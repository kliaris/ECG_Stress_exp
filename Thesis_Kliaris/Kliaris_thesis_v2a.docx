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C856D1" w14:textId="77777777" w:rsidR="00896815" w:rsidRDefault="00896815" w:rsidP="00DD5266">
      <w:pPr>
        <w:pStyle w:val="a3"/>
        <w:spacing w:before="1540" w:after="240"/>
        <w:jc w:val="both"/>
        <w:rPr>
          <w:rFonts w:eastAsiaTheme="minorHAnsi"/>
        </w:rPr>
      </w:pPr>
    </w:p>
    <w:sdt>
      <w:sdtPr>
        <w:rPr>
          <w:rFonts w:asciiTheme="majorHAnsi" w:eastAsiaTheme="minorHAnsi" w:hAnsiTheme="majorHAnsi" w:cstheme="majorBidi"/>
          <w:color w:val="2E74B5" w:themeColor="accent1" w:themeShade="BF"/>
          <w:sz w:val="32"/>
          <w:szCs w:val="32"/>
        </w:rPr>
        <w:id w:val="749629404"/>
        <w:docPartObj>
          <w:docPartGallery w:val="Cover Pages"/>
          <w:docPartUnique/>
        </w:docPartObj>
      </w:sdtPr>
      <w:sdtEndPr>
        <w:rPr>
          <w:rFonts w:eastAsiaTheme="majorEastAsia"/>
        </w:rPr>
      </w:sdtEndPr>
      <w:sdtContent>
        <w:p w14:paraId="0EB77921" w14:textId="77777777" w:rsidR="00B46285" w:rsidRPr="002A2F1B" w:rsidRDefault="00C2551F" w:rsidP="00DD5266">
          <w:pPr>
            <w:pStyle w:val="a3"/>
            <w:spacing w:before="1540" w:after="240"/>
            <w:jc w:val="both"/>
            <w:rPr>
              <w:lang w:val="el-GR"/>
              <w:rPrChange w:id="0" w:author="goumop" w:date="2018-05-29T15:06:00Z">
                <w:rPr/>
              </w:rPrChange>
            </w:rPr>
          </w:pPr>
          <w:r w:rsidRPr="00C2551F">
            <w:rPr>
              <w:noProof/>
            </w:rPr>
            <w:drawing>
              <wp:inline distT="0" distB="0" distL="0" distR="0" wp14:anchorId="12083F40" wp14:editId="616F2B2D">
                <wp:extent cx="2028825" cy="1323722"/>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naigaio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9179" cy="1337002"/>
                        </a:xfrm>
                        <a:prstGeom prst="rect">
                          <a:avLst/>
                        </a:prstGeom>
                      </pic:spPr>
                    </pic:pic>
                  </a:graphicData>
                </a:graphic>
              </wp:inline>
            </w:drawing>
          </w:r>
        </w:p>
        <w:p w14:paraId="2FAE9B5D" w14:textId="77777777" w:rsidR="00C2551F" w:rsidRDefault="00C2551F" w:rsidP="00DD5266">
          <w:pPr>
            <w:pStyle w:val="a3"/>
            <w:spacing w:before="1540" w:after="240"/>
            <w:jc w:val="both"/>
            <w:rPr>
              <w:color w:val="5B9BD5" w:themeColor="accent1"/>
            </w:rPr>
          </w:pPr>
        </w:p>
        <w:sdt>
          <w:sdtPr>
            <w:rPr>
              <w:rFonts w:eastAsiaTheme="majorEastAsia" w:cstheme="majorBidi"/>
              <w:b/>
              <w:caps/>
              <w:sz w:val="36"/>
              <w:lang w:val="el-GR"/>
            </w:rPr>
            <w:alias w:val="Τίτλος"/>
            <w:tag w:val=""/>
            <w:id w:val="1735040861"/>
            <w:placeholder>
              <w:docPart w:val="D25E5B3E973A43AEAA19649994571856"/>
            </w:placeholder>
            <w:dataBinding w:prefixMappings="xmlns:ns0='http://purl.org/dc/elements/1.1/' xmlns:ns1='http://schemas.openxmlformats.org/package/2006/metadata/core-properties' " w:xpath="/ns1:coreProperties[1]/ns0:title[1]" w:storeItemID="{6C3C8BC8-F283-45AE-878A-BAB7291924A1}"/>
            <w:text/>
          </w:sdtPr>
          <w:sdtContent>
            <w:p w14:paraId="588B1759" w14:textId="77777777" w:rsidR="00B46285" w:rsidRPr="00C2551F" w:rsidRDefault="00C2551F" w:rsidP="00DD5266">
              <w:pPr>
                <w:pStyle w:val="a3"/>
                <w:pBdr>
                  <w:top w:val="single" w:sz="6" w:space="6" w:color="5B9BD5" w:themeColor="accent1"/>
                  <w:bottom w:val="single" w:sz="6" w:space="6" w:color="5B9BD5" w:themeColor="accent1"/>
                </w:pBdr>
                <w:spacing w:after="240"/>
                <w:jc w:val="both"/>
                <w:rPr>
                  <w:rFonts w:asciiTheme="majorHAnsi" w:eastAsiaTheme="majorEastAsia" w:hAnsiTheme="majorHAnsi" w:cstheme="majorBidi"/>
                  <w:b/>
                  <w:caps/>
                  <w:sz w:val="36"/>
                  <w:lang w:val="el-GR"/>
                </w:rPr>
              </w:pPr>
              <w:r w:rsidRPr="00E73C6B">
                <w:rPr>
                  <w:rFonts w:eastAsiaTheme="majorEastAsia" w:cstheme="majorBidi"/>
                  <w:b/>
                  <w:caps/>
                  <w:sz w:val="36"/>
                  <w:lang w:val="el-GR"/>
                </w:rPr>
                <w:t>Συλλογή και επεξεργασία μετρήσεων του σήματος ECG για την πειραματική ανίχνευση ιδιοτήτων που συνδέονται με το στρες</w:t>
              </w:r>
            </w:p>
          </w:sdtContent>
        </w:sdt>
        <w:sdt>
          <w:sdtPr>
            <w:rPr>
              <w:b/>
              <w:sz w:val="36"/>
              <w:szCs w:val="28"/>
            </w:rPr>
            <w:alias w:val="Υπότιτλος"/>
            <w:tag w:val=""/>
            <w:id w:val="328029620"/>
            <w:placeholder>
              <w:docPart w:val="F456834722DB410382587BDC81256E84"/>
            </w:placeholder>
            <w:dataBinding w:prefixMappings="xmlns:ns0='http://purl.org/dc/elements/1.1/' xmlns:ns1='http://schemas.openxmlformats.org/package/2006/metadata/core-properties' " w:xpath="/ns1:coreProperties[1]/ns0:subject[1]" w:storeItemID="{6C3C8BC8-F283-45AE-878A-BAB7291924A1}"/>
            <w:text/>
          </w:sdtPr>
          <w:sdtContent>
            <w:p w14:paraId="6B0BA5FE" w14:textId="77777777" w:rsidR="00B46285" w:rsidRPr="00C2551F" w:rsidRDefault="00C2551F" w:rsidP="00DD5266">
              <w:pPr>
                <w:pStyle w:val="a3"/>
                <w:spacing w:after="100" w:afterAutospacing="1"/>
                <w:jc w:val="both"/>
                <w:rPr>
                  <w:color w:val="5B9BD5" w:themeColor="accent1"/>
                  <w:sz w:val="28"/>
                  <w:szCs w:val="28"/>
                  <w:lang w:val="el-GR"/>
                </w:rPr>
              </w:pPr>
              <w:r w:rsidRPr="00E73C6B">
                <w:rPr>
                  <w:b/>
                  <w:sz w:val="36"/>
                  <w:szCs w:val="28"/>
                  <w:lang w:val="el-GR"/>
                </w:rPr>
                <w:t>ΔΙΠΛΩΜΑΤΙΚΗ ΕΡΓΑΣΙΑ</w:t>
              </w:r>
            </w:p>
          </w:sdtContent>
        </w:sdt>
        <w:p w14:paraId="38EBFA5C" w14:textId="77777777" w:rsidR="00B46285" w:rsidRPr="00E73C6B" w:rsidRDefault="00B46285" w:rsidP="00DD5266">
          <w:pPr>
            <w:pStyle w:val="a3"/>
            <w:jc w:val="both"/>
            <w:rPr>
              <w:sz w:val="28"/>
              <w:lang w:val="el-GR"/>
            </w:rPr>
          </w:pPr>
          <w:r w:rsidRPr="00E73C6B">
            <w:rPr>
              <w:noProof/>
              <w:color w:val="5B9BD5" w:themeColor="accent1"/>
              <w:sz w:val="28"/>
            </w:rPr>
            <mc:AlternateContent>
              <mc:Choice Requires="wps">
                <w:drawing>
                  <wp:anchor distT="0" distB="0" distL="114300" distR="114300" simplePos="0" relativeHeight="251659264" behindDoc="0" locked="0" layoutInCell="1" allowOverlap="1" wp14:anchorId="00D84EA5" wp14:editId="054DB5A2">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Πλαίσιο κειμένου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Ημερομηνία"/>
                                  <w:tag w:val=""/>
                                  <w:id w:val="-289210709"/>
                                  <w:dataBinding w:prefixMappings="xmlns:ns0='http://schemas.microsoft.com/office/2006/coverPageProps' " w:xpath="/ns0:CoverPageProperties[1]/ns0:PublishDate[1]" w:storeItemID="{55AF091B-3C7A-41E3-B477-F2FDAA23CFDA}"/>
                                  <w:date w:fullDate="2018-11-04T00:00:00Z">
                                    <w:dateFormat w:val="d MMMM yyyy"/>
                                    <w:lid w:val="el-GR"/>
                                    <w:storeMappedDataAs w:val="dateTime"/>
                                    <w:calendar w:val="gregorian"/>
                                  </w:date>
                                </w:sdtPr>
                                <w:sdtContent>
                                  <w:p w14:paraId="50B2370B" w14:textId="77777777" w:rsidR="00A113D2" w:rsidRPr="00E73C6B" w:rsidRDefault="00A113D2">
                                    <w:pPr>
                                      <w:pStyle w:val="a3"/>
                                      <w:spacing w:after="40"/>
                                      <w:jc w:val="center"/>
                                      <w:rPr>
                                        <w:caps/>
                                        <w:color w:val="5B9BD5" w:themeColor="accent1"/>
                                        <w:sz w:val="28"/>
                                        <w:szCs w:val="28"/>
                                        <w:lang w:val="el-GR"/>
                                      </w:rPr>
                                    </w:pPr>
                                    <w:r>
                                      <w:rPr>
                                        <w:caps/>
                                        <w:color w:val="5B9BD5" w:themeColor="accent1"/>
                                        <w:sz w:val="28"/>
                                        <w:szCs w:val="28"/>
                                        <w:lang w:val="el-GR"/>
                                      </w:rPr>
                                      <w:t>4 Νοεμβρίου 2018</w:t>
                                    </w:r>
                                  </w:p>
                                </w:sdtContent>
                              </w:sdt>
                              <w:p w14:paraId="5FF68686" w14:textId="77777777" w:rsidR="00A113D2" w:rsidRPr="00E73C6B" w:rsidRDefault="00A113D2">
                                <w:pPr>
                                  <w:pStyle w:val="a3"/>
                                  <w:jc w:val="center"/>
                                  <w:rPr>
                                    <w:color w:val="5B9BD5" w:themeColor="accent1"/>
                                    <w:lang w:val="el-GR"/>
                                  </w:rPr>
                                </w:pPr>
                                <w:sdt>
                                  <w:sdtPr>
                                    <w:rPr>
                                      <w:caps/>
                                      <w:color w:val="5B9BD5" w:themeColor="accent1"/>
                                    </w:rPr>
                                    <w:alias w:val="Εταιρεία"/>
                                    <w:tag w:val=""/>
                                    <w:id w:val="1178310052"/>
                                    <w:dataBinding w:prefixMappings="xmlns:ns0='http://schemas.openxmlformats.org/officeDocument/2006/extended-properties' " w:xpath="/ns0:Properties[1]/ns0:Company[1]" w:storeItemID="{6668398D-A668-4E3E-A5EB-62B293D839F1}"/>
                                    <w:text/>
                                  </w:sdtPr>
                                  <w:sdtContent>
                                    <w:r>
                                      <w:rPr>
                                        <w:caps/>
                                        <w:color w:val="5B9BD5" w:themeColor="accent1"/>
                                        <w:lang w:val="el-GR"/>
                                      </w:rPr>
                                      <w:t>πΑΝΕΠΙΣΤΗΜΙΟ αΙΓΑΙΟΥ</w:t>
                                    </w:r>
                                  </w:sdtContent>
                                </w:sdt>
                              </w:p>
                              <w:p w14:paraId="0F93A13E" w14:textId="77777777" w:rsidR="00A113D2" w:rsidRPr="00E73C6B" w:rsidRDefault="00A113D2">
                                <w:pPr>
                                  <w:pStyle w:val="a3"/>
                                  <w:jc w:val="center"/>
                                  <w:rPr>
                                    <w:color w:val="5B9BD5" w:themeColor="accent1"/>
                                    <w:lang w:val="el-GR"/>
                                  </w:rPr>
                                </w:pPr>
                                <w:sdt>
                                  <w:sdtPr>
                                    <w:rPr>
                                      <w:color w:val="5B9BD5" w:themeColor="accent1"/>
                                    </w:rPr>
                                    <w:alias w:val="Διεύθυνση"/>
                                    <w:tag w:val=""/>
                                    <w:id w:val="91667817"/>
                                    <w:dataBinding w:prefixMappings="xmlns:ns0='http://schemas.microsoft.com/office/2006/coverPageProps' " w:xpath="/ns0:CoverPageProperties[1]/ns0:CompanyAddress[1]" w:storeItemID="{55AF091B-3C7A-41E3-B477-F2FDAA23CFDA}"/>
                                    <w:text/>
                                  </w:sdtPr>
                                  <w:sdtContent>
                                    <w:r>
                                      <w:rPr>
                                        <w:color w:val="5B9BD5" w:themeColor="accent1"/>
                                        <w:lang w:val="el-GR"/>
                                      </w:rPr>
                                      <w:t>ΤΜΗΜΑ ΜΗΧΑΝΙΚΩΝ ΠΛΗΡΟΦΟΡΙΑΚΩΝ ΚΑΙ ΕΠΙΚΟΟΙΝΩΝΙΑΚΩΝ ΣΥΣΤΗΜΑΤΩΝ</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0D84EA5" id="_x0000_t202" coordsize="21600,21600" o:spt="202" path="m,l,21600r21600,l21600,xe">
                    <v:stroke joinstyle="miter"/>
                    <v:path gradientshapeok="t" o:connecttype="rect"/>
                  </v:shapetype>
                  <v:shape id="Πλαίσιο κειμένου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" filled="f" stroked="f" strokeweight=".5pt">
                    <v:textbox style="mso-fit-shape-to-text:t" inset="0,0,0,0">
                      <w:txbxContent>
                        <w:sdt>
                          <w:sdtPr>
                            <w:rPr>
                              <w:caps/>
                              <w:color w:val="5B9BD5" w:themeColor="accent1"/>
                              <w:sz w:val="28"/>
                              <w:szCs w:val="28"/>
                            </w:rPr>
                            <w:alias w:val="Ημερομηνία"/>
                            <w:tag w:val=""/>
                            <w:id w:val="-289210709"/>
                            <w:dataBinding w:prefixMappings="xmlns:ns0='http://schemas.microsoft.com/office/2006/coverPageProps' " w:xpath="/ns0:CoverPageProperties[1]/ns0:PublishDate[1]" w:storeItemID="{55AF091B-3C7A-41E3-B477-F2FDAA23CFDA}"/>
                            <w:date w:fullDate="2018-11-04T00:00:00Z">
                              <w:dateFormat w:val="d MMMM yyyy"/>
                              <w:lid w:val="el-GR"/>
                              <w:storeMappedDataAs w:val="dateTime"/>
                              <w:calendar w:val="gregorian"/>
                            </w:date>
                          </w:sdtPr>
                          <w:sdtContent>
                            <w:p w14:paraId="50B2370B" w14:textId="77777777" w:rsidR="00A113D2" w:rsidRPr="00E73C6B" w:rsidRDefault="00A113D2">
                              <w:pPr>
                                <w:pStyle w:val="a3"/>
                                <w:spacing w:after="40"/>
                                <w:jc w:val="center"/>
                                <w:rPr>
                                  <w:caps/>
                                  <w:color w:val="5B9BD5" w:themeColor="accent1"/>
                                  <w:sz w:val="28"/>
                                  <w:szCs w:val="28"/>
                                  <w:lang w:val="el-GR"/>
                                </w:rPr>
                              </w:pPr>
                              <w:r>
                                <w:rPr>
                                  <w:caps/>
                                  <w:color w:val="5B9BD5" w:themeColor="accent1"/>
                                  <w:sz w:val="28"/>
                                  <w:szCs w:val="28"/>
                                  <w:lang w:val="el-GR"/>
                                </w:rPr>
                                <w:t>4 Νοεμβρίου 2018</w:t>
                              </w:r>
                            </w:p>
                          </w:sdtContent>
                        </w:sdt>
                        <w:p w14:paraId="5FF68686" w14:textId="77777777" w:rsidR="00A113D2" w:rsidRPr="00E73C6B" w:rsidRDefault="00A113D2">
                          <w:pPr>
                            <w:pStyle w:val="a3"/>
                            <w:jc w:val="center"/>
                            <w:rPr>
                              <w:color w:val="5B9BD5" w:themeColor="accent1"/>
                              <w:lang w:val="el-GR"/>
                            </w:rPr>
                          </w:pPr>
                          <w:sdt>
                            <w:sdtPr>
                              <w:rPr>
                                <w:caps/>
                                <w:color w:val="5B9BD5" w:themeColor="accent1"/>
                              </w:rPr>
                              <w:alias w:val="Εταιρεία"/>
                              <w:tag w:val=""/>
                              <w:id w:val="1178310052"/>
                              <w:dataBinding w:prefixMappings="xmlns:ns0='http://schemas.openxmlformats.org/officeDocument/2006/extended-properties' " w:xpath="/ns0:Properties[1]/ns0:Company[1]" w:storeItemID="{6668398D-A668-4E3E-A5EB-62B293D839F1}"/>
                              <w:text/>
                            </w:sdtPr>
                            <w:sdtContent>
                              <w:r>
                                <w:rPr>
                                  <w:caps/>
                                  <w:color w:val="5B9BD5" w:themeColor="accent1"/>
                                  <w:lang w:val="el-GR"/>
                                </w:rPr>
                                <w:t>πΑΝΕΠΙΣΤΗΜΙΟ αΙΓΑΙΟΥ</w:t>
                              </w:r>
                            </w:sdtContent>
                          </w:sdt>
                        </w:p>
                        <w:p w14:paraId="0F93A13E" w14:textId="77777777" w:rsidR="00A113D2" w:rsidRPr="00E73C6B" w:rsidRDefault="00A113D2">
                          <w:pPr>
                            <w:pStyle w:val="a3"/>
                            <w:jc w:val="center"/>
                            <w:rPr>
                              <w:color w:val="5B9BD5" w:themeColor="accent1"/>
                              <w:lang w:val="el-GR"/>
                            </w:rPr>
                          </w:pPr>
                          <w:sdt>
                            <w:sdtPr>
                              <w:rPr>
                                <w:color w:val="5B9BD5" w:themeColor="accent1"/>
                              </w:rPr>
                              <w:alias w:val="Διεύθυνση"/>
                              <w:tag w:val=""/>
                              <w:id w:val="91667817"/>
                              <w:dataBinding w:prefixMappings="xmlns:ns0='http://schemas.microsoft.com/office/2006/coverPageProps' " w:xpath="/ns0:CoverPageProperties[1]/ns0:CompanyAddress[1]" w:storeItemID="{55AF091B-3C7A-41E3-B477-F2FDAA23CFDA}"/>
                              <w:text/>
                            </w:sdtPr>
                            <w:sdtContent>
                              <w:r>
                                <w:rPr>
                                  <w:color w:val="5B9BD5" w:themeColor="accent1"/>
                                  <w:lang w:val="el-GR"/>
                                </w:rPr>
                                <w:t>ΤΜΗΜΑ ΜΗΧΑΝΙΚΩΝ ΠΛΗΡΟΦΟΡΙΑΚΩΝ ΚΑΙ ΕΠΙΚΟΟΙΝΩΝΙΑΚΩΝ ΣΥΣΤΗΜΑΤΩΝ</w:t>
                              </w:r>
                            </w:sdtContent>
                          </w:sdt>
                        </w:p>
                      </w:txbxContent>
                    </v:textbox>
                    <w10:wrap anchorx="margin" anchory="page"/>
                  </v:shape>
                </w:pict>
              </mc:Fallback>
            </mc:AlternateContent>
          </w:r>
          <w:r w:rsidR="00C2551F" w:rsidRPr="00E73C6B">
            <w:rPr>
              <w:sz w:val="28"/>
              <w:lang w:val="el-GR"/>
            </w:rPr>
            <w:t>ΚΛΙΑΡΗΣ ΕΥΑΓΓΕΛΟΣ</w:t>
          </w:r>
        </w:p>
        <w:p w14:paraId="4FF06347" w14:textId="77777777" w:rsidR="00C2551F" w:rsidRPr="00CC6C9F" w:rsidRDefault="00C2551F" w:rsidP="00DD5266">
          <w:pPr>
            <w:pStyle w:val="a3"/>
            <w:jc w:val="both"/>
            <w:rPr>
              <w:sz w:val="28"/>
              <w:lang w:val="el-GR"/>
            </w:rPr>
          </w:pPr>
          <w:r w:rsidRPr="00E73C6B">
            <w:rPr>
              <w:sz w:val="28"/>
            </w:rPr>
            <w:t>ICSD</w:t>
          </w:r>
          <w:r w:rsidRPr="00CC6C9F">
            <w:rPr>
              <w:sz w:val="28"/>
              <w:lang w:val="el-GR"/>
            </w:rPr>
            <w:t>11066</w:t>
          </w:r>
        </w:p>
        <w:p w14:paraId="541D7C0D" w14:textId="77777777" w:rsidR="00E73C6B" w:rsidRDefault="00E73C6B" w:rsidP="00DD5266">
          <w:pPr>
            <w:jc w:val="both"/>
            <w:rPr>
              <w:lang w:val="el-GR"/>
            </w:rPr>
          </w:pPr>
        </w:p>
        <w:p w14:paraId="0A2CCFB9" w14:textId="77777777" w:rsidR="00C2551F" w:rsidRPr="00E73C6B" w:rsidRDefault="00C2551F" w:rsidP="00DD5266">
          <w:pPr>
            <w:jc w:val="both"/>
            <w:rPr>
              <w:b/>
              <w:sz w:val="24"/>
              <w:lang w:val="el-GR"/>
            </w:rPr>
          </w:pPr>
          <w:r w:rsidRPr="00E73C6B">
            <w:rPr>
              <w:b/>
              <w:sz w:val="24"/>
              <w:lang w:val="el-GR"/>
            </w:rPr>
            <w:t>ΕΠΙΒΛΕΠΩΝ ΚΑΘΗΓΗΤΗΣ</w:t>
          </w:r>
        </w:p>
        <w:p w14:paraId="7429AD3E" w14:textId="77777777" w:rsidR="00C2551F" w:rsidRDefault="00C2551F" w:rsidP="00DD5266">
          <w:pPr>
            <w:spacing w:after="0"/>
            <w:jc w:val="both"/>
            <w:rPr>
              <w:lang w:val="el-GR"/>
            </w:rPr>
          </w:pPr>
          <w:r>
            <w:rPr>
              <w:lang w:val="el-GR"/>
            </w:rPr>
            <w:t>ΧΡΗΣΤΟΣ ΓΚΟΥΜΟΠΟΥΛΟΣ</w:t>
          </w:r>
        </w:p>
        <w:p w14:paraId="7DE816D6" w14:textId="77777777" w:rsidR="00A77619" w:rsidRDefault="000E1E99">
          <w:pPr>
            <w:rPr>
              <w:lang w:val="el-GR"/>
            </w:rPr>
            <w:pPrChange w:id="1" w:author="Gladiator Gladiator" w:date="2018-05-22T23:51:00Z">
              <w:pPr>
                <w:jc w:val="center"/>
              </w:pPr>
            </w:pPrChange>
          </w:pPr>
          <w:r>
            <w:rPr>
              <w:lang w:val="el-GR"/>
            </w:rPr>
            <w:t>ΕΠΙΚΟΥΡΟΣ</w:t>
          </w:r>
          <w:r w:rsidR="00E73C6B">
            <w:rPr>
              <w:lang w:val="el-GR"/>
            </w:rPr>
            <w:t xml:space="preserve"> ΚΑΘΗΓΗΤΗΣ</w:t>
          </w:r>
        </w:p>
        <w:p w14:paraId="4BC0FE90" w14:textId="77777777" w:rsidR="00A77619" w:rsidRDefault="00A77619">
          <w:pPr>
            <w:rPr>
              <w:lang w:val="el-GR"/>
            </w:rPr>
          </w:pPr>
          <w:r>
            <w:rPr>
              <w:lang w:val="el-GR"/>
            </w:rPr>
            <w:br w:type="page"/>
          </w:r>
        </w:p>
        <w:p w14:paraId="45F2A6AA" w14:textId="77777777" w:rsidR="00A77619" w:rsidRDefault="00A77619" w:rsidP="00BB5D55">
          <w:pPr>
            <w:jc w:val="center"/>
            <w:rPr>
              <w:lang w:val="el-GR"/>
            </w:rPr>
          </w:pPr>
        </w:p>
        <w:p w14:paraId="08F0A51F" w14:textId="77777777" w:rsidR="00A77619" w:rsidRDefault="00A77619" w:rsidP="00BB5D55">
          <w:pPr>
            <w:jc w:val="center"/>
            <w:rPr>
              <w:lang w:val="el-GR"/>
            </w:rPr>
          </w:pPr>
        </w:p>
        <w:p w14:paraId="12FB562E" w14:textId="77777777" w:rsidR="00A77619" w:rsidRDefault="00A77619" w:rsidP="00BB5D55">
          <w:pPr>
            <w:jc w:val="center"/>
            <w:rPr>
              <w:lang w:val="el-GR"/>
            </w:rPr>
          </w:pPr>
        </w:p>
        <w:p w14:paraId="4F25D3DD" w14:textId="77777777" w:rsidR="00A77619" w:rsidRDefault="00A77619" w:rsidP="00BB5D55">
          <w:pPr>
            <w:jc w:val="center"/>
            <w:rPr>
              <w:lang w:val="el-GR"/>
            </w:rPr>
          </w:pPr>
        </w:p>
        <w:p w14:paraId="793DA51E" w14:textId="77777777" w:rsidR="00A77619" w:rsidRDefault="00A77619" w:rsidP="00BB5D55">
          <w:pPr>
            <w:jc w:val="center"/>
            <w:rPr>
              <w:lang w:val="el-GR"/>
            </w:rPr>
          </w:pPr>
        </w:p>
        <w:p w14:paraId="4CF455F3" w14:textId="77777777" w:rsidR="00A77619" w:rsidRDefault="00A77619" w:rsidP="00BB5D55">
          <w:pPr>
            <w:jc w:val="center"/>
            <w:rPr>
              <w:lang w:val="el-GR"/>
            </w:rPr>
          </w:pPr>
        </w:p>
        <w:p w14:paraId="54923467" w14:textId="77777777" w:rsidR="00A77619" w:rsidRDefault="00A77619" w:rsidP="00BB5D55">
          <w:pPr>
            <w:jc w:val="center"/>
            <w:rPr>
              <w:lang w:val="el-GR"/>
            </w:rPr>
          </w:pPr>
        </w:p>
        <w:p w14:paraId="07F12731" w14:textId="77777777" w:rsidR="00A77619" w:rsidRDefault="00A77619" w:rsidP="00BB5D55">
          <w:pPr>
            <w:jc w:val="center"/>
            <w:rPr>
              <w:lang w:val="el-GR"/>
            </w:rPr>
          </w:pPr>
        </w:p>
        <w:p w14:paraId="49793920" w14:textId="77777777" w:rsidR="00A77619" w:rsidRDefault="00A77619" w:rsidP="00BB5D55">
          <w:pPr>
            <w:jc w:val="center"/>
            <w:rPr>
              <w:lang w:val="el-GR"/>
            </w:rPr>
          </w:pPr>
        </w:p>
        <w:p w14:paraId="4A914E8D" w14:textId="77777777" w:rsidR="00A77619" w:rsidRDefault="00A77619" w:rsidP="00BB5D55">
          <w:pPr>
            <w:jc w:val="center"/>
            <w:rPr>
              <w:lang w:val="el-GR"/>
            </w:rPr>
          </w:pPr>
        </w:p>
        <w:p w14:paraId="437F4D77" w14:textId="77777777" w:rsidR="00A77619" w:rsidRDefault="00A77619" w:rsidP="00BB5D55">
          <w:pPr>
            <w:jc w:val="center"/>
            <w:rPr>
              <w:lang w:val="el-GR"/>
            </w:rPr>
          </w:pPr>
        </w:p>
        <w:p w14:paraId="05CBAAB2" w14:textId="77777777" w:rsidR="00A77619" w:rsidRDefault="00A77619" w:rsidP="00BB5D55">
          <w:pPr>
            <w:jc w:val="center"/>
            <w:rPr>
              <w:lang w:val="el-GR"/>
            </w:rPr>
          </w:pPr>
        </w:p>
        <w:p w14:paraId="716027AF" w14:textId="77777777" w:rsidR="00A77619" w:rsidRDefault="00A77619" w:rsidP="00BB5D55">
          <w:pPr>
            <w:jc w:val="center"/>
            <w:rPr>
              <w:lang w:val="el-GR"/>
            </w:rPr>
          </w:pPr>
        </w:p>
        <w:p w14:paraId="10DF472F" w14:textId="77777777" w:rsidR="00A77619" w:rsidRDefault="00A77619" w:rsidP="00BB5D55">
          <w:pPr>
            <w:jc w:val="center"/>
            <w:rPr>
              <w:lang w:val="el-GR"/>
            </w:rPr>
          </w:pPr>
        </w:p>
        <w:p w14:paraId="60BA8B0C" w14:textId="77777777" w:rsidR="00A77619" w:rsidRDefault="00A77619" w:rsidP="00BB5D55">
          <w:pPr>
            <w:jc w:val="center"/>
            <w:rPr>
              <w:lang w:val="el-GR"/>
            </w:rPr>
          </w:pPr>
        </w:p>
        <w:p w14:paraId="6F75354E" w14:textId="77777777" w:rsidR="00A77619" w:rsidRDefault="00A77619" w:rsidP="00BB5D55">
          <w:pPr>
            <w:jc w:val="center"/>
            <w:rPr>
              <w:lang w:val="el-GR"/>
            </w:rPr>
          </w:pPr>
        </w:p>
        <w:p w14:paraId="7E8AEB64" w14:textId="77777777" w:rsidR="00A77619" w:rsidRDefault="00A77619" w:rsidP="00BB5D55">
          <w:pPr>
            <w:jc w:val="center"/>
            <w:rPr>
              <w:lang w:val="el-GR"/>
            </w:rPr>
          </w:pPr>
        </w:p>
        <w:p w14:paraId="3275577C" w14:textId="77777777" w:rsidR="00A77619" w:rsidRDefault="00A77619" w:rsidP="00BB5D55">
          <w:pPr>
            <w:jc w:val="center"/>
            <w:rPr>
              <w:lang w:val="el-GR"/>
            </w:rPr>
          </w:pPr>
        </w:p>
        <w:p w14:paraId="5AAA0923" w14:textId="77777777" w:rsidR="00A77619" w:rsidRDefault="00A77619" w:rsidP="00BB5D55">
          <w:pPr>
            <w:jc w:val="center"/>
            <w:rPr>
              <w:lang w:val="el-GR"/>
            </w:rPr>
          </w:pPr>
        </w:p>
        <w:p w14:paraId="482D5C6E" w14:textId="77777777" w:rsidR="00A77619" w:rsidRDefault="00A77619" w:rsidP="00BB5D55">
          <w:pPr>
            <w:jc w:val="center"/>
            <w:rPr>
              <w:lang w:val="el-GR"/>
            </w:rPr>
          </w:pPr>
        </w:p>
        <w:p w14:paraId="0F3FC433" w14:textId="77777777" w:rsidR="00A77619" w:rsidRPr="00A77619" w:rsidRDefault="00A77619" w:rsidP="00A77619">
          <w:pPr>
            <w:pStyle w:val="Default"/>
            <w:rPr>
              <w:sz w:val="22"/>
              <w:szCs w:val="22"/>
              <w:lang w:val="el-GR"/>
            </w:rPr>
          </w:pPr>
          <w:r>
            <w:rPr>
              <w:sz w:val="22"/>
              <w:szCs w:val="22"/>
            </w:rPr>
            <w:t>Copyright</w:t>
          </w:r>
          <w:r w:rsidRPr="00A77619">
            <w:rPr>
              <w:sz w:val="22"/>
              <w:szCs w:val="22"/>
              <w:lang w:val="el-GR"/>
            </w:rPr>
            <w:t xml:space="preserve"> </w:t>
          </w:r>
          <w:r w:rsidRPr="00A77619">
            <w:rPr>
              <w:rFonts w:ascii="Segoe UI Emoji" w:hAnsi="Segoe UI Emoji" w:cs="Segoe UI Emoji"/>
              <w:sz w:val="22"/>
              <w:szCs w:val="22"/>
              <w:lang w:val="el-GR"/>
            </w:rPr>
            <w:t xml:space="preserve">© </w:t>
          </w:r>
          <w:r>
            <w:rPr>
              <w:sz w:val="22"/>
              <w:szCs w:val="22"/>
              <w:lang w:val="el-GR"/>
            </w:rPr>
            <w:t>Κλιάρης Ευάγγελος</w:t>
          </w:r>
          <w:r w:rsidRPr="00A77619">
            <w:rPr>
              <w:sz w:val="22"/>
              <w:szCs w:val="22"/>
              <w:lang w:val="el-GR"/>
            </w:rPr>
            <w:t xml:space="preserve">, 2018 </w:t>
          </w:r>
        </w:p>
        <w:p w14:paraId="1C56A302" w14:textId="77777777" w:rsidR="00A77619" w:rsidRDefault="00A77619" w:rsidP="00A77619">
          <w:pPr>
            <w:pStyle w:val="Default"/>
            <w:rPr>
              <w:sz w:val="22"/>
              <w:szCs w:val="22"/>
              <w:lang w:val="el-GR"/>
            </w:rPr>
          </w:pPr>
          <w:r w:rsidRPr="00A77619">
            <w:rPr>
              <w:sz w:val="22"/>
              <w:szCs w:val="22"/>
              <w:lang w:val="el-GR"/>
            </w:rPr>
            <w:t xml:space="preserve">Με επιφύλαξη παντός δικαιώματος – </w:t>
          </w:r>
          <w:r>
            <w:rPr>
              <w:sz w:val="22"/>
              <w:szCs w:val="22"/>
            </w:rPr>
            <w:t>All</w:t>
          </w:r>
          <w:r w:rsidRPr="00A77619">
            <w:rPr>
              <w:sz w:val="22"/>
              <w:szCs w:val="22"/>
              <w:lang w:val="el-GR"/>
            </w:rPr>
            <w:t xml:space="preserve"> </w:t>
          </w:r>
          <w:r>
            <w:rPr>
              <w:sz w:val="22"/>
              <w:szCs w:val="22"/>
            </w:rPr>
            <w:t>rights</w:t>
          </w:r>
          <w:r w:rsidRPr="00A77619">
            <w:rPr>
              <w:sz w:val="22"/>
              <w:szCs w:val="22"/>
              <w:lang w:val="el-GR"/>
            </w:rPr>
            <w:t xml:space="preserve"> </w:t>
          </w:r>
          <w:r>
            <w:rPr>
              <w:sz w:val="22"/>
              <w:szCs w:val="22"/>
            </w:rPr>
            <w:t>reserved</w:t>
          </w:r>
          <w:r w:rsidRPr="00A77619">
            <w:rPr>
              <w:sz w:val="22"/>
              <w:szCs w:val="22"/>
              <w:lang w:val="el-GR"/>
            </w:rPr>
            <w:t xml:space="preserve">. </w:t>
          </w:r>
        </w:p>
        <w:p w14:paraId="42B84C55" w14:textId="77777777" w:rsidR="00A77619" w:rsidRPr="00A77619" w:rsidRDefault="00A77619" w:rsidP="00A77619">
          <w:pPr>
            <w:pStyle w:val="Default"/>
            <w:rPr>
              <w:sz w:val="22"/>
              <w:szCs w:val="22"/>
              <w:lang w:val="el-GR"/>
            </w:rPr>
          </w:pPr>
        </w:p>
        <w:p w14:paraId="33553318" w14:textId="77777777" w:rsidR="00A77619" w:rsidRDefault="00A77619" w:rsidP="00A77619">
          <w:pPr>
            <w:jc w:val="center"/>
            <w:rPr>
              <w:lang w:val="el-GR"/>
            </w:rPr>
          </w:pPr>
        </w:p>
        <w:p w14:paraId="6695EDDE" w14:textId="77777777" w:rsidR="00A77619" w:rsidRDefault="00A77619" w:rsidP="00A77619">
          <w:pPr>
            <w:jc w:val="center"/>
            <w:rPr>
              <w:lang w:val="el-GR"/>
            </w:rPr>
          </w:pPr>
        </w:p>
        <w:p w14:paraId="20D348CC" w14:textId="77777777" w:rsidR="00A77619" w:rsidRDefault="00A77619" w:rsidP="00A77619">
          <w:pPr>
            <w:jc w:val="both"/>
            <w:rPr>
              <w:lang w:val="el-GR"/>
            </w:rPr>
          </w:pPr>
        </w:p>
        <w:p w14:paraId="649C8A35" w14:textId="77777777" w:rsidR="00A77619" w:rsidRDefault="00A77619" w:rsidP="00A77619">
          <w:pPr>
            <w:jc w:val="both"/>
            <w:rPr>
              <w:lang w:val="el-GR"/>
            </w:rPr>
          </w:pPr>
        </w:p>
        <w:p w14:paraId="646EF3C2" w14:textId="77777777" w:rsidR="00A77619" w:rsidRPr="00A71BC1" w:rsidRDefault="00A77619" w:rsidP="00A71BC1">
          <w:pPr>
            <w:jc w:val="both"/>
            <w:rPr>
              <w:lang w:val="el-GR"/>
            </w:rPr>
          </w:pPr>
          <w:r w:rsidRPr="00A77619">
            <w:rPr>
              <w:lang w:val="el-GR"/>
            </w:rPr>
            <w:t>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14:paraId="0F8A57E2" w14:textId="77777777" w:rsidR="00A71BC1" w:rsidRPr="00193BBB" w:rsidRDefault="00A71BC1" w:rsidP="000347F1">
          <w:pPr>
            <w:ind w:firstLine="180"/>
            <w:jc w:val="both"/>
            <w:rPr>
              <w:sz w:val="24"/>
              <w:lang w:val="el-GR"/>
            </w:rPr>
          </w:pPr>
        </w:p>
        <w:p w14:paraId="495A3CFD" w14:textId="77777777" w:rsidR="00A71BC1" w:rsidRPr="00D266EE" w:rsidRDefault="00A71BC1">
          <w:pPr>
            <w:pStyle w:val="1"/>
            <w:jc w:val="center"/>
            <w:rPr>
              <w:sz w:val="36"/>
              <w:lang w:val="el-GR"/>
              <w:rPrChange w:id="2" w:author="Gladiator Gladiator" w:date="2018-05-23T20:56:00Z">
                <w:rPr>
                  <w:lang w:val="el-GR"/>
                </w:rPr>
              </w:rPrChange>
            </w:rPr>
            <w:pPrChange w:id="3" w:author="Gladiator Gladiator" w:date="2018-05-23T20:56:00Z">
              <w:pPr>
                <w:jc w:val="center"/>
              </w:pPr>
            </w:pPrChange>
          </w:pPr>
          <w:r w:rsidRPr="00D266EE">
            <w:rPr>
              <w:sz w:val="36"/>
              <w:lang w:val="el-GR"/>
              <w:rPrChange w:id="4" w:author="Gladiator Gladiator" w:date="2018-05-23T20:56:00Z">
                <w:rPr>
                  <w:lang w:val="el-GR"/>
                </w:rPr>
              </w:rPrChange>
            </w:rPr>
            <w:lastRenderedPageBreak/>
            <w:t>Ευχαριστίες</w:t>
          </w:r>
        </w:p>
        <w:p w14:paraId="25E27F1E" w14:textId="77777777" w:rsidR="00A71BC1" w:rsidRPr="006B48FA" w:rsidRDefault="00A71BC1" w:rsidP="000347F1">
          <w:pPr>
            <w:ind w:firstLine="180"/>
            <w:jc w:val="both"/>
            <w:rPr>
              <w:sz w:val="24"/>
              <w:lang w:val="el-GR"/>
              <w:rPrChange w:id="5" w:author="goumop" w:date="2018-05-21T19:03:00Z">
                <w:rPr>
                  <w:sz w:val="24"/>
                </w:rPr>
              </w:rPrChange>
            </w:rPr>
          </w:pPr>
        </w:p>
        <w:p w14:paraId="7D336721" w14:textId="77777777" w:rsidR="00BC1F5E" w:rsidRPr="006B48FA" w:rsidRDefault="00BC1F5E" w:rsidP="000347F1">
          <w:pPr>
            <w:ind w:firstLine="180"/>
            <w:jc w:val="both"/>
            <w:rPr>
              <w:sz w:val="24"/>
              <w:lang w:val="el-GR"/>
              <w:rPrChange w:id="6" w:author="goumop" w:date="2018-05-21T19:03:00Z">
                <w:rPr>
                  <w:sz w:val="24"/>
                </w:rPr>
              </w:rPrChange>
            </w:rPr>
          </w:pPr>
        </w:p>
        <w:p w14:paraId="380856E6" w14:textId="77777777" w:rsidR="00BC1F5E" w:rsidRPr="006B48FA" w:rsidRDefault="00BC1F5E" w:rsidP="000347F1">
          <w:pPr>
            <w:ind w:firstLine="180"/>
            <w:jc w:val="both"/>
            <w:rPr>
              <w:sz w:val="24"/>
              <w:lang w:val="el-GR"/>
              <w:rPrChange w:id="7" w:author="goumop" w:date="2018-05-21T19:03:00Z">
                <w:rPr>
                  <w:sz w:val="24"/>
                </w:rPr>
              </w:rPrChange>
            </w:rPr>
          </w:pPr>
        </w:p>
        <w:p w14:paraId="32FA7D69" w14:textId="77777777" w:rsidR="00BC1F5E" w:rsidRPr="006B48FA" w:rsidRDefault="00BC1F5E" w:rsidP="000347F1">
          <w:pPr>
            <w:ind w:firstLine="180"/>
            <w:jc w:val="both"/>
            <w:rPr>
              <w:sz w:val="24"/>
              <w:lang w:val="el-GR"/>
              <w:rPrChange w:id="8" w:author="goumop" w:date="2018-05-21T19:03:00Z">
                <w:rPr>
                  <w:sz w:val="24"/>
                </w:rPr>
              </w:rPrChange>
            </w:rPr>
          </w:pPr>
        </w:p>
        <w:p w14:paraId="4EAA0667" w14:textId="77777777" w:rsidR="00BC1F5E" w:rsidRPr="006B48FA" w:rsidRDefault="00BC1F5E" w:rsidP="000347F1">
          <w:pPr>
            <w:ind w:firstLine="180"/>
            <w:jc w:val="both"/>
            <w:rPr>
              <w:sz w:val="24"/>
              <w:lang w:val="el-GR"/>
              <w:rPrChange w:id="9" w:author="goumop" w:date="2018-05-21T19:03:00Z">
                <w:rPr>
                  <w:sz w:val="24"/>
                </w:rPr>
              </w:rPrChange>
            </w:rPr>
          </w:pPr>
        </w:p>
        <w:p w14:paraId="6BC46E6A" w14:textId="77777777" w:rsidR="00BC1F5E" w:rsidRPr="006B48FA" w:rsidRDefault="00BC1F5E" w:rsidP="000347F1">
          <w:pPr>
            <w:ind w:firstLine="180"/>
            <w:jc w:val="both"/>
            <w:rPr>
              <w:sz w:val="24"/>
              <w:lang w:val="el-GR"/>
              <w:rPrChange w:id="10" w:author="goumop" w:date="2018-05-21T19:03:00Z">
                <w:rPr>
                  <w:sz w:val="24"/>
                </w:rPr>
              </w:rPrChange>
            </w:rPr>
          </w:pPr>
        </w:p>
        <w:p w14:paraId="69CCBFE8" w14:textId="77777777" w:rsidR="00BC1F5E" w:rsidRPr="006B48FA" w:rsidRDefault="00BC1F5E" w:rsidP="000347F1">
          <w:pPr>
            <w:ind w:firstLine="180"/>
            <w:jc w:val="both"/>
            <w:rPr>
              <w:sz w:val="24"/>
              <w:lang w:val="el-GR"/>
              <w:rPrChange w:id="11" w:author="goumop" w:date="2018-05-21T19:03:00Z">
                <w:rPr>
                  <w:sz w:val="24"/>
                </w:rPr>
              </w:rPrChange>
            </w:rPr>
          </w:pPr>
        </w:p>
        <w:p w14:paraId="6EEB1A98" w14:textId="77777777" w:rsidR="00BC1F5E" w:rsidRPr="006B48FA" w:rsidRDefault="00BC1F5E" w:rsidP="000347F1">
          <w:pPr>
            <w:ind w:firstLine="180"/>
            <w:jc w:val="both"/>
            <w:rPr>
              <w:sz w:val="24"/>
              <w:lang w:val="el-GR"/>
              <w:rPrChange w:id="12" w:author="goumop" w:date="2018-05-21T19:03:00Z">
                <w:rPr>
                  <w:sz w:val="24"/>
                </w:rPr>
              </w:rPrChange>
            </w:rPr>
          </w:pPr>
        </w:p>
        <w:p w14:paraId="4C6827F6" w14:textId="77777777" w:rsidR="00BC1F5E" w:rsidRPr="006B48FA" w:rsidRDefault="00BC1F5E" w:rsidP="000347F1">
          <w:pPr>
            <w:ind w:firstLine="180"/>
            <w:jc w:val="both"/>
            <w:rPr>
              <w:sz w:val="24"/>
              <w:lang w:val="el-GR"/>
              <w:rPrChange w:id="13" w:author="goumop" w:date="2018-05-21T19:03:00Z">
                <w:rPr>
                  <w:sz w:val="24"/>
                </w:rPr>
              </w:rPrChange>
            </w:rPr>
          </w:pPr>
        </w:p>
        <w:p w14:paraId="52D1F430" w14:textId="77777777" w:rsidR="00BC1F5E" w:rsidRPr="006B48FA" w:rsidRDefault="00BC1F5E" w:rsidP="000347F1">
          <w:pPr>
            <w:ind w:firstLine="180"/>
            <w:jc w:val="both"/>
            <w:rPr>
              <w:sz w:val="24"/>
              <w:lang w:val="el-GR"/>
              <w:rPrChange w:id="14" w:author="goumop" w:date="2018-05-21T19:03:00Z">
                <w:rPr>
                  <w:sz w:val="24"/>
                </w:rPr>
              </w:rPrChange>
            </w:rPr>
          </w:pPr>
        </w:p>
        <w:p w14:paraId="5B91BDE3" w14:textId="77777777" w:rsidR="00BC1F5E" w:rsidRPr="006B48FA" w:rsidRDefault="00BC1F5E" w:rsidP="000347F1">
          <w:pPr>
            <w:ind w:firstLine="180"/>
            <w:jc w:val="both"/>
            <w:rPr>
              <w:sz w:val="24"/>
              <w:lang w:val="el-GR"/>
              <w:rPrChange w:id="15" w:author="goumop" w:date="2018-05-21T19:03:00Z">
                <w:rPr>
                  <w:sz w:val="24"/>
                </w:rPr>
              </w:rPrChange>
            </w:rPr>
          </w:pPr>
        </w:p>
        <w:p w14:paraId="012E8F40" w14:textId="77777777" w:rsidR="00BC1F5E" w:rsidRPr="006B48FA" w:rsidRDefault="00BC1F5E" w:rsidP="000347F1">
          <w:pPr>
            <w:ind w:firstLine="180"/>
            <w:jc w:val="both"/>
            <w:rPr>
              <w:sz w:val="24"/>
              <w:lang w:val="el-GR"/>
              <w:rPrChange w:id="16" w:author="goumop" w:date="2018-05-21T19:03:00Z">
                <w:rPr>
                  <w:sz w:val="24"/>
                </w:rPr>
              </w:rPrChange>
            </w:rPr>
          </w:pPr>
        </w:p>
        <w:p w14:paraId="723A3F4C" w14:textId="77777777" w:rsidR="00BC1F5E" w:rsidRPr="006B48FA" w:rsidRDefault="00BC1F5E" w:rsidP="000347F1">
          <w:pPr>
            <w:ind w:firstLine="180"/>
            <w:jc w:val="both"/>
            <w:rPr>
              <w:sz w:val="24"/>
              <w:lang w:val="el-GR"/>
              <w:rPrChange w:id="17" w:author="goumop" w:date="2018-05-21T19:03:00Z">
                <w:rPr>
                  <w:sz w:val="24"/>
                </w:rPr>
              </w:rPrChange>
            </w:rPr>
          </w:pPr>
        </w:p>
        <w:p w14:paraId="3F9B3787" w14:textId="77777777" w:rsidR="00BC1F5E" w:rsidRPr="006B48FA" w:rsidRDefault="00BC1F5E" w:rsidP="000347F1">
          <w:pPr>
            <w:ind w:firstLine="180"/>
            <w:jc w:val="both"/>
            <w:rPr>
              <w:sz w:val="24"/>
              <w:lang w:val="el-GR"/>
              <w:rPrChange w:id="18" w:author="goumop" w:date="2018-05-21T19:03:00Z">
                <w:rPr>
                  <w:sz w:val="24"/>
                </w:rPr>
              </w:rPrChange>
            </w:rPr>
          </w:pPr>
        </w:p>
        <w:p w14:paraId="40AE113B" w14:textId="77777777" w:rsidR="00BC1F5E" w:rsidRPr="006B48FA" w:rsidRDefault="00BC1F5E" w:rsidP="000347F1">
          <w:pPr>
            <w:ind w:firstLine="180"/>
            <w:jc w:val="both"/>
            <w:rPr>
              <w:sz w:val="24"/>
              <w:lang w:val="el-GR"/>
              <w:rPrChange w:id="19" w:author="goumop" w:date="2018-05-21T19:03:00Z">
                <w:rPr>
                  <w:sz w:val="24"/>
                </w:rPr>
              </w:rPrChange>
            </w:rPr>
          </w:pPr>
        </w:p>
        <w:p w14:paraId="70D7E071" w14:textId="77777777" w:rsidR="00BC1F5E" w:rsidRPr="006B48FA" w:rsidRDefault="00BC1F5E" w:rsidP="000347F1">
          <w:pPr>
            <w:ind w:firstLine="180"/>
            <w:jc w:val="both"/>
            <w:rPr>
              <w:sz w:val="24"/>
              <w:lang w:val="el-GR"/>
              <w:rPrChange w:id="20" w:author="goumop" w:date="2018-05-21T19:03:00Z">
                <w:rPr>
                  <w:sz w:val="24"/>
                </w:rPr>
              </w:rPrChange>
            </w:rPr>
          </w:pPr>
        </w:p>
        <w:p w14:paraId="24CA515A" w14:textId="77777777" w:rsidR="00BC1F5E" w:rsidRPr="006B48FA" w:rsidRDefault="00BC1F5E" w:rsidP="000347F1">
          <w:pPr>
            <w:ind w:firstLine="180"/>
            <w:jc w:val="both"/>
            <w:rPr>
              <w:sz w:val="24"/>
              <w:lang w:val="el-GR"/>
              <w:rPrChange w:id="21" w:author="goumop" w:date="2018-05-21T19:03:00Z">
                <w:rPr>
                  <w:sz w:val="24"/>
                </w:rPr>
              </w:rPrChange>
            </w:rPr>
          </w:pPr>
        </w:p>
        <w:p w14:paraId="009FBEBE" w14:textId="77777777" w:rsidR="00BC1F5E" w:rsidRPr="006B48FA" w:rsidRDefault="00BC1F5E" w:rsidP="000347F1">
          <w:pPr>
            <w:ind w:firstLine="180"/>
            <w:jc w:val="both"/>
            <w:rPr>
              <w:sz w:val="24"/>
              <w:lang w:val="el-GR"/>
              <w:rPrChange w:id="22" w:author="goumop" w:date="2018-05-21T19:03:00Z">
                <w:rPr>
                  <w:sz w:val="24"/>
                </w:rPr>
              </w:rPrChange>
            </w:rPr>
          </w:pPr>
        </w:p>
        <w:p w14:paraId="0B6538B9" w14:textId="77777777" w:rsidR="00BC1F5E" w:rsidRPr="006B48FA" w:rsidRDefault="00BC1F5E" w:rsidP="000347F1">
          <w:pPr>
            <w:ind w:firstLine="180"/>
            <w:jc w:val="both"/>
            <w:rPr>
              <w:sz w:val="24"/>
              <w:lang w:val="el-GR"/>
              <w:rPrChange w:id="23" w:author="goumop" w:date="2018-05-21T19:03:00Z">
                <w:rPr>
                  <w:sz w:val="24"/>
                </w:rPr>
              </w:rPrChange>
            </w:rPr>
          </w:pPr>
        </w:p>
        <w:p w14:paraId="453DBF70" w14:textId="77777777" w:rsidR="00BC1F5E" w:rsidRPr="006B48FA" w:rsidRDefault="00BC1F5E" w:rsidP="000347F1">
          <w:pPr>
            <w:ind w:firstLine="180"/>
            <w:jc w:val="both"/>
            <w:rPr>
              <w:sz w:val="24"/>
              <w:lang w:val="el-GR"/>
              <w:rPrChange w:id="24" w:author="goumop" w:date="2018-05-21T19:03:00Z">
                <w:rPr>
                  <w:sz w:val="24"/>
                </w:rPr>
              </w:rPrChange>
            </w:rPr>
          </w:pPr>
        </w:p>
        <w:p w14:paraId="6CE613CC" w14:textId="77777777" w:rsidR="00BC1F5E" w:rsidRPr="006B48FA" w:rsidRDefault="00BC1F5E" w:rsidP="000347F1">
          <w:pPr>
            <w:ind w:firstLine="180"/>
            <w:jc w:val="both"/>
            <w:rPr>
              <w:sz w:val="24"/>
              <w:lang w:val="el-GR"/>
              <w:rPrChange w:id="25" w:author="goumop" w:date="2018-05-21T19:03:00Z">
                <w:rPr>
                  <w:sz w:val="24"/>
                </w:rPr>
              </w:rPrChange>
            </w:rPr>
          </w:pPr>
        </w:p>
        <w:p w14:paraId="5192750A" w14:textId="77777777" w:rsidR="00BC1F5E" w:rsidRPr="006B48FA" w:rsidRDefault="00BC1F5E" w:rsidP="000347F1">
          <w:pPr>
            <w:ind w:firstLine="180"/>
            <w:jc w:val="both"/>
            <w:rPr>
              <w:sz w:val="24"/>
              <w:lang w:val="el-GR"/>
              <w:rPrChange w:id="26" w:author="goumop" w:date="2018-05-21T19:03:00Z">
                <w:rPr>
                  <w:sz w:val="24"/>
                </w:rPr>
              </w:rPrChange>
            </w:rPr>
          </w:pPr>
        </w:p>
        <w:p w14:paraId="7AA0EB41" w14:textId="77777777" w:rsidR="00BC1F5E" w:rsidRPr="006B48FA" w:rsidRDefault="00BC1F5E" w:rsidP="000347F1">
          <w:pPr>
            <w:ind w:firstLine="180"/>
            <w:jc w:val="both"/>
            <w:rPr>
              <w:sz w:val="24"/>
              <w:lang w:val="el-GR"/>
              <w:rPrChange w:id="27" w:author="goumop" w:date="2018-05-21T19:03:00Z">
                <w:rPr>
                  <w:sz w:val="24"/>
                </w:rPr>
              </w:rPrChange>
            </w:rPr>
          </w:pPr>
        </w:p>
        <w:p w14:paraId="0A6E08AA" w14:textId="77777777" w:rsidR="00BC1F5E" w:rsidRPr="006B48FA" w:rsidRDefault="00BC1F5E" w:rsidP="000347F1">
          <w:pPr>
            <w:ind w:firstLine="180"/>
            <w:jc w:val="both"/>
            <w:rPr>
              <w:sz w:val="24"/>
              <w:lang w:val="el-GR"/>
              <w:rPrChange w:id="28" w:author="goumop" w:date="2018-05-21T19:03:00Z">
                <w:rPr>
                  <w:sz w:val="24"/>
                </w:rPr>
              </w:rPrChange>
            </w:rPr>
          </w:pPr>
        </w:p>
        <w:p w14:paraId="3A4F1289" w14:textId="77777777" w:rsidR="00BC1F5E" w:rsidRPr="006B48FA" w:rsidRDefault="00BC1F5E" w:rsidP="000347F1">
          <w:pPr>
            <w:ind w:firstLine="180"/>
            <w:jc w:val="both"/>
            <w:rPr>
              <w:sz w:val="24"/>
              <w:lang w:val="el-GR"/>
              <w:rPrChange w:id="29" w:author="goumop" w:date="2018-05-21T19:03:00Z">
                <w:rPr>
                  <w:sz w:val="24"/>
                </w:rPr>
              </w:rPrChange>
            </w:rPr>
          </w:pPr>
        </w:p>
        <w:p w14:paraId="0686F521" w14:textId="77777777" w:rsidR="00BC1F5E" w:rsidRPr="006B48FA" w:rsidRDefault="00BC1F5E" w:rsidP="000347F1">
          <w:pPr>
            <w:ind w:firstLine="180"/>
            <w:jc w:val="both"/>
            <w:rPr>
              <w:sz w:val="24"/>
              <w:lang w:val="el-GR"/>
              <w:rPrChange w:id="30" w:author="goumop" w:date="2018-05-21T19:03:00Z">
                <w:rPr>
                  <w:sz w:val="24"/>
                </w:rPr>
              </w:rPrChange>
            </w:rPr>
          </w:pPr>
        </w:p>
        <w:p w14:paraId="0276A0EC" w14:textId="77777777" w:rsidR="00BC1F5E" w:rsidRPr="006B48FA" w:rsidRDefault="00BC1F5E" w:rsidP="000347F1">
          <w:pPr>
            <w:ind w:firstLine="180"/>
            <w:jc w:val="both"/>
            <w:rPr>
              <w:sz w:val="24"/>
              <w:lang w:val="el-GR"/>
              <w:rPrChange w:id="31" w:author="goumop" w:date="2018-05-21T19:03:00Z">
                <w:rPr>
                  <w:sz w:val="24"/>
                </w:rPr>
              </w:rPrChange>
            </w:rPr>
          </w:pPr>
        </w:p>
        <w:p w14:paraId="1C083E7A" w14:textId="77777777" w:rsidR="00BC1F5E" w:rsidRPr="00AD1DD6" w:rsidRDefault="00BC1F5E">
          <w:pPr>
            <w:pStyle w:val="1"/>
            <w:jc w:val="center"/>
            <w:rPr>
              <w:rStyle w:val="ae"/>
              <w:b w:val="0"/>
              <w:i w:val="0"/>
              <w:lang w:val="el-GR"/>
              <w:rPrChange w:id="32" w:author="Gladiator Gladiator" w:date="2018-06-01T16:55:00Z">
                <w:rPr>
                  <w:lang w:val="el-GR"/>
                </w:rPr>
              </w:rPrChange>
            </w:rPr>
            <w:pPrChange w:id="33" w:author="Gladiator Gladiator" w:date="2018-05-23T20:10:00Z">
              <w:pPr>
                <w:jc w:val="center"/>
              </w:pPr>
            </w:pPrChange>
          </w:pPr>
          <w:r w:rsidRPr="00AD1DD6">
            <w:rPr>
              <w:rStyle w:val="ae"/>
              <w:b w:val="0"/>
              <w:i w:val="0"/>
              <w:sz w:val="36"/>
              <w:lang w:val="el-GR"/>
              <w:rPrChange w:id="34" w:author="Gladiator Gladiator" w:date="2018-06-01T16:55:00Z">
                <w:rPr>
                  <w:lang w:val="el-GR"/>
                </w:rPr>
              </w:rPrChange>
            </w:rPr>
            <w:lastRenderedPageBreak/>
            <w:t>Περίληψη</w:t>
          </w:r>
        </w:p>
        <w:p w14:paraId="03517F68" w14:textId="77777777" w:rsidR="00BC1F5E" w:rsidRDefault="00BC1F5E" w:rsidP="00BC1F5E">
          <w:pPr>
            <w:jc w:val="center"/>
            <w:rPr>
              <w:color w:val="5B9BD5" w:themeColor="accent1"/>
              <w:sz w:val="36"/>
              <w:u w:val="single"/>
              <w:lang w:val="el-GR"/>
            </w:rPr>
          </w:pPr>
        </w:p>
        <w:p w14:paraId="68915BEC" w14:textId="77777777" w:rsidR="00BC1F5E" w:rsidRDefault="00BC1F5E" w:rsidP="00BC1F5E">
          <w:pPr>
            <w:ind w:firstLine="180"/>
            <w:jc w:val="both"/>
            <w:rPr>
              <w:sz w:val="24"/>
              <w:lang w:val="el-GR"/>
            </w:rPr>
          </w:pPr>
          <w:r>
            <w:rPr>
              <w:sz w:val="24"/>
              <w:lang w:val="el-GR"/>
            </w:rPr>
            <w:t xml:space="preserve">Το άγχος παρουσιάζεται ως η ψυχολογική και σωματική αντίδραση όταν το άτομο αντιμετωπίζει ορισμένα σωματικά, συναισθηματικά ή φυσικά γεγονότα και αποτελεί χαρακτηριστικό στοιχείο της ανθρώπινης φύσης του ατόμου. Στα αρχαία ελληνικά η λέξη </w:t>
          </w:r>
          <w:r w:rsidR="00193BBB">
            <w:rPr>
              <w:rFonts w:cstheme="minorHAnsi"/>
              <w:sz w:val="24"/>
              <w:szCs w:val="24"/>
              <w:lang w:val="el-GR"/>
            </w:rPr>
            <w:t>“</w:t>
          </w:r>
          <w:r w:rsidRPr="000347F1">
            <w:rPr>
              <w:rFonts w:cstheme="minorHAnsi"/>
              <w:sz w:val="24"/>
              <w:szCs w:val="24"/>
              <w:lang w:val="el-GR"/>
            </w:rPr>
            <w:t>ἄγχω</w:t>
          </w:r>
          <w:r w:rsidRPr="000347F1">
            <w:rPr>
              <w:sz w:val="24"/>
              <w:lang w:val="el-GR"/>
            </w:rPr>
            <w:t xml:space="preserve">” </w:t>
          </w:r>
          <w:r>
            <w:rPr>
              <w:sz w:val="24"/>
              <w:lang w:val="el-GR"/>
            </w:rPr>
            <w:t xml:space="preserve">σημαίνει </w:t>
          </w:r>
          <w:r w:rsidRPr="000347F1">
            <w:rPr>
              <w:sz w:val="24"/>
              <w:lang w:val="el-GR"/>
            </w:rPr>
            <w:t>“</w:t>
          </w:r>
          <w:r>
            <w:rPr>
              <w:sz w:val="24"/>
              <w:lang w:val="el-GR"/>
            </w:rPr>
            <w:t>σφίγγω</w:t>
          </w:r>
          <w:r w:rsidRPr="000347F1">
            <w:rPr>
              <w:sz w:val="24"/>
              <w:lang w:val="el-GR"/>
            </w:rPr>
            <w:t>”</w:t>
          </w:r>
          <w:r>
            <w:rPr>
              <w:sz w:val="24"/>
              <w:lang w:val="el-GR"/>
            </w:rPr>
            <w:t xml:space="preserve"> ή </w:t>
          </w:r>
          <w:r w:rsidRPr="000347F1">
            <w:rPr>
              <w:sz w:val="24"/>
              <w:lang w:val="el-GR"/>
            </w:rPr>
            <w:t xml:space="preserve"> “</w:t>
          </w:r>
          <w:r>
            <w:rPr>
              <w:sz w:val="24"/>
              <w:lang w:val="el-GR"/>
            </w:rPr>
            <w:t>πνίγω</w:t>
          </w:r>
          <w:r w:rsidRPr="000347F1">
            <w:rPr>
              <w:sz w:val="24"/>
              <w:lang w:val="el-GR"/>
            </w:rPr>
            <w:t>”</w:t>
          </w:r>
          <w:r>
            <w:rPr>
              <w:sz w:val="24"/>
              <w:lang w:val="el-GR"/>
            </w:rPr>
            <w:t xml:space="preserve">. </w:t>
          </w:r>
          <w:r>
            <w:rPr>
              <w:sz w:val="24"/>
            </w:rPr>
            <w:t>To</w:t>
          </w:r>
          <w:r w:rsidRPr="000347F1">
            <w:rPr>
              <w:sz w:val="24"/>
              <w:lang w:val="el-GR"/>
            </w:rPr>
            <w:t xml:space="preserve"> </w:t>
          </w:r>
          <w:r>
            <w:rPr>
              <w:sz w:val="24"/>
              <w:lang w:val="el-GR"/>
            </w:rPr>
            <w:t>σφίξιμο και το πνίξιμο είναι ορισμένες από τις πολλές πιθανές αντιδράσεις του σώματος, όταν το άτομο νιώθει ότι απειλείται ή αντιμετωπίζει μια δύσκολη και απαιτητική κατάσταση. Έτσι, μπορούμε να πούμε πως όταν κάποιος νιώθει στρες, το σώμα του βρίσκεται σε ένταση και ο εγκέφαλος του πυροδοτείται από πολλές σκέψεις.</w:t>
          </w:r>
        </w:p>
        <w:p w14:paraId="2B804DD8" w14:textId="77777777" w:rsidR="00BC1F5E" w:rsidRDefault="00BC1F5E" w:rsidP="00BC1F5E">
          <w:pPr>
            <w:ind w:firstLine="180"/>
            <w:jc w:val="both"/>
            <w:rPr>
              <w:sz w:val="24"/>
              <w:lang w:val="el-GR"/>
            </w:rPr>
          </w:pPr>
          <w:r>
            <w:rPr>
              <w:sz w:val="24"/>
              <w:lang w:val="el-GR"/>
            </w:rPr>
            <w:t xml:space="preserve">Κάποιες φορές το </w:t>
          </w:r>
          <w:r>
            <w:rPr>
              <w:sz w:val="24"/>
            </w:rPr>
            <w:t>stress</w:t>
          </w:r>
          <w:r w:rsidRPr="000347F1">
            <w:rPr>
              <w:sz w:val="24"/>
              <w:lang w:val="el-GR"/>
            </w:rPr>
            <w:t xml:space="preserve"> </w:t>
          </w:r>
          <w:r>
            <w:rPr>
              <w:sz w:val="24"/>
              <w:lang w:val="el-GR"/>
            </w:rPr>
            <w:t xml:space="preserve">μπορεί να είναι θετικό και παραγωγικό, χαρακτηριζόμενο ως </w:t>
          </w:r>
          <w:r w:rsidRPr="000347F1">
            <w:rPr>
              <w:sz w:val="24"/>
              <w:lang w:val="el-GR"/>
            </w:rPr>
            <w:t>“</w:t>
          </w:r>
          <w:r>
            <w:rPr>
              <w:sz w:val="24"/>
              <w:lang w:val="el-GR"/>
            </w:rPr>
            <w:t>ευ στρες</w:t>
          </w:r>
          <w:r w:rsidRPr="000347F1">
            <w:rPr>
              <w:sz w:val="24"/>
              <w:lang w:val="el-GR"/>
            </w:rPr>
            <w:t>”</w:t>
          </w:r>
          <w:r>
            <w:rPr>
              <w:sz w:val="24"/>
              <w:lang w:val="el-GR"/>
            </w:rPr>
            <w:t>, και να λειτουργεί καταλυτικά όταν τίθεσαι να το αντιμετωπίσεις ελάχιστες φορές και σε ένα περιορισμένο βαθμό. Όταν όμως το φαινόμενο αποκτά μεγαλύτερη και πιο έντονη μορφή, τότε το άτομο τόσο πιο πολύ δυσκολεύεται να αντιμετωπίσει τις υποχρεώσεις της καθημερινότητας. Μας αποσπά την συγκέντρωση και περιορίζει την ορθή λειτουργία του σώματος δημιουργώντας παράλληλα συναισθήματα θυμού, απογοήτευσης, φόβου, κούρασης ή ακόμα και κατάθλιψη.</w:t>
          </w:r>
        </w:p>
        <w:p w14:paraId="74373188" w14:textId="77777777" w:rsidR="00BC1F5E" w:rsidRDefault="00BC1F5E" w:rsidP="00BC1F5E">
          <w:pPr>
            <w:ind w:firstLine="180"/>
            <w:jc w:val="both"/>
            <w:rPr>
              <w:sz w:val="24"/>
              <w:lang w:val="el-GR"/>
            </w:rPr>
          </w:pPr>
          <w:r>
            <w:rPr>
              <w:sz w:val="24"/>
              <w:lang w:val="el-GR"/>
            </w:rPr>
            <w:t>Έτσι, είναι σημαντικό κάποιος να γνωρίζει τι είναι άγχος αλλά και τις καταστάσεις που το προκαλούν ώστε να μπορέσουν να το αντιμετωπίσουν καλύτερα. Λαμβάνοντας υπόψιν όλα τα παραπάνω, και σε συνδυασμό την ραγδαία ανάπτυξη της τηλεϊατρικής με την είσοδο της πληροφορικής και των τηλεπικοινωνιακών τεχνολογιών, υπάρχει η ανάγκη για την δημιουργία ενός συστήματος το οποίο θα δίνει πληροφορίες για την έγκαιρη ανίχνευση του άγχους, ώστε το άτομο να ενημερωθεί για το μέγεθος του προβλήματος και την αντιμετώπιση της κατάστασης που βρίσκεται.</w:t>
          </w:r>
        </w:p>
        <w:p w14:paraId="047414FD" w14:textId="224E868E" w:rsidR="00BC1F5E" w:rsidRDefault="00BC1F5E" w:rsidP="00BC1F5E">
          <w:pPr>
            <w:ind w:firstLine="180"/>
            <w:jc w:val="both"/>
            <w:rPr>
              <w:sz w:val="24"/>
              <w:lang w:val="el-GR"/>
            </w:rPr>
          </w:pPr>
          <w:r>
            <w:rPr>
              <w:sz w:val="24"/>
              <w:lang w:val="el-GR"/>
            </w:rPr>
            <w:t xml:space="preserve">Στόχος αυτής της </w:t>
          </w:r>
          <w:del w:id="35" w:author="goumop" w:date="2018-05-29T13:55:00Z">
            <w:r w:rsidDel="007A1E49">
              <w:rPr>
                <w:sz w:val="24"/>
                <w:lang w:val="el-GR"/>
              </w:rPr>
              <w:delText xml:space="preserve">πτυχιακής </w:delText>
            </w:r>
          </w:del>
          <w:ins w:id="36" w:author="goumop" w:date="2018-05-29T13:55:00Z">
            <w:r w:rsidR="007A1E49">
              <w:rPr>
                <w:sz w:val="24"/>
                <w:lang w:val="el-GR"/>
              </w:rPr>
              <w:t xml:space="preserve">διπλωματικής </w:t>
            </w:r>
          </w:ins>
          <w:r>
            <w:rPr>
              <w:sz w:val="24"/>
              <w:lang w:val="el-GR"/>
            </w:rPr>
            <w:t xml:space="preserve">εργασίας είναι να μελετήσει ιδιότητες και χαρακτηριστικά του σήματος </w:t>
          </w:r>
          <w:r>
            <w:rPr>
              <w:sz w:val="24"/>
            </w:rPr>
            <w:t>ECG</w:t>
          </w:r>
          <w:r>
            <w:rPr>
              <w:sz w:val="24"/>
              <w:lang w:val="el-GR"/>
            </w:rPr>
            <w:t xml:space="preserve">, που μπορούν να συνδράμουν στην ανίχνευση του άγχους σε χρήστες που αλληλοεπιδρούν με ένα περιβάλλον. Αναπτύχθηκε μια εφαρμογή </w:t>
          </w:r>
          <w:r>
            <w:rPr>
              <w:sz w:val="24"/>
            </w:rPr>
            <w:t>Android</w:t>
          </w:r>
          <w:r>
            <w:rPr>
              <w:sz w:val="24"/>
              <w:lang w:val="el-GR"/>
            </w:rPr>
            <w:t xml:space="preserve">, η οποία σε συνδυασμό με τον αισθητήρα </w:t>
          </w:r>
          <w:r>
            <w:rPr>
              <w:sz w:val="24"/>
            </w:rPr>
            <w:t>ECG</w:t>
          </w:r>
          <w:r w:rsidRPr="00F138D0">
            <w:rPr>
              <w:sz w:val="24"/>
              <w:lang w:val="el-GR"/>
            </w:rPr>
            <w:t xml:space="preserve"> </w:t>
          </w:r>
          <w:r>
            <w:rPr>
              <w:sz w:val="24"/>
              <w:lang w:val="el-GR"/>
            </w:rPr>
            <w:t xml:space="preserve">της εταιρείας </w:t>
          </w:r>
          <w:r w:rsidRPr="00F138D0">
            <w:rPr>
              <w:sz w:val="24"/>
              <w:lang w:val="el-GR"/>
            </w:rPr>
            <w:t xml:space="preserve"> </w:t>
          </w:r>
          <w:r>
            <w:rPr>
              <w:sz w:val="24"/>
            </w:rPr>
            <w:t>Zephyr</w:t>
          </w:r>
          <w:r w:rsidRPr="00F138D0">
            <w:rPr>
              <w:sz w:val="24"/>
              <w:lang w:val="el-GR"/>
            </w:rPr>
            <w:t xml:space="preserve"> </w:t>
          </w:r>
          <w:r w:rsidRPr="009132B8">
            <w:rPr>
              <w:sz w:val="24"/>
              <w:lang w:val="el-GR"/>
            </w:rPr>
            <w:t>(</w:t>
          </w:r>
          <w:r>
            <w:rPr>
              <w:sz w:val="24"/>
            </w:rPr>
            <w:t>Zephyr</w:t>
          </w:r>
          <w:r w:rsidRPr="009132B8">
            <w:rPr>
              <w:sz w:val="24"/>
              <w:lang w:val="el-GR"/>
            </w:rPr>
            <w:t xml:space="preserve"> </w:t>
          </w:r>
          <w:r>
            <w:rPr>
              <w:sz w:val="24"/>
            </w:rPr>
            <w:t>BT</w:t>
          </w:r>
          <w:r w:rsidRPr="009132B8">
            <w:rPr>
              <w:sz w:val="24"/>
              <w:lang w:val="el-GR"/>
            </w:rPr>
            <w:t xml:space="preserve"> </w:t>
          </w:r>
          <w:r>
            <w:rPr>
              <w:sz w:val="24"/>
            </w:rPr>
            <w:t>HxM</w:t>
          </w:r>
          <w:r w:rsidRPr="009132B8">
            <w:rPr>
              <w:sz w:val="24"/>
              <w:lang w:val="el-GR"/>
            </w:rPr>
            <w:t xml:space="preserve">), </w:t>
          </w:r>
          <w:r>
            <w:rPr>
              <w:sz w:val="24"/>
              <w:lang w:val="el-GR"/>
            </w:rPr>
            <w:t xml:space="preserve">χρησιμοποιήθηκε σε πειραματική μελέτη συλλογής δεδομένων μεταξύ μιας αγχωτικής και μιας μη αγχωτικής κατάστασης. Στην πειραματική μελέτη συμμετείχαν 10 εθελοντές ηλικίας 19 έως 31 ετών. Τα δεδομένα που συλλέχθηκαν αναλύθηκαν μέσω του εργαλείου </w:t>
          </w:r>
          <w:r>
            <w:rPr>
              <w:sz w:val="24"/>
            </w:rPr>
            <w:t>Microsoft</w:t>
          </w:r>
          <w:r w:rsidRPr="009132B8">
            <w:rPr>
              <w:sz w:val="24"/>
              <w:lang w:val="el-GR"/>
            </w:rPr>
            <w:t xml:space="preserve"> </w:t>
          </w:r>
          <w:r>
            <w:rPr>
              <w:sz w:val="24"/>
            </w:rPr>
            <w:t>Excel</w:t>
          </w:r>
          <w:r w:rsidRPr="009132B8">
            <w:rPr>
              <w:sz w:val="24"/>
              <w:lang w:val="el-GR"/>
            </w:rPr>
            <w:t xml:space="preserve"> </w:t>
          </w:r>
          <w:r>
            <w:rPr>
              <w:sz w:val="24"/>
            </w:rPr>
            <w:t>Worksheet</w:t>
          </w:r>
          <w:r w:rsidRPr="009132B8">
            <w:rPr>
              <w:sz w:val="24"/>
              <w:lang w:val="el-GR"/>
            </w:rPr>
            <w:t xml:space="preserve"> </w:t>
          </w:r>
          <w:r>
            <w:rPr>
              <w:sz w:val="24"/>
              <w:lang w:val="el-GR"/>
            </w:rPr>
            <w:t xml:space="preserve">ώστε να μελετηθούν οι ιδιότητες και τα χαρακτηριστικά του </w:t>
          </w:r>
          <w:r>
            <w:rPr>
              <w:sz w:val="24"/>
            </w:rPr>
            <w:t>ECG</w:t>
          </w:r>
          <w:r w:rsidRPr="009132B8">
            <w:rPr>
              <w:sz w:val="24"/>
              <w:lang w:val="el-GR"/>
            </w:rPr>
            <w:t xml:space="preserve"> </w:t>
          </w:r>
          <w:r>
            <w:rPr>
              <w:sz w:val="24"/>
              <w:lang w:val="el-GR"/>
            </w:rPr>
            <w:t>σήματος στο πεδίο του χρόνου. Τα αποτελέσματα και τα συμπεράσματα συμφωνούν με την βιβλιογραφία και επικυρώνουν την αξιοπιστία της μελέτης.</w:t>
          </w:r>
        </w:p>
        <w:p w14:paraId="7455D4A5" w14:textId="77777777" w:rsidR="00BC1F5E" w:rsidRPr="00BC1F5E" w:rsidRDefault="00BC1F5E" w:rsidP="000347F1">
          <w:pPr>
            <w:ind w:firstLine="180"/>
            <w:jc w:val="both"/>
            <w:rPr>
              <w:sz w:val="24"/>
              <w:lang w:val="el-GR"/>
            </w:rPr>
          </w:pPr>
        </w:p>
        <w:p w14:paraId="1BCBBAA0" w14:textId="77777777" w:rsidR="00BB5D55" w:rsidRDefault="00B46285">
          <w:pPr>
            <w:pStyle w:val="1"/>
            <w:jc w:val="center"/>
            <w:rPr>
              <w:lang w:val="el-GR"/>
            </w:rPr>
            <w:pPrChange w:id="37" w:author="Gladiator Gladiator" w:date="2018-05-23T20:12:00Z">
              <w:pPr>
                <w:jc w:val="center"/>
              </w:pPr>
            </w:pPrChange>
          </w:pPr>
          <w:r w:rsidRPr="00C2551F">
            <w:rPr>
              <w:lang w:val="el-GR"/>
            </w:rPr>
            <w:br w:type="page"/>
          </w:r>
          <w:r w:rsidR="00BB5D55" w:rsidRPr="006D7BC3">
            <w:rPr>
              <w:sz w:val="36"/>
              <w:lang w:val="el-GR"/>
              <w:rPrChange w:id="38" w:author="Gladiator Gladiator" w:date="2018-05-23T20:12:00Z">
                <w:rPr>
                  <w:lang w:val="el-GR"/>
                </w:rPr>
              </w:rPrChange>
            </w:rPr>
            <w:lastRenderedPageBreak/>
            <w:t>Περιεχόμενα</w:t>
          </w:r>
        </w:p>
        <w:p w14:paraId="6BDBB810" w14:textId="0AF99D4E" w:rsidR="00A34B78" w:rsidRDefault="00A34B78" w:rsidP="00831BA3">
          <w:pPr>
            <w:jc w:val="both"/>
            <w:rPr>
              <w:lang w:val="el-GR"/>
            </w:rPr>
          </w:pPr>
          <w:r w:rsidRPr="00306C6B">
            <w:rPr>
              <w:lang w:val="el-GR"/>
            </w:rPr>
            <w:t>Ευχαριστίες ………………..</w:t>
          </w:r>
          <w:r w:rsidR="00831BA3" w:rsidRPr="00306C6B">
            <w:rPr>
              <w:lang w:val="el-GR"/>
            </w:rPr>
            <w:t>………………….………………….………………….………………….………………….…………………</w:t>
          </w:r>
          <w:r w:rsidR="00831BA3">
            <w:rPr>
              <w:lang w:val="el-GR"/>
            </w:rPr>
            <w:t>……</w:t>
          </w:r>
          <w:r w:rsidR="00831BA3" w:rsidRPr="00831BA3">
            <w:rPr>
              <w:lang w:val="el-GR"/>
            </w:rPr>
            <w:t>..</w:t>
          </w:r>
          <w:r w:rsidRPr="0065216D">
            <w:rPr>
              <w:lang w:val="el-GR"/>
            </w:rPr>
            <w:t xml:space="preserve"> </w:t>
          </w:r>
          <w:r w:rsidR="008D42E1" w:rsidRPr="00F168BA">
            <w:rPr>
              <w:lang w:val="el-GR"/>
              <w:rPrChange w:id="39" w:author="Gladiator Gladiator" w:date="2018-05-23T00:02:00Z">
                <w:rPr/>
              </w:rPrChange>
            </w:rPr>
            <w:t>2</w:t>
          </w:r>
        </w:p>
        <w:p w14:paraId="291A6181" w14:textId="1BEFC88C" w:rsidR="008D42E1" w:rsidRPr="0065216D" w:rsidRDefault="008D42E1" w:rsidP="00831BA3">
          <w:pPr>
            <w:jc w:val="both"/>
            <w:rPr>
              <w:lang w:val="el-GR"/>
            </w:rPr>
          </w:pPr>
          <w:r w:rsidRPr="00306C6B">
            <w:rPr>
              <w:lang w:val="el-GR"/>
            </w:rPr>
            <w:t>Περίληψη …………………..………………….………………….………………….………………….………………….…………………</w:t>
          </w:r>
          <w:r>
            <w:rPr>
              <w:lang w:val="el-GR"/>
            </w:rPr>
            <w:t>……</w:t>
          </w:r>
          <w:r w:rsidRPr="00831BA3">
            <w:rPr>
              <w:lang w:val="el-GR"/>
            </w:rPr>
            <w:t>..</w:t>
          </w:r>
          <w:r w:rsidRPr="0065216D">
            <w:rPr>
              <w:lang w:val="el-GR"/>
            </w:rPr>
            <w:t xml:space="preserve"> </w:t>
          </w:r>
          <w:r w:rsidRPr="00F168BA">
            <w:rPr>
              <w:lang w:val="el-GR"/>
              <w:rPrChange w:id="40" w:author="Gladiator Gladiator" w:date="2018-05-23T00:02:00Z">
                <w:rPr/>
              </w:rPrChange>
            </w:rPr>
            <w:t>3</w:t>
          </w:r>
        </w:p>
        <w:p w14:paraId="673120F1" w14:textId="77777777" w:rsidR="00A34B78" w:rsidRPr="0065216D" w:rsidRDefault="00A34B78" w:rsidP="00831BA3">
          <w:pPr>
            <w:pStyle w:val="a3"/>
            <w:jc w:val="both"/>
            <w:rPr>
              <w:lang w:val="el-GR"/>
            </w:rPr>
          </w:pPr>
          <w:r w:rsidRPr="00306C6B">
            <w:rPr>
              <w:lang w:val="el-GR"/>
            </w:rPr>
            <w:t>Κεφάλαιο 1 : Εισαγωγή ……………………..</w:t>
          </w:r>
          <w:r w:rsidR="00831BA3" w:rsidRPr="00306C6B">
            <w:rPr>
              <w:lang w:val="el-GR"/>
            </w:rPr>
            <w:t>………………….………………….………………….………………….</w:t>
          </w:r>
          <w:r w:rsidR="00831BA3">
            <w:rPr>
              <w:lang w:val="el-GR"/>
            </w:rPr>
            <w:t>……………………</w:t>
          </w:r>
          <w:r w:rsidR="00831BA3" w:rsidRPr="00831BA3">
            <w:rPr>
              <w:lang w:val="el-GR"/>
            </w:rPr>
            <w:t xml:space="preserve">  </w:t>
          </w:r>
          <w:r w:rsidRPr="0065216D">
            <w:rPr>
              <w:lang w:val="el-GR"/>
            </w:rPr>
            <w:t>7</w:t>
          </w:r>
        </w:p>
        <w:p w14:paraId="62C9A360" w14:textId="3A8C4F53" w:rsidR="00A34B78" w:rsidRPr="00BF65EC" w:rsidRDefault="00A34B78" w:rsidP="00831BA3">
          <w:pPr>
            <w:pStyle w:val="a3"/>
            <w:ind w:left="360"/>
            <w:jc w:val="both"/>
            <w:rPr>
              <w:lang w:val="el-GR"/>
            </w:rPr>
          </w:pPr>
          <w:r w:rsidRPr="0065216D">
            <w:rPr>
              <w:lang w:val="el-GR"/>
            </w:rPr>
            <w:t xml:space="preserve">1.1 : Το άγχος </w:t>
          </w:r>
          <w:del w:id="41" w:author="Gladiator Gladiator" w:date="2018-05-23T20:58:00Z">
            <w:r w:rsidRPr="0065216D" w:rsidDel="009B2E39">
              <w:rPr>
                <w:lang w:val="el-GR"/>
              </w:rPr>
              <w:delText>στην καθημερινότητα του ατόμου</w:delText>
            </w:r>
          </w:del>
          <w:ins w:id="42" w:author="Gladiator Gladiator" w:date="2018-05-23T20:58:00Z">
            <w:r w:rsidR="009B2E39">
              <w:rPr>
                <w:lang w:val="el-GR"/>
              </w:rPr>
              <w:t>σήμερα</w:t>
            </w:r>
          </w:ins>
          <w:r w:rsidRPr="00BF65EC">
            <w:rPr>
              <w:lang w:val="el-GR"/>
            </w:rPr>
            <w:t xml:space="preserve"> </w:t>
          </w:r>
          <w:ins w:id="43" w:author="Gladiator Gladiator" w:date="2018-05-23T20:58:00Z">
            <w:r w:rsidR="009B2E39">
              <w:rPr>
                <w:lang w:val="el-GR"/>
              </w:rPr>
              <w:t>……………………………………….</w:t>
            </w:r>
          </w:ins>
          <w:r w:rsidRPr="00306C6B">
            <w:rPr>
              <w:lang w:val="el-GR"/>
            </w:rPr>
            <w:t>……………………..</w:t>
          </w:r>
          <w:r w:rsidR="00831BA3" w:rsidRPr="00306C6B">
            <w:rPr>
              <w:lang w:val="el-GR"/>
            </w:rPr>
            <w:t>………………….………………</w:t>
          </w:r>
          <w:r w:rsidR="00831BA3" w:rsidRPr="00831BA3">
            <w:rPr>
              <w:lang w:val="el-GR"/>
            </w:rPr>
            <w:t>.</w:t>
          </w:r>
          <w:r w:rsidR="00831BA3" w:rsidRPr="00306C6B">
            <w:rPr>
              <w:lang w:val="el-GR"/>
            </w:rPr>
            <w:t>….</w:t>
          </w:r>
          <w:r w:rsidR="00831BA3">
            <w:rPr>
              <w:lang w:val="el-GR"/>
            </w:rPr>
            <w:t>…………….</w:t>
          </w:r>
          <w:r w:rsidR="00831BA3" w:rsidRPr="00831BA3">
            <w:rPr>
              <w:lang w:val="el-GR"/>
            </w:rPr>
            <w:t>.</w:t>
          </w:r>
          <w:r w:rsidR="00831BA3">
            <w:rPr>
              <w:lang w:val="el-GR"/>
            </w:rPr>
            <w:t xml:space="preserve"> </w:t>
          </w:r>
          <w:r w:rsidRPr="0065216D">
            <w:rPr>
              <w:lang w:val="el-GR"/>
            </w:rPr>
            <w:t>7</w:t>
          </w:r>
        </w:p>
        <w:p w14:paraId="6C8D944E" w14:textId="5EF34C2C" w:rsidR="00A34B78" w:rsidRDefault="00A34B78" w:rsidP="00831BA3">
          <w:pPr>
            <w:pStyle w:val="a3"/>
            <w:ind w:left="360"/>
            <w:jc w:val="both"/>
            <w:rPr>
              <w:ins w:id="44" w:author="Gladiator Gladiator" w:date="2018-05-23T20:59:00Z"/>
              <w:lang w:val="el-GR"/>
            </w:rPr>
          </w:pPr>
          <w:r w:rsidRPr="0065216D">
            <w:rPr>
              <w:lang w:val="el-GR"/>
            </w:rPr>
            <w:t>1.</w:t>
          </w:r>
          <w:r w:rsidRPr="00BF65EC">
            <w:rPr>
              <w:lang w:val="el-GR"/>
            </w:rPr>
            <w:t xml:space="preserve">2 </w:t>
          </w:r>
          <w:r w:rsidRPr="0065216D">
            <w:rPr>
              <w:lang w:val="el-GR"/>
            </w:rPr>
            <w:t xml:space="preserve">: </w:t>
          </w:r>
          <w:del w:id="45" w:author="Gladiator Gladiator" w:date="2018-05-23T20:58:00Z">
            <w:r w:rsidRPr="0065216D" w:rsidDel="009B2E39">
              <w:rPr>
                <w:lang w:val="el-GR"/>
              </w:rPr>
              <w:delText>Διάρθρωση διπλωματικής</w:delText>
            </w:r>
          </w:del>
          <w:ins w:id="46" w:author="Gladiator Gladiator" w:date="2018-05-23T20:59:00Z">
            <w:r w:rsidR="009B2E39">
              <w:rPr>
                <w:lang w:val="el-GR"/>
              </w:rPr>
              <w:t>Αναδρομή</w:t>
            </w:r>
          </w:ins>
          <w:ins w:id="47" w:author="Gladiator Gladiator" w:date="2018-05-23T20:58:00Z">
            <w:r w:rsidR="009B2E39">
              <w:rPr>
                <w:lang w:val="el-GR"/>
              </w:rPr>
              <w:t xml:space="preserve"> και χρησιμότητα Ηλεκτρο</w:t>
            </w:r>
          </w:ins>
          <w:ins w:id="48" w:author="Gladiator Gladiator" w:date="2018-05-23T20:59:00Z">
            <w:r w:rsidR="009B2E39">
              <w:rPr>
                <w:lang w:val="el-GR"/>
              </w:rPr>
              <w:t>καρ</w:t>
            </w:r>
          </w:ins>
          <w:ins w:id="49" w:author="Gladiator Gladiator" w:date="2018-05-23T20:58:00Z">
            <w:r w:rsidR="009B2E39">
              <w:rPr>
                <w:lang w:val="el-GR"/>
              </w:rPr>
              <w:t>διογραφήματος</w:t>
            </w:r>
          </w:ins>
          <w:del w:id="50" w:author="Gladiator Gladiator" w:date="2018-05-23T20:59:00Z">
            <w:r w:rsidRPr="00BF65EC" w:rsidDel="009B2E39">
              <w:rPr>
                <w:lang w:val="el-GR"/>
              </w:rPr>
              <w:delText xml:space="preserve"> </w:delText>
            </w:r>
            <w:r w:rsidRPr="00306C6B" w:rsidDel="009B2E39">
              <w:rPr>
                <w:lang w:val="el-GR"/>
              </w:rPr>
              <w:delText>……………………..</w:delText>
            </w:r>
            <w:r w:rsidR="00831BA3" w:rsidRPr="00306C6B" w:rsidDel="009B2E39">
              <w:rPr>
                <w:lang w:val="el-GR"/>
              </w:rPr>
              <w:delText>………………….…………………</w:delText>
            </w:r>
          </w:del>
          <w:ins w:id="51" w:author="Gladiator Gladiator" w:date="2018-05-23T20:59:00Z">
            <w:r w:rsidR="009B2E39">
              <w:rPr>
                <w:lang w:val="el-GR"/>
              </w:rPr>
              <w:t xml:space="preserve"> …………………</w:t>
            </w:r>
          </w:ins>
          <w:r w:rsidR="00831BA3" w:rsidRPr="00306C6B">
            <w:rPr>
              <w:lang w:val="el-GR"/>
            </w:rPr>
            <w:t>.……</w:t>
          </w:r>
          <w:r w:rsidR="00831BA3" w:rsidRPr="00193BBB">
            <w:rPr>
              <w:lang w:val="el-GR"/>
            </w:rPr>
            <w:t>.</w:t>
          </w:r>
          <w:r w:rsidR="00831BA3" w:rsidRPr="00306C6B">
            <w:rPr>
              <w:lang w:val="el-GR"/>
            </w:rPr>
            <w:t>……………</w:t>
          </w:r>
          <w:ins w:id="52" w:author="Gladiator Gladiator" w:date="2018-05-23T20:59:00Z">
            <w:r w:rsidR="009B2E39">
              <w:rPr>
                <w:lang w:val="el-GR"/>
              </w:rPr>
              <w:t>..</w:t>
            </w:r>
          </w:ins>
          <w:del w:id="53" w:author="Gladiator Gladiator" w:date="2018-05-23T20:59:00Z">
            <w:r w:rsidR="00831BA3" w:rsidRPr="00306C6B" w:rsidDel="009B2E39">
              <w:rPr>
                <w:lang w:val="el-GR"/>
              </w:rPr>
              <w:delText>.</w:delText>
            </w:r>
            <w:r w:rsidR="00831BA3" w:rsidDel="009B2E39">
              <w:rPr>
                <w:lang w:val="el-GR"/>
              </w:rPr>
              <w:delText>……</w:delText>
            </w:r>
          </w:del>
          <w:r w:rsidR="00831BA3">
            <w:rPr>
              <w:lang w:val="el-GR"/>
            </w:rPr>
            <w:t>………………</w:t>
          </w:r>
          <w:r w:rsidR="00831BA3" w:rsidRPr="00831BA3">
            <w:rPr>
              <w:lang w:val="el-GR"/>
            </w:rPr>
            <w:t>..</w:t>
          </w:r>
          <w:r w:rsidRPr="0065216D">
            <w:rPr>
              <w:lang w:val="el-GR"/>
            </w:rPr>
            <w:t xml:space="preserve"> 7</w:t>
          </w:r>
        </w:p>
        <w:p w14:paraId="36BE189D" w14:textId="561FDB90" w:rsidR="009B2E39" w:rsidRPr="009B2E39" w:rsidRDefault="009B2E39" w:rsidP="00831BA3">
          <w:pPr>
            <w:pStyle w:val="a3"/>
            <w:ind w:left="360"/>
            <w:jc w:val="both"/>
            <w:rPr>
              <w:ins w:id="54" w:author="Gladiator Gladiator" w:date="2018-05-23T20:59:00Z"/>
              <w:lang w:val="el-GR"/>
              <w:rPrChange w:id="55" w:author="Gladiator Gladiator" w:date="2018-05-23T21:00:00Z">
                <w:rPr>
                  <w:ins w:id="56" w:author="Gladiator Gladiator" w:date="2018-05-23T20:59:00Z"/>
                </w:rPr>
              </w:rPrChange>
            </w:rPr>
          </w:pPr>
          <w:ins w:id="57" w:author="Gladiator Gladiator" w:date="2018-05-23T20:59:00Z">
            <w:r>
              <w:rPr>
                <w:lang w:val="el-GR"/>
              </w:rPr>
              <w:t xml:space="preserve">1.3 </w:t>
            </w:r>
            <w:r w:rsidRPr="009B2E39">
              <w:rPr>
                <w:lang w:val="el-GR"/>
                <w:rPrChange w:id="58" w:author="Gladiator Gladiator" w:date="2018-05-23T21:00:00Z">
                  <w:rPr/>
                </w:rPrChange>
              </w:rPr>
              <w:t>:</w:t>
            </w:r>
          </w:ins>
          <w:ins w:id="59" w:author="Gladiator Gladiator" w:date="2018-05-23T21:00:00Z">
            <w:r w:rsidRPr="009B2E39">
              <w:rPr>
                <w:lang w:val="el-GR"/>
                <w:rPrChange w:id="60" w:author="Gladiator Gladiator" w:date="2018-05-23T21:00:00Z">
                  <w:rPr/>
                </w:rPrChange>
              </w:rPr>
              <w:t xml:space="preserve"> </w:t>
            </w:r>
            <w:r>
              <w:rPr>
                <w:lang w:val="el-GR"/>
              </w:rPr>
              <w:t>Αντικείμενο διπλωματικής ………………………………………………………………………………………………………. 7</w:t>
            </w:r>
          </w:ins>
        </w:p>
        <w:p w14:paraId="37197D7C" w14:textId="7C413FE8" w:rsidR="009B2E39" w:rsidRPr="009B2E39" w:rsidRDefault="009B2E39" w:rsidP="00831BA3">
          <w:pPr>
            <w:pStyle w:val="a3"/>
            <w:ind w:left="360"/>
            <w:jc w:val="both"/>
            <w:rPr>
              <w:lang w:val="el-GR"/>
            </w:rPr>
          </w:pPr>
          <w:ins w:id="61" w:author="Gladiator Gladiator" w:date="2018-05-23T20:59:00Z">
            <w:r w:rsidRPr="009B2E39">
              <w:rPr>
                <w:lang w:val="el-GR"/>
                <w:rPrChange w:id="62" w:author="Gladiator Gladiator" w:date="2018-05-23T21:00:00Z">
                  <w:rPr/>
                </w:rPrChange>
              </w:rPr>
              <w:t>1.4 :</w:t>
            </w:r>
          </w:ins>
          <w:ins w:id="63" w:author="Gladiator Gladiator" w:date="2018-05-23T21:00:00Z">
            <w:r>
              <w:rPr>
                <w:lang w:val="el-GR"/>
              </w:rPr>
              <w:t xml:space="preserve"> Διάρθρωση διπλωματικής ……………………………………………………………………………………………………….. 8</w:t>
            </w:r>
          </w:ins>
        </w:p>
        <w:p w14:paraId="0E7F6CE6" w14:textId="77777777" w:rsidR="00A34B78" w:rsidRDefault="00A34B78" w:rsidP="00831BA3">
          <w:pPr>
            <w:pStyle w:val="a3"/>
            <w:jc w:val="both"/>
            <w:rPr>
              <w:rFonts w:eastAsiaTheme="minorHAnsi"/>
              <w:lang w:val="el-GR"/>
            </w:rPr>
          </w:pPr>
        </w:p>
        <w:p w14:paraId="49817112" w14:textId="77777777" w:rsidR="00A34B78" w:rsidRPr="00BF65EC" w:rsidRDefault="00A34B78" w:rsidP="00831BA3">
          <w:pPr>
            <w:pStyle w:val="a3"/>
            <w:jc w:val="both"/>
            <w:rPr>
              <w:lang w:val="el-GR"/>
            </w:rPr>
          </w:pPr>
          <w:r w:rsidRPr="00306C6B">
            <w:rPr>
              <w:lang w:val="el-GR"/>
            </w:rPr>
            <w:t>Κεφάλαιο 2 : Έννοιες και χαρακτηριστικά άγχους ….</w:t>
          </w:r>
          <w:r w:rsidR="00831BA3" w:rsidRPr="00306C6B">
            <w:rPr>
              <w:lang w:val="el-GR"/>
            </w:rPr>
            <w:t>………………….………………….………………….</w:t>
          </w:r>
          <w:r w:rsidR="00831BA3">
            <w:rPr>
              <w:lang w:val="el-GR"/>
            </w:rPr>
            <w:t>…………………</w:t>
          </w:r>
          <w:r w:rsidR="00831BA3" w:rsidRPr="00831BA3">
            <w:rPr>
              <w:lang w:val="el-GR"/>
            </w:rPr>
            <w:t>..</w:t>
          </w:r>
          <w:r w:rsidRPr="00BF65EC">
            <w:rPr>
              <w:lang w:val="el-GR"/>
            </w:rPr>
            <w:t xml:space="preserve"> 9</w:t>
          </w:r>
        </w:p>
        <w:p w14:paraId="05DB9E41" w14:textId="77777777" w:rsidR="00A34B78" w:rsidRPr="00BF65EC" w:rsidRDefault="00A34B78" w:rsidP="00831BA3">
          <w:pPr>
            <w:pStyle w:val="a3"/>
            <w:ind w:left="360"/>
            <w:jc w:val="both"/>
            <w:rPr>
              <w:lang w:val="el-GR"/>
            </w:rPr>
          </w:pPr>
          <w:r w:rsidRPr="00306C6B">
            <w:rPr>
              <w:lang w:val="el-GR"/>
            </w:rPr>
            <w:t>2.1</w:t>
          </w:r>
          <w:r w:rsidRPr="00306C6B">
            <w:rPr>
              <w:lang w:val="el-GR"/>
            </w:rPr>
            <w:tab/>
            <w:t>: Τι είναι το άγχος; ……</w:t>
          </w:r>
          <w:r w:rsidRPr="00DA3613">
            <w:rPr>
              <w:lang w:val="el-GR"/>
            </w:rPr>
            <w:t>…………………………………………………………………………</w:t>
          </w:r>
          <w:r w:rsidR="00831BA3" w:rsidRPr="00306C6B">
            <w:rPr>
              <w:lang w:val="el-GR"/>
            </w:rPr>
            <w:t>………………….</w:t>
          </w:r>
          <w:r w:rsidR="00831BA3">
            <w:rPr>
              <w:lang w:val="el-GR"/>
            </w:rPr>
            <w:t>…………………</w:t>
          </w:r>
          <w:r w:rsidRPr="00BF65EC">
            <w:rPr>
              <w:lang w:val="el-GR"/>
            </w:rPr>
            <w:t xml:space="preserve"> 9</w:t>
          </w:r>
        </w:p>
        <w:p w14:paraId="5552C781" w14:textId="7148628C" w:rsidR="00A34B78" w:rsidRPr="00BF65EC" w:rsidRDefault="00A34B78" w:rsidP="00831BA3">
          <w:pPr>
            <w:pStyle w:val="a3"/>
            <w:tabs>
              <w:tab w:val="left" w:pos="9360"/>
            </w:tabs>
            <w:ind w:left="360"/>
            <w:jc w:val="both"/>
            <w:rPr>
              <w:lang w:val="el-GR"/>
            </w:rPr>
          </w:pPr>
          <w:r w:rsidRPr="00306C6B">
            <w:rPr>
              <w:lang w:val="el-GR"/>
            </w:rPr>
            <w:t>2.2 : Μέτρηση και ανίχνευση του άγχους ………………………</w:t>
          </w:r>
          <w:r w:rsidR="00831BA3" w:rsidRPr="00831BA3">
            <w:rPr>
              <w:lang w:val="el-GR"/>
            </w:rPr>
            <w:t>.</w:t>
          </w:r>
          <w:r w:rsidRPr="00306C6B">
            <w:rPr>
              <w:lang w:val="el-GR"/>
            </w:rPr>
            <w:t>………………………………</w:t>
          </w:r>
          <w:r w:rsidR="00831BA3" w:rsidRPr="00306C6B">
            <w:rPr>
              <w:lang w:val="el-GR"/>
            </w:rPr>
            <w:t>………………….</w:t>
          </w:r>
          <w:r w:rsidR="00831BA3">
            <w:rPr>
              <w:lang w:val="el-GR"/>
            </w:rPr>
            <w:t>……</w:t>
          </w:r>
          <w:ins w:id="64" w:author="Gladiator Gladiator" w:date="2018-05-23T21:01:00Z">
            <w:r w:rsidR="009B2E39">
              <w:rPr>
                <w:lang w:val="el-GR"/>
              </w:rPr>
              <w:t>...</w:t>
            </w:r>
          </w:ins>
          <w:del w:id="65" w:author="Gladiator Gladiator" w:date="2018-05-23T21:01:00Z">
            <w:r w:rsidR="00831BA3" w:rsidDel="009B2E39">
              <w:rPr>
                <w:lang w:val="el-GR"/>
              </w:rPr>
              <w:delText>…</w:delText>
            </w:r>
          </w:del>
          <w:r w:rsidR="00831BA3">
            <w:rPr>
              <w:lang w:val="el-GR"/>
            </w:rPr>
            <w:t>…</w:t>
          </w:r>
          <w:del w:id="66" w:author="Gladiator Gladiator" w:date="2018-05-23T21:01:00Z">
            <w:r w:rsidR="00831BA3" w:rsidRPr="00831BA3" w:rsidDel="009B2E39">
              <w:rPr>
                <w:lang w:val="el-GR"/>
              </w:rPr>
              <w:delText>.</w:delText>
            </w:r>
          </w:del>
          <w:r w:rsidRPr="00BF65EC">
            <w:rPr>
              <w:lang w:val="el-GR"/>
            </w:rPr>
            <w:t xml:space="preserve"> 10</w:t>
          </w:r>
        </w:p>
        <w:p w14:paraId="63BC79ED" w14:textId="77777777" w:rsidR="00A34B78" w:rsidRPr="00BF65EC" w:rsidRDefault="00A34B78" w:rsidP="00831BA3">
          <w:pPr>
            <w:pStyle w:val="a3"/>
            <w:ind w:left="360"/>
            <w:jc w:val="both"/>
            <w:rPr>
              <w:lang w:val="el-GR"/>
            </w:rPr>
          </w:pPr>
          <w:r w:rsidRPr="00306C6B">
            <w:rPr>
              <w:lang w:val="el-GR"/>
            </w:rPr>
            <w:t>2.3 : Βιοσήματα ή βιολογικά σήματα …………………</w:t>
          </w:r>
          <w:r w:rsidRPr="00DA3613">
            <w:rPr>
              <w:lang w:val="el-GR"/>
            </w:rPr>
            <w:t>……………………………………</w:t>
          </w:r>
          <w:r w:rsidR="00831BA3" w:rsidRPr="00306C6B">
            <w:rPr>
              <w:lang w:val="el-GR"/>
            </w:rPr>
            <w:t>………………….</w:t>
          </w:r>
          <w:r w:rsidR="00831BA3">
            <w:rPr>
              <w:lang w:val="el-GR"/>
            </w:rPr>
            <w:t>…………………</w:t>
          </w:r>
          <w:r w:rsidR="00831BA3" w:rsidRPr="00831BA3">
            <w:rPr>
              <w:lang w:val="el-GR"/>
            </w:rPr>
            <w:t xml:space="preserve"> </w:t>
          </w:r>
          <w:r w:rsidRPr="00BF65EC">
            <w:rPr>
              <w:lang w:val="el-GR"/>
            </w:rPr>
            <w:t>10</w:t>
          </w:r>
        </w:p>
        <w:p w14:paraId="509E5FAC" w14:textId="4A0341E1" w:rsidR="00A34B78" w:rsidRPr="003F1BB3" w:rsidRDefault="00A34B78" w:rsidP="00831BA3">
          <w:pPr>
            <w:pStyle w:val="a3"/>
            <w:ind w:left="360"/>
            <w:jc w:val="both"/>
            <w:rPr>
              <w:lang w:val="el-GR"/>
            </w:rPr>
          </w:pPr>
          <w:r w:rsidRPr="00306C6B">
            <w:rPr>
              <w:lang w:val="el-GR"/>
            </w:rPr>
            <w:t>2.4 : Τύποι βιοσημάτων ………………………………………………………</w:t>
          </w:r>
          <w:r w:rsidR="00831BA3" w:rsidRPr="00306C6B">
            <w:rPr>
              <w:lang w:val="el-GR"/>
            </w:rPr>
            <w:t>………………….………………….</w:t>
          </w:r>
          <w:r w:rsidR="00831BA3">
            <w:rPr>
              <w:lang w:val="el-GR"/>
            </w:rPr>
            <w:t>……………</w:t>
          </w:r>
          <w:del w:id="67" w:author="Gladiator Gladiator" w:date="2018-05-23T21:01:00Z">
            <w:r w:rsidR="00831BA3" w:rsidDel="009B2E39">
              <w:rPr>
                <w:lang w:val="el-GR"/>
              </w:rPr>
              <w:delText>……</w:delText>
            </w:r>
            <w:r w:rsidR="00831BA3" w:rsidRPr="00831BA3" w:rsidDel="009B2E39">
              <w:rPr>
                <w:lang w:val="el-GR"/>
              </w:rPr>
              <w:delText>.</w:delText>
            </w:r>
          </w:del>
          <w:ins w:id="68" w:author="Gladiator Gladiator" w:date="2018-05-23T21:01:00Z">
            <w:r w:rsidR="009B2E39">
              <w:rPr>
                <w:lang w:val="el-GR"/>
              </w:rPr>
              <w:t xml:space="preserve">….… </w:t>
            </w:r>
          </w:ins>
          <w:del w:id="69" w:author="Gladiator Gladiator" w:date="2018-05-23T21:01:00Z">
            <w:r w:rsidRPr="00BF65EC" w:rsidDel="009B2E39">
              <w:rPr>
                <w:lang w:val="el-GR"/>
              </w:rPr>
              <w:delText xml:space="preserve"> </w:delText>
            </w:r>
          </w:del>
          <w:r w:rsidRPr="003F1BB3">
            <w:rPr>
              <w:lang w:val="el-GR"/>
            </w:rPr>
            <w:t>12</w:t>
          </w:r>
        </w:p>
        <w:p w14:paraId="66C93CDF" w14:textId="6570E818" w:rsidR="00A34B78" w:rsidRPr="003F1BB3" w:rsidRDefault="00A34B78" w:rsidP="00831BA3">
          <w:pPr>
            <w:pStyle w:val="a3"/>
            <w:ind w:left="360"/>
            <w:jc w:val="both"/>
            <w:rPr>
              <w:lang w:val="el-GR"/>
            </w:rPr>
          </w:pPr>
          <w:r w:rsidRPr="00306C6B">
            <w:rPr>
              <w:lang w:val="el-GR"/>
            </w:rPr>
            <w:tab/>
            <w:t xml:space="preserve">2.4.1 : Ηλεκτρομυογραφικό (ΗΜΓ- </w:t>
          </w:r>
          <w:r w:rsidRPr="00306C6B">
            <w:t>EMG</w:t>
          </w:r>
          <w:r w:rsidRPr="00306C6B">
            <w:rPr>
              <w:lang w:val="el-GR"/>
            </w:rPr>
            <w:t>) ……………………………………</w:t>
          </w:r>
          <w:r w:rsidR="00831BA3" w:rsidRPr="00306C6B">
            <w:rPr>
              <w:lang w:val="el-GR"/>
            </w:rPr>
            <w:t>………………….…………………</w:t>
          </w:r>
          <w:r w:rsidR="00831BA3">
            <w:rPr>
              <w:lang w:val="el-GR"/>
            </w:rPr>
            <w:t>…</w:t>
          </w:r>
          <w:r w:rsidR="00831BA3" w:rsidRPr="00831BA3">
            <w:rPr>
              <w:lang w:val="el-GR"/>
            </w:rPr>
            <w:t>….</w:t>
          </w:r>
          <w:ins w:id="70" w:author="Gladiator Gladiator" w:date="2018-05-23T21:01:00Z">
            <w:r w:rsidR="009B2E39">
              <w:rPr>
                <w:lang w:val="el-GR"/>
              </w:rPr>
              <w:t>.</w:t>
            </w:r>
          </w:ins>
          <w:r w:rsidRPr="003F1BB3">
            <w:rPr>
              <w:lang w:val="el-GR"/>
            </w:rPr>
            <w:t xml:space="preserve"> 12</w:t>
          </w:r>
        </w:p>
        <w:p w14:paraId="51312CB9" w14:textId="77777777" w:rsidR="00A34B78" w:rsidRPr="003F1BB3" w:rsidRDefault="00A34B78" w:rsidP="00831BA3">
          <w:pPr>
            <w:pStyle w:val="a3"/>
            <w:ind w:left="360"/>
            <w:jc w:val="both"/>
            <w:rPr>
              <w:lang w:val="el-GR"/>
            </w:rPr>
          </w:pPr>
          <w:r w:rsidRPr="00306C6B">
            <w:rPr>
              <w:lang w:val="el-GR"/>
            </w:rPr>
            <w:tab/>
            <w:t>2.4.2 : Ηλεκτροδερμικό (ΗΔΑ, ΓΑΔ – EDR, GSR) …………………</w:t>
          </w:r>
          <w:r w:rsidR="00831BA3" w:rsidRPr="00306C6B">
            <w:rPr>
              <w:lang w:val="el-GR"/>
            </w:rPr>
            <w:t>………………….………………….</w:t>
          </w:r>
          <w:r w:rsidR="00831BA3">
            <w:rPr>
              <w:lang w:val="el-GR"/>
            </w:rPr>
            <w:t>……………</w:t>
          </w:r>
          <w:r w:rsidR="00831BA3" w:rsidRPr="00831BA3">
            <w:rPr>
              <w:lang w:val="el-GR"/>
            </w:rPr>
            <w:t>.</w:t>
          </w:r>
          <w:r w:rsidR="00831BA3">
            <w:rPr>
              <w:lang w:val="el-GR"/>
            </w:rPr>
            <w:t>.</w:t>
          </w:r>
          <w:r w:rsidRPr="003F1BB3">
            <w:rPr>
              <w:lang w:val="el-GR"/>
            </w:rPr>
            <w:t xml:space="preserve"> 12</w:t>
          </w:r>
        </w:p>
        <w:p w14:paraId="668D9CC2" w14:textId="77777777" w:rsidR="00A34B78" w:rsidRPr="003F1BB3" w:rsidRDefault="00A34B78" w:rsidP="00831BA3">
          <w:pPr>
            <w:pStyle w:val="a3"/>
            <w:ind w:left="360"/>
            <w:jc w:val="both"/>
            <w:rPr>
              <w:lang w:val="el-GR"/>
            </w:rPr>
          </w:pPr>
          <w:r w:rsidRPr="00306C6B">
            <w:rPr>
              <w:lang w:val="el-GR"/>
            </w:rPr>
            <w:tab/>
            <w:t>2.4.3 : Θερμογραφικό (</w:t>
          </w:r>
          <w:r w:rsidRPr="00306C6B">
            <w:t>temp</w:t>
          </w:r>
          <w:r w:rsidRPr="00306C6B">
            <w:rPr>
              <w:lang w:val="el-GR"/>
            </w:rPr>
            <w:t>) …………………</w:t>
          </w:r>
          <w:r w:rsidRPr="00DA3613">
            <w:rPr>
              <w:lang w:val="el-GR"/>
            </w:rPr>
            <w:t>……………………………………</w:t>
          </w:r>
          <w:r w:rsidR="00831BA3" w:rsidRPr="00306C6B">
            <w:rPr>
              <w:lang w:val="el-GR"/>
            </w:rPr>
            <w:t>………………….…………………</w:t>
          </w:r>
          <w:r w:rsidR="00831BA3">
            <w:rPr>
              <w:lang w:val="el-GR"/>
            </w:rPr>
            <w:t>…</w:t>
          </w:r>
          <w:r w:rsidR="00831BA3" w:rsidRPr="00193BBB">
            <w:rPr>
              <w:lang w:val="el-GR"/>
            </w:rPr>
            <w:t>.</w:t>
          </w:r>
          <w:r w:rsidR="00831BA3" w:rsidRPr="00831BA3">
            <w:rPr>
              <w:lang w:val="el-GR"/>
            </w:rPr>
            <w:t>..</w:t>
          </w:r>
          <w:r w:rsidRPr="003F1BB3">
            <w:rPr>
              <w:lang w:val="el-GR"/>
            </w:rPr>
            <w:t xml:space="preserve"> 13</w:t>
          </w:r>
        </w:p>
        <w:p w14:paraId="61C3995D" w14:textId="77777777" w:rsidR="00A34B78" w:rsidRPr="003F1BB3" w:rsidRDefault="00A34B78" w:rsidP="00831BA3">
          <w:pPr>
            <w:pStyle w:val="a3"/>
            <w:ind w:left="360" w:firstLine="360"/>
            <w:jc w:val="both"/>
            <w:rPr>
              <w:lang w:val="el-GR"/>
            </w:rPr>
          </w:pPr>
          <w:r w:rsidRPr="00306C6B">
            <w:rPr>
              <w:lang w:val="el-GR"/>
            </w:rPr>
            <w:t xml:space="preserve">2.4.4 : Ηλεκτροεγκεφαλογραφικό (ΗΕΓ – </w:t>
          </w:r>
          <w:r w:rsidRPr="00306C6B">
            <w:t>EEG</w:t>
          </w:r>
          <w:r w:rsidRPr="00306C6B">
            <w:rPr>
              <w:lang w:val="el-GR"/>
            </w:rPr>
            <w:t>) …………………</w:t>
          </w:r>
          <w:r w:rsidR="00831BA3" w:rsidRPr="00306C6B">
            <w:rPr>
              <w:lang w:val="el-GR"/>
            </w:rPr>
            <w:t>………………….………………….</w:t>
          </w:r>
          <w:r w:rsidR="00831BA3">
            <w:rPr>
              <w:lang w:val="el-GR"/>
            </w:rPr>
            <w:t>……………</w:t>
          </w:r>
          <w:r w:rsidR="00831BA3" w:rsidRPr="00831BA3">
            <w:rPr>
              <w:lang w:val="el-GR"/>
            </w:rPr>
            <w:t>.</w:t>
          </w:r>
          <w:r w:rsidR="00831BA3">
            <w:rPr>
              <w:lang w:val="el-GR"/>
            </w:rPr>
            <w:t>.</w:t>
          </w:r>
          <w:r w:rsidR="00831BA3" w:rsidRPr="00831BA3">
            <w:rPr>
              <w:lang w:val="el-GR"/>
            </w:rPr>
            <w:t>.</w:t>
          </w:r>
          <w:r w:rsidRPr="003F1BB3">
            <w:rPr>
              <w:lang w:val="el-GR"/>
            </w:rPr>
            <w:t xml:space="preserve"> 13</w:t>
          </w:r>
        </w:p>
        <w:p w14:paraId="27DF6B4A" w14:textId="77777777" w:rsidR="00A34B78" w:rsidRPr="003F1BB3" w:rsidRDefault="00A34B78" w:rsidP="00831BA3">
          <w:pPr>
            <w:pStyle w:val="a3"/>
            <w:ind w:left="360"/>
            <w:jc w:val="both"/>
            <w:rPr>
              <w:lang w:val="el-GR"/>
            </w:rPr>
          </w:pPr>
          <w:r w:rsidRPr="00306C6B">
            <w:rPr>
              <w:lang w:val="el-GR"/>
            </w:rPr>
            <w:tab/>
            <w:t>2.4.5 : Πλεθυσμογραφικό (</w:t>
          </w:r>
          <w:r w:rsidRPr="00306C6B">
            <w:t>PPG</w:t>
          </w:r>
          <w:r w:rsidRPr="00306C6B">
            <w:rPr>
              <w:lang w:val="el-GR"/>
            </w:rPr>
            <w:t>)</w:t>
          </w:r>
          <w:r w:rsidR="00831BA3" w:rsidRPr="00831BA3">
            <w:rPr>
              <w:lang w:val="el-GR"/>
            </w:rPr>
            <w:t xml:space="preserve"> </w:t>
          </w:r>
          <w:r w:rsidRPr="00306C6B">
            <w:rPr>
              <w:lang w:val="el-GR"/>
            </w:rPr>
            <w:t xml:space="preserve"> ……………………………………………</w:t>
          </w:r>
          <w:r w:rsidR="00831BA3" w:rsidRPr="00306C6B">
            <w:rPr>
              <w:lang w:val="el-GR"/>
            </w:rPr>
            <w:t>………………….………………….</w:t>
          </w:r>
          <w:r w:rsidRPr="00306C6B">
            <w:rPr>
              <w:lang w:val="el-GR"/>
            </w:rPr>
            <w:t>……</w:t>
          </w:r>
          <w:r w:rsidR="00831BA3">
            <w:rPr>
              <w:lang w:val="el-GR"/>
            </w:rPr>
            <w:t>……</w:t>
          </w:r>
          <w:r w:rsidRPr="003F1BB3">
            <w:rPr>
              <w:lang w:val="el-GR"/>
            </w:rPr>
            <w:t xml:space="preserve"> 14</w:t>
          </w:r>
        </w:p>
        <w:p w14:paraId="4123BBF1" w14:textId="77777777" w:rsidR="00A34B78" w:rsidRPr="003F1BB3" w:rsidRDefault="00A34B78" w:rsidP="00831BA3">
          <w:pPr>
            <w:pStyle w:val="a3"/>
            <w:ind w:left="360"/>
            <w:jc w:val="both"/>
            <w:rPr>
              <w:lang w:val="el-GR"/>
            </w:rPr>
          </w:pPr>
          <w:r w:rsidRPr="00306C6B">
            <w:rPr>
              <w:lang w:val="el-GR"/>
            </w:rPr>
            <w:tab/>
            <w:t xml:space="preserve">2.4.6 : Ηλεκτροκαρδιογραφικό (ΕΚΓ – ECG) </w:t>
          </w:r>
          <w:r w:rsidR="00831BA3" w:rsidRPr="00831BA3">
            <w:rPr>
              <w:lang w:val="el-GR"/>
            </w:rPr>
            <w:t xml:space="preserve"> ..</w:t>
          </w:r>
          <w:r w:rsidRPr="00306C6B">
            <w:rPr>
              <w:lang w:val="el-GR"/>
            </w:rPr>
            <w:t>…………………</w:t>
          </w:r>
          <w:r w:rsidR="00831BA3" w:rsidRPr="00831BA3">
            <w:rPr>
              <w:lang w:val="el-GR"/>
            </w:rPr>
            <w:t>.</w:t>
          </w:r>
          <w:r w:rsidRPr="00306C6B">
            <w:rPr>
              <w:lang w:val="el-GR"/>
            </w:rPr>
            <w:t>……</w:t>
          </w:r>
          <w:r w:rsidR="00831BA3" w:rsidRPr="00306C6B">
            <w:rPr>
              <w:lang w:val="el-GR"/>
            </w:rPr>
            <w:t>………………….…………………</w:t>
          </w:r>
          <w:r w:rsidRPr="00306C6B">
            <w:rPr>
              <w:lang w:val="el-GR"/>
            </w:rPr>
            <w:t>……………</w:t>
          </w:r>
          <w:r w:rsidRPr="003F1BB3">
            <w:rPr>
              <w:lang w:val="el-GR"/>
            </w:rPr>
            <w:t xml:space="preserve"> 15</w:t>
          </w:r>
        </w:p>
        <w:p w14:paraId="12EDE006" w14:textId="77777777" w:rsidR="00A34B78" w:rsidRPr="003F1BB3" w:rsidRDefault="00A34B78" w:rsidP="00831BA3">
          <w:pPr>
            <w:pStyle w:val="a3"/>
            <w:ind w:left="360"/>
            <w:jc w:val="both"/>
            <w:rPr>
              <w:lang w:val="el-GR"/>
            </w:rPr>
          </w:pPr>
          <w:r w:rsidRPr="00306C6B">
            <w:rPr>
              <w:lang w:val="el-GR"/>
            </w:rPr>
            <w:tab/>
          </w:r>
          <w:r w:rsidRPr="00DA3613">
            <w:rPr>
              <w:lang w:val="el-GR"/>
            </w:rPr>
            <w:t>2.4.7 : Αναπνευστικό (</w:t>
          </w:r>
          <w:r w:rsidRPr="00306C6B">
            <w:t>RSP</w:t>
          </w:r>
          <w:r w:rsidRPr="00DA3613">
            <w:rPr>
              <w:lang w:val="el-GR"/>
            </w:rPr>
            <w:t>) …………………………………………</w:t>
          </w:r>
          <w:r w:rsidR="00831BA3" w:rsidRPr="00306C6B">
            <w:rPr>
              <w:lang w:val="el-GR"/>
            </w:rPr>
            <w:t>………</w:t>
          </w:r>
          <w:r w:rsidR="00831BA3" w:rsidRPr="00831BA3">
            <w:rPr>
              <w:lang w:val="el-GR"/>
            </w:rPr>
            <w:t>.</w:t>
          </w:r>
          <w:r w:rsidR="00831BA3" w:rsidRPr="00306C6B">
            <w:rPr>
              <w:lang w:val="el-GR"/>
            </w:rPr>
            <w:t>………….…………………</w:t>
          </w:r>
          <w:r w:rsidR="00831BA3">
            <w:rPr>
              <w:lang w:val="el-GR"/>
            </w:rPr>
            <w:t>…</w:t>
          </w:r>
          <w:r w:rsidR="00831BA3" w:rsidRPr="00831BA3">
            <w:rPr>
              <w:lang w:val="el-GR"/>
            </w:rPr>
            <w:t>…</w:t>
          </w:r>
          <w:r w:rsidR="00831BA3">
            <w:rPr>
              <w:lang w:val="el-GR"/>
            </w:rPr>
            <w:t>…</w:t>
          </w:r>
          <w:r w:rsidR="00831BA3" w:rsidRPr="00831BA3">
            <w:rPr>
              <w:lang w:val="el-GR"/>
            </w:rPr>
            <w:t>.</w:t>
          </w:r>
          <w:r w:rsidRPr="00DA3613">
            <w:rPr>
              <w:lang w:val="el-GR"/>
            </w:rPr>
            <w:t>……………</w:t>
          </w:r>
          <w:r w:rsidRPr="003F1BB3">
            <w:rPr>
              <w:lang w:val="el-GR"/>
            </w:rPr>
            <w:t xml:space="preserve"> 15</w:t>
          </w:r>
        </w:p>
        <w:p w14:paraId="4AB806FE" w14:textId="77777777" w:rsidR="00A34B78" w:rsidRPr="003F1BB3" w:rsidRDefault="00A34B78" w:rsidP="00831BA3">
          <w:pPr>
            <w:pStyle w:val="a3"/>
            <w:ind w:left="360"/>
            <w:jc w:val="both"/>
            <w:rPr>
              <w:lang w:val="el-GR"/>
            </w:rPr>
          </w:pPr>
          <w:r w:rsidRPr="00306C6B">
            <w:rPr>
              <w:lang w:val="el-GR"/>
            </w:rPr>
            <w:t>2.5 : Αξιοποίηση Δεδομένων και εξαγωγή συμπερασμάτων ………</w:t>
          </w:r>
          <w:r w:rsidR="00831BA3" w:rsidRPr="00831BA3">
            <w:rPr>
              <w:lang w:val="el-GR"/>
            </w:rPr>
            <w:t>.</w:t>
          </w:r>
          <w:r w:rsidRPr="00306C6B">
            <w:rPr>
              <w:lang w:val="el-GR"/>
            </w:rPr>
            <w:t>…</w:t>
          </w:r>
          <w:r w:rsidR="00831BA3" w:rsidRPr="00306C6B">
            <w:rPr>
              <w:lang w:val="el-GR"/>
            </w:rPr>
            <w:t>………………….………………….</w:t>
          </w:r>
          <w:r w:rsidR="00831BA3" w:rsidRPr="00831BA3">
            <w:rPr>
              <w:lang w:val="el-GR"/>
            </w:rPr>
            <w:t>.</w:t>
          </w:r>
          <w:r w:rsidRPr="00306C6B">
            <w:rPr>
              <w:lang w:val="el-GR"/>
            </w:rPr>
            <w:t>………</w:t>
          </w:r>
          <w:r w:rsidRPr="003F1BB3">
            <w:rPr>
              <w:lang w:val="el-GR"/>
            </w:rPr>
            <w:t xml:space="preserve"> 16</w:t>
          </w:r>
        </w:p>
        <w:p w14:paraId="10F11CB0" w14:textId="77777777" w:rsidR="00A34B78" w:rsidRPr="003F1BB3" w:rsidRDefault="00A34B78" w:rsidP="00831BA3">
          <w:pPr>
            <w:pStyle w:val="a3"/>
            <w:ind w:left="720"/>
            <w:jc w:val="both"/>
            <w:rPr>
              <w:lang w:val="el-GR"/>
            </w:rPr>
          </w:pPr>
          <w:r w:rsidRPr="00306C6B">
            <w:rPr>
              <w:lang w:val="el-GR"/>
            </w:rPr>
            <w:t>2.5.1 : Καρδιακή Συχνότητα …………………………………………</w:t>
          </w:r>
          <w:r w:rsidR="00831BA3" w:rsidRPr="00306C6B">
            <w:rPr>
              <w:lang w:val="el-GR"/>
            </w:rPr>
            <w:t>………………….………………….</w:t>
          </w:r>
          <w:r w:rsidR="00831BA3">
            <w:rPr>
              <w:lang w:val="el-GR"/>
            </w:rPr>
            <w:t>……</w:t>
          </w:r>
          <w:r w:rsidR="00831BA3" w:rsidRPr="00831BA3">
            <w:rPr>
              <w:lang w:val="el-GR"/>
            </w:rPr>
            <w:t>..</w:t>
          </w:r>
          <w:r w:rsidRPr="00306C6B">
            <w:rPr>
              <w:lang w:val="el-GR"/>
            </w:rPr>
            <w:t>……………</w:t>
          </w:r>
          <w:r w:rsidRPr="003F1BB3">
            <w:rPr>
              <w:lang w:val="el-GR"/>
            </w:rPr>
            <w:t xml:space="preserve"> 16</w:t>
          </w:r>
        </w:p>
        <w:p w14:paraId="0CE63A52" w14:textId="77777777" w:rsidR="00A34B78" w:rsidRPr="003F1BB3" w:rsidRDefault="00A34B78" w:rsidP="00831BA3">
          <w:pPr>
            <w:pStyle w:val="a3"/>
            <w:ind w:left="720"/>
            <w:jc w:val="both"/>
            <w:rPr>
              <w:lang w:val="el-GR"/>
            </w:rPr>
          </w:pPr>
          <w:r w:rsidRPr="00306C6B">
            <w:rPr>
              <w:lang w:val="el-GR"/>
            </w:rPr>
            <w:t>2.5.2 : Όγκος παλμού ………………………………</w:t>
          </w:r>
          <w:r w:rsidR="00831BA3" w:rsidRPr="00306C6B">
            <w:rPr>
              <w:lang w:val="el-GR"/>
            </w:rPr>
            <w:t>………………….</w:t>
          </w:r>
          <w:r w:rsidR="00831BA3">
            <w:rPr>
              <w:lang w:val="el-GR"/>
            </w:rPr>
            <w:t>………………</w:t>
          </w:r>
          <w:r w:rsidR="00831BA3" w:rsidRPr="00831BA3">
            <w:rPr>
              <w:lang w:val="el-GR"/>
            </w:rPr>
            <w:t>..</w:t>
          </w:r>
          <w:r w:rsidRPr="00306C6B">
            <w:rPr>
              <w:lang w:val="el-GR"/>
            </w:rPr>
            <w:t>…………………………………………</w:t>
          </w:r>
          <w:r w:rsidRPr="003F1BB3">
            <w:rPr>
              <w:lang w:val="el-GR"/>
            </w:rPr>
            <w:t xml:space="preserve"> 18</w:t>
          </w:r>
        </w:p>
        <w:p w14:paraId="77581FF9" w14:textId="77777777" w:rsidR="00A34B78" w:rsidRPr="003F1BB3" w:rsidRDefault="00831BA3" w:rsidP="00831BA3">
          <w:pPr>
            <w:pStyle w:val="a3"/>
            <w:ind w:left="720"/>
            <w:rPr>
              <w:lang w:val="el-GR"/>
            </w:rPr>
          </w:pPr>
          <w:r>
            <w:rPr>
              <w:lang w:val="el-GR"/>
            </w:rPr>
            <w:t>2.5.3 : Αγωγιμότητα του δέρματος</w:t>
          </w:r>
          <w:r w:rsidRPr="00831BA3">
            <w:rPr>
              <w:lang w:val="el-GR"/>
            </w:rPr>
            <w:t xml:space="preserve"> </w:t>
          </w:r>
          <w:r w:rsidR="00A34B78" w:rsidRPr="00306C6B">
            <w:rPr>
              <w:lang w:val="el-GR"/>
            </w:rPr>
            <w:t>………………</w:t>
          </w:r>
          <w:r w:rsidRPr="00306C6B">
            <w:rPr>
              <w:lang w:val="el-GR"/>
            </w:rPr>
            <w:t>………………….</w:t>
          </w:r>
          <w:r>
            <w:rPr>
              <w:lang w:val="el-GR"/>
            </w:rPr>
            <w:t>………………</w:t>
          </w:r>
          <w:r w:rsidRPr="00831BA3">
            <w:rPr>
              <w:lang w:val="el-GR"/>
            </w:rPr>
            <w:t>.</w:t>
          </w:r>
          <w:r w:rsidR="00A34B78" w:rsidRPr="00306C6B">
            <w:rPr>
              <w:lang w:val="el-GR"/>
            </w:rPr>
            <w:t>………………………</w:t>
          </w:r>
          <w:r>
            <w:rPr>
              <w:lang w:val="el-GR"/>
            </w:rPr>
            <w:t xml:space="preserve">…………….. </w:t>
          </w:r>
          <w:r w:rsidR="00A34B78" w:rsidRPr="003F1BB3">
            <w:rPr>
              <w:lang w:val="el-GR"/>
            </w:rPr>
            <w:t>19</w:t>
          </w:r>
        </w:p>
        <w:p w14:paraId="0ACF788A" w14:textId="77777777" w:rsidR="00A34B78" w:rsidRPr="00D55B11" w:rsidRDefault="00A34B78" w:rsidP="00831BA3">
          <w:pPr>
            <w:pStyle w:val="a3"/>
            <w:ind w:left="360"/>
            <w:rPr>
              <w:sz w:val="24"/>
              <w:lang w:val="el-GR"/>
            </w:rPr>
          </w:pPr>
        </w:p>
        <w:p w14:paraId="544FFAF5" w14:textId="77777777" w:rsidR="00A34B78" w:rsidRPr="003F1BB3" w:rsidRDefault="00A34B78" w:rsidP="00831BA3">
          <w:pPr>
            <w:pStyle w:val="a3"/>
            <w:jc w:val="both"/>
            <w:rPr>
              <w:lang w:val="el-GR"/>
            </w:rPr>
          </w:pPr>
          <w:r>
            <w:rPr>
              <w:lang w:val="el-GR"/>
            </w:rPr>
            <w:t>Κεφάλαιο 3</w:t>
          </w:r>
          <w:r w:rsidRPr="00BB5D55">
            <w:rPr>
              <w:lang w:val="el-GR"/>
            </w:rPr>
            <w:t xml:space="preserve"> :</w:t>
          </w:r>
          <w:r>
            <w:rPr>
              <w:lang w:val="el-GR"/>
            </w:rPr>
            <w:t xml:space="preserve"> </w:t>
          </w:r>
          <w:r w:rsidRPr="00D55B11">
            <w:rPr>
              <w:lang w:val="el-GR"/>
            </w:rPr>
            <w:t xml:space="preserve">Αισθητήρας </w:t>
          </w:r>
          <w:proofErr w:type="spellStart"/>
          <w:r w:rsidRPr="00D55B11">
            <w:rPr>
              <w:lang w:val="el-GR"/>
            </w:rPr>
            <w:t>Zephyr</w:t>
          </w:r>
          <w:proofErr w:type="spellEnd"/>
          <w:r w:rsidRPr="008A3A0E">
            <w:rPr>
              <w:lang w:val="el-GR"/>
            </w:rPr>
            <w:t xml:space="preserve"> </w:t>
          </w:r>
          <w:r w:rsidRPr="00D55B11">
            <w:rPr>
              <w:lang w:val="el-GR"/>
            </w:rPr>
            <w:t>………………………………………………</w:t>
          </w:r>
          <w:r w:rsidR="00831BA3" w:rsidRPr="00306C6B">
            <w:rPr>
              <w:lang w:val="el-GR"/>
            </w:rPr>
            <w:t>………………….………………….</w:t>
          </w:r>
          <w:r w:rsidR="00831BA3">
            <w:rPr>
              <w:lang w:val="el-GR"/>
            </w:rPr>
            <w:t>…………….</w:t>
          </w:r>
          <w:r w:rsidRPr="00D55B11">
            <w:rPr>
              <w:lang w:val="el-GR"/>
            </w:rPr>
            <w:t>……</w:t>
          </w:r>
          <w:r w:rsidRPr="003F1BB3">
            <w:rPr>
              <w:lang w:val="el-GR"/>
            </w:rPr>
            <w:t xml:space="preserve"> 20</w:t>
          </w:r>
        </w:p>
        <w:p w14:paraId="1B5B6505" w14:textId="77777777" w:rsidR="00A34B78" w:rsidRPr="003F1BB3" w:rsidRDefault="00A34B78" w:rsidP="00831BA3">
          <w:pPr>
            <w:pStyle w:val="a3"/>
            <w:ind w:left="360"/>
            <w:jc w:val="both"/>
            <w:rPr>
              <w:lang w:val="el-GR"/>
            </w:rPr>
          </w:pPr>
          <w:r w:rsidRPr="008A3A0E">
            <w:rPr>
              <w:lang w:val="el-GR"/>
            </w:rPr>
            <w:t>3.1 : Σύστημα …………………………………………………………………</w:t>
          </w:r>
          <w:r w:rsidR="00831BA3" w:rsidRPr="00306C6B">
            <w:rPr>
              <w:lang w:val="el-GR"/>
            </w:rPr>
            <w:t>………………….………………….</w:t>
          </w:r>
          <w:r w:rsidR="00EB373B">
            <w:rPr>
              <w:lang w:val="el-GR"/>
            </w:rPr>
            <w:t>………….</w:t>
          </w:r>
          <w:r w:rsidRPr="008A3A0E">
            <w:rPr>
              <w:lang w:val="el-GR"/>
            </w:rPr>
            <w:t>……………</w:t>
          </w:r>
          <w:r w:rsidRPr="003F1BB3">
            <w:rPr>
              <w:lang w:val="el-GR"/>
            </w:rPr>
            <w:t xml:space="preserve"> 20</w:t>
          </w:r>
        </w:p>
        <w:p w14:paraId="1C3F2665" w14:textId="77777777" w:rsidR="00A34B78" w:rsidRPr="003F1BB3" w:rsidRDefault="00A34B78" w:rsidP="00831BA3">
          <w:pPr>
            <w:pStyle w:val="a3"/>
            <w:ind w:left="360"/>
            <w:jc w:val="both"/>
            <w:rPr>
              <w:lang w:val="el-GR"/>
            </w:rPr>
          </w:pPr>
          <w:r w:rsidRPr="008A3A0E">
            <w:rPr>
              <w:lang w:val="el-GR"/>
            </w:rPr>
            <w:t xml:space="preserve">3.2 : Αρχιτεκτονική και λειτουργία </w:t>
          </w:r>
          <w:r w:rsidRPr="008A3A0E">
            <w:t>Zephyr</w:t>
          </w:r>
          <w:r w:rsidRPr="008A3A0E">
            <w:rPr>
              <w:lang w:val="el-GR"/>
            </w:rPr>
            <w:t xml:space="preserve"> </w:t>
          </w:r>
          <w:r w:rsidRPr="008A3A0E">
            <w:t>BT</w:t>
          </w:r>
          <w:r w:rsidRPr="008A3A0E">
            <w:rPr>
              <w:lang w:val="el-GR"/>
            </w:rPr>
            <w:t xml:space="preserve"> </w:t>
          </w:r>
          <w:r w:rsidRPr="008A3A0E">
            <w:t>HxM</w:t>
          </w:r>
          <w:r w:rsidRPr="008A3A0E">
            <w:rPr>
              <w:lang w:val="el-GR"/>
            </w:rPr>
            <w:t xml:space="preserve"> ………………</w:t>
          </w:r>
          <w:r w:rsidR="00EB373B" w:rsidRPr="00306C6B">
            <w:rPr>
              <w:lang w:val="el-GR"/>
            </w:rPr>
            <w:t>………………….</w:t>
          </w:r>
          <w:r w:rsidR="00EB373B">
            <w:rPr>
              <w:lang w:val="el-GR"/>
            </w:rPr>
            <w:t>.</w:t>
          </w:r>
          <w:r w:rsidRPr="008A3A0E">
            <w:rPr>
              <w:lang w:val="el-GR"/>
            </w:rPr>
            <w:t>……………………………………</w:t>
          </w:r>
          <w:r w:rsidRPr="003F1BB3">
            <w:rPr>
              <w:lang w:val="el-GR"/>
            </w:rPr>
            <w:t xml:space="preserve"> 20</w:t>
          </w:r>
        </w:p>
        <w:p w14:paraId="3DB09F4C" w14:textId="77777777" w:rsidR="00A34B78" w:rsidRPr="003F1BB3" w:rsidRDefault="00A34B78" w:rsidP="00831BA3">
          <w:pPr>
            <w:pStyle w:val="a3"/>
            <w:ind w:left="720"/>
            <w:jc w:val="both"/>
            <w:rPr>
              <w:lang w:val="el-GR"/>
            </w:rPr>
          </w:pPr>
          <w:r w:rsidRPr="008A3A0E">
            <w:rPr>
              <w:lang w:val="el-GR"/>
            </w:rPr>
            <w:t xml:space="preserve">3.2.1 : Πρωτόκολλο επικοινωνίας </w:t>
          </w:r>
          <w:r w:rsidRPr="008A3A0E">
            <w:t>Zephyr</w:t>
          </w:r>
          <w:r w:rsidRPr="008A3A0E">
            <w:rPr>
              <w:lang w:val="el-GR"/>
            </w:rPr>
            <w:t xml:space="preserve"> </w:t>
          </w:r>
          <w:r w:rsidRPr="008A3A0E">
            <w:t>BT</w:t>
          </w:r>
          <w:r w:rsidRPr="008A3A0E">
            <w:rPr>
              <w:lang w:val="el-GR"/>
            </w:rPr>
            <w:t xml:space="preserve"> </w:t>
          </w:r>
          <w:r w:rsidRPr="008A3A0E">
            <w:t>HxM</w:t>
          </w:r>
          <w:r w:rsidRPr="008A3A0E">
            <w:rPr>
              <w:lang w:val="el-GR"/>
            </w:rPr>
            <w:t xml:space="preserve"> ……………</w:t>
          </w:r>
          <w:r w:rsidR="00EB373B" w:rsidRPr="00306C6B">
            <w:rPr>
              <w:lang w:val="el-GR"/>
            </w:rPr>
            <w:t>………………….…………………</w:t>
          </w:r>
          <w:r w:rsidR="00EB373B">
            <w:rPr>
              <w:lang w:val="el-GR"/>
            </w:rPr>
            <w:t>…..</w:t>
          </w:r>
          <w:r w:rsidRPr="008A3A0E">
            <w:rPr>
              <w:lang w:val="el-GR"/>
            </w:rPr>
            <w:t>……………</w:t>
          </w:r>
          <w:r w:rsidRPr="003F1BB3">
            <w:rPr>
              <w:lang w:val="el-GR"/>
            </w:rPr>
            <w:t xml:space="preserve"> 21</w:t>
          </w:r>
        </w:p>
        <w:p w14:paraId="3BDBFFB3" w14:textId="77777777" w:rsidR="00A34B78" w:rsidRPr="003F1BB3" w:rsidRDefault="00A34B78" w:rsidP="00831BA3">
          <w:pPr>
            <w:pStyle w:val="a3"/>
            <w:ind w:left="720"/>
            <w:jc w:val="both"/>
            <w:rPr>
              <w:lang w:val="el-GR"/>
            </w:rPr>
          </w:pPr>
          <w:r w:rsidRPr="008A3A0E">
            <w:rPr>
              <w:lang w:val="el-GR"/>
            </w:rPr>
            <w:t>3.2.2 : Σύνδεση με τη συσκευή HxM ……………………………</w:t>
          </w:r>
          <w:r w:rsidR="00EB373B">
            <w:rPr>
              <w:lang w:val="el-GR"/>
            </w:rPr>
            <w:t>…..</w:t>
          </w:r>
          <w:r w:rsidR="00EB373B" w:rsidRPr="00306C6B">
            <w:rPr>
              <w:lang w:val="el-GR"/>
            </w:rPr>
            <w:t>………………….</w:t>
          </w:r>
          <w:r w:rsidR="00EB373B">
            <w:rPr>
              <w:lang w:val="el-GR"/>
            </w:rPr>
            <w:t>……………</w:t>
          </w:r>
          <w:r w:rsidRPr="008A3A0E">
            <w:rPr>
              <w:lang w:val="el-GR"/>
            </w:rPr>
            <w:t>………………………</w:t>
          </w:r>
          <w:r w:rsidRPr="003F1BB3">
            <w:rPr>
              <w:lang w:val="el-GR"/>
            </w:rPr>
            <w:t xml:space="preserve"> 21</w:t>
          </w:r>
        </w:p>
        <w:p w14:paraId="01ED4EBF" w14:textId="77777777" w:rsidR="00A34B78" w:rsidRPr="0092532B" w:rsidRDefault="00A34B78" w:rsidP="00831BA3">
          <w:pPr>
            <w:pStyle w:val="a3"/>
            <w:ind w:left="360"/>
            <w:jc w:val="both"/>
            <w:rPr>
              <w:lang w:val="el-GR"/>
            </w:rPr>
          </w:pPr>
          <w:r w:rsidRPr="008A3A0E">
            <w:rPr>
              <w:lang w:val="el-GR"/>
            </w:rPr>
            <w:t>3.3 : Δομή πακέτων κατά την μετάδοση ……………………………</w:t>
          </w:r>
          <w:r w:rsidR="00EB373B" w:rsidRPr="00306C6B">
            <w:rPr>
              <w:lang w:val="el-GR"/>
            </w:rPr>
            <w:t>………………….</w:t>
          </w:r>
          <w:r w:rsidR="00EB373B">
            <w:rPr>
              <w:lang w:val="el-GR"/>
            </w:rPr>
            <w:t>………………..</w:t>
          </w:r>
          <w:r w:rsidRPr="008A3A0E">
            <w:rPr>
              <w:lang w:val="el-GR"/>
            </w:rPr>
            <w:t>………………………</w:t>
          </w:r>
          <w:r w:rsidRPr="003F1BB3">
            <w:rPr>
              <w:lang w:val="el-GR"/>
            </w:rPr>
            <w:t xml:space="preserve"> </w:t>
          </w:r>
          <w:r w:rsidRPr="0092532B">
            <w:rPr>
              <w:lang w:val="el-GR"/>
            </w:rPr>
            <w:t>22</w:t>
          </w:r>
        </w:p>
        <w:p w14:paraId="07F2AB44" w14:textId="77777777" w:rsidR="00A34B78" w:rsidRPr="0092532B" w:rsidRDefault="00A34B78" w:rsidP="00831BA3">
          <w:pPr>
            <w:pStyle w:val="a3"/>
            <w:ind w:left="720"/>
            <w:jc w:val="both"/>
            <w:rPr>
              <w:lang w:val="el-GR"/>
            </w:rPr>
          </w:pPr>
          <w:r w:rsidRPr="008A3A0E">
            <w:rPr>
              <w:lang w:val="el-GR"/>
            </w:rPr>
            <w:t>3.3.1 : Μορφή μηνύματος ……………………………………………</w:t>
          </w:r>
          <w:r w:rsidR="00EB373B" w:rsidRPr="00306C6B">
            <w:rPr>
              <w:lang w:val="el-GR"/>
            </w:rPr>
            <w:t>………………….………………….</w:t>
          </w:r>
          <w:r w:rsidR="00EB373B">
            <w:rPr>
              <w:lang w:val="el-GR"/>
            </w:rPr>
            <w:t>……………</w:t>
          </w:r>
          <w:r w:rsidRPr="008A3A0E">
            <w:rPr>
              <w:lang w:val="el-GR"/>
            </w:rPr>
            <w:t>………</w:t>
          </w:r>
          <w:r w:rsidRPr="0092532B">
            <w:rPr>
              <w:lang w:val="el-GR"/>
            </w:rPr>
            <w:t xml:space="preserve"> 23</w:t>
          </w:r>
        </w:p>
        <w:p w14:paraId="03A0F3D3" w14:textId="77777777" w:rsidR="00A34B78" w:rsidRPr="0092532B" w:rsidRDefault="00A34B78" w:rsidP="00831BA3">
          <w:pPr>
            <w:pStyle w:val="a3"/>
            <w:ind w:left="720"/>
            <w:jc w:val="both"/>
            <w:rPr>
              <w:lang w:val="el-GR"/>
            </w:rPr>
          </w:pPr>
          <w:r w:rsidRPr="008A3A0E">
            <w:rPr>
              <w:lang w:val="el-GR"/>
            </w:rPr>
            <w:t>3.3.2 : Πρότυπο μηνύματος δεδομένων ……</w:t>
          </w:r>
          <w:r w:rsidR="00EB373B" w:rsidRPr="00306C6B">
            <w:rPr>
              <w:lang w:val="el-GR"/>
            </w:rPr>
            <w:t>………………….</w:t>
          </w:r>
          <w:r w:rsidR="00EB373B">
            <w:rPr>
              <w:lang w:val="el-GR"/>
            </w:rPr>
            <w:t>………….</w:t>
          </w:r>
          <w:r w:rsidRPr="008A3A0E">
            <w:rPr>
              <w:lang w:val="el-GR"/>
            </w:rPr>
            <w:t>………………………………………………</w:t>
          </w:r>
          <w:r w:rsidRPr="0092532B">
            <w:rPr>
              <w:lang w:val="el-GR"/>
            </w:rPr>
            <w:t xml:space="preserve"> 24</w:t>
          </w:r>
        </w:p>
        <w:p w14:paraId="50B69EE3" w14:textId="77777777" w:rsidR="00A34B78" w:rsidRPr="008A3A0E" w:rsidRDefault="00A34B78" w:rsidP="00831BA3">
          <w:pPr>
            <w:pStyle w:val="a3"/>
            <w:ind w:left="360" w:firstLine="360"/>
            <w:jc w:val="both"/>
            <w:rPr>
              <w:sz w:val="24"/>
              <w:lang w:val="el-GR"/>
            </w:rPr>
          </w:pPr>
        </w:p>
        <w:p w14:paraId="08FA52B9" w14:textId="77777777" w:rsidR="00A34B78" w:rsidRPr="0092532B" w:rsidRDefault="00A34B78" w:rsidP="00831BA3">
          <w:pPr>
            <w:pStyle w:val="a3"/>
            <w:jc w:val="both"/>
            <w:rPr>
              <w:lang w:val="el-GR"/>
            </w:rPr>
          </w:pPr>
          <w:r w:rsidRPr="003D7A5C">
            <w:rPr>
              <w:lang w:val="el-GR"/>
            </w:rPr>
            <w:t>Κεφάλαιο 4 : Πλατφόρμα Android ……………</w:t>
          </w:r>
          <w:r w:rsidR="00EB373B" w:rsidRPr="00306C6B">
            <w:rPr>
              <w:lang w:val="el-GR"/>
            </w:rPr>
            <w:t>………………….………………….………………….………………….</w:t>
          </w:r>
          <w:r w:rsidRPr="003D7A5C">
            <w:rPr>
              <w:lang w:val="el-GR"/>
            </w:rPr>
            <w:t>……………</w:t>
          </w:r>
          <w:r w:rsidRPr="0092532B">
            <w:rPr>
              <w:lang w:val="el-GR"/>
            </w:rPr>
            <w:t xml:space="preserve"> 27</w:t>
          </w:r>
        </w:p>
        <w:p w14:paraId="06443124" w14:textId="77777777" w:rsidR="00A34B78" w:rsidRPr="00193BBB" w:rsidRDefault="00A34B78" w:rsidP="00831BA3">
          <w:pPr>
            <w:pStyle w:val="a3"/>
            <w:ind w:left="360"/>
            <w:jc w:val="both"/>
          </w:pPr>
          <w:r w:rsidRPr="003D7A5C">
            <w:rPr>
              <w:lang w:val="el-GR"/>
            </w:rPr>
            <w:t>4.1 : Περιβάλλον ανάπτυξης εφαρμογής …</w:t>
          </w:r>
          <w:r w:rsidR="00EB373B" w:rsidRPr="00306C6B">
            <w:rPr>
              <w:lang w:val="el-GR"/>
            </w:rPr>
            <w:t>………………….………………….………………….</w:t>
          </w:r>
          <w:r w:rsidR="00EB373B">
            <w:rPr>
              <w:lang w:val="el-GR"/>
            </w:rPr>
            <w:t>…..</w:t>
          </w:r>
          <w:r w:rsidRPr="003D7A5C">
            <w:rPr>
              <w:lang w:val="el-GR"/>
            </w:rPr>
            <w:t>………………………</w:t>
          </w:r>
          <w:r w:rsidRPr="0092532B">
            <w:rPr>
              <w:lang w:val="el-GR"/>
            </w:rPr>
            <w:t xml:space="preserve"> </w:t>
          </w:r>
          <w:r w:rsidRPr="00193BBB">
            <w:t>27</w:t>
          </w:r>
        </w:p>
        <w:p w14:paraId="011DF2D2" w14:textId="77777777" w:rsidR="00A34B78" w:rsidRPr="00193BBB" w:rsidRDefault="00A34B78" w:rsidP="00831BA3">
          <w:pPr>
            <w:pStyle w:val="a3"/>
            <w:ind w:left="360"/>
            <w:jc w:val="both"/>
          </w:pPr>
          <w:proofErr w:type="gramStart"/>
          <w:r w:rsidRPr="00193BBB">
            <w:t>4.2 :</w:t>
          </w:r>
          <w:proofErr w:type="gramEnd"/>
          <w:r w:rsidRPr="00193BBB">
            <w:t xml:space="preserve"> </w:t>
          </w:r>
          <w:r w:rsidRPr="003D7A5C">
            <w:rPr>
              <w:lang w:val="el-GR"/>
            </w:rPr>
            <w:t>Αρχιτεκτονική</w:t>
          </w:r>
          <w:r w:rsidRPr="00193BBB">
            <w:t xml:space="preserve"> </w:t>
          </w:r>
          <w:r w:rsidRPr="003D7A5C">
            <w:rPr>
              <w:lang w:val="el-GR"/>
            </w:rPr>
            <w:t>του</w:t>
          </w:r>
          <w:r w:rsidRPr="00193BBB">
            <w:t xml:space="preserve"> </w:t>
          </w:r>
          <w:r w:rsidRPr="003D7A5C">
            <w:t>Android</w:t>
          </w:r>
          <w:r w:rsidRPr="00193BBB">
            <w:t xml:space="preserve"> …………………</w:t>
          </w:r>
          <w:r w:rsidR="00EB373B" w:rsidRPr="00193BBB">
            <w:t>………………….………………….…………</w:t>
          </w:r>
          <w:r w:rsidRPr="00193BBB">
            <w:t>………………………………… 28</w:t>
          </w:r>
        </w:p>
        <w:p w14:paraId="74F9135D" w14:textId="77777777" w:rsidR="00A34B78" w:rsidRPr="00EB373B" w:rsidRDefault="00A34B78" w:rsidP="00831BA3">
          <w:pPr>
            <w:pStyle w:val="a3"/>
            <w:ind w:left="360" w:firstLine="360"/>
            <w:jc w:val="both"/>
          </w:pPr>
          <w:proofErr w:type="gramStart"/>
          <w:r w:rsidRPr="00EB373B">
            <w:t>4.2.1 :</w:t>
          </w:r>
          <w:proofErr w:type="gramEnd"/>
          <w:r w:rsidRPr="00EB373B">
            <w:t xml:space="preserve"> </w:t>
          </w:r>
          <w:r w:rsidRPr="003D7A5C">
            <w:t>Linux</w:t>
          </w:r>
          <w:r w:rsidRPr="00EB373B">
            <w:t xml:space="preserve"> </w:t>
          </w:r>
          <w:r w:rsidRPr="003D7A5C">
            <w:t>kernel</w:t>
          </w:r>
          <w:r w:rsidRPr="00EB373B">
            <w:t xml:space="preserve"> ………………………………</w:t>
          </w:r>
          <w:r w:rsidR="00EB373B" w:rsidRPr="00EB373B">
            <w:t>………………….………………….…………………</w:t>
          </w:r>
          <w:r w:rsidR="00EB373B">
            <w:t>……</w:t>
          </w:r>
          <w:r w:rsidRPr="00EB373B">
            <w:t>…………………… 29</w:t>
          </w:r>
        </w:p>
        <w:p w14:paraId="1268D605" w14:textId="77777777" w:rsidR="00A34B78" w:rsidRPr="003D7A5C" w:rsidRDefault="00A34B78" w:rsidP="00831BA3">
          <w:pPr>
            <w:pStyle w:val="a3"/>
            <w:ind w:left="360" w:firstLine="360"/>
            <w:jc w:val="both"/>
          </w:pPr>
          <w:proofErr w:type="gramStart"/>
          <w:r w:rsidRPr="00EB373B">
            <w:t>4.2.2 :</w:t>
          </w:r>
          <w:proofErr w:type="gramEnd"/>
          <w:r w:rsidRPr="00EB373B">
            <w:t xml:space="preserve"> </w:t>
          </w:r>
          <w:r w:rsidRPr="003D7A5C">
            <w:t>Libraries</w:t>
          </w:r>
          <w:r w:rsidRPr="00EB373B">
            <w:t xml:space="preserve"> …………………</w:t>
          </w:r>
          <w:r w:rsidRPr="003D7A5C">
            <w:t>………………</w:t>
          </w:r>
          <w:r w:rsidR="00EB373B" w:rsidRPr="00EB373B">
            <w:t>………………….………………….………………….………..</w:t>
          </w:r>
          <w:r w:rsidRPr="003D7A5C">
            <w:t>…………………</w:t>
          </w:r>
          <w:r>
            <w:t xml:space="preserve"> 29</w:t>
          </w:r>
        </w:p>
        <w:p w14:paraId="5AE726CD" w14:textId="77777777" w:rsidR="00A34B78" w:rsidRPr="003D7A5C" w:rsidRDefault="00A34B78" w:rsidP="00831BA3">
          <w:pPr>
            <w:pStyle w:val="a3"/>
            <w:ind w:left="360" w:firstLine="360"/>
            <w:jc w:val="both"/>
          </w:pPr>
          <w:proofErr w:type="gramStart"/>
          <w:r w:rsidRPr="003D7A5C">
            <w:t>4.2.3 :</w:t>
          </w:r>
          <w:proofErr w:type="gramEnd"/>
          <w:r w:rsidRPr="003D7A5C">
            <w:t xml:space="preserve"> Android Runtime ………………</w:t>
          </w:r>
          <w:r w:rsidR="00EB373B" w:rsidRPr="00EB373B">
            <w:t>………………….………………….……………</w:t>
          </w:r>
          <w:r w:rsidR="00EB373B">
            <w:t>…</w:t>
          </w:r>
          <w:r w:rsidRPr="003D7A5C">
            <w:t>……………………………………</w:t>
          </w:r>
          <w:r>
            <w:t xml:space="preserve"> 29</w:t>
          </w:r>
        </w:p>
        <w:p w14:paraId="70C86E05" w14:textId="123295EC" w:rsidR="00A34B78" w:rsidRPr="00EB373B" w:rsidRDefault="00A34B78" w:rsidP="00831BA3">
          <w:pPr>
            <w:pStyle w:val="a3"/>
            <w:ind w:left="360" w:firstLine="360"/>
            <w:jc w:val="both"/>
          </w:pPr>
          <w:proofErr w:type="gramStart"/>
          <w:r w:rsidRPr="003D7A5C">
            <w:t>4.2.4 :</w:t>
          </w:r>
          <w:proofErr w:type="gramEnd"/>
          <w:r w:rsidRPr="003D7A5C">
            <w:t xml:space="preserve"> Application Framework ……………</w:t>
          </w:r>
          <w:r w:rsidR="00EB373B" w:rsidRPr="00EB373B">
            <w:t>………………….…………………</w:t>
          </w:r>
          <w:r w:rsidR="00EB373B">
            <w:t>……</w:t>
          </w:r>
          <w:r w:rsidR="00EB373B" w:rsidRPr="00EB373B">
            <w:t>..</w:t>
          </w:r>
          <w:r w:rsidRPr="003D7A5C">
            <w:t>………………………………………</w:t>
          </w:r>
          <w:r>
            <w:t xml:space="preserve"> </w:t>
          </w:r>
          <w:ins w:id="71" w:author="Gladiator Gladiator" w:date="2018-05-23T21:07:00Z">
            <w:r w:rsidR="001D5CAC" w:rsidRPr="00FA7698">
              <w:rPr>
                <w:rPrChange w:id="72" w:author="goumop" w:date="2018-05-29T13:52:00Z">
                  <w:rPr>
                    <w:lang w:val="el-GR"/>
                  </w:rPr>
                </w:rPrChange>
              </w:rPr>
              <w:t>29</w:t>
            </w:r>
          </w:ins>
          <w:del w:id="73" w:author="Gladiator Gladiator" w:date="2018-05-23T21:07:00Z">
            <w:r w:rsidRPr="00EB373B" w:rsidDel="001D5CAC">
              <w:delText>30</w:delText>
            </w:r>
          </w:del>
        </w:p>
        <w:p w14:paraId="5431B711" w14:textId="77777777" w:rsidR="00A34B78" w:rsidRPr="005F50D0" w:rsidRDefault="00A34B78" w:rsidP="00831BA3">
          <w:pPr>
            <w:pStyle w:val="a3"/>
            <w:ind w:left="360" w:firstLine="360"/>
            <w:jc w:val="both"/>
            <w:rPr>
              <w:rPrChange w:id="74" w:author="Gladiator Gladiator" w:date="2018-06-01T17:01:00Z">
                <w:rPr>
                  <w:lang w:val="el-GR"/>
                </w:rPr>
              </w:rPrChange>
            </w:rPr>
          </w:pPr>
          <w:proofErr w:type="gramStart"/>
          <w:r w:rsidRPr="005F50D0">
            <w:rPr>
              <w:rPrChange w:id="75" w:author="Gladiator Gladiator" w:date="2018-06-01T17:01:00Z">
                <w:rPr>
                  <w:lang w:val="el-GR"/>
                </w:rPr>
              </w:rPrChange>
            </w:rPr>
            <w:t>4.2.5 :</w:t>
          </w:r>
          <w:proofErr w:type="gramEnd"/>
          <w:r w:rsidRPr="005F50D0">
            <w:rPr>
              <w:rPrChange w:id="76" w:author="Gladiator Gladiator" w:date="2018-06-01T17:01:00Z">
                <w:rPr>
                  <w:lang w:val="el-GR"/>
                </w:rPr>
              </w:rPrChange>
            </w:rPr>
            <w:t xml:space="preserve"> </w:t>
          </w:r>
          <w:r w:rsidRPr="003D7A5C">
            <w:t>Applications</w:t>
          </w:r>
          <w:r w:rsidRPr="005F50D0">
            <w:rPr>
              <w:rPrChange w:id="77" w:author="Gladiator Gladiator" w:date="2018-06-01T17:01:00Z">
                <w:rPr>
                  <w:lang w:val="el-GR"/>
                </w:rPr>
              </w:rPrChange>
            </w:rPr>
            <w:t xml:space="preserve"> …………………………………………</w:t>
          </w:r>
          <w:r w:rsidR="00EB373B" w:rsidRPr="005F50D0">
            <w:rPr>
              <w:rPrChange w:id="78" w:author="Gladiator Gladiator" w:date="2018-06-01T17:01:00Z">
                <w:rPr>
                  <w:lang w:val="el-GR"/>
                </w:rPr>
              </w:rPrChange>
            </w:rPr>
            <w:t>………………….………………….………………………</w:t>
          </w:r>
          <w:r w:rsidRPr="005F50D0">
            <w:rPr>
              <w:rPrChange w:id="79" w:author="Gladiator Gladiator" w:date="2018-06-01T17:01:00Z">
                <w:rPr>
                  <w:lang w:val="el-GR"/>
                </w:rPr>
              </w:rPrChange>
            </w:rPr>
            <w:t>………… 30</w:t>
          </w:r>
        </w:p>
        <w:p w14:paraId="1248EDC1" w14:textId="77777777" w:rsidR="00A34B78" w:rsidRPr="002A2F1B" w:rsidRDefault="00A34B78" w:rsidP="00831BA3">
          <w:pPr>
            <w:pStyle w:val="a3"/>
            <w:ind w:left="360"/>
            <w:jc w:val="both"/>
            <w:rPr>
              <w:rPrChange w:id="80" w:author="goumop" w:date="2018-05-29T15:10:00Z">
                <w:rPr>
                  <w:lang w:val="el-GR"/>
                </w:rPr>
              </w:rPrChange>
            </w:rPr>
          </w:pPr>
          <w:proofErr w:type="gramStart"/>
          <w:r w:rsidRPr="005F50D0">
            <w:rPr>
              <w:rPrChange w:id="81" w:author="Gladiator Gladiator" w:date="2018-06-01T17:01:00Z">
                <w:rPr>
                  <w:lang w:val="el-GR"/>
                </w:rPr>
              </w:rPrChange>
            </w:rPr>
            <w:t>4.3 :</w:t>
          </w:r>
          <w:proofErr w:type="gramEnd"/>
          <w:r w:rsidRPr="005F50D0">
            <w:rPr>
              <w:rPrChange w:id="82" w:author="Gladiator Gladiator" w:date="2018-06-01T17:01:00Z">
                <w:rPr>
                  <w:lang w:val="el-GR"/>
                </w:rPr>
              </w:rPrChange>
            </w:rPr>
            <w:t xml:space="preserve"> </w:t>
          </w:r>
          <w:r w:rsidRPr="003D7A5C">
            <w:rPr>
              <w:lang w:val="el-GR"/>
            </w:rPr>
            <w:t>Ανατομία</w:t>
          </w:r>
          <w:r w:rsidRPr="005F50D0">
            <w:rPr>
              <w:rPrChange w:id="83" w:author="Gladiator Gladiator" w:date="2018-06-01T17:01:00Z">
                <w:rPr>
                  <w:lang w:val="el-GR"/>
                </w:rPr>
              </w:rPrChange>
            </w:rPr>
            <w:t xml:space="preserve"> </w:t>
          </w:r>
          <w:r w:rsidRPr="003D7A5C">
            <w:rPr>
              <w:lang w:val="el-GR"/>
            </w:rPr>
            <w:t>μιας</w:t>
          </w:r>
          <w:r w:rsidRPr="005F50D0">
            <w:rPr>
              <w:rPrChange w:id="84" w:author="Gladiator Gladiator" w:date="2018-06-01T17:01:00Z">
                <w:rPr>
                  <w:lang w:val="el-GR"/>
                </w:rPr>
              </w:rPrChange>
            </w:rPr>
            <w:t xml:space="preserve"> </w:t>
          </w:r>
          <w:r w:rsidRPr="003D7A5C">
            <w:t>Android</w:t>
          </w:r>
          <w:r w:rsidRPr="005F50D0">
            <w:rPr>
              <w:rPrChange w:id="85" w:author="Gladiator Gladiator" w:date="2018-06-01T17:01:00Z">
                <w:rPr>
                  <w:lang w:val="el-GR"/>
                </w:rPr>
              </w:rPrChange>
            </w:rPr>
            <w:t xml:space="preserve"> </w:t>
          </w:r>
          <w:r w:rsidRPr="003D7A5C">
            <w:rPr>
              <w:lang w:val="el-GR"/>
            </w:rPr>
            <w:t>εφαρμογής</w:t>
          </w:r>
          <w:r w:rsidRPr="005F50D0">
            <w:rPr>
              <w:rPrChange w:id="86" w:author="Gladiator Gladiator" w:date="2018-06-01T17:01:00Z">
                <w:rPr>
                  <w:lang w:val="el-GR"/>
                </w:rPr>
              </w:rPrChange>
            </w:rPr>
            <w:t xml:space="preserve"> ……………</w:t>
          </w:r>
          <w:r w:rsidR="00EB373B" w:rsidRPr="005F50D0">
            <w:rPr>
              <w:rPrChange w:id="87" w:author="Gladiator Gladiator" w:date="2018-06-01T17:01:00Z">
                <w:rPr>
                  <w:lang w:val="el-GR"/>
                </w:rPr>
              </w:rPrChange>
            </w:rPr>
            <w:t>………………….……………….</w:t>
          </w:r>
          <w:r w:rsidRPr="005F50D0">
            <w:rPr>
              <w:rPrChange w:id="88" w:author="Gladiator Gladiator" w:date="2018-06-01T17:01:00Z">
                <w:rPr>
                  <w:lang w:val="el-GR"/>
                </w:rPr>
              </w:rPrChange>
            </w:rPr>
            <w:t xml:space="preserve">……………………………………… </w:t>
          </w:r>
          <w:r w:rsidRPr="002A2F1B">
            <w:rPr>
              <w:rPrChange w:id="89" w:author="goumop" w:date="2018-05-29T15:10:00Z">
                <w:rPr>
                  <w:lang w:val="el-GR"/>
                </w:rPr>
              </w:rPrChange>
            </w:rPr>
            <w:t>30</w:t>
          </w:r>
        </w:p>
        <w:p w14:paraId="12D5D225" w14:textId="31B85F52" w:rsidR="00A34B78" w:rsidRPr="003D7A5C" w:rsidRDefault="00A34B78" w:rsidP="00831BA3">
          <w:pPr>
            <w:pStyle w:val="a3"/>
            <w:ind w:left="360" w:firstLine="360"/>
            <w:jc w:val="both"/>
          </w:pPr>
          <w:proofErr w:type="gramStart"/>
          <w:r w:rsidRPr="003D7A5C">
            <w:t>4.3.1 :</w:t>
          </w:r>
          <w:proofErr w:type="gramEnd"/>
          <w:r w:rsidRPr="003D7A5C">
            <w:t xml:space="preserve"> Activities ……………………………………………………………</w:t>
          </w:r>
          <w:r w:rsidR="00EB373B" w:rsidRPr="00EB373B">
            <w:t>………………….…………………….</w:t>
          </w:r>
          <w:r w:rsidRPr="003D7A5C">
            <w:t>…………………</w:t>
          </w:r>
          <w:r>
            <w:t xml:space="preserve"> 3</w:t>
          </w:r>
          <w:ins w:id="90" w:author="Gladiator Gladiator" w:date="2018-05-23T21:07:00Z">
            <w:r w:rsidR="001D5CAC" w:rsidRPr="001D5CAC">
              <w:rPr>
                <w:rPrChange w:id="91" w:author="Gladiator Gladiator" w:date="2018-05-23T21:08:00Z">
                  <w:rPr>
                    <w:lang w:val="el-GR"/>
                  </w:rPr>
                </w:rPrChange>
              </w:rPr>
              <w:t>0</w:t>
            </w:r>
          </w:ins>
          <w:del w:id="92" w:author="Gladiator Gladiator" w:date="2018-05-23T21:07:00Z">
            <w:r w:rsidDel="001D5CAC">
              <w:delText>1</w:delText>
            </w:r>
          </w:del>
        </w:p>
        <w:p w14:paraId="2FEB7E6E" w14:textId="5C24E8C2" w:rsidR="00A34B78" w:rsidRPr="003D7A5C" w:rsidRDefault="00A34B78" w:rsidP="00831BA3">
          <w:pPr>
            <w:pStyle w:val="a3"/>
            <w:ind w:left="360" w:firstLine="360"/>
            <w:jc w:val="both"/>
          </w:pPr>
          <w:proofErr w:type="gramStart"/>
          <w:r w:rsidRPr="003D7A5C">
            <w:t>4.3.2 :</w:t>
          </w:r>
          <w:proofErr w:type="gramEnd"/>
          <w:r w:rsidRPr="003D7A5C">
            <w:t xml:space="preserve"> Services …………………………………………………………………</w:t>
          </w:r>
          <w:r w:rsidR="00EB373B" w:rsidRPr="00EB373B">
            <w:t>………………….…………………</w:t>
          </w:r>
          <w:r w:rsidR="00EB373B">
            <w:t>…</w:t>
          </w:r>
          <w:r w:rsidR="00EB373B" w:rsidRPr="00EB373B">
            <w:t>..</w:t>
          </w:r>
          <w:r w:rsidRPr="003D7A5C">
            <w:t>……………</w:t>
          </w:r>
          <w:r>
            <w:t xml:space="preserve"> 3</w:t>
          </w:r>
          <w:ins w:id="93" w:author="Gladiator Gladiator" w:date="2018-05-23T21:08:00Z">
            <w:r w:rsidR="001D5CAC">
              <w:t>2</w:t>
            </w:r>
          </w:ins>
          <w:del w:id="94" w:author="Gladiator Gladiator" w:date="2018-05-23T21:08:00Z">
            <w:r w:rsidDel="001D5CAC">
              <w:delText>3</w:delText>
            </w:r>
          </w:del>
        </w:p>
        <w:p w14:paraId="785E0325" w14:textId="28B2AC8E" w:rsidR="00A34B78" w:rsidRPr="003D7A5C" w:rsidRDefault="00A34B78" w:rsidP="00831BA3">
          <w:pPr>
            <w:pStyle w:val="a3"/>
            <w:ind w:left="360" w:firstLine="360"/>
            <w:jc w:val="both"/>
          </w:pPr>
          <w:proofErr w:type="gramStart"/>
          <w:r w:rsidRPr="003D7A5C">
            <w:t>4.3.3 :</w:t>
          </w:r>
          <w:proofErr w:type="gramEnd"/>
          <w:r w:rsidRPr="003D7A5C">
            <w:t xml:space="preserve"> Content Provider …………………………………………………</w:t>
          </w:r>
          <w:r w:rsidR="00EB373B" w:rsidRPr="00EB373B">
            <w:t>………………….……</w:t>
          </w:r>
          <w:r w:rsidR="00EB373B">
            <w:t>…</w:t>
          </w:r>
          <w:r w:rsidR="00EB373B" w:rsidRPr="00EB373B">
            <w:t>.</w:t>
          </w:r>
          <w:r w:rsidRPr="003D7A5C">
            <w:t>……………………………</w:t>
          </w:r>
          <w:r>
            <w:t xml:space="preserve"> 3</w:t>
          </w:r>
          <w:ins w:id="95" w:author="Gladiator Gladiator" w:date="2018-05-23T21:08:00Z">
            <w:r w:rsidR="001D5CAC">
              <w:t>3</w:t>
            </w:r>
          </w:ins>
          <w:del w:id="96" w:author="Gladiator Gladiator" w:date="2018-05-23T21:08:00Z">
            <w:r w:rsidDel="001D5CAC">
              <w:delText>4</w:delText>
            </w:r>
          </w:del>
        </w:p>
        <w:p w14:paraId="49ABA3B1" w14:textId="0F7670AF" w:rsidR="00A34B78" w:rsidRDefault="00A34B78" w:rsidP="00831BA3">
          <w:pPr>
            <w:pStyle w:val="a3"/>
            <w:ind w:left="360" w:firstLine="360"/>
            <w:jc w:val="both"/>
          </w:pPr>
          <w:proofErr w:type="gramStart"/>
          <w:r w:rsidRPr="003D7A5C">
            <w:t>4.3.4 :</w:t>
          </w:r>
          <w:proofErr w:type="gramEnd"/>
          <w:r w:rsidRPr="003D7A5C">
            <w:t xml:space="preserve"> Broadcast Receive</w:t>
          </w:r>
          <w:ins w:id="97" w:author="Gladiator Gladiator" w:date="2018-05-23T21:08:00Z">
            <w:r w:rsidR="001D5CAC">
              <w:t>r</w:t>
            </w:r>
          </w:ins>
          <w:r w:rsidRPr="003D7A5C">
            <w:t xml:space="preserve"> </w:t>
          </w:r>
          <w:del w:id="98" w:author="Gladiator Gladiator" w:date="2018-05-23T21:08:00Z">
            <w:r w:rsidRPr="003D7A5C" w:rsidDel="001D5CAC">
              <w:delText>…</w:delText>
            </w:r>
          </w:del>
          <w:ins w:id="99" w:author="Gladiator Gladiator" w:date="2018-05-23T21:08:00Z">
            <w:r w:rsidR="001D5CAC">
              <w:t>.</w:t>
            </w:r>
          </w:ins>
          <w:r w:rsidRPr="003D7A5C">
            <w:t>………………………………………………</w:t>
          </w:r>
          <w:r w:rsidR="00EB373B" w:rsidRPr="00EB373B">
            <w:t>……………………</w:t>
          </w:r>
          <w:r w:rsidR="00EB373B">
            <w:t>……</w:t>
          </w:r>
          <w:r w:rsidR="00EB373B" w:rsidRPr="00EB373B">
            <w:t>.</w:t>
          </w:r>
          <w:r w:rsidRPr="003D7A5C">
            <w:t>……………………………</w:t>
          </w:r>
          <w:r>
            <w:t xml:space="preserve"> 3</w:t>
          </w:r>
          <w:ins w:id="100" w:author="Gladiator Gladiator" w:date="2018-05-23T21:08:00Z">
            <w:r w:rsidR="001D5CAC">
              <w:t>4</w:t>
            </w:r>
          </w:ins>
          <w:del w:id="101" w:author="Gladiator Gladiator" w:date="2018-05-23T21:08:00Z">
            <w:r w:rsidDel="001D5CAC">
              <w:delText>5</w:delText>
            </w:r>
          </w:del>
        </w:p>
        <w:p w14:paraId="58B3A3E0" w14:textId="77777777" w:rsidR="00A34B78" w:rsidRDefault="00A34B78" w:rsidP="00831BA3">
          <w:pPr>
            <w:pStyle w:val="a3"/>
            <w:ind w:left="360" w:firstLine="360"/>
            <w:jc w:val="both"/>
          </w:pPr>
        </w:p>
        <w:p w14:paraId="7EA2BBC3" w14:textId="58778B7A" w:rsidR="00A34B78" w:rsidRPr="003D7A5C" w:rsidRDefault="00A34B78" w:rsidP="00831BA3">
          <w:pPr>
            <w:pStyle w:val="a3"/>
            <w:ind w:left="360"/>
            <w:jc w:val="both"/>
          </w:pPr>
          <w:proofErr w:type="gramStart"/>
          <w:r w:rsidRPr="003D7A5C">
            <w:t>4.4 :</w:t>
          </w:r>
          <w:proofErr w:type="gramEnd"/>
          <w:r w:rsidRPr="003D7A5C">
            <w:t xml:space="preserve"> </w:t>
          </w:r>
          <w:r w:rsidRPr="003D7A5C">
            <w:rPr>
              <w:lang w:val="el-GR"/>
            </w:rPr>
            <w:t>Επιπρόσθετα</w:t>
          </w:r>
          <w:r w:rsidRPr="003D7A5C">
            <w:t xml:space="preserve"> </w:t>
          </w:r>
          <w:r w:rsidRPr="003D7A5C">
            <w:rPr>
              <w:lang w:val="el-GR"/>
            </w:rPr>
            <w:t>χαρακτηριστικά</w:t>
          </w:r>
          <w:r w:rsidRPr="003D7A5C">
            <w:t xml:space="preserve"> Android …………………………………………………………………………</w:t>
          </w:r>
          <w:r w:rsidR="00EB373B" w:rsidRPr="00EB373B">
            <w:t>…</w:t>
          </w:r>
          <w:r w:rsidR="00EB373B">
            <w:t>…</w:t>
          </w:r>
          <w:r w:rsidRPr="003D7A5C">
            <w:t>……</w:t>
          </w:r>
          <w:r>
            <w:t xml:space="preserve"> 3</w:t>
          </w:r>
          <w:ins w:id="102" w:author="Gladiator Gladiator" w:date="2018-05-23T21:09:00Z">
            <w:r w:rsidR="001D5CAC">
              <w:t>4</w:t>
            </w:r>
          </w:ins>
          <w:del w:id="103" w:author="Gladiator Gladiator" w:date="2018-05-23T21:09:00Z">
            <w:r w:rsidDel="001D5CAC">
              <w:delText>5</w:delText>
            </w:r>
          </w:del>
        </w:p>
        <w:p w14:paraId="440A1D8D" w14:textId="5A948048" w:rsidR="00A34B78" w:rsidRPr="003D7A5C" w:rsidRDefault="00A34B78" w:rsidP="00831BA3">
          <w:pPr>
            <w:pStyle w:val="a3"/>
            <w:ind w:left="360" w:firstLine="360"/>
            <w:jc w:val="both"/>
          </w:pPr>
          <w:proofErr w:type="gramStart"/>
          <w:r w:rsidRPr="003D7A5C">
            <w:t>4.4.1 :</w:t>
          </w:r>
          <w:proofErr w:type="gramEnd"/>
          <w:r w:rsidRPr="003D7A5C">
            <w:t xml:space="preserve"> 4.4.1 Fragments ………………………………………………………………………………</w:t>
          </w:r>
          <w:r w:rsidR="00EB373B" w:rsidRPr="00EB373B">
            <w:t>……………………</w:t>
          </w:r>
          <w:r w:rsidR="00EB373B">
            <w:t>…</w:t>
          </w:r>
          <w:r w:rsidR="00EB373B" w:rsidRPr="00193BBB">
            <w:t>…</w:t>
          </w:r>
          <w:r w:rsidR="00EB373B" w:rsidRPr="00EB373B">
            <w:t>....</w:t>
          </w:r>
          <w:r>
            <w:t xml:space="preserve"> 3</w:t>
          </w:r>
          <w:ins w:id="104" w:author="Gladiator Gladiator" w:date="2018-05-23T21:09:00Z">
            <w:r w:rsidR="001D5CAC">
              <w:t>4</w:t>
            </w:r>
          </w:ins>
          <w:del w:id="105" w:author="Gladiator Gladiator" w:date="2018-05-23T21:09:00Z">
            <w:r w:rsidDel="001D5CAC">
              <w:delText>5</w:delText>
            </w:r>
          </w:del>
        </w:p>
        <w:p w14:paraId="531C91D9" w14:textId="152D60FE" w:rsidR="00A34B78" w:rsidRPr="003D7A5C" w:rsidRDefault="00A34B78" w:rsidP="00831BA3">
          <w:pPr>
            <w:pStyle w:val="a3"/>
            <w:ind w:left="360" w:firstLine="360"/>
            <w:jc w:val="both"/>
          </w:pPr>
          <w:proofErr w:type="gramStart"/>
          <w:r w:rsidRPr="003D7A5C">
            <w:t>4.4.2 :</w:t>
          </w:r>
          <w:proofErr w:type="gramEnd"/>
          <w:r w:rsidRPr="003D7A5C">
            <w:t xml:space="preserve"> Views &amp; ViewGroup ……………………………………………………………</w:t>
          </w:r>
          <w:r w:rsidR="00EB373B" w:rsidRPr="00EB373B">
            <w:t>………………….…..</w:t>
          </w:r>
          <w:r w:rsidRPr="003D7A5C">
            <w:t>…………………</w:t>
          </w:r>
          <w:r>
            <w:t xml:space="preserve"> 3</w:t>
          </w:r>
          <w:ins w:id="106" w:author="Gladiator Gladiator" w:date="2018-05-23T21:09:00Z">
            <w:r w:rsidR="001D5CAC">
              <w:t>6</w:t>
            </w:r>
          </w:ins>
          <w:del w:id="107" w:author="Gladiator Gladiator" w:date="2018-05-23T21:09:00Z">
            <w:r w:rsidDel="001D5CAC">
              <w:delText>6</w:delText>
            </w:r>
          </w:del>
        </w:p>
        <w:p w14:paraId="0A1413B1" w14:textId="0D5F7B20" w:rsidR="00A34B78" w:rsidRPr="003D7A5C" w:rsidRDefault="00A34B78" w:rsidP="00831BA3">
          <w:pPr>
            <w:pStyle w:val="a3"/>
            <w:ind w:left="360" w:firstLine="360"/>
            <w:jc w:val="both"/>
          </w:pPr>
          <w:proofErr w:type="gramStart"/>
          <w:r w:rsidRPr="003D7A5C">
            <w:t>4.4.3 :</w:t>
          </w:r>
          <w:proofErr w:type="gramEnd"/>
          <w:r w:rsidRPr="003D7A5C">
            <w:t xml:space="preserve"> Layouts ……………………………………………………………………………</w:t>
          </w:r>
          <w:r w:rsidR="00EB373B" w:rsidRPr="00EB373B">
            <w:t>………………….…………………</w:t>
          </w:r>
          <w:r w:rsidR="00EB373B">
            <w:t>……</w:t>
          </w:r>
          <w:r w:rsidRPr="003D7A5C">
            <w:t>…</w:t>
          </w:r>
          <w:r>
            <w:t xml:space="preserve"> 3</w:t>
          </w:r>
          <w:ins w:id="108" w:author="Gladiator Gladiator" w:date="2018-05-23T21:09:00Z">
            <w:r w:rsidR="001D5CAC">
              <w:t>6</w:t>
            </w:r>
          </w:ins>
          <w:del w:id="109" w:author="Gladiator Gladiator" w:date="2018-05-23T21:09:00Z">
            <w:r w:rsidDel="001D5CAC">
              <w:delText>7</w:delText>
            </w:r>
          </w:del>
        </w:p>
        <w:p w14:paraId="3F442952" w14:textId="6C715DEA" w:rsidR="00A34B78" w:rsidRPr="003D7A5C" w:rsidRDefault="00A34B78" w:rsidP="00831BA3">
          <w:pPr>
            <w:pStyle w:val="a3"/>
            <w:ind w:left="360" w:firstLine="360"/>
            <w:jc w:val="both"/>
          </w:pPr>
          <w:proofErr w:type="gramStart"/>
          <w:r w:rsidRPr="003D7A5C">
            <w:t>4.4.4 :</w:t>
          </w:r>
          <w:proofErr w:type="gramEnd"/>
          <w:r w:rsidRPr="003D7A5C">
            <w:t xml:space="preserve"> Intents ……………………………………………………………………</w:t>
          </w:r>
          <w:r w:rsidR="00EB373B" w:rsidRPr="00EB373B">
            <w:t>………………….…………………</w:t>
          </w:r>
          <w:r w:rsidR="00EB373B">
            <w:t>……</w:t>
          </w:r>
          <w:r w:rsidR="00EB373B" w:rsidRPr="00EB373B">
            <w:t>.</w:t>
          </w:r>
          <w:r w:rsidRPr="003D7A5C">
            <w:t>…………</w:t>
          </w:r>
          <w:r>
            <w:t xml:space="preserve"> 3</w:t>
          </w:r>
          <w:ins w:id="110" w:author="Gladiator Gladiator" w:date="2018-05-23T21:09:00Z">
            <w:r w:rsidR="001D5CAC">
              <w:t>6</w:t>
            </w:r>
          </w:ins>
          <w:del w:id="111" w:author="Gladiator Gladiator" w:date="2018-05-23T21:09:00Z">
            <w:r w:rsidDel="001D5CAC">
              <w:delText>7</w:delText>
            </w:r>
          </w:del>
        </w:p>
        <w:p w14:paraId="34F1F539" w14:textId="2022DE3A" w:rsidR="00A34B78" w:rsidRPr="00193BBB" w:rsidRDefault="00A34B78" w:rsidP="00831BA3">
          <w:pPr>
            <w:pStyle w:val="a3"/>
            <w:ind w:left="360" w:firstLine="360"/>
            <w:jc w:val="both"/>
          </w:pPr>
          <w:proofErr w:type="gramStart"/>
          <w:r w:rsidRPr="00193BBB">
            <w:t>4.4.5 :</w:t>
          </w:r>
          <w:proofErr w:type="gramEnd"/>
          <w:r w:rsidRPr="00193BBB">
            <w:t xml:space="preserve"> </w:t>
          </w:r>
          <w:r w:rsidRPr="003D7A5C">
            <w:t>Resources</w:t>
          </w:r>
          <w:r w:rsidRPr="00193BBB">
            <w:t xml:space="preserve"> ……………………………………………………………</w:t>
          </w:r>
          <w:r w:rsidR="00EB373B" w:rsidRPr="00193BBB">
            <w:t>………………….………………….</w:t>
          </w:r>
          <w:r w:rsidRPr="00193BBB">
            <w:t>………………… 3</w:t>
          </w:r>
          <w:ins w:id="112" w:author="Gladiator Gladiator" w:date="2018-05-23T21:10:00Z">
            <w:r w:rsidR="001D5CAC">
              <w:t>8</w:t>
            </w:r>
          </w:ins>
          <w:del w:id="113" w:author="Gladiator Gladiator" w:date="2018-05-23T21:10:00Z">
            <w:r w:rsidRPr="00193BBB" w:rsidDel="001D5CAC">
              <w:delText>9</w:delText>
            </w:r>
          </w:del>
        </w:p>
        <w:p w14:paraId="41595BA8" w14:textId="0C04E596" w:rsidR="00A34B78" w:rsidRPr="002A2F1B" w:rsidRDefault="00A34B78" w:rsidP="00831BA3">
          <w:pPr>
            <w:pStyle w:val="a3"/>
            <w:ind w:left="360"/>
            <w:jc w:val="both"/>
            <w:rPr>
              <w:lang w:val="el-GR"/>
            </w:rPr>
          </w:pPr>
          <w:proofErr w:type="gramStart"/>
          <w:r w:rsidRPr="005D2851">
            <w:t>4.5 :</w:t>
          </w:r>
          <w:proofErr w:type="gramEnd"/>
          <w:r w:rsidRPr="005D2851">
            <w:t xml:space="preserve"> </w:t>
          </w:r>
          <w:r w:rsidRPr="00EB373B">
            <w:rPr>
              <w:lang w:val="el-GR"/>
            </w:rPr>
            <w:t>Αρχείο</w:t>
          </w:r>
          <w:r w:rsidRPr="005D2851">
            <w:t xml:space="preserve"> </w:t>
          </w:r>
          <w:r w:rsidRPr="003D7A5C">
            <w:t>Android</w:t>
          </w:r>
          <w:r w:rsidRPr="005D2851">
            <w:t xml:space="preserve"> </w:t>
          </w:r>
          <w:r w:rsidRPr="003D7A5C">
            <w:t>Manifest</w:t>
          </w:r>
          <w:r w:rsidRPr="005D2851">
            <w:t xml:space="preserve"> ……………………………………………</w:t>
          </w:r>
          <w:r w:rsidR="00EB373B" w:rsidRPr="005D2851">
            <w:t>………………………..</w:t>
          </w:r>
          <w:r w:rsidRPr="005F50D0">
            <w:rPr>
              <w:rPrChange w:id="114" w:author="Gladiator Gladiator" w:date="2018-06-01T17:01:00Z">
                <w:rPr/>
              </w:rPrChange>
            </w:rPr>
            <w:t xml:space="preserve">………………………………… </w:t>
          </w:r>
          <w:r w:rsidRPr="002A2F1B">
            <w:rPr>
              <w:lang w:val="el-GR"/>
            </w:rPr>
            <w:t>3</w:t>
          </w:r>
          <w:ins w:id="115" w:author="Gladiator Gladiator" w:date="2018-05-23T21:10:00Z">
            <w:r w:rsidR="001D5CAC" w:rsidRPr="002A2F1B">
              <w:rPr>
                <w:lang w:val="el-GR"/>
                <w:rPrChange w:id="116" w:author="goumop" w:date="2018-05-29T15:10:00Z">
                  <w:rPr/>
                </w:rPrChange>
              </w:rPr>
              <w:t>8</w:t>
            </w:r>
          </w:ins>
          <w:del w:id="117" w:author="Gladiator Gladiator" w:date="2018-05-23T21:10:00Z">
            <w:r w:rsidRPr="002A2F1B" w:rsidDel="001D5CAC">
              <w:rPr>
                <w:lang w:val="el-GR"/>
              </w:rPr>
              <w:delText>9</w:delText>
            </w:r>
          </w:del>
        </w:p>
        <w:p w14:paraId="1C1E0E9B" w14:textId="77777777" w:rsidR="00A34B78" w:rsidRPr="002A2F1B" w:rsidRDefault="00A34B78" w:rsidP="00831BA3">
          <w:pPr>
            <w:pStyle w:val="a3"/>
            <w:ind w:left="360"/>
            <w:jc w:val="both"/>
            <w:rPr>
              <w:lang w:val="el-GR"/>
            </w:rPr>
          </w:pPr>
        </w:p>
        <w:p w14:paraId="48230A3A" w14:textId="73F295DD" w:rsidR="00A34B78" w:rsidRPr="00323E1E" w:rsidRDefault="00A34B78" w:rsidP="00831BA3">
          <w:pPr>
            <w:pStyle w:val="a3"/>
            <w:jc w:val="both"/>
            <w:rPr>
              <w:lang w:val="el-GR"/>
            </w:rPr>
          </w:pPr>
          <w:r>
            <w:rPr>
              <w:sz w:val="24"/>
              <w:lang w:val="el-GR"/>
            </w:rPr>
            <w:t>Κεφάλαιο</w:t>
          </w:r>
          <w:r w:rsidRPr="00F73DB5">
            <w:rPr>
              <w:lang w:val="el-GR"/>
            </w:rPr>
            <w:t xml:space="preserve"> 5 : </w:t>
          </w:r>
          <w:r w:rsidRPr="00062C7A">
            <w:rPr>
              <w:lang w:val="el-GR"/>
            </w:rPr>
            <w:t>Περιγρ</w:t>
          </w:r>
          <w:r>
            <w:rPr>
              <w:lang w:val="el-GR"/>
            </w:rPr>
            <w:t>αφή</w:t>
          </w:r>
          <w:r w:rsidRPr="00F73DB5">
            <w:rPr>
              <w:lang w:val="el-GR"/>
            </w:rPr>
            <w:t xml:space="preserve"> </w:t>
          </w:r>
          <w:r>
            <w:rPr>
              <w:lang w:val="el-GR"/>
            </w:rPr>
            <w:t>απαιτήσεων</w:t>
          </w:r>
          <w:r w:rsidRPr="00F73DB5">
            <w:rPr>
              <w:lang w:val="el-GR"/>
            </w:rPr>
            <w:t xml:space="preserve"> </w:t>
          </w:r>
          <w:r>
            <w:rPr>
              <w:lang w:val="el-GR"/>
            </w:rPr>
            <w:t>και</w:t>
          </w:r>
          <w:r w:rsidRPr="00F73DB5">
            <w:rPr>
              <w:lang w:val="el-GR"/>
            </w:rPr>
            <w:t xml:space="preserve"> </w:t>
          </w:r>
          <w:r>
            <w:rPr>
              <w:lang w:val="el-GR"/>
            </w:rPr>
            <w:t>Σχεδιασμός</w:t>
          </w:r>
          <w:r w:rsidRPr="00F73DB5">
            <w:rPr>
              <w:lang w:val="el-GR"/>
            </w:rPr>
            <w:t xml:space="preserve"> </w:t>
          </w:r>
          <w:r w:rsidRPr="00062C7A">
            <w:rPr>
              <w:lang w:val="el-GR"/>
            </w:rPr>
            <w:t>Συστήματος</w:t>
          </w:r>
          <w:r w:rsidRPr="00F73DB5">
            <w:rPr>
              <w:lang w:val="el-GR"/>
            </w:rPr>
            <w:t xml:space="preserve"> ………………</w:t>
          </w:r>
          <w:r w:rsidR="00EB373B" w:rsidRPr="00F73DB5">
            <w:rPr>
              <w:lang w:val="el-GR"/>
            </w:rPr>
            <w:t>………………</w:t>
          </w:r>
          <w:r w:rsidRPr="00F73DB5">
            <w:rPr>
              <w:lang w:val="el-GR"/>
            </w:rPr>
            <w:t xml:space="preserve">…………………… </w:t>
          </w:r>
          <w:r w:rsidRPr="00D57ECA">
            <w:rPr>
              <w:lang w:val="el-GR"/>
            </w:rPr>
            <w:t>4</w:t>
          </w:r>
          <w:ins w:id="118" w:author="Gladiator Gladiator" w:date="2018-05-23T21:10:00Z">
            <w:r w:rsidR="00323E1E" w:rsidRPr="00323E1E">
              <w:rPr>
                <w:lang w:val="el-GR"/>
                <w:rPrChange w:id="119" w:author="Gladiator Gladiator" w:date="2018-05-23T21:10:00Z">
                  <w:rPr/>
                </w:rPrChange>
              </w:rPr>
              <w:t>0</w:t>
            </w:r>
          </w:ins>
          <w:del w:id="120" w:author="Gladiator Gladiator" w:date="2018-05-23T21:10:00Z">
            <w:r w:rsidRPr="00D57ECA" w:rsidDel="00323E1E">
              <w:rPr>
                <w:lang w:val="el-GR"/>
              </w:rPr>
              <w:delText>1</w:delText>
            </w:r>
          </w:del>
        </w:p>
        <w:p w14:paraId="034C3C93" w14:textId="2606515D" w:rsidR="00A34B78" w:rsidRPr="00D57ECA" w:rsidRDefault="00A34B78" w:rsidP="00831BA3">
          <w:pPr>
            <w:pStyle w:val="a3"/>
            <w:ind w:left="360"/>
            <w:jc w:val="both"/>
            <w:rPr>
              <w:lang w:val="el-GR"/>
            </w:rPr>
          </w:pPr>
          <w:r>
            <w:rPr>
              <w:lang w:val="el-GR"/>
            </w:rPr>
            <w:t xml:space="preserve">5.1 </w:t>
          </w:r>
          <w:r w:rsidRPr="00306C6B">
            <w:rPr>
              <w:lang w:val="el-GR"/>
            </w:rPr>
            <w:t>: Περιγραφή πειράματος ………………………………………………………………</w:t>
          </w:r>
          <w:r w:rsidR="00EB373B" w:rsidRPr="00306C6B">
            <w:rPr>
              <w:lang w:val="el-GR"/>
            </w:rPr>
            <w:t>………………….</w:t>
          </w:r>
          <w:r w:rsidR="00EB373B">
            <w:rPr>
              <w:lang w:val="el-GR"/>
            </w:rPr>
            <w:t>………</w:t>
          </w:r>
          <w:r w:rsidRPr="00306C6B">
            <w:rPr>
              <w:lang w:val="el-GR"/>
            </w:rPr>
            <w:t>………………</w:t>
          </w:r>
          <w:r w:rsidRPr="00D57ECA">
            <w:rPr>
              <w:lang w:val="el-GR"/>
            </w:rPr>
            <w:t xml:space="preserve"> 4</w:t>
          </w:r>
          <w:ins w:id="121" w:author="Gladiator Gladiator" w:date="2018-05-23T21:10:00Z">
            <w:r w:rsidR="00323E1E" w:rsidRPr="00323E1E">
              <w:rPr>
                <w:lang w:val="el-GR"/>
                <w:rPrChange w:id="122" w:author="Gladiator Gladiator" w:date="2018-05-23T21:10:00Z">
                  <w:rPr/>
                </w:rPrChange>
              </w:rPr>
              <w:t>0</w:t>
            </w:r>
          </w:ins>
          <w:del w:id="123" w:author="Gladiator Gladiator" w:date="2018-05-23T21:10:00Z">
            <w:r w:rsidRPr="00D57ECA" w:rsidDel="00323E1E">
              <w:rPr>
                <w:lang w:val="el-GR"/>
              </w:rPr>
              <w:delText>1</w:delText>
            </w:r>
          </w:del>
        </w:p>
        <w:p w14:paraId="1EBC7D4A" w14:textId="19A75F10" w:rsidR="00A34B78" w:rsidRPr="00D57ECA" w:rsidRDefault="00A34B78" w:rsidP="00831BA3">
          <w:pPr>
            <w:pStyle w:val="a3"/>
            <w:ind w:left="180" w:firstLine="540"/>
            <w:jc w:val="both"/>
            <w:rPr>
              <w:lang w:val="el-GR"/>
            </w:rPr>
          </w:pPr>
          <w:r w:rsidRPr="00062C7A">
            <w:rPr>
              <w:lang w:val="el-GR"/>
            </w:rPr>
            <w:t xml:space="preserve">5.1.1 : Περιγραφή </w:t>
          </w:r>
          <w:r w:rsidRPr="00062C7A">
            <w:t>Stroop</w:t>
          </w:r>
          <w:r w:rsidRPr="00062C7A">
            <w:rPr>
              <w:lang w:val="el-GR"/>
            </w:rPr>
            <w:t xml:space="preserve"> </w:t>
          </w:r>
          <w:r w:rsidRPr="00062C7A">
            <w:t>Test</w:t>
          </w:r>
          <w:r w:rsidRPr="00306C6B">
            <w:rPr>
              <w:lang w:val="el-GR"/>
            </w:rPr>
            <w:t xml:space="preserve"> ……………………………………………………………</w:t>
          </w:r>
          <w:r w:rsidR="00EB373B" w:rsidRPr="00306C6B">
            <w:rPr>
              <w:lang w:val="el-GR"/>
            </w:rPr>
            <w:t>………………….</w:t>
          </w:r>
          <w:r w:rsidRPr="00306C6B">
            <w:rPr>
              <w:lang w:val="el-GR"/>
            </w:rPr>
            <w:t>…………………</w:t>
          </w:r>
          <w:r w:rsidRPr="00D57ECA">
            <w:rPr>
              <w:lang w:val="el-GR"/>
            </w:rPr>
            <w:t xml:space="preserve"> 4</w:t>
          </w:r>
          <w:ins w:id="124" w:author="Gladiator Gladiator" w:date="2018-05-23T21:10:00Z">
            <w:r w:rsidR="00323E1E" w:rsidRPr="00323E1E">
              <w:rPr>
                <w:lang w:val="el-GR"/>
                <w:rPrChange w:id="125" w:author="Gladiator Gladiator" w:date="2018-05-23T21:11:00Z">
                  <w:rPr/>
                </w:rPrChange>
              </w:rPr>
              <w:t>0</w:t>
            </w:r>
          </w:ins>
          <w:del w:id="126" w:author="Gladiator Gladiator" w:date="2018-05-23T21:10:00Z">
            <w:r w:rsidRPr="00D57ECA" w:rsidDel="00323E1E">
              <w:rPr>
                <w:lang w:val="el-GR"/>
              </w:rPr>
              <w:delText>1</w:delText>
            </w:r>
          </w:del>
        </w:p>
        <w:p w14:paraId="401F47F7" w14:textId="3D6B14D7" w:rsidR="00A34B78" w:rsidRPr="003764F9" w:rsidRDefault="00A34B78" w:rsidP="00831BA3">
          <w:pPr>
            <w:pStyle w:val="a3"/>
            <w:ind w:left="180" w:firstLine="540"/>
            <w:jc w:val="both"/>
            <w:rPr>
              <w:lang w:val="el-GR"/>
            </w:rPr>
          </w:pPr>
          <w:r w:rsidRPr="00062C7A">
            <w:rPr>
              <w:lang w:val="el-GR"/>
            </w:rPr>
            <w:t>5.1.2 : Περιγραφή παιχνιδιών μνήμης και αριθμητικών πράξεων</w:t>
          </w:r>
          <w:r w:rsidRPr="00306C6B">
            <w:rPr>
              <w:lang w:val="el-GR"/>
            </w:rPr>
            <w:t xml:space="preserve"> …………</w:t>
          </w:r>
          <w:r w:rsidR="00EB373B" w:rsidRPr="00306C6B">
            <w:rPr>
              <w:lang w:val="el-GR"/>
            </w:rPr>
            <w:t>………………….</w:t>
          </w:r>
          <w:r w:rsidRPr="00306C6B">
            <w:rPr>
              <w:lang w:val="el-GR"/>
            </w:rPr>
            <w:t>………………</w:t>
          </w:r>
          <w:r w:rsidRPr="00D57ECA">
            <w:rPr>
              <w:lang w:val="el-GR"/>
            </w:rPr>
            <w:t xml:space="preserve"> </w:t>
          </w:r>
          <w:r w:rsidRPr="003764F9">
            <w:rPr>
              <w:lang w:val="el-GR"/>
            </w:rPr>
            <w:t>4</w:t>
          </w:r>
          <w:ins w:id="127" w:author="Gladiator Gladiator" w:date="2018-05-23T21:11:00Z">
            <w:r w:rsidR="00323E1E" w:rsidRPr="00323E1E">
              <w:rPr>
                <w:lang w:val="el-GR"/>
                <w:rPrChange w:id="128" w:author="Gladiator Gladiator" w:date="2018-05-23T21:11:00Z">
                  <w:rPr/>
                </w:rPrChange>
              </w:rPr>
              <w:t>2</w:t>
            </w:r>
          </w:ins>
          <w:del w:id="129" w:author="Gladiator Gladiator" w:date="2018-05-23T21:11:00Z">
            <w:r w:rsidRPr="003764F9" w:rsidDel="00323E1E">
              <w:rPr>
                <w:lang w:val="el-GR"/>
              </w:rPr>
              <w:delText>3</w:delText>
            </w:r>
          </w:del>
        </w:p>
        <w:p w14:paraId="0B18B589" w14:textId="2BD347A7" w:rsidR="00A34B78" w:rsidRPr="003764F9" w:rsidRDefault="00A34B78" w:rsidP="00831BA3">
          <w:pPr>
            <w:pStyle w:val="a3"/>
            <w:ind w:left="360"/>
            <w:jc w:val="both"/>
            <w:rPr>
              <w:lang w:val="el-GR"/>
            </w:rPr>
          </w:pPr>
          <w:r w:rsidRPr="00062C7A">
            <w:rPr>
              <w:lang w:val="el-GR"/>
            </w:rPr>
            <w:t>5.2 : Περιγραφή Εφαρμογής</w:t>
          </w:r>
          <w:r w:rsidRPr="00306C6B">
            <w:rPr>
              <w:lang w:val="el-GR"/>
            </w:rPr>
            <w:t xml:space="preserve"> …………………………………………………………………</w:t>
          </w:r>
          <w:r w:rsidR="00EB373B" w:rsidRPr="00306C6B">
            <w:rPr>
              <w:lang w:val="el-GR"/>
            </w:rPr>
            <w:t>…………………</w:t>
          </w:r>
          <w:r w:rsidR="00EB373B">
            <w:rPr>
              <w:lang w:val="el-GR"/>
            </w:rPr>
            <w:t>.</w:t>
          </w:r>
          <w:r w:rsidR="00EB373B" w:rsidRPr="00306C6B">
            <w:rPr>
              <w:lang w:val="el-GR"/>
            </w:rPr>
            <w:t>.</w:t>
          </w:r>
          <w:r w:rsidR="00EB373B">
            <w:rPr>
              <w:lang w:val="el-GR"/>
            </w:rPr>
            <w:t>………</w:t>
          </w:r>
          <w:r w:rsidRPr="00306C6B">
            <w:rPr>
              <w:lang w:val="el-GR"/>
            </w:rPr>
            <w:t>……………</w:t>
          </w:r>
          <w:r w:rsidRPr="003764F9">
            <w:rPr>
              <w:lang w:val="el-GR"/>
            </w:rPr>
            <w:t xml:space="preserve"> 4</w:t>
          </w:r>
          <w:ins w:id="130" w:author="Gladiator Gladiator" w:date="2018-05-23T21:11:00Z">
            <w:r w:rsidR="00323E1E" w:rsidRPr="00323E1E">
              <w:rPr>
                <w:lang w:val="el-GR"/>
                <w:rPrChange w:id="131" w:author="Gladiator Gladiator" w:date="2018-05-23T21:11:00Z">
                  <w:rPr/>
                </w:rPrChange>
              </w:rPr>
              <w:t>4</w:t>
            </w:r>
          </w:ins>
          <w:del w:id="132" w:author="Gladiator Gladiator" w:date="2018-05-23T21:11:00Z">
            <w:r w:rsidRPr="003764F9" w:rsidDel="00323E1E">
              <w:rPr>
                <w:lang w:val="el-GR"/>
              </w:rPr>
              <w:delText>5</w:delText>
            </w:r>
          </w:del>
        </w:p>
        <w:p w14:paraId="4DF90456" w14:textId="4F25DBEE" w:rsidR="00A34B78" w:rsidRPr="003764F9" w:rsidRDefault="00A34B78" w:rsidP="00831BA3">
          <w:pPr>
            <w:pStyle w:val="a3"/>
            <w:ind w:left="360"/>
            <w:jc w:val="both"/>
            <w:rPr>
              <w:lang w:val="el-GR"/>
            </w:rPr>
          </w:pPr>
          <w:r w:rsidRPr="00062C7A">
            <w:rPr>
              <w:lang w:val="el-GR"/>
            </w:rPr>
            <w:t>5.3 : Απαιτήσεις Εφαρμογής</w:t>
          </w:r>
          <w:r w:rsidRPr="00306C6B">
            <w:rPr>
              <w:lang w:val="el-GR"/>
            </w:rPr>
            <w:t xml:space="preserve"> ……………………………………………</w:t>
          </w:r>
          <w:r w:rsidR="00EB373B" w:rsidRPr="00306C6B">
            <w:rPr>
              <w:lang w:val="el-GR"/>
            </w:rPr>
            <w:t>………………….</w:t>
          </w:r>
          <w:r w:rsidR="00EB373B">
            <w:rPr>
              <w:lang w:val="el-GR"/>
            </w:rPr>
            <w:t>………</w:t>
          </w:r>
          <w:r w:rsidRPr="00306C6B">
            <w:rPr>
              <w:lang w:val="el-GR"/>
            </w:rPr>
            <w:t>……………</w:t>
          </w:r>
          <w:r w:rsidR="00EB373B">
            <w:rPr>
              <w:lang w:val="el-GR"/>
            </w:rPr>
            <w:t>.</w:t>
          </w:r>
          <w:r w:rsidRPr="00306C6B">
            <w:rPr>
              <w:lang w:val="el-GR"/>
            </w:rPr>
            <w:t>……………………</w:t>
          </w:r>
          <w:r w:rsidRPr="003764F9">
            <w:rPr>
              <w:lang w:val="el-GR"/>
            </w:rPr>
            <w:t xml:space="preserve"> 4</w:t>
          </w:r>
          <w:ins w:id="133" w:author="Gladiator Gladiator" w:date="2018-05-23T21:11:00Z">
            <w:r w:rsidR="00323E1E" w:rsidRPr="004A26A3">
              <w:rPr>
                <w:lang w:val="el-GR"/>
                <w:rPrChange w:id="134" w:author="Gladiator Gladiator" w:date="2018-05-23T21:11:00Z">
                  <w:rPr/>
                </w:rPrChange>
              </w:rPr>
              <w:t>4</w:t>
            </w:r>
          </w:ins>
          <w:del w:id="135" w:author="Gladiator Gladiator" w:date="2018-05-23T21:11:00Z">
            <w:r w:rsidRPr="003764F9" w:rsidDel="00323E1E">
              <w:rPr>
                <w:lang w:val="el-GR"/>
              </w:rPr>
              <w:delText>5</w:delText>
            </w:r>
          </w:del>
        </w:p>
        <w:p w14:paraId="65284097" w14:textId="7136F90B" w:rsidR="00A34B78" w:rsidRPr="003764F9" w:rsidRDefault="00A34B78" w:rsidP="00831BA3">
          <w:pPr>
            <w:pStyle w:val="a3"/>
            <w:ind w:left="360"/>
            <w:jc w:val="both"/>
            <w:rPr>
              <w:lang w:val="el-GR"/>
            </w:rPr>
          </w:pPr>
          <w:r w:rsidRPr="00306C6B">
            <w:rPr>
              <w:lang w:val="el-GR"/>
            </w:rPr>
            <w:t>5.4 : Αποθήκευση Δεδομένων ………………………………………</w:t>
          </w:r>
          <w:r w:rsidR="00EB373B" w:rsidRPr="00306C6B">
            <w:rPr>
              <w:lang w:val="el-GR"/>
            </w:rPr>
            <w:t>…………………</w:t>
          </w:r>
          <w:r w:rsidR="00EB373B">
            <w:rPr>
              <w:lang w:val="el-GR"/>
            </w:rPr>
            <w:t>…….</w:t>
          </w:r>
          <w:r w:rsidRPr="00306C6B">
            <w:rPr>
              <w:lang w:val="el-GR"/>
            </w:rPr>
            <w:t>……………………</w:t>
          </w:r>
          <w:r w:rsidR="00EB373B">
            <w:rPr>
              <w:lang w:val="el-GR"/>
            </w:rPr>
            <w:t>.</w:t>
          </w:r>
          <w:r w:rsidRPr="00306C6B">
            <w:rPr>
              <w:lang w:val="el-GR"/>
            </w:rPr>
            <w:t>…………………</w:t>
          </w:r>
          <w:r w:rsidRPr="003764F9">
            <w:rPr>
              <w:lang w:val="el-GR"/>
            </w:rPr>
            <w:t xml:space="preserve"> 4</w:t>
          </w:r>
          <w:ins w:id="136" w:author="Gladiator Gladiator" w:date="2018-05-23T21:11:00Z">
            <w:r w:rsidR="00323E1E" w:rsidRPr="004A26A3">
              <w:rPr>
                <w:lang w:val="el-GR"/>
                <w:rPrChange w:id="137" w:author="Gladiator Gladiator" w:date="2018-05-23T21:11:00Z">
                  <w:rPr/>
                </w:rPrChange>
              </w:rPr>
              <w:t>5</w:t>
            </w:r>
          </w:ins>
          <w:del w:id="138" w:author="Gladiator Gladiator" w:date="2018-05-23T21:11:00Z">
            <w:r w:rsidRPr="003764F9" w:rsidDel="00323E1E">
              <w:rPr>
                <w:lang w:val="el-GR"/>
              </w:rPr>
              <w:delText>6</w:delText>
            </w:r>
          </w:del>
        </w:p>
        <w:p w14:paraId="5442C988" w14:textId="77777777" w:rsidR="00A34B78" w:rsidRPr="00306C6B" w:rsidRDefault="00A34B78" w:rsidP="00831BA3">
          <w:pPr>
            <w:pStyle w:val="a3"/>
            <w:ind w:left="360"/>
            <w:jc w:val="both"/>
            <w:rPr>
              <w:lang w:val="el-GR"/>
            </w:rPr>
          </w:pPr>
        </w:p>
        <w:p w14:paraId="213A36BB" w14:textId="6C07CB79" w:rsidR="00A34B78" w:rsidRPr="003764F9" w:rsidRDefault="00A34B78" w:rsidP="00831BA3">
          <w:pPr>
            <w:pStyle w:val="a3"/>
            <w:jc w:val="both"/>
            <w:rPr>
              <w:lang w:val="el-GR"/>
            </w:rPr>
          </w:pPr>
          <w:r>
            <w:rPr>
              <w:sz w:val="24"/>
              <w:lang w:val="el-GR"/>
            </w:rPr>
            <w:t>Κεφάλαιο</w:t>
          </w:r>
          <w:r>
            <w:rPr>
              <w:lang w:val="el-GR"/>
            </w:rPr>
            <w:t xml:space="preserve"> 6</w:t>
          </w:r>
          <w:r w:rsidRPr="00BB5D55">
            <w:rPr>
              <w:lang w:val="el-GR"/>
            </w:rPr>
            <w:t xml:space="preserve"> :</w:t>
          </w:r>
          <w:r>
            <w:rPr>
              <w:lang w:val="el-GR"/>
            </w:rPr>
            <w:t xml:space="preserve"> </w:t>
          </w:r>
          <w:r w:rsidRPr="00062C7A">
            <w:rPr>
              <w:lang w:val="el-GR"/>
            </w:rPr>
            <w:t>Ανάπτυξη εφαρμογής</w:t>
          </w:r>
          <w:r w:rsidRPr="00306C6B">
            <w:rPr>
              <w:lang w:val="el-GR"/>
            </w:rPr>
            <w:t xml:space="preserve"> ………………………………</w:t>
          </w:r>
          <w:r w:rsidR="00EB373B" w:rsidRPr="00306C6B">
            <w:rPr>
              <w:lang w:val="el-GR"/>
            </w:rPr>
            <w:t>…………………</w:t>
          </w:r>
          <w:r w:rsidR="00EB373B">
            <w:rPr>
              <w:lang w:val="el-GR"/>
            </w:rPr>
            <w:t>…</w:t>
          </w:r>
          <w:r w:rsidRPr="00306C6B">
            <w:rPr>
              <w:lang w:val="el-GR"/>
            </w:rPr>
            <w:t>……………………………</w:t>
          </w:r>
          <w:r w:rsidR="00EB373B">
            <w:rPr>
              <w:lang w:val="el-GR"/>
            </w:rPr>
            <w:t>.</w:t>
          </w:r>
          <w:r w:rsidRPr="00306C6B">
            <w:rPr>
              <w:lang w:val="el-GR"/>
            </w:rPr>
            <w:t>…………………</w:t>
          </w:r>
          <w:r w:rsidRPr="003764F9">
            <w:rPr>
              <w:lang w:val="el-GR"/>
            </w:rPr>
            <w:t xml:space="preserve"> 4</w:t>
          </w:r>
          <w:ins w:id="139" w:author="Gladiator Gladiator" w:date="2018-05-23T21:11:00Z">
            <w:r w:rsidR="004A26A3" w:rsidRPr="004A26A3">
              <w:rPr>
                <w:lang w:val="el-GR"/>
                <w:rPrChange w:id="140" w:author="Gladiator Gladiator" w:date="2018-05-23T21:11:00Z">
                  <w:rPr/>
                </w:rPrChange>
              </w:rPr>
              <w:t>6</w:t>
            </w:r>
          </w:ins>
          <w:del w:id="141" w:author="Gladiator Gladiator" w:date="2018-05-23T21:11:00Z">
            <w:r w:rsidRPr="003764F9" w:rsidDel="004A26A3">
              <w:rPr>
                <w:lang w:val="el-GR"/>
              </w:rPr>
              <w:delText>7</w:delText>
            </w:r>
          </w:del>
        </w:p>
        <w:p w14:paraId="515272FB" w14:textId="39F61D8E" w:rsidR="00A34B78" w:rsidRPr="003764F9" w:rsidRDefault="00A34B78" w:rsidP="00831BA3">
          <w:pPr>
            <w:pStyle w:val="a3"/>
            <w:ind w:left="360"/>
            <w:jc w:val="both"/>
            <w:rPr>
              <w:lang w:val="el-GR"/>
            </w:rPr>
          </w:pPr>
          <w:r>
            <w:rPr>
              <w:lang w:val="el-GR"/>
            </w:rPr>
            <w:t xml:space="preserve">6.1 </w:t>
          </w:r>
          <w:r w:rsidRPr="00062C7A">
            <w:rPr>
              <w:lang w:val="el-GR"/>
            </w:rPr>
            <w:t>: Περιβάλλον εφαρμογής</w:t>
          </w:r>
          <w:r w:rsidRPr="00306C6B">
            <w:rPr>
              <w:lang w:val="el-GR"/>
            </w:rPr>
            <w:t xml:space="preserve"> …………………………………</w:t>
          </w:r>
          <w:r w:rsidR="00EB373B" w:rsidRPr="00306C6B">
            <w:rPr>
              <w:lang w:val="el-GR"/>
            </w:rPr>
            <w:t>………………….</w:t>
          </w:r>
          <w:r w:rsidR="00EB373B">
            <w:rPr>
              <w:lang w:val="el-GR"/>
            </w:rPr>
            <w:t>……..</w:t>
          </w:r>
          <w:r w:rsidRPr="00306C6B">
            <w:rPr>
              <w:lang w:val="el-GR"/>
            </w:rPr>
            <w:t>……</w:t>
          </w:r>
          <w:r w:rsidR="00EB373B">
            <w:rPr>
              <w:lang w:val="el-GR"/>
            </w:rPr>
            <w:t>.</w:t>
          </w:r>
          <w:r w:rsidRPr="00306C6B">
            <w:rPr>
              <w:lang w:val="el-GR"/>
            </w:rPr>
            <w:t>………………………………………</w:t>
          </w:r>
          <w:r w:rsidRPr="003764F9">
            <w:rPr>
              <w:lang w:val="el-GR"/>
            </w:rPr>
            <w:t xml:space="preserve"> 4</w:t>
          </w:r>
          <w:ins w:id="142" w:author="Gladiator Gladiator" w:date="2018-05-23T21:11:00Z">
            <w:r w:rsidR="004A26A3" w:rsidRPr="004A26A3">
              <w:rPr>
                <w:lang w:val="el-GR"/>
                <w:rPrChange w:id="143" w:author="Gladiator Gladiator" w:date="2018-05-23T21:11:00Z">
                  <w:rPr/>
                </w:rPrChange>
              </w:rPr>
              <w:t>6</w:t>
            </w:r>
          </w:ins>
          <w:del w:id="144" w:author="Gladiator Gladiator" w:date="2018-05-23T21:11:00Z">
            <w:r w:rsidRPr="003764F9" w:rsidDel="004A26A3">
              <w:rPr>
                <w:lang w:val="el-GR"/>
              </w:rPr>
              <w:delText>7</w:delText>
            </w:r>
          </w:del>
        </w:p>
        <w:p w14:paraId="6311F939" w14:textId="23A44D0F" w:rsidR="00A34B78" w:rsidRPr="003764F9" w:rsidRDefault="00A34B78" w:rsidP="00831BA3">
          <w:pPr>
            <w:pStyle w:val="a3"/>
            <w:ind w:left="360"/>
            <w:jc w:val="both"/>
            <w:rPr>
              <w:lang w:val="el-GR"/>
            </w:rPr>
          </w:pPr>
          <w:r w:rsidRPr="00062C7A">
            <w:rPr>
              <w:lang w:val="el-GR"/>
            </w:rPr>
            <w:t xml:space="preserve">6.2 : Εξοικείωση με το </w:t>
          </w:r>
          <w:r w:rsidRPr="00062C7A">
            <w:t>Android</w:t>
          </w:r>
          <w:r w:rsidRPr="00062C7A">
            <w:rPr>
              <w:lang w:val="el-GR"/>
            </w:rPr>
            <w:t xml:space="preserve"> </w:t>
          </w:r>
          <w:r w:rsidRPr="00062C7A">
            <w:t>Studio</w:t>
          </w:r>
          <w:r w:rsidRPr="00306C6B">
            <w:rPr>
              <w:lang w:val="el-GR"/>
            </w:rPr>
            <w:t xml:space="preserve"> ………………………</w:t>
          </w:r>
          <w:r w:rsidR="00EB373B">
            <w:rPr>
              <w:lang w:val="el-GR"/>
            </w:rPr>
            <w:t>……………</w:t>
          </w:r>
          <w:r w:rsidRPr="00306C6B">
            <w:rPr>
              <w:lang w:val="el-GR"/>
            </w:rPr>
            <w:t>………………………………………………………</w:t>
          </w:r>
          <w:r w:rsidRPr="003764F9">
            <w:rPr>
              <w:lang w:val="el-GR"/>
            </w:rPr>
            <w:t xml:space="preserve"> 4</w:t>
          </w:r>
          <w:ins w:id="145" w:author="Gladiator Gladiator" w:date="2018-05-23T21:11:00Z">
            <w:r w:rsidR="004A26A3" w:rsidRPr="004A26A3">
              <w:rPr>
                <w:lang w:val="el-GR"/>
                <w:rPrChange w:id="146" w:author="Gladiator Gladiator" w:date="2018-05-23T21:13:00Z">
                  <w:rPr/>
                </w:rPrChange>
              </w:rPr>
              <w:t>6</w:t>
            </w:r>
          </w:ins>
          <w:del w:id="147" w:author="Gladiator Gladiator" w:date="2018-05-23T21:11:00Z">
            <w:r w:rsidRPr="003764F9" w:rsidDel="004A26A3">
              <w:rPr>
                <w:lang w:val="el-GR"/>
              </w:rPr>
              <w:delText>7</w:delText>
            </w:r>
          </w:del>
        </w:p>
        <w:p w14:paraId="4392EB14" w14:textId="0AA5B9A4" w:rsidR="00A34B78" w:rsidRPr="003764F9" w:rsidRDefault="00A34B78" w:rsidP="00831BA3">
          <w:pPr>
            <w:pStyle w:val="a3"/>
            <w:ind w:left="360"/>
            <w:jc w:val="both"/>
            <w:rPr>
              <w:lang w:val="el-GR"/>
            </w:rPr>
          </w:pPr>
          <w:r w:rsidRPr="00062C7A">
            <w:rPr>
              <w:lang w:val="el-GR"/>
            </w:rPr>
            <w:t>6.3 : Δομή Εφαρμογής</w:t>
          </w:r>
          <w:r w:rsidRPr="00306C6B">
            <w:rPr>
              <w:lang w:val="el-GR"/>
            </w:rPr>
            <w:t xml:space="preserve"> …………………………………………………</w:t>
          </w:r>
          <w:r w:rsidR="00EB373B" w:rsidRPr="00306C6B">
            <w:rPr>
              <w:lang w:val="el-GR"/>
            </w:rPr>
            <w:t>………………….</w:t>
          </w:r>
          <w:r w:rsidR="00EB373B">
            <w:rPr>
              <w:lang w:val="el-GR"/>
            </w:rPr>
            <w:t>………………..</w:t>
          </w:r>
          <w:r w:rsidRPr="00306C6B">
            <w:rPr>
              <w:lang w:val="el-GR"/>
            </w:rPr>
            <w:t>……………………………</w:t>
          </w:r>
          <w:r w:rsidRPr="003764F9">
            <w:rPr>
              <w:lang w:val="el-GR"/>
            </w:rPr>
            <w:t xml:space="preserve"> 4</w:t>
          </w:r>
          <w:ins w:id="148" w:author="Gladiator Gladiator" w:date="2018-05-23T21:11:00Z">
            <w:r w:rsidR="004A26A3" w:rsidRPr="004A26A3">
              <w:rPr>
                <w:lang w:val="el-GR"/>
                <w:rPrChange w:id="149" w:author="Gladiator Gladiator" w:date="2018-05-23T21:13:00Z">
                  <w:rPr/>
                </w:rPrChange>
              </w:rPr>
              <w:t>7</w:t>
            </w:r>
          </w:ins>
          <w:del w:id="150" w:author="Gladiator Gladiator" w:date="2018-05-23T21:11:00Z">
            <w:r w:rsidRPr="003764F9" w:rsidDel="004A26A3">
              <w:rPr>
                <w:lang w:val="el-GR"/>
              </w:rPr>
              <w:delText>8</w:delText>
            </w:r>
          </w:del>
        </w:p>
        <w:p w14:paraId="76514344" w14:textId="00D2EEE0" w:rsidR="00A34B78" w:rsidRPr="003764F9" w:rsidRDefault="00A34B78" w:rsidP="00831BA3">
          <w:pPr>
            <w:pStyle w:val="a3"/>
            <w:ind w:left="360"/>
            <w:jc w:val="both"/>
            <w:rPr>
              <w:lang w:val="el-GR"/>
            </w:rPr>
          </w:pPr>
          <w:r w:rsidRPr="00062C7A">
            <w:rPr>
              <w:lang w:val="el-GR"/>
            </w:rPr>
            <w:t>6.4 : Γραφική διεπαφή</w:t>
          </w:r>
          <w:r w:rsidRPr="00306C6B">
            <w:rPr>
              <w:lang w:val="el-GR"/>
            </w:rPr>
            <w:t xml:space="preserve"> …………………………………………………………………………</w:t>
          </w:r>
          <w:r w:rsidR="00EB373B" w:rsidRPr="00306C6B">
            <w:rPr>
              <w:lang w:val="el-GR"/>
            </w:rPr>
            <w:t>………………….</w:t>
          </w:r>
          <w:r w:rsidR="00EB373B">
            <w:rPr>
              <w:lang w:val="el-GR"/>
            </w:rPr>
            <w:t>………………..</w:t>
          </w:r>
          <w:r w:rsidRPr="00306C6B">
            <w:rPr>
              <w:lang w:val="el-GR"/>
            </w:rPr>
            <w:t>……</w:t>
          </w:r>
          <w:r w:rsidRPr="003764F9">
            <w:rPr>
              <w:lang w:val="el-GR"/>
            </w:rPr>
            <w:t xml:space="preserve"> 4</w:t>
          </w:r>
          <w:ins w:id="151" w:author="Gladiator Gladiator" w:date="2018-05-23T21:12:00Z">
            <w:r w:rsidR="004A26A3" w:rsidRPr="004A26A3">
              <w:rPr>
                <w:lang w:val="el-GR"/>
                <w:rPrChange w:id="152" w:author="Gladiator Gladiator" w:date="2018-05-23T21:13:00Z">
                  <w:rPr/>
                </w:rPrChange>
              </w:rPr>
              <w:t>8</w:t>
            </w:r>
          </w:ins>
          <w:del w:id="153" w:author="Gladiator Gladiator" w:date="2018-05-23T21:12:00Z">
            <w:r w:rsidRPr="003764F9" w:rsidDel="004A26A3">
              <w:rPr>
                <w:lang w:val="el-GR"/>
              </w:rPr>
              <w:delText>9</w:delText>
            </w:r>
          </w:del>
        </w:p>
        <w:p w14:paraId="268E8236" w14:textId="0A0B9FCB" w:rsidR="00A34B78" w:rsidRPr="003764F9" w:rsidRDefault="00A34B78" w:rsidP="00831BA3">
          <w:pPr>
            <w:pStyle w:val="a3"/>
            <w:ind w:left="720"/>
            <w:jc w:val="both"/>
            <w:rPr>
              <w:lang w:val="el-GR"/>
            </w:rPr>
          </w:pPr>
          <w:r w:rsidRPr="00062C7A">
            <w:rPr>
              <w:lang w:val="el-GR"/>
            </w:rPr>
            <w:t>6.4.1 : Αρχική Οθόνη</w:t>
          </w:r>
          <w:r w:rsidRPr="00306C6B">
            <w:rPr>
              <w:lang w:val="el-GR"/>
            </w:rPr>
            <w:t xml:space="preserve"> ………………………………………………………………………</w:t>
          </w:r>
          <w:r w:rsidR="00EB373B" w:rsidRPr="00306C6B">
            <w:rPr>
              <w:lang w:val="el-GR"/>
            </w:rPr>
            <w:t>………………….</w:t>
          </w:r>
          <w:r w:rsidR="00EB373B">
            <w:rPr>
              <w:lang w:val="el-GR"/>
            </w:rPr>
            <w:t>…………….</w:t>
          </w:r>
          <w:r w:rsidRPr="00306C6B">
            <w:rPr>
              <w:lang w:val="el-GR"/>
            </w:rPr>
            <w:t>………</w:t>
          </w:r>
          <w:r w:rsidRPr="003764F9">
            <w:rPr>
              <w:lang w:val="el-GR"/>
            </w:rPr>
            <w:t xml:space="preserve"> 4</w:t>
          </w:r>
          <w:ins w:id="154" w:author="Gladiator Gladiator" w:date="2018-05-23T21:12:00Z">
            <w:r w:rsidR="004A26A3" w:rsidRPr="004A26A3">
              <w:rPr>
                <w:lang w:val="el-GR"/>
                <w:rPrChange w:id="155" w:author="Gladiator Gladiator" w:date="2018-05-23T21:13:00Z">
                  <w:rPr/>
                </w:rPrChange>
              </w:rPr>
              <w:t>8</w:t>
            </w:r>
          </w:ins>
          <w:del w:id="156" w:author="Gladiator Gladiator" w:date="2018-05-23T21:12:00Z">
            <w:r w:rsidRPr="003764F9" w:rsidDel="004A26A3">
              <w:rPr>
                <w:lang w:val="el-GR"/>
              </w:rPr>
              <w:delText>9</w:delText>
            </w:r>
          </w:del>
        </w:p>
        <w:p w14:paraId="44262ADB" w14:textId="759D852E" w:rsidR="00A34B78" w:rsidRPr="003764F9" w:rsidRDefault="00A34B78" w:rsidP="00831BA3">
          <w:pPr>
            <w:pStyle w:val="a3"/>
            <w:ind w:left="720"/>
            <w:jc w:val="both"/>
            <w:rPr>
              <w:lang w:val="el-GR"/>
            </w:rPr>
          </w:pPr>
          <w:r w:rsidRPr="00062C7A">
            <w:rPr>
              <w:lang w:val="el-GR"/>
            </w:rPr>
            <w:t>6.4.2 : Κύρια Οθόνη</w:t>
          </w:r>
          <w:r w:rsidRPr="00306C6B">
            <w:rPr>
              <w:lang w:val="el-GR"/>
            </w:rPr>
            <w:t xml:space="preserve"> ………………………………………………………………</w:t>
          </w:r>
          <w:r w:rsidR="00EB373B" w:rsidRPr="00306C6B">
            <w:rPr>
              <w:lang w:val="el-GR"/>
            </w:rPr>
            <w:t>………………….</w:t>
          </w:r>
          <w:r w:rsidR="00EB373B">
            <w:rPr>
              <w:lang w:val="el-GR"/>
            </w:rPr>
            <w:t>……………..</w:t>
          </w:r>
          <w:r w:rsidRPr="00306C6B">
            <w:rPr>
              <w:lang w:val="el-GR"/>
            </w:rPr>
            <w:t>………………</w:t>
          </w:r>
          <w:r w:rsidRPr="003764F9">
            <w:rPr>
              <w:lang w:val="el-GR"/>
            </w:rPr>
            <w:t xml:space="preserve"> </w:t>
          </w:r>
          <w:ins w:id="157" w:author="Gladiator Gladiator" w:date="2018-05-23T21:12:00Z">
            <w:r w:rsidR="004A26A3" w:rsidRPr="004A26A3">
              <w:rPr>
                <w:lang w:val="el-GR"/>
                <w:rPrChange w:id="158" w:author="Gladiator Gladiator" w:date="2018-05-23T21:13:00Z">
                  <w:rPr/>
                </w:rPrChange>
              </w:rPr>
              <w:t>49</w:t>
            </w:r>
          </w:ins>
          <w:del w:id="159" w:author="Gladiator Gladiator" w:date="2018-05-23T21:12:00Z">
            <w:r w:rsidRPr="003764F9" w:rsidDel="004A26A3">
              <w:rPr>
                <w:lang w:val="el-GR"/>
              </w:rPr>
              <w:delText>50</w:delText>
            </w:r>
          </w:del>
        </w:p>
        <w:p w14:paraId="0746FA37" w14:textId="1767DAAE" w:rsidR="00A34B78" w:rsidRPr="003764F9" w:rsidRDefault="00A34B78" w:rsidP="00831BA3">
          <w:pPr>
            <w:pStyle w:val="a3"/>
            <w:ind w:left="720"/>
            <w:jc w:val="both"/>
            <w:rPr>
              <w:lang w:val="el-GR"/>
            </w:rPr>
          </w:pPr>
          <w:r w:rsidRPr="00062C7A">
            <w:rPr>
              <w:lang w:val="el-GR"/>
            </w:rPr>
            <w:t xml:space="preserve">6.4.3 : </w:t>
          </w:r>
          <w:r w:rsidRPr="00062C7A">
            <w:t>Menu</w:t>
          </w:r>
          <w:r w:rsidRPr="00306C6B">
            <w:rPr>
              <w:lang w:val="el-GR"/>
            </w:rPr>
            <w:t xml:space="preserve"> ………………………………………………………………………</w:t>
          </w:r>
          <w:r w:rsidR="00596C42" w:rsidRPr="00306C6B">
            <w:rPr>
              <w:lang w:val="el-GR"/>
            </w:rPr>
            <w:t>………………….…………………</w:t>
          </w:r>
          <w:r w:rsidR="00596C42">
            <w:rPr>
              <w:lang w:val="el-GR"/>
            </w:rPr>
            <w:t>………</w:t>
          </w:r>
          <w:r w:rsidRPr="00306C6B">
            <w:rPr>
              <w:lang w:val="el-GR"/>
            </w:rPr>
            <w:t>………</w:t>
          </w:r>
          <w:r w:rsidRPr="003764F9">
            <w:rPr>
              <w:lang w:val="el-GR"/>
            </w:rPr>
            <w:t xml:space="preserve"> 5</w:t>
          </w:r>
          <w:ins w:id="160" w:author="Gladiator Gladiator" w:date="2018-05-23T21:13:00Z">
            <w:r w:rsidR="004A26A3" w:rsidRPr="004A26A3">
              <w:rPr>
                <w:lang w:val="el-GR"/>
                <w:rPrChange w:id="161" w:author="Gladiator Gladiator" w:date="2018-05-23T21:13:00Z">
                  <w:rPr/>
                </w:rPrChange>
              </w:rPr>
              <w:t>0</w:t>
            </w:r>
          </w:ins>
          <w:del w:id="162" w:author="Gladiator Gladiator" w:date="2018-05-23T21:13:00Z">
            <w:r w:rsidRPr="003764F9" w:rsidDel="004A26A3">
              <w:rPr>
                <w:lang w:val="el-GR"/>
              </w:rPr>
              <w:delText>1</w:delText>
            </w:r>
          </w:del>
        </w:p>
        <w:p w14:paraId="48F9BD9D" w14:textId="51E7DF0A" w:rsidR="00A34B78" w:rsidRPr="003764F9" w:rsidRDefault="00A34B78" w:rsidP="00831BA3">
          <w:pPr>
            <w:pStyle w:val="a3"/>
            <w:ind w:left="720"/>
            <w:jc w:val="both"/>
            <w:rPr>
              <w:lang w:val="el-GR"/>
            </w:rPr>
          </w:pPr>
          <w:r w:rsidRPr="00062C7A">
            <w:rPr>
              <w:lang w:val="el-GR"/>
            </w:rPr>
            <w:t>6.4.4 : Οθόνη σύνδεσης - αποσύνδεσης με αισθητήρα</w:t>
          </w:r>
          <w:r w:rsidRPr="00306C6B">
            <w:rPr>
              <w:lang w:val="el-GR"/>
            </w:rPr>
            <w:t xml:space="preserve"> ……………</w:t>
          </w:r>
          <w:r w:rsidR="00596C42" w:rsidRPr="00306C6B">
            <w:rPr>
              <w:lang w:val="el-GR"/>
            </w:rPr>
            <w:t>…………………</w:t>
          </w:r>
          <w:r w:rsidR="00596C42">
            <w:rPr>
              <w:lang w:val="el-GR"/>
            </w:rPr>
            <w:t>…</w:t>
          </w:r>
          <w:r w:rsidRPr="00306C6B">
            <w:rPr>
              <w:lang w:val="el-GR"/>
            </w:rPr>
            <w:t>……………</w:t>
          </w:r>
          <w:r>
            <w:rPr>
              <w:lang w:val="el-GR"/>
            </w:rPr>
            <w:t>……………</w:t>
          </w:r>
          <w:r w:rsidRPr="003764F9">
            <w:rPr>
              <w:lang w:val="el-GR"/>
            </w:rPr>
            <w:t xml:space="preserve"> 5</w:t>
          </w:r>
          <w:ins w:id="163" w:author="Gladiator Gladiator" w:date="2018-05-23T21:13:00Z">
            <w:r w:rsidR="004A26A3" w:rsidRPr="004A26A3">
              <w:rPr>
                <w:lang w:val="el-GR"/>
                <w:rPrChange w:id="164" w:author="Gladiator Gladiator" w:date="2018-05-23T21:13:00Z">
                  <w:rPr/>
                </w:rPrChange>
              </w:rPr>
              <w:t>1</w:t>
            </w:r>
          </w:ins>
          <w:del w:id="165" w:author="Gladiator Gladiator" w:date="2018-05-23T21:13:00Z">
            <w:r w:rsidRPr="003764F9" w:rsidDel="004A26A3">
              <w:rPr>
                <w:lang w:val="el-GR"/>
              </w:rPr>
              <w:delText>2</w:delText>
            </w:r>
          </w:del>
        </w:p>
        <w:p w14:paraId="2FEBFB44" w14:textId="2E7439BD" w:rsidR="00A34B78" w:rsidRPr="003764F9" w:rsidRDefault="00A34B78" w:rsidP="00831BA3">
          <w:pPr>
            <w:pStyle w:val="a3"/>
            <w:ind w:left="720"/>
            <w:jc w:val="both"/>
            <w:rPr>
              <w:lang w:val="el-GR"/>
            </w:rPr>
          </w:pPr>
          <w:r w:rsidRPr="00062C7A">
            <w:rPr>
              <w:lang w:val="el-GR"/>
            </w:rPr>
            <w:t>6.4.5 : Κύρια οθόνη – αλληλεπίδραση με αισθητήρα</w:t>
          </w:r>
          <w:r w:rsidRPr="00306C6B">
            <w:rPr>
              <w:lang w:val="el-GR"/>
            </w:rPr>
            <w:t xml:space="preserve"> ………</w:t>
          </w:r>
          <w:r w:rsidR="00596C42" w:rsidRPr="00306C6B">
            <w:rPr>
              <w:lang w:val="el-GR"/>
            </w:rPr>
            <w:t>………………….</w:t>
          </w:r>
          <w:r w:rsidR="00596C42">
            <w:rPr>
              <w:lang w:val="el-GR"/>
            </w:rPr>
            <w:t>…………………</w:t>
          </w:r>
          <w:r w:rsidRPr="00306C6B">
            <w:rPr>
              <w:lang w:val="el-GR"/>
            </w:rPr>
            <w:t>…………………</w:t>
          </w:r>
          <w:r w:rsidRPr="003764F9">
            <w:rPr>
              <w:lang w:val="el-GR"/>
            </w:rPr>
            <w:t xml:space="preserve"> 5</w:t>
          </w:r>
          <w:ins w:id="166" w:author="Gladiator Gladiator" w:date="2018-05-23T21:13:00Z">
            <w:r w:rsidR="004A26A3" w:rsidRPr="004A26A3">
              <w:rPr>
                <w:lang w:val="el-GR"/>
                <w:rPrChange w:id="167" w:author="Gladiator Gladiator" w:date="2018-05-23T21:13:00Z">
                  <w:rPr/>
                </w:rPrChange>
              </w:rPr>
              <w:t>2</w:t>
            </w:r>
          </w:ins>
          <w:del w:id="168" w:author="Gladiator Gladiator" w:date="2018-05-23T21:13:00Z">
            <w:r w:rsidRPr="003764F9" w:rsidDel="004A26A3">
              <w:rPr>
                <w:lang w:val="el-GR"/>
              </w:rPr>
              <w:delText>3</w:delText>
            </w:r>
          </w:del>
        </w:p>
        <w:p w14:paraId="0B132145" w14:textId="1EC428CF" w:rsidR="00A34B78" w:rsidRPr="003764F9" w:rsidRDefault="00A34B78" w:rsidP="00831BA3">
          <w:pPr>
            <w:pStyle w:val="a3"/>
            <w:ind w:left="720"/>
            <w:jc w:val="both"/>
            <w:rPr>
              <w:lang w:val="el-GR"/>
            </w:rPr>
          </w:pPr>
          <w:r w:rsidRPr="00062C7A">
            <w:rPr>
              <w:lang w:val="el-GR"/>
            </w:rPr>
            <w:t>6.4.6 :</w:t>
          </w:r>
          <w:r w:rsidRPr="00306C6B">
            <w:rPr>
              <w:lang w:val="el-GR"/>
            </w:rPr>
            <w:t xml:space="preserve"> Οθόνη ιστορικού ………………………………………………………</w:t>
          </w:r>
          <w:r w:rsidR="00596C42" w:rsidRPr="00306C6B">
            <w:rPr>
              <w:lang w:val="el-GR"/>
            </w:rPr>
            <w:t>………………….</w:t>
          </w:r>
          <w:r w:rsidR="00596C42">
            <w:rPr>
              <w:lang w:val="el-GR"/>
            </w:rPr>
            <w:t>……….</w:t>
          </w:r>
          <w:r w:rsidRPr="00306C6B">
            <w:rPr>
              <w:lang w:val="el-GR"/>
            </w:rPr>
            <w:t>………………………</w:t>
          </w:r>
          <w:r w:rsidRPr="003764F9">
            <w:rPr>
              <w:lang w:val="el-GR"/>
            </w:rPr>
            <w:t xml:space="preserve"> 5</w:t>
          </w:r>
          <w:ins w:id="169" w:author="Gladiator Gladiator" w:date="2018-05-23T21:13:00Z">
            <w:r w:rsidR="004A26A3" w:rsidRPr="004A26A3">
              <w:rPr>
                <w:lang w:val="el-GR"/>
                <w:rPrChange w:id="170" w:author="Gladiator Gladiator" w:date="2018-05-23T21:13:00Z">
                  <w:rPr/>
                </w:rPrChange>
              </w:rPr>
              <w:t>3</w:t>
            </w:r>
          </w:ins>
          <w:del w:id="171" w:author="Gladiator Gladiator" w:date="2018-05-23T21:13:00Z">
            <w:r w:rsidRPr="003764F9" w:rsidDel="004A26A3">
              <w:rPr>
                <w:lang w:val="el-GR"/>
              </w:rPr>
              <w:delText>4</w:delText>
            </w:r>
          </w:del>
        </w:p>
        <w:p w14:paraId="77F00511" w14:textId="43787F17" w:rsidR="00A34B78" w:rsidRPr="00E14B63" w:rsidRDefault="00A34B78" w:rsidP="00831BA3">
          <w:pPr>
            <w:pStyle w:val="a3"/>
            <w:ind w:left="720"/>
            <w:jc w:val="both"/>
            <w:rPr>
              <w:lang w:val="el-GR"/>
            </w:rPr>
          </w:pPr>
          <w:r w:rsidRPr="00787726">
            <w:rPr>
              <w:lang w:val="el-GR"/>
            </w:rPr>
            <w:t>6.4.7 : Οθόνη αποστολής δεδομένων</w:t>
          </w:r>
          <w:r w:rsidRPr="00306C6B">
            <w:rPr>
              <w:lang w:val="el-GR"/>
            </w:rPr>
            <w:t xml:space="preserve"> ……………………………………</w:t>
          </w:r>
          <w:r w:rsidR="00596C42">
            <w:rPr>
              <w:lang w:val="el-GR"/>
            </w:rPr>
            <w:t>………</w:t>
          </w:r>
          <w:r w:rsidRPr="00306C6B">
            <w:rPr>
              <w:lang w:val="el-GR"/>
            </w:rPr>
            <w:t>…………………………………………</w:t>
          </w:r>
          <w:r w:rsidRPr="003764F9">
            <w:rPr>
              <w:lang w:val="el-GR"/>
            </w:rPr>
            <w:t xml:space="preserve"> </w:t>
          </w:r>
          <w:r w:rsidRPr="00E14B63">
            <w:rPr>
              <w:lang w:val="el-GR"/>
            </w:rPr>
            <w:t>5</w:t>
          </w:r>
          <w:ins w:id="172" w:author="Gladiator Gladiator" w:date="2018-05-23T21:13:00Z">
            <w:r w:rsidR="004A26A3" w:rsidRPr="001534DA">
              <w:rPr>
                <w:lang w:val="el-GR"/>
                <w:rPrChange w:id="173" w:author="Gladiator Gladiator" w:date="2018-05-23T21:17:00Z">
                  <w:rPr/>
                </w:rPrChange>
              </w:rPr>
              <w:t>4</w:t>
            </w:r>
          </w:ins>
          <w:del w:id="174" w:author="Gladiator Gladiator" w:date="2018-05-23T21:13:00Z">
            <w:r w:rsidRPr="00E14B63" w:rsidDel="004A26A3">
              <w:rPr>
                <w:lang w:val="el-GR"/>
              </w:rPr>
              <w:delText>5</w:delText>
            </w:r>
          </w:del>
        </w:p>
        <w:p w14:paraId="4DFF556F" w14:textId="61085BC5" w:rsidR="00A34B78" w:rsidRPr="00E14B63" w:rsidRDefault="00A34B78" w:rsidP="00831BA3">
          <w:pPr>
            <w:pStyle w:val="a3"/>
            <w:ind w:left="360"/>
            <w:jc w:val="both"/>
            <w:rPr>
              <w:lang w:val="el-GR"/>
            </w:rPr>
          </w:pPr>
          <w:r w:rsidRPr="00787726">
            <w:rPr>
              <w:lang w:val="el-GR"/>
            </w:rPr>
            <w:t xml:space="preserve">6.5 : </w:t>
          </w:r>
          <w:r w:rsidRPr="00787726">
            <w:t>Activities</w:t>
          </w:r>
          <w:r w:rsidRPr="00306C6B">
            <w:rPr>
              <w:lang w:val="el-GR"/>
            </w:rPr>
            <w:t xml:space="preserve"> …………………………………………………</w:t>
          </w:r>
          <w:ins w:id="175" w:author="Gladiator Gladiator" w:date="2018-05-23T21:04:00Z">
            <w:r w:rsidR="009B2E39">
              <w:rPr>
                <w:lang w:val="el-GR"/>
              </w:rPr>
              <w:t>……………………………………………………………………</w:t>
            </w:r>
          </w:ins>
          <w:r w:rsidRPr="00306C6B">
            <w:rPr>
              <w:lang w:val="el-GR"/>
            </w:rPr>
            <w:t>…………</w:t>
          </w:r>
          <w:r w:rsidRPr="00E14B63">
            <w:rPr>
              <w:lang w:val="el-GR"/>
            </w:rPr>
            <w:t xml:space="preserve"> 5</w:t>
          </w:r>
          <w:ins w:id="176" w:author="Gladiator Gladiator" w:date="2018-05-23T21:13:00Z">
            <w:r w:rsidR="004A26A3" w:rsidRPr="001534DA">
              <w:rPr>
                <w:lang w:val="el-GR"/>
                <w:rPrChange w:id="177" w:author="Gladiator Gladiator" w:date="2018-05-23T21:17:00Z">
                  <w:rPr/>
                </w:rPrChange>
              </w:rPr>
              <w:t>5</w:t>
            </w:r>
          </w:ins>
          <w:del w:id="178" w:author="Gladiator Gladiator" w:date="2018-05-23T21:13:00Z">
            <w:r w:rsidRPr="00E14B63" w:rsidDel="004A26A3">
              <w:rPr>
                <w:lang w:val="el-GR"/>
              </w:rPr>
              <w:delText>6</w:delText>
            </w:r>
          </w:del>
        </w:p>
        <w:p w14:paraId="577D71B1" w14:textId="77777777" w:rsidR="00A34B78" w:rsidRPr="00062C7A" w:rsidRDefault="00A34B78" w:rsidP="00831BA3">
          <w:pPr>
            <w:jc w:val="both"/>
            <w:rPr>
              <w:lang w:val="el-GR"/>
            </w:rPr>
          </w:pPr>
        </w:p>
        <w:p w14:paraId="027F8280" w14:textId="4844872D" w:rsidR="00A34B78" w:rsidRPr="00E14B63" w:rsidRDefault="00A34B78" w:rsidP="00831BA3">
          <w:pPr>
            <w:pStyle w:val="a3"/>
            <w:jc w:val="both"/>
            <w:rPr>
              <w:lang w:val="el-GR"/>
            </w:rPr>
          </w:pPr>
          <w:r w:rsidRPr="00306C6B">
            <w:rPr>
              <w:lang w:val="el-GR"/>
            </w:rPr>
            <w:t>Κεφάλαιο 7 : Συλλογή και επεξεργασία δεδομένων ………………</w:t>
          </w:r>
          <w:r w:rsidR="0035292A">
            <w:rPr>
              <w:lang w:val="el-GR"/>
            </w:rPr>
            <w:t>………………..</w:t>
          </w:r>
          <w:r w:rsidRPr="00306C6B">
            <w:rPr>
              <w:lang w:val="el-GR"/>
            </w:rPr>
            <w:t>……………………………………………</w:t>
          </w:r>
          <w:r w:rsidRPr="00E14B63">
            <w:rPr>
              <w:lang w:val="el-GR"/>
            </w:rPr>
            <w:t xml:space="preserve"> 6</w:t>
          </w:r>
          <w:ins w:id="179" w:author="Gladiator Gladiator" w:date="2018-05-23T21:17:00Z">
            <w:r w:rsidR="001534DA">
              <w:rPr>
                <w:lang w:val="el-GR"/>
              </w:rPr>
              <w:t>3</w:t>
            </w:r>
          </w:ins>
          <w:del w:id="180" w:author="Gladiator Gladiator" w:date="2018-05-23T21:17:00Z">
            <w:r w:rsidRPr="00E14B63" w:rsidDel="001534DA">
              <w:rPr>
                <w:lang w:val="el-GR"/>
              </w:rPr>
              <w:delText>4</w:delText>
            </w:r>
          </w:del>
        </w:p>
        <w:p w14:paraId="70BE0AE4" w14:textId="3C7AC7FA" w:rsidR="00A34B78" w:rsidRPr="00E14B63" w:rsidRDefault="00A34B78" w:rsidP="00831BA3">
          <w:pPr>
            <w:pStyle w:val="a3"/>
            <w:ind w:left="360"/>
            <w:jc w:val="both"/>
            <w:rPr>
              <w:lang w:val="el-GR"/>
            </w:rPr>
          </w:pPr>
          <w:r w:rsidRPr="00306C6B">
            <w:rPr>
              <w:lang w:val="el-GR"/>
            </w:rPr>
            <w:t xml:space="preserve">7.1 :  Μεταφορά δεδομένων σε </w:t>
          </w:r>
          <w:r w:rsidRPr="00306C6B">
            <w:t>H</w:t>
          </w:r>
          <w:r w:rsidRPr="00306C6B">
            <w:rPr>
              <w:lang w:val="el-GR"/>
            </w:rPr>
            <w:t>/</w:t>
          </w:r>
          <w:r w:rsidRPr="00306C6B">
            <w:t>Y</w:t>
          </w:r>
          <w:r w:rsidRPr="00306C6B">
            <w:rPr>
              <w:lang w:val="el-GR"/>
            </w:rPr>
            <w:t xml:space="preserve"> ……………………………………</w:t>
          </w:r>
          <w:r w:rsidR="0035292A" w:rsidRPr="00306C6B">
            <w:rPr>
              <w:lang w:val="el-GR"/>
            </w:rPr>
            <w:t>………………….</w:t>
          </w:r>
          <w:r w:rsidR="0035292A">
            <w:rPr>
              <w:lang w:val="el-GR"/>
            </w:rPr>
            <w:t>……………..</w:t>
          </w:r>
          <w:r w:rsidRPr="00306C6B">
            <w:rPr>
              <w:lang w:val="el-GR"/>
            </w:rPr>
            <w:t>………………………</w:t>
          </w:r>
          <w:r w:rsidRPr="00E14B63">
            <w:rPr>
              <w:lang w:val="el-GR"/>
            </w:rPr>
            <w:t xml:space="preserve"> 6</w:t>
          </w:r>
          <w:ins w:id="181" w:author="Gladiator Gladiator" w:date="2018-05-23T21:17:00Z">
            <w:r w:rsidR="001534DA">
              <w:rPr>
                <w:lang w:val="el-GR"/>
              </w:rPr>
              <w:t>3</w:t>
            </w:r>
          </w:ins>
          <w:del w:id="182" w:author="Gladiator Gladiator" w:date="2018-05-23T21:17:00Z">
            <w:r w:rsidRPr="00E14B63" w:rsidDel="001534DA">
              <w:rPr>
                <w:lang w:val="el-GR"/>
              </w:rPr>
              <w:delText>4</w:delText>
            </w:r>
          </w:del>
        </w:p>
        <w:p w14:paraId="45B4B4FB" w14:textId="2CA57D2D" w:rsidR="00A34B78" w:rsidRPr="00E14B63" w:rsidRDefault="00A34B78" w:rsidP="00831BA3">
          <w:pPr>
            <w:pStyle w:val="a3"/>
            <w:ind w:left="360"/>
            <w:jc w:val="both"/>
            <w:rPr>
              <w:lang w:val="el-GR"/>
            </w:rPr>
          </w:pPr>
          <w:r w:rsidRPr="00306C6B">
            <w:rPr>
              <w:lang w:val="el-GR"/>
            </w:rPr>
            <w:t>7.2 : Στατιστικά στοιχεία εξεταζόμενων …………………………………</w:t>
          </w:r>
          <w:r w:rsidR="0035292A" w:rsidRPr="00306C6B">
            <w:rPr>
              <w:lang w:val="el-GR"/>
            </w:rPr>
            <w:t>………………….</w:t>
          </w:r>
          <w:r w:rsidR="0035292A">
            <w:rPr>
              <w:lang w:val="el-GR"/>
            </w:rPr>
            <w:t>…………</w:t>
          </w:r>
          <w:r w:rsidRPr="00306C6B">
            <w:rPr>
              <w:lang w:val="el-GR"/>
            </w:rPr>
            <w:t>…………………………</w:t>
          </w:r>
          <w:r w:rsidRPr="00E14B63">
            <w:rPr>
              <w:lang w:val="el-GR"/>
            </w:rPr>
            <w:t xml:space="preserve"> 6</w:t>
          </w:r>
          <w:ins w:id="183" w:author="Gladiator Gladiator" w:date="2018-05-23T21:17:00Z">
            <w:r w:rsidR="001534DA">
              <w:rPr>
                <w:lang w:val="el-GR"/>
              </w:rPr>
              <w:t>3</w:t>
            </w:r>
          </w:ins>
          <w:del w:id="184" w:author="Gladiator Gladiator" w:date="2018-05-23T21:17:00Z">
            <w:r w:rsidRPr="00E14B63" w:rsidDel="001534DA">
              <w:rPr>
                <w:lang w:val="el-GR"/>
              </w:rPr>
              <w:delText>4</w:delText>
            </w:r>
          </w:del>
        </w:p>
        <w:p w14:paraId="408FDE2B" w14:textId="78D84136" w:rsidR="00A34B78" w:rsidRPr="00E14B63" w:rsidRDefault="00A34B78" w:rsidP="00831BA3">
          <w:pPr>
            <w:pStyle w:val="a3"/>
            <w:ind w:left="360"/>
            <w:jc w:val="both"/>
            <w:rPr>
              <w:lang w:val="el-GR"/>
            </w:rPr>
          </w:pPr>
          <w:r w:rsidRPr="00306C6B">
            <w:rPr>
              <w:lang w:val="el-GR"/>
            </w:rPr>
            <w:t xml:space="preserve">7.3 : </w:t>
          </w:r>
          <w:del w:id="185" w:author="Gladiator Gladiator" w:date="2018-05-23T21:14:00Z">
            <w:r w:rsidRPr="00306C6B" w:rsidDel="004C25A5">
              <w:rPr>
                <w:lang w:val="el-GR"/>
              </w:rPr>
              <w:delText>Στατιστικά στοιχεία εξεταζόμενω</w:delText>
            </w:r>
          </w:del>
          <w:ins w:id="186" w:author="Gladiator Gladiator" w:date="2018-05-23T21:14:00Z">
            <w:r w:rsidR="004C25A5">
              <w:rPr>
                <w:lang w:val="el-GR"/>
              </w:rPr>
              <w:t>Μορφότυπος αρχείου δεδομένων</w:t>
            </w:r>
          </w:ins>
          <w:del w:id="187" w:author="Gladiator Gladiator" w:date="2018-05-23T21:14:00Z">
            <w:r w:rsidRPr="00306C6B" w:rsidDel="004C25A5">
              <w:rPr>
                <w:lang w:val="el-GR"/>
              </w:rPr>
              <w:delText>ν</w:delText>
            </w:r>
          </w:del>
          <w:r w:rsidRPr="00306C6B">
            <w:rPr>
              <w:lang w:val="el-GR"/>
            </w:rPr>
            <w:t xml:space="preserve"> ………………………………</w:t>
          </w:r>
          <w:r w:rsidR="0035292A" w:rsidRPr="00306C6B">
            <w:rPr>
              <w:lang w:val="el-GR"/>
            </w:rPr>
            <w:t>………………….</w:t>
          </w:r>
          <w:r w:rsidR="0035292A">
            <w:rPr>
              <w:lang w:val="el-GR"/>
            </w:rPr>
            <w:t>…………</w:t>
          </w:r>
          <w:r w:rsidRPr="00306C6B">
            <w:rPr>
              <w:lang w:val="el-GR"/>
            </w:rPr>
            <w:t>……………………………</w:t>
          </w:r>
          <w:r w:rsidRPr="00E14B63">
            <w:rPr>
              <w:lang w:val="el-GR"/>
            </w:rPr>
            <w:t xml:space="preserve"> 6</w:t>
          </w:r>
          <w:ins w:id="188" w:author="Gladiator Gladiator" w:date="2018-05-23T21:17:00Z">
            <w:r w:rsidR="001534DA">
              <w:rPr>
                <w:lang w:val="el-GR"/>
              </w:rPr>
              <w:t>5</w:t>
            </w:r>
          </w:ins>
          <w:del w:id="189" w:author="Gladiator Gladiator" w:date="2018-05-23T21:17:00Z">
            <w:r w:rsidRPr="00E14B63" w:rsidDel="001534DA">
              <w:rPr>
                <w:lang w:val="el-GR"/>
              </w:rPr>
              <w:delText>6</w:delText>
            </w:r>
          </w:del>
        </w:p>
        <w:p w14:paraId="6A4B016B" w14:textId="76BB2690" w:rsidR="00A34B78" w:rsidRPr="00E14B63" w:rsidRDefault="00A34B78" w:rsidP="00831BA3">
          <w:pPr>
            <w:pStyle w:val="a3"/>
            <w:ind w:left="360"/>
            <w:jc w:val="both"/>
            <w:rPr>
              <w:lang w:val="el-GR"/>
            </w:rPr>
          </w:pPr>
          <w:r w:rsidRPr="00306C6B">
            <w:rPr>
              <w:lang w:val="el-GR"/>
            </w:rPr>
            <w:t xml:space="preserve">7.4 : Υπολογισμός </w:t>
          </w:r>
          <w:r w:rsidRPr="00306C6B">
            <w:t>RR</w:t>
          </w:r>
          <w:r w:rsidRPr="00306C6B">
            <w:rPr>
              <w:lang w:val="el-GR"/>
            </w:rPr>
            <w:t xml:space="preserve"> </w:t>
          </w:r>
          <w:r w:rsidRPr="00306C6B">
            <w:t>Interval</w:t>
          </w:r>
          <w:r w:rsidRPr="00306C6B">
            <w:rPr>
              <w:lang w:val="el-GR"/>
            </w:rPr>
            <w:t xml:space="preserve"> ………………………………………………</w:t>
          </w:r>
          <w:r w:rsidR="0035292A" w:rsidRPr="00306C6B">
            <w:rPr>
              <w:lang w:val="el-GR"/>
            </w:rPr>
            <w:t>………………….…………………</w:t>
          </w:r>
          <w:r w:rsidR="0035292A">
            <w:rPr>
              <w:lang w:val="el-GR"/>
            </w:rPr>
            <w:t>……..</w:t>
          </w:r>
          <w:r w:rsidRPr="00306C6B">
            <w:rPr>
              <w:lang w:val="el-GR"/>
            </w:rPr>
            <w:t>……………</w:t>
          </w:r>
          <w:r w:rsidRPr="00E14B63">
            <w:rPr>
              <w:lang w:val="el-GR"/>
            </w:rPr>
            <w:t xml:space="preserve"> 6</w:t>
          </w:r>
          <w:ins w:id="190" w:author="Gladiator Gladiator" w:date="2018-05-23T21:17:00Z">
            <w:r w:rsidR="001534DA">
              <w:rPr>
                <w:lang w:val="el-GR"/>
              </w:rPr>
              <w:t>6</w:t>
            </w:r>
          </w:ins>
          <w:del w:id="191" w:author="Gladiator Gladiator" w:date="2018-05-23T21:17:00Z">
            <w:r w:rsidRPr="00E14B63" w:rsidDel="001534DA">
              <w:rPr>
                <w:lang w:val="el-GR"/>
              </w:rPr>
              <w:delText>7</w:delText>
            </w:r>
          </w:del>
        </w:p>
        <w:p w14:paraId="5A8251FE" w14:textId="4E78195D" w:rsidR="00A34B78" w:rsidRPr="00E14B63" w:rsidRDefault="00A34B78" w:rsidP="00831BA3">
          <w:pPr>
            <w:pStyle w:val="a3"/>
            <w:ind w:left="360"/>
            <w:jc w:val="both"/>
            <w:rPr>
              <w:lang w:val="el-GR"/>
            </w:rPr>
          </w:pPr>
          <w:r w:rsidRPr="00306C6B">
            <w:rPr>
              <w:lang w:val="el-GR"/>
            </w:rPr>
            <w:t>7.5 : Υπολογισμοί άλλων μεγεθών ………………………………………</w:t>
          </w:r>
          <w:r w:rsidR="0035292A" w:rsidRPr="00306C6B">
            <w:rPr>
              <w:lang w:val="el-GR"/>
            </w:rPr>
            <w:t>………………….</w:t>
          </w:r>
          <w:r w:rsidR="0035292A">
            <w:rPr>
              <w:lang w:val="el-GR"/>
            </w:rPr>
            <w:t>…………………</w:t>
          </w:r>
          <w:r w:rsidRPr="00306C6B">
            <w:rPr>
              <w:lang w:val="el-GR"/>
            </w:rPr>
            <w:t>……………………</w:t>
          </w:r>
          <w:r w:rsidRPr="00E14B63">
            <w:rPr>
              <w:lang w:val="el-GR"/>
            </w:rPr>
            <w:t xml:space="preserve"> 6</w:t>
          </w:r>
          <w:ins w:id="192" w:author="Gladiator Gladiator" w:date="2018-05-23T21:17:00Z">
            <w:r w:rsidR="001534DA">
              <w:rPr>
                <w:lang w:val="el-GR"/>
              </w:rPr>
              <w:t>6</w:t>
            </w:r>
          </w:ins>
          <w:del w:id="193" w:author="Gladiator Gladiator" w:date="2018-05-23T21:17:00Z">
            <w:r w:rsidRPr="00E14B63" w:rsidDel="001534DA">
              <w:rPr>
                <w:lang w:val="el-GR"/>
              </w:rPr>
              <w:delText>7</w:delText>
            </w:r>
          </w:del>
        </w:p>
        <w:p w14:paraId="54905B3C" w14:textId="6184597D" w:rsidR="00A34B78" w:rsidRPr="00E14B63" w:rsidRDefault="00A34B78" w:rsidP="00831BA3">
          <w:pPr>
            <w:pStyle w:val="a3"/>
            <w:ind w:left="720"/>
            <w:jc w:val="both"/>
            <w:rPr>
              <w:lang w:val="el-GR"/>
            </w:rPr>
          </w:pPr>
          <w:r w:rsidRPr="00306C6B">
            <w:rPr>
              <w:lang w:val="el-GR"/>
            </w:rPr>
            <w:t xml:space="preserve">7.5.1 : Υπολογισμός </w:t>
          </w:r>
          <w:r w:rsidRPr="00306C6B">
            <w:t>Mean</w:t>
          </w:r>
          <w:r w:rsidRPr="00306C6B">
            <w:rPr>
              <w:lang w:val="el-GR"/>
            </w:rPr>
            <w:t xml:space="preserve"> </w:t>
          </w:r>
          <w:r w:rsidRPr="00306C6B">
            <w:t>HR</w:t>
          </w:r>
          <w:r w:rsidRPr="00306C6B">
            <w:rPr>
              <w:lang w:val="el-GR"/>
            </w:rPr>
            <w:t xml:space="preserve"> ……………………………………</w:t>
          </w:r>
          <w:r w:rsidR="0035292A" w:rsidRPr="00306C6B">
            <w:rPr>
              <w:lang w:val="el-GR"/>
            </w:rPr>
            <w:t>………………….………………….</w:t>
          </w:r>
          <w:r w:rsidRPr="00306C6B">
            <w:rPr>
              <w:lang w:val="el-GR"/>
            </w:rPr>
            <w:t>………………………</w:t>
          </w:r>
          <w:r w:rsidRPr="00E14B63">
            <w:rPr>
              <w:lang w:val="el-GR"/>
            </w:rPr>
            <w:t xml:space="preserve"> 6</w:t>
          </w:r>
          <w:ins w:id="194" w:author="Gladiator Gladiator" w:date="2018-05-23T21:17:00Z">
            <w:r w:rsidR="001534DA">
              <w:rPr>
                <w:lang w:val="el-GR"/>
              </w:rPr>
              <w:t>8</w:t>
            </w:r>
          </w:ins>
          <w:del w:id="195" w:author="Gladiator Gladiator" w:date="2018-05-23T21:17:00Z">
            <w:r w:rsidRPr="00E14B63" w:rsidDel="001534DA">
              <w:rPr>
                <w:lang w:val="el-GR"/>
              </w:rPr>
              <w:delText>9</w:delText>
            </w:r>
          </w:del>
        </w:p>
        <w:p w14:paraId="4108DE18" w14:textId="2BDAC357" w:rsidR="00A34B78" w:rsidRPr="00E14B63" w:rsidRDefault="00A34B78" w:rsidP="00831BA3">
          <w:pPr>
            <w:pStyle w:val="a3"/>
            <w:ind w:left="720"/>
            <w:jc w:val="both"/>
            <w:rPr>
              <w:lang w:val="el-GR"/>
            </w:rPr>
          </w:pPr>
          <w:r w:rsidRPr="00306C6B">
            <w:rPr>
              <w:lang w:val="el-GR"/>
            </w:rPr>
            <w:t xml:space="preserve">7.5.2 : Υπολογισμός </w:t>
          </w:r>
          <w:r w:rsidRPr="00306C6B">
            <w:t>Mean</w:t>
          </w:r>
          <w:r w:rsidRPr="00306C6B">
            <w:rPr>
              <w:lang w:val="el-GR"/>
            </w:rPr>
            <w:t xml:space="preserve"> </w:t>
          </w:r>
          <w:r w:rsidRPr="00306C6B">
            <w:t>RR</w:t>
          </w:r>
          <w:r w:rsidRPr="00306C6B">
            <w:rPr>
              <w:lang w:val="el-GR"/>
            </w:rPr>
            <w:t xml:space="preserve"> ………………………………………</w:t>
          </w:r>
          <w:r w:rsidR="0035292A" w:rsidRPr="00306C6B">
            <w:rPr>
              <w:lang w:val="el-GR"/>
            </w:rPr>
            <w:t>………………….………………….</w:t>
          </w:r>
          <w:r w:rsidRPr="00306C6B">
            <w:rPr>
              <w:lang w:val="el-GR"/>
            </w:rPr>
            <w:t>……………………</w:t>
          </w:r>
          <w:r w:rsidRPr="00E14B63">
            <w:rPr>
              <w:lang w:val="el-GR"/>
            </w:rPr>
            <w:t xml:space="preserve"> 6</w:t>
          </w:r>
          <w:ins w:id="196" w:author="Gladiator Gladiator" w:date="2018-05-23T21:17:00Z">
            <w:r w:rsidR="001534DA">
              <w:rPr>
                <w:lang w:val="el-GR"/>
              </w:rPr>
              <w:t>8</w:t>
            </w:r>
          </w:ins>
          <w:del w:id="197" w:author="Gladiator Gladiator" w:date="2018-05-23T21:17:00Z">
            <w:r w:rsidRPr="00E14B63" w:rsidDel="001534DA">
              <w:rPr>
                <w:lang w:val="el-GR"/>
              </w:rPr>
              <w:delText>9</w:delText>
            </w:r>
          </w:del>
        </w:p>
        <w:p w14:paraId="0C3D1BA2" w14:textId="2E218850" w:rsidR="00A34B78" w:rsidRPr="00E14B63" w:rsidRDefault="00A34B78" w:rsidP="00831BA3">
          <w:pPr>
            <w:pStyle w:val="a3"/>
            <w:ind w:left="720"/>
            <w:jc w:val="both"/>
            <w:rPr>
              <w:lang w:val="el-GR"/>
            </w:rPr>
          </w:pPr>
          <w:r w:rsidRPr="00306C6B">
            <w:rPr>
              <w:lang w:val="el-GR"/>
            </w:rPr>
            <w:t xml:space="preserve">7.5.3 : Υπολογισμός του </w:t>
          </w:r>
          <w:r w:rsidRPr="00306C6B">
            <w:t>SDNN</w:t>
          </w:r>
          <w:r w:rsidRPr="00306C6B">
            <w:rPr>
              <w:lang w:val="el-GR"/>
            </w:rPr>
            <w:t xml:space="preserve"> ……………………………………</w:t>
          </w:r>
          <w:r w:rsidR="0035292A" w:rsidRPr="00306C6B">
            <w:rPr>
              <w:lang w:val="el-GR"/>
            </w:rPr>
            <w:t>………………….</w:t>
          </w:r>
          <w:r w:rsidR="0035292A">
            <w:rPr>
              <w:lang w:val="el-GR"/>
            </w:rPr>
            <w:t>………………..</w:t>
          </w:r>
          <w:r w:rsidRPr="00306C6B">
            <w:rPr>
              <w:lang w:val="el-GR"/>
            </w:rPr>
            <w:t>………………………</w:t>
          </w:r>
          <w:r w:rsidRPr="00E14B63">
            <w:rPr>
              <w:lang w:val="el-GR"/>
            </w:rPr>
            <w:t xml:space="preserve"> 6</w:t>
          </w:r>
          <w:ins w:id="198" w:author="Gladiator Gladiator" w:date="2018-05-23T21:17:00Z">
            <w:r w:rsidR="001534DA">
              <w:rPr>
                <w:lang w:val="el-GR"/>
              </w:rPr>
              <w:t>8</w:t>
            </w:r>
          </w:ins>
          <w:del w:id="199" w:author="Gladiator Gladiator" w:date="2018-05-23T21:17:00Z">
            <w:r w:rsidRPr="00E14B63" w:rsidDel="001534DA">
              <w:rPr>
                <w:lang w:val="el-GR"/>
              </w:rPr>
              <w:delText>9</w:delText>
            </w:r>
          </w:del>
        </w:p>
        <w:p w14:paraId="1F59D252" w14:textId="5CA1AA91" w:rsidR="00A34B78" w:rsidRPr="00E14B63" w:rsidRDefault="00A34B78" w:rsidP="00831BA3">
          <w:pPr>
            <w:pStyle w:val="a3"/>
            <w:ind w:left="720"/>
            <w:jc w:val="both"/>
            <w:rPr>
              <w:lang w:val="el-GR"/>
            </w:rPr>
          </w:pPr>
          <w:r w:rsidRPr="00306C6B">
            <w:rPr>
              <w:lang w:val="el-GR"/>
            </w:rPr>
            <w:t xml:space="preserve">7.5.4 : Υπολογισμός </w:t>
          </w:r>
          <w:r w:rsidRPr="00306C6B">
            <w:t>RMSSD</w:t>
          </w:r>
          <w:r w:rsidRPr="00306C6B">
            <w:rPr>
              <w:lang w:val="el-GR"/>
            </w:rPr>
            <w:t xml:space="preserve"> ………………………………</w:t>
          </w:r>
          <w:r w:rsidR="0035292A" w:rsidRPr="00306C6B">
            <w:rPr>
              <w:lang w:val="el-GR"/>
            </w:rPr>
            <w:t>………………….…………………</w:t>
          </w:r>
          <w:r w:rsidR="0035292A">
            <w:rPr>
              <w:lang w:val="el-GR"/>
            </w:rPr>
            <w:t>….</w:t>
          </w:r>
          <w:r w:rsidRPr="00306C6B">
            <w:rPr>
              <w:lang w:val="el-GR"/>
            </w:rPr>
            <w:t>……………………………</w:t>
          </w:r>
          <w:r w:rsidRPr="00E14B63">
            <w:rPr>
              <w:lang w:val="el-GR"/>
            </w:rPr>
            <w:t xml:space="preserve"> 7</w:t>
          </w:r>
          <w:ins w:id="200" w:author="Gladiator Gladiator" w:date="2018-05-23T21:18:00Z">
            <w:r w:rsidR="001534DA">
              <w:rPr>
                <w:lang w:val="el-GR"/>
              </w:rPr>
              <w:t>9</w:t>
            </w:r>
          </w:ins>
          <w:del w:id="201" w:author="Gladiator Gladiator" w:date="2018-05-23T21:18:00Z">
            <w:r w:rsidRPr="00E14B63" w:rsidDel="001534DA">
              <w:rPr>
                <w:lang w:val="el-GR"/>
              </w:rPr>
              <w:delText>0</w:delText>
            </w:r>
          </w:del>
        </w:p>
        <w:p w14:paraId="53E65DAB" w14:textId="756262E5" w:rsidR="00A34B78" w:rsidRPr="00E14B63" w:rsidRDefault="00A34B78" w:rsidP="00831BA3">
          <w:pPr>
            <w:pStyle w:val="a3"/>
            <w:ind w:left="720"/>
            <w:jc w:val="both"/>
            <w:rPr>
              <w:lang w:val="el-GR"/>
            </w:rPr>
          </w:pPr>
          <w:r w:rsidRPr="00306C6B">
            <w:rPr>
              <w:lang w:val="el-GR"/>
            </w:rPr>
            <w:t xml:space="preserve">7.5.5 : Υπολογισμός </w:t>
          </w:r>
          <w:r w:rsidRPr="00306C6B">
            <w:t>pNN</w:t>
          </w:r>
          <w:r w:rsidRPr="00306C6B">
            <w:rPr>
              <w:lang w:val="el-GR"/>
            </w:rPr>
            <w:t>50 …………………………………</w:t>
          </w:r>
          <w:r w:rsidR="0035292A" w:rsidRPr="00306C6B">
            <w:rPr>
              <w:lang w:val="el-GR"/>
            </w:rPr>
            <w:t>………………….…………………</w:t>
          </w:r>
          <w:r w:rsidR="0035292A">
            <w:rPr>
              <w:lang w:val="el-GR"/>
            </w:rPr>
            <w:t>….</w:t>
          </w:r>
          <w:r w:rsidRPr="00306C6B">
            <w:rPr>
              <w:lang w:val="el-GR"/>
            </w:rPr>
            <w:t>…………………………</w:t>
          </w:r>
          <w:r w:rsidRPr="00E14B63">
            <w:rPr>
              <w:lang w:val="el-GR"/>
            </w:rPr>
            <w:t xml:space="preserve"> 7</w:t>
          </w:r>
          <w:ins w:id="202" w:author="Gladiator Gladiator" w:date="2018-05-23T21:18:00Z">
            <w:r w:rsidR="001534DA">
              <w:rPr>
                <w:lang w:val="el-GR"/>
              </w:rPr>
              <w:t>0</w:t>
            </w:r>
          </w:ins>
          <w:del w:id="203" w:author="Gladiator Gladiator" w:date="2018-05-23T21:18:00Z">
            <w:r w:rsidRPr="00E14B63" w:rsidDel="001534DA">
              <w:rPr>
                <w:lang w:val="el-GR"/>
              </w:rPr>
              <w:delText>1</w:delText>
            </w:r>
          </w:del>
        </w:p>
        <w:p w14:paraId="47A446B5" w14:textId="6DF57582" w:rsidR="00A34B78" w:rsidRPr="00E14B63" w:rsidRDefault="00A34B78" w:rsidP="00831BA3">
          <w:pPr>
            <w:pStyle w:val="a3"/>
            <w:ind w:left="360"/>
            <w:jc w:val="both"/>
            <w:rPr>
              <w:lang w:val="el-GR"/>
            </w:rPr>
          </w:pPr>
          <w:r w:rsidRPr="00306C6B">
            <w:rPr>
              <w:lang w:val="el-GR"/>
            </w:rPr>
            <w:t>7.6 : Συγκεντρωτικά Αποτελέσματα μετρήσεων ………………………</w:t>
          </w:r>
          <w:r w:rsidR="0035292A">
            <w:rPr>
              <w:lang w:val="el-GR"/>
            </w:rPr>
            <w:t>………………..</w:t>
          </w:r>
          <w:r w:rsidRPr="00306C6B">
            <w:rPr>
              <w:lang w:val="el-GR"/>
            </w:rPr>
            <w:t>……………………………………</w:t>
          </w:r>
          <w:r w:rsidRPr="00E14B63">
            <w:rPr>
              <w:lang w:val="el-GR"/>
            </w:rPr>
            <w:t xml:space="preserve"> 7</w:t>
          </w:r>
          <w:ins w:id="204" w:author="Gladiator Gladiator" w:date="2018-05-23T21:18:00Z">
            <w:r w:rsidR="001534DA">
              <w:rPr>
                <w:lang w:val="el-GR"/>
              </w:rPr>
              <w:t>1</w:t>
            </w:r>
          </w:ins>
          <w:del w:id="205" w:author="Gladiator Gladiator" w:date="2018-05-23T21:18:00Z">
            <w:r w:rsidRPr="00E14B63" w:rsidDel="001534DA">
              <w:rPr>
                <w:lang w:val="el-GR"/>
              </w:rPr>
              <w:delText>2</w:delText>
            </w:r>
          </w:del>
        </w:p>
        <w:p w14:paraId="04396294" w14:textId="19359F8E" w:rsidR="00A34B78" w:rsidRPr="00E14B63" w:rsidRDefault="00A34B78" w:rsidP="00831BA3">
          <w:pPr>
            <w:pStyle w:val="a3"/>
            <w:ind w:left="720"/>
            <w:jc w:val="both"/>
            <w:rPr>
              <w:lang w:val="el-GR"/>
            </w:rPr>
          </w:pPr>
          <w:r w:rsidRPr="00306C6B">
            <w:rPr>
              <w:lang w:val="el-GR"/>
            </w:rPr>
            <w:t xml:space="preserve">7.6.1 : </w:t>
          </w:r>
          <w:del w:id="206" w:author="Gladiator Gladiator" w:date="2018-05-23T21:14:00Z">
            <w:r w:rsidRPr="00306C6B" w:rsidDel="004C25A5">
              <w:rPr>
                <w:lang w:val="el-GR"/>
              </w:rPr>
              <w:delText>Συμπεράσματα για</w:delText>
            </w:r>
          </w:del>
          <w:ins w:id="207" w:author="Gladiator Gladiator" w:date="2018-05-23T21:14:00Z">
            <w:r w:rsidR="004C25A5">
              <w:rPr>
                <w:lang w:val="el-GR"/>
              </w:rPr>
              <w:t>Ανάλυση μεταβλητ</w:t>
            </w:r>
          </w:ins>
          <w:ins w:id="208" w:author="Gladiator Gladiator" w:date="2018-05-23T21:15:00Z">
            <w:r w:rsidR="004C25A5">
              <w:rPr>
                <w:lang w:val="el-GR"/>
              </w:rPr>
              <w:t>ής</w:t>
            </w:r>
          </w:ins>
          <w:r w:rsidRPr="00306C6B">
            <w:rPr>
              <w:lang w:val="el-GR"/>
            </w:rPr>
            <w:t xml:space="preserve"> </w:t>
          </w:r>
          <w:r w:rsidRPr="00306C6B">
            <w:t>Heart</w:t>
          </w:r>
          <w:r w:rsidRPr="00306C6B">
            <w:rPr>
              <w:lang w:val="el-GR"/>
            </w:rPr>
            <w:t xml:space="preserve"> </w:t>
          </w:r>
          <w:r w:rsidRPr="00306C6B">
            <w:t>Rate</w:t>
          </w:r>
          <w:r w:rsidRPr="00306C6B">
            <w:rPr>
              <w:lang w:val="el-GR"/>
            </w:rPr>
            <w:t xml:space="preserve"> </w:t>
          </w:r>
          <w:del w:id="209" w:author="Gladiator Gladiator" w:date="2018-05-23T21:15:00Z">
            <w:r w:rsidRPr="00306C6B" w:rsidDel="004C25A5">
              <w:rPr>
                <w:lang w:val="el-GR"/>
              </w:rPr>
              <w:delText>……</w:delText>
            </w:r>
          </w:del>
          <w:ins w:id="210" w:author="Gladiator Gladiator" w:date="2018-05-23T21:15:00Z">
            <w:r w:rsidR="004C25A5">
              <w:rPr>
                <w:lang w:val="el-GR"/>
              </w:rPr>
              <w:t>..</w:t>
            </w:r>
          </w:ins>
          <w:r w:rsidRPr="00306C6B">
            <w:rPr>
              <w:lang w:val="el-GR"/>
            </w:rPr>
            <w:t>…………………………</w:t>
          </w:r>
          <w:r w:rsidR="0035292A" w:rsidRPr="00306C6B">
            <w:rPr>
              <w:lang w:val="el-GR"/>
            </w:rPr>
            <w:t>…………………</w:t>
          </w:r>
          <w:r w:rsidR="0035292A">
            <w:rPr>
              <w:lang w:val="el-GR"/>
            </w:rPr>
            <w:t>………</w:t>
          </w:r>
          <w:r w:rsidRPr="00306C6B">
            <w:rPr>
              <w:lang w:val="el-GR"/>
            </w:rPr>
            <w:t>……………………………</w:t>
          </w:r>
          <w:r w:rsidRPr="00E14B63">
            <w:rPr>
              <w:lang w:val="el-GR"/>
            </w:rPr>
            <w:t xml:space="preserve"> 7</w:t>
          </w:r>
          <w:ins w:id="211" w:author="Gladiator Gladiator" w:date="2018-05-23T21:18:00Z">
            <w:r w:rsidR="001534DA">
              <w:rPr>
                <w:lang w:val="el-GR"/>
              </w:rPr>
              <w:t>5</w:t>
            </w:r>
          </w:ins>
          <w:del w:id="212" w:author="Gladiator Gladiator" w:date="2018-05-23T21:18:00Z">
            <w:r w:rsidRPr="00E14B63" w:rsidDel="001534DA">
              <w:rPr>
                <w:lang w:val="el-GR"/>
              </w:rPr>
              <w:delText>6</w:delText>
            </w:r>
          </w:del>
        </w:p>
        <w:p w14:paraId="28876C8F" w14:textId="3B3CECA0" w:rsidR="00A34B78" w:rsidRPr="00E14B63" w:rsidRDefault="00A34B78" w:rsidP="00831BA3">
          <w:pPr>
            <w:pStyle w:val="a3"/>
            <w:ind w:left="720"/>
            <w:jc w:val="both"/>
            <w:rPr>
              <w:lang w:val="el-GR"/>
            </w:rPr>
          </w:pPr>
          <w:r w:rsidRPr="00306C6B">
            <w:rPr>
              <w:lang w:val="el-GR"/>
            </w:rPr>
            <w:t xml:space="preserve">7.6.2 : </w:t>
          </w:r>
          <w:ins w:id="213" w:author="Gladiator Gladiator" w:date="2018-05-23T21:15:00Z">
            <w:r w:rsidR="004C25A5">
              <w:rPr>
                <w:lang w:val="el-GR"/>
              </w:rPr>
              <w:t>Ανάλυση μεταβλητής</w:t>
            </w:r>
            <w:r w:rsidR="004C25A5" w:rsidRPr="00306C6B">
              <w:rPr>
                <w:lang w:val="el-GR"/>
              </w:rPr>
              <w:t xml:space="preserve"> </w:t>
            </w:r>
          </w:ins>
          <w:del w:id="214" w:author="Gladiator Gladiator" w:date="2018-05-23T21:15:00Z">
            <w:r w:rsidRPr="00306C6B" w:rsidDel="004C25A5">
              <w:rPr>
                <w:lang w:val="el-GR"/>
              </w:rPr>
              <w:delText xml:space="preserve">Συμπεράσματα για </w:delText>
            </w:r>
          </w:del>
          <w:r w:rsidRPr="00306C6B">
            <w:t>RR</w:t>
          </w:r>
          <w:r w:rsidRPr="00306C6B">
            <w:rPr>
              <w:lang w:val="el-GR"/>
            </w:rPr>
            <w:t xml:space="preserve"> </w:t>
          </w:r>
          <w:r w:rsidRPr="00306C6B">
            <w:t>Interval</w:t>
          </w:r>
          <w:r w:rsidRPr="00306C6B">
            <w:rPr>
              <w:lang w:val="el-GR"/>
            </w:rPr>
            <w:t xml:space="preserve"> ………………</w:t>
          </w:r>
          <w:del w:id="215" w:author="Gladiator Gladiator" w:date="2018-05-23T21:15:00Z">
            <w:r w:rsidRPr="00306C6B" w:rsidDel="004C25A5">
              <w:rPr>
                <w:lang w:val="el-GR"/>
              </w:rPr>
              <w:delText>……</w:delText>
            </w:r>
          </w:del>
          <w:r w:rsidRPr="00306C6B">
            <w:rPr>
              <w:lang w:val="el-GR"/>
            </w:rPr>
            <w:t>………………</w:t>
          </w:r>
          <w:r w:rsidR="0035292A" w:rsidRPr="00306C6B">
            <w:rPr>
              <w:lang w:val="el-GR"/>
            </w:rPr>
            <w:t>………………….</w:t>
          </w:r>
          <w:r w:rsidR="0035292A">
            <w:rPr>
              <w:lang w:val="el-GR"/>
            </w:rPr>
            <w:t>………</w:t>
          </w:r>
          <w:r w:rsidRPr="00306C6B">
            <w:rPr>
              <w:lang w:val="el-GR"/>
            </w:rPr>
            <w:t>………………………</w:t>
          </w:r>
          <w:r w:rsidRPr="00E14B63">
            <w:rPr>
              <w:lang w:val="el-GR"/>
            </w:rPr>
            <w:t xml:space="preserve"> 7</w:t>
          </w:r>
          <w:ins w:id="216" w:author="Gladiator Gladiator" w:date="2018-05-23T21:18:00Z">
            <w:r w:rsidR="001534DA">
              <w:rPr>
                <w:lang w:val="el-GR"/>
              </w:rPr>
              <w:t>6</w:t>
            </w:r>
          </w:ins>
          <w:del w:id="217" w:author="Gladiator Gladiator" w:date="2018-05-23T21:18:00Z">
            <w:r w:rsidRPr="00E14B63" w:rsidDel="001534DA">
              <w:rPr>
                <w:lang w:val="el-GR"/>
              </w:rPr>
              <w:delText>7</w:delText>
            </w:r>
          </w:del>
        </w:p>
        <w:p w14:paraId="6E5C648A" w14:textId="4800F607" w:rsidR="00A34B78" w:rsidRPr="00A34B78" w:rsidRDefault="00A34B78" w:rsidP="00831BA3">
          <w:pPr>
            <w:pStyle w:val="a3"/>
            <w:ind w:left="720"/>
            <w:jc w:val="both"/>
            <w:rPr>
              <w:lang w:val="el-GR"/>
            </w:rPr>
          </w:pPr>
          <w:r w:rsidRPr="00306C6B">
            <w:rPr>
              <w:lang w:val="el-GR"/>
            </w:rPr>
            <w:t xml:space="preserve">7.6.3 : </w:t>
          </w:r>
          <w:ins w:id="218" w:author="Gladiator Gladiator" w:date="2018-05-23T21:15:00Z">
            <w:r w:rsidR="004C25A5">
              <w:rPr>
                <w:lang w:val="el-GR"/>
              </w:rPr>
              <w:t>Ανάλυση μεταβλητής</w:t>
            </w:r>
            <w:r w:rsidR="004C25A5" w:rsidRPr="00306C6B">
              <w:rPr>
                <w:lang w:val="el-GR"/>
              </w:rPr>
              <w:t xml:space="preserve"> </w:t>
            </w:r>
          </w:ins>
          <w:del w:id="219" w:author="Gladiator Gladiator" w:date="2018-05-23T21:15:00Z">
            <w:r w:rsidRPr="00306C6B" w:rsidDel="004C25A5">
              <w:rPr>
                <w:lang w:val="el-GR"/>
              </w:rPr>
              <w:delText xml:space="preserve">Συμπεράσματα για </w:delText>
            </w:r>
          </w:del>
          <w:r w:rsidRPr="00306C6B">
            <w:t>SDNN</w:t>
          </w:r>
          <w:r w:rsidRPr="00306C6B">
            <w:rPr>
              <w:lang w:val="el-GR"/>
            </w:rPr>
            <w:t xml:space="preserve"> ………</w:t>
          </w:r>
          <w:ins w:id="220" w:author="Gladiator Gladiator" w:date="2018-05-23T21:15:00Z">
            <w:r w:rsidR="004C25A5">
              <w:rPr>
                <w:lang w:val="el-GR"/>
              </w:rPr>
              <w:t>.</w:t>
            </w:r>
          </w:ins>
          <w:del w:id="221" w:author="Gladiator Gladiator" w:date="2018-05-23T21:15:00Z">
            <w:r w:rsidRPr="00306C6B" w:rsidDel="004C25A5">
              <w:rPr>
                <w:lang w:val="el-GR"/>
              </w:rPr>
              <w:delText>……</w:delText>
            </w:r>
          </w:del>
          <w:r w:rsidRPr="00306C6B">
            <w:rPr>
              <w:lang w:val="el-GR"/>
            </w:rPr>
            <w:t>………………………………</w:t>
          </w:r>
          <w:r w:rsidR="0035292A" w:rsidRPr="00306C6B">
            <w:rPr>
              <w:lang w:val="el-GR"/>
            </w:rPr>
            <w:t>………………….</w:t>
          </w:r>
          <w:r w:rsidR="0035292A">
            <w:rPr>
              <w:lang w:val="el-GR"/>
            </w:rPr>
            <w:t>……………..</w:t>
          </w:r>
          <w:r w:rsidRPr="00306C6B">
            <w:rPr>
              <w:lang w:val="el-GR"/>
            </w:rPr>
            <w:t>………………</w:t>
          </w:r>
          <w:r w:rsidRPr="00E14B63">
            <w:rPr>
              <w:lang w:val="el-GR"/>
            </w:rPr>
            <w:t xml:space="preserve"> </w:t>
          </w:r>
          <w:r w:rsidRPr="00A34B78">
            <w:rPr>
              <w:lang w:val="el-GR"/>
            </w:rPr>
            <w:t>7</w:t>
          </w:r>
          <w:ins w:id="222" w:author="Gladiator Gladiator" w:date="2018-05-23T21:18:00Z">
            <w:r w:rsidR="001534DA">
              <w:rPr>
                <w:lang w:val="el-GR"/>
              </w:rPr>
              <w:t>7</w:t>
            </w:r>
          </w:ins>
          <w:del w:id="223" w:author="Gladiator Gladiator" w:date="2018-05-23T21:18:00Z">
            <w:r w:rsidRPr="00A34B78" w:rsidDel="001534DA">
              <w:rPr>
                <w:lang w:val="el-GR"/>
              </w:rPr>
              <w:delText>7</w:delText>
            </w:r>
          </w:del>
        </w:p>
        <w:p w14:paraId="698A03FB" w14:textId="17E7CB2C" w:rsidR="00A34B78" w:rsidRPr="00A34B78" w:rsidRDefault="00A34B78" w:rsidP="00831BA3">
          <w:pPr>
            <w:pStyle w:val="a3"/>
            <w:ind w:left="720"/>
            <w:jc w:val="both"/>
            <w:rPr>
              <w:lang w:val="el-GR"/>
            </w:rPr>
          </w:pPr>
          <w:r w:rsidRPr="00A34B78">
            <w:rPr>
              <w:lang w:val="el-GR"/>
            </w:rPr>
            <w:t xml:space="preserve">7.6.4 : </w:t>
          </w:r>
          <w:ins w:id="224" w:author="Gladiator Gladiator" w:date="2018-05-23T21:15:00Z">
            <w:r w:rsidR="004C25A5">
              <w:rPr>
                <w:lang w:val="el-GR"/>
              </w:rPr>
              <w:t>Ανάλυση μεταβλητής</w:t>
            </w:r>
            <w:r w:rsidR="004C25A5" w:rsidRPr="00306C6B">
              <w:rPr>
                <w:lang w:val="el-GR"/>
              </w:rPr>
              <w:t xml:space="preserve"> </w:t>
            </w:r>
          </w:ins>
          <w:del w:id="225" w:author="Gladiator Gladiator" w:date="2018-05-23T21:15:00Z">
            <w:r w:rsidRPr="00A34B78" w:rsidDel="004C25A5">
              <w:rPr>
                <w:lang w:val="el-GR"/>
              </w:rPr>
              <w:delText xml:space="preserve">Συμπεράσματα για </w:delText>
            </w:r>
          </w:del>
          <w:r w:rsidRPr="00E14B63">
            <w:t>RMSSD</w:t>
          </w:r>
          <w:r w:rsidRPr="00A34B78">
            <w:rPr>
              <w:lang w:val="el-GR"/>
            </w:rPr>
            <w:t xml:space="preserve"> …</w:t>
          </w:r>
          <w:ins w:id="226" w:author="Gladiator Gladiator" w:date="2018-05-23T21:15:00Z">
            <w:r w:rsidR="004C25A5">
              <w:rPr>
                <w:lang w:val="el-GR"/>
              </w:rPr>
              <w:t>..</w:t>
            </w:r>
          </w:ins>
          <w:del w:id="227" w:author="Gladiator Gladiator" w:date="2018-05-23T21:15:00Z">
            <w:r w:rsidRPr="00A34B78" w:rsidDel="004C25A5">
              <w:rPr>
                <w:lang w:val="el-GR"/>
              </w:rPr>
              <w:delText>……</w:delText>
            </w:r>
          </w:del>
          <w:r w:rsidRPr="00A34B78">
            <w:rPr>
              <w:lang w:val="el-GR"/>
            </w:rPr>
            <w:t>……………</w:t>
          </w:r>
          <w:r w:rsidR="0035292A" w:rsidRPr="00306C6B">
            <w:rPr>
              <w:lang w:val="el-GR"/>
            </w:rPr>
            <w:t>…………………</w:t>
          </w:r>
          <w:r w:rsidR="0035292A">
            <w:rPr>
              <w:lang w:val="el-GR"/>
            </w:rPr>
            <w:t>.</w:t>
          </w:r>
          <w:r w:rsidR="0035292A" w:rsidRPr="00306C6B">
            <w:rPr>
              <w:lang w:val="el-GR"/>
            </w:rPr>
            <w:t>.………………….………………….</w:t>
          </w:r>
          <w:r w:rsidR="0035292A">
            <w:rPr>
              <w:lang w:val="el-GR"/>
            </w:rPr>
            <w:t>………</w:t>
          </w:r>
          <w:r w:rsidRPr="00A34B78">
            <w:rPr>
              <w:lang w:val="el-GR"/>
            </w:rPr>
            <w:t>….. 7</w:t>
          </w:r>
          <w:ins w:id="228" w:author="Gladiator Gladiator" w:date="2018-05-23T21:19:00Z">
            <w:r w:rsidR="001534DA">
              <w:rPr>
                <w:lang w:val="el-GR"/>
              </w:rPr>
              <w:t>8</w:t>
            </w:r>
          </w:ins>
          <w:del w:id="229" w:author="Gladiator Gladiator" w:date="2018-05-23T21:19:00Z">
            <w:r w:rsidRPr="00A34B78" w:rsidDel="001534DA">
              <w:rPr>
                <w:lang w:val="el-GR"/>
              </w:rPr>
              <w:delText>9</w:delText>
            </w:r>
          </w:del>
        </w:p>
        <w:p w14:paraId="6EC7AC24" w14:textId="0B6506FE" w:rsidR="00A34B78" w:rsidRPr="00E14B63" w:rsidRDefault="00A34B78" w:rsidP="00831BA3">
          <w:pPr>
            <w:pStyle w:val="a3"/>
            <w:ind w:left="720"/>
            <w:jc w:val="both"/>
            <w:rPr>
              <w:lang w:val="el-GR"/>
            </w:rPr>
          </w:pPr>
          <w:r w:rsidRPr="00E14B63">
            <w:rPr>
              <w:lang w:val="el-GR"/>
            </w:rPr>
            <w:t xml:space="preserve">7.6.5 : </w:t>
          </w:r>
          <w:ins w:id="230" w:author="Gladiator Gladiator" w:date="2018-05-23T21:15:00Z">
            <w:r w:rsidR="004C25A5">
              <w:rPr>
                <w:lang w:val="el-GR"/>
              </w:rPr>
              <w:t>Ανάλυση μεταβλητής</w:t>
            </w:r>
            <w:r w:rsidR="004C25A5" w:rsidRPr="00306C6B">
              <w:rPr>
                <w:lang w:val="el-GR"/>
              </w:rPr>
              <w:t xml:space="preserve"> </w:t>
            </w:r>
          </w:ins>
          <w:del w:id="231" w:author="Gladiator Gladiator" w:date="2018-05-23T21:15:00Z">
            <w:r w:rsidRPr="00E14B63" w:rsidDel="004C25A5">
              <w:rPr>
                <w:lang w:val="el-GR"/>
              </w:rPr>
              <w:delText xml:space="preserve">Συμπεράσματα </w:delText>
            </w:r>
          </w:del>
          <w:r w:rsidRPr="00E14B63">
            <w:t>pNN</w:t>
          </w:r>
          <w:r w:rsidRPr="00E14B63">
            <w:rPr>
              <w:lang w:val="el-GR"/>
            </w:rPr>
            <w:t>50 …………………</w:t>
          </w:r>
          <w:r w:rsidR="0035292A" w:rsidRPr="00306C6B">
            <w:rPr>
              <w:lang w:val="el-GR"/>
            </w:rPr>
            <w:t>…………</w:t>
          </w:r>
          <w:del w:id="232" w:author="Gladiator Gladiator" w:date="2018-05-23T21:16:00Z">
            <w:r w:rsidR="0035292A" w:rsidRPr="00306C6B" w:rsidDel="004C25A5">
              <w:rPr>
                <w:lang w:val="el-GR"/>
              </w:rPr>
              <w:delText>……….</w:delText>
            </w:r>
          </w:del>
          <w:r w:rsidR="0035292A" w:rsidRPr="00306C6B">
            <w:rPr>
              <w:lang w:val="el-GR"/>
            </w:rPr>
            <w:t>………………….………………….</w:t>
          </w:r>
          <w:r w:rsidR="0035292A">
            <w:rPr>
              <w:lang w:val="el-GR"/>
            </w:rPr>
            <w:t>……………….</w:t>
          </w:r>
          <w:r w:rsidRPr="00E14B63">
            <w:rPr>
              <w:lang w:val="el-GR"/>
            </w:rPr>
            <w:t>…… 79</w:t>
          </w:r>
        </w:p>
        <w:p w14:paraId="7D23D9DC" w14:textId="0AAE25E9" w:rsidR="00A34B78" w:rsidRPr="00E14B63" w:rsidRDefault="00A34B78" w:rsidP="00831BA3">
          <w:pPr>
            <w:pStyle w:val="a3"/>
            <w:ind w:left="360"/>
            <w:jc w:val="both"/>
            <w:rPr>
              <w:lang w:val="el-GR"/>
            </w:rPr>
          </w:pPr>
          <w:r w:rsidRPr="00306C6B">
            <w:rPr>
              <w:lang w:val="el-GR"/>
            </w:rPr>
            <w:t>7.7 : Κανονικοποίηση τιμών …………………………</w:t>
          </w:r>
          <w:r w:rsidR="0035292A" w:rsidRPr="00306C6B">
            <w:rPr>
              <w:lang w:val="el-GR"/>
            </w:rPr>
            <w:t>………………….………………….</w:t>
          </w:r>
          <w:r w:rsidR="0035292A">
            <w:rPr>
              <w:lang w:val="el-GR"/>
            </w:rPr>
            <w:t>………</w:t>
          </w:r>
          <w:r w:rsidRPr="00306C6B">
            <w:rPr>
              <w:lang w:val="el-GR"/>
            </w:rPr>
            <w:t>………………</w:t>
          </w:r>
          <w:r w:rsidR="0035292A">
            <w:rPr>
              <w:lang w:val="el-GR"/>
            </w:rPr>
            <w:t>.</w:t>
          </w:r>
          <w:r w:rsidRPr="00306C6B">
            <w:rPr>
              <w:lang w:val="el-GR"/>
            </w:rPr>
            <w:t>…………………</w:t>
          </w:r>
          <w:r w:rsidRPr="00E14B63">
            <w:rPr>
              <w:lang w:val="el-GR"/>
            </w:rPr>
            <w:t xml:space="preserve"> </w:t>
          </w:r>
          <w:ins w:id="233" w:author="Gladiator Gladiator" w:date="2018-05-23T21:19:00Z">
            <w:r w:rsidR="001534DA">
              <w:rPr>
                <w:lang w:val="el-GR"/>
              </w:rPr>
              <w:t>79</w:t>
            </w:r>
          </w:ins>
          <w:del w:id="234" w:author="Gladiator Gladiator" w:date="2018-05-23T21:19:00Z">
            <w:r w:rsidRPr="00E14B63" w:rsidDel="001534DA">
              <w:rPr>
                <w:lang w:val="el-GR"/>
              </w:rPr>
              <w:delText>80</w:delText>
            </w:r>
          </w:del>
        </w:p>
        <w:p w14:paraId="6369C5A1" w14:textId="30BFAC5E" w:rsidR="00A34B78" w:rsidRPr="00E14B63" w:rsidRDefault="00A34B78" w:rsidP="00831BA3">
          <w:pPr>
            <w:pStyle w:val="a3"/>
            <w:ind w:left="360" w:firstLine="360"/>
            <w:jc w:val="both"/>
            <w:rPr>
              <w:lang w:val="el-GR"/>
            </w:rPr>
          </w:pPr>
          <w:r w:rsidRPr="00306C6B">
            <w:rPr>
              <w:lang w:val="el-GR"/>
            </w:rPr>
            <w:lastRenderedPageBreak/>
            <w:t xml:space="preserve">7.7.1 : Ανάλυση </w:t>
          </w:r>
          <w:del w:id="235" w:author="Gladiator Gladiator" w:date="2018-05-23T21:16:00Z">
            <w:r w:rsidRPr="00306C6B" w:rsidDel="004C25A5">
              <w:rPr>
                <w:lang w:val="el-GR"/>
              </w:rPr>
              <w:delText xml:space="preserve">Αποτελεσμάτων </w:delText>
            </w:r>
          </w:del>
          <w:ins w:id="236" w:author="Gladiator Gladiator" w:date="2018-05-23T21:16:00Z">
            <w:r w:rsidR="004C25A5">
              <w:rPr>
                <w:lang w:val="el-GR"/>
              </w:rPr>
              <w:t>μεταβλητών…….</w:t>
            </w:r>
          </w:ins>
          <w:r w:rsidRPr="00306C6B">
            <w:rPr>
              <w:lang w:val="el-GR"/>
            </w:rPr>
            <w:t>………………</w:t>
          </w:r>
          <w:r w:rsidR="0035292A">
            <w:rPr>
              <w:lang w:val="el-GR"/>
            </w:rPr>
            <w:t>………………………………</w:t>
          </w:r>
          <w:r w:rsidRPr="00306C6B">
            <w:rPr>
              <w:lang w:val="el-GR"/>
            </w:rPr>
            <w:t>………………………………</w:t>
          </w:r>
          <w:r w:rsidR="0035292A">
            <w:rPr>
              <w:lang w:val="el-GR"/>
            </w:rPr>
            <w:t>..</w:t>
          </w:r>
          <w:r w:rsidRPr="00306C6B">
            <w:rPr>
              <w:lang w:val="el-GR"/>
            </w:rPr>
            <w:t>……………</w:t>
          </w:r>
          <w:r w:rsidRPr="00E14B63">
            <w:rPr>
              <w:lang w:val="el-GR"/>
            </w:rPr>
            <w:t xml:space="preserve"> 8</w:t>
          </w:r>
          <w:ins w:id="237" w:author="Gladiator Gladiator" w:date="2018-05-23T21:20:00Z">
            <w:r w:rsidR="001534DA">
              <w:rPr>
                <w:lang w:val="el-GR"/>
              </w:rPr>
              <w:t>3</w:t>
            </w:r>
          </w:ins>
          <w:del w:id="238" w:author="Gladiator Gladiator" w:date="2018-05-23T21:20:00Z">
            <w:r w:rsidRPr="00E14B63" w:rsidDel="001534DA">
              <w:rPr>
                <w:lang w:val="el-GR"/>
              </w:rPr>
              <w:delText>4</w:delText>
            </w:r>
          </w:del>
        </w:p>
        <w:p w14:paraId="6BCFA34D" w14:textId="77777777" w:rsidR="00306C6B" w:rsidRPr="00306C6B" w:rsidRDefault="00306C6B" w:rsidP="00831BA3">
          <w:pPr>
            <w:pStyle w:val="a3"/>
            <w:ind w:left="360"/>
            <w:jc w:val="both"/>
            <w:rPr>
              <w:lang w:val="el-GR"/>
            </w:rPr>
          </w:pPr>
        </w:p>
        <w:p w14:paraId="17B8BDCE" w14:textId="70FDF59C" w:rsidR="00A34B78" w:rsidRPr="0035292A" w:rsidRDefault="00A34B78" w:rsidP="00831BA3">
          <w:pPr>
            <w:pStyle w:val="a3"/>
            <w:jc w:val="both"/>
            <w:rPr>
              <w:lang w:val="el-GR"/>
            </w:rPr>
          </w:pPr>
          <w:r>
            <w:rPr>
              <w:sz w:val="24"/>
              <w:lang w:val="el-GR"/>
            </w:rPr>
            <w:t>Κεφάλαιο</w:t>
          </w:r>
          <w:r>
            <w:rPr>
              <w:lang w:val="el-GR"/>
            </w:rPr>
            <w:t xml:space="preserve"> 8</w:t>
          </w:r>
          <w:r w:rsidRPr="00BB5D55">
            <w:rPr>
              <w:lang w:val="el-GR"/>
            </w:rPr>
            <w:t xml:space="preserve"> :</w:t>
          </w:r>
          <w:r>
            <w:rPr>
              <w:lang w:val="el-GR"/>
            </w:rPr>
            <w:t xml:space="preserve"> </w:t>
          </w:r>
          <w:r w:rsidRPr="00787726">
            <w:rPr>
              <w:lang w:val="el-GR"/>
            </w:rPr>
            <w:t>Συμπεράσματα και μελλοντικές επεκτάσεις</w:t>
          </w:r>
          <w:r w:rsidRPr="00306C6B">
            <w:rPr>
              <w:lang w:val="el-GR"/>
            </w:rPr>
            <w:t xml:space="preserve"> ……………………</w:t>
          </w:r>
          <w:r>
            <w:rPr>
              <w:lang w:val="el-GR"/>
            </w:rPr>
            <w:t>…………</w:t>
          </w:r>
          <w:r w:rsidR="0035292A" w:rsidRPr="00306C6B">
            <w:rPr>
              <w:lang w:val="el-GR"/>
            </w:rPr>
            <w:t>………………</w:t>
          </w:r>
          <w:r w:rsidR="0035292A">
            <w:rPr>
              <w:lang w:val="el-GR"/>
            </w:rPr>
            <w:t>.</w:t>
          </w:r>
          <w:r w:rsidR="0035292A" w:rsidRPr="00306C6B">
            <w:rPr>
              <w:lang w:val="el-GR"/>
            </w:rPr>
            <w:t>….</w:t>
          </w:r>
          <w:r w:rsidR="0035292A">
            <w:rPr>
              <w:lang w:val="el-GR"/>
            </w:rPr>
            <w:t>…</w:t>
          </w:r>
          <w:r>
            <w:rPr>
              <w:lang w:val="el-GR"/>
            </w:rPr>
            <w:t>……………</w:t>
          </w:r>
          <w:r w:rsidRPr="00E14B63">
            <w:rPr>
              <w:lang w:val="el-GR"/>
            </w:rPr>
            <w:t xml:space="preserve"> </w:t>
          </w:r>
          <w:r w:rsidRPr="0035292A">
            <w:rPr>
              <w:lang w:val="el-GR"/>
            </w:rPr>
            <w:t>8</w:t>
          </w:r>
          <w:ins w:id="239" w:author="Gladiator Gladiator" w:date="2018-05-23T21:20:00Z">
            <w:r w:rsidR="001534DA">
              <w:rPr>
                <w:lang w:val="el-GR"/>
              </w:rPr>
              <w:t>4</w:t>
            </w:r>
          </w:ins>
          <w:del w:id="240" w:author="Gladiator Gladiator" w:date="2018-05-23T21:20:00Z">
            <w:r w:rsidRPr="0035292A" w:rsidDel="001534DA">
              <w:rPr>
                <w:lang w:val="el-GR"/>
              </w:rPr>
              <w:delText>6</w:delText>
            </w:r>
          </w:del>
        </w:p>
        <w:p w14:paraId="255652FE" w14:textId="25B2E0DB" w:rsidR="00A34B78" w:rsidRPr="00193BBB" w:rsidRDefault="00A34B78" w:rsidP="00831BA3">
          <w:pPr>
            <w:pStyle w:val="a3"/>
            <w:ind w:left="360"/>
            <w:jc w:val="both"/>
            <w:rPr>
              <w:lang w:val="el-GR"/>
            </w:rPr>
          </w:pPr>
          <w:r>
            <w:rPr>
              <w:lang w:val="el-GR"/>
            </w:rPr>
            <w:t xml:space="preserve">8.1 </w:t>
          </w:r>
          <w:r w:rsidRPr="00306C6B">
            <w:rPr>
              <w:lang w:val="el-GR"/>
            </w:rPr>
            <w:t>: Συμπεράσματα</w:t>
          </w:r>
          <w:r w:rsidRPr="00DA3613">
            <w:rPr>
              <w:lang w:val="el-GR"/>
            </w:rPr>
            <w:t xml:space="preserve"> </w:t>
          </w:r>
          <w:r w:rsidRPr="00306C6B">
            <w:rPr>
              <w:lang w:val="el-GR"/>
            </w:rPr>
            <w:t>…………………………………………………………………………………</w:t>
          </w:r>
          <w:r>
            <w:rPr>
              <w:lang w:val="el-GR"/>
            </w:rPr>
            <w:t>…</w:t>
          </w:r>
          <w:r w:rsidR="0035292A">
            <w:rPr>
              <w:lang w:val="el-GR"/>
            </w:rPr>
            <w:t>...</w:t>
          </w:r>
          <w:r w:rsidR="0035292A" w:rsidRPr="00306C6B">
            <w:rPr>
              <w:lang w:val="el-GR"/>
            </w:rPr>
            <w:t>……………….</w:t>
          </w:r>
          <w:r>
            <w:rPr>
              <w:lang w:val="el-GR"/>
            </w:rPr>
            <w:t>………………</w:t>
          </w:r>
          <w:r w:rsidRPr="00193BBB">
            <w:rPr>
              <w:lang w:val="el-GR"/>
            </w:rPr>
            <w:t xml:space="preserve"> 8</w:t>
          </w:r>
          <w:ins w:id="241" w:author="Gladiator Gladiator" w:date="2018-05-23T21:20:00Z">
            <w:r w:rsidR="001534DA">
              <w:rPr>
                <w:lang w:val="el-GR"/>
              </w:rPr>
              <w:t>4</w:t>
            </w:r>
          </w:ins>
          <w:del w:id="242" w:author="Gladiator Gladiator" w:date="2018-05-23T21:20:00Z">
            <w:r w:rsidRPr="00193BBB" w:rsidDel="001534DA">
              <w:rPr>
                <w:lang w:val="el-GR"/>
              </w:rPr>
              <w:delText>6</w:delText>
            </w:r>
          </w:del>
        </w:p>
        <w:p w14:paraId="7BBA94DD" w14:textId="7CD5B38C" w:rsidR="00A34B78" w:rsidRPr="00E14B63" w:rsidRDefault="00A34B78" w:rsidP="00831BA3">
          <w:pPr>
            <w:pStyle w:val="a3"/>
            <w:ind w:left="360"/>
            <w:jc w:val="both"/>
          </w:pPr>
          <w:r w:rsidRPr="00306C6B">
            <w:rPr>
              <w:lang w:val="el-GR"/>
            </w:rPr>
            <w:t>8.2 : Μελλοντικές επεκτάσεις</w:t>
          </w:r>
          <w:r w:rsidRPr="00DA3613">
            <w:rPr>
              <w:lang w:val="el-GR"/>
            </w:rPr>
            <w:t xml:space="preserve"> </w:t>
          </w:r>
          <w:r w:rsidRPr="00306C6B">
            <w:rPr>
              <w:lang w:val="el-GR"/>
            </w:rPr>
            <w:t>…………………………………………………</w:t>
          </w:r>
          <w:r w:rsidR="0035292A" w:rsidRPr="00306C6B">
            <w:rPr>
              <w:lang w:val="el-GR"/>
            </w:rPr>
            <w:t>………………….……………</w:t>
          </w:r>
          <w:r w:rsidR="0035292A">
            <w:rPr>
              <w:lang w:val="el-GR"/>
            </w:rPr>
            <w:t>.</w:t>
          </w:r>
          <w:r w:rsidR="0035292A" w:rsidRPr="00306C6B">
            <w:rPr>
              <w:lang w:val="el-GR"/>
            </w:rPr>
            <w:t>…….</w:t>
          </w:r>
          <w:r w:rsidR="0035292A">
            <w:rPr>
              <w:lang w:val="el-GR"/>
            </w:rPr>
            <w:t>……</w:t>
          </w:r>
          <w:r w:rsidRPr="00306C6B">
            <w:rPr>
              <w:lang w:val="el-GR"/>
            </w:rPr>
            <w:t>…………</w:t>
          </w:r>
          <w:r w:rsidRPr="00193BBB">
            <w:rPr>
              <w:lang w:val="el-GR"/>
            </w:rPr>
            <w:t xml:space="preserve"> </w:t>
          </w:r>
          <w:r>
            <w:t>8</w:t>
          </w:r>
          <w:ins w:id="243" w:author="Gladiator Gladiator" w:date="2018-05-23T21:20:00Z">
            <w:r w:rsidR="001534DA">
              <w:rPr>
                <w:lang w:val="el-GR"/>
              </w:rPr>
              <w:t>5</w:t>
            </w:r>
          </w:ins>
          <w:del w:id="244" w:author="Gladiator Gladiator" w:date="2018-05-23T21:20:00Z">
            <w:r w:rsidDel="001534DA">
              <w:delText>7</w:delText>
            </w:r>
          </w:del>
        </w:p>
        <w:p w14:paraId="3FEDE423" w14:textId="77777777" w:rsidR="00A34B78" w:rsidRPr="00306C6B" w:rsidRDefault="00A34B78" w:rsidP="00831BA3">
          <w:pPr>
            <w:pStyle w:val="a3"/>
            <w:ind w:left="360"/>
            <w:jc w:val="both"/>
            <w:rPr>
              <w:lang w:val="el-GR"/>
            </w:rPr>
          </w:pPr>
        </w:p>
        <w:p w14:paraId="2455E450" w14:textId="1FB9092A" w:rsidR="00A34B78" w:rsidRPr="0035292A" w:rsidRDefault="00A34B78" w:rsidP="00831BA3">
          <w:pPr>
            <w:jc w:val="both"/>
            <w:rPr>
              <w:sz w:val="24"/>
              <w:lang w:val="el-GR"/>
            </w:rPr>
          </w:pPr>
          <w:del w:id="245" w:author="Gladiator Gladiator" w:date="2018-05-23T00:25:00Z">
            <w:r w:rsidDel="00D44D3E">
              <w:rPr>
                <w:sz w:val="24"/>
                <w:lang w:val="el-GR"/>
              </w:rPr>
              <w:delText>Κεφάλαιο</w:delText>
            </w:r>
            <w:r w:rsidDel="00D44D3E">
              <w:rPr>
                <w:lang w:val="el-GR"/>
              </w:rPr>
              <w:delText xml:space="preserve"> 10 </w:delText>
            </w:r>
            <w:r w:rsidRPr="009132B8" w:rsidDel="00D44D3E">
              <w:rPr>
                <w:lang w:val="el-GR"/>
              </w:rPr>
              <w:delText xml:space="preserve">: </w:delText>
            </w:r>
          </w:del>
          <w:r>
            <w:rPr>
              <w:lang w:val="el-GR"/>
            </w:rPr>
            <w:t>Βιβλιογραφί</w:t>
          </w:r>
          <w:ins w:id="246" w:author="Gladiator Gladiator" w:date="2018-05-23T21:16:00Z">
            <w:r w:rsidR="00441971">
              <w:rPr>
                <w:lang w:val="el-GR"/>
              </w:rPr>
              <w:t>α</w:t>
            </w:r>
          </w:ins>
          <w:del w:id="247" w:author="Gladiator Gladiator" w:date="2018-05-23T21:16:00Z">
            <w:r w:rsidDel="00441971">
              <w:rPr>
                <w:lang w:val="el-GR"/>
              </w:rPr>
              <w:delText>ες</w:delText>
            </w:r>
          </w:del>
          <w:r w:rsidRPr="003D7A5C">
            <w:rPr>
              <w:lang w:val="el-GR"/>
            </w:rPr>
            <w:t xml:space="preserve"> </w:t>
          </w:r>
          <w:ins w:id="248" w:author="Gladiator Gladiator" w:date="2018-05-23T21:16:00Z">
            <w:r w:rsidR="00441971">
              <w:rPr>
                <w:lang w:val="el-GR"/>
              </w:rPr>
              <w:t>.</w:t>
            </w:r>
          </w:ins>
          <w:r w:rsidRPr="003D7A5C">
            <w:rPr>
              <w:sz w:val="24"/>
              <w:lang w:val="el-GR"/>
            </w:rPr>
            <w:t>……</w:t>
          </w:r>
          <w:ins w:id="249" w:author="Gladiator Gladiator" w:date="2018-05-23T00:25:00Z">
            <w:r w:rsidR="00D44D3E">
              <w:rPr>
                <w:sz w:val="24"/>
                <w:lang w:val="el-GR"/>
              </w:rPr>
              <w:t>…………………….</w:t>
            </w:r>
          </w:ins>
          <w:r w:rsidRPr="003D7A5C">
            <w:rPr>
              <w:sz w:val="24"/>
              <w:lang w:val="el-GR"/>
            </w:rPr>
            <w:t>…………………………………</w:t>
          </w:r>
          <w:r w:rsidR="0035292A" w:rsidRPr="00306C6B">
            <w:rPr>
              <w:lang w:val="el-GR"/>
            </w:rPr>
            <w:t>………………….………………….</w:t>
          </w:r>
          <w:r w:rsidR="0035292A">
            <w:rPr>
              <w:lang w:val="el-GR"/>
            </w:rPr>
            <w:t>…………</w:t>
          </w:r>
          <w:r w:rsidRPr="003D7A5C">
            <w:rPr>
              <w:sz w:val="24"/>
              <w:lang w:val="el-GR"/>
            </w:rPr>
            <w:t>………………</w:t>
          </w:r>
          <w:r w:rsidRPr="0035292A">
            <w:rPr>
              <w:sz w:val="24"/>
              <w:lang w:val="el-GR"/>
            </w:rPr>
            <w:t xml:space="preserve"> 8</w:t>
          </w:r>
          <w:ins w:id="250" w:author="Gladiator Gladiator" w:date="2018-05-23T21:21:00Z">
            <w:r w:rsidR="001534DA">
              <w:rPr>
                <w:sz w:val="24"/>
                <w:lang w:val="el-GR"/>
              </w:rPr>
              <w:t>7</w:t>
            </w:r>
          </w:ins>
          <w:del w:id="251" w:author="Gladiator Gladiator" w:date="2018-05-23T21:21:00Z">
            <w:r w:rsidRPr="0035292A" w:rsidDel="001534DA">
              <w:rPr>
                <w:sz w:val="24"/>
                <w:lang w:val="el-GR"/>
              </w:rPr>
              <w:delText>8</w:delText>
            </w:r>
          </w:del>
        </w:p>
        <w:p w14:paraId="0E24A37D" w14:textId="77777777" w:rsidR="009B091D" w:rsidRDefault="009B091D" w:rsidP="00BB5D55">
          <w:pPr>
            <w:jc w:val="both"/>
            <w:rPr>
              <w:sz w:val="24"/>
              <w:lang w:val="el-GR"/>
            </w:rPr>
          </w:pPr>
        </w:p>
        <w:p w14:paraId="2EA09E65" w14:textId="77777777" w:rsidR="009B091D" w:rsidRDefault="009B091D" w:rsidP="00BB5D55">
          <w:pPr>
            <w:jc w:val="both"/>
            <w:rPr>
              <w:sz w:val="24"/>
              <w:lang w:val="el-GR"/>
            </w:rPr>
          </w:pPr>
        </w:p>
        <w:p w14:paraId="62E95411" w14:textId="77777777" w:rsidR="009B091D" w:rsidRPr="00441971" w:rsidRDefault="009B091D" w:rsidP="00BB5D55">
          <w:pPr>
            <w:jc w:val="both"/>
            <w:rPr>
              <w:sz w:val="24"/>
              <w:lang w:val="el-GR"/>
            </w:rPr>
          </w:pPr>
        </w:p>
        <w:p w14:paraId="2C4B060A" w14:textId="77777777" w:rsidR="009B091D" w:rsidRDefault="009B091D" w:rsidP="00BB5D55">
          <w:pPr>
            <w:jc w:val="both"/>
            <w:rPr>
              <w:sz w:val="24"/>
              <w:lang w:val="el-GR"/>
            </w:rPr>
          </w:pPr>
        </w:p>
        <w:p w14:paraId="55337CC2" w14:textId="77777777" w:rsidR="009B091D" w:rsidRDefault="009B091D" w:rsidP="00BB5D55">
          <w:pPr>
            <w:jc w:val="both"/>
            <w:rPr>
              <w:sz w:val="24"/>
              <w:lang w:val="el-GR"/>
            </w:rPr>
          </w:pPr>
        </w:p>
        <w:p w14:paraId="3345F120" w14:textId="77777777" w:rsidR="009B091D" w:rsidRDefault="009B091D" w:rsidP="00BB5D55">
          <w:pPr>
            <w:jc w:val="both"/>
            <w:rPr>
              <w:sz w:val="24"/>
              <w:lang w:val="el-GR"/>
            </w:rPr>
          </w:pPr>
        </w:p>
        <w:p w14:paraId="1D401984" w14:textId="77777777" w:rsidR="009B091D" w:rsidRDefault="009B091D" w:rsidP="00BB5D55">
          <w:pPr>
            <w:jc w:val="both"/>
            <w:rPr>
              <w:sz w:val="24"/>
              <w:lang w:val="el-GR"/>
            </w:rPr>
          </w:pPr>
        </w:p>
        <w:p w14:paraId="3F1F9BF8" w14:textId="77777777" w:rsidR="009B091D" w:rsidRDefault="009B091D" w:rsidP="00BB5D55">
          <w:pPr>
            <w:jc w:val="both"/>
            <w:rPr>
              <w:sz w:val="24"/>
              <w:lang w:val="el-GR"/>
            </w:rPr>
          </w:pPr>
        </w:p>
        <w:p w14:paraId="3AAF49B8" w14:textId="77777777" w:rsidR="009B091D" w:rsidRDefault="009B091D" w:rsidP="00BB5D55">
          <w:pPr>
            <w:jc w:val="both"/>
            <w:rPr>
              <w:sz w:val="24"/>
              <w:lang w:val="el-GR"/>
            </w:rPr>
          </w:pPr>
        </w:p>
        <w:p w14:paraId="71ABDC67" w14:textId="77777777" w:rsidR="009B091D" w:rsidRDefault="009B091D" w:rsidP="00BB5D55">
          <w:pPr>
            <w:jc w:val="both"/>
            <w:rPr>
              <w:sz w:val="24"/>
              <w:lang w:val="el-GR"/>
            </w:rPr>
          </w:pPr>
        </w:p>
        <w:p w14:paraId="69333CF9" w14:textId="77777777" w:rsidR="009B091D" w:rsidRDefault="009B091D" w:rsidP="00BB5D55">
          <w:pPr>
            <w:jc w:val="both"/>
            <w:rPr>
              <w:sz w:val="24"/>
              <w:lang w:val="el-GR"/>
            </w:rPr>
          </w:pPr>
        </w:p>
        <w:p w14:paraId="6DB7097A" w14:textId="77777777" w:rsidR="009B091D" w:rsidRDefault="009B091D" w:rsidP="00BB5D55">
          <w:pPr>
            <w:jc w:val="both"/>
            <w:rPr>
              <w:sz w:val="24"/>
              <w:lang w:val="el-GR"/>
            </w:rPr>
          </w:pPr>
        </w:p>
        <w:p w14:paraId="21F3722D" w14:textId="77777777" w:rsidR="009B091D" w:rsidRDefault="009B091D" w:rsidP="00BB5D55">
          <w:pPr>
            <w:jc w:val="both"/>
            <w:rPr>
              <w:sz w:val="24"/>
              <w:lang w:val="el-GR"/>
            </w:rPr>
          </w:pPr>
        </w:p>
        <w:p w14:paraId="136FEEB5" w14:textId="77777777" w:rsidR="009B091D" w:rsidRDefault="009B091D" w:rsidP="00BB5D55">
          <w:pPr>
            <w:jc w:val="both"/>
            <w:rPr>
              <w:sz w:val="24"/>
              <w:lang w:val="el-GR"/>
            </w:rPr>
          </w:pPr>
        </w:p>
        <w:p w14:paraId="48255EBC" w14:textId="77777777" w:rsidR="009B091D" w:rsidRDefault="009B091D" w:rsidP="00BB5D55">
          <w:pPr>
            <w:jc w:val="both"/>
            <w:rPr>
              <w:sz w:val="24"/>
              <w:lang w:val="el-GR"/>
            </w:rPr>
          </w:pPr>
        </w:p>
        <w:p w14:paraId="5CB028FD" w14:textId="77777777" w:rsidR="009B091D" w:rsidRDefault="009B091D" w:rsidP="00BB5D55">
          <w:pPr>
            <w:jc w:val="both"/>
            <w:rPr>
              <w:sz w:val="24"/>
              <w:lang w:val="el-GR"/>
            </w:rPr>
          </w:pPr>
        </w:p>
        <w:p w14:paraId="6D2151D1" w14:textId="77777777" w:rsidR="009B091D" w:rsidRDefault="009B091D" w:rsidP="00BB5D55">
          <w:pPr>
            <w:jc w:val="both"/>
            <w:rPr>
              <w:sz w:val="24"/>
              <w:lang w:val="el-GR"/>
            </w:rPr>
          </w:pPr>
        </w:p>
        <w:p w14:paraId="324CABF3" w14:textId="77777777" w:rsidR="009B091D" w:rsidRDefault="009B091D" w:rsidP="00BB5D55">
          <w:pPr>
            <w:jc w:val="both"/>
            <w:rPr>
              <w:sz w:val="24"/>
              <w:lang w:val="el-GR"/>
            </w:rPr>
          </w:pPr>
        </w:p>
        <w:p w14:paraId="426D47D8" w14:textId="77777777" w:rsidR="009B091D" w:rsidRDefault="009B091D" w:rsidP="00BB5D55">
          <w:pPr>
            <w:jc w:val="both"/>
            <w:rPr>
              <w:sz w:val="24"/>
              <w:lang w:val="el-GR"/>
            </w:rPr>
          </w:pPr>
        </w:p>
        <w:p w14:paraId="7569F6A4" w14:textId="77777777" w:rsidR="009B091D" w:rsidRDefault="009B091D" w:rsidP="00BB5D55">
          <w:pPr>
            <w:jc w:val="both"/>
            <w:rPr>
              <w:sz w:val="24"/>
              <w:lang w:val="el-GR"/>
            </w:rPr>
          </w:pPr>
        </w:p>
        <w:p w14:paraId="7D27F539" w14:textId="77777777" w:rsidR="009B091D" w:rsidRDefault="009B091D" w:rsidP="00BB5D55">
          <w:pPr>
            <w:jc w:val="both"/>
            <w:rPr>
              <w:sz w:val="24"/>
              <w:lang w:val="el-GR"/>
            </w:rPr>
          </w:pPr>
        </w:p>
        <w:p w14:paraId="00F79175" w14:textId="77777777" w:rsidR="009B091D" w:rsidRDefault="009B091D" w:rsidP="00BB5D55">
          <w:pPr>
            <w:jc w:val="both"/>
            <w:rPr>
              <w:sz w:val="24"/>
              <w:lang w:val="el-GR"/>
            </w:rPr>
          </w:pPr>
        </w:p>
        <w:p w14:paraId="3493F1D2" w14:textId="77777777" w:rsidR="009B091D" w:rsidRDefault="009B091D" w:rsidP="00BB5D55">
          <w:pPr>
            <w:jc w:val="both"/>
            <w:rPr>
              <w:sz w:val="24"/>
              <w:lang w:val="el-GR"/>
            </w:rPr>
          </w:pPr>
        </w:p>
        <w:p w14:paraId="2AB0E799" w14:textId="77777777" w:rsidR="009B091D" w:rsidRDefault="009B091D" w:rsidP="00BB5D55">
          <w:pPr>
            <w:jc w:val="both"/>
            <w:rPr>
              <w:sz w:val="24"/>
              <w:lang w:val="el-GR"/>
            </w:rPr>
          </w:pPr>
        </w:p>
        <w:p w14:paraId="5FB1A38C" w14:textId="77777777" w:rsidR="009B091D" w:rsidRDefault="009B091D" w:rsidP="00BB5D55">
          <w:pPr>
            <w:jc w:val="both"/>
            <w:rPr>
              <w:sz w:val="24"/>
              <w:lang w:val="el-GR"/>
            </w:rPr>
          </w:pPr>
        </w:p>
        <w:p w14:paraId="3CDC1494" w14:textId="77777777" w:rsidR="009B091D" w:rsidRPr="006D7BC3" w:rsidRDefault="009B091D">
          <w:pPr>
            <w:pStyle w:val="1"/>
            <w:rPr>
              <w:sz w:val="36"/>
              <w:lang w:val="el-GR"/>
              <w:rPrChange w:id="252" w:author="Gladiator Gladiator" w:date="2018-05-23T20:15:00Z">
                <w:rPr>
                  <w:lang w:val="el-GR"/>
                </w:rPr>
              </w:rPrChange>
            </w:rPr>
            <w:pPrChange w:id="253" w:author="Gladiator Gladiator" w:date="2018-05-23T20:12:00Z">
              <w:pPr>
                <w:jc w:val="both"/>
              </w:pPr>
            </w:pPrChange>
          </w:pPr>
          <w:r w:rsidRPr="006D7BC3">
            <w:rPr>
              <w:sz w:val="36"/>
              <w:lang w:val="el-GR"/>
              <w:rPrChange w:id="254" w:author="Gladiator Gladiator" w:date="2018-05-23T20:15:00Z">
                <w:rPr>
                  <w:lang w:val="el-GR"/>
                </w:rPr>
              </w:rPrChange>
            </w:rPr>
            <w:t>Κεφάλαιο 1 : Εισαγωγή</w:t>
          </w:r>
        </w:p>
        <w:p w14:paraId="620E4456" w14:textId="52F8DAC0" w:rsidR="009B091D" w:rsidRPr="006D7BC3" w:rsidRDefault="002A2F1B">
          <w:pPr>
            <w:pStyle w:val="2"/>
            <w:numPr>
              <w:ilvl w:val="1"/>
              <w:numId w:val="38"/>
            </w:numPr>
            <w:rPr>
              <w:sz w:val="32"/>
              <w:szCs w:val="32"/>
              <w:u w:val="single"/>
              <w:lang w:val="el-GR"/>
              <w:rPrChange w:id="255" w:author="Gladiator Gladiator" w:date="2018-05-23T20:14:00Z">
                <w:rPr>
                  <w:lang w:val="el-GR"/>
                </w:rPr>
              </w:rPrChange>
            </w:rPr>
            <w:pPrChange w:id="256" w:author="Gladiator Gladiator" w:date="2018-05-23T20:13:00Z">
              <w:pPr>
                <w:pStyle w:val="a6"/>
                <w:numPr>
                  <w:ilvl w:val="1"/>
                  <w:numId w:val="37"/>
                </w:numPr>
                <w:ind w:left="420" w:hanging="420"/>
                <w:jc w:val="both"/>
              </w:pPr>
            </w:pPrChange>
          </w:pPr>
          <w:ins w:id="257" w:author="goumop" w:date="2018-05-29T15:09:00Z">
            <w:r>
              <w:rPr>
                <w:sz w:val="32"/>
                <w:szCs w:val="32"/>
                <w:u w:val="single"/>
                <w:lang w:val="el-GR"/>
              </w:rPr>
              <w:t xml:space="preserve"> </w:t>
            </w:r>
          </w:ins>
          <w:del w:id="258" w:author="Gladiator Gladiator" w:date="2018-05-23T18:59:00Z">
            <w:r w:rsidR="00173668" w:rsidRPr="006D7BC3" w:rsidDel="00766C5E">
              <w:rPr>
                <w:sz w:val="32"/>
                <w:szCs w:val="32"/>
                <w:u w:val="single"/>
                <w:lang w:val="el-GR"/>
                <w:rPrChange w:id="259" w:author="Gladiator Gladiator" w:date="2018-05-23T20:14:00Z">
                  <w:rPr>
                    <w:lang w:val="el-GR"/>
                  </w:rPr>
                </w:rPrChange>
              </w:rPr>
              <w:delText xml:space="preserve">Αντικείμενο </w:delText>
            </w:r>
            <w:commentRangeStart w:id="260"/>
            <w:r w:rsidR="00173668" w:rsidRPr="006D7BC3" w:rsidDel="00766C5E">
              <w:rPr>
                <w:sz w:val="32"/>
                <w:szCs w:val="32"/>
                <w:u w:val="single"/>
                <w:lang w:val="el-GR"/>
                <w:rPrChange w:id="261" w:author="Gladiator Gladiator" w:date="2018-05-23T20:14:00Z">
                  <w:rPr>
                    <w:lang w:val="el-GR"/>
                  </w:rPr>
                </w:rPrChange>
              </w:rPr>
              <w:delText>διπλωματικής</w:delText>
            </w:r>
            <w:commentRangeEnd w:id="260"/>
            <w:r w:rsidR="00173668" w:rsidRPr="006D7BC3" w:rsidDel="00766C5E">
              <w:rPr>
                <w:rStyle w:val="a7"/>
                <w:sz w:val="32"/>
                <w:szCs w:val="32"/>
                <w:u w:val="single"/>
                <w:rPrChange w:id="262" w:author="Gladiator Gladiator" w:date="2018-05-23T20:14:00Z">
                  <w:rPr>
                    <w:rStyle w:val="a7"/>
                  </w:rPr>
                </w:rPrChange>
              </w:rPr>
              <w:commentReference w:id="260"/>
            </w:r>
          </w:del>
          <w:ins w:id="263" w:author="Gladiator Gladiator" w:date="2018-05-23T18:59:00Z">
            <w:r w:rsidR="00766C5E" w:rsidRPr="006D7BC3">
              <w:rPr>
                <w:sz w:val="32"/>
                <w:szCs w:val="32"/>
                <w:u w:val="single"/>
                <w:lang w:val="el-GR"/>
                <w:rPrChange w:id="264" w:author="Gladiator Gladiator" w:date="2018-05-23T20:14:00Z">
                  <w:rPr>
                    <w:lang w:val="el-GR"/>
                  </w:rPr>
                </w:rPrChange>
              </w:rPr>
              <w:t>Το άγχος σήμερα</w:t>
            </w:r>
          </w:ins>
        </w:p>
        <w:p w14:paraId="58607786" w14:textId="77777777" w:rsidR="009B091D" w:rsidRDefault="009B091D" w:rsidP="009B091D">
          <w:pPr>
            <w:ind w:firstLine="180"/>
            <w:jc w:val="both"/>
            <w:rPr>
              <w:sz w:val="24"/>
              <w:lang w:val="el-GR"/>
            </w:rPr>
          </w:pPr>
          <w:r>
            <w:rPr>
              <w:sz w:val="24"/>
              <w:lang w:val="el-GR"/>
            </w:rPr>
            <w:t>Το άγχος και το στρες είναι δύο έννοιες που ακούγονται συχνά στην σημερινή εποχή και είναι αλληλένδετα δεμένες. Ο σύγχρονος άνθρωπος είναι αναγκασμένος να ζει με γρήγορους ρυθμούς και να προσπαθεί να φέρει εις πέρας όσο το δυνατόν περισσότερες εργασίες σε μικρά χρονικά διαστήματα. Όλες αυτές οι καταστάσεις τον φορτίζουν συναισθηματικά πιέζοντας τον προκαλώντας του άγχος και στρες.</w:t>
          </w:r>
        </w:p>
        <w:p w14:paraId="07D6392F" w14:textId="77777777" w:rsidR="00D84EE7" w:rsidRDefault="009B091D" w:rsidP="00D84EE7">
          <w:pPr>
            <w:ind w:firstLine="180"/>
            <w:jc w:val="both"/>
            <w:rPr>
              <w:sz w:val="24"/>
              <w:lang w:val="el-GR"/>
            </w:rPr>
          </w:pPr>
          <w:r>
            <w:rPr>
              <w:sz w:val="24"/>
              <w:lang w:val="el-GR"/>
            </w:rPr>
            <w:t>Το άγχος και το στρες προκαλούν πολλά προβλήματα σε πολλούς τομείς της ανθρώπινης υπόστασης. Ο πιο σημαντικός τομέας δε θα μπορούσε να είναι άλλος από την υγεία. Η υγεία, είτε πρόκειται για την ψυχική είτε για την σωματική, του κάθε ανθρώπου επηρεάζεται σε μεγάλο βαθμό από το άγχος.</w:t>
          </w:r>
        </w:p>
        <w:p w14:paraId="405C69F6" w14:textId="6F3D3192" w:rsidR="00D84EE7" w:rsidRPr="006D7BC3" w:rsidRDefault="002A2F1B">
          <w:pPr>
            <w:pStyle w:val="2"/>
            <w:numPr>
              <w:ilvl w:val="1"/>
              <w:numId w:val="38"/>
            </w:numPr>
            <w:rPr>
              <w:ins w:id="265" w:author="Gladiator Gladiator" w:date="2018-05-23T19:00:00Z"/>
              <w:sz w:val="32"/>
              <w:u w:val="single"/>
              <w:lang w:val="el-GR"/>
              <w:rPrChange w:id="266" w:author="Gladiator Gladiator" w:date="2018-05-23T20:14:00Z">
                <w:rPr>
                  <w:ins w:id="267" w:author="Gladiator Gladiator" w:date="2018-05-23T19:00:00Z"/>
                  <w:lang w:val="el-GR"/>
                </w:rPr>
              </w:rPrChange>
            </w:rPr>
            <w:pPrChange w:id="268" w:author="Gladiator Gladiator" w:date="2018-05-23T20:14:00Z">
              <w:pPr>
                <w:jc w:val="both"/>
              </w:pPr>
            </w:pPrChange>
          </w:pPr>
          <w:ins w:id="269" w:author="goumop" w:date="2018-05-29T15:09:00Z">
            <w:r>
              <w:rPr>
                <w:sz w:val="32"/>
                <w:u w:val="single"/>
                <w:lang w:val="el-GR"/>
              </w:rPr>
              <w:t xml:space="preserve"> </w:t>
            </w:r>
          </w:ins>
          <w:ins w:id="270" w:author="Gladiator Gladiator" w:date="2018-05-23T19:07:00Z">
            <w:r w:rsidR="00427397" w:rsidRPr="006D7BC3">
              <w:rPr>
                <w:sz w:val="32"/>
                <w:u w:val="single"/>
                <w:lang w:val="el-GR"/>
                <w:rPrChange w:id="271" w:author="Gladiator Gladiator" w:date="2018-05-23T20:14:00Z">
                  <w:rPr>
                    <w:lang w:val="el-GR"/>
                  </w:rPr>
                </w:rPrChange>
              </w:rPr>
              <w:t>Αναδρομή</w:t>
            </w:r>
          </w:ins>
          <w:ins w:id="272" w:author="Gladiator Gladiator" w:date="2018-05-23T19:00:00Z">
            <w:r w:rsidR="00766C5E" w:rsidRPr="006D7BC3">
              <w:rPr>
                <w:sz w:val="32"/>
                <w:u w:val="single"/>
                <w:lang w:val="el-GR"/>
                <w:rPrChange w:id="273" w:author="Gladiator Gladiator" w:date="2018-05-23T20:14:00Z">
                  <w:rPr>
                    <w:lang w:val="el-GR"/>
                  </w:rPr>
                </w:rPrChange>
              </w:rPr>
              <w:t xml:space="preserve"> </w:t>
            </w:r>
          </w:ins>
          <w:ins w:id="274" w:author="Gladiator Gladiator" w:date="2018-05-23T19:16:00Z">
            <w:r w:rsidR="00F73DB5" w:rsidRPr="006D7BC3">
              <w:rPr>
                <w:sz w:val="32"/>
                <w:u w:val="single"/>
                <w:lang w:val="el-GR"/>
                <w:rPrChange w:id="275" w:author="Gladiator Gladiator" w:date="2018-05-23T20:14:00Z">
                  <w:rPr>
                    <w:lang w:val="el-GR"/>
                  </w:rPr>
                </w:rPrChange>
              </w:rPr>
              <w:t xml:space="preserve">και χρησιμότητα </w:t>
            </w:r>
          </w:ins>
          <w:ins w:id="276" w:author="Gladiator Gladiator" w:date="2018-05-23T19:00:00Z">
            <w:r w:rsidR="00766C5E" w:rsidRPr="006D7BC3">
              <w:rPr>
                <w:sz w:val="32"/>
                <w:u w:val="single"/>
                <w:lang w:val="el-GR"/>
                <w:rPrChange w:id="277" w:author="Gladiator Gladiator" w:date="2018-05-23T20:14:00Z">
                  <w:rPr>
                    <w:lang w:val="el-GR"/>
                  </w:rPr>
                </w:rPrChange>
              </w:rPr>
              <w:t>Ηλεκτροκαρδιογραφήματος</w:t>
            </w:r>
          </w:ins>
        </w:p>
        <w:p w14:paraId="51C146C6" w14:textId="3FF8C1A7" w:rsidR="00766C5E" w:rsidRDefault="00766C5E">
          <w:pPr>
            <w:pStyle w:val="a6"/>
            <w:ind w:left="0" w:firstLine="180"/>
            <w:jc w:val="both"/>
            <w:rPr>
              <w:ins w:id="278" w:author="Gladiator Gladiator" w:date="2018-05-23T19:05:00Z"/>
              <w:sz w:val="24"/>
              <w:lang w:val="el-GR"/>
            </w:rPr>
            <w:pPrChange w:id="279" w:author="Gladiator Gladiator" w:date="2018-05-23T19:00:00Z">
              <w:pPr>
                <w:ind w:firstLine="180"/>
                <w:jc w:val="both"/>
              </w:pPr>
            </w:pPrChange>
          </w:pPr>
          <w:ins w:id="280" w:author="Gladiator Gladiator" w:date="2018-05-23T19:01:00Z">
            <w:r>
              <w:rPr>
                <w:sz w:val="24"/>
                <w:lang w:val="el-GR"/>
              </w:rPr>
              <w:t>Το Ηλεκτροκαρδιογράφημα (ΗΚΓ) είναι μια απλή, γρήγορη, ανώδυνη και φθηνή εξ</w:t>
            </w:r>
          </w:ins>
          <w:ins w:id="281" w:author="Gladiator Gladiator" w:date="2018-05-23T19:02:00Z">
            <w:r>
              <w:rPr>
                <w:sz w:val="24"/>
                <w:lang w:val="el-GR"/>
              </w:rPr>
              <w:t>έταση της δραστηριότητας της</w:t>
            </w:r>
            <w:r w:rsidR="00427397">
              <w:rPr>
                <w:sz w:val="24"/>
                <w:lang w:val="el-GR"/>
              </w:rPr>
              <w:t xml:space="preserve"> καρδιάς, με αρκετά καλ</w:t>
            </w:r>
          </w:ins>
          <w:ins w:id="282" w:author="Gladiator Gladiator" w:date="2018-05-23T19:03:00Z">
            <w:r w:rsidR="00427397">
              <w:rPr>
                <w:sz w:val="24"/>
                <w:lang w:val="el-GR"/>
              </w:rPr>
              <w:t>ά αποτελέσματα</w:t>
            </w:r>
          </w:ins>
          <w:ins w:id="283" w:author="Gladiator Gladiator" w:date="2018-05-23T19:02:00Z">
            <w:r w:rsidR="00427397">
              <w:rPr>
                <w:sz w:val="24"/>
                <w:lang w:val="el-GR"/>
              </w:rPr>
              <w:t>.</w:t>
            </w:r>
          </w:ins>
          <w:ins w:id="284" w:author="Gladiator Gladiator" w:date="2018-05-23T19:03:00Z">
            <w:r w:rsidR="00427397">
              <w:rPr>
                <w:sz w:val="24"/>
                <w:lang w:val="el-GR"/>
              </w:rPr>
              <w:t xml:space="preserve"> Στην πραγματικότητα, καταγράφει την ηλεκτρική δραστηριότητα των μυών της παλλόμενης καρδιάς αποδίδοντας μέσω του ηλεκτροκαρδιογρ</w:t>
            </w:r>
          </w:ins>
          <w:ins w:id="285" w:author="Gladiator Gladiator" w:date="2018-05-23T19:04:00Z">
            <w:r w:rsidR="00427397">
              <w:rPr>
                <w:sz w:val="24"/>
                <w:lang w:val="el-GR"/>
              </w:rPr>
              <w:t>άφου σε ειδικό χαρτί ή οθόνη, χαρακτηριστικά γραφήματα που ονομάζονται επάρματα. Στα επάρματα, ο οριζ</w:t>
            </w:r>
          </w:ins>
          <w:ins w:id="286" w:author="Gladiator Gladiator" w:date="2018-05-23T19:05:00Z">
            <w:r w:rsidR="00427397">
              <w:rPr>
                <w:sz w:val="24"/>
                <w:lang w:val="el-GR"/>
              </w:rPr>
              <w:t>όντιος άξονας αντιστοιχεί στο χρόνο και ο κάθετος στο ηλεκτρικό δυναμικό.</w:t>
            </w:r>
          </w:ins>
        </w:p>
        <w:p w14:paraId="42E64317" w14:textId="30B5D80C" w:rsidR="00427397" w:rsidRDefault="00427397">
          <w:pPr>
            <w:pStyle w:val="a6"/>
            <w:ind w:left="0" w:firstLine="180"/>
            <w:jc w:val="both"/>
            <w:rPr>
              <w:ins w:id="287" w:author="Gladiator Gladiator" w:date="2018-05-23T19:10:00Z"/>
              <w:sz w:val="24"/>
              <w:lang w:val="el-GR"/>
            </w:rPr>
            <w:pPrChange w:id="288" w:author="Gladiator Gladiator" w:date="2018-05-23T19:10:00Z">
              <w:pPr>
                <w:ind w:firstLine="180"/>
                <w:jc w:val="both"/>
              </w:pPr>
            </w:pPrChange>
          </w:pPr>
          <w:ins w:id="289" w:author="Gladiator Gladiator" w:date="2018-05-23T19:05:00Z">
            <w:r>
              <w:rPr>
                <w:sz w:val="24"/>
                <w:lang w:val="el-GR"/>
              </w:rPr>
              <w:t xml:space="preserve">Ο </w:t>
            </w:r>
          </w:ins>
          <w:ins w:id="290" w:author="Gladiator Gladiator" w:date="2018-05-23T19:06:00Z">
            <w:r>
              <w:rPr>
                <w:sz w:val="24"/>
                <w:lang w:val="el-GR"/>
              </w:rPr>
              <w:t xml:space="preserve">Βίλεμ Αϊντχόφεν </w:t>
            </w:r>
          </w:ins>
          <w:ins w:id="291" w:author="Gladiator Gladiator" w:date="2018-05-23T19:05:00Z">
            <w:r w:rsidRPr="00427397">
              <w:rPr>
                <w:sz w:val="24"/>
                <w:lang w:val="el-GR"/>
                <w:rPrChange w:id="292" w:author="Gladiator Gladiator" w:date="2018-05-23T19:06:00Z">
                  <w:rPr>
                    <w:sz w:val="24"/>
                  </w:rPr>
                </w:rPrChange>
              </w:rPr>
              <w:t>(</w:t>
            </w:r>
            <w:r>
              <w:rPr>
                <w:sz w:val="24"/>
              </w:rPr>
              <w:t>Willem</w:t>
            </w:r>
            <w:r w:rsidRPr="00427397">
              <w:rPr>
                <w:sz w:val="24"/>
                <w:lang w:val="el-GR"/>
                <w:rPrChange w:id="293" w:author="Gladiator Gladiator" w:date="2018-05-23T19:06:00Z">
                  <w:rPr>
                    <w:sz w:val="24"/>
                  </w:rPr>
                </w:rPrChange>
              </w:rPr>
              <w:t xml:space="preserve"> </w:t>
            </w:r>
            <w:r>
              <w:rPr>
                <w:sz w:val="24"/>
              </w:rPr>
              <w:t>Einthoven</w:t>
            </w:r>
            <w:r w:rsidRPr="00427397">
              <w:rPr>
                <w:sz w:val="24"/>
                <w:lang w:val="el-GR"/>
                <w:rPrChange w:id="294" w:author="Gladiator Gladiator" w:date="2018-05-23T19:06:00Z">
                  <w:rPr>
                    <w:sz w:val="24"/>
                  </w:rPr>
                </w:rPrChange>
              </w:rPr>
              <w:t>)</w:t>
            </w:r>
          </w:ins>
          <w:ins w:id="295" w:author="Gladiator Gladiator" w:date="2018-05-23T19:06:00Z">
            <w:r>
              <w:rPr>
                <w:sz w:val="24"/>
                <w:lang w:val="el-GR"/>
              </w:rPr>
              <w:t xml:space="preserve"> ανακάλυψε τις αρχές καταγραφ</w:t>
            </w:r>
          </w:ins>
          <w:ins w:id="296" w:author="Gladiator Gladiator" w:date="2018-05-23T19:07:00Z">
            <w:r>
              <w:rPr>
                <w:sz w:val="24"/>
                <w:lang w:val="el-GR"/>
              </w:rPr>
              <w:t>ής και ερμηνείας του ΗΚΓ από το 1893, κερδίζοντας το Νόμπελ ιατρικής το 1924.</w:t>
            </w:r>
          </w:ins>
          <w:ins w:id="297" w:author="Gladiator Gladiator" w:date="2018-05-23T19:10:00Z">
            <w:r>
              <w:rPr>
                <w:sz w:val="24"/>
                <w:lang w:val="el-GR"/>
              </w:rPr>
              <w:t xml:space="preserve"> </w:t>
            </w:r>
          </w:ins>
          <w:ins w:id="298" w:author="Gladiator Gladiator" w:date="2018-05-23T19:07:00Z">
            <w:r>
              <w:rPr>
                <w:sz w:val="24"/>
                <w:lang w:val="el-GR"/>
              </w:rPr>
              <w:t>Η ονομασία</w:t>
            </w:r>
          </w:ins>
          <w:ins w:id="299" w:author="Gladiator Gladiator" w:date="2018-05-23T19:08:00Z">
            <w:r>
              <w:rPr>
                <w:sz w:val="24"/>
                <w:lang w:val="el-GR"/>
              </w:rPr>
              <w:t xml:space="preserve"> του προέρχεται από την ελληνική γλώσσα προδίδοντας τις αρχές της λειτουργίας του. Ήλεκτρο=Ηλεκτρικ</w:t>
            </w:r>
          </w:ins>
          <w:ins w:id="300" w:author="Gladiator Gladiator" w:date="2018-05-23T19:09:00Z">
            <w:r>
              <w:rPr>
                <w:sz w:val="24"/>
                <w:lang w:val="el-GR"/>
              </w:rPr>
              <w:t>ή δραστηριότητα της καρδιάς, Κάρδιο=καρδιά, Γράφος=καταγραφή.</w:t>
            </w:r>
          </w:ins>
        </w:p>
        <w:p w14:paraId="4B2E1FEC" w14:textId="07ACE6BB" w:rsidR="00427397" w:rsidRPr="00F73DB5" w:rsidRDefault="00427397">
          <w:pPr>
            <w:pStyle w:val="a6"/>
            <w:ind w:left="0" w:firstLine="180"/>
            <w:jc w:val="both"/>
            <w:rPr>
              <w:ins w:id="301" w:author="Gladiator Gladiator" w:date="2018-05-23T19:10:00Z"/>
              <w:sz w:val="24"/>
              <w:lang w:val="el-GR"/>
            </w:rPr>
            <w:pPrChange w:id="302" w:author="Gladiator Gladiator" w:date="2018-05-23T19:10:00Z">
              <w:pPr>
                <w:ind w:firstLine="180"/>
                <w:jc w:val="both"/>
              </w:pPr>
            </w:pPrChange>
          </w:pPr>
          <w:ins w:id="303" w:author="Gladiator Gladiator" w:date="2018-05-23T19:10:00Z">
            <w:r>
              <w:rPr>
                <w:sz w:val="24"/>
                <w:lang w:val="el-GR"/>
              </w:rPr>
              <w:t xml:space="preserve">Με το ηλεκτροκαρδιογράφημα μπορούμε να διαπιστώσουμε οξείες (πχ. </w:t>
            </w:r>
            <w:del w:id="304" w:author="goumop" w:date="2018-05-29T13:54:00Z">
              <w:r w:rsidDel="00FA7698">
                <w:rPr>
                  <w:sz w:val="24"/>
                  <w:lang w:val="el-GR"/>
                </w:rPr>
                <w:delText>Ο</w:delText>
              </w:r>
            </w:del>
          </w:ins>
          <w:ins w:id="305" w:author="goumop" w:date="2018-05-29T13:54:00Z">
            <w:r w:rsidR="00FA7698">
              <w:rPr>
                <w:sz w:val="24"/>
                <w:lang w:val="el-GR"/>
              </w:rPr>
              <w:t>ο</w:t>
            </w:r>
          </w:ins>
          <w:ins w:id="306" w:author="Gladiator Gladiator" w:date="2018-05-23T19:10:00Z">
            <w:r>
              <w:rPr>
                <w:sz w:val="24"/>
                <w:lang w:val="el-GR"/>
              </w:rPr>
              <w:t>ξύ έμφραγμα του μυοκαρδίου) αλλ</w:t>
            </w:r>
          </w:ins>
          <w:ins w:id="307" w:author="Gladiator Gladiator" w:date="2018-05-23T19:11:00Z">
            <w:r>
              <w:rPr>
                <w:sz w:val="24"/>
                <w:lang w:val="el-GR"/>
              </w:rPr>
              <w:t>ά και χρόνιες (κολπική μαρμαρυγή, καρδιακές αρρυθμίες) διαταραχές που μπορούν να αφορούν τον καρδιακό ρυθμό αλλά και την αρχιτεκτονική της καρδιάς. Το ΗΚΓ μπορε</w:t>
            </w:r>
          </w:ins>
          <w:ins w:id="308" w:author="Gladiator Gladiator" w:date="2018-05-23T19:12:00Z">
            <w:r>
              <w:rPr>
                <w:sz w:val="24"/>
                <w:lang w:val="el-GR"/>
              </w:rPr>
              <w:t xml:space="preserve">ί όχι μόνο να διαπιστώσει το έμφραγμα, αλλά και την θέση εντόπισης του </w:t>
            </w:r>
          </w:ins>
          <w:ins w:id="309" w:author="Gladiator Gladiator" w:date="2018-05-23T19:13:00Z">
            <w:r w:rsidR="00F73DB5">
              <w:rPr>
                <w:sz w:val="24"/>
                <w:lang w:val="el-GR"/>
              </w:rPr>
              <w:t>προβλήματος</w:t>
            </w:r>
          </w:ins>
          <w:ins w:id="310" w:author="Gladiator Gladiator" w:date="2018-05-23T19:12:00Z">
            <w:r>
              <w:rPr>
                <w:sz w:val="24"/>
                <w:lang w:val="el-GR"/>
              </w:rPr>
              <w:t>, η οποία διακρίνει το έμφραγμα</w:t>
            </w:r>
            <w:r w:rsidR="00F73DB5">
              <w:rPr>
                <w:sz w:val="24"/>
                <w:lang w:val="el-GR"/>
              </w:rPr>
              <w:t xml:space="preserve"> σε πρόσθιο εκτεταμένο, κατ</w:t>
            </w:r>
          </w:ins>
          <w:ins w:id="311" w:author="Gladiator Gladiator" w:date="2018-05-23T19:13:00Z">
            <w:r w:rsidR="00F73DB5">
              <w:rPr>
                <w:sz w:val="24"/>
                <w:lang w:val="el-GR"/>
              </w:rPr>
              <w:t>ώτερο, προσθιοπλάγιο και πρόσθιο διαφραγματικό. Στην ίδια αρχή της ηλεκτροκαρδιογραφικής καταγραφ</w:t>
            </w:r>
          </w:ins>
          <w:ins w:id="312" w:author="Gladiator Gladiator" w:date="2018-05-23T19:14:00Z">
            <w:r w:rsidR="00F73DB5">
              <w:rPr>
                <w:sz w:val="24"/>
                <w:lang w:val="el-GR"/>
              </w:rPr>
              <w:t xml:space="preserve">ής στηρίζονται και άλλες εξετάσεις όπως το </w:t>
            </w:r>
            <w:r w:rsidR="00F73DB5">
              <w:rPr>
                <w:sz w:val="24"/>
              </w:rPr>
              <w:t>Holter</w:t>
            </w:r>
            <w:r w:rsidR="00F73DB5" w:rsidRPr="00F73DB5">
              <w:rPr>
                <w:sz w:val="24"/>
                <w:lang w:val="el-GR"/>
                <w:rPrChange w:id="313" w:author="Gladiator Gladiator" w:date="2018-05-23T19:14:00Z">
                  <w:rPr>
                    <w:sz w:val="24"/>
                  </w:rPr>
                </w:rPrChange>
              </w:rPr>
              <w:t xml:space="preserve"> </w:t>
            </w:r>
            <w:r w:rsidR="00F73DB5">
              <w:rPr>
                <w:sz w:val="24"/>
                <w:lang w:val="el-GR"/>
              </w:rPr>
              <w:t xml:space="preserve">ρυθμού και το τεστ </w:t>
            </w:r>
          </w:ins>
          <w:ins w:id="314" w:author="Gladiator Gladiator" w:date="2018-05-23T19:15:00Z">
            <w:r w:rsidR="00F73DB5">
              <w:rPr>
                <w:sz w:val="24"/>
                <w:lang w:val="el-GR"/>
              </w:rPr>
              <w:t>κοπώσεως</w:t>
            </w:r>
          </w:ins>
          <w:ins w:id="315" w:author="Gladiator Gladiator" w:date="2018-05-23T19:14:00Z">
            <w:r w:rsidR="00F73DB5">
              <w:rPr>
                <w:sz w:val="24"/>
                <w:lang w:val="el-GR"/>
              </w:rPr>
              <w:t xml:space="preserve"> με διαφορετικές όμως ενδείξεις ως προς την διενέργειά τους.</w:t>
            </w:r>
          </w:ins>
        </w:p>
        <w:p w14:paraId="74D8D7CB" w14:textId="77777777" w:rsidR="00427397" w:rsidRPr="00F73DB5" w:rsidRDefault="00427397">
          <w:pPr>
            <w:pStyle w:val="a6"/>
            <w:ind w:left="0" w:firstLine="180"/>
            <w:jc w:val="both"/>
            <w:rPr>
              <w:sz w:val="24"/>
              <w:lang w:val="el-GR"/>
            </w:rPr>
            <w:pPrChange w:id="316" w:author="Gladiator Gladiator" w:date="2018-05-23T19:00:00Z">
              <w:pPr>
                <w:ind w:firstLine="180"/>
                <w:jc w:val="both"/>
              </w:pPr>
            </w:pPrChange>
          </w:pPr>
        </w:p>
        <w:p w14:paraId="7C8A5077" w14:textId="5E0E8CD2" w:rsidR="00F73DB5" w:rsidRPr="006D7BC3" w:rsidRDefault="002A2F1B">
          <w:pPr>
            <w:pStyle w:val="2"/>
            <w:numPr>
              <w:ilvl w:val="1"/>
              <w:numId w:val="38"/>
            </w:numPr>
            <w:rPr>
              <w:ins w:id="317" w:author="Gladiator Gladiator" w:date="2018-05-23T19:18:00Z"/>
              <w:sz w:val="32"/>
              <w:u w:val="single"/>
              <w:lang w:val="el-GR"/>
              <w:rPrChange w:id="318" w:author="Gladiator Gladiator" w:date="2018-05-23T20:15:00Z">
                <w:rPr>
                  <w:ins w:id="319" w:author="Gladiator Gladiator" w:date="2018-05-23T19:18:00Z"/>
                  <w:lang w:val="el-GR"/>
                </w:rPr>
              </w:rPrChange>
            </w:rPr>
            <w:pPrChange w:id="320" w:author="Gladiator Gladiator" w:date="2018-05-23T20:15:00Z">
              <w:pPr>
                <w:pStyle w:val="a6"/>
                <w:numPr>
                  <w:ilvl w:val="1"/>
                  <w:numId w:val="37"/>
                </w:numPr>
                <w:ind w:left="420" w:hanging="420"/>
                <w:jc w:val="both"/>
              </w:pPr>
            </w:pPrChange>
          </w:pPr>
          <w:ins w:id="321" w:author="goumop" w:date="2018-05-29T15:09:00Z">
            <w:r>
              <w:rPr>
                <w:sz w:val="32"/>
                <w:u w:val="single"/>
                <w:lang w:val="el-GR"/>
              </w:rPr>
              <w:t xml:space="preserve"> </w:t>
            </w:r>
          </w:ins>
          <w:ins w:id="322" w:author="Gladiator Gladiator" w:date="2018-05-23T19:18:00Z">
            <w:r w:rsidR="00F73DB5" w:rsidRPr="006D7BC3">
              <w:rPr>
                <w:sz w:val="32"/>
                <w:u w:val="single"/>
                <w:lang w:val="el-GR"/>
                <w:rPrChange w:id="323" w:author="Gladiator Gladiator" w:date="2018-05-23T20:15:00Z">
                  <w:rPr>
                    <w:lang w:val="el-GR"/>
                  </w:rPr>
                </w:rPrChange>
              </w:rPr>
              <w:t>Αντικείμενο διπλωματικής</w:t>
            </w:r>
          </w:ins>
        </w:p>
        <w:p w14:paraId="7731FF47" w14:textId="05664F2C" w:rsidR="00BC59A6" w:rsidRDefault="00F73DB5">
          <w:pPr>
            <w:pStyle w:val="a6"/>
            <w:ind w:left="0" w:firstLine="180"/>
            <w:jc w:val="both"/>
            <w:rPr>
              <w:ins w:id="324" w:author="Gladiator Gladiator" w:date="2018-05-23T19:32:00Z"/>
              <w:sz w:val="24"/>
              <w:lang w:val="el-GR"/>
            </w:rPr>
            <w:pPrChange w:id="325" w:author="Gladiator Gladiator" w:date="2018-05-23T19:18:00Z">
              <w:pPr>
                <w:pStyle w:val="a6"/>
                <w:numPr>
                  <w:ilvl w:val="1"/>
                  <w:numId w:val="37"/>
                </w:numPr>
                <w:ind w:left="420" w:hanging="420"/>
                <w:jc w:val="both"/>
              </w:pPr>
            </w:pPrChange>
          </w:pPr>
          <w:ins w:id="326" w:author="Gladiator Gladiator" w:date="2018-05-23T19:20:00Z">
            <w:r>
              <w:rPr>
                <w:sz w:val="24"/>
                <w:lang w:val="el-GR"/>
              </w:rPr>
              <w:t>Στόχος της συγκεκριμένης διπλωματικής εργασ</w:t>
            </w:r>
          </w:ins>
          <w:ins w:id="327" w:author="Gladiator Gladiator" w:date="2018-05-23T19:21:00Z">
            <w:r>
              <w:rPr>
                <w:sz w:val="24"/>
                <w:lang w:val="el-GR"/>
              </w:rPr>
              <w:t xml:space="preserve">ίας είναι </w:t>
            </w:r>
            <w:del w:id="328" w:author="goumop" w:date="2018-05-29T13:52:00Z">
              <w:r w:rsidDel="00FA7698">
                <w:rPr>
                  <w:sz w:val="24"/>
                  <w:lang w:val="el-GR"/>
                </w:rPr>
                <w:delText>ο εντοπισμός και η ανάδειξη</w:delText>
              </w:r>
            </w:del>
          </w:ins>
          <w:ins w:id="329" w:author="goumop" w:date="2018-05-29T13:52:00Z">
            <w:r w:rsidR="00FA7698">
              <w:rPr>
                <w:sz w:val="24"/>
                <w:lang w:val="el-GR"/>
              </w:rPr>
              <w:t>η ανίχνευση</w:t>
            </w:r>
          </w:ins>
          <w:ins w:id="330" w:author="Gladiator Gladiator" w:date="2018-05-23T19:21:00Z">
            <w:r>
              <w:rPr>
                <w:sz w:val="24"/>
                <w:lang w:val="el-GR"/>
              </w:rPr>
              <w:t xml:space="preserve"> του άγχους μέσω του ηλεκτροκαρδι</w:t>
            </w:r>
            <w:r w:rsidR="00BC59A6">
              <w:rPr>
                <w:sz w:val="24"/>
                <w:lang w:val="el-GR"/>
              </w:rPr>
              <w:t>ογραφ</w:t>
            </w:r>
          </w:ins>
          <w:ins w:id="331" w:author="Gladiator Gladiator" w:date="2018-05-23T19:22:00Z">
            <w:r w:rsidR="00BC59A6">
              <w:rPr>
                <w:sz w:val="24"/>
                <w:lang w:val="el-GR"/>
              </w:rPr>
              <w:t>ήματος.</w:t>
            </w:r>
          </w:ins>
          <w:ins w:id="332" w:author="Gladiator Gladiator" w:date="2018-05-23T19:24:00Z">
            <w:r w:rsidR="00BC59A6">
              <w:rPr>
                <w:sz w:val="24"/>
                <w:lang w:val="el-GR"/>
              </w:rPr>
              <w:t xml:space="preserve"> Για τον σκοπό αυτό</w:t>
            </w:r>
          </w:ins>
          <w:ins w:id="333" w:author="Gladiator Gladiator" w:date="2018-05-23T19:25:00Z">
            <w:r w:rsidR="00BC59A6">
              <w:rPr>
                <w:sz w:val="24"/>
                <w:lang w:val="el-GR"/>
              </w:rPr>
              <w:t xml:space="preserve"> σχεδιάστηκε και </w:t>
            </w:r>
          </w:ins>
          <w:ins w:id="334" w:author="Gladiator Gladiator" w:date="2018-05-23T19:24:00Z">
            <w:r w:rsidR="00BC59A6">
              <w:rPr>
                <w:sz w:val="24"/>
                <w:lang w:val="el-GR"/>
              </w:rPr>
              <w:t xml:space="preserve"> οργανώθηκε</w:t>
            </w:r>
          </w:ins>
          <w:ins w:id="335" w:author="Gladiator Gladiator" w:date="2018-05-23T19:25:00Z">
            <w:r w:rsidR="00BC59A6">
              <w:rPr>
                <w:sz w:val="24"/>
                <w:lang w:val="el-GR"/>
              </w:rPr>
              <w:t xml:space="preserve"> μια πειραματική έρευνα, θέτοντας 10 εθελοντές σε</w:t>
            </w:r>
          </w:ins>
          <w:ins w:id="336" w:author="Gladiator Gladiator" w:date="2018-05-23T19:38:00Z">
            <w:r w:rsidR="000640C7">
              <w:rPr>
                <w:sz w:val="24"/>
                <w:lang w:val="el-GR"/>
              </w:rPr>
              <w:t xml:space="preserve"> αλληλεπ</w:t>
            </w:r>
          </w:ins>
          <w:ins w:id="337" w:author="Gladiator Gladiator" w:date="2018-05-23T19:39:00Z">
            <w:r w:rsidR="000640C7">
              <w:rPr>
                <w:sz w:val="24"/>
                <w:lang w:val="el-GR"/>
              </w:rPr>
              <w:t xml:space="preserve">ίδραση </w:t>
            </w:r>
          </w:ins>
          <w:ins w:id="338" w:author="Gladiator Gladiator" w:date="2018-05-23T19:42:00Z">
            <w:r w:rsidR="000640C7">
              <w:rPr>
                <w:sz w:val="24"/>
                <w:lang w:val="el-GR"/>
              </w:rPr>
              <w:t>με</w:t>
            </w:r>
          </w:ins>
          <w:ins w:id="339" w:author="Gladiator Gladiator" w:date="2018-05-23T19:39:00Z">
            <w:r w:rsidR="000640C7">
              <w:rPr>
                <w:sz w:val="24"/>
                <w:lang w:val="el-GR"/>
              </w:rPr>
              <w:t xml:space="preserve"> ένα περιβάλλον με</w:t>
            </w:r>
          </w:ins>
          <w:ins w:id="340" w:author="Gladiator Gladiator" w:date="2018-05-23T19:25:00Z">
            <w:r w:rsidR="00BC59A6">
              <w:rPr>
                <w:sz w:val="24"/>
                <w:lang w:val="el-GR"/>
              </w:rPr>
              <w:t xml:space="preserve"> δι</w:t>
            </w:r>
          </w:ins>
          <w:ins w:id="341" w:author="Gladiator Gladiator" w:date="2018-05-23T19:26:00Z">
            <w:r w:rsidR="00BC59A6">
              <w:rPr>
                <w:sz w:val="24"/>
                <w:lang w:val="el-GR"/>
              </w:rPr>
              <w:t>άφορες συναισθηματικές καταστάσεις</w:t>
            </w:r>
          </w:ins>
          <w:ins w:id="342" w:author="goumop" w:date="2018-05-29T13:52:00Z">
            <w:r w:rsidR="00FA7698">
              <w:rPr>
                <w:sz w:val="24"/>
                <w:lang w:val="el-GR"/>
              </w:rPr>
              <w:t xml:space="preserve"> </w:t>
            </w:r>
          </w:ins>
          <w:ins w:id="343" w:author="Gladiator Gladiator" w:date="2018-05-23T19:26:00Z">
            <w:r w:rsidR="00BC59A6">
              <w:rPr>
                <w:sz w:val="24"/>
                <w:lang w:val="el-GR"/>
              </w:rPr>
              <w:t xml:space="preserve">(χαλάρωση και </w:t>
            </w:r>
            <w:del w:id="344" w:author="goumop" w:date="2018-05-29T13:53:00Z">
              <w:r w:rsidR="00BC59A6" w:rsidDel="00FA7698">
                <w:rPr>
                  <w:sz w:val="24"/>
                  <w:lang w:val="el-GR"/>
                </w:rPr>
                <w:delText>άγχους</w:delText>
              </w:r>
            </w:del>
          </w:ins>
          <w:ins w:id="345" w:author="goumop" w:date="2018-05-29T13:53:00Z">
            <w:r w:rsidR="00FA7698">
              <w:rPr>
                <w:sz w:val="24"/>
                <w:lang w:val="el-GR"/>
              </w:rPr>
              <w:t>πίεσης</w:t>
            </w:r>
          </w:ins>
          <w:ins w:id="346" w:author="Gladiator Gladiator" w:date="2018-05-23T19:26:00Z">
            <w:r w:rsidR="00BC59A6">
              <w:rPr>
                <w:sz w:val="24"/>
                <w:lang w:val="el-GR"/>
              </w:rPr>
              <w:t>) για να εντοπιστε</w:t>
            </w:r>
          </w:ins>
          <w:ins w:id="347" w:author="Gladiator Gladiator" w:date="2018-05-23T19:27:00Z">
            <w:r w:rsidR="00BC59A6">
              <w:rPr>
                <w:sz w:val="24"/>
                <w:lang w:val="el-GR"/>
              </w:rPr>
              <w:t xml:space="preserve">ί και να βαθμονομηθεί, όσο αυτό </w:t>
            </w:r>
            <w:r w:rsidR="00BC59A6">
              <w:rPr>
                <w:sz w:val="24"/>
                <w:lang w:val="el-GR"/>
              </w:rPr>
              <w:lastRenderedPageBreak/>
              <w:t xml:space="preserve">είναι δυνατόν, το άγχος. </w:t>
            </w:r>
          </w:ins>
          <w:ins w:id="348" w:author="Gladiator Gladiator" w:date="2018-05-23T19:29:00Z">
            <w:r w:rsidR="00BC59A6">
              <w:rPr>
                <w:sz w:val="24"/>
                <w:lang w:val="el-GR"/>
              </w:rPr>
              <w:t>Καθ΄ όλη τη διάρκεια των τεστ που υποβλ</w:t>
            </w:r>
          </w:ins>
          <w:ins w:id="349" w:author="Gladiator Gladiator" w:date="2018-05-23T19:30:00Z">
            <w:r w:rsidR="00BC59A6">
              <w:rPr>
                <w:sz w:val="24"/>
                <w:lang w:val="el-GR"/>
              </w:rPr>
              <w:t>ήθηκαν οι εθελοντές, καταγράφηκαν ηλεκτροκαρδιογραφι</w:t>
            </w:r>
          </w:ins>
          <w:ins w:id="350" w:author="Gladiator Gladiator" w:date="2018-05-23T19:31:00Z">
            <w:r w:rsidR="00BC59A6">
              <w:rPr>
                <w:sz w:val="24"/>
                <w:lang w:val="el-GR"/>
              </w:rPr>
              <w:t>κά σήματα των σωμάτων τους, μέσου ενός απλο</w:t>
            </w:r>
          </w:ins>
          <w:ins w:id="351" w:author="Gladiator Gladiator" w:date="2018-05-23T19:32:00Z">
            <w:r w:rsidR="00BC59A6">
              <w:rPr>
                <w:sz w:val="24"/>
                <w:lang w:val="el-GR"/>
              </w:rPr>
              <w:t>ύ και φθηνού αισθητήρα καταγραφής ΗΚΓ σημάτων</w:t>
            </w:r>
          </w:ins>
          <w:ins w:id="352" w:author="Gladiator Gladiator" w:date="2018-05-23T19:43:00Z">
            <w:r w:rsidR="000640C7">
              <w:rPr>
                <w:sz w:val="24"/>
                <w:lang w:val="el-GR"/>
              </w:rPr>
              <w:t xml:space="preserve">, της εταιρείας </w:t>
            </w:r>
            <w:r w:rsidR="000640C7">
              <w:rPr>
                <w:sz w:val="24"/>
              </w:rPr>
              <w:t>Zephyr</w:t>
            </w:r>
          </w:ins>
          <w:ins w:id="353" w:author="Gladiator Gladiator" w:date="2018-05-23T19:32:00Z">
            <w:r w:rsidR="00BC59A6">
              <w:rPr>
                <w:sz w:val="24"/>
                <w:lang w:val="el-GR"/>
              </w:rPr>
              <w:t>.</w:t>
            </w:r>
          </w:ins>
        </w:p>
        <w:p w14:paraId="0C6BFF47" w14:textId="77777777" w:rsidR="00D062D6" w:rsidRDefault="00BC59A6">
          <w:pPr>
            <w:pStyle w:val="a6"/>
            <w:ind w:left="0" w:firstLine="180"/>
            <w:jc w:val="both"/>
            <w:rPr>
              <w:ins w:id="354" w:author="Gladiator Gladiator" w:date="2018-05-23T19:43:00Z"/>
              <w:sz w:val="24"/>
              <w:lang w:val="el-GR"/>
            </w:rPr>
            <w:pPrChange w:id="355" w:author="Gladiator Gladiator" w:date="2018-05-23T19:18:00Z">
              <w:pPr>
                <w:pStyle w:val="a6"/>
                <w:numPr>
                  <w:ilvl w:val="1"/>
                  <w:numId w:val="37"/>
                </w:numPr>
                <w:ind w:left="420" w:hanging="420"/>
                <w:jc w:val="both"/>
              </w:pPr>
            </w:pPrChange>
          </w:pPr>
          <w:ins w:id="356" w:author="Gladiator Gladiator" w:date="2018-05-23T19:32:00Z">
            <w:r>
              <w:rPr>
                <w:sz w:val="24"/>
                <w:lang w:val="el-GR"/>
              </w:rPr>
              <w:t xml:space="preserve">Μετά την </w:t>
            </w:r>
            <w:r w:rsidR="000640C7">
              <w:rPr>
                <w:sz w:val="24"/>
                <w:lang w:val="el-GR"/>
              </w:rPr>
              <w:t>αν</w:t>
            </w:r>
          </w:ins>
          <w:ins w:id="357" w:author="Gladiator Gladiator" w:date="2018-05-23T19:33:00Z">
            <w:r w:rsidR="000640C7">
              <w:rPr>
                <w:sz w:val="24"/>
                <w:lang w:val="el-GR"/>
              </w:rPr>
              <w:t xml:space="preserve">άλυση και την μελέτη αυτών των σημάτων </w:t>
            </w:r>
          </w:ins>
          <w:ins w:id="358" w:author="Gladiator Gladiator" w:date="2018-05-23T19:35:00Z">
            <w:r w:rsidR="000640C7">
              <w:rPr>
                <w:sz w:val="24"/>
                <w:lang w:val="el-GR"/>
              </w:rPr>
              <w:t xml:space="preserve">είμαστε σε θέση να πούμε πως </w:t>
            </w:r>
          </w:ins>
          <w:ins w:id="359" w:author="Gladiator Gladiator" w:date="2018-05-23T19:36:00Z">
            <w:r w:rsidR="000640C7">
              <w:rPr>
                <w:sz w:val="24"/>
                <w:lang w:val="el-GR"/>
              </w:rPr>
              <w:t>έγινε</w:t>
            </w:r>
          </w:ins>
          <w:ins w:id="360" w:author="Gladiator Gladiator" w:date="2018-05-23T19:35:00Z">
            <w:r w:rsidR="000640C7">
              <w:rPr>
                <w:sz w:val="24"/>
                <w:lang w:val="el-GR"/>
              </w:rPr>
              <w:t xml:space="preserve"> εξαγωγή </w:t>
            </w:r>
          </w:ins>
          <w:ins w:id="361" w:author="Gladiator Gladiator" w:date="2018-05-23T19:36:00Z">
            <w:r w:rsidR="000640C7">
              <w:rPr>
                <w:sz w:val="24"/>
                <w:lang w:val="el-GR"/>
              </w:rPr>
              <w:t xml:space="preserve">χρήσιμων </w:t>
            </w:r>
          </w:ins>
          <w:ins w:id="362" w:author="Gladiator Gladiator" w:date="2018-05-23T19:35:00Z">
            <w:r w:rsidR="000640C7">
              <w:rPr>
                <w:sz w:val="24"/>
                <w:lang w:val="el-GR"/>
              </w:rPr>
              <w:t>συμπερασμ</w:t>
            </w:r>
          </w:ins>
          <w:ins w:id="363" w:author="Gladiator Gladiator" w:date="2018-05-23T19:36:00Z">
            <w:r w:rsidR="000640C7">
              <w:rPr>
                <w:sz w:val="24"/>
                <w:lang w:val="el-GR"/>
              </w:rPr>
              <w:t xml:space="preserve">άτων </w:t>
            </w:r>
          </w:ins>
          <w:ins w:id="364" w:author="Gladiator Gladiator" w:date="2018-05-23T19:34:00Z">
            <w:r w:rsidR="000640C7">
              <w:rPr>
                <w:sz w:val="24"/>
                <w:lang w:val="el-GR"/>
              </w:rPr>
              <w:t>στον εντοπισμ</w:t>
            </w:r>
          </w:ins>
          <w:ins w:id="365" w:author="Gladiator Gladiator" w:date="2018-05-23T19:38:00Z">
            <w:r w:rsidR="000640C7">
              <w:rPr>
                <w:sz w:val="24"/>
                <w:lang w:val="el-GR"/>
              </w:rPr>
              <w:t xml:space="preserve">ό </w:t>
            </w:r>
          </w:ins>
          <w:ins w:id="366" w:author="Gladiator Gladiator" w:date="2018-05-23T19:39:00Z">
            <w:r w:rsidR="000640C7">
              <w:rPr>
                <w:sz w:val="24"/>
                <w:lang w:val="el-GR"/>
              </w:rPr>
              <w:t>και την αν</w:t>
            </w:r>
          </w:ins>
          <w:ins w:id="367" w:author="Gladiator Gladiator" w:date="2018-05-23T19:40:00Z">
            <w:r w:rsidR="000640C7">
              <w:rPr>
                <w:sz w:val="24"/>
                <w:lang w:val="el-GR"/>
              </w:rPr>
              <w:t xml:space="preserve">άδειξη </w:t>
            </w:r>
          </w:ins>
          <w:ins w:id="368" w:author="Gladiator Gladiator" w:date="2018-05-23T19:38:00Z">
            <w:r w:rsidR="000640C7">
              <w:rPr>
                <w:sz w:val="24"/>
                <w:lang w:val="el-GR"/>
              </w:rPr>
              <w:t xml:space="preserve">του </w:t>
            </w:r>
          </w:ins>
          <w:ins w:id="369" w:author="Gladiator Gladiator" w:date="2018-05-23T19:39:00Z">
            <w:r w:rsidR="000640C7">
              <w:rPr>
                <w:sz w:val="24"/>
                <w:lang w:val="el-GR"/>
              </w:rPr>
              <w:t xml:space="preserve">άγχους. </w:t>
            </w:r>
          </w:ins>
          <w:ins w:id="370" w:author="Gladiator Gladiator" w:date="2018-05-23T19:40:00Z">
            <w:r w:rsidR="000640C7">
              <w:rPr>
                <w:sz w:val="24"/>
                <w:lang w:val="el-GR"/>
              </w:rPr>
              <w:t>Η πειραματική αυτή έρευνα θεωρείται πετυχημένη με χρήσιμα και καθοριστικ</w:t>
            </w:r>
          </w:ins>
          <w:ins w:id="371" w:author="Gladiator Gladiator" w:date="2018-05-23T19:41:00Z">
            <w:r w:rsidR="000640C7">
              <w:rPr>
                <w:sz w:val="24"/>
                <w:lang w:val="el-GR"/>
              </w:rPr>
              <w:t>ά αποτελέσματα, έχοντας βέβαια και μελλοντικές επεκτάσεις για περαιτέρω μελ</w:t>
            </w:r>
          </w:ins>
          <w:ins w:id="372" w:author="Gladiator Gladiator" w:date="2018-05-23T19:42:00Z">
            <w:r w:rsidR="000640C7">
              <w:rPr>
                <w:sz w:val="24"/>
                <w:lang w:val="el-GR"/>
              </w:rPr>
              <w:t>έτη αυτού του αντικειμένου.</w:t>
            </w:r>
          </w:ins>
        </w:p>
        <w:p w14:paraId="3459CA73" w14:textId="06913A08" w:rsidR="009B091D" w:rsidRDefault="009B091D">
          <w:pPr>
            <w:pStyle w:val="a6"/>
            <w:ind w:left="0" w:firstLine="180"/>
            <w:jc w:val="both"/>
            <w:rPr>
              <w:ins w:id="373" w:author="Gladiator Gladiator" w:date="2018-05-23T19:15:00Z"/>
              <w:color w:val="5B9BD5" w:themeColor="accent1"/>
              <w:sz w:val="28"/>
              <w:u w:val="single"/>
              <w:lang w:val="el-GR"/>
            </w:rPr>
            <w:pPrChange w:id="374" w:author="Gladiator Gladiator" w:date="2018-05-23T19:18:00Z">
              <w:pPr>
                <w:pStyle w:val="a6"/>
                <w:numPr>
                  <w:ilvl w:val="1"/>
                  <w:numId w:val="37"/>
                </w:numPr>
                <w:ind w:left="420" w:hanging="420"/>
                <w:jc w:val="both"/>
              </w:pPr>
            </w:pPrChange>
          </w:pPr>
          <w:moveFromRangeStart w:id="375" w:author="Gladiator Gladiator" w:date="2018-05-23T19:15:00Z" w:name="move514866262"/>
          <w:moveFrom w:id="376" w:author="Gladiator Gladiator" w:date="2018-05-23T19:15:00Z">
            <w:r w:rsidDel="00F73DB5">
              <w:rPr>
                <w:color w:val="5B9BD5" w:themeColor="accent1"/>
                <w:sz w:val="28"/>
                <w:u w:val="single"/>
                <w:lang w:val="el-GR"/>
              </w:rPr>
              <w:t>Διάρθρωση διπλωματικής</w:t>
            </w:r>
          </w:moveFrom>
          <w:moveFromRangeEnd w:id="375"/>
        </w:p>
        <w:p w14:paraId="6B292040" w14:textId="383228C1" w:rsidR="00F73DB5" w:rsidRPr="006D7BC3" w:rsidRDefault="002A2F1B">
          <w:pPr>
            <w:pStyle w:val="2"/>
            <w:numPr>
              <w:ilvl w:val="1"/>
              <w:numId w:val="38"/>
            </w:numPr>
            <w:rPr>
              <w:sz w:val="32"/>
              <w:u w:val="single"/>
              <w:lang w:val="el-GR"/>
              <w:rPrChange w:id="377" w:author="Gladiator Gladiator" w:date="2018-05-23T20:16:00Z">
                <w:rPr>
                  <w:lang w:val="el-GR"/>
                </w:rPr>
              </w:rPrChange>
            </w:rPr>
            <w:pPrChange w:id="378" w:author="Gladiator Gladiator" w:date="2018-05-23T20:16:00Z">
              <w:pPr>
                <w:pStyle w:val="a6"/>
                <w:numPr>
                  <w:ilvl w:val="1"/>
                  <w:numId w:val="37"/>
                </w:numPr>
                <w:ind w:left="420" w:hanging="420"/>
                <w:jc w:val="both"/>
              </w:pPr>
            </w:pPrChange>
          </w:pPr>
          <w:ins w:id="379" w:author="goumop" w:date="2018-05-29T15:09:00Z">
            <w:r>
              <w:rPr>
                <w:sz w:val="32"/>
                <w:u w:val="single"/>
                <w:lang w:val="el-GR"/>
              </w:rPr>
              <w:t xml:space="preserve"> </w:t>
            </w:r>
          </w:ins>
          <w:moveToRangeStart w:id="380" w:author="Gladiator Gladiator" w:date="2018-05-23T19:15:00Z" w:name="move514866262"/>
          <w:moveTo w:id="381" w:author="Gladiator Gladiator" w:date="2018-05-23T19:15:00Z">
            <w:r w:rsidR="00F73DB5" w:rsidRPr="006D7BC3">
              <w:rPr>
                <w:sz w:val="32"/>
                <w:u w:val="single"/>
                <w:lang w:val="el-GR"/>
                <w:rPrChange w:id="382" w:author="Gladiator Gladiator" w:date="2018-05-23T20:16:00Z">
                  <w:rPr>
                    <w:lang w:val="el-GR"/>
                  </w:rPr>
                </w:rPrChange>
              </w:rPr>
              <w:t>Διάρθρωση διπλωματικής</w:t>
            </w:r>
          </w:moveTo>
          <w:moveToRangeEnd w:id="380"/>
        </w:p>
        <w:p w14:paraId="73B86D93" w14:textId="77777777" w:rsidR="00BB5D55" w:rsidRDefault="00D84EE7" w:rsidP="00D84EE7">
          <w:pPr>
            <w:ind w:firstLine="180"/>
            <w:jc w:val="both"/>
            <w:rPr>
              <w:lang w:val="el-GR"/>
            </w:rPr>
          </w:pPr>
          <w:r w:rsidRPr="00BB3400">
            <w:rPr>
              <w:sz w:val="24"/>
              <w:lang w:val="el-GR"/>
            </w:rPr>
            <w:t>Στο δεύτερο κεφάλαιο εξετάζεται ο ορισμός και οι έννοιες του άγχους. Βλέπουμε πως η επιστήμη και συγκεκριμένα η ιατρική έχει εξελιχθεί πάρα πολύ γύρω από το άγχος, και πως αυτή η εξέλιξη έχει δημιουργήσει την ανάγκη για την ανίχνευση και την βαθμονόμηση του άγχους στον άνθρωπο. Αυτό επιτυγχάνεται με την επεξεργασία των διάφορων βιοσημάτων που μπορούμε πλέον να συλλέξουμε από τον ανθρώπινο οργανισμό.</w:t>
          </w:r>
        </w:p>
        <w:p w14:paraId="05508B67" w14:textId="77777777" w:rsidR="00D84EE7" w:rsidRPr="00BB3400" w:rsidRDefault="00D84EE7" w:rsidP="00CA3C67">
          <w:pPr>
            <w:ind w:firstLine="180"/>
            <w:jc w:val="both"/>
            <w:rPr>
              <w:rFonts w:cstheme="minorHAnsi"/>
              <w:sz w:val="24"/>
              <w:szCs w:val="24"/>
              <w:lang w:val="el-GR"/>
            </w:rPr>
          </w:pPr>
          <w:r w:rsidRPr="00BB3400">
            <w:rPr>
              <w:sz w:val="24"/>
              <w:szCs w:val="24"/>
              <w:lang w:val="el-GR"/>
            </w:rPr>
            <w:t xml:space="preserve">Στο </w:t>
          </w:r>
          <w:r w:rsidR="00173668">
            <w:rPr>
              <w:sz w:val="24"/>
              <w:szCs w:val="24"/>
              <w:lang w:val="el-GR"/>
            </w:rPr>
            <w:t>τ</w:t>
          </w:r>
          <w:r w:rsidRPr="00BB3400">
            <w:rPr>
              <w:sz w:val="24"/>
              <w:szCs w:val="24"/>
              <w:lang w:val="el-GR"/>
            </w:rPr>
            <w:t xml:space="preserve">ρίτο κεφάλαιο </w:t>
          </w:r>
          <w:r w:rsidR="00CA3C67" w:rsidRPr="00BB3400">
            <w:rPr>
              <w:sz w:val="24"/>
              <w:szCs w:val="24"/>
              <w:lang w:val="el-GR"/>
            </w:rPr>
            <w:t xml:space="preserve">παρουσιάζεται ο αισθητήρας </w:t>
          </w:r>
          <w:r w:rsidR="00CA3C67" w:rsidRPr="00BB3400">
            <w:rPr>
              <w:rFonts w:cstheme="minorHAnsi"/>
              <w:sz w:val="24"/>
              <w:szCs w:val="24"/>
              <w:lang w:val="el-GR"/>
            </w:rPr>
            <w:t xml:space="preserve">ηλεκτροκαρδιογραφικού σήματος </w:t>
          </w:r>
          <w:r w:rsidR="00CA3C67" w:rsidRPr="00BB3400">
            <w:rPr>
              <w:rFonts w:cstheme="minorHAnsi"/>
              <w:sz w:val="24"/>
              <w:szCs w:val="24"/>
            </w:rPr>
            <w:t>Zephyr</w:t>
          </w:r>
          <w:r w:rsidR="00CA3C67" w:rsidRPr="00BB3400">
            <w:rPr>
              <w:rFonts w:cstheme="minorHAnsi"/>
              <w:sz w:val="24"/>
              <w:szCs w:val="24"/>
              <w:lang w:val="el-GR"/>
            </w:rPr>
            <w:t xml:space="preserve"> </w:t>
          </w:r>
          <w:r w:rsidR="00CA3C67" w:rsidRPr="00BB3400">
            <w:rPr>
              <w:rFonts w:cstheme="minorHAnsi"/>
              <w:sz w:val="24"/>
              <w:szCs w:val="24"/>
            </w:rPr>
            <w:t>BT</w:t>
          </w:r>
          <w:r w:rsidR="00CA3C67" w:rsidRPr="00BB3400">
            <w:rPr>
              <w:rFonts w:cstheme="minorHAnsi"/>
              <w:sz w:val="24"/>
              <w:szCs w:val="24"/>
              <w:lang w:val="el-GR"/>
            </w:rPr>
            <w:t xml:space="preserve"> </w:t>
          </w:r>
          <w:r w:rsidR="00CA3C67" w:rsidRPr="00BB3400">
            <w:rPr>
              <w:rFonts w:cstheme="minorHAnsi"/>
              <w:sz w:val="24"/>
              <w:szCs w:val="24"/>
            </w:rPr>
            <w:t>HxM</w:t>
          </w:r>
          <w:r w:rsidR="00CA3C67" w:rsidRPr="00BB3400">
            <w:rPr>
              <w:rFonts w:cstheme="minorHAnsi"/>
              <w:sz w:val="24"/>
              <w:szCs w:val="24"/>
              <w:lang w:val="el-GR"/>
            </w:rPr>
            <w:t>. Παρουσιάζεται η αρχιτεκτονική και όλα τα πρωτόκολλα που χρησιμοποιεί ο αισθητήρας για να καταγράψει και μεταδώσει τα δεδομένα.</w:t>
          </w:r>
        </w:p>
        <w:p w14:paraId="7E00B094" w14:textId="77777777" w:rsidR="00CA3C67" w:rsidRPr="00BB3400" w:rsidRDefault="00CA3C67" w:rsidP="00CA3C67">
          <w:pPr>
            <w:ind w:firstLine="180"/>
            <w:jc w:val="both"/>
            <w:rPr>
              <w:rFonts w:cstheme="minorHAnsi"/>
              <w:sz w:val="24"/>
              <w:szCs w:val="24"/>
              <w:lang w:val="el-GR"/>
            </w:rPr>
          </w:pPr>
          <w:r w:rsidRPr="00BB3400">
            <w:rPr>
              <w:rFonts w:cstheme="minorHAnsi"/>
              <w:sz w:val="24"/>
              <w:szCs w:val="24"/>
              <w:lang w:val="el-GR"/>
            </w:rPr>
            <w:t>Στη συνέχεια</w:t>
          </w:r>
          <w:r w:rsidR="00D57D7F">
            <w:rPr>
              <w:rFonts w:cstheme="minorHAnsi"/>
              <w:sz w:val="24"/>
              <w:szCs w:val="24"/>
              <w:lang w:val="el-GR"/>
            </w:rPr>
            <w:t>, στο τέταρτο κεφάλαιο,</w:t>
          </w:r>
          <w:r w:rsidRPr="00BB3400">
            <w:rPr>
              <w:rFonts w:cstheme="minorHAnsi"/>
              <w:sz w:val="24"/>
              <w:szCs w:val="24"/>
              <w:lang w:val="el-GR"/>
            </w:rPr>
            <w:t xml:space="preserve"> γίνεται μια παρουσίαση της πλατφόρμας </w:t>
          </w:r>
          <w:r w:rsidRPr="00BB3400">
            <w:rPr>
              <w:rFonts w:cstheme="minorHAnsi"/>
              <w:sz w:val="24"/>
              <w:szCs w:val="24"/>
            </w:rPr>
            <w:t>Android</w:t>
          </w:r>
          <w:r w:rsidRPr="00BB3400">
            <w:rPr>
              <w:rFonts w:cstheme="minorHAnsi"/>
              <w:sz w:val="24"/>
              <w:szCs w:val="24"/>
              <w:lang w:val="el-GR"/>
            </w:rPr>
            <w:t xml:space="preserve">. Παρουσιάζεται η αρχιτεκτονική της πλατφόρμας αλλά και η ανατομία και τα βασικά χαρακτηριστικά που διέπουν μια </w:t>
          </w:r>
          <w:r w:rsidRPr="00BB3400">
            <w:rPr>
              <w:rFonts w:cstheme="minorHAnsi"/>
              <w:sz w:val="24"/>
              <w:szCs w:val="24"/>
            </w:rPr>
            <w:t>Android</w:t>
          </w:r>
          <w:r w:rsidRPr="00BB3400">
            <w:rPr>
              <w:rFonts w:cstheme="minorHAnsi"/>
              <w:sz w:val="24"/>
              <w:szCs w:val="24"/>
              <w:lang w:val="el-GR"/>
            </w:rPr>
            <w:t xml:space="preserve"> εφαρμογή.</w:t>
          </w:r>
        </w:p>
        <w:p w14:paraId="7B830683" w14:textId="77777777" w:rsidR="00CA3C67" w:rsidRPr="00BB3400" w:rsidRDefault="00CA3C67" w:rsidP="00CA3C67">
          <w:pPr>
            <w:ind w:firstLine="180"/>
            <w:jc w:val="both"/>
            <w:rPr>
              <w:rFonts w:cstheme="minorHAnsi"/>
              <w:sz w:val="24"/>
              <w:szCs w:val="24"/>
              <w:lang w:val="el-GR"/>
            </w:rPr>
          </w:pPr>
          <w:r w:rsidRPr="00BB3400">
            <w:rPr>
              <w:rFonts w:cstheme="minorHAnsi"/>
              <w:sz w:val="24"/>
              <w:szCs w:val="24"/>
              <w:lang w:val="el-GR"/>
            </w:rPr>
            <w:t xml:space="preserve">Στο </w:t>
          </w:r>
          <w:r w:rsidR="00BB3400" w:rsidRPr="00BB3400">
            <w:rPr>
              <w:rFonts w:cstheme="minorHAnsi"/>
              <w:sz w:val="24"/>
              <w:szCs w:val="24"/>
              <w:lang w:val="el-GR"/>
            </w:rPr>
            <w:t>πέμπτο</w:t>
          </w:r>
          <w:r w:rsidRPr="00BB3400">
            <w:rPr>
              <w:rFonts w:cstheme="minorHAnsi"/>
              <w:sz w:val="24"/>
              <w:szCs w:val="24"/>
              <w:lang w:val="el-GR"/>
            </w:rPr>
            <w:t xml:space="preserve"> κεφάλαιο</w:t>
          </w:r>
          <w:r w:rsidR="00BB3400" w:rsidRPr="00BB3400">
            <w:rPr>
              <w:rFonts w:cstheme="minorHAnsi"/>
              <w:sz w:val="24"/>
              <w:szCs w:val="24"/>
              <w:lang w:val="el-GR"/>
            </w:rPr>
            <w:t xml:space="preserve">, αναλύεται ο σχεδιασμός της </w:t>
          </w:r>
          <w:r w:rsidR="00BB3400" w:rsidRPr="00BB3400">
            <w:rPr>
              <w:rFonts w:cstheme="minorHAnsi"/>
              <w:sz w:val="24"/>
              <w:szCs w:val="24"/>
            </w:rPr>
            <w:t>Android</w:t>
          </w:r>
          <w:r w:rsidR="00BB3400" w:rsidRPr="00BB3400">
            <w:rPr>
              <w:rFonts w:cstheme="minorHAnsi"/>
              <w:sz w:val="24"/>
              <w:szCs w:val="24"/>
              <w:lang w:val="el-GR"/>
            </w:rPr>
            <w:t xml:space="preserve"> εφαρμογής που κληθήκαμε να αναπτύξουμε για χάρη αυτής της διπλωματικής εργασίας. Αφού πρώτα παρουσιαστεί και κατανοηθεί πλήρως η δομή και ο στόχος του πειράματος στη συνέχεια περιγράφονται οι λειτουργικές και μη λειτουργικές απαιτήσεις της εφαρμογής.</w:t>
          </w:r>
        </w:p>
        <w:p w14:paraId="6C9DCD64" w14:textId="77777777" w:rsidR="00BB3400" w:rsidRDefault="00D845E9" w:rsidP="00CA3C67">
          <w:pPr>
            <w:ind w:firstLine="180"/>
            <w:jc w:val="both"/>
            <w:rPr>
              <w:rFonts w:cstheme="minorHAnsi"/>
              <w:sz w:val="24"/>
              <w:szCs w:val="24"/>
              <w:lang w:val="el-GR"/>
            </w:rPr>
          </w:pPr>
          <w:r>
            <w:rPr>
              <w:rFonts w:cstheme="minorHAnsi"/>
              <w:sz w:val="24"/>
              <w:szCs w:val="24"/>
              <w:lang w:val="el-GR"/>
            </w:rPr>
            <w:t xml:space="preserve">Στη συνέχεια, παρουσιάζεται το περιβάλλον στο οποίο αναπτύχθηκε η </w:t>
          </w:r>
          <w:r>
            <w:rPr>
              <w:rFonts w:cstheme="minorHAnsi"/>
              <w:sz w:val="24"/>
              <w:szCs w:val="24"/>
            </w:rPr>
            <w:t>Android</w:t>
          </w:r>
          <w:r w:rsidRPr="00D845E9">
            <w:rPr>
              <w:rFonts w:cstheme="minorHAnsi"/>
              <w:sz w:val="24"/>
              <w:szCs w:val="24"/>
              <w:lang w:val="el-GR"/>
            </w:rPr>
            <w:t xml:space="preserve"> </w:t>
          </w:r>
          <w:r>
            <w:rPr>
              <w:rFonts w:cstheme="minorHAnsi"/>
              <w:sz w:val="24"/>
              <w:szCs w:val="24"/>
              <w:lang w:val="el-GR"/>
            </w:rPr>
            <w:t xml:space="preserve">εφαρμογή αλλά και όλα τα χαρακτηριστικά που την διέπουν. Αναλύονται όλες οι γραφικές διεπαφές της και τα </w:t>
          </w:r>
          <w:r>
            <w:rPr>
              <w:rFonts w:cstheme="minorHAnsi"/>
              <w:sz w:val="24"/>
              <w:szCs w:val="24"/>
            </w:rPr>
            <w:t>activities</w:t>
          </w:r>
          <w:r w:rsidRPr="00D845E9">
            <w:rPr>
              <w:rFonts w:cstheme="minorHAnsi"/>
              <w:sz w:val="24"/>
              <w:szCs w:val="24"/>
              <w:lang w:val="el-GR"/>
            </w:rPr>
            <w:t xml:space="preserve"> </w:t>
          </w:r>
          <w:r>
            <w:rPr>
              <w:rFonts w:cstheme="minorHAnsi"/>
              <w:sz w:val="24"/>
              <w:szCs w:val="24"/>
              <w:lang w:val="el-GR"/>
            </w:rPr>
            <w:t>που διαθέτει.</w:t>
          </w:r>
        </w:p>
        <w:p w14:paraId="7CDD74A1" w14:textId="77777777" w:rsidR="00FB0D35" w:rsidRDefault="00FB0D35" w:rsidP="00CA3C67">
          <w:pPr>
            <w:ind w:firstLine="180"/>
            <w:jc w:val="both"/>
            <w:rPr>
              <w:rFonts w:cstheme="minorHAnsi"/>
              <w:sz w:val="24"/>
              <w:szCs w:val="24"/>
              <w:lang w:val="el-GR"/>
            </w:rPr>
          </w:pPr>
          <w:r>
            <w:rPr>
              <w:rFonts w:cstheme="minorHAnsi"/>
              <w:sz w:val="24"/>
              <w:szCs w:val="24"/>
              <w:lang w:val="el-GR"/>
            </w:rPr>
            <w:t xml:space="preserve">Στο έβδομο κεφάλαιο, </w:t>
          </w:r>
          <w:r w:rsidR="00151455">
            <w:rPr>
              <w:rFonts w:cstheme="minorHAnsi"/>
              <w:sz w:val="24"/>
              <w:szCs w:val="24"/>
              <w:lang w:val="el-GR"/>
            </w:rPr>
            <w:t>παρουσιάζεται ο τρόπος μεταφοράς και αποθήκευσης των δεδομένων στον Η/Υ και στη συνέχεια γίνεται η επεξεργασία και δημιουργία διάφορων γραφικών παραστάσεων με σκοπό την εξαγωγή συμπερασμάτων όσον αφορά την ανίχνευση άγχους. Ακόμα, παρουσιάζονται και κάποια στατιστικά στοιχεία των ίδιων τ</w:t>
          </w:r>
          <w:r w:rsidR="00D92C81">
            <w:rPr>
              <w:rFonts w:cstheme="minorHAnsi"/>
              <w:sz w:val="24"/>
              <w:szCs w:val="24"/>
              <w:lang w:val="el-GR"/>
            </w:rPr>
            <w:t>ω</w:t>
          </w:r>
          <w:r w:rsidR="00151455">
            <w:rPr>
              <w:rFonts w:cstheme="minorHAnsi"/>
              <w:sz w:val="24"/>
              <w:szCs w:val="24"/>
              <w:lang w:val="el-GR"/>
            </w:rPr>
            <w:t>ν εθελοντών με σκοπό την περαιτέρω ανάλυση των αποτελεσμάτων.</w:t>
          </w:r>
        </w:p>
        <w:p w14:paraId="56D035B4" w14:textId="7A5E13D4" w:rsidR="00151455" w:rsidRPr="00D845E9" w:rsidRDefault="00151455" w:rsidP="00CA3C67">
          <w:pPr>
            <w:ind w:firstLine="180"/>
            <w:jc w:val="both"/>
            <w:rPr>
              <w:rFonts w:cstheme="minorHAnsi"/>
              <w:sz w:val="24"/>
              <w:szCs w:val="24"/>
              <w:lang w:val="el-GR"/>
            </w:rPr>
          </w:pPr>
          <w:r>
            <w:rPr>
              <w:rFonts w:cstheme="minorHAnsi"/>
              <w:sz w:val="24"/>
              <w:szCs w:val="24"/>
              <w:lang w:val="el-GR"/>
            </w:rPr>
            <w:t xml:space="preserve">Τέλος,  η διπλωματική κλείνει με το όγδοο κεφάλαιο που αναφέρεται συνοπτικά στα βασικά συμπεράσματα που </w:t>
          </w:r>
          <w:r w:rsidR="00D92C81">
            <w:rPr>
              <w:rFonts w:cstheme="minorHAnsi"/>
              <w:sz w:val="24"/>
              <w:szCs w:val="24"/>
              <w:lang w:val="el-GR"/>
            </w:rPr>
            <w:t xml:space="preserve">αφορούν </w:t>
          </w:r>
          <w:r>
            <w:rPr>
              <w:rFonts w:cstheme="minorHAnsi"/>
              <w:sz w:val="24"/>
              <w:szCs w:val="24"/>
              <w:lang w:val="el-GR"/>
            </w:rPr>
            <w:t xml:space="preserve">στην ανίχνευση του άγχους καθώς επίσης και σε μελλοντικές επεκτάσεις που θα μπορούσε να </w:t>
          </w:r>
          <w:r w:rsidR="00D92C81">
            <w:rPr>
              <w:rFonts w:cstheme="minorHAnsi"/>
              <w:sz w:val="24"/>
              <w:szCs w:val="24"/>
              <w:lang w:val="el-GR"/>
            </w:rPr>
            <w:t xml:space="preserve">τύχει η </w:t>
          </w:r>
          <w:r>
            <w:rPr>
              <w:rFonts w:cstheme="minorHAnsi"/>
              <w:sz w:val="24"/>
              <w:szCs w:val="24"/>
              <w:lang w:val="el-GR"/>
            </w:rPr>
            <w:t>παρούσα έρευνα και μελέτη.</w:t>
          </w:r>
        </w:p>
        <w:p w14:paraId="0CA925EB" w14:textId="77777777" w:rsidR="00BB3400" w:rsidRDefault="00BB3400" w:rsidP="00CA3C67">
          <w:pPr>
            <w:ind w:firstLine="180"/>
            <w:jc w:val="both"/>
            <w:rPr>
              <w:rFonts w:cstheme="minorHAnsi"/>
              <w:sz w:val="24"/>
              <w:szCs w:val="24"/>
              <w:lang w:val="el-GR"/>
            </w:rPr>
          </w:pPr>
        </w:p>
        <w:p w14:paraId="50204E95" w14:textId="77777777" w:rsidR="00BB3400" w:rsidRDefault="00BB3400" w:rsidP="00CA3C67">
          <w:pPr>
            <w:ind w:firstLine="180"/>
            <w:jc w:val="both"/>
            <w:rPr>
              <w:rFonts w:cstheme="minorHAnsi"/>
              <w:sz w:val="24"/>
              <w:szCs w:val="24"/>
              <w:lang w:val="el-GR"/>
            </w:rPr>
          </w:pPr>
        </w:p>
        <w:p w14:paraId="02739C66" w14:textId="77777777" w:rsidR="00BB3400" w:rsidRDefault="00BB3400" w:rsidP="00CA3C67">
          <w:pPr>
            <w:ind w:firstLine="180"/>
            <w:jc w:val="both"/>
            <w:rPr>
              <w:rFonts w:cstheme="minorHAnsi"/>
              <w:sz w:val="24"/>
              <w:szCs w:val="24"/>
              <w:lang w:val="el-GR"/>
            </w:rPr>
          </w:pPr>
        </w:p>
        <w:p w14:paraId="2843A89B" w14:textId="77777777" w:rsidR="00BB3400" w:rsidRPr="00BB3400" w:rsidRDefault="00BB3400" w:rsidP="00CA3C67">
          <w:pPr>
            <w:ind w:firstLine="180"/>
            <w:jc w:val="both"/>
            <w:rPr>
              <w:lang w:val="el-GR"/>
            </w:rPr>
          </w:pPr>
        </w:p>
        <w:p w14:paraId="46A81AF3" w14:textId="77777777" w:rsidR="00BB5D55" w:rsidRPr="00BB5D55" w:rsidDel="00E801E8" w:rsidRDefault="00A113D2">
          <w:pPr>
            <w:pStyle w:val="1"/>
            <w:rPr>
              <w:del w:id="383" w:author="Gladiator Gladiator" w:date="2018-05-23T19:44:00Z"/>
              <w:lang w:val="el-GR"/>
            </w:rPr>
            <w:pPrChange w:id="384" w:author="Gladiator Gladiator" w:date="2018-05-23T20:16:00Z">
              <w:pPr>
                <w:jc w:val="both"/>
              </w:pPr>
            </w:pPrChange>
          </w:pPr>
        </w:p>
      </w:sdtContent>
    </w:sdt>
    <w:p w14:paraId="3A1EC88D" w14:textId="77777777" w:rsidR="00945298" w:rsidDel="00E801E8" w:rsidRDefault="00945298">
      <w:pPr>
        <w:pStyle w:val="1"/>
        <w:rPr>
          <w:del w:id="385" w:author="Gladiator Gladiator" w:date="2018-05-23T19:44:00Z"/>
          <w:color w:val="5B9BD5" w:themeColor="accent1"/>
          <w:sz w:val="36"/>
          <w:lang w:val="el-GR"/>
        </w:rPr>
        <w:pPrChange w:id="386" w:author="Gladiator Gladiator" w:date="2018-05-23T20:16:00Z">
          <w:pPr>
            <w:jc w:val="both"/>
          </w:pPr>
        </w:pPrChange>
      </w:pPr>
    </w:p>
    <w:p w14:paraId="4A008EC1" w14:textId="77777777" w:rsidR="00945298" w:rsidDel="00E801E8" w:rsidRDefault="00945298">
      <w:pPr>
        <w:pStyle w:val="1"/>
        <w:rPr>
          <w:del w:id="387" w:author="Gladiator Gladiator" w:date="2018-05-23T19:44:00Z"/>
          <w:color w:val="5B9BD5" w:themeColor="accent1"/>
          <w:sz w:val="36"/>
          <w:lang w:val="el-GR"/>
        </w:rPr>
        <w:pPrChange w:id="388" w:author="Gladiator Gladiator" w:date="2018-05-23T20:16:00Z">
          <w:pPr>
            <w:jc w:val="both"/>
          </w:pPr>
        </w:pPrChange>
      </w:pPr>
    </w:p>
    <w:p w14:paraId="12717189" w14:textId="77777777" w:rsidR="00945298" w:rsidDel="00E801E8" w:rsidRDefault="00945298">
      <w:pPr>
        <w:pStyle w:val="1"/>
        <w:rPr>
          <w:del w:id="389" w:author="Gladiator Gladiator" w:date="2018-05-23T19:44:00Z"/>
          <w:color w:val="5B9BD5" w:themeColor="accent1"/>
          <w:sz w:val="36"/>
          <w:lang w:val="el-GR"/>
        </w:rPr>
        <w:pPrChange w:id="390" w:author="Gladiator Gladiator" w:date="2018-05-23T20:16:00Z">
          <w:pPr>
            <w:jc w:val="both"/>
          </w:pPr>
        </w:pPrChange>
      </w:pPr>
    </w:p>
    <w:p w14:paraId="251D4C12" w14:textId="77777777" w:rsidR="00945298" w:rsidDel="00E801E8" w:rsidRDefault="00945298">
      <w:pPr>
        <w:pStyle w:val="1"/>
        <w:rPr>
          <w:del w:id="391" w:author="Gladiator Gladiator" w:date="2018-05-23T19:44:00Z"/>
          <w:color w:val="5B9BD5" w:themeColor="accent1"/>
          <w:sz w:val="36"/>
          <w:lang w:val="el-GR"/>
        </w:rPr>
        <w:pPrChange w:id="392" w:author="Gladiator Gladiator" w:date="2018-05-23T20:16:00Z">
          <w:pPr>
            <w:jc w:val="both"/>
          </w:pPr>
        </w:pPrChange>
      </w:pPr>
    </w:p>
    <w:p w14:paraId="6FFC03F6" w14:textId="77777777" w:rsidR="00945298" w:rsidDel="00E801E8" w:rsidRDefault="00945298">
      <w:pPr>
        <w:pStyle w:val="1"/>
        <w:rPr>
          <w:del w:id="393" w:author="Gladiator Gladiator" w:date="2018-05-23T19:44:00Z"/>
          <w:color w:val="5B9BD5" w:themeColor="accent1"/>
          <w:sz w:val="36"/>
          <w:lang w:val="el-GR"/>
        </w:rPr>
        <w:pPrChange w:id="394" w:author="Gladiator Gladiator" w:date="2018-05-23T20:16:00Z">
          <w:pPr>
            <w:jc w:val="both"/>
          </w:pPr>
        </w:pPrChange>
      </w:pPr>
    </w:p>
    <w:p w14:paraId="3230E1C3" w14:textId="77777777" w:rsidR="00945298" w:rsidDel="00E801E8" w:rsidRDefault="00945298">
      <w:pPr>
        <w:pStyle w:val="1"/>
        <w:rPr>
          <w:del w:id="395" w:author="Gladiator Gladiator" w:date="2018-05-23T19:44:00Z"/>
          <w:color w:val="5B9BD5" w:themeColor="accent1"/>
          <w:sz w:val="36"/>
          <w:lang w:val="el-GR"/>
        </w:rPr>
        <w:pPrChange w:id="396" w:author="Gladiator Gladiator" w:date="2018-05-23T20:16:00Z">
          <w:pPr>
            <w:jc w:val="both"/>
          </w:pPr>
        </w:pPrChange>
      </w:pPr>
    </w:p>
    <w:p w14:paraId="1851D72D" w14:textId="77777777" w:rsidR="00945298" w:rsidDel="00E801E8" w:rsidRDefault="00945298">
      <w:pPr>
        <w:pStyle w:val="1"/>
        <w:rPr>
          <w:del w:id="397" w:author="Gladiator Gladiator" w:date="2018-05-23T19:44:00Z"/>
          <w:color w:val="5B9BD5" w:themeColor="accent1"/>
          <w:sz w:val="36"/>
          <w:lang w:val="el-GR"/>
        </w:rPr>
        <w:pPrChange w:id="398" w:author="Gladiator Gladiator" w:date="2018-05-23T20:16:00Z">
          <w:pPr>
            <w:jc w:val="both"/>
          </w:pPr>
        </w:pPrChange>
      </w:pPr>
    </w:p>
    <w:p w14:paraId="16B88AF4" w14:textId="77777777" w:rsidR="00945298" w:rsidDel="00E801E8" w:rsidRDefault="00945298">
      <w:pPr>
        <w:pStyle w:val="1"/>
        <w:rPr>
          <w:del w:id="399" w:author="Gladiator Gladiator" w:date="2018-05-23T19:44:00Z"/>
          <w:color w:val="5B9BD5" w:themeColor="accent1"/>
          <w:sz w:val="36"/>
          <w:lang w:val="el-GR"/>
        </w:rPr>
        <w:pPrChange w:id="400" w:author="Gladiator Gladiator" w:date="2018-05-23T20:16:00Z">
          <w:pPr>
            <w:jc w:val="both"/>
          </w:pPr>
        </w:pPrChange>
      </w:pPr>
    </w:p>
    <w:p w14:paraId="40B76F8F" w14:textId="77777777" w:rsidR="00945298" w:rsidDel="00E801E8" w:rsidRDefault="00945298">
      <w:pPr>
        <w:pStyle w:val="1"/>
        <w:rPr>
          <w:del w:id="401" w:author="Gladiator Gladiator" w:date="2018-05-23T19:44:00Z"/>
          <w:color w:val="5B9BD5" w:themeColor="accent1"/>
          <w:sz w:val="36"/>
          <w:lang w:val="el-GR"/>
        </w:rPr>
        <w:pPrChange w:id="402" w:author="Gladiator Gladiator" w:date="2018-05-23T20:16:00Z">
          <w:pPr>
            <w:jc w:val="both"/>
          </w:pPr>
        </w:pPrChange>
      </w:pPr>
    </w:p>
    <w:p w14:paraId="583F8E46" w14:textId="77777777" w:rsidR="00945298" w:rsidDel="00E801E8" w:rsidRDefault="00945298">
      <w:pPr>
        <w:pStyle w:val="1"/>
        <w:rPr>
          <w:del w:id="403" w:author="Gladiator Gladiator" w:date="2018-05-23T19:43:00Z"/>
          <w:color w:val="5B9BD5" w:themeColor="accent1"/>
          <w:sz w:val="36"/>
          <w:lang w:val="el-GR"/>
        </w:rPr>
        <w:pPrChange w:id="404" w:author="Gladiator Gladiator" w:date="2018-05-23T20:16:00Z">
          <w:pPr>
            <w:jc w:val="both"/>
          </w:pPr>
        </w:pPrChange>
      </w:pPr>
    </w:p>
    <w:p w14:paraId="1941FEA8" w14:textId="77777777" w:rsidR="00945298" w:rsidDel="00E801E8" w:rsidRDefault="00945298">
      <w:pPr>
        <w:pStyle w:val="1"/>
        <w:rPr>
          <w:del w:id="405" w:author="Gladiator Gladiator" w:date="2018-05-23T19:43:00Z"/>
          <w:color w:val="5B9BD5" w:themeColor="accent1"/>
          <w:sz w:val="36"/>
          <w:lang w:val="el-GR"/>
        </w:rPr>
        <w:pPrChange w:id="406" w:author="Gladiator Gladiator" w:date="2018-05-23T20:16:00Z">
          <w:pPr>
            <w:jc w:val="both"/>
          </w:pPr>
        </w:pPrChange>
      </w:pPr>
    </w:p>
    <w:p w14:paraId="13D323BD" w14:textId="77777777" w:rsidR="00945298" w:rsidDel="00E801E8" w:rsidRDefault="00945298">
      <w:pPr>
        <w:pStyle w:val="1"/>
        <w:rPr>
          <w:del w:id="407" w:author="Gladiator Gladiator" w:date="2018-05-23T19:43:00Z"/>
          <w:color w:val="5B9BD5" w:themeColor="accent1"/>
          <w:sz w:val="36"/>
          <w:lang w:val="el-GR"/>
        </w:rPr>
        <w:pPrChange w:id="408" w:author="Gladiator Gladiator" w:date="2018-05-23T20:16:00Z">
          <w:pPr>
            <w:jc w:val="both"/>
          </w:pPr>
        </w:pPrChange>
      </w:pPr>
    </w:p>
    <w:p w14:paraId="260EBFAF" w14:textId="77777777" w:rsidR="00945298" w:rsidDel="00E801E8" w:rsidRDefault="00945298">
      <w:pPr>
        <w:pStyle w:val="1"/>
        <w:rPr>
          <w:del w:id="409" w:author="Gladiator Gladiator" w:date="2018-05-23T19:43:00Z"/>
          <w:color w:val="5B9BD5" w:themeColor="accent1"/>
          <w:sz w:val="36"/>
          <w:lang w:val="el-GR"/>
        </w:rPr>
        <w:pPrChange w:id="410" w:author="Gladiator Gladiator" w:date="2018-05-23T20:16:00Z">
          <w:pPr>
            <w:jc w:val="both"/>
          </w:pPr>
        </w:pPrChange>
      </w:pPr>
    </w:p>
    <w:p w14:paraId="1EDC74FE" w14:textId="77777777" w:rsidR="00945298" w:rsidDel="00E801E8" w:rsidRDefault="00945298">
      <w:pPr>
        <w:pStyle w:val="1"/>
        <w:rPr>
          <w:del w:id="411" w:author="Gladiator Gladiator" w:date="2018-05-23T19:43:00Z"/>
          <w:color w:val="5B9BD5" w:themeColor="accent1"/>
          <w:sz w:val="36"/>
          <w:lang w:val="el-GR"/>
        </w:rPr>
        <w:pPrChange w:id="412" w:author="Gladiator Gladiator" w:date="2018-05-23T20:16:00Z">
          <w:pPr>
            <w:jc w:val="both"/>
          </w:pPr>
        </w:pPrChange>
      </w:pPr>
    </w:p>
    <w:p w14:paraId="0A80F4A4" w14:textId="77777777" w:rsidR="00945298" w:rsidDel="00E801E8" w:rsidRDefault="00945298">
      <w:pPr>
        <w:pStyle w:val="1"/>
        <w:rPr>
          <w:del w:id="413" w:author="Gladiator Gladiator" w:date="2018-05-23T19:43:00Z"/>
          <w:color w:val="5B9BD5" w:themeColor="accent1"/>
          <w:sz w:val="36"/>
          <w:lang w:val="el-GR"/>
        </w:rPr>
        <w:pPrChange w:id="414" w:author="Gladiator Gladiator" w:date="2018-05-23T20:16:00Z">
          <w:pPr>
            <w:jc w:val="both"/>
          </w:pPr>
        </w:pPrChange>
      </w:pPr>
    </w:p>
    <w:p w14:paraId="1035EC2E" w14:textId="77777777" w:rsidR="00945298" w:rsidDel="00E801E8" w:rsidRDefault="00945298">
      <w:pPr>
        <w:pStyle w:val="1"/>
        <w:rPr>
          <w:del w:id="415" w:author="Gladiator Gladiator" w:date="2018-05-23T19:43:00Z"/>
          <w:color w:val="5B9BD5" w:themeColor="accent1"/>
          <w:sz w:val="36"/>
          <w:lang w:val="el-GR"/>
        </w:rPr>
        <w:pPrChange w:id="416" w:author="Gladiator Gladiator" w:date="2018-05-23T20:16:00Z">
          <w:pPr>
            <w:jc w:val="both"/>
          </w:pPr>
        </w:pPrChange>
      </w:pPr>
    </w:p>
    <w:p w14:paraId="7FB267D0" w14:textId="77777777" w:rsidR="00B61B73" w:rsidRDefault="00487F43">
      <w:pPr>
        <w:pStyle w:val="1"/>
        <w:rPr>
          <w:color w:val="5B9BD5" w:themeColor="accent1"/>
          <w:sz w:val="36"/>
          <w:lang w:val="el-GR"/>
        </w:rPr>
        <w:pPrChange w:id="417" w:author="Gladiator Gladiator" w:date="2018-05-23T20:16:00Z">
          <w:pPr>
            <w:jc w:val="both"/>
          </w:pPr>
        </w:pPrChange>
      </w:pPr>
      <w:r w:rsidRPr="00487F43">
        <w:rPr>
          <w:color w:val="5B9BD5" w:themeColor="accent1"/>
          <w:sz w:val="36"/>
          <w:lang w:val="el-GR"/>
        </w:rPr>
        <w:t>Κεφάλαιο</w:t>
      </w:r>
      <w:r w:rsidR="008401E1" w:rsidRPr="008401E1">
        <w:rPr>
          <w:color w:val="5B9BD5" w:themeColor="accent1"/>
          <w:sz w:val="36"/>
          <w:lang w:val="el-GR"/>
        </w:rPr>
        <w:t xml:space="preserve"> </w:t>
      </w:r>
      <w:r w:rsidR="001B08C2" w:rsidRPr="001B08C2">
        <w:rPr>
          <w:color w:val="5B9BD5" w:themeColor="accent1"/>
          <w:sz w:val="36"/>
          <w:lang w:val="el-GR"/>
        </w:rPr>
        <w:t>2</w:t>
      </w:r>
      <w:r w:rsidRPr="00487F43">
        <w:rPr>
          <w:color w:val="5B9BD5" w:themeColor="accent1"/>
          <w:sz w:val="36"/>
          <w:lang w:val="el-GR"/>
        </w:rPr>
        <w:t>:</w:t>
      </w:r>
      <w:r w:rsidR="00127C3A">
        <w:rPr>
          <w:color w:val="5B9BD5" w:themeColor="accent1"/>
          <w:sz w:val="36"/>
          <w:lang w:val="el-GR"/>
        </w:rPr>
        <w:t xml:space="preserve"> </w:t>
      </w:r>
      <w:r w:rsidR="004109F4">
        <w:rPr>
          <w:color w:val="5B9BD5" w:themeColor="accent1"/>
          <w:sz w:val="36"/>
          <w:lang w:val="el-GR"/>
        </w:rPr>
        <w:t>Έννοιες και χαρακτηριστικά</w:t>
      </w:r>
      <w:r w:rsidRPr="00487F43">
        <w:rPr>
          <w:color w:val="5B9BD5" w:themeColor="accent1"/>
          <w:sz w:val="36"/>
          <w:lang w:val="el-GR"/>
        </w:rPr>
        <w:t xml:space="preserve"> άγχο</w:t>
      </w:r>
      <w:r w:rsidR="004109F4">
        <w:rPr>
          <w:color w:val="5B9BD5" w:themeColor="accent1"/>
          <w:sz w:val="36"/>
          <w:lang w:val="el-GR"/>
        </w:rPr>
        <w:t>υ</w:t>
      </w:r>
      <w:r w:rsidRPr="00487F43">
        <w:rPr>
          <w:color w:val="5B9BD5" w:themeColor="accent1"/>
          <w:sz w:val="36"/>
          <w:lang w:val="el-GR"/>
        </w:rPr>
        <w:t>ς</w:t>
      </w:r>
    </w:p>
    <w:p w14:paraId="7A45A539" w14:textId="77777777" w:rsidR="00487F43" w:rsidRPr="006D7BC3" w:rsidRDefault="001B08C2">
      <w:pPr>
        <w:pStyle w:val="2"/>
        <w:rPr>
          <w:sz w:val="32"/>
          <w:u w:val="single"/>
          <w:lang w:val="el-GR"/>
          <w:rPrChange w:id="418" w:author="Gladiator Gladiator" w:date="2018-05-23T20:16:00Z">
            <w:rPr>
              <w:lang w:val="el-GR"/>
            </w:rPr>
          </w:rPrChange>
        </w:rPr>
        <w:pPrChange w:id="419" w:author="Gladiator Gladiator" w:date="2018-05-31T20:36:00Z">
          <w:pPr>
            <w:jc w:val="both"/>
          </w:pPr>
        </w:pPrChange>
      </w:pPr>
      <w:r w:rsidRPr="006D7BC3">
        <w:rPr>
          <w:sz w:val="32"/>
          <w:u w:val="single"/>
          <w:lang w:val="el-GR"/>
          <w:rPrChange w:id="420" w:author="Gladiator Gladiator" w:date="2018-05-23T20:16:00Z">
            <w:rPr>
              <w:lang w:val="el-GR"/>
            </w:rPr>
          </w:rPrChange>
        </w:rPr>
        <w:t>2</w:t>
      </w:r>
      <w:r w:rsidR="008401E1" w:rsidRPr="006D7BC3">
        <w:rPr>
          <w:sz w:val="32"/>
          <w:u w:val="single"/>
          <w:lang w:val="el-GR"/>
          <w:rPrChange w:id="421" w:author="Gladiator Gladiator" w:date="2018-05-23T20:16:00Z">
            <w:rPr>
              <w:lang w:val="el-GR"/>
            </w:rPr>
          </w:rPrChange>
        </w:rPr>
        <w:t xml:space="preserve">.1 </w:t>
      </w:r>
      <w:r w:rsidR="00C370BF" w:rsidRPr="006D7BC3">
        <w:rPr>
          <w:sz w:val="32"/>
          <w:u w:val="single"/>
          <w:lang w:val="el-GR"/>
          <w:rPrChange w:id="422" w:author="Gladiator Gladiator" w:date="2018-05-23T20:16:00Z">
            <w:rPr>
              <w:lang w:val="el-GR"/>
            </w:rPr>
          </w:rPrChange>
        </w:rPr>
        <w:t xml:space="preserve">Τι είναι το </w:t>
      </w:r>
      <w:r w:rsidR="00127C3A" w:rsidRPr="006D7BC3">
        <w:rPr>
          <w:sz w:val="32"/>
          <w:u w:val="single"/>
          <w:lang w:val="el-GR"/>
          <w:rPrChange w:id="423" w:author="Gladiator Gladiator" w:date="2018-05-23T20:16:00Z">
            <w:rPr>
              <w:lang w:val="el-GR"/>
            </w:rPr>
          </w:rPrChange>
        </w:rPr>
        <w:t>άγχος</w:t>
      </w:r>
      <w:r w:rsidR="00C370BF" w:rsidRPr="006D7BC3">
        <w:rPr>
          <w:sz w:val="32"/>
          <w:u w:val="single"/>
          <w:lang w:val="el-GR"/>
          <w:rPrChange w:id="424" w:author="Gladiator Gladiator" w:date="2018-05-23T20:16:00Z">
            <w:rPr>
              <w:lang w:val="el-GR"/>
            </w:rPr>
          </w:rPrChange>
        </w:rPr>
        <w:t>;</w:t>
      </w:r>
    </w:p>
    <w:p w14:paraId="5CE075EA" w14:textId="5801F391" w:rsidR="00C370BF" w:rsidRDefault="00C370BF" w:rsidP="00FA5230">
      <w:pPr>
        <w:ind w:firstLine="180"/>
        <w:jc w:val="both"/>
        <w:rPr>
          <w:sz w:val="24"/>
          <w:szCs w:val="24"/>
          <w:lang w:val="el-GR"/>
        </w:rPr>
      </w:pPr>
      <w:r>
        <w:rPr>
          <w:sz w:val="24"/>
          <w:szCs w:val="24"/>
          <w:lang w:val="el-GR"/>
        </w:rPr>
        <w:t>Το άγχος</w:t>
      </w:r>
      <w:del w:id="425" w:author="goumop" w:date="2018-05-29T15:12:00Z">
        <w:r w:rsidDel="002A2F1B">
          <w:rPr>
            <w:sz w:val="24"/>
            <w:szCs w:val="24"/>
            <w:lang w:val="el-GR"/>
          </w:rPr>
          <w:delText xml:space="preserve"> ,</w:delText>
        </w:r>
      </w:del>
      <w:ins w:id="426" w:author="goumop" w:date="2018-05-29T15:12:00Z">
        <w:r w:rsidR="002A2F1B">
          <w:rPr>
            <w:sz w:val="24"/>
            <w:szCs w:val="24"/>
            <w:lang w:val="el-GR"/>
          </w:rPr>
          <w:t xml:space="preserve">, </w:t>
        </w:r>
      </w:ins>
      <w:r>
        <w:rPr>
          <w:sz w:val="24"/>
          <w:szCs w:val="24"/>
          <w:lang w:val="el-GR"/>
        </w:rPr>
        <w:t xml:space="preserve">πέρα από την σημασιολογική έννοια που έχει ως λέξη και σημαίνει σφίγγω ή πνίγω από την αρχαία ελληνική γλώσσα, έχει και αρκετούς ιατρικούς ορισμούς και </w:t>
      </w:r>
      <w:r w:rsidR="00D04030">
        <w:rPr>
          <w:sz w:val="24"/>
          <w:szCs w:val="24"/>
          <w:lang w:val="el-GR"/>
        </w:rPr>
        <w:t>θεωρίες</w:t>
      </w:r>
      <w:r>
        <w:rPr>
          <w:sz w:val="24"/>
          <w:szCs w:val="24"/>
          <w:lang w:val="el-GR"/>
        </w:rPr>
        <w:t>. Θα μπορούσαμε να χαρακτηρίσουμε το άγχος ως ένα ασαφές συναίσθημα που εκδηλώνεται με ανησυχία</w:t>
      </w:r>
      <w:del w:id="427" w:author="goumop" w:date="2018-05-29T15:09:00Z">
        <w:r w:rsidDel="002A2F1B">
          <w:rPr>
            <w:sz w:val="24"/>
            <w:szCs w:val="24"/>
            <w:lang w:val="el-GR"/>
          </w:rPr>
          <w:delText xml:space="preserve"> </w:delText>
        </w:r>
      </w:del>
      <w:r>
        <w:rPr>
          <w:sz w:val="24"/>
          <w:szCs w:val="24"/>
          <w:lang w:val="el-GR"/>
        </w:rPr>
        <w:t>,</w:t>
      </w:r>
      <w:ins w:id="428" w:author="goumop" w:date="2018-05-29T15:09:00Z">
        <w:r w:rsidR="002A2F1B">
          <w:rPr>
            <w:sz w:val="24"/>
            <w:szCs w:val="24"/>
            <w:lang w:val="el-GR"/>
          </w:rPr>
          <w:t xml:space="preserve"> </w:t>
        </w:r>
      </w:ins>
      <w:r>
        <w:rPr>
          <w:sz w:val="24"/>
          <w:szCs w:val="24"/>
          <w:lang w:val="el-GR"/>
        </w:rPr>
        <w:t>ένταση</w:t>
      </w:r>
      <w:del w:id="429" w:author="goumop" w:date="2018-05-29T15:09:00Z">
        <w:r w:rsidDel="002A2F1B">
          <w:rPr>
            <w:sz w:val="24"/>
            <w:szCs w:val="24"/>
            <w:lang w:val="el-GR"/>
          </w:rPr>
          <w:delText xml:space="preserve"> </w:delText>
        </w:r>
      </w:del>
      <w:r>
        <w:rPr>
          <w:sz w:val="24"/>
          <w:szCs w:val="24"/>
          <w:lang w:val="el-GR"/>
        </w:rPr>
        <w:t>,</w:t>
      </w:r>
      <w:ins w:id="430" w:author="goumop" w:date="2018-05-29T15:09:00Z">
        <w:r w:rsidR="002A2F1B">
          <w:rPr>
            <w:sz w:val="24"/>
            <w:szCs w:val="24"/>
            <w:lang w:val="el-GR"/>
          </w:rPr>
          <w:t xml:space="preserve"> </w:t>
        </w:r>
      </w:ins>
      <w:r>
        <w:rPr>
          <w:sz w:val="24"/>
          <w:szCs w:val="24"/>
          <w:lang w:val="el-GR"/>
        </w:rPr>
        <w:t xml:space="preserve">πίεση ή ακόμα και φόβο </w:t>
      </w:r>
      <w:r w:rsidR="00D04030">
        <w:rPr>
          <w:sz w:val="24"/>
          <w:szCs w:val="24"/>
          <w:lang w:val="el-GR"/>
        </w:rPr>
        <w:t>και τις περισσότερες φορές συνοδεύεται από διάφορα σωματικά συμπτώματα όπως ταχυκαρδία, καρδιακή αρρυθμία, ξηροστομία, πεπτικές εσωτερικές διαταραχές και κεφαλαλγία</w:t>
      </w:r>
      <w:ins w:id="431" w:author="goumop" w:date="2018-05-21T18:24:00Z">
        <w:r w:rsidR="00D92C81">
          <w:rPr>
            <w:sz w:val="24"/>
            <w:szCs w:val="24"/>
            <w:lang w:val="el-GR"/>
          </w:rPr>
          <w:t xml:space="preserve"> </w:t>
        </w:r>
      </w:ins>
      <w:r w:rsidR="004F6269">
        <w:rPr>
          <w:sz w:val="24"/>
          <w:szCs w:val="24"/>
          <w:lang w:val="el-GR"/>
        </w:rPr>
        <w:t>[</w:t>
      </w:r>
      <w:ins w:id="432" w:author="Gladiator Gladiator" w:date="2018-05-31T20:46:00Z">
        <w:r w:rsidR="005C027A" w:rsidRPr="005C027A">
          <w:rPr>
            <w:color w:val="4472C4" w:themeColor="accent5"/>
            <w:sz w:val="24"/>
            <w:szCs w:val="24"/>
            <w:lang w:val="el-GR"/>
            <w:rPrChange w:id="433" w:author="Gladiator Gladiator" w:date="2018-05-31T20:46:00Z">
              <w:rPr>
                <w:sz w:val="24"/>
                <w:szCs w:val="24"/>
                <w:lang w:val="el-GR"/>
              </w:rPr>
            </w:rPrChange>
          </w:rPr>
          <w:fldChar w:fldCharType="begin"/>
        </w:r>
        <w:r w:rsidR="005C027A" w:rsidRPr="005C027A">
          <w:rPr>
            <w:color w:val="4472C4" w:themeColor="accent5"/>
            <w:sz w:val="24"/>
            <w:szCs w:val="24"/>
            <w:lang w:val="el-GR"/>
            <w:rPrChange w:id="434" w:author="Gladiator Gladiator" w:date="2018-05-31T20:46:00Z">
              <w:rPr>
                <w:sz w:val="24"/>
                <w:szCs w:val="24"/>
                <w:lang w:val="el-GR"/>
              </w:rPr>
            </w:rPrChange>
          </w:rPr>
          <w:instrText xml:space="preserve"> REF _Ref515562132 \n \h </w:instrText>
        </w:r>
      </w:ins>
      <w:r w:rsidR="005C027A" w:rsidRPr="005C027A">
        <w:rPr>
          <w:color w:val="4472C4" w:themeColor="accent5"/>
          <w:sz w:val="24"/>
          <w:szCs w:val="24"/>
          <w:lang w:val="el-GR"/>
          <w:rPrChange w:id="435" w:author="Gladiator Gladiator" w:date="2018-05-31T20:46:00Z">
            <w:rPr>
              <w:color w:val="4472C4" w:themeColor="accent5"/>
              <w:sz w:val="24"/>
              <w:szCs w:val="24"/>
              <w:lang w:val="el-GR"/>
            </w:rPr>
          </w:rPrChange>
        </w:rPr>
      </w:r>
      <w:r w:rsidR="005C027A" w:rsidRPr="005C027A">
        <w:rPr>
          <w:color w:val="4472C4" w:themeColor="accent5"/>
          <w:sz w:val="24"/>
          <w:szCs w:val="24"/>
          <w:lang w:val="el-GR"/>
          <w:rPrChange w:id="436" w:author="Gladiator Gladiator" w:date="2018-05-31T20:46:00Z">
            <w:rPr>
              <w:sz w:val="24"/>
              <w:szCs w:val="24"/>
              <w:lang w:val="el-GR"/>
            </w:rPr>
          </w:rPrChange>
        </w:rPr>
        <w:fldChar w:fldCharType="separate"/>
      </w:r>
      <w:ins w:id="437" w:author="Gladiator Gladiator" w:date="2018-05-31T20:46:00Z">
        <w:r w:rsidR="005C027A" w:rsidRPr="005C027A">
          <w:rPr>
            <w:color w:val="4472C4" w:themeColor="accent5"/>
            <w:sz w:val="24"/>
            <w:szCs w:val="24"/>
            <w:lang w:val="el-GR"/>
            <w:rPrChange w:id="438" w:author="Gladiator Gladiator" w:date="2018-05-31T20:46:00Z">
              <w:rPr>
                <w:sz w:val="24"/>
                <w:szCs w:val="24"/>
                <w:lang w:val="el-GR"/>
              </w:rPr>
            </w:rPrChange>
          </w:rPr>
          <w:t>1</w:t>
        </w:r>
        <w:r w:rsidR="005C027A" w:rsidRPr="005C027A">
          <w:rPr>
            <w:color w:val="4472C4" w:themeColor="accent5"/>
            <w:sz w:val="24"/>
            <w:szCs w:val="24"/>
            <w:lang w:val="el-GR"/>
            <w:rPrChange w:id="439" w:author="Gladiator Gladiator" w:date="2018-05-31T20:46:00Z">
              <w:rPr>
                <w:sz w:val="24"/>
                <w:szCs w:val="24"/>
                <w:lang w:val="el-GR"/>
              </w:rPr>
            </w:rPrChange>
          </w:rPr>
          <w:fldChar w:fldCharType="end"/>
        </w:r>
      </w:ins>
      <w:del w:id="440" w:author="Gladiator Gladiator" w:date="2018-05-31T20:46:00Z">
        <w:r w:rsidR="004F6269" w:rsidDel="005C027A">
          <w:rPr>
            <w:sz w:val="24"/>
            <w:szCs w:val="24"/>
            <w:lang w:val="el-GR"/>
          </w:rPr>
          <w:delText>1</w:delText>
        </w:r>
      </w:del>
      <w:r w:rsidR="004F6269">
        <w:rPr>
          <w:sz w:val="24"/>
          <w:szCs w:val="24"/>
          <w:lang w:val="el-GR"/>
        </w:rPr>
        <w:t>]</w:t>
      </w:r>
      <w:r w:rsidR="00D04030">
        <w:rPr>
          <w:sz w:val="24"/>
          <w:szCs w:val="24"/>
          <w:lang w:val="el-GR"/>
        </w:rPr>
        <w:t xml:space="preserve">. </w:t>
      </w:r>
      <w:r w:rsidR="00D04030">
        <w:rPr>
          <w:sz w:val="24"/>
          <w:szCs w:val="24"/>
          <w:lang w:val="el-GR"/>
        </w:rPr>
        <w:tab/>
      </w:r>
    </w:p>
    <w:p w14:paraId="2A1875BD" w14:textId="64C5FF27" w:rsidR="00D04030" w:rsidRPr="005047DD" w:rsidRDefault="005047DD" w:rsidP="00FA5230">
      <w:pPr>
        <w:ind w:firstLine="180"/>
        <w:jc w:val="both"/>
        <w:rPr>
          <w:sz w:val="24"/>
          <w:szCs w:val="24"/>
          <w:lang w:val="el-GR"/>
        </w:rPr>
      </w:pPr>
      <w:r>
        <w:rPr>
          <w:sz w:val="24"/>
          <w:szCs w:val="24"/>
          <w:lang w:val="el-GR"/>
        </w:rPr>
        <w:t>Πέρα από</w:t>
      </w:r>
      <w:r w:rsidR="00D04030">
        <w:rPr>
          <w:sz w:val="24"/>
          <w:szCs w:val="24"/>
          <w:lang w:val="el-GR"/>
        </w:rPr>
        <w:t xml:space="preserve"> αυτές τις απλές </w:t>
      </w:r>
      <w:r>
        <w:rPr>
          <w:sz w:val="24"/>
          <w:szCs w:val="24"/>
          <w:lang w:val="el-GR"/>
        </w:rPr>
        <w:t xml:space="preserve">έννοιες, το </w:t>
      </w:r>
      <w:r w:rsidR="00D04030">
        <w:rPr>
          <w:sz w:val="24"/>
          <w:szCs w:val="24"/>
          <w:lang w:val="el-GR"/>
        </w:rPr>
        <w:t xml:space="preserve">άγχος μπορούμε να </w:t>
      </w:r>
      <w:r>
        <w:rPr>
          <w:sz w:val="24"/>
          <w:szCs w:val="24"/>
          <w:lang w:val="el-GR"/>
        </w:rPr>
        <w:t>το προσεγγίσουμε με</w:t>
      </w:r>
      <w:r w:rsidR="00D04030">
        <w:rPr>
          <w:sz w:val="24"/>
          <w:szCs w:val="24"/>
          <w:lang w:val="el-GR"/>
        </w:rPr>
        <w:t xml:space="preserve"> πιο πολύπλοκες ιατρικές έννοιες</w:t>
      </w:r>
      <w:del w:id="441" w:author="goumop" w:date="2018-05-29T15:09:00Z">
        <w:r w:rsidR="00D04030" w:rsidDel="002A2F1B">
          <w:rPr>
            <w:sz w:val="24"/>
            <w:szCs w:val="24"/>
            <w:lang w:val="el-GR"/>
          </w:rPr>
          <w:delText xml:space="preserve"> </w:delText>
        </w:r>
      </w:del>
      <w:r w:rsidR="00D04030">
        <w:rPr>
          <w:sz w:val="24"/>
          <w:szCs w:val="24"/>
          <w:lang w:val="el-GR"/>
        </w:rPr>
        <w:t>, ως την φυσιολογική ανταπόκριση του σώματος σε κάποια ερεθίσματα ή ότι είναι μια φυσική</w:t>
      </w:r>
      <w:del w:id="442" w:author="goumop" w:date="2018-05-29T15:09:00Z">
        <w:r w:rsidR="00D04030" w:rsidDel="002A2F1B">
          <w:rPr>
            <w:sz w:val="24"/>
            <w:szCs w:val="24"/>
            <w:lang w:val="el-GR"/>
          </w:rPr>
          <w:delText xml:space="preserve"> </w:delText>
        </w:r>
      </w:del>
      <w:r w:rsidR="00D04030">
        <w:rPr>
          <w:sz w:val="24"/>
          <w:szCs w:val="24"/>
          <w:lang w:val="el-GR"/>
        </w:rPr>
        <w:t>,</w:t>
      </w:r>
      <w:ins w:id="443" w:author="goumop" w:date="2018-05-29T15:09:00Z">
        <w:r w:rsidR="002A2F1B">
          <w:rPr>
            <w:sz w:val="24"/>
            <w:szCs w:val="24"/>
            <w:lang w:val="el-GR"/>
          </w:rPr>
          <w:t xml:space="preserve"> </w:t>
        </w:r>
      </w:ins>
      <w:r w:rsidR="00D04030">
        <w:rPr>
          <w:sz w:val="24"/>
          <w:szCs w:val="24"/>
          <w:lang w:val="el-GR"/>
        </w:rPr>
        <w:t>νοητική ή συναισθηματική αντίδραση του ατόμου μετά από εντάσεις</w:t>
      </w:r>
      <w:del w:id="444" w:author="goumop" w:date="2018-05-29T15:09:00Z">
        <w:r w:rsidR="00D04030" w:rsidDel="002A2F1B">
          <w:rPr>
            <w:sz w:val="24"/>
            <w:szCs w:val="24"/>
            <w:lang w:val="el-GR"/>
          </w:rPr>
          <w:delText xml:space="preserve"> </w:delText>
        </w:r>
      </w:del>
      <w:r w:rsidR="00D04030">
        <w:rPr>
          <w:sz w:val="24"/>
          <w:szCs w:val="24"/>
          <w:lang w:val="el-GR"/>
        </w:rPr>
        <w:t>,</w:t>
      </w:r>
      <w:ins w:id="445" w:author="goumop" w:date="2018-05-29T15:09:00Z">
        <w:r w:rsidR="002A2F1B">
          <w:rPr>
            <w:sz w:val="24"/>
            <w:szCs w:val="24"/>
            <w:lang w:val="el-GR"/>
          </w:rPr>
          <w:t xml:space="preserve"> </w:t>
        </w:r>
      </w:ins>
      <w:r w:rsidR="00D04030">
        <w:rPr>
          <w:sz w:val="24"/>
          <w:szCs w:val="24"/>
          <w:lang w:val="el-GR"/>
        </w:rPr>
        <w:t>συγκρούσεις και πιέσεις του περιβάλλοντός του</w:t>
      </w:r>
      <w:del w:id="446" w:author="goumop" w:date="2018-05-29T14:03:00Z">
        <w:r w:rsidR="00D04030" w:rsidDel="002E2599">
          <w:rPr>
            <w:sz w:val="24"/>
            <w:szCs w:val="24"/>
            <w:lang w:val="el-GR"/>
          </w:rPr>
          <w:delText>.</w:delText>
        </w:r>
      </w:del>
      <w:r w:rsidR="000D230E" w:rsidRPr="000D230E">
        <w:rPr>
          <w:lang w:val="el-GR"/>
        </w:rPr>
        <w:t xml:space="preserve"> </w:t>
      </w:r>
      <w:commentRangeStart w:id="447"/>
      <w:del w:id="448" w:author="Gladiator Gladiator" w:date="2018-05-23T01:46:00Z">
        <w:r w:rsidR="000D230E" w:rsidRPr="005047DD" w:rsidDel="00A14F52">
          <w:rPr>
            <w:sz w:val="24"/>
            <w:szCs w:val="24"/>
            <w:lang w:val="el-GR"/>
          </w:rPr>
          <w:delText>(</w:delText>
        </w:r>
        <w:r w:rsidR="000D230E" w:rsidRPr="000D230E" w:rsidDel="00A14F52">
          <w:rPr>
            <w:sz w:val="24"/>
            <w:szCs w:val="24"/>
          </w:rPr>
          <w:delText>Fontana</w:delText>
        </w:r>
        <w:r w:rsidR="000D230E" w:rsidRPr="005047DD" w:rsidDel="00A14F52">
          <w:rPr>
            <w:sz w:val="24"/>
            <w:szCs w:val="24"/>
            <w:lang w:val="el-GR"/>
          </w:rPr>
          <w:delText xml:space="preserve"> &amp; </w:delText>
        </w:r>
        <w:r w:rsidR="000D230E" w:rsidRPr="000D230E" w:rsidDel="00A14F52">
          <w:rPr>
            <w:sz w:val="24"/>
            <w:szCs w:val="24"/>
          </w:rPr>
          <w:delText>Abouserie</w:delText>
        </w:r>
        <w:r w:rsidR="000D230E" w:rsidRPr="005047DD" w:rsidDel="00A14F52">
          <w:rPr>
            <w:sz w:val="24"/>
            <w:szCs w:val="24"/>
            <w:lang w:val="el-GR"/>
          </w:rPr>
          <w:delText>, 1993)</w:delText>
        </w:r>
        <w:commentRangeEnd w:id="447"/>
        <w:r w:rsidR="00D92C81" w:rsidDel="00A14F52">
          <w:rPr>
            <w:rStyle w:val="a7"/>
          </w:rPr>
          <w:commentReference w:id="447"/>
        </w:r>
      </w:del>
      <w:r w:rsidR="004F6269">
        <w:rPr>
          <w:sz w:val="24"/>
          <w:szCs w:val="24"/>
          <w:lang w:val="el-GR"/>
        </w:rPr>
        <w:t>[</w:t>
      </w:r>
      <w:ins w:id="449" w:author="Gladiator Gladiator" w:date="2018-05-31T20:46:00Z">
        <w:r w:rsidR="005C027A" w:rsidRPr="005C027A">
          <w:rPr>
            <w:color w:val="4472C4" w:themeColor="accent5"/>
            <w:sz w:val="24"/>
            <w:szCs w:val="24"/>
            <w:lang w:val="el-GR"/>
            <w:rPrChange w:id="450" w:author="Gladiator Gladiator" w:date="2018-05-31T20:46:00Z">
              <w:rPr>
                <w:sz w:val="24"/>
                <w:szCs w:val="24"/>
                <w:lang w:val="el-GR"/>
              </w:rPr>
            </w:rPrChange>
          </w:rPr>
          <w:fldChar w:fldCharType="begin"/>
        </w:r>
        <w:r w:rsidR="005C027A" w:rsidRPr="005C027A">
          <w:rPr>
            <w:color w:val="4472C4" w:themeColor="accent5"/>
            <w:sz w:val="24"/>
            <w:szCs w:val="24"/>
            <w:lang w:val="el-GR"/>
            <w:rPrChange w:id="451" w:author="Gladiator Gladiator" w:date="2018-05-31T20:46:00Z">
              <w:rPr>
                <w:sz w:val="24"/>
                <w:szCs w:val="24"/>
                <w:lang w:val="el-GR"/>
              </w:rPr>
            </w:rPrChange>
          </w:rPr>
          <w:instrText xml:space="preserve"> REF _Ref515562921 \n \h </w:instrText>
        </w:r>
      </w:ins>
      <w:r w:rsidR="005C027A" w:rsidRPr="005C027A">
        <w:rPr>
          <w:color w:val="4472C4" w:themeColor="accent5"/>
          <w:sz w:val="24"/>
          <w:szCs w:val="24"/>
          <w:lang w:val="el-GR"/>
          <w:rPrChange w:id="452" w:author="Gladiator Gladiator" w:date="2018-05-31T20:46:00Z">
            <w:rPr>
              <w:color w:val="4472C4" w:themeColor="accent5"/>
              <w:sz w:val="24"/>
              <w:szCs w:val="24"/>
              <w:lang w:val="el-GR"/>
            </w:rPr>
          </w:rPrChange>
        </w:rPr>
      </w:r>
      <w:r w:rsidR="005C027A" w:rsidRPr="005C027A">
        <w:rPr>
          <w:color w:val="4472C4" w:themeColor="accent5"/>
          <w:sz w:val="24"/>
          <w:szCs w:val="24"/>
          <w:lang w:val="el-GR"/>
          <w:rPrChange w:id="453" w:author="Gladiator Gladiator" w:date="2018-05-31T20:46:00Z">
            <w:rPr>
              <w:sz w:val="24"/>
              <w:szCs w:val="24"/>
              <w:lang w:val="el-GR"/>
            </w:rPr>
          </w:rPrChange>
        </w:rPr>
        <w:fldChar w:fldCharType="separate"/>
      </w:r>
      <w:ins w:id="454" w:author="Gladiator Gladiator" w:date="2018-05-31T20:46:00Z">
        <w:r w:rsidR="005C027A" w:rsidRPr="005C027A">
          <w:rPr>
            <w:color w:val="4472C4" w:themeColor="accent5"/>
            <w:sz w:val="24"/>
            <w:szCs w:val="24"/>
            <w:lang w:val="el-GR"/>
            <w:rPrChange w:id="455" w:author="Gladiator Gladiator" w:date="2018-05-31T20:46:00Z">
              <w:rPr>
                <w:sz w:val="24"/>
                <w:szCs w:val="24"/>
                <w:lang w:val="el-GR"/>
              </w:rPr>
            </w:rPrChange>
          </w:rPr>
          <w:t>2</w:t>
        </w:r>
        <w:r w:rsidR="005C027A" w:rsidRPr="005C027A">
          <w:rPr>
            <w:color w:val="4472C4" w:themeColor="accent5"/>
            <w:sz w:val="24"/>
            <w:szCs w:val="24"/>
            <w:lang w:val="el-GR"/>
            <w:rPrChange w:id="456" w:author="Gladiator Gladiator" w:date="2018-05-31T20:46:00Z">
              <w:rPr>
                <w:sz w:val="24"/>
                <w:szCs w:val="24"/>
                <w:lang w:val="el-GR"/>
              </w:rPr>
            </w:rPrChange>
          </w:rPr>
          <w:fldChar w:fldCharType="end"/>
        </w:r>
      </w:ins>
      <w:del w:id="457" w:author="Gladiator Gladiator" w:date="2018-05-31T20:46:00Z">
        <w:r w:rsidR="004F6269" w:rsidDel="005C027A">
          <w:rPr>
            <w:sz w:val="24"/>
            <w:szCs w:val="24"/>
            <w:lang w:val="el-GR"/>
          </w:rPr>
          <w:delText>2</w:delText>
        </w:r>
      </w:del>
      <w:r w:rsidR="004F6269">
        <w:rPr>
          <w:sz w:val="24"/>
          <w:szCs w:val="24"/>
          <w:lang w:val="el-GR"/>
        </w:rPr>
        <w:t>]</w:t>
      </w:r>
      <w:r w:rsidR="000D230E" w:rsidRPr="005047DD">
        <w:rPr>
          <w:sz w:val="24"/>
          <w:szCs w:val="24"/>
          <w:lang w:val="el-GR"/>
        </w:rPr>
        <w:t>.</w:t>
      </w:r>
    </w:p>
    <w:p w14:paraId="0769A470" w14:textId="196CCF09" w:rsidR="000D230E" w:rsidRDefault="000D230E" w:rsidP="00FA5230">
      <w:pPr>
        <w:ind w:firstLine="180"/>
        <w:jc w:val="both"/>
        <w:rPr>
          <w:sz w:val="24"/>
          <w:szCs w:val="24"/>
          <w:lang w:val="el-GR"/>
        </w:rPr>
      </w:pPr>
      <w:r>
        <w:rPr>
          <w:sz w:val="24"/>
          <w:szCs w:val="24"/>
          <w:lang w:val="el-GR"/>
        </w:rPr>
        <w:t>Τα τελευταία χρόνια υπάρχει η συνήθεια να διακρίνεται το άγχος σε περιστασιακό ή χαρακτηριστικό της προσωπικότητας μας. Η πρώτη περίπτωση αναφέρεται στο άγχος που βιώνει το άτομο ανά πάσα στιγμή ενώ η δεύτερη περίπτωση στην ετοιμότητα και στην προδιάθεση του ατόμου να βιώνει το άγχος στην πορεία της ζωής του.</w:t>
      </w:r>
      <w:r w:rsidR="00127C3A">
        <w:rPr>
          <w:sz w:val="24"/>
          <w:szCs w:val="24"/>
          <w:lang w:val="el-GR"/>
        </w:rPr>
        <w:t xml:space="preserve"> Για την διάκριση και την βαθμολόγηση των δύο αυτών περιπτώσεων εφαρμόζονται ειδικές ψυχολογικές δοκιμασίες</w:t>
      </w:r>
      <w:r>
        <w:rPr>
          <w:sz w:val="24"/>
          <w:szCs w:val="24"/>
          <w:lang w:val="el-GR"/>
        </w:rPr>
        <w:t xml:space="preserve"> </w:t>
      </w:r>
      <w:ins w:id="458" w:author="Gladiator Gladiator" w:date="2018-05-23T01:46:00Z">
        <w:r w:rsidR="00A14F52" w:rsidRPr="00A14F52">
          <w:rPr>
            <w:sz w:val="24"/>
            <w:szCs w:val="24"/>
            <w:lang w:val="el-GR"/>
            <w:rPrChange w:id="459" w:author="Gladiator Gladiator" w:date="2018-05-23T01:46:00Z">
              <w:rPr>
                <w:sz w:val="24"/>
                <w:szCs w:val="24"/>
              </w:rPr>
            </w:rPrChange>
          </w:rPr>
          <w:t>[</w:t>
        </w:r>
      </w:ins>
      <w:del w:id="460" w:author="Gladiator Gladiator" w:date="2018-05-23T01:46:00Z">
        <w:r w:rsidR="00127C3A" w:rsidRPr="005C027A" w:rsidDel="00A14F52">
          <w:rPr>
            <w:color w:val="4472C4" w:themeColor="accent5"/>
            <w:sz w:val="24"/>
            <w:szCs w:val="24"/>
            <w:lang w:val="el-GR"/>
            <w:rPrChange w:id="461" w:author="Gladiator Gladiator" w:date="2018-05-31T20:47:00Z">
              <w:rPr>
                <w:sz w:val="24"/>
                <w:szCs w:val="24"/>
                <w:lang w:val="el-GR"/>
              </w:rPr>
            </w:rPrChange>
          </w:rPr>
          <w:delText>(</w:delText>
        </w:r>
        <w:r w:rsidR="00127C3A" w:rsidRPr="005C027A" w:rsidDel="00A14F52">
          <w:rPr>
            <w:color w:val="4472C4" w:themeColor="accent5"/>
            <w:sz w:val="24"/>
            <w:szCs w:val="24"/>
            <w:rPrChange w:id="462" w:author="Gladiator Gladiator" w:date="2018-05-31T20:47:00Z">
              <w:rPr>
                <w:sz w:val="24"/>
                <w:szCs w:val="24"/>
              </w:rPr>
            </w:rPrChange>
          </w:rPr>
          <w:delText>Varvogli</w:delText>
        </w:r>
        <w:r w:rsidR="00127C3A" w:rsidRPr="005C027A" w:rsidDel="00A14F52">
          <w:rPr>
            <w:color w:val="4472C4" w:themeColor="accent5"/>
            <w:sz w:val="24"/>
            <w:szCs w:val="24"/>
            <w:lang w:val="el-GR"/>
            <w:rPrChange w:id="463" w:author="Gladiator Gladiator" w:date="2018-05-31T20:47:00Z">
              <w:rPr>
                <w:sz w:val="24"/>
                <w:szCs w:val="24"/>
                <w:lang w:val="el-GR"/>
              </w:rPr>
            </w:rPrChange>
          </w:rPr>
          <w:delText xml:space="preserve"> &amp; </w:delText>
        </w:r>
        <w:r w:rsidR="00127C3A" w:rsidRPr="005C027A" w:rsidDel="00A14F52">
          <w:rPr>
            <w:color w:val="4472C4" w:themeColor="accent5"/>
            <w:sz w:val="24"/>
            <w:szCs w:val="24"/>
            <w:rPrChange w:id="464" w:author="Gladiator Gladiator" w:date="2018-05-31T20:47:00Z">
              <w:rPr>
                <w:sz w:val="24"/>
                <w:szCs w:val="24"/>
              </w:rPr>
            </w:rPrChange>
          </w:rPr>
          <w:delText>Darviri</w:delText>
        </w:r>
        <w:r w:rsidR="00127C3A" w:rsidRPr="005C027A" w:rsidDel="00A14F52">
          <w:rPr>
            <w:color w:val="4472C4" w:themeColor="accent5"/>
            <w:sz w:val="24"/>
            <w:szCs w:val="24"/>
            <w:lang w:val="el-GR"/>
            <w:rPrChange w:id="465" w:author="Gladiator Gladiator" w:date="2018-05-31T20:47:00Z">
              <w:rPr>
                <w:sz w:val="24"/>
                <w:szCs w:val="24"/>
                <w:lang w:val="el-GR"/>
              </w:rPr>
            </w:rPrChange>
          </w:rPr>
          <w:delText>, 2011)</w:delText>
        </w:r>
        <w:r w:rsidR="004F6269" w:rsidRPr="005C027A" w:rsidDel="00A14F52">
          <w:rPr>
            <w:color w:val="4472C4" w:themeColor="accent5"/>
            <w:sz w:val="24"/>
            <w:szCs w:val="24"/>
            <w:lang w:val="el-GR"/>
            <w:rPrChange w:id="466" w:author="Gladiator Gladiator" w:date="2018-05-31T20:47:00Z">
              <w:rPr>
                <w:sz w:val="24"/>
                <w:szCs w:val="24"/>
                <w:lang w:val="el-GR"/>
              </w:rPr>
            </w:rPrChange>
          </w:rPr>
          <w:delText>[</w:delText>
        </w:r>
      </w:del>
      <w:ins w:id="467" w:author="Gladiator Gladiator" w:date="2018-05-31T20:47:00Z">
        <w:r w:rsidR="005C027A" w:rsidRPr="005C027A">
          <w:rPr>
            <w:color w:val="4472C4" w:themeColor="accent5"/>
            <w:sz w:val="24"/>
            <w:szCs w:val="24"/>
            <w:lang w:val="el-GR"/>
            <w:rPrChange w:id="468" w:author="Gladiator Gladiator" w:date="2018-05-31T20:47:00Z">
              <w:rPr>
                <w:sz w:val="24"/>
                <w:szCs w:val="24"/>
                <w:lang w:val="el-GR"/>
              </w:rPr>
            </w:rPrChange>
          </w:rPr>
          <w:fldChar w:fldCharType="begin"/>
        </w:r>
        <w:r w:rsidR="005C027A" w:rsidRPr="005C027A">
          <w:rPr>
            <w:color w:val="4472C4" w:themeColor="accent5"/>
            <w:sz w:val="24"/>
            <w:szCs w:val="24"/>
            <w:lang w:val="el-GR"/>
            <w:rPrChange w:id="469" w:author="Gladiator Gladiator" w:date="2018-05-31T20:47:00Z">
              <w:rPr>
                <w:sz w:val="24"/>
                <w:szCs w:val="24"/>
                <w:lang w:val="el-GR"/>
              </w:rPr>
            </w:rPrChange>
          </w:rPr>
          <w:instrText xml:space="preserve"> REF _Ref515562939 \n \h </w:instrText>
        </w:r>
      </w:ins>
      <w:r w:rsidR="005C027A" w:rsidRPr="005C027A">
        <w:rPr>
          <w:color w:val="4472C4" w:themeColor="accent5"/>
          <w:sz w:val="24"/>
          <w:szCs w:val="24"/>
          <w:lang w:val="el-GR"/>
          <w:rPrChange w:id="470" w:author="Gladiator Gladiator" w:date="2018-05-31T20:47:00Z">
            <w:rPr>
              <w:color w:val="4472C4" w:themeColor="accent5"/>
              <w:sz w:val="24"/>
              <w:szCs w:val="24"/>
              <w:lang w:val="el-GR"/>
            </w:rPr>
          </w:rPrChange>
        </w:rPr>
      </w:r>
      <w:r w:rsidR="005C027A" w:rsidRPr="005C027A">
        <w:rPr>
          <w:color w:val="4472C4" w:themeColor="accent5"/>
          <w:sz w:val="24"/>
          <w:szCs w:val="24"/>
          <w:lang w:val="el-GR"/>
          <w:rPrChange w:id="471" w:author="Gladiator Gladiator" w:date="2018-05-31T20:47:00Z">
            <w:rPr>
              <w:sz w:val="24"/>
              <w:szCs w:val="24"/>
              <w:lang w:val="el-GR"/>
            </w:rPr>
          </w:rPrChange>
        </w:rPr>
        <w:fldChar w:fldCharType="separate"/>
      </w:r>
      <w:ins w:id="472" w:author="Gladiator Gladiator" w:date="2018-05-31T20:47:00Z">
        <w:r w:rsidR="005C027A" w:rsidRPr="005C027A">
          <w:rPr>
            <w:color w:val="4472C4" w:themeColor="accent5"/>
            <w:sz w:val="24"/>
            <w:szCs w:val="24"/>
            <w:lang w:val="el-GR"/>
            <w:rPrChange w:id="473" w:author="Gladiator Gladiator" w:date="2018-05-31T20:47:00Z">
              <w:rPr>
                <w:sz w:val="24"/>
                <w:szCs w:val="24"/>
                <w:lang w:val="el-GR"/>
              </w:rPr>
            </w:rPrChange>
          </w:rPr>
          <w:t>3</w:t>
        </w:r>
        <w:r w:rsidR="005C027A" w:rsidRPr="005C027A">
          <w:rPr>
            <w:color w:val="4472C4" w:themeColor="accent5"/>
            <w:sz w:val="24"/>
            <w:szCs w:val="24"/>
            <w:lang w:val="el-GR"/>
            <w:rPrChange w:id="474" w:author="Gladiator Gladiator" w:date="2018-05-31T20:47:00Z">
              <w:rPr>
                <w:sz w:val="24"/>
                <w:szCs w:val="24"/>
                <w:lang w:val="el-GR"/>
              </w:rPr>
            </w:rPrChange>
          </w:rPr>
          <w:fldChar w:fldCharType="end"/>
        </w:r>
      </w:ins>
      <w:del w:id="475" w:author="Gladiator Gladiator" w:date="2018-05-31T20:46:00Z">
        <w:r w:rsidR="004F6269" w:rsidDel="005C027A">
          <w:rPr>
            <w:sz w:val="24"/>
            <w:szCs w:val="24"/>
            <w:lang w:val="el-GR"/>
          </w:rPr>
          <w:delText>3</w:delText>
        </w:r>
      </w:del>
      <w:r w:rsidR="004F6269">
        <w:rPr>
          <w:sz w:val="24"/>
          <w:szCs w:val="24"/>
          <w:lang w:val="el-GR"/>
        </w:rPr>
        <w:t>]</w:t>
      </w:r>
      <w:r w:rsidR="00127C3A" w:rsidRPr="00127C3A">
        <w:rPr>
          <w:sz w:val="24"/>
          <w:szCs w:val="24"/>
          <w:lang w:val="el-GR"/>
        </w:rPr>
        <w:t>.</w:t>
      </w:r>
    </w:p>
    <w:p w14:paraId="7AD608D1" w14:textId="77777777" w:rsidR="00127C3A" w:rsidRDefault="00127C3A" w:rsidP="00FA5230">
      <w:pPr>
        <w:ind w:firstLine="180"/>
        <w:jc w:val="both"/>
        <w:rPr>
          <w:sz w:val="24"/>
          <w:szCs w:val="24"/>
          <w:lang w:val="el-GR"/>
        </w:rPr>
      </w:pPr>
      <w:r>
        <w:rPr>
          <w:sz w:val="24"/>
          <w:szCs w:val="24"/>
          <w:lang w:val="el-GR"/>
        </w:rPr>
        <w:t>Τέλος</w:t>
      </w:r>
      <w:del w:id="476" w:author="goumop" w:date="2018-05-21T18:25:00Z">
        <w:r w:rsidDel="00D92C81">
          <w:rPr>
            <w:sz w:val="24"/>
            <w:szCs w:val="24"/>
            <w:lang w:val="el-GR"/>
          </w:rPr>
          <w:delText xml:space="preserve"> </w:delText>
        </w:r>
      </w:del>
      <w:r>
        <w:rPr>
          <w:sz w:val="24"/>
          <w:szCs w:val="24"/>
          <w:lang w:val="el-GR"/>
        </w:rPr>
        <w:t>,</w:t>
      </w:r>
      <w:ins w:id="477" w:author="goumop" w:date="2018-05-21T18:25:00Z">
        <w:r w:rsidR="00D92C81">
          <w:rPr>
            <w:sz w:val="24"/>
            <w:szCs w:val="24"/>
            <w:lang w:val="el-GR"/>
          </w:rPr>
          <w:t xml:space="preserve"> </w:t>
        </w:r>
      </w:ins>
      <w:r>
        <w:rPr>
          <w:sz w:val="24"/>
          <w:szCs w:val="24"/>
          <w:lang w:val="el-GR"/>
        </w:rPr>
        <w:t>η έννοια τους άγχους</w:t>
      </w:r>
      <w:del w:id="478" w:author="goumop" w:date="2018-05-21T18:25:00Z">
        <w:r w:rsidDel="00D92C81">
          <w:rPr>
            <w:sz w:val="24"/>
            <w:szCs w:val="24"/>
            <w:lang w:val="el-GR"/>
          </w:rPr>
          <w:delText xml:space="preserve"> </w:delText>
        </w:r>
      </w:del>
      <w:r>
        <w:rPr>
          <w:sz w:val="24"/>
          <w:szCs w:val="24"/>
          <w:lang w:val="el-GR"/>
        </w:rPr>
        <w:t>,</w:t>
      </w:r>
      <w:ins w:id="479" w:author="goumop" w:date="2018-05-21T18:25:00Z">
        <w:r w:rsidR="00D92C81">
          <w:rPr>
            <w:sz w:val="24"/>
            <w:szCs w:val="24"/>
            <w:lang w:val="el-GR"/>
          </w:rPr>
          <w:t xml:space="preserve"> </w:t>
        </w:r>
      </w:ins>
      <w:r>
        <w:rPr>
          <w:sz w:val="24"/>
          <w:szCs w:val="24"/>
          <w:lang w:val="el-GR"/>
        </w:rPr>
        <w:t>σύμφωνα με πολλούς επιστήμονες</w:t>
      </w:r>
      <w:del w:id="480" w:author="goumop" w:date="2018-05-21T18:25:00Z">
        <w:r w:rsidDel="00D92C81">
          <w:rPr>
            <w:sz w:val="24"/>
            <w:szCs w:val="24"/>
            <w:lang w:val="el-GR"/>
          </w:rPr>
          <w:delText xml:space="preserve"> </w:delText>
        </w:r>
      </w:del>
      <w:r>
        <w:rPr>
          <w:sz w:val="24"/>
          <w:szCs w:val="24"/>
          <w:lang w:val="el-GR"/>
        </w:rPr>
        <w:t>,</w:t>
      </w:r>
      <w:ins w:id="481" w:author="goumop" w:date="2018-05-21T18:25:00Z">
        <w:r w:rsidR="00D92C81">
          <w:rPr>
            <w:sz w:val="24"/>
            <w:szCs w:val="24"/>
            <w:lang w:val="el-GR"/>
          </w:rPr>
          <w:t xml:space="preserve"> </w:t>
        </w:r>
      </w:ins>
      <w:r>
        <w:rPr>
          <w:sz w:val="24"/>
          <w:szCs w:val="24"/>
          <w:lang w:val="el-GR"/>
        </w:rPr>
        <w:t>αποδίδεται ως</w:t>
      </w:r>
    </w:p>
    <w:p w14:paraId="001D399C" w14:textId="77777777" w:rsidR="00127C3A" w:rsidRDefault="00127C3A" w:rsidP="00FA5230">
      <w:pPr>
        <w:pStyle w:val="a6"/>
        <w:numPr>
          <w:ilvl w:val="0"/>
          <w:numId w:val="2"/>
        </w:numPr>
        <w:ind w:firstLine="180"/>
        <w:jc w:val="both"/>
        <w:rPr>
          <w:sz w:val="24"/>
          <w:szCs w:val="24"/>
          <w:lang w:val="el-GR"/>
        </w:rPr>
      </w:pPr>
      <w:r>
        <w:rPr>
          <w:sz w:val="24"/>
          <w:szCs w:val="24"/>
          <w:lang w:val="el-GR"/>
        </w:rPr>
        <w:t xml:space="preserve">η αντίδραση του ανθρώπου απέναντι σε μια υποτιθέμενη απειλή </w:t>
      </w:r>
    </w:p>
    <w:p w14:paraId="7C37B690" w14:textId="77777777" w:rsidR="00127C3A" w:rsidRDefault="00127C3A" w:rsidP="00433F24">
      <w:pPr>
        <w:pStyle w:val="a6"/>
        <w:numPr>
          <w:ilvl w:val="0"/>
          <w:numId w:val="2"/>
        </w:numPr>
        <w:ind w:left="1440" w:hanging="540"/>
        <w:jc w:val="both"/>
        <w:rPr>
          <w:sz w:val="24"/>
          <w:szCs w:val="24"/>
          <w:lang w:val="el-GR"/>
        </w:rPr>
      </w:pPr>
      <w:r>
        <w:rPr>
          <w:sz w:val="24"/>
          <w:szCs w:val="24"/>
          <w:lang w:val="el-GR"/>
        </w:rPr>
        <w:t xml:space="preserve">το απειλητικό ερέθισμα που διαταράσσει την συναισθηματική του κατάσταση </w:t>
      </w:r>
      <w:r w:rsidR="00FA5230">
        <w:rPr>
          <w:sz w:val="24"/>
          <w:szCs w:val="24"/>
          <w:lang w:val="el-GR"/>
        </w:rPr>
        <w:t xml:space="preserve">   </w:t>
      </w:r>
      <w:r w:rsidR="00433F24">
        <w:rPr>
          <w:sz w:val="24"/>
          <w:szCs w:val="24"/>
          <w:lang w:val="el-GR"/>
        </w:rPr>
        <w:t xml:space="preserve">  </w:t>
      </w:r>
      <w:r>
        <w:rPr>
          <w:sz w:val="24"/>
          <w:szCs w:val="24"/>
          <w:lang w:val="el-GR"/>
        </w:rPr>
        <w:t>και</w:t>
      </w:r>
    </w:p>
    <w:p w14:paraId="0063A88E" w14:textId="1C07B64B" w:rsidR="00127C3A" w:rsidRPr="00127C3A" w:rsidRDefault="00127C3A" w:rsidP="00433F24">
      <w:pPr>
        <w:pStyle w:val="a6"/>
        <w:numPr>
          <w:ilvl w:val="0"/>
          <w:numId w:val="2"/>
        </w:numPr>
        <w:ind w:left="1440" w:hanging="540"/>
        <w:jc w:val="both"/>
        <w:rPr>
          <w:sz w:val="24"/>
          <w:szCs w:val="24"/>
          <w:lang w:val="el-GR"/>
        </w:rPr>
      </w:pPr>
      <w:r>
        <w:rPr>
          <w:sz w:val="24"/>
          <w:szCs w:val="24"/>
          <w:lang w:val="el-GR"/>
        </w:rPr>
        <w:t>η σχέση του ανθρώπου και των συνθηκών του περιβάλλοντός του που αλλοιώνουν αρνητικά την ποιότητα ζωής του</w:t>
      </w:r>
      <w:del w:id="482" w:author="goumop" w:date="2018-05-29T14:03:00Z">
        <w:r w:rsidDel="002E2599">
          <w:rPr>
            <w:sz w:val="24"/>
            <w:szCs w:val="24"/>
            <w:lang w:val="el-GR"/>
          </w:rPr>
          <w:delText>.</w:delText>
        </w:r>
      </w:del>
      <w:r w:rsidRPr="00127C3A">
        <w:rPr>
          <w:lang w:val="el-GR"/>
        </w:rPr>
        <w:t xml:space="preserve"> </w:t>
      </w:r>
      <w:ins w:id="483" w:author="Gladiator Gladiator" w:date="2018-05-23T01:46:00Z">
        <w:r w:rsidR="00A14F52" w:rsidRPr="002A2F1B">
          <w:rPr>
            <w:lang w:val="el-GR"/>
            <w:rPrChange w:id="484" w:author="goumop" w:date="2018-05-29T15:09:00Z">
              <w:rPr/>
            </w:rPrChange>
          </w:rPr>
          <w:t>[</w:t>
        </w:r>
      </w:ins>
      <w:del w:id="485" w:author="Gladiator Gladiator" w:date="2018-05-23T01:46:00Z">
        <w:r w:rsidRPr="005C027A" w:rsidDel="00A14F52">
          <w:rPr>
            <w:color w:val="4472C4" w:themeColor="accent5"/>
            <w:sz w:val="24"/>
            <w:szCs w:val="24"/>
            <w:lang w:val="el-GR"/>
            <w:rPrChange w:id="486" w:author="Gladiator Gladiator" w:date="2018-05-31T20:47:00Z">
              <w:rPr>
                <w:sz w:val="24"/>
                <w:szCs w:val="24"/>
                <w:lang w:val="el-GR"/>
              </w:rPr>
            </w:rPrChange>
          </w:rPr>
          <w:delText>(</w:delText>
        </w:r>
        <w:r w:rsidRPr="005C027A" w:rsidDel="00A14F52">
          <w:rPr>
            <w:color w:val="4472C4" w:themeColor="accent5"/>
            <w:sz w:val="24"/>
            <w:szCs w:val="24"/>
            <w:rPrChange w:id="487" w:author="Gladiator Gladiator" w:date="2018-05-31T20:47:00Z">
              <w:rPr>
                <w:sz w:val="24"/>
                <w:szCs w:val="24"/>
              </w:rPr>
            </w:rPrChange>
          </w:rPr>
          <w:delText>Lazarus</w:delText>
        </w:r>
        <w:r w:rsidRPr="005C027A" w:rsidDel="00A14F52">
          <w:rPr>
            <w:color w:val="4472C4" w:themeColor="accent5"/>
            <w:sz w:val="24"/>
            <w:szCs w:val="24"/>
            <w:lang w:val="el-GR"/>
            <w:rPrChange w:id="488" w:author="Gladiator Gladiator" w:date="2018-05-31T20:47:00Z">
              <w:rPr>
                <w:sz w:val="24"/>
                <w:szCs w:val="24"/>
                <w:lang w:val="el-GR"/>
              </w:rPr>
            </w:rPrChange>
          </w:rPr>
          <w:delText xml:space="preserve"> &amp; </w:delText>
        </w:r>
        <w:r w:rsidRPr="005C027A" w:rsidDel="00A14F52">
          <w:rPr>
            <w:color w:val="4472C4" w:themeColor="accent5"/>
            <w:sz w:val="24"/>
            <w:szCs w:val="24"/>
            <w:rPrChange w:id="489" w:author="Gladiator Gladiator" w:date="2018-05-31T20:47:00Z">
              <w:rPr>
                <w:sz w:val="24"/>
                <w:szCs w:val="24"/>
              </w:rPr>
            </w:rPrChange>
          </w:rPr>
          <w:delText>Folkman</w:delText>
        </w:r>
        <w:r w:rsidRPr="005C027A" w:rsidDel="00A14F52">
          <w:rPr>
            <w:color w:val="4472C4" w:themeColor="accent5"/>
            <w:sz w:val="24"/>
            <w:szCs w:val="24"/>
            <w:lang w:val="el-GR"/>
            <w:rPrChange w:id="490" w:author="Gladiator Gladiator" w:date="2018-05-31T20:47:00Z">
              <w:rPr>
                <w:sz w:val="24"/>
                <w:szCs w:val="24"/>
                <w:lang w:val="el-GR"/>
              </w:rPr>
            </w:rPrChange>
          </w:rPr>
          <w:delText>, 1984)</w:delText>
        </w:r>
        <w:r w:rsidR="004F6269" w:rsidRPr="005C027A" w:rsidDel="00A14F52">
          <w:rPr>
            <w:color w:val="4472C4" w:themeColor="accent5"/>
            <w:sz w:val="24"/>
            <w:szCs w:val="24"/>
            <w:lang w:val="el-GR"/>
            <w:rPrChange w:id="491" w:author="Gladiator Gladiator" w:date="2018-05-31T20:47:00Z">
              <w:rPr>
                <w:sz w:val="24"/>
                <w:szCs w:val="24"/>
                <w:lang w:val="el-GR"/>
              </w:rPr>
            </w:rPrChange>
          </w:rPr>
          <w:delText>[</w:delText>
        </w:r>
      </w:del>
      <w:ins w:id="492" w:author="Gladiator Gladiator" w:date="2018-05-31T20:47:00Z">
        <w:r w:rsidR="005C027A" w:rsidRPr="005C027A">
          <w:rPr>
            <w:color w:val="4472C4" w:themeColor="accent5"/>
            <w:sz w:val="24"/>
            <w:szCs w:val="24"/>
            <w:lang w:val="el-GR"/>
            <w:rPrChange w:id="493" w:author="Gladiator Gladiator" w:date="2018-05-31T20:47:00Z">
              <w:rPr>
                <w:sz w:val="24"/>
                <w:szCs w:val="24"/>
                <w:lang w:val="el-GR"/>
              </w:rPr>
            </w:rPrChange>
          </w:rPr>
          <w:fldChar w:fldCharType="begin"/>
        </w:r>
        <w:r w:rsidR="005C027A" w:rsidRPr="005C027A">
          <w:rPr>
            <w:color w:val="4472C4" w:themeColor="accent5"/>
            <w:sz w:val="24"/>
            <w:szCs w:val="24"/>
            <w:lang w:val="el-GR"/>
            <w:rPrChange w:id="494" w:author="Gladiator Gladiator" w:date="2018-05-31T20:47:00Z">
              <w:rPr>
                <w:sz w:val="24"/>
                <w:szCs w:val="24"/>
                <w:lang w:val="el-GR"/>
              </w:rPr>
            </w:rPrChange>
          </w:rPr>
          <w:instrText xml:space="preserve"> REF _Ref515562988 \n \h </w:instrText>
        </w:r>
      </w:ins>
      <w:r w:rsidR="005C027A" w:rsidRPr="005C027A">
        <w:rPr>
          <w:color w:val="4472C4" w:themeColor="accent5"/>
          <w:sz w:val="24"/>
          <w:szCs w:val="24"/>
          <w:lang w:val="el-GR"/>
          <w:rPrChange w:id="495" w:author="Gladiator Gladiator" w:date="2018-05-31T20:47:00Z">
            <w:rPr>
              <w:color w:val="4472C4" w:themeColor="accent5"/>
              <w:sz w:val="24"/>
              <w:szCs w:val="24"/>
              <w:lang w:val="el-GR"/>
            </w:rPr>
          </w:rPrChange>
        </w:rPr>
      </w:r>
      <w:r w:rsidR="005C027A" w:rsidRPr="005C027A">
        <w:rPr>
          <w:color w:val="4472C4" w:themeColor="accent5"/>
          <w:sz w:val="24"/>
          <w:szCs w:val="24"/>
          <w:lang w:val="el-GR"/>
          <w:rPrChange w:id="496" w:author="Gladiator Gladiator" w:date="2018-05-31T20:47:00Z">
            <w:rPr>
              <w:sz w:val="24"/>
              <w:szCs w:val="24"/>
              <w:lang w:val="el-GR"/>
            </w:rPr>
          </w:rPrChange>
        </w:rPr>
        <w:fldChar w:fldCharType="separate"/>
      </w:r>
      <w:ins w:id="497" w:author="Gladiator Gladiator" w:date="2018-05-31T20:47:00Z">
        <w:r w:rsidR="005C027A" w:rsidRPr="005C027A">
          <w:rPr>
            <w:color w:val="4472C4" w:themeColor="accent5"/>
            <w:sz w:val="24"/>
            <w:szCs w:val="24"/>
            <w:lang w:val="el-GR"/>
            <w:rPrChange w:id="498" w:author="Gladiator Gladiator" w:date="2018-05-31T20:47:00Z">
              <w:rPr>
                <w:sz w:val="24"/>
                <w:szCs w:val="24"/>
                <w:lang w:val="el-GR"/>
              </w:rPr>
            </w:rPrChange>
          </w:rPr>
          <w:t>4</w:t>
        </w:r>
        <w:r w:rsidR="005C027A" w:rsidRPr="005C027A">
          <w:rPr>
            <w:color w:val="4472C4" w:themeColor="accent5"/>
            <w:sz w:val="24"/>
            <w:szCs w:val="24"/>
            <w:lang w:val="el-GR"/>
            <w:rPrChange w:id="499" w:author="Gladiator Gladiator" w:date="2018-05-31T20:47:00Z">
              <w:rPr>
                <w:sz w:val="24"/>
                <w:szCs w:val="24"/>
                <w:lang w:val="el-GR"/>
              </w:rPr>
            </w:rPrChange>
          </w:rPr>
          <w:fldChar w:fldCharType="end"/>
        </w:r>
      </w:ins>
      <w:del w:id="500" w:author="Gladiator Gladiator" w:date="2018-05-31T20:47:00Z">
        <w:r w:rsidR="004F6269" w:rsidDel="005C027A">
          <w:rPr>
            <w:sz w:val="24"/>
            <w:szCs w:val="24"/>
            <w:lang w:val="el-GR"/>
          </w:rPr>
          <w:delText>4</w:delText>
        </w:r>
      </w:del>
      <w:r w:rsidR="004F6269">
        <w:rPr>
          <w:sz w:val="24"/>
          <w:szCs w:val="24"/>
          <w:lang w:val="el-GR"/>
        </w:rPr>
        <w:t>]</w:t>
      </w:r>
      <w:r w:rsidRPr="00FA5230">
        <w:rPr>
          <w:sz w:val="24"/>
          <w:szCs w:val="24"/>
          <w:lang w:val="el-GR"/>
        </w:rPr>
        <w:t>.</w:t>
      </w:r>
    </w:p>
    <w:p w14:paraId="0A460337" w14:textId="00582A43" w:rsidR="000D230E" w:rsidRDefault="00B377E5" w:rsidP="00FA5230">
      <w:pPr>
        <w:ind w:firstLine="180"/>
        <w:jc w:val="both"/>
        <w:rPr>
          <w:sz w:val="24"/>
          <w:szCs w:val="24"/>
          <w:lang w:val="el-GR"/>
        </w:rPr>
      </w:pPr>
      <w:r>
        <w:rPr>
          <w:sz w:val="24"/>
          <w:szCs w:val="24"/>
          <w:lang w:val="el-GR"/>
        </w:rPr>
        <w:t>Γενικότερα,</w:t>
      </w:r>
      <w:r w:rsidR="001C28C4" w:rsidRPr="001C28C4">
        <w:rPr>
          <w:sz w:val="24"/>
          <w:szCs w:val="24"/>
          <w:lang w:val="el-GR"/>
          <w:rPrChange w:id="501" w:author="Gladiator Gladiator" w:date="2018-05-22T17:41:00Z">
            <w:rPr>
              <w:sz w:val="24"/>
              <w:szCs w:val="24"/>
            </w:rPr>
          </w:rPrChange>
        </w:rPr>
        <w:t xml:space="preserve"> </w:t>
      </w:r>
      <w:r>
        <w:rPr>
          <w:sz w:val="24"/>
          <w:szCs w:val="24"/>
          <w:lang w:val="el-GR"/>
        </w:rPr>
        <w:t>παρατηρούμε πως δεν υπάρχει μία σταθερή και απόλυτη έννοια για τον όρο άγχος. Πολλοί επιστήμονες δώσανε τις δικιές τους έννοιες για το άγχος</w:t>
      </w:r>
      <w:del w:id="502" w:author="goumop" w:date="2018-05-29T15:10:00Z">
        <w:r w:rsidDel="002A2F1B">
          <w:rPr>
            <w:sz w:val="24"/>
            <w:szCs w:val="24"/>
            <w:lang w:val="el-GR"/>
          </w:rPr>
          <w:delText xml:space="preserve">  </w:delText>
        </w:r>
      </w:del>
      <w:r>
        <w:rPr>
          <w:sz w:val="24"/>
          <w:szCs w:val="24"/>
          <w:lang w:val="el-GR"/>
        </w:rPr>
        <w:t>,</w:t>
      </w:r>
      <w:ins w:id="503" w:author="goumop" w:date="2018-05-29T15:10:00Z">
        <w:r w:rsidR="002A2F1B">
          <w:rPr>
            <w:sz w:val="24"/>
            <w:szCs w:val="24"/>
            <w:lang w:val="el-GR"/>
          </w:rPr>
          <w:t xml:space="preserve"> </w:t>
        </w:r>
      </w:ins>
      <w:r>
        <w:rPr>
          <w:sz w:val="24"/>
          <w:szCs w:val="24"/>
          <w:lang w:val="el-GR"/>
        </w:rPr>
        <w:t>οι οποίες υποστηρίζονται μέχρι και σήμερα αναπτύσσοντας διάφορα μοντέλα και θεωρίες.</w:t>
      </w:r>
    </w:p>
    <w:p w14:paraId="3AF60E3A" w14:textId="77777777" w:rsidR="00B377E5" w:rsidRPr="00506E9E" w:rsidRDefault="00506E9E" w:rsidP="00FA5230">
      <w:pPr>
        <w:ind w:firstLine="180"/>
        <w:jc w:val="both"/>
        <w:rPr>
          <w:sz w:val="24"/>
          <w:szCs w:val="24"/>
        </w:rPr>
      </w:pPr>
      <w:r>
        <w:rPr>
          <w:sz w:val="24"/>
          <w:szCs w:val="24"/>
          <w:lang w:val="el-GR"/>
        </w:rPr>
        <w:t>Για να κατανοήσουμε καλύτερα την έννοια του άγχους, π</w:t>
      </w:r>
      <w:r w:rsidR="00B377E5">
        <w:rPr>
          <w:sz w:val="24"/>
          <w:szCs w:val="24"/>
          <w:lang w:val="el-GR"/>
        </w:rPr>
        <w:t xml:space="preserve">ερίπου 30 χρόνια πριν, ο ψυχολόγος </w:t>
      </w:r>
      <w:r w:rsidR="00B377E5">
        <w:rPr>
          <w:sz w:val="24"/>
          <w:szCs w:val="24"/>
        </w:rPr>
        <w:t>Peter</w:t>
      </w:r>
      <w:r w:rsidR="00B377E5" w:rsidRPr="00B377E5">
        <w:rPr>
          <w:sz w:val="24"/>
          <w:szCs w:val="24"/>
          <w:lang w:val="el-GR"/>
        </w:rPr>
        <w:t xml:space="preserve"> </w:t>
      </w:r>
      <w:r w:rsidR="00B377E5">
        <w:rPr>
          <w:sz w:val="24"/>
          <w:szCs w:val="24"/>
        </w:rPr>
        <w:t>Lang</w:t>
      </w:r>
      <w:r w:rsidR="00B377E5" w:rsidRPr="00B377E5">
        <w:rPr>
          <w:sz w:val="24"/>
          <w:szCs w:val="24"/>
          <w:lang w:val="el-GR"/>
        </w:rPr>
        <w:t xml:space="preserve"> </w:t>
      </w:r>
      <w:r w:rsidR="00B377E5">
        <w:rPr>
          <w:sz w:val="24"/>
          <w:szCs w:val="24"/>
          <w:lang w:val="el-GR"/>
        </w:rPr>
        <w:t>πρότεινε 3 επίπεδα στα οποία μπορεί κανείς να βιώσει το άγχος. Αυτά ε</w:t>
      </w:r>
      <w:r>
        <w:rPr>
          <w:sz w:val="24"/>
          <w:szCs w:val="24"/>
          <w:lang w:val="el-GR"/>
        </w:rPr>
        <w:t>ίναι</w:t>
      </w:r>
      <w:r>
        <w:rPr>
          <w:sz w:val="24"/>
          <w:szCs w:val="24"/>
        </w:rPr>
        <w:t>:</w:t>
      </w:r>
    </w:p>
    <w:p w14:paraId="0C8CA699" w14:textId="119923E1" w:rsidR="00506E9E" w:rsidRDefault="00C17B99" w:rsidP="00FA5230">
      <w:pPr>
        <w:pStyle w:val="a6"/>
        <w:numPr>
          <w:ilvl w:val="0"/>
          <w:numId w:val="3"/>
        </w:numPr>
        <w:ind w:firstLine="180"/>
        <w:jc w:val="both"/>
        <w:rPr>
          <w:sz w:val="24"/>
          <w:szCs w:val="24"/>
          <w:lang w:val="el-GR"/>
        </w:rPr>
      </w:pPr>
      <w:r>
        <w:rPr>
          <w:sz w:val="24"/>
          <w:szCs w:val="24"/>
          <w:lang w:val="el-GR"/>
        </w:rPr>
        <w:t xml:space="preserve">Το </w:t>
      </w:r>
      <w:r w:rsidRPr="00506E9E">
        <w:rPr>
          <w:sz w:val="24"/>
          <w:szCs w:val="24"/>
          <w:u w:val="single"/>
          <w:lang w:val="el-GR"/>
        </w:rPr>
        <w:t>γνωστικό επίπεδο</w:t>
      </w:r>
      <w:r>
        <w:rPr>
          <w:sz w:val="24"/>
          <w:szCs w:val="24"/>
          <w:lang w:val="el-GR"/>
        </w:rPr>
        <w:t xml:space="preserve">, αυτό δηλαδή που οι </w:t>
      </w:r>
      <w:r w:rsidR="00506E9E">
        <w:rPr>
          <w:sz w:val="24"/>
          <w:szCs w:val="24"/>
          <w:lang w:val="el-GR"/>
        </w:rPr>
        <w:t>άνθρωποι</w:t>
      </w:r>
      <w:r>
        <w:rPr>
          <w:sz w:val="24"/>
          <w:szCs w:val="24"/>
          <w:lang w:val="el-GR"/>
        </w:rPr>
        <w:t xml:space="preserve"> λένε στον εαυτό τους ή στους άλλους. Για παράδειγμα,</w:t>
      </w:r>
      <w:r w:rsidR="00506E9E">
        <w:rPr>
          <w:sz w:val="24"/>
          <w:szCs w:val="24"/>
          <w:lang w:val="el-GR"/>
        </w:rPr>
        <w:t xml:space="preserve"> ένα άτομο με φοβία στους σκύλους μπορεί να πει </w:t>
      </w:r>
      <w:r w:rsidR="008D2A17">
        <w:rPr>
          <w:sz w:val="24"/>
          <w:szCs w:val="24"/>
          <w:lang w:val="el-GR"/>
        </w:rPr>
        <w:t>«</w:t>
      </w:r>
      <w:r w:rsidR="00506E9E">
        <w:rPr>
          <w:sz w:val="24"/>
          <w:szCs w:val="24"/>
          <w:lang w:val="el-GR"/>
        </w:rPr>
        <w:t>Τρομοκρατούμε</w:t>
      </w:r>
      <w:r w:rsidR="008D2A17">
        <w:rPr>
          <w:sz w:val="24"/>
          <w:szCs w:val="24"/>
          <w:lang w:val="el-GR"/>
        </w:rPr>
        <w:t xml:space="preserve">» </w:t>
      </w:r>
      <w:r w:rsidR="00506E9E">
        <w:rPr>
          <w:sz w:val="24"/>
          <w:szCs w:val="24"/>
          <w:lang w:val="el-GR"/>
        </w:rPr>
        <w:t>όταν θα δει ένα άγριο σκύλο να τρέχει προς το μέρος του.</w:t>
      </w:r>
    </w:p>
    <w:p w14:paraId="0ADFF67B" w14:textId="2C1AB392" w:rsidR="00506E9E" w:rsidRDefault="00506E9E" w:rsidP="00FA5230">
      <w:pPr>
        <w:pStyle w:val="a6"/>
        <w:numPr>
          <w:ilvl w:val="0"/>
          <w:numId w:val="3"/>
        </w:numPr>
        <w:ind w:firstLine="180"/>
        <w:jc w:val="both"/>
        <w:rPr>
          <w:sz w:val="24"/>
          <w:szCs w:val="24"/>
          <w:lang w:val="el-GR"/>
        </w:rPr>
      </w:pPr>
      <w:r>
        <w:rPr>
          <w:sz w:val="24"/>
          <w:szCs w:val="24"/>
          <w:lang w:val="el-GR"/>
        </w:rPr>
        <w:t xml:space="preserve">Η </w:t>
      </w:r>
      <w:r w:rsidRPr="00506E9E">
        <w:rPr>
          <w:sz w:val="24"/>
          <w:szCs w:val="24"/>
          <w:u w:val="single"/>
          <w:lang w:val="el-GR"/>
        </w:rPr>
        <w:t>ψυχολογική ή σωματική αντίδραση</w:t>
      </w:r>
      <w:del w:id="504" w:author="goumop" w:date="2018-05-29T15:12:00Z">
        <w:r w:rsidDel="002A2F1B">
          <w:rPr>
            <w:sz w:val="24"/>
            <w:szCs w:val="24"/>
            <w:lang w:val="el-GR"/>
          </w:rPr>
          <w:delText xml:space="preserve"> ,</w:delText>
        </w:r>
      </w:del>
      <w:ins w:id="505" w:author="goumop" w:date="2018-05-29T15:12:00Z">
        <w:r w:rsidR="002A2F1B">
          <w:rPr>
            <w:sz w:val="24"/>
            <w:szCs w:val="24"/>
            <w:lang w:val="el-GR"/>
          </w:rPr>
          <w:t xml:space="preserve">, </w:t>
        </w:r>
      </w:ins>
      <w:r>
        <w:rPr>
          <w:sz w:val="24"/>
          <w:szCs w:val="24"/>
          <w:lang w:val="el-GR"/>
        </w:rPr>
        <w:t xml:space="preserve"> η οποία στο παράδειγμά μας είναι η ταχυπαλμία που ενδεχομένως να νιώθει το συγκεκριμένο άτομο όταν βλέπει έναν άγριο σκύλο.</w:t>
      </w:r>
    </w:p>
    <w:p w14:paraId="4CFF7751" w14:textId="0E004557" w:rsidR="00506E9E" w:rsidRDefault="00506E9E" w:rsidP="00FA5230">
      <w:pPr>
        <w:pStyle w:val="a6"/>
        <w:numPr>
          <w:ilvl w:val="0"/>
          <w:numId w:val="3"/>
        </w:numPr>
        <w:ind w:firstLine="180"/>
        <w:jc w:val="both"/>
        <w:rPr>
          <w:sz w:val="24"/>
          <w:szCs w:val="24"/>
          <w:lang w:val="el-GR"/>
        </w:rPr>
      </w:pPr>
      <w:r>
        <w:rPr>
          <w:sz w:val="24"/>
          <w:szCs w:val="24"/>
          <w:lang w:val="el-GR"/>
        </w:rPr>
        <w:lastRenderedPageBreak/>
        <w:t xml:space="preserve">Η </w:t>
      </w:r>
      <w:r w:rsidRPr="00506E9E">
        <w:rPr>
          <w:sz w:val="24"/>
          <w:szCs w:val="24"/>
          <w:u w:val="single"/>
          <w:lang w:val="el-GR"/>
        </w:rPr>
        <w:t>συμπεριφορική αντίδραση</w:t>
      </w:r>
      <w:del w:id="506" w:author="goumop" w:date="2018-05-29T15:10:00Z">
        <w:r w:rsidDel="002A2F1B">
          <w:rPr>
            <w:sz w:val="24"/>
            <w:szCs w:val="24"/>
            <w:lang w:val="el-GR"/>
          </w:rPr>
          <w:delText xml:space="preserve"> </w:delText>
        </w:r>
      </w:del>
      <w:r>
        <w:rPr>
          <w:sz w:val="24"/>
          <w:szCs w:val="24"/>
          <w:lang w:val="el-GR"/>
        </w:rPr>
        <w:t>,</w:t>
      </w:r>
      <w:ins w:id="507" w:author="goumop" w:date="2018-05-29T15:10:00Z">
        <w:r w:rsidR="002A2F1B">
          <w:rPr>
            <w:sz w:val="24"/>
            <w:szCs w:val="24"/>
            <w:lang w:val="el-GR"/>
          </w:rPr>
          <w:t xml:space="preserve"> </w:t>
        </w:r>
      </w:ins>
      <w:r>
        <w:rPr>
          <w:sz w:val="24"/>
          <w:szCs w:val="24"/>
          <w:lang w:val="el-GR"/>
        </w:rPr>
        <w:t>δηλαδή πως θα αντιδράσει το άτομο αυτό όταν θα αντιμετωπίσει έναν άγριο σκύλο. Αν αρχίσει να τρέχει</w:t>
      </w:r>
      <w:del w:id="508" w:author="goumop" w:date="2018-05-29T15:10:00Z">
        <w:r w:rsidDel="002A2F1B">
          <w:rPr>
            <w:sz w:val="24"/>
            <w:szCs w:val="24"/>
            <w:lang w:val="el-GR"/>
          </w:rPr>
          <w:delText xml:space="preserve"> </w:delText>
        </w:r>
      </w:del>
      <w:r>
        <w:rPr>
          <w:sz w:val="24"/>
          <w:szCs w:val="24"/>
          <w:lang w:val="el-GR"/>
        </w:rPr>
        <w:t>,</w:t>
      </w:r>
      <w:ins w:id="509" w:author="goumop" w:date="2018-05-29T15:10:00Z">
        <w:r w:rsidR="002A2F1B">
          <w:rPr>
            <w:sz w:val="24"/>
            <w:szCs w:val="24"/>
            <w:lang w:val="el-GR"/>
          </w:rPr>
          <w:t xml:space="preserve"> </w:t>
        </w:r>
      </w:ins>
      <w:r>
        <w:rPr>
          <w:sz w:val="24"/>
          <w:szCs w:val="24"/>
          <w:lang w:val="el-GR"/>
        </w:rPr>
        <w:t xml:space="preserve">τότε μπορούμε να πούμε πως βιώνει ένα σύμπτωμα του συμπεριφορικού στρες. </w:t>
      </w:r>
      <w:r w:rsidR="00C17B99">
        <w:rPr>
          <w:sz w:val="24"/>
          <w:szCs w:val="24"/>
          <w:lang w:val="el-GR"/>
        </w:rPr>
        <w:t xml:space="preserve"> </w:t>
      </w:r>
    </w:p>
    <w:p w14:paraId="7F9145D3" w14:textId="5F2F054F" w:rsidR="0066682F" w:rsidRDefault="002A2A40" w:rsidP="00FA5230">
      <w:pPr>
        <w:ind w:firstLine="180"/>
        <w:jc w:val="both"/>
        <w:rPr>
          <w:sz w:val="24"/>
          <w:szCs w:val="24"/>
          <w:lang w:val="el-GR"/>
        </w:rPr>
      </w:pPr>
      <w:r>
        <w:rPr>
          <w:sz w:val="24"/>
          <w:szCs w:val="24"/>
          <w:lang w:val="el-GR"/>
        </w:rPr>
        <w:t>Αυτό που κάνει αυτή την θεωρεία ενδιαφέρουσα είναι πως τα τρία αυτά επίπεδα δεν εξαρτώνται σε μεγάλο βαθμό μεταξύ τους. Δηλαδή, στο παραπάνω παράδειγμα, το συγκεκριμέ</w:t>
      </w:r>
      <w:r w:rsidR="00CC6C9F">
        <w:rPr>
          <w:sz w:val="24"/>
          <w:szCs w:val="24"/>
          <w:lang w:val="el-GR"/>
        </w:rPr>
        <w:t xml:space="preserve">νο άτομο </w:t>
      </w:r>
      <w:r>
        <w:rPr>
          <w:sz w:val="24"/>
          <w:szCs w:val="24"/>
          <w:lang w:val="el-GR"/>
        </w:rPr>
        <w:t xml:space="preserve">να αναφέρει στους άλλους ότι φοβάται τα σκυλιά, αλλά αυτό δεν σημαίνει ότι έχει μεγάλη ψυχολογική αναστάτωση όταν τα βλέπει. Αργότερα, οι επιστήμονες </w:t>
      </w:r>
      <w:proofErr w:type="spellStart"/>
      <w:r>
        <w:rPr>
          <w:sz w:val="24"/>
          <w:szCs w:val="24"/>
        </w:rPr>
        <w:t>Falih</w:t>
      </w:r>
      <w:proofErr w:type="spellEnd"/>
      <w:r w:rsidRPr="002A2A40">
        <w:rPr>
          <w:sz w:val="24"/>
          <w:szCs w:val="24"/>
          <w:lang w:val="el-GR"/>
        </w:rPr>
        <w:t xml:space="preserve"> </w:t>
      </w:r>
      <w:proofErr w:type="spellStart"/>
      <w:r>
        <w:rPr>
          <w:sz w:val="24"/>
          <w:szCs w:val="24"/>
        </w:rPr>
        <w:t>Koksal</w:t>
      </w:r>
      <w:proofErr w:type="spellEnd"/>
      <w:r w:rsidRPr="002A2A40">
        <w:rPr>
          <w:sz w:val="24"/>
          <w:szCs w:val="24"/>
          <w:lang w:val="el-GR"/>
        </w:rPr>
        <w:t xml:space="preserve"> </w:t>
      </w:r>
      <w:r>
        <w:rPr>
          <w:sz w:val="24"/>
          <w:szCs w:val="24"/>
          <w:lang w:val="el-GR"/>
        </w:rPr>
        <w:t xml:space="preserve">και </w:t>
      </w:r>
      <w:r>
        <w:rPr>
          <w:sz w:val="24"/>
          <w:szCs w:val="24"/>
        </w:rPr>
        <w:t>Kevin</w:t>
      </w:r>
      <w:r w:rsidRPr="002A2A40">
        <w:rPr>
          <w:sz w:val="24"/>
          <w:szCs w:val="24"/>
          <w:lang w:val="el-GR"/>
        </w:rPr>
        <w:t xml:space="preserve"> </w:t>
      </w:r>
      <w:r>
        <w:rPr>
          <w:sz w:val="24"/>
          <w:szCs w:val="24"/>
        </w:rPr>
        <w:t>Power</w:t>
      </w:r>
      <w:r w:rsidRPr="002A2A40">
        <w:rPr>
          <w:sz w:val="24"/>
          <w:szCs w:val="24"/>
          <w:lang w:val="el-GR"/>
        </w:rPr>
        <w:t xml:space="preserve"> </w:t>
      </w:r>
      <w:r>
        <w:rPr>
          <w:sz w:val="24"/>
          <w:szCs w:val="24"/>
          <w:lang w:val="el-GR"/>
        </w:rPr>
        <w:t xml:space="preserve">ανέπτυξαν αυτή τη θεωρία διαχωρίζοντας το γνωστικό επίπεδο στις </w:t>
      </w:r>
      <w:r w:rsidR="009324CA">
        <w:rPr>
          <w:sz w:val="24"/>
          <w:szCs w:val="24"/>
          <w:lang w:val="el-GR"/>
        </w:rPr>
        <w:t>δηλώσεις που τα άτομα κάνουν στον εαυτό τους και στα υπο</w:t>
      </w:r>
      <w:r>
        <w:rPr>
          <w:sz w:val="24"/>
          <w:szCs w:val="24"/>
          <w:lang w:val="el-GR"/>
        </w:rPr>
        <w:t>κειμενικά συναισθήματα που νιώθουν</w:t>
      </w:r>
      <w:ins w:id="510" w:author="goumop" w:date="2018-05-21T18:27:00Z">
        <w:r w:rsidR="008D2A17">
          <w:rPr>
            <w:sz w:val="24"/>
            <w:szCs w:val="24"/>
            <w:lang w:val="el-GR"/>
          </w:rPr>
          <w:t xml:space="preserve"> </w:t>
        </w:r>
      </w:ins>
      <w:r>
        <w:rPr>
          <w:sz w:val="24"/>
          <w:szCs w:val="24"/>
          <w:lang w:val="el-GR"/>
        </w:rPr>
        <w:t>(</w:t>
      </w:r>
      <w:r w:rsidRPr="002A2A40">
        <w:rPr>
          <w:sz w:val="24"/>
          <w:szCs w:val="24"/>
          <w:u w:val="single"/>
          <w:lang w:val="el-GR"/>
        </w:rPr>
        <w:t>συναισθηματικό επίπεδο</w:t>
      </w:r>
      <w:r>
        <w:rPr>
          <w:sz w:val="24"/>
          <w:szCs w:val="24"/>
          <w:lang w:val="el-GR"/>
        </w:rPr>
        <w:t>)</w:t>
      </w:r>
      <w:ins w:id="511" w:author="goumop" w:date="2018-05-29T14:03:00Z">
        <w:r w:rsidR="002E2599">
          <w:rPr>
            <w:sz w:val="24"/>
            <w:szCs w:val="24"/>
            <w:lang w:val="el-GR"/>
          </w:rPr>
          <w:t xml:space="preserve"> </w:t>
        </w:r>
      </w:ins>
      <w:r w:rsidR="004F6269">
        <w:rPr>
          <w:sz w:val="24"/>
          <w:szCs w:val="24"/>
          <w:lang w:val="el-GR"/>
        </w:rPr>
        <w:t>[</w:t>
      </w:r>
      <w:ins w:id="512" w:author="Gladiator Gladiator" w:date="2018-05-31T20:48:00Z">
        <w:r w:rsidR="005C027A" w:rsidRPr="005C027A">
          <w:rPr>
            <w:color w:val="4472C4" w:themeColor="accent5"/>
            <w:sz w:val="24"/>
            <w:szCs w:val="24"/>
            <w:lang w:val="el-GR"/>
            <w:rPrChange w:id="513" w:author="Gladiator Gladiator" w:date="2018-05-31T20:48:00Z">
              <w:rPr>
                <w:sz w:val="24"/>
                <w:szCs w:val="24"/>
                <w:lang w:val="el-GR"/>
              </w:rPr>
            </w:rPrChange>
          </w:rPr>
          <w:fldChar w:fldCharType="begin"/>
        </w:r>
        <w:r w:rsidR="005C027A" w:rsidRPr="005C027A">
          <w:rPr>
            <w:color w:val="4472C4" w:themeColor="accent5"/>
            <w:sz w:val="24"/>
            <w:szCs w:val="24"/>
            <w:lang w:val="el-GR"/>
            <w:rPrChange w:id="514" w:author="Gladiator Gladiator" w:date="2018-05-31T20:48:00Z">
              <w:rPr>
                <w:sz w:val="24"/>
                <w:szCs w:val="24"/>
                <w:lang w:val="el-GR"/>
              </w:rPr>
            </w:rPrChange>
          </w:rPr>
          <w:instrText xml:space="preserve"> REF _Ref515563013 \n \h </w:instrText>
        </w:r>
      </w:ins>
      <w:r w:rsidR="005C027A" w:rsidRPr="005C027A">
        <w:rPr>
          <w:color w:val="4472C4" w:themeColor="accent5"/>
          <w:sz w:val="24"/>
          <w:szCs w:val="24"/>
          <w:lang w:val="el-GR"/>
          <w:rPrChange w:id="515" w:author="Gladiator Gladiator" w:date="2018-05-31T20:48:00Z">
            <w:rPr>
              <w:color w:val="4472C4" w:themeColor="accent5"/>
              <w:sz w:val="24"/>
              <w:szCs w:val="24"/>
              <w:lang w:val="el-GR"/>
            </w:rPr>
          </w:rPrChange>
        </w:rPr>
      </w:r>
      <w:r w:rsidR="005C027A" w:rsidRPr="005C027A">
        <w:rPr>
          <w:color w:val="4472C4" w:themeColor="accent5"/>
          <w:sz w:val="24"/>
          <w:szCs w:val="24"/>
          <w:lang w:val="el-GR"/>
          <w:rPrChange w:id="516" w:author="Gladiator Gladiator" w:date="2018-05-31T20:48:00Z">
            <w:rPr>
              <w:sz w:val="24"/>
              <w:szCs w:val="24"/>
              <w:lang w:val="el-GR"/>
            </w:rPr>
          </w:rPrChange>
        </w:rPr>
        <w:fldChar w:fldCharType="separate"/>
      </w:r>
      <w:ins w:id="517" w:author="Gladiator Gladiator" w:date="2018-05-31T20:48:00Z">
        <w:r w:rsidR="005C027A" w:rsidRPr="005C027A">
          <w:rPr>
            <w:color w:val="4472C4" w:themeColor="accent5"/>
            <w:sz w:val="24"/>
            <w:szCs w:val="24"/>
            <w:lang w:val="el-GR"/>
            <w:rPrChange w:id="518" w:author="Gladiator Gladiator" w:date="2018-05-31T20:48:00Z">
              <w:rPr>
                <w:sz w:val="24"/>
                <w:szCs w:val="24"/>
                <w:lang w:val="el-GR"/>
              </w:rPr>
            </w:rPrChange>
          </w:rPr>
          <w:t>5</w:t>
        </w:r>
        <w:r w:rsidR="005C027A" w:rsidRPr="005C027A">
          <w:rPr>
            <w:color w:val="4472C4" w:themeColor="accent5"/>
            <w:sz w:val="24"/>
            <w:szCs w:val="24"/>
            <w:lang w:val="el-GR"/>
            <w:rPrChange w:id="519" w:author="Gladiator Gladiator" w:date="2018-05-31T20:48:00Z">
              <w:rPr>
                <w:sz w:val="24"/>
                <w:szCs w:val="24"/>
                <w:lang w:val="el-GR"/>
              </w:rPr>
            </w:rPrChange>
          </w:rPr>
          <w:fldChar w:fldCharType="end"/>
        </w:r>
      </w:ins>
      <w:del w:id="520" w:author="Gladiator Gladiator" w:date="2018-05-31T20:48:00Z">
        <w:r w:rsidR="004F6269" w:rsidDel="005C027A">
          <w:rPr>
            <w:sz w:val="24"/>
            <w:szCs w:val="24"/>
            <w:lang w:val="el-GR"/>
          </w:rPr>
          <w:delText>5</w:delText>
        </w:r>
      </w:del>
      <w:r w:rsidR="004F6269">
        <w:rPr>
          <w:sz w:val="24"/>
          <w:szCs w:val="24"/>
          <w:lang w:val="el-GR"/>
        </w:rPr>
        <w:t>]</w:t>
      </w:r>
      <w:r w:rsidR="0066682F">
        <w:rPr>
          <w:sz w:val="24"/>
          <w:szCs w:val="24"/>
          <w:lang w:val="el-GR"/>
        </w:rPr>
        <w:t>.</w:t>
      </w:r>
    </w:p>
    <w:p w14:paraId="0330A2F9" w14:textId="77777777" w:rsidR="00386B00" w:rsidRDefault="00386B00" w:rsidP="00FA5230">
      <w:pPr>
        <w:ind w:firstLine="180"/>
        <w:jc w:val="both"/>
        <w:rPr>
          <w:color w:val="5B9BD5" w:themeColor="accent1"/>
          <w:sz w:val="28"/>
          <w:szCs w:val="24"/>
          <w:u w:val="single"/>
          <w:lang w:val="el-GR"/>
        </w:rPr>
      </w:pPr>
    </w:p>
    <w:p w14:paraId="7BE8CC8C" w14:textId="77777777" w:rsidR="005047DD" w:rsidRPr="006D7BC3" w:rsidRDefault="001B08C2">
      <w:pPr>
        <w:pStyle w:val="2"/>
        <w:rPr>
          <w:sz w:val="32"/>
          <w:u w:val="single"/>
          <w:lang w:val="el-GR"/>
          <w:rPrChange w:id="521" w:author="Gladiator Gladiator" w:date="2018-05-23T20:17:00Z">
            <w:rPr>
              <w:lang w:val="el-GR"/>
            </w:rPr>
          </w:rPrChange>
        </w:rPr>
        <w:pPrChange w:id="522" w:author="Gladiator Gladiator" w:date="2018-05-23T20:17:00Z">
          <w:pPr>
            <w:jc w:val="both"/>
          </w:pPr>
        </w:pPrChange>
      </w:pPr>
      <w:r w:rsidRPr="006D7BC3">
        <w:rPr>
          <w:sz w:val="32"/>
          <w:u w:val="single"/>
          <w:lang w:val="el-GR"/>
          <w:rPrChange w:id="523" w:author="Gladiator Gladiator" w:date="2018-05-23T20:17:00Z">
            <w:rPr>
              <w:lang w:val="el-GR"/>
            </w:rPr>
          </w:rPrChange>
        </w:rPr>
        <w:t>2</w:t>
      </w:r>
      <w:r w:rsidR="008401E1" w:rsidRPr="006D7BC3">
        <w:rPr>
          <w:sz w:val="32"/>
          <w:u w:val="single"/>
          <w:lang w:val="el-GR"/>
          <w:rPrChange w:id="524" w:author="Gladiator Gladiator" w:date="2018-05-23T20:17:00Z">
            <w:rPr>
              <w:lang w:val="el-GR"/>
            </w:rPr>
          </w:rPrChange>
        </w:rPr>
        <w:t xml:space="preserve">.2 </w:t>
      </w:r>
      <w:r w:rsidR="00E042D4" w:rsidRPr="006D7BC3">
        <w:rPr>
          <w:sz w:val="32"/>
          <w:u w:val="single"/>
          <w:lang w:val="el-GR"/>
          <w:rPrChange w:id="525" w:author="Gladiator Gladiator" w:date="2018-05-23T20:17:00Z">
            <w:rPr>
              <w:lang w:val="el-GR"/>
            </w:rPr>
          </w:rPrChange>
        </w:rPr>
        <w:t>Μέτρηση και ανίχνευση του άγχους</w:t>
      </w:r>
    </w:p>
    <w:p w14:paraId="2CFC0981" w14:textId="77777777" w:rsidR="00E042D4" w:rsidRDefault="00E042D4" w:rsidP="00FA5230">
      <w:pPr>
        <w:ind w:firstLine="180"/>
        <w:jc w:val="both"/>
        <w:rPr>
          <w:sz w:val="24"/>
          <w:szCs w:val="24"/>
          <w:lang w:val="el-GR"/>
        </w:rPr>
      </w:pPr>
      <w:r>
        <w:rPr>
          <w:sz w:val="24"/>
          <w:szCs w:val="24"/>
          <w:lang w:val="el-GR"/>
        </w:rPr>
        <w:t>Από την στιγμή που ορίστηκε το άγχος ως μια έννοια και αποδείχθηκε ότι επηρεάζει σε μεγάλο βαθμό το επίπεδο ζωής του ανθρώπου, υπήρχε, αρχικά,  η ανάγκη της μέτρησής του και μετά η αντιμετώπισή του.</w:t>
      </w:r>
    </w:p>
    <w:p w14:paraId="5C0560F8" w14:textId="5A93E735" w:rsidR="00E042D4" w:rsidRPr="00CB128B" w:rsidRDefault="00E042D4" w:rsidP="00FA5230">
      <w:pPr>
        <w:ind w:firstLine="180"/>
        <w:jc w:val="both"/>
        <w:rPr>
          <w:rFonts w:cstheme="minorHAnsi"/>
          <w:color w:val="262626"/>
          <w:sz w:val="24"/>
          <w:szCs w:val="24"/>
          <w:shd w:val="clear" w:color="auto" w:fill="FFFFFF"/>
          <w:lang w:val="el-GR"/>
        </w:rPr>
      </w:pPr>
      <w:r>
        <w:rPr>
          <w:sz w:val="24"/>
          <w:szCs w:val="24"/>
          <w:lang w:val="el-GR"/>
        </w:rPr>
        <w:t>Μετά από έρευνες και μελέτες πολλών ετών αναπτύχθηκαν αρκετά ερωτηματολόγια για να προσεγγίσουν και να μετρήσουν το μέγεθος του άγχους στον άνθρωπο, προσεγγίζοντας το επίπεδο ζωής του, τις συνήθειές του και το περιβάλλον του. Κάποια από αυτά είναι το τετραδιάστατο συστημικό ερωτηματολόγιο άγχους, που αναφέρθηκε παραπάνω</w:t>
      </w:r>
      <w:ins w:id="526" w:author="Gladiator Gladiator" w:date="2018-05-23T01:47:00Z">
        <w:r w:rsidR="00A14F52" w:rsidRPr="004F6269" w:rsidDel="00A14F52">
          <w:rPr>
            <w:rFonts w:cstheme="minorHAnsi"/>
            <w:sz w:val="24"/>
            <w:szCs w:val="24"/>
            <w:lang w:val="el-GR"/>
          </w:rPr>
          <w:t xml:space="preserve"> </w:t>
        </w:r>
      </w:ins>
      <w:del w:id="527" w:author="Gladiator Gladiator" w:date="2018-05-23T01:47:00Z">
        <w:r w:rsidR="005C48EE" w:rsidRPr="004F6269" w:rsidDel="00A14F52">
          <w:rPr>
            <w:rFonts w:cstheme="minorHAnsi"/>
            <w:sz w:val="24"/>
            <w:szCs w:val="24"/>
            <w:lang w:val="el-GR"/>
          </w:rPr>
          <w:delText>(</w:delText>
        </w:r>
        <w:r w:rsidR="005C48EE" w:rsidRPr="004F6269" w:rsidDel="00A14F52">
          <w:rPr>
            <w:rFonts w:cstheme="minorHAnsi"/>
            <w:color w:val="262626"/>
            <w:sz w:val="24"/>
            <w:szCs w:val="24"/>
            <w:shd w:val="clear" w:color="auto" w:fill="FFFFFF"/>
          </w:rPr>
          <w:delText>Four</w:delText>
        </w:r>
        <w:r w:rsidR="005C48EE" w:rsidRPr="004F6269" w:rsidDel="00A14F52">
          <w:rPr>
            <w:rFonts w:cstheme="minorHAnsi"/>
            <w:color w:val="262626"/>
            <w:sz w:val="24"/>
            <w:szCs w:val="24"/>
            <w:shd w:val="clear" w:color="auto" w:fill="FFFFFF"/>
            <w:lang w:val="el-GR"/>
          </w:rPr>
          <w:delText xml:space="preserve"> </w:delText>
        </w:r>
        <w:r w:rsidR="005C48EE" w:rsidRPr="004F6269" w:rsidDel="00A14F52">
          <w:rPr>
            <w:rFonts w:cstheme="minorHAnsi"/>
            <w:color w:val="262626"/>
            <w:sz w:val="24"/>
            <w:szCs w:val="24"/>
            <w:shd w:val="clear" w:color="auto" w:fill="FFFFFF"/>
          </w:rPr>
          <w:delText>Systems</w:delText>
        </w:r>
        <w:r w:rsidR="005C48EE" w:rsidRPr="004F6269" w:rsidDel="00A14F52">
          <w:rPr>
            <w:rFonts w:cstheme="minorHAnsi"/>
            <w:color w:val="262626"/>
            <w:sz w:val="24"/>
            <w:szCs w:val="24"/>
            <w:shd w:val="clear" w:color="auto" w:fill="FFFFFF"/>
            <w:lang w:val="el-GR"/>
          </w:rPr>
          <w:delText xml:space="preserve"> </w:delText>
        </w:r>
        <w:r w:rsidR="005C48EE" w:rsidRPr="004F6269" w:rsidDel="00A14F52">
          <w:rPr>
            <w:rFonts w:cstheme="minorHAnsi"/>
            <w:color w:val="262626"/>
            <w:sz w:val="24"/>
            <w:szCs w:val="24"/>
            <w:shd w:val="clear" w:color="auto" w:fill="FFFFFF"/>
          </w:rPr>
          <w:delText>Anxiety</w:delText>
        </w:r>
        <w:r w:rsidR="005C48EE" w:rsidRPr="004F6269" w:rsidDel="00A14F52">
          <w:rPr>
            <w:rFonts w:cstheme="minorHAnsi"/>
            <w:color w:val="262626"/>
            <w:sz w:val="24"/>
            <w:szCs w:val="24"/>
            <w:shd w:val="clear" w:color="auto" w:fill="FFFFFF"/>
            <w:lang w:val="el-GR"/>
          </w:rPr>
          <w:delText xml:space="preserve"> </w:delText>
        </w:r>
        <w:r w:rsidR="005C48EE" w:rsidRPr="004F6269" w:rsidDel="00A14F52">
          <w:rPr>
            <w:rFonts w:cstheme="minorHAnsi"/>
            <w:color w:val="262626"/>
            <w:sz w:val="24"/>
            <w:szCs w:val="24"/>
            <w:shd w:val="clear" w:color="auto" w:fill="FFFFFF"/>
          </w:rPr>
          <w:delText>Questionnaire</w:delText>
        </w:r>
        <w:r w:rsidR="005C48EE" w:rsidRPr="004F6269" w:rsidDel="00A14F52">
          <w:rPr>
            <w:rFonts w:cstheme="minorHAnsi"/>
            <w:color w:val="262626"/>
            <w:sz w:val="24"/>
            <w:szCs w:val="24"/>
            <w:shd w:val="clear" w:color="auto" w:fill="FFFFFF"/>
            <w:lang w:val="el-GR"/>
          </w:rPr>
          <w:delText xml:space="preserve"> ,</w:delText>
        </w:r>
        <w:r w:rsidR="005C48EE" w:rsidRPr="004F6269" w:rsidDel="00A14F52">
          <w:rPr>
            <w:rFonts w:cstheme="minorHAnsi"/>
            <w:color w:val="262626"/>
            <w:sz w:val="24"/>
            <w:szCs w:val="24"/>
            <w:shd w:val="clear" w:color="auto" w:fill="FFFFFF"/>
          </w:rPr>
          <w:delText>FSAQ</w:delText>
        </w:r>
        <w:r w:rsidR="005C48EE" w:rsidRPr="004F6269" w:rsidDel="00A14F52">
          <w:rPr>
            <w:rFonts w:cstheme="minorHAnsi"/>
            <w:color w:val="262626"/>
            <w:sz w:val="24"/>
            <w:szCs w:val="24"/>
            <w:shd w:val="clear" w:color="auto" w:fill="FFFFFF"/>
            <w:lang w:val="el-GR"/>
          </w:rPr>
          <w:delText>)</w:delText>
        </w:r>
      </w:del>
      <w:del w:id="528" w:author="Gladiator Gladiator" w:date="2018-05-31T20:50:00Z">
        <w:r w:rsidR="004F6269" w:rsidRPr="004F6269" w:rsidDel="005C027A">
          <w:rPr>
            <w:rFonts w:cstheme="minorHAnsi"/>
            <w:color w:val="262626"/>
            <w:sz w:val="24"/>
            <w:szCs w:val="24"/>
            <w:shd w:val="clear" w:color="auto" w:fill="FFFFFF"/>
            <w:lang w:val="el-GR"/>
          </w:rPr>
          <w:delText>[</w:delText>
        </w:r>
      </w:del>
      <w:del w:id="529" w:author="Gladiator Gladiator" w:date="2018-05-31T20:48:00Z">
        <w:r w:rsidR="004F6269" w:rsidRPr="004F6269" w:rsidDel="005C027A">
          <w:rPr>
            <w:rFonts w:cstheme="minorHAnsi"/>
            <w:color w:val="262626"/>
            <w:sz w:val="24"/>
            <w:szCs w:val="24"/>
            <w:shd w:val="clear" w:color="auto" w:fill="FFFFFF"/>
            <w:lang w:val="el-GR"/>
          </w:rPr>
          <w:delText>6</w:delText>
        </w:r>
      </w:del>
      <w:del w:id="530" w:author="Gladiator Gladiator" w:date="2018-05-31T20:50:00Z">
        <w:r w:rsidR="004F6269" w:rsidRPr="004F6269" w:rsidDel="005C027A">
          <w:rPr>
            <w:rFonts w:cstheme="minorHAnsi"/>
            <w:color w:val="262626"/>
            <w:sz w:val="24"/>
            <w:szCs w:val="24"/>
            <w:shd w:val="clear" w:color="auto" w:fill="FFFFFF"/>
            <w:lang w:val="el-GR"/>
          </w:rPr>
          <w:delText>]</w:delText>
        </w:r>
      </w:del>
      <w:r w:rsidR="005C48EE" w:rsidRPr="004F6269">
        <w:rPr>
          <w:rFonts w:cstheme="minorHAnsi"/>
          <w:color w:val="262626"/>
          <w:sz w:val="24"/>
          <w:szCs w:val="24"/>
          <w:shd w:val="clear" w:color="auto" w:fill="FFFFFF"/>
          <w:lang w:val="el-GR"/>
        </w:rPr>
        <w:t xml:space="preserve"> </w:t>
      </w:r>
      <w:r w:rsidR="004F6269" w:rsidRPr="004F6269">
        <w:rPr>
          <w:rFonts w:cstheme="minorHAnsi"/>
          <w:color w:val="262626"/>
          <w:sz w:val="24"/>
          <w:szCs w:val="24"/>
          <w:shd w:val="clear" w:color="auto" w:fill="FFFFFF"/>
          <w:lang w:val="el-GR"/>
        </w:rPr>
        <w:t xml:space="preserve">και το ερωτηματολόγιο του </w:t>
      </w:r>
      <w:proofErr w:type="spellStart"/>
      <w:r w:rsidR="004F6269" w:rsidRPr="004F6269">
        <w:rPr>
          <w:rFonts w:cstheme="minorHAnsi"/>
          <w:color w:val="262626"/>
          <w:sz w:val="24"/>
          <w:szCs w:val="24"/>
          <w:shd w:val="clear" w:color="auto" w:fill="FFFFFF"/>
        </w:rPr>
        <w:t>Spielberger</w:t>
      </w:r>
      <w:proofErr w:type="spellEnd"/>
      <w:ins w:id="531" w:author="Gladiator Gladiator" w:date="2018-05-23T01:47:00Z">
        <w:r w:rsidR="00A14F52" w:rsidRPr="004F6269" w:rsidDel="00A14F52">
          <w:rPr>
            <w:rFonts w:cstheme="minorHAnsi"/>
            <w:color w:val="262626"/>
            <w:sz w:val="24"/>
            <w:szCs w:val="24"/>
            <w:shd w:val="clear" w:color="auto" w:fill="FFFFFF"/>
            <w:lang w:val="el-GR"/>
          </w:rPr>
          <w:t xml:space="preserve"> </w:t>
        </w:r>
      </w:ins>
      <w:del w:id="532" w:author="Gladiator Gladiator" w:date="2018-05-23T01:47:00Z">
        <w:r w:rsidR="004F6269" w:rsidRPr="004F6269" w:rsidDel="00A14F52">
          <w:rPr>
            <w:rFonts w:cstheme="minorHAnsi"/>
            <w:color w:val="262626"/>
            <w:sz w:val="24"/>
            <w:szCs w:val="24"/>
            <w:shd w:val="clear" w:color="auto" w:fill="FFFFFF"/>
            <w:lang w:val="el-GR"/>
          </w:rPr>
          <w:delText>(</w:delText>
        </w:r>
        <w:r w:rsidR="004F6269" w:rsidRPr="004F6269" w:rsidDel="00A14F52">
          <w:rPr>
            <w:rFonts w:cstheme="minorHAnsi"/>
            <w:color w:val="262626"/>
            <w:sz w:val="24"/>
            <w:szCs w:val="24"/>
            <w:shd w:val="clear" w:color="auto" w:fill="FFFFFF"/>
          </w:rPr>
          <w:delText>The</w:delText>
        </w:r>
        <w:r w:rsidR="004F6269" w:rsidRPr="004F6269" w:rsidDel="00A14F52">
          <w:rPr>
            <w:rFonts w:cstheme="minorHAnsi"/>
            <w:color w:val="262626"/>
            <w:sz w:val="24"/>
            <w:szCs w:val="24"/>
            <w:shd w:val="clear" w:color="auto" w:fill="FFFFFF"/>
            <w:lang w:val="el-GR"/>
          </w:rPr>
          <w:delText xml:space="preserve"> </w:delText>
        </w:r>
        <w:r w:rsidR="004F6269" w:rsidRPr="004F6269" w:rsidDel="00A14F52">
          <w:rPr>
            <w:rFonts w:cstheme="minorHAnsi"/>
            <w:color w:val="262626"/>
            <w:sz w:val="24"/>
            <w:szCs w:val="24"/>
            <w:shd w:val="clear" w:color="auto" w:fill="FFFFFF"/>
          </w:rPr>
          <w:delText>state</w:delText>
        </w:r>
        <w:r w:rsidR="004F6269" w:rsidRPr="004F6269" w:rsidDel="00A14F52">
          <w:rPr>
            <w:rFonts w:cstheme="minorHAnsi"/>
            <w:color w:val="262626"/>
            <w:sz w:val="24"/>
            <w:szCs w:val="24"/>
            <w:shd w:val="clear" w:color="auto" w:fill="FFFFFF"/>
            <w:lang w:val="el-GR"/>
          </w:rPr>
          <w:delText>-</w:delText>
        </w:r>
        <w:r w:rsidR="004F6269" w:rsidRPr="004F6269" w:rsidDel="00A14F52">
          <w:rPr>
            <w:rFonts w:cstheme="minorHAnsi"/>
            <w:color w:val="262626"/>
            <w:sz w:val="24"/>
            <w:szCs w:val="24"/>
            <w:shd w:val="clear" w:color="auto" w:fill="FFFFFF"/>
          </w:rPr>
          <w:delText>Trait</w:delText>
        </w:r>
        <w:r w:rsidR="004F6269" w:rsidRPr="004F6269" w:rsidDel="00A14F52">
          <w:rPr>
            <w:rFonts w:cstheme="minorHAnsi"/>
            <w:color w:val="262626"/>
            <w:sz w:val="24"/>
            <w:szCs w:val="24"/>
            <w:shd w:val="clear" w:color="auto" w:fill="FFFFFF"/>
            <w:lang w:val="el-GR"/>
          </w:rPr>
          <w:delText xml:space="preserve"> </w:delText>
        </w:r>
        <w:r w:rsidR="004F6269" w:rsidRPr="004F6269" w:rsidDel="00A14F52">
          <w:rPr>
            <w:rFonts w:cstheme="minorHAnsi"/>
            <w:color w:val="262626"/>
            <w:sz w:val="24"/>
            <w:szCs w:val="24"/>
            <w:shd w:val="clear" w:color="auto" w:fill="FFFFFF"/>
          </w:rPr>
          <w:delText>Anxiety</w:delText>
        </w:r>
        <w:r w:rsidR="004F6269" w:rsidRPr="004F6269" w:rsidDel="00A14F52">
          <w:rPr>
            <w:rFonts w:cstheme="minorHAnsi"/>
            <w:color w:val="262626"/>
            <w:sz w:val="24"/>
            <w:szCs w:val="24"/>
            <w:shd w:val="clear" w:color="auto" w:fill="FFFFFF"/>
            <w:lang w:val="el-GR"/>
          </w:rPr>
          <w:delText xml:space="preserve"> </w:delText>
        </w:r>
        <w:r w:rsidR="004F6269" w:rsidRPr="004F6269" w:rsidDel="00A14F52">
          <w:rPr>
            <w:rFonts w:cstheme="minorHAnsi"/>
            <w:color w:val="262626"/>
            <w:sz w:val="24"/>
            <w:szCs w:val="24"/>
            <w:shd w:val="clear" w:color="auto" w:fill="FFFFFF"/>
          </w:rPr>
          <w:delText>Inventory</w:delText>
        </w:r>
        <w:r w:rsidR="004F6269" w:rsidRPr="004F6269" w:rsidDel="00A14F52">
          <w:rPr>
            <w:rFonts w:cstheme="minorHAnsi"/>
            <w:color w:val="262626"/>
            <w:sz w:val="24"/>
            <w:szCs w:val="24"/>
            <w:shd w:val="clear" w:color="auto" w:fill="FFFFFF"/>
            <w:lang w:val="el-GR"/>
          </w:rPr>
          <w:delText>)</w:delText>
        </w:r>
      </w:del>
      <w:r w:rsidR="004F6269" w:rsidRPr="004F6269">
        <w:rPr>
          <w:rFonts w:cstheme="minorHAnsi"/>
          <w:color w:val="262626"/>
          <w:sz w:val="24"/>
          <w:szCs w:val="24"/>
          <w:shd w:val="clear" w:color="auto" w:fill="FFFFFF"/>
          <w:lang w:val="el-GR"/>
        </w:rPr>
        <w:t>[</w:t>
      </w:r>
      <w:ins w:id="533" w:author="Gladiator Gladiator" w:date="2018-05-31T20:50:00Z">
        <w:r w:rsidR="005C027A">
          <w:rPr>
            <w:rFonts w:cstheme="minorHAnsi"/>
            <w:color w:val="262626"/>
            <w:sz w:val="24"/>
            <w:szCs w:val="24"/>
            <w:shd w:val="clear" w:color="auto" w:fill="FFFFFF"/>
            <w:lang w:val="el-GR"/>
          </w:rPr>
          <w:fldChar w:fldCharType="begin"/>
        </w:r>
        <w:r w:rsidR="005C027A">
          <w:rPr>
            <w:rFonts w:cstheme="minorHAnsi"/>
            <w:color w:val="262626"/>
            <w:sz w:val="24"/>
            <w:szCs w:val="24"/>
            <w:shd w:val="clear" w:color="auto" w:fill="FFFFFF"/>
            <w:lang w:val="el-GR"/>
          </w:rPr>
          <w:instrText xml:space="preserve"> REF _Ref515563038 \n \h </w:instrText>
        </w:r>
      </w:ins>
      <w:r w:rsidR="005C027A">
        <w:rPr>
          <w:rFonts w:cstheme="minorHAnsi"/>
          <w:color w:val="262626"/>
          <w:sz w:val="24"/>
          <w:szCs w:val="24"/>
          <w:shd w:val="clear" w:color="auto" w:fill="FFFFFF"/>
          <w:lang w:val="el-GR"/>
        </w:rPr>
      </w:r>
      <w:r w:rsidR="005C027A">
        <w:rPr>
          <w:rFonts w:cstheme="minorHAnsi"/>
          <w:color w:val="262626"/>
          <w:sz w:val="24"/>
          <w:szCs w:val="24"/>
          <w:shd w:val="clear" w:color="auto" w:fill="FFFFFF"/>
          <w:lang w:val="el-GR"/>
        </w:rPr>
        <w:fldChar w:fldCharType="separate"/>
      </w:r>
      <w:ins w:id="534" w:author="Gladiator Gladiator" w:date="2018-05-31T20:50:00Z">
        <w:r w:rsidR="005C027A">
          <w:rPr>
            <w:rFonts w:cstheme="minorHAnsi"/>
            <w:color w:val="262626"/>
            <w:sz w:val="24"/>
            <w:szCs w:val="24"/>
            <w:shd w:val="clear" w:color="auto" w:fill="FFFFFF"/>
            <w:lang w:val="el-GR"/>
          </w:rPr>
          <w:t>6</w:t>
        </w:r>
        <w:r w:rsidR="005C027A">
          <w:rPr>
            <w:rFonts w:cstheme="minorHAnsi"/>
            <w:color w:val="262626"/>
            <w:sz w:val="24"/>
            <w:szCs w:val="24"/>
            <w:shd w:val="clear" w:color="auto" w:fill="FFFFFF"/>
            <w:lang w:val="el-GR"/>
          </w:rPr>
          <w:fldChar w:fldCharType="end"/>
        </w:r>
      </w:ins>
      <w:del w:id="535" w:author="Gladiator Gladiator" w:date="2018-05-31T20:50:00Z">
        <w:r w:rsidR="004F6269" w:rsidRPr="004F6269" w:rsidDel="005C027A">
          <w:rPr>
            <w:rFonts w:cstheme="minorHAnsi"/>
            <w:color w:val="262626"/>
            <w:sz w:val="24"/>
            <w:szCs w:val="24"/>
            <w:shd w:val="clear" w:color="auto" w:fill="FFFFFF"/>
            <w:lang w:val="el-GR"/>
          </w:rPr>
          <w:delText>7</w:delText>
        </w:r>
      </w:del>
      <w:r w:rsidR="004F6269" w:rsidRPr="004F6269">
        <w:rPr>
          <w:rFonts w:cstheme="minorHAnsi"/>
          <w:color w:val="262626"/>
          <w:sz w:val="24"/>
          <w:szCs w:val="24"/>
          <w:shd w:val="clear" w:color="auto" w:fill="FFFFFF"/>
          <w:lang w:val="el-GR"/>
        </w:rPr>
        <w:t>]</w:t>
      </w:r>
      <w:ins w:id="536" w:author="Gladiator Gladiator" w:date="2018-05-23T01:48:00Z">
        <w:r w:rsidR="00A14F52" w:rsidRPr="00A14F52">
          <w:rPr>
            <w:rFonts w:cstheme="minorHAnsi"/>
            <w:color w:val="262626"/>
            <w:sz w:val="24"/>
            <w:szCs w:val="24"/>
            <w:shd w:val="clear" w:color="auto" w:fill="FFFFFF"/>
            <w:lang w:val="el-GR"/>
            <w:rPrChange w:id="537" w:author="Gladiator Gladiator" w:date="2018-05-23T01:48:00Z">
              <w:rPr>
                <w:rFonts w:cstheme="minorHAnsi"/>
                <w:color w:val="262626"/>
                <w:sz w:val="24"/>
                <w:szCs w:val="24"/>
                <w:shd w:val="clear" w:color="auto" w:fill="FFFFFF"/>
              </w:rPr>
            </w:rPrChange>
          </w:rPr>
          <w:t>.</w:t>
        </w:r>
      </w:ins>
    </w:p>
    <w:p w14:paraId="5565F265" w14:textId="73D1D7FA" w:rsidR="00386B00" w:rsidRDefault="007D475B" w:rsidP="00FA5230">
      <w:pPr>
        <w:ind w:firstLine="180"/>
        <w:jc w:val="both"/>
        <w:rPr>
          <w:rFonts w:cstheme="minorHAnsi"/>
          <w:color w:val="262626"/>
          <w:sz w:val="24"/>
          <w:szCs w:val="24"/>
          <w:shd w:val="clear" w:color="auto" w:fill="FFFFFF"/>
          <w:lang w:val="el-GR"/>
        </w:rPr>
      </w:pPr>
      <w:r>
        <w:rPr>
          <w:rFonts w:cstheme="minorHAnsi"/>
          <w:color w:val="262626"/>
          <w:sz w:val="24"/>
          <w:szCs w:val="24"/>
          <w:shd w:val="clear" w:color="auto" w:fill="FFFFFF"/>
          <w:lang w:val="el-GR"/>
        </w:rPr>
        <w:t>Ένας άλλος τρόπος για την μέτρηση του άγχους, που είναι και πιο αξιόπιστος, είναι με την χρήση της τεχνολογίας για τον προσδιορισμό και την μέτρηση των διάφορων σωματικών μεταβολών όπως η καρδιακή αρρυθμία, η αρτηριακή πίεση</w:t>
      </w:r>
      <w:del w:id="538" w:author="goumop" w:date="2018-05-29T15:10:00Z">
        <w:r w:rsidDel="002A2F1B">
          <w:rPr>
            <w:rFonts w:cstheme="minorHAnsi"/>
            <w:color w:val="262626"/>
            <w:sz w:val="24"/>
            <w:szCs w:val="24"/>
            <w:shd w:val="clear" w:color="auto" w:fill="FFFFFF"/>
            <w:lang w:val="el-GR"/>
          </w:rPr>
          <w:delText xml:space="preserve"> ,</w:delText>
        </w:r>
      </w:del>
      <w:ins w:id="539" w:author="goumop" w:date="2018-05-29T15:10:00Z">
        <w:r w:rsidR="002A2F1B">
          <w:rPr>
            <w:rFonts w:cstheme="minorHAnsi"/>
            <w:color w:val="262626"/>
            <w:sz w:val="24"/>
            <w:szCs w:val="24"/>
            <w:shd w:val="clear" w:color="auto" w:fill="FFFFFF"/>
            <w:lang w:val="el-GR"/>
          </w:rPr>
          <w:t xml:space="preserve">, </w:t>
        </w:r>
      </w:ins>
      <w:r>
        <w:rPr>
          <w:rFonts w:cstheme="minorHAnsi"/>
          <w:color w:val="262626"/>
          <w:sz w:val="24"/>
          <w:szCs w:val="24"/>
          <w:shd w:val="clear" w:color="auto" w:fill="FFFFFF"/>
          <w:lang w:val="el-GR"/>
        </w:rPr>
        <w:t>η καρδιακή συχνότητα και η αγωγιμότητα του δέρματος. Αυτές οι μετρήσεις επιτυγχάνονται με την χρήση διάφορων αισθητήρων, που τοποθετούνται στο ανθρώπινο σώμα</w:t>
      </w:r>
      <w:r w:rsidR="00190B8D" w:rsidRPr="00190B8D">
        <w:rPr>
          <w:rFonts w:cstheme="minorHAnsi"/>
          <w:color w:val="262626"/>
          <w:sz w:val="24"/>
          <w:szCs w:val="24"/>
          <w:shd w:val="clear" w:color="auto" w:fill="FFFFFF"/>
          <w:lang w:val="el-GR"/>
        </w:rPr>
        <w:t xml:space="preserve">, </w:t>
      </w:r>
      <w:r w:rsidR="00190B8D">
        <w:rPr>
          <w:rFonts w:cstheme="minorHAnsi"/>
          <w:color w:val="262626"/>
          <w:sz w:val="24"/>
          <w:szCs w:val="24"/>
          <w:shd w:val="clear" w:color="auto" w:fill="FFFFFF"/>
          <w:lang w:val="el-GR"/>
        </w:rPr>
        <w:t>και καταφέρνουμε να εξάγουμε σήματα από το ίδιο μας το σώμα.</w:t>
      </w:r>
    </w:p>
    <w:p w14:paraId="4310E089" w14:textId="77777777" w:rsidR="00386B00" w:rsidRPr="00574203" w:rsidRDefault="001B08C2">
      <w:pPr>
        <w:pStyle w:val="2"/>
        <w:rPr>
          <w:sz w:val="32"/>
          <w:u w:val="single"/>
          <w:shd w:val="clear" w:color="auto" w:fill="FFFFFF"/>
          <w:lang w:val="el-GR"/>
          <w:rPrChange w:id="540" w:author="Gladiator Gladiator" w:date="2018-05-23T20:17:00Z">
            <w:rPr>
              <w:shd w:val="clear" w:color="auto" w:fill="FFFFFF"/>
              <w:lang w:val="el-GR"/>
            </w:rPr>
          </w:rPrChange>
        </w:rPr>
        <w:pPrChange w:id="541" w:author="Gladiator Gladiator" w:date="2018-05-23T20:17:00Z">
          <w:pPr>
            <w:jc w:val="both"/>
          </w:pPr>
        </w:pPrChange>
      </w:pPr>
      <w:r w:rsidRPr="00574203">
        <w:rPr>
          <w:sz w:val="32"/>
          <w:u w:val="single"/>
          <w:shd w:val="clear" w:color="auto" w:fill="FFFFFF"/>
          <w:lang w:val="el-GR"/>
          <w:rPrChange w:id="542" w:author="Gladiator Gladiator" w:date="2018-05-23T20:17:00Z">
            <w:rPr>
              <w:shd w:val="clear" w:color="auto" w:fill="FFFFFF"/>
              <w:lang w:val="el-GR"/>
            </w:rPr>
          </w:rPrChange>
        </w:rPr>
        <w:t>2</w:t>
      </w:r>
      <w:r w:rsidR="008401E1" w:rsidRPr="00574203">
        <w:rPr>
          <w:sz w:val="32"/>
          <w:u w:val="single"/>
          <w:shd w:val="clear" w:color="auto" w:fill="FFFFFF"/>
          <w:lang w:val="el-GR"/>
          <w:rPrChange w:id="543" w:author="Gladiator Gladiator" w:date="2018-05-23T20:17:00Z">
            <w:rPr>
              <w:shd w:val="clear" w:color="auto" w:fill="FFFFFF"/>
              <w:lang w:val="el-GR"/>
            </w:rPr>
          </w:rPrChange>
        </w:rPr>
        <w:t xml:space="preserve">.3 </w:t>
      </w:r>
      <w:r w:rsidR="00386B00" w:rsidRPr="00574203">
        <w:rPr>
          <w:sz w:val="32"/>
          <w:u w:val="single"/>
          <w:shd w:val="clear" w:color="auto" w:fill="FFFFFF"/>
          <w:lang w:val="el-GR"/>
          <w:rPrChange w:id="544" w:author="Gladiator Gladiator" w:date="2018-05-23T20:17:00Z">
            <w:rPr>
              <w:shd w:val="clear" w:color="auto" w:fill="FFFFFF"/>
              <w:lang w:val="el-GR"/>
            </w:rPr>
          </w:rPrChange>
        </w:rPr>
        <w:t>Βιοσήματα ή βιολογικά σήματα</w:t>
      </w:r>
    </w:p>
    <w:p w14:paraId="7982CB6C" w14:textId="3B7EC4E6" w:rsidR="00386B00" w:rsidRPr="00386B00" w:rsidRDefault="00190B8D" w:rsidP="00FA5230">
      <w:pPr>
        <w:ind w:firstLine="180"/>
        <w:jc w:val="both"/>
        <w:rPr>
          <w:rFonts w:cstheme="minorHAnsi"/>
          <w:color w:val="262626"/>
          <w:sz w:val="24"/>
          <w:szCs w:val="24"/>
          <w:shd w:val="clear" w:color="auto" w:fill="FFFFFF"/>
          <w:lang w:val="el-GR"/>
        </w:rPr>
      </w:pPr>
      <w:r>
        <w:rPr>
          <w:rFonts w:cstheme="minorHAnsi"/>
          <w:color w:val="262626"/>
          <w:sz w:val="24"/>
          <w:szCs w:val="24"/>
          <w:shd w:val="clear" w:color="auto" w:fill="FFFFFF"/>
          <w:lang w:val="el-GR"/>
        </w:rPr>
        <w:t xml:space="preserve"> Τα σήματα αποτελούν μέτρηση ενός φυσικού μεγέθους</w:t>
      </w:r>
      <w:del w:id="545" w:author="goumop" w:date="2018-05-29T15:11:00Z">
        <w:r w:rsidDel="002A2F1B">
          <w:rPr>
            <w:rFonts w:cstheme="minorHAnsi"/>
            <w:color w:val="262626"/>
            <w:sz w:val="24"/>
            <w:szCs w:val="24"/>
            <w:shd w:val="clear" w:color="auto" w:fill="FFFFFF"/>
            <w:lang w:val="el-GR"/>
          </w:rPr>
          <w:delText xml:space="preserve"> ,</w:delText>
        </w:r>
      </w:del>
      <w:ins w:id="546" w:author="goumop" w:date="2018-05-29T15:11:00Z">
        <w:r w:rsidR="002A2F1B">
          <w:rPr>
            <w:rFonts w:cstheme="minorHAnsi"/>
            <w:color w:val="262626"/>
            <w:sz w:val="24"/>
            <w:szCs w:val="24"/>
            <w:shd w:val="clear" w:color="auto" w:fill="FFFFFF"/>
            <w:lang w:val="el-GR"/>
          </w:rPr>
          <w:t xml:space="preserve">, </w:t>
        </w:r>
      </w:ins>
      <w:r>
        <w:rPr>
          <w:rFonts w:cstheme="minorHAnsi"/>
          <w:color w:val="262626"/>
          <w:sz w:val="24"/>
          <w:szCs w:val="24"/>
          <w:shd w:val="clear" w:color="auto" w:fill="FFFFFF"/>
          <w:lang w:val="el-GR"/>
        </w:rPr>
        <w:t xml:space="preserve">το οποίο μάλιστα περιέχει και μεταφέρει μια πληροφορία. Όταν αυτή η πληροφορία είναι ιατρικής φύσεως τότε μιλάμε για βιοσήμα ή βιολογικό σήμα. Τα βιοσήματα </w:t>
      </w:r>
      <w:r w:rsidR="00386B00">
        <w:rPr>
          <w:rFonts w:cstheme="minorHAnsi"/>
          <w:color w:val="262626"/>
          <w:sz w:val="24"/>
          <w:szCs w:val="24"/>
          <w:shd w:val="clear" w:color="auto" w:fill="FFFFFF"/>
          <w:lang w:val="el-GR"/>
        </w:rPr>
        <w:t>διακρίνονται σε</w:t>
      </w:r>
      <w:r w:rsidR="00386B00">
        <w:rPr>
          <w:rFonts w:cstheme="minorHAnsi"/>
          <w:color w:val="262626"/>
          <w:sz w:val="24"/>
          <w:szCs w:val="24"/>
          <w:shd w:val="clear" w:color="auto" w:fill="FFFFFF"/>
        </w:rPr>
        <w:t>:</w:t>
      </w:r>
    </w:p>
    <w:p w14:paraId="29C2DE67" w14:textId="77777777" w:rsidR="007D475B" w:rsidRDefault="00386B00" w:rsidP="00FA5230">
      <w:pPr>
        <w:pStyle w:val="a6"/>
        <w:numPr>
          <w:ilvl w:val="0"/>
          <w:numId w:val="4"/>
        </w:numPr>
        <w:ind w:firstLine="180"/>
        <w:jc w:val="both"/>
        <w:rPr>
          <w:rFonts w:cstheme="minorHAnsi"/>
          <w:sz w:val="24"/>
          <w:szCs w:val="24"/>
          <w:lang w:val="el-GR"/>
        </w:rPr>
      </w:pPr>
      <w:r>
        <w:rPr>
          <w:rFonts w:cstheme="minorHAnsi"/>
          <w:sz w:val="24"/>
          <w:szCs w:val="24"/>
          <w:lang w:val="el-GR"/>
        </w:rPr>
        <w:t>Ηλεκτρικά, όπως η εκπόλωση μιας νευρικής ή μυϊκής κυτταρικής μεμβράνης</w:t>
      </w:r>
    </w:p>
    <w:p w14:paraId="33DAEC1C" w14:textId="77777777" w:rsidR="00386B00" w:rsidRDefault="00386B00" w:rsidP="00FA5230">
      <w:pPr>
        <w:pStyle w:val="a6"/>
        <w:numPr>
          <w:ilvl w:val="0"/>
          <w:numId w:val="4"/>
        </w:numPr>
        <w:ind w:firstLine="180"/>
        <w:jc w:val="both"/>
        <w:rPr>
          <w:rFonts w:cstheme="minorHAnsi"/>
          <w:sz w:val="24"/>
          <w:szCs w:val="24"/>
          <w:lang w:val="el-GR"/>
        </w:rPr>
      </w:pPr>
      <w:r>
        <w:rPr>
          <w:rFonts w:cstheme="minorHAnsi"/>
          <w:sz w:val="24"/>
          <w:szCs w:val="24"/>
          <w:lang w:val="el-GR"/>
        </w:rPr>
        <w:t>Μηχανικά, όπως η πίεση του αίματος στο κυκλοφορικό σύστημα</w:t>
      </w:r>
    </w:p>
    <w:p w14:paraId="70A0CE14" w14:textId="77777777" w:rsidR="00386B00" w:rsidRDefault="00386B00" w:rsidP="00FA5230">
      <w:pPr>
        <w:pStyle w:val="a6"/>
        <w:numPr>
          <w:ilvl w:val="0"/>
          <w:numId w:val="4"/>
        </w:numPr>
        <w:ind w:firstLine="180"/>
        <w:jc w:val="both"/>
        <w:rPr>
          <w:rFonts w:cstheme="minorHAnsi"/>
          <w:sz w:val="24"/>
          <w:szCs w:val="24"/>
          <w:lang w:val="el-GR"/>
        </w:rPr>
      </w:pPr>
      <w:r>
        <w:rPr>
          <w:rFonts w:cstheme="minorHAnsi"/>
          <w:sz w:val="24"/>
          <w:szCs w:val="24"/>
          <w:lang w:val="el-GR"/>
        </w:rPr>
        <w:t>Χημικά από βιοχημικές εξετάσεις του αίματος και άλλων υγρών</w:t>
      </w:r>
    </w:p>
    <w:p w14:paraId="640EC249" w14:textId="77777777" w:rsidR="00386B00" w:rsidRDefault="00386B00" w:rsidP="00FA5230">
      <w:pPr>
        <w:pStyle w:val="a6"/>
        <w:ind w:left="780" w:firstLine="180"/>
        <w:jc w:val="both"/>
        <w:rPr>
          <w:rFonts w:cstheme="minorHAnsi"/>
          <w:sz w:val="24"/>
          <w:szCs w:val="24"/>
          <w:lang w:val="el-GR"/>
        </w:rPr>
      </w:pPr>
    </w:p>
    <w:p w14:paraId="25404F73" w14:textId="77777777" w:rsidR="008160B1" w:rsidRDefault="008160B1" w:rsidP="00FA5230">
      <w:pPr>
        <w:ind w:firstLine="180"/>
        <w:jc w:val="both"/>
        <w:rPr>
          <w:rFonts w:cstheme="minorHAnsi"/>
          <w:sz w:val="24"/>
          <w:szCs w:val="24"/>
          <w:lang w:val="el-GR"/>
        </w:rPr>
      </w:pPr>
    </w:p>
    <w:p w14:paraId="2F34BBF4" w14:textId="77777777" w:rsidR="00386B00" w:rsidRPr="00386B00" w:rsidRDefault="00386B00" w:rsidP="00FA5230">
      <w:pPr>
        <w:ind w:firstLine="180"/>
        <w:jc w:val="both"/>
        <w:rPr>
          <w:rFonts w:cstheme="minorHAnsi"/>
          <w:sz w:val="24"/>
          <w:szCs w:val="24"/>
          <w:lang w:val="el-GR"/>
        </w:rPr>
      </w:pPr>
      <w:r w:rsidRPr="00386B00">
        <w:rPr>
          <w:rFonts w:cstheme="minorHAnsi"/>
          <w:sz w:val="24"/>
          <w:szCs w:val="24"/>
          <w:lang w:val="el-GR"/>
        </w:rPr>
        <w:t>Επίσης,</w:t>
      </w:r>
      <w:r w:rsidR="00534F95">
        <w:rPr>
          <w:rFonts w:cstheme="minorHAnsi"/>
          <w:sz w:val="24"/>
          <w:szCs w:val="24"/>
          <w:lang w:val="el-GR"/>
        </w:rPr>
        <w:t xml:space="preserve"> </w:t>
      </w:r>
      <w:r w:rsidRPr="00386B00">
        <w:rPr>
          <w:rFonts w:cstheme="minorHAnsi"/>
          <w:sz w:val="24"/>
          <w:szCs w:val="24"/>
          <w:lang w:val="el-GR"/>
        </w:rPr>
        <w:t>τα βιοσήματα μπορεί να είναι:</w:t>
      </w:r>
    </w:p>
    <w:p w14:paraId="151B5CEE" w14:textId="77777777" w:rsidR="00386B00" w:rsidRDefault="00534F95" w:rsidP="00FA5230">
      <w:pPr>
        <w:pStyle w:val="a6"/>
        <w:numPr>
          <w:ilvl w:val="0"/>
          <w:numId w:val="4"/>
        </w:numPr>
        <w:ind w:firstLine="180"/>
        <w:jc w:val="both"/>
        <w:rPr>
          <w:rFonts w:cstheme="minorHAnsi"/>
          <w:sz w:val="24"/>
          <w:szCs w:val="24"/>
          <w:lang w:val="el-GR"/>
        </w:rPr>
      </w:pPr>
      <w:r>
        <w:rPr>
          <w:rFonts w:cstheme="minorHAnsi"/>
          <w:sz w:val="24"/>
          <w:szCs w:val="24"/>
          <w:lang w:val="el-GR"/>
        </w:rPr>
        <w:t>Μονοδιάστατα</w:t>
      </w:r>
      <w:r w:rsidR="00133099">
        <w:rPr>
          <w:rFonts w:cstheme="minorHAnsi"/>
          <w:sz w:val="24"/>
          <w:szCs w:val="24"/>
          <w:lang w:val="el-GR"/>
        </w:rPr>
        <w:t xml:space="preserve"> (1</w:t>
      </w:r>
      <w:r w:rsidR="00133099">
        <w:rPr>
          <w:rFonts w:cstheme="minorHAnsi"/>
          <w:sz w:val="24"/>
          <w:szCs w:val="24"/>
        </w:rPr>
        <w:t>D)</w:t>
      </w:r>
    </w:p>
    <w:p w14:paraId="55C8CF68" w14:textId="77777777" w:rsidR="00534F95" w:rsidRDefault="00534F95" w:rsidP="00FA5230">
      <w:pPr>
        <w:pStyle w:val="a6"/>
        <w:numPr>
          <w:ilvl w:val="0"/>
          <w:numId w:val="4"/>
        </w:numPr>
        <w:ind w:firstLine="180"/>
        <w:jc w:val="both"/>
        <w:rPr>
          <w:rFonts w:cstheme="minorHAnsi"/>
          <w:sz w:val="24"/>
          <w:szCs w:val="24"/>
          <w:lang w:val="el-GR"/>
        </w:rPr>
      </w:pPr>
      <w:r>
        <w:rPr>
          <w:rFonts w:cstheme="minorHAnsi"/>
          <w:sz w:val="24"/>
          <w:szCs w:val="24"/>
          <w:lang w:val="el-GR"/>
        </w:rPr>
        <w:lastRenderedPageBreak/>
        <w:t>Δισδιάστατα</w:t>
      </w:r>
      <w:r w:rsidR="00133099">
        <w:rPr>
          <w:rFonts w:cstheme="minorHAnsi"/>
          <w:sz w:val="24"/>
          <w:szCs w:val="24"/>
        </w:rPr>
        <w:t xml:space="preserve"> (2D)</w:t>
      </w:r>
    </w:p>
    <w:p w14:paraId="13C9A46C" w14:textId="77777777" w:rsidR="00534F95" w:rsidRDefault="00534F95" w:rsidP="00FA5230">
      <w:pPr>
        <w:pStyle w:val="a6"/>
        <w:numPr>
          <w:ilvl w:val="0"/>
          <w:numId w:val="4"/>
        </w:numPr>
        <w:ind w:firstLine="180"/>
        <w:jc w:val="both"/>
        <w:rPr>
          <w:rFonts w:cstheme="minorHAnsi"/>
          <w:sz w:val="24"/>
          <w:szCs w:val="24"/>
          <w:lang w:val="el-GR"/>
        </w:rPr>
      </w:pPr>
      <w:r>
        <w:rPr>
          <w:rFonts w:cstheme="minorHAnsi"/>
          <w:sz w:val="24"/>
          <w:szCs w:val="24"/>
          <w:lang w:val="el-GR"/>
        </w:rPr>
        <w:t>Τρισδιάστατα</w:t>
      </w:r>
      <w:r w:rsidR="00133099">
        <w:rPr>
          <w:rFonts w:cstheme="minorHAnsi"/>
          <w:sz w:val="24"/>
          <w:szCs w:val="24"/>
        </w:rPr>
        <w:t xml:space="preserve"> (3D)</w:t>
      </w:r>
    </w:p>
    <w:p w14:paraId="39B57C55" w14:textId="77777777" w:rsidR="00534F95" w:rsidRDefault="00534F95" w:rsidP="00FA5230">
      <w:pPr>
        <w:pStyle w:val="a6"/>
        <w:numPr>
          <w:ilvl w:val="0"/>
          <w:numId w:val="4"/>
        </w:numPr>
        <w:ind w:firstLine="180"/>
        <w:jc w:val="both"/>
        <w:rPr>
          <w:rFonts w:cstheme="minorHAnsi"/>
          <w:sz w:val="24"/>
          <w:szCs w:val="24"/>
          <w:lang w:val="el-GR"/>
        </w:rPr>
      </w:pPr>
      <w:r>
        <w:rPr>
          <w:rFonts w:cstheme="minorHAnsi"/>
          <w:sz w:val="24"/>
          <w:szCs w:val="24"/>
          <w:lang w:val="el-GR"/>
        </w:rPr>
        <w:t>Τατραδιάστατα</w:t>
      </w:r>
      <w:r w:rsidR="00133099">
        <w:rPr>
          <w:rFonts w:cstheme="minorHAnsi"/>
          <w:sz w:val="24"/>
          <w:szCs w:val="24"/>
        </w:rPr>
        <w:t xml:space="preserve"> (4D)</w:t>
      </w:r>
    </w:p>
    <w:p w14:paraId="026F8C18" w14:textId="77777777" w:rsidR="00534F95" w:rsidRDefault="00534F95" w:rsidP="00FA5230">
      <w:pPr>
        <w:pStyle w:val="a6"/>
        <w:ind w:left="780" w:firstLine="180"/>
        <w:jc w:val="both"/>
        <w:rPr>
          <w:rFonts w:cstheme="minorHAnsi"/>
          <w:sz w:val="24"/>
          <w:szCs w:val="24"/>
          <w:lang w:val="el-GR"/>
        </w:rPr>
      </w:pPr>
    </w:p>
    <w:p w14:paraId="0C5E2593" w14:textId="77777777" w:rsidR="001E291A" w:rsidRPr="001E291A" w:rsidRDefault="00534F95" w:rsidP="003E36A1">
      <w:pPr>
        <w:ind w:left="180"/>
        <w:jc w:val="both"/>
        <w:rPr>
          <w:rFonts w:cstheme="minorHAnsi"/>
          <w:sz w:val="24"/>
          <w:szCs w:val="24"/>
          <w:lang w:val="el-GR"/>
        </w:rPr>
      </w:pPr>
      <w:r>
        <w:rPr>
          <w:noProof/>
        </w:rPr>
        <w:drawing>
          <wp:inline distT="0" distB="0" distL="0" distR="0" wp14:anchorId="113DC958" wp14:editId="0A61EA81">
            <wp:extent cx="3135913" cy="952500"/>
            <wp:effectExtent l="0" t="0" r="762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iii.jpg"/>
                    <pic:cNvPicPr/>
                  </pic:nvPicPr>
                  <pic:blipFill>
                    <a:blip r:embed="rId12">
                      <a:extLst>
                        <a:ext uri="{28A0092B-C50C-407E-A947-70E740481C1C}">
                          <a14:useLocalDpi xmlns:a14="http://schemas.microsoft.com/office/drawing/2010/main" val="0"/>
                        </a:ext>
                      </a:extLst>
                    </a:blip>
                    <a:stretch>
                      <a:fillRect/>
                    </a:stretch>
                  </pic:blipFill>
                  <pic:spPr>
                    <a:xfrm>
                      <a:off x="0" y="0"/>
                      <a:ext cx="3170719" cy="963072"/>
                    </a:xfrm>
                    <a:prstGeom prst="rect">
                      <a:avLst/>
                    </a:prstGeom>
                  </pic:spPr>
                </pic:pic>
              </a:graphicData>
            </a:graphic>
          </wp:inline>
        </w:drawing>
      </w:r>
      <w:r w:rsidR="001E291A">
        <w:rPr>
          <w:noProof/>
        </w:rPr>
        <w:drawing>
          <wp:inline distT="0" distB="0" distL="0" distR="0" wp14:anchorId="696E0D8A" wp14:editId="3E0A5FC0">
            <wp:extent cx="2057400" cy="1482823"/>
            <wp:effectExtent l="0" t="0" r="0" b="317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yroid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65241" cy="1488474"/>
                    </a:xfrm>
                    <a:prstGeom prst="rect">
                      <a:avLst/>
                    </a:prstGeom>
                  </pic:spPr>
                </pic:pic>
              </a:graphicData>
            </a:graphic>
          </wp:inline>
        </w:drawing>
      </w:r>
      <w:r w:rsidR="001E291A" w:rsidRPr="001E291A">
        <w:rPr>
          <w:rFonts w:cstheme="minorHAnsi"/>
          <w:sz w:val="24"/>
          <w:szCs w:val="24"/>
          <w:lang w:val="el-GR"/>
        </w:rPr>
        <w:t xml:space="preserve">           </w:t>
      </w:r>
      <w:r w:rsidR="00DD5266">
        <w:rPr>
          <w:rFonts w:cstheme="minorHAnsi"/>
          <w:sz w:val="24"/>
          <w:szCs w:val="24"/>
          <w:lang w:val="el-GR"/>
        </w:rPr>
        <w:t xml:space="preserve">    . </w:t>
      </w:r>
      <w:r w:rsidR="003E36A1" w:rsidRPr="003E36A1">
        <w:rPr>
          <w:rFonts w:cstheme="minorHAnsi"/>
          <w:sz w:val="24"/>
          <w:szCs w:val="24"/>
          <w:lang w:val="el-GR"/>
        </w:rPr>
        <w:t xml:space="preserve">  </w:t>
      </w:r>
      <w:r w:rsidR="001E291A" w:rsidRPr="0013142C">
        <w:rPr>
          <w:rFonts w:cstheme="minorHAnsi"/>
          <w:sz w:val="18"/>
          <w:szCs w:val="24"/>
          <w:lang w:val="el-GR"/>
        </w:rPr>
        <w:t xml:space="preserve">Εικόνα </w:t>
      </w:r>
      <w:r w:rsidR="00EC4778">
        <w:rPr>
          <w:rFonts w:cstheme="minorHAnsi"/>
          <w:sz w:val="18"/>
          <w:szCs w:val="24"/>
          <w:lang w:val="el-GR"/>
        </w:rPr>
        <w:t>2.</w:t>
      </w:r>
      <w:r w:rsidR="001E291A" w:rsidRPr="0013142C">
        <w:rPr>
          <w:rFonts w:cstheme="minorHAnsi"/>
          <w:sz w:val="18"/>
          <w:szCs w:val="24"/>
          <w:lang w:val="el-GR"/>
        </w:rPr>
        <w:t xml:space="preserve">1: </w:t>
      </w:r>
      <w:r w:rsidRPr="0013142C">
        <w:rPr>
          <w:rFonts w:cstheme="minorHAnsi"/>
          <w:sz w:val="18"/>
          <w:szCs w:val="24"/>
          <w:lang w:val="el-GR"/>
        </w:rPr>
        <w:t>Ηλεκτροκαρδιογράφημα (1</w:t>
      </w:r>
      <w:r w:rsidRPr="0013142C">
        <w:rPr>
          <w:rFonts w:cstheme="minorHAnsi"/>
          <w:sz w:val="18"/>
          <w:szCs w:val="24"/>
        </w:rPr>
        <w:t>D</w:t>
      </w:r>
      <w:r w:rsidRPr="0013142C">
        <w:rPr>
          <w:rFonts w:cstheme="minorHAnsi"/>
          <w:sz w:val="18"/>
          <w:szCs w:val="24"/>
          <w:lang w:val="el-GR"/>
        </w:rPr>
        <w:t>)</w:t>
      </w:r>
      <w:r w:rsidR="001E291A" w:rsidRPr="001E291A">
        <w:rPr>
          <w:rFonts w:cstheme="minorHAnsi"/>
          <w:sz w:val="24"/>
          <w:szCs w:val="24"/>
          <w:lang w:val="el-GR"/>
        </w:rPr>
        <w:tab/>
      </w:r>
      <w:r w:rsidR="001E291A" w:rsidRPr="001E291A">
        <w:rPr>
          <w:rFonts w:cstheme="minorHAnsi"/>
          <w:sz w:val="24"/>
          <w:szCs w:val="24"/>
          <w:lang w:val="el-GR"/>
        </w:rPr>
        <w:tab/>
      </w:r>
      <w:r w:rsidR="0013142C">
        <w:rPr>
          <w:rFonts w:cstheme="minorHAnsi"/>
          <w:sz w:val="24"/>
          <w:szCs w:val="24"/>
          <w:lang w:val="el-GR"/>
        </w:rPr>
        <w:tab/>
      </w:r>
      <w:r w:rsidR="003E36A1" w:rsidRPr="008160B1">
        <w:rPr>
          <w:rFonts w:cstheme="minorHAnsi"/>
          <w:sz w:val="24"/>
          <w:szCs w:val="24"/>
          <w:lang w:val="el-GR"/>
        </w:rPr>
        <w:t xml:space="preserve">  </w:t>
      </w:r>
      <w:r w:rsidR="001E291A" w:rsidRPr="0013142C">
        <w:rPr>
          <w:rFonts w:cstheme="minorHAnsi"/>
          <w:sz w:val="16"/>
          <w:szCs w:val="24"/>
          <w:lang w:val="el-GR"/>
        </w:rPr>
        <w:t xml:space="preserve">Εικόνα </w:t>
      </w:r>
      <w:r w:rsidR="00EC4778">
        <w:rPr>
          <w:rFonts w:cstheme="minorHAnsi"/>
          <w:sz w:val="16"/>
          <w:szCs w:val="24"/>
          <w:lang w:val="el-GR"/>
        </w:rPr>
        <w:t>2.</w:t>
      </w:r>
      <w:r w:rsidR="001E291A" w:rsidRPr="0013142C">
        <w:rPr>
          <w:rFonts w:cstheme="minorHAnsi"/>
          <w:sz w:val="16"/>
          <w:szCs w:val="24"/>
          <w:lang w:val="el-GR"/>
        </w:rPr>
        <w:t>2: Υπέρηχος (2</w:t>
      </w:r>
      <w:r w:rsidR="001E291A" w:rsidRPr="0013142C">
        <w:rPr>
          <w:rFonts w:cstheme="minorHAnsi"/>
          <w:sz w:val="16"/>
          <w:szCs w:val="24"/>
        </w:rPr>
        <w:t>D</w:t>
      </w:r>
      <w:r w:rsidR="001E291A" w:rsidRPr="0013142C">
        <w:rPr>
          <w:rFonts w:cstheme="minorHAnsi"/>
          <w:sz w:val="16"/>
          <w:szCs w:val="24"/>
          <w:lang w:val="el-GR"/>
        </w:rPr>
        <w:t>)</w:t>
      </w:r>
    </w:p>
    <w:p w14:paraId="12D43C5E" w14:textId="77777777" w:rsidR="003E36A1" w:rsidRDefault="001E291A" w:rsidP="003E36A1">
      <w:pPr>
        <w:ind w:firstLine="180"/>
        <w:jc w:val="center"/>
        <w:rPr>
          <w:rFonts w:cstheme="minorHAnsi"/>
          <w:sz w:val="16"/>
          <w:szCs w:val="24"/>
          <w:lang w:val="el-GR"/>
        </w:rPr>
      </w:pPr>
      <w:r>
        <w:rPr>
          <w:noProof/>
        </w:rPr>
        <w:drawing>
          <wp:inline distT="0" distB="0" distL="0" distR="0" wp14:anchorId="2F081507" wp14:editId="641B83EF">
            <wp:extent cx="2590800" cy="1457325"/>
            <wp:effectExtent l="0" t="0" r="0" b="952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an_wide-8dd9dd825e75e09390841e5ec01163b3f0991fd2.jpg"/>
                    <pic:cNvPicPr/>
                  </pic:nvPicPr>
                  <pic:blipFill>
                    <a:blip r:embed="rId14">
                      <a:extLst>
                        <a:ext uri="{28A0092B-C50C-407E-A947-70E740481C1C}">
                          <a14:useLocalDpi xmlns:a14="http://schemas.microsoft.com/office/drawing/2010/main" val="0"/>
                        </a:ext>
                      </a:extLst>
                    </a:blip>
                    <a:stretch>
                      <a:fillRect/>
                    </a:stretch>
                  </pic:blipFill>
                  <pic:spPr>
                    <a:xfrm>
                      <a:off x="0" y="0"/>
                      <a:ext cx="2598887" cy="1461874"/>
                    </a:xfrm>
                    <a:prstGeom prst="rect">
                      <a:avLst/>
                    </a:prstGeom>
                  </pic:spPr>
                </pic:pic>
              </a:graphicData>
            </a:graphic>
          </wp:inline>
        </w:drawing>
      </w:r>
      <w:r>
        <w:rPr>
          <w:rFonts w:cstheme="minorHAnsi"/>
          <w:noProof/>
          <w:sz w:val="24"/>
          <w:szCs w:val="24"/>
        </w:rPr>
        <w:drawing>
          <wp:inline distT="0" distB="0" distL="0" distR="0" wp14:anchorId="0EA1523A" wp14:editId="5DDC2BD9">
            <wp:extent cx="2438400" cy="1942124"/>
            <wp:effectExtent l="0" t="0" r="0" b="127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fusion-SPECT-imaging-of-the-brain-performed-with-Tc-99m-EDC-Neurolite-2D-graysca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5011" cy="1947390"/>
                    </a:xfrm>
                    <a:prstGeom prst="rect">
                      <a:avLst/>
                    </a:prstGeom>
                  </pic:spPr>
                </pic:pic>
              </a:graphicData>
            </a:graphic>
          </wp:inline>
        </w:drawing>
      </w:r>
    </w:p>
    <w:p w14:paraId="731CA2F3" w14:textId="77777777" w:rsidR="001E291A" w:rsidRDefault="001E291A" w:rsidP="003E36A1">
      <w:pPr>
        <w:ind w:firstLine="180"/>
        <w:jc w:val="center"/>
        <w:rPr>
          <w:rFonts w:cstheme="minorHAnsi"/>
          <w:sz w:val="16"/>
          <w:szCs w:val="24"/>
          <w:lang w:val="el-GR"/>
        </w:rPr>
      </w:pPr>
      <w:r w:rsidRPr="0013142C">
        <w:rPr>
          <w:rFonts w:cstheme="minorHAnsi"/>
          <w:sz w:val="16"/>
          <w:szCs w:val="24"/>
          <w:lang w:val="el-GR"/>
        </w:rPr>
        <w:t xml:space="preserve">Εικόνα </w:t>
      </w:r>
      <w:r w:rsidR="00EC4778">
        <w:rPr>
          <w:rFonts w:cstheme="minorHAnsi"/>
          <w:sz w:val="16"/>
          <w:szCs w:val="24"/>
          <w:lang w:val="el-GR"/>
        </w:rPr>
        <w:t>2.</w:t>
      </w:r>
      <w:r w:rsidRPr="0013142C">
        <w:rPr>
          <w:rFonts w:cstheme="minorHAnsi"/>
          <w:sz w:val="16"/>
          <w:szCs w:val="24"/>
          <w:lang w:val="el-GR"/>
        </w:rPr>
        <w:t xml:space="preserve">3: Εικόνα </w:t>
      </w:r>
      <w:r w:rsidRPr="0013142C">
        <w:rPr>
          <w:rFonts w:cstheme="minorHAnsi"/>
          <w:sz w:val="16"/>
          <w:szCs w:val="24"/>
        </w:rPr>
        <w:t>Pet</w:t>
      </w:r>
      <w:r w:rsidRPr="0013142C">
        <w:rPr>
          <w:rFonts w:cstheme="minorHAnsi"/>
          <w:sz w:val="16"/>
          <w:szCs w:val="24"/>
          <w:lang w:val="el-GR"/>
        </w:rPr>
        <w:t xml:space="preserve"> (3</w:t>
      </w:r>
      <w:r w:rsidRPr="0013142C">
        <w:rPr>
          <w:rFonts w:cstheme="minorHAnsi"/>
          <w:sz w:val="16"/>
          <w:szCs w:val="24"/>
        </w:rPr>
        <w:t>D</w:t>
      </w:r>
      <w:r w:rsidRPr="0013142C">
        <w:rPr>
          <w:rFonts w:cstheme="minorHAnsi"/>
          <w:sz w:val="16"/>
          <w:szCs w:val="24"/>
          <w:lang w:val="el-GR"/>
        </w:rPr>
        <w:t>)</w:t>
      </w:r>
      <w:r w:rsidRPr="0013142C">
        <w:rPr>
          <w:rFonts w:cstheme="minorHAnsi"/>
          <w:sz w:val="16"/>
          <w:szCs w:val="24"/>
          <w:lang w:val="el-GR"/>
        </w:rPr>
        <w:tab/>
      </w:r>
      <w:r w:rsidRPr="0013142C">
        <w:rPr>
          <w:rFonts w:cstheme="minorHAnsi"/>
          <w:sz w:val="16"/>
          <w:szCs w:val="24"/>
          <w:lang w:val="el-GR"/>
        </w:rPr>
        <w:tab/>
      </w:r>
      <w:r w:rsidRPr="0013142C">
        <w:rPr>
          <w:rFonts w:cstheme="minorHAnsi"/>
          <w:sz w:val="16"/>
          <w:szCs w:val="24"/>
          <w:lang w:val="el-GR"/>
        </w:rPr>
        <w:tab/>
      </w:r>
      <w:r w:rsidRPr="0013142C">
        <w:rPr>
          <w:rFonts w:cstheme="minorHAnsi"/>
          <w:sz w:val="16"/>
          <w:szCs w:val="24"/>
          <w:lang w:val="el-GR"/>
        </w:rPr>
        <w:tab/>
      </w:r>
      <w:r w:rsidR="0013142C">
        <w:rPr>
          <w:rFonts w:cstheme="minorHAnsi"/>
          <w:sz w:val="16"/>
          <w:szCs w:val="24"/>
          <w:lang w:val="el-GR"/>
        </w:rPr>
        <w:tab/>
      </w:r>
      <w:r w:rsidRPr="0013142C">
        <w:rPr>
          <w:rFonts w:cstheme="minorHAnsi"/>
          <w:sz w:val="16"/>
          <w:szCs w:val="24"/>
          <w:lang w:val="el-GR"/>
        </w:rPr>
        <w:t xml:space="preserve">Εικόνα </w:t>
      </w:r>
      <w:r w:rsidR="00EC4778">
        <w:rPr>
          <w:rFonts w:cstheme="minorHAnsi"/>
          <w:sz w:val="16"/>
          <w:szCs w:val="24"/>
          <w:lang w:val="el-GR"/>
        </w:rPr>
        <w:t>2.</w:t>
      </w:r>
      <w:r w:rsidRPr="0013142C">
        <w:rPr>
          <w:rFonts w:cstheme="minorHAnsi"/>
          <w:sz w:val="16"/>
          <w:szCs w:val="24"/>
          <w:lang w:val="el-GR"/>
        </w:rPr>
        <w:t>4:</w:t>
      </w:r>
      <w:r w:rsidR="0013142C" w:rsidRPr="003D2A7E">
        <w:rPr>
          <w:rFonts w:cstheme="minorHAnsi"/>
          <w:sz w:val="16"/>
          <w:szCs w:val="24"/>
          <w:lang w:val="el-GR"/>
        </w:rPr>
        <w:t xml:space="preserve"> </w:t>
      </w:r>
      <w:r w:rsidRPr="0013142C">
        <w:rPr>
          <w:rFonts w:cstheme="minorHAnsi"/>
          <w:sz w:val="16"/>
          <w:szCs w:val="24"/>
          <w:lang w:val="el-GR"/>
        </w:rPr>
        <w:t xml:space="preserve">Εικόνα </w:t>
      </w:r>
      <w:r w:rsidRPr="0013142C">
        <w:rPr>
          <w:rFonts w:cstheme="minorHAnsi"/>
          <w:sz w:val="16"/>
          <w:szCs w:val="24"/>
        </w:rPr>
        <w:t>SPECT</w:t>
      </w:r>
      <w:r w:rsidRPr="0013142C">
        <w:rPr>
          <w:rFonts w:cstheme="minorHAnsi"/>
          <w:sz w:val="16"/>
          <w:szCs w:val="24"/>
          <w:lang w:val="el-GR"/>
        </w:rPr>
        <w:t xml:space="preserve"> (4</w:t>
      </w:r>
      <w:r w:rsidRPr="0013142C">
        <w:rPr>
          <w:rFonts w:cstheme="minorHAnsi"/>
          <w:sz w:val="16"/>
          <w:szCs w:val="24"/>
        </w:rPr>
        <w:t>D</w:t>
      </w:r>
      <w:r w:rsidRPr="0013142C">
        <w:rPr>
          <w:rFonts w:cstheme="minorHAnsi"/>
          <w:sz w:val="16"/>
          <w:szCs w:val="24"/>
          <w:lang w:val="el-GR"/>
        </w:rPr>
        <w:t>)</w:t>
      </w:r>
    </w:p>
    <w:p w14:paraId="2CA439CE" w14:textId="77777777" w:rsidR="003D2A7E" w:rsidRDefault="003D2A7E" w:rsidP="00FA5230">
      <w:pPr>
        <w:ind w:firstLine="180"/>
        <w:jc w:val="both"/>
        <w:rPr>
          <w:rFonts w:cstheme="minorHAnsi"/>
          <w:sz w:val="16"/>
          <w:szCs w:val="24"/>
          <w:lang w:val="el-GR"/>
        </w:rPr>
      </w:pPr>
    </w:p>
    <w:p w14:paraId="334A56E6" w14:textId="77777777" w:rsidR="003D2A7E" w:rsidRDefault="003D2A7E" w:rsidP="00FA5230">
      <w:pPr>
        <w:ind w:firstLine="180"/>
        <w:jc w:val="both"/>
        <w:rPr>
          <w:rFonts w:cstheme="minorHAnsi"/>
          <w:sz w:val="24"/>
          <w:szCs w:val="24"/>
          <w:lang w:val="el-GR"/>
        </w:rPr>
      </w:pPr>
      <w:r>
        <w:rPr>
          <w:rFonts w:cstheme="minorHAnsi"/>
          <w:sz w:val="24"/>
          <w:szCs w:val="24"/>
          <w:lang w:val="el-GR"/>
        </w:rPr>
        <w:t>Η λήψη ενός βιοσήματος δεν είναι από μόνη της ποτέ αρκετή.</w:t>
      </w:r>
      <w:r w:rsidR="00DD5266">
        <w:rPr>
          <w:rFonts w:cstheme="minorHAnsi"/>
          <w:sz w:val="24"/>
          <w:szCs w:val="24"/>
          <w:lang w:val="el-GR"/>
        </w:rPr>
        <w:t xml:space="preserve"> </w:t>
      </w:r>
      <w:r>
        <w:rPr>
          <w:rFonts w:cstheme="minorHAnsi"/>
          <w:sz w:val="24"/>
          <w:szCs w:val="24"/>
          <w:lang w:val="el-GR"/>
        </w:rPr>
        <w:t xml:space="preserve">Απαιτείται επεξεργασία του σήματος για την εξαγωγή της </w:t>
      </w:r>
      <w:r w:rsidRPr="003D2A7E">
        <w:rPr>
          <w:rFonts w:cstheme="minorHAnsi"/>
          <w:sz w:val="24"/>
          <w:szCs w:val="24"/>
          <w:lang w:val="el-GR"/>
        </w:rPr>
        <w:t>“</w:t>
      </w:r>
      <w:r>
        <w:rPr>
          <w:rFonts w:cstheme="minorHAnsi"/>
          <w:sz w:val="24"/>
          <w:szCs w:val="24"/>
          <w:lang w:val="el-GR"/>
        </w:rPr>
        <w:t>θαμμένης</w:t>
      </w:r>
      <w:r w:rsidRPr="003D2A7E">
        <w:rPr>
          <w:rFonts w:cstheme="minorHAnsi"/>
          <w:sz w:val="24"/>
          <w:szCs w:val="24"/>
          <w:lang w:val="el-GR"/>
        </w:rPr>
        <w:t>”</w:t>
      </w:r>
      <w:r>
        <w:rPr>
          <w:rFonts w:cstheme="minorHAnsi"/>
          <w:sz w:val="24"/>
          <w:szCs w:val="24"/>
          <w:lang w:val="el-GR"/>
        </w:rPr>
        <w:t xml:space="preserve"> πληροφορ</w:t>
      </w:r>
      <w:r w:rsidR="00DD5266">
        <w:rPr>
          <w:rFonts w:cstheme="minorHAnsi"/>
          <w:sz w:val="24"/>
          <w:szCs w:val="24"/>
          <w:lang w:val="el-GR"/>
        </w:rPr>
        <w:t>ίας, καθώς το βιοσήμα βρίσκεται κρυμμένο μαζί με άλλα σήματα και θόρυβο. Η επεξεργασία των βιοσημάτων (</w:t>
      </w:r>
      <w:r w:rsidR="00DD5266">
        <w:rPr>
          <w:rFonts w:cstheme="minorHAnsi"/>
          <w:sz w:val="24"/>
          <w:szCs w:val="24"/>
        </w:rPr>
        <w:t>biosignal</w:t>
      </w:r>
      <w:r w:rsidR="00DD5266" w:rsidRPr="00DD5266">
        <w:rPr>
          <w:rFonts w:cstheme="minorHAnsi"/>
          <w:sz w:val="24"/>
          <w:szCs w:val="24"/>
          <w:lang w:val="el-GR"/>
        </w:rPr>
        <w:t xml:space="preserve"> </w:t>
      </w:r>
      <w:r w:rsidR="00DD5266">
        <w:rPr>
          <w:rFonts w:cstheme="minorHAnsi"/>
          <w:sz w:val="24"/>
          <w:szCs w:val="24"/>
        </w:rPr>
        <w:t>processing</w:t>
      </w:r>
      <w:r w:rsidR="00DD5266" w:rsidRPr="00DD5266">
        <w:rPr>
          <w:rFonts w:cstheme="minorHAnsi"/>
          <w:sz w:val="24"/>
          <w:szCs w:val="24"/>
          <w:lang w:val="el-GR"/>
        </w:rPr>
        <w:t xml:space="preserve">) </w:t>
      </w:r>
      <w:r w:rsidR="00DD5266">
        <w:rPr>
          <w:rFonts w:cstheme="minorHAnsi"/>
          <w:sz w:val="24"/>
          <w:szCs w:val="24"/>
          <w:lang w:val="el-GR"/>
        </w:rPr>
        <w:t>έχει ως σκοπό το φιλτράρισμα και την απομόνωση των δεδομένων που μας ενδιαφέρουν από τον θόρυβο και την πλεονάζουσα πληροφορία.</w:t>
      </w:r>
    </w:p>
    <w:p w14:paraId="45F47ED6" w14:textId="77777777" w:rsidR="00E86D0D" w:rsidRDefault="00E86D0D" w:rsidP="00FA5230">
      <w:pPr>
        <w:ind w:firstLine="180"/>
        <w:jc w:val="both"/>
        <w:rPr>
          <w:rFonts w:cstheme="minorHAnsi"/>
          <w:sz w:val="24"/>
          <w:szCs w:val="24"/>
          <w:lang w:val="el-GR"/>
        </w:rPr>
      </w:pPr>
      <w:r>
        <w:rPr>
          <w:rFonts w:cstheme="minorHAnsi"/>
          <w:sz w:val="24"/>
          <w:szCs w:val="24"/>
          <w:lang w:val="el-GR"/>
        </w:rPr>
        <w:t>Αμέσως μετά, ακολουθεί ένα από τα πιο σημαντικά βήματα της επεξεργασίας των βιοσημάτων, το οποίο είναι η μετατροπή του βιοσήματος από αναλογικό σε ψηφιακό</w:t>
      </w:r>
      <w:r w:rsidR="008D2A17">
        <w:rPr>
          <w:rFonts w:cstheme="minorHAnsi"/>
          <w:sz w:val="24"/>
          <w:szCs w:val="24"/>
          <w:lang w:val="el-GR"/>
        </w:rPr>
        <w:t xml:space="preserve"> (Εικόνα 2.5)</w:t>
      </w:r>
      <w:r>
        <w:rPr>
          <w:rFonts w:cstheme="minorHAnsi"/>
          <w:sz w:val="24"/>
          <w:szCs w:val="24"/>
          <w:lang w:val="el-GR"/>
        </w:rPr>
        <w:t>.</w:t>
      </w:r>
    </w:p>
    <w:p w14:paraId="4FB2A3F2" w14:textId="6B0BA576" w:rsidR="00FA4104" w:rsidRDefault="00E86D0D" w:rsidP="00FA4104">
      <w:pPr>
        <w:jc w:val="center"/>
        <w:rPr>
          <w:rFonts w:cstheme="minorHAnsi"/>
          <w:sz w:val="16"/>
          <w:szCs w:val="24"/>
          <w:lang w:val="el-GR"/>
        </w:rPr>
      </w:pPr>
      <w:r>
        <w:rPr>
          <w:rFonts w:cstheme="minorHAnsi"/>
          <w:noProof/>
          <w:sz w:val="24"/>
          <w:szCs w:val="24"/>
        </w:rPr>
        <w:drawing>
          <wp:inline distT="0" distB="0" distL="0" distR="0" wp14:anchorId="628B072F" wp14:editId="0A9F90BC">
            <wp:extent cx="5201376" cy="1124107"/>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alogic to digital.PNG"/>
                    <pic:cNvPicPr/>
                  </pic:nvPicPr>
                  <pic:blipFill>
                    <a:blip r:embed="rId16">
                      <a:extLst>
                        <a:ext uri="{28A0092B-C50C-407E-A947-70E740481C1C}">
                          <a14:useLocalDpi xmlns:a14="http://schemas.microsoft.com/office/drawing/2010/main" val="0"/>
                        </a:ext>
                      </a:extLst>
                    </a:blip>
                    <a:stretch>
                      <a:fillRect/>
                    </a:stretch>
                  </pic:blipFill>
                  <pic:spPr>
                    <a:xfrm>
                      <a:off x="0" y="0"/>
                      <a:ext cx="5201376" cy="1124107"/>
                    </a:xfrm>
                    <a:prstGeom prst="rect">
                      <a:avLst/>
                    </a:prstGeom>
                  </pic:spPr>
                </pic:pic>
              </a:graphicData>
            </a:graphic>
          </wp:inline>
        </w:drawing>
      </w:r>
      <w:r w:rsidR="0057131E">
        <w:rPr>
          <w:rFonts w:cstheme="minorHAnsi"/>
          <w:sz w:val="16"/>
          <w:szCs w:val="24"/>
          <w:lang w:val="el-GR"/>
        </w:rPr>
        <w:t xml:space="preserve">                           </w:t>
      </w:r>
      <w:r w:rsidR="00D41E0A">
        <w:rPr>
          <w:rFonts w:cstheme="minorHAnsi"/>
          <w:sz w:val="16"/>
          <w:szCs w:val="24"/>
          <w:lang w:val="el-GR"/>
        </w:rPr>
        <w:tab/>
      </w:r>
      <w:commentRangeStart w:id="547"/>
      <w:r w:rsidRPr="00AE54E4">
        <w:rPr>
          <w:rFonts w:cstheme="minorHAnsi"/>
          <w:sz w:val="16"/>
          <w:szCs w:val="24"/>
          <w:lang w:val="el-GR"/>
        </w:rPr>
        <w:t xml:space="preserve">Εικόνα </w:t>
      </w:r>
      <w:r w:rsidR="00EC4778">
        <w:rPr>
          <w:rFonts w:cstheme="minorHAnsi"/>
          <w:sz w:val="16"/>
          <w:szCs w:val="24"/>
          <w:lang w:val="el-GR"/>
        </w:rPr>
        <w:t>2.</w:t>
      </w:r>
      <w:r w:rsidRPr="00AE54E4">
        <w:rPr>
          <w:rFonts w:cstheme="minorHAnsi"/>
          <w:sz w:val="16"/>
          <w:szCs w:val="24"/>
          <w:lang w:val="el-GR"/>
        </w:rPr>
        <w:t xml:space="preserve">5: </w:t>
      </w:r>
      <w:del w:id="548" w:author="goumop" w:date="2018-05-29T14:04:00Z">
        <w:r w:rsidRPr="00AE54E4" w:rsidDel="002E2599">
          <w:rPr>
            <w:rFonts w:cstheme="minorHAnsi"/>
            <w:sz w:val="16"/>
            <w:szCs w:val="24"/>
            <w:lang w:val="el-GR"/>
          </w:rPr>
          <w:delText xml:space="preserve">μετατροπή </w:delText>
        </w:r>
      </w:del>
      <w:ins w:id="549" w:author="goumop" w:date="2018-05-29T14:04:00Z">
        <w:r w:rsidR="002E2599">
          <w:rPr>
            <w:rFonts w:cstheme="minorHAnsi"/>
            <w:sz w:val="16"/>
            <w:szCs w:val="24"/>
            <w:lang w:val="el-GR"/>
          </w:rPr>
          <w:t>Μ</w:t>
        </w:r>
        <w:r w:rsidR="002E2599" w:rsidRPr="00AE54E4">
          <w:rPr>
            <w:rFonts w:cstheme="minorHAnsi"/>
            <w:sz w:val="16"/>
            <w:szCs w:val="24"/>
            <w:lang w:val="el-GR"/>
          </w:rPr>
          <w:t xml:space="preserve">ετατροπή </w:t>
        </w:r>
      </w:ins>
      <w:r w:rsidRPr="00AE54E4">
        <w:rPr>
          <w:rFonts w:cstheme="minorHAnsi"/>
          <w:sz w:val="16"/>
          <w:szCs w:val="24"/>
          <w:lang w:val="el-GR"/>
        </w:rPr>
        <w:t>βιοσήματος από αναλογικό σε ψηφιακό</w:t>
      </w:r>
      <w:commentRangeEnd w:id="547"/>
      <w:r w:rsidR="008D2A17">
        <w:rPr>
          <w:rStyle w:val="a7"/>
        </w:rPr>
        <w:commentReference w:id="547"/>
      </w:r>
    </w:p>
    <w:p w14:paraId="144A3EBA" w14:textId="77777777" w:rsidR="00574203" w:rsidRDefault="00574203" w:rsidP="00FA4104">
      <w:pPr>
        <w:rPr>
          <w:ins w:id="550" w:author="Gladiator Gladiator" w:date="2018-05-23T20:17:00Z"/>
          <w:rFonts w:cstheme="minorHAnsi"/>
          <w:color w:val="5B9BD5" w:themeColor="accent1"/>
          <w:sz w:val="28"/>
          <w:szCs w:val="24"/>
          <w:u w:val="single"/>
          <w:lang w:val="el-GR"/>
        </w:rPr>
      </w:pPr>
    </w:p>
    <w:p w14:paraId="71EA490E" w14:textId="77777777" w:rsidR="00574203" w:rsidRDefault="00574203" w:rsidP="00FA4104">
      <w:pPr>
        <w:rPr>
          <w:ins w:id="551" w:author="Gladiator Gladiator" w:date="2018-05-23T20:17:00Z"/>
          <w:rFonts w:cstheme="minorHAnsi"/>
          <w:color w:val="5B9BD5" w:themeColor="accent1"/>
          <w:sz w:val="28"/>
          <w:szCs w:val="24"/>
          <w:u w:val="single"/>
          <w:lang w:val="el-GR"/>
        </w:rPr>
      </w:pPr>
    </w:p>
    <w:p w14:paraId="14430DFF" w14:textId="77777777" w:rsidR="00574203" w:rsidRDefault="00574203" w:rsidP="00FA4104">
      <w:pPr>
        <w:rPr>
          <w:ins w:id="552" w:author="Gladiator Gladiator" w:date="2018-05-23T20:17:00Z"/>
          <w:rFonts w:cstheme="minorHAnsi"/>
          <w:color w:val="5B9BD5" w:themeColor="accent1"/>
          <w:sz w:val="28"/>
          <w:szCs w:val="24"/>
          <w:u w:val="single"/>
          <w:lang w:val="el-GR"/>
        </w:rPr>
      </w:pPr>
    </w:p>
    <w:p w14:paraId="13484A57" w14:textId="5233474C" w:rsidR="001E291A" w:rsidRPr="00574203" w:rsidRDefault="001B08C2">
      <w:pPr>
        <w:pStyle w:val="2"/>
        <w:rPr>
          <w:sz w:val="20"/>
          <w:u w:val="single"/>
          <w:lang w:val="el-GR"/>
          <w:rPrChange w:id="553" w:author="Gladiator Gladiator" w:date="2018-05-23T20:18:00Z">
            <w:rPr>
              <w:sz w:val="16"/>
              <w:lang w:val="el-GR"/>
            </w:rPr>
          </w:rPrChange>
        </w:rPr>
        <w:pPrChange w:id="554" w:author="Gladiator Gladiator" w:date="2018-05-23T20:18:00Z">
          <w:pPr/>
        </w:pPrChange>
      </w:pPr>
      <w:r w:rsidRPr="00574203">
        <w:rPr>
          <w:sz w:val="32"/>
          <w:u w:val="single"/>
          <w:lang w:val="el-GR"/>
          <w:rPrChange w:id="555" w:author="Gladiator Gladiator" w:date="2018-05-23T20:18:00Z">
            <w:rPr>
              <w:lang w:val="el-GR"/>
            </w:rPr>
          </w:rPrChange>
        </w:rPr>
        <w:t>2</w:t>
      </w:r>
      <w:r w:rsidR="008401E1" w:rsidRPr="00574203">
        <w:rPr>
          <w:sz w:val="32"/>
          <w:u w:val="single"/>
          <w:lang w:val="el-GR"/>
          <w:rPrChange w:id="556" w:author="Gladiator Gladiator" w:date="2018-05-23T20:18:00Z">
            <w:rPr>
              <w:lang w:val="el-GR"/>
            </w:rPr>
          </w:rPrChange>
        </w:rPr>
        <w:t xml:space="preserve">.4 </w:t>
      </w:r>
      <w:r w:rsidR="004D135B" w:rsidRPr="00574203">
        <w:rPr>
          <w:sz w:val="32"/>
          <w:u w:val="single"/>
          <w:lang w:val="el-GR"/>
          <w:rPrChange w:id="557" w:author="Gladiator Gladiator" w:date="2018-05-23T20:18:00Z">
            <w:rPr>
              <w:lang w:val="el-GR"/>
            </w:rPr>
          </w:rPrChange>
        </w:rPr>
        <w:t>Τύποι βιοσημάτων</w:t>
      </w:r>
    </w:p>
    <w:p w14:paraId="5758B3C3" w14:textId="3BD89776" w:rsidR="004D135B" w:rsidRDefault="004D135B" w:rsidP="00DD5266">
      <w:pPr>
        <w:jc w:val="both"/>
        <w:rPr>
          <w:rFonts w:cstheme="minorHAnsi"/>
          <w:sz w:val="24"/>
          <w:szCs w:val="24"/>
          <w:lang w:val="el-GR"/>
        </w:rPr>
      </w:pPr>
      <w:r>
        <w:rPr>
          <w:rFonts w:cstheme="minorHAnsi"/>
          <w:sz w:val="24"/>
          <w:szCs w:val="24"/>
          <w:lang w:val="el-GR"/>
        </w:rPr>
        <w:t>Τα βιοσήματα μπορούμε να τα κατηγοριοποιήσουμε ως εξής</w:t>
      </w:r>
      <w:ins w:id="558" w:author="Gladiator Gladiator" w:date="2018-05-31T20:52:00Z">
        <w:r w:rsidR="005C027A" w:rsidRPr="005C027A">
          <w:rPr>
            <w:rFonts w:cstheme="minorHAnsi"/>
            <w:sz w:val="24"/>
            <w:szCs w:val="24"/>
            <w:lang w:val="el-GR"/>
            <w:rPrChange w:id="559" w:author="Gladiator Gladiator" w:date="2018-05-31T20:53:00Z">
              <w:rPr>
                <w:rFonts w:cstheme="minorHAnsi"/>
                <w:sz w:val="24"/>
                <w:szCs w:val="24"/>
              </w:rPr>
            </w:rPrChange>
          </w:rPr>
          <w:t>[</w:t>
        </w:r>
      </w:ins>
      <w:ins w:id="560" w:author="Gladiator Gladiator" w:date="2018-05-31T20:53:00Z">
        <w:r w:rsidR="005C027A" w:rsidRPr="005C027A">
          <w:rPr>
            <w:rFonts w:cstheme="minorHAnsi"/>
            <w:color w:val="4472C4" w:themeColor="accent5"/>
            <w:sz w:val="24"/>
            <w:szCs w:val="24"/>
            <w:lang w:val="el-GR"/>
            <w:rPrChange w:id="561" w:author="Gladiator Gladiator" w:date="2018-05-31T20:53:00Z">
              <w:rPr>
                <w:rFonts w:cstheme="minorHAnsi"/>
                <w:sz w:val="24"/>
                <w:szCs w:val="24"/>
                <w:lang w:val="el-GR"/>
              </w:rPr>
            </w:rPrChange>
          </w:rPr>
          <w:fldChar w:fldCharType="begin"/>
        </w:r>
        <w:r w:rsidR="005C027A" w:rsidRPr="005C027A">
          <w:rPr>
            <w:rFonts w:cstheme="minorHAnsi"/>
            <w:color w:val="4472C4" w:themeColor="accent5"/>
            <w:sz w:val="24"/>
            <w:szCs w:val="24"/>
            <w:lang w:val="el-GR"/>
            <w:rPrChange w:id="562" w:author="Gladiator Gladiator" w:date="2018-05-31T20:53:00Z">
              <w:rPr>
                <w:rFonts w:cstheme="minorHAnsi"/>
                <w:sz w:val="24"/>
                <w:szCs w:val="24"/>
                <w:lang w:val="el-GR"/>
              </w:rPr>
            </w:rPrChange>
          </w:rPr>
          <w:instrText xml:space="preserve"> REF _Ref515563316 \n \h </w:instrText>
        </w:r>
      </w:ins>
      <w:r w:rsidR="005C027A" w:rsidRPr="005C027A">
        <w:rPr>
          <w:rFonts w:cstheme="minorHAnsi"/>
          <w:color w:val="4472C4" w:themeColor="accent5"/>
          <w:sz w:val="24"/>
          <w:szCs w:val="24"/>
          <w:lang w:val="el-GR"/>
          <w:rPrChange w:id="563" w:author="Gladiator Gladiator" w:date="2018-05-31T20:53:00Z">
            <w:rPr>
              <w:rFonts w:cstheme="minorHAnsi"/>
              <w:color w:val="4472C4" w:themeColor="accent5"/>
              <w:sz w:val="24"/>
              <w:szCs w:val="24"/>
              <w:lang w:val="el-GR"/>
            </w:rPr>
          </w:rPrChange>
        </w:rPr>
      </w:r>
      <w:r w:rsidR="005C027A" w:rsidRPr="005C027A">
        <w:rPr>
          <w:rFonts w:cstheme="minorHAnsi"/>
          <w:color w:val="4472C4" w:themeColor="accent5"/>
          <w:sz w:val="24"/>
          <w:szCs w:val="24"/>
          <w:lang w:val="el-GR"/>
          <w:rPrChange w:id="564" w:author="Gladiator Gladiator" w:date="2018-05-31T20:53:00Z">
            <w:rPr>
              <w:rFonts w:cstheme="minorHAnsi"/>
              <w:sz w:val="24"/>
              <w:szCs w:val="24"/>
              <w:lang w:val="el-GR"/>
            </w:rPr>
          </w:rPrChange>
        </w:rPr>
        <w:fldChar w:fldCharType="separate"/>
      </w:r>
      <w:ins w:id="565" w:author="Gladiator Gladiator" w:date="2018-05-31T20:53:00Z">
        <w:r w:rsidR="005C027A" w:rsidRPr="005C027A">
          <w:rPr>
            <w:rFonts w:cstheme="minorHAnsi"/>
            <w:color w:val="4472C4" w:themeColor="accent5"/>
            <w:sz w:val="24"/>
            <w:szCs w:val="24"/>
            <w:lang w:val="el-GR"/>
            <w:rPrChange w:id="566" w:author="Gladiator Gladiator" w:date="2018-05-31T20:53:00Z">
              <w:rPr>
                <w:rFonts w:cstheme="minorHAnsi"/>
                <w:sz w:val="24"/>
                <w:szCs w:val="24"/>
                <w:lang w:val="el-GR"/>
              </w:rPr>
            </w:rPrChange>
          </w:rPr>
          <w:t>7</w:t>
        </w:r>
        <w:r w:rsidR="005C027A" w:rsidRPr="005C027A">
          <w:rPr>
            <w:rFonts w:cstheme="minorHAnsi"/>
            <w:color w:val="4472C4" w:themeColor="accent5"/>
            <w:sz w:val="24"/>
            <w:szCs w:val="24"/>
            <w:lang w:val="el-GR"/>
            <w:rPrChange w:id="567" w:author="Gladiator Gladiator" w:date="2018-05-31T20:53:00Z">
              <w:rPr>
                <w:rFonts w:cstheme="minorHAnsi"/>
                <w:sz w:val="24"/>
                <w:szCs w:val="24"/>
                <w:lang w:val="el-GR"/>
              </w:rPr>
            </w:rPrChange>
          </w:rPr>
          <w:fldChar w:fldCharType="end"/>
        </w:r>
      </w:ins>
      <w:ins w:id="568" w:author="Gladiator Gladiator" w:date="2018-05-31T20:52:00Z">
        <w:r w:rsidR="005C027A" w:rsidRPr="005C027A">
          <w:rPr>
            <w:rFonts w:cstheme="minorHAnsi"/>
            <w:sz w:val="24"/>
            <w:szCs w:val="24"/>
            <w:lang w:val="el-GR"/>
            <w:rPrChange w:id="569" w:author="Gladiator Gladiator" w:date="2018-05-31T20:53:00Z">
              <w:rPr>
                <w:rFonts w:cstheme="minorHAnsi"/>
                <w:sz w:val="24"/>
                <w:szCs w:val="24"/>
              </w:rPr>
            </w:rPrChange>
          </w:rPr>
          <w:t>]</w:t>
        </w:r>
      </w:ins>
      <w:r w:rsidRPr="004D135B">
        <w:rPr>
          <w:rFonts w:cstheme="minorHAnsi"/>
          <w:sz w:val="24"/>
          <w:szCs w:val="24"/>
          <w:lang w:val="el-GR"/>
        </w:rPr>
        <w:t>:</w:t>
      </w:r>
    </w:p>
    <w:p w14:paraId="00F5169C" w14:textId="77777777" w:rsidR="004C6EC3" w:rsidRPr="004C6EC3" w:rsidRDefault="004C6EC3" w:rsidP="004C6EC3">
      <w:pPr>
        <w:pStyle w:val="a6"/>
        <w:numPr>
          <w:ilvl w:val="0"/>
          <w:numId w:val="5"/>
        </w:numPr>
        <w:jc w:val="both"/>
        <w:rPr>
          <w:rFonts w:cstheme="minorHAnsi"/>
          <w:sz w:val="24"/>
          <w:szCs w:val="24"/>
          <w:lang w:val="el-GR"/>
        </w:rPr>
      </w:pPr>
      <w:r>
        <w:rPr>
          <w:rFonts w:cstheme="minorHAnsi"/>
          <w:sz w:val="24"/>
          <w:szCs w:val="24"/>
          <w:lang w:val="el-GR"/>
        </w:rPr>
        <w:t>Ηλεκτρομυογραφικό (ΗΜΓ-</w:t>
      </w:r>
      <w:r>
        <w:rPr>
          <w:rFonts w:cstheme="minorHAnsi"/>
          <w:sz w:val="24"/>
          <w:szCs w:val="24"/>
        </w:rPr>
        <w:t xml:space="preserve"> EMG)</w:t>
      </w:r>
    </w:p>
    <w:p w14:paraId="55711F2F" w14:textId="0B20DEC5" w:rsidR="004C6EC3" w:rsidRPr="004C6EC3" w:rsidRDefault="004C6EC3" w:rsidP="004C6EC3">
      <w:pPr>
        <w:pStyle w:val="a6"/>
        <w:numPr>
          <w:ilvl w:val="0"/>
          <w:numId w:val="5"/>
        </w:numPr>
        <w:jc w:val="both"/>
        <w:rPr>
          <w:rFonts w:cstheme="minorHAnsi"/>
          <w:sz w:val="24"/>
          <w:szCs w:val="24"/>
          <w:lang w:val="el-GR"/>
        </w:rPr>
      </w:pPr>
      <w:r>
        <w:rPr>
          <w:rFonts w:cstheme="minorHAnsi"/>
          <w:sz w:val="24"/>
          <w:szCs w:val="24"/>
          <w:lang w:val="el-GR"/>
        </w:rPr>
        <w:t xml:space="preserve">Ηλεκτροδερμικό </w:t>
      </w:r>
      <w:r w:rsidRPr="004C6EC3">
        <w:rPr>
          <w:rFonts w:cstheme="minorHAnsi"/>
          <w:sz w:val="24"/>
          <w:szCs w:val="24"/>
          <w:lang w:val="el-GR"/>
        </w:rPr>
        <w:t>(</w:t>
      </w:r>
      <w:r>
        <w:rPr>
          <w:rFonts w:cstheme="minorHAnsi"/>
          <w:sz w:val="24"/>
          <w:szCs w:val="24"/>
          <w:lang w:val="el-GR"/>
        </w:rPr>
        <w:t xml:space="preserve">ΗΔΑ,ΓΑΔ – </w:t>
      </w:r>
      <w:r>
        <w:rPr>
          <w:rFonts w:cstheme="minorHAnsi"/>
          <w:sz w:val="24"/>
          <w:szCs w:val="24"/>
        </w:rPr>
        <w:t>EDR</w:t>
      </w:r>
      <w:del w:id="570" w:author="goumop" w:date="2018-05-29T15:11:00Z">
        <w:r w:rsidRPr="004C6EC3" w:rsidDel="002A2F1B">
          <w:rPr>
            <w:rFonts w:cstheme="minorHAnsi"/>
            <w:sz w:val="24"/>
            <w:szCs w:val="24"/>
            <w:lang w:val="el-GR"/>
          </w:rPr>
          <w:delText xml:space="preserve"> ,</w:delText>
        </w:r>
      </w:del>
      <w:ins w:id="571" w:author="goumop" w:date="2018-05-29T15:11:00Z">
        <w:r w:rsidR="002A2F1B">
          <w:rPr>
            <w:rFonts w:cstheme="minorHAnsi"/>
            <w:sz w:val="24"/>
            <w:szCs w:val="24"/>
            <w:lang w:val="el-GR"/>
          </w:rPr>
          <w:t xml:space="preserve">, </w:t>
        </w:r>
      </w:ins>
      <w:r>
        <w:rPr>
          <w:rFonts w:cstheme="minorHAnsi"/>
          <w:sz w:val="24"/>
          <w:szCs w:val="24"/>
        </w:rPr>
        <w:t>GSR</w:t>
      </w:r>
      <w:r w:rsidRPr="004C6EC3">
        <w:rPr>
          <w:rFonts w:cstheme="minorHAnsi"/>
          <w:sz w:val="24"/>
          <w:szCs w:val="24"/>
          <w:lang w:val="el-GR"/>
        </w:rPr>
        <w:t>)</w:t>
      </w:r>
    </w:p>
    <w:p w14:paraId="6FC636F9" w14:textId="77777777" w:rsidR="004C6EC3" w:rsidRPr="004C6EC3" w:rsidRDefault="004C6EC3" w:rsidP="004C6EC3">
      <w:pPr>
        <w:pStyle w:val="a6"/>
        <w:numPr>
          <w:ilvl w:val="0"/>
          <w:numId w:val="5"/>
        </w:numPr>
        <w:jc w:val="both"/>
        <w:rPr>
          <w:rFonts w:cstheme="minorHAnsi"/>
          <w:sz w:val="24"/>
          <w:szCs w:val="24"/>
          <w:lang w:val="el-GR"/>
        </w:rPr>
      </w:pPr>
      <w:r>
        <w:rPr>
          <w:rFonts w:cstheme="minorHAnsi"/>
          <w:sz w:val="24"/>
          <w:szCs w:val="24"/>
          <w:lang w:val="el-GR"/>
        </w:rPr>
        <w:t>Θερμογραφικό (</w:t>
      </w:r>
      <w:r>
        <w:rPr>
          <w:rFonts w:cstheme="minorHAnsi"/>
          <w:sz w:val="24"/>
          <w:szCs w:val="24"/>
        </w:rPr>
        <w:t>temp)</w:t>
      </w:r>
    </w:p>
    <w:p w14:paraId="2237DF27" w14:textId="77777777" w:rsidR="004C6EC3" w:rsidRPr="004C6EC3" w:rsidRDefault="004C6EC3" w:rsidP="004C6EC3">
      <w:pPr>
        <w:pStyle w:val="a6"/>
        <w:numPr>
          <w:ilvl w:val="0"/>
          <w:numId w:val="5"/>
        </w:numPr>
        <w:jc w:val="both"/>
        <w:rPr>
          <w:rFonts w:cstheme="minorHAnsi"/>
          <w:sz w:val="24"/>
          <w:szCs w:val="24"/>
          <w:lang w:val="el-GR"/>
        </w:rPr>
      </w:pPr>
      <w:r>
        <w:rPr>
          <w:rFonts w:cstheme="minorHAnsi"/>
          <w:sz w:val="24"/>
          <w:szCs w:val="24"/>
          <w:lang w:val="el-GR"/>
        </w:rPr>
        <w:t xml:space="preserve">Ηλεκτροεγκεφαλογραφικό (ΗΕΓ – </w:t>
      </w:r>
      <w:r>
        <w:rPr>
          <w:rFonts w:cstheme="minorHAnsi"/>
          <w:sz w:val="24"/>
          <w:szCs w:val="24"/>
        </w:rPr>
        <w:t>EEG)</w:t>
      </w:r>
    </w:p>
    <w:p w14:paraId="547895D6" w14:textId="77777777" w:rsidR="004C6EC3" w:rsidRPr="004C6EC3" w:rsidRDefault="004C6EC3" w:rsidP="004C6EC3">
      <w:pPr>
        <w:pStyle w:val="a6"/>
        <w:numPr>
          <w:ilvl w:val="0"/>
          <w:numId w:val="5"/>
        </w:numPr>
        <w:jc w:val="both"/>
        <w:rPr>
          <w:rFonts w:cstheme="minorHAnsi"/>
          <w:sz w:val="24"/>
          <w:szCs w:val="24"/>
          <w:lang w:val="el-GR"/>
        </w:rPr>
      </w:pPr>
      <w:r>
        <w:rPr>
          <w:rFonts w:cstheme="minorHAnsi"/>
          <w:sz w:val="24"/>
          <w:szCs w:val="24"/>
          <w:lang w:val="el-GR"/>
        </w:rPr>
        <w:t>Πλεθυσμογραφικό (</w:t>
      </w:r>
      <w:r>
        <w:rPr>
          <w:rFonts w:cstheme="minorHAnsi"/>
          <w:sz w:val="24"/>
          <w:szCs w:val="24"/>
        </w:rPr>
        <w:t>PPG)</w:t>
      </w:r>
    </w:p>
    <w:p w14:paraId="31191533" w14:textId="77777777" w:rsidR="004C6EC3" w:rsidRPr="004C6EC3" w:rsidRDefault="004C6EC3" w:rsidP="004C6EC3">
      <w:pPr>
        <w:pStyle w:val="a6"/>
        <w:numPr>
          <w:ilvl w:val="0"/>
          <w:numId w:val="5"/>
        </w:numPr>
        <w:jc w:val="both"/>
        <w:rPr>
          <w:rFonts w:cstheme="minorHAnsi"/>
          <w:sz w:val="24"/>
          <w:szCs w:val="24"/>
          <w:lang w:val="el-GR"/>
        </w:rPr>
      </w:pPr>
      <w:r>
        <w:rPr>
          <w:rFonts w:cstheme="minorHAnsi"/>
          <w:sz w:val="24"/>
          <w:szCs w:val="24"/>
          <w:lang w:val="el-GR"/>
        </w:rPr>
        <w:t xml:space="preserve">Ηλεκτροκαρδιογραφικό (ΕΚΓ – </w:t>
      </w:r>
      <w:r w:rsidR="00D85D53">
        <w:rPr>
          <w:rFonts w:cstheme="minorHAnsi"/>
          <w:sz w:val="24"/>
          <w:szCs w:val="24"/>
        </w:rPr>
        <w:t>EC</w:t>
      </w:r>
      <w:r>
        <w:rPr>
          <w:rFonts w:cstheme="minorHAnsi"/>
          <w:sz w:val="24"/>
          <w:szCs w:val="24"/>
        </w:rPr>
        <w:t>G)</w:t>
      </w:r>
    </w:p>
    <w:p w14:paraId="2A4F12EE" w14:textId="77777777" w:rsidR="004C6EC3" w:rsidRPr="004C6EC3" w:rsidRDefault="004C6EC3" w:rsidP="004C6EC3">
      <w:pPr>
        <w:pStyle w:val="a6"/>
        <w:numPr>
          <w:ilvl w:val="0"/>
          <w:numId w:val="5"/>
        </w:numPr>
        <w:jc w:val="both"/>
        <w:rPr>
          <w:rFonts w:cstheme="minorHAnsi"/>
          <w:sz w:val="24"/>
          <w:szCs w:val="24"/>
          <w:lang w:val="el-GR"/>
        </w:rPr>
      </w:pPr>
      <w:r>
        <w:rPr>
          <w:rFonts w:cstheme="minorHAnsi"/>
          <w:sz w:val="24"/>
          <w:szCs w:val="24"/>
          <w:lang w:val="el-GR"/>
        </w:rPr>
        <w:t>Αναπνευστικό (</w:t>
      </w:r>
      <w:r>
        <w:rPr>
          <w:rFonts w:cstheme="minorHAnsi"/>
          <w:sz w:val="24"/>
          <w:szCs w:val="24"/>
        </w:rPr>
        <w:t>RSP)</w:t>
      </w:r>
    </w:p>
    <w:p w14:paraId="3696004A" w14:textId="77777777" w:rsidR="004C6EC3" w:rsidRPr="004C6EC3" w:rsidRDefault="004C6EC3" w:rsidP="004C6EC3">
      <w:pPr>
        <w:pStyle w:val="a6"/>
        <w:numPr>
          <w:ilvl w:val="0"/>
          <w:numId w:val="5"/>
        </w:numPr>
        <w:jc w:val="both"/>
        <w:rPr>
          <w:rFonts w:cstheme="minorHAnsi"/>
          <w:sz w:val="24"/>
          <w:szCs w:val="24"/>
          <w:lang w:val="el-GR"/>
        </w:rPr>
      </w:pPr>
      <w:r>
        <w:rPr>
          <w:rFonts w:cstheme="minorHAnsi"/>
          <w:sz w:val="24"/>
          <w:szCs w:val="24"/>
          <w:lang w:val="el-GR"/>
        </w:rPr>
        <w:t>Μανομετρικό</w:t>
      </w:r>
      <w:r>
        <w:rPr>
          <w:rFonts w:cstheme="minorHAnsi"/>
          <w:sz w:val="24"/>
          <w:szCs w:val="24"/>
        </w:rPr>
        <w:t xml:space="preserve"> </w:t>
      </w:r>
      <w:r>
        <w:rPr>
          <w:rFonts w:cstheme="minorHAnsi"/>
          <w:sz w:val="24"/>
          <w:szCs w:val="24"/>
          <w:lang w:val="el-GR"/>
        </w:rPr>
        <w:t>(</w:t>
      </w:r>
      <w:r>
        <w:rPr>
          <w:rFonts w:cstheme="minorHAnsi"/>
          <w:sz w:val="24"/>
          <w:szCs w:val="24"/>
        </w:rPr>
        <w:t>MMB)</w:t>
      </w:r>
    </w:p>
    <w:p w14:paraId="3395E9D4" w14:textId="77777777" w:rsidR="004C6EC3" w:rsidRPr="004C6EC3" w:rsidRDefault="004C6EC3" w:rsidP="004C6EC3">
      <w:pPr>
        <w:pStyle w:val="a6"/>
        <w:numPr>
          <w:ilvl w:val="0"/>
          <w:numId w:val="5"/>
        </w:numPr>
        <w:jc w:val="both"/>
        <w:rPr>
          <w:rFonts w:cstheme="minorHAnsi"/>
          <w:sz w:val="24"/>
          <w:szCs w:val="24"/>
          <w:lang w:val="el-GR"/>
        </w:rPr>
      </w:pPr>
      <w:r>
        <w:rPr>
          <w:rFonts w:cstheme="minorHAnsi"/>
          <w:sz w:val="24"/>
          <w:szCs w:val="24"/>
          <w:lang w:val="el-GR"/>
        </w:rPr>
        <w:t>Γωνιομετρικό (</w:t>
      </w:r>
      <w:r>
        <w:rPr>
          <w:rFonts w:cstheme="minorHAnsi"/>
          <w:sz w:val="24"/>
          <w:szCs w:val="24"/>
        </w:rPr>
        <w:t>GMB)</w:t>
      </w:r>
    </w:p>
    <w:p w14:paraId="193846C8" w14:textId="77777777" w:rsidR="004C6EC3" w:rsidRPr="004C6EC3" w:rsidRDefault="004C6EC3" w:rsidP="004C6EC3">
      <w:pPr>
        <w:pStyle w:val="a6"/>
        <w:numPr>
          <w:ilvl w:val="0"/>
          <w:numId w:val="5"/>
        </w:numPr>
        <w:jc w:val="both"/>
        <w:rPr>
          <w:rFonts w:cstheme="minorHAnsi"/>
          <w:sz w:val="24"/>
          <w:szCs w:val="24"/>
          <w:lang w:val="el-GR"/>
        </w:rPr>
      </w:pPr>
      <w:r>
        <w:rPr>
          <w:rFonts w:cstheme="minorHAnsi"/>
          <w:sz w:val="24"/>
          <w:szCs w:val="24"/>
          <w:lang w:val="el-GR"/>
        </w:rPr>
        <w:t>Δυναμομετρικό (</w:t>
      </w:r>
      <w:r>
        <w:rPr>
          <w:rFonts w:cstheme="minorHAnsi"/>
          <w:sz w:val="24"/>
          <w:szCs w:val="24"/>
        </w:rPr>
        <w:t>DMB)</w:t>
      </w:r>
    </w:p>
    <w:p w14:paraId="1F001530" w14:textId="77777777" w:rsidR="004C6EC3" w:rsidRPr="000707E2" w:rsidRDefault="001B08C2">
      <w:pPr>
        <w:pStyle w:val="3"/>
        <w:rPr>
          <w:u w:val="single"/>
          <w:lang w:val="el-GR"/>
          <w:rPrChange w:id="572" w:author="Gladiator Gladiator" w:date="2018-05-23T20:25:00Z">
            <w:rPr>
              <w:lang w:val="el-GR"/>
            </w:rPr>
          </w:rPrChange>
        </w:rPr>
        <w:pPrChange w:id="573" w:author="Gladiator Gladiator" w:date="2018-05-23T20:25:00Z">
          <w:pPr>
            <w:jc w:val="both"/>
          </w:pPr>
        </w:pPrChange>
      </w:pPr>
      <w:r w:rsidRPr="000707E2">
        <w:rPr>
          <w:sz w:val="28"/>
          <w:u w:val="single"/>
          <w:rPrChange w:id="574" w:author="Gladiator Gladiator" w:date="2018-05-23T20:25:00Z">
            <w:rPr/>
          </w:rPrChange>
        </w:rPr>
        <w:t>2</w:t>
      </w:r>
      <w:r w:rsidR="009324CA" w:rsidRPr="000707E2">
        <w:rPr>
          <w:sz w:val="28"/>
          <w:u w:val="single"/>
          <w:lang w:val="el-GR"/>
          <w:rPrChange w:id="575" w:author="Gladiator Gladiator" w:date="2018-05-23T20:25:00Z">
            <w:rPr>
              <w:lang w:val="el-GR"/>
            </w:rPr>
          </w:rPrChange>
        </w:rPr>
        <w:t xml:space="preserve">.4.1 </w:t>
      </w:r>
      <w:r w:rsidR="004C6EC3" w:rsidRPr="000707E2">
        <w:rPr>
          <w:sz w:val="28"/>
          <w:u w:val="single"/>
          <w:lang w:val="el-GR"/>
          <w:rPrChange w:id="576" w:author="Gladiator Gladiator" w:date="2018-05-23T20:25:00Z">
            <w:rPr>
              <w:lang w:val="el-GR"/>
            </w:rPr>
          </w:rPrChange>
        </w:rPr>
        <w:t xml:space="preserve">Ηλεκτρομυογραφικό (ΗΜΓ- </w:t>
      </w:r>
      <w:r w:rsidR="004C6EC3" w:rsidRPr="000707E2">
        <w:rPr>
          <w:sz w:val="28"/>
          <w:u w:val="single"/>
          <w:rPrChange w:id="577" w:author="Gladiator Gladiator" w:date="2018-05-23T20:25:00Z">
            <w:rPr/>
          </w:rPrChange>
        </w:rPr>
        <w:t>EMG</w:t>
      </w:r>
      <w:r w:rsidR="004C6EC3" w:rsidRPr="000707E2">
        <w:rPr>
          <w:sz w:val="28"/>
          <w:u w:val="single"/>
          <w:lang w:val="el-GR"/>
          <w:rPrChange w:id="578" w:author="Gladiator Gladiator" w:date="2018-05-23T20:25:00Z">
            <w:rPr>
              <w:lang w:val="el-GR"/>
            </w:rPr>
          </w:rPrChange>
        </w:rPr>
        <w:t>)</w:t>
      </w:r>
    </w:p>
    <w:p w14:paraId="6139A48F" w14:textId="637DB8E9" w:rsidR="006B5CCC" w:rsidRDefault="004C6EC3" w:rsidP="00FA5230">
      <w:pPr>
        <w:ind w:firstLine="180"/>
        <w:jc w:val="both"/>
        <w:rPr>
          <w:rFonts w:cstheme="minorHAnsi"/>
          <w:sz w:val="24"/>
          <w:szCs w:val="24"/>
          <w:lang w:val="el-GR"/>
        </w:rPr>
      </w:pPr>
      <w:r>
        <w:rPr>
          <w:rFonts w:cstheme="minorHAnsi"/>
          <w:sz w:val="24"/>
          <w:szCs w:val="24"/>
          <w:lang w:val="el-GR"/>
        </w:rPr>
        <w:t>Ηλεκτρομυογράφημα είναι η γραφική αναπαράσταση της ηλεκτρικής δραστηριότητας των μυών του σκελετού και των νεύρ</w:t>
      </w:r>
      <w:r w:rsidR="006B5CCC">
        <w:rPr>
          <w:rFonts w:cstheme="minorHAnsi"/>
          <w:sz w:val="24"/>
          <w:szCs w:val="24"/>
          <w:lang w:val="el-GR"/>
        </w:rPr>
        <w:t>ων</w:t>
      </w:r>
      <w:del w:id="579" w:author="goumop" w:date="2018-05-29T15:11:00Z">
        <w:r w:rsidR="006B5CCC" w:rsidDel="002A2F1B">
          <w:rPr>
            <w:rFonts w:cstheme="minorHAnsi"/>
            <w:sz w:val="24"/>
            <w:szCs w:val="24"/>
            <w:lang w:val="el-GR"/>
          </w:rPr>
          <w:delText xml:space="preserve"> ,</w:delText>
        </w:r>
      </w:del>
      <w:ins w:id="580" w:author="goumop" w:date="2018-05-29T15:11:00Z">
        <w:r w:rsidR="002A2F1B">
          <w:rPr>
            <w:rFonts w:cstheme="minorHAnsi"/>
            <w:sz w:val="24"/>
            <w:szCs w:val="24"/>
            <w:lang w:val="el-GR"/>
          </w:rPr>
          <w:t xml:space="preserve">, </w:t>
        </w:r>
      </w:ins>
      <w:r w:rsidR="006B5CCC">
        <w:rPr>
          <w:rFonts w:cstheme="minorHAnsi"/>
          <w:sz w:val="24"/>
          <w:szCs w:val="24"/>
          <w:lang w:val="el-GR"/>
        </w:rPr>
        <w:t xml:space="preserve"> είτε σε κατάσταση ηρεμίας είτε σε κατάσταση διέγερσης.</w:t>
      </w:r>
      <w:r w:rsidR="003E59AC" w:rsidRPr="003E59AC">
        <w:rPr>
          <w:rFonts w:cstheme="minorHAnsi"/>
          <w:sz w:val="24"/>
          <w:szCs w:val="24"/>
          <w:lang w:val="el-GR"/>
        </w:rPr>
        <w:t xml:space="preserve"> </w:t>
      </w:r>
      <w:r w:rsidR="006B5CCC">
        <w:rPr>
          <w:rFonts w:cstheme="minorHAnsi"/>
          <w:sz w:val="24"/>
          <w:szCs w:val="24"/>
          <w:lang w:val="el-GR"/>
        </w:rPr>
        <w:t>Για την επίτευξη ενός ηλεκτρομυογραφήματος στους μυείς  τοποθετείται μια βελόνα εντός του μυ και καταγράφεται η ηλεκτρική δραστηριότητα.</w:t>
      </w:r>
    </w:p>
    <w:p w14:paraId="7B6ADEC8" w14:textId="77777777" w:rsidR="003E59AC" w:rsidRDefault="006B5CCC" w:rsidP="003E59AC">
      <w:pPr>
        <w:ind w:firstLine="180"/>
        <w:jc w:val="center"/>
        <w:rPr>
          <w:rFonts w:cstheme="minorHAnsi"/>
          <w:sz w:val="16"/>
          <w:szCs w:val="16"/>
          <w:lang w:val="el-GR"/>
        </w:rPr>
      </w:pPr>
      <w:r>
        <w:rPr>
          <w:rFonts w:cstheme="minorHAnsi"/>
          <w:noProof/>
          <w:sz w:val="24"/>
          <w:szCs w:val="24"/>
        </w:rPr>
        <w:drawing>
          <wp:inline distT="0" distB="0" distL="0" distR="0" wp14:anchorId="26803D09" wp14:editId="20B259B7">
            <wp:extent cx="2400300" cy="1624731"/>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ηλεκτρομυογράφημα.gif"/>
                    <pic:cNvPicPr/>
                  </pic:nvPicPr>
                  <pic:blipFill>
                    <a:blip r:embed="rId17">
                      <a:extLst>
                        <a:ext uri="{28A0092B-C50C-407E-A947-70E740481C1C}">
                          <a14:useLocalDpi xmlns:a14="http://schemas.microsoft.com/office/drawing/2010/main" val="0"/>
                        </a:ext>
                      </a:extLst>
                    </a:blip>
                    <a:stretch>
                      <a:fillRect/>
                    </a:stretch>
                  </pic:blipFill>
                  <pic:spPr>
                    <a:xfrm>
                      <a:off x="0" y="0"/>
                      <a:ext cx="2400300" cy="1624731"/>
                    </a:xfrm>
                    <a:prstGeom prst="rect">
                      <a:avLst/>
                    </a:prstGeom>
                  </pic:spPr>
                </pic:pic>
              </a:graphicData>
            </a:graphic>
          </wp:inline>
        </w:drawing>
      </w:r>
    </w:p>
    <w:p w14:paraId="4DF1A0E2" w14:textId="77777777" w:rsidR="003E59AC" w:rsidRPr="003E59AC" w:rsidRDefault="006B5CCC" w:rsidP="003E59AC">
      <w:pPr>
        <w:ind w:firstLine="180"/>
        <w:jc w:val="center"/>
        <w:rPr>
          <w:rFonts w:cstheme="minorHAnsi"/>
          <w:sz w:val="16"/>
          <w:szCs w:val="16"/>
          <w:lang w:val="el-GR"/>
        </w:rPr>
      </w:pPr>
      <w:r w:rsidRPr="006B5CCC">
        <w:rPr>
          <w:rFonts w:cstheme="minorHAnsi"/>
          <w:sz w:val="16"/>
          <w:szCs w:val="16"/>
          <w:lang w:val="el-GR"/>
        </w:rPr>
        <w:t xml:space="preserve">Εικόνα </w:t>
      </w:r>
      <w:r w:rsidR="00EC4778">
        <w:rPr>
          <w:rFonts w:cstheme="minorHAnsi"/>
          <w:sz w:val="16"/>
          <w:szCs w:val="16"/>
          <w:lang w:val="el-GR"/>
        </w:rPr>
        <w:t>2.</w:t>
      </w:r>
      <w:r w:rsidRPr="006B5CCC">
        <w:rPr>
          <w:rFonts w:cstheme="minorHAnsi"/>
          <w:sz w:val="16"/>
          <w:szCs w:val="16"/>
          <w:lang w:val="el-GR"/>
        </w:rPr>
        <w:t>6</w:t>
      </w:r>
      <w:r w:rsidRPr="001C13A9">
        <w:rPr>
          <w:rFonts w:cstheme="minorHAnsi"/>
          <w:sz w:val="16"/>
          <w:szCs w:val="16"/>
          <w:lang w:val="el-GR"/>
        </w:rPr>
        <w:t xml:space="preserve">: </w:t>
      </w:r>
      <w:r w:rsidRPr="006B5CCC">
        <w:rPr>
          <w:rFonts w:cstheme="minorHAnsi"/>
          <w:sz w:val="16"/>
          <w:szCs w:val="16"/>
          <w:lang w:val="el-GR"/>
        </w:rPr>
        <w:t>Ηλεκτρομυογράφημα</w:t>
      </w:r>
    </w:p>
    <w:p w14:paraId="49B5CC40" w14:textId="77777777" w:rsidR="00433F24" w:rsidRDefault="00433F24" w:rsidP="003E59AC">
      <w:pPr>
        <w:rPr>
          <w:rFonts w:cstheme="minorHAnsi"/>
          <w:color w:val="5B9BD5" w:themeColor="accent1"/>
          <w:sz w:val="28"/>
          <w:szCs w:val="24"/>
          <w:u w:val="single"/>
          <w:lang w:val="el-GR"/>
        </w:rPr>
      </w:pPr>
    </w:p>
    <w:p w14:paraId="5E699E65" w14:textId="77777777" w:rsidR="006B5CCC" w:rsidRPr="000707E2" w:rsidRDefault="001B08C2">
      <w:pPr>
        <w:pStyle w:val="3"/>
        <w:rPr>
          <w:sz w:val="18"/>
          <w:szCs w:val="16"/>
          <w:u w:val="single"/>
          <w:lang w:val="el-GR"/>
          <w:rPrChange w:id="581" w:author="Gladiator Gladiator" w:date="2018-05-23T20:25:00Z">
            <w:rPr>
              <w:sz w:val="18"/>
              <w:szCs w:val="16"/>
              <w:lang w:val="el-GR"/>
            </w:rPr>
          </w:rPrChange>
        </w:rPr>
        <w:pPrChange w:id="582" w:author="Gladiator Gladiator" w:date="2018-05-23T20:25:00Z">
          <w:pPr/>
        </w:pPrChange>
      </w:pPr>
      <w:r w:rsidRPr="000707E2">
        <w:rPr>
          <w:sz w:val="28"/>
          <w:u w:val="single"/>
          <w:lang w:val="el-GR"/>
          <w:rPrChange w:id="583" w:author="Gladiator Gladiator" w:date="2018-05-23T20:25:00Z">
            <w:rPr>
              <w:lang w:val="el-GR"/>
            </w:rPr>
          </w:rPrChange>
        </w:rPr>
        <w:t>2</w:t>
      </w:r>
      <w:r w:rsidR="009324CA" w:rsidRPr="000707E2">
        <w:rPr>
          <w:sz w:val="28"/>
          <w:u w:val="single"/>
          <w:lang w:val="el-GR"/>
          <w:rPrChange w:id="584" w:author="Gladiator Gladiator" w:date="2018-05-23T20:25:00Z">
            <w:rPr>
              <w:lang w:val="el-GR"/>
            </w:rPr>
          </w:rPrChange>
        </w:rPr>
        <w:t xml:space="preserve">.4.2 </w:t>
      </w:r>
      <w:r w:rsidR="006B5CCC" w:rsidRPr="000707E2">
        <w:rPr>
          <w:sz w:val="28"/>
          <w:u w:val="single"/>
          <w:lang w:val="el-GR"/>
          <w:rPrChange w:id="585" w:author="Gladiator Gladiator" w:date="2018-05-23T20:25:00Z">
            <w:rPr>
              <w:lang w:val="el-GR"/>
            </w:rPr>
          </w:rPrChange>
        </w:rPr>
        <w:t>Ηλεκτροδερμικό</w:t>
      </w:r>
      <w:r w:rsidR="008401E1" w:rsidRPr="000707E2">
        <w:rPr>
          <w:sz w:val="28"/>
          <w:u w:val="single"/>
          <w:lang w:val="el-GR"/>
          <w:rPrChange w:id="586" w:author="Gladiator Gladiator" w:date="2018-05-23T20:25:00Z">
            <w:rPr>
              <w:lang w:val="el-GR"/>
            </w:rPr>
          </w:rPrChange>
        </w:rPr>
        <w:t xml:space="preserve"> (ΗΔΑ</w:t>
      </w:r>
      <w:r w:rsidR="009324CA" w:rsidRPr="000707E2">
        <w:rPr>
          <w:sz w:val="28"/>
          <w:u w:val="single"/>
          <w:lang w:val="el-GR"/>
          <w:rPrChange w:id="587" w:author="Gladiator Gladiator" w:date="2018-05-23T20:25:00Z">
            <w:rPr>
              <w:lang w:val="el-GR"/>
            </w:rPr>
          </w:rPrChange>
        </w:rPr>
        <w:t>, ΓΑΔ</w:t>
      </w:r>
      <w:r w:rsidR="008401E1" w:rsidRPr="000707E2">
        <w:rPr>
          <w:sz w:val="28"/>
          <w:u w:val="single"/>
          <w:lang w:val="el-GR"/>
          <w:rPrChange w:id="588" w:author="Gladiator Gladiator" w:date="2018-05-23T20:25:00Z">
            <w:rPr>
              <w:lang w:val="el-GR"/>
            </w:rPr>
          </w:rPrChange>
        </w:rPr>
        <w:t xml:space="preserve"> – </w:t>
      </w:r>
      <w:r w:rsidR="008401E1" w:rsidRPr="000707E2">
        <w:rPr>
          <w:sz w:val="28"/>
          <w:u w:val="single"/>
          <w:rPrChange w:id="589" w:author="Gladiator Gladiator" w:date="2018-05-23T20:25:00Z">
            <w:rPr/>
          </w:rPrChange>
        </w:rPr>
        <w:t>EDR</w:t>
      </w:r>
      <w:r w:rsidR="008401E1" w:rsidRPr="000707E2">
        <w:rPr>
          <w:sz w:val="28"/>
          <w:u w:val="single"/>
          <w:lang w:val="el-GR"/>
          <w:rPrChange w:id="590" w:author="Gladiator Gladiator" w:date="2018-05-23T20:25:00Z">
            <w:rPr>
              <w:lang w:val="el-GR"/>
            </w:rPr>
          </w:rPrChange>
        </w:rPr>
        <w:t>,</w:t>
      </w:r>
      <w:r w:rsidR="009324CA" w:rsidRPr="000707E2">
        <w:rPr>
          <w:sz w:val="28"/>
          <w:u w:val="single"/>
          <w:lang w:val="el-GR"/>
          <w:rPrChange w:id="591" w:author="Gladiator Gladiator" w:date="2018-05-23T20:25:00Z">
            <w:rPr>
              <w:lang w:val="el-GR"/>
            </w:rPr>
          </w:rPrChange>
        </w:rPr>
        <w:t xml:space="preserve"> </w:t>
      </w:r>
      <w:r w:rsidR="008401E1" w:rsidRPr="000707E2">
        <w:rPr>
          <w:sz w:val="28"/>
          <w:u w:val="single"/>
          <w:rPrChange w:id="592" w:author="Gladiator Gladiator" w:date="2018-05-23T20:25:00Z">
            <w:rPr/>
          </w:rPrChange>
        </w:rPr>
        <w:t>GSR</w:t>
      </w:r>
      <w:r w:rsidR="008401E1" w:rsidRPr="000707E2">
        <w:rPr>
          <w:sz w:val="28"/>
          <w:u w:val="single"/>
          <w:lang w:val="el-GR"/>
          <w:rPrChange w:id="593" w:author="Gladiator Gladiator" w:date="2018-05-23T20:25:00Z">
            <w:rPr>
              <w:lang w:val="el-GR"/>
            </w:rPr>
          </w:rPrChange>
        </w:rPr>
        <w:t>)</w:t>
      </w:r>
    </w:p>
    <w:p w14:paraId="14EE7F28" w14:textId="4E96F3BD" w:rsidR="00E27AE4" w:rsidRPr="00E27AE4" w:rsidRDefault="0039674D" w:rsidP="00FA5230">
      <w:pPr>
        <w:ind w:firstLine="180"/>
        <w:jc w:val="both"/>
        <w:rPr>
          <w:rFonts w:cstheme="minorHAnsi"/>
          <w:sz w:val="24"/>
          <w:szCs w:val="24"/>
          <w:lang w:val="el-GR"/>
        </w:rPr>
      </w:pPr>
      <w:r>
        <w:rPr>
          <w:rFonts w:cstheme="minorHAnsi"/>
          <w:sz w:val="24"/>
          <w:szCs w:val="24"/>
          <w:lang w:val="el-GR"/>
        </w:rPr>
        <w:t>Με το ηλεκτροδερμικό βιοσήμα ανιχνεύεται η αλλαγή αγωγιμότητας</w:t>
      </w:r>
      <w:r w:rsidR="00E27AE4">
        <w:rPr>
          <w:rFonts w:cstheme="minorHAnsi"/>
          <w:sz w:val="24"/>
          <w:szCs w:val="24"/>
          <w:lang w:val="el-GR"/>
        </w:rPr>
        <w:t xml:space="preserve"> του ανθρώπινου δέρματος κατά την διέλευση ηλεκτρικού ρεύματος, σταθερής και πολύ χαμηλής τάσης. Σκοπός της ηλεκτροδερμικής απόκρισης είναι ο εντοπισμός άγχους</w:t>
      </w:r>
      <w:del w:id="594" w:author="goumop" w:date="2018-05-29T15:11:00Z">
        <w:r w:rsidR="00E27AE4" w:rsidDel="002A2F1B">
          <w:rPr>
            <w:rFonts w:cstheme="minorHAnsi"/>
            <w:sz w:val="24"/>
            <w:szCs w:val="24"/>
            <w:lang w:val="el-GR"/>
          </w:rPr>
          <w:delText xml:space="preserve"> ,</w:delText>
        </w:r>
      </w:del>
      <w:ins w:id="595" w:author="goumop" w:date="2018-05-29T15:11:00Z">
        <w:r w:rsidR="002A2F1B">
          <w:rPr>
            <w:rFonts w:cstheme="minorHAnsi"/>
            <w:sz w:val="24"/>
            <w:szCs w:val="24"/>
            <w:lang w:val="el-GR"/>
          </w:rPr>
          <w:t xml:space="preserve">, </w:t>
        </w:r>
      </w:ins>
      <w:r w:rsidR="00E27AE4">
        <w:rPr>
          <w:rFonts w:cstheme="minorHAnsi"/>
          <w:sz w:val="24"/>
          <w:szCs w:val="24"/>
          <w:lang w:val="el-GR"/>
        </w:rPr>
        <w:t>δεδομένου ότι όταν αγχωνόμαστε ιδρώνουμε περισσότερο.</w:t>
      </w:r>
    </w:p>
    <w:p w14:paraId="1C90DBAE" w14:textId="77777777" w:rsidR="003E59AC" w:rsidRDefault="00AD1DD6" w:rsidP="003E59AC">
      <w:pPr>
        <w:ind w:firstLine="180"/>
        <w:jc w:val="center"/>
        <w:rPr>
          <w:rFonts w:cstheme="minorHAnsi"/>
          <w:sz w:val="24"/>
          <w:szCs w:val="24"/>
          <w:lang w:val="el-GR"/>
        </w:rPr>
      </w:pPr>
      <w:r>
        <w:rPr>
          <w:rFonts w:cstheme="minorHAnsi"/>
          <w:sz w:val="24"/>
          <w:szCs w:val="24"/>
          <w:lang w:val="el-GR"/>
        </w:rPr>
        <w:lastRenderedPageBreak/>
        <w:pict w14:anchorId="752873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6pt;height:133.65pt">
            <v:imagedata r:id="rId18" o:title="gsr"/>
          </v:shape>
        </w:pict>
      </w:r>
    </w:p>
    <w:p w14:paraId="7C4853E3" w14:textId="77777777" w:rsidR="00E27AE4" w:rsidRDefault="00A35FEA" w:rsidP="003E59AC">
      <w:pPr>
        <w:ind w:firstLine="180"/>
        <w:jc w:val="center"/>
        <w:rPr>
          <w:rFonts w:cstheme="minorHAnsi"/>
          <w:sz w:val="16"/>
          <w:szCs w:val="16"/>
          <w:lang w:val="el-GR"/>
        </w:rPr>
      </w:pPr>
      <w:r w:rsidRPr="00A35FEA">
        <w:rPr>
          <w:rFonts w:cstheme="minorHAnsi"/>
          <w:sz w:val="24"/>
          <w:szCs w:val="24"/>
          <w:lang w:val="el-GR"/>
        </w:rPr>
        <w:t xml:space="preserve"> </w:t>
      </w:r>
      <w:r w:rsidRPr="00A35FEA">
        <w:rPr>
          <w:rFonts w:cstheme="minorHAnsi"/>
          <w:sz w:val="16"/>
          <w:szCs w:val="16"/>
          <w:lang w:val="el-GR"/>
        </w:rPr>
        <w:t xml:space="preserve">Εικόνα </w:t>
      </w:r>
      <w:r w:rsidR="00EC4778">
        <w:rPr>
          <w:rFonts w:cstheme="minorHAnsi"/>
          <w:sz w:val="16"/>
          <w:szCs w:val="16"/>
          <w:lang w:val="el-GR"/>
        </w:rPr>
        <w:t>2.</w:t>
      </w:r>
      <w:r w:rsidRPr="00A35FEA">
        <w:rPr>
          <w:rFonts w:cstheme="minorHAnsi"/>
          <w:sz w:val="16"/>
          <w:szCs w:val="16"/>
          <w:lang w:val="el-GR"/>
        </w:rPr>
        <w:t>7: Ηλεκτροδερμική απόκριση με ηλεκτρόδια στα δάχτυλα(</w:t>
      </w:r>
      <w:r w:rsidRPr="00A35FEA">
        <w:rPr>
          <w:rFonts w:cstheme="minorHAnsi"/>
          <w:sz w:val="16"/>
          <w:szCs w:val="16"/>
        </w:rPr>
        <w:t>gsr</w:t>
      </w:r>
      <w:r w:rsidRPr="00A35FEA">
        <w:rPr>
          <w:rFonts w:cstheme="minorHAnsi"/>
          <w:sz w:val="16"/>
          <w:szCs w:val="16"/>
          <w:lang w:val="el-GR"/>
        </w:rPr>
        <w:t xml:space="preserve"> </w:t>
      </w:r>
      <w:r w:rsidRPr="00A35FEA">
        <w:rPr>
          <w:rFonts w:cstheme="minorHAnsi"/>
          <w:sz w:val="16"/>
          <w:szCs w:val="16"/>
        </w:rPr>
        <w:t>sensor</w:t>
      </w:r>
      <w:r w:rsidRPr="00A35FEA">
        <w:rPr>
          <w:rFonts w:cstheme="minorHAnsi"/>
          <w:sz w:val="16"/>
          <w:szCs w:val="16"/>
          <w:lang w:val="el-GR"/>
        </w:rPr>
        <w:t>)</w:t>
      </w:r>
    </w:p>
    <w:p w14:paraId="7DC715B6" w14:textId="77777777" w:rsidR="00A35FEA" w:rsidRDefault="00A35FEA" w:rsidP="00FA5230">
      <w:pPr>
        <w:ind w:firstLine="180"/>
        <w:jc w:val="both"/>
        <w:rPr>
          <w:rFonts w:cstheme="minorHAnsi"/>
          <w:sz w:val="24"/>
          <w:szCs w:val="24"/>
          <w:u w:val="single"/>
          <w:lang w:val="el-GR"/>
        </w:rPr>
      </w:pPr>
    </w:p>
    <w:p w14:paraId="5998D6D6" w14:textId="77777777" w:rsidR="00A35FEA" w:rsidRPr="000707E2" w:rsidRDefault="001B08C2">
      <w:pPr>
        <w:pStyle w:val="3"/>
        <w:rPr>
          <w:sz w:val="28"/>
          <w:u w:val="single"/>
          <w:lang w:val="el-GR"/>
          <w:rPrChange w:id="596" w:author="Gladiator Gladiator" w:date="2018-05-23T20:25:00Z">
            <w:rPr>
              <w:lang w:val="el-GR"/>
            </w:rPr>
          </w:rPrChange>
        </w:rPr>
        <w:pPrChange w:id="597" w:author="Gladiator Gladiator" w:date="2018-05-23T20:25:00Z">
          <w:pPr>
            <w:jc w:val="both"/>
          </w:pPr>
        </w:pPrChange>
      </w:pPr>
      <w:r w:rsidRPr="000707E2">
        <w:rPr>
          <w:sz w:val="28"/>
          <w:u w:val="single"/>
          <w:lang w:val="el-GR"/>
          <w:rPrChange w:id="598" w:author="Gladiator Gladiator" w:date="2018-05-23T20:25:00Z">
            <w:rPr>
              <w:lang w:val="el-GR"/>
            </w:rPr>
          </w:rPrChange>
        </w:rPr>
        <w:t>2</w:t>
      </w:r>
      <w:r w:rsidR="009324CA" w:rsidRPr="000707E2">
        <w:rPr>
          <w:sz w:val="28"/>
          <w:u w:val="single"/>
          <w:lang w:val="el-GR"/>
          <w:rPrChange w:id="599" w:author="Gladiator Gladiator" w:date="2018-05-23T20:25:00Z">
            <w:rPr>
              <w:lang w:val="el-GR"/>
            </w:rPr>
          </w:rPrChange>
        </w:rPr>
        <w:t xml:space="preserve">.4.3 </w:t>
      </w:r>
      <w:r w:rsidR="00A35FEA" w:rsidRPr="000707E2">
        <w:rPr>
          <w:sz w:val="28"/>
          <w:u w:val="single"/>
          <w:lang w:val="el-GR"/>
          <w:rPrChange w:id="600" w:author="Gladiator Gladiator" w:date="2018-05-23T20:25:00Z">
            <w:rPr>
              <w:lang w:val="el-GR"/>
            </w:rPr>
          </w:rPrChange>
        </w:rPr>
        <w:t>Θερμογραφικό</w:t>
      </w:r>
      <w:r w:rsidR="008401E1" w:rsidRPr="000707E2">
        <w:rPr>
          <w:sz w:val="28"/>
          <w:u w:val="single"/>
          <w:lang w:val="el-GR"/>
          <w:rPrChange w:id="601" w:author="Gladiator Gladiator" w:date="2018-05-23T20:25:00Z">
            <w:rPr>
              <w:lang w:val="el-GR"/>
            </w:rPr>
          </w:rPrChange>
        </w:rPr>
        <w:t xml:space="preserve"> (</w:t>
      </w:r>
      <w:r w:rsidR="008401E1" w:rsidRPr="000707E2">
        <w:rPr>
          <w:sz w:val="28"/>
          <w:u w:val="single"/>
          <w:rPrChange w:id="602" w:author="Gladiator Gladiator" w:date="2018-05-23T20:25:00Z">
            <w:rPr/>
          </w:rPrChange>
        </w:rPr>
        <w:t>temp</w:t>
      </w:r>
      <w:r w:rsidR="008401E1" w:rsidRPr="000707E2">
        <w:rPr>
          <w:sz w:val="28"/>
          <w:u w:val="single"/>
          <w:lang w:val="el-GR"/>
          <w:rPrChange w:id="603" w:author="Gladiator Gladiator" w:date="2018-05-23T20:25:00Z">
            <w:rPr>
              <w:lang w:val="el-GR"/>
            </w:rPr>
          </w:rPrChange>
        </w:rPr>
        <w:t>)</w:t>
      </w:r>
    </w:p>
    <w:p w14:paraId="5776A2FD" w14:textId="06A8BCC6" w:rsidR="00433F24" w:rsidRDefault="00A35FEA" w:rsidP="00433F24">
      <w:pPr>
        <w:ind w:firstLine="180"/>
        <w:jc w:val="both"/>
        <w:rPr>
          <w:rFonts w:cstheme="minorHAnsi"/>
          <w:sz w:val="24"/>
          <w:szCs w:val="24"/>
          <w:lang w:val="el-GR"/>
        </w:rPr>
      </w:pPr>
      <w:r>
        <w:rPr>
          <w:rFonts w:cstheme="minorHAnsi"/>
          <w:sz w:val="24"/>
          <w:szCs w:val="24"/>
          <w:lang w:val="el-GR"/>
        </w:rPr>
        <w:t>Για την ανίχνευση θερμικού βιοσήματος, χρησιμοποιείται ένα δερματικό θερμόμετρο συνεχούς καταγραφής</w:t>
      </w:r>
      <w:del w:id="604" w:author="goumop" w:date="2018-05-29T15:11:00Z">
        <w:r w:rsidDel="002A2F1B">
          <w:rPr>
            <w:rFonts w:cstheme="minorHAnsi"/>
            <w:sz w:val="24"/>
            <w:szCs w:val="24"/>
            <w:lang w:val="el-GR"/>
          </w:rPr>
          <w:delText xml:space="preserve"> ,</w:delText>
        </w:r>
      </w:del>
      <w:ins w:id="605" w:author="goumop" w:date="2018-05-29T15:11:00Z">
        <w:r w:rsidR="002A2F1B">
          <w:rPr>
            <w:rFonts w:cstheme="minorHAnsi"/>
            <w:sz w:val="24"/>
            <w:szCs w:val="24"/>
            <w:lang w:val="el-GR"/>
          </w:rPr>
          <w:t xml:space="preserve">, </w:t>
        </w:r>
      </w:ins>
      <w:r>
        <w:rPr>
          <w:rFonts w:cstheme="minorHAnsi"/>
          <w:sz w:val="24"/>
          <w:szCs w:val="24"/>
          <w:lang w:val="el-GR"/>
        </w:rPr>
        <w:t xml:space="preserve">το οποίο συνδέεται με μια ειδική συσκευή που καταγράφει την θερμοκρασία του δέρματος με ακρίβεια εκατοστού του βαθμού Κελσίου. </w:t>
      </w:r>
    </w:p>
    <w:p w14:paraId="7D57962E" w14:textId="77777777" w:rsidR="00433F24" w:rsidRDefault="00A35FEA" w:rsidP="00433F24">
      <w:pPr>
        <w:ind w:firstLine="180"/>
        <w:jc w:val="center"/>
        <w:rPr>
          <w:rFonts w:cstheme="minorHAnsi"/>
          <w:sz w:val="16"/>
          <w:szCs w:val="16"/>
          <w:lang w:val="el-GR"/>
        </w:rPr>
      </w:pPr>
      <w:r>
        <w:rPr>
          <w:rFonts w:cstheme="minorHAnsi"/>
          <w:noProof/>
          <w:sz w:val="24"/>
          <w:szCs w:val="24"/>
        </w:rPr>
        <w:drawing>
          <wp:inline distT="0" distB="0" distL="0" distR="0" wp14:anchorId="2BF64E5C" wp14:editId="2328E1BC">
            <wp:extent cx="2876550" cy="1514475"/>
            <wp:effectExtent l="0" t="0" r="0" b="9525"/>
            <wp:docPr id="2" name="Εικόνα 2" descr="C:\Users\Gladiator\AppData\Local\Microsoft\Windows\INetCache\Content.Word\θερμογραφί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adiator\AppData\Local\Microsoft\Windows\INetCache\Content.Word\θερμογραφία.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6550" cy="1514475"/>
                    </a:xfrm>
                    <a:prstGeom prst="rect">
                      <a:avLst/>
                    </a:prstGeom>
                    <a:noFill/>
                    <a:ln>
                      <a:noFill/>
                    </a:ln>
                  </pic:spPr>
                </pic:pic>
              </a:graphicData>
            </a:graphic>
          </wp:inline>
        </w:drawing>
      </w:r>
    </w:p>
    <w:p w14:paraId="24294D7C" w14:textId="77777777" w:rsidR="00A35FEA" w:rsidRDefault="00A35FEA" w:rsidP="00433F24">
      <w:pPr>
        <w:ind w:firstLine="180"/>
        <w:jc w:val="center"/>
        <w:rPr>
          <w:rFonts w:cstheme="minorHAnsi"/>
          <w:sz w:val="16"/>
          <w:szCs w:val="16"/>
          <w:lang w:val="el-GR"/>
        </w:rPr>
      </w:pPr>
      <w:r>
        <w:rPr>
          <w:rFonts w:cstheme="minorHAnsi"/>
          <w:sz w:val="16"/>
          <w:szCs w:val="16"/>
          <w:lang w:val="el-GR"/>
        </w:rPr>
        <w:t xml:space="preserve">Εικόνα </w:t>
      </w:r>
      <w:r w:rsidR="00EC4778">
        <w:rPr>
          <w:rFonts w:cstheme="minorHAnsi"/>
          <w:sz w:val="16"/>
          <w:szCs w:val="16"/>
          <w:lang w:val="el-GR"/>
        </w:rPr>
        <w:t>2.</w:t>
      </w:r>
      <w:r>
        <w:rPr>
          <w:rFonts w:cstheme="minorHAnsi"/>
          <w:sz w:val="16"/>
          <w:szCs w:val="16"/>
          <w:lang w:val="el-GR"/>
        </w:rPr>
        <w:t xml:space="preserve">8 </w:t>
      </w:r>
      <w:r w:rsidRPr="005169BF">
        <w:rPr>
          <w:rFonts w:cstheme="minorHAnsi"/>
          <w:sz w:val="16"/>
          <w:szCs w:val="16"/>
          <w:lang w:val="el-GR"/>
        </w:rPr>
        <w:t xml:space="preserve">: </w:t>
      </w:r>
      <w:r w:rsidR="005169BF">
        <w:rPr>
          <w:rFonts w:cstheme="minorHAnsi"/>
          <w:sz w:val="16"/>
          <w:szCs w:val="16"/>
          <w:lang w:val="el-GR"/>
        </w:rPr>
        <w:t>Θερμική λήψη του κεφαλιο</w:t>
      </w:r>
      <w:r w:rsidR="009126A2">
        <w:rPr>
          <w:rFonts w:cstheme="minorHAnsi"/>
          <w:sz w:val="16"/>
          <w:szCs w:val="16"/>
          <w:lang w:val="el-GR"/>
        </w:rPr>
        <w:t>ύ πριν και μετά</w:t>
      </w:r>
      <w:r w:rsidR="005169BF">
        <w:rPr>
          <w:rFonts w:cstheme="minorHAnsi"/>
          <w:sz w:val="16"/>
          <w:szCs w:val="16"/>
          <w:lang w:val="el-GR"/>
        </w:rPr>
        <w:t xml:space="preserve"> την χρήση κινητού τηλεφώνου</w:t>
      </w:r>
    </w:p>
    <w:p w14:paraId="5F8E61BD" w14:textId="77777777" w:rsidR="00716F84" w:rsidRPr="003E59AC" w:rsidRDefault="00716F84" w:rsidP="00716F84">
      <w:pPr>
        <w:jc w:val="both"/>
        <w:rPr>
          <w:rFonts w:cstheme="minorHAnsi"/>
          <w:color w:val="5B9BD5" w:themeColor="accent1"/>
          <w:sz w:val="24"/>
          <w:szCs w:val="24"/>
          <w:u w:val="single"/>
          <w:lang w:val="el-GR"/>
        </w:rPr>
      </w:pPr>
    </w:p>
    <w:p w14:paraId="74488BBD" w14:textId="77777777" w:rsidR="005169BF" w:rsidRPr="000707E2" w:rsidRDefault="001B08C2">
      <w:pPr>
        <w:pStyle w:val="3"/>
        <w:rPr>
          <w:sz w:val="28"/>
          <w:u w:val="single"/>
          <w:lang w:val="el-GR"/>
          <w:rPrChange w:id="606" w:author="Gladiator Gladiator" w:date="2018-05-23T20:26:00Z">
            <w:rPr>
              <w:lang w:val="el-GR"/>
            </w:rPr>
          </w:rPrChange>
        </w:rPr>
        <w:pPrChange w:id="607" w:author="Gladiator Gladiator" w:date="2018-05-23T20:26:00Z">
          <w:pPr>
            <w:jc w:val="both"/>
          </w:pPr>
        </w:pPrChange>
      </w:pPr>
      <w:r w:rsidRPr="000707E2">
        <w:rPr>
          <w:sz w:val="28"/>
          <w:u w:val="single"/>
          <w:lang w:val="el-GR"/>
          <w:rPrChange w:id="608" w:author="Gladiator Gladiator" w:date="2018-05-23T20:26:00Z">
            <w:rPr>
              <w:lang w:val="el-GR"/>
            </w:rPr>
          </w:rPrChange>
        </w:rPr>
        <w:t>2</w:t>
      </w:r>
      <w:r w:rsidR="009324CA" w:rsidRPr="000707E2">
        <w:rPr>
          <w:sz w:val="28"/>
          <w:u w:val="single"/>
          <w:lang w:val="el-GR"/>
          <w:rPrChange w:id="609" w:author="Gladiator Gladiator" w:date="2018-05-23T20:26:00Z">
            <w:rPr>
              <w:lang w:val="el-GR"/>
            </w:rPr>
          </w:rPrChange>
        </w:rPr>
        <w:t xml:space="preserve">.4.4 </w:t>
      </w:r>
      <w:r w:rsidR="009126A2" w:rsidRPr="000707E2">
        <w:rPr>
          <w:sz w:val="28"/>
          <w:u w:val="single"/>
          <w:lang w:val="el-GR"/>
          <w:rPrChange w:id="610" w:author="Gladiator Gladiator" w:date="2018-05-23T20:26:00Z">
            <w:rPr>
              <w:lang w:val="el-GR"/>
            </w:rPr>
          </w:rPrChange>
        </w:rPr>
        <w:t>Ηλεκτροεγκεφαλογραφικό</w:t>
      </w:r>
      <w:r w:rsidR="008401E1" w:rsidRPr="000707E2">
        <w:rPr>
          <w:sz w:val="28"/>
          <w:u w:val="single"/>
          <w:lang w:val="el-GR"/>
          <w:rPrChange w:id="611" w:author="Gladiator Gladiator" w:date="2018-05-23T20:26:00Z">
            <w:rPr>
              <w:lang w:val="el-GR"/>
            </w:rPr>
          </w:rPrChange>
        </w:rPr>
        <w:t xml:space="preserve"> (ΗΕΓ – </w:t>
      </w:r>
      <w:r w:rsidR="008401E1" w:rsidRPr="000707E2">
        <w:rPr>
          <w:sz w:val="28"/>
          <w:u w:val="single"/>
          <w:rPrChange w:id="612" w:author="Gladiator Gladiator" w:date="2018-05-23T20:26:00Z">
            <w:rPr/>
          </w:rPrChange>
        </w:rPr>
        <w:t>EEG</w:t>
      </w:r>
      <w:r w:rsidR="008401E1" w:rsidRPr="000707E2">
        <w:rPr>
          <w:sz w:val="28"/>
          <w:u w:val="single"/>
          <w:lang w:val="el-GR"/>
          <w:rPrChange w:id="613" w:author="Gladiator Gladiator" w:date="2018-05-23T20:26:00Z">
            <w:rPr>
              <w:lang w:val="el-GR"/>
            </w:rPr>
          </w:rPrChange>
        </w:rPr>
        <w:t xml:space="preserve">) </w:t>
      </w:r>
    </w:p>
    <w:p w14:paraId="1E25CA13" w14:textId="77777777" w:rsidR="009126A2" w:rsidRDefault="009126A2" w:rsidP="00FA5230">
      <w:pPr>
        <w:ind w:firstLine="180"/>
        <w:jc w:val="both"/>
        <w:rPr>
          <w:rFonts w:cstheme="minorHAnsi"/>
          <w:sz w:val="24"/>
          <w:szCs w:val="24"/>
          <w:lang w:val="el-GR"/>
        </w:rPr>
      </w:pPr>
      <w:r>
        <w:rPr>
          <w:rFonts w:cstheme="minorHAnsi"/>
          <w:sz w:val="24"/>
          <w:szCs w:val="24"/>
          <w:lang w:val="el-GR"/>
        </w:rPr>
        <w:t>Ηλεκροεγκεφαλογράφημα ονομάζεται η καταγραφή της ηλεκτρικής δραστηριότητας του εγκεφάλου.</w:t>
      </w:r>
    </w:p>
    <w:p w14:paraId="2AC5EA7C" w14:textId="77777777" w:rsidR="009126A2" w:rsidRDefault="009126A2" w:rsidP="00FA5230">
      <w:pPr>
        <w:ind w:firstLine="180"/>
        <w:jc w:val="both"/>
        <w:rPr>
          <w:rFonts w:cstheme="minorHAnsi"/>
          <w:sz w:val="24"/>
          <w:szCs w:val="24"/>
          <w:lang w:val="el-GR"/>
        </w:rPr>
      </w:pPr>
      <w:r>
        <w:rPr>
          <w:rFonts w:cstheme="minorHAnsi"/>
          <w:sz w:val="24"/>
          <w:szCs w:val="24"/>
          <w:lang w:val="el-GR"/>
        </w:rPr>
        <w:t>Ο εγκέφαλος αποτελείται από δισεκατομμύρια κύτταρα</w:t>
      </w:r>
      <w:r w:rsidR="00A91171">
        <w:rPr>
          <w:rFonts w:cstheme="minorHAnsi"/>
          <w:sz w:val="24"/>
          <w:szCs w:val="24"/>
          <w:lang w:val="el-GR"/>
        </w:rPr>
        <w:t xml:space="preserve"> που</w:t>
      </w:r>
      <w:r>
        <w:rPr>
          <w:rFonts w:cstheme="minorHAnsi"/>
          <w:sz w:val="24"/>
          <w:szCs w:val="24"/>
          <w:lang w:val="el-GR"/>
        </w:rPr>
        <w:t xml:space="preserve"> παράγουν και μεταδίδουν απειροελάχιστα ηλεκτρικά ρε</w:t>
      </w:r>
      <w:r w:rsidR="00A91171">
        <w:rPr>
          <w:rFonts w:cstheme="minorHAnsi"/>
          <w:sz w:val="24"/>
          <w:szCs w:val="24"/>
          <w:lang w:val="el-GR"/>
        </w:rPr>
        <w:t>ύματα, τα οποία μαζί με τα ηλεκτρικά ρεύματα των άλλων νευρικών κυττάρων του εγκεφάλου δίνουν μεγαλύτερα σήματα, που μπορούμε να καταγράψουμε καλύτερα.</w:t>
      </w:r>
    </w:p>
    <w:p w14:paraId="05C157A4" w14:textId="38D78F49" w:rsidR="00A91171" w:rsidRDefault="00A91171" w:rsidP="00FA5230">
      <w:pPr>
        <w:ind w:firstLine="180"/>
        <w:jc w:val="both"/>
        <w:rPr>
          <w:rFonts w:cstheme="minorHAnsi"/>
          <w:sz w:val="24"/>
          <w:szCs w:val="24"/>
          <w:lang w:val="el-GR"/>
        </w:rPr>
      </w:pPr>
      <w:r>
        <w:rPr>
          <w:rFonts w:cstheme="minorHAnsi"/>
          <w:sz w:val="24"/>
          <w:szCs w:val="24"/>
          <w:lang w:val="el-GR"/>
        </w:rPr>
        <w:t>Η καταγραφή γίνεται με ηλεκτρόδια που τοποθετούνται στην επιφάνεια του κρανίου(</w:t>
      </w:r>
      <w:del w:id="614" w:author="Gladiator Gladiator" w:date="2018-05-23T01:54:00Z">
        <w:r w:rsidDel="00321F3A">
          <w:rPr>
            <w:rFonts w:cstheme="minorHAnsi"/>
            <w:sz w:val="24"/>
            <w:szCs w:val="24"/>
            <w:lang w:val="el-GR"/>
          </w:rPr>
          <w:delText>εικόνα</w:delText>
        </w:r>
      </w:del>
      <w:ins w:id="615" w:author="Gladiator Gladiator" w:date="2018-05-23T01:54:00Z">
        <w:r w:rsidR="00321F3A">
          <w:rPr>
            <w:rFonts w:cstheme="minorHAnsi"/>
            <w:sz w:val="24"/>
            <w:szCs w:val="24"/>
            <w:lang w:val="el-GR"/>
          </w:rPr>
          <w:t>Εικόνα</w:t>
        </w:r>
      </w:ins>
      <w:r>
        <w:rPr>
          <w:rFonts w:cstheme="minorHAnsi"/>
          <w:sz w:val="24"/>
          <w:szCs w:val="24"/>
          <w:lang w:val="el-GR"/>
        </w:rPr>
        <w:t xml:space="preserve"> </w:t>
      </w:r>
      <w:r w:rsidR="00EC4778">
        <w:rPr>
          <w:rFonts w:cstheme="minorHAnsi"/>
          <w:sz w:val="24"/>
          <w:szCs w:val="24"/>
          <w:lang w:val="el-GR"/>
        </w:rPr>
        <w:t>2.</w:t>
      </w:r>
      <w:r>
        <w:rPr>
          <w:rFonts w:cstheme="minorHAnsi"/>
          <w:sz w:val="24"/>
          <w:szCs w:val="24"/>
          <w:lang w:val="el-GR"/>
        </w:rPr>
        <w:t>9).</w:t>
      </w:r>
      <w:ins w:id="616" w:author="goumop" w:date="2018-05-29T14:04:00Z">
        <w:r w:rsidR="002E2599">
          <w:rPr>
            <w:rFonts w:cstheme="minorHAnsi"/>
            <w:sz w:val="24"/>
            <w:szCs w:val="24"/>
            <w:lang w:val="el-GR"/>
          </w:rPr>
          <w:t xml:space="preserve"> </w:t>
        </w:r>
      </w:ins>
      <w:r>
        <w:rPr>
          <w:rFonts w:cstheme="minorHAnsi"/>
          <w:sz w:val="24"/>
          <w:szCs w:val="24"/>
          <w:lang w:val="el-GR"/>
        </w:rPr>
        <w:t>Άρα, καταγράφουμε ηλεκτρικά σήματα από τον φλοιό του εγκεφάλου.</w:t>
      </w:r>
    </w:p>
    <w:p w14:paraId="654BD1B8" w14:textId="77777777" w:rsidR="00A91171" w:rsidRDefault="00AD1DD6" w:rsidP="00FA5230">
      <w:pPr>
        <w:ind w:firstLine="180"/>
        <w:jc w:val="center"/>
        <w:rPr>
          <w:rFonts w:cstheme="minorHAnsi"/>
          <w:sz w:val="24"/>
          <w:szCs w:val="24"/>
          <w:lang w:val="el-GR"/>
        </w:rPr>
      </w:pPr>
      <w:r>
        <w:rPr>
          <w:rFonts w:cstheme="minorHAnsi"/>
          <w:sz w:val="24"/>
          <w:szCs w:val="24"/>
          <w:lang w:val="el-GR"/>
        </w:rPr>
        <w:lastRenderedPageBreak/>
        <w:pict w14:anchorId="7268B99E">
          <v:shape id="_x0000_i1026" type="#_x0000_t75" style="width:182.4pt;height:170.35pt">
            <v:imagedata r:id="rId20" o:title="casque-EEG"/>
          </v:shape>
        </w:pict>
      </w:r>
    </w:p>
    <w:p w14:paraId="28B960F4" w14:textId="77777777" w:rsidR="00A91171" w:rsidRPr="00A91171" w:rsidRDefault="00A91171" w:rsidP="00FA5230">
      <w:pPr>
        <w:ind w:firstLine="180"/>
        <w:jc w:val="center"/>
        <w:rPr>
          <w:rFonts w:cstheme="minorHAnsi"/>
          <w:sz w:val="16"/>
          <w:szCs w:val="16"/>
          <w:lang w:val="el-GR"/>
        </w:rPr>
      </w:pPr>
      <w:r>
        <w:rPr>
          <w:rFonts w:cstheme="minorHAnsi"/>
          <w:sz w:val="16"/>
          <w:szCs w:val="16"/>
          <w:lang w:val="el-GR"/>
        </w:rPr>
        <w:t xml:space="preserve">Εικόνα </w:t>
      </w:r>
      <w:r w:rsidR="00EC4778">
        <w:rPr>
          <w:rFonts w:cstheme="minorHAnsi"/>
          <w:sz w:val="16"/>
          <w:szCs w:val="16"/>
          <w:lang w:val="el-GR"/>
        </w:rPr>
        <w:t>2.</w:t>
      </w:r>
      <w:r>
        <w:rPr>
          <w:rFonts w:cstheme="minorHAnsi"/>
          <w:sz w:val="16"/>
          <w:szCs w:val="16"/>
          <w:lang w:val="el-GR"/>
        </w:rPr>
        <w:t xml:space="preserve">9 </w:t>
      </w:r>
      <w:r w:rsidRPr="00A91171">
        <w:rPr>
          <w:rFonts w:cstheme="minorHAnsi"/>
          <w:sz w:val="16"/>
          <w:szCs w:val="16"/>
          <w:lang w:val="el-GR"/>
        </w:rPr>
        <w:t xml:space="preserve">: </w:t>
      </w:r>
      <w:r>
        <w:rPr>
          <w:rFonts w:cstheme="minorHAnsi"/>
          <w:sz w:val="16"/>
          <w:szCs w:val="16"/>
          <w:lang w:val="el-GR"/>
        </w:rPr>
        <w:t xml:space="preserve">Ηλεκτροεγκεφαλογράφημα με χρήση κάσκας </w:t>
      </w:r>
      <w:r>
        <w:rPr>
          <w:rFonts w:cstheme="minorHAnsi"/>
          <w:sz w:val="16"/>
          <w:szCs w:val="16"/>
        </w:rPr>
        <w:t>EEG</w:t>
      </w:r>
    </w:p>
    <w:p w14:paraId="6AC933B3" w14:textId="77777777" w:rsidR="00A91171" w:rsidRPr="000707E2" w:rsidRDefault="001B08C2">
      <w:pPr>
        <w:pStyle w:val="3"/>
        <w:rPr>
          <w:u w:val="single"/>
          <w:lang w:val="el-GR"/>
          <w:rPrChange w:id="617" w:author="Gladiator Gladiator" w:date="2018-05-23T20:26:00Z">
            <w:rPr>
              <w:lang w:val="el-GR"/>
            </w:rPr>
          </w:rPrChange>
        </w:rPr>
        <w:pPrChange w:id="618" w:author="Gladiator Gladiator" w:date="2018-05-23T20:26:00Z">
          <w:pPr>
            <w:jc w:val="both"/>
          </w:pPr>
        </w:pPrChange>
      </w:pPr>
      <w:r w:rsidRPr="000707E2">
        <w:rPr>
          <w:sz w:val="28"/>
          <w:u w:val="single"/>
          <w:lang w:val="el-GR"/>
          <w:rPrChange w:id="619" w:author="Gladiator Gladiator" w:date="2018-05-23T20:26:00Z">
            <w:rPr>
              <w:lang w:val="el-GR"/>
            </w:rPr>
          </w:rPrChange>
        </w:rPr>
        <w:t>2</w:t>
      </w:r>
      <w:r w:rsidR="009324CA" w:rsidRPr="000707E2">
        <w:rPr>
          <w:sz w:val="28"/>
          <w:u w:val="single"/>
          <w:lang w:val="el-GR"/>
          <w:rPrChange w:id="620" w:author="Gladiator Gladiator" w:date="2018-05-23T20:26:00Z">
            <w:rPr>
              <w:lang w:val="el-GR"/>
            </w:rPr>
          </w:rPrChange>
        </w:rPr>
        <w:t xml:space="preserve">.4.5 </w:t>
      </w:r>
      <w:r w:rsidR="00A91171" w:rsidRPr="000707E2">
        <w:rPr>
          <w:sz w:val="28"/>
          <w:u w:val="single"/>
          <w:lang w:val="el-GR"/>
          <w:rPrChange w:id="621" w:author="Gladiator Gladiator" w:date="2018-05-23T20:26:00Z">
            <w:rPr>
              <w:lang w:val="el-GR"/>
            </w:rPr>
          </w:rPrChange>
        </w:rPr>
        <w:t>Πλεθυσμογραφικό</w:t>
      </w:r>
      <w:r w:rsidR="008401E1" w:rsidRPr="000707E2">
        <w:rPr>
          <w:sz w:val="28"/>
          <w:u w:val="single"/>
          <w:lang w:val="el-GR"/>
          <w:rPrChange w:id="622" w:author="Gladiator Gladiator" w:date="2018-05-23T20:26:00Z">
            <w:rPr>
              <w:lang w:val="el-GR"/>
            </w:rPr>
          </w:rPrChange>
        </w:rPr>
        <w:t xml:space="preserve"> (</w:t>
      </w:r>
      <w:r w:rsidR="008401E1" w:rsidRPr="000707E2">
        <w:rPr>
          <w:sz w:val="28"/>
          <w:u w:val="single"/>
          <w:rPrChange w:id="623" w:author="Gladiator Gladiator" w:date="2018-05-23T20:26:00Z">
            <w:rPr/>
          </w:rPrChange>
        </w:rPr>
        <w:t>PPG</w:t>
      </w:r>
      <w:r w:rsidR="008401E1" w:rsidRPr="000707E2">
        <w:rPr>
          <w:sz w:val="28"/>
          <w:u w:val="single"/>
          <w:lang w:val="el-GR"/>
          <w:rPrChange w:id="624" w:author="Gladiator Gladiator" w:date="2018-05-23T20:26:00Z">
            <w:rPr>
              <w:lang w:val="el-GR"/>
            </w:rPr>
          </w:rPrChange>
        </w:rPr>
        <w:t>)</w:t>
      </w:r>
    </w:p>
    <w:p w14:paraId="43D149AC" w14:textId="1E24B38C" w:rsidR="009126A2" w:rsidRDefault="00B7463A" w:rsidP="00FA5230">
      <w:pPr>
        <w:ind w:firstLine="180"/>
        <w:jc w:val="both"/>
        <w:rPr>
          <w:rFonts w:cstheme="minorHAnsi"/>
          <w:sz w:val="24"/>
          <w:szCs w:val="24"/>
          <w:lang w:val="el-GR"/>
        </w:rPr>
      </w:pPr>
      <w:r>
        <w:rPr>
          <w:rFonts w:cstheme="minorHAnsi"/>
          <w:sz w:val="24"/>
          <w:szCs w:val="24"/>
          <w:lang w:val="el-GR"/>
        </w:rPr>
        <w:t>Η φώτο-πλεθυσμογραφική μέθοδος (</w:t>
      </w:r>
      <w:r>
        <w:rPr>
          <w:rFonts w:cstheme="minorHAnsi"/>
          <w:sz w:val="24"/>
          <w:szCs w:val="24"/>
        </w:rPr>
        <w:t>Photo</w:t>
      </w:r>
      <w:r w:rsidRPr="00B7463A">
        <w:rPr>
          <w:rFonts w:cstheme="minorHAnsi"/>
          <w:sz w:val="24"/>
          <w:szCs w:val="24"/>
          <w:lang w:val="el-GR"/>
        </w:rPr>
        <w:t xml:space="preserve"> </w:t>
      </w:r>
      <w:r>
        <w:rPr>
          <w:rFonts w:cstheme="minorHAnsi"/>
          <w:sz w:val="24"/>
          <w:szCs w:val="24"/>
        </w:rPr>
        <w:t>Plethysmo</w:t>
      </w:r>
      <w:r w:rsidRPr="00B7463A">
        <w:rPr>
          <w:rFonts w:cstheme="minorHAnsi"/>
          <w:sz w:val="24"/>
          <w:szCs w:val="24"/>
          <w:lang w:val="el-GR"/>
        </w:rPr>
        <w:t xml:space="preserve"> </w:t>
      </w:r>
      <w:r>
        <w:rPr>
          <w:rFonts w:cstheme="minorHAnsi"/>
          <w:sz w:val="24"/>
          <w:szCs w:val="24"/>
        </w:rPr>
        <w:t>Graphy</w:t>
      </w:r>
      <w:r w:rsidRPr="00B7463A">
        <w:rPr>
          <w:rFonts w:cstheme="minorHAnsi"/>
          <w:sz w:val="24"/>
          <w:szCs w:val="24"/>
          <w:lang w:val="el-GR"/>
        </w:rPr>
        <w:t>)</w:t>
      </w:r>
      <w:del w:id="625" w:author="Gladiator Gladiator" w:date="2018-05-31T19:38:00Z">
        <w:r w:rsidRPr="00B7463A" w:rsidDel="005214A7">
          <w:rPr>
            <w:rFonts w:cstheme="minorHAnsi"/>
            <w:sz w:val="24"/>
            <w:szCs w:val="24"/>
            <w:lang w:val="el-GR"/>
          </w:rPr>
          <w:delText xml:space="preserve"> </w:delText>
        </w:r>
        <w:commentRangeStart w:id="626"/>
        <w:r w:rsidRPr="00B7463A" w:rsidDel="005214A7">
          <w:rPr>
            <w:rFonts w:cstheme="minorHAnsi"/>
            <w:sz w:val="24"/>
            <w:szCs w:val="24"/>
            <w:lang w:val="el-GR"/>
          </w:rPr>
          <w:delText>(</w:delText>
        </w:r>
        <w:r w:rsidDel="005214A7">
          <w:rPr>
            <w:rFonts w:cstheme="minorHAnsi"/>
            <w:sz w:val="24"/>
            <w:szCs w:val="24"/>
          </w:rPr>
          <w:delText>Trafford</w:delText>
        </w:r>
        <w:r w:rsidRPr="00B7463A" w:rsidDel="005214A7">
          <w:rPr>
            <w:rFonts w:cstheme="minorHAnsi"/>
            <w:sz w:val="24"/>
            <w:szCs w:val="24"/>
            <w:lang w:val="el-GR"/>
          </w:rPr>
          <w:delText xml:space="preserve"> &amp; </w:delText>
        </w:r>
        <w:r w:rsidDel="005214A7">
          <w:rPr>
            <w:rFonts w:cstheme="minorHAnsi"/>
            <w:sz w:val="24"/>
            <w:szCs w:val="24"/>
          </w:rPr>
          <w:delText>Lafferty</w:delText>
        </w:r>
        <w:r w:rsidRPr="00B7463A" w:rsidDel="005214A7">
          <w:rPr>
            <w:rFonts w:cstheme="minorHAnsi"/>
            <w:sz w:val="24"/>
            <w:szCs w:val="24"/>
            <w:lang w:val="el-GR"/>
          </w:rPr>
          <w:delText>, 1984)</w:delText>
        </w:r>
        <w:commentRangeEnd w:id="626"/>
        <w:r w:rsidR="003E2E99" w:rsidDel="005214A7">
          <w:rPr>
            <w:rStyle w:val="a7"/>
          </w:rPr>
          <w:commentReference w:id="626"/>
        </w:r>
        <w:r w:rsidRPr="00B7463A" w:rsidDel="005214A7">
          <w:rPr>
            <w:rFonts w:cstheme="minorHAnsi"/>
            <w:sz w:val="24"/>
            <w:szCs w:val="24"/>
            <w:lang w:val="el-GR"/>
          </w:rPr>
          <w:delText xml:space="preserve"> </w:delText>
        </w:r>
        <w:r w:rsidDel="005214A7">
          <w:rPr>
            <w:rFonts w:cstheme="minorHAnsi"/>
            <w:sz w:val="24"/>
            <w:szCs w:val="24"/>
            <w:lang w:val="el-GR"/>
          </w:rPr>
          <w:delText xml:space="preserve"> </w:delText>
        </w:r>
      </w:del>
      <w:ins w:id="627" w:author="Gladiator Gladiator" w:date="2018-05-31T19:38:00Z">
        <w:r w:rsidR="005214A7" w:rsidRPr="005214A7">
          <w:rPr>
            <w:rFonts w:cstheme="minorHAnsi"/>
            <w:sz w:val="24"/>
            <w:szCs w:val="24"/>
            <w:lang w:val="el-GR"/>
            <w:rPrChange w:id="628" w:author="Gladiator Gladiator" w:date="2018-05-31T19:38:00Z">
              <w:rPr>
                <w:rFonts w:cstheme="minorHAnsi"/>
                <w:sz w:val="24"/>
                <w:szCs w:val="24"/>
              </w:rPr>
            </w:rPrChange>
          </w:rPr>
          <w:t>[</w:t>
        </w:r>
      </w:ins>
      <w:ins w:id="629" w:author="Gladiator Gladiator" w:date="2018-05-31T20:53:00Z">
        <w:r w:rsidR="005C027A" w:rsidRPr="005C027A">
          <w:rPr>
            <w:rFonts w:cstheme="minorHAnsi"/>
            <w:color w:val="4472C4" w:themeColor="accent5"/>
            <w:sz w:val="24"/>
            <w:szCs w:val="24"/>
            <w:lang w:val="el-GR"/>
            <w:rPrChange w:id="630" w:author="Gladiator Gladiator" w:date="2018-05-31T20:53:00Z">
              <w:rPr>
                <w:rFonts w:cstheme="minorHAnsi"/>
                <w:sz w:val="24"/>
                <w:szCs w:val="24"/>
                <w:lang w:val="el-GR"/>
              </w:rPr>
            </w:rPrChange>
          </w:rPr>
          <w:fldChar w:fldCharType="begin"/>
        </w:r>
        <w:r w:rsidR="005C027A" w:rsidRPr="005C027A">
          <w:rPr>
            <w:rFonts w:cstheme="minorHAnsi"/>
            <w:color w:val="4472C4" w:themeColor="accent5"/>
            <w:sz w:val="24"/>
            <w:szCs w:val="24"/>
            <w:lang w:val="el-GR"/>
            <w:rPrChange w:id="631" w:author="Gladiator Gladiator" w:date="2018-05-31T20:53:00Z">
              <w:rPr>
                <w:rFonts w:cstheme="minorHAnsi"/>
                <w:sz w:val="24"/>
                <w:szCs w:val="24"/>
                <w:lang w:val="el-GR"/>
              </w:rPr>
            </w:rPrChange>
          </w:rPr>
          <w:instrText xml:space="preserve"> REF _Ref515563340 \n \h </w:instrText>
        </w:r>
      </w:ins>
      <w:r w:rsidR="005C027A" w:rsidRPr="005C027A">
        <w:rPr>
          <w:rFonts w:cstheme="minorHAnsi"/>
          <w:color w:val="4472C4" w:themeColor="accent5"/>
          <w:sz w:val="24"/>
          <w:szCs w:val="24"/>
          <w:lang w:val="el-GR"/>
          <w:rPrChange w:id="632" w:author="Gladiator Gladiator" w:date="2018-05-31T20:53:00Z">
            <w:rPr>
              <w:rFonts w:cstheme="minorHAnsi"/>
              <w:color w:val="4472C4" w:themeColor="accent5"/>
              <w:sz w:val="24"/>
              <w:szCs w:val="24"/>
              <w:lang w:val="el-GR"/>
            </w:rPr>
          </w:rPrChange>
        </w:rPr>
      </w:r>
      <w:r w:rsidR="005C027A" w:rsidRPr="005C027A">
        <w:rPr>
          <w:rFonts w:cstheme="minorHAnsi"/>
          <w:color w:val="4472C4" w:themeColor="accent5"/>
          <w:sz w:val="24"/>
          <w:szCs w:val="24"/>
          <w:lang w:val="el-GR"/>
          <w:rPrChange w:id="633" w:author="Gladiator Gladiator" w:date="2018-05-31T20:53:00Z">
            <w:rPr>
              <w:rFonts w:cstheme="minorHAnsi"/>
              <w:sz w:val="24"/>
              <w:szCs w:val="24"/>
              <w:lang w:val="el-GR"/>
            </w:rPr>
          </w:rPrChange>
        </w:rPr>
        <w:fldChar w:fldCharType="separate"/>
      </w:r>
      <w:ins w:id="634" w:author="Gladiator Gladiator" w:date="2018-05-31T20:53:00Z">
        <w:r w:rsidR="005C027A" w:rsidRPr="005C027A">
          <w:rPr>
            <w:rFonts w:cstheme="minorHAnsi"/>
            <w:color w:val="4472C4" w:themeColor="accent5"/>
            <w:sz w:val="24"/>
            <w:szCs w:val="24"/>
            <w:lang w:val="el-GR"/>
            <w:rPrChange w:id="635" w:author="Gladiator Gladiator" w:date="2018-05-31T20:53:00Z">
              <w:rPr>
                <w:rFonts w:cstheme="minorHAnsi"/>
                <w:sz w:val="24"/>
                <w:szCs w:val="24"/>
                <w:lang w:val="el-GR"/>
              </w:rPr>
            </w:rPrChange>
          </w:rPr>
          <w:t>8</w:t>
        </w:r>
        <w:r w:rsidR="005C027A" w:rsidRPr="005C027A">
          <w:rPr>
            <w:rFonts w:cstheme="minorHAnsi"/>
            <w:color w:val="4472C4" w:themeColor="accent5"/>
            <w:sz w:val="24"/>
            <w:szCs w:val="24"/>
            <w:lang w:val="el-GR"/>
            <w:rPrChange w:id="636" w:author="Gladiator Gladiator" w:date="2018-05-31T20:53:00Z">
              <w:rPr>
                <w:rFonts w:cstheme="minorHAnsi"/>
                <w:sz w:val="24"/>
                <w:szCs w:val="24"/>
                <w:lang w:val="el-GR"/>
              </w:rPr>
            </w:rPrChange>
          </w:rPr>
          <w:fldChar w:fldCharType="end"/>
        </w:r>
      </w:ins>
      <w:ins w:id="637" w:author="Gladiator Gladiator" w:date="2018-05-31T19:38:00Z">
        <w:r w:rsidR="005214A7" w:rsidRPr="005214A7">
          <w:rPr>
            <w:rFonts w:cstheme="minorHAnsi"/>
            <w:sz w:val="24"/>
            <w:szCs w:val="24"/>
            <w:lang w:val="el-GR"/>
            <w:rPrChange w:id="638" w:author="Gladiator Gladiator" w:date="2018-05-31T19:38:00Z">
              <w:rPr>
                <w:rFonts w:cstheme="minorHAnsi"/>
                <w:sz w:val="24"/>
                <w:szCs w:val="24"/>
              </w:rPr>
            </w:rPrChange>
          </w:rPr>
          <w:t xml:space="preserve">] </w:t>
        </w:r>
      </w:ins>
      <w:r>
        <w:rPr>
          <w:rFonts w:cstheme="minorHAnsi"/>
          <w:sz w:val="24"/>
          <w:szCs w:val="24"/>
          <w:lang w:val="el-GR"/>
        </w:rPr>
        <w:t>είναι μια απλή και χαμηλού κόστους οπτική τεχνική</w:t>
      </w:r>
      <w:del w:id="639" w:author="goumop" w:date="2018-05-29T15:11:00Z">
        <w:r w:rsidDel="002A2F1B">
          <w:rPr>
            <w:rFonts w:cstheme="minorHAnsi"/>
            <w:sz w:val="24"/>
            <w:szCs w:val="24"/>
            <w:lang w:val="el-GR"/>
          </w:rPr>
          <w:delText xml:space="preserve"> ,</w:delText>
        </w:r>
      </w:del>
      <w:ins w:id="640" w:author="goumop" w:date="2018-05-29T15:11:00Z">
        <w:r w:rsidR="002A2F1B">
          <w:rPr>
            <w:rFonts w:cstheme="minorHAnsi"/>
            <w:sz w:val="24"/>
            <w:szCs w:val="24"/>
            <w:lang w:val="el-GR"/>
          </w:rPr>
          <w:t xml:space="preserve">, </w:t>
        </w:r>
      </w:ins>
      <w:r>
        <w:rPr>
          <w:rFonts w:cstheme="minorHAnsi"/>
          <w:sz w:val="24"/>
          <w:szCs w:val="24"/>
          <w:lang w:val="el-GR"/>
        </w:rPr>
        <w:t>η οποία μπορεί να ανιχνεύσει μεταβολές στην πυκνότητα του αίματος στο στρώμα του μικροαγγειακού ιστού.</w:t>
      </w:r>
    </w:p>
    <w:p w14:paraId="4F0417D6" w14:textId="77777777" w:rsidR="00B7463A" w:rsidRDefault="00AD1DD6" w:rsidP="00FA5230">
      <w:pPr>
        <w:ind w:firstLine="180"/>
        <w:jc w:val="center"/>
        <w:rPr>
          <w:rFonts w:cstheme="minorHAnsi"/>
          <w:sz w:val="24"/>
          <w:szCs w:val="24"/>
          <w:lang w:val="el-GR"/>
        </w:rPr>
      </w:pPr>
      <w:r>
        <w:rPr>
          <w:rFonts w:cstheme="minorHAnsi"/>
          <w:sz w:val="24"/>
          <w:szCs w:val="24"/>
          <w:lang w:val="el-GR"/>
        </w:rPr>
        <w:pict w14:anchorId="36A5D7D0">
          <v:shape id="_x0000_i1027" type="#_x0000_t75" style="width:354.15pt;height:186.1pt">
            <v:imagedata r:id="rId21" o:title="sensors-13-04714f4"/>
          </v:shape>
        </w:pict>
      </w:r>
    </w:p>
    <w:p w14:paraId="6B134A1A" w14:textId="77777777" w:rsidR="00716F84" w:rsidRDefault="00B7463A" w:rsidP="00716F84">
      <w:pPr>
        <w:ind w:firstLine="180"/>
        <w:jc w:val="center"/>
        <w:rPr>
          <w:rFonts w:cstheme="minorHAnsi"/>
          <w:sz w:val="16"/>
          <w:szCs w:val="16"/>
          <w:lang w:val="el-GR"/>
        </w:rPr>
      </w:pPr>
      <w:r>
        <w:rPr>
          <w:rFonts w:cstheme="minorHAnsi"/>
          <w:sz w:val="16"/>
          <w:szCs w:val="16"/>
          <w:lang w:val="el-GR"/>
        </w:rPr>
        <w:t xml:space="preserve">Εικόνα </w:t>
      </w:r>
      <w:r w:rsidR="00EC4778">
        <w:rPr>
          <w:rFonts w:cstheme="minorHAnsi"/>
          <w:sz w:val="16"/>
          <w:szCs w:val="16"/>
          <w:lang w:val="el-GR"/>
        </w:rPr>
        <w:t>2.</w:t>
      </w:r>
      <w:r>
        <w:rPr>
          <w:rFonts w:cstheme="minorHAnsi"/>
          <w:sz w:val="16"/>
          <w:szCs w:val="16"/>
          <w:lang w:val="el-GR"/>
        </w:rPr>
        <w:t xml:space="preserve">10 </w:t>
      </w:r>
      <w:r w:rsidRPr="00B7463A">
        <w:rPr>
          <w:rFonts w:cstheme="minorHAnsi"/>
          <w:sz w:val="16"/>
          <w:szCs w:val="16"/>
          <w:lang w:val="el-GR"/>
        </w:rPr>
        <w:t xml:space="preserve">: </w:t>
      </w:r>
      <w:r>
        <w:rPr>
          <w:rFonts w:cstheme="minorHAnsi"/>
          <w:sz w:val="16"/>
          <w:szCs w:val="16"/>
          <w:lang w:val="el-GR"/>
        </w:rPr>
        <w:t xml:space="preserve">Αισθητήρας και καταγραφή πλεθυσμογραφικών βιοσημάτων </w:t>
      </w:r>
    </w:p>
    <w:p w14:paraId="5E0EADB9" w14:textId="41AF2F31" w:rsidR="00B7463A" w:rsidRPr="00716F84" w:rsidRDefault="007D58CC" w:rsidP="003E36A1">
      <w:pPr>
        <w:ind w:firstLine="180"/>
        <w:jc w:val="both"/>
        <w:rPr>
          <w:rFonts w:cstheme="minorHAnsi"/>
          <w:sz w:val="16"/>
          <w:szCs w:val="16"/>
          <w:lang w:val="el-GR"/>
        </w:rPr>
      </w:pPr>
      <w:r>
        <w:rPr>
          <w:rFonts w:cstheme="minorHAnsi"/>
          <w:sz w:val="24"/>
          <w:szCs w:val="24"/>
          <w:lang w:val="el-GR"/>
        </w:rPr>
        <w:t xml:space="preserve">Στην ιατρική η μέθοδος </w:t>
      </w:r>
      <w:r>
        <w:rPr>
          <w:rFonts w:cstheme="minorHAnsi"/>
          <w:sz w:val="24"/>
          <w:szCs w:val="24"/>
        </w:rPr>
        <w:t>PPG</w:t>
      </w:r>
      <w:r w:rsidRPr="007D58CC">
        <w:rPr>
          <w:rFonts w:cstheme="minorHAnsi"/>
          <w:sz w:val="24"/>
          <w:szCs w:val="24"/>
          <w:lang w:val="el-GR"/>
        </w:rPr>
        <w:t xml:space="preserve"> </w:t>
      </w:r>
      <w:r>
        <w:rPr>
          <w:rFonts w:cstheme="minorHAnsi"/>
          <w:sz w:val="24"/>
          <w:szCs w:val="24"/>
          <w:lang w:val="el-GR"/>
        </w:rPr>
        <w:t>έχει μεγάλη εφαρμογή στη</w:t>
      </w:r>
      <w:r w:rsidR="00716F84">
        <w:rPr>
          <w:rFonts w:cstheme="minorHAnsi"/>
          <w:sz w:val="24"/>
          <w:szCs w:val="24"/>
          <w:lang w:val="el-GR"/>
        </w:rPr>
        <w:t>ν κατασκευή παλμικών οξύμετρων.</w:t>
      </w:r>
      <w:r w:rsidR="003E36A1" w:rsidRPr="003E36A1">
        <w:rPr>
          <w:rFonts w:cstheme="minorHAnsi"/>
          <w:sz w:val="24"/>
          <w:szCs w:val="24"/>
          <w:lang w:val="el-GR"/>
        </w:rPr>
        <w:t xml:space="preserve"> </w:t>
      </w:r>
      <w:r>
        <w:rPr>
          <w:rFonts w:cstheme="minorHAnsi"/>
          <w:sz w:val="24"/>
          <w:szCs w:val="24"/>
          <w:lang w:val="el-GR"/>
        </w:rPr>
        <w:t xml:space="preserve">Αυτές οι συσκευές ρίχνουν υπέρυθρο φως στο δέρμα και μετρά την απορρόφηση του φωτός από αυτό </w:t>
      </w:r>
      <w:commentRangeStart w:id="641"/>
      <w:del w:id="642" w:author="Gladiator Gladiator" w:date="2018-05-31T19:40:00Z">
        <w:r w:rsidDel="005214A7">
          <w:rPr>
            <w:rFonts w:cstheme="minorHAnsi"/>
            <w:sz w:val="24"/>
            <w:szCs w:val="24"/>
            <w:lang w:val="el-GR"/>
          </w:rPr>
          <w:delText>(</w:delText>
        </w:r>
        <w:r w:rsidDel="005214A7">
          <w:rPr>
            <w:rFonts w:cstheme="minorHAnsi"/>
            <w:sz w:val="24"/>
            <w:szCs w:val="24"/>
          </w:rPr>
          <w:delText>Shelley</w:delText>
        </w:r>
        <w:r w:rsidRPr="007D58CC" w:rsidDel="005214A7">
          <w:rPr>
            <w:rFonts w:cstheme="minorHAnsi"/>
            <w:sz w:val="24"/>
            <w:szCs w:val="24"/>
            <w:lang w:val="el-GR"/>
          </w:rPr>
          <w:delText>, 2001)</w:delText>
        </w:r>
        <w:commentRangeEnd w:id="641"/>
        <w:r w:rsidR="003E2E99" w:rsidDel="005214A7">
          <w:rPr>
            <w:rStyle w:val="a7"/>
          </w:rPr>
          <w:commentReference w:id="641"/>
        </w:r>
      </w:del>
      <w:ins w:id="643" w:author="Gladiator Gladiator" w:date="2018-05-31T19:40:00Z">
        <w:r w:rsidR="005214A7" w:rsidRPr="005214A7">
          <w:rPr>
            <w:rFonts w:cstheme="minorHAnsi"/>
            <w:sz w:val="24"/>
            <w:szCs w:val="24"/>
            <w:lang w:val="el-GR"/>
            <w:rPrChange w:id="644" w:author="Gladiator Gladiator" w:date="2018-05-31T19:40:00Z">
              <w:rPr>
                <w:rFonts w:cstheme="minorHAnsi"/>
                <w:sz w:val="24"/>
                <w:szCs w:val="24"/>
              </w:rPr>
            </w:rPrChange>
          </w:rPr>
          <w:t>[</w:t>
        </w:r>
      </w:ins>
      <w:ins w:id="645" w:author="Gladiator Gladiator" w:date="2018-05-31T20:53:00Z">
        <w:r w:rsidR="005C027A" w:rsidRPr="005C027A">
          <w:rPr>
            <w:rFonts w:cstheme="minorHAnsi"/>
            <w:color w:val="4472C4" w:themeColor="accent5"/>
            <w:sz w:val="24"/>
            <w:szCs w:val="24"/>
            <w:lang w:val="el-GR"/>
            <w:rPrChange w:id="646" w:author="Gladiator Gladiator" w:date="2018-05-31T20:53:00Z">
              <w:rPr>
                <w:rFonts w:cstheme="minorHAnsi"/>
                <w:sz w:val="24"/>
                <w:szCs w:val="24"/>
                <w:lang w:val="el-GR"/>
              </w:rPr>
            </w:rPrChange>
          </w:rPr>
          <w:fldChar w:fldCharType="begin"/>
        </w:r>
        <w:r w:rsidR="005C027A" w:rsidRPr="005C027A">
          <w:rPr>
            <w:rFonts w:cstheme="minorHAnsi"/>
            <w:color w:val="4472C4" w:themeColor="accent5"/>
            <w:sz w:val="24"/>
            <w:szCs w:val="24"/>
            <w:lang w:val="el-GR"/>
            <w:rPrChange w:id="647" w:author="Gladiator Gladiator" w:date="2018-05-31T20:53:00Z">
              <w:rPr>
                <w:rFonts w:cstheme="minorHAnsi"/>
                <w:sz w:val="24"/>
                <w:szCs w:val="24"/>
                <w:lang w:val="el-GR"/>
              </w:rPr>
            </w:rPrChange>
          </w:rPr>
          <w:instrText xml:space="preserve"> REF _Ref515563353 \n \h </w:instrText>
        </w:r>
      </w:ins>
      <w:r w:rsidR="005C027A" w:rsidRPr="005C027A">
        <w:rPr>
          <w:rFonts w:cstheme="minorHAnsi"/>
          <w:color w:val="4472C4" w:themeColor="accent5"/>
          <w:sz w:val="24"/>
          <w:szCs w:val="24"/>
          <w:lang w:val="el-GR"/>
          <w:rPrChange w:id="648" w:author="Gladiator Gladiator" w:date="2018-05-31T20:53:00Z">
            <w:rPr>
              <w:rFonts w:cstheme="minorHAnsi"/>
              <w:color w:val="4472C4" w:themeColor="accent5"/>
              <w:sz w:val="24"/>
              <w:szCs w:val="24"/>
              <w:lang w:val="el-GR"/>
            </w:rPr>
          </w:rPrChange>
        </w:rPr>
      </w:r>
      <w:r w:rsidR="005C027A" w:rsidRPr="005C027A">
        <w:rPr>
          <w:rFonts w:cstheme="minorHAnsi"/>
          <w:color w:val="4472C4" w:themeColor="accent5"/>
          <w:sz w:val="24"/>
          <w:szCs w:val="24"/>
          <w:lang w:val="el-GR"/>
          <w:rPrChange w:id="649" w:author="Gladiator Gladiator" w:date="2018-05-31T20:53:00Z">
            <w:rPr>
              <w:rFonts w:cstheme="minorHAnsi"/>
              <w:sz w:val="24"/>
              <w:szCs w:val="24"/>
              <w:lang w:val="el-GR"/>
            </w:rPr>
          </w:rPrChange>
        </w:rPr>
        <w:fldChar w:fldCharType="separate"/>
      </w:r>
      <w:ins w:id="650" w:author="Gladiator Gladiator" w:date="2018-05-31T20:53:00Z">
        <w:r w:rsidR="005C027A" w:rsidRPr="005C027A">
          <w:rPr>
            <w:rFonts w:cstheme="minorHAnsi"/>
            <w:color w:val="4472C4" w:themeColor="accent5"/>
            <w:sz w:val="24"/>
            <w:szCs w:val="24"/>
            <w:lang w:val="el-GR"/>
            <w:rPrChange w:id="651" w:author="Gladiator Gladiator" w:date="2018-05-31T20:53:00Z">
              <w:rPr>
                <w:rFonts w:cstheme="minorHAnsi"/>
                <w:sz w:val="24"/>
                <w:szCs w:val="24"/>
                <w:lang w:val="el-GR"/>
              </w:rPr>
            </w:rPrChange>
          </w:rPr>
          <w:t>9</w:t>
        </w:r>
        <w:r w:rsidR="005C027A" w:rsidRPr="005C027A">
          <w:rPr>
            <w:rFonts w:cstheme="minorHAnsi"/>
            <w:color w:val="4472C4" w:themeColor="accent5"/>
            <w:sz w:val="24"/>
            <w:szCs w:val="24"/>
            <w:lang w:val="el-GR"/>
            <w:rPrChange w:id="652" w:author="Gladiator Gladiator" w:date="2018-05-31T20:53:00Z">
              <w:rPr>
                <w:rFonts w:cstheme="minorHAnsi"/>
                <w:sz w:val="24"/>
                <w:szCs w:val="24"/>
                <w:lang w:val="el-GR"/>
              </w:rPr>
            </w:rPrChange>
          </w:rPr>
          <w:fldChar w:fldCharType="end"/>
        </w:r>
      </w:ins>
      <w:ins w:id="653" w:author="Gladiator Gladiator" w:date="2018-05-31T19:40:00Z">
        <w:r w:rsidR="005214A7" w:rsidRPr="005214A7">
          <w:rPr>
            <w:rFonts w:cstheme="minorHAnsi"/>
            <w:sz w:val="24"/>
            <w:szCs w:val="24"/>
            <w:lang w:val="el-GR"/>
            <w:rPrChange w:id="654" w:author="Gladiator Gladiator" w:date="2018-05-31T19:40:00Z">
              <w:rPr>
                <w:rFonts w:cstheme="minorHAnsi"/>
                <w:sz w:val="24"/>
                <w:szCs w:val="24"/>
              </w:rPr>
            </w:rPrChange>
          </w:rPr>
          <w:t>]</w:t>
        </w:r>
      </w:ins>
      <w:r>
        <w:rPr>
          <w:rFonts w:cstheme="minorHAnsi"/>
          <w:sz w:val="24"/>
          <w:szCs w:val="24"/>
          <w:lang w:val="el-GR"/>
        </w:rPr>
        <w:t>.</w:t>
      </w:r>
      <w:ins w:id="655" w:author="goumop" w:date="2018-05-21T18:29:00Z">
        <w:r w:rsidR="007205D4">
          <w:rPr>
            <w:rFonts w:cstheme="minorHAnsi"/>
            <w:sz w:val="24"/>
            <w:szCs w:val="24"/>
            <w:lang w:val="el-GR"/>
          </w:rPr>
          <w:t xml:space="preserve"> </w:t>
        </w:r>
      </w:ins>
      <w:r>
        <w:rPr>
          <w:rFonts w:cstheme="minorHAnsi"/>
          <w:sz w:val="24"/>
          <w:szCs w:val="24"/>
          <w:lang w:val="el-GR"/>
        </w:rPr>
        <w:t xml:space="preserve">Ωστόσο, η μέθοδος αυτή μπορεί να χρησιμοποιηθεί από συσκευές και για την μέτρηση κορεσμού του οξυγόνου στο αίμα, για μέτρηση της αρτηριακής πίεσης κ.α. </w:t>
      </w:r>
    </w:p>
    <w:p w14:paraId="742B69CC" w14:textId="77777777" w:rsidR="001F4BD8" w:rsidRDefault="001F4BD8" w:rsidP="00FA5230">
      <w:pPr>
        <w:ind w:firstLine="180"/>
        <w:jc w:val="both"/>
        <w:rPr>
          <w:rFonts w:cstheme="minorHAnsi"/>
          <w:sz w:val="24"/>
          <w:szCs w:val="24"/>
          <w:u w:val="single"/>
          <w:lang w:val="el-GR"/>
        </w:rPr>
      </w:pPr>
    </w:p>
    <w:p w14:paraId="40869DE9" w14:textId="77777777" w:rsidR="00433F24" w:rsidRPr="00B63BAB" w:rsidRDefault="00433F24" w:rsidP="00716F84">
      <w:pPr>
        <w:jc w:val="both"/>
        <w:rPr>
          <w:rFonts w:cstheme="minorHAnsi"/>
          <w:color w:val="5B9BD5" w:themeColor="accent1"/>
          <w:sz w:val="28"/>
          <w:szCs w:val="24"/>
          <w:u w:val="single"/>
          <w:lang w:val="el-GR"/>
        </w:rPr>
      </w:pPr>
    </w:p>
    <w:p w14:paraId="0764D594" w14:textId="77777777" w:rsidR="00433F24" w:rsidRPr="00B63BAB" w:rsidRDefault="00433F24" w:rsidP="00716F84">
      <w:pPr>
        <w:jc w:val="both"/>
        <w:rPr>
          <w:rFonts w:cstheme="minorHAnsi"/>
          <w:color w:val="5B9BD5" w:themeColor="accent1"/>
          <w:sz w:val="28"/>
          <w:szCs w:val="24"/>
          <w:u w:val="single"/>
          <w:lang w:val="el-GR"/>
        </w:rPr>
      </w:pPr>
    </w:p>
    <w:p w14:paraId="426251C0" w14:textId="77777777" w:rsidR="005B2233" w:rsidRDefault="005B2233" w:rsidP="00716F84">
      <w:pPr>
        <w:jc w:val="both"/>
        <w:rPr>
          <w:rFonts w:cstheme="minorHAnsi"/>
          <w:color w:val="5B9BD5" w:themeColor="accent1"/>
          <w:sz w:val="28"/>
          <w:szCs w:val="24"/>
          <w:u w:val="single"/>
          <w:lang w:val="el-GR"/>
        </w:rPr>
      </w:pPr>
    </w:p>
    <w:p w14:paraId="653E7640" w14:textId="77777777" w:rsidR="000707E2" w:rsidRDefault="000707E2" w:rsidP="00716F84">
      <w:pPr>
        <w:jc w:val="both"/>
        <w:rPr>
          <w:ins w:id="656" w:author="Gladiator Gladiator" w:date="2018-05-23T20:26:00Z"/>
          <w:rFonts w:cstheme="minorHAnsi"/>
          <w:color w:val="5B9BD5" w:themeColor="accent1"/>
          <w:sz w:val="28"/>
          <w:szCs w:val="24"/>
          <w:u w:val="single"/>
          <w:lang w:val="el-GR"/>
        </w:rPr>
      </w:pPr>
    </w:p>
    <w:p w14:paraId="50E71B6D" w14:textId="2F90E8C4" w:rsidR="00B343B1" w:rsidRPr="000707E2" w:rsidRDefault="001B08C2">
      <w:pPr>
        <w:pStyle w:val="3"/>
        <w:rPr>
          <w:u w:val="single"/>
          <w:lang w:val="el-GR"/>
          <w:rPrChange w:id="657" w:author="Gladiator Gladiator" w:date="2018-05-23T20:26:00Z">
            <w:rPr>
              <w:lang w:val="el-GR"/>
            </w:rPr>
          </w:rPrChange>
        </w:rPr>
        <w:pPrChange w:id="658" w:author="Gladiator Gladiator" w:date="2018-05-23T20:26:00Z">
          <w:pPr>
            <w:jc w:val="both"/>
          </w:pPr>
        </w:pPrChange>
      </w:pPr>
      <w:r w:rsidRPr="000707E2">
        <w:rPr>
          <w:sz w:val="28"/>
          <w:u w:val="single"/>
          <w:lang w:val="el-GR"/>
          <w:rPrChange w:id="659" w:author="Gladiator Gladiator" w:date="2018-05-23T20:26:00Z">
            <w:rPr>
              <w:lang w:val="el-GR"/>
            </w:rPr>
          </w:rPrChange>
        </w:rPr>
        <w:lastRenderedPageBreak/>
        <w:t>2</w:t>
      </w:r>
      <w:r w:rsidR="009324CA" w:rsidRPr="000707E2">
        <w:rPr>
          <w:sz w:val="28"/>
          <w:u w:val="single"/>
          <w:lang w:val="el-GR"/>
          <w:rPrChange w:id="660" w:author="Gladiator Gladiator" w:date="2018-05-23T20:26:00Z">
            <w:rPr>
              <w:lang w:val="el-GR"/>
            </w:rPr>
          </w:rPrChange>
        </w:rPr>
        <w:t xml:space="preserve">.4.6 </w:t>
      </w:r>
      <w:r w:rsidR="00B343B1" w:rsidRPr="000707E2">
        <w:rPr>
          <w:sz w:val="28"/>
          <w:u w:val="single"/>
          <w:lang w:val="el-GR"/>
          <w:rPrChange w:id="661" w:author="Gladiator Gladiator" w:date="2018-05-23T20:26:00Z">
            <w:rPr>
              <w:lang w:val="el-GR"/>
            </w:rPr>
          </w:rPrChange>
        </w:rPr>
        <w:t>Ηλεκτροκαρδιογραφικό</w:t>
      </w:r>
      <w:r w:rsidR="008401E1" w:rsidRPr="000707E2">
        <w:rPr>
          <w:sz w:val="28"/>
          <w:u w:val="single"/>
          <w:lang w:val="el-GR"/>
          <w:rPrChange w:id="662" w:author="Gladiator Gladiator" w:date="2018-05-23T20:26:00Z">
            <w:rPr>
              <w:lang w:val="el-GR"/>
            </w:rPr>
          </w:rPrChange>
        </w:rPr>
        <w:t xml:space="preserve"> (ΕΚΓ – </w:t>
      </w:r>
      <w:r w:rsidR="008401E1" w:rsidRPr="000707E2">
        <w:rPr>
          <w:sz w:val="28"/>
          <w:u w:val="single"/>
          <w:rPrChange w:id="663" w:author="Gladiator Gladiator" w:date="2018-05-23T20:26:00Z">
            <w:rPr/>
          </w:rPrChange>
        </w:rPr>
        <w:t>ECG</w:t>
      </w:r>
      <w:r w:rsidR="008401E1" w:rsidRPr="000707E2">
        <w:rPr>
          <w:sz w:val="28"/>
          <w:u w:val="single"/>
          <w:lang w:val="el-GR"/>
          <w:rPrChange w:id="664" w:author="Gladiator Gladiator" w:date="2018-05-23T20:26:00Z">
            <w:rPr>
              <w:lang w:val="el-GR"/>
            </w:rPr>
          </w:rPrChange>
        </w:rPr>
        <w:t>)</w:t>
      </w:r>
    </w:p>
    <w:p w14:paraId="4D13F4EC" w14:textId="77777777" w:rsidR="00AE3650" w:rsidRDefault="00AE3650" w:rsidP="00FA5230">
      <w:pPr>
        <w:ind w:firstLine="180"/>
        <w:jc w:val="both"/>
        <w:rPr>
          <w:rFonts w:cstheme="minorHAnsi"/>
          <w:sz w:val="24"/>
          <w:szCs w:val="24"/>
          <w:lang w:val="el-GR"/>
        </w:rPr>
      </w:pPr>
      <w:r>
        <w:rPr>
          <w:rFonts w:cstheme="minorHAnsi"/>
          <w:sz w:val="24"/>
          <w:szCs w:val="24"/>
          <w:lang w:val="el-GR"/>
        </w:rPr>
        <w:t>Το ηλεκτροκαρδιογράφημα καταγράφει την ηλεκτρική δραστηριότητα της καρδιάς και χρησιμοποιείται για την μέτρηση του ρυθμού και της κανονικότητας των καρδιακών παλμών με σκοπό τον εντοπισμό κάποιας βλάβης ή αρρυθμίας της καρδιάς.</w:t>
      </w:r>
    </w:p>
    <w:p w14:paraId="11A7D0C9" w14:textId="77777777" w:rsidR="00AE3650" w:rsidRDefault="00AE3650" w:rsidP="00FA5230">
      <w:pPr>
        <w:ind w:firstLine="180"/>
        <w:jc w:val="both"/>
        <w:rPr>
          <w:rFonts w:cstheme="minorHAnsi"/>
          <w:sz w:val="24"/>
          <w:szCs w:val="24"/>
          <w:lang w:val="el-GR"/>
        </w:rPr>
      </w:pPr>
      <w:r>
        <w:rPr>
          <w:rFonts w:cstheme="minorHAnsi"/>
          <w:sz w:val="24"/>
          <w:szCs w:val="24"/>
          <w:lang w:val="el-GR"/>
        </w:rPr>
        <w:t>Η εξέταση γίνεται με τον ηλεκτροκαρδιογράφο, ο οποίος είναι  βολτόμετρο που καταγράφει μέσω ηλεκτροδίων διαφορές  ηλεκτρικού δυναμικού στην επιφάνεια του σώματος που προκύπτουν κατά την λειτουργία της καρδιάς.</w:t>
      </w:r>
    </w:p>
    <w:p w14:paraId="6E017AB2" w14:textId="77777777" w:rsidR="00B343B1" w:rsidRDefault="00AD1DD6" w:rsidP="00FA5230">
      <w:pPr>
        <w:ind w:firstLine="180"/>
        <w:jc w:val="center"/>
        <w:rPr>
          <w:rFonts w:cstheme="minorHAnsi"/>
          <w:sz w:val="24"/>
          <w:szCs w:val="24"/>
          <w:lang w:val="el-GR"/>
        </w:rPr>
      </w:pPr>
      <w:r>
        <w:rPr>
          <w:rFonts w:cstheme="minorHAnsi"/>
          <w:sz w:val="24"/>
          <w:szCs w:val="24"/>
          <w:lang w:val="el-GR"/>
        </w:rPr>
        <w:pict w14:anchorId="13551251">
          <v:shape id="_x0000_i1028" type="#_x0000_t75" style="width:215.25pt;height:178.8pt">
            <v:imagedata r:id="rId22" o:title="ilektrokardiografima-1"/>
          </v:shape>
        </w:pict>
      </w:r>
    </w:p>
    <w:p w14:paraId="49CCEA09" w14:textId="77777777" w:rsidR="00D85D53" w:rsidRDefault="00D85D53" w:rsidP="00FA5230">
      <w:pPr>
        <w:ind w:firstLine="180"/>
        <w:jc w:val="center"/>
        <w:rPr>
          <w:rFonts w:cstheme="minorHAnsi"/>
          <w:sz w:val="16"/>
          <w:szCs w:val="16"/>
          <w:lang w:val="el-GR"/>
        </w:rPr>
      </w:pPr>
      <w:r>
        <w:rPr>
          <w:rFonts w:cstheme="minorHAnsi"/>
          <w:sz w:val="16"/>
          <w:szCs w:val="16"/>
          <w:lang w:val="el-GR"/>
        </w:rPr>
        <w:t xml:space="preserve">Εικόνα </w:t>
      </w:r>
      <w:r w:rsidR="00EC4778">
        <w:rPr>
          <w:rFonts w:cstheme="minorHAnsi"/>
          <w:sz w:val="16"/>
          <w:szCs w:val="16"/>
          <w:lang w:val="el-GR"/>
        </w:rPr>
        <w:t>2.</w:t>
      </w:r>
      <w:r>
        <w:rPr>
          <w:rFonts w:cstheme="minorHAnsi"/>
          <w:sz w:val="16"/>
          <w:szCs w:val="16"/>
          <w:lang w:val="el-GR"/>
        </w:rPr>
        <w:t xml:space="preserve">11 </w:t>
      </w:r>
      <w:r w:rsidRPr="001C13A9">
        <w:rPr>
          <w:rFonts w:cstheme="minorHAnsi"/>
          <w:sz w:val="16"/>
          <w:szCs w:val="16"/>
          <w:lang w:val="el-GR"/>
        </w:rPr>
        <w:t>:</w:t>
      </w:r>
      <w:r>
        <w:rPr>
          <w:rFonts w:cstheme="minorHAnsi"/>
          <w:sz w:val="16"/>
          <w:szCs w:val="16"/>
          <w:lang w:val="el-GR"/>
        </w:rPr>
        <w:t xml:space="preserve"> Εξέταση ηλεκτρογραφήματος</w:t>
      </w:r>
    </w:p>
    <w:p w14:paraId="553B4059" w14:textId="77777777" w:rsidR="00D85D53" w:rsidRPr="000707E2" w:rsidRDefault="001B08C2">
      <w:pPr>
        <w:pStyle w:val="3"/>
        <w:rPr>
          <w:sz w:val="28"/>
          <w:u w:val="single"/>
          <w:lang w:val="el-GR"/>
          <w:rPrChange w:id="665" w:author="Gladiator Gladiator" w:date="2018-05-23T20:27:00Z">
            <w:rPr>
              <w:lang w:val="el-GR"/>
            </w:rPr>
          </w:rPrChange>
        </w:rPr>
        <w:pPrChange w:id="666" w:author="Gladiator Gladiator" w:date="2018-05-23T20:26:00Z">
          <w:pPr>
            <w:jc w:val="both"/>
          </w:pPr>
        </w:pPrChange>
      </w:pPr>
      <w:r w:rsidRPr="000707E2">
        <w:rPr>
          <w:sz w:val="28"/>
          <w:u w:val="single"/>
          <w:lang w:val="el-GR"/>
          <w:rPrChange w:id="667" w:author="Gladiator Gladiator" w:date="2018-05-23T20:27:00Z">
            <w:rPr>
              <w:lang w:val="el-GR"/>
            </w:rPr>
          </w:rPrChange>
        </w:rPr>
        <w:t>2</w:t>
      </w:r>
      <w:r w:rsidR="009324CA" w:rsidRPr="000707E2">
        <w:rPr>
          <w:sz w:val="28"/>
          <w:u w:val="single"/>
          <w:lang w:val="el-GR"/>
          <w:rPrChange w:id="668" w:author="Gladiator Gladiator" w:date="2018-05-23T20:27:00Z">
            <w:rPr>
              <w:lang w:val="el-GR"/>
            </w:rPr>
          </w:rPrChange>
        </w:rPr>
        <w:t xml:space="preserve">.4.7 </w:t>
      </w:r>
      <w:r w:rsidR="00D85D53" w:rsidRPr="000707E2">
        <w:rPr>
          <w:sz w:val="28"/>
          <w:u w:val="single"/>
          <w:lang w:val="el-GR"/>
          <w:rPrChange w:id="669" w:author="Gladiator Gladiator" w:date="2018-05-23T20:27:00Z">
            <w:rPr>
              <w:lang w:val="el-GR"/>
            </w:rPr>
          </w:rPrChange>
        </w:rPr>
        <w:t>Αναπνευστικό</w:t>
      </w:r>
      <w:r w:rsidR="009324CA" w:rsidRPr="000707E2">
        <w:rPr>
          <w:sz w:val="28"/>
          <w:u w:val="single"/>
          <w:lang w:val="el-GR"/>
          <w:rPrChange w:id="670" w:author="Gladiator Gladiator" w:date="2018-05-23T20:27:00Z">
            <w:rPr>
              <w:lang w:val="el-GR"/>
            </w:rPr>
          </w:rPrChange>
        </w:rPr>
        <w:t xml:space="preserve"> </w:t>
      </w:r>
      <w:r w:rsidR="008401E1" w:rsidRPr="000707E2">
        <w:rPr>
          <w:sz w:val="28"/>
          <w:u w:val="single"/>
          <w:lang w:val="el-GR"/>
          <w:rPrChange w:id="671" w:author="Gladiator Gladiator" w:date="2018-05-23T20:27:00Z">
            <w:rPr>
              <w:lang w:val="el-GR"/>
            </w:rPr>
          </w:rPrChange>
        </w:rPr>
        <w:t>(</w:t>
      </w:r>
      <w:r w:rsidR="008401E1" w:rsidRPr="000707E2">
        <w:rPr>
          <w:sz w:val="28"/>
          <w:u w:val="single"/>
          <w:rPrChange w:id="672" w:author="Gladiator Gladiator" w:date="2018-05-23T20:27:00Z">
            <w:rPr/>
          </w:rPrChange>
        </w:rPr>
        <w:t>RSP</w:t>
      </w:r>
      <w:r w:rsidR="008401E1" w:rsidRPr="000707E2">
        <w:rPr>
          <w:sz w:val="28"/>
          <w:u w:val="single"/>
          <w:lang w:val="el-GR"/>
          <w:rPrChange w:id="673" w:author="Gladiator Gladiator" w:date="2018-05-23T20:27:00Z">
            <w:rPr>
              <w:lang w:val="el-GR"/>
            </w:rPr>
          </w:rPrChange>
        </w:rPr>
        <w:t>)</w:t>
      </w:r>
    </w:p>
    <w:p w14:paraId="5D207172" w14:textId="77777777" w:rsidR="00D85D53" w:rsidRDefault="00D85D53" w:rsidP="00FA5230">
      <w:pPr>
        <w:ind w:firstLine="180"/>
        <w:jc w:val="both"/>
        <w:rPr>
          <w:rFonts w:cstheme="minorHAnsi"/>
          <w:sz w:val="24"/>
          <w:szCs w:val="24"/>
          <w:lang w:val="el-GR"/>
        </w:rPr>
      </w:pPr>
      <w:r>
        <w:rPr>
          <w:rFonts w:cstheme="minorHAnsi"/>
          <w:sz w:val="24"/>
          <w:szCs w:val="24"/>
          <w:lang w:val="el-GR"/>
        </w:rPr>
        <w:t>Η αναπνοή, η οποία αποτελεί μία από τις βασικές λειτουργίες του ανθρώπινου οργανισμού, σχετίζεται άμεσα με τη διαχείριση του στρες και του άγχους, αλλά και με άλλες φυσιολογικές λειτουργίες του οργανισμού.</w:t>
      </w:r>
    </w:p>
    <w:p w14:paraId="40ACF775" w14:textId="1678285B" w:rsidR="00210F91" w:rsidRDefault="00D85D53" w:rsidP="00FA5230">
      <w:pPr>
        <w:ind w:firstLine="180"/>
        <w:jc w:val="both"/>
        <w:rPr>
          <w:rFonts w:cstheme="minorHAnsi"/>
          <w:sz w:val="24"/>
          <w:szCs w:val="24"/>
          <w:lang w:val="el-GR"/>
        </w:rPr>
      </w:pPr>
      <w:r>
        <w:rPr>
          <w:rFonts w:cstheme="minorHAnsi"/>
          <w:sz w:val="24"/>
          <w:szCs w:val="24"/>
          <w:lang w:val="el-GR"/>
        </w:rPr>
        <w:t xml:space="preserve">Ένας </w:t>
      </w:r>
      <w:r>
        <w:rPr>
          <w:rFonts w:cstheme="minorHAnsi"/>
          <w:sz w:val="24"/>
          <w:szCs w:val="24"/>
        </w:rPr>
        <w:t>RSP</w:t>
      </w:r>
      <w:r w:rsidRPr="00210F91">
        <w:rPr>
          <w:rFonts w:cstheme="minorHAnsi"/>
          <w:sz w:val="24"/>
          <w:szCs w:val="24"/>
          <w:lang w:val="el-GR"/>
        </w:rPr>
        <w:t xml:space="preserve"> </w:t>
      </w:r>
      <w:r>
        <w:rPr>
          <w:rFonts w:cstheme="minorHAnsi"/>
          <w:sz w:val="24"/>
          <w:szCs w:val="24"/>
          <w:lang w:val="el-GR"/>
        </w:rPr>
        <w:t xml:space="preserve">αισθητήρας </w:t>
      </w:r>
      <w:r w:rsidRPr="00210F91">
        <w:rPr>
          <w:rFonts w:cstheme="minorHAnsi"/>
          <w:sz w:val="24"/>
          <w:szCs w:val="24"/>
          <w:lang w:val="el-GR"/>
        </w:rPr>
        <w:t>(</w:t>
      </w:r>
      <w:r w:rsidR="007205D4">
        <w:rPr>
          <w:rFonts w:cstheme="minorHAnsi"/>
          <w:sz w:val="24"/>
          <w:szCs w:val="24"/>
          <w:lang w:val="el-GR"/>
        </w:rPr>
        <w:t xml:space="preserve">Εικόνα </w:t>
      </w:r>
      <w:r w:rsidR="00EC4778">
        <w:rPr>
          <w:rFonts w:cstheme="minorHAnsi"/>
          <w:sz w:val="24"/>
          <w:szCs w:val="24"/>
          <w:lang w:val="el-GR"/>
        </w:rPr>
        <w:t>2.</w:t>
      </w:r>
      <w:r>
        <w:rPr>
          <w:rFonts w:cstheme="minorHAnsi"/>
          <w:sz w:val="24"/>
          <w:szCs w:val="24"/>
          <w:lang w:val="el-GR"/>
        </w:rPr>
        <w:t xml:space="preserve">12) </w:t>
      </w:r>
      <w:r w:rsidR="00210F91">
        <w:rPr>
          <w:rFonts w:cstheme="minorHAnsi"/>
          <w:sz w:val="24"/>
          <w:szCs w:val="24"/>
          <w:lang w:val="el-GR"/>
        </w:rPr>
        <w:t>μετρά την έκταση του διαφράγματος κατά την εισπνοή και την εκπνοή.</w:t>
      </w:r>
    </w:p>
    <w:p w14:paraId="469E2390" w14:textId="77777777" w:rsidR="00D85D53" w:rsidRDefault="00AD1DD6" w:rsidP="00FA5230">
      <w:pPr>
        <w:ind w:firstLine="180"/>
        <w:jc w:val="center"/>
        <w:rPr>
          <w:rFonts w:cstheme="minorHAnsi"/>
          <w:sz w:val="24"/>
          <w:szCs w:val="24"/>
          <w:lang w:val="el-GR"/>
        </w:rPr>
      </w:pPr>
      <w:r>
        <w:rPr>
          <w:rFonts w:cstheme="minorHAnsi"/>
          <w:sz w:val="24"/>
          <w:szCs w:val="24"/>
          <w:lang w:val="el-GR"/>
        </w:rPr>
        <w:pict w14:anchorId="41AC7967">
          <v:shape id="_x0000_i1029" type="#_x0000_t75" style="width:98.75pt;height:121.5pt">
            <v:imagedata r:id="rId23" o:title="rsp sensor"/>
          </v:shape>
        </w:pict>
      </w:r>
    </w:p>
    <w:p w14:paraId="3BC71FE8" w14:textId="77777777" w:rsidR="00210F91" w:rsidRDefault="00210F91" w:rsidP="00FA5230">
      <w:pPr>
        <w:ind w:firstLine="180"/>
        <w:jc w:val="center"/>
        <w:rPr>
          <w:rFonts w:cstheme="minorHAnsi"/>
          <w:sz w:val="16"/>
          <w:szCs w:val="16"/>
          <w:lang w:val="el-GR"/>
        </w:rPr>
      </w:pPr>
      <w:r>
        <w:rPr>
          <w:rFonts w:cstheme="minorHAnsi"/>
          <w:sz w:val="16"/>
          <w:szCs w:val="16"/>
          <w:lang w:val="el-GR"/>
        </w:rPr>
        <w:t xml:space="preserve">Εικόνα </w:t>
      </w:r>
      <w:r w:rsidR="00EC4778">
        <w:rPr>
          <w:rFonts w:cstheme="minorHAnsi"/>
          <w:sz w:val="16"/>
          <w:szCs w:val="16"/>
          <w:lang w:val="el-GR"/>
        </w:rPr>
        <w:t>2.</w:t>
      </w:r>
      <w:r>
        <w:rPr>
          <w:rFonts w:cstheme="minorHAnsi"/>
          <w:sz w:val="16"/>
          <w:szCs w:val="16"/>
          <w:lang w:val="el-GR"/>
        </w:rPr>
        <w:t xml:space="preserve">12 </w:t>
      </w:r>
      <w:r w:rsidRPr="001C13A9">
        <w:rPr>
          <w:rFonts w:cstheme="minorHAnsi"/>
          <w:sz w:val="16"/>
          <w:szCs w:val="16"/>
          <w:lang w:val="el-GR"/>
        </w:rPr>
        <w:t xml:space="preserve">: </w:t>
      </w:r>
      <w:r>
        <w:rPr>
          <w:rFonts w:cstheme="minorHAnsi"/>
          <w:sz w:val="16"/>
          <w:szCs w:val="16"/>
        </w:rPr>
        <w:t>RSP</w:t>
      </w:r>
      <w:r w:rsidRPr="001C13A9">
        <w:rPr>
          <w:rFonts w:cstheme="minorHAnsi"/>
          <w:sz w:val="16"/>
          <w:szCs w:val="16"/>
          <w:lang w:val="el-GR"/>
        </w:rPr>
        <w:t xml:space="preserve"> </w:t>
      </w:r>
      <w:r>
        <w:rPr>
          <w:rFonts w:cstheme="minorHAnsi"/>
          <w:sz w:val="16"/>
          <w:szCs w:val="16"/>
          <w:lang w:val="el-GR"/>
        </w:rPr>
        <w:t>αισθητήρας</w:t>
      </w:r>
    </w:p>
    <w:p w14:paraId="611FE3E4" w14:textId="77777777" w:rsidR="00433F24" w:rsidRDefault="00433F24" w:rsidP="00716F84">
      <w:pPr>
        <w:jc w:val="both"/>
        <w:rPr>
          <w:rFonts w:cstheme="minorHAnsi"/>
          <w:color w:val="5B9BD5" w:themeColor="accent1"/>
          <w:sz w:val="28"/>
          <w:szCs w:val="28"/>
          <w:u w:val="single"/>
          <w:lang w:val="el-GR"/>
        </w:rPr>
      </w:pPr>
    </w:p>
    <w:p w14:paraId="1F768F27" w14:textId="77777777" w:rsidR="00433F24" w:rsidRDefault="00433F24" w:rsidP="00716F84">
      <w:pPr>
        <w:jc w:val="both"/>
        <w:rPr>
          <w:rFonts w:cstheme="minorHAnsi"/>
          <w:color w:val="5B9BD5" w:themeColor="accent1"/>
          <w:sz w:val="28"/>
          <w:szCs w:val="28"/>
          <w:u w:val="single"/>
          <w:lang w:val="el-GR"/>
        </w:rPr>
      </w:pPr>
    </w:p>
    <w:p w14:paraId="05621D1B" w14:textId="77777777" w:rsidR="000707E2" w:rsidRDefault="000707E2" w:rsidP="00716F84">
      <w:pPr>
        <w:jc w:val="both"/>
        <w:rPr>
          <w:ins w:id="674" w:author="Gladiator Gladiator" w:date="2018-05-23T20:27:00Z"/>
          <w:rFonts w:cstheme="minorHAnsi"/>
          <w:color w:val="5B9BD5" w:themeColor="accent1"/>
          <w:sz w:val="28"/>
          <w:szCs w:val="28"/>
          <w:u w:val="single"/>
          <w:lang w:val="el-GR"/>
        </w:rPr>
      </w:pPr>
    </w:p>
    <w:p w14:paraId="225E7F2C" w14:textId="25BAABEB" w:rsidR="00210F91" w:rsidRPr="000707E2" w:rsidRDefault="001B08C2">
      <w:pPr>
        <w:pStyle w:val="2"/>
        <w:rPr>
          <w:sz w:val="32"/>
          <w:u w:val="single"/>
          <w:lang w:val="el-GR"/>
          <w:rPrChange w:id="675" w:author="Gladiator Gladiator" w:date="2018-05-23T20:27:00Z">
            <w:rPr>
              <w:lang w:val="el-GR"/>
            </w:rPr>
          </w:rPrChange>
        </w:rPr>
        <w:pPrChange w:id="676" w:author="Gladiator Gladiator" w:date="2018-05-23T20:27:00Z">
          <w:pPr>
            <w:jc w:val="both"/>
          </w:pPr>
        </w:pPrChange>
      </w:pPr>
      <w:r w:rsidRPr="000707E2">
        <w:rPr>
          <w:sz w:val="32"/>
          <w:u w:val="single"/>
          <w:lang w:val="el-GR"/>
          <w:rPrChange w:id="677" w:author="Gladiator Gladiator" w:date="2018-05-23T20:27:00Z">
            <w:rPr>
              <w:lang w:val="el-GR"/>
            </w:rPr>
          </w:rPrChange>
        </w:rPr>
        <w:lastRenderedPageBreak/>
        <w:t>2</w:t>
      </w:r>
      <w:r w:rsidR="009324CA" w:rsidRPr="000707E2">
        <w:rPr>
          <w:sz w:val="32"/>
          <w:u w:val="single"/>
          <w:lang w:val="el-GR"/>
          <w:rPrChange w:id="678" w:author="Gladiator Gladiator" w:date="2018-05-23T20:27:00Z">
            <w:rPr>
              <w:lang w:val="el-GR"/>
            </w:rPr>
          </w:rPrChange>
        </w:rPr>
        <w:t xml:space="preserve">.5 </w:t>
      </w:r>
      <w:r w:rsidR="00210F91" w:rsidRPr="000707E2">
        <w:rPr>
          <w:sz w:val="32"/>
          <w:u w:val="single"/>
          <w:lang w:val="el-GR"/>
          <w:rPrChange w:id="679" w:author="Gladiator Gladiator" w:date="2018-05-23T20:27:00Z">
            <w:rPr>
              <w:lang w:val="el-GR"/>
            </w:rPr>
          </w:rPrChange>
        </w:rPr>
        <w:t>Αξιοποίηση Δεδομένων και εξαγωγή συμπερασμάτων</w:t>
      </w:r>
      <w:r w:rsidR="00D646F9" w:rsidRPr="000707E2">
        <w:rPr>
          <w:sz w:val="32"/>
          <w:u w:val="single"/>
          <w:lang w:val="el-GR"/>
          <w:rPrChange w:id="680" w:author="Gladiator Gladiator" w:date="2018-05-23T20:27:00Z">
            <w:rPr>
              <w:lang w:val="el-GR"/>
            </w:rPr>
          </w:rPrChange>
        </w:rPr>
        <w:t xml:space="preserve">  </w:t>
      </w:r>
    </w:p>
    <w:p w14:paraId="1E4170B6" w14:textId="2328F0ED" w:rsidR="00210F91" w:rsidRDefault="00210F91" w:rsidP="00FA5230">
      <w:pPr>
        <w:ind w:firstLine="180"/>
        <w:jc w:val="both"/>
        <w:rPr>
          <w:rFonts w:cstheme="minorHAnsi"/>
          <w:sz w:val="24"/>
          <w:szCs w:val="24"/>
          <w:lang w:val="el-GR"/>
        </w:rPr>
      </w:pPr>
      <w:r>
        <w:rPr>
          <w:rFonts w:cstheme="minorHAnsi"/>
          <w:sz w:val="24"/>
          <w:szCs w:val="24"/>
          <w:lang w:val="el-GR"/>
        </w:rPr>
        <w:t>Με την χρήση αισθητήρων μπορούμε να λάβουμε χρήσιμα δεδομένα για την συναισθηματική κατάσταση ενός ατόμου. Έτσι πληροφορίες όπως ο βαθμός εφίδρωσης ενός ατόμου</w:t>
      </w:r>
      <w:ins w:id="681" w:author="goumop" w:date="2018-05-29T14:08:00Z">
        <w:r w:rsidR="003E2E99">
          <w:rPr>
            <w:rFonts w:cstheme="minorHAnsi"/>
            <w:sz w:val="24"/>
            <w:szCs w:val="24"/>
            <w:lang w:val="el-GR"/>
          </w:rPr>
          <w:t xml:space="preserve"> </w:t>
        </w:r>
      </w:ins>
      <w:r>
        <w:rPr>
          <w:rFonts w:cstheme="minorHAnsi"/>
          <w:sz w:val="24"/>
          <w:szCs w:val="24"/>
          <w:lang w:val="el-GR"/>
        </w:rPr>
        <w:t xml:space="preserve">(Ηλεκτροδερμική απόκριση – </w:t>
      </w:r>
      <w:r>
        <w:rPr>
          <w:rFonts w:cstheme="minorHAnsi"/>
          <w:sz w:val="24"/>
          <w:szCs w:val="24"/>
        </w:rPr>
        <w:t>GSR</w:t>
      </w:r>
      <w:r w:rsidRPr="00210F91">
        <w:rPr>
          <w:rFonts w:cstheme="minorHAnsi"/>
          <w:sz w:val="24"/>
          <w:szCs w:val="24"/>
          <w:lang w:val="el-GR"/>
        </w:rPr>
        <w:t>)</w:t>
      </w:r>
      <w:r>
        <w:rPr>
          <w:rFonts w:cstheme="minorHAnsi"/>
          <w:sz w:val="24"/>
          <w:szCs w:val="24"/>
          <w:lang w:val="el-GR"/>
        </w:rPr>
        <w:t>, το πλήθος των καρδιακών του παλμών (</w:t>
      </w:r>
      <w:r>
        <w:rPr>
          <w:rFonts w:cstheme="minorHAnsi"/>
          <w:sz w:val="24"/>
          <w:szCs w:val="24"/>
        </w:rPr>
        <w:t>PPG</w:t>
      </w:r>
      <w:r w:rsidRPr="00210F91">
        <w:rPr>
          <w:rFonts w:cstheme="minorHAnsi"/>
          <w:sz w:val="24"/>
          <w:szCs w:val="24"/>
          <w:lang w:val="el-GR"/>
        </w:rPr>
        <w:t xml:space="preserve">), </w:t>
      </w:r>
      <w:r>
        <w:rPr>
          <w:rFonts w:cstheme="minorHAnsi"/>
          <w:sz w:val="24"/>
          <w:szCs w:val="24"/>
          <w:lang w:val="el-GR"/>
        </w:rPr>
        <w:t>η θερμοκρασία τ</w:t>
      </w:r>
      <w:r w:rsidR="00D646F9">
        <w:rPr>
          <w:rFonts w:cstheme="minorHAnsi"/>
          <w:sz w:val="24"/>
          <w:szCs w:val="24"/>
          <w:lang w:val="el-GR"/>
        </w:rPr>
        <w:t>ου σώματός του κ.τ.λ. θα μπορούσαν να αποτελέσουν ιδιαίτερα χρήσιμο υλικό για επεξεργασία, τα αποτελέσματα του οποίου θα μπορούσαν να δώσουν ενδείξεις ότι το άτομο αυτό έχει αυξημένα επίπεδα άγχους.</w:t>
      </w:r>
    </w:p>
    <w:p w14:paraId="4F8DB2A9" w14:textId="77777777" w:rsidR="00D646F9" w:rsidRPr="00D646F9" w:rsidRDefault="00D646F9" w:rsidP="00FA5230">
      <w:pPr>
        <w:ind w:firstLine="180"/>
        <w:jc w:val="both"/>
        <w:rPr>
          <w:rFonts w:cstheme="minorHAnsi"/>
          <w:sz w:val="24"/>
          <w:szCs w:val="24"/>
          <w:lang w:val="el-GR"/>
        </w:rPr>
      </w:pPr>
      <w:r>
        <w:rPr>
          <w:rFonts w:cstheme="minorHAnsi"/>
          <w:sz w:val="24"/>
          <w:szCs w:val="24"/>
          <w:lang w:val="el-GR"/>
        </w:rPr>
        <w:t xml:space="preserve">Μετά από λήψη και επεξεργασία των παραπάνω βιοσημάτων, οι πλέον σημαντικότερες μετρήσεις στην ανάδειξη και βαθμονόμηση του άγχους είναι </w:t>
      </w:r>
      <w:r w:rsidRPr="00D646F9">
        <w:rPr>
          <w:rFonts w:cstheme="minorHAnsi"/>
          <w:sz w:val="24"/>
          <w:szCs w:val="24"/>
          <w:lang w:val="el-GR"/>
        </w:rPr>
        <w:t>:</w:t>
      </w:r>
    </w:p>
    <w:p w14:paraId="0A0BCE3F" w14:textId="77777777" w:rsidR="00D646F9" w:rsidRPr="00D646F9" w:rsidRDefault="00D646F9" w:rsidP="00FA5230">
      <w:pPr>
        <w:pStyle w:val="a6"/>
        <w:numPr>
          <w:ilvl w:val="0"/>
          <w:numId w:val="6"/>
        </w:numPr>
        <w:ind w:left="0" w:firstLine="180"/>
        <w:jc w:val="both"/>
        <w:rPr>
          <w:rFonts w:cstheme="minorHAnsi"/>
          <w:sz w:val="24"/>
          <w:szCs w:val="24"/>
          <w:lang w:val="el-GR"/>
        </w:rPr>
      </w:pPr>
      <w:r>
        <w:rPr>
          <w:rFonts w:cstheme="minorHAnsi"/>
          <w:sz w:val="24"/>
          <w:szCs w:val="24"/>
          <w:lang w:val="el-GR"/>
        </w:rPr>
        <w:t>Η καρδιακή συχνότητα (</w:t>
      </w:r>
      <w:r>
        <w:rPr>
          <w:rFonts w:cstheme="minorHAnsi"/>
          <w:sz w:val="24"/>
          <w:szCs w:val="24"/>
        </w:rPr>
        <w:t>Heart</w:t>
      </w:r>
      <w:r w:rsidRPr="00D646F9">
        <w:rPr>
          <w:rFonts w:cstheme="minorHAnsi"/>
          <w:sz w:val="24"/>
          <w:szCs w:val="24"/>
          <w:lang w:val="el-GR"/>
        </w:rPr>
        <w:t xml:space="preserve"> </w:t>
      </w:r>
      <w:r>
        <w:rPr>
          <w:rFonts w:cstheme="minorHAnsi"/>
          <w:sz w:val="24"/>
          <w:szCs w:val="24"/>
        </w:rPr>
        <w:t>Rate</w:t>
      </w:r>
      <w:r w:rsidRPr="00D646F9">
        <w:rPr>
          <w:rFonts w:cstheme="minorHAnsi"/>
          <w:sz w:val="24"/>
          <w:szCs w:val="24"/>
          <w:lang w:val="el-GR"/>
        </w:rPr>
        <w:t>)</w:t>
      </w:r>
    </w:p>
    <w:p w14:paraId="01F3F9FE" w14:textId="77777777" w:rsidR="00D646F9" w:rsidRPr="00D646F9" w:rsidRDefault="00D646F9" w:rsidP="00FA5230">
      <w:pPr>
        <w:pStyle w:val="a6"/>
        <w:numPr>
          <w:ilvl w:val="0"/>
          <w:numId w:val="6"/>
        </w:numPr>
        <w:ind w:left="0" w:firstLine="180"/>
        <w:jc w:val="both"/>
        <w:rPr>
          <w:rFonts w:cstheme="minorHAnsi"/>
          <w:sz w:val="24"/>
          <w:szCs w:val="24"/>
          <w:lang w:val="el-GR"/>
        </w:rPr>
      </w:pPr>
      <w:r>
        <w:rPr>
          <w:rFonts w:cstheme="minorHAnsi"/>
          <w:sz w:val="24"/>
          <w:szCs w:val="24"/>
          <w:lang w:val="el-GR"/>
        </w:rPr>
        <w:t>Ο όγκος αίματος κατά τον παλμό (</w:t>
      </w:r>
      <w:r>
        <w:rPr>
          <w:rFonts w:cstheme="minorHAnsi"/>
          <w:sz w:val="24"/>
          <w:szCs w:val="24"/>
        </w:rPr>
        <w:t>blood</w:t>
      </w:r>
      <w:r w:rsidRPr="00D646F9">
        <w:rPr>
          <w:rFonts w:cstheme="minorHAnsi"/>
          <w:sz w:val="24"/>
          <w:szCs w:val="24"/>
          <w:lang w:val="el-GR"/>
        </w:rPr>
        <w:t xml:space="preserve"> </w:t>
      </w:r>
      <w:r>
        <w:rPr>
          <w:rFonts w:cstheme="minorHAnsi"/>
          <w:sz w:val="24"/>
          <w:szCs w:val="24"/>
        </w:rPr>
        <w:t>volume</w:t>
      </w:r>
      <w:r w:rsidRPr="00D646F9">
        <w:rPr>
          <w:rFonts w:cstheme="minorHAnsi"/>
          <w:sz w:val="24"/>
          <w:szCs w:val="24"/>
          <w:lang w:val="el-GR"/>
        </w:rPr>
        <w:t xml:space="preserve"> </w:t>
      </w:r>
      <w:r>
        <w:rPr>
          <w:rFonts w:cstheme="minorHAnsi"/>
          <w:sz w:val="24"/>
          <w:szCs w:val="24"/>
        </w:rPr>
        <w:t>pulse</w:t>
      </w:r>
      <w:r w:rsidRPr="00D646F9">
        <w:rPr>
          <w:rFonts w:cstheme="minorHAnsi"/>
          <w:sz w:val="24"/>
          <w:szCs w:val="24"/>
          <w:lang w:val="el-GR"/>
        </w:rPr>
        <w:t>)</w:t>
      </w:r>
    </w:p>
    <w:p w14:paraId="07CA341B" w14:textId="77777777" w:rsidR="00D90171" w:rsidRPr="00D90171" w:rsidRDefault="00D646F9" w:rsidP="00FA5230">
      <w:pPr>
        <w:pStyle w:val="a6"/>
        <w:numPr>
          <w:ilvl w:val="0"/>
          <w:numId w:val="6"/>
        </w:numPr>
        <w:ind w:left="0" w:firstLine="180"/>
        <w:jc w:val="both"/>
        <w:rPr>
          <w:rFonts w:cstheme="minorHAnsi"/>
          <w:sz w:val="24"/>
          <w:szCs w:val="24"/>
          <w:lang w:val="el-GR"/>
        </w:rPr>
      </w:pPr>
      <w:r>
        <w:rPr>
          <w:rFonts w:cstheme="minorHAnsi"/>
          <w:sz w:val="24"/>
          <w:szCs w:val="24"/>
          <w:lang w:val="el-GR"/>
        </w:rPr>
        <w:t>Η υγρασία του δέρματος (</w:t>
      </w:r>
      <w:r>
        <w:rPr>
          <w:rFonts w:cstheme="minorHAnsi"/>
          <w:sz w:val="24"/>
          <w:szCs w:val="24"/>
        </w:rPr>
        <w:t>skin</w:t>
      </w:r>
      <w:r w:rsidRPr="00D90171">
        <w:rPr>
          <w:rFonts w:cstheme="minorHAnsi"/>
          <w:sz w:val="24"/>
          <w:szCs w:val="24"/>
          <w:lang w:val="el-GR"/>
        </w:rPr>
        <w:t xml:space="preserve"> </w:t>
      </w:r>
      <w:r>
        <w:rPr>
          <w:rFonts w:cstheme="minorHAnsi"/>
          <w:sz w:val="24"/>
          <w:szCs w:val="24"/>
        </w:rPr>
        <w:t>conductance</w:t>
      </w:r>
      <w:r w:rsidRPr="00D90171">
        <w:rPr>
          <w:rFonts w:cstheme="minorHAnsi"/>
          <w:sz w:val="24"/>
          <w:szCs w:val="24"/>
          <w:lang w:val="el-GR"/>
        </w:rPr>
        <w:t>)</w:t>
      </w:r>
    </w:p>
    <w:p w14:paraId="733DB771" w14:textId="77777777" w:rsidR="00C52522" w:rsidRPr="00B63BAB" w:rsidRDefault="00C52522" w:rsidP="00F9113F">
      <w:pPr>
        <w:jc w:val="both"/>
        <w:rPr>
          <w:rFonts w:cstheme="minorHAnsi"/>
          <w:color w:val="5B9BD5" w:themeColor="accent1"/>
          <w:sz w:val="28"/>
          <w:szCs w:val="24"/>
          <w:u w:val="single"/>
          <w:lang w:val="el-GR"/>
        </w:rPr>
      </w:pPr>
    </w:p>
    <w:p w14:paraId="21B34D66" w14:textId="77777777" w:rsidR="00823FB4" w:rsidRPr="000707E2" w:rsidRDefault="001B08C2">
      <w:pPr>
        <w:pStyle w:val="3"/>
        <w:rPr>
          <w:u w:val="single"/>
          <w:lang w:val="el-GR"/>
          <w:rPrChange w:id="682" w:author="Gladiator Gladiator" w:date="2018-05-23T20:27:00Z">
            <w:rPr>
              <w:lang w:val="el-GR"/>
            </w:rPr>
          </w:rPrChange>
        </w:rPr>
        <w:pPrChange w:id="683" w:author="Gladiator Gladiator" w:date="2018-05-23T20:27:00Z">
          <w:pPr>
            <w:jc w:val="both"/>
          </w:pPr>
        </w:pPrChange>
      </w:pPr>
      <w:r w:rsidRPr="000707E2">
        <w:rPr>
          <w:sz w:val="28"/>
          <w:u w:val="single"/>
          <w:lang w:val="el-GR"/>
          <w:rPrChange w:id="684" w:author="Gladiator Gladiator" w:date="2018-05-23T20:27:00Z">
            <w:rPr>
              <w:lang w:val="el-GR"/>
            </w:rPr>
          </w:rPrChange>
        </w:rPr>
        <w:t>2</w:t>
      </w:r>
      <w:r w:rsidR="009324CA" w:rsidRPr="000707E2">
        <w:rPr>
          <w:sz w:val="28"/>
          <w:u w:val="single"/>
          <w:lang w:val="el-GR"/>
          <w:rPrChange w:id="685" w:author="Gladiator Gladiator" w:date="2018-05-23T20:27:00Z">
            <w:rPr>
              <w:lang w:val="el-GR"/>
            </w:rPr>
          </w:rPrChange>
        </w:rPr>
        <w:t xml:space="preserve">.5.1 </w:t>
      </w:r>
      <w:r w:rsidR="00823FB4" w:rsidRPr="000707E2">
        <w:rPr>
          <w:sz w:val="28"/>
          <w:u w:val="single"/>
          <w:lang w:val="el-GR"/>
          <w:rPrChange w:id="686" w:author="Gladiator Gladiator" w:date="2018-05-23T20:27:00Z">
            <w:rPr>
              <w:lang w:val="el-GR"/>
            </w:rPr>
          </w:rPrChange>
        </w:rPr>
        <w:t>Καρδιακή Συχνότητα</w:t>
      </w:r>
    </w:p>
    <w:p w14:paraId="76AD0736" w14:textId="0352B77B" w:rsidR="00823FB4" w:rsidRDefault="00823FB4" w:rsidP="00FA5230">
      <w:pPr>
        <w:ind w:firstLine="180"/>
        <w:jc w:val="both"/>
        <w:rPr>
          <w:rFonts w:cstheme="minorHAnsi"/>
          <w:sz w:val="24"/>
          <w:szCs w:val="24"/>
          <w:lang w:val="el-GR"/>
        </w:rPr>
      </w:pPr>
      <w:r>
        <w:rPr>
          <w:rFonts w:cstheme="minorHAnsi"/>
          <w:sz w:val="24"/>
          <w:szCs w:val="24"/>
          <w:lang w:val="el-GR"/>
        </w:rPr>
        <w:t>Η καρδιακή συχνότητα είναι η συχνότητα με την οποία κτυπά η καρδιά</w:t>
      </w:r>
      <w:r w:rsidR="00D646F9" w:rsidRPr="00D90171">
        <w:rPr>
          <w:rFonts w:cstheme="minorHAnsi"/>
          <w:sz w:val="24"/>
          <w:szCs w:val="24"/>
          <w:lang w:val="el-GR"/>
        </w:rPr>
        <w:t xml:space="preserve"> </w:t>
      </w:r>
      <w:r>
        <w:rPr>
          <w:rFonts w:cstheme="minorHAnsi"/>
          <w:sz w:val="24"/>
          <w:szCs w:val="24"/>
          <w:lang w:val="el-GR"/>
        </w:rPr>
        <w:t>και εκφράζεται με τον αριθμό των καρδιακών παλμών ανά λεπτό(</w:t>
      </w:r>
      <w:r w:rsidR="007205D4">
        <w:rPr>
          <w:rFonts w:cstheme="minorHAnsi"/>
          <w:sz w:val="24"/>
          <w:szCs w:val="24"/>
          <w:lang w:val="el-GR"/>
        </w:rPr>
        <w:t xml:space="preserve">Εικόνα </w:t>
      </w:r>
      <w:r w:rsidR="00EC4778">
        <w:rPr>
          <w:rFonts w:cstheme="minorHAnsi"/>
          <w:sz w:val="24"/>
          <w:szCs w:val="24"/>
          <w:lang w:val="el-GR"/>
        </w:rPr>
        <w:t>2.</w:t>
      </w:r>
      <w:r>
        <w:rPr>
          <w:rFonts w:cstheme="minorHAnsi"/>
          <w:sz w:val="24"/>
          <w:szCs w:val="24"/>
          <w:lang w:val="el-GR"/>
        </w:rPr>
        <w:t>13).</w:t>
      </w:r>
    </w:p>
    <w:p w14:paraId="66FA958E" w14:textId="77777777" w:rsidR="00D646F9" w:rsidRDefault="00AD1DD6" w:rsidP="00FA5230">
      <w:pPr>
        <w:ind w:firstLine="180"/>
        <w:jc w:val="center"/>
        <w:rPr>
          <w:rFonts w:cstheme="minorHAnsi"/>
          <w:sz w:val="24"/>
          <w:szCs w:val="24"/>
        </w:rPr>
      </w:pPr>
      <w:r>
        <w:rPr>
          <w:rFonts w:cstheme="minorHAnsi"/>
          <w:sz w:val="24"/>
          <w:szCs w:val="24"/>
        </w:rPr>
        <w:pict w14:anchorId="10BA454E">
          <v:shape id="_x0000_i1030" type="#_x0000_t75" style="width:415.95pt;height:124.25pt">
            <v:imagedata r:id="rId24" o:title="μετρηση καρδιακών παλμων"/>
          </v:shape>
        </w:pict>
      </w:r>
    </w:p>
    <w:p w14:paraId="36485B01" w14:textId="77777777" w:rsidR="00823FB4" w:rsidRDefault="00823FB4" w:rsidP="00FA5230">
      <w:pPr>
        <w:ind w:firstLine="180"/>
        <w:jc w:val="center"/>
        <w:rPr>
          <w:rFonts w:cstheme="minorHAnsi"/>
          <w:sz w:val="16"/>
          <w:szCs w:val="16"/>
          <w:lang w:val="el-GR"/>
        </w:rPr>
      </w:pPr>
      <w:r>
        <w:rPr>
          <w:rFonts w:cstheme="minorHAnsi"/>
          <w:sz w:val="16"/>
          <w:szCs w:val="16"/>
          <w:lang w:val="el-GR"/>
        </w:rPr>
        <w:t xml:space="preserve">Εικόνα </w:t>
      </w:r>
      <w:r w:rsidR="00EC4778">
        <w:rPr>
          <w:rFonts w:cstheme="minorHAnsi"/>
          <w:sz w:val="16"/>
          <w:szCs w:val="16"/>
          <w:lang w:val="el-GR"/>
        </w:rPr>
        <w:t>2.</w:t>
      </w:r>
      <w:r>
        <w:rPr>
          <w:rFonts w:cstheme="minorHAnsi"/>
          <w:sz w:val="16"/>
          <w:szCs w:val="16"/>
          <w:lang w:val="el-GR"/>
        </w:rPr>
        <w:t xml:space="preserve">13 </w:t>
      </w:r>
      <w:r w:rsidRPr="00823FB4">
        <w:rPr>
          <w:rFonts w:cstheme="minorHAnsi"/>
          <w:sz w:val="16"/>
          <w:szCs w:val="16"/>
          <w:lang w:val="el-GR"/>
        </w:rPr>
        <w:t xml:space="preserve">: </w:t>
      </w:r>
      <w:r>
        <w:rPr>
          <w:rFonts w:cstheme="minorHAnsi"/>
          <w:sz w:val="16"/>
          <w:szCs w:val="16"/>
          <w:lang w:val="el-GR"/>
        </w:rPr>
        <w:t>Παράδειγμα μέτρησης της καρδιακής συχνότητας</w:t>
      </w:r>
    </w:p>
    <w:p w14:paraId="10D7F6DB" w14:textId="77777777" w:rsidR="00D25362" w:rsidRDefault="00D25362" w:rsidP="00FA5230">
      <w:pPr>
        <w:ind w:firstLine="180"/>
        <w:jc w:val="both"/>
        <w:rPr>
          <w:rFonts w:cstheme="minorHAnsi"/>
          <w:sz w:val="24"/>
          <w:szCs w:val="24"/>
          <w:lang w:val="el-GR"/>
        </w:rPr>
      </w:pPr>
    </w:p>
    <w:p w14:paraId="4825D998" w14:textId="77777777" w:rsidR="00823FB4" w:rsidRDefault="00823FB4" w:rsidP="00FA5230">
      <w:pPr>
        <w:ind w:firstLine="180"/>
        <w:jc w:val="both"/>
        <w:rPr>
          <w:rFonts w:cstheme="minorHAnsi"/>
          <w:sz w:val="24"/>
          <w:szCs w:val="24"/>
          <w:lang w:val="el-GR"/>
        </w:rPr>
      </w:pPr>
      <w:r>
        <w:rPr>
          <w:rFonts w:cstheme="minorHAnsi"/>
          <w:sz w:val="24"/>
          <w:szCs w:val="24"/>
          <w:lang w:val="el-GR"/>
        </w:rPr>
        <w:t>Η καρδιακή συχνότητα διαφέρει από άνθρωπο σε άνθρωπο και μεταβάλλεται συνεχώς, ανάλογα με τους πολλαπλούς παράγοντες που την επηρεάζουν.</w:t>
      </w:r>
    </w:p>
    <w:p w14:paraId="6F19723C" w14:textId="56C958BF" w:rsidR="00823FB4" w:rsidRDefault="00823FB4" w:rsidP="00FA5230">
      <w:pPr>
        <w:ind w:firstLine="180"/>
        <w:jc w:val="both"/>
        <w:rPr>
          <w:rFonts w:cstheme="minorHAnsi"/>
          <w:sz w:val="24"/>
          <w:szCs w:val="24"/>
          <w:lang w:val="el-GR"/>
        </w:rPr>
      </w:pPr>
      <w:r>
        <w:rPr>
          <w:rFonts w:cstheme="minorHAnsi"/>
          <w:sz w:val="24"/>
          <w:szCs w:val="24"/>
          <w:lang w:val="el-GR"/>
        </w:rPr>
        <w:t>Η καρδιακή συχνότητα μεταβάλλεται στην ηρεμία και στην κόπωση. Επίσης, μεταβάλλεται κατά την βίωση διάφορων συναισθημάτων. Μελέτες έχουν δείξει πως η καρδιακή συχνότητα αλλάζει σε σχέση με τη βίωση κάποιου συναισθήματος. Συγκεκριμένα, γίνεται προσπάθεια</w:t>
      </w:r>
      <w:del w:id="687" w:author="goumop" w:date="2018-05-29T15:11:00Z">
        <w:r w:rsidDel="002A2F1B">
          <w:rPr>
            <w:rFonts w:cstheme="minorHAnsi"/>
            <w:sz w:val="24"/>
            <w:szCs w:val="24"/>
            <w:lang w:val="el-GR"/>
          </w:rPr>
          <w:delText xml:space="preserve"> ,</w:delText>
        </w:r>
      </w:del>
      <w:ins w:id="688" w:author="goumop" w:date="2018-05-29T15:11:00Z">
        <w:r w:rsidR="002A2F1B">
          <w:rPr>
            <w:rFonts w:cstheme="minorHAnsi"/>
            <w:sz w:val="24"/>
            <w:szCs w:val="24"/>
            <w:lang w:val="el-GR"/>
          </w:rPr>
          <w:t xml:space="preserve">, </w:t>
        </w:r>
      </w:ins>
      <w:r>
        <w:rPr>
          <w:rFonts w:cstheme="minorHAnsi"/>
          <w:sz w:val="24"/>
          <w:szCs w:val="24"/>
          <w:lang w:val="el-GR"/>
        </w:rPr>
        <w:t>σε άτομα</w:t>
      </w:r>
      <w:del w:id="689" w:author="goumop" w:date="2018-05-29T15:11:00Z">
        <w:r w:rsidDel="002A2F1B">
          <w:rPr>
            <w:rFonts w:cstheme="minorHAnsi"/>
            <w:sz w:val="24"/>
            <w:szCs w:val="24"/>
            <w:lang w:val="el-GR"/>
          </w:rPr>
          <w:delText xml:space="preserve"> ,</w:delText>
        </w:r>
      </w:del>
      <w:ins w:id="690" w:author="goumop" w:date="2018-05-29T15:11:00Z">
        <w:r w:rsidR="002A2F1B">
          <w:rPr>
            <w:rFonts w:cstheme="minorHAnsi"/>
            <w:sz w:val="24"/>
            <w:szCs w:val="24"/>
            <w:lang w:val="el-GR"/>
          </w:rPr>
          <w:t xml:space="preserve">, </w:t>
        </w:r>
      </w:ins>
      <w:r>
        <w:rPr>
          <w:rFonts w:cstheme="minorHAnsi"/>
          <w:sz w:val="24"/>
          <w:szCs w:val="24"/>
          <w:lang w:val="el-GR"/>
        </w:rPr>
        <w:t>να προκληθεί ένα συγκεκριμένο συναίσθημα, με τη βοήθεια κάποιων ερεθισμάτων και παράλληλα γίνεται παρακολούθηση της καρδιακής συχνότητας. Οι παρατηρήσεις που γίναν σε σχετικές έρευνες</w:t>
      </w:r>
      <w:r w:rsidR="00CA6E88">
        <w:rPr>
          <w:rFonts w:cstheme="minorHAnsi"/>
          <w:sz w:val="24"/>
          <w:szCs w:val="24"/>
          <w:lang w:val="el-GR"/>
        </w:rPr>
        <w:t>, είναι πολλές και σημαντικές, και μπορούν να οδηγήσουν σε πολλά συμπεράσματα. Όμως, δεν μπορεί να εξαχθεί ένας γενικός κανόνας όσον αφορά τις τιμές που παίρνει η συχνότητα κατά τη βίωση ενός συναισθήματος.</w:t>
      </w:r>
    </w:p>
    <w:p w14:paraId="3E4055B8" w14:textId="77777777" w:rsidR="004263DE" w:rsidRDefault="004263DE" w:rsidP="00FA5230">
      <w:pPr>
        <w:ind w:firstLine="180"/>
        <w:jc w:val="both"/>
        <w:rPr>
          <w:rFonts w:cstheme="minorHAnsi"/>
          <w:sz w:val="24"/>
          <w:szCs w:val="24"/>
          <w:lang w:val="el-GR"/>
        </w:rPr>
      </w:pPr>
      <w:r w:rsidRPr="004263DE">
        <w:rPr>
          <w:rFonts w:cstheme="minorHAnsi"/>
          <w:sz w:val="24"/>
          <w:szCs w:val="24"/>
        </w:rPr>
        <w:lastRenderedPageBreak/>
        <w:t>H </w:t>
      </w:r>
      <w:r w:rsidRPr="004263DE">
        <w:rPr>
          <w:rFonts w:cstheme="minorHAnsi"/>
          <w:iCs/>
          <w:sz w:val="24"/>
          <w:szCs w:val="24"/>
          <w:lang w:val="el-GR"/>
        </w:rPr>
        <w:t>μεταβλητότητα του καρδιακού ρυθμού</w:t>
      </w:r>
      <w:r w:rsidRPr="004263DE">
        <w:rPr>
          <w:rFonts w:cstheme="minorHAnsi"/>
          <w:sz w:val="24"/>
          <w:szCs w:val="24"/>
          <w:lang w:val="el-GR"/>
        </w:rPr>
        <w:t> (</w:t>
      </w:r>
      <w:r w:rsidRPr="004263DE">
        <w:rPr>
          <w:rFonts w:cstheme="minorHAnsi"/>
          <w:iCs/>
          <w:sz w:val="24"/>
          <w:szCs w:val="24"/>
        </w:rPr>
        <w:t>Heart Rate Variability</w:t>
      </w:r>
      <w:r w:rsidRPr="004263DE">
        <w:rPr>
          <w:rFonts w:cstheme="minorHAnsi"/>
          <w:sz w:val="24"/>
          <w:szCs w:val="24"/>
          <w:lang w:val="el-GR"/>
        </w:rPr>
        <w:t> -</w:t>
      </w:r>
      <w:r w:rsidRPr="004263DE">
        <w:rPr>
          <w:rFonts w:cstheme="minorHAnsi"/>
          <w:iCs/>
          <w:sz w:val="24"/>
          <w:szCs w:val="24"/>
        </w:rPr>
        <w:t>HRV</w:t>
      </w:r>
      <w:r w:rsidRPr="004263DE">
        <w:rPr>
          <w:rFonts w:cstheme="minorHAnsi"/>
          <w:sz w:val="24"/>
          <w:szCs w:val="24"/>
          <w:lang w:val="el-GR"/>
        </w:rPr>
        <w:t>) αναφέρεται στην από χτύπο-σε-χτύπο μεταβολή του καρδιακού ρυθμού (διαστήματος </w:t>
      </w:r>
      <w:r w:rsidRPr="004263DE">
        <w:rPr>
          <w:rFonts w:cstheme="minorHAnsi"/>
          <w:sz w:val="24"/>
          <w:szCs w:val="24"/>
        </w:rPr>
        <w:t>R</w:t>
      </w:r>
      <w:r w:rsidRPr="004263DE">
        <w:rPr>
          <w:rFonts w:cstheme="minorHAnsi"/>
          <w:sz w:val="24"/>
          <w:szCs w:val="24"/>
          <w:lang w:val="el-GR"/>
        </w:rPr>
        <w:t>-</w:t>
      </w:r>
      <w:r w:rsidRPr="004263DE">
        <w:rPr>
          <w:rFonts w:cstheme="minorHAnsi"/>
          <w:sz w:val="24"/>
          <w:szCs w:val="24"/>
        </w:rPr>
        <w:t>R</w:t>
      </w:r>
      <w:r w:rsidRPr="004263DE">
        <w:rPr>
          <w:rFonts w:cstheme="minorHAnsi"/>
          <w:sz w:val="24"/>
          <w:szCs w:val="24"/>
          <w:lang w:val="el-GR"/>
        </w:rPr>
        <w:t>). </w:t>
      </w:r>
      <w:r w:rsidRPr="004263DE">
        <w:rPr>
          <w:rFonts w:cstheme="minorHAnsi"/>
          <w:sz w:val="24"/>
          <w:szCs w:val="24"/>
        </w:rPr>
        <w:t>H</w:t>
      </w:r>
      <w:r w:rsidRPr="004263DE">
        <w:rPr>
          <w:rFonts w:cstheme="minorHAnsi"/>
          <w:sz w:val="24"/>
          <w:szCs w:val="24"/>
          <w:lang w:val="el-GR"/>
        </w:rPr>
        <w:t> ανάλυση της </w:t>
      </w:r>
      <w:r w:rsidRPr="004263DE">
        <w:rPr>
          <w:rFonts w:cstheme="minorHAnsi"/>
          <w:sz w:val="24"/>
          <w:szCs w:val="24"/>
        </w:rPr>
        <w:t>HRV</w:t>
      </w:r>
      <w:r w:rsidRPr="004263DE">
        <w:rPr>
          <w:rFonts w:cstheme="minorHAnsi"/>
          <w:sz w:val="24"/>
          <w:szCs w:val="24"/>
          <w:lang w:val="el-GR"/>
        </w:rPr>
        <w:t>μπορεί να υλοποιηθεί με ανάλυση στο πεδίο του χρόνου (</w:t>
      </w:r>
      <w:r w:rsidRPr="004263DE">
        <w:rPr>
          <w:rFonts w:cstheme="minorHAnsi"/>
          <w:sz w:val="24"/>
          <w:szCs w:val="24"/>
        </w:rPr>
        <w:t>time</w:t>
      </w:r>
      <w:r w:rsidRPr="004263DE">
        <w:rPr>
          <w:rFonts w:cstheme="minorHAnsi"/>
          <w:sz w:val="24"/>
          <w:szCs w:val="24"/>
          <w:lang w:val="el-GR"/>
        </w:rPr>
        <w:t>-</w:t>
      </w:r>
      <w:r w:rsidRPr="004263DE">
        <w:rPr>
          <w:rFonts w:cstheme="minorHAnsi"/>
          <w:sz w:val="24"/>
          <w:szCs w:val="24"/>
        </w:rPr>
        <w:t>domain</w:t>
      </w:r>
      <w:r w:rsidRPr="004263DE">
        <w:rPr>
          <w:rFonts w:cstheme="minorHAnsi"/>
          <w:sz w:val="24"/>
          <w:szCs w:val="24"/>
          <w:lang w:val="el-GR"/>
        </w:rPr>
        <w:t>) και με ανάλυση στο πεδίο του φάσματος (</w:t>
      </w:r>
      <w:r w:rsidRPr="004263DE">
        <w:rPr>
          <w:rFonts w:cstheme="minorHAnsi"/>
          <w:sz w:val="24"/>
          <w:szCs w:val="24"/>
        </w:rPr>
        <w:t>spectral</w:t>
      </w:r>
      <w:r w:rsidRPr="004263DE">
        <w:rPr>
          <w:rFonts w:cstheme="minorHAnsi"/>
          <w:sz w:val="24"/>
          <w:szCs w:val="24"/>
          <w:lang w:val="el-GR"/>
        </w:rPr>
        <w:t>-</w:t>
      </w:r>
      <w:r w:rsidRPr="004263DE">
        <w:rPr>
          <w:rFonts w:cstheme="minorHAnsi"/>
          <w:sz w:val="24"/>
          <w:szCs w:val="24"/>
        </w:rPr>
        <w:t>domain</w:t>
      </w:r>
      <w:r w:rsidRPr="004263DE">
        <w:rPr>
          <w:rFonts w:cstheme="minorHAnsi"/>
          <w:sz w:val="24"/>
          <w:szCs w:val="24"/>
          <w:lang w:val="el-GR"/>
        </w:rPr>
        <w:t>). Η ανάλυση στο πεδίο του χρόνου εξετάζει διάφορες παραμέτρους:</w:t>
      </w:r>
    </w:p>
    <w:p w14:paraId="4525394D" w14:textId="35AE0423" w:rsidR="00896815" w:rsidRDefault="00D25362" w:rsidP="00D25362">
      <w:pPr>
        <w:pStyle w:val="a6"/>
        <w:numPr>
          <w:ilvl w:val="0"/>
          <w:numId w:val="6"/>
        </w:numPr>
        <w:jc w:val="both"/>
        <w:rPr>
          <w:rFonts w:cstheme="minorHAnsi"/>
          <w:sz w:val="24"/>
          <w:szCs w:val="24"/>
          <w:lang w:val="el-GR"/>
        </w:rPr>
      </w:pPr>
      <w:r w:rsidRPr="00D25362">
        <w:rPr>
          <w:rFonts w:cstheme="minorHAnsi"/>
          <w:sz w:val="24"/>
          <w:szCs w:val="24"/>
          <w:lang w:val="el-GR"/>
        </w:rPr>
        <w:t xml:space="preserve">Το </w:t>
      </w:r>
      <w:r w:rsidRPr="00D25362">
        <w:rPr>
          <w:rFonts w:cstheme="minorHAnsi"/>
          <w:sz w:val="24"/>
          <w:szCs w:val="24"/>
        </w:rPr>
        <w:t>R</w:t>
      </w:r>
      <w:r w:rsidRPr="00D25362">
        <w:rPr>
          <w:rFonts w:cstheme="minorHAnsi"/>
          <w:sz w:val="24"/>
          <w:szCs w:val="24"/>
          <w:lang w:val="el-GR"/>
        </w:rPr>
        <w:t>-</w:t>
      </w:r>
      <w:r w:rsidRPr="00D25362">
        <w:rPr>
          <w:rFonts w:cstheme="minorHAnsi"/>
          <w:sz w:val="24"/>
          <w:szCs w:val="24"/>
        </w:rPr>
        <w:t>R</w:t>
      </w:r>
      <w:r w:rsidRPr="00D25362">
        <w:rPr>
          <w:rFonts w:cstheme="minorHAnsi"/>
          <w:sz w:val="24"/>
          <w:szCs w:val="24"/>
          <w:lang w:val="el-GR"/>
        </w:rPr>
        <w:t xml:space="preserve"> </w:t>
      </w:r>
      <w:r w:rsidRPr="00D25362">
        <w:rPr>
          <w:rFonts w:cstheme="minorHAnsi"/>
          <w:sz w:val="24"/>
          <w:szCs w:val="24"/>
        </w:rPr>
        <w:t>interval</w:t>
      </w:r>
      <w:r w:rsidRPr="00D25362">
        <w:rPr>
          <w:rFonts w:cstheme="minorHAnsi"/>
          <w:sz w:val="24"/>
          <w:szCs w:val="24"/>
          <w:lang w:val="el-GR"/>
        </w:rPr>
        <w:t>, το οποίο είναι το διάστημα μεταξύ διαδοχικών καρδιακών παλμών</w:t>
      </w:r>
      <w:ins w:id="691" w:author="goumop" w:date="2018-05-21T18:30:00Z">
        <w:r w:rsidR="007205D4">
          <w:rPr>
            <w:rFonts w:cstheme="minorHAnsi"/>
            <w:sz w:val="24"/>
            <w:szCs w:val="24"/>
            <w:lang w:val="el-GR"/>
          </w:rPr>
          <w:t xml:space="preserve"> </w:t>
        </w:r>
      </w:ins>
      <w:r w:rsidRPr="00D25362">
        <w:rPr>
          <w:rFonts w:cstheme="minorHAnsi"/>
          <w:sz w:val="24"/>
          <w:szCs w:val="24"/>
          <w:lang w:val="el-GR"/>
        </w:rPr>
        <w:t>(</w:t>
      </w:r>
      <w:del w:id="692" w:author="Gladiator Gladiator" w:date="2018-05-23T01:54:00Z">
        <w:r w:rsidDel="00321F3A">
          <w:rPr>
            <w:rFonts w:cstheme="minorHAnsi"/>
            <w:sz w:val="24"/>
            <w:szCs w:val="24"/>
            <w:lang w:val="el-GR"/>
          </w:rPr>
          <w:delText>εικόνα</w:delText>
        </w:r>
      </w:del>
      <w:ins w:id="693" w:author="Gladiator Gladiator" w:date="2018-05-23T01:54:00Z">
        <w:r w:rsidR="00321F3A">
          <w:rPr>
            <w:rFonts w:cstheme="minorHAnsi"/>
            <w:sz w:val="24"/>
            <w:szCs w:val="24"/>
            <w:lang w:val="el-GR"/>
          </w:rPr>
          <w:t>Εικόνα</w:t>
        </w:r>
      </w:ins>
      <w:r>
        <w:rPr>
          <w:rFonts w:cstheme="minorHAnsi"/>
          <w:sz w:val="24"/>
          <w:szCs w:val="24"/>
          <w:lang w:val="el-GR"/>
        </w:rPr>
        <w:t xml:space="preserve"> </w:t>
      </w:r>
      <w:r w:rsidR="00EC4778">
        <w:rPr>
          <w:rFonts w:cstheme="minorHAnsi"/>
          <w:sz w:val="24"/>
          <w:szCs w:val="24"/>
          <w:lang w:val="el-GR"/>
        </w:rPr>
        <w:t>2.</w:t>
      </w:r>
      <w:r>
        <w:rPr>
          <w:rFonts w:cstheme="minorHAnsi"/>
          <w:sz w:val="24"/>
          <w:szCs w:val="24"/>
          <w:lang w:val="el-GR"/>
        </w:rPr>
        <w:t>14)</w:t>
      </w:r>
      <w:r w:rsidR="00896815">
        <w:rPr>
          <w:rFonts w:cstheme="minorHAnsi"/>
          <w:sz w:val="24"/>
          <w:szCs w:val="24"/>
          <w:lang w:val="el-GR"/>
        </w:rPr>
        <w:t xml:space="preserve"> δηλαδή ο χρόνος μεταξύ των επόμενων κορυφών </w:t>
      </w:r>
      <w:r w:rsidR="00896815">
        <w:rPr>
          <w:rFonts w:cstheme="minorHAnsi"/>
          <w:sz w:val="24"/>
          <w:szCs w:val="24"/>
        </w:rPr>
        <w:t>R</w:t>
      </w:r>
      <w:r w:rsidR="00896815" w:rsidRPr="00896815">
        <w:rPr>
          <w:rFonts w:cstheme="minorHAnsi"/>
          <w:sz w:val="24"/>
          <w:szCs w:val="24"/>
          <w:lang w:val="el-GR"/>
        </w:rPr>
        <w:t xml:space="preserve"> </w:t>
      </w:r>
      <w:r w:rsidR="00896815">
        <w:rPr>
          <w:rFonts w:cstheme="minorHAnsi"/>
          <w:sz w:val="24"/>
          <w:szCs w:val="24"/>
          <w:lang w:val="el-GR"/>
        </w:rPr>
        <w:t>σε μια κυματομορφή ΗΚΓ</w:t>
      </w:r>
      <w:r w:rsidRPr="00D25362">
        <w:rPr>
          <w:rFonts w:cstheme="minorHAnsi"/>
          <w:sz w:val="24"/>
          <w:szCs w:val="24"/>
          <w:lang w:val="el-GR"/>
        </w:rPr>
        <w:t>.</w:t>
      </w:r>
    </w:p>
    <w:p w14:paraId="4014276C" w14:textId="77777777" w:rsidR="000F13E0" w:rsidRPr="00D25362" w:rsidRDefault="00AD1DD6" w:rsidP="00896815">
      <w:pPr>
        <w:pStyle w:val="a6"/>
        <w:ind w:left="900"/>
        <w:jc w:val="center"/>
        <w:rPr>
          <w:rFonts w:cstheme="minorHAnsi"/>
          <w:sz w:val="24"/>
          <w:szCs w:val="24"/>
          <w:lang w:val="el-GR"/>
        </w:rPr>
      </w:pPr>
      <w:r>
        <w:rPr>
          <w:lang w:val="el-GR"/>
        </w:rPr>
        <w:pict w14:anchorId="55016F7E">
          <v:shape id="_x0000_i1031" type="#_x0000_t75" style="width:212.85pt;height:128.25pt">
            <v:imagedata r:id="rId25" o:title="A-typical-ECG-signal-showing-the-RR-interval"/>
          </v:shape>
        </w:pict>
      </w:r>
    </w:p>
    <w:p w14:paraId="60393C04" w14:textId="77777777" w:rsidR="00D25362" w:rsidRDefault="00D25362" w:rsidP="00433F24">
      <w:pPr>
        <w:pStyle w:val="a6"/>
        <w:ind w:firstLine="180"/>
        <w:jc w:val="center"/>
        <w:rPr>
          <w:sz w:val="16"/>
          <w:szCs w:val="16"/>
        </w:rPr>
      </w:pPr>
      <w:r>
        <w:rPr>
          <w:sz w:val="16"/>
          <w:szCs w:val="16"/>
          <w:lang w:val="el-GR"/>
        </w:rPr>
        <w:t>Εικόνα</w:t>
      </w:r>
      <w:r w:rsidRPr="00D25362">
        <w:rPr>
          <w:sz w:val="16"/>
          <w:szCs w:val="16"/>
        </w:rPr>
        <w:t xml:space="preserve"> </w:t>
      </w:r>
      <w:r w:rsidR="00EC4778" w:rsidRPr="00EC4778">
        <w:rPr>
          <w:sz w:val="16"/>
          <w:szCs w:val="16"/>
        </w:rPr>
        <w:t>2.</w:t>
      </w:r>
      <w:r w:rsidRPr="00D25362">
        <w:rPr>
          <w:sz w:val="16"/>
          <w:szCs w:val="16"/>
        </w:rPr>
        <w:t xml:space="preserve">14 </w:t>
      </w:r>
      <w:r>
        <w:rPr>
          <w:sz w:val="16"/>
          <w:szCs w:val="16"/>
        </w:rPr>
        <w:t>: ECG signal showing the RR interval</w:t>
      </w:r>
    </w:p>
    <w:p w14:paraId="0EC040DE" w14:textId="77777777" w:rsidR="004263DE" w:rsidRPr="00254F84" w:rsidRDefault="004263DE">
      <w:pPr>
        <w:pStyle w:val="a3"/>
        <w:numPr>
          <w:ilvl w:val="0"/>
          <w:numId w:val="6"/>
        </w:numPr>
        <w:rPr>
          <w:sz w:val="24"/>
          <w:shd w:val="clear" w:color="auto" w:fill="FFFFFF"/>
          <w:lang w:val="el-GR"/>
          <w:rPrChange w:id="694" w:author="Gladiator Gladiator" w:date="2018-05-31T19:42:00Z">
            <w:rPr>
              <w:shd w:val="clear" w:color="auto" w:fill="FFFFFF"/>
              <w:lang w:val="el-GR"/>
            </w:rPr>
          </w:rPrChange>
        </w:rPr>
        <w:pPrChange w:id="695" w:author="Gladiator Gladiator" w:date="2018-05-31T19:41:00Z">
          <w:pPr>
            <w:pStyle w:val="a6"/>
            <w:numPr>
              <w:numId w:val="33"/>
            </w:numPr>
            <w:ind w:left="900" w:hanging="360"/>
            <w:jc w:val="both"/>
          </w:pPr>
        </w:pPrChange>
      </w:pPr>
      <w:r w:rsidRPr="00254F84">
        <w:rPr>
          <w:sz w:val="24"/>
          <w:shd w:val="clear" w:color="auto" w:fill="FFFFFF"/>
          <w:rPrChange w:id="696" w:author="Gladiator Gladiator" w:date="2018-05-31T19:42:00Z">
            <w:rPr>
              <w:shd w:val="clear" w:color="auto" w:fill="FFFFFF"/>
            </w:rPr>
          </w:rPrChange>
        </w:rPr>
        <w:t>Mean</w:t>
      </w:r>
      <w:r w:rsidRPr="00254F84">
        <w:rPr>
          <w:sz w:val="24"/>
          <w:shd w:val="clear" w:color="auto" w:fill="FFFFFF"/>
          <w:lang w:val="el-GR"/>
          <w:rPrChange w:id="697" w:author="Gladiator Gladiator" w:date="2018-05-31T19:42:00Z">
            <w:rPr>
              <w:shd w:val="clear" w:color="auto" w:fill="FFFFFF"/>
              <w:lang w:val="el-GR"/>
            </w:rPr>
          </w:rPrChange>
        </w:rPr>
        <w:t xml:space="preserve"> </w:t>
      </w:r>
      <w:r w:rsidRPr="00254F84">
        <w:rPr>
          <w:sz w:val="24"/>
          <w:shd w:val="clear" w:color="auto" w:fill="FFFFFF"/>
          <w:rPrChange w:id="698" w:author="Gladiator Gladiator" w:date="2018-05-31T19:42:00Z">
            <w:rPr>
              <w:shd w:val="clear" w:color="auto" w:fill="FFFFFF"/>
            </w:rPr>
          </w:rPrChange>
        </w:rPr>
        <w:t>HR</w:t>
      </w:r>
      <w:r w:rsidRPr="00254F84">
        <w:rPr>
          <w:sz w:val="24"/>
          <w:shd w:val="clear" w:color="auto" w:fill="FFFFFF"/>
          <w:lang w:val="el-GR"/>
          <w:rPrChange w:id="699" w:author="Gladiator Gladiator" w:date="2018-05-31T19:42:00Z">
            <w:rPr>
              <w:shd w:val="clear" w:color="auto" w:fill="FFFFFF"/>
              <w:lang w:val="el-GR"/>
            </w:rPr>
          </w:rPrChange>
        </w:rPr>
        <w:t>, που εκφράζει το μέσο καρδιακό ρυθμό (παλμοί/ λεπτό)</w:t>
      </w:r>
    </w:p>
    <w:p w14:paraId="00854F35" w14:textId="77777777" w:rsidR="00641961" w:rsidRPr="00254F84" w:rsidRDefault="004263DE">
      <w:pPr>
        <w:pStyle w:val="a3"/>
        <w:numPr>
          <w:ilvl w:val="0"/>
          <w:numId w:val="6"/>
        </w:numPr>
        <w:rPr>
          <w:sz w:val="24"/>
          <w:shd w:val="clear" w:color="auto" w:fill="FFFFFF"/>
          <w:lang w:val="el-GR"/>
          <w:rPrChange w:id="700" w:author="Gladiator Gladiator" w:date="2018-05-31T19:42:00Z">
            <w:rPr>
              <w:shd w:val="clear" w:color="auto" w:fill="FFFFFF"/>
              <w:lang w:val="el-GR"/>
            </w:rPr>
          </w:rPrChange>
        </w:rPr>
        <w:pPrChange w:id="701" w:author="Gladiator Gladiator" w:date="2018-05-31T19:41:00Z">
          <w:pPr>
            <w:pStyle w:val="a6"/>
            <w:numPr>
              <w:numId w:val="33"/>
            </w:numPr>
            <w:ind w:left="900" w:hanging="360"/>
            <w:jc w:val="both"/>
          </w:pPr>
        </w:pPrChange>
      </w:pPr>
      <w:r w:rsidRPr="00254F84">
        <w:rPr>
          <w:sz w:val="24"/>
          <w:shd w:val="clear" w:color="auto" w:fill="FFFFFF"/>
          <w:rPrChange w:id="702" w:author="Gladiator Gladiator" w:date="2018-05-31T19:42:00Z">
            <w:rPr>
              <w:shd w:val="clear" w:color="auto" w:fill="FFFFFF"/>
            </w:rPr>
          </w:rPrChange>
        </w:rPr>
        <w:t>Mean</w:t>
      </w:r>
      <w:r w:rsidRPr="00254F84">
        <w:rPr>
          <w:sz w:val="24"/>
          <w:shd w:val="clear" w:color="auto" w:fill="FFFFFF"/>
          <w:lang w:val="el-GR"/>
          <w:rPrChange w:id="703" w:author="Gladiator Gladiator" w:date="2018-05-31T19:42:00Z">
            <w:rPr>
              <w:shd w:val="clear" w:color="auto" w:fill="FFFFFF"/>
              <w:lang w:val="el-GR"/>
            </w:rPr>
          </w:rPrChange>
        </w:rPr>
        <w:t xml:space="preserve"> </w:t>
      </w:r>
      <w:r w:rsidRPr="00254F84">
        <w:rPr>
          <w:sz w:val="24"/>
          <w:shd w:val="clear" w:color="auto" w:fill="FFFFFF"/>
          <w:rPrChange w:id="704" w:author="Gladiator Gladiator" w:date="2018-05-31T19:42:00Z">
            <w:rPr>
              <w:shd w:val="clear" w:color="auto" w:fill="FFFFFF"/>
            </w:rPr>
          </w:rPrChange>
        </w:rPr>
        <w:t>RR</w:t>
      </w:r>
      <w:r w:rsidRPr="00254F84">
        <w:rPr>
          <w:sz w:val="24"/>
          <w:shd w:val="clear" w:color="auto" w:fill="FFFFFF"/>
          <w:lang w:val="el-GR"/>
          <w:rPrChange w:id="705" w:author="Gladiator Gladiator" w:date="2018-05-31T19:42:00Z">
            <w:rPr>
              <w:shd w:val="clear" w:color="auto" w:fill="FFFFFF"/>
              <w:lang w:val="el-GR"/>
            </w:rPr>
          </w:rPrChange>
        </w:rPr>
        <w:t>, που εκφράζει το μέσο διάστημα καρδιακού ρυθμού (</w:t>
      </w:r>
      <w:r w:rsidRPr="00254F84">
        <w:rPr>
          <w:sz w:val="24"/>
          <w:shd w:val="clear" w:color="auto" w:fill="FFFFFF"/>
          <w:rPrChange w:id="706" w:author="Gladiator Gladiator" w:date="2018-05-31T19:42:00Z">
            <w:rPr>
              <w:shd w:val="clear" w:color="auto" w:fill="FFFFFF"/>
            </w:rPr>
          </w:rPrChange>
        </w:rPr>
        <w:t>ms</w:t>
      </w:r>
      <w:r w:rsidRPr="00254F84">
        <w:rPr>
          <w:sz w:val="24"/>
          <w:shd w:val="clear" w:color="auto" w:fill="FFFFFF"/>
          <w:lang w:val="el-GR"/>
          <w:rPrChange w:id="707" w:author="Gladiator Gladiator" w:date="2018-05-31T19:42:00Z">
            <w:rPr>
              <w:shd w:val="clear" w:color="auto" w:fill="FFFFFF"/>
              <w:lang w:val="el-GR"/>
            </w:rPr>
          </w:rPrChange>
        </w:rPr>
        <w:t xml:space="preserve">) </w:t>
      </w:r>
    </w:p>
    <w:p w14:paraId="153C4D78" w14:textId="77777777" w:rsidR="00D25362" w:rsidRPr="00527684" w:rsidRDefault="00D25362" w:rsidP="00527684">
      <w:pPr>
        <w:pStyle w:val="a6"/>
        <w:numPr>
          <w:ilvl w:val="0"/>
          <w:numId w:val="6"/>
        </w:numPr>
        <w:jc w:val="both"/>
        <w:rPr>
          <w:rFonts w:cstheme="minorHAnsi"/>
          <w:sz w:val="24"/>
          <w:szCs w:val="24"/>
          <w:lang w:val="el-GR"/>
        </w:rPr>
      </w:pPr>
      <w:r>
        <w:rPr>
          <w:rFonts w:cstheme="minorHAnsi"/>
          <w:sz w:val="24"/>
          <w:szCs w:val="24"/>
          <w:lang w:val="el-GR"/>
        </w:rPr>
        <w:t xml:space="preserve">Το </w:t>
      </w:r>
      <w:r>
        <w:rPr>
          <w:rFonts w:cstheme="minorHAnsi"/>
          <w:sz w:val="24"/>
          <w:szCs w:val="24"/>
        </w:rPr>
        <w:t>SDNN</w:t>
      </w:r>
      <w:r w:rsidR="00B24D77" w:rsidRPr="00B24D77">
        <w:rPr>
          <w:rFonts w:cstheme="minorHAnsi"/>
          <w:sz w:val="24"/>
          <w:szCs w:val="24"/>
          <w:lang w:val="el-GR"/>
        </w:rPr>
        <w:t>,</w:t>
      </w:r>
      <w:r w:rsidR="00B24D77">
        <w:rPr>
          <w:rFonts w:cstheme="minorHAnsi"/>
          <w:sz w:val="24"/>
          <w:szCs w:val="24"/>
          <w:lang w:val="el-GR"/>
        </w:rPr>
        <w:t>το οποίο δείχνει την τυπική απόκλιση (</w:t>
      </w:r>
      <w:r w:rsidR="00B24D77">
        <w:rPr>
          <w:rFonts w:cstheme="minorHAnsi"/>
          <w:sz w:val="24"/>
          <w:szCs w:val="24"/>
        </w:rPr>
        <w:t>standard</w:t>
      </w:r>
      <w:r w:rsidR="00B24D77" w:rsidRPr="00B24D77">
        <w:rPr>
          <w:rFonts w:cstheme="minorHAnsi"/>
          <w:sz w:val="24"/>
          <w:szCs w:val="24"/>
          <w:lang w:val="el-GR"/>
        </w:rPr>
        <w:t xml:space="preserve"> </w:t>
      </w:r>
      <w:r w:rsidR="00B24D77">
        <w:rPr>
          <w:rFonts w:cstheme="minorHAnsi"/>
          <w:sz w:val="24"/>
          <w:szCs w:val="24"/>
        </w:rPr>
        <w:t>deviation</w:t>
      </w:r>
      <w:r w:rsidR="00B24D77" w:rsidRPr="00B24D77">
        <w:rPr>
          <w:rFonts w:cstheme="minorHAnsi"/>
          <w:sz w:val="24"/>
          <w:szCs w:val="24"/>
          <w:lang w:val="el-GR"/>
        </w:rPr>
        <w:t xml:space="preserve">) </w:t>
      </w:r>
      <w:r w:rsidR="00B24D77">
        <w:rPr>
          <w:rFonts w:cstheme="minorHAnsi"/>
          <w:sz w:val="24"/>
          <w:szCs w:val="24"/>
          <w:lang w:val="el-GR"/>
        </w:rPr>
        <w:t xml:space="preserve">των </w:t>
      </w:r>
      <w:r w:rsidR="00B24D77">
        <w:rPr>
          <w:rFonts w:cstheme="minorHAnsi"/>
          <w:sz w:val="24"/>
          <w:szCs w:val="24"/>
        </w:rPr>
        <w:t>RR</w:t>
      </w:r>
      <w:r w:rsidR="00B24D77" w:rsidRPr="00B24D77">
        <w:rPr>
          <w:rFonts w:cstheme="minorHAnsi"/>
          <w:sz w:val="24"/>
          <w:szCs w:val="24"/>
          <w:lang w:val="el-GR"/>
        </w:rPr>
        <w:t xml:space="preserve"> </w:t>
      </w:r>
      <w:r w:rsidR="00B24D77">
        <w:rPr>
          <w:rFonts w:cstheme="minorHAnsi"/>
          <w:sz w:val="24"/>
          <w:szCs w:val="24"/>
          <w:lang w:val="el-GR"/>
        </w:rPr>
        <w:t>μεταξύ φυσιολογικών χτύπων.</w:t>
      </w:r>
    </w:p>
    <w:p w14:paraId="4574A453" w14:textId="77777777" w:rsidR="00D25362" w:rsidRPr="00B24D77" w:rsidRDefault="00D25362" w:rsidP="00D25362">
      <w:pPr>
        <w:pStyle w:val="a6"/>
        <w:numPr>
          <w:ilvl w:val="0"/>
          <w:numId w:val="6"/>
        </w:numPr>
        <w:jc w:val="both"/>
        <w:rPr>
          <w:rFonts w:cstheme="minorHAnsi"/>
          <w:sz w:val="24"/>
          <w:szCs w:val="24"/>
          <w:lang w:val="el-GR"/>
        </w:rPr>
      </w:pPr>
      <w:r>
        <w:rPr>
          <w:rFonts w:cstheme="minorHAnsi"/>
          <w:sz w:val="24"/>
          <w:szCs w:val="24"/>
          <w:lang w:val="el-GR"/>
        </w:rPr>
        <w:t xml:space="preserve">Το </w:t>
      </w:r>
      <w:r>
        <w:rPr>
          <w:rFonts w:cstheme="minorHAnsi"/>
          <w:sz w:val="24"/>
          <w:szCs w:val="24"/>
        </w:rPr>
        <w:t>RMSSD</w:t>
      </w:r>
      <w:r w:rsidR="00B24D77">
        <w:rPr>
          <w:rFonts w:cstheme="minorHAnsi"/>
          <w:sz w:val="24"/>
          <w:szCs w:val="24"/>
          <w:lang w:val="el-GR"/>
        </w:rPr>
        <w:t>,</w:t>
      </w:r>
      <w:ins w:id="708" w:author="goumop" w:date="2018-05-21T18:30:00Z">
        <w:r w:rsidR="007205D4">
          <w:rPr>
            <w:rFonts w:cstheme="minorHAnsi"/>
            <w:sz w:val="24"/>
            <w:szCs w:val="24"/>
            <w:lang w:val="el-GR"/>
          </w:rPr>
          <w:t xml:space="preserve"> </w:t>
        </w:r>
      </w:ins>
      <w:r w:rsidR="00B24D77">
        <w:rPr>
          <w:rFonts w:cstheme="minorHAnsi"/>
          <w:sz w:val="24"/>
          <w:szCs w:val="24"/>
          <w:lang w:val="el-GR"/>
        </w:rPr>
        <w:t>το οποίο εκφράζει τη ρίζα του μέσου όρου τετραγώνων(</w:t>
      </w:r>
      <w:r w:rsidR="00B24D77">
        <w:rPr>
          <w:rFonts w:cstheme="minorHAnsi"/>
          <w:sz w:val="24"/>
          <w:szCs w:val="24"/>
        </w:rPr>
        <w:t>root</w:t>
      </w:r>
      <w:r w:rsidR="00B24D77" w:rsidRPr="00B24D77">
        <w:rPr>
          <w:rFonts w:cstheme="minorHAnsi"/>
          <w:sz w:val="24"/>
          <w:szCs w:val="24"/>
          <w:lang w:val="el-GR"/>
        </w:rPr>
        <w:t xml:space="preserve"> </w:t>
      </w:r>
      <w:r w:rsidR="00B24D77">
        <w:rPr>
          <w:rFonts w:cstheme="minorHAnsi"/>
          <w:sz w:val="24"/>
          <w:szCs w:val="24"/>
        </w:rPr>
        <w:t>mean</w:t>
      </w:r>
      <w:r w:rsidR="00B24D77" w:rsidRPr="00B24D77">
        <w:rPr>
          <w:rFonts w:cstheme="minorHAnsi"/>
          <w:sz w:val="24"/>
          <w:szCs w:val="24"/>
          <w:lang w:val="el-GR"/>
        </w:rPr>
        <w:t xml:space="preserve"> </w:t>
      </w:r>
      <w:r w:rsidR="00B24D77">
        <w:rPr>
          <w:rFonts w:cstheme="minorHAnsi"/>
          <w:sz w:val="24"/>
          <w:szCs w:val="24"/>
        </w:rPr>
        <w:t>square</w:t>
      </w:r>
      <w:r w:rsidR="00B24D77" w:rsidRPr="00B24D77">
        <w:rPr>
          <w:rFonts w:cstheme="minorHAnsi"/>
          <w:sz w:val="24"/>
          <w:szCs w:val="24"/>
          <w:lang w:val="el-GR"/>
        </w:rPr>
        <w:t>),</w:t>
      </w:r>
      <w:r w:rsidR="00B24D77">
        <w:rPr>
          <w:rFonts w:cstheme="minorHAnsi"/>
          <w:sz w:val="24"/>
          <w:szCs w:val="24"/>
          <w:lang w:val="el-GR"/>
        </w:rPr>
        <w:t>της διαφοράς μεταξύ διαδοχικών διαστημάτων.</w:t>
      </w:r>
    </w:p>
    <w:p w14:paraId="26D0DE2E" w14:textId="77777777" w:rsidR="00D25362" w:rsidRPr="00B24D77" w:rsidRDefault="00D25362" w:rsidP="00D25362">
      <w:pPr>
        <w:pStyle w:val="a6"/>
        <w:numPr>
          <w:ilvl w:val="0"/>
          <w:numId w:val="6"/>
        </w:numPr>
        <w:jc w:val="both"/>
        <w:rPr>
          <w:rFonts w:cstheme="minorHAnsi"/>
          <w:sz w:val="24"/>
          <w:szCs w:val="24"/>
          <w:lang w:val="el-GR"/>
        </w:rPr>
      </w:pPr>
      <w:r>
        <w:rPr>
          <w:rFonts w:cstheme="minorHAnsi"/>
          <w:sz w:val="24"/>
          <w:szCs w:val="24"/>
          <w:lang w:val="el-GR"/>
        </w:rPr>
        <w:t xml:space="preserve">Το </w:t>
      </w:r>
      <w:r>
        <w:rPr>
          <w:rFonts w:cstheme="minorHAnsi"/>
          <w:sz w:val="24"/>
          <w:szCs w:val="24"/>
        </w:rPr>
        <w:t>pNN</w:t>
      </w:r>
      <w:r w:rsidRPr="00B24D77">
        <w:rPr>
          <w:rFonts w:cstheme="minorHAnsi"/>
          <w:sz w:val="24"/>
          <w:szCs w:val="24"/>
          <w:lang w:val="el-GR"/>
        </w:rPr>
        <w:t>50</w:t>
      </w:r>
      <w:r w:rsidR="00B24D77">
        <w:rPr>
          <w:rFonts w:cstheme="minorHAnsi"/>
          <w:sz w:val="24"/>
          <w:szCs w:val="24"/>
          <w:lang w:val="el-GR"/>
        </w:rPr>
        <w:t>,</w:t>
      </w:r>
      <w:ins w:id="709" w:author="goumop" w:date="2018-05-21T18:30:00Z">
        <w:r w:rsidR="007205D4">
          <w:rPr>
            <w:rFonts w:cstheme="minorHAnsi"/>
            <w:sz w:val="24"/>
            <w:szCs w:val="24"/>
            <w:lang w:val="el-GR"/>
          </w:rPr>
          <w:t xml:space="preserve"> </w:t>
        </w:r>
      </w:ins>
      <w:r w:rsidR="00B24D77">
        <w:rPr>
          <w:rFonts w:cstheme="minorHAnsi"/>
          <w:sz w:val="24"/>
          <w:szCs w:val="24"/>
          <w:lang w:val="el-GR"/>
        </w:rPr>
        <w:t>το οποίο εκφράζει το ποσοστό επί τοις εκατό των διαστημάτων καρδιακού ρυθμού, που παρουσιάζουν μια διαφορά σε συνεχόμενα διαστήματα καρδιακού ρυθμού μεγαλύτερη των 50</w:t>
      </w:r>
      <w:r w:rsidR="00B24D77">
        <w:rPr>
          <w:rFonts w:cstheme="minorHAnsi"/>
          <w:sz w:val="24"/>
          <w:szCs w:val="24"/>
        </w:rPr>
        <w:t>ms</w:t>
      </w:r>
      <w:r w:rsidR="00B24D77" w:rsidRPr="00B24D77">
        <w:rPr>
          <w:rFonts w:cstheme="minorHAnsi"/>
          <w:sz w:val="24"/>
          <w:szCs w:val="24"/>
          <w:lang w:val="el-GR"/>
        </w:rPr>
        <w:t>.</w:t>
      </w:r>
    </w:p>
    <w:p w14:paraId="35E85A96" w14:textId="74AF6E17" w:rsidR="00D25362" w:rsidRPr="00B24D77" w:rsidRDefault="00D25362" w:rsidP="00D25362">
      <w:pPr>
        <w:ind w:left="900"/>
        <w:jc w:val="both"/>
        <w:rPr>
          <w:rFonts w:cstheme="minorHAnsi"/>
          <w:sz w:val="24"/>
          <w:szCs w:val="24"/>
          <w:lang w:val="el-GR"/>
        </w:rPr>
      </w:pPr>
      <w:del w:id="710" w:author="goumop" w:date="2018-05-29T14:08:00Z">
        <w:r w:rsidRPr="00B24D77" w:rsidDel="003E2E99">
          <w:rPr>
            <w:rFonts w:cstheme="minorHAnsi"/>
            <w:sz w:val="24"/>
            <w:szCs w:val="24"/>
            <w:lang w:val="el-GR"/>
          </w:rPr>
          <w:delText xml:space="preserve"> </w:delText>
        </w:r>
      </w:del>
      <w:r w:rsidRPr="00B24D77">
        <w:rPr>
          <w:rFonts w:cstheme="minorHAnsi"/>
          <w:sz w:val="24"/>
          <w:szCs w:val="24"/>
          <w:lang w:val="el-GR"/>
        </w:rPr>
        <w:t xml:space="preserve">                          </w:t>
      </w:r>
    </w:p>
    <w:p w14:paraId="2DE7F819" w14:textId="31914C23" w:rsidR="008C3CB7" w:rsidRDefault="001B03CF" w:rsidP="00FA5230">
      <w:pPr>
        <w:ind w:firstLine="180"/>
        <w:jc w:val="both"/>
        <w:rPr>
          <w:rFonts w:cstheme="minorHAnsi"/>
          <w:sz w:val="24"/>
          <w:szCs w:val="24"/>
          <w:lang w:val="el-GR"/>
        </w:rPr>
      </w:pPr>
      <w:r>
        <w:rPr>
          <w:rFonts w:cstheme="minorHAnsi"/>
          <w:sz w:val="24"/>
          <w:szCs w:val="24"/>
          <w:lang w:val="el-GR"/>
        </w:rPr>
        <w:t xml:space="preserve">Οι πιο κατάλληλες συσκευές για έναν μέσο χρήστη είναι αυτόματα </w:t>
      </w:r>
      <w:r>
        <w:rPr>
          <w:rFonts w:cstheme="minorHAnsi"/>
          <w:sz w:val="24"/>
          <w:szCs w:val="24"/>
        </w:rPr>
        <w:t>heart</w:t>
      </w:r>
      <w:r w:rsidRPr="001B03CF">
        <w:rPr>
          <w:rFonts w:cstheme="minorHAnsi"/>
          <w:sz w:val="24"/>
          <w:szCs w:val="24"/>
          <w:lang w:val="el-GR"/>
        </w:rPr>
        <w:t xml:space="preserve"> </w:t>
      </w:r>
      <w:r>
        <w:rPr>
          <w:rFonts w:cstheme="minorHAnsi"/>
          <w:sz w:val="24"/>
          <w:szCs w:val="24"/>
        </w:rPr>
        <w:t>rate</w:t>
      </w:r>
      <w:r w:rsidRPr="001B03CF">
        <w:rPr>
          <w:rFonts w:cstheme="minorHAnsi"/>
          <w:sz w:val="24"/>
          <w:szCs w:val="24"/>
          <w:lang w:val="el-GR"/>
        </w:rPr>
        <w:t xml:space="preserve"> </w:t>
      </w:r>
      <w:r>
        <w:rPr>
          <w:rFonts w:cstheme="minorHAnsi"/>
          <w:sz w:val="24"/>
          <w:szCs w:val="24"/>
        </w:rPr>
        <w:t>monitors</w:t>
      </w:r>
      <w:r w:rsidRPr="001B03CF">
        <w:rPr>
          <w:rFonts w:cstheme="minorHAnsi"/>
          <w:sz w:val="24"/>
          <w:szCs w:val="24"/>
          <w:lang w:val="el-GR"/>
        </w:rPr>
        <w:t>,</w:t>
      </w:r>
      <w:r>
        <w:rPr>
          <w:rFonts w:cstheme="minorHAnsi"/>
          <w:sz w:val="24"/>
          <w:szCs w:val="24"/>
          <w:lang w:val="el-GR"/>
        </w:rPr>
        <w:t xml:space="preserve"> τα οποία τοποθετούντα</w:t>
      </w:r>
      <w:r w:rsidR="004612C1">
        <w:rPr>
          <w:rFonts w:cstheme="minorHAnsi"/>
          <w:sz w:val="24"/>
          <w:szCs w:val="24"/>
          <w:lang w:val="el-GR"/>
        </w:rPr>
        <w:t>ι στο χέρι(τύπου ρολόι</w:t>
      </w:r>
      <w:del w:id="711" w:author="goumop" w:date="2018-05-29T14:08:00Z">
        <w:r w:rsidR="004612C1" w:rsidDel="00344153">
          <w:rPr>
            <w:rFonts w:cstheme="minorHAnsi"/>
            <w:sz w:val="24"/>
            <w:szCs w:val="24"/>
            <w:lang w:val="el-GR"/>
          </w:rPr>
          <w:delText xml:space="preserve"> </w:delText>
        </w:r>
      </w:del>
      <w:r w:rsidR="004612C1">
        <w:rPr>
          <w:rFonts w:cstheme="minorHAnsi"/>
          <w:sz w:val="24"/>
          <w:szCs w:val="24"/>
          <w:lang w:val="el-GR"/>
        </w:rPr>
        <w:t>,</w:t>
      </w:r>
      <w:ins w:id="712" w:author="goumop" w:date="2018-05-29T14:08:00Z">
        <w:r w:rsidR="00344153">
          <w:rPr>
            <w:rFonts w:cstheme="minorHAnsi"/>
            <w:sz w:val="24"/>
            <w:szCs w:val="24"/>
            <w:lang w:val="el-GR"/>
          </w:rPr>
          <w:t xml:space="preserve"> </w:t>
        </w:r>
      </w:ins>
      <w:del w:id="713" w:author="Gladiator Gladiator" w:date="2018-05-23T01:54:00Z">
        <w:r w:rsidR="00EC4778" w:rsidDel="00321F3A">
          <w:rPr>
            <w:rFonts w:cstheme="minorHAnsi"/>
            <w:sz w:val="24"/>
            <w:szCs w:val="24"/>
            <w:lang w:val="el-GR"/>
          </w:rPr>
          <w:delText>εικόνα</w:delText>
        </w:r>
      </w:del>
      <w:ins w:id="714" w:author="Gladiator Gladiator" w:date="2018-05-23T01:54:00Z">
        <w:r w:rsidR="00321F3A">
          <w:rPr>
            <w:rFonts w:cstheme="minorHAnsi"/>
            <w:sz w:val="24"/>
            <w:szCs w:val="24"/>
            <w:lang w:val="el-GR"/>
          </w:rPr>
          <w:t>Εικόνα</w:t>
        </w:r>
      </w:ins>
      <w:r w:rsidR="00EC4778">
        <w:rPr>
          <w:rFonts w:cstheme="minorHAnsi"/>
          <w:sz w:val="24"/>
          <w:szCs w:val="24"/>
          <w:lang w:val="el-GR"/>
        </w:rPr>
        <w:t xml:space="preserve"> 2.</w:t>
      </w:r>
      <w:r w:rsidR="004612C1">
        <w:rPr>
          <w:rFonts w:cstheme="minorHAnsi"/>
          <w:sz w:val="24"/>
          <w:szCs w:val="24"/>
          <w:lang w:val="el-GR"/>
        </w:rPr>
        <w:t>15</w:t>
      </w:r>
      <w:r>
        <w:rPr>
          <w:rFonts w:cstheme="minorHAnsi"/>
          <w:sz w:val="24"/>
          <w:szCs w:val="24"/>
          <w:lang w:val="el-GR"/>
        </w:rPr>
        <w:t>) ή σ</w:t>
      </w:r>
      <w:r w:rsidR="004612C1">
        <w:rPr>
          <w:rFonts w:cstheme="minorHAnsi"/>
          <w:sz w:val="24"/>
          <w:szCs w:val="24"/>
          <w:lang w:val="el-GR"/>
        </w:rPr>
        <w:t>το στήθος</w:t>
      </w:r>
      <w:ins w:id="715" w:author="goumop" w:date="2018-05-29T14:08:00Z">
        <w:r w:rsidR="00344153">
          <w:rPr>
            <w:rFonts w:cstheme="minorHAnsi"/>
            <w:sz w:val="24"/>
            <w:szCs w:val="24"/>
            <w:lang w:val="el-GR"/>
          </w:rPr>
          <w:t xml:space="preserve"> </w:t>
        </w:r>
      </w:ins>
      <w:r w:rsidR="004612C1">
        <w:rPr>
          <w:rFonts w:cstheme="minorHAnsi"/>
          <w:sz w:val="24"/>
          <w:szCs w:val="24"/>
          <w:lang w:val="el-GR"/>
        </w:rPr>
        <w:t xml:space="preserve">(τύπου ζώνης, </w:t>
      </w:r>
      <w:del w:id="716" w:author="Gladiator Gladiator" w:date="2018-05-23T01:54:00Z">
        <w:r w:rsidR="004612C1" w:rsidDel="00321F3A">
          <w:rPr>
            <w:rFonts w:cstheme="minorHAnsi"/>
            <w:sz w:val="24"/>
            <w:szCs w:val="24"/>
            <w:lang w:val="el-GR"/>
          </w:rPr>
          <w:delText>εικόνα</w:delText>
        </w:r>
      </w:del>
      <w:ins w:id="717" w:author="Gladiator Gladiator" w:date="2018-05-23T01:54:00Z">
        <w:r w:rsidR="00321F3A">
          <w:rPr>
            <w:rFonts w:cstheme="minorHAnsi"/>
            <w:sz w:val="24"/>
            <w:szCs w:val="24"/>
            <w:lang w:val="el-GR"/>
          </w:rPr>
          <w:t>Εικόνα</w:t>
        </w:r>
      </w:ins>
      <w:r w:rsidR="004612C1">
        <w:rPr>
          <w:rFonts w:cstheme="minorHAnsi"/>
          <w:sz w:val="24"/>
          <w:szCs w:val="24"/>
          <w:lang w:val="el-GR"/>
        </w:rPr>
        <w:t xml:space="preserve"> </w:t>
      </w:r>
      <w:r w:rsidR="00EC4778">
        <w:rPr>
          <w:rFonts w:cstheme="minorHAnsi"/>
          <w:sz w:val="24"/>
          <w:szCs w:val="24"/>
          <w:lang w:val="el-GR"/>
        </w:rPr>
        <w:t>2.</w:t>
      </w:r>
      <w:r w:rsidR="004612C1">
        <w:rPr>
          <w:rFonts w:cstheme="minorHAnsi"/>
          <w:sz w:val="24"/>
          <w:szCs w:val="24"/>
          <w:lang w:val="el-GR"/>
        </w:rPr>
        <w:t>16</w:t>
      </w:r>
      <w:r>
        <w:rPr>
          <w:rFonts w:cstheme="minorHAnsi"/>
          <w:sz w:val="24"/>
          <w:szCs w:val="24"/>
          <w:lang w:val="el-GR"/>
        </w:rPr>
        <w:t>).</w:t>
      </w:r>
    </w:p>
    <w:p w14:paraId="37259520" w14:textId="77777777" w:rsidR="001B03CF" w:rsidRDefault="001B03CF" w:rsidP="00FA5230">
      <w:pPr>
        <w:ind w:firstLine="180"/>
        <w:jc w:val="center"/>
        <w:rPr>
          <w:rFonts w:cstheme="minorHAnsi"/>
          <w:sz w:val="24"/>
          <w:szCs w:val="24"/>
        </w:rPr>
      </w:pPr>
      <w:r w:rsidRPr="003E59AC">
        <w:rPr>
          <w:rFonts w:cstheme="minorHAnsi"/>
          <w:sz w:val="24"/>
          <w:szCs w:val="24"/>
          <w:lang w:val="el-GR"/>
        </w:rPr>
        <w:t xml:space="preserve"> </w:t>
      </w:r>
      <w:r w:rsidR="00433F24">
        <w:rPr>
          <w:rFonts w:cstheme="minorHAnsi"/>
          <w:sz w:val="24"/>
          <w:szCs w:val="24"/>
          <w:lang w:val="el-GR"/>
        </w:rPr>
        <w:tab/>
      </w:r>
      <w:r w:rsidRPr="003E59AC">
        <w:rPr>
          <w:rFonts w:cstheme="minorHAnsi"/>
          <w:sz w:val="24"/>
          <w:szCs w:val="24"/>
          <w:lang w:val="el-GR"/>
        </w:rPr>
        <w:t xml:space="preserve">    </w:t>
      </w:r>
      <w:r w:rsidR="00AD1DD6">
        <w:rPr>
          <w:rFonts w:cstheme="minorHAnsi"/>
          <w:sz w:val="24"/>
          <w:szCs w:val="24"/>
          <w:lang w:val="el-GR"/>
        </w:rPr>
        <w:pict w14:anchorId="331F0A6B">
          <v:shape id="_x0000_i1032" type="#_x0000_t75" style="width:120.6pt;height:120.6pt">
            <v:imagedata r:id="rId26" o:title="philips heart rate monitor watch"/>
          </v:shape>
        </w:pict>
      </w:r>
      <w:r>
        <w:rPr>
          <w:rFonts w:cstheme="minorHAnsi"/>
          <w:sz w:val="24"/>
          <w:szCs w:val="24"/>
        </w:rPr>
        <w:t xml:space="preserve"> </w:t>
      </w:r>
      <w:r>
        <w:rPr>
          <w:rFonts w:cstheme="minorHAnsi"/>
          <w:sz w:val="24"/>
          <w:szCs w:val="24"/>
        </w:rPr>
        <w:tab/>
      </w:r>
      <w:r>
        <w:rPr>
          <w:rFonts w:cstheme="minorHAnsi"/>
          <w:sz w:val="24"/>
          <w:szCs w:val="24"/>
        </w:rPr>
        <w:tab/>
        <w:t xml:space="preserve">       </w:t>
      </w:r>
      <w:r>
        <w:rPr>
          <w:rFonts w:cstheme="minorHAnsi"/>
          <w:noProof/>
          <w:sz w:val="24"/>
          <w:szCs w:val="24"/>
        </w:rPr>
        <w:drawing>
          <wp:inline distT="0" distB="0" distL="0" distR="0" wp14:anchorId="48DF75F3" wp14:editId="3FBCC544">
            <wp:extent cx="2438400" cy="1219200"/>
            <wp:effectExtent l="0" t="0" r="0" b="0"/>
            <wp:docPr id="4" name="Εικόνα 4" descr="C:\Users\Gladiator\AppData\Local\Microsoft\Windows\INetCache\Content.Word\polar heart rate monitor b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ladiator\AppData\Local\Microsoft\Windows\INetCache\Content.Word\polar heart rate monitor bel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1950" cy="1220975"/>
                    </a:xfrm>
                    <a:prstGeom prst="rect">
                      <a:avLst/>
                    </a:prstGeom>
                    <a:noFill/>
                    <a:ln>
                      <a:noFill/>
                    </a:ln>
                  </pic:spPr>
                </pic:pic>
              </a:graphicData>
            </a:graphic>
          </wp:inline>
        </w:drawing>
      </w:r>
    </w:p>
    <w:p w14:paraId="37D6AF63" w14:textId="77777777" w:rsidR="001B03CF" w:rsidRDefault="001B03CF" w:rsidP="00FA5230">
      <w:pPr>
        <w:ind w:firstLine="180"/>
        <w:rPr>
          <w:rFonts w:cstheme="minorHAnsi"/>
          <w:sz w:val="16"/>
          <w:szCs w:val="16"/>
        </w:rPr>
      </w:pPr>
      <w:r>
        <w:rPr>
          <w:rFonts w:cstheme="minorHAnsi"/>
          <w:sz w:val="16"/>
          <w:szCs w:val="16"/>
        </w:rPr>
        <w:t xml:space="preserve">   </w:t>
      </w:r>
      <w:r w:rsidR="00433F24">
        <w:rPr>
          <w:rFonts w:cstheme="minorHAnsi"/>
          <w:sz w:val="16"/>
          <w:szCs w:val="16"/>
        </w:rPr>
        <w:tab/>
      </w:r>
      <w:r w:rsidR="00433F24" w:rsidRPr="00433F24">
        <w:rPr>
          <w:rFonts w:cstheme="minorHAnsi"/>
          <w:sz w:val="16"/>
          <w:szCs w:val="16"/>
        </w:rPr>
        <w:t xml:space="preserve">       </w:t>
      </w:r>
      <w:r>
        <w:rPr>
          <w:rFonts w:cstheme="minorHAnsi"/>
          <w:sz w:val="16"/>
          <w:szCs w:val="16"/>
        </w:rPr>
        <w:t xml:space="preserve"> </w:t>
      </w:r>
      <w:r>
        <w:rPr>
          <w:rFonts w:cstheme="minorHAnsi"/>
          <w:sz w:val="16"/>
          <w:szCs w:val="16"/>
          <w:lang w:val="el-GR"/>
        </w:rPr>
        <w:t>Εικόνα</w:t>
      </w:r>
      <w:r w:rsidR="004612C1">
        <w:rPr>
          <w:rFonts w:cstheme="minorHAnsi"/>
          <w:sz w:val="16"/>
          <w:szCs w:val="16"/>
        </w:rPr>
        <w:t xml:space="preserve"> </w:t>
      </w:r>
      <w:r w:rsidR="00EC4778" w:rsidRPr="00EC4778">
        <w:rPr>
          <w:rFonts w:cstheme="minorHAnsi"/>
          <w:sz w:val="16"/>
          <w:szCs w:val="16"/>
        </w:rPr>
        <w:t>2.</w:t>
      </w:r>
      <w:r w:rsidR="004612C1">
        <w:rPr>
          <w:rFonts w:cstheme="minorHAnsi"/>
          <w:sz w:val="16"/>
          <w:szCs w:val="16"/>
        </w:rPr>
        <w:t>15</w:t>
      </w:r>
      <w:r w:rsidRPr="001B03CF">
        <w:rPr>
          <w:rFonts w:cstheme="minorHAnsi"/>
          <w:sz w:val="16"/>
          <w:szCs w:val="16"/>
        </w:rPr>
        <w:t xml:space="preserve"> </w:t>
      </w:r>
      <w:r>
        <w:rPr>
          <w:rFonts w:cstheme="minorHAnsi"/>
          <w:sz w:val="16"/>
          <w:szCs w:val="16"/>
        </w:rPr>
        <w:t xml:space="preserve">: Philips watch heart rate monitor  </w:t>
      </w:r>
      <w:r>
        <w:rPr>
          <w:rFonts w:cstheme="minorHAnsi"/>
          <w:sz w:val="16"/>
          <w:szCs w:val="16"/>
        </w:rPr>
        <w:tab/>
      </w:r>
      <w:r>
        <w:rPr>
          <w:rFonts w:cstheme="minorHAnsi"/>
          <w:sz w:val="16"/>
          <w:szCs w:val="16"/>
        </w:rPr>
        <w:tab/>
        <w:t xml:space="preserve">      </w:t>
      </w:r>
      <w:r w:rsidR="00433F24">
        <w:rPr>
          <w:rFonts w:cstheme="minorHAnsi"/>
          <w:sz w:val="16"/>
          <w:szCs w:val="16"/>
        </w:rPr>
        <w:tab/>
      </w:r>
      <w:r w:rsidR="00433F24" w:rsidRPr="00433F24">
        <w:rPr>
          <w:rFonts w:cstheme="minorHAnsi"/>
          <w:sz w:val="16"/>
          <w:szCs w:val="16"/>
        </w:rPr>
        <w:t xml:space="preserve"> </w:t>
      </w:r>
      <w:r>
        <w:rPr>
          <w:rFonts w:cstheme="minorHAnsi"/>
          <w:sz w:val="16"/>
          <w:szCs w:val="16"/>
          <w:lang w:val="el-GR"/>
        </w:rPr>
        <w:t>Εικόνα</w:t>
      </w:r>
      <w:r w:rsidRPr="001B03CF">
        <w:rPr>
          <w:rFonts w:cstheme="minorHAnsi"/>
          <w:sz w:val="16"/>
          <w:szCs w:val="16"/>
        </w:rPr>
        <w:t xml:space="preserve"> </w:t>
      </w:r>
      <w:r w:rsidR="00EC4778" w:rsidRPr="00EC4778">
        <w:rPr>
          <w:rFonts w:cstheme="minorHAnsi"/>
          <w:sz w:val="16"/>
          <w:szCs w:val="16"/>
        </w:rPr>
        <w:t>2.</w:t>
      </w:r>
      <w:r w:rsidR="004612C1">
        <w:rPr>
          <w:rFonts w:cstheme="minorHAnsi"/>
          <w:sz w:val="16"/>
          <w:szCs w:val="16"/>
        </w:rPr>
        <w:t>16</w:t>
      </w:r>
      <w:r>
        <w:rPr>
          <w:rFonts w:cstheme="minorHAnsi"/>
          <w:sz w:val="16"/>
          <w:szCs w:val="16"/>
        </w:rPr>
        <w:t xml:space="preserve"> : Polar heart rate chest belt</w:t>
      </w:r>
    </w:p>
    <w:p w14:paraId="42133CBC" w14:textId="77777777" w:rsidR="004612C1" w:rsidRDefault="005F1484" w:rsidP="004612C1">
      <w:pPr>
        <w:ind w:firstLine="180"/>
        <w:jc w:val="both"/>
        <w:rPr>
          <w:rFonts w:cstheme="minorHAnsi"/>
          <w:sz w:val="24"/>
          <w:szCs w:val="24"/>
          <w:lang w:val="el-GR"/>
        </w:rPr>
      </w:pPr>
      <w:r>
        <w:rPr>
          <w:rFonts w:cstheme="minorHAnsi"/>
          <w:sz w:val="24"/>
          <w:szCs w:val="24"/>
          <w:lang w:val="el-GR"/>
        </w:rPr>
        <w:lastRenderedPageBreak/>
        <w:t xml:space="preserve">Τα απλά </w:t>
      </w:r>
      <w:r>
        <w:rPr>
          <w:rFonts w:cstheme="minorHAnsi"/>
          <w:sz w:val="24"/>
          <w:szCs w:val="24"/>
        </w:rPr>
        <w:t>monitors</w:t>
      </w:r>
      <w:r w:rsidRPr="005F1484">
        <w:rPr>
          <w:rFonts w:cstheme="minorHAnsi"/>
          <w:sz w:val="24"/>
          <w:szCs w:val="24"/>
          <w:lang w:val="el-GR"/>
        </w:rPr>
        <w:t xml:space="preserve"> </w:t>
      </w:r>
      <w:r>
        <w:rPr>
          <w:rFonts w:cstheme="minorHAnsi"/>
          <w:sz w:val="24"/>
          <w:szCs w:val="24"/>
          <w:lang w:val="el-GR"/>
        </w:rPr>
        <w:t>είναι σχετικά φθηνά, βολικά και κατάλληλα για άτομα που αθλούνται και θέλουν να γνωρίζουν την καρδιακή τους συχνότητα ανά πάσα στιγμή χωρίς πολλά επιπρόσθετα. Οι μετρήσεις είναι ακριβείς, αλλά με μπαταρίες μικρής διάρκειας.</w:t>
      </w:r>
    </w:p>
    <w:p w14:paraId="770DD4FB" w14:textId="77777777" w:rsidR="005F1484" w:rsidRDefault="00453487" w:rsidP="004612C1">
      <w:pPr>
        <w:ind w:firstLine="180"/>
        <w:jc w:val="both"/>
        <w:rPr>
          <w:rFonts w:cstheme="minorHAnsi"/>
          <w:sz w:val="24"/>
          <w:szCs w:val="24"/>
          <w:lang w:val="el-GR"/>
        </w:rPr>
      </w:pPr>
      <w:r>
        <w:rPr>
          <w:rFonts w:cstheme="minorHAnsi"/>
          <w:noProof/>
          <w:sz w:val="24"/>
          <w:szCs w:val="24"/>
        </w:rPr>
        <w:drawing>
          <wp:anchor distT="0" distB="0" distL="114300" distR="114300" simplePos="0" relativeHeight="251660288" behindDoc="0" locked="0" layoutInCell="1" allowOverlap="1" wp14:anchorId="47E8A150" wp14:editId="42814B36">
            <wp:simplePos x="0" y="0"/>
            <wp:positionH relativeFrom="column">
              <wp:posOffset>3714750</wp:posOffset>
            </wp:positionH>
            <wp:positionV relativeFrom="paragraph">
              <wp:posOffset>487680</wp:posOffset>
            </wp:positionV>
            <wp:extent cx="2266950" cy="1490345"/>
            <wp:effectExtent l="0" t="0" r="0" b="0"/>
            <wp:wrapSquare wrapText="bothSides"/>
            <wp:docPr id="5" name="Εικόνα 5" descr="C:\Users\Gladiator\AppData\Local\Microsoft\Windows\INetCache\Content.Word\opplanet-sunto-t6c-running-pack-ss01375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ladiator\AppData\Local\Microsoft\Windows\INetCache\Content.Word\opplanet-sunto-t6c-running-pack-ss01375500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6950" cy="149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5F1484">
        <w:rPr>
          <w:rFonts w:cstheme="minorHAnsi"/>
          <w:sz w:val="24"/>
          <w:szCs w:val="24"/>
          <w:lang w:val="el-GR"/>
        </w:rPr>
        <w:t xml:space="preserve">Υπάρχουν </w:t>
      </w:r>
      <w:r w:rsidR="005F1484">
        <w:rPr>
          <w:rFonts w:cstheme="minorHAnsi"/>
          <w:sz w:val="24"/>
          <w:szCs w:val="24"/>
        </w:rPr>
        <w:t>monitors</w:t>
      </w:r>
      <w:r w:rsidR="005F1484" w:rsidRPr="005F1484">
        <w:rPr>
          <w:rFonts w:cstheme="minorHAnsi"/>
          <w:sz w:val="24"/>
          <w:szCs w:val="24"/>
          <w:lang w:val="el-GR"/>
        </w:rPr>
        <w:t xml:space="preserve"> </w:t>
      </w:r>
      <w:r w:rsidR="005F1484">
        <w:rPr>
          <w:rFonts w:cstheme="minorHAnsi"/>
          <w:sz w:val="24"/>
          <w:szCs w:val="24"/>
          <w:lang w:val="el-GR"/>
        </w:rPr>
        <w:t>με επιπλέον χαρακτηριστικά, δηλαδή να διαθέτουν προγράμματα γυμναστικής, μετρητή θερμίδων, ταχύτητα,</w:t>
      </w:r>
      <w:r w:rsidR="005F1484" w:rsidRPr="005F1484">
        <w:rPr>
          <w:rFonts w:cstheme="minorHAnsi"/>
          <w:sz w:val="24"/>
          <w:szCs w:val="24"/>
          <w:lang w:val="el-GR"/>
        </w:rPr>
        <w:t xml:space="preserve"> </w:t>
      </w:r>
      <w:r w:rsidR="005F1484">
        <w:rPr>
          <w:rFonts w:cstheme="minorHAnsi"/>
          <w:sz w:val="24"/>
          <w:szCs w:val="24"/>
        </w:rPr>
        <w:t>gps</w:t>
      </w:r>
      <w:r w:rsidR="005F1484" w:rsidRPr="005F1484">
        <w:rPr>
          <w:rFonts w:cstheme="minorHAnsi"/>
          <w:sz w:val="24"/>
          <w:szCs w:val="24"/>
          <w:lang w:val="el-GR"/>
        </w:rPr>
        <w:t xml:space="preserve"> </w:t>
      </w:r>
      <w:r w:rsidR="005F1484">
        <w:rPr>
          <w:rFonts w:cstheme="minorHAnsi"/>
          <w:sz w:val="24"/>
          <w:szCs w:val="24"/>
          <w:lang w:val="el-GR"/>
        </w:rPr>
        <w:t xml:space="preserve">και λογισμικό για Η/Υ. Το κόστος αυτών είναι αισθητά μεγαλύτερο από τα απλά </w:t>
      </w:r>
      <w:r w:rsidR="005F1484">
        <w:rPr>
          <w:rFonts w:cstheme="minorHAnsi"/>
          <w:sz w:val="24"/>
          <w:szCs w:val="24"/>
        </w:rPr>
        <w:t>monitors</w:t>
      </w:r>
      <w:r w:rsidR="005F1484" w:rsidRPr="005F1484">
        <w:rPr>
          <w:rFonts w:cstheme="minorHAnsi"/>
          <w:sz w:val="24"/>
          <w:szCs w:val="24"/>
          <w:lang w:val="el-GR"/>
        </w:rPr>
        <w:t>.</w:t>
      </w:r>
    </w:p>
    <w:p w14:paraId="68B09578" w14:textId="77777777" w:rsidR="005F1484" w:rsidRDefault="005F1484" w:rsidP="00FA5230">
      <w:pPr>
        <w:ind w:firstLine="180"/>
        <w:jc w:val="both"/>
        <w:rPr>
          <w:rFonts w:cstheme="minorHAnsi"/>
          <w:sz w:val="24"/>
          <w:szCs w:val="24"/>
          <w:lang w:val="el-GR"/>
        </w:rPr>
      </w:pPr>
      <w:r>
        <w:rPr>
          <w:rFonts w:cstheme="minorHAnsi"/>
          <w:sz w:val="24"/>
          <w:szCs w:val="24"/>
          <w:lang w:val="el-GR"/>
        </w:rPr>
        <w:t xml:space="preserve">Μια άλλη κατηγορία είναι τα επαγγελματικά </w:t>
      </w:r>
      <w:r>
        <w:rPr>
          <w:rFonts w:cstheme="minorHAnsi"/>
          <w:sz w:val="24"/>
          <w:szCs w:val="24"/>
        </w:rPr>
        <w:t>heart</w:t>
      </w:r>
      <w:r w:rsidRPr="005F1484">
        <w:rPr>
          <w:rFonts w:cstheme="minorHAnsi"/>
          <w:sz w:val="24"/>
          <w:szCs w:val="24"/>
          <w:lang w:val="el-GR"/>
        </w:rPr>
        <w:t xml:space="preserve"> </w:t>
      </w:r>
      <w:r>
        <w:rPr>
          <w:rFonts w:cstheme="minorHAnsi"/>
          <w:sz w:val="24"/>
          <w:szCs w:val="24"/>
        </w:rPr>
        <w:t>rate</w:t>
      </w:r>
      <w:r w:rsidRPr="005F1484">
        <w:rPr>
          <w:rFonts w:cstheme="minorHAnsi"/>
          <w:sz w:val="24"/>
          <w:szCs w:val="24"/>
          <w:lang w:val="el-GR"/>
        </w:rPr>
        <w:t xml:space="preserve"> </w:t>
      </w:r>
      <w:r>
        <w:rPr>
          <w:rFonts w:cstheme="minorHAnsi"/>
          <w:sz w:val="24"/>
          <w:szCs w:val="24"/>
        </w:rPr>
        <w:t>monitors</w:t>
      </w:r>
      <w:r w:rsidR="0025377A" w:rsidRPr="0025377A">
        <w:rPr>
          <w:rFonts w:cstheme="minorHAnsi"/>
          <w:sz w:val="24"/>
          <w:szCs w:val="24"/>
          <w:lang w:val="el-GR"/>
        </w:rPr>
        <w:t xml:space="preserve"> </w:t>
      </w:r>
      <w:r w:rsidR="00453487" w:rsidRPr="00453487">
        <w:rPr>
          <w:rFonts w:cstheme="minorHAnsi"/>
          <w:sz w:val="24"/>
          <w:szCs w:val="24"/>
          <w:lang w:val="el-GR"/>
        </w:rPr>
        <w:t>(</w:t>
      </w:r>
      <w:r w:rsidR="004612C1">
        <w:rPr>
          <w:rFonts w:cstheme="minorHAnsi"/>
          <w:sz w:val="24"/>
          <w:szCs w:val="24"/>
          <w:lang w:val="el-GR"/>
        </w:rPr>
        <w:t xml:space="preserve">Εικόνα </w:t>
      </w:r>
      <w:r w:rsidR="00EC4778">
        <w:rPr>
          <w:rFonts w:cstheme="minorHAnsi"/>
          <w:sz w:val="24"/>
          <w:szCs w:val="24"/>
          <w:lang w:val="el-GR"/>
        </w:rPr>
        <w:t>2.</w:t>
      </w:r>
      <w:r w:rsidR="004612C1">
        <w:rPr>
          <w:rFonts w:cstheme="minorHAnsi"/>
          <w:sz w:val="24"/>
          <w:szCs w:val="24"/>
          <w:lang w:val="el-GR"/>
        </w:rPr>
        <w:t>17</w:t>
      </w:r>
      <w:r w:rsidR="00453487">
        <w:rPr>
          <w:rFonts w:cstheme="minorHAnsi"/>
          <w:sz w:val="24"/>
          <w:szCs w:val="24"/>
          <w:lang w:val="el-GR"/>
        </w:rPr>
        <w:t>)</w:t>
      </w:r>
      <w:r w:rsidRPr="005F1484">
        <w:rPr>
          <w:rFonts w:cstheme="minorHAnsi"/>
          <w:sz w:val="24"/>
          <w:szCs w:val="24"/>
          <w:lang w:val="el-GR"/>
        </w:rPr>
        <w:t xml:space="preserve">, </w:t>
      </w:r>
      <w:r>
        <w:rPr>
          <w:rFonts w:cstheme="minorHAnsi"/>
          <w:sz w:val="24"/>
          <w:szCs w:val="24"/>
          <w:lang w:val="el-GR"/>
        </w:rPr>
        <w:t>τα οποία είναι κατάλληλα για επαγγελματίες αθλητ</w:t>
      </w:r>
      <w:r w:rsidR="00453487">
        <w:rPr>
          <w:rFonts w:cstheme="minorHAnsi"/>
          <w:sz w:val="24"/>
          <w:szCs w:val="24"/>
          <w:lang w:val="el-GR"/>
        </w:rPr>
        <w:t>ές. Πέρα από τα παραπάνω χαρακτηριστικά, καταγράφουν την κατανάλωση ενέργειας και οξυγόνου, την αναπνευστική συχνότητα και το αποτέλεσμα της άσκησης.</w:t>
      </w:r>
      <w:r w:rsidR="00453487" w:rsidRPr="00453487">
        <w:rPr>
          <w:rFonts w:cstheme="minorHAnsi"/>
          <w:sz w:val="24"/>
          <w:szCs w:val="24"/>
          <w:lang w:val="el-GR"/>
        </w:rPr>
        <w:t xml:space="preserve"> </w:t>
      </w:r>
    </w:p>
    <w:p w14:paraId="59631933" w14:textId="77777777" w:rsidR="00453487" w:rsidRPr="00453487" w:rsidRDefault="00453487" w:rsidP="00FA5230">
      <w:pPr>
        <w:ind w:firstLine="180"/>
        <w:jc w:val="both"/>
        <w:rPr>
          <w:rFonts w:cstheme="minorHAnsi"/>
          <w:sz w:val="16"/>
          <w:szCs w:val="16"/>
          <w:lang w:val="el-GR"/>
        </w:rPr>
      </w:pP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sidR="004612C1">
        <w:rPr>
          <w:rFonts w:cstheme="minorHAnsi"/>
          <w:sz w:val="16"/>
          <w:szCs w:val="16"/>
          <w:lang w:val="el-GR"/>
        </w:rPr>
        <w:t xml:space="preserve">Εικόνα </w:t>
      </w:r>
      <w:r w:rsidR="00EC4778">
        <w:rPr>
          <w:rFonts w:cstheme="minorHAnsi"/>
          <w:sz w:val="16"/>
          <w:szCs w:val="16"/>
          <w:lang w:val="el-GR"/>
        </w:rPr>
        <w:t>2.</w:t>
      </w:r>
      <w:r w:rsidR="004612C1">
        <w:rPr>
          <w:rFonts w:cstheme="minorHAnsi"/>
          <w:sz w:val="16"/>
          <w:szCs w:val="16"/>
          <w:lang w:val="el-GR"/>
        </w:rPr>
        <w:t>17</w:t>
      </w:r>
      <w:r>
        <w:rPr>
          <w:rFonts w:cstheme="minorHAnsi"/>
          <w:sz w:val="16"/>
          <w:szCs w:val="16"/>
          <w:lang w:val="el-GR"/>
        </w:rPr>
        <w:t xml:space="preserve"> </w:t>
      </w:r>
      <w:r w:rsidRPr="00453487">
        <w:rPr>
          <w:rFonts w:cstheme="minorHAnsi"/>
          <w:sz w:val="16"/>
          <w:szCs w:val="16"/>
          <w:lang w:val="el-GR"/>
        </w:rPr>
        <w:t xml:space="preserve">: </w:t>
      </w:r>
      <w:r>
        <w:rPr>
          <w:rFonts w:cstheme="minorHAnsi"/>
          <w:sz w:val="16"/>
          <w:szCs w:val="16"/>
        </w:rPr>
        <w:t>Suunto</w:t>
      </w:r>
      <w:r w:rsidRPr="00453487">
        <w:rPr>
          <w:rFonts w:cstheme="minorHAnsi"/>
          <w:sz w:val="16"/>
          <w:szCs w:val="16"/>
          <w:lang w:val="el-GR"/>
        </w:rPr>
        <w:t xml:space="preserve"> </w:t>
      </w:r>
      <w:r>
        <w:rPr>
          <w:rFonts w:cstheme="minorHAnsi"/>
          <w:sz w:val="16"/>
          <w:szCs w:val="16"/>
        </w:rPr>
        <w:t>t</w:t>
      </w:r>
      <w:r w:rsidRPr="00453487">
        <w:rPr>
          <w:rFonts w:cstheme="minorHAnsi"/>
          <w:sz w:val="16"/>
          <w:szCs w:val="16"/>
          <w:lang w:val="el-GR"/>
        </w:rPr>
        <w:t>6</w:t>
      </w:r>
      <w:r>
        <w:rPr>
          <w:rFonts w:cstheme="minorHAnsi"/>
          <w:sz w:val="16"/>
          <w:szCs w:val="16"/>
        </w:rPr>
        <w:t>d</w:t>
      </w:r>
      <w:r w:rsidRPr="00453487">
        <w:rPr>
          <w:rFonts w:cstheme="minorHAnsi"/>
          <w:sz w:val="16"/>
          <w:szCs w:val="16"/>
          <w:lang w:val="el-GR"/>
        </w:rPr>
        <w:t xml:space="preserve"> </w:t>
      </w:r>
      <w:r>
        <w:rPr>
          <w:rFonts w:cstheme="minorHAnsi"/>
          <w:sz w:val="16"/>
          <w:szCs w:val="16"/>
        </w:rPr>
        <w:t>monitor</w:t>
      </w:r>
    </w:p>
    <w:p w14:paraId="49CA95FD" w14:textId="77777777" w:rsidR="003E36A1" w:rsidRDefault="003E36A1" w:rsidP="00716F84">
      <w:pPr>
        <w:jc w:val="both"/>
        <w:rPr>
          <w:rFonts w:cstheme="minorHAnsi"/>
          <w:sz w:val="24"/>
          <w:szCs w:val="24"/>
          <w:u w:val="single"/>
          <w:lang w:val="el-GR"/>
        </w:rPr>
      </w:pPr>
    </w:p>
    <w:p w14:paraId="7BE8EA4A" w14:textId="77777777" w:rsidR="001C13A9" w:rsidRPr="000707E2" w:rsidRDefault="001B08C2">
      <w:pPr>
        <w:pStyle w:val="3"/>
        <w:rPr>
          <w:sz w:val="28"/>
          <w:u w:val="single"/>
          <w:lang w:val="el-GR"/>
          <w:rPrChange w:id="718" w:author="Gladiator Gladiator" w:date="2018-05-23T20:27:00Z">
            <w:rPr>
              <w:lang w:val="el-GR"/>
            </w:rPr>
          </w:rPrChange>
        </w:rPr>
        <w:pPrChange w:id="719" w:author="Gladiator Gladiator" w:date="2018-05-23T20:27:00Z">
          <w:pPr>
            <w:jc w:val="both"/>
          </w:pPr>
        </w:pPrChange>
      </w:pPr>
      <w:r w:rsidRPr="000707E2">
        <w:rPr>
          <w:sz w:val="28"/>
          <w:u w:val="single"/>
          <w:lang w:val="el-GR"/>
          <w:rPrChange w:id="720" w:author="Gladiator Gladiator" w:date="2018-05-23T20:27:00Z">
            <w:rPr>
              <w:lang w:val="el-GR"/>
            </w:rPr>
          </w:rPrChange>
        </w:rPr>
        <w:t>2</w:t>
      </w:r>
      <w:r w:rsidR="009324CA" w:rsidRPr="000707E2">
        <w:rPr>
          <w:sz w:val="28"/>
          <w:u w:val="single"/>
          <w:lang w:val="el-GR"/>
          <w:rPrChange w:id="721" w:author="Gladiator Gladiator" w:date="2018-05-23T20:27:00Z">
            <w:rPr>
              <w:lang w:val="el-GR"/>
            </w:rPr>
          </w:rPrChange>
        </w:rPr>
        <w:t xml:space="preserve">.5.2 </w:t>
      </w:r>
      <w:r w:rsidR="001C13A9" w:rsidRPr="000707E2">
        <w:rPr>
          <w:sz w:val="28"/>
          <w:u w:val="single"/>
          <w:lang w:val="el-GR"/>
          <w:rPrChange w:id="722" w:author="Gladiator Gladiator" w:date="2018-05-23T20:27:00Z">
            <w:rPr>
              <w:lang w:val="el-GR"/>
            </w:rPr>
          </w:rPrChange>
        </w:rPr>
        <w:t>Όγκος παλμού</w:t>
      </w:r>
    </w:p>
    <w:p w14:paraId="317121DA" w14:textId="77777777" w:rsidR="00C37138" w:rsidRDefault="001C13A9" w:rsidP="00FA5230">
      <w:pPr>
        <w:ind w:firstLine="180"/>
        <w:jc w:val="both"/>
        <w:rPr>
          <w:rFonts w:cstheme="minorHAnsi"/>
          <w:sz w:val="24"/>
          <w:szCs w:val="24"/>
          <w:lang w:val="el-GR"/>
        </w:rPr>
      </w:pPr>
      <w:r>
        <w:rPr>
          <w:rFonts w:cstheme="minorHAnsi"/>
          <w:sz w:val="24"/>
          <w:szCs w:val="24"/>
          <w:lang w:val="el-GR"/>
        </w:rPr>
        <w:t>Το</w:t>
      </w:r>
      <w:r w:rsidRPr="001F4BD8">
        <w:rPr>
          <w:rFonts w:cstheme="minorHAnsi"/>
          <w:sz w:val="24"/>
          <w:szCs w:val="24"/>
          <w:lang w:val="el-GR"/>
        </w:rPr>
        <w:t xml:space="preserve"> </w:t>
      </w:r>
      <w:r>
        <w:rPr>
          <w:rFonts w:cstheme="minorHAnsi"/>
          <w:sz w:val="24"/>
          <w:szCs w:val="24"/>
        </w:rPr>
        <w:t>Blood</w:t>
      </w:r>
      <w:r w:rsidRPr="001F4BD8">
        <w:rPr>
          <w:rFonts w:cstheme="minorHAnsi"/>
          <w:sz w:val="24"/>
          <w:szCs w:val="24"/>
          <w:lang w:val="el-GR"/>
        </w:rPr>
        <w:t xml:space="preserve"> </w:t>
      </w:r>
      <w:r>
        <w:rPr>
          <w:rFonts w:cstheme="minorHAnsi"/>
          <w:sz w:val="24"/>
          <w:szCs w:val="24"/>
        </w:rPr>
        <w:t>volume</w:t>
      </w:r>
      <w:r w:rsidRPr="001F4BD8">
        <w:rPr>
          <w:rFonts w:cstheme="minorHAnsi"/>
          <w:sz w:val="24"/>
          <w:szCs w:val="24"/>
          <w:lang w:val="el-GR"/>
        </w:rPr>
        <w:t xml:space="preserve"> </w:t>
      </w:r>
      <w:r>
        <w:rPr>
          <w:rFonts w:cstheme="minorHAnsi"/>
          <w:sz w:val="24"/>
          <w:szCs w:val="24"/>
        </w:rPr>
        <w:t>pulse</w:t>
      </w:r>
      <w:r w:rsidRPr="001F4BD8">
        <w:rPr>
          <w:rFonts w:cstheme="minorHAnsi"/>
          <w:sz w:val="24"/>
          <w:szCs w:val="24"/>
          <w:lang w:val="el-GR"/>
        </w:rPr>
        <w:t xml:space="preserve"> </w:t>
      </w:r>
      <w:r>
        <w:rPr>
          <w:rFonts w:cstheme="minorHAnsi"/>
          <w:sz w:val="24"/>
          <w:szCs w:val="24"/>
          <w:lang w:val="el-GR"/>
        </w:rPr>
        <w:t xml:space="preserve">είναι ο όγκος αίματος που μεταφέρεται σε ένα κτύπο της καρδιάς. Για τη μέτρησή του χρησιμοποιούνται αισθητήρες οι οποίοι τοποθετούνται στο δάχτυλο του χεριού. Η λειτουργία τους βασίζονται στο ότι σε κάθε κτύπο της καρδιάς υπάρχει περισσότερο αίμα στο δέρμα. Έτσι, με την χρήση </w:t>
      </w:r>
      <w:r w:rsidR="00C37138">
        <w:rPr>
          <w:rFonts w:cstheme="minorHAnsi"/>
          <w:sz w:val="24"/>
          <w:szCs w:val="24"/>
          <w:lang w:val="el-GR"/>
        </w:rPr>
        <w:t>υπέρυθρης ακτινοβολίας(</w:t>
      </w:r>
      <w:r>
        <w:rPr>
          <w:rFonts w:cstheme="minorHAnsi"/>
          <w:sz w:val="24"/>
          <w:szCs w:val="24"/>
        </w:rPr>
        <w:t>infra</w:t>
      </w:r>
      <w:r w:rsidRPr="001C13A9">
        <w:rPr>
          <w:rFonts w:cstheme="minorHAnsi"/>
          <w:sz w:val="24"/>
          <w:szCs w:val="24"/>
          <w:lang w:val="el-GR"/>
        </w:rPr>
        <w:t>-</w:t>
      </w:r>
      <w:r>
        <w:rPr>
          <w:rFonts w:cstheme="minorHAnsi"/>
          <w:sz w:val="24"/>
          <w:szCs w:val="24"/>
        </w:rPr>
        <w:t>red</w:t>
      </w:r>
      <w:r w:rsidR="00C37138">
        <w:rPr>
          <w:rFonts w:cstheme="minorHAnsi"/>
          <w:sz w:val="24"/>
          <w:szCs w:val="24"/>
          <w:lang w:val="el-GR"/>
        </w:rPr>
        <w:t xml:space="preserve">) </w:t>
      </w:r>
      <w:r>
        <w:rPr>
          <w:rFonts w:cstheme="minorHAnsi"/>
          <w:sz w:val="24"/>
          <w:szCs w:val="24"/>
          <w:lang w:val="el-GR"/>
        </w:rPr>
        <w:t>που υπάρχει στον αισθητήρα γίνεται αυτή η μέτρηση στο δέρμα.</w:t>
      </w:r>
    </w:p>
    <w:p w14:paraId="5C2C8388" w14:textId="77777777" w:rsidR="001C13A9" w:rsidRDefault="00AD1DD6" w:rsidP="00FA5230">
      <w:pPr>
        <w:ind w:firstLine="180"/>
        <w:jc w:val="center"/>
        <w:rPr>
          <w:rFonts w:cstheme="minorHAnsi"/>
          <w:sz w:val="24"/>
          <w:szCs w:val="24"/>
          <w:lang w:val="el-GR"/>
        </w:rPr>
      </w:pPr>
      <w:r>
        <w:rPr>
          <w:rFonts w:cstheme="minorHAnsi"/>
          <w:sz w:val="24"/>
          <w:szCs w:val="24"/>
          <w:lang w:val="el-GR"/>
        </w:rPr>
        <w:pict w14:anchorId="752F2597">
          <v:shape id="_x0000_i1033" type="#_x0000_t75" style="width:384.4pt;height:117.6pt">
            <v:imagedata r:id="rId29" o:title="μέτρηση ογκου αίματος"/>
          </v:shape>
        </w:pict>
      </w:r>
    </w:p>
    <w:p w14:paraId="32BEE25B" w14:textId="77777777" w:rsidR="00C37138" w:rsidRDefault="00C37138" w:rsidP="00FA5230">
      <w:pPr>
        <w:ind w:firstLine="180"/>
        <w:jc w:val="center"/>
        <w:rPr>
          <w:rFonts w:cstheme="minorHAnsi"/>
          <w:sz w:val="16"/>
          <w:szCs w:val="16"/>
          <w:lang w:val="el-GR"/>
        </w:rPr>
      </w:pPr>
      <w:r>
        <w:rPr>
          <w:rFonts w:cstheme="minorHAnsi"/>
          <w:sz w:val="16"/>
          <w:szCs w:val="16"/>
          <w:lang w:val="el-GR"/>
        </w:rPr>
        <w:t xml:space="preserve">Εικόνα </w:t>
      </w:r>
      <w:r w:rsidR="00EC4778">
        <w:rPr>
          <w:rFonts w:cstheme="minorHAnsi"/>
          <w:sz w:val="16"/>
          <w:szCs w:val="16"/>
          <w:lang w:val="el-GR"/>
        </w:rPr>
        <w:t>2.</w:t>
      </w:r>
      <w:r>
        <w:rPr>
          <w:rFonts w:cstheme="minorHAnsi"/>
          <w:sz w:val="16"/>
          <w:szCs w:val="16"/>
          <w:lang w:val="el-GR"/>
        </w:rPr>
        <w:t>1</w:t>
      </w:r>
      <w:r w:rsidR="004612C1">
        <w:rPr>
          <w:rFonts w:cstheme="minorHAnsi"/>
          <w:sz w:val="16"/>
          <w:szCs w:val="16"/>
          <w:lang w:val="el-GR"/>
        </w:rPr>
        <w:t>8</w:t>
      </w:r>
      <w:r w:rsidRPr="00C37138">
        <w:rPr>
          <w:rFonts w:cstheme="minorHAnsi"/>
          <w:sz w:val="16"/>
          <w:szCs w:val="16"/>
          <w:lang w:val="el-GR"/>
        </w:rPr>
        <w:t xml:space="preserve"> : </w:t>
      </w:r>
      <w:r>
        <w:rPr>
          <w:rFonts w:cstheme="minorHAnsi"/>
          <w:sz w:val="16"/>
          <w:szCs w:val="16"/>
          <w:lang w:val="el-GR"/>
        </w:rPr>
        <w:t>Παράδειγμα μέτρησης όγκου αίματος</w:t>
      </w:r>
    </w:p>
    <w:p w14:paraId="5FFE90C0" w14:textId="77777777" w:rsidR="00C37138" w:rsidRDefault="00C37138" w:rsidP="00FA5230">
      <w:pPr>
        <w:ind w:firstLine="180"/>
        <w:jc w:val="both"/>
        <w:rPr>
          <w:rFonts w:cstheme="minorHAnsi"/>
          <w:sz w:val="24"/>
          <w:szCs w:val="24"/>
          <w:lang w:val="el-GR"/>
        </w:rPr>
      </w:pPr>
      <w:r>
        <w:rPr>
          <w:rFonts w:cstheme="minorHAnsi"/>
          <w:sz w:val="24"/>
          <w:szCs w:val="24"/>
          <w:lang w:val="el-GR"/>
        </w:rPr>
        <w:t xml:space="preserve">Η συναισθηματική κατάσταση στην οποία βρίσκεται ο εξεταζόμενος, επηρεάζει άμεσα την μέγιστη τιμή που παίρνει κάθε φορά το </w:t>
      </w:r>
      <w:r>
        <w:rPr>
          <w:rFonts w:cstheme="minorHAnsi"/>
          <w:sz w:val="24"/>
          <w:szCs w:val="24"/>
        </w:rPr>
        <w:t>blood</w:t>
      </w:r>
      <w:r w:rsidRPr="00C37138">
        <w:rPr>
          <w:rFonts w:cstheme="minorHAnsi"/>
          <w:sz w:val="24"/>
          <w:szCs w:val="24"/>
          <w:lang w:val="el-GR"/>
        </w:rPr>
        <w:t xml:space="preserve"> </w:t>
      </w:r>
      <w:r>
        <w:rPr>
          <w:rFonts w:cstheme="minorHAnsi"/>
          <w:sz w:val="24"/>
          <w:szCs w:val="24"/>
        </w:rPr>
        <w:t>volume</w:t>
      </w:r>
      <w:r w:rsidRPr="00C37138">
        <w:rPr>
          <w:rFonts w:cstheme="minorHAnsi"/>
          <w:sz w:val="24"/>
          <w:szCs w:val="24"/>
          <w:lang w:val="el-GR"/>
        </w:rPr>
        <w:t xml:space="preserve"> </w:t>
      </w:r>
      <w:r>
        <w:rPr>
          <w:rFonts w:cstheme="minorHAnsi"/>
          <w:sz w:val="24"/>
          <w:szCs w:val="24"/>
        </w:rPr>
        <w:t>pulse</w:t>
      </w:r>
      <w:r w:rsidRPr="00C37138">
        <w:rPr>
          <w:rFonts w:cstheme="minorHAnsi"/>
          <w:sz w:val="24"/>
          <w:szCs w:val="24"/>
          <w:lang w:val="el-GR"/>
        </w:rPr>
        <w:t>.</w:t>
      </w:r>
    </w:p>
    <w:p w14:paraId="440411D5" w14:textId="155556C9" w:rsidR="00712C47" w:rsidRDefault="00A113D2" w:rsidP="00FA5230">
      <w:pPr>
        <w:ind w:firstLine="180"/>
        <w:jc w:val="both"/>
        <w:rPr>
          <w:rFonts w:cstheme="minorHAnsi"/>
          <w:sz w:val="24"/>
          <w:szCs w:val="24"/>
          <w:lang w:val="el-GR"/>
        </w:rPr>
      </w:pPr>
      <w:r>
        <w:rPr>
          <w:noProof/>
        </w:rPr>
        <w:pict w14:anchorId="2CC1FCEE">
          <v:shape id="_x0000_s1032" type="#_x0000_t75" style="position:absolute;left:0;text-align:left;margin-left:297.75pt;margin-top:11.5pt;width:149.25pt;height:84.1pt;z-index:251662336;mso-position-horizontal-relative:text;mso-position-vertical-relative:text;mso-width-relative:page;mso-height-relative:page">
            <v:imagedata r:id="rId30" o:title="Συσκευή πιεσης"/>
            <w10:wrap type="square"/>
          </v:shape>
        </w:pict>
      </w:r>
      <w:r w:rsidR="00712C47">
        <w:rPr>
          <w:rFonts w:cstheme="minorHAnsi"/>
          <w:sz w:val="24"/>
          <w:szCs w:val="24"/>
          <w:lang w:val="el-GR"/>
        </w:rPr>
        <w:t xml:space="preserve">Οι συσκευές που χρησιμοποιούνται για την μέτρηση του </w:t>
      </w:r>
      <w:r w:rsidR="00712C47">
        <w:rPr>
          <w:rFonts w:cstheme="minorHAnsi"/>
          <w:sz w:val="24"/>
          <w:szCs w:val="24"/>
        </w:rPr>
        <w:t>blood</w:t>
      </w:r>
      <w:r w:rsidR="00712C47" w:rsidRPr="00712C47">
        <w:rPr>
          <w:rFonts w:cstheme="minorHAnsi"/>
          <w:sz w:val="24"/>
          <w:szCs w:val="24"/>
          <w:lang w:val="el-GR"/>
        </w:rPr>
        <w:t xml:space="preserve"> </w:t>
      </w:r>
      <w:r w:rsidR="00712C47">
        <w:rPr>
          <w:rFonts w:cstheme="minorHAnsi"/>
          <w:sz w:val="24"/>
          <w:szCs w:val="24"/>
        </w:rPr>
        <w:t>volume</w:t>
      </w:r>
      <w:r w:rsidR="00712C47" w:rsidRPr="00712C47">
        <w:rPr>
          <w:rFonts w:cstheme="minorHAnsi"/>
          <w:sz w:val="24"/>
          <w:szCs w:val="24"/>
          <w:lang w:val="el-GR"/>
        </w:rPr>
        <w:t xml:space="preserve"> </w:t>
      </w:r>
      <w:r w:rsidR="00712C47">
        <w:rPr>
          <w:rFonts w:cstheme="minorHAnsi"/>
          <w:sz w:val="24"/>
          <w:szCs w:val="24"/>
        </w:rPr>
        <w:t>pulse</w:t>
      </w:r>
      <w:r w:rsidR="00712C47" w:rsidRPr="00712C47">
        <w:rPr>
          <w:rFonts w:cstheme="minorHAnsi"/>
          <w:sz w:val="24"/>
          <w:szCs w:val="24"/>
          <w:lang w:val="el-GR"/>
        </w:rPr>
        <w:t xml:space="preserve"> </w:t>
      </w:r>
      <w:r w:rsidR="00712C47">
        <w:rPr>
          <w:rFonts w:cstheme="minorHAnsi"/>
          <w:sz w:val="24"/>
          <w:szCs w:val="24"/>
          <w:lang w:val="el-GR"/>
        </w:rPr>
        <w:t xml:space="preserve">είναι οι συσκευές μέτρησης της πίεσης του αίματος. Οι </w:t>
      </w:r>
      <w:r w:rsidR="004612C1">
        <w:rPr>
          <w:rFonts w:cstheme="minorHAnsi"/>
          <w:sz w:val="24"/>
          <w:szCs w:val="24"/>
          <w:lang w:val="el-GR"/>
        </w:rPr>
        <w:t>χειροκίνητες συσκευές (</w:t>
      </w:r>
      <w:del w:id="723" w:author="Gladiator Gladiator" w:date="2018-05-23T01:55:00Z">
        <w:r w:rsidR="004612C1" w:rsidDel="00321F3A">
          <w:rPr>
            <w:rFonts w:cstheme="minorHAnsi"/>
            <w:sz w:val="24"/>
            <w:szCs w:val="24"/>
            <w:lang w:val="el-GR"/>
          </w:rPr>
          <w:delText>εικόνα</w:delText>
        </w:r>
      </w:del>
      <w:ins w:id="724" w:author="Gladiator Gladiator" w:date="2018-05-23T01:55:00Z">
        <w:r w:rsidR="00321F3A">
          <w:rPr>
            <w:rFonts w:cstheme="minorHAnsi"/>
            <w:sz w:val="24"/>
            <w:szCs w:val="24"/>
            <w:lang w:val="el-GR"/>
          </w:rPr>
          <w:t>Εικόνα</w:t>
        </w:r>
      </w:ins>
      <w:r w:rsidR="004612C1">
        <w:rPr>
          <w:rFonts w:cstheme="minorHAnsi"/>
          <w:sz w:val="24"/>
          <w:szCs w:val="24"/>
          <w:lang w:val="el-GR"/>
        </w:rPr>
        <w:t xml:space="preserve"> </w:t>
      </w:r>
      <w:r w:rsidR="00EC4778">
        <w:rPr>
          <w:rFonts w:cstheme="minorHAnsi"/>
          <w:sz w:val="24"/>
          <w:szCs w:val="24"/>
          <w:lang w:val="el-GR"/>
        </w:rPr>
        <w:t>2.</w:t>
      </w:r>
      <w:r w:rsidR="004612C1">
        <w:rPr>
          <w:rFonts w:cstheme="minorHAnsi"/>
          <w:sz w:val="24"/>
          <w:szCs w:val="24"/>
          <w:lang w:val="el-GR"/>
        </w:rPr>
        <w:t>19</w:t>
      </w:r>
      <w:r w:rsidR="00712C47">
        <w:rPr>
          <w:rFonts w:cstheme="minorHAnsi"/>
          <w:sz w:val="24"/>
          <w:szCs w:val="24"/>
          <w:lang w:val="el-GR"/>
        </w:rPr>
        <w:t>)</w:t>
      </w:r>
      <w:del w:id="725" w:author="goumop" w:date="2018-05-29T15:11:00Z">
        <w:r w:rsidR="00712C47" w:rsidDel="002A2F1B">
          <w:rPr>
            <w:rFonts w:cstheme="minorHAnsi"/>
            <w:sz w:val="24"/>
            <w:szCs w:val="24"/>
            <w:lang w:val="el-GR"/>
          </w:rPr>
          <w:delText xml:space="preserve"> ,</w:delText>
        </w:r>
      </w:del>
      <w:ins w:id="726" w:author="goumop" w:date="2018-05-29T15:11:00Z">
        <w:r w:rsidR="002A2F1B">
          <w:rPr>
            <w:rFonts w:cstheme="minorHAnsi"/>
            <w:sz w:val="24"/>
            <w:szCs w:val="24"/>
            <w:lang w:val="el-GR"/>
          </w:rPr>
          <w:t xml:space="preserve">, </w:t>
        </w:r>
      </w:ins>
      <w:r w:rsidR="00712C47">
        <w:rPr>
          <w:rFonts w:cstheme="minorHAnsi"/>
          <w:sz w:val="24"/>
          <w:szCs w:val="24"/>
          <w:lang w:val="el-GR"/>
        </w:rPr>
        <w:t>που είναι οι πιο απλές και φθηνές, έχουν ένα</w:t>
      </w:r>
      <w:r w:rsidR="00245B72">
        <w:rPr>
          <w:rFonts w:cstheme="minorHAnsi"/>
          <w:sz w:val="24"/>
          <w:szCs w:val="24"/>
          <w:lang w:val="el-GR"/>
        </w:rPr>
        <w:t xml:space="preserve"> μανίκι και ένα</w:t>
      </w:r>
      <w:r w:rsidR="00712C47">
        <w:rPr>
          <w:rFonts w:cstheme="minorHAnsi"/>
          <w:sz w:val="24"/>
          <w:szCs w:val="24"/>
          <w:lang w:val="el-GR"/>
        </w:rPr>
        <w:t xml:space="preserve"> μπαλονάκι. Η πίεση και οι παλμοί του αίματος </w:t>
      </w:r>
      <w:r w:rsidR="00245B72">
        <w:rPr>
          <w:rFonts w:cstheme="minorHAnsi"/>
          <w:sz w:val="24"/>
          <w:szCs w:val="24"/>
          <w:lang w:val="el-GR"/>
        </w:rPr>
        <w:t>εμφανίζονται</w:t>
      </w:r>
      <w:r w:rsidR="00712C47">
        <w:rPr>
          <w:rFonts w:cstheme="minorHAnsi"/>
          <w:sz w:val="24"/>
          <w:szCs w:val="24"/>
          <w:lang w:val="el-GR"/>
        </w:rPr>
        <w:t xml:space="preserve"> σε ψηφιακό πλαίσιο</w:t>
      </w:r>
      <w:r w:rsidR="00245B72">
        <w:rPr>
          <w:rFonts w:cstheme="minorHAnsi"/>
          <w:sz w:val="24"/>
          <w:szCs w:val="24"/>
          <w:lang w:val="el-GR"/>
        </w:rPr>
        <w:t>.</w:t>
      </w:r>
    </w:p>
    <w:p w14:paraId="6B2CEA6C" w14:textId="77777777" w:rsidR="00245B72" w:rsidRPr="00245B72" w:rsidRDefault="00245B72" w:rsidP="00FA5230">
      <w:pPr>
        <w:ind w:firstLine="180"/>
        <w:jc w:val="both"/>
        <w:rPr>
          <w:rFonts w:cstheme="minorHAnsi"/>
          <w:sz w:val="16"/>
          <w:szCs w:val="16"/>
          <w:lang w:val="el-GR"/>
        </w:rPr>
      </w:pP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sidRPr="00245B72">
        <w:rPr>
          <w:rFonts w:cstheme="minorHAnsi"/>
          <w:sz w:val="24"/>
          <w:szCs w:val="24"/>
          <w:lang w:val="el-GR"/>
        </w:rPr>
        <w:t xml:space="preserve">   </w:t>
      </w:r>
      <w:r w:rsidR="00433F24">
        <w:rPr>
          <w:rFonts w:cstheme="minorHAnsi"/>
          <w:sz w:val="24"/>
          <w:szCs w:val="24"/>
          <w:lang w:val="el-GR"/>
        </w:rPr>
        <w:t xml:space="preserve">       </w:t>
      </w:r>
      <w:r w:rsidR="004612C1">
        <w:rPr>
          <w:rFonts w:cstheme="minorHAnsi"/>
          <w:sz w:val="16"/>
          <w:szCs w:val="16"/>
          <w:lang w:val="el-GR"/>
        </w:rPr>
        <w:t xml:space="preserve">Εικόνα </w:t>
      </w:r>
      <w:r w:rsidR="00EC4778">
        <w:rPr>
          <w:rFonts w:cstheme="minorHAnsi"/>
          <w:sz w:val="16"/>
          <w:szCs w:val="16"/>
          <w:lang w:val="el-GR"/>
        </w:rPr>
        <w:t>2.</w:t>
      </w:r>
      <w:r w:rsidR="004612C1">
        <w:rPr>
          <w:rFonts w:cstheme="minorHAnsi"/>
          <w:sz w:val="16"/>
          <w:szCs w:val="16"/>
          <w:lang w:val="el-GR"/>
        </w:rPr>
        <w:t>19</w:t>
      </w:r>
      <w:r>
        <w:rPr>
          <w:rFonts w:cstheme="minorHAnsi"/>
          <w:sz w:val="16"/>
          <w:szCs w:val="16"/>
          <w:lang w:val="el-GR"/>
        </w:rPr>
        <w:t xml:space="preserve"> : </w:t>
      </w:r>
      <w:r>
        <w:rPr>
          <w:rFonts w:cstheme="minorHAnsi"/>
          <w:sz w:val="16"/>
          <w:szCs w:val="16"/>
        </w:rPr>
        <w:t>Omron</w:t>
      </w:r>
      <w:r w:rsidRPr="00245B72">
        <w:rPr>
          <w:rFonts w:cstheme="minorHAnsi"/>
          <w:sz w:val="16"/>
          <w:szCs w:val="16"/>
          <w:lang w:val="el-GR"/>
        </w:rPr>
        <w:t xml:space="preserve"> </w:t>
      </w:r>
      <w:r>
        <w:rPr>
          <w:rFonts w:cstheme="minorHAnsi"/>
          <w:sz w:val="16"/>
          <w:szCs w:val="16"/>
        </w:rPr>
        <w:t>M</w:t>
      </w:r>
      <w:r w:rsidRPr="00245B72">
        <w:rPr>
          <w:rFonts w:cstheme="minorHAnsi"/>
          <w:sz w:val="16"/>
          <w:szCs w:val="16"/>
          <w:lang w:val="el-GR"/>
        </w:rPr>
        <w:t xml:space="preserve">1 </w:t>
      </w:r>
      <w:r>
        <w:rPr>
          <w:rFonts w:cstheme="minorHAnsi"/>
          <w:sz w:val="16"/>
          <w:szCs w:val="16"/>
        </w:rPr>
        <w:t>compact</w:t>
      </w:r>
    </w:p>
    <w:p w14:paraId="352A2D77" w14:textId="6F6C86F0" w:rsidR="00C37138" w:rsidRDefault="001F4BD8" w:rsidP="00FA5230">
      <w:pPr>
        <w:ind w:firstLine="180"/>
        <w:jc w:val="both"/>
        <w:rPr>
          <w:rFonts w:cstheme="minorHAnsi"/>
          <w:sz w:val="24"/>
          <w:szCs w:val="24"/>
          <w:lang w:val="el-GR"/>
        </w:rPr>
      </w:pPr>
      <w:r>
        <w:rPr>
          <w:rFonts w:cstheme="minorHAnsi"/>
          <w:noProof/>
          <w:sz w:val="24"/>
          <w:szCs w:val="24"/>
        </w:rPr>
        <w:lastRenderedPageBreak/>
        <w:drawing>
          <wp:anchor distT="0" distB="0" distL="114300" distR="114300" simplePos="0" relativeHeight="251663360" behindDoc="0" locked="0" layoutInCell="1" allowOverlap="1" wp14:anchorId="2910FFAB" wp14:editId="0C2D085C">
            <wp:simplePos x="0" y="0"/>
            <wp:positionH relativeFrom="column">
              <wp:posOffset>4305300</wp:posOffset>
            </wp:positionH>
            <wp:positionV relativeFrom="paragraph">
              <wp:posOffset>0</wp:posOffset>
            </wp:positionV>
            <wp:extent cx="1504950" cy="1504950"/>
            <wp:effectExtent l="0" t="0" r="0" b="0"/>
            <wp:wrapSquare wrapText="bothSides"/>
            <wp:docPr id="6" name="Εικόνα 6" descr="C:\Users\Gladiator\AppData\Local\Microsoft\Windows\INetCache\Content.Word\M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ladiator\AppData\Local\Microsoft\Windows\INetCache\Content.Word\M7-5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45B72">
        <w:rPr>
          <w:rFonts w:cstheme="minorHAnsi"/>
          <w:sz w:val="24"/>
          <w:szCs w:val="24"/>
          <w:lang w:val="el-GR"/>
        </w:rPr>
        <w:t xml:space="preserve">Οι αυτόματες συσκευές </w:t>
      </w:r>
      <w:r>
        <w:rPr>
          <w:rFonts w:cstheme="minorHAnsi"/>
          <w:sz w:val="24"/>
          <w:szCs w:val="24"/>
          <w:lang w:val="el-GR"/>
        </w:rPr>
        <w:t>(</w:t>
      </w:r>
      <w:del w:id="727" w:author="Gladiator Gladiator" w:date="2018-05-23T01:55:00Z">
        <w:r w:rsidDel="00321F3A">
          <w:rPr>
            <w:rFonts w:cstheme="minorHAnsi"/>
            <w:sz w:val="24"/>
            <w:szCs w:val="24"/>
            <w:lang w:val="el-GR"/>
          </w:rPr>
          <w:delText>εικόνα</w:delText>
        </w:r>
      </w:del>
      <w:ins w:id="728" w:author="Gladiator Gladiator" w:date="2018-05-23T01:55:00Z">
        <w:r w:rsidR="00321F3A">
          <w:rPr>
            <w:rFonts w:cstheme="minorHAnsi"/>
            <w:sz w:val="24"/>
            <w:szCs w:val="24"/>
            <w:lang w:val="el-GR"/>
          </w:rPr>
          <w:t>Εικόνα</w:t>
        </w:r>
      </w:ins>
      <w:r w:rsidR="004612C1">
        <w:rPr>
          <w:rFonts w:cstheme="minorHAnsi"/>
          <w:sz w:val="24"/>
          <w:szCs w:val="24"/>
          <w:lang w:val="el-GR"/>
        </w:rPr>
        <w:t xml:space="preserve"> </w:t>
      </w:r>
      <w:r w:rsidR="00EC4778">
        <w:rPr>
          <w:rFonts w:cstheme="minorHAnsi"/>
          <w:sz w:val="24"/>
          <w:szCs w:val="24"/>
          <w:lang w:val="el-GR"/>
        </w:rPr>
        <w:t>2.</w:t>
      </w:r>
      <w:r w:rsidR="004612C1">
        <w:rPr>
          <w:rFonts w:cstheme="minorHAnsi"/>
          <w:sz w:val="24"/>
          <w:szCs w:val="24"/>
          <w:lang w:val="el-GR"/>
        </w:rPr>
        <w:t>20</w:t>
      </w:r>
      <w:r>
        <w:rPr>
          <w:rFonts w:cstheme="minorHAnsi"/>
          <w:sz w:val="24"/>
          <w:szCs w:val="24"/>
          <w:lang w:val="el-GR"/>
        </w:rPr>
        <w:t xml:space="preserve">) </w:t>
      </w:r>
      <w:r w:rsidR="00245B72">
        <w:rPr>
          <w:rFonts w:cstheme="minorHAnsi"/>
          <w:sz w:val="24"/>
          <w:szCs w:val="24"/>
          <w:lang w:val="el-GR"/>
        </w:rPr>
        <w:t xml:space="preserve">παρέχουν πιο εύκολο τρόπο μέτρησης. Έχουν και αυτές μανίκι που φοράει ο εξεταζόμενος αλλά η διαφορά με την παραπάνω συσκευή είναι πως δεν έχουν μπαλονάκι. Έτσι, η μέτρηση γίνεται με το πάτημα ενός κουμπιού. Στις συσκευές αυτές μπορείς να βρεις μνήμη, προοδευμένο λογισμικό διαχείρισης υγείας, γραφικές παραστάσεις στην οθόνη, λογισμικό για Η/Υ, καλώδιο διεπαφής ή </w:t>
      </w:r>
      <w:r w:rsidR="00245B72">
        <w:rPr>
          <w:rFonts w:cstheme="minorHAnsi"/>
          <w:sz w:val="24"/>
          <w:szCs w:val="24"/>
        </w:rPr>
        <w:t>Bluetooth</w:t>
      </w:r>
      <w:r w:rsidR="00245B72" w:rsidRPr="00245B72">
        <w:rPr>
          <w:rFonts w:cstheme="minorHAnsi"/>
          <w:sz w:val="24"/>
          <w:szCs w:val="24"/>
          <w:lang w:val="el-GR"/>
        </w:rPr>
        <w:t xml:space="preserve"> </w:t>
      </w:r>
      <w:r w:rsidR="00245B72">
        <w:rPr>
          <w:rFonts w:cstheme="minorHAnsi"/>
          <w:sz w:val="24"/>
          <w:szCs w:val="24"/>
          <w:lang w:val="el-GR"/>
        </w:rPr>
        <w:t>επικοινωνία</w:t>
      </w:r>
      <w:r w:rsidR="00245B72" w:rsidRPr="00245B72">
        <w:rPr>
          <w:rFonts w:cstheme="minorHAnsi"/>
          <w:sz w:val="24"/>
          <w:szCs w:val="24"/>
          <w:lang w:val="el-GR"/>
        </w:rPr>
        <w:t>.</w:t>
      </w:r>
    </w:p>
    <w:p w14:paraId="2E1F0E5D" w14:textId="77777777" w:rsidR="001F4BD8" w:rsidRPr="000F13E0" w:rsidRDefault="001F4BD8" w:rsidP="00FA5230">
      <w:pPr>
        <w:ind w:firstLine="180"/>
        <w:jc w:val="both"/>
        <w:rPr>
          <w:rFonts w:cstheme="minorHAnsi"/>
          <w:sz w:val="16"/>
          <w:szCs w:val="16"/>
        </w:rPr>
      </w:pP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Pr>
          <w:rFonts w:cstheme="minorHAnsi"/>
          <w:sz w:val="24"/>
          <w:szCs w:val="24"/>
          <w:lang w:val="el-GR"/>
        </w:rPr>
        <w:tab/>
      </w:r>
      <w:r w:rsidR="00EC4778" w:rsidRPr="00B63BAB">
        <w:rPr>
          <w:rFonts w:cstheme="minorHAnsi"/>
          <w:sz w:val="24"/>
          <w:szCs w:val="24"/>
          <w:lang w:val="el-GR"/>
        </w:rPr>
        <w:t xml:space="preserve">  </w:t>
      </w:r>
      <w:r w:rsidR="006723EC" w:rsidRPr="00B63BAB">
        <w:rPr>
          <w:rFonts w:cstheme="minorHAnsi"/>
          <w:sz w:val="24"/>
          <w:szCs w:val="24"/>
          <w:lang w:val="el-GR"/>
        </w:rPr>
        <w:t xml:space="preserve"> </w:t>
      </w:r>
      <w:r>
        <w:rPr>
          <w:rFonts w:cstheme="minorHAnsi"/>
          <w:sz w:val="16"/>
          <w:szCs w:val="16"/>
          <w:lang w:val="el-GR"/>
        </w:rPr>
        <w:t>Εικόνα</w:t>
      </w:r>
      <w:r w:rsidR="004612C1">
        <w:rPr>
          <w:rFonts w:cstheme="minorHAnsi"/>
          <w:sz w:val="16"/>
          <w:szCs w:val="16"/>
        </w:rPr>
        <w:t xml:space="preserve"> </w:t>
      </w:r>
      <w:r w:rsidR="00EC4778" w:rsidRPr="00EC4778">
        <w:rPr>
          <w:rFonts w:cstheme="minorHAnsi"/>
          <w:sz w:val="16"/>
          <w:szCs w:val="16"/>
        </w:rPr>
        <w:t>2.</w:t>
      </w:r>
      <w:r w:rsidR="004612C1">
        <w:rPr>
          <w:rFonts w:cstheme="minorHAnsi"/>
          <w:sz w:val="16"/>
          <w:szCs w:val="16"/>
        </w:rPr>
        <w:t>20</w:t>
      </w:r>
      <w:r w:rsidR="00EC4778">
        <w:rPr>
          <w:rFonts w:cstheme="minorHAnsi"/>
          <w:sz w:val="16"/>
          <w:szCs w:val="16"/>
        </w:rPr>
        <w:t>:</w:t>
      </w:r>
      <w:r>
        <w:rPr>
          <w:rFonts w:cstheme="minorHAnsi"/>
          <w:sz w:val="16"/>
          <w:szCs w:val="16"/>
        </w:rPr>
        <w:t>Omron</w:t>
      </w:r>
      <w:r w:rsidRPr="000F13E0">
        <w:rPr>
          <w:rFonts w:cstheme="minorHAnsi"/>
          <w:sz w:val="16"/>
          <w:szCs w:val="16"/>
        </w:rPr>
        <w:t xml:space="preserve"> </w:t>
      </w:r>
      <w:r>
        <w:rPr>
          <w:rFonts w:cstheme="minorHAnsi"/>
          <w:sz w:val="16"/>
          <w:szCs w:val="16"/>
        </w:rPr>
        <w:t>M</w:t>
      </w:r>
      <w:r w:rsidRPr="000F13E0">
        <w:rPr>
          <w:rFonts w:cstheme="minorHAnsi"/>
          <w:sz w:val="16"/>
          <w:szCs w:val="16"/>
        </w:rPr>
        <w:t xml:space="preserve">7 </w:t>
      </w:r>
      <w:r>
        <w:rPr>
          <w:rFonts w:cstheme="minorHAnsi"/>
          <w:sz w:val="16"/>
          <w:szCs w:val="16"/>
        </w:rPr>
        <w:t>Intelli</w:t>
      </w:r>
      <w:r w:rsidRPr="000F13E0">
        <w:rPr>
          <w:rFonts w:cstheme="minorHAnsi"/>
          <w:sz w:val="16"/>
          <w:szCs w:val="16"/>
        </w:rPr>
        <w:t xml:space="preserve"> </w:t>
      </w:r>
      <w:r>
        <w:rPr>
          <w:rFonts w:cstheme="minorHAnsi"/>
          <w:sz w:val="16"/>
          <w:szCs w:val="16"/>
        </w:rPr>
        <w:t>IT</w:t>
      </w:r>
      <w:r w:rsidRPr="000F13E0">
        <w:rPr>
          <w:rFonts w:cstheme="minorHAnsi"/>
          <w:sz w:val="16"/>
          <w:szCs w:val="16"/>
        </w:rPr>
        <w:t xml:space="preserve"> </w:t>
      </w:r>
      <w:r>
        <w:rPr>
          <w:rFonts w:cstheme="minorHAnsi"/>
          <w:sz w:val="16"/>
          <w:szCs w:val="16"/>
        </w:rPr>
        <w:t>Bluetooth</w:t>
      </w:r>
    </w:p>
    <w:p w14:paraId="7876E158" w14:textId="77777777" w:rsidR="00716F84" w:rsidRPr="000F13E0" w:rsidRDefault="00716F84" w:rsidP="00716F84">
      <w:pPr>
        <w:jc w:val="both"/>
        <w:rPr>
          <w:rFonts w:cstheme="minorHAnsi"/>
          <w:color w:val="5B9BD5" w:themeColor="accent1"/>
          <w:sz w:val="24"/>
          <w:szCs w:val="24"/>
          <w:u w:val="single"/>
        </w:rPr>
      </w:pPr>
    </w:p>
    <w:p w14:paraId="03AFEBD4" w14:textId="77777777" w:rsidR="00C37138" w:rsidRPr="000707E2" w:rsidRDefault="001B08C2">
      <w:pPr>
        <w:pStyle w:val="3"/>
        <w:rPr>
          <w:sz w:val="28"/>
          <w:u w:val="single"/>
          <w:lang w:val="el-GR"/>
          <w:rPrChange w:id="729" w:author="Gladiator Gladiator" w:date="2018-05-23T20:27:00Z">
            <w:rPr>
              <w:lang w:val="el-GR"/>
            </w:rPr>
          </w:rPrChange>
        </w:rPr>
        <w:pPrChange w:id="730" w:author="Gladiator Gladiator" w:date="2018-05-23T20:27:00Z">
          <w:pPr>
            <w:jc w:val="both"/>
          </w:pPr>
        </w:pPrChange>
      </w:pPr>
      <w:r w:rsidRPr="000707E2">
        <w:rPr>
          <w:sz w:val="28"/>
          <w:u w:val="single"/>
          <w:lang w:val="el-GR"/>
          <w:rPrChange w:id="731" w:author="Gladiator Gladiator" w:date="2018-05-23T20:27:00Z">
            <w:rPr>
              <w:lang w:val="el-GR"/>
            </w:rPr>
          </w:rPrChange>
        </w:rPr>
        <w:t>2</w:t>
      </w:r>
      <w:r w:rsidR="009324CA" w:rsidRPr="000707E2">
        <w:rPr>
          <w:sz w:val="28"/>
          <w:u w:val="single"/>
          <w:lang w:val="el-GR"/>
          <w:rPrChange w:id="732" w:author="Gladiator Gladiator" w:date="2018-05-23T20:27:00Z">
            <w:rPr>
              <w:lang w:val="el-GR"/>
            </w:rPr>
          </w:rPrChange>
        </w:rPr>
        <w:t xml:space="preserve">.5.3 </w:t>
      </w:r>
      <w:r w:rsidR="00C37138" w:rsidRPr="000707E2">
        <w:rPr>
          <w:sz w:val="28"/>
          <w:u w:val="single"/>
          <w:lang w:val="el-GR"/>
          <w:rPrChange w:id="733" w:author="Gladiator Gladiator" w:date="2018-05-23T20:27:00Z">
            <w:rPr>
              <w:lang w:val="el-GR"/>
            </w:rPr>
          </w:rPrChange>
        </w:rPr>
        <w:t>Αγωγιμότητα του δέρματος</w:t>
      </w:r>
    </w:p>
    <w:p w14:paraId="0EF6C510" w14:textId="77777777" w:rsidR="00163DE0" w:rsidRDefault="00C37138" w:rsidP="00FA5230">
      <w:pPr>
        <w:ind w:firstLine="180"/>
        <w:jc w:val="both"/>
        <w:rPr>
          <w:rFonts w:cstheme="minorHAnsi"/>
          <w:sz w:val="24"/>
          <w:szCs w:val="24"/>
          <w:lang w:val="el-GR"/>
        </w:rPr>
      </w:pPr>
      <w:r>
        <w:rPr>
          <w:rFonts w:cstheme="minorHAnsi"/>
          <w:sz w:val="24"/>
          <w:szCs w:val="24"/>
          <w:lang w:val="el-GR"/>
        </w:rPr>
        <w:t xml:space="preserve">Το </w:t>
      </w:r>
      <w:r>
        <w:rPr>
          <w:rFonts w:cstheme="minorHAnsi"/>
          <w:sz w:val="24"/>
          <w:szCs w:val="24"/>
        </w:rPr>
        <w:t>skin</w:t>
      </w:r>
      <w:r w:rsidRPr="00C37138">
        <w:rPr>
          <w:rFonts w:cstheme="minorHAnsi"/>
          <w:sz w:val="24"/>
          <w:szCs w:val="24"/>
          <w:lang w:val="el-GR"/>
        </w:rPr>
        <w:t xml:space="preserve"> </w:t>
      </w:r>
      <w:r>
        <w:rPr>
          <w:rFonts w:cstheme="minorHAnsi"/>
          <w:sz w:val="24"/>
          <w:szCs w:val="24"/>
        </w:rPr>
        <w:t>conductance</w:t>
      </w:r>
      <w:r w:rsidRPr="00C37138">
        <w:rPr>
          <w:rFonts w:cstheme="minorHAnsi"/>
          <w:sz w:val="24"/>
          <w:szCs w:val="24"/>
          <w:lang w:val="el-GR"/>
        </w:rPr>
        <w:t xml:space="preserve"> </w:t>
      </w:r>
      <w:r>
        <w:rPr>
          <w:rFonts w:cstheme="minorHAnsi"/>
          <w:sz w:val="24"/>
          <w:szCs w:val="24"/>
          <w:lang w:val="el-GR"/>
        </w:rPr>
        <w:t>υποδηλώνει την υγρασία του δέρματος και εκφράζεται ως η συνάρτηση της δραστηριότητας του αδένα του ιδρώτα και του μεγέθους του πόρου του δέρματος.</w:t>
      </w:r>
      <w:r w:rsidRPr="00C37138">
        <w:rPr>
          <w:rFonts w:cstheme="minorHAnsi"/>
          <w:sz w:val="24"/>
          <w:szCs w:val="24"/>
          <w:lang w:val="el-GR"/>
        </w:rPr>
        <w:t xml:space="preserve"> </w:t>
      </w:r>
    </w:p>
    <w:p w14:paraId="2BF2AE43" w14:textId="77777777" w:rsidR="00C37138" w:rsidRDefault="00AD1DD6" w:rsidP="00FA5230">
      <w:pPr>
        <w:ind w:firstLine="180"/>
        <w:jc w:val="center"/>
        <w:rPr>
          <w:rFonts w:cstheme="minorHAnsi"/>
          <w:sz w:val="24"/>
          <w:szCs w:val="24"/>
          <w:lang w:val="el-GR"/>
        </w:rPr>
      </w:pPr>
      <w:r>
        <w:rPr>
          <w:rFonts w:cstheme="minorHAnsi"/>
          <w:sz w:val="24"/>
          <w:szCs w:val="24"/>
          <w:lang w:val="el-GR"/>
        </w:rPr>
        <w:pict w14:anchorId="36A65E9B">
          <v:shape id="_x0000_i1034" type="#_x0000_t75" style="width:387.4pt;height:106.8pt">
            <v:imagedata r:id="rId32" o:title="μέτρηση αγωγιμότητας του δέρματος"/>
          </v:shape>
        </w:pict>
      </w:r>
    </w:p>
    <w:p w14:paraId="181403B4" w14:textId="77777777" w:rsidR="008C3CB7" w:rsidRDefault="008C3CB7" w:rsidP="00FA5230">
      <w:pPr>
        <w:ind w:firstLine="180"/>
        <w:jc w:val="center"/>
        <w:rPr>
          <w:rFonts w:cstheme="minorHAnsi"/>
          <w:sz w:val="16"/>
          <w:szCs w:val="16"/>
          <w:lang w:val="el-GR"/>
        </w:rPr>
      </w:pPr>
      <w:r>
        <w:rPr>
          <w:rFonts w:cstheme="minorHAnsi"/>
          <w:sz w:val="16"/>
          <w:szCs w:val="16"/>
          <w:lang w:val="el-GR"/>
        </w:rPr>
        <w:t>Εικ</w:t>
      </w:r>
      <w:r w:rsidR="004612C1">
        <w:rPr>
          <w:rFonts w:cstheme="minorHAnsi"/>
          <w:sz w:val="16"/>
          <w:szCs w:val="16"/>
          <w:lang w:val="el-GR"/>
        </w:rPr>
        <w:t xml:space="preserve">όνα </w:t>
      </w:r>
      <w:r w:rsidR="00EC4778">
        <w:rPr>
          <w:rFonts w:cstheme="minorHAnsi"/>
          <w:sz w:val="16"/>
          <w:szCs w:val="16"/>
          <w:lang w:val="el-GR"/>
        </w:rPr>
        <w:t>2.</w:t>
      </w:r>
      <w:r w:rsidR="004612C1">
        <w:rPr>
          <w:rFonts w:cstheme="minorHAnsi"/>
          <w:sz w:val="16"/>
          <w:szCs w:val="16"/>
          <w:lang w:val="el-GR"/>
        </w:rPr>
        <w:t>21</w:t>
      </w:r>
      <w:r>
        <w:rPr>
          <w:rFonts w:cstheme="minorHAnsi"/>
          <w:sz w:val="16"/>
          <w:szCs w:val="16"/>
          <w:lang w:val="el-GR"/>
        </w:rPr>
        <w:t xml:space="preserve"> </w:t>
      </w:r>
      <w:r w:rsidRPr="008C3CB7">
        <w:rPr>
          <w:rFonts w:cstheme="minorHAnsi"/>
          <w:sz w:val="16"/>
          <w:szCs w:val="16"/>
          <w:lang w:val="el-GR"/>
        </w:rPr>
        <w:t xml:space="preserve">: </w:t>
      </w:r>
      <w:r>
        <w:rPr>
          <w:rFonts w:cstheme="minorHAnsi"/>
          <w:sz w:val="16"/>
          <w:szCs w:val="16"/>
          <w:lang w:val="el-GR"/>
        </w:rPr>
        <w:t>Παράδειγμα μέτρησης αγωγιμότητας του δέρματος</w:t>
      </w:r>
    </w:p>
    <w:p w14:paraId="52DECF2E" w14:textId="7E73FCEA" w:rsidR="008C3CB7" w:rsidRDefault="008C3CB7" w:rsidP="00FA5230">
      <w:pPr>
        <w:ind w:firstLine="180"/>
        <w:jc w:val="both"/>
        <w:rPr>
          <w:rFonts w:cstheme="minorHAnsi"/>
          <w:sz w:val="24"/>
          <w:szCs w:val="24"/>
          <w:lang w:val="el-GR"/>
        </w:rPr>
      </w:pPr>
      <w:r>
        <w:rPr>
          <w:rFonts w:cstheme="minorHAnsi"/>
          <w:sz w:val="24"/>
          <w:szCs w:val="24"/>
          <w:lang w:val="el-GR"/>
        </w:rPr>
        <w:t xml:space="preserve">Το </w:t>
      </w:r>
      <w:r>
        <w:rPr>
          <w:rFonts w:cstheme="minorHAnsi"/>
          <w:sz w:val="24"/>
          <w:szCs w:val="24"/>
        </w:rPr>
        <w:t>Skin</w:t>
      </w:r>
      <w:r w:rsidRPr="008C3CB7">
        <w:rPr>
          <w:rFonts w:cstheme="minorHAnsi"/>
          <w:sz w:val="24"/>
          <w:szCs w:val="24"/>
          <w:lang w:val="el-GR"/>
        </w:rPr>
        <w:t xml:space="preserve"> </w:t>
      </w:r>
      <w:r>
        <w:rPr>
          <w:rFonts w:cstheme="minorHAnsi"/>
          <w:sz w:val="24"/>
          <w:szCs w:val="24"/>
        </w:rPr>
        <w:t>conductance</w:t>
      </w:r>
      <w:r w:rsidRPr="008C3CB7">
        <w:rPr>
          <w:rFonts w:cstheme="minorHAnsi"/>
          <w:sz w:val="24"/>
          <w:szCs w:val="24"/>
          <w:lang w:val="el-GR"/>
        </w:rPr>
        <w:t xml:space="preserve"> </w:t>
      </w:r>
      <w:r>
        <w:rPr>
          <w:rFonts w:cstheme="minorHAnsi"/>
          <w:sz w:val="24"/>
          <w:szCs w:val="24"/>
          <w:lang w:val="el-GR"/>
        </w:rPr>
        <w:t>ενός ατόμου ποικίλλει για διάφορους λόγους όπως το φύλλο</w:t>
      </w:r>
      <w:del w:id="734" w:author="goumop" w:date="2018-05-29T14:09:00Z">
        <w:r w:rsidDel="00344153">
          <w:rPr>
            <w:rFonts w:cstheme="minorHAnsi"/>
            <w:sz w:val="24"/>
            <w:szCs w:val="24"/>
            <w:lang w:val="el-GR"/>
          </w:rPr>
          <w:delText xml:space="preserve"> </w:delText>
        </w:r>
      </w:del>
      <w:r>
        <w:rPr>
          <w:rFonts w:cstheme="minorHAnsi"/>
          <w:sz w:val="24"/>
          <w:szCs w:val="24"/>
          <w:lang w:val="el-GR"/>
        </w:rPr>
        <w:t>,</w:t>
      </w:r>
      <w:ins w:id="735" w:author="goumop" w:date="2018-05-29T14:09:00Z">
        <w:r w:rsidR="00344153">
          <w:rPr>
            <w:rFonts w:cstheme="minorHAnsi"/>
            <w:sz w:val="24"/>
            <w:szCs w:val="24"/>
            <w:lang w:val="el-GR"/>
          </w:rPr>
          <w:t xml:space="preserve"> </w:t>
        </w:r>
      </w:ins>
      <w:r>
        <w:rPr>
          <w:rFonts w:cstheme="minorHAnsi"/>
          <w:sz w:val="24"/>
          <w:szCs w:val="24"/>
          <w:lang w:val="el-GR"/>
        </w:rPr>
        <w:t>η διατροφή</w:t>
      </w:r>
      <w:del w:id="736" w:author="goumop" w:date="2018-05-29T14:09:00Z">
        <w:r w:rsidDel="00344153">
          <w:rPr>
            <w:rFonts w:cstheme="minorHAnsi"/>
            <w:sz w:val="24"/>
            <w:szCs w:val="24"/>
            <w:lang w:val="el-GR"/>
          </w:rPr>
          <w:delText xml:space="preserve"> </w:delText>
        </w:r>
      </w:del>
      <w:r>
        <w:rPr>
          <w:rFonts w:cstheme="minorHAnsi"/>
          <w:sz w:val="24"/>
          <w:szCs w:val="24"/>
          <w:lang w:val="el-GR"/>
        </w:rPr>
        <w:t>,</w:t>
      </w:r>
      <w:ins w:id="737" w:author="goumop" w:date="2018-05-29T14:09:00Z">
        <w:r w:rsidR="00344153">
          <w:rPr>
            <w:rFonts w:cstheme="minorHAnsi"/>
            <w:sz w:val="24"/>
            <w:szCs w:val="24"/>
            <w:lang w:val="el-GR"/>
          </w:rPr>
          <w:t xml:space="preserve"> </w:t>
        </w:r>
      </w:ins>
      <w:r>
        <w:rPr>
          <w:rFonts w:cstheme="minorHAnsi"/>
          <w:sz w:val="24"/>
          <w:szCs w:val="24"/>
          <w:lang w:val="el-GR"/>
        </w:rPr>
        <w:t>τύπος δέρματος και η κατάσταση στην οποία βρίσκεται.</w:t>
      </w:r>
    </w:p>
    <w:p w14:paraId="48BEF9CB" w14:textId="77777777" w:rsidR="008C3CB7" w:rsidRDefault="00A113D2" w:rsidP="00FA5230">
      <w:pPr>
        <w:ind w:firstLine="180"/>
        <w:jc w:val="both"/>
        <w:rPr>
          <w:rFonts w:cstheme="minorHAnsi"/>
          <w:sz w:val="24"/>
          <w:szCs w:val="24"/>
          <w:lang w:val="el-GR"/>
        </w:rPr>
      </w:pPr>
      <w:r>
        <w:rPr>
          <w:noProof/>
        </w:rPr>
        <w:pict w14:anchorId="27882817">
          <v:shape id="_x0000_s1033" type="#_x0000_t75" style="position:absolute;left:0;text-align:left;margin-left:350.25pt;margin-top:12.15pt;width:130.3pt;height:104.25pt;z-index:251665408;mso-position-horizontal-relative:text;mso-position-vertical-relative:text;mso-width-relative:page;mso-height-relative:page">
            <v:imagedata r:id="rId33" o:title="NeXus_10_SCGSR_S_49e38b33e5036_160x160"/>
            <w10:wrap type="square"/>
          </v:shape>
        </w:pict>
      </w:r>
      <w:r w:rsidR="008C3CB7">
        <w:rPr>
          <w:rFonts w:cstheme="minorHAnsi"/>
          <w:sz w:val="24"/>
          <w:szCs w:val="24"/>
          <w:lang w:val="el-GR"/>
        </w:rPr>
        <w:t xml:space="preserve">Σύμφωνα με έρευνες που έχουν γίνει, έχει αποδειχθεί πως το άγχος αυξάνει σημαντικά το </w:t>
      </w:r>
      <w:r w:rsidR="008C3CB7">
        <w:rPr>
          <w:rFonts w:cstheme="minorHAnsi"/>
          <w:sz w:val="24"/>
          <w:szCs w:val="24"/>
        </w:rPr>
        <w:t>skin</w:t>
      </w:r>
      <w:r w:rsidR="008C3CB7" w:rsidRPr="008C3CB7">
        <w:rPr>
          <w:rFonts w:cstheme="minorHAnsi"/>
          <w:sz w:val="24"/>
          <w:szCs w:val="24"/>
          <w:lang w:val="el-GR"/>
        </w:rPr>
        <w:t xml:space="preserve"> </w:t>
      </w:r>
      <w:r w:rsidR="008C3CB7">
        <w:rPr>
          <w:rFonts w:cstheme="minorHAnsi"/>
          <w:sz w:val="24"/>
          <w:szCs w:val="24"/>
        </w:rPr>
        <w:t>conductance</w:t>
      </w:r>
      <w:r w:rsidR="008C3CB7" w:rsidRPr="008C3CB7">
        <w:rPr>
          <w:rFonts w:cstheme="minorHAnsi"/>
          <w:sz w:val="24"/>
          <w:szCs w:val="24"/>
          <w:lang w:val="el-GR"/>
        </w:rPr>
        <w:t>, λ</w:t>
      </w:r>
      <w:r w:rsidR="008C3CB7">
        <w:rPr>
          <w:rFonts w:cstheme="minorHAnsi"/>
          <w:sz w:val="24"/>
          <w:szCs w:val="24"/>
          <w:lang w:val="el-GR"/>
        </w:rPr>
        <w:t>όγω της αυξημένης δραστηριότητας των αδένων του ιδρώτα.</w:t>
      </w:r>
    </w:p>
    <w:p w14:paraId="6181B1AB" w14:textId="40D138DE" w:rsidR="00163DE0" w:rsidRPr="00163DE0" w:rsidRDefault="00007C66" w:rsidP="00FA5230">
      <w:pPr>
        <w:ind w:firstLine="180"/>
        <w:jc w:val="both"/>
        <w:rPr>
          <w:rFonts w:cstheme="minorHAnsi"/>
          <w:sz w:val="16"/>
          <w:szCs w:val="16"/>
          <w:lang w:val="el-GR"/>
        </w:rPr>
      </w:pPr>
      <w:r>
        <w:rPr>
          <w:rFonts w:cstheme="minorHAnsi"/>
          <w:sz w:val="24"/>
          <w:szCs w:val="24"/>
          <w:lang w:val="el-GR"/>
        </w:rPr>
        <w:t>Οι απλοί αισθητήρες που μετρούν την υγρασία του δέρματος</w:t>
      </w:r>
      <w:ins w:id="738" w:author="goumop" w:date="2018-05-29T14:05:00Z">
        <w:r w:rsidR="003E2E99">
          <w:rPr>
            <w:rFonts w:cstheme="minorHAnsi"/>
            <w:sz w:val="24"/>
            <w:szCs w:val="24"/>
            <w:lang w:val="el-GR"/>
          </w:rPr>
          <w:t xml:space="preserve"> </w:t>
        </w:r>
      </w:ins>
      <w:r w:rsidR="004612C1">
        <w:rPr>
          <w:rFonts w:cstheme="minorHAnsi"/>
          <w:sz w:val="24"/>
          <w:szCs w:val="24"/>
          <w:lang w:val="el-GR"/>
        </w:rPr>
        <w:t>(</w:t>
      </w:r>
      <w:del w:id="739" w:author="Gladiator Gladiator" w:date="2018-05-23T01:55:00Z">
        <w:r w:rsidR="004612C1" w:rsidDel="00321F3A">
          <w:rPr>
            <w:rFonts w:cstheme="minorHAnsi"/>
            <w:sz w:val="24"/>
            <w:szCs w:val="24"/>
            <w:lang w:val="el-GR"/>
          </w:rPr>
          <w:delText>εικόνα</w:delText>
        </w:r>
      </w:del>
      <w:ins w:id="740" w:author="Gladiator Gladiator" w:date="2018-05-23T01:55:00Z">
        <w:r w:rsidR="00321F3A">
          <w:rPr>
            <w:rFonts w:cstheme="minorHAnsi"/>
            <w:sz w:val="24"/>
            <w:szCs w:val="24"/>
            <w:lang w:val="el-GR"/>
          </w:rPr>
          <w:t>Εικόνα</w:t>
        </w:r>
      </w:ins>
      <w:r w:rsidR="004612C1">
        <w:rPr>
          <w:rFonts w:cstheme="minorHAnsi"/>
          <w:sz w:val="24"/>
          <w:szCs w:val="24"/>
          <w:lang w:val="el-GR"/>
        </w:rPr>
        <w:t xml:space="preserve"> </w:t>
      </w:r>
      <w:r w:rsidR="00EC4778">
        <w:rPr>
          <w:rFonts w:cstheme="minorHAnsi"/>
          <w:sz w:val="24"/>
          <w:szCs w:val="24"/>
          <w:lang w:val="el-GR"/>
        </w:rPr>
        <w:t>2.</w:t>
      </w:r>
      <w:r w:rsidR="004612C1">
        <w:rPr>
          <w:rFonts w:cstheme="minorHAnsi"/>
          <w:sz w:val="24"/>
          <w:szCs w:val="24"/>
          <w:lang w:val="el-GR"/>
        </w:rPr>
        <w:t>22</w:t>
      </w:r>
      <w:r w:rsidR="00B5182B">
        <w:rPr>
          <w:rFonts w:cstheme="minorHAnsi"/>
          <w:sz w:val="24"/>
          <w:szCs w:val="24"/>
          <w:lang w:val="el-GR"/>
        </w:rPr>
        <w:t>) περιλαμβάνουν δύο λωρίδες</w:t>
      </w:r>
      <w:del w:id="741" w:author="goumop" w:date="2018-05-29T15:11:00Z">
        <w:r w:rsidR="00B5182B" w:rsidDel="002A2F1B">
          <w:rPr>
            <w:rFonts w:cstheme="minorHAnsi"/>
            <w:sz w:val="24"/>
            <w:szCs w:val="24"/>
            <w:lang w:val="el-GR"/>
          </w:rPr>
          <w:delText xml:space="preserve"> ,</w:delText>
        </w:r>
      </w:del>
      <w:ins w:id="742" w:author="goumop" w:date="2018-05-29T15:11:00Z">
        <w:r w:rsidR="002A2F1B">
          <w:rPr>
            <w:rFonts w:cstheme="minorHAnsi"/>
            <w:sz w:val="24"/>
            <w:szCs w:val="24"/>
            <w:lang w:val="el-GR"/>
          </w:rPr>
          <w:t xml:space="preserve">, </w:t>
        </w:r>
      </w:ins>
      <w:r w:rsidR="00B5182B">
        <w:rPr>
          <w:rFonts w:cstheme="minorHAnsi"/>
          <w:sz w:val="24"/>
          <w:szCs w:val="24"/>
          <w:lang w:val="el-GR"/>
        </w:rPr>
        <w:t>οι οποίες τοποθετούνται σε δύο δάχτυλα του χεριού και με μια συσκευή που παρουσιάζει την ένδειξη.</w:t>
      </w:r>
      <w:r w:rsidR="00163DE0" w:rsidRPr="00163DE0">
        <w:rPr>
          <w:rFonts w:cstheme="minorHAnsi"/>
          <w:sz w:val="24"/>
          <w:szCs w:val="24"/>
          <w:lang w:val="el-GR"/>
        </w:rPr>
        <w:t xml:space="preserve"> </w:t>
      </w:r>
      <w:r w:rsidR="00163DE0">
        <w:rPr>
          <w:rFonts w:cstheme="minorHAnsi"/>
          <w:sz w:val="24"/>
          <w:szCs w:val="24"/>
          <w:lang w:val="el-GR"/>
        </w:rPr>
        <w:t>Οι πιο σύνθετες συσκευές παρέχουν σύνδεση με Η/Υ.</w:t>
      </w:r>
      <w:r w:rsidR="00163DE0" w:rsidRPr="00163DE0">
        <w:rPr>
          <w:rFonts w:cstheme="minorHAnsi"/>
          <w:sz w:val="24"/>
          <w:szCs w:val="24"/>
          <w:lang w:val="el-GR"/>
        </w:rPr>
        <w:t xml:space="preserve"> </w:t>
      </w:r>
      <w:r w:rsidR="00163DE0">
        <w:rPr>
          <w:rFonts w:cstheme="minorHAnsi"/>
          <w:sz w:val="24"/>
          <w:szCs w:val="24"/>
          <w:lang w:val="el-GR"/>
        </w:rPr>
        <w:tab/>
      </w:r>
      <w:r w:rsidR="00163DE0">
        <w:rPr>
          <w:rFonts w:cstheme="minorHAnsi"/>
          <w:sz w:val="24"/>
          <w:szCs w:val="24"/>
          <w:lang w:val="el-GR"/>
        </w:rPr>
        <w:tab/>
      </w:r>
      <w:r w:rsidR="00163DE0">
        <w:rPr>
          <w:rFonts w:cstheme="minorHAnsi"/>
          <w:sz w:val="24"/>
          <w:szCs w:val="24"/>
          <w:lang w:val="el-GR"/>
        </w:rPr>
        <w:tab/>
      </w:r>
      <w:r w:rsidR="00163DE0">
        <w:rPr>
          <w:rFonts w:cstheme="minorHAnsi"/>
          <w:sz w:val="24"/>
          <w:szCs w:val="24"/>
          <w:lang w:val="el-GR"/>
        </w:rPr>
        <w:tab/>
      </w:r>
      <w:r w:rsidR="00163DE0">
        <w:rPr>
          <w:rFonts w:cstheme="minorHAnsi"/>
          <w:sz w:val="24"/>
          <w:szCs w:val="24"/>
          <w:lang w:val="el-GR"/>
        </w:rPr>
        <w:tab/>
      </w:r>
      <w:r w:rsidR="00163DE0">
        <w:rPr>
          <w:rFonts w:cstheme="minorHAnsi"/>
          <w:sz w:val="24"/>
          <w:szCs w:val="24"/>
          <w:lang w:val="el-GR"/>
        </w:rPr>
        <w:tab/>
      </w:r>
      <w:r w:rsidR="00163DE0">
        <w:rPr>
          <w:rFonts w:cstheme="minorHAnsi"/>
          <w:sz w:val="24"/>
          <w:szCs w:val="24"/>
          <w:lang w:val="el-GR"/>
        </w:rPr>
        <w:tab/>
      </w:r>
      <w:r w:rsidR="00163DE0" w:rsidRPr="00163DE0">
        <w:rPr>
          <w:rFonts w:cstheme="minorHAnsi"/>
          <w:sz w:val="24"/>
          <w:szCs w:val="24"/>
          <w:lang w:val="el-GR"/>
        </w:rPr>
        <w:t xml:space="preserve">          </w:t>
      </w:r>
      <w:r w:rsidR="00433F24">
        <w:rPr>
          <w:rFonts w:cstheme="minorHAnsi"/>
          <w:sz w:val="24"/>
          <w:szCs w:val="24"/>
          <w:lang w:val="el-GR"/>
        </w:rPr>
        <w:tab/>
      </w:r>
      <w:r w:rsidR="00433F24">
        <w:rPr>
          <w:rFonts w:cstheme="minorHAnsi"/>
          <w:sz w:val="24"/>
          <w:szCs w:val="24"/>
          <w:lang w:val="el-GR"/>
        </w:rPr>
        <w:tab/>
      </w:r>
      <w:r w:rsidR="00433F24">
        <w:rPr>
          <w:rFonts w:cstheme="minorHAnsi"/>
          <w:sz w:val="24"/>
          <w:szCs w:val="24"/>
          <w:lang w:val="el-GR"/>
        </w:rPr>
        <w:tab/>
      </w:r>
      <w:r w:rsidR="00433F24">
        <w:rPr>
          <w:rFonts w:cstheme="minorHAnsi"/>
          <w:sz w:val="24"/>
          <w:szCs w:val="24"/>
          <w:lang w:val="el-GR"/>
        </w:rPr>
        <w:tab/>
      </w:r>
      <w:r w:rsidR="004612C1">
        <w:rPr>
          <w:rFonts w:cstheme="minorHAnsi"/>
          <w:sz w:val="16"/>
          <w:szCs w:val="16"/>
          <w:lang w:val="el-GR"/>
        </w:rPr>
        <w:t xml:space="preserve">Εικόνα </w:t>
      </w:r>
      <w:r w:rsidR="00EC4778">
        <w:rPr>
          <w:rFonts w:cstheme="minorHAnsi"/>
          <w:sz w:val="16"/>
          <w:szCs w:val="16"/>
          <w:lang w:val="el-GR"/>
        </w:rPr>
        <w:t>2.</w:t>
      </w:r>
      <w:r w:rsidR="004612C1">
        <w:rPr>
          <w:rFonts w:cstheme="minorHAnsi"/>
          <w:sz w:val="16"/>
          <w:szCs w:val="16"/>
          <w:lang w:val="el-GR"/>
        </w:rPr>
        <w:t>22</w:t>
      </w:r>
      <w:r w:rsidR="00163DE0">
        <w:rPr>
          <w:rFonts w:cstheme="minorHAnsi"/>
          <w:sz w:val="16"/>
          <w:szCs w:val="16"/>
          <w:lang w:val="el-GR"/>
        </w:rPr>
        <w:t xml:space="preserve"> </w:t>
      </w:r>
      <w:r w:rsidR="00163DE0" w:rsidRPr="00163DE0">
        <w:rPr>
          <w:rFonts w:cstheme="minorHAnsi"/>
          <w:sz w:val="16"/>
          <w:szCs w:val="16"/>
          <w:lang w:val="el-GR"/>
        </w:rPr>
        <w:t xml:space="preserve">: </w:t>
      </w:r>
      <w:r w:rsidR="00163DE0">
        <w:rPr>
          <w:rFonts w:cstheme="minorHAnsi"/>
          <w:sz w:val="16"/>
          <w:szCs w:val="16"/>
        </w:rPr>
        <w:t>Nexus</w:t>
      </w:r>
      <w:r w:rsidR="00163DE0" w:rsidRPr="00163DE0">
        <w:rPr>
          <w:rFonts w:cstheme="minorHAnsi"/>
          <w:sz w:val="16"/>
          <w:szCs w:val="16"/>
          <w:lang w:val="el-GR"/>
        </w:rPr>
        <w:t xml:space="preserve"> 10 </w:t>
      </w:r>
      <w:r w:rsidR="00163DE0">
        <w:rPr>
          <w:rFonts w:cstheme="minorHAnsi"/>
          <w:sz w:val="16"/>
          <w:szCs w:val="16"/>
        </w:rPr>
        <w:t>scgsr</w:t>
      </w:r>
    </w:p>
    <w:p w14:paraId="4789CD8E" w14:textId="77777777" w:rsidR="00163DE0" w:rsidRPr="00163DE0" w:rsidRDefault="00163DE0" w:rsidP="00FA5230">
      <w:pPr>
        <w:ind w:firstLine="180"/>
        <w:jc w:val="both"/>
        <w:rPr>
          <w:rFonts w:cstheme="minorHAnsi"/>
          <w:sz w:val="24"/>
          <w:szCs w:val="24"/>
          <w:lang w:val="el-GR"/>
        </w:rPr>
      </w:pPr>
    </w:p>
    <w:p w14:paraId="0C9F91A9" w14:textId="77777777" w:rsidR="00163DE0" w:rsidRPr="00163DE0" w:rsidRDefault="00163DE0" w:rsidP="008C3CB7">
      <w:pPr>
        <w:ind w:left="180"/>
        <w:jc w:val="both"/>
        <w:rPr>
          <w:rFonts w:cstheme="minorHAnsi"/>
          <w:sz w:val="24"/>
          <w:szCs w:val="24"/>
          <w:lang w:val="el-GR"/>
        </w:rPr>
      </w:pPr>
    </w:p>
    <w:p w14:paraId="60A3C866" w14:textId="77777777" w:rsidR="00007C66" w:rsidRPr="00163DE0" w:rsidRDefault="00007C66" w:rsidP="00163DE0">
      <w:pPr>
        <w:ind w:left="180"/>
        <w:jc w:val="center"/>
        <w:rPr>
          <w:rFonts w:cstheme="minorHAnsi"/>
          <w:sz w:val="24"/>
          <w:szCs w:val="24"/>
          <w:lang w:val="el-GR"/>
        </w:rPr>
      </w:pPr>
    </w:p>
    <w:p w14:paraId="064BE041" w14:textId="77777777" w:rsidR="00007C66" w:rsidRDefault="00007C66" w:rsidP="00007C66">
      <w:pPr>
        <w:jc w:val="both"/>
        <w:rPr>
          <w:rFonts w:cstheme="minorHAnsi"/>
          <w:sz w:val="24"/>
          <w:szCs w:val="24"/>
          <w:lang w:val="el-GR"/>
        </w:rPr>
      </w:pPr>
    </w:p>
    <w:p w14:paraId="27E6C002" w14:textId="77777777" w:rsidR="00C52522" w:rsidRDefault="00C52522" w:rsidP="00007C66">
      <w:pPr>
        <w:jc w:val="both"/>
        <w:rPr>
          <w:rFonts w:cstheme="minorHAnsi"/>
          <w:sz w:val="24"/>
          <w:szCs w:val="24"/>
          <w:lang w:val="el-GR"/>
        </w:rPr>
      </w:pPr>
    </w:p>
    <w:p w14:paraId="3748DDFC" w14:textId="77777777" w:rsidR="00195385" w:rsidRDefault="00195385" w:rsidP="006B3EBB">
      <w:pPr>
        <w:rPr>
          <w:ins w:id="743" w:author="Gladiator Gladiator" w:date="2018-05-23T20:37:00Z"/>
          <w:color w:val="5B9BD5" w:themeColor="accent1"/>
          <w:sz w:val="36"/>
          <w:szCs w:val="36"/>
          <w:lang w:val="el-GR"/>
        </w:rPr>
      </w:pPr>
    </w:p>
    <w:p w14:paraId="5A60CE83" w14:textId="02912AC2" w:rsidR="00C52522" w:rsidRPr="00FA7698" w:rsidRDefault="001B08C2">
      <w:pPr>
        <w:pStyle w:val="1"/>
        <w:rPr>
          <w:ins w:id="744" w:author="Gladiator Gladiator" w:date="2018-05-23T20:37:00Z"/>
          <w:sz w:val="36"/>
          <w:lang w:val="el-GR"/>
          <w:rPrChange w:id="745" w:author="goumop" w:date="2018-05-29T13:51:00Z">
            <w:rPr>
              <w:ins w:id="746" w:author="Gladiator Gladiator" w:date="2018-05-23T20:37:00Z"/>
              <w:sz w:val="36"/>
            </w:rPr>
          </w:rPrChange>
        </w:rPr>
        <w:pPrChange w:id="747" w:author="Gladiator Gladiator" w:date="2018-05-23T20:37:00Z">
          <w:pPr/>
        </w:pPrChange>
      </w:pPr>
      <w:r w:rsidRPr="00195385">
        <w:rPr>
          <w:sz w:val="36"/>
          <w:lang w:val="el-GR"/>
          <w:rPrChange w:id="748" w:author="Gladiator Gladiator" w:date="2018-05-23T20:37:00Z">
            <w:rPr>
              <w:lang w:val="el-GR"/>
            </w:rPr>
          </w:rPrChange>
        </w:rPr>
        <w:lastRenderedPageBreak/>
        <w:t>Κεφάλαιο 3</w:t>
      </w:r>
      <w:r w:rsidR="00C52522" w:rsidRPr="00195385">
        <w:rPr>
          <w:sz w:val="36"/>
          <w:lang w:val="el-GR"/>
          <w:rPrChange w:id="749" w:author="Gladiator Gladiator" w:date="2018-05-23T20:37:00Z">
            <w:rPr>
              <w:lang w:val="el-GR"/>
            </w:rPr>
          </w:rPrChange>
        </w:rPr>
        <w:t xml:space="preserve"> : </w:t>
      </w:r>
      <w:r w:rsidR="007950DD" w:rsidRPr="00195385">
        <w:rPr>
          <w:sz w:val="36"/>
          <w:lang w:val="el-GR"/>
          <w:rPrChange w:id="750" w:author="Gladiator Gladiator" w:date="2018-05-23T20:37:00Z">
            <w:rPr>
              <w:lang w:val="el-GR"/>
            </w:rPr>
          </w:rPrChange>
        </w:rPr>
        <w:t xml:space="preserve">Αισθητήρας </w:t>
      </w:r>
      <w:r w:rsidR="007950DD" w:rsidRPr="00195385">
        <w:rPr>
          <w:sz w:val="36"/>
          <w:rPrChange w:id="751" w:author="Gladiator Gladiator" w:date="2018-05-23T20:37:00Z">
            <w:rPr/>
          </w:rPrChange>
        </w:rPr>
        <w:t>Zephyr</w:t>
      </w:r>
    </w:p>
    <w:p w14:paraId="162207E1" w14:textId="77777777" w:rsidR="00195385" w:rsidRPr="00FA7698" w:rsidRDefault="00195385">
      <w:pPr>
        <w:rPr>
          <w:lang w:val="el-GR"/>
        </w:rPr>
      </w:pPr>
    </w:p>
    <w:p w14:paraId="4EDF63DC" w14:textId="19428940" w:rsidR="00C52522" w:rsidRPr="00195385" w:rsidRDefault="00195385">
      <w:pPr>
        <w:pStyle w:val="2"/>
        <w:rPr>
          <w:sz w:val="32"/>
          <w:u w:val="single"/>
          <w:lang w:val="el-GR"/>
          <w:rPrChange w:id="752" w:author="Gladiator Gladiator" w:date="2018-05-23T20:38:00Z">
            <w:rPr>
              <w:lang w:val="el-GR"/>
            </w:rPr>
          </w:rPrChange>
        </w:rPr>
        <w:pPrChange w:id="753" w:author="Gladiator Gladiator" w:date="2018-05-23T20:38:00Z">
          <w:pPr/>
        </w:pPrChange>
      </w:pPr>
      <w:r w:rsidRPr="00695A7A">
        <w:rPr>
          <w:noProof/>
          <w:color w:val="5B9BD5" w:themeColor="accent1"/>
          <w:sz w:val="28"/>
          <w:szCs w:val="28"/>
        </w:rPr>
        <w:drawing>
          <wp:anchor distT="0" distB="0" distL="114300" distR="114300" simplePos="0" relativeHeight="251668480" behindDoc="0" locked="0" layoutInCell="1" allowOverlap="1" wp14:anchorId="2D76D4A5" wp14:editId="6E22D344">
            <wp:simplePos x="0" y="0"/>
            <wp:positionH relativeFrom="column">
              <wp:posOffset>3812540</wp:posOffset>
            </wp:positionH>
            <wp:positionV relativeFrom="paragraph">
              <wp:posOffset>202565</wp:posOffset>
            </wp:positionV>
            <wp:extent cx="1962150" cy="982980"/>
            <wp:effectExtent l="0" t="0" r="0" b="7620"/>
            <wp:wrapSquare wrapText="bothSides"/>
            <wp:docPr id="8" name="Εικόνα 8" descr="C:\Users\Gladiator\AppData\Local\Microsoft\Windows\INetCache\Content.Word\zephyr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adiator\AppData\Local\Microsoft\Windows\INetCache\Content.Word\zephyr senso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2150" cy="9829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08C2" w:rsidRPr="00195385">
        <w:rPr>
          <w:sz w:val="32"/>
          <w:u w:val="single"/>
          <w:lang w:val="el-GR"/>
          <w:rPrChange w:id="754" w:author="Gladiator Gladiator" w:date="2018-05-23T20:38:00Z">
            <w:rPr>
              <w:lang w:val="el-GR"/>
            </w:rPr>
          </w:rPrChange>
        </w:rPr>
        <w:t>3</w:t>
      </w:r>
      <w:r w:rsidR="00C52522" w:rsidRPr="00195385">
        <w:rPr>
          <w:sz w:val="32"/>
          <w:u w:val="single"/>
          <w:lang w:val="el-GR"/>
          <w:rPrChange w:id="755" w:author="Gladiator Gladiator" w:date="2018-05-23T20:38:00Z">
            <w:rPr>
              <w:lang w:val="el-GR"/>
            </w:rPr>
          </w:rPrChange>
        </w:rPr>
        <w:t>.1 Σύστημα</w:t>
      </w:r>
    </w:p>
    <w:p w14:paraId="6B06DAD1" w14:textId="19A55E07" w:rsidR="00C52522" w:rsidRPr="00195385" w:rsidRDefault="00C52522">
      <w:pPr>
        <w:ind w:firstLine="180"/>
        <w:jc w:val="both"/>
        <w:rPr>
          <w:sz w:val="24"/>
          <w:szCs w:val="28"/>
          <w:lang w:val="el-GR"/>
          <w:rPrChange w:id="756" w:author="Gladiator Gladiator" w:date="2018-05-23T20:38:00Z">
            <w:rPr>
              <w:sz w:val="16"/>
              <w:szCs w:val="16"/>
              <w:lang w:val="el-GR"/>
            </w:rPr>
          </w:rPrChange>
        </w:rPr>
      </w:pPr>
      <w:r w:rsidRPr="007512F3">
        <w:rPr>
          <w:sz w:val="24"/>
          <w:szCs w:val="28"/>
          <w:lang w:val="el-GR"/>
        </w:rPr>
        <w:t xml:space="preserve">Για την καταγραφή και την μετάδοση των </w:t>
      </w:r>
      <w:r w:rsidRPr="007512F3">
        <w:rPr>
          <w:sz w:val="24"/>
          <w:szCs w:val="28"/>
        </w:rPr>
        <w:t>ECG</w:t>
      </w:r>
      <w:r w:rsidRPr="007512F3">
        <w:rPr>
          <w:sz w:val="24"/>
          <w:szCs w:val="28"/>
          <w:lang w:val="el-GR"/>
        </w:rPr>
        <w:t xml:space="preserve"> σημάτων σε μια </w:t>
      </w:r>
      <w:r w:rsidRPr="007512F3">
        <w:rPr>
          <w:sz w:val="24"/>
          <w:szCs w:val="28"/>
        </w:rPr>
        <w:t>android</w:t>
      </w:r>
      <w:r w:rsidRPr="007512F3">
        <w:rPr>
          <w:sz w:val="24"/>
          <w:szCs w:val="28"/>
          <w:lang w:val="el-GR"/>
        </w:rPr>
        <w:t xml:space="preserve"> εφαρμογή που υλοποιήθηκε, για την </w:t>
      </w:r>
      <w:r>
        <w:rPr>
          <w:sz w:val="28"/>
          <w:szCs w:val="28"/>
          <w:lang w:val="el-GR"/>
        </w:rPr>
        <w:t xml:space="preserve"> </w:t>
      </w:r>
      <w:r>
        <w:rPr>
          <w:sz w:val="24"/>
          <w:szCs w:val="28"/>
          <w:lang w:val="el-GR"/>
        </w:rPr>
        <w:t xml:space="preserve">συγκεκριμένη διπλωματική εργασία, χρησιμοποιήθηκε ο αισθητήρας ανοιχτού κώδικα </w:t>
      </w:r>
      <w:r>
        <w:rPr>
          <w:sz w:val="24"/>
          <w:szCs w:val="28"/>
        </w:rPr>
        <w:t>Zephyr</w:t>
      </w:r>
      <w:r w:rsidRPr="007512F3">
        <w:rPr>
          <w:sz w:val="24"/>
          <w:szCs w:val="28"/>
          <w:lang w:val="el-GR"/>
        </w:rPr>
        <w:t xml:space="preserve"> </w:t>
      </w:r>
      <w:r>
        <w:rPr>
          <w:sz w:val="24"/>
          <w:szCs w:val="28"/>
        </w:rPr>
        <w:t>BT</w:t>
      </w:r>
      <w:r w:rsidRPr="007512F3">
        <w:rPr>
          <w:sz w:val="24"/>
          <w:szCs w:val="28"/>
          <w:lang w:val="el-GR"/>
        </w:rPr>
        <w:t xml:space="preserve"> </w:t>
      </w:r>
      <w:r>
        <w:rPr>
          <w:sz w:val="24"/>
          <w:szCs w:val="28"/>
        </w:rPr>
        <w:t>HxM</w:t>
      </w:r>
      <w:ins w:id="757" w:author="goumop" w:date="2018-05-29T14:05:00Z">
        <w:r w:rsidR="003E2E99">
          <w:rPr>
            <w:sz w:val="24"/>
            <w:szCs w:val="28"/>
            <w:lang w:val="el-GR"/>
          </w:rPr>
          <w:t xml:space="preserve"> </w:t>
        </w:r>
      </w:ins>
      <w:del w:id="758" w:author="goumop" w:date="2018-05-29T14:09:00Z">
        <w:r w:rsidRPr="00A14F52" w:rsidDel="00344153">
          <w:rPr>
            <w:sz w:val="24"/>
            <w:szCs w:val="28"/>
            <w:lang w:val="el-GR"/>
            <w:rPrChange w:id="759" w:author="Gladiator Gladiator" w:date="2018-05-23T01:48:00Z">
              <w:rPr>
                <w:sz w:val="16"/>
                <w:szCs w:val="28"/>
                <w:lang w:val="el-GR"/>
              </w:rPr>
            </w:rPrChange>
          </w:rPr>
          <w:delText xml:space="preserve">[9] </w:delText>
        </w:r>
      </w:del>
      <w:r w:rsidRPr="007512F3">
        <w:rPr>
          <w:sz w:val="24"/>
          <w:szCs w:val="28"/>
          <w:lang w:val="el-GR"/>
        </w:rPr>
        <w:t>(</w:t>
      </w:r>
      <w:del w:id="760" w:author="Gladiator Gladiator" w:date="2018-05-23T01:55:00Z">
        <w:r w:rsidDel="00321F3A">
          <w:rPr>
            <w:sz w:val="24"/>
            <w:szCs w:val="28"/>
            <w:lang w:val="el-GR"/>
          </w:rPr>
          <w:delText>ει</w:delText>
        </w:r>
        <w:r w:rsidR="006B3EBB" w:rsidDel="00321F3A">
          <w:rPr>
            <w:sz w:val="24"/>
            <w:szCs w:val="28"/>
            <w:lang w:val="el-GR"/>
          </w:rPr>
          <w:delText>κόνα</w:delText>
        </w:r>
      </w:del>
      <w:ins w:id="761" w:author="Gladiator Gladiator" w:date="2018-05-23T01:55:00Z">
        <w:r w:rsidR="00321F3A">
          <w:rPr>
            <w:sz w:val="24"/>
            <w:szCs w:val="28"/>
            <w:lang w:val="el-GR"/>
          </w:rPr>
          <w:t>Εικόνα</w:t>
        </w:r>
      </w:ins>
      <w:r w:rsidR="006B3EBB">
        <w:rPr>
          <w:sz w:val="24"/>
          <w:szCs w:val="28"/>
          <w:lang w:val="el-GR"/>
        </w:rPr>
        <w:t xml:space="preserve"> </w:t>
      </w:r>
      <w:r w:rsidR="00EC4778">
        <w:rPr>
          <w:sz w:val="24"/>
          <w:szCs w:val="28"/>
          <w:lang w:val="el-GR"/>
        </w:rPr>
        <w:t>3.1)</w:t>
      </w:r>
      <w:ins w:id="762" w:author="goumop" w:date="2018-05-29T14:09:00Z">
        <w:r w:rsidR="00344153">
          <w:rPr>
            <w:sz w:val="24"/>
            <w:szCs w:val="28"/>
            <w:lang w:val="el-GR"/>
          </w:rPr>
          <w:t xml:space="preserve"> </w:t>
        </w:r>
        <w:r w:rsidR="00344153" w:rsidRPr="000A38C7">
          <w:rPr>
            <w:sz w:val="24"/>
            <w:szCs w:val="28"/>
            <w:lang w:val="el-GR"/>
          </w:rPr>
          <w:t>[</w:t>
        </w:r>
        <w:del w:id="763" w:author="Gladiator Gladiator" w:date="2018-05-31T20:55:00Z">
          <w:r w:rsidR="00344153" w:rsidRPr="005C027A" w:rsidDel="005C027A">
            <w:rPr>
              <w:color w:val="4472C4" w:themeColor="accent5"/>
              <w:sz w:val="24"/>
              <w:szCs w:val="28"/>
              <w:lang w:val="el-GR"/>
              <w:rPrChange w:id="764" w:author="Gladiator Gladiator" w:date="2018-05-31T20:56:00Z">
                <w:rPr>
                  <w:sz w:val="24"/>
                  <w:szCs w:val="28"/>
                  <w:lang w:val="el-GR"/>
                </w:rPr>
              </w:rPrChange>
            </w:rPr>
            <w:delText>9</w:delText>
          </w:r>
        </w:del>
      </w:ins>
      <w:ins w:id="765" w:author="Gladiator Gladiator" w:date="2018-05-31T20:56:00Z">
        <w:r w:rsidR="005C027A" w:rsidRPr="005C027A">
          <w:rPr>
            <w:color w:val="4472C4" w:themeColor="accent5"/>
            <w:sz w:val="24"/>
            <w:szCs w:val="28"/>
            <w:lang w:val="el-GR"/>
            <w:rPrChange w:id="766" w:author="Gladiator Gladiator" w:date="2018-05-31T20:56:00Z">
              <w:rPr>
                <w:sz w:val="24"/>
                <w:szCs w:val="28"/>
                <w:lang w:val="el-GR"/>
              </w:rPr>
            </w:rPrChange>
          </w:rPr>
          <w:fldChar w:fldCharType="begin"/>
        </w:r>
        <w:r w:rsidR="005C027A" w:rsidRPr="005C027A">
          <w:rPr>
            <w:color w:val="4472C4" w:themeColor="accent5"/>
            <w:sz w:val="24"/>
            <w:szCs w:val="28"/>
            <w:lang w:val="el-GR"/>
            <w:rPrChange w:id="767" w:author="Gladiator Gladiator" w:date="2018-05-31T20:56:00Z">
              <w:rPr>
                <w:sz w:val="24"/>
                <w:szCs w:val="28"/>
                <w:lang w:val="el-GR"/>
              </w:rPr>
            </w:rPrChange>
          </w:rPr>
          <w:instrText xml:space="preserve"> REF _Ref515563489 \n \h </w:instrText>
        </w:r>
      </w:ins>
      <w:r w:rsidR="005C027A" w:rsidRPr="005C027A">
        <w:rPr>
          <w:color w:val="4472C4" w:themeColor="accent5"/>
          <w:sz w:val="24"/>
          <w:szCs w:val="28"/>
          <w:lang w:val="el-GR"/>
          <w:rPrChange w:id="768" w:author="Gladiator Gladiator" w:date="2018-05-31T20:56:00Z">
            <w:rPr>
              <w:color w:val="4472C4" w:themeColor="accent5"/>
              <w:sz w:val="24"/>
              <w:szCs w:val="28"/>
              <w:lang w:val="el-GR"/>
            </w:rPr>
          </w:rPrChange>
        </w:rPr>
      </w:r>
      <w:r w:rsidR="005C027A" w:rsidRPr="005C027A">
        <w:rPr>
          <w:color w:val="4472C4" w:themeColor="accent5"/>
          <w:sz w:val="24"/>
          <w:szCs w:val="28"/>
          <w:lang w:val="el-GR"/>
          <w:rPrChange w:id="769" w:author="Gladiator Gladiator" w:date="2018-05-31T20:56:00Z">
            <w:rPr>
              <w:sz w:val="24"/>
              <w:szCs w:val="28"/>
              <w:lang w:val="el-GR"/>
            </w:rPr>
          </w:rPrChange>
        </w:rPr>
        <w:fldChar w:fldCharType="separate"/>
      </w:r>
      <w:ins w:id="770" w:author="Gladiator Gladiator" w:date="2018-05-31T20:56:00Z">
        <w:r w:rsidR="005C027A" w:rsidRPr="005C027A">
          <w:rPr>
            <w:color w:val="4472C4" w:themeColor="accent5"/>
            <w:sz w:val="24"/>
            <w:szCs w:val="28"/>
            <w:lang w:val="el-GR"/>
            <w:rPrChange w:id="771" w:author="Gladiator Gladiator" w:date="2018-05-31T20:56:00Z">
              <w:rPr>
                <w:sz w:val="24"/>
                <w:szCs w:val="28"/>
                <w:lang w:val="el-GR"/>
              </w:rPr>
            </w:rPrChange>
          </w:rPr>
          <w:t>10</w:t>
        </w:r>
        <w:r w:rsidR="005C027A" w:rsidRPr="005C027A">
          <w:rPr>
            <w:color w:val="4472C4" w:themeColor="accent5"/>
            <w:sz w:val="24"/>
            <w:szCs w:val="28"/>
            <w:lang w:val="el-GR"/>
            <w:rPrChange w:id="772" w:author="Gladiator Gladiator" w:date="2018-05-31T20:56:00Z">
              <w:rPr>
                <w:sz w:val="24"/>
                <w:szCs w:val="28"/>
                <w:lang w:val="el-GR"/>
              </w:rPr>
            </w:rPrChange>
          </w:rPr>
          <w:fldChar w:fldCharType="end"/>
        </w:r>
      </w:ins>
      <w:ins w:id="773" w:author="goumop" w:date="2018-05-29T14:09:00Z">
        <w:r w:rsidR="00344153" w:rsidRPr="000A38C7">
          <w:rPr>
            <w:sz w:val="24"/>
            <w:szCs w:val="28"/>
            <w:lang w:val="el-GR"/>
          </w:rPr>
          <w:t>]</w:t>
        </w:r>
      </w:ins>
      <w:r w:rsidR="00EC4778">
        <w:rPr>
          <w:sz w:val="24"/>
          <w:szCs w:val="28"/>
          <w:lang w:val="el-GR"/>
        </w:rPr>
        <w:t>.</w:t>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r>
      <w:r w:rsidR="00EC4778">
        <w:rPr>
          <w:sz w:val="24"/>
          <w:szCs w:val="28"/>
          <w:lang w:val="el-GR"/>
        </w:rPr>
        <w:tab/>
        <w:t xml:space="preserve">   </w:t>
      </w:r>
      <w:r w:rsidR="00433F24">
        <w:rPr>
          <w:sz w:val="24"/>
          <w:szCs w:val="28"/>
          <w:lang w:val="el-GR"/>
        </w:rPr>
        <w:tab/>
        <w:t xml:space="preserve"> </w:t>
      </w:r>
      <w:del w:id="774" w:author="Gladiator Gladiator" w:date="2018-05-23T20:38:00Z">
        <w:r w:rsidR="00433F24" w:rsidDel="00195385">
          <w:rPr>
            <w:sz w:val="24"/>
            <w:szCs w:val="28"/>
            <w:lang w:val="el-GR"/>
          </w:rPr>
          <w:delText xml:space="preserve">  </w:delText>
        </w:r>
      </w:del>
      <w:ins w:id="775" w:author="Gladiator Gladiator" w:date="2018-05-23T20:38:00Z">
        <w:r w:rsidR="00195385" w:rsidRPr="00195385">
          <w:rPr>
            <w:sz w:val="24"/>
            <w:szCs w:val="28"/>
            <w:lang w:val="el-GR"/>
            <w:rPrChange w:id="776" w:author="Gladiator Gladiator" w:date="2018-05-23T20:38:00Z">
              <w:rPr>
                <w:sz w:val="24"/>
                <w:szCs w:val="28"/>
              </w:rPr>
            </w:rPrChange>
          </w:rPr>
          <w:t xml:space="preserve"> </w:t>
        </w:r>
      </w:ins>
      <w:r w:rsidR="006B3EBB">
        <w:rPr>
          <w:sz w:val="16"/>
          <w:szCs w:val="16"/>
          <w:lang w:val="el-GR"/>
        </w:rPr>
        <w:t>Εικόνα</w:t>
      </w:r>
      <w:r w:rsidR="006B3EBB" w:rsidRPr="00DF50AF">
        <w:rPr>
          <w:sz w:val="16"/>
          <w:szCs w:val="16"/>
          <w:lang w:val="el-GR"/>
        </w:rPr>
        <w:t xml:space="preserve"> </w:t>
      </w:r>
      <w:r w:rsidR="00EC4778" w:rsidRPr="00195385">
        <w:rPr>
          <w:sz w:val="16"/>
          <w:szCs w:val="16"/>
          <w:lang w:val="el-GR"/>
        </w:rPr>
        <w:t>3.</w:t>
      </w:r>
      <w:r w:rsidR="006B3EBB" w:rsidRPr="00195385">
        <w:rPr>
          <w:sz w:val="16"/>
          <w:szCs w:val="16"/>
          <w:lang w:val="el-GR"/>
        </w:rPr>
        <w:t xml:space="preserve">1 : </w:t>
      </w:r>
      <w:r w:rsidR="006B3EBB">
        <w:rPr>
          <w:sz w:val="16"/>
          <w:szCs w:val="16"/>
        </w:rPr>
        <w:t>Zephyr</w:t>
      </w:r>
      <w:r w:rsidR="006B3EBB" w:rsidRPr="00DF50AF">
        <w:rPr>
          <w:sz w:val="16"/>
          <w:szCs w:val="16"/>
          <w:lang w:val="el-GR"/>
        </w:rPr>
        <w:t xml:space="preserve"> </w:t>
      </w:r>
      <w:r w:rsidR="006B3EBB">
        <w:rPr>
          <w:sz w:val="16"/>
          <w:szCs w:val="16"/>
        </w:rPr>
        <w:t>BT</w:t>
      </w:r>
      <w:r w:rsidR="006B3EBB" w:rsidRPr="00DF50AF">
        <w:rPr>
          <w:sz w:val="16"/>
          <w:szCs w:val="16"/>
          <w:lang w:val="el-GR"/>
        </w:rPr>
        <w:t xml:space="preserve"> </w:t>
      </w:r>
      <w:r w:rsidR="006B3EBB">
        <w:rPr>
          <w:sz w:val="16"/>
          <w:szCs w:val="16"/>
        </w:rPr>
        <w:t>HxM</w:t>
      </w:r>
      <w:r w:rsidR="006B3EBB" w:rsidRPr="00DF50AF">
        <w:rPr>
          <w:sz w:val="16"/>
          <w:szCs w:val="16"/>
          <w:lang w:val="el-GR"/>
        </w:rPr>
        <w:t xml:space="preserve"> </w:t>
      </w:r>
      <w:r w:rsidR="006B3EBB">
        <w:rPr>
          <w:sz w:val="16"/>
          <w:szCs w:val="16"/>
        </w:rPr>
        <w:t>sensor</w:t>
      </w:r>
      <w:r w:rsidR="006B3EBB" w:rsidRPr="00DF50AF">
        <w:rPr>
          <w:sz w:val="16"/>
          <w:szCs w:val="16"/>
          <w:lang w:val="el-GR"/>
        </w:rPr>
        <w:t xml:space="preserve"> </w:t>
      </w:r>
      <w:r w:rsidR="006B3EBB">
        <w:rPr>
          <w:sz w:val="16"/>
          <w:szCs w:val="16"/>
        </w:rPr>
        <w:t>with</w:t>
      </w:r>
      <w:r w:rsidR="006B3EBB" w:rsidRPr="00DF50AF">
        <w:rPr>
          <w:sz w:val="16"/>
          <w:szCs w:val="16"/>
          <w:lang w:val="el-GR"/>
        </w:rPr>
        <w:t xml:space="preserve"> </w:t>
      </w:r>
      <w:r w:rsidR="006B3EBB">
        <w:rPr>
          <w:sz w:val="16"/>
          <w:szCs w:val="16"/>
        </w:rPr>
        <w:t>the</w:t>
      </w:r>
      <w:r w:rsidR="006B3EBB" w:rsidRPr="00DF50AF">
        <w:rPr>
          <w:sz w:val="16"/>
          <w:szCs w:val="16"/>
          <w:lang w:val="el-GR"/>
        </w:rPr>
        <w:t xml:space="preserve"> </w:t>
      </w:r>
      <w:r w:rsidR="006B3EBB">
        <w:rPr>
          <w:sz w:val="16"/>
          <w:szCs w:val="16"/>
        </w:rPr>
        <w:t>chest</w:t>
      </w:r>
      <w:r w:rsidR="006B3EBB" w:rsidRPr="00DF50AF">
        <w:rPr>
          <w:sz w:val="16"/>
          <w:szCs w:val="16"/>
          <w:lang w:val="el-GR"/>
        </w:rPr>
        <w:t xml:space="preserve"> </w:t>
      </w:r>
      <w:r w:rsidR="006B3EBB">
        <w:rPr>
          <w:sz w:val="16"/>
          <w:szCs w:val="16"/>
        </w:rPr>
        <w:t>belt</w:t>
      </w:r>
      <w:r w:rsidR="006B3EBB" w:rsidRPr="00DF50AF">
        <w:rPr>
          <w:sz w:val="24"/>
          <w:szCs w:val="28"/>
          <w:lang w:val="el-GR"/>
        </w:rPr>
        <w:tab/>
      </w:r>
      <w:r w:rsidR="006B3EBB" w:rsidRPr="00DF50AF">
        <w:rPr>
          <w:sz w:val="24"/>
          <w:szCs w:val="28"/>
          <w:lang w:val="el-GR"/>
        </w:rPr>
        <w:tab/>
      </w:r>
      <w:r w:rsidR="006B3EBB" w:rsidRPr="00DF50AF">
        <w:rPr>
          <w:sz w:val="24"/>
          <w:szCs w:val="28"/>
          <w:lang w:val="el-GR"/>
        </w:rPr>
        <w:tab/>
      </w:r>
      <w:r w:rsidR="006B3EBB" w:rsidRPr="00195385">
        <w:rPr>
          <w:sz w:val="24"/>
          <w:szCs w:val="28"/>
          <w:lang w:val="el-GR"/>
        </w:rPr>
        <w:tab/>
      </w:r>
      <w:r w:rsidR="006B3EBB" w:rsidRPr="00195385">
        <w:rPr>
          <w:sz w:val="24"/>
          <w:szCs w:val="28"/>
          <w:lang w:val="el-GR"/>
        </w:rPr>
        <w:tab/>
      </w:r>
      <w:r w:rsidR="006B3EBB" w:rsidRPr="00195385">
        <w:rPr>
          <w:sz w:val="24"/>
          <w:szCs w:val="28"/>
          <w:lang w:val="el-GR"/>
        </w:rPr>
        <w:tab/>
      </w:r>
      <w:r w:rsidR="006B3EBB" w:rsidRPr="00195385">
        <w:rPr>
          <w:sz w:val="24"/>
          <w:szCs w:val="28"/>
          <w:lang w:val="el-GR"/>
        </w:rPr>
        <w:tab/>
      </w:r>
      <w:r w:rsidR="006B3EBB" w:rsidRPr="00195385">
        <w:rPr>
          <w:sz w:val="24"/>
          <w:szCs w:val="28"/>
          <w:lang w:val="el-GR"/>
        </w:rPr>
        <w:tab/>
      </w:r>
      <w:r w:rsidR="006B3EBB" w:rsidRPr="00195385">
        <w:rPr>
          <w:sz w:val="24"/>
          <w:szCs w:val="28"/>
          <w:lang w:val="el-GR"/>
        </w:rPr>
        <w:tab/>
      </w:r>
      <w:r w:rsidR="006B3EBB" w:rsidRPr="00195385">
        <w:rPr>
          <w:sz w:val="24"/>
          <w:szCs w:val="28"/>
          <w:lang w:val="el-GR"/>
        </w:rPr>
        <w:tab/>
      </w:r>
      <w:r w:rsidR="006B3EBB" w:rsidRPr="00195385">
        <w:rPr>
          <w:sz w:val="24"/>
          <w:szCs w:val="28"/>
          <w:lang w:val="el-GR"/>
        </w:rPr>
        <w:tab/>
      </w:r>
      <w:r w:rsidR="006B3EBB" w:rsidRPr="00195385">
        <w:rPr>
          <w:sz w:val="24"/>
          <w:szCs w:val="28"/>
          <w:lang w:val="el-GR"/>
        </w:rPr>
        <w:tab/>
        <w:t xml:space="preserve"> </w:t>
      </w:r>
      <w:r w:rsidR="006B3EBB" w:rsidRPr="00195385">
        <w:rPr>
          <w:sz w:val="24"/>
          <w:szCs w:val="28"/>
          <w:lang w:val="el-GR"/>
        </w:rPr>
        <w:tab/>
      </w:r>
      <w:r w:rsidR="006B3EBB" w:rsidRPr="00195385">
        <w:rPr>
          <w:sz w:val="24"/>
          <w:szCs w:val="28"/>
          <w:lang w:val="el-GR"/>
        </w:rPr>
        <w:tab/>
      </w:r>
    </w:p>
    <w:p w14:paraId="01057359" w14:textId="77777777" w:rsidR="00C52522" w:rsidRPr="00DB15EB" w:rsidRDefault="001B08C2">
      <w:pPr>
        <w:pStyle w:val="2"/>
        <w:rPr>
          <w:u w:val="single"/>
          <w:lang w:val="el-GR"/>
          <w:rPrChange w:id="777" w:author="Gladiator Gladiator" w:date="2018-05-23T20:39:00Z">
            <w:rPr>
              <w:lang w:val="el-GR"/>
            </w:rPr>
          </w:rPrChange>
        </w:rPr>
        <w:pPrChange w:id="778" w:author="Gladiator Gladiator" w:date="2018-05-23T20:38:00Z">
          <w:pPr/>
        </w:pPrChange>
      </w:pPr>
      <w:r w:rsidRPr="00DB15EB">
        <w:rPr>
          <w:sz w:val="32"/>
          <w:u w:val="single"/>
          <w:lang w:val="el-GR"/>
          <w:rPrChange w:id="779" w:author="Gladiator Gladiator" w:date="2018-05-23T20:39:00Z">
            <w:rPr>
              <w:lang w:val="el-GR"/>
            </w:rPr>
          </w:rPrChange>
        </w:rPr>
        <w:t>3</w:t>
      </w:r>
      <w:r w:rsidR="00C52522" w:rsidRPr="00DB15EB">
        <w:rPr>
          <w:sz w:val="32"/>
          <w:u w:val="single"/>
          <w:lang w:val="el-GR"/>
          <w:rPrChange w:id="780" w:author="Gladiator Gladiator" w:date="2018-05-23T20:39:00Z">
            <w:rPr>
              <w:lang w:val="el-GR"/>
            </w:rPr>
          </w:rPrChange>
        </w:rPr>
        <w:t xml:space="preserve">.2 Αρχιτεκτονική και λειτουργία </w:t>
      </w:r>
      <w:r w:rsidR="00C52522" w:rsidRPr="00DB15EB">
        <w:rPr>
          <w:sz w:val="32"/>
          <w:u w:val="single"/>
          <w:rPrChange w:id="781" w:author="Gladiator Gladiator" w:date="2018-05-23T20:39:00Z">
            <w:rPr/>
          </w:rPrChange>
        </w:rPr>
        <w:t>Zephyr</w:t>
      </w:r>
      <w:r w:rsidR="00C52522" w:rsidRPr="00DB15EB">
        <w:rPr>
          <w:sz w:val="32"/>
          <w:u w:val="single"/>
          <w:lang w:val="el-GR"/>
          <w:rPrChange w:id="782" w:author="Gladiator Gladiator" w:date="2018-05-23T20:39:00Z">
            <w:rPr>
              <w:lang w:val="el-GR"/>
            </w:rPr>
          </w:rPrChange>
        </w:rPr>
        <w:t xml:space="preserve"> </w:t>
      </w:r>
      <w:r w:rsidR="00C52522" w:rsidRPr="00DB15EB">
        <w:rPr>
          <w:sz w:val="32"/>
          <w:u w:val="single"/>
          <w:rPrChange w:id="783" w:author="Gladiator Gladiator" w:date="2018-05-23T20:39:00Z">
            <w:rPr/>
          </w:rPrChange>
        </w:rPr>
        <w:t>BT</w:t>
      </w:r>
      <w:r w:rsidR="00C52522" w:rsidRPr="00DB15EB">
        <w:rPr>
          <w:sz w:val="32"/>
          <w:u w:val="single"/>
          <w:lang w:val="el-GR"/>
          <w:rPrChange w:id="784" w:author="Gladiator Gladiator" w:date="2018-05-23T20:39:00Z">
            <w:rPr>
              <w:lang w:val="el-GR"/>
            </w:rPr>
          </w:rPrChange>
        </w:rPr>
        <w:t xml:space="preserve"> </w:t>
      </w:r>
      <w:r w:rsidR="00C52522" w:rsidRPr="00DB15EB">
        <w:rPr>
          <w:sz w:val="32"/>
          <w:u w:val="single"/>
          <w:rPrChange w:id="785" w:author="Gladiator Gladiator" w:date="2018-05-23T20:39:00Z">
            <w:rPr/>
          </w:rPrChange>
        </w:rPr>
        <w:t>HxM</w:t>
      </w:r>
    </w:p>
    <w:p w14:paraId="4926D4B4" w14:textId="77777777" w:rsidR="00C52522" w:rsidRDefault="00C52522" w:rsidP="00C52522">
      <w:pPr>
        <w:ind w:firstLine="180"/>
        <w:jc w:val="both"/>
        <w:rPr>
          <w:sz w:val="24"/>
          <w:szCs w:val="28"/>
          <w:lang w:val="el-GR"/>
        </w:rPr>
      </w:pPr>
      <w:r>
        <w:rPr>
          <w:sz w:val="24"/>
          <w:szCs w:val="28"/>
          <w:lang w:val="el-GR"/>
        </w:rPr>
        <w:t xml:space="preserve">Ο </w:t>
      </w:r>
      <w:r>
        <w:rPr>
          <w:sz w:val="24"/>
          <w:szCs w:val="28"/>
        </w:rPr>
        <w:t>Zephyr</w:t>
      </w:r>
      <w:r w:rsidRPr="001B77FF">
        <w:rPr>
          <w:sz w:val="24"/>
          <w:szCs w:val="28"/>
          <w:lang w:val="el-GR"/>
        </w:rPr>
        <w:t xml:space="preserve"> </w:t>
      </w:r>
      <w:r>
        <w:rPr>
          <w:sz w:val="24"/>
          <w:szCs w:val="28"/>
        </w:rPr>
        <w:t>BT</w:t>
      </w:r>
      <w:r w:rsidRPr="001B77FF">
        <w:rPr>
          <w:sz w:val="24"/>
          <w:szCs w:val="28"/>
          <w:lang w:val="el-GR"/>
        </w:rPr>
        <w:t xml:space="preserve"> </w:t>
      </w:r>
      <w:r>
        <w:rPr>
          <w:sz w:val="24"/>
          <w:szCs w:val="28"/>
        </w:rPr>
        <w:t>HxM</w:t>
      </w:r>
      <w:r w:rsidRPr="001B77FF">
        <w:rPr>
          <w:sz w:val="24"/>
          <w:szCs w:val="28"/>
          <w:lang w:val="el-GR"/>
        </w:rPr>
        <w:t xml:space="preserve"> </w:t>
      </w:r>
      <w:r>
        <w:rPr>
          <w:sz w:val="24"/>
          <w:szCs w:val="28"/>
          <w:lang w:val="el-GR"/>
        </w:rPr>
        <w:t xml:space="preserve">είναι ένας αισθητήρας χαμηλής κατανάλωσης, ο οποίος χρησιμοποιείται συνήθως από αθλητές που θέλουν να παρακολουθούν την καρδιακή τους συχνότητα κατά την διάρκεια της άσκησης. </w:t>
      </w:r>
    </w:p>
    <w:p w14:paraId="71BAE025" w14:textId="2F667A4E" w:rsidR="00C52522" w:rsidRPr="00535554" w:rsidRDefault="00C52522" w:rsidP="00C52522">
      <w:pPr>
        <w:ind w:firstLine="180"/>
        <w:jc w:val="both"/>
        <w:rPr>
          <w:sz w:val="24"/>
          <w:szCs w:val="28"/>
          <w:lang w:val="el-GR"/>
        </w:rPr>
      </w:pPr>
      <w:r>
        <w:rPr>
          <w:noProof/>
        </w:rPr>
        <w:drawing>
          <wp:anchor distT="0" distB="0" distL="114300" distR="114300" simplePos="0" relativeHeight="251667456" behindDoc="0" locked="0" layoutInCell="1" allowOverlap="1" wp14:anchorId="23BE8D7A" wp14:editId="604651CB">
            <wp:simplePos x="0" y="0"/>
            <wp:positionH relativeFrom="column">
              <wp:posOffset>3810000</wp:posOffset>
            </wp:positionH>
            <wp:positionV relativeFrom="paragraph">
              <wp:posOffset>82550</wp:posOffset>
            </wp:positionV>
            <wp:extent cx="2219325" cy="2219325"/>
            <wp:effectExtent l="0" t="0" r="9525" b="9525"/>
            <wp:wrapSquare wrapText="bothSides"/>
            <wp:docPr id="23" name="Εικόνα 23" descr="charge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ge us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pic:spPr>
                </pic:pic>
              </a:graphicData>
            </a:graphic>
            <wp14:sizeRelH relativeFrom="page">
              <wp14:pctWidth>0</wp14:pctWidth>
            </wp14:sizeRelH>
            <wp14:sizeRelV relativeFrom="page">
              <wp14:pctHeight>0</wp14:pctHeight>
            </wp14:sizeRelV>
          </wp:anchor>
        </w:drawing>
      </w:r>
      <w:r>
        <w:rPr>
          <w:sz w:val="24"/>
          <w:szCs w:val="28"/>
          <w:lang w:val="el-GR"/>
        </w:rPr>
        <w:t xml:space="preserve">Είναι αισθητήρας ανοιχτού κώδικα και υποστηρίζεται από συσκευές </w:t>
      </w:r>
      <w:r>
        <w:rPr>
          <w:sz w:val="24"/>
          <w:szCs w:val="28"/>
        </w:rPr>
        <w:t>android</w:t>
      </w:r>
      <w:r w:rsidRPr="001B77FF">
        <w:rPr>
          <w:sz w:val="24"/>
          <w:szCs w:val="28"/>
          <w:lang w:val="el-GR"/>
        </w:rPr>
        <w:t xml:space="preserve"> </w:t>
      </w:r>
      <w:r>
        <w:rPr>
          <w:sz w:val="24"/>
          <w:szCs w:val="28"/>
          <w:lang w:val="el-GR"/>
        </w:rPr>
        <w:t xml:space="preserve">και </w:t>
      </w:r>
      <w:r>
        <w:rPr>
          <w:sz w:val="24"/>
          <w:szCs w:val="28"/>
        </w:rPr>
        <w:t>windows</w:t>
      </w:r>
      <w:r w:rsidRPr="001B77FF">
        <w:rPr>
          <w:sz w:val="24"/>
          <w:szCs w:val="28"/>
          <w:lang w:val="el-GR"/>
        </w:rPr>
        <w:t xml:space="preserve"> 8.</w:t>
      </w:r>
      <w:r>
        <w:rPr>
          <w:sz w:val="24"/>
          <w:szCs w:val="28"/>
          <w:lang w:val="el-GR"/>
        </w:rPr>
        <w:t xml:space="preserve"> Συνδυάζει την τεχνολογία </w:t>
      </w:r>
      <w:r>
        <w:rPr>
          <w:sz w:val="24"/>
          <w:szCs w:val="28"/>
        </w:rPr>
        <w:t>Smart</w:t>
      </w:r>
      <w:r w:rsidRPr="001B77FF">
        <w:rPr>
          <w:sz w:val="24"/>
          <w:szCs w:val="28"/>
          <w:lang w:val="el-GR"/>
        </w:rPr>
        <w:t xml:space="preserve"> </w:t>
      </w:r>
      <w:r>
        <w:rPr>
          <w:sz w:val="24"/>
          <w:szCs w:val="28"/>
        </w:rPr>
        <w:t>Fabric</w:t>
      </w:r>
      <w:r w:rsidRPr="001B77FF">
        <w:rPr>
          <w:sz w:val="24"/>
          <w:szCs w:val="28"/>
          <w:lang w:val="el-GR"/>
        </w:rPr>
        <w:t>,</w:t>
      </w:r>
      <w:r>
        <w:rPr>
          <w:sz w:val="24"/>
          <w:szCs w:val="28"/>
          <w:lang w:val="el-GR"/>
        </w:rPr>
        <w:t xml:space="preserve">αισθητήρα καρδιακού ρυθμού και αισθητήρες κίνησης με την συνδεσιμότητα </w:t>
      </w:r>
      <w:r>
        <w:rPr>
          <w:sz w:val="24"/>
          <w:szCs w:val="28"/>
        </w:rPr>
        <w:t>Bluetooth</w:t>
      </w:r>
      <w:r w:rsidRPr="001B77FF">
        <w:rPr>
          <w:sz w:val="24"/>
          <w:szCs w:val="28"/>
          <w:lang w:val="el-GR"/>
        </w:rPr>
        <w:t xml:space="preserve"> 2.0 .</w:t>
      </w:r>
      <w:r>
        <w:rPr>
          <w:sz w:val="24"/>
          <w:szCs w:val="28"/>
          <w:lang w:val="el-GR"/>
        </w:rPr>
        <w:t xml:space="preserve">Το </w:t>
      </w:r>
      <w:r>
        <w:rPr>
          <w:sz w:val="24"/>
          <w:szCs w:val="28"/>
        </w:rPr>
        <w:t>Smart</w:t>
      </w:r>
      <w:r w:rsidRPr="001B77FF">
        <w:rPr>
          <w:sz w:val="24"/>
          <w:szCs w:val="28"/>
          <w:lang w:val="el-GR"/>
        </w:rPr>
        <w:t xml:space="preserve"> </w:t>
      </w:r>
      <w:r>
        <w:rPr>
          <w:sz w:val="24"/>
          <w:szCs w:val="28"/>
        </w:rPr>
        <w:t>Fabric</w:t>
      </w:r>
      <w:r w:rsidRPr="001B77FF">
        <w:rPr>
          <w:sz w:val="24"/>
          <w:szCs w:val="28"/>
          <w:lang w:val="el-GR"/>
        </w:rPr>
        <w:t xml:space="preserve"> </w:t>
      </w:r>
      <w:r>
        <w:rPr>
          <w:sz w:val="24"/>
          <w:szCs w:val="28"/>
          <w:lang w:val="el-GR"/>
        </w:rPr>
        <w:t>είναι αγώγιμο ύφασμα που παρέχει άνεση και ανθεκτικότητα. Είναι μαλακό και ελαστικό, με ρυθμιζόμενο λουράκι</w:t>
      </w:r>
      <w:ins w:id="786" w:author="goumop" w:date="2018-05-29T14:09:00Z">
        <w:r w:rsidR="00344153">
          <w:rPr>
            <w:sz w:val="24"/>
            <w:szCs w:val="28"/>
            <w:lang w:val="el-GR"/>
          </w:rPr>
          <w:t xml:space="preserve"> </w:t>
        </w:r>
      </w:ins>
      <w:r w:rsidRPr="00077174">
        <w:rPr>
          <w:sz w:val="24"/>
          <w:szCs w:val="28"/>
          <w:lang w:val="el-GR"/>
        </w:rPr>
        <w:t xml:space="preserve">(40 </w:t>
      </w:r>
      <w:r>
        <w:rPr>
          <w:sz w:val="24"/>
          <w:szCs w:val="28"/>
        </w:rPr>
        <w:t>inches</w:t>
      </w:r>
      <w:r w:rsidRPr="00077174">
        <w:rPr>
          <w:sz w:val="24"/>
          <w:szCs w:val="28"/>
          <w:lang w:val="el-GR"/>
        </w:rPr>
        <w:t>)</w:t>
      </w:r>
      <w:r>
        <w:rPr>
          <w:sz w:val="24"/>
          <w:szCs w:val="28"/>
          <w:lang w:val="el-GR"/>
        </w:rPr>
        <w:t xml:space="preserve"> που τοποθετείται στο στήθος. Ο αισθητήρας είναι αδιάβροχος (1</w:t>
      </w:r>
      <w:r>
        <w:rPr>
          <w:sz w:val="24"/>
          <w:szCs w:val="28"/>
        </w:rPr>
        <w:t>m</w:t>
      </w:r>
      <w:r w:rsidRPr="00077174">
        <w:rPr>
          <w:sz w:val="24"/>
          <w:szCs w:val="28"/>
          <w:lang w:val="el-GR"/>
        </w:rPr>
        <w:t>)</w:t>
      </w:r>
      <w:r>
        <w:rPr>
          <w:sz w:val="24"/>
          <w:szCs w:val="28"/>
          <w:lang w:val="el-GR"/>
        </w:rPr>
        <w:t xml:space="preserve"> και χτισμένος με </w:t>
      </w:r>
      <w:r>
        <w:rPr>
          <w:sz w:val="24"/>
          <w:szCs w:val="28"/>
        </w:rPr>
        <w:t>firmware</w:t>
      </w:r>
      <w:r w:rsidRPr="00077174">
        <w:rPr>
          <w:sz w:val="24"/>
          <w:szCs w:val="28"/>
          <w:lang w:val="el-GR"/>
        </w:rPr>
        <w:t xml:space="preserve"> </w:t>
      </w:r>
      <w:r>
        <w:rPr>
          <w:sz w:val="24"/>
          <w:szCs w:val="28"/>
          <w:lang w:val="el-GR"/>
        </w:rPr>
        <w:t xml:space="preserve">που μπορεί να αναβαθμιστεί </w:t>
      </w:r>
      <w:r>
        <w:rPr>
          <w:sz w:val="24"/>
          <w:szCs w:val="28"/>
        </w:rPr>
        <w:t>over</w:t>
      </w:r>
      <w:r w:rsidRPr="00077174">
        <w:rPr>
          <w:sz w:val="24"/>
          <w:szCs w:val="28"/>
          <w:lang w:val="el-GR"/>
        </w:rPr>
        <w:t>-</w:t>
      </w:r>
      <w:r>
        <w:rPr>
          <w:sz w:val="24"/>
          <w:szCs w:val="28"/>
        </w:rPr>
        <w:t>the</w:t>
      </w:r>
      <w:r w:rsidRPr="00077174">
        <w:rPr>
          <w:sz w:val="24"/>
          <w:szCs w:val="28"/>
          <w:lang w:val="el-GR"/>
        </w:rPr>
        <w:t>-</w:t>
      </w:r>
      <w:r>
        <w:rPr>
          <w:sz w:val="24"/>
          <w:szCs w:val="28"/>
        </w:rPr>
        <w:t>air</w:t>
      </w:r>
      <w:ins w:id="787" w:author="goumop" w:date="2018-05-29T14:09:00Z">
        <w:r w:rsidR="00344153">
          <w:rPr>
            <w:sz w:val="24"/>
            <w:szCs w:val="28"/>
            <w:lang w:val="el-GR"/>
          </w:rPr>
          <w:t xml:space="preserve"> </w:t>
        </w:r>
      </w:ins>
      <w:r w:rsidRPr="00077174">
        <w:rPr>
          <w:sz w:val="24"/>
          <w:szCs w:val="28"/>
          <w:lang w:val="el-GR"/>
        </w:rPr>
        <w:t>(</w:t>
      </w:r>
      <w:r>
        <w:rPr>
          <w:sz w:val="24"/>
          <w:szCs w:val="28"/>
        </w:rPr>
        <w:t>OTA</w:t>
      </w:r>
      <w:r w:rsidRPr="00077174">
        <w:rPr>
          <w:sz w:val="24"/>
          <w:szCs w:val="28"/>
          <w:lang w:val="el-GR"/>
        </w:rPr>
        <w:t>).</w:t>
      </w:r>
      <w:r>
        <w:rPr>
          <w:sz w:val="24"/>
          <w:szCs w:val="28"/>
          <w:lang w:val="el-GR"/>
        </w:rPr>
        <w:t xml:space="preserve"> Η διάρκεια ζωής της μπαταρίας είναι 26 ώρες ανά φόρτιση και η φόρτιση γίνεται με δυνατότητα αποσύνδεσης του αισθητήρα από την ζώνη και σύνδεσης αυτού με φορτιστή </w:t>
      </w:r>
      <w:r>
        <w:rPr>
          <w:sz w:val="24"/>
          <w:szCs w:val="28"/>
        </w:rPr>
        <w:t>USB</w:t>
      </w:r>
      <w:ins w:id="788" w:author="goumop" w:date="2018-05-29T14:09:00Z">
        <w:r w:rsidR="00344153">
          <w:rPr>
            <w:sz w:val="24"/>
            <w:szCs w:val="28"/>
            <w:lang w:val="el-GR"/>
          </w:rPr>
          <w:t xml:space="preserve"> </w:t>
        </w:r>
      </w:ins>
      <w:r w:rsidRPr="00077174">
        <w:rPr>
          <w:sz w:val="24"/>
          <w:szCs w:val="28"/>
          <w:lang w:val="el-GR"/>
        </w:rPr>
        <w:t>(</w:t>
      </w:r>
      <w:del w:id="789" w:author="Gladiator Gladiator" w:date="2018-05-23T01:55:00Z">
        <w:r w:rsidDel="00321F3A">
          <w:rPr>
            <w:sz w:val="24"/>
            <w:szCs w:val="28"/>
            <w:lang w:val="el-GR"/>
          </w:rPr>
          <w:delText>εικόνα</w:delText>
        </w:r>
      </w:del>
      <w:ins w:id="790" w:author="Gladiator Gladiator" w:date="2018-05-23T01:55:00Z">
        <w:r w:rsidR="00321F3A">
          <w:rPr>
            <w:sz w:val="24"/>
            <w:szCs w:val="28"/>
            <w:lang w:val="el-GR"/>
          </w:rPr>
          <w:t>Εικόνα</w:t>
        </w:r>
      </w:ins>
      <w:r>
        <w:rPr>
          <w:sz w:val="24"/>
          <w:szCs w:val="28"/>
          <w:lang w:val="el-GR"/>
        </w:rPr>
        <w:t xml:space="preserve"> </w:t>
      </w:r>
      <w:r w:rsidR="00841733">
        <w:rPr>
          <w:sz w:val="24"/>
          <w:szCs w:val="28"/>
          <w:lang w:val="el-GR"/>
        </w:rPr>
        <w:t>3.</w:t>
      </w:r>
      <w:r>
        <w:rPr>
          <w:sz w:val="24"/>
          <w:szCs w:val="28"/>
          <w:lang w:val="el-GR"/>
        </w:rPr>
        <w:t>2)</w:t>
      </w:r>
      <w:r w:rsidRPr="00077174">
        <w:rPr>
          <w:sz w:val="24"/>
          <w:szCs w:val="28"/>
          <w:lang w:val="el-GR"/>
        </w:rPr>
        <w:t>.</w:t>
      </w:r>
      <w:r w:rsidR="00841733">
        <w:rPr>
          <w:sz w:val="24"/>
          <w:szCs w:val="28"/>
          <w:lang w:val="el-GR"/>
        </w:rPr>
        <w:tab/>
      </w:r>
      <w:r w:rsidR="00841733">
        <w:rPr>
          <w:sz w:val="24"/>
          <w:szCs w:val="28"/>
          <w:lang w:val="el-GR"/>
        </w:rPr>
        <w:tab/>
      </w:r>
      <w:r w:rsidR="00841733">
        <w:rPr>
          <w:sz w:val="24"/>
          <w:szCs w:val="28"/>
          <w:lang w:val="el-GR"/>
        </w:rPr>
        <w:tab/>
      </w:r>
      <w:r w:rsidR="00841733">
        <w:rPr>
          <w:sz w:val="24"/>
          <w:szCs w:val="28"/>
          <w:lang w:val="el-GR"/>
        </w:rPr>
        <w:tab/>
      </w:r>
      <w:r w:rsidR="00841733">
        <w:rPr>
          <w:sz w:val="24"/>
          <w:szCs w:val="28"/>
          <w:lang w:val="el-GR"/>
        </w:rPr>
        <w:tab/>
      </w:r>
      <w:r w:rsidR="00841733">
        <w:rPr>
          <w:sz w:val="24"/>
          <w:szCs w:val="28"/>
          <w:lang w:val="el-GR"/>
        </w:rPr>
        <w:tab/>
      </w:r>
      <w:r w:rsidR="00841733">
        <w:rPr>
          <w:sz w:val="24"/>
          <w:szCs w:val="28"/>
          <w:lang w:val="el-GR"/>
        </w:rPr>
        <w:tab/>
        <w:t xml:space="preserve">        </w:t>
      </w:r>
      <w:r w:rsidR="00433F24">
        <w:rPr>
          <w:sz w:val="24"/>
          <w:szCs w:val="28"/>
          <w:lang w:val="el-GR"/>
        </w:rPr>
        <w:tab/>
      </w:r>
      <w:r w:rsidR="00433F24">
        <w:rPr>
          <w:sz w:val="24"/>
          <w:szCs w:val="28"/>
          <w:lang w:val="el-GR"/>
        </w:rPr>
        <w:tab/>
      </w:r>
      <w:r w:rsidR="00841733">
        <w:rPr>
          <w:sz w:val="24"/>
          <w:szCs w:val="28"/>
          <w:lang w:val="el-GR"/>
        </w:rPr>
        <w:t xml:space="preserve"> </w:t>
      </w:r>
      <w:r>
        <w:rPr>
          <w:sz w:val="16"/>
          <w:szCs w:val="16"/>
          <w:lang w:val="el-GR"/>
        </w:rPr>
        <w:t xml:space="preserve">Εικόνα </w:t>
      </w:r>
      <w:r w:rsidR="00841733">
        <w:rPr>
          <w:sz w:val="16"/>
          <w:szCs w:val="16"/>
          <w:lang w:val="el-GR"/>
        </w:rPr>
        <w:t>3.</w:t>
      </w:r>
      <w:r>
        <w:rPr>
          <w:sz w:val="16"/>
          <w:szCs w:val="16"/>
          <w:lang w:val="el-GR"/>
        </w:rPr>
        <w:t xml:space="preserve">2 </w:t>
      </w:r>
      <w:r w:rsidRPr="00F137F4">
        <w:rPr>
          <w:sz w:val="16"/>
          <w:szCs w:val="16"/>
          <w:lang w:val="el-GR"/>
        </w:rPr>
        <w:t xml:space="preserve">: </w:t>
      </w:r>
      <w:r>
        <w:rPr>
          <w:sz w:val="16"/>
          <w:szCs w:val="16"/>
        </w:rPr>
        <w:t>Zephyr</w:t>
      </w:r>
      <w:r w:rsidRPr="00F137F4">
        <w:rPr>
          <w:sz w:val="16"/>
          <w:szCs w:val="16"/>
          <w:lang w:val="el-GR"/>
        </w:rPr>
        <w:t xml:space="preserve"> </w:t>
      </w:r>
      <w:r>
        <w:rPr>
          <w:sz w:val="16"/>
          <w:szCs w:val="16"/>
        </w:rPr>
        <w:t>USB</w:t>
      </w:r>
      <w:r w:rsidRPr="00F137F4">
        <w:rPr>
          <w:sz w:val="16"/>
          <w:szCs w:val="16"/>
          <w:lang w:val="el-GR"/>
        </w:rPr>
        <w:t xml:space="preserve"> </w:t>
      </w:r>
      <w:r>
        <w:rPr>
          <w:sz w:val="16"/>
          <w:szCs w:val="16"/>
        </w:rPr>
        <w:t>Charger</w:t>
      </w:r>
    </w:p>
    <w:p w14:paraId="2935E02E" w14:textId="77777777" w:rsidR="00C52522" w:rsidRDefault="00C52522" w:rsidP="00C52522">
      <w:pPr>
        <w:jc w:val="both"/>
        <w:rPr>
          <w:color w:val="5B9BD5" w:themeColor="accent1"/>
          <w:sz w:val="28"/>
          <w:szCs w:val="28"/>
          <w:u w:val="single"/>
          <w:lang w:val="el-GR"/>
        </w:rPr>
      </w:pPr>
    </w:p>
    <w:p w14:paraId="12E61E8E" w14:textId="77777777" w:rsidR="00C52522" w:rsidRDefault="00C52522" w:rsidP="00C52522">
      <w:pPr>
        <w:jc w:val="both"/>
        <w:rPr>
          <w:color w:val="5B9BD5" w:themeColor="accent1"/>
          <w:sz w:val="28"/>
          <w:szCs w:val="28"/>
          <w:u w:val="single"/>
          <w:lang w:val="el-GR"/>
        </w:rPr>
      </w:pPr>
    </w:p>
    <w:p w14:paraId="212ED8E6" w14:textId="77777777" w:rsidR="001108AD" w:rsidRDefault="001108AD" w:rsidP="00C52522">
      <w:pPr>
        <w:jc w:val="both"/>
        <w:rPr>
          <w:color w:val="5B9BD5" w:themeColor="accent1"/>
          <w:sz w:val="28"/>
          <w:szCs w:val="28"/>
          <w:u w:val="single"/>
          <w:lang w:val="el-GR"/>
        </w:rPr>
      </w:pPr>
    </w:p>
    <w:p w14:paraId="1D43A295" w14:textId="77777777" w:rsidR="004B0E71" w:rsidRDefault="004B0E71" w:rsidP="00C52522">
      <w:pPr>
        <w:jc w:val="both"/>
        <w:rPr>
          <w:color w:val="5B9BD5" w:themeColor="accent1"/>
          <w:sz w:val="28"/>
          <w:szCs w:val="28"/>
          <w:u w:val="single"/>
          <w:lang w:val="el-GR"/>
        </w:rPr>
      </w:pPr>
    </w:p>
    <w:p w14:paraId="46C0FC5B" w14:textId="77777777" w:rsidR="004B0E71" w:rsidRDefault="004B0E71" w:rsidP="00C52522">
      <w:pPr>
        <w:jc w:val="both"/>
        <w:rPr>
          <w:color w:val="5B9BD5" w:themeColor="accent1"/>
          <w:sz w:val="28"/>
          <w:szCs w:val="28"/>
          <w:u w:val="single"/>
          <w:lang w:val="el-GR"/>
        </w:rPr>
      </w:pPr>
    </w:p>
    <w:p w14:paraId="749DFACF" w14:textId="77777777" w:rsidR="00841733" w:rsidRDefault="00841733" w:rsidP="00C52522">
      <w:pPr>
        <w:jc w:val="both"/>
        <w:rPr>
          <w:color w:val="5B9BD5" w:themeColor="accent1"/>
          <w:sz w:val="28"/>
          <w:szCs w:val="28"/>
          <w:u w:val="single"/>
          <w:lang w:val="el-GR"/>
        </w:rPr>
      </w:pPr>
    </w:p>
    <w:p w14:paraId="6BABC98A" w14:textId="77777777" w:rsidR="00841733" w:rsidRDefault="00841733" w:rsidP="00C52522">
      <w:pPr>
        <w:jc w:val="both"/>
        <w:rPr>
          <w:color w:val="5B9BD5" w:themeColor="accent1"/>
          <w:sz w:val="28"/>
          <w:szCs w:val="28"/>
          <w:u w:val="single"/>
          <w:lang w:val="el-GR"/>
        </w:rPr>
      </w:pPr>
    </w:p>
    <w:p w14:paraId="385F942A" w14:textId="77777777" w:rsidR="00C52522" w:rsidRPr="00DB15EB" w:rsidRDefault="001B08C2">
      <w:pPr>
        <w:pStyle w:val="3"/>
        <w:rPr>
          <w:sz w:val="28"/>
          <w:u w:val="single"/>
          <w:lang w:val="el-GR"/>
          <w:rPrChange w:id="791" w:author="Gladiator Gladiator" w:date="2018-05-23T20:39:00Z">
            <w:rPr>
              <w:lang w:val="el-GR"/>
            </w:rPr>
          </w:rPrChange>
        </w:rPr>
        <w:pPrChange w:id="792" w:author="Gladiator Gladiator" w:date="2018-05-23T20:39:00Z">
          <w:pPr>
            <w:jc w:val="both"/>
          </w:pPr>
        </w:pPrChange>
      </w:pPr>
      <w:r w:rsidRPr="00DB15EB">
        <w:rPr>
          <w:sz w:val="28"/>
          <w:u w:val="single"/>
          <w:lang w:val="el-GR"/>
          <w:rPrChange w:id="793" w:author="Gladiator Gladiator" w:date="2018-05-23T20:39:00Z">
            <w:rPr>
              <w:lang w:val="el-GR"/>
            </w:rPr>
          </w:rPrChange>
        </w:rPr>
        <w:lastRenderedPageBreak/>
        <w:t>3</w:t>
      </w:r>
      <w:r w:rsidR="00C52522" w:rsidRPr="00DB15EB">
        <w:rPr>
          <w:sz w:val="28"/>
          <w:u w:val="single"/>
          <w:lang w:val="el-GR"/>
          <w:rPrChange w:id="794" w:author="Gladiator Gladiator" w:date="2018-05-23T20:39:00Z">
            <w:rPr>
              <w:lang w:val="el-GR"/>
            </w:rPr>
          </w:rPrChange>
        </w:rPr>
        <w:t xml:space="preserve">.2.1 Πρωτόκολλο επικοινωνίας </w:t>
      </w:r>
      <w:r w:rsidR="00C52522" w:rsidRPr="00DB15EB">
        <w:rPr>
          <w:sz w:val="28"/>
          <w:u w:val="single"/>
          <w:rPrChange w:id="795" w:author="Gladiator Gladiator" w:date="2018-05-23T20:39:00Z">
            <w:rPr/>
          </w:rPrChange>
        </w:rPr>
        <w:t>Zephyr</w:t>
      </w:r>
      <w:r w:rsidR="00C52522" w:rsidRPr="00DB15EB">
        <w:rPr>
          <w:sz w:val="28"/>
          <w:u w:val="single"/>
          <w:lang w:val="el-GR"/>
          <w:rPrChange w:id="796" w:author="Gladiator Gladiator" w:date="2018-05-23T20:39:00Z">
            <w:rPr>
              <w:lang w:val="el-GR"/>
            </w:rPr>
          </w:rPrChange>
        </w:rPr>
        <w:t xml:space="preserve"> </w:t>
      </w:r>
      <w:r w:rsidR="00C52522" w:rsidRPr="00DB15EB">
        <w:rPr>
          <w:sz w:val="28"/>
          <w:u w:val="single"/>
          <w:rPrChange w:id="797" w:author="Gladiator Gladiator" w:date="2018-05-23T20:39:00Z">
            <w:rPr/>
          </w:rPrChange>
        </w:rPr>
        <w:t>BT</w:t>
      </w:r>
      <w:r w:rsidR="00C52522" w:rsidRPr="00DB15EB">
        <w:rPr>
          <w:sz w:val="28"/>
          <w:u w:val="single"/>
          <w:lang w:val="el-GR"/>
          <w:rPrChange w:id="798" w:author="Gladiator Gladiator" w:date="2018-05-23T20:39:00Z">
            <w:rPr>
              <w:lang w:val="el-GR"/>
            </w:rPr>
          </w:rPrChange>
        </w:rPr>
        <w:t xml:space="preserve"> </w:t>
      </w:r>
      <w:r w:rsidR="00C52522" w:rsidRPr="00DB15EB">
        <w:rPr>
          <w:sz w:val="28"/>
          <w:u w:val="single"/>
          <w:rPrChange w:id="799" w:author="Gladiator Gladiator" w:date="2018-05-23T20:39:00Z">
            <w:rPr/>
          </w:rPrChange>
        </w:rPr>
        <w:t>HxM</w:t>
      </w:r>
    </w:p>
    <w:p w14:paraId="45C3F1CA" w14:textId="5F0A839C" w:rsidR="00C52522" w:rsidRPr="00301789" w:rsidRDefault="00C52522" w:rsidP="00C52522">
      <w:pPr>
        <w:ind w:firstLine="180"/>
        <w:jc w:val="both"/>
        <w:rPr>
          <w:sz w:val="24"/>
          <w:szCs w:val="24"/>
          <w:lang w:val="el-GR"/>
        </w:rPr>
      </w:pPr>
      <w:r w:rsidRPr="00301789">
        <w:rPr>
          <w:sz w:val="24"/>
          <w:szCs w:val="24"/>
          <w:lang w:val="el-GR"/>
        </w:rPr>
        <w:t xml:space="preserve">O αισθητήρας </w:t>
      </w:r>
      <w:r w:rsidRPr="00301789">
        <w:rPr>
          <w:sz w:val="24"/>
          <w:szCs w:val="24"/>
        </w:rPr>
        <w:t>Zephyr</w:t>
      </w:r>
      <w:r w:rsidRPr="00301789">
        <w:rPr>
          <w:sz w:val="24"/>
          <w:szCs w:val="24"/>
          <w:lang w:val="el-GR"/>
        </w:rPr>
        <w:t xml:space="preserve"> </w:t>
      </w:r>
      <w:r w:rsidRPr="00301789">
        <w:rPr>
          <w:sz w:val="24"/>
          <w:szCs w:val="24"/>
        </w:rPr>
        <w:t>BT</w:t>
      </w:r>
      <w:r w:rsidRPr="00301789">
        <w:rPr>
          <w:sz w:val="24"/>
          <w:szCs w:val="24"/>
          <w:lang w:val="el-GR"/>
        </w:rPr>
        <w:t xml:space="preserve"> </w:t>
      </w:r>
      <w:r w:rsidRPr="00301789">
        <w:rPr>
          <w:sz w:val="24"/>
          <w:szCs w:val="24"/>
        </w:rPr>
        <w:t>HxM</w:t>
      </w:r>
      <w:r w:rsidRPr="00301789">
        <w:rPr>
          <w:sz w:val="24"/>
          <w:szCs w:val="24"/>
          <w:lang w:val="el-GR"/>
        </w:rPr>
        <w:t xml:space="preserve"> συνήθως επικοινωνεί με μια κινητή συσκευή μέσω </w:t>
      </w:r>
      <w:r w:rsidRPr="00301789">
        <w:rPr>
          <w:sz w:val="24"/>
          <w:szCs w:val="24"/>
        </w:rPr>
        <w:t>Bluetooth</w:t>
      </w:r>
      <w:r w:rsidRPr="00301789">
        <w:rPr>
          <w:sz w:val="24"/>
          <w:szCs w:val="24"/>
          <w:lang w:val="el-GR"/>
        </w:rPr>
        <w:t>(</w:t>
      </w:r>
      <w:del w:id="800" w:author="Gladiator Gladiator" w:date="2018-05-23T01:55:00Z">
        <w:r w:rsidRPr="00301789" w:rsidDel="00321F3A">
          <w:rPr>
            <w:sz w:val="24"/>
            <w:szCs w:val="24"/>
            <w:lang w:val="el-GR"/>
          </w:rPr>
          <w:delText>εικόνα</w:delText>
        </w:r>
      </w:del>
      <w:ins w:id="801" w:author="Gladiator Gladiator" w:date="2018-05-23T01:55:00Z">
        <w:r w:rsidR="00321F3A">
          <w:rPr>
            <w:sz w:val="24"/>
            <w:szCs w:val="24"/>
            <w:lang w:val="el-GR"/>
          </w:rPr>
          <w:t>Εικόνα</w:t>
        </w:r>
      </w:ins>
      <w:r w:rsidRPr="00301789">
        <w:rPr>
          <w:sz w:val="24"/>
          <w:szCs w:val="24"/>
          <w:lang w:val="el-GR"/>
        </w:rPr>
        <w:t xml:space="preserve"> 3</w:t>
      </w:r>
      <w:r w:rsidR="00841733">
        <w:rPr>
          <w:sz w:val="24"/>
          <w:szCs w:val="24"/>
          <w:lang w:val="el-GR"/>
        </w:rPr>
        <w:t>.3</w:t>
      </w:r>
      <w:r w:rsidRPr="00301789">
        <w:rPr>
          <w:sz w:val="24"/>
          <w:szCs w:val="24"/>
          <w:lang w:val="el-GR"/>
        </w:rPr>
        <w:t xml:space="preserve">).Υποστηρίζει μόνο έναν σύνδεσμο κάθε φορά και χρησιμοποιεί το </w:t>
      </w:r>
      <w:r w:rsidRPr="00301789">
        <w:rPr>
          <w:sz w:val="24"/>
          <w:szCs w:val="24"/>
        </w:rPr>
        <w:t>Bluetooth</w:t>
      </w:r>
      <w:r w:rsidRPr="00301789">
        <w:rPr>
          <w:sz w:val="24"/>
          <w:szCs w:val="24"/>
          <w:lang w:val="el-GR"/>
        </w:rPr>
        <w:t xml:space="preserve"> </w:t>
      </w:r>
      <w:r w:rsidRPr="00301789">
        <w:rPr>
          <w:sz w:val="24"/>
          <w:szCs w:val="24"/>
        </w:rPr>
        <w:t>SPP</w:t>
      </w:r>
      <w:ins w:id="802" w:author="goumop" w:date="2018-05-29T14:13:00Z">
        <w:r w:rsidR="00E9245D" w:rsidRPr="00E9245D">
          <w:rPr>
            <w:sz w:val="24"/>
            <w:szCs w:val="24"/>
            <w:lang w:val="el-GR"/>
            <w:rPrChange w:id="803" w:author="goumop" w:date="2018-05-29T14:13:00Z">
              <w:rPr>
                <w:sz w:val="24"/>
                <w:szCs w:val="24"/>
              </w:rPr>
            </w:rPrChange>
          </w:rPr>
          <w:t xml:space="preserve"> </w:t>
        </w:r>
      </w:ins>
      <w:r w:rsidRPr="00301789">
        <w:rPr>
          <w:sz w:val="24"/>
          <w:szCs w:val="24"/>
          <w:lang w:val="el-GR"/>
        </w:rPr>
        <w:t>(Serial Port Profile) για να επικοινωνεί με άλλες συσκευές με το ακόλουθο πρωτόκολλο χαμηλού επιπέδου.</w:t>
      </w:r>
    </w:p>
    <w:p w14:paraId="091FA6C1" w14:textId="0118D6F9" w:rsidR="00C52522" w:rsidRPr="00301789" w:rsidRDefault="00C52522" w:rsidP="00C52522">
      <w:pPr>
        <w:pStyle w:val="a6"/>
        <w:numPr>
          <w:ilvl w:val="0"/>
          <w:numId w:val="8"/>
        </w:numPr>
        <w:jc w:val="both"/>
        <w:rPr>
          <w:sz w:val="24"/>
          <w:szCs w:val="24"/>
          <w:lang w:val="el-GR"/>
        </w:rPr>
      </w:pPr>
      <w:r w:rsidRPr="00301789">
        <w:rPr>
          <w:sz w:val="24"/>
          <w:szCs w:val="24"/>
          <w:lang w:val="el-GR"/>
        </w:rPr>
        <w:t xml:space="preserve">115,200 </w:t>
      </w:r>
      <w:r w:rsidRPr="00301789">
        <w:rPr>
          <w:sz w:val="24"/>
          <w:szCs w:val="24"/>
        </w:rPr>
        <w:t>baud</w:t>
      </w:r>
      <w:ins w:id="804" w:author="goumop" w:date="2018-05-29T14:10:00Z">
        <w:r w:rsidR="00344153">
          <w:rPr>
            <w:sz w:val="24"/>
            <w:szCs w:val="24"/>
            <w:lang w:val="el-GR"/>
          </w:rPr>
          <w:t xml:space="preserve"> </w:t>
        </w:r>
      </w:ins>
      <w:r w:rsidRPr="00301789">
        <w:rPr>
          <w:sz w:val="24"/>
          <w:szCs w:val="24"/>
        </w:rPr>
        <w:t>[</w:t>
      </w:r>
      <w:ins w:id="805" w:author="Gladiator Gladiator" w:date="2018-05-31T20:56:00Z">
        <w:r w:rsidR="005C027A" w:rsidRPr="005C027A">
          <w:rPr>
            <w:color w:val="4472C4" w:themeColor="accent5"/>
            <w:sz w:val="24"/>
            <w:szCs w:val="24"/>
            <w:rPrChange w:id="806" w:author="Gladiator Gladiator" w:date="2018-05-31T20:56:00Z">
              <w:rPr>
                <w:sz w:val="24"/>
                <w:szCs w:val="24"/>
              </w:rPr>
            </w:rPrChange>
          </w:rPr>
          <w:fldChar w:fldCharType="begin"/>
        </w:r>
        <w:r w:rsidR="005C027A" w:rsidRPr="005C027A">
          <w:rPr>
            <w:color w:val="4472C4" w:themeColor="accent5"/>
            <w:sz w:val="24"/>
            <w:szCs w:val="24"/>
            <w:rPrChange w:id="807" w:author="Gladiator Gladiator" w:date="2018-05-31T20:56:00Z">
              <w:rPr>
                <w:sz w:val="24"/>
                <w:szCs w:val="24"/>
              </w:rPr>
            </w:rPrChange>
          </w:rPr>
          <w:instrText xml:space="preserve"> REF _Ref515563520 \n \h </w:instrText>
        </w:r>
      </w:ins>
      <w:r w:rsidR="005C027A" w:rsidRPr="005C027A">
        <w:rPr>
          <w:color w:val="4472C4" w:themeColor="accent5"/>
          <w:sz w:val="24"/>
          <w:szCs w:val="24"/>
          <w:rPrChange w:id="808" w:author="Gladiator Gladiator" w:date="2018-05-31T20:56:00Z">
            <w:rPr>
              <w:color w:val="4472C4" w:themeColor="accent5"/>
              <w:sz w:val="24"/>
              <w:szCs w:val="24"/>
            </w:rPr>
          </w:rPrChange>
        </w:rPr>
      </w:r>
      <w:r w:rsidR="005C027A" w:rsidRPr="005C027A">
        <w:rPr>
          <w:color w:val="4472C4" w:themeColor="accent5"/>
          <w:sz w:val="24"/>
          <w:szCs w:val="24"/>
          <w:rPrChange w:id="809" w:author="Gladiator Gladiator" w:date="2018-05-31T20:56:00Z">
            <w:rPr>
              <w:sz w:val="24"/>
              <w:szCs w:val="24"/>
            </w:rPr>
          </w:rPrChange>
        </w:rPr>
        <w:fldChar w:fldCharType="separate"/>
      </w:r>
      <w:ins w:id="810" w:author="Gladiator Gladiator" w:date="2018-05-31T20:56:00Z">
        <w:r w:rsidR="005C027A" w:rsidRPr="005C027A">
          <w:rPr>
            <w:color w:val="4472C4" w:themeColor="accent5"/>
            <w:sz w:val="24"/>
            <w:szCs w:val="24"/>
            <w:rPrChange w:id="811" w:author="Gladiator Gladiator" w:date="2018-05-31T20:56:00Z">
              <w:rPr>
                <w:sz w:val="24"/>
                <w:szCs w:val="24"/>
              </w:rPr>
            </w:rPrChange>
          </w:rPr>
          <w:t>11</w:t>
        </w:r>
        <w:r w:rsidR="005C027A" w:rsidRPr="005C027A">
          <w:rPr>
            <w:color w:val="4472C4" w:themeColor="accent5"/>
            <w:sz w:val="24"/>
            <w:szCs w:val="24"/>
            <w:rPrChange w:id="812" w:author="Gladiator Gladiator" w:date="2018-05-31T20:56:00Z">
              <w:rPr>
                <w:sz w:val="24"/>
                <w:szCs w:val="24"/>
              </w:rPr>
            </w:rPrChange>
          </w:rPr>
          <w:fldChar w:fldCharType="end"/>
        </w:r>
      </w:ins>
      <w:commentRangeStart w:id="813"/>
      <w:del w:id="814" w:author="Gladiator Gladiator" w:date="2018-05-31T20:56:00Z">
        <w:r w:rsidRPr="00301789" w:rsidDel="005C027A">
          <w:rPr>
            <w:sz w:val="24"/>
            <w:szCs w:val="24"/>
          </w:rPr>
          <w:delText>10</w:delText>
        </w:r>
        <w:commentRangeEnd w:id="813"/>
        <w:r w:rsidR="00E9245D" w:rsidDel="005C027A">
          <w:rPr>
            <w:rStyle w:val="a7"/>
          </w:rPr>
          <w:commentReference w:id="813"/>
        </w:r>
        <w:r w:rsidRPr="00301789" w:rsidDel="005C027A">
          <w:rPr>
            <w:sz w:val="24"/>
            <w:szCs w:val="24"/>
          </w:rPr>
          <w:delText>]</w:delText>
        </w:r>
      </w:del>
      <w:ins w:id="815" w:author="Gladiator Gladiator" w:date="2018-05-31T20:56:00Z">
        <w:r w:rsidR="005C027A">
          <w:rPr>
            <w:sz w:val="24"/>
            <w:szCs w:val="24"/>
          </w:rPr>
          <w:t>]</w:t>
        </w:r>
      </w:ins>
    </w:p>
    <w:p w14:paraId="1E4D01D2" w14:textId="77777777" w:rsidR="00C52522" w:rsidRPr="00301789" w:rsidRDefault="00C52522" w:rsidP="00C52522">
      <w:pPr>
        <w:pStyle w:val="a6"/>
        <w:numPr>
          <w:ilvl w:val="0"/>
          <w:numId w:val="8"/>
        </w:numPr>
        <w:jc w:val="both"/>
        <w:rPr>
          <w:sz w:val="24"/>
          <w:szCs w:val="24"/>
          <w:lang w:val="el-GR"/>
        </w:rPr>
      </w:pPr>
      <w:r w:rsidRPr="00301789">
        <w:rPr>
          <w:sz w:val="24"/>
          <w:szCs w:val="24"/>
        </w:rPr>
        <w:t>8 data bits</w:t>
      </w:r>
    </w:p>
    <w:p w14:paraId="0B4BA89D" w14:textId="77777777" w:rsidR="00C52522" w:rsidRPr="00301789" w:rsidRDefault="00C52522" w:rsidP="00C52522">
      <w:pPr>
        <w:pStyle w:val="a6"/>
        <w:numPr>
          <w:ilvl w:val="0"/>
          <w:numId w:val="8"/>
        </w:numPr>
        <w:jc w:val="both"/>
        <w:rPr>
          <w:sz w:val="24"/>
          <w:szCs w:val="24"/>
          <w:lang w:val="el-GR"/>
        </w:rPr>
      </w:pPr>
      <w:r w:rsidRPr="00301789">
        <w:rPr>
          <w:sz w:val="24"/>
          <w:szCs w:val="24"/>
        </w:rPr>
        <w:t>1 stop bit</w:t>
      </w:r>
    </w:p>
    <w:p w14:paraId="709041E9" w14:textId="77777777" w:rsidR="00C52522" w:rsidRPr="00301789" w:rsidRDefault="00C52522" w:rsidP="00C52522">
      <w:pPr>
        <w:pStyle w:val="a6"/>
        <w:numPr>
          <w:ilvl w:val="0"/>
          <w:numId w:val="8"/>
        </w:numPr>
        <w:jc w:val="both"/>
        <w:rPr>
          <w:sz w:val="24"/>
          <w:szCs w:val="24"/>
          <w:lang w:val="el-GR"/>
        </w:rPr>
      </w:pPr>
      <w:r w:rsidRPr="00301789">
        <w:rPr>
          <w:sz w:val="24"/>
          <w:szCs w:val="24"/>
        </w:rPr>
        <w:t>No parity</w:t>
      </w:r>
    </w:p>
    <w:p w14:paraId="693D6E4B" w14:textId="1AEE9D8F" w:rsidR="00C52522" w:rsidRDefault="00C52522" w:rsidP="00C52522">
      <w:pPr>
        <w:jc w:val="center"/>
        <w:rPr>
          <w:sz w:val="28"/>
          <w:szCs w:val="28"/>
          <w:lang w:val="el-GR"/>
        </w:rPr>
      </w:pPr>
      <w:r>
        <w:rPr>
          <w:noProof/>
          <w:sz w:val="28"/>
          <w:szCs w:val="28"/>
        </w:rPr>
        <w:drawing>
          <wp:inline distT="0" distB="0" distL="0" distR="0" wp14:anchorId="04BCB5BC" wp14:editId="5694B0BB">
            <wp:extent cx="5867400" cy="1609725"/>
            <wp:effectExtent l="0" t="0" r="0" b="9525"/>
            <wp:docPr id="22" name="Εικόνα 22" descr="HxM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xM system archite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7400" cy="1609725"/>
                    </a:xfrm>
                    <a:prstGeom prst="rect">
                      <a:avLst/>
                    </a:prstGeom>
                    <a:noFill/>
                    <a:ln>
                      <a:noFill/>
                    </a:ln>
                  </pic:spPr>
                </pic:pic>
              </a:graphicData>
            </a:graphic>
          </wp:inline>
        </w:drawing>
      </w:r>
    </w:p>
    <w:p w14:paraId="74BD2DC0" w14:textId="77777777" w:rsidR="00C52522" w:rsidRPr="00F137F4" w:rsidRDefault="00C52522" w:rsidP="00C52522">
      <w:pPr>
        <w:jc w:val="center"/>
        <w:rPr>
          <w:sz w:val="16"/>
          <w:szCs w:val="16"/>
          <w:lang w:val="el-GR"/>
        </w:rPr>
      </w:pPr>
      <w:r>
        <w:rPr>
          <w:sz w:val="16"/>
          <w:szCs w:val="16"/>
          <w:lang w:val="el-GR"/>
        </w:rPr>
        <w:t xml:space="preserve">Εικόνα </w:t>
      </w:r>
      <w:r w:rsidR="00841733">
        <w:rPr>
          <w:sz w:val="16"/>
          <w:szCs w:val="16"/>
          <w:lang w:val="el-GR"/>
        </w:rPr>
        <w:t>3.</w:t>
      </w:r>
      <w:r>
        <w:rPr>
          <w:sz w:val="16"/>
          <w:szCs w:val="16"/>
          <w:lang w:val="el-GR"/>
        </w:rPr>
        <w:t xml:space="preserve">3 </w:t>
      </w:r>
      <w:r w:rsidRPr="00F137F4">
        <w:rPr>
          <w:sz w:val="16"/>
          <w:szCs w:val="16"/>
          <w:lang w:val="el-GR"/>
        </w:rPr>
        <w:t xml:space="preserve">: </w:t>
      </w:r>
      <w:r>
        <w:rPr>
          <w:sz w:val="16"/>
          <w:szCs w:val="16"/>
        </w:rPr>
        <w:t>HxM</w:t>
      </w:r>
      <w:r w:rsidRPr="00F137F4">
        <w:rPr>
          <w:sz w:val="16"/>
          <w:szCs w:val="16"/>
          <w:lang w:val="el-GR"/>
        </w:rPr>
        <w:t xml:space="preserve"> </w:t>
      </w:r>
      <w:r>
        <w:rPr>
          <w:sz w:val="16"/>
          <w:szCs w:val="16"/>
        </w:rPr>
        <w:t>System</w:t>
      </w:r>
      <w:r w:rsidRPr="00F137F4">
        <w:rPr>
          <w:sz w:val="16"/>
          <w:szCs w:val="16"/>
          <w:lang w:val="el-GR"/>
        </w:rPr>
        <w:t xml:space="preserve"> </w:t>
      </w:r>
      <w:r>
        <w:rPr>
          <w:sz w:val="16"/>
          <w:szCs w:val="16"/>
        </w:rPr>
        <w:t>Architecture</w:t>
      </w:r>
      <w:r w:rsidRPr="00F137F4">
        <w:rPr>
          <w:sz w:val="16"/>
          <w:szCs w:val="16"/>
          <w:lang w:val="el-GR"/>
        </w:rPr>
        <w:t xml:space="preserve"> </w:t>
      </w:r>
    </w:p>
    <w:p w14:paraId="18911E48" w14:textId="77777777" w:rsidR="00C52522" w:rsidRPr="00F137F4" w:rsidRDefault="00C52522" w:rsidP="00C52522">
      <w:pPr>
        <w:jc w:val="both"/>
        <w:rPr>
          <w:color w:val="5B9BD5" w:themeColor="accent1"/>
          <w:sz w:val="28"/>
          <w:szCs w:val="16"/>
          <w:u w:val="single"/>
          <w:lang w:val="el-GR"/>
        </w:rPr>
      </w:pPr>
    </w:p>
    <w:p w14:paraId="124369A1" w14:textId="77777777" w:rsidR="00C52522" w:rsidRPr="004D05D6" w:rsidRDefault="001B08C2">
      <w:pPr>
        <w:pStyle w:val="3"/>
        <w:rPr>
          <w:u w:val="single"/>
          <w:lang w:val="el-GR"/>
          <w:rPrChange w:id="816" w:author="Gladiator Gladiator" w:date="2018-05-23T20:39:00Z">
            <w:rPr>
              <w:lang w:val="el-GR"/>
            </w:rPr>
          </w:rPrChange>
        </w:rPr>
        <w:pPrChange w:id="817" w:author="Gladiator Gladiator" w:date="2018-05-23T20:39:00Z">
          <w:pPr>
            <w:jc w:val="both"/>
          </w:pPr>
        </w:pPrChange>
      </w:pPr>
      <w:r w:rsidRPr="004D05D6">
        <w:rPr>
          <w:sz w:val="28"/>
          <w:u w:val="single"/>
          <w:lang w:val="el-GR"/>
          <w:rPrChange w:id="818" w:author="Gladiator Gladiator" w:date="2018-05-23T20:39:00Z">
            <w:rPr>
              <w:lang w:val="el-GR"/>
            </w:rPr>
          </w:rPrChange>
        </w:rPr>
        <w:t>3</w:t>
      </w:r>
      <w:r w:rsidR="00C52522" w:rsidRPr="004D05D6">
        <w:rPr>
          <w:sz w:val="28"/>
          <w:u w:val="single"/>
          <w:lang w:val="el-GR"/>
          <w:rPrChange w:id="819" w:author="Gladiator Gladiator" w:date="2018-05-23T20:39:00Z">
            <w:rPr>
              <w:lang w:val="el-GR"/>
            </w:rPr>
          </w:rPrChange>
        </w:rPr>
        <w:t xml:space="preserve">.2.2 Σύνδεση με τη συσκευή </w:t>
      </w:r>
      <w:r w:rsidR="00C52522" w:rsidRPr="004D05D6">
        <w:rPr>
          <w:sz w:val="28"/>
          <w:u w:val="single"/>
          <w:rPrChange w:id="820" w:author="Gladiator Gladiator" w:date="2018-05-23T20:39:00Z">
            <w:rPr/>
          </w:rPrChange>
        </w:rPr>
        <w:t>HxM</w:t>
      </w:r>
    </w:p>
    <w:p w14:paraId="3F38052D" w14:textId="4AB020C5" w:rsidR="00C52522" w:rsidRDefault="00C52522" w:rsidP="00C52522">
      <w:pPr>
        <w:ind w:firstLine="180"/>
        <w:jc w:val="both"/>
        <w:rPr>
          <w:sz w:val="24"/>
          <w:szCs w:val="16"/>
          <w:lang w:val="el-GR"/>
        </w:rPr>
      </w:pPr>
      <w:r>
        <w:rPr>
          <w:sz w:val="24"/>
          <w:szCs w:val="16"/>
        </w:rPr>
        <w:t>H</w:t>
      </w:r>
      <w:r w:rsidRPr="00301789">
        <w:rPr>
          <w:sz w:val="24"/>
          <w:szCs w:val="16"/>
          <w:lang w:val="el-GR"/>
        </w:rPr>
        <w:t xml:space="preserve"> </w:t>
      </w:r>
      <w:r>
        <w:rPr>
          <w:sz w:val="24"/>
          <w:szCs w:val="16"/>
          <w:lang w:val="el-GR"/>
        </w:rPr>
        <w:t xml:space="preserve">συσκευή </w:t>
      </w:r>
      <w:r>
        <w:rPr>
          <w:sz w:val="24"/>
          <w:szCs w:val="16"/>
        </w:rPr>
        <w:t>HxM</w:t>
      </w:r>
      <w:r w:rsidRPr="00301789">
        <w:rPr>
          <w:sz w:val="24"/>
          <w:szCs w:val="16"/>
          <w:lang w:val="el-GR"/>
        </w:rPr>
        <w:t xml:space="preserve"> </w:t>
      </w:r>
      <w:r>
        <w:rPr>
          <w:sz w:val="24"/>
          <w:szCs w:val="16"/>
          <w:lang w:val="el-GR"/>
        </w:rPr>
        <w:t xml:space="preserve">είναι ανιχνεύσιμη από άλλες συσκευές </w:t>
      </w:r>
      <w:r>
        <w:rPr>
          <w:sz w:val="24"/>
          <w:szCs w:val="16"/>
        </w:rPr>
        <w:t>Bluetooth</w:t>
      </w:r>
      <w:r w:rsidRPr="00301789">
        <w:rPr>
          <w:sz w:val="24"/>
          <w:szCs w:val="16"/>
          <w:lang w:val="el-GR"/>
        </w:rPr>
        <w:t>.</w:t>
      </w:r>
      <w:r>
        <w:rPr>
          <w:sz w:val="24"/>
          <w:szCs w:val="16"/>
          <w:lang w:val="el-GR"/>
        </w:rPr>
        <w:t xml:space="preserve"> Το ανιχνεύσιμο όνομα της συσκευής είναι </w:t>
      </w:r>
      <w:r>
        <w:rPr>
          <w:sz w:val="24"/>
          <w:szCs w:val="16"/>
        </w:rPr>
        <w:t>HXMXXXXXX</w:t>
      </w:r>
      <w:del w:id="821" w:author="goumop" w:date="2018-05-29T15:11:00Z">
        <w:r w:rsidRPr="00301789" w:rsidDel="002A2F1B">
          <w:rPr>
            <w:sz w:val="24"/>
            <w:szCs w:val="16"/>
            <w:lang w:val="el-GR"/>
          </w:rPr>
          <w:delText xml:space="preserve"> ,</w:delText>
        </w:r>
      </w:del>
      <w:ins w:id="822" w:author="goumop" w:date="2018-05-29T15:11:00Z">
        <w:r w:rsidR="002A2F1B">
          <w:rPr>
            <w:sz w:val="24"/>
            <w:szCs w:val="16"/>
            <w:lang w:val="el-GR"/>
          </w:rPr>
          <w:t xml:space="preserve">, </w:t>
        </w:r>
      </w:ins>
      <w:r>
        <w:rPr>
          <w:sz w:val="24"/>
          <w:szCs w:val="16"/>
          <w:lang w:val="el-GR"/>
        </w:rPr>
        <w:t xml:space="preserve">όπου </w:t>
      </w:r>
      <w:r>
        <w:rPr>
          <w:sz w:val="24"/>
          <w:szCs w:val="16"/>
        </w:rPr>
        <w:t>XXXXXX</w:t>
      </w:r>
      <w:r>
        <w:rPr>
          <w:sz w:val="24"/>
          <w:szCs w:val="16"/>
          <w:lang w:val="el-GR"/>
        </w:rPr>
        <w:t xml:space="preserve"> είναι ο προγραμματισμένος σειριακός αριθμός της συσκευής. Όταν η συσκευή είναι σε κατάσταση σύνδεσης τότε αυτή δεν μπορεί να εντοπιστεί</w:t>
      </w:r>
      <w:del w:id="823" w:author="goumop" w:date="2018-05-29T15:11:00Z">
        <w:r w:rsidDel="002A2F1B">
          <w:rPr>
            <w:sz w:val="24"/>
            <w:szCs w:val="16"/>
            <w:lang w:val="el-GR"/>
          </w:rPr>
          <w:delText xml:space="preserve"> ,</w:delText>
        </w:r>
      </w:del>
      <w:ins w:id="824" w:author="goumop" w:date="2018-05-29T15:11:00Z">
        <w:r w:rsidR="002A2F1B">
          <w:rPr>
            <w:sz w:val="24"/>
            <w:szCs w:val="16"/>
            <w:lang w:val="el-GR"/>
          </w:rPr>
          <w:t xml:space="preserve">, </w:t>
        </w:r>
      </w:ins>
      <w:r>
        <w:rPr>
          <w:sz w:val="24"/>
          <w:szCs w:val="16"/>
          <w:lang w:val="el-GR"/>
        </w:rPr>
        <w:t xml:space="preserve">καθώς όπως αναφέρθηκε </w:t>
      </w:r>
      <w:del w:id="825" w:author="goumop" w:date="2018-05-29T15:11:00Z">
        <w:r w:rsidDel="002A2F1B">
          <w:rPr>
            <w:sz w:val="24"/>
            <w:szCs w:val="16"/>
            <w:lang w:val="el-GR"/>
          </w:rPr>
          <w:delText xml:space="preserve">στο </w:delText>
        </w:r>
      </w:del>
      <w:ins w:id="826" w:author="Gladiator Gladiator" w:date="2018-05-31T19:44:00Z">
        <w:r w:rsidR="00254F84">
          <w:rPr>
            <w:sz w:val="24"/>
            <w:szCs w:val="16"/>
            <w:lang w:val="el-GR"/>
          </w:rPr>
          <w:t>σ</w:t>
        </w:r>
      </w:ins>
      <w:ins w:id="827" w:author="goumop" w:date="2018-05-29T15:11:00Z">
        <w:del w:id="828" w:author="Gladiator Gladiator" w:date="2018-05-31T19:44:00Z">
          <w:r w:rsidR="002A2F1B" w:rsidDel="00254F84">
            <w:rPr>
              <w:sz w:val="24"/>
              <w:szCs w:val="16"/>
              <w:lang w:val="el-GR"/>
            </w:rPr>
            <w:delText>Σ</w:delText>
          </w:r>
        </w:del>
        <w:r w:rsidR="002A2F1B">
          <w:rPr>
            <w:sz w:val="24"/>
            <w:szCs w:val="16"/>
            <w:lang w:val="el-GR"/>
          </w:rPr>
          <w:t xml:space="preserve">την </w:t>
        </w:r>
        <w:del w:id="829" w:author="Gladiator Gladiator" w:date="2018-05-31T19:44:00Z">
          <w:r w:rsidR="002A2F1B" w:rsidDel="00254F84">
            <w:rPr>
              <w:sz w:val="24"/>
              <w:szCs w:val="16"/>
              <w:lang w:val="el-GR"/>
            </w:rPr>
            <w:delText xml:space="preserve">Ενότητα </w:delText>
          </w:r>
        </w:del>
      </w:ins>
      <w:commentRangeStart w:id="830"/>
      <w:del w:id="831" w:author="Gladiator Gladiator" w:date="2018-05-31T19:44:00Z">
        <w:r w:rsidDel="00254F84">
          <w:rPr>
            <w:sz w:val="24"/>
            <w:szCs w:val="16"/>
            <w:lang w:val="el-GR"/>
          </w:rPr>
          <w:delText xml:space="preserve">κεφάλαιο </w:delText>
        </w:r>
      </w:del>
      <w:del w:id="832" w:author="Gladiator Gladiator" w:date="2018-05-31T19:43:00Z">
        <w:r w:rsidDel="00254F84">
          <w:rPr>
            <w:sz w:val="24"/>
            <w:szCs w:val="16"/>
            <w:lang w:val="el-GR"/>
          </w:rPr>
          <w:delText>Χ</w:delText>
        </w:r>
      </w:del>
      <w:del w:id="833" w:author="Gladiator Gladiator" w:date="2018-05-31T19:44:00Z">
        <w:r w:rsidDel="00254F84">
          <w:rPr>
            <w:sz w:val="24"/>
            <w:szCs w:val="16"/>
            <w:lang w:val="el-GR"/>
          </w:rPr>
          <w:delText>.2.1</w:delText>
        </w:r>
      </w:del>
      <w:ins w:id="834" w:author="Gladiator Gladiator" w:date="2018-05-31T19:44:00Z">
        <w:r w:rsidR="00254F84">
          <w:rPr>
            <w:sz w:val="24"/>
            <w:szCs w:val="16"/>
            <w:lang w:val="el-GR"/>
          </w:rPr>
          <w:t xml:space="preserve"> ενότητα</w:t>
        </w:r>
      </w:ins>
      <w:ins w:id="835" w:author="Gladiator Gladiator" w:date="2018-06-01T17:19:00Z">
        <w:r w:rsidR="006E396C" w:rsidRPr="006E396C">
          <w:rPr>
            <w:sz w:val="24"/>
            <w:szCs w:val="16"/>
            <w:lang w:val="el-GR"/>
            <w:rPrChange w:id="836" w:author="Gladiator Gladiator" w:date="2018-06-01T17:20:00Z">
              <w:rPr>
                <w:sz w:val="24"/>
                <w:szCs w:val="16"/>
              </w:rPr>
            </w:rPrChange>
          </w:rPr>
          <w:t xml:space="preserve"> 3.</w:t>
        </w:r>
      </w:ins>
      <w:ins w:id="837" w:author="Gladiator Gladiator" w:date="2018-06-01T17:20:00Z">
        <w:r w:rsidR="006E396C" w:rsidRPr="006E396C">
          <w:rPr>
            <w:sz w:val="24"/>
            <w:szCs w:val="16"/>
            <w:lang w:val="el-GR"/>
            <w:rPrChange w:id="838" w:author="Gladiator Gladiator" w:date="2018-06-01T17:20:00Z">
              <w:rPr>
                <w:sz w:val="24"/>
                <w:szCs w:val="16"/>
              </w:rPr>
            </w:rPrChange>
          </w:rPr>
          <w:t>2.1</w:t>
        </w:r>
      </w:ins>
      <w:del w:id="839" w:author="goumop" w:date="2018-05-29T15:12:00Z">
        <w:r w:rsidDel="003D5ADD">
          <w:rPr>
            <w:sz w:val="24"/>
            <w:szCs w:val="16"/>
            <w:lang w:val="el-GR"/>
          </w:rPr>
          <w:delText xml:space="preserve"> </w:delText>
        </w:r>
      </w:del>
      <w:commentRangeEnd w:id="830"/>
      <w:r w:rsidR="002A2F1B">
        <w:rPr>
          <w:rStyle w:val="a7"/>
        </w:rPr>
        <w:commentReference w:id="830"/>
      </w:r>
      <w:r>
        <w:rPr>
          <w:sz w:val="24"/>
          <w:szCs w:val="16"/>
          <w:lang w:val="el-GR"/>
        </w:rPr>
        <w:t>,</w:t>
      </w:r>
      <w:ins w:id="840" w:author="goumop" w:date="2018-05-29T15:12:00Z">
        <w:r w:rsidR="003D5ADD">
          <w:rPr>
            <w:sz w:val="24"/>
            <w:szCs w:val="16"/>
            <w:lang w:val="el-GR"/>
          </w:rPr>
          <w:t xml:space="preserve"> </w:t>
        </w:r>
      </w:ins>
      <w:r>
        <w:rPr>
          <w:sz w:val="24"/>
          <w:szCs w:val="16"/>
          <w:lang w:val="el-GR"/>
        </w:rPr>
        <w:t>η συσκευή υποστηρίζει μόνο ένα σύνδεσμο κάθε φορά.</w:t>
      </w:r>
    </w:p>
    <w:p w14:paraId="632B7852" w14:textId="77777777" w:rsidR="00C52522" w:rsidRPr="00301789" w:rsidRDefault="00C52522" w:rsidP="00C52522">
      <w:pPr>
        <w:ind w:firstLine="180"/>
        <w:jc w:val="both"/>
        <w:rPr>
          <w:sz w:val="24"/>
          <w:szCs w:val="16"/>
          <w:lang w:val="el-GR"/>
        </w:rPr>
      </w:pPr>
      <w:r>
        <w:rPr>
          <w:sz w:val="24"/>
          <w:szCs w:val="16"/>
          <w:lang w:val="el-GR"/>
        </w:rPr>
        <w:t xml:space="preserve">Για την σύνδεση με την συσκευή </w:t>
      </w:r>
      <w:r>
        <w:rPr>
          <w:sz w:val="24"/>
          <w:szCs w:val="16"/>
        </w:rPr>
        <w:t>HxM</w:t>
      </w:r>
      <w:r w:rsidRPr="00301789">
        <w:rPr>
          <w:sz w:val="24"/>
          <w:szCs w:val="16"/>
          <w:lang w:val="el-GR"/>
        </w:rPr>
        <w:t xml:space="preserve"> </w:t>
      </w:r>
      <w:r>
        <w:rPr>
          <w:sz w:val="24"/>
          <w:szCs w:val="16"/>
          <w:lang w:val="el-GR"/>
        </w:rPr>
        <w:t xml:space="preserve">θα πρέπει </w:t>
      </w:r>
      <w:r w:rsidRPr="00301789">
        <w:rPr>
          <w:sz w:val="24"/>
          <w:szCs w:val="16"/>
          <w:lang w:val="el-GR"/>
        </w:rPr>
        <w:t>:</w:t>
      </w:r>
    </w:p>
    <w:p w14:paraId="15B3CDFD" w14:textId="77777777" w:rsidR="00C52522" w:rsidRPr="00301789" w:rsidRDefault="00C52522" w:rsidP="00C52522">
      <w:pPr>
        <w:pStyle w:val="a6"/>
        <w:numPr>
          <w:ilvl w:val="0"/>
          <w:numId w:val="9"/>
        </w:numPr>
        <w:jc w:val="both"/>
        <w:rPr>
          <w:sz w:val="24"/>
          <w:szCs w:val="16"/>
          <w:lang w:val="el-GR"/>
        </w:rPr>
      </w:pPr>
      <w:r>
        <w:rPr>
          <w:sz w:val="24"/>
          <w:szCs w:val="16"/>
          <w:lang w:val="el-GR"/>
        </w:rPr>
        <w:t xml:space="preserve">Να ενεργοποιηθεί η υπηρεσία </w:t>
      </w:r>
      <w:r>
        <w:rPr>
          <w:sz w:val="24"/>
          <w:szCs w:val="16"/>
        </w:rPr>
        <w:t>Bluetooth</w:t>
      </w:r>
      <w:r w:rsidRPr="00301789">
        <w:rPr>
          <w:sz w:val="24"/>
          <w:szCs w:val="16"/>
          <w:lang w:val="el-GR"/>
        </w:rPr>
        <w:t xml:space="preserve"> </w:t>
      </w:r>
      <w:r>
        <w:rPr>
          <w:sz w:val="24"/>
          <w:szCs w:val="16"/>
          <w:lang w:val="el-GR"/>
        </w:rPr>
        <w:t xml:space="preserve">της συσκευής /υπολογιστή που θέλετε να συνδέσετε με το </w:t>
      </w:r>
      <w:r>
        <w:rPr>
          <w:sz w:val="24"/>
          <w:szCs w:val="16"/>
        </w:rPr>
        <w:t>HxM</w:t>
      </w:r>
    </w:p>
    <w:p w14:paraId="2DF2217A" w14:textId="77777777" w:rsidR="00C52522" w:rsidRDefault="00C52522" w:rsidP="00C52522">
      <w:pPr>
        <w:pStyle w:val="a6"/>
        <w:numPr>
          <w:ilvl w:val="0"/>
          <w:numId w:val="9"/>
        </w:numPr>
        <w:jc w:val="both"/>
        <w:rPr>
          <w:sz w:val="24"/>
          <w:szCs w:val="16"/>
          <w:lang w:val="el-GR"/>
        </w:rPr>
      </w:pPr>
      <w:r>
        <w:rPr>
          <w:sz w:val="24"/>
          <w:szCs w:val="16"/>
          <w:lang w:val="el-GR"/>
        </w:rPr>
        <w:t xml:space="preserve">Σάρωση συσκευών </w:t>
      </w:r>
      <w:r>
        <w:rPr>
          <w:sz w:val="24"/>
          <w:szCs w:val="16"/>
        </w:rPr>
        <w:t>Bluetooth</w:t>
      </w:r>
      <w:r>
        <w:rPr>
          <w:sz w:val="24"/>
          <w:szCs w:val="16"/>
          <w:lang w:val="el-GR"/>
        </w:rPr>
        <w:t xml:space="preserve"> στο χώρο</w:t>
      </w:r>
    </w:p>
    <w:p w14:paraId="3CFB127F" w14:textId="640A219B" w:rsidR="00C52522" w:rsidRDefault="00C52522" w:rsidP="00C52522">
      <w:pPr>
        <w:pStyle w:val="a6"/>
        <w:numPr>
          <w:ilvl w:val="0"/>
          <w:numId w:val="9"/>
        </w:numPr>
        <w:jc w:val="both"/>
        <w:rPr>
          <w:sz w:val="24"/>
          <w:szCs w:val="16"/>
          <w:lang w:val="el-GR"/>
        </w:rPr>
      </w:pPr>
      <w:r>
        <w:rPr>
          <w:sz w:val="24"/>
          <w:szCs w:val="16"/>
          <w:lang w:val="el-GR"/>
        </w:rPr>
        <w:t xml:space="preserve">Σύζευξη με τη συσκευή </w:t>
      </w:r>
      <w:r>
        <w:rPr>
          <w:sz w:val="24"/>
          <w:szCs w:val="16"/>
        </w:rPr>
        <w:t>HxM</w:t>
      </w:r>
      <w:r w:rsidRPr="00301789">
        <w:rPr>
          <w:sz w:val="24"/>
          <w:szCs w:val="16"/>
          <w:lang w:val="el-GR"/>
        </w:rPr>
        <w:t xml:space="preserve"> </w:t>
      </w:r>
      <w:r>
        <w:rPr>
          <w:sz w:val="24"/>
          <w:szCs w:val="16"/>
          <w:lang w:val="el-GR"/>
        </w:rPr>
        <w:t>που βρίσκεται στο χώρο σας</w:t>
      </w:r>
      <w:del w:id="841" w:author="goumop" w:date="2018-05-29T15:12:00Z">
        <w:r w:rsidRPr="00301789" w:rsidDel="003D5ADD">
          <w:rPr>
            <w:sz w:val="24"/>
            <w:szCs w:val="16"/>
            <w:lang w:val="el-GR"/>
          </w:rPr>
          <w:delText>(</w:delText>
        </w:r>
      </w:del>
      <w:ins w:id="842" w:author="goumop" w:date="2018-05-29T15:12:00Z">
        <w:r w:rsidR="003D5ADD">
          <w:rPr>
            <w:sz w:val="24"/>
            <w:szCs w:val="16"/>
            <w:lang w:val="el-GR"/>
          </w:rPr>
          <w:t xml:space="preserve"> </w:t>
        </w:r>
      </w:ins>
      <w:r>
        <w:rPr>
          <w:sz w:val="24"/>
          <w:szCs w:val="16"/>
          <w:lang w:val="el-GR"/>
        </w:rPr>
        <w:t xml:space="preserve">Το </w:t>
      </w:r>
      <w:r>
        <w:rPr>
          <w:sz w:val="24"/>
          <w:szCs w:val="16"/>
        </w:rPr>
        <w:t>passkey</w:t>
      </w:r>
      <w:r w:rsidRPr="00301789">
        <w:rPr>
          <w:sz w:val="24"/>
          <w:szCs w:val="16"/>
          <w:lang w:val="el-GR"/>
        </w:rPr>
        <w:t xml:space="preserve"> </w:t>
      </w:r>
      <w:r>
        <w:rPr>
          <w:sz w:val="24"/>
          <w:szCs w:val="16"/>
          <w:lang w:val="el-GR"/>
        </w:rPr>
        <w:t xml:space="preserve">είναι </w:t>
      </w:r>
      <w:r w:rsidRPr="00301789">
        <w:rPr>
          <w:sz w:val="24"/>
          <w:szCs w:val="16"/>
          <w:lang w:val="el-GR"/>
        </w:rPr>
        <w:t>“1234”)</w:t>
      </w:r>
    </w:p>
    <w:p w14:paraId="07016F6D" w14:textId="77777777" w:rsidR="00C52522" w:rsidRDefault="00C52522" w:rsidP="00C52522">
      <w:pPr>
        <w:jc w:val="both"/>
        <w:rPr>
          <w:sz w:val="24"/>
          <w:szCs w:val="16"/>
          <w:lang w:val="el-GR"/>
        </w:rPr>
      </w:pPr>
    </w:p>
    <w:p w14:paraId="5D1C618B" w14:textId="2BC0C96B" w:rsidR="00C52522" w:rsidRDefault="00C52522" w:rsidP="00C52522">
      <w:pPr>
        <w:ind w:firstLine="180"/>
        <w:jc w:val="both"/>
        <w:rPr>
          <w:sz w:val="24"/>
          <w:szCs w:val="16"/>
          <w:lang w:val="el-GR"/>
        </w:rPr>
      </w:pPr>
      <w:r>
        <w:rPr>
          <w:sz w:val="24"/>
          <w:szCs w:val="16"/>
          <w:lang w:val="el-GR"/>
        </w:rPr>
        <w:t>Μόλις δημιουργηθεί η σύνδεση(</w:t>
      </w:r>
      <w:r>
        <w:rPr>
          <w:sz w:val="24"/>
          <w:szCs w:val="16"/>
        </w:rPr>
        <w:t>communication</w:t>
      </w:r>
      <w:r w:rsidRPr="00046225">
        <w:rPr>
          <w:sz w:val="24"/>
          <w:szCs w:val="16"/>
          <w:lang w:val="el-GR"/>
        </w:rPr>
        <w:t xml:space="preserve"> </w:t>
      </w:r>
      <w:r>
        <w:rPr>
          <w:sz w:val="24"/>
          <w:szCs w:val="16"/>
        </w:rPr>
        <w:t>link</w:t>
      </w:r>
      <w:r>
        <w:rPr>
          <w:sz w:val="24"/>
          <w:szCs w:val="16"/>
          <w:lang w:val="el-GR"/>
        </w:rPr>
        <w:t>), τότε τα πακέτα δεδομένων μπορούν να ληφθούν από τη συσκευή σύνδεσης. Η συσκευή σύνδεσης θα λαμβάνει πακέτα</w:t>
      </w:r>
      <w:ins w:id="843" w:author="goumop" w:date="2018-05-29T15:12:00Z">
        <w:r w:rsidR="003D5ADD">
          <w:rPr>
            <w:sz w:val="24"/>
            <w:szCs w:val="16"/>
            <w:lang w:val="el-GR"/>
          </w:rPr>
          <w:t xml:space="preserve"> </w:t>
        </w:r>
      </w:ins>
      <w:r w:rsidRPr="00046225">
        <w:rPr>
          <w:sz w:val="24"/>
          <w:szCs w:val="16"/>
          <w:lang w:val="el-GR"/>
        </w:rPr>
        <w:t>(</w:t>
      </w:r>
      <w:del w:id="844" w:author="Gladiator Gladiator" w:date="2018-05-23T01:55:00Z">
        <w:r w:rsidDel="00321F3A">
          <w:rPr>
            <w:sz w:val="24"/>
            <w:szCs w:val="16"/>
            <w:lang w:val="el-GR"/>
          </w:rPr>
          <w:delText>εικόνα</w:delText>
        </w:r>
      </w:del>
      <w:ins w:id="845" w:author="Gladiator Gladiator" w:date="2018-05-23T01:55:00Z">
        <w:r w:rsidR="00321F3A">
          <w:rPr>
            <w:sz w:val="24"/>
            <w:szCs w:val="16"/>
            <w:lang w:val="el-GR"/>
          </w:rPr>
          <w:t>Εικόνα</w:t>
        </w:r>
      </w:ins>
      <w:r>
        <w:rPr>
          <w:sz w:val="24"/>
          <w:szCs w:val="16"/>
          <w:lang w:val="el-GR"/>
        </w:rPr>
        <w:t xml:space="preserve"> </w:t>
      </w:r>
      <w:r w:rsidR="00841733">
        <w:rPr>
          <w:sz w:val="24"/>
          <w:szCs w:val="16"/>
          <w:lang w:val="el-GR"/>
        </w:rPr>
        <w:t>3.</w:t>
      </w:r>
      <w:r>
        <w:rPr>
          <w:sz w:val="24"/>
          <w:szCs w:val="16"/>
          <w:lang w:val="el-GR"/>
        </w:rPr>
        <w:t>4) σε διαστήματα 1 δευτερολέπτου</w:t>
      </w:r>
      <w:ins w:id="846" w:author="goumop" w:date="2018-05-29T15:12:00Z">
        <w:r w:rsidR="003D5ADD">
          <w:rPr>
            <w:sz w:val="24"/>
            <w:szCs w:val="16"/>
            <w:lang w:val="el-GR"/>
          </w:rPr>
          <w:t xml:space="preserve"> </w:t>
        </w:r>
      </w:ins>
      <w:r>
        <w:rPr>
          <w:sz w:val="24"/>
          <w:szCs w:val="16"/>
          <w:lang w:val="el-GR"/>
        </w:rPr>
        <w:t>(</w:t>
      </w:r>
      <w:r>
        <w:rPr>
          <w:sz w:val="24"/>
          <w:szCs w:val="16"/>
        </w:rPr>
        <w:t>transmission</w:t>
      </w:r>
      <w:r w:rsidRPr="00046225">
        <w:rPr>
          <w:sz w:val="24"/>
          <w:szCs w:val="16"/>
          <w:lang w:val="el-GR"/>
        </w:rPr>
        <w:t xml:space="preserve"> </w:t>
      </w:r>
      <w:r>
        <w:rPr>
          <w:sz w:val="24"/>
          <w:szCs w:val="16"/>
        </w:rPr>
        <w:t>rate</w:t>
      </w:r>
      <w:r>
        <w:rPr>
          <w:sz w:val="24"/>
          <w:szCs w:val="16"/>
          <w:lang w:val="el-GR"/>
        </w:rPr>
        <w:t xml:space="preserve"> = 1</w:t>
      </w:r>
      <w:r>
        <w:rPr>
          <w:sz w:val="24"/>
          <w:szCs w:val="16"/>
        </w:rPr>
        <w:t>Hz</w:t>
      </w:r>
      <w:r w:rsidRPr="00046225">
        <w:rPr>
          <w:sz w:val="24"/>
          <w:szCs w:val="16"/>
          <w:lang w:val="el-GR"/>
        </w:rPr>
        <w:t>).</w:t>
      </w:r>
    </w:p>
    <w:p w14:paraId="24D6ED23" w14:textId="3D09A7AC" w:rsidR="00C52522" w:rsidRDefault="00C52522" w:rsidP="00C52522">
      <w:pPr>
        <w:ind w:firstLine="180"/>
        <w:jc w:val="center"/>
        <w:rPr>
          <w:sz w:val="24"/>
          <w:szCs w:val="16"/>
          <w:lang w:val="el-GR"/>
        </w:rPr>
      </w:pPr>
      <w:r>
        <w:rPr>
          <w:noProof/>
          <w:sz w:val="24"/>
          <w:szCs w:val="16"/>
        </w:rPr>
        <w:lastRenderedPageBreak/>
        <w:drawing>
          <wp:inline distT="0" distB="0" distL="0" distR="0" wp14:anchorId="214CE20F" wp14:editId="1D89110C">
            <wp:extent cx="5143500" cy="3600450"/>
            <wp:effectExtent l="0" t="0" r="0" b="0"/>
            <wp:docPr id="21" name="Εικόνα 21" descr="example sess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ple session li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500" cy="3600450"/>
                    </a:xfrm>
                    <a:prstGeom prst="rect">
                      <a:avLst/>
                    </a:prstGeom>
                    <a:noFill/>
                    <a:ln>
                      <a:noFill/>
                    </a:ln>
                  </pic:spPr>
                </pic:pic>
              </a:graphicData>
            </a:graphic>
          </wp:inline>
        </w:drawing>
      </w:r>
    </w:p>
    <w:p w14:paraId="645410CF" w14:textId="77777777" w:rsidR="00C52522" w:rsidRPr="00F137F4" w:rsidRDefault="00C52522" w:rsidP="00C52522">
      <w:pPr>
        <w:ind w:firstLine="180"/>
        <w:jc w:val="center"/>
        <w:rPr>
          <w:sz w:val="16"/>
          <w:szCs w:val="16"/>
          <w:lang w:val="el-GR"/>
        </w:rPr>
      </w:pPr>
      <w:r>
        <w:rPr>
          <w:sz w:val="16"/>
          <w:szCs w:val="16"/>
          <w:lang w:val="el-GR"/>
        </w:rPr>
        <w:t xml:space="preserve">Εικόνα </w:t>
      </w:r>
      <w:r w:rsidR="00841733">
        <w:rPr>
          <w:sz w:val="16"/>
          <w:szCs w:val="16"/>
          <w:lang w:val="el-GR"/>
        </w:rPr>
        <w:t>3.</w:t>
      </w:r>
      <w:r>
        <w:rPr>
          <w:sz w:val="16"/>
          <w:szCs w:val="16"/>
          <w:lang w:val="el-GR"/>
        </w:rPr>
        <w:t xml:space="preserve">4 </w:t>
      </w:r>
      <w:r w:rsidRPr="00F137F4">
        <w:rPr>
          <w:sz w:val="16"/>
          <w:szCs w:val="16"/>
          <w:lang w:val="el-GR"/>
        </w:rPr>
        <w:t xml:space="preserve">: </w:t>
      </w:r>
      <w:r>
        <w:rPr>
          <w:sz w:val="16"/>
          <w:szCs w:val="16"/>
          <w:lang w:val="el-GR"/>
        </w:rPr>
        <w:t xml:space="preserve">Παράδειγμα ενός </w:t>
      </w:r>
      <w:r>
        <w:rPr>
          <w:sz w:val="16"/>
          <w:szCs w:val="16"/>
        </w:rPr>
        <w:t>session</w:t>
      </w:r>
      <w:r w:rsidRPr="00F137F4">
        <w:rPr>
          <w:sz w:val="16"/>
          <w:szCs w:val="16"/>
          <w:lang w:val="el-GR"/>
        </w:rPr>
        <w:t xml:space="preserve"> </w:t>
      </w:r>
      <w:r>
        <w:rPr>
          <w:sz w:val="16"/>
          <w:szCs w:val="16"/>
        </w:rPr>
        <w:t>link</w:t>
      </w:r>
      <w:r w:rsidRPr="00F137F4">
        <w:rPr>
          <w:sz w:val="16"/>
          <w:szCs w:val="16"/>
          <w:lang w:val="el-GR"/>
        </w:rPr>
        <w:t xml:space="preserve"> </w:t>
      </w:r>
    </w:p>
    <w:p w14:paraId="0815BEC7" w14:textId="77777777" w:rsidR="00C52522" w:rsidRDefault="00C52522" w:rsidP="00C52522">
      <w:pPr>
        <w:ind w:firstLine="180"/>
        <w:jc w:val="both"/>
        <w:rPr>
          <w:sz w:val="24"/>
          <w:szCs w:val="16"/>
          <w:lang w:val="el-GR"/>
        </w:rPr>
      </w:pPr>
      <w:r>
        <w:rPr>
          <w:sz w:val="24"/>
          <w:szCs w:val="16"/>
          <w:lang w:val="el-GR"/>
        </w:rPr>
        <w:t>Τα</w:t>
      </w:r>
      <w:r w:rsidRPr="00667D2A">
        <w:rPr>
          <w:sz w:val="24"/>
          <w:szCs w:val="16"/>
          <w:lang w:val="el-GR"/>
        </w:rPr>
        <w:t xml:space="preserve"> </w:t>
      </w:r>
      <w:r>
        <w:rPr>
          <w:sz w:val="24"/>
          <w:szCs w:val="16"/>
          <w:lang w:val="el-GR"/>
        </w:rPr>
        <w:t>μηνύματα</w:t>
      </w:r>
      <w:r w:rsidRPr="00667D2A">
        <w:rPr>
          <w:sz w:val="24"/>
          <w:szCs w:val="16"/>
          <w:lang w:val="el-GR"/>
        </w:rPr>
        <w:t xml:space="preserve"> </w:t>
      </w:r>
      <w:r>
        <w:rPr>
          <w:sz w:val="24"/>
          <w:szCs w:val="16"/>
        </w:rPr>
        <w:t>Heart</w:t>
      </w:r>
      <w:r w:rsidRPr="00667D2A">
        <w:rPr>
          <w:sz w:val="24"/>
          <w:szCs w:val="16"/>
          <w:lang w:val="el-GR"/>
        </w:rPr>
        <w:t xml:space="preserve"> </w:t>
      </w:r>
      <w:r>
        <w:rPr>
          <w:sz w:val="24"/>
          <w:szCs w:val="16"/>
        </w:rPr>
        <w:t>rate</w:t>
      </w:r>
      <w:r w:rsidRPr="00667D2A">
        <w:rPr>
          <w:sz w:val="24"/>
          <w:szCs w:val="16"/>
          <w:lang w:val="el-GR"/>
        </w:rPr>
        <w:t>,</w:t>
      </w:r>
      <w:r>
        <w:rPr>
          <w:sz w:val="24"/>
          <w:szCs w:val="16"/>
        </w:rPr>
        <w:t>Speed</w:t>
      </w:r>
      <w:r w:rsidRPr="00667D2A">
        <w:rPr>
          <w:sz w:val="24"/>
          <w:szCs w:val="16"/>
          <w:lang w:val="el-GR"/>
        </w:rPr>
        <w:t xml:space="preserve"> </w:t>
      </w:r>
      <w:r>
        <w:rPr>
          <w:sz w:val="24"/>
          <w:szCs w:val="16"/>
          <w:lang w:val="el-GR"/>
        </w:rPr>
        <w:t>και</w:t>
      </w:r>
      <w:r w:rsidRPr="00667D2A">
        <w:rPr>
          <w:sz w:val="24"/>
          <w:szCs w:val="16"/>
          <w:lang w:val="el-GR"/>
        </w:rPr>
        <w:t xml:space="preserve"> </w:t>
      </w:r>
      <w:r>
        <w:rPr>
          <w:sz w:val="24"/>
          <w:szCs w:val="16"/>
        </w:rPr>
        <w:t>Distance</w:t>
      </w:r>
      <w:r w:rsidRPr="00667D2A">
        <w:rPr>
          <w:sz w:val="24"/>
          <w:szCs w:val="16"/>
          <w:lang w:val="el-GR"/>
        </w:rPr>
        <w:t xml:space="preserve"> </w:t>
      </w:r>
      <w:r>
        <w:rPr>
          <w:sz w:val="24"/>
          <w:szCs w:val="16"/>
        </w:rPr>
        <w:t>Packet</w:t>
      </w:r>
      <w:r w:rsidRPr="00667D2A">
        <w:rPr>
          <w:sz w:val="24"/>
          <w:szCs w:val="16"/>
          <w:lang w:val="el-GR"/>
        </w:rPr>
        <w:t xml:space="preserve"> </w:t>
      </w:r>
      <w:r>
        <w:rPr>
          <w:sz w:val="24"/>
          <w:szCs w:val="16"/>
          <w:lang w:val="el-GR"/>
        </w:rPr>
        <w:t>που</w:t>
      </w:r>
      <w:r w:rsidRPr="00667D2A">
        <w:rPr>
          <w:sz w:val="24"/>
          <w:szCs w:val="16"/>
          <w:lang w:val="el-GR"/>
        </w:rPr>
        <w:t xml:space="preserve"> </w:t>
      </w:r>
      <w:r>
        <w:rPr>
          <w:sz w:val="24"/>
          <w:szCs w:val="16"/>
          <w:lang w:val="el-GR"/>
        </w:rPr>
        <w:t xml:space="preserve">περιέχονται σε κάθε πακέτο που μεταδίδεται από το </w:t>
      </w:r>
      <w:r>
        <w:rPr>
          <w:sz w:val="24"/>
          <w:szCs w:val="16"/>
        </w:rPr>
        <w:t>HxM</w:t>
      </w:r>
      <w:r w:rsidRPr="00667D2A">
        <w:rPr>
          <w:sz w:val="24"/>
          <w:szCs w:val="16"/>
          <w:lang w:val="el-GR"/>
        </w:rPr>
        <w:t xml:space="preserve"> </w:t>
      </w:r>
      <w:r>
        <w:rPr>
          <w:sz w:val="24"/>
          <w:szCs w:val="16"/>
          <w:lang w:val="el-GR"/>
        </w:rPr>
        <w:t>δεν μπορούν να απενεργοποιηθούν.</w:t>
      </w:r>
    </w:p>
    <w:p w14:paraId="45448925" w14:textId="77777777" w:rsidR="00C52522" w:rsidRDefault="00C52522" w:rsidP="00C52522">
      <w:pPr>
        <w:ind w:firstLine="180"/>
        <w:jc w:val="both"/>
        <w:rPr>
          <w:sz w:val="24"/>
          <w:szCs w:val="16"/>
          <w:lang w:val="el-GR"/>
        </w:rPr>
      </w:pPr>
    </w:p>
    <w:p w14:paraId="714E3AC3" w14:textId="77777777" w:rsidR="00C52522" w:rsidRPr="004D05D6" w:rsidRDefault="001B08C2">
      <w:pPr>
        <w:pStyle w:val="2"/>
        <w:rPr>
          <w:u w:val="single"/>
          <w:lang w:val="el-GR"/>
          <w:rPrChange w:id="847" w:author="Gladiator Gladiator" w:date="2018-05-23T20:39:00Z">
            <w:rPr>
              <w:lang w:val="el-GR"/>
            </w:rPr>
          </w:rPrChange>
        </w:rPr>
        <w:pPrChange w:id="848" w:author="Gladiator Gladiator" w:date="2018-05-23T20:39:00Z">
          <w:pPr>
            <w:jc w:val="both"/>
          </w:pPr>
        </w:pPrChange>
      </w:pPr>
      <w:r w:rsidRPr="004D05D6">
        <w:rPr>
          <w:sz w:val="32"/>
          <w:u w:val="single"/>
          <w:lang w:val="el-GR"/>
          <w:rPrChange w:id="849" w:author="Gladiator Gladiator" w:date="2018-05-23T20:39:00Z">
            <w:rPr>
              <w:lang w:val="el-GR"/>
            </w:rPr>
          </w:rPrChange>
        </w:rPr>
        <w:t>3</w:t>
      </w:r>
      <w:r w:rsidR="00C52522" w:rsidRPr="004D05D6">
        <w:rPr>
          <w:sz w:val="32"/>
          <w:u w:val="single"/>
          <w:lang w:val="el-GR"/>
          <w:rPrChange w:id="850" w:author="Gladiator Gladiator" w:date="2018-05-23T20:39:00Z">
            <w:rPr>
              <w:lang w:val="el-GR"/>
            </w:rPr>
          </w:rPrChange>
        </w:rPr>
        <w:t>.3 Δομή πακέτων κατά την μετάδοση</w:t>
      </w:r>
    </w:p>
    <w:p w14:paraId="61314160" w14:textId="77777777" w:rsidR="00C52522" w:rsidRDefault="00C52522" w:rsidP="00C52522">
      <w:pPr>
        <w:ind w:firstLine="180"/>
        <w:jc w:val="both"/>
        <w:rPr>
          <w:sz w:val="24"/>
          <w:szCs w:val="16"/>
          <w:lang w:val="el-GR"/>
        </w:rPr>
      </w:pPr>
      <w:r>
        <w:rPr>
          <w:sz w:val="24"/>
          <w:szCs w:val="16"/>
          <w:lang w:val="el-GR"/>
        </w:rPr>
        <w:t xml:space="preserve">Η επικοινωνία μεταξύ της συσκευής </w:t>
      </w:r>
      <w:r>
        <w:rPr>
          <w:sz w:val="24"/>
          <w:szCs w:val="16"/>
        </w:rPr>
        <w:t>HxM</w:t>
      </w:r>
      <w:r w:rsidRPr="00667D2A">
        <w:rPr>
          <w:sz w:val="24"/>
          <w:szCs w:val="16"/>
          <w:lang w:val="el-GR"/>
        </w:rPr>
        <w:t xml:space="preserve"> </w:t>
      </w:r>
      <w:r>
        <w:rPr>
          <w:sz w:val="24"/>
          <w:szCs w:val="16"/>
          <w:lang w:val="el-GR"/>
        </w:rPr>
        <w:t>και της συνδεδεμένης συσκευής  είναι απλή.</w:t>
      </w:r>
      <w:r w:rsidRPr="00667D2A">
        <w:rPr>
          <w:sz w:val="24"/>
          <w:szCs w:val="16"/>
          <w:lang w:val="el-GR"/>
        </w:rPr>
        <w:t xml:space="preserve"> </w:t>
      </w:r>
      <w:r>
        <w:rPr>
          <w:sz w:val="24"/>
          <w:szCs w:val="16"/>
          <w:lang w:val="el-GR"/>
        </w:rPr>
        <w:t xml:space="preserve">Το </w:t>
      </w:r>
      <w:r>
        <w:rPr>
          <w:sz w:val="24"/>
          <w:szCs w:val="16"/>
        </w:rPr>
        <w:t>HxM</w:t>
      </w:r>
      <w:r w:rsidRPr="00667D2A">
        <w:rPr>
          <w:sz w:val="24"/>
          <w:szCs w:val="16"/>
          <w:lang w:val="el-GR"/>
        </w:rPr>
        <w:t xml:space="preserve"> </w:t>
      </w:r>
      <w:r>
        <w:rPr>
          <w:sz w:val="24"/>
          <w:szCs w:val="16"/>
          <w:lang w:val="el-GR"/>
        </w:rPr>
        <w:t>μεταδίδει πακέτα δεδομένων και δεν επεξεργάζεται τυχόν ληφθέντα δεδομένα.</w:t>
      </w:r>
      <w:r w:rsidRPr="000E0827">
        <w:rPr>
          <w:sz w:val="24"/>
          <w:szCs w:val="16"/>
          <w:lang w:val="el-GR"/>
        </w:rPr>
        <w:t xml:space="preserve"> </w:t>
      </w:r>
    </w:p>
    <w:p w14:paraId="39A5E780" w14:textId="6E40BF54" w:rsidR="00C52522" w:rsidRDefault="00C52522" w:rsidP="00C52522">
      <w:pPr>
        <w:ind w:firstLine="180"/>
        <w:jc w:val="center"/>
        <w:rPr>
          <w:sz w:val="24"/>
          <w:szCs w:val="16"/>
          <w:lang w:val="el-GR"/>
        </w:rPr>
      </w:pPr>
      <w:r>
        <w:rPr>
          <w:noProof/>
          <w:sz w:val="24"/>
          <w:szCs w:val="16"/>
        </w:rPr>
        <w:drawing>
          <wp:inline distT="0" distB="0" distL="0" distR="0" wp14:anchorId="2E5FCAA8" wp14:editId="2BEE6BF2">
            <wp:extent cx="5553075" cy="1476375"/>
            <wp:effectExtent l="0" t="0" r="9525" b="9525"/>
            <wp:docPr id="9" name="Εικόνα 9" descr="C:\Users\Gladiator\AppData\Local\Microsoft\Windows\INetCache\Content.Word\basic format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ladiator\AppData\Local\Microsoft\Windows\INetCache\Content.Word\basic format mess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3075" cy="1476375"/>
                    </a:xfrm>
                    <a:prstGeom prst="rect">
                      <a:avLst/>
                    </a:prstGeom>
                    <a:noFill/>
                    <a:ln>
                      <a:noFill/>
                    </a:ln>
                  </pic:spPr>
                </pic:pic>
              </a:graphicData>
            </a:graphic>
          </wp:inline>
        </w:drawing>
      </w:r>
    </w:p>
    <w:p w14:paraId="2CAEFB5C" w14:textId="493DBB61" w:rsidR="00C52522" w:rsidRPr="000E0827" w:rsidRDefault="00C52522" w:rsidP="00C52522">
      <w:pPr>
        <w:ind w:firstLine="180"/>
        <w:jc w:val="center"/>
        <w:rPr>
          <w:sz w:val="16"/>
          <w:szCs w:val="16"/>
          <w:lang w:val="el-GR"/>
        </w:rPr>
      </w:pPr>
      <w:del w:id="851" w:author="Gladiator Gladiator" w:date="2018-05-23T01:55:00Z">
        <w:r w:rsidDel="00321F3A">
          <w:rPr>
            <w:sz w:val="16"/>
            <w:szCs w:val="16"/>
            <w:lang w:val="el-GR"/>
          </w:rPr>
          <w:delText>Εικόνα</w:delText>
        </w:r>
      </w:del>
      <w:ins w:id="852" w:author="Gladiator Gladiator" w:date="2018-05-23T01:55:00Z">
        <w:r w:rsidR="00321F3A">
          <w:rPr>
            <w:sz w:val="16"/>
            <w:szCs w:val="16"/>
            <w:lang w:val="el-GR"/>
          </w:rPr>
          <w:t>Εικόνα</w:t>
        </w:r>
      </w:ins>
      <w:r>
        <w:rPr>
          <w:sz w:val="16"/>
          <w:szCs w:val="16"/>
          <w:lang w:val="el-GR"/>
        </w:rPr>
        <w:t xml:space="preserve"> </w:t>
      </w:r>
      <w:r w:rsidR="00841733">
        <w:rPr>
          <w:sz w:val="16"/>
          <w:szCs w:val="16"/>
          <w:lang w:val="el-GR"/>
        </w:rPr>
        <w:t>3.</w:t>
      </w:r>
      <w:r>
        <w:rPr>
          <w:sz w:val="16"/>
          <w:szCs w:val="16"/>
          <w:lang w:val="el-GR"/>
        </w:rPr>
        <w:t xml:space="preserve">5 </w:t>
      </w:r>
      <w:r w:rsidRPr="00F137F4">
        <w:rPr>
          <w:sz w:val="16"/>
          <w:szCs w:val="16"/>
          <w:lang w:val="el-GR"/>
        </w:rPr>
        <w:t xml:space="preserve">: </w:t>
      </w:r>
      <w:r>
        <w:rPr>
          <w:sz w:val="16"/>
          <w:szCs w:val="16"/>
          <w:lang w:val="el-GR"/>
        </w:rPr>
        <w:t xml:space="preserve">Μορφή μηνύματος μετάδοσης </w:t>
      </w:r>
    </w:p>
    <w:p w14:paraId="4FEDB470" w14:textId="77777777" w:rsidR="00C52522" w:rsidRDefault="00C52522" w:rsidP="00C52522">
      <w:pPr>
        <w:jc w:val="both"/>
        <w:rPr>
          <w:sz w:val="24"/>
          <w:szCs w:val="16"/>
          <w:lang w:val="el-GR"/>
        </w:rPr>
      </w:pPr>
    </w:p>
    <w:p w14:paraId="6D30197B" w14:textId="77777777" w:rsidR="001108AD" w:rsidRDefault="001108AD" w:rsidP="00C52522">
      <w:pPr>
        <w:jc w:val="both"/>
        <w:rPr>
          <w:color w:val="5B9BD5" w:themeColor="accent1"/>
          <w:sz w:val="28"/>
          <w:szCs w:val="16"/>
          <w:u w:val="single"/>
          <w:lang w:val="el-GR"/>
        </w:rPr>
      </w:pPr>
    </w:p>
    <w:p w14:paraId="694E79FE" w14:textId="77777777" w:rsidR="001108AD" w:rsidRDefault="001108AD" w:rsidP="00C52522">
      <w:pPr>
        <w:jc w:val="both"/>
        <w:rPr>
          <w:color w:val="5B9BD5" w:themeColor="accent1"/>
          <w:sz w:val="28"/>
          <w:szCs w:val="16"/>
          <w:u w:val="single"/>
          <w:lang w:val="el-GR"/>
        </w:rPr>
      </w:pPr>
    </w:p>
    <w:p w14:paraId="2DE6C2E4" w14:textId="77777777" w:rsidR="004D05D6" w:rsidRDefault="004D05D6" w:rsidP="00C52522">
      <w:pPr>
        <w:jc w:val="both"/>
        <w:rPr>
          <w:ins w:id="853" w:author="Gladiator Gladiator" w:date="2018-05-23T20:39:00Z"/>
          <w:color w:val="5B9BD5" w:themeColor="accent1"/>
          <w:sz w:val="28"/>
          <w:szCs w:val="16"/>
          <w:u w:val="single"/>
          <w:lang w:val="el-GR"/>
        </w:rPr>
      </w:pPr>
    </w:p>
    <w:p w14:paraId="02AAFE49" w14:textId="5896D7EF" w:rsidR="00C52522" w:rsidRPr="004D05D6" w:rsidRDefault="001B08C2">
      <w:pPr>
        <w:pStyle w:val="3"/>
        <w:rPr>
          <w:u w:val="single"/>
          <w:lang w:val="el-GR"/>
          <w:rPrChange w:id="854" w:author="Gladiator Gladiator" w:date="2018-05-23T20:40:00Z">
            <w:rPr>
              <w:lang w:val="el-GR"/>
            </w:rPr>
          </w:rPrChange>
        </w:rPr>
        <w:pPrChange w:id="855" w:author="Gladiator Gladiator" w:date="2018-05-23T20:40:00Z">
          <w:pPr>
            <w:jc w:val="both"/>
          </w:pPr>
        </w:pPrChange>
      </w:pPr>
      <w:r w:rsidRPr="004D05D6">
        <w:rPr>
          <w:sz w:val="28"/>
          <w:u w:val="single"/>
          <w:lang w:val="el-GR"/>
          <w:rPrChange w:id="856" w:author="Gladiator Gladiator" w:date="2018-05-23T20:40:00Z">
            <w:rPr>
              <w:lang w:val="el-GR"/>
            </w:rPr>
          </w:rPrChange>
        </w:rPr>
        <w:lastRenderedPageBreak/>
        <w:t>3</w:t>
      </w:r>
      <w:r w:rsidR="00C52522" w:rsidRPr="004D05D6">
        <w:rPr>
          <w:sz w:val="28"/>
          <w:u w:val="single"/>
          <w:lang w:val="el-GR"/>
          <w:rPrChange w:id="857" w:author="Gladiator Gladiator" w:date="2018-05-23T20:40:00Z">
            <w:rPr>
              <w:lang w:val="el-GR"/>
            </w:rPr>
          </w:rPrChange>
        </w:rPr>
        <w:t>.3.1 Μορφή μηνύματος</w:t>
      </w:r>
    </w:p>
    <w:p w14:paraId="74E9F768" w14:textId="30FA129D" w:rsidR="00C52522" w:rsidRPr="000E0827" w:rsidRDefault="00C52522" w:rsidP="00C52522">
      <w:pPr>
        <w:ind w:firstLine="180"/>
        <w:jc w:val="both"/>
        <w:rPr>
          <w:sz w:val="24"/>
          <w:szCs w:val="16"/>
          <w:lang w:val="el-GR"/>
        </w:rPr>
      </w:pPr>
      <w:r>
        <w:rPr>
          <w:sz w:val="24"/>
          <w:szCs w:val="16"/>
          <w:lang w:val="el-GR"/>
        </w:rPr>
        <w:t>Η βασική μορφή του μηνύματος</w:t>
      </w:r>
      <w:r w:rsidRPr="000E0827">
        <w:rPr>
          <w:sz w:val="24"/>
          <w:szCs w:val="16"/>
          <w:lang w:val="el-GR"/>
        </w:rPr>
        <w:t>(</w:t>
      </w:r>
      <w:del w:id="858" w:author="Gladiator Gladiator" w:date="2018-05-23T01:55:00Z">
        <w:r w:rsidDel="00321F3A">
          <w:rPr>
            <w:sz w:val="24"/>
            <w:szCs w:val="16"/>
            <w:lang w:val="el-GR"/>
          </w:rPr>
          <w:delText>εικόνα</w:delText>
        </w:r>
      </w:del>
      <w:ins w:id="859" w:author="Gladiator Gladiator" w:date="2018-05-23T01:55:00Z">
        <w:r w:rsidR="00321F3A">
          <w:rPr>
            <w:sz w:val="24"/>
            <w:szCs w:val="16"/>
            <w:lang w:val="el-GR"/>
          </w:rPr>
          <w:t>Εικόνα</w:t>
        </w:r>
      </w:ins>
      <w:r w:rsidR="00841733">
        <w:rPr>
          <w:sz w:val="24"/>
          <w:szCs w:val="16"/>
          <w:lang w:val="el-GR"/>
        </w:rPr>
        <w:t xml:space="preserve"> 3.</w:t>
      </w:r>
      <w:r>
        <w:rPr>
          <w:sz w:val="24"/>
          <w:szCs w:val="16"/>
          <w:lang w:val="el-GR"/>
        </w:rPr>
        <w:t xml:space="preserve">5) που μεταδίδεται είναι </w:t>
      </w:r>
      <w:r w:rsidRPr="000E0827">
        <w:rPr>
          <w:sz w:val="24"/>
          <w:szCs w:val="16"/>
          <w:lang w:val="el-GR"/>
        </w:rPr>
        <w:t>:</w:t>
      </w:r>
    </w:p>
    <w:p w14:paraId="4EC53629" w14:textId="77777777" w:rsidR="00C52522" w:rsidRPr="00513D2D" w:rsidRDefault="00C52522" w:rsidP="00C52522">
      <w:pPr>
        <w:pStyle w:val="a6"/>
        <w:numPr>
          <w:ilvl w:val="0"/>
          <w:numId w:val="10"/>
        </w:numPr>
        <w:jc w:val="both"/>
        <w:rPr>
          <w:sz w:val="24"/>
          <w:szCs w:val="16"/>
          <w:lang w:val="el-GR"/>
        </w:rPr>
      </w:pPr>
      <w:r w:rsidRPr="00513D2D">
        <w:rPr>
          <w:sz w:val="24"/>
          <w:szCs w:val="16"/>
          <w:u w:val="single"/>
        </w:rPr>
        <w:t>STX</w:t>
      </w:r>
      <w:r w:rsidRPr="00513D2D">
        <w:rPr>
          <w:sz w:val="24"/>
          <w:szCs w:val="16"/>
          <w:u w:val="single"/>
          <w:lang w:val="el-GR"/>
        </w:rPr>
        <w:t xml:space="preserve"> (</w:t>
      </w:r>
      <w:r w:rsidRPr="00513D2D">
        <w:rPr>
          <w:sz w:val="24"/>
          <w:szCs w:val="16"/>
          <w:u w:val="single"/>
        </w:rPr>
        <w:t>Start</w:t>
      </w:r>
      <w:r w:rsidRPr="00513D2D">
        <w:rPr>
          <w:sz w:val="24"/>
          <w:szCs w:val="16"/>
          <w:u w:val="single"/>
          <w:lang w:val="el-GR"/>
        </w:rPr>
        <w:t xml:space="preserve"> </w:t>
      </w:r>
      <w:r w:rsidRPr="00513D2D">
        <w:rPr>
          <w:sz w:val="24"/>
          <w:szCs w:val="16"/>
          <w:u w:val="single"/>
        </w:rPr>
        <w:t>of</w:t>
      </w:r>
      <w:r w:rsidRPr="00513D2D">
        <w:rPr>
          <w:sz w:val="24"/>
          <w:szCs w:val="16"/>
          <w:u w:val="single"/>
          <w:lang w:val="el-GR"/>
        </w:rPr>
        <w:t xml:space="preserve"> </w:t>
      </w:r>
      <w:r w:rsidRPr="00513D2D">
        <w:rPr>
          <w:sz w:val="24"/>
          <w:szCs w:val="16"/>
          <w:u w:val="single"/>
        </w:rPr>
        <w:t>Text</w:t>
      </w:r>
      <w:r w:rsidRPr="00513D2D">
        <w:rPr>
          <w:sz w:val="24"/>
          <w:szCs w:val="16"/>
          <w:u w:val="single"/>
          <w:lang w:val="el-GR"/>
        </w:rPr>
        <w:t>)</w:t>
      </w:r>
      <w:r w:rsidRPr="00513D2D">
        <w:rPr>
          <w:sz w:val="24"/>
          <w:szCs w:val="16"/>
          <w:lang w:val="el-GR"/>
        </w:rPr>
        <w:t xml:space="preserve">, </w:t>
      </w:r>
      <w:r>
        <w:rPr>
          <w:sz w:val="24"/>
          <w:szCs w:val="16"/>
          <w:lang w:val="el-GR"/>
        </w:rPr>
        <w:t xml:space="preserve">υποδηλώνει την έναρξη κειμένου. Είναι ένας τυπικός χαρακτήρας ελέγχου </w:t>
      </w:r>
      <w:r>
        <w:rPr>
          <w:sz w:val="24"/>
          <w:szCs w:val="16"/>
        </w:rPr>
        <w:t>ASCII</w:t>
      </w:r>
      <w:r w:rsidRPr="00513D2D">
        <w:rPr>
          <w:sz w:val="24"/>
          <w:szCs w:val="16"/>
          <w:lang w:val="el-GR"/>
        </w:rPr>
        <w:t>(</w:t>
      </w:r>
      <w:r>
        <w:rPr>
          <w:sz w:val="24"/>
          <w:szCs w:val="16"/>
          <w:lang w:val="el-GR"/>
        </w:rPr>
        <w:t>0</w:t>
      </w:r>
      <w:r>
        <w:rPr>
          <w:sz w:val="24"/>
          <w:szCs w:val="16"/>
        </w:rPr>
        <w:t>X</w:t>
      </w:r>
      <w:r w:rsidRPr="00513D2D">
        <w:rPr>
          <w:sz w:val="24"/>
          <w:szCs w:val="16"/>
          <w:lang w:val="el-GR"/>
        </w:rPr>
        <w:t>02)</w:t>
      </w:r>
      <w:r>
        <w:rPr>
          <w:sz w:val="24"/>
          <w:szCs w:val="16"/>
          <w:lang w:val="el-GR"/>
        </w:rPr>
        <w:t xml:space="preserve"> και δηλώνει την αρχή του μηνύματος. Αν και το πρωτόκολλο δεν εγγυάται ότι αυτή η τιμή δεν θα εμφανιστεί ξανά μέσα σε ένα μήνυμα, δίνει ένα είδος οριοθέτησης στο μήνυμα και ένα χαρακτήρα έναρξης για αναζήτηση κατά τη λήψη δεδομένων   </w:t>
      </w:r>
    </w:p>
    <w:p w14:paraId="7EBBAA84" w14:textId="77777777" w:rsidR="00C52522" w:rsidRPr="00513D2D" w:rsidRDefault="00C52522" w:rsidP="00C52522">
      <w:pPr>
        <w:pStyle w:val="a6"/>
        <w:numPr>
          <w:ilvl w:val="0"/>
          <w:numId w:val="10"/>
        </w:numPr>
        <w:jc w:val="both"/>
        <w:rPr>
          <w:sz w:val="24"/>
          <w:szCs w:val="16"/>
          <w:u w:val="single"/>
          <w:lang w:val="el-GR"/>
        </w:rPr>
      </w:pPr>
      <w:r w:rsidRPr="00513D2D">
        <w:rPr>
          <w:sz w:val="24"/>
          <w:szCs w:val="16"/>
          <w:u w:val="single"/>
        </w:rPr>
        <w:t>Msg</w:t>
      </w:r>
      <w:r w:rsidRPr="00513D2D">
        <w:rPr>
          <w:sz w:val="24"/>
          <w:szCs w:val="16"/>
          <w:u w:val="single"/>
          <w:lang w:val="el-GR"/>
        </w:rPr>
        <w:t xml:space="preserve"> </w:t>
      </w:r>
      <w:r w:rsidRPr="00513D2D">
        <w:rPr>
          <w:sz w:val="24"/>
          <w:szCs w:val="16"/>
          <w:u w:val="single"/>
        </w:rPr>
        <w:t>ID</w:t>
      </w:r>
      <w:r>
        <w:rPr>
          <w:sz w:val="24"/>
          <w:szCs w:val="16"/>
          <w:lang w:val="el-GR"/>
        </w:rPr>
        <w:t xml:space="preserve">, το οποίο προσδιορίζει με μοναδικό τρόπο κάθε τύπο μηνύματος και είναι σε δυαδική μορφή. Για το τυπικό πακέτο δεδομένων του </w:t>
      </w:r>
      <w:r>
        <w:rPr>
          <w:sz w:val="24"/>
          <w:szCs w:val="16"/>
        </w:rPr>
        <w:t xml:space="preserve">HxM </w:t>
      </w:r>
      <w:r>
        <w:rPr>
          <w:sz w:val="24"/>
          <w:szCs w:val="16"/>
          <w:lang w:val="el-GR"/>
        </w:rPr>
        <w:t>είναι 0</w:t>
      </w:r>
      <w:r>
        <w:rPr>
          <w:sz w:val="24"/>
          <w:szCs w:val="16"/>
        </w:rPr>
        <w:t>x26.</w:t>
      </w:r>
    </w:p>
    <w:p w14:paraId="0089922D" w14:textId="77777777" w:rsidR="00C52522" w:rsidRPr="00AE3002" w:rsidRDefault="00C52522" w:rsidP="00C52522">
      <w:pPr>
        <w:pStyle w:val="a6"/>
        <w:numPr>
          <w:ilvl w:val="0"/>
          <w:numId w:val="10"/>
        </w:numPr>
        <w:jc w:val="both"/>
        <w:rPr>
          <w:sz w:val="24"/>
          <w:szCs w:val="16"/>
          <w:u w:val="single"/>
          <w:lang w:val="el-GR"/>
        </w:rPr>
      </w:pPr>
      <w:r w:rsidRPr="00513D2D">
        <w:rPr>
          <w:sz w:val="24"/>
          <w:szCs w:val="16"/>
          <w:u w:val="single"/>
        </w:rPr>
        <w:t>DLC</w:t>
      </w:r>
      <w:r>
        <w:rPr>
          <w:sz w:val="24"/>
          <w:szCs w:val="16"/>
          <w:u w:val="single"/>
          <w:lang w:val="el-GR"/>
        </w:rPr>
        <w:t xml:space="preserve"> (</w:t>
      </w:r>
      <w:r>
        <w:rPr>
          <w:sz w:val="24"/>
          <w:szCs w:val="16"/>
          <w:u w:val="single"/>
        </w:rPr>
        <w:t>Data</w:t>
      </w:r>
      <w:r w:rsidRPr="00AE3002">
        <w:rPr>
          <w:sz w:val="24"/>
          <w:szCs w:val="16"/>
          <w:u w:val="single"/>
          <w:lang w:val="el-GR"/>
        </w:rPr>
        <w:t xml:space="preserve"> </w:t>
      </w:r>
      <w:r>
        <w:rPr>
          <w:sz w:val="24"/>
          <w:szCs w:val="16"/>
          <w:u w:val="single"/>
        </w:rPr>
        <w:t>Length</w:t>
      </w:r>
      <w:r w:rsidRPr="00AE3002">
        <w:rPr>
          <w:sz w:val="24"/>
          <w:szCs w:val="16"/>
          <w:u w:val="single"/>
          <w:lang w:val="el-GR"/>
        </w:rPr>
        <w:t xml:space="preserve"> </w:t>
      </w:r>
      <w:r>
        <w:rPr>
          <w:sz w:val="24"/>
          <w:szCs w:val="16"/>
          <w:u w:val="single"/>
        </w:rPr>
        <w:t>Code</w:t>
      </w:r>
      <w:r w:rsidRPr="00AE3002">
        <w:rPr>
          <w:sz w:val="24"/>
          <w:szCs w:val="16"/>
          <w:u w:val="single"/>
          <w:lang w:val="el-GR"/>
        </w:rPr>
        <w:t>)</w:t>
      </w:r>
      <w:r w:rsidRPr="00AE3002">
        <w:rPr>
          <w:sz w:val="24"/>
          <w:szCs w:val="16"/>
          <w:lang w:val="el-GR"/>
        </w:rPr>
        <w:t xml:space="preserve">, </w:t>
      </w:r>
      <w:r>
        <w:rPr>
          <w:sz w:val="24"/>
          <w:szCs w:val="16"/>
          <w:lang w:val="el-GR"/>
        </w:rPr>
        <w:t>που χρησιμοποιείται για τον καθορισμό του αριθμού των ψηφιολέξεων μέσα στο πεδίο δεδομένων του μηνύματος.</w:t>
      </w:r>
      <w:r w:rsidRPr="00AE3002">
        <w:rPr>
          <w:sz w:val="24"/>
          <w:szCs w:val="16"/>
          <w:lang w:val="el-GR"/>
        </w:rPr>
        <w:t xml:space="preserve"> </w:t>
      </w:r>
      <w:r>
        <w:rPr>
          <w:sz w:val="24"/>
          <w:szCs w:val="16"/>
          <w:lang w:val="el-GR"/>
        </w:rPr>
        <w:t xml:space="preserve">Οι έγκυρες τιμές κυμαίνονται από 0 έως 128. Για το τυπικό δεδομένων του </w:t>
      </w:r>
      <w:r>
        <w:rPr>
          <w:sz w:val="24"/>
          <w:szCs w:val="16"/>
        </w:rPr>
        <w:t>HxM</w:t>
      </w:r>
      <w:r w:rsidRPr="00AE3002">
        <w:rPr>
          <w:sz w:val="24"/>
          <w:szCs w:val="16"/>
          <w:lang w:val="el-GR"/>
        </w:rPr>
        <w:t xml:space="preserve"> </w:t>
      </w:r>
      <w:r>
        <w:rPr>
          <w:sz w:val="24"/>
          <w:szCs w:val="16"/>
          <w:lang w:val="el-GR"/>
        </w:rPr>
        <w:t xml:space="preserve">το </w:t>
      </w:r>
      <w:r>
        <w:rPr>
          <w:sz w:val="24"/>
          <w:szCs w:val="16"/>
        </w:rPr>
        <w:t>DLC</w:t>
      </w:r>
      <w:r w:rsidRPr="00AE3002">
        <w:rPr>
          <w:sz w:val="24"/>
          <w:szCs w:val="16"/>
          <w:lang w:val="el-GR"/>
        </w:rPr>
        <w:t xml:space="preserve"> </w:t>
      </w:r>
      <w:r>
        <w:rPr>
          <w:sz w:val="24"/>
          <w:szCs w:val="16"/>
          <w:lang w:val="el-GR"/>
        </w:rPr>
        <w:t>έχει τιμή 0</w:t>
      </w:r>
      <w:r>
        <w:rPr>
          <w:sz w:val="24"/>
          <w:szCs w:val="16"/>
        </w:rPr>
        <w:t>x</w:t>
      </w:r>
      <w:r w:rsidRPr="00AE3002">
        <w:rPr>
          <w:sz w:val="24"/>
          <w:szCs w:val="16"/>
          <w:lang w:val="el-GR"/>
        </w:rPr>
        <w:t>37.</w:t>
      </w:r>
    </w:p>
    <w:p w14:paraId="38B98484" w14:textId="77777777" w:rsidR="00C52522" w:rsidRDefault="00C52522" w:rsidP="00C52522">
      <w:pPr>
        <w:pStyle w:val="a6"/>
        <w:numPr>
          <w:ilvl w:val="0"/>
          <w:numId w:val="10"/>
        </w:numPr>
        <w:jc w:val="both"/>
        <w:rPr>
          <w:sz w:val="24"/>
          <w:szCs w:val="16"/>
          <w:lang w:val="el-GR"/>
        </w:rPr>
      </w:pPr>
      <w:r w:rsidRPr="00513D2D">
        <w:rPr>
          <w:sz w:val="24"/>
          <w:szCs w:val="16"/>
          <w:u w:val="single"/>
        </w:rPr>
        <w:t>Data</w:t>
      </w:r>
      <w:r w:rsidRPr="00AE3002">
        <w:rPr>
          <w:sz w:val="24"/>
          <w:szCs w:val="16"/>
          <w:u w:val="single"/>
          <w:lang w:val="el-GR"/>
        </w:rPr>
        <w:t xml:space="preserve"> </w:t>
      </w:r>
      <w:r w:rsidRPr="00513D2D">
        <w:rPr>
          <w:sz w:val="24"/>
          <w:szCs w:val="16"/>
          <w:u w:val="single"/>
        </w:rPr>
        <w:t>Payload</w:t>
      </w:r>
      <w:r>
        <w:rPr>
          <w:sz w:val="24"/>
          <w:szCs w:val="16"/>
          <w:u w:val="single"/>
          <w:lang w:val="el-GR"/>
        </w:rPr>
        <w:t xml:space="preserve"> (δεδομένα ωφέλιμου φορτίου)</w:t>
      </w:r>
      <w:r>
        <w:rPr>
          <w:sz w:val="24"/>
          <w:szCs w:val="16"/>
          <w:lang w:val="el-GR"/>
        </w:rPr>
        <w:t>, το οποίο περιέχει τα πραγματικά δεδομένα που αποστέλλονται μεταξύ των τοπικών και απομακρυσμένων συσκευών.</w:t>
      </w:r>
      <w:r w:rsidRPr="00AE3002">
        <w:rPr>
          <w:sz w:val="24"/>
          <w:szCs w:val="16"/>
          <w:lang w:val="el-GR"/>
        </w:rPr>
        <w:t xml:space="preserve"> </w:t>
      </w:r>
      <w:r>
        <w:rPr>
          <w:sz w:val="24"/>
          <w:szCs w:val="16"/>
          <w:lang w:val="el-GR"/>
        </w:rPr>
        <w:t xml:space="preserve">Ο αριθμός των </w:t>
      </w:r>
      <w:r>
        <w:rPr>
          <w:sz w:val="24"/>
          <w:szCs w:val="16"/>
        </w:rPr>
        <w:t>Bytes</w:t>
      </w:r>
      <w:r w:rsidRPr="00AE3002">
        <w:rPr>
          <w:sz w:val="24"/>
          <w:szCs w:val="16"/>
          <w:lang w:val="el-GR"/>
        </w:rPr>
        <w:t xml:space="preserve"> </w:t>
      </w:r>
      <w:r>
        <w:rPr>
          <w:sz w:val="24"/>
          <w:szCs w:val="16"/>
          <w:lang w:val="el-GR"/>
        </w:rPr>
        <w:t xml:space="preserve">στο πεδίο αυτό υπαγορεύεται από το πεδίο </w:t>
      </w:r>
      <w:r>
        <w:rPr>
          <w:sz w:val="24"/>
          <w:szCs w:val="16"/>
        </w:rPr>
        <w:t>DLC</w:t>
      </w:r>
      <w:r w:rsidRPr="00AE3002">
        <w:rPr>
          <w:sz w:val="24"/>
          <w:szCs w:val="16"/>
          <w:lang w:val="el-GR"/>
        </w:rPr>
        <w:t>.</w:t>
      </w:r>
    </w:p>
    <w:p w14:paraId="401D9053" w14:textId="73B6D8F8" w:rsidR="00C52522" w:rsidRPr="00FF085A" w:rsidRDefault="00C52522" w:rsidP="00C52522">
      <w:pPr>
        <w:pStyle w:val="a6"/>
        <w:numPr>
          <w:ilvl w:val="0"/>
          <w:numId w:val="10"/>
        </w:numPr>
        <w:jc w:val="both"/>
        <w:rPr>
          <w:sz w:val="24"/>
          <w:szCs w:val="16"/>
          <w:lang w:val="el-GR"/>
        </w:rPr>
      </w:pPr>
      <w:r>
        <w:rPr>
          <w:sz w:val="24"/>
          <w:szCs w:val="16"/>
          <w:u w:val="single"/>
        </w:rPr>
        <w:t>CRC</w:t>
      </w:r>
      <w:r w:rsidRPr="00FF085A">
        <w:rPr>
          <w:sz w:val="24"/>
          <w:szCs w:val="16"/>
          <w:u w:val="single"/>
          <w:lang w:val="el-GR"/>
        </w:rPr>
        <w:t xml:space="preserve"> (</w:t>
      </w:r>
      <w:r>
        <w:rPr>
          <w:sz w:val="24"/>
          <w:szCs w:val="16"/>
          <w:u w:val="single"/>
        </w:rPr>
        <w:t>Cyclic</w:t>
      </w:r>
      <w:r w:rsidRPr="00FF085A">
        <w:rPr>
          <w:sz w:val="24"/>
          <w:szCs w:val="16"/>
          <w:u w:val="single"/>
          <w:lang w:val="el-GR"/>
        </w:rPr>
        <w:t xml:space="preserve"> </w:t>
      </w:r>
      <w:r>
        <w:rPr>
          <w:sz w:val="24"/>
          <w:szCs w:val="16"/>
          <w:u w:val="single"/>
        </w:rPr>
        <w:t>Redundancy</w:t>
      </w:r>
      <w:r w:rsidRPr="00FF085A">
        <w:rPr>
          <w:sz w:val="24"/>
          <w:szCs w:val="16"/>
          <w:u w:val="single"/>
          <w:lang w:val="el-GR"/>
        </w:rPr>
        <w:t xml:space="preserve"> </w:t>
      </w:r>
      <w:r>
        <w:rPr>
          <w:sz w:val="24"/>
          <w:szCs w:val="16"/>
          <w:u w:val="single"/>
        </w:rPr>
        <w:t>Check</w:t>
      </w:r>
      <w:r w:rsidRPr="00FF085A">
        <w:rPr>
          <w:sz w:val="24"/>
          <w:szCs w:val="16"/>
          <w:u w:val="single"/>
          <w:lang w:val="el-GR"/>
        </w:rPr>
        <w:t>)</w:t>
      </w:r>
      <w:r>
        <w:rPr>
          <w:sz w:val="24"/>
          <w:szCs w:val="16"/>
          <w:lang w:val="el-GR"/>
        </w:rPr>
        <w:t>, είναι ένας κώδικας ελέγχου κυκλικού πλεονασμού</w:t>
      </w:r>
      <w:r w:rsidRPr="00FF085A">
        <w:rPr>
          <w:sz w:val="16"/>
          <w:szCs w:val="16"/>
          <w:lang w:val="el-GR"/>
        </w:rPr>
        <w:t xml:space="preserve"> </w:t>
      </w:r>
      <w:r w:rsidRPr="00A14F52">
        <w:rPr>
          <w:sz w:val="24"/>
          <w:szCs w:val="16"/>
          <w:lang w:val="el-GR"/>
          <w:rPrChange w:id="860" w:author="Gladiator Gladiator" w:date="2018-05-23T01:49:00Z">
            <w:rPr>
              <w:sz w:val="16"/>
              <w:szCs w:val="16"/>
              <w:lang w:val="el-GR"/>
            </w:rPr>
          </w:rPrChange>
        </w:rPr>
        <w:t>[</w:t>
      </w:r>
      <w:ins w:id="861" w:author="Gladiator Gladiator" w:date="2018-05-31T20:57:00Z">
        <w:r w:rsidR="005C027A" w:rsidRPr="005C027A">
          <w:rPr>
            <w:color w:val="4472C4" w:themeColor="accent5"/>
            <w:sz w:val="24"/>
            <w:szCs w:val="16"/>
            <w:lang w:val="el-GR"/>
            <w:rPrChange w:id="862" w:author="Gladiator Gladiator" w:date="2018-05-31T20:57:00Z">
              <w:rPr>
                <w:sz w:val="24"/>
                <w:szCs w:val="16"/>
                <w:lang w:val="el-GR"/>
              </w:rPr>
            </w:rPrChange>
          </w:rPr>
          <w:fldChar w:fldCharType="begin"/>
        </w:r>
        <w:r w:rsidR="005C027A" w:rsidRPr="005C027A">
          <w:rPr>
            <w:color w:val="4472C4" w:themeColor="accent5"/>
            <w:sz w:val="24"/>
            <w:szCs w:val="16"/>
            <w:lang w:val="el-GR"/>
            <w:rPrChange w:id="863" w:author="Gladiator Gladiator" w:date="2018-05-31T20:57:00Z">
              <w:rPr>
                <w:sz w:val="24"/>
                <w:szCs w:val="16"/>
                <w:lang w:val="el-GR"/>
              </w:rPr>
            </w:rPrChange>
          </w:rPr>
          <w:instrText xml:space="preserve"> REF _Ref515563586 \n \h </w:instrText>
        </w:r>
      </w:ins>
      <w:r w:rsidR="005C027A" w:rsidRPr="005C027A">
        <w:rPr>
          <w:color w:val="4472C4" w:themeColor="accent5"/>
          <w:sz w:val="24"/>
          <w:szCs w:val="16"/>
          <w:lang w:val="el-GR"/>
          <w:rPrChange w:id="864" w:author="Gladiator Gladiator" w:date="2018-05-31T20:57:00Z">
            <w:rPr>
              <w:color w:val="4472C4" w:themeColor="accent5"/>
              <w:sz w:val="24"/>
              <w:szCs w:val="16"/>
              <w:lang w:val="el-GR"/>
            </w:rPr>
          </w:rPrChange>
        </w:rPr>
      </w:r>
      <w:r w:rsidR="005C027A" w:rsidRPr="005C027A">
        <w:rPr>
          <w:color w:val="4472C4" w:themeColor="accent5"/>
          <w:sz w:val="24"/>
          <w:szCs w:val="16"/>
          <w:lang w:val="el-GR"/>
          <w:rPrChange w:id="865" w:author="Gladiator Gladiator" w:date="2018-05-31T20:57:00Z">
            <w:rPr>
              <w:sz w:val="24"/>
              <w:szCs w:val="16"/>
              <w:lang w:val="el-GR"/>
            </w:rPr>
          </w:rPrChange>
        </w:rPr>
        <w:fldChar w:fldCharType="separate"/>
      </w:r>
      <w:ins w:id="866" w:author="Gladiator Gladiator" w:date="2018-05-31T20:57:00Z">
        <w:r w:rsidR="005C027A" w:rsidRPr="005C027A">
          <w:rPr>
            <w:color w:val="4472C4" w:themeColor="accent5"/>
            <w:sz w:val="24"/>
            <w:szCs w:val="16"/>
            <w:lang w:val="el-GR"/>
            <w:rPrChange w:id="867" w:author="Gladiator Gladiator" w:date="2018-05-31T20:57:00Z">
              <w:rPr>
                <w:sz w:val="24"/>
                <w:szCs w:val="16"/>
                <w:lang w:val="el-GR"/>
              </w:rPr>
            </w:rPrChange>
          </w:rPr>
          <w:t>12</w:t>
        </w:r>
        <w:r w:rsidR="005C027A" w:rsidRPr="005C027A">
          <w:rPr>
            <w:color w:val="4472C4" w:themeColor="accent5"/>
            <w:sz w:val="24"/>
            <w:szCs w:val="16"/>
            <w:lang w:val="el-GR"/>
            <w:rPrChange w:id="868" w:author="Gladiator Gladiator" w:date="2018-05-31T20:57:00Z">
              <w:rPr>
                <w:sz w:val="24"/>
                <w:szCs w:val="16"/>
                <w:lang w:val="el-GR"/>
              </w:rPr>
            </w:rPrChange>
          </w:rPr>
          <w:fldChar w:fldCharType="end"/>
        </w:r>
      </w:ins>
      <w:del w:id="869" w:author="Gladiator Gladiator" w:date="2018-05-31T20:57:00Z">
        <w:r w:rsidRPr="00A14F52" w:rsidDel="005C027A">
          <w:rPr>
            <w:sz w:val="24"/>
            <w:szCs w:val="16"/>
            <w:lang w:val="el-GR"/>
            <w:rPrChange w:id="870" w:author="Gladiator Gladiator" w:date="2018-05-23T01:49:00Z">
              <w:rPr>
                <w:sz w:val="16"/>
                <w:szCs w:val="16"/>
                <w:lang w:val="el-GR"/>
              </w:rPr>
            </w:rPrChange>
          </w:rPr>
          <w:delText>11</w:delText>
        </w:r>
      </w:del>
      <w:r w:rsidRPr="00A14F52">
        <w:rPr>
          <w:sz w:val="24"/>
          <w:szCs w:val="16"/>
          <w:lang w:val="el-GR"/>
          <w:rPrChange w:id="871" w:author="Gladiator Gladiator" w:date="2018-05-23T01:49:00Z">
            <w:rPr>
              <w:sz w:val="16"/>
              <w:szCs w:val="16"/>
              <w:lang w:val="el-GR"/>
            </w:rPr>
          </w:rPrChange>
        </w:rPr>
        <w:t>]</w:t>
      </w:r>
      <w:r>
        <w:rPr>
          <w:sz w:val="24"/>
          <w:szCs w:val="16"/>
          <w:lang w:val="el-GR"/>
        </w:rPr>
        <w:t xml:space="preserve">, δηλαδή ένας κώδικας ανίχνευσης σφαλμάτων. Ο </w:t>
      </w:r>
      <w:r>
        <w:rPr>
          <w:sz w:val="24"/>
          <w:szCs w:val="16"/>
        </w:rPr>
        <w:t>HxM</w:t>
      </w:r>
      <w:r w:rsidRPr="005C027A">
        <w:rPr>
          <w:sz w:val="24"/>
          <w:szCs w:val="16"/>
          <w:lang w:val="el-GR"/>
          <w:rPrChange w:id="872" w:author="Gladiator Gladiator" w:date="2018-05-31T20:57:00Z">
            <w:rPr>
              <w:sz w:val="24"/>
              <w:szCs w:val="16"/>
            </w:rPr>
          </w:rPrChange>
        </w:rPr>
        <w:t xml:space="preserve"> </w:t>
      </w:r>
      <w:r>
        <w:rPr>
          <w:sz w:val="24"/>
          <w:szCs w:val="16"/>
          <w:lang w:val="el-GR"/>
        </w:rPr>
        <w:t xml:space="preserve">χρησιμοποιεί  </w:t>
      </w:r>
      <w:r w:rsidRPr="005C027A">
        <w:rPr>
          <w:sz w:val="24"/>
          <w:szCs w:val="16"/>
          <w:lang w:val="el-GR"/>
          <w:rPrChange w:id="873" w:author="Gladiator Gladiator" w:date="2018-05-31T20:57:00Z">
            <w:rPr>
              <w:sz w:val="24"/>
              <w:szCs w:val="16"/>
            </w:rPr>
          </w:rPrChange>
        </w:rPr>
        <w:t>8-</w:t>
      </w:r>
      <w:r>
        <w:rPr>
          <w:sz w:val="24"/>
          <w:szCs w:val="16"/>
        </w:rPr>
        <w:t>bit</w:t>
      </w:r>
      <w:r w:rsidRPr="005C027A">
        <w:rPr>
          <w:sz w:val="24"/>
          <w:szCs w:val="16"/>
          <w:lang w:val="el-GR"/>
          <w:rPrChange w:id="874" w:author="Gladiator Gladiator" w:date="2018-05-31T20:57:00Z">
            <w:rPr>
              <w:sz w:val="24"/>
              <w:szCs w:val="16"/>
            </w:rPr>
          </w:rPrChange>
        </w:rPr>
        <w:t xml:space="preserve"> </w:t>
      </w:r>
      <w:r>
        <w:rPr>
          <w:sz w:val="24"/>
          <w:szCs w:val="16"/>
        </w:rPr>
        <w:t>CRC</w:t>
      </w:r>
      <w:r w:rsidRPr="005C027A">
        <w:rPr>
          <w:sz w:val="24"/>
          <w:szCs w:val="16"/>
          <w:lang w:val="el-GR"/>
          <w:rPrChange w:id="875" w:author="Gladiator Gladiator" w:date="2018-05-31T20:57:00Z">
            <w:rPr>
              <w:sz w:val="24"/>
              <w:szCs w:val="16"/>
            </w:rPr>
          </w:rPrChange>
        </w:rPr>
        <w:t>.</w:t>
      </w:r>
    </w:p>
    <w:p w14:paraId="49369353" w14:textId="77777777" w:rsidR="00C52522" w:rsidRPr="00F56298" w:rsidRDefault="00C52522" w:rsidP="00C52522">
      <w:pPr>
        <w:pStyle w:val="a6"/>
        <w:numPr>
          <w:ilvl w:val="0"/>
          <w:numId w:val="10"/>
        </w:numPr>
        <w:jc w:val="both"/>
        <w:rPr>
          <w:sz w:val="24"/>
          <w:szCs w:val="16"/>
          <w:lang w:val="el-GR"/>
        </w:rPr>
      </w:pPr>
      <w:r>
        <w:rPr>
          <w:sz w:val="24"/>
          <w:szCs w:val="16"/>
          <w:u w:val="single"/>
        </w:rPr>
        <w:t>ETX</w:t>
      </w:r>
      <w:r w:rsidRPr="00FF085A">
        <w:rPr>
          <w:sz w:val="24"/>
          <w:szCs w:val="16"/>
          <w:u w:val="single"/>
          <w:lang w:val="el-GR"/>
        </w:rPr>
        <w:t xml:space="preserve"> (</w:t>
      </w:r>
      <w:r>
        <w:rPr>
          <w:sz w:val="24"/>
          <w:szCs w:val="16"/>
          <w:u w:val="single"/>
        </w:rPr>
        <w:t>End</w:t>
      </w:r>
      <w:r w:rsidRPr="00FF085A">
        <w:rPr>
          <w:sz w:val="24"/>
          <w:szCs w:val="16"/>
          <w:u w:val="single"/>
          <w:lang w:val="el-GR"/>
        </w:rPr>
        <w:t xml:space="preserve"> </w:t>
      </w:r>
      <w:r>
        <w:rPr>
          <w:sz w:val="24"/>
          <w:szCs w:val="16"/>
          <w:u w:val="single"/>
        </w:rPr>
        <w:t>of</w:t>
      </w:r>
      <w:r w:rsidRPr="00FF085A">
        <w:rPr>
          <w:sz w:val="24"/>
          <w:szCs w:val="16"/>
          <w:u w:val="single"/>
          <w:lang w:val="el-GR"/>
        </w:rPr>
        <w:t xml:space="preserve"> </w:t>
      </w:r>
      <w:r>
        <w:rPr>
          <w:sz w:val="24"/>
          <w:szCs w:val="16"/>
          <w:u w:val="single"/>
        </w:rPr>
        <w:t>Text</w:t>
      </w:r>
      <w:r w:rsidRPr="00FF085A">
        <w:rPr>
          <w:sz w:val="24"/>
          <w:szCs w:val="16"/>
          <w:u w:val="single"/>
          <w:lang w:val="el-GR"/>
        </w:rPr>
        <w:t>)</w:t>
      </w:r>
      <w:r w:rsidRPr="00FF085A">
        <w:rPr>
          <w:sz w:val="24"/>
          <w:szCs w:val="16"/>
          <w:lang w:val="el-GR"/>
        </w:rPr>
        <w:t xml:space="preserve">, </w:t>
      </w:r>
      <w:r>
        <w:rPr>
          <w:sz w:val="24"/>
          <w:szCs w:val="16"/>
          <w:lang w:val="el-GR"/>
        </w:rPr>
        <w:t>το</w:t>
      </w:r>
      <w:r w:rsidRPr="00FF085A">
        <w:rPr>
          <w:sz w:val="24"/>
          <w:szCs w:val="16"/>
          <w:lang w:val="el-GR"/>
        </w:rPr>
        <w:t xml:space="preserve"> </w:t>
      </w:r>
      <w:r>
        <w:rPr>
          <w:sz w:val="24"/>
          <w:szCs w:val="16"/>
          <w:lang w:val="el-GR"/>
        </w:rPr>
        <w:t>οποίο με τη σειρά του υποδηλώνει το τέλος κειμένου</w:t>
      </w:r>
      <w:r w:rsidRPr="00FF085A">
        <w:rPr>
          <w:sz w:val="24"/>
          <w:szCs w:val="16"/>
          <w:lang w:val="el-GR"/>
        </w:rPr>
        <w:t>.</w:t>
      </w:r>
      <w:r>
        <w:rPr>
          <w:sz w:val="24"/>
          <w:szCs w:val="16"/>
          <w:lang w:val="el-GR"/>
        </w:rPr>
        <w:t xml:space="preserve"> Είναι ένας τυπικός χαρακτήρας ελέγχου </w:t>
      </w:r>
      <w:r>
        <w:rPr>
          <w:sz w:val="24"/>
          <w:szCs w:val="16"/>
        </w:rPr>
        <w:t>ASCII</w:t>
      </w:r>
      <w:r>
        <w:rPr>
          <w:sz w:val="24"/>
          <w:szCs w:val="16"/>
          <w:lang w:val="el-GR"/>
        </w:rPr>
        <w:t xml:space="preserve"> </w:t>
      </w:r>
      <w:r>
        <w:rPr>
          <w:sz w:val="24"/>
          <w:szCs w:val="16"/>
        </w:rPr>
        <w:t>(0x03).</w:t>
      </w:r>
    </w:p>
    <w:p w14:paraId="4DBEA274" w14:textId="77777777" w:rsidR="00C52522" w:rsidRPr="005B5E8D" w:rsidRDefault="00C52522" w:rsidP="00C52522">
      <w:pPr>
        <w:pStyle w:val="a6"/>
        <w:ind w:left="900"/>
        <w:jc w:val="both"/>
        <w:rPr>
          <w:sz w:val="24"/>
          <w:szCs w:val="16"/>
          <w:lang w:val="el-GR"/>
        </w:rPr>
      </w:pPr>
    </w:p>
    <w:p w14:paraId="256B2B09" w14:textId="77777777" w:rsidR="001108AD" w:rsidRDefault="001108AD" w:rsidP="00C52522">
      <w:pPr>
        <w:jc w:val="both"/>
        <w:rPr>
          <w:color w:val="5B9BD5" w:themeColor="accent1"/>
          <w:sz w:val="28"/>
          <w:szCs w:val="16"/>
          <w:u w:val="single"/>
          <w:lang w:val="el-GR"/>
        </w:rPr>
      </w:pPr>
    </w:p>
    <w:p w14:paraId="1B5ECB84" w14:textId="77777777" w:rsidR="001108AD" w:rsidRDefault="001108AD" w:rsidP="00C52522">
      <w:pPr>
        <w:jc w:val="both"/>
        <w:rPr>
          <w:color w:val="5B9BD5" w:themeColor="accent1"/>
          <w:sz w:val="28"/>
          <w:szCs w:val="16"/>
          <w:u w:val="single"/>
          <w:lang w:val="el-GR"/>
        </w:rPr>
      </w:pPr>
    </w:p>
    <w:p w14:paraId="1EB2593A" w14:textId="77777777" w:rsidR="001108AD" w:rsidRDefault="001108AD" w:rsidP="00C52522">
      <w:pPr>
        <w:jc w:val="both"/>
        <w:rPr>
          <w:color w:val="5B9BD5" w:themeColor="accent1"/>
          <w:sz w:val="28"/>
          <w:szCs w:val="16"/>
          <w:u w:val="single"/>
          <w:lang w:val="el-GR"/>
        </w:rPr>
      </w:pPr>
    </w:p>
    <w:p w14:paraId="3B15CA7B" w14:textId="77777777" w:rsidR="001108AD" w:rsidRDefault="001108AD" w:rsidP="00C52522">
      <w:pPr>
        <w:jc w:val="both"/>
        <w:rPr>
          <w:color w:val="5B9BD5" w:themeColor="accent1"/>
          <w:sz w:val="28"/>
          <w:szCs w:val="16"/>
          <w:u w:val="single"/>
          <w:lang w:val="el-GR"/>
        </w:rPr>
      </w:pPr>
    </w:p>
    <w:p w14:paraId="4E05A44E" w14:textId="77777777" w:rsidR="001108AD" w:rsidRDefault="001108AD" w:rsidP="00C52522">
      <w:pPr>
        <w:jc w:val="both"/>
        <w:rPr>
          <w:color w:val="5B9BD5" w:themeColor="accent1"/>
          <w:sz w:val="28"/>
          <w:szCs w:val="16"/>
          <w:u w:val="single"/>
          <w:lang w:val="el-GR"/>
        </w:rPr>
      </w:pPr>
    </w:p>
    <w:p w14:paraId="497D1316" w14:textId="77777777" w:rsidR="001108AD" w:rsidRDefault="001108AD" w:rsidP="00C52522">
      <w:pPr>
        <w:jc w:val="both"/>
        <w:rPr>
          <w:color w:val="5B9BD5" w:themeColor="accent1"/>
          <w:sz w:val="28"/>
          <w:szCs w:val="16"/>
          <w:u w:val="single"/>
          <w:lang w:val="el-GR"/>
        </w:rPr>
      </w:pPr>
    </w:p>
    <w:p w14:paraId="5E520928" w14:textId="77777777" w:rsidR="001108AD" w:rsidRDefault="001108AD" w:rsidP="00C52522">
      <w:pPr>
        <w:jc w:val="both"/>
        <w:rPr>
          <w:color w:val="5B9BD5" w:themeColor="accent1"/>
          <w:sz w:val="28"/>
          <w:szCs w:val="16"/>
          <w:u w:val="single"/>
          <w:lang w:val="el-GR"/>
        </w:rPr>
      </w:pPr>
    </w:p>
    <w:p w14:paraId="0C363F64" w14:textId="77777777" w:rsidR="001108AD" w:rsidRDefault="001108AD" w:rsidP="00C52522">
      <w:pPr>
        <w:jc w:val="both"/>
        <w:rPr>
          <w:color w:val="5B9BD5" w:themeColor="accent1"/>
          <w:sz w:val="28"/>
          <w:szCs w:val="16"/>
          <w:u w:val="single"/>
          <w:lang w:val="el-GR"/>
        </w:rPr>
      </w:pPr>
    </w:p>
    <w:p w14:paraId="182A9C79" w14:textId="77777777" w:rsidR="001108AD" w:rsidRDefault="001108AD" w:rsidP="00C52522">
      <w:pPr>
        <w:jc w:val="both"/>
        <w:rPr>
          <w:color w:val="5B9BD5" w:themeColor="accent1"/>
          <w:sz w:val="28"/>
          <w:szCs w:val="16"/>
          <w:u w:val="single"/>
          <w:lang w:val="el-GR"/>
        </w:rPr>
      </w:pPr>
    </w:p>
    <w:p w14:paraId="35C189D3" w14:textId="77777777" w:rsidR="001108AD" w:rsidRDefault="001108AD" w:rsidP="00C52522">
      <w:pPr>
        <w:jc w:val="both"/>
        <w:rPr>
          <w:color w:val="5B9BD5" w:themeColor="accent1"/>
          <w:sz w:val="28"/>
          <w:szCs w:val="16"/>
          <w:u w:val="single"/>
          <w:lang w:val="el-GR"/>
        </w:rPr>
      </w:pPr>
    </w:p>
    <w:p w14:paraId="5CD14283" w14:textId="77777777" w:rsidR="001108AD" w:rsidRDefault="001108AD" w:rsidP="00C52522">
      <w:pPr>
        <w:jc w:val="both"/>
        <w:rPr>
          <w:color w:val="5B9BD5" w:themeColor="accent1"/>
          <w:sz w:val="28"/>
          <w:szCs w:val="16"/>
          <w:u w:val="single"/>
          <w:lang w:val="el-GR"/>
        </w:rPr>
      </w:pPr>
    </w:p>
    <w:p w14:paraId="62F173C7" w14:textId="77777777" w:rsidR="00841733" w:rsidRDefault="00841733" w:rsidP="00C52522">
      <w:pPr>
        <w:jc w:val="both"/>
        <w:rPr>
          <w:color w:val="5B9BD5" w:themeColor="accent1"/>
          <w:sz w:val="28"/>
          <w:szCs w:val="16"/>
          <w:u w:val="single"/>
          <w:lang w:val="el-GR"/>
        </w:rPr>
      </w:pPr>
    </w:p>
    <w:p w14:paraId="63F3917A" w14:textId="77777777" w:rsidR="00A75CCC" w:rsidRDefault="00A75CCC" w:rsidP="00C52522">
      <w:pPr>
        <w:jc w:val="both"/>
        <w:rPr>
          <w:color w:val="5B9BD5" w:themeColor="accent1"/>
          <w:sz w:val="28"/>
          <w:szCs w:val="16"/>
          <w:u w:val="single"/>
          <w:lang w:val="el-GR"/>
        </w:rPr>
      </w:pPr>
    </w:p>
    <w:p w14:paraId="1220DCA6" w14:textId="77777777" w:rsidR="00C52522" w:rsidRPr="004D05D6" w:rsidRDefault="001B08C2">
      <w:pPr>
        <w:pStyle w:val="3"/>
        <w:rPr>
          <w:sz w:val="28"/>
          <w:u w:val="single"/>
          <w:lang w:val="el-GR"/>
          <w:rPrChange w:id="876" w:author="Gladiator Gladiator" w:date="2018-05-23T20:40:00Z">
            <w:rPr>
              <w:lang w:val="el-GR"/>
            </w:rPr>
          </w:rPrChange>
        </w:rPr>
        <w:pPrChange w:id="877" w:author="Gladiator Gladiator" w:date="2018-05-23T20:40:00Z">
          <w:pPr>
            <w:jc w:val="both"/>
          </w:pPr>
        </w:pPrChange>
      </w:pPr>
      <w:r w:rsidRPr="004D05D6">
        <w:rPr>
          <w:sz w:val="28"/>
          <w:u w:val="single"/>
          <w:lang w:val="el-GR"/>
          <w:rPrChange w:id="878" w:author="Gladiator Gladiator" w:date="2018-05-23T20:40:00Z">
            <w:rPr>
              <w:lang w:val="el-GR"/>
            </w:rPr>
          </w:rPrChange>
        </w:rPr>
        <w:lastRenderedPageBreak/>
        <w:t>3</w:t>
      </w:r>
      <w:r w:rsidR="00C52522" w:rsidRPr="004D05D6">
        <w:rPr>
          <w:sz w:val="28"/>
          <w:u w:val="single"/>
          <w:lang w:val="el-GR"/>
          <w:rPrChange w:id="879" w:author="Gladiator Gladiator" w:date="2018-05-23T20:40:00Z">
            <w:rPr>
              <w:lang w:val="el-GR"/>
            </w:rPr>
          </w:rPrChange>
        </w:rPr>
        <w:t>.3.2 Πρότυπο μηνύματος δεδομένων</w:t>
      </w:r>
    </w:p>
    <w:p w14:paraId="11BD924A" w14:textId="6289B343" w:rsidR="00C52522" w:rsidRDefault="00841733" w:rsidP="00C52522">
      <w:pPr>
        <w:ind w:firstLine="180"/>
        <w:jc w:val="both"/>
        <w:rPr>
          <w:sz w:val="24"/>
          <w:szCs w:val="16"/>
          <w:lang w:val="el-GR"/>
        </w:rPr>
      </w:pPr>
      <w:r>
        <w:rPr>
          <w:sz w:val="24"/>
          <w:szCs w:val="16"/>
          <w:lang w:val="el-GR"/>
        </w:rPr>
        <w:t>Το μήνυμα δεδομένων</w:t>
      </w:r>
      <w:ins w:id="880" w:author="goumop" w:date="2018-05-29T14:25:00Z">
        <w:r w:rsidR="00D2316A">
          <w:rPr>
            <w:sz w:val="24"/>
            <w:szCs w:val="16"/>
            <w:lang w:val="el-GR"/>
          </w:rPr>
          <w:t xml:space="preserve"> </w:t>
        </w:r>
      </w:ins>
      <w:r>
        <w:rPr>
          <w:sz w:val="24"/>
          <w:szCs w:val="16"/>
          <w:lang w:val="el-GR"/>
        </w:rPr>
        <w:t>(</w:t>
      </w:r>
      <w:del w:id="881" w:author="Gladiator Gladiator" w:date="2018-05-23T01:55:00Z">
        <w:r w:rsidDel="00321F3A">
          <w:rPr>
            <w:sz w:val="24"/>
            <w:szCs w:val="16"/>
            <w:lang w:val="el-GR"/>
          </w:rPr>
          <w:delText>εικόνα</w:delText>
        </w:r>
      </w:del>
      <w:ins w:id="882" w:author="Gladiator Gladiator" w:date="2018-05-23T01:55:00Z">
        <w:r w:rsidR="00321F3A">
          <w:rPr>
            <w:sz w:val="24"/>
            <w:szCs w:val="16"/>
            <w:lang w:val="el-GR"/>
          </w:rPr>
          <w:t>Εικόνα</w:t>
        </w:r>
      </w:ins>
      <w:r>
        <w:rPr>
          <w:sz w:val="24"/>
          <w:szCs w:val="16"/>
          <w:lang w:val="el-GR"/>
        </w:rPr>
        <w:t xml:space="preserve"> 3.</w:t>
      </w:r>
      <w:r w:rsidR="00C52522">
        <w:rPr>
          <w:sz w:val="24"/>
          <w:szCs w:val="16"/>
          <w:lang w:val="el-GR"/>
        </w:rPr>
        <w:t xml:space="preserve">6) περιέχει τα δεδομένα καρδιακού ρυθμού, συμπεριλαμβανομένων των τελευταίων 15 </w:t>
      </w:r>
      <w:r w:rsidR="00C52522">
        <w:rPr>
          <w:sz w:val="24"/>
          <w:szCs w:val="16"/>
        </w:rPr>
        <w:t>timestamps</w:t>
      </w:r>
      <w:r w:rsidR="00C52522" w:rsidRPr="00F56298">
        <w:rPr>
          <w:sz w:val="24"/>
          <w:szCs w:val="16"/>
          <w:lang w:val="el-GR"/>
        </w:rPr>
        <w:t xml:space="preserve"> </w:t>
      </w:r>
      <w:r w:rsidR="00C52522">
        <w:rPr>
          <w:sz w:val="24"/>
          <w:szCs w:val="16"/>
        </w:rPr>
        <w:t>RR</w:t>
      </w:r>
      <w:r w:rsidR="00C52522" w:rsidRPr="00F56298">
        <w:rPr>
          <w:sz w:val="24"/>
          <w:szCs w:val="16"/>
          <w:lang w:val="el-GR"/>
        </w:rPr>
        <w:t xml:space="preserve"> </w:t>
      </w:r>
      <w:r w:rsidR="00C52522">
        <w:rPr>
          <w:sz w:val="24"/>
          <w:szCs w:val="16"/>
          <w:lang w:val="el-GR"/>
        </w:rPr>
        <w:t>και δεδομένα ταχύτητας και απόστασης.</w:t>
      </w:r>
    </w:p>
    <w:p w14:paraId="30A1ED63" w14:textId="680C8216" w:rsidR="00C52522" w:rsidRDefault="00C52522" w:rsidP="00C52522">
      <w:pPr>
        <w:ind w:firstLine="180"/>
        <w:jc w:val="center"/>
        <w:rPr>
          <w:sz w:val="24"/>
          <w:szCs w:val="16"/>
          <w:lang w:val="el-GR"/>
        </w:rPr>
      </w:pPr>
      <w:r>
        <w:rPr>
          <w:noProof/>
          <w:sz w:val="24"/>
          <w:szCs w:val="16"/>
        </w:rPr>
        <w:drawing>
          <wp:inline distT="0" distB="0" distL="0" distR="0" wp14:anchorId="74AFDF61" wp14:editId="1A197C7C">
            <wp:extent cx="5086350" cy="4362450"/>
            <wp:effectExtent l="0" t="0" r="0" b="0"/>
            <wp:docPr id="20" name="Εικόνα 20" descr="stadard data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dard data mess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6350" cy="4362450"/>
                    </a:xfrm>
                    <a:prstGeom prst="rect">
                      <a:avLst/>
                    </a:prstGeom>
                    <a:noFill/>
                    <a:ln>
                      <a:noFill/>
                    </a:ln>
                  </pic:spPr>
                </pic:pic>
              </a:graphicData>
            </a:graphic>
          </wp:inline>
        </w:drawing>
      </w:r>
    </w:p>
    <w:p w14:paraId="4F1CB3E6" w14:textId="77777777" w:rsidR="00C52522" w:rsidRPr="000F22B8" w:rsidRDefault="00C52522" w:rsidP="00C52522">
      <w:pPr>
        <w:ind w:firstLine="180"/>
        <w:jc w:val="center"/>
        <w:rPr>
          <w:sz w:val="16"/>
          <w:szCs w:val="16"/>
          <w:lang w:val="el-GR"/>
        </w:rPr>
      </w:pPr>
      <w:r>
        <w:rPr>
          <w:sz w:val="16"/>
          <w:szCs w:val="16"/>
          <w:lang w:val="el-GR"/>
        </w:rPr>
        <w:t xml:space="preserve">Εικόνα </w:t>
      </w:r>
      <w:r w:rsidR="00841733">
        <w:rPr>
          <w:sz w:val="16"/>
          <w:szCs w:val="16"/>
          <w:lang w:val="el-GR"/>
        </w:rPr>
        <w:t>3.</w:t>
      </w:r>
      <w:r>
        <w:rPr>
          <w:sz w:val="16"/>
          <w:szCs w:val="16"/>
          <w:lang w:val="el-GR"/>
        </w:rPr>
        <w:t xml:space="preserve">6 </w:t>
      </w:r>
      <w:r w:rsidRPr="000F22B8">
        <w:rPr>
          <w:sz w:val="16"/>
          <w:szCs w:val="16"/>
          <w:lang w:val="el-GR"/>
        </w:rPr>
        <w:t xml:space="preserve">: </w:t>
      </w:r>
      <w:r>
        <w:rPr>
          <w:sz w:val="16"/>
          <w:szCs w:val="16"/>
          <w:lang w:val="el-GR"/>
        </w:rPr>
        <w:t xml:space="preserve">Πρότυπο μηνύματος δεδομένων του </w:t>
      </w:r>
      <w:r>
        <w:rPr>
          <w:sz w:val="16"/>
          <w:szCs w:val="16"/>
        </w:rPr>
        <w:t>HxM</w:t>
      </w:r>
    </w:p>
    <w:p w14:paraId="1B2E5C98" w14:textId="77777777" w:rsidR="00C52522" w:rsidRPr="00E04A4F" w:rsidRDefault="00C52522" w:rsidP="00C52522">
      <w:pPr>
        <w:jc w:val="both"/>
        <w:rPr>
          <w:sz w:val="24"/>
          <w:szCs w:val="16"/>
          <w:u w:val="single"/>
          <w:lang w:val="el-GR"/>
        </w:rPr>
      </w:pPr>
      <w:r w:rsidRPr="00F137F4">
        <w:rPr>
          <w:sz w:val="24"/>
          <w:szCs w:val="16"/>
          <w:u w:val="single"/>
        </w:rPr>
        <w:t>Firmware</w:t>
      </w:r>
      <w:r w:rsidRPr="00E04A4F">
        <w:rPr>
          <w:sz w:val="24"/>
          <w:szCs w:val="16"/>
          <w:u w:val="single"/>
          <w:lang w:val="el-GR"/>
        </w:rPr>
        <w:t xml:space="preserve"> </w:t>
      </w:r>
      <w:r w:rsidRPr="00F137F4">
        <w:rPr>
          <w:sz w:val="24"/>
          <w:szCs w:val="16"/>
          <w:u w:val="single"/>
        </w:rPr>
        <w:t>ID</w:t>
      </w:r>
      <w:r w:rsidRPr="00E04A4F">
        <w:rPr>
          <w:sz w:val="24"/>
          <w:szCs w:val="16"/>
          <w:u w:val="single"/>
          <w:lang w:val="el-GR"/>
        </w:rPr>
        <w:t xml:space="preserve"> &amp; </w:t>
      </w:r>
      <w:r w:rsidRPr="00F137F4">
        <w:rPr>
          <w:sz w:val="24"/>
          <w:szCs w:val="16"/>
          <w:u w:val="single"/>
        </w:rPr>
        <w:t>Version</w:t>
      </w:r>
    </w:p>
    <w:p w14:paraId="5CA2E51F" w14:textId="667210A2" w:rsidR="00C52522" w:rsidRDefault="00C52522" w:rsidP="00C52522">
      <w:pPr>
        <w:ind w:firstLine="180"/>
        <w:jc w:val="both"/>
        <w:rPr>
          <w:sz w:val="24"/>
          <w:szCs w:val="16"/>
          <w:lang w:val="el-GR"/>
        </w:rPr>
      </w:pPr>
      <w:r>
        <w:rPr>
          <w:sz w:val="24"/>
          <w:szCs w:val="16"/>
          <w:lang w:val="el-GR"/>
        </w:rPr>
        <w:t xml:space="preserve"> Το </w:t>
      </w:r>
      <w:r>
        <w:rPr>
          <w:sz w:val="24"/>
          <w:szCs w:val="16"/>
        </w:rPr>
        <w:t>firmware</w:t>
      </w:r>
      <w:r w:rsidRPr="00F137F4">
        <w:rPr>
          <w:sz w:val="24"/>
          <w:szCs w:val="16"/>
          <w:lang w:val="el-GR"/>
        </w:rPr>
        <w:t xml:space="preserve"> </w:t>
      </w:r>
      <w:r>
        <w:rPr>
          <w:sz w:val="24"/>
          <w:szCs w:val="16"/>
          <w:lang w:val="el-GR"/>
        </w:rPr>
        <w:t xml:space="preserve">της συσκευής, του οποίου το </w:t>
      </w:r>
      <w:r>
        <w:rPr>
          <w:sz w:val="24"/>
          <w:szCs w:val="16"/>
        </w:rPr>
        <w:t>id</w:t>
      </w:r>
      <w:r w:rsidRPr="00F137F4">
        <w:rPr>
          <w:sz w:val="24"/>
          <w:szCs w:val="16"/>
          <w:lang w:val="el-GR"/>
        </w:rPr>
        <w:t xml:space="preserve"> </w:t>
      </w:r>
      <w:r>
        <w:rPr>
          <w:sz w:val="24"/>
          <w:szCs w:val="16"/>
          <w:lang w:val="el-GR"/>
        </w:rPr>
        <w:t xml:space="preserve">είναι της μορφής </w:t>
      </w:r>
      <w:r w:rsidRPr="00F137F4">
        <w:rPr>
          <w:sz w:val="24"/>
          <w:szCs w:val="16"/>
          <w:lang w:val="el-GR"/>
        </w:rPr>
        <w:t>“9500.</w:t>
      </w:r>
      <w:r>
        <w:rPr>
          <w:sz w:val="24"/>
          <w:szCs w:val="16"/>
        </w:rPr>
        <w:t>xxxx</w:t>
      </w:r>
      <w:r w:rsidRPr="00F137F4">
        <w:rPr>
          <w:sz w:val="24"/>
          <w:szCs w:val="16"/>
          <w:lang w:val="el-GR"/>
        </w:rPr>
        <w:t>.</w:t>
      </w:r>
      <w:r>
        <w:rPr>
          <w:sz w:val="24"/>
          <w:szCs w:val="16"/>
        </w:rPr>
        <w:t>Vyz</w:t>
      </w:r>
      <w:r w:rsidRPr="00F137F4">
        <w:rPr>
          <w:sz w:val="24"/>
          <w:szCs w:val="16"/>
          <w:lang w:val="el-GR"/>
        </w:rPr>
        <w:t>”</w:t>
      </w:r>
      <w:del w:id="883" w:author="goumop" w:date="2018-05-29T15:12:00Z">
        <w:r w:rsidRPr="00F137F4" w:rsidDel="002A2F1B">
          <w:rPr>
            <w:sz w:val="24"/>
            <w:szCs w:val="16"/>
            <w:lang w:val="el-GR"/>
          </w:rPr>
          <w:delText xml:space="preserve"> </w:delText>
        </w:r>
        <w:r w:rsidDel="002A2F1B">
          <w:rPr>
            <w:sz w:val="24"/>
            <w:szCs w:val="16"/>
            <w:lang w:val="el-GR"/>
          </w:rPr>
          <w:delText>,</w:delText>
        </w:r>
      </w:del>
      <w:ins w:id="884" w:author="goumop" w:date="2018-05-29T15:12:00Z">
        <w:r w:rsidR="002A2F1B">
          <w:rPr>
            <w:sz w:val="24"/>
            <w:szCs w:val="16"/>
            <w:lang w:val="el-GR"/>
          </w:rPr>
          <w:t xml:space="preserve">, </w:t>
        </w:r>
      </w:ins>
      <w:r>
        <w:rPr>
          <w:sz w:val="24"/>
          <w:szCs w:val="16"/>
          <w:lang w:val="el-GR"/>
        </w:rPr>
        <w:t xml:space="preserve">όπου </w:t>
      </w:r>
      <w:r>
        <w:rPr>
          <w:sz w:val="24"/>
          <w:szCs w:val="16"/>
        </w:rPr>
        <w:t>xxxx</w:t>
      </w:r>
      <w:r>
        <w:rPr>
          <w:sz w:val="24"/>
          <w:szCs w:val="16"/>
          <w:lang w:val="el-GR"/>
        </w:rPr>
        <w:t xml:space="preserve"> είναι ένας αριθμός που ταυτοποιεί τον τύπο του </w:t>
      </w:r>
      <w:r>
        <w:rPr>
          <w:sz w:val="24"/>
          <w:szCs w:val="16"/>
        </w:rPr>
        <w:t>firmware</w:t>
      </w:r>
      <w:r w:rsidRPr="00851A99">
        <w:rPr>
          <w:sz w:val="24"/>
          <w:szCs w:val="16"/>
          <w:lang w:val="el-GR"/>
        </w:rPr>
        <w:t xml:space="preserve"> (0000 – 9999),</w:t>
      </w:r>
      <w:r>
        <w:rPr>
          <w:sz w:val="24"/>
          <w:szCs w:val="16"/>
          <w:lang w:val="el-GR"/>
        </w:rPr>
        <w:t xml:space="preserve"> το </w:t>
      </w:r>
      <w:r>
        <w:rPr>
          <w:sz w:val="24"/>
          <w:szCs w:val="16"/>
        </w:rPr>
        <w:t>y</w:t>
      </w:r>
      <w:r w:rsidRPr="00851A99">
        <w:rPr>
          <w:sz w:val="24"/>
          <w:szCs w:val="16"/>
          <w:lang w:val="el-GR"/>
        </w:rPr>
        <w:t xml:space="preserve"> </w:t>
      </w:r>
      <w:r>
        <w:rPr>
          <w:sz w:val="24"/>
          <w:szCs w:val="16"/>
          <w:lang w:val="el-GR"/>
        </w:rPr>
        <w:t xml:space="preserve">είναι η κύρια έκδοση (1 – 9) και το </w:t>
      </w:r>
      <w:r>
        <w:rPr>
          <w:sz w:val="24"/>
          <w:szCs w:val="16"/>
        </w:rPr>
        <w:t>z</w:t>
      </w:r>
      <w:r w:rsidRPr="00851A99">
        <w:rPr>
          <w:sz w:val="24"/>
          <w:szCs w:val="16"/>
          <w:lang w:val="el-GR"/>
        </w:rPr>
        <w:t xml:space="preserve"> </w:t>
      </w:r>
      <w:r>
        <w:rPr>
          <w:sz w:val="24"/>
          <w:szCs w:val="16"/>
          <w:lang w:val="el-GR"/>
        </w:rPr>
        <w:t xml:space="preserve">είναι η δευτερεύον έκδοση (Α – Ζ ή </w:t>
      </w:r>
      <w:r>
        <w:rPr>
          <w:sz w:val="24"/>
          <w:szCs w:val="16"/>
        </w:rPr>
        <w:t>a</w:t>
      </w:r>
      <w:r w:rsidRPr="00851A99">
        <w:rPr>
          <w:sz w:val="24"/>
          <w:szCs w:val="16"/>
          <w:lang w:val="el-GR"/>
        </w:rPr>
        <w:t xml:space="preserve"> – </w:t>
      </w:r>
      <w:r>
        <w:rPr>
          <w:sz w:val="24"/>
          <w:szCs w:val="16"/>
        </w:rPr>
        <w:t>z</w:t>
      </w:r>
      <w:r w:rsidRPr="00851A99">
        <w:rPr>
          <w:sz w:val="24"/>
          <w:szCs w:val="16"/>
          <w:lang w:val="el-GR"/>
        </w:rPr>
        <w:t>).</w:t>
      </w:r>
    </w:p>
    <w:p w14:paraId="703CAF0D" w14:textId="77777777" w:rsidR="00C52522" w:rsidRPr="00851A99" w:rsidRDefault="00C52522" w:rsidP="00C52522">
      <w:pPr>
        <w:ind w:firstLine="180"/>
        <w:jc w:val="both"/>
        <w:rPr>
          <w:sz w:val="24"/>
          <w:szCs w:val="16"/>
          <w:lang w:val="el-GR"/>
        </w:rPr>
      </w:pPr>
      <w:r>
        <w:rPr>
          <w:sz w:val="24"/>
          <w:szCs w:val="16"/>
          <w:lang w:val="el-GR"/>
        </w:rPr>
        <w:t xml:space="preserve">Το πεδίο </w:t>
      </w:r>
      <w:r>
        <w:rPr>
          <w:sz w:val="24"/>
          <w:szCs w:val="16"/>
        </w:rPr>
        <w:t>firmware</w:t>
      </w:r>
      <w:r w:rsidRPr="00851A99">
        <w:rPr>
          <w:sz w:val="24"/>
          <w:szCs w:val="16"/>
          <w:lang w:val="el-GR"/>
        </w:rPr>
        <w:t xml:space="preserve"> </w:t>
      </w:r>
      <w:r>
        <w:rPr>
          <w:sz w:val="24"/>
          <w:szCs w:val="16"/>
        </w:rPr>
        <w:t>id</w:t>
      </w:r>
      <w:r w:rsidRPr="00851A99">
        <w:rPr>
          <w:sz w:val="24"/>
          <w:szCs w:val="16"/>
          <w:lang w:val="el-GR"/>
        </w:rPr>
        <w:t xml:space="preserve"> </w:t>
      </w:r>
      <w:r>
        <w:rPr>
          <w:sz w:val="24"/>
          <w:szCs w:val="16"/>
          <w:lang w:val="el-GR"/>
        </w:rPr>
        <w:t xml:space="preserve">αντιπροσωπεύει το </w:t>
      </w:r>
      <w:r>
        <w:rPr>
          <w:sz w:val="24"/>
          <w:szCs w:val="16"/>
        </w:rPr>
        <w:t>xxxx</w:t>
      </w:r>
      <w:r>
        <w:rPr>
          <w:sz w:val="24"/>
          <w:szCs w:val="16"/>
          <w:lang w:val="el-GR"/>
        </w:rPr>
        <w:t xml:space="preserve"> και το </w:t>
      </w:r>
      <w:r>
        <w:rPr>
          <w:sz w:val="24"/>
          <w:szCs w:val="16"/>
        </w:rPr>
        <w:t>firmware</w:t>
      </w:r>
      <w:r w:rsidRPr="00851A99">
        <w:rPr>
          <w:sz w:val="24"/>
          <w:szCs w:val="16"/>
          <w:lang w:val="el-GR"/>
        </w:rPr>
        <w:t xml:space="preserve"> </w:t>
      </w:r>
      <w:r>
        <w:rPr>
          <w:sz w:val="24"/>
          <w:szCs w:val="16"/>
        </w:rPr>
        <w:t>version</w:t>
      </w:r>
      <w:r w:rsidRPr="00851A99">
        <w:rPr>
          <w:sz w:val="24"/>
          <w:szCs w:val="16"/>
          <w:lang w:val="el-GR"/>
        </w:rPr>
        <w:t xml:space="preserve"> </w:t>
      </w:r>
      <w:r>
        <w:rPr>
          <w:sz w:val="24"/>
          <w:szCs w:val="16"/>
          <w:lang w:val="el-GR"/>
        </w:rPr>
        <w:t xml:space="preserve">αναπαριστά σε δύο </w:t>
      </w:r>
      <w:r>
        <w:rPr>
          <w:sz w:val="24"/>
          <w:szCs w:val="16"/>
        </w:rPr>
        <w:t>bytes</w:t>
      </w:r>
      <w:r w:rsidRPr="00851A99">
        <w:rPr>
          <w:sz w:val="24"/>
          <w:szCs w:val="16"/>
          <w:lang w:val="el-GR"/>
        </w:rPr>
        <w:t xml:space="preserve"> </w:t>
      </w:r>
      <w:r>
        <w:rPr>
          <w:sz w:val="24"/>
          <w:szCs w:val="16"/>
        </w:rPr>
        <w:t>ASCII</w:t>
      </w:r>
      <w:r w:rsidRPr="00851A99">
        <w:rPr>
          <w:sz w:val="24"/>
          <w:szCs w:val="16"/>
          <w:lang w:val="el-GR"/>
        </w:rPr>
        <w:t xml:space="preserve"> </w:t>
      </w:r>
      <w:r>
        <w:rPr>
          <w:sz w:val="24"/>
          <w:szCs w:val="16"/>
          <w:lang w:val="el-GR"/>
        </w:rPr>
        <w:t xml:space="preserve">το </w:t>
      </w:r>
      <w:r>
        <w:rPr>
          <w:sz w:val="24"/>
          <w:szCs w:val="16"/>
        </w:rPr>
        <w:t>y</w:t>
      </w:r>
      <w:r w:rsidRPr="00851A99">
        <w:rPr>
          <w:sz w:val="24"/>
          <w:szCs w:val="16"/>
          <w:lang w:val="el-GR"/>
        </w:rPr>
        <w:t xml:space="preserve"> </w:t>
      </w:r>
      <w:r>
        <w:rPr>
          <w:sz w:val="24"/>
          <w:szCs w:val="16"/>
          <w:lang w:val="el-GR"/>
        </w:rPr>
        <w:t xml:space="preserve">και </w:t>
      </w:r>
      <w:r>
        <w:rPr>
          <w:sz w:val="24"/>
          <w:szCs w:val="16"/>
        </w:rPr>
        <w:t>z</w:t>
      </w:r>
      <w:r w:rsidRPr="00851A99">
        <w:rPr>
          <w:sz w:val="24"/>
          <w:szCs w:val="16"/>
          <w:lang w:val="el-GR"/>
        </w:rPr>
        <w:t>.</w:t>
      </w:r>
    </w:p>
    <w:p w14:paraId="631468ED" w14:textId="77777777" w:rsidR="00C52522" w:rsidRPr="00E04A4F" w:rsidRDefault="00C52522" w:rsidP="00C52522">
      <w:pPr>
        <w:jc w:val="both"/>
        <w:rPr>
          <w:sz w:val="24"/>
          <w:szCs w:val="16"/>
          <w:u w:val="single"/>
          <w:lang w:val="el-GR"/>
        </w:rPr>
      </w:pPr>
    </w:p>
    <w:p w14:paraId="210A38D2" w14:textId="77777777" w:rsidR="00C52522" w:rsidRPr="00E04A4F" w:rsidRDefault="00C52522" w:rsidP="00C52522">
      <w:pPr>
        <w:jc w:val="both"/>
        <w:rPr>
          <w:sz w:val="24"/>
          <w:szCs w:val="16"/>
          <w:u w:val="single"/>
          <w:lang w:val="el-GR"/>
        </w:rPr>
      </w:pPr>
      <w:r w:rsidRPr="00851A99">
        <w:rPr>
          <w:sz w:val="24"/>
          <w:szCs w:val="16"/>
          <w:u w:val="single"/>
        </w:rPr>
        <w:t>Hardware</w:t>
      </w:r>
      <w:r w:rsidRPr="00E04A4F">
        <w:rPr>
          <w:sz w:val="24"/>
          <w:szCs w:val="16"/>
          <w:u w:val="single"/>
          <w:lang w:val="el-GR"/>
        </w:rPr>
        <w:t xml:space="preserve"> </w:t>
      </w:r>
      <w:r w:rsidRPr="00851A99">
        <w:rPr>
          <w:sz w:val="24"/>
          <w:szCs w:val="16"/>
          <w:u w:val="single"/>
        </w:rPr>
        <w:t>ID</w:t>
      </w:r>
      <w:r w:rsidRPr="00E04A4F">
        <w:rPr>
          <w:sz w:val="24"/>
          <w:szCs w:val="16"/>
          <w:u w:val="single"/>
          <w:lang w:val="el-GR"/>
        </w:rPr>
        <w:t xml:space="preserve"> &amp; </w:t>
      </w:r>
      <w:r w:rsidRPr="00851A99">
        <w:rPr>
          <w:sz w:val="24"/>
          <w:szCs w:val="16"/>
          <w:u w:val="single"/>
        </w:rPr>
        <w:t>Version</w:t>
      </w:r>
    </w:p>
    <w:p w14:paraId="20329946" w14:textId="7D18DFCF" w:rsidR="00C52522" w:rsidRDefault="00C52522" w:rsidP="00C52522">
      <w:pPr>
        <w:ind w:firstLine="180"/>
        <w:jc w:val="both"/>
        <w:rPr>
          <w:sz w:val="24"/>
          <w:szCs w:val="16"/>
          <w:lang w:val="el-GR"/>
        </w:rPr>
      </w:pPr>
      <w:r>
        <w:rPr>
          <w:sz w:val="24"/>
          <w:szCs w:val="16"/>
          <w:lang w:val="el-GR"/>
        </w:rPr>
        <w:t xml:space="preserve">Οι εκδόσεις </w:t>
      </w:r>
      <w:r>
        <w:rPr>
          <w:sz w:val="24"/>
          <w:szCs w:val="16"/>
        </w:rPr>
        <w:t>hardware</w:t>
      </w:r>
      <w:r w:rsidRPr="003536F7">
        <w:rPr>
          <w:sz w:val="24"/>
          <w:szCs w:val="16"/>
          <w:lang w:val="el-GR"/>
        </w:rPr>
        <w:t xml:space="preserve"> </w:t>
      </w:r>
      <w:r>
        <w:rPr>
          <w:sz w:val="24"/>
          <w:szCs w:val="16"/>
          <w:lang w:val="el-GR"/>
        </w:rPr>
        <w:t xml:space="preserve">της </w:t>
      </w:r>
      <w:r>
        <w:rPr>
          <w:sz w:val="24"/>
          <w:szCs w:val="16"/>
        </w:rPr>
        <w:t>Zephyr</w:t>
      </w:r>
      <w:r w:rsidRPr="003536F7">
        <w:rPr>
          <w:sz w:val="24"/>
          <w:szCs w:val="16"/>
          <w:lang w:val="el-GR"/>
        </w:rPr>
        <w:t xml:space="preserve"> </w:t>
      </w:r>
      <w:r>
        <w:rPr>
          <w:sz w:val="24"/>
          <w:szCs w:val="16"/>
          <w:lang w:val="el-GR"/>
        </w:rPr>
        <w:t xml:space="preserve">αναπαρίστανται με </w:t>
      </w:r>
      <w:r>
        <w:rPr>
          <w:sz w:val="24"/>
          <w:szCs w:val="16"/>
        </w:rPr>
        <w:t>id</w:t>
      </w:r>
      <w:r w:rsidRPr="003536F7">
        <w:rPr>
          <w:sz w:val="24"/>
          <w:szCs w:val="16"/>
          <w:lang w:val="el-GR"/>
        </w:rPr>
        <w:t xml:space="preserve"> </w:t>
      </w:r>
      <w:r>
        <w:rPr>
          <w:sz w:val="24"/>
          <w:szCs w:val="16"/>
          <w:lang w:val="el-GR"/>
        </w:rPr>
        <w:t xml:space="preserve">της μορφής </w:t>
      </w:r>
      <w:r w:rsidRPr="003536F7">
        <w:rPr>
          <w:sz w:val="24"/>
          <w:szCs w:val="16"/>
          <w:lang w:val="el-GR"/>
        </w:rPr>
        <w:t>“9800.</w:t>
      </w:r>
      <w:r>
        <w:rPr>
          <w:sz w:val="24"/>
          <w:szCs w:val="16"/>
        </w:rPr>
        <w:t>xxxx</w:t>
      </w:r>
      <w:r w:rsidRPr="003536F7">
        <w:rPr>
          <w:sz w:val="24"/>
          <w:szCs w:val="16"/>
          <w:lang w:val="el-GR"/>
        </w:rPr>
        <w:t>.</w:t>
      </w:r>
      <w:r>
        <w:rPr>
          <w:sz w:val="24"/>
          <w:szCs w:val="16"/>
        </w:rPr>
        <w:t>Vyz</w:t>
      </w:r>
      <w:r w:rsidRPr="003536F7">
        <w:rPr>
          <w:sz w:val="24"/>
          <w:szCs w:val="16"/>
          <w:lang w:val="el-GR"/>
        </w:rPr>
        <w:t>”</w:t>
      </w:r>
      <w:del w:id="885" w:author="goumop" w:date="2018-05-29T15:12:00Z">
        <w:r w:rsidRPr="003536F7" w:rsidDel="002A2F1B">
          <w:rPr>
            <w:sz w:val="24"/>
            <w:szCs w:val="16"/>
            <w:lang w:val="el-GR"/>
          </w:rPr>
          <w:delText xml:space="preserve"> </w:delText>
        </w:r>
        <w:r w:rsidDel="002A2F1B">
          <w:rPr>
            <w:sz w:val="24"/>
            <w:szCs w:val="16"/>
            <w:lang w:val="el-GR"/>
          </w:rPr>
          <w:delText>,</w:delText>
        </w:r>
      </w:del>
      <w:ins w:id="886" w:author="goumop" w:date="2018-05-29T15:12:00Z">
        <w:r w:rsidR="002A2F1B">
          <w:rPr>
            <w:sz w:val="24"/>
            <w:szCs w:val="16"/>
            <w:lang w:val="el-GR"/>
          </w:rPr>
          <w:t xml:space="preserve">, </w:t>
        </w:r>
      </w:ins>
      <w:r>
        <w:rPr>
          <w:sz w:val="24"/>
          <w:szCs w:val="16"/>
          <w:lang w:val="el-GR"/>
        </w:rPr>
        <w:t xml:space="preserve">όπου </w:t>
      </w:r>
      <w:r>
        <w:rPr>
          <w:sz w:val="24"/>
          <w:szCs w:val="16"/>
        </w:rPr>
        <w:t>xxxx</w:t>
      </w:r>
      <w:r>
        <w:rPr>
          <w:sz w:val="24"/>
          <w:szCs w:val="16"/>
          <w:lang w:val="el-GR"/>
        </w:rPr>
        <w:t xml:space="preserve"> είναι ένας αναγνωριστικός αριθμός του προϊόντος (0000 – 9999), το </w:t>
      </w:r>
      <w:r>
        <w:rPr>
          <w:sz w:val="24"/>
          <w:szCs w:val="16"/>
        </w:rPr>
        <w:t>y</w:t>
      </w:r>
      <w:r w:rsidRPr="003536F7">
        <w:rPr>
          <w:sz w:val="24"/>
          <w:szCs w:val="16"/>
          <w:lang w:val="el-GR"/>
        </w:rPr>
        <w:t xml:space="preserve"> </w:t>
      </w:r>
      <w:r>
        <w:rPr>
          <w:sz w:val="24"/>
          <w:szCs w:val="16"/>
          <w:lang w:val="el-GR"/>
        </w:rPr>
        <w:t xml:space="preserve">είναι η κύρια έκδοση (1 – 9) και το </w:t>
      </w:r>
      <w:r>
        <w:rPr>
          <w:sz w:val="24"/>
          <w:szCs w:val="16"/>
        </w:rPr>
        <w:t>z</w:t>
      </w:r>
      <w:r w:rsidRPr="003536F7">
        <w:rPr>
          <w:sz w:val="24"/>
          <w:szCs w:val="16"/>
          <w:lang w:val="el-GR"/>
        </w:rPr>
        <w:t xml:space="preserve"> </w:t>
      </w:r>
      <w:r>
        <w:rPr>
          <w:sz w:val="24"/>
          <w:szCs w:val="16"/>
          <w:lang w:val="el-GR"/>
        </w:rPr>
        <w:t>η δευτερεύουσα (</w:t>
      </w:r>
      <w:r>
        <w:rPr>
          <w:sz w:val="24"/>
          <w:szCs w:val="16"/>
        </w:rPr>
        <w:t>A</w:t>
      </w:r>
      <w:r w:rsidRPr="003536F7">
        <w:rPr>
          <w:sz w:val="24"/>
          <w:szCs w:val="16"/>
          <w:lang w:val="el-GR"/>
        </w:rPr>
        <w:t xml:space="preserve"> – </w:t>
      </w:r>
      <w:r>
        <w:rPr>
          <w:sz w:val="24"/>
          <w:szCs w:val="16"/>
        </w:rPr>
        <w:t>Z</w:t>
      </w:r>
      <w:r w:rsidRPr="003536F7">
        <w:rPr>
          <w:sz w:val="24"/>
          <w:szCs w:val="16"/>
          <w:lang w:val="el-GR"/>
        </w:rPr>
        <w:t xml:space="preserve"> </w:t>
      </w:r>
      <w:r>
        <w:rPr>
          <w:sz w:val="24"/>
          <w:szCs w:val="16"/>
          <w:lang w:val="el-GR"/>
        </w:rPr>
        <w:t xml:space="preserve">ή </w:t>
      </w:r>
      <w:r>
        <w:rPr>
          <w:sz w:val="24"/>
          <w:szCs w:val="16"/>
        </w:rPr>
        <w:t>a</w:t>
      </w:r>
      <w:r w:rsidRPr="003536F7">
        <w:rPr>
          <w:sz w:val="24"/>
          <w:szCs w:val="16"/>
          <w:lang w:val="el-GR"/>
        </w:rPr>
        <w:t xml:space="preserve"> – </w:t>
      </w:r>
      <w:r>
        <w:rPr>
          <w:sz w:val="24"/>
          <w:szCs w:val="16"/>
        </w:rPr>
        <w:t>z</w:t>
      </w:r>
      <w:r w:rsidRPr="003536F7">
        <w:rPr>
          <w:sz w:val="24"/>
          <w:szCs w:val="16"/>
          <w:lang w:val="el-GR"/>
        </w:rPr>
        <w:t>).</w:t>
      </w:r>
    </w:p>
    <w:p w14:paraId="502EC2C2" w14:textId="77777777" w:rsidR="00C52522" w:rsidRDefault="00C52522" w:rsidP="00C52522">
      <w:pPr>
        <w:ind w:firstLine="180"/>
        <w:jc w:val="both"/>
        <w:rPr>
          <w:sz w:val="24"/>
          <w:szCs w:val="16"/>
          <w:lang w:val="el-GR"/>
        </w:rPr>
      </w:pPr>
      <w:r>
        <w:rPr>
          <w:sz w:val="24"/>
          <w:szCs w:val="16"/>
          <w:lang w:val="el-GR"/>
        </w:rPr>
        <w:lastRenderedPageBreak/>
        <w:t xml:space="preserve">Το πεδίο </w:t>
      </w:r>
      <w:r>
        <w:rPr>
          <w:sz w:val="24"/>
          <w:szCs w:val="16"/>
        </w:rPr>
        <w:t>hardware</w:t>
      </w:r>
      <w:r w:rsidRPr="003536F7">
        <w:rPr>
          <w:sz w:val="24"/>
          <w:szCs w:val="16"/>
          <w:lang w:val="el-GR"/>
        </w:rPr>
        <w:t xml:space="preserve"> </w:t>
      </w:r>
      <w:r>
        <w:rPr>
          <w:sz w:val="24"/>
          <w:szCs w:val="16"/>
        </w:rPr>
        <w:t>id</w:t>
      </w:r>
      <w:r w:rsidRPr="003536F7">
        <w:rPr>
          <w:sz w:val="24"/>
          <w:szCs w:val="16"/>
          <w:lang w:val="el-GR"/>
        </w:rPr>
        <w:t xml:space="preserve"> </w:t>
      </w:r>
      <w:r>
        <w:rPr>
          <w:sz w:val="24"/>
          <w:szCs w:val="16"/>
          <w:lang w:val="el-GR"/>
        </w:rPr>
        <w:t xml:space="preserve">αντιπροσωπεύει το </w:t>
      </w:r>
      <w:r>
        <w:rPr>
          <w:sz w:val="24"/>
          <w:szCs w:val="16"/>
        </w:rPr>
        <w:t>xxxx</w:t>
      </w:r>
      <w:r w:rsidRPr="003536F7">
        <w:rPr>
          <w:sz w:val="24"/>
          <w:szCs w:val="16"/>
          <w:lang w:val="el-GR"/>
        </w:rPr>
        <w:t xml:space="preserve"> </w:t>
      </w:r>
      <w:r>
        <w:rPr>
          <w:sz w:val="24"/>
          <w:szCs w:val="16"/>
          <w:lang w:val="el-GR"/>
        </w:rPr>
        <w:t xml:space="preserve">και το πεδίο </w:t>
      </w:r>
      <w:r>
        <w:rPr>
          <w:sz w:val="24"/>
          <w:szCs w:val="16"/>
        </w:rPr>
        <w:t>hardware</w:t>
      </w:r>
      <w:r w:rsidRPr="003536F7">
        <w:rPr>
          <w:sz w:val="24"/>
          <w:szCs w:val="16"/>
          <w:lang w:val="el-GR"/>
        </w:rPr>
        <w:t xml:space="preserve"> </w:t>
      </w:r>
      <w:r>
        <w:rPr>
          <w:sz w:val="24"/>
          <w:szCs w:val="16"/>
        </w:rPr>
        <w:t>version</w:t>
      </w:r>
      <w:r w:rsidRPr="003536F7">
        <w:rPr>
          <w:sz w:val="24"/>
          <w:szCs w:val="16"/>
          <w:lang w:val="el-GR"/>
        </w:rPr>
        <w:t xml:space="preserve"> </w:t>
      </w:r>
      <w:r>
        <w:rPr>
          <w:sz w:val="24"/>
          <w:szCs w:val="16"/>
          <w:lang w:val="el-GR"/>
        </w:rPr>
        <w:t xml:space="preserve">αναπαριστά σε δύο </w:t>
      </w:r>
      <w:r>
        <w:rPr>
          <w:sz w:val="24"/>
          <w:szCs w:val="16"/>
        </w:rPr>
        <w:t>bytes</w:t>
      </w:r>
      <w:r>
        <w:rPr>
          <w:sz w:val="24"/>
          <w:szCs w:val="16"/>
          <w:lang w:val="el-GR"/>
        </w:rPr>
        <w:t xml:space="preserve"> </w:t>
      </w:r>
      <w:r>
        <w:rPr>
          <w:sz w:val="24"/>
          <w:szCs w:val="16"/>
        </w:rPr>
        <w:t>ASCII</w:t>
      </w:r>
      <w:r w:rsidRPr="003536F7">
        <w:rPr>
          <w:sz w:val="24"/>
          <w:szCs w:val="16"/>
          <w:lang w:val="el-GR"/>
        </w:rPr>
        <w:t xml:space="preserve"> </w:t>
      </w:r>
      <w:r>
        <w:rPr>
          <w:sz w:val="24"/>
          <w:szCs w:val="16"/>
          <w:lang w:val="el-GR"/>
        </w:rPr>
        <w:t xml:space="preserve">το </w:t>
      </w:r>
      <w:r>
        <w:rPr>
          <w:sz w:val="24"/>
          <w:szCs w:val="16"/>
        </w:rPr>
        <w:t>y</w:t>
      </w:r>
      <w:r w:rsidRPr="003536F7">
        <w:rPr>
          <w:sz w:val="24"/>
          <w:szCs w:val="16"/>
          <w:lang w:val="el-GR"/>
        </w:rPr>
        <w:t xml:space="preserve"> </w:t>
      </w:r>
      <w:r>
        <w:rPr>
          <w:sz w:val="24"/>
          <w:szCs w:val="16"/>
          <w:lang w:val="el-GR"/>
        </w:rPr>
        <w:t xml:space="preserve">και </w:t>
      </w:r>
      <w:r>
        <w:rPr>
          <w:sz w:val="24"/>
          <w:szCs w:val="16"/>
        </w:rPr>
        <w:t>z</w:t>
      </w:r>
      <w:r w:rsidRPr="003536F7">
        <w:rPr>
          <w:sz w:val="24"/>
          <w:szCs w:val="16"/>
          <w:lang w:val="el-GR"/>
        </w:rPr>
        <w:t>.</w:t>
      </w:r>
    </w:p>
    <w:p w14:paraId="2CF26C63" w14:textId="77777777" w:rsidR="00C52522" w:rsidRDefault="00C52522" w:rsidP="00C52522">
      <w:pPr>
        <w:ind w:firstLine="180"/>
        <w:jc w:val="both"/>
        <w:rPr>
          <w:sz w:val="24"/>
          <w:szCs w:val="16"/>
          <w:lang w:val="el-GR"/>
        </w:rPr>
      </w:pPr>
    </w:p>
    <w:p w14:paraId="6B34D89F" w14:textId="77777777" w:rsidR="00C52522" w:rsidRPr="00E04A4F" w:rsidRDefault="00C52522" w:rsidP="00C52522">
      <w:pPr>
        <w:jc w:val="both"/>
        <w:rPr>
          <w:sz w:val="24"/>
          <w:szCs w:val="16"/>
          <w:u w:val="single"/>
          <w:lang w:val="el-GR"/>
        </w:rPr>
      </w:pPr>
      <w:r>
        <w:rPr>
          <w:sz w:val="24"/>
          <w:szCs w:val="16"/>
          <w:u w:val="single"/>
        </w:rPr>
        <w:t>Battery</w:t>
      </w:r>
      <w:r w:rsidRPr="00E04A4F">
        <w:rPr>
          <w:sz w:val="24"/>
          <w:szCs w:val="16"/>
          <w:u w:val="single"/>
          <w:lang w:val="el-GR"/>
        </w:rPr>
        <w:t xml:space="preserve"> </w:t>
      </w:r>
      <w:r>
        <w:rPr>
          <w:sz w:val="24"/>
          <w:szCs w:val="16"/>
          <w:u w:val="single"/>
        </w:rPr>
        <w:t>Charge</w:t>
      </w:r>
      <w:r w:rsidRPr="00E04A4F">
        <w:rPr>
          <w:sz w:val="24"/>
          <w:szCs w:val="16"/>
          <w:u w:val="single"/>
          <w:lang w:val="el-GR"/>
        </w:rPr>
        <w:t xml:space="preserve"> </w:t>
      </w:r>
      <w:r>
        <w:rPr>
          <w:sz w:val="24"/>
          <w:szCs w:val="16"/>
          <w:u w:val="single"/>
        </w:rPr>
        <w:t>Indicator</w:t>
      </w:r>
    </w:p>
    <w:p w14:paraId="6567309D" w14:textId="77777777" w:rsidR="00C52522" w:rsidRDefault="00C52522" w:rsidP="00C52522">
      <w:pPr>
        <w:ind w:firstLine="180"/>
        <w:jc w:val="both"/>
        <w:rPr>
          <w:sz w:val="24"/>
          <w:szCs w:val="16"/>
          <w:lang w:val="el-GR"/>
        </w:rPr>
      </w:pPr>
      <w:r>
        <w:rPr>
          <w:sz w:val="24"/>
          <w:szCs w:val="16"/>
          <w:lang w:val="el-GR"/>
        </w:rPr>
        <w:t>Το</w:t>
      </w:r>
      <w:r w:rsidRPr="003536F7">
        <w:rPr>
          <w:sz w:val="24"/>
          <w:szCs w:val="16"/>
          <w:lang w:val="el-GR"/>
        </w:rPr>
        <w:t xml:space="preserve"> </w:t>
      </w:r>
      <w:r>
        <w:rPr>
          <w:sz w:val="24"/>
          <w:szCs w:val="16"/>
          <w:lang w:val="el-GR"/>
        </w:rPr>
        <w:t>πεδίο</w:t>
      </w:r>
      <w:r w:rsidRPr="003536F7">
        <w:rPr>
          <w:sz w:val="24"/>
          <w:szCs w:val="16"/>
          <w:lang w:val="el-GR"/>
        </w:rPr>
        <w:t xml:space="preserve"> </w:t>
      </w:r>
      <w:r>
        <w:rPr>
          <w:sz w:val="24"/>
          <w:szCs w:val="16"/>
          <w:lang w:val="el-GR"/>
        </w:rPr>
        <w:t xml:space="preserve">αυτό αναπαριστά τον δείκτη φόρτισης της μπαταρίας, ο οποίος είναι ένα unsigned </w:t>
      </w:r>
      <w:r>
        <w:rPr>
          <w:sz w:val="24"/>
          <w:szCs w:val="16"/>
        </w:rPr>
        <w:t>byte</w:t>
      </w:r>
      <w:r w:rsidRPr="003536F7">
        <w:rPr>
          <w:sz w:val="24"/>
          <w:szCs w:val="16"/>
          <w:lang w:val="el-GR"/>
        </w:rPr>
        <w:t xml:space="preserve"> </w:t>
      </w:r>
      <w:r>
        <w:rPr>
          <w:sz w:val="24"/>
          <w:szCs w:val="16"/>
          <w:lang w:val="el-GR"/>
        </w:rPr>
        <w:t>και αντιπροσωπεύει το ποσοστό της υπολειπόμενης μπαταρίας. Το έγκυρο εύρος τιμών είναι 0 έως 100%. Η συσκευή θα συνεχίσει να λειτουργεί για μικρό χρονικό διάστημα μόλις η ένδειξη φόρτισης φθάσει στο 0%.</w:t>
      </w:r>
    </w:p>
    <w:p w14:paraId="42C0E3C2" w14:textId="77777777" w:rsidR="00C52522" w:rsidRDefault="00C52522" w:rsidP="00C52522">
      <w:pPr>
        <w:ind w:firstLine="180"/>
        <w:jc w:val="both"/>
        <w:rPr>
          <w:sz w:val="24"/>
          <w:szCs w:val="16"/>
          <w:lang w:val="el-GR"/>
        </w:rPr>
      </w:pPr>
    </w:p>
    <w:p w14:paraId="7CEE5274" w14:textId="77777777" w:rsidR="00C52522" w:rsidRPr="00342829" w:rsidRDefault="00C52522" w:rsidP="00C52522">
      <w:pPr>
        <w:jc w:val="both"/>
        <w:rPr>
          <w:sz w:val="24"/>
          <w:szCs w:val="16"/>
          <w:u w:val="single"/>
          <w:lang w:val="el-GR"/>
        </w:rPr>
      </w:pPr>
      <w:r>
        <w:rPr>
          <w:sz w:val="24"/>
          <w:szCs w:val="16"/>
          <w:u w:val="single"/>
        </w:rPr>
        <w:t>Heart</w:t>
      </w:r>
      <w:r w:rsidRPr="00342829">
        <w:rPr>
          <w:sz w:val="24"/>
          <w:szCs w:val="16"/>
          <w:u w:val="single"/>
          <w:lang w:val="el-GR"/>
        </w:rPr>
        <w:t xml:space="preserve"> </w:t>
      </w:r>
      <w:r>
        <w:rPr>
          <w:sz w:val="24"/>
          <w:szCs w:val="16"/>
          <w:u w:val="single"/>
        </w:rPr>
        <w:t>Rate</w:t>
      </w:r>
    </w:p>
    <w:p w14:paraId="5DDE2932" w14:textId="77777777" w:rsidR="00C52522" w:rsidRDefault="00C52522" w:rsidP="00C52522">
      <w:pPr>
        <w:ind w:firstLine="180"/>
        <w:jc w:val="both"/>
        <w:rPr>
          <w:sz w:val="24"/>
          <w:szCs w:val="16"/>
          <w:lang w:val="el-GR"/>
        </w:rPr>
      </w:pPr>
      <w:r>
        <w:rPr>
          <w:sz w:val="24"/>
          <w:szCs w:val="16"/>
          <w:lang w:val="el-GR"/>
        </w:rPr>
        <w:t xml:space="preserve">Το συγκεκριμένο πεδίο αναπαριστά τον καρδιακό ρυθμό με ένα unsigned </w:t>
      </w:r>
      <w:r>
        <w:rPr>
          <w:sz w:val="24"/>
          <w:szCs w:val="16"/>
        </w:rPr>
        <w:t>byte</w:t>
      </w:r>
      <w:r>
        <w:rPr>
          <w:sz w:val="24"/>
          <w:szCs w:val="16"/>
          <w:lang w:val="el-GR"/>
        </w:rPr>
        <w:t>, το οποίο εκφράζεται σε παλμούς ανά λεπτό. Το έγκυρο εύρος τιμών είναι 30 έως 240</w:t>
      </w:r>
      <w:r>
        <w:rPr>
          <w:sz w:val="24"/>
          <w:szCs w:val="16"/>
        </w:rPr>
        <w:t>bpm</w:t>
      </w:r>
      <w:r w:rsidRPr="00342829">
        <w:rPr>
          <w:sz w:val="24"/>
          <w:szCs w:val="16"/>
          <w:lang w:val="el-GR"/>
        </w:rPr>
        <w:t>,</w:t>
      </w:r>
      <w:r>
        <w:rPr>
          <w:sz w:val="24"/>
          <w:szCs w:val="16"/>
          <w:lang w:val="el-GR"/>
        </w:rPr>
        <w:t xml:space="preserve"> αλλά η τιμή θα μηδενιστεί αν δεν εντοπιστεί έγκυρος καρδιακός παλμός μέσα σε κάποιο χρονικό όριο.</w:t>
      </w:r>
    </w:p>
    <w:p w14:paraId="2EDF4326" w14:textId="77777777" w:rsidR="00C52522" w:rsidRDefault="00C52522" w:rsidP="00C52522">
      <w:pPr>
        <w:ind w:firstLine="180"/>
        <w:jc w:val="both"/>
        <w:rPr>
          <w:sz w:val="24"/>
          <w:szCs w:val="16"/>
          <w:lang w:val="el-GR"/>
        </w:rPr>
      </w:pPr>
    </w:p>
    <w:p w14:paraId="461FD66E" w14:textId="77777777" w:rsidR="00C52522" w:rsidRPr="00E04A4F" w:rsidRDefault="00C52522" w:rsidP="00C52522">
      <w:pPr>
        <w:jc w:val="both"/>
        <w:rPr>
          <w:sz w:val="24"/>
          <w:szCs w:val="16"/>
          <w:u w:val="single"/>
          <w:lang w:val="el-GR"/>
        </w:rPr>
      </w:pPr>
      <w:r w:rsidRPr="00342829">
        <w:rPr>
          <w:sz w:val="24"/>
          <w:szCs w:val="16"/>
          <w:u w:val="single"/>
        </w:rPr>
        <w:t>Heart</w:t>
      </w:r>
      <w:r w:rsidRPr="00E04A4F">
        <w:rPr>
          <w:sz w:val="24"/>
          <w:szCs w:val="16"/>
          <w:u w:val="single"/>
          <w:lang w:val="el-GR"/>
        </w:rPr>
        <w:t xml:space="preserve"> </w:t>
      </w:r>
      <w:r w:rsidRPr="00342829">
        <w:rPr>
          <w:sz w:val="24"/>
          <w:szCs w:val="16"/>
          <w:u w:val="single"/>
        </w:rPr>
        <w:t>Beat</w:t>
      </w:r>
      <w:r w:rsidRPr="00E04A4F">
        <w:rPr>
          <w:sz w:val="24"/>
          <w:szCs w:val="16"/>
          <w:u w:val="single"/>
          <w:lang w:val="el-GR"/>
        </w:rPr>
        <w:t xml:space="preserve"> </w:t>
      </w:r>
      <w:r w:rsidRPr="00342829">
        <w:rPr>
          <w:sz w:val="24"/>
          <w:szCs w:val="16"/>
          <w:u w:val="single"/>
        </w:rPr>
        <w:t>Number</w:t>
      </w:r>
    </w:p>
    <w:p w14:paraId="4E721AB1" w14:textId="77777777" w:rsidR="00C52522" w:rsidRDefault="00C52522" w:rsidP="00C52522">
      <w:pPr>
        <w:ind w:firstLine="180"/>
        <w:jc w:val="both"/>
        <w:rPr>
          <w:sz w:val="24"/>
          <w:szCs w:val="16"/>
          <w:lang w:val="el-GR"/>
        </w:rPr>
      </w:pPr>
      <w:r>
        <w:rPr>
          <w:sz w:val="24"/>
          <w:szCs w:val="16"/>
          <w:lang w:val="el-GR"/>
        </w:rPr>
        <w:t xml:space="preserve">Ο αριθμός καρδιακών παλμών είναι ένα unsigned </w:t>
      </w:r>
      <w:r>
        <w:rPr>
          <w:sz w:val="24"/>
          <w:szCs w:val="16"/>
        </w:rPr>
        <w:t>byte</w:t>
      </w:r>
      <w:r>
        <w:rPr>
          <w:sz w:val="24"/>
          <w:szCs w:val="16"/>
          <w:lang w:val="el-GR"/>
        </w:rPr>
        <w:t>, το οποίο αυξάνεται κάθε φορά που εντοπίζεται ένα καρδιακός παλμός. Οι έγκυρες τιμές είναι από 0 – 255</w:t>
      </w:r>
      <w:r w:rsidRPr="00061362">
        <w:rPr>
          <w:sz w:val="24"/>
          <w:szCs w:val="16"/>
          <w:lang w:val="el-GR"/>
        </w:rPr>
        <w:t xml:space="preserve">. </w:t>
      </w:r>
      <w:r>
        <w:rPr>
          <w:sz w:val="24"/>
          <w:szCs w:val="16"/>
          <w:lang w:val="el-GR"/>
        </w:rPr>
        <w:t xml:space="preserve">Όταν ξεπεράσει το 255, ο μετρητής μηδενίζει. Έτσι, επιτρέπει στον δείκτη να προσδιορίσει πόσα </w:t>
      </w:r>
      <w:r>
        <w:rPr>
          <w:sz w:val="24"/>
          <w:szCs w:val="16"/>
        </w:rPr>
        <w:t>timestamps</w:t>
      </w:r>
      <w:r w:rsidRPr="00061362">
        <w:rPr>
          <w:sz w:val="24"/>
          <w:szCs w:val="16"/>
          <w:lang w:val="el-GR"/>
        </w:rPr>
        <w:t xml:space="preserve"> </w:t>
      </w:r>
      <w:r>
        <w:rPr>
          <w:sz w:val="24"/>
          <w:szCs w:val="16"/>
          <w:lang w:val="el-GR"/>
        </w:rPr>
        <w:t>υπάρχουν στο ληφθέν πακέτο, ακόμη και στην περίπτωση που κάποιο πακέτο χάθηκε κατά την μετάδοση(</w:t>
      </w:r>
      <w:r>
        <w:rPr>
          <w:sz w:val="24"/>
          <w:szCs w:val="16"/>
        </w:rPr>
        <w:t>dropped</w:t>
      </w:r>
      <w:r w:rsidRPr="00061362">
        <w:rPr>
          <w:sz w:val="24"/>
          <w:szCs w:val="16"/>
          <w:lang w:val="el-GR"/>
        </w:rPr>
        <w:t xml:space="preserve"> </w:t>
      </w:r>
      <w:r>
        <w:rPr>
          <w:sz w:val="24"/>
          <w:szCs w:val="16"/>
        </w:rPr>
        <w:t>packet</w:t>
      </w:r>
      <w:r w:rsidRPr="00061362">
        <w:rPr>
          <w:sz w:val="24"/>
          <w:szCs w:val="16"/>
          <w:lang w:val="el-GR"/>
        </w:rPr>
        <w:t>).</w:t>
      </w:r>
    </w:p>
    <w:p w14:paraId="0A76E540" w14:textId="77777777" w:rsidR="00C52522" w:rsidRDefault="00C52522" w:rsidP="00C52522">
      <w:pPr>
        <w:jc w:val="both"/>
        <w:rPr>
          <w:sz w:val="24"/>
          <w:szCs w:val="16"/>
          <w:lang w:val="el-GR"/>
        </w:rPr>
      </w:pPr>
    </w:p>
    <w:p w14:paraId="0E457FC6" w14:textId="77777777" w:rsidR="00C52522" w:rsidRPr="00E04A4F" w:rsidRDefault="00C52522" w:rsidP="00C52522">
      <w:pPr>
        <w:jc w:val="both"/>
        <w:rPr>
          <w:sz w:val="24"/>
          <w:szCs w:val="16"/>
          <w:u w:val="single"/>
          <w:lang w:val="el-GR"/>
        </w:rPr>
      </w:pPr>
      <w:r>
        <w:rPr>
          <w:sz w:val="24"/>
          <w:szCs w:val="16"/>
          <w:u w:val="single"/>
        </w:rPr>
        <w:t>Heart</w:t>
      </w:r>
      <w:r w:rsidRPr="00E04A4F">
        <w:rPr>
          <w:sz w:val="24"/>
          <w:szCs w:val="16"/>
          <w:u w:val="single"/>
          <w:lang w:val="el-GR"/>
        </w:rPr>
        <w:t xml:space="preserve"> </w:t>
      </w:r>
      <w:r>
        <w:rPr>
          <w:sz w:val="24"/>
          <w:szCs w:val="16"/>
          <w:u w:val="single"/>
        </w:rPr>
        <w:t>Beat</w:t>
      </w:r>
      <w:r w:rsidRPr="00E04A4F">
        <w:rPr>
          <w:sz w:val="24"/>
          <w:szCs w:val="16"/>
          <w:u w:val="single"/>
          <w:lang w:val="el-GR"/>
        </w:rPr>
        <w:t xml:space="preserve"> </w:t>
      </w:r>
      <w:r>
        <w:rPr>
          <w:sz w:val="24"/>
          <w:szCs w:val="16"/>
          <w:u w:val="single"/>
        </w:rPr>
        <w:t>Timestamps</w:t>
      </w:r>
      <w:r w:rsidRPr="00E04A4F">
        <w:rPr>
          <w:sz w:val="24"/>
          <w:szCs w:val="16"/>
          <w:u w:val="single"/>
          <w:lang w:val="el-GR"/>
        </w:rPr>
        <w:t xml:space="preserve"> (1 </w:t>
      </w:r>
      <w:r>
        <w:rPr>
          <w:sz w:val="24"/>
          <w:szCs w:val="16"/>
          <w:u w:val="single"/>
        </w:rPr>
        <w:t>to</w:t>
      </w:r>
      <w:r w:rsidRPr="00E04A4F">
        <w:rPr>
          <w:sz w:val="24"/>
          <w:szCs w:val="16"/>
          <w:u w:val="single"/>
          <w:lang w:val="el-GR"/>
        </w:rPr>
        <w:t xml:space="preserve"> 15)</w:t>
      </w:r>
    </w:p>
    <w:p w14:paraId="1B439943" w14:textId="139A663C" w:rsidR="00C52522" w:rsidRDefault="00C52522" w:rsidP="00C52522">
      <w:pPr>
        <w:ind w:firstLine="180"/>
        <w:jc w:val="both"/>
        <w:rPr>
          <w:sz w:val="24"/>
          <w:szCs w:val="16"/>
          <w:lang w:val="el-GR"/>
        </w:rPr>
      </w:pPr>
      <w:r>
        <w:rPr>
          <w:sz w:val="24"/>
          <w:szCs w:val="16"/>
        </w:rPr>
        <w:t>To</w:t>
      </w:r>
      <w:r w:rsidRPr="00061362">
        <w:rPr>
          <w:sz w:val="24"/>
          <w:szCs w:val="16"/>
          <w:lang w:val="el-GR"/>
        </w:rPr>
        <w:t xml:space="preserve"> </w:t>
      </w:r>
      <w:r>
        <w:rPr>
          <w:sz w:val="24"/>
          <w:szCs w:val="16"/>
        </w:rPr>
        <w:t>heart</w:t>
      </w:r>
      <w:r w:rsidRPr="00061362">
        <w:rPr>
          <w:sz w:val="24"/>
          <w:szCs w:val="16"/>
          <w:lang w:val="el-GR"/>
        </w:rPr>
        <w:t xml:space="preserve"> </w:t>
      </w:r>
      <w:r>
        <w:rPr>
          <w:sz w:val="24"/>
          <w:szCs w:val="16"/>
        </w:rPr>
        <w:t>beat</w:t>
      </w:r>
      <w:r w:rsidRPr="00061362">
        <w:rPr>
          <w:sz w:val="24"/>
          <w:szCs w:val="16"/>
          <w:lang w:val="el-GR"/>
        </w:rPr>
        <w:t xml:space="preserve"> </w:t>
      </w:r>
      <w:r>
        <w:rPr>
          <w:sz w:val="24"/>
          <w:szCs w:val="16"/>
        </w:rPr>
        <w:t>timestamp</w:t>
      </w:r>
      <w:r w:rsidRPr="00061362">
        <w:rPr>
          <w:sz w:val="24"/>
          <w:szCs w:val="16"/>
          <w:lang w:val="el-GR"/>
        </w:rPr>
        <w:t xml:space="preserve"> </w:t>
      </w:r>
      <w:r>
        <w:rPr>
          <w:sz w:val="24"/>
          <w:szCs w:val="16"/>
          <w:lang w:val="el-GR"/>
        </w:rPr>
        <w:t>είναι</w:t>
      </w:r>
      <w:r w:rsidRPr="00061362">
        <w:rPr>
          <w:sz w:val="24"/>
          <w:szCs w:val="16"/>
          <w:lang w:val="el-GR"/>
        </w:rPr>
        <w:t xml:space="preserve"> </w:t>
      </w:r>
      <w:r>
        <w:rPr>
          <w:sz w:val="24"/>
          <w:szCs w:val="16"/>
          <w:lang w:val="el-GR"/>
        </w:rPr>
        <w:t>ένας</w:t>
      </w:r>
      <w:r w:rsidRPr="00061362">
        <w:rPr>
          <w:sz w:val="24"/>
          <w:szCs w:val="16"/>
          <w:lang w:val="el-GR"/>
        </w:rPr>
        <w:t xml:space="preserve"> </w:t>
      </w:r>
      <w:r>
        <w:rPr>
          <w:sz w:val="24"/>
          <w:szCs w:val="16"/>
          <w:lang w:val="el-GR"/>
        </w:rPr>
        <w:t>ακέραιος</w:t>
      </w:r>
      <w:r w:rsidRPr="00061362">
        <w:rPr>
          <w:sz w:val="24"/>
          <w:szCs w:val="16"/>
          <w:lang w:val="el-GR"/>
        </w:rPr>
        <w:t xml:space="preserve"> </w:t>
      </w:r>
      <w:r>
        <w:rPr>
          <w:sz w:val="24"/>
          <w:szCs w:val="16"/>
          <w:lang w:val="el-GR"/>
        </w:rPr>
        <w:t>αριθμός</w:t>
      </w:r>
      <w:r w:rsidRPr="00061362">
        <w:rPr>
          <w:sz w:val="24"/>
          <w:szCs w:val="16"/>
          <w:lang w:val="el-GR"/>
        </w:rPr>
        <w:t xml:space="preserve"> 16</w:t>
      </w:r>
      <w:r>
        <w:rPr>
          <w:sz w:val="24"/>
          <w:szCs w:val="16"/>
        </w:rPr>
        <w:t>bit</w:t>
      </w:r>
      <w:r w:rsidRPr="00061362">
        <w:rPr>
          <w:sz w:val="24"/>
          <w:szCs w:val="16"/>
          <w:lang w:val="el-GR"/>
        </w:rPr>
        <w:t>, ο οπο</w:t>
      </w:r>
      <w:r>
        <w:rPr>
          <w:sz w:val="24"/>
          <w:szCs w:val="16"/>
          <w:lang w:val="el-GR"/>
        </w:rPr>
        <w:t>ίος αντιπροσωπεύει τον χρόνο με τον οποίο έλαβε χώρα ο καρδιακός παλμός, στο χιλιοστό του δευτερολέπτου (</w:t>
      </w:r>
      <w:r>
        <w:rPr>
          <w:sz w:val="24"/>
          <w:szCs w:val="16"/>
        </w:rPr>
        <w:t>valid</w:t>
      </w:r>
      <w:r w:rsidRPr="00061362">
        <w:rPr>
          <w:sz w:val="24"/>
          <w:szCs w:val="16"/>
          <w:lang w:val="el-GR"/>
        </w:rPr>
        <w:t xml:space="preserve"> </w:t>
      </w:r>
      <w:r>
        <w:rPr>
          <w:sz w:val="24"/>
          <w:szCs w:val="16"/>
        </w:rPr>
        <w:t>range</w:t>
      </w:r>
      <w:r w:rsidRPr="00061362">
        <w:rPr>
          <w:sz w:val="24"/>
          <w:szCs w:val="16"/>
          <w:lang w:val="el-GR"/>
        </w:rPr>
        <w:t xml:space="preserve"> 0 – 65535</w:t>
      </w:r>
      <w:r>
        <w:rPr>
          <w:sz w:val="24"/>
          <w:szCs w:val="16"/>
        </w:rPr>
        <w:t>ms</w:t>
      </w:r>
      <w:r w:rsidRPr="00061362">
        <w:rPr>
          <w:sz w:val="24"/>
          <w:szCs w:val="16"/>
          <w:lang w:val="el-GR"/>
        </w:rPr>
        <w:t xml:space="preserve">). </w:t>
      </w:r>
      <w:r>
        <w:rPr>
          <w:sz w:val="24"/>
          <w:szCs w:val="16"/>
          <w:lang w:val="el-GR"/>
        </w:rPr>
        <w:t xml:space="preserve">Ο χρόνος αυτός χρησιμεύει στον υπολογισμό του </w:t>
      </w:r>
      <w:r>
        <w:rPr>
          <w:sz w:val="24"/>
          <w:szCs w:val="16"/>
        </w:rPr>
        <w:t>RR</w:t>
      </w:r>
      <w:r w:rsidRPr="00061362">
        <w:rPr>
          <w:sz w:val="24"/>
          <w:szCs w:val="16"/>
          <w:lang w:val="el-GR"/>
        </w:rPr>
        <w:t xml:space="preserve"> </w:t>
      </w:r>
      <w:r>
        <w:rPr>
          <w:sz w:val="24"/>
          <w:szCs w:val="16"/>
        </w:rPr>
        <w:t>interval</w:t>
      </w:r>
      <w:r>
        <w:rPr>
          <w:sz w:val="24"/>
          <w:szCs w:val="16"/>
          <w:lang w:val="el-GR"/>
        </w:rPr>
        <w:t xml:space="preserve"> </w:t>
      </w:r>
      <w:r w:rsidRPr="00061362">
        <w:rPr>
          <w:sz w:val="24"/>
          <w:szCs w:val="16"/>
          <w:lang w:val="el-GR"/>
        </w:rPr>
        <w:t>(</w:t>
      </w:r>
      <w:del w:id="887" w:author="goumop" w:date="2018-05-29T14:34:00Z">
        <w:r w:rsidDel="00A05FC3">
          <w:rPr>
            <w:sz w:val="24"/>
            <w:szCs w:val="16"/>
            <w:lang w:val="el-GR"/>
          </w:rPr>
          <w:delText>ενότητα</w:delText>
        </w:r>
      </w:del>
      <w:ins w:id="888" w:author="goumop" w:date="2018-05-29T14:34:00Z">
        <w:r w:rsidR="00A05FC3">
          <w:rPr>
            <w:sz w:val="24"/>
            <w:szCs w:val="16"/>
            <w:lang w:val="el-GR"/>
          </w:rPr>
          <w:t>Ενότητα</w:t>
        </w:r>
      </w:ins>
      <w:r>
        <w:rPr>
          <w:sz w:val="24"/>
          <w:szCs w:val="16"/>
          <w:lang w:val="el-GR"/>
        </w:rPr>
        <w:t xml:space="preserve"> </w:t>
      </w:r>
      <w:ins w:id="889" w:author="Gladiator Gladiator" w:date="2018-05-31T19:45:00Z">
        <w:r w:rsidR="00254F84">
          <w:rPr>
            <w:sz w:val="24"/>
            <w:szCs w:val="16"/>
            <w:lang w:val="el-GR"/>
          </w:rPr>
          <w:t>2</w:t>
        </w:r>
      </w:ins>
      <w:commentRangeStart w:id="890"/>
      <w:del w:id="891" w:author="Gladiator Gladiator" w:date="2018-05-31T19:45:00Z">
        <w:r w:rsidDel="00254F84">
          <w:rPr>
            <w:sz w:val="24"/>
            <w:szCs w:val="16"/>
            <w:lang w:val="el-GR"/>
          </w:rPr>
          <w:delText>Χ</w:delText>
        </w:r>
      </w:del>
      <w:r>
        <w:rPr>
          <w:sz w:val="24"/>
          <w:szCs w:val="16"/>
          <w:lang w:val="el-GR"/>
        </w:rPr>
        <w:t>.5.1</w:t>
      </w:r>
      <w:commentRangeEnd w:id="890"/>
      <w:r w:rsidR="00A05FC3">
        <w:rPr>
          <w:rStyle w:val="a7"/>
        </w:rPr>
        <w:commentReference w:id="890"/>
      </w:r>
      <w:r>
        <w:rPr>
          <w:sz w:val="24"/>
          <w:szCs w:val="16"/>
          <w:lang w:val="el-GR"/>
        </w:rPr>
        <w:t>)</w:t>
      </w:r>
      <w:r w:rsidRPr="00061362">
        <w:rPr>
          <w:sz w:val="24"/>
          <w:szCs w:val="16"/>
          <w:lang w:val="el-GR"/>
        </w:rPr>
        <w:t>.</w:t>
      </w:r>
    </w:p>
    <w:p w14:paraId="0B5B5A03" w14:textId="77777777" w:rsidR="00C52522" w:rsidRDefault="00C52522" w:rsidP="00C52522">
      <w:pPr>
        <w:ind w:firstLine="180"/>
        <w:jc w:val="both"/>
        <w:rPr>
          <w:sz w:val="24"/>
          <w:szCs w:val="16"/>
          <w:lang w:val="el-GR"/>
        </w:rPr>
      </w:pPr>
      <w:r>
        <w:rPr>
          <w:sz w:val="24"/>
          <w:szCs w:val="16"/>
          <w:lang w:val="el-GR"/>
        </w:rPr>
        <w:t>Στέλνονται 15 τιμές, έτσι ώστε με τον ταχύτερο έγκυρο καρδιακό ρυθμό (240</w:t>
      </w:r>
      <w:r>
        <w:rPr>
          <w:sz w:val="24"/>
          <w:szCs w:val="16"/>
        </w:rPr>
        <w:t>bpm</w:t>
      </w:r>
      <w:r>
        <w:rPr>
          <w:sz w:val="24"/>
          <w:szCs w:val="16"/>
          <w:lang w:val="el-GR"/>
        </w:rPr>
        <w:t xml:space="preserve">), διαδοχικά πακέτα να χαθούν χωρίς απώλεια πληροφοριών. Το </w:t>
      </w:r>
      <w:r>
        <w:rPr>
          <w:sz w:val="24"/>
          <w:szCs w:val="16"/>
        </w:rPr>
        <w:t>timestamp</w:t>
      </w:r>
      <w:r w:rsidRPr="005C3572">
        <w:rPr>
          <w:sz w:val="24"/>
          <w:szCs w:val="16"/>
          <w:lang w:val="el-GR"/>
        </w:rPr>
        <w:t xml:space="preserve"> </w:t>
      </w:r>
      <w:r>
        <w:rPr>
          <w:sz w:val="24"/>
          <w:szCs w:val="16"/>
          <w:lang w:val="el-GR"/>
        </w:rPr>
        <w:t xml:space="preserve">#1 είναι ο πιο πρόσφατος καρδιακός αριθμός και το </w:t>
      </w:r>
      <w:r>
        <w:rPr>
          <w:sz w:val="24"/>
          <w:szCs w:val="16"/>
        </w:rPr>
        <w:t>timestamp</w:t>
      </w:r>
      <w:r w:rsidRPr="005C3572">
        <w:rPr>
          <w:sz w:val="24"/>
          <w:szCs w:val="16"/>
          <w:lang w:val="el-GR"/>
        </w:rPr>
        <w:t xml:space="preserve"> </w:t>
      </w:r>
      <w:r>
        <w:rPr>
          <w:sz w:val="24"/>
          <w:szCs w:val="16"/>
          <w:lang w:val="el-GR"/>
        </w:rPr>
        <w:t xml:space="preserve">#15 ο παλαιότερος. </w:t>
      </w:r>
    </w:p>
    <w:p w14:paraId="4A98E12F" w14:textId="77777777" w:rsidR="00C52522" w:rsidRDefault="00C52522" w:rsidP="00C52522">
      <w:pPr>
        <w:jc w:val="both"/>
        <w:rPr>
          <w:sz w:val="24"/>
          <w:szCs w:val="16"/>
          <w:lang w:val="el-GR"/>
        </w:rPr>
      </w:pPr>
    </w:p>
    <w:p w14:paraId="66039579" w14:textId="77777777" w:rsidR="00C52522" w:rsidRPr="005C3572" w:rsidRDefault="00C52522" w:rsidP="00C52522">
      <w:pPr>
        <w:jc w:val="both"/>
        <w:rPr>
          <w:sz w:val="24"/>
          <w:szCs w:val="16"/>
          <w:u w:val="single"/>
          <w:lang w:val="el-GR"/>
        </w:rPr>
      </w:pPr>
      <w:r>
        <w:rPr>
          <w:sz w:val="24"/>
          <w:szCs w:val="16"/>
          <w:u w:val="single"/>
        </w:rPr>
        <w:t>Distance</w:t>
      </w:r>
    </w:p>
    <w:p w14:paraId="328A3526" w14:textId="77777777" w:rsidR="00C52522" w:rsidRDefault="00C52522" w:rsidP="00C52522">
      <w:pPr>
        <w:ind w:firstLine="180"/>
        <w:jc w:val="both"/>
        <w:rPr>
          <w:sz w:val="24"/>
          <w:szCs w:val="16"/>
          <w:lang w:val="el-GR"/>
        </w:rPr>
      </w:pPr>
      <w:r>
        <w:rPr>
          <w:sz w:val="24"/>
          <w:szCs w:val="16"/>
          <w:lang w:val="el-GR"/>
        </w:rPr>
        <w:t>Η απόσταση είναι ένας unsigned ακέραιος 16</w:t>
      </w:r>
      <w:r>
        <w:rPr>
          <w:sz w:val="24"/>
          <w:szCs w:val="16"/>
        </w:rPr>
        <w:t>bit</w:t>
      </w:r>
      <w:r>
        <w:rPr>
          <w:sz w:val="24"/>
          <w:szCs w:val="16"/>
          <w:lang w:val="el-GR"/>
        </w:rPr>
        <w:t>, ο οποίος αντιπροσωπεύει την συνολική απόσταση που καταγράφθηκε από την συσκευή ενώ αυτή ήταν ενεργοποιημένη.</w:t>
      </w:r>
    </w:p>
    <w:p w14:paraId="7B25C5BF" w14:textId="77777777" w:rsidR="001108AD" w:rsidRDefault="001108AD" w:rsidP="00C52522">
      <w:pPr>
        <w:jc w:val="both"/>
        <w:rPr>
          <w:sz w:val="24"/>
          <w:szCs w:val="16"/>
          <w:u w:val="single"/>
          <w:lang w:val="el-GR"/>
        </w:rPr>
      </w:pPr>
    </w:p>
    <w:p w14:paraId="73203382" w14:textId="77777777" w:rsidR="00C52522" w:rsidRPr="00F043C7" w:rsidRDefault="00C52522" w:rsidP="00C52522">
      <w:pPr>
        <w:jc w:val="both"/>
        <w:rPr>
          <w:sz w:val="24"/>
          <w:szCs w:val="16"/>
          <w:u w:val="single"/>
          <w:lang w:val="el-GR"/>
        </w:rPr>
      </w:pPr>
      <w:r>
        <w:rPr>
          <w:sz w:val="24"/>
          <w:szCs w:val="16"/>
          <w:u w:val="single"/>
          <w:lang w:val="el-GR"/>
        </w:rPr>
        <w:lastRenderedPageBreak/>
        <w:t>Instabtaneous speed</w:t>
      </w:r>
      <w:r w:rsidRPr="00F043C7">
        <w:rPr>
          <w:sz w:val="24"/>
          <w:szCs w:val="16"/>
          <w:u w:val="single"/>
          <w:lang w:val="el-GR"/>
        </w:rPr>
        <w:t xml:space="preserve"> </w:t>
      </w:r>
    </w:p>
    <w:p w14:paraId="3564FDA2" w14:textId="77777777" w:rsidR="00C52522" w:rsidRDefault="00C52522" w:rsidP="00C52522">
      <w:pPr>
        <w:ind w:firstLine="180"/>
        <w:jc w:val="both"/>
        <w:rPr>
          <w:sz w:val="24"/>
          <w:szCs w:val="16"/>
          <w:lang w:val="el-GR"/>
        </w:rPr>
      </w:pPr>
      <w:r>
        <w:rPr>
          <w:sz w:val="24"/>
          <w:szCs w:val="16"/>
          <w:lang w:val="el-GR"/>
        </w:rPr>
        <w:t xml:space="preserve">Η στιγμιαία ταχύτητα είναι ένας </w:t>
      </w:r>
      <w:r>
        <w:rPr>
          <w:sz w:val="24"/>
          <w:szCs w:val="16"/>
        </w:rPr>
        <w:t>unsigned</w:t>
      </w:r>
      <w:r>
        <w:rPr>
          <w:sz w:val="24"/>
          <w:szCs w:val="16"/>
          <w:lang w:val="el-GR"/>
        </w:rPr>
        <w:t xml:space="preserve"> ακέραιος 16</w:t>
      </w:r>
      <w:r>
        <w:rPr>
          <w:sz w:val="24"/>
          <w:szCs w:val="16"/>
        </w:rPr>
        <w:t>bit</w:t>
      </w:r>
      <w:r w:rsidRPr="00F043C7">
        <w:rPr>
          <w:sz w:val="24"/>
          <w:szCs w:val="16"/>
          <w:lang w:val="el-GR"/>
        </w:rPr>
        <w:t xml:space="preserve">, </w:t>
      </w:r>
      <w:r>
        <w:rPr>
          <w:sz w:val="24"/>
          <w:szCs w:val="16"/>
          <w:lang w:val="el-GR"/>
        </w:rPr>
        <w:t>ο οποίος αντιπροσωπεύει την στιγμιαία ταχύτητα του χρήστη.</w:t>
      </w:r>
    </w:p>
    <w:p w14:paraId="7E630FFB" w14:textId="77777777" w:rsidR="00C52522" w:rsidRDefault="00C52522" w:rsidP="00C52522">
      <w:pPr>
        <w:jc w:val="both"/>
        <w:rPr>
          <w:sz w:val="24"/>
          <w:szCs w:val="16"/>
          <w:u w:val="single"/>
          <w:lang w:val="el-GR"/>
        </w:rPr>
      </w:pPr>
    </w:p>
    <w:p w14:paraId="3969121C" w14:textId="77777777" w:rsidR="00C52522" w:rsidRPr="00F043C7" w:rsidRDefault="00C52522" w:rsidP="00C52522">
      <w:pPr>
        <w:jc w:val="both"/>
        <w:rPr>
          <w:sz w:val="24"/>
          <w:szCs w:val="16"/>
          <w:u w:val="single"/>
          <w:lang w:val="el-GR"/>
        </w:rPr>
      </w:pPr>
      <w:r>
        <w:rPr>
          <w:sz w:val="24"/>
          <w:szCs w:val="16"/>
          <w:u w:val="single"/>
        </w:rPr>
        <w:t>Strides</w:t>
      </w:r>
    </w:p>
    <w:p w14:paraId="0EE894D1" w14:textId="77777777" w:rsidR="00C52522" w:rsidRDefault="00C52522" w:rsidP="00C52522">
      <w:pPr>
        <w:ind w:firstLine="180"/>
        <w:jc w:val="both"/>
        <w:rPr>
          <w:sz w:val="24"/>
          <w:szCs w:val="16"/>
          <w:lang w:val="el-GR"/>
        </w:rPr>
      </w:pPr>
      <w:r>
        <w:rPr>
          <w:sz w:val="24"/>
          <w:szCs w:val="16"/>
        </w:rPr>
        <w:t>H</w:t>
      </w:r>
      <w:r w:rsidRPr="00F043C7">
        <w:rPr>
          <w:sz w:val="24"/>
          <w:szCs w:val="16"/>
          <w:lang w:val="el-GR"/>
        </w:rPr>
        <w:t xml:space="preserve"> </w:t>
      </w:r>
      <w:r>
        <w:rPr>
          <w:sz w:val="24"/>
          <w:szCs w:val="16"/>
          <w:lang w:val="el-GR"/>
        </w:rPr>
        <w:t xml:space="preserve">μέτρηση των βημάτων είναι ένα </w:t>
      </w:r>
      <w:r>
        <w:rPr>
          <w:sz w:val="24"/>
          <w:szCs w:val="16"/>
        </w:rPr>
        <w:t>unsigned</w:t>
      </w:r>
      <w:r w:rsidRPr="00F043C7">
        <w:rPr>
          <w:sz w:val="24"/>
          <w:szCs w:val="16"/>
          <w:lang w:val="el-GR"/>
        </w:rPr>
        <w:t xml:space="preserve"> </w:t>
      </w:r>
      <w:r>
        <w:rPr>
          <w:sz w:val="24"/>
          <w:szCs w:val="16"/>
        </w:rPr>
        <w:t>byte</w:t>
      </w:r>
      <w:r>
        <w:rPr>
          <w:sz w:val="24"/>
          <w:szCs w:val="16"/>
          <w:lang w:val="el-GR"/>
        </w:rPr>
        <w:t>, που αντιπροσωπεύει τον αριθμό των βημάτων από την ενεργοποίηση της συσκευής.</w:t>
      </w:r>
    </w:p>
    <w:p w14:paraId="0BA1C4D6" w14:textId="77777777" w:rsidR="00C52522" w:rsidRDefault="00C52522" w:rsidP="00C52522">
      <w:pPr>
        <w:ind w:firstLine="180"/>
        <w:jc w:val="both"/>
        <w:rPr>
          <w:sz w:val="24"/>
          <w:szCs w:val="16"/>
          <w:lang w:val="el-GR"/>
        </w:rPr>
      </w:pPr>
    </w:p>
    <w:p w14:paraId="5808EDFA" w14:textId="77777777" w:rsidR="001108AD" w:rsidRDefault="001108AD" w:rsidP="00C52522">
      <w:pPr>
        <w:jc w:val="both"/>
        <w:rPr>
          <w:sz w:val="24"/>
          <w:szCs w:val="16"/>
          <w:lang w:val="el-GR"/>
        </w:rPr>
      </w:pPr>
    </w:p>
    <w:p w14:paraId="699E7E6A" w14:textId="77777777" w:rsidR="00C52522" w:rsidRPr="009F3AAC" w:rsidRDefault="00C52522" w:rsidP="00C52522">
      <w:pPr>
        <w:ind w:firstLine="180"/>
        <w:jc w:val="both"/>
        <w:rPr>
          <w:sz w:val="24"/>
          <w:szCs w:val="24"/>
          <w:lang w:val="el-GR"/>
        </w:rPr>
      </w:pPr>
    </w:p>
    <w:p w14:paraId="0064863F" w14:textId="77777777" w:rsidR="00C52522" w:rsidRDefault="00C52522" w:rsidP="00C52522">
      <w:pPr>
        <w:jc w:val="both"/>
        <w:rPr>
          <w:color w:val="5B9BD5" w:themeColor="accent1"/>
          <w:sz w:val="28"/>
          <w:szCs w:val="16"/>
          <w:u w:val="single"/>
          <w:lang w:val="el-GR"/>
        </w:rPr>
      </w:pPr>
    </w:p>
    <w:p w14:paraId="2B7EDB48" w14:textId="77777777" w:rsidR="004B0E71" w:rsidRDefault="004B0E71" w:rsidP="00C52522">
      <w:pPr>
        <w:jc w:val="both"/>
        <w:rPr>
          <w:b/>
          <w:color w:val="5B9BD5" w:themeColor="accent1"/>
          <w:sz w:val="36"/>
          <w:szCs w:val="16"/>
          <w:lang w:val="el-GR"/>
        </w:rPr>
      </w:pPr>
    </w:p>
    <w:p w14:paraId="3CAF1C12" w14:textId="77777777" w:rsidR="004B0E71" w:rsidRDefault="004B0E71" w:rsidP="00C52522">
      <w:pPr>
        <w:jc w:val="both"/>
        <w:rPr>
          <w:b/>
          <w:color w:val="5B9BD5" w:themeColor="accent1"/>
          <w:sz w:val="36"/>
          <w:szCs w:val="16"/>
          <w:lang w:val="el-GR"/>
        </w:rPr>
      </w:pPr>
    </w:p>
    <w:p w14:paraId="24D4A845" w14:textId="77777777" w:rsidR="004B0E71" w:rsidRDefault="004B0E71" w:rsidP="00C52522">
      <w:pPr>
        <w:jc w:val="both"/>
        <w:rPr>
          <w:b/>
          <w:color w:val="5B9BD5" w:themeColor="accent1"/>
          <w:sz w:val="36"/>
          <w:szCs w:val="16"/>
          <w:lang w:val="el-GR"/>
        </w:rPr>
      </w:pPr>
    </w:p>
    <w:p w14:paraId="0D482EB8" w14:textId="77777777" w:rsidR="004B0E71" w:rsidRDefault="004B0E71" w:rsidP="00C52522">
      <w:pPr>
        <w:jc w:val="both"/>
        <w:rPr>
          <w:b/>
          <w:color w:val="5B9BD5" w:themeColor="accent1"/>
          <w:sz w:val="36"/>
          <w:szCs w:val="16"/>
          <w:lang w:val="el-GR"/>
        </w:rPr>
      </w:pPr>
    </w:p>
    <w:p w14:paraId="2534FF8B" w14:textId="77777777" w:rsidR="004B0E71" w:rsidRDefault="004B0E71" w:rsidP="00C52522">
      <w:pPr>
        <w:jc w:val="both"/>
        <w:rPr>
          <w:b/>
          <w:color w:val="5B9BD5" w:themeColor="accent1"/>
          <w:sz w:val="36"/>
          <w:szCs w:val="16"/>
          <w:lang w:val="el-GR"/>
        </w:rPr>
      </w:pPr>
    </w:p>
    <w:p w14:paraId="7D3C41E5" w14:textId="77777777" w:rsidR="004B0E71" w:rsidRDefault="004B0E71" w:rsidP="00C52522">
      <w:pPr>
        <w:jc w:val="both"/>
        <w:rPr>
          <w:b/>
          <w:color w:val="5B9BD5" w:themeColor="accent1"/>
          <w:sz w:val="36"/>
          <w:szCs w:val="16"/>
          <w:lang w:val="el-GR"/>
        </w:rPr>
      </w:pPr>
    </w:p>
    <w:p w14:paraId="0BB8FC8F" w14:textId="77777777" w:rsidR="004B0E71" w:rsidRDefault="004B0E71" w:rsidP="00C52522">
      <w:pPr>
        <w:jc w:val="both"/>
        <w:rPr>
          <w:b/>
          <w:color w:val="5B9BD5" w:themeColor="accent1"/>
          <w:sz w:val="36"/>
          <w:szCs w:val="16"/>
          <w:lang w:val="el-GR"/>
        </w:rPr>
      </w:pPr>
    </w:p>
    <w:p w14:paraId="52BDB1EB" w14:textId="77777777" w:rsidR="004B0E71" w:rsidRDefault="004B0E71" w:rsidP="00C52522">
      <w:pPr>
        <w:jc w:val="both"/>
        <w:rPr>
          <w:b/>
          <w:color w:val="5B9BD5" w:themeColor="accent1"/>
          <w:sz w:val="36"/>
          <w:szCs w:val="16"/>
          <w:lang w:val="el-GR"/>
        </w:rPr>
      </w:pPr>
    </w:p>
    <w:p w14:paraId="525F7882" w14:textId="77777777" w:rsidR="004B0E71" w:rsidRDefault="004B0E71" w:rsidP="00C52522">
      <w:pPr>
        <w:jc w:val="both"/>
        <w:rPr>
          <w:b/>
          <w:color w:val="5B9BD5" w:themeColor="accent1"/>
          <w:sz w:val="36"/>
          <w:szCs w:val="16"/>
          <w:lang w:val="el-GR"/>
        </w:rPr>
      </w:pPr>
    </w:p>
    <w:p w14:paraId="339F01E6" w14:textId="77777777" w:rsidR="004B0E71" w:rsidRDefault="004B0E71" w:rsidP="00C52522">
      <w:pPr>
        <w:jc w:val="both"/>
        <w:rPr>
          <w:b/>
          <w:color w:val="5B9BD5" w:themeColor="accent1"/>
          <w:sz w:val="36"/>
          <w:szCs w:val="16"/>
          <w:lang w:val="el-GR"/>
        </w:rPr>
      </w:pPr>
    </w:p>
    <w:p w14:paraId="761892E4" w14:textId="77777777" w:rsidR="004B0E71" w:rsidRDefault="004B0E71" w:rsidP="00C52522">
      <w:pPr>
        <w:jc w:val="both"/>
        <w:rPr>
          <w:b/>
          <w:color w:val="5B9BD5" w:themeColor="accent1"/>
          <w:sz w:val="36"/>
          <w:szCs w:val="16"/>
          <w:lang w:val="el-GR"/>
        </w:rPr>
      </w:pPr>
    </w:p>
    <w:p w14:paraId="27C839D4" w14:textId="77777777" w:rsidR="004B0E71" w:rsidRDefault="004B0E71" w:rsidP="00C52522">
      <w:pPr>
        <w:jc w:val="both"/>
        <w:rPr>
          <w:b/>
          <w:color w:val="5B9BD5" w:themeColor="accent1"/>
          <w:sz w:val="36"/>
          <w:szCs w:val="16"/>
          <w:lang w:val="el-GR"/>
        </w:rPr>
      </w:pPr>
    </w:p>
    <w:p w14:paraId="475F3D60" w14:textId="77777777" w:rsidR="004B0E71" w:rsidRDefault="004B0E71" w:rsidP="00C52522">
      <w:pPr>
        <w:jc w:val="both"/>
        <w:rPr>
          <w:b/>
          <w:color w:val="5B9BD5" w:themeColor="accent1"/>
          <w:sz w:val="36"/>
          <w:szCs w:val="16"/>
          <w:lang w:val="el-GR"/>
        </w:rPr>
      </w:pPr>
    </w:p>
    <w:p w14:paraId="2BC27108" w14:textId="77777777" w:rsidR="00C52522" w:rsidRPr="004D05D6" w:rsidRDefault="001B08C2">
      <w:pPr>
        <w:pStyle w:val="1"/>
        <w:rPr>
          <w:sz w:val="36"/>
          <w:lang w:val="el-GR"/>
          <w:rPrChange w:id="892" w:author="Gladiator Gladiator" w:date="2018-05-23T20:40:00Z">
            <w:rPr>
              <w:lang w:val="el-GR"/>
            </w:rPr>
          </w:rPrChange>
        </w:rPr>
        <w:pPrChange w:id="893" w:author="Gladiator Gladiator" w:date="2018-05-23T20:40:00Z">
          <w:pPr>
            <w:jc w:val="both"/>
          </w:pPr>
        </w:pPrChange>
      </w:pPr>
      <w:r w:rsidRPr="004D05D6">
        <w:rPr>
          <w:sz w:val="36"/>
          <w:lang w:val="el-GR"/>
          <w:rPrChange w:id="894" w:author="Gladiator Gladiator" w:date="2018-05-23T20:40:00Z">
            <w:rPr>
              <w:lang w:val="el-GR"/>
            </w:rPr>
          </w:rPrChange>
        </w:rPr>
        <w:lastRenderedPageBreak/>
        <w:t>Κεφάλαιο 4</w:t>
      </w:r>
      <w:r w:rsidR="007950DD" w:rsidRPr="004D05D6">
        <w:rPr>
          <w:sz w:val="36"/>
          <w:lang w:val="el-GR"/>
          <w:rPrChange w:id="895" w:author="Gladiator Gladiator" w:date="2018-05-23T20:40:00Z">
            <w:rPr>
              <w:lang w:val="el-GR"/>
            </w:rPr>
          </w:rPrChange>
        </w:rPr>
        <w:t xml:space="preserve"> : Πλατφόρμα </w:t>
      </w:r>
      <w:r w:rsidR="007950DD" w:rsidRPr="004D05D6">
        <w:rPr>
          <w:sz w:val="36"/>
          <w:rPrChange w:id="896" w:author="Gladiator Gladiator" w:date="2018-05-23T20:40:00Z">
            <w:rPr/>
          </w:rPrChange>
        </w:rPr>
        <w:t>Android</w:t>
      </w:r>
    </w:p>
    <w:p w14:paraId="5D76FB9F" w14:textId="77777777" w:rsidR="00C52522" w:rsidRPr="004D05D6" w:rsidRDefault="001B08C2">
      <w:pPr>
        <w:pStyle w:val="2"/>
        <w:rPr>
          <w:sz w:val="32"/>
          <w:u w:val="single"/>
          <w:lang w:val="el-GR"/>
          <w:rPrChange w:id="897" w:author="Gladiator Gladiator" w:date="2018-05-23T20:41:00Z">
            <w:rPr>
              <w:lang w:val="el-GR"/>
            </w:rPr>
          </w:rPrChange>
        </w:rPr>
        <w:pPrChange w:id="898" w:author="Gladiator Gladiator" w:date="2018-05-23T20:40:00Z">
          <w:pPr>
            <w:jc w:val="both"/>
          </w:pPr>
        </w:pPrChange>
      </w:pPr>
      <w:r w:rsidRPr="004D05D6">
        <w:rPr>
          <w:sz w:val="32"/>
          <w:u w:val="single"/>
          <w:lang w:val="el-GR"/>
          <w:rPrChange w:id="899" w:author="Gladiator Gladiator" w:date="2018-05-23T20:41:00Z">
            <w:rPr>
              <w:lang w:val="el-GR"/>
            </w:rPr>
          </w:rPrChange>
        </w:rPr>
        <w:t>4</w:t>
      </w:r>
      <w:r w:rsidR="007950DD" w:rsidRPr="004D05D6">
        <w:rPr>
          <w:sz w:val="32"/>
          <w:u w:val="single"/>
          <w:lang w:val="el-GR"/>
          <w:rPrChange w:id="900" w:author="Gladiator Gladiator" w:date="2018-05-23T20:41:00Z">
            <w:rPr>
              <w:lang w:val="el-GR"/>
            </w:rPr>
          </w:rPrChange>
        </w:rPr>
        <w:t>.</w:t>
      </w:r>
      <w:r w:rsidR="00C52522" w:rsidRPr="004D05D6">
        <w:rPr>
          <w:sz w:val="32"/>
          <w:u w:val="single"/>
          <w:lang w:val="el-GR"/>
          <w:rPrChange w:id="901" w:author="Gladiator Gladiator" w:date="2018-05-23T20:41:00Z">
            <w:rPr>
              <w:lang w:val="el-GR"/>
            </w:rPr>
          </w:rPrChange>
        </w:rPr>
        <w:t>1 Περιβάλλον ανάπτυξης εφαρμογής</w:t>
      </w:r>
    </w:p>
    <w:p w14:paraId="389FFA0C" w14:textId="37925336" w:rsidR="00C52522" w:rsidRPr="00F73DB5" w:rsidRDefault="00C52522" w:rsidP="00CB128B">
      <w:pPr>
        <w:ind w:firstLine="180"/>
        <w:jc w:val="both"/>
        <w:rPr>
          <w:sz w:val="24"/>
          <w:szCs w:val="24"/>
          <w:lang w:val="el-GR"/>
        </w:rPr>
      </w:pPr>
      <w:r>
        <w:rPr>
          <w:noProof/>
          <w:sz w:val="24"/>
          <w:szCs w:val="24"/>
        </w:rPr>
        <w:drawing>
          <wp:anchor distT="0" distB="0" distL="114300" distR="114300" simplePos="0" relativeHeight="251669504" behindDoc="0" locked="0" layoutInCell="1" allowOverlap="1" wp14:anchorId="5EC9586B" wp14:editId="6D51E3A0">
            <wp:simplePos x="0" y="0"/>
            <wp:positionH relativeFrom="column">
              <wp:posOffset>4457700</wp:posOffset>
            </wp:positionH>
            <wp:positionV relativeFrom="paragraph">
              <wp:posOffset>85090</wp:posOffset>
            </wp:positionV>
            <wp:extent cx="1485900" cy="1343025"/>
            <wp:effectExtent l="0" t="0" r="0" b="9525"/>
            <wp:wrapSquare wrapText="bothSides"/>
            <wp:docPr id="10" name="Εικόνα 10" descr="C:\Users\Gladiator\AppData\Local\Microsoft\Windows\INetCache\Content.Word\logo_android_studio_512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ladiator\AppData\Local\Microsoft\Windows\INetCache\Content.Word\logo_android_studio_512d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5900"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lang w:val="el-GR"/>
        </w:rPr>
        <w:t xml:space="preserve">Η εφαρμογή αναπτύχθηκε στην πλατφόρμα </w:t>
      </w:r>
      <w:r>
        <w:rPr>
          <w:sz w:val="24"/>
          <w:szCs w:val="24"/>
        </w:rPr>
        <w:t>Android</w:t>
      </w:r>
      <w:r w:rsidRPr="00F92D29">
        <w:rPr>
          <w:sz w:val="24"/>
          <w:szCs w:val="24"/>
          <w:lang w:val="el-GR"/>
        </w:rPr>
        <w:t xml:space="preserve"> </w:t>
      </w:r>
      <w:r>
        <w:rPr>
          <w:sz w:val="24"/>
          <w:szCs w:val="24"/>
        </w:rPr>
        <w:t>Studio</w:t>
      </w:r>
      <w:r w:rsidRPr="006673AB">
        <w:rPr>
          <w:sz w:val="24"/>
          <w:szCs w:val="24"/>
          <w:lang w:val="el-GR"/>
        </w:rPr>
        <w:t>2.3.3</w:t>
      </w:r>
      <w:ins w:id="902" w:author="goumop" w:date="2018-05-29T14:25:00Z">
        <w:r w:rsidR="00D2316A">
          <w:rPr>
            <w:sz w:val="24"/>
            <w:szCs w:val="24"/>
            <w:lang w:val="el-GR"/>
          </w:rPr>
          <w:t xml:space="preserve"> </w:t>
        </w:r>
      </w:ins>
      <w:r w:rsidRPr="00A14F52">
        <w:rPr>
          <w:sz w:val="24"/>
          <w:szCs w:val="24"/>
          <w:lang w:val="el-GR"/>
          <w:rPrChange w:id="903" w:author="Gladiator Gladiator" w:date="2018-05-23T01:49:00Z">
            <w:rPr>
              <w:sz w:val="16"/>
              <w:szCs w:val="24"/>
              <w:lang w:val="el-GR"/>
            </w:rPr>
          </w:rPrChange>
        </w:rPr>
        <w:t>[</w:t>
      </w:r>
      <w:ins w:id="904" w:author="Gladiator Gladiator" w:date="2018-05-31T21:02:00Z">
        <w:r w:rsidR="005C027A" w:rsidRPr="005D2851">
          <w:rPr>
            <w:color w:val="4472C4" w:themeColor="accent5"/>
            <w:sz w:val="24"/>
            <w:szCs w:val="24"/>
            <w:lang w:val="el-GR"/>
          </w:rPr>
          <w:fldChar w:fldCharType="begin"/>
        </w:r>
        <w:r w:rsidR="005C027A" w:rsidRPr="005C027A">
          <w:rPr>
            <w:color w:val="4472C4" w:themeColor="accent5"/>
            <w:sz w:val="24"/>
            <w:szCs w:val="24"/>
            <w:lang w:val="el-GR"/>
            <w:rPrChange w:id="905" w:author="Gladiator Gladiator" w:date="2018-05-31T21:03:00Z">
              <w:rPr>
                <w:sz w:val="24"/>
                <w:szCs w:val="24"/>
                <w:lang w:val="el-GR"/>
              </w:rPr>
            </w:rPrChange>
          </w:rPr>
          <w:instrText xml:space="preserve"> REF _Ref515563665 \n \h </w:instrText>
        </w:r>
      </w:ins>
      <w:r w:rsidR="005C027A" w:rsidRPr="005C027A">
        <w:rPr>
          <w:color w:val="4472C4" w:themeColor="accent5"/>
          <w:sz w:val="24"/>
          <w:szCs w:val="24"/>
          <w:lang w:val="el-GR"/>
          <w:rPrChange w:id="906" w:author="Gladiator Gladiator" w:date="2018-05-31T21:03:00Z">
            <w:rPr>
              <w:color w:val="4472C4" w:themeColor="accent5"/>
              <w:sz w:val="24"/>
              <w:szCs w:val="24"/>
              <w:lang w:val="el-GR"/>
            </w:rPr>
          </w:rPrChange>
        </w:rPr>
      </w:r>
      <w:r w:rsidR="005C027A" w:rsidRPr="005C027A">
        <w:rPr>
          <w:color w:val="4472C4" w:themeColor="accent5"/>
          <w:sz w:val="24"/>
          <w:szCs w:val="24"/>
          <w:lang w:val="el-GR"/>
          <w:rPrChange w:id="907" w:author="Gladiator Gladiator" w:date="2018-05-31T21:03:00Z">
            <w:rPr>
              <w:color w:val="4472C4" w:themeColor="accent5"/>
              <w:sz w:val="24"/>
              <w:szCs w:val="24"/>
              <w:lang w:val="el-GR"/>
            </w:rPr>
          </w:rPrChange>
        </w:rPr>
        <w:fldChar w:fldCharType="separate"/>
      </w:r>
      <w:ins w:id="908" w:author="Gladiator Gladiator" w:date="2018-05-31T21:02:00Z">
        <w:r w:rsidR="005C027A" w:rsidRPr="005C027A">
          <w:rPr>
            <w:color w:val="4472C4" w:themeColor="accent5"/>
            <w:sz w:val="24"/>
            <w:szCs w:val="24"/>
            <w:lang w:val="el-GR"/>
            <w:rPrChange w:id="909" w:author="Gladiator Gladiator" w:date="2018-05-31T21:03:00Z">
              <w:rPr>
                <w:sz w:val="24"/>
                <w:szCs w:val="24"/>
                <w:lang w:val="el-GR"/>
              </w:rPr>
            </w:rPrChange>
          </w:rPr>
          <w:t>15</w:t>
        </w:r>
        <w:r w:rsidR="005C027A" w:rsidRPr="005D2851">
          <w:rPr>
            <w:color w:val="4472C4" w:themeColor="accent5"/>
            <w:sz w:val="24"/>
            <w:szCs w:val="24"/>
            <w:lang w:val="el-GR"/>
          </w:rPr>
          <w:fldChar w:fldCharType="end"/>
        </w:r>
      </w:ins>
      <w:del w:id="910" w:author="Gladiator Gladiator" w:date="2018-05-31T20:58:00Z">
        <w:r w:rsidRPr="00A14F52" w:rsidDel="005C027A">
          <w:rPr>
            <w:sz w:val="24"/>
            <w:szCs w:val="24"/>
            <w:lang w:val="el-GR"/>
            <w:rPrChange w:id="911" w:author="Gladiator Gladiator" w:date="2018-05-23T01:49:00Z">
              <w:rPr>
                <w:sz w:val="16"/>
                <w:szCs w:val="24"/>
                <w:lang w:val="el-GR"/>
              </w:rPr>
            </w:rPrChange>
          </w:rPr>
          <w:delText>15</w:delText>
        </w:r>
      </w:del>
      <w:r w:rsidRPr="00A14F52">
        <w:rPr>
          <w:sz w:val="24"/>
          <w:szCs w:val="24"/>
          <w:lang w:val="el-GR"/>
          <w:rPrChange w:id="912" w:author="Gladiator Gladiator" w:date="2018-05-23T01:49:00Z">
            <w:rPr>
              <w:sz w:val="16"/>
              <w:szCs w:val="24"/>
              <w:lang w:val="el-GR"/>
            </w:rPr>
          </w:rPrChange>
        </w:rPr>
        <w:t>]</w:t>
      </w:r>
      <w:r w:rsidRPr="00F92D29">
        <w:rPr>
          <w:sz w:val="24"/>
          <w:szCs w:val="24"/>
          <w:lang w:val="el-GR"/>
        </w:rPr>
        <w:t>.</w:t>
      </w:r>
      <w:r>
        <w:rPr>
          <w:sz w:val="24"/>
          <w:szCs w:val="24"/>
          <w:lang w:val="el-GR"/>
        </w:rPr>
        <w:t xml:space="preserve"> Το </w:t>
      </w:r>
      <w:r>
        <w:rPr>
          <w:sz w:val="24"/>
          <w:szCs w:val="24"/>
        </w:rPr>
        <w:t>Android</w:t>
      </w:r>
      <w:r w:rsidRPr="00F92D29">
        <w:rPr>
          <w:sz w:val="24"/>
          <w:szCs w:val="24"/>
          <w:lang w:val="el-GR"/>
        </w:rPr>
        <w:t xml:space="preserve"> </w:t>
      </w:r>
      <w:r>
        <w:rPr>
          <w:sz w:val="24"/>
          <w:szCs w:val="24"/>
        </w:rPr>
        <w:t>Studio</w:t>
      </w:r>
      <w:ins w:id="913" w:author="goumop" w:date="2018-05-29T14:25:00Z">
        <w:r w:rsidR="00D2316A">
          <w:rPr>
            <w:sz w:val="24"/>
            <w:szCs w:val="24"/>
            <w:lang w:val="el-GR"/>
          </w:rPr>
          <w:t xml:space="preserve"> </w:t>
        </w:r>
      </w:ins>
      <w:r w:rsidRPr="00A14F52">
        <w:rPr>
          <w:sz w:val="24"/>
          <w:szCs w:val="24"/>
          <w:lang w:val="el-GR"/>
          <w:rPrChange w:id="914" w:author="Gladiator Gladiator" w:date="2018-05-23T01:49:00Z">
            <w:rPr>
              <w:sz w:val="16"/>
              <w:szCs w:val="24"/>
              <w:lang w:val="el-GR"/>
            </w:rPr>
          </w:rPrChange>
        </w:rPr>
        <w:t>[</w:t>
      </w:r>
      <w:ins w:id="915" w:author="Gladiator Gladiator" w:date="2018-05-31T21:03:00Z">
        <w:r w:rsidR="005C027A" w:rsidRPr="005D2851">
          <w:rPr>
            <w:color w:val="4472C4" w:themeColor="accent5"/>
            <w:sz w:val="24"/>
            <w:szCs w:val="24"/>
            <w:lang w:val="el-GR"/>
          </w:rPr>
          <w:fldChar w:fldCharType="begin"/>
        </w:r>
        <w:r w:rsidR="005C027A" w:rsidRPr="005C027A">
          <w:rPr>
            <w:color w:val="4472C4" w:themeColor="accent5"/>
            <w:sz w:val="24"/>
            <w:szCs w:val="24"/>
            <w:lang w:val="el-GR"/>
            <w:rPrChange w:id="916" w:author="Gladiator Gladiator" w:date="2018-05-31T21:03:00Z">
              <w:rPr>
                <w:sz w:val="24"/>
                <w:szCs w:val="24"/>
                <w:lang w:val="el-GR"/>
              </w:rPr>
            </w:rPrChange>
          </w:rPr>
          <w:instrText xml:space="preserve"> REF _Ref515563679 \n \h </w:instrText>
        </w:r>
      </w:ins>
      <w:r w:rsidR="005C027A" w:rsidRPr="005C027A">
        <w:rPr>
          <w:color w:val="4472C4" w:themeColor="accent5"/>
          <w:sz w:val="24"/>
          <w:szCs w:val="24"/>
          <w:lang w:val="el-GR"/>
          <w:rPrChange w:id="917" w:author="Gladiator Gladiator" w:date="2018-05-31T21:03:00Z">
            <w:rPr>
              <w:color w:val="4472C4" w:themeColor="accent5"/>
              <w:sz w:val="24"/>
              <w:szCs w:val="24"/>
              <w:lang w:val="el-GR"/>
            </w:rPr>
          </w:rPrChange>
        </w:rPr>
      </w:r>
      <w:r w:rsidR="005C027A" w:rsidRPr="005C027A">
        <w:rPr>
          <w:color w:val="4472C4" w:themeColor="accent5"/>
          <w:sz w:val="24"/>
          <w:szCs w:val="24"/>
          <w:lang w:val="el-GR"/>
          <w:rPrChange w:id="918" w:author="Gladiator Gladiator" w:date="2018-05-31T21:03:00Z">
            <w:rPr>
              <w:color w:val="4472C4" w:themeColor="accent5"/>
              <w:sz w:val="24"/>
              <w:szCs w:val="24"/>
              <w:lang w:val="el-GR"/>
            </w:rPr>
          </w:rPrChange>
        </w:rPr>
        <w:fldChar w:fldCharType="separate"/>
      </w:r>
      <w:ins w:id="919" w:author="Gladiator Gladiator" w:date="2018-05-31T21:03:00Z">
        <w:r w:rsidR="005C027A" w:rsidRPr="005C027A">
          <w:rPr>
            <w:color w:val="4472C4" w:themeColor="accent5"/>
            <w:sz w:val="24"/>
            <w:szCs w:val="24"/>
            <w:lang w:val="el-GR"/>
            <w:rPrChange w:id="920" w:author="Gladiator Gladiator" w:date="2018-05-31T21:03:00Z">
              <w:rPr>
                <w:sz w:val="24"/>
                <w:szCs w:val="24"/>
                <w:lang w:val="el-GR"/>
              </w:rPr>
            </w:rPrChange>
          </w:rPr>
          <w:t>16</w:t>
        </w:r>
        <w:r w:rsidR="005C027A" w:rsidRPr="005D2851">
          <w:rPr>
            <w:color w:val="4472C4" w:themeColor="accent5"/>
            <w:sz w:val="24"/>
            <w:szCs w:val="24"/>
            <w:lang w:val="el-GR"/>
          </w:rPr>
          <w:fldChar w:fldCharType="end"/>
        </w:r>
      </w:ins>
      <w:del w:id="921" w:author="Gladiator Gladiator" w:date="2018-05-31T20:59:00Z">
        <w:r w:rsidRPr="00A14F52" w:rsidDel="005C027A">
          <w:rPr>
            <w:sz w:val="24"/>
            <w:szCs w:val="24"/>
            <w:lang w:val="el-GR"/>
            <w:rPrChange w:id="922" w:author="Gladiator Gladiator" w:date="2018-05-23T01:49:00Z">
              <w:rPr>
                <w:sz w:val="16"/>
                <w:szCs w:val="24"/>
                <w:lang w:val="el-GR"/>
              </w:rPr>
            </w:rPrChange>
          </w:rPr>
          <w:delText>16</w:delText>
        </w:r>
      </w:del>
      <w:r w:rsidRPr="00A14F52">
        <w:rPr>
          <w:sz w:val="24"/>
          <w:szCs w:val="24"/>
          <w:lang w:val="el-GR"/>
          <w:rPrChange w:id="923" w:author="Gladiator Gladiator" w:date="2018-05-23T01:49:00Z">
            <w:rPr>
              <w:sz w:val="16"/>
              <w:szCs w:val="24"/>
              <w:lang w:val="el-GR"/>
            </w:rPr>
          </w:rPrChange>
        </w:rPr>
        <w:t xml:space="preserve">] </w:t>
      </w:r>
      <w:r>
        <w:rPr>
          <w:sz w:val="24"/>
          <w:szCs w:val="24"/>
          <w:lang w:val="el-GR"/>
        </w:rPr>
        <w:t>είναι το επίσημο ολοκληρωμένο προγραμματιστικό περιβάλλον (</w:t>
      </w:r>
      <w:r>
        <w:rPr>
          <w:sz w:val="24"/>
          <w:szCs w:val="24"/>
        </w:rPr>
        <w:t>IDE</w:t>
      </w:r>
      <w:r w:rsidRPr="00F92D29">
        <w:rPr>
          <w:sz w:val="24"/>
          <w:szCs w:val="24"/>
          <w:lang w:val="el-GR"/>
        </w:rPr>
        <w:t>)</w:t>
      </w:r>
      <w:r>
        <w:rPr>
          <w:sz w:val="24"/>
          <w:szCs w:val="24"/>
          <w:lang w:val="el-GR"/>
        </w:rPr>
        <w:t>,</w:t>
      </w:r>
      <w:r w:rsidRPr="00F92D29">
        <w:rPr>
          <w:sz w:val="24"/>
          <w:szCs w:val="24"/>
          <w:lang w:val="el-GR"/>
        </w:rPr>
        <w:t xml:space="preserve"> </w:t>
      </w:r>
      <w:r>
        <w:rPr>
          <w:sz w:val="24"/>
          <w:szCs w:val="24"/>
          <w:lang w:val="el-GR"/>
        </w:rPr>
        <w:t xml:space="preserve">για ανάπτυξη εφαρμογών για το λειτουργικό σύστημα </w:t>
      </w:r>
      <w:r>
        <w:rPr>
          <w:sz w:val="24"/>
          <w:szCs w:val="24"/>
        </w:rPr>
        <w:t>Android</w:t>
      </w:r>
      <w:r w:rsidRPr="006673AB">
        <w:rPr>
          <w:sz w:val="24"/>
          <w:szCs w:val="24"/>
          <w:lang w:val="el-GR"/>
        </w:rPr>
        <w:t xml:space="preserve"> </w:t>
      </w:r>
      <w:r>
        <w:rPr>
          <w:sz w:val="24"/>
          <w:szCs w:val="24"/>
          <w:lang w:val="el-GR"/>
        </w:rPr>
        <w:t xml:space="preserve">της </w:t>
      </w:r>
      <w:r>
        <w:rPr>
          <w:sz w:val="24"/>
          <w:szCs w:val="24"/>
        </w:rPr>
        <w:t>Google</w:t>
      </w:r>
      <w:r>
        <w:rPr>
          <w:sz w:val="24"/>
          <w:szCs w:val="24"/>
          <w:lang w:val="el-GR"/>
        </w:rPr>
        <w:t xml:space="preserve"> και είναι βασισμένο στο λογισμικό της </w:t>
      </w:r>
      <w:r>
        <w:rPr>
          <w:sz w:val="24"/>
          <w:szCs w:val="24"/>
        </w:rPr>
        <w:t>IntelliJ</w:t>
      </w:r>
      <w:r w:rsidRPr="001B38F4">
        <w:rPr>
          <w:sz w:val="24"/>
          <w:szCs w:val="24"/>
          <w:lang w:val="el-GR"/>
        </w:rPr>
        <w:t xml:space="preserve"> </w:t>
      </w:r>
      <w:r>
        <w:rPr>
          <w:sz w:val="24"/>
          <w:szCs w:val="24"/>
        </w:rPr>
        <w:t>IDEA</w:t>
      </w:r>
      <w:r w:rsidRPr="001B38F4">
        <w:rPr>
          <w:sz w:val="24"/>
          <w:szCs w:val="24"/>
          <w:lang w:val="el-GR"/>
        </w:rPr>
        <w:t xml:space="preserve"> </w:t>
      </w:r>
      <w:r>
        <w:rPr>
          <w:sz w:val="24"/>
          <w:szCs w:val="24"/>
          <w:lang w:val="el-GR"/>
        </w:rPr>
        <w:t xml:space="preserve">της </w:t>
      </w:r>
      <w:r>
        <w:rPr>
          <w:sz w:val="24"/>
          <w:szCs w:val="24"/>
        </w:rPr>
        <w:t>JetBrains</w:t>
      </w:r>
      <w:r w:rsidRPr="00F92D29">
        <w:rPr>
          <w:sz w:val="24"/>
          <w:szCs w:val="24"/>
          <w:lang w:val="el-GR"/>
        </w:rPr>
        <w:t>.</w:t>
      </w:r>
      <w:r>
        <w:rPr>
          <w:sz w:val="24"/>
          <w:szCs w:val="24"/>
          <w:lang w:val="el-GR"/>
        </w:rPr>
        <w:t xml:space="preserve">Το </w:t>
      </w:r>
      <w:r>
        <w:rPr>
          <w:sz w:val="24"/>
          <w:szCs w:val="24"/>
        </w:rPr>
        <w:t>Android</w:t>
      </w:r>
      <w:r w:rsidRPr="006673AB">
        <w:rPr>
          <w:sz w:val="24"/>
          <w:szCs w:val="24"/>
          <w:lang w:val="el-GR"/>
        </w:rPr>
        <w:t xml:space="preserve"> </w:t>
      </w:r>
      <w:r>
        <w:rPr>
          <w:sz w:val="24"/>
          <w:szCs w:val="24"/>
        </w:rPr>
        <w:t>Studio</w:t>
      </w:r>
      <w:r w:rsidRPr="006673AB">
        <w:rPr>
          <w:sz w:val="24"/>
          <w:szCs w:val="24"/>
          <w:lang w:val="el-GR"/>
        </w:rPr>
        <w:t xml:space="preserve"> </w:t>
      </w:r>
      <w:r>
        <w:rPr>
          <w:sz w:val="24"/>
          <w:szCs w:val="24"/>
          <w:lang w:val="el-GR"/>
        </w:rPr>
        <w:t xml:space="preserve">είναι διαθέσιμο για λήψη σε λειτουργικά συστήματα </w:t>
      </w:r>
      <w:r>
        <w:rPr>
          <w:sz w:val="24"/>
          <w:szCs w:val="24"/>
        </w:rPr>
        <w:t>Windows</w:t>
      </w:r>
      <w:r w:rsidRPr="006673AB">
        <w:rPr>
          <w:sz w:val="24"/>
          <w:szCs w:val="24"/>
          <w:lang w:val="el-GR"/>
        </w:rPr>
        <w:t xml:space="preserve">, </w:t>
      </w:r>
      <w:r>
        <w:rPr>
          <w:sz w:val="24"/>
          <w:szCs w:val="24"/>
        </w:rPr>
        <w:t>macOS</w:t>
      </w:r>
      <w:r w:rsidRPr="006673AB">
        <w:rPr>
          <w:sz w:val="24"/>
          <w:szCs w:val="24"/>
          <w:lang w:val="el-GR"/>
        </w:rPr>
        <w:t xml:space="preserve"> </w:t>
      </w:r>
      <w:r>
        <w:rPr>
          <w:sz w:val="24"/>
          <w:szCs w:val="24"/>
          <w:lang w:val="el-GR"/>
        </w:rPr>
        <w:t xml:space="preserve">και </w:t>
      </w:r>
      <w:r>
        <w:rPr>
          <w:sz w:val="24"/>
          <w:szCs w:val="24"/>
        </w:rPr>
        <w:t>Linux</w:t>
      </w:r>
      <w:r w:rsidRPr="006673AB">
        <w:rPr>
          <w:sz w:val="24"/>
          <w:szCs w:val="24"/>
          <w:lang w:val="el-GR"/>
        </w:rPr>
        <w:t xml:space="preserve">. </w:t>
      </w:r>
      <w:r>
        <w:rPr>
          <w:sz w:val="24"/>
          <w:szCs w:val="24"/>
          <w:lang w:val="el-GR"/>
        </w:rPr>
        <w:t xml:space="preserve">Αποτελεί αντικατάσταση του </w:t>
      </w:r>
      <w:r>
        <w:rPr>
          <w:sz w:val="24"/>
          <w:szCs w:val="24"/>
        </w:rPr>
        <w:t>Eclipse</w:t>
      </w:r>
      <w:r w:rsidRPr="006673AB">
        <w:rPr>
          <w:sz w:val="24"/>
          <w:szCs w:val="24"/>
          <w:lang w:val="el-GR"/>
        </w:rPr>
        <w:t xml:space="preserve"> </w:t>
      </w:r>
      <w:r>
        <w:rPr>
          <w:sz w:val="24"/>
          <w:szCs w:val="24"/>
        </w:rPr>
        <w:t>Android</w:t>
      </w:r>
      <w:r w:rsidRPr="006673AB">
        <w:rPr>
          <w:sz w:val="24"/>
          <w:szCs w:val="24"/>
          <w:lang w:val="el-GR"/>
        </w:rPr>
        <w:t xml:space="preserve"> </w:t>
      </w:r>
      <w:r>
        <w:rPr>
          <w:sz w:val="24"/>
          <w:szCs w:val="24"/>
        </w:rPr>
        <w:t>Development</w:t>
      </w:r>
      <w:r w:rsidRPr="006673AB">
        <w:rPr>
          <w:sz w:val="24"/>
          <w:szCs w:val="24"/>
          <w:lang w:val="el-GR"/>
        </w:rPr>
        <w:t xml:space="preserve"> </w:t>
      </w:r>
      <w:r>
        <w:rPr>
          <w:sz w:val="24"/>
          <w:szCs w:val="24"/>
        </w:rPr>
        <w:t>Tools</w:t>
      </w:r>
      <w:r w:rsidRPr="006673AB">
        <w:rPr>
          <w:sz w:val="24"/>
          <w:szCs w:val="24"/>
          <w:lang w:val="el-GR"/>
        </w:rPr>
        <w:t>(</w:t>
      </w:r>
      <w:r>
        <w:rPr>
          <w:sz w:val="24"/>
          <w:szCs w:val="24"/>
        </w:rPr>
        <w:t>ADT</w:t>
      </w:r>
      <w:r w:rsidRPr="006673AB">
        <w:rPr>
          <w:sz w:val="24"/>
          <w:szCs w:val="24"/>
          <w:lang w:val="el-GR"/>
        </w:rPr>
        <w:t>), ως πρωτε</w:t>
      </w:r>
      <w:r>
        <w:rPr>
          <w:sz w:val="24"/>
          <w:szCs w:val="24"/>
          <w:lang w:val="el-GR"/>
        </w:rPr>
        <w:t xml:space="preserve">ύον </w:t>
      </w:r>
      <w:r>
        <w:rPr>
          <w:sz w:val="24"/>
          <w:szCs w:val="24"/>
        </w:rPr>
        <w:t>IDE</w:t>
      </w:r>
      <w:r w:rsidRPr="006673AB">
        <w:rPr>
          <w:sz w:val="24"/>
          <w:szCs w:val="24"/>
          <w:lang w:val="el-GR"/>
        </w:rPr>
        <w:t xml:space="preserve"> </w:t>
      </w:r>
      <w:r>
        <w:rPr>
          <w:sz w:val="24"/>
          <w:szCs w:val="24"/>
          <w:lang w:val="el-GR"/>
        </w:rPr>
        <w:t xml:space="preserve">για ανάπτυξη εφαρμογών </w:t>
      </w:r>
      <w:r>
        <w:rPr>
          <w:sz w:val="24"/>
          <w:szCs w:val="24"/>
        </w:rPr>
        <w:t>Android</w:t>
      </w:r>
      <w:r w:rsidRPr="006673AB">
        <w:rPr>
          <w:sz w:val="24"/>
          <w:szCs w:val="24"/>
          <w:lang w:val="el-GR"/>
        </w:rPr>
        <w:t xml:space="preserve">. </w:t>
      </w:r>
      <w:r>
        <w:rPr>
          <w:sz w:val="24"/>
          <w:szCs w:val="24"/>
          <w:lang w:val="el-GR"/>
        </w:rPr>
        <w:t xml:space="preserve">Το </w:t>
      </w:r>
      <w:r>
        <w:rPr>
          <w:sz w:val="24"/>
          <w:szCs w:val="24"/>
        </w:rPr>
        <w:t>Android</w:t>
      </w:r>
      <w:r w:rsidRPr="006673AB">
        <w:rPr>
          <w:sz w:val="24"/>
          <w:szCs w:val="24"/>
          <w:lang w:val="el-GR"/>
        </w:rPr>
        <w:t xml:space="preserve"> </w:t>
      </w:r>
      <w:r>
        <w:rPr>
          <w:sz w:val="24"/>
          <w:szCs w:val="24"/>
        </w:rPr>
        <w:t>Studio</w:t>
      </w:r>
      <w:r w:rsidRPr="006673AB">
        <w:rPr>
          <w:sz w:val="24"/>
          <w:szCs w:val="24"/>
          <w:lang w:val="el-GR"/>
        </w:rPr>
        <w:t xml:space="preserve"> </w:t>
      </w:r>
      <w:r>
        <w:rPr>
          <w:sz w:val="24"/>
          <w:szCs w:val="24"/>
          <w:lang w:val="el-GR"/>
        </w:rPr>
        <w:t xml:space="preserve">ανακοινώθηκε στις </w:t>
      </w:r>
      <w:r w:rsidRPr="006673AB">
        <w:rPr>
          <w:sz w:val="24"/>
          <w:szCs w:val="24"/>
          <w:lang w:val="el-GR"/>
        </w:rPr>
        <w:t xml:space="preserve">16 </w:t>
      </w:r>
      <w:r>
        <w:rPr>
          <w:sz w:val="24"/>
          <w:szCs w:val="24"/>
          <w:lang w:val="el-GR"/>
        </w:rPr>
        <w:t xml:space="preserve">Μαΐου στο συνέδριο </w:t>
      </w:r>
      <w:r>
        <w:rPr>
          <w:sz w:val="24"/>
          <w:szCs w:val="24"/>
        </w:rPr>
        <w:t>I</w:t>
      </w:r>
      <w:r w:rsidRPr="006673AB">
        <w:rPr>
          <w:sz w:val="24"/>
          <w:szCs w:val="24"/>
          <w:lang w:val="el-GR"/>
        </w:rPr>
        <w:t>/</w:t>
      </w:r>
      <w:r>
        <w:rPr>
          <w:sz w:val="24"/>
          <w:szCs w:val="24"/>
        </w:rPr>
        <w:t>O</w:t>
      </w:r>
      <w:r w:rsidRPr="006673AB">
        <w:rPr>
          <w:sz w:val="24"/>
          <w:szCs w:val="24"/>
          <w:lang w:val="el-GR"/>
        </w:rPr>
        <w:t xml:space="preserve"> </w:t>
      </w:r>
      <w:ins w:id="924" w:author="Gladiator Gladiator" w:date="2018-05-31T19:45:00Z">
        <w:r w:rsidR="009B0422">
          <w:rPr>
            <w:sz w:val="24"/>
            <w:szCs w:val="24"/>
          </w:rPr>
          <w:t>Google</w:t>
        </w:r>
        <w:r w:rsidR="009B0422">
          <w:rPr>
            <w:sz w:val="24"/>
            <w:szCs w:val="24"/>
            <w:lang w:val="el-GR"/>
          </w:rPr>
          <w:t>. Ήταν</w:t>
        </w:r>
      </w:ins>
      <w:del w:id="925" w:author="Gladiator Gladiator" w:date="2018-05-31T19:45:00Z">
        <w:r w:rsidR="00A64FBF" w:rsidDel="009B0422">
          <w:rPr>
            <w:sz w:val="24"/>
            <w:szCs w:val="24"/>
            <w:lang w:val="el-GR"/>
          </w:rPr>
          <w:tab/>
        </w:r>
      </w:del>
      <w:commentRangeStart w:id="926"/>
      <w:ins w:id="927" w:author="Gladiator Gladiator" w:date="2018-05-23T01:51:00Z">
        <w:r w:rsidR="00A14F52" w:rsidRPr="00C15B19">
          <w:rPr>
            <w:sz w:val="24"/>
            <w:szCs w:val="24"/>
            <w:lang w:val="el-GR"/>
            <w:rPrChange w:id="928" w:author="Gladiator Gladiator" w:date="2018-05-23T01:51:00Z">
              <w:rPr>
                <w:sz w:val="24"/>
                <w:szCs w:val="24"/>
              </w:rPr>
            </w:rPrChange>
          </w:rPr>
          <w:t xml:space="preserve"> </w:t>
        </w:r>
      </w:ins>
      <w:ins w:id="929" w:author="Gladiator Gladiator" w:date="2018-05-31T19:46:00Z">
        <w:r w:rsidR="009B0422">
          <w:rPr>
            <w:sz w:val="24"/>
            <w:szCs w:val="24"/>
            <w:lang w:val="el-GR"/>
          </w:rPr>
          <w:t xml:space="preserve">σε πρώιμο    </w:t>
        </w:r>
        <w:r w:rsidR="009B0422" w:rsidRPr="0061300A">
          <w:rPr>
            <w:sz w:val="24"/>
            <w:szCs w:val="24"/>
            <w:lang w:val="el-GR"/>
          </w:rPr>
          <w:t xml:space="preserve"> </w:t>
        </w:r>
      </w:ins>
      <w:ins w:id="930" w:author="Gladiator Gladiator" w:date="2018-05-23T01:50:00Z">
        <w:r w:rsidR="00A14F52">
          <w:rPr>
            <w:sz w:val="16"/>
            <w:szCs w:val="16"/>
            <w:lang w:val="el-GR"/>
          </w:rPr>
          <w:t xml:space="preserve">Εικόνα 4.1 </w:t>
        </w:r>
        <w:r w:rsidR="00A14F52" w:rsidRPr="004558CB">
          <w:rPr>
            <w:sz w:val="16"/>
            <w:szCs w:val="16"/>
            <w:lang w:val="el-GR"/>
          </w:rPr>
          <w:t xml:space="preserve">: </w:t>
        </w:r>
        <w:r w:rsidR="00A14F52">
          <w:rPr>
            <w:sz w:val="16"/>
            <w:szCs w:val="16"/>
          </w:rPr>
          <w:t>Android</w:t>
        </w:r>
        <w:r w:rsidR="00A14F52" w:rsidRPr="004558CB">
          <w:rPr>
            <w:sz w:val="16"/>
            <w:szCs w:val="16"/>
            <w:lang w:val="el-GR"/>
          </w:rPr>
          <w:t xml:space="preserve"> </w:t>
        </w:r>
        <w:r w:rsidR="00A14F52">
          <w:rPr>
            <w:sz w:val="16"/>
            <w:szCs w:val="16"/>
          </w:rPr>
          <w:t>Studio</w:t>
        </w:r>
        <w:r w:rsidR="00A14F52" w:rsidRPr="00A14F52">
          <w:rPr>
            <w:sz w:val="16"/>
            <w:szCs w:val="16"/>
            <w:lang w:val="el-GR"/>
            <w:rPrChange w:id="931" w:author="Gladiator Gladiator" w:date="2018-05-23T01:50:00Z">
              <w:rPr>
                <w:sz w:val="16"/>
                <w:szCs w:val="16"/>
              </w:rPr>
            </w:rPrChange>
          </w:rPr>
          <w:t xml:space="preserve"> </w:t>
        </w:r>
        <w:r w:rsidR="00A14F52">
          <w:rPr>
            <w:sz w:val="16"/>
            <w:szCs w:val="16"/>
          </w:rPr>
          <w:t>logo</w:t>
        </w:r>
      </w:ins>
      <w:commentRangeEnd w:id="926"/>
      <w:r w:rsidR="00D2316A">
        <w:rPr>
          <w:rStyle w:val="a7"/>
        </w:rPr>
        <w:commentReference w:id="926"/>
      </w:r>
      <w:ins w:id="932" w:author="Gladiator Gladiator" w:date="2018-05-23T01:50:00Z">
        <w:r w:rsidR="00A14F52" w:rsidRPr="00CB128B">
          <w:rPr>
            <w:sz w:val="16"/>
            <w:szCs w:val="16"/>
            <w:lang w:val="el-GR"/>
          </w:rPr>
          <w:t xml:space="preserve">    </w:t>
        </w:r>
      </w:ins>
      <w:del w:id="933" w:author="Gladiator Gladiator" w:date="2018-05-31T19:45:00Z">
        <w:r w:rsidR="00433F24" w:rsidDel="009B0422">
          <w:rPr>
            <w:sz w:val="24"/>
            <w:szCs w:val="24"/>
          </w:rPr>
          <w:delText>Google</w:delText>
        </w:r>
        <w:r w:rsidR="00433F24" w:rsidDel="009B0422">
          <w:rPr>
            <w:sz w:val="24"/>
            <w:szCs w:val="24"/>
            <w:lang w:val="el-GR"/>
          </w:rPr>
          <w:delText xml:space="preserve">. Ήταν </w:delText>
        </w:r>
      </w:del>
      <w:del w:id="934" w:author="Gladiator Gladiator" w:date="2018-05-31T19:46:00Z">
        <w:r w:rsidR="00433F24" w:rsidDel="009B0422">
          <w:rPr>
            <w:sz w:val="24"/>
            <w:szCs w:val="24"/>
            <w:lang w:val="el-GR"/>
          </w:rPr>
          <w:delText>σε πρώιμο</w:delText>
        </w:r>
      </w:del>
      <w:del w:id="935" w:author="Gladiator Gladiator" w:date="2018-05-23T01:50:00Z">
        <w:r w:rsidR="00433F24" w:rsidDel="00A14F52">
          <w:rPr>
            <w:sz w:val="24"/>
            <w:szCs w:val="24"/>
            <w:lang w:val="el-GR"/>
          </w:rPr>
          <w:delText xml:space="preserve">    </w:delText>
        </w:r>
        <w:r w:rsidR="00433F24" w:rsidDel="00A14F52">
          <w:rPr>
            <w:sz w:val="24"/>
            <w:szCs w:val="24"/>
            <w:lang w:val="el-GR"/>
          </w:rPr>
          <w:tab/>
        </w:r>
        <w:r w:rsidR="00A64FBF" w:rsidDel="00A14F52">
          <w:rPr>
            <w:sz w:val="16"/>
            <w:szCs w:val="16"/>
            <w:lang w:val="el-GR"/>
          </w:rPr>
          <w:delText xml:space="preserve">Εικόνα </w:delText>
        </w:r>
        <w:r w:rsidR="00841733" w:rsidDel="00A14F52">
          <w:rPr>
            <w:sz w:val="16"/>
            <w:szCs w:val="16"/>
            <w:lang w:val="el-GR"/>
          </w:rPr>
          <w:delText>4.</w:delText>
        </w:r>
        <w:r w:rsidR="00DA3613" w:rsidDel="00A14F52">
          <w:rPr>
            <w:sz w:val="16"/>
            <w:szCs w:val="16"/>
            <w:lang w:val="el-GR"/>
          </w:rPr>
          <w:delText>1</w:delText>
        </w:r>
        <w:r w:rsidR="00A64FBF" w:rsidDel="00A14F52">
          <w:rPr>
            <w:sz w:val="16"/>
            <w:szCs w:val="16"/>
            <w:lang w:val="el-GR"/>
          </w:rPr>
          <w:delText xml:space="preserve"> </w:delText>
        </w:r>
        <w:r w:rsidR="00A64FBF" w:rsidRPr="004558CB" w:rsidDel="00A14F52">
          <w:rPr>
            <w:sz w:val="16"/>
            <w:szCs w:val="16"/>
            <w:lang w:val="el-GR"/>
          </w:rPr>
          <w:delText xml:space="preserve">: </w:delText>
        </w:r>
        <w:r w:rsidR="00A64FBF" w:rsidDel="00A14F52">
          <w:rPr>
            <w:sz w:val="16"/>
            <w:szCs w:val="16"/>
          </w:rPr>
          <w:delText>Android</w:delText>
        </w:r>
        <w:r w:rsidR="00A64FBF" w:rsidRPr="004558CB" w:rsidDel="00A14F52">
          <w:rPr>
            <w:sz w:val="16"/>
            <w:szCs w:val="16"/>
            <w:lang w:val="el-GR"/>
          </w:rPr>
          <w:delText xml:space="preserve"> </w:delText>
        </w:r>
        <w:r w:rsidR="00A64FBF" w:rsidDel="00A14F52">
          <w:rPr>
            <w:sz w:val="16"/>
            <w:szCs w:val="16"/>
          </w:rPr>
          <w:delText>Studio</w:delText>
        </w:r>
        <w:r w:rsidR="00A64FBF" w:rsidRPr="004558CB" w:rsidDel="00A14F52">
          <w:rPr>
            <w:sz w:val="16"/>
            <w:szCs w:val="16"/>
            <w:lang w:val="el-GR"/>
          </w:rPr>
          <w:delText xml:space="preserve"> </w:delText>
        </w:r>
        <w:r w:rsidR="00A64FBF" w:rsidDel="00A14F52">
          <w:rPr>
            <w:sz w:val="16"/>
            <w:szCs w:val="16"/>
          </w:rPr>
          <w:delText>logo</w:delText>
        </w:r>
        <w:r w:rsidR="00A64FBF" w:rsidRPr="004558CB" w:rsidDel="00A14F52">
          <w:rPr>
            <w:sz w:val="16"/>
            <w:szCs w:val="16"/>
            <w:lang w:val="el-GR"/>
          </w:rPr>
          <w:delText xml:space="preserve"> </w:delText>
        </w:r>
        <w:r w:rsidR="00A64FBF" w:rsidRPr="004558CB" w:rsidDel="00A14F52">
          <w:rPr>
            <w:sz w:val="24"/>
            <w:szCs w:val="24"/>
            <w:lang w:val="el-GR"/>
          </w:rPr>
          <w:delText xml:space="preserve">     </w:delText>
        </w:r>
        <w:r w:rsidR="00A64FBF" w:rsidDel="00A14F52">
          <w:rPr>
            <w:sz w:val="24"/>
            <w:szCs w:val="24"/>
            <w:lang w:val="el-GR"/>
          </w:rPr>
          <w:delText xml:space="preserve">  </w:delText>
        </w:r>
      </w:del>
      <w:r w:rsidR="00415681">
        <w:rPr>
          <w:sz w:val="24"/>
          <w:szCs w:val="24"/>
          <w:lang w:val="el-GR"/>
        </w:rPr>
        <w:t>στάδιο</w:t>
      </w:r>
      <w:r w:rsidR="00A64FBF">
        <w:rPr>
          <w:sz w:val="24"/>
          <w:szCs w:val="24"/>
          <w:lang w:val="el-GR"/>
        </w:rPr>
        <w:t xml:space="preserve">  </w:t>
      </w:r>
      <w:r>
        <w:rPr>
          <w:sz w:val="24"/>
          <w:szCs w:val="24"/>
          <w:lang w:val="el-GR"/>
        </w:rPr>
        <w:t xml:space="preserve">ξεκινώντας από την έκδοση 0.1 συνέχεια εισήλθε σε </w:t>
      </w:r>
      <w:r>
        <w:rPr>
          <w:sz w:val="24"/>
          <w:szCs w:val="24"/>
        </w:rPr>
        <w:t>beta</w:t>
      </w:r>
      <w:r w:rsidRPr="006673AB">
        <w:rPr>
          <w:sz w:val="24"/>
          <w:szCs w:val="24"/>
          <w:lang w:val="el-GR"/>
        </w:rPr>
        <w:t xml:space="preserve"> </w:t>
      </w:r>
      <w:r>
        <w:rPr>
          <w:sz w:val="24"/>
          <w:szCs w:val="24"/>
        </w:rPr>
        <w:t>stage</w:t>
      </w:r>
      <w:r w:rsidRPr="006673AB">
        <w:rPr>
          <w:sz w:val="24"/>
          <w:szCs w:val="24"/>
          <w:lang w:val="el-GR"/>
        </w:rPr>
        <w:t xml:space="preserve"> </w:t>
      </w:r>
      <w:r>
        <w:rPr>
          <w:sz w:val="24"/>
          <w:szCs w:val="24"/>
          <w:lang w:val="el-GR"/>
        </w:rPr>
        <w:t>ξεκινώντας από την έκδοση 0.8, που κυκλοφόρησε τον Ιούνιο του 2014. Η πρώτη σταθερή έκδοση κυκλοφόρησε τον Δεκέμβριο του 2014, ξεκινώντας από την έκδοση 1.0, ενώ σήμερα η τρέχουσα σταθερή έκδοση είναι η 3.1 που κυκλοφόρησε τον Μάρτιο του 2018.</w:t>
      </w:r>
      <w:r w:rsidRPr="004558CB">
        <w:rPr>
          <w:sz w:val="24"/>
          <w:szCs w:val="24"/>
          <w:lang w:val="el-GR"/>
        </w:rPr>
        <w:t xml:space="preserve"> </w:t>
      </w:r>
    </w:p>
    <w:p w14:paraId="6C487ECA" w14:textId="583C240B" w:rsidR="00841733" w:rsidRDefault="00C52522" w:rsidP="00841733">
      <w:pPr>
        <w:ind w:firstLine="180"/>
        <w:jc w:val="both"/>
        <w:rPr>
          <w:sz w:val="24"/>
          <w:szCs w:val="24"/>
          <w:lang w:val="el-GR"/>
        </w:rPr>
      </w:pPr>
      <w:r>
        <w:rPr>
          <w:noProof/>
          <w:sz w:val="24"/>
          <w:szCs w:val="24"/>
        </w:rPr>
        <w:drawing>
          <wp:anchor distT="0" distB="0" distL="114300" distR="114300" simplePos="0" relativeHeight="251670528" behindDoc="0" locked="0" layoutInCell="1" allowOverlap="1" wp14:anchorId="79965A65" wp14:editId="1816DCD7">
            <wp:simplePos x="0" y="0"/>
            <wp:positionH relativeFrom="column">
              <wp:posOffset>2981325</wp:posOffset>
            </wp:positionH>
            <wp:positionV relativeFrom="paragraph">
              <wp:posOffset>66675</wp:posOffset>
            </wp:positionV>
            <wp:extent cx="2809875" cy="1419225"/>
            <wp:effectExtent l="0" t="0" r="9525" b="9525"/>
            <wp:wrapSquare wrapText="bothSides"/>
            <wp:docPr id="12" name="Εικόνα 12" descr="C:\Users\Gladiator\AppData\Local\Microsoft\Windows\INetCache\Content.Word\kot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ladiator\AppData\Local\Microsoft\Windows\INetCache\Content.Word\kotli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987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lang w:val="el-GR"/>
        </w:rPr>
        <w:t xml:space="preserve">Η γλώσσα προγραμματισμού του </w:t>
      </w:r>
      <w:r>
        <w:rPr>
          <w:sz w:val="24"/>
          <w:szCs w:val="24"/>
        </w:rPr>
        <w:t>Android</w:t>
      </w:r>
      <w:r w:rsidRPr="001B38F4">
        <w:rPr>
          <w:sz w:val="24"/>
          <w:szCs w:val="24"/>
          <w:lang w:val="el-GR"/>
        </w:rPr>
        <w:t xml:space="preserve"> </w:t>
      </w:r>
      <w:r>
        <w:rPr>
          <w:sz w:val="24"/>
          <w:szCs w:val="24"/>
        </w:rPr>
        <w:t>Studio</w:t>
      </w:r>
      <w:r w:rsidRPr="001B38F4">
        <w:rPr>
          <w:sz w:val="24"/>
          <w:szCs w:val="24"/>
          <w:lang w:val="el-GR"/>
        </w:rPr>
        <w:t xml:space="preserve"> </w:t>
      </w:r>
      <w:r>
        <w:rPr>
          <w:sz w:val="24"/>
          <w:szCs w:val="24"/>
          <w:lang w:val="el-GR"/>
        </w:rPr>
        <w:t xml:space="preserve">είναι η </w:t>
      </w:r>
      <w:r>
        <w:rPr>
          <w:sz w:val="24"/>
          <w:szCs w:val="24"/>
        </w:rPr>
        <w:t>Kotlin</w:t>
      </w:r>
      <w:ins w:id="936" w:author="goumop" w:date="2018-05-21T18:32:00Z">
        <w:r w:rsidR="00DA5A25">
          <w:rPr>
            <w:sz w:val="24"/>
            <w:szCs w:val="24"/>
            <w:lang w:val="el-GR"/>
          </w:rPr>
          <w:t xml:space="preserve"> </w:t>
        </w:r>
      </w:ins>
      <w:r w:rsidRPr="001C28C4">
        <w:rPr>
          <w:sz w:val="24"/>
          <w:lang w:val="el-GR"/>
        </w:rPr>
        <w:t>[</w:t>
      </w:r>
      <w:ins w:id="937" w:author="Gladiator Gladiator" w:date="2018-05-31T21:03:00Z">
        <w:r w:rsidR="005C027A" w:rsidRPr="005D2851">
          <w:rPr>
            <w:color w:val="4472C4" w:themeColor="accent5"/>
            <w:sz w:val="24"/>
            <w:lang w:val="el-GR"/>
          </w:rPr>
          <w:fldChar w:fldCharType="begin"/>
        </w:r>
        <w:r w:rsidR="005C027A" w:rsidRPr="005C027A">
          <w:rPr>
            <w:color w:val="4472C4" w:themeColor="accent5"/>
            <w:sz w:val="24"/>
            <w:lang w:val="el-GR"/>
            <w:rPrChange w:id="938" w:author="Gladiator Gladiator" w:date="2018-05-31T21:03:00Z">
              <w:rPr>
                <w:sz w:val="24"/>
                <w:lang w:val="el-GR"/>
              </w:rPr>
            </w:rPrChange>
          </w:rPr>
          <w:instrText xml:space="preserve"> REF _Ref515563704 \n \h </w:instrText>
        </w:r>
      </w:ins>
      <w:r w:rsidR="005C027A" w:rsidRPr="005C027A">
        <w:rPr>
          <w:color w:val="4472C4" w:themeColor="accent5"/>
          <w:sz w:val="24"/>
          <w:lang w:val="el-GR"/>
          <w:rPrChange w:id="939" w:author="Gladiator Gladiator" w:date="2018-05-31T21:03:00Z">
            <w:rPr>
              <w:color w:val="4472C4" w:themeColor="accent5"/>
              <w:sz w:val="24"/>
              <w:lang w:val="el-GR"/>
            </w:rPr>
          </w:rPrChange>
        </w:rPr>
      </w:r>
      <w:r w:rsidR="005C027A" w:rsidRPr="005C027A">
        <w:rPr>
          <w:color w:val="4472C4" w:themeColor="accent5"/>
          <w:sz w:val="24"/>
          <w:lang w:val="el-GR"/>
          <w:rPrChange w:id="940" w:author="Gladiator Gladiator" w:date="2018-05-31T21:03:00Z">
            <w:rPr>
              <w:color w:val="4472C4" w:themeColor="accent5"/>
              <w:sz w:val="24"/>
              <w:lang w:val="el-GR"/>
            </w:rPr>
          </w:rPrChange>
        </w:rPr>
        <w:fldChar w:fldCharType="separate"/>
      </w:r>
      <w:ins w:id="941" w:author="Gladiator Gladiator" w:date="2018-05-31T21:03:00Z">
        <w:r w:rsidR="005C027A" w:rsidRPr="005C027A">
          <w:rPr>
            <w:color w:val="4472C4" w:themeColor="accent5"/>
            <w:sz w:val="24"/>
            <w:lang w:val="el-GR"/>
            <w:rPrChange w:id="942" w:author="Gladiator Gladiator" w:date="2018-05-31T21:03:00Z">
              <w:rPr>
                <w:sz w:val="24"/>
                <w:lang w:val="el-GR"/>
              </w:rPr>
            </w:rPrChange>
          </w:rPr>
          <w:t>17</w:t>
        </w:r>
        <w:r w:rsidR="005C027A" w:rsidRPr="005D2851">
          <w:rPr>
            <w:color w:val="4472C4" w:themeColor="accent5"/>
            <w:sz w:val="24"/>
            <w:lang w:val="el-GR"/>
          </w:rPr>
          <w:fldChar w:fldCharType="end"/>
        </w:r>
      </w:ins>
      <w:del w:id="943" w:author="Gladiator Gladiator" w:date="2018-05-31T20:59:00Z">
        <w:r w:rsidRPr="001C28C4" w:rsidDel="005C027A">
          <w:rPr>
            <w:sz w:val="24"/>
            <w:lang w:val="el-GR"/>
          </w:rPr>
          <w:delText>17</w:delText>
        </w:r>
      </w:del>
      <w:r w:rsidRPr="001C28C4">
        <w:rPr>
          <w:sz w:val="24"/>
          <w:lang w:val="el-GR"/>
        </w:rPr>
        <w:t>]</w:t>
      </w:r>
      <w:r w:rsidRPr="006B48FA">
        <w:rPr>
          <w:sz w:val="24"/>
          <w:lang w:val="el-GR"/>
        </w:rPr>
        <w:t>,</w:t>
      </w:r>
      <w:r w:rsidRPr="00DA5A25">
        <w:rPr>
          <w:sz w:val="28"/>
          <w:szCs w:val="24"/>
          <w:lang w:val="el-GR"/>
          <w:rPrChange w:id="944" w:author="goumop" w:date="2018-05-21T18:32:00Z">
            <w:rPr>
              <w:sz w:val="24"/>
              <w:szCs w:val="24"/>
              <w:lang w:val="el-GR"/>
            </w:rPr>
          </w:rPrChange>
        </w:rPr>
        <w:t xml:space="preserve"> </w:t>
      </w:r>
      <w:r w:rsidRPr="001B38F4">
        <w:rPr>
          <w:sz w:val="24"/>
          <w:szCs w:val="24"/>
          <w:lang w:val="el-GR"/>
        </w:rPr>
        <w:t>η οπο</w:t>
      </w:r>
      <w:r>
        <w:rPr>
          <w:sz w:val="24"/>
          <w:szCs w:val="24"/>
          <w:lang w:val="el-GR"/>
        </w:rPr>
        <w:t xml:space="preserve">ία από τον Μάιο του 2017 σύμφωνα με την </w:t>
      </w:r>
      <w:r>
        <w:rPr>
          <w:sz w:val="24"/>
          <w:szCs w:val="24"/>
        </w:rPr>
        <w:t>Google</w:t>
      </w:r>
      <w:r>
        <w:rPr>
          <w:sz w:val="24"/>
          <w:szCs w:val="24"/>
          <w:lang w:val="el-GR"/>
        </w:rPr>
        <w:t xml:space="preserve">, είναι η επίσημη γλώσσα του </w:t>
      </w:r>
      <w:r>
        <w:rPr>
          <w:sz w:val="24"/>
          <w:szCs w:val="24"/>
        </w:rPr>
        <w:t>Android</w:t>
      </w:r>
      <w:r>
        <w:rPr>
          <w:sz w:val="24"/>
          <w:szCs w:val="24"/>
          <w:lang w:val="el-GR"/>
        </w:rPr>
        <w:t>.</w:t>
      </w:r>
      <w:r w:rsidRPr="001B38F4">
        <w:rPr>
          <w:sz w:val="24"/>
          <w:szCs w:val="24"/>
          <w:lang w:val="el-GR"/>
        </w:rPr>
        <w:t xml:space="preserve"> Η </w:t>
      </w:r>
      <w:r>
        <w:rPr>
          <w:sz w:val="24"/>
          <w:szCs w:val="24"/>
        </w:rPr>
        <w:t>Kotlin</w:t>
      </w:r>
      <w:r w:rsidRPr="001B38F4">
        <w:rPr>
          <w:sz w:val="24"/>
          <w:szCs w:val="24"/>
          <w:lang w:val="el-GR"/>
        </w:rPr>
        <w:t xml:space="preserve"> </w:t>
      </w:r>
      <w:r>
        <w:rPr>
          <w:sz w:val="24"/>
          <w:szCs w:val="24"/>
          <w:lang w:val="el-GR"/>
        </w:rPr>
        <w:t xml:space="preserve">είναι μια αντικειμενοστραφείς γλώσσα προγραμματισμού που σχεδιάστηκε από την ομάδα </w:t>
      </w:r>
      <w:r>
        <w:rPr>
          <w:sz w:val="24"/>
          <w:szCs w:val="24"/>
        </w:rPr>
        <w:t>JetBrains</w:t>
      </w:r>
      <w:r w:rsidRPr="001B38F4">
        <w:rPr>
          <w:sz w:val="24"/>
          <w:szCs w:val="24"/>
          <w:lang w:val="el-GR"/>
        </w:rPr>
        <w:t xml:space="preserve">. </w:t>
      </w:r>
      <w:r>
        <w:rPr>
          <w:sz w:val="24"/>
          <w:szCs w:val="24"/>
          <w:lang w:val="el-GR"/>
        </w:rPr>
        <w:t xml:space="preserve">Τρέχει πάνω στην εικονική μηχανή της </w:t>
      </w:r>
      <w:r>
        <w:rPr>
          <w:sz w:val="24"/>
          <w:szCs w:val="24"/>
        </w:rPr>
        <w:t>Java</w:t>
      </w:r>
      <w:r w:rsidRPr="001B38F4">
        <w:rPr>
          <w:sz w:val="24"/>
          <w:szCs w:val="24"/>
          <w:lang w:val="el-GR"/>
        </w:rPr>
        <w:t xml:space="preserve"> </w:t>
      </w:r>
      <w:r>
        <w:rPr>
          <w:sz w:val="24"/>
          <w:szCs w:val="24"/>
          <w:lang w:val="el-GR"/>
        </w:rPr>
        <w:t>(</w:t>
      </w:r>
      <w:r>
        <w:rPr>
          <w:sz w:val="24"/>
          <w:szCs w:val="24"/>
        </w:rPr>
        <w:t>JVM</w:t>
      </w:r>
      <w:r w:rsidRPr="001B38F4">
        <w:rPr>
          <w:sz w:val="24"/>
          <w:szCs w:val="24"/>
          <w:lang w:val="el-GR"/>
        </w:rPr>
        <w:t xml:space="preserve">) </w:t>
      </w:r>
      <w:r>
        <w:rPr>
          <w:sz w:val="24"/>
          <w:szCs w:val="24"/>
          <w:lang w:val="el-GR"/>
        </w:rPr>
        <w:t xml:space="preserve">και έχει επηρεαστεί από τις γλώσσες </w:t>
      </w:r>
      <w:r>
        <w:rPr>
          <w:sz w:val="24"/>
          <w:szCs w:val="24"/>
        </w:rPr>
        <w:t>Java</w:t>
      </w:r>
      <w:r w:rsidRPr="001B38F4">
        <w:rPr>
          <w:sz w:val="24"/>
          <w:szCs w:val="24"/>
          <w:lang w:val="el-GR"/>
        </w:rPr>
        <w:t xml:space="preserve">, </w:t>
      </w:r>
      <w:r>
        <w:rPr>
          <w:sz w:val="24"/>
          <w:szCs w:val="24"/>
        </w:rPr>
        <w:t>Scala</w:t>
      </w:r>
      <w:r w:rsidRPr="001B38F4">
        <w:rPr>
          <w:sz w:val="24"/>
          <w:szCs w:val="24"/>
          <w:lang w:val="el-GR"/>
        </w:rPr>
        <w:t xml:space="preserve">, </w:t>
      </w:r>
      <w:r>
        <w:rPr>
          <w:sz w:val="24"/>
          <w:szCs w:val="24"/>
        </w:rPr>
        <w:t>C</w:t>
      </w:r>
      <w:r>
        <w:rPr>
          <w:sz w:val="24"/>
          <w:szCs w:val="24"/>
          <w:lang w:val="el-GR"/>
        </w:rPr>
        <w:t xml:space="preserve"># και τη </w:t>
      </w:r>
      <w:r>
        <w:rPr>
          <w:sz w:val="24"/>
          <w:szCs w:val="24"/>
        </w:rPr>
        <w:t>Groovy</w:t>
      </w:r>
      <w:r>
        <w:rPr>
          <w:sz w:val="24"/>
          <w:szCs w:val="24"/>
          <w:lang w:val="el-GR"/>
        </w:rPr>
        <w:t xml:space="preserve">. </w:t>
      </w:r>
      <w:r w:rsidR="00841733">
        <w:rPr>
          <w:sz w:val="24"/>
          <w:szCs w:val="24"/>
          <w:lang w:val="el-GR"/>
        </w:rPr>
        <w:t xml:space="preserve"> </w:t>
      </w:r>
      <w:r w:rsidR="00841733">
        <w:rPr>
          <w:sz w:val="24"/>
          <w:szCs w:val="24"/>
          <w:lang w:val="el-GR"/>
        </w:rPr>
        <w:tab/>
      </w:r>
      <w:ins w:id="945" w:author="Gladiator Gladiator" w:date="2018-05-31T19:46:00Z">
        <w:r w:rsidR="006160B8">
          <w:rPr>
            <w:sz w:val="24"/>
            <w:szCs w:val="24"/>
            <w:lang w:val="el-GR"/>
          </w:rPr>
          <w:tab/>
          <w:t xml:space="preserve">        </w:t>
        </w:r>
      </w:ins>
      <w:del w:id="946" w:author="Gladiator Gladiator" w:date="2018-05-31T19:46:00Z">
        <w:r w:rsidR="00841733" w:rsidDel="006160B8">
          <w:rPr>
            <w:sz w:val="24"/>
            <w:szCs w:val="24"/>
            <w:lang w:val="el-GR"/>
          </w:rPr>
          <w:tab/>
        </w:r>
        <w:r w:rsidR="00433F24" w:rsidDel="006160B8">
          <w:rPr>
            <w:sz w:val="24"/>
            <w:szCs w:val="24"/>
            <w:lang w:val="el-GR"/>
          </w:rPr>
          <w:tab/>
          <w:delText xml:space="preserve">           </w:delText>
        </w:r>
      </w:del>
      <w:r w:rsidR="00433F24">
        <w:rPr>
          <w:sz w:val="24"/>
          <w:szCs w:val="24"/>
          <w:lang w:val="el-GR"/>
        </w:rPr>
        <w:t xml:space="preserve"> </w:t>
      </w:r>
      <w:r w:rsidR="00841733">
        <w:rPr>
          <w:sz w:val="16"/>
          <w:szCs w:val="16"/>
          <w:lang w:val="el-GR"/>
        </w:rPr>
        <w:t>Εικόνα 4.</w:t>
      </w:r>
      <w:r w:rsidR="00DA3613">
        <w:rPr>
          <w:sz w:val="16"/>
          <w:szCs w:val="16"/>
          <w:lang w:val="el-GR"/>
        </w:rPr>
        <w:t>2</w:t>
      </w:r>
      <w:r w:rsidR="00841733">
        <w:rPr>
          <w:sz w:val="16"/>
          <w:szCs w:val="16"/>
          <w:lang w:val="el-GR"/>
        </w:rPr>
        <w:t xml:space="preserve"> </w:t>
      </w:r>
      <w:r w:rsidR="00841733" w:rsidRPr="00E74233">
        <w:rPr>
          <w:sz w:val="16"/>
          <w:szCs w:val="16"/>
          <w:lang w:val="el-GR"/>
        </w:rPr>
        <w:t xml:space="preserve">: </w:t>
      </w:r>
      <w:r w:rsidR="00841733">
        <w:rPr>
          <w:sz w:val="16"/>
          <w:szCs w:val="16"/>
        </w:rPr>
        <w:t>Kotlin</w:t>
      </w:r>
      <w:r w:rsidR="00841733" w:rsidRPr="00E74233">
        <w:rPr>
          <w:sz w:val="16"/>
          <w:szCs w:val="16"/>
          <w:lang w:val="el-GR"/>
        </w:rPr>
        <w:t xml:space="preserve"> </w:t>
      </w:r>
      <w:r w:rsidR="00841733">
        <w:rPr>
          <w:sz w:val="16"/>
          <w:szCs w:val="16"/>
        </w:rPr>
        <w:t>Programming</w:t>
      </w:r>
      <w:r w:rsidR="00841733" w:rsidRPr="00E74233">
        <w:rPr>
          <w:sz w:val="16"/>
          <w:szCs w:val="16"/>
          <w:lang w:val="el-GR"/>
        </w:rPr>
        <w:t xml:space="preserve"> </w:t>
      </w:r>
      <w:r w:rsidR="00841733">
        <w:rPr>
          <w:sz w:val="16"/>
          <w:szCs w:val="16"/>
        </w:rPr>
        <w:t>Language</w:t>
      </w:r>
    </w:p>
    <w:p w14:paraId="343502D2" w14:textId="77777777" w:rsidR="00C52522" w:rsidRPr="00F11A38" w:rsidRDefault="00841733" w:rsidP="00841733">
      <w:pPr>
        <w:ind w:firstLine="180"/>
        <w:jc w:val="both"/>
        <w:rPr>
          <w:sz w:val="24"/>
          <w:szCs w:val="24"/>
          <w:lang w:val="el-GR"/>
        </w:rPr>
      </w:pPr>
      <w:r>
        <w:rPr>
          <w:sz w:val="24"/>
          <w:szCs w:val="24"/>
          <w:lang w:val="el-GR"/>
        </w:rPr>
        <w:t xml:space="preserve">Από τον </w:t>
      </w:r>
      <w:r w:rsidR="00C52522" w:rsidRPr="00E74233">
        <w:rPr>
          <w:sz w:val="16"/>
          <w:szCs w:val="16"/>
          <w:lang w:val="el-GR"/>
        </w:rPr>
        <w:t xml:space="preserve"> </w:t>
      </w:r>
      <w:r w:rsidR="00C52522">
        <w:rPr>
          <w:sz w:val="24"/>
          <w:szCs w:val="24"/>
          <w:lang w:val="el-GR"/>
        </w:rPr>
        <w:t xml:space="preserve">Φεβρουάριο του 2012 η </w:t>
      </w:r>
      <w:r w:rsidR="00C52522">
        <w:rPr>
          <w:sz w:val="24"/>
          <w:szCs w:val="24"/>
        </w:rPr>
        <w:t>Kotlin</w:t>
      </w:r>
      <w:r w:rsidR="00C52522" w:rsidRPr="00F11A38">
        <w:rPr>
          <w:sz w:val="24"/>
          <w:szCs w:val="24"/>
          <w:lang w:val="el-GR"/>
        </w:rPr>
        <w:t xml:space="preserve"> </w:t>
      </w:r>
      <w:r w:rsidR="00C52522">
        <w:rPr>
          <w:sz w:val="24"/>
          <w:szCs w:val="24"/>
          <w:lang w:val="el-GR"/>
        </w:rPr>
        <w:t>αναπτύσσεται</w:t>
      </w:r>
      <w:r w:rsidR="00C52522" w:rsidRPr="00E74233">
        <w:rPr>
          <w:sz w:val="16"/>
          <w:szCs w:val="16"/>
          <w:lang w:val="el-GR"/>
        </w:rPr>
        <w:t xml:space="preserve"> </w:t>
      </w:r>
      <w:r w:rsidR="00C52522">
        <w:rPr>
          <w:sz w:val="24"/>
          <w:szCs w:val="24"/>
          <w:lang w:val="el-GR"/>
        </w:rPr>
        <w:t xml:space="preserve">ως γλώσσα ανοικτού κώδικα. Η πρώτη επίσημη έκδοση της είναι η 1.0, η οποία δημοσιεύτηκε τον Φεβρουάριο του 2016. Η </w:t>
      </w:r>
      <w:r w:rsidR="00C52522">
        <w:rPr>
          <w:sz w:val="24"/>
          <w:szCs w:val="24"/>
        </w:rPr>
        <w:t>Kotlin</w:t>
      </w:r>
      <w:r w:rsidR="00C52522" w:rsidRPr="00F11A38">
        <w:rPr>
          <w:sz w:val="24"/>
          <w:szCs w:val="24"/>
          <w:lang w:val="el-GR"/>
        </w:rPr>
        <w:t xml:space="preserve"> </w:t>
      </w:r>
      <w:r w:rsidR="00C52522">
        <w:rPr>
          <w:sz w:val="24"/>
          <w:szCs w:val="24"/>
          <w:lang w:val="el-GR"/>
        </w:rPr>
        <w:t xml:space="preserve">αξιοποιεί τις υπάρχουσες βιβλιοθήκες για την εικονική μηχανή της </w:t>
      </w:r>
      <w:r w:rsidR="00C52522">
        <w:rPr>
          <w:sz w:val="24"/>
          <w:szCs w:val="24"/>
        </w:rPr>
        <w:t>Java</w:t>
      </w:r>
      <w:r w:rsidR="00C52522" w:rsidRPr="00F11A38">
        <w:rPr>
          <w:sz w:val="24"/>
          <w:szCs w:val="24"/>
          <w:lang w:val="el-GR"/>
        </w:rPr>
        <w:t xml:space="preserve"> </w:t>
      </w:r>
      <w:r w:rsidR="00C52522">
        <w:rPr>
          <w:sz w:val="24"/>
          <w:szCs w:val="24"/>
          <w:lang w:val="el-GR"/>
        </w:rPr>
        <w:t xml:space="preserve">για </w:t>
      </w:r>
      <w:r w:rsidR="00C52522">
        <w:rPr>
          <w:sz w:val="24"/>
          <w:szCs w:val="24"/>
        </w:rPr>
        <w:t>Android</w:t>
      </w:r>
      <w:r w:rsidR="00C52522" w:rsidRPr="00F11A38">
        <w:rPr>
          <w:sz w:val="24"/>
          <w:szCs w:val="24"/>
          <w:lang w:val="el-GR"/>
        </w:rPr>
        <w:t xml:space="preserve"> </w:t>
      </w:r>
      <w:r w:rsidR="00C52522">
        <w:rPr>
          <w:sz w:val="24"/>
          <w:szCs w:val="24"/>
          <w:lang w:val="el-GR"/>
        </w:rPr>
        <w:t xml:space="preserve">και </w:t>
      </w:r>
      <w:r w:rsidR="00C52522">
        <w:rPr>
          <w:sz w:val="24"/>
          <w:szCs w:val="24"/>
        </w:rPr>
        <w:t>web</w:t>
      </w:r>
      <w:r w:rsidR="00C52522" w:rsidRPr="00F11A38">
        <w:rPr>
          <w:sz w:val="24"/>
          <w:szCs w:val="24"/>
          <w:lang w:val="el-GR"/>
        </w:rPr>
        <w:t xml:space="preserve"> </w:t>
      </w:r>
      <w:r w:rsidR="00C52522">
        <w:rPr>
          <w:sz w:val="24"/>
          <w:szCs w:val="24"/>
        </w:rPr>
        <w:t>Browser</w:t>
      </w:r>
      <w:r w:rsidR="00C52522" w:rsidRPr="00F11A38">
        <w:rPr>
          <w:sz w:val="24"/>
          <w:szCs w:val="24"/>
          <w:lang w:val="el-GR"/>
        </w:rPr>
        <w:t>.</w:t>
      </w:r>
    </w:p>
    <w:p w14:paraId="70B9FA71" w14:textId="28E1F13F" w:rsidR="00C52522" w:rsidRDefault="006E396C" w:rsidP="00C52522">
      <w:pPr>
        <w:ind w:firstLine="180"/>
        <w:jc w:val="both"/>
        <w:rPr>
          <w:sz w:val="24"/>
          <w:szCs w:val="24"/>
          <w:lang w:val="el-GR"/>
        </w:rPr>
      </w:pPr>
      <w:r>
        <w:rPr>
          <w:noProof/>
          <w:sz w:val="24"/>
          <w:szCs w:val="24"/>
        </w:rPr>
        <w:drawing>
          <wp:anchor distT="0" distB="0" distL="114300" distR="114300" simplePos="0" relativeHeight="251671552" behindDoc="0" locked="0" layoutInCell="1" allowOverlap="1" wp14:anchorId="4022D93B" wp14:editId="2D215A7D">
            <wp:simplePos x="0" y="0"/>
            <wp:positionH relativeFrom="column">
              <wp:posOffset>3581400</wp:posOffset>
            </wp:positionH>
            <wp:positionV relativeFrom="paragraph">
              <wp:posOffset>13335</wp:posOffset>
            </wp:positionV>
            <wp:extent cx="2076450" cy="1762125"/>
            <wp:effectExtent l="0" t="0" r="0" b="0"/>
            <wp:wrapSquare wrapText="bothSides"/>
            <wp:docPr id="13" name="Εικόνα 13" descr="C:\Users\Gladiator\AppData\Local\Microsoft\Windows\INetCache\Content.Word\java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ladiator\AppData\Local\Microsoft\Windows\INetCache\Content.Word\java log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7645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22">
        <w:rPr>
          <w:sz w:val="24"/>
          <w:szCs w:val="24"/>
          <w:lang w:val="el-GR"/>
        </w:rPr>
        <w:t xml:space="preserve">Η εφαρμογή έχει γραφτεί σε </w:t>
      </w:r>
      <w:r w:rsidR="00C52522">
        <w:rPr>
          <w:sz w:val="24"/>
          <w:szCs w:val="24"/>
        </w:rPr>
        <w:t>Java</w:t>
      </w:r>
      <w:r w:rsidR="00C52522">
        <w:rPr>
          <w:sz w:val="24"/>
          <w:szCs w:val="24"/>
          <w:lang w:val="el-GR"/>
        </w:rPr>
        <w:t xml:space="preserve"> 9</w:t>
      </w:r>
      <w:r w:rsidR="00C52522" w:rsidRPr="00C15B19">
        <w:rPr>
          <w:sz w:val="24"/>
          <w:szCs w:val="24"/>
          <w:lang w:val="el-GR"/>
          <w:rPrChange w:id="947" w:author="Gladiator Gladiator" w:date="2018-05-23T01:51:00Z">
            <w:rPr>
              <w:sz w:val="16"/>
              <w:szCs w:val="24"/>
              <w:lang w:val="el-GR"/>
            </w:rPr>
          </w:rPrChange>
        </w:rPr>
        <w:t>[</w:t>
      </w:r>
      <w:ins w:id="948" w:author="Gladiator Gladiator" w:date="2018-05-31T21:03:00Z">
        <w:r w:rsidR="005C027A" w:rsidRPr="005D2851">
          <w:rPr>
            <w:color w:val="4472C4" w:themeColor="accent5"/>
            <w:sz w:val="24"/>
            <w:szCs w:val="24"/>
            <w:lang w:val="el-GR"/>
          </w:rPr>
          <w:fldChar w:fldCharType="begin"/>
        </w:r>
        <w:r w:rsidR="005C027A" w:rsidRPr="005C027A">
          <w:rPr>
            <w:color w:val="4472C4" w:themeColor="accent5"/>
            <w:sz w:val="24"/>
            <w:szCs w:val="24"/>
            <w:lang w:val="el-GR"/>
            <w:rPrChange w:id="949" w:author="Gladiator Gladiator" w:date="2018-05-31T21:03:00Z">
              <w:rPr>
                <w:sz w:val="24"/>
                <w:szCs w:val="24"/>
                <w:lang w:val="el-GR"/>
              </w:rPr>
            </w:rPrChange>
          </w:rPr>
          <w:instrText xml:space="preserve"> REF _Ref515563718 \n \h </w:instrText>
        </w:r>
      </w:ins>
      <w:r w:rsidR="005C027A" w:rsidRPr="005C027A">
        <w:rPr>
          <w:color w:val="4472C4" w:themeColor="accent5"/>
          <w:sz w:val="24"/>
          <w:szCs w:val="24"/>
          <w:lang w:val="el-GR"/>
          <w:rPrChange w:id="950" w:author="Gladiator Gladiator" w:date="2018-05-31T21:03:00Z">
            <w:rPr>
              <w:color w:val="4472C4" w:themeColor="accent5"/>
              <w:sz w:val="24"/>
              <w:szCs w:val="24"/>
              <w:lang w:val="el-GR"/>
            </w:rPr>
          </w:rPrChange>
        </w:rPr>
      </w:r>
      <w:r w:rsidR="005C027A" w:rsidRPr="005C027A">
        <w:rPr>
          <w:color w:val="4472C4" w:themeColor="accent5"/>
          <w:sz w:val="24"/>
          <w:szCs w:val="24"/>
          <w:lang w:val="el-GR"/>
          <w:rPrChange w:id="951" w:author="Gladiator Gladiator" w:date="2018-05-31T21:03:00Z">
            <w:rPr>
              <w:color w:val="4472C4" w:themeColor="accent5"/>
              <w:sz w:val="24"/>
              <w:szCs w:val="24"/>
              <w:lang w:val="el-GR"/>
            </w:rPr>
          </w:rPrChange>
        </w:rPr>
        <w:fldChar w:fldCharType="separate"/>
      </w:r>
      <w:ins w:id="952" w:author="Gladiator Gladiator" w:date="2018-05-31T21:03:00Z">
        <w:r w:rsidR="005C027A" w:rsidRPr="005C027A">
          <w:rPr>
            <w:color w:val="4472C4" w:themeColor="accent5"/>
            <w:sz w:val="24"/>
            <w:szCs w:val="24"/>
            <w:lang w:val="el-GR"/>
            <w:rPrChange w:id="953" w:author="Gladiator Gladiator" w:date="2018-05-31T21:03:00Z">
              <w:rPr>
                <w:sz w:val="24"/>
                <w:szCs w:val="24"/>
                <w:lang w:val="el-GR"/>
              </w:rPr>
            </w:rPrChange>
          </w:rPr>
          <w:t>18</w:t>
        </w:r>
        <w:r w:rsidR="005C027A" w:rsidRPr="005D2851">
          <w:rPr>
            <w:color w:val="4472C4" w:themeColor="accent5"/>
            <w:sz w:val="24"/>
            <w:szCs w:val="24"/>
            <w:lang w:val="el-GR"/>
          </w:rPr>
          <w:fldChar w:fldCharType="end"/>
        </w:r>
      </w:ins>
      <w:del w:id="954" w:author="Gladiator Gladiator" w:date="2018-05-31T20:59:00Z">
        <w:r w:rsidR="00C52522" w:rsidRPr="00C15B19" w:rsidDel="005C027A">
          <w:rPr>
            <w:sz w:val="24"/>
            <w:szCs w:val="24"/>
            <w:lang w:val="el-GR"/>
            <w:rPrChange w:id="955" w:author="Gladiator Gladiator" w:date="2018-05-23T01:51:00Z">
              <w:rPr>
                <w:sz w:val="16"/>
                <w:szCs w:val="24"/>
                <w:lang w:val="el-GR"/>
              </w:rPr>
            </w:rPrChange>
          </w:rPr>
          <w:delText>18</w:delText>
        </w:r>
      </w:del>
      <w:r w:rsidR="00C52522" w:rsidRPr="00C15B19">
        <w:rPr>
          <w:sz w:val="24"/>
          <w:szCs w:val="24"/>
          <w:lang w:val="el-GR"/>
          <w:rPrChange w:id="956" w:author="Gladiator Gladiator" w:date="2018-05-23T01:51:00Z">
            <w:rPr>
              <w:sz w:val="16"/>
              <w:szCs w:val="24"/>
              <w:lang w:val="el-GR"/>
            </w:rPr>
          </w:rPrChange>
        </w:rPr>
        <w:t>]</w:t>
      </w:r>
      <w:r w:rsidR="00C52522" w:rsidRPr="00CB128B">
        <w:rPr>
          <w:sz w:val="24"/>
          <w:szCs w:val="24"/>
          <w:lang w:val="el-GR"/>
        </w:rPr>
        <w:t>,</w:t>
      </w:r>
      <w:r w:rsidR="00C52522">
        <w:rPr>
          <w:sz w:val="24"/>
          <w:szCs w:val="24"/>
          <w:lang w:val="el-GR"/>
        </w:rPr>
        <w:t xml:space="preserve"> η οποία είναι μια αντικειμενοστραφείς γλώσσα προγραμματισμού που σχεδιάστηκε από την </w:t>
      </w:r>
      <w:r w:rsidR="00C52522">
        <w:rPr>
          <w:sz w:val="24"/>
          <w:szCs w:val="24"/>
        </w:rPr>
        <w:t>Sun</w:t>
      </w:r>
      <w:r w:rsidR="00C52522" w:rsidRPr="00940A74">
        <w:rPr>
          <w:sz w:val="24"/>
          <w:szCs w:val="24"/>
          <w:lang w:val="el-GR"/>
        </w:rPr>
        <w:t xml:space="preserve"> </w:t>
      </w:r>
      <w:r w:rsidR="00C52522">
        <w:rPr>
          <w:sz w:val="24"/>
          <w:szCs w:val="24"/>
        </w:rPr>
        <w:t>Microsystems</w:t>
      </w:r>
      <w:r w:rsidR="00C52522" w:rsidRPr="00940A74">
        <w:rPr>
          <w:sz w:val="24"/>
          <w:szCs w:val="24"/>
          <w:lang w:val="el-GR"/>
        </w:rPr>
        <w:t>.</w:t>
      </w:r>
      <w:r w:rsidR="00C52522">
        <w:rPr>
          <w:sz w:val="24"/>
          <w:szCs w:val="24"/>
          <w:lang w:val="el-GR"/>
        </w:rPr>
        <w:t xml:space="preserve"> Οι σημαντικότερες εκδόσεις που έχουν κυκλοφορήσει, με τις αντίστοιχες ημερομηνίες κυκλοφορίας είναι</w:t>
      </w:r>
      <w:r w:rsidR="00C52522" w:rsidRPr="00940A74">
        <w:rPr>
          <w:sz w:val="24"/>
          <w:szCs w:val="24"/>
          <w:lang w:val="el-GR"/>
        </w:rPr>
        <w:t xml:space="preserve">: </w:t>
      </w:r>
    </w:p>
    <w:p w14:paraId="29C9BE2F" w14:textId="1184A606" w:rsidR="00C52522" w:rsidRPr="00940A74" w:rsidRDefault="00C52522" w:rsidP="00C52522">
      <w:pPr>
        <w:pStyle w:val="a6"/>
        <w:numPr>
          <w:ilvl w:val="0"/>
          <w:numId w:val="15"/>
        </w:numPr>
        <w:jc w:val="both"/>
        <w:rPr>
          <w:rFonts w:cstheme="minorHAnsi"/>
          <w:sz w:val="24"/>
          <w:szCs w:val="24"/>
          <w:lang w:val="el-GR"/>
        </w:rPr>
      </w:pPr>
      <w:r w:rsidRPr="00940A74">
        <w:rPr>
          <w:rFonts w:cstheme="minorHAnsi"/>
          <w:color w:val="222222"/>
          <w:sz w:val="24"/>
          <w:szCs w:val="24"/>
          <w:shd w:val="clear" w:color="auto" w:fill="FFFFFF"/>
        </w:rPr>
        <w:t xml:space="preserve">JDK 1.0 (23 </w:t>
      </w:r>
      <w:r>
        <w:rPr>
          <w:rFonts w:cstheme="minorHAnsi"/>
          <w:color w:val="222222"/>
          <w:sz w:val="24"/>
          <w:szCs w:val="24"/>
          <w:shd w:val="clear" w:color="auto" w:fill="FFFFFF"/>
          <w:lang w:val="el-GR"/>
        </w:rPr>
        <w:t>Ιανουαρίου</w:t>
      </w:r>
      <w:r w:rsidRPr="00940A74">
        <w:rPr>
          <w:rFonts w:cstheme="minorHAnsi"/>
          <w:color w:val="222222"/>
          <w:sz w:val="24"/>
          <w:szCs w:val="24"/>
          <w:shd w:val="clear" w:color="auto" w:fill="FFFFFF"/>
        </w:rPr>
        <w:t xml:space="preserve"> 1996)</w:t>
      </w:r>
    </w:p>
    <w:p w14:paraId="3B91D1BD" w14:textId="77777777" w:rsidR="00C52522" w:rsidRPr="00940A74" w:rsidRDefault="00C52522" w:rsidP="00C52522">
      <w:pPr>
        <w:pStyle w:val="a6"/>
        <w:numPr>
          <w:ilvl w:val="0"/>
          <w:numId w:val="15"/>
        </w:numPr>
        <w:jc w:val="both"/>
        <w:rPr>
          <w:rFonts w:cstheme="minorHAnsi"/>
          <w:sz w:val="24"/>
          <w:szCs w:val="24"/>
          <w:lang w:val="el-GR"/>
        </w:rPr>
      </w:pPr>
      <w:r w:rsidRPr="00940A74">
        <w:rPr>
          <w:rFonts w:eastAsia="Times New Roman" w:cstheme="minorHAnsi"/>
          <w:color w:val="222222"/>
          <w:sz w:val="24"/>
          <w:szCs w:val="24"/>
        </w:rPr>
        <w:t xml:space="preserve">JDK 1.1 (19 </w:t>
      </w:r>
      <w:r>
        <w:rPr>
          <w:rFonts w:eastAsia="Times New Roman" w:cstheme="minorHAnsi"/>
          <w:color w:val="222222"/>
          <w:sz w:val="24"/>
          <w:szCs w:val="24"/>
          <w:lang w:val="el-GR"/>
        </w:rPr>
        <w:t>Φεβρουαρίου</w:t>
      </w:r>
      <w:r w:rsidRPr="00940A74">
        <w:rPr>
          <w:rFonts w:eastAsia="Times New Roman" w:cstheme="minorHAnsi"/>
          <w:color w:val="222222"/>
          <w:sz w:val="24"/>
          <w:szCs w:val="24"/>
        </w:rPr>
        <w:t xml:space="preserve"> 1997)</w:t>
      </w:r>
    </w:p>
    <w:p w14:paraId="64281022" w14:textId="77777777" w:rsidR="00C52522" w:rsidRPr="00940A74" w:rsidRDefault="00C52522" w:rsidP="00C52522">
      <w:pPr>
        <w:pStyle w:val="a6"/>
        <w:numPr>
          <w:ilvl w:val="0"/>
          <w:numId w:val="15"/>
        </w:numPr>
        <w:jc w:val="both"/>
        <w:rPr>
          <w:rFonts w:cstheme="minorHAnsi"/>
          <w:sz w:val="24"/>
          <w:szCs w:val="24"/>
          <w:lang w:val="el-GR"/>
        </w:rPr>
      </w:pPr>
      <w:r w:rsidRPr="00940A74">
        <w:rPr>
          <w:rFonts w:eastAsia="Times New Roman" w:cstheme="minorHAnsi"/>
          <w:color w:val="222222"/>
          <w:sz w:val="24"/>
          <w:szCs w:val="24"/>
        </w:rPr>
        <w:t xml:space="preserve">J2SE 1.2 (8 </w:t>
      </w:r>
      <w:r>
        <w:rPr>
          <w:rFonts w:eastAsia="Times New Roman" w:cstheme="minorHAnsi"/>
          <w:color w:val="222222"/>
          <w:sz w:val="24"/>
          <w:szCs w:val="24"/>
          <w:lang w:val="el-GR"/>
        </w:rPr>
        <w:t>Δεκεμβρίου</w:t>
      </w:r>
      <w:r w:rsidRPr="00940A74">
        <w:rPr>
          <w:rFonts w:eastAsia="Times New Roman" w:cstheme="minorHAnsi"/>
          <w:color w:val="222222"/>
          <w:sz w:val="24"/>
          <w:szCs w:val="24"/>
        </w:rPr>
        <w:t xml:space="preserve"> 1998) </w:t>
      </w:r>
    </w:p>
    <w:p w14:paraId="6FFFC556" w14:textId="03B20087" w:rsidR="00C52522" w:rsidRPr="00940A74" w:rsidRDefault="00C52522" w:rsidP="00C52522">
      <w:pPr>
        <w:pStyle w:val="a6"/>
        <w:numPr>
          <w:ilvl w:val="0"/>
          <w:numId w:val="15"/>
        </w:numPr>
        <w:jc w:val="both"/>
        <w:rPr>
          <w:rFonts w:cstheme="minorHAnsi"/>
          <w:sz w:val="24"/>
          <w:szCs w:val="24"/>
          <w:lang w:val="el-GR"/>
        </w:rPr>
      </w:pPr>
      <w:r w:rsidRPr="00940A74">
        <w:rPr>
          <w:rFonts w:eastAsia="Times New Roman" w:cstheme="minorHAnsi"/>
          <w:color w:val="222222"/>
          <w:sz w:val="24"/>
          <w:szCs w:val="24"/>
        </w:rPr>
        <w:t>J</w:t>
      </w:r>
      <w:r w:rsidRPr="006E396C">
        <w:rPr>
          <w:rFonts w:eastAsia="Times New Roman" w:cstheme="minorHAnsi"/>
          <w:color w:val="222222"/>
          <w:sz w:val="24"/>
          <w:szCs w:val="24"/>
          <w:lang w:val="el-GR"/>
          <w:rPrChange w:id="957" w:author="Gladiator Gladiator" w:date="2018-06-01T17:21:00Z">
            <w:rPr>
              <w:rFonts w:eastAsia="Times New Roman" w:cstheme="minorHAnsi"/>
              <w:color w:val="222222"/>
              <w:sz w:val="24"/>
              <w:szCs w:val="24"/>
            </w:rPr>
          </w:rPrChange>
        </w:rPr>
        <w:t>2</w:t>
      </w:r>
      <w:r w:rsidRPr="00940A74">
        <w:rPr>
          <w:rFonts w:eastAsia="Times New Roman" w:cstheme="minorHAnsi"/>
          <w:color w:val="222222"/>
          <w:sz w:val="24"/>
          <w:szCs w:val="24"/>
        </w:rPr>
        <w:t>SE</w:t>
      </w:r>
      <w:r w:rsidRPr="006E396C">
        <w:rPr>
          <w:rFonts w:eastAsia="Times New Roman" w:cstheme="minorHAnsi"/>
          <w:color w:val="222222"/>
          <w:sz w:val="24"/>
          <w:szCs w:val="24"/>
          <w:lang w:val="el-GR"/>
          <w:rPrChange w:id="958" w:author="Gladiator Gladiator" w:date="2018-06-01T17:21:00Z">
            <w:rPr>
              <w:rFonts w:eastAsia="Times New Roman" w:cstheme="minorHAnsi"/>
              <w:color w:val="222222"/>
              <w:sz w:val="24"/>
              <w:szCs w:val="24"/>
            </w:rPr>
          </w:rPrChange>
        </w:rPr>
        <w:t xml:space="preserve"> 1.3 (8 </w:t>
      </w:r>
      <w:r>
        <w:rPr>
          <w:rFonts w:eastAsia="Times New Roman" w:cstheme="minorHAnsi"/>
          <w:color w:val="222222"/>
          <w:sz w:val="24"/>
          <w:szCs w:val="24"/>
          <w:lang w:val="el-GR"/>
        </w:rPr>
        <w:t>Μάιου</w:t>
      </w:r>
      <w:r w:rsidRPr="006E396C">
        <w:rPr>
          <w:rFonts w:eastAsia="Times New Roman" w:cstheme="minorHAnsi"/>
          <w:color w:val="222222"/>
          <w:sz w:val="24"/>
          <w:szCs w:val="24"/>
          <w:lang w:val="el-GR"/>
          <w:rPrChange w:id="959" w:author="Gladiator Gladiator" w:date="2018-06-01T17:21:00Z">
            <w:rPr>
              <w:rFonts w:eastAsia="Times New Roman" w:cstheme="minorHAnsi"/>
              <w:color w:val="222222"/>
              <w:sz w:val="24"/>
              <w:szCs w:val="24"/>
            </w:rPr>
          </w:rPrChange>
        </w:rPr>
        <w:t xml:space="preserve"> 2000)</w:t>
      </w:r>
      <w:ins w:id="960" w:author="Gladiator Gladiator" w:date="2018-06-01T17:21:00Z">
        <w:r w:rsidR="006E396C" w:rsidRPr="006E396C">
          <w:rPr>
            <w:rFonts w:eastAsia="Times New Roman" w:cstheme="minorHAnsi"/>
            <w:color w:val="222222"/>
            <w:sz w:val="24"/>
            <w:szCs w:val="24"/>
            <w:lang w:val="el-GR"/>
            <w:rPrChange w:id="961" w:author="Gladiator Gladiator" w:date="2018-06-01T17:21:00Z">
              <w:rPr>
                <w:rFonts w:eastAsia="Times New Roman" w:cstheme="minorHAnsi"/>
                <w:color w:val="222222"/>
                <w:sz w:val="24"/>
                <w:szCs w:val="24"/>
              </w:rPr>
            </w:rPrChange>
          </w:rPr>
          <w:tab/>
        </w:r>
        <w:r w:rsidR="006E396C" w:rsidRPr="006E396C">
          <w:rPr>
            <w:rFonts w:eastAsia="Times New Roman" w:cstheme="minorHAnsi"/>
            <w:color w:val="222222"/>
            <w:sz w:val="24"/>
            <w:szCs w:val="24"/>
            <w:lang w:val="el-GR"/>
            <w:rPrChange w:id="962" w:author="Gladiator Gladiator" w:date="2018-06-01T17:21:00Z">
              <w:rPr>
                <w:rFonts w:eastAsia="Times New Roman" w:cstheme="minorHAnsi"/>
                <w:color w:val="222222"/>
                <w:sz w:val="24"/>
                <w:szCs w:val="24"/>
              </w:rPr>
            </w:rPrChange>
          </w:rPr>
          <w:tab/>
        </w:r>
      </w:ins>
    </w:p>
    <w:p w14:paraId="42425E0B" w14:textId="600100C6" w:rsidR="00C52522" w:rsidRPr="00940A74" w:rsidRDefault="00C52522" w:rsidP="00C52522">
      <w:pPr>
        <w:pStyle w:val="a6"/>
        <w:numPr>
          <w:ilvl w:val="0"/>
          <w:numId w:val="15"/>
        </w:numPr>
        <w:jc w:val="both"/>
        <w:rPr>
          <w:rFonts w:cstheme="minorHAnsi"/>
          <w:sz w:val="24"/>
          <w:szCs w:val="24"/>
          <w:lang w:val="el-GR"/>
        </w:rPr>
      </w:pPr>
      <w:r w:rsidRPr="00940A74">
        <w:rPr>
          <w:rFonts w:eastAsia="Times New Roman" w:cstheme="minorHAnsi"/>
          <w:color w:val="222222"/>
          <w:sz w:val="24"/>
          <w:szCs w:val="24"/>
        </w:rPr>
        <w:t>J</w:t>
      </w:r>
      <w:r w:rsidRPr="006E396C">
        <w:rPr>
          <w:rFonts w:eastAsia="Times New Roman" w:cstheme="minorHAnsi"/>
          <w:color w:val="222222"/>
          <w:sz w:val="24"/>
          <w:szCs w:val="24"/>
          <w:lang w:val="el-GR"/>
          <w:rPrChange w:id="963" w:author="Gladiator Gladiator" w:date="2018-06-01T17:21:00Z">
            <w:rPr>
              <w:rFonts w:eastAsia="Times New Roman" w:cstheme="minorHAnsi"/>
              <w:color w:val="222222"/>
              <w:sz w:val="24"/>
              <w:szCs w:val="24"/>
            </w:rPr>
          </w:rPrChange>
        </w:rPr>
        <w:t>2</w:t>
      </w:r>
      <w:r w:rsidRPr="00940A74">
        <w:rPr>
          <w:rFonts w:eastAsia="Times New Roman" w:cstheme="minorHAnsi"/>
          <w:color w:val="222222"/>
          <w:sz w:val="24"/>
          <w:szCs w:val="24"/>
        </w:rPr>
        <w:t>SE</w:t>
      </w:r>
      <w:r w:rsidRPr="006E396C">
        <w:rPr>
          <w:rFonts w:eastAsia="Times New Roman" w:cstheme="minorHAnsi"/>
          <w:color w:val="222222"/>
          <w:sz w:val="24"/>
          <w:szCs w:val="24"/>
          <w:lang w:val="el-GR"/>
          <w:rPrChange w:id="964" w:author="Gladiator Gladiator" w:date="2018-06-01T17:21:00Z">
            <w:rPr>
              <w:rFonts w:eastAsia="Times New Roman" w:cstheme="minorHAnsi"/>
              <w:color w:val="222222"/>
              <w:sz w:val="24"/>
              <w:szCs w:val="24"/>
            </w:rPr>
          </w:rPrChange>
        </w:rPr>
        <w:t xml:space="preserve"> 1.4 (6 </w:t>
      </w:r>
      <w:r>
        <w:rPr>
          <w:rFonts w:eastAsia="Times New Roman" w:cstheme="minorHAnsi"/>
          <w:color w:val="222222"/>
          <w:sz w:val="24"/>
          <w:szCs w:val="24"/>
          <w:lang w:val="el-GR"/>
        </w:rPr>
        <w:t>Φεβρουαρίου</w:t>
      </w:r>
      <w:r w:rsidRPr="006E396C">
        <w:rPr>
          <w:rFonts w:eastAsia="Times New Roman" w:cstheme="minorHAnsi"/>
          <w:color w:val="222222"/>
          <w:sz w:val="24"/>
          <w:szCs w:val="24"/>
          <w:lang w:val="el-GR"/>
          <w:rPrChange w:id="965" w:author="Gladiator Gladiator" w:date="2018-06-01T17:21:00Z">
            <w:rPr>
              <w:rFonts w:eastAsia="Times New Roman" w:cstheme="minorHAnsi"/>
              <w:color w:val="222222"/>
              <w:sz w:val="24"/>
              <w:szCs w:val="24"/>
            </w:rPr>
          </w:rPrChange>
        </w:rPr>
        <w:t xml:space="preserve"> 2002)</w:t>
      </w:r>
      <w:ins w:id="966" w:author="Gladiator Gladiator" w:date="2018-06-01T17:21:00Z">
        <w:r w:rsidR="006E396C" w:rsidRPr="006E396C">
          <w:rPr>
            <w:rFonts w:eastAsia="Times New Roman" w:cstheme="minorHAnsi"/>
            <w:color w:val="222222"/>
            <w:sz w:val="16"/>
            <w:szCs w:val="24"/>
            <w:lang w:val="el-GR"/>
          </w:rPr>
          <w:t xml:space="preserve"> </w:t>
        </w:r>
        <w:r w:rsidR="006E396C">
          <w:rPr>
            <w:rFonts w:eastAsia="Times New Roman" w:cstheme="minorHAnsi"/>
            <w:color w:val="222222"/>
            <w:sz w:val="16"/>
            <w:szCs w:val="24"/>
            <w:lang w:val="el-GR"/>
          </w:rPr>
          <w:tab/>
        </w:r>
        <w:r w:rsidR="006E396C">
          <w:rPr>
            <w:rFonts w:eastAsia="Times New Roman" w:cstheme="minorHAnsi"/>
            <w:color w:val="222222"/>
            <w:sz w:val="16"/>
            <w:szCs w:val="24"/>
            <w:lang w:val="el-GR"/>
          </w:rPr>
          <w:tab/>
        </w:r>
        <w:r w:rsidR="006E396C">
          <w:rPr>
            <w:rFonts w:eastAsia="Times New Roman" w:cstheme="minorHAnsi"/>
            <w:color w:val="222222"/>
            <w:sz w:val="16"/>
            <w:szCs w:val="24"/>
            <w:lang w:val="el-GR"/>
          </w:rPr>
          <w:tab/>
        </w:r>
        <w:r w:rsidR="006E396C">
          <w:rPr>
            <w:rFonts w:eastAsia="Times New Roman" w:cstheme="minorHAnsi"/>
            <w:color w:val="222222"/>
            <w:sz w:val="16"/>
            <w:szCs w:val="24"/>
            <w:lang w:val="el-GR"/>
          </w:rPr>
          <w:tab/>
        </w:r>
        <w:r w:rsidR="006E396C">
          <w:rPr>
            <w:rFonts w:eastAsia="Times New Roman" w:cstheme="minorHAnsi"/>
            <w:color w:val="222222"/>
            <w:sz w:val="16"/>
            <w:szCs w:val="24"/>
            <w:lang w:val="el-GR"/>
          </w:rPr>
          <w:t xml:space="preserve">Εικόνα 4.3 </w:t>
        </w:r>
        <w:r w:rsidR="006E396C" w:rsidRPr="00305E18">
          <w:rPr>
            <w:rFonts w:eastAsia="Times New Roman" w:cstheme="minorHAnsi"/>
            <w:color w:val="222222"/>
            <w:sz w:val="16"/>
            <w:szCs w:val="24"/>
            <w:lang w:val="el-GR"/>
          </w:rPr>
          <w:t xml:space="preserve">: </w:t>
        </w:r>
        <w:r w:rsidR="006E396C">
          <w:rPr>
            <w:rFonts w:eastAsia="Times New Roman" w:cstheme="minorHAnsi"/>
            <w:color w:val="222222"/>
            <w:sz w:val="16"/>
            <w:szCs w:val="24"/>
          </w:rPr>
          <w:t>Java</w:t>
        </w:r>
        <w:r w:rsidR="006E396C" w:rsidRPr="00305E18">
          <w:rPr>
            <w:rFonts w:eastAsia="Times New Roman" w:cstheme="minorHAnsi"/>
            <w:color w:val="222222"/>
            <w:sz w:val="16"/>
            <w:szCs w:val="24"/>
            <w:lang w:val="el-GR"/>
          </w:rPr>
          <w:t xml:space="preserve"> </w:t>
        </w:r>
        <w:r w:rsidR="006E396C">
          <w:rPr>
            <w:rFonts w:eastAsia="Times New Roman" w:cstheme="minorHAnsi"/>
            <w:color w:val="222222"/>
            <w:sz w:val="16"/>
            <w:szCs w:val="24"/>
          </w:rPr>
          <w:t>Logo</w:t>
        </w:r>
      </w:ins>
    </w:p>
    <w:p w14:paraId="76CCF60B" w14:textId="3F04E90C" w:rsidR="006E396C" w:rsidRPr="006E396C" w:rsidRDefault="00C52522" w:rsidP="006E396C">
      <w:pPr>
        <w:pStyle w:val="a6"/>
        <w:numPr>
          <w:ilvl w:val="0"/>
          <w:numId w:val="15"/>
        </w:numPr>
        <w:jc w:val="both"/>
        <w:rPr>
          <w:ins w:id="967" w:author="Gladiator Gladiator" w:date="2018-06-01T17:21:00Z"/>
          <w:rFonts w:cstheme="minorHAnsi"/>
          <w:sz w:val="24"/>
          <w:szCs w:val="24"/>
          <w:lang w:val="el-GR"/>
          <w:rPrChange w:id="968" w:author="Gladiator Gladiator" w:date="2018-06-01T17:21:00Z">
            <w:rPr>
              <w:ins w:id="969" w:author="Gladiator Gladiator" w:date="2018-06-01T17:21:00Z"/>
              <w:rFonts w:eastAsia="Times New Roman" w:cstheme="minorHAnsi"/>
              <w:color w:val="222222"/>
              <w:sz w:val="24"/>
              <w:szCs w:val="24"/>
            </w:rPr>
          </w:rPrChange>
        </w:rPr>
        <w:pPrChange w:id="970" w:author="Gladiator Gladiator" w:date="2018-06-01T17:20:00Z">
          <w:pPr>
            <w:pStyle w:val="a6"/>
            <w:numPr>
              <w:numId w:val="15"/>
            </w:numPr>
            <w:ind w:left="1080" w:hanging="360"/>
            <w:jc w:val="both"/>
          </w:pPr>
        </w:pPrChange>
      </w:pPr>
      <w:r w:rsidRPr="00940A74">
        <w:rPr>
          <w:rFonts w:eastAsia="Times New Roman" w:cstheme="minorHAnsi"/>
          <w:color w:val="222222"/>
          <w:sz w:val="24"/>
          <w:szCs w:val="24"/>
        </w:rPr>
        <w:t>J</w:t>
      </w:r>
      <w:r w:rsidRPr="006E396C">
        <w:rPr>
          <w:rFonts w:eastAsia="Times New Roman" w:cstheme="minorHAnsi"/>
          <w:color w:val="222222"/>
          <w:sz w:val="24"/>
          <w:szCs w:val="24"/>
          <w:lang w:val="el-GR"/>
          <w:rPrChange w:id="971" w:author="Gladiator Gladiator" w:date="2018-06-01T17:20:00Z">
            <w:rPr>
              <w:rFonts w:eastAsia="Times New Roman" w:cstheme="minorHAnsi"/>
              <w:color w:val="222222"/>
              <w:sz w:val="24"/>
              <w:szCs w:val="24"/>
            </w:rPr>
          </w:rPrChange>
        </w:rPr>
        <w:t>2</w:t>
      </w:r>
      <w:r w:rsidRPr="00940A74">
        <w:rPr>
          <w:rFonts w:eastAsia="Times New Roman" w:cstheme="minorHAnsi"/>
          <w:color w:val="222222"/>
          <w:sz w:val="24"/>
          <w:szCs w:val="24"/>
        </w:rPr>
        <w:t>SE</w:t>
      </w:r>
      <w:r w:rsidRPr="006E396C">
        <w:rPr>
          <w:rFonts w:eastAsia="Times New Roman" w:cstheme="minorHAnsi"/>
          <w:color w:val="222222"/>
          <w:sz w:val="24"/>
          <w:szCs w:val="24"/>
          <w:lang w:val="el-GR"/>
          <w:rPrChange w:id="972" w:author="Gladiator Gladiator" w:date="2018-06-01T17:20:00Z">
            <w:rPr>
              <w:rFonts w:eastAsia="Times New Roman" w:cstheme="minorHAnsi"/>
              <w:color w:val="222222"/>
              <w:sz w:val="24"/>
              <w:szCs w:val="24"/>
            </w:rPr>
          </w:rPrChange>
        </w:rPr>
        <w:t xml:space="preserve"> 5.0 (30 </w:t>
      </w:r>
      <w:r>
        <w:rPr>
          <w:rFonts w:eastAsia="Times New Roman" w:cstheme="minorHAnsi"/>
          <w:color w:val="222222"/>
          <w:sz w:val="24"/>
          <w:szCs w:val="24"/>
          <w:lang w:val="el-GR"/>
        </w:rPr>
        <w:t>Σεπτεμβρίου</w:t>
      </w:r>
      <w:r w:rsidRPr="006E396C">
        <w:rPr>
          <w:rFonts w:eastAsia="Times New Roman" w:cstheme="minorHAnsi"/>
          <w:color w:val="222222"/>
          <w:sz w:val="24"/>
          <w:szCs w:val="24"/>
          <w:lang w:val="el-GR"/>
          <w:rPrChange w:id="973" w:author="Gladiator Gladiator" w:date="2018-06-01T17:20:00Z">
            <w:rPr>
              <w:rFonts w:eastAsia="Times New Roman" w:cstheme="minorHAnsi"/>
              <w:color w:val="222222"/>
              <w:sz w:val="24"/>
              <w:szCs w:val="24"/>
            </w:rPr>
          </w:rPrChange>
        </w:rPr>
        <w:t xml:space="preserve"> 2004)</w:t>
      </w:r>
      <w:ins w:id="974" w:author="Gladiator Gladiator" w:date="2018-06-01T17:20:00Z">
        <w:r w:rsidR="006E396C" w:rsidRPr="006E396C">
          <w:rPr>
            <w:rFonts w:eastAsia="Times New Roman" w:cstheme="minorHAnsi"/>
            <w:color w:val="222222"/>
            <w:sz w:val="24"/>
            <w:szCs w:val="24"/>
            <w:lang w:val="el-GR"/>
            <w:rPrChange w:id="975" w:author="Gladiator Gladiator" w:date="2018-06-01T17:20:00Z">
              <w:rPr>
                <w:rFonts w:eastAsia="Times New Roman" w:cstheme="minorHAnsi"/>
                <w:color w:val="222222"/>
                <w:sz w:val="24"/>
                <w:szCs w:val="24"/>
              </w:rPr>
            </w:rPrChange>
          </w:rPr>
          <w:tab/>
        </w:r>
        <w:r w:rsidR="006E396C" w:rsidRPr="00AE5234">
          <w:rPr>
            <w:rFonts w:eastAsia="Times New Roman" w:cstheme="minorHAnsi"/>
            <w:color w:val="222222"/>
            <w:sz w:val="24"/>
            <w:szCs w:val="24"/>
            <w:lang w:val="el-GR"/>
          </w:rPr>
          <w:t xml:space="preserve">           </w:t>
        </w:r>
        <w:r w:rsidR="006E396C">
          <w:rPr>
            <w:rFonts w:eastAsia="Times New Roman" w:cstheme="minorHAnsi"/>
            <w:color w:val="222222"/>
            <w:sz w:val="24"/>
            <w:szCs w:val="24"/>
            <w:lang w:val="el-GR"/>
          </w:rPr>
          <w:tab/>
        </w:r>
        <w:r w:rsidR="006E396C" w:rsidRPr="006E396C">
          <w:rPr>
            <w:rFonts w:eastAsia="Times New Roman" w:cstheme="minorHAnsi"/>
            <w:color w:val="222222"/>
            <w:sz w:val="24"/>
            <w:szCs w:val="24"/>
            <w:lang w:val="el-GR"/>
            <w:rPrChange w:id="976" w:author="Gladiator Gladiator" w:date="2018-06-01T17:20:00Z">
              <w:rPr>
                <w:rFonts w:eastAsia="Times New Roman" w:cstheme="minorHAnsi"/>
                <w:color w:val="222222"/>
                <w:sz w:val="24"/>
                <w:szCs w:val="24"/>
              </w:rPr>
            </w:rPrChange>
          </w:rPr>
          <w:t xml:space="preserve">           </w:t>
        </w:r>
        <w:r w:rsidR="006E396C" w:rsidRPr="006E396C">
          <w:rPr>
            <w:rFonts w:eastAsia="Times New Roman" w:cstheme="minorHAnsi"/>
            <w:color w:val="222222"/>
            <w:sz w:val="24"/>
            <w:szCs w:val="24"/>
            <w:lang w:val="el-GR"/>
            <w:rPrChange w:id="977" w:author="Gladiator Gladiator" w:date="2018-06-01T17:21:00Z">
              <w:rPr>
                <w:rFonts w:eastAsia="Times New Roman" w:cstheme="minorHAnsi"/>
                <w:color w:val="222222"/>
                <w:sz w:val="24"/>
                <w:szCs w:val="24"/>
              </w:rPr>
            </w:rPrChange>
          </w:rPr>
          <w:t xml:space="preserve">     </w:t>
        </w:r>
      </w:ins>
      <w:ins w:id="978" w:author="Gladiator Gladiator" w:date="2018-06-01T17:21:00Z">
        <w:r w:rsidR="006E396C" w:rsidRPr="006E396C">
          <w:rPr>
            <w:rFonts w:eastAsia="Times New Roman" w:cstheme="minorHAnsi"/>
            <w:color w:val="222222"/>
            <w:sz w:val="24"/>
            <w:szCs w:val="24"/>
            <w:lang w:val="el-GR"/>
            <w:rPrChange w:id="979" w:author="Gladiator Gladiator" w:date="2018-06-01T17:21:00Z">
              <w:rPr>
                <w:rFonts w:eastAsia="Times New Roman" w:cstheme="minorHAnsi"/>
                <w:color w:val="222222"/>
                <w:sz w:val="24"/>
                <w:szCs w:val="24"/>
              </w:rPr>
            </w:rPrChange>
          </w:rPr>
          <w:t xml:space="preserve"> </w:t>
        </w:r>
      </w:ins>
    </w:p>
    <w:p w14:paraId="3A6D5803" w14:textId="363DD132" w:rsidR="006E396C" w:rsidRPr="00940A74" w:rsidRDefault="006E396C" w:rsidP="006E396C">
      <w:pPr>
        <w:pStyle w:val="a6"/>
        <w:ind w:left="1080"/>
        <w:jc w:val="both"/>
        <w:rPr>
          <w:ins w:id="980" w:author="Gladiator Gladiator" w:date="2018-06-01T17:20:00Z"/>
          <w:rFonts w:cstheme="minorHAnsi"/>
          <w:sz w:val="24"/>
          <w:szCs w:val="24"/>
          <w:lang w:val="el-GR"/>
        </w:rPr>
        <w:pPrChange w:id="981" w:author="Gladiator Gladiator" w:date="2018-06-01T17:21:00Z">
          <w:pPr>
            <w:pStyle w:val="a6"/>
            <w:numPr>
              <w:numId w:val="15"/>
            </w:numPr>
            <w:ind w:left="1080" w:hanging="360"/>
            <w:jc w:val="both"/>
          </w:pPr>
        </w:pPrChange>
      </w:pPr>
    </w:p>
    <w:p w14:paraId="071E91C2" w14:textId="2B266679" w:rsidR="00C52522" w:rsidRPr="00940A74" w:rsidRDefault="00C52522" w:rsidP="006E396C">
      <w:pPr>
        <w:pStyle w:val="a6"/>
        <w:ind w:left="1080"/>
        <w:jc w:val="both"/>
        <w:rPr>
          <w:rFonts w:cstheme="minorHAnsi"/>
          <w:sz w:val="24"/>
          <w:szCs w:val="24"/>
          <w:lang w:val="el-GR"/>
        </w:rPr>
        <w:pPrChange w:id="982" w:author="Gladiator Gladiator" w:date="2018-06-01T17:20:00Z">
          <w:pPr>
            <w:pStyle w:val="a6"/>
            <w:numPr>
              <w:numId w:val="15"/>
            </w:numPr>
            <w:ind w:left="1080" w:hanging="360"/>
            <w:jc w:val="both"/>
          </w:pPr>
        </w:pPrChange>
      </w:pPr>
    </w:p>
    <w:p w14:paraId="3ACA7713" w14:textId="77777777" w:rsidR="00C52522" w:rsidRPr="00940A74" w:rsidRDefault="00C52522" w:rsidP="00C52522">
      <w:pPr>
        <w:pStyle w:val="a6"/>
        <w:numPr>
          <w:ilvl w:val="0"/>
          <w:numId w:val="15"/>
        </w:numPr>
        <w:jc w:val="both"/>
        <w:rPr>
          <w:rFonts w:cstheme="minorHAnsi"/>
          <w:sz w:val="24"/>
          <w:szCs w:val="24"/>
          <w:lang w:val="el-GR"/>
        </w:rPr>
      </w:pPr>
      <w:r w:rsidRPr="00940A74">
        <w:rPr>
          <w:rFonts w:eastAsia="Times New Roman" w:cstheme="minorHAnsi"/>
          <w:color w:val="222222"/>
          <w:sz w:val="24"/>
          <w:szCs w:val="24"/>
        </w:rPr>
        <w:t>Java</w:t>
      </w:r>
      <w:r w:rsidRPr="006E396C">
        <w:rPr>
          <w:rFonts w:eastAsia="Times New Roman" w:cstheme="minorHAnsi"/>
          <w:color w:val="222222"/>
          <w:sz w:val="24"/>
          <w:szCs w:val="24"/>
          <w:lang w:val="el-GR"/>
          <w:rPrChange w:id="983" w:author="Gladiator Gladiator" w:date="2018-06-01T17:20:00Z">
            <w:rPr>
              <w:rFonts w:eastAsia="Times New Roman" w:cstheme="minorHAnsi"/>
              <w:color w:val="222222"/>
              <w:sz w:val="24"/>
              <w:szCs w:val="24"/>
            </w:rPr>
          </w:rPrChange>
        </w:rPr>
        <w:t xml:space="preserve"> </w:t>
      </w:r>
      <w:r w:rsidRPr="00940A74">
        <w:rPr>
          <w:rFonts w:eastAsia="Times New Roman" w:cstheme="minorHAnsi"/>
          <w:color w:val="222222"/>
          <w:sz w:val="24"/>
          <w:szCs w:val="24"/>
        </w:rPr>
        <w:t>SE</w:t>
      </w:r>
      <w:r w:rsidRPr="006E396C">
        <w:rPr>
          <w:rFonts w:eastAsia="Times New Roman" w:cstheme="minorHAnsi"/>
          <w:color w:val="222222"/>
          <w:sz w:val="24"/>
          <w:szCs w:val="24"/>
          <w:lang w:val="el-GR"/>
          <w:rPrChange w:id="984" w:author="Gladiator Gladiator" w:date="2018-06-01T17:20:00Z">
            <w:rPr>
              <w:rFonts w:eastAsia="Times New Roman" w:cstheme="minorHAnsi"/>
              <w:color w:val="222222"/>
              <w:sz w:val="24"/>
              <w:szCs w:val="24"/>
            </w:rPr>
          </w:rPrChange>
        </w:rPr>
        <w:t xml:space="preserve"> 6 (11 </w:t>
      </w:r>
      <w:r>
        <w:rPr>
          <w:rFonts w:eastAsia="Times New Roman" w:cstheme="minorHAnsi"/>
          <w:color w:val="222222"/>
          <w:sz w:val="24"/>
          <w:szCs w:val="24"/>
          <w:lang w:val="el-GR"/>
        </w:rPr>
        <w:t>Δεκεμβρίου</w:t>
      </w:r>
      <w:r w:rsidRPr="006E396C">
        <w:rPr>
          <w:rFonts w:eastAsia="Times New Roman" w:cstheme="minorHAnsi"/>
          <w:color w:val="222222"/>
          <w:sz w:val="24"/>
          <w:szCs w:val="24"/>
          <w:lang w:val="el-GR"/>
          <w:rPrChange w:id="985" w:author="Gladiator Gladiator" w:date="2018-06-01T17:20:00Z">
            <w:rPr>
              <w:rFonts w:eastAsia="Times New Roman" w:cstheme="minorHAnsi"/>
              <w:color w:val="222222"/>
              <w:sz w:val="24"/>
              <w:szCs w:val="24"/>
            </w:rPr>
          </w:rPrChange>
        </w:rPr>
        <w:t xml:space="preserve"> 2006)</w:t>
      </w:r>
    </w:p>
    <w:p w14:paraId="0446E534" w14:textId="77777777" w:rsidR="00C52522" w:rsidRPr="00940A74" w:rsidRDefault="00C52522" w:rsidP="00C52522">
      <w:pPr>
        <w:pStyle w:val="a6"/>
        <w:numPr>
          <w:ilvl w:val="0"/>
          <w:numId w:val="15"/>
        </w:numPr>
        <w:jc w:val="both"/>
        <w:rPr>
          <w:rFonts w:cstheme="minorHAnsi"/>
          <w:sz w:val="24"/>
          <w:szCs w:val="24"/>
          <w:lang w:val="el-GR"/>
        </w:rPr>
      </w:pPr>
      <w:r w:rsidRPr="00940A74">
        <w:rPr>
          <w:rFonts w:eastAsia="Times New Roman" w:cstheme="minorHAnsi"/>
          <w:color w:val="222222"/>
          <w:sz w:val="24"/>
          <w:szCs w:val="24"/>
        </w:rPr>
        <w:t>Java</w:t>
      </w:r>
      <w:r w:rsidRPr="006E396C">
        <w:rPr>
          <w:rFonts w:eastAsia="Times New Roman" w:cstheme="minorHAnsi"/>
          <w:color w:val="222222"/>
          <w:sz w:val="24"/>
          <w:szCs w:val="24"/>
          <w:lang w:val="el-GR"/>
          <w:rPrChange w:id="986" w:author="Gladiator Gladiator" w:date="2018-06-01T17:20:00Z">
            <w:rPr>
              <w:rFonts w:eastAsia="Times New Roman" w:cstheme="minorHAnsi"/>
              <w:color w:val="222222"/>
              <w:sz w:val="24"/>
              <w:szCs w:val="24"/>
            </w:rPr>
          </w:rPrChange>
        </w:rPr>
        <w:t xml:space="preserve"> </w:t>
      </w:r>
      <w:r w:rsidRPr="00940A74">
        <w:rPr>
          <w:rFonts w:eastAsia="Times New Roman" w:cstheme="minorHAnsi"/>
          <w:color w:val="222222"/>
          <w:sz w:val="24"/>
          <w:szCs w:val="24"/>
        </w:rPr>
        <w:t>SE</w:t>
      </w:r>
      <w:r w:rsidRPr="006E396C">
        <w:rPr>
          <w:rFonts w:eastAsia="Times New Roman" w:cstheme="minorHAnsi"/>
          <w:color w:val="222222"/>
          <w:sz w:val="24"/>
          <w:szCs w:val="24"/>
          <w:lang w:val="el-GR"/>
          <w:rPrChange w:id="987" w:author="Gladiator Gladiator" w:date="2018-06-01T17:20:00Z">
            <w:rPr>
              <w:rFonts w:eastAsia="Times New Roman" w:cstheme="minorHAnsi"/>
              <w:color w:val="222222"/>
              <w:sz w:val="24"/>
              <w:szCs w:val="24"/>
            </w:rPr>
          </w:rPrChange>
        </w:rPr>
        <w:t xml:space="preserve"> 7 (28 </w:t>
      </w:r>
      <w:r>
        <w:rPr>
          <w:rFonts w:eastAsia="Times New Roman" w:cstheme="minorHAnsi"/>
          <w:color w:val="222222"/>
          <w:sz w:val="24"/>
          <w:szCs w:val="24"/>
          <w:lang w:val="el-GR"/>
        </w:rPr>
        <w:t>Ιουλίου</w:t>
      </w:r>
      <w:r w:rsidRPr="006E396C">
        <w:rPr>
          <w:rFonts w:eastAsia="Times New Roman" w:cstheme="minorHAnsi"/>
          <w:color w:val="222222"/>
          <w:sz w:val="24"/>
          <w:szCs w:val="24"/>
          <w:lang w:val="el-GR"/>
          <w:rPrChange w:id="988" w:author="Gladiator Gladiator" w:date="2018-06-01T17:20:00Z">
            <w:rPr>
              <w:rFonts w:eastAsia="Times New Roman" w:cstheme="minorHAnsi"/>
              <w:color w:val="222222"/>
              <w:sz w:val="24"/>
              <w:szCs w:val="24"/>
            </w:rPr>
          </w:rPrChange>
        </w:rPr>
        <w:t xml:space="preserve"> 2011)</w:t>
      </w:r>
    </w:p>
    <w:p w14:paraId="2ED3B271" w14:textId="77777777" w:rsidR="00C52522" w:rsidRPr="00940A74" w:rsidRDefault="00C52522" w:rsidP="00C52522">
      <w:pPr>
        <w:pStyle w:val="a6"/>
        <w:numPr>
          <w:ilvl w:val="0"/>
          <w:numId w:val="15"/>
        </w:numPr>
        <w:jc w:val="both"/>
        <w:rPr>
          <w:rFonts w:cstheme="minorHAnsi"/>
          <w:sz w:val="24"/>
          <w:szCs w:val="24"/>
          <w:lang w:val="el-GR"/>
        </w:rPr>
      </w:pPr>
      <w:r w:rsidRPr="00940A74">
        <w:rPr>
          <w:rFonts w:eastAsia="Times New Roman" w:cstheme="minorHAnsi"/>
          <w:color w:val="222222"/>
          <w:sz w:val="24"/>
          <w:szCs w:val="24"/>
        </w:rPr>
        <w:t>Java</w:t>
      </w:r>
      <w:r w:rsidRPr="006E396C">
        <w:rPr>
          <w:rFonts w:eastAsia="Times New Roman" w:cstheme="minorHAnsi"/>
          <w:color w:val="222222"/>
          <w:sz w:val="24"/>
          <w:szCs w:val="24"/>
          <w:lang w:val="el-GR"/>
          <w:rPrChange w:id="989" w:author="Gladiator Gladiator" w:date="2018-06-01T17:20:00Z">
            <w:rPr>
              <w:rFonts w:eastAsia="Times New Roman" w:cstheme="minorHAnsi"/>
              <w:color w:val="222222"/>
              <w:sz w:val="24"/>
              <w:szCs w:val="24"/>
            </w:rPr>
          </w:rPrChange>
        </w:rPr>
        <w:t xml:space="preserve"> </w:t>
      </w:r>
      <w:r w:rsidRPr="00940A74">
        <w:rPr>
          <w:rFonts w:eastAsia="Times New Roman" w:cstheme="minorHAnsi"/>
          <w:color w:val="222222"/>
          <w:sz w:val="24"/>
          <w:szCs w:val="24"/>
        </w:rPr>
        <w:t>SE</w:t>
      </w:r>
      <w:r w:rsidRPr="006E396C">
        <w:rPr>
          <w:rFonts w:eastAsia="Times New Roman" w:cstheme="minorHAnsi"/>
          <w:color w:val="222222"/>
          <w:sz w:val="24"/>
          <w:szCs w:val="24"/>
          <w:lang w:val="el-GR"/>
          <w:rPrChange w:id="990" w:author="Gladiator Gladiator" w:date="2018-06-01T17:20:00Z">
            <w:rPr>
              <w:rFonts w:eastAsia="Times New Roman" w:cstheme="minorHAnsi"/>
              <w:color w:val="222222"/>
              <w:sz w:val="24"/>
              <w:szCs w:val="24"/>
            </w:rPr>
          </w:rPrChange>
        </w:rPr>
        <w:t xml:space="preserve"> 8 (18 </w:t>
      </w:r>
      <w:r>
        <w:rPr>
          <w:rFonts w:eastAsia="Times New Roman" w:cstheme="minorHAnsi"/>
          <w:color w:val="222222"/>
          <w:sz w:val="24"/>
          <w:szCs w:val="24"/>
          <w:lang w:val="el-GR"/>
        </w:rPr>
        <w:t>Μαρτίου</w:t>
      </w:r>
      <w:r w:rsidRPr="006E396C">
        <w:rPr>
          <w:rFonts w:eastAsia="Times New Roman" w:cstheme="minorHAnsi"/>
          <w:color w:val="222222"/>
          <w:sz w:val="24"/>
          <w:szCs w:val="24"/>
          <w:lang w:val="el-GR"/>
          <w:rPrChange w:id="991" w:author="Gladiator Gladiator" w:date="2018-06-01T17:20:00Z">
            <w:rPr>
              <w:rFonts w:eastAsia="Times New Roman" w:cstheme="minorHAnsi"/>
              <w:color w:val="222222"/>
              <w:sz w:val="24"/>
              <w:szCs w:val="24"/>
            </w:rPr>
          </w:rPrChange>
        </w:rPr>
        <w:t xml:space="preserve"> 2014)</w:t>
      </w:r>
    </w:p>
    <w:p w14:paraId="0A715586" w14:textId="3971ADAE" w:rsidR="00C52522" w:rsidRPr="00940A74" w:rsidDel="006E396C" w:rsidRDefault="00C52522" w:rsidP="009964D4">
      <w:pPr>
        <w:pStyle w:val="a6"/>
        <w:numPr>
          <w:ilvl w:val="0"/>
          <w:numId w:val="15"/>
        </w:numPr>
        <w:jc w:val="both"/>
        <w:rPr>
          <w:del w:id="992" w:author="Gladiator Gladiator" w:date="2018-06-01T17:20:00Z"/>
          <w:rFonts w:cstheme="minorHAnsi"/>
          <w:sz w:val="24"/>
          <w:szCs w:val="24"/>
          <w:lang w:val="el-GR"/>
        </w:rPr>
        <w:pPrChange w:id="993" w:author="Gladiator Gladiator" w:date="2018-06-01T17:20:00Z">
          <w:pPr>
            <w:pStyle w:val="a6"/>
            <w:numPr>
              <w:numId w:val="15"/>
            </w:numPr>
            <w:ind w:left="1080" w:hanging="360"/>
            <w:jc w:val="both"/>
          </w:pPr>
        </w:pPrChange>
      </w:pPr>
      <w:r w:rsidRPr="006E396C">
        <w:rPr>
          <w:rFonts w:eastAsia="Times New Roman" w:cstheme="minorHAnsi"/>
          <w:color w:val="222222"/>
          <w:sz w:val="24"/>
          <w:szCs w:val="24"/>
          <w:rPrChange w:id="994" w:author="Gladiator Gladiator" w:date="2018-06-01T17:20:00Z">
            <w:rPr>
              <w:rFonts w:eastAsia="Times New Roman" w:cstheme="minorHAnsi"/>
              <w:color w:val="222222"/>
              <w:sz w:val="24"/>
              <w:szCs w:val="24"/>
            </w:rPr>
          </w:rPrChange>
        </w:rPr>
        <w:t>Java</w:t>
      </w:r>
      <w:r w:rsidRPr="006E396C">
        <w:rPr>
          <w:rFonts w:eastAsia="Times New Roman" w:cstheme="minorHAnsi"/>
          <w:color w:val="222222"/>
          <w:sz w:val="24"/>
          <w:szCs w:val="24"/>
          <w:lang w:val="el-GR"/>
          <w:rPrChange w:id="995" w:author="Gladiator Gladiator" w:date="2018-06-01T17:20:00Z">
            <w:rPr>
              <w:rFonts w:eastAsia="Times New Roman" w:cstheme="minorHAnsi"/>
              <w:color w:val="222222"/>
              <w:sz w:val="24"/>
              <w:szCs w:val="24"/>
              <w:lang w:val="el-GR"/>
            </w:rPr>
          </w:rPrChange>
        </w:rPr>
        <w:t xml:space="preserve"> </w:t>
      </w:r>
      <w:r w:rsidRPr="006E396C">
        <w:rPr>
          <w:rFonts w:eastAsia="Times New Roman" w:cstheme="minorHAnsi"/>
          <w:color w:val="222222"/>
          <w:sz w:val="24"/>
          <w:szCs w:val="24"/>
          <w:rPrChange w:id="996" w:author="Gladiator Gladiator" w:date="2018-06-01T17:20:00Z">
            <w:rPr>
              <w:rFonts w:eastAsia="Times New Roman" w:cstheme="minorHAnsi"/>
              <w:color w:val="222222"/>
              <w:sz w:val="24"/>
              <w:szCs w:val="24"/>
            </w:rPr>
          </w:rPrChange>
        </w:rPr>
        <w:t>SE</w:t>
      </w:r>
      <w:r w:rsidRPr="006E396C">
        <w:rPr>
          <w:rFonts w:eastAsia="Times New Roman" w:cstheme="minorHAnsi"/>
          <w:color w:val="222222"/>
          <w:sz w:val="24"/>
          <w:szCs w:val="24"/>
          <w:lang w:val="el-GR"/>
          <w:rPrChange w:id="997" w:author="Gladiator Gladiator" w:date="2018-06-01T17:20:00Z">
            <w:rPr>
              <w:rFonts w:eastAsia="Times New Roman" w:cstheme="minorHAnsi"/>
              <w:color w:val="222222"/>
              <w:sz w:val="24"/>
              <w:szCs w:val="24"/>
              <w:lang w:val="el-GR"/>
            </w:rPr>
          </w:rPrChange>
        </w:rPr>
        <w:t xml:space="preserve"> 9 (21 Σεπτεμβρίου 2017)</w:t>
      </w:r>
      <w:r w:rsidRPr="006E396C">
        <w:rPr>
          <w:rFonts w:eastAsia="Times New Roman" w:cstheme="minorHAnsi"/>
          <w:color w:val="222222"/>
          <w:sz w:val="24"/>
          <w:szCs w:val="24"/>
          <w:lang w:val="el-GR"/>
          <w:rPrChange w:id="998" w:author="Gladiator Gladiator" w:date="2018-06-01T17:20:00Z">
            <w:rPr>
              <w:rFonts w:eastAsia="Times New Roman" w:cstheme="minorHAnsi"/>
              <w:color w:val="222222"/>
              <w:sz w:val="24"/>
              <w:szCs w:val="24"/>
              <w:lang w:val="el-GR"/>
            </w:rPr>
          </w:rPrChange>
        </w:rPr>
        <w:tab/>
      </w:r>
      <w:r w:rsidRPr="006E396C">
        <w:rPr>
          <w:rFonts w:eastAsia="Times New Roman" w:cstheme="minorHAnsi"/>
          <w:color w:val="222222"/>
          <w:sz w:val="24"/>
          <w:szCs w:val="24"/>
          <w:lang w:val="el-GR"/>
          <w:rPrChange w:id="999" w:author="Gladiator Gladiator" w:date="2018-06-01T17:20:00Z">
            <w:rPr>
              <w:rFonts w:eastAsia="Times New Roman" w:cstheme="minorHAnsi"/>
              <w:color w:val="222222"/>
              <w:sz w:val="24"/>
              <w:szCs w:val="24"/>
              <w:lang w:val="el-GR"/>
            </w:rPr>
          </w:rPrChange>
        </w:rPr>
        <w:tab/>
      </w:r>
      <w:del w:id="1000" w:author="Gladiator Gladiator" w:date="2018-06-01T17:20:00Z">
        <w:r w:rsidRPr="00AE5234" w:rsidDel="006E396C">
          <w:rPr>
            <w:rFonts w:eastAsia="Times New Roman" w:cstheme="minorHAnsi"/>
            <w:color w:val="222222"/>
            <w:sz w:val="24"/>
            <w:szCs w:val="24"/>
            <w:lang w:val="el-GR"/>
          </w:rPr>
          <w:delText xml:space="preserve">           </w:delText>
        </w:r>
        <w:r w:rsidDel="006E396C">
          <w:rPr>
            <w:rFonts w:eastAsia="Times New Roman" w:cstheme="minorHAnsi"/>
            <w:color w:val="222222"/>
            <w:sz w:val="16"/>
            <w:szCs w:val="24"/>
            <w:lang w:val="el-GR"/>
          </w:rPr>
          <w:delText xml:space="preserve">Εικόνα </w:delText>
        </w:r>
        <w:r w:rsidR="00841733" w:rsidDel="006E396C">
          <w:rPr>
            <w:rFonts w:eastAsia="Times New Roman" w:cstheme="minorHAnsi"/>
            <w:color w:val="222222"/>
            <w:sz w:val="16"/>
            <w:szCs w:val="24"/>
            <w:lang w:val="el-GR"/>
          </w:rPr>
          <w:delText>4.</w:delText>
        </w:r>
        <w:r w:rsidR="00DA3613" w:rsidDel="006E396C">
          <w:rPr>
            <w:rFonts w:eastAsia="Times New Roman" w:cstheme="minorHAnsi"/>
            <w:color w:val="222222"/>
            <w:sz w:val="16"/>
            <w:szCs w:val="24"/>
            <w:lang w:val="el-GR"/>
          </w:rPr>
          <w:delText>3</w:delText>
        </w:r>
        <w:r w:rsidDel="006E396C">
          <w:rPr>
            <w:rFonts w:eastAsia="Times New Roman" w:cstheme="minorHAnsi"/>
            <w:color w:val="222222"/>
            <w:sz w:val="16"/>
            <w:szCs w:val="24"/>
            <w:lang w:val="el-GR"/>
          </w:rPr>
          <w:delText xml:space="preserve"> </w:delText>
        </w:r>
        <w:r w:rsidRPr="00305E18" w:rsidDel="006E396C">
          <w:rPr>
            <w:rFonts w:eastAsia="Times New Roman" w:cstheme="minorHAnsi"/>
            <w:color w:val="222222"/>
            <w:sz w:val="16"/>
            <w:szCs w:val="24"/>
            <w:lang w:val="el-GR"/>
          </w:rPr>
          <w:delText xml:space="preserve">: </w:delText>
        </w:r>
        <w:r w:rsidDel="006E396C">
          <w:rPr>
            <w:rFonts w:eastAsia="Times New Roman" w:cstheme="minorHAnsi"/>
            <w:color w:val="222222"/>
            <w:sz w:val="16"/>
            <w:szCs w:val="24"/>
          </w:rPr>
          <w:delText>Java</w:delText>
        </w:r>
        <w:r w:rsidRPr="00305E18" w:rsidDel="006E396C">
          <w:rPr>
            <w:rFonts w:eastAsia="Times New Roman" w:cstheme="minorHAnsi"/>
            <w:color w:val="222222"/>
            <w:sz w:val="16"/>
            <w:szCs w:val="24"/>
            <w:lang w:val="el-GR"/>
          </w:rPr>
          <w:delText xml:space="preserve"> </w:delText>
        </w:r>
        <w:r w:rsidDel="006E396C">
          <w:rPr>
            <w:rFonts w:eastAsia="Times New Roman" w:cstheme="minorHAnsi"/>
            <w:color w:val="222222"/>
            <w:sz w:val="16"/>
            <w:szCs w:val="24"/>
          </w:rPr>
          <w:delText>Logo</w:delText>
        </w:r>
      </w:del>
    </w:p>
    <w:p w14:paraId="38EA9932" w14:textId="77777777" w:rsidR="00C52522" w:rsidRPr="006E396C" w:rsidRDefault="00C52522" w:rsidP="009964D4">
      <w:pPr>
        <w:pStyle w:val="a6"/>
        <w:numPr>
          <w:ilvl w:val="0"/>
          <w:numId w:val="15"/>
        </w:numPr>
        <w:jc w:val="both"/>
        <w:rPr>
          <w:sz w:val="24"/>
          <w:szCs w:val="24"/>
          <w:lang w:val="el-GR"/>
          <w:rPrChange w:id="1001" w:author="Gladiator Gladiator" w:date="2018-06-01T17:20:00Z">
            <w:rPr>
              <w:sz w:val="24"/>
              <w:szCs w:val="24"/>
              <w:lang w:val="el-GR"/>
            </w:rPr>
          </w:rPrChange>
        </w:rPr>
        <w:pPrChange w:id="1002" w:author="Gladiator Gladiator" w:date="2018-06-01T17:20:00Z">
          <w:pPr>
            <w:pStyle w:val="a6"/>
            <w:ind w:left="1080"/>
            <w:jc w:val="both"/>
          </w:pPr>
        </w:pPrChange>
      </w:pPr>
    </w:p>
    <w:p w14:paraId="1B03F0C1" w14:textId="77777777" w:rsidR="00C52522" w:rsidRDefault="00C52522" w:rsidP="00C52522">
      <w:pPr>
        <w:ind w:firstLine="180"/>
        <w:jc w:val="both"/>
        <w:rPr>
          <w:sz w:val="24"/>
          <w:szCs w:val="24"/>
          <w:lang w:val="el-GR"/>
        </w:rPr>
      </w:pPr>
      <w:r w:rsidRPr="00940A74">
        <w:rPr>
          <w:sz w:val="24"/>
          <w:szCs w:val="24"/>
          <w:lang w:val="el-GR"/>
        </w:rPr>
        <w:t xml:space="preserve"> </w:t>
      </w:r>
      <w:r>
        <w:rPr>
          <w:sz w:val="24"/>
          <w:szCs w:val="24"/>
          <w:lang w:val="el-GR"/>
        </w:rPr>
        <w:t xml:space="preserve">Ένα από τα βασικά πλεονεκτήματα της </w:t>
      </w:r>
      <w:r>
        <w:rPr>
          <w:sz w:val="24"/>
          <w:szCs w:val="24"/>
        </w:rPr>
        <w:t>Java</w:t>
      </w:r>
      <w:r w:rsidRPr="00940A74">
        <w:rPr>
          <w:sz w:val="24"/>
          <w:szCs w:val="24"/>
          <w:lang w:val="el-GR"/>
        </w:rPr>
        <w:t xml:space="preserve"> </w:t>
      </w:r>
      <w:r>
        <w:rPr>
          <w:sz w:val="24"/>
          <w:szCs w:val="24"/>
          <w:lang w:val="el-GR"/>
        </w:rPr>
        <w:t>έναντι των περισσοτέρων γλωσσών προγραμματισμού, είναι η ανεξαρτησία</w:t>
      </w:r>
      <w:r w:rsidRPr="006B1553">
        <w:rPr>
          <w:sz w:val="24"/>
          <w:szCs w:val="24"/>
          <w:lang w:val="el-GR"/>
        </w:rPr>
        <w:t xml:space="preserve"> </w:t>
      </w:r>
      <w:r>
        <w:rPr>
          <w:sz w:val="24"/>
          <w:szCs w:val="24"/>
          <w:lang w:val="el-GR"/>
        </w:rPr>
        <w:t xml:space="preserve">του λειτουργικού συστήματος και της πλατφόρμας. Τα προγράμματα που είναι γραμμένα σε </w:t>
      </w:r>
      <w:r>
        <w:rPr>
          <w:sz w:val="24"/>
          <w:szCs w:val="24"/>
        </w:rPr>
        <w:t>Java</w:t>
      </w:r>
      <w:r w:rsidRPr="006B1553">
        <w:rPr>
          <w:sz w:val="24"/>
          <w:szCs w:val="24"/>
          <w:lang w:val="el-GR"/>
        </w:rPr>
        <w:t xml:space="preserve"> </w:t>
      </w:r>
      <w:r>
        <w:rPr>
          <w:sz w:val="24"/>
          <w:szCs w:val="24"/>
          <w:lang w:val="el-GR"/>
        </w:rPr>
        <w:t xml:space="preserve">τρέχουνε ακριβώς το ίδιο σε </w:t>
      </w:r>
      <w:r>
        <w:rPr>
          <w:sz w:val="24"/>
          <w:szCs w:val="24"/>
        </w:rPr>
        <w:t>Windows</w:t>
      </w:r>
      <w:r w:rsidRPr="006B1553">
        <w:rPr>
          <w:sz w:val="24"/>
          <w:szCs w:val="24"/>
          <w:lang w:val="el-GR"/>
        </w:rPr>
        <w:t xml:space="preserve">, </w:t>
      </w:r>
      <w:r>
        <w:rPr>
          <w:sz w:val="24"/>
          <w:szCs w:val="24"/>
        </w:rPr>
        <w:t>Linux</w:t>
      </w:r>
      <w:r w:rsidRPr="006B1553">
        <w:rPr>
          <w:sz w:val="24"/>
          <w:szCs w:val="24"/>
          <w:lang w:val="el-GR"/>
        </w:rPr>
        <w:t xml:space="preserve"> </w:t>
      </w:r>
      <w:r>
        <w:rPr>
          <w:sz w:val="24"/>
          <w:szCs w:val="24"/>
          <w:lang w:val="el-GR"/>
        </w:rPr>
        <w:t xml:space="preserve">και </w:t>
      </w:r>
      <w:r>
        <w:rPr>
          <w:sz w:val="24"/>
          <w:szCs w:val="24"/>
        </w:rPr>
        <w:t>Macintosh</w:t>
      </w:r>
      <w:r w:rsidRPr="006B1553">
        <w:rPr>
          <w:sz w:val="24"/>
          <w:szCs w:val="24"/>
          <w:lang w:val="el-GR"/>
        </w:rPr>
        <w:t>.</w:t>
      </w:r>
    </w:p>
    <w:p w14:paraId="0137CA93" w14:textId="77777777" w:rsidR="001108AD" w:rsidRDefault="001108AD" w:rsidP="00C52522">
      <w:pPr>
        <w:jc w:val="both"/>
        <w:rPr>
          <w:sz w:val="24"/>
          <w:szCs w:val="24"/>
          <w:lang w:val="el-GR"/>
        </w:rPr>
      </w:pPr>
    </w:p>
    <w:p w14:paraId="54630E31" w14:textId="77777777" w:rsidR="00C52522" w:rsidRPr="004D05D6" w:rsidRDefault="001B08C2">
      <w:pPr>
        <w:pStyle w:val="2"/>
        <w:rPr>
          <w:sz w:val="32"/>
          <w:u w:val="single"/>
          <w:lang w:val="el-GR"/>
          <w:rPrChange w:id="1003" w:author="Gladiator Gladiator" w:date="2018-05-23T20:41:00Z">
            <w:rPr>
              <w:lang w:val="el-GR"/>
            </w:rPr>
          </w:rPrChange>
        </w:rPr>
        <w:pPrChange w:id="1004" w:author="Gladiator Gladiator" w:date="2018-05-23T20:41:00Z">
          <w:pPr>
            <w:jc w:val="both"/>
          </w:pPr>
        </w:pPrChange>
      </w:pPr>
      <w:r w:rsidRPr="004D05D6">
        <w:rPr>
          <w:sz w:val="32"/>
          <w:u w:val="single"/>
          <w:lang w:val="el-GR"/>
          <w:rPrChange w:id="1005" w:author="Gladiator Gladiator" w:date="2018-05-23T20:41:00Z">
            <w:rPr>
              <w:lang w:val="el-GR"/>
            </w:rPr>
          </w:rPrChange>
        </w:rPr>
        <w:t>4</w:t>
      </w:r>
      <w:r w:rsidR="007950DD" w:rsidRPr="004D05D6">
        <w:rPr>
          <w:sz w:val="32"/>
          <w:u w:val="single"/>
          <w:lang w:val="el-GR"/>
          <w:rPrChange w:id="1006" w:author="Gladiator Gladiator" w:date="2018-05-23T20:41:00Z">
            <w:rPr>
              <w:lang w:val="el-GR"/>
            </w:rPr>
          </w:rPrChange>
        </w:rPr>
        <w:t>.</w:t>
      </w:r>
      <w:r w:rsidR="00C52522" w:rsidRPr="004D05D6">
        <w:rPr>
          <w:sz w:val="32"/>
          <w:u w:val="single"/>
          <w:lang w:val="el-GR"/>
          <w:rPrChange w:id="1007" w:author="Gladiator Gladiator" w:date="2018-05-23T20:41:00Z">
            <w:rPr>
              <w:lang w:val="el-GR"/>
            </w:rPr>
          </w:rPrChange>
        </w:rPr>
        <w:t xml:space="preserve">2 Αρχιτεκτονική του </w:t>
      </w:r>
      <w:r w:rsidR="00C52522" w:rsidRPr="004D05D6">
        <w:rPr>
          <w:sz w:val="32"/>
          <w:u w:val="single"/>
          <w:rPrChange w:id="1008" w:author="Gladiator Gladiator" w:date="2018-05-23T20:41:00Z">
            <w:rPr/>
          </w:rPrChange>
        </w:rPr>
        <w:t>Android</w:t>
      </w:r>
    </w:p>
    <w:p w14:paraId="77244EC2" w14:textId="7F27F9E8" w:rsidR="00C52522" w:rsidRPr="00912762" w:rsidRDefault="00C52522" w:rsidP="00C52522">
      <w:pPr>
        <w:ind w:firstLine="180"/>
        <w:jc w:val="both"/>
        <w:rPr>
          <w:sz w:val="24"/>
          <w:szCs w:val="24"/>
          <w:lang w:val="el-GR"/>
        </w:rPr>
      </w:pPr>
      <w:r>
        <w:rPr>
          <w:sz w:val="24"/>
          <w:szCs w:val="24"/>
          <w:lang w:val="el-GR"/>
        </w:rPr>
        <w:t xml:space="preserve">Η αρχιτεκτονική της πλατφόρμας </w:t>
      </w:r>
      <w:r>
        <w:rPr>
          <w:sz w:val="24"/>
          <w:szCs w:val="24"/>
        </w:rPr>
        <w:t>Android</w:t>
      </w:r>
      <w:r w:rsidRPr="00912762">
        <w:rPr>
          <w:sz w:val="24"/>
          <w:szCs w:val="24"/>
          <w:lang w:val="el-GR"/>
        </w:rPr>
        <w:t>(</w:t>
      </w:r>
      <w:del w:id="1009" w:author="Gladiator Gladiator" w:date="2018-05-23T01:55:00Z">
        <w:r w:rsidRPr="00912762" w:rsidDel="00321F3A">
          <w:rPr>
            <w:sz w:val="24"/>
            <w:szCs w:val="24"/>
            <w:lang w:val="el-GR"/>
          </w:rPr>
          <w:delText>εικ</w:delText>
        </w:r>
        <w:r w:rsidDel="00321F3A">
          <w:rPr>
            <w:sz w:val="24"/>
            <w:szCs w:val="24"/>
            <w:lang w:val="el-GR"/>
          </w:rPr>
          <w:delText>όνα</w:delText>
        </w:r>
      </w:del>
      <w:ins w:id="1010" w:author="Gladiator Gladiator" w:date="2018-05-23T01:55:00Z">
        <w:r w:rsidR="00321F3A">
          <w:rPr>
            <w:sz w:val="24"/>
            <w:szCs w:val="24"/>
            <w:lang w:val="el-GR"/>
          </w:rPr>
          <w:t>Εικόνα</w:t>
        </w:r>
      </w:ins>
      <w:r>
        <w:rPr>
          <w:sz w:val="24"/>
          <w:szCs w:val="24"/>
          <w:lang w:val="el-GR"/>
        </w:rPr>
        <w:t xml:space="preserve"> </w:t>
      </w:r>
      <w:r w:rsidR="00841733">
        <w:rPr>
          <w:sz w:val="24"/>
          <w:szCs w:val="24"/>
          <w:lang w:val="el-GR"/>
        </w:rPr>
        <w:t>4.</w:t>
      </w:r>
      <w:r w:rsidR="00DA3613">
        <w:rPr>
          <w:sz w:val="24"/>
          <w:szCs w:val="24"/>
          <w:lang w:val="el-GR"/>
        </w:rPr>
        <w:t>4</w:t>
      </w:r>
      <w:r>
        <w:rPr>
          <w:sz w:val="24"/>
          <w:szCs w:val="24"/>
          <w:lang w:val="el-GR"/>
        </w:rPr>
        <w:t xml:space="preserve">), αποτελείται από τα </w:t>
      </w:r>
      <w:r>
        <w:rPr>
          <w:sz w:val="24"/>
          <w:szCs w:val="24"/>
        </w:rPr>
        <w:t>layers</w:t>
      </w:r>
      <w:r>
        <w:rPr>
          <w:sz w:val="24"/>
          <w:szCs w:val="24"/>
          <w:lang w:val="el-GR"/>
        </w:rPr>
        <w:t xml:space="preserve"> </w:t>
      </w:r>
      <w:r w:rsidRPr="00912762">
        <w:rPr>
          <w:sz w:val="24"/>
          <w:szCs w:val="24"/>
          <w:lang w:val="el-GR"/>
        </w:rPr>
        <w:t xml:space="preserve">: </w:t>
      </w:r>
    </w:p>
    <w:p w14:paraId="46EE4F6E" w14:textId="77777777" w:rsidR="00C52522" w:rsidRPr="00912762" w:rsidRDefault="00C52522" w:rsidP="00C52522">
      <w:pPr>
        <w:pStyle w:val="a6"/>
        <w:numPr>
          <w:ilvl w:val="0"/>
          <w:numId w:val="22"/>
        </w:numPr>
        <w:jc w:val="both"/>
        <w:rPr>
          <w:sz w:val="24"/>
          <w:szCs w:val="24"/>
          <w:lang w:val="el-GR"/>
        </w:rPr>
      </w:pPr>
      <w:r>
        <w:rPr>
          <w:sz w:val="24"/>
          <w:szCs w:val="24"/>
        </w:rPr>
        <w:t>Linux Kernel</w:t>
      </w:r>
    </w:p>
    <w:p w14:paraId="3F69F89E" w14:textId="77777777" w:rsidR="00C52522" w:rsidRPr="00912762" w:rsidRDefault="00C52522" w:rsidP="00C52522">
      <w:pPr>
        <w:pStyle w:val="a6"/>
        <w:numPr>
          <w:ilvl w:val="0"/>
          <w:numId w:val="22"/>
        </w:numPr>
        <w:jc w:val="both"/>
        <w:rPr>
          <w:sz w:val="24"/>
          <w:szCs w:val="24"/>
          <w:lang w:val="el-GR"/>
        </w:rPr>
      </w:pPr>
      <w:r>
        <w:rPr>
          <w:sz w:val="24"/>
          <w:szCs w:val="24"/>
        </w:rPr>
        <w:t>Libraries</w:t>
      </w:r>
    </w:p>
    <w:p w14:paraId="5F738E14" w14:textId="77777777" w:rsidR="00C52522" w:rsidRPr="00912762" w:rsidRDefault="00C52522" w:rsidP="00C52522">
      <w:pPr>
        <w:pStyle w:val="a6"/>
        <w:numPr>
          <w:ilvl w:val="0"/>
          <w:numId w:val="22"/>
        </w:numPr>
        <w:jc w:val="both"/>
        <w:rPr>
          <w:sz w:val="24"/>
          <w:szCs w:val="24"/>
          <w:lang w:val="el-GR"/>
        </w:rPr>
      </w:pPr>
      <w:r>
        <w:rPr>
          <w:sz w:val="24"/>
          <w:szCs w:val="24"/>
        </w:rPr>
        <w:t>Android Runtime</w:t>
      </w:r>
    </w:p>
    <w:p w14:paraId="6F1E7672" w14:textId="77777777" w:rsidR="00C52522" w:rsidRPr="00912762" w:rsidRDefault="00C52522" w:rsidP="00C52522">
      <w:pPr>
        <w:pStyle w:val="a6"/>
        <w:numPr>
          <w:ilvl w:val="0"/>
          <w:numId w:val="22"/>
        </w:numPr>
        <w:jc w:val="both"/>
        <w:rPr>
          <w:sz w:val="24"/>
          <w:szCs w:val="24"/>
          <w:lang w:val="el-GR"/>
        </w:rPr>
      </w:pPr>
      <w:r>
        <w:rPr>
          <w:sz w:val="24"/>
          <w:szCs w:val="24"/>
        </w:rPr>
        <w:t>Application Framework</w:t>
      </w:r>
    </w:p>
    <w:p w14:paraId="7EB2E3CE" w14:textId="77777777" w:rsidR="00C52522" w:rsidRPr="00912762" w:rsidRDefault="00C52522" w:rsidP="00C52522">
      <w:pPr>
        <w:pStyle w:val="a6"/>
        <w:numPr>
          <w:ilvl w:val="0"/>
          <w:numId w:val="22"/>
        </w:numPr>
        <w:jc w:val="both"/>
        <w:rPr>
          <w:sz w:val="24"/>
          <w:szCs w:val="24"/>
          <w:lang w:val="el-GR"/>
        </w:rPr>
      </w:pPr>
      <w:r>
        <w:rPr>
          <w:sz w:val="24"/>
          <w:szCs w:val="24"/>
        </w:rPr>
        <w:t>Applications</w:t>
      </w:r>
    </w:p>
    <w:p w14:paraId="2FDA415C" w14:textId="6F269AB4" w:rsidR="00C52522" w:rsidRDefault="00C52522" w:rsidP="00C52522">
      <w:pPr>
        <w:pStyle w:val="a6"/>
        <w:ind w:left="900"/>
        <w:jc w:val="center"/>
        <w:rPr>
          <w:sz w:val="24"/>
          <w:szCs w:val="24"/>
        </w:rPr>
      </w:pPr>
      <w:r>
        <w:rPr>
          <w:noProof/>
          <w:sz w:val="24"/>
          <w:szCs w:val="24"/>
        </w:rPr>
        <w:drawing>
          <wp:inline distT="0" distB="0" distL="0" distR="0" wp14:anchorId="2590EB75" wp14:editId="43A5BDF9">
            <wp:extent cx="4724400" cy="4400550"/>
            <wp:effectExtent l="0" t="0" r="0" b="0"/>
            <wp:docPr id="18" name="Εικόνα 18" descr="arxitektoniki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xitektoniki androi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4400" cy="4400550"/>
                    </a:xfrm>
                    <a:prstGeom prst="rect">
                      <a:avLst/>
                    </a:prstGeom>
                    <a:noFill/>
                    <a:ln>
                      <a:noFill/>
                    </a:ln>
                  </pic:spPr>
                </pic:pic>
              </a:graphicData>
            </a:graphic>
          </wp:inline>
        </w:drawing>
      </w:r>
    </w:p>
    <w:p w14:paraId="630A3312" w14:textId="77777777" w:rsidR="00C52522" w:rsidRDefault="00C52522" w:rsidP="00C52522">
      <w:pPr>
        <w:pStyle w:val="a6"/>
        <w:ind w:left="900"/>
        <w:jc w:val="center"/>
        <w:rPr>
          <w:sz w:val="16"/>
          <w:szCs w:val="24"/>
        </w:rPr>
      </w:pPr>
      <w:r>
        <w:rPr>
          <w:sz w:val="16"/>
          <w:szCs w:val="24"/>
          <w:lang w:val="el-GR"/>
        </w:rPr>
        <w:t>Εικόνα</w:t>
      </w:r>
      <w:r w:rsidRPr="001023D8">
        <w:rPr>
          <w:sz w:val="16"/>
          <w:szCs w:val="24"/>
        </w:rPr>
        <w:t xml:space="preserve"> </w:t>
      </w:r>
      <w:r w:rsidR="00841733" w:rsidRPr="00B63BAB">
        <w:rPr>
          <w:sz w:val="16"/>
          <w:szCs w:val="24"/>
        </w:rPr>
        <w:t>4.</w:t>
      </w:r>
      <w:r w:rsidR="00DA3613" w:rsidRPr="00193BBB">
        <w:rPr>
          <w:sz w:val="16"/>
          <w:szCs w:val="24"/>
        </w:rPr>
        <w:t>4</w:t>
      </w:r>
      <w:r w:rsidRPr="001023D8">
        <w:rPr>
          <w:sz w:val="16"/>
          <w:szCs w:val="24"/>
        </w:rPr>
        <w:t xml:space="preserve"> </w:t>
      </w:r>
      <w:r>
        <w:rPr>
          <w:sz w:val="16"/>
          <w:szCs w:val="24"/>
        </w:rPr>
        <w:t xml:space="preserve">: </w:t>
      </w:r>
      <w:r>
        <w:rPr>
          <w:sz w:val="16"/>
          <w:szCs w:val="24"/>
          <w:lang w:val="el-GR"/>
        </w:rPr>
        <w:t>Αρχιτεκτονική</w:t>
      </w:r>
      <w:r w:rsidRPr="001023D8">
        <w:rPr>
          <w:sz w:val="16"/>
          <w:szCs w:val="24"/>
        </w:rPr>
        <w:t xml:space="preserve"> </w:t>
      </w:r>
      <w:r>
        <w:rPr>
          <w:sz w:val="16"/>
          <w:szCs w:val="24"/>
        </w:rPr>
        <w:t>Android</w:t>
      </w:r>
    </w:p>
    <w:p w14:paraId="195632C7" w14:textId="77777777" w:rsidR="00C52522" w:rsidRDefault="00C52522" w:rsidP="00C52522">
      <w:pPr>
        <w:pStyle w:val="a6"/>
        <w:ind w:left="0" w:firstLine="180"/>
        <w:jc w:val="both"/>
        <w:rPr>
          <w:sz w:val="24"/>
          <w:szCs w:val="24"/>
        </w:rPr>
      </w:pPr>
    </w:p>
    <w:p w14:paraId="321EA4E6" w14:textId="77777777" w:rsidR="004D05D6" w:rsidRDefault="004D05D6" w:rsidP="00C52522">
      <w:pPr>
        <w:pStyle w:val="a6"/>
        <w:ind w:left="0"/>
        <w:jc w:val="both"/>
        <w:rPr>
          <w:ins w:id="1011" w:author="Gladiator Gladiator" w:date="2018-05-23T20:41:00Z"/>
          <w:color w:val="5B9BD5" w:themeColor="accent1"/>
          <w:sz w:val="28"/>
          <w:szCs w:val="24"/>
          <w:u w:val="single"/>
        </w:rPr>
      </w:pPr>
    </w:p>
    <w:p w14:paraId="70C6D896" w14:textId="77777777" w:rsidR="004D05D6" w:rsidRDefault="004D05D6" w:rsidP="00C52522">
      <w:pPr>
        <w:pStyle w:val="a6"/>
        <w:ind w:left="0"/>
        <w:jc w:val="both"/>
        <w:rPr>
          <w:ins w:id="1012" w:author="Gladiator Gladiator" w:date="2018-05-23T20:41:00Z"/>
          <w:color w:val="5B9BD5" w:themeColor="accent1"/>
          <w:sz w:val="28"/>
          <w:szCs w:val="24"/>
          <w:u w:val="single"/>
        </w:rPr>
      </w:pPr>
    </w:p>
    <w:p w14:paraId="1AE6ABBA" w14:textId="76BDF758" w:rsidR="00C52522" w:rsidRPr="004D05D6" w:rsidRDefault="001B08C2">
      <w:pPr>
        <w:pStyle w:val="3"/>
        <w:rPr>
          <w:b/>
          <w:sz w:val="28"/>
          <w:u w:val="single"/>
          <w:rPrChange w:id="1013" w:author="Gladiator Gladiator" w:date="2018-05-23T20:41:00Z">
            <w:rPr>
              <w:b/>
            </w:rPr>
          </w:rPrChange>
        </w:rPr>
        <w:pPrChange w:id="1014" w:author="Gladiator Gladiator" w:date="2018-05-23T20:41:00Z">
          <w:pPr>
            <w:pStyle w:val="a6"/>
            <w:ind w:left="0"/>
            <w:jc w:val="both"/>
          </w:pPr>
        </w:pPrChange>
      </w:pPr>
      <w:r w:rsidRPr="004D05D6">
        <w:rPr>
          <w:sz w:val="28"/>
          <w:u w:val="single"/>
          <w:rPrChange w:id="1015" w:author="Gladiator Gladiator" w:date="2018-05-23T20:41:00Z">
            <w:rPr/>
          </w:rPrChange>
        </w:rPr>
        <w:t>4</w:t>
      </w:r>
      <w:r w:rsidR="007950DD" w:rsidRPr="004D05D6">
        <w:rPr>
          <w:sz w:val="28"/>
          <w:u w:val="single"/>
          <w:rPrChange w:id="1016" w:author="Gladiator Gladiator" w:date="2018-05-23T20:41:00Z">
            <w:rPr/>
          </w:rPrChange>
        </w:rPr>
        <w:t>.2.1</w:t>
      </w:r>
      <w:r w:rsidR="007950DD" w:rsidRPr="004D05D6">
        <w:rPr>
          <w:b/>
          <w:sz w:val="28"/>
          <w:u w:val="single"/>
          <w:rPrChange w:id="1017" w:author="Gladiator Gladiator" w:date="2018-05-23T20:41:00Z">
            <w:rPr>
              <w:b/>
            </w:rPr>
          </w:rPrChange>
        </w:rPr>
        <w:t xml:space="preserve"> </w:t>
      </w:r>
      <w:r w:rsidR="00C52522" w:rsidRPr="004D05D6">
        <w:rPr>
          <w:sz w:val="28"/>
          <w:u w:val="single"/>
          <w:rPrChange w:id="1018" w:author="Gladiator Gladiator" w:date="2018-05-23T20:41:00Z">
            <w:rPr/>
          </w:rPrChange>
        </w:rPr>
        <w:t>Linux kernel</w:t>
      </w:r>
    </w:p>
    <w:p w14:paraId="1E56B139" w14:textId="77777777" w:rsidR="00C52522" w:rsidRDefault="00C52522" w:rsidP="00C52522">
      <w:pPr>
        <w:pStyle w:val="a6"/>
        <w:ind w:left="0" w:firstLine="180"/>
        <w:jc w:val="both"/>
        <w:rPr>
          <w:sz w:val="24"/>
          <w:szCs w:val="24"/>
          <w:lang w:val="el-GR"/>
        </w:rPr>
      </w:pPr>
      <w:r>
        <w:rPr>
          <w:sz w:val="24"/>
          <w:szCs w:val="24"/>
          <w:lang w:val="el-GR"/>
        </w:rPr>
        <w:t>Το</w:t>
      </w:r>
      <w:r w:rsidRPr="00B63BAB">
        <w:rPr>
          <w:sz w:val="24"/>
          <w:szCs w:val="24"/>
        </w:rPr>
        <w:t xml:space="preserve"> </w:t>
      </w:r>
      <w:r>
        <w:rPr>
          <w:sz w:val="24"/>
          <w:szCs w:val="24"/>
        </w:rPr>
        <w:t>android</w:t>
      </w:r>
      <w:r w:rsidRPr="00B63BAB">
        <w:rPr>
          <w:sz w:val="24"/>
          <w:szCs w:val="24"/>
        </w:rPr>
        <w:t xml:space="preserve"> </w:t>
      </w:r>
      <w:r>
        <w:rPr>
          <w:sz w:val="24"/>
          <w:szCs w:val="24"/>
          <w:lang w:val="el-GR"/>
        </w:rPr>
        <w:t>έχει</w:t>
      </w:r>
      <w:r w:rsidRPr="00B63BAB">
        <w:rPr>
          <w:sz w:val="24"/>
          <w:szCs w:val="24"/>
        </w:rPr>
        <w:t xml:space="preserve"> </w:t>
      </w:r>
      <w:r>
        <w:rPr>
          <w:sz w:val="24"/>
          <w:szCs w:val="24"/>
          <w:lang w:val="el-GR"/>
        </w:rPr>
        <w:t>χτιστεί</w:t>
      </w:r>
      <w:r w:rsidRPr="00B63BAB">
        <w:rPr>
          <w:sz w:val="24"/>
          <w:szCs w:val="24"/>
        </w:rPr>
        <w:t xml:space="preserve"> </w:t>
      </w:r>
      <w:r>
        <w:rPr>
          <w:sz w:val="24"/>
          <w:szCs w:val="24"/>
          <w:lang w:val="el-GR"/>
        </w:rPr>
        <w:t>πάνω</w:t>
      </w:r>
      <w:r w:rsidRPr="00B63BAB">
        <w:rPr>
          <w:sz w:val="24"/>
          <w:szCs w:val="24"/>
        </w:rPr>
        <w:t xml:space="preserve"> </w:t>
      </w:r>
      <w:r>
        <w:rPr>
          <w:sz w:val="24"/>
          <w:szCs w:val="24"/>
          <w:lang w:val="el-GR"/>
        </w:rPr>
        <w:t>στο</w:t>
      </w:r>
      <w:r w:rsidRPr="00B63BAB">
        <w:rPr>
          <w:sz w:val="24"/>
          <w:szCs w:val="24"/>
        </w:rPr>
        <w:t xml:space="preserve"> </w:t>
      </w:r>
      <w:r>
        <w:rPr>
          <w:sz w:val="24"/>
          <w:szCs w:val="24"/>
        </w:rPr>
        <w:t>Linux</w:t>
      </w:r>
      <w:r w:rsidRPr="00B63BAB">
        <w:rPr>
          <w:sz w:val="24"/>
          <w:szCs w:val="24"/>
        </w:rPr>
        <w:t xml:space="preserve"> </w:t>
      </w:r>
      <w:r>
        <w:rPr>
          <w:sz w:val="24"/>
          <w:szCs w:val="24"/>
        </w:rPr>
        <w:t>kernel</w:t>
      </w:r>
      <w:r w:rsidRPr="00B63BAB">
        <w:rPr>
          <w:sz w:val="24"/>
          <w:szCs w:val="24"/>
        </w:rPr>
        <w:t xml:space="preserve"> </w:t>
      </w:r>
      <w:r>
        <w:rPr>
          <w:sz w:val="24"/>
          <w:szCs w:val="24"/>
          <w:lang w:val="el-GR"/>
        </w:rPr>
        <w:t>και</w:t>
      </w:r>
      <w:r w:rsidRPr="00B63BAB">
        <w:rPr>
          <w:sz w:val="24"/>
          <w:szCs w:val="24"/>
        </w:rPr>
        <w:t xml:space="preserve"> </w:t>
      </w:r>
      <w:r>
        <w:rPr>
          <w:sz w:val="24"/>
          <w:szCs w:val="24"/>
          <w:lang w:val="el-GR"/>
        </w:rPr>
        <w:t>επομένως</w:t>
      </w:r>
      <w:r w:rsidRPr="00B63BAB">
        <w:rPr>
          <w:sz w:val="24"/>
          <w:szCs w:val="24"/>
        </w:rPr>
        <w:t xml:space="preserve"> </w:t>
      </w:r>
      <w:r>
        <w:rPr>
          <w:sz w:val="24"/>
          <w:szCs w:val="24"/>
          <w:lang w:val="el-GR"/>
        </w:rPr>
        <w:t>χρησιμοποιείται</w:t>
      </w:r>
      <w:r w:rsidRPr="00B63BAB">
        <w:rPr>
          <w:sz w:val="24"/>
          <w:szCs w:val="24"/>
        </w:rPr>
        <w:t xml:space="preserve"> </w:t>
      </w:r>
      <w:r>
        <w:rPr>
          <w:sz w:val="24"/>
          <w:szCs w:val="24"/>
        </w:rPr>
        <w:t>Linux</w:t>
      </w:r>
      <w:r w:rsidRPr="00B63BAB">
        <w:rPr>
          <w:sz w:val="24"/>
          <w:szCs w:val="24"/>
        </w:rPr>
        <w:t xml:space="preserve"> </w:t>
      </w:r>
      <w:r>
        <w:rPr>
          <w:sz w:val="24"/>
          <w:szCs w:val="24"/>
        </w:rPr>
        <w:t>Power</w:t>
      </w:r>
      <w:r w:rsidRPr="00B63BAB">
        <w:rPr>
          <w:sz w:val="24"/>
          <w:szCs w:val="24"/>
        </w:rPr>
        <w:t xml:space="preserve"> </w:t>
      </w:r>
      <w:r>
        <w:rPr>
          <w:sz w:val="24"/>
          <w:szCs w:val="24"/>
        </w:rPr>
        <w:t>Management</w:t>
      </w:r>
      <w:r w:rsidRPr="00B63BAB">
        <w:rPr>
          <w:sz w:val="24"/>
          <w:szCs w:val="24"/>
        </w:rPr>
        <w:t xml:space="preserve"> </w:t>
      </w:r>
      <w:r>
        <w:rPr>
          <w:sz w:val="24"/>
          <w:szCs w:val="24"/>
          <w:lang w:val="el-GR"/>
        </w:rPr>
        <w:t>για</w:t>
      </w:r>
      <w:r w:rsidRPr="00B63BAB">
        <w:rPr>
          <w:sz w:val="24"/>
          <w:szCs w:val="24"/>
        </w:rPr>
        <w:t xml:space="preserve"> </w:t>
      </w:r>
      <w:r>
        <w:rPr>
          <w:sz w:val="24"/>
          <w:szCs w:val="24"/>
          <w:lang w:val="el-GR"/>
        </w:rPr>
        <w:t>την</w:t>
      </w:r>
      <w:r w:rsidRPr="00B63BAB">
        <w:rPr>
          <w:sz w:val="24"/>
          <w:szCs w:val="24"/>
        </w:rPr>
        <w:t xml:space="preserve"> </w:t>
      </w:r>
      <w:r>
        <w:rPr>
          <w:sz w:val="24"/>
          <w:szCs w:val="24"/>
          <w:lang w:val="el-GR"/>
        </w:rPr>
        <w:t>επικοινωνία</w:t>
      </w:r>
      <w:r w:rsidRPr="00B63BAB">
        <w:rPr>
          <w:sz w:val="24"/>
          <w:szCs w:val="24"/>
        </w:rPr>
        <w:t xml:space="preserve"> </w:t>
      </w:r>
      <w:r>
        <w:rPr>
          <w:sz w:val="24"/>
          <w:szCs w:val="24"/>
          <w:lang w:val="el-GR"/>
        </w:rPr>
        <w:t>με</w:t>
      </w:r>
      <w:r w:rsidRPr="00B63BAB">
        <w:rPr>
          <w:sz w:val="24"/>
          <w:szCs w:val="24"/>
        </w:rPr>
        <w:t xml:space="preserve"> </w:t>
      </w:r>
      <w:r>
        <w:rPr>
          <w:sz w:val="24"/>
          <w:szCs w:val="24"/>
          <w:lang w:val="el-GR"/>
        </w:rPr>
        <w:t>το</w:t>
      </w:r>
      <w:r w:rsidRPr="00B63BAB">
        <w:rPr>
          <w:sz w:val="24"/>
          <w:szCs w:val="24"/>
        </w:rPr>
        <w:t xml:space="preserve"> </w:t>
      </w:r>
      <w:r>
        <w:rPr>
          <w:sz w:val="24"/>
          <w:szCs w:val="24"/>
        </w:rPr>
        <w:t>hardware</w:t>
      </w:r>
      <w:r w:rsidRPr="00B63BAB">
        <w:rPr>
          <w:sz w:val="24"/>
          <w:szCs w:val="24"/>
        </w:rPr>
        <w:t xml:space="preserve"> </w:t>
      </w:r>
      <w:r>
        <w:rPr>
          <w:sz w:val="24"/>
          <w:szCs w:val="24"/>
          <w:lang w:val="el-GR"/>
        </w:rPr>
        <w:t>της</w:t>
      </w:r>
      <w:r w:rsidRPr="00B63BAB">
        <w:rPr>
          <w:sz w:val="24"/>
          <w:szCs w:val="24"/>
        </w:rPr>
        <w:t xml:space="preserve"> </w:t>
      </w:r>
      <w:r>
        <w:rPr>
          <w:sz w:val="24"/>
          <w:szCs w:val="24"/>
          <w:lang w:val="el-GR"/>
        </w:rPr>
        <w:t>συσκευής</w:t>
      </w:r>
      <w:r w:rsidRPr="00B63BAB">
        <w:rPr>
          <w:sz w:val="24"/>
          <w:szCs w:val="24"/>
        </w:rPr>
        <w:t xml:space="preserve">. </w:t>
      </w:r>
      <w:r>
        <w:rPr>
          <w:sz w:val="24"/>
          <w:szCs w:val="24"/>
          <w:lang w:val="el-GR"/>
        </w:rPr>
        <w:t xml:space="preserve">Συγκεκριμένα, χρησιμοποιείται </w:t>
      </w:r>
      <w:r>
        <w:rPr>
          <w:sz w:val="24"/>
          <w:szCs w:val="24"/>
        </w:rPr>
        <w:t>Linux</w:t>
      </w:r>
      <w:r w:rsidRPr="00881027">
        <w:rPr>
          <w:sz w:val="24"/>
          <w:szCs w:val="24"/>
          <w:lang w:val="el-GR"/>
        </w:rPr>
        <w:t xml:space="preserve"> </w:t>
      </w:r>
      <w:r>
        <w:rPr>
          <w:sz w:val="24"/>
          <w:szCs w:val="24"/>
          <w:lang w:val="el-GR"/>
        </w:rPr>
        <w:t xml:space="preserve">για τους </w:t>
      </w:r>
      <w:r>
        <w:rPr>
          <w:sz w:val="24"/>
          <w:szCs w:val="24"/>
        </w:rPr>
        <w:t>drivers</w:t>
      </w:r>
      <w:r w:rsidRPr="00881027">
        <w:rPr>
          <w:sz w:val="24"/>
          <w:szCs w:val="24"/>
          <w:lang w:val="el-GR"/>
        </w:rPr>
        <w:t xml:space="preserve"> </w:t>
      </w:r>
      <w:r>
        <w:rPr>
          <w:sz w:val="24"/>
          <w:szCs w:val="24"/>
          <w:lang w:val="el-GR"/>
        </w:rPr>
        <w:t>της συσκευής, την διαχείριση μνήμης, την διαχείριση διεργασιών και τη δικτύωση. Ωστόσο, ο προγραμματιστής δεν θα χρειαστεί να προγραμματίσει σε αυτό το επίπεδο.</w:t>
      </w:r>
    </w:p>
    <w:p w14:paraId="7ED9A973" w14:textId="77777777" w:rsidR="00C52522" w:rsidRDefault="00C52522" w:rsidP="00C52522">
      <w:pPr>
        <w:pStyle w:val="a6"/>
        <w:ind w:left="0" w:firstLine="180"/>
        <w:jc w:val="both"/>
        <w:rPr>
          <w:sz w:val="24"/>
          <w:szCs w:val="24"/>
          <w:lang w:val="el-GR"/>
        </w:rPr>
      </w:pPr>
    </w:p>
    <w:p w14:paraId="7F46A77F" w14:textId="77777777" w:rsidR="00C52522" w:rsidRPr="004D05D6" w:rsidRDefault="001B08C2">
      <w:pPr>
        <w:pStyle w:val="3"/>
        <w:rPr>
          <w:b/>
          <w:sz w:val="28"/>
          <w:u w:val="single"/>
          <w:lang w:val="el-GR"/>
          <w:rPrChange w:id="1019" w:author="Gladiator Gladiator" w:date="2018-05-23T20:41:00Z">
            <w:rPr>
              <w:b/>
              <w:lang w:val="el-GR"/>
            </w:rPr>
          </w:rPrChange>
        </w:rPr>
        <w:pPrChange w:id="1020" w:author="Gladiator Gladiator" w:date="2018-05-23T20:41:00Z">
          <w:pPr>
            <w:pStyle w:val="a6"/>
            <w:ind w:left="0"/>
            <w:jc w:val="both"/>
          </w:pPr>
        </w:pPrChange>
      </w:pPr>
      <w:r w:rsidRPr="004D05D6">
        <w:rPr>
          <w:sz w:val="28"/>
          <w:u w:val="single"/>
          <w:lang w:val="el-GR"/>
          <w:rPrChange w:id="1021" w:author="Gladiator Gladiator" w:date="2018-05-23T20:41:00Z">
            <w:rPr>
              <w:lang w:val="el-GR"/>
            </w:rPr>
          </w:rPrChange>
        </w:rPr>
        <w:t>4</w:t>
      </w:r>
      <w:r w:rsidR="007950DD" w:rsidRPr="004D05D6">
        <w:rPr>
          <w:sz w:val="28"/>
          <w:u w:val="single"/>
          <w:lang w:val="el-GR"/>
          <w:rPrChange w:id="1022" w:author="Gladiator Gladiator" w:date="2018-05-23T20:41:00Z">
            <w:rPr>
              <w:lang w:val="el-GR"/>
            </w:rPr>
          </w:rPrChange>
        </w:rPr>
        <w:t xml:space="preserve">.2.2 </w:t>
      </w:r>
      <w:r w:rsidR="007950DD" w:rsidRPr="004D05D6">
        <w:rPr>
          <w:sz w:val="28"/>
          <w:u w:val="single"/>
          <w:rPrChange w:id="1023" w:author="Gladiator Gladiator" w:date="2018-05-23T20:41:00Z">
            <w:rPr/>
          </w:rPrChange>
        </w:rPr>
        <w:t>Libraries</w:t>
      </w:r>
    </w:p>
    <w:p w14:paraId="5494A3C1" w14:textId="77777777" w:rsidR="00C52522" w:rsidRDefault="00C52522" w:rsidP="00C52522">
      <w:pPr>
        <w:pStyle w:val="a6"/>
        <w:ind w:left="0" w:firstLine="180"/>
        <w:jc w:val="both"/>
        <w:rPr>
          <w:sz w:val="24"/>
          <w:szCs w:val="24"/>
          <w:lang w:val="el-GR"/>
        </w:rPr>
      </w:pPr>
      <w:r>
        <w:rPr>
          <w:sz w:val="24"/>
          <w:szCs w:val="24"/>
          <w:lang w:val="el-GR"/>
        </w:rPr>
        <w:t xml:space="preserve">Στο επόμενο επίπεδο βρίσκονται οι βιβλιοθήκες. Το </w:t>
      </w:r>
      <w:r>
        <w:rPr>
          <w:sz w:val="24"/>
          <w:szCs w:val="24"/>
        </w:rPr>
        <w:t>Android</w:t>
      </w:r>
      <w:r w:rsidRPr="00881027">
        <w:rPr>
          <w:sz w:val="24"/>
          <w:szCs w:val="24"/>
          <w:lang w:val="el-GR"/>
        </w:rPr>
        <w:t xml:space="preserve"> </w:t>
      </w:r>
      <w:r>
        <w:rPr>
          <w:sz w:val="24"/>
          <w:szCs w:val="24"/>
          <w:lang w:val="el-GR"/>
        </w:rPr>
        <w:t xml:space="preserve">περιλαμβάνει ένα σετ από βιβλιοθήκες, που χρησιμοποιούνται από διάφορα </w:t>
      </w:r>
      <w:r>
        <w:rPr>
          <w:sz w:val="24"/>
          <w:szCs w:val="24"/>
        </w:rPr>
        <w:t>components</w:t>
      </w:r>
      <w:r w:rsidRPr="00881027">
        <w:rPr>
          <w:sz w:val="24"/>
          <w:szCs w:val="24"/>
          <w:lang w:val="el-GR"/>
        </w:rPr>
        <w:t xml:space="preserve"> </w:t>
      </w:r>
      <w:r>
        <w:rPr>
          <w:sz w:val="24"/>
          <w:szCs w:val="24"/>
          <w:lang w:val="el-GR"/>
        </w:rPr>
        <w:t xml:space="preserve">του συστήματος και είναι γραμμένες σε </w:t>
      </w:r>
      <w:r>
        <w:rPr>
          <w:sz w:val="24"/>
          <w:szCs w:val="24"/>
        </w:rPr>
        <w:t>C</w:t>
      </w:r>
      <w:r w:rsidRPr="00881027">
        <w:rPr>
          <w:sz w:val="24"/>
          <w:szCs w:val="24"/>
          <w:lang w:val="el-GR"/>
        </w:rPr>
        <w:t>/</w:t>
      </w:r>
      <w:r>
        <w:rPr>
          <w:sz w:val="24"/>
          <w:szCs w:val="24"/>
        </w:rPr>
        <w:t>C</w:t>
      </w:r>
      <w:r w:rsidRPr="00881027">
        <w:rPr>
          <w:sz w:val="24"/>
          <w:szCs w:val="24"/>
          <w:lang w:val="el-GR"/>
        </w:rPr>
        <w:t xml:space="preserve">++. </w:t>
      </w:r>
      <w:r>
        <w:rPr>
          <w:sz w:val="24"/>
          <w:szCs w:val="24"/>
          <w:lang w:val="el-GR"/>
        </w:rPr>
        <w:t xml:space="preserve">Αυτές οι δυνατότητες διατίθενται στους </w:t>
      </w:r>
      <w:r>
        <w:rPr>
          <w:sz w:val="24"/>
          <w:szCs w:val="24"/>
        </w:rPr>
        <w:t>developers</w:t>
      </w:r>
      <w:r w:rsidRPr="00881027">
        <w:rPr>
          <w:sz w:val="24"/>
          <w:szCs w:val="24"/>
          <w:lang w:val="el-GR"/>
        </w:rPr>
        <w:t xml:space="preserve"> </w:t>
      </w:r>
      <w:r>
        <w:rPr>
          <w:sz w:val="24"/>
          <w:szCs w:val="24"/>
          <w:lang w:val="el-GR"/>
        </w:rPr>
        <w:t xml:space="preserve">μέσα από το </w:t>
      </w:r>
      <w:r>
        <w:rPr>
          <w:sz w:val="24"/>
          <w:szCs w:val="24"/>
        </w:rPr>
        <w:t>Android</w:t>
      </w:r>
      <w:r w:rsidRPr="00881027">
        <w:rPr>
          <w:sz w:val="24"/>
          <w:szCs w:val="24"/>
          <w:lang w:val="el-GR"/>
        </w:rPr>
        <w:t xml:space="preserve"> </w:t>
      </w:r>
      <w:r>
        <w:rPr>
          <w:sz w:val="24"/>
          <w:szCs w:val="24"/>
        </w:rPr>
        <w:t>Application</w:t>
      </w:r>
      <w:r w:rsidRPr="00881027">
        <w:rPr>
          <w:sz w:val="24"/>
          <w:szCs w:val="24"/>
          <w:lang w:val="el-GR"/>
        </w:rPr>
        <w:t xml:space="preserve"> </w:t>
      </w:r>
      <w:r>
        <w:rPr>
          <w:sz w:val="24"/>
          <w:szCs w:val="24"/>
        </w:rPr>
        <w:t>Framework</w:t>
      </w:r>
      <w:r w:rsidRPr="00881027">
        <w:rPr>
          <w:sz w:val="24"/>
          <w:szCs w:val="24"/>
          <w:lang w:val="el-GR"/>
        </w:rPr>
        <w:t>.</w:t>
      </w:r>
    </w:p>
    <w:p w14:paraId="655AFD40" w14:textId="77777777" w:rsidR="00C52522" w:rsidRDefault="00C52522" w:rsidP="00C52522">
      <w:pPr>
        <w:pStyle w:val="a6"/>
        <w:ind w:left="0" w:firstLine="180"/>
        <w:jc w:val="both"/>
        <w:rPr>
          <w:sz w:val="24"/>
          <w:szCs w:val="24"/>
          <w:lang w:val="el-GR"/>
        </w:rPr>
      </w:pPr>
    </w:p>
    <w:p w14:paraId="6EB26DCB" w14:textId="77777777" w:rsidR="00C52522" w:rsidRPr="004D05D6" w:rsidRDefault="001B08C2">
      <w:pPr>
        <w:pStyle w:val="3"/>
        <w:rPr>
          <w:b/>
          <w:sz w:val="28"/>
          <w:u w:val="single"/>
          <w:lang w:val="el-GR"/>
          <w:rPrChange w:id="1024" w:author="Gladiator Gladiator" w:date="2018-05-23T20:41:00Z">
            <w:rPr>
              <w:b/>
              <w:lang w:val="el-GR"/>
            </w:rPr>
          </w:rPrChange>
        </w:rPr>
        <w:pPrChange w:id="1025" w:author="Gladiator Gladiator" w:date="2018-05-23T20:41:00Z">
          <w:pPr>
            <w:pStyle w:val="a6"/>
            <w:ind w:left="0"/>
            <w:jc w:val="both"/>
          </w:pPr>
        </w:pPrChange>
      </w:pPr>
      <w:r w:rsidRPr="004D05D6">
        <w:rPr>
          <w:sz w:val="28"/>
          <w:u w:val="single"/>
          <w:lang w:val="el-GR"/>
          <w:rPrChange w:id="1026" w:author="Gladiator Gladiator" w:date="2018-05-23T20:41:00Z">
            <w:rPr>
              <w:lang w:val="el-GR"/>
            </w:rPr>
          </w:rPrChange>
        </w:rPr>
        <w:t>4</w:t>
      </w:r>
      <w:r w:rsidR="007950DD" w:rsidRPr="004D05D6">
        <w:rPr>
          <w:sz w:val="28"/>
          <w:u w:val="single"/>
          <w:lang w:val="el-GR"/>
          <w:rPrChange w:id="1027" w:author="Gladiator Gladiator" w:date="2018-05-23T20:41:00Z">
            <w:rPr>
              <w:lang w:val="el-GR"/>
            </w:rPr>
          </w:rPrChange>
        </w:rPr>
        <w:t xml:space="preserve">.2.3 </w:t>
      </w:r>
      <w:r w:rsidR="007950DD" w:rsidRPr="004D05D6">
        <w:rPr>
          <w:sz w:val="28"/>
          <w:u w:val="single"/>
          <w:rPrChange w:id="1028" w:author="Gladiator Gladiator" w:date="2018-05-23T20:41:00Z">
            <w:rPr/>
          </w:rPrChange>
        </w:rPr>
        <w:t>Android</w:t>
      </w:r>
      <w:r w:rsidR="007950DD" w:rsidRPr="004D05D6">
        <w:rPr>
          <w:sz w:val="28"/>
          <w:u w:val="single"/>
          <w:lang w:val="el-GR"/>
          <w:rPrChange w:id="1029" w:author="Gladiator Gladiator" w:date="2018-05-23T20:41:00Z">
            <w:rPr>
              <w:lang w:val="el-GR"/>
            </w:rPr>
          </w:rPrChange>
        </w:rPr>
        <w:t xml:space="preserve"> </w:t>
      </w:r>
      <w:r w:rsidR="007950DD" w:rsidRPr="004D05D6">
        <w:rPr>
          <w:sz w:val="28"/>
          <w:u w:val="single"/>
          <w:rPrChange w:id="1030" w:author="Gladiator Gladiator" w:date="2018-05-23T20:41:00Z">
            <w:rPr/>
          </w:rPrChange>
        </w:rPr>
        <w:t>Runtime</w:t>
      </w:r>
    </w:p>
    <w:p w14:paraId="4E2AF404" w14:textId="77777777" w:rsidR="00C52522" w:rsidRDefault="00C52522" w:rsidP="00C52522">
      <w:pPr>
        <w:pStyle w:val="a6"/>
        <w:ind w:left="0" w:firstLine="180"/>
        <w:jc w:val="both"/>
        <w:rPr>
          <w:sz w:val="24"/>
          <w:szCs w:val="24"/>
          <w:lang w:val="el-GR"/>
        </w:rPr>
      </w:pPr>
      <w:r>
        <w:rPr>
          <w:sz w:val="24"/>
          <w:szCs w:val="24"/>
          <w:lang w:val="el-GR"/>
        </w:rPr>
        <w:t xml:space="preserve">Στο αμέσως επόμενο επίπεδο βρίσκεται το </w:t>
      </w:r>
      <w:r>
        <w:rPr>
          <w:sz w:val="24"/>
          <w:szCs w:val="24"/>
        </w:rPr>
        <w:t>Android</w:t>
      </w:r>
      <w:r w:rsidRPr="00881027">
        <w:rPr>
          <w:sz w:val="24"/>
          <w:szCs w:val="24"/>
          <w:lang w:val="el-GR"/>
        </w:rPr>
        <w:t xml:space="preserve"> </w:t>
      </w:r>
      <w:r>
        <w:rPr>
          <w:sz w:val="24"/>
          <w:szCs w:val="24"/>
        </w:rPr>
        <w:t>Runtime</w:t>
      </w:r>
      <w:r w:rsidRPr="00881027">
        <w:rPr>
          <w:sz w:val="24"/>
          <w:szCs w:val="24"/>
          <w:lang w:val="el-GR"/>
        </w:rPr>
        <w:t xml:space="preserve">, </w:t>
      </w:r>
      <w:r>
        <w:rPr>
          <w:sz w:val="24"/>
          <w:szCs w:val="24"/>
          <w:lang w:val="el-GR"/>
        </w:rPr>
        <w:t>το οποίο αποτελείται από μια εικονική μηχανή (</w:t>
      </w:r>
      <w:r>
        <w:rPr>
          <w:sz w:val="24"/>
          <w:szCs w:val="24"/>
        </w:rPr>
        <w:t>Dalvik</w:t>
      </w:r>
      <w:r w:rsidRPr="00881027">
        <w:rPr>
          <w:sz w:val="24"/>
          <w:szCs w:val="24"/>
          <w:lang w:val="el-GR"/>
        </w:rPr>
        <w:t xml:space="preserve"> </w:t>
      </w:r>
      <w:r>
        <w:rPr>
          <w:sz w:val="24"/>
          <w:szCs w:val="24"/>
        </w:rPr>
        <w:t>Virtual</w:t>
      </w:r>
      <w:r w:rsidRPr="00881027">
        <w:rPr>
          <w:sz w:val="24"/>
          <w:szCs w:val="24"/>
          <w:lang w:val="el-GR"/>
        </w:rPr>
        <w:t xml:space="preserve"> </w:t>
      </w:r>
      <w:r>
        <w:rPr>
          <w:sz w:val="24"/>
          <w:szCs w:val="24"/>
        </w:rPr>
        <w:t>Machine</w:t>
      </w:r>
      <w:r w:rsidRPr="00881027">
        <w:rPr>
          <w:sz w:val="24"/>
          <w:szCs w:val="24"/>
          <w:lang w:val="el-GR"/>
        </w:rPr>
        <w:t xml:space="preserve">) </w:t>
      </w:r>
      <w:r>
        <w:rPr>
          <w:sz w:val="24"/>
          <w:szCs w:val="24"/>
          <w:lang w:val="el-GR"/>
        </w:rPr>
        <w:t>και τις βιβλιοθήκες πυρήνα.</w:t>
      </w:r>
    </w:p>
    <w:p w14:paraId="60E00D40" w14:textId="77777777" w:rsidR="00C52522" w:rsidRDefault="00C52522" w:rsidP="00C52522">
      <w:pPr>
        <w:pStyle w:val="a6"/>
        <w:ind w:left="0" w:firstLine="180"/>
        <w:jc w:val="both"/>
        <w:rPr>
          <w:sz w:val="24"/>
          <w:szCs w:val="24"/>
          <w:lang w:val="el-GR"/>
        </w:rPr>
      </w:pPr>
      <w:r>
        <w:rPr>
          <w:sz w:val="24"/>
          <w:szCs w:val="24"/>
        </w:rPr>
        <w:t>Dalvik</w:t>
      </w:r>
      <w:r w:rsidRPr="00881027">
        <w:rPr>
          <w:sz w:val="24"/>
          <w:szCs w:val="24"/>
          <w:lang w:val="el-GR"/>
        </w:rPr>
        <w:t xml:space="preserve"> </w:t>
      </w:r>
      <w:r>
        <w:rPr>
          <w:sz w:val="24"/>
          <w:szCs w:val="24"/>
          <w:lang w:val="el-GR"/>
        </w:rPr>
        <w:t>είναι μια εικονική μηχανή (</w:t>
      </w:r>
      <w:r>
        <w:rPr>
          <w:sz w:val="24"/>
          <w:szCs w:val="24"/>
        </w:rPr>
        <w:t>VM</w:t>
      </w:r>
      <w:r w:rsidRPr="00881027">
        <w:rPr>
          <w:sz w:val="24"/>
          <w:szCs w:val="24"/>
          <w:lang w:val="el-GR"/>
        </w:rPr>
        <w:t>)</w:t>
      </w:r>
      <w:r>
        <w:rPr>
          <w:sz w:val="24"/>
          <w:szCs w:val="24"/>
          <w:lang w:val="el-GR"/>
        </w:rPr>
        <w:t xml:space="preserve"> που σχεδιάστηκε από τον </w:t>
      </w:r>
      <w:r>
        <w:rPr>
          <w:sz w:val="24"/>
          <w:szCs w:val="24"/>
        </w:rPr>
        <w:t>Dan</w:t>
      </w:r>
      <w:r w:rsidRPr="00D243D8">
        <w:rPr>
          <w:sz w:val="24"/>
          <w:szCs w:val="24"/>
          <w:lang w:val="el-GR"/>
        </w:rPr>
        <w:t xml:space="preserve"> </w:t>
      </w:r>
      <w:r>
        <w:rPr>
          <w:sz w:val="24"/>
          <w:szCs w:val="24"/>
        </w:rPr>
        <w:t>Bornstrein</w:t>
      </w:r>
      <w:r w:rsidRPr="00D243D8">
        <w:rPr>
          <w:sz w:val="24"/>
          <w:szCs w:val="24"/>
          <w:lang w:val="el-GR"/>
        </w:rPr>
        <w:t xml:space="preserve"> </w:t>
      </w:r>
      <w:r>
        <w:rPr>
          <w:sz w:val="24"/>
          <w:szCs w:val="24"/>
          <w:lang w:val="el-GR"/>
        </w:rPr>
        <w:t xml:space="preserve">στη </w:t>
      </w:r>
      <w:r>
        <w:rPr>
          <w:sz w:val="24"/>
          <w:szCs w:val="24"/>
        </w:rPr>
        <w:t>Google</w:t>
      </w:r>
      <w:r w:rsidRPr="00D243D8">
        <w:rPr>
          <w:sz w:val="24"/>
          <w:szCs w:val="24"/>
          <w:lang w:val="el-GR"/>
        </w:rPr>
        <w:t>.</w:t>
      </w:r>
      <w:r>
        <w:rPr>
          <w:sz w:val="24"/>
          <w:szCs w:val="24"/>
          <w:lang w:val="el-GR"/>
        </w:rPr>
        <w:t xml:space="preserve"> Ο κώδικας της εφαρμογής μεταγλωττίζεται σε εντολές μηχανής που ονομάζονται </w:t>
      </w:r>
      <w:r>
        <w:rPr>
          <w:sz w:val="24"/>
          <w:szCs w:val="24"/>
        </w:rPr>
        <w:t>bytecodes</w:t>
      </w:r>
      <w:r w:rsidRPr="00D243D8">
        <w:rPr>
          <w:sz w:val="24"/>
          <w:szCs w:val="24"/>
          <w:lang w:val="el-GR"/>
        </w:rPr>
        <w:t xml:space="preserve"> </w:t>
      </w:r>
      <w:r>
        <w:rPr>
          <w:sz w:val="24"/>
          <w:szCs w:val="24"/>
          <w:lang w:val="el-GR"/>
        </w:rPr>
        <w:t xml:space="preserve">και στη συνέχεια εκτελούνται από την </w:t>
      </w:r>
      <w:r>
        <w:rPr>
          <w:sz w:val="24"/>
          <w:szCs w:val="24"/>
        </w:rPr>
        <w:t>VM</w:t>
      </w:r>
      <w:r w:rsidRPr="00D243D8">
        <w:rPr>
          <w:sz w:val="24"/>
          <w:szCs w:val="24"/>
          <w:lang w:val="el-GR"/>
        </w:rPr>
        <w:t xml:space="preserve"> </w:t>
      </w:r>
      <w:r>
        <w:rPr>
          <w:sz w:val="24"/>
          <w:szCs w:val="24"/>
          <w:lang w:val="el-GR"/>
        </w:rPr>
        <w:t>στο κινητό.</w:t>
      </w:r>
    </w:p>
    <w:p w14:paraId="0E693B40" w14:textId="77777777" w:rsidR="00C52522" w:rsidRDefault="00C52522" w:rsidP="00C52522">
      <w:pPr>
        <w:pStyle w:val="a6"/>
        <w:ind w:left="0" w:firstLine="180"/>
        <w:jc w:val="both"/>
        <w:rPr>
          <w:sz w:val="24"/>
          <w:szCs w:val="24"/>
          <w:lang w:val="el-GR"/>
        </w:rPr>
      </w:pPr>
      <w:r>
        <w:rPr>
          <w:sz w:val="24"/>
          <w:szCs w:val="24"/>
          <w:lang w:val="el-GR"/>
        </w:rPr>
        <w:t xml:space="preserve">Παρόλο που το </w:t>
      </w:r>
      <w:r>
        <w:rPr>
          <w:sz w:val="24"/>
          <w:szCs w:val="24"/>
        </w:rPr>
        <w:t>Format</w:t>
      </w:r>
      <w:r w:rsidRPr="00D243D8">
        <w:rPr>
          <w:sz w:val="24"/>
          <w:szCs w:val="24"/>
          <w:lang w:val="el-GR"/>
        </w:rPr>
        <w:t xml:space="preserve"> των </w:t>
      </w:r>
      <w:r>
        <w:rPr>
          <w:sz w:val="24"/>
          <w:szCs w:val="24"/>
        </w:rPr>
        <w:t>bytecodes</w:t>
      </w:r>
      <w:r w:rsidRPr="00D243D8">
        <w:rPr>
          <w:sz w:val="24"/>
          <w:szCs w:val="24"/>
          <w:lang w:val="el-GR"/>
        </w:rPr>
        <w:t xml:space="preserve"> </w:t>
      </w:r>
      <w:r>
        <w:rPr>
          <w:sz w:val="24"/>
          <w:szCs w:val="24"/>
          <w:lang w:val="el-GR"/>
        </w:rPr>
        <w:t xml:space="preserve">είναι λίγο διαφορετικό, η </w:t>
      </w:r>
      <w:r>
        <w:rPr>
          <w:sz w:val="24"/>
          <w:szCs w:val="24"/>
        </w:rPr>
        <w:t>Dalvik</w:t>
      </w:r>
      <w:r w:rsidRPr="00D243D8">
        <w:rPr>
          <w:sz w:val="24"/>
          <w:szCs w:val="24"/>
          <w:lang w:val="el-GR"/>
        </w:rPr>
        <w:t xml:space="preserve"> </w:t>
      </w:r>
      <w:r>
        <w:rPr>
          <w:sz w:val="24"/>
          <w:szCs w:val="24"/>
          <w:lang w:val="el-GR"/>
        </w:rPr>
        <w:t xml:space="preserve">είναι ουσιαστικά μια </w:t>
      </w:r>
      <w:r>
        <w:rPr>
          <w:sz w:val="24"/>
          <w:szCs w:val="24"/>
        </w:rPr>
        <w:t>Java</w:t>
      </w:r>
      <w:r w:rsidRPr="00D243D8">
        <w:rPr>
          <w:sz w:val="24"/>
          <w:szCs w:val="24"/>
          <w:lang w:val="el-GR"/>
        </w:rPr>
        <w:t xml:space="preserve"> </w:t>
      </w:r>
      <w:r>
        <w:rPr>
          <w:sz w:val="24"/>
          <w:szCs w:val="24"/>
        </w:rPr>
        <w:t>VM</w:t>
      </w:r>
      <w:r w:rsidRPr="00D243D8">
        <w:rPr>
          <w:sz w:val="24"/>
          <w:szCs w:val="24"/>
          <w:lang w:val="el-GR"/>
        </w:rPr>
        <w:t xml:space="preserve"> </w:t>
      </w:r>
      <w:r>
        <w:rPr>
          <w:sz w:val="24"/>
          <w:szCs w:val="24"/>
          <w:lang w:val="el-GR"/>
        </w:rPr>
        <w:t xml:space="preserve">σχεδιασμένη για χαμηλές απαιτήσεις σε μνήμη. Επιτρέπει πολλαπλά </w:t>
      </w:r>
      <w:r>
        <w:rPr>
          <w:sz w:val="24"/>
          <w:szCs w:val="24"/>
        </w:rPr>
        <w:t>instances</w:t>
      </w:r>
      <w:r w:rsidRPr="00D243D8">
        <w:rPr>
          <w:sz w:val="24"/>
          <w:szCs w:val="24"/>
          <w:lang w:val="el-GR"/>
        </w:rPr>
        <w:t xml:space="preserve"> </w:t>
      </w:r>
      <w:r>
        <w:rPr>
          <w:sz w:val="24"/>
          <w:szCs w:val="24"/>
          <w:lang w:val="el-GR"/>
        </w:rPr>
        <w:t>της</w:t>
      </w:r>
      <w:r w:rsidRPr="00D243D8">
        <w:rPr>
          <w:sz w:val="24"/>
          <w:szCs w:val="24"/>
          <w:lang w:val="el-GR"/>
        </w:rPr>
        <w:t xml:space="preserve"> </w:t>
      </w:r>
      <w:r>
        <w:rPr>
          <w:sz w:val="24"/>
          <w:szCs w:val="24"/>
        </w:rPr>
        <w:t>VM</w:t>
      </w:r>
      <w:r w:rsidRPr="00D243D8">
        <w:rPr>
          <w:sz w:val="24"/>
          <w:szCs w:val="24"/>
          <w:lang w:val="el-GR"/>
        </w:rPr>
        <w:t xml:space="preserve"> </w:t>
      </w:r>
      <w:r>
        <w:rPr>
          <w:sz w:val="24"/>
          <w:szCs w:val="24"/>
          <w:lang w:val="el-GR"/>
        </w:rPr>
        <w:t xml:space="preserve">να τρέχουν ταυτόχρονα και εκμεταλλεύεται το </w:t>
      </w:r>
      <w:r>
        <w:rPr>
          <w:sz w:val="24"/>
          <w:szCs w:val="24"/>
        </w:rPr>
        <w:t>Linux</w:t>
      </w:r>
      <w:r w:rsidRPr="00D243D8">
        <w:rPr>
          <w:sz w:val="24"/>
          <w:szCs w:val="24"/>
          <w:lang w:val="el-GR"/>
        </w:rPr>
        <w:t xml:space="preserve"> </w:t>
      </w:r>
      <w:r>
        <w:rPr>
          <w:sz w:val="24"/>
          <w:szCs w:val="24"/>
          <w:lang w:val="el-GR"/>
        </w:rPr>
        <w:t>για τον τομέα της ασφάλειας και της διαχείρισης εφαρμογών.</w:t>
      </w:r>
    </w:p>
    <w:p w14:paraId="7612C869" w14:textId="77777777" w:rsidR="00C52522" w:rsidRDefault="00C52522" w:rsidP="00C52522">
      <w:pPr>
        <w:pStyle w:val="a6"/>
        <w:ind w:left="0" w:firstLine="180"/>
        <w:jc w:val="both"/>
        <w:rPr>
          <w:sz w:val="24"/>
          <w:szCs w:val="24"/>
          <w:lang w:val="el-GR"/>
        </w:rPr>
      </w:pPr>
    </w:p>
    <w:p w14:paraId="499F4CE5" w14:textId="77777777" w:rsidR="00C52522" w:rsidRPr="004D05D6" w:rsidRDefault="001B08C2">
      <w:pPr>
        <w:pStyle w:val="3"/>
        <w:rPr>
          <w:b/>
          <w:sz w:val="28"/>
          <w:u w:val="single"/>
          <w:lang w:val="el-GR"/>
          <w:rPrChange w:id="1031" w:author="Gladiator Gladiator" w:date="2018-05-23T20:42:00Z">
            <w:rPr>
              <w:b/>
              <w:lang w:val="el-GR"/>
            </w:rPr>
          </w:rPrChange>
        </w:rPr>
        <w:pPrChange w:id="1032" w:author="Gladiator Gladiator" w:date="2018-05-23T20:41:00Z">
          <w:pPr>
            <w:pStyle w:val="a6"/>
            <w:ind w:left="0"/>
            <w:jc w:val="both"/>
          </w:pPr>
        </w:pPrChange>
      </w:pPr>
      <w:r w:rsidRPr="004D05D6">
        <w:rPr>
          <w:sz w:val="28"/>
          <w:u w:val="single"/>
          <w:lang w:val="el-GR"/>
          <w:rPrChange w:id="1033" w:author="Gladiator Gladiator" w:date="2018-05-23T20:42:00Z">
            <w:rPr>
              <w:lang w:val="el-GR"/>
            </w:rPr>
          </w:rPrChange>
        </w:rPr>
        <w:t>4</w:t>
      </w:r>
      <w:r w:rsidR="007950DD" w:rsidRPr="004D05D6">
        <w:rPr>
          <w:sz w:val="28"/>
          <w:u w:val="single"/>
          <w:lang w:val="el-GR"/>
          <w:rPrChange w:id="1034" w:author="Gladiator Gladiator" w:date="2018-05-23T20:42:00Z">
            <w:rPr>
              <w:lang w:val="el-GR"/>
            </w:rPr>
          </w:rPrChange>
        </w:rPr>
        <w:t xml:space="preserve">.2.4 </w:t>
      </w:r>
      <w:r w:rsidR="007950DD" w:rsidRPr="004D05D6">
        <w:rPr>
          <w:sz w:val="28"/>
          <w:u w:val="single"/>
          <w:rPrChange w:id="1035" w:author="Gladiator Gladiator" w:date="2018-05-23T20:42:00Z">
            <w:rPr/>
          </w:rPrChange>
        </w:rPr>
        <w:t>Application</w:t>
      </w:r>
      <w:r w:rsidR="007950DD" w:rsidRPr="004D05D6">
        <w:rPr>
          <w:sz w:val="28"/>
          <w:u w:val="single"/>
          <w:lang w:val="el-GR"/>
          <w:rPrChange w:id="1036" w:author="Gladiator Gladiator" w:date="2018-05-23T20:42:00Z">
            <w:rPr>
              <w:lang w:val="el-GR"/>
            </w:rPr>
          </w:rPrChange>
        </w:rPr>
        <w:t xml:space="preserve"> </w:t>
      </w:r>
      <w:r w:rsidR="007950DD" w:rsidRPr="004D05D6">
        <w:rPr>
          <w:sz w:val="28"/>
          <w:u w:val="single"/>
          <w:rPrChange w:id="1037" w:author="Gladiator Gladiator" w:date="2018-05-23T20:42:00Z">
            <w:rPr/>
          </w:rPrChange>
        </w:rPr>
        <w:t>Framework</w:t>
      </w:r>
    </w:p>
    <w:p w14:paraId="7F55C4A1" w14:textId="77777777" w:rsidR="00C52522" w:rsidRDefault="00C52522" w:rsidP="00C52522">
      <w:pPr>
        <w:pStyle w:val="a6"/>
        <w:ind w:left="0" w:firstLine="180"/>
        <w:jc w:val="both"/>
        <w:rPr>
          <w:sz w:val="24"/>
          <w:szCs w:val="24"/>
          <w:lang w:val="el-GR"/>
        </w:rPr>
      </w:pPr>
      <w:r>
        <w:rPr>
          <w:sz w:val="24"/>
          <w:szCs w:val="24"/>
          <w:lang w:val="el-GR"/>
        </w:rPr>
        <w:t xml:space="preserve">Αυτό το επίπεδο επιτρέπει στους </w:t>
      </w:r>
      <w:r>
        <w:rPr>
          <w:sz w:val="24"/>
          <w:szCs w:val="24"/>
        </w:rPr>
        <w:t>developers</w:t>
      </w:r>
      <w:r w:rsidRPr="00D243D8">
        <w:rPr>
          <w:sz w:val="24"/>
          <w:szCs w:val="24"/>
          <w:lang w:val="el-GR"/>
        </w:rPr>
        <w:t xml:space="preserve"> </w:t>
      </w:r>
      <w:r>
        <w:rPr>
          <w:sz w:val="24"/>
          <w:szCs w:val="24"/>
          <w:lang w:val="el-GR"/>
        </w:rPr>
        <w:t xml:space="preserve">να έχουν πρόσβαση στα ίδια </w:t>
      </w:r>
      <w:r>
        <w:rPr>
          <w:sz w:val="24"/>
          <w:szCs w:val="24"/>
        </w:rPr>
        <w:t>framework</w:t>
      </w:r>
      <w:r w:rsidRPr="00D243D8">
        <w:rPr>
          <w:sz w:val="24"/>
          <w:szCs w:val="24"/>
          <w:lang w:val="el-GR"/>
        </w:rPr>
        <w:t xml:space="preserve"> </w:t>
      </w:r>
      <w:r>
        <w:rPr>
          <w:sz w:val="24"/>
          <w:szCs w:val="24"/>
        </w:rPr>
        <w:t>APIs</w:t>
      </w:r>
      <w:r w:rsidRPr="00D243D8">
        <w:rPr>
          <w:sz w:val="24"/>
          <w:szCs w:val="24"/>
          <w:lang w:val="el-GR"/>
        </w:rPr>
        <w:t xml:space="preserve"> </w:t>
      </w:r>
      <w:r>
        <w:rPr>
          <w:sz w:val="24"/>
          <w:szCs w:val="24"/>
          <w:lang w:val="el-GR"/>
        </w:rPr>
        <w:t xml:space="preserve">που χρησιμοποιούνται από τις εφαρμογές πυρήνα. Έτσι, συμπεριλαμβάνει τα υψηλού επιπέδου δομικά στοιχεία που μπορούν να χρησιμοποιηθούν για την δημιουργία εφαρμογών. Μέρη αυτού του </w:t>
      </w:r>
      <w:r>
        <w:rPr>
          <w:sz w:val="24"/>
          <w:szCs w:val="24"/>
        </w:rPr>
        <w:t>toolkit</w:t>
      </w:r>
      <w:r w:rsidRPr="00D243D8">
        <w:rPr>
          <w:sz w:val="24"/>
          <w:szCs w:val="24"/>
          <w:lang w:val="el-GR"/>
        </w:rPr>
        <w:t xml:space="preserve"> </w:t>
      </w:r>
      <w:r>
        <w:rPr>
          <w:sz w:val="24"/>
          <w:szCs w:val="24"/>
          <w:lang w:val="el-GR"/>
        </w:rPr>
        <w:t xml:space="preserve">παρέχονται από την </w:t>
      </w:r>
      <w:r>
        <w:rPr>
          <w:sz w:val="24"/>
          <w:szCs w:val="24"/>
        </w:rPr>
        <w:t>Google</w:t>
      </w:r>
      <w:r w:rsidRPr="00D243D8">
        <w:rPr>
          <w:sz w:val="24"/>
          <w:szCs w:val="24"/>
          <w:lang w:val="el-GR"/>
        </w:rPr>
        <w:t xml:space="preserve"> </w:t>
      </w:r>
      <w:r>
        <w:rPr>
          <w:sz w:val="24"/>
          <w:szCs w:val="24"/>
          <w:lang w:val="el-GR"/>
        </w:rPr>
        <w:t xml:space="preserve">και άλλα είναι επεκτάσεις των </w:t>
      </w:r>
      <w:r>
        <w:rPr>
          <w:sz w:val="24"/>
          <w:szCs w:val="24"/>
        </w:rPr>
        <w:t>services</w:t>
      </w:r>
      <w:r w:rsidRPr="00D243D8">
        <w:rPr>
          <w:sz w:val="24"/>
          <w:szCs w:val="24"/>
          <w:lang w:val="el-GR"/>
        </w:rPr>
        <w:t xml:space="preserve"> </w:t>
      </w:r>
      <w:r>
        <w:rPr>
          <w:sz w:val="24"/>
          <w:szCs w:val="24"/>
          <w:lang w:val="el-GR"/>
        </w:rPr>
        <w:t>των προγραμματιστών.</w:t>
      </w:r>
    </w:p>
    <w:p w14:paraId="186553B8" w14:textId="77777777" w:rsidR="00C52522" w:rsidRPr="00D243D8" w:rsidRDefault="00C52522" w:rsidP="00C52522">
      <w:pPr>
        <w:pStyle w:val="a6"/>
        <w:ind w:left="0" w:firstLine="180"/>
        <w:jc w:val="both"/>
        <w:rPr>
          <w:sz w:val="24"/>
          <w:szCs w:val="24"/>
          <w:lang w:val="el-GR"/>
        </w:rPr>
      </w:pPr>
      <w:r>
        <w:rPr>
          <w:sz w:val="24"/>
          <w:szCs w:val="24"/>
          <w:lang w:val="el-GR"/>
        </w:rPr>
        <w:t>Κάτω από όλες τις εφαρμογές υπάρχει ένα σύνολο συστημάτων και υπηρεσιών συμπεριλαμβανομένου των παρακάτω</w:t>
      </w:r>
      <w:r w:rsidRPr="00D243D8">
        <w:rPr>
          <w:sz w:val="24"/>
          <w:szCs w:val="24"/>
          <w:lang w:val="el-GR"/>
        </w:rPr>
        <w:t xml:space="preserve"> : </w:t>
      </w:r>
    </w:p>
    <w:p w14:paraId="02497DCF" w14:textId="77777777" w:rsidR="00C52522" w:rsidRDefault="00C52522" w:rsidP="00C52522">
      <w:pPr>
        <w:pStyle w:val="a6"/>
        <w:numPr>
          <w:ilvl w:val="0"/>
          <w:numId w:val="21"/>
        </w:numPr>
        <w:jc w:val="both"/>
        <w:rPr>
          <w:sz w:val="24"/>
          <w:szCs w:val="24"/>
          <w:lang w:val="el-GR"/>
        </w:rPr>
      </w:pPr>
      <w:r>
        <w:rPr>
          <w:sz w:val="24"/>
          <w:szCs w:val="24"/>
          <w:lang w:val="el-GR"/>
        </w:rPr>
        <w:t xml:space="preserve">Μια πλούσια και επεκτάσιμη συλλογή από </w:t>
      </w:r>
      <w:r>
        <w:rPr>
          <w:sz w:val="24"/>
          <w:szCs w:val="24"/>
        </w:rPr>
        <w:t>Views</w:t>
      </w:r>
      <w:r w:rsidRPr="005957EC">
        <w:rPr>
          <w:sz w:val="24"/>
          <w:szCs w:val="24"/>
          <w:lang w:val="el-GR"/>
        </w:rPr>
        <w:t xml:space="preserve"> </w:t>
      </w:r>
      <w:r>
        <w:rPr>
          <w:sz w:val="24"/>
          <w:szCs w:val="24"/>
          <w:lang w:val="el-GR"/>
        </w:rPr>
        <w:t xml:space="preserve">που μπορούν να χρησιμοποιηθούν για να δημιουργηθεί μια εφαρμογή(λίστες, πίνακες, χώρος κειμένου, </w:t>
      </w:r>
      <w:r>
        <w:rPr>
          <w:sz w:val="24"/>
          <w:szCs w:val="24"/>
        </w:rPr>
        <w:t>buttons</w:t>
      </w:r>
      <w:r w:rsidRPr="005957EC">
        <w:rPr>
          <w:sz w:val="24"/>
          <w:szCs w:val="24"/>
          <w:lang w:val="el-GR"/>
        </w:rPr>
        <w:t xml:space="preserve"> </w:t>
      </w:r>
      <w:r>
        <w:rPr>
          <w:sz w:val="24"/>
          <w:szCs w:val="24"/>
          <w:lang w:val="el-GR"/>
        </w:rPr>
        <w:t>κλπ.)</w:t>
      </w:r>
    </w:p>
    <w:p w14:paraId="586C1802" w14:textId="77777777" w:rsidR="00C52522" w:rsidRDefault="00C52522" w:rsidP="00C52522">
      <w:pPr>
        <w:pStyle w:val="a6"/>
        <w:numPr>
          <w:ilvl w:val="0"/>
          <w:numId w:val="21"/>
        </w:numPr>
        <w:jc w:val="both"/>
        <w:rPr>
          <w:sz w:val="24"/>
          <w:szCs w:val="24"/>
          <w:lang w:val="el-GR"/>
        </w:rPr>
      </w:pPr>
      <w:r>
        <w:rPr>
          <w:sz w:val="24"/>
          <w:szCs w:val="24"/>
        </w:rPr>
        <w:t>Content</w:t>
      </w:r>
      <w:r w:rsidRPr="005957EC">
        <w:rPr>
          <w:sz w:val="24"/>
          <w:szCs w:val="24"/>
          <w:lang w:val="el-GR"/>
        </w:rPr>
        <w:t xml:space="preserve"> </w:t>
      </w:r>
      <w:r>
        <w:rPr>
          <w:sz w:val="24"/>
          <w:szCs w:val="24"/>
        </w:rPr>
        <w:t>Providers</w:t>
      </w:r>
      <w:r w:rsidRPr="005957EC">
        <w:rPr>
          <w:sz w:val="24"/>
          <w:szCs w:val="24"/>
          <w:lang w:val="el-GR"/>
        </w:rPr>
        <w:t>, που επιτρ</w:t>
      </w:r>
      <w:r>
        <w:rPr>
          <w:sz w:val="24"/>
          <w:szCs w:val="24"/>
          <w:lang w:val="el-GR"/>
        </w:rPr>
        <w:t>έπουν στις εφαρμογές να έχουν πρόσβαση στα δεδομένα άλλων εφαρμογών (πχ επαφές) ή να διαμοιράζονται τα δικά τους δεδομένα.</w:t>
      </w:r>
    </w:p>
    <w:p w14:paraId="45E1EC34" w14:textId="77777777" w:rsidR="00C52522" w:rsidRDefault="00C52522" w:rsidP="00C52522">
      <w:pPr>
        <w:pStyle w:val="a6"/>
        <w:numPr>
          <w:ilvl w:val="0"/>
          <w:numId w:val="21"/>
        </w:numPr>
        <w:jc w:val="both"/>
        <w:rPr>
          <w:sz w:val="24"/>
          <w:szCs w:val="24"/>
          <w:lang w:val="el-GR"/>
        </w:rPr>
      </w:pPr>
      <w:r>
        <w:rPr>
          <w:sz w:val="24"/>
          <w:szCs w:val="24"/>
        </w:rPr>
        <w:lastRenderedPageBreak/>
        <w:t>Resource</w:t>
      </w:r>
      <w:r w:rsidRPr="005957EC">
        <w:rPr>
          <w:sz w:val="24"/>
          <w:szCs w:val="24"/>
          <w:lang w:val="el-GR"/>
        </w:rPr>
        <w:t xml:space="preserve"> </w:t>
      </w:r>
      <w:r>
        <w:rPr>
          <w:sz w:val="24"/>
          <w:szCs w:val="24"/>
        </w:rPr>
        <w:t>Manager</w:t>
      </w:r>
      <w:r>
        <w:rPr>
          <w:sz w:val="24"/>
          <w:szCs w:val="24"/>
          <w:lang w:val="el-GR"/>
        </w:rPr>
        <w:t>, που επιτρέπει την πρόσβαση σε οτιδήποτε δεν είναι κώδικας, όπως γραφικά και αρχεία που αφορούν την εμφάνιση της εφαρμογής</w:t>
      </w:r>
    </w:p>
    <w:p w14:paraId="072F71D1" w14:textId="77777777" w:rsidR="00C52522" w:rsidRPr="005957EC" w:rsidRDefault="00C52522" w:rsidP="00C52522">
      <w:pPr>
        <w:pStyle w:val="a6"/>
        <w:numPr>
          <w:ilvl w:val="0"/>
          <w:numId w:val="21"/>
        </w:numPr>
        <w:jc w:val="both"/>
        <w:rPr>
          <w:sz w:val="24"/>
          <w:szCs w:val="24"/>
          <w:lang w:val="el-GR"/>
        </w:rPr>
      </w:pPr>
      <w:r>
        <w:rPr>
          <w:sz w:val="24"/>
          <w:szCs w:val="24"/>
        </w:rPr>
        <w:t>Notification</w:t>
      </w:r>
      <w:r w:rsidRPr="005957EC">
        <w:rPr>
          <w:sz w:val="24"/>
          <w:szCs w:val="24"/>
          <w:lang w:val="el-GR"/>
        </w:rPr>
        <w:t xml:space="preserve"> </w:t>
      </w:r>
      <w:r>
        <w:rPr>
          <w:sz w:val="24"/>
          <w:szCs w:val="24"/>
        </w:rPr>
        <w:t>Manager</w:t>
      </w:r>
      <w:r w:rsidRPr="005957EC">
        <w:rPr>
          <w:sz w:val="24"/>
          <w:szCs w:val="24"/>
          <w:lang w:val="el-GR"/>
        </w:rPr>
        <w:t xml:space="preserve">, </w:t>
      </w:r>
      <w:r>
        <w:rPr>
          <w:sz w:val="24"/>
          <w:szCs w:val="24"/>
          <w:lang w:val="el-GR"/>
        </w:rPr>
        <w:t xml:space="preserve">που επιτρέπει σε όλες τις εφαρμογές να εμφανίζουν ειδοποιήσεις στο </w:t>
      </w:r>
      <w:r>
        <w:rPr>
          <w:sz w:val="24"/>
          <w:szCs w:val="24"/>
        </w:rPr>
        <w:t>status</w:t>
      </w:r>
      <w:r w:rsidRPr="005957EC">
        <w:rPr>
          <w:sz w:val="24"/>
          <w:szCs w:val="24"/>
          <w:lang w:val="el-GR"/>
        </w:rPr>
        <w:t xml:space="preserve"> </w:t>
      </w:r>
      <w:r>
        <w:rPr>
          <w:sz w:val="24"/>
          <w:szCs w:val="24"/>
        </w:rPr>
        <w:t>bar</w:t>
      </w:r>
      <w:r w:rsidRPr="005957EC">
        <w:rPr>
          <w:sz w:val="24"/>
          <w:szCs w:val="24"/>
          <w:lang w:val="el-GR"/>
        </w:rPr>
        <w:t>.</w:t>
      </w:r>
    </w:p>
    <w:p w14:paraId="422E1A1F" w14:textId="77777777" w:rsidR="00C52522" w:rsidRDefault="00C52522" w:rsidP="00C52522">
      <w:pPr>
        <w:pStyle w:val="a6"/>
        <w:numPr>
          <w:ilvl w:val="0"/>
          <w:numId w:val="21"/>
        </w:numPr>
        <w:jc w:val="both"/>
        <w:rPr>
          <w:sz w:val="24"/>
          <w:szCs w:val="24"/>
          <w:lang w:val="el-GR"/>
        </w:rPr>
      </w:pPr>
      <w:r>
        <w:rPr>
          <w:sz w:val="24"/>
          <w:szCs w:val="24"/>
        </w:rPr>
        <w:t>Activity</w:t>
      </w:r>
      <w:r w:rsidRPr="005957EC">
        <w:rPr>
          <w:sz w:val="24"/>
          <w:szCs w:val="24"/>
          <w:lang w:val="el-GR"/>
        </w:rPr>
        <w:t xml:space="preserve"> </w:t>
      </w:r>
      <w:r>
        <w:rPr>
          <w:sz w:val="24"/>
          <w:szCs w:val="24"/>
        </w:rPr>
        <w:t>Manager</w:t>
      </w:r>
      <w:r w:rsidRPr="005957EC">
        <w:rPr>
          <w:sz w:val="24"/>
          <w:szCs w:val="24"/>
          <w:lang w:val="el-GR"/>
        </w:rPr>
        <w:t xml:space="preserve">, </w:t>
      </w:r>
      <w:r>
        <w:rPr>
          <w:sz w:val="24"/>
          <w:szCs w:val="24"/>
          <w:lang w:val="el-GR"/>
        </w:rPr>
        <w:t>ο οποίος διαχειρίζεται τον κύκλο ζωής (</w:t>
      </w:r>
      <w:r>
        <w:rPr>
          <w:sz w:val="24"/>
          <w:szCs w:val="24"/>
        </w:rPr>
        <w:t>life</w:t>
      </w:r>
      <w:r w:rsidRPr="005957EC">
        <w:rPr>
          <w:sz w:val="24"/>
          <w:szCs w:val="24"/>
          <w:lang w:val="el-GR"/>
        </w:rPr>
        <w:t xml:space="preserve"> </w:t>
      </w:r>
      <w:r>
        <w:rPr>
          <w:sz w:val="24"/>
          <w:szCs w:val="24"/>
        </w:rPr>
        <w:t>cycle</w:t>
      </w:r>
      <w:r w:rsidRPr="005957EC">
        <w:rPr>
          <w:sz w:val="24"/>
          <w:szCs w:val="24"/>
          <w:lang w:val="el-GR"/>
        </w:rPr>
        <w:t xml:space="preserve">) </w:t>
      </w:r>
      <w:r>
        <w:rPr>
          <w:sz w:val="24"/>
          <w:szCs w:val="24"/>
          <w:lang w:val="el-GR"/>
        </w:rPr>
        <w:t>των εφαρμογών και παρέχει πληροφορίες για την πλοήγηση μεταξύ των εφαρμογών.</w:t>
      </w:r>
    </w:p>
    <w:p w14:paraId="7DACDDC4" w14:textId="77777777" w:rsidR="00C52522" w:rsidRPr="004D05D6" w:rsidRDefault="001B08C2">
      <w:pPr>
        <w:pStyle w:val="3"/>
        <w:rPr>
          <w:b/>
          <w:sz w:val="28"/>
          <w:u w:val="single"/>
          <w:lang w:val="el-GR"/>
          <w:rPrChange w:id="1038" w:author="Gladiator Gladiator" w:date="2018-05-23T20:42:00Z">
            <w:rPr>
              <w:b/>
              <w:lang w:val="el-GR"/>
            </w:rPr>
          </w:rPrChange>
        </w:rPr>
        <w:pPrChange w:id="1039" w:author="Gladiator Gladiator" w:date="2018-05-23T20:42:00Z">
          <w:pPr>
            <w:jc w:val="both"/>
          </w:pPr>
        </w:pPrChange>
      </w:pPr>
      <w:r w:rsidRPr="004D05D6">
        <w:rPr>
          <w:sz w:val="28"/>
          <w:u w:val="single"/>
          <w:lang w:val="el-GR"/>
          <w:rPrChange w:id="1040" w:author="Gladiator Gladiator" w:date="2018-05-23T20:42:00Z">
            <w:rPr>
              <w:lang w:val="el-GR"/>
            </w:rPr>
          </w:rPrChange>
        </w:rPr>
        <w:t>4</w:t>
      </w:r>
      <w:r w:rsidR="007950DD" w:rsidRPr="004D05D6">
        <w:rPr>
          <w:sz w:val="28"/>
          <w:u w:val="single"/>
          <w:lang w:val="el-GR"/>
          <w:rPrChange w:id="1041" w:author="Gladiator Gladiator" w:date="2018-05-23T20:42:00Z">
            <w:rPr>
              <w:lang w:val="el-GR"/>
            </w:rPr>
          </w:rPrChange>
        </w:rPr>
        <w:t xml:space="preserve">.2.5 </w:t>
      </w:r>
      <w:r w:rsidR="007950DD" w:rsidRPr="004D05D6">
        <w:rPr>
          <w:sz w:val="28"/>
          <w:u w:val="single"/>
          <w:rPrChange w:id="1042" w:author="Gladiator Gladiator" w:date="2018-05-23T20:42:00Z">
            <w:rPr/>
          </w:rPrChange>
        </w:rPr>
        <w:t>Applications</w:t>
      </w:r>
    </w:p>
    <w:p w14:paraId="6BC4A57B" w14:textId="77777777" w:rsidR="00C52522" w:rsidRDefault="00C52522" w:rsidP="00C52522">
      <w:pPr>
        <w:ind w:firstLine="180"/>
        <w:jc w:val="both"/>
        <w:rPr>
          <w:sz w:val="24"/>
          <w:szCs w:val="24"/>
          <w:lang w:val="el-GR"/>
        </w:rPr>
      </w:pPr>
      <w:r>
        <w:rPr>
          <w:sz w:val="24"/>
          <w:szCs w:val="24"/>
          <w:lang w:val="el-GR"/>
        </w:rPr>
        <w:t>Τα</w:t>
      </w:r>
      <w:r w:rsidRPr="005957EC">
        <w:rPr>
          <w:sz w:val="24"/>
          <w:szCs w:val="24"/>
          <w:lang w:val="el-GR"/>
        </w:rPr>
        <w:t xml:space="preserve"> </w:t>
      </w:r>
      <w:r>
        <w:rPr>
          <w:sz w:val="24"/>
          <w:szCs w:val="24"/>
        </w:rPr>
        <w:t>applications</w:t>
      </w:r>
      <w:r w:rsidRPr="005957EC">
        <w:rPr>
          <w:sz w:val="24"/>
          <w:szCs w:val="24"/>
          <w:lang w:val="el-GR"/>
        </w:rPr>
        <w:t xml:space="preserve"> </w:t>
      </w:r>
      <w:r>
        <w:rPr>
          <w:sz w:val="24"/>
          <w:szCs w:val="24"/>
          <w:lang w:val="el-GR"/>
        </w:rPr>
        <w:t>είναι</w:t>
      </w:r>
      <w:r w:rsidRPr="005957EC">
        <w:rPr>
          <w:sz w:val="24"/>
          <w:szCs w:val="24"/>
          <w:lang w:val="el-GR"/>
        </w:rPr>
        <w:t xml:space="preserve"> </w:t>
      </w:r>
      <w:r>
        <w:rPr>
          <w:sz w:val="24"/>
          <w:szCs w:val="24"/>
          <w:lang w:val="el-GR"/>
        </w:rPr>
        <w:t>το</w:t>
      </w:r>
      <w:r w:rsidRPr="005957EC">
        <w:rPr>
          <w:sz w:val="24"/>
          <w:szCs w:val="24"/>
          <w:lang w:val="el-GR"/>
        </w:rPr>
        <w:t xml:space="preserve"> </w:t>
      </w:r>
      <w:r>
        <w:rPr>
          <w:sz w:val="24"/>
          <w:szCs w:val="24"/>
          <w:lang w:val="el-GR"/>
        </w:rPr>
        <w:t xml:space="preserve">τελευταίο στρώμα στην αρχιτεκτονική του </w:t>
      </w:r>
      <w:r>
        <w:rPr>
          <w:sz w:val="24"/>
          <w:szCs w:val="24"/>
        </w:rPr>
        <w:t>Android</w:t>
      </w:r>
      <w:r w:rsidRPr="005957EC">
        <w:rPr>
          <w:sz w:val="24"/>
          <w:szCs w:val="24"/>
          <w:lang w:val="el-GR"/>
        </w:rPr>
        <w:t xml:space="preserve"> </w:t>
      </w:r>
      <w:r>
        <w:rPr>
          <w:sz w:val="24"/>
          <w:szCs w:val="24"/>
          <w:lang w:val="el-GR"/>
        </w:rPr>
        <w:t xml:space="preserve">και είναι αυτά που αντιλαμβάνεται ο χρήστης. Πρόκειται για εφαρμογές όπως </w:t>
      </w:r>
      <w:r>
        <w:rPr>
          <w:sz w:val="24"/>
          <w:szCs w:val="24"/>
        </w:rPr>
        <w:t>email</w:t>
      </w:r>
      <w:r w:rsidRPr="005957EC">
        <w:rPr>
          <w:sz w:val="24"/>
          <w:szCs w:val="24"/>
          <w:lang w:val="el-GR"/>
        </w:rPr>
        <w:t xml:space="preserve"> </w:t>
      </w:r>
      <w:r>
        <w:rPr>
          <w:sz w:val="24"/>
          <w:szCs w:val="24"/>
        </w:rPr>
        <w:t>client</w:t>
      </w:r>
      <w:r w:rsidRPr="005957EC">
        <w:rPr>
          <w:sz w:val="24"/>
          <w:szCs w:val="24"/>
          <w:lang w:val="el-GR"/>
        </w:rPr>
        <w:t xml:space="preserve">, </w:t>
      </w:r>
      <w:r>
        <w:rPr>
          <w:sz w:val="24"/>
          <w:szCs w:val="24"/>
        </w:rPr>
        <w:t>SMS</w:t>
      </w:r>
      <w:r w:rsidRPr="005957EC">
        <w:rPr>
          <w:sz w:val="24"/>
          <w:szCs w:val="24"/>
          <w:lang w:val="el-GR"/>
        </w:rPr>
        <w:t xml:space="preserve">, </w:t>
      </w:r>
      <w:r>
        <w:rPr>
          <w:sz w:val="24"/>
          <w:szCs w:val="24"/>
          <w:lang w:val="el-GR"/>
        </w:rPr>
        <w:t xml:space="preserve">ημερολόγιο, χάρτες, </w:t>
      </w:r>
      <w:r>
        <w:rPr>
          <w:sz w:val="24"/>
          <w:szCs w:val="24"/>
        </w:rPr>
        <w:t>browser</w:t>
      </w:r>
      <w:r w:rsidRPr="005957EC">
        <w:rPr>
          <w:sz w:val="24"/>
          <w:szCs w:val="24"/>
          <w:lang w:val="el-GR"/>
        </w:rPr>
        <w:t xml:space="preserve"> </w:t>
      </w:r>
      <w:r>
        <w:rPr>
          <w:sz w:val="24"/>
          <w:szCs w:val="24"/>
          <w:lang w:val="el-GR"/>
        </w:rPr>
        <w:t xml:space="preserve">και άλλα. Όλες οι εφαρμογές είναι γραμμένες σε </w:t>
      </w:r>
      <w:r>
        <w:rPr>
          <w:sz w:val="24"/>
          <w:szCs w:val="24"/>
        </w:rPr>
        <w:t>Java</w:t>
      </w:r>
      <w:r w:rsidRPr="005957EC">
        <w:rPr>
          <w:sz w:val="24"/>
          <w:szCs w:val="24"/>
          <w:lang w:val="el-GR"/>
        </w:rPr>
        <w:t>.</w:t>
      </w:r>
      <w:r>
        <w:rPr>
          <w:sz w:val="24"/>
          <w:szCs w:val="24"/>
          <w:lang w:val="el-GR"/>
        </w:rPr>
        <w:t xml:space="preserve"> Μια </w:t>
      </w:r>
      <w:r>
        <w:rPr>
          <w:sz w:val="24"/>
          <w:szCs w:val="24"/>
        </w:rPr>
        <w:t>Java</w:t>
      </w:r>
      <w:r w:rsidRPr="005957EC">
        <w:rPr>
          <w:sz w:val="24"/>
          <w:szCs w:val="24"/>
          <w:lang w:val="el-GR"/>
        </w:rPr>
        <w:t xml:space="preserve"> </w:t>
      </w:r>
      <w:r>
        <w:rPr>
          <w:sz w:val="24"/>
          <w:szCs w:val="24"/>
          <w:lang w:val="el-GR"/>
        </w:rPr>
        <w:t xml:space="preserve">εφαρμογή για Android δεν είναι συμβατή με προγράμματα </w:t>
      </w:r>
      <w:r>
        <w:rPr>
          <w:sz w:val="24"/>
          <w:szCs w:val="24"/>
        </w:rPr>
        <w:t>Java</w:t>
      </w:r>
      <w:r w:rsidRPr="005957EC">
        <w:rPr>
          <w:sz w:val="24"/>
          <w:szCs w:val="24"/>
          <w:lang w:val="el-GR"/>
        </w:rPr>
        <w:t xml:space="preserve"> </w:t>
      </w:r>
      <w:r>
        <w:rPr>
          <w:sz w:val="24"/>
          <w:szCs w:val="24"/>
          <w:lang w:val="el-GR"/>
        </w:rPr>
        <w:t xml:space="preserve">γραμμένα για </w:t>
      </w:r>
      <w:r>
        <w:rPr>
          <w:sz w:val="24"/>
          <w:szCs w:val="24"/>
        </w:rPr>
        <w:t>Java</w:t>
      </w:r>
      <w:r w:rsidRPr="005957EC">
        <w:rPr>
          <w:sz w:val="24"/>
          <w:szCs w:val="24"/>
          <w:lang w:val="el-GR"/>
        </w:rPr>
        <w:t xml:space="preserve"> </w:t>
      </w:r>
      <w:r>
        <w:rPr>
          <w:sz w:val="24"/>
          <w:szCs w:val="24"/>
        </w:rPr>
        <w:t>SE</w:t>
      </w:r>
      <w:r w:rsidRPr="005957EC">
        <w:rPr>
          <w:sz w:val="24"/>
          <w:szCs w:val="24"/>
          <w:lang w:val="el-GR"/>
        </w:rPr>
        <w:t xml:space="preserve"> </w:t>
      </w:r>
      <w:r>
        <w:rPr>
          <w:sz w:val="24"/>
          <w:szCs w:val="24"/>
          <w:lang w:val="el-GR"/>
        </w:rPr>
        <w:t xml:space="preserve">και </w:t>
      </w:r>
      <w:r>
        <w:rPr>
          <w:sz w:val="24"/>
          <w:szCs w:val="24"/>
        </w:rPr>
        <w:t>Java</w:t>
      </w:r>
      <w:r w:rsidRPr="005957EC">
        <w:rPr>
          <w:sz w:val="24"/>
          <w:szCs w:val="24"/>
          <w:lang w:val="el-GR"/>
        </w:rPr>
        <w:t xml:space="preserve"> </w:t>
      </w:r>
      <w:r>
        <w:rPr>
          <w:sz w:val="24"/>
          <w:szCs w:val="24"/>
        </w:rPr>
        <w:t>ME</w:t>
      </w:r>
      <w:r w:rsidRPr="005957EC">
        <w:rPr>
          <w:sz w:val="24"/>
          <w:szCs w:val="24"/>
          <w:lang w:val="el-GR"/>
        </w:rPr>
        <w:t xml:space="preserve"> </w:t>
      </w:r>
      <w:r>
        <w:rPr>
          <w:sz w:val="24"/>
          <w:szCs w:val="24"/>
          <w:lang w:val="el-GR"/>
        </w:rPr>
        <w:t>πλατφόρμες.</w:t>
      </w:r>
    </w:p>
    <w:p w14:paraId="720D547E" w14:textId="77777777" w:rsidR="00C52522" w:rsidRDefault="00C52522" w:rsidP="00C52522">
      <w:pPr>
        <w:ind w:firstLine="180"/>
        <w:jc w:val="both"/>
        <w:rPr>
          <w:sz w:val="24"/>
          <w:szCs w:val="24"/>
          <w:lang w:val="el-GR"/>
        </w:rPr>
      </w:pPr>
    </w:p>
    <w:p w14:paraId="046F6CE0" w14:textId="77777777" w:rsidR="00C52522" w:rsidRPr="004D05D6" w:rsidRDefault="001B08C2">
      <w:pPr>
        <w:pStyle w:val="2"/>
        <w:rPr>
          <w:sz w:val="32"/>
          <w:u w:val="single"/>
          <w:lang w:val="el-GR"/>
          <w:rPrChange w:id="1043" w:author="Gladiator Gladiator" w:date="2018-05-23T20:42:00Z">
            <w:rPr>
              <w:lang w:val="el-GR"/>
            </w:rPr>
          </w:rPrChange>
        </w:rPr>
        <w:pPrChange w:id="1044" w:author="Gladiator Gladiator" w:date="2018-05-23T20:42:00Z">
          <w:pPr>
            <w:jc w:val="both"/>
          </w:pPr>
        </w:pPrChange>
      </w:pPr>
      <w:r w:rsidRPr="004D05D6">
        <w:rPr>
          <w:sz w:val="32"/>
          <w:u w:val="single"/>
          <w:lang w:val="el-GR"/>
          <w:rPrChange w:id="1045" w:author="Gladiator Gladiator" w:date="2018-05-23T20:42:00Z">
            <w:rPr>
              <w:lang w:val="el-GR"/>
            </w:rPr>
          </w:rPrChange>
        </w:rPr>
        <w:t>4</w:t>
      </w:r>
      <w:r w:rsidR="007950DD" w:rsidRPr="004D05D6">
        <w:rPr>
          <w:sz w:val="32"/>
          <w:u w:val="single"/>
          <w:lang w:val="el-GR"/>
          <w:rPrChange w:id="1046" w:author="Gladiator Gladiator" w:date="2018-05-23T20:42:00Z">
            <w:rPr>
              <w:lang w:val="el-GR"/>
            </w:rPr>
          </w:rPrChange>
        </w:rPr>
        <w:t>.3</w:t>
      </w:r>
      <w:r w:rsidR="00C52522" w:rsidRPr="004D05D6">
        <w:rPr>
          <w:sz w:val="32"/>
          <w:u w:val="single"/>
          <w:lang w:val="el-GR"/>
          <w:rPrChange w:id="1047" w:author="Gladiator Gladiator" w:date="2018-05-23T20:42:00Z">
            <w:rPr>
              <w:lang w:val="el-GR"/>
            </w:rPr>
          </w:rPrChange>
        </w:rPr>
        <w:t xml:space="preserve"> Ανατομία μιας </w:t>
      </w:r>
      <w:r w:rsidR="00C52522" w:rsidRPr="004D05D6">
        <w:rPr>
          <w:sz w:val="32"/>
          <w:u w:val="single"/>
          <w:rPrChange w:id="1048" w:author="Gladiator Gladiator" w:date="2018-05-23T20:42:00Z">
            <w:rPr/>
          </w:rPrChange>
        </w:rPr>
        <w:t>Android</w:t>
      </w:r>
      <w:r w:rsidR="00C52522" w:rsidRPr="004D05D6">
        <w:rPr>
          <w:sz w:val="32"/>
          <w:u w:val="single"/>
          <w:lang w:val="el-GR"/>
          <w:rPrChange w:id="1049" w:author="Gladiator Gladiator" w:date="2018-05-23T20:42:00Z">
            <w:rPr>
              <w:lang w:val="el-GR"/>
            </w:rPr>
          </w:rPrChange>
        </w:rPr>
        <w:t xml:space="preserve"> εφαρμογής</w:t>
      </w:r>
    </w:p>
    <w:p w14:paraId="41B06DAB" w14:textId="77777777" w:rsidR="00C52522" w:rsidRDefault="00C52522" w:rsidP="00C52522">
      <w:pPr>
        <w:ind w:firstLine="180"/>
        <w:jc w:val="both"/>
        <w:rPr>
          <w:sz w:val="24"/>
          <w:szCs w:val="24"/>
          <w:lang w:val="el-GR"/>
        </w:rPr>
      </w:pPr>
      <w:r>
        <w:rPr>
          <w:sz w:val="24"/>
          <w:szCs w:val="24"/>
          <w:lang w:val="el-GR"/>
        </w:rPr>
        <w:t xml:space="preserve">Η ανάπτυξη μια </w:t>
      </w:r>
      <w:r>
        <w:rPr>
          <w:sz w:val="24"/>
          <w:szCs w:val="24"/>
        </w:rPr>
        <w:t>android</w:t>
      </w:r>
      <w:r w:rsidRPr="00186A44">
        <w:rPr>
          <w:sz w:val="24"/>
          <w:szCs w:val="24"/>
          <w:lang w:val="el-GR"/>
        </w:rPr>
        <w:t xml:space="preserve"> </w:t>
      </w:r>
      <w:r>
        <w:rPr>
          <w:sz w:val="24"/>
          <w:szCs w:val="24"/>
          <w:lang w:val="el-GR"/>
        </w:rPr>
        <w:t>εφαρμογής έχει τέσσερα θεμελιώδη συστατικά. Τα συστατικά παρέχουν τις απαραίτητες διασυνδέσεις με το σύστημα, έχοντας καθένα από αυτά συγκεκριμένο ρόλο καθ’ όλη τη διάρκεια ζωής της εφαρμογής. Δεν είναι απαραίτητα η χρήση όλων αυτών των συστατικών σε μια εφαρμογή. Επίσης, κάποια από αυτά δεν είναι απαραίτητα για τη διασύνδεση με το χρήστη, όμως κάθε ένα από αυτά εξυπηρετεί μοναδικό σκοπό με τον διαφορετικό κύκλο ζωής του.</w:t>
      </w:r>
    </w:p>
    <w:p w14:paraId="286C1DFA" w14:textId="77777777" w:rsidR="00C52522" w:rsidRPr="00186A44" w:rsidRDefault="00C52522" w:rsidP="005B2233">
      <w:pPr>
        <w:ind w:firstLine="180"/>
        <w:jc w:val="both"/>
        <w:rPr>
          <w:sz w:val="24"/>
          <w:szCs w:val="24"/>
          <w:lang w:val="el-GR"/>
        </w:rPr>
      </w:pPr>
      <w:r>
        <w:rPr>
          <w:sz w:val="24"/>
          <w:szCs w:val="24"/>
          <w:lang w:val="el-GR"/>
        </w:rPr>
        <w:t xml:space="preserve">Τα βασικά συστατικά μια </w:t>
      </w:r>
      <w:r>
        <w:rPr>
          <w:sz w:val="24"/>
          <w:szCs w:val="24"/>
        </w:rPr>
        <w:t>Android</w:t>
      </w:r>
      <w:r w:rsidRPr="00186A44">
        <w:rPr>
          <w:sz w:val="24"/>
          <w:szCs w:val="24"/>
          <w:lang w:val="el-GR"/>
        </w:rPr>
        <w:t xml:space="preserve"> </w:t>
      </w:r>
      <w:r>
        <w:rPr>
          <w:sz w:val="24"/>
          <w:szCs w:val="24"/>
          <w:lang w:val="el-GR"/>
        </w:rPr>
        <w:t>εφαρμογής είναι</w:t>
      </w:r>
      <w:r w:rsidRPr="00186A44">
        <w:rPr>
          <w:sz w:val="24"/>
          <w:szCs w:val="24"/>
          <w:lang w:val="el-GR"/>
        </w:rPr>
        <w:t>:</w:t>
      </w:r>
    </w:p>
    <w:p w14:paraId="56C6C607" w14:textId="77777777" w:rsidR="00C52522" w:rsidRPr="00186A44" w:rsidRDefault="00C52522" w:rsidP="00C52522">
      <w:pPr>
        <w:pStyle w:val="a6"/>
        <w:numPr>
          <w:ilvl w:val="0"/>
          <w:numId w:val="23"/>
        </w:numPr>
        <w:jc w:val="both"/>
        <w:rPr>
          <w:sz w:val="24"/>
          <w:szCs w:val="24"/>
          <w:lang w:val="el-GR"/>
        </w:rPr>
      </w:pPr>
      <w:r w:rsidRPr="00186A44">
        <w:rPr>
          <w:sz w:val="24"/>
          <w:szCs w:val="24"/>
        </w:rPr>
        <w:t>Activities</w:t>
      </w:r>
    </w:p>
    <w:p w14:paraId="22A7DBF4" w14:textId="77777777" w:rsidR="00C52522" w:rsidRPr="00186A44" w:rsidRDefault="00C52522" w:rsidP="00C52522">
      <w:pPr>
        <w:pStyle w:val="a6"/>
        <w:numPr>
          <w:ilvl w:val="0"/>
          <w:numId w:val="23"/>
        </w:numPr>
        <w:jc w:val="both"/>
        <w:rPr>
          <w:sz w:val="24"/>
          <w:szCs w:val="24"/>
          <w:lang w:val="el-GR"/>
        </w:rPr>
      </w:pPr>
      <w:r w:rsidRPr="00186A44">
        <w:rPr>
          <w:sz w:val="24"/>
          <w:szCs w:val="24"/>
        </w:rPr>
        <w:t>Services</w:t>
      </w:r>
    </w:p>
    <w:p w14:paraId="1CADD837" w14:textId="77777777" w:rsidR="00C52522" w:rsidRPr="00186A44" w:rsidRDefault="00C52522" w:rsidP="00C52522">
      <w:pPr>
        <w:pStyle w:val="a6"/>
        <w:numPr>
          <w:ilvl w:val="0"/>
          <w:numId w:val="23"/>
        </w:numPr>
        <w:jc w:val="both"/>
        <w:rPr>
          <w:sz w:val="24"/>
          <w:szCs w:val="24"/>
          <w:lang w:val="el-GR"/>
        </w:rPr>
      </w:pPr>
      <w:r w:rsidRPr="00186A44">
        <w:rPr>
          <w:sz w:val="24"/>
          <w:szCs w:val="24"/>
        </w:rPr>
        <w:t>Content Providers</w:t>
      </w:r>
    </w:p>
    <w:p w14:paraId="544C6EC6" w14:textId="77777777" w:rsidR="00C52522" w:rsidRPr="00186A44" w:rsidRDefault="00C52522" w:rsidP="00C52522">
      <w:pPr>
        <w:pStyle w:val="a6"/>
        <w:numPr>
          <w:ilvl w:val="0"/>
          <w:numId w:val="23"/>
        </w:numPr>
        <w:jc w:val="both"/>
        <w:rPr>
          <w:sz w:val="24"/>
          <w:szCs w:val="24"/>
          <w:lang w:val="el-GR"/>
        </w:rPr>
      </w:pPr>
      <w:r w:rsidRPr="00186A44">
        <w:rPr>
          <w:sz w:val="24"/>
          <w:szCs w:val="24"/>
        </w:rPr>
        <w:t>Broadcast receivers</w:t>
      </w:r>
    </w:p>
    <w:p w14:paraId="134295FF" w14:textId="77777777" w:rsidR="00C52522" w:rsidRDefault="00C52522" w:rsidP="00C52522">
      <w:pPr>
        <w:jc w:val="both"/>
        <w:rPr>
          <w:b/>
          <w:sz w:val="24"/>
          <w:szCs w:val="24"/>
        </w:rPr>
      </w:pPr>
    </w:p>
    <w:p w14:paraId="7C8118F9" w14:textId="77777777" w:rsidR="00C52522" w:rsidRPr="004D05D6" w:rsidRDefault="001B08C2">
      <w:pPr>
        <w:pStyle w:val="3"/>
        <w:rPr>
          <w:b/>
          <w:sz w:val="28"/>
          <w:u w:val="single"/>
          <w:lang w:val="el-GR"/>
          <w:rPrChange w:id="1050" w:author="Gladiator Gladiator" w:date="2018-05-23T20:42:00Z">
            <w:rPr>
              <w:b/>
              <w:lang w:val="el-GR"/>
            </w:rPr>
          </w:rPrChange>
        </w:rPr>
        <w:pPrChange w:id="1051" w:author="Gladiator Gladiator" w:date="2018-05-23T20:42:00Z">
          <w:pPr>
            <w:jc w:val="both"/>
          </w:pPr>
        </w:pPrChange>
      </w:pPr>
      <w:r w:rsidRPr="004D05D6">
        <w:rPr>
          <w:sz w:val="28"/>
          <w:u w:val="single"/>
          <w:rPrChange w:id="1052" w:author="Gladiator Gladiator" w:date="2018-05-23T20:42:00Z">
            <w:rPr/>
          </w:rPrChange>
        </w:rPr>
        <w:t>4</w:t>
      </w:r>
      <w:r w:rsidR="007950DD" w:rsidRPr="004D05D6">
        <w:rPr>
          <w:sz w:val="28"/>
          <w:u w:val="single"/>
          <w:rPrChange w:id="1053" w:author="Gladiator Gladiator" w:date="2018-05-23T20:42:00Z">
            <w:rPr/>
          </w:rPrChange>
        </w:rPr>
        <w:t>.3.1 Activities</w:t>
      </w:r>
    </w:p>
    <w:p w14:paraId="7FA7F147" w14:textId="0A52FA80" w:rsidR="00C52522" w:rsidRDefault="00C52522" w:rsidP="00C52522">
      <w:pPr>
        <w:ind w:firstLine="180"/>
        <w:jc w:val="both"/>
        <w:rPr>
          <w:sz w:val="24"/>
          <w:szCs w:val="24"/>
          <w:lang w:val="el-GR"/>
        </w:rPr>
      </w:pPr>
      <w:r>
        <w:rPr>
          <w:sz w:val="24"/>
          <w:szCs w:val="24"/>
          <w:lang w:val="el-GR"/>
        </w:rPr>
        <w:t>Μια δραστηριότητα αφορά πάντα την οπτική αναπαράσταση της εφαρμογής (</w:t>
      </w:r>
      <w:r>
        <w:rPr>
          <w:sz w:val="24"/>
          <w:szCs w:val="24"/>
        </w:rPr>
        <w:t>User</w:t>
      </w:r>
      <w:r w:rsidRPr="00414467">
        <w:rPr>
          <w:sz w:val="24"/>
          <w:szCs w:val="24"/>
          <w:lang w:val="el-GR"/>
        </w:rPr>
        <w:t xml:space="preserve"> </w:t>
      </w:r>
      <w:r>
        <w:rPr>
          <w:sz w:val="24"/>
          <w:szCs w:val="24"/>
        </w:rPr>
        <w:t>Interface</w:t>
      </w:r>
      <w:r w:rsidRPr="00414467">
        <w:rPr>
          <w:sz w:val="24"/>
          <w:szCs w:val="24"/>
          <w:lang w:val="el-GR"/>
        </w:rPr>
        <w:t xml:space="preserve">). </w:t>
      </w:r>
      <w:r>
        <w:rPr>
          <w:sz w:val="24"/>
          <w:szCs w:val="24"/>
          <w:lang w:val="el-GR"/>
        </w:rPr>
        <w:t>Για να λειτουργήσει μια εφαρμογή απαιτείται τουλάχιστον μία δραστηριότητα. Μέσα από μια δραστηριότητα μπορούμε να ξεκινήσουμε και μια δεύτερη και πάει λέγοντας, αναστέλλοντας την προηγούμενη. Στην ουσία, αυτές που αναστέλλονται δεν χάνονται αλλά κρατιούνται σε μια στοίβα (</w:t>
      </w:r>
      <w:r>
        <w:rPr>
          <w:sz w:val="24"/>
          <w:szCs w:val="24"/>
        </w:rPr>
        <w:t>LIFO</w:t>
      </w:r>
      <w:r w:rsidRPr="00414467">
        <w:rPr>
          <w:sz w:val="24"/>
          <w:szCs w:val="24"/>
          <w:lang w:val="el-GR"/>
        </w:rPr>
        <w:t>)</w:t>
      </w:r>
      <w:r>
        <w:rPr>
          <w:sz w:val="24"/>
          <w:szCs w:val="24"/>
          <w:lang w:val="el-GR"/>
        </w:rPr>
        <w:t>(</w:t>
      </w:r>
      <w:del w:id="1054" w:author="Gladiator Gladiator" w:date="2018-05-23T01:55:00Z">
        <w:r w:rsidDel="00321F3A">
          <w:rPr>
            <w:sz w:val="24"/>
            <w:szCs w:val="24"/>
            <w:lang w:val="el-GR"/>
          </w:rPr>
          <w:delText>εικόνα</w:delText>
        </w:r>
      </w:del>
      <w:ins w:id="1055" w:author="Gladiator Gladiator" w:date="2018-05-23T01:55:00Z">
        <w:r w:rsidR="00321F3A">
          <w:rPr>
            <w:sz w:val="24"/>
            <w:szCs w:val="24"/>
            <w:lang w:val="el-GR"/>
          </w:rPr>
          <w:t>Εικόνα</w:t>
        </w:r>
      </w:ins>
      <w:r>
        <w:rPr>
          <w:sz w:val="24"/>
          <w:szCs w:val="24"/>
          <w:lang w:val="el-GR"/>
        </w:rPr>
        <w:t xml:space="preserve"> </w:t>
      </w:r>
      <w:r w:rsidR="00841733">
        <w:rPr>
          <w:sz w:val="24"/>
          <w:szCs w:val="24"/>
          <w:lang w:val="el-GR"/>
        </w:rPr>
        <w:t>4.</w:t>
      </w:r>
      <w:r w:rsidR="00DA3613">
        <w:rPr>
          <w:sz w:val="24"/>
          <w:szCs w:val="24"/>
          <w:lang w:val="el-GR"/>
        </w:rPr>
        <w:t>5</w:t>
      </w:r>
      <w:r>
        <w:rPr>
          <w:sz w:val="24"/>
          <w:szCs w:val="24"/>
          <w:lang w:val="el-GR"/>
        </w:rPr>
        <w:t>)</w:t>
      </w:r>
      <w:r w:rsidRPr="00414467">
        <w:rPr>
          <w:sz w:val="24"/>
          <w:szCs w:val="24"/>
          <w:lang w:val="el-GR"/>
        </w:rPr>
        <w:t xml:space="preserve"> </w:t>
      </w:r>
      <w:r>
        <w:rPr>
          <w:sz w:val="24"/>
          <w:szCs w:val="24"/>
          <w:lang w:val="el-GR"/>
        </w:rPr>
        <w:t>δραστηριοτήτων με τις τρέχουσες καταστάσεις τους, ώστε όταν τις ξανακαλέσουμε να συνεχιστούν από εκεί που σταμάτησαν.</w:t>
      </w:r>
      <w:r w:rsidRPr="00414467">
        <w:rPr>
          <w:sz w:val="24"/>
          <w:szCs w:val="24"/>
          <w:lang w:val="el-GR"/>
        </w:rPr>
        <w:t xml:space="preserve"> </w:t>
      </w:r>
    </w:p>
    <w:p w14:paraId="68E0357D" w14:textId="5C562389" w:rsidR="00C52522" w:rsidRDefault="00C52522" w:rsidP="00C52522">
      <w:pPr>
        <w:ind w:firstLine="180"/>
        <w:jc w:val="center"/>
        <w:rPr>
          <w:sz w:val="24"/>
          <w:szCs w:val="24"/>
          <w:lang w:val="el-GR"/>
        </w:rPr>
      </w:pPr>
      <w:r>
        <w:rPr>
          <w:noProof/>
          <w:sz w:val="24"/>
          <w:szCs w:val="24"/>
        </w:rPr>
        <w:lastRenderedPageBreak/>
        <w:drawing>
          <wp:inline distT="0" distB="0" distL="0" distR="0" wp14:anchorId="4875C476" wp14:editId="68FEB5E3">
            <wp:extent cx="3333750" cy="1371600"/>
            <wp:effectExtent l="0" t="0" r="0" b="0"/>
            <wp:docPr id="7" name="Εικόνα 7" descr="C:\Users\Gladiator\AppData\Local\Microsoft\Windows\INetCache\Content.Word\lifo activ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ladiator\AppData\Local\Microsoft\Windows\INetCache\Content.Word\lifo activitie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3750" cy="1371600"/>
                    </a:xfrm>
                    <a:prstGeom prst="rect">
                      <a:avLst/>
                    </a:prstGeom>
                    <a:noFill/>
                    <a:ln>
                      <a:noFill/>
                    </a:ln>
                  </pic:spPr>
                </pic:pic>
              </a:graphicData>
            </a:graphic>
          </wp:inline>
        </w:drawing>
      </w:r>
    </w:p>
    <w:p w14:paraId="7C70F09F" w14:textId="77777777" w:rsidR="00C52522" w:rsidRDefault="00C52522" w:rsidP="00C52522">
      <w:pPr>
        <w:ind w:firstLine="180"/>
        <w:jc w:val="center"/>
        <w:rPr>
          <w:sz w:val="16"/>
          <w:szCs w:val="24"/>
          <w:lang w:val="el-GR"/>
        </w:rPr>
      </w:pPr>
      <w:r>
        <w:rPr>
          <w:sz w:val="16"/>
          <w:szCs w:val="24"/>
          <w:lang w:val="el-GR"/>
        </w:rPr>
        <w:t xml:space="preserve">Εικόνα </w:t>
      </w:r>
      <w:r w:rsidR="00841733">
        <w:rPr>
          <w:sz w:val="16"/>
          <w:szCs w:val="24"/>
          <w:lang w:val="el-GR"/>
        </w:rPr>
        <w:t>4.</w:t>
      </w:r>
      <w:r w:rsidR="00DA3613">
        <w:rPr>
          <w:sz w:val="16"/>
          <w:szCs w:val="24"/>
          <w:lang w:val="el-GR"/>
        </w:rPr>
        <w:t>5</w:t>
      </w:r>
      <w:r>
        <w:rPr>
          <w:sz w:val="16"/>
          <w:szCs w:val="24"/>
          <w:lang w:val="el-GR"/>
        </w:rPr>
        <w:t xml:space="preserve"> </w:t>
      </w:r>
      <w:r w:rsidRPr="001023D8">
        <w:rPr>
          <w:sz w:val="16"/>
          <w:szCs w:val="24"/>
          <w:lang w:val="el-GR"/>
        </w:rPr>
        <w:t xml:space="preserve">: </w:t>
      </w:r>
      <w:r>
        <w:rPr>
          <w:sz w:val="16"/>
          <w:szCs w:val="24"/>
          <w:lang w:val="el-GR"/>
        </w:rPr>
        <w:t>Διάγραμμα στοίβας δραστηριοτήτων</w:t>
      </w:r>
    </w:p>
    <w:p w14:paraId="13CBF967" w14:textId="77777777" w:rsidR="00C52522" w:rsidDel="004D05D6" w:rsidRDefault="00C52522" w:rsidP="00C52522">
      <w:pPr>
        <w:ind w:firstLine="180"/>
        <w:jc w:val="both"/>
        <w:rPr>
          <w:del w:id="1056" w:author="Gladiator Gladiator" w:date="2018-05-23T20:42:00Z"/>
          <w:sz w:val="16"/>
          <w:szCs w:val="24"/>
          <w:lang w:val="el-GR"/>
        </w:rPr>
      </w:pPr>
    </w:p>
    <w:p w14:paraId="132B9ECA" w14:textId="77777777" w:rsidR="00C52522" w:rsidDel="004D05D6" w:rsidRDefault="00C52522" w:rsidP="00C52522">
      <w:pPr>
        <w:ind w:firstLine="180"/>
        <w:jc w:val="both"/>
        <w:rPr>
          <w:del w:id="1057" w:author="Gladiator Gladiator" w:date="2018-05-23T20:42:00Z"/>
          <w:sz w:val="24"/>
          <w:szCs w:val="24"/>
          <w:lang w:val="el-GR"/>
        </w:rPr>
      </w:pPr>
    </w:p>
    <w:p w14:paraId="0B7771F8" w14:textId="77777777" w:rsidR="00433F24" w:rsidDel="004D05D6" w:rsidRDefault="00433F24" w:rsidP="00C52522">
      <w:pPr>
        <w:ind w:firstLine="180"/>
        <w:jc w:val="both"/>
        <w:rPr>
          <w:del w:id="1058" w:author="Gladiator Gladiator" w:date="2018-05-23T20:42:00Z"/>
          <w:sz w:val="24"/>
          <w:szCs w:val="24"/>
          <w:lang w:val="el-GR"/>
        </w:rPr>
      </w:pPr>
    </w:p>
    <w:p w14:paraId="005BEE9F" w14:textId="77777777" w:rsidR="00433F24" w:rsidDel="004D05D6" w:rsidRDefault="00433F24" w:rsidP="00C52522">
      <w:pPr>
        <w:ind w:firstLine="180"/>
        <w:jc w:val="both"/>
        <w:rPr>
          <w:del w:id="1059" w:author="Gladiator Gladiator" w:date="2018-05-23T20:42:00Z"/>
          <w:sz w:val="24"/>
          <w:szCs w:val="24"/>
          <w:lang w:val="el-GR"/>
        </w:rPr>
      </w:pPr>
    </w:p>
    <w:p w14:paraId="61DDEDBA" w14:textId="77777777" w:rsidR="00433F24" w:rsidDel="004D05D6" w:rsidRDefault="00433F24" w:rsidP="00C52522">
      <w:pPr>
        <w:ind w:firstLine="180"/>
        <w:jc w:val="both"/>
        <w:rPr>
          <w:del w:id="1060" w:author="Gladiator Gladiator" w:date="2018-05-23T20:42:00Z"/>
          <w:sz w:val="24"/>
          <w:szCs w:val="24"/>
          <w:lang w:val="el-GR"/>
        </w:rPr>
      </w:pPr>
    </w:p>
    <w:p w14:paraId="19F5D99B" w14:textId="77777777" w:rsidR="00433F24" w:rsidDel="004D05D6" w:rsidRDefault="00433F24" w:rsidP="00C52522">
      <w:pPr>
        <w:ind w:firstLine="180"/>
        <w:jc w:val="both"/>
        <w:rPr>
          <w:del w:id="1061" w:author="Gladiator Gladiator" w:date="2018-05-23T20:42:00Z"/>
          <w:sz w:val="24"/>
          <w:szCs w:val="24"/>
          <w:lang w:val="el-GR"/>
        </w:rPr>
      </w:pPr>
    </w:p>
    <w:p w14:paraId="07A9D9CB" w14:textId="77777777" w:rsidR="00433F24" w:rsidDel="004D05D6" w:rsidRDefault="00433F24" w:rsidP="00C52522">
      <w:pPr>
        <w:ind w:firstLine="180"/>
        <w:jc w:val="both"/>
        <w:rPr>
          <w:del w:id="1062" w:author="Gladiator Gladiator" w:date="2018-05-23T20:42:00Z"/>
          <w:sz w:val="24"/>
          <w:szCs w:val="24"/>
          <w:lang w:val="el-GR"/>
        </w:rPr>
      </w:pPr>
    </w:p>
    <w:p w14:paraId="1A14E2FE" w14:textId="77777777" w:rsidR="00433F24" w:rsidDel="004D05D6" w:rsidRDefault="00433F24" w:rsidP="00C52522">
      <w:pPr>
        <w:ind w:firstLine="180"/>
        <w:jc w:val="both"/>
        <w:rPr>
          <w:del w:id="1063" w:author="Gladiator Gladiator" w:date="2018-05-23T20:42:00Z"/>
          <w:sz w:val="24"/>
          <w:szCs w:val="24"/>
          <w:lang w:val="el-GR"/>
        </w:rPr>
      </w:pPr>
    </w:p>
    <w:p w14:paraId="2E54DE20" w14:textId="77777777" w:rsidR="00433F24" w:rsidDel="004D05D6" w:rsidRDefault="00433F24" w:rsidP="00C52522">
      <w:pPr>
        <w:ind w:firstLine="180"/>
        <w:jc w:val="both"/>
        <w:rPr>
          <w:del w:id="1064" w:author="Gladiator Gladiator" w:date="2018-05-23T20:42:00Z"/>
          <w:sz w:val="24"/>
          <w:szCs w:val="24"/>
          <w:lang w:val="el-GR"/>
        </w:rPr>
      </w:pPr>
    </w:p>
    <w:p w14:paraId="08DA3FC7" w14:textId="77777777" w:rsidR="00433F24" w:rsidDel="004D05D6" w:rsidRDefault="00433F24" w:rsidP="00C52522">
      <w:pPr>
        <w:ind w:firstLine="180"/>
        <w:jc w:val="both"/>
        <w:rPr>
          <w:del w:id="1065" w:author="Gladiator Gladiator" w:date="2018-05-23T20:42:00Z"/>
          <w:sz w:val="24"/>
          <w:szCs w:val="24"/>
          <w:lang w:val="el-GR"/>
        </w:rPr>
      </w:pPr>
    </w:p>
    <w:p w14:paraId="37CD7A14" w14:textId="77777777" w:rsidR="00433F24" w:rsidDel="004D05D6" w:rsidRDefault="00433F24" w:rsidP="00C52522">
      <w:pPr>
        <w:ind w:firstLine="180"/>
        <w:jc w:val="both"/>
        <w:rPr>
          <w:del w:id="1066" w:author="Gladiator Gladiator" w:date="2018-05-23T20:42:00Z"/>
          <w:sz w:val="24"/>
          <w:szCs w:val="24"/>
          <w:lang w:val="el-GR"/>
        </w:rPr>
      </w:pPr>
    </w:p>
    <w:p w14:paraId="60D1215D" w14:textId="77777777" w:rsidR="00433F24" w:rsidRDefault="00433F24">
      <w:pPr>
        <w:jc w:val="both"/>
        <w:rPr>
          <w:sz w:val="24"/>
          <w:szCs w:val="24"/>
          <w:lang w:val="el-GR"/>
        </w:rPr>
        <w:pPrChange w:id="1067" w:author="Gladiator Gladiator" w:date="2018-05-23T20:42:00Z">
          <w:pPr>
            <w:ind w:firstLine="180"/>
            <w:jc w:val="both"/>
          </w:pPr>
        </w:pPrChange>
      </w:pPr>
    </w:p>
    <w:p w14:paraId="51F9CD4B" w14:textId="03FFAFB3" w:rsidR="00C52522" w:rsidRDefault="00C52522" w:rsidP="00C52522">
      <w:pPr>
        <w:ind w:firstLine="180"/>
        <w:jc w:val="both"/>
        <w:rPr>
          <w:sz w:val="24"/>
          <w:szCs w:val="24"/>
          <w:lang w:val="el-GR"/>
        </w:rPr>
      </w:pPr>
      <w:r>
        <w:rPr>
          <w:sz w:val="24"/>
          <w:szCs w:val="24"/>
          <w:lang w:val="el-GR"/>
        </w:rPr>
        <w:t>Κάθε δραστηριότητα έχει ένα κύκλο ζωής</w:t>
      </w:r>
      <w:ins w:id="1068" w:author="goumop" w:date="2018-05-29T14:26:00Z">
        <w:r w:rsidR="00D2316A">
          <w:rPr>
            <w:sz w:val="24"/>
            <w:szCs w:val="24"/>
            <w:lang w:val="el-GR"/>
          </w:rPr>
          <w:t xml:space="preserve"> </w:t>
        </w:r>
      </w:ins>
      <w:r w:rsidRPr="00414467">
        <w:rPr>
          <w:sz w:val="24"/>
          <w:szCs w:val="24"/>
          <w:lang w:val="el-GR"/>
        </w:rPr>
        <w:t>(</w:t>
      </w:r>
      <w:del w:id="1069" w:author="Gladiator Gladiator" w:date="2018-05-23T01:55:00Z">
        <w:r w:rsidDel="00321F3A">
          <w:rPr>
            <w:sz w:val="24"/>
            <w:szCs w:val="24"/>
            <w:lang w:val="el-GR"/>
          </w:rPr>
          <w:delText>εικόνα</w:delText>
        </w:r>
      </w:del>
      <w:ins w:id="1070" w:author="Gladiator Gladiator" w:date="2018-05-23T01:55:00Z">
        <w:r w:rsidR="00321F3A">
          <w:rPr>
            <w:sz w:val="24"/>
            <w:szCs w:val="24"/>
            <w:lang w:val="el-GR"/>
          </w:rPr>
          <w:t>Εικόνα</w:t>
        </w:r>
      </w:ins>
      <w:r>
        <w:rPr>
          <w:sz w:val="24"/>
          <w:szCs w:val="24"/>
          <w:lang w:val="el-GR"/>
        </w:rPr>
        <w:t xml:space="preserve"> </w:t>
      </w:r>
      <w:r w:rsidR="00841733">
        <w:rPr>
          <w:sz w:val="24"/>
          <w:szCs w:val="24"/>
          <w:lang w:val="el-GR"/>
        </w:rPr>
        <w:t>4.</w:t>
      </w:r>
      <w:r w:rsidR="00DA3613">
        <w:rPr>
          <w:sz w:val="24"/>
          <w:szCs w:val="24"/>
          <w:lang w:val="el-GR"/>
        </w:rPr>
        <w:t>6</w:t>
      </w:r>
      <w:r>
        <w:rPr>
          <w:sz w:val="24"/>
          <w:szCs w:val="24"/>
          <w:lang w:val="el-GR"/>
        </w:rPr>
        <w:t xml:space="preserve">), ο οποίος ξεκινά με την δημιουργία της </w:t>
      </w:r>
      <w:r>
        <w:rPr>
          <w:sz w:val="24"/>
          <w:szCs w:val="24"/>
        </w:rPr>
        <w:t>onCreate</w:t>
      </w:r>
      <w:r w:rsidRPr="00414467">
        <w:rPr>
          <w:sz w:val="24"/>
          <w:szCs w:val="24"/>
          <w:lang w:val="el-GR"/>
        </w:rPr>
        <w:t xml:space="preserve">() </w:t>
      </w:r>
      <w:r>
        <w:rPr>
          <w:sz w:val="24"/>
          <w:szCs w:val="24"/>
          <w:lang w:val="el-GR"/>
        </w:rPr>
        <w:t xml:space="preserve">και τελειώνει με την καταστροφή της </w:t>
      </w:r>
      <w:r>
        <w:rPr>
          <w:sz w:val="24"/>
          <w:szCs w:val="24"/>
        </w:rPr>
        <w:t>onDestroy</w:t>
      </w:r>
      <w:r w:rsidRPr="00414467">
        <w:rPr>
          <w:sz w:val="24"/>
          <w:szCs w:val="24"/>
          <w:lang w:val="el-GR"/>
        </w:rPr>
        <w:t>()</w:t>
      </w:r>
      <w:r>
        <w:rPr>
          <w:sz w:val="24"/>
          <w:szCs w:val="24"/>
          <w:lang w:val="el-GR"/>
        </w:rPr>
        <w:t>.</w:t>
      </w:r>
    </w:p>
    <w:p w14:paraId="77458E49" w14:textId="69D7F8AE" w:rsidR="00C52522" w:rsidRDefault="00C52522" w:rsidP="00C52522">
      <w:pPr>
        <w:ind w:firstLine="180"/>
        <w:jc w:val="center"/>
        <w:rPr>
          <w:sz w:val="24"/>
          <w:szCs w:val="24"/>
          <w:lang w:val="el-GR"/>
        </w:rPr>
      </w:pPr>
      <w:r>
        <w:rPr>
          <w:noProof/>
          <w:sz w:val="24"/>
          <w:szCs w:val="24"/>
        </w:rPr>
        <w:drawing>
          <wp:inline distT="0" distB="0" distL="0" distR="0" wp14:anchorId="0E94A933" wp14:editId="782BB3EF">
            <wp:extent cx="4086225" cy="5257800"/>
            <wp:effectExtent l="0" t="0" r="9525" b="0"/>
            <wp:docPr id="17" name="Εικόνα 17" descr="activity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tivity life cyc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6225" cy="5257800"/>
                    </a:xfrm>
                    <a:prstGeom prst="rect">
                      <a:avLst/>
                    </a:prstGeom>
                    <a:noFill/>
                    <a:ln>
                      <a:noFill/>
                    </a:ln>
                  </pic:spPr>
                </pic:pic>
              </a:graphicData>
            </a:graphic>
          </wp:inline>
        </w:drawing>
      </w:r>
    </w:p>
    <w:p w14:paraId="427070C5" w14:textId="77777777" w:rsidR="00C52522" w:rsidRDefault="00C52522" w:rsidP="00C52522">
      <w:pPr>
        <w:ind w:firstLine="180"/>
        <w:jc w:val="center"/>
        <w:rPr>
          <w:sz w:val="16"/>
          <w:szCs w:val="24"/>
          <w:lang w:val="el-GR"/>
        </w:rPr>
      </w:pPr>
      <w:r>
        <w:rPr>
          <w:sz w:val="16"/>
          <w:szCs w:val="24"/>
          <w:lang w:val="el-GR"/>
        </w:rPr>
        <w:t xml:space="preserve">Εικόνα </w:t>
      </w:r>
      <w:r w:rsidR="00841733">
        <w:rPr>
          <w:sz w:val="16"/>
          <w:szCs w:val="24"/>
          <w:lang w:val="el-GR"/>
        </w:rPr>
        <w:t>4.</w:t>
      </w:r>
      <w:r w:rsidR="00DA3613">
        <w:rPr>
          <w:sz w:val="16"/>
          <w:szCs w:val="24"/>
          <w:lang w:val="el-GR"/>
        </w:rPr>
        <w:t>6</w:t>
      </w:r>
      <w:r>
        <w:rPr>
          <w:sz w:val="16"/>
          <w:szCs w:val="24"/>
          <w:lang w:val="el-GR"/>
        </w:rPr>
        <w:t xml:space="preserve"> </w:t>
      </w:r>
      <w:r w:rsidRPr="001023D8">
        <w:rPr>
          <w:sz w:val="16"/>
          <w:szCs w:val="24"/>
          <w:lang w:val="el-GR"/>
        </w:rPr>
        <w:t xml:space="preserve">: </w:t>
      </w:r>
      <w:r>
        <w:rPr>
          <w:sz w:val="16"/>
          <w:szCs w:val="24"/>
          <w:lang w:val="el-GR"/>
        </w:rPr>
        <w:t>Διάγραμμα κύκλου ζωής δραστηριότητας</w:t>
      </w:r>
    </w:p>
    <w:p w14:paraId="6EA2FEEB" w14:textId="77777777" w:rsidR="00C52522" w:rsidRDefault="00C52522" w:rsidP="00C52522">
      <w:pPr>
        <w:ind w:firstLine="180"/>
        <w:jc w:val="both"/>
        <w:rPr>
          <w:sz w:val="16"/>
          <w:szCs w:val="24"/>
          <w:lang w:val="el-GR"/>
        </w:rPr>
      </w:pPr>
    </w:p>
    <w:p w14:paraId="7E1A76E7" w14:textId="77777777" w:rsidR="00C52522" w:rsidRDefault="00C52522" w:rsidP="00C52522">
      <w:pPr>
        <w:ind w:firstLine="180"/>
        <w:jc w:val="both"/>
        <w:rPr>
          <w:sz w:val="24"/>
          <w:szCs w:val="24"/>
          <w:lang w:val="el-GR"/>
        </w:rPr>
      </w:pPr>
    </w:p>
    <w:p w14:paraId="58506DBC" w14:textId="77777777" w:rsidR="00C52522" w:rsidRDefault="00C52522" w:rsidP="00C52522">
      <w:pPr>
        <w:ind w:firstLine="180"/>
        <w:jc w:val="both"/>
        <w:rPr>
          <w:sz w:val="24"/>
          <w:szCs w:val="24"/>
          <w:lang w:val="el-GR"/>
        </w:rPr>
      </w:pPr>
      <w:r>
        <w:rPr>
          <w:sz w:val="24"/>
          <w:szCs w:val="24"/>
          <w:lang w:val="el-GR"/>
        </w:rPr>
        <w:lastRenderedPageBreak/>
        <w:t>Στον παρακάτω πίνακα αναγράφονται οι κύκλοι ζωής των δραστηριοτήτων μαζί με την λειτουργία τους και την δραστηριότητα που ακολουθεί μετά την καταστροφή της τρέχουσας δραστηριότητας.</w:t>
      </w:r>
    </w:p>
    <w:p w14:paraId="208E9BD7" w14:textId="77777777" w:rsidR="00C52522" w:rsidRDefault="00C52522" w:rsidP="00C52522">
      <w:pPr>
        <w:ind w:firstLine="180"/>
        <w:jc w:val="both"/>
        <w:rPr>
          <w:sz w:val="24"/>
          <w:szCs w:val="24"/>
          <w:lang w:val="el-GR"/>
        </w:rPr>
      </w:pPr>
    </w:p>
    <w:p w14:paraId="19FD5914" w14:textId="77777777" w:rsidR="00C52522" w:rsidRDefault="00C52522" w:rsidP="00C52522">
      <w:pPr>
        <w:ind w:firstLine="180"/>
        <w:jc w:val="both"/>
        <w:rPr>
          <w:sz w:val="24"/>
          <w:szCs w:val="24"/>
          <w:lang w:val="el-GR"/>
        </w:rPr>
      </w:pPr>
    </w:p>
    <w:p w14:paraId="274F232B" w14:textId="77777777" w:rsidR="00C52522" w:rsidRPr="001023D8" w:rsidRDefault="00C52522" w:rsidP="00C52522">
      <w:pPr>
        <w:jc w:val="both"/>
        <w:rPr>
          <w:sz w:val="24"/>
          <w:szCs w:val="24"/>
          <w:lang w:val="el-GR"/>
        </w:rPr>
      </w:pPr>
    </w:p>
    <w:p w14:paraId="2204E65D" w14:textId="77777777" w:rsidR="00C52522" w:rsidRDefault="00C52522" w:rsidP="00C52522">
      <w:pPr>
        <w:ind w:firstLine="180"/>
        <w:jc w:val="both"/>
        <w:rPr>
          <w:sz w:val="24"/>
          <w:szCs w:val="24"/>
          <w:lang w:val="el-GR"/>
        </w:rPr>
      </w:pPr>
    </w:p>
    <w:tbl>
      <w:tblPr>
        <w:tblStyle w:val="ab"/>
        <w:tblW w:w="9762" w:type="dxa"/>
        <w:tblLook w:val="04A0" w:firstRow="1" w:lastRow="0" w:firstColumn="1" w:lastColumn="0" w:noHBand="0" w:noVBand="1"/>
      </w:tblPr>
      <w:tblGrid>
        <w:gridCol w:w="2155"/>
        <w:gridCol w:w="5220"/>
        <w:gridCol w:w="2387"/>
      </w:tblGrid>
      <w:tr w:rsidR="00C52522" w:rsidRPr="00A605D0" w14:paraId="4E8D4FA9" w14:textId="77777777" w:rsidTr="007950DD">
        <w:trPr>
          <w:trHeight w:val="796"/>
        </w:trPr>
        <w:tc>
          <w:tcPr>
            <w:tcW w:w="2155" w:type="dxa"/>
          </w:tcPr>
          <w:p w14:paraId="31064B0A" w14:textId="77777777" w:rsidR="00C52522" w:rsidRPr="00A605D0" w:rsidRDefault="00C52522" w:rsidP="007950DD">
            <w:pPr>
              <w:jc w:val="center"/>
              <w:rPr>
                <w:b/>
                <w:sz w:val="24"/>
                <w:szCs w:val="24"/>
                <w:lang w:val="el-GR"/>
              </w:rPr>
            </w:pPr>
            <w:r w:rsidRPr="00A605D0">
              <w:rPr>
                <w:b/>
                <w:sz w:val="24"/>
                <w:szCs w:val="24"/>
                <w:lang w:val="el-GR"/>
              </w:rPr>
              <w:t>Τρέχουσα μέθοδος</w:t>
            </w:r>
          </w:p>
        </w:tc>
        <w:tc>
          <w:tcPr>
            <w:tcW w:w="5220" w:type="dxa"/>
          </w:tcPr>
          <w:p w14:paraId="59797C86" w14:textId="77777777" w:rsidR="00C52522" w:rsidRPr="00A605D0" w:rsidRDefault="00C52522" w:rsidP="007950DD">
            <w:pPr>
              <w:jc w:val="center"/>
              <w:rPr>
                <w:b/>
                <w:sz w:val="24"/>
                <w:szCs w:val="24"/>
                <w:lang w:val="el-GR"/>
              </w:rPr>
            </w:pPr>
            <w:r w:rsidRPr="00A605D0">
              <w:rPr>
                <w:b/>
                <w:sz w:val="24"/>
                <w:szCs w:val="24"/>
                <w:lang w:val="el-GR"/>
              </w:rPr>
              <w:t>Περιγραφή</w:t>
            </w:r>
          </w:p>
        </w:tc>
        <w:tc>
          <w:tcPr>
            <w:tcW w:w="2387" w:type="dxa"/>
          </w:tcPr>
          <w:p w14:paraId="24AAFBDF" w14:textId="77777777" w:rsidR="00C52522" w:rsidRPr="00A605D0" w:rsidRDefault="00C52522" w:rsidP="007950DD">
            <w:pPr>
              <w:jc w:val="center"/>
              <w:rPr>
                <w:b/>
                <w:sz w:val="24"/>
                <w:szCs w:val="24"/>
                <w:lang w:val="el-GR"/>
              </w:rPr>
            </w:pPr>
            <w:r w:rsidRPr="00A605D0">
              <w:rPr>
                <w:b/>
                <w:sz w:val="24"/>
                <w:szCs w:val="24"/>
                <w:lang w:val="el-GR"/>
              </w:rPr>
              <w:t>Επόμενη μέθοδος</w:t>
            </w:r>
          </w:p>
        </w:tc>
      </w:tr>
      <w:tr w:rsidR="00C52522" w:rsidRPr="00A605D0" w14:paraId="02364274" w14:textId="77777777" w:rsidTr="007950DD">
        <w:trPr>
          <w:trHeight w:val="796"/>
        </w:trPr>
        <w:tc>
          <w:tcPr>
            <w:tcW w:w="2155" w:type="dxa"/>
          </w:tcPr>
          <w:p w14:paraId="1E35E255" w14:textId="77777777" w:rsidR="00C52522" w:rsidRPr="00A605D0" w:rsidRDefault="00C52522" w:rsidP="007950DD">
            <w:pPr>
              <w:jc w:val="both"/>
              <w:rPr>
                <w:szCs w:val="24"/>
              </w:rPr>
            </w:pPr>
            <w:r w:rsidRPr="00A605D0">
              <w:rPr>
                <w:szCs w:val="24"/>
              </w:rPr>
              <w:t>onCreate()</w:t>
            </w:r>
          </w:p>
        </w:tc>
        <w:tc>
          <w:tcPr>
            <w:tcW w:w="5220" w:type="dxa"/>
          </w:tcPr>
          <w:p w14:paraId="1438ABDA" w14:textId="77777777" w:rsidR="00C52522" w:rsidRPr="00A605D0" w:rsidRDefault="00C52522" w:rsidP="007950DD">
            <w:pPr>
              <w:jc w:val="both"/>
              <w:rPr>
                <w:szCs w:val="24"/>
                <w:lang w:val="el-GR"/>
              </w:rPr>
            </w:pPr>
            <w:r w:rsidRPr="00A605D0">
              <w:rPr>
                <w:szCs w:val="24"/>
                <w:lang w:val="el-GR"/>
              </w:rPr>
              <w:t>Η πρώτη μέθοδος που φορτώνεται με το που ξεκινάμε μια δραστηριότητα. Εδώ ορίζονται για πρώτη φορά όλα τα αντικείμενα που χρειάζονται με τις κατάλληλες αρχικές τιμές.</w:t>
            </w:r>
          </w:p>
        </w:tc>
        <w:tc>
          <w:tcPr>
            <w:tcW w:w="2387" w:type="dxa"/>
          </w:tcPr>
          <w:p w14:paraId="5D257CEC" w14:textId="77777777" w:rsidR="00C52522" w:rsidRPr="00A605D0" w:rsidRDefault="00C52522" w:rsidP="007950DD">
            <w:pPr>
              <w:jc w:val="both"/>
              <w:rPr>
                <w:szCs w:val="24"/>
              </w:rPr>
            </w:pPr>
            <w:r w:rsidRPr="00A605D0">
              <w:rPr>
                <w:szCs w:val="24"/>
              </w:rPr>
              <w:t>onStart()</w:t>
            </w:r>
          </w:p>
        </w:tc>
      </w:tr>
      <w:tr w:rsidR="00C52522" w:rsidRPr="00A605D0" w14:paraId="67BA586A" w14:textId="77777777" w:rsidTr="007950DD">
        <w:trPr>
          <w:trHeight w:val="838"/>
        </w:trPr>
        <w:tc>
          <w:tcPr>
            <w:tcW w:w="2155" w:type="dxa"/>
          </w:tcPr>
          <w:p w14:paraId="76A01203" w14:textId="77777777" w:rsidR="00C52522" w:rsidRPr="00A605D0" w:rsidRDefault="00C52522" w:rsidP="007950DD">
            <w:pPr>
              <w:jc w:val="both"/>
              <w:rPr>
                <w:szCs w:val="24"/>
              </w:rPr>
            </w:pPr>
            <w:r w:rsidRPr="00A605D0">
              <w:rPr>
                <w:szCs w:val="24"/>
              </w:rPr>
              <w:t>onStart()</w:t>
            </w:r>
          </w:p>
        </w:tc>
        <w:tc>
          <w:tcPr>
            <w:tcW w:w="5220" w:type="dxa"/>
          </w:tcPr>
          <w:p w14:paraId="75DFEDEE" w14:textId="77777777" w:rsidR="00C52522" w:rsidRPr="00A605D0" w:rsidRDefault="00C52522" w:rsidP="007950DD">
            <w:pPr>
              <w:jc w:val="both"/>
              <w:rPr>
                <w:szCs w:val="24"/>
                <w:lang w:val="el-GR"/>
              </w:rPr>
            </w:pPr>
            <w:r w:rsidRPr="00A605D0">
              <w:rPr>
                <w:szCs w:val="24"/>
                <w:lang w:val="el-GR"/>
              </w:rPr>
              <w:t>Καλείται ακριβώς πριν γίνει εμφανίσιμη η δραστηριότητα στον χρήστη. Οπότε προσθέτουμε ότι λειτουργικότητα θέλουμε για αυτή την περίπτωση.</w:t>
            </w:r>
          </w:p>
        </w:tc>
        <w:tc>
          <w:tcPr>
            <w:tcW w:w="2387" w:type="dxa"/>
          </w:tcPr>
          <w:p w14:paraId="2AB7C982" w14:textId="77777777" w:rsidR="00C52522" w:rsidRPr="00A605D0" w:rsidRDefault="00C52522" w:rsidP="007950DD">
            <w:pPr>
              <w:jc w:val="both"/>
              <w:rPr>
                <w:szCs w:val="24"/>
              </w:rPr>
            </w:pPr>
            <w:r w:rsidRPr="00A605D0">
              <w:rPr>
                <w:szCs w:val="24"/>
              </w:rPr>
              <w:t>onResume()</w:t>
            </w:r>
          </w:p>
        </w:tc>
      </w:tr>
      <w:tr w:rsidR="00C52522" w:rsidRPr="00A605D0" w14:paraId="1A850B55" w14:textId="77777777" w:rsidTr="007950DD">
        <w:trPr>
          <w:trHeight w:val="796"/>
        </w:trPr>
        <w:tc>
          <w:tcPr>
            <w:tcW w:w="2155" w:type="dxa"/>
          </w:tcPr>
          <w:p w14:paraId="72DED2B1" w14:textId="77777777" w:rsidR="00C52522" w:rsidRPr="00A605D0" w:rsidRDefault="00C52522" w:rsidP="007950DD">
            <w:pPr>
              <w:jc w:val="both"/>
              <w:rPr>
                <w:szCs w:val="24"/>
              </w:rPr>
            </w:pPr>
            <w:r w:rsidRPr="00A605D0">
              <w:rPr>
                <w:szCs w:val="24"/>
              </w:rPr>
              <w:t>onResume()</w:t>
            </w:r>
          </w:p>
        </w:tc>
        <w:tc>
          <w:tcPr>
            <w:tcW w:w="5220" w:type="dxa"/>
          </w:tcPr>
          <w:p w14:paraId="6945B7A0" w14:textId="77777777" w:rsidR="00C52522" w:rsidRPr="00A605D0" w:rsidRDefault="00C52522" w:rsidP="007950DD">
            <w:pPr>
              <w:jc w:val="both"/>
              <w:rPr>
                <w:szCs w:val="24"/>
                <w:lang w:val="el-GR"/>
              </w:rPr>
            </w:pPr>
            <w:r w:rsidRPr="00A605D0">
              <w:rPr>
                <w:szCs w:val="24"/>
                <w:lang w:val="el-GR"/>
              </w:rPr>
              <w:t>Καλείται πριν η δραστηριότητα αρχίσει να αλληλοεπιδρά με τον χρήστη. Βρίσκεται στην κορυφή της στοίβας, περιμένοντας για κάποιο user input.</w:t>
            </w:r>
          </w:p>
        </w:tc>
        <w:tc>
          <w:tcPr>
            <w:tcW w:w="2387" w:type="dxa"/>
          </w:tcPr>
          <w:p w14:paraId="32A2618C" w14:textId="77777777" w:rsidR="00C52522" w:rsidRPr="00A605D0" w:rsidRDefault="00C52522" w:rsidP="007950DD">
            <w:pPr>
              <w:jc w:val="both"/>
              <w:rPr>
                <w:szCs w:val="24"/>
              </w:rPr>
            </w:pPr>
            <w:r w:rsidRPr="00A605D0">
              <w:rPr>
                <w:szCs w:val="24"/>
              </w:rPr>
              <w:t>onPause()</w:t>
            </w:r>
          </w:p>
        </w:tc>
      </w:tr>
      <w:tr w:rsidR="00C52522" w:rsidRPr="00AD1DD6" w14:paraId="4794CFA3" w14:textId="77777777" w:rsidTr="007950DD">
        <w:trPr>
          <w:trHeight w:val="796"/>
        </w:trPr>
        <w:tc>
          <w:tcPr>
            <w:tcW w:w="2155" w:type="dxa"/>
          </w:tcPr>
          <w:p w14:paraId="7D107CB0" w14:textId="77777777" w:rsidR="00C52522" w:rsidRPr="00A605D0" w:rsidRDefault="00C52522" w:rsidP="007950DD">
            <w:pPr>
              <w:jc w:val="both"/>
              <w:rPr>
                <w:szCs w:val="24"/>
              </w:rPr>
            </w:pPr>
            <w:r w:rsidRPr="00A605D0">
              <w:rPr>
                <w:szCs w:val="24"/>
              </w:rPr>
              <w:t>onPause()</w:t>
            </w:r>
          </w:p>
        </w:tc>
        <w:tc>
          <w:tcPr>
            <w:tcW w:w="5220" w:type="dxa"/>
          </w:tcPr>
          <w:p w14:paraId="7C8C70B5" w14:textId="77777777" w:rsidR="00C52522" w:rsidRPr="00A605D0" w:rsidRDefault="00C52522" w:rsidP="007950DD">
            <w:pPr>
              <w:jc w:val="both"/>
              <w:rPr>
                <w:szCs w:val="24"/>
                <w:lang w:val="el-GR"/>
              </w:rPr>
            </w:pPr>
            <w:r w:rsidRPr="00A605D0">
              <w:rPr>
                <w:szCs w:val="24"/>
                <w:lang w:val="el-GR"/>
              </w:rPr>
              <w:t>Καλείται όταν πάει να γίνει resume μιας άλλη</w:t>
            </w:r>
            <w:r>
              <w:rPr>
                <w:szCs w:val="24"/>
                <w:lang w:val="el-GR"/>
              </w:rPr>
              <w:t>ς δραστηριότητας. Συνήθης χρήση</w:t>
            </w:r>
            <w:r w:rsidRPr="00A605D0">
              <w:rPr>
                <w:szCs w:val="24"/>
                <w:lang w:val="el-GR"/>
              </w:rPr>
              <w:t xml:space="preserve"> είναι όταν θέλουμε να αποθηκεύσουμε της αλλαγές μας για να μην απασχολούμαι άσκοπα πόρους cpu</w:t>
            </w:r>
          </w:p>
        </w:tc>
        <w:tc>
          <w:tcPr>
            <w:tcW w:w="2387" w:type="dxa"/>
          </w:tcPr>
          <w:p w14:paraId="32CCCADD" w14:textId="77777777" w:rsidR="00C52522" w:rsidRPr="00A605D0" w:rsidRDefault="00C52522" w:rsidP="007950DD">
            <w:pPr>
              <w:jc w:val="both"/>
              <w:rPr>
                <w:szCs w:val="24"/>
                <w:lang w:val="el-GR"/>
              </w:rPr>
            </w:pPr>
            <w:r w:rsidRPr="00A605D0">
              <w:rPr>
                <w:szCs w:val="24"/>
              </w:rPr>
              <w:t>onResume</w:t>
            </w:r>
            <w:r w:rsidRPr="00A605D0">
              <w:rPr>
                <w:szCs w:val="24"/>
                <w:lang w:val="el-GR"/>
              </w:rPr>
              <w:t>(),αν επιστρέψει στο προσκήνιο</w:t>
            </w:r>
          </w:p>
          <w:p w14:paraId="758F448B" w14:textId="77777777" w:rsidR="00C52522" w:rsidRPr="00A605D0" w:rsidRDefault="00C52522" w:rsidP="007950DD">
            <w:pPr>
              <w:jc w:val="both"/>
              <w:rPr>
                <w:szCs w:val="24"/>
                <w:lang w:val="el-GR"/>
              </w:rPr>
            </w:pPr>
          </w:p>
          <w:p w14:paraId="1445748C" w14:textId="77777777" w:rsidR="00C52522" w:rsidRPr="00A605D0" w:rsidRDefault="00C52522" w:rsidP="007950DD">
            <w:pPr>
              <w:jc w:val="both"/>
              <w:rPr>
                <w:szCs w:val="24"/>
                <w:lang w:val="el-GR"/>
              </w:rPr>
            </w:pPr>
            <w:r w:rsidRPr="00A605D0">
              <w:rPr>
                <w:szCs w:val="24"/>
              </w:rPr>
              <w:t>onStop</w:t>
            </w:r>
            <w:r w:rsidRPr="00A605D0">
              <w:rPr>
                <w:szCs w:val="24"/>
                <w:lang w:val="el-GR"/>
              </w:rPr>
              <w:t>(), σε άλλη περίπτωση</w:t>
            </w:r>
          </w:p>
        </w:tc>
      </w:tr>
      <w:tr w:rsidR="00C52522" w:rsidRPr="00A605D0" w14:paraId="089657A2" w14:textId="77777777" w:rsidTr="007950DD">
        <w:trPr>
          <w:trHeight w:val="796"/>
        </w:trPr>
        <w:tc>
          <w:tcPr>
            <w:tcW w:w="2155" w:type="dxa"/>
          </w:tcPr>
          <w:p w14:paraId="32EE8392" w14:textId="77777777" w:rsidR="00C52522" w:rsidRPr="00A605D0" w:rsidRDefault="00C52522" w:rsidP="007950DD">
            <w:pPr>
              <w:jc w:val="both"/>
              <w:rPr>
                <w:szCs w:val="24"/>
              </w:rPr>
            </w:pPr>
            <w:r w:rsidRPr="00A605D0">
              <w:rPr>
                <w:szCs w:val="24"/>
              </w:rPr>
              <w:t>onStop()</w:t>
            </w:r>
          </w:p>
        </w:tc>
        <w:tc>
          <w:tcPr>
            <w:tcW w:w="5220" w:type="dxa"/>
          </w:tcPr>
          <w:p w14:paraId="033A4C56" w14:textId="77777777" w:rsidR="00C52522" w:rsidRPr="00A605D0" w:rsidRDefault="00C52522" w:rsidP="007950DD">
            <w:pPr>
              <w:jc w:val="both"/>
              <w:rPr>
                <w:szCs w:val="24"/>
                <w:lang w:val="el-GR"/>
              </w:rPr>
            </w:pPr>
            <w:r w:rsidRPr="00A605D0">
              <w:rPr>
                <w:szCs w:val="24"/>
                <w:lang w:val="el-GR"/>
              </w:rPr>
              <w:t>Καλείται</w:t>
            </w:r>
            <w:r>
              <w:rPr>
                <w:szCs w:val="24"/>
                <w:lang w:val="el-GR"/>
              </w:rPr>
              <w:t xml:space="preserve"> όταν η δραστηριότητα δεν είναι</w:t>
            </w:r>
            <w:r w:rsidRPr="00A605D0">
              <w:rPr>
                <w:szCs w:val="24"/>
                <w:lang w:val="el-GR"/>
              </w:rPr>
              <w:t xml:space="preserve"> εμφανίσιμη πλέον στο χρήστη. Α</w:t>
            </w:r>
            <w:r>
              <w:rPr>
                <w:szCs w:val="24"/>
                <w:lang w:val="el-GR"/>
              </w:rPr>
              <w:t>υτό</w:t>
            </w:r>
            <w:r w:rsidRPr="00A605D0">
              <w:rPr>
                <w:szCs w:val="24"/>
                <w:lang w:val="el-GR"/>
              </w:rPr>
              <w:t xml:space="preserve"> συμβαίνει είτε γιατί πρόκειται να τερματιστεί η δραστηριότητα είτε γιατί ξεκινά νέα και την καλύπτει.</w:t>
            </w:r>
          </w:p>
        </w:tc>
        <w:tc>
          <w:tcPr>
            <w:tcW w:w="2387" w:type="dxa"/>
          </w:tcPr>
          <w:p w14:paraId="6E8F3FFA" w14:textId="77777777" w:rsidR="00C52522" w:rsidRPr="00A605D0" w:rsidRDefault="00C52522" w:rsidP="007950DD">
            <w:pPr>
              <w:jc w:val="both"/>
              <w:rPr>
                <w:szCs w:val="24"/>
              </w:rPr>
            </w:pPr>
            <w:r w:rsidRPr="00A605D0">
              <w:rPr>
                <w:szCs w:val="24"/>
              </w:rPr>
              <w:t>onDestroy()</w:t>
            </w:r>
          </w:p>
        </w:tc>
      </w:tr>
      <w:tr w:rsidR="00C52522" w:rsidRPr="00A605D0" w14:paraId="15757A0A" w14:textId="77777777" w:rsidTr="007950DD">
        <w:trPr>
          <w:trHeight w:val="158"/>
        </w:trPr>
        <w:tc>
          <w:tcPr>
            <w:tcW w:w="2155" w:type="dxa"/>
          </w:tcPr>
          <w:p w14:paraId="0AAC84FF" w14:textId="77777777" w:rsidR="00C52522" w:rsidRPr="00A605D0" w:rsidRDefault="00C52522" w:rsidP="007950DD">
            <w:pPr>
              <w:jc w:val="both"/>
              <w:rPr>
                <w:szCs w:val="24"/>
              </w:rPr>
            </w:pPr>
            <w:r w:rsidRPr="00A605D0">
              <w:rPr>
                <w:szCs w:val="24"/>
              </w:rPr>
              <w:t>onDestroy()</w:t>
            </w:r>
          </w:p>
        </w:tc>
        <w:tc>
          <w:tcPr>
            <w:tcW w:w="5220" w:type="dxa"/>
          </w:tcPr>
          <w:p w14:paraId="1776E562" w14:textId="77777777" w:rsidR="00C52522" w:rsidRPr="00A605D0" w:rsidRDefault="00C52522" w:rsidP="007950DD">
            <w:pPr>
              <w:jc w:val="both"/>
              <w:rPr>
                <w:szCs w:val="24"/>
                <w:lang w:val="el-GR"/>
              </w:rPr>
            </w:pPr>
            <w:r w:rsidRPr="00A605D0">
              <w:rPr>
                <w:szCs w:val="24"/>
                <w:lang w:val="el-GR"/>
              </w:rPr>
              <w:t>Καλείται είτε επειδή τελείωσε η εφαρμογή από το χρήστη ηθελημένα είτε επειδή πρέπει να τερματιστεί βίαια (Force closing) για να εξοικονομήσει πόρους συστήματος.</w:t>
            </w:r>
          </w:p>
        </w:tc>
        <w:tc>
          <w:tcPr>
            <w:tcW w:w="2387" w:type="dxa"/>
          </w:tcPr>
          <w:p w14:paraId="474AA3AA" w14:textId="77777777" w:rsidR="00C52522" w:rsidRPr="00A605D0" w:rsidRDefault="00C52522" w:rsidP="007950DD">
            <w:pPr>
              <w:jc w:val="both"/>
              <w:rPr>
                <w:szCs w:val="24"/>
              </w:rPr>
            </w:pPr>
            <w:r w:rsidRPr="00A605D0">
              <w:rPr>
                <w:szCs w:val="24"/>
              </w:rPr>
              <w:t>---</w:t>
            </w:r>
          </w:p>
        </w:tc>
      </w:tr>
    </w:tbl>
    <w:p w14:paraId="56D79DD5" w14:textId="77777777" w:rsidR="00C52522" w:rsidRPr="00145EBC" w:rsidRDefault="00C52522" w:rsidP="00C52522">
      <w:pPr>
        <w:ind w:firstLine="180"/>
        <w:jc w:val="center"/>
        <w:rPr>
          <w:sz w:val="16"/>
          <w:szCs w:val="24"/>
        </w:rPr>
      </w:pPr>
      <w:r>
        <w:rPr>
          <w:sz w:val="16"/>
          <w:szCs w:val="24"/>
          <w:lang w:val="el-GR"/>
        </w:rPr>
        <w:t xml:space="preserve">Πίνακας 1 </w:t>
      </w:r>
      <w:r>
        <w:rPr>
          <w:sz w:val="16"/>
          <w:szCs w:val="24"/>
        </w:rPr>
        <w:t>: Activities</w:t>
      </w:r>
    </w:p>
    <w:p w14:paraId="28CEEA2B" w14:textId="77777777" w:rsidR="00C52522" w:rsidRPr="00186A44" w:rsidRDefault="00C52522" w:rsidP="00C52522">
      <w:pPr>
        <w:pStyle w:val="a6"/>
        <w:ind w:left="0"/>
        <w:jc w:val="both"/>
        <w:rPr>
          <w:sz w:val="24"/>
          <w:szCs w:val="24"/>
          <w:lang w:val="el-GR"/>
        </w:rPr>
      </w:pPr>
    </w:p>
    <w:p w14:paraId="24FA3BC7" w14:textId="77777777" w:rsidR="00C52522" w:rsidRPr="004D05D6" w:rsidRDefault="001B08C2">
      <w:pPr>
        <w:pStyle w:val="3"/>
        <w:rPr>
          <w:b/>
          <w:sz w:val="28"/>
          <w:u w:val="single"/>
          <w:lang w:val="el-GR"/>
          <w:rPrChange w:id="1071" w:author="Gladiator Gladiator" w:date="2018-05-23T20:43:00Z">
            <w:rPr>
              <w:b/>
              <w:lang w:val="el-GR"/>
            </w:rPr>
          </w:rPrChange>
        </w:rPr>
        <w:pPrChange w:id="1072" w:author="Gladiator Gladiator" w:date="2018-05-23T20:42:00Z">
          <w:pPr>
            <w:jc w:val="both"/>
          </w:pPr>
        </w:pPrChange>
      </w:pPr>
      <w:r w:rsidRPr="004D05D6">
        <w:rPr>
          <w:sz w:val="28"/>
          <w:u w:val="single"/>
          <w:rPrChange w:id="1073" w:author="Gladiator Gladiator" w:date="2018-05-23T20:43:00Z">
            <w:rPr/>
          </w:rPrChange>
        </w:rPr>
        <w:t>4</w:t>
      </w:r>
      <w:r w:rsidR="007950DD" w:rsidRPr="004D05D6">
        <w:rPr>
          <w:sz w:val="28"/>
          <w:u w:val="single"/>
          <w:rPrChange w:id="1074" w:author="Gladiator Gladiator" w:date="2018-05-23T20:43:00Z">
            <w:rPr/>
          </w:rPrChange>
        </w:rPr>
        <w:t>.3.2 Services</w:t>
      </w:r>
    </w:p>
    <w:p w14:paraId="2ED41810" w14:textId="7A105D01" w:rsidR="00C52522" w:rsidRDefault="00C52522" w:rsidP="00C52522">
      <w:pPr>
        <w:ind w:firstLine="180"/>
        <w:jc w:val="both"/>
        <w:rPr>
          <w:sz w:val="24"/>
          <w:szCs w:val="24"/>
          <w:lang w:val="el-GR"/>
        </w:rPr>
      </w:pPr>
      <w:r>
        <w:rPr>
          <w:sz w:val="24"/>
          <w:szCs w:val="24"/>
          <w:lang w:val="el-GR"/>
        </w:rPr>
        <w:t xml:space="preserve">Ένα άλλο δομικό στοιχείο είναι τα </w:t>
      </w:r>
      <w:r>
        <w:rPr>
          <w:sz w:val="24"/>
          <w:szCs w:val="24"/>
        </w:rPr>
        <w:t>services</w:t>
      </w:r>
      <w:r w:rsidRPr="0090670B">
        <w:rPr>
          <w:sz w:val="24"/>
          <w:szCs w:val="24"/>
          <w:lang w:val="el-GR"/>
        </w:rPr>
        <w:t>.</w:t>
      </w:r>
      <w:r>
        <w:rPr>
          <w:sz w:val="24"/>
          <w:szCs w:val="24"/>
          <w:lang w:val="el-GR"/>
        </w:rPr>
        <w:t xml:space="preserve"> Τα </w:t>
      </w:r>
      <w:r>
        <w:rPr>
          <w:sz w:val="24"/>
          <w:szCs w:val="24"/>
        </w:rPr>
        <w:t>services</w:t>
      </w:r>
      <w:r w:rsidRPr="0090670B">
        <w:rPr>
          <w:sz w:val="24"/>
          <w:szCs w:val="24"/>
          <w:lang w:val="el-GR"/>
        </w:rPr>
        <w:t xml:space="preserve"> </w:t>
      </w:r>
      <w:r>
        <w:rPr>
          <w:sz w:val="24"/>
          <w:szCs w:val="24"/>
          <w:lang w:val="el-GR"/>
        </w:rPr>
        <w:t xml:space="preserve">τρέχουνε πάντα στον </w:t>
      </w:r>
      <w:r>
        <w:rPr>
          <w:sz w:val="24"/>
          <w:szCs w:val="24"/>
        </w:rPr>
        <w:t>background</w:t>
      </w:r>
      <w:r w:rsidRPr="0090670B">
        <w:rPr>
          <w:sz w:val="24"/>
          <w:szCs w:val="24"/>
          <w:lang w:val="el-GR"/>
        </w:rPr>
        <w:t xml:space="preserve"> </w:t>
      </w:r>
      <w:r>
        <w:rPr>
          <w:sz w:val="24"/>
          <w:szCs w:val="24"/>
          <w:lang w:val="el-GR"/>
        </w:rPr>
        <w:t xml:space="preserve">και ποτέ δεν αλληλοεπιδρά άμεσα με το χρήστη. Επίσης, τα </w:t>
      </w:r>
      <w:r>
        <w:rPr>
          <w:sz w:val="24"/>
          <w:szCs w:val="24"/>
        </w:rPr>
        <w:t>service</w:t>
      </w:r>
      <w:r w:rsidRPr="0090670B">
        <w:rPr>
          <w:sz w:val="24"/>
          <w:szCs w:val="24"/>
          <w:lang w:val="el-GR"/>
        </w:rPr>
        <w:t xml:space="preserve"> </w:t>
      </w:r>
      <w:r>
        <w:rPr>
          <w:sz w:val="24"/>
          <w:szCs w:val="24"/>
          <w:lang w:val="el-GR"/>
        </w:rPr>
        <w:t xml:space="preserve">έχουνε μεγαλύτερη διάρκεια ζωής από τις δραστηριότητες. Για παράδειγμα ένα </w:t>
      </w:r>
      <w:r>
        <w:rPr>
          <w:sz w:val="24"/>
          <w:szCs w:val="24"/>
        </w:rPr>
        <w:t>service</w:t>
      </w:r>
      <w:r w:rsidRPr="00710E25">
        <w:rPr>
          <w:sz w:val="24"/>
          <w:szCs w:val="24"/>
          <w:lang w:val="el-GR"/>
        </w:rPr>
        <w:t xml:space="preserve"> </w:t>
      </w:r>
      <w:r>
        <w:rPr>
          <w:sz w:val="24"/>
          <w:szCs w:val="24"/>
          <w:lang w:val="el-GR"/>
        </w:rPr>
        <w:t>μπορεί να διαχειρίζεται συνδέσεις δικτύου, βάσεων δεδομένων</w:t>
      </w:r>
      <w:del w:id="1075" w:author="goumop" w:date="2018-05-29T15:12:00Z">
        <w:r w:rsidDel="002A2F1B">
          <w:rPr>
            <w:sz w:val="24"/>
            <w:szCs w:val="24"/>
            <w:lang w:val="el-GR"/>
          </w:rPr>
          <w:delText xml:space="preserve"> ,</w:delText>
        </w:r>
      </w:del>
      <w:ins w:id="1076" w:author="goumop" w:date="2018-05-29T15:12:00Z">
        <w:r w:rsidR="002A2F1B">
          <w:rPr>
            <w:sz w:val="24"/>
            <w:szCs w:val="24"/>
            <w:lang w:val="el-GR"/>
          </w:rPr>
          <w:t xml:space="preserve">, </w:t>
        </w:r>
      </w:ins>
      <w:r>
        <w:rPr>
          <w:sz w:val="24"/>
          <w:szCs w:val="24"/>
          <w:lang w:val="el-GR"/>
        </w:rPr>
        <w:t xml:space="preserve"> ενημέρωση τοποθεσία κλπ. </w:t>
      </w:r>
    </w:p>
    <w:p w14:paraId="19ABDE54" w14:textId="053D2EB3" w:rsidR="00C52522" w:rsidRDefault="00C52522" w:rsidP="00C52522">
      <w:pPr>
        <w:ind w:firstLine="180"/>
        <w:jc w:val="both"/>
        <w:rPr>
          <w:sz w:val="24"/>
          <w:szCs w:val="24"/>
          <w:lang w:val="el-GR"/>
        </w:rPr>
      </w:pPr>
      <w:r>
        <w:rPr>
          <w:sz w:val="24"/>
          <w:szCs w:val="24"/>
          <w:lang w:val="el-GR"/>
        </w:rPr>
        <w:t xml:space="preserve">Ένα </w:t>
      </w:r>
      <w:r>
        <w:rPr>
          <w:sz w:val="24"/>
          <w:szCs w:val="24"/>
        </w:rPr>
        <w:t>service</w:t>
      </w:r>
      <w:r w:rsidRPr="00710E25">
        <w:rPr>
          <w:sz w:val="24"/>
          <w:szCs w:val="24"/>
          <w:lang w:val="el-GR"/>
        </w:rPr>
        <w:t xml:space="preserve"> </w:t>
      </w:r>
      <w:r>
        <w:rPr>
          <w:sz w:val="24"/>
          <w:szCs w:val="24"/>
          <w:lang w:val="el-GR"/>
        </w:rPr>
        <w:t>έχει δύο μορφές λειτουργίας(</w:t>
      </w:r>
      <w:del w:id="1077" w:author="Gladiator Gladiator" w:date="2018-05-23T01:55:00Z">
        <w:r w:rsidDel="00321F3A">
          <w:rPr>
            <w:sz w:val="24"/>
            <w:szCs w:val="24"/>
            <w:lang w:val="el-GR"/>
          </w:rPr>
          <w:delText>εικόνα</w:delText>
        </w:r>
      </w:del>
      <w:ins w:id="1078" w:author="Gladiator Gladiator" w:date="2018-05-23T01:55:00Z">
        <w:r w:rsidR="00321F3A">
          <w:rPr>
            <w:sz w:val="24"/>
            <w:szCs w:val="24"/>
            <w:lang w:val="el-GR"/>
          </w:rPr>
          <w:t>Εικόνα</w:t>
        </w:r>
      </w:ins>
      <w:r>
        <w:rPr>
          <w:sz w:val="24"/>
          <w:szCs w:val="24"/>
          <w:lang w:val="el-GR"/>
        </w:rPr>
        <w:t xml:space="preserve"> </w:t>
      </w:r>
      <w:r w:rsidR="00DA3613">
        <w:rPr>
          <w:sz w:val="24"/>
          <w:szCs w:val="24"/>
          <w:lang w:val="el-GR"/>
        </w:rPr>
        <w:t>4.7</w:t>
      </w:r>
      <w:r>
        <w:rPr>
          <w:sz w:val="24"/>
          <w:szCs w:val="24"/>
          <w:lang w:val="el-GR"/>
        </w:rPr>
        <w:t>).</w:t>
      </w:r>
      <w:r w:rsidRPr="00710E25">
        <w:rPr>
          <w:sz w:val="24"/>
          <w:szCs w:val="24"/>
          <w:lang w:val="el-GR"/>
        </w:rPr>
        <w:t xml:space="preserve"> </w:t>
      </w:r>
      <w:r>
        <w:rPr>
          <w:sz w:val="24"/>
          <w:szCs w:val="24"/>
        </w:rPr>
        <w:t>Started</w:t>
      </w:r>
      <w:r>
        <w:rPr>
          <w:sz w:val="24"/>
          <w:szCs w:val="24"/>
          <w:lang w:val="el-GR"/>
        </w:rPr>
        <w:t xml:space="preserve"> </w:t>
      </w:r>
      <w:r w:rsidRPr="00710E25">
        <w:rPr>
          <w:sz w:val="24"/>
          <w:szCs w:val="24"/>
          <w:lang w:val="el-GR"/>
        </w:rPr>
        <w:t>(</w:t>
      </w:r>
      <w:r>
        <w:rPr>
          <w:sz w:val="24"/>
          <w:szCs w:val="24"/>
          <w:lang w:val="el-GR"/>
        </w:rPr>
        <w:t xml:space="preserve">ξεκίνημα) και </w:t>
      </w:r>
      <w:r>
        <w:rPr>
          <w:sz w:val="24"/>
          <w:szCs w:val="24"/>
        </w:rPr>
        <w:t>Bound</w:t>
      </w:r>
      <w:r>
        <w:rPr>
          <w:sz w:val="24"/>
          <w:szCs w:val="24"/>
          <w:lang w:val="el-GR"/>
        </w:rPr>
        <w:t xml:space="preserve"> </w:t>
      </w:r>
      <w:r w:rsidRPr="00710E25">
        <w:rPr>
          <w:sz w:val="24"/>
          <w:szCs w:val="24"/>
          <w:lang w:val="el-GR"/>
        </w:rPr>
        <w:t>(</w:t>
      </w:r>
      <w:r>
        <w:rPr>
          <w:sz w:val="24"/>
          <w:szCs w:val="24"/>
          <w:lang w:val="el-GR"/>
        </w:rPr>
        <w:t>δέσμευση).</w:t>
      </w:r>
    </w:p>
    <w:p w14:paraId="717CFF0D" w14:textId="77777777" w:rsidR="00C52522" w:rsidRPr="00267E3E" w:rsidRDefault="00C52522" w:rsidP="00C52522">
      <w:pPr>
        <w:pStyle w:val="a6"/>
        <w:numPr>
          <w:ilvl w:val="0"/>
          <w:numId w:val="26"/>
        </w:numPr>
        <w:jc w:val="both"/>
        <w:rPr>
          <w:sz w:val="24"/>
          <w:szCs w:val="24"/>
          <w:u w:val="single"/>
          <w:lang w:val="el-GR"/>
        </w:rPr>
      </w:pPr>
      <w:r w:rsidRPr="00710E25">
        <w:rPr>
          <w:sz w:val="24"/>
          <w:szCs w:val="24"/>
          <w:u w:val="single"/>
        </w:rPr>
        <w:lastRenderedPageBreak/>
        <w:t>Started</w:t>
      </w:r>
      <w:r>
        <w:rPr>
          <w:sz w:val="24"/>
          <w:szCs w:val="24"/>
          <w:u w:val="single"/>
        </w:rPr>
        <w:t xml:space="preserve"> </w:t>
      </w:r>
    </w:p>
    <w:p w14:paraId="63517AF3" w14:textId="77777777" w:rsidR="00C52522" w:rsidRDefault="00C52522" w:rsidP="00C52522">
      <w:pPr>
        <w:pStyle w:val="a6"/>
        <w:jc w:val="both"/>
        <w:rPr>
          <w:sz w:val="24"/>
          <w:szCs w:val="24"/>
          <w:lang w:val="el-GR"/>
        </w:rPr>
      </w:pPr>
      <w:r>
        <w:rPr>
          <w:sz w:val="24"/>
          <w:szCs w:val="24"/>
          <w:lang w:val="el-GR"/>
        </w:rPr>
        <w:t xml:space="preserve">Ξεκινά από κάποια δραστηριότητα, συνήθως με τη μέθοδο </w:t>
      </w:r>
      <w:r>
        <w:rPr>
          <w:sz w:val="24"/>
          <w:szCs w:val="24"/>
        </w:rPr>
        <w:t>startService</w:t>
      </w:r>
      <w:r w:rsidRPr="001023D8">
        <w:rPr>
          <w:sz w:val="24"/>
          <w:szCs w:val="24"/>
          <w:lang w:val="el-GR"/>
        </w:rPr>
        <w:t xml:space="preserve">(). </w:t>
      </w:r>
      <w:r>
        <w:rPr>
          <w:sz w:val="24"/>
          <w:szCs w:val="24"/>
          <w:lang w:val="el-GR"/>
        </w:rPr>
        <w:t xml:space="preserve">Όταν ξεκινήσει, διατηρείται μακροχρόνια ακόμα και αν το συστατικό που την ξεκίνησε καταστραφεί. Αυτή η μορφή λειτουργίας είναι ιδανική, όταν δεν περιμένουμε από το </w:t>
      </w:r>
      <w:r>
        <w:rPr>
          <w:sz w:val="24"/>
          <w:szCs w:val="24"/>
        </w:rPr>
        <w:t>service</w:t>
      </w:r>
      <w:r w:rsidRPr="00267E3E">
        <w:rPr>
          <w:sz w:val="24"/>
          <w:szCs w:val="24"/>
          <w:lang w:val="el-GR"/>
        </w:rPr>
        <w:t xml:space="preserve"> </w:t>
      </w:r>
      <w:r>
        <w:rPr>
          <w:sz w:val="24"/>
          <w:szCs w:val="24"/>
          <w:lang w:val="el-GR"/>
        </w:rPr>
        <w:t xml:space="preserve">να μας επιστρέψει κάτι. Περιμένουμε να γίνει μια διαδικασία και μετά να σταματήσει, όπως για παράδειγμα, το ανέβασμα κάποιου αρχείου σε </w:t>
      </w:r>
      <w:r>
        <w:rPr>
          <w:sz w:val="24"/>
          <w:szCs w:val="24"/>
        </w:rPr>
        <w:t>server</w:t>
      </w:r>
      <w:r w:rsidRPr="00267E3E">
        <w:rPr>
          <w:sz w:val="24"/>
          <w:szCs w:val="24"/>
          <w:lang w:val="el-GR"/>
        </w:rPr>
        <w:t>.</w:t>
      </w:r>
    </w:p>
    <w:p w14:paraId="47E6A567" w14:textId="77777777" w:rsidR="00C52522" w:rsidRDefault="00C52522" w:rsidP="00C52522">
      <w:pPr>
        <w:pStyle w:val="a6"/>
        <w:jc w:val="both"/>
        <w:rPr>
          <w:sz w:val="24"/>
          <w:szCs w:val="24"/>
          <w:u w:val="single"/>
          <w:lang w:val="el-GR"/>
        </w:rPr>
      </w:pPr>
    </w:p>
    <w:p w14:paraId="7664342F" w14:textId="77777777" w:rsidR="001108AD" w:rsidRDefault="001108AD" w:rsidP="00C52522">
      <w:pPr>
        <w:pStyle w:val="a6"/>
        <w:jc w:val="both"/>
        <w:rPr>
          <w:sz w:val="24"/>
          <w:szCs w:val="24"/>
          <w:u w:val="single"/>
          <w:lang w:val="el-GR"/>
        </w:rPr>
      </w:pPr>
    </w:p>
    <w:p w14:paraId="7D32F21F" w14:textId="77777777" w:rsidR="001108AD" w:rsidRPr="00267E3E" w:rsidRDefault="001108AD" w:rsidP="00C52522">
      <w:pPr>
        <w:pStyle w:val="a6"/>
        <w:jc w:val="both"/>
        <w:rPr>
          <w:sz w:val="24"/>
          <w:szCs w:val="24"/>
          <w:u w:val="single"/>
          <w:lang w:val="el-GR"/>
        </w:rPr>
      </w:pPr>
    </w:p>
    <w:p w14:paraId="267F83A1" w14:textId="77777777" w:rsidR="00433F24" w:rsidRPr="00433F24" w:rsidRDefault="00433F24" w:rsidP="00433F24">
      <w:pPr>
        <w:pStyle w:val="a6"/>
        <w:jc w:val="both"/>
        <w:rPr>
          <w:sz w:val="24"/>
          <w:szCs w:val="24"/>
          <w:u w:val="single"/>
          <w:lang w:val="el-GR"/>
        </w:rPr>
      </w:pPr>
    </w:p>
    <w:p w14:paraId="04E96E6A" w14:textId="77777777" w:rsidR="00C52522" w:rsidRPr="00267E3E" w:rsidRDefault="00C52522" w:rsidP="00C52522">
      <w:pPr>
        <w:pStyle w:val="a6"/>
        <w:numPr>
          <w:ilvl w:val="0"/>
          <w:numId w:val="26"/>
        </w:numPr>
        <w:jc w:val="both"/>
        <w:rPr>
          <w:sz w:val="24"/>
          <w:szCs w:val="24"/>
          <w:u w:val="single"/>
          <w:lang w:val="el-GR"/>
        </w:rPr>
      </w:pPr>
      <w:r>
        <w:rPr>
          <w:sz w:val="24"/>
          <w:szCs w:val="24"/>
          <w:u w:val="single"/>
        </w:rPr>
        <w:t>Bound</w:t>
      </w:r>
    </w:p>
    <w:p w14:paraId="0A3D9175" w14:textId="77777777" w:rsidR="00C52522" w:rsidRDefault="00C52522" w:rsidP="00C52522">
      <w:pPr>
        <w:pStyle w:val="a6"/>
        <w:jc w:val="both"/>
        <w:rPr>
          <w:sz w:val="24"/>
          <w:szCs w:val="24"/>
          <w:lang w:val="el-GR"/>
        </w:rPr>
      </w:pPr>
      <w:r>
        <w:rPr>
          <w:sz w:val="24"/>
          <w:szCs w:val="24"/>
          <w:lang w:val="el-GR"/>
        </w:rPr>
        <w:t>Μια υπηρεσία δεσμεύεται από το καλούμενο συστατικό (</w:t>
      </w:r>
      <w:r>
        <w:rPr>
          <w:sz w:val="24"/>
          <w:szCs w:val="24"/>
        </w:rPr>
        <w:t>Activity</w:t>
      </w:r>
      <w:r w:rsidRPr="00267E3E">
        <w:rPr>
          <w:sz w:val="24"/>
          <w:szCs w:val="24"/>
          <w:lang w:val="el-GR"/>
        </w:rPr>
        <w:t xml:space="preserve">) </w:t>
      </w:r>
      <w:r>
        <w:rPr>
          <w:sz w:val="24"/>
          <w:szCs w:val="24"/>
          <w:lang w:val="el-GR"/>
        </w:rPr>
        <w:t xml:space="preserve">με την μέθοδο </w:t>
      </w:r>
      <w:r>
        <w:rPr>
          <w:sz w:val="24"/>
          <w:szCs w:val="24"/>
        </w:rPr>
        <w:t>bindService</w:t>
      </w:r>
      <w:r w:rsidRPr="00267E3E">
        <w:rPr>
          <w:sz w:val="24"/>
          <w:szCs w:val="24"/>
          <w:lang w:val="el-GR"/>
        </w:rPr>
        <w:t xml:space="preserve">(). </w:t>
      </w:r>
      <w:r>
        <w:rPr>
          <w:sz w:val="24"/>
          <w:szCs w:val="24"/>
          <w:lang w:val="el-GR"/>
        </w:rPr>
        <w:t>Έτσι δίνεται η δυνατότητα να στέλνουμε αιτήσεις σε αυτό και να μας επιστρέφει αποτελέσματα. Όταν το αποδεσμεύσουμε θα σταματήσει η λειτουργία του.</w:t>
      </w:r>
    </w:p>
    <w:p w14:paraId="7701EAC6" w14:textId="77777777" w:rsidR="00C52522" w:rsidRDefault="00C52522" w:rsidP="00C52522">
      <w:pPr>
        <w:pStyle w:val="a6"/>
        <w:jc w:val="both"/>
        <w:rPr>
          <w:sz w:val="24"/>
          <w:szCs w:val="24"/>
          <w:lang w:val="el-GR"/>
        </w:rPr>
      </w:pPr>
    </w:p>
    <w:p w14:paraId="1F98B3C1" w14:textId="77777777" w:rsidR="00C52522" w:rsidRDefault="00C52522" w:rsidP="00C52522">
      <w:pPr>
        <w:pStyle w:val="a6"/>
        <w:ind w:left="0" w:firstLine="180"/>
        <w:jc w:val="both"/>
        <w:rPr>
          <w:sz w:val="24"/>
          <w:szCs w:val="24"/>
          <w:lang w:val="el-GR"/>
        </w:rPr>
      </w:pPr>
      <w:r w:rsidRPr="00267E3E">
        <w:rPr>
          <w:b/>
          <w:sz w:val="24"/>
          <w:szCs w:val="24"/>
          <w:u w:val="single"/>
        </w:rPr>
        <w:t>Tip</w:t>
      </w:r>
      <w:r>
        <w:rPr>
          <w:b/>
          <w:sz w:val="24"/>
          <w:szCs w:val="24"/>
          <w:u w:val="single"/>
          <w:lang w:val="el-GR"/>
        </w:rPr>
        <w:t>:</w:t>
      </w:r>
      <w:r>
        <w:rPr>
          <w:sz w:val="24"/>
          <w:szCs w:val="24"/>
          <w:lang w:val="el-GR"/>
        </w:rPr>
        <w:t xml:space="preserve"> Οι υπηρεσίες και οι δραστηριότητες τρέχουν </w:t>
      </w:r>
      <w:r>
        <w:rPr>
          <w:sz w:val="24"/>
          <w:szCs w:val="24"/>
        </w:rPr>
        <w:t>by</w:t>
      </w:r>
      <w:r w:rsidRPr="00267E3E">
        <w:rPr>
          <w:sz w:val="24"/>
          <w:szCs w:val="24"/>
          <w:lang w:val="el-GR"/>
        </w:rPr>
        <w:t xml:space="preserve"> </w:t>
      </w:r>
      <w:r>
        <w:rPr>
          <w:sz w:val="24"/>
          <w:szCs w:val="24"/>
        </w:rPr>
        <w:t>default</w:t>
      </w:r>
      <w:r w:rsidRPr="00267E3E">
        <w:rPr>
          <w:sz w:val="24"/>
          <w:szCs w:val="24"/>
          <w:lang w:val="el-GR"/>
        </w:rPr>
        <w:t xml:space="preserve"> </w:t>
      </w:r>
      <w:r>
        <w:rPr>
          <w:sz w:val="24"/>
          <w:szCs w:val="24"/>
          <w:lang w:val="el-GR"/>
        </w:rPr>
        <w:t xml:space="preserve">στο ίδιο νήμα. Οπότε έχουμε μια διεργασία για όλα μαζί. Αν θέλουμε να δημιουργήσουμε μια πιο </w:t>
      </w:r>
      <w:r w:rsidRPr="00267E3E">
        <w:rPr>
          <w:sz w:val="24"/>
          <w:szCs w:val="24"/>
          <w:lang w:val="el-GR"/>
        </w:rPr>
        <w:t xml:space="preserve">“ </w:t>
      </w:r>
      <w:r>
        <w:rPr>
          <w:sz w:val="24"/>
          <w:szCs w:val="24"/>
          <w:lang w:val="el-GR"/>
        </w:rPr>
        <w:t xml:space="preserve">βαριά </w:t>
      </w:r>
      <w:r w:rsidRPr="00267E3E">
        <w:rPr>
          <w:sz w:val="24"/>
          <w:szCs w:val="24"/>
          <w:lang w:val="el-GR"/>
        </w:rPr>
        <w:t>”</w:t>
      </w:r>
      <w:r>
        <w:rPr>
          <w:sz w:val="24"/>
          <w:szCs w:val="24"/>
          <w:lang w:val="el-GR"/>
        </w:rPr>
        <w:t xml:space="preserve"> υπηρεσία, είναι καλό να έχουμε και ξεχωριστή διεργασία γιατί διαφορετικά μειώνεται η απόδοση της δραστηριότητας και κατ’ επέκταση της εφαρμογής.</w:t>
      </w:r>
    </w:p>
    <w:p w14:paraId="4034B679" w14:textId="77777777" w:rsidR="00C52522" w:rsidRDefault="00C52522" w:rsidP="00C52522">
      <w:pPr>
        <w:pStyle w:val="a6"/>
        <w:ind w:left="0" w:firstLine="180"/>
        <w:jc w:val="both"/>
        <w:rPr>
          <w:sz w:val="24"/>
          <w:szCs w:val="24"/>
          <w:lang w:val="el-GR"/>
        </w:rPr>
      </w:pPr>
    </w:p>
    <w:p w14:paraId="4149251C" w14:textId="2C381136" w:rsidR="00C52522" w:rsidRDefault="00C52522" w:rsidP="00C52522">
      <w:pPr>
        <w:pStyle w:val="a6"/>
        <w:ind w:left="0" w:firstLine="180"/>
        <w:jc w:val="center"/>
        <w:rPr>
          <w:sz w:val="24"/>
          <w:szCs w:val="24"/>
          <w:lang w:val="el-GR"/>
        </w:rPr>
      </w:pPr>
      <w:r>
        <w:rPr>
          <w:noProof/>
          <w:sz w:val="24"/>
          <w:szCs w:val="24"/>
        </w:rPr>
        <w:drawing>
          <wp:inline distT="0" distB="0" distL="0" distR="0" wp14:anchorId="3FA2D0AF" wp14:editId="642CA2F6">
            <wp:extent cx="2771775" cy="3676650"/>
            <wp:effectExtent l="0" t="0" r="9525" b="0"/>
            <wp:docPr id="16" name="Εικόνα 16" descr="kiklos zwis tvn dio morfwn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iklos zwis tvn dio morfwn servi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1775" cy="3676650"/>
                    </a:xfrm>
                    <a:prstGeom prst="rect">
                      <a:avLst/>
                    </a:prstGeom>
                    <a:noFill/>
                    <a:ln>
                      <a:noFill/>
                    </a:ln>
                  </pic:spPr>
                </pic:pic>
              </a:graphicData>
            </a:graphic>
          </wp:inline>
        </w:drawing>
      </w:r>
    </w:p>
    <w:p w14:paraId="2E218541" w14:textId="77777777" w:rsidR="00C52522" w:rsidRPr="00B2025E" w:rsidRDefault="00C52522" w:rsidP="00C52522">
      <w:pPr>
        <w:pStyle w:val="a6"/>
        <w:ind w:left="0" w:firstLine="180"/>
        <w:jc w:val="center"/>
        <w:rPr>
          <w:sz w:val="16"/>
          <w:szCs w:val="24"/>
          <w:lang w:val="el-GR"/>
        </w:rPr>
      </w:pPr>
      <w:r>
        <w:rPr>
          <w:sz w:val="16"/>
          <w:szCs w:val="24"/>
          <w:lang w:val="el-GR"/>
        </w:rPr>
        <w:t xml:space="preserve">Εικόνα </w:t>
      </w:r>
      <w:r w:rsidR="00841733">
        <w:rPr>
          <w:sz w:val="16"/>
          <w:szCs w:val="24"/>
          <w:lang w:val="el-GR"/>
        </w:rPr>
        <w:t>4.</w:t>
      </w:r>
      <w:r w:rsidR="00DA3613">
        <w:rPr>
          <w:sz w:val="16"/>
          <w:szCs w:val="24"/>
          <w:lang w:val="el-GR"/>
        </w:rPr>
        <w:t>7</w:t>
      </w:r>
      <w:r>
        <w:rPr>
          <w:sz w:val="16"/>
          <w:szCs w:val="24"/>
          <w:lang w:val="el-GR"/>
        </w:rPr>
        <w:t xml:space="preserve"> </w:t>
      </w:r>
      <w:r w:rsidRPr="00B2025E">
        <w:rPr>
          <w:sz w:val="16"/>
          <w:szCs w:val="24"/>
          <w:lang w:val="el-GR"/>
        </w:rPr>
        <w:t xml:space="preserve">: </w:t>
      </w:r>
      <w:r>
        <w:rPr>
          <w:sz w:val="16"/>
          <w:szCs w:val="24"/>
          <w:lang w:val="el-GR"/>
        </w:rPr>
        <w:t xml:space="preserve">Κύκλος ζωής ενός </w:t>
      </w:r>
      <w:r>
        <w:rPr>
          <w:sz w:val="16"/>
          <w:szCs w:val="24"/>
        </w:rPr>
        <w:t>Service</w:t>
      </w:r>
    </w:p>
    <w:p w14:paraId="5701DF89" w14:textId="77777777" w:rsidR="00C52522" w:rsidRPr="00B2025E" w:rsidRDefault="00C52522" w:rsidP="00C52522">
      <w:pPr>
        <w:pStyle w:val="a6"/>
        <w:ind w:left="0" w:firstLine="180"/>
        <w:jc w:val="center"/>
        <w:rPr>
          <w:sz w:val="16"/>
          <w:szCs w:val="24"/>
          <w:lang w:val="el-GR"/>
        </w:rPr>
      </w:pPr>
    </w:p>
    <w:p w14:paraId="7DE96B33" w14:textId="7B401C49" w:rsidR="00C52522" w:rsidRDefault="00C52522" w:rsidP="00C52522">
      <w:pPr>
        <w:pStyle w:val="a6"/>
        <w:ind w:left="0" w:firstLine="180"/>
        <w:jc w:val="both"/>
        <w:rPr>
          <w:sz w:val="24"/>
          <w:szCs w:val="24"/>
          <w:lang w:val="el-GR"/>
        </w:rPr>
      </w:pPr>
      <w:r>
        <w:rPr>
          <w:sz w:val="24"/>
          <w:szCs w:val="24"/>
          <w:lang w:val="el-GR"/>
        </w:rPr>
        <w:t xml:space="preserve">Από την </w:t>
      </w:r>
      <w:del w:id="1079" w:author="goumop" w:date="2018-05-29T14:32:00Z">
        <w:r w:rsidDel="00D41A96">
          <w:rPr>
            <w:sz w:val="24"/>
            <w:szCs w:val="24"/>
            <w:lang w:val="el-GR"/>
          </w:rPr>
          <w:delText>παραπάνω ε</w:delText>
        </w:r>
      </w:del>
      <w:ins w:id="1080" w:author="goumop" w:date="2018-05-29T14:32:00Z">
        <w:r w:rsidR="00D41A96">
          <w:rPr>
            <w:sz w:val="24"/>
            <w:szCs w:val="24"/>
            <w:lang w:val="el-GR"/>
          </w:rPr>
          <w:t>Ε</w:t>
        </w:r>
      </w:ins>
      <w:r>
        <w:rPr>
          <w:sz w:val="24"/>
          <w:szCs w:val="24"/>
          <w:lang w:val="el-GR"/>
        </w:rPr>
        <w:t xml:space="preserve">ικόνα </w:t>
      </w:r>
      <w:ins w:id="1081" w:author="goumop" w:date="2018-05-29T14:32:00Z">
        <w:r w:rsidR="00D41A96">
          <w:rPr>
            <w:sz w:val="24"/>
            <w:szCs w:val="24"/>
            <w:lang w:val="el-GR"/>
          </w:rPr>
          <w:t xml:space="preserve">4.7 </w:t>
        </w:r>
      </w:ins>
      <w:r>
        <w:rPr>
          <w:sz w:val="24"/>
          <w:szCs w:val="24"/>
          <w:lang w:val="el-GR"/>
        </w:rPr>
        <w:t xml:space="preserve">παρατηρούμε πως ολόκληρος ο ενεργός κύκλος ζωής ξεκινά με τις μεθόδους </w:t>
      </w:r>
      <w:r>
        <w:rPr>
          <w:sz w:val="24"/>
          <w:szCs w:val="24"/>
        </w:rPr>
        <w:t>onStartCommand</w:t>
      </w:r>
      <w:r w:rsidRPr="00205166">
        <w:rPr>
          <w:sz w:val="24"/>
          <w:szCs w:val="24"/>
          <w:lang w:val="el-GR"/>
        </w:rPr>
        <w:t xml:space="preserve">() </w:t>
      </w:r>
      <w:r>
        <w:rPr>
          <w:sz w:val="24"/>
          <w:szCs w:val="24"/>
          <w:lang w:val="el-GR"/>
        </w:rPr>
        <w:t xml:space="preserve">ή </w:t>
      </w:r>
      <w:r>
        <w:rPr>
          <w:sz w:val="24"/>
          <w:szCs w:val="24"/>
        </w:rPr>
        <w:t>onBind</w:t>
      </w:r>
      <w:r w:rsidRPr="00205166">
        <w:rPr>
          <w:sz w:val="24"/>
          <w:szCs w:val="24"/>
          <w:lang w:val="el-GR"/>
        </w:rPr>
        <w:t xml:space="preserve">() </w:t>
      </w:r>
      <w:r>
        <w:rPr>
          <w:sz w:val="24"/>
          <w:szCs w:val="24"/>
          <w:lang w:val="el-GR"/>
        </w:rPr>
        <w:t xml:space="preserve">και τελειώνει με την </w:t>
      </w:r>
      <w:r>
        <w:rPr>
          <w:sz w:val="24"/>
          <w:szCs w:val="24"/>
        </w:rPr>
        <w:t>onDestroy</w:t>
      </w:r>
      <w:r w:rsidRPr="00205166">
        <w:rPr>
          <w:sz w:val="24"/>
          <w:szCs w:val="24"/>
          <w:lang w:val="el-GR"/>
        </w:rPr>
        <w:t>().</w:t>
      </w:r>
    </w:p>
    <w:p w14:paraId="7EC27AF6" w14:textId="77777777" w:rsidR="00C52522" w:rsidRDefault="00C52522" w:rsidP="00C52522">
      <w:pPr>
        <w:pStyle w:val="a6"/>
        <w:ind w:left="0" w:firstLine="180"/>
        <w:jc w:val="both"/>
        <w:rPr>
          <w:sz w:val="24"/>
          <w:szCs w:val="24"/>
          <w:lang w:val="el-GR"/>
        </w:rPr>
      </w:pPr>
    </w:p>
    <w:p w14:paraId="05F41DE4" w14:textId="77777777" w:rsidR="00C52522" w:rsidRPr="00B2025E" w:rsidRDefault="00C52522" w:rsidP="00C52522">
      <w:pPr>
        <w:pStyle w:val="a6"/>
        <w:ind w:left="0"/>
        <w:jc w:val="both"/>
        <w:rPr>
          <w:b/>
          <w:sz w:val="24"/>
          <w:szCs w:val="24"/>
          <w:lang w:val="el-GR"/>
        </w:rPr>
      </w:pPr>
    </w:p>
    <w:p w14:paraId="012B6450" w14:textId="77777777" w:rsidR="00C52522" w:rsidRPr="004D05D6" w:rsidRDefault="001B08C2">
      <w:pPr>
        <w:pStyle w:val="3"/>
        <w:rPr>
          <w:b/>
          <w:sz w:val="28"/>
          <w:u w:val="single"/>
          <w:lang w:val="el-GR"/>
          <w:rPrChange w:id="1082" w:author="Gladiator Gladiator" w:date="2018-05-23T20:43:00Z">
            <w:rPr>
              <w:b/>
              <w:lang w:val="el-GR"/>
            </w:rPr>
          </w:rPrChange>
        </w:rPr>
        <w:pPrChange w:id="1083" w:author="Gladiator Gladiator" w:date="2018-05-23T20:43:00Z">
          <w:pPr>
            <w:pStyle w:val="a6"/>
            <w:ind w:left="0"/>
            <w:jc w:val="both"/>
          </w:pPr>
        </w:pPrChange>
      </w:pPr>
      <w:r w:rsidRPr="004D05D6">
        <w:rPr>
          <w:sz w:val="28"/>
          <w:u w:val="single"/>
          <w:lang w:val="el-GR"/>
          <w:rPrChange w:id="1084" w:author="Gladiator Gladiator" w:date="2018-05-23T20:43:00Z">
            <w:rPr>
              <w:lang w:val="el-GR"/>
            </w:rPr>
          </w:rPrChange>
        </w:rPr>
        <w:t>4</w:t>
      </w:r>
      <w:r w:rsidR="007950DD" w:rsidRPr="004D05D6">
        <w:rPr>
          <w:sz w:val="28"/>
          <w:u w:val="single"/>
          <w:lang w:val="el-GR"/>
          <w:rPrChange w:id="1085" w:author="Gladiator Gladiator" w:date="2018-05-23T20:43:00Z">
            <w:rPr>
              <w:lang w:val="el-GR"/>
            </w:rPr>
          </w:rPrChange>
        </w:rPr>
        <w:t xml:space="preserve">.3.3 </w:t>
      </w:r>
      <w:r w:rsidR="007950DD" w:rsidRPr="004D05D6">
        <w:rPr>
          <w:sz w:val="28"/>
          <w:u w:val="single"/>
          <w:rPrChange w:id="1086" w:author="Gladiator Gladiator" w:date="2018-05-23T20:43:00Z">
            <w:rPr/>
          </w:rPrChange>
        </w:rPr>
        <w:t>Content</w:t>
      </w:r>
      <w:r w:rsidR="007950DD" w:rsidRPr="004D05D6">
        <w:rPr>
          <w:sz w:val="28"/>
          <w:u w:val="single"/>
          <w:lang w:val="el-GR"/>
          <w:rPrChange w:id="1087" w:author="Gladiator Gladiator" w:date="2018-05-23T20:43:00Z">
            <w:rPr>
              <w:lang w:val="el-GR"/>
            </w:rPr>
          </w:rPrChange>
        </w:rPr>
        <w:t xml:space="preserve"> </w:t>
      </w:r>
      <w:r w:rsidR="007950DD" w:rsidRPr="004D05D6">
        <w:rPr>
          <w:sz w:val="28"/>
          <w:u w:val="single"/>
          <w:rPrChange w:id="1088" w:author="Gladiator Gladiator" w:date="2018-05-23T20:43:00Z">
            <w:rPr/>
          </w:rPrChange>
        </w:rPr>
        <w:t>Provider</w:t>
      </w:r>
    </w:p>
    <w:p w14:paraId="78B3F22D" w14:textId="77777777" w:rsidR="00C52522" w:rsidDel="004D05D6" w:rsidRDefault="00C52522" w:rsidP="00C52522">
      <w:pPr>
        <w:pStyle w:val="a6"/>
        <w:ind w:left="0" w:firstLine="180"/>
        <w:jc w:val="both"/>
        <w:rPr>
          <w:del w:id="1089" w:author="Gladiator Gladiator" w:date="2018-05-23T20:43:00Z"/>
          <w:sz w:val="24"/>
          <w:szCs w:val="24"/>
          <w:lang w:val="el-GR"/>
        </w:rPr>
      </w:pPr>
      <w:r>
        <w:rPr>
          <w:sz w:val="24"/>
          <w:szCs w:val="24"/>
          <w:lang w:val="el-GR"/>
        </w:rPr>
        <w:t>Οι</w:t>
      </w:r>
      <w:r w:rsidRPr="001215C0">
        <w:rPr>
          <w:sz w:val="24"/>
          <w:szCs w:val="24"/>
          <w:lang w:val="el-GR"/>
        </w:rPr>
        <w:t xml:space="preserve"> </w:t>
      </w:r>
      <w:r>
        <w:rPr>
          <w:sz w:val="24"/>
          <w:szCs w:val="24"/>
        </w:rPr>
        <w:t>Content</w:t>
      </w:r>
      <w:r w:rsidRPr="001215C0">
        <w:rPr>
          <w:sz w:val="24"/>
          <w:szCs w:val="24"/>
          <w:lang w:val="el-GR"/>
        </w:rPr>
        <w:t xml:space="preserve"> </w:t>
      </w:r>
      <w:r>
        <w:rPr>
          <w:sz w:val="24"/>
          <w:szCs w:val="24"/>
        </w:rPr>
        <w:t>Providers</w:t>
      </w:r>
      <w:r w:rsidRPr="001215C0">
        <w:rPr>
          <w:sz w:val="24"/>
          <w:szCs w:val="24"/>
          <w:lang w:val="el-GR"/>
        </w:rPr>
        <w:t xml:space="preserve"> (</w:t>
      </w:r>
      <w:r>
        <w:rPr>
          <w:sz w:val="24"/>
          <w:szCs w:val="24"/>
          <w:lang w:val="el-GR"/>
        </w:rPr>
        <w:t xml:space="preserve">πάροχοι περιεχομένου), είναι υπεύθυνοι για την διαχείριση του αποθηκευτικού χώρου των δεδομένων. Τα δεδομένα αποθηκεύονται στο </w:t>
      </w:r>
      <w:r>
        <w:rPr>
          <w:sz w:val="24"/>
          <w:szCs w:val="24"/>
        </w:rPr>
        <w:t>file</w:t>
      </w:r>
      <w:r w:rsidRPr="001215C0">
        <w:rPr>
          <w:sz w:val="24"/>
          <w:szCs w:val="24"/>
          <w:lang w:val="el-GR"/>
        </w:rPr>
        <w:t xml:space="preserve"> </w:t>
      </w:r>
      <w:r>
        <w:rPr>
          <w:sz w:val="24"/>
          <w:szCs w:val="24"/>
        </w:rPr>
        <w:t>system</w:t>
      </w:r>
      <w:r w:rsidRPr="001215C0">
        <w:rPr>
          <w:sz w:val="24"/>
          <w:szCs w:val="24"/>
          <w:lang w:val="el-GR"/>
        </w:rPr>
        <w:t xml:space="preserve"> </w:t>
      </w:r>
      <w:r>
        <w:rPr>
          <w:sz w:val="24"/>
          <w:szCs w:val="24"/>
          <w:lang w:val="el-GR"/>
        </w:rPr>
        <w:t xml:space="preserve">του κινητού έτσι ώστε και άλλες εφαρμογές να μπορούν να έχουν πρόσβαση στα κοινά δεδομένα, μεταβάλλοντάς τα αν χρειαστεί. Για παράδειγμα, το σύστημα </w:t>
      </w:r>
      <w:r>
        <w:rPr>
          <w:sz w:val="24"/>
          <w:szCs w:val="24"/>
        </w:rPr>
        <w:t>android</w:t>
      </w:r>
      <w:r w:rsidRPr="001215C0">
        <w:rPr>
          <w:sz w:val="24"/>
          <w:szCs w:val="24"/>
          <w:lang w:val="el-GR"/>
        </w:rPr>
        <w:t xml:space="preserve"> </w:t>
      </w:r>
      <w:r>
        <w:rPr>
          <w:sz w:val="24"/>
          <w:szCs w:val="24"/>
          <w:lang w:val="el-GR"/>
        </w:rPr>
        <w:t xml:space="preserve">χρησιμοποιεί έναν </w:t>
      </w:r>
      <w:r>
        <w:rPr>
          <w:sz w:val="24"/>
          <w:szCs w:val="24"/>
        </w:rPr>
        <w:t>content</w:t>
      </w:r>
      <w:r w:rsidRPr="001215C0">
        <w:rPr>
          <w:sz w:val="24"/>
          <w:szCs w:val="24"/>
          <w:lang w:val="el-GR"/>
        </w:rPr>
        <w:t xml:space="preserve"> </w:t>
      </w:r>
      <w:r>
        <w:rPr>
          <w:sz w:val="24"/>
          <w:szCs w:val="24"/>
        </w:rPr>
        <w:t>provider</w:t>
      </w:r>
      <w:r w:rsidRPr="001215C0">
        <w:rPr>
          <w:sz w:val="24"/>
          <w:szCs w:val="24"/>
          <w:lang w:val="el-GR"/>
        </w:rPr>
        <w:t xml:space="preserve"> </w:t>
      </w:r>
      <w:r>
        <w:rPr>
          <w:sz w:val="24"/>
          <w:szCs w:val="24"/>
          <w:lang w:val="el-GR"/>
        </w:rPr>
        <w:t>που διαχειρίζεται τα δεδομένα μιας επαφής χρήστη, έτσι κάθε άλλη εφαρμογή που έχει τα κατάλληλα δικαιώματα μπορεί να τροποποιήσει αυτά τα δεδομένα.</w:t>
      </w:r>
    </w:p>
    <w:p w14:paraId="2A5EB37E" w14:textId="77777777" w:rsidR="00C52522" w:rsidRPr="00B2025E" w:rsidRDefault="00C52522">
      <w:pPr>
        <w:pStyle w:val="a6"/>
        <w:ind w:left="0" w:firstLine="180"/>
        <w:jc w:val="both"/>
        <w:rPr>
          <w:b/>
          <w:sz w:val="24"/>
          <w:szCs w:val="24"/>
          <w:lang w:val="el-GR"/>
        </w:rPr>
        <w:pPrChange w:id="1090" w:author="Gladiator Gladiator" w:date="2018-05-23T20:43:00Z">
          <w:pPr>
            <w:pStyle w:val="a6"/>
            <w:ind w:left="0"/>
            <w:jc w:val="both"/>
          </w:pPr>
        </w:pPrChange>
      </w:pPr>
    </w:p>
    <w:p w14:paraId="0E18B3A1" w14:textId="77777777" w:rsidR="00C52522" w:rsidRPr="004D05D6" w:rsidRDefault="001B08C2">
      <w:pPr>
        <w:pStyle w:val="3"/>
        <w:rPr>
          <w:b/>
          <w:sz w:val="28"/>
          <w:u w:val="single"/>
          <w:lang w:val="el-GR"/>
          <w:rPrChange w:id="1091" w:author="Gladiator Gladiator" w:date="2018-05-23T20:43:00Z">
            <w:rPr>
              <w:b/>
              <w:lang w:val="el-GR"/>
            </w:rPr>
          </w:rPrChange>
        </w:rPr>
        <w:pPrChange w:id="1092" w:author="Gladiator Gladiator" w:date="2018-05-23T20:43:00Z">
          <w:pPr>
            <w:pStyle w:val="a6"/>
            <w:ind w:left="0"/>
            <w:jc w:val="both"/>
          </w:pPr>
        </w:pPrChange>
      </w:pPr>
      <w:r w:rsidRPr="004D05D6">
        <w:rPr>
          <w:sz w:val="28"/>
          <w:u w:val="single"/>
          <w:lang w:val="el-GR"/>
          <w:rPrChange w:id="1093" w:author="Gladiator Gladiator" w:date="2018-05-23T20:43:00Z">
            <w:rPr>
              <w:lang w:val="el-GR"/>
            </w:rPr>
          </w:rPrChange>
        </w:rPr>
        <w:t>4</w:t>
      </w:r>
      <w:r w:rsidR="007950DD" w:rsidRPr="004D05D6">
        <w:rPr>
          <w:sz w:val="28"/>
          <w:u w:val="single"/>
          <w:lang w:val="el-GR"/>
          <w:rPrChange w:id="1094" w:author="Gladiator Gladiator" w:date="2018-05-23T20:43:00Z">
            <w:rPr>
              <w:lang w:val="el-GR"/>
            </w:rPr>
          </w:rPrChange>
        </w:rPr>
        <w:t xml:space="preserve">.3.4 </w:t>
      </w:r>
      <w:r w:rsidR="007950DD" w:rsidRPr="004D05D6">
        <w:rPr>
          <w:sz w:val="28"/>
          <w:u w:val="single"/>
          <w:rPrChange w:id="1095" w:author="Gladiator Gladiator" w:date="2018-05-23T20:43:00Z">
            <w:rPr/>
          </w:rPrChange>
        </w:rPr>
        <w:t>Broadcast</w:t>
      </w:r>
      <w:r w:rsidR="007950DD" w:rsidRPr="004D05D6">
        <w:rPr>
          <w:sz w:val="28"/>
          <w:u w:val="single"/>
          <w:lang w:val="el-GR"/>
          <w:rPrChange w:id="1096" w:author="Gladiator Gladiator" w:date="2018-05-23T20:43:00Z">
            <w:rPr>
              <w:lang w:val="el-GR"/>
            </w:rPr>
          </w:rPrChange>
        </w:rPr>
        <w:t xml:space="preserve"> </w:t>
      </w:r>
      <w:r w:rsidR="007950DD" w:rsidRPr="004D05D6">
        <w:rPr>
          <w:sz w:val="28"/>
          <w:u w:val="single"/>
          <w:rPrChange w:id="1097" w:author="Gladiator Gladiator" w:date="2018-05-23T20:43:00Z">
            <w:rPr/>
          </w:rPrChange>
        </w:rPr>
        <w:t>Receiver</w:t>
      </w:r>
    </w:p>
    <w:p w14:paraId="64AFEC92" w14:textId="77777777" w:rsidR="00C52522" w:rsidRDefault="00C52522" w:rsidP="00C52522">
      <w:pPr>
        <w:pStyle w:val="a6"/>
        <w:ind w:left="0" w:firstLine="180"/>
        <w:jc w:val="both"/>
        <w:rPr>
          <w:sz w:val="24"/>
          <w:szCs w:val="24"/>
          <w:lang w:val="el-GR"/>
        </w:rPr>
      </w:pPr>
      <w:r>
        <w:rPr>
          <w:sz w:val="24"/>
          <w:szCs w:val="24"/>
          <w:lang w:val="el-GR"/>
        </w:rPr>
        <w:t xml:space="preserve">Οι </w:t>
      </w:r>
      <w:r>
        <w:rPr>
          <w:sz w:val="24"/>
          <w:szCs w:val="24"/>
        </w:rPr>
        <w:t>Broadcaster</w:t>
      </w:r>
      <w:r w:rsidRPr="001215C0">
        <w:rPr>
          <w:sz w:val="24"/>
          <w:szCs w:val="24"/>
          <w:lang w:val="el-GR"/>
        </w:rPr>
        <w:t xml:space="preserve"> </w:t>
      </w:r>
      <w:r>
        <w:rPr>
          <w:sz w:val="24"/>
          <w:szCs w:val="24"/>
        </w:rPr>
        <w:t>Receiver</w:t>
      </w:r>
      <w:r w:rsidRPr="001215C0">
        <w:rPr>
          <w:sz w:val="24"/>
          <w:szCs w:val="24"/>
          <w:lang w:val="el-GR"/>
        </w:rPr>
        <w:t xml:space="preserve"> </w:t>
      </w:r>
      <w:r>
        <w:rPr>
          <w:sz w:val="24"/>
          <w:szCs w:val="24"/>
          <w:lang w:val="el-GR"/>
        </w:rPr>
        <w:t xml:space="preserve">είναι ένας μηχανισμός που παρέχει ενημέρωση στην εφαρμογή όταν κάποιο γεγονός πραγματοποιηθεί. Τέτοια γεγονότα, για παράδειγμα, είναι η στάθμη της μπαταρίας όταν αυτή είναι πολύ χαμηλή ή όταν είμαστε εκτός δικτύου. Δεν παρέχουν </w:t>
      </w:r>
      <w:r>
        <w:rPr>
          <w:sz w:val="24"/>
          <w:szCs w:val="24"/>
        </w:rPr>
        <w:t>user</w:t>
      </w:r>
      <w:r w:rsidRPr="001215C0">
        <w:rPr>
          <w:sz w:val="24"/>
          <w:szCs w:val="24"/>
          <w:lang w:val="el-GR"/>
        </w:rPr>
        <w:t xml:space="preserve"> </w:t>
      </w:r>
      <w:r>
        <w:rPr>
          <w:sz w:val="24"/>
          <w:szCs w:val="24"/>
        </w:rPr>
        <w:t>interface</w:t>
      </w:r>
      <w:r w:rsidRPr="001215C0">
        <w:rPr>
          <w:sz w:val="24"/>
          <w:szCs w:val="24"/>
          <w:lang w:val="el-GR"/>
        </w:rPr>
        <w:t>, οπ</w:t>
      </w:r>
      <w:r>
        <w:rPr>
          <w:sz w:val="24"/>
          <w:szCs w:val="24"/>
          <w:lang w:val="el-GR"/>
        </w:rPr>
        <w:t xml:space="preserve">ότε αν θέλουμε να ενημερώσουμε τον χρήστη ότι κάτι από αυτά συμβαίνει, το κάνουμε μέσω των </w:t>
      </w:r>
      <w:r>
        <w:rPr>
          <w:sz w:val="24"/>
          <w:szCs w:val="24"/>
        </w:rPr>
        <w:t>notifications</w:t>
      </w:r>
      <w:r w:rsidRPr="001215C0">
        <w:rPr>
          <w:sz w:val="24"/>
          <w:szCs w:val="24"/>
          <w:lang w:val="el-GR"/>
        </w:rPr>
        <w:t>.</w:t>
      </w:r>
    </w:p>
    <w:p w14:paraId="4C138903" w14:textId="77777777" w:rsidR="00C52522" w:rsidRDefault="00C52522" w:rsidP="00C52522">
      <w:pPr>
        <w:pStyle w:val="a6"/>
        <w:ind w:left="0" w:firstLine="180"/>
        <w:jc w:val="both"/>
        <w:rPr>
          <w:sz w:val="24"/>
          <w:szCs w:val="24"/>
          <w:lang w:val="el-GR"/>
        </w:rPr>
      </w:pPr>
    </w:p>
    <w:p w14:paraId="247C081E" w14:textId="77777777" w:rsidR="00C52522" w:rsidRPr="00B7616B" w:rsidRDefault="00C52522" w:rsidP="00433F24">
      <w:pPr>
        <w:pStyle w:val="a6"/>
        <w:ind w:left="0" w:firstLine="180"/>
        <w:jc w:val="both"/>
        <w:rPr>
          <w:sz w:val="24"/>
          <w:szCs w:val="24"/>
          <w:lang w:val="el-GR"/>
        </w:rPr>
      </w:pPr>
      <w:r w:rsidRPr="00B7616B">
        <w:rPr>
          <w:sz w:val="24"/>
          <w:szCs w:val="24"/>
          <w:lang w:val="el-GR"/>
        </w:rPr>
        <w:t>Για την ενεργοπο</w:t>
      </w:r>
      <w:r>
        <w:rPr>
          <w:sz w:val="24"/>
          <w:szCs w:val="24"/>
          <w:lang w:val="el-GR"/>
        </w:rPr>
        <w:t>ίηση αυτών των συστατικών, τα 3 από αυτά (</w:t>
      </w:r>
      <w:r>
        <w:rPr>
          <w:sz w:val="24"/>
          <w:szCs w:val="24"/>
        </w:rPr>
        <w:t>Activity</w:t>
      </w:r>
      <w:r w:rsidRPr="00B7616B">
        <w:rPr>
          <w:sz w:val="24"/>
          <w:szCs w:val="24"/>
          <w:lang w:val="el-GR"/>
        </w:rPr>
        <w:t xml:space="preserve">, </w:t>
      </w:r>
      <w:r>
        <w:rPr>
          <w:sz w:val="24"/>
          <w:szCs w:val="24"/>
        </w:rPr>
        <w:t>service</w:t>
      </w:r>
      <w:r w:rsidRPr="00B7616B">
        <w:rPr>
          <w:sz w:val="24"/>
          <w:szCs w:val="24"/>
          <w:lang w:val="el-GR"/>
        </w:rPr>
        <w:t xml:space="preserve">, </w:t>
      </w:r>
      <w:r>
        <w:rPr>
          <w:sz w:val="24"/>
          <w:szCs w:val="24"/>
        </w:rPr>
        <w:t>broadcast</w:t>
      </w:r>
      <w:r w:rsidRPr="00B7616B">
        <w:rPr>
          <w:sz w:val="24"/>
          <w:szCs w:val="24"/>
          <w:lang w:val="el-GR"/>
        </w:rPr>
        <w:t xml:space="preserve"> </w:t>
      </w:r>
      <w:r>
        <w:rPr>
          <w:sz w:val="24"/>
          <w:szCs w:val="24"/>
        </w:rPr>
        <w:t>receiver</w:t>
      </w:r>
      <w:r w:rsidRPr="00B7616B">
        <w:rPr>
          <w:sz w:val="24"/>
          <w:szCs w:val="24"/>
          <w:lang w:val="el-GR"/>
        </w:rPr>
        <w:t xml:space="preserve">) </w:t>
      </w:r>
      <w:r>
        <w:rPr>
          <w:sz w:val="24"/>
          <w:szCs w:val="24"/>
          <w:lang w:val="el-GR"/>
        </w:rPr>
        <w:t xml:space="preserve">ενεργοποιούνται ασύγχρονα μέσω μηνυμάτων </w:t>
      </w:r>
      <w:r>
        <w:rPr>
          <w:sz w:val="24"/>
          <w:szCs w:val="24"/>
        </w:rPr>
        <w:t>intent</w:t>
      </w:r>
      <w:r w:rsidRPr="00B7616B">
        <w:rPr>
          <w:sz w:val="24"/>
          <w:szCs w:val="24"/>
          <w:lang w:val="el-GR"/>
        </w:rPr>
        <w:t xml:space="preserve"> </w:t>
      </w:r>
      <w:r>
        <w:rPr>
          <w:sz w:val="24"/>
          <w:szCs w:val="24"/>
          <w:lang w:val="el-GR"/>
        </w:rPr>
        <w:t xml:space="preserve">ή αλλιώς προθέσεις, τα οποία στην ουσία αποτελούν περιγραφή για το τι θα συμβεί, μεταφέροντας αυτή την εντολή. Δηλαδή κάτι σαν </w:t>
      </w:r>
      <w:r>
        <w:rPr>
          <w:sz w:val="24"/>
          <w:szCs w:val="24"/>
        </w:rPr>
        <w:t>messenger</w:t>
      </w:r>
      <w:r w:rsidRPr="00B7616B">
        <w:rPr>
          <w:sz w:val="24"/>
          <w:szCs w:val="24"/>
          <w:lang w:val="el-GR"/>
        </w:rPr>
        <w:t xml:space="preserve"> </w:t>
      </w:r>
      <w:r>
        <w:rPr>
          <w:sz w:val="24"/>
          <w:szCs w:val="24"/>
          <w:lang w:val="el-GR"/>
        </w:rPr>
        <w:t xml:space="preserve">Για την εφαρμογή. Ένα </w:t>
      </w:r>
      <w:r>
        <w:rPr>
          <w:sz w:val="24"/>
          <w:szCs w:val="24"/>
        </w:rPr>
        <w:t>intent</w:t>
      </w:r>
      <w:r w:rsidRPr="00B7616B">
        <w:rPr>
          <w:sz w:val="24"/>
          <w:szCs w:val="24"/>
          <w:lang w:val="el-GR"/>
        </w:rPr>
        <w:t xml:space="preserve"> </w:t>
      </w:r>
      <w:r>
        <w:rPr>
          <w:sz w:val="24"/>
          <w:szCs w:val="24"/>
          <w:lang w:val="el-GR"/>
        </w:rPr>
        <w:t xml:space="preserve">δημιουργείται με το ανάλογο αντικείμενο </w:t>
      </w:r>
      <w:r>
        <w:rPr>
          <w:sz w:val="24"/>
          <w:szCs w:val="24"/>
        </w:rPr>
        <w:t>Intent</w:t>
      </w:r>
      <w:r w:rsidRPr="00B7616B">
        <w:rPr>
          <w:sz w:val="24"/>
          <w:szCs w:val="24"/>
          <w:lang w:val="el-GR"/>
        </w:rPr>
        <w:t xml:space="preserve"> </w:t>
      </w:r>
      <w:r>
        <w:rPr>
          <w:sz w:val="24"/>
          <w:szCs w:val="24"/>
        </w:rPr>
        <w:t>object</w:t>
      </w:r>
      <w:r w:rsidRPr="00B7616B">
        <w:rPr>
          <w:sz w:val="24"/>
          <w:szCs w:val="24"/>
          <w:lang w:val="el-GR"/>
        </w:rPr>
        <w:t xml:space="preserve"> </w:t>
      </w:r>
      <w:r>
        <w:rPr>
          <w:sz w:val="24"/>
          <w:szCs w:val="24"/>
          <w:lang w:val="el-GR"/>
        </w:rPr>
        <w:t xml:space="preserve">στο οποίο ορίζεται η πράξη που θα εκτελεστεί. Για παράδειγμα, στις εφαρμογές χρησιμοποιείται κατά κόρων το </w:t>
      </w:r>
      <w:r>
        <w:rPr>
          <w:sz w:val="24"/>
          <w:szCs w:val="24"/>
        </w:rPr>
        <w:t>Intent</w:t>
      </w:r>
      <w:r w:rsidRPr="00B7616B">
        <w:rPr>
          <w:sz w:val="24"/>
          <w:szCs w:val="24"/>
          <w:lang w:val="el-GR"/>
        </w:rPr>
        <w:t xml:space="preserve"> </w:t>
      </w:r>
      <w:r>
        <w:rPr>
          <w:sz w:val="24"/>
          <w:szCs w:val="24"/>
          <w:lang w:val="el-GR"/>
        </w:rPr>
        <w:t xml:space="preserve">για να ξεκινήσουμε νέα </w:t>
      </w:r>
      <w:r>
        <w:rPr>
          <w:sz w:val="24"/>
          <w:szCs w:val="24"/>
        </w:rPr>
        <w:t>activities</w:t>
      </w:r>
      <w:r w:rsidRPr="00B7616B">
        <w:rPr>
          <w:sz w:val="24"/>
          <w:szCs w:val="24"/>
          <w:lang w:val="el-GR"/>
        </w:rPr>
        <w:t>.</w:t>
      </w:r>
    </w:p>
    <w:p w14:paraId="45501A13" w14:textId="77777777" w:rsidR="00C52522" w:rsidRPr="001215C0" w:rsidRDefault="00C52522" w:rsidP="00C52522">
      <w:pPr>
        <w:jc w:val="both"/>
        <w:rPr>
          <w:sz w:val="24"/>
          <w:szCs w:val="24"/>
          <w:lang w:val="el-GR"/>
        </w:rPr>
      </w:pPr>
    </w:p>
    <w:p w14:paraId="2D052711" w14:textId="77777777" w:rsidR="00C52522" w:rsidRPr="004D05D6" w:rsidRDefault="001B08C2">
      <w:pPr>
        <w:pStyle w:val="2"/>
        <w:rPr>
          <w:sz w:val="32"/>
          <w:u w:val="single"/>
          <w:lang w:val="el-GR"/>
          <w:rPrChange w:id="1098" w:author="Gladiator Gladiator" w:date="2018-05-23T20:43:00Z">
            <w:rPr>
              <w:lang w:val="el-GR"/>
            </w:rPr>
          </w:rPrChange>
        </w:rPr>
        <w:pPrChange w:id="1099" w:author="Gladiator Gladiator" w:date="2018-05-23T20:43:00Z">
          <w:pPr>
            <w:jc w:val="both"/>
          </w:pPr>
        </w:pPrChange>
      </w:pPr>
      <w:r w:rsidRPr="004D05D6">
        <w:rPr>
          <w:sz w:val="32"/>
          <w:u w:val="single"/>
          <w:lang w:val="el-GR"/>
          <w:rPrChange w:id="1100" w:author="Gladiator Gladiator" w:date="2018-05-23T20:43:00Z">
            <w:rPr>
              <w:lang w:val="el-GR"/>
            </w:rPr>
          </w:rPrChange>
        </w:rPr>
        <w:t>4</w:t>
      </w:r>
      <w:r w:rsidR="00A64FBF" w:rsidRPr="004D05D6">
        <w:rPr>
          <w:sz w:val="32"/>
          <w:u w:val="single"/>
          <w:lang w:val="el-GR"/>
          <w:rPrChange w:id="1101" w:author="Gladiator Gladiator" w:date="2018-05-23T20:43:00Z">
            <w:rPr>
              <w:lang w:val="el-GR"/>
            </w:rPr>
          </w:rPrChange>
        </w:rPr>
        <w:t>.4</w:t>
      </w:r>
      <w:r w:rsidR="00C52522" w:rsidRPr="004D05D6">
        <w:rPr>
          <w:sz w:val="32"/>
          <w:u w:val="single"/>
          <w:lang w:val="el-GR"/>
          <w:rPrChange w:id="1102" w:author="Gladiator Gladiator" w:date="2018-05-23T20:43:00Z">
            <w:rPr>
              <w:lang w:val="el-GR"/>
            </w:rPr>
          </w:rPrChange>
        </w:rPr>
        <w:t xml:space="preserve"> Επιπρόσθετα χαρακτηριστικά</w:t>
      </w:r>
      <w:r w:rsidR="003D7A5C" w:rsidRPr="004D05D6">
        <w:rPr>
          <w:sz w:val="32"/>
          <w:u w:val="single"/>
          <w:lang w:val="el-GR"/>
          <w:rPrChange w:id="1103" w:author="Gladiator Gladiator" w:date="2018-05-23T20:43:00Z">
            <w:rPr>
              <w:lang w:val="el-GR"/>
            </w:rPr>
          </w:rPrChange>
        </w:rPr>
        <w:t xml:space="preserve"> </w:t>
      </w:r>
      <w:r w:rsidR="003D7A5C" w:rsidRPr="004D05D6">
        <w:rPr>
          <w:sz w:val="32"/>
          <w:u w:val="single"/>
          <w:rPrChange w:id="1104" w:author="Gladiator Gladiator" w:date="2018-05-23T20:43:00Z">
            <w:rPr/>
          </w:rPrChange>
        </w:rPr>
        <w:t>Android</w:t>
      </w:r>
    </w:p>
    <w:p w14:paraId="39B87AB0" w14:textId="77777777" w:rsidR="00C52522" w:rsidRPr="004D05D6" w:rsidRDefault="001B08C2">
      <w:pPr>
        <w:pStyle w:val="3"/>
        <w:rPr>
          <w:b/>
          <w:sz w:val="28"/>
          <w:u w:val="single"/>
          <w:lang w:val="el-GR"/>
          <w:rPrChange w:id="1105" w:author="Gladiator Gladiator" w:date="2018-05-23T20:43:00Z">
            <w:rPr>
              <w:b/>
              <w:sz w:val="24"/>
              <w:szCs w:val="24"/>
              <w:lang w:val="el-GR"/>
            </w:rPr>
          </w:rPrChange>
        </w:rPr>
        <w:pPrChange w:id="1106" w:author="Gladiator Gladiator" w:date="2018-05-23T20:43:00Z">
          <w:pPr>
            <w:jc w:val="both"/>
          </w:pPr>
        </w:pPrChange>
      </w:pPr>
      <w:r w:rsidRPr="004D05D6">
        <w:rPr>
          <w:sz w:val="28"/>
          <w:u w:val="single"/>
          <w:lang w:val="el-GR"/>
          <w:rPrChange w:id="1107" w:author="Gladiator Gladiator" w:date="2018-05-23T20:43:00Z">
            <w:rPr>
              <w:lang w:val="el-GR"/>
            </w:rPr>
          </w:rPrChange>
        </w:rPr>
        <w:t>4</w:t>
      </w:r>
      <w:r w:rsidR="00A64FBF" w:rsidRPr="004D05D6">
        <w:rPr>
          <w:sz w:val="28"/>
          <w:u w:val="single"/>
          <w:lang w:val="el-GR"/>
          <w:rPrChange w:id="1108" w:author="Gladiator Gladiator" w:date="2018-05-23T20:43:00Z">
            <w:rPr>
              <w:lang w:val="el-GR"/>
            </w:rPr>
          </w:rPrChange>
        </w:rPr>
        <w:t xml:space="preserve">.4.1 </w:t>
      </w:r>
      <w:r w:rsidR="00A64FBF" w:rsidRPr="004D05D6">
        <w:rPr>
          <w:sz w:val="28"/>
          <w:u w:val="single"/>
          <w:rPrChange w:id="1109" w:author="Gladiator Gladiator" w:date="2018-05-23T20:43:00Z">
            <w:rPr/>
          </w:rPrChange>
        </w:rPr>
        <w:t>Fragments</w:t>
      </w:r>
    </w:p>
    <w:p w14:paraId="75477EA9" w14:textId="63E65BBA" w:rsidR="00C52522" w:rsidRDefault="00C52522" w:rsidP="00C52522">
      <w:pPr>
        <w:ind w:firstLine="180"/>
        <w:jc w:val="both"/>
        <w:rPr>
          <w:sz w:val="24"/>
          <w:szCs w:val="24"/>
          <w:lang w:val="el-GR"/>
        </w:rPr>
      </w:pPr>
      <w:r>
        <w:rPr>
          <w:sz w:val="24"/>
          <w:szCs w:val="24"/>
          <w:lang w:val="el-GR"/>
        </w:rPr>
        <w:t xml:space="preserve">Το </w:t>
      </w:r>
      <w:r>
        <w:rPr>
          <w:sz w:val="24"/>
          <w:szCs w:val="24"/>
        </w:rPr>
        <w:t>fragment</w:t>
      </w:r>
      <w:r w:rsidRPr="00A1465A">
        <w:rPr>
          <w:sz w:val="24"/>
          <w:szCs w:val="24"/>
          <w:lang w:val="el-GR"/>
        </w:rPr>
        <w:t xml:space="preserve"> </w:t>
      </w:r>
      <w:r>
        <w:rPr>
          <w:sz w:val="24"/>
          <w:szCs w:val="24"/>
          <w:lang w:val="el-GR"/>
        </w:rPr>
        <w:t xml:space="preserve">είναι ένα κομμάτι μιας δραστηριότητας, το οποίο επιτρέπει πιο εύκολη τροποποίηση στη σχεδίαση μιας δραστηριότητας. Ένα </w:t>
      </w:r>
      <w:r>
        <w:rPr>
          <w:sz w:val="24"/>
          <w:szCs w:val="24"/>
        </w:rPr>
        <w:t>fragment</w:t>
      </w:r>
      <w:del w:id="1110" w:author="goumop" w:date="2018-05-29T15:12:00Z">
        <w:r w:rsidRPr="00A1465A" w:rsidDel="002A2F1B">
          <w:rPr>
            <w:sz w:val="24"/>
            <w:szCs w:val="24"/>
            <w:lang w:val="el-GR"/>
          </w:rPr>
          <w:delText xml:space="preserve"> </w:delText>
        </w:r>
        <w:r w:rsidDel="002A2F1B">
          <w:rPr>
            <w:sz w:val="24"/>
            <w:szCs w:val="24"/>
            <w:lang w:val="el-GR"/>
          </w:rPr>
          <w:delText>,</w:delText>
        </w:r>
      </w:del>
      <w:ins w:id="1111" w:author="goumop" w:date="2018-05-29T15:12:00Z">
        <w:r w:rsidR="002A2F1B">
          <w:rPr>
            <w:sz w:val="24"/>
            <w:szCs w:val="24"/>
            <w:lang w:val="el-GR"/>
          </w:rPr>
          <w:t xml:space="preserve">, </w:t>
        </w:r>
      </w:ins>
      <w:r>
        <w:rPr>
          <w:sz w:val="24"/>
          <w:szCs w:val="24"/>
          <w:lang w:val="el-GR"/>
        </w:rPr>
        <w:t>δηλαδή</w:t>
      </w:r>
      <w:del w:id="1112" w:author="goumop" w:date="2018-05-29T15:12:00Z">
        <w:r w:rsidDel="002A2F1B">
          <w:rPr>
            <w:sz w:val="24"/>
            <w:szCs w:val="24"/>
            <w:lang w:val="el-GR"/>
          </w:rPr>
          <w:delText xml:space="preserve"> ,</w:delText>
        </w:r>
      </w:del>
      <w:ins w:id="1113" w:author="goumop" w:date="2018-05-29T15:12:00Z">
        <w:r w:rsidR="002A2F1B">
          <w:rPr>
            <w:sz w:val="24"/>
            <w:szCs w:val="24"/>
            <w:lang w:val="el-GR"/>
          </w:rPr>
          <w:t xml:space="preserve">, </w:t>
        </w:r>
      </w:ins>
      <w:r>
        <w:rPr>
          <w:sz w:val="24"/>
          <w:szCs w:val="24"/>
          <w:lang w:val="el-GR"/>
        </w:rPr>
        <w:t xml:space="preserve">αποτελεί ένα είδος υπο-δραστηριότητας. Μερικά βασικά χαρακτηριστικά ενός </w:t>
      </w:r>
      <w:r>
        <w:rPr>
          <w:sz w:val="24"/>
          <w:szCs w:val="24"/>
        </w:rPr>
        <w:t>fragment</w:t>
      </w:r>
      <w:r w:rsidRPr="00A1465A">
        <w:rPr>
          <w:sz w:val="24"/>
          <w:szCs w:val="24"/>
          <w:lang w:val="el-GR"/>
        </w:rPr>
        <w:t xml:space="preserve"> </w:t>
      </w:r>
      <w:r>
        <w:rPr>
          <w:sz w:val="24"/>
          <w:szCs w:val="24"/>
          <w:lang w:val="el-GR"/>
        </w:rPr>
        <w:t xml:space="preserve">είναι </w:t>
      </w:r>
      <w:r w:rsidRPr="00A1465A">
        <w:rPr>
          <w:sz w:val="24"/>
          <w:szCs w:val="24"/>
          <w:lang w:val="el-GR"/>
        </w:rPr>
        <w:t>:</w:t>
      </w:r>
      <w:r>
        <w:rPr>
          <w:sz w:val="24"/>
          <w:szCs w:val="24"/>
          <w:lang w:val="el-GR"/>
        </w:rPr>
        <w:t xml:space="preserve"> </w:t>
      </w:r>
    </w:p>
    <w:p w14:paraId="52D31999" w14:textId="77777777" w:rsidR="00C52522" w:rsidRDefault="00C52522" w:rsidP="00C52522">
      <w:pPr>
        <w:pStyle w:val="a6"/>
        <w:numPr>
          <w:ilvl w:val="0"/>
          <w:numId w:val="26"/>
        </w:numPr>
        <w:jc w:val="both"/>
        <w:rPr>
          <w:sz w:val="24"/>
          <w:szCs w:val="24"/>
          <w:lang w:val="el-GR"/>
        </w:rPr>
      </w:pPr>
      <w:r>
        <w:rPr>
          <w:sz w:val="24"/>
          <w:szCs w:val="24"/>
          <w:lang w:val="el-GR"/>
        </w:rPr>
        <w:t>Έχει την δικιά του εμφάνιση, την δικιά του συμπεριφορά καθώς και τον δικό του κύκλο ζωής</w:t>
      </w:r>
    </w:p>
    <w:p w14:paraId="0789D455" w14:textId="77777777" w:rsidR="00C52522" w:rsidRDefault="00C52522" w:rsidP="00C52522">
      <w:pPr>
        <w:pStyle w:val="a6"/>
        <w:numPr>
          <w:ilvl w:val="0"/>
          <w:numId w:val="26"/>
        </w:numPr>
        <w:jc w:val="both"/>
        <w:rPr>
          <w:sz w:val="24"/>
          <w:szCs w:val="24"/>
          <w:lang w:val="el-GR"/>
        </w:rPr>
      </w:pPr>
      <w:r>
        <w:rPr>
          <w:sz w:val="24"/>
          <w:szCs w:val="24"/>
          <w:lang w:val="el-GR"/>
        </w:rPr>
        <w:t xml:space="preserve">Ένα </w:t>
      </w:r>
      <w:r>
        <w:rPr>
          <w:sz w:val="24"/>
          <w:szCs w:val="24"/>
        </w:rPr>
        <w:t>fragment</w:t>
      </w:r>
      <w:r w:rsidRPr="00A1465A">
        <w:rPr>
          <w:sz w:val="24"/>
          <w:szCs w:val="24"/>
          <w:lang w:val="el-GR"/>
        </w:rPr>
        <w:t xml:space="preserve"> </w:t>
      </w:r>
      <w:r>
        <w:rPr>
          <w:sz w:val="24"/>
          <w:szCs w:val="24"/>
          <w:lang w:val="el-GR"/>
        </w:rPr>
        <w:t>μπορεί να προστεθεί ή να αφαιρεθεί από μια δραστηριότητα ενώ αυτή εκτελείται</w:t>
      </w:r>
    </w:p>
    <w:p w14:paraId="4DA37ADF" w14:textId="77777777" w:rsidR="00C52522" w:rsidRPr="00A1465A" w:rsidRDefault="00C52522" w:rsidP="00C52522">
      <w:pPr>
        <w:pStyle w:val="a6"/>
        <w:numPr>
          <w:ilvl w:val="0"/>
          <w:numId w:val="26"/>
        </w:numPr>
        <w:jc w:val="both"/>
        <w:rPr>
          <w:sz w:val="24"/>
          <w:szCs w:val="24"/>
          <w:lang w:val="el-GR"/>
        </w:rPr>
      </w:pPr>
      <w:r>
        <w:rPr>
          <w:sz w:val="24"/>
          <w:szCs w:val="24"/>
          <w:lang w:val="el-GR"/>
        </w:rPr>
        <w:t xml:space="preserve">Μπορούμε να συνδυάσουμε πολλά </w:t>
      </w:r>
      <w:r>
        <w:rPr>
          <w:sz w:val="24"/>
          <w:szCs w:val="24"/>
        </w:rPr>
        <w:t>fragment</w:t>
      </w:r>
      <w:r w:rsidRPr="00A1465A">
        <w:rPr>
          <w:sz w:val="24"/>
          <w:szCs w:val="24"/>
          <w:lang w:val="el-GR"/>
        </w:rPr>
        <w:t xml:space="preserve"> </w:t>
      </w:r>
      <w:r>
        <w:rPr>
          <w:sz w:val="24"/>
          <w:szCs w:val="24"/>
          <w:lang w:val="el-GR"/>
        </w:rPr>
        <w:t xml:space="preserve">σε μια δραστηριότητα για να χτίσουμε ένα μοναδικό </w:t>
      </w:r>
      <w:r>
        <w:rPr>
          <w:sz w:val="24"/>
          <w:szCs w:val="24"/>
        </w:rPr>
        <w:t>user</w:t>
      </w:r>
      <w:r w:rsidRPr="00A1465A">
        <w:rPr>
          <w:sz w:val="24"/>
          <w:szCs w:val="24"/>
          <w:lang w:val="el-GR"/>
        </w:rPr>
        <w:t xml:space="preserve"> </w:t>
      </w:r>
      <w:r>
        <w:rPr>
          <w:sz w:val="24"/>
          <w:szCs w:val="24"/>
        </w:rPr>
        <w:t>interface</w:t>
      </w:r>
    </w:p>
    <w:p w14:paraId="13ADAD7B" w14:textId="77777777" w:rsidR="00C52522" w:rsidRDefault="00C52522" w:rsidP="00C52522">
      <w:pPr>
        <w:pStyle w:val="a6"/>
        <w:numPr>
          <w:ilvl w:val="0"/>
          <w:numId w:val="26"/>
        </w:numPr>
        <w:jc w:val="both"/>
        <w:rPr>
          <w:sz w:val="24"/>
          <w:szCs w:val="24"/>
          <w:lang w:val="el-GR"/>
        </w:rPr>
      </w:pPr>
      <w:r>
        <w:rPr>
          <w:sz w:val="24"/>
          <w:szCs w:val="24"/>
          <w:lang w:val="el-GR"/>
        </w:rPr>
        <w:t xml:space="preserve">Ένα </w:t>
      </w:r>
      <w:r>
        <w:rPr>
          <w:sz w:val="24"/>
          <w:szCs w:val="24"/>
        </w:rPr>
        <w:t>fragment</w:t>
      </w:r>
      <w:r w:rsidRPr="00A1465A">
        <w:rPr>
          <w:sz w:val="24"/>
          <w:szCs w:val="24"/>
          <w:lang w:val="el-GR"/>
        </w:rPr>
        <w:t xml:space="preserve"> </w:t>
      </w:r>
      <w:r>
        <w:rPr>
          <w:sz w:val="24"/>
          <w:szCs w:val="24"/>
          <w:lang w:val="el-GR"/>
        </w:rPr>
        <w:t>μπορεί να χρησιμοποιηθεί σε πολλές δραστηριότητες</w:t>
      </w:r>
    </w:p>
    <w:p w14:paraId="08E513D0" w14:textId="77777777" w:rsidR="00C52522" w:rsidRDefault="00C52522" w:rsidP="00C52522">
      <w:pPr>
        <w:pStyle w:val="a6"/>
        <w:numPr>
          <w:ilvl w:val="0"/>
          <w:numId w:val="26"/>
        </w:numPr>
        <w:jc w:val="both"/>
        <w:rPr>
          <w:sz w:val="24"/>
          <w:szCs w:val="24"/>
          <w:lang w:val="el-GR"/>
        </w:rPr>
      </w:pPr>
      <w:r>
        <w:rPr>
          <w:sz w:val="24"/>
          <w:szCs w:val="24"/>
          <w:lang w:val="el-GR"/>
        </w:rPr>
        <w:t xml:space="preserve">Ο κύκλος ζωής ενός </w:t>
      </w:r>
      <w:r>
        <w:rPr>
          <w:sz w:val="24"/>
          <w:szCs w:val="24"/>
        </w:rPr>
        <w:t>fragment</w:t>
      </w:r>
      <w:r w:rsidRPr="00A1465A">
        <w:rPr>
          <w:sz w:val="24"/>
          <w:szCs w:val="24"/>
          <w:lang w:val="el-GR"/>
        </w:rPr>
        <w:t xml:space="preserve"> </w:t>
      </w:r>
      <w:r>
        <w:rPr>
          <w:sz w:val="24"/>
          <w:szCs w:val="24"/>
          <w:lang w:val="el-GR"/>
        </w:rPr>
        <w:t xml:space="preserve">είναι συνδεδεμένος με εκείνον της δραστηριότητας στην οποία εμπεριέχεται. Αυτό σημαίνει ότι, όταν η δραστηριότητα κάνει παύση, τότε και όλα τα </w:t>
      </w:r>
      <w:r>
        <w:rPr>
          <w:sz w:val="24"/>
          <w:szCs w:val="24"/>
        </w:rPr>
        <w:t>fragments</w:t>
      </w:r>
      <w:r w:rsidRPr="00A1465A">
        <w:rPr>
          <w:sz w:val="24"/>
          <w:szCs w:val="24"/>
          <w:lang w:val="el-GR"/>
        </w:rPr>
        <w:t xml:space="preserve"> </w:t>
      </w:r>
      <w:r>
        <w:rPr>
          <w:sz w:val="24"/>
          <w:szCs w:val="24"/>
          <w:lang w:val="el-GR"/>
        </w:rPr>
        <w:t>της συγκεκριμένης δραστηριότητας θα σταματήσουν επίσης.</w:t>
      </w:r>
    </w:p>
    <w:p w14:paraId="5735DB04" w14:textId="77777777" w:rsidR="00C52522" w:rsidRPr="00A1465A" w:rsidRDefault="00C52522" w:rsidP="00C52522">
      <w:pPr>
        <w:pStyle w:val="a6"/>
        <w:numPr>
          <w:ilvl w:val="0"/>
          <w:numId w:val="26"/>
        </w:numPr>
        <w:jc w:val="both"/>
        <w:rPr>
          <w:sz w:val="24"/>
          <w:szCs w:val="24"/>
          <w:lang w:val="el-GR"/>
        </w:rPr>
      </w:pPr>
      <w:r>
        <w:rPr>
          <w:sz w:val="24"/>
          <w:szCs w:val="24"/>
          <w:lang w:val="el-GR"/>
        </w:rPr>
        <w:t xml:space="preserve">Ένα </w:t>
      </w:r>
      <w:r>
        <w:rPr>
          <w:sz w:val="24"/>
          <w:szCs w:val="24"/>
        </w:rPr>
        <w:t>fragment</w:t>
      </w:r>
      <w:r w:rsidRPr="00A1465A">
        <w:rPr>
          <w:sz w:val="24"/>
          <w:szCs w:val="24"/>
          <w:lang w:val="el-GR"/>
        </w:rPr>
        <w:t xml:space="preserve"> </w:t>
      </w:r>
      <w:r>
        <w:rPr>
          <w:sz w:val="24"/>
          <w:szCs w:val="24"/>
          <w:lang w:val="el-GR"/>
        </w:rPr>
        <w:t xml:space="preserve">μπορεί να εμπεριέχει μια συμπεριφορά, η οποία δεν έχει </w:t>
      </w:r>
      <w:r>
        <w:rPr>
          <w:sz w:val="24"/>
          <w:szCs w:val="24"/>
        </w:rPr>
        <w:t>user</w:t>
      </w:r>
      <w:r w:rsidRPr="00A1465A">
        <w:rPr>
          <w:sz w:val="24"/>
          <w:szCs w:val="24"/>
          <w:lang w:val="el-GR"/>
        </w:rPr>
        <w:t xml:space="preserve"> </w:t>
      </w:r>
      <w:r>
        <w:rPr>
          <w:sz w:val="24"/>
          <w:szCs w:val="24"/>
        </w:rPr>
        <w:t>interface</w:t>
      </w:r>
    </w:p>
    <w:p w14:paraId="48201B18" w14:textId="77777777" w:rsidR="00C52522" w:rsidRPr="00FF4B6C" w:rsidRDefault="00C52522" w:rsidP="00C52522">
      <w:pPr>
        <w:pStyle w:val="a6"/>
        <w:numPr>
          <w:ilvl w:val="0"/>
          <w:numId w:val="26"/>
        </w:numPr>
        <w:jc w:val="both"/>
        <w:rPr>
          <w:sz w:val="24"/>
          <w:szCs w:val="24"/>
          <w:lang w:val="el-GR"/>
        </w:rPr>
      </w:pPr>
      <w:r>
        <w:rPr>
          <w:sz w:val="24"/>
          <w:szCs w:val="24"/>
          <w:lang w:val="el-GR"/>
        </w:rPr>
        <w:t xml:space="preserve">Τα </w:t>
      </w:r>
      <w:r>
        <w:rPr>
          <w:sz w:val="24"/>
          <w:szCs w:val="24"/>
        </w:rPr>
        <w:t>fragments</w:t>
      </w:r>
      <w:r w:rsidRPr="00FF4B6C">
        <w:rPr>
          <w:sz w:val="24"/>
          <w:szCs w:val="24"/>
          <w:lang w:val="el-GR"/>
        </w:rPr>
        <w:t xml:space="preserve"> </w:t>
      </w:r>
      <w:r>
        <w:rPr>
          <w:sz w:val="24"/>
          <w:szCs w:val="24"/>
          <w:lang w:val="el-GR"/>
        </w:rPr>
        <w:t xml:space="preserve">προστέθηκαν στο </w:t>
      </w:r>
      <w:r>
        <w:rPr>
          <w:sz w:val="24"/>
          <w:szCs w:val="24"/>
        </w:rPr>
        <w:t>Android</w:t>
      </w:r>
      <w:r w:rsidRPr="00FF4B6C">
        <w:rPr>
          <w:sz w:val="24"/>
          <w:szCs w:val="24"/>
          <w:lang w:val="el-GR"/>
        </w:rPr>
        <w:t xml:space="preserve"> </w:t>
      </w:r>
      <w:r>
        <w:rPr>
          <w:sz w:val="24"/>
          <w:szCs w:val="24"/>
        </w:rPr>
        <w:t>API</w:t>
      </w:r>
      <w:r w:rsidRPr="00FF4B6C">
        <w:rPr>
          <w:sz w:val="24"/>
          <w:szCs w:val="24"/>
          <w:lang w:val="el-GR"/>
        </w:rPr>
        <w:t xml:space="preserve"> 11, </w:t>
      </w:r>
      <w:r>
        <w:rPr>
          <w:sz w:val="24"/>
          <w:szCs w:val="24"/>
          <w:lang w:val="el-GR"/>
        </w:rPr>
        <w:t xml:space="preserve">στην έκδοση του </w:t>
      </w:r>
      <w:r>
        <w:rPr>
          <w:sz w:val="24"/>
          <w:szCs w:val="24"/>
        </w:rPr>
        <w:t>Honeycomb</w:t>
      </w:r>
    </w:p>
    <w:p w14:paraId="12BC3E1D" w14:textId="77777777" w:rsidR="00C52522" w:rsidRDefault="00C52522" w:rsidP="00C52522">
      <w:pPr>
        <w:pStyle w:val="a6"/>
        <w:jc w:val="both"/>
        <w:rPr>
          <w:sz w:val="24"/>
          <w:szCs w:val="24"/>
          <w:lang w:val="el-GR"/>
        </w:rPr>
      </w:pPr>
    </w:p>
    <w:p w14:paraId="5AA7A292" w14:textId="735CB5F9" w:rsidR="00C52522" w:rsidRDefault="00C52522" w:rsidP="00C52522">
      <w:pPr>
        <w:pStyle w:val="a6"/>
        <w:jc w:val="center"/>
        <w:rPr>
          <w:sz w:val="24"/>
          <w:szCs w:val="24"/>
          <w:lang w:val="el-GR"/>
        </w:rPr>
      </w:pPr>
      <w:r>
        <w:rPr>
          <w:noProof/>
          <w:sz w:val="24"/>
          <w:szCs w:val="24"/>
        </w:rPr>
        <w:drawing>
          <wp:inline distT="0" distB="0" distL="0" distR="0" wp14:anchorId="1F74ABF5" wp14:editId="59F5A1C1">
            <wp:extent cx="4895850" cy="2638425"/>
            <wp:effectExtent l="0" t="0" r="0" b="9525"/>
            <wp:docPr id="15" name="Εικόνα 15" descr="kiklos zwis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iklos zwis frag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5850" cy="2638425"/>
                    </a:xfrm>
                    <a:prstGeom prst="rect">
                      <a:avLst/>
                    </a:prstGeom>
                    <a:noFill/>
                    <a:ln>
                      <a:noFill/>
                    </a:ln>
                  </pic:spPr>
                </pic:pic>
              </a:graphicData>
            </a:graphic>
          </wp:inline>
        </w:drawing>
      </w:r>
    </w:p>
    <w:p w14:paraId="6C14922E" w14:textId="77777777" w:rsidR="00C52522" w:rsidRPr="00B2025E" w:rsidRDefault="00C52522" w:rsidP="00C52522">
      <w:pPr>
        <w:pStyle w:val="a6"/>
        <w:jc w:val="center"/>
        <w:rPr>
          <w:sz w:val="16"/>
          <w:szCs w:val="24"/>
          <w:lang w:val="el-GR"/>
        </w:rPr>
      </w:pPr>
      <w:r>
        <w:rPr>
          <w:sz w:val="16"/>
          <w:szCs w:val="24"/>
          <w:lang w:val="el-GR"/>
        </w:rPr>
        <w:t xml:space="preserve">Εικόνα </w:t>
      </w:r>
      <w:r w:rsidR="00841733">
        <w:rPr>
          <w:sz w:val="16"/>
          <w:szCs w:val="24"/>
          <w:lang w:val="el-GR"/>
        </w:rPr>
        <w:t>4.</w:t>
      </w:r>
      <w:r w:rsidR="00DA3613">
        <w:rPr>
          <w:sz w:val="16"/>
          <w:szCs w:val="24"/>
          <w:lang w:val="el-GR"/>
        </w:rPr>
        <w:t>8</w:t>
      </w:r>
      <w:r>
        <w:rPr>
          <w:sz w:val="16"/>
          <w:szCs w:val="24"/>
          <w:lang w:val="el-GR"/>
        </w:rPr>
        <w:t xml:space="preserve"> </w:t>
      </w:r>
      <w:r w:rsidRPr="00B2025E">
        <w:rPr>
          <w:sz w:val="16"/>
          <w:szCs w:val="24"/>
          <w:lang w:val="el-GR"/>
        </w:rPr>
        <w:t xml:space="preserve">: </w:t>
      </w:r>
      <w:r>
        <w:rPr>
          <w:sz w:val="16"/>
          <w:szCs w:val="24"/>
          <w:lang w:val="el-GR"/>
        </w:rPr>
        <w:t xml:space="preserve">Κύκλος ζωής ενός </w:t>
      </w:r>
      <w:r>
        <w:rPr>
          <w:sz w:val="16"/>
          <w:szCs w:val="24"/>
        </w:rPr>
        <w:t>fragment</w:t>
      </w:r>
    </w:p>
    <w:p w14:paraId="6C38D210" w14:textId="77777777" w:rsidR="00C52522" w:rsidRPr="00B2025E" w:rsidRDefault="00C52522" w:rsidP="00C52522">
      <w:pPr>
        <w:pStyle w:val="a6"/>
        <w:jc w:val="center"/>
        <w:rPr>
          <w:sz w:val="16"/>
          <w:szCs w:val="24"/>
          <w:lang w:val="el-GR"/>
        </w:rPr>
      </w:pPr>
    </w:p>
    <w:p w14:paraId="5ADFAA9E" w14:textId="77777777" w:rsidR="00C52522" w:rsidRPr="00B2025E" w:rsidRDefault="00C52522" w:rsidP="00C52522">
      <w:pPr>
        <w:pStyle w:val="a6"/>
        <w:ind w:left="0"/>
        <w:jc w:val="both"/>
        <w:rPr>
          <w:b/>
          <w:sz w:val="24"/>
          <w:szCs w:val="24"/>
          <w:lang w:val="el-GR"/>
        </w:rPr>
      </w:pPr>
    </w:p>
    <w:p w14:paraId="51A16483" w14:textId="77777777" w:rsidR="00C52522" w:rsidRPr="004D05D6" w:rsidRDefault="001B08C2">
      <w:pPr>
        <w:pStyle w:val="3"/>
        <w:rPr>
          <w:b/>
          <w:sz w:val="28"/>
          <w:u w:val="single"/>
          <w:lang w:val="el-GR"/>
          <w:rPrChange w:id="1114" w:author="Gladiator Gladiator" w:date="2018-05-23T20:44:00Z">
            <w:rPr>
              <w:b/>
              <w:lang w:val="el-GR"/>
            </w:rPr>
          </w:rPrChange>
        </w:rPr>
        <w:pPrChange w:id="1115" w:author="Gladiator Gladiator" w:date="2018-05-23T20:44:00Z">
          <w:pPr>
            <w:pStyle w:val="a6"/>
            <w:ind w:left="0"/>
            <w:jc w:val="both"/>
          </w:pPr>
        </w:pPrChange>
      </w:pPr>
      <w:r w:rsidRPr="004D05D6">
        <w:rPr>
          <w:sz w:val="28"/>
          <w:u w:val="single"/>
          <w:lang w:val="el-GR"/>
          <w:rPrChange w:id="1116" w:author="Gladiator Gladiator" w:date="2018-05-23T20:44:00Z">
            <w:rPr>
              <w:lang w:val="el-GR"/>
            </w:rPr>
          </w:rPrChange>
        </w:rPr>
        <w:t>4</w:t>
      </w:r>
      <w:r w:rsidR="00A64FBF" w:rsidRPr="004D05D6">
        <w:rPr>
          <w:sz w:val="28"/>
          <w:u w:val="single"/>
          <w:lang w:val="el-GR"/>
          <w:rPrChange w:id="1117" w:author="Gladiator Gladiator" w:date="2018-05-23T20:44:00Z">
            <w:rPr>
              <w:lang w:val="el-GR"/>
            </w:rPr>
          </w:rPrChange>
        </w:rPr>
        <w:t xml:space="preserve">.4.2 </w:t>
      </w:r>
      <w:r w:rsidR="00A64FBF" w:rsidRPr="004D05D6">
        <w:rPr>
          <w:sz w:val="28"/>
          <w:u w:val="single"/>
          <w:rPrChange w:id="1118" w:author="Gladiator Gladiator" w:date="2018-05-23T20:44:00Z">
            <w:rPr/>
          </w:rPrChange>
        </w:rPr>
        <w:t>Views</w:t>
      </w:r>
      <w:r w:rsidR="00A64FBF" w:rsidRPr="004D05D6">
        <w:rPr>
          <w:sz w:val="28"/>
          <w:u w:val="single"/>
          <w:lang w:val="el-GR"/>
          <w:rPrChange w:id="1119" w:author="Gladiator Gladiator" w:date="2018-05-23T20:44:00Z">
            <w:rPr>
              <w:lang w:val="el-GR"/>
            </w:rPr>
          </w:rPrChange>
        </w:rPr>
        <w:t xml:space="preserve"> &amp; </w:t>
      </w:r>
      <w:r w:rsidR="00A64FBF" w:rsidRPr="004D05D6">
        <w:rPr>
          <w:sz w:val="28"/>
          <w:u w:val="single"/>
          <w:rPrChange w:id="1120" w:author="Gladiator Gladiator" w:date="2018-05-23T20:44:00Z">
            <w:rPr/>
          </w:rPrChange>
        </w:rPr>
        <w:t>ViewGroup</w:t>
      </w:r>
    </w:p>
    <w:p w14:paraId="3799CBC2" w14:textId="77777777" w:rsidR="00C52522" w:rsidRDefault="00C52522" w:rsidP="00C52522">
      <w:pPr>
        <w:pStyle w:val="a6"/>
        <w:ind w:left="0" w:firstLine="180"/>
        <w:jc w:val="both"/>
        <w:rPr>
          <w:sz w:val="24"/>
          <w:szCs w:val="24"/>
          <w:lang w:val="el-GR"/>
        </w:rPr>
      </w:pPr>
      <w:r>
        <w:rPr>
          <w:sz w:val="24"/>
          <w:szCs w:val="24"/>
          <w:lang w:val="el-GR"/>
        </w:rPr>
        <w:t xml:space="preserve">Το αντικείμενο </w:t>
      </w:r>
      <w:r>
        <w:rPr>
          <w:sz w:val="24"/>
          <w:szCs w:val="24"/>
        </w:rPr>
        <w:t>View</w:t>
      </w:r>
      <w:r w:rsidRPr="00FF4B6C">
        <w:rPr>
          <w:sz w:val="24"/>
          <w:szCs w:val="24"/>
          <w:lang w:val="el-GR"/>
        </w:rPr>
        <w:t xml:space="preserve"> </w:t>
      </w:r>
      <w:r>
        <w:rPr>
          <w:sz w:val="24"/>
          <w:szCs w:val="24"/>
          <w:lang w:val="el-GR"/>
        </w:rPr>
        <w:t xml:space="preserve">είναι το βασικό πεδίο </w:t>
      </w:r>
      <w:r w:rsidRPr="00FF4B6C">
        <w:rPr>
          <w:sz w:val="24"/>
          <w:szCs w:val="24"/>
          <w:lang w:val="el-GR"/>
        </w:rPr>
        <w:t xml:space="preserve">“ </w:t>
      </w:r>
      <w:r>
        <w:rPr>
          <w:sz w:val="24"/>
          <w:szCs w:val="24"/>
          <w:lang w:val="el-GR"/>
        </w:rPr>
        <w:t xml:space="preserve">χτισίματος </w:t>
      </w:r>
      <w:r w:rsidRPr="00FF4B6C">
        <w:rPr>
          <w:sz w:val="24"/>
          <w:szCs w:val="24"/>
          <w:lang w:val="el-GR"/>
        </w:rPr>
        <w:t>”</w:t>
      </w:r>
      <w:r>
        <w:rPr>
          <w:sz w:val="24"/>
          <w:szCs w:val="24"/>
          <w:lang w:val="el-GR"/>
        </w:rPr>
        <w:t xml:space="preserve"> ενός </w:t>
      </w:r>
      <w:r>
        <w:rPr>
          <w:sz w:val="24"/>
          <w:szCs w:val="24"/>
        </w:rPr>
        <w:t>user</w:t>
      </w:r>
      <w:r w:rsidRPr="00FF4B6C">
        <w:rPr>
          <w:sz w:val="24"/>
          <w:szCs w:val="24"/>
          <w:lang w:val="el-GR"/>
        </w:rPr>
        <w:t xml:space="preserve"> </w:t>
      </w:r>
      <w:r>
        <w:rPr>
          <w:sz w:val="24"/>
          <w:szCs w:val="24"/>
        </w:rPr>
        <w:t>interface</w:t>
      </w:r>
      <w:r>
        <w:rPr>
          <w:sz w:val="24"/>
          <w:szCs w:val="24"/>
          <w:lang w:val="el-GR"/>
        </w:rPr>
        <w:t xml:space="preserve">. Δημιουργείται από την κλάση </w:t>
      </w:r>
      <w:r>
        <w:rPr>
          <w:sz w:val="24"/>
          <w:szCs w:val="24"/>
        </w:rPr>
        <w:t>View</w:t>
      </w:r>
      <w:r w:rsidRPr="00FF4B6C">
        <w:rPr>
          <w:sz w:val="24"/>
          <w:szCs w:val="24"/>
          <w:lang w:val="el-GR"/>
        </w:rPr>
        <w:t xml:space="preserve"> </w:t>
      </w:r>
      <w:r>
        <w:rPr>
          <w:sz w:val="24"/>
          <w:szCs w:val="24"/>
          <w:lang w:val="el-GR"/>
        </w:rPr>
        <w:t xml:space="preserve">και καταλαμβάνει μια περιοχή στην οθόνη, η οποία είναι υπεύθυνη για την σχεδίαση και την διαχείριση των γεγονότων. Η </w:t>
      </w:r>
      <w:r>
        <w:rPr>
          <w:sz w:val="24"/>
          <w:szCs w:val="24"/>
        </w:rPr>
        <w:t>View</w:t>
      </w:r>
      <w:r w:rsidRPr="00FF4B6C">
        <w:rPr>
          <w:sz w:val="24"/>
          <w:szCs w:val="24"/>
          <w:lang w:val="el-GR"/>
        </w:rPr>
        <w:t xml:space="preserve"> </w:t>
      </w:r>
      <w:r>
        <w:rPr>
          <w:sz w:val="24"/>
          <w:szCs w:val="24"/>
          <w:lang w:val="el-GR"/>
        </w:rPr>
        <w:t xml:space="preserve">αποτελεί βασική κλάση των </w:t>
      </w:r>
      <w:r>
        <w:rPr>
          <w:sz w:val="24"/>
          <w:szCs w:val="24"/>
        </w:rPr>
        <w:t>Widgets</w:t>
      </w:r>
      <w:r w:rsidRPr="00FF4B6C">
        <w:rPr>
          <w:sz w:val="24"/>
          <w:szCs w:val="24"/>
          <w:lang w:val="el-GR"/>
        </w:rPr>
        <w:t xml:space="preserve">, </w:t>
      </w:r>
      <w:r>
        <w:rPr>
          <w:sz w:val="24"/>
          <w:szCs w:val="24"/>
          <w:lang w:val="el-GR"/>
        </w:rPr>
        <w:t xml:space="preserve">τα οποία χρησιμοποιούνται για να παράγουν τα διαδραστικά στοιχεία μια </w:t>
      </w:r>
      <w:r>
        <w:rPr>
          <w:sz w:val="24"/>
          <w:szCs w:val="24"/>
        </w:rPr>
        <w:t>android</w:t>
      </w:r>
      <w:r w:rsidRPr="00FF4B6C">
        <w:rPr>
          <w:sz w:val="24"/>
          <w:szCs w:val="24"/>
          <w:lang w:val="el-GR"/>
        </w:rPr>
        <w:t xml:space="preserve"> </w:t>
      </w:r>
      <w:r>
        <w:rPr>
          <w:sz w:val="24"/>
          <w:szCs w:val="24"/>
          <w:lang w:val="el-GR"/>
        </w:rPr>
        <w:t>εφαρμογής (κουμπιά, πεδία κειμένου κλπ.).</w:t>
      </w:r>
    </w:p>
    <w:p w14:paraId="222AA6F9" w14:textId="77777777" w:rsidR="00C52522" w:rsidRPr="00EC1B94" w:rsidRDefault="00C52522" w:rsidP="00C52522">
      <w:pPr>
        <w:pStyle w:val="a6"/>
        <w:ind w:left="0" w:firstLine="180"/>
        <w:jc w:val="both"/>
        <w:rPr>
          <w:sz w:val="24"/>
          <w:szCs w:val="24"/>
          <w:lang w:val="el-GR"/>
        </w:rPr>
      </w:pPr>
      <w:r>
        <w:rPr>
          <w:sz w:val="24"/>
          <w:szCs w:val="24"/>
          <w:lang w:val="el-GR"/>
        </w:rPr>
        <w:t xml:space="preserve">Η </w:t>
      </w:r>
      <w:r>
        <w:rPr>
          <w:sz w:val="24"/>
          <w:szCs w:val="24"/>
        </w:rPr>
        <w:t>ViewGroup</w:t>
      </w:r>
      <w:r w:rsidRPr="00FF4B6C">
        <w:rPr>
          <w:sz w:val="24"/>
          <w:szCs w:val="24"/>
          <w:lang w:val="el-GR"/>
        </w:rPr>
        <w:t xml:space="preserve"> </w:t>
      </w:r>
      <w:r>
        <w:rPr>
          <w:sz w:val="24"/>
          <w:szCs w:val="24"/>
          <w:lang w:val="el-GR"/>
        </w:rPr>
        <w:t xml:space="preserve">είναι υποκλάση της </w:t>
      </w:r>
      <w:r>
        <w:rPr>
          <w:sz w:val="24"/>
          <w:szCs w:val="24"/>
        </w:rPr>
        <w:t>View</w:t>
      </w:r>
      <w:r w:rsidRPr="00FF4B6C">
        <w:rPr>
          <w:sz w:val="24"/>
          <w:szCs w:val="24"/>
          <w:lang w:val="el-GR"/>
        </w:rPr>
        <w:t xml:space="preserve"> </w:t>
      </w:r>
      <w:r>
        <w:rPr>
          <w:sz w:val="24"/>
          <w:szCs w:val="24"/>
          <w:lang w:val="el-GR"/>
        </w:rPr>
        <w:t xml:space="preserve">και παρέχει ένα αόρατο </w:t>
      </w:r>
      <w:r>
        <w:rPr>
          <w:sz w:val="24"/>
          <w:szCs w:val="24"/>
        </w:rPr>
        <w:t>container</w:t>
      </w:r>
      <w:r w:rsidRPr="00FF4B6C">
        <w:rPr>
          <w:sz w:val="24"/>
          <w:szCs w:val="24"/>
          <w:lang w:val="el-GR"/>
        </w:rPr>
        <w:t xml:space="preserve">, </w:t>
      </w:r>
      <w:r>
        <w:rPr>
          <w:sz w:val="24"/>
          <w:szCs w:val="24"/>
          <w:lang w:val="el-GR"/>
        </w:rPr>
        <w:t xml:space="preserve">που είναι υπεύθυνο να κρατάει άλλα </w:t>
      </w:r>
      <w:r>
        <w:rPr>
          <w:sz w:val="24"/>
          <w:szCs w:val="24"/>
        </w:rPr>
        <w:t>Views</w:t>
      </w:r>
      <w:r w:rsidRPr="00FF4B6C">
        <w:rPr>
          <w:sz w:val="24"/>
          <w:szCs w:val="24"/>
          <w:lang w:val="el-GR"/>
        </w:rPr>
        <w:t xml:space="preserve"> </w:t>
      </w:r>
      <w:r>
        <w:rPr>
          <w:sz w:val="24"/>
          <w:szCs w:val="24"/>
          <w:lang w:val="el-GR"/>
        </w:rPr>
        <w:t xml:space="preserve">ή </w:t>
      </w:r>
      <w:r>
        <w:rPr>
          <w:sz w:val="24"/>
          <w:szCs w:val="24"/>
        </w:rPr>
        <w:t>ViewGroups</w:t>
      </w:r>
      <w:r w:rsidRPr="00FF4B6C">
        <w:rPr>
          <w:sz w:val="24"/>
          <w:szCs w:val="24"/>
          <w:lang w:val="el-GR"/>
        </w:rPr>
        <w:t xml:space="preserve"> </w:t>
      </w:r>
      <w:r>
        <w:rPr>
          <w:sz w:val="24"/>
          <w:szCs w:val="24"/>
          <w:lang w:val="el-GR"/>
        </w:rPr>
        <w:t>και να ορίζει τις ιδιότητες της εμφάνισής τους. Στο 3</w:t>
      </w:r>
      <w:r w:rsidRPr="00EC1B94">
        <w:rPr>
          <w:sz w:val="24"/>
          <w:szCs w:val="24"/>
          <w:vertAlign w:val="superscript"/>
          <w:lang w:val="el-GR"/>
        </w:rPr>
        <w:t>ο</w:t>
      </w:r>
      <w:r>
        <w:rPr>
          <w:sz w:val="24"/>
          <w:szCs w:val="24"/>
          <w:lang w:val="el-GR"/>
        </w:rPr>
        <w:t xml:space="preserve"> επίπεδο έχουμε διαφορετικά </w:t>
      </w:r>
      <w:r>
        <w:rPr>
          <w:sz w:val="24"/>
          <w:szCs w:val="24"/>
        </w:rPr>
        <w:t>layouts</w:t>
      </w:r>
      <w:r w:rsidRPr="00EC1B94">
        <w:rPr>
          <w:sz w:val="24"/>
          <w:szCs w:val="24"/>
          <w:lang w:val="el-GR"/>
        </w:rPr>
        <w:t xml:space="preserve">, </w:t>
      </w:r>
      <w:r>
        <w:rPr>
          <w:sz w:val="24"/>
          <w:szCs w:val="24"/>
          <w:lang w:val="el-GR"/>
        </w:rPr>
        <w:t xml:space="preserve">τα οποία είναι υποκλάσεις της </w:t>
      </w:r>
      <w:r>
        <w:rPr>
          <w:sz w:val="24"/>
          <w:szCs w:val="24"/>
        </w:rPr>
        <w:t>ViewGroup</w:t>
      </w:r>
      <w:r>
        <w:rPr>
          <w:sz w:val="24"/>
          <w:szCs w:val="24"/>
          <w:lang w:val="el-GR"/>
        </w:rPr>
        <w:t>,</w:t>
      </w:r>
      <w:r w:rsidRPr="00EC1B94">
        <w:rPr>
          <w:sz w:val="24"/>
          <w:szCs w:val="24"/>
          <w:lang w:val="el-GR"/>
        </w:rPr>
        <w:t xml:space="preserve"> </w:t>
      </w:r>
      <w:r>
        <w:rPr>
          <w:sz w:val="24"/>
          <w:szCs w:val="24"/>
          <w:lang w:val="el-GR"/>
        </w:rPr>
        <w:t xml:space="preserve">που ένα κλασσικό </w:t>
      </w:r>
      <w:r>
        <w:rPr>
          <w:sz w:val="24"/>
          <w:szCs w:val="24"/>
        </w:rPr>
        <w:t>layout</w:t>
      </w:r>
      <w:r w:rsidRPr="00EC1B94">
        <w:rPr>
          <w:sz w:val="24"/>
          <w:szCs w:val="24"/>
          <w:lang w:val="el-GR"/>
        </w:rPr>
        <w:t xml:space="preserve"> </w:t>
      </w:r>
      <w:r>
        <w:rPr>
          <w:sz w:val="24"/>
          <w:szCs w:val="24"/>
          <w:lang w:val="el-GR"/>
        </w:rPr>
        <w:t xml:space="preserve">ορίζει την δομή για ένα </w:t>
      </w:r>
      <w:r>
        <w:rPr>
          <w:sz w:val="24"/>
          <w:szCs w:val="24"/>
        </w:rPr>
        <w:t>android</w:t>
      </w:r>
      <w:r w:rsidRPr="00EC1B94">
        <w:rPr>
          <w:sz w:val="24"/>
          <w:szCs w:val="24"/>
          <w:lang w:val="el-GR"/>
        </w:rPr>
        <w:t xml:space="preserve"> </w:t>
      </w:r>
      <w:r>
        <w:rPr>
          <w:sz w:val="24"/>
          <w:szCs w:val="24"/>
        </w:rPr>
        <w:t>user</w:t>
      </w:r>
      <w:r w:rsidRPr="00EC1B94">
        <w:rPr>
          <w:sz w:val="24"/>
          <w:szCs w:val="24"/>
          <w:lang w:val="el-GR"/>
        </w:rPr>
        <w:t xml:space="preserve"> </w:t>
      </w:r>
      <w:r>
        <w:rPr>
          <w:sz w:val="24"/>
          <w:szCs w:val="24"/>
        </w:rPr>
        <w:t>interface</w:t>
      </w:r>
      <w:r w:rsidRPr="00EC1B94">
        <w:rPr>
          <w:sz w:val="24"/>
          <w:szCs w:val="24"/>
          <w:lang w:val="el-GR"/>
        </w:rPr>
        <w:t>.</w:t>
      </w:r>
      <w:r>
        <w:rPr>
          <w:sz w:val="24"/>
          <w:szCs w:val="24"/>
          <w:lang w:val="el-GR"/>
        </w:rPr>
        <w:t xml:space="preserve"> Μπορεί να δημιουργηθεί είτε χρησιμοποιώντας αντικείμενα τύπου </w:t>
      </w:r>
      <w:r>
        <w:rPr>
          <w:sz w:val="24"/>
          <w:szCs w:val="24"/>
        </w:rPr>
        <w:t>View</w:t>
      </w:r>
      <w:r w:rsidRPr="00EC1B94">
        <w:rPr>
          <w:sz w:val="24"/>
          <w:szCs w:val="24"/>
          <w:lang w:val="el-GR"/>
        </w:rPr>
        <w:t>/</w:t>
      </w:r>
      <w:r>
        <w:rPr>
          <w:sz w:val="24"/>
          <w:szCs w:val="24"/>
        </w:rPr>
        <w:t>ViewGroup</w:t>
      </w:r>
      <w:r>
        <w:rPr>
          <w:sz w:val="24"/>
          <w:szCs w:val="24"/>
          <w:lang w:val="el-GR"/>
        </w:rPr>
        <w:t xml:space="preserve"> είτε χρησιμοποιώντας ένα απλό </w:t>
      </w:r>
      <w:r>
        <w:rPr>
          <w:sz w:val="24"/>
          <w:szCs w:val="24"/>
        </w:rPr>
        <w:t>XML</w:t>
      </w:r>
      <w:r w:rsidRPr="00EC1B94">
        <w:rPr>
          <w:sz w:val="24"/>
          <w:szCs w:val="24"/>
          <w:lang w:val="el-GR"/>
        </w:rPr>
        <w:t xml:space="preserve"> </w:t>
      </w:r>
      <w:r>
        <w:rPr>
          <w:sz w:val="24"/>
          <w:szCs w:val="24"/>
          <w:lang w:val="el-GR"/>
        </w:rPr>
        <w:t xml:space="preserve">αρχείο, το </w:t>
      </w:r>
      <w:r>
        <w:rPr>
          <w:sz w:val="24"/>
          <w:szCs w:val="24"/>
        </w:rPr>
        <w:t>main</w:t>
      </w:r>
      <w:r w:rsidRPr="00EC1B94">
        <w:rPr>
          <w:sz w:val="24"/>
          <w:szCs w:val="24"/>
          <w:lang w:val="el-GR"/>
        </w:rPr>
        <w:t>_</w:t>
      </w:r>
      <w:r>
        <w:rPr>
          <w:sz w:val="24"/>
          <w:szCs w:val="24"/>
        </w:rPr>
        <w:t>layout</w:t>
      </w:r>
      <w:r w:rsidRPr="00EC1B94">
        <w:rPr>
          <w:sz w:val="24"/>
          <w:szCs w:val="24"/>
          <w:lang w:val="el-GR"/>
        </w:rPr>
        <w:t>.</w:t>
      </w:r>
      <w:r>
        <w:rPr>
          <w:sz w:val="24"/>
          <w:szCs w:val="24"/>
        </w:rPr>
        <w:t>xml</w:t>
      </w:r>
      <w:r w:rsidRPr="00EC1B94">
        <w:rPr>
          <w:sz w:val="24"/>
          <w:szCs w:val="24"/>
          <w:lang w:val="el-GR"/>
        </w:rPr>
        <w:t xml:space="preserve"> </w:t>
      </w:r>
      <w:r>
        <w:rPr>
          <w:sz w:val="24"/>
          <w:szCs w:val="24"/>
          <w:lang w:val="el-GR"/>
        </w:rPr>
        <w:t xml:space="preserve">το οποίο βρίσκεται στον κατάλογο του </w:t>
      </w:r>
      <w:r>
        <w:rPr>
          <w:sz w:val="24"/>
          <w:szCs w:val="24"/>
        </w:rPr>
        <w:t>project</w:t>
      </w:r>
    </w:p>
    <w:p w14:paraId="59545B99" w14:textId="3CAC1FB0" w:rsidR="00C52522" w:rsidRDefault="00C52522" w:rsidP="00C52522">
      <w:pPr>
        <w:pStyle w:val="a6"/>
        <w:ind w:left="0" w:firstLine="180"/>
        <w:jc w:val="center"/>
        <w:rPr>
          <w:sz w:val="24"/>
          <w:szCs w:val="24"/>
          <w:lang w:val="el-GR"/>
        </w:rPr>
      </w:pPr>
      <w:r>
        <w:rPr>
          <w:noProof/>
          <w:sz w:val="24"/>
          <w:szCs w:val="24"/>
        </w:rPr>
        <w:drawing>
          <wp:inline distT="0" distB="0" distL="0" distR="0" wp14:anchorId="3F4B5B74" wp14:editId="49005206">
            <wp:extent cx="4448175" cy="2543175"/>
            <wp:effectExtent l="0" t="0" r="9525" b="9525"/>
            <wp:docPr id="14" name="Εικόνα 14" descr="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ew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8175" cy="2543175"/>
                    </a:xfrm>
                    <a:prstGeom prst="rect">
                      <a:avLst/>
                    </a:prstGeom>
                    <a:noFill/>
                    <a:ln>
                      <a:noFill/>
                    </a:ln>
                  </pic:spPr>
                </pic:pic>
              </a:graphicData>
            </a:graphic>
          </wp:inline>
        </w:drawing>
      </w:r>
    </w:p>
    <w:p w14:paraId="144ADED1" w14:textId="77777777" w:rsidR="00C52522" w:rsidRPr="00B2025E" w:rsidRDefault="00C52522" w:rsidP="00C52522">
      <w:pPr>
        <w:pStyle w:val="a6"/>
        <w:ind w:left="0" w:firstLine="180"/>
        <w:jc w:val="center"/>
        <w:rPr>
          <w:sz w:val="16"/>
          <w:szCs w:val="24"/>
          <w:lang w:val="el-GR"/>
        </w:rPr>
      </w:pPr>
      <w:r>
        <w:rPr>
          <w:sz w:val="16"/>
          <w:szCs w:val="24"/>
          <w:lang w:val="el-GR"/>
        </w:rPr>
        <w:t>Εικόνα</w:t>
      </w:r>
      <w:r w:rsidRPr="00B2025E">
        <w:rPr>
          <w:sz w:val="16"/>
          <w:szCs w:val="24"/>
          <w:lang w:val="el-GR"/>
        </w:rPr>
        <w:t xml:space="preserve"> </w:t>
      </w:r>
      <w:r w:rsidR="00841733">
        <w:rPr>
          <w:sz w:val="16"/>
          <w:szCs w:val="24"/>
          <w:lang w:val="el-GR"/>
        </w:rPr>
        <w:t>4.</w:t>
      </w:r>
      <w:r w:rsidR="00DA3613">
        <w:rPr>
          <w:sz w:val="16"/>
          <w:szCs w:val="24"/>
          <w:lang w:val="el-GR"/>
        </w:rPr>
        <w:t>9</w:t>
      </w:r>
      <w:r w:rsidRPr="00B2025E">
        <w:rPr>
          <w:sz w:val="16"/>
          <w:szCs w:val="24"/>
          <w:lang w:val="el-GR"/>
        </w:rPr>
        <w:t xml:space="preserve"> : </w:t>
      </w:r>
      <w:r>
        <w:rPr>
          <w:sz w:val="16"/>
          <w:szCs w:val="24"/>
        </w:rPr>
        <w:t>Views</w:t>
      </w:r>
    </w:p>
    <w:p w14:paraId="1752B06D" w14:textId="77777777" w:rsidR="001108AD" w:rsidRPr="00B63BAB" w:rsidRDefault="001108AD" w:rsidP="00C52522">
      <w:pPr>
        <w:pStyle w:val="a6"/>
        <w:ind w:left="0"/>
        <w:jc w:val="both"/>
        <w:rPr>
          <w:b/>
          <w:sz w:val="24"/>
          <w:szCs w:val="24"/>
          <w:lang w:val="el-GR"/>
        </w:rPr>
      </w:pPr>
    </w:p>
    <w:p w14:paraId="5A46F76C" w14:textId="77777777" w:rsidR="00C52522" w:rsidRPr="004D05D6" w:rsidRDefault="001B08C2">
      <w:pPr>
        <w:pStyle w:val="3"/>
        <w:rPr>
          <w:b/>
          <w:sz w:val="28"/>
          <w:u w:val="single"/>
          <w:lang w:val="el-GR"/>
          <w:rPrChange w:id="1121" w:author="Gladiator Gladiator" w:date="2018-05-23T20:44:00Z">
            <w:rPr>
              <w:b/>
              <w:lang w:val="el-GR"/>
            </w:rPr>
          </w:rPrChange>
        </w:rPr>
        <w:pPrChange w:id="1122" w:author="Gladiator Gladiator" w:date="2018-05-23T20:44:00Z">
          <w:pPr>
            <w:pStyle w:val="a6"/>
            <w:ind w:left="0"/>
            <w:jc w:val="both"/>
          </w:pPr>
        </w:pPrChange>
      </w:pPr>
      <w:r w:rsidRPr="004D05D6">
        <w:rPr>
          <w:sz w:val="28"/>
          <w:u w:val="single"/>
          <w:lang w:val="el-GR"/>
          <w:rPrChange w:id="1123" w:author="Gladiator Gladiator" w:date="2018-05-23T20:44:00Z">
            <w:rPr>
              <w:lang w:val="el-GR"/>
            </w:rPr>
          </w:rPrChange>
        </w:rPr>
        <w:t>4</w:t>
      </w:r>
      <w:r w:rsidR="00A64FBF" w:rsidRPr="004D05D6">
        <w:rPr>
          <w:sz w:val="28"/>
          <w:u w:val="single"/>
          <w:lang w:val="el-GR"/>
          <w:rPrChange w:id="1124" w:author="Gladiator Gladiator" w:date="2018-05-23T20:44:00Z">
            <w:rPr>
              <w:lang w:val="el-GR"/>
            </w:rPr>
          </w:rPrChange>
        </w:rPr>
        <w:t xml:space="preserve">.4.3 </w:t>
      </w:r>
      <w:r w:rsidR="00A64FBF" w:rsidRPr="004D05D6">
        <w:rPr>
          <w:sz w:val="28"/>
          <w:u w:val="single"/>
          <w:rPrChange w:id="1125" w:author="Gladiator Gladiator" w:date="2018-05-23T20:44:00Z">
            <w:rPr/>
          </w:rPrChange>
        </w:rPr>
        <w:t>Layouts</w:t>
      </w:r>
    </w:p>
    <w:p w14:paraId="6F8EE26B" w14:textId="77777777" w:rsidR="00C52522" w:rsidRDefault="00C52522" w:rsidP="00C52522">
      <w:pPr>
        <w:pStyle w:val="a6"/>
        <w:ind w:left="0" w:firstLine="180"/>
        <w:jc w:val="both"/>
        <w:rPr>
          <w:sz w:val="24"/>
          <w:szCs w:val="24"/>
        </w:rPr>
      </w:pPr>
      <w:r w:rsidRPr="00F66B0A">
        <w:rPr>
          <w:sz w:val="24"/>
          <w:szCs w:val="24"/>
          <w:lang w:val="el-GR"/>
        </w:rPr>
        <w:t>Η πλατφ</w:t>
      </w:r>
      <w:r>
        <w:rPr>
          <w:sz w:val="24"/>
          <w:szCs w:val="24"/>
          <w:lang w:val="el-GR"/>
        </w:rPr>
        <w:t xml:space="preserve">όρμα  </w:t>
      </w:r>
      <w:r>
        <w:rPr>
          <w:sz w:val="24"/>
          <w:szCs w:val="24"/>
        </w:rPr>
        <w:t>Android</w:t>
      </w:r>
      <w:r w:rsidRPr="00F66B0A">
        <w:rPr>
          <w:sz w:val="24"/>
          <w:szCs w:val="24"/>
          <w:lang w:val="el-GR"/>
        </w:rPr>
        <w:t xml:space="preserve"> </w:t>
      </w:r>
      <w:r>
        <w:rPr>
          <w:sz w:val="24"/>
          <w:szCs w:val="24"/>
          <w:lang w:val="el-GR"/>
        </w:rPr>
        <w:t xml:space="preserve">παρέχει μια συλλογή από </w:t>
      </w:r>
      <w:r>
        <w:rPr>
          <w:sz w:val="24"/>
          <w:szCs w:val="24"/>
        </w:rPr>
        <w:t>Layouts</w:t>
      </w:r>
      <w:r w:rsidRPr="00145EBC">
        <w:rPr>
          <w:sz w:val="24"/>
          <w:szCs w:val="24"/>
          <w:lang w:val="el-GR"/>
        </w:rPr>
        <w:t xml:space="preserve">, </w:t>
      </w:r>
      <w:r>
        <w:rPr>
          <w:sz w:val="24"/>
          <w:szCs w:val="24"/>
          <w:lang w:val="el-GR"/>
        </w:rPr>
        <w:t xml:space="preserve">τα οποία θα χρησιμοποιηθούν στις περισσότερες </w:t>
      </w:r>
      <w:r>
        <w:rPr>
          <w:sz w:val="24"/>
          <w:szCs w:val="24"/>
        </w:rPr>
        <w:t>android</w:t>
      </w:r>
      <w:r w:rsidRPr="00145EBC">
        <w:rPr>
          <w:sz w:val="24"/>
          <w:szCs w:val="24"/>
          <w:lang w:val="el-GR"/>
        </w:rPr>
        <w:t xml:space="preserve"> </w:t>
      </w:r>
      <w:r>
        <w:rPr>
          <w:sz w:val="24"/>
          <w:szCs w:val="24"/>
          <w:lang w:val="el-GR"/>
        </w:rPr>
        <w:t xml:space="preserve">εφαρμογές, έτσι ώστε να έχουν διαφορετική εμφάνιση και όψη. Στον παρακάτω πίνακα παρουσιάζονται μερικά </w:t>
      </w:r>
      <w:r>
        <w:rPr>
          <w:sz w:val="24"/>
          <w:szCs w:val="24"/>
        </w:rPr>
        <w:t>Layout.</w:t>
      </w:r>
    </w:p>
    <w:p w14:paraId="57910A32" w14:textId="77777777" w:rsidR="00C52522" w:rsidRDefault="00C52522" w:rsidP="00C52522">
      <w:pPr>
        <w:pStyle w:val="a6"/>
        <w:ind w:left="0" w:firstLine="180"/>
        <w:jc w:val="both"/>
        <w:rPr>
          <w:sz w:val="24"/>
          <w:szCs w:val="24"/>
        </w:rPr>
      </w:pPr>
    </w:p>
    <w:tbl>
      <w:tblPr>
        <w:tblStyle w:val="ab"/>
        <w:tblW w:w="0" w:type="auto"/>
        <w:jc w:val="center"/>
        <w:tblLook w:val="04A0" w:firstRow="1" w:lastRow="0" w:firstColumn="1" w:lastColumn="0" w:noHBand="0" w:noVBand="1"/>
      </w:tblPr>
      <w:tblGrid>
        <w:gridCol w:w="1795"/>
        <w:gridCol w:w="5093"/>
      </w:tblGrid>
      <w:tr w:rsidR="00C52522" w14:paraId="636129B1" w14:textId="77777777" w:rsidTr="007950DD">
        <w:trPr>
          <w:trHeight w:val="549"/>
          <w:jc w:val="center"/>
        </w:trPr>
        <w:tc>
          <w:tcPr>
            <w:tcW w:w="1795" w:type="dxa"/>
          </w:tcPr>
          <w:p w14:paraId="72410C95" w14:textId="77777777" w:rsidR="00C52522" w:rsidRPr="00145EBC" w:rsidRDefault="00C52522" w:rsidP="007950DD">
            <w:pPr>
              <w:pStyle w:val="a6"/>
              <w:ind w:left="0"/>
              <w:jc w:val="center"/>
              <w:rPr>
                <w:b/>
                <w:sz w:val="24"/>
                <w:szCs w:val="24"/>
              </w:rPr>
            </w:pPr>
            <w:r w:rsidRPr="00145EBC">
              <w:rPr>
                <w:b/>
                <w:sz w:val="24"/>
                <w:szCs w:val="24"/>
                <w:lang w:val="el-GR"/>
              </w:rPr>
              <w:t>Ονομασία</w:t>
            </w:r>
          </w:p>
        </w:tc>
        <w:tc>
          <w:tcPr>
            <w:tcW w:w="5093" w:type="dxa"/>
          </w:tcPr>
          <w:p w14:paraId="448CA9F6" w14:textId="77777777" w:rsidR="00C52522" w:rsidRPr="00145EBC" w:rsidRDefault="00C52522" w:rsidP="007950DD">
            <w:pPr>
              <w:pStyle w:val="a6"/>
              <w:ind w:left="0"/>
              <w:jc w:val="center"/>
              <w:rPr>
                <w:b/>
                <w:sz w:val="24"/>
                <w:szCs w:val="24"/>
                <w:lang w:val="el-GR"/>
              </w:rPr>
            </w:pPr>
            <w:r w:rsidRPr="00145EBC">
              <w:rPr>
                <w:b/>
                <w:sz w:val="24"/>
                <w:szCs w:val="24"/>
                <w:lang w:val="el-GR"/>
              </w:rPr>
              <w:t>Περιγραφή</w:t>
            </w:r>
          </w:p>
        </w:tc>
      </w:tr>
      <w:tr w:rsidR="00C52522" w:rsidRPr="00AD1DD6" w14:paraId="32739522" w14:textId="77777777" w:rsidTr="007950DD">
        <w:trPr>
          <w:trHeight w:val="549"/>
          <w:jc w:val="center"/>
        </w:trPr>
        <w:tc>
          <w:tcPr>
            <w:tcW w:w="1795" w:type="dxa"/>
          </w:tcPr>
          <w:p w14:paraId="218957A6" w14:textId="77777777" w:rsidR="00C52522" w:rsidRPr="00145EBC" w:rsidRDefault="00C52522" w:rsidP="007950DD">
            <w:pPr>
              <w:pStyle w:val="a6"/>
              <w:ind w:left="0"/>
              <w:jc w:val="both"/>
              <w:rPr>
                <w:sz w:val="24"/>
                <w:szCs w:val="24"/>
                <w:lang w:val="el-GR"/>
              </w:rPr>
            </w:pPr>
            <w:r w:rsidRPr="00145EBC">
              <w:rPr>
                <w:sz w:val="24"/>
                <w:szCs w:val="24"/>
              </w:rPr>
              <w:t>Linear</w:t>
            </w:r>
            <w:r w:rsidRPr="00145EBC">
              <w:rPr>
                <w:sz w:val="24"/>
                <w:szCs w:val="24"/>
                <w:lang w:val="el-GR"/>
              </w:rPr>
              <w:t xml:space="preserve"> </w:t>
            </w:r>
            <w:r w:rsidRPr="00145EBC">
              <w:rPr>
                <w:sz w:val="24"/>
                <w:szCs w:val="24"/>
              </w:rPr>
              <w:t>Layout</w:t>
            </w:r>
          </w:p>
        </w:tc>
        <w:tc>
          <w:tcPr>
            <w:tcW w:w="5093" w:type="dxa"/>
          </w:tcPr>
          <w:p w14:paraId="2CF447CF" w14:textId="77777777" w:rsidR="00C52522" w:rsidRPr="00145EBC" w:rsidRDefault="00C52522" w:rsidP="007950DD">
            <w:pPr>
              <w:pStyle w:val="a6"/>
              <w:ind w:left="0"/>
              <w:jc w:val="both"/>
              <w:rPr>
                <w:sz w:val="24"/>
                <w:szCs w:val="24"/>
                <w:lang w:val="el-GR"/>
              </w:rPr>
            </w:pPr>
            <w:r w:rsidRPr="00145EBC">
              <w:rPr>
                <w:sz w:val="24"/>
                <w:szCs w:val="24"/>
              </w:rPr>
              <w:t>Linear</w:t>
            </w:r>
            <w:r w:rsidRPr="00145EBC">
              <w:rPr>
                <w:sz w:val="24"/>
                <w:szCs w:val="24"/>
                <w:lang w:val="el-GR"/>
              </w:rPr>
              <w:t xml:space="preserve"> </w:t>
            </w:r>
            <w:r w:rsidRPr="00145EBC">
              <w:rPr>
                <w:sz w:val="24"/>
                <w:szCs w:val="24"/>
              </w:rPr>
              <w:t>Layout</w:t>
            </w:r>
            <w:r w:rsidRPr="00145EBC">
              <w:rPr>
                <w:sz w:val="24"/>
                <w:szCs w:val="24"/>
                <w:lang w:val="el-GR"/>
              </w:rPr>
              <w:t xml:space="preserve"> είναι ένα </w:t>
            </w:r>
            <w:r w:rsidRPr="00145EBC">
              <w:rPr>
                <w:sz w:val="24"/>
                <w:szCs w:val="24"/>
              </w:rPr>
              <w:t>view</w:t>
            </w:r>
            <w:r w:rsidRPr="00145EBC">
              <w:rPr>
                <w:sz w:val="24"/>
                <w:szCs w:val="24"/>
                <w:lang w:val="el-GR"/>
              </w:rPr>
              <w:t xml:space="preserve"> </w:t>
            </w:r>
            <w:r w:rsidRPr="00145EBC">
              <w:rPr>
                <w:sz w:val="24"/>
                <w:szCs w:val="24"/>
              </w:rPr>
              <w:t>group</w:t>
            </w:r>
            <w:r w:rsidRPr="00145EBC">
              <w:rPr>
                <w:sz w:val="24"/>
                <w:szCs w:val="24"/>
                <w:lang w:val="el-GR"/>
              </w:rPr>
              <w:t xml:space="preserve"> το οποίο στοιχίζει όλα τα ‘παιδιά’ του σε μια συγκεκριμένη κατεύθυνση, οριζόντια ή κάθετα.</w:t>
            </w:r>
          </w:p>
        </w:tc>
      </w:tr>
      <w:tr w:rsidR="00C52522" w:rsidRPr="00AD1DD6" w14:paraId="3559F539" w14:textId="77777777" w:rsidTr="007950DD">
        <w:trPr>
          <w:trHeight w:val="577"/>
          <w:jc w:val="center"/>
        </w:trPr>
        <w:tc>
          <w:tcPr>
            <w:tcW w:w="1795" w:type="dxa"/>
          </w:tcPr>
          <w:p w14:paraId="172D1764" w14:textId="77777777" w:rsidR="00C52522" w:rsidRPr="00145EBC" w:rsidRDefault="00C52522" w:rsidP="007950DD">
            <w:pPr>
              <w:pStyle w:val="a6"/>
              <w:ind w:left="0"/>
              <w:jc w:val="both"/>
              <w:rPr>
                <w:sz w:val="24"/>
                <w:szCs w:val="24"/>
                <w:lang w:val="el-GR"/>
              </w:rPr>
            </w:pPr>
            <w:r w:rsidRPr="00145EBC">
              <w:rPr>
                <w:sz w:val="24"/>
                <w:szCs w:val="24"/>
              </w:rPr>
              <w:t>Relative</w:t>
            </w:r>
            <w:r w:rsidRPr="00145EBC">
              <w:rPr>
                <w:sz w:val="24"/>
                <w:szCs w:val="24"/>
                <w:lang w:val="el-GR"/>
              </w:rPr>
              <w:t xml:space="preserve"> </w:t>
            </w:r>
            <w:r w:rsidRPr="00145EBC">
              <w:rPr>
                <w:sz w:val="24"/>
                <w:szCs w:val="24"/>
              </w:rPr>
              <w:t>Layout</w:t>
            </w:r>
          </w:p>
        </w:tc>
        <w:tc>
          <w:tcPr>
            <w:tcW w:w="5093" w:type="dxa"/>
          </w:tcPr>
          <w:p w14:paraId="37E7093B" w14:textId="77777777" w:rsidR="00C52522" w:rsidRPr="00145EBC" w:rsidRDefault="00C52522" w:rsidP="007950DD">
            <w:pPr>
              <w:pStyle w:val="a6"/>
              <w:ind w:left="0"/>
              <w:jc w:val="both"/>
              <w:rPr>
                <w:sz w:val="24"/>
                <w:szCs w:val="24"/>
                <w:lang w:val="el-GR"/>
              </w:rPr>
            </w:pPr>
            <w:r w:rsidRPr="00145EBC">
              <w:rPr>
                <w:sz w:val="24"/>
                <w:szCs w:val="24"/>
              </w:rPr>
              <w:t>Relative</w:t>
            </w:r>
            <w:r w:rsidRPr="00145EBC">
              <w:rPr>
                <w:sz w:val="24"/>
                <w:szCs w:val="24"/>
                <w:lang w:val="el-GR"/>
              </w:rPr>
              <w:t xml:space="preserve"> </w:t>
            </w:r>
            <w:r w:rsidRPr="00145EBC">
              <w:rPr>
                <w:sz w:val="24"/>
                <w:szCs w:val="24"/>
              </w:rPr>
              <w:t>Layout</w:t>
            </w:r>
            <w:r w:rsidRPr="00145EBC">
              <w:rPr>
                <w:sz w:val="24"/>
                <w:szCs w:val="24"/>
                <w:lang w:val="el-GR"/>
              </w:rPr>
              <w:t xml:space="preserve"> είναι ένα </w:t>
            </w:r>
            <w:r w:rsidRPr="00145EBC">
              <w:rPr>
                <w:sz w:val="24"/>
                <w:szCs w:val="24"/>
              </w:rPr>
              <w:t>view</w:t>
            </w:r>
            <w:r w:rsidRPr="00145EBC">
              <w:rPr>
                <w:sz w:val="24"/>
                <w:szCs w:val="24"/>
                <w:lang w:val="el-GR"/>
              </w:rPr>
              <w:t xml:space="preserve"> </w:t>
            </w:r>
            <w:r w:rsidRPr="00145EBC">
              <w:rPr>
                <w:sz w:val="24"/>
                <w:szCs w:val="24"/>
              </w:rPr>
              <w:t>group</w:t>
            </w:r>
            <w:r w:rsidRPr="00145EBC">
              <w:rPr>
                <w:sz w:val="24"/>
                <w:szCs w:val="24"/>
                <w:lang w:val="el-GR"/>
              </w:rPr>
              <w:t xml:space="preserve"> που εμφανίζει τα ‘παιδιά’ του σε σχετικές θέσεις.</w:t>
            </w:r>
          </w:p>
        </w:tc>
      </w:tr>
      <w:tr w:rsidR="00C52522" w:rsidRPr="00AD1DD6" w14:paraId="3EDB5821" w14:textId="77777777" w:rsidTr="007950DD">
        <w:trPr>
          <w:trHeight w:val="549"/>
          <w:jc w:val="center"/>
        </w:trPr>
        <w:tc>
          <w:tcPr>
            <w:tcW w:w="1795" w:type="dxa"/>
          </w:tcPr>
          <w:p w14:paraId="57216EE9" w14:textId="77777777" w:rsidR="00C52522" w:rsidRPr="00145EBC" w:rsidRDefault="00C52522" w:rsidP="007950DD">
            <w:pPr>
              <w:pStyle w:val="a6"/>
              <w:ind w:left="0"/>
              <w:jc w:val="both"/>
              <w:rPr>
                <w:sz w:val="24"/>
                <w:szCs w:val="24"/>
                <w:lang w:val="el-GR"/>
              </w:rPr>
            </w:pPr>
            <w:r w:rsidRPr="00145EBC">
              <w:rPr>
                <w:sz w:val="24"/>
                <w:szCs w:val="24"/>
              </w:rPr>
              <w:t>Table</w:t>
            </w:r>
            <w:r w:rsidRPr="00145EBC">
              <w:rPr>
                <w:sz w:val="24"/>
                <w:szCs w:val="24"/>
                <w:lang w:val="el-GR"/>
              </w:rPr>
              <w:t xml:space="preserve"> </w:t>
            </w:r>
            <w:r w:rsidRPr="00145EBC">
              <w:rPr>
                <w:sz w:val="24"/>
                <w:szCs w:val="24"/>
              </w:rPr>
              <w:t>Layout</w:t>
            </w:r>
          </w:p>
        </w:tc>
        <w:tc>
          <w:tcPr>
            <w:tcW w:w="5093" w:type="dxa"/>
          </w:tcPr>
          <w:p w14:paraId="38A8CD5E" w14:textId="77777777" w:rsidR="00C52522" w:rsidRPr="00145EBC" w:rsidRDefault="00C52522" w:rsidP="007950DD">
            <w:pPr>
              <w:pStyle w:val="a6"/>
              <w:ind w:left="0"/>
              <w:jc w:val="both"/>
              <w:rPr>
                <w:sz w:val="24"/>
                <w:szCs w:val="24"/>
                <w:lang w:val="el-GR"/>
              </w:rPr>
            </w:pPr>
            <w:r w:rsidRPr="00145EBC">
              <w:rPr>
                <w:sz w:val="24"/>
                <w:szCs w:val="24"/>
              </w:rPr>
              <w:t>Table</w:t>
            </w:r>
            <w:r w:rsidRPr="00145EBC">
              <w:rPr>
                <w:sz w:val="24"/>
                <w:szCs w:val="24"/>
                <w:lang w:val="el-GR"/>
              </w:rPr>
              <w:t xml:space="preserve"> </w:t>
            </w:r>
            <w:r w:rsidRPr="00145EBC">
              <w:rPr>
                <w:sz w:val="24"/>
                <w:szCs w:val="24"/>
              </w:rPr>
              <w:t>Layout</w:t>
            </w:r>
            <w:r w:rsidRPr="00145EBC">
              <w:rPr>
                <w:sz w:val="24"/>
                <w:szCs w:val="24"/>
                <w:lang w:val="el-GR"/>
              </w:rPr>
              <w:t xml:space="preserve"> είναι ένα </w:t>
            </w:r>
            <w:r w:rsidRPr="00145EBC">
              <w:rPr>
                <w:sz w:val="24"/>
                <w:szCs w:val="24"/>
              </w:rPr>
              <w:t>view</w:t>
            </w:r>
            <w:r w:rsidRPr="00145EBC">
              <w:rPr>
                <w:sz w:val="24"/>
                <w:szCs w:val="24"/>
                <w:lang w:val="el-GR"/>
              </w:rPr>
              <w:t xml:space="preserve"> </w:t>
            </w:r>
            <w:r w:rsidRPr="00145EBC">
              <w:rPr>
                <w:sz w:val="24"/>
                <w:szCs w:val="24"/>
              </w:rPr>
              <w:t>group</w:t>
            </w:r>
            <w:r w:rsidRPr="00145EBC">
              <w:rPr>
                <w:sz w:val="24"/>
                <w:szCs w:val="24"/>
                <w:lang w:val="el-GR"/>
              </w:rPr>
              <w:t xml:space="preserve"> που ομαδοποιεί τα </w:t>
            </w:r>
            <w:r w:rsidRPr="00145EBC">
              <w:rPr>
                <w:sz w:val="24"/>
                <w:szCs w:val="24"/>
              </w:rPr>
              <w:t>views</w:t>
            </w:r>
            <w:r w:rsidRPr="00145EBC">
              <w:rPr>
                <w:sz w:val="24"/>
                <w:szCs w:val="24"/>
                <w:lang w:val="el-GR"/>
              </w:rPr>
              <w:t xml:space="preserve"> σε στήλες και γραμμές.</w:t>
            </w:r>
          </w:p>
        </w:tc>
      </w:tr>
      <w:tr w:rsidR="00C52522" w:rsidRPr="00AD1DD6" w14:paraId="78F072EA" w14:textId="77777777" w:rsidTr="007950DD">
        <w:trPr>
          <w:trHeight w:val="549"/>
          <w:jc w:val="center"/>
        </w:trPr>
        <w:tc>
          <w:tcPr>
            <w:tcW w:w="1795" w:type="dxa"/>
          </w:tcPr>
          <w:p w14:paraId="7FD0C0AD" w14:textId="77777777" w:rsidR="00C52522" w:rsidRPr="00145EBC" w:rsidRDefault="00C52522" w:rsidP="007950DD">
            <w:pPr>
              <w:pStyle w:val="a6"/>
              <w:ind w:left="0"/>
              <w:jc w:val="both"/>
              <w:rPr>
                <w:sz w:val="24"/>
                <w:szCs w:val="24"/>
                <w:lang w:val="el-GR"/>
              </w:rPr>
            </w:pPr>
            <w:r w:rsidRPr="00145EBC">
              <w:rPr>
                <w:sz w:val="24"/>
                <w:szCs w:val="24"/>
              </w:rPr>
              <w:t>Absolute</w:t>
            </w:r>
            <w:r w:rsidRPr="00145EBC">
              <w:rPr>
                <w:sz w:val="24"/>
                <w:szCs w:val="24"/>
                <w:lang w:val="el-GR"/>
              </w:rPr>
              <w:t xml:space="preserve"> </w:t>
            </w:r>
            <w:r w:rsidRPr="00145EBC">
              <w:rPr>
                <w:sz w:val="24"/>
                <w:szCs w:val="24"/>
              </w:rPr>
              <w:t>Layout</w:t>
            </w:r>
          </w:p>
        </w:tc>
        <w:tc>
          <w:tcPr>
            <w:tcW w:w="5093" w:type="dxa"/>
          </w:tcPr>
          <w:p w14:paraId="067CB31F" w14:textId="77777777" w:rsidR="00C52522" w:rsidRPr="00145EBC" w:rsidRDefault="00C52522" w:rsidP="007950DD">
            <w:pPr>
              <w:pStyle w:val="a6"/>
              <w:ind w:left="0"/>
              <w:jc w:val="both"/>
              <w:rPr>
                <w:sz w:val="24"/>
                <w:szCs w:val="24"/>
                <w:lang w:val="el-GR"/>
              </w:rPr>
            </w:pPr>
            <w:r w:rsidRPr="00145EBC">
              <w:rPr>
                <w:sz w:val="24"/>
                <w:szCs w:val="24"/>
              </w:rPr>
              <w:t>Absolute</w:t>
            </w:r>
            <w:r w:rsidRPr="00145EBC">
              <w:rPr>
                <w:sz w:val="24"/>
                <w:szCs w:val="24"/>
                <w:lang w:val="el-GR"/>
              </w:rPr>
              <w:t xml:space="preserve"> </w:t>
            </w:r>
            <w:r w:rsidRPr="00145EBC">
              <w:rPr>
                <w:sz w:val="24"/>
                <w:szCs w:val="24"/>
              </w:rPr>
              <w:t>Layout</w:t>
            </w:r>
            <w:r w:rsidRPr="00145EBC">
              <w:rPr>
                <w:sz w:val="24"/>
                <w:szCs w:val="24"/>
                <w:lang w:val="el-GR"/>
              </w:rPr>
              <w:t xml:space="preserve"> είναι ένα </w:t>
            </w:r>
            <w:r w:rsidRPr="00145EBC">
              <w:rPr>
                <w:sz w:val="24"/>
                <w:szCs w:val="24"/>
              </w:rPr>
              <w:t>view</w:t>
            </w:r>
            <w:r w:rsidRPr="00145EBC">
              <w:rPr>
                <w:sz w:val="24"/>
                <w:szCs w:val="24"/>
                <w:lang w:val="el-GR"/>
              </w:rPr>
              <w:t xml:space="preserve"> </w:t>
            </w:r>
            <w:r w:rsidRPr="00145EBC">
              <w:rPr>
                <w:sz w:val="24"/>
                <w:szCs w:val="24"/>
              </w:rPr>
              <w:t>group</w:t>
            </w:r>
            <w:r w:rsidRPr="00145EBC">
              <w:rPr>
                <w:sz w:val="24"/>
                <w:szCs w:val="24"/>
                <w:lang w:val="el-GR"/>
              </w:rPr>
              <w:t xml:space="preserve"> που μας δίνει την δυνατότητα να ορίσουμε τη θέση ακριβή θέση των ‘παιδιών’ του.</w:t>
            </w:r>
          </w:p>
        </w:tc>
      </w:tr>
      <w:tr w:rsidR="00C52522" w:rsidRPr="00AD1DD6" w14:paraId="0EC7B5F2" w14:textId="77777777" w:rsidTr="007950DD">
        <w:trPr>
          <w:trHeight w:val="549"/>
          <w:jc w:val="center"/>
        </w:trPr>
        <w:tc>
          <w:tcPr>
            <w:tcW w:w="1795" w:type="dxa"/>
          </w:tcPr>
          <w:p w14:paraId="3B75863A" w14:textId="77777777" w:rsidR="00C52522" w:rsidRPr="00145EBC" w:rsidRDefault="00C52522" w:rsidP="007950DD">
            <w:pPr>
              <w:pStyle w:val="a6"/>
              <w:ind w:left="0"/>
              <w:jc w:val="both"/>
              <w:rPr>
                <w:sz w:val="24"/>
                <w:szCs w:val="24"/>
                <w:lang w:val="el-GR"/>
              </w:rPr>
            </w:pPr>
            <w:r w:rsidRPr="00145EBC">
              <w:rPr>
                <w:sz w:val="24"/>
                <w:szCs w:val="24"/>
              </w:rPr>
              <w:t>Frame</w:t>
            </w:r>
            <w:r w:rsidRPr="00145EBC">
              <w:rPr>
                <w:sz w:val="24"/>
                <w:szCs w:val="24"/>
                <w:lang w:val="el-GR"/>
              </w:rPr>
              <w:t xml:space="preserve"> </w:t>
            </w:r>
            <w:r w:rsidRPr="00145EBC">
              <w:rPr>
                <w:sz w:val="24"/>
                <w:szCs w:val="24"/>
              </w:rPr>
              <w:t>Layout</w:t>
            </w:r>
          </w:p>
        </w:tc>
        <w:tc>
          <w:tcPr>
            <w:tcW w:w="5093" w:type="dxa"/>
          </w:tcPr>
          <w:p w14:paraId="26AB256E" w14:textId="77777777" w:rsidR="00C52522" w:rsidRPr="00145EBC" w:rsidRDefault="00C52522" w:rsidP="007950DD">
            <w:pPr>
              <w:pStyle w:val="a6"/>
              <w:ind w:left="0"/>
              <w:jc w:val="both"/>
              <w:rPr>
                <w:sz w:val="24"/>
                <w:szCs w:val="24"/>
                <w:lang w:val="el-GR"/>
              </w:rPr>
            </w:pPr>
            <w:r w:rsidRPr="00145EBC">
              <w:rPr>
                <w:sz w:val="24"/>
                <w:szCs w:val="24"/>
              </w:rPr>
              <w:t>Frame</w:t>
            </w:r>
            <w:r w:rsidRPr="00145EBC">
              <w:rPr>
                <w:sz w:val="24"/>
                <w:szCs w:val="24"/>
                <w:lang w:val="el-GR"/>
              </w:rPr>
              <w:t xml:space="preserve"> </w:t>
            </w:r>
            <w:r w:rsidRPr="00145EBC">
              <w:rPr>
                <w:sz w:val="24"/>
                <w:szCs w:val="24"/>
              </w:rPr>
              <w:t>Layout</w:t>
            </w:r>
            <w:r w:rsidRPr="00145EBC">
              <w:rPr>
                <w:sz w:val="24"/>
                <w:szCs w:val="24"/>
                <w:lang w:val="el-GR"/>
              </w:rPr>
              <w:t xml:space="preserve"> είναι ένα </w:t>
            </w:r>
            <w:r w:rsidRPr="00145EBC">
              <w:rPr>
                <w:sz w:val="24"/>
                <w:szCs w:val="24"/>
              </w:rPr>
              <w:t>view</w:t>
            </w:r>
            <w:r w:rsidRPr="00145EBC">
              <w:rPr>
                <w:sz w:val="24"/>
                <w:szCs w:val="24"/>
                <w:lang w:val="el-GR"/>
              </w:rPr>
              <w:t xml:space="preserve"> </w:t>
            </w:r>
            <w:r w:rsidRPr="00145EBC">
              <w:rPr>
                <w:sz w:val="24"/>
                <w:szCs w:val="24"/>
              </w:rPr>
              <w:t>group</w:t>
            </w:r>
            <w:r w:rsidRPr="00145EBC">
              <w:rPr>
                <w:sz w:val="24"/>
                <w:szCs w:val="24"/>
                <w:lang w:val="el-GR"/>
              </w:rPr>
              <w:t xml:space="preserve"> που δεσμεύει μια συγκεκριμένη θέση στην οθόνη η οποία χρησιμοποιείται για να εμφανιστεί ένα μόνο </w:t>
            </w:r>
            <w:r w:rsidRPr="00145EBC">
              <w:rPr>
                <w:sz w:val="24"/>
                <w:szCs w:val="24"/>
              </w:rPr>
              <w:t>view</w:t>
            </w:r>
            <w:r w:rsidRPr="00145EBC">
              <w:rPr>
                <w:sz w:val="24"/>
                <w:szCs w:val="24"/>
                <w:lang w:val="el-GR"/>
              </w:rPr>
              <w:t>.</w:t>
            </w:r>
          </w:p>
        </w:tc>
      </w:tr>
      <w:tr w:rsidR="00C52522" w:rsidRPr="00AD1DD6" w14:paraId="4448C7FB" w14:textId="77777777" w:rsidTr="007950DD">
        <w:trPr>
          <w:trHeight w:val="549"/>
          <w:jc w:val="center"/>
        </w:trPr>
        <w:tc>
          <w:tcPr>
            <w:tcW w:w="1795" w:type="dxa"/>
          </w:tcPr>
          <w:p w14:paraId="1E9BB53F" w14:textId="77777777" w:rsidR="00C52522" w:rsidRPr="00145EBC" w:rsidRDefault="00C52522" w:rsidP="007950DD">
            <w:pPr>
              <w:pStyle w:val="a6"/>
              <w:ind w:left="0"/>
              <w:jc w:val="both"/>
              <w:rPr>
                <w:sz w:val="24"/>
                <w:szCs w:val="24"/>
                <w:lang w:val="el-GR"/>
              </w:rPr>
            </w:pPr>
            <w:r w:rsidRPr="00145EBC">
              <w:rPr>
                <w:sz w:val="24"/>
                <w:szCs w:val="24"/>
              </w:rPr>
              <w:t>List</w:t>
            </w:r>
            <w:r w:rsidRPr="00145EBC">
              <w:rPr>
                <w:sz w:val="24"/>
                <w:szCs w:val="24"/>
                <w:lang w:val="el-GR"/>
              </w:rPr>
              <w:t xml:space="preserve"> </w:t>
            </w:r>
            <w:r w:rsidRPr="00145EBC">
              <w:rPr>
                <w:sz w:val="24"/>
                <w:szCs w:val="24"/>
              </w:rPr>
              <w:t>Layout</w:t>
            </w:r>
          </w:p>
        </w:tc>
        <w:tc>
          <w:tcPr>
            <w:tcW w:w="5093" w:type="dxa"/>
          </w:tcPr>
          <w:p w14:paraId="5684EB6E" w14:textId="77777777" w:rsidR="00C52522" w:rsidRPr="00145EBC" w:rsidRDefault="00C52522" w:rsidP="007950DD">
            <w:pPr>
              <w:pStyle w:val="a6"/>
              <w:ind w:left="0"/>
              <w:jc w:val="both"/>
              <w:rPr>
                <w:sz w:val="24"/>
                <w:szCs w:val="24"/>
                <w:lang w:val="el-GR"/>
              </w:rPr>
            </w:pPr>
            <w:r w:rsidRPr="00145EBC">
              <w:rPr>
                <w:sz w:val="24"/>
                <w:szCs w:val="24"/>
              </w:rPr>
              <w:t>List</w:t>
            </w:r>
            <w:r w:rsidRPr="00145EBC">
              <w:rPr>
                <w:sz w:val="24"/>
                <w:szCs w:val="24"/>
                <w:lang w:val="el-GR"/>
              </w:rPr>
              <w:t xml:space="preserve"> </w:t>
            </w:r>
            <w:r w:rsidRPr="00145EBC">
              <w:rPr>
                <w:sz w:val="24"/>
                <w:szCs w:val="24"/>
              </w:rPr>
              <w:t>Layout</w:t>
            </w:r>
            <w:r w:rsidRPr="00145EBC">
              <w:rPr>
                <w:sz w:val="24"/>
                <w:szCs w:val="24"/>
                <w:lang w:val="el-GR"/>
              </w:rPr>
              <w:t xml:space="preserve"> είναι ένα </w:t>
            </w:r>
            <w:r w:rsidRPr="00145EBC">
              <w:rPr>
                <w:sz w:val="24"/>
                <w:szCs w:val="24"/>
              </w:rPr>
              <w:t>view</w:t>
            </w:r>
            <w:r w:rsidRPr="00145EBC">
              <w:rPr>
                <w:sz w:val="24"/>
                <w:szCs w:val="24"/>
                <w:lang w:val="el-GR"/>
              </w:rPr>
              <w:t xml:space="preserve"> </w:t>
            </w:r>
            <w:r w:rsidRPr="00145EBC">
              <w:rPr>
                <w:sz w:val="24"/>
                <w:szCs w:val="24"/>
              </w:rPr>
              <w:t>group</w:t>
            </w:r>
            <w:r w:rsidRPr="00145EBC">
              <w:rPr>
                <w:sz w:val="24"/>
                <w:szCs w:val="24"/>
                <w:lang w:val="el-GR"/>
              </w:rPr>
              <w:t xml:space="preserve"> που εμφανίζει μια λίστα από αντικείμενα.</w:t>
            </w:r>
          </w:p>
        </w:tc>
      </w:tr>
      <w:tr w:rsidR="00C52522" w:rsidRPr="00AD1DD6" w14:paraId="66201F83" w14:textId="77777777" w:rsidTr="007950DD">
        <w:trPr>
          <w:trHeight w:val="549"/>
          <w:jc w:val="center"/>
        </w:trPr>
        <w:tc>
          <w:tcPr>
            <w:tcW w:w="1795" w:type="dxa"/>
          </w:tcPr>
          <w:p w14:paraId="372CCD0A" w14:textId="77777777" w:rsidR="00C52522" w:rsidRPr="00145EBC" w:rsidRDefault="00C52522" w:rsidP="007950DD">
            <w:pPr>
              <w:pStyle w:val="a6"/>
              <w:ind w:left="0"/>
              <w:jc w:val="both"/>
              <w:rPr>
                <w:sz w:val="24"/>
                <w:szCs w:val="24"/>
                <w:lang w:val="el-GR"/>
              </w:rPr>
            </w:pPr>
            <w:r w:rsidRPr="00145EBC">
              <w:rPr>
                <w:sz w:val="24"/>
                <w:szCs w:val="24"/>
              </w:rPr>
              <w:t>Grid</w:t>
            </w:r>
            <w:r w:rsidRPr="00145EBC">
              <w:rPr>
                <w:sz w:val="24"/>
                <w:szCs w:val="24"/>
                <w:lang w:val="el-GR"/>
              </w:rPr>
              <w:t xml:space="preserve"> </w:t>
            </w:r>
            <w:r w:rsidRPr="00145EBC">
              <w:rPr>
                <w:sz w:val="24"/>
                <w:szCs w:val="24"/>
              </w:rPr>
              <w:t>Layout</w:t>
            </w:r>
          </w:p>
        </w:tc>
        <w:tc>
          <w:tcPr>
            <w:tcW w:w="5093" w:type="dxa"/>
          </w:tcPr>
          <w:p w14:paraId="4CC2BED7" w14:textId="77777777" w:rsidR="00C52522" w:rsidRPr="00145EBC" w:rsidRDefault="00C52522" w:rsidP="007950DD">
            <w:pPr>
              <w:pStyle w:val="a6"/>
              <w:tabs>
                <w:tab w:val="left" w:pos="1170"/>
              </w:tabs>
              <w:ind w:left="0"/>
              <w:jc w:val="both"/>
              <w:rPr>
                <w:sz w:val="24"/>
                <w:szCs w:val="24"/>
                <w:lang w:val="el-GR"/>
              </w:rPr>
            </w:pPr>
            <w:r w:rsidRPr="00145EBC">
              <w:rPr>
                <w:sz w:val="24"/>
                <w:szCs w:val="24"/>
              </w:rPr>
              <w:t>Grid</w:t>
            </w:r>
            <w:r w:rsidRPr="00145EBC">
              <w:rPr>
                <w:sz w:val="24"/>
                <w:szCs w:val="24"/>
                <w:lang w:val="el-GR"/>
              </w:rPr>
              <w:t xml:space="preserve"> </w:t>
            </w:r>
            <w:r w:rsidRPr="00145EBC">
              <w:rPr>
                <w:sz w:val="24"/>
                <w:szCs w:val="24"/>
              </w:rPr>
              <w:t>Layout</w:t>
            </w:r>
            <w:r w:rsidRPr="00145EBC">
              <w:rPr>
                <w:sz w:val="24"/>
                <w:szCs w:val="24"/>
                <w:lang w:val="el-GR"/>
              </w:rPr>
              <w:t xml:space="preserve"> είναι ένα </w:t>
            </w:r>
            <w:r w:rsidRPr="00145EBC">
              <w:rPr>
                <w:sz w:val="24"/>
                <w:szCs w:val="24"/>
              </w:rPr>
              <w:t>view</w:t>
            </w:r>
            <w:r w:rsidRPr="00145EBC">
              <w:rPr>
                <w:sz w:val="24"/>
                <w:szCs w:val="24"/>
                <w:lang w:val="el-GR"/>
              </w:rPr>
              <w:t xml:space="preserve"> </w:t>
            </w:r>
            <w:r w:rsidRPr="00145EBC">
              <w:rPr>
                <w:sz w:val="24"/>
                <w:szCs w:val="24"/>
              </w:rPr>
              <w:t>group</w:t>
            </w:r>
            <w:r w:rsidRPr="00145EBC">
              <w:rPr>
                <w:sz w:val="24"/>
                <w:szCs w:val="24"/>
                <w:lang w:val="el-GR"/>
              </w:rPr>
              <w:t xml:space="preserve"> που εμφανίζει αντικείμενα σε ένα πλέγμα δύο διαστάσεων.</w:t>
            </w:r>
          </w:p>
        </w:tc>
      </w:tr>
    </w:tbl>
    <w:p w14:paraId="7965C385" w14:textId="77777777" w:rsidR="00C52522" w:rsidRPr="00B2025E" w:rsidRDefault="00C52522" w:rsidP="00C52522">
      <w:pPr>
        <w:pStyle w:val="a6"/>
        <w:ind w:left="0" w:firstLine="180"/>
        <w:jc w:val="center"/>
        <w:rPr>
          <w:sz w:val="16"/>
          <w:szCs w:val="24"/>
          <w:lang w:val="el-GR"/>
        </w:rPr>
      </w:pPr>
      <w:r>
        <w:rPr>
          <w:sz w:val="16"/>
          <w:szCs w:val="24"/>
          <w:lang w:val="el-GR"/>
        </w:rPr>
        <w:t xml:space="preserve">Πίνακας 2 </w:t>
      </w:r>
      <w:r w:rsidRPr="00B2025E">
        <w:rPr>
          <w:sz w:val="16"/>
          <w:szCs w:val="24"/>
          <w:lang w:val="el-GR"/>
        </w:rPr>
        <w:t xml:space="preserve">: </w:t>
      </w:r>
      <w:r>
        <w:rPr>
          <w:sz w:val="16"/>
          <w:szCs w:val="24"/>
        </w:rPr>
        <w:t>Layouts</w:t>
      </w:r>
    </w:p>
    <w:p w14:paraId="500ACAD7" w14:textId="77777777" w:rsidR="00C52522" w:rsidRPr="00B2025E" w:rsidRDefault="00C52522" w:rsidP="00C52522">
      <w:pPr>
        <w:pStyle w:val="a6"/>
        <w:ind w:left="0" w:firstLine="180"/>
        <w:jc w:val="both"/>
        <w:rPr>
          <w:sz w:val="24"/>
          <w:szCs w:val="24"/>
          <w:lang w:val="el-GR"/>
        </w:rPr>
      </w:pPr>
    </w:p>
    <w:p w14:paraId="491467F5" w14:textId="77777777" w:rsidR="00C52522" w:rsidRPr="004D05D6" w:rsidRDefault="001B08C2">
      <w:pPr>
        <w:pStyle w:val="3"/>
        <w:rPr>
          <w:b/>
          <w:sz w:val="28"/>
          <w:u w:val="single"/>
          <w:lang w:val="el-GR"/>
          <w:rPrChange w:id="1126" w:author="Gladiator Gladiator" w:date="2018-05-23T20:44:00Z">
            <w:rPr>
              <w:b/>
              <w:lang w:val="el-GR"/>
            </w:rPr>
          </w:rPrChange>
        </w:rPr>
        <w:pPrChange w:id="1127" w:author="Gladiator Gladiator" w:date="2018-05-23T20:44:00Z">
          <w:pPr>
            <w:pStyle w:val="a6"/>
            <w:ind w:left="0"/>
            <w:jc w:val="both"/>
          </w:pPr>
        </w:pPrChange>
      </w:pPr>
      <w:r w:rsidRPr="004D05D6">
        <w:rPr>
          <w:sz w:val="28"/>
          <w:u w:val="single"/>
          <w:lang w:val="el-GR"/>
          <w:rPrChange w:id="1128" w:author="Gladiator Gladiator" w:date="2018-05-23T20:44:00Z">
            <w:rPr>
              <w:lang w:val="el-GR"/>
            </w:rPr>
          </w:rPrChange>
        </w:rPr>
        <w:t>4</w:t>
      </w:r>
      <w:r w:rsidR="00A64FBF" w:rsidRPr="004D05D6">
        <w:rPr>
          <w:sz w:val="28"/>
          <w:u w:val="single"/>
          <w:lang w:val="el-GR"/>
          <w:rPrChange w:id="1129" w:author="Gladiator Gladiator" w:date="2018-05-23T20:44:00Z">
            <w:rPr>
              <w:lang w:val="el-GR"/>
            </w:rPr>
          </w:rPrChange>
        </w:rPr>
        <w:t xml:space="preserve">.4.4 </w:t>
      </w:r>
      <w:r w:rsidR="00A64FBF" w:rsidRPr="004D05D6">
        <w:rPr>
          <w:sz w:val="28"/>
          <w:u w:val="single"/>
          <w:rPrChange w:id="1130" w:author="Gladiator Gladiator" w:date="2018-05-23T20:44:00Z">
            <w:rPr/>
          </w:rPrChange>
        </w:rPr>
        <w:t>Intents</w:t>
      </w:r>
    </w:p>
    <w:p w14:paraId="2EE4F148" w14:textId="77777777" w:rsidR="00C52522" w:rsidRPr="006C3641" w:rsidRDefault="00C52522" w:rsidP="00C52522">
      <w:pPr>
        <w:pStyle w:val="a6"/>
        <w:ind w:left="0" w:firstLine="180"/>
        <w:jc w:val="both"/>
        <w:rPr>
          <w:sz w:val="24"/>
          <w:szCs w:val="24"/>
          <w:lang w:val="el-GR"/>
        </w:rPr>
      </w:pPr>
      <w:r>
        <w:rPr>
          <w:sz w:val="24"/>
          <w:szCs w:val="24"/>
          <w:lang w:val="el-GR"/>
        </w:rPr>
        <w:t xml:space="preserve">Ένα </w:t>
      </w:r>
      <w:r>
        <w:rPr>
          <w:sz w:val="24"/>
          <w:szCs w:val="24"/>
        </w:rPr>
        <w:t>intent</w:t>
      </w:r>
      <w:r w:rsidRPr="006C3641">
        <w:rPr>
          <w:sz w:val="24"/>
          <w:szCs w:val="24"/>
          <w:lang w:val="el-GR"/>
        </w:rPr>
        <w:t xml:space="preserve"> </w:t>
      </w:r>
      <w:r>
        <w:rPr>
          <w:sz w:val="24"/>
          <w:szCs w:val="24"/>
          <w:lang w:val="el-GR"/>
        </w:rPr>
        <w:t xml:space="preserve">είναι μια δομή δεδομένων που περιέχει τις απαραίτητες πληροφορίες για μια ενέργεια που θέλουμε να εκτελέσουμε. Το στιγμιότυπο της κλάσης </w:t>
      </w:r>
      <w:r>
        <w:rPr>
          <w:sz w:val="24"/>
          <w:szCs w:val="24"/>
        </w:rPr>
        <w:t>intent</w:t>
      </w:r>
      <w:r w:rsidRPr="006C3641">
        <w:rPr>
          <w:sz w:val="24"/>
          <w:szCs w:val="24"/>
          <w:lang w:val="el-GR"/>
        </w:rPr>
        <w:t xml:space="preserve"> </w:t>
      </w:r>
      <w:r>
        <w:rPr>
          <w:sz w:val="24"/>
          <w:szCs w:val="24"/>
          <w:lang w:val="el-GR"/>
        </w:rPr>
        <w:t xml:space="preserve">μπορεί να περιέχει διάφορες πληροφορίες που χρειάζονται για την επιτυχή εκτέλεση της περιγραφόμενης ενέργειας. Στον παρακάτω πίνακα βλέπουμε τις πληροφορίες που μπορεί να περιέχει ένα </w:t>
      </w:r>
      <w:r>
        <w:rPr>
          <w:sz w:val="24"/>
          <w:szCs w:val="24"/>
        </w:rPr>
        <w:t>intent</w:t>
      </w:r>
      <w:r w:rsidRPr="006C3641">
        <w:rPr>
          <w:sz w:val="24"/>
          <w:szCs w:val="24"/>
          <w:lang w:val="el-GR"/>
        </w:rPr>
        <w:t>.</w:t>
      </w:r>
    </w:p>
    <w:tbl>
      <w:tblPr>
        <w:tblStyle w:val="ab"/>
        <w:tblW w:w="0" w:type="auto"/>
        <w:tblLook w:val="04A0" w:firstRow="1" w:lastRow="0" w:firstColumn="1" w:lastColumn="0" w:noHBand="0" w:noVBand="1"/>
      </w:tblPr>
      <w:tblGrid>
        <w:gridCol w:w="1345"/>
        <w:gridCol w:w="8005"/>
      </w:tblGrid>
      <w:tr w:rsidR="00C52522" w14:paraId="0766BA3C" w14:textId="77777777" w:rsidTr="007950DD">
        <w:tc>
          <w:tcPr>
            <w:tcW w:w="1345" w:type="dxa"/>
          </w:tcPr>
          <w:p w14:paraId="20091161" w14:textId="77777777" w:rsidR="00C52522" w:rsidRPr="006C3641" w:rsidRDefault="00C52522" w:rsidP="007950DD">
            <w:pPr>
              <w:pStyle w:val="a6"/>
              <w:ind w:left="0"/>
              <w:jc w:val="center"/>
              <w:rPr>
                <w:b/>
                <w:sz w:val="24"/>
                <w:szCs w:val="24"/>
                <w:lang w:val="el-GR"/>
              </w:rPr>
            </w:pPr>
            <w:r w:rsidRPr="006C3641">
              <w:rPr>
                <w:b/>
                <w:sz w:val="24"/>
                <w:szCs w:val="24"/>
                <w:lang w:val="el-GR"/>
              </w:rPr>
              <w:t>Πληροφορία</w:t>
            </w:r>
          </w:p>
        </w:tc>
        <w:tc>
          <w:tcPr>
            <w:tcW w:w="8005" w:type="dxa"/>
          </w:tcPr>
          <w:p w14:paraId="16EC6EE3" w14:textId="77777777" w:rsidR="00C52522" w:rsidRPr="006C3641" w:rsidRDefault="00C52522" w:rsidP="007950DD">
            <w:pPr>
              <w:pStyle w:val="a6"/>
              <w:ind w:left="0"/>
              <w:jc w:val="center"/>
              <w:rPr>
                <w:b/>
                <w:sz w:val="24"/>
                <w:szCs w:val="24"/>
                <w:lang w:val="el-GR"/>
              </w:rPr>
            </w:pPr>
            <w:r w:rsidRPr="006C3641">
              <w:rPr>
                <w:b/>
                <w:sz w:val="24"/>
                <w:szCs w:val="24"/>
                <w:lang w:val="el-GR"/>
              </w:rPr>
              <w:t>Περιγραφή</w:t>
            </w:r>
          </w:p>
        </w:tc>
      </w:tr>
      <w:tr w:rsidR="00C52522" w:rsidRPr="00AD1DD6" w14:paraId="79994A8F" w14:textId="77777777" w:rsidTr="007950DD">
        <w:tc>
          <w:tcPr>
            <w:tcW w:w="1345" w:type="dxa"/>
          </w:tcPr>
          <w:p w14:paraId="0B033304" w14:textId="77777777" w:rsidR="00C52522" w:rsidRPr="006C3641" w:rsidRDefault="00C52522" w:rsidP="007950DD">
            <w:pPr>
              <w:pStyle w:val="a6"/>
              <w:ind w:left="0"/>
              <w:jc w:val="center"/>
              <w:rPr>
                <w:sz w:val="24"/>
                <w:szCs w:val="24"/>
                <w:lang w:val="el-GR"/>
              </w:rPr>
            </w:pPr>
            <w:r>
              <w:rPr>
                <w:sz w:val="24"/>
                <w:szCs w:val="24"/>
                <w:lang w:val="el-GR"/>
              </w:rPr>
              <w:t>Όνομα Στοιχείου</w:t>
            </w:r>
          </w:p>
        </w:tc>
        <w:tc>
          <w:tcPr>
            <w:tcW w:w="8005" w:type="dxa"/>
          </w:tcPr>
          <w:p w14:paraId="14C8E22B" w14:textId="77777777" w:rsidR="00C52522" w:rsidRPr="006C3641" w:rsidRDefault="00C52522" w:rsidP="007950DD">
            <w:pPr>
              <w:pStyle w:val="a6"/>
              <w:ind w:left="0"/>
              <w:jc w:val="both"/>
              <w:rPr>
                <w:sz w:val="24"/>
                <w:szCs w:val="24"/>
                <w:lang w:val="el-GR"/>
              </w:rPr>
            </w:pPr>
            <w:r w:rsidRPr="006C3641">
              <w:rPr>
                <w:sz w:val="24"/>
                <w:lang w:val="el-GR"/>
              </w:rPr>
              <w:t xml:space="preserve">Ένα </w:t>
            </w:r>
            <w:r w:rsidRPr="006C3641">
              <w:rPr>
                <w:sz w:val="24"/>
              </w:rPr>
              <w:t>intent</w:t>
            </w:r>
            <w:r w:rsidRPr="006C3641">
              <w:rPr>
                <w:sz w:val="24"/>
                <w:lang w:val="el-GR"/>
              </w:rPr>
              <w:t xml:space="preserve"> μπορεί να περιέχει το όνομα του στοιχείου (πλήρες όνομα κλάσης) που προορίζεται να χειριστεί την ενέργεια που επιθυμούμε να εκτελεστεί. Το πεδίο αυτό είναι προαιρετικό. Αν είναι ορισμένο τότε το </w:t>
            </w:r>
            <w:r w:rsidRPr="006C3641">
              <w:rPr>
                <w:sz w:val="24"/>
              </w:rPr>
              <w:t>intent</w:t>
            </w:r>
            <w:r w:rsidRPr="006C3641">
              <w:rPr>
                <w:sz w:val="24"/>
                <w:lang w:val="el-GR"/>
              </w:rPr>
              <w:t xml:space="preserve"> παραδίδεται σε ένα στιγμιότυπο της κλάσης που έχουμε καθορίσει, αλλιώς το </w:t>
            </w:r>
            <w:r w:rsidRPr="006C3641">
              <w:rPr>
                <w:sz w:val="24"/>
              </w:rPr>
              <w:t>Android</w:t>
            </w:r>
            <w:r w:rsidRPr="006C3641">
              <w:rPr>
                <w:sz w:val="24"/>
                <w:lang w:val="el-GR"/>
              </w:rPr>
              <w:t xml:space="preserve"> αναζητά κάποιον κατάλληλο στόχο για να χειριστεί το </w:t>
            </w:r>
            <w:r w:rsidRPr="006C3641">
              <w:rPr>
                <w:sz w:val="24"/>
              </w:rPr>
              <w:t>intent</w:t>
            </w:r>
            <w:r w:rsidRPr="006C3641">
              <w:rPr>
                <w:sz w:val="24"/>
                <w:lang w:val="el-GR"/>
              </w:rPr>
              <w:t xml:space="preserve"> αυτό βασιζόμενο σε άλλες πληροφορίες μέσα στο στιγμιότυπο της </w:t>
            </w:r>
            <w:r w:rsidRPr="006C3641">
              <w:rPr>
                <w:sz w:val="24"/>
              </w:rPr>
              <w:t>intent</w:t>
            </w:r>
            <w:r w:rsidRPr="006C3641">
              <w:rPr>
                <w:sz w:val="24"/>
                <w:lang w:val="el-GR"/>
              </w:rPr>
              <w:t>.</w:t>
            </w:r>
          </w:p>
        </w:tc>
      </w:tr>
      <w:tr w:rsidR="00C52522" w:rsidRPr="00AD1DD6" w14:paraId="15B0CDFC" w14:textId="77777777" w:rsidTr="007950DD">
        <w:tc>
          <w:tcPr>
            <w:tcW w:w="1345" w:type="dxa"/>
          </w:tcPr>
          <w:p w14:paraId="08CE3FF9" w14:textId="77777777" w:rsidR="00C52522" w:rsidRDefault="00C52522" w:rsidP="007950DD">
            <w:pPr>
              <w:pStyle w:val="a6"/>
              <w:ind w:left="0"/>
              <w:jc w:val="center"/>
              <w:rPr>
                <w:sz w:val="24"/>
                <w:szCs w:val="24"/>
                <w:lang w:val="el-GR"/>
              </w:rPr>
            </w:pPr>
            <w:r>
              <w:rPr>
                <w:sz w:val="24"/>
                <w:szCs w:val="24"/>
                <w:lang w:val="el-GR"/>
              </w:rPr>
              <w:t>Ενέργεια</w:t>
            </w:r>
          </w:p>
        </w:tc>
        <w:tc>
          <w:tcPr>
            <w:tcW w:w="8005" w:type="dxa"/>
          </w:tcPr>
          <w:p w14:paraId="6B78D5D9" w14:textId="6ED1031E" w:rsidR="00C52522" w:rsidRPr="006C3641" w:rsidRDefault="00C52522" w:rsidP="007950DD">
            <w:pPr>
              <w:pStyle w:val="a6"/>
              <w:ind w:left="0"/>
              <w:jc w:val="both"/>
              <w:rPr>
                <w:sz w:val="24"/>
                <w:szCs w:val="24"/>
                <w:lang w:val="el-GR"/>
              </w:rPr>
            </w:pPr>
            <w:r w:rsidRPr="006C3641">
              <w:rPr>
                <w:sz w:val="24"/>
                <w:lang w:val="el-GR"/>
              </w:rPr>
              <w:t>Περιγράφει την ενέργει που πρέπει να εκτελεστεί (ή το μήνυμα που μεταδίδεται</w:t>
            </w:r>
            <w:del w:id="1131" w:author="goumop" w:date="2018-05-29T15:12:00Z">
              <w:r w:rsidRPr="006C3641" w:rsidDel="002A2F1B">
                <w:rPr>
                  <w:sz w:val="24"/>
                  <w:lang w:val="el-GR"/>
                </w:rPr>
                <w:delText xml:space="preserve"> ,</w:delText>
              </w:r>
            </w:del>
            <w:ins w:id="1132" w:author="goumop" w:date="2018-05-29T15:12:00Z">
              <w:r w:rsidR="002A2F1B">
                <w:rPr>
                  <w:sz w:val="24"/>
                  <w:lang w:val="el-GR"/>
                </w:rPr>
                <w:t xml:space="preserve">, </w:t>
              </w:r>
            </w:ins>
            <w:r w:rsidRPr="006C3641">
              <w:rPr>
                <w:sz w:val="24"/>
                <w:lang w:val="el-GR"/>
              </w:rPr>
              <w:t xml:space="preserve"> σε περίπτωση που κάνουμε </w:t>
            </w:r>
            <w:r w:rsidRPr="006C3641">
              <w:rPr>
                <w:sz w:val="24"/>
              </w:rPr>
              <w:t>broadcast</w:t>
            </w:r>
            <w:r w:rsidRPr="006C3641">
              <w:rPr>
                <w:sz w:val="24"/>
                <w:lang w:val="el-GR"/>
              </w:rPr>
              <w:t xml:space="preserve"> κάποιο συμβάν). Η κλάση </w:t>
            </w:r>
            <w:r w:rsidRPr="006C3641">
              <w:rPr>
                <w:sz w:val="24"/>
              </w:rPr>
              <w:t>intent</w:t>
            </w:r>
            <w:r w:rsidRPr="006C3641">
              <w:rPr>
                <w:sz w:val="24"/>
                <w:lang w:val="el-GR"/>
              </w:rPr>
              <w:t xml:space="preserve"> πε</w:t>
            </w:r>
            <w:r w:rsidRPr="006C3641">
              <w:rPr>
                <w:sz w:val="24"/>
                <w:lang w:val="el-GR"/>
              </w:rPr>
              <w:lastRenderedPageBreak/>
              <w:t>ριλαμβάνει έναν αριθμό από σταθερές που καθορίζουν διάφορες προκαθορισμένες ενέργειες. Ο προγραμματιστής μπορεί να ορίσει και δικές του ενέργειες και στην συνέχεια να αναπτύξει εφαρμογές που αποκρίνονται σε αυτές.</w:t>
            </w:r>
          </w:p>
        </w:tc>
      </w:tr>
      <w:tr w:rsidR="00C52522" w:rsidRPr="00AD1DD6" w14:paraId="35A00478" w14:textId="77777777" w:rsidTr="007950DD">
        <w:tc>
          <w:tcPr>
            <w:tcW w:w="1345" w:type="dxa"/>
          </w:tcPr>
          <w:p w14:paraId="3ADB029B" w14:textId="77777777" w:rsidR="00C52522" w:rsidRDefault="00C52522" w:rsidP="007950DD">
            <w:pPr>
              <w:pStyle w:val="a6"/>
              <w:ind w:left="0"/>
              <w:jc w:val="center"/>
              <w:rPr>
                <w:sz w:val="24"/>
                <w:szCs w:val="24"/>
                <w:lang w:val="el-GR"/>
              </w:rPr>
            </w:pPr>
            <w:r>
              <w:rPr>
                <w:sz w:val="24"/>
                <w:szCs w:val="24"/>
                <w:lang w:val="el-GR"/>
              </w:rPr>
              <w:lastRenderedPageBreak/>
              <w:t>Δεδομένα</w:t>
            </w:r>
          </w:p>
        </w:tc>
        <w:tc>
          <w:tcPr>
            <w:tcW w:w="8005" w:type="dxa"/>
          </w:tcPr>
          <w:p w14:paraId="7EFFC7C6" w14:textId="77777777" w:rsidR="00C52522" w:rsidRPr="006C3641" w:rsidRDefault="00C52522" w:rsidP="007950DD">
            <w:pPr>
              <w:pStyle w:val="a6"/>
              <w:ind w:left="0"/>
              <w:jc w:val="both"/>
              <w:rPr>
                <w:sz w:val="24"/>
                <w:szCs w:val="24"/>
                <w:lang w:val="el-GR"/>
              </w:rPr>
            </w:pPr>
            <w:r w:rsidRPr="006C3641">
              <w:rPr>
                <w:sz w:val="24"/>
                <w:lang w:val="el-GR"/>
              </w:rPr>
              <w:t>Τα δεδομένα πάνω στα οποία θα εκτελεστεί η ενέργεια. Για κάθε ενέργει απαιτούνται και διαφορετικής μορφής δεδομένα.</w:t>
            </w:r>
          </w:p>
        </w:tc>
      </w:tr>
      <w:tr w:rsidR="00C52522" w:rsidRPr="00AD1DD6" w14:paraId="5DBBCD3F" w14:textId="77777777" w:rsidTr="007950DD">
        <w:tc>
          <w:tcPr>
            <w:tcW w:w="1345" w:type="dxa"/>
          </w:tcPr>
          <w:p w14:paraId="56D84E14" w14:textId="77777777" w:rsidR="00C52522" w:rsidRDefault="00C52522" w:rsidP="007950DD">
            <w:pPr>
              <w:pStyle w:val="a6"/>
              <w:ind w:left="0"/>
              <w:jc w:val="center"/>
              <w:rPr>
                <w:sz w:val="24"/>
                <w:szCs w:val="24"/>
                <w:lang w:val="el-GR"/>
              </w:rPr>
            </w:pPr>
            <w:r>
              <w:rPr>
                <w:sz w:val="24"/>
                <w:szCs w:val="24"/>
                <w:lang w:val="el-GR"/>
              </w:rPr>
              <w:t>Κατηγορία</w:t>
            </w:r>
          </w:p>
        </w:tc>
        <w:tc>
          <w:tcPr>
            <w:tcW w:w="8005" w:type="dxa"/>
          </w:tcPr>
          <w:p w14:paraId="433830FA" w14:textId="16E5FD37" w:rsidR="00C52522" w:rsidRPr="006C3641" w:rsidRDefault="00C52522" w:rsidP="007950DD">
            <w:pPr>
              <w:pStyle w:val="a6"/>
              <w:tabs>
                <w:tab w:val="left" w:pos="1410"/>
              </w:tabs>
              <w:ind w:left="0"/>
              <w:jc w:val="both"/>
              <w:rPr>
                <w:sz w:val="24"/>
                <w:szCs w:val="24"/>
                <w:lang w:val="el-GR"/>
              </w:rPr>
            </w:pPr>
            <w:r w:rsidRPr="006C3641">
              <w:rPr>
                <w:sz w:val="24"/>
                <w:lang w:val="el-GR"/>
              </w:rPr>
              <w:t xml:space="preserve">Το πεδίο αυτό παρέχει επιπλέον λεπτομέρειες για την οντότητα που θέλουμε να χειριστεί το </w:t>
            </w:r>
            <w:r w:rsidRPr="006C3641">
              <w:rPr>
                <w:sz w:val="24"/>
              </w:rPr>
              <w:t>intent</w:t>
            </w:r>
            <w:r w:rsidRPr="006C3641">
              <w:rPr>
                <w:sz w:val="24"/>
                <w:lang w:val="el-GR"/>
              </w:rPr>
              <w:t>. Όπως και στην περίπτωση των ενεργειών</w:t>
            </w:r>
            <w:del w:id="1133" w:author="goumop" w:date="2018-05-29T15:12:00Z">
              <w:r w:rsidRPr="006C3641" w:rsidDel="002A2F1B">
                <w:rPr>
                  <w:sz w:val="24"/>
                  <w:lang w:val="el-GR"/>
                </w:rPr>
                <w:delText xml:space="preserve"> ,</w:delText>
              </w:r>
            </w:del>
            <w:ins w:id="1134" w:author="goumop" w:date="2018-05-29T15:12:00Z">
              <w:r w:rsidR="002A2F1B">
                <w:rPr>
                  <w:sz w:val="24"/>
                  <w:lang w:val="el-GR"/>
                </w:rPr>
                <w:t xml:space="preserve">, </w:t>
              </w:r>
            </w:ins>
            <w:r w:rsidRPr="006C3641">
              <w:rPr>
                <w:sz w:val="24"/>
                <w:lang w:val="el-GR"/>
              </w:rPr>
              <w:t xml:space="preserve">έτσι και εδώ η κλάση </w:t>
            </w:r>
            <w:r w:rsidRPr="006C3641">
              <w:rPr>
                <w:sz w:val="24"/>
              </w:rPr>
              <w:t>intent</w:t>
            </w:r>
            <w:r w:rsidRPr="006C3641">
              <w:rPr>
                <w:sz w:val="24"/>
                <w:lang w:val="el-GR"/>
              </w:rPr>
              <w:t xml:space="preserve"> παρέχει σταθερές που περιγράφουν διάφορες προκαθορισμένες κατηγορίες.</w:t>
            </w:r>
          </w:p>
        </w:tc>
      </w:tr>
      <w:tr w:rsidR="00C52522" w:rsidRPr="00AD1DD6" w14:paraId="3ABBA8F7" w14:textId="77777777" w:rsidTr="007950DD">
        <w:tc>
          <w:tcPr>
            <w:tcW w:w="1345" w:type="dxa"/>
          </w:tcPr>
          <w:p w14:paraId="08BDCF58" w14:textId="77777777" w:rsidR="00C52522" w:rsidRPr="006C3641" w:rsidRDefault="00C52522" w:rsidP="007950DD">
            <w:pPr>
              <w:pStyle w:val="a6"/>
              <w:ind w:left="0"/>
              <w:jc w:val="center"/>
              <w:rPr>
                <w:sz w:val="24"/>
                <w:szCs w:val="24"/>
              </w:rPr>
            </w:pPr>
            <w:r>
              <w:rPr>
                <w:sz w:val="24"/>
                <w:szCs w:val="24"/>
              </w:rPr>
              <w:t>Extra</w:t>
            </w:r>
          </w:p>
        </w:tc>
        <w:tc>
          <w:tcPr>
            <w:tcW w:w="8005" w:type="dxa"/>
          </w:tcPr>
          <w:p w14:paraId="74C81432" w14:textId="77777777" w:rsidR="00C52522" w:rsidRPr="006C3641" w:rsidRDefault="00C52522" w:rsidP="007950DD">
            <w:pPr>
              <w:pStyle w:val="a6"/>
              <w:tabs>
                <w:tab w:val="left" w:pos="990"/>
              </w:tabs>
              <w:ind w:left="0"/>
              <w:jc w:val="both"/>
              <w:rPr>
                <w:sz w:val="24"/>
                <w:szCs w:val="24"/>
                <w:lang w:val="el-GR"/>
              </w:rPr>
            </w:pPr>
            <w:r w:rsidRPr="006C3641">
              <w:rPr>
                <w:sz w:val="24"/>
                <w:lang w:val="el-GR"/>
              </w:rPr>
              <w:t xml:space="preserve">Επιπλέον δεδομένα που θέλουμε να μεταφέρουμε στο </w:t>
            </w:r>
            <w:r w:rsidRPr="006C3641">
              <w:rPr>
                <w:sz w:val="24"/>
              </w:rPr>
              <w:t>intent</w:t>
            </w:r>
            <w:r w:rsidRPr="006C3641">
              <w:rPr>
                <w:sz w:val="24"/>
                <w:lang w:val="el-GR"/>
              </w:rPr>
              <w:t xml:space="preserve">. Τα δεδομένα αυτά αποθηκεύονται και ανακτώνται από το </w:t>
            </w:r>
            <w:r w:rsidRPr="006C3641">
              <w:rPr>
                <w:sz w:val="24"/>
              </w:rPr>
              <w:t>intent</w:t>
            </w:r>
            <w:r w:rsidRPr="006C3641">
              <w:rPr>
                <w:sz w:val="24"/>
                <w:lang w:val="el-GR"/>
              </w:rPr>
              <w:t xml:space="preserve"> με τις μεθόδους </w:t>
            </w:r>
            <w:r w:rsidRPr="006C3641">
              <w:rPr>
                <w:sz w:val="24"/>
              </w:rPr>
              <w:t>putExtras</w:t>
            </w:r>
            <w:r w:rsidRPr="006C3641">
              <w:rPr>
                <w:sz w:val="24"/>
                <w:lang w:val="el-GR"/>
              </w:rPr>
              <w:t xml:space="preserve">() και </w:t>
            </w:r>
            <w:r w:rsidRPr="006C3641">
              <w:rPr>
                <w:sz w:val="24"/>
              </w:rPr>
              <w:t>getExtras</w:t>
            </w:r>
            <w:r w:rsidRPr="006C3641">
              <w:rPr>
                <w:sz w:val="24"/>
                <w:lang w:val="el-GR"/>
              </w:rPr>
              <w:t>() σε μορφή ζευγαριών κλειδιού/τιμής.</w:t>
            </w:r>
          </w:p>
        </w:tc>
      </w:tr>
      <w:tr w:rsidR="00C52522" w:rsidRPr="00AD1DD6" w14:paraId="691D42B2" w14:textId="77777777" w:rsidTr="007950DD">
        <w:tc>
          <w:tcPr>
            <w:tcW w:w="1345" w:type="dxa"/>
          </w:tcPr>
          <w:p w14:paraId="4C4DEDA9" w14:textId="77777777" w:rsidR="00C52522" w:rsidRPr="006C3641" w:rsidRDefault="00C52522" w:rsidP="007950DD">
            <w:pPr>
              <w:pStyle w:val="a6"/>
              <w:ind w:left="0"/>
              <w:jc w:val="center"/>
              <w:rPr>
                <w:sz w:val="24"/>
                <w:szCs w:val="24"/>
              </w:rPr>
            </w:pPr>
            <w:r>
              <w:rPr>
                <w:sz w:val="24"/>
                <w:szCs w:val="24"/>
              </w:rPr>
              <w:t>Flags</w:t>
            </w:r>
          </w:p>
        </w:tc>
        <w:tc>
          <w:tcPr>
            <w:tcW w:w="8005" w:type="dxa"/>
          </w:tcPr>
          <w:p w14:paraId="64A355BE" w14:textId="77777777" w:rsidR="00C52522" w:rsidRPr="006C3641" w:rsidRDefault="00C52522" w:rsidP="007950DD">
            <w:pPr>
              <w:pStyle w:val="a6"/>
              <w:ind w:left="0"/>
              <w:jc w:val="both"/>
              <w:rPr>
                <w:sz w:val="24"/>
                <w:szCs w:val="24"/>
                <w:lang w:val="el-GR"/>
              </w:rPr>
            </w:pPr>
            <w:r w:rsidRPr="006C3641">
              <w:rPr>
                <w:sz w:val="24"/>
                <w:lang w:val="el-GR"/>
              </w:rPr>
              <w:t xml:space="preserve">Τιμές που καθορίζουν τον τρόπο που το </w:t>
            </w:r>
            <w:r w:rsidRPr="006C3641">
              <w:rPr>
                <w:sz w:val="24"/>
              </w:rPr>
              <w:t>Android</w:t>
            </w:r>
            <w:r w:rsidRPr="006C3641">
              <w:rPr>
                <w:sz w:val="24"/>
                <w:lang w:val="el-GR"/>
              </w:rPr>
              <w:t xml:space="preserve"> πρέπει να εκτελέσει ένα </w:t>
            </w:r>
            <w:r w:rsidRPr="006C3641">
              <w:rPr>
                <w:sz w:val="24"/>
              </w:rPr>
              <w:t>activity</w:t>
            </w:r>
            <w:r w:rsidRPr="006C3641">
              <w:rPr>
                <w:sz w:val="24"/>
                <w:lang w:val="el-GR"/>
              </w:rPr>
              <w:t xml:space="preserve"> καθώς και πως θα το χειριστεί μετά την εκκίνηση του.</w:t>
            </w:r>
          </w:p>
        </w:tc>
      </w:tr>
    </w:tbl>
    <w:p w14:paraId="22949D5A" w14:textId="77777777" w:rsidR="00C52522" w:rsidRPr="006C3641" w:rsidRDefault="00C52522" w:rsidP="00C52522">
      <w:pPr>
        <w:pStyle w:val="a6"/>
        <w:ind w:left="0" w:firstLine="180"/>
        <w:jc w:val="center"/>
        <w:rPr>
          <w:sz w:val="16"/>
          <w:szCs w:val="24"/>
          <w:lang w:val="el-GR"/>
        </w:rPr>
      </w:pPr>
      <w:r>
        <w:rPr>
          <w:sz w:val="16"/>
          <w:szCs w:val="24"/>
          <w:lang w:val="el-GR"/>
        </w:rPr>
        <w:t xml:space="preserve">Πίνακας 3 </w:t>
      </w:r>
      <w:r w:rsidRPr="006C3641">
        <w:rPr>
          <w:sz w:val="16"/>
          <w:szCs w:val="24"/>
          <w:lang w:val="el-GR"/>
        </w:rPr>
        <w:t xml:space="preserve">: </w:t>
      </w:r>
      <w:r>
        <w:rPr>
          <w:sz w:val="16"/>
          <w:szCs w:val="24"/>
        </w:rPr>
        <w:t>Intents</w:t>
      </w:r>
    </w:p>
    <w:p w14:paraId="3A6554BF" w14:textId="77777777" w:rsidR="00C52522" w:rsidRPr="00F66B0A" w:rsidRDefault="00C52522" w:rsidP="00C52522">
      <w:pPr>
        <w:pStyle w:val="a6"/>
        <w:ind w:left="0" w:firstLine="180"/>
        <w:jc w:val="center"/>
        <w:rPr>
          <w:sz w:val="16"/>
          <w:szCs w:val="24"/>
          <w:lang w:val="el-GR"/>
        </w:rPr>
      </w:pPr>
    </w:p>
    <w:p w14:paraId="5C70EF10" w14:textId="77777777" w:rsidR="00C52522" w:rsidRPr="006C3641" w:rsidRDefault="00C52522" w:rsidP="00C52522">
      <w:pPr>
        <w:ind w:firstLine="180"/>
        <w:jc w:val="both"/>
        <w:rPr>
          <w:sz w:val="24"/>
          <w:szCs w:val="24"/>
          <w:lang w:val="el-GR"/>
        </w:rPr>
      </w:pPr>
      <w:r>
        <w:rPr>
          <w:sz w:val="24"/>
          <w:szCs w:val="24"/>
          <w:lang w:val="el-GR"/>
        </w:rPr>
        <w:t xml:space="preserve">Ένα </w:t>
      </w:r>
      <w:r>
        <w:rPr>
          <w:sz w:val="24"/>
          <w:szCs w:val="24"/>
        </w:rPr>
        <w:t>intent</w:t>
      </w:r>
      <w:r w:rsidRPr="006C3641">
        <w:rPr>
          <w:sz w:val="24"/>
          <w:szCs w:val="24"/>
          <w:lang w:val="el-GR"/>
        </w:rPr>
        <w:t xml:space="preserve"> </w:t>
      </w:r>
      <w:r>
        <w:rPr>
          <w:sz w:val="24"/>
          <w:szCs w:val="24"/>
          <w:lang w:val="el-GR"/>
        </w:rPr>
        <w:t xml:space="preserve">μπορεί να είναι </w:t>
      </w:r>
      <w:r>
        <w:rPr>
          <w:sz w:val="24"/>
          <w:szCs w:val="24"/>
        </w:rPr>
        <w:t>explicit</w:t>
      </w:r>
      <w:r w:rsidRPr="006C3641">
        <w:rPr>
          <w:sz w:val="24"/>
          <w:szCs w:val="24"/>
          <w:lang w:val="el-GR"/>
        </w:rPr>
        <w:t xml:space="preserve"> </w:t>
      </w:r>
      <w:r>
        <w:rPr>
          <w:sz w:val="24"/>
          <w:szCs w:val="24"/>
          <w:lang w:val="el-GR"/>
        </w:rPr>
        <w:t xml:space="preserve">ή </w:t>
      </w:r>
      <w:r>
        <w:rPr>
          <w:sz w:val="24"/>
          <w:szCs w:val="24"/>
        </w:rPr>
        <w:t>implicit</w:t>
      </w:r>
      <w:r w:rsidRPr="006C3641">
        <w:rPr>
          <w:sz w:val="24"/>
          <w:szCs w:val="24"/>
          <w:lang w:val="el-GR"/>
        </w:rPr>
        <w:t>.</w:t>
      </w:r>
    </w:p>
    <w:p w14:paraId="7390242F" w14:textId="77777777" w:rsidR="00C52522" w:rsidRPr="006C3641" w:rsidRDefault="00C52522" w:rsidP="00C52522">
      <w:pPr>
        <w:pStyle w:val="a6"/>
        <w:numPr>
          <w:ilvl w:val="0"/>
          <w:numId w:val="27"/>
        </w:numPr>
        <w:jc w:val="both"/>
        <w:rPr>
          <w:sz w:val="24"/>
          <w:szCs w:val="24"/>
          <w:lang w:val="el-GR"/>
        </w:rPr>
      </w:pPr>
      <w:r>
        <w:rPr>
          <w:sz w:val="24"/>
          <w:szCs w:val="24"/>
        </w:rPr>
        <w:t>Explicit</w:t>
      </w:r>
    </w:p>
    <w:p w14:paraId="7BC90413" w14:textId="77777777" w:rsidR="00C52522" w:rsidRPr="006C3641" w:rsidRDefault="00C52522" w:rsidP="00C52522">
      <w:pPr>
        <w:pStyle w:val="a6"/>
        <w:ind w:left="900"/>
        <w:jc w:val="both"/>
        <w:rPr>
          <w:sz w:val="24"/>
          <w:szCs w:val="24"/>
          <w:lang w:val="el-GR"/>
        </w:rPr>
      </w:pPr>
      <w:r>
        <w:rPr>
          <w:sz w:val="24"/>
          <w:szCs w:val="24"/>
          <w:lang w:val="el-GR"/>
        </w:rPr>
        <w:t>Σε</w:t>
      </w:r>
      <w:r w:rsidRPr="006C3641">
        <w:rPr>
          <w:sz w:val="24"/>
          <w:szCs w:val="24"/>
          <w:lang w:val="el-GR"/>
        </w:rPr>
        <w:t xml:space="preserve"> </w:t>
      </w:r>
      <w:r>
        <w:rPr>
          <w:sz w:val="24"/>
          <w:szCs w:val="24"/>
          <w:lang w:val="el-GR"/>
        </w:rPr>
        <w:t>ένα</w:t>
      </w:r>
      <w:r w:rsidRPr="006C3641">
        <w:rPr>
          <w:sz w:val="24"/>
          <w:szCs w:val="24"/>
          <w:lang w:val="el-GR"/>
        </w:rPr>
        <w:t xml:space="preserve"> </w:t>
      </w:r>
      <w:r>
        <w:rPr>
          <w:sz w:val="24"/>
          <w:szCs w:val="24"/>
        </w:rPr>
        <w:t>explicit</w:t>
      </w:r>
      <w:r w:rsidRPr="006C3641">
        <w:rPr>
          <w:sz w:val="24"/>
          <w:szCs w:val="24"/>
          <w:lang w:val="el-GR"/>
        </w:rPr>
        <w:t xml:space="preserve"> </w:t>
      </w:r>
      <w:r>
        <w:rPr>
          <w:sz w:val="24"/>
          <w:szCs w:val="24"/>
        </w:rPr>
        <w:t>intent</w:t>
      </w:r>
      <w:r w:rsidRPr="006C3641">
        <w:rPr>
          <w:sz w:val="24"/>
          <w:szCs w:val="24"/>
          <w:lang w:val="el-GR"/>
        </w:rPr>
        <w:t xml:space="preserve"> </w:t>
      </w:r>
      <w:r>
        <w:rPr>
          <w:sz w:val="24"/>
          <w:szCs w:val="24"/>
          <w:lang w:val="el-GR"/>
        </w:rPr>
        <w:t>το</w:t>
      </w:r>
      <w:r w:rsidRPr="006C3641">
        <w:rPr>
          <w:sz w:val="24"/>
          <w:szCs w:val="24"/>
          <w:lang w:val="el-GR"/>
        </w:rPr>
        <w:t xml:space="preserve"> </w:t>
      </w:r>
      <w:r>
        <w:rPr>
          <w:sz w:val="24"/>
          <w:szCs w:val="24"/>
        </w:rPr>
        <w:t>activity</w:t>
      </w:r>
      <w:r w:rsidRPr="006C3641">
        <w:rPr>
          <w:sz w:val="24"/>
          <w:szCs w:val="24"/>
          <w:lang w:val="el-GR"/>
        </w:rPr>
        <w:t xml:space="preserve"> (</w:t>
      </w:r>
      <w:r>
        <w:rPr>
          <w:sz w:val="24"/>
          <w:szCs w:val="24"/>
          <w:lang w:val="el-GR"/>
        </w:rPr>
        <w:t>ή</w:t>
      </w:r>
      <w:r w:rsidRPr="006C3641">
        <w:rPr>
          <w:sz w:val="24"/>
          <w:szCs w:val="24"/>
          <w:lang w:val="el-GR"/>
        </w:rPr>
        <w:t xml:space="preserve"> </w:t>
      </w:r>
      <w:r>
        <w:rPr>
          <w:sz w:val="24"/>
          <w:szCs w:val="24"/>
          <w:lang w:val="el-GR"/>
        </w:rPr>
        <w:t>το</w:t>
      </w:r>
      <w:r w:rsidRPr="006C3641">
        <w:rPr>
          <w:sz w:val="24"/>
          <w:szCs w:val="24"/>
          <w:lang w:val="el-GR"/>
        </w:rPr>
        <w:t xml:space="preserve"> </w:t>
      </w:r>
      <w:r>
        <w:rPr>
          <w:sz w:val="24"/>
          <w:szCs w:val="24"/>
        </w:rPr>
        <w:t>service</w:t>
      </w:r>
      <w:r w:rsidRPr="006C3641">
        <w:rPr>
          <w:sz w:val="24"/>
          <w:szCs w:val="24"/>
          <w:lang w:val="el-GR"/>
        </w:rPr>
        <w:t xml:space="preserve"> </w:t>
      </w:r>
      <w:r>
        <w:rPr>
          <w:sz w:val="24"/>
          <w:szCs w:val="24"/>
          <w:lang w:val="el-GR"/>
        </w:rPr>
        <w:t>κ</w:t>
      </w:r>
      <w:r w:rsidRPr="006C3641">
        <w:rPr>
          <w:sz w:val="24"/>
          <w:szCs w:val="24"/>
          <w:lang w:val="el-GR"/>
        </w:rPr>
        <w:t>λπ. ) που θα εκτελεστεί θα ε</w:t>
      </w:r>
      <w:r>
        <w:rPr>
          <w:sz w:val="24"/>
          <w:szCs w:val="24"/>
          <w:lang w:val="el-GR"/>
        </w:rPr>
        <w:t xml:space="preserve">ίναι καθορισμένο. Ο καθορισμός αυτός γίνεται από το πεδίο </w:t>
      </w:r>
      <w:r w:rsidRPr="006C3641">
        <w:rPr>
          <w:sz w:val="24"/>
          <w:szCs w:val="24"/>
          <w:lang w:val="el-GR"/>
        </w:rPr>
        <w:t>“</w:t>
      </w:r>
      <w:r>
        <w:rPr>
          <w:sz w:val="24"/>
          <w:szCs w:val="24"/>
          <w:lang w:val="el-GR"/>
        </w:rPr>
        <w:t>Όνομα πεδίου</w:t>
      </w:r>
      <w:r w:rsidRPr="006C3641">
        <w:rPr>
          <w:sz w:val="24"/>
          <w:szCs w:val="24"/>
          <w:lang w:val="el-GR"/>
        </w:rPr>
        <w:t>”</w:t>
      </w:r>
      <w:r>
        <w:rPr>
          <w:sz w:val="24"/>
          <w:szCs w:val="24"/>
          <w:lang w:val="el-GR"/>
        </w:rPr>
        <w:t xml:space="preserve"> του </w:t>
      </w:r>
      <w:r>
        <w:rPr>
          <w:sz w:val="24"/>
          <w:szCs w:val="24"/>
        </w:rPr>
        <w:t>intent</w:t>
      </w:r>
      <w:r w:rsidRPr="006C3641">
        <w:rPr>
          <w:sz w:val="24"/>
          <w:szCs w:val="24"/>
          <w:lang w:val="el-GR"/>
        </w:rPr>
        <w:t xml:space="preserve"> </w:t>
      </w:r>
      <w:r>
        <w:rPr>
          <w:sz w:val="24"/>
          <w:szCs w:val="24"/>
          <w:lang w:val="el-GR"/>
        </w:rPr>
        <w:t xml:space="preserve">και επειδή απαιτείται να γνωρίζουμε το πλήρες όνομα της εκκινούμενης οντότητας, συνήθως τα </w:t>
      </w:r>
      <w:r>
        <w:rPr>
          <w:sz w:val="24"/>
          <w:szCs w:val="24"/>
        </w:rPr>
        <w:t>explicit</w:t>
      </w:r>
      <w:r w:rsidRPr="006C3641">
        <w:rPr>
          <w:sz w:val="24"/>
          <w:szCs w:val="24"/>
          <w:lang w:val="el-GR"/>
        </w:rPr>
        <w:t xml:space="preserve"> </w:t>
      </w:r>
      <w:r>
        <w:rPr>
          <w:sz w:val="24"/>
          <w:szCs w:val="24"/>
        </w:rPr>
        <w:t>intents</w:t>
      </w:r>
      <w:r w:rsidRPr="006C3641">
        <w:rPr>
          <w:sz w:val="24"/>
          <w:szCs w:val="24"/>
          <w:lang w:val="el-GR"/>
        </w:rPr>
        <w:t xml:space="preserve"> </w:t>
      </w:r>
      <w:r>
        <w:rPr>
          <w:sz w:val="24"/>
          <w:szCs w:val="24"/>
          <w:lang w:val="el-GR"/>
        </w:rPr>
        <w:t>περιορίζονται για επικοινωνία μέσα σε μια εφαρμογή.</w:t>
      </w:r>
    </w:p>
    <w:p w14:paraId="69AE4768" w14:textId="77777777" w:rsidR="00C52522" w:rsidRPr="006C3641" w:rsidRDefault="00C52522" w:rsidP="00C52522">
      <w:pPr>
        <w:pStyle w:val="a6"/>
        <w:numPr>
          <w:ilvl w:val="0"/>
          <w:numId w:val="27"/>
        </w:numPr>
        <w:jc w:val="both"/>
        <w:rPr>
          <w:sz w:val="24"/>
          <w:szCs w:val="24"/>
          <w:lang w:val="el-GR"/>
        </w:rPr>
      </w:pPr>
      <w:r>
        <w:rPr>
          <w:sz w:val="24"/>
          <w:szCs w:val="24"/>
        </w:rPr>
        <w:t>Implicit</w:t>
      </w:r>
    </w:p>
    <w:p w14:paraId="5DF66062" w14:textId="77777777" w:rsidR="00C52522" w:rsidRDefault="00C52522" w:rsidP="00C52522">
      <w:pPr>
        <w:pStyle w:val="a6"/>
        <w:ind w:left="900"/>
        <w:jc w:val="both"/>
        <w:rPr>
          <w:sz w:val="24"/>
          <w:szCs w:val="24"/>
          <w:lang w:val="el-GR"/>
        </w:rPr>
      </w:pPr>
      <w:r>
        <w:rPr>
          <w:sz w:val="24"/>
          <w:szCs w:val="24"/>
          <w:lang w:val="el-GR"/>
        </w:rPr>
        <w:t xml:space="preserve">Τα </w:t>
      </w:r>
      <w:r>
        <w:rPr>
          <w:sz w:val="24"/>
          <w:szCs w:val="24"/>
        </w:rPr>
        <w:t>implicit</w:t>
      </w:r>
      <w:r w:rsidRPr="00A674EA">
        <w:rPr>
          <w:sz w:val="24"/>
          <w:szCs w:val="24"/>
          <w:lang w:val="el-GR"/>
        </w:rPr>
        <w:t xml:space="preserve"> </w:t>
      </w:r>
      <w:r>
        <w:rPr>
          <w:sz w:val="24"/>
          <w:szCs w:val="24"/>
        </w:rPr>
        <w:t>intents</w:t>
      </w:r>
      <w:r w:rsidRPr="00A674EA">
        <w:rPr>
          <w:sz w:val="24"/>
          <w:szCs w:val="24"/>
          <w:lang w:val="el-GR"/>
        </w:rPr>
        <w:t xml:space="preserve"> </w:t>
      </w:r>
      <w:r>
        <w:rPr>
          <w:sz w:val="24"/>
          <w:szCs w:val="24"/>
          <w:lang w:val="el-GR"/>
        </w:rPr>
        <w:t xml:space="preserve">είναι πιο γενικά. Δεν καθορίζεται κάποιο όνομα για την εκκινούμενη οντότητα, αλλά μόνο ο τύπος που επιθυμούμε να έχει αυτή. Τα </w:t>
      </w:r>
      <w:r>
        <w:rPr>
          <w:sz w:val="24"/>
          <w:szCs w:val="24"/>
        </w:rPr>
        <w:t>implicit</w:t>
      </w:r>
      <w:r w:rsidRPr="00A674EA">
        <w:rPr>
          <w:sz w:val="24"/>
          <w:szCs w:val="24"/>
          <w:lang w:val="el-GR"/>
        </w:rPr>
        <w:t xml:space="preserve"> </w:t>
      </w:r>
      <w:r>
        <w:rPr>
          <w:sz w:val="24"/>
          <w:szCs w:val="24"/>
        </w:rPr>
        <w:t>intents</w:t>
      </w:r>
      <w:r w:rsidRPr="00A674EA">
        <w:rPr>
          <w:sz w:val="24"/>
          <w:szCs w:val="24"/>
          <w:lang w:val="el-GR"/>
        </w:rPr>
        <w:t xml:space="preserve"> </w:t>
      </w:r>
      <w:r>
        <w:rPr>
          <w:sz w:val="24"/>
          <w:szCs w:val="24"/>
          <w:lang w:val="el-GR"/>
        </w:rPr>
        <w:t>χρησιμοποιούνται συνήθως για την εκκίνηση οντοτήτων που ανήκουν σε άλλες εφαρμογές.</w:t>
      </w:r>
    </w:p>
    <w:p w14:paraId="4FDC7641" w14:textId="77777777" w:rsidR="00C52522" w:rsidRPr="00A674EA" w:rsidRDefault="00C52522" w:rsidP="00C52522">
      <w:pPr>
        <w:ind w:firstLine="180"/>
        <w:jc w:val="both"/>
        <w:rPr>
          <w:sz w:val="24"/>
          <w:szCs w:val="24"/>
          <w:lang w:val="el-GR"/>
        </w:rPr>
      </w:pPr>
      <w:r>
        <w:rPr>
          <w:sz w:val="24"/>
          <w:szCs w:val="24"/>
          <w:lang w:val="el-GR"/>
        </w:rPr>
        <w:t xml:space="preserve">Η φιλοσοφία του </w:t>
      </w:r>
      <w:r>
        <w:rPr>
          <w:sz w:val="24"/>
          <w:szCs w:val="24"/>
        </w:rPr>
        <w:t>implicit</w:t>
      </w:r>
      <w:r w:rsidRPr="00A674EA">
        <w:rPr>
          <w:sz w:val="24"/>
          <w:szCs w:val="24"/>
          <w:lang w:val="el-GR"/>
        </w:rPr>
        <w:t xml:space="preserve"> </w:t>
      </w:r>
      <w:r>
        <w:rPr>
          <w:sz w:val="24"/>
          <w:szCs w:val="24"/>
        </w:rPr>
        <w:t>intent</w:t>
      </w:r>
      <w:r w:rsidRPr="00A674EA">
        <w:rPr>
          <w:sz w:val="24"/>
          <w:szCs w:val="24"/>
          <w:lang w:val="el-GR"/>
        </w:rPr>
        <w:t xml:space="preserve"> </w:t>
      </w:r>
      <w:r>
        <w:rPr>
          <w:sz w:val="24"/>
          <w:szCs w:val="24"/>
          <w:lang w:val="el-GR"/>
        </w:rPr>
        <w:t>είναι λίγο διαφορετική από αυτή του explicit</w:t>
      </w:r>
      <w:r w:rsidRPr="00A674EA">
        <w:rPr>
          <w:sz w:val="24"/>
          <w:szCs w:val="24"/>
          <w:lang w:val="el-GR"/>
        </w:rPr>
        <w:t xml:space="preserve">. </w:t>
      </w:r>
      <w:r>
        <w:rPr>
          <w:sz w:val="24"/>
          <w:szCs w:val="24"/>
          <w:lang w:val="el-GR"/>
        </w:rPr>
        <w:t xml:space="preserve">Επειδή σε ένα </w:t>
      </w:r>
      <w:r>
        <w:rPr>
          <w:sz w:val="24"/>
          <w:szCs w:val="24"/>
        </w:rPr>
        <w:t>implicit</w:t>
      </w:r>
      <w:r w:rsidRPr="00A674EA">
        <w:rPr>
          <w:sz w:val="24"/>
          <w:szCs w:val="24"/>
          <w:lang w:val="el-GR"/>
        </w:rPr>
        <w:t xml:space="preserve"> </w:t>
      </w:r>
      <w:r>
        <w:rPr>
          <w:sz w:val="24"/>
          <w:szCs w:val="24"/>
        </w:rPr>
        <w:t>intent</w:t>
      </w:r>
      <w:r w:rsidRPr="00A674EA">
        <w:rPr>
          <w:sz w:val="24"/>
          <w:szCs w:val="24"/>
          <w:lang w:val="el-GR"/>
        </w:rPr>
        <w:t xml:space="preserve"> </w:t>
      </w:r>
      <w:r>
        <w:rPr>
          <w:sz w:val="24"/>
          <w:szCs w:val="24"/>
          <w:lang w:val="el-GR"/>
        </w:rPr>
        <w:t xml:space="preserve">δεν υπάρχουν διαθέσιμες πληροφορίες για το ποια κλάση ακριβώς πρέπει να ενεργοποιηθεί, το </w:t>
      </w:r>
      <w:r>
        <w:rPr>
          <w:sz w:val="24"/>
          <w:szCs w:val="24"/>
        </w:rPr>
        <w:t>android</w:t>
      </w:r>
      <w:r w:rsidRPr="00A674EA">
        <w:rPr>
          <w:sz w:val="24"/>
          <w:szCs w:val="24"/>
          <w:lang w:val="el-GR"/>
        </w:rPr>
        <w:t xml:space="preserve"> </w:t>
      </w:r>
      <w:r>
        <w:rPr>
          <w:sz w:val="24"/>
          <w:szCs w:val="24"/>
          <w:lang w:val="el-GR"/>
        </w:rPr>
        <w:t xml:space="preserve">αναζητά μια κατάλληλη για την εκάστοτε ενέργεια. Για να το κάνει αυτό, θα πρέπει να ξέρει τι είδους ενέργειες μπορεί να χειριστεί κάθε </w:t>
      </w:r>
      <w:r>
        <w:rPr>
          <w:sz w:val="24"/>
          <w:szCs w:val="24"/>
        </w:rPr>
        <w:t>activity</w:t>
      </w:r>
      <w:r w:rsidRPr="00A674EA">
        <w:rPr>
          <w:sz w:val="24"/>
          <w:szCs w:val="24"/>
          <w:lang w:val="el-GR"/>
        </w:rPr>
        <w:t xml:space="preserve"> </w:t>
      </w:r>
      <w:r>
        <w:rPr>
          <w:sz w:val="24"/>
          <w:szCs w:val="24"/>
          <w:lang w:val="el-GR"/>
        </w:rPr>
        <w:t xml:space="preserve">που υπάρχει στο σύστημα. Αυτού του είδους την ενημέρωση την κάνουν τα ίδια τα </w:t>
      </w:r>
      <w:r>
        <w:rPr>
          <w:sz w:val="24"/>
          <w:szCs w:val="24"/>
        </w:rPr>
        <w:t>activity</w:t>
      </w:r>
      <w:r w:rsidRPr="00A674EA">
        <w:rPr>
          <w:sz w:val="24"/>
          <w:szCs w:val="24"/>
          <w:lang w:val="el-GR"/>
        </w:rPr>
        <w:t xml:space="preserve"> </w:t>
      </w:r>
      <w:r>
        <w:rPr>
          <w:sz w:val="24"/>
          <w:szCs w:val="24"/>
          <w:lang w:val="el-GR"/>
        </w:rPr>
        <w:t xml:space="preserve">μέσα στο </w:t>
      </w:r>
      <w:r>
        <w:rPr>
          <w:sz w:val="24"/>
          <w:szCs w:val="24"/>
        </w:rPr>
        <w:t>android</w:t>
      </w:r>
      <w:r w:rsidRPr="00A674EA">
        <w:rPr>
          <w:sz w:val="24"/>
          <w:szCs w:val="24"/>
          <w:lang w:val="el-GR"/>
        </w:rPr>
        <w:t xml:space="preserve"> </w:t>
      </w:r>
      <w:r>
        <w:rPr>
          <w:sz w:val="24"/>
          <w:szCs w:val="24"/>
        </w:rPr>
        <w:t>manifest</w:t>
      </w:r>
      <w:r w:rsidRPr="00A674EA">
        <w:rPr>
          <w:sz w:val="24"/>
          <w:szCs w:val="24"/>
          <w:lang w:val="el-GR"/>
        </w:rPr>
        <w:t xml:space="preserve"> </w:t>
      </w:r>
      <w:r>
        <w:rPr>
          <w:sz w:val="24"/>
          <w:szCs w:val="24"/>
          <w:lang w:val="el-GR"/>
        </w:rPr>
        <w:t xml:space="preserve">αρχείο με χρήση των </w:t>
      </w:r>
      <w:r>
        <w:rPr>
          <w:sz w:val="24"/>
          <w:szCs w:val="24"/>
        </w:rPr>
        <w:t>intent</w:t>
      </w:r>
      <w:r w:rsidRPr="00A674EA">
        <w:rPr>
          <w:sz w:val="24"/>
          <w:szCs w:val="24"/>
          <w:lang w:val="el-GR"/>
        </w:rPr>
        <w:t xml:space="preserve"> </w:t>
      </w:r>
      <w:r>
        <w:rPr>
          <w:sz w:val="24"/>
          <w:szCs w:val="24"/>
        </w:rPr>
        <w:t>filters</w:t>
      </w:r>
      <w:r w:rsidRPr="00A674EA">
        <w:rPr>
          <w:sz w:val="24"/>
          <w:szCs w:val="24"/>
          <w:lang w:val="el-GR"/>
        </w:rPr>
        <w:t xml:space="preserve">. </w:t>
      </w:r>
      <w:r>
        <w:rPr>
          <w:sz w:val="24"/>
          <w:szCs w:val="24"/>
          <w:lang w:val="el-GR"/>
        </w:rPr>
        <w:t xml:space="preserve">Στα </w:t>
      </w:r>
      <w:r>
        <w:rPr>
          <w:sz w:val="24"/>
          <w:szCs w:val="24"/>
        </w:rPr>
        <w:t>intent</w:t>
      </w:r>
      <w:r w:rsidRPr="00A674EA">
        <w:rPr>
          <w:sz w:val="24"/>
          <w:szCs w:val="24"/>
          <w:lang w:val="el-GR"/>
        </w:rPr>
        <w:t xml:space="preserve"> </w:t>
      </w:r>
      <w:r>
        <w:rPr>
          <w:sz w:val="24"/>
          <w:szCs w:val="24"/>
        </w:rPr>
        <w:t>filters</w:t>
      </w:r>
      <w:r w:rsidRPr="00A674EA">
        <w:rPr>
          <w:sz w:val="24"/>
          <w:szCs w:val="24"/>
          <w:lang w:val="el-GR"/>
        </w:rPr>
        <w:t xml:space="preserve"> </w:t>
      </w:r>
      <w:r>
        <w:rPr>
          <w:sz w:val="24"/>
          <w:szCs w:val="24"/>
          <w:lang w:val="el-GR"/>
        </w:rPr>
        <w:t xml:space="preserve">που βρίσκονται στο </w:t>
      </w:r>
      <w:r>
        <w:rPr>
          <w:sz w:val="24"/>
          <w:szCs w:val="24"/>
        </w:rPr>
        <w:t>AndroidManifest</w:t>
      </w:r>
      <w:r w:rsidRPr="00A674EA">
        <w:rPr>
          <w:sz w:val="24"/>
          <w:szCs w:val="24"/>
          <w:lang w:val="el-GR"/>
        </w:rPr>
        <w:t xml:space="preserve"> </w:t>
      </w:r>
      <w:r>
        <w:rPr>
          <w:sz w:val="24"/>
          <w:szCs w:val="24"/>
          <w:lang w:val="el-GR"/>
        </w:rPr>
        <w:t xml:space="preserve">αρχείο για κάθε </w:t>
      </w:r>
      <w:r>
        <w:rPr>
          <w:sz w:val="24"/>
          <w:szCs w:val="24"/>
        </w:rPr>
        <w:t>activity</w:t>
      </w:r>
      <w:r w:rsidRPr="00A674EA">
        <w:rPr>
          <w:sz w:val="24"/>
          <w:szCs w:val="24"/>
          <w:lang w:val="el-GR"/>
        </w:rPr>
        <w:t xml:space="preserve"> </w:t>
      </w:r>
      <w:r>
        <w:rPr>
          <w:sz w:val="24"/>
          <w:szCs w:val="24"/>
          <w:lang w:val="el-GR"/>
        </w:rPr>
        <w:t>ορίζονται οι ενέργειες</w:t>
      </w:r>
      <w:r w:rsidRPr="00A674EA">
        <w:rPr>
          <w:sz w:val="24"/>
          <w:szCs w:val="24"/>
          <w:lang w:val="el-GR"/>
        </w:rPr>
        <w:t xml:space="preserve"> </w:t>
      </w:r>
      <w:r>
        <w:rPr>
          <w:sz w:val="24"/>
          <w:szCs w:val="24"/>
          <w:lang w:val="el-GR"/>
        </w:rPr>
        <w:t xml:space="preserve">Που μπορεί να χειριστεί αυτό το </w:t>
      </w:r>
      <w:r>
        <w:rPr>
          <w:sz w:val="24"/>
          <w:szCs w:val="24"/>
        </w:rPr>
        <w:t>activity</w:t>
      </w:r>
      <w:r w:rsidRPr="00A674EA">
        <w:rPr>
          <w:sz w:val="24"/>
          <w:szCs w:val="24"/>
          <w:lang w:val="el-GR"/>
        </w:rPr>
        <w:t xml:space="preserve">, </w:t>
      </w:r>
      <w:r>
        <w:rPr>
          <w:sz w:val="24"/>
          <w:szCs w:val="24"/>
          <w:lang w:val="el-GR"/>
        </w:rPr>
        <w:t xml:space="preserve">οι κατηγορίες που μπορεί να χειριστεί και ο τύπος δεδομένων πάνω στον οποίο μπορεί να επιδράσει. Παρατηρούμε ότι αυτά είναι τρία από τα πεδία ενός </w:t>
      </w:r>
      <w:r>
        <w:rPr>
          <w:sz w:val="24"/>
          <w:szCs w:val="24"/>
        </w:rPr>
        <w:t>intent</w:t>
      </w:r>
      <w:r>
        <w:rPr>
          <w:sz w:val="24"/>
          <w:szCs w:val="24"/>
          <w:lang w:val="el-GR"/>
        </w:rPr>
        <w:t xml:space="preserve">(Ενέργεια, Κατηγορία και Δεδομένα). Έτσι, το </w:t>
      </w:r>
      <w:r>
        <w:rPr>
          <w:sz w:val="24"/>
          <w:szCs w:val="24"/>
        </w:rPr>
        <w:t>android</w:t>
      </w:r>
      <w:r w:rsidRPr="00A674EA">
        <w:rPr>
          <w:sz w:val="24"/>
          <w:szCs w:val="24"/>
          <w:lang w:val="el-GR"/>
        </w:rPr>
        <w:t xml:space="preserve"> </w:t>
      </w:r>
      <w:r>
        <w:rPr>
          <w:sz w:val="24"/>
          <w:szCs w:val="24"/>
          <w:lang w:val="el-GR"/>
        </w:rPr>
        <w:t xml:space="preserve">Αναζητά μια οντότητα της οποία το </w:t>
      </w:r>
      <w:r>
        <w:rPr>
          <w:sz w:val="24"/>
          <w:szCs w:val="24"/>
        </w:rPr>
        <w:t>Intent</w:t>
      </w:r>
      <w:r w:rsidRPr="00A674EA">
        <w:rPr>
          <w:sz w:val="24"/>
          <w:szCs w:val="24"/>
          <w:lang w:val="el-GR"/>
        </w:rPr>
        <w:t xml:space="preserve"> </w:t>
      </w:r>
      <w:r>
        <w:rPr>
          <w:sz w:val="24"/>
          <w:szCs w:val="24"/>
        </w:rPr>
        <w:t>filter</w:t>
      </w:r>
      <w:r w:rsidRPr="00A674EA">
        <w:rPr>
          <w:sz w:val="24"/>
          <w:szCs w:val="24"/>
          <w:lang w:val="el-GR"/>
        </w:rPr>
        <w:t xml:space="preserve"> </w:t>
      </w:r>
      <w:r>
        <w:rPr>
          <w:sz w:val="24"/>
          <w:szCs w:val="24"/>
          <w:lang w:val="el-GR"/>
        </w:rPr>
        <w:t xml:space="preserve">να ταυτίζεται με τα αντίστοιχα πεδία του </w:t>
      </w:r>
      <w:r>
        <w:rPr>
          <w:sz w:val="24"/>
          <w:szCs w:val="24"/>
        </w:rPr>
        <w:t>intent</w:t>
      </w:r>
      <w:r w:rsidRPr="00A674EA">
        <w:rPr>
          <w:sz w:val="24"/>
          <w:szCs w:val="24"/>
          <w:lang w:val="el-GR"/>
        </w:rPr>
        <w:t xml:space="preserve"> </w:t>
      </w:r>
      <w:r>
        <w:rPr>
          <w:sz w:val="24"/>
          <w:szCs w:val="24"/>
          <w:lang w:val="el-GR"/>
        </w:rPr>
        <w:t>που προσπαθεί να εξυπηρετήσει.</w:t>
      </w:r>
    </w:p>
    <w:p w14:paraId="57B16F9B" w14:textId="77777777" w:rsidR="00C52522" w:rsidRDefault="00C52522" w:rsidP="00C52522">
      <w:pPr>
        <w:jc w:val="both"/>
        <w:rPr>
          <w:sz w:val="24"/>
          <w:szCs w:val="24"/>
          <w:lang w:val="el-GR"/>
        </w:rPr>
      </w:pPr>
    </w:p>
    <w:p w14:paraId="4D137EE6" w14:textId="77777777" w:rsidR="00BF27FB" w:rsidRDefault="00BF27FB" w:rsidP="00C52522">
      <w:pPr>
        <w:jc w:val="both"/>
        <w:rPr>
          <w:color w:val="5B9BD5" w:themeColor="accent1"/>
          <w:sz w:val="28"/>
          <w:szCs w:val="24"/>
          <w:u w:val="single"/>
          <w:lang w:val="el-GR"/>
        </w:rPr>
      </w:pPr>
    </w:p>
    <w:p w14:paraId="7FF8257A" w14:textId="77777777" w:rsidR="00BF27FB" w:rsidRDefault="00BF27FB" w:rsidP="00C52522">
      <w:pPr>
        <w:jc w:val="both"/>
        <w:rPr>
          <w:color w:val="5B9BD5" w:themeColor="accent1"/>
          <w:sz w:val="28"/>
          <w:szCs w:val="24"/>
          <w:u w:val="single"/>
          <w:lang w:val="el-GR"/>
        </w:rPr>
      </w:pPr>
    </w:p>
    <w:p w14:paraId="6DC2B70C" w14:textId="77777777" w:rsidR="006F0C16" w:rsidRDefault="006F0C16" w:rsidP="00C52522">
      <w:pPr>
        <w:jc w:val="both"/>
        <w:rPr>
          <w:color w:val="5B9BD5" w:themeColor="accent1"/>
          <w:sz w:val="28"/>
          <w:szCs w:val="24"/>
          <w:u w:val="single"/>
          <w:lang w:val="el-GR"/>
        </w:rPr>
      </w:pPr>
    </w:p>
    <w:p w14:paraId="61F53FC4" w14:textId="77777777" w:rsidR="006F0C16" w:rsidRDefault="006F0C16" w:rsidP="00C52522">
      <w:pPr>
        <w:jc w:val="both"/>
        <w:rPr>
          <w:color w:val="5B9BD5" w:themeColor="accent1"/>
          <w:sz w:val="28"/>
          <w:szCs w:val="24"/>
          <w:u w:val="single"/>
          <w:lang w:val="el-GR"/>
        </w:rPr>
      </w:pPr>
    </w:p>
    <w:p w14:paraId="189C3E83" w14:textId="77777777" w:rsidR="00C52522" w:rsidRPr="004D05D6" w:rsidRDefault="001B08C2">
      <w:pPr>
        <w:pStyle w:val="3"/>
        <w:rPr>
          <w:b/>
          <w:sz w:val="28"/>
          <w:u w:val="single"/>
          <w:lang w:val="el-GR"/>
          <w:rPrChange w:id="1135" w:author="Gladiator Gladiator" w:date="2018-05-23T20:44:00Z">
            <w:rPr>
              <w:b/>
              <w:lang w:val="el-GR"/>
            </w:rPr>
          </w:rPrChange>
        </w:rPr>
        <w:pPrChange w:id="1136" w:author="Gladiator Gladiator" w:date="2018-05-23T20:44:00Z">
          <w:pPr>
            <w:jc w:val="both"/>
          </w:pPr>
        </w:pPrChange>
      </w:pPr>
      <w:r w:rsidRPr="004D05D6">
        <w:rPr>
          <w:sz w:val="28"/>
          <w:u w:val="single"/>
          <w:lang w:val="el-GR"/>
          <w:rPrChange w:id="1137" w:author="Gladiator Gladiator" w:date="2018-05-23T20:44:00Z">
            <w:rPr>
              <w:lang w:val="el-GR"/>
            </w:rPr>
          </w:rPrChange>
        </w:rPr>
        <w:t>4</w:t>
      </w:r>
      <w:r w:rsidR="00A64FBF" w:rsidRPr="004D05D6">
        <w:rPr>
          <w:sz w:val="28"/>
          <w:u w:val="single"/>
          <w:lang w:val="el-GR"/>
          <w:rPrChange w:id="1138" w:author="Gladiator Gladiator" w:date="2018-05-23T20:44:00Z">
            <w:rPr>
              <w:lang w:val="el-GR"/>
            </w:rPr>
          </w:rPrChange>
        </w:rPr>
        <w:t xml:space="preserve">.4.5 </w:t>
      </w:r>
      <w:r w:rsidR="00A64FBF" w:rsidRPr="004D05D6">
        <w:rPr>
          <w:sz w:val="28"/>
          <w:u w:val="single"/>
          <w:rPrChange w:id="1139" w:author="Gladiator Gladiator" w:date="2018-05-23T20:44:00Z">
            <w:rPr/>
          </w:rPrChange>
        </w:rPr>
        <w:t>Resources</w:t>
      </w:r>
    </w:p>
    <w:p w14:paraId="3D16E82E" w14:textId="77777777" w:rsidR="00C52522" w:rsidRDefault="00C52522" w:rsidP="00C52522">
      <w:pPr>
        <w:ind w:firstLine="180"/>
        <w:jc w:val="both"/>
        <w:rPr>
          <w:sz w:val="24"/>
          <w:szCs w:val="24"/>
          <w:lang w:val="el-GR"/>
        </w:rPr>
      </w:pPr>
      <w:r>
        <w:rPr>
          <w:sz w:val="24"/>
          <w:szCs w:val="24"/>
          <w:lang w:val="el-GR"/>
        </w:rPr>
        <w:t>Σε μια καλή εφαρμογή, ο κώδικας δεν είναι αρκετός. Χρειαζόμαστε πόρους, δηλαδή τα επιπλέον αρχεία στατικού περιεχομένου, που εφαρμογή μας αξιοποιεί προκειμένου να προσφέρει μια υψηλών προδιαγραφών εμπειρία στους χρήστες.</w:t>
      </w:r>
    </w:p>
    <w:p w14:paraId="32D5F637" w14:textId="77777777" w:rsidR="00C52522" w:rsidRDefault="00C52522" w:rsidP="00C52522">
      <w:pPr>
        <w:ind w:firstLine="180"/>
        <w:jc w:val="both"/>
        <w:rPr>
          <w:sz w:val="24"/>
          <w:szCs w:val="24"/>
          <w:lang w:val="el-GR"/>
        </w:rPr>
      </w:pPr>
      <w:r>
        <w:rPr>
          <w:sz w:val="24"/>
          <w:szCs w:val="24"/>
          <w:lang w:val="el-GR"/>
        </w:rPr>
        <w:t xml:space="preserve">Πόροι μιας εφαρμογής θεωρούμε τις εικόνες της, τα χρώματα που χρησιμοποιεί, όλα τα λεκτικά που εμφανίζονται στις οθόνες, οι διαστάσεις των διάφορων στοιχείων των διεπαφών της και πολλά άλλα. Όλοι οι πόροι, αναπαρίστανται με κατάλληλη μορφή και αποθηκεύονται σε κατάλληλο υποφάκελο του φακέλου </w:t>
      </w:r>
      <w:r>
        <w:rPr>
          <w:sz w:val="24"/>
          <w:szCs w:val="24"/>
        </w:rPr>
        <w:t>res</w:t>
      </w:r>
      <w:r>
        <w:rPr>
          <w:sz w:val="24"/>
          <w:szCs w:val="24"/>
          <w:lang w:val="el-GR"/>
        </w:rPr>
        <w:t xml:space="preserve">, στη δομή του </w:t>
      </w:r>
      <w:r>
        <w:rPr>
          <w:sz w:val="24"/>
          <w:szCs w:val="24"/>
        </w:rPr>
        <w:t>project</w:t>
      </w:r>
      <w:r w:rsidRPr="00B2025E">
        <w:rPr>
          <w:sz w:val="24"/>
          <w:szCs w:val="24"/>
          <w:lang w:val="el-GR"/>
        </w:rPr>
        <w:t xml:space="preserve">. </w:t>
      </w:r>
      <w:r>
        <w:rPr>
          <w:sz w:val="24"/>
          <w:szCs w:val="24"/>
          <w:lang w:val="el-GR"/>
        </w:rPr>
        <w:t xml:space="preserve">Οι εικόνες, δηλαδή, αποθηκεύονται σε υποφάκελο </w:t>
      </w:r>
      <w:r>
        <w:rPr>
          <w:sz w:val="24"/>
          <w:szCs w:val="24"/>
        </w:rPr>
        <w:t>drawable</w:t>
      </w:r>
      <w:r w:rsidRPr="00B2025E">
        <w:rPr>
          <w:sz w:val="24"/>
          <w:szCs w:val="24"/>
          <w:lang w:val="el-GR"/>
        </w:rPr>
        <w:t xml:space="preserve">,  </w:t>
      </w:r>
      <w:r>
        <w:rPr>
          <w:sz w:val="24"/>
          <w:szCs w:val="24"/>
          <w:lang w:val="el-GR"/>
        </w:rPr>
        <w:t xml:space="preserve">τα χρώματα, τα λεκτικά και οι διαστάσεις περιγράφονται σε αρχεία </w:t>
      </w:r>
      <w:r>
        <w:rPr>
          <w:sz w:val="24"/>
          <w:szCs w:val="24"/>
        </w:rPr>
        <w:t>XML</w:t>
      </w:r>
      <w:r w:rsidRPr="00B2025E">
        <w:rPr>
          <w:sz w:val="24"/>
          <w:szCs w:val="24"/>
          <w:lang w:val="el-GR"/>
        </w:rPr>
        <w:t xml:space="preserve"> </w:t>
      </w:r>
      <w:r>
        <w:rPr>
          <w:sz w:val="24"/>
          <w:szCs w:val="24"/>
          <w:lang w:val="el-GR"/>
        </w:rPr>
        <w:t xml:space="preserve">και αποθηκεύονται στον υποφάκελο </w:t>
      </w:r>
      <w:r>
        <w:rPr>
          <w:sz w:val="24"/>
          <w:szCs w:val="24"/>
        </w:rPr>
        <w:t>values</w:t>
      </w:r>
      <w:r>
        <w:rPr>
          <w:sz w:val="24"/>
          <w:szCs w:val="24"/>
          <w:lang w:val="el-GR"/>
        </w:rPr>
        <w:t>.</w:t>
      </w:r>
    </w:p>
    <w:p w14:paraId="55537D16" w14:textId="77777777" w:rsidR="00C52522" w:rsidRDefault="00C52522" w:rsidP="00C52522">
      <w:pPr>
        <w:ind w:firstLine="180"/>
        <w:jc w:val="both"/>
        <w:rPr>
          <w:sz w:val="24"/>
          <w:szCs w:val="24"/>
          <w:lang w:val="el-GR"/>
        </w:rPr>
      </w:pPr>
      <w:r>
        <w:rPr>
          <w:sz w:val="24"/>
          <w:szCs w:val="24"/>
          <w:lang w:val="el-GR"/>
        </w:rPr>
        <w:t>Η τακτική αυτή, της διατήρησης χωριστών αρχείων για τους πόρους, έχει θετικά αποτελέσματα στην ανάπτυξη μιας εφαρμογής. Βασικό πλεονέκτημα είναι ότι επιτρέπεται η συντήρηση και η ανάπτυξη των πόρων χωριστά από αυτήν του κώδικα της εφαρμογής. Έτσι, μπορούμε να έχουμε την δυνατότητα να παρέχουμε επιπλέον πόρους, στους οποίους οι εφαρμογή μπορεί να χρησιμοποιεί σε διαφορετικές περιπτώσεις χρήσης. Χαρακτηριστικό παράδειγμα είναι η παροχή των λεκτικών στοιχείων της εφαρμογής σε διαφορετικές γλώσσες. Έχοντας όλα τα λεκτικά σε διαφορετικές γλώσσες, μπορεί κατά την εκτέλεση ο χρήστης να επιλέξει ποια γλώσσα θα προβάλλει. Έτσι πετυχαίνουμε με εύκολο τρόπο (συντηρήσιμο και επεκτάσιμο) πολυγλωσσικό περιεχόμενο μιας εφαρμογής.</w:t>
      </w:r>
    </w:p>
    <w:p w14:paraId="7EF29E6A" w14:textId="77777777" w:rsidR="00C52522" w:rsidRDefault="00C52522" w:rsidP="00C52522">
      <w:pPr>
        <w:ind w:firstLine="180"/>
        <w:jc w:val="both"/>
        <w:rPr>
          <w:sz w:val="24"/>
          <w:szCs w:val="24"/>
          <w:lang w:val="el-GR"/>
        </w:rPr>
      </w:pPr>
      <w:r>
        <w:rPr>
          <w:sz w:val="24"/>
          <w:szCs w:val="24"/>
          <w:lang w:val="el-GR"/>
        </w:rPr>
        <w:t>Γενικά, οι πόροι χωρίζονται σε δύο κατηγορίες. Στους προκαθορισμένους και τους εναλλακτικούς.</w:t>
      </w:r>
    </w:p>
    <w:p w14:paraId="3CB43827" w14:textId="15E2776E" w:rsidR="00C52522" w:rsidRDefault="00C52522" w:rsidP="00C52522">
      <w:pPr>
        <w:ind w:firstLine="180"/>
        <w:jc w:val="both"/>
        <w:rPr>
          <w:sz w:val="24"/>
          <w:szCs w:val="24"/>
          <w:lang w:val="el-GR"/>
        </w:rPr>
      </w:pPr>
      <w:r>
        <w:rPr>
          <w:sz w:val="24"/>
          <w:szCs w:val="24"/>
          <w:lang w:val="el-GR"/>
        </w:rPr>
        <w:t>Οι προκαθορισμένοι είναι αυτοί που εφαρμογή τους χρησιμοποιεί ανεξάρτητα από τις ρυθμίσεις και την κατάσταση της εφαρμογής ή όταν δεν υπάρχει εναλλακτικός πόρος που να καλύπτει την τρέχουσα κατάσταση της συσκευής. Οι εναλλακτικοί πόροι είναι οι πόροι που θα χρησιμοποιηθούν όταν η συσκευή βρεθεί σε μια κατάσταση στην οποία αντιστοιχούν αυτοί οι πόροι. Μια περίπτωση</w:t>
      </w:r>
      <w:del w:id="1140" w:author="goumop" w:date="2018-05-29T15:12:00Z">
        <w:r w:rsidDel="002A2F1B">
          <w:rPr>
            <w:sz w:val="24"/>
            <w:szCs w:val="24"/>
            <w:lang w:val="el-GR"/>
          </w:rPr>
          <w:delText xml:space="preserve"> ,</w:delText>
        </w:r>
      </w:del>
      <w:ins w:id="1141" w:author="goumop" w:date="2018-05-29T15:12:00Z">
        <w:r w:rsidR="002A2F1B">
          <w:rPr>
            <w:sz w:val="24"/>
            <w:szCs w:val="24"/>
            <w:lang w:val="el-GR"/>
          </w:rPr>
          <w:t xml:space="preserve">, </w:t>
        </w:r>
      </w:ins>
      <w:r>
        <w:rPr>
          <w:sz w:val="24"/>
          <w:szCs w:val="24"/>
          <w:lang w:val="el-GR"/>
        </w:rPr>
        <w:t xml:space="preserve">όπου η παροχή εναλλακτικών πόρων μπορεί να αποβεί καθοριστική για την εφαρμογή, είναι η παροχή εναλλακτικών διατάξεων των διεπαφών της. Όταν η εφαρμογή εκτελείται σε μια συσκευή με μεγαλύτερη οθόνη μπορούμε να εμφανίσουμε μια τελείως διαφορετική διεπαφή, προκειμένου να εκμεταλλευτούμε καλύτερα την επιπλέον διαθέσιμη επιφάνεια. </w:t>
      </w:r>
    </w:p>
    <w:p w14:paraId="68DAFC85" w14:textId="77777777" w:rsidR="00C52522" w:rsidRDefault="00C52522" w:rsidP="00C52522">
      <w:pPr>
        <w:ind w:firstLine="180"/>
        <w:jc w:val="both"/>
        <w:rPr>
          <w:sz w:val="24"/>
          <w:szCs w:val="24"/>
          <w:lang w:val="el-GR"/>
        </w:rPr>
      </w:pPr>
    </w:p>
    <w:p w14:paraId="341657AE" w14:textId="77777777" w:rsidR="00C52522" w:rsidRPr="004D05D6" w:rsidRDefault="001B08C2">
      <w:pPr>
        <w:pStyle w:val="2"/>
        <w:rPr>
          <w:b/>
          <w:sz w:val="32"/>
          <w:u w:val="single"/>
          <w:lang w:val="el-GR"/>
          <w:rPrChange w:id="1142" w:author="Gladiator Gladiator" w:date="2018-05-23T20:44:00Z">
            <w:rPr>
              <w:b/>
              <w:lang w:val="el-GR"/>
            </w:rPr>
          </w:rPrChange>
        </w:rPr>
        <w:pPrChange w:id="1143" w:author="Gladiator Gladiator" w:date="2018-05-23T20:44:00Z">
          <w:pPr>
            <w:jc w:val="both"/>
          </w:pPr>
        </w:pPrChange>
      </w:pPr>
      <w:r w:rsidRPr="004D05D6">
        <w:rPr>
          <w:sz w:val="32"/>
          <w:u w:val="single"/>
          <w:lang w:val="el-GR"/>
          <w:rPrChange w:id="1144" w:author="Gladiator Gladiator" w:date="2018-05-23T20:44:00Z">
            <w:rPr>
              <w:lang w:val="el-GR"/>
            </w:rPr>
          </w:rPrChange>
        </w:rPr>
        <w:t>4</w:t>
      </w:r>
      <w:r w:rsidR="00A64FBF" w:rsidRPr="004D05D6">
        <w:rPr>
          <w:sz w:val="32"/>
          <w:u w:val="single"/>
          <w:lang w:val="el-GR"/>
          <w:rPrChange w:id="1145" w:author="Gladiator Gladiator" w:date="2018-05-23T20:44:00Z">
            <w:rPr>
              <w:lang w:val="el-GR"/>
            </w:rPr>
          </w:rPrChange>
        </w:rPr>
        <w:t xml:space="preserve">.5 Αρχείο </w:t>
      </w:r>
      <w:r w:rsidR="00A64FBF" w:rsidRPr="004D05D6">
        <w:rPr>
          <w:sz w:val="32"/>
          <w:u w:val="single"/>
          <w:rPrChange w:id="1146" w:author="Gladiator Gladiator" w:date="2018-05-23T20:44:00Z">
            <w:rPr/>
          </w:rPrChange>
        </w:rPr>
        <w:t>Android</w:t>
      </w:r>
      <w:r w:rsidR="00A64FBF" w:rsidRPr="004D05D6">
        <w:rPr>
          <w:sz w:val="32"/>
          <w:u w:val="single"/>
          <w:lang w:val="el-GR"/>
          <w:rPrChange w:id="1147" w:author="Gladiator Gladiator" w:date="2018-05-23T20:44:00Z">
            <w:rPr>
              <w:lang w:val="el-GR"/>
            </w:rPr>
          </w:rPrChange>
        </w:rPr>
        <w:t xml:space="preserve"> </w:t>
      </w:r>
      <w:r w:rsidR="00A64FBF" w:rsidRPr="004D05D6">
        <w:rPr>
          <w:sz w:val="32"/>
          <w:u w:val="single"/>
          <w:rPrChange w:id="1148" w:author="Gladiator Gladiator" w:date="2018-05-23T20:44:00Z">
            <w:rPr/>
          </w:rPrChange>
        </w:rPr>
        <w:t>Manifest</w:t>
      </w:r>
    </w:p>
    <w:p w14:paraId="582E6E20" w14:textId="67736FB1" w:rsidR="00C52522" w:rsidRPr="007760EE" w:rsidRDefault="00C52522" w:rsidP="00C52522">
      <w:pPr>
        <w:ind w:firstLine="180"/>
        <w:jc w:val="both"/>
        <w:rPr>
          <w:sz w:val="24"/>
          <w:szCs w:val="24"/>
          <w:lang w:val="el-GR"/>
        </w:rPr>
      </w:pPr>
      <w:r>
        <w:rPr>
          <w:sz w:val="24"/>
          <w:szCs w:val="24"/>
          <w:lang w:val="el-GR"/>
        </w:rPr>
        <w:t>Κάθε</w:t>
      </w:r>
      <w:r w:rsidRPr="00370366">
        <w:rPr>
          <w:sz w:val="24"/>
          <w:szCs w:val="24"/>
          <w:lang w:val="el-GR"/>
        </w:rPr>
        <w:t xml:space="preserve"> </w:t>
      </w:r>
      <w:r>
        <w:rPr>
          <w:sz w:val="24"/>
          <w:szCs w:val="24"/>
        </w:rPr>
        <w:t>Android</w:t>
      </w:r>
      <w:r w:rsidRPr="00370366">
        <w:rPr>
          <w:sz w:val="24"/>
          <w:szCs w:val="24"/>
          <w:lang w:val="el-GR"/>
        </w:rPr>
        <w:t xml:space="preserve"> </w:t>
      </w:r>
      <w:r>
        <w:rPr>
          <w:sz w:val="24"/>
          <w:szCs w:val="24"/>
        </w:rPr>
        <w:t>project</w:t>
      </w:r>
      <w:r w:rsidRPr="00370366">
        <w:rPr>
          <w:sz w:val="24"/>
          <w:szCs w:val="24"/>
          <w:lang w:val="el-GR"/>
        </w:rPr>
        <w:t xml:space="preserve"> </w:t>
      </w:r>
      <w:r>
        <w:rPr>
          <w:sz w:val="24"/>
          <w:szCs w:val="24"/>
          <w:lang w:val="el-GR"/>
        </w:rPr>
        <w:t>περιλαμβάνει</w:t>
      </w:r>
      <w:r w:rsidRPr="00370366">
        <w:rPr>
          <w:sz w:val="24"/>
          <w:szCs w:val="24"/>
          <w:lang w:val="el-GR"/>
        </w:rPr>
        <w:t xml:space="preserve"> </w:t>
      </w:r>
      <w:r>
        <w:rPr>
          <w:sz w:val="24"/>
          <w:szCs w:val="24"/>
          <w:lang w:val="el-GR"/>
        </w:rPr>
        <w:t>ένα</w:t>
      </w:r>
      <w:r w:rsidRPr="00370366">
        <w:rPr>
          <w:sz w:val="24"/>
          <w:szCs w:val="24"/>
          <w:lang w:val="el-GR"/>
        </w:rPr>
        <w:t xml:space="preserve"> </w:t>
      </w:r>
      <w:r>
        <w:rPr>
          <w:sz w:val="24"/>
          <w:szCs w:val="24"/>
          <w:lang w:val="el-GR"/>
        </w:rPr>
        <w:t>αρχείο</w:t>
      </w:r>
      <w:r w:rsidRPr="00370366">
        <w:rPr>
          <w:sz w:val="24"/>
          <w:szCs w:val="24"/>
          <w:lang w:val="el-GR"/>
        </w:rPr>
        <w:t xml:space="preserve"> </w:t>
      </w:r>
      <w:r>
        <w:rPr>
          <w:sz w:val="24"/>
          <w:szCs w:val="24"/>
        </w:rPr>
        <w:t>manifest</w:t>
      </w:r>
      <w:r w:rsidRPr="00370366">
        <w:rPr>
          <w:sz w:val="24"/>
          <w:szCs w:val="24"/>
          <w:lang w:val="el-GR"/>
        </w:rPr>
        <w:t xml:space="preserve">, </w:t>
      </w:r>
      <w:r>
        <w:rPr>
          <w:sz w:val="24"/>
          <w:szCs w:val="24"/>
          <w:lang w:val="el-GR"/>
        </w:rPr>
        <w:t>το</w:t>
      </w:r>
      <w:r w:rsidRPr="00370366">
        <w:rPr>
          <w:sz w:val="24"/>
          <w:szCs w:val="24"/>
          <w:lang w:val="el-GR"/>
        </w:rPr>
        <w:t xml:space="preserve"> </w:t>
      </w:r>
      <w:r>
        <w:rPr>
          <w:sz w:val="24"/>
          <w:szCs w:val="24"/>
        </w:rPr>
        <w:t>AndroidManifest</w:t>
      </w:r>
      <w:r w:rsidRPr="00370366">
        <w:rPr>
          <w:sz w:val="24"/>
          <w:szCs w:val="24"/>
          <w:lang w:val="el-GR"/>
        </w:rPr>
        <w:t>.</w:t>
      </w:r>
      <w:r>
        <w:rPr>
          <w:sz w:val="24"/>
          <w:szCs w:val="24"/>
        </w:rPr>
        <w:t>xml</w:t>
      </w:r>
      <w:r w:rsidRPr="00370366">
        <w:rPr>
          <w:sz w:val="24"/>
          <w:szCs w:val="24"/>
          <w:lang w:val="el-GR"/>
        </w:rPr>
        <w:t xml:space="preserve">, </w:t>
      </w:r>
      <w:r>
        <w:rPr>
          <w:sz w:val="24"/>
          <w:szCs w:val="24"/>
          <w:lang w:val="el-GR"/>
        </w:rPr>
        <w:t>που</w:t>
      </w:r>
      <w:r w:rsidRPr="00370366">
        <w:rPr>
          <w:sz w:val="24"/>
          <w:szCs w:val="24"/>
          <w:lang w:val="el-GR"/>
        </w:rPr>
        <w:t xml:space="preserve"> </w:t>
      </w:r>
      <w:r>
        <w:rPr>
          <w:sz w:val="24"/>
          <w:szCs w:val="24"/>
          <w:lang w:val="el-GR"/>
        </w:rPr>
        <w:t xml:space="preserve">αποθηκεύεται στην κορυφή της ιεραρχίας των αρχείων στο </w:t>
      </w:r>
      <w:r>
        <w:rPr>
          <w:sz w:val="24"/>
          <w:szCs w:val="24"/>
        </w:rPr>
        <w:t>project</w:t>
      </w:r>
      <w:r w:rsidRPr="00370366">
        <w:rPr>
          <w:sz w:val="24"/>
          <w:szCs w:val="24"/>
          <w:lang w:val="el-GR"/>
        </w:rPr>
        <w:t>.</w:t>
      </w:r>
      <w:r>
        <w:rPr>
          <w:sz w:val="24"/>
          <w:szCs w:val="24"/>
          <w:lang w:val="el-GR"/>
        </w:rPr>
        <w:t xml:space="preserve"> Το </w:t>
      </w:r>
      <w:r>
        <w:rPr>
          <w:sz w:val="24"/>
          <w:szCs w:val="24"/>
        </w:rPr>
        <w:t>Manifest</w:t>
      </w:r>
      <w:r w:rsidRPr="00370366">
        <w:rPr>
          <w:sz w:val="24"/>
          <w:szCs w:val="24"/>
          <w:lang w:val="el-GR"/>
        </w:rPr>
        <w:t xml:space="preserve"> </w:t>
      </w:r>
      <w:r>
        <w:rPr>
          <w:sz w:val="24"/>
          <w:szCs w:val="24"/>
          <w:lang w:val="el-GR"/>
        </w:rPr>
        <w:t>ορίζει την δομή και τα δεδομένα μιας εφαρμογής, τα συστατικά και τις απαιτήσεις της. Περιλαμβάνει</w:t>
      </w:r>
      <w:r w:rsidRPr="00370366">
        <w:rPr>
          <w:sz w:val="24"/>
          <w:szCs w:val="24"/>
          <w:lang w:val="el-GR"/>
        </w:rPr>
        <w:t xml:space="preserve"> </w:t>
      </w:r>
      <w:r>
        <w:rPr>
          <w:sz w:val="24"/>
          <w:szCs w:val="24"/>
          <w:lang w:val="el-GR"/>
        </w:rPr>
        <w:t>κόμβους</w:t>
      </w:r>
      <w:r w:rsidRPr="00370366">
        <w:rPr>
          <w:sz w:val="24"/>
          <w:szCs w:val="24"/>
          <w:lang w:val="el-GR"/>
        </w:rPr>
        <w:t xml:space="preserve"> </w:t>
      </w:r>
      <w:r>
        <w:rPr>
          <w:sz w:val="24"/>
          <w:szCs w:val="24"/>
          <w:lang w:val="el-GR"/>
        </w:rPr>
        <w:t>για</w:t>
      </w:r>
      <w:r w:rsidRPr="00370366">
        <w:rPr>
          <w:sz w:val="24"/>
          <w:szCs w:val="24"/>
          <w:lang w:val="el-GR"/>
        </w:rPr>
        <w:t xml:space="preserve"> </w:t>
      </w:r>
      <w:r>
        <w:rPr>
          <w:sz w:val="24"/>
          <w:szCs w:val="24"/>
          <w:lang w:val="el-GR"/>
        </w:rPr>
        <w:t>κάθε</w:t>
      </w:r>
      <w:r w:rsidRPr="00370366">
        <w:rPr>
          <w:sz w:val="24"/>
          <w:szCs w:val="24"/>
          <w:lang w:val="el-GR"/>
        </w:rPr>
        <w:t xml:space="preserve"> </w:t>
      </w:r>
      <w:r>
        <w:rPr>
          <w:sz w:val="24"/>
          <w:szCs w:val="24"/>
          <w:lang w:val="el-GR"/>
        </w:rPr>
        <w:t>μία</w:t>
      </w:r>
      <w:r w:rsidRPr="00370366">
        <w:rPr>
          <w:sz w:val="24"/>
          <w:szCs w:val="24"/>
          <w:lang w:val="el-GR"/>
        </w:rPr>
        <w:t xml:space="preserve"> </w:t>
      </w:r>
      <w:r>
        <w:rPr>
          <w:sz w:val="24"/>
          <w:szCs w:val="24"/>
          <w:lang w:val="el-GR"/>
        </w:rPr>
        <w:t>από</w:t>
      </w:r>
      <w:r w:rsidRPr="00370366">
        <w:rPr>
          <w:sz w:val="24"/>
          <w:szCs w:val="24"/>
          <w:lang w:val="el-GR"/>
        </w:rPr>
        <w:t xml:space="preserve"> </w:t>
      </w:r>
      <w:r>
        <w:rPr>
          <w:sz w:val="24"/>
          <w:szCs w:val="24"/>
          <w:lang w:val="el-GR"/>
        </w:rPr>
        <w:t>τις</w:t>
      </w:r>
      <w:r w:rsidRPr="00370366">
        <w:rPr>
          <w:sz w:val="24"/>
          <w:szCs w:val="24"/>
          <w:lang w:val="el-GR"/>
        </w:rPr>
        <w:t xml:space="preserve"> </w:t>
      </w:r>
      <w:r>
        <w:rPr>
          <w:sz w:val="24"/>
          <w:szCs w:val="24"/>
        </w:rPr>
        <w:t>Activities</w:t>
      </w:r>
      <w:r w:rsidRPr="00370366">
        <w:rPr>
          <w:sz w:val="24"/>
          <w:szCs w:val="24"/>
          <w:lang w:val="el-GR"/>
        </w:rPr>
        <w:t xml:space="preserve">, </w:t>
      </w:r>
      <w:r>
        <w:rPr>
          <w:sz w:val="24"/>
          <w:szCs w:val="24"/>
        </w:rPr>
        <w:t>Services</w:t>
      </w:r>
      <w:r w:rsidRPr="00370366">
        <w:rPr>
          <w:sz w:val="24"/>
          <w:szCs w:val="24"/>
          <w:lang w:val="el-GR"/>
        </w:rPr>
        <w:t xml:space="preserve">, </w:t>
      </w:r>
      <w:r>
        <w:rPr>
          <w:sz w:val="24"/>
          <w:szCs w:val="24"/>
        </w:rPr>
        <w:t>Content</w:t>
      </w:r>
      <w:r w:rsidRPr="00370366">
        <w:rPr>
          <w:sz w:val="24"/>
          <w:szCs w:val="24"/>
          <w:lang w:val="el-GR"/>
        </w:rPr>
        <w:t xml:space="preserve"> </w:t>
      </w:r>
      <w:r>
        <w:rPr>
          <w:sz w:val="24"/>
          <w:szCs w:val="24"/>
        </w:rPr>
        <w:t>Providers</w:t>
      </w:r>
      <w:r w:rsidRPr="00370366">
        <w:rPr>
          <w:sz w:val="24"/>
          <w:szCs w:val="24"/>
          <w:lang w:val="el-GR"/>
        </w:rPr>
        <w:t xml:space="preserve"> </w:t>
      </w:r>
      <w:r>
        <w:rPr>
          <w:sz w:val="24"/>
          <w:szCs w:val="24"/>
          <w:lang w:val="el-GR"/>
        </w:rPr>
        <w:t>και</w:t>
      </w:r>
      <w:r w:rsidRPr="00370366">
        <w:rPr>
          <w:sz w:val="24"/>
          <w:szCs w:val="24"/>
          <w:lang w:val="el-GR"/>
        </w:rPr>
        <w:t xml:space="preserve"> </w:t>
      </w:r>
      <w:r>
        <w:rPr>
          <w:sz w:val="24"/>
          <w:szCs w:val="24"/>
        </w:rPr>
        <w:t>Broadcast</w:t>
      </w:r>
      <w:r w:rsidRPr="00370366">
        <w:rPr>
          <w:sz w:val="24"/>
          <w:szCs w:val="24"/>
          <w:lang w:val="el-GR"/>
        </w:rPr>
        <w:t xml:space="preserve"> </w:t>
      </w:r>
      <w:r>
        <w:rPr>
          <w:sz w:val="24"/>
          <w:szCs w:val="24"/>
        </w:rPr>
        <w:t>Receivers</w:t>
      </w:r>
      <w:r w:rsidRPr="00370366">
        <w:rPr>
          <w:sz w:val="24"/>
          <w:szCs w:val="24"/>
          <w:lang w:val="el-GR"/>
        </w:rPr>
        <w:t xml:space="preserve"> </w:t>
      </w:r>
      <w:r>
        <w:rPr>
          <w:sz w:val="24"/>
          <w:szCs w:val="24"/>
          <w:lang w:val="el-GR"/>
        </w:rPr>
        <w:t xml:space="preserve">που αποτελούν </w:t>
      </w:r>
      <w:r>
        <w:rPr>
          <w:sz w:val="24"/>
          <w:szCs w:val="24"/>
          <w:lang w:val="el-GR"/>
        </w:rPr>
        <w:lastRenderedPageBreak/>
        <w:t xml:space="preserve">μια εφαρμογή και χρησιμοποιώντας τα </w:t>
      </w:r>
      <w:r>
        <w:rPr>
          <w:sz w:val="24"/>
          <w:szCs w:val="24"/>
        </w:rPr>
        <w:t>Intent</w:t>
      </w:r>
      <w:r w:rsidRPr="00370366">
        <w:rPr>
          <w:sz w:val="24"/>
          <w:szCs w:val="24"/>
          <w:lang w:val="el-GR"/>
        </w:rPr>
        <w:t xml:space="preserve"> </w:t>
      </w:r>
      <w:r>
        <w:rPr>
          <w:sz w:val="24"/>
          <w:szCs w:val="24"/>
        </w:rPr>
        <w:t>Filters</w:t>
      </w:r>
      <w:r w:rsidRPr="00370366">
        <w:rPr>
          <w:sz w:val="24"/>
          <w:szCs w:val="24"/>
          <w:lang w:val="el-GR"/>
        </w:rPr>
        <w:t xml:space="preserve"> </w:t>
      </w:r>
      <w:r>
        <w:rPr>
          <w:sz w:val="24"/>
          <w:szCs w:val="24"/>
          <w:lang w:val="el-GR"/>
        </w:rPr>
        <w:t xml:space="preserve">και τα </w:t>
      </w:r>
      <w:r>
        <w:rPr>
          <w:sz w:val="24"/>
          <w:szCs w:val="24"/>
        </w:rPr>
        <w:t>Permission</w:t>
      </w:r>
      <w:r w:rsidRPr="00370366">
        <w:rPr>
          <w:sz w:val="24"/>
          <w:szCs w:val="24"/>
          <w:lang w:val="el-GR"/>
        </w:rPr>
        <w:t xml:space="preserve"> </w:t>
      </w:r>
      <w:r>
        <w:rPr>
          <w:sz w:val="24"/>
          <w:szCs w:val="24"/>
          <w:lang w:val="el-GR"/>
        </w:rPr>
        <w:t xml:space="preserve">καθορίζει πως θα αλληλοεπιδρούν μεταξύ τους και με άλλες εφαρμογές. </w:t>
      </w:r>
      <w:r w:rsidRPr="00370366">
        <w:rPr>
          <w:sz w:val="24"/>
          <w:szCs w:val="24"/>
          <w:lang w:val="el-GR"/>
        </w:rPr>
        <w:t>Τ</w:t>
      </w:r>
      <w:r>
        <w:rPr>
          <w:sz w:val="24"/>
          <w:szCs w:val="24"/>
          <w:lang w:val="el-GR"/>
        </w:rPr>
        <w:t xml:space="preserve">ο </w:t>
      </w:r>
      <w:r>
        <w:rPr>
          <w:sz w:val="24"/>
          <w:szCs w:val="24"/>
        </w:rPr>
        <w:t>Manifest</w:t>
      </w:r>
      <w:r w:rsidRPr="00370366">
        <w:rPr>
          <w:sz w:val="24"/>
          <w:szCs w:val="24"/>
          <w:lang w:val="el-GR"/>
        </w:rPr>
        <w:t xml:space="preserve"> </w:t>
      </w:r>
      <w:r>
        <w:rPr>
          <w:sz w:val="24"/>
          <w:szCs w:val="24"/>
          <w:lang w:val="el-GR"/>
        </w:rPr>
        <w:t>μπορεί</w:t>
      </w:r>
      <w:del w:id="1149" w:author="goumop" w:date="2018-05-29T15:12:00Z">
        <w:r w:rsidDel="002A2F1B">
          <w:rPr>
            <w:sz w:val="24"/>
            <w:szCs w:val="24"/>
            <w:lang w:val="el-GR"/>
          </w:rPr>
          <w:delText xml:space="preserve"> ,</w:delText>
        </w:r>
      </w:del>
      <w:ins w:id="1150" w:author="goumop" w:date="2018-05-29T15:12:00Z">
        <w:r w:rsidR="002A2F1B">
          <w:rPr>
            <w:sz w:val="24"/>
            <w:szCs w:val="24"/>
            <w:lang w:val="el-GR"/>
          </w:rPr>
          <w:t xml:space="preserve">, </w:t>
        </w:r>
      </w:ins>
      <w:r>
        <w:rPr>
          <w:sz w:val="24"/>
          <w:szCs w:val="24"/>
          <w:lang w:val="el-GR"/>
        </w:rPr>
        <w:t xml:space="preserve"> επίσης, να καθορίσει τα δεδομένα της εφαρμογής (όπως τα </w:t>
      </w:r>
      <w:r>
        <w:rPr>
          <w:sz w:val="24"/>
          <w:szCs w:val="24"/>
        </w:rPr>
        <w:t>icons</w:t>
      </w:r>
      <w:r w:rsidRPr="00370366">
        <w:rPr>
          <w:sz w:val="24"/>
          <w:szCs w:val="24"/>
          <w:lang w:val="el-GR"/>
        </w:rPr>
        <w:t xml:space="preserve">, </w:t>
      </w:r>
      <w:r>
        <w:rPr>
          <w:sz w:val="24"/>
          <w:szCs w:val="24"/>
          <w:lang w:val="el-GR"/>
        </w:rPr>
        <w:t xml:space="preserve">τον αριθμό της έκδοσης ή το </w:t>
      </w:r>
      <w:r>
        <w:rPr>
          <w:sz w:val="24"/>
          <w:szCs w:val="24"/>
        </w:rPr>
        <w:t>theme</w:t>
      </w:r>
      <w:r w:rsidRPr="00370366">
        <w:rPr>
          <w:sz w:val="24"/>
          <w:szCs w:val="24"/>
          <w:lang w:val="el-GR"/>
        </w:rPr>
        <w:t>)</w:t>
      </w:r>
      <w:r w:rsidRPr="007760EE">
        <w:rPr>
          <w:sz w:val="24"/>
          <w:szCs w:val="24"/>
          <w:lang w:val="el-GR"/>
        </w:rPr>
        <w:t xml:space="preserve"> </w:t>
      </w:r>
      <w:r>
        <w:rPr>
          <w:sz w:val="24"/>
          <w:szCs w:val="24"/>
          <w:lang w:val="el-GR"/>
        </w:rPr>
        <w:t xml:space="preserve">και επιπρόσθετους κόμβους στο </w:t>
      </w:r>
      <w:r>
        <w:rPr>
          <w:sz w:val="24"/>
          <w:szCs w:val="24"/>
        </w:rPr>
        <w:t>top</w:t>
      </w:r>
      <w:r w:rsidRPr="007760EE">
        <w:rPr>
          <w:sz w:val="24"/>
          <w:szCs w:val="24"/>
          <w:lang w:val="el-GR"/>
        </w:rPr>
        <w:t>-</w:t>
      </w:r>
      <w:r>
        <w:rPr>
          <w:sz w:val="24"/>
          <w:szCs w:val="24"/>
        </w:rPr>
        <w:t>level</w:t>
      </w:r>
      <w:r w:rsidRPr="007760EE">
        <w:rPr>
          <w:sz w:val="24"/>
          <w:szCs w:val="24"/>
          <w:lang w:val="el-GR"/>
        </w:rPr>
        <w:t xml:space="preserve"> </w:t>
      </w:r>
      <w:r>
        <w:rPr>
          <w:sz w:val="24"/>
          <w:szCs w:val="24"/>
          <w:lang w:val="el-GR"/>
        </w:rPr>
        <w:t xml:space="preserve">που ορίζουν τα απαιτούμενα </w:t>
      </w:r>
      <w:r>
        <w:rPr>
          <w:sz w:val="24"/>
          <w:szCs w:val="24"/>
        </w:rPr>
        <w:t>permissions</w:t>
      </w:r>
      <w:r w:rsidRPr="007760EE">
        <w:rPr>
          <w:sz w:val="24"/>
          <w:szCs w:val="24"/>
          <w:lang w:val="el-GR"/>
        </w:rPr>
        <w:t xml:space="preserve">, </w:t>
      </w:r>
      <w:r>
        <w:rPr>
          <w:sz w:val="24"/>
          <w:szCs w:val="24"/>
          <w:lang w:val="el-GR"/>
        </w:rPr>
        <w:t xml:space="preserve">τα </w:t>
      </w:r>
      <w:r>
        <w:rPr>
          <w:sz w:val="24"/>
          <w:szCs w:val="24"/>
        </w:rPr>
        <w:t>unit</w:t>
      </w:r>
      <w:r w:rsidRPr="007760EE">
        <w:rPr>
          <w:sz w:val="24"/>
          <w:szCs w:val="24"/>
          <w:lang w:val="el-GR"/>
        </w:rPr>
        <w:t xml:space="preserve"> </w:t>
      </w:r>
      <w:r>
        <w:rPr>
          <w:sz w:val="24"/>
          <w:szCs w:val="24"/>
        </w:rPr>
        <w:t>tests</w:t>
      </w:r>
      <w:r w:rsidRPr="007760EE">
        <w:rPr>
          <w:sz w:val="24"/>
          <w:szCs w:val="24"/>
          <w:lang w:val="el-GR"/>
        </w:rPr>
        <w:t xml:space="preserve"> </w:t>
      </w:r>
      <w:r>
        <w:rPr>
          <w:sz w:val="24"/>
          <w:szCs w:val="24"/>
          <w:lang w:val="el-GR"/>
        </w:rPr>
        <w:t xml:space="preserve">ενώ ορίζονται και οι απαιτήσεις ως προς το υλικό, την οθόνη και την πλατφόρμα. Το </w:t>
      </w:r>
      <w:r>
        <w:rPr>
          <w:sz w:val="24"/>
          <w:szCs w:val="24"/>
        </w:rPr>
        <w:t>manifest</w:t>
      </w:r>
      <w:r w:rsidRPr="007760EE">
        <w:rPr>
          <w:sz w:val="24"/>
          <w:szCs w:val="24"/>
          <w:lang w:val="el-GR"/>
        </w:rPr>
        <w:t xml:space="preserve"> </w:t>
      </w:r>
      <w:r>
        <w:rPr>
          <w:sz w:val="24"/>
          <w:szCs w:val="24"/>
          <w:lang w:val="el-GR"/>
        </w:rPr>
        <w:t xml:space="preserve">αποτελείται από το </w:t>
      </w:r>
      <w:r>
        <w:rPr>
          <w:sz w:val="24"/>
          <w:szCs w:val="24"/>
        </w:rPr>
        <w:t>root</w:t>
      </w:r>
      <w:r w:rsidRPr="007760EE">
        <w:rPr>
          <w:sz w:val="24"/>
          <w:szCs w:val="24"/>
          <w:lang w:val="el-GR"/>
        </w:rPr>
        <w:t xml:space="preserve"> </w:t>
      </w:r>
      <w:r>
        <w:rPr>
          <w:sz w:val="24"/>
          <w:szCs w:val="24"/>
        </w:rPr>
        <w:t>tag</w:t>
      </w:r>
      <w:r w:rsidRPr="007760EE">
        <w:rPr>
          <w:sz w:val="24"/>
          <w:szCs w:val="24"/>
          <w:lang w:val="el-GR"/>
        </w:rPr>
        <w:t xml:space="preserve"> </w:t>
      </w:r>
      <w:r>
        <w:rPr>
          <w:sz w:val="24"/>
          <w:szCs w:val="24"/>
        </w:rPr>
        <w:t>manifest</w:t>
      </w:r>
      <w:r w:rsidRPr="007760EE">
        <w:rPr>
          <w:sz w:val="24"/>
          <w:szCs w:val="24"/>
          <w:lang w:val="el-GR"/>
        </w:rPr>
        <w:t>, το οπ</w:t>
      </w:r>
      <w:r>
        <w:rPr>
          <w:sz w:val="24"/>
          <w:szCs w:val="24"/>
          <w:lang w:val="el-GR"/>
        </w:rPr>
        <w:t xml:space="preserve">οίο περιέχει ένα </w:t>
      </w:r>
      <w:r>
        <w:rPr>
          <w:sz w:val="24"/>
          <w:szCs w:val="24"/>
        </w:rPr>
        <w:t>package</w:t>
      </w:r>
      <w:r w:rsidRPr="007760EE">
        <w:rPr>
          <w:sz w:val="24"/>
          <w:szCs w:val="24"/>
          <w:lang w:val="el-GR"/>
        </w:rPr>
        <w:t xml:space="preserve"> </w:t>
      </w:r>
      <w:r>
        <w:rPr>
          <w:sz w:val="24"/>
          <w:szCs w:val="24"/>
        </w:rPr>
        <w:t>attribute</w:t>
      </w:r>
      <w:r w:rsidRPr="007760EE">
        <w:rPr>
          <w:sz w:val="24"/>
          <w:szCs w:val="24"/>
          <w:lang w:val="el-GR"/>
        </w:rPr>
        <w:t xml:space="preserve"> </w:t>
      </w:r>
      <w:r>
        <w:rPr>
          <w:sz w:val="24"/>
          <w:szCs w:val="24"/>
          <w:lang w:val="el-GR"/>
        </w:rPr>
        <w:t xml:space="preserve">που ορίζεται στο πακέτο του </w:t>
      </w:r>
      <w:r>
        <w:rPr>
          <w:sz w:val="24"/>
          <w:szCs w:val="24"/>
        </w:rPr>
        <w:t>project</w:t>
      </w:r>
      <w:r w:rsidRPr="007760EE">
        <w:rPr>
          <w:sz w:val="24"/>
          <w:szCs w:val="24"/>
          <w:lang w:val="el-GR"/>
        </w:rPr>
        <w:t xml:space="preserve">. </w:t>
      </w:r>
      <w:r>
        <w:rPr>
          <w:sz w:val="24"/>
          <w:szCs w:val="24"/>
          <w:lang w:val="el-GR"/>
        </w:rPr>
        <w:t xml:space="preserve">Περιλαμβάνει, επίσης, και ένα </w:t>
      </w:r>
      <w:r>
        <w:rPr>
          <w:sz w:val="24"/>
          <w:szCs w:val="24"/>
        </w:rPr>
        <w:t>xmlns</w:t>
      </w:r>
      <w:r w:rsidRPr="007760EE">
        <w:rPr>
          <w:sz w:val="24"/>
          <w:szCs w:val="24"/>
          <w:lang w:val="el-GR"/>
        </w:rPr>
        <w:t>:</w:t>
      </w:r>
      <w:r>
        <w:rPr>
          <w:sz w:val="24"/>
          <w:szCs w:val="24"/>
        </w:rPr>
        <w:t>android</w:t>
      </w:r>
      <w:r w:rsidRPr="007760EE">
        <w:rPr>
          <w:sz w:val="24"/>
          <w:szCs w:val="24"/>
          <w:lang w:val="el-GR"/>
        </w:rPr>
        <w:t xml:space="preserve"> </w:t>
      </w:r>
      <w:r>
        <w:rPr>
          <w:sz w:val="24"/>
          <w:szCs w:val="24"/>
        </w:rPr>
        <w:t>attribute</w:t>
      </w:r>
      <w:r w:rsidRPr="007760EE">
        <w:rPr>
          <w:sz w:val="24"/>
          <w:szCs w:val="24"/>
          <w:lang w:val="el-GR"/>
        </w:rPr>
        <w:t xml:space="preserve"> </w:t>
      </w:r>
      <w:r>
        <w:rPr>
          <w:sz w:val="24"/>
          <w:szCs w:val="24"/>
          <w:lang w:val="el-GR"/>
        </w:rPr>
        <w:t xml:space="preserve">που παρέχει διάφορα </w:t>
      </w:r>
      <w:r>
        <w:rPr>
          <w:sz w:val="24"/>
          <w:szCs w:val="24"/>
        </w:rPr>
        <w:t>attributes</w:t>
      </w:r>
      <w:r w:rsidRPr="007760EE">
        <w:rPr>
          <w:sz w:val="24"/>
          <w:szCs w:val="24"/>
          <w:lang w:val="el-GR"/>
        </w:rPr>
        <w:t xml:space="preserve"> </w:t>
      </w:r>
      <w:r>
        <w:rPr>
          <w:sz w:val="24"/>
          <w:szCs w:val="24"/>
          <w:lang w:val="el-GR"/>
        </w:rPr>
        <w:t xml:space="preserve">συστήματος που χρησιμοποιούνται μέσα στο αρχείο. Χρησιμοποιούμε το </w:t>
      </w:r>
      <w:r>
        <w:rPr>
          <w:sz w:val="24"/>
          <w:szCs w:val="24"/>
        </w:rPr>
        <w:t>versionName</w:t>
      </w:r>
      <w:r w:rsidRPr="007760EE">
        <w:rPr>
          <w:sz w:val="24"/>
          <w:szCs w:val="24"/>
          <w:lang w:val="el-GR"/>
        </w:rPr>
        <w:t xml:space="preserve"> </w:t>
      </w:r>
      <w:r>
        <w:rPr>
          <w:sz w:val="24"/>
          <w:szCs w:val="24"/>
        </w:rPr>
        <w:t>attribute</w:t>
      </w:r>
      <w:r w:rsidRPr="007760EE">
        <w:rPr>
          <w:sz w:val="24"/>
          <w:szCs w:val="24"/>
          <w:lang w:val="el-GR"/>
        </w:rPr>
        <w:t xml:space="preserve"> </w:t>
      </w:r>
      <w:r>
        <w:rPr>
          <w:sz w:val="24"/>
          <w:szCs w:val="24"/>
          <w:lang w:val="el-GR"/>
        </w:rPr>
        <w:t xml:space="preserve">για να καθορίσουμε το όνομα της έκδοσης που θα είναι ορατή στους χρήστες. Μπορούμε, επίσης, να ορίσουμε αν θα επιτρέπεται ή αν είναι επιθυμητό να εγκαθίσταται η εφαρμογή σε εξωτερικό αποθηκευτικό μέσο (κάρτα </w:t>
      </w:r>
      <w:r>
        <w:rPr>
          <w:sz w:val="24"/>
          <w:szCs w:val="24"/>
        </w:rPr>
        <w:t>SD</w:t>
      </w:r>
      <w:r w:rsidRPr="007760EE">
        <w:rPr>
          <w:sz w:val="24"/>
          <w:szCs w:val="24"/>
          <w:lang w:val="el-GR"/>
        </w:rPr>
        <w:t xml:space="preserve">) </w:t>
      </w:r>
      <w:r>
        <w:rPr>
          <w:sz w:val="24"/>
          <w:szCs w:val="24"/>
          <w:lang w:val="el-GR"/>
        </w:rPr>
        <w:t xml:space="preserve">αντί μιας εσωτερικής πηγής χρησιμοποιώντας το </w:t>
      </w:r>
      <w:r>
        <w:rPr>
          <w:sz w:val="24"/>
          <w:szCs w:val="24"/>
        </w:rPr>
        <w:t>attribute</w:t>
      </w:r>
      <w:r w:rsidRPr="007760EE">
        <w:rPr>
          <w:sz w:val="24"/>
          <w:szCs w:val="24"/>
          <w:lang w:val="el-GR"/>
        </w:rPr>
        <w:t xml:space="preserve"> </w:t>
      </w:r>
      <w:r>
        <w:rPr>
          <w:sz w:val="24"/>
          <w:szCs w:val="24"/>
        </w:rPr>
        <w:t>installLocation</w:t>
      </w:r>
      <w:r w:rsidRPr="007760EE">
        <w:rPr>
          <w:sz w:val="24"/>
          <w:szCs w:val="24"/>
          <w:lang w:val="el-GR"/>
        </w:rPr>
        <w:t xml:space="preserve">, </w:t>
      </w:r>
      <w:r>
        <w:rPr>
          <w:sz w:val="24"/>
          <w:szCs w:val="24"/>
          <w:lang w:val="el-GR"/>
        </w:rPr>
        <w:t xml:space="preserve">θέτοντας την τιμή </w:t>
      </w:r>
      <w:r>
        <w:rPr>
          <w:sz w:val="24"/>
          <w:szCs w:val="24"/>
        </w:rPr>
        <w:t>preferExternal</w:t>
      </w:r>
      <w:r w:rsidRPr="007760EE">
        <w:rPr>
          <w:sz w:val="24"/>
          <w:szCs w:val="24"/>
          <w:lang w:val="el-GR"/>
        </w:rPr>
        <w:t xml:space="preserve"> </w:t>
      </w:r>
      <w:r>
        <w:rPr>
          <w:sz w:val="24"/>
          <w:szCs w:val="24"/>
          <w:lang w:val="el-GR"/>
        </w:rPr>
        <w:t xml:space="preserve">ή </w:t>
      </w:r>
      <w:r>
        <w:rPr>
          <w:sz w:val="24"/>
          <w:szCs w:val="24"/>
        </w:rPr>
        <w:t>auto</w:t>
      </w:r>
      <w:r w:rsidRPr="007760EE">
        <w:rPr>
          <w:sz w:val="24"/>
          <w:szCs w:val="24"/>
          <w:lang w:val="el-GR"/>
        </w:rPr>
        <w:t xml:space="preserve">, </w:t>
      </w:r>
      <w:r>
        <w:rPr>
          <w:sz w:val="24"/>
          <w:szCs w:val="24"/>
          <w:lang w:val="el-GR"/>
        </w:rPr>
        <w:t xml:space="preserve">όπου η πρώτη εγκαθιστά την εφαρμογή σε εξωτερικό μέσο, όταν αυτό είναι δυνατό, και η δεύτερη αφήνει την απόφαση στο σύστημα. Αν δεν ορίσουμε το </w:t>
      </w:r>
      <w:r>
        <w:rPr>
          <w:sz w:val="24"/>
          <w:szCs w:val="24"/>
        </w:rPr>
        <w:t>attribute</w:t>
      </w:r>
      <w:r w:rsidRPr="007760EE">
        <w:rPr>
          <w:sz w:val="24"/>
          <w:szCs w:val="24"/>
          <w:lang w:val="el-GR"/>
        </w:rPr>
        <w:t xml:space="preserve"> </w:t>
      </w:r>
      <w:r>
        <w:rPr>
          <w:sz w:val="24"/>
          <w:szCs w:val="24"/>
          <w:lang w:val="el-GR"/>
        </w:rPr>
        <w:t>αυτό</w:t>
      </w:r>
      <w:del w:id="1151" w:author="goumop" w:date="2018-05-29T15:12:00Z">
        <w:r w:rsidDel="002A2F1B">
          <w:rPr>
            <w:sz w:val="24"/>
            <w:szCs w:val="24"/>
            <w:lang w:val="el-GR"/>
          </w:rPr>
          <w:delText xml:space="preserve"> ,</w:delText>
        </w:r>
      </w:del>
      <w:ins w:id="1152" w:author="goumop" w:date="2018-05-29T15:12:00Z">
        <w:r w:rsidR="002A2F1B">
          <w:rPr>
            <w:sz w:val="24"/>
            <w:szCs w:val="24"/>
            <w:lang w:val="el-GR"/>
          </w:rPr>
          <w:t xml:space="preserve">, </w:t>
        </w:r>
      </w:ins>
      <w:r>
        <w:rPr>
          <w:sz w:val="24"/>
          <w:szCs w:val="24"/>
          <w:lang w:val="el-GR"/>
        </w:rPr>
        <w:t xml:space="preserve"> η εφαρμογή θα εγκατασταθεί στην εσωτερική μνήμη και οι χρήστες δεν θα μπορέσουν να την μεταφέρουν σε κάποια εξωτερική. Επειδή, η εσωτερική μνήμη συνήθως είναι περιορισμένη, είναι καλό</w:t>
      </w:r>
      <w:del w:id="1153" w:author="goumop" w:date="2018-05-29T15:12:00Z">
        <w:r w:rsidDel="002A2F1B">
          <w:rPr>
            <w:sz w:val="24"/>
            <w:szCs w:val="24"/>
            <w:lang w:val="el-GR"/>
          </w:rPr>
          <w:delText xml:space="preserve"> ,</w:delText>
        </w:r>
      </w:del>
      <w:ins w:id="1154" w:author="goumop" w:date="2018-05-29T15:12:00Z">
        <w:r w:rsidR="002A2F1B">
          <w:rPr>
            <w:sz w:val="24"/>
            <w:szCs w:val="24"/>
            <w:lang w:val="el-GR"/>
          </w:rPr>
          <w:t xml:space="preserve">, </w:t>
        </w:r>
      </w:ins>
      <w:r>
        <w:rPr>
          <w:sz w:val="24"/>
          <w:szCs w:val="24"/>
          <w:lang w:val="el-GR"/>
        </w:rPr>
        <w:t xml:space="preserve"> όποτε αυτό είναι δυνατό, να εγκαθιστούμε την εφαρμογή σε εξωτερική μνήμη.</w:t>
      </w:r>
    </w:p>
    <w:p w14:paraId="08439925" w14:textId="77777777" w:rsidR="00C52522" w:rsidRPr="00370366" w:rsidRDefault="00C52522" w:rsidP="00C52522">
      <w:pPr>
        <w:ind w:firstLine="180"/>
        <w:jc w:val="both"/>
        <w:rPr>
          <w:sz w:val="24"/>
          <w:szCs w:val="24"/>
          <w:lang w:val="el-GR"/>
        </w:rPr>
      </w:pPr>
    </w:p>
    <w:p w14:paraId="2456D9EA" w14:textId="77777777" w:rsidR="00C52522" w:rsidRDefault="00C52522" w:rsidP="00007C66">
      <w:pPr>
        <w:jc w:val="both"/>
        <w:rPr>
          <w:rFonts w:cstheme="minorHAnsi"/>
          <w:sz w:val="24"/>
          <w:szCs w:val="24"/>
          <w:lang w:val="el-GR"/>
        </w:rPr>
      </w:pPr>
    </w:p>
    <w:p w14:paraId="32F2A5B3" w14:textId="77777777" w:rsidR="004B0E71" w:rsidRDefault="004B0E71" w:rsidP="00007C66">
      <w:pPr>
        <w:jc w:val="both"/>
        <w:rPr>
          <w:rFonts w:cstheme="minorHAnsi"/>
          <w:sz w:val="24"/>
          <w:szCs w:val="24"/>
          <w:lang w:val="el-GR"/>
        </w:rPr>
      </w:pPr>
    </w:p>
    <w:p w14:paraId="21CB86A4" w14:textId="77777777" w:rsidR="004B0E71" w:rsidRDefault="004B0E71" w:rsidP="00007C66">
      <w:pPr>
        <w:jc w:val="both"/>
        <w:rPr>
          <w:rFonts w:cstheme="minorHAnsi"/>
          <w:sz w:val="24"/>
          <w:szCs w:val="24"/>
          <w:lang w:val="el-GR"/>
        </w:rPr>
      </w:pPr>
    </w:p>
    <w:p w14:paraId="17F9076A" w14:textId="77777777" w:rsidR="004B0E71" w:rsidRDefault="004B0E71" w:rsidP="00007C66">
      <w:pPr>
        <w:jc w:val="both"/>
        <w:rPr>
          <w:rFonts w:cstheme="minorHAnsi"/>
          <w:sz w:val="24"/>
          <w:szCs w:val="24"/>
          <w:lang w:val="el-GR"/>
        </w:rPr>
      </w:pPr>
    </w:p>
    <w:p w14:paraId="479E2C13" w14:textId="77777777" w:rsidR="004B0E71" w:rsidRDefault="004B0E71" w:rsidP="00007C66">
      <w:pPr>
        <w:jc w:val="both"/>
        <w:rPr>
          <w:rFonts w:cstheme="minorHAnsi"/>
          <w:sz w:val="24"/>
          <w:szCs w:val="24"/>
          <w:lang w:val="el-GR"/>
        </w:rPr>
      </w:pPr>
    </w:p>
    <w:p w14:paraId="1A0DA215" w14:textId="77777777" w:rsidR="004B0E71" w:rsidRDefault="004B0E71" w:rsidP="00007C66">
      <w:pPr>
        <w:jc w:val="both"/>
        <w:rPr>
          <w:rFonts w:cstheme="minorHAnsi"/>
          <w:sz w:val="24"/>
          <w:szCs w:val="24"/>
          <w:lang w:val="el-GR"/>
        </w:rPr>
      </w:pPr>
    </w:p>
    <w:p w14:paraId="180FB68E" w14:textId="77777777" w:rsidR="004B0E71" w:rsidRDefault="004B0E71" w:rsidP="00007C66">
      <w:pPr>
        <w:jc w:val="both"/>
        <w:rPr>
          <w:rFonts w:cstheme="minorHAnsi"/>
          <w:sz w:val="24"/>
          <w:szCs w:val="24"/>
          <w:lang w:val="el-GR"/>
        </w:rPr>
      </w:pPr>
    </w:p>
    <w:p w14:paraId="2DDB1E88" w14:textId="77777777" w:rsidR="004B0E71" w:rsidRDefault="004B0E71" w:rsidP="00007C66">
      <w:pPr>
        <w:jc w:val="both"/>
        <w:rPr>
          <w:rFonts w:cstheme="minorHAnsi"/>
          <w:sz w:val="24"/>
          <w:szCs w:val="24"/>
          <w:lang w:val="el-GR"/>
        </w:rPr>
      </w:pPr>
    </w:p>
    <w:p w14:paraId="4A2F230B" w14:textId="77777777" w:rsidR="004B0E71" w:rsidRDefault="004B0E71" w:rsidP="00007C66">
      <w:pPr>
        <w:jc w:val="both"/>
        <w:rPr>
          <w:rFonts w:cstheme="minorHAnsi"/>
          <w:sz w:val="24"/>
          <w:szCs w:val="24"/>
          <w:lang w:val="el-GR"/>
        </w:rPr>
      </w:pPr>
    </w:p>
    <w:p w14:paraId="0D603C75" w14:textId="77777777" w:rsidR="004B0E71" w:rsidRDefault="004B0E71" w:rsidP="00007C66">
      <w:pPr>
        <w:jc w:val="both"/>
        <w:rPr>
          <w:rFonts w:cstheme="minorHAnsi"/>
          <w:sz w:val="24"/>
          <w:szCs w:val="24"/>
          <w:lang w:val="el-GR"/>
        </w:rPr>
      </w:pPr>
    </w:p>
    <w:p w14:paraId="3FFC17B7" w14:textId="77777777" w:rsidR="004B0E71" w:rsidRDefault="004B0E71" w:rsidP="00007C66">
      <w:pPr>
        <w:jc w:val="both"/>
        <w:rPr>
          <w:rFonts w:cstheme="minorHAnsi"/>
          <w:sz w:val="24"/>
          <w:szCs w:val="24"/>
          <w:lang w:val="el-GR"/>
        </w:rPr>
      </w:pPr>
    </w:p>
    <w:p w14:paraId="45269EB2" w14:textId="77777777" w:rsidR="004B0E71" w:rsidRDefault="004B0E71" w:rsidP="00007C66">
      <w:pPr>
        <w:jc w:val="both"/>
        <w:rPr>
          <w:rFonts w:cstheme="minorHAnsi"/>
          <w:sz w:val="24"/>
          <w:szCs w:val="24"/>
          <w:lang w:val="el-GR"/>
        </w:rPr>
      </w:pPr>
    </w:p>
    <w:p w14:paraId="75A2FCFC" w14:textId="77777777" w:rsidR="004B0E71" w:rsidRDefault="004B0E71" w:rsidP="00007C66">
      <w:pPr>
        <w:jc w:val="both"/>
        <w:rPr>
          <w:rFonts w:cstheme="minorHAnsi"/>
          <w:sz w:val="24"/>
          <w:szCs w:val="24"/>
          <w:lang w:val="el-GR"/>
        </w:rPr>
      </w:pPr>
    </w:p>
    <w:p w14:paraId="08D04616" w14:textId="77777777" w:rsidR="004B0E71" w:rsidRDefault="004B0E71" w:rsidP="00007C66">
      <w:pPr>
        <w:jc w:val="both"/>
        <w:rPr>
          <w:rFonts w:cstheme="minorHAnsi"/>
          <w:sz w:val="24"/>
          <w:szCs w:val="24"/>
          <w:lang w:val="el-GR"/>
        </w:rPr>
      </w:pPr>
    </w:p>
    <w:p w14:paraId="391D7B41" w14:textId="77777777" w:rsidR="004B0E71" w:rsidRDefault="004B0E71" w:rsidP="00007C66">
      <w:pPr>
        <w:jc w:val="both"/>
        <w:rPr>
          <w:rFonts w:cstheme="minorHAnsi"/>
          <w:sz w:val="24"/>
          <w:szCs w:val="24"/>
          <w:lang w:val="el-GR"/>
        </w:rPr>
      </w:pPr>
    </w:p>
    <w:p w14:paraId="3B0E4E78" w14:textId="77777777" w:rsidR="004B0E71" w:rsidRDefault="004B0E71" w:rsidP="00007C66">
      <w:pPr>
        <w:jc w:val="both"/>
        <w:rPr>
          <w:rFonts w:cstheme="minorHAnsi"/>
          <w:sz w:val="24"/>
          <w:szCs w:val="24"/>
          <w:lang w:val="el-GR"/>
        </w:rPr>
      </w:pPr>
    </w:p>
    <w:p w14:paraId="2EE533FA" w14:textId="77777777" w:rsidR="004B0E71" w:rsidRDefault="004B0E71" w:rsidP="00007C66">
      <w:pPr>
        <w:jc w:val="both"/>
        <w:rPr>
          <w:rFonts w:cstheme="minorHAnsi"/>
          <w:sz w:val="24"/>
          <w:szCs w:val="24"/>
          <w:lang w:val="el-GR"/>
        </w:rPr>
      </w:pPr>
    </w:p>
    <w:p w14:paraId="2A07C441" w14:textId="1C949CE9" w:rsidR="004B0E71" w:rsidRPr="004D05D6" w:rsidRDefault="004B0E71">
      <w:pPr>
        <w:pStyle w:val="1"/>
        <w:ind w:left="1980" w:hanging="1980"/>
        <w:jc w:val="both"/>
        <w:rPr>
          <w:sz w:val="36"/>
          <w:u w:val="single"/>
          <w:lang w:val="el-GR"/>
          <w:rPrChange w:id="1155" w:author="Gladiator Gladiator" w:date="2018-05-23T20:45:00Z">
            <w:rPr>
              <w:lang w:val="el-GR"/>
            </w:rPr>
          </w:rPrChange>
        </w:rPr>
        <w:pPrChange w:id="1156" w:author="Gladiator Gladiator" w:date="2018-05-23T20:45:00Z">
          <w:pPr>
            <w:ind w:left="1980" w:hanging="1980"/>
          </w:pPr>
        </w:pPrChange>
      </w:pPr>
      <w:r w:rsidRPr="004D05D6">
        <w:rPr>
          <w:sz w:val="36"/>
          <w:u w:val="single"/>
          <w:lang w:val="el-GR"/>
          <w:rPrChange w:id="1157" w:author="Gladiator Gladiator" w:date="2018-05-23T20:45:00Z">
            <w:rPr>
              <w:lang w:val="el-GR"/>
            </w:rPr>
          </w:rPrChange>
        </w:rPr>
        <w:t>Κεφ</w:t>
      </w:r>
      <w:r w:rsidR="001B08C2" w:rsidRPr="004D05D6">
        <w:rPr>
          <w:sz w:val="36"/>
          <w:u w:val="single"/>
          <w:lang w:val="el-GR"/>
          <w:rPrChange w:id="1158" w:author="Gladiator Gladiator" w:date="2018-05-23T20:45:00Z">
            <w:rPr>
              <w:lang w:val="el-GR"/>
            </w:rPr>
          </w:rPrChange>
        </w:rPr>
        <w:t>άλαιο 5</w:t>
      </w:r>
      <w:r w:rsidRPr="004D05D6">
        <w:rPr>
          <w:sz w:val="36"/>
          <w:u w:val="single"/>
          <w:lang w:val="el-GR"/>
          <w:rPrChange w:id="1159" w:author="Gladiator Gladiator" w:date="2018-05-23T20:45:00Z">
            <w:rPr>
              <w:lang w:val="el-GR"/>
            </w:rPr>
          </w:rPrChange>
        </w:rPr>
        <w:t xml:space="preserve"> : Περιγρ</w:t>
      </w:r>
      <w:r w:rsidR="006F0C16" w:rsidRPr="004D05D6">
        <w:rPr>
          <w:sz w:val="36"/>
          <w:u w:val="single"/>
          <w:lang w:val="el-GR"/>
          <w:rPrChange w:id="1160" w:author="Gladiator Gladiator" w:date="2018-05-23T20:45:00Z">
            <w:rPr>
              <w:lang w:val="el-GR"/>
            </w:rPr>
          </w:rPrChange>
        </w:rPr>
        <w:t xml:space="preserve">αφή </w:t>
      </w:r>
      <w:r w:rsidR="00DA5A25" w:rsidRPr="004D05D6">
        <w:rPr>
          <w:sz w:val="36"/>
          <w:u w:val="single"/>
          <w:lang w:val="el-GR"/>
          <w:rPrChange w:id="1161" w:author="Gladiator Gladiator" w:date="2018-05-23T20:45:00Z">
            <w:rPr>
              <w:lang w:val="el-GR"/>
            </w:rPr>
          </w:rPrChange>
        </w:rPr>
        <w:t xml:space="preserve">Απαιτήσεων </w:t>
      </w:r>
      <w:r w:rsidR="006F0C16" w:rsidRPr="004D05D6">
        <w:rPr>
          <w:sz w:val="36"/>
          <w:u w:val="single"/>
          <w:lang w:val="el-GR"/>
          <w:rPrChange w:id="1162" w:author="Gladiator Gladiator" w:date="2018-05-23T20:45:00Z">
            <w:rPr>
              <w:lang w:val="el-GR"/>
            </w:rPr>
          </w:rPrChange>
        </w:rPr>
        <w:t>και Σχεδιασμός</w:t>
      </w:r>
      <w:r w:rsidRPr="004D05D6">
        <w:rPr>
          <w:sz w:val="36"/>
          <w:u w:val="single"/>
          <w:lang w:val="el-GR"/>
          <w:rPrChange w:id="1163" w:author="Gladiator Gladiator" w:date="2018-05-23T20:45:00Z">
            <w:rPr>
              <w:lang w:val="el-GR"/>
            </w:rPr>
          </w:rPrChange>
        </w:rPr>
        <w:t xml:space="preserve"> Συστή</w:t>
      </w:r>
      <w:del w:id="1164" w:author="goumop" w:date="2018-05-21T18:33:00Z">
        <w:r w:rsidR="006F0C16" w:rsidRPr="004D05D6" w:rsidDel="00DA5A25">
          <w:rPr>
            <w:sz w:val="36"/>
            <w:u w:val="single"/>
            <w:lang w:val="el-GR"/>
            <w:rPrChange w:id="1165" w:author="Gladiator Gladiator" w:date="2018-05-23T20:45:00Z">
              <w:rPr>
                <w:lang w:val="el-GR"/>
              </w:rPr>
            </w:rPrChange>
          </w:rPr>
          <w:delText xml:space="preserve"> </w:delText>
        </w:r>
      </w:del>
      <w:r w:rsidRPr="004D05D6">
        <w:rPr>
          <w:sz w:val="36"/>
          <w:u w:val="single"/>
          <w:lang w:val="el-GR"/>
          <w:rPrChange w:id="1166" w:author="Gladiator Gladiator" w:date="2018-05-23T20:45:00Z">
            <w:rPr>
              <w:lang w:val="el-GR"/>
            </w:rPr>
          </w:rPrChange>
        </w:rPr>
        <w:t>ματος</w:t>
      </w:r>
    </w:p>
    <w:p w14:paraId="0700C191" w14:textId="77777777" w:rsidR="00B87F98" w:rsidRDefault="00B87F98" w:rsidP="00F077E1">
      <w:pPr>
        <w:jc w:val="both"/>
        <w:rPr>
          <w:sz w:val="24"/>
          <w:szCs w:val="24"/>
          <w:lang w:val="el-GR"/>
        </w:rPr>
      </w:pPr>
    </w:p>
    <w:p w14:paraId="430E83E2" w14:textId="77777777" w:rsidR="00F077E1" w:rsidRPr="004D05D6" w:rsidRDefault="001B08C2">
      <w:pPr>
        <w:pStyle w:val="2"/>
        <w:rPr>
          <w:sz w:val="32"/>
          <w:u w:val="single"/>
          <w:lang w:val="el-GR"/>
          <w:rPrChange w:id="1167" w:author="Gladiator Gladiator" w:date="2018-05-23T20:45:00Z">
            <w:rPr>
              <w:lang w:val="el-GR"/>
            </w:rPr>
          </w:rPrChange>
        </w:rPr>
        <w:pPrChange w:id="1168" w:author="Gladiator Gladiator" w:date="2018-05-23T20:45:00Z">
          <w:pPr>
            <w:jc w:val="both"/>
          </w:pPr>
        </w:pPrChange>
      </w:pPr>
      <w:r w:rsidRPr="004D05D6">
        <w:rPr>
          <w:sz w:val="32"/>
          <w:u w:val="single"/>
          <w:lang w:val="el-GR"/>
          <w:rPrChange w:id="1169" w:author="Gladiator Gladiator" w:date="2018-05-23T20:45:00Z">
            <w:rPr>
              <w:lang w:val="el-GR"/>
            </w:rPr>
          </w:rPrChange>
        </w:rPr>
        <w:t>5</w:t>
      </w:r>
      <w:r w:rsidR="00F077E1" w:rsidRPr="004D05D6">
        <w:rPr>
          <w:sz w:val="32"/>
          <w:u w:val="single"/>
          <w:lang w:val="el-GR"/>
          <w:rPrChange w:id="1170" w:author="Gladiator Gladiator" w:date="2018-05-23T20:45:00Z">
            <w:rPr>
              <w:lang w:val="el-GR"/>
            </w:rPr>
          </w:rPrChange>
        </w:rPr>
        <w:t>.1 Περιγραφή πειράματος</w:t>
      </w:r>
    </w:p>
    <w:p w14:paraId="1EE65563" w14:textId="77777777" w:rsidR="00F077E1" w:rsidRDefault="00F077E1" w:rsidP="00F077E1">
      <w:pPr>
        <w:ind w:firstLine="180"/>
        <w:jc w:val="both"/>
        <w:rPr>
          <w:sz w:val="24"/>
          <w:szCs w:val="16"/>
          <w:lang w:val="el-GR"/>
        </w:rPr>
      </w:pPr>
      <w:r>
        <w:rPr>
          <w:sz w:val="24"/>
          <w:szCs w:val="16"/>
          <w:lang w:val="el-GR"/>
        </w:rPr>
        <w:t xml:space="preserve">Σκοπός του πειράματος είναι να τεθούν οι συμμετέχοντες με τεχνητούς τρόπους σε διάφορες  συναισθηματικές καταστάσεις, και μέσω του αισθητήρα </w:t>
      </w:r>
      <w:r>
        <w:rPr>
          <w:sz w:val="24"/>
          <w:szCs w:val="16"/>
        </w:rPr>
        <w:t>Zephyr</w:t>
      </w:r>
      <w:r w:rsidRPr="00F018BD">
        <w:rPr>
          <w:sz w:val="24"/>
          <w:szCs w:val="16"/>
          <w:lang w:val="el-GR"/>
        </w:rPr>
        <w:t xml:space="preserve"> </w:t>
      </w:r>
      <w:r>
        <w:rPr>
          <w:sz w:val="24"/>
          <w:szCs w:val="16"/>
        </w:rPr>
        <w:t>BT</w:t>
      </w:r>
      <w:r w:rsidRPr="00F018BD">
        <w:rPr>
          <w:sz w:val="24"/>
          <w:szCs w:val="16"/>
          <w:lang w:val="el-GR"/>
        </w:rPr>
        <w:t xml:space="preserve"> </w:t>
      </w:r>
      <w:r>
        <w:rPr>
          <w:sz w:val="24"/>
          <w:szCs w:val="16"/>
          <w:lang w:val="el-GR"/>
        </w:rPr>
        <w:t>να συλλέξουμε και να συγκεντρώσουμε δεδομένα ικανά να δώσουν απαντήσεις σχετικά με το άγχος που βίωσαν οι συμμετέχοντες στις συναισθηματικές καταστάσεις που βρέθηκαν.</w:t>
      </w:r>
    </w:p>
    <w:p w14:paraId="05667A1B" w14:textId="77777777" w:rsidR="00F077E1" w:rsidRDefault="00F077E1" w:rsidP="00F077E1">
      <w:pPr>
        <w:ind w:firstLine="180"/>
        <w:jc w:val="both"/>
        <w:rPr>
          <w:sz w:val="24"/>
          <w:szCs w:val="16"/>
          <w:lang w:val="el-GR"/>
        </w:rPr>
      </w:pPr>
      <w:r>
        <w:rPr>
          <w:sz w:val="24"/>
          <w:szCs w:val="16"/>
          <w:lang w:val="el-GR"/>
        </w:rPr>
        <w:t xml:space="preserve">Κάθε συμμετέχοντας θα τοποθετήσει την ζώνη με τον αισθητήρα </w:t>
      </w:r>
      <w:r>
        <w:rPr>
          <w:sz w:val="24"/>
          <w:szCs w:val="16"/>
        </w:rPr>
        <w:t>Zephyr</w:t>
      </w:r>
      <w:r w:rsidRPr="00F018BD">
        <w:rPr>
          <w:sz w:val="24"/>
          <w:szCs w:val="16"/>
          <w:lang w:val="el-GR"/>
        </w:rPr>
        <w:t xml:space="preserve"> </w:t>
      </w:r>
      <w:r>
        <w:rPr>
          <w:sz w:val="24"/>
          <w:szCs w:val="16"/>
          <w:lang w:val="el-GR"/>
        </w:rPr>
        <w:t xml:space="preserve">στο στήθος του και αφού ενεργοποιηθεί ο αισθητήρας, θα γίνει η συλλογή των δεδομένων, η οποία θα γίνει σε δύο(2) φάσεις. </w:t>
      </w:r>
    </w:p>
    <w:p w14:paraId="476707B2" w14:textId="77777777" w:rsidR="00F077E1" w:rsidRDefault="00F077E1" w:rsidP="00F077E1">
      <w:pPr>
        <w:ind w:firstLine="180"/>
        <w:jc w:val="both"/>
        <w:rPr>
          <w:sz w:val="24"/>
          <w:szCs w:val="16"/>
          <w:lang w:val="el-GR"/>
        </w:rPr>
      </w:pPr>
      <w:r>
        <w:rPr>
          <w:sz w:val="24"/>
          <w:szCs w:val="16"/>
          <w:lang w:val="el-GR"/>
        </w:rPr>
        <w:t>Στο πείραμα συμμετείχαν συνολικά 10 εθελοντές, εκ των οποίων 7 άντρες και 3 γυναίκες, και ηλικίας από 19 έως 31 ετών. Οι συμμετέχοντες ήταν κατά πλειοψηφία φοιτητές και φοιτήτριες.</w:t>
      </w:r>
    </w:p>
    <w:p w14:paraId="569EFFBE" w14:textId="77777777" w:rsidR="00F077E1" w:rsidRPr="00FB2B18" w:rsidRDefault="00F077E1" w:rsidP="00F077E1">
      <w:pPr>
        <w:ind w:firstLine="180"/>
        <w:jc w:val="both"/>
        <w:rPr>
          <w:sz w:val="24"/>
          <w:szCs w:val="16"/>
          <w:lang w:val="el-GR"/>
        </w:rPr>
      </w:pPr>
      <w:r>
        <w:rPr>
          <w:sz w:val="24"/>
          <w:szCs w:val="16"/>
          <w:lang w:val="el-GR"/>
        </w:rPr>
        <w:t xml:space="preserve">Κάθε φάση του πειράματος διαρκεί ακριβώς 5 λεπτά και η σύστασή τους είναι </w:t>
      </w:r>
      <w:r w:rsidRPr="00FB2B18">
        <w:rPr>
          <w:sz w:val="24"/>
          <w:szCs w:val="16"/>
          <w:lang w:val="el-GR"/>
        </w:rPr>
        <w:t>:</w:t>
      </w:r>
    </w:p>
    <w:p w14:paraId="2CC61230" w14:textId="77777777" w:rsidR="00F077E1" w:rsidRDefault="00F077E1" w:rsidP="00F077E1">
      <w:pPr>
        <w:pStyle w:val="a6"/>
        <w:numPr>
          <w:ilvl w:val="0"/>
          <w:numId w:val="12"/>
        </w:numPr>
        <w:jc w:val="both"/>
        <w:rPr>
          <w:sz w:val="24"/>
          <w:szCs w:val="16"/>
          <w:lang w:val="el-GR"/>
        </w:rPr>
      </w:pPr>
      <w:r>
        <w:rPr>
          <w:sz w:val="24"/>
          <w:szCs w:val="16"/>
          <w:lang w:val="el-GR"/>
        </w:rPr>
        <w:t>Η πρώτη φάση απαρτίζεται από τον συμμετέχοντα να ακούει μουσική της επιλογής του, με βάση τα μουσικά του ερεθίσματα και προτιμήσεις. Σκοπός αυτής της φάσης είναι, ο συμμετέχοντας να έρθει σε κατάσταση απόλυτης ηρεμίας, έτσι ώστε αποβάλει οποιοδήποτε στοιχείο και συναίσθημα άγχους.</w:t>
      </w:r>
    </w:p>
    <w:p w14:paraId="45B48012" w14:textId="77777777" w:rsidR="00F077E1" w:rsidRDefault="00F077E1" w:rsidP="00AF31DE">
      <w:pPr>
        <w:pStyle w:val="a6"/>
        <w:numPr>
          <w:ilvl w:val="0"/>
          <w:numId w:val="12"/>
        </w:numPr>
        <w:jc w:val="both"/>
        <w:rPr>
          <w:sz w:val="24"/>
          <w:szCs w:val="16"/>
          <w:lang w:val="el-GR"/>
        </w:rPr>
      </w:pPr>
      <w:r w:rsidRPr="009F3AAC">
        <w:rPr>
          <w:sz w:val="24"/>
          <w:szCs w:val="16"/>
          <w:lang w:val="el-GR"/>
        </w:rPr>
        <w:t xml:space="preserve">Στη δεύτερη φάση, συμμετέχοντας εξακολουθεί να ακούει μουσική αλλά αυτή τη φορά ακούει κομμάτια τα οποία δεν του αρέσουν. Σκοπός, δεν είναι ο εκνευρισμός του συμμετέχοντα αλλά η δημιουργία ενός περιβάλλοντος μη οικείο για αυτόν. Παράλληλα, ο συμμετέχοντας τίθεται να φέρει εις πέρας </w:t>
      </w:r>
      <w:r w:rsidRPr="009F3AAC">
        <w:rPr>
          <w:sz w:val="24"/>
          <w:szCs w:val="16"/>
        </w:rPr>
        <w:t>Stroop</w:t>
      </w:r>
      <w:r w:rsidRPr="009F3AAC">
        <w:rPr>
          <w:sz w:val="24"/>
          <w:szCs w:val="16"/>
          <w:lang w:val="el-GR"/>
        </w:rPr>
        <w:t xml:space="preserve"> </w:t>
      </w:r>
      <w:r w:rsidRPr="009F3AAC">
        <w:rPr>
          <w:sz w:val="24"/>
          <w:szCs w:val="16"/>
        </w:rPr>
        <w:t>tests</w:t>
      </w:r>
      <w:r w:rsidRPr="009F3AAC">
        <w:rPr>
          <w:sz w:val="24"/>
          <w:szCs w:val="16"/>
          <w:lang w:val="el-GR"/>
        </w:rPr>
        <w:t xml:space="preserve">, ασκήσεις μνήμης και εγρήγορσης. </w:t>
      </w:r>
    </w:p>
    <w:p w14:paraId="38A21B11" w14:textId="3331E4FE" w:rsidR="00F077E1" w:rsidRPr="00AF31DE" w:rsidRDefault="00F077E1" w:rsidP="00AF31DE">
      <w:pPr>
        <w:ind w:firstLine="180"/>
        <w:jc w:val="both"/>
        <w:rPr>
          <w:sz w:val="24"/>
          <w:szCs w:val="16"/>
          <w:lang w:val="el-GR"/>
        </w:rPr>
      </w:pPr>
      <w:r w:rsidRPr="00AF31DE">
        <w:rPr>
          <w:sz w:val="24"/>
          <w:szCs w:val="16"/>
          <w:lang w:val="el-GR"/>
        </w:rPr>
        <w:t xml:space="preserve"> Ένας σημαντικός παράγοντας για την επιτυχία του πειράματος είναι η ύπαρξη κινήτρου από πλευράς συμμετέχοντα. Για το λόγο αυτό, ανακοινώθηκε στους συμμετέχοντες πως υπάρχει βαθμολογικό ενδιαφέρον και </w:t>
      </w:r>
      <w:r w:rsidRPr="00AF31DE">
        <w:rPr>
          <w:sz w:val="24"/>
          <w:szCs w:val="16"/>
        </w:rPr>
        <w:t>scorebox</w:t>
      </w:r>
      <w:r w:rsidRPr="00AF31DE">
        <w:rPr>
          <w:sz w:val="24"/>
          <w:szCs w:val="16"/>
          <w:lang w:val="el-GR"/>
        </w:rPr>
        <w:t xml:space="preserve"> στα τεστ, στα οποία θα  λάβουν μέρος, καθώς και συμβολικό έπαθλο για την πρώτη θέση.</w:t>
      </w:r>
    </w:p>
    <w:p w14:paraId="3DF51D90" w14:textId="77777777" w:rsidR="00F077E1" w:rsidRDefault="00F077E1" w:rsidP="00F077E1">
      <w:pPr>
        <w:jc w:val="both"/>
        <w:rPr>
          <w:color w:val="5B9BD5" w:themeColor="accent1"/>
          <w:sz w:val="28"/>
          <w:szCs w:val="16"/>
          <w:u w:val="single"/>
          <w:lang w:val="el-GR"/>
        </w:rPr>
      </w:pPr>
    </w:p>
    <w:p w14:paraId="7F7BF49A" w14:textId="5D922A6A" w:rsidR="00F077E1" w:rsidDel="004D05D6" w:rsidRDefault="00F077E1" w:rsidP="00F077E1">
      <w:pPr>
        <w:jc w:val="both"/>
        <w:rPr>
          <w:del w:id="1171" w:author="Gladiator Gladiator" w:date="2018-05-23T20:45:00Z"/>
          <w:color w:val="5B9BD5" w:themeColor="accent1"/>
          <w:sz w:val="28"/>
          <w:szCs w:val="16"/>
          <w:u w:val="single"/>
          <w:lang w:val="el-GR"/>
        </w:rPr>
      </w:pPr>
    </w:p>
    <w:p w14:paraId="4B720EFB" w14:textId="77777777" w:rsidR="004D05D6" w:rsidRDefault="004D05D6" w:rsidP="00F077E1">
      <w:pPr>
        <w:jc w:val="both"/>
        <w:rPr>
          <w:ins w:id="1172" w:author="Gladiator Gladiator" w:date="2018-05-23T20:45:00Z"/>
          <w:color w:val="5B9BD5" w:themeColor="accent1"/>
          <w:sz w:val="28"/>
          <w:szCs w:val="16"/>
          <w:u w:val="single"/>
          <w:lang w:val="el-GR"/>
        </w:rPr>
      </w:pPr>
    </w:p>
    <w:p w14:paraId="5163A93C" w14:textId="77777777" w:rsidR="00BF27FB" w:rsidRPr="004D05D6" w:rsidDel="004D05D6" w:rsidRDefault="00BF27FB">
      <w:pPr>
        <w:pStyle w:val="3"/>
        <w:rPr>
          <w:del w:id="1173" w:author="Gladiator Gladiator" w:date="2018-05-23T20:45:00Z"/>
          <w:sz w:val="28"/>
          <w:u w:val="single"/>
          <w:lang w:val="el-GR"/>
          <w:rPrChange w:id="1174" w:author="Gladiator Gladiator" w:date="2018-05-23T20:46:00Z">
            <w:rPr>
              <w:del w:id="1175" w:author="Gladiator Gladiator" w:date="2018-05-23T20:45:00Z"/>
              <w:lang w:val="el-GR"/>
            </w:rPr>
          </w:rPrChange>
        </w:rPr>
        <w:pPrChange w:id="1176" w:author="Gladiator Gladiator" w:date="2018-05-23T20:46:00Z">
          <w:pPr>
            <w:jc w:val="both"/>
          </w:pPr>
        </w:pPrChange>
      </w:pPr>
    </w:p>
    <w:p w14:paraId="77605536" w14:textId="77777777" w:rsidR="00F077E1" w:rsidRPr="004D05D6" w:rsidRDefault="001B08C2">
      <w:pPr>
        <w:pStyle w:val="3"/>
        <w:rPr>
          <w:sz w:val="28"/>
          <w:u w:val="single"/>
          <w:lang w:val="el-GR"/>
          <w:rPrChange w:id="1177" w:author="Gladiator Gladiator" w:date="2018-05-23T20:46:00Z">
            <w:rPr>
              <w:lang w:val="el-GR"/>
            </w:rPr>
          </w:rPrChange>
        </w:rPr>
        <w:pPrChange w:id="1178" w:author="Gladiator Gladiator" w:date="2018-05-23T20:46:00Z">
          <w:pPr>
            <w:jc w:val="both"/>
          </w:pPr>
        </w:pPrChange>
      </w:pPr>
      <w:r w:rsidRPr="004D05D6">
        <w:rPr>
          <w:sz w:val="28"/>
          <w:u w:val="single"/>
          <w:lang w:val="el-GR"/>
          <w:rPrChange w:id="1179" w:author="Gladiator Gladiator" w:date="2018-05-23T20:46:00Z">
            <w:rPr>
              <w:lang w:val="el-GR"/>
            </w:rPr>
          </w:rPrChange>
        </w:rPr>
        <w:t>5</w:t>
      </w:r>
      <w:r w:rsidR="00F077E1" w:rsidRPr="004D05D6">
        <w:rPr>
          <w:sz w:val="28"/>
          <w:u w:val="single"/>
          <w:lang w:val="el-GR"/>
          <w:rPrChange w:id="1180" w:author="Gladiator Gladiator" w:date="2018-05-23T20:46:00Z">
            <w:rPr>
              <w:lang w:val="el-GR"/>
            </w:rPr>
          </w:rPrChange>
        </w:rPr>
        <w:t xml:space="preserve">.1.1 Περιγραφή </w:t>
      </w:r>
      <w:r w:rsidR="00F077E1" w:rsidRPr="004D05D6">
        <w:rPr>
          <w:sz w:val="28"/>
          <w:u w:val="single"/>
          <w:rPrChange w:id="1181" w:author="Gladiator Gladiator" w:date="2018-05-23T20:46:00Z">
            <w:rPr/>
          </w:rPrChange>
        </w:rPr>
        <w:t>Stroop</w:t>
      </w:r>
      <w:r w:rsidR="00F077E1" w:rsidRPr="004D05D6">
        <w:rPr>
          <w:sz w:val="28"/>
          <w:u w:val="single"/>
          <w:lang w:val="el-GR"/>
          <w:rPrChange w:id="1182" w:author="Gladiator Gladiator" w:date="2018-05-23T20:46:00Z">
            <w:rPr>
              <w:lang w:val="el-GR"/>
            </w:rPr>
          </w:rPrChange>
        </w:rPr>
        <w:t xml:space="preserve"> </w:t>
      </w:r>
      <w:r w:rsidR="00F077E1" w:rsidRPr="004D05D6">
        <w:rPr>
          <w:sz w:val="28"/>
          <w:u w:val="single"/>
          <w:rPrChange w:id="1183" w:author="Gladiator Gladiator" w:date="2018-05-23T20:46:00Z">
            <w:rPr/>
          </w:rPrChange>
        </w:rPr>
        <w:t>Test</w:t>
      </w:r>
    </w:p>
    <w:p w14:paraId="45B1E078" w14:textId="7DC93572" w:rsidR="00F077E1" w:rsidRPr="002F709B" w:rsidRDefault="00F077E1" w:rsidP="00F077E1">
      <w:pPr>
        <w:ind w:firstLine="180"/>
        <w:jc w:val="both"/>
        <w:rPr>
          <w:sz w:val="24"/>
          <w:szCs w:val="16"/>
          <w:lang w:val="el-GR"/>
        </w:rPr>
      </w:pPr>
      <w:r>
        <w:rPr>
          <w:sz w:val="24"/>
          <w:szCs w:val="16"/>
          <w:lang w:val="el-GR"/>
        </w:rPr>
        <w:t xml:space="preserve">Το συγκεκριμένο φαινόμενο πήρε το όνομά του από τον </w:t>
      </w:r>
      <w:r>
        <w:rPr>
          <w:sz w:val="24"/>
          <w:szCs w:val="16"/>
        </w:rPr>
        <w:t>John</w:t>
      </w:r>
      <w:r w:rsidRPr="002A0224">
        <w:rPr>
          <w:sz w:val="24"/>
          <w:szCs w:val="16"/>
          <w:lang w:val="el-GR"/>
        </w:rPr>
        <w:t xml:space="preserve"> </w:t>
      </w:r>
      <w:r>
        <w:rPr>
          <w:sz w:val="24"/>
          <w:szCs w:val="16"/>
        </w:rPr>
        <w:t>Ridley</w:t>
      </w:r>
      <w:r w:rsidRPr="002A0224">
        <w:rPr>
          <w:sz w:val="24"/>
          <w:szCs w:val="16"/>
          <w:lang w:val="el-GR"/>
        </w:rPr>
        <w:t xml:space="preserve"> </w:t>
      </w:r>
      <w:r>
        <w:rPr>
          <w:sz w:val="24"/>
          <w:szCs w:val="16"/>
        </w:rPr>
        <w:t>Stroop</w:t>
      </w:r>
      <w:r w:rsidRPr="002A0224">
        <w:rPr>
          <w:sz w:val="24"/>
          <w:szCs w:val="16"/>
          <w:lang w:val="el-GR"/>
        </w:rPr>
        <w:t>,</w:t>
      </w:r>
      <w:r>
        <w:rPr>
          <w:sz w:val="24"/>
          <w:szCs w:val="16"/>
          <w:lang w:val="el-GR"/>
        </w:rPr>
        <w:t xml:space="preserve"> ο οποίος το δημοσίευσε στα αγγλικά το 1935 στο περιοδικό </w:t>
      </w:r>
      <w:r>
        <w:rPr>
          <w:sz w:val="24"/>
          <w:szCs w:val="16"/>
        </w:rPr>
        <w:t>Experimental</w:t>
      </w:r>
      <w:r w:rsidRPr="002A0224">
        <w:rPr>
          <w:sz w:val="24"/>
          <w:szCs w:val="16"/>
          <w:lang w:val="el-GR"/>
        </w:rPr>
        <w:t xml:space="preserve"> </w:t>
      </w:r>
      <w:r>
        <w:rPr>
          <w:sz w:val="24"/>
          <w:szCs w:val="16"/>
        </w:rPr>
        <w:t>Psychology</w:t>
      </w:r>
      <w:r w:rsidRPr="002A0224">
        <w:rPr>
          <w:sz w:val="24"/>
          <w:szCs w:val="16"/>
          <w:lang w:val="el-GR"/>
        </w:rPr>
        <w:t xml:space="preserve"> </w:t>
      </w:r>
      <w:r>
        <w:rPr>
          <w:sz w:val="24"/>
          <w:szCs w:val="16"/>
          <w:lang w:val="el-GR"/>
        </w:rPr>
        <w:t xml:space="preserve">με τίτλο </w:t>
      </w:r>
      <w:r w:rsidRPr="002A0224">
        <w:rPr>
          <w:sz w:val="24"/>
          <w:szCs w:val="16"/>
          <w:lang w:val="el-GR"/>
        </w:rPr>
        <w:t>“</w:t>
      </w:r>
      <w:r>
        <w:rPr>
          <w:sz w:val="24"/>
          <w:szCs w:val="16"/>
          <w:lang w:val="el-GR"/>
        </w:rPr>
        <w:t>Μελέτες παρεμβολής σε σειριακές λεκτικές αντιδράσεις</w:t>
      </w:r>
      <w:r w:rsidRPr="00CB128B">
        <w:rPr>
          <w:sz w:val="24"/>
          <w:szCs w:val="24"/>
          <w:lang w:val="el-GR"/>
        </w:rPr>
        <w:t>”</w:t>
      </w:r>
      <w:r w:rsidRPr="00C15B19">
        <w:rPr>
          <w:sz w:val="24"/>
          <w:szCs w:val="24"/>
          <w:lang w:val="el-GR"/>
          <w:rPrChange w:id="1184" w:author="Gladiator Gladiator" w:date="2018-05-23T01:51:00Z">
            <w:rPr>
              <w:sz w:val="16"/>
              <w:szCs w:val="16"/>
              <w:lang w:val="el-GR"/>
            </w:rPr>
          </w:rPrChange>
        </w:rPr>
        <w:t>[</w:t>
      </w:r>
      <w:ins w:id="1185" w:author="Gladiator Gladiator" w:date="2018-05-31T21:00:00Z">
        <w:r w:rsidR="005C027A" w:rsidRPr="005C027A">
          <w:rPr>
            <w:color w:val="4472C4" w:themeColor="accent5"/>
            <w:sz w:val="24"/>
            <w:szCs w:val="24"/>
            <w:lang w:val="el-GR"/>
            <w:rPrChange w:id="1186" w:author="Gladiator Gladiator" w:date="2018-05-31T21:00:00Z">
              <w:rPr>
                <w:sz w:val="24"/>
                <w:szCs w:val="24"/>
                <w:lang w:val="el-GR"/>
              </w:rPr>
            </w:rPrChange>
          </w:rPr>
          <w:fldChar w:fldCharType="begin"/>
        </w:r>
        <w:r w:rsidR="005C027A" w:rsidRPr="005C027A">
          <w:rPr>
            <w:color w:val="4472C4" w:themeColor="accent5"/>
            <w:sz w:val="24"/>
            <w:szCs w:val="24"/>
            <w:lang w:val="el-GR"/>
            <w:rPrChange w:id="1187" w:author="Gladiator Gladiator" w:date="2018-05-31T21:00:00Z">
              <w:rPr>
                <w:sz w:val="24"/>
                <w:szCs w:val="24"/>
                <w:lang w:val="el-GR"/>
              </w:rPr>
            </w:rPrChange>
          </w:rPr>
          <w:instrText xml:space="preserve"> REF _Ref515563738 \n \h </w:instrText>
        </w:r>
      </w:ins>
      <w:r w:rsidR="005C027A" w:rsidRPr="005C027A">
        <w:rPr>
          <w:color w:val="4472C4" w:themeColor="accent5"/>
          <w:sz w:val="24"/>
          <w:szCs w:val="24"/>
          <w:lang w:val="el-GR"/>
          <w:rPrChange w:id="1188" w:author="Gladiator Gladiator" w:date="2018-05-31T21:00:00Z">
            <w:rPr>
              <w:color w:val="4472C4" w:themeColor="accent5"/>
              <w:sz w:val="24"/>
              <w:szCs w:val="24"/>
              <w:lang w:val="el-GR"/>
            </w:rPr>
          </w:rPrChange>
        </w:rPr>
      </w:r>
      <w:r w:rsidR="005C027A" w:rsidRPr="005C027A">
        <w:rPr>
          <w:color w:val="4472C4" w:themeColor="accent5"/>
          <w:sz w:val="24"/>
          <w:szCs w:val="24"/>
          <w:lang w:val="el-GR"/>
          <w:rPrChange w:id="1189" w:author="Gladiator Gladiator" w:date="2018-05-31T21:00:00Z">
            <w:rPr>
              <w:sz w:val="24"/>
              <w:szCs w:val="24"/>
              <w:lang w:val="el-GR"/>
            </w:rPr>
          </w:rPrChange>
        </w:rPr>
        <w:fldChar w:fldCharType="separate"/>
      </w:r>
      <w:ins w:id="1190" w:author="Gladiator Gladiator" w:date="2018-05-31T21:00:00Z">
        <w:r w:rsidR="005C027A" w:rsidRPr="005C027A">
          <w:rPr>
            <w:color w:val="4472C4" w:themeColor="accent5"/>
            <w:sz w:val="24"/>
            <w:szCs w:val="24"/>
            <w:lang w:val="el-GR"/>
            <w:rPrChange w:id="1191" w:author="Gladiator Gladiator" w:date="2018-05-31T21:00:00Z">
              <w:rPr>
                <w:sz w:val="24"/>
                <w:szCs w:val="24"/>
                <w:lang w:val="el-GR"/>
              </w:rPr>
            </w:rPrChange>
          </w:rPr>
          <w:t>13</w:t>
        </w:r>
        <w:r w:rsidR="005C027A" w:rsidRPr="005C027A">
          <w:rPr>
            <w:color w:val="4472C4" w:themeColor="accent5"/>
            <w:sz w:val="24"/>
            <w:szCs w:val="24"/>
            <w:lang w:val="el-GR"/>
            <w:rPrChange w:id="1192" w:author="Gladiator Gladiator" w:date="2018-05-31T21:00:00Z">
              <w:rPr>
                <w:sz w:val="24"/>
                <w:szCs w:val="24"/>
                <w:lang w:val="el-GR"/>
              </w:rPr>
            </w:rPrChange>
          </w:rPr>
          <w:fldChar w:fldCharType="end"/>
        </w:r>
      </w:ins>
      <w:del w:id="1193" w:author="Gladiator Gladiator" w:date="2018-05-23T01:51:00Z">
        <w:r w:rsidRPr="00C15B19" w:rsidDel="00C15B19">
          <w:rPr>
            <w:sz w:val="24"/>
            <w:szCs w:val="24"/>
            <w:lang w:val="el-GR"/>
            <w:rPrChange w:id="1194" w:author="Gladiator Gladiator" w:date="2018-05-23T01:51:00Z">
              <w:rPr>
                <w:sz w:val="16"/>
                <w:szCs w:val="16"/>
                <w:lang w:val="el-GR"/>
              </w:rPr>
            </w:rPrChange>
          </w:rPr>
          <w:delText xml:space="preserve"> </w:delText>
        </w:r>
      </w:del>
      <w:del w:id="1195" w:author="Gladiator Gladiator" w:date="2018-05-31T21:00:00Z">
        <w:r w:rsidRPr="00C15B19" w:rsidDel="005C027A">
          <w:rPr>
            <w:sz w:val="24"/>
            <w:szCs w:val="24"/>
            <w:lang w:val="el-GR"/>
            <w:rPrChange w:id="1196" w:author="Gladiator Gladiator" w:date="2018-05-23T01:51:00Z">
              <w:rPr>
                <w:sz w:val="16"/>
                <w:szCs w:val="16"/>
                <w:lang w:val="el-GR"/>
              </w:rPr>
            </w:rPrChange>
          </w:rPr>
          <w:delText>12</w:delText>
        </w:r>
      </w:del>
      <w:r w:rsidRPr="00C15B19">
        <w:rPr>
          <w:sz w:val="24"/>
          <w:szCs w:val="24"/>
          <w:lang w:val="el-GR"/>
          <w:rPrChange w:id="1197" w:author="Gladiator Gladiator" w:date="2018-05-23T01:51:00Z">
            <w:rPr>
              <w:sz w:val="16"/>
              <w:szCs w:val="16"/>
              <w:lang w:val="el-GR"/>
            </w:rPr>
          </w:rPrChange>
        </w:rPr>
        <w:t>]</w:t>
      </w:r>
      <w:r w:rsidRPr="00CB128B">
        <w:rPr>
          <w:sz w:val="24"/>
          <w:szCs w:val="24"/>
          <w:lang w:val="el-GR"/>
        </w:rPr>
        <w:t>.</w:t>
      </w:r>
      <w:r w:rsidRPr="002A0224">
        <w:rPr>
          <w:sz w:val="24"/>
          <w:szCs w:val="16"/>
          <w:lang w:val="el-GR"/>
        </w:rPr>
        <w:t xml:space="preserve"> </w:t>
      </w:r>
      <w:r>
        <w:rPr>
          <w:sz w:val="24"/>
          <w:szCs w:val="16"/>
          <w:lang w:val="el-GR"/>
        </w:rPr>
        <w:t xml:space="preserve">Ωστόσο, η επίδραση εκδόθηκε για πρώτη </w:t>
      </w:r>
      <w:r>
        <w:rPr>
          <w:sz w:val="24"/>
          <w:szCs w:val="16"/>
          <w:lang w:val="el-GR"/>
        </w:rPr>
        <w:lastRenderedPageBreak/>
        <w:t xml:space="preserve">φορά το 1929 στη Γερμανία από τον </w:t>
      </w:r>
      <w:r>
        <w:rPr>
          <w:sz w:val="24"/>
          <w:szCs w:val="16"/>
        </w:rPr>
        <w:t>Erich</w:t>
      </w:r>
      <w:r w:rsidRPr="002F709B">
        <w:rPr>
          <w:sz w:val="24"/>
          <w:szCs w:val="16"/>
          <w:lang w:val="el-GR"/>
        </w:rPr>
        <w:t xml:space="preserve"> </w:t>
      </w:r>
      <w:r>
        <w:rPr>
          <w:sz w:val="24"/>
          <w:szCs w:val="16"/>
        </w:rPr>
        <w:t>Rudolf</w:t>
      </w:r>
      <w:r w:rsidRPr="002F709B">
        <w:rPr>
          <w:sz w:val="24"/>
          <w:szCs w:val="16"/>
          <w:lang w:val="el-GR"/>
        </w:rPr>
        <w:t xml:space="preserve"> </w:t>
      </w:r>
      <w:proofErr w:type="spellStart"/>
      <w:r>
        <w:rPr>
          <w:sz w:val="24"/>
          <w:szCs w:val="16"/>
        </w:rPr>
        <w:t>Jaensch</w:t>
      </w:r>
      <w:proofErr w:type="spellEnd"/>
      <w:r>
        <w:rPr>
          <w:sz w:val="24"/>
          <w:szCs w:val="16"/>
          <w:lang w:val="el-GR"/>
        </w:rPr>
        <w:t xml:space="preserve">. Στα πειράματά του, ο </w:t>
      </w:r>
      <w:r>
        <w:rPr>
          <w:sz w:val="24"/>
          <w:szCs w:val="16"/>
        </w:rPr>
        <w:t>Stroop</w:t>
      </w:r>
      <w:r w:rsidRPr="002F709B">
        <w:rPr>
          <w:sz w:val="24"/>
          <w:szCs w:val="16"/>
          <w:lang w:val="el-GR"/>
        </w:rPr>
        <w:t xml:space="preserve"> </w:t>
      </w:r>
      <w:r>
        <w:rPr>
          <w:sz w:val="24"/>
          <w:szCs w:val="16"/>
          <w:lang w:val="el-GR"/>
        </w:rPr>
        <w:t>δημιούργησε παραλλαγές του τεστ, που αφορούσε τρία διαφο</w:t>
      </w:r>
      <w:r w:rsidR="00841733">
        <w:rPr>
          <w:sz w:val="24"/>
          <w:szCs w:val="16"/>
          <w:lang w:val="el-GR"/>
        </w:rPr>
        <w:t>ρετικά είδη ερεθισμάτων(</w:t>
      </w:r>
      <w:del w:id="1198" w:author="Gladiator Gladiator" w:date="2018-05-23T01:56:00Z">
        <w:r w:rsidR="00841733" w:rsidDel="00321F3A">
          <w:rPr>
            <w:sz w:val="24"/>
            <w:szCs w:val="16"/>
            <w:lang w:val="el-GR"/>
          </w:rPr>
          <w:delText>εικόνα</w:delText>
        </w:r>
      </w:del>
      <w:ins w:id="1199" w:author="Gladiator Gladiator" w:date="2018-05-23T01:56:00Z">
        <w:r w:rsidR="00321F3A">
          <w:rPr>
            <w:sz w:val="24"/>
            <w:szCs w:val="16"/>
            <w:lang w:val="el-GR"/>
          </w:rPr>
          <w:t>Εικόνα</w:t>
        </w:r>
      </w:ins>
      <w:r w:rsidR="00841733">
        <w:rPr>
          <w:sz w:val="24"/>
          <w:szCs w:val="16"/>
          <w:lang w:val="el-GR"/>
        </w:rPr>
        <w:t xml:space="preserve"> 5.1</w:t>
      </w:r>
      <w:r>
        <w:rPr>
          <w:sz w:val="24"/>
          <w:szCs w:val="16"/>
          <w:lang w:val="el-GR"/>
        </w:rPr>
        <w:t xml:space="preserve">) </w:t>
      </w:r>
      <w:r w:rsidRPr="002F709B">
        <w:rPr>
          <w:sz w:val="24"/>
          <w:szCs w:val="16"/>
          <w:lang w:val="el-GR"/>
        </w:rPr>
        <w:t xml:space="preserve">: </w:t>
      </w:r>
    </w:p>
    <w:p w14:paraId="53FD2C24" w14:textId="77777777" w:rsidR="00F077E1" w:rsidRDefault="00F077E1" w:rsidP="00F077E1">
      <w:pPr>
        <w:pStyle w:val="a6"/>
        <w:numPr>
          <w:ilvl w:val="0"/>
          <w:numId w:val="14"/>
        </w:numPr>
        <w:jc w:val="both"/>
        <w:rPr>
          <w:sz w:val="24"/>
          <w:szCs w:val="16"/>
          <w:lang w:val="el-GR"/>
        </w:rPr>
      </w:pPr>
      <w:r>
        <w:rPr>
          <w:sz w:val="24"/>
          <w:szCs w:val="16"/>
          <w:lang w:val="el-GR"/>
        </w:rPr>
        <w:t>Τα ονόματα των χρωμάτων εμφανισμένα με μαύρο μελάνι</w:t>
      </w:r>
    </w:p>
    <w:p w14:paraId="32934509" w14:textId="77777777" w:rsidR="00F077E1" w:rsidRDefault="00F077E1" w:rsidP="00F077E1">
      <w:pPr>
        <w:pStyle w:val="a6"/>
        <w:numPr>
          <w:ilvl w:val="0"/>
          <w:numId w:val="14"/>
        </w:numPr>
        <w:jc w:val="both"/>
        <w:rPr>
          <w:sz w:val="24"/>
          <w:szCs w:val="16"/>
          <w:lang w:val="el-GR"/>
        </w:rPr>
      </w:pPr>
      <w:r>
        <w:rPr>
          <w:sz w:val="24"/>
          <w:szCs w:val="16"/>
          <w:lang w:val="el-GR"/>
        </w:rPr>
        <w:t>Τα ονόματα των χρωμάτων με διαφορετικό μελάνι από το χρώμα και</w:t>
      </w:r>
    </w:p>
    <w:p w14:paraId="56CC2995" w14:textId="77777777" w:rsidR="00F077E1" w:rsidRPr="002F709B" w:rsidRDefault="00F077E1" w:rsidP="00F077E1">
      <w:pPr>
        <w:pStyle w:val="a6"/>
        <w:numPr>
          <w:ilvl w:val="0"/>
          <w:numId w:val="14"/>
        </w:numPr>
        <w:jc w:val="both"/>
        <w:rPr>
          <w:sz w:val="24"/>
          <w:szCs w:val="16"/>
          <w:lang w:val="el-GR"/>
        </w:rPr>
      </w:pPr>
      <w:r>
        <w:rPr>
          <w:sz w:val="24"/>
          <w:szCs w:val="16"/>
          <w:lang w:val="el-GR"/>
        </w:rPr>
        <w:t>Τετράγωνα ενός δεδομένου χρώματος</w:t>
      </w:r>
    </w:p>
    <w:p w14:paraId="7164259F" w14:textId="48641B3D" w:rsidR="00F077E1" w:rsidRDefault="00F077E1" w:rsidP="00F077E1">
      <w:pPr>
        <w:jc w:val="center"/>
        <w:rPr>
          <w:color w:val="5B9BD5" w:themeColor="accent1"/>
          <w:sz w:val="28"/>
          <w:szCs w:val="16"/>
          <w:u w:val="single"/>
          <w:lang w:val="el-GR"/>
        </w:rPr>
      </w:pPr>
      <w:r>
        <w:rPr>
          <w:noProof/>
          <w:sz w:val="24"/>
          <w:szCs w:val="16"/>
        </w:rPr>
        <w:drawing>
          <wp:inline distT="0" distB="0" distL="0" distR="0" wp14:anchorId="2C5784B3" wp14:editId="348A9CAC">
            <wp:extent cx="5581650" cy="914400"/>
            <wp:effectExtent l="0" t="0" r="0" b="0"/>
            <wp:docPr id="3" name="Εικόνα 3" descr="C:\Users\Gladiator\AppData\Local\Microsoft\Windows\INetCache\Content.Word\Stroop test 3παραλλαγέ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adiator\AppData\Local\Microsoft\Windows\INetCache\Content.Word\Stroop test 3παραλλαγές.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914400"/>
                    </a:xfrm>
                    <a:prstGeom prst="rect">
                      <a:avLst/>
                    </a:prstGeom>
                    <a:noFill/>
                    <a:ln>
                      <a:noFill/>
                    </a:ln>
                  </pic:spPr>
                </pic:pic>
              </a:graphicData>
            </a:graphic>
          </wp:inline>
        </w:drawing>
      </w:r>
    </w:p>
    <w:p w14:paraId="2A044591" w14:textId="77777777" w:rsidR="00F077E1" w:rsidRPr="00AE5234" w:rsidRDefault="00841733" w:rsidP="00F077E1">
      <w:pPr>
        <w:jc w:val="center"/>
        <w:rPr>
          <w:sz w:val="16"/>
          <w:szCs w:val="16"/>
          <w:lang w:val="el-GR"/>
        </w:rPr>
      </w:pPr>
      <w:r>
        <w:rPr>
          <w:sz w:val="16"/>
          <w:szCs w:val="16"/>
          <w:lang w:val="el-GR"/>
        </w:rPr>
        <w:t>Εικόνα 5.1</w:t>
      </w:r>
      <w:r w:rsidR="00F077E1">
        <w:rPr>
          <w:sz w:val="16"/>
          <w:szCs w:val="16"/>
          <w:lang w:val="el-GR"/>
        </w:rPr>
        <w:t xml:space="preserve"> </w:t>
      </w:r>
      <w:r w:rsidR="00F077E1" w:rsidRPr="007A7C8E">
        <w:rPr>
          <w:sz w:val="16"/>
          <w:szCs w:val="16"/>
          <w:lang w:val="el-GR"/>
        </w:rPr>
        <w:t xml:space="preserve">: </w:t>
      </w:r>
      <w:r w:rsidR="00F077E1">
        <w:rPr>
          <w:sz w:val="16"/>
          <w:szCs w:val="16"/>
          <w:lang w:val="el-GR"/>
        </w:rPr>
        <w:t xml:space="preserve">Παραδείγματα των τριών ερεθισμάτων και χρωμάτων που χρησιμοποιήθηκαν στο αρχικό άρθρο του </w:t>
      </w:r>
      <w:r w:rsidR="00F077E1">
        <w:rPr>
          <w:sz w:val="16"/>
          <w:szCs w:val="16"/>
        </w:rPr>
        <w:t>Stroop</w:t>
      </w:r>
    </w:p>
    <w:p w14:paraId="00ED8872" w14:textId="77777777" w:rsidR="00F077E1" w:rsidRDefault="00F077E1" w:rsidP="00F077E1">
      <w:pPr>
        <w:ind w:firstLine="180"/>
        <w:jc w:val="both"/>
        <w:rPr>
          <w:sz w:val="24"/>
          <w:szCs w:val="16"/>
          <w:lang w:val="el-GR"/>
        </w:rPr>
      </w:pPr>
      <w:r>
        <w:rPr>
          <w:sz w:val="24"/>
          <w:szCs w:val="16"/>
        </w:rPr>
        <w:t>To</w:t>
      </w:r>
      <w:r w:rsidRPr="007A7C8E">
        <w:rPr>
          <w:sz w:val="24"/>
          <w:szCs w:val="16"/>
          <w:lang w:val="el-GR"/>
        </w:rPr>
        <w:t xml:space="preserve"> </w:t>
      </w:r>
      <w:r>
        <w:rPr>
          <w:sz w:val="24"/>
          <w:szCs w:val="16"/>
          <w:lang w:val="el-GR"/>
        </w:rPr>
        <w:t xml:space="preserve">πρώτο πείραμα απαιτούσε από του συμμετέχοντες να διαβάζουν τις γραπτές λέξεις των ονομάτων των χρωμάτων, ανεξάρτητα από το χρώμα της γραμματοσειράς. Για παράδειγμα, θα έπρεπε να διαβάσουν </w:t>
      </w:r>
      <w:r w:rsidRPr="007A7C8E">
        <w:rPr>
          <w:sz w:val="24"/>
          <w:szCs w:val="16"/>
          <w:lang w:val="el-GR"/>
        </w:rPr>
        <w:t>“</w:t>
      </w:r>
      <w:r>
        <w:rPr>
          <w:sz w:val="24"/>
          <w:szCs w:val="16"/>
          <w:lang w:val="el-GR"/>
        </w:rPr>
        <w:t>μωβ</w:t>
      </w:r>
      <w:r w:rsidRPr="007A7C8E">
        <w:rPr>
          <w:sz w:val="24"/>
          <w:szCs w:val="16"/>
          <w:lang w:val="el-GR"/>
        </w:rPr>
        <w:t xml:space="preserve">” </w:t>
      </w:r>
      <w:r>
        <w:rPr>
          <w:sz w:val="24"/>
          <w:szCs w:val="16"/>
          <w:lang w:val="el-GR"/>
        </w:rPr>
        <w:t xml:space="preserve">ανεξάρτητα από το χρώμα που είναι γραμμένη η λέξη </w:t>
      </w:r>
      <w:r w:rsidRPr="007A7C8E">
        <w:rPr>
          <w:sz w:val="24"/>
          <w:szCs w:val="16"/>
          <w:lang w:val="el-GR"/>
        </w:rPr>
        <w:t>“</w:t>
      </w:r>
      <w:r>
        <w:rPr>
          <w:sz w:val="24"/>
          <w:szCs w:val="16"/>
          <w:lang w:val="el-GR"/>
        </w:rPr>
        <w:t>μωβ</w:t>
      </w:r>
      <w:r w:rsidRPr="007A7C8E">
        <w:rPr>
          <w:sz w:val="24"/>
          <w:szCs w:val="16"/>
          <w:lang w:val="el-GR"/>
        </w:rPr>
        <w:t>”.</w:t>
      </w:r>
    </w:p>
    <w:p w14:paraId="33983CCE" w14:textId="77777777" w:rsidR="00F077E1" w:rsidRDefault="00F077E1" w:rsidP="00F077E1">
      <w:pPr>
        <w:ind w:firstLine="180"/>
        <w:jc w:val="both"/>
        <w:rPr>
          <w:sz w:val="24"/>
          <w:szCs w:val="16"/>
          <w:lang w:val="el-GR"/>
        </w:rPr>
      </w:pPr>
      <w:r>
        <w:rPr>
          <w:sz w:val="24"/>
          <w:szCs w:val="16"/>
          <w:lang w:val="el-GR"/>
        </w:rPr>
        <w:t xml:space="preserve">Στο δεύτερο πείραμα οι συμμετέχοντες θα έπρεπε να λένε το χρώμα της γραμματοσειράς ανεξάρτητα από την γραπτή λέξη. Δηλαδή, αν η λέξη </w:t>
      </w:r>
      <w:r w:rsidRPr="00BA0C3E">
        <w:rPr>
          <w:sz w:val="24"/>
          <w:szCs w:val="16"/>
          <w:lang w:val="el-GR"/>
        </w:rPr>
        <w:t>“</w:t>
      </w:r>
      <w:r>
        <w:rPr>
          <w:sz w:val="24"/>
          <w:szCs w:val="16"/>
          <w:lang w:val="el-GR"/>
        </w:rPr>
        <w:t>μωβ</w:t>
      </w:r>
      <w:r w:rsidRPr="00BA0C3E">
        <w:rPr>
          <w:sz w:val="24"/>
          <w:szCs w:val="16"/>
          <w:lang w:val="el-GR"/>
        </w:rPr>
        <w:t>”</w:t>
      </w:r>
      <w:r>
        <w:rPr>
          <w:sz w:val="24"/>
          <w:szCs w:val="16"/>
          <w:lang w:val="el-GR"/>
        </w:rPr>
        <w:t xml:space="preserve"> γράφτηκε με κόκκινα γράμματα, οι συμμετέχοντας θα έπρεπε να πουν </w:t>
      </w:r>
      <w:r w:rsidRPr="00BA0C3E">
        <w:rPr>
          <w:sz w:val="24"/>
          <w:szCs w:val="16"/>
          <w:lang w:val="el-GR"/>
        </w:rPr>
        <w:t>“</w:t>
      </w:r>
      <w:r>
        <w:rPr>
          <w:sz w:val="24"/>
          <w:szCs w:val="16"/>
          <w:lang w:val="el-GR"/>
        </w:rPr>
        <w:t>κόκκινο</w:t>
      </w:r>
      <w:r w:rsidRPr="00BA0C3E">
        <w:rPr>
          <w:sz w:val="24"/>
          <w:szCs w:val="16"/>
          <w:lang w:val="el-GR"/>
        </w:rPr>
        <w:t>”</w:t>
      </w:r>
      <w:r>
        <w:rPr>
          <w:sz w:val="24"/>
          <w:szCs w:val="16"/>
          <w:lang w:val="el-GR"/>
        </w:rPr>
        <w:t>.</w:t>
      </w:r>
    </w:p>
    <w:p w14:paraId="726177F0" w14:textId="77777777" w:rsidR="00F077E1" w:rsidRDefault="00F077E1" w:rsidP="00F077E1">
      <w:pPr>
        <w:ind w:firstLine="180"/>
        <w:jc w:val="both"/>
        <w:rPr>
          <w:sz w:val="24"/>
          <w:szCs w:val="16"/>
          <w:lang w:val="el-GR"/>
        </w:rPr>
      </w:pPr>
      <w:r>
        <w:rPr>
          <w:sz w:val="24"/>
          <w:szCs w:val="16"/>
          <w:lang w:val="el-GR"/>
        </w:rPr>
        <w:t xml:space="preserve">Στο τρίτο πείραμα, ο </w:t>
      </w:r>
      <w:r>
        <w:rPr>
          <w:sz w:val="24"/>
          <w:szCs w:val="16"/>
        </w:rPr>
        <w:t>Stroop</w:t>
      </w:r>
      <w:r w:rsidRPr="00BA0C3E">
        <w:rPr>
          <w:sz w:val="24"/>
          <w:szCs w:val="16"/>
          <w:lang w:val="el-GR"/>
        </w:rPr>
        <w:t xml:space="preserve"> </w:t>
      </w:r>
      <w:r>
        <w:rPr>
          <w:sz w:val="24"/>
          <w:szCs w:val="16"/>
          <w:lang w:val="el-GR"/>
        </w:rPr>
        <w:t>εξέτασε τους συμμετέχοντες σε διαφορετικά στάδια και χρησιμοποίησε τα ερεθίσματα του πρώτου και δεύτερου πειράματος.</w:t>
      </w:r>
    </w:p>
    <w:p w14:paraId="20431402" w14:textId="27112BF7" w:rsidR="00F077E1" w:rsidRDefault="00F077E1" w:rsidP="00F077E1">
      <w:pPr>
        <w:ind w:firstLine="720"/>
        <w:jc w:val="center"/>
        <w:rPr>
          <w:sz w:val="24"/>
          <w:szCs w:val="16"/>
        </w:rPr>
      </w:pPr>
      <w:r>
        <w:rPr>
          <w:noProof/>
          <w:sz w:val="24"/>
          <w:szCs w:val="16"/>
        </w:rPr>
        <w:drawing>
          <wp:inline distT="0" distB="0" distL="0" distR="0" wp14:anchorId="44A93D90" wp14:editId="2BAB974E">
            <wp:extent cx="4105275" cy="1562100"/>
            <wp:effectExtent l="0" t="0" r="9525" b="0"/>
            <wp:docPr id="19" name="Εικόνα 19" descr="stroop fig1 ex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roop fig1 exp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5275" cy="1562100"/>
                    </a:xfrm>
                    <a:prstGeom prst="rect">
                      <a:avLst/>
                    </a:prstGeom>
                    <a:noFill/>
                    <a:ln>
                      <a:noFill/>
                    </a:ln>
                  </pic:spPr>
                </pic:pic>
              </a:graphicData>
            </a:graphic>
          </wp:inline>
        </w:drawing>
      </w:r>
    </w:p>
    <w:p w14:paraId="48635C7B" w14:textId="77777777" w:rsidR="00F077E1" w:rsidRDefault="00F077E1" w:rsidP="00F077E1">
      <w:pPr>
        <w:ind w:left="720" w:firstLine="720"/>
        <w:jc w:val="center"/>
        <w:rPr>
          <w:sz w:val="16"/>
          <w:szCs w:val="16"/>
          <w:lang w:val="el-GR"/>
        </w:rPr>
      </w:pPr>
      <w:r>
        <w:rPr>
          <w:sz w:val="16"/>
          <w:szCs w:val="16"/>
          <w:lang w:val="el-GR"/>
        </w:rPr>
        <w:t xml:space="preserve">Εικόνα </w:t>
      </w:r>
      <w:r w:rsidR="00841733">
        <w:rPr>
          <w:sz w:val="16"/>
          <w:szCs w:val="16"/>
          <w:lang w:val="el-GR"/>
        </w:rPr>
        <w:t>5.2</w:t>
      </w:r>
      <w:r>
        <w:rPr>
          <w:sz w:val="16"/>
          <w:szCs w:val="16"/>
          <w:lang w:val="el-GR"/>
        </w:rPr>
        <w:t xml:space="preserve"> </w:t>
      </w:r>
      <w:r w:rsidRPr="00BA0C3E">
        <w:rPr>
          <w:sz w:val="16"/>
          <w:szCs w:val="16"/>
          <w:lang w:val="el-GR"/>
        </w:rPr>
        <w:t xml:space="preserve">: 1 </w:t>
      </w:r>
      <w:r>
        <w:rPr>
          <w:sz w:val="16"/>
          <w:szCs w:val="16"/>
          <w:lang w:val="el-GR"/>
        </w:rPr>
        <w:t xml:space="preserve">είναι ο χρόνος που χρειάζεται για να ονομάσουμε το χρώμα των κουκίδων ενώ το </w:t>
      </w:r>
      <w:r>
        <w:rPr>
          <w:sz w:val="16"/>
          <w:szCs w:val="16"/>
          <w:lang w:val="el-GR"/>
        </w:rPr>
        <w:tab/>
      </w:r>
      <w:r>
        <w:rPr>
          <w:sz w:val="16"/>
          <w:szCs w:val="16"/>
          <w:lang w:val="el-GR"/>
        </w:rPr>
        <w:tab/>
      </w:r>
      <w:r>
        <w:rPr>
          <w:sz w:val="16"/>
          <w:szCs w:val="16"/>
          <w:lang w:val="el-GR"/>
        </w:rPr>
        <w:tab/>
      </w:r>
      <w:r>
        <w:rPr>
          <w:sz w:val="16"/>
          <w:szCs w:val="16"/>
          <w:lang w:val="el-GR"/>
        </w:rPr>
        <w:tab/>
        <w:t xml:space="preserve">           2 είναι ο χρόνος που χρειάζεται για να ονομάσουμε το χρώμα όταν υπάρχει σύγκρουση με τη γραπτή λέξη</w:t>
      </w:r>
    </w:p>
    <w:p w14:paraId="26DFA6AA" w14:textId="77777777" w:rsidR="00F077E1" w:rsidRPr="00BA0C3E" w:rsidRDefault="00F077E1" w:rsidP="00F077E1">
      <w:pPr>
        <w:ind w:left="720" w:firstLine="720"/>
        <w:jc w:val="center"/>
        <w:rPr>
          <w:sz w:val="16"/>
          <w:szCs w:val="16"/>
          <w:lang w:val="el-GR"/>
        </w:rPr>
      </w:pPr>
    </w:p>
    <w:p w14:paraId="6D098246" w14:textId="7B71B9EC" w:rsidR="0061096B" w:rsidRPr="0061096B" w:rsidRDefault="0061096B" w:rsidP="0061096B">
      <w:pPr>
        <w:ind w:firstLine="180"/>
        <w:jc w:val="both"/>
        <w:rPr>
          <w:sz w:val="24"/>
          <w:szCs w:val="24"/>
          <w:lang w:val="el-GR"/>
        </w:rPr>
      </w:pPr>
      <w:r>
        <w:rPr>
          <w:sz w:val="24"/>
          <w:szCs w:val="24"/>
          <w:lang w:val="el-GR"/>
        </w:rPr>
        <w:t xml:space="preserve">Για τις ανάγκες της εργασίας, χρησιμοποιήσαμε το </w:t>
      </w:r>
      <w:r w:rsidRPr="0061096B">
        <w:rPr>
          <w:sz w:val="24"/>
          <w:szCs w:val="24"/>
          <w:lang w:val="el-GR"/>
        </w:rPr>
        <w:t>“</w:t>
      </w:r>
      <w:r>
        <w:rPr>
          <w:sz w:val="24"/>
          <w:szCs w:val="24"/>
        </w:rPr>
        <w:t>Stroop</w:t>
      </w:r>
      <w:r w:rsidRPr="0061096B">
        <w:rPr>
          <w:sz w:val="24"/>
          <w:szCs w:val="24"/>
          <w:lang w:val="el-GR"/>
        </w:rPr>
        <w:t xml:space="preserve">”, </w:t>
      </w:r>
      <w:r>
        <w:rPr>
          <w:sz w:val="24"/>
          <w:szCs w:val="24"/>
          <w:lang w:val="el-GR"/>
        </w:rPr>
        <w:t xml:space="preserve">που είναι διαθέσιμη στο </w:t>
      </w:r>
      <w:r>
        <w:rPr>
          <w:sz w:val="24"/>
          <w:szCs w:val="24"/>
        </w:rPr>
        <w:t>Play</w:t>
      </w:r>
      <w:r w:rsidRPr="0061096B">
        <w:rPr>
          <w:sz w:val="24"/>
          <w:szCs w:val="24"/>
          <w:lang w:val="el-GR"/>
        </w:rPr>
        <w:t xml:space="preserve"> </w:t>
      </w:r>
      <w:r>
        <w:rPr>
          <w:sz w:val="24"/>
          <w:szCs w:val="24"/>
        </w:rPr>
        <w:t>Store</w:t>
      </w:r>
      <w:r w:rsidRPr="0061096B">
        <w:rPr>
          <w:sz w:val="24"/>
          <w:szCs w:val="24"/>
          <w:lang w:val="el-GR"/>
        </w:rPr>
        <w:t>.</w:t>
      </w:r>
      <w:r>
        <w:rPr>
          <w:sz w:val="24"/>
          <w:szCs w:val="24"/>
          <w:lang w:val="el-GR"/>
        </w:rPr>
        <w:t xml:space="preserve"> Στο πρώτο στιγμιότυπο της </w:t>
      </w:r>
      <w:del w:id="1200" w:author="goumop" w:date="2018-05-29T14:32:00Z">
        <w:r w:rsidDel="00D41A96">
          <w:rPr>
            <w:sz w:val="24"/>
            <w:szCs w:val="24"/>
            <w:lang w:val="el-GR"/>
          </w:rPr>
          <w:delText>εικόνα</w:delText>
        </w:r>
      </w:del>
      <w:ins w:id="1201" w:author="goumop" w:date="2018-05-29T14:32:00Z">
        <w:r w:rsidR="00D41A96">
          <w:rPr>
            <w:sz w:val="24"/>
            <w:szCs w:val="24"/>
            <w:lang w:val="el-GR"/>
          </w:rPr>
          <w:t>Εικόνα</w:t>
        </w:r>
      </w:ins>
      <w:r>
        <w:rPr>
          <w:sz w:val="24"/>
          <w:szCs w:val="24"/>
          <w:lang w:val="el-GR"/>
        </w:rPr>
        <w:t xml:space="preserve">ς 5.3 λέξη είναι </w:t>
      </w:r>
      <w:r w:rsidRPr="0061096B">
        <w:rPr>
          <w:sz w:val="24"/>
          <w:szCs w:val="24"/>
          <w:lang w:val="el-GR"/>
        </w:rPr>
        <w:t>“</w:t>
      </w:r>
      <w:r>
        <w:rPr>
          <w:sz w:val="24"/>
          <w:szCs w:val="24"/>
        </w:rPr>
        <w:t>yellow</w:t>
      </w:r>
      <w:r w:rsidRPr="0061096B">
        <w:rPr>
          <w:sz w:val="24"/>
          <w:szCs w:val="24"/>
          <w:lang w:val="el-GR"/>
        </w:rPr>
        <w:t xml:space="preserve">” </w:t>
      </w:r>
      <w:r>
        <w:rPr>
          <w:sz w:val="24"/>
          <w:szCs w:val="24"/>
          <w:lang w:val="el-GR"/>
        </w:rPr>
        <w:t>με κόκκινη γραμματοσειρά. Από τα πέντε χρώματα που μας παρουσιάζει το σωστό είναι το κίτρινο, το οποίο και πρέπει να επιλέξουμε. Επίσης, στο κάτω μέρος της οθόνης υπάρχει και μία μπάρα, που υποδηλώνει το διαθέσιμο χρόνο που έχουμε για να απαντήσουμε.</w:t>
      </w:r>
    </w:p>
    <w:p w14:paraId="20D7B250" w14:textId="77777777" w:rsidR="00F077E1" w:rsidRDefault="0061096B" w:rsidP="0061096B">
      <w:pPr>
        <w:ind w:firstLine="180"/>
        <w:jc w:val="center"/>
        <w:rPr>
          <w:noProof/>
          <w:sz w:val="20"/>
          <w:szCs w:val="24"/>
        </w:rPr>
      </w:pPr>
      <w:r>
        <w:rPr>
          <w:noProof/>
          <w:sz w:val="24"/>
          <w:szCs w:val="24"/>
        </w:rPr>
        <w:lastRenderedPageBreak/>
        <w:drawing>
          <wp:inline distT="0" distB="0" distL="0" distR="0" wp14:anchorId="70D84494" wp14:editId="33CBD947">
            <wp:extent cx="1786978" cy="3173730"/>
            <wp:effectExtent l="0" t="0" r="3810" b="7620"/>
            <wp:docPr id="56" name="Εικόνα 56" descr="C:\Users\Gladiator\AppData\Local\Microsoft\Windows\INetCache\Content.Word\Screenshot_20180512-10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Gladiator\AppData\Local\Microsoft\Windows\INetCache\Content.Word\Screenshot_20180512-10243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94858" cy="3187726"/>
                    </a:xfrm>
                    <a:prstGeom prst="rect">
                      <a:avLst/>
                    </a:prstGeom>
                    <a:noFill/>
                    <a:ln>
                      <a:noFill/>
                    </a:ln>
                  </pic:spPr>
                </pic:pic>
              </a:graphicData>
            </a:graphic>
          </wp:inline>
        </w:drawing>
      </w:r>
      <w:r>
        <w:rPr>
          <w:noProof/>
          <w:sz w:val="20"/>
          <w:szCs w:val="24"/>
        </w:rPr>
        <w:drawing>
          <wp:inline distT="0" distB="0" distL="0" distR="0" wp14:anchorId="2E5B47D8" wp14:editId="7EDFF525">
            <wp:extent cx="1802770" cy="3180888"/>
            <wp:effectExtent l="0" t="0" r="6985" b="635"/>
            <wp:docPr id="57" name="Εικόνα 57" descr="C:\Users\Gladiator\AppData\Local\Microsoft\Windows\INetCache\Content.Word\Screenshot_20180512-102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Gladiator\AppData\Local\Microsoft\Windows\INetCache\Content.Word\Screenshot_20180512-10245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5150" cy="3185088"/>
                    </a:xfrm>
                    <a:prstGeom prst="rect">
                      <a:avLst/>
                    </a:prstGeom>
                    <a:noFill/>
                    <a:ln>
                      <a:noFill/>
                    </a:ln>
                  </pic:spPr>
                </pic:pic>
              </a:graphicData>
            </a:graphic>
          </wp:inline>
        </w:drawing>
      </w:r>
      <w:r w:rsidR="00AD1DD6">
        <w:rPr>
          <w:noProof/>
          <w:sz w:val="20"/>
          <w:szCs w:val="24"/>
        </w:rPr>
        <w:pict w14:anchorId="70CC77D0">
          <v:shape id="_x0000_i1035" type="#_x0000_t75" style="width:140.95pt;height:249.1pt">
            <v:imagedata r:id="rId53" o:title="Screenshot_20180512-102504"/>
          </v:shape>
        </w:pict>
      </w:r>
    </w:p>
    <w:p w14:paraId="0DE07CB5" w14:textId="77777777" w:rsidR="0061096B" w:rsidRPr="00B42043" w:rsidRDefault="0061096B" w:rsidP="0061096B">
      <w:pPr>
        <w:ind w:firstLine="180"/>
        <w:jc w:val="center"/>
        <w:rPr>
          <w:sz w:val="16"/>
          <w:szCs w:val="24"/>
          <w:lang w:val="el-GR"/>
        </w:rPr>
      </w:pPr>
      <w:r>
        <w:rPr>
          <w:noProof/>
          <w:sz w:val="16"/>
          <w:szCs w:val="24"/>
          <w:lang w:val="el-GR"/>
        </w:rPr>
        <w:t xml:space="preserve">Εικόνα 5.3 </w:t>
      </w:r>
      <w:r w:rsidRPr="00B42043">
        <w:rPr>
          <w:noProof/>
          <w:sz w:val="16"/>
          <w:szCs w:val="24"/>
          <w:lang w:val="el-GR"/>
        </w:rPr>
        <w:t xml:space="preserve">: </w:t>
      </w:r>
      <w:r>
        <w:rPr>
          <w:noProof/>
          <w:sz w:val="16"/>
          <w:szCs w:val="24"/>
          <w:lang w:val="el-GR"/>
        </w:rPr>
        <w:t xml:space="preserve">Στιγμιότυπα από </w:t>
      </w:r>
      <w:r>
        <w:rPr>
          <w:noProof/>
          <w:sz w:val="16"/>
          <w:szCs w:val="24"/>
        </w:rPr>
        <w:t>Stroop</w:t>
      </w:r>
      <w:r w:rsidRPr="00B42043">
        <w:rPr>
          <w:noProof/>
          <w:sz w:val="16"/>
          <w:szCs w:val="24"/>
          <w:lang w:val="el-GR"/>
        </w:rPr>
        <w:t xml:space="preserve"> </w:t>
      </w:r>
      <w:r>
        <w:rPr>
          <w:noProof/>
          <w:sz w:val="16"/>
          <w:szCs w:val="24"/>
        </w:rPr>
        <w:t>test</w:t>
      </w:r>
    </w:p>
    <w:p w14:paraId="781CF6D4" w14:textId="77777777" w:rsidR="0061096B" w:rsidRPr="0061096B" w:rsidRDefault="0061096B" w:rsidP="0061096B">
      <w:pPr>
        <w:ind w:firstLine="180"/>
        <w:jc w:val="both"/>
        <w:rPr>
          <w:sz w:val="20"/>
          <w:szCs w:val="24"/>
          <w:lang w:val="el-GR"/>
        </w:rPr>
      </w:pPr>
    </w:p>
    <w:p w14:paraId="0A36235F" w14:textId="77777777" w:rsidR="0061096B" w:rsidRPr="0061096B" w:rsidRDefault="0061096B" w:rsidP="0061096B">
      <w:pPr>
        <w:ind w:firstLine="180"/>
        <w:jc w:val="both"/>
        <w:rPr>
          <w:sz w:val="24"/>
          <w:szCs w:val="24"/>
          <w:lang w:val="el-GR"/>
        </w:rPr>
      </w:pPr>
    </w:p>
    <w:p w14:paraId="59F7ACD5" w14:textId="77777777" w:rsidR="00F077E1" w:rsidRPr="004D05D6" w:rsidRDefault="001B08C2">
      <w:pPr>
        <w:pStyle w:val="3"/>
        <w:rPr>
          <w:sz w:val="28"/>
          <w:u w:val="single"/>
          <w:lang w:val="el-GR"/>
          <w:rPrChange w:id="1202" w:author="Gladiator Gladiator" w:date="2018-05-23T20:46:00Z">
            <w:rPr>
              <w:lang w:val="el-GR"/>
            </w:rPr>
          </w:rPrChange>
        </w:rPr>
        <w:pPrChange w:id="1203" w:author="Gladiator Gladiator" w:date="2018-05-23T20:46:00Z">
          <w:pPr>
            <w:jc w:val="both"/>
          </w:pPr>
        </w:pPrChange>
      </w:pPr>
      <w:r w:rsidRPr="004D05D6">
        <w:rPr>
          <w:sz w:val="28"/>
          <w:u w:val="single"/>
          <w:lang w:val="el-GR"/>
          <w:rPrChange w:id="1204" w:author="Gladiator Gladiator" w:date="2018-05-23T20:46:00Z">
            <w:rPr>
              <w:lang w:val="el-GR"/>
            </w:rPr>
          </w:rPrChange>
        </w:rPr>
        <w:t>5</w:t>
      </w:r>
      <w:r w:rsidR="00F077E1" w:rsidRPr="004D05D6">
        <w:rPr>
          <w:sz w:val="28"/>
          <w:u w:val="single"/>
          <w:lang w:val="el-GR"/>
          <w:rPrChange w:id="1205" w:author="Gladiator Gladiator" w:date="2018-05-23T20:46:00Z">
            <w:rPr>
              <w:lang w:val="el-GR"/>
            </w:rPr>
          </w:rPrChange>
        </w:rPr>
        <w:t>.1.2 Περιγραφή παιχνιδιών μνήμης</w:t>
      </w:r>
      <w:r w:rsidR="00B42043" w:rsidRPr="004D05D6">
        <w:rPr>
          <w:sz w:val="28"/>
          <w:u w:val="single"/>
          <w:lang w:val="el-GR"/>
          <w:rPrChange w:id="1206" w:author="Gladiator Gladiator" w:date="2018-05-23T20:46:00Z">
            <w:rPr>
              <w:lang w:val="el-GR"/>
            </w:rPr>
          </w:rPrChange>
        </w:rPr>
        <w:t xml:space="preserve"> και αριθμητικών πράξεων</w:t>
      </w:r>
    </w:p>
    <w:p w14:paraId="0DAE3F7F" w14:textId="1ECE9DB5" w:rsidR="00F077E1" w:rsidRDefault="00F077E1" w:rsidP="00F077E1">
      <w:pPr>
        <w:ind w:firstLine="180"/>
        <w:jc w:val="both"/>
        <w:rPr>
          <w:sz w:val="24"/>
          <w:szCs w:val="24"/>
          <w:lang w:val="el-GR"/>
        </w:rPr>
      </w:pPr>
      <w:r>
        <w:rPr>
          <w:sz w:val="24"/>
          <w:szCs w:val="24"/>
          <w:lang w:val="el-GR"/>
        </w:rPr>
        <w:t>Τα</w:t>
      </w:r>
      <w:r w:rsidRPr="00A00AF2">
        <w:rPr>
          <w:sz w:val="24"/>
          <w:szCs w:val="24"/>
          <w:lang w:val="el-GR"/>
        </w:rPr>
        <w:t xml:space="preserve"> </w:t>
      </w:r>
      <w:r>
        <w:rPr>
          <w:sz w:val="24"/>
          <w:szCs w:val="24"/>
          <w:lang w:val="el-GR"/>
        </w:rPr>
        <w:t>παιχνίδια</w:t>
      </w:r>
      <w:r w:rsidRPr="00A00AF2">
        <w:rPr>
          <w:sz w:val="24"/>
          <w:szCs w:val="24"/>
          <w:lang w:val="el-GR"/>
        </w:rPr>
        <w:t xml:space="preserve"> </w:t>
      </w:r>
      <w:r>
        <w:rPr>
          <w:sz w:val="24"/>
          <w:szCs w:val="24"/>
          <w:lang w:val="el-GR"/>
        </w:rPr>
        <w:t>μνήμης</w:t>
      </w:r>
      <w:r w:rsidRPr="00A00AF2">
        <w:rPr>
          <w:sz w:val="24"/>
          <w:szCs w:val="24"/>
          <w:lang w:val="el-GR"/>
        </w:rPr>
        <w:t xml:space="preserve"> </w:t>
      </w:r>
      <w:r>
        <w:rPr>
          <w:sz w:val="24"/>
          <w:szCs w:val="24"/>
          <w:lang w:val="el-GR"/>
        </w:rPr>
        <w:t>γνωστά</w:t>
      </w:r>
      <w:r w:rsidRPr="00A00AF2">
        <w:rPr>
          <w:sz w:val="24"/>
          <w:szCs w:val="24"/>
          <w:lang w:val="el-GR"/>
        </w:rPr>
        <w:t xml:space="preserve"> </w:t>
      </w:r>
      <w:r>
        <w:rPr>
          <w:sz w:val="24"/>
          <w:szCs w:val="24"/>
          <w:lang w:val="el-GR"/>
        </w:rPr>
        <w:t>και</w:t>
      </w:r>
      <w:r w:rsidRPr="00A00AF2">
        <w:rPr>
          <w:sz w:val="24"/>
          <w:szCs w:val="24"/>
          <w:lang w:val="el-GR"/>
        </w:rPr>
        <w:t xml:space="preserve"> </w:t>
      </w:r>
      <w:r>
        <w:rPr>
          <w:sz w:val="24"/>
          <w:szCs w:val="24"/>
          <w:lang w:val="el-GR"/>
        </w:rPr>
        <w:t>ως</w:t>
      </w:r>
      <w:r w:rsidRPr="00A00AF2">
        <w:rPr>
          <w:sz w:val="24"/>
          <w:szCs w:val="24"/>
          <w:lang w:val="el-GR"/>
        </w:rPr>
        <w:t xml:space="preserve"> </w:t>
      </w:r>
      <w:r>
        <w:rPr>
          <w:sz w:val="24"/>
          <w:szCs w:val="24"/>
        </w:rPr>
        <w:t>concentration</w:t>
      </w:r>
      <w:r w:rsidRPr="00A00AF2">
        <w:rPr>
          <w:sz w:val="24"/>
          <w:szCs w:val="24"/>
          <w:lang w:val="el-GR"/>
        </w:rPr>
        <w:t>,</w:t>
      </w:r>
      <w:r>
        <w:rPr>
          <w:sz w:val="24"/>
          <w:szCs w:val="24"/>
        </w:rPr>
        <w:t>match</w:t>
      </w:r>
      <w:r w:rsidRPr="00A00AF2">
        <w:rPr>
          <w:sz w:val="24"/>
          <w:szCs w:val="24"/>
          <w:lang w:val="el-GR"/>
        </w:rPr>
        <w:t xml:space="preserve"> </w:t>
      </w:r>
      <w:proofErr w:type="spellStart"/>
      <w:r>
        <w:rPr>
          <w:sz w:val="24"/>
          <w:szCs w:val="24"/>
        </w:rPr>
        <w:t>match</w:t>
      </w:r>
      <w:proofErr w:type="spellEnd"/>
      <w:r w:rsidRPr="00A00AF2">
        <w:rPr>
          <w:sz w:val="24"/>
          <w:szCs w:val="24"/>
          <w:lang w:val="el-GR"/>
        </w:rPr>
        <w:t xml:space="preserve">, </w:t>
      </w:r>
      <w:r>
        <w:rPr>
          <w:sz w:val="24"/>
          <w:szCs w:val="24"/>
        </w:rPr>
        <w:t>pelmanism</w:t>
      </w:r>
      <w:r w:rsidRPr="00A00AF2">
        <w:rPr>
          <w:sz w:val="24"/>
          <w:szCs w:val="24"/>
          <w:lang w:val="el-GR"/>
        </w:rPr>
        <w:t xml:space="preserve">, </w:t>
      </w:r>
      <w:r>
        <w:rPr>
          <w:sz w:val="24"/>
          <w:szCs w:val="24"/>
        </w:rPr>
        <w:t>Shinkei</w:t>
      </w:r>
      <w:r w:rsidRPr="00A00AF2">
        <w:rPr>
          <w:sz w:val="24"/>
          <w:szCs w:val="24"/>
          <w:lang w:val="el-GR"/>
        </w:rPr>
        <w:t>-</w:t>
      </w:r>
      <w:r>
        <w:rPr>
          <w:sz w:val="24"/>
          <w:szCs w:val="24"/>
        </w:rPr>
        <w:t>suijaku</w:t>
      </w:r>
      <w:r w:rsidRPr="00A00AF2">
        <w:rPr>
          <w:sz w:val="24"/>
          <w:szCs w:val="24"/>
          <w:lang w:val="el-GR"/>
        </w:rPr>
        <w:t xml:space="preserve"> </w:t>
      </w:r>
      <w:r>
        <w:rPr>
          <w:sz w:val="24"/>
          <w:szCs w:val="24"/>
          <w:lang w:val="el-GR"/>
        </w:rPr>
        <w:t>ή απλά ζευγάρια</w:t>
      </w:r>
      <w:r w:rsidRPr="00C15B19">
        <w:rPr>
          <w:sz w:val="24"/>
          <w:szCs w:val="24"/>
          <w:lang w:val="el-GR"/>
          <w:rPrChange w:id="1207" w:author="Gladiator Gladiator" w:date="2018-05-23T01:52:00Z">
            <w:rPr>
              <w:sz w:val="16"/>
              <w:szCs w:val="24"/>
              <w:lang w:val="el-GR"/>
            </w:rPr>
          </w:rPrChange>
        </w:rPr>
        <w:t>[</w:t>
      </w:r>
      <w:ins w:id="1208" w:author="Gladiator Gladiator" w:date="2018-05-31T21:00:00Z">
        <w:r w:rsidR="005C027A" w:rsidRPr="005C027A">
          <w:rPr>
            <w:color w:val="4472C4" w:themeColor="accent5"/>
            <w:sz w:val="24"/>
            <w:szCs w:val="24"/>
            <w:lang w:val="el-GR"/>
            <w:rPrChange w:id="1209" w:author="Gladiator Gladiator" w:date="2018-05-31T21:00:00Z">
              <w:rPr>
                <w:sz w:val="24"/>
                <w:szCs w:val="24"/>
                <w:lang w:val="el-GR"/>
              </w:rPr>
            </w:rPrChange>
          </w:rPr>
          <w:fldChar w:fldCharType="begin"/>
        </w:r>
        <w:r w:rsidR="005C027A" w:rsidRPr="005C027A">
          <w:rPr>
            <w:color w:val="4472C4" w:themeColor="accent5"/>
            <w:sz w:val="24"/>
            <w:szCs w:val="24"/>
            <w:lang w:val="el-GR"/>
            <w:rPrChange w:id="1210" w:author="Gladiator Gladiator" w:date="2018-05-31T21:00:00Z">
              <w:rPr>
                <w:sz w:val="24"/>
                <w:szCs w:val="24"/>
                <w:lang w:val="el-GR"/>
              </w:rPr>
            </w:rPrChange>
          </w:rPr>
          <w:instrText xml:space="preserve"> REF _Ref515563755 \n \h </w:instrText>
        </w:r>
      </w:ins>
      <w:r w:rsidR="005C027A" w:rsidRPr="005C027A">
        <w:rPr>
          <w:color w:val="4472C4" w:themeColor="accent5"/>
          <w:sz w:val="24"/>
          <w:szCs w:val="24"/>
          <w:lang w:val="el-GR"/>
          <w:rPrChange w:id="1211" w:author="Gladiator Gladiator" w:date="2018-05-31T21:00:00Z">
            <w:rPr>
              <w:color w:val="4472C4" w:themeColor="accent5"/>
              <w:sz w:val="24"/>
              <w:szCs w:val="24"/>
              <w:lang w:val="el-GR"/>
            </w:rPr>
          </w:rPrChange>
        </w:rPr>
      </w:r>
      <w:r w:rsidR="005C027A" w:rsidRPr="005C027A">
        <w:rPr>
          <w:color w:val="4472C4" w:themeColor="accent5"/>
          <w:sz w:val="24"/>
          <w:szCs w:val="24"/>
          <w:lang w:val="el-GR"/>
          <w:rPrChange w:id="1212" w:author="Gladiator Gladiator" w:date="2018-05-31T21:00:00Z">
            <w:rPr>
              <w:sz w:val="24"/>
              <w:szCs w:val="24"/>
              <w:lang w:val="el-GR"/>
            </w:rPr>
          </w:rPrChange>
        </w:rPr>
        <w:fldChar w:fldCharType="separate"/>
      </w:r>
      <w:ins w:id="1213" w:author="Gladiator Gladiator" w:date="2018-05-31T21:00:00Z">
        <w:r w:rsidR="005C027A" w:rsidRPr="005C027A">
          <w:rPr>
            <w:color w:val="4472C4" w:themeColor="accent5"/>
            <w:sz w:val="24"/>
            <w:szCs w:val="24"/>
            <w:lang w:val="el-GR"/>
            <w:rPrChange w:id="1214" w:author="Gladiator Gladiator" w:date="2018-05-31T21:00:00Z">
              <w:rPr>
                <w:sz w:val="24"/>
                <w:szCs w:val="24"/>
                <w:lang w:val="el-GR"/>
              </w:rPr>
            </w:rPrChange>
          </w:rPr>
          <w:t>14</w:t>
        </w:r>
        <w:r w:rsidR="005C027A" w:rsidRPr="005C027A">
          <w:rPr>
            <w:color w:val="4472C4" w:themeColor="accent5"/>
            <w:sz w:val="24"/>
            <w:szCs w:val="24"/>
            <w:lang w:val="el-GR"/>
            <w:rPrChange w:id="1215" w:author="Gladiator Gladiator" w:date="2018-05-31T21:00:00Z">
              <w:rPr>
                <w:sz w:val="24"/>
                <w:szCs w:val="24"/>
                <w:lang w:val="el-GR"/>
              </w:rPr>
            </w:rPrChange>
          </w:rPr>
          <w:fldChar w:fldCharType="end"/>
        </w:r>
      </w:ins>
      <w:del w:id="1216" w:author="Gladiator Gladiator" w:date="2018-05-31T21:00:00Z">
        <w:r w:rsidRPr="00C15B19" w:rsidDel="005C027A">
          <w:rPr>
            <w:sz w:val="24"/>
            <w:szCs w:val="24"/>
            <w:lang w:val="el-GR"/>
            <w:rPrChange w:id="1217" w:author="Gladiator Gladiator" w:date="2018-05-23T01:52:00Z">
              <w:rPr>
                <w:sz w:val="16"/>
                <w:szCs w:val="24"/>
                <w:lang w:val="el-GR"/>
              </w:rPr>
            </w:rPrChange>
          </w:rPr>
          <w:delText>13</w:delText>
        </w:r>
      </w:del>
      <w:r w:rsidRPr="00C15B19">
        <w:rPr>
          <w:sz w:val="24"/>
          <w:szCs w:val="24"/>
          <w:lang w:val="el-GR"/>
          <w:rPrChange w:id="1218" w:author="Gladiator Gladiator" w:date="2018-05-23T01:52:00Z">
            <w:rPr>
              <w:sz w:val="16"/>
              <w:szCs w:val="24"/>
              <w:lang w:val="el-GR"/>
            </w:rPr>
          </w:rPrChange>
        </w:rPr>
        <w:t xml:space="preserve">] </w:t>
      </w:r>
      <w:r>
        <w:rPr>
          <w:sz w:val="24"/>
          <w:szCs w:val="24"/>
          <w:lang w:val="el-GR"/>
        </w:rPr>
        <w:t>είναι παιχνίδια καρτών στο οποίο όλες οι κάρτες είναι τοποθετημένες μετωπικές στην επιφάνεια και δύο φύλλα αναποδογυρίζονται. Στόχος του παιχνιδιού είναι να γυρίσει ο συμμετέχοντας ζευγάρια καρτών που να ταιριάζουν. Τα συγκεκριμένα παιχνίδια μνήμης μπορούν να παιχτούν με οποιοδήποτε αριθμό καρτών ενώ έχουν αναπτυχθεί πολλές παραλλαγές του παιχνιδιού.</w:t>
      </w:r>
    </w:p>
    <w:p w14:paraId="70C6B5FD" w14:textId="13026C6B" w:rsidR="00B42043" w:rsidRPr="00B42043" w:rsidRDefault="00B42043" w:rsidP="00F077E1">
      <w:pPr>
        <w:ind w:firstLine="180"/>
        <w:jc w:val="both"/>
        <w:rPr>
          <w:sz w:val="24"/>
          <w:szCs w:val="24"/>
          <w:lang w:val="el-GR"/>
        </w:rPr>
      </w:pPr>
      <w:r>
        <w:rPr>
          <w:sz w:val="24"/>
          <w:szCs w:val="24"/>
          <w:lang w:val="el-GR"/>
        </w:rPr>
        <w:t xml:space="preserve">Για τις ανάγκες τις εργασίας χρησιμοποιήθηκε η εφαρμογή </w:t>
      </w:r>
      <w:r w:rsidRPr="00B42043">
        <w:rPr>
          <w:sz w:val="24"/>
          <w:szCs w:val="24"/>
          <w:lang w:val="el-GR"/>
        </w:rPr>
        <w:t>“</w:t>
      </w:r>
      <w:r>
        <w:rPr>
          <w:sz w:val="24"/>
          <w:szCs w:val="24"/>
        </w:rPr>
        <w:t>Memory</w:t>
      </w:r>
      <w:r w:rsidRPr="00B42043">
        <w:rPr>
          <w:sz w:val="24"/>
          <w:szCs w:val="24"/>
          <w:lang w:val="el-GR"/>
        </w:rPr>
        <w:t xml:space="preserve"> </w:t>
      </w:r>
      <w:r>
        <w:rPr>
          <w:sz w:val="24"/>
          <w:szCs w:val="24"/>
        </w:rPr>
        <w:t>Games</w:t>
      </w:r>
      <w:r w:rsidRPr="00B42043">
        <w:rPr>
          <w:sz w:val="24"/>
          <w:szCs w:val="24"/>
          <w:lang w:val="el-GR"/>
        </w:rPr>
        <w:t xml:space="preserve">”, </w:t>
      </w:r>
      <w:r>
        <w:rPr>
          <w:sz w:val="24"/>
          <w:szCs w:val="24"/>
          <w:lang w:val="el-GR"/>
        </w:rPr>
        <w:t xml:space="preserve">που είναι διαθέσιμη στο </w:t>
      </w:r>
      <w:r>
        <w:rPr>
          <w:sz w:val="24"/>
          <w:szCs w:val="24"/>
        </w:rPr>
        <w:t>Play</w:t>
      </w:r>
      <w:r w:rsidRPr="00B42043">
        <w:rPr>
          <w:sz w:val="24"/>
          <w:szCs w:val="24"/>
          <w:lang w:val="el-GR"/>
        </w:rPr>
        <w:t xml:space="preserve"> </w:t>
      </w:r>
      <w:r>
        <w:rPr>
          <w:sz w:val="24"/>
          <w:szCs w:val="24"/>
        </w:rPr>
        <w:t>Store</w:t>
      </w:r>
      <w:r w:rsidRPr="00B42043">
        <w:rPr>
          <w:sz w:val="24"/>
          <w:szCs w:val="24"/>
          <w:lang w:val="el-GR"/>
        </w:rPr>
        <w:t xml:space="preserve">. </w:t>
      </w:r>
      <w:r>
        <w:rPr>
          <w:sz w:val="24"/>
          <w:szCs w:val="24"/>
          <w:lang w:val="el-GR"/>
        </w:rPr>
        <w:t xml:space="preserve">Στο πρώτο στιγμιότυπο της </w:t>
      </w:r>
      <w:del w:id="1219" w:author="goumop" w:date="2018-05-29T14:32:00Z">
        <w:r w:rsidDel="00D41A96">
          <w:rPr>
            <w:sz w:val="24"/>
            <w:szCs w:val="24"/>
            <w:lang w:val="el-GR"/>
          </w:rPr>
          <w:delText>εικόνα</w:delText>
        </w:r>
      </w:del>
      <w:ins w:id="1220" w:author="goumop" w:date="2018-05-29T14:32:00Z">
        <w:r w:rsidR="00D41A96">
          <w:rPr>
            <w:sz w:val="24"/>
            <w:szCs w:val="24"/>
            <w:lang w:val="el-GR"/>
          </w:rPr>
          <w:t>Εικόνα</w:t>
        </w:r>
      </w:ins>
      <w:r>
        <w:rPr>
          <w:sz w:val="24"/>
          <w:szCs w:val="24"/>
          <w:lang w:val="el-GR"/>
        </w:rPr>
        <w:t>ς 5.4, εμφανίζονται 4 κουτάκια από τα οποία τα 2 περιέχουν ένα σύμβολο. Στη συνέχεια, όπως φαίνεται και στο δεύτερο στιγμιότυπο, εξαφανίζονται τα σύμβολα και εμφανίζεται στο πάνω μέρος τις οθόνης ένα σύμβολο. Σκοπός είναι να βρεις τη θέση στην οποία βρισκόταν το ζητούμενο σύμβολο μιας και τα τέσσερα κουτάκια πλέον είναι κενά. Όσο δίνεις τις σωστές απαντήσεις προθέτονται και άλλα κενά κουτάκια και σύμβολα, όπως φαίνεται στο τρίτο στιγμιότυπο της εικόνας.</w:t>
      </w:r>
    </w:p>
    <w:p w14:paraId="1240965C" w14:textId="79AB7FA9" w:rsidR="00B42043" w:rsidRDefault="00B42043" w:rsidP="00B42043">
      <w:pPr>
        <w:ind w:firstLine="180"/>
        <w:jc w:val="center"/>
        <w:rPr>
          <w:noProof/>
          <w:sz w:val="24"/>
          <w:szCs w:val="24"/>
        </w:rPr>
      </w:pPr>
      <w:r>
        <w:rPr>
          <w:noProof/>
          <w:sz w:val="24"/>
          <w:szCs w:val="24"/>
        </w:rPr>
        <w:lastRenderedPageBreak/>
        <w:drawing>
          <wp:inline distT="0" distB="0" distL="0" distR="0" wp14:anchorId="6F1D4BA3" wp14:editId="51EBADC4">
            <wp:extent cx="1862455" cy="3297742"/>
            <wp:effectExtent l="0" t="0" r="4445" b="0"/>
            <wp:docPr id="59" name="Εικόνα 59" descr="C:\Users\Gladiator\AppData\Local\Microsoft\Windows\INetCache\Content.Word\Screenshot_20180512-102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Gladiator\AppData\Local\Microsoft\Windows\INetCache\Content.Word\Screenshot_20180512-10263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4435" cy="3301247"/>
                    </a:xfrm>
                    <a:prstGeom prst="rect">
                      <a:avLst/>
                    </a:prstGeom>
                    <a:noFill/>
                    <a:ln>
                      <a:noFill/>
                    </a:ln>
                  </pic:spPr>
                </pic:pic>
              </a:graphicData>
            </a:graphic>
          </wp:inline>
        </w:drawing>
      </w:r>
      <w:r w:rsidR="00AD1DD6">
        <w:rPr>
          <w:noProof/>
          <w:sz w:val="24"/>
          <w:szCs w:val="24"/>
        </w:rPr>
        <w:pict w14:anchorId="5976144A">
          <v:shape id="_x0000_i1036" type="#_x0000_t75" style="width:146.6pt;height:260.65pt">
            <v:imagedata r:id="rId55" o:title="Screenshot_20180512-102641"/>
          </v:shape>
        </w:pict>
      </w:r>
      <w:r>
        <w:rPr>
          <w:noProof/>
          <w:sz w:val="24"/>
          <w:szCs w:val="24"/>
        </w:rPr>
        <w:drawing>
          <wp:inline distT="0" distB="0" distL="0" distR="0" wp14:anchorId="21F53DCA" wp14:editId="58503F3B">
            <wp:extent cx="1866812" cy="3305175"/>
            <wp:effectExtent l="0" t="0" r="635" b="0"/>
            <wp:docPr id="60" name="Εικόνα 60" descr="C:\Users\Gladiator\AppData\Local\Microsoft\Windows\INetCache\Content.Word\Screenshot_20180512-102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Gladiator\AppData\Local\Microsoft\Windows\INetCache\Content.Word\Screenshot_20180512-10271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7953" cy="3307196"/>
                    </a:xfrm>
                    <a:prstGeom prst="rect">
                      <a:avLst/>
                    </a:prstGeom>
                    <a:noFill/>
                    <a:ln>
                      <a:noFill/>
                    </a:ln>
                  </pic:spPr>
                </pic:pic>
              </a:graphicData>
            </a:graphic>
          </wp:inline>
        </w:drawing>
      </w:r>
    </w:p>
    <w:p w14:paraId="52D50D2E" w14:textId="77777777" w:rsidR="00B42043" w:rsidRDefault="00B42043" w:rsidP="00B42043">
      <w:pPr>
        <w:ind w:firstLine="180"/>
        <w:jc w:val="center"/>
        <w:rPr>
          <w:noProof/>
          <w:sz w:val="16"/>
          <w:szCs w:val="24"/>
          <w:lang w:val="el-GR"/>
        </w:rPr>
      </w:pPr>
      <w:r>
        <w:rPr>
          <w:noProof/>
          <w:sz w:val="16"/>
          <w:szCs w:val="24"/>
          <w:lang w:val="el-GR"/>
        </w:rPr>
        <w:t xml:space="preserve">Εικόνα 5.4 </w:t>
      </w:r>
      <w:r w:rsidRPr="005C7CD2">
        <w:rPr>
          <w:noProof/>
          <w:sz w:val="16"/>
          <w:szCs w:val="24"/>
          <w:lang w:val="el-GR"/>
        </w:rPr>
        <w:t xml:space="preserve">: </w:t>
      </w:r>
      <w:r>
        <w:rPr>
          <w:noProof/>
          <w:sz w:val="16"/>
          <w:szCs w:val="24"/>
          <w:lang w:val="el-GR"/>
        </w:rPr>
        <w:t>Στιγμιότυπα τεστ μνήμης</w:t>
      </w:r>
    </w:p>
    <w:p w14:paraId="52677BAC" w14:textId="4851B387" w:rsidR="003D48BD" w:rsidRDefault="003D48BD" w:rsidP="003D48BD">
      <w:pPr>
        <w:ind w:firstLine="180"/>
        <w:jc w:val="both"/>
        <w:rPr>
          <w:noProof/>
          <w:sz w:val="24"/>
          <w:szCs w:val="24"/>
          <w:lang w:val="el-GR"/>
        </w:rPr>
      </w:pPr>
      <w:r>
        <w:rPr>
          <w:noProof/>
          <w:sz w:val="24"/>
          <w:szCs w:val="24"/>
          <w:lang w:val="el-GR"/>
        </w:rPr>
        <w:t>Επίσης, στην ίδια εφαρμογή βρίσκομαι και αριθμητικές πράξεις (</w:t>
      </w:r>
      <w:ins w:id="1221" w:author="Gladiator Gladiator" w:date="2018-05-23T01:56:00Z">
        <w:r w:rsidR="00321F3A">
          <w:rPr>
            <w:noProof/>
            <w:sz w:val="24"/>
            <w:szCs w:val="24"/>
            <w:lang w:val="el-GR"/>
          </w:rPr>
          <w:t>Ε</w:t>
        </w:r>
      </w:ins>
      <w:del w:id="1222" w:author="Gladiator Gladiator" w:date="2018-05-23T01:56:00Z">
        <w:r w:rsidDel="00321F3A">
          <w:rPr>
            <w:noProof/>
            <w:sz w:val="24"/>
            <w:szCs w:val="24"/>
            <w:lang w:val="el-GR"/>
          </w:rPr>
          <w:delText>ε</w:delText>
        </w:r>
      </w:del>
      <w:r>
        <w:rPr>
          <w:noProof/>
          <w:sz w:val="24"/>
          <w:szCs w:val="24"/>
          <w:lang w:val="el-GR"/>
        </w:rPr>
        <w:t>ικόνα 5.5). Στο πάνω μέρος της οθόνης υπάρχει μια μπάρα χρόνου που υποδηλώνει τον χρόνο που έχεις για να δώσεις την απάντησή σου. Κάθε φορά που δίνεις τη σωστή απάντηση,</w:t>
      </w:r>
      <w:r w:rsidR="004B40FA">
        <w:rPr>
          <w:noProof/>
          <w:sz w:val="24"/>
          <w:szCs w:val="24"/>
          <w:lang w:val="el-GR"/>
        </w:rPr>
        <w:t>το επίπεδο δυσκολίας ανεβαίνει κάνοντας τις</w:t>
      </w:r>
      <w:r>
        <w:rPr>
          <w:noProof/>
          <w:sz w:val="24"/>
          <w:szCs w:val="24"/>
          <w:lang w:val="el-GR"/>
        </w:rPr>
        <w:t xml:space="preserve"> πράξεις όλο και πιο δύσκολες.</w:t>
      </w:r>
    </w:p>
    <w:p w14:paraId="670046C8" w14:textId="77777777" w:rsidR="003D48BD" w:rsidRDefault="00AD1DD6" w:rsidP="003D48BD">
      <w:pPr>
        <w:ind w:firstLine="180"/>
        <w:jc w:val="both"/>
        <w:rPr>
          <w:noProof/>
          <w:sz w:val="24"/>
          <w:szCs w:val="24"/>
          <w:lang w:val="el-GR"/>
        </w:rPr>
      </w:pPr>
      <w:r>
        <w:rPr>
          <w:noProof/>
          <w:sz w:val="24"/>
          <w:szCs w:val="24"/>
          <w:lang w:val="el-GR"/>
        </w:rPr>
        <w:pict w14:anchorId="199693E7">
          <v:shape id="_x0000_i1037" type="#_x0000_t75" style="width:147.4pt;height:260.65pt">
            <v:imagedata r:id="rId57" o:title="Screenshot_20180512-102759"/>
          </v:shape>
        </w:pict>
      </w:r>
      <w:r>
        <w:rPr>
          <w:noProof/>
          <w:sz w:val="24"/>
          <w:szCs w:val="24"/>
          <w:lang w:val="el-GR"/>
        </w:rPr>
        <w:pict w14:anchorId="40B4B3C0">
          <v:shape id="_x0000_i1038" type="#_x0000_t75" style="width:146.6pt;height:260.65pt">
            <v:imagedata r:id="rId58" o:title="Screenshot_20180512-102807"/>
          </v:shape>
        </w:pict>
      </w:r>
      <w:r>
        <w:rPr>
          <w:noProof/>
          <w:sz w:val="24"/>
          <w:szCs w:val="24"/>
          <w:lang w:val="el-GR"/>
        </w:rPr>
        <w:pict w14:anchorId="6F609461">
          <v:shape id="_x0000_i1039" type="#_x0000_t75" style="width:147.4pt;height:260.65pt">
            <v:imagedata r:id="rId59" o:title="Screenshot_20180512-111130"/>
          </v:shape>
        </w:pict>
      </w:r>
    </w:p>
    <w:p w14:paraId="10A84392" w14:textId="77777777" w:rsidR="003D48BD" w:rsidRPr="003D48BD" w:rsidRDefault="003D48BD" w:rsidP="003D48BD">
      <w:pPr>
        <w:ind w:firstLine="180"/>
        <w:jc w:val="center"/>
        <w:rPr>
          <w:sz w:val="16"/>
          <w:szCs w:val="24"/>
          <w:lang w:val="el-GR"/>
        </w:rPr>
      </w:pPr>
      <w:r>
        <w:rPr>
          <w:noProof/>
          <w:sz w:val="16"/>
          <w:szCs w:val="24"/>
          <w:lang w:val="el-GR"/>
        </w:rPr>
        <w:t xml:space="preserve">Εικόνα 5.5 </w:t>
      </w:r>
      <w:r w:rsidRPr="003D48BD">
        <w:rPr>
          <w:noProof/>
          <w:sz w:val="16"/>
          <w:szCs w:val="24"/>
          <w:lang w:val="el-GR"/>
        </w:rPr>
        <w:t xml:space="preserve">: </w:t>
      </w:r>
      <w:r>
        <w:rPr>
          <w:noProof/>
          <w:sz w:val="16"/>
          <w:szCs w:val="24"/>
          <w:lang w:val="el-GR"/>
        </w:rPr>
        <w:t xml:space="preserve">Αριθμητικές πράξεις από εφαρμογή </w:t>
      </w:r>
      <w:r>
        <w:rPr>
          <w:noProof/>
          <w:sz w:val="16"/>
          <w:szCs w:val="24"/>
        </w:rPr>
        <w:t>Memory</w:t>
      </w:r>
      <w:r w:rsidRPr="003D48BD">
        <w:rPr>
          <w:noProof/>
          <w:sz w:val="16"/>
          <w:szCs w:val="24"/>
          <w:lang w:val="el-GR"/>
        </w:rPr>
        <w:t xml:space="preserve"> </w:t>
      </w:r>
      <w:r>
        <w:rPr>
          <w:noProof/>
          <w:sz w:val="16"/>
          <w:szCs w:val="24"/>
        </w:rPr>
        <w:t>Games</w:t>
      </w:r>
    </w:p>
    <w:p w14:paraId="2234F482" w14:textId="77777777" w:rsidR="00BF27FB" w:rsidRDefault="00BF27FB" w:rsidP="00F077E1">
      <w:pPr>
        <w:rPr>
          <w:sz w:val="24"/>
          <w:szCs w:val="24"/>
          <w:lang w:val="el-GR"/>
        </w:rPr>
      </w:pPr>
    </w:p>
    <w:p w14:paraId="6494E91B" w14:textId="77777777" w:rsidR="00F077E1" w:rsidRPr="004D05D6" w:rsidRDefault="001B08C2">
      <w:pPr>
        <w:pStyle w:val="2"/>
        <w:rPr>
          <w:sz w:val="32"/>
          <w:u w:val="single"/>
          <w:lang w:val="el-GR"/>
          <w:rPrChange w:id="1223" w:author="Gladiator Gladiator" w:date="2018-05-23T20:46:00Z">
            <w:rPr>
              <w:lang w:val="el-GR"/>
            </w:rPr>
          </w:rPrChange>
        </w:rPr>
        <w:pPrChange w:id="1224" w:author="Gladiator Gladiator" w:date="2018-05-23T20:46:00Z">
          <w:pPr/>
        </w:pPrChange>
      </w:pPr>
      <w:r w:rsidRPr="004D05D6">
        <w:rPr>
          <w:sz w:val="32"/>
          <w:u w:val="single"/>
          <w:lang w:val="el-GR"/>
          <w:rPrChange w:id="1225" w:author="Gladiator Gladiator" w:date="2018-05-23T20:46:00Z">
            <w:rPr>
              <w:lang w:val="el-GR"/>
            </w:rPr>
          </w:rPrChange>
        </w:rPr>
        <w:lastRenderedPageBreak/>
        <w:t>5</w:t>
      </w:r>
      <w:r w:rsidR="00F077E1" w:rsidRPr="004D05D6">
        <w:rPr>
          <w:sz w:val="32"/>
          <w:u w:val="single"/>
          <w:lang w:val="el-GR"/>
          <w:rPrChange w:id="1226" w:author="Gladiator Gladiator" w:date="2018-05-23T20:46:00Z">
            <w:rPr>
              <w:lang w:val="el-GR"/>
            </w:rPr>
          </w:rPrChange>
        </w:rPr>
        <w:t>.2 Περιγραφή Εφαρμογής</w:t>
      </w:r>
    </w:p>
    <w:p w14:paraId="3FBF8E65" w14:textId="77777777" w:rsidR="00F077E1" w:rsidRPr="00C55EA2" w:rsidRDefault="00F077E1" w:rsidP="00F077E1">
      <w:pPr>
        <w:ind w:firstLine="180"/>
        <w:jc w:val="both"/>
        <w:rPr>
          <w:sz w:val="24"/>
          <w:szCs w:val="24"/>
          <w:lang w:val="el-GR"/>
        </w:rPr>
      </w:pPr>
      <w:r w:rsidRPr="00B87F98">
        <w:rPr>
          <w:sz w:val="24"/>
          <w:szCs w:val="16"/>
          <w:lang w:val="el-GR"/>
        </w:rPr>
        <w:t xml:space="preserve">Η </w:t>
      </w:r>
      <w:r w:rsidRPr="00B87F98">
        <w:rPr>
          <w:sz w:val="24"/>
          <w:szCs w:val="24"/>
          <w:lang w:val="el-GR"/>
        </w:rPr>
        <w:t>εφαρμογή σχεδιάστηκε και αναπτύχθηκε με σκοπό να προσαρμοστεί στις απαιτήσεις και τις ανάγκες του πειράματος</w:t>
      </w:r>
      <w:r>
        <w:rPr>
          <w:sz w:val="24"/>
          <w:szCs w:val="24"/>
          <w:lang w:val="el-GR"/>
        </w:rPr>
        <w:t xml:space="preserve"> αλλά</w:t>
      </w:r>
      <w:r w:rsidRPr="00B87F98">
        <w:rPr>
          <w:sz w:val="24"/>
          <w:szCs w:val="24"/>
          <w:lang w:val="el-GR"/>
        </w:rPr>
        <w:t xml:space="preserve"> και στις λειτουργίες του αισθητήρα </w:t>
      </w:r>
      <w:r w:rsidRPr="00B87F98">
        <w:rPr>
          <w:sz w:val="24"/>
          <w:szCs w:val="24"/>
        </w:rPr>
        <w:t>Zephyr</w:t>
      </w:r>
      <w:r w:rsidRPr="00B87F98">
        <w:rPr>
          <w:sz w:val="24"/>
          <w:szCs w:val="24"/>
          <w:lang w:val="el-GR"/>
        </w:rPr>
        <w:t xml:space="preserve">. </w:t>
      </w:r>
      <w:r>
        <w:rPr>
          <w:sz w:val="24"/>
          <w:szCs w:val="24"/>
          <w:lang w:val="el-GR"/>
        </w:rPr>
        <w:t>Το όνομα της εφαρμογής είναι</w:t>
      </w:r>
      <w:r w:rsidRPr="00B87F98">
        <w:rPr>
          <w:sz w:val="24"/>
          <w:szCs w:val="24"/>
          <w:lang w:val="el-GR"/>
        </w:rPr>
        <w:t xml:space="preserve"> </w:t>
      </w:r>
      <w:r>
        <w:rPr>
          <w:sz w:val="24"/>
          <w:szCs w:val="24"/>
        </w:rPr>
        <w:t>My</w:t>
      </w:r>
      <w:r w:rsidRPr="00B87F98">
        <w:rPr>
          <w:sz w:val="24"/>
          <w:szCs w:val="24"/>
          <w:lang w:val="el-GR"/>
        </w:rPr>
        <w:t xml:space="preserve"> </w:t>
      </w:r>
      <w:r>
        <w:rPr>
          <w:sz w:val="24"/>
          <w:szCs w:val="24"/>
        </w:rPr>
        <w:t>Health</w:t>
      </w:r>
      <w:r w:rsidRPr="00B87F98">
        <w:rPr>
          <w:sz w:val="24"/>
          <w:szCs w:val="24"/>
          <w:lang w:val="el-GR"/>
        </w:rPr>
        <w:t xml:space="preserve"> </w:t>
      </w:r>
      <w:r>
        <w:rPr>
          <w:sz w:val="24"/>
          <w:szCs w:val="24"/>
          <w:lang w:val="el-GR"/>
        </w:rPr>
        <w:t xml:space="preserve">και υλοποιήθηκε στο </w:t>
      </w:r>
      <w:r>
        <w:rPr>
          <w:sz w:val="24"/>
          <w:szCs w:val="24"/>
        </w:rPr>
        <w:t>Android</w:t>
      </w:r>
      <w:r w:rsidRPr="00B87F98">
        <w:rPr>
          <w:sz w:val="24"/>
          <w:szCs w:val="24"/>
          <w:lang w:val="el-GR"/>
        </w:rPr>
        <w:t xml:space="preserve"> </w:t>
      </w:r>
      <w:r>
        <w:rPr>
          <w:sz w:val="24"/>
          <w:szCs w:val="24"/>
        </w:rPr>
        <w:t>Studio</w:t>
      </w:r>
      <w:r w:rsidRPr="00B87F98">
        <w:rPr>
          <w:sz w:val="24"/>
          <w:szCs w:val="24"/>
          <w:lang w:val="el-GR"/>
        </w:rPr>
        <w:t>.</w:t>
      </w:r>
      <w:r w:rsidR="00C55EA2" w:rsidRPr="00C55EA2">
        <w:rPr>
          <w:sz w:val="24"/>
          <w:szCs w:val="24"/>
          <w:lang w:val="el-GR"/>
        </w:rPr>
        <w:t xml:space="preserve"> </w:t>
      </w:r>
      <w:r w:rsidR="00C55EA2">
        <w:rPr>
          <w:sz w:val="24"/>
          <w:szCs w:val="24"/>
          <w:lang w:val="el-GR"/>
        </w:rPr>
        <w:t xml:space="preserve">Δεν διατίθεται στο </w:t>
      </w:r>
      <w:r w:rsidR="00C55EA2">
        <w:rPr>
          <w:sz w:val="24"/>
          <w:szCs w:val="24"/>
        </w:rPr>
        <w:t>Play</w:t>
      </w:r>
      <w:r w:rsidR="00C55EA2" w:rsidRPr="00C55EA2">
        <w:rPr>
          <w:sz w:val="24"/>
          <w:szCs w:val="24"/>
          <w:lang w:val="el-GR"/>
        </w:rPr>
        <w:t xml:space="preserve"> </w:t>
      </w:r>
      <w:r w:rsidR="00C55EA2">
        <w:rPr>
          <w:sz w:val="24"/>
          <w:szCs w:val="24"/>
        </w:rPr>
        <w:t>Store</w:t>
      </w:r>
      <w:r w:rsidR="00C55EA2" w:rsidRPr="00C55EA2">
        <w:rPr>
          <w:sz w:val="24"/>
          <w:szCs w:val="24"/>
          <w:lang w:val="el-GR"/>
        </w:rPr>
        <w:t xml:space="preserve"> </w:t>
      </w:r>
      <w:r w:rsidR="00C55EA2">
        <w:rPr>
          <w:sz w:val="24"/>
          <w:szCs w:val="24"/>
          <w:lang w:val="el-GR"/>
        </w:rPr>
        <w:t xml:space="preserve">της </w:t>
      </w:r>
      <w:r w:rsidR="00C55EA2">
        <w:rPr>
          <w:sz w:val="24"/>
          <w:szCs w:val="24"/>
        </w:rPr>
        <w:t>Google</w:t>
      </w:r>
      <w:r w:rsidR="00C55EA2">
        <w:rPr>
          <w:sz w:val="24"/>
          <w:szCs w:val="24"/>
          <w:lang w:val="el-GR"/>
        </w:rPr>
        <w:t>,</w:t>
      </w:r>
      <w:r w:rsidR="00C55EA2" w:rsidRPr="00C55EA2">
        <w:rPr>
          <w:sz w:val="24"/>
          <w:szCs w:val="24"/>
          <w:lang w:val="el-GR"/>
        </w:rPr>
        <w:t xml:space="preserve"> </w:t>
      </w:r>
      <w:r w:rsidR="00C55EA2">
        <w:rPr>
          <w:sz w:val="24"/>
          <w:szCs w:val="24"/>
          <w:lang w:val="el-GR"/>
        </w:rPr>
        <w:t xml:space="preserve"> καθώς υλοποιήθηκε μόνο για την σωστή συλλογή και διαχείριση των δεδομένων και όχι για εμπορικούς λόγους. </w:t>
      </w:r>
    </w:p>
    <w:p w14:paraId="32C68D83" w14:textId="77777777" w:rsidR="0047733C" w:rsidRDefault="0047733C" w:rsidP="00C55EA2">
      <w:pPr>
        <w:jc w:val="both"/>
        <w:rPr>
          <w:color w:val="5B9BD5" w:themeColor="accent1"/>
          <w:sz w:val="28"/>
          <w:szCs w:val="24"/>
          <w:u w:val="single"/>
          <w:lang w:val="el-GR"/>
        </w:rPr>
      </w:pPr>
    </w:p>
    <w:p w14:paraId="062FA5BF" w14:textId="77777777" w:rsidR="00B87F98" w:rsidRPr="004D05D6" w:rsidRDefault="001B08C2">
      <w:pPr>
        <w:pStyle w:val="2"/>
        <w:rPr>
          <w:sz w:val="32"/>
          <w:u w:val="single"/>
          <w:lang w:val="el-GR"/>
          <w:rPrChange w:id="1227" w:author="Gladiator Gladiator" w:date="2018-05-23T20:46:00Z">
            <w:rPr>
              <w:lang w:val="el-GR"/>
            </w:rPr>
          </w:rPrChange>
        </w:rPr>
        <w:pPrChange w:id="1228" w:author="Gladiator Gladiator" w:date="2018-05-23T20:46:00Z">
          <w:pPr>
            <w:jc w:val="both"/>
          </w:pPr>
        </w:pPrChange>
      </w:pPr>
      <w:r w:rsidRPr="004D05D6">
        <w:rPr>
          <w:sz w:val="32"/>
          <w:u w:val="single"/>
          <w:lang w:val="el-GR"/>
          <w:rPrChange w:id="1229" w:author="Gladiator Gladiator" w:date="2018-05-23T20:46:00Z">
            <w:rPr>
              <w:lang w:val="el-GR"/>
            </w:rPr>
          </w:rPrChange>
        </w:rPr>
        <w:t>5</w:t>
      </w:r>
      <w:r w:rsidR="00C55EA2" w:rsidRPr="004D05D6">
        <w:rPr>
          <w:sz w:val="32"/>
          <w:u w:val="single"/>
          <w:lang w:val="el-GR"/>
          <w:rPrChange w:id="1230" w:author="Gladiator Gladiator" w:date="2018-05-23T20:46:00Z">
            <w:rPr>
              <w:lang w:val="el-GR"/>
            </w:rPr>
          </w:rPrChange>
        </w:rPr>
        <w:t>.3 Απαιτήσεις Εφαρμογής</w:t>
      </w:r>
    </w:p>
    <w:p w14:paraId="6CF64AFA" w14:textId="28458A12" w:rsidR="00C55EA2" w:rsidRDefault="0047733C" w:rsidP="00C55EA2">
      <w:pPr>
        <w:ind w:firstLine="180"/>
        <w:jc w:val="both"/>
        <w:rPr>
          <w:sz w:val="24"/>
          <w:szCs w:val="24"/>
          <w:lang w:val="el-GR"/>
        </w:rPr>
      </w:pPr>
      <w:r>
        <w:rPr>
          <w:sz w:val="24"/>
          <w:szCs w:val="24"/>
          <w:lang w:val="el-GR"/>
        </w:rPr>
        <w:t>Οι απαιτήσεις μιας εφαρμογής είναι οι περιγραφές των υπηρεσιών και των περιορισμών του συστήματος οι οποίες παράγονται κατά την διαδικασία της τεχνολογίας απαιτήσεων</w:t>
      </w:r>
      <w:r w:rsidRPr="00C15B19">
        <w:rPr>
          <w:sz w:val="24"/>
          <w:szCs w:val="24"/>
          <w:lang w:val="el-GR"/>
          <w:rPrChange w:id="1231" w:author="Gladiator Gladiator" w:date="2018-05-23T01:52:00Z">
            <w:rPr>
              <w:sz w:val="16"/>
              <w:szCs w:val="24"/>
              <w:lang w:val="el-GR"/>
            </w:rPr>
          </w:rPrChange>
        </w:rPr>
        <w:t>[</w:t>
      </w:r>
      <w:ins w:id="1232" w:author="Gladiator Gladiator" w:date="2018-05-31T21:04:00Z">
        <w:r w:rsidR="005C027A" w:rsidRPr="005C027A">
          <w:rPr>
            <w:color w:val="4472C4" w:themeColor="accent5"/>
            <w:sz w:val="24"/>
            <w:szCs w:val="24"/>
            <w:lang w:val="el-GR"/>
            <w:rPrChange w:id="1233" w:author="Gladiator Gladiator" w:date="2018-05-31T21:04:00Z">
              <w:rPr>
                <w:sz w:val="24"/>
                <w:szCs w:val="24"/>
                <w:lang w:val="el-GR"/>
              </w:rPr>
            </w:rPrChange>
          </w:rPr>
          <w:fldChar w:fldCharType="begin"/>
        </w:r>
        <w:r w:rsidR="005C027A" w:rsidRPr="005C027A">
          <w:rPr>
            <w:color w:val="4472C4" w:themeColor="accent5"/>
            <w:sz w:val="24"/>
            <w:szCs w:val="24"/>
            <w:lang w:val="el-GR"/>
            <w:rPrChange w:id="1234" w:author="Gladiator Gladiator" w:date="2018-05-31T21:04:00Z">
              <w:rPr>
                <w:sz w:val="24"/>
                <w:szCs w:val="24"/>
                <w:lang w:val="el-GR"/>
              </w:rPr>
            </w:rPrChange>
          </w:rPr>
          <w:instrText xml:space="preserve"> REF _Ref515563972 \n \h </w:instrText>
        </w:r>
      </w:ins>
      <w:r w:rsidR="005C027A" w:rsidRPr="005C027A">
        <w:rPr>
          <w:color w:val="4472C4" w:themeColor="accent5"/>
          <w:sz w:val="24"/>
          <w:szCs w:val="24"/>
          <w:lang w:val="el-GR"/>
          <w:rPrChange w:id="1235" w:author="Gladiator Gladiator" w:date="2018-05-31T21:04:00Z">
            <w:rPr>
              <w:color w:val="4472C4" w:themeColor="accent5"/>
              <w:sz w:val="24"/>
              <w:szCs w:val="24"/>
              <w:lang w:val="el-GR"/>
            </w:rPr>
          </w:rPrChange>
        </w:rPr>
      </w:r>
      <w:r w:rsidR="005C027A" w:rsidRPr="005C027A">
        <w:rPr>
          <w:color w:val="4472C4" w:themeColor="accent5"/>
          <w:sz w:val="24"/>
          <w:szCs w:val="24"/>
          <w:lang w:val="el-GR"/>
          <w:rPrChange w:id="1236" w:author="Gladiator Gladiator" w:date="2018-05-31T21:04:00Z">
            <w:rPr>
              <w:sz w:val="24"/>
              <w:szCs w:val="24"/>
              <w:lang w:val="el-GR"/>
            </w:rPr>
          </w:rPrChange>
        </w:rPr>
        <w:fldChar w:fldCharType="separate"/>
      </w:r>
      <w:ins w:id="1237" w:author="Gladiator Gladiator" w:date="2018-05-31T21:04:00Z">
        <w:r w:rsidR="005C027A" w:rsidRPr="005C027A">
          <w:rPr>
            <w:color w:val="4472C4" w:themeColor="accent5"/>
            <w:sz w:val="24"/>
            <w:szCs w:val="24"/>
            <w:lang w:val="el-GR"/>
            <w:rPrChange w:id="1238" w:author="Gladiator Gladiator" w:date="2018-05-31T21:04:00Z">
              <w:rPr>
                <w:sz w:val="24"/>
                <w:szCs w:val="24"/>
                <w:lang w:val="el-GR"/>
              </w:rPr>
            </w:rPrChange>
          </w:rPr>
          <w:t>19</w:t>
        </w:r>
        <w:r w:rsidR="005C027A" w:rsidRPr="005C027A">
          <w:rPr>
            <w:color w:val="4472C4" w:themeColor="accent5"/>
            <w:sz w:val="24"/>
            <w:szCs w:val="24"/>
            <w:lang w:val="el-GR"/>
            <w:rPrChange w:id="1239" w:author="Gladiator Gladiator" w:date="2018-05-31T21:04:00Z">
              <w:rPr>
                <w:sz w:val="24"/>
                <w:szCs w:val="24"/>
                <w:lang w:val="el-GR"/>
              </w:rPr>
            </w:rPrChange>
          </w:rPr>
          <w:fldChar w:fldCharType="end"/>
        </w:r>
      </w:ins>
      <w:del w:id="1240" w:author="Gladiator Gladiator" w:date="2018-05-31T21:04:00Z">
        <w:r w:rsidRPr="00C15B19" w:rsidDel="005C027A">
          <w:rPr>
            <w:sz w:val="24"/>
            <w:szCs w:val="24"/>
            <w:lang w:val="el-GR"/>
            <w:rPrChange w:id="1241" w:author="Gladiator Gladiator" w:date="2018-05-23T01:52:00Z">
              <w:rPr>
                <w:sz w:val="16"/>
                <w:szCs w:val="24"/>
                <w:lang w:val="el-GR"/>
              </w:rPr>
            </w:rPrChange>
          </w:rPr>
          <w:delText>19</w:delText>
        </w:r>
      </w:del>
      <w:r w:rsidRPr="00C15B19">
        <w:rPr>
          <w:sz w:val="24"/>
          <w:szCs w:val="24"/>
          <w:lang w:val="el-GR"/>
          <w:rPrChange w:id="1242" w:author="Gladiator Gladiator" w:date="2018-05-23T01:52:00Z">
            <w:rPr>
              <w:sz w:val="16"/>
              <w:szCs w:val="24"/>
              <w:lang w:val="el-GR"/>
            </w:rPr>
          </w:rPrChange>
        </w:rPr>
        <w:t>]</w:t>
      </w:r>
      <w:r w:rsidRPr="00CB128B">
        <w:rPr>
          <w:sz w:val="24"/>
          <w:szCs w:val="24"/>
          <w:lang w:val="el-GR"/>
        </w:rPr>
        <w:t>.</w:t>
      </w:r>
      <w:r>
        <w:rPr>
          <w:sz w:val="24"/>
          <w:szCs w:val="24"/>
          <w:lang w:val="el-GR"/>
        </w:rPr>
        <w:t xml:space="preserve"> Μπορεί να είναι οτιδήποτε, από μια υψηλού επιπέδου αφηρημένη δήλωση μιας υπηρεσίας ή ενός περιορισμού του συστήματος μέχρι ένας λεπτομερής, μαθηματικός </w:t>
      </w:r>
      <w:r w:rsidR="00880C60">
        <w:rPr>
          <w:sz w:val="24"/>
          <w:szCs w:val="24"/>
          <w:lang w:val="el-GR"/>
        </w:rPr>
        <w:t>ορισμός μιας λειτουργίας του συστήματος.</w:t>
      </w:r>
    </w:p>
    <w:p w14:paraId="3FA75AAC" w14:textId="77777777" w:rsidR="00880C60" w:rsidRPr="00880C60" w:rsidRDefault="00880C60" w:rsidP="00C55EA2">
      <w:pPr>
        <w:ind w:firstLine="180"/>
        <w:jc w:val="both"/>
        <w:rPr>
          <w:sz w:val="24"/>
          <w:szCs w:val="24"/>
          <w:lang w:val="el-GR"/>
        </w:rPr>
      </w:pPr>
      <w:r>
        <w:rPr>
          <w:sz w:val="24"/>
          <w:szCs w:val="24"/>
          <w:lang w:val="el-GR"/>
        </w:rPr>
        <w:t xml:space="preserve">Οι απαιτήσεις ενός συστήματος διακρίνονται σε </w:t>
      </w:r>
      <w:r w:rsidRPr="00880C60">
        <w:rPr>
          <w:sz w:val="24"/>
          <w:szCs w:val="24"/>
          <w:lang w:val="el-GR"/>
        </w:rPr>
        <w:t>:</w:t>
      </w:r>
    </w:p>
    <w:p w14:paraId="124E4A16" w14:textId="77777777" w:rsidR="00880C60" w:rsidRPr="00880C60" w:rsidRDefault="00880C60" w:rsidP="00880C60">
      <w:pPr>
        <w:pStyle w:val="a6"/>
        <w:numPr>
          <w:ilvl w:val="0"/>
          <w:numId w:val="27"/>
        </w:numPr>
        <w:jc w:val="both"/>
        <w:rPr>
          <w:sz w:val="24"/>
          <w:szCs w:val="24"/>
          <w:vertAlign w:val="superscript"/>
          <w:lang w:val="el-GR"/>
        </w:rPr>
      </w:pPr>
      <w:r w:rsidRPr="00880C60">
        <w:rPr>
          <w:sz w:val="24"/>
          <w:szCs w:val="24"/>
          <w:u w:val="single"/>
          <w:lang w:val="el-GR"/>
        </w:rPr>
        <w:t>Λειτουργικές απαιτήσεις</w:t>
      </w:r>
      <w:r>
        <w:rPr>
          <w:sz w:val="24"/>
          <w:szCs w:val="24"/>
          <w:lang w:val="el-GR"/>
        </w:rPr>
        <w:t>, που ορίζουν ποιες υπηρεσίες θα πρέπει να παρέχει το σύστημα, πως θα πρέπει να αντιδρά σε συγκεκριμένες εισόδους και πως θα πρέπει να συμπεριφέρεται σε συγκεκριμένες καταστάσεις.</w:t>
      </w:r>
    </w:p>
    <w:p w14:paraId="607CDA0C" w14:textId="77777777" w:rsidR="00880C60" w:rsidRPr="00880C60" w:rsidRDefault="00880C60" w:rsidP="00880C60">
      <w:pPr>
        <w:pStyle w:val="a6"/>
        <w:numPr>
          <w:ilvl w:val="0"/>
          <w:numId w:val="27"/>
        </w:numPr>
        <w:jc w:val="both"/>
        <w:rPr>
          <w:sz w:val="24"/>
          <w:szCs w:val="24"/>
          <w:vertAlign w:val="superscript"/>
          <w:lang w:val="el-GR"/>
        </w:rPr>
      </w:pPr>
      <w:r w:rsidRPr="00880C60">
        <w:rPr>
          <w:sz w:val="24"/>
          <w:szCs w:val="24"/>
          <w:u w:val="single"/>
          <w:lang w:val="el-GR"/>
        </w:rPr>
        <w:t>Μη λειτουργικές απαιτήσεις</w:t>
      </w:r>
      <w:r>
        <w:rPr>
          <w:sz w:val="24"/>
          <w:szCs w:val="24"/>
          <w:lang w:val="el-GR"/>
        </w:rPr>
        <w:t>, που είναι οι περιορισμοί στις υπηρεσίες ή τις λειτουργίες που προσφέρει το σύστημα, όπως χρονικοί περιορισμοί, περιορισμοί της διαδικασίας ανάπτυξης, πρότυπα κ.λπ.</w:t>
      </w:r>
    </w:p>
    <w:p w14:paraId="30C5F712" w14:textId="77777777" w:rsidR="00880C60" w:rsidRPr="00880C60" w:rsidRDefault="00880C60" w:rsidP="00880C60">
      <w:pPr>
        <w:pStyle w:val="a6"/>
        <w:numPr>
          <w:ilvl w:val="0"/>
          <w:numId w:val="27"/>
        </w:numPr>
        <w:jc w:val="both"/>
        <w:rPr>
          <w:sz w:val="24"/>
          <w:szCs w:val="24"/>
          <w:u w:val="single"/>
          <w:vertAlign w:val="superscript"/>
          <w:lang w:val="el-GR"/>
        </w:rPr>
      </w:pPr>
      <w:r w:rsidRPr="00880C60">
        <w:rPr>
          <w:sz w:val="24"/>
          <w:szCs w:val="24"/>
          <w:u w:val="single"/>
          <w:lang w:val="el-GR"/>
        </w:rPr>
        <w:t>Απαιτήσεις πεδίου</w:t>
      </w:r>
      <w:r>
        <w:rPr>
          <w:sz w:val="24"/>
          <w:szCs w:val="24"/>
          <w:lang w:val="el-GR"/>
        </w:rPr>
        <w:t>, που προέρχονται, δηλαδή, από το πεδίο εφαρμογής του συστήματος και αντανακλούν χαρακτηριστικά και περιορισμούς αυτού του πεδίου.</w:t>
      </w:r>
    </w:p>
    <w:p w14:paraId="35A438EB" w14:textId="77777777" w:rsidR="00641961" w:rsidRPr="00B42043" w:rsidRDefault="00EA4C36" w:rsidP="00B42043">
      <w:pPr>
        <w:jc w:val="both"/>
        <w:rPr>
          <w:sz w:val="24"/>
          <w:szCs w:val="24"/>
          <w:lang w:val="el-GR"/>
        </w:rPr>
      </w:pPr>
      <w:r>
        <w:rPr>
          <w:sz w:val="24"/>
          <w:szCs w:val="24"/>
          <w:lang w:val="el-GR"/>
        </w:rPr>
        <w:t>Στον παρακάτω πίνακα</w:t>
      </w:r>
      <w:ins w:id="1243" w:author="goumop" w:date="2018-05-21T18:36:00Z">
        <w:r w:rsidR="002B08BA">
          <w:rPr>
            <w:sz w:val="24"/>
            <w:szCs w:val="24"/>
            <w:lang w:val="el-GR"/>
          </w:rPr>
          <w:t xml:space="preserve"> </w:t>
        </w:r>
      </w:ins>
      <w:r w:rsidRPr="00EA4C36">
        <w:rPr>
          <w:sz w:val="24"/>
          <w:szCs w:val="24"/>
          <w:lang w:val="el-GR"/>
        </w:rPr>
        <w:t>(</w:t>
      </w:r>
      <w:r>
        <w:rPr>
          <w:sz w:val="24"/>
          <w:szCs w:val="24"/>
          <w:lang w:val="el-GR"/>
        </w:rPr>
        <w:t xml:space="preserve">Πίνακας </w:t>
      </w:r>
      <w:del w:id="1244" w:author="goumop" w:date="2018-05-21T18:36:00Z">
        <w:r w:rsidDel="002B08BA">
          <w:rPr>
            <w:sz w:val="24"/>
            <w:szCs w:val="24"/>
            <w:lang w:val="el-GR"/>
          </w:rPr>
          <w:delText>Χ.1</w:delText>
        </w:r>
      </w:del>
      <w:r w:rsidR="002B08BA">
        <w:rPr>
          <w:sz w:val="24"/>
          <w:szCs w:val="24"/>
          <w:lang w:val="el-GR"/>
        </w:rPr>
        <w:t>4</w:t>
      </w:r>
      <w:r>
        <w:rPr>
          <w:sz w:val="24"/>
          <w:szCs w:val="24"/>
          <w:lang w:val="el-GR"/>
        </w:rPr>
        <w:t xml:space="preserve">) παρουσιάζονται οι απαιτήσεις της εφαρμογής </w:t>
      </w:r>
      <w:commentRangeStart w:id="1245"/>
      <w:r>
        <w:rPr>
          <w:sz w:val="24"/>
          <w:szCs w:val="24"/>
        </w:rPr>
        <w:t>MyHealth</w:t>
      </w:r>
      <w:commentRangeEnd w:id="1245"/>
      <w:r w:rsidR="002B08BA">
        <w:rPr>
          <w:rStyle w:val="a7"/>
        </w:rPr>
        <w:commentReference w:id="1245"/>
      </w:r>
      <w:r w:rsidR="00B42043">
        <w:rPr>
          <w:sz w:val="24"/>
          <w:szCs w:val="24"/>
          <w:lang w:val="el-GR"/>
        </w:rPr>
        <w:t>.</w:t>
      </w:r>
    </w:p>
    <w:tbl>
      <w:tblPr>
        <w:tblStyle w:val="ab"/>
        <w:tblW w:w="0" w:type="auto"/>
        <w:tblLook w:val="04A0" w:firstRow="1" w:lastRow="0" w:firstColumn="1" w:lastColumn="0" w:noHBand="0" w:noVBand="1"/>
      </w:tblPr>
      <w:tblGrid>
        <w:gridCol w:w="6835"/>
        <w:gridCol w:w="2515"/>
        <w:tblGridChange w:id="1246">
          <w:tblGrid>
            <w:gridCol w:w="6835"/>
            <w:gridCol w:w="2515"/>
          </w:tblGrid>
        </w:tblGridChange>
      </w:tblGrid>
      <w:tr w:rsidR="00EA4C36" w14:paraId="1E90F15D" w14:textId="77777777" w:rsidTr="00EA4C36">
        <w:tc>
          <w:tcPr>
            <w:tcW w:w="6835" w:type="dxa"/>
          </w:tcPr>
          <w:p w14:paraId="78285EDE" w14:textId="77777777" w:rsidR="00EA4C36" w:rsidRPr="00EA4C36" w:rsidRDefault="00EA4C36" w:rsidP="00B87F98">
            <w:pPr>
              <w:jc w:val="both"/>
              <w:rPr>
                <w:b/>
                <w:sz w:val="24"/>
                <w:szCs w:val="24"/>
                <w:lang w:val="el-GR"/>
              </w:rPr>
            </w:pPr>
            <w:r w:rsidRPr="00EA4C36">
              <w:rPr>
                <w:b/>
                <w:sz w:val="24"/>
                <w:szCs w:val="24"/>
                <w:lang w:val="el-GR"/>
              </w:rPr>
              <w:t xml:space="preserve">Περιγραφή </w:t>
            </w:r>
          </w:p>
        </w:tc>
        <w:tc>
          <w:tcPr>
            <w:tcW w:w="2515" w:type="dxa"/>
          </w:tcPr>
          <w:p w14:paraId="3FCC6023" w14:textId="77777777" w:rsidR="00EA4C36" w:rsidRPr="00EA4C36" w:rsidRDefault="00EA4C36" w:rsidP="00B87F98">
            <w:pPr>
              <w:jc w:val="both"/>
              <w:rPr>
                <w:b/>
                <w:sz w:val="24"/>
                <w:szCs w:val="24"/>
                <w:lang w:val="el-GR"/>
              </w:rPr>
            </w:pPr>
            <w:r w:rsidRPr="00EA4C36">
              <w:rPr>
                <w:b/>
                <w:sz w:val="24"/>
                <w:szCs w:val="24"/>
                <w:lang w:val="el-GR"/>
              </w:rPr>
              <w:t>Είδος Απαίτησης</w:t>
            </w:r>
          </w:p>
        </w:tc>
      </w:tr>
      <w:tr w:rsidR="00EA4C36" w14:paraId="799CF2E8" w14:textId="77777777" w:rsidTr="00EA4C36">
        <w:tc>
          <w:tcPr>
            <w:tcW w:w="6835" w:type="dxa"/>
          </w:tcPr>
          <w:p w14:paraId="39883DAC" w14:textId="77777777" w:rsidR="00EA4C36" w:rsidRPr="00B4332A" w:rsidRDefault="00B4332A" w:rsidP="00B4332A">
            <w:pPr>
              <w:jc w:val="both"/>
              <w:rPr>
                <w:sz w:val="24"/>
                <w:szCs w:val="24"/>
                <w:lang w:val="el-GR"/>
              </w:rPr>
            </w:pPr>
            <w:r>
              <w:rPr>
                <w:sz w:val="24"/>
                <w:szCs w:val="24"/>
                <w:lang w:val="el-GR"/>
              </w:rPr>
              <w:t xml:space="preserve">Η εφαρμογή θα πρέπει να έχει την δυνατότητα σύνδεσης με τον αισθητήρα </w:t>
            </w:r>
            <w:r>
              <w:rPr>
                <w:sz w:val="24"/>
                <w:szCs w:val="24"/>
              </w:rPr>
              <w:t>Zephyr</w:t>
            </w:r>
            <w:r w:rsidRPr="00B4332A">
              <w:rPr>
                <w:sz w:val="24"/>
                <w:szCs w:val="24"/>
                <w:lang w:val="el-GR"/>
              </w:rPr>
              <w:t>.</w:t>
            </w:r>
          </w:p>
        </w:tc>
        <w:tc>
          <w:tcPr>
            <w:tcW w:w="2515" w:type="dxa"/>
          </w:tcPr>
          <w:p w14:paraId="3AB2D4DD" w14:textId="77777777" w:rsidR="00EA4C36" w:rsidRDefault="00B4332A" w:rsidP="00B87F98">
            <w:pPr>
              <w:jc w:val="both"/>
              <w:rPr>
                <w:sz w:val="24"/>
                <w:szCs w:val="24"/>
                <w:lang w:val="el-GR"/>
              </w:rPr>
            </w:pPr>
            <w:r>
              <w:rPr>
                <w:sz w:val="24"/>
                <w:szCs w:val="24"/>
                <w:lang w:val="el-GR"/>
              </w:rPr>
              <w:t>Λειτουργική</w:t>
            </w:r>
          </w:p>
        </w:tc>
      </w:tr>
      <w:tr w:rsidR="00B40E5A" w:rsidRPr="00B40E5A" w14:paraId="13EF7F29" w14:textId="77777777" w:rsidTr="00B40E5A">
        <w:trPr>
          <w:trHeight w:val="449"/>
        </w:trPr>
        <w:tc>
          <w:tcPr>
            <w:tcW w:w="6835" w:type="dxa"/>
          </w:tcPr>
          <w:p w14:paraId="151F9935" w14:textId="1E4F4D39" w:rsidR="00B40E5A" w:rsidRPr="00B4332A" w:rsidRDefault="00B40E5A" w:rsidP="00B4332A">
            <w:pPr>
              <w:jc w:val="both"/>
              <w:rPr>
                <w:sz w:val="24"/>
                <w:szCs w:val="24"/>
                <w:lang w:val="el-GR"/>
              </w:rPr>
            </w:pPr>
            <w:ins w:id="1247" w:author="Gladiator Gladiator" w:date="2018-05-22T18:09:00Z">
              <w:r>
                <w:rPr>
                  <w:sz w:val="24"/>
                  <w:szCs w:val="24"/>
                  <w:lang w:val="el-GR"/>
                </w:rPr>
                <w:t xml:space="preserve">Θα πρέπει να καταγράφει και να αποθηκεύει τα </w:t>
              </w:r>
              <w:r>
                <w:rPr>
                  <w:sz w:val="24"/>
                  <w:szCs w:val="24"/>
                </w:rPr>
                <w:t>ECG</w:t>
              </w:r>
              <w:r w:rsidRPr="00B4332A">
                <w:rPr>
                  <w:sz w:val="24"/>
                  <w:szCs w:val="24"/>
                  <w:lang w:val="el-GR"/>
                </w:rPr>
                <w:t xml:space="preserve"> </w:t>
              </w:r>
              <w:r>
                <w:rPr>
                  <w:sz w:val="24"/>
                  <w:szCs w:val="24"/>
                  <w:lang w:val="el-GR"/>
                </w:rPr>
                <w:t>σήματα.</w:t>
              </w:r>
            </w:ins>
          </w:p>
        </w:tc>
        <w:tc>
          <w:tcPr>
            <w:tcW w:w="2515" w:type="dxa"/>
          </w:tcPr>
          <w:p w14:paraId="78454185" w14:textId="0B0A82D8" w:rsidR="00B40E5A" w:rsidRDefault="00B40E5A" w:rsidP="00B87F98">
            <w:pPr>
              <w:jc w:val="both"/>
              <w:rPr>
                <w:sz w:val="24"/>
                <w:szCs w:val="24"/>
                <w:lang w:val="el-GR"/>
              </w:rPr>
            </w:pPr>
            <w:ins w:id="1248" w:author="Gladiator Gladiator" w:date="2018-05-22T18:09:00Z">
              <w:r>
                <w:rPr>
                  <w:sz w:val="24"/>
                  <w:szCs w:val="24"/>
                  <w:lang w:val="el-GR"/>
                </w:rPr>
                <w:t>Λειτουργική</w:t>
              </w:r>
            </w:ins>
          </w:p>
        </w:tc>
      </w:tr>
      <w:tr w:rsidR="00B40E5A" w:rsidRPr="00B40E5A" w14:paraId="55D6FF86" w14:textId="77777777" w:rsidTr="00B40E5A">
        <w:tblPrEx>
          <w:tblW w:w="0" w:type="auto"/>
          <w:tblPrExChange w:id="1249" w:author="Gladiator Gladiator" w:date="2018-05-22T18:14:00Z">
            <w:tblPrEx>
              <w:tblW w:w="0" w:type="auto"/>
            </w:tblPrEx>
          </w:tblPrExChange>
        </w:tblPrEx>
        <w:trPr>
          <w:trHeight w:val="1421"/>
          <w:trPrChange w:id="1250" w:author="Gladiator Gladiator" w:date="2018-05-22T18:14:00Z">
            <w:trPr>
              <w:trHeight w:val="3599"/>
            </w:trPr>
          </w:trPrChange>
        </w:trPr>
        <w:tc>
          <w:tcPr>
            <w:tcW w:w="6835" w:type="dxa"/>
            <w:tcPrChange w:id="1251" w:author="Gladiator Gladiator" w:date="2018-05-22T18:14:00Z">
              <w:tcPr>
                <w:tcW w:w="6835" w:type="dxa"/>
              </w:tcPr>
            </w:tcPrChange>
          </w:tcPr>
          <w:p w14:paraId="65EDF47A" w14:textId="07014053" w:rsidR="00B40E5A" w:rsidRPr="00B4332A" w:rsidRDefault="00B40E5A" w:rsidP="00B87F98">
            <w:pPr>
              <w:jc w:val="both"/>
              <w:rPr>
                <w:sz w:val="24"/>
                <w:szCs w:val="24"/>
                <w:lang w:val="el-GR"/>
              </w:rPr>
            </w:pPr>
            <w:ins w:id="1252" w:author="Gladiator Gladiator" w:date="2018-05-22T18:11:00Z">
              <w:r>
                <w:rPr>
                  <w:sz w:val="24"/>
                  <w:szCs w:val="24"/>
                  <w:lang w:val="el-GR"/>
                </w:rPr>
                <w:t xml:space="preserve">Η καταγραφή και η αποθήκευση θα πρέπει να ξεκινά όποτε το επιθυμεί ο χρήστης και όχι με την δημιουργία σύνδεσης με τον </w:t>
              </w:r>
            </w:ins>
            <w:ins w:id="1253" w:author="Gladiator Gladiator" w:date="2018-05-22T18:18:00Z">
              <w:r w:rsidR="00E17A84">
                <w:rPr>
                  <w:sz w:val="24"/>
                  <w:szCs w:val="24"/>
                  <w:lang w:val="el-GR"/>
                </w:rPr>
                <w:t>αισθητήρα.</w:t>
              </w:r>
              <w:r w:rsidR="00E17A84" w:rsidDel="007E7E7F">
                <w:rPr>
                  <w:sz w:val="24"/>
                  <w:szCs w:val="24"/>
                  <w:lang w:val="el-GR"/>
                </w:rPr>
                <w:t xml:space="preserve"> Η</w:t>
              </w:r>
            </w:ins>
            <w:ins w:id="1254" w:author="Gladiator Gladiator" w:date="2018-05-22T18:11:00Z">
              <w:r w:rsidDel="007E7E7F">
                <w:rPr>
                  <w:sz w:val="24"/>
                  <w:szCs w:val="24"/>
                  <w:lang w:val="el-GR"/>
                </w:rPr>
                <w:t xml:space="preserve"> αποθήκευση των δεδομένων να γίνεται σε αρχείο </w:t>
              </w:r>
              <w:r w:rsidDel="007E7E7F">
                <w:rPr>
                  <w:sz w:val="24"/>
                  <w:szCs w:val="24"/>
                </w:rPr>
                <w:t>txt</w:t>
              </w:r>
              <w:r w:rsidRPr="00B4332A" w:rsidDel="007E7E7F">
                <w:rPr>
                  <w:sz w:val="24"/>
                  <w:szCs w:val="24"/>
                  <w:lang w:val="el-GR"/>
                </w:rPr>
                <w:t xml:space="preserve"> </w:t>
              </w:r>
              <w:r w:rsidDel="007E7E7F">
                <w:rPr>
                  <w:sz w:val="24"/>
                  <w:szCs w:val="24"/>
                  <w:lang w:val="el-GR"/>
                </w:rPr>
                <w:t xml:space="preserve">στην εσωτερική μνήμη της </w:t>
              </w:r>
              <w:r w:rsidDel="007E7E7F">
                <w:rPr>
                  <w:sz w:val="24"/>
                  <w:szCs w:val="24"/>
                </w:rPr>
                <w:t>Android</w:t>
              </w:r>
              <w:r w:rsidRPr="00B4332A" w:rsidDel="007E7E7F">
                <w:rPr>
                  <w:sz w:val="24"/>
                  <w:szCs w:val="24"/>
                  <w:lang w:val="el-GR"/>
                </w:rPr>
                <w:t xml:space="preserve"> </w:t>
              </w:r>
              <w:r w:rsidDel="007E7E7F">
                <w:rPr>
                  <w:sz w:val="24"/>
                  <w:szCs w:val="24"/>
                  <w:lang w:val="el-GR"/>
                </w:rPr>
                <w:t>συσκευής.</w:t>
              </w:r>
            </w:ins>
          </w:p>
        </w:tc>
        <w:tc>
          <w:tcPr>
            <w:tcW w:w="2515" w:type="dxa"/>
            <w:tcPrChange w:id="1255" w:author="Gladiator Gladiator" w:date="2018-05-22T18:14:00Z">
              <w:tcPr>
                <w:tcW w:w="2515" w:type="dxa"/>
              </w:tcPr>
            </w:tcPrChange>
          </w:tcPr>
          <w:p w14:paraId="74C8C914" w14:textId="22F8CA0B" w:rsidR="00B40E5A" w:rsidRDefault="00B40E5A" w:rsidP="00B87F98">
            <w:pPr>
              <w:jc w:val="both"/>
              <w:rPr>
                <w:sz w:val="24"/>
                <w:szCs w:val="24"/>
                <w:lang w:val="el-GR"/>
              </w:rPr>
            </w:pPr>
            <w:ins w:id="1256" w:author="Gladiator Gladiator" w:date="2018-05-22T18:14:00Z">
              <w:r>
                <w:rPr>
                  <w:sz w:val="24"/>
                  <w:szCs w:val="24"/>
                  <w:lang w:val="el-GR"/>
                </w:rPr>
                <w:t>Λειτουργική</w:t>
              </w:r>
            </w:ins>
          </w:p>
        </w:tc>
      </w:tr>
      <w:tr w:rsidR="00B40E5A" w14:paraId="625FCE73" w14:textId="77777777" w:rsidTr="00E17A84">
        <w:tblPrEx>
          <w:tblW w:w="0" w:type="auto"/>
          <w:tblPrExChange w:id="1257" w:author="Gladiator Gladiator" w:date="2018-05-22T18:17:00Z">
            <w:tblPrEx>
              <w:tblW w:w="0" w:type="auto"/>
            </w:tblPrEx>
          </w:tblPrExChange>
        </w:tblPrEx>
        <w:trPr>
          <w:trHeight w:val="1889"/>
        </w:trPr>
        <w:tc>
          <w:tcPr>
            <w:tcW w:w="6835" w:type="dxa"/>
            <w:tcPrChange w:id="1258" w:author="Gladiator Gladiator" w:date="2018-05-22T18:17:00Z">
              <w:tcPr>
                <w:tcW w:w="6835" w:type="dxa"/>
              </w:tcPr>
            </w:tcPrChange>
          </w:tcPr>
          <w:p w14:paraId="341589E1" w14:textId="7B3BDB2D" w:rsidR="00B40E5A" w:rsidRPr="00B4332A" w:rsidRDefault="00B40E5A" w:rsidP="00B87F98">
            <w:pPr>
              <w:jc w:val="both"/>
              <w:rPr>
                <w:sz w:val="24"/>
                <w:szCs w:val="24"/>
                <w:lang w:val="el-GR"/>
              </w:rPr>
            </w:pPr>
            <w:ins w:id="1259" w:author="Gladiator Gladiator" w:date="2018-05-22T18:11:00Z">
              <w:r>
                <w:rPr>
                  <w:sz w:val="24"/>
                  <w:szCs w:val="24"/>
                  <w:lang w:val="el-GR"/>
                </w:rPr>
                <w:t xml:space="preserve">Η καταγραφή και η αποθήκευση θα πρέπει να γίνεται όποτε το επιθυμεί ο χρήστης και όχι με τον τερματισμό της σύνδεσης ή της ίδιας της </w:t>
              </w:r>
              <w:proofErr w:type="spellStart"/>
              <w:r>
                <w:rPr>
                  <w:sz w:val="24"/>
                  <w:szCs w:val="24"/>
                  <w:lang w:val="el-GR"/>
                </w:rPr>
                <w:t>εφαρμογής.</w:t>
              </w:r>
              <w:r w:rsidDel="007E7E7F">
                <w:rPr>
                  <w:sz w:val="24"/>
                  <w:szCs w:val="24"/>
                  <w:lang w:val="el-GR"/>
                </w:rPr>
                <w:t>Η</w:t>
              </w:r>
              <w:proofErr w:type="spellEnd"/>
              <w:r w:rsidDel="007E7E7F">
                <w:rPr>
                  <w:sz w:val="24"/>
                  <w:szCs w:val="24"/>
                  <w:lang w:val="el-GR"/>
                </w:rPr>
                <w:t xml:space="preserve"> καταγραφή και η αποθήκευση θα πρέπει να ξεκινά όποτε το επιθυμεί ο χρήστης και όχι με την δημιουργία σύνδεσης με τον αισθητήρα.</w:t>
              </w:r>
            </w:ins>
          </w:p>
        </w:tc>
        <w:tc>
          <w:tcPr>
            <w:tcW w:w="2515" w:type="dxa"/>
            <w:tcPrChange w:id="1260" w:author="Gladiator Gladiator" w:date="2018-05-22T18:17:00Z">
              <w:tcPr>
                <w:tcW w:w="2515" w:type="dxa"/>
              </w:tcPr>
            </w:tcPrChange>
          </w:tcPr>
          <w:p w14:paraId="39573A2E" w14:textId="23A8EB86" w:rsidR="00B40E5A" w:rsidRDefault="00B40E5A" w:rsidP="00B87F98">
            <w:pPr>
              <w:jc w:val="both"/>
              <w:rPr>
                <w:sz w:val="24"/>
                <w:szCs w:val="24"/>
                <w:lang w:val="el-GR"/>
              </w:rPr>
            </w:pPr>
            <w:ins w:id="1261" w:author="Gladiator Gladiator" w:date="2018-05-22T18:14:00Z">
              <w:r>
                <w:rPr>
                  <w:sz w:val="24"/>
                  <w:szCs w:val="24"/>
                  <w:lang w:val="el-GR"/>
                </w:rPr>
                <w:t>Λειτουργική</w:t>
              </w:r>
            </w:ins>
          </w:p>
        </w:tc>
      </w:tr>
      <w:tr w:rsidR="00B40E5A" w14:paraId="61C5EE1A" w14:textId="77777777" w:rsidTr="00EA4C36">
        <w:tc>
          <w:tcPr>
            <w:tcW w:w="6835" w:type="dxa"/>
          </w:tcPr>
          <w:p w14:paraId="22F0E234" w14:textId="155D423E" w:rsidR="00B40E5A" w:rsidRDefault="00B40E5A" w:rsidP="00B87F98">
            <w:pPr>
              <w:jc w:val="both"/>
              <w:rPr>
                <w:sz w:val="24"/>
                <w:szCs w:val="24"/>
                <w:lang w:val="el-GR"/>
              </w:rPr>
            </w:pPr>
            <w:ins w:id="1262" w:author="Gladiator Gladiator" w:date="2018-05-22T18:11:00Z">
              <w:r>
                <w:rPr>
                  <w:sz w:val="24"/>
                  <w:szCs w:val="24"/>
                  <w:lang w:val="el-GR"/>
                </w:rPr>
                <w:lastRenderedPageBreak/>
                <w:t xml:space="preserve">Θα δίνει την δυνατότητα να στείλει με </w:t>
              </w:r>
              <w:r>
                <w:rPr>
                  <w:sz w:val="24"/>
                  <w:szCs w:val="24"/>
                </w:rPr>
                <w:t>email</w:t>
              </w:r>
              <w:r w:rsidRPr="00181987">
                <w:rPr>
                  <w:sz w:val="24"/>
                  <w:szCs w:val="24"/>
                  <w:lang w:val="el-GR"/>
                </w:rPr>
                <w:t xml:space="preserve"> </w:t>
              </w:r>
              <w:r>
                <w:rPr>
                  <w:sz w:val="24"/>
                  <w:szCs w:val="24"/>
                  <w:lang w:val="el-GR"/>
                </w:rPr>
                <w:t xml:space="preserve">όποιο ή όποια αρχεία </w:t>
              </w:r>
              <w:proofErr w:type="spellStart"/>
              <w:r>
                <w:rPr>
                  <w:sz w:val="24"/>
                  <w:szCs w:val="24"/>
                  <w:lang w:val="el-GR"/>
                </w:rPr>
                <w:t>επιθυμεί.</w:t>
              </w:r>
              <w:r w:rsidDel="007E7E7F">
                <w:rPr>
                  <w:sz w:val="24"/>
                  <w:szCs w:val="24"/>
                  <w:lang w:val="el-GR"/>
                </w:rPr>
                <w:t>Θα</w:t>
              </w:r>
              <w:proofErr w:type="spellEnd"/>
              <w:r w:rsidDel="007E7E7F">
                <w:rPr>
                  <w:sz w:val="24"/>
                  <w:szCs w:val="24"/>
                  <w:lang w:val="el-GR"/>
                </w:rPr>
                <w:t xml:space="preserve"> δίνει την δυνατότητα στον χρήστη να προβάλει το αρχείο που επιθυμεί, χωρίς να βγει από την ίδια την εφαρμογή.</w:t>
              </w:r>
            </w:ins>
          </w:p>
        </w:tc>
        <w:tc>
          <w:tcPr>
            <w:tcW w:w="2515" w:type="dxa"/>
          </w:tcPr>
          <w:p w14:paraId="0E22A2A3" w14:textId="52D0670B" w:rsidR="00B40E5A" w:rsidRDefault="00B40E5A" w:rsidP="00B87F98">
            <w:pPr>
              <w:jc w:val="both"/>
              <w:rPr>
                <w:sz w:val="24"/>
                <w:szCs w:val="24"/>
                <w:lang w:val="el-GR"/>
              </w:rPr>
            </w:pPr>
            <w:ins w:id="1263" w:author="Gladiator Gladiator" w:date="2018-05-22T18:14:00Z">
              <w:r>
                <w:rPr>
                  <w:sz w:val="24"/>
                  <w:szCs w:val="24"/>
                  <w:lang w:val="el-GR"/>
                </w:rPr>
                <w:t>Λειτουργική</w:t>
              </w:r>
            </w:ins>
          </w:p>
        </w:tc>
      </w:tr>
      <w:tr w:rsidR="00B40E5A" w14:paraId="2BEFC701" w14:textId="77777777" w:rsidTr="00EA4C36">
        <w:tc>
          <w:tcPr>
            <w:tcW w:w="6835" w:type="dxa"/>
          </w:tcPr>
          <w:p w14:paraId="1BC17635" w14:textId="37DB4271" w:rsidR="00B40E5A" w:rsidRPr="00181987" w:rsidRDefault="00B40E5A" w:rsidP="00B87F98">
            <w:pPr>
              <w:jc w:val="both"/>
              <w:rPr>
                <w:sz w:val="24"/>
                <w:szCs w:val="24"/>
                <w:lang w:val="el-GR"/>
              </w:rPr>
            </w:pPr>
            <w:ins w:id="1264" w:author="Gladiator Gladiator" w:date="2018-05-22T18:11:00Z">
              <w:r>
                <w:rPr>
                  <w:sz w:val="24"/>
                  <w:szCs w:val="24"/>
                  <w:lang w:val="el-GR"/>
                </w:rPr>
                <w:t xml:space="preserve">Θα υπολογίζει την μεταβλητή </w:t>
              </w:r>
              <w:r>
                <w:rPr>
                  <w:sz w:val="24"/>
                  <w:szCs w:val="24"/>
                </w:rPr>
                <w:t>RR</w:t>
              </w:r>
              <w:r w:rsidRPr="005D7AA2">
                <w:rPr>
                  <w:sz w:val="24"/>
                  <w:szCs w:val="24"/>
                  <w:lang w:val="el-GR"/>
                </w:rPr>
                <w:t xml:space="preserve"> </w:t>
              </w:r>
              <w:r>
                <w:rPr>
                  <w:sz w:val="24"/>
                  <w:szCs w:val="24"/>
                </w:rPr>
                <w:t>interval</w:t>
              </w:r>
              <w:r w:rsidRPr="005D7AA2">
                <w:rPr>
                  <w:sz w:val="24"/>
                  <w:szCs w:val="24"/>
                  <w:lang w:val="el-GR"/>
                </w:rPr>
                <w:t xml:space="preserve"> </w:t>
              </w:r>
              <w:r>
                <w:rPr>
                  <w:sz w:val="24"/>
                  <w:szCs w:val="24"/>
                  <w:lang w:val="el-GR"/>
                </w:rPr>
                <w:t xml:space="preserve">και θα την αποθηκεύει επιτυχώς στο ίδιο αρχείο με τα </w:t>
              </w:r>
              <w:r>
                <w:rPr>
                  <w:sz w:val="24"/>
                  <w:szCs w:val="24"/>
                </w:rPr>
                <w:t>bpms</w:t>
              </w:r>
              <w:r w:rsidRPr="005D7AA2">
                <w:rPr>
                  <w:sz w:val="24"/>
                  <w:szCs w:val="24"/>
                  <w:lang w:val="el-GR"/>
                </w:rPr>
                <w:t>.</w:t>
              </w:r>
              <w:r w:rsidDel="007E7E7F">
                <w:rPr>
                  <w:sz w:val="24"/>
                  <w:szCs w:val="24"/>
                  <w:lang w:val="el-GR"/>
                </w:rPr>
                <w:t>Θα δίνει την δυνατότητα στον χρήστη να βλέπει γράφημα</w:t>
              </w:r>
              <w:r w:rsidRPr="005D7AA2" w:rsidDel="007E7E7F">
                <w:rPr>
                  <w:sz w:val="24"/>
                  <w:szCs w:val="24"/>
                  <w:lang w:val="el-GR"/>
                </w:rPr>
                <w:t xml:space="preserve"> </w:t>
              </w:r>
              <w:r w:rsidDel="007E7E7F">
                <w:rPr>
                  <w:sz w:val="24"/>
                  <w:szCs w:val="24"/>
                  <w:lang w:val="el-GR"/>
                </w:rPr>
                <w:t xml:space="preserve">με το </w:t>
              </w:r>
              <w:r w:rsidDel="007E7E7F">
                <w:rPr>
                  <w:sz w:val="24"/>
                  <w:szCs w:val="24"/>
                </w:rPr>
                <w:t>bpm</w:t>
              </w:r>
              <w:r w:rsidRPr="005D7AA2" w:rsidDel="007E7E7F">
                <w:rPr>
                  <w:sz w:val="24"/>
                  <w:szCs w:val="24"/>
                  <w:lang w:val="el-GR"/>
                </w:rPr>
                <w:t>,</w:t>
              </w:r>
              <w:r w:rsidDel="007E7E7F">
                <w:rPr>
                  <w:sz w:val="24"/>
                  <w:szCs w:val="24"/>
                  <w:lang w:val="el-GR"/>
                </w:rPr>
                <w:t xml:space="preserve"> συνάρτηση του χρόνου</w:t>
              </w:r>
              <w:r w:rsidRPr="005D7AA2" w:rsidDel="007E7E7F">
                <w:rPr>
                  <w:sz w:val="24"/>
                  <w:szCs w:val="24"/>
                  <w:lang w:val="el-GR"/>
                </w:rPr>
                <w:t>.</w:t>
              </w:r>
              <w:r w:rsidDel="007E7E7F">
                <w:rPr>
                  <w:sz w:val="24"/>
                  <w:szCs w:val="24"/>
                  <w:lang w:val="el-GR"/>
                </w:rPr>
                <w:t xml:space="preserve"> </w:t>
              </w:r>
            </w:ins>
          </w:p>
        </w:tc>
        <w:tc>
          <w:tcPr>
            <w:tcW w:w="2515" w:type="dxa"/>
          </w:tcPr>
          <w:p w14:paraId="67E088DF" w14:textId="5BB31C26" w:rsidR="00B40E5A" w:rsidRDefault="00B40E5A" w:rsidP="00B87F98">
            <w:pPr>
              <w:jc w:val="both"/>
              <w:rPr>
                <w:sz w:val="24"/>
                <w:szCs w:val="24"/>
                <w:lang w:val="el-GR"/>
              </w:rPr>
            </w:pPr>
            <w:ins w:id="1265" w:author="Gladiator Gladiator" w:date="2018-05-22T18:14:00Z">
              <w:r>
                <w:rPr>
                  <w:sz w:val="24"/>
                  <w:szCs w:val="24"/>
                  <w:lang w:val="el-GR"/>
                </w:rPr>
                <w:t>Λειτουργική</w:t>
              </w:r>
            </w:ins>
          </w:p>
        </w:tc>
      </w:tr>
      <w:tr w:rsidR="00B40E5A" w14:paraId="1F9D42A0" w14:textId="77777777" w:rsidTr="00EA4C36">
        <w:tc>
          <w:tcPr>
            <w:tcW w:w="6835" w:type="dxa"/>
          </w:tcPr>
          <w:p w14:paraId="28B22BBC" w14:textId="003CD161" w:rsidR="00B40E5A" w:rsidRDefault="00B40E5A" w:rsidP="00B87F98">
            <w:pPr>
              <w:jc w:val="both"/>
              <w:rPr>
                <w:sz w:val="24"/>
                <w:szCs w:val="24"/>
                <w:lang w:val="el-GR"/>
              </w:rPr>
            </w:pPr>
            <w:ins w:id="1266" w:author="Gladiator Gladiator" w:date="2018-05-22T18:11:00Z">
              <w:r>
                <w:rPr>
                  <w:sz w:val="24"/>
                  <w:szCs w:val="24"/>
                  <w:lang w:val="el-GR"/>
                </w:rPr>
                <w:t xml:space="preserve">Η εφαρμογή θα πρέπει να ενημερώνει τον χρήστη για την επιτυχή ή αποτυχία σύνδεσης με τον αισθητήρα </w:t>
              </w:r>
              <w:r>
                <w:rPr>
                  <w:sz w:val="24"/>
                  <w:szCs w:val="24"/>
                </w:rPr>
                <w:t>Zephyr</w:t>
              </w:r>
              <w:r w:rsidRPr="00B4332A">
                <w:rPr>
                  <w:sz w:val="24"/>
                  <w:szCs w:val="24"/>
                  <w:lang w:val="el-GR"/>
                </w:rPr>
                <w:t>.</w:t>
              </w:r>
              <w:r w:rsidDel="007E7E7F">
                <w:rPr>
                  <w:sz w:val="24"/>
                  <w:szCs w:val="24"/>
                  <w:lang w:val="el-GR"/>
                </w:rPr>
                <w:t xml:space="preserve">Θα υπολογίζει την μεταβλητή </w:t>
              </w:r>
              <w:r w:rsidDel="007E7E7F">
                <w:rPr>
                  <w:sz w:val="24"/>
                  <w:szCs w:val="24"/>
                </w:rPr>
                <w:t>RR</w:t>
              </w:r>
              <w:r w:rsidRPr="005D7AA2" w:rsidDel="007E7E7F">
                <w:rPr>
                  <w:sz w:val="24"/>
                  <w:szCs w:val="24"/>
                  <w:lang w:val="el-GR"/>
                </w:rPr>
                <w:t xml:space="preserve"> </w:t>
              </w:r>
              <w:r w:rsidDel="007E7E7F">
                <w:rPr>
                  <w:sz w:val="24"/>
                  <w:szCs w:val="24"/>
                </w:rPr>
                <w:t>interval</w:t>
              </w:r>
              <w:r w:rsidRPr="005D7AA2" w:rsidDel="007E7E7F">
                <w:rPr>
                  <w:sz w:val="24"/>
                  <w:szCs w:val="24"/>
                  <w:lang w:val="el-GR"/>
                </w:rPr>
                <w:t xml:space="preserve"> </w:t>
              </w:r>
              <w:r w:rsidDel="007E7E7F">
                <w:rPr>
                  <w:sz w:val="24"/>
                  <w:szCs w:val="24"/>
                  <w:lang w:val="el-GR"/>
                </w:rPr>
                <w:t xml:space="preserve">και θα την αποθηκεύει επιτυχώς στο ίδιο αρχείο με τα </w:t>
              </w:r>
              <w:r w:rsidDel="007E7E7F">
                <w:rPr>
                  <w:sz w:val="24"/>
                  <w:szCs w:val="24"/>
                </w:rPr>
                <w:t>bpms</w:t>
              </w:r>
              <w:r w:rsidRPr="005D7AA2" w:rsidDel="007E7E7F">
                <w:rPr>
                  <w:sz w:val="24"/>
                  <w:szCs w:val="24"/>
                  <w:lang w:val="el-GR"/>
                </w:rPr>
                <w:t>.</w:t>
              </w:r>
            </w:ins>
          </w:p>
        </w:tc>
        <w:tc>
          <w:tcPr>
            <w:tcW w:w="2515" w:type="dxa"/>
          </w:tcPr>
          <w:p w14:paraId="564491E1" w14:textId="556B9197" w:rsidR="00B40E5A" w:rsidRPr="005D7AA2" w:rsidRDefault="00B40E5A" w:rsidP="00B87F98">
            <w:pPr>
              <w:jc w:val="both"/>
              <w:rPr>
                <w:sz w:val="24"/>
                <w:szCs w:val="24"/>
                <w:lang w:val="el-GR"/>
              </w:rPr>
            </w:pPr>
            <w:ins w:id="1267" w:author="Gladiator Gladiator" w:date="2018-05-22T18:14:00Z">
              <w:r>
                <w:rPr>
                  <w:sz w:val="24"/>
                  <w:szCs w:val="24"/>
                  <w:lang w:val="el-GR"/>
                </w:rPr>
                <w:t>Μη λειτουργική</w:t>
              </w:r>
            </w:ins>
          </w:p>
        </w:tc>
      </w:tr>
      <w:tr w:rsidR="00B40E5A" w14:paraId="0337FF85" w14:textId="77777777" w:rsidTr="00EA4C36">
        <w:tc>
          <w:tcPr>
            <w:tcW w:w="6835" w:type="dxa"/>
          </w:tcPr>
          <w:p w14:paraId="6F11BE74" w14:textId="244E98C5" w:rsidR="00B40E5A" w:rsidRPr="005D7AA2" w:rsidRDefault="00B40E5A" w:rsidP="00B87F98">
            <w:pPr>
              <w:jc w:val="both"/>
              <w:rPr>
                <w:sz w:val="24"/>
                <w:szCs w:val="24"/>
                <w:lang w:val="el-GR"/>
              </w:rPr>
            </w:pPr>
            <w:ins w:id="1268" w:author="Gladiator Gladiator" w:date="2018-05-22T18:11:00Z">
              <w:r>
                <w:rPr>
                  <w:sz w:val="24"/>
                  <w:szCs w:val="24"/>
                  <w:lang w:val="el-GR"/>
                </w:rPr>
                <w:t xml:space="preserve">Η αποθήκευση των δεδομένων να γίνεται σε αρχείο </w:t>
              </w:r>
              <w:r>
                <w:rPr>
                  <w:sz w:val="24"/>
                  <w:szCs w:val="24"/>
                </w:rPr>
                <w:t>txt</w:t>
              </w:r>
              <w:r w:rsidRPr="00B4332A">
                <w:rPr>
                  <w:sz w:val="24"/>
                  <w:szCs w:val="24"/>
                  <w:lang w:val="el-GR"/>
                </w:rPr>
                <w:t xml:space="preserve"> </w:t>
              </w:r>
              <w:r>
                <w:rPr>
                  <w:sz w:val="24"/>
                  <w:szCs w:val="24"/>
                  <w:lang w:val="el-GR"/>
                </w:rPr>
                <w:t xml:space="preserve">στην εσωτερική μνήμη της </w:t>
              </w:r>
              <w:r>
                <w:rPr>
                  <w:sz w:val="24"/>
                  <w:szCs w:val="24"/>
                </w:rPr>
                <w:t>Android</w:t>
              </w:r>
              <w:r w:rsidRPr="00B4332A">
                <w:rPr>
                  <w:sz w:val="24"/>
                  <w:szCs w:val="24"/>
                  <w:lang w:val="el-GR"/>
                </w:rPr>
                <w:t xml:space="preserve"> </w:t>
              </w:r>
              <w:r>
                <w:rPr>
                  <w:sz w:val="24"/>
                  <w:szCs w:val="24"/>
                  <w:lang w:val="el-GR"/>
                </w:rPr>
                <w:t>συσκευής.</w:t>
              </w:r>
            </w:ins>
          </w:p>
        </w:tc>
        <w:tc>
          <w:tcPr>
            <w:tcW w:w="2515" w:type="dxa"/>
          </w:tcPr>
          <w:p w14:paraId="16C4492D" w14:textId="6558386B" w:rsidR="00B40E5A" w:rsidRPr="005D7AA2" w:rsidRDefault="00B40E5A" w:rsidP="00B87F98">
            <w:pPr>
              <w:jc w:val="both"/>
              <w:rPr>
                <w:sz w:val="24"/>
                <w:szCs w:val="24"/>
                <w:lang w:val="el-GR"/>
              </w:rPr>
            </w:pPr>
            <w:ins w:id="1269" w:author="Gladiator Gladiator" w:date="2018-05-22T18:14:00Z">
              <w:r>
                <w:rPr>
                  <w:sz w:val="24"/>
                  <w:szCs w:val="24"/>
                  <w:lang w:val="el-GR"/>
                </w:rPr>
                <w:t>Μη Λειτουργική</w:t>
              </w:r>
            </w:ins>
          </w:p>
        </w:tc>
      </w:tr>
      <w:tr w:rsidR="00B40E5A" w:rsidRPr="00B40E5A" w14:paraId="5F24A123" w14:textId="77777777" w:rsidTr="00EA4C36">
        <w:trPr>
          <w:ins w:id="1270" w:author="Gladiator Gladiator" w:date="2018-05-22T18:07:00Z"/>
        </w:trPr>
        <w:tc>
          <w:tcPr>
            <w:tcW w:w="6835" w:type="dxa"/>
          </w:tcPr>
          <w:p w14:paraId="2E3847BC" w14:textId="3333E299" w:rsidR="00B40E5A" w:rsidRDefault="00B40E5A" w:rsidP="00B40E5A">
            <w:pPr>
              <w:jc w:val="both"/>
              <w:rPr>
                <w:ins w:id="1271" w:author="Gladiator Gladiator" w:date="2018-05-22T18:07:00Z"/>
                <w:sz w:val="24"/>
                <w:szCs w:val="24"/>
                <w:lang w:val="el-GR"/>
              </w:rPr>
            </w:pPr>
            <w:ins w:id="1272" w:author="Gladiator Gladiator" w:date="2018-05-22T18:14:00Z">
              <w:r>
                <w:rPr>
                  <w:sz w:val="24"/>
                  <w:szCs w:val="24"/>
                  <w:lang w:val="el-GR"/>
                </w:rPr>
                <w:t>Η εφαρμογή θα πρέπει να έχει αρχειοθετημένα σε λίστα και διαθέσιμα για προβολή τα αρχεία του ιστορικού του.</w:t>
              </w:r>
            </w:ins>
            <w:ins w:id="1273" w:author="Gladiator Gladiator" w:date="2018-05-22T18:18:00Z">
              <w:r w:rsidR="00E17A84" w:rsidRPr="00E17A84">
                <w:rPr>
                  <w:sz w:val="24"/>
                  <w:szCs w:val="24"/>
                  <w:lang w:val="el-GR"/>
                  <w:rPrChange w:id="1274" w:author="Gladiator Gladiator" w:date="2018-05-22T18:18:00Z">
                    <w:rPr>
                      <w:sz w:val="24"/>
                      <w:szCs w:val="24"/>
                    </w:rPr>
                  </w:rPrChange>
                </w:rPr>
                <w:t xml:space="preserve"> </w:t>
              </w:r>
            </w:ins>
            <w:ins w:id="1275" w:author="Gladiator Gladiator" w:date="2018-05-22T18:14:00Z">
              <w:r w:rsidDel="007E7E7F">
                <w:rPr>
                  <w:sz w:val="24"/>
                  <w:szCs w:val="24"/>
                  <w:lang w:val="el-GR"/>
                </w:rPr>
                <w:t>Η καταγραφή και η αποθήκευση θα πρέπει να γίνεται όποτε το επιθυμεί ο χρήστης και όχι με τον τερματισμό της σύνδεσης ή της ίδιας της εφαρμογής.</w:t>
              </w:r>
            </w:ins>
          </w:p>
        </w:tc>
        <w:tc>
          <w:tcPr>
            <w:tcW w:w="2515" w:type="dxa"/>
          </w:tcPr>
          <w:p w14:paraId="4024CEF7" w14:textId="2B7FAB77" w:rsidR="00B40E5A" w:rsidRDefault="00B40E5A" w:rsidP="00B40E5A">
            <w:pPr>
              <w:jc w:val="both"/>
              <w:rPr>
                <w:ins w:id="1276" w:author="Gladiator Gladiator" w:date="2018-05-22T18:07:00Z"/>
                <w:sz w:val="24"/>
                <w:szCs w:val="24"/>
                <w:lang w:val="el-GR"/>
              </w:rPr>
            </w:pPr>
            <w:ins w:id="1277" w:author="Gladiator Gladiator" w:date="2018-05-22T18:15:00Z">
              <w:r>
                <w:rPr>
                  <w:sz w:val="24"/>
                  <w:szCs w:val="24"/>
                  <w:lang w:val="el-GR"/>
                </w:rPr>
                <w:t>Μη λειτουργική</w:t>
              </w:r>
            </w:ins>
          </w:p>
        </w:tc>
      </w:tr>
      <w:tr w:rsidR="00B40E5A" w:rsidRPr="00B40E5A" w14:paraId="23CE0011" w14:textId="77777777" w:rsidTr="00EA4C36">
        <w:trPr>
          <w:ins w:id="1278" w:author="Gladiator Gladiator" w:date="2018-05-22T18:07:00Z"/>
        </w:trPr>
        <w:tc>
          <w:tcPr>
            <w:tcW w:w="6835" w:type="dxa"/>
          </w:tcPr>
          <w:p w14:paraId="22207B0C" w14:textId="52A11573" w:rsidR="00B40E5A" w:rsidRDefault="00B40E5A" w:rsidP="00B40E5A">
            <w:pPr>
              <w:jc w:val="both"/>
              <w:rPr>
                <w:ins w:id="1279" w:author="Gladiator Gladiator" w:date="2018-05-22T18:07:00Z"/>
                <w:sz w:val="24"/>
                <w:szCs w:val="24"/>
                <w:lang w:val="el-GR"/>
              </w:rPr>
            </w:pPr>
            <w:ins w:id="1280" w:author="Gladiator Gladiator" w:date="2018-05-22T18:15:00Z">
              <w:r>
                <w:rPr>
                  <w:sz w:val="24"/>
                  <w:szCs w:val="24"/>
                  <w:lang w:val="el-GR"/>
                </w:rPr>
                <w:t>Θα δίνει την δυνατότητα στον χρήστη να προβάλει το αρχείο που επιθυμεί, χωρίς να βγει από την ίδια την εφαρμογή.</w:t>
              </w:r>
            </w:ins>
            <w:ins w:id="1281" w:author="Gladiator Gladiator" w:date="2018-05-22T18:18:00Z">
              <w:r w:rsidR="00E17A84" w:rsidRPr="00E17A84">
                <w:rPr>
                  <w:sz w:val="24"/>
                  <w:szCs w:val="24"/>
                  <w:lang w:val="el-GR"/>
                  <w:rPrChange w:id="1282" w:author="Gladiator Gladiator" w:date="2018-05-22T18:18:00Z">
                    <w:rPr>
                      <w:sz w:val="24"/>
                      <w:szCs w:val="24"/>
                    </w:rPr>
                  </w:rPrChange>
                </w:rPr>
                <w:t xml:space="preserve"> </w:t>
              </w:r>
            </w:ins>
            <w:ins w:id="1283" w:author="Gladiator Gladiator" w:date="2018-05-22T18:15:00Z">
              <w:r w:rsidDel="007E7E7F">
                <w:rPr>
                  <w:sz w:val="24"/>
                  <w:szCs w:val="24"/>
                  <w:lang w:val="el-GR"/>
                </w:rPr>
                <w:t>Η εφαρμογή θα πρέπει να έχει αρχειοθετημένα σε λίστα και διαθέσιμα για προβολή τα αρχεία του ιστορικού του.</w:t>
              </w:r>
            </w:ins>
          </w:p>
        </w:tc>
        <w:tc>
          <w:tcPr>
            <w:tcW w:w="2515" w:type="dxa"/>
          </w:tcPr>
          <w:p w14:paraId="531D3D85" w14:textId="485217D4" w:rsidR="00B40E5A" w:rsidRDefault="00B40E5A" w:rsidP="00B40E5A">
            <w:pPr>
              <w:jc w:val="both"/>
              <w:rPr>
                <w:ins w:id="1284" w:author="Gladiator Gladiator" w:date="2018-05-22T18:07:00Z"/>
                <w:sz w:val="24"/>
                <w:szCs w:val="24"/>
                <w:lang w:val="el-GR"/>
              </w:rPr>
            </w:pPr>
            <w:ins w:id="1285" w:author="Gladiator Gladiator" w:date="2018-05-22T18:15:00Z">
              <w:r>
                <w:rPr>
                  <w:sz w:val="24"/>
                  <w:szCs w:val="24"/>
                  <w:lang w:val="el-GR"/>
                </w:rPr>
                <w:t>Μη λειτουργική</w:t>
              </w:r>
            </w:ins>
          </w:p>
        </w:tc>
      </w:tr>
      <w:tr w:rsidR="00B40E5A" w:rsidRPr="00B40E5A" w14:paraId="2FB78276" w14:textId="77777777" w:rsidTr="00EA4C36">
        <w:trPr>
          <w:ins w:id="1286" w:author="Gladiator Gladiator" w:date="2018-05-22T18:07:00Z"/>
        </w:trPr>
        <w:tc>
          <w:tcPr>
            <w:tcW w:w="6835" w:type="dxa"/>
          </w:tcPr>
          <w:p w14:paraId="0A933431" w14:textId="06BE951C" w:rsidR="00B40E5A" w:rsidRDefault="00B40E5A" w:rsidP="00B40E5A">
            <w:pPr>
              <w:jc w:val="both"/>
              <w:rPr>
                <w:ins w:id="1287" w:author="Gladiator Gladiator" w:date="2018-05-22T18:07:00Z"/>
                <w:sz w:val="24"/>
                <w:szCs w:val="24"/>
                <w:lang w:val="el-GR"/>
              </w:rPr>
            </w:pPr>
            <w:ins w:id="1288" w:author="Gladiator Gladiator" w:date="2018-05-22T18:15:00Z">
              <w:r>
                <w:rPr>
                  <w:sz w:val="24"/>
                  <w:szCs w:val="24"/>
                  <w:lang w:val="el-GR"/>
                </w:rPr>
                <w:t xml:space="preserve">Θα δίνει την δυνατότητα να στείλει τα αρχεία με </w:t>
              </w:r>
              <w:r>
                <w:rPr>
                  <w:sz w:val="24"/>
                  <w:szCs w:val="24"/>
                </w:rPr>
                <w:t>Bluetooth</w:t>
              </w:r>
              <w:r w:rsidRPr="00181987">
                <w:rPr>
                  <w:sz w:val="24"/>
                  <w:szCs w:val="24"/>
                  <w:lang w:val="el-GR"/>
                </w:rPr>
                <w:t xml:space="preserve">, </w:t>
              </w:r>
              <w:r>
                <w:rPr>
                  <w:sz w:val="24"/>
                  <w:szCs w:val="24"/>
                </w:rPr>
                <w:t>Viber</w:t>
              </w:r>
              <w:r w:rsidRPr="00181987">
                <w:rPr>
                  <w:sz w:val="24"/>
                  <w:szCs w:val="24"/>
                  <w:lang w:val="el-GR"/>
                </w:rPr>
                <w:t xml:space="preserve">, </w:t>
              </w:r>
              <w:r>
                <w:rPr>
                  <w:sz w:val="24"/>
                  <w:szCs w:val="24"/>
                </w:rPr>
                <w:t>Messenger</w:t>
              </w:r>
              <w:r w:rsidRPr="00181987">
                <w:rPr>
                  <w:sz w:val="24"/>
                  <w:szCs w:val="24"/>
                  <w:lang w:val="el-GR"/>
                </w:rPr>
                <w:t xml:space="preserve"> </w:t>
              </w:r>
              <w:r>
                <w:rPr>
                  <w:sz w:val="24"/>
                  <w:szCs w:val="24"/>
                  <w:lang w:val="el-GR"/>
                </w:rPr>
                <w:t>ή οποιοδήποτε άλλο μέσο κοινωνικής δικτύωσης.</w:t>
              </w:r>
            </w:ins>
            <w:ins w:id="1289" w:author="Gladiator Gladiator" w:date="2018-05-22T18:18:00Z">
              <w:r w:rsidR="00E17A84" w:rsidRPr="00E17A84">
                <w:rPr>
                  <w:sz w:val="24"/>
                  <w:szCs w:val="24"/>
                  <w:lang w:val="el-GR"/>
                  <w:rPrChange w:id="1290" w:author="Gladiator Gladiator" w:date="2018-05-22T18:18:00Z">
                    <w:rPr>
                      <w:sz w:val="24"/>
                      <w:szCs w:val="24"/>
                    </w:rPr>
                  </w:rPrChange>
                </w:rPr>
                <w:t xml:space="preserve"> </w:t>
              </w:r>
            </w:ins>
            <w:ins w:id="1291" w:author="Gladiator Gladiator" w:date="2018-05-22T18:15:00Z">
              <w:r w:rsidDel="007E7E7F">
                <w:rPr>
                  <w:sz w:val="24"/>
                  <w:szCs w:val="24"/>
                  <w:lang w:val="el-GR"/>
                </w:rPr>
                <w:t xml:space="preserve">Θα δίνει την δυνατότητα να στείλει με </w:t>
              </w:r>
              <w:r w:rsidDel="007E7E7F">
                <w:rPr>
                  <w:sz w:val="24"/>
                  <w:szCs w:val="24"/>
                </w:rPr>
                <w:t>email</w:t>
              </w:r>
              <w:r w:rsidRPr="00181987" w:rsidDel="007E7E7F">
                <w:rPr>
                  <w:sz w:val="24"/>
                  <w:szCs w:val="24"/>
                  <w:lang w:val="el-GR"/>
                </w:rPr>
                <w:t xml:space="preserve"> </w:t>
              </w:r>
              <w:r w:rsidDel="007E7E7F">
                <w:rPr>
                  <w:sz w:val="24"/>
                  <w:szCs w:val="24"/>
                  <w:lang w:val="el-GR"/>
                </w:rPr>
                <w:t>όποιο ή όποια αρχεία επιθυμεί.</w:t>
              </w:r>
            </w:ins>
          </w:p>
        </w:tc>
        <w:tc>
          <w:tcPr>
            <w:tcW w:w="2515" w:type="dxa"/>
          </w:tcPr>
          <w:p w14:paraId="4C45E037" w14:textId="0B00B71E" w:rsidR="00B40E5A" w:rsidRDefault="00B40E5A" w:rsidP="00B40E5A">
            <w:pPr>
              <w:jc w:val="both"/>
              <w:rPr>
                <w:ins w:id="1292" w:author="Gladiator Gladiator" w:date="2018-05-22T18:07:00Z"/>
                <w:sz w:val="24"/>
                <w:szCs w:val="24"/>
                <w:lang w:val="el-GR"/>
              </w:rPr>
            </w:pPr>
            <w:ins w:id="1293" w:author="Gladiator Gladiator" w:date="2018-05-22T18:15:00Z">
              <w:r>
                <w:rPr>
                  <w:sz w:val="24"/>
                  <w:szCs w:val="24"/>
                  <w:lang w:val="el-GR"/>
                </w:rPr>
                <w:t>Μη λειτουργική</w:t>
              </w:r>
            </w:ins>
          </w:p>
        </w:tc>
      </w:tr>
      <w:tr w:rsidR="00B40E5A" w:rsidRPr="00B40E5A" w14:paraId="799646CB" w14:textId="77777777" w:rsidTr="00EA4C36">
        <w:trPr>
          <w:ins w:id="1294" w:author="Gladiator Gladiator" w:date="2018-05-22T18:07:00Z"/>
        </w:trPr>
        <w:tc>
          <w:tcPr>
            <w:tcW w:w="6835" w:type="dxa"/>
          </w:tcPr>
          <w:p w14:paraId="36A6E14A" w14:textId="0AD15D7E" w:rsidR="00B40E5A" w:rsidRDefault="00B40E5A" w:rsidP="00B40E5A">
            <w:pPr>
              <w:jc w:val="both"/>
              <w:rPr>
                <w:ins w:id="1295" w:author="Gladiator Gladiator" w:date="2018-05-22T18:07:00Z"/>
                <w:sz w:val="24"/>
                <w:szCs w:val="24"/>
                <w:lang w:val="el-GR"/>
              </w:rPr>
            </w:pPr>
            <w:ins w:id="1296" w:author="Gladiator Gladiator" w:date="2018-05-22T18:15:00Z">
              <w:r>
                <w:rPr>
                  <w:sz w:val="24"/>
                  <w:szCs w:val="24"/>
                  <w:lang w:val="el-GR"/>
                </w:rPr>
                <w:t xml:space="preserve">Θα δίνει την δυνατότητα στον χρήστη να βλέπει σε το </w:t>
              </w:r>
              <w:r>
                <w:rPr>
                  <w:sz w:val="24"/>
                  <w:szCs w:val="24"/>
                </w:rPr>
                <w:t>bpm</w:t>
              </w:r>
              <w:r>
                <w:rPr>
                  <w:sz w:val="24"/>
                  <w:szCs w:val="24"/>
                  <w:lang w:val="el-GR"/>
                </w:rPr>
                <w:t xml:space="preserve"> και τη ταχύτητα κίνησης σε ζωντανό χρόνο.</w:t>
              </w:r>
            </w:ins>
            <w:ins w:id="1297" w:author="Gladiator Gladiator" w:date="2018-05-22T18:18:00Z">
              <w:r w:rsidR="00E17A84" w:rsidRPr="00E17A84">
                <w:rPr>
                  <w:sz w:val="24"/>
                  <w:szCs w:val="24"/>
                  <w:lang w:val="el-GR"/>
                  <w:rPrChange w:id="1298" w:author="Gladiator Gladiator" w:date="2018-05-22T18:18:00Z">
                    <w:rPr>
                      <w:sz w:val="24"/>
                      <w:szCs w:val="24"/>
                    </w:rPr>
                  </w:rPrChange>
                </w:rPr>
                <w:t xml:space="preserve"> </w:t>
              </w:r>
            </w:ins>
            <w:ins w:id="1299" w:author="Gladiator Gladiator" w:date="2018-05-22T18:15:00Z">
              <w:r w:rsidDel="007E7E7F">
                <w:rPr>
                  <w:sz w:val="24"/>
                  <w:szCs w:val="24"/>
                  <w:lang w:val="el-GR"/>
                </w:rPr>
                <w:t xml:space="preserve">Θα δίνει την δυνατότητα να στείλει τα αρχεία με </w:t>
              </w:r>
              <w:r w:rsidDel="007E7E7F">
                <w:rPr>
                  <w:sz w:val="24"/>
                  <w:szCs w:val="24"/>
                </w:rPr>
                <w:t>Bluetooth</w:t>
              </w:r>
              <w:r w:rsidRPr="00181987" w:rsidDel="007E7E7F">
                <w:rPr>
                  <w:sz w:val="24"/>
                  <w:szCs w:val="24"/>
                  <w:lang w:val="el-GR"/>
                </w:rPr>
                <w:t xml:space="preserve">, </w:t>
              </w:r>
              <w:r w:rsidDel="007E7E7F">
                <w:rPr>
                  <w:sz w:val="24"/>
                  <w:szCs w:val="24"/>
                </w:rPr>
                <w:t>Viber</w:t>
              </w:r>
              <w:r w:rsidRPr="00181987" w:rsidDel="007E7E7F">
                <w:rPr>
                  <w:sz w:val="24"/>
                  <w:szCs w:val="24"/>
                  <w:lang w:val="el-GR"/>
                </w:rPr>
                <w:t xml:space="preserve">, </w:t>
              </w:r>
              <w:r w:rsidDel="007E7E7F">
                <w:rPr>
                  <w:sz w:val="24"/>
                  <w:szCs w:val="24"/>
                </w:rPr>
                <w:t>Messenger</w:t>
              </w:r>
              <w:r w:rsidRPr="00181987" w:rsidDel="007E7E7F">
                <w:rPr>
                  <w:sz w:val="24"/>
                  <w:szCs w:val="24"/>
                  <w:lang w:val="el-GR"/>
                </w:rPr>
                <w:t xml:space="preserve"> </w:t>
              </w:r>
              <w:r w:rsidDel="007E7E7F">
                <w:rPr>
                  <w:sz w:val="24"/>
                  <w:szCs w:val="24"/>
                  <w:lang w:val="el-GR"/>
                </w:rPr>
                <w:t>ή οποιοδήποτε άλλο μέσο κοινωνικής δικτύωσης.</w:t>
              </w:r>
            </w:ins>
          </w:p>
        </w:tc>
        <w:tc>
          <w:tcPr>
            <w:tcW w:w="2515" w:type="dxa"/>
          </w:tcPr>
          <w:p w14:paraId="3B1D997E" w14:textId="66A1CCE1" w:rsidR="00B40E5A" w:rsidRDefault="00B40E5A" w:rsidP="00B40E5A">
            <w:pPr>
              <w:jc w:val="both"/>
              <w:rPr>
                <w:ins w:id="1300" w:author="Gladiator Gladiator" w:date="2018-05-22T18:07:00Z"/>
                <w:sz w:val="24"/>
                <w:szCs w:val="24"/>
                <w:lang w:val="el-GR"/>
              </w:rPr>
            </w:pPr>
            <w:ins w:id="1301" w:author="Gladiator Gladiator" w:date="2018-05-22T18:15:00Z">
              <w:r>
                <w:rPr>
                  <w:sz w:val="24"/>
                  <w:szCs w:val="24"/>
                  <w:lang w:val="el-GR"/>
                </w:rPr>
                <w:t>Μη λειτουργική</w:t>
              </w:r>
            </w:ins>
          </w:p>
        </w:tc>
      </w:tr>
      <w:tr w:rsidR="00E17A84" w:rsidRPr="00B40E5A" w14:paraId="1105A38F" w14:textId="77777777" w:rsidTr="00EA4C36">
        <w:trPr>
          <w:ins w:id="1302" w:author="Gladiator Gladiator" w:date="2018-05-22T18:07:00Z"/>
        </w:trPr>
        <w:tc>
          <w:tcPr>
            <w:tcW w:w="6835" w:type="dxa"/>
          </w:tcPr>
          <w:p w14:paraId="60C6BC64" w14:textId="182C3DE3" w:rsidR="00E17A84" w:rsidRDefault="00E17A84" w:rsidP="00E17A84">
            <w:pPr>
              <w:jc w:val="both"/>
              <w:rPr>
                <w:ins w:id="1303" w:author="Gladiator Gladiator" w:date="2018-05-22T18:07:00Z"/>
                <w:sz w:val="24"/>
                <w:szCs w:val="24"/>
                <w:lang w:val="el-GR"/>
              </w:rPr>
            </w:pPr>
            <w:ins w:id="1304" w:author="Gladiator Gladiator" w:date="2018-05-22T18:16:00Z">
              <w:r>
                <w:rPr>
                  <w:sz w:val="24"/>
                  <w:szCs w:val="24"/>
                  <w:lang w:val="el-GR"/>
                </w:rPr>
                <w:t>Θα δίνει την δυνατότητα στον χρήστη να βλέπει γράφημα</w:t>
              </w:r>
              <w:r w:rsidRPr="005D7AA2">
                <w:rPr>
                  <w:sz w:val="24"/>
                  <w:szCs w:val="24"/>
                  <w:lang w:val="el-GR"/>
                </w:rPr>
                <w:t xml:space="preserve"> </w:t>
              </w:r>
              <w:r>
                <w:rPr>
                  <w:sz w:val="24"/>
                  <w:szCs w:val="24"/>
                  <w:lang w:val="el-GR"/>
                </w:rPr>
                <w:t xml:space="preserve">με το </w:t>
              </w:r>
              <w:r>
                <w:rPr>
                  <w:sz w:val="24"/>
                  <w:szCs w:val="24"/>
                </w:rPr>
                <w:t>bpm</w:t>
              </w:r>
              <w:r w:rsidRPr="005D7AA2">
                <w:rPr>
                  <w:sz w:val="24"/>
                  <w:szCs w:val="24"/>
                  <w:lang w:val="el-GR"/>
                </w:rPr>
                <w:t>,</w:t>
              </w:r>
              <w:r>
                <w:rPr>
                  <w:sz w:val="24"/>
                  <w:szCs w:val="24"/>
                  <w:lang w:val="el-GR"/>
                </w:rPr>
                <w:t xml:space="preserve"> συνάρτηση του χρόνου</w:t>
              </w:r>
              <w:r w:rsidRPr="005D7AA2">
                <w:rPr>
                  <w:sz w:val="24"/>
                  <w:szCs w:val="24"/>
                  <w:lang w:val="el-GR"/>
                </w:rPr>
                <w:t>.</w:t>
              </w:r>
              <w:r>
                <w:rPr>
                  <w:sz w:val="24"/>
                  <w:szCs w:val="24"/>
                  <w:lang w:val="el-GR"/>
                </w:rPr>
                <w:t xml:space="preserve"> </w:t>
              </w:r>
              <w:r w:rsidDel="007E7E7F">
                <w:rPr>
                  <w:sz w:val="24"/>
                  <w:szCs w:val="24"/>
                  <w:lang w:val="el-GR"/>
                </w:rPr>
                <w:t>Θα δίνει την δυν</w:t>
              </w:r>
              <w:r>
                <w:rPr>
                  <w:sz w:val="24"/>
                  <w:szCs w:val="24"/>
                  <w:lang w:val="el-GR"/>
                </w:rPr>
                <w:t>ατότητα στον χρήστη να βλέπει</w:t>
              </w:r>
              <w:r w:rsidDel="007E7E7F">
                <w:rPr>
                  <w:sz w:val="24"/>
                  <w:szCs w:val="24"/>
                  <w:lang w:val="el-GR"/>
                </w:rPr>
                <w:t xml:space="preserve"> το </w:t>
              </w:r>
              <w:r w:rsidDel="007E7E7F">
                <w:rPr>
                  <w:sz w:val="24"/>
                  <w:szCs w:val="24"/>
                </w:rPr>
                <w:t>bpm</w:t>
              </w:r>
              <w:r w:rsidDel="007E7E7F">
                <w:rPr>
                  <w:sz w:val="24"/>
                  <w:szCs w:val="24"/>
                  <w:lang w:val="el-GR"/>
                </w:rPr>
                <w:t xml:space="preserve"> και τη ταχύτητα κίνησης σε ζωντανό χρόνο.</w:t>
              </w:r>
            </w:ins>
          </w:p>
        </w:tc>
        <w:tc>
          <w:tcPr>
            <w:tcW w:w="2515" w:type="dxa"/>
          </w:tcPr>
          <w:p w14:paraId="43363114" w14:textId="37906FB9" w:rsidR="00E17A84" w:rsidRDefault="00E17A84" w:rsidP="00E17A84">
            <w:pPr>
              <w:jc w:val="both"/>
              <w:rPr>
                <w:ins w:id="1305" w:author="Gladiator Gladiator" w:date="2018-05-22T18:07:00Z"/>
                <w:sz w:val="24"/>
                <w:szCs w:val="24"/>
                <w:lang w:val="el-GR"/>
              </w:rPr>
            </w:pPr>
            <w:ins w:id="1306" w:author="Gladiator Gladiator" w:date="2018-05-22T18:16:00Z">
              <w:r>
                <w:rPr>
                  <w:sz w:val="24"/>
                  <w:szCs w:val="24"/>
                  <w:lang w:val="el-GR"/>
                </w:rPr>
                <w:t>Μη λειτουργική</w:t>
              </w:r>
            </w:ins>
          </w:p>
        </w:tc>
      </w:tr>
    </w:tbl>
    <w:p w14:paraId="16523F53" w14:textId="77777777" w:rsidR="00641961" w:rsidRDefault="00641961" w:rsidP="00641961">
      <w:pPr>
        <w:ind w:firstLine="180"/>
        <w:jc w:val="center"/>
        <w:rPr>
          <w:sz w:val="16"/>
          <w:szCs w:val="24"/>
          <w:lang w:val="el-GR"/>
        </w:rPr>
      </w:pPr>
      <w:r>
        <w:rPr>
          <w:sz w:val="16"/>
          <w:szCs w:val="24"/>
          <w:lang w:val="el-GR"/>
        </w:rPr>
        <w:t xml:space="preserve">Πίνακας 4 </w:t>
      </w:r>
      <w:r w:rsidRPr="00AF31DE">
        <w:rPr>
          <w:sz w:val="16"/>
          <w:szCs w:val="24"/>
          <w:lang w:val="el-GR"/>
          <w:rPrChange w:id="1307" w:author="Gladiator Gladiator" w:date="2018-05-22T17:51:00Z">
            <w:rPr>
              <w:sz w:val="16"/>
              <w:szCs w:val="24"/>
            </w:rPr>
          </w:rPrChange>
        </w:rPr>
        <w:t xml:space="preserve">: </w:t>
      </w:r>
      <w:r>
        <w:rPr>
          <w:sz w:val="16"/>
          <w:szCs w:val="24"/>
          <w:lang w:val="el-GR"/>
        </w:rPr>
        <w:t>Απαιτήσεις Συστήματος</w:t>
      </w:r>
    </w:p>
    <w:p w14:paraId="6C541ADC" w14:textId="77777777" w:rsidR="00641961" w:rsidRDefault="00641961" w:rsidP="00641961">
      <w:pPr>
        <w:ind w:firstLine="180"/>
        <w:jc w:val="both"/>
        <w:rPr>
          <w:color w:val="5B9BD5" w:themeColor="accent1"/>
          <w:sz w:val="28"/>
          <w:szCs w:val="24"/>
          <w:u w:val="single"/>
          <w:lang w:val="el-GR"/>
        </w:rPr>
      </w:pPr>
    </w:p>
    <w:p w14:paraId="7197543E" w14:textId="77777777" w:rsidR="00910455" w:rsidRPr="004D05D6" w:rsidRDefault="00910455">
      <w:pPr>
        <w:pStyle w:val="2"/>
        <w:rPr>
          <w:sz w:val="32"/>
          <w:u w:val="single"/>
          <w:lang w:val="el-GR"/>
          <w:rPrChange w:id="1308" w:author="Gladiator Gladiator" w:date="2018-05-23T20:46:00Z">
            <w:rPr>
              <w:lang w:val="el-GR"/>
            </w:rPr>
          </w:rPrChange>
        </w:rPr>
        <w:pPrChange w:id="1309" w:author="Gladiator Gladiator" w:date="2018-05-23T20:46:00Z">
          <w:pPr>
            <w:jc w:val="both"/>
          </w:pPr>
        </w:pPrChange>
      </w:pPr>
      <w:r w:rsidRPr="004D05D6">
        <w:rPr>
          <w:sz w:val="32"/>
          <w:u w:val="single"/>
          <w:lang w:val="el-GR"/>
          <w:rPrChange w:id="1310" w:author="Gladiator Gladiator" w:date="2018-05-23T20:46:00Z">
            <w:rPr>
              <w:lang w:val="el-GR"/>
            </w:rPr>
          </w:rPrChange>
        </w:rPr>
        <w:t>5.4 Αποθήκευση Δεδομένων</w:t>
      </w:r>
    </w:p>
    <w:p w14:paraId="5587C522" w14:textId="77777777" w:rsidR="00B42043" w:rsidRPr="00B42043" w:rsidRDefault="00910455" w:rsidP="00B42043">
      <w:pPr>
        <w:ind w:firstLine="180"/>
        <w:jc w:val="both"/>
        <w:rPr>
          <w:sz w:val="24"/>
          <w:szCs w:val="24"/>
          <w:lang w:val="el-GR"/>
        </w:rPr>
      </w:pPr>
      <w:r>
        <w:rPr>
          <w:sz w:val="24"/>
          <w:szCs w:val="24"/>
          <w:lang w:val="el-GR"/>
        </w:rPr>
        <w:t xml:space="preserve">Η αποθήκευση των δεδομένων γίνεται σε </w:t>
      </w:r>
      <w:r>
        <w:rPr>
          <w:sz w:val="24"/>
          <w:szCs w:val="24"/>
        </w:rPr>
        <w:t>txt</w:t>
      </w:r>
      <w:r w:rsidRPr="00910455">
        <w:rPr>
          <w:sz w:val="24"/>
          <w:szCs w:val="24"/>
          <w:lang w:val="el-GR"/>
        </w:rPr>
        <w:t xml:space="preserve"> </w:t>
      </w:r>
      <w:r>
        <w:rPr>
          <w:sz w:val="24"/>
          <w:szCs w:val="24"/>
          <w:lang w:val="el-GR"/>
        </w:rPr>
        <w:t xml:space="preserve">αρχείο. Κάθε γραμμή του αρχείου αντιπροσωπεύει μία μετάδοση του αισθητήρα και τα δεδομένα της γραμμής είναι της μορφής </w:t>
      </w:r>
      <w:r w:rsidRPr="00910455">
        <w:rPr>
          <w:sz w:val="24"/>
          <w:szCs w:val="24"/>
          <w:lang w:val="el-GR"/>
        </w:rPr>
        <w:t xml:space="preserve">“ </w:t>
      </w:r>
      <w:r>
        <w:rPr>
          <w:sz w:val="24"/>
          <w:szCs w:val="24"/>
          <w:lang w:val="el-GR"/>
        </w:rPr>
        <w:t>mm:ss</w:t>
      </w:r>
      <w:r w:rsidRPr="00910455">
        <w:rPr>
          <w:sz w:val="24"/>
          <w:szCs w:val="24"/>
          <w:lang w:val="el-GR"/>
        </w:rPr>
        <w:t xml:space="preserve">  </w:t>
      </w:r>
      <w:r>
        <w:rPr>
          <w:sz w:val="24"/>
          <w:szCs w:val="24"/>
        </w:rPr>
        <w:t>hr</w:t>
      </w:r>
      <w:r w:rsidRPr="00910455">
        <w:rPr>
          <w:sz w:val="24"/>
          <w:szCs w:val="24"/>
          <w:lang w:val="el-GR"/>
        </w:rPr>
        <w:t xml:space="preserve"> </w:t>
      </w:r>
      <w:r>
        <w:rPr>
          <w:sz w:val="24"/>
          <w:szCs w:val="24"/>
        </w:rPr>
        <w:t>rr</w:t>
      </w:r>
      <w:r w:rsidRPr="00910455">
        <w:rPr>
          <w:sz w:val="24"/>
          <w:szCs w:val="24"/>
          <w:lang w:val="el-GR"/>
        </w:rPr>
        <w:t>”</w:t>
      </w:r>
      <w:r>
        <w:rPr>
          <w:sz w:val="24"/>
          <w:szCs w:val="24"/>
          <w:lang w:val="el-GR"/>
        </w:rPr>
        <w:t xml:space="preserve">, όπου </w:t>
      </w:r>
      <w:r w:rsidRPr="00910455">
        <w:rPr>
          <w:sz w:val="24"/>
          <w:szCs w:val="24"/>
          <w:lang w:val="el-GR"/>
        </w:rPr>
        <w:t>“</w:t>
      </w:r>
      <w:r>
        <w:rPr>
          <w:sz w:val="24"/>
          <w:szCs w:val="24"/>
        </w:rPr>
        <w:t>mm</w:t>
      </w:r>
      <w:r w:rsidRPr="00910455">
        <w:rPr>
          <w:sz w:val="24"/>
          <w:szCs w:val="24"/>
          <w:lang w:val="el-GR"/>
        </w:rPr>
        <w:t>:</w:t>
      </w:r>
      <w:r>
        <w:rPr>
          <w:sz w:val="24"/>
          <w:szCs w:val="24"/>
        </w:rPr>
        <w:t>ss</w:t>
      </w:r>
      <w:r w:rsidRPr="00910455">
        <w:rPr>
          <w:sz w:val="24"/>
          <w:szCs w:val="24"/>
          <w:lang w:val="el-GR"/>
        </w:rPr>
        <w:t xml:space="preserve">” </w:t>
      </w:r>
      <w:r>
        <w:rPr>
          <w:sz w:val="24"/>
          <w:szCs w:val="24"/>
          <w:lang w:val="el-GR"/>
        </w:rPr>
        <w:t xml:space="preserve">τα λεπτά και τα δευτερόλεπτα του χρονομετρητή, όπου </w:t>
      </w:r>
      <w:r w:rsidRPr="00910455">
        <w:rPr>
          <w:sz w:val="24"/>
          <w:szCs w:val="24"/>
          <w:lang w:val="el-GR"/>
        </w:rPr>
        <w:t>“</w:t>
      </w:r>
      <w:r>
        <w:rPr>
          <w:sz w:val="24"/>
          <w:szCs w:val="24"/>
        </w:rPr>
        <w:t>hr</w:t>
      </w:r>
      <w:r w:rsidRPr="00910455">
        <w:rPr>
          <w:sz w:val="24"/>
          <w:szCs w:val="24"/>
          <w:lang w:val="el-GR"/>
        </w:rPr>
        <w:t xml:space="preserve">” </w:t>
      </w:r>
      <w:r>
        <w:rPr>
          <w:sz w:val="24"/>
          <w:szCs w:val="24"/>
          <w:lang w:val="el-GR"/>
        </w:rPr>
        <w:t xml:space="preserve">το στιγμιαίο </w:t>
      </w:r>
      <w:r>
        <w:rPr>
          <w:sz w:val="24"/>
          <w:szCs w:val="24"/>
        </w:rPr>
        <w:t>heart</w:t>
      </w:r>
      <w:r w:rsidRPr="00910455">
        <w:rPr>
          <w:sz w:val="24"/>
          <w:szCs w:val="24"/>
          <w:lang w:val="el-GR"/>
        </w:rPr>
        <w:t xml:space="preserve"> </w:t>
      </w:r>
      <w:r>
        <w:rPr>
          <w:sz w:val="24"/>
          <w:szCs w:val="24"/>
        </w:rPr>
        <w:t>rate</w:t>
      </w:r>
      <w:r>
        <w:rPr>
          <w:sz w:val="24"/>
          <w:szCs w:val="24"/>
          <w:lang w:val="el-GR"/>
        </w:rPr>
        <w:t xml:space="preserve"> και όπου </w:t>
      </w:r>
      <w:r w:rsidRPr="00910455">
        <w:rPr>
          <w:sz w:val="24"/>
          <w:szCs w:val="24"/>
          <w:lang w:val="el-GR"/>
        </w:rPr>
        <w:t>“</w:t>
      </w:r>
      <w:r>
        <w:rPr>
          <w:sz w:val="24"/>
          <w:szCs w:val="24"/>
        </w:rPr>
        <w:t>rr</w:t>
      </w:r>
      <w:r w:rsidRPr="00910455">
        <w:rPr>
          <w:sz w:val="24"/>
          <w:szCs w:val="24"/>
          <w:lang w:val="el-GR"/>
        </w:rPr>
        <w:t>”</w:t>
      </w:r>
      <w:r>
        <w:rPr>
          <w:sz w:val="24"/>
          <w:szCs w:val="24"/>
          <w:lang w:val="el-GR"/>
        </w:rPr>
        <w:t xml:space="preserve"> το </w:t>
      </w:r>
      <w:r>
        <w:rPr>
          <w:sz w:val="24"/>
          <w:szCs w:val="24"/>
        </w:rPr>
        <w:t>RR</w:t>
      </w:r>
      <w:r w:rsidRPr="00910455">
        <w:rPr>
          <w:sz w:val="24"/>
          <w:szCs w:val="24"/>
          <w:lang w:val="el-GR"/>
        </w:rPr>
        <w:t xml:space="preserve"> </w:t>
      </w:r>
      <w:r>
        <w:rPr>
          <w:sz w:val="24"/>
          <w:szCs w:val="24"/>
        </w:rPr>
        <w:t>Interval</w:t>
      </w:r>
      <w:r w:rsidRPr="00910455">
        <w:rPr>
          <w:sz w:val="24"/>
          <w:szCs w:val="24"/>
          <w:lang w:val="el-GR"/>
        </w:rPr>
        <w:t xml:space="preserve"> </w:t>
      </w:r>
      <w:r>
        <w:rPr>
          <w:sz w:val="24"/>
          <w:szCs w:val="24"/>
          <w:lang w:val="el-GR"/>
        </w:rPr>
        <w:t>του στιγμιαίου παλμού σε σχέση με τον προηγούμενο παλμό.</w:t>
      </w:r>
    </w:p>
    <w:p w14:paraId="54A297DF" w14:textId="77777777" w:rsidR="00F052E8" w:rsidRDefault="00F052E8" w:rsidP="00641961">
      <w:pPr>
        <w:jc w:val="both"/>
        <w:rPr>
          <w:color w:val="5B9BD5" w:themeColor="accent1"/>
          <w:sz w:val="36"/>
          <w:szCs w:val="24"/>
          <w:u w:val="single"/>
          <w:lang w:val="el-GR"/>
        </w:rPr>
      </w:pPr>
    </w:p>
    <w:p w14:paraId="7CA91CC6" w14:textId="77777777" w:rsidR="00F052E8" w:rsidRDefault="00F052E8" w:rsidP="00641961">
      <w:pPr>
        <w:jc w:val="both"/>
        <w:rPr>
          <w:color w:val="5B9BD5" w:themeColor="accent1"/>
          <w:sz w:val="36"/>
          <w:szCs w:val="24"/>
          <w:u w:val="single"/>
          <w:lang w:val="el-GR"/>
        </w:rPr>
      </w:pPr>
    </w:p>
    <w:p w14:paraId="7EC1E52A" w14:textId="77777777" w:rsidR="00F052E8" w:rsidRDefault="00F052E8" w:rsidP="00641961">
      <w:pPr>
        <w:jc w:val="both"/>
        <w:rPr>
          <w:color w:val="5B9BD5" w:themeColor="accent1"/>
          <w:sz w:val="36"/>
          <w:szCs w:val="24"/>
          <w:u w:val="single"/>
          <w:lang w:val="el-GR"/>
        </w:rPr>
      </w:pPr>
    </w:p>
    <w:p w14:paraId="6F818B98" w14:textId="77777777" w:rsidR="00F052E8" w:rsidRDefault="00F052E8" w:rsidP="00641961">
      <w:pPr>
        <w:jc w:val="both"/>
        <w:rPr>
          <w:color w:val="5B9BD5" w:themeColor="accent1"/>
          <w:sz w:val="36"/>
          <w:szCs w:val="24"/>
          <w:u w:val="single"/>
          <w:lang w:val="el-GR"/>
        </w:rPr>
      </w:pPr>
    </w:p>
    <w:p w14:paraId="57D5327D" w14:textId="77777777" w:rsidR="001B08C2" w:rsidRDefault="00A113D2">
      <w:pPr>
        <w:pStyle w:val="1"/>
        <w:rPr>
          <w:lang w:val="el-GR"/>
        </w:rPr>
        <w:pPrChange w:id="1311" w:author="Gladiator Gladiator" w:date="2018-05-23T20:46:00Z">
          <w:pPr>
            <w:jc w:val="both"/>
          </w:pPr>
        </w:pPrChange>
      </w:pPr>
      <w:r>
        <w:rPr>
          <w:noProof/>
          <w:sz w:val="36"/>
        </w:rPr>
        <w:pict w14:anchorId="67293FF4">
          <v:shape id="_x0000_s1046" type="#_x0000_t75" style="position:absolute;margin-left:326.05pt;margin-top:4.55pt;width:125.45pt;height:217.45pt;z-index:251673600;mso-position-horizontal-relative:text;mso-position-vertical-relative:text;mso-width-relative:page;mso-height-relative:page">
            <v:imagedata r:id="rId60" o:title="project tree 1"/>
            <w10:wrap type="square"/>
          </v:shape>
        </w:pict>
      </w:r>
      <w:r w:rsidR="00433F24" w:rsidRPr="004D05D6">
        <w:rPr>
          <w:sz w:val="36"/>
          <w:lang w:val="el-GR"/>
          <w:rPrChange w:id="1312" w:author="Gladiator Gladiator" w:date="2018-05-23T20:46:00Z">
            <w:rPr>
              <w:lang w:val="el-GR"/>
            </w:rPr>
          </w:rPrChange>
        </w:rPr>
        <w:t>Κεφάλαιο 6 : Ανάπτυξη εφαρμογής</w:t>
      </w:r>
    </w:p>
    <w:p w14:paraId="28FED162" w14:textId="77777777" w:rsidR="00FA2377" w:rsidRPr="004D05D6" w:rsidRDefault="00E86262">
      <w:pPr>
        <w:pStyle w:val="2"/>
        <w:rPr>
          <w:sz w:val="32"/>
          <w:u w:val="single"/>
          <w:lang w:val="el-GR"/>
          <w:rPrChange w:id="1313" w:author="Gladiator Gladiator" w:date="2018-05-23T20:47:00Z">
            <w:rPr>
              <w:lang w:val="el-GR"/>
            </w:rPr>
          </w:rPrChange>
        </w:rPr>
        <w:pPrChange w:id="1314" w:author="Gladiator Gladiator" w:date="2018-05-23T20:47:00Z">
          <w:pPr>
            <w:jc w:val="both"/>
          </w:pPr>
        </w:pPrChange>
      </w:pPr>
      <w:r w:rsidRPr="004D05D6">
        <w:rPr>
          <w:sz w:val="32"/>
          <w:u w:val="single"/>
          <w:lang w:val="el-GR"/>
          <w:rPrChange w:id="1315" w:author="Gladiator Gladiator" w:date="2018-05-23T20:47:00Z">
            <w:rPr>
              <w:lang w:val="el-GR"/>
            </w:rPr>
          </w:rPrChange>
        </w:rPr>
        <w:t>6.1 Περιβάλλον εφαρμογής</w:t>
      </w:r>
    </w:p>
    <w:p w14:paraId="52B36CA0" w14:textId="77777777" w:rsidR="00E86262" w:rsidRDefault="00E86262" w:rsidP="00E86262">
      <w:pPr>
        <w:ind w:firstLine="180"/>
        <w:jc w:val="both"/>
        <w:rPr>
          <w:sz w:val="24"/>
          <w:szCs w:val="24"/>
          <w:lang w:val="el-GR"/>
        </w:rPr>
      </w:pPr>
      <w:r>
        <w:rPr>
          <w:sz w:val="24"/>
          <w:szCs w:val="24"/>
          <w:lang w:val="el-GR"/>
        </w:rPr>
        <w:t xml:space="preserve">Η εφαρμογή που θα αναπτύξουμε στα πλαίσια αυτής της διπλωματικής εργασίας, όπως αναφέραμε και στο προηγούμενο κεφάλαιο ονομάστηκε </w:t>
      </w:r>
      <w:r>
        <w:rPr>
          <w:sz w:val="24"/>
          <w:szCs w:val="24"/>
        </w:rPr>
        <w:t>My</w:t>
      </w:r>
      <w:r w:rsidRPr="00E86262">
        <w:rPr>
          <w:sz w:val="24"/>
          <w:szCs w:val="24"/>
          <w:lang w:val="el-GR"/>
        </w:rPr>
        <w:t xml:space="preserve"> </w:t>
      </w:r>
      <w:r>
        <w:rPr>
          <w:sz w:val="24"/>
          <w:szCs w:val="24"/>
        </w:rPr>
        <w:t>Health</w:t>
      </w:r>
      <w:r w:rsidRPr="00E86262">
        <w:rPr>
          <w:sz w:val="24"/>
          <w:szCs w:val="24"/>
          <w:lang w:val="el-GR"/>
        </w:rPr>
        <w:t>,</w:t>
      </w:r>
      <w:r>
        <w:rPr>
          <w:sz w:val="24"/>
          <w:szCs w:val="24"/>
          <w:lang w:val="el-GR"/>
        </w:rPr>
        <w:t xml:space="preserve"> και είναι </w:t>
      </w:r>
      <w:r>
        <w:rPr>
          <w:sz w:val="24"/>
          <w:szCs w:val="24"/>
        </w:rPr>
        <w:t>android</w:t>
      </w:r>
      <w:r w:rsidRPr="00E86262">
        <w:rPr>
          <w:sz w:val="24"/>
          <w:szCs w:val="24"/>
          <w:lang w:val="el-GR"/>
        </w:rPr>
        <w:t xml:space="preserve"> </w:t>
      </w:r>
      <w:r>
        <w:rPr>
          <w:sz w:val="24"/>
          <w:szCs w:val="24"/>
          <w:lang w:val="el-GR"/>
        </w:rPr>
        <w:t>εφαρμογή (</w:t>
      </w:r>
      <w:r>
        <w:rPr>
          <w:sz w:val="24"/>
          <w:szCs w:val="24"/>
        </w:rPr>
        <w:t>android</w:t>
      </w:r>
      <w:r w:rsidRPr="00E86262">
        <w:rPr>
          <w:sz w:val="24"/>
          <w:szCs w:val="24"/>
          <w:lang w:val="el-GR"/>
        </w:rPr>
        <w:t xml:space="preserve"> </w:t>
      </w:r>
      <w:r>
        <w:rPr>
          <w:sz w:val="24"/>
          <w:szCs w:val="24"/>
        </w:rPr>
        <w:t>application</w:t>
      </w:r>
      <w:r w:rsidRPr="00E86262">
        <w:rPr>
          <w:sz w:val="24"/>
          <w:szCs w:val="24"/>
          <w:lang w:val="el-GR"/>
        </w:rPr>
        <w:t xml:space="preserve">) </w:t>
      </w:r>
      <w:r>
        <w:rPr>
          <w:sz w:val="24"/>
          <w:szCs w:val="24"/>
          <w:lang w:val="el-GR"/>
        </w:rPr>
        <w:t>η οποία θα εκτελείται από την συσκευή του ερευνητή.</w:t>
      </w:r>
    </w:p>
    <w:p w14:paraId="485B0FAA" w14:textId="08AB47CA" w:rsidR="00E86262" w:rsidRPr="00F047C3" w:rsidRDefault="00A113D2" w:rsidP="00E86262">
      <w:pPr>
        <w:ind w:firstLine="180"/>
        <w:jc w:val="both"/>
        <w:rPr>
          <w:sz w:val="24"/>
          <w:szCs w:val="24"/>
          <w:lang w:val="el-GR"/>
        </w:rPr>
      </w:pPr>
      <w:r>
        <w:rPr>
          <w:noProof/>
        </w:rPr>
        <w:pict w14:anchorId="34875114">
          <v:shape id="_x0000_s1047" type="#_x0000_t75" style="position:absolute;left:0;text-align:left;margin-left:325.1pt;margin-top:83pt;width:139.9pt;height:237.65pt;z-index:251675648;mso-position-horizontal-relative:text;mso-position-vertical-relative:text;mso-width-relative:page;mso-height-relative:page">
            <v:imagedata r:id="rId61" o:title="project tree 2"/>
            <w10:wrap type="square"/>
          </v:shape>
        </w:pict>
      </w:r>
      <w:r w:rsidR="00E86262">
        <w:rPr>
          <w:sz w:val="24"/>
          <w:szCs w:val="24"/>
          <w:lang w:val="el-GR"/>
        </w:rPr>
        <w:t xml:space="preserve">Η </w:t>
      </w:r>
      <w:r w:rsidR="00E86262">
        <w:rPr>
          <w:sz w:val="24"/>
          <w:szCs w:val="24"/>
        </w:rPr>
        <w:t>android</w:t>
      </w:r>
      <w:r w:rsidR="00E86262" w:rsidRPr="00E86262">
        <w:rPr>
          <w:sz w:val="24"/>
          <w:szCs w:val="24"/>
          <w:lang w:val="el-GR"/>
        </w:rPr>
        <w:t xml:space="preserve"> </w:t>
      </w:r>
      <w:r w:rsidR="00E86262">
        <w:rPr>
          <w:sz w:val="24"/>
          <w:szCs w:val="24"/>
          <w:lang w:val="el-GR"/>
        </w:rPr>
        <w:t xml:space="preserve">συσκευή που χρησιμοποιήθηκε είναι ένα </w:t>
      </w:r>
      <w:r w:rsidR="00E86262">
        <w:rPr>
          <w:sz w:val="24"/>
          <w:szCs w:val="24"/>
        </w:rPr>
        <w:t>OnePlus</w:t>
      </w:r>
      <w:r w:rsidR="00E86262" w:rsidRPr="00E86262">
        <w:rPr>
          <w:sz w:val="24"/>
          <w:szCs w:val="24"/>
          <w:lang w:val="el-GR"/>
        </w:rPr>
        <w:t xml:space="preserve"> </w:t>
      </w:r>
      <w:r w:rsidR="00E86262">
        <w:rPr>
          <w:sz w:val="24"/>
          <w:szCs w:val="24"/>
        </w:rPr>
        <w:t>X</w:t>
      </w:r>
      <w:r w:rsidR="00E86262" w:rsidRPr="00E86262">
        <w:rPr>
          <w:sz w:val="24"/>
          <w:szCs w:val="24"/>
          <w:lang w:val="el-GR"/>
        </w:rPr>
        <w:t xml:space="preserve">, </w:t>
      </w:r>
      <w:r w:rsidR="00E86262">
        <w:rPr>
          <w:sz w:val="24"/>
          <w:szCs w:val="24"/>
          <w:lang w:val="el-GR"/>
        </w:rPr>
        <w:t xml:space="preserve">μοντέλο Ε1003 με έκδοση </w:t>
      </w:r>
      <w:r w:rsidR="00E86262">
        <w:rPr>
          <w:sz w:val="24"/>
          <w:szCs w:val="24"/>
        </w:rPr>
        <w:t>android</w:t>
      </w:r>
      <w:r w:rsidR="00E86262" w:rsidRPr="00E86262">
        <w:rPr>
          <w:sz w:val="24"/>
          <w:szCs w:val="24"/>
          <w:lang w:val="el-GR"/>
        </w:rPr>
        <w:t xml:space="preserve"> 6.0.1 </w:t>
      </w:r>
      <w:r w:rsidR="00E86262">
        <w:rPr>
          <w:sz w:val="24"/>
          <w:szCs w:val="24"/>
        </w:rPr>
        <w:t>Marshmallow</w:t>
      </w:r>
      <w:r w:rsidR="00F047C3" w:rsidRPr="00F047C3">
        <w:rPr>
          <w:sz w:val="24"/>
          <w:szCs w:val="24"/>
          <w:lang w:val="el-GR"/>
        </w:rPr>
        <w:t xml:space="preserve"> (</w:t>
      </w:r>
      <w:r w:rsidR="00F047C3">
        <w:rPr>
          <w:sz w:val="24"/>
          <w:szCs w:val="24"/>
        </w:rPr>
        <w:t>API</w:t>
      </w:r>
      <w:r w:rsidR="00F047C3" w:rsidRPr="00F047C3">
        <w:rPr>
          <w:sz w:val="24"/>
          <w:szCs w:val="24"/>
          <w:lang w:val="el-GR"/>
        </w:rPr>
        <w:t xml:space="preserve"> 23)</w:t>
      </w:r>
      <w:r w:rsidR="00E86262" w:rsidRPr="00E86262">
        <w:rPr>
          <w:sz w:val="24"/>
          <w:szCs w:val="24"/>
          <w:lang w:val="el-GR"/>
        </w:rPr>
        <w:t>.</w:t>
      </w:r>
      <w:r w:rsidR="00E86262">
        <w:rPr>
          <w:sz w:val="24"/>
          <w:szCs w:val="24"/>
          <w:lang w:val="el-GR"/>
        </w:rPr>
        <w:t xml:space="preserve">Επίσης, όπως αναφέραμε </w:t>
      </w:r>
      <w:commentRangeStart w:id="1316"/>
      <w:r w:rsidR="00E86262">
        <w:rPr>
          <w:sz w:val="24"/>
          <w:szCs w:val="24"/>
          <w:lang w:val="el-GR"/>
        </w:rPr>
        <w:t>σ</w:t>
      </w:r>
      <w:del w:id="1317" w:author="Gladiator Gladiator" w:date="2018-05-31T19:55:00Z">
        <w:r w:rsidR="00E86262" w:rsidDel="00FD23CC">
          <w:rPr>
            <w:sz w:val="24"/>
            <w:szCs w:val="24"/>
            <w:lang w:val="el-GR"/>
          </w:rPr>
          <w:delText>ε προηγούμεν</w:delText>
        </w:r>
      </w:del>
      <w:ins w:id="1318" w:author="Gladiator Gladiator" w:date="2018-05-31T19:55:00Z">
        <w:r w:rsidR="00FD23CC">
          <w:rPr>
            <w:sz w:val="24"/>
            <w:szCs w:val="24"/>
            <w:lang w:val="el-GR"/>
          </w:rPr>
          <w:t>τ</w:t>
        </w:r>
      </w:ins>
      <w:r w:rsidR="00E86262">
        <w:rPr>
          <w:sz w:val="24"/>
          <w:szCs w:val="24"/>
          <w:lang w:val="el-GR"/>
        </w:rPr>
        <w:t>η</w:t>
      </w:r>
      <w:ins w:id="1319" w:author="Gladiator Gladiator" w:date="2018-05-31T19:55:00Z">
        <w:r w:rsidR="00FD23CC">
          <w:rPr>
            <w:sz w:val="24"/>
            <w:szCs w:val="24"/>
            <w:lang w:val="el-GR"/>
          </w:rPr>
          <w:t>ν</w:t>
        </w:r>
      </w:ins>
      <w:r w:rsidR="00E86262">
        <w:rPr>
          <w:sz w:val="24"/>
          <w:szCs w:val="24"/>
          <w:lang w:val="el-GR"/>
        </w:rPr>
        <w:t xml:space="preserve"> ενότητα</w:t>
      </w:r>
      <w:ins w:id="1320" w:author="Gladiator Gladiator" w:date="2018-05-31T19:55:00Z">
        <w:r w:rsidR="00FD23CC">
          <w:rPr>
            <w:sz w:val="24"/>
            <w:szCs w:val="24"/>
            <w:lang w:val="el-GR"/>
          </w:rPr>
          <w:t xml:space="preserve"> 4.1,</w:t>
        </w:r>
      </w:ins>
      <w:r w:rsidR="00E86262">
        <w:rPr>
          <w:sz w:val="24"/>
          <w:szCs w:val="24"/>
          <w:lang w:val="el-GR"/>
        </w:rPr>
        <w:t xml:space="preserve"> </w:t>
      </w:r>
      <w:commentRangeEnd w:id="1316"/>
      <w:r w:rsidR="00A05FC3">
        <w:rPr>
          <w:rStyle w:val="a7"/>
        </w:rPr>
        <w:commentReference w:id="1316"/>
      </w:r>
      <w:r w:rsidR="00E86262">
        <w:rPr>
          <w:sz w:val="24"/>
          <w:szCs w:val="24"/>
          <w:lang w:val="el-GR"/>
        </w:rPr>
        <w:t xml:space="preserve">χρησιμοποιήθηκε το </w:t>
      </w:r>
      <w:r w:rsidR="00E86262">
        <w:rPr>
          <w:sz w:val="24"/>
          <w:szCs w:val="24"/>
        </w:rPr>
        <w:t>Android</w:t>
      </w:r>
      <w:r w:rsidR="00E86262" w:rsidRPr="00E86262">
        <w:rPr>
          <w:sz w:val="24"/>
          <w:szCs w:val="24"/>
          <w:lang w:val="el-GR"/>
        </w:rPr>
        <w:t xml:space="preserve"> </w:t>
      </w:r>
      <w:r w:rsidR="00E86262">
        <w:rPr>
          <w:sz w:val="24"/>
          <w:szCs w:val="24"/>
        </w:rPr>
        <w:t>Studio</w:t>
      </w:r>
      <w:r w:rsidR="00E86262" w:rsidRPr="00E86262">
        <w:rPr>
          <w:sz w:val="24"/>
          <w:szCs w:val="24"/>
          <w:lang w:val="el-GR"/>
        </w:rPr>
        <w:t>,</w:t>
      </w:r>
      <w:r w:rsidR="00E86262">
        <w:rPr>
          <w:sz w:val="24"/>
          <w:szCs w:val="24"/>
          <w:lang w:val="el-GR"/>
        </w:rPr>
        <w:t xml:space="preserve"> </w:t>
      </w:r>
      <w:r w:rsidR="009F3199">
        <w:rPr>
          <w:sz w:val="24"/>
          <w:szCs w:val="24"/>
          <w:lang w:val="el-GR"/>
        </w:rPr>
        <w:t xml:space="preserve">η </w:t>
      </w:r>
      <w:r w:rsidR="00E86262">
        <w:rPr>
          <w:sz w:val="24"/>
          <w:szCs w:val="24"/>
          <w:lang w:val="el-GR"/>
        </w:rPr>
        <w:t xml:space="preserve">γλώσσα προγραμματισμού </w:t>
      </w:r>
      <w:r w:rsidR="00E86262">
        <w:rPr>
          <w:sz w:val="24"/>
          <w:szCs w:val="24"/>
        </w:rPr>
        <w:t>Java</w:t>
      </w:r>
      <w:r w:rsidR="00E86262">
        <w:rPr>
          <w:sz w:val="24"/>
          <w:szCs w:val="24"/>
          <w:lang w:val="el-GR"/>
        </w:rPr>
        <w:t xml:space="preserve"> και </w:t>
      </w:r>
      <w:r w:rsidR="009F3199">
        <w:rPr>
          <w:sz w:val="24"/>
          <w:szCs w:val="24"/>
          <w:lang w:val="el-GR"/>
        </w:rPr>
        <w:t>οι</w:t>
      </w:r>
      <w:r w:rsidR="00E86262">
        <w:rPr>
          <w:sz w:val="24"/>
          <w:szCs w:val="24"/>
          <w:lang w:val="el-GR"/>
        </w:rPr>
        <w:t xml:space="preserve"> βιβλιοθήκες που μας παρέχει το πρόγραμμα</w:t>
      </w:r>
      <w:r w:rsidR="009F3199">
        <w:rPr>
          <w:sz w:val="24"/>
          <w:szCs w:val="24"/>
          <w:lang w:val="el-GR"/>
        </w:rPr>
        <w:t xml:space="preserve">. Έτσι, αναπτύχθηκε το </w:t>
      </w:r>
      <w:r w:rsidR="009F3199">
        <w:rPr>
          <w:sz w:val="24"/>
          <w:szCs w:val="24"/>
        </w:rPr>
        <w:t>My</w:t>
      </w:r>
      <w:r w:rsidR="009F3199" w:rsidRPr="009F3199">
        <w:rPr>
          <w:sz w:val="24"/>
          <w:szCs w:val="24"/>
          <w:lang w:val="el-GR"/>
        </w:rPr>
        <w:t xml:space="preserve"> </w:t>
      </w:r>
      <w:r w:rsidR="009F3199">
        <w:rPr>
          <w:sz w:val="24"/>
          <w:szCs w:val="24"/>
        </w:rPr>
        <w:t>Health</w:t>
      </w:r>
      <w:r w:rsidR="009F3199" w:rsidRPr="009F3199">
        <w:rPr>
          <w:sz w:val="24"/>
          <w:szCs w:val="24"/>
          <w:lang w:val="el-GR"/>
        </w:rPr>
        <w:t xml:space="preserve">, </w:t>
      </w:r>
      <w:r w:rsidR="009F3199">
        <w:rPr>
          <w:sz w:val="24"/>
          <w:szCs w:val="24"/>
          <w:lang w:val="el-GR"/>
        </w:rPr>
        <w:t>το</w:t>
      </w:r>
      <w:r w:rsidR="009F3199" w:rsidRPr="009F3199">
        <w:rPr>
          <w:sz w:val="24"/>
          <w:szCs w:val="24"/>
          <w:lang w:val="el-GR"/>
        </w:rPr>
        <w:t xml:space="preserve"> οπο</w:t>
      </w:r>
      <w:r w:rsidR="009F3199">
        <w:rPr>
          <w:sz w:val="24"/>
          <w:szCs w:val="24"/>
          <w:lang w:val="el-GR"/>
        </w:rPr>
        <w:t xml:space="preserve">ίο συνδέεται και αλληλοεπιδρά με τον αισθητήρα </w:t>
      </w:r>
      <w:r w:rsidR="009F3199">
        <w:rPr>
          <w:sz w:val="24"/>
          <w:szCs w:val="24"/>
        </w:rPr>
        <w:t>Zephyr</w:t>
      </w:r>
      <w:r w:rsidR="009F3199" w:rsidRPr="009F3199">
        <w:rPr>
          <w:sz w:val="24"/>
          <w:szCs w:val="24"/>
          <w:lang w:val="el-GR"/>
        </w:rPr>
        <w:t xml:space="preserve"> </w:t>
      </w:r>
      <w:r w:rsidR="009F3199">
        <w:rPr>
          <w:sz w:val="24"/>
          <w:szCs w:val="24"/>
        </w:rPr>
        <w:t>BT</w:t>
      </w:r>
      <w:r w:rsidR="009F3199" w:rsidRPr="009F3199">
        <w:rPr>
          <w:sz w:val="24"/>
          <w:szCs w:val="24"/>
          <w:lang w:val="el-GR"/>
        </w:rPr>
        <w:t xml:space="preserve"> </w:t>
      </w:r>
      <w:r w:rsidR="009F3199">
        <w:rPr>
          <w:sz w:val="24"/>
          <w:szCs w:val="24"/>
          <w:lang w:val="el-GR"/>
        </w:rPr>
        <w:t>ενώ αυτός είναι τοποθετημένος στο στήθος του εξεταζόμενου.</w:t>
      </w:r>
    </w:p>
    <w:p w14:paraId="6874C8EB" w14:textId="77777777" w:rsidR="009F3199" w:rsidRPr="004D05D6" w:rsidRDefault="009F3199">
      <w:pPr>
        <w:pStyle w:val="2"/>
        <w:rPr>
          <w:sz w:val="32"/>
          <w:u w:val="single"/>
          <w:lang w:val="el-GR"/>
          <w:rPrChange w:id="1321" w:author="Gladiator Gladiator" w:date="2018-05-23T20:47:00Z">
            <w:rPr>
              <w:lang w:val="el-GR"/>
            </w:rPr>
          </w:rPrChange>
        </w:rPr>
        <w:pPrChange w:id="1322" w:author="Gladiator Gladiator" w:date="2018-05-23T20:47:00Z">
          <w:pPr>
            <w:jc w:val="both"/>
          </w:pPr>
        </w:pPrChange>
      </w:pPr>
      <w:r w:rsidRPr="004D05D6">
        <w:rPr>
          <w:sz w:val="32"/>
          <w:u w:val="single"/>
          <w:lang w:val="el-GR"/>
          <w:rPrChange w:id="1323" w:author="Gladiator Gladiator" w:date="2018-05-23T20:47:00Z">
            <w:rPr>
              <w:lang w:val="el-GR"/>
            </w:rPr>
          </w:rPrChange>
        </w:rPr>
        <w:t xml:space="preserve">6.2 Εξοικείωση με το </w:t>
      </w:r>
      <w:r w:rsidRPr="004D05D6">
        <w:rPr>
          <w:sz w:val="32"/>
          <w:u w:val="single"/>
          <w:rPrChange w:id="1324" w:author="Gladiator Gladiator" w:date="2018-05-23T20:47:00Z">
            <w:rPr/>
          </w:rPrChange>
        </w:rPr>
        <w:t>Android</w:t>
      </w:r>
      <w:r w:rsidRPr="004D05D6">
        <w:rPr>
          <w:sz w:val="32"/>
          <w:u w:val="single"/>
          <w:lang w:val="el-GR"/>
          <w:rPrChange w:id="1325" w:author="Gladiator Gladiator" w:date="2018-05-23T20:47:00Z">
            <w:rPr>
              <w:lang w:val="el-GR"/>
            </w:rPr>
          </w:rPrChange>
        </w:rPr>
        <w:t xml:space="preserve"> </w:t>
      </w:r>
      <w:r w:rsidRPr="004D05D6">
        <w:rPr>
          <w:sz w:val="32"/>
          <w:u w:val="single"/>
          <w:rPrChange w:id="1326" w:author="Gladiator Gladiator" w:date="2018-05-23T20:47:00Z">
            <w:rPr/>
          </w:rPrChange>
        </w:rPr>
        <w:t>Studio</w:t>
      </w:r>
    </w:p>
    <w:p w14:paraId="634CC93E" w14:textId="33C29C09" w:rsidR="009F3199" w:rsidRDefault="00A113D2" w:rsidP="009F3199">
      <w:pPr>
        <w:ind w:firstLine="180"/>
        <w:jc w:val="both"/>
        <w:rPr>
          <w:sz w:val="24"/>
          <w:szCs w:val="24"/>
          <w:lang w:val="el-GR"/>
        </w:rPr>
      </w:pPr>
      <w:r>
        <w:rPr>
          <w:noProof/>
        </w:rPr>
        <w:pict w14:anchorId="463E3326">
          <v:shape id="_x0000_s1048" type="#_x0000_t75" style="position:absolute;left:0;text-align:left;margin-left:321.75pt;margin-top:128.15pt;width:152.25pt;height:166.45pt;z-index:251677696;mso-position-horizontal-relative:text;mso-position-vertical-relative:text;mso-width-relative:page;mso-height-relative:page">
            <v:imagedata r:id="rId62" o:title="project tree3"/>
            <w10:wrap type="square"/>
          </v:shape>
        </w:pict>
      </w:r>
      <w:r w:rsidR="009F3199">
        <w:rPr>
          <w:sz w:val="24"/>
          <w:szCs w:val="24"/>
          <w:lang w:val="el-GR"/>
        </w:rPr>
        <w:t xml:space="preserve">Όπως αναφέραμε και </w:t>
      </w:r>
      <w:del w:id="1327" w:author="goumop" w:date="2018-05-29T14:35:00Z">
        <w:r w:rsidR="009F3199" w:rsidDel="00A05FC3">
          <w:rPr>
            <w:sz w:val="24"/>
            <w:szCs w:val="24"/>
            <w:lang w:val="el-GR"/>
          </w:rPr>
          <w:delText xml:space="preserve">στην </w:delText>
        </w:r>
      </w:del>
      <w:del w:id="1328" w:author="goumop" w:date="2018-05-29T14:34:00Z">
        <w:r w:rsidR="009F3199" w:rsidDel="00A05FC3">
          <w:rPr>
            <w:sz w:val="24"/>
            <w:szCs w:val="24"/>
            <w:lang w:val="el-GR"/>
          </w:rPr>
          <w:delText>ενότητα</w:delText>
        </w:r>
      </w:del>
      <w:ins w:id="1329" w:author="goumop" w:date="2018-05-29T14:35:00Z">
        <w:r w:rsidR="00A05FC3">
          <w:rPr>
            <w:sz w:val="24"/>
            <w:szCs w:val="24"/>
            <w:lang w:val="el-GR"/>
          </w:rPr>
          <w:t>στο Κεφάλαιο</w:t>
        </w:r>
      </w:ins>
      <w:r w:rsidR="009F3199">
        <w:rPr>
          <w:sz w:val="24"/>
          <w:szCs w:val="24"/>
          <w:lang w:val="el-GR"/>
        </w:rPr>
        <w:t xml:space="preserve"> 4 μια εφαρμογή </w:t>
      </w:r>
      <w:r w:rsidR="009F3199">
        <w:rPr>
          <w:sz w:val="24"/>
          <w:szCs w:val="24"/>
        </w:rPr>
        <w:t>android</w:t>
      </w:r>
      <w:r w:rsidR="009F3199" w:rsidRPr="009F3199">
        <w:rPr>
          <w:sz w:val="24"/>
          <w:szCs w:val="24"/>
          <w:lang w:val="el-GR"/>
        </w:rPr>
        <w:t xml:space="preserve"> </w:t>
      </w:r>
      <w:r w:rsidR="009F3199">
        <w:rPr>
          <w:sz w:val="24"/>
          <w:szCs w:val="24"/>
          <w:lang w:val="el-GR"/>
        </w:rPr>
        <w:t xml:space="preserve">αποτελείται κυρίως από δύο είδη αρχείων. Τα </w:t>
      </w:r>
      <w:r w:rsidR="009F3199">
        <w:rPr>
          <w:sz w:val="24"/>
          <w:szCs w:val="24"/>
        </w:rPr>
        <w:t>xml</w:t>
      </w:r>
      <w:r w:rsidR="009F3199" w:rsidRPr="009F3199">
        <w:rPr>
          <w:sz w:val="24"/>
          <w:szCs w:val="24"/>
          <w:lang w:val="el-GR"/>
        </w:rPr>
        <w:t xml:space="preserve"> </w:t>
      </w:r>
      <w:r w:rsidR="009F3199">
        <w:rPr>
          <w:sz w:val="24"/>
          <w:szCs w:val="24"/>
          <w:lang w:val="el-GR"/>
        </w:rPr>
        <w:t xml:space="preserve">και τα </w:t>
      </w:r>
      <w:r w:rsidR="009F3199">
        <w:rPr>
          <w:sz w:val="24"/>
          <w:szCs w:val="24"/>
        </w:rPr>
        <w:t>java</w:t>
      </w:r>
      <w:r w:rsidR="009F3199" w:rsidRPr="009F3199">
        <w:rPr>
          <w:sz w:val="24"/>
          <w:szCs w:val="24"/>
          <w:lang w:val="el-GR"/>
        </w:rPr>
        <w:t xml:space="preserve"> </w:t>
      </w:r>
      <w:r w:rsidR="009F3199">
        <w:rPr>
          <w:sz w:val="24"/>
          <w:szCs w:val="24"/>
          <w:lang w:val="el-GR"/>
        </w:rPr>
        <w:t xml:space="preserve">αρχεία. Τα πρώτα αποτελούν τις οθόνες της εφαρμογής, δηλαδή την αλληλεπίδραση του χρήστη με την εφαρμογή. Για την δημιουργία και την επεξεργασία ενός τέτοιου αρχείο, το </w:t>
      </w:r>
      <w:r w:rsidR="009F3199">
        <w:rPr>
          <w:sz w:val="24"/>
          <w:szCs w:val="24"/>
        </w:rPr>
        <w:t>android</w:t>
      </w:r>
      <w:r w:rsidR="009F3199" w:rsidRPr="009F3199">
        <w:rPr>
          <w:sz w:val="24"/>
          <w:szCs w:val="24"/>
          <w:lang w:val="el-GR"/>
        </w:rPr>
        <w:t xml:space="preserve"> </w:t>
      </w:r>
      <w:r w:rsidR="009F3199">
        <w:rPr>
          <w:sz w:val="24"/>
          <w:szCs w:val="24"/>
        </w:rPr>
        <w:t>studio</w:t>
      </w:r>
      <w:r w:rsidR="009F3199" w:rsidRPr="009F3199">
        <w:rPr>
          <w:sz w:val="24"/>
          <w:szCs w:val="24"/>
          <w:lang w:val="el-GR"/>
        </w:rPr>
        <w:t xml:space="preserve"> </w:t>
      </w:r>
      <w:r w:rsidR="009F3199">
        <w:rPr>
          <w:sz w:val="24"/>
          <w:szCs w:val="24"/>
          <w:lang w:val="el-GR"/>
        </w:rPr>
        <w:t xml:space="preserve">μας δίνει τη δυνατότητα του </w:t>
      </w:r>
      <w:r w:rsidR="009F3199" w:rsidRPr="009F3199">
        <w:rPr>
          <w:sz w:val="24"/>
          <w:szCs w:val="24"/>
          <w:lang w:val="el-GR"/>
        </w:rPr>
        <w:t>“</w:t>
      </w:r>
      <w:r w:rsidR="009F3199">
        <w:rPr>
          <w:sz w:val="24"/>
          <w:szCs w:val="24"/>
        </w:rPr>
        <w:t>drag</w:t>
      </w:r>
      <w:r w:rsidR="009F3199" w:rsidRPr="009F3199">
        <w:rPr>
          <w:sz w:val="24"/>
          <w:szCs w:val="24"/>
          <w:lang w:val="el-GR"/>
        </w:rPr>
        <w:t xml:space="preserve"> </w:t>
      </w:r>
      <w:r w:rsidR="009F3199">
        <w:rPr>
          <w:sz w:val="24"/>
          <w:szCs w:val="24"/>
        </w:rPr>
        <w:t>n</w:t>
      </w:r>
      <w:r w:rsidR="009F3199" w:rsidRPr="009F3199">
        <w:rPr>
          <w:sz w:val="24"/>
          <w:szCs w:val="24"/>
          <w:lang w:val="el-GR"/>
        </w:rPr>
        <w:t xml:space="preserve"> </w:t>
      </w:r>
      <w:r w:rsidR="009F3199">
        <w:rPr>
          <w:sz w:val="24"/>
          <w:szCs w:val="24"/>
        </w:rPr>
        <w:t>drop</w:t>
      </w:r>
      <w:r w:rsidR="009F3199" w:rsidRPr="009F3199">
        <w:rPr>
          <w:sz w:val="24"/>
          <w:szCs w:val="24"/>
          <w:lang w:val="el-GR"/>
        </w:rPr>
        <w:t xml:space="preserve">”, </w:t>
      </w:r>
      <w:r w:rsidR="009F3199">
        <w:rPr>
          <w:sz w:val="24"/>
          <w:szCs w:val="24"/>
          <w:lang w:val="el-GR"/>
        </w:rPr>
        <w:t xml:space="preserve">δηλαδή να διαλέγουμε στοιχεία από μια παλέτα που έχουμε στη διάθεσή μας και να τα </w:t>
      </w:r>
      <w:r w:rsidR="009F3199" w:rsidRPr="009F3199">
        <w:rPr>
          <w:sz w:val="24"/>
          <w:szCs w:val="24"/>
          <w:lang w:val="el-GR"/>
        </w:rPr>
        <w:t>“</w:t>
      </w:r>
      <w:r w:rsidR="009F3199">
        <w:rPr>
          <w:sz w:val="24"/>
          <w:szCs w:val="24"/>
          <w:lang w:val="el-GR"/>
        </w:rPr>
        <w:t>σέρνουμε</w:t>
      </w:r>
      <w:r w:rsidR="009F3199" w:rsidRPr="009F3199">
        <w:rPr>
          <w:sz w:val="24"/>
          <w:szCs w:val="24"/>
          <w:lang w:val="el-GR"/>
        </w:rPr>
        <w:t>”</w:t>
      </w:r>
      <w:r w:rsidR="009F3199">
        <w:rPr>
          <w:sz w:val="24"/>
          <w:szCs w:val="24"/>
          <w:lang w:val="el-GR"/>
        </w:rPr>
        <w:t xml:space="preserve"> σε μια εικονική οθόνη ενός κινητού.</w:t>
      </w:r>
      <w:r w:rsidR="00607382">
        <w:rPr>
          <w:sz w:val="24"/>
          <w:szCs w:val="24"/>
          <w:lang w:val="el-GR"/>
        </w:rPr>
        <w:t xml:space="preserve"> Ένας άλλος τρόπος είναι να δημιουργήσουμε και να επεξεργαστούμε ένα αρχείο </w:t>
      </w:r>
      <w:r w:rsidR="00607382">
        <w:rPr>
          <w:sz w:val="24"/>
          <w:szCs w:val="24"/>
        </w:rPr>
        <w:t>xml</w:t>
      </w:r>
      <w:r w:rsidR="00607382" w:rsidRPr="00607382">
        <w:rPr>
          <w:sz w:val="24"/>
          <w:szCs w:val="24"/>
          <w:lang w:val="el-GR"/>
        </w:rPr>
        <w:t xml:space="preserve"> </w:t>
      </w:r>
      <w:r w:rsidR="00607382">
        <w:rPr>
          <w:sz w:val="24"/>
          <w:szCs w:val="24"/>
          <w:lang w:val="el-GR"/>
        </w:rPr>
        <w:t xml:space="preserve">με χρήση </w:t>
      </w:r>
      <w:r w:rsidR="00607382">
        <w:rPr>
          <w:sz w:val="24"/>
          <w:szCs w:val="24"/>
        </w:rPr>
        <w:t>xml</w:t>
      </w:r>
      <w:r w:rsidR="00607382" w:rsidRPr="00607382">
        <w:rPr>
          <w:sz w:val="24"/>
          <w:szCs w:val="24"/>
          <w:lang w:val="el-GR"/>
        </w:rPr>
        <w:t xml:space="preserve"> </w:t>
      </w:r>
      <w:r w:rsidR="00607382">
        <w:rPr>
          <w:sz w:val="24"/>
          <w:szCs w:val="24"/>
          <w:lang w:val="el-GR"/>
        </w:rPr>
        <w:t>κώδικα.</w:t>
      </w:r>
    </w:p>
    <w:p w14:paraId="13D1429E" w14:textId="77777777" w:rsidR="00607382" w:rsidRPr="00607382" w:rsidRDefault="00607382" w:rsidP="00CD49B7">
      <w:pPr>
        <w:ind w:firstLine="180"/>
        <w:jc w:val="both"/>
        <w:rPr>
          <w:sz w:val="24"/>
          <w:szCs w:val="24"/>
          <w:lang w:val="el-GR"/>
        </w:rPr>
      </w:pPr>
      <w:r>
        <w:rPr>
          <w:sz w:val="24"/>
          <w:szCs w:val="24"/>
          <w:lang w:val="el-GR"/>
        </w:rPr>
        <w:t xml:space="preserve">Τα αρχεία </w:t>
      </w:r>
      <w:r>
        <w:rPr>
          <w:sz w:val="24"/>
          <w:szCs w:val="24"/>
        </w:rPr>
        <w:t>java</w:t>
      </w:r>
      <w:r w:rsidRPr="00607382">
        <w:rPr>
          <w:sz w:val="24"/>
          <w:szCs w:val="24"/>
          <w:lang w:val="el-GR"/>
        </w:rPr>
        <w:t xml:space="preserve"> </w:t>
      </w:r>
      <w:r>
        <w:rPr>
          <w:sz w:val="24"/>
          <w:szCs w:val="24"/>
          <w:lang w:val="el-GR"/>
        </w:rPr>
        <w:t xml:space="preserve">περιέχουν κώδικα με τις λειτουργίες που είναι διαθέσιμες σε κάθε </w:t>
      </w:r>
      <w:r>
        <w:rPr>
          <w:sz w:val="24"/>
          <w:szCs w:val="24"/>
        </w:rPr>
        <w:t>xml</w:t>
      </w:r>
      <w:r w:rsidRPr="00607382">
        <w:rPr>
          <w:sz w:val="24"/>
          <w:szCs w:val="24"/>
          <w:lang w:val="el-GR"/>
        </w:rPr>
        <w:t xml:space="preserve"> </w:t>
      </w:r>
      <w:r>
        <w:rPr>
          <w:sz w:val="24"/>
          <w:szCs w:val="24"/>
          <w:lang w:val="el-GR"/>
        </w:rPr>
        <w:t xml:space="preserve">αρχείο, όπως για παράδειγμα η μετάβαση από μια οθόνη σε μια άλλη ή το πάτημα ενός κουμπιού. Για κάθε αρχείο </w:t>
      </w:r>
      <w:r>
        <w:rPr>
          <w:sz w:val="24"/>
          <w:szCs w:val="24"/>
        </w:rPr>
        <w:t>xml</w:t>
      </w:r>
      <w:r w:rsidRPr="00607382">
        <w:rPr>
          <w:sz w:val="24"/>
          <w:szCs w:val="24"/>
          <w:lang w:val="el-GR"/>
        </w:rPr>
        <w:t xml:space="preserve"> </w:t>
      </w:r>
      <w:r>
        <w:rPr>
          <w:sz w:val="24"/>
          <w:szCs w:val="24"/>
          <w:lang w:val="el-GR"/>
        </w:rPr>
        <w:t xml:space="preserve">υπάρχει και το αντίστοιχο αρχείο </w:t>
      </w:r>
      <w:r>
        <w:rPr>
          <w:sz w:val="24"/>
          <w:szCs w:val="24"/>
        </w:rPr>
        <w:t>java</w:t>
      </w:r>
      <w:r w:rsidRPr="00607382">
        <w:rPr>
          <w:sz w:val="24"/>
          <w:szCs w:val="24"/>
          <w:lang w:val="el-GR"/>
        </w:rPr>
        <w:t xml:space="preserve">, </w:t>
      </w:r>
      <w:r>
        <w:rPr>
          <w:sz w:val="24"/>
          <w:szCs w:val="24"/>
          <w:lang w:val="el-GR"/>
        </w:rPr>
        <w:t xml:space="preserve">όπου το καθένα περιέχει ένα </w:t>
      </w:r>
      <w:r>
        <w:rPr>
          <w:sz w:val="24"/>
          <w:szCs w:val="24"/>
        </w:rPr>
        <w:t>constructor</w:t>
      </w:r>
      <w:r w:rsidRPr="00607382">
        <w:rPr>
          <w:sz w:val="24"/>
          <w:szCs w:val="24"/>
          <w:lang w:val="el-GR"/>
        </w:rPr>
        <w:t xml:space="preserve"> </w:t>
      </w:r>
      <w:r>
        <w:rPr>
          <w:sz w:val="24"/>
          <w:szCs w:val="24"/>
          <w:lang w:val="el-GR"/>
        </w:rPr>
        <w:t>με τις αρχικές ενέργειες  που θα γίνουν κατά την δημιουργία ενός στιγμιότυπου, καθώς και ότι επιπλέον</w:t>
      </w:r>
      <w:r w:rsidR="00CD49B7">
        <w:rPr>
          <w:sz w:val="24"/>
          <w:szCs w:val="24"/>
          <w:lang w:val="el-GR"/>
        </w:rPr>
        <w:tab/>
      </w:r>
      <w:r>
        <w:rPr>
          <w:sz w:val="24"/>
          <w:szCs w:val="24"/>
          <w:lang w:val="el-GR"/>
        </w:rPr>
        <w:t>μεθόδους θέλουμε να προσθέσουμε στην εφαρμογή μας.</w:t>
      </w:r>
    </w:p>
    <w:p w14:paraId="5DF55ADF" w14:textId="77777777" w:rsidR="001B08C2" w:rsidRDefault="00E51231" w:rsidP="00641961">
      <w:pPr>
        <w:jc w:val="both"/>
        <w:rPr>
          <w:sz w:val="16"/>
          <w:szCs w:val="24"/>
          <w:lang w:val="el-GR"/>
        </w:rPr>
      </w:pPr>
      <w:r w:rsidRPr="00CD49B7">
        <w:rPr>
          <w:sz w:val="24"/>
          <w:szCs w:val="24"/>
          <w:lang w:val="el-GR"/>
        </w:rPr>
        <w:t xml:space="preserve">    </w:t>
      </w:r>
      <w:r>
        <w:rPr>
          <w:sz w:val="24"/>
          <w:szCs w:val="24"/>
          <w:lang w:val="el-GR"/>
        </w:rPr>
        <w:t xml:space="preserve">   </w:t>
      </w:r>
      <w:r>
        <w:rPr>
          <w:sz w:val="24"/>
          <w:szCs w:val="24"/>
          <w:lang w:val="el-GR"/>
        </w:rPr>
        <w:tab/>
      </w:r>
      <w:r>
        <w:rPr>
          <w:sz w:val="24"/>
          <w:szCs w:val="24"/>
          <w:lang w:val="el-GR"/>
        </w:rPr>
        <w:tab/>
      </w:r>
      <w:r>
        <w:rPr>
          <w:sz w:val="24"/>
          <w:szCs w:val="24"/>
          <w:lang w:val="el-GR"/>
        </w:rPr>
        <w:tab/>
      </w:r>
      <w:r>
        <w:rPr>
          <w:sz w:val="24"/>
          <w:szCs w:val="24"/>
          <w:lang w:val="el-GR"/>
        </w:rPr>
        <w:tab/>
      </w:r>
      <w:r>
        <w:rPr>
          <w:sz w:val="24"/>
          <w:szCs w:val="24"/>
          <w:lang w:val="el-GR"/>
        </w:rPr>
        <w:tab/>
      </w:r>
      <w:r w:rsidRPr="00B63BAB">
        <w:rPr>
          <w:sz w:val="24"/>
          <w:szCs w:val="24"/>
          <w:lang w:val="el-GR"/>
        </w:rPr>
        <w:tab/>
      </w:r>
      <w:r w:rsidRPr="00B63BAB">
        <w:rPr>
          <w:sz w:val="24"/>
          <w:szCs w:val="24"/>
          <w:lang w:val="el-GR"/>
        </w:rPr>
        <w:tab/>
      </w:r>
      <w:r w:rsidRPr="00B63BAB">
        <w:rPr>
          <w:sz w:val="24"/>
          <w:szCs w:val="24"/>
          <w:lang w:val="el-GR"/>
        </w:rPr>
        <w:tab/>
      </w:r>
      <w:r w:rsidRPr="00B63BAB">
        <w:rPr>
          <w:sz w:val="24"/>
          <w:szCs w:val="24"/>
          <w:lang w:val="el-GR"/>
        </w:rPr>
        <w:tab/>
      </w:r>
      <w:r>
        <w:rPr>
          <w:sz w:val="16"/>
          <w:szCs w:val="24"/>
          <w:lang w:val="el-GR"/>
        </w:rPr>
        <w:t xml:space="preserve">Εικόνα 6.1 </w:t>
      </w:r>
      <w:r w:rsidRPr="00CD49B7">
        <w:rPr>
          <w:sz w:val="16"/>
          <w:szCs w:val="24"/>
          <w:lang w:val="el-GR"/>
        </w:rPr>
        <w:t xml:space="preserve">: </w:t>
      </w:r>
      <w:r>
        <w:rPr>
          <w:sz w:val="16"/>
          <w:szCs w:val="24"/>
          <w:lang w:val="el-GR"/>
        </w:rPr>
        <w:t>Δομή αρχείων εφαρμογής</w:t>
      </w:r>
    </w:p>
    <w:p w14:paraId="28AC150C" w14:textId="77777777" w:rsidR="00E51231" w:rsidRDefault="00E51231" w:rsidP="00641961">
      <w:pPr>
        <w:jc w:val="both"/>
        <w:rPr>
          <w:sz w:val="16"/>
          <w:szCs w:val="24"/>
          <w:lang w:val="el-GR"/>
        </w:rPr>
      </w:pPr>
    </w:p>
    <w:p w14:paraId="6CB046BF" w14:textId="77777777" w:rsidR="00E51231" w:rsidRPr="004D05D6" w:rsidDel="004D05D6" w:rsidRDefault="00E51231">
      <w:pPr>
        <w:pStyle w:val="2"/>
        <w:rPr>
          <w:del w:id="1330" w:author="Gladiator Gladiator" w:date="2018-05-23T20:47:00Z"/>
          <w:sz w:val="28"/>
          <w:lang w:val="el-GR"/>
          <w:rPrChange w:id="1331" w:author="Gladiator Gladiator" w:date="2018-05-23T20:47:00Z">
            <w:rPr>
              <w:del w:id="1332" w:author="Gladiator Gladiator" w:date="2018-05-23T20:47:00Z"/>
              <w:lang w:val="el-GR"/>
            </w:rPr>
          </w:rPrChange>
        </w:rPr>
        <w:pPrChange w:id="1333" w:author="Gladiator Gladiator" w:date="2018-05-23T20:47:00Z">
          <w:pPr>
            <w:jc w:val="both"/>
          </w:pPr>
        </w:pPrChange>
      </w:pPr>
    </w:p>
    <w:p w14:paraId="419701FA" w14:textId="77777777" w:rsidR="001B08C2" w:rsidRPr="004D05D6" w:rsidDel="004D05D6" w:rsidRDefault="001B08C2">
      <w:pPr>
        <w:pStyle w:val="2"/>
        <w:rPr>
          <w:del w:id="1334" w:author="Gladiator Gladiator" w:date="2018-05-23T20:47:00Z"/>
          <w:color w:val="5B9BD5" w:themeColor="accent1"/>
          <w:sz w:val="32"/>
          <w:u w:val="single"/>
          <w:lang w:val="el-GR"/>
          <w:rPrChange w:id="1335" w:author="Gladiator Gladiator" w:date="2018-05-23T20:47:00Z">
            <w:rPr>
              <w:del w:id="1336" w:author="Gladiator Gladiator" w:date="2018-05-23T20:47:00Z"/>
              <w:color w:val="5B9BD5" w:themeColor="accent1"/>
              <w:sz w:val="28"/>
              <w:u w:val="single"/>
              <w:lang w:val="el-GR"/>
            </w:rPr>
          </w:rPrChange>
        </w:rPr>
        <w:pPrChange w:id="1337" w:author="Gladiator Gladiator" w:date="2018-05-23T20:47:00Z">
          <w:pPr>
            <w:jc w:val="both"/>
          </w:pPr>
        </w:pPrChange>
      </w:pPr>
    </w:p>
    <w:p w14:paraId="59339F92" w14:textId="77777777" w:rsidR="001B08C2" w:rsidRPr="004D05D6" w:rsidRDefault="00AB1522">
      <w:pPr>
        <w:pStyle w:val="2"/>
        <w:rPr>
          <w:color w:val="5B9BD5" w:themeColor="accent1"/>
          <w:sz w:val="32"/>
          <w:u w:val="single"/>
          <w:lang w:val="el-GR"/>
          <w:rPrChange w:id="1338" w:author="Gladiator Gladiator" w:date="2018-05-23T20:47:00Z">
            <w:rPr>
              <w:color w:val="5B9BD5" w:themeColor="accent1"/>
              <w:sz w:val="28"/>
              <w:u w:val="single"/>
              <w:lang w:val="el-GR"/>
            </w:rPr>
          </w:rPrChange>
        </w:rPr>
        <w:pPrChange w:id="1339" w:author="Gladiator Gladiator" w:date="2018-05-23T20:47:00Z">
          <w:pPr>
            <w:jc w:val="both"/>
          </w:pPr>
        </w:pPrChange>
      </w:pPr>
      <w:r w:rsidRPr="004D05D6">
        <w:rPr>
          <w:color w:val="5B9BD5" w:themeColor="accent1"/>
          <w:sz w:val="32"/>
          <w:u w:val="single"/>
          <w:lang w:val="el-GR"/>
          <w:rPrChange w:id="1340" w:author="Gladiator Gladiator" w:date="2018-05-23T20:47:00Z">
            <w:rPr>
              <w:color w:val="5B9BD5" w:themeColor="accent1"/>
              <w:sz w:val="28"/>
              <w:u w:val="single"/>
              <w:lang w:val="el-GR"/>
            </w:rPr>
          </w:rPrChange>
        </w:rPr>
        <w:t>6.3 Δομή Εφαρμογής</w:t>
      </w:r>
    </w:p>
    <w:p w14:paraId="2C7D9662" w14:textId="1745FA72" w:rsidR="00AB1522" w:rsidDel="00A05FC3" w:rsidRDefault="00D01061" w:rsidP="00AB1522">
      <w:pPr>
        <w:ind w:firstLine="180"/>
        <w:jc w:val="both"/>
        <w:rPr>
          <w:del w:id="1341" w:author="goumop" w:date="2018-05-29T14:35:00Z"/>
          <w:sz w:val="24"/>
          <w:szCs w:val="24"/>
          <w:lang w:val="el-GR"/>
        </w:rPr>
      </w:pPr>
      <w:r>
        <w:rPr>
          <w:sz w:val="24"/>
          <w:szCs w:val="24"/>
          <w:lang w:val="el-GR"/>
        </w:rPr>
        <w:t xml:space="preserve">Όπως φαίνεται και από την </w:t>
      </w:r>
      <w:del w:id="1342" w:author="goumop" w:date="2018-05-29T14:32:00Z">
        <w:r w:rsidDel="00D41A96">
          <w:rPr>
            <w:sz w:val="24"/>
            <w:szCs w:val="24"/>
            <w:lang w:val="el-GR"/>
          </w:rPr>
          <w:delText>εικόνα</w:delText>
        </w:r>
      </w:del>
      <w:ins w:id="1343" w:author="goumop" w:date="2018-05-29T14:32:00Z">
        <w:r w:rsidR="00D41A96">
          <w:rPr>
            <w:sz w:val="24"/>
            <w:szCs w:val="24"/>
            <w:lang w:val="el-GR"/>
          </w:rPr>
          <w:t>Εικόνα</w:t>
        </w:r>
      </w:ins>
      <w:r>
        <w:rPr>
          <w:sz w:val="24"/>
          <w:szCs w:val="24"/>
          <w:lang w:val="el-GR"/>
        </w:rPr>
        <w:t xml:space="preserve"> 6.1</w:t>
      </w:r>
      <w:del w:id="1344" w:author="goumop" w:date="2018-05-29T15:12:00Z">
        <w:r w:rsidDel="002A2F1B">
          <w:rPr>
            <w:sz w:val="24"/>
            <w:szCs w:val="24"/>
            <w:lang w:val="el-GR"/>
          </w:rPr>
          <w:delText xml:space="preserve"> ,</w:delText>
        </w:r>
      </w:del>
      <w:ins w:id="1345" w:author="goumop" w:date="2018-05-29T15:12:00Z">
        <w:r w:rsidR="002A2F1B">
          <w:rPr>
            <w:sz w:val="24"/>
            <w:szCs w:val="24"/>
            <w:lang w:val="el-GR"/>
          </w:rPr>
          <w:t xml:space="preserve">, </w:t>
        </w:r>
      </w:ins>
      <w:r>
        <w:rPr>
          <w:sz w:val="24"/>
          <w:szCs w:val="24"/>
          <w:lang w:val="el-GR"/>
        </w:rPr>
        <w:t xml:space="preserve"> μερικά σημαντικά αρχεία της εφαρμογής είναι</w:t>
      </w:r>
      <w:r w:rsidRPr="00D01061">
        <w:rPr>
          <w:sz w:val="24"/>
          <w:szCs w:val="24"/>
          <w:lang w:val="el-GR"/>
        </w:rPr>
        <w:t xml:space="preserve"> :</w:t>
      </w:r>
    </w:p>
    <w:p w14:paraId="68FEE81E" w14:textId="77777777" w:rsidR="00910455" w:rsidRDefault="00910455">
      <w:pPr>
        <w:ind w:firstLine="180"/>
        <w:jc w:val="both"/>
        <w:rPr>
          <w:sz w:val="24"/>
          <w:szCs w:val="24"/>
          <w:lang w:val="el-GR"/>
        </w:rPr>
      </w:pPr>
    </w:p>
    <w:p w14:paraId="161BC1C9" w14:textId="35A3E56C" w:rsidR="00D01061" w:rsidRDefault="00A876F1" w:rsidP="008C21F5">
      <w:pPr>
        <w:pStyle w:val="a6"/>
        <w:numPr>
          <w:ilvl w:val="0"/>
          <w:numId w:val="28"/>
        </w:numPr>
        <w:ind w:left="360"/>
        <w:jc w:val="both"/>
        <w:rPr>
          <w:sz w:val="24"/>
          <w:szCs w:val="24"/>
          <w:lang w:val="el-GR"/>
        </w:rPr>
      </w:pPr>
      <w:r>
        <w:rPr>
          <w:sz w:val="24"/>
          <w:szCs w:val="24"/>
        </w:rPr>
        <w:t>a</w:t>
      </w:r>
      <w:r w:rsidR="00D01061" w:rsidRPr="00D01061">
        <w:rPr>
          <w:sz w:val="24"/>
          <w:szCs w:val="24"/>
        </w:rPr>
        <w:t>pp</w:t>
      </w:r>
      <w:r w:rsidR="00D01061" w:rsidRPr="00D01061">
        <w:rPr>
          <w:sz w:val="24"/>
          <w:szCs w:val="24"/>
          <w:lang w:val="el-GR"/>
        </w:rPr>
        <w:t xml:space="preserve"> &gt;</w:t>
      </w:r>
      <w:r w:rsidR="00D01061" w:rsidRPr="00D01061">
        <w:rPr>
          <w:sz w:val="24"/>
          <w:szCs w:val="24"/>
        </w:rPr>
        <w:t>src</w:t>
      </w:r>
      <w:r w:rsidR="00D01061" w:rsidRPr="00D01061">
        <w:rPr>
          <w:sz w:val="24"/>
          <w:szCs w:val="24"/>
          <w:lang w:val="el-GR"/>
        </w:rPr>
        <w:t xml:space="preserve"> &gt;</w:t>
      </w:r>
      <w:r w:rsidR="00D01061" w:rsidRPr="00D01061">
        <w:rPr>
          <w:sz w:val="24"/>
          <w:szCs w:val="24"/>
        </w:rPr>
        <w:t>res</w:t>
      </w:r>
      <w:r w:rsidR="00D01061" w:rsidRPr="00D01061">
        <w:rPr>
          <w:sz w:val="24"/>
          <w:szCs w:val="24"/>
          <w:lang w:val="el-GR"/>
        </w:rPr>
        <w:t xml:space="preserve"> &gt;</w:t>
      </w:r>
      <w:r w:rsidR="00D01061" w:rsidRPr="00D01061">
        <w:rPr>
          <w:sz w:val="24"/>
          <w:szCs w:val="24"/>
          <w:u w:val="single"/>
        </w:rPr>
        <w:t>AndroidManifest</w:t>
      </w:r>
      <w:r w:rsidR="00D01061" w:rsidRPr="00D01061">
        <w:rPr>
          <w:sz w:val="24"/>
          <w:szCs w:val="24"/>
          <w:lang w:val="el-GR"/>
        </w:rPr>
        <w:t xml:space="preserve"> : </w:t>
      </w:r>
      <w:r w:rsidR="00D01061">
        <w:rPr>
          <w:sz w:val="24"/>
          <w:szCs w:val="24"/>
          <w:lang w:val="el-GR"/>
        </w:rPr>
        <w:t>Ένα</w:t>
      </w:r>
      <w:r w:rsidR="00D01061" w:rsidRPr="00D01061">
        <w:rPr>
          <w:sz w:val="24"/>
          <w:szCs w:val="24"/>
          <w:lang w:val="el-GR"/>
        </w:rPr>
        <w:t xml:space="preserve"> </w:t>
      </w:r>
      <w:r w:rsidR="00D01061">
        <w:rPr>
          <w:sz w:val="24"/>
          <w:szCs w:val="24"/>
          <w:lang w:val="el-GR"/>
        </w:rPr>
        <w:t xml:space="preserve">αρχείο που περιέχει γενικές πληροφορίες για την εφαρμογή, όπως το όνομά της, την έκδοση </w:t>
      </w:r>
      <w:r w:rsidR="00D01061">
        <w:rPr>
          <w:sz w:val="24"/>
          <w:szCs w:val="24"/>
        </w:rPr>
        <w:t>android</w:t>
      </w:r>
      <w:r w:rsidR="00D01061">
        <w:rPr>
          <w:sz w:val="24"/>
          <w:szCs w:val="24"/>
          <w:lang w:val="el-GR"/>
        </w:rPr>
        <w:t>, τα δικαιώματα(</w:t>
      </w:r>
      <w:del w:id="1346" w:author="Gladiator Gladiator" w:date="2018-05-23T01:56:00Z">
        <w:r w:rsidR="00D01061" w:rsidDel="00321F3A">
          <w:rPr>
            <w:sz w:val="24"/>
            <w:szCs w:val="24"/>
            <w:lang w:val="el-GR"/>
          </w:rPr>
          <w:delText>εικόνα</w:delText>
        </w:r>
      </w:del>
      <w:ins w:id="1347" w:author="Gladiator Gladiator" w:date="2018-05-23T01:56:00Z">
        <w:r w:rsidR="00321F3A">
          <w:rPr>
            <w:sz w:val="24"/>
            <w:szCs w:val="24"/>
            <w:lang w:val="el-GR"/>
          </w:rPr>
          <w:t>Εικόνα</w:t>
        </w:r>
      </w:ins>
      <w:r w:rsidR="00D01061">
        <w:rPr>
          <w:sz w:val="24"/>
          <w:szCs w:val="24"/>
          <w:lang w:val="el-GR"/>
        </w:rPr>
        <w:t xml:space="preserve"> 6.</w:t>
      </w:r>
      <w:r w:rsidR="00D01061" w:rsidRPr="00D01061">
        <w:rPr>
          <w:sz w:val="24"/>
          <w:szCs w:val="24"/>
          <w:lang w:val="el-GR"/>
        </w:rPr>
        <w:t>2)</w:t>
      </w:r>
      <w:r w:rsidR="00D01061">
        <w:rPr>
          <w:sz w:val="24"/>
          <w:szCs w:val="24"/>
          <w:lang w:val="el-GR"/>
        </w:rPr>
        <w:t xml:space="preserve"> που έχει και άλλα</w:t>
      </w:r>
      <w:r w:rsidR="00D01061" w:rsidRPr="00D01061">
        <w:rPr>
          <w:sz w:val="24"/>
          <w:szCs w:val="24"/>
          <w:lang w:val="el-GR"/>
        </w:rPr>
        <w:t xml:space="preserve"> (</w:t>
      </w:r>
      <w:r w:rsidR="00D01061">
        <w:rPr>
          <w:sz w:val="24"/>
          <w:szCs w:val="24"/>
          <w:lang w:val="el-GR"/>
        </w:rPr>
        <w:t xml:space="preserve">βλέπε </w:t>
      </w:r>
      <w:del w:id="1348" w:author="goumop" w:date="2018-05-29T14:35:00Z">
        <w:r w:rsidR="00D01061" w:rsidDel="00A05FC3">
          <w:rPr>
            <w:sz w:val="24"/>
            <w:szCs w:val="24"/>
            <w:lang w:val="el-GR"/>
          </w:rPr>
          <w:delText>ενότητα</w:delText>
        </w:r>
      </w:del>
      <w:ins w:id="1349" w:author="goumop" w:date="2018-05-29T14:35:00Z">
        <w:r w:rsidR="00A05FC3">
          <w:rPr>
            <w:sz w:val="24"/>
            <w:szCs w:val="24"/>
            <w:lang w:val="el-GR"/>
          </w:rPr>
          <w:t>Ενότητα</w:t>
        </w:r>
      </w:ins>
      <w:r w:rsidR="00D01061">
        <w:rPr>
          <w:sz w:val="24"/>
          <w:szCs w:val="24"/>
          <w:lang w:val="el-GR"/>
        </w:rPr>
        <w:t xml:space="preserve"> </w:t>
      </w:r>
      <w:r w:rsidR="00D01061" w:rsidRPr="00D01061">
        <w:rPr>
          <w:sz w:val="24"/>
          <w:szCs w:val="24"/>
          <w:lang w:val="el-GR"/>
        </w:rPr>
        <w:t>4.5)</w:t>
      </w:r>
    </w:p>
    <w:p w14:paraId="41E5EB4D" w14:textId="77777777" w:rsidR="00D01061" w:rsidRDefault="00AD1DD6" w:rsidP="008C21F5">
      <w:pPr>
        <w:pStyle w:val="a6"/>
        <w:tabs>
          <w:tab w:val="left" w:pos="1080"/>
        </w:tabs>
        <w:ind w:left="360"/>
        <w:rPr>
          <w:sz w:val="24"/>
          <w:szCs w:val="24"/>
          <w:lang w:val="el-GR"/>
        </w:rPr>
      </w:pPr>
      <w:r>
        <w:rPr>
          <w:sz w:val="24"/>
          <w:szCs w:val="24"/>
          <w:lang w:val="el-GR"/>
        </w:rPr>
        <w:pict w14:anchorId="5B3D0C33">
          <v:shape id="_x0000_i1040" type="#_x0000_t75" style="width:411.8pt;height:80.4pt">
            <v:imagedata r:id="rId63" o:title="permissions"/>
          </v:shape>
        </w:pict>
      </w:r>
    </w:p>
    <w:p w14:paraId="2C80B40D" w14:textId="77777777" w:rsidR="00D01061" w:rsidRDefault="00D01061" w:rsidP="008C21F5">
      <w:pPr>
        <w:pStyle w:val="a6"/>
        <w:ind w:left="360"/>
        <w:jc w:val="center"/>
        <w:rPr>
          <w:sz w:val="16"/>
          <w:szCs w:val="24"/>
          <w:lang w:val="el-GR"/>
        </w:rPr>
      </w:pPr>
      <w:r>
        <w:rPr>
          <w:sz w:val="16"/>
          <w:szCs w:val="24"/>
          <w:lang w:val="el-GR"/>
        </w:rPr>
        <w:t xml:space="preserve">Εικόνα 6.2 </w:t>
      </w:r>
      <w:r>
        <w:rPr>
          <w:sz w:val="16"/>
          <w:szCs w:val="24"/>
        </w:rPr>
        <w:t xml:space="preserve">: </w:t>
      </w:r>
      <w:r>
        <w:rPr>
          <w:sz w:val="16"/>
          <w:szCs w:val="24"/>
          <w:lang w:val="el-GR"/>
        </w:rPr>
        <w:t>Δικαιώματα εφαρμογής</w:t>
      </w:r>
    </w:p>
    <w:p w14:paraId="608830B6" w14:textId="77777777" w:rsidR="00A876F1" w:rsidRPr="00A876F1" w:rsidRDefault="00A876F1" w:rsidP="008C21F5">
      <w:pPr>
        <w:pStyle w:val="a6"/>
        <w:ind w:left="360"/>
        <w:jc w:val="both"/>
        <w:rPr>
          <w:sz w:val="24"/>
          <w:szCs w:val="24"/>
          <w:lang w:val="el-GR"/>
        </w:rPr>
      </w:pPr>
    </w:p>
    <w:p w14:paraId="63C195B9" w14:textId="77777777" w:rsidR="00A876F1" w:rsidRDefault="00A876F1" w:rsidP="008C21F5">
      <w:pPr>
        <w:pStyle w:val="a6"/>
        <w:numPr>
          <w:ilvl w:val="0"/>
          <w:numId w:val="28"/>
        </w:numPr>
        <w:ind w:left="360"/>
        <w:jc w:val="both"/>
        <w:rPr>
          <w:sz w:val="24"/>
          <w:szCs w:val="24"/>
          <w:lang w:val="el-GR"/>
        </w:rPr>
      </w:pPr>
      <w:proofErr w:type="gramStart"/>
      <w:r>
        <w:rPr>
          <w:sz w:val="24"/>
          <w:szCs w:val="24"/>
        </w:rPr>
        <w:t>app</w:t>
      </w:r>
      <w:proofErr w:type="gramEnd"/>
      <w:r w:rsidRPr="00A876F1">
        <w:rPr>
          <w:sz w:val="24"/>
          <w:szCs w:val="24"/>
          <w:lang w:val="el-GR"/>
        </w:rPr>
        <w:t xml:space="preserve"> &gt;</w:t>
      </w:r>
      <w:r>
        <w:rPr>
          <w:sz w:val="24"/>
          <w:szCs w:val="24"/>
        </w:rPr>
        <w:t>libs</w:t>
      </w:r>
      <w:r w:rsidRPr="00A876F1">
        <w:rPr>
          <w:sz w:val="24"/>
          <w:szCs w:val="24"/>
          <w:lang w:val="el-GR"/>
        </w:rPr>
        <w:t xml:space="preserve"> &gt;</w:t>
      </w:r>
      <w:r w:rsidRPr="00A876F1">
        <w:rPr>
          <w:sz w:val="24"/>
          <w:szCs w:val="24"/>
          <w:u w:val="single"/>
        </w:rPr>
        <w:t>HxMBT</w:t>
      </w:r>
      <w:r w:rsidRPr="00A876F1">
        <w:rPr>
          <w:sz w:val="24"/>
          <w:szCs w:val="24"/>
          <w:u w:val="single"/>
          <w:lang w:val="el-GR"/>
        </w:rPr>
        <w:t>.</w:t>
      </w:r>
      <w:r w:rsidRPr="00A876F1">
        <w:rPr>
          <w:sz w:val="24"/>
          <w:szCs w:val="24"/>
          <w:u w:val="single"/>
        </w:rPr>
        <w:t>jar</w:t>
      </w:r>
      <w:r w:rsidRPr="00A876F1">
        <w:rPr>
          <w:sz w:val="24"/>
          <w:szCs w:val="24"/>
          <w:lang w:val="el-GR"/>
        </w:rPr>
        <w:t xml:space="preserve">: </w:t>
      </w:r>
      <w:r>
        <w:rPr>
          <w:sz w:val="24"/>
          <w:szCs w:val="24"/>
          <w:lang w:val="el-GR"/>
        </w:rPr>
        <w:t xml:space="preserve">Μια βιβλιοθήκη που μας παρέχει η </w:t>
      </w:r>
      <w:r>
        <w:rPr>
          <w:sz w:val="24"/>
          <w:szCs w:val="24"/>
        </w:rPr>
        <w:t>Zephyr</w:t>
      </w:r>
      <w:r w:rsidRPr="00A876F1">
        <w:rPr>
          <w:sz w:val="24"/>
          <w:szCs w:val="24"/>
          <w:lang w:val="el-GR"/>
        </w:rPr>
        <w:t xml:space="preserve"> </w:t>
      </w:r>
      <w:r>
        <w:rPr>
          <w:sz w:val="24"/>
          <w:szCs w:val="24"/>
          <w:lang w:val="el-GR"/>
        </w:rPr>
        <w:t>ώστε να μπορέσουμε να έχουμε πρόσβαση στον αισθητήρα.</w:t>
      </w:r>
    </w:p>
    <w:p w14:paraId="1499D1B8" w14:textId="77777777" w:rsidR="00910455" w:rsidRDefault="00910455" w:rsidP="00910455">
      <w:pPr>
        <w:pStyle w:val="a6"/>
        <w:ind w:left="360"/>
        <w:jc w:val="both"/>
        <w:rPr>
          <w:sz w:val="24"/>
          <w:szCs w:val="24"/>
          <w:lang w:val="el-GR"/>
        </w:rPr>
      </w:pPr>
    </w:p>
    <w:p w14:paraId="6C0F4ED1" w14:textId="4BE8E27B" w:rsidR="00910455" w:rsidRDefault="00A876F1" w:rsidP="00910455">
      <w:pPr>
        <w:pStyle w:val="a6"/>
        <w:numPr>
          <w:ilvl w:val="0"/>
          <w:numId w:val="28"/>
        </w:numPr>
        <w:ind w:left="360"/>
        <w:jc w:val="both"/>
        <w:rPr>
          <w:sz w:val="24"/>
          <w:szCs w:val="24"/>
          <w:lang w:val="el-GR"/>
        </w:rPr>
      </w:pPr>
      <w:r>
        <w:rPr>
          <w:sz w:val="24"/>
          <w:szCs w:val="24"/>
        </w:rPr>
        <w:t>App</w:t>
      </w:r>
      <w:r w:rsidRPr="00A06A68">
        <w:rPr>
          <w:sz w:val="24"/>
          <w:szCs w:val="24"/>
          <w:lang w:val="el-GR"/>
        </w:rPr>
        <w:t xml:space="preserve"> &gt;</w:t>
      </w:r>
      <w:r>
        <w:rPr>
          <w:sz w:val="24"/>
          <w:szCs w:val="24"/>
        </w:rPr>
        <w:t>src</w:t>
      </w:r>
      <w:r w:rsidRPr="00A06A68">
        <w:rPr>
          <w:sz w:val="24"/>
          <w:szCs w:val="24"/>
          <w:lang w:val="el-GR"/>
        </w:rPr>
        <w:t xml:space="preserve"> &gt;</w:t>
      </w:r>
      <w:r w:rsidRPr="00A06A68">
        <w:rPr>
          <w:sz w:val="24"/>
          <w:szCs w:val="24"/>
        </w:rPr>
        <w:t>java</w:t>
      </w:r>
      <w:r w:rsidRPr="00A06A68">
        <w:rPr>
          <w:sz w:val="24"/>
          <w:szCs w:val="24"/>
          <w:lang w:val="el-GR"/>
        </w:rPr>
        <w:t xml:space="preserve"> &gt; </w:t>
      </w:r>
      <w:r w:rsidR="00A06A68" w:rsidRPr="00A06A68">
        <w:rPr>
          <w:sz w:val="24"/>
          <w:szCs w:val="24"/>
          <w:u w:val="single"/>
        </w:rPr>
        <w:t>Activities</w:t>
      </w:r>
      <w:r w:rsidR="00A06A68" w:rsidRPr="00A06A68">
        <w:rPr>
          <w:sz w:val="24"/>
          <w:szCs w:val="24"/>
          <w:lang w:val="el-GR"/>
        </w:rPr>
        <w:t xml:space="preserve">: </w:t>
      </w:r>
      <w:r w:rsidR="00A06A68">
        <w:rPr>
          <w:sz w:val="24"/>
          <w:szCs w:val="24"/>
          <w:lang w:val="el-GR"/>
        </w:rPr>
        <w:t>Αρχεία</w:t>
      </w:r>
      <w:r w:rsidR="00A06A68" w:rsidRPr="00A06A68">
        <w:rPr>
          <w:sz w:val="24"/>
          <w:szCs w:val="24"/>
          <w:lang w:val="el-GR"/>
        </w:rPr>
        <w:t xml:space="preserve"> </w:t>
      </w:r>
      <w:r w:rsidR="00A06A68">
        <w:rPr>
          <w:sz w:val="24"/>
          <w:szCs w:val="24"/>
        </w:rPr>
        <w:t>java</w:t>
      </w:r>
      <w:r w:rsidR="00A06A68" w:rsidRPr="00A06A68">
        <w:rPr>
          <w:sz w:val="24"/>
          <w:szCs w:val="24"/>
          <w:lang w:val="el-GR"/>
        </w:rPr>
        <w:t xml:space="preserve"> </w:t>
      </w:r>
      <w:r w:rsidR="00A06A68">
        <w:rPr>
          <w:sz w:val="24"/>
          <w:szCs w:val="24"/>
          <w:lang w:val="el-GR"/>
        </w:rPr>
        <w:t>που περιέχουν τις λειτουργίες της εφαρμογής. Αφορούν τις λειτουργίες και τις αντιδράσεις της εφαρμογής σε κάθε επιλογή του χρήστη στην οθόνη</w:t>
      </w:r>
      <w:ins w:id="1350" w:author="goumop" w:date="2018-05-29T14:36:00Z">
        <w:r w:rsidR="00A05FC3">
          <w:rPr>
            <w:sz w:val="24"/>
            <w:szCs w:val="24"/>
            <w:lang w:val="el-GR"/>
          </w:rPr>
          <w:t xml:space="preserve"> </w:t>
        </w:r>
      </w:ins>
      <w:r w:rsidR="00A06A68">
        <w:rPr>
          <w:sz w:val="24"/>
          <w:szCs w:val="24"/>
          <w:lang w:val="el-GR"/>
        </w:rPr>
        <w:t xml:space="preserve">(βλέπε </w:t>
      </w:r>
      <w:del w:id="1351" w:author="goumop" w:date="2018-05-29T14:35:00Z">
        <w:r w:rsidR="00A06A68" w:rsidDel="00A05FC3">
          <w:rPr>
            <w:sz w:val="24"/>
            <w:szCs w:val="24"/>
            <w:lang w:val="el-GR"/>
          </w:rPr>
          <w:delText>ενότητα</w:delText>
        </w:r>
      </w:del>
      <w:ins w:id="1352" w:author="goumop" w:date="2018-05-29T14:35:00Z">
        <w:r w:rsidR="00A05FC3">
          <w:rPr>
            <w:sz w:val="24"/>
            <w:szCs w:val="24"/>
            <w:lang w:val="el-GR"/>
          </w:rPr>
          <w:t>Ενότητα</w:t>
        </w:r>
      </w:ins>
      <w:r w:rsidR="00F5237D" w:rsidRPr="00F5237D">
        <w:rPr>
          <w:sz w:val="24"/>
          <w:szCs w:val="24"/>
          <w:lang w:val="el-GR"/>
        </w:rPr>
        <w:t xml:space="preserve"> 6.5</w:t>
      </w:r>
      <w:r w:rsidR="00A06A68">
        <w:rPr>
          <w:sz w:val="24"/>
          <w:szCs w:val="24"/>
          <w:lang w:val="el-GR"/>
        </w:rPr>
        <w:t>).</w:t>
      </w:r>
    </w:p>
    <w:p w14:paraId="224F9300" w14:textId="77777777" w:rsidR="00910455" w:rsidRPr="00910455" w:rsidDel="002B08BA" w:rsidRDefault="00910455" w:rsidP="00910455">
      <w:pPr>
        <w:pStyle w:val="a6"/>
        <w:rPr>
          <w:del w:id="1353" w:author="goumop" w:date="2018-05-21T18:37:00Z"/>
          <w:sz w:val="24"/>
          <w:szCs w:val="24"/>
          <w:lang w:val="el-GR"/>
        </w:rPr>
      </w:pPr>
    </w:p>
    <w:p w14:paraId="61C73034" w14:textId="77777777" w:rsidR="00910455" w:rsidRPr="00910455" w:rsidRDefault="00910455" w:rsidP="00910455">
      <w:pPr>
        <w:pStyle w:val="a6"/>
        <w:ind w:left="360"/>
        <w:jc w:val="both"/>
        <w:rPr>
          <w:sz w:val="24"/>
          <w:szCs w:val="24"/>
          <w:lang w:val="el-GR"/>
        </w:rPr>
      </w:pPr>
    </w:p>
    <w:p w14:paraId="3191267D" w14:textId="77777777" w:rsidR="00A06A68" w:rsidRPr="00910455" w:rsidRDefault="002041C1" w:rsidP="00F5237D">
      <w:pPr>
        <w:pStyle w:val="a6"/>
        <w:numPr>
          <w:ilvl w:val="0"/>
          <w:numId w:val="31"/>
        </w:numPr>
        <w:ind w:left="360"/>
        <w:jc w:val="both"/>
        <w:rPr>
          <w:sz w:val="28"/>
          <w:szCs w:val="24"/>
          <w:u w:val="single"/>
          <w:lang w:val="el-GR"/>
        </w:rPr>
      </w:pPr>
      <w:r>
        <w:rPr>
          <w:sz w:val="24"/>
          <w:szCs w:val="24"/>
        </w:rPr>
        <w:t>app</w:t>
      </w:r>
      <w:r w:rsidRPr="002041C1">
        <w:rPr>
          <w:sz w:val="24"/>
          <w:szCs w:val="24"/>
          <w:lang w:val="el-GR"/>
        </w:rPr>
        <w:t xml:space="preserve"> &gt;</w:t>
      </w:r>
      <w:r>
        <w:rPr>
          <w:sz w:val="24"/>
          <w:szCs w:val="24"/>
        </w:rPr>
        <w:t>src</w:t>
      </w:r>
      <w:r w:rsidRPr="002041C1">
        <w:rPr>
          <w:sz w:val="24"/>
          <w:szCs w:val="24"/>
          <w:lang w:val="el-GR"/>
        </w:rPr>
        <w:t xml:space="preserve"> &gt; </w:t>
      </w:r>
      <w:r>
        <w:rPr>
          <w:sz w:val="24"/>
          <w:szCs w:val="24"/>
        </w:rPr>
        <w:t>main</w:t>
      </w:r>
      <w:r w:rsidRPr="002041C1">
        <w:rPr>
          <w:sz w:val="24"/>
          <w:szCs w:val="24"/>
          <w:lang w:val="el-GR"/>
        </w:rPr>
        <w:t xml:space="preserve"> &gt;</w:t>
      </w:r>
      <w:r>
        <w:rPr>
          <w:sz w:val="24"/>
          <w:szCs w:val="24"/>
        </w:rPr>
        <w:t>res</w:t>
      </w:r>
      <w:r w:rsidRPr="002041C1">
        <w:rPr>
          <w:sz w:val="24"/>
          <w:szCs w:val="24"/>
          <w:lang w:val="el-GR"/>
        </w:rPr>
        <w:t xml:space="preserve"> &gt;</w:t>
      </w:r>
      <w:r w:rsidRPr="002041C1">
        <w:rPr>
          <w:sz w:val="24"/>
          <w:szCs w:val="24"/>
          <w:u w:val="single"/>
        </w:rPr>
        <w:t>drawable</w:t>
      </w:r>
      <w:r w:rsidRPr="002041C1">
        <w:rPr>
          <w:sz w:val="24"/>
          <w:szCs w:val="24"/>
          <w:u w:val="single"/>
          <w:lang w:val="el-GR"/>
        </w:rPr>
        <w:t xml:space="preserve"> </w:t>
      </w:r>
      <w:r w:rsidRPr="002041C1">
        <w:rPr>
          <w:sz w:val="24"/>
          <w:szCs w:val="24"/>
          <w:lang w:val="el-GR"/>
        </w:rPr>
        <w:t xml:space="preserve">: </w:t>
      </w:r>
      <w:r>
        <w:rPr>
          <w:sz w:val="24"/>
          <w:szCs w:val="24"/>
          <w:lang w:val="el-GR"/>
        </w:rPr>
        <w:t>Περιέχει</w:t>
      </w:r>
      <w:r w:rsidRPr="002041C1">
        <w:rPr>
          <w:sz w:val="24"/>
          <w:szCs w:val="24"/>
          <w:lang w:val="el-GR"/>
        </w:rPr>
        <w:t xml:space="preserve"> </w:t>
      </w:r>
      <w:r>
        <w:rPr>
          <w:sz w:val="24"/>
          <w:szCs w:val="24"/>
          <w:lang w:val="el-GR"/>
        </w:rPr>
        <w:t>όλες τις εικόνε</w:t>
      </w:r>
      <w:r w:rsidR="00A06A68">
        <w:rPr>
          <w:sz w:val="24"/>
          <w:szCs w:val="24"/>
          <w:lang w:val="el-GR"/>
        </w:rPr>
        <w:t>ς/εικονίδια που χρησιμοποιούμε σε κάθε οθόνη της εφαρμογής</w:t>
      </w:r>
    </w:p>
    <w:p w14:paraId="287E5CF5" w14:textId="77777777" w:rsidR="00910455" w:rsidRPr="00F5237D" w:rsidRDefault="00910455" w:rsidP="00910455">
      <w:pPr>
        <w:pStyle w:val="a6"/>
        <w:ind w:left="360"/>
        <w:jc w:val="both"/>
        <w:rPr>
          <w:sz w:val="28"/>
          <w:szCs w:val="24"/>
          <w:u w:val="single"/>
          <w:lang w:val="el-GR"/>
        </w:rPr>
      </w:pPr>
    </w:p>
    <w:p w14:paraId="12C0EACA" w14:textId="22B8843D" w:rsidR="00A06A68" w:rsidRDefault="00A06A68" w:rsidP="00F5237D">
      <w:pPr>
        <w:pStyle w:val="a6"/>
        <w:numPr>
          <w:ilvl w:val="0"/>
          <w:numId w:val="31"/>
        </w:numPr>
        <w:ind w:left="360"/>
        <w:jc w:val="both"/>
        <w:rPr>
          <w:sz w:val="24"/>
          <w:szCs w:val="24"/>
          <w:lang w:val="el-GR"/>
        </w:rPr>
      </w:pPr>
      <w:r>
        <w:rPr>
          <w:sz w:val="24"/>
          <w:szCs w:val="24"/>
        </w:rPr>
        <w:t>App</w:t>
      </w:r>
      <w:r w:rsidRPr="00A06A68">
        <w:rPr>
          <w:sz w:val="24"/>
          <w:szCs w:val="24"/>
          <w:lang w:val="el-GR"/>
        </w:rPr>
        <w:t xml:space="preserve"> &gt;</w:t>
      </w:r>
      <w:r>
        <w:rPr>
          <w:sz w:val="24"/>
          <w:szCs w:val="24"/>
        </w:rPr>
        <w:t>src</w:t>
      </w:r>
      <w:r w:rsidRPr="00A06A68">
        <w:rPr>
          <w:sz w:val="24"/>
          <w:szCs w:val="24"/>
          <w:lang w:val="el-GR"/>
        </w:rPr>
        <w:t xml:space="preserve"> &gt; </w:t>
      </w:r>
      <w:r>
        <w:rPr>
          <w:sz w:val="24"/>
          <w:szCs w:val="24"/>
        </w:rPr>
        <w:t>main</w:t>
      </w:r>
      <w:r w:rsidRPr="00A06A68">
        <w:rPr>
          <w:sz w:val="24"/>
          <w:szCs w:val="24"/>
          <w:lang w:val="el-GR"/>
        </w:rPr>
        <w:t xml:space="preserve"> &gt;</w:t>
      </w:r>
      <w:r>
        <w:rPr>
          <w:sz w:val="24"/>
          <w:szCs w:val="24"/>
        </w:rPr>
        <w:t>res</w:t>
      </w:r>
      <w:r w:rsidRPr="00A06A68">
        <w:rPr>
          <w:sz w:val="24"/>
          <w:szCs w:val="24"/>
          <w:lang w:val="el-GR"/>
        </w:rPr>
        <w:t xml:space="preserve"> &gt;</w:t>
      </w:r>
      <w:r>
        <w:rPr>
          <w:sz w:val="24"/>
          <w:szCs w:val="24"/>
          <w:u w:val="single"/>
        </w:rPr>
        <w:t>layout</w:t>
      </w:r>
      <w:r w:rsidRPr="00A06A68">
        <w:rPr>
          <w:sz w:val="24"/>
          <w:szCs w:val="24"/>
          <w:u w:val="single"/>
          <w:lang w:val="el-GR"/>
        </w:rPr>
        <w:t>:</w:t>
      </w:r>
      <w:r w:rsidRPr="00A06A68">
        <w:rPr>
          <w:sz w:val="24"/>
          <w:szCs w:val="24"/>
          <w:lang w:val="el-GR"/>
        </w:rPr>
        <w:t xml:space="preserve"> </w:t>
      </w:r>
      <w:r>
        <w:rPr>
          <w:sz w:val="24"/>
          <w:szCs w:val="24"/>
          <w:lang w:val="el-GR"/>
        </w:rPr>
        <w:t>Περιέχει</w:t>
      </w:r>
      <w:r w:rsidRPr="00A06A68">
        <w:rPr>
          <w:sz w:val="24"/>
          <w:szCs w:val="24"/>
          <w:lang w:val="el-GR"/>
        </w:rPr>
        <w:t xml:space="preserve"> </w:t>
      </w:r>
      <w:r>
        <w:rPr>
          <w:sz w:val="24"/>
          <w:szCs w:val="24"/>
          <w:lang w:val="el-GR"/>
        </w:rPr>
        <w:t>τα</w:t>
      </w:r>
      <w:r w:rsidRPr="00A06A68">
        <w:rPr>
          <w:sz w:val="24"/>
          <w:szCs w:val="24"/>
          <w:lang w:val="el-GR"/>
        </w:rPr>
        <w:t xml:space="preserve"> </w:t>
      </w:r>
      <w:r>
        <w:rPr>
          <w:sz w:val="24"/>
          <w:szCs w:val="24"/>
        </w:rPr>
        <w:t>xml</w:t>
      </w:r>
      <w:r w:rsidRPr="00A06A68">
        <w:rPr>
          <w:sz w:val="24"/>
          <w:szCs w:val="24"/>
          <w:lang w:val="el-GR"/>
        </w:rPr>
        <w:t xml:space="preserve"> </w:t>
      </w:r>
      <w:r>
        <w:rPr>
          <w:sz w:val="24"/>
          <w:szCs w:val="24"/>
          <w:lang w:val="el-GR"/>
        </w:rPr>
        <w:t xml:space="preserve">αρχεία, στα οποία αντιστοιχούν σε κάθε στιγμιότυπο της </w:t>
      </w:r>
      <w:r w:rsidR="00910455">
        <w:rPr>
          <w:sz w:val="24"/>
          <w:szCs w:val="24"/>
          <w:lang w:val="el-GR"/>
        </w:rPr>
        <w:t>εφαρμογής</w:t>
      </w:r>
      <w:r w:rsidR="00910455" w:rsidRPr="00F5237D">
        <w:rPr>
          <w:sz w:val="24"/>
          <w:szCs w:val="24"/>
          <w:lang w:val="el-GR"/>
        </w:rPr>
        <w:t xml:space="preserve"> (</w:t>
      </w:r>
      <w:r w:rsidR="00F5237D">
        <w:rPr>
          <w:sz w:val="24"/>
          <w:szCs w:val="24"/>
          <w:lang w:val="el-GR"/>
        </w:rPr>
        <w:t xml:space="preserve">βλέπε </w:t>
      </w:r>
      <w:del w:id="1354" w:author="goumop" w:date="2018-05-29T14:35:00Z">
        <w:r w:rsidR="00F5237D" w:rsidDel="00A05FC3">
          <w:rPr>
            <w:sz w:val="24"/>
            <w:szCs w:val="24"/>
            <w:lang w:val="el-GR"/>
          </w:rPr>
          <w:delText>ενότητα</w:delText>
        </w:r>
      </w:del>
      <w:ins w:id="1355" w:author="goumop" w:date="2018-05-29T14:35:00Z">
        <w:r w:rsidR="00A05FC3">
          <w:rPr>
            <w:sz w:val="24"/>
            <w:szCs w:val="24"/>
            <w:lang w:val="el-GR"/>
          </w:rPr>
          <w:t>Ενότητα</w:t>
        </w:r>
      </w:ins>
      <w:r w:rsidR="00F5237D">
        <w:rPr>
          <w:sz w:val="24"/>
          <w:szCs w:val="24"/>
          <w:lang w:val="el-GR"/>
        </w:rPr>
        <w:t xml:space="preserve"> 6.4)</w:t>
      </w:r>
      <w:r>
        <w:rPr>
          <w:sz w:val="24"/>
          <w:szCs w:val="24"/>
          <w:lang w:val="el-GR"/>
        </w:rPr>
        <w:t>.</w:t>
      </w:r>
    </w:p>
    <w:p w14:paraId="0DFBFB50" w14:textId="77777777" w:rsidR="00910455" w:rsidRPr="00910455" w:rsidDel="002B08BA" w:rsidRDefault="00910455" w:rsidP="00910455">
      <w:pPr>
        <w:pStyle w:val="a6"/>
        <w:rPr>
          <w:del w:id="1356" w:author="goumop" w:date="2018-05-21T18:37:00Z"/>
          <w:sz w:val="24"/>
          <w:szCs w:val="24"/>
          <w:lang w:val="el-GR"/>
        </w:rPr>
      </w:pPr>
    </w:p>
    <w:p w14:paraId="16E4DAD2" w14:textId="77777777" w:rsidR="00910455" w:rsidRPr="00F5237D" w:rsidRDefault="00910455" w:rsidP="00910455">
      <w:pPr>
        <w:pStyle w:val="a6"/>
        <w:ind w:left="360"/>
        <w:jc w:val="both"/>
        <w:rPr>
          <w:sz w:val="24"/>
          <w:szCs w:val="24"/>
          <w:lang w:val="el-GR"/>
        </w:rPr>
      </w:pPr>
    </w:p>
    <w:p w14:paraId="64AB6AF3" w14:textId="77777777" w:rsidR="00A06A68" w:rsidRDefault="00A06A68" w:rsidP="00A06A68">
      <w:pPr>
        <w:pStyle w:val="a6"/>
        <w:numPr>
          <w:ilvl w:val="0"/>
          <w:numId w:val="31"/>
        </w:numPr>
        <w:ind w:left="360"/>
        <w:jc w:val="both"/>
        <w:rPr>
          <w:sz w:val="24"/>
          <w:szCs w:val="24"/>
          <w:lang w:val="el-GR"/>
        </w:rPr>
      </w:pPr>
      <w:r>
        <w:rPr>
          <w:sz w:val="24"/>
          <w:szCs w:val="24"/>
        </w:rPr>
        <w:t>App</w:t>
      </w:r>
      <w:r w:rsidRPr="00A06A68">
        <w:rPr>
          <w:sz w:val="24"/>
          <w:szCs w:val="24"/>
          <w:lang w:val="el-GR"/>
        </w:rPr>
        <w:t xml:space="preserve"> &gt;</w:t>
      </w:r>
      <w:r>
        <w:rPr>
          <w:sz w:val="24"/>
          <w:szCs w:val="24"/>
        </w:rPr>
        <w:t>src</w:t>
      </w:r>
      <w:r w:rsidRPr="00A06A68">
        <w:rPr>
          <w:sz w:val="24"/>
          <w:szCs w:val="24"/>
          <w:lang w:val="el-GR"/>
        </w:rPr>
        <w:t xml:space="preserve"> &gt; </w:t>
      </w:r>
      <w:r>
        <w:rPr>
          <w:sz w:val="24"/>
          <w:szCs w:val="24"/>
        </w:rPr>
        <w:t>main</w:t>
      </w:r>
      <w:r w:rsidRPr="00A06A68">
        <w:rPr>
          <w:sz w:val="24"/>
          <w:szCs w:val="24"/>
          <w:lang w:val="el-GR"/>
        </w:rPr>
        <w:t xml:space="preserve"> &gt;</w:t>
      </w:r>
      <w:r>
        <w:rPr>
          <w:sz w:val="24"/>
          <w:szCs w:val="24"/>
        </w:rPr>
        <w:t>res</w:t>
      </w:r>
      <w:r w:rsidRPr="00A06A68">
        <w:rPr>
          <w:sz w:val="24"/>
          <w:szCs w:val="24"/>
          <w:lang w:val="el-GR"/>
        </w:rPr>
        <w:t xml:space="preserve"> &gt;</w:t>
      </w:r>
      <w:r>
        <w:rPr>
          <w:sz w:val="24"/>
          <w:szCs w:val="24"/>
          <w:u w:val="single"/>
        </w:rPr>
        <w:t>values</w:t>
      </w:r>
      <w:r w:rsidRPr="00A06A68">
        <w:rPr>
          <w:sz w:val="24"/>
          <w:szCs w:val="24"/>
          <w:u w:val="single"/>
          <w:lang w:val="el-GR"/>
        </w:rPr>
        <w:t xml:space="preserve"> : </w:t>
      </w:r>
      <w:r>
        <w:rPr>
          <w:sz w:val="24"/>
          <w:szCs w:val="24"/>
          <w:lang w:val="el-GR"/>
        </w:rPr>
        <w:t>Αρχεία</w:t>
      </w:r>
      <w:r w:rsidRPr="00A06A68">
        <w:rPr>
          <w:sz w:val="24"/>
          <w:szCs w:val="24"/>
          <w:lang w:val="el-GR"/>
        </w:rPr>
        <w:t xml:space="preserve"> </w:t>
      </w:r>
      <w:r>
        <w:rPr>
          <w:sz w:val="24"/>
          <w:szCs w:val="24"/>
          <w:lang w:val="el-GR"/>
        </w:rPr>
        <w:t>που</w:t>
      </w:r>
      <w:r w:rsidRPr="00A06A68">
        <w:rPr>
          <w:sz w:val="24"/>
          <w:szCs w:val="24"/>
          <w:lang w:val="el-GR"/>
        </w:rPr>
        <w:t xml:space="preserve"> </w:t>
      </w:r>
      <w:r>
        <w:rPr>
          <w:sz w:val="24"/>
          <w:szCs w:val="24"/>
          <w:lang w:val="el-GR"/>
        </w:rPr>
        <w:t>περιέχουν διάφορες τιμές που έχουμε θέσει εμείς για την εφαρμογή, όπως για παράδειγμα συμβολοσειρές ή τιμές χρωμάτων</w:t>
      </w:r>
    </w:p>
    <w:p w14:paraId="1F32E31E" w14:textId="77777777" w:rsidR="00A06A68" w:rsidRPr="00A06A68" w:rsidRDefault="00A06A68" w:rsidP="00A06A68">
      <w:pPr>
        <w:pStyle w:val="a6"/>
        <w:rPr>
          <w:sz w:val="24"/>
          <w:szCs w:val="24"/>
          <w:lang w:val="el-GR"/>
        </w:rPr>
      </w:pPr>
    </w:p>
    <w:p w14:paraId="7E3FAC85" w14:textId="77777777" w:rsidR="00A06A68" w:rsidRDefault="00A06A68" w:rsidP="00A06A68">
      <w:pPr>
        <w:jc w:val="both"/>
        <w:rPr>
          <w:color w:val="5B9BD5" w:themeColor="accent1"/>
          <w:sz w:val="28"/>
          <w:szCs w:val="28"/>
          <w:u w:val="single"/>
          <w:lang w:val="el-GR"/>
        </w:rPr>
      </w:pPr>
    </w:p>
    <w:p w14:paraId="6BCA541D" w14:textId="77777777" w:rsidR="00F5237D" w:rsidRDefault="00F5237D" w:rsidP="00A06A68">
      <w:pPr>
        <w:jc w:val="both"/>
        <w:rPr>
          <w:color w:val="5B9BD5" w:themeColor="accent1"/>
          <w:sz w:val="28"/>
          <w:szCs w:val="28"/>
          <w:u w:val="single"/>
          <w:lang w:val="el-GR"/>
        </w:rPr>
      </w:pPr>
    </w:p>
    <w:p w14:paraId="4C09C8A8" w14:textId="77777777" w:rsidR="00F5237D" w:rsidRDefault="00F5237D" w:rsidP="00A06A68">
      <w:pPr>
        <w:jc w:val="both"/>
        <w:rPr>
          <w:color w:val="5B9BD5" w:themeColor="accent1"/>
          <w:sz w:val="28"/>
          <w:szCs w:val="28"/>
          <w:u w:val="single"/>
          <w:lang w:val="el-GR"/>
        </w:rPr>
      </w:pPr>
    </w:p>
    <w:p w14:paraId="2E63B311" w14:textId="77777777" w:rsidR="00F5237D" w:rsidRDefault="00F5237D" w:rsidP="00A06A68">
      <w:pPr>
        <w:jc w:val="both"/>
        <w:rPr>
          <w:color w:val="5B9BD5" w:themeColor="accent1"/>
          <w:sz w:val="28"/>
          <w:szCs w:val="28"/>
          <w:u w:val="single"/>
          <w:lang w:val="el-GR"/>
        </w:rPr>
      </w:pPr>
    </w:p>
    <w:p w14:paraId="41D96B71" w14:textId="77777777" w:rsidR="00062C7A" w:rsidRDefault="00062C7A" w:rsidP="00641961">
      <w:pPr>
        <w:jc w:val="both"/>
        <w:rPr>
          <w:color w:val="5B9BD5" w:themeColor="accent1"/>
          <w:sz w:val="28"/>
          <w:szCs w:val="24"/>
          <w:u w:val="single"/>
          <w:lang w:val="el-GR"/>
        </w:rPr>
      </w:pPr>
    </w:p>
    <w:p w14:paraId="3E428336" w14:textId="77777777" w:rsidR="004D05D6" w:rsidRDefault="004D05D6" w:rsidP="00641961">
      <w:pPr>
        <w:jc w:val="both"/>
        <w:rPr>
          <w:ins w:id="1357" w:author="Gladiator Gladiator" w:date="2018-05-23T20:47:00Z"/>
          <w:color w:val="5B9BD5" w:themeColor="accent1"/>
          <w:sz w:val="28"/>
          <w:szCs w:val="24"/>
          <w:u w:val="single"/>
          <w:lang w:val="el-GR"/>
        </w:rPr>
      </w:pPr>
    </w:p>
    <w:p w14:paraId="6D3C694F" w14:textId="4B4557B4" w:rsidR="00C160C5" w:rsidRPr="004D05D6" w:rsidRDefault="00C160C5">
      <w:pPr>
        <w:pStyle w:val="2"/>
        <w:rPr>
          <w:sz w:val="28"/>
          <w:u w:val="single"/>
          <w:lang w:val="el-GR"/>
          <w:rPrChange w:id="1358" w:author="Gladiator Gladiator" w:date="2018-05-23T20:47:00Z">
            <w:rPr>
              <w:lang w:val="el-GR"/>
            </w:rPr>
          </w:rPrChange>
        </w:rPr>
        <w:pPrChange w:id="1359" w:author="Gladiator Gladiator" w:date="2018-05-23T20:47:00Z">
          <w:pPr>
            <w:jc w:val="both"/>
          </w:pPr>
        </w:pPrChange>
      </w:pPr>
      <w:r w:rsidRPr="004D05D6">
        <w:rPr>
          <w:sz w:val="28"/>
          <w:u w:val="single"/>
          <w:lang w:val="el-GR"/>
          <w:rPrChange w:id="1360" w:author="Gladiator Gladiator" w:date="2018-05-23T20:47:00Z">
            <w:rPr>
              <w:lang w:val="el-GR"/>
            </w:rPr>
          </w:rPrChange>
        </w:rPr>
        <w:lastRenderedPageBreak/>
        <w:t>6.4 Γραφική διεπαφή</w:t>
      </w:r>
    </w:p>
    <w:p w14:paraId="41A0E86C" w14:textId="2D094792" w:rsidR="00F5237D" w:rsidRPr="00F5237D" w:rsidRDefault="00F5237D" w:rsidP="00F5237D">
      <w:pPr>
        <w:ind w:firstLine="180"/>
        <w:jc w:val="both"/>
        <w:rPr>
          <w:sz w:val="24"/>
          <w:szCs w:val="24"/>
          <w:lang w:val="el-GR"/>
        </w:rPr>
      </w:pPr>
      <w:r>
        <w:rPr>
          <w:sz w:val="24"/>
          <w:szCs w:val="24"/>
          <w:lang w:val="el-GR"/>
        </w:rPr>
        <w:t xml:space="preserve">Σε αυτήν την ενότητα θα παρουσιαστεί η γραφική διεπαφή του χρήστη με την εφαρμογή. Όπως αναφέρθηκε και στην </w:t>
      </w:r>
      <w:del w:id="1361" w:author="goumop" w:date="2018-05-29T14:35:00Z">
        <w:r w:rsidDel="00A05FC3">
          <w:rPr>
            <w:sz w:val="24"/>
            <w:szCs w:val="24"/>
            <w:lang w:val="el-GR"/>
          </w:rPr>
          <w:delText>ενότητα</w:delText>
        </w:r>
      </w:del>
      <w:ins w:id="1362" w:author="goumop" w:date="2018-05-29T14:35:00Z">
        <w:r w:rsidR="00A05FC3">
          <w:rPr>
            <w:sz w:val="24"/>
            <w:szCs w:val="24"/>
            <w:lang w:val="el-GR"/>
          </w:rPr>
          <w:t>Ενότητα</w:t>
        </w:r>
      </w:ins>
      <w:r>
        <w:rPr>
          <w:sz w:val="24"/>
          <w:szCs w:val="24"/>
          <w:lang w:val="el-GR"/>
        </w:rPr>
        <w:t xml:space="preserve"> 6.3 τα αρχεία που αφορούν την γραφική διεπαφή είναι τα </w:t>
      </w:r>
      <w:r>
        <w:rPr>
          <w:sz w:val="24"/>
          <w:szCs w:val="24"/>
        </w:rPr>
        <w:t>xml</w:t>
      </w:r>
      <w:r w:rsidRPr="00F5237D">
        <w:rPr>
          <w:sz w:val="24"/>
          <w:szCs w:val="24"/>
          <w:lang w:val="el-GR"/>
        </w:rPr>
        <w:t xml:space="preserve"> </w:t>
      </w:r>
      <w:r>
        <w:rPr>
          <w:sz w:val="24"/>
          <w:szCs w:val="24"/>
          <w:lang w:val="el-GR"/>
        </w:rPr>
        <w:t xml:space="preserve">αρχεία που βρίσκονται στον φάκελο </w:t>
      </w:r>
      <w:r>
        <w:rPr>
          <w:sz w:val="24"/>
          <w:szCs w:val="24"/>
        </w:rPr>
        <w:t>layout</w:t>
      </w:r>
      <w:r>
        <w:rPr>
          <w:sz w:val="24"/>
          <w:szCs w:val="24"/>
          <w:lang w:val="el-GR"/>
        </w:rPr>
        <w:t>.</w:t>
      </w:r>
    </w:p>
    <w:p w14:paraId="5501404A" w14:textId="77777777" w:rsidR="00C160C5" w:rsidRPr="004D05D6" w:rsidRDefault="00C160C5">
      <w:pPr>
        <w:pStyle w:val="3"/>
        <w:rPr>
          <w:sz w:val="28"/>
          <w:u w:val="single"/>
          <w:lang w:val="el-GR"/>
          <w:rPrChange w:id="1363" w:author="Gladiator Gladiator" w:date="2018-05-23T20:47:00Z">
            <w:rPr>
              <w:lang w:val="el-GR"/>
            </w:rPr>
          </w:rPrChange>
        </w:rPr>
        <w:pPrChange w:id="1364" w:author="Gladiator Gladiator" w:date="2018-05-23T20:47:00Z">
          <w:pPr>
            <w:jc w:val="both"/>
          </w:pPr>
        </w:pPrChange>
      </w:pPr>
      <w:r w:rsidRPr="004D05D6">
        <w:rPr>
          <w:sz w:val="28"/>
          <w:u w:val="single"/>
          <w:lang w:val="el-GR"/>
          <w:rPrChange w:id="1365" w:author="Gladiator Gladiator" w:date="2018-05-23T20:47:00Z">
            <w:rPr>
              <w:lang w:val="el-GR"/>
            </w:rPr>
          </w:rPrChange>
        </w:rPr>
        <w:t>6.4.1 Αρχική Οθόνη</w:t>
      </w:r>
    </w:p>
    <w:p w14:paraId="2C0C348B" w14:textId="361F1490" w:rsidR="002041C1" w:rsidRPr="002041C1" w:rsidRDefault="002041C1" w:rsidP="002041C1">
      <w:pPr>
        <w:ind w:firstLine="180"/>
        <w:jc w:val="both"/>
        <w:rPr>
          <w:sz w:val="24"/>
          <w:szCs w:val="24"/>
          <w:lang w:val="el-GR"/>
        </w:rPr>
      </w:pPr>
      <w:r w:rsidRPr="002041C1">
        <w:rPr>
          <w:sz w:val="24"/>
          <w:szCs w:val="24"/>
          <w:lang w:val="el-GR"/>
        </w:rPr>
        <w:t>Κατά την έναρξη της εφαρμογής, εμφανίζεται η οθόνη καλωσορίσματος (</w:t>
      </w:r>
      <w:del w:id="1366" w:author="Gladiator Gladiator" w:date="2018-05-23T01:56:00Z">
        <w:r w:rsidRPr="002041C1" w:rsidDel="00321F3A">
          <w:rPr>
            <w:sz w:val="24"/>
            <w:szCs w:val="24"/>
            <w:lang w:val="el-GR"/>
          </w:rPr>
          <w:delText>εικόνα</w:delText>
        </w:r>
      </w:del>
      <w:ins w:id="1367" w:author="Gladiator Gladiator" w:date="2018-05-23T01:56:00Z">
        <w:r w:rsidR="00321F3A">
          <w:rPr>
            <w:sz w:val="24"/>
            <w:szCs w:val="24"/>
            <w:lang w:val="el-GR"/>
          </w:rPr>
          <w:t>Εικόνα</w:t>
        </w:r>
      </w:ins>
      <w:r w:rsidRPr="002041C1">
        <w:rPr>
          <w:sz w:val="24"/>
          <w:szCs w:val="24"/>
          <w:lang w:val="el-GR"/>
        </w:rPr>
        <w:t xml:space="preserve"> 6.</w:t>
      </w:r>
      <w:r w:rsidR="005A3559">
        <w:rPr>
          <w:sz w:val="24"/>
          <w:szCs w:val="24"/>
          <w:lang w:val="el-GR"/>
        </w:rPr>
        <w:t>3</w:t>
      </w:r>
      <w:r w:rsidRPr="002041C1">
        <w:rPr>
          <w:sz w:val="24"/>
          <w:szCs w:val="24"/>
          <w:lang w:val="el-GR"/>
        </w:rPr>
        <w:t xml:space="preserve">) με ένα </w:t>
      </w:r>
      <w:r w:rsidRPr="002041C1">
        <w:rPr>
          <w:sz w:val="24"/>
          <w:szCs w:val="24"/>
        </w:rPr>
        <w:t>animation</w:t>
      </w:r>
      <w:r w:rsidRPr="002041C1">
        <w:rPr>
          <w:sz w:val="24"/>
          <w:szCs w:val="24"/>
          <w:lang w:val="el-GR"/>
        </w:rPr>
        <w:t xml:space="preserve">. Μετά από κάποιο προκαθορισμένα δευτερόλεπτα μεταβαίνουμε στην κύρια οθόνη της εφαρμογής. </w:t>
      </w:r>
    </w:p>
    <w:p w14:paraId="6B489448" w14:textId="77777777" w:rsidR="002041C1" w:rsidRDefault="00AD1DD6" w:rsidP="002041C1">
      <w:pPr>
        <w:ind w:firstLine="180"/>
        <w:jc w:val="center"/>
        <w:rPr>
          <w:sz w:val="24"/>
          <w:szCs w:val="24"/>
          <w:lang w:val="el-GR"/>
        </w:rPr>
      </w:pPr>
      <w:r>
        <w:rPr>
          <w:sz w:val="24"/>
          <w:szCs w:val="24"/>
          <w:lang w:val="el-GR"/>
        </w:rPr>
        <w:pict w14:anchorId="5009E0BC">
          <v:shape id="_x0000_i1041" type="#_x0000_t75" style="width:183.05pt;height:324pt">
            <v:imagedata r:id="rId64" o:title="Screenshot_20180505-161711"/>
          </v:shape>
        </w:pict>
      </w:r>
      <w:r w:rsidR="00F5237D">
        <w:rPr>
          <w:sz w:val="24"/>
          <w:szCs w:val="24"/>
          <w:lang w:val="el-GR"/>
        </w:rPr>
        <w:t xml:space="preserve">  </w:t>
      </w:r>
      <w:r>
        <w:rPr>
          <w:sz w:val="24"/>
          <w:szCs w:val="24"/>
          <w:lang w:val="el-GR"/>
        </w:rPr>
        <w:pict w14:anchorId="25FF6ED4">
          <v:shape id="_x0000_i1042" type="#_x0000_t75" style="width:230.95pt;height:345.1pt">
            <v:imagedata r:id="rId65" o:title="intro layout"/>
          </v:shape>
        </w:pict>
      </w:r>
    </w:p>
    <w:p w14:paraId="5A6D7B8D" w14:textId="77777777" w:rsidR="002041C1" w:rsidRPr="00F5237D" w:rsidRDefault="00F5237D" w:rsidP="00F5237D">
      <w:pPr>
        <w:ind w:left="720"/>
        <w:jc w:val="both"/>
        <w:rPr>
          <w:sz w:val="16"/>
          <w:szCs w:val="24"/>
          <w:lang w:val="el-GR"/>
        </w:rPr>
      </w:pPr>
      <w:r>
        <w:rPr>
          <w:sz w:val="16"/>
          <w:szCs w:val="24"/>
          <w:lang w:val="el-GR"/>
        </w:rPr>
        <w:t xml:space="preserve">           </w:t>
      </w:r>
      <w:r w:rsidR="002041C1">
        <w:rPr>
          <w:sz w:val="16"/>
          <w:szCs w:val="24"/>
          <w:lang w:val="el-GR"/>
        </w:rPr>
        <w:t>Εικόνα 6.</w:t>
      </w:r>
      <w:r w:rsidR="005A3559">
        <w:rPr>
          <w:sz w:val="16"/>
          <w:szCs w:val="24"/>
          <w:lang w:val="el-GR"/>
        </w:rPr>
        <w:t>3</w:t>
      </w:r>
      <w:r w:rsidR="002041C1">
        <w:rPr>
          <w:sz w:val="16"/>
          <w:szCs w:val="24"/>
          <w:lang w:val="el-GR"/>
        </w:rPr>
        <w:t xml:space="preserve"> </w:t>
      </w:r>
      <w:r w:rsidR="002041C1" w:rsidRPr="00F5237D">
        <w:rPr>
          <w:sz w:val="16"/>
          <w:szCs w:val="24"/>
          <w:lang w:val="el-GR"/>
        </w:rPr>
        <w:t xml:space="preserve">: </w:t>
      </w:r>
      <w:r w:rsidR="002041C1">
        <w:rPr>
          <w:sz w:val="16"/>
          <w:szCs w:val="24"/>
          <w:lang w:val="el-GR"/>
        </w:rPr>
        <w:t>Αρχική οθόνη εφαρμογής</w:t>
      </w:r>
      <w:r>
        <w:rPr>
          <w:sz w:val="16"/>
          <w:szCs w:val="24"/>
          <w:lang w:val="el-GR"/>
        </w:rPr>
        <w:t xml:space="preserve">                               Εικόνα 6.</w:t>
      </w:r>
      <w:r w:rsidR="005A3559">
        <w:rPr>
          <w:sz w:val="16"/>
          <w:szCs w:val="24"/>
          <w:lang w:val="el-GR"/>
        </w:rPr>
        <w:t>4</w:t>
      </w:r>
      <w:r>
        <w:rPr>
          <w:sz w:val="16"/>
          <w:szCs w:val="24"/>
          <w:lang w:val="el-GR"/>
        </w:rPr>
        <w:t xml:space="preserve"> </w:t>
      </w:r>
      <w:r w:rsidRPr="00F5237D">
        <w:rPr>
          <w:sz w:val="16"/>
          <w:szCs w:val="24"/>
          <w:lang w:val="el-GR"/>
        </w:rPr>
        <w:t xml:space="preserve">: </w:t>
      </w:r>
      <w:r>
        <w:rPr>
          <w:sz w:val="16"/>
          <w:szCs w:val="24"/>
          <w:lang w:val="el-GR"/>
        </w:rPr>
        <w:t xml:space="preserve">Δείγμα από </w:t>
      </w:r>
      <w:r>
        <w:rPr>
          <w:sz w:val="16"/>
          <w:szCs w:val="24"/>
        </w:rPr>
        <w:t>xml</w:t>
      </w:r>
      <w:r w:rsidRPr="00F5237D">
        <w:rPr>
          <w:sz w:val="16"/>
          <w:szCs w:val="24"/>
          <w:lang w:val="el-GR"/>
        </w:rPr>
        <w:t xml:space="preserve"> </w:t>
      </w:r>
      <w:r>
        <w:rPr>
          <w:sz w:val="16"/>
          <w:szCs w:val="24"/>
          <w:lang w:val="el-GR"/>
        </w:rPr>
        <w:t>αρχικής οθόνης</w:t>
      </w:r>
    </w:p>
    <w:p w14:paraId="3529B18E" w14:textId="77777777" w:rsidR="002041C1" w:rsidRPr="002041C1" w:rsidRDefault="002041C1" w:rsidP="002041C1">
      <w:pPr>
        <w:ind w:firstLine="180"/>
        <w:jc w:val="both"/>
        <w:rPr>
          <w:sz w:val="24"/>
          <w:szCs w:val="24"/>
          <w:lang w:val="el-GR"/>
        </w:rPr>
      </w:pPr>
    </w:p>
    <w:p w14:paraId="1B8D6C8E" w14:textId="77777777" w:rsidR="002041C1" w:rsidRPr="002041C1" w:rsidRDefault="002041C1" w:rsidP="002041C1">
      <w:pPr>
        <w:ind w:firstLine="180"/>
        <w:jc w:val="center"/>
        <w:rPr>
          <w:sz w:val="18"/>
          <w:szCs w:val="24"/>
          <w:lang w:val="el-GR"/>
        </w:rPr>
      </w:pPr>
    </w:p>
    <w:p w14:paraId="1B8A4081" w14:textId="77777777" w:rsidR="00B8192E" w:rsidRDefault="00B8192E" w:rsidP="00C160C5">
      <w:pPr>
        <w:jc w:val="both"/>
        <w:rPr>
          <w:color w:val="5B9BD5" w:themeColor="accent1"/>
          <w:sz w:val="28"/>
          <w:szCs w:val="24"/>
          <w:u w:val="single"/>
          <w:lang w:val="el-GR"/>
        </w:rPr>
      </w:pPr>
    </w:p>
    <w:p w14:paraId="21D96231" w14:textId="77777777" w:rsidR="00B8192E" w:rsidRDefault="00B8192E" w:rsidP="00C160C5">
      <w:pPr>
        <w:jc w:val="both"/>
        <w:rPr>
          <w:color w:val="5B9BD5" w:themeColor="accent1"/>
          <w:sz w:val="28"/>
          <w:szCs w:val="24"/>
          <w:u w:val="single"/>
          <w:lang w:val="el-GR"/>
        </w:rPr>
      </w:pPr>
    </w:p>
    <w:p w14:paraId="2B98B6A9" w14:textId="77777777" w:rsidR="00B8192E" w:rsidRDefault="00B8192E" w:rsidP="00C160C5">
      <w:pPr>
        <w:jc w:val="both"/>
        <w:rPr>
          <w:color w:val="5B9BD5" w:themeColor="accent1"/>
          <w:sz w:val="28"/>
          <w:szCs w:val="24"/>
          <w:u w:val="single"/>
          <w:lang w:val="el-GR"/>
        </w:rPr>
      </w:pPr>
    </w:p>
    <w:p w14:paraId="1CA44877" w14:textId="64660752" w:rsidR="00B8192E" w:rsidDel="004D05D6" w:rsidRDefault="00B8192E" w:rsidP="00C160C5">
      <w:pPr>
        <w:jc w:val="both"/>
        <w:rPr>
          <w:del w:id="1368" w:author="Gladiator Gladiator" w:date="2018-05-22T18:21:00Z"/>
          <w:color w:val="5B9BD5" w:themeColor="accent1"/>
          <w:sz w:val="28"/>
          <w:szCs w:val="24"/>
          <w:u w:val="single"/>
          <w:lang w:val="el-GR"/>
        </w:rPr>
      </w:pPr>
    </w:p>
    <w:p w14:paraId="3933CD80" w14:textId="77777777" w:rsidR="004D05D6" w:rsidRDefault="004D05D6" w:rsidP="00C160C5">
      <w:pPr>
        <w:jc w:val="both"/>
        <w:rPr>
          <w:ins w:id="1369" w:author="Gladiator Gladiator" w:date="2018-05-23T20:47:00Z"/>
          <w:color w:val="5B9BD5" w:themeColor="accent1"/>
          <w:sz w:val="28"/>
          <w:szCs w:val="24"/>
          <w:u w:val="single"/>
          <w:lang w:val="el-GR"/>
        </w:rPr>
      </w:pPr>
    </w:p>
    <w:p w14:paraId="657CB340" w14:textId="1D91C908" w:rsidR="002041C1" w:rsidRPr="004D05D6" w:rsidRDefault="002041C1">
      <w:pPr>
        <w:pStyle w:val="3"/>
        <w:rPr>
          <w:sz w:val="28"/>
          <w:u w:val="single"/>
          <w:lang w:val="el-GR"/>
          <w:rPrChange w:id="1370" w:author="Gladiator Gladiator" w:date="2018-05-23T20:48:00Z">
            <w:rPr>
              <w:lang w:val="el-GR"/>
            </w:rPr>
          </w:rPrChange>
        </w:rPr>
        <w:pPrChange w:id="1371" w:author="Gladiator Gladiator" w:date="2018-05-23T20:48:00Z">
          <w:pPr>
            <w:jc w:val="both"/>
          </w:pPr>
        </w:pPrChange>
      </w:pPr>
      <w:r w:rsidRPr="004D05D6">
        <w:rPr>
          <w:sz w:val="28"/>
          <w:u w:val="single"/>
          <w:lang w:val="el-GR"/>
          <w:rPrChange w:id="1372" w:author="Gladiator Gladiator" w:date="2018-05-23T20:48:00Z">
            <w:rPr>
              <w:lang w:val="el-GR"/>
            </w:rPr>
          </w:rPrChange>
        </w:rPr>
        <w:lastRenderedPageBreak/>
        <w:t>6.4.2 Κύρια Οθόνη</w:t>
      </w:r>
    </w:p>
    <w:p w14:paraId="7BF59D06" w14:textId="5A0262A8" w:rsidR="00353010" w:rsidRPr="00113BEE" w:rsidRDefault="00353010" w:rsidP="00353010">
      <w:pPr>
        <w:ind w:firstLine="180"/>
        <w:jc w:val="both"/>
        <w:rPr>
          <w:sz w:val="24"/>
          <w:szCs w:val="24"/>
          <w:lang w:val="el-GR"/>
        </w:rPr>
      </w:pPr>
      <w:r>
        <w:rPr>
          <w:sz w:val="24"/>
          <w:szCs w:val="24"/>
          <w:lang w:val="el-GR"/>
        </w:rPr>
        <w:t xml:space="preserve">Αμέσως μετά την αρχική οθόνη η εφαρμογή μεταβαίνει στην κύρια οθόνη. Στην ουσία, η οθόνη αυτή αποτελεί ένα </w:t>
      </w:r>
      <w:r>
        <w:rPr>
          <w:sz w:val="24"/>
          <w:szCs w:val="24"/>
        </w:rPr>
        <w:t>monitor</w:t>
      </w:r>
      <w:r w:rsidRPr="00353010">
        <w:rPr>
          <w:sz w:val="24"/>
          <w:szCs w:val="24"/>
          <w:lang w:val="el-GR"/>
        </w:rPr>
        <w:t xml:space="preserve">, </w:t>
      </w:r>
      <w:r>
        <w:rPr>
          <w:sz w:val="24"/>
          <w:szCs w:val="24"/>
          <w:lang w:val="el-GR"/>
        </w:rPr>
        <w:t xml:space="preserve">καθώς εμφανίζει σε ζωντανό χρόνο τα δεδομένα που </w:t>
      </w:r>
      <w:r w:rsidR="00113BEE">
        <w:rPr>
          <w:sz w:val="24"/>
          <w:szCs w:val="24"/>
          <w:lang w:val="el-GR"/>
        </w:rPr>
        <w:t xml:space="preserve">στέλνει ο αισθητήρας. Αφού ακόμα δεν υπάρχει κάποια σύνδεση με τον αισθητήρα το </w:t>
      </w:r>
      <w:r w:rsidR="00113BEE">
        <w:rPr>
          <w:sz w:val="24"/>
          <w:szCs w:val="24"/>
        </w:rPr>
        <w:t>Heart</w:t>
      </w:r>
      <w:r w:rsidR="00113BEE" w:rsidRPr="00113BEE">
        <w:rPr>
          <w:sz w:val="24"/>
          <w:szCs w:val="24"/>
          <w:lang w:val="el-GR"/>
        </w:rPr>
        <w:t xml:space="preserve"> </w:t>
      </w:r>
      <w:r w:rsidR="00113BEE">
        <w:rPr>
          <w:sz w:val="24"/>
          <w:szCs w:val="24"/>
        </w:rPr>
        <w:t>Rate</w:t>
      </w:r>
      <w:r w:rsidR="00113BEE" w:rsidRPr="00113BEE">
        <w:rPr>
          <w:sz w:val="24"/>
          <w:szCs w:val="24"/>
          <w:lang w:val="el-GR"/>
        </w:rPr>
        <w:t xml:space="preserve"> </w:t>
      </w:r>
      <w:r w:rsidR="00113BEE">
        <w:rPr>
          <w:sz w:val="24"/>
          <w:szCs w:val="24"/>
          <w:lang w:val="el-GR"/>
        </w:rPr>
        <w:t xml:space="preserve">καθώς και το </w:t>
      </w:r>
      <w:r w:rsidR="00113BEE">
        <w:rPr>
          <w:sz w:val="24"/>
          <w:szCs w:val="24"/>
        </w:rPr>
        <w:t>Speed</w:t>
      </w:r>
      <w:r w:rsidR="00113BEE" w:rsidRPr="00113BEE">
        <w:rPr>
          <w:sz w:val="24"/>
          <w:szCs w:val="24"/>
          <w:lang w:val="el-GR"/>
        </w:rPr>
        <w:t xml:space="preserve"> </w:t>
      </w:r>
      <w:r w:rsidR="00113BEE">
        <w:rPr>
          <w:sz w:val="24"/>
          <w:szCs w:val="24"/>
          <w:lang w:val="el-GR"/>
        </w:rPr>
        <w:t xml:space="preserve">είναι μηδενικά. Μηδενικό είναι και το </w:t>
      </w:r>
      <w:r w:rsidR="00113BEE">
        <w:rPr>
          <w:sz w:val="24"/>
          <w:szCs w:val="24"/>
        </w:rPr>
        <w:t>LineChart</w:t>
      </w:r>
      <w:r w:rsidR="00113BEE" w:rsidRPr="00113BEE">
        <w:rPr>
          <w:sz w:val="24"/>
          <w:szCs w:val="24"/>
          <w:lang w:val="el-GR"/>
        </w:rPr>
        <w:t xml:space="preserve"> </w:t>
      </w:r>
      <w:r w:rsidR="00113BEE">
        <w:rPr>
          <w:sz w:val="24"/>
          <w:szCs w:val="24"/>
          <w:lang w:val="el-GR"/>
        </w:rPr>
        <w:t xml:space="preserve">που εκφράζει σε γραφική παράσταση το </w:t>
      </w:r>
      <w:r w:rsidR="00113BEE">
        <w:rPr>
          <w:sz w:val="24"/>
          <w:szCs w:val="24"/>
        </w:rPr>
        <w:t>Heart</w:t>
      </w:r>
      <w:r w:rsidR="00113BEE" w:rsidRPr="00113BEE">
        <w:rPr>
          <w:sz w:val="24"/>
          <w:szCs w:val="24"/>
          <w:lang w:val="el-GR"/>
        </w:rPr>
        <w:t xml:space="preserve"> </w:t>
      </w:r>
      <w:r w:rsidR="00113BEE">
        <w:rPr>
          <w:sz w:val="24"/>
          <w:szCs w:val="24"/>
        </w:rPr>
        <w:t>Rate</w:t>
      </w:r>
      <w:r w:rsidR="00113BEE" w:rsidRPr="00113BEE">
        <w:rPr>
          <w:sz w:val="24"/>
          <w:szCs w:val="24"/>
          <w:lang w:val="el-GR"/>
        </w:rPr>
        <w:t xml:space="preserve">. </w:t>
      </w:r>
      <w:r w:rsidR="00113BEE">
        <w:rPr>
          <w:sz w:val="24"/>
          <w:szCs w:val="24"/>
          <w:lang w:val="el-GR"/>
        </w:rPr>
        <w:t xml:space="preserve">Στην Οθόνη υπάρχει και ένα </w:t>
      </w:r>
      <w:r w:rsidR="00113BEE">
        <w:rPr>
          <w:sz w:val="24"/>
          <w:szCs w:val="24"/>
        </w:rPr>
        <w:t>toggleButton</w:t>
      </w:r>
      <w:r w:rsidR="00113BEE" w:rsidRPr="00113BEE">
        <w:rPr>
          <w:sz w:val="24"/>
          <w:szCs w:val="24"/>
          <w:lang w:val="el-GR"/>
        </w:rPr>
        <w:t xml:space="preserve"> </w:t>
      </w:r>
      <w:r w:rsidR="00113BEE">
        <w:rPr>
          <w:sz w:val="24"/>
          <w:szCs w:val="24"/>
          <w:lang w:val="el-GR"/>
        </w:rPr>
        <w:t>το οποίο είναι υπεύθυνο για την καταγραφή των δεδομένων (</w:t>
      </w:r>
      <w:r w:rsidR="00113BEE">
        <w:rPr>
          <w:sz w:val="24"/>
          <w:szCs w:val="24"/>
        </w:rPr>
        <w:t>data</w:t>
      </w:r>
      <w:r w:rsidR="00113BEE" w:rsidRPr="00113BEE">
        <w:rPr>
          <w:sz w:val="24"/>
          <w:szCs w:val="24"/>
          <w:lang w:val="el-GR"/>
        </w:rPr>
        <w:t xml:space="preserve"> </w:t>
      </w:r>
      <w:r w:rsidR="00113BEE">
        <w:rPr>
          <w:sz w:val="24"/>
          <w:szCs w:val="24"/>
        </w:rPr>
        <w:t>logging</w:t>
      </w:r>
      <w:r w:rsidR="00113BEE" w:rsidRPr="00113BEE">
        <w:rPr>
          <w:sz w:val="24"/>
          <w:szCs w:val="24"/>
          <w:lang w:val="el-GR"/>
        </w:rPr>
        <w:t xml:space="preserve">) </w:t>
      </w:r>
      <w:r w:rsidR="00113BEE">
        <w:rPr>
          <w:sz w:val="24"/>
          <w:szCs w:val="24"/>
          <w:lang w:val="el-GR"/>
        </w:rPr>
        <w:t>όταν το επιθυμεί ο χρήστης. Δίπλα του</w:t>
      </w:r>
      <w:del w:id="1373" w:author="goumop" w:date="2018-05-29T15:12:00Z">
        <w:r w:rsidR="00113BEE" w:rsidDel="002A2F1B">
          <w:rPr>
            <w:sz w:val="24"/>
            <w:szCs w:val="24"/>
            <w:lang w:val="el-GR"/>
          </w:rPr>
          <w:delText xml:space="preserve"> ,</w:delText>
        </w:r>
      </w:del>
      <w:ins w:id="1374" w:author="goumop" w:date="2018-05-29T15:12:00Z">
        <w:r w:rsidR="002A2F1B">
          <w:rPr>
            <w:sz w:val="24"/>
            <w:szCs w:val="24"/>
            <w:lang w:val="el-GR"/>
          </w:rPr>
          <w:t xml:space="preserve">, </w:t>
        </w:r>
      </w:ins>
      <w:r w:rsidR="00113BEE">
        <w:rPr>
          <w:sz w:val="24"/>
          <w:szCs w:val="24"/>
          <w:lang w:val="el-GR"/>
        </w:rPr>
        <w:t>υπάρχει χρονομετρητής, ο οποίος μετρά το πέρας του χρόνου μετά την έναρξη της καταγραφής.</w:t>
      </w:r>
    </w:p>
    <w:p w14:paraId="1895FC46" w14:textId="77777777" w:rsidR="00113BEE" w:rsidRDefault="00AD1DD6" w:rsidP="00113BEE">
      <w:pPr>
        <w:jc w:val="center"/>
        <w:rPr>
          <w:sz w:val="24"/>
          <w:szCs w:val="24"/>
          <w:lang w:val="el-GR"/>
        </w:rPr>
      </w:pPr>
      <w:r>
        <w:rPr>
          <w:sz w:val="24"/>
          <w:szCs w:val="24"/>
          <w:lang w:val="el-GR"/>
        </w:rPr>
        <w:pict w14:anchorId="534B8F62">
          <v:shape id="_x0000_i1043" type="#_x0000_t75" style="width:130.4pt;height:233.3pt">
            <v:imagedata r:id="rId66" o:title="Screenshot_20180505-161717"/>
          </v:shape>
        </w:pict>
      </w:r>
      <w:r w:rsidR="00113BEE" w:rsidRPr="00B63BAB">
        <w:rPr>
          <w:sz w:val="24"/>
          <w:szCs w:val="24"/>
          <w:lang w:val="el-GR"/>
        </w:rPr>
        <w:t xml:space="preserve">       </w:t>
      </w:r>
      <w:r>
        <w:rPr>
          <w:sz w:val="24"/>
          <w:szCs w:val="24"/>
          <w:lang w:val="el-GR"/>
        </w:rPr>
        <w:pict w14:anchorId="14C890AD">
          <v:shape id="_x0000_i1044" type="#_x0000_t75" style="width:198.75pt;height:249.4pt">
            <v:imagedata r:id="rId67" o:title="heart rate main layout"/>
          </v:shape>
        </w:pict>
      </w:r>
    </w:p>
    <w:p w14:paraId="4CFBBE1B" w14:textId="77777777" w:rsidR="00113BEE" w:rsidRPr="00B8192E" w:rsidRDefault="00113BEE" w:rsidP="00113BEE">
      <w:pPr>
        <w:jc w:val="both"/>
        <w:rPr>
          <w:sz w:val="16"/>
          <w:szCs w:val="24"/>
          <w:lang w:val="el-GR"/>
        </w:rPr>
      </w:pPr>
      <w:r>
        <w:rPr>
          <w:sz w:val="24"/>
          <w:szCs w:val="24"/>
          <w:lang w:val="el-GR"/>
        </w:rPr>
        <w:tab/>
        <w:t xml:space="preserve">       </w:t>
      </w:r>
      <w:r>
        <w:rPr>
          <w:sz w:val="16"/>
          <w:szCs w:val="24"/>
          <w:lang w:val="el-GR"/>
        </w:rPr>
        <w:t>Εικόνα 6.</w:t>
      </w:r>
      <w:r w:rsidR="005A3559">
        <w:rPr>
          <w:sz w:val="16"/>
          <w:szCs w:val="24"/>
          <w:lang w:val="el-GR"/>
        </w:rPr>
        <w:t>5</w:t>
      </w:r>
      <w:r>
        <w:rPr>
          <w:sz w:val="16"/>
          <w:szCs w:val="24"/>
          <w:lang w:val="el-GR"/>
        </w:rPr>
        <w:t xml:space="preserve"> </w:t>
      </w:r>
      <w:r w:rsidRPr="00113BEE">
        <w:rPr>
          <w:sz w:val="16"/>
          <w:szCs w:val="24"/>
          <w:lang w:val="el-GR"/>
        </w:rPr>
        <w:t xml:space="preserve">: </w:t>
      </w:r>
      <w:r>
        <w:rPr>
          <w:sz w:val="16"/>
          <w:szCs w:val="24"/>
          <w:lang w:val="el-GR"/>
        </w:rPr>
        <w:t>Κύρια οθόνη εφαρμογής</w:t>
      </w:r>
      <w:r>
        <w:rPr>
          <w:sz w:val="16"/>
          <w:szCs w:val="24"/>
          <w:lang w:val="el-GR"/>
        </w:rPr>
        <w:tab/>
      </w:r>
      <w:r>
        <w:rPr>
          <w:sz w:val="16"/>
          <w:szCs w:val="24"/>
          <w:lang w:val="el-GR"/>
        </w:rPr>
        <w:tab/>
      </w:r>
      <w:r>
        <w:rPr>
          <w:sz w:val="16"/>
          <w:szCs w:val="24"/>
          <w:lang w:val="el-GR"/>
        </w:rPr>
        <w:tab/>
        <w:t>Εικόνα 6.</w:t>
      </w:r>
      <w:r w:rsidR="005A3559">
        <w:rPr>
          <w:sz w:val="16"/>
          <w:szCs w:val="24"/>
          <w:lang w:val="el-GR"/>
        </w:rPr>
        <w:t>6</w:t>
      </w:r>
      <w:r>
        <w:rPr>
          <w:sz w:val="16"/>
          <w:szCs w:val="24"/>
          <w:lang w:val="el-GR"/>
        </w:rPr>
        <w:t xml:space="preserve"> </w:t>
      </w:r>
      <w:r w:rsidRPr="00113BEE">
        <w:rPr>
          <w:sz w:val="16"/>
          <w:szCs w:val="24"/>
          <w:lang w:val="el-GR"/>
        </w:rPr>
        <w:t xml:space="preserve">: </w:t>
      </w:r>
      <w:r w:rsidR="00B8192E">
        <w:rPr>
          <w:sz w:val="16"/>
          <w:szCs w:val="24"/>
        </w:rPr>
        <w:t>Labels</w:t>
      </w:r>
      <w:r w:rsidR="00B8192E" w:rsidRPr="00B8192E">
        <w:rPr>
          <w:sz w:val="16"/>
          <w:szCs w:val="24"/>
          <w:lang w:val="el-GR"/>
        </w:rPr>
        <w:t xml:space="preserve"> </w:t>
      </w:r>
      <w:r w:rsidR="00B8192E">
        <w:rPr>
          <w:sz w:val="16"/>
          <w:szCs w:val="24"/>
          <w:lang w:val="el-GR"/>
        </w:rPr>
        <w:t xml:space="preserve">για το </w:t>
      </w:r>
      <w:r w:rsidR="00B8192E">
        <w:rPr>
          <w:sz w:val="16"/>
          <w:szCs w:val="24"/>
        </w:rPr>
        <w:t>heart</w:t>
      </w:r>
      <w:r w:rsidR="00B8192E" w:rsidRPr="00B8192E">
        <w:rPr>
          <w:sz w:val="16"/>
          <w:szCs w:val="24"/>
          <w:lang w:val="el-GR"/>
        </w:rPr>
        <w:t xml:space="preserve"> </w:t>
      </w:r>
      <w:r w:rsidR="00B8192E">
        <w:rPr>
          <w:sz w:val="16"/>
          <w:szCs w:val="24"/>
        </w:rPr>
        <w:t>rate</w:t>
      </w:r>
      <w:r w:rsidR="00B8192E" w:rsidRPr="00B8192E">
        <w:rPr>
          <w:sz w:val="16"/>
          <w:szCs w:val="24"/>
          <w:lang w:val="el-GR"/>
        </w:rPr>
        <w:t xml:space="preserve"> </w:t>
      </w:r>
    </w:p>
    <w:p w14:paraId="70B8DFE2" w14:textId="77777777" w:rsidR="00113BEE" w:rsidRPr="00B8192E" w:rsidRDefault="00AD1DD6" w:rsidP="00113BEE">
      <w:pPr>
        <w:jc w:val="center"/>
        <w:rPr>
          <w:color w:val="5B9BD5" w:themeColor="accent1"/>
          <w:sz w:val="28"/>
          <w:szCs w:val="24"/>
          <w:lang w:val="el-GR"/>
        </w:rPr>
      </w:pPr>
      <w:r>
        <w:rPr>
          <w:color w:val="5B9BD5" w:themeColor="accent1"/>
          <w:sz w:val="28"/>
          <w:szCs w:val="24"/>
          <w:lang w:val="el-GR"/>
        </w:rPr>
        <w:pict w14:anchorId="6D62E9CD">
          <v:shape id="_x0000_i1045" type="#_x0000_t75" style="width:187.7pt;height:226.65pt">
            <v:imagedata r:id="rId68" o:title="toggle button chronometer main layout"/>
          </v:shape>
        </w:pict>
      </w:r>
      <w:r w:rsidR="00113BEE" w:rsidRPr="00B8192E">
        <w:rPr>
          <w:color w:val="5B9BD5" w:themeColor="accent1"/>
          <w:sz w:val="28"/>
          <w:szCs w:val="24"/>
          <w:lang w:val="el-GR"/>
        </w:rPr>
        <w:t xml:space="preserve"> </w:t>
      </w:r>
      <w:r>
        <w:rPr>
          <w:color w:val="5B9BD5" w:themeColor="accent1"/>
          <w:sz w:val="28"/>
          <w:szCs w:val="24"/>
        </w:rPr>
        <w:pict w14:anchorId="06B05D14">
          <v:shape id="_x0000_i1046" type="#_x0000_t75" style="width:210.15pt;height:222.05pt">
            <v:imagedata r:id="rId69" o:title="Speed main layout"/>
          </v:shape>
        </w:pict>
      </w:r>
    </w:p>
    <w:p w14:paraId="7F71C547" w14:textId="77777777" w:rsidR="00113BEE" w:rsidRPr="00B8192E" w:rsidRDefault="00B8192E" w:rsidP="00B8192E">
      <w:pPr>
        <w:ind w:firstLine="720"/>
        <w:rPr>
          <w:sz w:val="16"/>
          <w:szCs w:val="24"/>
          <w:lang w:val="el-GR"/>
        </w:rPr>
      </w:pPr>
      <w:r>
        <w:rPr>
          <w:sz w:val="16"/>
          <w:szCs w:val="24"/>
          <w:lang w:val="el-GR"/>
        </w:rPr>
        <w:t>Εικόνα 6.</w:t>
      </w:r>
      <w:r w:rsidR="005A3559">
        <w:rPr>
          <w:sz w:val="16"/>
          <w:szCs w:val="24"/>
          <w:lang w:val="el-GR"/>
        </w:rPr>
        <w:t>7</w:t>
      </w:r>
      <w:r>
        <w:rPr>
          <w:sz w:val="16"/>
          <w:szCs w:val="24"/>
          <w:lang w:val="el-GR"/>
        </w:rPr>
        <w:t xml:space="preserve"> </w:t>
      </w:r>
      <w:r w:rsidRPr="00B8192E">
        <w:rPr>
          <w:sz w:val="16"/>
          <w:szCs w:val="24"/>
          <w:lang w:val="el-GR"/>
        </w:rPr>
        <w:t xml:space="preserve">: </w:t>
      </w:r>
      <w:r>
        <w:rPr>
          <w:sz w:val="16"/>
          <w:szCs w:val="24"/>
        </w:rPr>
        <w:t>Label</w:t>
      </w:r>
      <w:r w:rsidRPr="00B8192E">
        <w:rPr>
          <w:sz w:val="16"/>
          <w:szCs w:val="24"/>
          <w:lang w:val="el-GR"/>
        </w:rPr>
        <w:t xml:space="preserve"> </w:t>
      </w:r>
      <w:r>
        <w:rPr>
          <w:sz w:val="16"/>
          <w:szCs w:val="24"/>
          <w:lang w:val="el-GR"/>
        </w:rPr>
        <w:t xml:space="preserve">για χρονόμετρο και </w:t>
      </w:r>
      <w:r>
        <w:rPr>
          <w:sz w:val="16"/>
          <w:szCs w:val="24"/>
        </w:rPr>
        <w:t>toggleButton</w:t>
      </w:r>
      <w:r w:rsidRPr="00B8192E">
        <w:rPr>
          <w:sz w:val="16"/>
          <w:szCs w:val="24"/>
          <w:lang w:val="el-GR"/>
        </w:rPr>
        <w:t xml:space="preserve">  </w:t>
      </w:r>
      <w:r>
        <w:rPr>
          <w:sz w:val="16"/>
          <w:szCs w:val="24"/>
          <w:lang w:val="el-GR"/>
        </w:rPr>
        <w:tab/>
      </w:r>
      <w:r w:rsidRPr="00B8192E">
        <w:rPr>
          <w:sz w:val="16"/>
          <w:szCs w:val="24"/>
          <w:lang w:val="el-GR"/>
        </w:rPr>
        <w:tab/>
      </w:r>
      <w:r w:rsidRPr="00DE5B44">
        <w:rPr>
          <w:sz w:val="16"/>
          <w:szCs w:val="24"/>
          <w:lang w:val="el-GR"/>
        </w:rPr>
        <w:t xml:space="preserve">     </w:t>
      </w:r>
      <w:r>
        <w:rPr>
          <w:sz w:val="16"/>
          <w:szCs w:val="24"/>
          <w:lang w:val="el-GR"/>
        </w:rPr>
        <w:t>Εικόνα 6.</w:t>
      </w:r>
      <w:r w:rsidR="005A3559">
        <w:rPr>
          <w:sz w:val="16"/>
          <w:szCs w:val="24"/>
          <w:lang w:val="el-GR"/>
        </w:rPr>
        <w:t>8</w:t>
      </w:r>
      <w:r>
        <w:rPr>
          <w:sz w:val="16"/>
          <w:szCs w:val="24"/>
          <w:lang w:val="el-GR"/>
        </w:rPr>
        <w:t xml:space="preserve"> </w:t>
      </w:r>
      <w:r w:rsidRPr="00B8192E">
        <w:rPr>
          <w:sz w:val="16"/>
          <w:szCs w:val="24"/>
          <w:lang w:val="el-GR"/>
        </w:rPr>
        <w:t xml:space="preserve">: </w:t>
      </w:r>
      <w:r>
        <w:rPr>
          <w:sz w:val="16"/>
          <w:szCs w:val="24"/>
        </w:rPr>
        <w:t>Label</w:t>
      </w:r>
      <w:r w:rsidRPr="00B8192E">
        <w:rPr>
          <w:sz w:val="16"/>
          <w:szCs w:val="24"/>
          <w:lang w:val="el-GR"/>
        </w:rPr>
        <w:t xml:space="preserve"> </w:t>
      </w:r>
      <w:r>
        <w:rPr>
          <w:sz w:val="16"/>
          <w:szCs w:val="24"/>
          <w:lang w:val="el-GR"/>
        </w:rPr>
        <w:t xml:space="preserve">για </w:t>
      </w:r>
      <w:r>
        <w:rPr>
          <w:sz w:val="16"/>
          <w:szCs w:val="24"/>
        </w:rPr>
        <w:t>Speed</w:t>
      </w:r>
      <w:r w:rsidRPr="00B8192E">
        <w:rPr>
          <w:sz w:val="16"/>
          <w:szCs w:val="24"/>
          <w:lang w:val="el-GR"/>
        </w:rPr>
        <w:t xml:space="preserve"> </w:t>
      </w:r>
    </w:p>
    <w:p w14:paraId="4AAA2F73" w14:textId="77777777" w:rsidR="002041C1" w:rsidRPr="004D05D6" w:rsidRDefault="002041C1">
      <w:pPr>
        <w:pStyle w:val="3"/>
        <w:rPr>
          <w:u w:val="single"/>
          <w:lang w:val="el-GR"/>
          <w:rPrChange w:id="1375" w:author="Gladiator Gladiator" w:date="2018-05-23T20:48:00Z">
            <w:rPr>
              <w:lang w:val="el-GR"/>
            </w:rPr>
          </w:rPrChange>
        </w:rPr>
        <w:pPrChange w:id="1376" w:author="Gladiator Gladiator" w:date="2018-05-23T20:48:00Z">
          <w:pPr>
            <w:jc w:val="both"/>
          </w:pPr>
        </w:pPrChange>
      </w:pPr>
      <w:r w:rsidRPr="004D05D6">
        <w:rPr>
          <w:sz w:val="28"/>
          <w:u w:val="single"/>
          <w:lang w:val="el-GR"/>
          <w:rPrChange w:id="1377" w:author="Gladiator Gladiator" w:date="2018-05-23T20:48:00Z">
            <w:rPr>
              <w:lang w:val="el-GR"/>
            </w:rPr>
          </w:rPrChange>
        </w:rPr>
        <w:lastRenderedPageBreak/>
        <w:t xml:space="preserve">6.4.3 </w:t>
      </w:r>
      <w:r w:rsidRPr="004D05D6">
        <w:rPr>
          <w:sz w:val="28"/>
          <w:u w:val="single"/>
          <w:rPrChange w:id="1378" w:author="Gladiator Gladiator" w:date="2018-05-23T20:48:00Z">
            <w:rPr/>
          </w:rPrChange>
        </w:rPr>
        <w:t>Menu</w:t>
      </w:r>
    </w:p>
    <w:p w14:paraId="7DEB35F3" w14:textId="77777777" w:rsidR="00DE5B44" w:rsidRPr="004D05D6" w:rsidRDefault="00DE5B44" w:rsidP="00DE5B44">
      <w:pPr>
        <w:ind w:firstLine="180"/>
        <w:jc w:val="both"/>
        <w:rPr>
          <w:sz w:val="24"/>
          <w:szCs w:val="24"/>
          <w:lang w:val="el-GR"/>
          <w:rPrChange w:id="1379" w:author="Gladiator Gladiator" w:date="2018-05-23T20:48:00Z">
            <w:rPr>
              <w:sz w:val="24"/>
              <w:szCs w:val="24"/>
            </w:rPr>
          </w:rPrChange>
        </w:rPr>
      </w:pPr>
      <w:r>
        <w:rPr>
          <w:sz w:val="24"/>
          <w:szCs w:val="24"/>
        </w:rPr>
        <w:t>To</w:t>
      </w:r>
      <w:r w:rsidRPr="00DE5B44">
        <w:rPr>
          <w:sz w:val="24"/>
          <w:szCs w:val="24"/>
          <w:lang w:val="el-GR"/>
        </w:rPr>
        <w:t xml:space="preserve"> </w:t>
      </w:r>
      <w:r>
        <w:rPr>
          <w:sz w:val="24"/>
          <w:szCs w:val="24"/>
        </w:rPr>
        <w:t>menu</w:t>
      </w:r>
      <w:r w:rsidRPr="00DE5B44">
        <w:rPr>
          <w:sz w:val="24"/>
          <w:szCs w:val="24"/>
          <w:lang w:val="el-GR"/>
        </w:rPr>
        <w:t xml:space="preserve"> </w:t>
      </w:r>
      <w:r>
        <w:rPr>
          <w:sz w:val="24"/>
          <w:szCs w:val="24"/>
          <w:lang w:val="el-GR"/>
        </w:rPr>
        <w:t xml:space="preserve">είναι πτυσσόμενο και έρχεται από το αριστερό μέρος τις εφαρμογής. Οι επιλογές είναι </w:t>
      </w:r>
      <w:r w:rsidRPr="004D05D6">
        <w:rPr>
          <w:sz w:val="24"/>
          <w:szCs w:val="24"/>
          <w:lang w:val="el-GR"/>
          <w:rPrChange w:id="1380" w:author="Gladiator Gladiator" w:date="2018-05-23T20:48:00Z">
            <w:rPr>
              <w:sz w:val="24"/>
              <w:szCs w:val="24"/>
            </w:rPr>
          </w:rPrChange>
        </w:rPr>
        <w:t>:</w:t>
      </w:r>
    </w:p>
    <w:p w14:paraId="4381B00D" w14:textId="77777777" w:rsidR="00DE5B44" w:rsidRDefault="00DE5B44" w:rsidP="00DE5B44">
      <w:pPr>
        <w:pStyle w:val="a6"/>
        <w:numPr>
          <w:ilvl w:val="0"/>
          <w:numId w:val="32"/>
        </w:numPr>
        <w:jc w:val="both"/>
        <w:rPr>
          <w:sz w:val="24"/>
          <w:szCs w:val="24"/>
          <w:lang w:val="el-GR"/>
        </w:rPr>
      </w:pPr>
      <w:r>
        <w:rPr>
          <w:sz w:val="24"/>
          <w:szCs w:val="24"/>
        </w:rPr>
        <w:t>Connection</w:t>
      </w:r>
      <w:r w:rsidRPr="00DE5B44">
        <w:rPr>
          <w:sz w:val="24"/>
          <w:szCs w:val="24"/>
          <w:lang w:val="el-GR"/>
        </w:rPr>
        <w:t>,</w:t>
      </w:r>
      <w:r>
        <w:rPr>
          <w:sz w:val="24"/>
          <w:szCs w:val="24"/>
          <w:lang w:val="el-GR"/>
        </w:rPr>
        <w:t xml:space="preserve"> που αφορά την σύνδεση του αισθητήρα με την εφαρμογή.</w:t>
      </w:r>
    </w:p>
    <w:p w14:paraId="614BB777" w14:textId="77777777" w:rsidR="00DE5B44" w:rsidRDefault="00DE5B44" w:rsidP="00DE5B44">
      <w:pPr>
        <w:pStyle w:val="a6"/>
        <w:numPr>
          <w:ilvl w:val="0"/>
          <w:numId w:val="32"/>
        </w:numPr>
        <w:jc w:val="both"/>
        <w:rPr>
          <w:sz w:val="24"/>
          <w:szCs w:val="24"/>
          <w:lang w:val="el-GR"/>
        </w:rPr>
      </w:pPr>
      <w:r>
        <w:rPr>
          <w:sz w:val="24"/>
          <w:szCs w:val="24"/>
        </w:rPr>
        <w:t>My</w:t>
      </w:r>
      <w:r w:rsidRPr="00DE5B44">
        <w:rPr>
          <w:sz w:val="24"/>
          <w:szCs w:val="24"/>
          <w:lang w:val="el-GR"/>
        </w:rPr>
        <w:t xml:space="preserve"> </w:t>
      </w:r>
      <w:r>
        <w:rPr>
          <w:sz w:val="24"/>
          <w:szCs w:val="24"/>
        </w:rPr>
        <w:t>History</w:t>
      </w:r>
      <w:r w:rsidRPr="00DE5B44">
        <w:rPr>
          <w:sz w:val="24"/>
          <w:szCs w:val="24"/>
          <w:lang w:val="el-GR"/>
        </w:rPr>
        <w:t>, που</w:t>
      </w:r>
      <w:r>
        <w:rPr>
          <w:sz w:val="24"/>
          <w:szCs w:val="24"/>
          <w:lang w:val="el-GR"/>
        </w:rPr>
        <w:t xml:space="preserve"> αφορά την προβολή του ιστορικού.</w:t>
      </w:r>
    </w:p>
    <w:p w14:paraId="30CA3AC8" w14:textId="77777777" w:rsidR="00DE5B44" w:rsidRDefault="00DE5B44" w:rsidP="00DE5B44">
      <w:pPr>
        <w:pStyle w:val="a6"/>
        <w:numPr>
          <w:ilvl w:val="0"/>
          <w:numId w:val="32"/>
        </w:numPr>
        <w:jc w:val="both"/>
        <w:rPr>
          <w:sz w:val="24"/>
          <w:szCs w:val="24"/>
          <w:lang w:val="el-GR"/>
        </w:rPr>
      </w:pPr>
      <w:r>
        <w:rPr>
          <w:sz w:val="24"/>
          <w:szCs w:val="24"/>
        </w:rPr>
        <w:t>Send</w:t>
      </w:r>
      <w:r w:rsidRPr="00DE5B44">
        <w:rPr>
          <w:sz w:val="24"/>
          <w:szCs w:val="24"/>
          <w:lang w:val="el-GR"/>
        </w:rPr>
        <w:t xml:space="preserve"> </w:t>
      </w:r>
      <w:r>
        <w:rPr>
          <w:sz w:val="24"/>
          <w:szCs w:val="24"/>
        </w:rPr>
        <w:t>Data</w:t>
      </w:r>
      <w:r w:rsidRPr="00DE5B44">
        <w:rPr>
          <w:sz w:val="24"/>
          <w:szCs w:val="24"/>
          <w:lang w:val="el-GR"/>
        </w:rPr>
        <w:t xml:space="preserve">, </w:t>
      </w:r>
      <w:r>
        <w:rPr>
          <w:sz w:val="24"/>
          <w:szCs w:val="24"/>
          <w:lang w:val="el-GR"/>
        </w:rPr>
        <w:t>που αφορά την αποστολή των αρχείων σε κάποια άλλη εφαρμογή.</w:t>
      </w:r>
    </w:p>
    <w:p w14:paraId="593DC95F" w14:textId="77777777" w:rsidR="00DE5B44" w:rsidRPr="00DE5B44" w:rsidRDefault="00DE5B44" w:rsidP="00DE5B44">
      <w:pPr>
        <w:pStyle w:val="a6"/>
        <w:numPr>
          <w:ilvl w:val="0"/>
          <w:numId w:val="32"/>
        </w:numPr>
        <w:jc w:val="both"/>
        <w:rPr>
          <w:sz w:val="24"/>
          <w:szCs w:val="24"/>
          <w:lang w:val="el-GR"/>
        </w:rPr>
      </w:pPr>
      <w:r>
        <w:rPr>
          <w:sz w:val="24"/>
          <w:szCs w:val="24"/>
        </w:rPr>
        <w:t>Contact</w:t>
      </w:r>
      <w:r w:rsidRPr="00DE5B44">
        <w:rPr>
          <w:sz w:val="24"/>
          <w:szCs w:val="24"/>
          <w:lang w:val="el-GR"/>
        </w:rPr>
        <w:t xml:space="preserve"> </w:t>
      </w:r>
      <w:r>
        <w:rPr>
          <w:sz w:val="24"/>
          <w:szCs w:val="24"/>
        </w:rPr>
        <w:t>us</w:t>
      </w:r>
      <w:r w:rsidRPr="00DE5B44">
        <w:rPr>
          <w:sz w:val="24"/>
          <w:szCs w:val="24"/>
          <w:lang w:val="el-GR"/>
        </w:rPr>
        <w:t xml:space="preserve">, </w:t>
      </w:r>
      <w:r>
        <w:rPr>
          <w:sz w:val="24"/>
          <w:szCs w:val="24"/>
          <w:lang w:val="el-GR"/>
        </w:rPr>
        <w:t>που περιέχει τα στοιχεία του ερευνητή.</w:t>
      </w:r>
    </w:p>
    <w:p w14:paraId="32631CA0" w14:textId="7D49EFA6" w:rsidR="00DE5B44" w:rsidRDefault="00DE5B44" w:rsidP="007A4013">
      <w:pPr>
        <w:ind w:firstLine="180"/>
        <w:jc w:val="both"/>
        <w:rPr>
          <w:sz w:val="24"/>
          <w:szCs w:val="24"/>
          <w:lang w:val="el-GR"/>
        </w:rPr>
      </w:pPr>
      <w:r>
        <w:rPr>
          <w:noProof/>
          <w:sz w:val="24"/>
          <w:szCs w:val="24"/>
        </w:rPr>
        <w:drawing>
          <wp:inline distT="0" distB="0" distL="0" distR="0" wp14:anchorId="36EF88A1" wp14:editId="1E596374">
            <wp:extent cx="2162175" cy="3838575"/>
            <wp:effectExtent l="0" t="0" r="9525" b="9525"/>
            <wp:docPr id="44" name="Εικόνα 44" descr="C:\Users\Gladiator\AppData\Local\Microsoft\Windows\INetCache\Content.Word\Screenshot_20180505-16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Gladiator\AppData\Local\Microsoft\Windows\INetCache\Content.Word\Screenshot_20180505-16172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2175" cy="3838575"/>
                    </a:xfrm>
                    <a:prstGeom prst="rect">
                      <a:avLst/>
                    </a:prstGeom>
                    <a:noFill/>
                    <a:ln>
                      <a:noFill/>
                    </a:ln>
                  </pic:spPr>
                </pic:pic>
              </a:graphicData>
            </a:graphic>
          </wp:inline>
        </w:drawing>
      </w:r>
      <w:r w:rsidR="007A4013">
        <w:rPr>
          <w:noProof/>
          <w:sz w:val="16"/>
          <w:szCs w:val="24"/>
        </w:rPr>
        <w:drawing>
          <wp:inline distT="0" distB="0" distL="0" distR="0" wp14:anchorId="6649203F" wp14:editId="1E66F930">
            <wp:extent cx="3615055" cy="3856355"/>
            <wp:effectExtent l="0" t="0" r="4445" b="0"/>
            <wp:docPr id="45" name="Εικόνα 45" descr="C:\Users\Gladiator\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Gladiator\AppData\Local\Microsoft\Windows\INetCache\Content.Word\menu.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15055" cy="3856355"/>
                    </a:xfrm>
                    <a:prstGeom prst="rect">
                      <a:avLst/>
                    </a:prstGeom>
                    <a:noFill/>
                    <a:ln>
                      <a:noFill/>
                    </a:ln>
                  </pic:spPr>
                </pic:pic>
              </a:graphicData>
            </a:graphic>
          </wp:inline>
        </w:drawing>
      </w:r>
    </w:p>
    <w:p w14:paraId="1F4DFB2C" w14:textId="77777777" w:rsidR="00DE5B44" w:rsidRPr="00A75CCC" w:rsidRDefault="00DE5B44" w:rsidP="007A4013">
      <w:pPr>
        <w:ind w:firstLine="720"/>
        <w:jc w:val="both"/>
        <w:rPr>
          <w:sz w:val="16"/>
          <w:szCs w:val="24"/>
          <w:lang w:val="el-GR"/>
        </w:rPr>
      </w:pPr>
      <w:r>
        <w:rPr>
          <w:sz w:val="16"/>
          <w:szCs w:val="24"/>
          <w:lang w:val="el-GR"/>
        </w:rPr>
        <w:t xml:space="preserve">Εικόνα </w:t>
      </w:r>
      <w:r w:rsidRPr="007A4013">
        <w:rPr>
          <w:sz w:val="16"/>
          <w:szCs w:val="24"/>
          <w:lang w:val="el-GR"/>
        </w:rPr>
        <w:t>6.</w:t>
      </w:r>
      <w:r w:rsidR="005A3559">
        <w:rPr>
          <w:sz w:val="16"/>
          <w:szCs w:val="24"/>
          <w:lang w:val="el-GR"/>
        </w:rPr>
        <w:t>9</w:t>
      </w:r>
      <w:r w:rsidRPr="007A4013">
        <w:rPr>
          <w:sz w:val="16"/>
          <w:szCs w:val="24"/>
          <w:lang w:val="el-GR"/>
        </w:rPr>
        <w:t xml:space="preserve"> : </w:t>
      </w:r>
      <w:r>
        <w:rPr>
          <w:sz w:val="16"/>
          <w:szCs w:val="24"/>
          <w:lang w:val="el-GR"/>
        </w:rPr>
        <w:t xml:space="preserve">Το </w:t>
      </w:r>
      <w:r>
        <w:rPr>
          <w:sz w:val="16"/>
          <w:szCs w:val="24"/>
        </w:rPr>
        <w:t>menu</w:t>
      </w:r>
      <w:r w:rsidRPr="007A4013">
        <w:rPr>
          <w:sz w:val="16"/>
          <w:szCs w:val="24"/>
          <w:lang w:val="el-GR"/>
        </w:rPr>
        <w:t xml:space="preserve"> </w:t>
      </w:r>
      <w:r>
        <w:rPr>
          <w:sz w:val="16"/>
          <w:szCs w:val="24"/>
          <w:lang w:val="el-GR"/>
        </w:rPr>
        <w:t>της εφαρμογής</w:t>
      </w:r>
      <w:r w:rsidR="005A3559">
        <w:rPr>
          <w:sz w:val="16"/>
          <w:szCs w:val="24"/>
          <w:lang w:val="el-GR"/>
        </w:rPr>
        <w:tab/>
      </w:r>
      <w:r w:rsidR="005A3559">
        <w:rPr>
          <w:sz w:val="16"/>
          <w:szCs w:val="24"/>
          <w:lang w:val="el-GR"/>
        </w:rPr>
        <w:tab/>
        <w:t>Εικόνα 6.10</w:t>
      </w:r>
      <w:r w:rsidR="007A4013">
        <w:rPr>
          <w:sz w:val="16"/>
          <w:szCs w:val="24"/>
          <w:lang w:val="el-GR"/>
        </w:rPr>
        <w:t xml:space="preserve"> </w:t>
      </w:r>
      <w:r w:rsidR="007A4013" w:rsidRPr="007A4013">
        <w:rPr>
          <w:sz w:val="16"/>
          <w:szCs w:val="24"/>
          <w:lang w:val="el-GR"/>
        </w:rPr>
        <w:t xml:space="preserve">: </w:t>
      </w:r>
      <w:r w:rsidR="00A75CCC">
        <w:rPr>
          <w:sz w:val="16"/>
          <w:szCs w:val="24"/>
          <w:lang w:val="el-GR"/>
        </w:rPr>
        <w:t xml:space="preserve">Το </w:t>
      </w:r>
      <w:r w:rsidR="00A75CCC">
        <w:rPr>
          <w:sz w:val="16"/>
          <w:szCs w:val="24"/>
        </w:rPr>
        <w:t>menu</w:t>
      </w:r>
      <w:r w:rsidR="00A75CCC" w:rsidRPr="00A75CCC">
        <w:rPr>
          <w:sz w:val="16"/>
          <w:szCs w:val="24"/>
          <w:lang w:val="el-GR"/>
        </w:rPr>
        <w:t xml:space="preserve"> </w:t>
      </w:r>
      <w:r w:rsidR="00A75CCC">
        <w:rPr>
          <w:sz w:val="16"/>
          <w:szCs w:val="24"/>
          <w:lang w:val="el-GR"/>
        </w:rPr>
        <w:t xml:space="preserve">σε αρχείο </w:t>
      </w:r>
      <w:r w:rsidR="00A75CCC">
        <w:rPr>
          <w:sz w:val="16"/>
          <w:szCs w:val="24"/>
        </w:rPr>
        <w:t>xml</w:t>
      </w:r>
    </w:p>
    <w:p w14:paraId="0DA980AF" w14:textId="77777777" w:rsidR="00A75CCC" w:rsidRDefault="00A75CCC" w:rsidP="00C160C5">
      <w:pPr>
        <w:jc w:val="both"/>
        <w:rPr>
          <w:color w:val="5B9BD5" w:themeColor="accent1"/>
          <w:sz w:val="28"/>
          <w:szCs w:val="24"/>
          <w:u w:val="single"/>
          <w:lang w:val="el-GR"/>
        </w:rPr>
      </w:pPr>
    </w:p>
    <w:p w14:paraId="3ABA67CE" w14:textId="77777777" w:rsidR="00A75CCC" w:rsidRDefault="00A75CCC" w:rsidP="00C160C5">
      <w:pPr>
        <w:jc w:val="both"/>
        <w:rPr>
          <w:color w:val="5B9BD5" w:themeColor="accent1"/>
          <w:sz w:val="28"/>
          <w:szCs w:val="24"/>
          <w:u w:val="single"/>
          <w:lang w:val="el-GR"/>
        </w:rPr>
      </w:pPr>
    </w:p>
    <w:p w14:paraId="1C2D2673" w14:textId="77777777" w:rsidR="00A75CCC" w:rsidRDefault="00A75CCC" w:rsidP="00C160C5">
      <w:pPr>
        <w:jc w:val="both"/>
        <w:rPr>
          <w:color w:val="5B9BD5" w:themeColor="accent1"/>
          <w:sz w:val="28"/>
          <w:szCs w:val="24"/>
          <w:u w:val="single"/>
          <w:lang w:val="el-GR"/>
        </w:rPr>
      </w:pPr>
    </w:p>
    <w:p w14:paraId="0B28D0BD" w14:textId="77777777" w:rsidR="00A75CCC" w:rsidRDefault="00A75CCC" w:rsidP="00C160C5">
      <w:pPr>
        <w:jc w:val="both"/>
        <w:rPr>
          <w:color w:val="5B9BD5" w:themeColor="accent1"/>
          <w:sz w:val="28"/>
          <w:szCs w:val="24"/>
          <w:u w:val="single"/>
          <w:lang w:val="el-GR"/>
        </w:rPr>
      </w:pPr>
    </w:p>
    <w:p w14:paraId="37DC96A9" w14:textId="77777777" w:rsidR="00A75CCC" w:rsidRDefault="00A75CCC" w:rsidP="00C160C5">
      <w:pPr>
        <w:jc w:val="both"/>
        <w:rPr>
          <w:color w:val="5B9BD5" w:themeColor="accent1"/>
          <w:sz w:val="28"/>
          <w:szCs w:val="24"/>
          <w:u w:val="single"/>
          <w:lang w:val="el-GR"/>
        </w:rPr>
      </w:pPr>
    </w:p>
    <w:p w14:paraId="248CAD7C" w14:textId="77777777" w:rsidR="00A75CCC" w:rsidRDefault="00A75CCC" w:rsidP="00C160C5">
      <w:pPr>
        <w:jc w:val="both"/>
        <w:rPr>
          <w:color w:val="5B9BD5" w:themeColor="accent1"/>
          <w:sz w:val="28"/>
          <w:szCs w:val="24"/>
          <w:u w:val="single"/>
          <w:lang w:val="el-GR"/>
        </w:rPr>
      </w:pPr>
    </w:p>
    <w:p w14:paraId="43E82A97" w14:textId="77777777" w:rsidR="00A75CCC" w:rsidRDefault="00A75CCC" w:rsidP="00C160C5">
      <w:pPr>
        <w:jc w:val="both"/>
        <w:rPr>
          <w:color w:val="5B9BD5" w:themeColor="accent1"/>
          <w:sz w:val="28"/>
          <w:szCs w:val="24"/>
          <w:u w:val="single"/>
          <w:lang w:val="el-GR"/>
        </w:rPr>
      </w:pPr>
    </w:p>
    <w:p w14:paraId="3CB6B3B4" w14:textId="77777777" w:rsidR="00A75CCC" w:rsidRDefault="00A75CCC" w:rsidP="00C160C5">
      <w:pPr>
        <w:jc w:val="both"/>
        <w:rPr>
          <w:color w:val="5B9BD5" w:themeColor="accent1"/>
          <w:sz w:val="28"/>
          <w:szCs w:val="24"/>
          <w:u w:val="single"/>
          <w:lang w:val="el-GR"/>
        </w:rPr>
      </w:pPr>
    </w:p>
    <w:p w14:paraId="4818D9DB" w14:textId="77777777" w:rsidR="002041C1" w:rsidRPr="004D05D6" w:rsidRDefault="00062C7A">
      <w:pPr>
        <w:pStyle w:val="3"/>
        <w:rPr>
          <w:sz w:val="28"/>
          <w:u w:val="single"/>
          <w:lang w:val="el-GR"/>
          <w:rPrChange w:id="1381" w:author="Gladiator Gladiator" w:date="2018-05-23T20:48:00Z">
            <w:rPr>
              <w:lang w:val="el-GR"/>
            </w:rPr>
          </w:rPrChange>
        </w:rPr>
        <w:pPrChange w:id="1382" w:author="Gladiator Gladiator" w:date="2018-05-23T20:48:00Z">
          <w:pPr>
            <w:jc w:val="both"/>
          </w:pPr>
        </w:pPrChange>
      </w:pPr>
      <w:r w:rsidRPr="004D05D6">
        <w:rPr>
          <w:sz w:val="28"/>
          <w:u w:val="single"/>
          <w:lang w:val="el-GR"/>
          <w:rPrChange w:id="1383" w:author="Gladiator Gladiator" w:date="2018-05-23T20:48:00Z">
            <w:rPr>
              <w:lang w:val="el-GR"/>
            </w:rPr>
          </w:rPrChange>
        </w:rPr>
        <w:lastRenderedPageBreak/>
        <w:t>6.4.4</w:t>
      </w:r>
      <w:r w:rsidR="002041C1" w:rsidRPr="004D05D6">
        <w:rPr>
          <w:sz w:val="28"/>
          <w:u w:val="single"/>
          <w:lang w:val="el-GR"/>
          <w:rPrChange w:id="1384" w:author="Gladiator Gladiator" w:date="2018-05-23T20:48:00Z">
            <w:rPr>
              <w:lang w:val="el-GR"/>
            </w:rPr>
          </w:rPrChange>
        </w:rPr>
        <w:t xml:space="preserve"> Οθόνη σύνδεσης</w:t>
      </w:r>
      <w:r w:rsidR="0030216A" w:rsidRPr="004D05D6">
        <w:rPr>
          <w:sz w:val="28"/>
          <w:u w:val="single"/>
          <w:lang w:val="el-GR"/>
          <w:rPrChange w:id="1385" w:author="Gladiator Gladiator" w:date="2018-05-23T20:48:00Z">
            <w:rPr>
              <w:lang w:val="el-GR"/>
            </w:rPr>
          </w:rPrChange>
        </w:rPr>
        <w:t xml:space="preserve"> - αποσύνδεσης</w:t>
      </w:r>
      <w:r w:rsidR="002041C1" w:rsidRPr="004D05D6">
        <w:rPr>
          <w:sz w:val="28"/>
          <w:u w:val="single"/>
          <w:lang w:val="el-GR"/>
          <w:rPrChange w:id="1386" w:author="Gladiator Gladiator" w:date="2018-05-23T20:48:00Z">
            <w:rPr>
              <w:lang w:val="el-GR"/>
            </w:rPr>
          </w:rPrChange>
        </w:rPr>
        <w:t xml:space="preserve"> με αισθητήρα</w:t>
      </w:r>
    </w:p>
    <w:p w14:paraId="7C6A7BC0" w14:textId="671DEA79" w:rsidR="00A75CCC" w:rsidRPr="0030216A" w:rsidRDefault="00A75CCC" w:rsidP="00C160C5">
      <w:pPr>
        <w:jc w:val="both"/>
        <w:rPr>
          <w:sz w:val="24"/>
          <w:szCs w:val="24"/>
          <w:lang w:val="el-GR"/>
        </w:rPr>
      </w:pPr>
      <w:r>
        <w:rPr>
          <w:sz w:val="24"/>
          <w:szCs w:val="24"/>
          <w:lang w:val="el-GR"/>
        </w:rPr>
        <w:t xml:space="preserve">Όταν ο χρήστης θελήσει να δημιουργήσει μια σύνδεση ή την αποσύνδεση με τον αισθητήρα, και πατήσει το αντίστοιχο κουμπί από το </w:t>
      </w:r>
      <w:r>
        <w:rPr>
          <w:sz w:val="24"/>
          <w:szCs w:val="24"/>
        </w:rPr>
        <w:t>menu</w:t>
      </w:r>
      <w:r w:rsidRPr="00A75CCC">
        <w:rPr>
          <w:sz w:val="24"/>
          <w:szCs w:val="24"/>
          <w:lang w:val="el-GR"/>
        </w:rPr>
        <w:t xml:space="preserve">, </w:t>
      </w:r>
      <w:r>
        <w:rPr>
          <w:sz w:val="24"/>
          <w:szCs w:val="24"/>
          <w:lang w:val="el-GR"/>
        </w:rPr>
        <w:t xml:space="preserve">τότε εμφανίζεται ένα </w:t>
      </w:r>
      <w:r>
        <w:rPr>
          <w:sz w:val="24"/>
          <w:szCs w:val="24"/>
        </w:rPr>
        <w:t>fragment</w:t>
      </w:r>
      <w:r w:rsidRPr="00A75CCC">
        <w:rPr>
          <w:sz w:val="24"/>
          <w:szCs w:val="24"/>
          <w:lang w:val="el-GR"/>
        </w:rPr>
        <w:t>(</w:t>
      </w:r>
      <w:del w:id="1387" w:author="Gladiator Gladiator" w:date="2018-05-23T01:57:00Z">
        <w:r w:rsidR="005A3559" w:rsidDel="00321F3A">
          <w:rPr>
            <w:sz w:val="24"/>
            <w:szCs w:val="24"/>
            <w:lang w:val="el-GR"/>
          </w:rPr>
          <w:delText>εικόνα</w:delText>
        </w:r>
      </w:del>
      <w:ins w:id="1388" w:author="Gladiator Gladiator" w:date="2018-05-23T01:57:00Z">
        <w:r w:rsidR="00321F3A">
          <w:rPr>
            <w:sz w:val="24"/>
            <w:szCs w:val="24"/>
            <w:lang w:val="el-GR"/>
          </w:rPr>
          <w:t>Εικόνα</w:t>
        </w:r>
      </w:ins>
      <w:r w:rsidR="005A3559">
        <w:rPr>
          <w:sz w:val="24"/>
          <w:szCs w:val="24"/>
          <w:lang w:val="el-GR"/>
        </w:rPr>
        <w:t xml:space="preserve"> 6.11</w:t>
      </w:r>
      <w:r>
        <w:rPr>
          <w:sz w:val="24"/>
          <w:szCs w:val="24"/>
          <w:lang w:val="el-GR"/>
        </w:rPr>
        <w:t>).</w:t>
      </w:r>
      <w:r w:rsidR="0030216A">
        <w:rPr>
          <w:sz w:val="24"/>
          <w:szCs w:val="24"/>
          <w:lang w:val="el-GR"/>
        </w:rPr>
        <w:t xml:space="preserve"> Προϋπόθεση για την σωστή σύνδεση είναι η υπηρεσία του </w:t>
      </w:r>
      <w:r w:rsidR="0030216A">
        <w:rPr>
          <w:sz w:val="24"/>
          <w:szCs w:val="24"/>
        </w:rPr>
        <w:t>Bluetooth</w:t>
      </w:r>
      <w:r w:rsidR="0030216A" w:rsidRPr="0030216A">
        <w:rPr>
          <w:sz w:val="24"/>
          <w:szCs w:val="24"/>
          <w:lang w:val="el-GR"/>
        </w:rPr>
        <w:t xml:space="preserve"> </w:t>
      </w:r>
      <w:r w:rsidR="0030216A">
        <w:rPr>
          <w:sz w:val="24"/>
          <w:szCs w:val="24"/>
          <w:lang w:val="el-GR"/>
        </w:rPr>
        <w:t>να είναι ενεργοποιημένη.</w:t>
      </w:r>
    </w:p>
    <w:p w14:paraId="1C1A62BF" w14:textId="6B491CA5" w:rsidR="00A75CCC" w:rsidRPr="00B63BAB" w:rsidRDefault="00AD1DD6" w:rsidP="00C160C5">
      <w:pPr>
        <w:jc w:val="both"/>
        <w:rPr>
          <w:color w:val="5B9BD5" w:themeColor="accent1"/>
          <w:sz w:val="28"/>
          <w:szCs w:val="24"/>
          <w:u w:val="single"/>
        </w:rPr>
      </w:pPr>
      <w:r>
        <w:rPr>
          <w:color w:val="5B9BD5" w:themeColor="accent1"/>
          <w:sz w:val="28"/>
          <w:szCs w:val="24"/>
          <w:lang w:val="el-GR"/>
        </w:rPr>
        <w:pict w14:anchorId="6F727A48">
          <v:shape id="_x0000_i1047" type="#_x0000_t75" style="width:175.75pt;height:312.5pt">
            <v:imagedata r:id="rId72" o:title="Screenshot_20180505-161726"/>
          </v:shape>
        </w:pict>
      </w:r>
      <w:r w:rsidR="00A75CCC" w:rsidRPr="00B63BAB">
        <w:rPr>
          <w:color w:val="5B9BD5" w:themeColor="accent1"/>
          <w:sz w:val="28"/>
          <w:szCs w:val="24"/>
        </w:rPr>
        <w:t xml:space="preserve">   </w:t>
      </w:r>
      <w:r w:rsidR="00FF5CFC" w:rsidRPr="00B63BAB">
        <w:rPr>
          <w:noProof/>
          <w:sz w:val="24"/>
          <w:szCs w:val="24"/>
        </w:rPr>
        <w:t xml:space="preserve"> </w:t>
      </w:r>
      <w:r w:rsidR="00A75CCC">
        <w:rPr>
          <w:noProof/>
          <w:sz w:val="24"/>
          <w:szCs w:val="24"/>
        </w:rPr>
        <w:drawing>
          <wp:inline distT="0" distB="0" distL="0" distR="0" wp14:anchorId="15C9FFD0" wp14:editId="01679885">
            <wp:extent cx="3571875" cy="3980801"/>
            <wp:effectExtent l="0" t="0" r="0" b="1270"/>
            <wp:docPr id="46" name="Εικόνα 46" descr="C:\Users\Gladiator\AppData\Local\Microsoft\Windows\INetCache\Content.Word\connection 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Gladiator\AppData\Local\Microsoft\Windows\INetCache\Content.Word\connection x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0891" cy="3990850"/>
                    </a:xfrm>
                    <a:prstGeom prst="rect">
                      <a:avLst/>
                    </a:prstGeom>
                    <a:noFill/>
                    <a:ln>
                      <a:noFill/>
                    </a:ln>
                  </pic:spPr>
                </pic:pic>
              </a:graphicData>
            </a:graphic>
          </wp:inline>
        </w:drawing>
      </w:r>
    </w:p>
    <w:p w14:paraId="3B4B05BD" w14:textId="77777777" w:rsidR="00A75CCC" w:rsidRPr="00B63BAB" w:rsidRDefault="00FF5CFC" w:rsidP="00FF5CFC">
      <w:pPr>
        <w:jc w:val="both"/>
        <w:rPr>
          <w:sz w:val="16"/>
          <w:szCs w:val="24"/>
        </w:rPr>
      </w:pPr>
      <w:r w:rsidRPr="00B63BAB">
        <w:rPr>
          <w:color w:val="5B9BD5" w:themeColor="accent1"/>
          <w:sz w:val="28"/>
          <w:szCs w:val="24"/>
        </w:rPr>
        <w:t xml:space="preserve">       </w:t>
      </w:r>
      <w:r>
        <w:rPr>
          <w:sz w:val="16"/>
          <w:szCs w:val="24"/>
          <w:lang w:val="el-GR"/>
        </w:rPr>
        <w:t>Εικόνα</w:t>
      </w:r>
      <w:r w:rsidR="005A3559">
        <w:rPr>
          <w:sz w:val="16"/>
          <w:szCs w:val="24"/>
        </w:rPr>
        <w:t xml:space="preserve"> 6.11</w:t>
      </w:r>
      <w:r w:rsidRPr="00B63BAB">
        <w:rPr>
          <w:sz w:val="16"/>
          <w:szCs w:val="24"/>
        </w:rPr>
        <w:t xml:space="preserve"> : </w:t>
      </w:r>
      <w:r>
        <w:rPr>
          <w:sz w:val="16"/>
          <w:szCs w:val="24"/>
        </w:rPr>
        <w:t>Fragment</w:t>
      </w:r>
      <w:r w:rsidRPr="00B63BAB">
        <w:rPr>
          <w:sz w:val="16"/>
          <w:szCs w:val="24"/>
        </w:rPr>
        <w:t xml:space="preserve"> </w:t>
      </w:r>
      <w:r>
        <w:rPr>
          <w:sz w:val="16"/>
          <w:szCs w:val="24"/>
        </w:rPr>
        <w:t>of</w:t>
      </w:r>
      <w:r w:rsidRPr="00B63BAB">
        <w:rPr>
          <w:sz w:val="16"/>
          <w:szCs w:val="24"/>
        </w:rPr>
        <w:t xml:space="preserve"> </w:t>
      </w:r>
      <w:r>
        <w:rPr>
          <w:sz w:val="16"/>
          <w:szCs w:val="24"/>
        </w:rPr>
        <w:t>connection</w:t>
      </w:r>
      <w:r w:rsidRPr="00B63BAB">
        <w:rPr>
          <w:sz w:val="16"/>
          <w:szCs w:val="24"/>
        </w:rPr>
        <w:t xml:space="preserve"> </w:t>
      </w:r>
      <w:r w:rsidRPr="00B63BAB">
        <w:rPr>
          <w:sz w:val="16"/>
          <w:szCs w:val="24"/>
        </w:rPr>
        <w:tab/>
      </w:r>
      <w:r w:rsidRPr="00B63BAB">
        <w:rPr>
          <w:sz w:val="16"/>
          <w:szCs w:val="24"/>
        </w:rPr>
        <w:tab/>
        <w:t xml:space="preserve">       </w:t>
      </w:r>
      <w:r>
        <w:rPr>
          <w:sz w:val="16"/>
          <w:szCs w:val="24"/>
          <w:lang w:val="el-GR"/>
        </w:rPr>
        <w:t>Εικόνα</w:t>
      </w:r>
      <w:r w:rsidR="005A3559">
        <w:rPr>
          <w:sz w:val="16"/>
          <w:szCs w:val="24"/>
        </w:rPr>
        <w:t xml:space="preserve"> 6.12</w:t>
      </w:r>
      <w:r w:rsidRPr="00B63BAB">
        <w:rPr>
          <w:sz w:val="16"/>
          <w:szCs w:val="24"/>
        </w:rPr>
        <w:t xml:space="preserve"> : </w:t>
      </w:r>
      <w:r>
        <w:rPr>
          <w:sz w:val="16"/>
          <w:szCs w:val="24"/>
        </w:rPr>
        <w:t>xml</w:t>
      </w:r>
      <w:r w:rsidRPr="00B63BAB">
        <w:rPr>
          <w:sz w:val="16"/>
          <w:szCs w:val="24"/>
        </w:rPr>
        <w:t xml:space="preserve"> </w:t>
      </w:r>
      <w:r>
        <w:rPr>
          <w:sz w:val="16"/>
          <w:szCs w:val="24"/>
          <w:lang w:val="el-GR"/>
        </w:rPr>
        <w:t>κώδικας</w:t>
      </w:r>
      <w:r w:rsidRPr="00B63BAB">
        <w:rPr>
          <w:sz w:val="16"/>
          <w:szCs w:val="24"/>
        </w:rPr>
        <w:t xml:space="preserve"> </w:t>
      </w:r>
      <w:r>
        <w:rPr>
          <w:sz w:val="16"/>
          <w:szCs w:val="24"/>
          <w:lang w:val="el-GR"/>
        </w:rPr>
        <w:t>του</w:t>
      </w:r>
      <w:r w:rsidRPr="00B63BAB">
        <w:rPr>
          <w:sz w:val="16"/>
          <w:szCs w:val="24"/>
        </w:rPr>
        <w:t xml:space="preserve"> </w:t>
      </w:r>
      <w:r>
        <w:rPr>
          <w:sz w:val="16"/>
          <w:szCs w:val="24"/>
        </w:rPr>
        <w:t>fragment</w:t>
      </w:r>
    </w:p>
    <w:p w14:paraId="48280105" w14:textId="77777777" w:rsidR="0030216A" w:rsidRPr="00B63BAB" w:rsidRDefault="0030216A" w:rsidP="00C160C5">
      <w:pPr>
        <w:jc w:val="both"/>
        <w:rPr>
          <w:color w:val="5B9BD5" w:themeColor="accent1"/>
          <w:sz w:val="28"/>
          <w:szCs w:val="24"/>
          <w:u w:val="single"/>
        </w:rPr>
      </w:pPr>
    </w:p>
    <w:p w14:paraId="41BC0318" w14:textId="77777777" w:rsidR="0030216A" w:rsidRPr="00B63BAB" w:rsidRDefault="0030216A" w:rsidP="00C160C5">
      <w:pPr>
        <w:jc w:val="both"/>
        <w:rPr>
          <w:color w:val="5B9BD5" w:themeColor="accent1"/>
          <w:sz w:val="28"/>
          <w:szCs w:val="24"/>
          <w:u w:val="single"/>
        </w:rPr>
      </w:pPr>
    </w:p>
    <w:p w14:paraId="64CF873C" w14:textId="77777777" w:rsidR="0030216A" w:rsidRPr="00B63BAB" w:rsidRDefault="0030216A" w:rsidP="00C160C5">
      <w:pPr>
        <w:jc w:val="both"/>
        <w:rPr>
          <w:color w:val="5B9BD5" w:themeColor="accent1"/>
          <w:sz w:val="28"/>
          <w:szCs w:val="24"/>
          <w:u w:val="single"/>
        </w:rPr>
      </w:pPr>
    </w:p>
    <w:p w14:paraId="0883E8A2" w14:textId="77777777" w:rsidR="0030216A" w:rsidRPr="00B63BAB" w:rsidRDefault="0030216A" w:rsidP="00C160C5">
      <w:pPr>
        <w:jc w:val="both"/>
        <w:rPr>
          <w:color w:val="5B9BD5" w:themeColor="accent1"/>
          <w:sz w:val="28"/>
          <w:szCs w:val="24"/>
          <w:u w:val="single"/>
        </w:rPr>
      </w:pPr>
    </w:p>
    <w:p w14:paraId="47804E8A" w14:textId="77777777" w:rsidR="0030216A" w:rsidRPr="00B63BAB" w:rsidRDefault="0030216A" w:rsidP="00C160C5">
      <w:pPr>
        <w:jc w:val="both"/>
        <w:rPr>
          <w:color w:val="5B9BD5" w:themeColor="accent1"/>
          <w:sz w:val="28"/>
          <w:szCs w:val="24"/>
          <w:u w:val="single"/>
        </w:rPr>
      </w:pPr>
    </w:p>
    <w:p w14:paraId="2051ED1C" w14:textId="77777777" w:rsidR="0030216A" w:rsidRPr="00B63BAB" w:rsidRDefault="0030216A" w:rsidP="00C160C5">
      <w:pPr>
        <w:jc w:val="both"/>
        <w:rPr>
          <w:color w:val="5B9BD5" w:themeColor="accent1"/>
          <w:sz w:val="28"/>
          <w:szCs w:val="24"/>
          <w:u w:val="single"/>
        </w:rPr>
      </w:pPr>
    </w:p>
    <w:p w14:paraId="02021102" w14:textId="77777777" w:rsidR="0030216A" w:rsidRPr="00B63BAB" w:rsidRDefault="0030216A" w:rsidP="00C160C5">
      <w:pPr>
        <w:jc w:val="both"/>
        <w:rPr>
          <w:color w:val="5B9BD5" w:themeColor="accent1"/>
          <w:sz w:val="28"/>
          <w:szCs w:val="24"/>
          <w:u w:val="single"/>
        </w:rPr>
      </w:pPr>
    </w:p>
    <w:p w14:paraId="2453384B" w14:textId="77777777" w:rsidR="0030216A" w:rsidRPr="00B63BAB" w:rsidRDefault="0030216A" w:rsidP="00C160C5">
      <w:pPr>
        <w:jc w:val="both"/>
        <w:rPr>
          <w:color w:val="5B9BD5" w:themeColor="accent1"/>
          <w:sz w:val="28"/>
          <w:szCs w:val="24"/>
          <w:u w:val="single"/>
        </w:rPr>
      </w:pPr>
    </w:p>
    <w:p w14:paraId="27A3626D" w14:textId="77777777" w:rsidR="0030216A" w:rsidRPr="00B63BAB" w:rsidRDefault="0030216A" w:rsidP="00C160C5">
      <w:pPr>
        <w:jc w:val="both"/>
        <w:rPr>
          <w:color w:val="5B9BD5" w:themeColor="accent1"/>
          <w:sz w:val="28"/>
          <w:szCs w:val="24"/>
          <w:u w:val="single"/>
        </w:rPr>
      </w:pPr>
    </w:p>
    <w:p w14:paraId="4203BD86" w14:textId="77777777" w:rsidR="0030216A" w:rsidRPr="00B63BAB" w:rsidRDefault="0030216A" w:rsidP="00C160C5">
      <w:pPr>
        <w:jc w:val="both"/>
        <w:rPr>
          <w:color w:val="5B9BD5" w:themeColor="accent1"/>
          <w:sz w:val="28"/>
          <w:szCs w:val="24"/>
          <w:u w:val="single"/>
        </w:rPr>
      </w:pPr>
    </w:p>
    <w:p w14:paraId="248A93ED" w14:textId="77777777" w:rsidR="00C160C5" w:rsidRPr="004D05D6" w:rsidRDefault="00062C7A">
      <w:pPr>
        <w:pStyle w:val="3"/>
        <w:rPr>
          <w:u w:val="single"/>
          <w:lang w:val="el-GR"/>
          <w:rPrChange w:id="1389" w:author="Gladiator Gladiator" w:date="2018-05-23T20:49:00Z">
            <w:rPr>
              <w:lang w:val="el-GR"/>
            </w:rPr>
          </w:rPrChange>
        </w:rPr>
        <w:pPrChange w:id="1390" w:author="Gladiator Gladiator" w:date="2018-05-23T20:49:00Z">
          <w:pPr>
            <w:jc w:val="both"/>
          </w:pPr>
        </w:pPrChange>
      </w:pPr>
      <w:r w:rsidRPr="004D05D6">
        <w:rPr>
          <w:sz w:val="28"/>
          <w:u w:val="single"/>
          <w:lang w:val="el-GR"/>
          <w:rPrChange w:id="1391" w:author="Gladiator Gladiator" w:date="2018-05-23T20:49:00Z">
            <w:rPr>
              <w:lang w:val="el-GR"/>
            </w:rPr>
          </w:rPrChange>
        </w:rPr>
        <w:lastRenderedPageBreak/>
        <w:t>6.4.5</w:t>
      </w:r>
      <w:r w:rsidR="002041C1" w:rsidRPr="004D05D6">
        <w:rPr>
          <w:sz w:val="28"/>
          <w:u w:val="single"/>
          <w:lang w:val="el-GR"/>
          <w:rPrChange w:id="1392" w:author="Gladiator Gladiator" w:date="2018-05-23T20:49:00Z">
            <w:rPr>
              <w:lang w:val="el-GR"/>
            </w:rPr>
          </w:rPrChange>
        </w:rPr>
        <w:t xml:space="preserve"> Κύρια οθόνη – αλληλεπίδραση με αισθητήρα</w:t>
      </w:r>
    </w:p>
    <w:p w14:paraId="7359A131" w14:textId="77777777" w:rsidR="0030216A" w:rsidRDefault="0030216A" w:rsidP="0030216A">
      <w:pPr>
        <w:ind w:firstLine="180"/>
        <w:jc w:val="both"/>
        <w:rPr>
          <w:sz w:val="24"/>
          <w:szCs w:val="24"/>
          <w:lang w:val="el-GR"/>
        </w:rPr>
      </w:pPr>
      <w:r>
        <w:rPr>
          <w:sz w:val="24"/>
          <w:szCs w:val="24"/>
          <w:lang w:val="el-GR"/>
        </w:rPr>
        <w:t xml:space="preserve">Από την στιγμή που δημιουργηθεί μια σύνδεση, η κύρια οθόνη είναι αυτή που έρχεται στο προσκήνιο, προβάλλοντας τα δεδομένα τόσο στα αντίστοιχα </w:t>
      </w:r>
      <w:r>
        <w:rPr>
          <w:sz w:val="24"/>
          <w:szCs w:val="24"/>
        </w:rPr>
        <w:t>labels</w:t>
      </w:r>
      <w:r>
        <w:rPr>
          <w:sz w:val="24"/>
          <w:szCs w:val="24"/>
          <w:lang w:val="el-GR"/>
        </w:rPr>
        <w:t xml:space="preserve"> όσο και στο </w:t>
      </w:r>
      <w:r>
        <w:rPr>
          <w:sz w:val="24"/>
          <w:szCs w:val="24"/>
        </w:rPr>
        <w:t>LineChart</w:t>
      </w:r>
      <w:r w:rsidRPr="0030216A">
        <w:rPr>
          <w:sz w:val="24"/>
          <w:szCs w:val="24"/>
          <w:lang w:val="el-GR"/>
        </w:rPr>
        <w:t xml:space="preserve">. </w:t>
      </w:r>
      <w:r>
        <w:rPr>
          <w:sz w:val="24"/>
          <w:szCs w:val="24"/>
        </w:rPr>
        <w:t>H</w:t>
      </w:r>
      <w:r w:rsidRPr="0030216A">
        <w:rPr>
          <w:sz w:val="24"/>
          <w:szCs w:val="24"/>
          <w:lang w:val="el-GR"/>
        </w:rPr>
        <w:t xml:space="preserve"> </w:t>
      </w:r>
      <w:r>
        <w:rPr>
          <w:sz w:val="24"/>
          <w:szCs w:val="24"/>
          <w:lang w:val="el-GR"/>
        </w:rPr>
        <w:t xml:space="preserve">καταγραφή βέβαια δεν έχει ξεκινήσει ακόμα καθώς το </w:t>
      </w:r>
      <w:r>
        <w:rPr>
          <w:sz w:val="24"/>
          <w:szCs w:val="24"/>
        </w:rPr>
        <w:t>toggleButton</w:t>
      </w:r>
      <w:r w:rsidRPr="0030216A">
        <w:rPr>
          <w:sz w:val="24"/>
          <w:szCs w:val="24"/>
          <w:lang w:val="el-GR"/>
        </w:rPr>
        <w:t xml:space="preserve"> </w:t>
      </w:r>
      <w:r>
        <w:rPr>
          <w:sz w:val="24"/>
          <w:szCs w:val="24"/>
          <w:lang w:val="el-GR"/>
        </w:rPr>
        <w:t>είναι απενεργοποιημένο.</w:t>
      </w:r>
    </w:p>
    <w:p w14:paraId="5089DA8C" w14:textId="77777777" w:rsidR="0030216A" w:rsidRDefault="00AD1DD6" w:rsidP="0030216A">
      <w:pPr>
        <w:ind w:firstLine="180"/>
        <w:jc w:val="both"/>
        <w:rPr>
          <w:sz w:val="24"/>
          <w:szCs w:val="24"/>
          <w:lang w:val="el-GR"/>
        </w:rPr>
      </w:pPr>
      <w:r>
        <w:rPr>
          <w:sz w:val="24"/>
          <w:szCs w:val="24"/>
          <w:lang w:val="el-GR"/>
        </w:rPr>
        <w:pict w14:anchorId="7E52E481">
          <v:shape id="_x0000_i1048" type="#_x0000_t75" style="width:149.85pt;height:263.5pt">
            <v:imagedata r:id="rId74" o:title="Screenshot_20180507-195842"/>
          </v:shape>
        </w:pict>
      </w:r>
      <w:r w:rsidR="00125E72">
        <w:rPr>
          <w:noProof/>
          <w:sz w:val="24"/>
          <w:szCs w:val="24"/>
        </w:rPr>
        <w:drawing>
          <wp:inline distT="0" distB="0" distL="0" distR="0" wp14:anchorId="4D151FED" wp14:editId="3E769E3D">
            <wp:extent cx="1817541" cy="3341620"/>
            <wp:effectExtent l="0" t="0" r="0" b="0"/>
            <wp:docPr id="47" name="Εικόνα 47" descr="C:\Users\Gladiator\AppData\Local\Microsoft\Windows\INetCache\Content.Word\Screenshot_20180507-195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Gladiator\AppData\Local\Microsoft\Windows\INetCache\Content.Word\Screenshot_20180507-19585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3696" cy="3352935"/>
                    </a:xfrm>
                    <a:prstGeom prst="rect">
                      <a:avLst/>
                    </a:prstGeom>
                    <a:noFill/>
                    <a:ln>
                      <a:noFill/>
                    </a:ln>
                  </pic:spPr>
                </pic:pic>
              </a:graphicData>
            </a:graphic>
          </wp:inline>
        </w:drawing>
      </w:r>
      <w:r>
        <w:rPr>
          <w:sz w:val="24"/>
          <w:szCs w:val="24"/>
          <w:lang w:val="el-GR"/>
        </w:rPr>
        <w:pict w14:anchorId="67A16D83">
          <v:shape id="_x0000_i1049" type="#_x0000_t75" style="width:149.05pt;height:263.5pt">
            <v:imagedata r:id="rId76" o:title="Screenshot_20180507-195914"/>
          </v:shape>
        </w:pict>
      </w:r>
    </w:p>
    <w:p w14:paraId="53920F8A" w14:textId="77777777" w:rsidR="00125E72" w:rsidRPr="00125E72" w:rsidRDefault="00125E72" w:rsidP="0030216A">
      <w:pPr>
        <w:ind w:firstLine="180"/>
        <w:jc w:val="both"/>
        <w:rPr>
          <w:sz w:val="16"/>
          <w:szCs w:val="24"/>
        </w:rPr>
      </w:pPr>
      <w:r>
        <w:rPr>
          <w:sz w:val="16"/>
          <w:szCs w:val="24"/>
          <w:lang w:val="el-GR"/>
        </w:rPr>
        <w:t>Εικόνα</w:t>
      </w:r>
      <w:r w:rsidR="005A3559">
        <w:rPr>
          <w:sz w:val="16"/>
          <w:szCs w:val="24"/>
        </w:rPr>
        <w:t xml:space="preserve"> 6.13</w:t>
      </w:r>
      <w:r w:rsidRPr="00125E72">
        <w:rPr>
          <w:sz w:val="16"/>
          <w:szCs w:val="24"/>
        </w:rPr>
        <w:t xml:space="preserve"> </w:t>
      </w:r>
      <w:r>
        <w:rPr>
          <w:sz w:val="16"/>
          <w:szCs w:val="24"/>
        </w:rPr>
        <w:t>: Connected – Logger Off</w:t>
      </w:r>
      <w:r>
        <w:rPr>
          <w:sz w:val="16"/>
          <w:szCs w:val="24"/>
        </w:rPr>
        <w:tab/>
        <w:t xml:space="preserve">            </w:t>
      </w:r>
      <w:r>
        <w:rPr>
          <w:sz w:val="16"/>
          <w:szCs w:val="24"/>
          <w:lang w:val="el-GR"/>
        </w:rPr>
        <w:t>Εικόνα</w:t>
      </w:r>
      <w:r w:rsidRPr="00125E72">
        <w:rPr>
          <w:sz w:val="16"/>
          <w:szCs w:val="24"/>
        </w:rPr>
        <w:t xml:space="preserve"> </w:t>
      </w:r>
      <w:r w:rsidR="005A3559">
        <w:rPr>
          <w:sz w:val="16"/>
          <w:szCs w:val="24"/>
        </w:rPr>
        <w:t>6.14</w:t>
      </w:r>
      <w:r w:rsidRPr="00125E72">
        <w:rPr>
          <w:sz w:val="16"/>
          <w:szCs w:val="24"/>
        </w:rPr>
        <w:t xml:space="preserve"> </w:t>
      </w:r>
      <w:r>
        <w:rPr>
          <w:sz w:val="16"/>
          <w:szCs w:val="24"/>
        </w:rPr>
        <w:t>: Logger On- Time 0:02</w:t>
      </w:r>
      <w:r>
        <w:rPr>
          <w:sz w:val="16"/>
          <w:szCs w:val="24"/>
        </w:rPr>
        <w:tab/>
        <w:t xml:space="preserve">                </w:t>
      </w:r>
      <w:r>
        <w:rPr>
          <w:sz w:val="16"/>
          <w:szCs w:val="24"/>
          <w:lang w:val="el-GR"/>
        </w:rPr>
        <w:t>Εικόνα</w:t>
      </w:r>
      <w:r w:rsidRPr="00125E72">
        <w:rPr>
          <w:sz w:val="16"/>
          <w:szCs w:val="24"/>
        </w:rPr>
        <w:t xml:space="preserve"> </w:t>
      </w:r>
      <w:r w:rsidR="005A3559">
        <w:rPr>
          <w:sz w:val="16"/>
          <w:szCs w:val="24"/>
        </w:rPr>
        <w:t>6.</w:t>
      </w:r>
      <w:r w:rsidR="005A3559" w:rsidRPr="005A3559">
        <w:rPr>
          <w:sz w:val="16"/>
          <w:szCs w:val="24"/>
        </w:rPr>
        <w:t>15</w:t>
      </w:r>
      <w:r w:rsidRPr="00125E72">
        <w:rPr>
          <w:sz w:val="16"/>
          <w:szCs w:val="24"/>
        </w:rPr>
        <w:t xml:space="preserve"> </w:t>
      </w:r>
      <w:r>
        <w:rPr>
          <w:sz w:val="16"/>
          <w:szCs w:val="24"/>
        </w:rPr>
        <w:t>: Logger Off- Time 0:25</w:t>
      </w:r>
    </w:p>
    <w:p w14:paraId="256B0371" w14:textId="77777777" w:rsidR="003A735F" w:rsidRPr="00B63BAB" w:rsidRDefault="003A735F" w:rsidP="00641961">
      <w:pPr>
        <w:jc w:val="both"/>
        <w:rPr>
          <w:color w:val="5B9BD5" w:themeColor="accent1"/>
          <w:sz w:val="28"/>
          <w:szCs w:val="24"/>
          <w:u w:val="single"/>
        </w:rPr>
      </w:pPr>
    </w:p>
    <w:p w14:paraId="156FC585" w14:textId="77777777" w:rsidR="003A735F" w:rsidRPr="00B63BAB" w:rsidRDefault="003A735F" w:rsidP="00641961">
      <w:pPr>
        <w:jc w:val="both"/>
        <w:rPr>
          <w:color w:val="5B9BD5" w:themeColor="accent1"/>
          <w:sz w:val="28"/>
          <w:szCs w:val="24"/>
          <w:u w:val="single"/>
        </w:rPr>
      </w:pPr>
    </w:p>
    <w:p w14:paraId="7BF92D05" w14:textId="77777777" w:rsidR="003A735F" w:rsidRPr="00B63BAB" w:rsidRDefault="003A735F" w:rsidP="00641961">
      <w:pPr>
        <w:jc w:val="both"/>
        <w:rPr>
          <w:color w:val="5B9BD5" w:themeColor="accent1"/>
          <w:sz w:val="28"/>
          <w:szCs w:val="24"/>
          <w:u w:val="single"/>
        </w:rPr>
      </w:pPr>
    </w:p>
    <w:p w14:paraId="21411161" w14:textId="77777777" w:rsidR="003A735F" w:rsidRPr="00B63BAB" w:rsidRDefault="003A735F" w:rsidP="00641961">
      <w:pPr>
        <w:jc w:val="both"/>
        <w:rPr>
          <w:color w:val="5B9BD5" w:themeColor="accent1"/>
          <w:sz w:val="28"/>
          <w:szCs w:val="24"/>
          <w:u w:val="single"/>
        </w:rPr>
      </w:pPr>
    </w:p>
    <w:p w14:paraId="584473C1" w14:textId="77777777" w:rsidR="003A735F" w:rsidRPr="00B63BAB" w:rsidRDefault="003A735F" w:rsidP="00641961">
      <w:pPr>
        <w:jc w:val="both"/>
        <w:rPr>
          <w:color w:val="5B9BD5" w:themeColor="accent1"/>
          <w:sz w:val="28"/>
          <w:szCs w:val="24"/>
          <w:u w:val="single"/>
        </w:rPr>
      </w:pPr>
    </w:p>
    <w:p w14:paraId="551991D2" w14:textId="77777777" w:rsidR="003A735F" w:rsidRPr="00B63BAB" w:rsidRDefault="003A735F" w:rsidP="00641961">
      <w:pPr>
        <w:jc w:val="both"/>
        <w:rPr>
          <w:color w:val="5B9BD5" w:themeColor="accent1"/>
          <w:sz w:val="28"/>
          <w:szCs w:val="24"/>
          <w:u w:val="single"/>
        </w:rPr>
      </w:pPr>
    </w:p>
    <w:p w14:paraId="50FC15E8" w14:textId="77777777" w:rsidR="003A735F" w:rsidRPr="00B63BAB" w:rsidRDefault="003A735F" w:rsidP="00641961">
      <w:pPr>
        <w:jc w:val="both"/>
        <w:rPr>
          <w:color w:val="5B9BD5" w:themeColor="accent1"/>
          <w:sz w:val="28"/>
          <w:szCs w:val="24"/>
          <w:u w:val="single"/>
        </w:rPr>
      </w:pPr>
    </w:p>
    <w:p w14:paraId="71E13F58" w14:textId="77777777" w:rsidR="003A735F" w:rsidRPr="00B63BAB" w:rsidRDefault="003A735F" w:rsidP="00641961">
      <w:pPr>
        <w:jc w:val="both"/>
        <w:rPr>
          <w:color w:val="5B9BD5" w:themeColor="accent1"/>
          <w:sz w:val="28"/>
          <w:szCs w:val="24"/>
          <w:u w:val="single"/>
        </w:rPr>
      </w:pPr>
    </w:p>
    <w:p w14:paraId="6947F98B" w14:textId="77777777" w:rsidR="003A735F" w:rsidRPr="00B63BAB" w:rsidRDefault="003A735F" w:rsidP="00641961">
      <w:pPr>
        <w:jc w:val="both"/>
        <w:rPr>
          <w:color w:val="5B9BD5" w:themeColor="accent1"/>
          <w:sz w:val="28"/>
          <w:szCs w:val="24"/>
          <w:u w:val="single"/>
        </w:rPr>
      </w:pPr>
    </w:p>
    <w:p w14:paraId="093D3CF7" w14:textId="77777777" w:rsidR="003A735F" w:rsidRPr="00B63BAB" w:rsidRDefault="003A735F" w:rsidP="00641961">
      <w:pPr>
        <w:jc w:val="both"/>
        <w:rPr>
          <w:color w:val="5B9BD5" w:themeColor="accent1"/>
          <w:sz w:val="28"/>
          <w:szCs w:val="24"/>
          <w:u w:val="single"/>
        </w:rPr>
      </w:pPr>
    </w:p>
    <w:p w14:paraId="0D587FB0" w14:textId="03F3DECA" w:rsidR="003A735F" w:rsidDel="004D05D6" w:rsidRDefault="003A735F" w:rsidP="00641961">
      <w:pPr>
        <w:jc w:val="both"/>
        <w:rPr>
          <w:del w:id="1393" w:author="Gladiator Gladiator" w:date="2018-05-22T18:21:00Z"/>
          <w:color w:val="5B9BD5" w:themeColor="accent1"/>
          <w:sz w:val="28"/>
          <w:szCs w:val="24"/>
          <w:u w:val="single"/>
        </w:rPr>
      </w:pPr>
    </w:p>
    <w:p w14:paraId="3DB6A634" w14:textId="3519A76C" w:rsidR="004D05D6" w:rsidRDefault="004D05D6" w:rsidP="00641961">
      <w:pPr>
        <w:jc w:val="both"/>
        <w:rPr>
          <w:ins w:id="1394" w:author="Gladiator Gladiator" w:date="2018-05-23T20:49:00Z"/>
          <w:color w:val="5B9BD5" w:themeColor="accent1"/>
          <w:sz w:val="28"/>
          <w:szCs w:val="24"/>
          <w:u w:val="single"/>
        </w:rPr>
      </w:pPr>
    </w:p>
    <w:p w14:paraId="3438ADDB" w14:textId="77777777" w:rsidR="004D05D6" w:rsidRPr="00B63BAB" w:rsidRDefault="004D05D6" w:rsidP="00641961">
      <w:pPr>
        <w:jc w:val="both"/>
        <w:rPr>
          <w:ins w:id="1395" w:author="Gladiator Gladiator" w:date="2018-05-23T20:49:00Z"/>
          <w:color w:val="5B9BD5" w:themeColor="accent1"/>
          <w:sz w:val="28"/>
          <w:szCs w:val="24"/>
          <w:u w:val="single"/>
        </w:rPr>
      </w:pPr>
    </w:p>
    <w:p w14:paraId="17274002" w14:textId="2428B662" w:rsidR="001B08C2" w:rsidRPr="004D05D6" w:rsidRDefault="00062C7A">
      <w:pPr>
        <w:pStyle w:val="3"/>
        <w:rPr>
          <w:sz w:val="28"/>
          <w:u w:val="single"/>
          <w:lang w:val="el-GR"/>
          <w:rPrChange w:id="1396" w:author="Gladiator Gladiator" w:date="2018-05-23T20:49:00Z">
            <w:rPr>
              <w:lang w:val="el-GR"/>
            </w:rPr>
          </w:rPrChange>
        </w:rPr>
        <w:pPrChange w:id="1397" w:author="Gladiator Gladiator" w:date="2018-05-23T20:49:00Z">
          <w:pPr>
            <w:jc w:val="both"/>
          </w:pPr>
        </w:pPrChange>
      </w:pPr>
      <w:r w:rsidRPr="004D05D6">
        <w:rPr>
          <w:sz w:val="28"/>
          <w:u w:val="single"/>
          <w:lang w:val="el-GR"/>
          <w:rPrChange w:id="1398" w:author="Gladiator Gladiator" w:date="2018-05-23T20:49:00Z">
            <w:rPr>
              <w:lang w:val="el-GR"/>
            </w:rPr>
          </w:rPrChange>
        </w:rPr>
        <w:lastRenderedPageBreak/>
        <w:t>6.4.6</w:t>
      </w:r>
      <w:r w:rsidR="002041C1" w:rsidRPr="004D05D6">
        <w:rPr>
          <w:sz w:val="28"/>
          <w:u w:val="single"/>
          <w:lang w:val="el-GR"/>
          <w:rPrChange w:id="1399" w:author="Gladiator Gladiator" w:date="2018-05-23T20:49:00Z">
            <w:rPr>
              <w:lang w:val="el-GR"/>
            </w:rPr>
          </w:rPrChange>
        </w:rPr>
        <w:t xml:space="preserve"> Οθόνη ιστορικού</w:t>
      </w:r>
    </w:p>
    <w:p w14:paraId="57CF41A0" w14:textId="4E06E0B3" w:rsidR="00125E72" w:rsidRDefault="00125E72" w:rsidP="00125E72">
      <w:pPr>
        <w:ind w:firstLine="180"/>
        <w:jc w:val="both"/>
        <w:rPr>
          <w:sz w:val="24"/>
          <w:szCs w:val="24"/>
          <w:lang w:val="el-GR"/>
        </w:rPr>
      </w:pPr>
      <w:r>
        <w:rPr>
          <w:sz w:val="24"/>
          <w:szCs w:val="24"/>
          <w:lang w:val="el-GR"/>
        </w:rPr>
        <w:t xml:space="preserve">Όταν ο χρήστης επιλέξει να δει το ιστορικό του από το </w:t>
      </w:r>
      <w:r>
        <w:rPr>
          <w:sz w:val="24"/>
          <w:szCs w:val="24"/>
        </w:rPr>
        <w:t>menu</w:t>
      </w:r>
      <w:r>
        <w:rPr>
          <w:sz w:val="24"/>
          <w:szCs w:val="24"/>
          <w:lang w:val="el-GR"/>
        </w:rPr>
        <w:t xml:space="preserve"> τότε εμφανίζεται στην οθόνη το παρακάτω </w:t>
      </w:r>
      <w:r>
        <w:rPr>
          <w:sz w:val="24"/>
          <w:szCs w:val="24"/>
        </w:rPr>
        <w:t>fragment</w:t>
      </w:r>
      <w:r w:rsidRPr="00125E72">
        <w:rPr>
          <w:sz w:val="24"/>
          <w:szCs w:val="24"/>
          <w:lang w:val="el-GR"/>
        </w:rPr>
        <w:t xml:space="preserve"> (</w:t>
      </w:r>
      <w:del w:id="1400" w:author="Gladiator Gladiator" w:date="2018-05-23T01:57:00Z">
        <w:r w:rsidDel="00321F3A">
          <w:rPr>
            <w:sz w:val="24"/>
            <w:szCs w:val="24"/>
            <w:lang w:val="el-GR"/>
          </w:rPr>
          <w:delText>εικόνα</w:delText>
        </w:r>
      </w:del>
      <w:ins w:id="1401" w:author="Gladiator Gladiator" w:date="2018-05-23T01:57:00Z">
        <w:r w:rsidR="00321F3A">
          <w:rPr>
            <w:sz w:val="24"/>
            <w:szCs w:val="24"/>
            <w:lang w:val="el-GR"/>
          </w:rPr>
          <w:t>Εικόνα</w:t>
        </w:r>
      </w:ins>
      <w:r>
        <w:rPr>
          <w:sz w:val="24"/>
          <w:szCs w:val="24"/>
          <w:lang w:val="el-GR"/>
        </w:rPr>
        <w:t xml:space="preserve"> 6.</w:t>
      </w:r>
      <w:r w:rsidR="005A3559">
        <w:rPr>
          <w:sz w:val="24"/>
          <w:szCs w:val="24"/>
          <w:lang w:val="el-GR"/>
        </w:rPr>
        <w:t>16</w:t>
      </w:r>
      <w:r w:rsidRPr="00125E72">
        <w:rPr>
          <w:sz w:val="24"/>
          <w:szCs w:val="24"/>
          <w:lang w:val="el-GR"/>
        </w:rPr>
        <w:t>)</w:t>
      </w:r>
    </w:p>
    <w:p w14:paraId="45157A1B" w14:textId="52538FBA" w:rsidR="00125E72" w:rsidRPr="00B63BAB" w:rsidRDefault="00AD1DD6" w:rsidP="00125E72">
      <w:pPr>
        <w:ind w:firstLine="180"/>
        <w:jc w:val="both"/>
        <w:rPr>
          <w:sz w:val="24"/>
          <w:szCs w:val="24"/>
          <w:lang w:val="el-GR"/>
        </w:rPr>
      </w:pPr>
      <w:r>
        <w:rPr>
          <w:sz w:val="24"/>
          <w:szCs w:val="24"/>
          <w:lang w:val="el-GR"/>
        </w:rPr>
        <w:pict w14:anchorId="36F33540">
          <v:shape id="_x0000_i1050" type="#_x0000_t75" style="width:187.9pt;height:336.95pt">
            <v:imagedata r:id="rId77" o:title="Screenshot_20180507-195931"/>
          </v:shape>
        </w:pict>
      </w:r>
      <w:r w:rsidR="003A735F" w:rsidRPr="00B63BAB">
        <w:rPr>
          <w:sz w:val="24"/>
          <w:szCs w:val="24"/>
          <w:lang w:val="el-GR"/>
        </w:rPr>
        <w:t xml:space="preserve">   </w:t>
      </w:r>
      <w:r w:rsidR="003A735F" w:rsidRPr="003A735F">
        <w:rPr>
          <w:noProof/>
          <w:color w:val="5B9BD5" w:themeColor="accent1"/>
          <w:sz w:val="28"/>
          <w:szCs w:val="24"/>
        </w:rPr>
        <w:drawing>
          <wp:inline distT="0" distB="0" distL="0" distR="0" wp14:anchorId="2B4E98FD" wp14:editId="014FF95B">
            <wp:extent cx="2419350" cy="4295775"/>
            <wp:effectExtent l="0" t="0" r="0" b="9525"/>
            <wp:docPr id="48" name="Εικόνα 48" descr="C:\Users\Gladiator\AppData\Local\Microsoft\Windows\INetCache\Content.Word\Screenshot_20180507-195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Users\Gladiator\AppData\Local\Microsoft\Windows\INetCache\Content.Word\Screenshot_20180507-19593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19350" cy="4295775"/>
                    </a:xfrm>
                    <a:prstGeom prst="rect">
                      <a:avLst/>
                    </a:prstGeom>
                    <a:noFill/>
                    <a:ln>
                      <a:noFill/>
                    </a:ln>
                  </pic:spPr>
                </pic:pic>
              </a:graphicData>
            </a:graphic>
          </wp:inline>
        </w:drawing>
      </w:r>
    </w:p>
    <w:p w14:paraId="63FA359F" w14:textId="77777777" w:rsidR="003A735F" w:rsidRPr="00B63BAB" w:rsidRDefault="003A735F" w:rsidP="003A735F">
      <w:pPr>
        <w:ind w:firstLine="720"/>
        <w:jc w:val="both"/>
        <w:rPr>
          <w:sz w:val="16"/>
          <w:szCs w:val="24"/>
          <w:lang w:val="el-GR"/>
        </w:rPr>
      </w:pPr>
      <w:r>
        <w:rPr>
          <w:sz w:val="16"/>
          <w:szCs w:val="24"/>
          <w:lang w:val="el-GR"/>
        </w:rPr>
        <w:t>Εικόνα</w:t>
      </w:r>
      <w:r w:rsidR="005A3559">
        <w:rPr>
          <w:sz w:val="16"/>
          <w:szCs w:val="24"/>
          <w:lang w:val="el-GR"/>
        </w:rPr>
        <w:t xml:space="preserve"> 6.16</w:t>
      </w:r>
      <w:r w:rsidRPr="003A735F">
        <w:rPr>
          <w:sz w:val="16"/>
          <w:szCs w:val="24"/>
          <w:lang w:val="el-GR"/>
        </w:rPr>
        <w:t xml:space="preserve"> : </w:t>
      </w:r>
      <w:r>
        <w:rPr>
          <w:sz w:val="16"/>
          <w:szCs w:val="24"/>
        </w:rPr>
        <w:t>My</w:t>
      </w:r>
      <w:r w:rsidRPr="003A735F">
        <w:rPr>
          <w:sz w:val="16"/>
          <w:szCs w:val="24"/>
          <w:lang w:val="el-GR"/>
        </w:rPr>
        <w:t xml:space="preserve"> </w:t>
      </w:r>
      <w:r>
        <w:rPr>
          <w:sz w:val="16"/>
          <w:szCs w:val="24"/>
        </w:rPr>
        <w:t>history</w:t>
      </w:r>
      <w:r w:rsidRPr="003A735F">
        <w:rPr>
          <w:sz w:val="16"/>
          <w:szCs w:val="24"/>
          <w:lang w:val="el-GR"/>
        </w:rPr>
        <w:t xml:space="preserve"> </w:t>
      </w:r>
      <w:r>
        <w:rPr>
          <w:sz w:val="16"/>
          <w:szCs w:val="24"/>
        </w:rPr>
        <w:t>fragment</w:t>
      </w:r>
      <w:r w:rsidRPr="003A735F">
        <w:rPr>
          <w:sz w:val="16"/>
          <w:szCs w:val="24"/>
          <w:lang w:val="el-GR"/>
        </w:rPr>
        <w:tab/>
      </w:r>
      <w:r w:rsidRPr="003A735F">
        <w:rPr>
          <w:sz w:val="16"/>
          <w:szCs w:val="24"/>
          <w:lang w:val="el-GR"/>
        </w:rPr>
        <w:tab/>
      </w:r>
      <w:r>
        <w:rPr>
          <w:sz w:val="16"/>
          <w:szCs w:val="24"/>
          <w:lang w:val="el-GR"/>
        </w:rPr>
        <w:t>Εικόνα</w:t>
      </w:r>
      <w:r w:rsidR="005A3559">
        <w:rPr>
          <w:sz w:val="16"/>
          <w:szCs w:val="24"/>
          <w:lang w:val="el-GR"/>
        </w:rPr>
        <w:t xml:space="preserve"> 6.17</w:t>
      </w:r>
      <w:r w:rsidRPr="003A735F">
        <w:rPr>
          <w:sz w:val="16"/>
          <w:szCs w:val="24"/>
          <w:lang w:val="el-GR"/>
        </w:rPr>
        <w:t xml:space="preserve"> : </w:t>
      </w:r>
      <w:r>
        <w:rPr>
          <w:sz w:val="16"/>
          <w:szCs w:val="24"/>
          <w:lang w:val="el-GR"/>
        </w:rPr>
        <w:t>Εμφάνιση επιλεγμένου αρχείου</w:t>
      </w:r>
    </w:p>
    <w:p w14:paraId="10E81079" w14:textId="77777777" w:rsidR="00125E72" w:rsidRPr="003A735F" w:rsidRDefault="00125E72" w:rsidP="00641961">
      <w:pPr>
        <w:jc w:val="both"/>
        <w:rPr>
          <w:color w:val="5B9BD5" w:themeColor="accent1"/>
          <w:sz w:val="28"/>
          <w:szCs w:val="24"/>
          <w:u w:val="single"/>
          <w:lang w:val="el-GR"/>
        </w:rPr>
      </w:pPr>
    </w:p>
    <w:p w14:paraId="31CCA12A" w14:textId="464DB954" w:rsidR="00125E72" w:rsidRDefault="00AD1DD6" w:rsidP="00641961">
      <w:pPr>
        <w:jc w:val="both"/>
        <w:rPr>
          <w:color w:val="5B9BD5" w:themeColor="accent1"/>
          <w:sz w:val="28"/>
          <w:szCs w:val="24"/>
          <w:u w:val="single"/>
        </w:rPr>
      </w:pPr>
      <w:r>
        <w:rPr>
          <w:color w:val="5B9BD5" w:themeColor="accent1"/>
          <w:sz w:val="24"/>
          <w:szCs w:val="24"/>
          <w:lang w:val="el-GR"/>
        </w:rPr>
        <w:pict w14:anchorId="741DCA8F">
          <v:shape id="_x0000_i1051" type="#_x0000_t75" style="width:223.2pt;height:175.85pt">
            <v:imagedata r:id="rId79" o:title="my history list"/>
          </v:shape>
        </w:pict>
      </w:r>
      <w:r w:rsidR="003A735F">
        <w:rPr>
          <w:color w:val="5B9BD5" w:themeColor="accent1"/>
          <w:sz w:val="24"/>
          <w:szCs w:val="24"/>
        </w:rPr>
        <w:t xml:space="preserve"> </w:t>
      </w:r>
      <w:r w:rsidR="003A735F" w:rsidRPr="003A735F">
        <w:rPr>
          <w:noProof/>
          <w:color w:val="5B9BD5" w:themeColor="accent1"/>
          <w:sz w:val="24"/>
          <w:szCs w:val="24"/>
        </w:rPr>
        <w:drawing>
          <wp:inline distT="0" distB="0" distL="0" distR="0" wp14:anchorId="35F0BA20" wp14:editId="6F212B79">
            <wp:extent cx="2752725" cy="2214657"/>
            <wp:effectExtent l="0" t="0" r="0" b="0"/>
            <wp:docPr id="49" name="Εικόνα 49" descr="C:\Users\Gladiator\AppData\Local\Microsoft\Windows\INetCache\Content.Word\my history sel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Gladiator\AppData\Local\Microsoft\Windows\INetCache\Content.Word\my history sellecte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55169" cy="2216623"/>
                    </a:xfrm>
                    <a:prstGeom prst="rect">
                      <a:avLst/>
                    </a:prstGeom>
                    <a:noFill/>
                    <a:ln>
                      <a:noFill/>
                    </a:ln>
                  </pic:spPr>
                </pic:pic>
              </a:graphicData>
            </a:graphic>
          </wp:inline>
        </w:drawing>
      </w:r>
    </w:p>
    <w:p w14:paraId="124F8C5F" w14:textId="2C3A75B2" w:rsidR="00125E72" w:rsidRPr="0087175D" w:rsidRDefault="003A735F" w:rsidP="00641961">
      <w:pPr>
        <w:jc w:val="both"/>
        <w:rPr>
          <w:sz w:val="16"/>
          <w:szCs w:val="24"/>
        </w:rPr>
      </w:pPr>
      <w:r>
        <w:rPr>
          <w:sz w:val="16"/>
          <w:szCs w:val="24"/>
        </w:rPr>
        <w:tab/>
      </w:r>
      <w:r>
        <w:rPr>
          <w:sz w:val="16"/>
          <w:szCs w:val="24"/>
          <w:lang w:val="el-GR"/>
        </w:rPr>
        <w:t>Εικόνα</w:t>
      </w:r>
      <w:r w:rsidR="005A3559">
        <w:rPr>
          <w:sz w:val="16"/>
          <w:szCs w:val="24"/>
        </w:rPr>
        <w:t xml:space="preserve"> 6.</w:t>
      </w:r>
      <w:r w:rsidR="005A3559" w:rsidRPr="005A3559">
        <w:rPr>
          <w:sz w:val="16"/>
          <w:szCs w:val="24"/>
        </w:rPr>
        <w:t>18</w:t>
      </w:r>
      <w:r w:rsidRPr="003A735F">
        <w:rPr>
          <w:sz w:val="16"/>
          <w:szCs w:val="24"/>
        </w:rPr>
        <w:t xml:space="preserve"> </w:t>
      </w:r>
      <w:r>
        <w:rPr>
          <w:sz w:val="16"/>
          <w:szCs w:val="24"/>
        </w:rPr>
        <w:t>: fragment list</w:t>
      </w:r>
      <w:r>
        <w:rPr>
          <w:sz w:val="16"/>
          <w:szCs w:val="24"/>
        </w:rPr>
        <w:tab/>
      </w:r>
      <w:r>
        <w:rPr>
          <w:sz w:val="16"/>
          <w:szCs w:val="24"/>
        </w:rPr>
        <w:tab/>
      </w:r>
      <w:r>
        <w:rPr>
          <w:sz w:val="16"/>
          <w:szCs w:val="24"/>
        </w:rPr>
        <w:tab/>
      </w:r>
      <w:r>
        <w:rPr>
          <w:sz w:val="16"/>
          <w:szCs w:val="24"/>
        </w:rPr>
        <w:tab/>
      </w:r>
      <w:r>
        <w:rPr>
          <w:sz w:val="16"/>
          <w:szCs w:val="24"/>
          <w:lang w:val="el-GR"/>
        </w:rPr>
        <w:t>Εικόνα</w:t>
      </w:r>
      <w:r w:rsidR="005A3559">
        <w:rPr>
          <w:sz w:val="16"/>
          <w:szCs w:val="24"/>
        </w:rPr>
        <w:t xml:space="preserve"> 6.</w:t>
      </w:r>
      <w:r w:rsidR="005A3559" w:rsidRPr="005A3559">
        <w:rPr>
          <w:sz w:val="16"/>
          <w:szCs w:val="24"/>
        </w:rPr>
        <w:t>19</w:t>
      </w:r>
      <w:r w:rsidRPr="003A735F">
        <w:rPr>
          <w:sz w:val="16"/>
          <w:szCs w:val="24"/>
        </w:rPr>
        <w:t xml:space="preserve"> </w:t>
      </w:r>
      <w:r>
        <w:rPr>
          <w:sz w:val="16"/>
          <w:szCs w:val="24"/>
        </w:rPr>
        <w:t>: fragment</w:t>
      </w:r>
      <w:r w:rsidR="0087175D">
        <w:rPr>
          <w:sz w:val="16"/>
          <w:szCs w:val="24"/>
        </w:rPr>
        <w:t xml:space="preserve"> show </w:t>
      </w:r>
      <w:del w:id="1402" w:author="Gladiator Gladiator" w:date="2018-05-22T18:21:00Z">
        <w:r w:rsidR="0087175D" w:rsidDel="00DF5C8A">
          <w:rPr>
            <w:sz w:val="16"/>
            <w:szCs w:val="24"/>
          </w:rPr>
          <w:delText>conten</w:delText>
        </w:r>
      </w:del>
      <w:ins w:id="1403" w:author="Gladiator Gladiator" w:date="2018-05-22T18:21:00Z">
        <w:r w:rsidR="00DF5C8A">
          <w:rPr>
            <w:sz w:val="16"/>
            <w:szCs w:val="24"/>
          </w:rPr>
          <w:t>content</w:t>
        </w:r>
      </w:ins>
    </w:p>
    <w:p w14:paraId="344EA53D" w14:textId="77777777" w:rsidR="00C50F65" w:rsidRPr="00766C5E" w:rsidRDefault="00C50F65" w:rsidP="00641961">
      <w:pPr>
        <w:jc w:val="both"/>
        <w:rPr>
          <w:ins w:id="1404" w:author="Gladiator Gladiator" w:date="2018-05-23T02:04:00Z"/>
          <w:color w:val="5B9BD5" w:themeColor="accent1"/>
          <w:sz w:val="28"/>
          <w:szCs w:val="24"/>
          <w:u w:val="single"/>
          <w:rPrChange w:id="1405" w:author="Gladiator Gladiator" w:date="2018-05-23T18:59:00Z">
            <w:rPr>
              <w:ins w:id="1406" w:author="Gladiator Gladiator" w:date="2018-05-23T02:04:00Z"/>
              <w:color w:val="5B9BD5" w:themeColor="accent1"/>
              <w:sz w:val="28"/>
              <w:szCs w:val="24"/>
              <w:u w:val="single"/>
              <w:lang w:val="el-GR"/>
            </w:rPr>
          </w:rPrChange>
        </w:rPr>
      </w:pPr>
    </w:p>
    <w:p w14:paraId="10C8D043" w14:textId="1F91B80E" w:rsidR="0087175D" w:rsidRPr="004D05D6" w:rsidRDefault="00062C7A">
      <w:pPr>
        <w:pStyle w:val="3"/>
        <w:rPr>
          <w:u w:val="single"/>
          <w:lang w:val="el-GR"/>
          <w:rPrChange w:id="1407" w:author="Gladiator Gladiator" w:date="2018-05-23T20:49:00Z">
            <w:rPr>
              <w:lang w:val="el-GR"/>
            </w:rPr>
          </w:rPrChange>
        </w:rPr>
        <w:pPrChange w:id="1408" w:author="Gladiator Gladiator" w:date="2018-05-23T20:49:00Z">
          <w:pPr>
            <w:jc w:val="both"/>
          </w:pPr>
        </w:pPrChange>
      </w:pPr>
      <w:r w:rsidRPr="004D05D6">
        <w:rPr>
          <w:sz w:val="28"/>
          <w:u w:val="single"/>
          <w:lang w:val="el-GR"/>
          <w:rPrChange w:id="1409" w:author="Gladiator Gladiator" w:date="2018-05-23T20:49:00Z">
            <w:rPr>
              <w:lang w:val="el-GR"/>
            </w:rPr>
          </w:rPrChange>
        </w:rPr>
        <w:lastRenderedPageBreak/>
        <w:t>6.4.7</w:t>
      </w:r>
      <w:r w:rsidR="002041C1" w:rsidRPr="004D05D6">
        <w:rPr>
          <w:sz w:val="28"/>
          <w:u w:val="single"/>
          <w:lang w:val="el-GR"/>
          <w:rPrChange w:id="1410" w:author="Gladiator Gladiator" w:date="2018-05-23T20:49:00Z">
            <w:rPr>
              <w:lang w:val="el-GR"/>
            </w:rPr>
          </w:rPrChange>
        </w:rPr>
        <w:t xml:space="preserve"> Οθόνη αποστολής δεδομένων</w:t>
      </w:r>
    </w:p>
    <w:p w14:paraId="02EA5337" w14:textId="2DDA4CF0" w:rsidR="0006114F" w:rsidRPr="0006114F" w:rsidRDefault="0006114F" w:rsidP="0006114F">
      <w:pPr>
        <w:ind w:firstLine="180"/>
        <w:jc w:val="both"/>
        <w:rPr>
          <w:sz w:val="24"/>
          <w:szCs w:val="24"/>
          <w:lang w:val="el-GR"/>
        </w:rPr>
      </w:pPr>
      <w:r>
        <w:rPr>
          <w:sz w:val="24"/>
          <w:szCs w:val="24"/>
          <w:lang w:val="el-GR"/>
        </w:rPr>
        <w:t xml:space="preserve">Όταν ο χρήστης θελήσει να επιλέξει κάποια αρχεία από το ιστορικό του και να τα στείλει οπουδήποτε αυτός θελήσει, επιλέγοντας το αντίστοιχο </w:t>
      </w:r>
      <w:r>
        <w:rPr>
          <w:sz w:val="24"/>
          <w:szCs w:val="24"/>
        </w:rPr>
        <w:t>button</w:t>
      </w:r>
      <w:r w:rsidRPr="0006114F">
        <w:rPr>
          <w:sz w:val="24"/>
          <w:szCs w:val="24"/>
          <w:lang w:val="el-GR"/>
        </w:rPr>
        <w:t xml:space="preserve"> </w:t>
      </w:r>
      <w:r>
        <w:rPr>
          <w:sz w:val="24"/>
          <w:szCs w:val="24"/>
          <w:lang w:val="el-GR"/>
        </w:rPr>
        <w:t xml:space="preserve">από το </w:t>
      </w:r>
      <w:r>
        <w:rPr>
          <w:sz w:val="24"/>
          <w:szCs w:val="24"/>
        </w:rPr>
        <w:t>menu</w:t>
      </w:r>
      <w:r w:rsidRPr="0006114F">
        <w:rPr>
          <w:sz w:val="24"/>
          <w:szCs w:val="24"/>
          <w:lang w:val="el-GR"/>
        </w:rPr>
        <w:t xml:space="preserve">, </w:t>
      </w:r>
      <w:r>
        <w:rPr>
          <w:sz w:val="24"/>
          <w:szCs w:val="24"/>
          <w:lang w:val="el-GR"/>
        </w:rPr>
        <w:t xml:space="preserve">τότε εμφανίζεται ένα </w:t>
      </w:r>
      <w:r>
        <w:rPr>
          <w:sz w:val="24"/>
          <w:szCs w:val="24"/>
        </w:rPr>
        <w:t>fragment</w:t>
      </w:r>
      <w:r w:rsidRPr="0006114F">
        <w:rPr>
          <w:sz w:val="24"/>
          <w:szCs w:val="24"/>
          <w:lang w:val="el-GR"/>
        </w:rPr>
        <w:t xml:space="preserve"> (</w:t>
      </w:r>
      <w:del w:id="1411" w:author="Gladiator Gladiator" w:date="2018-05-23T01:57:00Z">
        <w:r w:rsidR="005A3559" w:rsidDel="00321F3A">
          <w:rPr>
            <w:sz w:val="24"/>
            <w:szCs w:val="24"/>
            <w:lang w:val="el-GR"/>
          </w:rPr>
          <w:delText>εικόνα</w:delText>
        </w:r>
      </w:del>
      <w:ins w:id="1412" w:author="Gladiator Gladiator" w:date="2018-05-23T01:57:00Z">
        <w:r w:rsidR="00321F3A">
          <w:rPr>
            <w:sz w:val="24"/>
            <w:szCs w:val="24"/>
            <w:lang w:val="el-GR"/>
          </w:rPr>
          <w:t>Εικόνα</w:t>
        </w:r>
      </w:ins>
      <w:r w:rsidR="005A3559">
        <w:rPr>
          <w:sz w:val="24"/>
          <w:szCs w:val="24"/>
          <w:lang w:val="el-GR"/>
        </w:rPr>
        <w:t xml:space="preserve"> 6.20</w:t>
      </w:r>
      <w:r>
        <w:rPr>
          <w:sz w:val="24"/>
          <w:szCs w:val="24"/>
          <w:lang w:val="el-GR"/>
        </w:rPr>
        <w:t>).</w:t>
      </w:r>
    </w:p>
    <w:p w14:paraId="72871349" w14:textId="52CD1CEF" w:rsidR="0087175D" w:rsidRDefault="00AD1DD6" w:rsidP="0006114F">
      <w:pPr>
        <w:jc w:val="center"/>
        <w:rPr>
          <w:color w:val="5B9BD5" w:themeColor="accent1"/>
          <w:sz w:val="28"/>
          <w:szCs w:val="24"/>
          <w:lang w:val="el-GR"/>
        </w:rPr>
      </w:pPr>
      <w:r>
        <w:rPr>
          <w:color w:val="5B9BD5" w:themeColor="accent1"/>
          <w:sz w:val="28"/>
          <w:szCs w:val="24"/>
          <w:lang w:val="el-GR"/>
        </w:rPr>
        <w:pict w14:anchorId="668DB698">
          <v:shape id="_x0000_i1052" type="#_x0000_t75" style="width:112.6pt;height:200.15pt">
            <v:imagedata r:id="rId81" o:title="Screenshot_20180507-195945"/>
          </v:shape>
        </w:pict>
      </w:r>
      <w:r w:rsidR="0006114F">
        <w:rPr>
          <w:color w:val="5B9BD5" w:themeColor="accent1"/>
          <w:sz w:val="28"/>
          <w:szCs w:val="24"/>
          <w:lang w:val="el-GR"/>
        </w:rPr>
        <w:tab/>
      </w:r>
      <w:r w:rsidR="0006114F">
        <w:rPr>
          <w:color w:val="5B9BD5" w:themeColor="accent1"/>
          <w:sz w:val="28"/>
          <w:szCs w:val="24"/>
          <w:lang w:val="el-GR"/>
        </w:rPr>
        <w:tab/>
      </w:r>
      <w:r w:rsidR="0087175D" w:rsidRPr="0006114F">
        <w:rPr>
          <w:color w:val="5B9BD5" w:themeColor="accent1"/>
          <w:sz w:val="28"/>
          <w:szCs w:val="24"/>
          <w:lang w:val="el-GR"/>
        </w:rPr>
        <w:t xml:space="preserve"> </w:t>
      </w:r>
      <w:r w:rsidR="0087175D">
        <w:rPr>
          <w:noProof/>
          <w:color w:val="5B9BD5" w:themeColor="accent1"/>
          <w:sz w:val="28"/>
          <w:szCs w:val="24"/>
        </w:rPr>
        <w:drawing>
          <wp:inline distT="0" distB="0" distL="0" distR="0" wp14:anchorId="65A2C5F3" wp14:editId="3090E839">
            <wp:extent cx="1446003" cy="2571750"/>
            <wp:effectExtent l="0" t="0" r="1905" b="0"/>
            <wp:docPr id="50" name="Εικόνα 50" descr="C:\Users\Gladiator\AppData\Local\Microsoft\Windows\INetCache\Content.Word\Screenshot_20180507-195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Gladiator\AppData\Local\Microsoft\Windows\INetCache\Content.Word\Screenshot_20180507-19595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8602" cy="2576373"/>
                    </a:xfrm>
                    <a:prstGeom prst="rect">
                      <a:avLst/>
                    </a:prstGeom>
                    <a:noFill/>
                    <a:ln>
                      <a:noFill/>
                    </a:ln>
                  </pic:spPr>
                </pic:pic>
              </a:graphicData>
            </a:graphic>
          </wp:inline>
        </w:drawing>
      </w:r>
    </w:p>
    <w:p w14:paraId="42FBBB1A" w14:textId="77777777" w:rsidR="0006114F" w:rsidRPr="0006114F" w:rsidRDefault="0006114F" w:rsidP="0006114F">
      <w:pPr>
        <w:jc w:val="both"/>
        <w:rPr>
          <w:sz w:val="16"/>
          <w:szCs w:val="24"/>
          <w:lang w:val="el-GR"/>
        </w:rPr>
      </w:pPr>
      <w:r>
        <w:rPr>
          <w:color w:val="5B9BD5" w:themeColor="accent1"/>
          <w:sz w:val="28"/>
          <w:szCs w:val="24"/>
          <w:lang w:val="el-GR"/>
        </w:rPr>
        <w:tab/>
      </w:r>
      <w:r>
        <w:rPr>
          <w:color w:val="5B9BD5" w:themeColor="accent1"/>
          <w:sz w:val="28"/>
          <w:szCs w:val="24"/>
          <w:lang w:val="el-GR"/>
        </w:rPr>
        <w:tab/>
      </w:r>
      <w:r w:rsidR="005A3559">
        <w:rPr>
          <w:sz w:val="16"/>
          <w:szCs w:val="24"/>
          <w:lang w:val="el-GR"/>
        </w:rPr>
        <w:t>Εικόνα 6.20</w:t>
      </w:r>
      <w:r>
        <w:rPr>
          <w:sz w:val="16"/>
          <w:szCs w:val="24"/>
          <w:lang w:val="el-GR"/>
        </w:rPr>
        <w:t xml:space="preserve"> </w:t>
      </w:r>
      <w:r w:rsidRPr="0006114F">
        <w:rPr>
          <w:sz w:val="16"/>
          <w:szCs w:val="24"/>
          <w:lang w:val="el-GR"/>
        </w:rPr>
        <w:t xml:space="preserve">: </w:t>
      </w:r>
      <w:r>
        <w:rPr>
          <w:sz w:val="16"/>
          <w:szCs w:val="24"/>
          <w:lang w:val="el-GR"/>
        </w:rPr>
        <w:t>Λίστα με αρχεία προς επιλογή</w:t>
      </w:r>
      <w:r>
        <w:rPr>
          <w:sz w:val="16"/>
          <w:szCs w:val="24"/>
          <w:lang w:val="el-GR"/>
        </w:rPr>
        <w:tab/>
      </w:r>
      <w:r>
        <w:rPr>
          <w:sz w:val="16"/>
          <w:szCs w:val="24"/>
          <w:lang w:val="el-GR"/>
        </w:rPr>
        <w:tab/>
      </w:r>
      <w:r w:rsidR="005A3559">
        <w:rPr>
          <w:sz w:val="16"/>
          <w:szCs w:val="24"/>
          <w:lang w:val="el-GR"/>
        </w:rPr>
        <w:t xml:space="preserve">      Εικόνα 6.21</w:t>
      </w:r>
      <w:r>
        <w:rPr>
          <w:sz w:val="16"/>
          <w:szCs w:val="24"/>
          <w:lang w:val="el-GR"/>
        </w:rPr>
        <w:t xml:space="preserve"> </w:t>
      </w:r>
      <w:r w:rsidRPr="0006114F">
        <w:rPr>
          <w:sz w:val="16"/>
          <w:szCs w:val="24"/>
          <w:lang w:val="el-GR"/>
        </w:rPr>
        <w:t xml:space="preserve">: </w:t>
      </w:r>
      <w:r>
        <w:rPr>
          <w:sz w:val="16"/>
          <w:szCs w:val="24"/>
          <w:lang w:val="el-GR"/>
        </w:rPr>
        <w:t>Πολλαπλή επιλογή αρχείων</w:t>
      </w:r>
    </w:p>
    <w:p w14:paraId="4E45AE49" w14:textId="5B9BD908" w:rsidR="0087175D" w:rsidRDefault="00AD1DD6" w:rsidP="0006114F">
      <w:pPr>
        <w:jc w:val="center"/>
        <w:rPr>
          <w:color w:val="5B9BD5" w:themeColor="accent1"/>
          <w:sz w:val="28"/>
          <w:szCs w:val="24"/>
          <w:lang w:val="el-GR"/>
        </w:rPr>
      </w:pPr>
      <w:r>
        <w:rPr>
          <w:color w:val="5B9BD5" w:themeColor="accent1"/>
          <w:sz w:val="28"/>
          <w:szCs w:val="24"/>
        </w:rPr>
        <w:pict w14:anchorId="4229B098">
          <v:shape id="_x0000_i1053" type="#_x0000_t75" style="width:113.4pt;height:203.05pt">
            <v:imagedata r:id="rId83" o:title="Screenshot_20180507-200005"/>
          </v:shape>
        </w:pict>
      </w:r>
      <w:r w:rsidR="0006114F" w:rsidRPr="0006114F">
        <w:rPr>
          <w:color w:val="5B9BD5" w:themeColor="accent1"/>
          <w:sz w:val="28"/>
          <w:szCs w:val="24"/>
          <w:lang w:val="el-GR"/>
        </w:rPr>
        <w:tab/>
      </w:r>
      <w:r w:rsidR="0006114F" w:rsidRPr="0006114F">
        <w:rPr>
          <w:color w:val="5B9BD5" w:themeColor="accent1"/>
          <w:sz w:val="28"/>
          <w:szCs w:val="24"/>
          <w:lang w:val="el-GR"/>
        </w:rPr>
        <w:tab/>
      </w:r>
      <w:r w:rsidR="0087175D" w:rsidRPr="0006114F">
        <w:rPr>
          <w:color w:val="5B9BD5" w:themeColor="accent1"/>
          <w:sz w:val="28"/>
          <w:szCs w:val="24"/>
          <w:lang w:val="el-GR"/>
        </w:rPr>
        <w:t xml:space="preserve"> </w:t>
      </w:r>
      <w:r w:rsidR="0087175D">
        <w:rPr>
          <w:noProof/>
          <w:color w:val="5B9BD5" w:themeColor="accent1"/>
          <w:sz w:val="28"/>
          <w:szCs w:val="24"/>
        </w:rPr>
        <w:drawing>
          <wp:inline distT="0" distB="0" distL="0" distR="0" wp14:anchorId="5468818C" wp14:editId="483EB8E4">
            <wp:extent cx="1447800" cy="2581275"/>
            <wp:effectExtent l="0" t="0" r="0" b="9525"/>
            <wp:docPr id="51" name="Εικόνα 51" descr="C:\Users\Gladiator\AppData\Local\Microsoft\Windows\INetCache\Content.Word\Screenshot_20180507-20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Gladiator\AppData\Local\Microsoft\Windows\INetCache\Content.Word\Screenshot_20180507-20002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7800" cy="2581275"/>
                    </a:xfrm>
                    <a:prstGeom prst="rect">
                      <a:avLst/>
                    </a:prstGeom>
                    <a:noFill/>
                    <a:ln>
                      <a:noFill/>
                    </a:ln>
                  </pic:spPr>
                </pic:pic>
              </a:graphicData>
            </a:graphic>
          </wp:inline>
        </w:drawing>
      </w:r>
    </w:p>
    <w:p w14:paraId="623BF831" w14:textId="77777777" w:rsidR="0006114F" w:rsidRPr="0006114F" w:rsidRDefault="0006114F" w:rsidP="0006114F">
      <w:pPr>
        <w:jc w:val="both"/>
        <w:rPr>
          <w:sz w:val="16"/>
          <w:szCs w:val="24"/>
          <w:lang w:val="el-GR"/>
        </w:rPr>
      </w:pPr>
      <w:r>
        <w:rPr>
          <w:color w:val="5B9BD5" w:themeColor="accent1"/>
          <w:sz w:val="28"/>
          <w:szCs w:val="24"/>
          <w:lang w:val="el-GR"/>
        </w:rPr>
        <w:tab/>
      </w:r>
      <w:r>
        <w:rPr>
          <w:color w:val="5B9BD5" w:themeColor="accent1"/>
          <w:sz w:val="28"/>
          <w:szCs w:val="24"/>
          <w:lang w:val="el-GR"/>
        </w:rPr>
        <w:tab/>
      </w:r>
      <w:r w:rsidR="005A3559">
        <w:rPr>
          <w:sz w:val="16"/>
          <w:szCs w:val="24"/>
          <w:lang w:val="el-GR"/>
        </w:rPr>
        <w:t>Εικόνα 6.22</w:t>
      </w:r>
      <w:r>
        <w:rPr>
          <w:sz w:val="16"/>
          <w:szCs w:val="24"/>
          <w:lang w:val="el-GR"/>
        </w:rPr>
        <w:t xml:space="preserve"> </w:t>
      </w:r>
      <w:r w:rsidRPr="0006114F">
        <w:rPr>
          <w:sz w:val="16"/>
          <w:szCs w:val="24"/>
          <w:lang w:val="el-GR"/>
        </w:rPr>
        <w:t xml:space="preserve">: </w:t>
      </w:r>
      <w:r>
        <w:rPr>
          <w:sz w:val="16"/>
          <w:szCs w:val="24"/>
          <w:lang w:val="el-GR"/>
        </w:rPr>
        <w:t>Επιλογή μέσου επιλογής</w:t>
      </w:r>
      <w:r>
        <w:rPr>
          <w:sz w:val="16"/>
          <w:szCs w:val="24"/>
          <w:lang w:val="el-GR"/>
        </w:rPr>
        <w:tab/>
      </w:r>
      <w:r w:rsidRPr="0006114F">
        <w:rPr>
          <w:sz w:val="16"/>
          <w:szCs w:val="24"/>
          <w:lang w:val="el-GR"/>
        </w:rPr>
        <w:t xml:space="preserve">           </w:t>
      </w:r>
      <w:r w:rsidR="005A3559">
        <w:rPr>
          <w:sz w:val="16"/>
          <w:szCs w:val="24"/>
          <w:lang w:val="el-GR"/>
        </w:rPr>
        <w:t>Εικόνα 6.23</w:t>
      </w:r>
      <w:r>
        <w:rPr>
          <w:sz w:val="16"/>
          <w:szCs w:val="24"/>
          <w:lang w:val="el-GR"/>
        </w:rPr>
        <w:t xml:space="preserve"> </w:t>
      </w:r>
      <w:r w:rsidRPr="0006114F">
        <w:rPr>
          <w:sz w:val="16"/>
          <w:szCs w:val="24"/>
          <w:lang w:val="el-GR"/>
        </w:rPr>
        <w:t xml:space="preserve">: </w:t>
      </w:r>
      <w:r>
        <w:rPr>
          <w:sz w:val="16"/>
          <w:szCs w:val="24"/>
          <w:lang w:val="el-GR"/>
        </w:rPr>
        <w:t xml:space="preserve">Επισύναψη αρχείων για αποστολή μέσω </w:t>
      </w:r>
      <w:r>
        <w:rPr>
          <w:sz w:val="16"/>
          <w:szCs w:val="24"/>
        </w:rPr>
        <w:t>email</w:t>
      </w:r>
    </w:p>
    <w:p w14:paraId="31AD4931" w14:textId="77777777" w:rsidR="0087175D" w:rsidRDefault="0087175D" w:rsidP="00641961">
      <w:pPr>
        <w:jc w:val="both"/>
        <w:rPr>
          <w:color w:val="5B9BD5" w:themeColor="accent1"/>
          <w:sz w:val="28"/>
          <w:szCs w:val="24"/>
          <w:lang w:val="el-GR"/>
        </w:rPr>
      </w:pPr>
    </w:p>
    <w:p w14:paraId="5FDDAB06" w14:textId="77777777" w:rsidR="0087175D" w:rsidRDefault="00AD1DD6" w:rsidP="0006114F">
      <w:pPr>
        <w:jc w:val="center"/>
        <w:rPr>
          <w:color w:val="5B9BD5" w:themeColor="accent1"/>
          <w:sz w:val="28"/>
          <w:szCs w:val="24"/>
          <w:lang w:val="el-GR"/>
        </w:rPr>
      </w:pPr>
      <w:r>
        <w:rPr>
          <w:color w:val="5B9BD5" w:themeColor="accent1"/>
          <w:sz w:val="28"/>
          <w:szCs w:val="24"/>
          <w:lang w:val="el-GR"/>
        </w:rPr>
        <w:lastRenderedPageBreak/>
        <w:pict w14:anchorId="2947E549">
          <v:shape id="_x0000_i1054" type="#_x0000_t75" style="width:310.7pt;height:286.7pt">
            <v:imagedata r:id="rId85" o:title="send list xml"/>
          </v:shape>
        </w:pict>
      </w:r>
    </w:p>
    <w:p w14:paraId="55F6F74B" w14:textId="77777777" w:rsidR="0006114F" w:rsidRPr="00F22806" w:rsidRDefault="005A3559" w:rsidP="0006114F">
      <w:pPr>
        <w:jc w:val="center"/>
        <w:rPr>
          <w:sz w:val="16"/>
          <w:szCs w:val="24"/>
          <w:u w:val="single"/>
          <w:lang w:val="el-GR"/>
        </w:rPr>
      </w:pPr>
      <w:r>
        <w:rPr>
          <w:sz w:val="16"/>
          <w:szCs w:val="24"/>
          <w:lang w:val="el-GR"/>
        </w:rPr>
        <w:t>Εικόνα 6.24</w:t>
      </w:r>
      <w:r w:rsidR="0006114F">
        <w:rPr>
          <w:sz w:val="16"/>
          <w:szCs w:val="24"/>
          <w:lang w:val="el-GR"/>
        </w:rPr>
        <w:t xml:space="preserve"> </w:t>
      </w:r>
      <w:r w:rsidR="0006114F" w:rsidRPr="00910455">
        <w:rPr>
          <w:sz w:val="16"/>
          <w:szCs w:val="24"/>
          <w:lang w:val="el-GR"/>
        </w:rPr>
        <w:t xml:space="preserve">: </w:t>
      </w:r>
      <w:r w:rsidR="00F22806">
        <w:rPr>
          <w:sz w:val="16"/>
          <w:szCs w:val="24"/>
        </w:rPr>
        <w:t>xml</w:t>
      </w:r>
      <w:r w:rsidR="00F22806" w:rsidRPr="00910455">
        <w:rPr>
          <w:sz w:val="16"/>
          <w:szCs w:val="24"/>
          <w:lang w:val="el-GR"/>
        </w:rPr>
        <w:t xml:space="preserve"> </w:t>
      </w:r>
      <w:r w:rsidR="00F22806">
        <w:rPr>
          <w:sz w:val="16"/>
          <w:szCs w:val="24"/>
          <w:lang w:val="el-GR"/>
        </w:rPr>
        <w:t xml:space="preserve">αρχείο για </w:t>
      </w:r>
      <w:r w:rsidR="0006114F">
        <w:rPr>
          <w:sz w:val="16"/>
          <w:szCs w:val="24"/>
        </w:rPr>
        <w:t>fragment</w:t>
      </w:r>
      <w:r w:rsidR="0006114F" w:rsidRPr="00910455">
        <w:rPr>
          <w:sz w:val="16"/>
          <w:szCs w:val="24"/>
          <w:lang w:val="el-GR"/>
        </w:rPr>
        <w:t xml:space="preserve"> </w:t>
      </w:r>
      <w:r w:rsidR="00F22806">
        <w:rPr>
          <w:sz w:val="16"/>
          <w:szCs w:val="24"/>
          <w:lang w:val="el-GR"/>
        </w:rPr>
        <w:t xml:space="preserve">αποστολής </w:t>
      </w:r>
    </w:p>
    <w:p w14:paraId="7E79EA95" w14:textId="77777777" w:rsidR="001B08C2" w:rsidRPr="004D05D6" w:rsidRDefault="00F5237D">
      <w:pPr>
        <w:pStyle w:val="2"/>
        <w:rPr>
          <w:sz w:val="32"/>
          <w:u w:val="single"/>
          <w:lang w:val="el-GR"/>
          <w:rPrChange w:id="1413" w:author="Gladiator Gladiator" w:date="2018-05-23T20:49:00Z">
            <w:rPr>
              <w:lang w:val="el-GR"/>
            </w:rPr>
          </w:rPrChange>
        </w:rPr>
        <w:pPrChange w:id="1414" w:author="Gladiator Gladiator" w:date="2018-05-23T20:49:00Z">
          <w:pPr>
            <w:jc w:val="both"/>
          </w:pPr>
        </w:pPrChange>
      </w:pPr>
      <w:r w:rsidRPr="004D05D6">
        <w:rPr>
          <w:sz w:val="32"/>
          <w:u w:val="single"/>
          <w:lang w:val="el-GR"/>
          <w:rPrChange w:id="1415" w:author="Gladiator Gladiator" w:date="2018-05-23T20:49:00Z">
            <w:rPr>
              <w:lang w:val="el-GR"/>
            </w:rPr>
          </w:rPrChange>
        </w:rPr>
        <w:t xml:space="preserve">6.5 </w:t>
      </w:r>
      <w:r w:rsidRPr="004D05D6">
        <w:rPr>
          <w:sz w:val="32"/>
          <w:u w:val="single"/>
          <w:rPrChange w:id="1416" w:author="Gladiator Gladiator" w:date="2018-05-23T20:49:00Z">
            <w:rPr/>
          </w:rPrChange>
        </w:rPr>
        <w:t>Activities</w:t>
      </w:r>
    </w:p>
    <w:p w14:paraId="26295D60" w14:textId="77777777" w:rsidR="00F5237D" w:rsidRDefault="00F5237D" w:rsidP="00F5237D">
      <w:pPr>
        <w:pStyle w:val="a6"/>
        <w:numPr>
          <w:ilvl w:val="1"/>
          <w:numId w:val="28"/>
        </w:numPr>
        <w:ind w:left="720"/>
        <w:jc w:val="both"/>
        <w:rPr>
          <w:sz w:val="24"/>
          <w:szCs w:val="24"/>
          <w:lang w:val="el-GR"/>
        </w:rPr>
      </w:pPr>
      <w:r w:rsidRPr="000A7743">
        <w:rPr>
          <w:sz w:val="24"/>
          <w:szCs w:val="24"/>
          <w:u w:val="single"/>
        </w:rPr>
        <w:t>Intro</w:t>
      </w:r>
      <w:r w:rsidRPr="00B63BAB">
        <w:rPr>
          <w:sz w:val="24"/>
          <w:szCs w:val="24"/>
          <w:u w:val="single"/>
        </w:rPr>
        <w:t>_</w:t>
      </w:r>
      <w:r w:rsidRPr="000A7743">
        <w:rPr>
          <w:sz w:val="24"/>
          <w:szCs w:val="24"/>
          <w:u w:val="single"/>
        </w:rPr>
        <w:t>Activity</w:t>
      </w:r>
      <w:r w:rsidRPr="00B63BAB">
        <w:rPr>
          <w:sz w:val="24"/>
          <w:szCs w:val="24"/>
        </w:rPr>
        <w:t xml:space="preserve">: </w:t>
      </w:r>
      <w:r>
        <w:rPr>
          <w:sz w:val="24"/>
          <w:szCs w:val="24"/>
          <w:lang w:val="el-GR"/>
        </w:rPr>
        <w:t>Είναι</w:t>
      </w:r>
      <w:r w:rsidRPr="00B63BAB">
        <w:rPr>
          <w:sz w:val="24"/>
          <w:szCs w:val="24"/>
        </w:rPr>
        <w:t xml:space="preserve"> </w:t>
      </w:r>
      <w:r>
        <w:rPr>
          <w:sz w:val="24"/>
          <w:szCs w:val="24"/>
          <w:lang w:val="el-GR"/>
        </w:rPr>
        <w:t>το</w:t>
      </w:r>
      <w:r w:rsidRPr="00B63BAB">
        <w:rPr>
          <w:sz w:val="24"/>
          <w:szCs w:val="24"/>
        </w:rPr>
        <w:t xml:space="preserve"> </w:t>
      </w:r>
      <w:r>
        <w:rPr>
          <w:sz w:val="24"/>
          <w:szCs w:val="24"/>
          <w:lang w:val="el-GR"/>
        </w:rPr>
        <w:t>εναρκτήριο</w:t>
      </w:r>
      <w:r w:rsidRPr="00B63BAB">
        <w:rPr>
          <w:sz w:val="24"/>
          <w:szCs w:val="24"/>
        </w:rPr>
        <w:t xml:space="preserve"> </w:t>
      </w:r>
      <w:r>
        <w:rPr>
          <w:sz w:val="24"/>
          <w:szCs w:val="24"/>
        </w:rPr>
        <w:t>activity</w:t>
      </w:r>
      <w:r w:rsidRPr="00B63BAB">
        <w:rPr>
          <w:sz w:val="24"/>
          <w:szCs w:val="24"/>
        </w:rPr>
        <w:t xml:space="preserve">. </w:t>
      </w:r>
      <w:r>
        <w:rPr>
          <w:sz w:val="24"/>
          <w:szCs w:val="24"/>
          <w:lang w:val="el-GR"/>
        </w:rPr>
        <w:t xml:space="preserve">Είναι αυτό που εκτελείται όταν ξεκινά η εφαρμογή. Όταν εκτελείται, εμφανίζεται το </w:t>
      </w:r>
      <w:r>
        <w:rPr>
          <w:sz w:val="24"/>
          <w:szCs w:val="24"/>
        </w:rPr>
        <w:t>logo</w:t>
      </w:r>
      <w:r w:rsidRPr="00514A93">
        <w:rPr>
          <w:sz w:val="24"/>
          <w:szCs w:val="24"/>
          <w:lang w:val="el-GR"/>
        </w:rPr>
        <w:t xml:space="preserve"> </w:t>
      </w:r>
      <w:r>
        <w:rPr>
          <w:sz w:val="24"/>
          <w:szCs w:val="24"/>
          <w:lang w:val="el-GR"/>
        </w:rPr>
        <w:t xml:space="preserve">της εφαρμογής και το όνομά της με </w:t>
      </w:r>
      <w:r>
        <w:rPr>
          <w:sz w:val="24"/>
          <w:szCs w:val="24"/>
        </w:rPr>
        <w:t>animation</w:t>
      </w:r>
      <w:r>
        <w:rPr>
          <w:sz w:val="24"/>
          <w:szCs w:val="24"/>
          <w:lang w:val="el-GR"/>
        </w:rPr>
        <w:t xml:space="preserve">. Όταν αυτό σταματήσει την κίνησή του. Τότε καλείται η </w:t>
      </w:r>
      <w:r>
        <w:rPr>
          <w:sz w:val="24"/>
          <w:szCs w:val="24"/>
        </w:rPr>
        <w:t>Main</w:t>
      </w:r>
      <w:r w:rsidRPr="00514A93">
        <w:rPr>
          <w:sz w:val="24"/>
          <w:szCs w:val="24"/>
          <w:lang w:val="el-GR"/>
        </w:rPr>
        <w:t xml:space="preserve"> </w:t>
      </w:r>
      <w:r>
        <w:rPr>
          <w:sz w:val="24"/>
          <w:szCs w:val="24"/>
        </w:rPr>
        <w:t>Activity</w:t>
      </w:r>
      <w:r w:rsidRPr="00514A93">
        <w:rPr>
          <w:sz w:val="24"/>
          <w:szCs w:val="24"/>
          <w:lang w:val="el-GR"/>
        </w:rPr>
        <w:t>.</w:t>
      </w:r>
    </w:p>
    <w:p w14:paraId="1BF00079" w14:textId="16C3C242" w:rsidR="00F5237D" w:rsidRDefault="00F5237D" w:rsidP="00F5237D">
      <w:pPr>
        <w:pStyle w:val="a6"/>
        <w:ind w:left="0"/>
        <w:rPr>
          <w:sz w:val="24"/>
          <w:szCs w:val="24"/>
          <w:lang w:val="el-GR"/>
        </w:rPr>
      </w:pPr>
      <w:r>
        <w:rPr>
          <w:noProof/>
          <w:sz w:val="24"/>
          <w:szCs w:val="24"/>
        </w:rPr>
        <w:drawing>
          <wp:inline distT="0" distB="0" distL="0" distR="0" wp14:anchorId="4633EEEC" wp14:editId="51619F90">
            <wp:extent cx="6105525" cy="3409950"/>
            <wp:effectExtent l="0" t="0" r="9525" b="0"/>
            <wp:docPr id="43" name="Εικόνα 43" descr="Intro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ntro activit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05525" cy="3409950"/>
                    </a:xfrm>
                    <a:prstGeom prst="rect">
                      <a:avLst/>
                    </a:prstGeom>
                    <a:noFill/>
                    <a:ln>
                      <a:noFill/>
                    </a:ln>
                  </pic:spPr>
                </pic:pic>
              </a:graphicData>
            </a:graphic>
          </wp:inline>
        </w:drawing>
      </w:r>
    </w:p>
    <w:p w14:paraId="614ED834" w14:textId="77777777" w:rsidR="00F5237D" w:rsidRPr="00514A93" w:rsidRDefault="00F5237D" w:rsidP="00F5237D">
      <w:pPr>
        <w:pStyle w:val="a6"/>
        <w:ind w:left="0"/>
        <w:jc w:val="center"/>
        <w:rPr>
          <w:sz w:val="16"/>
          <w:szCs w:val="24"/>
        </w:rPr>
      </w:pPr>
      <w:r w:rsidRPr="00514A93">
        <w:rPr>
          <w:sz w:val="16"/>
          <w:szCs w:val="24"/>
          <w:lang w:val="el-GR"/>
        </w:rPr>
        <w:t>Εικόνα 6.2</w:t>
      </w:r>
      <w:r w:rsidR="005A3559">
        <w:rPr>
          <w:sz w:val="16"/>
          <w:szCs w:val="24"/>
          <w:lang w:val="el-GR"/>
        </w:rPr>
        <w:t>5</w:t>
      </w:r>
      <w:r w:rsidRPr="00514A93">
        <w:rPr>
          <w:sz w:val="16"/>
          <w:szCs w:val="24"/>
          <w:lang w:val="el-GR"/>
        </w:rPr>
        <w:t xml:space="preserve"> </w:t>
      </w:r>
      <w:r w:rsidRPr="00514A93">
        <w:rPr>
          <w:sz w:val="16"/>
          <w:szCs w:val="24"/>
        </w:rPr>
        <w:t xml:space="preserve">: </w:t>
      </w:r>
      <w:r w:rsidRPr="00514A93">
        <w:rPr>
          <w:sz w:val="16"/>
          <w:szCs w:val="24"/>
          <w:lang w:val="el-GR"/>
        </w:rPr>
        <w:t xml:space="preserve">Κλάση </w:t>
      </w:r>
      <w:r w:rsidRPr="00514A93">
        <w:rPr>
          <w:sz w:val="16"/>
          <w:szCs w:val="24"/>
        </w:rPr>
        <w:t>Intro_Activity</w:t>
      </w:r>
    </w:p>
    <w:p w14:paraId="28C93036" w14:textId="77777777" w:rsidR="00F5237D" w:rsidRDefault="00F5237D" w:rsidP="00F5237D">
      <w:pPr>
        <w:pStyle w:val="a6"/>
        <w:ind w:left="1620"/>
        <w:jc w:val="both"/>
        <w:rPr>
          <w:sz w:val="24"/>
          <w:szCs w:val="24"/>
          <w:lang w:val="el-GR"/>
        </w:rPr>
      </w:pPr>
    </w:p>
    <w:p w14:paraId="494B61FB" w14:textId="77777777" w:rsidR="00F5237D" w:rsidRDefault="00F5237D" w:rsidP="00F5237D">
      <w:pPr>
        <w:pStyle w:val="a6"/>
        <w:ind w:left="1620"/>
        <w:jc w:val="both"/>
        <w:rPr>
          <w:sz w:val="24"/>
          <w:szCs w:val="24"/>
          <w:lang w:val="el-GR"/>
        </w:rPr>
      </w:pPr>
    </w:p>
    <w:p w14:paraId="6BFAB645" w14:textId="77777777" w:rsidR="00F5237D" w:rsidRPr="00514A93" w:rsidRDefault="00F5237D" w:rsidP="00F5237D">
      <w:pPr>
        <w:pStyle w:val="a6"/>
        <w:ind w:left="1620"/>
        <w:jc w:val="both"/>
        <w:rPr>
          <w:sz w:val="24"/>
          <w:szCs w:val="24"/>
          <w:lang w:val="el-GR"/>
        </w:rPr>
      </w:pPr>
    </w:p>
    <w:p w14:paraId="0C2F57FA" w14:textId="3D242E5B" w:rsidR="00F5237D" w:rsidRDefault="00F5237D" w:rsidP="00F5237D">
      <w:pPr>
        <w:pStyle w:val="a6"/>
        <w:numPr>
          <w:ilvl w:val="1"/>
          <w:numId w:val="28"/>
        </w:numPr>
        <w:tabs>
          <w:tab w:val="left" w:pos="1710"/>
        </w:tabs>
        <w:ind w:left="720"/>
        <w:jc w:val="both"/>
        <w:rPr>
          <w:sz w:val="24"/>
          <w:szCs w:val="24"/>
          <w:lang w:val="el-GR"/>
        </w:rPr>
      </w:pPr>
      <w:r w:rsidRPr="000A7743">
        <w:rPr>
          <w:sz w:val="24"/>
          <w:szCs w:val="24"/>
          <w:u w:val="single"/>
        </w:rPr>
        <w:t>MainActivity</w:t>
      </w:r>
      <w:r w:rsidRPr="00D923DB">
        <w:rPr>
          <w:sz w:val="24"/>
          <w:szCs w:val="24"/>
          <w:lang w:val="el-GR"/>
        </w:rPr>
        <w:t xml:space="preserve">: </w:t>
      </w:r>
      <w:r>
        <w:rPr>
          <w:sz w:val="24"/>
          <w:szCs w:val="24"/>
          <w:lang w:val="el-GR"/>
        </w:rPr>
        <w:t>Η</w:t>
      </w:r>
      <w:r w:rsidRPr="00D923DB">
        <w:rPr>
          <w:sz w:val="24"/>
          <w:szCs w:val="24"/>
          <w:lang w:val="el-GR"/>
        </w:rPr>
        <w:t xml:space="preserve"> </w:t>
      </w:r>
      <w:r>
        <w:rPr>
          <w:sz w:val="24"/>
          <w:szCs w:val="24"/>
        </w:rPr>
        <w:t>MainActivity</w:t>
      </w:r>
      <w:r w:rsidRPr="00D923DB">
        <w:rPr>
          <w:sz w:val="24"/>
          <w:szCs w:val="24"/>
          <w:lang w:val="el-GR"/>
        </w:rPr>
        <w:t xml:space="preserve"> </w:t>
      </w:r>
      <w:r>
        <w:rPr>
          <w:sz w:val="24"/>
          <w:szCs w:val="24"/>
          <w:lang w:val="el-GR"/>
        </w:rPr>
        <w:t>είναι</w:t>
      </w:r>
      <w:r w:rsidRPr="00D923DB">
        <w:rPr>
          <w:sz w:val="24"/>
          <w:szCs w:val="24"/>
          <w:lang w:val="el-GR"/>
        </w:rPr>
        <w:t xml:space="preserve"> </w:t>
      </w:r>
      <w:r>
        <w:rPr>
          <w:sz w:val="24"/>
          <w:szCs w:val="24"/>
          <w:lang w:val="el-GR"/>
        </w:rPr>
        <w:t>το</w:t>
      </w:r>
      <w:r w:rsidRPr="00D923DB">
        <w:rPr>
          <w:sz w:val="24"/>
          <w:szCs w:val="24"/>
          <w:lang w:val="el-GR"/>
        </w:rPr>
        <w:t xml:space="preserve"> </w:t>
      </w:r>
      <w:r>
        <w:rPr>
          <w:sz w:val="24"/>
          <w:szCs w:val="24"/>
        </w:rPr>
        <w:t>activity</w:t>
      </w:r>
      <w:r w:rsidRPr="00D923DB">
        <w:rPr>
          <w:sz w:val="24"/>
          <w:szCs w:val="24"/>
          <w:lang w:val="el-GR"/>
        </w:rPr>
        <w:t xml:space="preserve"> </w:t>
      </w:r>
      <w:r>
        <w:rPr>
          <w:sz w:val="24"/>
          <w:szCs w:val="24"/>
          <w:lang w:val="el-GR"/>
        </w:rPr>
        <w:t>που</w:t>
      </w:r>
      <w:r w:rsidRPr="00D923DB">
        <w:rPr>
          <w:sz w:val="24"/>
          <w:szCs w:val="24"/>
          <w:lang w:val="el-GR"/>
        </w:rPr>
        <w:t xml:space="preserve"> </w:t>
      </w:r>
      <w:r>
        <w:rPr>
          <w:sz w:val="24"/>
          <w:szCs w:val="24"/>
          <w:lang w:val="el-GR"/>
        </w:rPr>
        <w:t xml:space="preserve">καλείται αμέσως μετά το </w:t>
      </w:r>
      <w:r>
        <w:rPr>
          <w:sz w:val="24"/>
          <w:szCs w:val="24"/>
        </w:rPr>
        <w:t>intro</w:t>
      </w:r>
      <w:r w:rsidRPr="00D923DB">
        <w:rPr>
          <w:sz w:val="24"/>
          <w:szCs w:val="24"/>
          <w:lang w:val="el-GR"/>
        </w:rPr>
        <w:t xml:space="preserve"> </w:t>
      </w:r>
      <w:r>
        <w:rPr>
          <w:sz w:val="24"/>
          <w:szCs w:val="24"/>
          <w:lang w:val="el-GR"/>
        </w:rPr>
        <w:t xml:space="preserve">και αποτελεί βασική κλάση της εφαρμογής. Ελέγχει τα διάφορα </w:t>
      </w:r>
      <w:r>
        <w:rPr>
          <w:sz w:val="24"/>
          <w:szCs w:val="24"/>
        </w:rPr>
        <w:t>label</w:t>
      </w:r>
      <w:r w:rsidRPr="00D923DB">
        <w:rPr>
          <w:sz w:val="24"/>
          <w:szCs w:val="24"/>
          <w:lang w:val="el-GR"/>
        </w:rPr>
        <w:t xml:space="preserve"> </w:t>
      </w:r>
      <w:r>
        <w:rPr>
          <w:sz w:val="24"/>
          <w:szCs w:val="24"/>
          <w:lang w:val="el-GR"/>
        </w:rPr>
        <w:t xml:space="preserve">που βρίσκονται στην βασική οθόνη της εφαρμογής για να καταλάβει σε ποια κατάσταση βρίσκεται. Επίσης, είναι αυτή που διαχειρίζεται τις τιμές των </w:t>
      </w:r>
      <w:r>
        <w:rPr>
          <w:sz w:val="24"/>
          <w:szCs w:val="24"/>
        </w:rPr>
        <w:t>heart</w:t>
      </w:r>
      <w:r w:rsidRPr="00D923DB">
        <w:rPr>
          <w:sz w:val="24"/>
          <w:szCs w:val="24"/>
          <w:lang w:val="el-GR"/>
        </w:rPr>
        <w:t xml:space="preserve"> </w:t>
      </w:r>
      <w:r>
        <w:rPr>
          <w:sz w:val="24"/>
          <w:szCs w:val="24"/>
        </w:rPr>
        <w:t>rate</w:t>
      </w:r>
      <w:r w:rsidRPr="00D923DB">
        <w:rPr>
          <w:sz w:val="24"/>
          <w:szCs w:val="24"/>
          <w:lang w:val="el-GR"/>
        </w:rPr>
        <w:t xml:space="preserve"> </w:t>
      </w:r>
      <w:r>
        <w:rPr>
          <w:sz w:val="24"/>
          <w:szCs w:val="24"/>
          <w:lang w:val="el-GR"/>
        </w:rPr>
        <w:t>και</w:t>
      </w:r>
      <w:r w:rsidRPr="00D923DB">
        <w:rPr>
          <w:sz w:val="24"/>
          <w:szCs w:val="24"/>
          <w:lang w:val="el-GR"/>
        </w:rPr>
        <w:t xml:space="preserve"> </w:t>
      </w:r>
      <w:r>
        <w:rPr>
          <w:sz w:val="24"/>
          <w:szCs w:val="24"/>
        </w:rPr>
        <w:t>speed</w:t>
      </w:r>
      <w:r>
        <w:rPr>
          <w:sz w:val="24"/>
          <w:szCs w:val="24"/>
          <w:lang w:val="el-GR"/>
        </w:rPr>
        <w:t>.</w:t>
      </w:r>
      <w:r w:rsidRPr="00D923DB">
        <w:rPr>
          <w:sz w:val="24"/>
          <w:szCs w:val="24"/>
          <w:lang w:val="el-GR"/>
        </w:rPr>
        <w:t xml:space="preserve"> </w:t>
      </w:r>
      <w:r>
        <w:rPr>
          <w:sz w:val="24"/>
          <w:szCs w:val="24"/>
          <w:lang w:val="el-GR"/>
        </w:rPr>
        <w:t xml:space="preserve">Ακόμα, διαχειρίζεται και ένα </w:t>
      </w:r>
      <w:r>
        <w:rPr>
          <w:sz w:val="24"/>
          <w:szCs w:val="24"/>
        </w:rPr>
        <w:t>LineChart</w:t>
      </w:r>
      <w:r w:rsidRPr="00D923DB">
        <w:rPr>
          <w:sz w:val="24"/>
          <w:szCs w:val="24"/>
          <w:lang w:val="el-GR"/>
        </w:rPr>
        <w:t xml:space="preserve"> </w:t>
      </w:r>
      <w:r>
        <w:rPr>
          <w:sz w:val="24"/>
          <w:szCs w:val="24"/>
          <w:lang w:val="el-GR"/>
        </w:rPr>
        <w:t xml:space="preserve">στο οποίο δίνει τιμές ανάλογα με τις τιμές του </w:t>
      </w:r>
      <w:r>
        <w:rPr>
          <w:sz w:val="24"/>
          <w:szCs w:val="24"/>
        </w:rPr>
        <w:t>Heart</w:t>
      </w:r>
      <w:r w:rsidRPr="00D923DB">
        <w:rPr>
          <w:sz w:val="24"/>
          <w:szCs w:val="24"/>
          <w:lang w:val="el-GR"/>
        </w:rPr>
        <w:t xml:space="preserve"> </w:t>
      </w:r>
      <w:r>
        <w:rPr>
          <w:sz w:val="24"/>
          <w:szCs w:val="24"/>
        </w:rPr>
        <w:t>Rate</w:t>
      </w:r>
      <w:r>
        <w:rPr>
          <w:sz w:val="24"/>
          <w:szCs w:val="24"/>
          <w:lang w:val="el-GR"/>
        </w:rPr>
        <w:t xml:space="preserve"> και ελέγχει ένα </w:t>
      </w:r>
      <w:r>
        <w:rPr>
          <w:sz w:val="24"/>
          <w:szCs w:val="24"/>
        </w:rPr>
        <w:t>toggleButton</w:t>
      </w:r>
      <w:r>
        <w:rPr>
          <w:sz w:val="24"/>
          <w:szCs w:val="24"/>
          <w:lang w:val="el-GR"/>
        </w:rPr>
        <w:t>(</w:t>
      </w:r>
      <w:del w:id="1417" w:author="Gladiator Gladiator" w:date="2018-05-23T01:57:00Z">
        <w:r w:rsidDel="00321F3A">
          <w:rPr>
            <w:sz w:val="24"/>
            <w:szCs w:val="24"/>
            <w:lang w:val="el-GR"/>
          </w:rPr>
          <w:delText>εικόνα</w:delText>
        </w:r>
      </w:del>
      <w:ins w:id="1418" w:author="Gladiator Gladiator" w:date="2018-05-23T01:57:00Z">
        <w:r w:rsidR="00321F3A">
          <w:rPr>
            <w:sz w:val="24"/>
            <w:szCs w:val="24"/>
            <w:lang w:val="el-GR"/>
          </w:rPr>
          <w:t>Εικόνα</w:t>
        </w:r>
      </w:ins>
      <w:r>
        <w:rPr>
          <w:sz w:val="24"/>
          <w:szCs w:val="24"/>
          <w:lang w:val="el-GR"/>
        </w:rPr>
        <w:t xml:space="preserve"> 6.3)</w:t>
      </w:r>
      <w:r w:rsidRPr="00D923DB">
        <w:rPr>
          <w:sz w:val="24"/>
          <w:szCs w:val="24"/>
          <w:lang w:val="el-GR"/>
        </w:rPr>
        <w:t xml:space="preserve">, </w:t>
      </w:r>
      <w:r>
        <w:rPr>
          <w:sz w:val="24"/>
          <w:szCs w:val="24"/>
          <w:lang w:val="el-GR"/>
        </w:rPr>
        <w:t xml:space="preserve">το οποίο αποτελεί την έναρξη ή την παύση της καταγραφής των δεδομένων σε αρχείο </w:t>
      </w:r>
      <w:r>
        <w:rPr>
          <w:sz w:val="24"/>
          <w:szCs w:val="24"/>
        </w:rPr>
        <w:t>txt</w:t>
      </w:r>
      <w:r w:rsidRPr="00D923DB">
        <w:rPr>
          <w:sz w:val="24"/>
          <w:szCs w:val="24"/>
          <w:lang w:val="el-GR"/>
        </w:rPr>
        <w:t>.</w:t>
      </w:r>
      <w:r>
        <w:rPr>
          <w:sz w:val="24"/>
          <w:szCs w:val="24"/>
          <w:lang w:val="el-GR"/>
        </w:rPr>
        <w:t xml:space="preserve"> Τέλος</w:t>
      </w:r>
      <w:r w:rsidRPr="00D923DB">
        <w:rPr>
          <w:sz w:val="24"/>
          <w:szCs w:val="24"/>
          <w:lang w:val="el-GR"/>
        </w:rPr>
        <w:t xml:space="preserve">, </w:t>
      </w:r>
      <w:r>
        <w:rPr>
          <w:sz w:val="24"/>
          <w:szCs w:val="24"/>
          <w:lang w:val="el-GR"/>
        </w:rPr>
        <w:t xml:space="preserve">δέχεται τις επιλογές του χρήστη από το </w:t>
      </w:r>
      <w:r>
        <w:rPr>
          <w:sz w:val="24"/>
          <w:szCs w:val="24"/>
        </w:rPr>
        <w:t>menu</w:t>
      </w:r>
      <w:r>
        <w:rPr>
          <w:sz w:val="24"/>
          <w:szCs w:val="24"/>
          <w:lang w:val="el-GR"/>
        </w:rPr>
        <w:t xml:space="preserve"> (</w:t>
      </w:r>
      <w:del w:id="1419" w:author="Gladiator Gladiator" w:date="2018-05-23T01:57:00Z">
        <w:r w:rsidDel="00321F3A">
          <w:rPr>
            <w:sz w:val="24"/>
            <w:szCs w:val="24"/>
            <w:lang w:val="el-GR"/>
          </w:rPr>
          <w:delText>εικόνα</w:delText>
        </w:r>
      </w:del>
      <w:ins w:id="1420" w:author="Gladiator Gladiator" w:date="2018-05-23T01:57:00Z">
        <w:r w:rsidR="00321F3A">
          <w:rPr>
            <w:sz w:val="24"/>
            <w:szCs w:val="24"/>
            <w:lang w:val="el-GR"/>
          </w:rPr>
          <w:t>Εικόνα</w:t>
        </w:r>
      </w:ins>
      <w:r>
        <w:rPr>
          <w:sz w:val="24"/>
          <w:szCs w:val="24"/>
          <w:lang w:val="el-GR"/>
        </w:rPr>
        <w:t xml:space="preserve"> 6.4)</w:t>
      </w:r>
      <w:r w:rsidRPr="00D923DB">
        <w:rPr>
          <w:sz w:val="24"/>
          <w:szCs w:val="24"/>
          <w:lang w:val="el-GR"/>
        </w:rPr>
        <w:t xml:space="preserve"> </w:t>
      </w:r>
      <w:r>
        <w:rPr>
          <w:sz w:val="24"/>
          <w:szCs w:val="24"/>
          <w:lang w:val="el-GR"/>
        </w:rPr>
        <w:t>που διαθέτει η εφαρμογή</w:t>
      </w:r>
      <w:r w:rsidRPr="002643F3">
        <w:rPr>
          <w:sz w:val="24"/>
          <w:szCs w:val="24"/>
          <w:lang w:val="el-GR"/>
        </w:rPr>
        <w:t xml:space="preserve"> </w:t>
      </w:r>
      <w:r>
        <w:rPr>
          <w:sz w:val="24"/>
          <w:szCs w:val="24"/>
          <w:lang w:val="el-GR"/>
        </w:rPr>
        <w:t xml:space="preserve">και να ανοίγει τα κατάλληλα </w:t>
      </w:r>
      <w:r>
        <w:rPr>
          <w:sz w:val="24"/>
          <w:szCs w:val="24"/>
        </w:rPr>
        <w:t>fragments</w:t>
      </w:r>
      <w:r>
        <w:rPr>
          <w:sz w:val="24"/>
          <w:szCs w:val="24"/>
          <w:lang w:val="el-GR"/>
        </w:rPr>
        <w:t>.</w:t>
      </w:r>
    </w:p>
    <w:p w14:paraId="0F4EBC4F" w14:textId="77777777" w:rsidR="00F5237D" w:rsidRPr="00D923DB" w:rsidRDefault="00F5237D" w:rsidP="00F5237D">
      <w:pPr>
        <w:pStyle w:val="a6"/>
        <w:ind w:left="1620"/>
        <w:jc w:val="both"/>
        <w:rPr>
          <w:sz w:val="24"/>
          <w:szCs w:val="24"/>
          <w:lang w:val="el-GR"/>
        </w:rPr>
      </w:pPr>
    </w:p>
    <w:p w14:paraId="5A9AD5CD" w14:textId="47800D55" w:rsidR="00F5237D" w:rsidRDefault="00F5237D" w:rsidP="00F5237D">
      <w:pPr>
        <w:pStyle w:val="a6"/>
        <w:ind w:left="0"/>
        <w:jc w:val="both"/>
        <w:rPr>
          <w:sz w:val="24"/>
          <w:szCs w:val="24"/>
          <w:lang w:val="el-GR"/>
        </w:rPr>
      </w:pPr>
      <w:r>
        <w:rPr>
          <w:noProof/>
          <w:sz w:val="24"/>
          <w:szCs w:val="24"/>
        </w:rPr>
        <w:drawing>
          <wp:inline distT="0" distB="0" distL="0" distR="0" wp14:anchorId="29332A43" wp14:editId="2AE902BD">
            <wp:extent cx="7000875" cy="3676650"/>
            <wp:effectExtent l="0" t="0" r="9525" b="0"/>
            <wp:docPr id="42" name="Εικόνα 42" descr="C:\Users\Gladiator\AppData\Local\Microsoft\Windows\INetCache\Content.Word\toogle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Gladiator\AppData\Local\Microsoft\Windows\INetCache\Content.Word\tooglebutton 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000875" cy="3676650"/>
                    </a:xfrm>
                    <a:prstGeom prst="rect">
                      <a:avLst/>
                    </a:prstGeom>
                    <a:noFill/>
                    <a:ln>
                      <a:noFill/>
                    </a:ln>
                  </pic:spPr>
                </pic:pic>
              </a:graphicData>
            </a:graphic>
          </wp:inline>
        </w:drawing>
      </w:r>
    </w:p>
    <w:p w14:paraId="0108EEAC" w14:textId="4DB35E30" w:rsidR="00F5237D" w:rsidRDefault="00F5237D" w:rsidP="00F5237D">
      <w:pPr>
        <w:pStyle w:val="a6"/>
        <w:ind w:left="0"/>
        <w:jc w:val="both"/>
        <w:rPr>
          <w:sz w:val="24"/>
          <w:szCs w:val="24"/>
          <w:lang w:val="el-GR"/>
        </w:rPr>
      </w:pPr>
      <w:r>
        <w:rPr>
          <w:noProof/>
          <w:sz w:val="24"/>
          <w:szCs w:val="24"/>
        </w:rPr>
        <w:drawing>
          <wp:inline distT="0" distB="0" distL="0" distR="0" wp14:anchorId="481AE18E" wp14:editId="4A4BD6B5">
            <wp:extent cx="5943600" cy="2152650"/>
            <wp:effectExtent l="0" t="0" r="0" b="0"/>
            <wp:docPr id="41" name="Εικόνα 41" descr="C:\Users\Gladiator\AppData\Local\Microsoft\Windows\INetCache\Content.Word\tooglebutt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Gladiator\AppData\Local\Microsoft\Windows\INetCache\Content.Word\tooglebutton 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4EB8DDC1" w14:textId="77777777" w:rsidR="00F5237D" w:rsidRDefault="005A3559" w:rsidP="00F5237D">
      <w:pPr>
        <w:pStyle w:val="a6"/>
        <w:ind w:left="0"/>
        <w:jc w:val="center"/>
        <w:rPr>
          <w:sz w:val="16"/>
          <w:szCs w:val="24"/>
          <w:lang w:val="el-GR"/>
        </w:rPr>
      </w:pPr>
      <w:r>
        <w:rPr>
          <w:sz w:val="16"/>
          <w:szCs w:val="24"/>
          <w:lang w:val="el-GR"/>
        </w:rPr>
        <w:t>Εικόνα 6.26</w:t>
      </w:r>
      <w:r w:rsidR="00F5237D">
        <w:rPr>
          <w:sz w:val="16"/>
          <w:szCs w:val="24"/>
          <w:lang w:val="el-GR"/>
        </w:rPr>
        <w:t xml:space="preserve"> </w:t>
      </w:r>
      <w:r w:rsidR="00F5237D" w:rsidRPr="00771FC0">
        <w:rPr>
          <w:sz w:val="16"/>
          <w:szCs w:val="24"/>
          <w:lang w:val="el-GR"/>
        </w:rPr>
        <w:t xml:space="preserve">: </w:t>
      </w:r>
      <w:r w:rsidR="00F5237D">
        <w:rPr>
          <w:sz w:val="16"/>
          <w:szCs w:val="24"/>
          <w:lang w:val="el-GR"/>
        </w:rPr>
        <w:t xml:space="preserve">Το </w:t>
      </w:r>
      <w:r w:rsidR="00F5237D">
        <w:rPr>
          <w:sz w:val="16"/>
          <w:szCs w:val="24"/>
        </w:rPr>
        <w:t>toggleButton</w:t>
      </w:r>
      <w:r w:rsidR="00F5237D" w:rsidRPr="00771FC0">
        <w:rPr>
          <w:sz w:val="16"/>
          <w:szCs w:val="24"/>
          <w:lang w:val="el-GR"/>
        </w:rPr>
        <w:t xml:space="preserve"> </w:t>
      </w:r>
      <w:r w:rsidR="00F5237D">
        <w:rPr>
          <w:sz w:val="16"/>
          <w:szCs w:val="24"/>
          <w:lang w:val="el-GR"/>
        </w:rPr>
        <w:t>για την έναρξη και το τέλος της καταγραφής δεδομένων</w:t>
      </w:r>
    </w:p>
    <w:p w14:paraId="25200178" w14:textId="77777777" w:rsidR="00F5237D" w:rsidRDefault="00F5237D" w:rsidP="00F5237D">
      <w:pPr>
        <w:pStyle w:val="a6"/>
        <w:ind w:left="0"/>
        <w:jc w:val="center"/>
        <w:rPr>
          <w:sz w:val="16"/>
          <w:szCs w:val="24"/>
          <w:lang w:val="el-GR"/>
        </w:rPr>
      </w:pPr>
    </w:p>
    <w:p w14:paraId="57E51B0E" w14:textId="77777777" w:rsidR="00F5237D" w:rsidRDefault="00F5237D" w:rsidP="00F5237D">
      <w:pPr>
        <w:pStyle w:val="a6"/>
        <w:ind w:left="0"/>
        <w:jc w:val="center"/>
        <w:rPr>
          <w:sz w:val="16"/>
          <w:szCs w:val="24"/>
          <w:lang w:val="el-GR"/>
        </w:rPr>
      </w:pPr>
    </w:p>
    <w:p w14:paraId="0B4BC659" w14:textId="77777777" w:rsidR="00F5237D" w:rsidRDefault="00F5237D" w:rsidP="00F5237D">
      <w:pPr>
        <w:pStyle w:val="a6"/>
        <w:ind w:left="0"/>
        <w:jc w:val="center"/>
        <w:rPr>
          <w:sz w:val="16"/>
          <w:szCs w:val="24"/>
          <w:lang w:val="el-GR"/>
        </w:rPr>
      </w:pPr>
    </w:p>
    <w:p w14:paraId="75050B23" w14:textId="77777777" w:rsidR="00F5237D" w:rsidRDefault="00F5237D" w:rsidP="00F5237D">
      <w:pPr>
        <w:pStyle w:val="a6"/>
        <w:ind w:left="0"/>
        <w:jc w:val="center"/>
        <w:rPr>
          <w:sz w:val="16"/>
          <w:szCs w:val="24"/>
          <w:lang w:val="el-GR"/>
        </w:rPr>
      </w:pPr>
    </w:p>
    <w:p w14:paraId="5D893081" w14:textId="38DE189F" w:rsidR="00F5237D" w:rsidRDefault="00F5237D" w:rsidP="00F5237D">
      <w:pPr>
        <w:pStyle w:val="a6"/>
        <w:ind w:left="0"/>
        <w:jc w:val="center"/>
        <w:rPr>
          <w:sz w:val="16"/>
          <w:szCs w:val="24"/>
        </w:rPr>
      </w:pPr>
      <w:r>
        <w:rPr>
          <w:noProof/>
          <w:sz w:val="16"/>
          <w:szCs w:val="24"/>
        </w:rPr>
        <w:drawing>
          <wp:inline distT="0" distB="0" distL="0" distR="0" wp14:anchorId="5A78BA97" wp14:editId="649B0EB7">
            <wp:extent cx="6086475" cy="3448050"/>
            <wp:effectExtent l="0" t="0" r="9525" b="0"/>
            <wp:docPr id="40" name="Εικόνα 40" descr="C:\Users\Gladiator\AppData\Local\Microsoft\Windows\INetCache\Content.Word\navigatio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Gladiator\AppData\Local\Microsoft\Windows\INetCache\Content.Word\navigation menu.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86475" cy="3448050"/>
                    </a:xfrm>
                    <a:prstGeom prst="rect">
                      <a:avLst/>
                    </a:prstGeom>
                    <a:noFill/>
                    <a:ln>
                      <a:noFill/>
                    </a:ln>
                  </pic:spPr>
                </pic:pic>
              </a:graphicData>
            </a:graphic>
          </wp:inline>
        </w:drawing>
      </w:r>
    </w:p>
    <w:p w14:paraId="7316A931" w14:textId="77777777" w:rsidR="00F5237D" w:rsidRPr="002643F3" w:rsidRDefault="005A3559" w:rsidP="00F5237D">
      <w:pPr>
        <w:pStyle w:val="a6"/>
        <w:ind w:left="0"/>
        <w:jc w:val="center"/>
        <w:rPr>
          <w:sz w:val="16"/>
          <w:szCs w:val="24"/>
          <w:lang w:val="el-GR"/>
        </w:rPr>
      </w:pPr>
      <w:r>
        <w:rPr>
          <w:sz w:val="16"/>
          <w:szCs w:val="24"/>
          <w:lang w:val="el-GR"/>
        </w:rPr>
        <w:t>Εικόνα 6.27</w:t>
      </w:r>
      <w:r w:rsidR="00F5237D">
        <w:rPr>
          <w:sz w:val="16"/>
          <w:szCs w:val="24"/>
          <w:lang w:val="el-GR"/>
        </w:rPr>
        <w:t xml:space="preserve"> </w:t>
      </w:r>
      <w:r w:rsidR="00F5237D" w:rsidRPr="002643F3">
        <w:rPr>
          <w:sz w:val="16"/>
          <w:szCs w:val="24"/>
          <w:lang w:val="el-GR"/>
        </w:rPr>
        <w:t xml:space="preserve">: </w:t>
      </w:r>
      <w:r w:rsidR="00F5237D">
        <w:rPr>
          <w:sz w:val="16"/>
          <w:szCs w:val="24"/>
          <w:lang w:val="el-GR"/>
        </w:rPr>
        <w:t xml:space="preserve">Διαχείριση επιλογών χρήστη από το </w:t>
      </w:r>
      <w:r w:rsidR="00F5237D">
        <w:rPr>
          <w:sz w:val="16"/>
          <w:szCs w:val="24"/>
        </w:rPr>
        <w:t>menu</w:t>
      </w:r>
    </w:p>
    <w:p w14:paraId="47659EF5" w14:textId="77777777" w:rsidR="00F5237D" w:rsidRPr="00771FC0" w:rsidRDefault="00F5237D" w:rsidP="00F5237D">
      <w:pPr>
        <w:pStyle w:val="a6"/>
        <w:ind w:left="0"/>
        <w:jc w:val="center"/>
        <w:rPr>
          <w:sz w:val="16"/>
          <w:szCs w:val="24"/>
          <w:lang w:val="el-GR"/>
        </w:rPr>
      </w:pPr>
    </w:p>
    <w:p w14:paraId="208FF50C" w14:textId="77777777" w:rsidR="00F5237D" w:rsidRPr="008C21F5" w:rsidRDefault="00F5237D" w:rsidP="00F5237D">
      <w:pPr>
        <w:pStyle w:val="a6"/>
        <w:numPr>
          <w:ilvl w:val="1"/>
          <w:numId w:val="28"/>
        </w:numPr>
        <w:ind w:left="720"/>
        <w:jc w:val="both"/>
        <w:rPr>
          <w:sz w:val="24"/>
          <w:szCs w:val="24"/>
          <w:u w:val="single"/>
          <w:lang w:val="el-GR"/>
        </w:rPr>
      </w:pPr>
      <w:r w:rsidRPr="00D80DA9">
        <w:rPr>
          <w:sz w:val="24"/>
          <w:szCs w:val="24"/>
          <w:u w:val="single"/>
        </w:rPr>
        <w:t>Connection</w:t>
      </w:r>
      <w:r w:rsidRPr="00D80DA9">
        <w:rPr>
          <w:sz w:val="24"/>
          <w:szCs w:val="24"/>
          <w:lang w:val="el-GR"/>
        </w:rPr>
        <w:t xml:space="preserve">: Όταν λοιπόν ο χρήστης επιθυμήσει να συνδεθεί με τον αισθητήρα και επιλέξει την επιλογή </w:t>
      </w:r>
      <w:r w:rsidRPr="00D80DA9">
        <w:rPr>
          <w:sz w:val="24"/>
          <w:szCs w:val="24"/>
        </w:rPr>
        <w:t>Connection</w:t>
      </w:r>
      <w:r w:rsidRPr="00D80DA9">
        <w:rPr>
          <w:sz w:val="24"/>
          <w:szCs w:val="24"/>
          <w:lang w:val="el-GR"/>
        </w:rPr>
        <w:t xml:space="preserve"> από το </w:t>
      </w:r>
      <w:r w:rsidRPr="00D80DA9">
        <w:rPr>
          <w:sz w:val="24"/>
          <w:szCs w:val="24"/>
        </w:rPr>
        <w:t>menu</w:t>
      </w:r>
      <w:r w:rsidRPr="00D80DA9">
        <w:rPr>
          <w:sz w:val="24"/>
          <w:szCs w:val="24"/>
          <w:lang w:val="el-GR"/>
        </w:rPr>
        <w:t xml:space="preserve"> τότε καλείται η κλάση </w:t>
      </w:r>
      <w:r w:rsidRPr="00D80DA9">
        <w:rPr>
          <w:sz w:val="24"/>
          <w:szCs w:val="24"/>
        </w:rPr>
        <w:t>Connection</w:t>
      </w:r>
      <w:r w:rsidRPr="00D80DA9">
        <w:rPr>
          <w:sz w:val="24"/>
          <w:szCs w:val="24"/>
          <w:lang w:val="el-GR"/>
        </w:rPr>
        <w:t xml:space="preserve">. Αυτή είναι υπεύθυνη για την δημιουργία σύνδεσης με τον αισθητήρα μέσω </w:t>
      </w:r>
      <w:r w:rsidRPr="00D80DA9">
        <w:rPr>
          <w:sz w:val="24"/>
          <w:szCs w:val="24"/>
        </w:rPr>
        <w:t>Bluetooth</w:t>
      </w:r>
      <w:r w:rsidRPr="00D80DA9">
        <w:rPr>
          <w:sz w:val="24"/>
          <w:szCs w:val="24"/>
          <w:lang w:val="el-GR"/>
        </w:rPr>
        <w:t xml:space="preserve"> και για την εγγραφή των δεδομένων που δέχεται από την κλάση </w:t>
      </w:r>
      <w:r w:rsidRPr="00D80DA9">
        <w:rPr>
          <w:sz w:val="24"/>
          <w:szCs w:val="24"/>
        </w:rPr>
        <w:t>NewConnectedListener</w:t>
      </w:r>
      <w:r w:rsidRPr="00D80DA9">
        <w:rPr>
          <w:sz w:val="24"/>
          <w:szCs w:val="24"/>
          <w:lang w:val="el-GR"/>
        </w:rPr>
        <w:t xml:space="preserve"> στο </w:t>
      </w:r>
      <w:r w:rsidRPr="008C21F5">
        <w:rPr>
          <w:sz w:val="24"/>
          <w:szCs w:val="24"/>
          <w:lang w:val="el-GR"/>
        </w:rPr>
        <w:t xml:space="preserve">αρχείο </w:t>
      </w:r>
      <w:r w:rsidRPr="008C21F5">
        <w:rPr>
          <w:sz w:val="24"/>
          <w:szCs w:val="24"/>
        </w:rPr>
        <w:t>txt</w:t>
      </w:r>
      <w:r w:rsidRPr="008C21F5">
        <w:rPr>
          <w:sz w:val="24"/>
          <w:szCs w:val="24"/>
          <w:lang w:val="el-GR"/>
        </w:rPr>
        <w:t>.</w:t>
      </w:r>
    </w:p>
    <w:p w14:paraId="4DB8913E" w14:textId="421AACC8" w:rsidR="00F5237D" w:rsidRPr="00B51AE4" w:rsidRDefault="00F5237D" w:rsidP="00B51AE4">
      <w:pPr>
        <w:pStyle w:val="a6"/>
        <w:jc w:val="both"/>
        <w:rPr>
          <w:sz w:val="24"/>
          <w:szCs w:val="24"/>
          <w:u w:val="single"/>
          <w:lang w:val="el-GR"/>
        </w:rPr>
      </w:pPr>
      <w:r w:rsidRPr="00B51AE4">
        <w:rPr>
          <w:noProof/>
        </w:rPr>
        <w:lastRenderedPageBreak/>
        <w:drawing>
          <wp:inline distT="0" distB="0" distL="0" distR="0" wp14:anchorId="2B9076D8" wp14:editId="602C19AE">
            <wp:extent cx="4914900" cy="4071140"/>
            <wp:effectExtent l="0" t="0" r="0" b="5715"/>
            <wp:docPr id="26" name="Εικόνα 26" descr="C:\Users\Gladiator\AppData\Local\Microsoft\Windows\INetCache\Content.Word\Conn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Gladiator\AppData\Local\Microsoft\Windows\INetCache\Content.Word\Connection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8081" cy="4082058"/>
                    </a:xfrm>
                    <a:prstGeom prst="rect">
                      <a:avLst/>
                    </a:prstGeom>
                    <a:noFill/>
                    <a:ln>
                      <a:noFill/>
                    </a:ln>
                  </pic:spPr>
                </pic:pic>
              </a:graphicData>
            </a:graphic>
          </wp:inline>
        </w:drawing>
      </w:r>
    </w:p>
    <w:p w14:paraId="3CA8E718" w14:textId="31FD03AE" w:rsidR="00F5237D" w:rsidRPr="00D80DA9" w:rsidRDefault="00F5237D" w:rsidP="00B51AE4">
      <w:pPr>
        <w:pStyle w:val="a6"/>
        <w:ind w:left="-450" w:hanging="990"/>
        <w:jc w:val="center"/>
        <w:rPr>
          <w:sz w:val="24"/>
          <w:szCs w:val="24"/>
          <w:u w:val="single"/>
        </w:rPr>
      </w:pPr>
      <w:r w:rsidRPr="00B51AE4">
        <w:rPr>
          <w:noProof/>
          <w:sz w:val="24"/>
          <w:szCs w:val="24"/>
        </w:rPr>
        <w:drawing>
          <wp:inline distT="0" distB="0" distL="0" distR="0" wp14:anchorId="16E2008E" wp14:editId="773C00FA">
            <wp:extent cx="4029075" cy="949033"/>
            <wp:effectExtent l="0" t="0" r="0" b="3810"/>
            <wp:docPr id="39" name="Εικόνα 39" descr="C:\Users\Gladiator\AppData\Local\Microsoft\Windows\INetCache\Content.Word\Conn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Gladiator\AppData\Local\Microsoft\Windows\INetCache\Content.Word\Connection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30910" cy="949465"/>
                    </a:xfrm>
                    <a:prstGeom prst="rect">
                      <a:avLst/>
                    </a:prstGeom>
                    <a:noFill/>
                    <a:ln>
                      <a:noFill/>
                    </a:ln>
                  </pic:spPr>
                </pic:pic>
              </a:graphicData>
            </a:graphic>
          </wp:inline>
        </w:drawing>
      </w:r>
    </w:p>
    <w:p w14:paraId="36B648F4" w14:textId="77777777" w:rsidR="00F5237D" w:rsidRPr="005A3559" w:rsidRDefault="005A3559" w:rsidP="00F5237D">
      <w:pPr>
        <w:jc w:val="center"/>
        <w:rPr>
          <w:sz w:val="16"/>
          <w:szCs w:val="24"/>
          <w:lang w:val="el-GR"/>
        </w:rPr>
      </w:pPr>
      <w:r>
        <w:rPr>
          <w:sz w:val="16"/>
          <w:szCs w:val="24"/>
          <w:lang w:val="el-GR"/>
        </w:rPr>
        <w:t>Εικόνα 6.28</w:t>
      </w:r>
      <w:r w:rsidR="00F5237D">
        <w:rPr>
          <w:sz w:val="16"/>
          <w:szCs w:val="24"/>
          <w:lang w:val="el-GR"/>
        </w:rPr>
        <w:t xml:space="preserve"> </w:t>
      </w:r>
      <w:r w:rsidR="00F5237D" w:rsidRPr="00D80DA9">
        <w:rPr>
          <w:sz w:val="16"/>
          <w:szCs w:val="24"/>
          <w:lang w:val="el-GR"/>
        </w:rPr>
        <w:t xml:space="preserve">: </w:t>
      </w:r>
      <w:r w:rsidR="00F5237D">
        <w:rPr>
          <w:sz w:val="16"/>
          <w:szCs w:val="24"/>
          <w:lang w:val="el-GR"/>
        </w:rPr>
        <w:t xml:space="preserve">Δημιουργία ζεύγους με </w:t>
      </w:r>
      <w:r w:rsidR="00F5237D">
        <w:rPr>
          <w:sz w:val="16"/>
          <w:szCs w:val="24"/>
        </w:rPr>
        <w:t>Zephyr</w:t>
      </w:r>
    </w:p>
    <w:p w14:paraId="0A198C30" w14:textId="64683CEF" w:rsidR="00F5237D" w:rsidRPr="005A3559" w:rsidRDefault="00F5237D" w:rsidP="00F5237D">
      <w:pPr>
        <w:jc w:val="center"/>
        <w:rPr>
          <w:sz w:val="16"/>
          <w:szCs w:val="24"/>
          <w:lang w:val="el-GR"/>
        </w:rPr>
      </w:pPr>
      <w:r>
        <w:rPr>
          <w:noProof/>
          <w:sz w:val="16"/>
          <w:szCs w:val="24"/>
        </w:rPr>
        <w:drawing>
          <wp:inline distT="0" distB="0" distL="0" distR="0" wp14:anchorId="53FE7C44" wp14:editId="64F229DF">
            <wp:extent cx="4419600" cy="3200400"/>
            <wp:effectExtent l="0" t="0" r="0" b="0"/>
            <wp:docPr id="38" name="Εικόνα 38" descr="C:\Users\Gladiator\AppData\Local\Microsoft\Windows\INetCache\Content.Word\Connection lo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Gladiator\AppData\Local\Microsoft\Windows\INetCache\Content.Word\Connection log 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19600" cy="3200400"/>
                    </a:xfrm>
                    <a:prstGeom prst="rect">
                      <a:avLst/>
                    </a:prstGeom>
                    <a:noFill/>
                    <a:ln>
                      <a:noFill/>
                    </a:ln>
                  </pic:spPr>
                </pic:pic>
              </a:graphicData>
            </a:graphic>
          </wp:inline>
        </w:drawing>
      </w:r>
    </w:p>
    <w:p w14:paraId="1123D539" w14:textId="379EECB8" w:rsidR="00F5237D" w:rsidRPr="005A3559" w:rsidRDefault="00F5237D" w:rsidP="00F5237D">
      <w:pPr>
        <w:ind w:firstLine="1260"/>
        <w:jc w:val="center"/>
        <w:rPr>
          <w:sz w:val="16"/>
          <w:szCs w:val="24"/>
          <w:lang w:val="el-GR"/>
        </w:rPr>
      </w:pPr>
      <w:r>
        <w:rPr>
          <w:noProof/>
          <w:sz w:val="16"/>
          <w:szCs w:val="24"/>
        </w:rPr>
        <w:lastRenderedPageBreak/>
        <w:drawing>
          <wp:inline distT="0" distB="0" distL="0" distR="0" wp14:anchorId="393D42CD" wp14:editId="7E3896CC">
            <wp:extent cx="5219700" cy="3152775"/>
            <wp:effectExtent l="0" t="0" r="0" b="9525"/>
            <wp:docPr id="32" name="Εικόνα 32" descr="C:\Users\Gladiator\AppData\Local\Microsoft\Windows\INetCache\Content.Word\Connection lo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Gladiator\AppData\Local\Microsoft\Windows\INetCache\Content.Word\Connection log 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9700" cy="3152775"/>
                    </a:xfrm>
                    <a:prstGeom prst="rect">
                      <a:avLst/>
                    </a:prstGeom>
                    <a:noFill/>
                    <a:ln>
                      <a:noFill/>
                    </a:ln>
                  </pic:spPr>
                </pic:pic>
              </a:graphicData>
            </a:graphic>
          </wp:inline>
        </w:drawing>
      </w:r>
    </w:p>
    <w:p w14:paraId="26B79FA2" w14:textId="77777777" w:rsidR="00F5237D" w:rsidRPr="00F542AD" w:rsidRDefault="00F5237D" w:rsidP="00F5237D">
      <w:pPr>
        <w:ind w:firstLine="1260"/>
        <w:jc w:val="center"/>
        <w:rPr>
          <w:sz w:val="16"/>
          <w:szCs w:val="24"/>
          <w:lang w:val="el-GR"/>
        </w:rPr>
      </w:pPr>
      <w:r>
        <w:rPr>
          <w:sz w:val="16"/>
          <w:szCs w:val="24"/>
          <w:lang w:val="el-GR"/>
        </w:rPr>
        <w:t xml:space="preserve">Εικόνα 6.6 </w:t>
      </w:r>
      <w:r w:rsidRPr="00F542AD">
        <w:rPr>
          <w:sz w:val="16"/>
          <w:szCs w:val="24"/>
          <w:lang w:val="el-GR"/>
        </w:rPr>
        <w:t xml:space="preserve">: </w:t>
      </w:r>
      <w:r>
        <w:rPr>
          <w:sz w:val="16"/>
          <w:szCs w:val="24"/>
          <w:lang w:val="el-GR"/>
        </w:rPr>
        <w:t xml:space="preserve">Καταγραφή δεδομένων στο αρχείο </w:t>
      </w:r>
      <w:r>
        <w:rPr>
          <w:sz w:val="16"/>
          <w:szCs w:val="24"/>
        </w:rPr>
        <w:t>txt</w:t>
      </w:r>
    </w:p>
    <w:p w14:paraId="6D73DEF8" w14:textId="77777777" w:rsidR="00F5237D" w:rsidRPr="00F542AD" w:rsidRDefault="00F5237D" w:rsidP="00F5237D">
      <w:pPr>
        <w:ind w:firstLine="1260"/>
        <w:jc w:val="center"/>
        <w:rPr>
          <w:sz w:val="16"/>
          <w:szCs w:val="24"/>
          <w:lang w:val="el-GR"/>
        </w:rPr>
      </w:pPr>
    </w:p>
    <w:p w14:paraId="113DB720" w14:textId="77777777" w:rsidR="00F5237D" w:rsidRDefault="00F5237D" w:rsidP="00F5237D">
      <w:pPr>
        <w:pStyle w:val="a6"/>
        <w:numPr>
          <w:ilvl w:val="1"/>
          <w:numId w:val="28"/>
        </w:numPr>
        <w:ind w:left="720"/>
        <w:jc w:val="both"/>
        <w:rPr>
          <w:sz w:val="24"/>
          <w:szCs w:val="24"/>
          <w:lang w:val="el-GR"/>
        </w:rPr>
      </w:pPr>
      <w:r>
        <w:rPr>
          <w:sz w:val="24"/>
          <w:szCs w:val="24"/>
        </w:rPr>
        <w:t>NewConnectedListener</w:t>
      </w:r>
      <w:r w:rsidRPr="006E6A76">
        <w:rPr>
          <w:sz w:val="24"/>
          <w:szCs w:val="24"/>
          <w:lang w:val="el-GR"/>
        </w:rPr>
        <w:t xml:space="preserve">: </w:t>
      </w:r>
      <w:r>
        <w:rPr>
          <w:sz w:val="24"/>
          <w:szCs w:val="24"/>
          <w:lang w:val="el-GR"/>
        </w:rPr>
        <w:t xml:space="preserve">Η κλάση αυτή είναι υπεύθυνη για την διαχείριση των δεδομένων. Δέχεται το πακέτο των δεδομένων από τον αισθητήρα και στη συνέχεια αφού εκτυπώσει τα δεδομένα στην κονσόλα του </w:t>
      </w:r>
      <w:r>
        <w:rPr>
          <w:sz w:val="24"/>
          <w:szCs w:val="24"/>
        </w:rPr>
        <w:t>android</w:t>
      </w:r>
      <w:r w:rsidRPr="006E6A76">
        <w:rPr>
          <w:sz w:val="24"/>
          <w:szCs w:val="24"/>
          <w:lang w:val="el-GR"/>
        </w:rPr>
        <w:t xml:space="preserve"> </w:t>
      </w:r>
      <w:r>
        <w:rPr>
          <w:sz w:val="24"/>
          <w:szCs w:val="24"/>
        </w:rPr>
        <w:t>studio</w:t>
      </w:r>
      <w:r w:rsidRPr="006E6A76">
        <w:rPr>
          <w:sz w:val="24"/>
          <w:szCs w:val="24"/>
          <w:lang w:val="el-GR"/>
        </w:rPr>
        <w:t>(</w:t>
      </w:r>
      <w:r>
        <w:rPr>
          <w:sz w:val="24"/>
          <w:szCs w:val="24"/>
          <w:lang w:val="el-GR"/>
        </w:rPr>
        <w:t xml:space="preserve">για λόγους </w:t>
      </w:r>
      <w:r>
        <w:rPr>
          <w:sz w:val="24"/>
          <w:szCs w:val="24"/>
        </w:rPr>
        <w:t>debug</w:t>
      </w:r>
      <w:r w:rsidRPr="006E6A76">
        <w:rPr>
          <w:sz w:val="24"/>
          <w:szCs w:val="24"/>
          <w:lang w:val="el-GR"/>
        </w:rPr>
        <w:t xml:space="preserve">) </w:t>
      </w:r>
      <w:r>
        <w:rPr>
          <w:sz w:val="24"/>
          <w:szCs w:val="24"/>
          <w:lang w:val="el-GR"/>
        </w:rPr>
        <w:t xml:space="preserve">τα στέλνει πίσω στην κλάση </w:t>
      </w:r>
      <w:r>
        <w:rPr>
          <w:sz w:val="24"/>
          <w:szCs w:val="24"/>
        </w:rPr>
        <w:t>Connection</w:t>
      </w:r>
      <w:r w:rsidRPr="006E6A76">
        <w:rPr>
          <w:sz w:val="24"/>
          <w:szCs w:val="24"/>
          <w:lang w:val="el-GR"/>
        </w:rPr>
        <w:t>.</w:t>
      </w:r>
    </w:p>
    <w:p w14:paraId="07A6F0D0" w14:textId="77777777" w:rsidR="00F5237D" w:rsidRDefault="00F5237D" w:rsidP="00F5237D">
      <w:pPr>
        <w:pStyle w:val="a6"/>
        <w:ind w:left="1620"/>
        <w:jc w:val="both"/>
        <w:rPr>
          <w:sz w:val="24"/>
          <w:szCs w:val="24"/>
          <w:lang w:val="el-GR"/>
        </w:rPr>
      </w:pPr>
    </w:p>
    <w:p w14:paraId="2A711928" w14:textId="77777777" w:rsidR="00F5237D" w:rsidRPr="00A876F1" w:rsidRDefault="00F5237D" w:rsidP="00F5237D">
      <w:pPr>
        <w:pStyle w:val="a6"/>
        <w:ind w:left="1620"/>
        <w:jc w:val="both"/>
        <w:rPr>
          <w:sz w:val="24"/>
          <w:szCs w:val="24"/>
          <w:lang w:val="el-GR"/>
        </w:rPr>
      </w:pPr>
    </w:p>
    <w:p w14:paraId="4FDED2D8" w14:textId="136D32E7" w:rsidR="00F5237D" w:rsidRDefault="00F5237D" w:rsidP="00F5237D">
      <w:pPr>
        <w:pStyle w:val="a6"/>
        <w:ind w:left="1620"/>
        <w:jc w:val="both"/>
        <w:rPr>
          <w:sz w:val="24"/>
          <w:szCs w:val="24"/>
          <w:lang w:val="el-GR"/>
        </w:rPr>
      </w:pPr>
      <w:r>
        <w:rPr>
          <w:noProof/>
          <w:sz w:val="24"/>
          <w:szCs w:val="24"/>
        </w:rPr>
        <w:drawing>
          <wp:inline distT="0" distB="0" distL="0" distR="0" wp14:anchorId="5BFE18A1" wp14:editId="3E03B088">
            <wp:extent cx="4276725" cy="1876425"/>
            <wp:effectExtent l="0" t="0" r="9525" b="9525"/>
            <wp:docPr id="31" name="Εικόνα 31" descr="C:\Users\Gladiator\AppData\Local\Microsoft\Windows\INetCache\Content.Word\NewConnectedListen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Gladiator\AppData\Local\Microsoft\Windows\INetCache\Content.Word\NewConnectedListener 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76725" cy="1876425"/>
                    </a:xfrm>
                    <a:prstGeom prst="rect">
                      <a:avLst/>
                    </a:prstGeom>
                    <a:noFill/>
                    <a:ln>
                      <a:noFill/>
                    </a:ln>
                  </pic:spPr>
                </pic:pic>
              </a:graphicData>
            </a:graphic>
          </wp:inline>
        </w:drawing>
      </w:r>
    </w:p>
    <w:p w14:paraId="324B94F7" w14:textId="4283C1D7" w:rsidR="00F5237D" w:rsidRDefault="00F5237D" w:rsidP="00F5237D">
      <w:pPr>
        <w:pStyle w:val="a6"/>
        <w:ind w:left="1620"/>
        <w:jc w:val="both"/>
        <w:rPr>
          <w:sz w:val="24"/>
          <w:szCs w:val="24"/>
          <w:lang w:val="el-GR"/>
        </w:rPr>
      </w:pPr>
      <w:r>
        <w:rPr>
          <w:noProof/>
          <w:sz w:val="24"/>
          <w:szCs w:val="24"/>
        </w:rPr>
        <w:lastRenderedPageBreak/>
        <w:drawing>
          <wp:inline distT="0" distB="0" distL="0" distR="0" wp14:anchorId="2E98154B" wp14:editId="1B75A774">
            <wp:extent cx="4457700" cy="3495675"/>
            <wp:effectExtent l="0" t="0" r="0" b="9525"/>
            <wp:docPr id="30" name="Εικόνα 30" descr="C:\Users\Gladiator\AppData\Local\Microsoft\Windows\INetCache\Content.Word\NewConnectedListen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Gladiator\AppData\Local\Microsoft\Windows\INetCache\Content.Word\NewConnectedListener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57700" cy="3495675"/>
                    </a:xfrm>
                    <a:prstGeom prst="rect">
                      <a:avLst/>
                    </a:prstGeom>
                    <a:noFill/>
                    <a:ln>
                      <a:noFill/>
                    </a:ln>
                  </pic:spPr>
                </pic:pic>
              </a:graphicData>
            </a:graphic>
          </wp:inline>
        </w:drawing>
      </w:r>
    </w:p>
    <w:p w14:paraId="189EA22C" w14:textId="77777777" w:rsidR="00F5237D" w:rsidRDefault="005A3559" w:rsidP="00F5237D">
      <w:pPr>
        <w:pStyle w:val="a6"/>
        <w:ind w:left="3060" w:firstLine="540"/>
        <w:rPr>
          <w:sz w:val="16"/>
          <w:szCs w:val="24"/>
          <w:lang w:val="el-GR"/>
        </w:rPr>
      </w:pPr>
      <w:r>
        <w:rPr>
          <w:sz w:val="16"/>
          <w:szCs w:val="24"/>
          <w:lang w:val="el-GR"/>
        </w:rPr>
        <w:t>Εικόνα 6.29</w:t>
      </w:r>
      <w:r w:rsidR="00F5237D" w:rsidRPr="006E6A76">
        <w:rPr>
          <w:sz w:val="16"/>
          <w:szCs w:val="24"/>
          <w:lang w:val="el-GR"/>
        </w:rPr>
        <w:t xml:space="preserve"> </w:t>
      </w:r>
      <w:r w:rsidR="00F5237D" w:rsidRPr="005A3559">
        <w:rPr>
          <w:sz w:val="16"/>
          <w:szCs w:val="24"/>
          <w:lang w:val="el-GR"/>
        </w:rPr>
        <w:t xml:space="preserve">: </w:t>
      </w:r>
      <w:r w:rsidR="00F5237D">
        <w:rPr>
          <w:sz w:val="16"/>
          <w:szCs w:val="24"/>
          <w:lang w:val="el-GR"/>
        </w:rPr>
        <w:t>λήψη πακέτου δεδομένων</w:t>
      </w:r>
    </w:p>
    <w:p w14:paraId="18C02EAE" w14:textId="77777777" w:rsidR="00F5237D" w:rsidRDefault="00F5237D" w:rsidP="00B51AE4">
      <w:pPr>
        <w:jc w:val="both"/>
        <w:rPr>
          <w:sz w:val="24"/>
          <w:szCs w:val="24"/>
          <w:lang w:val="el-GR"/>
        </w:rPr>
      </w:pPr>
    </w:p>
    <w:p w14:paraId="1FCB81A2" w14:textId="77777777" w:rsidR="00B51AE4" w:rsidRDefault="00B51AE4" w:rsidP="00B51AE4">
      <w:pPr>
        <w:jc w:val="both"/>
        <w:rPr>
          <w:sz w:val="24"/>
          <w:szCs w:val="24"/>
          <w:lang w:val="el-GR"/>
        </w:rPr>
      </w:pPr>
    </w:p>
    <w:p w14:paraId="5D38F513" w14:textId="77777777" w:rsidR="00B51AE4" w:rsidRPr="00B51AE4" w:rsidRDefault="00B51AE4" w:rsidP="00B51AE4">
      <w:pPr>
        <w:jc w:val="both"/>
        <w:rPr>
          <w:sz w:val="24"/>
          <w:szCs w:val="24"/>
          <w:lang w:val="el-GR"/>
        </w:rPr>
      </w:pPr>
    </w:p>
    <w:p w14:paraId="6D1EAFD8" w14:textId="77777777" w:rsidR="00F5237D" w:rsidRDefault="00F5237D" w:rsidP="00F5237D">
      <w:pPr>
        <w:pStyle w:val="a6"/>
        <w:numPr>
          <w:ilvl w:val="1"/>
          <w:numId w:val="28"/>
        </w:numPr>
        <w:ind w:left="720"/>
        <w:jc w:val="both"/>
        <w:rPr>
          <w:sz w:val="24"/>
          <w:szCs w:val="24"/>
          <w:lang w:val="el-GR"/>
        </w:rPr>
      </w:pPr>
      <w:r>
        <w:rPr>
          <w:sz w:val="24"/>
          <w:szCs w:val="24"/>
        </w:rPr>
        <w:t>History</w:t>
      </w:r>
      <w:r w:rsidRPr="00E5739B">
        <w:rPr>
          <w:sz w:val="24"/>
          <w:szCs w:val="24"/>
          <w:lang w:val="el-GR"/>
        </w:rPr>
        <w:t xml:space="preserve">: </w:t>
      </w:r>
      <w:r>
        <w:rPr>
          <w:sz w:val="24"/>
          <w:szCs w:val="24"/>
          <w:lang w:val="el-GR"/>
        </w:rPr>
        <w:t xml:space="preserve">Όταν ο χρήστης επιλέξει να δει το ιστορικό του, τότε το </w:t>
      </w:r>
      <w:r>
        <w:rPr>
          <w:sz w:val="24"/>
          <w:szCs w:val="24"/>
        </w:rPr>
        <w:t>activity</w:t>
      </w:r>
      <w:r w:rsidRPr="00E5739B">
        <w:rPr>
          <w:sz w:val="24"/>
          <w:szCs w:val="24"/>
          <w:lang w:val="el-GR"/>
        </w:rPr>
        <w:t xml:space="preserve"> </w:t>
      </w:r>
      <w:r>
        <w:rPr>
          <w:sz w:val="24"/>
          <w:szCs w:val="24"/>
          <w:lang w:val="el-GR"/>
        </w:rPr>
        <w:t xml:space="preserve">αυτό θα πρέπει να προβάλλει σε μια οθόνη τους τίτλους των αρχείων του ιστορικού του σε μια λίστα. Στη συνέχεια οι τίτλοι θα μπορούν να επιλεγούν, και όταν γίνει αυτό θα πρέπει στην ίδια οθόνη, σε ένα </w:t>
      </w:r>
      <w:r>
        <w:rPr>
          <w:sz w:val="24"/>
          <w:szCs w:val="24"/>
        </w:rPr>
        <w:t>textView</w:t>
      </w:r>
      <w:r w:rsidRPr="00E5739B">
        <w:rPr>
          <w:sz w:val="24"/>
          <w:szCs w:val="24"/>
          <w:lang w:val="el-GR"/>
        </w:rPr>
        <w:t xml:space="preserve">, </w:t>
      </w:r>
      <w:r>
        <w:rPr>
          <w:sz w:val="24"/>
          <w:szCs w:val="24"/>
          <w:lang w:val="el-GR"/>
        </w:rPr>
        <w:t>να εμφανιστεί το περιεχόμενο του επιλεγμένου αρχείου.</w:t>
      </w:r>
    </w:p>
    <w:p w14:paraId="4D4CD86B" w14:textId="62DF9702" w:rsidR="00F5237D" w:rsidRPr="00E5739B" w:rsidRDefault="00F5237D" w:rsidP="00F5237D">
      <w:pPr>
        <w:pStyle w:val="a6"/>
        <w:ind w:left="360"/>
        <w:jc w:val="both"/>
        <w:rPr>
          <w:sz w:val="24"/>
          <w:szCs w:val="24"/>
        </w:rPr>
      </w:pPr>
      <w:r>
        <w:rPr>
          <w:noProof/>
          <w:sz w:val="24"/>
          <w:szCs w:val="24"/>
        </w:rPr>
        <w:drawing>
          <wp:inline distT="0" distB="0" distL="0" distR="0" wp14:anchorId="0BA5D261" wp14:editId="7384806B">
            <wp:extent cx="5305425" cy="1390650"/>
            <wp:effectExtent l="0" t="0" r="9525" b="0"/>
            <wp:docPr id="29" name="Εικόνα 29" descr="C:\Users\Gladiator\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Gladiator\AppData\Local\Microsoft\Windows\INetCache\Content.Word\lis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05425" cy="1390650"/>
                    </a:xfrm>
                    <a:prstGeom prst="rect">
                      <a:avLst/>
                    </a:prstGeom>
                    <a:noFill/>
                    <a:ln>
                      <a:noFill/>
                    </a:ln>
                  </pic:spPr>
                </pic:pic>
              </a:graphicData>
            </a:graphic>
          </wp:inline>
        </w:drawing>
      </w:r>
    </w:p>
    <w:p w14:paraId="181770E4" w14:textId="30D2836C" w:rsidR="00F5237D" w:rsidRDefault="00F5237D" w:rsidP="00F5237D">
      <w:pPr>
        <w:pStyle w:val="a6"/>
        <w:ind w:left="1620" w:hanging="1170"/>
        <w:jc w:val="both"/>
        <w:rPr>
          <w:sz w:val="24"/>
          <w:szCs w:val="24"/>
          <w:lang w:val="el-GR"/>
        </w:rPr>
      </w:pPr>
      <w:r>
        <w:rPr>
          <w:noProof/>
          <w:sz w:val="24"/>
          <w:szCs w:val="24"/>
        </w:rPr>
        <w:lastRenderedPageBreak/>
        <w:drawing>
          <wp:inline distT="0" distB="0" distL="0" distR="0" wp14:anchorId="3D3F7704" wp14:editId="46C5AEE4">
            <wp:extent cx="5633498" cy="3114675"/>
            <wp:effectExtent l="0" t="0" r="5715" b="0"/>
            <wp:docPr id="25" name="Εικόνα 25" descr="C:\Users\Gladiator\AppData\Local\Microsoft\Windows\INetCache\Content.Word\tex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Gladiator\AppData\Local\Microsoft\Windows\INetCache\Content.Word\textVie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9178" cy="3117816"/>
                    </a:xfrm>
                    <a:prstGeom prst="rect">
                      <a:avLst/>
                    </a:prstGeom>
                    <a:noFill/>
                    <a:ln>
                      <a:noFill/>
                    </a:ln>
                  </pic:spPr>
                </pic:pic>
              </a:graphicData>
            </a:graphic>
          </wp:inline>
        </w:drawing>
      </w:r>
    </w:p>
    <w:p w14:paraId="5652A382" w14:textId="77777777" w:rsidR="00F5237D" w:rsidRPr="005A3559" w:rsidRDefault="00F5237D" w:rsidP="00F5237D">
      <w:pPr>
        <w:pStyle w:val="a6"/>
        <w:ind w:left="1620" w:hanging="1170"/>
        <w:jc w:val="both"/>
        <w:rPr>
          <w:sz w:val="16"/>
          <w:szCs w:val="24"/>
          <w:lang w:val="el-GR"/>
        </w:rPr>
      </w:pPr>
      <w:r>
        <w:rPr>
          <w:sz w:val="24"/>
          <w:szCs w:val="24"/>
          <w:lang w:val="el-GR"/>
        </w:rPr>
        <w:tab/>
      </w:r>
      <w:r>
        <w:rPr>
          <w:sz w:val="24"/>
          <w:szCs w:val="24"/>
          <w:lang w:val="el-GR"/>
        </w:rPr>
        <w:tab/>
      </w:r>
      <w:r>
        <w:rPr>
          <w:sz w:val="24"/>
          <w:szCs w:val="24"/>
          <w:lang w:val="el-GR"/>
        </w:rPr>
        <w:tab/>
      </w:r>
      <w:r>
        <w:rPr>
          <w:sz w:val="24"/>
          <w:szCs w:val="24"/>
          <w:lang w:val="el-GR"/>
        </w:rPr>
        <w:tab/>
      </w:r>
      <w:r w:rsidR="005A3559">
        <w:rPr>
          <w:sz w:val="16"/>
          <w:szCs w:val="24"/>
          <w:lang w:val="el-GR"/>
        </w:rPr>
        <w:t>Εικόνα 6.30</w:t>
      </w:r>
      <w:r>
        <w:rPr>
          <w:sz w:val="16"/>
          <w:szCs w:val="24"/>
          <w:lang w:val="el-GR"/>
        </w:rPr>
        <w:t xml:space="preserve"> </w:t>
      </w:r>
      <w:r w:rsidRPr="005A3559">
        <w:rPr>
          <w:sz w:val="16"/>
          <w:szCs w:val="24"/>
          <w:lang w:val="el-GR"/>
        </w:rPr>
        <w:t xml:space="preserve">: </w:t>
      </w:r>
      <w:r>
        <w:rPr>
          <w:sz w:val="16"/>
          <w:szCs w:val="24"/>
        </w:rPr>
        <w:t>Activity</w:t>
      </w:r>
      <w:r w:rsidRPr="005A3559">
        <w:rPr>
          <w:sz w:val="16"/>
          <w:szCs w:val="24"/>
          <w:lang w:val="el-GR"/>
        </w:rPr>
        <w:t xml:space="preserve"> </w:t>
      </w:r>
      <w:r>
        <w:rPr>
          <w:sz w:val="16"/>
          <w:szCs w:val="24"/>
        </w:rPr>
        <w:t>History</w:t>
      </w:r>
    </w:p>
    <w:p w14:paraId="3B579369" w14:textId="77777777" w:rsidR="00F5237D" w:rsidRPr="005A3559" w:rsidRDefault="00F5237D" w:rsidP="00F5237D">
      <w:pPr>
        <w:pStyle w:val="a6"/>
        <w:ind w:left="1620" w:hanging="1170"/>
        <w:jc w:val="both"/>
        <w:rPr>
          <w:sz w:val="16"/>
          <w:szCs w:val="24"/>
          <w:lang w:val="el-GR"/>
        </w:rPr>
      </w:pPr>
    </w:p>
    <w:p w14:paraId="29BEED2D" w14:textId="77777777" w:rsidR="00F5237D" w:rsidRPr="005A3559" w:rsidRDefault="00F5237D" w:rsidP="00F5237D">
      <w:pPr>
        <w:pStyle w:val="a6"/>
        <w:ind w:left="1620" w:hanging="1170"/>
        <w:jc w:val="both"/>
        <w:rPr>
          <w:sz w:val="16"/>
          <w:szCs w:val="24"/>
          <w:lang w:val="el-GR"/>
        </w:rPr>
      </w:pPr>
    </w:p>
    <w:p w14:paraId="1C9D9C82" w14:textId="77777777" w:rsidR="00F5237D" w:rsidRPr="005A3559" w:rsidRDefault="00F5237D" w:rsidP="00F5237D">
      <w:pPr>
        <w:pStyle w:val="a6"/>
        <w:ind w:left="1620" w:hanging="1170"/>
        <w:jc w:val="both"/>
        <w:rPr>
          <w:sz w:val="16"/>
          <w:szCs w:val="24"/>
          <w:lang w:val="el-GR"/>
        </w:rPr>
      </w:pPr>
    </w:p>
    <w:p w14:paraId="6589F3CD" w14:textId="77777777" w:rsidR="00F5237D" w:rsidRPr="005A3559" w:rsidRDefault="00F5237D" w:rsidP="00F5237D">
      <w:pPr>
        <w:pStyle w:val="a6"/>
        <w:ind w:left="1620" w:hanging="1170"/>
        <w:jc w:val="both"/>
        <w:rPr>
          <w:sz w:val="16"/>
          <w:szCs w:val="24"/>
          <w:lang w:val="el-GR"/>
        </w:rPr>
      </w:pPr>
    </w:p>
    <w:p w14:paraId="785AF1BC" w14:textId="77777777" w:rsidR="00F5237D" w:rsidRDefault="00F5237D" w:rsidP="00F5237D">
      <w:pPr>
        <w:pStyle w:val="a6"/>
        <w:numPr>
          <w:ilvl w:val="1"/>
          <w:numId w:val="28"/>
        </w:numPr>
        <w:ind w:left="720"/>
        <w:jc w:val="both"/>
        <w:rPr>
          <w:sz w:val="24"/>
          <w:szCs w:val="24"/>
          <w:lang w:val="el-GR"/>
        </w:rPr>
      </w:pPr>
      <w:r>
        <w:rPr>
          <w:sz w:val="24"/>
          <w:szCs w:val="24"/>
        </w:rPr>
        <w:t>Send</w:t>
      </w:r>
      <w:r w:rsidRPr="00455C4D">
        <w:rPr>
          <w:sz w:val="24"/>
          <w:szCs w:val="24"/>
          <w:lang w:val="el-GR"/>
        </w:rPr>
        <w:t>:</w:t>
      </w:r>
      <w:r>
        <w:rPr>
          <w:sz w:val="24"/>
          <w:szCs w:val="24"/>
          <w:lang w:val="el-GR"/>
        </w:rPr>
        <w:t xml:space="preserve"> Όταν χρήστης επιθυμήσει να στείλει τα αρχεία του, τότε στην οθόνη θα του εμφανιστούν σε λίστα τα αρχεία του. Αυτό το </w:t>
      </w:r>
      <w:r>
        <w:rPr>
          <w:sz w:val="24"/>
          <w:szCs w:val="24"/>
        </w:rPr>
        <w:t>activity</w:t>
      </w:r>
      <w:r w:rsidRPr="00455C4D">
        <w:rPr>
          <w:sz w:val="24"/>
          <w:szCs w:val="24"/>
          <w:lang w:val="el-GR"/>
        </w:rPr>
        <w:t xml:space="preserve"> </w:t>
      </w:r>
      <w:r>
        <w:rPr>
          <w:sz w:val="24"/>
          <w:szCs w:val="24"/>
          <w:lang w:val="el-GR"/>
        </w:rPr>
        <w:t>είναι υπεύθυνο για την πολλαπλή επιλογή αρχείων, την επιλογή του μέσου αποστολής</w:t>
      </w:r>
      <w:r w:rsidRPr="00455C4D">
        <w:rPr>
          <w:sz w:val="24"/>
          <w:szCs w:val="24"/>
          <w:lang w:val="el-GR"/>
        </w:rPr>
        <w:t xml:space="preserve"> </w:t>
      </w:r>
      <w:r>
        <w:rPr>
          <w:sz w:val="24"/>
          <w:szCs w:val="24"/>
          <w:lang w:val="el-GR"/>
        </w:rPr>
        <w:t>(</w:t>
      </w:r>
      <w:r>
        <w:rPr>
          <w:sz w:val="24"/>
          <w:szCs w:val="24"/>
        </w:rPr>
        <w:t>mail</w:t>
      </w:r>
      <w:r w:rsidRPr="00455C4D">
        <w:rPr>
          <w:sz w:val="24"/>
          <w:szCs w:val="24"/>
          <w:lang w:val="el-GR"/>
        </w:rPr>
        <w:t xml:space="preserve">, </w:t>
      </w:r>
      <w:r>
        <w:rPr>
          <w:sz w:val="24"/>
          <w:szCs w:val="24"/>
        </w:rPr>
        <w:t>Bluetooth</w:t>
      </w:r>
      <w:r w:rsidRPr="00455C4D">
        <w:rPr>
          <w:sz w:val="24"/>
          <w:szCs w:val="24"/>
          <w:lang w:val="el-GR"/>
        </w:rPr>
        <w:t>,</w:t>
      </w:r>
      <w:r>
        <w:rPr>
          <w:sz w:val="24"/>
          <w:szCs w:val="24"/>
          <w:lang w:val="el-GR"/>
        </w:rPr>
        <w:t xml:space="preserve"> </w:t>
      </w:r>
      <w:r>
        <w:rPr>
          <w:sz w:val="24"/>
          <w:szCs w:val="24"/>
        </w:rPr>
        <w:t>Facebook</w:t>
      </w:r>
      <w:r w:rsidRPr="00455C4D">
        <w:rPr>
          <w:sz w:val="24"/>
          <w:szCs w:val="24"/>
          <w:lang w:val="el-GR"/>
        </w:rPr>
        <w:t xml:space="preserve"> </w:t>
      </w:r>
      <w:r>
        <w:rPr>
          <w:sz w:val="24"/>
          <w:szCs w:val="24"/>
          <w:lang w:val="el-GR"/>
        </w:rPr>
        <w:t xml:space="preserve">κ.λπ.) </w:t>
      </w:r>
    </w:p>
    <w:p w14:paraId="53F8B993" w14:textId="77777777" w:rsidR="00F5237D" w:rsidRDefault="00F5237D" w:rsidP="00F5237D">
      <w:pPr>
        <w:pStyle w:val="a6"/>
        <w:ind w:left="1620"/>
        <w:jc w:val="both"/>
        <w:rPr>
          <w:sz w:val="24"/>
          <w:szCs w:val="24"/>
          <w:lang w:val="el-GR"/>
        </w:rPr>
      </w:pPr>
    </w:p>
    <w:p w14:paraId="07F4150C" w14:textId="2ECE6E05" w:rsidR="00F5237D" w:rsidRPr="00455C4D" w:rsidRDefault="00F5237D" w:rsidP="00F5237D">
      <w:pPr>
        <w:pStyle w:val="a6"/>
        <w:ind w:left="540"/>
        <w:jc w:val="both"/>
        <w:rPr>
          <w:sz w:val="24"/>
          <w:szCs w:val="24"/>
        </w:rPr>
      </w:pPr>
      <w:r>
        <w:rPr>
          <w:noProof/>
          <w:sz w:val="24"/>
          <w:szCs w:val="24"/>
        </w:rPr>
        <w:drawing>
          <wp:inline distT="0" distB="0" distL="0" distR="0" wp14:anchorId="28D343E3" wp14:editId="4BE013E3">
            <wp:extent cx="6305550" cy="3657600"/>
            <wp:effectExtent l="0" t="0" r="0" b="0"/>
            <wp:docPr id="28" name="Εικόνα 28" descr="C:\Users\Gladiator\AppData\Local\Microsoft\Windows\INetCache\Content.Word\sen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Gladiator\AppData\Local\Microsoft\Windows\INetCache\Content.Word\send lis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05550" cy="3657600"/>
                    </a:xfrm>
                    <a:prstGeom prst="rect">
                      <a:avLst/>
                    </a:prstGeom>
                    <a:noFill/>
                    <a:ln>
                      <a:noFill/>
                    </a:ln>
                  </pic:spPr>
                </pic:pic>
              </a:graphicData>
            </a:graphic>
          </wp:inline>
        </w:drawing>
      </w:r>
    </w:p>
    <w:p w14:paraId="39D81C44" w14:textId="568A75B4" w:rsidR="00F5237D" w:rsidRDefault="00F5237D" w:rsidP="00F5237D">
      <w:pPr>
        <w:pStyle w:val="a6"/>
        <w:ind w:left="180" w:firstLine="360"/>
        <w:jc w:val="both"/>
        <w:rPr>
          <w:sz w:val="24"/>
          <w:szCs w:val="24"/>
          <w:lang w:val="el-GR"/>
        </w:rPr>
      </w:pPr>
      <w:r>
        <w:rPr>
          <w:noProof/>
          <w:sz w:val="24"/>
          <w:szCs w:val="24"/>
        </w:rPr>
        <w:lastRenderedPageBreak/>
        <w:drawing>
          <wp:inline distT="0" distB="0" distL="0" distR="0" wp14:anchorId="6E67BCAF" wp14:editId="1CBE81E2">
            <wp:extent cx="4467225" cy="1600200"/>
            <wp:effectExtent l="0" t="0" r="9525" b="0"/>
            <wp:docPr id="27" name="Εικόνα 27" descr="C:\Users\Gladiator\AppData\Local\Microsoft\Windows\INetCache\Content.Word\send li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Gladiator\AppData\Local\Microsoft\Windows\INetCache\Content.Word\send list 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67225" cy="1600200"/>
                    </a:xfrm>
                    <a:prstGeom prst="rect">
                      <a:avLst/>
                    </a:prstGeom>
                    <a:noFill/>
                    <a:ln>
                      <a:noFill/>
                    </a:ln>
                  </pic:spPr>
                </pic:pic>
              </a:graphicData>
            </a:graphic>
          </wp:inline>
        </w:drawing>
      </w:r>
    </w:p>
    <w:p w14:paraId="32C12B4E" w14:textId="77777777" w:rsidR="00F5237D" w:rsidRPr="00455C4D" w:rsidRDefault="005A3559" w:rsidP="00F5237D">
      <w:pPr>
        <w:pStyle w:val="a6"/>
        <w:ind w:left="2340" w:firstLine="540"/>
        <w:rPr>
          <w:sz w:val="16"/>
          <w:szCs w:val="24"/>
          <w:lang w:val="el-GR"/>
        </w:rPr>
      </w:pPr>
      <w:r>
        <w:rPr>
          <w:sz w:val="16"/>
          <w:szCs w:val="24"/>
          <w:lang w:val="el-GR"/>
        </w:rPr>
        <w:t>Εικόνα 6.31</w:t>
      </w:r>
      <w:r w:rsidR="00F5237D">
        <w:rPr>
          <w:sz w:val="16"/>
          <w:szCs w:val="24"/>
          <w:lang w:val="el-GR"/>
        </w:rPr>
        <w:t xml:space="preserve"> </w:t>
      </w:r>
      <w:r w:rsidR="00F5237D" w:rsidRPr="00B63BAB">
        <w:rPr>
          <w:sz w:val="16"/>
          <w:szCs w:val="24"/>
          <w:lang w:val="el-GR"/>
        </w:rPr>
        <w:t xml:space="preserve">: </w:t>
      </w:r>
      <w:r w:rsidR="00F5237D">
        <w:rPr>
          <w:sz w:val="16"/>
          <w:szCs w:val="24"/>
          <w:lang w:val="el-GR"/>
        </w:rPr>
        <w:t>Αποστολή πολλαπλών αρχείων</w:t>
      </w:r>
    </w:p>
    <w:p w14:paraId="37A71791" w14:textId="77777777" w:rsidR="00F5237D" w:rsidRPr="00D01061" w:rsidRDefault="00F5237D" w:rsidP="00F5237D">
      <w:pPr>
        <w:pStyle w:val="a6"/>
        <w:ind w:left="1080"/>
        <w:rPr>
          <w:sz w:val="24"/>
          <w:szCs w:val="24"/>
          <w:lang w:val="el-GR"/>
        </w:rPr>
      </w:pPr>
    </w:p>
    <w:p w14:paraId="203FF36A" w14:textId="77777777" w:rsidR="00F5237D" w:rsidRPr="00D01061" w:rsidRDefault="00F5237D" w:rsidP="00F5237D">
      <w:pPr>
        <w:jc w:val="both"/>
        <w:rPr>
          <w:color w:val="5B9BD5" w:themeColor="accent1"/>
          <w:sz w:val="28"/>
          <w:szCs w:val="24"/>
          <w:u w:val="single"/>
          <w:lang w:val="el-GR"/>
        </w:rPr>
      </w:pPr>
    </w:p>
    <w:p w14:paraId="5069E5E6" w14:textId="77777777" w:rsidR="00F5237D" w:rsidRPr="00D01061" w:rsidRDefault="00F5237D" w:rsidP="00F5237D">
      <w:pPr>
        <w:jc w:val="both"/>
        <w:rPr>
          <w:color w:val="5B9BD5" w:themeColor="accent1"/>
          <w:sz w:val="28"/>
          <w:szCs w:val="24"/>
          <w:u w:val="single"/>
          <w:lang w:val="el-GR"/>
        </w:rPr>
      </w:pPr>
    </w:p>
    <w:p w14:paraId="09A591D5" w14:textId="77777777" w:rsidR="00F5237D" w:rsidRPr="00D01061" w:rsidRDefault="00F5237D" w:rsidP="00F5237D">
      <w:pPr>
        <w:jc w:val="both"/>
        <w:rPr>
          <w:color w:val="5B9BD5" w:themeColor="accent1"/>
          <w:sz w:val="28"/>
          <w:szCs w:val="24"/>
          <w:u w:val="single"/>
          <w:lang w:val="el-GR"/>
        </w:rPr>
      </w:pPr>
    </w:p>
    <w:p w14:paraId="2FD853B9" w14:textId="77777777" w:rsidR="00F5237D" w:rsidRPr="00B63BAB" w:rsidRDefault="00F5237D" w:rsidP="00641961">
      <w:pPr>
        <w:jc w:val="both"/>
        <w:rPr>
          <w:color w:val="5B9BD5" w:themeColor="accent1"/>
          <w:sz w:val="28"/>
          <w:szCs w:val="24"/>
          <w:u w:val="single"/>
          <w:lang w:val="el-GR"/>
        </w:rPr>
      </w:pPr>
    </w:p>
    <w:p w14:paraId="1910B4A7" w14:textId="77777777" w:rsidR="001B08C2" w:rsidRPr="00D01061" w:rsidRDefault="001B08C2" w:rsidP="00641961">
      <w:pPr>
        <w:jc w:val="both"/>
        <w:rPr>
          <w:color w:val="5B9BD5" w:themeColor="accent1"/>
          <w:sz w:val="28"/>
          <w:szCs w:val="24"/>
          <w:u w:val="single"/>
          <w:lang w:val="el-GR"/>
        </w:rPr>
      </w:pPr>
    </w:p>
    <w:p w14:paraId="30EF3958" w14:textId="77777777" w:rsidR="001B08C2" w:rsidRPr="00D01061" w:rsidRDefault="001B08C2" w:rsidP="00641961">
      <w:pPr>
        <w:jc w:val="both"/>
        <w:rPr>
          <w:color w:val="5B9BD5" w:themeColor="accent1"/>
          <w:sz w:val="28"/>
          <w:szCs w:val="24"/>
          <w:u w:val="single"/>
          <w:lang w:val="el-GR"/>
        </w:rPr>
      </w:pPr>
    </w:p>
    <w:p w14:paraId="6477B42B" w14:textId="77777777" w:rsidR="001B08C2" w:rsidRPr="00D01061" w:rsidRDefault="001B08C2" w:rsidP="00641961">
      <w:pPr>
        <w:jc w:val="both"/>
        <w:rPr>
          <w:color w:val="5B9BD5" w:themeColor="accent1"/>
          <w:sz w:val="28"/>
          <w:szCs w:val="24"/>
          <w:u w:val="single"/>
          <w:lang w:val="el-GR"/>
        </w:rPr>
      </w:pPr>
    </w:p>
    <w:p w14:paraId="5F47AF3C" w14:textId="77777777" w:rsidR="001B08C2" w:rsidRPr="00D01061" w:rsidRDefault="001B08C2" w:rsidP="00641961">
      <w:pPr>
        <w:jc w:val="both"/>
        <w:rPr>
          <w:color w:val="5B9BD5" w:themeColor="accent1"/>
          <w:sz w:val="28"/>
          <w:szCs w:val="24"/>
          <w:u w:val="single"/>
          <w:lang w:val="el-GR"/>
        </w:rPr>
      </w:pPr>
    </w:p>
    <w:p w14:paraId="5C1A73ED" w14:textId="77777777" w:rsidR="001B08C2" w:rsidRPr="00D01061" w:rsidRDefault="001B08C2" w:rsidP="00641961">
      <w:pPr>
        <w:jc w:val="both"/>
        <w:rPr>
          <w:color w:val="5B9BD5" w:themeColor="accent1"/>
          <w:sz w:val="28"/>
          <w:szCs w:val="24"/>
          <w:u w:val="single"/>
          <w:lang w:val="el-GR"/>
        </w:rPr>
      </w:pPr>
    </w:p>
    <w:p w14:paraId="7DDE30D9" w14:textId="77777777" w:rsidR="001B08C2" w:rsidRPr="00D01061" w:rsidRDefault="001B08C2" w:rsidP="00641961">
      <w:pPr>
        <w:jc w:val="both"/>
        <w:rPr>
          <w:color w:val="5B9BD5" w:themeColor="accent1"/>
          <w:sz w:val="28"/>
          <w:szCs w:val="24"/>
          <w:u w:val="single"/>
          <w:lang w:val="el-GR"/>
        </w:rPr>
      </w:pPr>
    </w:p>
    <w:p w14:paraId="5004E84C" w14:textId="77777777" w:rsidR="001B08C2" w:rsidRPr="00D01061" w:rsidRDefault="001B08C2" w:rsidP="00641961">
      <w:pPr>
        <w:jc w:val="both"/>
        <w:rPr>
          <w:color w:val="5B9BD5" w:themeColor="accent1"/>
          <w:sz w:val="28"/>
          <w:szCs w:val="24"/>
          <w:u w:val="single"/>
          <w:lang w:val="el-GR"/>
        </w:rPr>
      </w:pPr>
    </w:p>
    <w:p w14:paraId="67508200" w14:textId="77777777" w:rsidR="001B08C2" w:rsidRPr="00D01061" w:rsidRDefault="001B08C2" w:rsidP="00641961">
      <w:pPr>
        <w:jc w:val="both"/>
        <w:rPr>
          <w:color w:val="5B9BD5" w:themeColor="accent1"/>
          <w:sz w:val="28"/>
          <w:szCs w:val="24"/>
          <w:u w:val="single"/>
          <w:lang w:val="el-GR"/>
        </w:rPr>
      </w:pPr>
    </w:p>
    <w:p w14:paraId="16982467" w14:textId="77777777" w:rsidR="001B08C2" w:rsidRDefault="001B08C2" w:rsidP="00641961">
      <w:pPr>
        <w:jc w:val="both"/>
        <w:rPr>
          <w:color w:val="5B9BD5" w:themeColor="accent1"/>
          <w:sz w:val="28"/>
          <w:szCs w:val="24"/>
          <w:u w:val="single"/>
          <w:lang w:val="el-GR"/>
        </w:rPr>
      </w:pPr>
    </w:p>
    <w:p w14:paraId="65B93432" w14:textId="77777777" w:rsidR="00B51AE4" w:rsidRDefault="00B51AE4" w:rsidP="00641961">
      <w:pPr>
        <w:jc w:val="both"/>
        <w:rPr>
          <w:color w:val="5B9BD5" w:themeColor="accent1"/>
          <w:sz w:val="28"/>
          <w:szCs w:val="24"/>
          <w:u w:val="single"/>
          <w:lang w:val="el-GR"/>
        </w:rPr>
      </w:pPr>
    </w:p>
    <w:p w14:paraId="0D144586" w14:textId="77777777" w:rsidR="00B51AE4" w:rsidRDefault="00B51AE4" w:rsidP="00641961">
      <w:pPr>
        <w:jc w:val="both"/>
        <w:rPr>
          <w:color w:val="5B9BD5" w:themeColor="accent1"/>
          <w:sz w:val="28"/>
          <w:szCs w:val="24"/>
          <w:u w:val="single"/>
          <w:lang w:val="el-GR"/>
        </w:rPr>
      </w:pPr>
    </w:p>
    <w:p w14:paraId="5DBBD39C" w14:textId="77777777" w:rsidR="00B51AE4" w:rsidRDefault="00B51AE4" w:rsidP="00641961">
      <w:pPr>
        <w:jc w:val="both"/>
        <w:rPr>
          <w:color w:val="5B9BD5" w:themeColor="accent1"/>
          <w:sz w:val="28"/>
          <w:szCs w:val="24"/>
          <w:u w:val="single"/>
          <w:lang w:val="el-GR"/>
        </w:rPr>
      </w:pPr>
    </w:p>
    <w:p w14:paraId="09B1EEC7" w14:textId="77777777" w:rsidR="00B51AE4" w:rsidRDefault="00B51AE4" w:rsidP="00641961">
      <w:pPr>
        <w:jc w:val="both"/>
        <w:rPr>
          <w:color w:val="5B9BD5" w:themeColor="accent1"/>
          <w:sz w:val="28"/>
          <w:szCs w:val="24"/>
          <w:u w:val="single"/>
          <w:lang w:val="el-GR"/>
        </w:rPr>
      </w:pPr>
    </w:p>
    <w:p w14:paraId="0A21F960" w14:textId="77777777" w:rsidR="00B51AE4" w:rsidRPr="00D01061" w:rsidRDefault="00B51AE4" w:rsidP="00641961">
      <w:pPr>
        <w:jc w:val="both"/>
        <w:rPr>
          <w:color w:val="5B9BD5" w:themeColor="accent1"/>
          <w:sz w:val="28"/>
          <w:szCs w:val="24"/>
          <w:u w:val="single"/>
          <w:lang w:val="el-GR"/>
        </w:rPr>
      </w:pPr>
    </w:p>
    <w:p w14:paraId="54688A60" w14:textId="77777777" w:rsidR="001B08C2" w:rsidRPr="00D01061" w:rsidRDefault="001B08C2" w:rsidP="00641961">
      <w:pPr>
        <w:jc w:val="both"/>
        <w:rPr>
          <w:color w:val="5B9BD5" w:themeColor="accent1"/>
          <w:sz w:val="28"/>
          <w:szCs w:val="24"/>
          <w:u w:val="single"/>
          <w:lang w:val="el-GR"/>
        </w:rPr>
      </w:pPr>
    </w:p>
    <w:p w14:paraId="49916F0C" w14:textId="77777777" w:rsidR="001B08C2" w:rsidRPr="004D05D6" w:rsidRDefault="00787726">
      <w:pPr>
        <w:pStyle w:val="1"/>
        <w:rPr>
          <w:sz w:val="36"/>
          <w:lang w:val="el-GR"/>
          <w:rPrChange w:id="1421" w:author="Gladiator Gladiator" w:date="2018-05-23T20:49:00Z">
            <w:rPr>
              <w:lang w:val="el-GR"/>
            </w:rPr>
          </w:rPrChange>
        </w:rPr>
        <w:pPrChange w:id="1422" w:author="Gladiator Gladiator" w:date="2018-05-23T20:49:00Z">
          <w:pPr>
            <w:jc w:val="both"/>
          </w:pPr>
        </w:pPrChange>
      </w:pPr>
      <w:r w:rsidRPr="004D05D6">
        <w:rPr>
          <w:sz w:val="36"/>
          <w:lang w:val="el-GR"/>
          <w:rPrChange w:id="1423" w:author="Gladiator Gladiator" w:date="2018-05-23T20:49:00Z">
            <w:rPr>
              <w:lang w:val="el-GR"/>
            </w:rPr>
          </w:rPrChange>
        </w:rPr>
        <w:lastRenderedPageBreak/>
        <w:t>Κεφάλαιο 7</w:t>
      </w:r>
      <w:r w:rsidR="00104828" w:rsidRPr="004D05D6">
        <w:rPr>
          <w:sz w:val="36"/>
          <w:lang w:val="el-GR"/>
          <w:rPrChange w:id="1424" w:author="Gladiator Gladiator" w:date="2018-05-23T20:49:00Z">
            <w:rPr>
              <w:lang w:val="el-GR"/>
            </w:rPr>
          </w:rPrChange>
        </w:rPr>
        <w:t xml:space="preserve"> : Συλλογή και επεξεργασία δεδομένων </w:t>
      </w:r>
    </w:p>
    <w:p w14:paraId="6B5E07F5" w14:textId="77777777" w:rsidR="004B0E71" w:rsidRPr="004D05D6" w:rsidRDefault="00787726">
      <w:pPr>
        <w:pStyle w:val="2"/>
        <w:rPr>
          <w:sz w:val="32"/>
          <w:u w:val="single"/>
          <w:lang w:val="el-GR"/>
          <w:rPrChange w:id="1425" w:author="Gladiator Gladiator" w:date="2018-05-23T20:50:00Z">
            <w:rPr>
              <w:lang w:val="el-GR"/>
            </w:rPr>
          </w:rPrChange>
        </w:rPr>
        <w:pPrChange w:id="1426" w:author="Gladiator Gladiator" w:date="2018-05-23T20:50:00Z">
          <w:pPr>
            <w:jc w:val="both"/>
          </w:pPr>
        </w:pPrChange>
      </w:pPr>
      <w:r w:rsidRPr="004D05D6">
        <w:rPr>
          <w:sz w:val="32"/>
          <w:u w:val="single"/>
          <w:lang w:val="el-GR"/>
          <w:rPrChange w:id="1427" w:author="Gladiator Gladiator" w:date="2018-05-23T20:50:00Z">
            <w:rPr>
              <w:lang w:val="el-GR"/>
            </w:rPr>
          </w:rPrChange>
        </w:rPr>
        <w:t>7</w:t>
      </w:r>
      <w:r w:rsidR="00104828" w:rsidRPr="004D05D6">
        <w:rPr>
          <w:sz w:val="32"/>
          <w:u w:val="single"/>
          <w:lang w:val="el-GR"/>
          <w:rPrChange w:id="1428" w:author="Gladiator Gladiator" w:date="2018-05-23T20:50:00Z">
            <w:rPr>
              <w:lang w:val="el-GR"/>
            </w:rPr>
          </w:rPrChange>
        </w:rPr>
        <w:t>.1</w:t>
      </w:r>
      <w:r w:rsidR="00641961" w:rsidRPr="004D05D6">
        <w:rPr>
          <w:sz w:val="32"/>
          <w:u w:val="single"/>
          <w:lang w:val="el-GR"/>
          <w:rPrChange w:id="1429" w:author="Gladiator Gladiator" w:date="2018-05-23T20:50:00Z">
            <w:rPr>
              <w:lang w:val="el-GR"/>
            </w:rPr>
          </w:rPrChange>
        </w:rPr>
        <w:t xml:space="preserve"> </w:t>
      </w:r>
      <w:r w:rsidR="00104828" w:rsidRPr="004D05D6">
        <w:rPr>
          <w:sz w:val="32"/>
          <w:u w:val="single"/>
          <w:lang w:val="el-GR"/>
          <w:rPrChange w:id="1430" w:author="Gladiator Gladiator" w:date="2018-05-23T20:50:00Z">
            <w:rPr>
              <w:lang w:val="el-GR"/>
            </w:rPr>
          </w:rPrChange>
        </w:rPr>
        <w:t>Μεταφορά δεδομένων</w:t>
      </w:r>
      <w:r w:rsidR="00B63BAB" w:rsidRPr="004D05D6">
        <w:rPr>
          <w:sz w:val="32"/>
          <w:u w:val="single"/>
          <w:lang w:val="el-GR"/>
          <w:rPrChange w:id="1431" w:author="Gladiator Gladiator" w:date="2018-05-23T20:50:00Z">
            <w:rPr>
              <w:lang w:val="el-GR"/>
            </w:rPr>
          </w:rPrChange>
        </w:rPr>
        <w:t xml:space="preserve"> σε </w:t>
      </w:r>
      <w:r w:rsidR="00B63BAB" w:rsidRPr="004D05D6">
        <w:rPr>
          <w:sz w:val="32"/>
          <w:u w:val="single"/>
          <w:rPrChange w:id="1432" w:author="Gladiator Gladiator" w:date="2018-05-23T20:50:00Z">
            <w:rPr/>
          </w:rPrChange>
        </w:rPr>
        <w:t>H</w:t>
      </w:r>
      <w:r w:rsidR="00B63BAB" w:rsidRPr="004D05D6">
        <w:rPr>
          <w:sz w:val="32"/>
          <w:u w:val="single"/>
          <w:lang w:val="el-GR"/>
          <w:rPrChange w:id="1433" w:author="Gladiator Gladiator" w:date="2018-05-23T20:50:00Z">
            <w:rPr>
              <w:lang w:val="el-GR"/>
            </w:rPr>
          </w:rPrChange>
        </w:rPr>
        <w:t>/</w:t>
      </w:r>
      <w:r w:rsidR="00B63BAB" w:rsidRPr="004D05D6">
        <w:rPr>
          <w:sz w:val="32"/>
          <w:u w:val="single"/>
          <w:rPrChange w:id="1434" w:author="Gladiator Gladiator" w:date="2018-05-23T20:50:00Z">
            <w:rPr/>
          </w:rPrChange>
        </w:rPr>
        <w:t>Y</w:t>
      </w:r>
      <w:r w:rsidR="00B63BAB" w:rsidRPr="004D05D6">
        <w:rPr>
          <w:sz w:val="32"/>
          <w:u w:val="single"/>
          <w:lang w:val="el-GR"/>
          <w:rPrChange w:id="1435" w:author="Gladiator Gladiator" w:date="2018-05-23T20:50:00Z">
            <w:rPr>
              <w:lang w:val="el-GR"/>
            </w:rPr>
          </w:rPrChange>
        </w:rPr>
        <w:t xml:space="preserve"> </w:t>
      </w:r>
    </w:p>
    <w:p w14:paraId="116431BA" w14:textId="77777777" w:rsidR="00B63BAB" w:rsidRDefault="00641961" w:rsidP="00053282">
      <w:pPr>
        <w:ind w:firstLine="180"/>
        <w:jc w:val="both"/>
        <w:rPr>
          <w:rFonts w:cstheme="minorHAnsi"/>
          <w:sz w:val="24"/>
          <w:szCs w:val="24"/>
          <w:lang w:val="el-GR"/>
        </w:rPr>
      </w:pPr>
      <w:r>
        <w:rPr>
          <w:rFonts w:cstheme="minorHAnsi"/>
          <w:sz w:val="24"/>
          <w:szCs w:val="24"/>
          <w:lang w:val="el-GR"/>
        </w:rPr>
        <w:t>Αφού γίνει επιτυχώς η καταγραφή και η αποθήκευση των δεδομένων από την εφαρμογ</w:t>
      </w:r>
      <w:r w:rsidR="00053282">
        <w:rPr>
          <w:rFonts w:cstheme="minorHAnsi"/>
          <w:sz w:val="24"/>
          <w:szCs w:val="24"/>
          <w:lang w:val="el-GR"/>
        </w:rPr>
        <w:t>ή, θα στείλουμε τα αρχεία σε Η/Υ για την επεξεργασία των δεδομένων και τον υπολογισμό άλλων μεγεθών που μπορούμε να εξάγουμε μέσα από την καρδιακή συχνότητα.</w:t>
      </w:r>
      <w:r w:rsidR="00104828">
        <w:rPr>
          <w:rFonts w:cstheme="minorHAnsi"/>
          <w:sz w:val="24"/>
          <w:szCs w:val="24"/>
          <w:lang w:val="el-GR"/>
        </w:rPr>
        <w:t xml:space="preserve"> </w:t>
      </w:r>
    </w:p>
    <w:p w14:paraId="4BD45974" w14:textId="77777777" w:rsidR="00104828" w:rsidRDefault="00104828" w:rsidP="00053282">
      <w:pPr>
        <w:ind w:firstLine="180"/>
        <w:jc w:val="both"/>
        <w:rPr>
          <w:rFonts w:cstheme="minorHAnsi"/>
          <w:sz w:val="24"/>
          <w:szCs w:val="24"/>
          <w:lang w:val="el-GR"/>
        </w:rPr>
      </w:pPr>
      <w:r>
        <w:rPr>
          <w:rFonts w:cstheme="minorHAnsi"/>
          <w:sz w:val="24"/>
          <w:szCs w:val="24"/>
          <w:lang w:val="el-GR"/>
        </w:rPr>
        <w:t xml:space="preserve">Το </w:t>
      </w:r>
      <w:r>
        <w:rPr>
          <w:rFonts w:cstheme="minorHAnsi"/>
          <w:sz w:val="24"/>
          <w:szCs w:val="24"/>
        </w:rPr>
        <w:t>RR</w:t>
      </w:r>
      <w:r w:rsidRPr="00104828">
        <w:rPr>
          <w:rFonts w:cstheme="minorHAnsi"/>
          <w:sz w:val="24"/>
          <w:szCs w:val="24"/>
          <w:lang w:val="el-GR"/>
        </w:rPr>
        <w:t xml:space="preserve"> </w:t>
      </w:r>
      <w:r>
        <w:rPr>
          <w:rFonts w:cstheme="minorHAnsi"/>
          <w:sz w:val="24"/>
          <w:szCs w:val="24"/>
        </w:rPr>
        <w:t>Interval</w:t>
      </w:r>
      <w:r w:rsidRPr="00104828">
        <w:rPr>
          <w:rFonts w:cstheme="minorHAnsi"/>
          <w:sz w:val="24"/>
          <w:szCs w:val="24"/>
          <w:lang w:val="el-GR"/>
        </w:rPr>
        <w:t xml:space="preserve"> </w:t>
      </w:r>
      <w:r>
        <w:rPr>
          <w:rFonts w:cstheme="minorHAnsi"/>
          <w:sz w:val="24"/>
          <w:szCs w:val="24"/>
          <w:lang w:val="el-GR"/>
        </w:rPr>
        <w:t xml:space="preserve">το υπολογίζει η </w:t>
      </w:r>
      <w:r>
        <w:rPr>
          <w:rFonts w:cstheme="minorHAnsi"/>
          <w:sz w:val="24"/>
          <w:szCs w:val="24"/>
        </w:rPr>
        <w:t>Android</w:t>
      </w:r>
      <w:r w:rsidRPr="00104828">
        <w:rPr>
          <w:rFonts w:cstheme="minorHAnsi"/>
          <w:sz w:val="24"/>
          <w:szCs w:val="24"/>
          <w:lang w:val="el-GR"/>
        </w:rPr>
        <w:t xml:space="preserve"> </w:t>
      </w:r>
      <w:r>
        <w:rPr>
          <w:rFonts w:cstheme="minorHAnsi"/>
          <w:sz w:val="24"/>
          <w:szCs w:val="24"/>
          <w:lang w:val="el-GR"/>
        </w:rPr>
        <w:t>εφαρμογή, ενώ όλα τα υπόλοιπα μεγέθη θα υπολογιστούν στον Η/Υ.</w:t>
      </w:r>
    </w:p>
    <w:p w14:paraId="2C78896A" w14:textId="77777777" w:rsidR="00A5043F" w:rsidRPr="004D05D6" w:rsidRDefault="00787726">
      <w:pPr>
        <w:pStyle w:val="2"/>
        <w:rPr>
          <w:sz w:val="32"/>
          <w:u w:val="single"/>
          <w:lang w:val="el-GR"/>
          <w:rPrChange w:id="1436" w:author="Gladiator Gladiator" w:date="2018-05-23T20:50:00Z">
            <w:rPr>
              <w:lang w:val="el-GR"/>
            </w:rPr>
          </w:rPrChange>
        </w:rPr>
        <w:pPrChange w:id="1437" w:author="Gladiator Gladiator" w:date="2018-05-23T20:50:00Z">
          <w:pPr>
            <w:jc w:val="both"/>
          </w:pPr>
        </w:pPrChange>
      </w:pPr>
      <w:r w:rsidRPr="004D05D6">
        <w:rPr>
          <w:sz w:val="32"/>
          <w:u w:val="single"/>
          <w:lang w:val="el-GR"/>
          <w:rPrChange w:id="1438" w:author="Gladiator Gladiator" w:date="2018-05-23T20:50:00Z">
            <w:rPr>
              <w:lang w:val="el-GR"/>
            </w:rPr>
          </w:rPrChange>
        </w:rPr>
        <w:t>7</w:t>
      </w:r>
      <w:r w:rsidR="00A5043F" w:rsidRPr="004D05D6">
        <w:rPr>
          <w:sz w:val="32"/>
          <w:u w:val="single"/>
          <w:lang w:val="el-GR"/>
          <w:rPrChange w:id="1439" w:author="Gladiator Gladiator" w:date="2018-05-23T20:50:00Z">
            <w:rPr>
              <w:lang w:val="el-GR"/>
            </w:rPr>
          </w:rPrChange>
        </w:rPr>
        <w:t>.2 Στατιστικά στοιχεία εξεταζόμενων</w:t>
      </w:r>
    </w:p>
    <w:p w14:paraId="273C6BEB" w14:textId="77777777" w:rsidR="00267743" w:rsidRDefault="00A5043F" w:rsidP="00267743">
      <w:pPr>
        <w:ind w:firstLine="180"/>
        <w:jc w:val="both"/>
        <w:rPr>
          <w:sz w:val="24"/>
          <w:szCs w:val="16"/>
          <w:lang w:val="el-GR"/>
        </w:rPr>
      </w:pPr>
      <w:r>
        <w:rPr>
          <w:rFonts w:cstheme="minorHAnsi"/>
          <w:sz w:val="24"/>
          <w:szCs w:val="24"/>
          <w:lang w:val="el-GR"/>
        </w:rPr>
        <w:t>Π</w:t>
      </w:r>
      <w:r w:rsidR="00267743">
        <w:rPr>
          <w:rFonts w:cstheme="minorHAnsi"/>
          <w:sz w:val="24"/>
          <w:szCs w:val="24"/>
          <w:lang w:val="el-GR"/>
        </w:rPr>
        <w:t>ριν</w:t>
      </w:r>
      <w:r>
        <w:rPr>
          <w:rFonts w:cstheme="minorHAnsi"/>
          <w:sz w:val="24"/>
          <w:szCs w:val="24"/>
          <w:lang w:val="el-GR"/>
        </w:rPr>
        <w:t xml:space="preserve"> εξετάσουμε και αναλύσουμε τα δεδομένα της καρδιακής συχνότητας και των χαρακτηριστικών της, θα δούμε με</w:t>
      </w:r>
      <w:r w:rsidR="00267743">
        <w:rPr>
          <w:rFonts w:cstheme="minorHAnsi"/>
          <w:sz w:val="24"/>
          <w:szCs w:val="24"/>
          <w:lang w:val="el-GR"/>
        </w:rPr>
        <w:t>ρικά στοιχεία για τους εξεταζόμενους.</w:t>
      </w:r>
      <w:r w:rsidR="00267743" w:rsidRPr="00267743">
        <w:rPr>
          <w:sz w:val="24"/>
          <w:szCs w:val="16"/>
          <w:lang w:val="el-GR"/>
        </w:rPr>
        <w:t xml:space="preserve"> </w:t>
      </w:r>
      <w:r w:rsidR="00267743">
        <w:rPr>
          <w:sz w:val="24"/>
          <w:szCs w:val="16"/>
          <w:lang w:val="el-GR"/>
        </w:rPr>
        <w:t>Στο πείραμα συμμετείχαν συνολικά 10 εθελοντές, εκ των οποίων 7 άντρες και 3 γυναίκες, και ηλικίας από 19 έως 31 ετών. Οι συμμετέχοντες ήταν κατά πλειοψηφία φοιτητές και φοιτήτριες του πανεπιστημίου Αιγαίου της Σάμου. Στον παρακάτω πίνακα έχουμε κάποια βασικά στοιχεία των εθελοντών, που ίσως μας φανούν χρήσιμα στην εξαγωγή συμπερασμάτων του άγχους σε σχέση με την ηλικία και το κάπνισμα.</w:t>
      </w:r>
    </w:p>
    <w:tbl>
      <w:tblPr>
        <w:tblW w:w="6536" w:type="dxa"/>
        <w:jc w:val="center"/>
        <w:tblLook w:val="04A0" w:firstRow="1" w:lastRow="0" w:firstColumn="1" w:lastColumn="0" w:noHBand="0" w:noVBand="1"/>
        <w:tblPrChange w:id="1440" w:author="Gladiator Gladiator" w:date="2018-05-22T18:23:00Z">
          <w:tblPr>
            <w:tblW w:w="6380" w:type="dxa"/>
            <w:jc w:val="center"/>
            <w:tblLook w:val="04A0" w:firstRow="1" w:lastRow="0" w:firstColumn="1" w:lastColumn="0" w:noHBand="0" w:noVBand="1"/>
          </w:tblPr>
        </w:tblPrChange>
      </w:tblPr>
      <w:tblGrid>
        <w:gridCol w:w="2065"/>
        <w:gridCol w:w="1035"/>
        <w:gridCol w:w="1100"/>
        <w:gridCol w:w="1160"/>
        <w:gridCol w:w="1176"/>
        <w:tblGridChange w:id="1441">
          <w:tblGrid>
            <w:gridCol w:w="1940"/>
            <w:gridCol w:w="1160"/>
            <w:gridCol w:w="1100"/>
            <w:gridCol w:w="1160"/>
            <w:gridCol w:w="1176"/>
          </w:tblGrid>
        </w:tblGridChange>
      </w:tblGrid>
      <w:tr w:rsidR="00267743" w:rsidRPr="00267743" w14:paraId="47E52DA2" w14:textId="77777777" w:rsidTr="00DF5C8A">
        <w:trPr>
          <w:trHeight w:val="300"/>
          <w:jc w:val="center"/>
          <w:trPrChange w:id="1442" w:author="Gladiator Gladiator" w:date="2018-05-22T18:23:00Z">
            <w:trPr>
              <w:trHeight w:val="300"/>
              <w:jc w:val="center"/>
            </w:trPr>
          </w:trPrChange>
        </w:trPr>
        <w:tc>
          <w:tcPr>
            <w:tcW w:w="2065" w:type="dxa"/>
            <w:tcBorders>
              <w:top w:val="single" w:sz="4" w:space="0" w:color="9BC2E6"/>
              <w:left w:val="single" w:sz="4" w:space="0" w:color="9BC2E6"/>
              <w:bottom w:val="single" w:sz="4" w:space="0" w:color="9BC2E6"/>
              <w:right w:val="nil"/>
            </w:tcBorders>
            <w:shd w:val="clear" w:color="5B9BD5" w:fill="5B9BD5"/>
            <w:noWrap/>
            <w:vAlign w:val="bottom"/>
            <w:hideMark/>
            <w:tcPrChange w:id="1443" w:author="Gladiator Gladiator" w:date="2018-05-22T18:23:00Z">
              <w:tcPr>
                <w:tcW w:w="1940" w:type="dxa"/>
                <w:tcBorders>
                  <w:top w:val="single" w:sz="4" w:space="0" w:color="9BC2E6"/>
                  <w:left w:val="single" w:sz="4" w:space="0" w:color="9BC2E6"/>
                  <w:bottom w:val="single" w:sz="4" w:space="0" w:color="9BC2E6"/>
                  <w:right w:val="nil"/>
                </w:tcBorders>
                <w:shd w:val="clear" w:color="5B9BD5" w:fill="5B9BD5"/>
                <w:noWrap/>
                <w:vAlign w:val="bottom"/>
                <w:hideMark/>
              </w:tcPr>
            </w:tcPrChange>
          </w:tcPr>
          <w:p w14:paraId="5404E9FD" w14:textId="77777777" w:rsidR="00267743" w:rsidRPr="00267743" w:rsidRDefault="00267743">
            <w:pPr>
              <w:spacing w:after="0" w:line="240" w:lineRule="auto"/>
              <w:jc w:val="center"/>
              <w:rPr>
                <w:rFonts w:ascii="Calibri" w:eastAsia="Times New Roman" w:hAnsi="Calibri" w:cs="Calibri"/>
                <w:b/>
                <w:bCs/>
                <w:color w:val="FFFFFF"/>
              </w:rPr>
              <w:pPrChange w:id="1444" w:author="goumop" w:date="2018-05-29T14:29:00Z">
                <w:pPr>
                  <w:spacing w:after="0" w:line="240" w:lineRule="auto"/>
                </w:pPr>
              </w:pPrChange>
            </w:pPr>
            <w:commentRangeStart w:id="1445"/>
            <w:proofErr w:type="spellStart"/>
            <w:r w:rsidRPr="00267743">
              <w:rPr>
                <w:rFonts w:ascii="Calibri" w:eastAsia="Times New Roman" w:hAnsi="Calibri" w:cs="Calibri"/>
                <w:b/>
                <w:bCs/>
                <w:color w:val="FFFFFF"/>
              </w:rPr>
              <w:t>Όνομ</w:t>
            </w:r>
            <w:proofErr w:type="spellEnd"/>
            <w:r w:rsidRPr="00267743">
              <w:rPr>
                <w:rFonts w:ascii="Calibri" w:eastAsia="Times New Roman" w:hAnsi="Calibri" w:cs="Calibri"/>
                <w:b/>
                <w:bCs/>
                <w:color w:val="FFFFFF"/>
              </w:rPr>
              <w:t>α</w:t>
            </w:r>
            <w:commentRangeEnd w:id="1445"/>
            <w:r w:rsidR="002B08BA">
              <w:rPr>
                <w:rStyle w:val="a7"/>
              </w:rPr>
              <w:commentReference w:id="1445"/>
            </w:r>
          </w:p>
        </w:tc>
        <w:tc>
          <w:tcPr>
            <w:tcW w:w="1035" w:type="dxa"/>
            <w:tcBorders>
              <w:top w:val="single" w:sz="4" w:space="0" w:color="9BC2E6"/>
              <w:left w:val="nil"/>
              <w:bottom w:val="single" w:sz="4" w:space="0" w:color="9BC2E6"/>
              <w:right w:val="nil"/>
            </w:tcBorders>
            <w:shd w:val="clear" w:color="5B9BD5" w:fill="5B9BD5"/>
            <w:noWrap/>
            <w:vAlign w:val="bottom"/>
            <w:hideMark/>
            <w:tcPrChange w:id="1446" w:author="Gladiator Gladiator" w:date="2018-05-22T18:23:00Z">
              <w:tcPr>
                <w:tcW w:w="1160" w:type="dxa"/>
                <w:tcBorders>
                  <w:top w:val="single" w:sz="4" w:space="0" w:color="9BC2E6"/>
                  <w:left w:val="nil"/>
                  <w:bottom w:val="single" w:sz="4" w:space="0" w:color="9BC2E6"/>
                  <w:right w:val="nil"/>
                </w:tcBorders>
                <w:shd w:val="clear" w:color="5B9BD5" w:fill="5B9BD5"/>
                <w:noWrap/>
                <w:vAlign w:val="bottom"/>
                <w:hideMark/>
              </w:tcPr>
            </w:tcPrChange>
          </w:tcPr>
          <w:p w14:paraId="5B918406" w14:textId="77777777" w:rsidR="00267743" w:rsidRPr="00267743" w:rsidRDefault="00267743">
            <w:pPr>
              <w:spacing w:after="0" w:line="240" w:lineRule="auto"/>
              <w:jc w:val="center"/>
              <w:rPr>
                <w:rFonts w:ascii="Calibri" w:eastAsia="Times New Roman" w:hAnsi="Calibri" w:cs="Calibri"/>
                <w:b/>
                <w:bCs/>
                <w:color w:val="FFFFFF"/>
              </w:rPr>
              <w:pPrChange w:id="1447" w:author="goumop" w:date="2018-05-29T14:29:00Z">
                <w:pPr>
                  <w:spacing w:after="0" w:line="240" w:lineRule="auto"/>
                </w:pPr>
              </w:pPrChange>
            </w:pPr>
            <w:proofErr w:type="spellStart"/>
            <w:r w:rsidRPr="00267743">
              <w:rPr>
                <w:rFonts w:ascii="Calibri" w:eastAsia="Times New Roman" w:hAnsi="Calibri" w:cs="Calibri"/>
                <w:b/>
                <w:bCs/>
                <w:color w:val="FFFFFF"/>
              </w:rPr>
              <w:t>φύλλο</w:t>
            </w:r>
            <w:proofErr w:type="spellEnd"/>
          </w:p>
        </w:tc>
        <w:tc>
          <w:tcPr>
            <w:tcW w:w="1100" w:type="dxa"/>
            <w:tcBorders>
              <w:top w:val="single" w:sz="4" w:space="0" w:color="9BC2E6"/>
              <w:left w:val="nil"/>
              <w:bottom w:val="single" w:sz="4" w:space="0" w:color="9BC2E6"/>
              <w:right w:val="nil"/>
            </w:tcBorders>
            <w:shd w:val="clear" w:color="5B9BD5" w:fill="5B9BD5"/>
            <w:noWrap/>
            <w:vAlign w:val="bottom"/>
            <w:hideMark/>
            <w:tcPrChange w:id="1448" w:author="Gladiator Gladiator" w:date="2018-05-22T18:23:00Z">
              <w:tcPr>
                <w:tcW w:w="1100" w:type="dxa"/>
                <w:tcBorders>
                  <w:top w:val="single" w:sz="4" w:space="0" w:color="9BC2E6"/>
                  <w:left w:val="nil"/>
                  <w:bottom w:val="single" w:sz="4" w:space="0" w:color="9BC2E6"/>
                  <w:right w:val="nil"/>
                </w:tcBorders>
                <w:shd w:val="clear" w:color="5B9BD5" w:fill="5B9BD5"/>
                <w:noWrap/>
                <w:vAlign w:val="bottom"/>
                <w:hideMark/>
              </w:tcPr>
            </w:tcPrChange>
          </w:tcPr>
          <w:p w14:paraId="7882B058" w14:textId="77777777" w:rsidR="00267743" w:rsidRPr="00267743" w:rsidRDefault="00267743">
            <w:pPr>
              <w:spacing w:after="0" w:line="240" w:lineRule="auto"/>
              <w:jc w:val="center"/>
              <w:rPr>
                <w:rFonts w:ascii="Calibri" w:eastAsia="Times New Roman" w:hAnsi="Calibri" w:cs="Calibri"/>
                <w:b/>
                <w:bCs/>
                <w:color w:val="FFFFFF"/>
              </w:rPr>
              <w:pPrChange w:id="1449" w:author="goumop" w:date="2018-05-29T14:29:00Z">
                <w:pPr>
                  <w:spacing w:after="0" w:line="240" w:lineRule="auto"/>
                </w:pPr>
              </w:pPrChange>
            </w:pPr>
            <w:proofErr w:type="spellStart"/>
            <w:r w:rsidRPr="00267743">
              <w:rPr>
                <w:rFonts w:ascii="Calibri" w:eastAsia="Times New Roman" w:hAnsi="Calibri" w:cs="Calibri"/>
                <w:b/>
                <w:bCs/>
                <w:color w:val="FFFFFF"/>
              </w:rPr>
              <w:t>Ηλικί</w:t>
            </w:r>
            <w:proofErr w:type="spellEnd"/>
            <w:r w:rsidRPr="00267743">
              <w:rPr>
                <w:rFonts w:ascii="Calibri" w:eastAsia="Times New Roman" w:hAnsi="Calibri" w:cs="Calibri"/>
                <w:b/>
                <w:bCs/>
                <w:color w:val="FFFFFF"/>
              </w:rPr>
              <w:t>α</w:t>
            </w:r>
          </w:p>
        </w:tc>
        <w:tc>
          <w:tcPr>
            <w:tcW w:w="1160" w:type="dxa"/>
            <w:tcBorders>
              <w:top w:val="single" w:sz="4" w:space="0" w:color="9BC2E6"/>
              <w:left w:val="nil"/>
              <w:bottom w:val="single" w:sz="4" w:space="0" w:color="9BC2E6"/>
              <w:right w:val="nil"/>
            </w:tcBorders>
            <w:shd w:val="clear" w:color="5B9BD5" w:fill="5B9BD5"/>
            <w:noWrap/>
            <w:vAlign w:val="bottom"/>
            <w:hideMark/>
            <w:tcPrChange w:id="1450" w:author="Gladiator Gladiator" w:date="2018-05-22T18:23:00Z">
              <w:tcPr>
                <w:tcW w:w="1160" w:type="dxa"/>
                <w:tcBorders>
                  <w:top w:val="single" w:sz="4" w:space="0" w:color="9BC2E6"/>
                  <w:left w:val="nil"/>
                  <w:bottom w:val="single" w:sz="4" w:space="0" w:color="9BC2E6"/>
                  <w:right w:val="nil"/>
                </w:tcBorders>
                <w:shd w:val="clear" w:color="5B9BD5" w:fill="5B9BD5"/>
                <w:noWrap/>
                <w:vAlign w:val="bottom"/>
                <w:hideMark/>
              </w:tcPr>
            </w:tcPrChange>
          </w:tcPr>
          <w:p w14:paraId="48B41BD3" w14:textId="77777777" w:rsidR="00267743" w:rsidRPr="00267743" w:rsidRDefault="00267743">
            <w:pPr>
              <w:spacing w:after="0" w:line="240" w:lineRule="auto"/>
              <w:jc w:val="center"/>
              <w:rPr>
                <w:rFonts w:ascii="Calibri" w:eastAsia="Times New Roman" w:hAnsi="Calibri" w:cs="Calibri"/>
                <w:b/>
                <w:bCs/>
                <w:color w:val="FFFFFF"/>
              </w:rPr>
              <w:pPrChange w:id="1451" w:author="goumop" w:date="2018-05-29T14:29:00Z">
                <w:pPr>
                  <w:spacing w:after="0" w:line="240" w:lineRule="auto"/>
                </w:pPr>
              </w:pPrChange>
            </w:pPr>
            <w:r w:rsidRPr="00267743">
              <w:rPr>
                <w:rFonts w:ascii="Calibri" w:eastAsia="Times New Roman" w:hAnsi="Calibri" w:cs="Calibri"/>
                <w:b/>
                <w:bCs/>
                <w:color w:val="FFFFFF"/>
              </w:rPr>
              <w:t xml:space="preserve">group </w:t>
            </w:r>
            <w:proofErr w:type="spellStart"/>
            <w:r w:rsidRPr="00267743">
              <w:rPr>
                <w:rFonts w:ascii="Calibri" w:eastAsia="Times New Roman" w:hAnsi="Calibri" w:cs="Calibri"/>
                <w:b/>
                <w:bCs/>
                <w:color w:val="FFFFFF"/>
              </w:rPr>
              <w:t>ηλικί</w:t>
            </w:r>
            <w:proofErr w:type="spellEnd"/>
            <w:r w:rsidRPr="00267743">
              <w:rPr>
                <w:rFonts w:ascii="Calibri" w:eastAsia="Times New Roman" w:hAnsi="Calibri" w:cs="Calibri"/>
                <w:b/>
                <w:bCs/>
                <w:color w:val="FFFFFF"/>
              </w:rPr>
              <w:t>ας</w:t>
            </w:r>
          </w:p>
        </w:tc>
        <w:tc>
          <w:tcPr>
            <w:tcW w:w="1176" w:type="dxa"/>
            <w:tcBorders>
              <w:top w:val="single" w:sz="4" w:space="0" w:color="9BC2E6"/>
              <w:left w:val="nil"/>
              <w:bottom w:val="single" w:sz="4" w:space="0" w:color="9BC2E6"/>
              <w:right w:val="nil"/>
            </w:tcBorders>
            <w:shd w:val="clear" w:color="5B9BD5" w:fill="5B9BD5"/>
            <w:noWrap/>
            <w:vAlign w:val="bottom"/>
            <w:hideMark/>
            <w:tcPrChange w:id="1452" w:author="Gladiator Gladiator" w:date="2018-05-22T18:23:00Z">
              <w:tcPr>
                <w:tcW w:w="1020" w:type="dxa"/>
                <w:tcBorders>
                  <w:top w:val="single" w:sz="4" w:space="0" w:color="9BC2E6"/>
                  <w:left w:val="nil"/>
                  <w:bottom w:val="single" w:sz="4" w:space="0" w:color="9BC2E6"/>
                  <w:right w:val="nil"/>
                </w:tcBorders>
                <w:shd w:val="clear" w:color="5B9BD5" w:fill="5B9BD5"/>
                <w:noWrap/>
                <w:vAlign w:val="bottom"/>
                <w:hideMark/>
              </w:tcPr>
            </w:tcPrChange>
          </w:tcPr>
          <w:p w14:paraId="409C513B" w14:textId="77777777" w:rsidR="00267743" w:rsidRPr="00267743" w:rsidRDefault="00267743">
            <w:pPr>
              <w:spacing w:after="0" w:line="240" w:lineRule="auto"/>
              <w:jc w:val="center"/>
              <w:rPr>
                <w:rFonts w:ascii="Calibri" w:eastAsia="Times New Roman" w:hAnsi="Calibri" w:cs="Calibri"/>
                <w:b/>
                <w:bCs/>
                <w:color w:val="FFFFFF"/>
              </w:rPr>
              <w:pPrChange w:id="1453" w:author="goumop" w:date="2018-05-29T14:29:00Z">
                <w:pPr>
                  <w:spacing w:after="0" w:line="240" w:lineRule="auto"/>
                </w:pPr>
              </w:pPrChange>
            </w:pPr>
            <w:r w:rsidRPr="00267743">
              <w:rPr>
                <w:rFonts w:ascii="Calibri" w:eastAsia="Times New Roman" w:hAnsi="Calibri" w:cs="Calibri"/>
                <w:b/>
                <w:bCs/>
                <w:color w:val="FFFFFF"/>
              </w:rPr>
              <w:t>Καπ</w:t>
            </w:r>
            <w:proofErr w:type="spellStart"/>
            <w:r w:rsidRPr="00267743">
              <w:rPr>
                <w:rFonts w:ascii="Calibri" w:eastAsia="Times New Roman" w:hAnsi="Calibri" w:cs="Calibri"/>
                <w:b/>
                <w:bCs/>
                <w:color w:val="FFFFFF"/>
              </w:rPr>
              <w:t>νιστής</w:t>
            </w:r>
            <w:proofErr w:type="spellEnd"/>
          </w:p>
        </w:tc>
      </w:tr>
      <w:tr w:rsidR="00267743" w:rsidRPr="00267743" w14:paraId="6BC7BCBE" w14:textId="77777777" w:rsidTr="00DF5C8A">
        <w:trPr>
          <w:trHeight w:val="300"/>
          <w:jc w:val="center"/>
          <w:trPrChange w:id="1454" w:author="Gladiator Gladiator" w:date="2018-05-22T18:23:00Z">
            <w:trPr>
              <w:trHeight w:val="300"/>
              <w:jc w:val="center"/>
            </w:trPr>
          </w:trPrChange>
        </w:trPr>
        <w:tc>
          <w:tcPr>
            <w:tcW w:w="2065" w:type="dxa"/>
            <w:tcBorders>
              <w:top w:val="single" w:sz="4" w:space="0" w:color="9BC2E6"/>
              <w:left w:val="single" w:sz="4" w:space="0" w:color="9BC2E6"/>
              <w:bottom w:val="single" w:sz="4" w:space="0" w:color="9BC2E6"/>
              <w:right w:val="nil"/>
            </w:tcBorders>
            <w:shd w:val="clear" w:color="DDEBF7" w:fill="DDEBF7"/>
            <w:noWrap/>
            <w:vAlign w:val="bottom"/>
            <w:hideMark/>
            <w:tcPrChange w:id="1455" w:author="Gladiator Gladiator" w:date="2018-05-22T18:23:00Z">
              <w:tcPr>
                <w:tcW w:w="1940"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3E147A97" w14:textId="3D2DC14D" w:rsidR="00267743" w:rsidRPr="00267743" w:rsidRDefault="00267743">
            <w:pPr>
              <w:spacing w:after="0" w:line="240" w:lineRule="auto"/>
              <w:jc w:val="center"/>
              <w:rPr>
                <w:rFonts w:ascii="Calibri" w:eastAsia="Times New Roman" w:hAnsi="Calibri" w:cs="Calibri"/>
                <w:color w:val="000000"/>
              </w:rPr>
              <w:pPrChange w:id="1456" w:author="goumop" w:date="2018-05-29T14:29:00Z">
                <w:pPr>
                  <w:spacing w:after="0" w:line="240" w:lineRule="auto"/>
                  <w:jc w:val="right"/>
                </w:pPr>
              </w:pPrChange>
            </w:pPr>
            <w:del w:id="1457" w:author="Gladiator Gladiator" w:date="2018-05-22T18:22:00Z">
              <w:r w:rsidRPr="00267743" w:rsidDel="00DF5C8A">
                <w:rPr>
                  <w:rFonts w:ascii="Calibri" w:eastAsia="Times New Roman" w:hAnsi="Calibri" w:cs="Calibri"/>
                  <w:color w:val="000000"/>
                </w:rPr>
                <w:delText>Φαλούτσος</w:delText>
              </w:r>
            </w:del>
            <w:ins w:id="1458" w:author="Gladiator Gladiator" w:date="2018-05-22T18:22:00Z">
              <w:r w:rsidR="00DF5C8A">
                <w:rPr>
                  <w:rFonts w:ascii="Calibri" w:eastAsia="Times New Roman" w:hAnsi="Calibri" w:cs="Calibri"/>
                  <w:color w:val="000000"/>
                </w:rPr>
                <w:t>User 1</w:t>
              </w:r>
            </w:ins>
          </w:p>
        </w:tc>
        <w:tc>
          <w:tcPr>
            <w:tcW w:w="1035" w:type="dxa"/>
            <w:tcBorders>
              <w:top w:val="single" w:sz="4" w:space="0" w:color="9BC2E6"/>
              <w:left w:val="nil"/>
              <w:bottom w:val="single" w:sz="4" w:space="0" w:color="9BC2E6"/>
              <w:right w:val="nil"/>
            </w:tcBorders>
            <w:shd w:val="clear" w:color="DDEBF7" w:fill="DDEBF7"/>
            <w:noWrap/>
            <w:vAlign w:val="bottom"/>
            <w:hideMark/>
            <w:tcPrChange w:id="1459" w:author="Gladiator Gladiator" w:date="2018-05-22T18:23:00Z">
              <w:tcPr>
                <w:tcW w:w="1160" w:type="dxa"/>
                <w:tcBorders>
                  <w:top w:val="single" w:sz="4" w:space="0" w:color="9BC2E6"/>
                  <w:left w:val="nil"/>
                  <w:bottom w:val="single" w:sz="4" w:space="0" w:color="9BC2E6"/>
                  <w:right w:val="nil"/>
                </w:tcBorders>
                <w:shd w:val="clear" w:color="DDEBF7" w:fill="DDEBF7"/>
                <w:noWrap/>
                <w:vAlign w:val="bottom"/>
                <w:hideMark/>
              </w:tcPr>
            </w:tcPrChange>
          </w:tcPr>
          <w:p w14:paraId="32AFCB6C" w14:textId="77777777" w:rsidR="00267743" w:rsidRPr="00267743" w:rsidRDefault="00267743">
            <w:pPr>
              <w:spacing w:after="0" w:line="240" w:lineRule="auto"/>
              <w:jc w:val="center"/>
              <w:rPr>
                <w:rFonts w:ascii="Calibri" w:eastAsia="Times New Roman" w:hAnsi="Calibri" w:cs="Calibri"/>
                <w:color w:val="000000"/>
              </w:rPr>
              <w:pPrChange w:id="1460" w:author="goumop" w:date="2018-05-29T14:29:00Z">
                <w:pPr>
                  <w:spacing w:after="0" w:line="240" w:lineRule="auto"/>
                  <w:jc w:val="right"/>
                </w:pPr>
              </w:pPrChange>
            </w:pPr>
            <w:r w:rsidRPr="00267743">
              <w:rPr>
                <w:rFonts w:ascii="Calibri" w:eastAsia="Times New Roman" w:hAnsi="Calibri" w:cs="Calibri"/>
                <w:color w:val="000000"/>
              </w:rPr>
              <w:t>ΑΝΔΡΑΣ</w:t>
            </w:r>
          </w:p>
        </w:tc>
        <w:tc>
          <w:tcPr>
            <w:tcW w:w="1100" w:type="dxa"/>
            <w:tcBorders>
              <w:top w:val="single" w:sz="4" w:space="0" w:color="9BC2E6"/>
              <w:left w:val="nil"/>
              <w:bottom w:val="single" w:sz="4" w:space="0" w:color="9BC2E6"/>
              <w:right w:val="nil"/>
            </w:tcBorders>
            <w:shd w:val="clear" w:color="DDEBF7" w:fill="DDEBF7"/>
            <w:noWrap/>
            <w:vAlign w:val="bottom"/>
            <w:hideMark/>
            <w:tcPrChange w:id="1461" w:author="Gladiator Gladiator" w:date="2018-05-22T18:23:00Z">
              <w:tcPr>
                <w:tcW w:w="1100" w:type="dxa"/>
                <w:tcBorders>
                  <w:top w:val="single" w:sz="4" w:space="0" w:color="9BC2E6"/>
                  <w:left w:val="nil"/>
                  <w:bottom w:val="single" w:sz="4" w:space="0" w:color="9BC2E6"/>
                  <w:right w:val="nil"/>
                </w:tcBorders>
                <w:shd w:val="clear" w:color="DDEBF7" w:fill="DDEBF7"/>
                <w:noWrap/>
                <w:vAlign w:val="bottom"/>
                <w:hideMark/>
              </w:tcPr>
            </w:tcPrChange>
          </w:tcPr>
          <w:p w14:paraId="1D1BBC89" w14:textId="77777777" w:rsidR="00267743" w:rsidRPr="00267743" w:rsidRDefault="00267743">
            <w:pPr>
              <w:spacing w:after="0" w:line="240" w:lineRule="auto"/>
              <w:jc w:val="center"/>
              <w:rPr>
                <w:rFonts w:ascii="Calibri" w:eastAsia="Times New Roman" w:hAnsi="Calibri" w:cs="Calibri"/>
                <w:color w:val="000000"/>
              </w:rPr>
              <w:pPrChange w:id="1462" w:author="goumop" w:date="2018-05-29T14:29:00Z">
                <w:pPr>
                  <w:spacing w:after="0" w:line="240" w:lineRule="auto"/>
                  <w:jc w:val="right"/>
                </w:pPr>
              </w:pPrChange>
            </w:pPr>
            <w:r w:rsidRPr="00267743">
              <w:rPr>
                <w:rFonts w:ascii="Calibri" w:eastAsia="Times New Roman" w:hAnsi="Calibri" w:cs="Calibri"/>
                <w:color w:val="000000"/>
              </w:rPr>
              <w:t>26</w:t>
            </w:r>
          </w:p>
        </w:tc>
        <w:tc>
          <w:tcPr>
            <w:tcW w:w="1160" w:type="dxa"/>
            <w:tcBorders>
              <w:top w:val="single" w:sz="4" w:space="0" w:color="9BC2E6"/>
              <w:left w:val="nil"/>
              <w:bottom w:val="single" w:sz="4" w:space="0" w:color="9BC2E6"/>
              <w:right w:val="nil"/>
            </w:tcBorders>
            <w:shd w:val="clear" w:color="DDEBF7" w:fill="DDEBF7"/>
            <w:noWrap/>
            <w:vAlign w:val="bottom"/>
            <w:hideMark/>
            <w:tcPrChange w:id="1463" w:author="Gladiator Gladiator" w:date="2018-05-22T18:23:00Z">
              <w:tcPr>
                <w:tcW w:w="1160" w:type="dxa"/>
                <w:tcBorders>
                  <w:top w:val="single" w:sz="4" w:space="0" w:color="9BC2E6"/>
                  <w:left w:val="nil"/>
                  <w:bottom w:val="single" w:sz="4" w:space="0" w:color="9BC2E6"/>
                  <w:right w:val="nil"/>
                </w:tcBorders>
                <w:shd w:val="clear" w:color="DDEBF7" w:fill="DDEBF7"/>
                <w:noWrap/>
                <w:vAlign w:val="bottom"/>
                <w:hideMark/>
              </w:tcPr>
            </w:tcPrChange>
          </w:tcPr>
          <w:p w14:paraId="4C1CA67D" w14:textId="77777777" w:rsidR="00267743" w:rsidRPr="00267743" w:rsidRDefault="00267743">
            <w:pPr>
              <w:spacing w:after="0" w:line="240" w:lineRule="auto"/>
              <w:jc w:val="center"/>
              <w:rPr>
                <w:rFonts w:ascii="Calibri" w:eastAsia="Times New Roman" w:hAnsi="Calibri" w:cs="Calibri"/>
                <w:color w:val="000000"/>
              </w:rPr>
              <w:pPrChange w:id="1464" w:author="goumop" w:date="2018-05-29T14:29:00Z">
                <w:pPr>
                  <w:spacing w:after="0" w:line="240" w:lineRule="auto"/>
                </w:pPr>
              </w:pPrChange>
            </w:pPr>
            <w:r w:rsidRPr="00267743">
              <w:rPr>
                <w:rFonts w:ascii="Calibri" w:eastAsia="Times New Roman" w:hAnsi="Calibri" w:cs="Calibri"/>
                <w:color w:val="000000"/>
              </w:rPr>
              <w:t>26-30</w:t>
            </w:r>
          </w:p>
        </w:tc>
        <w:tc>
          <w:tcPr>
            <w:tcW w:w="1176" w:type="dxa"/>
            <w:tcBorders>
              <w:top w:val="single" w:sz="4" w:space="0" w:color="9BC2E6"/>
              <w:left w:val="nil"/>
              <w:bottom w:val="single" w:sz="4" w:space="0" w:color="9BC2E6"/>
              <w:right w:val="nil"/>
            </w:tcBorders>
            <w:shd w:val="clear" w:color="DDEBF7" w:fill="DDEBF7"/>
            <w:noWrap/>
            <w:vAlign w:val="bottom"/>
            <w:hideMark/>
            <w:tcPrChange w:id="1465" w:author="Gladiator Gladiator" w:date="2018-05-22T18:23:00Z">
              <w:tcPr>
                <w:tcW w:w="1020" w:type="dxa"/>
                <w:tcBorders>
                  <w:top w:val="single" w:sz="4" w:space="0" w:color="9BC2E6"/>
                  <w:left w:val="nil"/>
                  <w:bottom w:val="single" w:sz="4" w:space="0" w:color="9BC2E6"/>
                  <w:right w:val="nil"/>
                </w:tcBorders>
                <w:shd w:val="clear" w:color="DDEBF7" w:fill="DDEBF7"/>
                <w:noWrap/>
                <w:vAlign w:val="bottom"/>
                <w:hideMark/>
              </w:tcPr>
            </w:tcPrChange>
          </w:tcPr>
          <w:p w14:paraId="022BF7A2" w14:textId="77777777" w:rsidR="00267743" w:rsidRPr="00267743" w:rsidRDefault="00267743">
            <w:pPr>
              <w:spacing w:after="0" w:line="240" w:lineRule="auto"/>
              <w:jc w:val="center"/>
              <w:rPr>
                <w:rFonts w:ascii="Calibri" w:eastAsia="Times New Roman" w:hAnsi="Calibri" w:cs="Calibri"/>
                <w:color w:val="000000"/>
              </w:rPr>
              <w:pPrChange w:id="1466" w:author="goumop" w:date="2018-05-29T14:29:00Z">
                <w:pPr>
                  <w:spacing w:after="0" w:line="240" w:lineRule="auto"/>
                  <w:jc w:val="right"/>
                </w:pPr>
              </w:pPrChange>
            </w:pPr>
            <w:r w:rsidRPr="00267743">
              <w:rPr>
                <w:rFonts w:ascii="Calibri" w:eastAsia="Times New Roman" w:hAnsi="Calibri" w:cs="Calibri"/>
                <w:color w:val="000000"/>
              </w:rPr>
              <w:t>ΝΑΙ</w:t>
            </w:r>
          </w:p>
        </w:tc>
      </w:tr>
      <w:tr w:rsidR="00267743" w:rsidRPr="00267743" w14:paraId="02C166F5" w14:textId="77777777" w:rsidTr="00DF5C8A">
        <w:trPr>
          <w:trHeight w:val="300"/>
          <w:jc w:val="center"/>
          <w:trPrChange w:id="1467" w:author="Gladiator Gladiator" w:date="2018-05-22T18:23:00Z">
            <w:trPr>
              <w:trHeight w:val="300"/>
              <w:jc w:val="center"/>
            </w:trPr>
          </w:trPrChange>
        </w:trPr>
        <w:tc>
          <w:tcPr>
            <w:tcW w:w="2065" w:type="dxa"/>
            <w:tcBorders>
              <w:top w:val="single" w:sz="4" w:space="0" w:color="9BC2E6"/>
              <w:left w:val="single" w:sz="4" w:space="0" w:color="9BC2E6"/>
              <w:bottom w:val="single" w:sz="4" w:space="0" w:color="9BC2E6"/>
              <w:right w:val="nil"/>
            </w:tcBorders>
            <w:shd w:val="clear" w:color="auto" w:fill="auto"/>
            <w:noWrap/>
            <w:vAlign w:val="bottom"/>
            <w:hideMark/>
            <w:tcPrChange w:id="1468" w:author="Gladiator Gladiator" w:date="2018-05-22T18:23:00Z">
              <w:tcPr>
                <w:tcW w:w="1940"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68A0BC62" w14:textId="63DCAEA4" w:rsidR="00267743" w:rsidRPr="00267743" w:rsidRDefault="00267743">
            <w:pPr>
              <w:spacing w:after="0" w:line="240" w:lineRule="auto"/>
              <w:jc w:val="center"/>
              <w:rPr>
                <w:rFonts w:ascii="Calibri" w:eastAsia="Times New Roman" w:hAnsi="Calibri" w:cs="Calibri"/>
                <w:color w:val="000000"/>
              </w:rPr>
              <w:pPrChange w:id="1469" w:author="goumop" w:date="2018-05-29T14:29:00Z">
                <w:pPr>
                  <w:spacing w:after="0" w:line="240" w:lineRule="auto"/>
                  <w:jc w:val="right"/>
                </w:pPr>
              </w:pPrChange>
            </w:pPr>
            <w:del w:id="1470" w:author="Gladiator Gladiator" w:date="2018-05-22T18:22:00Z">
              <w:r w:rsidRPr="00267743" w:rsidDel="00DF5C8A">
                <w:rPr>
                  <w:rFonts w:ascii="Calibri" w:eastAsia="Times New Roman" w:hAnsi="Calibri" w:cs="Calibri"/>
                  <w:color w:val="000000"/>
                </w:rPr>
                <w:delText>Κατερίνα</w:delText>
              </w:r>
            </w:del>
            <w:ins w:id="1471" w:author="Gladiator Gladiator" w:date="2018-05-22T18:22:00Z">
              <w:r w:rsidR="00DF5C8A">
                <w:rPr>
                  <w:rFonts w:ascii="Calibri" w:eastAsia="Times New Roman" w:hAnsi="Calibri" w:cs="Calibri"/>
                  <w:color w:val="000000"/>
                </w:rPr>
                <w:t>User 2</w:t>
              </w:r>
            </w:ins>
          </w:p>
        </w:tc>
        <w:tc>
          <w:tcPr>
            <w:tcW w:w="1035" w:type="dxa"/>
            <w:tcBorders>
              <w:top w:val="single" w:sz="4" w:space="0" w:color="9BC2E6"/>
              <w:left w:val="nil"/>
              <w:bottom w:val="single" w:sz="4" w:space="0" w:color="9BC2E6"/>
              <w:right w:val="nil"/>
            </w:tcBorders>
            <w:shd w:val="clear" w:color="auto" w:fill="auto"/>
            <w:noWrap/>
            <w:vAlign w:val="bottom"/>
            <w:hideMark/>
            <w:tcPrChange w:id="1472" w:author="Gladiator Gladiator" w:date="2018-05-22T18:23:00Z">
              <w:tcPr>
                <w:tcW w:w="1160" w:type="dxa"/>
                <w:tcBorders>
                  <w:top w:val="single" w:sz="4" w:space="0" w:color="9BC2E6"/>
                  <w:left w:val="nil"/>
                  <w:bottom w:val="single" w:sz="4" w:space="0" w:color="9BC2E6"/>
                  <w:right w:val="nil"/>
                </w:tcBorders>
                <w:shd w:val="clear" w:color="auto" w:fill="auto"/>
                <w:noWrap/>
                <w:vAlign w:val="bottom"/>
                <w:hideMark/>
              </w:tcPr>
            </w:tcPrChange>
          </w:tcPr>
          <w:p w14:paraId="7967FA01" w14:textId="77777777" w:rsidR="00267743" w:rsidRPr="00267743" w:rsidRDefault="00267743">
            <w:pPr>
              <w:spacing w:after="0" w:line="240" w:lineRule="auto"/>
              <w:jc w:val="center"/>
              <w:rPr>
                <w:rFonts w:ascii="Calibri" w:eastAsia="Times New Roman" w:hAnsi="Calibri" w:cs="Calibri"/>
                <w:color w:val="000000"/>
              </w:rPr>
              <w:pPrChange w:id="1473" w:author="goumop" w:date="2018-05-29T14:29:00Z">
                <w:pPr>
                  <w:spacing w:after="0" w:line="240" w:lineRule="auto"/>
                  <w:jc w:val="right"/>
                </w:pPr>
              </w:pPrChange>
            </w:pPr>
            <w:r w:rsidRPr="00267743">
              <w:rPr>
                <w:rFonts w:ascii="Calibri" w:eastAsia="Times New Roman" w:hAnsi="Calibri" w:cs="Calibri"/>
                <w:color w:val="000000"/>
              </w:rPr>
              <w:t>ΓΥΝΑΙΚΑ</w:t>
            </w:r>
          </w:p>
        </w:tc>
        <w:tc>
          <w:tcPr>
            <w:tcW w:w="1100" w:type="dxa"/>
            <w:tcBorders>
              <w:top w:val="single" w:sz="4" w:space="0" w:color="9BC2E6"/>
              <w:left w:val="nil"/>
              <w:bottom w:val="single" w:sz="4" w:space="0" w:color="9BC2E6"/>
              <w:right w:val="nil"/>
            </w:tcBorders>
            <w:shd w:val="clear" w:color="auto" w:fill="auto"/>
            <w:noWrap/>
            <w:vAlign w:val="bottom"/>
            <w:hideMark/>
            <w:tcPrChange w:id="1474" w:author="Gladiator Gladiator" w:date="2018-05-22T18:23:00Z">
              <w:tcPr>
                <w:tcW w:w="1100" w:type="dxa"/>
                <w:tcBorders>
                  <w:top w:val="single" w:sz="4" w:space="0" w:color="9BC2E6"/>
                  <w:left w:val="nil"/>
                  <w:bottom w:val="single" w:sz="4" w:space="0" w:color="9BC2E6"/>
                  <w:right w:val="nil"/>
                </w:tcBorders>
                <w:shd w:val="clear" w:color="auto" w:fill="auto"/>
                <w:noWrap/>
                <w:vAlign w:val="bottom"/>
                <w:hideMark/>
              </w:tcPr>
            </w:tcPrChange>
          </w:tcPr>
          <w:p w14:paraId="24EEE29D" w14:textId="77777777" w:rsidR="00267743" w:rsidRPr="00267743" w:rsidRDefault="00267743">
            <w:pPr>
              <w:spacing w:after="0" w:line="240" w:lineRule="auto"/>
              <w:jc w:val="center"/>
              <w:rPr>
                <w:rFonts w:ascii="Calibri" w:eastAsia="Times New Roman" w:hAnsi="Calibri" w:cs="Calibri"/>
                <w:color w:val="000000"/>
              </w:rPr>
              <w:pPrChange w:id="1475" w:author="goumop" w:date="2018-05-29T14:29:00Z">
                <w:pPr>
                  <w:spacing w:after="0" w:line="240" w:lineRule="auto"/>
                  <w:jc w:val="right"/>
                </w:pPr>
              </w:pPrChange>
            </w:pPr>
            <w:r w:rsidRPr="00267743">
              <w:rPr>
                <w:rFonts w:ascii="Calibri" w:eastAsia="Times New Roman" w:hAnsi="Calibri" w:cs="Calibri"/>
                <w:color w:val="000000"/>
              </w:rPr>
              <w:t>23</w:t>
            </w:r>
          </w:p>
        </w:tc>
        <w:tc>
          <w:tcPr>
            <w:tcW w:w="1160" w:type="dxa"/>
            <w:tcBorders>
              <w:top w:val="single" w:sz="4" w:space="0" w:color="9BC2E6"/>
              <w:left w:val="nil"/>
              <w:bottom w:val="single" w:sz="4" w:space="0" w:color="9BC2E6"/>
              <w:right w:val="nil"/>
            </w:tcBorders>
            <w:shd w:val="clear" w:color="auto" w:fill="auto"/>
            <w:noWrap/>
            <w:vAlign w:val="bottom"/>
            <w:hideMark/>
            <w:tcPrChange w:id="1476" w:author="Gladiator Gladiator" w:date="2018-05-22T18:23:00Z">
              <w:tcPr>
                <w:tcW w:w="1160" w:type="dxa"/>
                <w:tcBorders>
                  <w:top w:val="single" w:sz="4" w:space="0" w:color="9BC2E6"/>
                  <w:left w:val="nil"/>
                  <w:bottom w:val="single" w:sz="4" w:space="0" w:color="9BC2E6"/>
                  <w:right w:val="nil"/>
                </w:tcBorders>
                <w:shd w:val="clear" w:color="auto" w:fill="auto"/>
                <w:noWrap/>
                <w:vAlign w:val="bottom"/>
                <w:hideMark/>
              </w:tcPr>
            </w:tcPrChange>
          </w:tcPr>
          <w:p w14:paraId="7B786A63" w14:textId="77777777" w:rsidR="00267743" w:rsidRPr="00267743" w:rsidRDefault="00267743">
            <w:pPr>
              <w:spacing w:after="0" w:line="240" w:lineRule="auto"/>
              <w:jc w:val="center"/>
              <w:rPr>
                <w:rFonts w:ascii="Calibri" w:eastAsia="Times New Roman" w:hAnsi="Calibri" w:cs="Calibri"/>
                <w:color w:val="000000"/>
              </w:rPr>
              <w:pPrChange w:id="1477" w:author="goumop" w:date="2018-05-29T14:29:00Z">
                <w:pPr>
                  <w:spacing w:after="0" w:line="240" w:lineRule="auto"/>
                </w:pPr>
              </w:pPrChange>
            </w:pPr>
            <w:r w:rsidRPr="00267743">
              <w:rPr>
                <w:rFonts w:ascii="Calibri" w:eastAsia="Times New Roman" w:hAnsi="Calibri" w:cs="Calibri"/>
                <w:color w:val="000000"/>
              </w:rPr>
              <w:t>21-25</w:t>
            </w:r>
          </w:p>
        </w:tc>
        <w:tc>
          <w:tcPr>
            <w:tcW w:w="1176" w:type="dxa"/>
            <w:tcBorders>
              <w:top w:val="single" w:sz="4" w:space="0" w:color="9BC2E6"/>
              <w:left w:val="nil"/>
              <w:bottom w:val="single" w:sz="4" w:space="0" w:color="9BC2E6"/>
              <w:right w:val="nil"/>
            </w:tcBorders>
            <w:shd w:val="clear" w:color="auto" w:fill="auto"/>
            <w:noWrap/>
            <w:vAlign w:val="bottom"/>
            <w:hideMark/>
            <w:tcPrChange w:id="1478" w:author="Gladiator Gladiator" w:date="2018-05-22T18:23:00Z">
              <w:tcPr>
                <w:tcW w:w="1020" w:type="dxa"/>
                <w:tcBorders>
                  <w:top w:val="single" w:sz="4" w:space="0" w:color="9BC2E6"/>
                  <w:left w:val="nil"/>
                  <w:bottom w:val="single" w:sz="4" w:space="0" w:color="9BC2E6"/>
                  <w:right w:val="nil"/>
                </w:tcBorders>
                <w:shd w:val="clear" w:color="auto" w:fill="auto"/>
                <w:noWrap/>
                <w:vAlign w:val="bottom"/>
                <w:hideMark/>
              </w:tcPr>
            </w:tcPrChange>
          </w:tcPr>
          <w:p w14:paraId="5596517F" w14:textId="77777777" w:rsidR="00267743" w:rsidRPr="00267743" w:rsidRDefault="00267743">
            <w:pPr>
              <w:spacing w:after="0" w:line="240" w:lineRule="auto"/>
              <w:jc w:val="center"/>
              <w:rPr>
                <w:rFonts w:ascii="Calibri" w:eastAsia="Times New Roman" w:hAnsi="Calibri" w:cs="Calibri"/>
                <w:color w:val="000000"/>
              </w:rPr>
              <w:pPrChange w:id="1479" w:author="goumop" w:date="2018-05-29T14:29:00Z">
                <w:pPr>
                  <w:spacing w:after="0" w:line="240" w:lineRule="auto"/>
                  <w:jc w:val="right"/>
                </w:pPr>
              </w:pPrChange>
            </w:pPr>
            <w:r w:rsidRPr="00267743">
              <w:rPr>
                <w:rFonts w:ascii="Calibri" w:eastAsia="Times New Roman" w:hAnsi="Calibri" w:cs="Calibri"/>
                <w:color w:val="000000"/>
              </w:rPr>
              <w:t>ΝΑΙ</w:t>
            </w:r>
          </w:p>
        </w:tc>
      </w:tr>
      <w:tr w:rsidR="00267743" w:rsidRPr="00267743" w14:paraId="0F353E57" w14:textId="77777777" w:rsidTr="00DF5C8A">
        <w:trPr>
          <w:trHeight w:val="300"/>
          <w:jc w:val="center"/>
          <w:trPrChange w:id="1480" w:author="Gladiator Gladiator" w:date="2018-05-22T18:23:00Z">
            <w:trPr>
              <w:trHeight w:val="300"/>
              <w:jc w:val="center"/>
            </w:trPr>
          </w:trPrChange>
        </w:trPr>
        <w:tc>
          <w:tcPr>
            <w:tcW w:w="2065" w:type="dxa"/>
            <w:tcBorders>
              <w:top w:val="single" w:sz="4" w:space="0" w:color="9BC2E6"/>
              <w:left w:val="single" w:sz="4" w:space="0" w:color="9BC2E6"/>
              <w:bottom w:val="single" w:sz="4" w:space="0" w:color="9BC2E6"/>
              <w:right w:val="nil"/>
            </w:tcBorders>
            <w:shd w:val="clear" w:color="DDEBF7" w:fill="DDEBF7"/>
            <w:noWrap/>
            <w:vAlign w:val="bottom"/>
            <w:hideMark/>
            <w:tcPrChange w:id="1481" w:author="Gladiator Gladiator" w:date="2018-05-22T18:23:00Z">
              <w:tcPr>
                <w:tcW w:w="1940"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5097751B" w14:textId="478B0566" w:rsidR="00267743" w:rsidRPr="00267743" w:rsidRDefault="00267743">
            <w:pPr>
              <w:spacing w:after="0" w:line="240" w:lineRule="auto"/>
              <w:jc w:val="center"/>
              <w:rPr>
                <w:rFonts w:ascii="Calibri" w:eastAsia="Times New Roman" w:hAnsi="Calibri" w:cs="Calibri"/>
                <w:color w:val="000000"/>
              </w:rPr>
              <w:pPrChange w:id="1482" w:author="goumop" w:date="2018-05-29T14:29:00Z">
                <w:pPr>
                  <w:spacing w:after="0" w:line="240" w:lineRule="auto"/>
                  <w:jc w:val="right"/>
                </w:pPr>
              </w:pPrChange>
            </w:pPr>
            <w:del w:id="1483" w:author="Gladiator Gladiator" w:date="2018-05-22T18:22:00Z">
              <w:r w:rsidRPr="00267743" w:rsidDel="00DF5C8A">
                <w:rPr>
                  <w:rFonts w:ascii="Calibri" w:eastAsia="Times New Roman" w:hAnsi="Calibri" w:cs="Calibri"/>
                  <w:color w:val="000000"/>
                </w:rPr>
                <w:delText>Νικολέτα</w:delText>
              </w:r>
            </w:del>
            <w:ins w:id="1484" w:author="Gladiator Gladiator" w:date="2018-05-22T18:22:00Z">
              <w:r w:rsidR="00DF5C8A">
                <w:rPr>
                  <w:rFonts w:ascii="Calibri" w:eastAsia="Times New Roman" w:hAnsi="Calibri" w:cs="Calibri"/>
                  <w:color w:val="000000"/>
                </w:rPr>
                <w:t>User 3</w:t>
              </w:r>
            </w:ins>
          </w:p>
        </w:tc>
        <w:tc>
          <w:tcPr>
            <w:tcW w:w="1035" w:type="dxa"/>
            <w:tcBorders>
              <w:top w:val="single" w:sz="4" w:space="0" w:color="9BC2E6"/>
              <w:left w:val="nil"/>
              <w:bottom w:val="single" w:sz="4" w:space="0" w:color="9BC2E6"/>
              <w:right w:val="nil"/>
            </w:tcBorders>
            <w:shd w:val="clear" w:color="DDEBF7" w:fill="DDEBF7"/>
            <w:noWrap/>
            <w:vAlign w:val="bottom"/>
            <w:hideMark/>
            <w:tcPrChange w:id="1485" w:author="Gladiator Gladiator" w:date="2018-05-22T18:23:00Z">
              <w:tcPr>
                <w:tcW w:w="1160" w:type="dxa"/>
                <w:tcBorders>
                  <w:top w:val="single" w:sz="4" w:space="0" w:color="9BC2E6"/>
                  <w:left w:val="nil"/>
                  <w:bottom w:val="single" w:sz="4" w:space="0" w:color="9BC2E6"/>
                  <w:right w:val="nil"/>
                </w:tcBorders>
                <w:shd w:val="clear" w:color="DDEBF7" w:fill="DDEBF7"/>
                <w:noWrap/>
                <w:vAlign w:val="bottom"/>
                <w:hideMark/>
              </w:tcPr>
            </w:tcPrChange>
          </w:tcPr>
          <w:p w14:paraId="5D747E2D" w14:textId="77777777" w:rsidR="00267743" w:rsidRPr="00267743" w:rsidRDefault="00267743">
            <w:pPr>
              <w:spacing w:after="0" w:line="240" w:lineRule="auto"/>
              <w:jc w:val="center"/>
              <w:rPr>
                <w:rFonts w:ascii="Calibri" w:eastAsia="Times New Roman" w:hAnsi="Calibri" w:cs="Calibri"/>
                <w:color w:val="000000"/>
              </w:rPr>
              <w:pPrChange w:id="1486" w:author="goumop" w:date="2018-05-29T14:29:00Z">
                <w:pPr>
                  <w:spacing w:after="0" w:line="240" w:lineRule="auto"/>
                  <w:jc w:val="right"/>
                </w:pPr>
              </w:pPrChange>
            </w:pPr>
            <w:r w:rsidRPr="00267743">
              <w:rPr>
                <w:rFonts w:ascii="Calibri" w:eastAsia="Times New Roman" w:hAnsi="Calibri" w:cs="Calibri"/>
                <w:color w:val="000000"/>
              </w:rPr>
              <w:t>ΓΥΝΑΙΚΑ</w:t>
            </w:r>
          </w:p>
        </w:tc>
        <w:tc>
          <w:tcPr>
            <w:tcW w:w="1100" w:type="dxa"/>
            <w:tcBorders>
              <w:top w:val="single" w:sz="4" w:space="0" w:color="9BC2E6"/>
              <w:left w:val="nil"/>
              <w:bottom w:val="single" w:sz="4" w:space="0" w:color="9BC2E6"/>
              <w:right w:val="nil"/>
            </w:tcBorders>
            <w:shd w:val="clear" w:color="DDEBF7" w:fill="DDEBF7"/>
            <w:noWrap/>
            <w:vAlign w:val="bottom"/>
            <w:hideMark/>
            <w:tcPrChange w:id="1487" w:author="Gladiator Gladiator" w:date="2018-05-22T18:23:00Z">
              <w:tcPr>
                <w:tcW w:w="1100" w:type="dxa"/>
                <w:tcBorders>
                  <w:top w:val="single" w:sz="4" w:space="0" w:color="9BC2E6"/>
                  <w:left w:val="nil"/>
                  <w:bottom w:val="single" w:sz="4" w:space="0" w:color="9BC2E6"/>
                  <w:right w:val="nil"/>
                </w:tcBorders>
                <w:shd w:val="clear" w:color="DDEBF7" w:fill="DDEBF7"/>
                <w:noWrap/>
                <w:vAlign w:val="bottom"/>
                <w:hideMark/>
              </w:tcPr>
            </w:tcPrChange>
          </w:tcPr>
          <w:p w14:paraId="59196E5F" w14:textId="77777777" w:rsidR="00267743" w:rsidRPr="00267743" w:rsidRDefault="00267743">
            <w:pPr>
              <w:spacing w:after="0" w:line="240" w:lineRule="auto"/>
              <w:jc w:val="center"/>
              <w:rPr>
                <w:rFonts w:ascii="Calibri" w:eastAsia="Times New Roman" w:hAnsi="Calibri" w:cs="Calibri"/>
                <w:color w:val="000000"/>
              </w:rPr>
              <w:pPrChange w:id="1488" w:author="goumop" w:date="2018-05-29T14:29:00Z">
                <w:pPr>
                  <w:spacing w:after="0" w:line="240" w:lineRule="auto"/>
                  <w:jc w:val="right"/>
                </w:pPr>
              </w:pPrChange>
            </w:pPr>
            <w:r w:rsidRPr="00267743">
              <w:rPr>
                <w:rFonts w:ascii="Calibri" w:eastAsia="Times New Roman" w:hAnsi="Calibri" w:cs="Calibri"/>
                <w:color w:val="000000"/>
              </w:rPr>
              <w:t>31</w:t>
            </w:r>
          </w:p>
        </w:tc>
        <w:tc>
          <w:tcPr>
            <w:tcW w:w="1160" w:type="dxa"/>
            <w:tcBorders>
              <w:top w:val="single" w:sz="4" w:space="0" w:color="9BC2E6"/>
              <w:left w:val="nil"/>
              <w:bottom w:val="single" w:sz="4" w:space="0" w:color="9BC2E6"/>
              <w:right w:val="nil"/>
            </w:tcBorders>
            <w:shd w:val="clear" w:color="DDEBF7" w:fill="DDEBF7"/>
            <w:noWrap/>
            <w:vAlign w:val="bottom"/>
            <w:hideMark/>
            <w:tcPrChange w:id="1489" w:author="Gladiator Gladiator" w:date="2018-05-22T18:23:00Z">
              <w:tcPr>
                <w:tcW w:w="1160" w:type="dxa"/>
                <w:tcBorders>
                  <w:top w:val="single" w:sz="4" w:space="0" w:color="9BC2E6"/>
                  <w:left w:val="nil"/>
                  <w:bottom w:val="single" w:sz="4" w:space="0" w:color="9BC2E6"/>
                  <w:right w:val="nil"/>
                </w:tcBorders>
                <w:shd w:val="clear" w:color="DDEBF7" w:fill="DDEBF7"/>
                <w:noWrap/>
                <w:vAlign w:val="bottom"/>
                <w:hideMark/>
              </w:tcPr>
            </w:tcPrChange>
          </w:tcPr>
          <w:p w14:paraId="3FAC0D2D" w14:textId="77777777" w:rsidR="00267743" w:rsidRPr="00267743" w:rsidRDefault="00267743">
            <w:pPr>
              <w:spacing w:after="0" w:line="240" w:lineRule="auto"/>
              <w:jc w:val="center"/>
              <w:rPr>
                <w:rFonts w:ascii="Calibri" w:eastAsia="Times New Roman" w:hAnsi="Calibri" w:cs="Calibri"/>
                <w:color w:val="000000"/>
              </w:rPr>
              <w:pPrChange w:id="1490" w:author="goumop" w:date="2018-05-29T14:29:00Z">
                <w:pPr>
                  <w:spacing w:after="0" w:line="240" w:lineRule="auto"/>
                </w:pPr>
              </w:pPrChange>
            </w:pPr>
            <w:r w:rsidRPr="00267743">
              <w:rPr>
                <w:rFonts w:ascii="Calibri" w:eastAsia="Times New Roman" w:hAnsi="Calibri" w:cs="Calibri"/>
                <w:color w:val="000000"/>
              </w:rPr>
              <w:t>31-35</w:t>
            </w:r>
          </w:p>
        </w:tc>
        <w:tc>
          <w:tcPr>
            <w:tcW w:w="1176" w:type="dxa"/>
            <w:tcBorders>
              <w:top w:val="single" w:sz="4" w:space="0" w:color="9BC2E6"/>
              <w:left w:val="nil"/>
              <w:bottom w:val="single" w:sz="4" w:space="0" w:color="9BC2E6"/>
              <w:right w:val="nil"/>
            </w:tcBorders>
            <w:shd w:val="clear" w:color="DDEBF7" w:fill="DDEBF7"/>
            <w:noWrap/>
            <w:vAlign w:val="bottom"/>
            <w:hideMark/>
            <w:tcPrChange w:id="1491" w:author="Gladiator Gladiator" w:date="2018-05-22T18:23:00Z">
              <w:tcPr>
                <w:tcW w:w="1020" w:type="dxa"/>
                <w:tcBorders>
                  <w:top w:val="single" w:sz="4" w:space="0" w:color="9BC2E6"/>
                  <w:left w:val="nil"/>
                  <w:bottom w:val="single" w:sz="4" w:space="0" w:color="9BC2E6"/>
                  <w:right w:val="nil"/>
                </w:tcBorders>
                <w:shd w:val="clear" w:color="DDEBF7" w:fill="DDEBF7"/>
                <w:noWrap/>
                <w:vAlign w:val="bottom"/>
                <w:hideMark/>
              </w:tcPr>
            </w:tcPrChange>
          </w:tcPr>
          <w:p w14:paraId="468248F2" w14:textId="77777777" w:rsidR="00267743" w:rsidRPr="00267743" w:rsidRDefault="00267743">
            <w:pPr>
              <w:spacing w:after="0" w:line="240" w:lineRule="auto"/>
              <w:jc w:val="center"/>
              <w:rPr>
                <w:rFonts w:ascii="Calibri" w:eastAsia="Times New Roman" w:hAnsi="Calibri" w:cs="Calibri"/>
                <w:color w:val="000000"/>
              </w:rPr>
              <w:pPrChange w:id="1492" w:author="goumop" w:date="2018-05-29T14:29:00Z">
                <w:pPr>
                  <w:spacing w:after="0" w:line="240" w:lineRule="auto"/>
                  <w:jc w:val="right"/>
                </w:pPr>
              </w:pPrChange>
            </w:pPr>
            <w:r w:rsidRPr="00267743">
              <w:rPr>
                <w:rFonts w:ascii="Calibri" w:eastAsia="Times New Roman" w:hAnsi="Calibri" w:cs="Calibri"/>
                <w:color w:val="000000"/>
              </w:rPr>
              <w:t>OXI</w:t>
            </w:r>
          </w:p>
        </w:tc>
      </w:tr>
      <w:tr w:rsidR="00267743" w:rsidRPr="00267743" w14:paraId="60F258CD" w14:textId="77777777" w:rsidTr="00DF5C8A">
        <w:trPr>
          <w:trHeight w:val="300"/>
          <w:jc w:val="center"/>
          <w:trPrChange w:id="1493" w:author="Gladiator Gladiator" w:date="2018-05-22T18:23:00Z">
            <w:trPr>
              <w:trHeight w:val="300"/>
              <w:jc w:val="center"/>
            </w:trPr>
          </w:trPrChange>
        </w:trPr>
        <w:tc>
          <w:tcPr>
            <w:tcW w:w="2065" w:type="dxa"/>
            <w:tcBorders>
              <w:top w:val="single" w:sz="4" w:space="0" w:color="9BC2E6"/>
              <w:left w:val="single" w:sz="4" w:space="0" w:color="9BC2E6"/>
              <w:bottom w:val="single" w:sz="4" w:space="0" w:color="9BC2E6"/>
              <w:right w:val="nil"/>
            </w:tcBorders>
            <w:shd w:val="clear" w:color="auto" w:fill="auto"/>
            <w:noWrap/>
            <w:vAlign w:val="bottom"/>
            <w:hideMark/>
            <w:tcPrChange w:id="1494" w:author="Gladiator Gladiator" w:date="2018-05-22T18:23:00Z">
              <w:tcPr>
                <w:tcW w:w="1940"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08A53B98" w14:textId="539804E0" w:rsidR="00267743" w:rsidRPr="00267743" w:rsidRDefault="00267743">
            <w:pPr>
              <w:spacing w:after="0" w:line="240" w:lineRule="auto"/>
              <w:jc w:val="center"/>
              <w:rPr>
                <w:rFonts w:ascii="Calibri" w:eastAsia="Times New Roman" w:hAnsi="Calibri" w:cs="Calibri"/>
                <w:color w:val="000000"/>
              </w:rPr>
              <w:pPrChange w:id="1495" w:author="goumop" w:date="2018-05-29T14:29:00Z">
                <w:pPr>
                  <w:spacing w:after="0" w:line="240" w:lineRule="auto"/>
                  <w:jc w:val="right"/>
                </w:pPr>
              </w:pPrChange>
            </w:pPr>
            <w:del w:id="1496" w:author="Gladiator Gladiator" w:date="2018-05-22T18:22:00Z">
              <w:r w:rsidRPr="00267743" w:rsidDel="00DF5C8A">
                <w:rPr>
                  <w:rFonts w:ascii="Calibri" w:eastAsia="Times New Roman" w:hAnsi="Calibri" w:cs="Calibri"/>
                  <w:color w:val="000000"/>
                </w:rPr>
                <w:delText>Σακουλάς</w:delText>
              </w:r>
            </w:del>
            <w:ins w:id="1497" w:author="Gladiator Gladiator" w:date="2018-05-22T18:22:00Z">
              <w:r w:rsidR="00DF5C8A">
                <w:rPr>
                  <w:rFonts w:ascii="Calibri" w:eastAsia="Times New Roman" w:hAnsi="Calibri" w:cs="Calibri"/>
                  <w:color w:val="000000"/>
                </w:rPr>
                <w:t>User 4</w:t>
              </w:r>
            </w:ins>
          </w:p>
        </w:tc>
        <w:tc>
          <w:tcPr>
            <w:tcW w:w="1035" w:type="dxa"/>
            <w:tcBorders>
              <w:top w:val="single" w:sz="4" w:space="0" w:color="9BC2E6"/>
              <w:left w:val="nil"/>
              <w:bottom w:val="single" w:sz="4" w:space="0" w:color="9BC2E6"/>
              <w:right w:val="nil"/>
            </w:tcBorders>
            <w:shd w:val="clear" w:color="auto" w:fill="auto"/>
            <w:noWrap/>
            <w:vAlign w:val="bottom"/>
            <w:hideMark/>
            <w:tcPrChange w:id="1498" w:author="Gladiator Gladiator" w:date="2018-05-22T18:23:00Z">
              <w:tcPr>
                <w:tcW w:w="1160" w:type="dxa"/>
                <w:tcBorders>
                  <w:top w:val="single" w:sz="4" w:space="0" w:color="9BC2E6"/>
                  <w:left w:val="nil"/>
                  <w:bottom w:val="single" w:sz="4" w:space="0" w:color="9BC2E6"/>
                  <w:right w:val="nil"/>
                </w:tcBorders>
                <w:shd w:val="clear" w:color="auto" w:fill="auto"/>
                <w:noWrap/>
                <w:vAlign w:val="bottom"/>
                <w:hideMark/>
              </w:tcPr>
            </w:tcPrChange>
          </w:tcPr>
          <w:p w14:paraId="45EBDB3C" w14:textId="77777777" w:rsidR="00267743" w:rsidRPr="00267743" w:rsidRDefault="00267743">
            <w:pPr>
              <w:spacing w:after="0" w:line="240" w:lineRule="auto"/>
              <w:jc w:val="center"/>
              <w:rPr>
                <w:rFonts w:ascii="Calibri" w:eastAsia="Times New Roman" w:hAnsi="Calibri" w:cs="Calibri"/>
                <w:color w:val="000000"/>
              </w:rPr>
              <w:pPrChange w:id="1499" w:author="goumop" w:date="2018-05-29T14:29:00Z">
                <w:pPr>
                  <w:spacing w:after="0" w:line="240" w:lineRule="auto"/>
                  <w:jc w:val="right"/>
                </w:pPr>
              </w:pPrChange>
            </w:pPr>
            <w:r w:rsidRPr="00267743">
              <w:rPr>
                <w:rFonts w:ascii="Calibri" w:eastAsia="Times New Roman" w:hAnsi="Calibri" w:cs="Calibri"/>
                <w:color w:val="000000"/>
              </w:rPr>
              <w:t>ΑΝΔΡΑΣ</w:t>
            </w:r>
          </w:p>
        </w:tc>
        <w:tc>
          <w:tcPr>
            <w:tcW w:w="1100" w:type="dxa"/>
            <w:tcBorders>
              <w:top w:val="single" w:sz="4" w:space="0" w:color="9BC2E6"/>
              <w:left w:val="nil"/>
              <w:bottom w:val="single" w:sz="4" w:space="0" w:color="9BC2E6"/>
              <w:right w:val="nil"/>
            </w:tcBorders>
            <w:shd w:val="clear" w:color="auto" w:fill="auto"/>
            <w:noWrap/>
            <w:vAlign w:val="bottom"/>
            <w:hideMark/>
            <w:tcPrChange w:id="1500" w:author="Gladiator Gladiator" w:date="2018-05-22T18:23:00Z">
              <w:tcPr>
                <w:tcW w:w="1100" w:type="dxa"/>
                <w:tcBorders>
                  <w:top w:val="single" w:sz="4" w:space="0" w:color="9BC2E6"/>
                  <w:left w:val="nil"/>
                  <w:bottom w:val="single" w:sz="4" w:space="0" w:color="9BC2E6"/>
                  <w:right w:val="nil"/>
                </w:tcBorders>
                <w:shd w:val="clear" w:color="auto" w:fill="auto"/>
                <w:noWrap/>
                <w:vAlign w:val="bottom"/>
                <w:hideMark/>
              </w:tcPr>
            </w:tcPrChange>
          </w:tcPr>
          <w:p w14:paraId="04465C4D" w14:textId="77777777" w:rsidR="00267743" w:rsidRPr="00267743" w:rsidRDefault="00267743">
            <w:pPr>
              <w:spacing w:after="0" w:line="240" w:lineRule="auto"/>
              <w:jc w:val="center"/>
              <w:rPr>
                <w:rFonts w:ascii="Calibri" w:eastAsia="Times New Roman" w:hAnsi="Calibri" w:cs="Calibri"/>
                <w:color w:val="000000"/>
              </w:rPr>
              <w:pPrChange w:id="1501" w:author="goumop" w:date="2018-05-29T14:29:00Z">
                <w:pPr>
                  <w:spacing w:after="0" w:line="240" w:lineRule="auto"/>
                  <w:jc w:val="right"/>
                </w:pPr>
              </w:pPrChange>
            </w:pPr>
            <w:r w:rsidRPr="00267743">
              <w:rPr>
                <w:rFonts w:ascii="Calibri" w:eastAsia="Times New Roman" w:hAnsi="Calibri" w:cs="Calibri"/>
                <w:color w:val="000000"/>
              </w:rPr>
              <w:t>27</w:t>
            </w:r>
          </w:p>
        </w:tc>
        <w:tc>
          <w:tcPr>
            <w:tcW w:w="1160" w:type="dxa"/>
            <w:tcBorders>
              <w:top w:val="single" w:sz="4" w:space="0" w:color="9BC2E6"/>
              <w:left w:val="nil"/>
              <w:bottom w:val="single" w:sz="4" w:space="0" w:color="9BC2E6"/>
              <w:right w:val="nil"/>
            </w:tcBorders>
            <w:shd w:val="clear" w:color="auto" w:fill="auto"/>
            <w:noWrap/>
            <w:vAlign w:val="bottom"/>
            <w:hideMark/>
            <w:tcPrChange w:id="1502" w:author="Gladiator Gladiator" w:date="2018-05-22T18:23:00Z">
              <w:tcPr>
                <w:tcW w:w="1160" w:type="dxa"/>
                <w:tcBorders>
                  <w:top w:val="single" w:sz="4" w:space="0" w:color="9BC2E6"/>
                  <w:left w:val="nil"/>
                  <w:bottom w:val="single" w:sz="4" w:space="0" w:color="9BC2E6"/>
                  <w:right w:val="nil"/>
                </w:tcBorders>
                <w:shd w:val="clear" w:color="auto" w:fill="auto"/>
                <w:noWrap/>
                <w:vAlign w:val="bottom"/>
                <w:hideMark/>
              </w:tcPr>
            </w:tcPrChange>
          </w:tcPr>
          <w:p w14:paraId="1A4F9EBC" w14:textId="77777777" w:rsidR="00267743" w:rsidRPr="00267743" w:rsidRDefault="00267743">
            <w:pPr>
              <w:spacing w:after="0" w:line="240" w:lineRule="auto"/>
              <w:jc w:val="center"/>
              <w:rPr>
                <w:rFonts w:ascii="Calibri" w:eastAsia="Times New Roman" w:hAnsi="Calibri" w:cs="Calibri"/>
                <w:color w:val="000000"/>
              </w:rPr>
              <w:pPrChange w:id="1503" w:author="goumop" w:date="2018-05-29T14:29:00Z">
                <w:pPr>
                  <w:spacing w:after="0" w:line="240" w:lineRule="auto"/>
                </w:pPr>
              </w:pPrChange>
            </w:pPr>
            <w:r w:rsidRPr="00267743">
              <w:rPr>
                <w:rFonts w:ascii="Calibri" w:eastAsia="Times New Roman" w:hAnsi="Calibri" w:cs="Calibri"/>
                <w:color w:val="000000"/>
              </w:rPr>
              <w:t>26-30</w:t>
            </w:r>
          </w:p>
        </w:tc>
        <w:tc>
          <w:tcPr>
            <w:tcW w:w="1176" w:type="dxa"/>
            <w:tcBorders>
              <w:top w:val="single" w:sz="4" w:space="0" w:color="9BC2E6"/>
              <w:left w:val="nil"/>
              <w:bottom w:val="single" w:sz="4" w:space="0" w:color="9BC2E6"/>
              <w:right w:val="nil"/>
            </w:tcBorders>
            <w:shd w:val="clear" w:color="auto" w:fill="auto"/>
            <w:noWrap/>
            <w:vAlign w:val="bottom"/>
            <w:hideMark/>
            <w:tcPrChange w:id="1504" w:author="Gladiator Gladiator" w:date="2018-05-22T18:23:00Z">
              <w:tcPr>
                <w:tcW w:w="1020" w:type="dxa"/>
                <w:tcBorders>
                  <w:top w:val="single" w:sz="4" w:space="0" w:color="9BC2E6"/>
                  <w:left w:val="nil"/>
                  <w:bottom w:val="single" w:sz="4" w:space="0" w:color="9BC2E6"/>
                  <w:right w:val="nil"/>
                </w:tcBorders>
                <w:shd w:val="clear" w:color="auto" w:fill="auto"/>
                <w:noWrap/>
                <w:vAlign w:val="bottom"/>
                <w:hideMark/>
              </w:tcPr>
            </w:tcPrChange>
          </w:tcPr>
          <w:p w14:paraId="7B8964F1" w14:textId="77777777" w:rsidR="00267743" w:rsidRPr="00267743" w:rsidRDefault="00267743">
            <w:pPr>
              <w:spacing w:after="0" w:line="240" w:lineRule="auto"/>
              <w:jc w:val="center"/>
              <w:rPr>
                <w:rFonts w:ascii="Calibri" w:eastAsia="Times New Roman" w:hAnsi="Calibri" w:cs="Calibri"/>
                <w:color w:val="000000"/>
              </w:rPr>
              <w:pPrChange w:id="1505" w:author="goumop" w:date="2018-05-29T14:29:00Z">
                <w:pPr>
                  <w:spacing w:after="0" w:line="240" w:lineRule="auto"/>
                  <w:jc w:val="right"/>
                </w:pPr>
              </w:pPrChange>
            </w:pPr>
            <w:r w:rsidRPr="00267743">
              <w:rPr>
                <w:rFonts w:ascii="Calibri" w:eastAsia="Times New Roman" w:hAnsi="Calibri" w:cs="Calibri"/>
                <w:color w:val="000000"/>
              </w:rPr>
              <w:t>ΝΑΙ</w:t>
            </w:r>
          </w:p>
        </w:tc>
      </w:tr>
      <w:tr w:rsidR="00267743" w:rsidRPr="00267743" w14:paraId="7C008678" w14:textId="77777777" w:rsidTr="00DF5C8A">
        <w:trPr>
          <w:trHeight w:val="300"/>
          <w:jc w:val="center"/>
          <w:trPrChange w:id="1506" w:author="Gladiator Gladiator" w:date="2018-05-22T18:23:00Z">
            <w:trPr>
              <w:trHeight w:val="300"/>
              <w:jc w:val="center"/>
            </w:trPr>
          </w:trPrChange>
        </w:trPr>
        <w:tc>
          <w:tcPr>
            <w:tcW w:w="2065" w:type="dxa"/>
            <w:tcBorders>
              <w:top w:val="single" w:sz="4" w:space="0" w:color="9BC2E6"/>
              <w:left w:val="single" w:sz="4" w:space="0" w:color="9BC2E6"/>
              <w:bottom w:val="single" w:sz="4" w:space="0" w:color="9BC2E6"/>
              <w:right w:val="nil"/>
            </w:tcBorders>
            <w:shd w:val="clear" w:color="DDEBF7" w:fill="DDEBF7"/>
            <w:noWrap/>
            <w:vAlign w:val="bottom"/>
            <w:hideMark/>
            <w:tcPrChange w:id="1507" w:author="Gladiator Gladiator" w:date="2018-05-22T18:23:00Z">
              <w:tcPr>
                <w:tcW w:w="1940"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4C459600" w14:textId="2BA4CCAA" w:rsidR="00267743" w:rsidRPr="00267743" w:rsidRDefault="00DF5C8A">
            <w:pPr>
              <w:spacing w:after="0" w:line="240" w:lineRule="auto"/>
              <w:jc w:val="center"/>
              <w:rPr>
                <w:rFonts w:ascii="Calibri" w:eastAsia="Times New Roman" w:hAnsi="Calibri" w:cs="Calibri"/>
                <w:color w:val="000000"/>
              </w:rPr>
              <w:pPrChange w:id="1508" w:author="goumop" w:date="2018-05-29T14:29:00Z">
                <w:pPr>
                  <w:spacing w:after="0" w:line="240" w:lineRule="auto"/>
                  <w:jc w:val="right"/>
                </w:pPr>
              </w:pPrChange>
            </w:pPr>
            <w:ins w:id="1509" w:author="Gladiator Gladiator" w:date="2018-05-22T18:22:00Z">
              <w:r>
                <w:rPr>
                  <w:rFonts w:ascii="Calibri" w:eastAsia="Times New Roman" w:hAnsi="Calibri" w:cs="Calibri"/>
                  <w:color w:val="000000"/>
                </w:rPr>
                <w:t xml:space="preserve">User 5 </w:t>
              </w:r>
            </w:ins>
            <w:del w:id="1510" w:author="Gladiator Gladiator" w:date="2018-05-22T18:22:00Z">
              <w:r w:rsidR="00267743" w:rsidRPr="00267743" w:rsidDel="00DF5C8A">
                <w:rPr>
                  <w:rFonts w:ascii="Calibri" w:eastAsia="Times New Roman" w:hAnsi="Calibri" w:cs="Calibri"/>
                  <w:color w:val="000000"/>
                </w:rPr>
                <w:delText>Σελίνης</w:delText>
              </w:r>
            </w:del>
          </w:p>
        </w:tc>
        <w:tc>
          <w:tcPr>
            <w:tcW w:w="1035" w:type="dxa"/>
            <w:tcBorders>
              <w:top w:val="single" w:sz="4" w:space="0" w:color="9BC2E6"/>
              <w:left w:val="nil"/>
              <w:bottom w:val="single" w:sz="4" w:space="0" w:color="9BC2E6"/>
              <w:right w:val="nil"/>
            </w:tcBorders>
            <w:shd w:val="clear" w:color="DDEBF7" w:fill="DDEBF7"/>
            <w:noWrap/>
            <w:vAlign w:val="bottom"/>
            <w:hideMark/>
            <w:tcPrChange w:id="1511" w:author="Gladiator Gladiator" w:date="2018-05-22T18:23:00Z">
              <w:tcPr>
                <w:tcW w:w="1160" w:type="dxa"/>
                <w:tcBorders>
                  <w:top w:val="single" w:sz="4" w:space="0" w:color="9BC2E6"/>
                  <w:left w:val="nil"/>
                  <w:bottom w:val="single" w:sz="4" w:space="0" w:color="9BC2E6"/>
                  <w:right w:val="nil"/>
                </w:tcBorders>
                <w:shd w:val="clear" w:color="DDEBF7" w:fill="DDEBF7"/>
                <w:noWrap/>
                <w:vAlign w:val="bottom"/>
                <w:hideMark/>
              </w:tcPr>
            </w:tcPrChange>
          </w:tcPr>
          <w:p w14:paraId="24985C90" w14:textId="77777777" w:rsidR="00267743" w:rsidRPr="00267743" w:rsidRDefault="00267743">
            <w:pPr>
              <w:spacing w:after="0" w:line="240" w:lineRule="auto"/>
              <w:jc w:val="center"/>
              <w:rPr>
                <w:rFonts w:ascii="Calibri" w:eastAsia="Times New Roman" w:hAnsi="Calibri" w:cs="Calibri"/>
                <w:color w:val="000000"/>
              </w:rPr>
              <w:pPrChange w:id="1512" w:author="goumop" w:date="2018-05-29T14:29:00Z">
                <w:pPr>
                  <w:spacing w:after="0" w:line="240" w:lineRule="auto"/>
                  <w:jc w:val="right"/>
                </w:pPr>
              </w:pPrChange>
            </w:pPr>
            <w:r w:rsidRPr="00267743">
              <w:rPr>
                <w:rFonts w:ascii="Calibri" w:eastAsia="Times New Roman" w:hAnsi="Calibri" w:cs="Calibri"/>
                <w:color w:val="000000"/>
              </w:rPr>
              <w:t>ΑΝΔΡΑΣ</w:t>
            </w:r>
          </w:p>
        </w:tc>
        <w:tc>
          <w:tcPr>
            <w:tcW w:w="1100" w:type="dxa"/>
            <w:tcBorders>
              <w:top w:val="single" w:sz="4" w:space="0" w:color="9BC2E6"/>
              <w:left w:val="nil"/>
              <w:bottom w:val="single" w:sz="4" w:space="0" w:color="9BC2E6"/>
              <w:right w:val="nil"/>
            </w:tcBorders>
            <w:shd w:val="clear" w:color="DDEBF7" w:fill="DDEBF7"/>
            <w:noWrap/>
            <w:vAlign w:val="bottom"/>
            <w:hideMark/>
            <w:tcPrChange w:id="1513" w:author="Gladiator Gladiator" w:date="2018-05-22T18:23:00Z">
              <w:tcPr>
                <w:tcW w:w="1100" w:type="dxa"/>
                <w:tcBorders>
                  <w:top w:val="single" w:sz="4" w:space="0" w:color="9BC2E6"/>
                  <w:left w:val="nil"/>
                  <w:bottom w:val="single" w:sz="4" w:space="0" w:color="9BC2E6"/>
                  <w:right w:val="nil"/>
                </w:tcBorders>
                <w:shd w:val="clear" w:color="DDEBF7" w:fill="DDEBF7"/>
                <w:noWrap/>
                <w:vAlign w:val="bottom"/>
                <w:hideMark/>
              </w:tcPr>
            </w:tcPrChange>
          </w:tcPr>
          <w:p w14:paraId="0423BCA2" w14:textId="77777777" w:rsidR="00267743" w:rsidRPr="00267743" w:rsidRDefault="00267743">
            <w:pPr>
              <w:spacing w:after="0" w:line="240" w:lineRule="auto"/>
              <w:jc w:val="center"/>
              <w:rPr>
                <w:rFonts w:ascii="Calibri" w:eastAsia="Times New Roman" w:hAnsi="Calibri" w:cs="Calibri"/>
                <w:color w:val="000000"/>
              </w:rPr>
              <w:pPrChange w:id="1514" w:author="goumop" w:date="2018-05-29T14:29:00Z">
                <w:pPr>
                  <w:spacing w:after="0" w:line="240" w:lineRule="auto"/>
                  <w:jc w:val="right"/>
                </w:pPr>
              </w:pPrChange>
            </w:pPr>
            <w:r w:rsidRPr="00267743">
              <w:rPr>
                <w:rFonts w:ascii="Calibri" w:eastAsia="Times New Roman" w:hAnsi="Calibri" w:cs="Calibri"/>
                <w:color w:val="000000"/>
              </w:rPr>
              <w:t>25</w:t>
            </w:r>
          </w:p>
        </w:tc>
        <w:tc>
          <w:tcPr>
            <w:tcW w:w="1160" w:type="dxa"/>
            <w:tcBorders>
              <w:top w:val="single" w:sz="4" w:space="0" w:color="9BC2E6"/>
              <w:left w:val="nil"/>
              <w:bottom w:val="single" w:sz="4" w:space="0" w:color="9BC2E6"/>
              <w:right w:val="nil"/>
            </w:tcBorders>
            <w:shd w:val="clear" w:color="DDEBF7" w:fill="DDEBF7"/>
            <w:noWrap/>
            <w:vAlign w:val="bottom"/>
            <w:hideMark/>
            <w:tcPrChange w:id="1515" w:author="Gladiator Gladiator" w:date="2018-05-22T18:23:00Z">
              <w:tcPr>
                <w:tcW w:w="1160" w:type="dxa"/>
                <w:tcBorders>
                  <w:top w:val="single" w:sz="4" w:space="0" w:color="9BC2E6"/>
                  <w:left w:val="nil"/>
                  <w:bottom w:val="single" w:sz="4" w:space="0" w:color="9BC2E6"/>
                  <w:right w:val="nil"/>
                </w:tcBorders>
                <w:shd w:val="clear" w:color="DDEBF7" w:fill="DDEBF7"/>
                <w:noWrap/>
                <w:vAlign w:val="bottom"/>
                <w:hideMark/>
              </w:tcPr>
            </w:tcPrChange>
          </w:tcPr>
          <w:p w14:paraId="6A084ECB" w14:textId="77777777" w:rsidR="00267743" w:rsidRPr="00267743" w:rsidRDefault="00267743">
            <w:pPr>
              <w:spacing w:after="0" w:line="240" w:lineRule="auto"/>
              <w:jc w:val="center"/>
              <w:rPr>
                <w:rFonts w:ascii="Calibri" w:eastAsia="Times New Roman" w:hAnsi="Calibri" w:cs="Calibri"/>
                <w:color w:val="000000"/>
              </w:rPr>
              <w:pPrChange w:id="1516" w:author="goumop" w:date="2018-05-29T14:29:00Z">
                <w:pPr>
                  <w:spacing w:after="0" w:line="240" w:lineRule="auto"/>
                </w:pPr>
              </w:pPrChange>
            </w:pPr>
            <w:r w:rsidRPr="00267743">
              <w:rPr>
                <w:rFonts w:ascii="Calibri" w:eastAsia="Times New Roman" w:hAnsi="Calibri" w:cs="Calibri"/>
                <w:color w:val="000000"/>
              </w:rPr>
              <w:t>21-25</w:t>
            </w:r>
          </w:p>
        </w:tc>
        <w:tc>
          <w:tcPr>
            <w:tcW w:w="1176" w:type="dxa"/>
            <w:tcBorders>
              <w:top w:val="single" w:sz="4" w:space="0" w:color="9BC2E6"/>
              <w:left w:val="nil"/>
              <w:bottom w:val="single" w:sz="4" w:space="0" w:color="9BC2E6"/>
              <w:right w:val="nil"/>
            </w:tcBorders>
            <w:shd w:val="clear" w:color="DDEBF7" w:fill="DDEBF7"/>
            <w:noWrap/>
            <w:vAlign w:val="bottom"/>
            <w:hideMark/>
            <w:tcPrChange w:id="1517" w:author="Gladiator Gladiator" w:date="2018-05-22T18:23:00Z">
              <w:tcPr>
                <w:tcW w:w="1020" w:type="dxa"/>
                <w:tcBorders>
                  <w:top w:val="single" w:sz="4" w:space="0" w:color="9BC2E6"/>
                  <w:left w:val="nil"/>
                  <w:bottom w:val="single" w:sz="4" w:space="0" w:color="9BC2E6"/>
                  <w:right w:val="nil"/>
                </w:tcBorders>
                <w:shd w:val="clear" w:color="DDEBF7" w:fill="DDEBF7"/>
                <w:noWrap/>
                <w:vAlign w:val="bottom"/>
                <w:hideMark/>
              </w:tcPr>
            </w:tcPrChange>
          </w:tcPr>
          <w:p w14:paraId="5BC3A793" w14:textId="77777777" w:rsidR="00267743" w:rsidRPr="00267743" w:rsidRDefault="00267743">
            <w:pPr>
              <w:spacing w:after="0" w:line="240" w:lineRule="auto"/>
              <w:jc w:val="center"/>
              <w:rPr>
                <w:rFonts w:ascii="Calibri" w:eastAsia="Times New Roman" w:hAnsi="Calibri" w:cs="Calibri"/>
                <w:color w:val="000000"/>
              </w:rPr>
              <w:pPrChange w:id="1518" w:author="goumop" w:date="2018-05-29T14:29:00Z">
                <w:pPr>
                  <w:spacing w:after="0" w:line="240" w:lineRule="auto"/>
                  <w:jc w:val="right"/>
                </w:pPr>
              </w:pPrChange>
            </w:pPr>
            <w:r w:rsidRPr="00267743">
              <w:rPr>
                <w:rFonts w:ascii="Calibri" w:eastAsia="Times New Roman" w:hAnsi="Calibri" w:cs="Calibri"/>
                <w:color w:val="000000"/>
              </w:rPr>
              <w:t>ΝΑΙ</w:t>
            </w:r>
          </w:p>
        </w:tc>
      </w:tr>
      <w:tr w:rsidR="00267743" w:rsidRPr="00267743" w14:paraId="7F6C25EC" w14:textId="77777777" w:rsidTr="00DF5C8A">
        <w:trPr>
          <w:trHeight w:val="300"/>
          <w:jc w:val="center"/>
          <w:trPrChange w:id="1519" w:author="Gladiator Gladiator" w:date="2018-05-22T18:23:00Z">
            <w:trPr>
              <w:trHeight w:val="300"/>
              <w:jc w:val="center"/>
            </w:trPr>
          </w:trPrChange>
        </w:trPr>
        <w:tc>
          <w:tcPr>
            <w:tcW w:w="2065" w:type="dxa"/>
            <w:tcBorders>
              <w:top w:val="single" w:sz="4" w:space="0" w:color="9BC2E6"/>
              <w:left w:val="single" w:sz="4" w:space="0" w:color="9BC2E6"/>
              <w:bottom w:val="single" w:sz="4" w:space="0" w:color="9BC2E6"/>
              <w:right w:val="nil"/>
            </w:tcBorders>
            <w:shd w:val="clear" w:color="auto" w:fill="auto"/>
            <w:noWrap/>
            <w:vAlign w:val="bottom"/>
            <w:hideMark/>
            <w:tcPrChange w:id="1520" w:author="Gladiator Gladiator" w:date="2018-05-22T18:23:00Z">
              <w:tcPr>
                <w:tcW w:w="1940"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3B33A227" w14:textId="7C475752" w:rsidR="00267743" w:rsidRPr="00267743" w:rsidRDefault="00DF5C8A">
            <w:pPr>
              <w:spacing w:after="0" w:line="240" w:lineRule="auto"/>
              <w:jc w:val="center"/>
              <w:rPr>
                <w:rFonts w:ascii="Calibri" w:eastAsia="Times New Roman" w:hAnsi="Calibri" w:cs="Calibri"/>
                <w:color w:val="000000"/>
              </w:rPr>
              <w:pPrChange w:id="1521" w:author="goumop" w:date="2018-05-29T14:29:00Z">
                <w:pPr>
                  <w:spacing w:after="0" w:line="240" w:lineRule="auto"/>
                  <w:jc w:val="right"/>
                </w:pPr>
              </w:pPrChange>
            </w:pPr>
            <w:ins w:id="1522" w:author="Gladiator Gladiator" w:date="2018-05-22T18:22:00Z">
              <w:r>
                <w:rPr>
                  <w:rFonts w:ascii="Calibri" w:eastAsia="Times New Roman" w:hAnsi="Calibri" w:cs="Calibri"/>
                  <w:color w:val="000000"/>
                </w:rPr>
                <w:t>User 6</w:t>
              </w:r>
            </w:ins>
            <w:del w:id="1523" w:author="Gladiator Gladiator" w:date="2018-05-22T18:22:00Z">
              <w:r w:rsidR="00267743" w:rsidRPr="00267743" w:rsidDel="00DF5C8A">
                <w:rPr>
                  <w:rFonts w:ascii="Calibri" w:eastAsia="Times New Roman" w:hAnsi="Calibri" w:cs="Calibri"/>
                  <w:color w:val="000000"/>
                </w:rPr>
                <w:delText>Βιντιάδης</w:delText>
              </w:r>
            </w:del>
          </w:p>
        </w:tc>
        <w:tc>
          <w:tcPr>
            <w:tcW w:w="1035" w:type="dxa"/>
            <w:tcBorders>
              <w:top w:val="single" w:sz="4" w:space="0" w:color="9BC2E6"/>
              <w:left w:val="nil"/>
              <w:bottom w:val="single" w:sz="4" w:space="0" w:color="9BC2E6"/>
              <w:right w:val="nil"/>
            </w:tcBorders>
            <w:shd w:val="clear" w:color="auto" w:fill="auto"/>
            <w:noWrap/>
            <w:vAlign w:val="bottom"/>
            <w:hideMark/>
            <w:tcPrChange w:id="1524" w:author="Gladiator Gladiator" w:date="2018-05-22T18:23:00Z">
              <w:tcPr>
                <w:tcW w:w="1160" w:type="dxa"/>
                <w:tcBorders>
                  <w:top w:val="single" w:sz="4" w:space="0" w:color="9BC2E6"/>
                  <w:left w:val="nil"/>
                  <w:bottom w:val="single" w:sz="4" w:space="0" w:color="9BC2E6"/>
                  <w:right w:val="nil"/>
                </w:tcBorders>
                <w:shd w:val="clear" w:color="auto" w:fill="auto"/>
                <w:noWrap/>
                <w:vAlign w:val="bottom"/>
                <w:hideMark/>
              </w:tcPr>
            </w:tcPrChange>
          </w:tcPr>
          <w:p w14:paraId="46E0960C" w14:textId="77777777" w:rsidR="00267743" w:rsidRPr="00267743" w:rsidRDefault="00267743">
            <w:pPr>
              <w:spacing w:after="0" w:line="240" w:lineRule="auto"/>
              <w:jc w:val="center"/>
              <w:rPr>
                <w:rFonts w:ascii="Calibri" w:eastAsia="Times New Roman" w:hAnsi="Calibri" w:cs="Calibri"/>
                <w:color w:val="000000"/>
              </w:rPr>
              <w:pPrChange w:id="1525" w:author="goumop" w:date="2018-05-29T14:29:00Z">
                <w:pPr>
                  <w:spacing w:after="0" w:line="240" w:lineRule="auto"/>
                  <w:jc w:val="right"/>
                </w:pPr>
              </w:pPrChange>
            </w:pPr>
            <w:r w:rsidRPr="00267743">
              <w:rPr>
                <w:rFonts w:ascii="Calibri" w:eastAsia="Times New Roman" w:hAnsi="Calibri" w:cs="Calibri"/>
                <w:color w:val="000000"/>
              </w:rPr>
              <w:t>ΑΝΔΡΑΣ</w:t>
            </w:r>
          </w:p>
        </w:tc>
        <w:tc>
          <w:tcPr>
            <w:tcW w:w="1100" w:type="dxa"/>
            <w:tcBorders>
              <w:top w:val="single" w:sz="4" w:space="0" w:color="9BC2E6"/>
              <w:left w:val="nil"/>
              <w:bottom w:val="single" w:sz="4" w:space="0" w:color="9BC2E6"/>
              <w:right w:val="nil"/>
            </w:tcBorders>
            <w:shd w:val="clear" w:color="auto" w:fill="auto"/>
            <w:noWrap/>
            <w:vAlign w:val="bottom"/>
            <w:hideMark/>
            <w:tcPrChange w:id="1526" w:author="Gladiator Gladiator" w:date="2018-05-22T18:23:00Z">
              <w:tcPr>
                <w:tcW w:w="1100" w:type="dxa"/>
                <w:tcBorders>
                  <w:top w:val="single" w:sz="4" w:space="0" w:color="9BC2E6"/>
                  <w:left w:val="nil"/>
                  <w:bottom w:val="single" w:sz="4" w:space="0" w:color="9BC2E6"/>
                  <w:right w:val="nil"/>
                </w:tcBorders>
                <w:shd w:val="clear" w:color="auto" w:fill="auto"/>
                <w:noWrap/>
                <w:vAlign w:val="bottom"/>
                <w:hideMark/>
              </w:tcPr>
            </w:tcPrChange>
          </w:tcPr>
          <w:p w14:paraId="30E92912" w14:textId="77777777" w:rsidR="00267743" w:rsidRPr="00267743" w:rsidRDefault="00267743">
            <w:pPr>
              <w:spacing w:after="0" w:line="240" w:lineRule="auto"/>
              <w:jc w:val="center"/>
              <w:rPr>
                <w:rFonts w:ascii="Calibri" w:eastAsia="Times New Roman" w:hAnsi="Calibri" w:cs="Calibri"/>
                <w:color w:val="000000"/>
              </w:rPr>
              <w:pPrChange w:id="1527" w:author="goumop" w:date="2018-05-29T14:29:00Z">
                <w:pPr>
                  <w:spacing w:after="0" w:line="240" w:lineRule="auto"/>
                  <w:jc w:val="right"/>
                </w:pPr>
              </w:pPrChange>
            </w:pPr>
            <w:r w:rsidRPr="00267743">
              <w:rPr>
                <w:rFonts w:ascii="Calibri" w:eastAsia="Times New Roman" w:hAnsi="Calibri" w:cs="Calibri"/>
                <w:color w:val="000000"/>
              </w:rPr>
              <w:t>22</w:t>
            </w:r>
          </w:p>
        </w:tc>
        <w:tc>
          <w:tcPr>
            <w:tcW w:w="1160" w:type="dxa"/>
            <w:tcBorders>
              <w:top w:val="single" w:sz="4" w:space="0" w:color="9BC2E6"/>
              <w:left w:val="nil"/>
              <w:bottom w:val="single" w:sz="4" w:space="0" w:color="9BC2E6"/>
              <w:right w:val="nil"/>
            </w:tcBorders>
            <w:shd w:val="clear" w:color="auto" w:fill="auto"/>
            <w:noWrap/>
            <w:vAlign w:val="bottom"/>
            <w:hideMark/>
            <w:tcPrChange w:id="1528" w:author="Gladiator Gladiator" w:date="2018-05-22T18:23:00Z">
              <w:tcPr>
                <w:tcW w:w="1160" w:type="dxa"/>
                <w:tcBorders>
                  <w:top w:val="single" w:sz="4" w:space="0" w:color="9BC2E6"/>
                  <w:left w:val="nil"/>
                  <w:bottom w:val="single" w:sz="4" w:space="0" w:color="9BC2E6"/>
                  <w:right w:val="nil"/>
                </w:tcBorders>
                <w:shd w:val="clear" w:color="auto" w:fill="auto"/>
                <w:noWrap/>
                <w:vAlign w:val="bottom"/>
                <w:hideMark/>
              </w:tcPr>
            </w:tcPrChange>
          </w:tcPr>
          <w:p w14:paraId="7BD961CA" w14:textId="77777777" w:rsidR="00267743" w:rsidRPr="00267743" w:rsidRDefault="00267743">
            <w:pPr>
              <w:spacing w:after="0" w:line="240" w:lineRule="auto"/>
              <w:jc w:val="center"/>
              <w:rPr>
                <w:rFonts w:ascii="Calibri" w:eastAsia="Times New Roman" w:hAnsi="Calibri" w:cs="Calibri"/>
                <w:color w:val="000000"/>
              </w:rPr>
              <w:pPrChange w:id="1529" w:author="goumop" w:date="2018-05-29T14:29:00Z">
                <w:pPr>
                  <w:spacing w:after="0" w:line="240" w:lineRule="auto"/>
                </w:pPr>
              </w:pPrChange>
            </w:pPr>
            <w:r w:rsidRPr="00267743">
              <w:rPr>
                <w:rFonts w:ascii="Calibri" w:eastAsia="Times New Roman" w:hAnsi="Calibri" w:cs="Calibri"/>
                <w:color w:val="000000"/>
              </w:rPr>
              <w:t>21-25</w:t>
            </w:r>
          </w:p>
        </w:tc>
        <w:tc>
          <w:tcPr>
            <w:tcW w:w="1176" w:type="dxa"/>
            <w:tcBorders>
              <w:top w:val="single" w:sz="4" w:space="0" w:color="9BC2E6"/>
              <w:left w:val="nil"/>
              <w:bottom w:val="single" w:sz="4" w:space="0" w:color="9BC2E6"/>
              <w:right w:val="nil"/>
            </w:tcBorders>
            <w:shd w:val="clear" w:color="auto" w:fill="auto"/>
            <w:noWrap/>
            <w:vAlign w:val="bottom"/>
            <w:hideMark/>
            <w:tcPrChange w:id="1530" w:author="Gladiator Gladiator" w:date="2018-05-22T18:23:00Z">
              <w:tcPr>
                <w:tcW w:w="1020" w:type="dxa"/>
                <w:tcBorders>
                  <w:top w:val="single" w:sz="4" w:space="0" w:color="9BC2E6"/>
                  <w:left w:val="nil"/>
                  <w:bottom w:val="single" w:sz="4" w:space="0" w:color="9BC2E6"/>
                  <w:right w:val="nil"/>
                </w:tcBorders>
                <w:shd w:val="clear" w:color="auto" w:fill="auto"/>
                <w:noWrap/>
                <w:vAlign w:val="bottom"/>
                <w:hideMark/>
              </w:tcPr>
            </w:tcPrChange>
          </w:tcPr>
          <w:p w14:paraId="5D8982CF" w14:textId="77777777" w:rsidR="00267743" w:rsidRPr="00267743" w:rsidRDefault="00267743">
            <w:pPr>
              <w:spacing w:after="0" w:line="240" w:lineRule="auto"/>
              <w:jc w:val="center"/>
              <w:rPr>
                <w:rFonts w:ascii="Calibri" w:eastAsia="Times New Roman" w:hAnsi="Calibri" w:cs="Calibri"/>
                <w:color w:val="000000"/>
              </w:rPr>
              <w:pPrChange w:id="1531" w:author="goumop" w:date="2018-05-29T14:29:00Z">
                <w:pPr>
                  <w:spacing w:after="0" w:line="240" w:lineRule="auto"/>
                  <w:jc w:val="right"/>
                </w:pPr>
              </w:pPrChange>
            </w:pPr>
            <w:r w:rsidRPr="00267743">
              <w:rPr>
                <w:rFonts w:ascii="Calibri" w:eastAsia="Times New Roman" w:hAnsi="Calibri" w:cs="Calibri"/>
                <w:color w:val="000000"/>
              </w:rPr>
              <w:t>OXI</w:t>
            </w:r>
          </w:p>
        </w:tc>
      </w:tr>
      <w:tr w:rsidR="00267743" w:rsidRPr="00267743" w14:paraId="2E6AB3BB" w14:textId="77777777" w:rsidTr="00DF5C8A">
        <w:trPr>
          <w:trHeight w:val="300"/>
          <w:jc w:val="center"/>
          <w:trPrChange w:id="1532" w:author="Gladiator Gladiator" w:date="2018-05-22T18:23:00Z">
            <w:trPr>
              <w:trHeight w:val="300"/>
              <w:jc w:val="center"/>
            </w:trPr>
          </w:trPrChange>
        </w:trPr>
        <w:tc>
          <w:tcPr>
            <w:tcW w:w="2065" w:type="dxa"/>
            <w:tcBorders>
              <w:top w:val="single" w:sz="4" w:space="0" w:color="9BC2E6"/>
              <w:left w:val="single" w:sz="4" w:space="0" w:color="9BC2E6"/>
              <w:bottom w:val="single" w:sz="4" w:space="0" w:color="9BC2E6"/>
              <w:right w:val="nil"/>
            </w:tcBorders>
            <w:shd w:val="clear" w:color="DDEBF7" w:fill="DDEBF7"/>
            <w:noWrap/>
            <w:vAlign w:val="bottom"/>
            <w:hideMark/>
            <w:tcPrChange w:id="1533" w:author="Gladiator Gladiator" w:date="2018-05-22T18:23:00Z">
              <w:tcPr>
                <w:tcW w:w="1940"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72F7D00F" w14:textId="170718FB" w:rsidR="00267743" w:rsidRPr="00267743" w:rsidRDefault="00DF5C8A">
            <w:pPr>
              <w:spacing w:after="0" w:line="240" w:lineRule="auto"/>
              <w:jc w:val="center"/>
              <w:rPr>
                <w:rFonts w:ascii="Calibri" w:eastAsia="Times New Roman" w:hAnsi="Calibri" w:cs="Calibri"/>
                <w:color w:val="000000"/>
              </w:rPr>
              <w:pPrChange w:id="1534" w:author="goumop" w:date="2018-05-29T14:29:00Z">
                <w:pPr>
                  <w:spacing w:after="0" w:line="240" w:lineRule="auto"/>
                  <w:jc w:val="right"/>
                </w:pPr>
              </w:pPrChange>
            </w:pPr>
            <w:ins w:id="1535" w:author="Gladiator Gladiator" w:date="2018-05-22T18:23:00Z">
              <w:r>
                <w:rPr>
                  <w:rFonts w:ascii="Calibri" w:eastAsia="Times New Roman" w:hAnsi="Calibri" w:cs="Calibri"/>
                  <w:color w:val="000000"/>
                </w:rPr>
                <w:t>User 7</w:t>
              </w:r>
            </w:ins>
            <w:del w:id="1536" w:author="Gladiator Gladiator" w:date="2018-05-22T18:23:00Z">
              <w:r w:rsidR="00267743" w:rsidRPr="00267743" w:rsidDel="00DF5C8A">
                <w:rPr>
                  <w:rFonts w:ascii="Calibri" w:eastAsia="Times New Roman" w:hAnsi="Calibri" w:cs="Calibri"/>
                  <w:color w:val="000000"/>
                </w:rPr>
                <w:delText>Ζουρλαδάνης</w:delText>
              </w:r>
            </w:del>
          </w:p>
        </w:tc>
        <w:tc>
          <w:tcPr>
            <w:tcW w:w="1035" w:type="dxa"/>
            <w:tcBorders>
              <w:top w:val="single" w:sz="4" w:space="0" w:color="9BC2E6"/>
              <w:left w:val="nil"/>
              <w:bottom w:val="single" w:sz="4" w:space="0" w:color="9BC2E6"/>
              <w:right w:val="nil"/>
            </w:tcBorders>
            <w:shd w:val="clear" w:color="DDEBF7" w:fill="DDEBF7"/>
            <w:noWrap/>
            <w:vAlign w:val="bottom"/>
            <w:hideMark/>
            <w:tcPrChange w:id="1537" w:author="Gladiator Gladiator" w:date="2018-05-22T18:23:00Z">
              <w:tcPr>
                <w:tcW w:w="1160" w:type="dxa"/>
                <w:tcBorders>
                  <w:top w:val="single" w:sz="4" w:space="0" w:color="9BC2E6"/>
                  <w:left w:val="nil"/>
                  <w:bottom w:val="single" w:sz="4" w:space="0" w:color="9BC2E6"/>
                  <w:right w:val="nil"/>
                </w:tcBorders>
                <w:shd w:val="clear" w:color="DDEBF7" w:fill="DDEBF7"/>
                <w:noWrap/>
                <w:vAlign w:val="bottom"/>
                <w:hideMark/>
              </w:tcPr>
            </w:tcPrChange>
          </w:tcPr>
          <w:p w14:paraId="27F5BD12" w14:textId="77777777" w:rsidR="00267743" w:rsidRPr="00267743" w:rsidRDefault="00267743">
            <w:pPr>
              <w:spacing w:after="0" w:line="240" w:lineRule="auto"/>
              <w:jc w:val="center"/>
              <w:rPr>
                <w:rFonts w:ascii="Calibri" w:eastAsia="Times New Roman" w:hAnsi="Calibri" w:cs="Calibri"/>
                <w:color w:val="000000"/>
              </w:rPr>
              <w:pPrChange w:id="1538" w:author="goumop" w:date="2018-05-29T14:29:00Z">
                <w:pPr>
                  <w:spacing w:after="0" w:line="240" w:lineRule="auto"/>
                  <w:jc w:val="right"/>
                </w:pPr>
              </w:pPrChange>
            </w:pPr>
            <w:r w:rsidRPr="00267743">
              <w:rPr>
                <w:rFonts w:ascii="Calibri" w:eastAsia="Times New Roman" w:hAnsi="Calibri" w:cs="Calibri"/>
                <w:color w:val="000000"/>
              </w:rPr>
              <w:t>ΑΝΔΡΑΣ</w:t>
            </w:r>
          </w:p>
        </w:tc>
        <w:tc>
          <w:tcPr>
            <w:tcW w:w="1100" w:type="dxa"/>
            <w:tcBorders>
              <w:top w:val="single" w:sz="4" w:space="0" w:color="9BC2E6"/>
              <w:left w:val="nil"/>
              <w:bottom w:val="single" w:sz="4" w:space="0" w:color="9BC2E6"/>
              <w:right w:val="nil"/>
            </w:tcBorders>
            <w:shd w:val="clear" w:color="DDEBF7" w:fill="DDEBF7"/>
            <w:noWrap/>
            <w:vAlign w:val="bottom"/>
            <w:hideMark/>
            <w:tcPrChange w:id="1539" w:author="Gladiator Gladiator" w:date="2018-05-22T18:23:00Z">
              <w:tcPr>
                <w:tcW w:w="1100" w:type="dxa"/>
                <w:tcBorders>
                  <w:top w:val="single" w:sz="4" w:space="0" w:color="9BC2E6"/>
                  <w:left w:val="nil"/>
                  <w:bottom w:val="single" w:sz="4" w:space="0" w:color="9BC2E6"/>
                  <w:right w:val="nil"/>
                </w:tcBorders>
                <w:shd w:val="clear" w:color="DDEBF7" w:fill="DDEBF7"/>
                <w:noWrap/>
                <w:vAlign w:val="bottom"/>
                <w:hideMark/>
              </w:tcPr>
            </w:tcPrChange>
          </w:tcPr>
          <w:p w14:paraId="19632B7D" w14:textId="77777777" w:rsidR="00267743" w:rsidRPr="00267743" w:rsidRDefault="00267743">
            <w:pPr>
              <w:spacing w:after="0" w:line="240" w:lineRule="auto"/>
              <w:jc w:val="center"/>
              <w:rPr>
                <w:rFonts w:ascii="Calibri" w:eastAsia="Times New Roman" w:hAnsi="Calibri" w:cs="Calibri"/>
                <w:color w:val="000000"/>
              </w:rPr>
              <w:pPrChange w:id="1540" w:author="goumop" w:date="2018-05-29T14:29:00Z">
                <w:pPr>
                  <w:spacing w:after="0" w:line="240" w:lineRule="auto"/>
                  <w:jc w:val="right"/>
                </w:pPr>
              </w:pPrChange>
            </w:pPr>
            <w:r w:rsidRPr="00267743">
              <w:rPr>
                <w:rFonts w:ascii="Calibri" w:eastAsia="Times New Roman" w:hAnsi="Calibri" w:cs="Calibri"/>
                <w:color w:val="000000"/>
              </w:rPr>
              <w:t>19</w:t>
            </w:r>
          </w:p>
        </w:tc>
        <w:tc>
          <w:tcPr>
            <w:tcW w:w="1160" w:type="dxa"/>
            <w:tcBorders>
              <w:top w:val="single" w:sz="4" w:space="0" w:color="9BC2E6"/>
              <w:left w:val="nil"/>
              <w:bottom w:val="single" w:sz="4" w:space="0" w:color="9BC2E6"/>
              <w:right w:val="nil"/>
            </w:tcBorders>
            <w:shd w:val="clear" w:color="DDEBF7" w:fill="DDEBF7"/>
            <w:noWrap/>
            <w:vAlign w:val="bottom"/>
            <w:hideMark/>
            <w:tcPrChange w:id="1541" w:author="Gladiator Gladiator" w:date="2018-05-22T18:23:00Z">
              <w:tcPr>
                <w:tcW w:w="1160" w:type="dxa"/>
                <w:tcBorders>
                  <w:top w:val="single" w:sz="4" w:space="0" w:color="9BC2E6"/>
                  <w:left w:val="nil"/>
                  <w:bottom w:val="single" w:sz="4" w:space="0" w:color="9BC2E6"/>
                  <w:right w:val="nil"/>
                </w:tcBorders>
                <w:shd w:val="clear" w:color="DDEBF7" w:fill="DDEBF7"/>
                <w:noWrap/>
                <w:vAlign w:val="bottom"/>
                <w:hideMark/>
              </w:tcPr>
            </w:tcPrChange>
          </w:tcPr>
          <w:p w14:paraId="0C882CFC" w14:textId="77777777" w:rsidR="00267743" w:rsidRPr="00267743" w:rsidRDefault="00267743">
            <w:pPr>
              <w:spacing w:after="0" w:line="240" w:lineRule="auto"/>
              <w:jc w:val="center"/>
              <w:rPr>
                <w:rFonts w:ascii="Calibri" w:eastAsia="Times New Roman" w:hAnsi="Calibri" w:cs="Calibri"/>
                <w:color w:val="000000"/>
              </w:rPr>
              <w:pPrChange w:id="1542" w:author="goumop" w:date="2018-05-29T14:29:00Z">
                <w:pPr>
                  <w:spacing w:after="0" w:line="240" w:lineRule="auto"/>
                </w:pPr>
              </w:pPrChange>
            </w:pPr>
            <w:r w:rsidRPr="00267743">
              <w:rPr>
                <w:rFonts w:ascii="Calibri" w:eastAsia="Times New Roman" w:hAnsi="Calibri" w:cs="Calibri"/>
                <w:color w:val="000000"/>
              </w:rPr>
              <w:t>16-20</w:t>
            </w:r>
          </w:p>
        </w:tc>
        <w:tc>
          <w:tcPr>
            <w:tcW w:w="1176" w:type="dxa"/>
            <w:tcBorders>
              <w:top w:val="single" w:sz="4" w:space="0" w:color="9BC2E6"/>
              <w:left w:val="nil"/>
              <w:bottom w:val="single" w:sz="4" w:space="0" w:color="9BC2E6"/>
              <w:right w:val="nil"/>
            </w:tcBorders>
            <w:shd w:val="clear" w:color="DDEBF7" w:fill="DDEBF7"/>
            <w:noWrap/>
            <w:vAlign w:val="bottom"/>
            <w:hideMark/>
            <w:tcPrChange w:id="1543" w:author="Gladiator Gladiator" w:date="2018-05-22T18:23:00Z">
              <w:tcPr>
                <w:tcW w:w="1020" w:type="dxa"/>
                <w:tcBorders>
                  <w:top w:val="single" w:sz="4" w:space="0" w:color="9BC2E6"/>
                  <w:left w:val="nil"/>
                  <w:bottom w:val="single" w:sz="4" w:space="0" w:color="9BC2E6"/>
                  <w:right w:val="nil"/>
                </w:tcBorders>
                <w:shd w:val="clear" w:color="DDEBF7" w:fill="DDEBF7"/>
                <w:noWrap/>
                <w:vAlign w:val="bottom"/>
                <w:hideMark/>
              </w:tcPr>
            </w:tcPrChange>
          </w:tcPr>
          <w:p w14:paraId="5F327977" w14:textId="77777777" w:rsidR="00267743" w:rsidRPr="00267743" w:rsidRDefault="00267743">
            <w:pPr>
              <w:spacing w:after="0" w:line="240" w:lineRule="auto"/>
              <w:jc w:val="center"/>
              <w:rPr>
                <w:rFonts w:ascii="Calibri" w:eastAsia="Times New Roman" w:hAnsi="Calibri" w:cs="Calibri"/>
                <w:color w:val="000000"/>
              </w:rPr>
              <w:pPrChange w:id="1544" w:author="goumop" w:date="2018-05-29T14:29:00Z">
                <w:pPr>
                  <w:spacing w:after="0" w:line="240" w:lineRule="auto"/>
                  <w:jc w:val="right"/>
                </w:pPr>
              </w:pPrChange>
            </w:pPr>
            <w:r w:rsidRPr="00267743">
              <w:rPr>
                <w:rFonts w:ascii="Calibri" w:eastAsia="Times New Roman" w:hAnsi="Calibri" w:cs="Calibri"/>
                <w:color w:val="000000"/>
              </w:rPr>
              <w:t>OXI</w:t>
            </w:r>
          </w:p>
        </w:tc>
      </w:tr>
      <w:tr w:rsidR="00267743" w:rsidRPr="00267743" w14:paraId="6AD68E48" w14:textId="77777777" w:rsidTr="00DF5C8A">
        <w:trPr>
          <w:trHeight w:val="300"/>
          <w:jc w:val="center"/>
          <w:trPrChange w:id="1545" w:author="Gladiator Gladiator" w:date="2018-05-22T18:23:00Z">
            <w:trPr>
              <w:trHeight w:val="300"/>
              <w:jc w:val="center"/>
            </w:trPr>
          </w:trPrChange>
        </w:trPr>
        <w:tc>
          <w:tcPr>
            <w:tcW w:w="2065" w:type="dxa"/>
            <w:tcBorders>
              <w:top w:val="single" w:sz="4" w:space="0" w:color="9BC2E6"/>
              <w:left w:val="single" w:sz="4" w:space="0" w:color="9BC2E6"/>
              <w:bottom w:val="single" w:sz="4" w:space="0" w:color="9BC2E6"/>
              <w:right w:val="nil"/>
            </w:tcBorders>
            <w:shd w:val="clear" w:color="auto" w:fill="auto"/>
            <w:noWrap/>
            <w:vAlign w:val="bottom"/>
            <w:hideMark/>
            <w:tcPrChange w:id="1546" w:author="Gladiator Gladiator" w:date="2018-05-22T18:23:00Z">
              <w:tcPr>
                <w:tcW w:w="1940"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4E7DDD2E" w14:textId="63FF5116" w:rsidR="00267743" w:rsidRPr="00267743" w:rsidRDefault="00DF5C8A">
            <w:pPr>
              <w:spacing w:after="0" w:line="240" w:lineRule="auto"/>
              <w:jc w:val="center"/>
              <w:rPr>
                <w:rFonts w:ascii="Calibri" w:eastAsia="Times New Roman" w:hAnsi="Calibri" w:cs="Calibri"/>
                <w:color w:val="000000"/>
              </w:rPr>
              <w:pPrChange w:id="1547" w:author="goumop" w:date="2018-05-29T14:29:00Z">
                <w:pPr>
                  <w:spacing w:after="0" w:line="240" w:lineRule="auto"/>
                  <w:jc w:val="right"/>
                </w:pPr>
              </w:pPrChange>
            </w:pPr>
            <w:ins w:id="1548" w:author="Gladiator Gladiator" w:date="2018-05-22T18:23:00Z">
              <w:r>
                <w:rPr>
                  <w:rFonts w:ascii="Calibri" w:eastAsia="Times New Roman" w:hAnsi="Calibri" w:cs="Calibri"/>
                  <w:color w:val="000000"/>
                </w:rPr>
                <w:t>User 8</w:t>
              </w:r>
            </w:ins>
            <w:del w:id="1549" w:author="Gladiator Gladiator" w:date="2018-05-22T18:23:00Z">
              <w:r w:rsidR="00267743" w:rsidRPr="00267743" w:rsidDel="00DF5C8A">
                <w:rPr>
                  <w:rFonts w:ascii="Calibri" w:eastAsia="Times New Roman" w:hAnsi="Calibri" w:cs="Calibri"/>
                  <w:color w:val="000000"/>
                </w:rPr>
                <w:delText>Πλασταριάς</w:delText>
              </w:r>
            </w:del>
          </w:p>
        </w:tc>
        <w:tc>
          <w:tcPr>
            <w:tcW w:w="1035" w:type="dxa"/>
            <w:tcBorders>
              <w:top w:val="single" w:sz="4" w:space="0" w:color="9BC2E6"/>
              <w:left w:val="nil"/>
              <w:bottom w:val="single" w:sz="4" w:space="0" w:color="9BC2E6"/>
              <w:right w:val="nil"/>
            </w:tcBorders>
            <w:shd w:val="clear" w:color="auto" w:fill="auto"/>
            <w:noWrap/>
            <w:vAlign w:val="bottom"/>
            <w:hideMark/>
            <w:tcPrChange w:id="1550" w:author="Gladiator Gladiator" w:date="2018-05-22T18:23:00Z">
              <w:tcPr>
                <w:tcW w:w="1160" w:type="dxa"/>
                <w:tcBorders>
                  <w:top w:val="single" w:sz="4" w:space="0" w:color="9BC2E6"/>
                  <w:left w:val="nil"/>
                  <w:bottom w:val="single" w:sz="4" w:space="0" w:color="9BC2E6"/>
                  <w:right w:val="nil"/>
                </w:tcBorders>
                <w:shd w:val="clear" w:color="auto" w:fill="auto"/>
                <w:noWrap/>
                <w:vAlign w:val="bottom"/>
                <w:hideMark/>
              </w:tcPr>
            </w:tcPrChange>
          </w:tcPr>
          <w:p w14:paraId="4D9B1C28" w14:textId="77777777" w:rsidR="00267743" w:rsidRPr="00267743" w:rsidRDefault="00267743">
            <w:pPr>
              <w:spacing w:after="0" w:line="240" w:lineRule="auto"/>
              <w:jc w:val="center"/>
              <w:rPr>
                <w:rFonts w:ascii="Calibri" w:eastAsia="Times New Roman" w:hAnsi="Calibri" w:cs="Calibri"/>
                <w:color w:val="000000"/>
              </w:rPr>
              <w:pPrChange w:id="1551" w:author="goumop" w:date="2018-05-29T14:29:00Z">
                <w:pPr>
                  <w:spacing w:after="0" w:line="240" w:lineRule="auto"/>
                  <w:jc w:val="right"/>
                </w:pPr>
              </w:pPrChange>
            </w:pPr>
            <w:r w:rsidRPr="00267743">
              <w:rPr>
                <w:rFonts w:ascii="Calibri" w:eastAsia="Times New Roman" w:hAnsi="Calibri" w:cs="Calibri"/>
                <w:color w:val="000000"/>
              </w:rPr>
              <w:t>ΑΝΔΡΑΣ</w:t>
            </w:r>
          </w:p>
        </w:tc>
        <w:tc>
          <w:tcPr>
            <w:tcW w:w="1100" w:type="dxa"/>
            <w:tcBorders>
              <w:top w:val="single" w:sz="4" w:space="0" w:color="9BC2E6"/>
              <w:left w:val="nil"/>
              <w:bottom w:val="single" w:sz="4" w:space="0" w:color="9BC2E6"/>
              <w:right w:val="nil"/>
            </w:tcBorders>
            <w:shd w:val="clear" w:color="auto" w:fill="auto"/>
            <w:noWrap/>
            <w:vAlign w:val="bottom"/>
            <w:hideMark/>
            <w:tcPrChange w:id="1552" w:author="Gladiator Gladiator" w:date="2018-05-22T18:23:00Z">
              <w:tcPr>
                <w:tcW w:w="1100" w:type="dxa"/>
                <w:tcBorders>
                  <w:top w:val="single" w:sz="4" w:space="0" w:color="9BC2E6"/>
                  <w:left w:val="nil"/>
                  <w:bottom w:val="single" w:sz="4" w:space="0" w:color="9BC2E6"/>
                  <w:right w:val="nil"/>
                </w:tcBorders>
                <w:shd w:val="clear" w:color="auto" w:fill="auto"/>
                <w:noWrap/>
                <w:vAlign w:val="bottom"/>
                <w:hideMark/>
              </w:tcPr>
            </w:tcPrChange>
          </w:tcPr>
          <w:p w14:paraId="5293FA54" w14:textId="77777777" w:rsidR="00267743" w:rsidRPr="00267743" w:rsidRDefault="00267743">
            <w:pPr>
              <w:spacing w:after="0" w:line="240" w:lineRule="auto"/>
              <w:jc w:val="center"/>
              <w:rPr>
                <w:rFonts w:ascii="Calibri" w:eastAsia="Times New Roman" w:hAnsi="Calibri" w:cs="Calibri"/>
                <w:color w:val="000000"/>
              </w:rPr>
              <w:pPrChange w:id="1553" w:author="goumop" w:date="2018-05-29T14:29:00Z">
                <w:pPr>
                  <w:spacing w:after="0" w:line="240" w:lineRule="auto"/>
                  <w:jc w:val="right"/>
                </w:pPr>
              </w:pPrChange>
            </w:pPr>
            <w:r w:rsidRPr="00267743">
              <w:rPr>
                <w:rFonts w:ascii="Calibri" w:eastAsia="Times New Roman" w:hAnsi="Calibri" w:cs="Calibri"/>
                <w:color w:val="000000"/>
              </w:rPr>
              <w:t>25</w:t>
            </w:r>
          </w:p>
        </w:tc>
        <w:tc>
          <w:tcPr>
            <w:tcW w:w="1160" w:type="dxa"/>
            <w:tcBorders>
              <w:top w:val="single" w:sz="4" w:space="0" w:color="9BC2E6"/>
              <w:left w:val="nil"/>
              <w:bottom w:val="single" w:sz="4" w:space="0" w:color="9BC2E6"/>
              <w:right w:val="nil"/>
            </w:tcBorders>
            <w:shd w:val="clear" w:color="auto" w:fill="auto"/>
            <w:noWrap/>
            <w:vAlign w:val="bottom"/>
            <w:hideMark/>
            <w:tcPrChange w:id="1554" w:author="Gladiator Gladiator" w:date="2018-05-22T18:23:00Z">
              <w:tcPr>
                <w:tcW w:w="1160" w:type="dxa"/>
                <w:tcBorders>
                  <w:top w:val="single" w:sz="4" w:space="0" w:color="9BC2E6"/>
                  <w:left w:val="nil"/>
                  <w:bottom w:val="single" w:sz="4" w:space="0" w:color="9BC2E6"/>
                  <w:right w:val="nil"/>
                </w:tcBorders>
                <w:shd w:val="clear" w:color="auto" w:fill="auto"/>
                <w:noWrap/>
                <w:vAlign w:val="bottom"/>
                <w:hideMark/>
              </w:tcPr>
            </w:tcPrChange>
          </w:tcPr>
          <w:p w14:paraId="11F75384" w14:textId="77777777" w:rsidR="00267743" w:rsidRPr="00267743" w:rsidRDefault="00267743">
            <w:pPr>
              <w:spacing w:after="0" w:line="240" w:lineRule="auto"/>
              <w:jc w:val="center"/>
              <w:rPr>
                <w:rFonts w:ascii="Calibri" w:eastAsia="Times New Roman" w:hAnsi="Calibri" w:cs="Calibri"/>
                <w:color w:val="000000"/>
              </w:rPr>
              <w:pPrChange w:id="1555" w:author="goumop" w:date="2018-05-29T14:29:00Z">
                <w:pPr>
                  <w:spacing w:after="0" w:line="240" w:lineRule="auto"/>
                </w:pPr>
              </w:pPrChange>
            </w:pPr>
            <w:r w:rsidRPr="00267743">
              <w:rPr>
                <w:rFonts w:ascii="Calibri" w:eastAsia="Times New Roman" w:hAnsi="Calibri" w:cs="Calibri"/>
                <w:color w:val="000000"/>
              </w:rPr>
              <w:t>21-25</w:t>
            </w:r>
          </w:p>
        </w:tc>
        <w:tc>
          <w:tcPr>
            <w:tcW w:w="1176" w:type="dxa"/>
            <w:tcBorders>
              <w:top w:val="single" w:sz="4" w:space="0" w:color="9BC2E6"/>
              <w:left w:val="nil"/>
              <w:bottom w:val="single" w:sz="4" w:space="0" w:color="9BC2E6"/>
              <w:right w:val="nil"/>
            </w:tcBorders>
            <w:shd w:val="clear" w:color="auto" w:fill="auto"/>
            <w:noWrap/>
            <w:vAlign w:val="bottom"/>
            <w:hideMark/>
            <w:tcPrChange w:id="1556" w:author="Gladiator Gladiator" w:date="2018-05-22T18:23:00Z">
              <w:tcPr>
                <w:tcW w:w="1020" w:type="dxa"/>
                <w:tcBorders>
                  <w:top w:val="single" w:sz="4" w:space="0" w:color="9BC2E6"/>
                  <w:left w:val="nil"/>
                  <w:bottom w:val="single" w:sz="4" w:space="0" w:color="9BC2E6"/>
                  <w:right w:val="nil"/>
                </w:tcBorders>
                <w:shd w:val="clear" w:color="auto" w:fill="auto"/>
                <w:noWrap/>
                <w:vAlign w:val="bottom"/>
                <w:hideMark/>
              </w:tcPr>
            </w:tcPrChange>
          </w:tcPr>
          <w:p w14:paraId="584BB11D" w14:textId="77777777" w:rsidR="00267743" w:rsidRPr="00267743" w:rsidRDefault="00267743">
            <w:pPr>
              <w:spacing w:after="0" w:line="240" w:lineRule="auto"/>
              <w:jc w:val="center"/>
              <w:rPr>
                <w:rFonts w:ascii="Calibri" w:eastAsia="Times New Roman" w:hAnsi="Calibri" w:cs="Calibri"/>
                <w:color w:val="000000"/>
              </w:rPr>
              <w:pPrChange w:id="1557" w:author="goumop" w:date="2018-05-29T14:29:00Z">
                <w:pPr>
                  <w:spacing w:after="0" w:line="240" w:lineRule="auto"/>
                  <w:jc w:val="right"/>
                </w:pPr>
              </w:pPrChange>
            </w:pPr>
            <w:r w:rsidRPr="00267743">
              <w:rPr>
                <w:rFonts w:ascii="Calibri" w:eastAsia="Times New Roman" w:hAnsi="Calibri" w:cs="Calibri"/>
                <w:color w:val="000000"/>
              </w:rPr>
              <w:t>ΝΑΙ</w:t>
            </w:r>
          </w:p>
        </w:tc>
      </w:tr>
      <w:tr w:rsidR="00267743" w:rsidRPr="00267743" w14:paraId="42E5AEBA" w14:textId="77777777" w:rsidTr="00DF5C8A">
        <w:trPr>
          <w:trHeight w:val="300"/>
          <w:jc w:val="center"/>
          <w:trPrChange w:id="1558" w:author="Gladiator Gladiator" w:date="2018-05-22T18:23:00Z">
            <w:trPr>
              <w:trHeight w:val="300"/>
              <w:jc w:val="center"/>
            </w:trPr>
          </w:trPrChange>
        </w:trPr>
        <w:tc>
          <w:tcPr>
            <w:tcW w:w="2065" w:type="dxa"/>
            <w:tcBorders>
              <w:top w:val="single" w:sz="4" w:space="0" w:color="9BC2E6"/>
              <w:left w:val="single" w:sz="4" w:space="0" w:color="9BC2E6"/>
              <w:bottom w:val="single" w:sz="4" w:space="0" w:color="9BC2E6"/>
              <w:right w:val="nil"/>
            </w:tcBorders>
            <w:shd w:val="clear" w:color="DDEBF7" w:fill="DDEBF7"/>
            <w:noWrap/>
            <w:vAlign w:val="bottom"/>
            <w:hideMark/>
            <w:tcPrChange w:id="1559" w:author="Gladiator Gladiator" w:date="2018-05-22T18:23:00Z">
              <w:tcPr>
                <w:tcW w:w="1940"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441D5DD0" w14:textId="384F8830" w:rsidR="00267743" w:rsidRPr="00267743" w:rsidRDefault="00DF5C8A">
            <w:pPr>
              <w:spacing w:after="0" w:line="240" w:lineRule="auto"/>
              <w:jc w:val="center"/>
              <w:rPr>
                <w:rFonts w:ascii="Calibri" w:eastAsia="Times New Roman" w:hAnsi="Calibri" w:cs="Calibri"/>
                <w:color w:val="000000"/>
              </w:rPr>
              <w:pPrChange w:id="1560" w:author="goumop" w:date="2018-05-29T14:29:00Z">
                <w:pPr>
                  <w:spacing w:after="0" w:line="240" w:lineRule="auto"/>
                  <w:jc w:val="right"/>
                </w:pPr>
              </w:pPrChange>
            </w:pPr>
            <w:ins w:id="1561" w:author="Gladiator Gladiator" w:date="2018-05-22T18:23:00Z">
              <w:r>
                <w:rPr>
                  <w:rFonts w:ascii="Calibri" w:eastAsia="Times New Roman" w:hAnsi="Calibri" w:cs="Calibri"/>
                  <w:color w:val="000000"/>
                </w:rPr>
                <w:t>User 9</w:t>
              </w:r>
            </w:ins>
            <w:del w:id="1562" w:author="Gladiator Gladiator" w:date="2018-05-22T18:23:00Z">
              <w:r w:rsidR="00267743" w:rsidRPr="00267743" w:rsidDel="00DF5C8A">
                <w:rPr>
                  <w:rFonts w:ascii="Calibri" w:eastAsia="Times New Roman" w:hAnsi="Calibri" w:cs="Calibri"/>
                  <w:color w:val="000000"/>
                </w:rPr>
                <w:delText>Αλεξάνδρα</w:delText>
              </w:r>
            </w:del>
          </w:p>
        </w:tc>
        <w:tc>
          <w:tcPr>
            <w:tcW w:w="1035" w:type="dxa"/>
            <w:tcBorders>
              <w:top w:val="single" w:sz="4" w:space="0" w:color="9BC2E6"/>
              <w:left w:val="nil"/>
              <w:bottom w:val="single" w:sz="4" w:space="0" w:color="9BC2E6"/>
              <w:right w:val="nil"/>
            </w:tcBorders>
            <w:shd w:val="clear" w:color="DDEBF7" w:fill="DDEBF7"/>
            <w:noWrap/>
            <w:vAlign w:val="bottom"/>
            <w:hideMark/>
            <w:tcPrChange w:id="1563" w:author="Gladiator Gladiator" w:date="2018-05-22T18:23:00Z">
              <w:tcPr>
                <w:tcW w:w="1160" w:type="dxa"/>
                <w:tcBorders>
                  <w:top w:val="single" w:sz="4" w:space="0" w:color="9BC2E6"/>
                  <w:left w:val="nil"/>
                  <w:bottom w:val="single" w:sz="4" w:space="0" w:color="9BC2E6"/>
                  <w:right w:val="nil"/>
                </w:tcBorders>
                <w:shd w:val="clear" w:color="DDEBF7" w:fill="DDEBF7"/>
                <w:noWrap/>
                <w:vAlign w:val="bottom"/>
                <w:hideMark/>
              </w:tcPr>
            </w:tcPrChange>
          </w:tcPr>
          <w:p w14:paraId="35A4BF91" w14:textId="77777777" w:rsidR="00267743" w:rsidRPr="00267743" w:rsidRDefault="00267743">
            <w:pPr>
              <w:spacing w:after="0" w:line="240" w:lineRule="auto"/>
              <w:jc w:val="center"/>
              <w:rPr>
                <w:rFonts w:ascii="Calibri" w:eastAsia="Times New Roman" w:hAnsi="Calibri" w:cs="Calibri"/>
                <w:color w:val="000000"/>
              </w:rPr>
              <w:pPrChange w:id="1564" w:author="goumop" w:date="2018-05-29T14:29:00Z">
                <w:pPr>
                  <w:spacing w:after="0" w:line="240" w:lineRule="auto"/>
                  <w:jc w:val="right"/>
                </w:pPr>
              </w:pPrChange>
            </w:pPr>
            <w:r w:rsidRPr="00267743">
              <w:rPr>
                <w:rFonts w:ascii="Calibri" w:eastAsia="Times New Roman" w:hAnsi="Calibri" w:cs="Calibri"/>
                <w:color w:val="000000"/>
              </w:rPr>
              <w:t>ΓΥΝΑΙΚΑ</w:t>
            </w:r>
          </w:p>
        </w:tc>
        <w:tc>
          <w:tcPr>
            <w:tcW w:w="1100" w:type="dxa"/>
            <w:tcBorders>
              <w:top w:val="single" w:sz="4" w:space="0" w:color="9BC2E6"/>
              <w:left w:val="nil"/>
              <w:bottom w:val="single" w:sz="4" w:space="0" w:color="9BC2E6"/>
              <w:right w:val="nil"/>
            </w:tcBorders>
            <w:shd w:val="clear" w:color="DDEBF7" w:fill="DDEBF7"/>
            <w:noWrap/>
            <w:vAlign w:val="bottom"/>
            <w:hideMark/>
            <w:tcPrChange w:id="1565" w:author="Gladiator Gladiator" w:date="2018-05-22T18:23:00Z">
              <w:tcPr>
                <w:tcW w:w="1100" w:type="dxa"/>
                <w:tcBorders>
                  <w:top w:val="single" w:sz="4" w:space="0" w:color="9BC2E6"/>
                  <w:left w:val="nil"/>
                  <w:bottom w:val="single" w:sz="4" w:space="0" w:color="9BC2E6"/>
                  <w:right w:val="nil"/>
                </w:tcBorders>
                <w:shd w:val="clear" w:color="DDEBF7" w:fill="DDEBF7"/>
                <w:noWrap/>
                <w:vAlign w:val="bottom"/>
                <w:hideMark/>
              </w:tcPr>
            </w:tcPrChange>
          </w:tcPr>
          <w:p w14:paraId="0C55F0B3" w14:textId="77777777" w:rsidR="00267743" w:rsidRPr="00267743" w:rsidRDefault="00267743">
            <w:pPr>
              <w:spacing w:after="0" w:line="240" w:lineRule="auto"/>
              <w:jc w:val="center"/>
              <w:rPr>
                <w:rFonts w:ascii="Calibri" w:eastAsia="Times New Roman" w:hAnsi="Calibri" w:cs="Calibri"/>
                <w:color w:val="000000"/>
              </w:rPr>
              <w:pPrChange w:id="1566" w:author="goumop" w:date="2018-05-29T14:29:00Z">
                <w:pPr>
                  <w:spacing w:after="0" w:line="240" w:lineRule="auto"/>
                  <w:jc w:val="right"/>
                </w:pPr>
              </w:pPrChange>
            </w:pPr>
            <w:r w:rsidRPr="00267743">
              <w:rPr>
                <w:rFonts w:ascii="Calibri" w:eastAsia="Times New Roman" w:hAnsi="Calibri" w:cs="Calibri"/>
                <w:color w:val="000000"/>
              </w:rPr>
              <w:t>19</w:t>
            </w:r>
          </w:p>
        </w:tc>
        <w:tc>
          <w:tcPr>
            <w:tcW w:w="1160" w:type="dxa"/>
            <w:tcBorders>
              <w:top w:val="single" w:sz="4" w:space="0" w:color="9BC2E6"/>
              <w:left w:val="nil"/>
              <w:bottom w:val="single" w:sz="4" w:space="0" w:color="9BC2E6"/>
              <w:right w:val="nil"/>
            </w:tcBorders>
            <w:shd w:val="clear" w:color="DDEBF7" w:fill="DDEBF7"/>
            <w:noWrap/>
            <w:vAlign w:val="bottom"/>
            <w:hideMark/>
            <w:tcPrChange w:id="1567" w:author="Gladiator Gladiator" w:date="2018-05-22T18:23:00Z">
              <w:tcPr>
                <w:tcW w:w="1160" w:type="dxa"/>
                <w:tcBorders>
                  <w:top w:val="single" w:sz="4" w:space="0" w:color="9BC2E6"/>
                  <w:left w:val="nil"/>
                  <w:bottom w:val="single" w:sz="4" w:space="0" w:color="9BC2E6"/>
                  <w:right w:val="nil"/>
                </w:tcBorders>
                <w:shd w:val="clear" w:color="DDEBF7" w:fill="DDEBF7"/>
                <w:noWrap/>
                <w:vAlign w:val="bottom"/>
                <w:hideMark/>
              </w:tcPr>
            </w:tcPrChange>
          </w:tcPr>
          <w:p w14:paraId="57FFC064" w14:textId="77777777" w:rsidR="00267743" w:rsidRPr="00267743" w:rsidRDefault="00267743">
            <w:pPr>
              <w:spacing w:after="0" w:line="240" w:lineRule="auto"/>
              <w:jc w:val="center"/>
              <w:rPr>
                <w:rFonts w:ascii="Calibri" w:eastAsia="Times New Roman" w:hAnsi="Calibri" w:cs="Calibri"/>
                <w:color w:val="000000"/>
              </w:rPr>
              <w:pPrChange w:id="1568" w:author="goumop" w:date="2018-05-29T14:29:00Z">
                <w:pPr>
                  <w:spacing w:after="0" w:line="240" w:lineRule="auto"/>
                </w:pPr>
              </w:pPrChange>
            </w:pPr>
            <w:r w:rsidRPr="00267743">
              <w:rPr>
                <w:rFonts w:ascii="Calibri" w:eastAsia="Times New Roman" w:hAnsi="Calibri" w:cs="Calibri"/>
                <w:color w:val="000000"/>
              </w:rPr>
              <w:t>16-20</w:t>
            </w:r>
          </w:p>
        </w:tc>
        <w:tc>
          <w:tcPr>
            <w:tcW w:w="1176" w:type="dxa"/>
            <w:tcBorders>
              <w:top w:val="single" w:sz="4" w:space="0" w:color="9BC2E6"/>
              <w:left w:val="nil"/>
              <w:bottom w:val="single" w:sz="4" w:space="0" w:color="9BC2E6"/>
              <w:right w:val="nil"/>
            </w:tcBorders>
            <w:shd w:val="clear" w:color="DDEBF7" w:fill="DDEBF7"/>
            <w:noWrap/>
            <w:vAlign w:val="bottom"/>
            <w:hideMark/>
            <w:tcPrChange w:id="1569" w:author="Gladiator Gladiator" w:date="2018-05-22T18:23:00Z">
              <w:tcPr>
                <w:tcW w:w="1020" w:type="dxa"/>
                <w:tcBorders>
                  <w:top w:val="single" w:sz="4" w:space="0" w:color="9BC2E6"/>
                  <w:left w:val="nil"/>
                  <w:bottom w:val="single" w:sz="4" w:space="0" w:color="9BC2E6"/>
                  <w:right w:val="nil"/>
                </w:tcBorders>
                <w:shd w:val="clear" w:color="DDEBF7" w:fill="DDEBF7"/>
                <w:noWrap/>
                <w:vAlign w:val="bottom"/>
                <w:hideMark/>
              </w:tcPr>
            </w:tcPrChange>
          </w:tcPr>
          <w:p w14:paraId="0984B378" w14:textId="77777777" w:rsidR="00267743" w:rsidRPr="00267743" w:rsidRDefault="00267743">
            <w:pPr>
              <w:spacing w:after="0" w:line="240" w:lineRule="auto"/>
              <w:jc w:val="center"/>
              <w:rPr>
                <w:rFonts w:ascii="Calibri" w:eastAsia="Times New Roman" w:hAnsi="Calibri" w:cs="Calibri"/>
                <w:color w:val="000000"/>
              </w:rPr>
              <w:pPrChange w:id="1570" w:author="goumop" w:date="2018-05-29T14:29:00Z">
                <w:pPr>
                  <w:spacing w:after="0" w:line="240" w:lineRule="auto"/>
                  <w:jc w:val="right"/>
                </w:pPr>
              </w:pPrChange>
            </w:pPr>
            <w:r w:rsidRPr="00267743">
              <w:rPr>
                <w:rFonts w:ascii="Calibri" w:eastAsia="Times New Roman" w:hAnsi="Calibri" w:cs="Calibri"/>
                <w:color w:val="000000"/>
              </w:rPr>
              <w:t>OXI</w:t>
            </w:r>
          </w:p>
        </w:tc>
      </w:tr>
      <w:tr w:rsidR="00267743" w:rsidRPr="00267743" w14:paraId="7FF49406" w14:textId="77777777" w:rsidTr="00DF5C8A">
        <w:trPr>
          <w:trHeight w:val="300"/>
          <w:jc w:val="center"/>
          <w:trPrChange w:id="1571" w:author="Gladiator Gladiator" w:date="2018-05-22T18:23:00Z">
            <w:trPr>
              <w:trHeight w:val="300"/>
              <w:jc w:val="center"/>
            </w:trPr>
          </w:trPrChange>
        </w:trPr>
        <w:tc>
          <w:tcPr>
            <w:tcW w:w="2065" w:type="dxa"/>
            <w:tcBorders>
              <w:top w:val="single" w:sz="4" w:space="0" w:color="9BC2E6"/>
              <w:left w:val="single" w:sz="4" w:space="0" w:color="9BC2E6"/>
              <w:bottom w:val="single" w:sz="4" w:space="0" w:color="9BC2E6"/>
              <w:right w:val="nil"/>
            </w:tcBorders>
            <w:shd w:val="clear" w:color="auto" w:fill="auto"/>
            <w:noWrap/>
            <w:vAlign w:val="bottom"/>
            <w:hideMark/>
            <w:tcPrChange w:id="1572" w:author="Gladiator Gladiator" w:date="2018-05-22T18:23:00Z">
              <w:tcPr>
                <w:tcW w:w="1940"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006CEEE4" w14:textId="1E97518E" w:rsidR="00267743" w:rsidRPr="00267743" w:rsidRDefault="00DF5C8A">
            <w:pPr>
              <w:spacing w:after="0" w:line="240" w:lineRule="auto"/>
              <w:jc w:val="center"/>
              <w:rPr>
                <w:rFonts w:ascii="Calibri" w:eastAsia="Times New Roman" w:hAnsi="Calibri" w:cs="Calibri"/>
                <w:color w:val="000000"/>
              </w:rPr>
              <w:pPrChange w:id="1573" w:author="goumop" w:date="2018-05-29T14:29:00Z">
                <w:pPr>
                  <w:spacing w:after="0" w:line="240" w:lineRule="auto"/>
                  <w:jc w:val="right"/>
                </w:pPr>
              </w:pPrChange>
            </w:pPr>
            <w:ins w:id="1574" w:author="Gladiator Gladiator" w:date="2018-05-22T18:23:00Z">
              <w:r>
                <w:rPr>
                  <w:rFonts w:ascii="Calibri" w:eastAsia="Times New Roman" w:hAnsi="Calibri" w:cs="Calibri"/>
                  <w:color w:val="000000"/>
                </w:rPr>
                <w:t>User 10</w:t>
              </w:r>
            </w:ins>
            <w:del w:id="1575" w:author="Gladiator Gladiator" w:date="2018-05-22T18:23:00Z">
              <w:r w:rsidR="00267743" w:rsidRPr="00267743" w:rsidDel="00DF5C8A">
                <w:rPr>
                  <w:rFonts w:ascii="Calibri" w:eastAsia="Times New Roman" w:hAnsi="Calibri" w:cs="Calibri"/>
                  <w:color w:val="000000"/>
                </w:rPr>
                <w:delText>Κλιάρης</w:delText>
              </w:r>
            </w:del>
          </w:p>
        </w:tc>
        <w:tc>
          <w:tcPr>
            <w:tcW w:w="1035" w:type="dxa"/>
            <w:tcBorders>
              <w:top w:val="single" w:sz="4" w:space="0" w:color="9BC2E6"/>
              <w:left w:val="nil"/>
              <w:bottom w:val="single" w:sz="4" w:space="0" w:color="9BC2E6"/>
              <w:right w:val="nil"/>
            </w:tcBorders>
            <w:shd w:val="clear" w:color="auto" w:fill="auto"/>
            <w:noWrap/>
            <w:vAlign w:val="bottom"/>
            <w:hideMark/>
            <w:tcPrChange w:id="1576" w:author="Gladiator Gladiator" w:date="2018-05-22T18:23:00Z">
              <w:tcPr>
                <w:tcW w:w="1160" w:type="dxa"/>
                <w:tcBorders>
                  <w:top w:val="single" w:sz="4" w:space="0" w:color="9BC2E6"/>
                  <w:left w:val="nil"/>
                  <w:bottom w:val="single" w:sz="4" w:space="0" w:color="9BC2E6"/>
                  <w:right w:val="nil"/>
                </w:tcBorders>
                <w:shd w:val="clear" w:color="auto" w:fill="auto"/>
                <w:noWrap/>
                <w:vAlign w:val="bottom"/>
                <w:hideMark/>
              </w:tcPr>
            </w:tcPrChange>
          </w:tcPr>
          <w:p w14:paraId="6E1541B8" w14:textId="77777777" w:rsidR="00267743" w:rsidRPr="00267743" w:rsidRDefault="00267743">
            <w:pPr>
              <w:spacing w:after="0" w:line="240" w:lineRule="auto"/>
              <w:jc w:val="center"/>
              <w:rPr>
                <w:rFonts w:ascii="Calibri" w:eastAsia="Times New Roman" w:hAnsi="Calibri" w:cs="Calibri"/>
                <w:color w:val="000000"/>
              </w:rPr>
              <w:pPrChange w:id="1577" w:author="goumop" w:date="2018-05-29T14:29:00Z">
                <w:pPr>
                  <w:spacing w:after="0" w:line="240" w:lineRule="auto"/>
                  <w:jc w:val="right"/>
                </w:pPr>
              </w:pPrChange>
            </w:pPr>
            <w:r w:rsidRPr="00267743">
              <w:rPr>
                <w:rFonts w:ascii="Calibri" w:eastAsia="Times New Roman" w:hAnsi="Calibri" w:cs="Calibri"/>
                <w:color w:val="000000"/>
              </w:rPr>
              <w:t>ΑΝΔΡΑΣ</w:t>
            </w:r>
          </w:p>
        </w:tc>
        <w:tc>
          <w:tcPr>
            <w:tcW w:w="1100" w:type="dxa"/>
            <w:tcBorders>
              <w:top w:val="single" w:sz="4" w:space="0" w:color="9BC2E6"/>
              <w:left w:val="nil"/>
              <w:bottom w:val="single" w:sz="4" w:space="0" w:color="9BC2E6"/>
              <w:right w:val="nil"/>
            </w:tcBorders>
            <w:shd w:val="clear" w:color="auto" w:fill="auto"/>
            <w:noWrap/>
            <w:vAlign w:val="bottom"/>
            <w:hideMark/>
            <w:tcPrChange w:id="1578" w:author="Gladiator Gladiator" w:date="2018-05-22T18:23:00Z">
              <w:tcPr>
                <w:tcW w:w="1100" w:type="dxa"/>
                <w:tcBorders>
                  <w:top w:val="single" w:sz="4" w:space="0" w:color="9BC2E6"/>
                  <w:left w:val="nil"/>
                  <w:bottom w:val="single" w:sz="4" w:space="0" w:color="9BC2E6"/>
                  <w:right w:val="nil"/>
                </w:tcBorders>
                <w:shd w:val="clear" w:color="auto" w:fill="auto"/>
                <w:noWrap/>
                <w:vAlign w:val="bottom"/>
                <w:hideMark/>
              </w:tcPr>
            </w:tcPrChange>
          </w:tcPr>
          <w:p w14:paraId="40872615" w14:textId="77777777" w:rsidR="00267743" w:rsidRPr="00267743" w:rsidRDefault="00267743">
            <w:pPr>
              <w:spacing w:after="0" w:line="240" w:lineRule="auto"/>
              <w:jc w:val="center"/>
              <w:rPr>
                <w:rFonts w:ascii="Calibri" w:eastAsia="Times New Roman" w:hAnsi="Calibri" w:cs="Calibri"/>
                <w:color w:val="000000"/>
              </w:rPr>
              <w:pPrChange w:id="1579" w:author="goumop" w:date="2018-05-29T14:29:00Z">
                <w:pPr>
                  <w:spacing w:after="0" w:line="240" w:lineRule="auto"/>
                  <w:jc w:val="right"/>
                </w:pPr>
              </w:pPrChange>
            </w:pPr>
            <w:r w:rsidRPr="00267743">
              <w:rPr>
                <w:rFonts w:ascii="Calibri" w:eastAsia="Times New Roman" w:hAnsi="Calibri" w:cs="Calibri"/>
                <w:color w:val="000000"/>
              </w:rPr>
              <w:t>26</w:t>
            </w:r>
          </w:p>
        </w:tc>
        <w:tc>
          <w:tcPr>
            <w:tcW w:w="1160" w:type="dxa"/>
            <w:tcBorders>
              <w:top w:val="single" w:sz="4" w:space="0" w:color="9BC2E6"/>
              <w:left w:val="nil"/>
              <w:bottom w:val="single" w:sz="4" w:space="0" w:color="9BC2E6"/>
              <w:right w:val="nil"/>
            </w:tcBorders>
            <w:shd w:val="clear" w:color="auto" w:fill="auto"/>
            <w:noWrap/>
            <w:vAlign w:val="bottom"/>
            <w:hideMark/>
            <w:tcPrChange w:id="1580" w:author="Gladiator Gladiator" w:date="2018-05-22T18:23:00Z">
              <w:tcPr>
                <w:tcW w:w="1160" w:type="dxa"/>
                <w:tcBorders>
                  <w:top w:val="single" w:sz="4" w:space="0" w:color="9BC2E6"/>
                  <w:left w:val="nil"/>
                  <w:bottom w:val="single" w:sz="4" w:space="0" w:color="9BC2E6"/>
                  <w:right w:val="nil"/>
                </w:tcBorders>
                <w:shd w:val="clear" w:color="auto" w:fill="auto"/>
                <w:noWrap/>
                <w:vAlign w:val="bottom"/>
                <w:hideMark/>
              </w:tcPr>
            </w:tcPrChange>
          </w:tcPr>
          <w:p w14:paraId="1BCCCAC6" w14:textId="77777777" w:rsidR="00267743" w:rsidRPr="00267743" w:rsidRDefault="00267743">
            <w:pPr>
              <w:spacing w:after="0" w:line="240" w:lineRule="auto"/>
              <w:jc w:val="center"/>
              <w:rPr>
                <w:rFonts w:ascii="Calibri" w:eastAsia="Times New Roman" w:hAnsi="Calibri" w:cs="Calibri"/>
                <w:color w:val="000000"/>
              </w:rPr>
              <w:pPrChange w:id="1581" w:author="goumop" w:date="2018-05-29T14:29:00Z">
                <w:pPr>
                  <w:spacing w:after="0" w:line="240" w:lineRule="auto"/>
                </w:pPr>
              </w:pPrChange>
            </w:pPr>
            <w:r w:rsidRPr="00267743">
              <w:rPr>
                <w:rFonts w:ascii="Calibri" w:eastAsia="Times New Roman" w:hAnsi="Calibri" w:cs="Calibri"/>
                <w:color w:val="000000"/>
              </w:rPr>
              <w:t>26-30</w:t>
            </w:r>
          </w:p>
        </w:tc>
        <w:tc>
          <w:tcPr>
            <w:tcW w:w="1176" w:type="dxa"/>
            <w:tcBorders>
              <w:top w:val="single" w:sz="4" w:space="0" w:color="9BC2E6"/>
              <w:left w:val="nil"/>
              <w:bottom w:val="single" w:sz="4" w:space="0" w:color="9BC2E6"/>
              <w:right w:val="nil"/>
            </w:tcBorders>
            <w:shd w:val="clear" w:color="auto" w:fill="auto"/>
            <w:noWrap/>
            <w:vAlign w:val="bottom"/>
            <w:hideMark/>
            <w:tcPrChange w:id="1582" w:author="Gladiator Gladiator" w:date="2018-05-22T18:23:00Z">
              <w:tcPr>
                <w:tcW w:w="1020" w:type="dxa"/>
                <w:tcBorders>
                  <w:top w:val="single" w:sz="4" w:space="0" w:color="9BC2E6"/>
                  <w:left w:val="nil"/>
                  <w:bottom w:val="single" w:sz="4" w:space="0" w:color="9BC2E6"/>
                  <w:right w:val="nil"/>
                </w:tcBorders>
                <w:shd w:val="clear" w:color="auto" w:fill="auto"/>
                <w:noWrap/>
                <w:vAlign w:val="bottom"/>
                <w:hideMark/>
              </w:tcPr>
            </w:tcPrChange>
          </w:tcPr>
          <w:p w14:paraId="1A8BCAED" w14:textId="77777777" w:rsidR="00267743" w:rsidRPr="00267743" w:rsidRDefault="00267743">
            <w:pPr>
              <w:spacing w:after="0" w:line="240" w:lineRule="auto"/>
              <w:jc w:val="center"/>
              <w:rPr>
                <w:rFonts w:ascii="Calibri" w:eastAsia="Times New Roman" w:hAnsi="Calibri" w:cs="Calibri"/>
                <w:color w:val="000000"/>
              </w:rPr>
              <w:pPrChange w:id="1583" w:author="goumop" w:date="2018-05-29T14:29:00Z">
                <w:pPr>
                  <w:spacing w:after="0" w:line="240" w:lineRule="auto"/>
                  <w:jc w:val="right"/>
                </w:pPr>
              </w:pPrChange>
            </w:pPr>
            <w:r w:rsidRPr="00267743">
              <w:rPr>
                <w:rFonts w:ascii="Calibri" w:eastAsia="Times New Roman" w:hAnsi="Calibri" w:cs="Calibri"/>
                <w:color w:val="000000"/>
              </w:rPr>
              <w:t>ΝΑΙ</w:t>
            </w:r>
          </w:p>
        </w:tc>
      </w:tr>
    </w:tbl>
    <w:p w14:paraId="64DFB7A4" w14:textId="77777777" w:rsidR="00267743" w:rsidRDefault="00267743" w:rsidP="00267743">
      <w:pPr>
        <w:ind w:firstLine="180"/>
        <w:jc w:val="center"/>
        <w:rPr>
          <w:sz w:val="16"/>
          <w:szCs w:val="16"/>
          <w:lang w:val="el-GR"/>
        </w:rPr>
      </w:pPr>
      <w:r>
        <w:rPr>
          <w:sz w:val="16"/>
          <w:szCs w:val="16"/>
          <w:lang w:val="el-GR"/>
        </w:rPr>
        <w:t xml:space="preserve">Πίνακας </w:t>
      </w:r>
      <w:r>
        <w:rPr>
          <w:sz w:val="16"/>
          <w:szCs w:val="16"/>
        </w:rPr>
        <w:t xml:space="preserve"> </w:t>
      </w:r>
      <w:r w:rsidR="00FC6EEB">
        <w:rPr>
          <w:sz w:val="16"/>
          <w:szCs w:val="16"/>
          <w:lang w:val="el-GR"/>
        </w:rPr>
        <w:t>7</w:t>
      </w:r>
      <w:r>
        <w:rPr>
          <w:sz w:val="16"/>
          <w:szCs w:val="16"/>
          <w:lang w:val="el-GR"/>
        </w:rPr>
        <w:t xml:space="preserve">.1 </w:t>
      </w:r>
      <w:r>
        <w:rPr>
          <w:sz w:val="16"/>
          <w:szCs w:val="16"/>
        </w:rPr>
        <w:t xml:space="preserve">: </w:t>
      </w:r>
      <w:r>
        <w:rPr>
          <w:sz w:val="16"/>
          <w:szCs w:val="16"/>
          <w:lang w:val="el-GR"/>
        </w:rPr>
        <w:t>Στοιχεία εθελοντών</w:t>
      </w:r>
    </w:p>
    <w:p w14:paraId="75950C61" w14:textId="77777777" w:rsidR="00267743" w:rsidRDefault="00267743" w:rsidP="00267743">
      <w:pPr>
        <w:ind w:firstLine="180"/>
        <w:jc w:val="center"/>
        <w:rPr>
          <w:sz w:val="16"/>
          <w:szCs w:val="16"/>
          <w:lang w:val="el-GR"/>
        </w:rPr>
      </w:pPr>
    </w:p>
    <w:p w14:paraId="7208E477" w14:textId="77777777" w:rsidR="00FF4C7B" w:rsidRDefault="00FF4C7B" w:rsidP="00267743">
      <w:pPr>
        <w:ind w:firstLine="180"/>
        <w:jc w:val="center"/>
        <w:rPr>
          <w:sz w:val="16"/>
          <w:szCs w:val="16"/>
          <w:lang w:val="el-GR"/>
        </w:rPr>
      </w:pPr>
    </w:p>
    <w:p w14:paraId="5A31938D" w14:textId="77777777" w:rsidR="00FF4C7B" w:rsidRDefault="00FF4C7B" w:rsidP="00267743">
      <w:pPr>
        <w:ind w:firstLine="180"/>
        <w:jc w:val="center"/>
        <w:rPr>
          <w:sz w:val="16"/>
          <w:szCs w:val="16"/>
          <w:lang w:val="el-GR"/>
        </w:rPr>
      </w:pPr>
    </w:p>
    <w:p w14:paraId="3AF67ED6" w14:textId="77777777" w:rsidR="00FF4C7B" w:rsidRDefault="00FF4C7B" w:rsidP="00267743">
      <w:pPr>
        <w:ind w:firstLine="180"/>
        <w:jc w:val="center"/>
        <w:rPr>
          <w:sz w:val="16"/>
          <w:szCs w:val="16"/>
          <w:lang w:val="el-GR"/>
        </w:rPr>
      </w:pPr>
    </w:p>
    <w:p w14:paraId="1D6C9FD3" w14:textId="77777777" w:rsidR="00FF4C7B" w:rsidRDefault="00FF4C7B" w:rsidP="00267743">
      <w:pPr>
        <w:ind w:firstLine="180"/>
        <w:jc w:val="center"/>
        <w:rPr>
          <w:sz w:val="16"/>
          <w:szCs w:val="16"/>
          <w:lang w:val="el-GR"/>
        </w:rPr>
      </w:pPr>
    </w:p>
    <w:p w14:paraId="6B3C3173" w14:textId="77777777" w:rsidR="00FF4C7B" w:rsidRDefault="00FF4C7B" w:rsidP="00267743">
      <w:pPr>
        <w:ind w:firstLine="180"/>
        <w:jc w:val="center"/>
        <w:rPr>
          <w:sz w:val="16"/>
          <w:szCs w:val="16"/>
          <w:lang w:val="el-GR"/>
        </w:rPr>
      </w:pPr>
    </w:p>
    <w:p w14:paraId="7F41F3C5" w14:textId="77777777" w:rsidR="00FF4C7B" w:rsidRDefault="00FF4C7B" w:rsidP="00267743">
      <w:pPr>
        <w:ind w:firstLine="180"/>
        <w:jc w:val="center"/>
        <w:rPr>
          <w:sz w:val="16"/>
          <w:szCs w:val="16"/>
          <w:lang w:val="el-GR"/>
        </w:rPr>
      </w:pPr>
    </w:p>
    <w:p w14:paraId="2031DB75" w14:textId="77777777" w:rsidR="00FF4C7B" w:rsidRDefault="00FF4C7B" w:rsidP="00267743">
      <w:pPr>
        <w:ind w:firstLine="180"/>
        <w:jc w:val="center"/>
        <w:rPr>
          <w:sz w:val="16"/>
          <w:szCs w:val="16"/>
          <w:lang w:val="el-GR"/>
        </w:rPr>
      </w:pPr>
    </w:p>
    <w:p w14:paraId="33BCD9F7" w14:textId="77777777" w:rsidR="00FF4C7B" w:rsidRDefault="00FF4C7B" w:rsidP="00267743">
      <w:pPr>
        <w:ind w:firstLine="180"/>
        <w:jc w:val="center"/>
        <w:rPr>
          <w:sz w:val="16"/>
          <w:szCs w:val="16"/>
          <w:lang w:val="el-GR"/>
        </w:rPr>
      </w:pPr>
    </w:p>
    <w:p w14:paraId="6F02B6FD" w14:textId="77777777" w:rsidR="00FF4C7B" w:rsidRDefault="00FF4C7B" w:rsidP="00267743">
      <w:pPr>
        <w:ind w:firstLine="180"/>
        <w:jc w:val="center"/>
        <w:rPr>
          <w:sz w:val="16"/>
          <w:szCs w:val="16"/>
          <w:lang w:val="el-GR"/>
        </w:rPr>
      </w:pPr>
    </w:p>
    <w:p w14:paraId="5632F514" w14:textId="77777777" w:rsidR="00FF4C7B" w:rsidRPr="00FF4C7B" w:rsidRDefault="00FF4C7B" w:rsidP="00FF4C7B">
      <w:pPr>
        <w:ind w:firstLine="180"/>
        <w:jc w:val="both"/>
        <w:rPr>
          <w:sz w:val="24"/>
          <w:szCs w:val="16"/>
          <w:lang w:val="el-GR"/>
        </w:rPr>
      </w:pPr>
      <w:r>
        <w:rPr>
          <w:sz w:val="24"/>
          <w:szCs w:val="16"/>
          <w:lang w:val="el-GR"/>
        </w:rPr>
        <w:lastRenderedPageBreak/>
        <w:t>Έτσι λοιπόν, έχουμε από το σύνολο των εθελοντών, 70% άντρες και 30% γυναίκες, από τους οποίους οι 6 είναι καπνιστές.</w:t>
      </w:r>
    </w:p>
    <w:p w14:paraId="7BF0F321" w14:textId="3241C836" w:rsidR="00267743" w:rsidRDefault="00267743" w:rsidP="00267743">
      <w:pPr>
        <w:ind w:firstLine="180"/>
        <w:jc w:val="center"/>
        <w:rPr>
          <w:sz w:val="16"/>
          <w:szCs w:val="16"/>
          <w:lang w:val="el-GR"/>
        </w:rPr>
      </w:pPr>
      <w:r>
        <w:rPr>
          <w:noProof/>
        </w:rPr>
        <w:drawing>
          <wp:inline distT="0" distB="0" distL="0" distR="0" wp14:anchorId="53897BC4" wp14:editId="5C5DDEAD">
            <wp:extent cx="2676525" cy="1857375"/>
            <wp:effectExtent l="0" t="0" r="9525" b="9525"/>
            <wp:docPr id="61" name="Γράφημα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sidR="00312123">
        <w:rPr>
          <w:sz w:val="16"/>
          <w:szCs w:val="16"/>
          <w:lang w:val="el-GR"/>
        </w:rPr>
        <w:tab/>
      </w:r>
      <w:r>
        <w:rPr>
          <w:noProof/>
        </w:rPr>
        <w:drawing>
          <wp:inline distT="0" distB="0" distL="0" distR="0" wp14:anchorId="18346FD6" wp14:editId="2EB3282E">
            <wp:extent cx="2305050" cy="2743200"/>
            <wp:effectExtent l="0" t="0" r="9525" b="9525"/>
            <wp:docPr id="62" name="Γράφημα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65AC2449" w14:textId="77777777" w:rsidR="00267743" w:rsidRPr="00312123" w:rsidRDefault="00312123" w:rsidP="00312123">
      <w:pPr>
        <w:ind w:left="1440"/>
        <w:rPr>
          <w:sz w:val="16"/>
          <w:szCs w:val="16"/>
          <w:lang w:val="el-GR"/>
        </w:rPr>
      </w:pPr>
      <w:r>
        <w:rPr>
          <w:sz w:val="16"/>
          <w:szCs w:val="16"/>
          <w:lang w:val="el-GR"/>
        </w:rPr>
        <w:t xml:space="preserve">           </w:t>
      </w:r>
      <w:r w:rsidR="00267743">
        <w:rPr>
          <w:sz w:val="16"/>
          <w:szCs w:val="16"/>
          <w:lang w:val="el-GR"/>
        </w:rPr>
        <w:t>Ε</w:t>
      </w:r>
      <w:r>
        <w:rPr>
          <w:sz w:val="16"/>
          <w:szCs w:val="16"/>
          <w:lang w:val="el-GR"/>
        </w:rPr>
        <w:t xml:space="preserve">ικόνα </w:t>
      </w:r>
      <w:r w:rsidR="00FC6EEB">
        <w:rPr>
          <w:sz w:val="16"/>
          <w:szCs w:val="16"/>
          <w:lang w:val="el-GR"/>
        </w:rPr>
        <w:t>7</w:t>
      </w:r>
      <w:r>
        <w:rPr>
          <w:sz w:val="16"/>
          <w:szCs w:val="16"/>
          <w:lang w:val="el-GR"/>
        </w:rPr>
        <w:t xml:space="preserve">.2 </w:t>
      </w:r>
      <w:r w:rsidRPr="00312123">
        <w:rPr>
          <w:sz w:val="16"/>
          <w:szCs w:val="16"/>
          <w:lang w:val="el-GR"/>
        </w:rPr>
        <w:t xml:space="preserve">: </w:t>
      </w:r>
      <w:del w:id="1584" w:author="goumop" w:date="2018-05-21T18:39:00Z">
        <w:r w:rsidDel="00D6515B">
          <w:rPr>
            <w:sz w:val="16"/>
            <w:szCs w:val="16"/>
            <w:lang w:val="el-GR"/>
          </w:rPr>
          <w:delText xml:space="preserve">Καταμέτρηση </w:delText>
        </w:r>
      </w:del>
      <w:ins w:id="1585" w:author="goumop" w:date="2018-05-21T18:39:00Z">
        <w:r w:rsidR="00D6515B">
          <w:rPr>
            <w:sz w:val="16"/>
            <w:szCs w:val="16"/>
            <w:lang w:val="el-GR"/>
          </w:rPr>
          <w:t xml:space="preserve">Στατιστικά </w:t>
        </w:r>
      </w:ins>
      <w:r>
        <w:rPr>
          <w:sz w:val="16"/>
          <w:szCs w:val="16"/>
          <w:lang w:val="el-GR"/>
        </w:rPr>
        <w:t xml:space="preserve">φύλου </w:t>
      </w:r>
      <w:r>
        <w:rPr>
          <w:sz w:val="16"/>
          <w:szCs w:val="16"/>
          <w:lang w:val="el-GR"/>
        </w:rPr>
        <w:tab/>
      </w:r>
      <w:r>
        <w:rPr>
          <w:sz w:val="16"/>
          <w:szCs w:val="16"/>
          <w:lang w:val="el-GR"/>
        </w:rPr>
        <w:tab/>
        <w:t xml:space="preserve">   </w:t>
      </w:r>
      <w:r w:rsidR="00FC6EEB">
        <w:rPr>
          <w:sz w:val="16"/>
          <w:szCs w:val="16"/>
          <w:lang w:val="el-GR"/>
        </w:rPr>
        <w:t xml:space="preserve">         </w:t>
      </w:r>
      <w:r w:rsidR="00FC6EEB">
        <w:rPr>
          <w:sz w:val="16"/>
          <w:szCs w:val="16"/>
          <w:lang w:val="el-GR"/>
        </w:rPr>
        <w:tab/>
        <w:t xml:space="preserve">            Εικόνα 7.3</w:t>
      </w:r>
      <w:r>
        <w:rPr>
          <w:sz w:val="16"/>
          <w:szCs w:val="16"/>
          <w:lang w:val="el-GR"/>
        </w:rPr>
        <w:t xml:space="preserve"> </w:t>
      </w:r>
      <w:r w:rsidRPr="00312123">
        <w:rPr>
          <w:sz w:val="16"/>
          <w:szCs w:val="16"/>
          <w:lang w:val="el-GR"/>
        </w:rPr>
        <w:t xml:space="preserve">: </w:t>
      </w:r>
      <w:r>
        <w:rPr>
          <w:sz w:val="16"/>
          <w:szCs w:val="16"/>
          <w:lang w:val="el-GR"/>
        </w:rPr>
        <w:t>Πλήθος καπνιστών</w:t>
      </w:r>
    </w:p>
    <w:p w14:paraId="17F8E28F" w14:textId="77777777" w:rsidR="00312123" w:rsidRDefault="00312123" w:rsidP="00267743">
      <w:pPr>
        <w:ind w:firstLine="180"/>
        <w:jc w:val="center"/>
        <w:rPr>
          <w:sz w:val="16"/>
          <w:szCs w:val="16"/>
          <w:lang w:val="el-GR"/>
        </w:rPr>
      </w:pPr>
    </w:p>
    <w:p w14:paraId="421839DA" w14:textId="624B4029" w:rsidR="00267743" w:rsidRPr="005C7CD2" w:rsidRDefault="00FF4C7B" w:rsidP="00FF4C7B">
      <w:pPr>
        <w:ind w:firstLine="180"/>
        <w:jc w:val="both"/>
        <w:rPr>
          <w:sz w:val="24"/>
          <w:szCs w:val="16"/>
          <w:lang w:val="el-GR"/>
        </w:rPr>
      </w:pPr>
      <w:r>
        <w:rPr>
          <w:sz w:val="24"/>
          <w:szCs w:val="16"/>
          <w:lang w:val="el-GR"/>
        </w:rPr>
        <w:t xml:space="preserve">Τέλος, στην </w:t>
      </w:r>
      <w:del w:id="1586" w:author="goumop" w:date="2018-05-29T14:32:00Z">
        <w:r w:rsidDel="00D41A96">
          <w:rPr>
            <w:sz w:val="24"/>
            <w:szCs w:val="16"/>
            <w:lang w:val="el-GR"/>
          </w:rPr>
          <w:delText>παρακάτω εικόν</w:delText>
        </w:r>
        <w:r w:rsidR="00C41C8A" w:rsidDel="00D41A96">
          <w:rPr>
            <w:sz w:val="24"/>
            <w:szCs w:val="16"/>
            <w:lang w:val="el-GR"/>
          </w:rPr>
          <w:delText>α (</w:delText>
        </w:r>
      </w:del>
      <w:del w:id="1587" w:author="Gladiator Gladiator" w:date="2018-05-23T01:57:00Z">
        <w:r w:rsidR="00C41C8A" w:rsidDel="00321F3A">
          <w:rPr>
            <w:sz w:val="24"/>
            <w:szCs w:val="16"/>
            <w:lang w:val="el-GR"/>
          </w:rPr>
          <w:delText>εικόνα</w:delText>
        </w:r>
      </w:del>
      <w:ins w:id="1588" w:author="Gladiator Gladiator" w:date="2018-05-23T01:57:00Z">
        <w:r w:rsidR="00321F3A">
          <w:rPr>
            <w:sz w:val="24"/>
            <w:szCs w:val="16"/>
            <w:lang w:val="el-GR"/>
          </w:rPr>
          <w:t>Εικόνα</w:t>
        </w:r>
      </w:ins>
      <w:r w:rsidR="00C41C8A">
        <w:rPr>
          <w:sz w:val="24"/>
          <w:szCs w:val="16"/>
          <w:lang w:val="el-GR"/>
        </w:rPr>
        <w:t xml:space="preserve"> 7.4</w:t>
      </w:r>
      <w:del w:id="1589" w:author="goumop" w:date="2018-05-29T14:32:00Z">
        <w:r w:rsidDel="00D41A96">
          <w:rPr>
            <w:sz w:val="24"/>
            <w:szCs w:val="16"/>
            <w:lang w:val="el-GR"/>
          </w:rPr>
          <w:delText>)</w:delText>
        </w:r>
      </w:del>
      <w:r>
        <w:rPr>
          <w:sz w:val="24"/>
          <w:szCs w:val="16"/>
          <w:lang w:val="el-GR"/>
        </w:rPr>
        <w:t xml:space="preserve"> βλέπουμε τα </w:t>
      </w:r>
      <w:r>
        <w:rPr>
          <w:sz w:val="24"/>
          <w:szCs w:val="16"/>
        </w:rPr>
        <w:t>age</w:t>
      </w:r>
      <w:r w:rsidRPr="00FF4C7B">
        <w:rPr>
          <w:sz w:val="24"/>
          <w:szCs w:val="16"/>
          <w:lang w:val="el-GR"/>
        </w:rPr>
        <w:t xml:space="preserve"> </w:t>
      </w:r>
      <w:r>
        <w:rPr>
          <w:sz w:val="24"/>
          <w:szCs w:val="16"/>
        </w:rPr>
        <w:t>groups</w:t>
      </w:r>
      <w:r>
        <w:rPr>
          <w:sz w:val="24"/>
          <w:szCs w:val="16"/>
          <w:lang w:val="el-GR"/>
        </w:rPr>
        <w:t xml:space="preserve"> των εθελοντών, με μεγαλύτερο εκείνο του 21-25 και μικρότερο το 31-35. Μπορούμε να πούμε, έτσι, ότι το πείραμα ασχολείται πάνω σε νεαρά άτομα, κ</w:t>
      </w:r>
      <w:r w:rsidR="0050507D">
        <w:rPr>
          <w:sz w:val="24"/>
          <w:szCs w:val="16"/>
          <w:lang w:val="el-GR"/>
        </w:rPr>
        <w:t xml:space="preserve">υρίως μέχρι 30 </w:t>
      </w:r>
      <w:del w:id="1590" w:author="Gladiator Gladiator" w:date="2018-05-22T18:24:00Z">
        <w:r w:rsidR="0050507D" w:rsidDel="00DF5C8A">
          <w:rPr>
            <w:sz w:val="24"/>
            <w:szCs w:val="16"/>
            <w:lang w:val="el-GR"/>
          </w:rPr>
          <w:delText>έτων</w:delText>
        </w:r>
      </w:del>
      <w:ins w:id="1591" w:author="Gladiator Gladiator" w:date="2018-05-22T18:24:00Z">
        <w:r w:rsidR="00DF5C8A">
          <w:rPr>
            <w:sz w:val="24"/>
            <w:szCs w:val="16"/>
            <w:lang w:val="el-GR"/>
          </w:rPr>
          <w:t>ετών</w:t>
        </w:r>
      </w:ins>
      <w:r w:rsidR="0050507D">
        <w:rPr>
          <w:sz w:val="24"/>
          <w:szCs w:val="16"/>
          <w:lang w:val="el-GR"/>
        </w:rPr>
        <w:t>.</w:t>
      </w:r>
    </w:p>
    <w:p w14:paraId="367038FC" w14:textId="641B99DE" w:rsidR="00A5043F" w:rsidRDefault="00FF4C7B" w:rsidP="00FF4C7B">
      <w:pPr>
        <w:ind w:firstLine="180"/>
        <w:jc w:val="center"/>
        <w:rPr>
          <w:rFonts w:cstheme="minorHAnsi"/>
          <w:sz w:val="24"/>
          <w:szCs w:val="24"/>
          <w:lang w:val="el-GR"/>
        </w:rPr>
      </w:pPr>
      <w:r>
        <w:rPr>
          <w:noProof/>
        </w:rPr>
        <w:drawing>
          <wp:inline distT="0" distB="0" distL="0" distR="0" wp14:anchorId="2A193279" wp14:editId="23B2038E">
            <wp:extent cx="3114675" cy="2743200"/>
            <wp:effectExtent l="0" t="0" r="9525" b="0"/>
            <wp:docPr id="63" name="Γράφημα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0A46FEC1" w14:textId="77777777" w:rsidR="00FC6EEB" w:rsidRPr="00FC6EEB" w:rsidRDefault="00FC6EEB" w:rsidP="00FF4C7B">
      <w:pPr>
        <w:ind w:firstLine="180"/>
        <w:jc w:val="center"/>
        <w:rPr>
          <w:rFonts w:cstheme="minorHAnsi"/>
          <w:sz w:val="16"/>
          <w:szCs w:val="24"/>
          <w:lang w:val="el-GR"/>
        </w:rPr>
      </w:pPr>
      <w:r>
        <w:rPr>
          <w:rFonts w:cstheme="minorHAnsi"/>
          <w:sz w:val="16"/>
          <w:szCs w:val="24"/>
          <w:lang w:val="el-GR"/>
        </w:rPr>
        <w:t xml:space="preserve">Εικόνα 7.4 </w:t>
      </w:r>
      <w:r w:rsidRPr="00FC6EEB">
        <w:rPr>
          <w:rFonts w:cstheme="minorHAnsi"/>
          <w:sz w:val="16"/>
          <w:szCs w:val="24"/>
          <w:lang w:val="el-GR"/>
        </w:rPr>
        <w:t xml:space="preserve">: </w:t>
      </w:r>
      <w:r>
        <w:rPr>
          <w:rFonts w:cstheme="minorHAnsi"/>
          <w:sz w:val="16"/>
          <w:szCs w:val="24"/>
        </w:rPr>
        <w:t>Group</w:t>
      </w:r>
      <w:r w:rsidRPr="00FC6EEB">
        <w:rPr>
          <w:rFonts w:cstheme="minorHAnsi"/>
          <w:sz w:val="16"/>
          <w:szCs w:val="24"/>
          <w:lang w:val="el-GR"/>
        </w:rPr>
        <w:t xml:space="preserve"> </w:t>
      </w:r>
      <w:r>
        <w:rPr>
          <w:rFonts w:cstheme="minorHAnsi"/>
          <w:sz w:val="16"/>
          <w:szCs w:val="24"/>
          <w:lang w:val="el-GR"/>
        </w:rPr>
        <w:t>ηλικίας</w:t>
      </w:r>
    </w:p>
    <w:p w14:paraId="60A7F878" w14:textId="77777777" w:rsidR="005A301C" w:rsidRDefault="005A301C" w:rsidP="00053282">
      <w:pPr>
        <w:jc w:val="both"/>
        <w:rPr>
          <w:rFonts w:cstheme="minorHAnsi"/>
          <w:color w:val="5B9BD5" w:themeColor="accent1"/>
          <w:sz w:val="28"/>
          <w:szCs w:val="24"/>
          <w:u w:val="single"/>
          <w:lang w:val="el-GR"/>
        </w:rPr>
      </w:pPr>
    </w:p>
    <w:p w14:paraId="26F402F0" w14:textId="77777777" w:rsidR="005A301C" w:rsidRDefault="005A301C" w:rsidP="00053282">
      <w:pPr>
        <w:jc w:val="both"/>
        <w:rPr>
          <w:rFonts w:cstheme="minorHAnsi"/>
          <w:color w:val="5B9BD5" w:themeColor="accent1"/>
          <w:sz w:val="28"/>
          <w:szCs w:val="24"/>
          <w:u w:val="single"/>
          <w:lang w:val="el-GR"/>
        </w:rPr>
      </w:pPr>
    </w:p>
    <w:p w14:paraId="7A2187E0" w14:textId="77777777" w:rsidR="005A301C" w:rsidRDefault="005A301C" w:rsidP="00053282">
      <w:pPr>
        <w:jc w:val="both"/>
        <w:rPr>
          <w:rFonts w:cstheme="minorHAnsi"/>
          <w:color w:val="5B9BD5" w:themeColor="accent1"/>
          <w:sz w:val="28"/>
          <w:szCs w:val="24"/>
          <w:u w:val="single"/>
          <w:lang w:val="el-GR"/>
        </w:rPr>
      </w:pPr>
    </w:p>
    <w:p w14:paraId="7366A2A5" w14:textId="77777777" w:rsidR="00B63BAB" w:rsidRPr="004D05D6" w:rsidRDefault="00787726">
      <w:pPr>
        <w:pStyle w:val="2"/>
        <w:rPr>
          <w:sz w:val="32"/>
          <w:u w:val="single"/>
          <w:lang w:val="el-GR"/>
          <w:rPrChange w:id="1592" w:author="Gladiator Gladiator" w:date="2018-05-23T20:50:00Z">
            <w:rPr>
              <w:lang w:val="el-GR"/>
            </w:rPr>
          </w:rPrChange>
        </w:rPr>
        <w:pPrChange w:id="1593" w:author="Gladiator Gladiator" w:date="2018-05-23T20:50:00Z">
          <w:pPr>
            <w:jc w:val="both"/>
          </w:pPr>
        </w:pPrChange>
      </w:pPr>
      <w:r w:rsidRPr="004D05D6">
        <w:rPr>
          <w:sz w:val="32"/>
          <w:u w:val="single"/>
          <w:lang w:val="el-GR"/>
          <w:rPrChange w:id="1594" w:author="Gladiator Gladiator" w:date="2018-05-23T20:50:00Z">
            <w:rPr>
              <w:lang w:val="el-GR"/>
            </w:rPr>
          </w:rPrChange>
        </w:rPr>
        <w:lastRenderedPageBreak/>
        <w:t>7.3</w:t>
      </w:r>
      <w:r w:rsidR="00B63BAB" w:rsidRPr="004D05D6">
        <w:rPr>
          <w:sz w:val="32"/>
          <w:u w:val="single"/>
          <w:lang w:val="el-GR"/>
          <w:rPrChange w:id="1595" w:author="Gladiator Gladiator" w:date="2018-05-23T20:50:00Z">
            <w:rPr>
              <w:lang w:val="el-GR"/>
            </w:rPr>
          </w:rPrChange>
        </w:rPr>
        <w:t xml:space="preserve"> </w:t>
      </w:r>
      <w:del w:id="1596" w:author="goumop" w:date="2018-05-21T18:40:00Z">
        <w:r w:rsidRPr="004D05D6" w:rsidDel="00D6515B">
          <w:rPr>
            <w:sz w:val="32"/>
            <w:u w:val="single"/>
            <w:lang w:val="el-GR"/>
            <w:rPrChange w:id="1597" w:author="Gladiator Gladiator" w:date="2018-05-23T20:50:00Z">
              <w:rPr>
                <w:lang w:val="el-GR"/>
              </w:rPr>
            </w:rPrChange>
          </w:rPr>
          <w:delText xml:space="preserve">Στατιστικά στοιχεία </w:delText>
        </w:r>
      </w:del>
      <w:del w:id="1598" w:author="goumop" w:date="2018-05-21T18:39:00Z">
        <w:r w:rsidRPr="004D05D6" w:rsidDel="00D6515B">
          <w:rPr>
            <w:sz w:val="32"/>
            <w:u w:val="single"/>
            <w:lang w:val="el-GR"/>
            <w:rPrChange w:id="1599" w:author="Gladiator Gladiator" w:date="2018-05-23T20:50:00Z">
              <w:rPr>
                <w:lang w:val="el-GR"/>
              </w:rPr>
            </w:rPrChange>
          </w:rPr>
          <w:delText>εξεταζόμενων</w:delText>
        </w:r>
      </w:del>
      <w:ins w:id="1600" w:author="goumop" w:date="2018-05-21T18:40:00Z">
        <w:r w:rsidR="00D6515B" w:rsidRPr="004D05D6">
          <w:rPr>
            <w:sz w:val="32"/>
            <w:u w:val="single"/>
            <w:lang w:val="el-GR"/>
            <w:rPrChange w:id="1601" w:author="Gladiator Gladiator" w:date="2018-05-23T20:50:00Z">
              <w:rPr>
                <w:lang w:val="el-GR"/>
              </w:rPr>
            </w:rPrChange>
          </w:rPr>
          <w:t>Μορφότυπος αρχείου δεδομένων</w:t>
        </w:r>
      </w:ins>
    </w:p>
    <w:p w14:paraId="437A80F6" w14:textId="77777777" w:rsidR="00EE79C2" w:rsidRDefault="00B63BAB" w:rsidP="00B63BAB">
      <w:pPr>
        <w:ind w:firstLine="180"/>
        <w:jc w:val="both"/>
        <w:rPr>
          <w:rFonts w:cstheme="minorHAnsi"/>
          <w:sz w:val="24"/>
          <w:szCs w:val="24"/>
          <w:lang w:val="el-GR"/>
        </w:rPr>
      </w:pPr>
      <w:r>
        <w:rPr>
          <w:rFonts w:cstheme="minorHAnsi"/>
          <w:sz w:val="24"/>
          <w:szCs w:val="24"/>
          <w:lang w:val="el-GR"/>
        </w:rPr>
        <w:t xml:space="preserve">Οι υπολογισμοί θα γίνουν με την χρήση του προγράμματος </w:t>
      </w:r>
      <w:r>
        <w:rPr>
          <w:rFonts w:cstheme="minorHAnsi"/>
          <w:sz w:val="24"/>
          <w:szCs w:val="24"/>
        </w:rPr>
        <w:t>Microsoft</w:t>
      </w:r>
      <w:r w:rsidRPr="00B11D9A">
        <w:rPr>
          <w:rFonts w:cstheme="minorHAnsi"/>
          <w:sz w:val="24"/>
          <w:szCs w:val="24"/>
          <w:lang w:val="el-GR"/>
        </w:rPr>
        <w:t xml:space="preserve"> </w:t>
      </w:r>
      <w:r>
        <w:rPr>
          <w:rFonts w:cstheme="minorHAnsi"/>
          <w:sz w:val="24"/>
          <w:szCs w:val="24"/>
        </w:rPr>
        <w:t>Excel</w:t>
      </w:r>
      <w:r w:rsidRPr="00B11D9A">
        <w:rPr>
          <w:rFonts w:cstheme="minorHAnsi"/>
          <w:sz w:val="24"/>
          <w:szCs w:val="24"/>
          <w:lang w:val="el-GR"/>
        </w:rPr>
        <w:t xml:space="preserve"> </w:t>
      </w:r>
      <w:r>
        <w:rPr>
          <w:rFonts w:cstheme="minorHAnsi"/>
          <w:sz w:val="24"/>
          <w:szCs w:val="24"/>
        </w:rPr>
        <w:t>Worksheet</w:t>
      </w:r>
      <w:r w:rsidRPr="00B11D9A">
        <w:rPr>
          <w:rFonts w:cstheme="minorHAnsi"/>
          <w:sz w:val="24"/>
          <w:szCs w:val="24"/>
          <w:lang w:val="el-GR"/>
        </w:rPr>
        <w:t>.</w:t>
      </w:r>
      <w:r>
        <w:rPr>
          <w:rFonts w:cstheme="minorHAnsi"/>
          <w:sz w:val="24"/>
          <w:szCs w:val="24"/>
          <w:lang w:val="el-GR"/>
        </w:rPr>
        <w:t xml:space="preserve"> Τα περιεχόμενα των </w:t>
      </w:r>
      <w:r>
        <w:rPr>
          <w:rFonts w:cstheme="minorHAnsi"/>
          <w:sz w:val="24"/>
          <w:szCs w:val="24"/>
        </w:rPr>
        <w:t>txt</w:t>
      </w:r>
      <w:r w:rsidRPr="00B63BAB">
        <w:rPr>
          <w:rFonts w:cstheme="minorHAnsi"/>
          <w:sz w:val="24"/>
          <w:szCs w:val="24"/>
          <w:lang w:val="el-GR"/>
        </w:rPr>
        <w:t xml:space="preserve"> </w:t>
      </w:r>
      <w:r>
        <w:rPr>
          <w:rFonts w:cstheme="minorHAnsi"/>
          <w:sz w:val="24"/>
          <w:szCs w:val="24"/>
          <w:lang w:val="el-GR"/>
        </w:rPr>
        <w:t xml:space="preserve">αρχείων μεταφέρονται σε αρχεία </w:t>
      </w:r>
      <w:r>
        <w:rPr>
          <w:rFonts w:cstheme="minorHAnsi"/>
          <w:sz w:val="24"/>
          <w:szCs w:val="24"/>
        </w:rPr>
        <w:t>Excel</w:t>
      </w:r>
      <w:r w:rsidRPr="00B63BAB">
        <w:rPr>
          <w:rFonts w:cstheme="minorHAnsi"/>
          <w:sz w:val="24"/>
          <w:szCs w:val="24"/>
          <w:lang w:val="el-GR"/>
        </w:rPr>
        <w:t>.</w:t>
      </w:r>
      <w:r>
        <w:rPr>
          <w:rFonts w:cstheme="minorHAnsi"/>
          <w:sz w:val="24"/>
          <w:szCs w:val="24"/>
          <w:lang w:val="el-GR"/>
        </w:rPr>
        <w:t xml:space="preserve"> Για να γίνει αυτό ανοίγουμε ένα νέο αρχείο </w:t>
      </w:r>
      <w:r>
        <w:rPr>
          <w:rFonts w:cstheme="minorHAnsi"/>
          <w:sz w:val="24"/>
          <w:szCs w:val="24"/>
        </w:rPr>
        <w:t>excel</w:t>
      </w:r>
      <w:r>
        <w:rPr>
          <w:rFonts w:cstheme="minorHAnsi"/>
          <w:sz w:val="24"/>
          <w:szCs w:val="24"/>
          <w:lang w:val="el-GR"/>
        </w:rPr>
        <w:t xml:space="preserve"> και στην καρτέλα </w:t>
      </w:r>
      <w:r w:rsidRPr="00B63BAB">
        <w:rPr>
          <w:rFonts w:cstheme="minorHAnsi"/>
          <w:sz w:val="24"/>
          <w:szCs w:val="24"/>
          <w:lang w:val="el-GR"/>
        </w:rPr>
        <w:t>“</w:t>
      </w:r>
      <w:r>
        <w:rPr>
          <w:rFonts w:cstheme="minorHAnsi"/>
          <w:sz w:val="24"/>
          <w:szCs w:val="24"/>
          <w:lang w:val="el-GR"/>
        </w:rPr>
        <w:t>Δεδομένα</w:t>
      </w:r>
      <w:r w:rsidRPr="00B63BAB">
        <w:rPr>
          <w:rFonts w:cstheme="minorHAnsi"/>
          <w:sz w:val="24"/>
          <w:szCs w:val="24"/>
          <w:lang w:val="el-GR"/>
        </w:rPr>
        <w:t>”</w:t>
      </w:r>
      <w:r>
        <w:rPr>
          <w:rFonts w:cstheme="minorHAnsi"/>
          <w:sz w:val="24"/>
          <w:szCs w:val="24"/>
          <w:lang w:val="el-GR"/>
        </w:rPr>
        <w:t xml:space="preserve"> επιλέγουμε </w:t>
      </w:r>
      <w:r w:rsidRPr="00B63BAB">
        <w:rPr>
          <w:rFonts w:cstheme="minorHAnsi"/>
          <w:sz w:val="24"/>
          <w:szCs w:val="24"/>
          <w:lang w:val="el-GR"/>
        </w:rPr>
        <w:t>“</w:t>
      </w:r>
      <w:r>
        <w:rPr>
          <w:rFonts w:cstheme="minorHAnsi"/>
          <w:sz w:val="24"/>
          <w:szCs w:val="24"/>
          <w:lang w:val="el-GR"/>
        </w:rPr>
        <w:t>Λήψη εξωτερικών δεδομένων</w:t>
      </w:r>
      <w:r w:rsidRPr="00B63BAB">
        <w:rPr>
          <w:rFonts w:cstheme="minorHAnsi"/>
          <w:sz w:val="24"/>
          <w:szCs w:val="24"/>
          <w:lang w:val="el-GR"/>
        </w:rPr>
        <w:t>”</w:t>
      </w:r>
      <w:r>
        <w:rPr>
          <w:rFonts w:cstheme="minorHAnsi"/>
          <w:sz w:val="24"/>
          <w:szCs w:val="24"/>
          <w:lang w:val="el-GR"/>
        </w:rPr>
        <w:t xml:space="preserve">. Στη συνέχεια θεωρούμε τα αρχεία </w:t>
      </w:r>
      <w:r>
        <w:rPr>
          <w:rFonts w:cstheme="minorHAnsi"/>
          <w:sz w:val="24"/>
          <w:szCs w:val="24"/>
        </w:rPr>
        <w:t>txt</w:t>
      </w:r>
      <w:r w:rsidRPr="00B63BAB">
        <w:rPr>
          <w:rFonts w:cstheme="minorHAnsi"/>
          <w:sz w:val="24"/>
          <w:szCs w:val="24"/>
          <w:lang w:val="el-GR"/>
        </w:rPr>
        <w:t xml:space="preserve"> </w:t>
      </w:r>
      <w:r>
        <w:rPr>
          <w:rFonts w:cstheme="minorHAnsi"/>
          <w:sz w:val="24"/>
          <w:szCs w:val="24"/>
          <w:lang w:val="el-GR"/>
        </w:rPr>
        <w:t xml:space="preserve">ως </w:t>
      </w:r>
      <w:r w:rsidRPr="00B63BAB">
        <w:rPr>
          <w:rFonts w:cstheme="minorHAnsi"/>
          <w:sz w:val="24"/>
          <w:szCs w:val="24"/>
          <w:lang w:val="el-GR"/>
        </w:rPr>
        <w:t>“</w:t>
      </w:r>
      <w:r>
        <w:rPr>
          <w:rFonts w:cstheme="minorHAnsi"/>
          <w:sz w:val="24"/>
          <w:szCs w:val="24"/>
          <w:lang w:val="el-GR"/>
        </w:rPr>
        <w:t>οριοθετημένα</w:t>
      </w:r>
      <w:r w:rsidRPr="00B63BAB">
        <w:rPr>
          <w:rFonts w:cstheme="minorHAnsi"/>
          <w:sz w:val="24"/>
          <w:szCs w:val="24"/>
          <w:lang w:val="el-GR"/>
        </w:rPr>
        <w:t>”</w:t>
      </w:r>
      <w:r>
        <w:rPr>
          <w:rFonts w:cstheme="minorHAnsi"/>
          <w:sz w:val="24"/>
          <w:szCs w:val="24"/>
          <w:lang w:val="el-GR"/>
        </w:rPr>
        <w:t xml:space="preserve">, καθώς τα κενά διαστήματα μεταξύ του χρόνου, του </w:t>
      </w:r>
      <w:r>
        <w:rPr>
          <w:rFonts w:cstheme="minorHAnsi"/>
          <w:sz w:val="24"/>
          <w:szCs w:val="24"/>
        </w:rPr>
        <w:t>heart</w:t>
      </w:r>
      <w:r w:rsidRPr="00B63BAB">
        <w:rPr>
          <w:rFonts w:cstheme="minorHAnsi"/>
          <w:sz w:val="24"/>
          <w:szCs w:val="24"/>
          <w:lang w:val="el-GR"/>
        </w:rPr>
        <w:t xml:space="preserve"> </w:t>
      </w:r>
      <w:r>
        <w:rPr>
          <w:rFonts w:cstheme="minorHAnsi"/>
          <w:sz w:val="24"/>
          <w:szCs w:val="24"/>
        </w:rPr>
        <w:t>rate</w:t>
      </w:r>
      <w:r w:rsidRPr="00B63BAB">
        <w:rPr>
          <w:rFonts w:cstheme="minorHAnsi"/>
          <w:sz w:val="24"/>
          <w:szCs w:val="24"/>
          <w:lang w:val="el-GR"/>
        </w:rPr>
        <w:t xml:space="preserve"> </w:t>
      </w:r>
      <w:r>
        <w:rPr>
          <w:rFonts w:cstheme="minorHAnsi"/>
          <w:sz w:val="24"/>
          <w:szCs w:val="24"/>
          <w:lang w:val="el-GR"/>
        </w:rPr>
        <w:t xml:space="preserve">και του </w:t>
      </w:r>
      <w:r>
        <w:rPr>
          <w:rFonts w:cstheme="minorHAnsi"/>
          <w:sz w:val="24"/>
          <w:szCs w:val="24"/>
        </w:rPr>
        <w:t>RR</w:t>
      </w:r>
      <w:r w:rsidR="00EE79C2">
        <w:rPr>
          <w:rFonts w:cstheme="minorHAnsi"/>
          <w:sz w:val="24"/>
          <w:szCs w:val="24"/>
          <w:lang w:val="el-GR"/>
        </w:rPr>
        <w:t xml:space="preserve"> </w:t>
      </w:r>
      <w:r w:rsidR="00EE79C2">
        <w:rPr>
          <w:rFonts w:cstheme="minorHAnsi"/>
          <w:sz w:val="24"/>
          <w:szCs w:val="24"/>
        </w:rPr>
        <w:t>interval</w:t>
      </w:r>
      <w:r w:rsidRPr="00B63BAB">
        <w:rPr>
          <w:rFonts w:cstheme="minorHAnsi"/>
          <w:sz w:val="24"/>
          <w:szCs w:val="24"/>
          <w:lang w:val="el-GR"/>
        </w:rPr>
        <w:t xml:space="preserve"> </w:t>
      </w:r>
      <w:r>
        <w:rPr>
          <w:rFonts w:cstheme="minorHAnsi"/>
          <w:sz w:val="24"/>
          <w:szCs w:val="24"/>
          <w:lang w:val="el-GR"/>
        </w:rPr>
        <w:t xml:space="preserve">μπορούν να αποτελέσουν </w:t>
      </w:r>
      <w:r w:rsidR="00EE79C2">
        <w:rPr>
          <w:rFonts w:cstheme="minorHAnsi"/>
          <w:sz w:val="24"/>
          <w:szCs w:val="24"/>
          <w:lang w:val="el-GR"/>
        </w:rPr>
        <w:t xml:space="preserve">οριοθέτες. Επίσης, ως οριοθέτη θα ορίσουμε και το σύμβολο </w:t>
      </w:r>
      <w:r w:rsidR="00EE79C2" w:rsidRPr="00EE79C2">
        <w:rPr>
          <w:rFonts w:cstheme="minorHAnsi"/>
          <w:sz w:val="24"/>
          <w:szCs w:val="24"/>
          <w:lang w:val="el-GR"/>
        </w:rPr>
        <w:t xml:space="preserve">“ : ” </w:t>
      </w:r>
      <w:r w:rsidR="00EE79C2">
        <w:rPr>
          <w:rFonts w:cstheme="minorHAnsi"/>
          <w:sz w:val="24"/>
          <w:szCs w:val="24"/>
          <w:lang w:val="el-GR"/>
        </w:rPr>
        <w:t>για να διαχωρίσουμε τα λεπτά από τα δευτερόλεπτα του χρονομετρητή.</w:t>
      </w:r>
    </w:p>
    <w:p w14:paraId="4DB2424C" w14:textId="77777777" w:rsidR="00EE79C2" w:rsidRDefault="00AD1DD6" w:rsidP="00EE79C2">
      <w:pPr>
        <w:ind w:firstLine="180"/>
        <w:jc w:val="center"/>
        <w:rPr>
          <w:rFonts w:cstheme="minorHAnsi"/>
          <w:sz w:val="24"/>
          <w:szCs w:val="24"/>
          <w:lang w:val="el-GR"/>
        </w:rPr>
      </w:pPr>
      <w:r>
        <w:rPr>
          <w:rFonts w:cstheme="minorHAnsi"/>
          <w:sz w:val="24"/>
          <w:szCs w:val="24"/>
          <w:lang w:val="el-GR"/>
        </w:rPr>
        <w:pict w14:anchorId="7F3F2FE1">
          <v:shape id="_x0000_i1055" type="#_x0000_t75" style="width:362.8pt;height:287.35pt">
            <v:imagedata r:id="rId103" o:title="oriothetimeno excel"/>
          </v:shape>
        </w:pict>
      </w:r>
    </w:p>
    <w:p w14:paraId="4AA62AC9" w14:textId="77777777" w:rsidR="00EE79C2" w:rsidRPr="00EE79C2" w:rsidRDefault="00EE79C2" w:rsidP="00EE79C2">
      <w:pPr>
        <w:ind w:firstLine="180"/>
        <w:jc w:val="center"/>
        <w:rPr>
          <w:rFonts w:cstheme="minorHAnsi"/>
          <w:sz w:val="16"/>
          <w:szCs w:val="24"/>
          <w:lang w:val="el-GR"/>
        </w:rPr>
      </w:pPr>
      <w:r>
        <w:rPr>
          <w:rFonts w:cstheme="minorHAnsi"/>
          <w:sz w:val="16"/>
          <w:szCs w:val="24"/>
          <w:lang w:val="el-GR"/>
        </w:rPr>
        <w:t xml:space="preserve">Εικόνα </w:t>
      </w:r>
      <w:r w:rsidR="00FC6EEB">
        <w:rPr>
          <w:rFonts w:cstheme="minorHAnsi"/>
          <w:sz w:val="16"/>
          <w:szCs w:val="24"/>
          <w:lang w:val="el-GR"/>
        </w:rPr>
        <w:t>7.5</w:t>
      </w:r>
      <w:r w:rsidRPr="00EE79C2">
        <w:rPr>
          <w:rFonts w:cstheme="minorHAnsi"/>
          <w:sz w:val="16"/>
          <w:szCs w:val="24"/>
          <w:lang w:val="el-GR"/>
        </w:rPr>
        <w:t xml:space="preserve"> :</w:t>
      </w:r>
      <w:r>
        <w:rPr>
          <w:rFonts w:cstheme="minorHAnsi"/>
          <w:sz w:val="16"/>
          <w:szCs w:val="24"/>
          <w:lang w:val="el-GR"/>
        </w:rPr>
        <w:t xml:space="preserve"> Παράδειγμα εισαγωγής δεδομένων από εξωτερικό αρχείο</w:t>
      </w:r>
    </w:p>
    <w:p w14:paraId="63C43E4E" w14:textId="5FDF5D00" w:rsidR="00B63BAB" w:rsidRDefault="00EE79C2" w:rsidP="00EE79C2">
      <w:pPr>
        <w:ind w:firstLine="180"/>
        <w:jc w:val="center"/>
        <w:rPr>
          <w:rFonts w:cstheme="minorHAnsi"/>
          <w:sz w:val="24"/>
          <w:szCs w:val="24"/>
          <w:lang w:val="el-GR"/>
        </w:rPr>
      </w:pPr>
      <w:r>
        <w:rPr>
          <w:rFonts w:cstheme="minorHAnsi"/>
          <w:noProof/>
          <w:sz w:val="24"/>
          <w:szCs w:val="24"/>
        </w:rPr>
        <w:lastRenderedPageBreak/>
        <w:drawing>
          <wp:inline distT="0" distB="0" distL="0" distR="0" wp14:anchorId="361CCE03" wp14:editId="0A182BED">
            <wp:extent cx="4562475" cy="3685841"/>
            <wp:effectExtent l="0" t="0" r="0" b="0"/>
            <wp:docPr id="24" name="Εικόνα 24" descr="C:\Users\Gladiator\AppData\Local\Microsoft\Windows\INetCache\Content.Word\oriothetes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ladiator\AppData\Local\Microsoft\Windows\INetCache\Content.Word\oriothetes exce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6159" cy="3688817"/>
                    </a:xfrm>
                    <a:prstGeom prst="rect">
                      <a:avLst/>
                    </a:prstGeom>
                    <a:noFill/>
                    <a:ln>
                      <a:noFill/>
                    </a:ln>
                  </pic:spPr>
                </pic:pic>
              </a:graphicData>
            </a:graphic>
          </wp:inline>
        </w:drawing>
      </w:r>
    </w:p>
    <w:p w14:paraId="7A9715A4" w14:textId="77777777" w:rsidR="00EE79C2" w:rsidRPr="00873EDB" w:rsidRDefault="00FC6EEB" w:rsidP="00EE79C2">
      <w:pPr>
        <w:ind w:firstLine="180"/>
        <w:jc w:val="center"/>
        <w:rPr>
          <w:rFonts w:cstheme="minorHAnsi"/>
          <w:sz w:val="16"/>
          <w:szCs w:val="24"/>
          <w:lang w:val="el-GR"/>
        </w:rPr>
      </w:pPr>
      <w:r>
        <w:rPr>
          <w:rFonts w:cstheme="minorHAnsi"/>
          <w:sz w:val="16"/>
          <w:szCs w:val="24"/>
          <w:lang w:val="el-GR"/>
        </w:rPr>
        <w:t>Εικόνα 7</w:t>
      </w:r>
      <w:r w:rsidR="00EE79C2">
        <w:rPr>
          <w:rFonts w:cstheme="minorHAnsi"/>
          <w:sz w:val="16"/>
          <w:szCs w:val="24"/>
          <w:lang w:val="el-GR"/>
        </w:rPr>
        <w:t>.</w:t>
      </w:r>
      <w:r>
        <w:rPr>
          <w:rFonts w:cstheme="minorHAnsi"/>
          <w:sz w:val="16"/>
          <w:szCs w:val="24"/>
          <w:lang w:val="el-GR"/>
        </w:rPr>
        <w:t>6</w:t>
      </w:r>
      <w:r w:rsidR="00EE79C2">
        <w:rPr>
          <w:rFonts w:cstheme="minorHAnsi"/>
          <w:sz w:val="16"/>
          <w:szCs w:val="24"/>
          <w:lang w:val="el-GR"/>
        </w:rPr>
        <w:t xml:space="preserve"> </w:t>
      </w:r>
      <w:r w:rsidR="00EE79C2" w:rsidRPr="00EE79C2">
        <w:rPr>
          <w:rFonts w:cstheme="minorHAnsi"/>
          <w:sz w:val="16"/>
          <w:szCs w:val="24"/>
          <w:lang w:val="el-GR"/>
        </w:rPr>
        <w:t>: Παρ</w:t>
      </w:r>
      <w:r w:rsidR="00EE79C2">
        <w:rPr>
          <w:rFonts w:cstheme="minorHAnsi"/>
          <w:sz w:val="16"/>
          <w:szCs w:val="24"/>
          <w:lang w:val="el-GR"/>
        </w:rPr>
        <w:t xml:space="preserve">άδειγμα εισαγωγής οριοθετών στο αρχείο </w:t>
      </w:r>
      <w:r w:rsidR="00EE79C2">
        <w:rPr>
          <w:rFonts w:cstheme="minorHAnsi"/>
          <w:sz w:val="16"/>
          <w:szCs w:val="24"/>
        </w:rPr>
        <w:t>txt</w:t>
      </w:r>
    </w:p>
    <w:p w14:paraId="11263695" w14:textId="77777777" w:rsidR="00B63BAB" w:rsidRPr="00B63BAB" w:rsidRDefault="00B63BAB" w:rsidP="00B63BAB">
      <w:pPr>
        <w:ind w:firstLine="180"/>
        <w:jc w:val="both"/>
        <w:rPr>
          <w:rFonts w:cstheme="minorHAnsi"/>
          <w:sz w:val="24"/>
          <w:szCs w:val="24"/>
          <w:lang w:val="el-GR"/>
        </w:rPr>
      </w:pPr>
    </w:p>
    <w:p w14:paraId="0208AB4E" w14:textId="77777777" w:rsidR="00053282" w:rsidRPr="004D05D6" w:rsidRDefault="00787726">
      <w:pPr>
        <w:pStyle w:val="2"/>
        <w:rPr>
          <w:sz w:val="32"/>
          <w:u w:val="single"/>
          <w:lang w:val="el-GR"/>
          <w:rPrChange w:id="1602" w:author="Gladiator Gladiator" w:date="2018-05-23T20:50:00Z">
            <w:rPr>
              <w:lang w:val="el-GR"/>
            </w:rPr>
          </w:rPrChange>
        </w:rPr>
        <w:pPrChange w:id="1603" w:author="Gladiator Gladiator" w:date="2018-05-23T20:50:00Z">
          <w:pPr>
            <w:jc w:val="both"/>
          </w:pPr>
        </w:pPrChange>
      </w:pPr>
      <w:r w:rsidRPr="004D05D6">
        <w:rPr>
          <w:sz w:val="32"/>
          <w:u w:val="single"/>
          <w:lang w:val="el-GR"/>
          <w:rPrChange w:id="1604" w:author="Gladiator Gladiator" w:date="2018-05-23T20:50:00Z">
            <w:rPr>
              <w:lang w:val="el-GR"/>
            </w:rPr>
          </w:rPrChange>
        </w:rPr>
        <w:t>7.4</w:t>
      </w:r>
      <w:r w:rsidR="00053282" w:rsidRPr="004D05D6">
        <w:rPr>
          <w:sz w:val="32"/>
          <w:u w:val="single"/>
          <w:lang w:val="el-GR"/>
          <w:rPrChange w:id="1605" w:author="Gladiator Gladiator" w:date="2018-05-23T20:50:00Z">
            <w:rPr>
              <w:lang w:val="el-GR"/>
            </w:rPr>
          </w:rPrChange>
        </w:rPr>
        <w:t xml:space="preserve"> Υπολογισμός </w:t>
      </w:r>
      <w:r w:rsidR="00053282" w:rsidRPr="004D05D6">
        <w:rPr>
          <w:sz w:val="32"/>
          <w:u w:val="single"/>
          <w:rPrChange w:id="1606" w:author="Gladiator Gladiator" w:date="2018-05-23T20:50:00Z">
            <w:rPr/>
          </w:rPrChange>
        </w:rPr>
        <w:t>RR</w:t>
      </w:r>
      <w:r w:rsidR="00053282" w:rsidRPr="004D05D6">
        <w:rPr>
          <w:sz w:val="32"/>
          <w:u w:val="single"/>
          <w:lang w:val="el-GR"/>
          <w:rPrChange w:id="1607" w:author="Gladiator Gladiator" w:date="2018-05-23T20:50:00Z">
            <w:rPr>
              <w:lang w:val="el-GR"/>
            </w:rPr>
          </w:rPrChange>
        </w:rPr>
        <w:t xml:space="preserve"> </w:t>
      </w:r>
      <w:r w:rsidR="00053282" w:rsidRPr="004D05D6">
        <w:rPr>
          <w:sz w:val="32"/>
          <w:u w:val="single"/>
          <w:rPrChange w:id="1608" w:author="Gladiator Gladiator" w:date="2018-05-23T20:50:00Z">
            <w:rPr/>
          </w:rPrChange>
        </w:rPr>
        <w:t>Interval</w:t>
      </w:r>
    </w:p>
    <w:p w14:paraId="21A07327" w14:textId="429D7FDC" w:rsidR="00053282" w:rsidRDefault="00053282" w:rsidP="00053282">
      <w:pPr>
        <w:ind w:firstLine="180"/>
        <w:jc w:val="both"/>
        <w:rPr>
          <w:sz w:val="24"/>
          <w:szCs w:val="16"/>
          <w:lang w:val="el-GR"/>
        </w:rPr>
      </w:pPr>
      <w:r>
        <w:rPr>
          <w:rFonts w:cstheme="minorHAnsi"/>
          <w:sz w:val="24"/>
          <w:szCs w:val="24"/>
          <w:lang w:val="el-GR"/>
        </w:rPr>
        <w:t xml:space="preserve">Μία από τις λειτουργικές απαιτήσεις της εφαρμογής είναι να έχει την δυνατότητα να υπολογίζει σε </w:t>
      </w:r>
      <w:r>
        <w:rPr>
          <w:rFonts w:cstheme="minorHAnsi"/>
          <w:sz w:val="24"/>
          <w:szCs w:val="24"/>
        </w:rPr>
        <w:t>runtime</w:t>
      </w:r>
      <w:r w:rsidRPr="00053282">
        <w:rPr>
          <w:rFonts w:cstheme="minorHAnsi"/>
          <w:sz w:val="24"/>
          <w:szCs w:val="24"/>
          <w:lang w:val="el-GR"/>
        </w:rPr>
        <w:t xml:space="preserve"> </w:t>
      </w:r>
      <w:r>
        <w:rPr>
          <w:rFonts w:cstheme="minorHAnsi"/>
          <w:sz w:val="24"/>
          <w:szCs w:val="24"/>
          <w:lang w:val="el-GR"/>
        </w:rPr>
        <w:t xml:space="preserve">χρόνο την μεταβλητή </w:t>
      </w:r>
      <w:r>
        <w:rPr>
          <w:rFonts w:cstheme="minorHAnsi"/>
          <w:sz w:val="24"/>
          <w:szCs w:val="24"/>
        </w:rPr>
        <w:t>RR</w:t>
      </w:r>
      <w:r w:rsidRPr="00053282">
        <w:rPr>
          <w:rFonts w:cstheme="minorHAnsi"/>
          <w:sz w:val="24"/>
          <w:szCs w:val="24"/>
          <w:lang w:val="el-GR"/>
        </w:rPr>
        <w:t xml:space="preserve"> </w:t>
      </w:r>
      <w:r>
        <w:rPr>
          <w:rFonts w:cstheme="minorHAnsi"/>
          <w:sz w:val="24"/>
          <w:szCs w:val="24"/>
        </w:rPr>
        <w:t>interval</w:t>
      </w:r>
      <w:r w:rsidRPr="00053282">
        <w:rPr>
          <w:rFonts w:cstheme="minorHAnsi"/>
          <w:sz w:val="24"/>
          <w:szCs w:val="24"/>
          <w:lang w:val="el-GR"/>
        </w:rPr>
        <w:t>.</w:t>
      </w:r>
      <w:r w:rsidR="00CA1EFB" w:rsidRPr="00CA1EFB">
        <w:rPr>
          <w:rFonts w:cstheme="minorHAnsi"/>
          <w:sz w:val="24"/>
          <w:szCs w:val="24"/>
          <w:lang w:val="el-GR"/>
        </w:rPr>
        <w:t xml:space="preserve"> </w:t>
      </w:r>
      <w:r w:rsidR="00CA1EFB">
        <w:rPr>
          <w:rFonts w:cstheme="minorHAnsi"/>
          <w:sz w:val="24"/>
          <w:szCs w:val="24"/>
          <w:lang w:val="el-GR"/>
        </w:rPr>
        <w:t xml:space="preserve">Στην </w:t>
      </w:r>
      <w:del w:id="1609" w:author="goumop" w:date="2018-05-29T14:33:00Z">
        <w:r w:rsidR="00CA1EFB" w:rsidDel="00A05FC3">
          <w:rPr>
            <w:rFonts w:cstheme="minorHAnsi"/>
            <w:sz w:val="24"/>
            <w:szCs w:val="24"/>
            <w:lang w:val="el-GR"/>
          </w:rPr>
          <w:delText>ενότητα</w:delText>
        </w:r>
      </w:del>
      <w:ins w:id="1610" w:author="goumop" w:date="2018-05-29T14:33:00Z">
        <w:r w:rsidR="00A05FC3">
          <w:rPr>
            <w:rFonts w:cstheme="minorHAnsi"/>
            <w:sz w:val="24"/>
            <w:szCs w:val="24"/>
            <w:lang w:val="el-GR"/>
          </w:rPr>
          <w:t>Ενότητα</w:t>
        </w:r>
      </w:ins>
      <w:r w:rsidR="00CA1EFB">
        <w:rPr>
          <w:rFonts w:cstheme="minorHAnsi"/>
          <w:sz w:val="24"/>
          <w:szCs w:val="24"/>
          <w:lang w:val="el-GR"/>
        </w:rPr>
        <w:t xml:space="preserve"> 1.5.1 ορίσαμε το </w:t>
      </w:r>
      <w:r w:rsidR="00CA1EFB">
        <w:rPr>
          <w:rFonts w:cstheme="minorHAnsi"/>
          <w:sz w:val="24"/>
          <w:szCs w:val="24"/>
        </w:rPr>
        <w:t>RR</w:t>
      </w:r>
      <w:r w:rsidR="00CA1EFB" w:rsidRPr="00CA1EFB">
        <w:rPr>
          <w:rFonts w:cstheme="minorHAnsi"/>
          <w:sz w:val="24"/>
          <w:szCs w:val="24"/>
          <w:lang w:val="el-GR"/>
        </w:rPr>
        <w:t xml:space="preserve"> </w:t>
      </w:r>
      <w:r w:rsidR="00CA1EFB">
        <w:rPr>
          <w:rFonts w:cstheme="minorHAnsi"/>
          <w:sz w:val="24"/>
          <w:szCs w:val="24"/>
        </w:rPr>
        <w:t>interval</w:t>
      </w:r>
      <w:r w:rsidR="00CA1EFB" w:rsidRPr="00CA1EFB">
        <w:rPr>
          <w:rFonts w:cstheme="minorHAnsi"/>
          <w:sz w:val="24"/>
          <w:szCs w:val="24"/>
          <w:lang w:val="el-GR"/>
        </w:rPr>
        <w:t xml:space="preserve"> </w:t>
      </w:r>
      <w:r w:rsidR="00CA1EFB">
        <w:rPr>
          <w:rFonts w:cstheme="minorHAnsi"/>
          <w:sz w:val="24"/>
          <w:szCs w:val="24"/>
          <w:lang w:val="el-GR"/>
        </w:rPr>
        <w:t xml:space="preserve">ως το διάστημα μεταξύ δύο καρδιακών παλμών. Επίσης, στην </w:t>
      </w:r>
      <w:del w:id="1611" w:author="goumop" w:date="2018-05-29T14:34:00Z">
        <w:r w:rsidR="00CA1EFB" w:rsidDel="00A05FC3">
          <w:rPr>
            <w:rFonts w:cstheme="minorHAnsi"/>
            <w:sz w:val="24"/>
            <w:szCs w:val="24"/>
            <w:lang w:val="el-GR"/>
          </w:rPr>
          <w:delText>ενότητα</w:delText>
        </w:r>
      </w:del>
      <w:ins w:id="1612" w:author="goumop" w:date="2018-05-29T14:34:00Z">
        <w:r w:rsidR="00A05FC3">
          <w:rPr>
            <w:rFonts w:cstheme="minorHAnsi"/>
            <w:sz w:val="24"/>
            <w:szCs w:val="24"/>
            <w:lang w:val="el-GR"/>
          </w:rPr>
          <w:t>Ενότητα</w:t>
        </w:r>
      </w:ins>
      <w:r w:rsidR="00CA1EFB">
        <w:rPr>
          <w:rFonts w:cstheme="minorHAnsi"/>
          <w:sz w:val="24"/>
          <w:szCs w:val="24"/>
          <w:lang w:val="el-GR"/>
        </w:rPr>
        <w:t xml:space="preserve"> 2.3.2 είδαμε πως στο πρότυπο μηνύματος δεδομένων </w:t>
      </w:r>
      <w:r w:rsidR="00076D76">
        <w:rPr>
          <w:rFonts w:cstheme="minorHAnsi"/>
          <w:sz w:val="24"/>
          <w:szCs w:val="24"/>
          <w:lang w:val="el-GR"/>
        </w:rPr>
        <w:t xml:space="preserve">του αισθητήρα </w:t>
      </w:r>
      <w:r w:rsidR="00076D76">
        <w:rPr>
          <w:rFonts w:cstheme="minorHAnsi"/>
          <w:sz w:val="24"/>
          <w:szCs w:val="24"/>
        </w:rPr>
        <w:t>Zephyr</w:t>
      </w:r>
      <w:r w:rsidR="00076D76" w:rsidRPr="00076D76">
        <w:rPr>
          <w:rFonts w:cstheme="minorHAnsi"/>
          <w:sz w:val="24"/>
          <w:szCs w:val="24"/>
          <w:lang w:val="el-GR"/>
        </w:rPr>
        <w:t xml:space="preserve"> </w:t>
      </w:r>
      <w:r w:rsidR="00CA1EFB">
        <w:rPr>
          <w:rFonts w:cstheme="minorHAnsi"/>
          <w:sz w:val="24"/>
          <w:szCs w:val="24"/>
          <w:lang w:val="el-GR"/>
        </w:rPr>
        <w:t xml:space="preserve">περιέχει </w:t>
      </w:r>
      <w:r w:rsidR="00076D76">
        <w:rPr>
          <w:rFonts w:cstheme="minorHAnsi"/>
          <w:sz w:val="24"/>
          <w:szCs w:val="24"/>
          <w:lang w:val="el-GR"/>
        </w:rPr>
        <w:t>τα τελευταία</w:t>
      </w:r>
      <w:r w:rsidR="00CA1EFB">
        <w:rPr>
          <w:rFonts w:cstheme="minorHAnsi"/>
          <w:sz w:val="24"/>
          <w:szCs w:val="24"/>
          <w:lang w:val="el-GR"/>
        </w:rPr>
        <w:t xml:space="preserve"> 15 </w:t>
      </w:r>
      <w:r w:rsidR="00CA1EFB">
        <w:rPr>
          <w:rFonts w:cstheme="minorHAnsi"/>
          <w:sz w:val="24"/>
          <w:szCs w:val="24"/>
        </w:rPr>
        <w:t>heart</w:t>
      </w:r>
      <w:r w:rsidR="00CA1EFB" w:rsidRPr="00CA1EFB">
        <w:rPr>
          <w:rFonts w:cstheme="minorHAnsi"/>
          <w:sz w:val="24"/>
          <w:szCs w:val="24"/>
          <w:lang w:val="el-GR"/>
        </w:rPr>
        <w:t xml:space="preserve"> </w:t>
      </w:r>
      <w:r w:rsidR="00CA1EFB">
        <w:rPr>
          <w:rFonts w:cstheme="minorHAnsi"/>
          <w:sz w:val="24"/>
          <w:szCs w:val="24"/>
        </w:rPr>
        <w:t>beat</w:t>
      </w:r>
      <w:r w:rsidR="00CA1EFB" w:rsidRPr="00CA1EFB">
        <w:rPr>
          <w:rFonts w:cstheme="minorHAnsi"/>
          <w:sz w:val="24"/>
          <w:szCs w:val="24"/>
          <w:lang w:val="el-GR"/>
        </w:rPr>
        <w:t xml:space="preserve"> </w:t>
      </w:r>
      <w:r w:rsidR="00CA1EFB">
        <w:rPr>
          <w:rFonts w:cstheme="minorHAnsi"/>
          <w:sz w:val="24"/>
          <w:szCs w:val="24"/>
        </w:rPr>
        <w:t>timestamps</w:t>
      </w:r>
      <w:r w:rsidR="00CA1EFB">
        <w:rPr>
          <w:rFonts w:cstheme="minorHAnsi"/>
          <w:sz w:val="24"/>
          <w:szCs w:val="24"/>
          <w:lang w:val="el-GR"/>
        </w:rPr>
        <w:t xml:space="preserve">, τα οποία </w:t>
      </w:r>
      <w:r w:rsidR="00076D76">
        <w:rPr>
          <w:sz w:val="24"/>
          <w:szCs w:val="16"/>
          <w:lang w:val="el-GR"/>
        </w:rPr>
        <w:t>αντιπροσωπεύουν</w:t>
      </w:r>
      <w:r w:rsidR="00CA1EFB">
        <w:rPr>
          <w:sz w:val="24"/>
          <w:szCs w:val="16"/>
          <w:lang w:val="el-GR"/>
        </w:rPr>
        <w:t xml:space="preserve"> τον χρόνο με τον οποίο έλαβε χώρα ο καρδιακός παλμός, στο χιλιοστό του δευτερολέπτου</w:t>
      </w:r>
      <w:r w:rsidR="00076D76">
        <w:rPr>
          <w:sz w:val="24"/>
          <w:szCs w:val="16"/>
          <w:lang w:val="el-GR"/>
        </w:rPr>
        <w:t xml:space="preserve">. Το </w:t>
      </w:r>
      <w:r w:rsidR="00076D76">
        <w:rPr>
          <w:sz w:val="24"/>
          <w:szCs w:val="16"/>
        </w:rPr>
        <w:t>timestamp</w:t>
      </w:r>
      <w:r w:rsidR="00076D76" w:rsidRPr="00076D76">
        <w:rPr>
          <w:sz w:val="24"/>
          <w:szCs w:val="16"/>
          <w:lang w:val="el-GR"/>
        </w:rPr>
        <w:t xml:space="preserve">#1 </w:t>
      </w:r>
      <w:r w:rsidR="00076D76">
        <w:rPr>
          <w:sz w:val="24"/>
          <w:szCs w:val="16"/>
          <w:lang w:val="el-GR"/>
        </w:rPr>
        <w:t xml:space="preserve">είναι ο πιο πρόσφατος καρδιακός παλμός ενώ το </w:t>
      </w:r>
      <w:r w:rsidR="00076D76">
        <w:rPr>
          <w:sz w:val="24"/>
          <w:szCs w:val="16"/>
        </w:rPr>
        <w:t>timestamp</w:t>
      </w:r>
      <w:r w:rsidR="00076D76" w:rsidRPr="00076D76">
        <w:rPr>
          <w:sz w:val="24"/>
          <w:szCs w:val="16"/>
          <w:lang w:val="el-GR"/>
        </w:rPr>
        <w:t xml:space="preserve">#2 </w:t>
      </w:r>
      <w:r w:rsidR="00076D76">
        <w:rPr>
          <w:sz w:val="24"/>
          <w:szCs w:val="16"/>
          <w:lang w:val="el-GR"/>
        </w:rPr>
        <w:t>ο παλαιότερος.</w:t>
      </w:r>
    </w:p>
    <w:p w14:paraId="236E7245" w14:textId="77777777" w:rsidR="00076D76" w:rsidRDefault="00076D76" w:rsidP="00053282">
      <w:pPr>
        <w:ind w:firstLine="180"/>
        <w:jc w:val="both"/>
        <w:rPr>
          <w:sz w:val="24"/>
          <w:szCs w:val="16"/>
          <w:lang w:val="el-GR"/>
        </w:rPr>
      </w:pPr>
      <w:r>
        <w:rPr>
          <w:sz w:val="24"/>
          <w:szCs w:val="16"/>
          <w:lang w:val="el-GR"/>
        </w:rPr>
        <w:t xml:space="preserve">Οπότε γίνεται εύκολα αντιληπτό πως το </w:t>
      </w:r>
      <w:r>
        <w:rPr>
          <w:sz w:val="24"/>
          <w:szCs w:val="16"/>
        </w:rPr>
        <w:t>RR</w:t>
      </w:r>
      <w:r w:rsidRPr="00076D76">
        <w:rPr>
          <w:sz w:val="24"/>
          <w:szCs w:val="16"/>
          <w:lang w:val="el-GR"/>
        </w:rPr>
        <w:t xml:space="preserve"> </w:t>
      </w:r>
      <w:r>
        <w:rPr>
          <w:sz w:val="24"/>
          <w:szCs w:val="16"/>
        </w:rPr>
        <w:t>interval</w:t>
      </w:r>
      <w:r w:rsidRPr="00076D76">
        <w:rPr>
          <w:sz w:val="24"/>
          <w:szCs w:val="16"/>
          <w:lang w:val="el-GR"/>
        </w:rPr>
        <w:t xml:space="preserve"> </w:t>
      </w:r>
      <w:r>
        <w:rPr>
          <w:sz w:val="24"/>
          <w:szCs w:val="16"/>
          <w:lang w:val="el-GR"/>
        </w:rPr>
        <w:t xml:space="preserve">προκύπτει από την διαφορά του </w:t>
      </w:r>
      <w:r>
        <w:rPr>
          <w:sz w:val="24"/>
          <w:szCs w:val="16"/>
        </w:rPr>
        <w:t>timestamp</w:t>
      </w:r>
      <w:r w:rsidRPr="00076D76">
        <w:rPr>
          <w:sz w:val="24"/>
          <w:szCs w:val="16"/>
          <w:lang w:val="el-GR"/>
        </w:rPr>
        <w:t xml:space="preserve">#1 </w:t>
      </w:r>
      <w:r>
        <w:rPr>
          <w:sz w:val="24"/>
          <w:szCs w:val="16"/>
          <w:lang w:val="el-GR"/>
        </w:rPr>
        <w:t xml:space="preserve">και του </w:t>
      </w:r>
      <w:r>
        <w:rPr>
          <w:sz w:val="24"/>
          <w:szCs w:val="16"/>
        </w:rPr>
        <w:t>timestamp</w:t>
      </w:r>
      <w:r w:rsidR="00B11D9A">
        <w:rPr>
          <w:sz w:val="24"/>
          <w:szCs w:val="16"/>
          <w:lang w:val="el-GR"/>
        </w:rPr>
        <w:t>#2.</w:t>
      </w:r>
    </w:p>
    <w:p w14:paraId="5F22760A" w14:textId="07962B65" w:rsidR="00B11D9A" w:rsidRPr="004D05D6" w:rsidRDefault="00787726">
      <w:pPr>
        <w:pStyle w:val="2"/>
        <w:rPr>
          <w:sz w:val="32"/>
          <w:u w:val="single"/>
          <w:lang w:val="el-GR"/>
          <w:rPrChange w:id="1613" w:author="Gladiator Gladiator" w:date="2018-05-23T20:50:00Z">
            <w:rPr>
              <w:lang w:val="el-GR"/>
            </w:rPr>
          </w:rPrChange>
        </w:rPr>
        <w:pPrChange w:id="1614" w:author="Gladiator Gladiator" w:date="2018-05-23T20:50:00Z">
          <w:pPr>
            <w:jc w:val="both"/>
          </w:pPr>
        </w:pPrChange>
      </w:pPr>
      <w:r w:rsidRPr="004D05D6">
        <w:rPr>
          <w:sz w:val="32"/>
          <w:u w:val="single"/>
          <w:lang w:val="el-GR"/>
          <w:rPrChange w:id="1615" w:author="Gladiator Gladiator" w:date="2018-05-23T20:50:00Z">
            <w:rPr>
              <w:lang w:val="el-GR"/>
            </w:rPr>
          </w:rPrChange>
        </w:rPr>
        <w:t>7.5</w:t>
      </w:r>
      <w:ins w:id="1616" w:author="goumop" w:date="2018-05-29T14:37:00Z">
        <w:r w:rsidR="0037140A">
          <w:rPr>
            <w:sz w:val="32"/>
            <w:u w:val="single"/>
            <w:lang w:val="el-GR"/>
          </w:rPr>
          <w:t xml:space="preserve"> </w:t>
        </w:r>
      </w:ins>
      <w:r w:rsidR="00DD43F6" w:rsidRPr="004D05D6">
        <w:rPr>
          <w:sz w:val="32"/>
          <w:u w:val="single"/>
          <w:lang w:val="el-GR"/>
          <w:rPrChange w:id="1617" w:author="Gladiator Gladiator" w:date="2018-05-23T20:50:00Z">
            <w:rPr>
              <w:lang w:val="el-GR"/>
            </w:rPr>
          </w:rPrChange>
        </w:rPr>
        <w:t>Υπολογισμοί άλλων μεγεθών</w:t>
      </w:r>
    </w:p>
    <w:p w14:paraId="48174795" w14:textId="0F77F246" w:rsidR="00DD43F6" w:rsidRDefault="00DD43F6" w:rsidP="00DD43F6">
      <w:pPr>
        <w:ind w:firstLine="180"/>
        <w:jc w:val="both"/>
        <w:rPr>
          <w:sz w:val="24"/>
          <w:szCs w:val="16"/>
          <w:lang w:val="el-GR"/>
        </w:rPr>
      </w:pPr>
      <w:r>
        <w:rPr>
          <w:sz w:val="24"/>
          <w:szCs w:val="16"/>
          <w:lang w:val="el-GR"/>
        </w:rPr>
        <w:t>Στη συνέχεια, για την εξαγωγή χρήσιμων συμπερασμάτων, θα χρειαστεί να υπολογίσουμε τον μέσο καρδιακό παλμό</w:t>
      </w:r>
      <w:r w:rsidRPr="00DD43F6">
        <w:rPr>
          <w:sz w:val="24"/>
          <w:szCs w:val="16"/>
          <w:lang w:val="el-GR"/>
        </w:rPr>
        <w:t xml:space="preserve"> </w:t>
      </w:r>
      <w:r>
        <w:rPr>
          <w:sz w:val="24"/>
          <w:szCs w:val="16"/>
          <w:lang w:val="el-GR"/>
        </w:rPr>
        <w:t>(</w:t>
      </w:r>
      <w:r>
        <w:rPr>
          <w:sz w:val="24"/>
          <w:szCs w:val="16"/>
        </w:rPr>
        <w:t>mean</w:t>
      </w:r>
      <w:r w:rsidRPr="00DD43F6">
        <w:rPr>
          <w:sz w:val="24"/>
          <w:szCs w:val="16"/>
          <w:lang w:val="el-GR"/>
        </w:rPr>
        <w:t xml:space="preserve"> </w:t>
      </w:r>
      <w:r>
        <w:rPr>
          <w:sz w:val="24"/>
          <w:szCs w:val="16"/>
        </w:rPr>
        <w:t>HR</w:t>
      </w:r>
      <w:r w:rsidRPr="00DD43F6">
        <w:rPr>
          <w:sz w:val="24"/>
          <w:szCs w:val="16"/>
          <w:lang w:val="el-GR"/>
        </w:rPr>
        <w:t xml:space="preserve">), </w:t>
      </w:r>
      <w:r>
        <w:rPr>
          <w:sz w:val="24"/>
          <w:szCs w:val="16"/>
          <w:lang w:val="el-GR"/>
        </w:rPr>
        <w:t>το μέσο διάστημα καρδιακού ρυθμού (</w:t>
      </w:r>
      <w:r>
        <w:rPr>
          <w:sz w:val="24"/>
          <w:szCs w:val="16"/>
        </w:rPr>
        <w:t>mean</w:t>
      </w:r>
      <w:r w:rsidRPr="00DD43F6">
        <w:rPr>
          <w:sz w:val="24"/>
          <w:szCs w:val="16"/>
          <w:lang w:val="el-GR"/>
        </w:rPr>
        <w:t xml:space="preserve"> </w:t>
      </w:r>
      <w:r>
        <w:rPr>
          <w:sz w:val="24"/>
          <w:szCs w:val="16"/>
        </w:rPr>
        <w:t>RR</w:t>
      </w:r>
      <w:r w:rsidRPr="00DD43F6">
        <w:rPr>
          <w:sz w:val="24"/>
          <w:szCs w:val="16"/>
          <w:lang w:val="el-GR"/>
        </w:rPr>
        <w:t xml:space="preserve">), </w:t>
      </w:r>
      <w:r>
        <w:rPr>
          <w:sz w:val="24"/>
          <w:szCs w:val="16"/>
          <w:lang w:val="el-GR"/>
        </w:rPr>
        <w:t xml:space="preserve">την τυπική απόκλιση των διαστημάτων </w:t>
      </w:r>
      <w:r>
        <w:rPr>
          <w:sz w:val="24"/>
          <w:szCs w:val="16"/>
        </w:rPr>
        <w:t>RR</w:t>
      </w:r>
      <w:r w:rsidRPr="00DD43F6">
        <w:rPr>
          <w:sz w:val="24"/>
          <w:szCs w:val="16"/>
          <w:lang w:val="el-GR"/>
        </w:rPr>
        <w:t xml:space="preserve"> </w:t>
      </w:r>
      <w:r>
        <w:rPr>
          <w:sz w:val="24"/>
          <w:szCs w:val="16"/>
          <w:lang w:val="el-GR"/>
        </w:rPr>
        <w:t>μεταξύ φυσιολογικών χτύπων</w:t>
      </w:r>
      <w:r w:rsidR="00CF57FE" w:rsidRPr="00CF57FE">
        <w:rPr>
          <w:sz w:val="24"/>
          <w:szCs w:val="16"/>
          <w:lang w:val="el-GR"/>
        </w:rPr>
        <w:t xml:space="preserve"> (</w:t>
      </w:r>
      <w:r w:rsidR="00CF57FE">
        <w:rPr>
          <w:sz w:val="24"/>
          <w:szCs w:val="16"/>
        </w:rPr>
        <w:t>SDNN</w:t>
      </w:r>
      <w:r w:rsidR="00CF57FE" w:rsidRPr="00CF57FE">
        <w:rPr>
          <w:sz w:val="24"/>
          <w:szCs w:val="16"/>
          <w:lang w:val="el-GR"/>
        </w:rPr>
        <w:t>)</w:t>
      </w:r>
      <w:r>
        <w:rPr>
          <w:sz w:val="24"/>
          <w:szCs w:val="16"/>
          <w:lang w:val="el-GR"/>
        </w:rPr>
        <w:t xml:space="preserve">, το </w:t>
      </w:r>
      <w:r>
        <w:rPr>
          <w:sz w:val="24"/>
          <w:szCs w:val="16"/>
        </w:rPr>
        <w:t>RMSSD</w:t>
      </w:r>
      <w:r w:rsidRPr="00DD43F6">
        <w:rPr>
          <w:sz w:val="24"/>
          <w:szCs w:val="16"/>
          <w:lang w:val="el-GR"/>
        </w:rPr>
        <w:t xml:space="preserve"> (</w:t>
      </w:r>
      <w:r>
        <w:rPr>
          <w:sz w:val="24"/>
          <w:szCs w:val="16"/>
          <w:lang w:val="el-GR"/>
        </w:rPr>
        <w:t xml:space="preserve">βλέπε </w:t>
      </w:r>
      <w:ins w:id="1618" w:author="goumop" w:date="2018-05-29T14:37:00Z">
        <w:r w:rsidR="0037140A">
          <w:rPr>
            <w:sz w:val="24"/>
            <w:szCs w:val="16"/>
            <w:lang w:val="el-GR"/>
          </w:rPr>
          <w:t xml:space="preserve">Ενότητα </w:t>
        </w:r>
      </w:ins>
      <w:r w:rsidRPr="00DD43F6">
        <w:rPr>
          <w:sz w:val="24"/>
          <w:szCs w:val="16"/>
          <w:lang w:val="el-GR"/>
        </w:rPr>
        <w:t>2.5.1</w:t>
      </w:r>
      <w:r>
        <w:rPr>
          <w:sz w:val="24"/>
          <w:szCs w:val="16"/>
          <w:lang w:val="el-GR"/>
        </w:rPr>
        <w:t xml:space="preserve">) και το </w:t>
      </w:r>
      <w:r>
        <w:rPr>
          <w:sz w:val="24"/>
          <w:szCs w:val="16"/>
        </w:rPr>
        <w:t>pNN</w:t>
      </w:r>
      <w:r w:rsidRPr="00DD43F6">
        <w:rPr>
          <w:sz w:val="24"/>
          <w:szCs w:val="16"/>
          <w:lang w:val="el-GR"/>
        </w:rPr>
        <w:t>50</w:t>
      </w:r>
      <w:ins w:id="1619" w:author="goumop" w:date="2018-05-29T14:30:00Z">
        <w:r w:rsidR="00D41A96">
          <w:rPr>
            <w:sz w:val="24"/>
            <w:szCs w:val="16"/>
            <w:lang w:val="el-GR"/>
          </w:rPr>
          <w:t xml:space="preserve"> </w:t>
        </w:r>
      </w:ins>
      <w:r w:rsidRPr="00DD43F6">
        <w:rPr>
          <w:sz w:val="24"/>
          <w:szCs w:val="16"/>
          <w:lang w:val="el-GR"/>
        </w:rPr>
        <w:t>(</w:t>
      </w:r>
      <w:r>
        <w:rPr>
          <w:sz w:val="24"/>
          <w:szCs w:val="16"/>
          <w:lang w:val="el-GR"/>
        </w:rPr>
        <w:t>βλέπε</w:t>
      </w:r>
      <w:ins w:id="1620" w:author="goumop" w:date="2018-05-29T14:37:00Z">
        <w:r w:rsidR="0037140A">
          <w:rPr>
            <w:sz w:val="24"/>
            <w:szCs w:val="16"/>
            <w:lang w:val="el-GR"/>
          </w:rPr>
          <w:t xml:space="preserve"> Ενότητα</w:t>
        </w:r>
      </w:ins>
      <w:r>
        <w:rPr>
          <w:sz w:val="24"/>
          <w:szCs w:val="16"/>
          <w:lang w:val="el-GR"/>
        </w:rPr>
        <w:t xml:space="preserve"> </w:t>
      </w:r>
      <w:r w:rsidRPr="00DD43F6">
        <w:rPr>
          <w:sz w:val="24"/>
          <w:szCs w:val="16"/>
          <w:lang w:val="el-GR"/>
        </w:rPr>
        <w:t>2.5.1)</w:t>
      </w:r>
      <w:r>
        <w:rPr>
          <w:sz w:val="24"/>
          <w:szCs w:val="16"/>
          <w:lang w:val="el-GR"/>
        </w:rPr>
        <w:t>.</w:t>
      </w:r>
      <w:r w:rsidR="00057A61">
        <w:rPr>
          <w:sz w:val="24"/>
          <w:szCs w:val="16"/>
          <w:lang w:val="el-GR"/>
        </w:rPr>
        <w:t xml:space="preserve"> Οι υπολογισμοί γίνονται για τον κάθε εξεταζόμενο και για κάθε συναισθηματική κατάσταση(χαλάρωσης – </w:t>
      </w:r>
      <w:r w:rsidR="00057A61">
        <w:rPr>
          <w:sz w:val="24"/>
          <w:szCs w:val="16"/>
        </w:rPr>
        <w:t>stress</w:t>
      </w:r>
      <w:r w:rsidR="00057A61" w:rsidRPr="00057A61">
        <w:rPr>
          <w:sz w:val="24"/>
          <w:szCs w:val="16"/>
          <w:lang w:val="el-GR"/>
        </w:rPr>
        <w:t xml:space="preserve"> </w:t>
      </w:r>
      <w:r w:rsidR="00057A61">
        <w:rPr>
          <w:sz w:val="24"/>
          <w:szCs w:val="16"/>
        </w:rPr>
        <w:t>test</w:t>
      </w:r>
      <w:r w:rsidR="00057A61" w:rsidRPr="00057A61">
        <w:rPr>
          <w:sz w:val="24"/>
          <w:szCs w:val="16"/>
          <w:lang w:val="el-GR"/>
        </w:rPr>
        <w:t>)</w:t>
      </w:r>
      <w:r w:rsidR="00057A61">
        <w:rPr>
          <w:sz w:val="24"/>
          <w:szCs w:val="16"/>
          <w:lang w:val="el-GR"/>
        </w:rPr>
        <w:t xml:space="preserve"> ξεχωριστά.</w:t>
      </w:r>
    </w:p>
    <w:p w14:paraId="4021F2D3" w14:textId="63DF3FD6" w:rsidR="008320C9" w:rsidRDefault="00C41C8A" w:rsidP="00DD43F6">
      <w:pPr>
        <w:ind w:firstLine="180"/>
        <w:jc w:val="both"/>
        <w:rPr>
          <w:sz w:val="24"/>
          <w:szCs w:val="16"/>
          <w:lang w:val="el-GR"/>
        </w:rPr>
      </w:pPr>
      <w:r>
        <w:rPr>
          <w:sz w:val="24"/>
          <w:szCs w:val="16"/>
          <w:lang w:val="el-GR"/>
        </w:rPr>
        <w:t xml:space="preserve">Στην </w:t>
      </w:r>
      <w:del w:id="1621" w:author="goumop" w:date="2018-05-29T14:30:00Z">
        <w:r w:rsidDel="00D41A96">
          <w:rPr>
            <w:sz w:val="24"/>
            <w:szCs w:val="16"/>
            <w:lang w:val="el-GR"/>
          </w:rPr>
          <w:delText xml:space="preserve">εικόνα </w:delText>
        </w:r>
      </w:del>
      <w:ins w:id="1622" w:author="goumop" w:date="2018-05-29T14:30:00Z">
        <w:r w:rsidR="00D41A96">
          <w:rPr>
            <w:sz w:val="24"/>
            <w:szCs w:val="16"/>
            <w:lang w:val="el-GR"/>
          </w:rPr>
          <w:t xml:space="preserve">Εικόνα </w:t>
        </w:r>
      </w:ins>
      <w:r>
        <w:rPr>
          <w:sz w:val="24"/>
          <w:szCs w:val="16"/>
          <w:lang w:val="el-GR"/>
        </w:rPr>
        <w:t>7.7</w:t>
      </w:r>
      <w:r w:rsidR="008320C9">
        <w:rPr>
          <w:sz w:val="24"/>
          <w:szCs w:val="16"/>
          <w:lang w:val="el-GR"/>
        </w:rPr>
        <w:t xml:space="preserve"> βρίσκονται οι εξισώσεις για την μέτρηση των </w:t>
      </w:r>
      <w:r w:rsidR="008320C9">
        <w:rPr>
          <w:sz w:val="24"/>
          <w:szCs w:val="16"/>
        </w:rPr>
        <w:t>mean</w:t>
      </w:r>
      <w:r w:rsidR="008320C9" w:rsidRPr="008320C9">
        <w:rPr>
          <w:sz w:val="24"/>
          <w:szCs w:val="16"/>
          <w:lang w:val="el-GR"/>
        </w:rPr>
        <w:t xml:space="preserve"> </w:t>
      </w:r>
      <w:r w:rsidR="008320C9">
        <w:rPr>
          <w:sz w:val="24"/>
          <w:szCs w:val="16"/>
        </w:rPr>
        <w:t>RR</w:t>
      </w:r>
      <w:r w:rsidR="008320C9" w:rsidRPr="008320C9">
        <w:rPr>
          <w:sz w:val="24"/>
          <w:szCs w:val="16"/>
          <w:lang w:val="el-GR"/>
        </w:rPr>
        <w:t xml:space="preserve">, </w:t>
      </w:r>
      <w:r w:rsidR="008320C9">
        <w:rPr>
          <w:sz w:val="24"/>
          <w:szCs w:val="16"/>
        </w:rPr>
        <w:t>SDNN</w:t>
      </w:r>
      <w:r w:rsidR="008320C9" w:rsidRPr="008320C9">
        <w:rPr>
          <w:sz w:val="24"/>
          <w:szCs w:val="16"/>
          <w:lang w:val="el-GR"/>
        </w:rPr>
        <w:t xml:space="preserve">, </w:t>
      </w:r>
      <w:r w:rsidR="008320C9">
        <w:rPr>
          <w:sz w:val="24"/>
          <w:szCs w:val="16"/>
        </w:rPr>
        <w:t>RMSSD</w:t>
      </w:r>
      <w:ins w:id="1623" w:author="Gladiator Gladiator" w:date="2018-05-31T21:08:00Z">
        <w:r w:rsidR="00CA0CD1" w:rsidRPr="00CA0CD1">
          <w:rPr>
            <w:sz w:val="24"/>
            <w:szCs w:val="16"/>
            <w:lang w:val="el-GR"/>
            <w:rPrChange w:id="1624" w:author="Gladiator Gladiator" w:date="2018-05-31T21:08:00Z">
              <w:rPr>
                <w:sz w:val="24"/>
                <w:szCs w:val="16"/>
              </w:rPr>
            </w:rPrChange>
          </w:rPr>
          <w:t>[</w:t>
        </w:r>
        <w:r w:rsidR="00CA0CD1" w:rsidRPr="00CA0CD1">
          <w:rPr>
            <w:color w:val="4472C4" w:themeColor="accent5"/>
            <w:sz w:val="24"/>
            <w:szCs w:val="16"/>
            <w:lang w:val="el-GR"/>
            <w:rPrChange w:id="1625" w:author="Gladiator Gladiator" w:date="2018-05-31T21:08:00Z">
              <w:rPr>
                <w:sz w:val="24"/>
                <w:szCs w:val="16"/>
                <w:lang w:val="el-GR"/>
              </w:rPr>
            </w:rPrChange>
          </w:rPr>
          <w:fldChar w:fldCharType="begin"/>
        </w:r>
        <w:r w:rsidR="00CA0CD1" w:rsidRPr="00CA0CD1">
          <w:rPr>
            <w:color w:val="4472C4" w:themeColor="accent5"/>
            <w:sz w:val="24"/>
            <w:szCs w:val="16"/>
            <w:lang w:val="el-GR"/>
            <w:rPrChange w:id="1626" w:author="Gladiator Gladiator" w:date="2018-05-31T21:08:00Z">
              <w:rPr>
                <w:sz w:val="24"/>
                <w:szCs w:val="16"/>
                <w:lang w:val="el-GR"/>
              </w:rPr>
            </w:rPrChange>
          </w:rPr>
          <w:instrText xml:space="preserve"> REF _Ref515564238 \n \h </w:instrText>
        </w:r>
      </w:ins>
      <w:r w:rsidR="00CA0CD1" w:rsidRPr="00CA0CD1">
        <w:rPr>
          <w:color w:val="4472C4" w:themeColor="accent5"/>
          <w:sz w:val="24"/>
          <w:szCs w:val="16"/>
          <w:lang w:val="el-GR"/>
          <w:rPrChange w:id="1627" w:author="Gladiator Gladiator" w:date="2018-05-31T21:08:00Z">
            <w:rPr>
              <w:color w:val="4472C4" w:themeColor="accent5"/>
              <w:sz w:val="24"/>
              <w:szCs w:val="16"/>
              <w:lang w:val="el-GR"/>
            </w:rPr>
          </w:rPrChange>
        </w:rPr>
      </w:r>
      <w:r w:rsidR="00CA0CD1" w:rsidRPr="00CA0CD1">
        <w:rPr>
          <w:color w:val="4472C4" w:themeColor="accent5"/>
          <w:sz w:val="24"/>
          <w:szCs w:val="16"/>
          <w:lang w:val="el-GR"/>
          <w:rPrChange w:id="1628" w:author="Gladiator Gladiator" w:date="2018-05-31T21:08:00Z">
            <w:rPr>
              <w:sz w:val="24"/>
              <w:szCs w:val="16"/>
              <w:lang w:val="el-GR"/>
            </w:rPr>
          </w:rPrChange>
        </w:rPr>
        <w:fldChar w:fldCharType="separate"/>
      </w:r>
      <w:ins w:id="1629" w:author="Gladiator Gladiator" w:date="2018-05-31T21:08:00Z">
        <w:r w:rsidR="00CA0CD1" w:rsidRPr="00CA0CD1">
          <w:rPr>
            <w:color w:val="4472C4" w:themeColor="accent5"/>
            <w:sz w:val="24"/>
            <w:szCs w:val="16"/>
            <w:lang w:val="el-GR"/>
            <w:rPrChange w:id="1630" w:author="Gladiator Gladiator" w:date="2018-05-31T21:08:00Z">
              <w:rPr>
                <w:sz w:val="24"/>
                <w:szCs w:val="16"/>
                <w:lang w:val="el-GR"/>
              </w:rPr>
            </w:rPrChange>
          </w:rPr>
          <w:t>21</w:t>
        </w:r>
        <w:r w:rsidR="00CA0CD1" w:rsidRPr="00CA0CD1">
          <w:rPr>
            <w:color w:val="4472C4" w:themeColor="accent5"/>
            <w:sz w:val="24"/>
            <w:szCs w:val="16"/>
            <w:lang w:val="el-GR"/>
            <w:rPrChange w:id="1631" w:author="Gladiator Gladiator" w:date="2018-05-31T21:08:00Z">
              <w:rPr>
                <w:sz w:val="24"/>
                <w:szCs w:val="16"/>
                <w:lang w:val="el-GR"/>
              </w:rPr>
            </w:rPrChange>
          </w:rPr>
          <w:fldChar w:fldCharType="end"/>
        </w:r>
        <w:r w:rsidR="00CA0CD1" w:rsidRPr="00CA0CD1">
          <w:rPr>
            <w:sz w:val="24"/>
            <w:szCs w:val="16"/>
            <w:lang w:val="el-GR"/>
            <w:rPrChange w:id="1632" w:author="Gladiator Gladiator" w:date="2018-05-31T21:08:00Z">
              <w:rPr>
                <w:sz w:val="24"/>
                <w:szCs w:val="16"/>
              </w:rPr>
            </w:rPrChange>
          </w:rPr>
          <w:t>]</w:t>
        </w:r>
      </w:ins>
      <w:r w:rsidR="008320C9">
        <w:rPr>
          <w:sz w:val="24"/>
          <w:szCs w:val="16"/>
          <w:lang w:val="el-GR"/>
        </w:rPr>
        <w:t>.</w:t>
      </w:r>
      <w:ins w:id="1633" w:author="goumop" w:date="2018-05-29T14:30:00Z">
        <w:r w:rsidR="00D41A96">
          <w:rPr>
            <w:sz w:val="24"/>
            <w:szCs w:val="16"/>
            <w:lang w:val="el-GR"/>
          </w:rPr>
          <w:t xml:space="preserve"> </w:t>
        </w:r>
      </w:ins>
      <w:r w:rsidR="008320C9">
        <w:rPr>
          <w:sz w:val="24"/>
          <w:szCs w:val="16"/>
          <w:lang w:val="el-GR"/>
        </w:rPr>
        <w:t xml:space="preserve">Όπου </w:t>
      </w:r>
      <w:r w:rsidR="008320C9">
        <w:rPr>
          <w:sz w:val="24"/>
          <w:szCs w:val="16"/>
        </w:rPr>
        <w:t>THB</w:t>
      </w:r>
      <w:r w:rsidR="008320C9">
        <w:rPr>
          <w:sz w:val="24"/>
          <w:szCs w:val="16"/>
          <w:lang w:val="el-GR"/>
        </w:rPr>
        <w:t xml:space="preserve"> (</w:t>
      </w:r>
      <w:r w:rsidR="008320C9">
        <w:rPr>
          <w:sz w:val="24"/>
          <w:szCs w:val="16"/>
        </w:rPr>
        <w:t>Total</w:t>
      </w:r>
      <w:r w:rsidR="008320C9" w:rsidRPr="008320C9">
        <w:rPr>
          <w:sz w:val="24"/>
          <w:szCs w:val="16"/>
          <w:lang w:val="el-GR"/>
        </w:rPr>
        <w:t xml:space="preserve"> </w:t>
      </w:r>
      <w:r w:rsidR="008320C9">
        <w:rPr>
          <w:sz w:val="24"/>
          <w:szCs w:val="16"/>
        </w:rPr>
        <w:t>heart</w:t>
      </w:r>
      <w:r w:rsidR="008320C9" w:rsidRPr="008320C9">
        <w:rPr>
          <w:sz w:val="24"/>
          <w:szCs w:val="16"/>
          <w:lang w:val="el-GR"/>
        </w:rPr>
        <w:t xml:space="preserve"> </w:t>
      </w:r>
      <w:r w:rsidR="008320C9">
        <w:rPr>
          <w:sz w:val="24"/>
          <w:szCs w:val="16"/>
        </w:rPr>
        <w:t>beats</w:t>
      </w:r>
      <w:r w:rsidR="008320C9">
        <w:rPr>
          <w:sz w:val="24"/>
          <w:szCs w:val="16"/>
          <w:lang w:val="el-GR"/>
        </w:rPr>
        <w:t>)</w:t>
      </w:r>
      <w:r w:rsidR="008320C9" w:rsidRPr="008320C9">
        <w:rPr>
          <w:sz w:val="24"/>
          <w:szCs w:val="16"/>
          <w:lang w:val="el-GR"/>
        </w:rPr>
        <w:t xml:space="preserve">, </w:t>
      </w:r>
      <w:r w:rsidR="008320C9">
        <w:rPr>
          <w:sz w:val="24"/>
          <w:szCs w:val="16"/>
          <w:lang w:val="el-GR"/>
        </w:rPr>
        <w:t>οι συνολικοί καρδιακοί παλμοί.</w:t>
      </w:r>
    </w:p>
    <w:p w14:paraId="716D5E5E" w14:textId="77777777" w:rsidR="008320C9" w:rsidRDefault="00AD1DD6" w:rsidP="008320C9">
      <w:pPr>
        <w:ind w:firstLine="180"/>
        <w:jc w:val="center"/>
        <w:rPr>
          <w:sz w:val="24"/>
          <w:szCs w:val="16"/>
          <w:lang w:val="el-GR"/>
        </w:rPr>
      </w:pPr>
      <w:r>
        <w:rPr>
          <w:sz w:val="24"/>
          <w:szCs w:val="16"/>
          <w:lang w:val="el-GR"/>
        </w:rPr>
        <w:lastRenderedPageBreak/>
        <w:pict w14:anchorId="5C59C69D">
          <v:shape id="_x0000_i1056" type="#_x0000_t75" style="width:248.3pt;height:175.7pt">
            <v:imagedata r:id="rId105" o:title="equations"/>
          </v:shape>
        </w:pict>
      </w:r>
    </w:p>
    <w:p w14:paraId="0BCA3490" w14:textId="77777777" w:rsidR="008320C9" w:rsidRPr="009661A3" w:rsidRDefault="008320C9" w:rsidP="008320C9">
      <w:pPr>
        <w:ind w:firstLine="180"/>
        <w:jc w:val="center"/>
        <w:rPr>
          <w:sz w:val="16"/>
          <w:szCs w:val="16"/>
          <w:lang w:val="el-GR"/>
        </w:rPr>
      </w:pPr>
      <w:r>
        <w:rPr>
          <w:sz w:val="16"/>
          <w:szCs w:val="16"/>
          <w:lang w:val="el-GR"/>
        </w:rPr>
        <w:t xml:space="preserve">Εικόνα </w:t>
      </w:r>
      <w:r w:rsidR="00FC6EEB">
        <w:rPr>
          <w:sz w:val="16"/>
          <w:szCs w:val="16"/>
          <w:lang w:val="el-GR"/>
        </w:rPr>
        <w:t>7.7</w:t>
      </w:r>
      <w:r>
        <w:rPr>
          <w:sz w:val="16"/>
          <w:szCs w:val="16"/>
          <w:lang w:val="el-GR"/>
        </w:rPr>
        <w:t xml:space="preserve"> </w:t>
      </w:r>
      <w:r w:rsidRPr="008320C9">
        <w:rPr>
          <w:sz w:val="16"/>
          <w:szCs w:val="16"/>
          <w:lang w:val="el-GR"/>
        </w:rPr>
        <w:t>:</w:t>
      </w:r>
      <w:r>
        <w:rPr>
          <w:sz w:val="16"/>
          <w:szCs w:val="16"/>
          <w:lang w:val="el-GR"/>
        </w:rPr>
        <w:t xml:space="preserve"> Συναρτήσεις </w:t>
      </w:r>
      <w:r>
        <w:rPr>
          <w:sz w:val="16"/>
          <w:szCs w:val="16"/>
        </w:rPr>
        <w:t>mean</w:t>
      </w:r>
      <w:r w:rsidRPr="008320C9">
        <w:rPr>
          <w:sz w:val="16"/>
          <w:szCs w:val="16"/>
          <w:lang w:val="el-GR"/>
        </w:rPr>
        <w:t xml:space="preserve"> </w:t>
      </w:r>
      <w:r>
        <w:rPr>
          <w:sz w:val="16"/>
          <w:szCs w:val="16"/>
        </w:rPr>
        <w:t>RR</w:t>
      </w:r>
      <w:r w:rsidRPr="008320C9">
        <w:rPr>
          <w:sz w:val="16"/>
          <w:szCs w:val="16"/>
          <w:lang w:val="el-GR"/>
        </w:rPr>
        <w:t xml:space="preserve">, </w:t>
      </w:r>
      <w:r>
        <w:rPr>
          <w:sz w:val="16"/>
          <w:szCs w:val="16"/>
        </w:rPr>
        <w:t>SDNN</w:t>
      </w:r>
      <w:r w:rsidRPr="008320C9">
        <w:rPr>
          <w:sz w:val="16"/>
          <w:szCs w:val="16"/>
          <w:lang w:val="el-GR"/>
        </w:rPr>
        <w:t xml:space="preserve"> </w:t>
      </w:r>
      <w:r>
        <w:rPr>
          <w:sz w:val="16"/>
          <w:szCs w:val="16"/>
          <w:lang w:val="el-GR"/>
        </w:rPr>
        <w:t xml:space="preserve">και </w:t>
      </w:r>
      <w:r>
        <w:rPr>
          <w:sz w:val="16"/>
          <w:szCs w:val="16"/>
        </w:rPr>
        <w:t>RMSSD</w:t>
      </w:r>
    </w:p>
    <w:p w14:paraId="674F27E4" w14:textId="77777777" w:rsidR="008320C9" w:rsidRPr="008320C9" w:rsidRDefault="008320C9" w:rsidP="008320C9">
      <w:pPr>
        <w:ind w:firstLine="180"/>
        <w:jc w:val="center"/>
        <w:rPr>
          <w:sz w:val="16"/>
          <w:szCs w:val="16"/>
          <w:lang w:val="el-GR"/>
        </w:rPr>
      </w:pPr>
    </w:p>
    <w:p w14:paraId="62BA3CC7" w14:textId="47A89F32" w:rsidR="00DD43F6" w:rsidRDefault="00DD43F6" w:rsidP="00DD43F6">
      <w:pPr>
        <w:ind w:firstLine="180"/>
        <w:jc w:val="both"/>
        <w:rPr>
          <w:sz w:val="24"/>
          <w:szCs w:val="16"/>
          <w:lang w:val="el-GR"/>
        </w:rPr>
      </w:pPr>
      <w:r>
        <w:rPr>
          <w:sz w:val="24"/>
          <w:szCs w:val="16"/>
          <w:lang w:val="el-GR"/>
        </w:rPr>
        <w:t xml:space="preserve">Αυτοί οι υπολογισμοί θα γίνουν τα αρχεία </w:t>
      </w:r>
      <w:r>
        <w:rPr>
          <w:sz w:val="24"/>
          <w:szCs w:val="16"/>
        </w:rPr>
        <w:t>excel</w:t>
      </w:r>
      <w:r w:rsidRPr="00DD43F6">
        <w:rPr>
          <w:sz w:val="24"/>
          <w:szCs w:val="16"/>
          <w:lang w:val="el-GR"/>
        </w:rPr>
        <w:t xml:space="preserve"> </w:t>
      </w:r>
      <w:r>
        <w:rPr>
          <w:sz w:val="24"/>
          <w:szCs w:val="16"/>
          <w:lang w:val="el-GR"/>
        </w:rPr>
        <w:t xml:space="preserve">που μεταφέραμε τα δεδομένα μας. Για να </w:t>
      </w:r>
      <w:r w:rsidR="00CF57FE">
        <w:rPr>
          <w:sz w:val="24"/>
          <w:szCs w:val="16"/>
          <w:lang w:val="el-GR"/>
        </w:rPr>
        <w:t xml:space="preserve">υπολογίσουμε τα μεγέθη των </w:t>
      </w:r>
      <w:r w:rsidR="00CF57FE">
        <w:rPr>
          <w:sz w:val="24"/>
          <w:szCs w:val="16"/>
        </w:rPr>
        <w:t>SDNN</w:t>
      </w:r>
      <w:r w:rsidR="00CF57FE" w:rsidRPr="00CF57FE">
        <w:rPr>
          <w:sz w:val="24"/>
          <w:szCs w:val="16"/>
          <w:lang w:val="el-GR"/>
        </w:rPr>
        <w:t xml:space="preserve">, </w:t>
      </w:r>
      <w:r w:rsidR="00CF57FE">
        <w:rPr>
          <w:sz w:val="24"/>
          <w:szCs w:val="16"/>
        </w:rPr>
        <w:t>RMSSD</w:t>
      </w:r>
      <w:r w:rsidR="00CF57FE">
        <w:rPr>
          <w:sz w:val="24"/>
          <w:szCs w:val="16"/>
          <w:lang w:val="el-GR"/>
        </w:rPr>
        <w:t xml:space="preserve"> και </w:t>
      </w:r>
      <w:r w:rsidR="00CF57FE">
        <w:rPr>
          <w:sz w:val="24"/>
          <w:szCs w:val="16"/>
        </w:rPr>
        <w:t>pNN</w:t>
      </w:r>
      <w:r w:rsidR="00CF57FE" w:rsidRPr="00CF57FE">
        <w:rPr>
          <w:sz w:val="24"/>
          <w:szCs w:val="16"/>
          <w:lang w:val="el-GR"/>
        </w:rPr>
        <w:t xml:space="preserve">50 </w:t>
      </w:r>
      <w:r w:rsidR="00CF57FE">
        <w:rPr>
          <w:sz w:val="24"/>
          <w:szCs w:val="16"/>
          <w:lang w:val="el-GR"/>
        </w:rPr>
        <w:t xml:space="preserve">θα πρέπει να γράψουμε </w:t>
      </w:r>
      <w:r w:rsidR="008320C9">
        <w:rPr>
          <w:sz w:val="24"/>
          <w:szCs w:val="16"/>
          <w:lang w:val="el-GR"/>
        </w:rPr>
        <w:t>τις αντίστοιχες εξισώσεις</w:t>
      </w:r>
      <w:r w:rsidR="00CF57FE">
        <w:rPr>
          <w:sz w:val="24"/>
          <w:szCs w:val="16"/>
          <w:lang w:val="el-GR"/>
        </w:rPr>
        <w:t xml:space="preserve"> σε </w:t>
      </w:r>
      <w:r w:rsidR="00CF57FE">
        <w:rPr>
          <w:sz w:val="24"/>
          <w:szCs w:val="16"/>
        </w:rPr>
        <w:t>functions</w:t>
      </w:r>
      <w:r w:rsidR="00CF57FE" w:rsidRPr="00CF57FE">
        <w:rPr>
          <w:sz w:val="24"/>
          <w:szCs w:val="16"/>
          <w:lang w:val="el-GR"/>
        </w:rPr>
        <w:t xml:space="preserve"> </w:t>
      </w:r>
      <w:r w:rsidR="00CF57FE">
        <w:rPr>
          <w:sz w:val="24"/>
          <w:szCs w:val="16"/>
          <w:lang w:val="el-GR"/>
        </w:rPr>
        <w:t xml:space="preserve">σε γλώσσα προγραμματισμού </w:t>
      </w:r>
      <w:r w:rsidR="00CF57FE">
        <w:rPr>
          <w:sz w:val="24"/>
          <w:szCs w:val="16"/>
        </w:rPr>
        <w:t>Visual</w:t>
      </w:r>
      <w:r w:rsidR="00CF57FE" w:rsidRPr="00CF57FE">
        <w:rPr>
          <w:sz w:val="24"/>
          <w:szCs w:val="16"/>
          <w:lang w:val="el-GR"/>
        </w:rPr>
        <w:t xml:space="preserve"> </w:t>
      </w:r>
      <w:r w:rsidR="00CF57FE">
        <w:rPr>
          <w:sz w:val="24"/>
          <w:szCs w:val="16"/>
        </w:rPr>
        <w:t>Basic</w:t>
      </w:r>
      <w:r w:rsidR="00CF57FE" w:rsidRPr="00CF57FE">
        <w:rPr>
          <w:sz w:val="24"/>
          <w:szCs w:val="16"/>
          <w:lang w:val="el-GR"/>
        </w:rPr>
        <w:t xml:space="preserve"> (</w:t>
      </w:r>
      <w:r w:rsidR="00CF57FE">
        <w:rPr>
          <w:sz w:val="24"/>
          <w:szCs w:val="16"/>
        </w:rPr>
        <w:t>VBA</w:t>
      </w:r>
      <w:r w:rsidR="00CF57FE">
        <w:rPr>
          <w:sz w:val="24"/>
          <w:szCs w:val="16"/>
          <w:lang w:val="el-GR"/>
        </w:rPr>
        <w:t>)</w:t>
      </w:r>
      <w:ins w:id="1634" w:author="goumop" w:date="2018-05-29T14:30:00Z">
        <w:r w:rsidR="00D41A96">
          <w:rPr>
            <w:sz w:val="24"/>
            <w:szCs w:val="16"/>
            <w:lang w:val="el-GR"/>
          </w:rPr>
          <w:t xml:space="preserve"> </w:t>
        </w:r>
      </w:ins>
      <w:r w:rsidR="00CF57FE" w:rsidRPr="00C15B19">
        <w:rPr>
          <w:sz w:val="24"/>
          <w:szCs w:val="24"/>
          <w:lang w:val="el-GR"/>
          <w:rPrChange w:id="1635" w:author="Gladiator Gladiator" w:date="2018-05-23T01:52:00Z">
            <w:rPr>
              <w:sz w:val="16"/>
              <w:szCs w:val="16"/>
              <w:lang w:val="el-GR"/>
            </w:rPr>
          </w:rPrChange>
        </w:rPr>
        <w:t>[</w:t>
      </w:r>
      <w:ins w:id="1636" w:author="Gladiator Gladiator" w:date="2018-05-31T21:04:00Z">
        <w:r w:rsidR="005C027A" w:rsidRPr="005C027A">
          <w:rPr>
            <w:color w:val="4472C4" w:themeColor="accent5"/>
            <w:sz w:val="24"/>
            <w:szCs w:val="24"/>
            <w:lang w:val="el-GR"/>
            <w:rPrChange w:id="1637" w:author="Gladiator Gladiator" w:date="2018-05-31T21:04:00Z">
              <w:rPr>
                <w:sz w:val="24"/>
                <w:szCs w:val="24"/>
                <w:lang w:val="el-GR"/>
              </w:rPr>
            </w:rPrChange>
          </w:rPr>
          <w:fldChar w:fldCharType="begin"/>
        </w:r>
        <w:r w:rsidR="005C027A" w:rsidRPr="005C027A">
          <w:rPr>
            <w:color w:val="4472C4" w:themeColor="accent5"/>
            <w:sz w:val="24"/>
            <w:szCs w:val="24"/>
            <w:lang w:val="el-GR"/>
            <w:rPrChange w:id="1638" w:author="Gladiator Gladiator" w:date="2018-05-31T21:04:00Z">
              <w:rPr>
                <w:sz w:val="24"/>
                <w:szCs w:val="24"/>
                <w:lang w:val="el-GR"/>
              </w:rPr>
            </w:rPrChange>
          </w:rPr>
          <w:instrText xml:space="preserve"> REF _Ref515563989 \n \h </w:instrText>
        </w:r>
      </w:ins>
      <w:r w:rsidR="005C027A" w:rsidRPr="005C027A">
        <w:rPr>
          <w:color w:val="4472C4" w:themeColor="accent5"/>
          <w:sz w:val="24"/>
          <w:szCs w:val="24"/>
          <w:lang w:val="el-GR"/>
          <w:rPrChange w:id="1639" w:author="Gladiator Gladiator" w:date="2018-05-31T21:04:00Z">
            <w:rPr>
              <w:color w:val="4472C4" w:themeColor="accent5"/>
              <w:sz w:val="24"/>
              <w:szCs w:val="24"/>
              <w:lang w:val="el-GR"/>
            </w:rPr>
          </w:rPrChange>
        </w:rPr>
      </w:r>
      <w:r w:rsidR="005C027A" w:rsidRPr="005C027A">
        <w:rPr>
          <w:color w:val="4472C4" w:themeColor="accent5"/>
          <w:sz w:val="24"/>
          <w:szCs w:val="24"/>
          <w:lang w:val="el-GR"/>
          <w:rPrChange w:id="1640" w:author="Gladiator Gladiator" w:date="2018-05-31T21:04:00Z">
            <w:rPr>
              <w:sz w:val="24"/>
              <w:szCs w:val="24"/>
              <w:lang w:val="el-GR"/>
            </w:rPr>
          </w:rPrChange>
        </w:rPr>
        <w:fldChar w:fldCharType="separate"/>
      </w:r>
      <w:ins w:id="1641" w:author="Gladiator Gladiator" w:date="2018-05-31T21:04:00Z">
        <w:r w:rsidR="005C027A" w:rsidRPr="005C027A">
          <w:rPr>
            <w:color w:val="4472C4" w:themeColor="accent5"/>
            <w:sz w:val="24"/>
            <w:szCs w:val="24"/>
            <w:lang w:val="el-GR"/>
            <w:rPrChange w:id="1642" w:author="Gladiator Gladiator" w:date="2018-05-31T21:04:00Z">
              <w:rPr>
                <w:sz w:val="24"/>
                <w:szCs w:val="24"/>
                <w:lang w:val="el-GR"/>
              </w:rPr>
            </w:rPrChange>
          </w:rPr>
          <w:t>20</w:t>
        </w:r>
        <w:r w:rsidR="005C027A" w:rsidRPr="005C027A">
          <w:rPr>
            <w:color w:val="4472C4" w:themeColor="accent5"/>
            <w:sz w:val="24"/>
            <w:szCs w:val="24"/>
            <w:lang w:val="el-GR"/>
            <w:rPrChange w:id="1643" w:author="Gladiator Gladiator" w:date="2018-05-31T21:04:00Z">
              <w:rPr>
                <w:sz w:val="24"/>
                <w:szCs w:val="24"/>
                <w:lang w:val="el-GR"/>
              </w:rPr>
            </w:rPrChange>
          </w:rPr>
          <w:fldChar w:fldCharType="end"/>
        </w:r>
      </w:ins>
      <w:del w:id="1644" w:author="Gladiator Gladiator" w:date="2018-05-31T21:04:00Z">
        <w:r w:rsidR="00CF57FE" w:rsidRPr="00C15B19" w:rsidDel="005C027A">
          <w:rPr>
            <w:sz w:val="24"/>
            <w:szCs w:val="24"/>
            <w:lang w:val="el-GR"/>
            <w:rPrChange w:id="1645" w:author="Gladiator Gladiator" w:date="2018-05-23T01:52:00Z">
              <w:rPr>
                <w:sz w:val="16"/>
                <w:szCs w:val="16"/>
                <w:lang w:val="el-GR"/>
              </w:rPr>
            </w:rPrChange>
          </w:rPr>
          <w:delText>20</w:delText>
        </w:r>
      </w:del>
      <w:r w:rsidR="00CF57FE" w:rsidRPr="00C15B19">
        <w:rPr>
          <w:sz w:val="24"/>
          <w:szCs w:val="24"/>
          <w:lang w:val="el-GR"/>
          <w:rPrChange w:id="1646" w:author="Gladiator Gladiator" w:date="2018-05-23T01:52:00Z">
            <w:rPr>
              <w:sz w:val="16"/>
              <w:szCs w:val="16"/>
              <w:lang w:val="el-GR"/>
            </w:rPr>
          </w:rPrChange>
        </w:rPr>
        <w:t>]</w:t>
      </w:r>
      <w:r w:rsidR="00CF57FE" w:rsidRPr="00CB128B">
        <w:rPr>
          <w:sz w:val="24"/>
          <w:szCs w:val="24"/>
          <w:lang w:val="el-GR"/>
        </w:rPr>
        <w:t xml:space="preserve">, </w:t>
      </w:r>
      <w:r w:rsidR="00CF57FE">
        <w:rPr>
          <w:sz w:val="24"/>
          <w:szCs w:val="16"/>
          <w:lang w:val="el-GR"/>
        </w:rPr>
        <w:t xml:space="preserve">στο </w:t>
      </w:r>
      <w:r w:rsidR="00CF57FE">
        <w:rPr>
          <w:sz w:val="24"/>
          <w:szCs w:val="16"/>
        </w:rPr>
        <w:t>Microsoft</w:t>
      </w:r>
      <w:r w:rsidR="00CF57FE" w:rsidRPr="00CF57FE">
        <w:rPr>
          <w:sz w:val="24"/>
          <w:szCs w:val="16"/>
          <w:lang w:val="el-GR"/>
        </w:rPr>
        <w:t xml:space="preserve"> </w:t>
      </w:r>
      <w:r w:rsidR="00CF57FE">
        <w:rPr>
          <w:sz w:val="24"/>
          <w:szCs w:val="16"/>
        </w:rPr>
        <w:t>Excel</w:t>
      </w:r>
      <w:r w:rsidR="00CF57FE" w:rsidRPr="00CF57FE">
        <w:rPr>
          <w:sz w:val="24"/>
          <w:szCs w:val="16"/>
          <w:lang w:val="el-GR"/>
        </w:rPr>
        <w:t xml:space="preserve">. </w:t>
      </w:r>
    </w:p>
    <w:p w14:paraId="1DBA8E2A" w14:textId="77777777" w:rsidR="00CF57FE" w:rsidRDefault="00CF57FE" w:rsidP="00DD43F6">
      <w:pPr>
        <w:ind w:firstLine="180"/>
        <w:jc w:val="both"/>
        <w:rPr>
          <w:sz w:val="24"/>
          <w:szCs w:val="16"/>
          <w:lang w:val="el-GR"/>
        </w:rPr>
      </w:pPr>
      <w:r>
        <w:rPr>
          <w:sz w:val="24"/>
          <w:szCs w:val="16"/>
          <w:lang w:val="el-GR"/>
        </w:rPr>
        <w:t xml:space="preserve">Για την δημιουργία αυτών των </w:t>
      </w:r>
      <w:r>
        <w:rPr>
          <w:sz w:val="24"/>
          <w:szCs w:val="16"/>
        </w:rPr>
        <w:t>functions</w:t>
      </w:r>
      <w:r>
        <w:rPr>
          <w:sz w:val="24"/>
          <w:szCs w:val="16"/>
          <w:lang w:val="el-GR"/>
        </w:rPr>
        <w:t xml:space="preserve">, στην καρτέλα προγραμματιστής επιλέγουμε </w:t>
      </w:r>
      <w:r w:rsidRPr="00CF57FE">
        <w:rPr>
          <w:sz w:val="24"/>
          <w:szCs w:val="16"/>
          <w:lang w:val="el-GR"/>
        </w:rPr>
        <w:t>“</w:t>
      </w:r>
      <w:r>
        <w:rPr>
          <w:sz w:val="24"/>
          <w:szCs w:val="16"/>
        </w:rPr>
        <w:t>Visual</w:t>
      </w:r>
      <w:r w:rsidRPr="00CF57FE">
        <w:rPr>
          <w:sz w:val="24"/>
          <w:szCs w:val="16"/>
          <w:lang w:val="el-GR"/>
        </w:rPr>
        <w:t xml:space="preserve"> </w:t>
      </w:r>
      <w:r>
        <w:rPr>
          <w:sz w:val="24"/>
          <w:szCs w:val="16"/>
        </w:rPr>
        <w:t>Basic</w:t>
      </w:r>
      <w:r w:rsidRPr="00CF57FE">
        <w:rPr>
          <w:sz w:val="24"/>
          <w:szCs w:val="16"/>
          <w:lang w:val="el-GR"/>
        </w:rPr>
        <w:t xml:space="preserve">”. </w:t>
      </w:r>
      <w:r>
        <w:rPr>
          <w:sz w:val="24"/>
          <w:szCs w:val="16"/>
          <w:lang w:val="el-GR"/>
        </w:rPr>
        <w:t xml:space="preserve">Στη συνέχεια δεξί κλικ στο όνομα του αρχείου-&gt; </w:t>
      </w:r>
      <w:r w:rsidRPr="00CF57FE">
        <w:rPr>
          <w:sz w:val="24"/>
          <w:szCs w:val="16"/>
          <w:lang w:val="el-GR"/>
        </w:rPr>
        <w:t>“</w:t>
      </w:r>
      <w:r>
        <w:rPr>
          <w:sz w:val="24"/>
          <w:szCs w:val="16"/>
        </w:rPr>
        <w:t>insert</w:t>
      </w:r>
      <w:r w:rsidRPr="00CF57FE">
        <w:rPr>
          <w:sz w:val="24"/>
          <w:szCs w:val="16"/>
          <w:lang w:val="el-GR"/>
        </w:rPr>
        <w:t>” -&gt; “</w:t>
      </w:r>
      <w:r>
        <w:rPr>
          <w:sz w:val="24"/>
          <w:szCs w:val="16"/>
        </w:rPr>
        <w:t>module</w:t>
      </w:r>
      <w:r w:rsidRPr="00CF57FE">
        <w:rPr>
          <w:sz w:val="24"/>
          <w:szCs w:val="16"/>
          <w:lang w:val="el-GR"/>
        </w:rPr>
        <w:t>”.</w:t>
      </w:r>
    </w:p>
    <w:p w14:paraId="18EC9C01" w14:textId="77777777" w:rsidR="00CF57FE" w:rsidRDefault="00AD1DD6" w:rsidP="00CF57FE">
      <w:pPr>
        <w:ind w:firstLine="180"/>
        <w:jc w:val="center"/>
        <w:rPr>
          <w:sz w:val="24"/>
          <w:szCs w:val="16"/>
          <w:lang w:val="el-GR"/>
        </w:rPr>
      </w:pPr>
      <w:r>
        <w:rPr>
          <w:sz w:val="24"/>
          <w:szCs w:val="16"/>
          <w:lang w:val="el-GR"/>
        </w:rPr>
        <w:pict w14:anchorId="7B25529E">
          <v:shape id="_x0000_i1057" type="#_x0000_t75" style="width:300.7pt;height:286.1pt">
            <v:imagedata r:id="rId106" o:title="create module vba"/>
          </v:shape>
        </w:pict>
      </w:r>
    </w:p>
    <w:p w14:paraId="4829956D" w14:textId="77777777" w:rsidR="00CF57FE" w:rsidRPr="00CF57FE" w:rsidRDefault="00CF57FE" w:rsidP="00CF57FE">
      <w:pPr>
        <w:ind w:firstLine="180"/>
        <w:jc w:val="center"/>
        <w:rPr>
          <w:sz w:val="16"/>
          <w:szCs w:val="16"/>
          <w:lang w:val="el-GR"/>
        </w:rPr>
      </w:pPr>
      <w:r>
        <w:rPr>
          <w:sz w:val="16"/>
          <w:szCs w:val="16"/>
          <w:lang w:val="el-GR"/>
        </w:rPr>
        <w:t>Εικ</w:t>
      </w:r>
      <w:r w:rsidR="00CB27AA">
        <w:rPr>
          <w:sz w:val="16"/>
          <w:szCs w:val="16"/>
          <w:lang w:val="el-GR"/>
        </w:rPr>
        <w:t>όνα 7.8</w:t>
      </w:r>
      <w:r>
        <w:rPr>
          <w:sz w:val="16"/>
          <w:szCs w:val="16"/>
          <w:lang w:val="el-GR"/>
        </w:rPr>
        <w:t xml:space="preserve"> </w:t>
      </w:r>
      <w:r w:rsidRPr="00CF57FE">
        <w:rPr>
          <w:sz w:val="16"/>
          <w:szCs w:val="16"/>
          <w:lang w:val="el-GR"/>
        </w:rPr>
        <w:t xml:space="preserve">: </w:t>
      </w:r>
      <w:r>
        <w:rPr>
          <w:sz w:val="16"/>
          <w:szCs w:val="16"/>
          <w:lang w:val="el-GR"/>
        </w:rPr>
        <w:t xml:space="preserve">Δημιουργία </w:t>
      </w:r>
      <w:r>
        <w:rPr>
          <w:sz w:val="16"/>
          <w:szCs w:val="16"/>
        </w:rPr>
        <w:t>module</w:t>
      </w:r>
      <w:r w:rsidRPr="00CF57FE">
        <w:rPr>
          <w:sz w:val="16"/>
          <w:szCs w:val="16"/>
          <w:lang w:val="el-GR"/>
        </w:rPr>
        <w:t xml:space="preserve"> </w:t>
      </w:r>
      <w:r>
        <w:rPr>
          <w:sz w:val="16"/>
          <w:szCs w:val="16"/>
          <w:lang w:val="el-GR"/>
        </w:rPr>
        <w:t xml:space="preserve">στο </w:t>
      </w:r>
      <w:r>
        <w:rPr>
          <w:sz w:val="16"/>
          <w:szCs w:val="16"/>
        </w:rPr>
        <w:t>Microsoft</w:t>
      </w:r>
      <w:r w:rsidRPr="00CF57FE">
        <w:rPr>
          <w:sz w:val="16"/>
          <w:szCs w:val="16"/>
          <w:lang w:val="el-GR"/>
        </w:rPr>
        <w:t xml:space="preserve"> </w:t>
      </w:r>
      <w:r>
        <w:rPr>
          <w:sz w:val="16"/>
          <w:szCs w:val="16"/>
        </w:rPr>
        <w:t>Excel</w:t>
      </w:r>
    </w:p>
    <w:p w14:paraId="7E563FE0" w14:textId="77777777" w:rsidR="008320C9" w:rsidRDefault="008320C9" w:rsidP="00B11D9A">
      <w:pPr>
        <w:jc w:val="both"/>
        <w:rPr>
          <w:color w:val="5B9BD5" w:themeColor="accent1"/>
          <w:sz w:val="28"/>
          <w:szCs w:val="16"/>
          <w:u w:val="single"/>
          <w:lang w:val="el-GR"/>
        </w:rPr>
      </w:pPr>
    </w:p>
    <w:p w14:paraId="4DDD66F1" w14:textId="77777777" w:rsidR="008320C9" w:rsidRDefault="008320C9" w:rsidP="00B11D9A">
      <w:pPr>
        <w:jc w:val="both"/>
        <w:rPr>
          <w:color w:val="5B9BD5" w:themeColor="accent1"/>
          <w:sz w:val="28"/>
          <w:szCs w:val="16"/>
          <w:u w:val="single"/>
          <w:lang w:val="el-GR"/>
        </w:rPr>
      </w:pPr>
    </w:p>
    <w:p w14:paraId="41C2FB0D" w14:textId="77777777" w:rsidR="00B11D9A" w:rsidRPr="004D05D6" w:rsidRDefault="00787726">
      <w:pPr>
        <w:pStyle w:val="3"/>
        <w:rPr>
          <w:sz w:val="28"/>
          <w:u w:val="single"/>
          <w:lang w:val="el-GR"/>
          <w:rPrChange w:id="1647" w:author="Gladiator Gladiator" w:date="2018-05-23T20:50:00Z">
            <w:rPr>
              <w:lang w:val="el-GR"/>
            </w:rPr>
          </w:rPrChange>
        </w:rPr>
        <w:pPrChange w:id="1648" w:author="Gladiator Gladiator" w:date="2018-05-23T20:50:00Z">
          <w:pPr>
            <w:jc w:val="both"/>
          </w:pPr>
        </w:pPrChange>
      </w:pPr>
      <w:r w:rsidRPr="004D05D6">
        <w:rPr>
          <w:sz w:val="28"/>
          <w:u w:val="single"/>
          <w:lang w:val="el-GR"/>
          <w:rPrChange w:id="1649" w:author="Gladiator Gladiator" w:date="2018-05-23T20:50:00Z">
            <w:rPr>
              <w:lang w:val="el-GR"/>
            </w:rPr>
          </w:rPrChange>
        </w:rPr>
        <w:t>7.5.1</w:t>
      </w:r>
      <w:r w:rsidR="00B11D9A" w:rsidRPr="004D05D6">
        <w:rPr>
          <w:sz w:val="28"/>
          <w:u w:val="single"/>
          <w:lang w:val="el-GR"/>
          <w:rPrChange w:id="1650" w:author="Gladiator Gladiator" w:date="2018-05-23T20:50:00Z">
            <w:rPr>
              <w:lang w:val="el-GR"/>
            </w:rPr>
          </w:rPrChange>
        </w:rPr>
        <w:t xml:space="preserve"> Υπολογισμός </w:t>
      </w:r>
      <w:r w:rsidR="00B11D9A" w:rsidRPr="004D05D6">
        <w:rPr>
          <w:sz w:val="28"/>
          <w:u w:val="single"/>
          <w:rPrChange w:id="1651" w:author="Gladiator Gladiator" w:date="2018-05-23T20:50:00Z">
            <w:rPr/>
          </w:rPrChange>
        </w:rPr>
        <w:t>Mean</w:t>
      </w:r>
      <w:r w:rsidR="00B11D9A" w:rsidRPr="004D05D6">
        <w:rPr>
          <w:sz w:val="28"/>
          <w:u w:val="single"/>
          <w:lang w:val="el-GR"/>
          <w:rPrChange w:id="1652" w:author="Gladiator Gladiator" w:date="2018-05-23T20:50:00Z">
            <w:rPr>
              <w:lang w:val="el-GR"/>
            </w:rPr>
          </w:rPrChange>
        </w:rPr>
        <w:t xml:space="preserve"> </w:t>
      </w:r>
      <w:r w:rsidR="00B11D9A" w:rsidRPr="004D05D6">
        <w:rPr>
          <w:sz w:val="28"/>
          <w:u w:val="single"/>
          <w:rPrChange w:id="1653" w:author="Gladiator Gladiator" w:date="2018-05-23T20:50:00Z">
            <w:rPr/>
          </w:rPrChange>
        </w:rPr>
        <w:t>HR</w:t>
      </w:r>
    </w:p>
    <w:p w14:paraId="7025F0D8" w14:textId="31976EEC" w:rsidR="003040AC" w:rsidRPr="003040AC" w:rsidRDefault="00057A61" w:rsidP="003040AC">
      <w:pPr>
        <w:ind w:firstLine="180"/>
        <w:jc w:val="both"/>
        <w:rPr>
          <w:sz w:val="24"/>
          <w:szCs w:val="16"/>
          <w:lang w:val="el-GR"/>
        </w:rPr>
      </w:pPr>
      <w:r>
        <w:rPr>
          <w:sz w:val="24"/>
          <w:szCs w:val="16"/>
          <w:lang w:val="el-GR"/>
        </w:rPr>
        <w:t>Για τον υπολογισμό του μέσου καρδιακού χτύπου (</w:t>
      </w:r>
      <w:r>
        <w:rPr>
          <w:sz w:val="24"/>
          <w:szCs w:val="16"/>
        </w:rPr>
        <w:t>mean</w:t>
      </w:r>
      <w:r w:rsidRPr="00057A61">
        <w:rPr>
          <w:sz w:val="24"/>
          <w:szCs w:val="16"/>
          <w:lang w:val="el-GR"/>
        </w:rPr>
        <w:t xml:space="preserve"> </w:t>
      </w:r>
      <w:r>
        <w:rPr>
          <w:sz w:val="24"/>
          <w:szCs w:val="16"/>
        </w:rPr>
        <w:t>HR</w:t>
      </w:r>
      <w:r>
        <w:rPr>
          <w:sz w:val="24"/>
          <w:szCs w:val="16"/>
          <w:lang w:val="el-GR"/>
        </w:rPr>
        <w:t xml:space="preserve">) θα χρησιμοποιήσουμε την μέθοδο </w:t>
      </w:r>
      <w:r>
        <w:rPr>
          <w:sz w:val="24"/>
          <w:szCs w:val="16"/>
        </w:rPr>
        <w:t>AVERAGE</w:t>
      </w:r>
      <w:r w:rsidRPr="00057A61">
        <w:rPr>
          <w:sz w:val="24"/>
          <w:szCs w:val="16"/>
          <w:lang w:val="el-GR"/>
        </w:rPr>
        <w:t xml:space="preserve">() </w:t>
      </w:r>
      <w:r>
        <w:rPr>
          <w:sz w:val="24"/>
          <w:szCs w:val="16"/>
          <w:lang w:val="el-GR"/>
        </w:rPr>
        <w:t xml:space="preserve">που υπάρχει ήδη στη βιβλιοθήκη του </w:t>
      </w:r>
      <w:r>
        <w:rPr>
          <w:sz w:val="24"/>
          <w:szCs w:val="16"/>
        </w:rPr>
        <w:t>Microsoft</w:t>
      </w:r>
      <w:r w:rsidRPr="00057A61">
        <w:rPr>
          <w:sz w:val="24"/>
          <w:szCs w:val="16"/>
          <w:lang w:val="el-GR"/>
        </w:rPr>
        <w:t xml:space="preserve"> </w:t>
      </w:r>
      <w:r>
        <w:rPr>
          <w:sz w:val="24"/>
          <w:szCs w:val="16"/>
        </w:rPr>
        <w:t>Excel</w:t>
      </w:r>
      <w:r w:rsidRPr="00057A61">
        <w:rPr>
          <w:sz w:val="24"/>
          <w:szCs w:val="16"/>
          <w:lang w:val="el-GR"/>
        </w:rPr>
        <w:t xml:space="preserve">. </w:t>
      </w:r>
      <w:r>
        <w:rPr>
          <w:sz w:val="24"/>
          <w:szCs w:val="16"/>
          <w:lang w:val="el-GR"/>
        </w:rPr>
        <w:t xml:space="preserve">Ως </w:t>
      </w:r>
      <w:r w:rsidR="00481F71">
        <w:rPr>
          <w:sz w:val="24"/>
          <w:szCs w:val="16"/>
          <w:lang w:val="el-GR"/>
        </w:rPr>
        <w:t>παραμέτρους</w:t>
      </w:r>
      <w:r>
        <w:rPr>
          <w:sz w:val="24"/>
          <w:szCs w:val="16"/>
          <w:lang w:val="el-GR"/>
        </w:rPr>
        <w:t xml:space="preserve"> θα ορίσουμε τα κελιά με την καρδιακή συχνότητα στη μία συναισθηματική κατάσταση (χαλάρωσης) και στη συνέχεια στην άλλη</w:t>
      </w:r>
      <w:ins w:id="1654" w:author="goumop" w:date="2018-05-29T14:30:00Z">
        <w:r w:rsidR="00D41A96">
          <w:rPr>
            <w:sz w:val="24"/>
            <w:szCs w:val="16"/>
            <w:lang w:val="el-GR"/>
          </w:rPr>
          <w:t xml:space="preserve"> </w:t>
        </w:r>
      </w:ins>
      <w:r>
        <w:rPr>
          <w:sz w:val="24"/>
          <w:szCs w:val="16"/>
          <w:lang w:val="el-GR"/>
        </w:rPr>
        <w:t>(</w:t>
      </w:r>
      <w:r>
        <w:rPr>
          <w:sz w:val="24"/>
          <w:szCs w:val="16"/>
        </w:rPr>
        <w:t>stress</w:t>
      </w:r>
      <w:r w:rsidRPr="00057A61">
        <w:rPr>
          <w:sz w:val="24"/>
          <w:szCs w:val="16"/>
          <w:lang w:val="el-GR"/>
        </w:rPr>
        <w:t xml:space="preserve"> </w:t>
      </w:r>
      <w:r>
        <w:rPr>
          <w:sz w:val="24"/>
          <w:szCs w:val="16"/>
        </w:rPr>
        <w:t>test</w:t>
      </w:r>
      <w:r w:rsidRPr="00057A61">
        <w:rPr>
          <w:sz w:val="24"/>
          <w:szCs w:val="16"/>
          <w:lang w:val="el-GR"/>
        </w:rPr>
        <w:t xml:space="preserve">). </w:t>
      </w:r>
      <w:r>
        <w:rPr>
          <w:sz w:val="24"/>
          <w:szCs w:val="16"/>
          <w:lang w:val="el-GR"/>
        </w:rPr>
        <w:t>Η ίδια μέθοδος εφαρμόζεται και για τους άλλους εξεταζόμενους.</w:t>
      </w:r>
    </w:p>
    <w:p w14:paraId="7A95877A" w14:textId="77777777" w:rsidR="00057A61" w:rsidRDefault="00AD1DD6" w:rsidP="00057A61">
      <w:pPr>
        <w:ind w:firstLine="180"/>
        <w:jc w:val="center"/>
        <w:rPr>
          <w:sz w:val="24"/>
          <w:szCs w:val="16"/>
        </w:rPr>
      </w:pPr>
      <w:r>
        <w:rPr>
          <w:sz w:val="24"/>
          <w:szCs w:val="16"/>
        </w:rPr>
        <w:pict w14:anchorId="61DF7294">
          <v:shape id="_x0000_i1058" type="#_x0000_t75" style="width:307.85pt;height:112.2pt">
            <v:imagedata r:id="rId107" o:title="mean hr"/>
          </v:shape>
        </w:pict>
      </w:r>
    </w:p>
    <w:p w14:paraId="557B3AA5" w14:textId="77777777" w:rsidR="00057A61" w:rsidRPr="00481F71" w:rsidRDefault="00057A61" w:rsidP="00057A61">
      <w:pPr>
        <w:ind w:firstLine="180"/>
        <w:jc w:val="center"/>
        <w:rPr>
          <w:sz w:val="16"/>
          <w:szCs w:val="16"/>
          <w:lang w:val="el-GR"/>
        </w:rPr>
      </w:pPr>
      <w:r>
        <w:rPr>
          <w:sz w:val="16"/>
          <w:szCs w:val="16"/>
          <w:lang w:val="el-GR"/>
        </w:rPr>
        <w:t>Εικ</w:t>
      </w:r>
      <w:r w:rsidR="008320C9">
        <w:rPr>
          <w:sz w:val="16"/>
          <w:szCs w:val="16"/>
          <w:lang w:val="el-GR"/>
        </w:rPr>
        <w:t xml:space="preserve">όνα </w:t>
      </w:r>
      <w:r w:rsidR="00CB27AA">
        <w:rPr>
          <w:sz w:val="16"/>
          <w:szCs w:val="16"/>
          <w:lang w:val="el-GR"/>
        </w:rPr>
        <w:t>7.9</w:t>
      </w:r>
      <w:r>
        <w:rPr>
          <w:sz w:val="16"/>
          <w:szCs w:val="16"/>
          <w:lang w:val="el-GR"/>
        </w:rPr>
        <w:t xml:space="preserve"> </w:t>
      </w:r>
      <w:r w:rsidRPr="00481F71">
        <w:rPr>
          <w:sz w:val="16"/>
          <w:szCs w:val="16"/>
          <w:lang w:val="el-GR"/>
        </w:rPr>
        <w:t xml:space="preserve">: </w:t>
      </w:r>
      <w:r>
        <w:rPr>
          <w:sz w:val="16"/>
          <w:szCs w:val="16"/>
          <w:lang w:val="el-GR"/>
        </w:rPr>
        <w:t xml:space="preserve">Υπολογισμός </w:t>
      </w:r>
      <w:r>
        <w:rPr>
          <w:sz w:val="16"/>
          <w:szCs w:val="16"/>
        </w:rPr>
        <w:t>mean</w:t>
      </w:r>
      <w:r w:rsidRPr="00481F71">
        <w:rPr>
          <w:sz w:val="16"/>
          <w:szCs w:val="16"/>
          <w:lang w:val="el-GR"/>
        </w:rPr>
        <w:t xml:space="preserve"> </w:t>
      </w:r>
      <w:r>
        <w:rPr>
          <w:sz w:val="16"/>
          <w:szCs w:val="16"/>
        </w:rPr>
        <w:t>HR</w:t>
      </w:r>
    </w:p>
    <w:p w14:paraId="7385B85C" w14:textId="77777777" w:rsidR="003040AC" w:rsidRDefault="003040AC" w:rsidP="00B11D9A">
      <w:pPr>
        <w:jc w:val="both"/>
        <w:rPr>
          <w:color w:val="5B9BD5" w:themeColor="accent1"/>
          <w:sz w:val="28"/>
          <w:szCs w:val="16"/>
          <w:u w:val="single"/>
          <w:lang w:val="el-GR"/>
        </w:rPr>
      </w:pPr>
    </w:p>
    <w:p w14:paraId="6BFE9B41" w14:textId="77777777" w:rsidR="00481F71" w:rsidRPr="004D05D6" w:rsidRDefault="00787726">
      <w:pPr>
        <w:pStyle w:val="3"/>
        <w:rPr>
          <w:sz w:val="28"/>
          <w:u w:val="single"/>
          <w:lang w:val="el-GR"/>
          <w:rPrChange w:id="1655" w:author="Gladiator Gladiator" w:date="2018-05-23T20:50:00Z">
            <w:rPr>
              <w:lang w:val="el-GR"/>
            </w:rPr>
          </w:rPrChange>
        </w:rPr>
        <w:pPrChange w:id="1656" w:author="Gladiator Gladiator" w:date="2018-05-23T20:50:00Z">
          <w:pPr>
            <w:jc w:val="both"/>
          </w:pPr>
        </w:pPrChange>
      </w:pPr>
      <w:r w:rsidRPr="004D05D6">
        <w:rPr>
          <w:sz w:val="28"/>
          <w:u w:val="single"/>
          <w:lang w:val="el-GR"/>
          <w:rPrChange w:id="1657" w:author="Gladiator Gladiator" w:date="2018-05-23T20:50:00Z">
            <w:rPr>
              <w:lang w:val="el-GR"/>
            </w:rPr>
          </w:rPrChange>
        </w:rPr>
        <w:t>7.5</w:t>
      </w:r>
      <w:r w:rsidR="00821ABA" w:rsidRPr="004D05D6">
        <w:rPr>
          <w:sz w:val="28"/>
          <w:u w:val="single"/>
          <w:lang w:val="el-GR"/>
          <w:rPrChange w:id="1658" w:author="Gladiator Gladiator" w:date="2018-05-23T20:50:00Z">
            <w:rPr>
              <w:lang w:val="el-GR"/>
            </w:rPr>
          </w:rPrChange>
        </w:rPr>
        <w:t>.2</w:t>
      </w:r>
      <w:r w:rsidR="00481F71" w:rsidRPr="004D05D6">
        <w:rPr>
          <w:sz w:val="28"/>
          <w:u w:val="single"/>
          <w:lang w:val="el-GR"/>
          <w:rPrChange w:id="1659" w:author="Gladiator Gladiator" w:date="2018-05-23T20:50:00Z">
            <w:rPr>
              <w:lang w:val="el-GR"/>
            </w:rPr>
          </w:rPrChange>
        </w:rPr>
        <w:t xml:space="preserve"> Υπολογισμός </w:t>
      </w:r>
      <w:r w:rsidR="00481F71" w:rsidRPr="004D05D6">
        <w:rPr>
          <w:sz w:val="28"/>
          <w:u w:val="single"/>
          <w:rPrChange w:id="1660" w:author="Gladiator Gladiator" w:date="2018-05-23T20:50:00Z">
            <w:rPr/>
          </w:rPrChange>
        </w:rPr>
        <w:t>Mean</w:t>
      </w:r>
      <w:r w:rsidR="00481F71" w:rsidRPr="004D05D6">
        <w:rPr>
          <w:sz w:val="28"/>
          <w:u w:val="single"/>
          <w:lang w:val="el-GR"/>
          <w:rPrChange w:id="1661" w:author="Gladiator Gladiator" w:date="2018-05-23T20:50:00Z">
            <w:rPr>
              <w:lang w:val="el-GR"/>
            </w:rPr>
          </w:rPrChange>
        </w:rPr>
        <w:t xml:space="preserve"> </w:t>
      </w:r>
      <w:r w:rsidR="00481F71" w:rsidRPr="004D05D6">
        <w:rPr>
          <w:sz w:val="28"/>
          <w:u w:val="single"/>
          <w:rPrChange w:id="1662" w:author="Gladiator Gladiator" w:date="2018-05-23T20:50:00Z">
            <w:rPr/>
          </w:rPrChange>
        </w:rPr>
        <w:t>RR</w:t>
      </w:r>
    </w:p>
    <w:p w14:paraId="2196F3F1" w14:textId="77777777" w:rsidR="00481F71" w:rsidRDefault="00481F71" w:rsidP="00B11D9A">
      <w:pPr>
        <w:jc w:val="both"/>
        <w:rPr>
          <w:sz w:val="24"/>
          <w:szCs w:val="16"/>
          <w:lang w:val="el-GR"/>
        </w:rPr>
      </w:pPr>
      <w:r>
        <w:rPr>
          <w:sz w:val="24"/>
          <w:szCs w:val="16"/>
          <w:lang w:val="el-GR"/>
        </w:rPr>
        <w:t>Για τον υπολογισμό του μέσου καρδιακού ρυθμού (</w:t>
      </w:r>
      <w:r>
        <w:rPr>
          <w:sz w:val="24"/>
          <w:szCs w:val="16"/>
        </w:rPr>
        <w:t>mean</w:t>
      </w:r>
      <w:r w:rsidRPr="00481F71">
        <w:rPr>
          <w:sz w:val="24"/>
          <w:szCs w:val="16"/>
          <w:lang w:val="el-GR"/>
        </w:rPr>
        <w:t xml:space="preserve"> </w:t>
      </w:r>
      <w:r>
        <w:rPr>
          <w:sz w:val="24"/>
          <w:szCs w:val="16"/>
        </w:rPr>
        <w:t>RR</w:t>
      </w:r>
      <w:r w:rsidRPr="00481F71">
        <w:rPr>
          <w:sz w:val="24"/>
          <w:szCs w:val="16"/>
          <w:lang w:val="el-GR"/>
        </w:rPr>
        <w:t xml:space="preserve">) </w:t>
      </w:r>
      <w:r>
        <w:rPr>
          <w:sz w:val="24"/>
          <w:szCs w:val="16"/>
          <w:lang w:val="el-GR"/>
        </w:rPr>
        <w:t xml:space="preserve">εφαρμόζεται η ίδια λογική με τον υπολογισμό του </w:t>
      </w:r>
      <w:r>
        <w:rPr>
          <w:sz w:val="24"/>
          <w:szCs w:val="16"/>
        </w:rPr>
        <w:t>mean</w:t>
      </w:r>
      <w:r w:rsidRPr="00481F71">
        <w:rPr>
          <w:sz w:val="24"/>
          <w:szCs w:val="16"/>
          <w:lang w:val="el-GR"/>
        </w:rPr>
        <w:t xml:space="preserve"> </w:t>
      </w:r>
      <w:r>
        <w:rPr>
          <w:sz w:val="24"/>
          <w:szCs w:val="16"/>
        </w:rPr>
        <w:t>HR</w:t>
      </w:r>
      <w:r w:rsidRPr="00481F71">
        <w:rPr>
          <w:sz w:val="24"/>
          <w:szCs w:val="16"/>
          <w:lang w:val="el-GR"/>
        </w:rPr>
        <w:t xml:space="preserve">. </w:t>
      </w:r>
      <w:r>
        <w:rPr>
          <w:sz w:val="24"/>
          <w:szCs w:val="16"/>
          <w:lang w:val="el-GR"/>
        </w:rPr>
        <w:t xml:space="preserve">Χρησιμοποιούμε και εδώ την μέθοδο </w:t>
      </w:r>
      <w:r>
        <w:rPr>
          <w:sz w:val="24"/>
          <w:szCs w:val="16"/>
        </w:rPr>
        <w:t>AVERAGE</w:t>
      </w:r>
      <w:r w:rsidRPr="00481F71">
        <w:rPr>
          <w:sz w:val="24"/>
          <w:szCs w:val="16"/>
          <w:lang w:val="el-GR"/>
        </w:rPr>
        <w:t xml:space="preserve">() </w:t>
      </w:r>
      <w:r>
        <w:rPr>
          <w:sz w:val="24"/>
          <w:szCs w:val="16"/>
          <w:lang w:val="el-GR"/>
        </w:rPr>
        <w:t xml:space="preserve">με παραμέτρους τα κελιά με τα διαστήματα </w:t>
      </w:r>
      <w:r>
        <w:rPr>
          <w:sz w:val="24"/>
          <w:szCs w:val="16"/>
        </w:rPr>
        <w:t>RR</w:t>
      </w:r>
      <w:r w:rsidRPr="00481F71">
        <w:rPr>
          <w:sz w:val="24"/>
          <w:szCs w:val="16"/>
          <w:lang w:val="el-GR"/>
        </w:rPr>
        <w:t xml:space="preserve"> </w:t>
      </w:r>
      <w:r>
        <w:rPr>
          <w:sz w:val="24"/>
          <w:szCs w:val="16"/>
          <w:lang w:val="el-GR"/>
        </w:rPr>
        <w:t>του εξεταζόμενου.</w:t>
      </w:r>
    </w:p>
    <w:p w14:paraId="37192A9C" w14:textId="77777777" w:rsidR="00481F71" w:rsidRDefault="00AD1DD6" w:rsidP="00481F71">
      <w:pPr>
        <w:jc w:val="center"/>
        <w:rPr>
          <w:sz w:val="24"/>
          <w:szCs w:val="16"/>
        </w:rPr>
      </w:pPr>
      <w:r>
        <w:rPr>
          <w:sz w:val="24"/>
          <w:szCs w:val="16"/>
        </w:rPr>
        <w:pict w14:anchorId="543B8948">
          <v:shape id="_x0000_i1059" type="#_x0000_t75" style="width:297.65pt;height:145.2pt">
            <v:imagedata r:id="rId108" o:title="mean RR"/>
          </v:shape>
        </w:pict>
      </w:r>
    </w:p>
    <w:p w14:paraId="5B847624" w14:textId="77777777" w:rsidR="00481F71" w:rsidRPr="009661A3" w:rsidRDefault="00CB27AA" w:rsidP="00481F71">
      <w:pPr>
        <w:jc w:val="center"/>
        <w:rPr>
          <w:sz w:val="16"/>
          <w:szCs w:val="16"/>
          <w:lang w:val="el-GR"/>
        </w:rPr>
      </w:pPr>
      <w:r>
        <w:rPr>
          <w:sz w:val="16"/>
          <w:szCs w:val="16"/>
          <w:lang w:val="el-GR"/>
        </w:rPr>
        <w:t>Εικόνα 7.10</w:t>
      </w:r>
      <w:r w:rsidR="00481F71">
        <w:rPr>
          <w:sz w:val="16"/>
          <w:szCs w:val="16"/>
          <w:lang w:val="el-GR"/>
        </w:rPr>
        <w:t xml:space="preserve"> </w:t>
      </w:r>
      <w:r w:rsidR="00481F71" w:rsidRPr="009661A3">
        <w:rPr>
          <w:sz w:val="16"/>
          <w:szCs w:val="16"/>
          <w:lang w:val="el-GR"/>
        </w:rPr>
        <w:t xml:space="preserve">: </w:t>
      </w:r>
      <w:r w:rsidR="00481F71">
        <w:rPr>
          <w:sz w:val="16"/>
          <w:szCs w:val="16"/>
          <w:lang w:val="el-GR"/>
        </w:rPr>
        <w:t xml:space="preserve">Υπολογισμός </w:t>
      </w:r>
      <w:r w:rsidR="00481F71">
        <w:rPr>
          <w:sz w:val="16"/>
          <w:szCs w:val="16"/>
        </w:rPr>
        <w:t>mean</w:t>
      </w:r>
      <w:r w:rsidR="00481F71" w:rsidRPr="009661A3">
        <w:rPr>
          <w:sz w:val="16"/>
          <w:szCs w:val="16"/>
          <w:lang w:val="el-GR"/>
        </w:rPr>
        <w:t xml:space="preserve"> </w:t>
      </w:r>
      <w:r w:rsidR="00481F71">
        <w:rPr>
          <w:sz w:val="16"/>
          <w:szCs w:val="16"/>
        </w:rPr>
        <w:t>RR</w:t>
      </w:r>
    </w:p>
    <w:p w14:paraId="03B52A42" w14:textId="77777777" w:rsidR="00481F71" w:rsidRPr="009661A3" w:rsidRDefault="00481F71" w:rsidP="00481F71">
      <w:pPr>
        <w:jc w:val="center"/>
        <w:rPr>
          <w:sz w:val="16"/>
          <w:szCs w:val="16"/>
          <w:lang w:val="el-GR"/>
        </w:rPr>
      </w:pPr>
    </w:p>
    <w:p w14:paraId="5822DE06" w14:textId="77777777" w:rsidR="00481F71" w:rsidRPr="004D05D6" w:rsidRDefault="00787726">
      <w:pPr>
        <w:pStyle w:val="3"/>
        <w:rPr>
          <w:sz w:val="28"/>
          <w:u w:val="single"/>
          <w:lang w:val="el-GR"/>
          <w:rPrChange w:id="1663" w:author="Gladiator Gladiator" w:date="2018-05-23T20:51:00Z">
            <w:rPr>
              <w:lang w:val="el-GR"/>
            </w:rPr>
          </w:rPrChange>
        </w:rPr>
        <w:pPrChange w:id="1664" w:author="Gladiator Gladiator" w:date="2018-05-23T20:51:00Z">
          <w:pPr>
            <w:jc w:val="both"/>
          </w:pPr>
        </w:pPrChange>
      </w:pPr>
      <w:r w:rsidRPr="004D05D6">
        <w:rPr>
          <w:sz w:val="28"/>
          <w:u w:val="single"/>
          <w:lang w:val="el-GR"/>
          <w:rPrChange w:id="1665" w:author="Gladiator Gladiator" w:date="2018-05-23T20:51:00Z">
            <w:rPr>
              <w:lang w:val="el-GR"/>
            </w:rPr>
          </w:rPrChange>
        </w:rPr>
        <w:t>7.5</w:t>
      </w:r>
      <w:r w:rsidR="00821ABA" w:rsidRPr="004D05D6">
        <w:rPr>
          <w:sz w:val="28"/>
          <w:u w:val="single"/>
          <w:lang w:val="el-GR"/>
          <w:rPrChange w:id="1666" w:author="Gladiator Gladiator" w:date="2018-05-23T20:51:00Z">
            <w:rPr>
              <w:lang w:val="el-GR"/>
            </w:rPr>
          </w:rPrChange>
        </w:rPr>
        <w:t>.3</w:t>
      </w:r>
      <w:r w:rsidR="00B11D9A" w:rsidRPr="004D05D6">
        <w:rPr>
          <w:sz w:val="28"/>
          <w:u w:val="single"/>
          <w:lang w:val="el-GR"/>
          <w:rPrChange w:id="1667" w:author="Gladiator Gladiator" w:date="2018-05-23T20:51:00Z">
            <w:rPr>
              <w:lang w:val="el-GR"/>
            </w:rPr>
          </w:rPrChange>
        </w:rPr>
        <w:t xml:space="preserve"> Υπολογισμός του </w:t>
      </w:r>
      <w:r w:rsidR="00B11D9A" w:rsidRPr="004D05D6">
        <w:rPr>
          <w:sz w:val="28"/>
          <w:u w:val="single"/>
          <w:rPrChange w:id="1668" w:author="Gladiator Gladiator" w:date="2018-05-23T20:51:00Z">
            <w:rPr/>
          </w:rPrChange>
        </w:rPr>
        <w:t>SDNN</w:t>
      </w:r>
      <w:r w:rsidR="00B11D9A" w:rsidRPr="004D05D6">
        <w:rPr>
          <w:sz w:val="28"/>
          <w:u w:val="single"/>
          <w:lang w:val="el-GR"/>
          <w:rPrChange w:id="1669" w:author="Gladiator Gladiator" w:date="2018-05-23T20:51:00Z">
            <w:rPr>
              <w:lang w:val="el-GR"/>
            </w:rPr>
          </w:rPrChange>
        </w:rPr>
        <w:t xml:space="preserve"> </w:t>
      </w:r>
    </w:p>
    <w:p w14:paraId="4CAC60EC" w14:textId="5F45ACCF" w:rsidR="008320C9" w:rsidRDefault="00481F71" w:rsidP="00481F71">
      <w:pPr>
        <w:ind w:firstLine="180"/>
        <w:jc w:val="both"/>
        <w:rPr>
          <w:sz w:val="24"/>
          <w:szCs w:val="16"/>
          <w:lang w:val="el-GR"/>
        </w:rPr>
      </w:pPr>
      <w:r>
        <w:rPr>
          <w:sz w:val="24"/>
          <w:szCs w:val="16"/>
          <w:lang w:val="el-GR"/>
        </w:rPr>
        <w:t xml:space="preserve">Για τον υπολογισμό της τυπικής απόκλισης των διαστημάτων </w:t>
      </w:r>
      <w:r>
        <w:rPr>
          <w:sz w:val="24"/>
          <w:szCs w:val="16"/>
        </w:rPr>
        <w:t>RR</w:t>
      </w:r>
      <w:r w:rsidRPr="00481F71">
        <w:rPr>
          <w:sz w:val="24"/>
          <w:szCs w:val="16"/>
          <w:lang w:val="el-GR"/>
        </w:rPr>
        <w:t xml:space="preserve"> </w:t>
      </w:r>
      <w:r>
        <w:rPr>
          <w:sz w:val="24"/>
          <w:szCs w:val="16"/>
          <w:lang w:val="el-GR"/>
        </w:rPr>
        <w:t xml:space="preserve">μεταξύ φυσιολογικών χτύπων διαστημάτων </w:t>
      </w:r>
      <w:r>
        <w:rPr>
          <w:sz w:val="24"/>
          <w:szCs w:val="16"/>
        </w:rPr>
        <w:t>RR</w:t>
      </w:r>
      <w:r w:rsidRPr="00481F71">
        <w:rPr>
          <w:sz w:val="24"/>
          <w:szCs w:val="16"/>
          <w:lang w:val="el-GR"/>
        </w:rPr>
        <w:t xml:space="preserve"> </w:t>
      </w:r>
      <w:r>
        <w:rPr>
          <w:sz w:val="24"/>
          <w:szCs w:val="16"/>
          <w:lang w:val="el-GR"/>
        </w:rPr>
        <w:t>δημιουργούμε</w:t>
      </w:r>
      <w:r w:rsidR="003040AC">
        <w:rPr>
          <w:sz w:val="24"/>
          <w:szCs w:val="16"/>
          <w:lang w:val="el-GR"/>
        </w:rPr>
        <w:t xml:space="preserve"> ένα </w:t>
      </w:r>
      <w:r w:rsidR="003040AC">
        <w:rPr>
          <w:sz w:val="24"/>
          <w:szCs w:val="16"/>
        </w:rPr>
        <w:t>function</w:t>
      </w:r>
      <w:r w:rsidR="003040AC" w:rsidRPr="003040AC">
        <w:rPr>
          <w:sz w:val="24"/>
          <w:szCs w:val="16"/>
          <w:lang w:val="el-GR"/>
        </w:rPr>
        <w:t xml:space="preserve"> </w:t>
      </w:r>
      <w:r w:rsidR="003040AC">
        <w:rPr>
          <w:sz w:val="24"/>
          <w:szCs w:val="16"/>
          <w:lang w:val="el-GR"/>
        </w:rPr>
        <w:t>μέσα σε</w:t>
      </w:r>
      <w:r>
        <w:rPr>
          <w:sz w:val="24"/>
          <w:szCs w:val="16"/>
          <w:lang w:val="el-GR"/>
        </w:rPr>
        <w:t xml:space="preserve"> ένα </w:t>
      </w:r>
      <w:r>
        <w:rPr>
          <w:sz w:val="24"/>
          <w:szCs w:val="16"/>
        </w:rPr>
        <w:t>module</w:t>
      </w:r>
      <w:r>
        <w:rPr>
          <w:sz w:val="24"/>
          <w:szCs w:val="16"/>
          <w:lang w:val="el-GR"/>
        </w:rPr>
        <w:t>, όπως αναφέρθηκε πιο π</w:t>
      </w:r>
      <w:r w:rsidR="003040AC">
        <w:rPr>
          <w:sz w:val="24"/>
          <w:szCs w:val="16"/>
          <w:lang w:val="el-GR"/>
        </w:rPr>
        <w:t>άνω</w:t>
      </w:r>
      <w:r w:rsidR="008320C9" w:rsidRPr="008320C9">
        <w:rPr>
          <w:sz w:val="24"/>
          <w:szCs w:val="16"/>
          <w:lang w:val="el-GR"/>
        </w:rPr>
        <w:t xml:space="preserve">, </w:t>
      </w:r>
      <w:r w:rsidR="008320C9">
        <w:rPr>
          <w:sz w:val="24"/>
          <w:szCs w:val="16"/>
          <w:lang w:val="el-GR"/>
        </w:rPr>
        <w:t xml:space="preserve">παίρνοντας υπόψιν την </w:t>
      </w:r>
      <w:del w:id="1670" w:author="goumop" w:date="2018-05-29T14:31:00Z">
        <w:r w:rsidR="008320C9" w:rsidDel="00D41A96">
          <w:rPr>
            <w:sz w:val="24"/>
            <w:szCs w:val="16"/>
            <w:lang w:val="el-GR"/>
          </w:rPr>
          <w:delText xml:space="preserve">εικόνα </w:delText>
        </w:r>
      </w:del>
      <w:ins w:id="1671" w:author="goumop" w:date="2018-05-29T14:31:00Z">
        <w:r w:rsidR="00D41A96">
          <w:rPr>
            <w:sz w:val="24"/>
            <w:szCs w:val="16"/>
            <w:lang w:val="el-GR"/>
          </w:rPr>
          <w:t xml:space="preserve">Εικόνα </w:t>
        </w:r>
      </w:ins>
      <w:r w:rsidR="00CB27AA">
        <w:rPr>
          <w:sz w:val="24"/>
          <w:szCs w:val="16"/>
          <w:lang w:val="el-GR"/>
        </w:rPr>
        <w:t>7.11</w:t>
      </w:r>
      <w:r w:rsidR="003040AC">
        <w:rPr>
          <w:sz w:val="24"/>
          <w:szCs w:val="16"/>
          <w:lang w:val="el-GR"/>
        </w:rPr>
        <w:t xml:space="preserve">. Το </w:t>
      </w:r>
      <w:r w:rsidR="003040AC">
        <w:rPr>
          <w:sz w:val="24"/>
          <w:szCs w:val="16"/>
        </w:rPr>
        <w:t>function</w:t>
      </w:r>
      <w:r w:rsidR="003040AC" w:rsidRPr="003040AC">
        <w:rPr>
          <w:sz w:val="24"/>
          <w:szCs w:val="16"/>
          <w:lang w:val="el-GR"/>
        </w:rPr>
        <w:t xml:space="preserve"> </w:t>
      </w:r>
      <w:r w:rsidR="003040AC">
        <w:rPr>
          <w:sz w:val="24"/>
          <w:szCs w:val="16"/>
          <w:lang w:val="el-GR"/>
        </w:rPr>
        <w:t xml:space="preserve">αυτό το ονομάζουμε </w:t>
      </w:r>
      <w:r w:rsidR="003040AC">
        <w:rPr>
          <w:sz w:val="24"/>
          <w:szCs w:val="16"/>
        </w:rPr>
        <w:t>calc</w:t>
      </w:r>
      <w:r w:rsidR="003040AC" w:rsidRPr="003040AC">
        <w:rPr>
          <w:sz w:val="24"/>
          <w:szCs w:val="16"/>
          <w:lang w:val="el-GR"/>
        </w:rPr>
        <w:t>_</w:t>
      </w:r>
      <w:r w:rsidR="003040AC">
        <w:rPr>
          <w:sz w:val="24"/>
          <w:szCs w:val="16"/>
        </w:rPr>
        <w:t>SDNN</w:t>
      </w:r>
      <w:r w:rsidR="003040AC" w:rsidRPr="003040AC">
        <w:rPr>
          <w:sz w:val="24"/>
          <w:szCs w:val="16"/>
          <w:lang w:val="el-GR"/>
        </w:rPr>
        <w:t xml:space="preserve"> </w:t>
      </w:r>
      <w:r w:rsidR="003040AC">
        <w:rPr>
          <w:sz w:val="24"/>
          <w:szCs w:val="16"/>
          <w:lang w:val="el-GR"/>
        </w:rPr>
        <w:t xml:space="preserve">και δέχεται δύο παραμέτρους. Το πρώτο είναι τα κελιά που περιέχουν τα </w:t>
      </w:r>
      <w:r w:rsidR="003040AC">
        <w:rPr>
          <w:sz w:val="24"/>
          <w:szCs w:val="16"/>
        </w:rPr>
        <w:t>RR</w:t>
      </w:r>
      <w:r w:rsidR="003040AC" w:rsidRPr="003040AC">
        <w:rPr>
          <w:sz w:val="24"/>
          <w:szCs w:val="16"/>
          <w:lang w:val="el-GR"/>
        </w:rPr>
        <w:t xml:space="preserve"> </w:t>
      </w:r>
      <w:r w:rsidR="003040AC">
        <w:rPr>
          <w:sz w:val="24"/>
          <w:szCs w:val="16"/>
        </w:rPr>
        <w:t>Intervals</w:t>
      </w:r>
      <w:r w:rsidR="003040AC" w:rsidRPr="003040AC">
        <w:rPr>
          <w:sz w:val="24"/>
          <w:szCs w:val="16"/>
          <w:lang w:val="el-GR"/>
        </w:rPr>
        <w:t xml:space="preserve"> (</w:t>
      </w:r>
      <w:r w:rsidR="003040AC">
        <w:rPr>
          <w:sz w:val="24"/>
          <w:szCs w:val="16"/>
          <w:lang w:val="el-GR"/>
        </w:rPr>
        <w:t xml:space="preserve">για τη μία συναισθηματική κατάσταση) και το δεύτερο το </w:t>
      </w:r>
      <w:r w:rsidR="003040AC">
        <w:rPr>
          <w:sz w:val="24"/>
          <w:szCs w:val="16"/>
        </w:rPr>
        <w:t>mean</w:t>
      </w:r>
      <w:r w:rsidR="003040AC" w:rsidRPr="003040AC">
        <w:rPr>
          <w:sz w:val="24"/>
          <w:szCs w:val="16"/>
          <w:lang w:val="el-GR"/>
        </w:rPr>
        <w:t xml:space="preserve"> </w:t>
      </w:r>
      <w:r w:rsidR="003040AC">
        <w:rPr>
          <w:sz w:val="24"/>
          <w:szCs w:val="16"/>
        </w:rPr>
        <w:t>HR</w:t>
      </w:r>
      <w:r w:rsidR="003040AC" w:rsidRPr="003040AC">
        <w:rPr>
          <w:sz w:val="24"/>
          <w:szCs w:val="16"/>
          <w:lang w:val="el-GR"/>
        </w:rPr>
        <w:t xml:space="preserve"> </w:t>
      </w:r>
      <w:r w:rsidR="003040AC">
        <w:rPr>
          <w:sz w:val="24"/>
          <w:szCs w:val="16"/>
          <w:lang w:val="el-GR"/>
        </w:rPr>
        <w:t>που υπολογίσαμε πιο πάνω.</w:t>
      </w:r>
    </w:p>
    <w:p w14:paraId="0C0F2849" w14:textId="77777777" w:rsidR="00481F71" w:rsidRDefault="00AD1DD6" w:rsidP="008320C9">
      <w:pPr>
        <w:ind w:firstLine="180"/>
        <w:jc w:val="center"/>
        <w:rPr>
          <w:sz w:val="24"/>
          <w:szCs w:val="16"/>
          <w:lang w:val="el-GR"/>
        </w:rPr>
      </w:pPr>
      <w:r>
        <w:rPr>
          <w:sz w:val="24"/>
          <w:szCs w:val="16"/>
          <w:lang w:val="el-GR"/>
        </w:rPr>
        <w:lastRenderedPageBreak/>
        <w:pict w14:anchorId="0B0E701E">
          <v:shape id="_x0000_i1060" type="#_x0000_t75" style="width:363.75pt;height:161.4pt">
            <v:imagedata r:id="rId109" o:title="function calc_SDNN"/>
          </v:shape>
        </w:pict>
      </w:r>
    </w:p>
    <w:p w14:paraId="3C89373C" w14:textId="77777777" w:rsidR="008320C9" w:rsidRDefault="008320C9" w:rsidP="008320C9">
      <w:pPr>
        <w:ind w:firstLine="180"/>
        <w:jc w:val="center"/>
        <w:rPr>
          <w:sz w:val="24"/>
          <w:szCs w:val="16"/>
          <w:lang w:val="el-GR"/>
        </w:rPr>
      </w:pPr>
    </w:p>
    <w:p w14:paraId="7718D3E8" w14:textId="77777777" w:rsidR="008320C9" w:rsidRPr="00821ABA" w:rsidRDefault="008320C9" w:rsidP="008320C9">
      <w:pPr>
        <w:ind w:firstLine="180"/>
        <w:jc w:val="center"/>
        <w:rPr>
          <w:sz w:val="16"/>
          <w:szCs w:val="16"/>
          <w:lang w:val="el-GR"/>
        </w:rPr>
      </w:pPr>
      <w:r>
        <w:rPr>
          <w:sz w:val="16"/>
          <w:szCs w:val="16"/>
          <w:lang w:val="el-GR"/>
        </w:rPr>
        <w:t xml:space="preserve">Εικόνα 8.6 </w:t>
      </w:r>
      <w:r w:rsidRPr="00821ABA">
        <w:rPr>
          <w:sz w:val="16"/>
          <w:szCs w:val="16"/>
          <w:lang w:val="el-GR"/>
        </w:rPr>
        <w:t xml:space="preserve">: </w:t>
      </w:r>
      <w:r>
        <w:rPr>
          <w:sz w:val="16"/>
          <w:szCs w:val="16"/>
        </w:rPr>
        <w:t>VBA</w:t>
      </w:r>
      <w:r w:rsidRPr="00821ABA">
        <w:rPr>
          <w:sz w:val="16"/>
          <w:szCs w:val="16"/>
          <w:lang w:val="el-GR"/>
        </w:rPr>
        <w:t xml:space="preserve"> </w:t>
      </w:r>
      <w:r>
        <w:rPr>
          <w:sz w:val="16"/>
          <w:szCs w:val="16"/>
        </w:rPr>
        <w:t>function</w:t>
      </w:r>
      <w:r w:rsidRPr="00821ABA">
        <w:rPr>
          <w:sz w:val="16"/>
          <w:szCs w:val="16"/>
          <w:lang w:val="el-GR"/>
        </w:rPr>
        <w:t xml:space="preserve"> </w:t>
      </w:r>
      <w:r>
        <w:rPr>
          <w:sz w:val="16"/>
          <w:szCs w:val="16"/>
        </w:rPr>
        <w:t>calc</w:t>
      </w:r>
      <w:r w:rsidRPr="00821ABA">
        <w:rPr>
          <w:sz w:val="16"/>
          <w:szCs w:val="16"/>
          <w:lang w:val="el-GR"/>
        </w:rPr>
        <w:t>_</w:t>
      </w:r>
      <w:r>
        <w:rPr>
          <w:sz w:val="16"/>
          <w:szCs w:val="16"/>
        </w:rPr>
        <w:t>SDNN</w:t>
      </w:r>
    </w:p>
    <w:p w14:paraId="0E8666B1" w14:textId="77777777" w:rsidR="00481F71" w:rsidRDefault="00AD1DD6" w:rsidP="00D307D0">
      <w:pPr>
        <w:ind w:firstLine="180"/>
        <w:jc w:val="center"/>
        <w:rPr>
          <w:sz w:val="24"/>
          <w:szCs w:val="16"/>
          <w:lang w:val="el-GR"/>
        </w:rPr>
      </w:pPr>
      <w:r>
        <w:rPr>
          <w:sz w:val="24"/>
          <w:szCs w:val="16"/>
          <w:lang w:val="el-GR"/>
        </w:rPr>
        <w:pict w14:anchorId="43EFE406">
          <v:shape id="_x0000_i1061" type="#_x0000_t75" style="width:328.15pt;height:141.55pt">
            <v:imagedata r:id="rId110" o:title="calc_SDNN"/>
          </v:shape>
        </w:pict>
      </w:r>
    </w:p>
    <w:p w14:paraId="551E4E12" w14:textId="77777777" w:rsidR="00D307D0" w:rsidRPr="009661A3" w:rsidRDefault="00CB27AA" w:rsidP="00D307D0">
      <w:pPr>
        <w:ind w:firstLine="180"/>
        <w:jc w:val="center"/>
        <w:rPr>
          <w:sz w:val="16"/>
          <w:szCs w:val="16"/>
          <w:lang w:val="el-GR"/>
        </w:rPr>
      </w:pPr>
      <w:r>
        <w:rPr>
          <w:sz w:val="16"/>
          <w:szCs w:val="16"/>
          <w:lang w:val="el-GR"/>
        </w:rPr>
        <w:t>Εικόνα 7.11</w:t>
      </w:r>
      <w:r w:rsidR="00D307D0">
        <w:rPr>
          <w:sz w:val="16"/>
          <w:szCs w:val="16"/>
          <w:lang w:val="el-GR"/>
        </w:rPr>
        <w:t xml:space="preserve"> </w:t>
      </w:r>
      <w:r w:rsidR="00D307D0" w:rsidRPr="009661A3">
        <w:rPr>
          <w:sz w:val="16"/>
          <w:szCs w:val="16"/>
          <w:lang w:val="el-GR"/>
        </w:rPr>
        <w:t xml:space="preserve">: </w:t>
      </w:r>
      <w:r w:rsidR="00D307D0">
        <w:rPr>
          <w:sz w:val="16"/>
          <w:szCs w:val="16"/>
          <w:lang w:val="el-GR"/>
        </w:rPr>
        <w:t xml:space="preserve">Κλήση </w:t>
      </w:r>
      <w:r w:rsidR="00D307D0">
        <w:rPr>
          <w:sz w:val="16"/>
          <w:szCs w:val="16"/>
        </w:rPr>
        <w:t>calc</w:t>
      </w:r>
      <w:r w:rsidR="00D307D0" w:rsidRPr="009661A3">
        <w:rPr>
          <w:sz w:val="16"/>
          <w:szCs w:val="16"/>
          <w:lang w:val="el-GR"/>
        </w:rPr>
        <w:t>_</w:t>
      </w:r>
      <w:r w:rsidR="00D307D0">
        <w:rPr>
          <w:sz w:val="16"/>
          <w:szCs w:val="16"/>
        </w:rPr>
        <w:t>SDNN</w:t>
      </w:r>
    </w:p>
    <w:p w14:paraId="06A5E41B" w14:textId="77777777" w:rsidR="00B11D9A" w:rsidRPr="004D05D6" w:rsidRDefault="00787726">
      <w:pPr>
        <w:pStyle w:val="3"/>
        <w:rPr>
          <w:sz w:val="28"/>
          <w:u w:val="single"/>
          <w:lang w:val="el-GR"/>
          <w:rPrChange w:id="1672" w:author="Gladiator Gladiator" w:date="2018-05-23T20:51:00Z">
            <w:rPr>
              <w:lang w:val="el-GR"/>
            </w:rPr>
          </w:rPrChange>
        </w:rPr>
        <w:pPrChange w:id="1673" w:author="Gladiator Gladiator" w:date="2018-05-23T20:51:00Z">
          <w:pPr>
            <w:jc w:val="both"/>
          </w:pPr>
        </w:pPrChange>
      </w:pPr>
      <w:r w:rsidRPr="004D05D6">
        <w:rPr>
          <w:sz w:val="28"/>
          <w:u w:val="single"/>
          <w:lang w:val="el-GR"/>
          <w:rPrChange w:id="1674" w:author="Gladiator Gladiator" w:date="2018-05-23T20:51:00Z">
            <w:rPr>
              <w:lang w:val="el-GR"/>
            </w:rPr>
          </w:rPrChange>
        </w:rPr>
        <w:t>7.5</w:t>
      </w:r>
      <w:r w:rsidR="00821ABA" w:rsidRPr="004D05D6">
        <w:rPr>
          <w:sz w:val="28"/>
          <w:u w:val="single"/>
          <w:lang w:val="el-GR"/>
          <w:rPrChange w:id="1675" w:author="Gladiator Gladiator" w:date="2018-05-23T20:51:00Z">
            <w:rPr>
              <w:lang w:val="el-GR"/>
            </w:rPr>
          </w:rPrChange>
        </w:rPr>
        <w:t>.4</w:t>
      </w:r>
      <w:r w:rsidR="00C8323E" w:rsidRPr="004D05D6">
        <w:rPr>
          <w:sz w:val="28"/>
          <w:u w:val="single"/>
          <w:lang w:val="el-GR"/>
          <w:rPrChange w:id="1676" w:author="Gladiator Gladiator" w:date="2018-05-23T20:51:00Z">
            <w:rPr>
              <w:lang w:val="el-GR"/>
            </w:rPr>
          </w:rPrChange>
        </w:rPr>
        <w:t xml:space="preserve"> Υπολογισμός </w:t>
      </w:r>
      <w:r w:rsidR="00C8323E" w:rsidRPr="004D05D6">
        <w:rPr>
          <w:sz w:val="28"/>
          <w:u w:val="single"/>
          <w:rPrChange w:id="1677" w:author="Gladiator Gladiator" w:date="2018-05-23T20:51:00Z">
            <w:rPr/>
          </w:rPrChange>
        </w:rPr>
        <w:t>RMSSD</w:t>
      </w:r>
    </w:p>
    <w:p w14:paraId="252C91F0" w14:textId="0FCC4862" w:rsidR="006C7240" w:rsidRDefault="006C7240" w:rsidP="006C7240">
      <w:pPr>
        <w:ind w:firstLine="180"/>
        <w:jc w:val="both"/>
        <w:rPr>
          <w:sz w:val="24"/>
          <w:szCs w:val="16"/>
          <w:lang w:val="el-GR"/>
        </w:rPr>
      </w:pPr>
      <w:r>
        <w:rPr>
          <w:rFonts w:cstheme="minorHAnsi"/>
          <w:sz w:val="24"/>
          <w:szCs w:val="24"/>
          <w:lang w:val="el-GR"/>
        </w:rPr>
        <w:t xml:space="preserve">Με την ίδια λογική, όπως στον υπολογισμό, του </w:t>
      </w:r>
      <w:r>
        <w:rPr>
          <w:rFonts w:cstheme="minorHAnsi"/>
          <w:sz w:val="24"/>
          <w:szCs w:val="24"/>
        </w:rPr>
        <w:t>SDNN</w:t>
      </w:r>
      <w:r>
        <w:rPr>
          <w:rFonts w:cstheme="minorHAnsi"/>
          <w:sz w:val="24"/>
          <w:szCs w:val="24"/>
          <w:lang w:val="el-GR"/>
        </w:rPr>
        <w:t>, μεταφράζοντας τη</w:t>
      </w:r>
      <w:r w:rsidR="00CB27AA">
        <w:rPr>
          <w:rFonts w:cstheme="minorHAnsi"/>
          <w:sz w:val="24"/>
          <w:szCs w:val="24"/>
          <w:lang w:val="el-GR"/>
        </w:rPr>
        <w:t xml:space="preserve">ν τέταρτη εξίσωση της </w:t>
      </w:r>
      <w:del w:id="1678" w:author="goumop" w:date="2018-05-29T14:31:00Z">
        <w:r w:rsidR="00CB27AA" w:rsidDel="00D41A96">
          <w:rPr>
            <w:rFonts w:cstheme="minorHAnsi"/>
            <w:sz w:val="24"/>
            <w:szCs w:val="24"/>
            <w:lang w:val="el-GR"/>
          </w:rPr>
          <w:delText xml:space="preserve">εικόνα </w:delText>
        </w:r>
      </w:del>
      <w:ins w:id="1679" w:author="goumop" w:date="2018-05-29T14:31:00Z">
        <w:r w:rsidR="00D41A96">
          <w:rPr>
            <w:rFonts w:cstheme="minorHAnsi"/>
            <w:sz w:val="24"/>
            <w:szCs w:val="24"/>
            <w:lang w:val="el-GR"/>
          </w:rPr>
          <w:t xml:space="preserve">Εικόνα </w:t>
        </w:r>
      </w:ins>
      <w:r w:rsidR="00CB27AA">
        <w:rPr>
          <w:rFonts w:cstheme="minorHAnsi"/>
          <w:sz w:val="24"/>
          <w:szCs w:val="24"/>
          <w:lang w:val="el-GR"/>
        </w:rPr>
        <w:t>7.12</w:t>
      </w:r>
      <w:r>
        <w:rPr>
          <w:rFonts w:cstheme="minorHAnsi"/>
          <w:sz w:val="24"/>
          <w:szCs w:val="24"/>
          <w:lang w:val="el-GR"/>
        </w:rPr>
        <w:t xml:space="preserve"> σε κώδικα </w:t>
      </w:r>
      <w:r>
        <w:rPr>
          <w:rFonts w:cstheme="minorHAnsi"/>
          <w:sz w:val="24"/>
          <w:szCs w:val="24"/>
        </w:rPr>
        <w:t>VBA</w:t>
      </w:r>
      <w:r w:rsidRPr="006C7240">
        <w:rPr>
          <w:rFonts w:cstheme="minorHAnsi"/>
          <w:sz w:val="24"/>
          <w:szCs w:val="24"/>
          <w:lang w:val="el-GR"/>
        </w:rPr>
        <w:t xml:space="preserve">, </w:t>
      </w:r>
      <w:r>
        <w:rPr>
          <w:rFonts w:cstheme="minorHAnsi"/>
          <w:sz w:val="24"/>
          <w:szCs w:val="24"/>
          <w:lang w:val="el-GR"/>
        </w:rPr>
        <w:t xml:space="preserve">δημιουργούμε ένα </w:t>
      </w:r>
      <w:r>
        <w:rPr>
          <w:rFonts w:cstheme="minorHAnsi"/>
          <w:sz w:val="24"/>
          <w:szCs w:val="24"/>
        </w:rPr>
        <w:t>function</w:t>
      </w:r>
      <w:r w:rsidRPr="006C7240">
        <w:rPr>
          <w:rFonts w:cstheme="minorHAnsi"/>
          <w:sz w:val="24"/>
          <w:szCs w:val="24"/>
          <w:lang w:val="el-GR"/>
        </w:rPr>
        <w:t xml:space="preserve">. </w:t>
      </w:r>
      <w:r>
        <w:rPr>
          <w:rFonts w:cstheme="minorHAnsi"/>
          <w:sz w:val="24"/>
          <w:szCs w:val="24"/>
          <w:lang w:val="el-GR"/>
        </w:rPr>
        <w:t xml:space="preserve">Το ονομάζουμε </w:t>
      </w:r>
      <w:r>
        <w:rPr>
          <w:rFonts w:cstheme="minorHAnsi"/>
          <w:sz w:val="24"/>
          <w:szCs w:val="24"/>
        </w:rPr>
        <w:t>calc</w:t>
      </w:r>
      <w:r w:rsidRPr="006C7240">
        <w:rPr>
          <w:rFonts w:cstheme="minorHAnsi"/>
          <w:sz w:val="24"/>
          <w:szCs w:val="24"/>
          <w:lang w:val="el-GR"/>
        </w:rPr>
        <w:t>_</w:t>
      </w:r>
      <w:r>
        <w:rPr>
          <w:rFonts w:cstheme="minorHAnsi"/>
          <w:sz w:val="24"/>
          <w:szCs w:val="24"/>
        </w:rPr>
        <w:t>RMSSD</w:t>
      </w:r>
      <w:r w:rsidRPr="006C7240">
        <w:rPr>
          <w:rFonts w:cstheme="minorHAnsi"/>
          <w:sz w:val="24"/>
          <w:szCs w:val="24"/>
          <w:lang w:val="el-GR"/>
        </w:rPr>
        <w:t xml:space="preserve">, </w:t>
      </w:r>
      <w:r>
        <w:rPr>
          <w:rFonts w:cstheme="minorHAnsi"/>
          <w:sz w:val="24"/>
          <w:szCs w:val="24"/>
          <w:lang w:val="el-GR"/>
        </w:rPr>
        <w:t xml:space="preserve">το οποίο δέχεται ως μόνη παράμετρο τα κελιά που </w:t>
      </w:r>
      <w:r>
        <w:rPr>
          <w:sz w:val="24"/>
          <w:szCs w:val="16"/>
          <w:lang w:val="el-GR"/>
        </w:rPr>
        <w:t xml:space="preserve">περιέχουν τα </w:t>
      </w:r>
      <w:r>
        <w:rPr>
          <w:sz w:val="24"/>
          <w:szCs w:val="16"/>
        </w:rPr>
        <w:t>RR</w:t>
      </w:r>
      <w:r w:rsidRPr="003040AC">
        <w:rPr>
          <w:sz w:val="24"/>
          <w:szCs w:val="16"/>
          <w:lang w:val="el-GR"/>
        </w:rPr>
        <w:t xml:space="preserve"> </w:t>
      </w:r>
      <w:r>
        <w:rPr>
          <w:sz w:val="24"/>
          <w:szCs w:val="16"/>
        </w:rPr>
        <w:t>Intervals</w:t>
      </w:r>
      <w:r w:rsidRPr="003040AC">
        <w:rPr>
          <w:sz w:val="24"/>
          <w:szCs w:val="16"/>
          <w:lang w:val="el-GR"/>
        </w:rPr>
        <w:t xml:space="preserve"> (</w:t>
      </w:r>
      <w:r>
        <w:rPr>
          <w:sz w:val="24"/>
          <w:szCs w:val="16"/>
          <w:lang w:val="el-GR"/>
        </w:rPr>
        <w:t>για τη μία συναισθηματική κατάσταση).</w:t>
      </w:r>
    </w:p>
    <w:p w14:paraId="39E76B85" w14:textId="77777777" w:rsidR="006C7240" w:rsidRDefault="00AD1DD6" w:rsidP="006C7240">
      <w:pPr>
        <w:ind w:firstLine="180"/>
        <w:jc w:val="center"/>
        <w:rPr>
          <w:sz w:val="24"/>
          <w:szCs w:val="16"/>
          <w:lang w:val="el-GR"/>
        </w:rPr>
      </w:pPr>
      <w:r>
        <w:rPr>
          <w:sz w:val="24"/>
          <w:szCs w:val="16"/>
          <w:lang w:val="el-GR"/>
        </w:rPr>
        <w:pict w14:anchorId="650B8BB3">
          <v:shape id="_x0000_i1062" type="#_x0000_t75" style="width:295.85pt;height:151.8pt">
            <v:imagedata r:id="rId111" o:title="function calc_RMSSD"/>
          </v:shape>
        </w:pict>
      </w:r>
    </w:p>
    <w:p w14:paraId="7E14A428" w14:textId="77777777" w:rsidR="006C7240" w:rsidRPr="00821ABA" w:rsidRDefault="006C7240" w:rsidP="006C7240">
      <w:pPr>
        <w:ind w:firstLine="180"/>
        <w:jc w:val="center"/>
        <w:rPr>
          <w:rFonts w:cstheme="minorHAnsi"/>
          <w:sz w:val="16"/>
          <w:szCs w:val="24"/>
          <w:lang w:val="el-GR"/>
        </w:rPr>
      </w:pPr>
      <w:r>
        <w:rPr>
          <w:sz w:val="16"/>
          <w:szCs w:val="16"/>
          <w:lang w:val="el-GR"/>
        </w:rPr>
        <w:t>Εικ</w:t>
      </w:r>
      <w:r w:rsidR="00CB27AA">
        <w:rPr>
          <w:sz w:val="16"/>
          <w:szCs w:val="16"/>
          <w:lang w:val="el-GR"/>
        </w:rPr>
        <w:t>όνα 7.12</w:t>
      </w:r>
      <w:r>
        <w:rPr>
          <w:sz w:val="16"/>
          <w:szCs w:val="16"/>
          <w:lang w:val="el-GR"/>
        </w:rPr>
        <w:t xml:space="preserve"> </w:t>
      </w:r>
      <w:r w:rsidRPr="00821ABA">
        <w:rPr>
          <w:sz w:val="16"/>
          <w:szCs w:val="16"/>
          <w:lang w:val="el-GR"/>
        </w:rPr>
        <w:t xml:space="preserve">: </w:t>
      </w:r>
      <w:r>
        <w:rPr>
          <w:sz w:val="16"/>
          <w:szCs w:val="16"/>
        </w:rPr>
        <w:t>Function</w:t>
      </w:r>
      <w:r w:rsidRPr="00821ABA">
        <w:rPr>
          <w:sz w:val="16"/>
          <w:szCs w:val="16"/>
          <w:lang w:val="el-GR"/>
        </w:rPr>
        <w:t xml:space="preserve"> </w:t>
      </w:r>
      <w:r>
        <w:rPr>
          <w:sz w:val="16"/>
          <w:szCs w:val="16"/>
        </w:rPr>
        <w:t>calc</w:t>
      </w:r>
      <w:r w:rsidRPr="00821ABA">
        <w:rPr>
          <w:sz w:val="16"/>
          <w:szCs w:val="16"/>
          <w:lang w:val="el-GR"/>
        </w:rPr>
        <w:t>_</w:t>
      </w:r>
      <w:r>
        <w:rPr>
          <w:sz w:val="16"/>
          <w:szCs w:val="16"/>
        </w:rPr>
        <w:t>RMSSD</w:t>
      </w:r>
    </w:p>
    <w:p w14:paraId="78EA805F" w14:textId="77777777" w:rsidR="00D307D0" w:rsidRDefault="00D307D0" w:rsidP="00B11D9A">
      <w:pPr>
        <w:jc w:val="both"/>
        <w:rPr>
          <w:rFonts w:cstheme="minorHAnsi"/>
          <w:color w:val="5B9BD5" w:themeColor="accent1"/>
          <w:sz w:val="28"/>
          <w:szCs w:val="24"/>
          <w:u w:val="single"/>
          <w:lang w:val="el-GR"/>
        </w:rPr>
      </w:pPr>
    </w:p>
    <w:p w14:paraId="574BC7CD" w14:textId="77777777" w:rsidR="00D307D0" w:rsidRDefault="00AD1DD6" w:rsidP="00D307D0">
      <w:pPr>
        <w:jc w:val="center"/>
        <w:rPr>
          <w:rFonts w:cstheme="minorHAnsi"/>
          <w:color w:val="5B9BD5" w:themeColor="accent1"/>
          <w:sz w:val="28"/>
          <w:szCs w:val="24"/>
          <w:lang w:val="el-GR"/>
        </w:rPr>
      </w:pPr>
      <w:r>
        <w:rPr>
          <w:rFonts w:cstheme="minorHAnsi"/>
          <w:color w:val="5B9BD5" w:themeColor="accent1"/>
          <w:sz w:val="28"/>
          <w:szCs w:val="24"/>
          <w:lang w:val="el-GR"/>
        </w:rPr>
        <w:lastRenderedPageBreak/>
        <w:pict w14:anchorId="06FB43D9">
          <v:shape id="_x0000_i1063" type="#_x0000_t75" style="width:353.85pt;height:125.45pt">
            <v:imagedata r:id="rId112" o:title="calc_RMSSD"/>
          </v:shape>
        </w:pict>
      </w:r>
    </w:p>
    <w:p w14:paraId="113CF717" w14:textId="77777777" w:rsidR="00D307D0" w:rsidRPr="009661A3" w:rsidRDefault="00CB27AA" w:rsidP="00D307D0">
      <w:pPr>
        <w:jc w:val="center"/>
        <w:rPr>
          <w:rFonts w:cstheme="minorHAnsi"/>
          <w:sz w:val="16"/>
          <w:szCs w:val="24"/>
          <w:u w:val="single"/>
          <w:lang w:val="el-GR"/>
        </w:rPr>
      </w:pPr>
      <w:r>
        <w:rPr>
          <w:rFonts w:cstheme="minorHAnsi"/>
          <w:sz w:val="16"/>
          <w:szCs w:val="24"/>
          <w:lang w:val="el-GR"/>
        </w:rPr>
        <w:t>Εικόνα 7.13</w:t>
      </w:r>
      <w:r w:rsidR="00D307D0">
        <w:rPr>
          <w:rFonts w:cstheme="minorHAnsi"/>
          <w:sz w:val="16"/>
          <w:szCs w:val="24"/>
          <w:lang w:val="el-GR"/>
        </w:rPr>
        <w:t xml:space="preserve"> </w:t>
      </w:r>
      <w:r w:rsidR="00D307D0" w:rsidRPr="009661A3">
        <w:rPr>
          <w:rFonts w:cstheme="minorHAnsi"/>
          <w:sz w:val="16"/>
          <w:szCs w:val="24"/>
          <w:lang w:val="el-GR"/>
        </w:rPr>
        <w:t xml:space="preserve">: </w:t>
      </w:r>
      <w:r w:rsidR="00D307D0">
        <w:rPr>
          <w:rFonts w:cstheme="minorHAnsi"/>
          <w:sz w:val="16"/>
          <w:szCs w:val="24"/>
          <w:lang w:val="el-GR"/>
        </w:rPr>
        <w:t xml:space="preserve">Κλήση </w:t>
      </w:r>
      <w:r w:rsidR="00D307D0">
        <w:rPr>
          <w:rFonts w:cstheme="minorHAnsi"/>
          <w:sz w:val="16"/>
          <w:szCs w:val="24"/>
        </w:rPr>
        <w:t>calc</w:t>
      </w:r>
      <w:r w:rsidR="00D307D0" w:rsidRPr="009661A3">
        <w:rPr>
          <w:rFonts w:cstheme="minorHAnsi"/>
          <w:sz w:val="16"/>
          <w:szCs w:val="24"/>
          <w:lang w:val="el-GR"/>
        </w:rPr>
        <w:t>_</w:t>
      </w:r>
      <w:r w:rsidR="00D307D0">
        <w:rPr>
          <w:rFonts w:cstheme="minorHAnsi"/>
          <w:sz w:val="16"/>
          <w:szCs w:val="24"/>
        </w:rPr>
        <w:t>RMSSD</w:t>
      </w:r>
    </w:p>
    <w:p w14:paraId="6ADFEB3E" w14:textId="77777777" w:rsidR="00787726" w:rsidRDefault="00787726" w:rsidP="00B11D9A">
      <w:pPr>
        <w:jc w:val="both"/>
        <w:rPr>
          <w:rFonts w:cstheme="minorHAnsi"/>
          <w:color w:val="5B9BD5" w:themeColor="accent1"/>
          <w:sz w:val="28"/>
          <w:szCs w:val="24"/>
          <w:u w:val="single"/>
          <w:lang w:val="el-GR"/>
        </w:rPr>
      </w:pPr>
    </w:p>
    <w:p w14:paraId="2B50AB13" w14:textId="77777777" w:rsidR="00BF27FB" w:rsidRDefault="00BF27FB" w:rsidP="00B11D9A">
      <w:pPr>
        <w:jc w:val="both"/>
        <w:rPr>
          <w:rFonts w:cstheme="minorHAnsi"/>
          <w:color w:val="5B9BD5" w:themeColor="accent1"/>
          <w:sz w:val="28"/>
          <w:szCs w:val="24"/>
          <w:u w:val="single"/>
          <w:lang w:val="el-GR"/>
        </w:rPr>
      </w:pPr>
    </w:p>
    <w:p w14:paraId="50BFD3FD" w14:textId="77777777" w:rsidR="00C8323E" w:rsidRPr="004D05D6" w:rsidRDefault="00787726">
      <w:pPr>
        <w:pStyle w:val="3"/>
        <w:rPr>
          <w:sz w:val="28"/>
          <w:u w:val="single"/>
          <w:lang w:val="el-GR"/>
          <w:rPrChange w:id="1680" w:author="Gladiator Gladiator" w:date="2018-05-23T20:51:00Z">
            <w:rPr>
              <w:lang w:val="el-GR"/>
            </w:rPr>
          </w:rPrChange>
        </w:rPr>
        <w:pPrChange w:id="1681" w:author="Gladiator Gladiator" w:date="2018-05-23T20:51:00Z">
          <w:pPr>
            <w:jc w:val="both"/>
          </w:pPr>
        </w:pPrChange>
      </w:pPr>
      <w:r w:rsidRPr="004D05D6">
        <w:rPr>
          <w:sz w:val="28"/>
          <w:u w:val="single"/>
          <w:lang w:val="el-GR"/>
          <w:rPrChange w:id="1682" w:author="Gladiator Gladiator" w:date="2018-05-23T20:51:00Z">
            <w:rPr>
              <w:lang w:val="el-GR"/>
            </w:rPr>
          </w:rPrChange>
        </w:rPr>
        <w:t>7.5</w:t>
      </w:r>
      <w:r w:rsidR="00821ABA" w:rsidRPr="004D05D6">
        <w:rPr>
          <w:sz w:val="28"/>
          <w:u w:val="single"/>
          <w:lang w:val="el-GR"/>
          <w:rPrChange w:id="1683" w:author="Gladiator Gladiator" w:date="2018-05-23T20:51:00Z">
            <w:rPr>
              <w:lang w:val="el-GR"/>
            </w:rPr>
          </w:rPrChange>
        </w:rPr>
        <w:t>.5</w:t>
      </w:r>
      <w:r w:rsidR="00C8323E" w:rsidRPr="004D05D6">
        <w:rPr>
          <w:sz w:val="28"/>
          <w:u w:val="single"/>
          <w:lang w:val="el-GR"/>
          <w:rPrChange w:id="1684" w:author="Gladiator Gladiator" w:date="2018-05-23T20:51:00Z">
            <w:rPr>
              <w:lang w:val="el-GR"/>
            </w:rPr>
          </w:rPrChange>
        </w:rPr>
        <w:t xml:space="preserve"> Υπολογισμός </w:t>
      </w:r>
      <w:r w:rsidR="00C8323E" w:rsidRPr="004D05D6">
        <w:rPr>
          <w:sz w:val="28"/>
          <w:u w:val="single"/>
          <w:rPrChange w:id="1685" w:author="Gladiator Gladiator" w:date="2018-05-23T20:51:00Z">
            <w:rPr/>
          </w:rPrChange>
        </w:rPr>
        <w:t>pNN</w:t>
      </w:r>
      <w:r w:rsidR="00C8323E" w:rsidRPr="004D05D6">
        <w:rPr>
          <w:sz w:val="28"/>
          <w:u w:val="single"/>
          <w:lang w:val="el-GR"/>
          <w:rPrChange w:id="1686" w:author="Gladiator Gladiator" w:date="2018-05-23T20:51:00Z">
            <w:rPr>
              <w:lang w:val="el-GR"/>
            </w:rPr>
          </w:rPrChange>
        </w:rPr>
        <w:t>50</w:t>
      </w:r>
    </w:p>
    <w:p w14:paraId="6A3473D0" w14:textId="246B2536" w:rsidR="006230D0" w:rsidRDefault="006230D0" w:rsidP="00821ABA">
      <w:pPr>
        <w:ind w:firstLine="180"/>
        <w:jc w:val="both"/>
        <w:rPr>
          <w:rFonts w:cstheme="minorHAnsi"/>
          <w:sz w:val="24"/>
          <w:szCs w:val="24"/>
          <w:lang w:val="el-GR"/>
        </w:rPr>
      </w:pPr>
      <w:r>
        <w:rPr>
          <w:rFonts w:cstheme="minorHAnsi"/>
          <w:sz w:val="24"/>
          <w:szCs w:val="24"/>
          <w:lang w:val="el-GR"/>
        </w:rPr>
        <w:t xml:space="preserve">Στην </w:t>
      </w:r>
      <w:del w:id="1687" w:author="goumop" w:date="2018-05-29T14:31:00Z">
        <w:r w:rsidDel="00D41A96">
          <w:rPr>
            <w:rFonts w:cstheme="minorHAnsi"/>
            <w:sz w:val="24"/>
            <w:szCs w:val="24"/>
            <w:lang w:val="el-GR"/>
          </w:rPr>
          <w:delText>εικόνα</w:delText>
        </w:r>
      </w:del>
      <w:ins w:id="1688" w:author="goumop" w:date="2018-05-29T14:31:00Z">
        <w:r w:rsidR="00D41A96">
          <w:rPr>
            <w:rFonts w:cstheme="minorHAnsi"/>
            <w:sz w:val="24"/>
            <w:szCs w:val="24"/>
            <w:lang w:val="el-GR"/>
          </w:rPr>
          <w:t>Εικόνα</w:t>
        </w:r>
      </w:ins>
      <w:r>
        <w:rPr>
          <w:rFonts w:cstheme="minorHAnsi"/>
          <w:sz w:val="24"/>
          <w:szCs w:val="24"/>
          <w:lang w:val="el-GR"/>
        </w:rPr>
        <w:t xml:space="preserve"> </w:t>
      </w:r>
      <w:r w:rsidR="00C41C8A">
        <w:rPr>
          <w:rFonts w:cstheme="minorHAnsi"/>
          <w:sz w:val="24"/>
          <w:szCs w:val="24"/>
          <w:lang w:val="el-GR"/>
        </w:rPr>
        <w:t>7.14</w:t>
      </w:r>
      <w:r>
        <w:rPr>
          <w:rFonts w:cstheme="minorHAnsi"/>
          <w:sz w:val="24"/>
          <w:szCs w:val="24"/>
          <w:lang w:val="el-GR"/>
        </w:rPr>
        <w:t xml:space="preserve"> βλέπουμε την εξίσωση του </w:t>
      </w:r>
      <w:r>
        <w:rPr>
          <w:rFonts w:cstheme="minorHAnsi"/>
          <w:sz w:val="24"/>
          <w:szCs w:val="24"/>
        </w:rPr>
        <w:t>pNN</w:t>
      </w:r>
      <w:r w:rsidRPr="006230D0">
        <w:rPr>
          <w:rFonts w:cstheme="minorHAnsi"/>
          <w:sz w:val="24"/>
          <w:szCs w:val="24"/>
          <w:lang w:val="el-GR"/>
        </w:rPr>
        <w:t>50</w:t>
      </w:r>
      <w:ins w:id="1689" w:author="goumop" w:date="2018-05-29T14:38:00Z">
        <w:r w:rsidR="0037140A">
          <w:rPr>
            <w:rFonts w:cstheme="minorHAnsi"/>
            <w:sz w:val="24"/>
            <w:szCs w:val="24"/>
            <w:lang w:val="el-GR"/>
          </w:rPr>
          <w:t xml:space="preserve"> </w:t>
        </w:r>
      </w:ins>
      <w:r w:rsidRPr="00C15B19">
        <w:rPr>
          <w:rFonts w:cstheme="minorHAnsi"/>
          <w:sz w:val="24"/>
          <w:szCs w:val="24"/>
          <w:lang w:val="el-GR"/>
          <w:rPrChange w:id="1690" w:author="Gladiator Gladiator" w:date="2018-05-23T01:52:00Z">
            <w:rPr>
              <w:rFonts w:cstheme="minorHAnsi"/>
              <w:sz w:val="16"/>
              <w:szCs w:val="24"/>
              <w:lang w:val="el-GR"/>
            </w:rPr>
          </w:rPrChange>
        </w:rPr>
        <w:t>[</w:t>
      </w:r>
      <w:ins w:id="1691" w:author="Gladiator Gladiator" w:date="2018-05-31T21:09:00Z">
        <w:r w:rsidR="00CA0CD1" w:rsidRPr="00CA0CD1">
          <w:rPr>
            <w:rFonts w:cstheme="minorHAnsi"/>
            <w:color w:val="4472C4" w:themeColor="accent5"/>
            <w:sz w:val="24"/>
            <w:szCs w:val="24"/>
            <w:lang w:val="el-GR"/>
            <w:rPrChange w:id="1692" w:author="Gladiator Gladiator" w:date="2018-05-31T21:09:00Z">
              <w:rPr>
                <w:rFonts w:cstheme="minorHAnsi"/>
                <w:sz w:val="24"/>
                <w:szCs w:val="24"/>
                <w:lang w:val="el-GR"/>
              </w:rPr>
            </w:rPrChange>
          </w:rPr>
          <w:fldChar w:fldCharType="begin"/>
        </w:r>
        <w:r w:rsidR="00CA0CD1" w:rsidRPr="00CA0CD1">
          <w:rPr>
            <w:rFonts w:cstheme="minorHAnsi"/>
            <w:color w:val="4472C4" w:themeColor="accent5"/>
            <w:sz w:val="24"/>
            <w:szCs w:val="24"/>
            <w:lang w:val="el-GR"/>
            <w:rPrChange w:id="1693" w:author="Gladiator Gladiator" w:date="2018-05-31T21:09:00Z">
              <w:rPr>
                <w:rFonts w:cstheme="minorHAnsi"/>
                <w:sz w:val="24"/>
                <w:szCs w:val="24"/>
                <w:lang w:val="el-GR"/>
              </w:rPr>
            </w:rPrChange>
          </w:rPr>
          <w:instrText xml:space="preserve"> REF _Ref515564285 \n \h </w:instrText>
        </w:r>
      </w:ins>
      <w:r w:rsidR="00CA0CD1" w:rsidRPr="00CA0CD1">
        <w:rPr>
          <w:rFonts w:cstheme="minorHAnsi"/>
          <w:color w:val="4472C4" w:themeColor="accent5"/>
          <w:sz w:val="24"/>
          <w:szCs w:val="24"/>
          <w:lang w:val="el-GR"/>
          <w:rPrChange w:id="1694" w:author="Gladiator Gladiator" w:date="2018-05-31T21:09:00Z">
            <w:rPr>
              <w:rFonts w:cstheme="minorHAnsi"/>
              <w:color w:val="4472C4" w:themeColor="accent5"/>
              <w:sz w:val="24"/>
              <w:szCs w:val="24"/>
              <w:lang w:val="el-GR"/>
            </w:rPr>
          </w:rPrChange>
        </w:rPr>
      </w:r>
      <w:r w:rsidR="00CA0CD1" w:rsidRPr="00CA0CD1">
        <w:rPr>
          <w:rFonts w:cstheme="minorHAnsi"/>
          <w:color w:val="4472C4" w:themeColor="accent5"/>
          <w:sz w:val="24"/>
          <w:szCs w:val="24"/>
          <w:lang w:val="el-GR"/>
          <w:rPrChange w:id="1695" w:author="Gladiator Gladiator" w:date="2018-05-31T21:09:00Z">
            <w:rPr>
              <w:rFonts w:cstheme="minorHAnsi"/>
              <w:sz w:val="24"/>
              <w:szCs w:val="24"/>
              <w:lang w:val="el-GR"/>
            </w:rPr>
          </w:rPrChange>
        </w:rPr>
        <w:fldChar w:fldCharType="separate"/>
      </w:r>
      <w:ins w:id="1696" w:author="Gladiator Gladiator" w:date="2018-05-31T21:09:00Z">
        <w:r w:rsidR="00CA0CD1" w:rsidRPr="00CA0CD1">
          <w:rPr>
            <w:rFonts w:cstheme="minorHAnsi"/>
            <w:color w:val="4472C4" w:themeColor="accent5"/>
            <w:sz w:val="24"/>
            <w:szCs w:val="24"/>
            <w:lang w:val="el-GR"/>
            <w:rPrChange w:id="1697" w:author="Gladiator Gladiator" w:date="2018-05-31T21:09:00Z">
              <w:rPr>
                <w:rFonts w:cstheme="minorHAnsi"/>
                <w:sz w:val="24"/>
                <w:szCs w:val="24"/>
                <w:lang w:val="el-GR"/>
              </w:rPr>
            </w:rPrChange>
          </w:rPr>
          <w:t>22</w:t>
        </w:r>
        <w:r w:rsidR="00CA0CD1" w:rsidRPr="00CA0CD1">
          <w:rPr>
            <w:rFonts w:cstheme="minorHAnsi"/>
            <w:color w:val="4472C4" w:themeColor="accent5"/>
            <w:sz w:val="24"/>
            <w:szCs w:val="24"/>
            <w:lang w:val="el-GR"/>
            <w:rPrChange w:id="1698" w:author="Gladiator Gladiator" w:date="2018-05-31T21:09:00Z">
              <w:rPr>
                <w:rFonts w:cstheme="minorHAnsi"/>
                <w:sz w:val="24"/>
                <w:szCs w:val="24"/>
                <w:lang w:val="el-GR"/>
              </w:rPr>
            </w:rPrChange>
          </w:rPr>
          <w:fldChar w:fldCharType="end"/>
        </w:r>
      </w:ins>
      <w:del w:id="1699" w:author="Gladiator Gladiator" w:date="2018-05-31T21:09:00Z">
        <w:r w:rsidRPr="00C15B19" w:rsidDel="00CA0CD1">
          <w:rPr>
            <w:rFonts w:cstheme="minorHAnsi"/>
            <w:sz w:val="24"/>
            <w:szCs w:val="24"/>
            <w:lang w:val="el-GR"/>
            <w:rPrChange w:id="1700" w:author="Gladiator Gladiator" w:date="2018-05-23T01:52:00Z">
              <w:rPr>
                <w:rFonts w:cstheme="minorHAnsi"/>
                <w:sz w:val="16"/>
                <w:szCs w:val="24"/>
                <w:lang w:val="el-GR"/>
              </w:rPr>
            </w:rPrChange>
          </w:rPr>
          <w:delText>22</w:delText>
        </w:r>
      </w:del>
      <w:r w:rsidRPr="00C15B19">
        <w:rPr>
          <w:rFonts w:cstheme="minorHAnsi"/>
          <w:sz w:val="24"/>
          <w:szCs w:val="24"/>
          <w:lang w:val="el-GR"/>
          <w:rPrChange w:id="1701" w:author="Gladiator Gladiator" w:date="2018-05-23T01:52:00Z">
            <w:rPr>
              <w:rFonts w:cstheme="minorHAnsi"/>
              <w:sz w:val="16"/>
              <w:szCs w:val="24"/>
              <w:lang w:val="el-GR"/>
            </w:rPr>
          </w:rPrChange>
        </w:rPr>
        <w:t>]</w:t>
      </w:r>
      <w:r w:rsidRPr="00CB128B">
        <w:rPr>
          <w:rFonts w:cstheme="minorHAnsi"/>
          <w:sz w:val="24"/>
          <w:szCs w:val="24"/>
          <w:lang w:val="el-GR"/>
        </w:rPr>
        <w:t>,</w:t>
      </w:r>
      <w:r>
        <w:rPr>
          <w:rFonts w:cstheme="minorHAnsi"/>
          <w:sz w:val="24"/>
          <w:szCs w:val="24"/>
          <w:lang w:val="el-GR"/>
        </w:rPr>
        <w:t>και αμέσως καταλαβαίνουμε</w:t>
      </w:r>
      <w:r w:rsidRPr="006230D0">
        <w:rPr>
          <w:rFonts w:cstheme="minorHAnsi"/>
          <w:sz w:val="24"/>
          <w:szCs w:val="24"/>
          <w:lang w:val="el-GR"/>
        </w:rPr>
        <w:t xml:space="preserve"> </w:t>
      </w:r>
      <w:r>
        <w:rPr>
          <w:rFonts w:cstheme="minorHAnsi"/>
          <w:sz w:val="24"/>
          <w:szCs w:val="24"/>
          <w:lang w:val="el-GR"/>
        </w:rPr>
        <w:t>όπως μεταφράζεται και από τον ορισμό του(βλέπε 2.5.1)</w:t>
      </w:r>
      <w:r w:rsidRPr="006230D0">
        <w:rPr>
          <w:rFonts w:cstheme="minorHAnsi"/>
          <w:sz w:val="24"/>
          <w:szCs w:val="24"/>
          <w:lang w:val="el-GR"/>
        </w:rPr>
        <w:t xml:space="preserve">, </w:t>
      </w:r>
      <w:r>
        <w:rPr>
          <w:rFonts w:cstheme="minorHAnsi"/>
          <w:sz w:val="24"/>
          <w:szCs w:val="24"/>
          <w:lang w:val="el-GR"/>
        </w:rPr>
        <w:t xml:space="preserve">πως όπου ΝΝ50 </w:t>
      </w:r>
      <w:r>
        <w:rPr>
          <w:rFonts w:cstheme="minorHAnsi"/>
          <w:sz w:val="24"/>
          <w:szCs w:val="24"/>
        </w:rPr>
        <w:t>count</w:t>
      </w:r>
      <w:r w:rsidRPr="006230D0">
        <w:rPr>
          <w:rFonts w:cstheme="minorHAnsi"/>
          <w:sz w:val="24"/>
          <w:szCs w:val="24"/>
          <w:lang w:val="el-GR"/>
        </w:rPr>
        <w:t xml:space="preserve"> </w:t>
      </w:r>
      <w:r>
        <w:rPr>
          <w:rFonts w:cstheme="minorHAnsi"/>
          <w:sz w:val="24"/>
          <w:szCs w:val="24"/>
          <w:lang w:val="el-GR"/>
        </w:rPr>
        <w:t xml:space="preserve">είναι ο αριθμός των διαστημάτων καρδιακού ρυθμού που παρουσιάζουν μια διαφορά μεγαλύτερη των 50 </w:t>
      </w:r>
      <w:r>
        <w:rPr>
          <w:rFonts w:cstheme="minorHAnsi"/>
          <w:sz w:val="24"/>
          <w:szCs w:val="24"/>
        </w:rPr>
        <w:t>ms</w:t>
      </w:r>
      <w:r w:rsidRPr="006230D0">
        <w:rPr>
          <w:rFonts w:cstheme="minorHAnsi"/>
          <w:sz w:val="24"/>
          <w:szCs w:val="24"/>
          <w:lang w:val="el-GR"/>
        </w:rPr>
        <w:t xml:space="preserve"> </w:t>
      </w:r>
      <w:r>
        <w:rPr>
          <w:rFonts w:cstheme="minorHAnsi"/>
          <w:sz w:val="24"/>
          <w:szCs w:val="24"/>
          <w:lang w:val="el-GR"/>
        </w:rPr>
        <w:t xml:space="preserve">ενώ όπου </w:t>
      </w:r>
      <w:r>
        <w:rPr>
          <w:rFonts w:cstheme="minorHAnsi"/>
          <w:sz w:val="24"/>
          <w:szCs w:val="24"/>
        </w:rPr>
        <w:t>total</w:t>
      </w:r>
      <w:r w:rsidRPr="006230D0">
        <w:rPr>
          <w:rFonts w:cstheme="minorHAnsi"/>
          <w:sz w:val="24"/>
          <w:szCs w:val="24"/>
          <w:lang w:val="el-GR"/>
        </w:rPr>
        <w:t xml:space="preserve"> </w:t>
      </w:r>
      <w:r>
        <w:rPr>
          <w:rFonts w:cstheme="minorHAnsi"/>
          <w:sz w:val="24"/>
          <w:szCs w:val="24"/>
        </w:rPr>
        <w:t>NN</w:t>
      </w:r>
      <w:r w:rsidRPr="006230D0">
        <w:rPr>
          <w:rFonts w:cstheme="minorHAnsi"/>
          <w:sz w:val="24"/>
          <w:szCs w:val="24"/>
          <w:lang w:val="el-GR"/>
        </w:rPr>
        <w:t xml:space="preserve"> </w:t>
      </w:r>
      <w:r>
        <w:rPr>
          <w:rFonts w:cstheme="minorHAnsi"/>
          <w:sz w:val="24"/>
          <w:szCs w:val="24"/>
        </w:rPr>
        <w:t>count</w:t>
      </w:r>
      <w:r w:rsidRPr="006230D0">
        <w:rPr>
          <w:rFonts w:cstheme="minorHAnsi"/>
          <w:sz w:val="24"/>
          <w:szCs w:val="24"/>
          <w:lang w:val="el-GR"/>
        </w:rPr>
        <w:t xml:space="preserve"> </w:t>
      </w:r>
      <w:r>
        <w:rPr>
          <w:rFonts w:cstheme="minorHAnsi"/>
          <w:sz w:val="24"/>
          <w:szCs w:val="24"/>
          <w:lang w:val="el-GR"/>
        </w:rPr>
        <w:t>ο συνολικός αριθμός καρδιακών παλμών.</w:t>
      </w:r>
    </w:p>
    <w:p w14:paraId="794BE9C5" w14:textId="77777777" w:rsidR="00821ABA" w:rsidRDefault="00AD1DD6" w:rsidP="006230D0">
      <w:pPr>
        <w:ind w:firstLine="180"/>
        <w:jc w:val="center"/>
        <w:rPr>
          <w:rFonts w:cstheme="minorHAnsi"/>
          <w:sz w:val="24"/>
          <w:szCs w:val="24"/>
          <w:lang w:val="el-GR"/>
        </w:rPr>
      </w:pPr>
      <w:r>
        <w:rPr>
          <w:rFonts w:cstheme="minorHAnsi"/>
          <w:sz w:val="24"/>
          <w:szCs w:val="24"/>
          <w:lang w:val="el-GR"/>
        </w:rPr>
        <w:pict w14:anchorId="70668BEF">
          <v:shape id="_x0000_i1064" type="#_x0000_t75" style="width:263.3pt;height:34.2pt">
            <v:imagedata r:id="rId113" o:title="equation pNN50"/>
          </v:shape>
        </w:pict>
      </w:r>
    </w:p>
    <w:p w14:paraId="70542A64" w14:textId="77777777" w:rsidR="006230D0" w:rsidRPr="00D307D0" w:rsidRDefault="006230D0" w:rsidP="006230D0">
      <w:pPr>
        <w:ind w:firstLine="180"/>
        <w:jc w:val="center"/>
        <w:rPr>
          <w:rFonts w:cstheme="minorHAnsi"/>
          <w:sz w:val="16"/>
          <w:szCs w:val="24"/>
          <w:lang w:val="el-GR"/>
        </w:rPr>
      </w:pPr>
      <w:r>
        <w:rPr>
          <w:rFonts w:cstheme="minorHAnsi"/>
          <w:sz w:val="16"/>
          <w:szCs w:val="24"/>
          <w:lang w:val="el-GR"/>
        </w:rPr>
        <w:t>Εικ</w:t>
      </w:r>
      <w:r w:rsidR="00CB27AA">
        <w:rPr>
          <w:rFonts w:cstheme="minorHAnsi"/>
          <w:sz w:val="16"/>
          <w:szCs w:val="24"/>
          <w:lang w:val="el-GR"/>
        </w:rPr>
        <w:t>όνα 7.14</w:t>
      </w:r>
      <w:r>
        <w:rPr>
          <w:rFonts w:cstheme="minorHAnsi"/>
          <w:sz w:val="16"/>
          <w:szCs w:val="24"/>
          <w:lang w:val="el-GR"/>
        </w:rPr>
        <w:t xml:space="preserve"> </w:t>
      </w:r>
      <w:r w:rsidRPr="00D307D0">
        <w:rPr>
          <w:rFonts w:cstheme="minorHAnsi"/>
          <w:sz w:val="16"/>
          <w:szCs w:val="24"/>
          <w:lang w:val="el-GR"/>
        </w:rPr>
        <w:t xml:space="preserve">: </w:t>
      </w:r>
      <w:r>
        <w:rPr>
          <w:rFonts w:cstheme="minorHAnsi"/>
          <w:sz w:val="16"/>
          <w:szCs w:val="24"/>
          <w:lang w:val="el-GR"/>
        </w:rPr>
        <w:t xml:space="preserve">Εξίσωση </w:t>
      </w:r>
      <w:r>
        <w:rPr>
          <w:rFonts w:cstheme="minorHAnsi"/>
          <w:sz w:val="16"/>
          <w:szCs w:val="24"/>
        </w:rPr>
        <w:t>pNN</w:t>
      </w:r>
      <w:r w:rsidRPr="00D307D0">
        <w:rPr>
          <w:rFonts w:cstheme="minorHAnsi"/>
          <w:sz w:val="16"/>
          <w:szCs w:val="24"/>
          <w:lang w:val="el-GR"/>
        </w:rPr>
        <w:t>50</w:t>
      </w:r>
    </w:p>
    <w:p w14:paraId="67EB3A08" w14:textId="77777777" w:rsidR="006230D0" w:rsidRDefault="006230D0" w:rsidP="006230D0">
      <w:pPr>
        <w:ind w:firstLine="180"/>
        <w:rPr>
          <w:sz w:val="24"/>
          <w:szCs w:val="16"/>
          <w:lang w:val="el-GR"/>
        </w:rPr>
      </w:pPr>
      <w:r>
        <w:rPr>
          <w:rFonts w:cstheme="minorHAnsi"/>
          <w:sz w:val="24"/>
          <w:szCs w:val="24"/>
          <w:lang w:val="el-GR"/>
        </w:rPr>
        <w:t xml:space="preserve">Επομένως, δημιουργούμε ένα </w:t>
      </w:r>
      <w:r>
        <w:rPr>
          <w:rFonts w:cstheme="minorHAnsi"/>
          <w:sz w:val="24"/>
          <w:szCs w:val="24"/>
        </w:rPr>
        <w:t>function</w:t>
      </w:r>
      <w:r w:rsidRPr="006230D0">
        <w:rPr>
          <w:rFonts w:cstheme="minorHAnsi"/>
          <w:sz w:val="24"/>
          <w:szCs w:val="24"/>
          <w:lang w:val="el-GR"/>
        </w:rPr>
        <w:t xml:space="preserve">, </w:t>
      </w:r>
      <w:r>
        <w:rPr>
          <w:rFonts w:cstheme="minorHAnsi"/>
          <w:sz w:val="24"/>
          <w:szCs w:val="24"/>
          <w:lang w:val="el-GR"/>
        </w:rPr>
        <w:t xml:space="preserve">ονομάζοντάς το </w:t>
      </w:r>
      <w:r>
        <w:rPr>
          <w:rFonts w:cstheme="minorHAnsi"/>
          <w:sz w:val="24"/>
          <w:szCs w:val="24"/>
        </w:rPr>
        <w:t>pNN</w:t>
      </w:r>
      <w:r w:rsidRPr="006230D0">
        <w:rPr>
          <w:rFonts w:cstheme="minorHAnsi"/>
          <w:sz w:val="24"/>
          <w:szCs w:val="24"/>
          <w:lang w:val="el-GR"/>
        </w:rPr>
        <w:t xml:space="preserve">, </w:t>
      </w:r>
      <w:r w:rsidR="00D307D0">
        <w:rPr>
          <w:rFonts w:cstheme="minorHAnsi"/>
          <w:sz w:val="24"/>
          <w:szCs w:val="24"/>
          <w:lang w:val="el-GR"/>
        </w:rPr>
        <w:t xml:space="preserve">έχοντας ως μόνη παράμετρο τα κελιά που </w:t>
      </w:r>
      <w:r w:rsidR="00D307D0">
        <w:rPr>
          <w:sz w:val="24"/>
          <w:szCs w:val="16"/>
          <w:lang w:val="el-GR"/>
        </w:rPr>
        <w:t xml:space="preserve">περιέχουν τα </w:t>
      </w:r>
      <w:r w:rsidR="00D307D0">
        <w:rPr>
          <w:sz w:val="24"/>
          <w:szCs w:val="16"/>
        </w:rPr>
        <w:t>RR</w:t>
      </w:r>
      <w:r w:rsidR="00D307D0" w:rsidRPr="003040AC">
        <w:rPr>
          <w:sz w:val="24"/>
          <w:szCs w:val="16"/>
          <w:lang w:val="el-GR"/>
        </w:rPr>
        <w:t xml:space="preserve"> </w:t>
      </w:r>
      <w:r w:rsidR="00D307D0">
        <w:rPr>
          <w:sz w:val="24"/>
          <w:szCs w:val="16"/>
        </w:rPr>
        <w:t>Intervals</w:t>
      </w:r>
      <w:r w:rsidR="00D307D0" w:rsidRPr="003040AC">
        <w:rPr>
          <w:sz w:val="24"/>
          <w:szCs w:val="16"/>
          <w:lang w:val="el-GR"/>
        </w:rPr>
        <w:t xml:space="preserve"> (</w:t>
      </w:r>
      <w:r w:rsidR="00D307D0">
        <w:rPr>
          <w:sz w:val="24"/>
          <w:szCs w:val="16"/>
          <w:lang w:val="el-GR"/>
        </w:rPr>
        <w:t>για τη μία συναισθηματική κατάσταση).</w:t>
      </w:r>
    </w:p>
    <w:p w14:paraId="461E40EA" w14:textId="77777777" w:rsidR="00D307D0" w:rsidRDefault="00AD1DD6" w:rsidP="00D307D0">
      <w:pPr>
        <w:ind w:firstLine="180"/>
        <w:jc w:val="center"/>
        <w:rPr>
          <w:sz w:val="24"/>
          <w:szCs w:val="16"/>
          <w:lang w:val="el-GR"/>
        </w:rPr>
      </w:pPr>
      <w:r>
        <w:rPr>
          <w:sz w:val="24"/>
          <w:szCs w:val="16"/>
          <w:lang w:val="el-GR"/>
        </w:rPr>
        <w:lastRenderedPageBreak/>
        <w:pict w14:anchorId="29134131">
          <v:shape id="_x0000_i1065" type="#_x0000_t75" style="width:335.3pt;height:303.5pt">
            <v:imagedata r:id="rId114" o:title="function pNN"/>
          </v:shape>
        </w:pict>
      </w:r>
    </w:p>
    <w:p w14:paraId="11AD1C17" w14:textId="77777777" w:rsidR="00D307D0" w:rsidRPr="00CB27AA" w:rsidRDefault="00CB27AA" w:rsidP="00D307D0">
      <w:pPr>
        <w:ind w:firstLine="180"/>
        <w:jc w:val="center"/>
        <w:rPr>
          <w:sz w:val="16"/>
          <w:szCs w:val="16"/>
          <w:lang w:val="el-GR"/>
        </w:rPr>
      </w:pPr>
      <w:r>
        <w:rPr>
          <w:sz w:val="16"/>
          <w:szCs w:val="16"/>
          <w:lang w:val="el-GR"/>
        </w:rPr>
        <w:t>Εικόνα 7.15</w:t>
      </w:r>
      <w:r w:rsidR="00D307D0">
        <w:rPr>
          <w:sz w:val="16"/>
          <w:szCs w:val="16"/>
          <w:lang w:val="el-GR"/>
        </w:rPr>
        <w:t xml:space="preserve"> </w:t>
      </w:r>
      <w:r w:rsidR="00D307D0" w:rsidRPr="00CB27AA">
        <w:rPr>
          <w:sz w:val="16"/>
          <w:szCs w:val="16"/>
          <w:lang w:val="el-GR"/>
        </w:rPr>
        <w:t xml:space="preserve">: </w:t>
      </w:r>
      <w:r w:rsidR="00D307D0">
        <w:rPr>
          <w:sz w:val="16"/>
          <w:szCs w:val="16"/>
        </w:rPr>
        <w:t>Function</w:t>
      </w:r>
      <w:r w:rsidR="00D307D0" w:rsidRPr="00CB27AA">
        <w:rPr>
          <w:sz w:val="16"/>
          <w:szCs w:val="16"/>
          <w:lang w:val="el-GR"/>
        </w:rPr>
        <w:t xml:space="preserve"> </w:t>
      </w:r>
      <w:r w:rsidR="00D307D0">
        <w:rPr>
          <w:sz w:val="16"/>
          <w:szCs w:val="16"/>
        </w:rPr>
        <w:t>pNN</w:t>
      </w:r>
    </w:p>
    <w:p w14:paraId="391B51FB" w14:textId="77777777" w:rsidR="00BF27FB" w:rsidRPr="00CB27AA" w:rsidRDefault="00BF27FB" w:rsidP="00D307D0">
      <w:pPr>
        <w:ind w:firstLine="180"/>
        <w:jc w:val="center"/>
        <w:rPr>
          <w:sz w:val="16"/>
          <w:szCs w:val="16"/>
          <w:lang w:val="el-GR"/>
        </w:rPr>
      </w:pPr>
    </w:p>
    <w:p w14:paraId="6824E9CA" w14:textId="77777777" w:rsidR="00D307D0" w:rsidRPr="00CB27AA" w:rsidRDefault="00AD1DD6" w:rsidP="00D307D0">
      <w:pPr>
        <w:ind w:firstLine="180"/>
        <w:jc w:val="center"/>
        <w:rPr>
          <w:sz w:val="16"/>
          <w:szCs w:val="16"/>
          <w:lang w:val="el-GR"/>
        </w:rPr>
      </w:pPr>
      <w:r>
        <w:rPr>
          <w:sz w:val="16"/>
          <w:szCs w:val="16"/>
        </w:rPr>
        <w:pict w14:anchorId="62B8C7E5">
          <v:shape id="_x0000_i1066" type="#_x0000_t75" style="width:384.65pt;height:130.3pt">
            <v:imagedata r:id="rId115" o:title="calc_pNN"/>
          </v:shape>
        </w:pict>
      </w:r>
    </w:p>
    <w:p w14:paraId="6B29E1E4" w14:textId="77777777" w:rsidR="00D307D0" w:rsidRPr="009661A3" w:rsidRDefault="00CB27AA" w:rsidP="007D09A0">
      <w:pPr>
        <w:ind w:firstLine="180"/>
        <w:jc w:val="center"/>
        <w:rPr>
          <w:sz w:val="16"/>
          <w:szCs w:val="16"/>
          <w:lang w:val="el-GR"/>
        </w:rPr>
      </w:pPr>
      <w:r>
        <w:rPr>
          <w:sz w:val="16"/>
          <w:szCs w:val="16"/>
          <w:lang w:val="el-GR"/>
        </w:rPr>
        <w:t>Εικόνα 7.16</w:t>
      </w:r>
      <w:r w:rsidR="00D307D0">
        <w:rPr>
          <w:sz w:val="16"/>
          <w:szCs w:val="16"/>
          <w:lang w:val="el-GR"/>
        </w:rPr>
        <w:t xml:space="preserve"> </w:t>
      </w:r>
      <w:r w:rsidR="00D307D0" w:rsidRPr="009661A3">
        <w:rPr>
          <w:sz w:val="16"/>
          <w:szCs w:val="16"/>
          <w:lang w:val="el-GR"/>
        </w:rPr>
        <w:t xml:space="preserve">: </w:t>
      </w:r>
      <w:r w:rsidR="00D307D0">
        <w:rPr>
          <w:sz w:val="16"/>
          <w:szCs w:val="16"/>
          <w:lang w:val="el-GR"/>
        </w:rPr>
        <w:t xml:space="preserve">Κλήση </w:t>
      </w:r>
      <w:r w:rsidR="00D307D0">
        <w:rPr>
          <w:sz w:val="16"/>
          <w:szCs w:val="16"/>
        </w:rPr>
        <w:t>calc</w:t>
      </w:r>
      <w:r w:rsidR="00D307D0" w:rsidRPr="009661A3">
        <w:rPr>
          <w:sz w:val="16"/>
          <w:szCs w:val="16"/>
          <w:lang w:val="el-GR"/>
        </w:rPr>
        <w:t>_</w:t>
      </w:r>
      <w:r w:rsidR="00D307D0">
        <w:rPr>
          <w:sz w:val="16"/>
          <w:szCs w:val="16"/>
        </w:rPr>
        <w:t>pNN</w:t>
      </w:r>
    </w:p>
    <w:p w14:paraId="40CBDD2B" w14:textId="77777777" w:rsidR="007D09A0" w:rsidRPr="009661A3" w:rsidRDefault="007D09A0" w:rsidP="007D09A0">
      <w:pPr>
        <w:ind w:firstLine="180"/>
        <w:jc w:val="both"/>
        <w:rPr>
          <w:color w:val="5B9BD5" w:themeColor="accent1"/>
          <w:sz w:val="28"/>
          <w:szCs w:val="16"/>
          <w:u w:val="single"/>
          <w:lang w:val="el-GR"/>
        </w:rPr>
      </w:pPr>
    </w:p>
    <w:p w14:paraId="67F07F7A" w14:textId="77777777" w:rsidR="007D09A0" w:rsidRPr="004D05D6" w:rsidRDefault="00787726">
      <w:pPr>
        <w:pStyle w:val="2"/>
        <w:rPr>
          <w:sz w:val="32"/>
          <w:u w:val="single"/>
          <w:lang w:val="el-GR"/>
          <w:rPrChange w:id="1702" w:author="Gladiator Gladiator" w:date="2018-05-23T20:51:00Z">
            <w:rPr>
              <w:lang w:val="el-GR"/>
            </w:rPr>
          </w:rPrChange>
        </w:rPr>
        <w:pPrChange w:id="1703" w:author="Gladiator Gladiator" w:date="2018-05-23T20:51:00Z">
          <w:pPr>
            <w:jc w:val="both"/>
          </w:pPr>
        </w:pPrChange>
      </w:pPr>
      <w:r w:rsidRPr="004D05D6">
        <w:rPr>
          <w:sz w:val="32"/>
          <w:u w:val="single"/>
          <w:lang w:val="el-GR"/>
          <w:rPrChange w:id="1704" w:author="Gladiator Gladiator" w:date="2018-05-23T20:51:00Z">
            <w:rPr>
              <w:lang w:val="el-GR"/>
            </w:rPr>
          </w:rPrChange>
        </w:rPr>
        <w:t>7</w:t>
      </w:r>
      <w:r w:rsidR="007D09A0" w:rsidRPr="004D05D6">
        <w:rPr>
          <w:sz w:val="32"/>
          <w:u w:val="single"/>
          <w:lang w:val="el-GR"/>
          <w:rPrChange w:id="1705" w:author="Gladiator Gladiator" w:date="2018-05-23T20:51:00Z">
            <w:rPr>
              <w:lang w:val="el-GR"/>
            </w:rPr>
          </w:rPrChange>
        </w:rPr>
        <w:t>.</w:t>
      </w:r>
      <w:r w:rsidRPr="004D05D6">
        <w:rPr>
          <w:sz w:val="32"/>
          <w:u w:val="single"/>
          <w:lang w:val="el-GR"/>
          <w:rPrChange w:id="1706" w:author="Gladiator Gladiator" w:date="2018-05-23T20:51:00Z">
            <w:rPr>
              <w:lang w:val="el-GR"/>
            </w:rPr>
          </w:rPrChange>
        </w:rPr>
        <w:t>6</w:t>
      </w:r>
      <w:r w:rsidR="007D09A0" w:rsidRPr="004D05D6">
        <w:rPr>
          <w:sz w:val="32"/>
          <w:u w:val="single"/>
          <w:lang w:val="el-GR"/>
          <w:rPrChange w:id="1707" w:author="Gladiator Gladiator" w:date="2018-05-23T20:51:00Z">
            <w:rPr>
              <w:lang w:val="el-GR"/>
            </w:rPr>
          </w:rPrChange>
        </w:rPr>
        <w:t xml:space="preserve"> Συγκεντρωτικά Αποτελέσματα μετρήσεων</w:t>
      </w:r>
    </w:p>
    <w:p w14:paraId="105768C1" w14:textId="77777777" w:rsidR="007D09A0" w:rsidRPr="009661A3" w:rsidRDefault="007D09A0" w:rsidP="007D09A0">
      <w:pPr>
        <w:ind w:firstLine="180"/>
        <w:jc w:val="both"/>
        <w:rPr>
          <w:sz w:val="24"/>
          <w:szCs w:val="16"/>
          <w:lang w:val="el-GR"/>
        </w:rPr>
      </w:pPr>
      <w:r>
        <w:rPr>
          <w:sz w:val="24"/>
          <w:szCs w:val="16"/>
          <w:lang w:val="el-GR"/>
        </w:rPr>
        <w:t xml:space="preserve">Στη συνέχεια δημιουργήσαμε ένα νέο έγγραφο </w:t>
      </w:r>
      <w:r>
        <w:rPr>
          <w:sz w:val="24"/>
          <w:szCs w:val="16"/>
        </w:rPr>
        <w:t>excel</w:t>
      </w:r>
      <w:r w:rsidRPr="00254DFF">
        <w:rPr>
          <w:sz w:val="24"/>
          <w:szCs w:val="16"/>
          <w:lang w:val="el-GR"/>
        </w:rPr>
        <w:t xml:space="preserve"> </w:t>
      </w:r>
      <w:r>
        <w:rPr>
          <w:sz w:val="24"/>
          <w:szCs w:val="16"/>
          <w:lang w:val="el-GR"/>
        </w:rPr>
        <w:t xml:space="preserve">και </w:t>
      </w:r>
      <w:r w:rsidR="00254DFF">
        <w:rPr>
          <w:sz w:val="24"/>
          <w:szCs w:val="16"/>
          <w:lang w:val="el-GR"/>
        </w:rPr>
        <w:t>συγκεντρώσαμε σε πίνακες τα αποτελέσματα όλων των μεγεθών που υπολογίσαμε παραπάνω, ανά συναισθηματική κατάσταση. Επίσης, τα αποτελέσματα διαχωρίστηκαν ανά λεπτό. Οπότε το δείγματα των 5 λεπτών διαχωρίστηκαν σε 5 μονόλεπτα.</w:t>
      </w:r>
    </w:p>
    <w:p w14:paraId="77EEED23" w14:textId="77777777" w:rsidR="00C12FF2" w:rsidRPr="00C12FF2" w:rsidRDefault="00C12FF2" w:rsidP="00254DFF">
      <w:pPr>
        <w:ind w:firstLine="180"/>
        <w:jc w:val="center"/>
        <w:rPr>
          <w:ins w:id="1708" w:author="Gladiator Gladiator" w:date="2018-05-22T19:11:00Z"/>
          <w:sz w:val="24"/>
          <w:szCs w:val="16"/>
          <w:lang w:val="el-GR"/>
          <w:rPrChange w:id="1709" w:author="Gladiator Gladiator" w:date="2018-05-22T19:13:00Z">
            <w:rPr>
              <w:ins w:id="1710" w:author="Gladiator Gladiator" w:date="2018-05-22T19:11:00Z"/>
              <w:sz w:val="24"/>
              <w:szCs w:val="16"/>
            </w:rPr>
          </w:rPrChange>
        </w:rPr>
      </w:pPr>
    </w:p>
    <w:p w14:paraId="1DBAA5DB" w14:textId="2B29A6C0" w:rsidR="00C12FF2" w:rsidRPr="00C12FF2" w:rsidRDefault="00AD1DD6" w:rsidP="00254DFF">
      <w:pPr>
        <w:ind w:firstLine="180"/>
        <w:jc w:val="center"/>
        <w:rPr>
          <w:ins w:id="1711" w:author="Gladiator Gladiator" w:date="2018-05-22T19:10:00Z"/>
          <w:sz w:val="24"/>
          <w:szCs w:val="16"/>
          <w:lang w:val="el-GR"/>
          <w:rPrChange w:id="1712" w:author="Gladiator Gladiator" w:date="2018-05-22T19:13:00Z">
            <w:rPr>
              <w:ins w:id="1713" w:author="Gladiator Gladiator" w:date="2018-05-22T19:10:00Z"/>
              <w:sz w:val="24"/>
              <w:szCs w:val="16"/>
            </w:rPr>
          </w:rPrChange>
        </w:rPr>
      </w:pPr>
      <w:del w:id="1714" w:author="Gladiator Gladiator" w:date="2018-05-22T19:10:00Z">
        <w:r>
          <w:rPr>
            <w:sz w:val="24"/>
            <w:szCs w:val="16"/>
          </w:rPr>
          <w:pict w14:anchorId="65D986E3">
            <v:shape id="_x0000_i1067" type="#_x0000_t75" style="width:418.95pt;height:322.25pt">
              <v:imagedata r:id="rId116" o:title="aggregated mean HR"/>
            </v:shape>
          </w:pict>
        </w:r>
      </w:del>
    </w:p>
    <w:tbl>
      <w:tblPr>
        <w:tblW w:w="9626" w:type="dxa"/>
        <w:tblLook w:val="04A0" w:firstRow="1" w:lastRow="0" w:firstColumn="1" w:lastColumn="0" w:noHBand="0" w:noVBand="1"/>
        <w:tblPrChange w:id="1715" w:author="Gladiator Gladiator" w:date="2018-06-01T16:55:00Z">
          <w:tblPr>
            <w:tblW w:w="9626" w:type="dxa"/>
            <w:tblLook w:val="04A0" w:firstRow="1" w:lastRow="0" w:firstColumn="1" w:lastColumn="0" w:noHBand="0" w:noVBand="1"/>
          </w:tblPr>
        </w:tblPrChange>
      </w:tblPr>
      <w:tblGrid>
        <w:gridCol w:w="1875"/>
        <w:gridCol w:w="1172"/>
        <w:gridCol w:w="991"/>
        <w:gridCol w:w="1087"/>
        <w:gridCol w:w="968"/>
        <w:gridCol w:w="1009"/>
        <w:gridCol w:w="1262"/>
        <w:gridCol w:w="1262"/>
        <w:tblGridChange w:id="1716">
          <w:tblGrid>
            <w:gridCol w:w="1875"/>
            <w:gridCol w:w="1172"/>
            <w:gridCol w:w="991"/>
            <w:gridCol w:w="955"/>
            <w:gridCol w:w="132"/>
            <w:gridCol w:w="968"/>
            <w:gridCol w:w="1009"/>
            <w:gridCol w:w="1262"/>
            <w:gridCol w:w="1262"/>
          </w:tblGrid>
        </w:tblGridChange>
      </w:tblGrid>
      <w:tr w:rsidR="00AD1DD6" w:rsidRPr="00AD1DD6" w14:paraId="278269F6" w14:textId="77777777" w:rsidTr="00AD1DD6">
        <w:trPr>
          <w:trHeight w:val="239"/>
          <w:ins w:id="1717" w:author="Gladiator Gladiator" w:date="2018-06-01T16:55:00Z"/>
          <w:trPrChange w:id="1718"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5B9BD5" w:fill="5B9BD5"/>
            <w:noWrap/>
            <w:vAlign w:val="bottom"/>
            <w:hideMark/>
            <w:tcPrChange w:id="1719" w:author="Gladiator Gladiator" w:date="2018-06-01T16:55:00Z">
              <w:tcPr>
                <w:tcW w:w="1875" w:type="dxa"/>
                <w:tcBorders>
                  <w:top w:val="single" w:sz="4" w:space="0" w:color="9BC2E6"/>
                  <w:left w:val="single" w:sz="4" w:space="0" w:color="9BC2E6"/>
                  <w:bottom w:val="single" w:sz="4" w:space="0" w:color="9BC2E6"/>
                  <w:right w:val="nil"/>
                </w:tcBorders>
                <w:shd w:val="clear" w:color="5B9BD5" w:fill="5B9BD5"/>
                <w:noWrap/>
                <w:vAlign w:val="bottom"/>
                <w:hideMark/>
              </w:tcPr>
            </w:tcPrChange>
          </w:tcPr>
          <w:p w14:paraId="7EA2FD3D" w14:textId="77777777" w:rsidR="00AD1DD6" w:rsidRPr="00AD1DD6" w:rsidRDefault="00AD1DD6" w:rsidP="00AD1DD6">
            <w:pPr>
              <w:spacing w:after="0" w:line="240" w:lineRule="auto"/>
              <w:rPr>
                <w:ins w:id="1720" w:author="Gladiator Gladiator" w:date="2018-06-01T16:55:00Z"/>
                <w:rFonts w:ascii="Calibri" w:eastAsia="Times New Roman" w:hAnsi="Calibri" w:cs="Calibri"/>
                <w:b/>
                <w:bCs/>
                <w:color w:val="FFFFFF"/>
              </w:rPr>
            </w:pPr>
            <w:ins w:id="1721" w:author="Gladiator Gladiator" w:date="2018-06-01T16:55:00Z">
              <w:r w:rsidRPr="00AD1DD6">
                <w:rPr>
                  <w:rFonts w:ascii="Calibri" w:eastAsia="Times New Roman" w:hAnsi="Calibri" w:cs="Calibri"/>
                  <w:b/>
                  <w:bCs/>
                  <w:color w:val="FFFFFF"/>
                </w:rPr>
                <w:lastRenderedPageBreak/>
                <w:t>MEAN HR</w:t>
              </w:r>
            </w:ins>
          </w:p>
        </w:tc>
        <w:tc>
          <w:tcPr>
            <w:tcW w:w="1172" w:type="dxa"/>
            <w:tcBorders>
              <w:top w:val="single" w:sz="4" w:space="0" w:color="9BC2E6"/>
              <w:left w:val="nil"/>
              <w:bottom w:val="single" w:sz="4" w:space="0" w:color="9BC2E6"/>
              <w:right w:val="nil"/>
            </w:tcBorders>
            <w:shd w:val="clear" w:color="5B9BD5" w:fill="5B9BD5"/>
            <w:noWrap/>
            <w:vAlign w:val="bottom"/>
            <w:hideMark/>
            <w:tcPrChange w:id="1722" w:author="Gladiator Gladiator" w:date="2018-06-01T16:55:00Z">
              <w:tcPr>
                <w:tcW w:w="1172" w:type="dxa"/>
                <w:tcBorders>
                  <w:top w:val="single" w:sz="4" w:space="0" w:color="9BC2E6"/>
                  <w:left w:val="nil"/>
                  <w:bottom w:val="single" w:sz="4" w:space="0" w:color="9BC2E6"/>
                  <w:right w:val="nil"/>
                </w:tcBorders>
                <w:shd w:val="clear" w:color="5B9BD5" w:fill="5B9BD5"/>
                <w:noWrap/>
                <w:vAlign w:val="bottom"/>
                <w:hideMark/>
              </w:tcPr>
            </w:tcPrChange>
          </w:tcPr>
          <w:p w14:paraId="4DDA0FAF" w14:textId="77777777" w:rsidR="00AD1DD6" w:rsidRPr="00AD1DD6" w:rsidRDefault="00AD1DD6" w:rsidP="00AD1DD6">
            <w:pPr>
              <w:spacing w:after="0" w:line="240" w:lineRule="auto"/>
              <w:rPr>
                <w:ins w:id="1723" w:author="Gladiator Gladiator" w:date="2018-06-01T16:55:00Z"/>
                <w:rFonts w:ascii="Calibri" w:eastAsia="Times New Roman" w:hAnsi="Calibri" w:cs="Calibri"/>
                <w:b/>
                <w:bCs/>
                <w:color w:val="FFFFFF"/>
              </w:rPr>
            </w:pPr>
            <w:ins w:id="1724" w:author="Gladiator Gladiator" w:date="2018-06-01T16:55:00Z">
              <w:r w:rsidRPr="00AD1DD6">
                <w:rPr>
                  <w:rFonts w:ascii="Calibri" w:eastAsia="Times New Roman" w:hAnsi="Calibri" w:cs="Calibri"/>
                  <w:b/>
                  <w:bCs/>
                  <w:color w:val="FFFFFF"/>
                </w:rPr>
                <w:t>mode</w:t>
              </w:r>
            </w:ins>
          </w:p>
        </w:tc>
        <w:tc>
          <w:tcPr>
            <w:tcW w:w="991" w:type="dxa"/>
            <w:tcBorders>
              <w:top w:val="single" w:sz="4" w:space="0" w:color="9BC2E6"/>
              <w:left w:val="nil"/>
              <w:bottom w:val="single" w:sz="4" w:space="0" w:color="9BC2E6"/>
              <w:right w:val="nil"/>
            </w:tcBorders>
            <w:shd w:val="clear" w:color="5B9BD5" w:fill="5B9BD5"/>
            <w:noWrap/>
            <w:vAlign w:val="bottom"/>
            <w:hideMark/>
            <w:tcPrChange w:id="1725" w:author="Gladiator Gladiator" w:date="2018-06-01T16:55:00Z">
              <w:tcPr>
                <w:tcW w:w="991" w:type="dxa"/>
                <w:tcBorders>
                  <w:top w:val="single" w:sz="4" w:space="0" w:color="9BC2E6"/>
                  <w:left w:val="nil"/>
                  <w:bottom w:val="single" w:sz="4" w:space="0" w:color="9BC2E6"/>
                  <w:right w:val="nil"/>
                </w:tcBorders>
                <w:shd w:val="clear" w:color="5B9BD5" w:fill="5B9BD5"/>
                <w:noWrap/>
                <w:vAlign w:val="bottom"/>
                <w:hideMark/>
              </w:tcPr>
            </w:tcPrChange>
          </w:tcPr>
          <w:p w14:paraId="41989699" w14:textId="77777777" w:rsidR="00AD1DD6" w:rsidRPr="00AD1DD6" w:rsidRDefault="00AD1DD6" w:rsidP="00AD1DD6">
            <w:pPr>
              <w:spacing w:after="0" w:line="240" w:lineRule="auto"/>
              <w:rPr>
                <w:ins w:id="1726" w:author="Gladiator Gladiator" w:date="2018-06-01T16:55:00Z"/>
                <w:rFonts w:ascii="Calibri" w:eastAsia="Times New Roman" w:hAnsi="Calibri" w:cs="Calibri"/>
                <w:b/>
                <w:bCs/>
                <w:color w:val="FFFFFF"/>
              </w:rPr>
            </w:pPr>
            <w:ins w:id="1727" w:author="Gladiator Gladiator" w:date="2018-06-01T16:55:00Z">
              <w:r w:rsidRPr="00AD1DD6">
                <w:rPr>
                  <w:rFonts w:ascii="Calibri" w:eastAsia="Times New Roman" w:hAnsi="Calibri" w:cs="Calibri"/>
                  <w:b/>
                  <w:bCs/>
                  <w:color w:val="FFFFFF"/>
                </w:rPr>
                <w:t>1st min</w:t>
              </w:r>
            </w:ins>
          </w:p>
        </w:tc>
        <w:tc>
          <w:tcPr>
            <w:tcW w:w="1087" w:type="dxa"/>
            <w:tcBorders>
              <w:top w:val="single" w:sz="4" w:space="0" w:color="9BC2E6"/>
              <w:left w:val="nil"/>
              <w:bottom w:val="single" w:sz="4" w:space="0" w:color="9BC2E6"/>
              <w:right w:val="nil"/>
            </w:tcBorders>
            <w:shd w:val="clear" w:color="5B9BD5" w:fill="5B9BD5"/>
            <w:noWrap/>
            <w:vAlign w:val="bottom"/>
            <w:hideMark/>
            <w:tcPrChange w:id="1728" w:author="Gladiator Gladiator" w:date="2018-06-01T16:55:00Z">
              <w:tcPr>
                <w:tcW w:w="955" w:type="dxa"/>
                <w:tcBorders>
                  <w:top w:val="single" w:sz="4" w:space="0" w:color="9BC2E6"/>
                  <w:left w:val="nil"/>
                  <w:bottom w:val="single" w:sz="4" w:space="0" w:color="9BC2E6"/>
                  <w:right w:val="nil"/>
                </w:tcBorders>
                <w:shd w:val="clear" w:color="5B9BD5" w:fill="5B9BD5"/>
                <w:noWrap/>
                <w:vAlign w:val="bottom"/>
                <w:hideMark/>
              </w:tcPr>
            </w:tcPrChange>
          </w:tcPr>
          <w:p w14:paraId="15D64640" w14:textId="77777777" w:rsidR="00AD1DD6" w:rsidRPr="00AD1DD6" w:rsidRDefault="00AD1DD6" w:rsidP="00AD1DD6">
            <w:pPr>
              <w:spacing w:after="0" w:line="240" w:lineRule="auto"/>
              <w:rPr>
                <w:ins w:id="1729" w:author="Gladiator Gladiator" w:date="2018-06-01T16:55:00Z"/>
                <w:rFonts w:ascii="Calibri" w:eastAsia="Times New Roman" w:hAnsi="Calibri" w:cs="Calibri"/>
                <w:b/>
                <w:bCs/>
                <w:color w:val="FFFFFF"/>
              </w:rPr>
            </w:pPr>
            <w:ins w:id="1730" w:author="Gladiator Gladiator" w:date="2018-06-01T16:55:00Z">
              <w:r w:rsidRPr="00AD1DD6">
                <w:rPr>
                  <w:rFonts w:ascii="Calibri" w:eastAsia="Times New Roman" w:hAnsi="Calibri" w:cs="Calibri"/>
                  <w:b/>
                  <w:bCs/>
                  <w:color w:val="FFFFFF"/>
                </w:rPr>
                <w:t>2nd min</w:t>
              </w:r>
            </w:ins>
          </w:p>
        </w:tc>
        <w:tc>
          <w:tcPr>
            <w:tcW w:w="968" w:type="dxa"/>
            <w:tcBorders>
              <w:top w:val="single" w:sz="4" w:space="0" w:color="9BC2E6"/>
              <w:left w:val="nil"/>
              <w:bottom w:val="single" w:sz="4" w:space="0" w:color="9BC2E6"/>
              <w:right w:val="nil"/>
            </w:tcBorders>
            <w:shd w:val="clear" w:color="5B9BD5" w:fill="5B9BD5"/>
            <w:noWrap/>
            <w:vAlign w:val="bottom"/>
            <w:hideMark/>
            <w:tcPrChange w:id="1731" w:author="Gladiator Gladiator" w:date="2018-06-01T16:55:00Z">
              <w:tcPr>
                <w:tcW w:w="1100" w:type="dxa"/>
                <w:gridSpan w:val="2"/>
                <w:tcBorders>
                  <w:top w:val="single" w:sz="4" w:space="0" w:color="9BC2E6"/>
                  <w:left w:val="nil"/>
                  <w:bottom w:val="single" w:sz="4" w:space="0" w:color="9BC2E6"/>
                  <w:right w:val="nil"/>
                </w:tcBorders>
                <w:shd w:val="clear" w:color="5B9BD5" w:fill="5B9BD5"/>
                <w:noWrap/>
                <w:vAlign w:val="bottom"/>
                <w:hideMark/>
              </w:tcPr>
            </w:tcPrChange>
          </w:tcPr>
          <w:p w14:paraId="5851B07C" w14:textId="77777777" w:rsidR="00AD1DD6" w:rsidRPr="00AD1DD6" w:rsidRDefault="00AD1DD6" w:rsidP="00AD1DD6">
            <w:pPr>
              <w:spacing w:after="0" w:line="240" w:lineRule="auto"/>
              <w:rPr>
                <w:ins w:id="1732" w:author="Gladiator Gladiator" w:date="2018-06-01T16:55:00Z"/>
                <w:rFonts w:ascii="Calibri" w:eastAsia="Times New Roman" w:hAnsi="Calibri" w:cs="Calibri"/>
                <w:b/>
                <w:bCs/>
                <w:color w:val="FFFFFF"/>
              </w:rPr>
            </w:pPr>
            <w:ins w:id="1733" w:author="Gladiator Gladiator" w:date="2018-06-01T16:55:00Z">
              <w:r w:rsidRPr="00AD1DD6">
                <w:rPr>
                  <w:rFonts w:ascii="Calibri" w:eastAsia="Times New Roman" w:hAnsi="Calibri" w:cs="Calibri"/>
                  <w:b/>
                  <w:bCs/>
                  <w:color w:val="FFFFFF"/>
                </w:rPr>
                <w:t>3rd min</w:t>
              </w:r>
            </w:ins>
          </w:p>
        </w:tc>
        <w:tc>
          <w:tcPr>
            <w:tcW w:w="1009" w:type="dxa"/>
            <w:tcBorders>
              <w:top w:val="single" w:sz="4" w:space="0" w:color="9BC2E6"/>
              <w:left w:val="nil"/>
              <w:bottom w:val="single" w:sz="4" w:space="0" w:color="9BC2E6"/>
              <w:right w:val="nil"/>
            </w:tcBorders>
            <w:shd w:val="clear" w:color="5B9BD5" w:fill="5B9BD5"/>
            <w:noWrap/>
            <w:vAlign w:val="bottom"/>
            <w:hideMark/>
            <w:tcPrChange w:id="1734" w:author="Gladiator Gladiator" w:date="2018-06-01T16:55:00Z">
              <w:tcPr>
                <w:tcW w:w="1009" w:type="dxa"/>
                <w:tcBorders>
                  <w:top w:val="single" w:sz="4" w:space="0" w:color="9BC2E6"/>
                  <w:left w:val="nil"/>
                  <w:bottom w:val="single" w:sz="4" w:space="0" w:color="9BC2E6"/>
                  <w:right w:val="nil"/>
                </w:tcBorders>
                <w:shd w:val="clear" w:color="5B9BD5" w:fill="5B9BD5"/>
                <w:noWrap/>
                <w:vAlign w:val="bottom"/>
                <w:hideMark/>
              </w:tcPr>
            </w:tcPrChange>
          </w:tcPr>
          <w:p w14:paraId="50EC5778" w14:textId="77777777" w:rsidR="00AD1DD6" w:rsidRPr="00AD1DD6" w:rsidRDefault="00AD1DD6" w:rsidP="00AD1DD6">
            <w:pPr>
              <w:spacing w:after="0" w:line="240" w:lineRule="auto"/>
              <w:rPr>
                <w:ins w:id="1735" w:author="Gladiator Gladiator" w:date="2018-06-01T16:55:00Z"/>
                <w:rFonts w:ascii="Calibri" w:eastAsia="Times New Roman" w:hAnsi="Calibri" w:cs="Calibri"/>
                <w:b/>
                <w:bCs/>
                <w:color w:val="FFFFFF"/>
              </w:rPr>
            </w:pPr>
            <w:ins w:id="1736" w:author="Gladiator Gladiator" w:date="2018-06-01T16:55:00Z">
              <w:r w:rsidRPr="00AD1DD6">
                <w:rPr>
                  <w:rFonts w:ascii="Calibri" w:eastAsia="Times New Roman" w:hAnsi="Calibri" w:cs="Calibri"/>
                  <w:b/>
                  <w:bCs/>
                  <w:color w:val="FFFFFF"/>
                </w:rPr>
                <w:t>4th min</w:t>
              </w:r>
            </w:ins>
          </w:p>
        </w:tc>
        <w:tc>
          <w:tcPr>
            <w:tcW w:w="1262" w:type="dxa"/>
            <w:tcBorders>
              <w:top w:val="single" w:sz="4" w:space="0" w:color="9BC2E6"/>
              <w:left w:val="nil"/>
              <w:bottom w:val="single" w:sz="4" w:space="0" w:color="9BC2E6"/>
              <w:right w:val="single" w:sz="4" w:space="0" w:color="9BC2E6"/>
            </w:tcBorders>
            <w:shd w:val="clear" w:color="5B9BD5" w:fill="5B9BD5"/>
            <w:noWrap/>
            <w:vAlign w:val="bottom"/>
            <w:hideMark/>
            <w:tcPrChange w:id="1737" w:author="Gladiator Gladiator" w:date="2018-06-01T16:55:00Z">
              <w:tcPr>
                <w:tcW w:w="1262" w:type="dxa"/>
                <w:tcBorders>
                  <w:top w:val="single" w:sz="4" w:space="0" w:color="9BC2E6"/>
                  <w:left w:val="nil"/>
                  <w:bottom w:val="single" w:sz="4" w:space="0" w:color="9BC2E6"/>
                  <w:right w:val="single" w:sz="4" w:space="0" w:color="9BC2E6"/>
                </w:tcBorders>
                <w:shd w:val="clear" w:color="5B9BD5" w:fill="5B9BD5"/>
                <w:noWrap/>
                <w:vAlign w:val="bottom"/>
                <w:hideMark/>
              </w:tcPr>
            </w:tcPrChange>
          </w:tcPr>
          <w:p w14:paraId="15E468F1" w14:textId="77777777" w:rsidR="00AD1DD6" w:rsidRPr="00AD1DD6" w:rsidRDefault="00AD1DD6" w:rsidP="00AD1DD6">
            <w:pPr>
              <w:spacing w:after="0" w:line="240" w:lineRule="auto"/>
              <w:rPr>
                <w:ins w:id="1738" w:author="Gladiator Gladiator" w:date="2018-06-01T16:55:00Z"/>
                <w:rFonts w:ascii="Calibri" w:eastAsia="Times New Roman" w:hAnsi="Calibri" w:cs="Calibri"/>
                <w:b/>
                <w:bCs/>
                <w:color w:val="FFFFFF"/>
              </w:rPr>
            </w:pPr>
            <w:ins w:id="1739" w:author="Gladiator Gladiator" w:date="2018-06-01T16:55:00Z">
              <w:r w:rsidRPr="00AD1DD6">
                <w:rPr>
                  <w:rFonts w:ascii="Calibri" w:eastAsia="Times New Roman" w:hAnsi="Calibri" w:cs="Calibri"/>
                  <w:b/>
                  <w:bCs/>
                  <w:color w:val="FFFFFF"/>
                </w:rPr>
                <w:t>5th min</w:t>
              </w:r>
            </w:ins>
          </w:p>
        </w:tc>
        <w:tc>
          <w:tcPr>
            <w:tcW w:w="1262" w:type="dxa"/>
            <w:tcBorders>
              <w:top w:val="single" w:sz="4" w:space="0" w:color="9BC2E6"/>
              <w:left w:val="single" w:sz="4" w:space="0" w:color="9BC2E6"/>
              <w:bottom w:val="single" w:sz="4" w:space="0" w:color="9BC2E6"/>
              <w:right w:val="single" w:sz="4" w:space="0" w:color="9BC2E6"/>
            </w:tcBorders>
            <w:shd w:val="clear" w:color="5B9BD5" w:fill="5B9BD5"/>
            <w:noWrap/>
            <w:vAlign w:val="bottom"/>
            <w:hideMark/>
            <w:tcPrChange w:id="1740"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5B9BD5" w:fill="5B9BD5"/>
                <w:noWrap/>
                <w:vAlign w:val="bottom"/>
                <w:hideMark/>
              </w:tcPr>
            </w:tcPrChange>
          </w:tcPr>
          <w:p w14:paraId="769AB0ED" w14:textId="77777777" w:rsidR="00AD1DD6" w:rsidRPr="00AD1DD6" w:rsidRDefault="00AD1DD6" w:rsidP="00AD1DD6">
            <w:pPr>
              <w:spacing w:after="0" w:line="240" w:lineRule="auto"/>
              <w:rPr>
                <w:ins w:id="1741" w:author="Gladiator Gladiator" w:date="2018-06-01T16:55:00Z"/>
                <w:rFonts w:ascii="Calibri" w:eastAsia="Times New Roman" w:hAnsi="Calibri" w:cs="Calibri"/>
                <w:b/>
                <w:bCs/>
                <w:color w:val="FFFFFF"/>
              </w:rPr>
            </w:pPr>
            <w:ins w:id="1742" w:author="Gladiator Gladiator" w:date="2018-06-01T16:55:00Z">
              <w:r w:rsidRPr="00AD1DD6">
                <w:rPr>
                  <w:rFonts w:ascii="Calibri" w:eastAsia="Times New Roman" w:hAnsi="Calibri" w:cs="Calibri"/>
                  <w:b/>
                  <w:bCs/>
                  <w:color w:val="FFFFFF"/>
                </w:rPr>
                <w:t>Set of minutes</w:t>
              </w:r>
            </w:ins>
          </w:p>
        </w:tc>
      </w:tr>
      <w:tr w:rsidR="00AD1DD6" w:rsidRPr="00AD1DD6" w14:paraId="5834C55F" w14:textId="77777777" w:rsidTr="00AD1DD6">
        <w:trPr>
          <w:trHeight w:val="239"/>
          <w:ins w:id="1743" w:author="Gladiator Gladiator" w:date="2018-06-01T16:55:00Z"/>
          <w:trPrChange w:id="1744"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DDEBF7" w:fill="DDEBF7"/>
            <w:vAlign w:val="bottom"/>
            <w:hideMark/>
            <w:tcPrChange w:id="1745" w:author="Gladiator Gladiator" w:date="2018-06-01T16:55:00Z">
              <w:tcPr>
                <w:tcW w:w="1875" w:type="dxa"/>
                <w:tcBorders>
                  <w:top w:val="single" w:sz="4" w:space="0" w:color="9BC2E6"/>
                  <w:left w:val="single" w:sz="4" w:space="0" w:color="9BC2E6"/>
                  <w:bottom w:val="single" w:sz="4" w:space="0" w:color="9BC2E6"/>
                  <w:right w:val="nil"/>
                </w:tcBorders>
                <w:shd w:val="clear" w:color="DDEBF7" w:fill="DDEBF7"/>
                <w:vAlign w:val="bottom"/>
                <w:hideMark/>
              </w:tcPr>
            </w:tcPrChange>
          </w:tcPr>
          <w:p w14:paraId="5127D191" w14:textId="77777777" w:rsidR="00AD1DD6" w:rsidRPr="00AD1DD6" w:rsidRDefault="00AD1DD6" w:rsidP="00AD1DD6">
            <w:pPr>
              <w:spacing w:after="0" w:line="240" w:lineRule="auto"/>
              <w:rPr>
                <w:ins w:id="1746" w:author="Gladiator Gladiator" w:date="2018-06-01T16:55:00Z"/>
                <w:rFonts w:ascii="Calibri" w:eastAsia="Times New Roman" w:hAnsi="Calibri" w:cs="Calibri"/>
                <w:color w:val="000000"/>
              </w:rPr>
            </w:pPr>
            <w:ins w:id="1747" w:author="Gladiator Gladiator" w:date="2018-06-01T16:55:00Z">
              <w:r w:rsidRPr="00AD1DD6">
                <w:rPr>
                  <w:rFonts w:ascii="Calibri" w:eastAsia="Times New Roman" w:hAnsi="Calibri" w:cs="Calibri"/>
                  <w:color w:val="000000"/>
                </w:rPr>
                <w:t>User 1</w:t>
              </w:r>
            </w:ins>
          </w:p>
        </w:tc>
        <w:tc>
          <w:tcPr>
            <w:tcW w:w="1172" w:type="dxa"/>
            <w:tcBorders>
              <w:top w:val="single" w:sz="4" w:space="0" w:color="9BC2E6"/>
              <w:left w:val="nil"/>
              <w:bottom w:val="single" w:sz="4" w:space="0" w:color="9BC2E6"/>
              <w:right w:val="nil"/>
            </w:tcBorders>
            <w:shd w:val="clear" w:color="DDEBF7" w:fill="DDEBF7"/>
            <w:noWrap/>
            <w:vAlign w:val="bottom"/>
            <w:hideMark/>
            <w:tcPrChange w:id="1748" w:author="Gladiator Gladiator" w:date="2018-06-01T16:55:00Z">
              <w:tcPr>
                <w:tcW w:w="1172" w:type="dxa"/>
                <w:tcBorders>
                  <w:top w:val="single" w:sz="4" w:space="0" w:color="9BC2E6"/>
                  <w:left w:val="nil"/>
                  <w:bottom w:val="single" w:sz="4" w:space="0" w:color="9BC2E6"/>
                  <w:right w:val="nil"/>
                </w:tcBorders>
                <w:shd w:val="clear" w:color="DDEBF7" w:fill="DDEBF7"/>
                <w:noWrap/>
                <w:vAlign w:val="bottom"/>
                <w:hideMark/>
              </w:tcPr>
            </w:tcPrChange>
          </w:tcPr>
          <w:p w14:paraId="7F9F8149" w14:textId="77777777" w:rsidR="00AD1DD6" w:rsidRPr="00AD1DD6" w:rsidRDefault="00AD1DD6" w:rsidP="00AD1DD6">
            <w:pPr>
              <w:spacing w:after="0" w:line="240" w:lineRule="auto"/>
              <w:rPr>
                <w:ins w:id="1749" w:author="Gladiator Gladiator" w:date="2018-06-01T16:55:00Z"/>
                <w:rFonts w:ascii="Calibri" w:eastAsia="Times New Roman" w:hAnsi="Calibri" w:cs="Calibri"/>
                <w:color w:val="000000"/>
              </w:rPr>
            </w:pPr>
            <w:ins w:id="1750" w:author="Gladiator Gladiator" w:date="2018-06-01T16:55:00Z">
              <w:r w:rsidRPr="00AD1DD6">
                <w:rPr>
                  <w:rFonts w:ascii="Calibri" w:eastAsia="Times New Roman" w:hAnsi="Calibri" w:cs="Calibri"/>
                  <w:color w:val="000000"/>
                </w:rPr>
                <w:t>relaxing</w:t>
              </w:r>
            </w:ins>
          </w:p>
        </w:tc>
        <w:tc>
          <w:tcPr>
            <w:tcW w:w="991" w:type="dxa"/>
            <w:tcBorders>
              <w:top w:val="single" w:sz="4" w:space="0" w:color="9BC2E6"/>
              <w:left w:val="nil"/>
              <w:bottom w:val="single" w:sz="4" w:space="0" w:color="9BC2E6"/>
              <w:right w:val="nil"/>
            </w:tcBorders>
            <w:shd w:val="clear" w:color="DDEBF7" w:fill="DDEBF7"/>
            <w:noWrap/>
            <w:vAlign w:val="bottom"/>
            <w:hideMark/>
            <w:tcPrChange w:id="1751" w:author="Gladiator Gladiator" w:date="2018-06-01T16:55:00Z">
              <w:tcPr>
                <w:tcW w:w="991" w:type="dxa"/>
                <w:tcBorders>
                  <w:top w:val="single" w:sz="4" w:space="0" w:color="9BC2E6"/>
                  <w:left w:val="nil"/>
                  <w:bottom w:val="single" w:sz="4" w:space="0" w:color="9BC2E6"/>
                  <w:right w:val="nil"/>
                </w:tcBorders>
                <w:shd w:val="clear" w:color="DDEBF7" w:fill="DDEBF7"/>
                <w:noWrap/>
                <w:vAlign w:val="bottom"/>
                <w:hideMark/>
              </w:tcPr>
            </w:tcPrChange>
          </w:tcPr>
          <w:p w14:paraId="252FD704" w14:textId="77777777" w:rsidR="00AD1DD6" w:rsidRPr="00AD1DD6" w:rsidRDefault="00AD1DD6" w:rsidP="00AD1DD6">
            <w:pPr>
              <w:spacing w:after="0" w:line="240" w:lineRule="auto"/>
              <w:jc w:val="right"/>
              <w:rPr>
                <w:ins w:id="1752" w:author="Gladiator Gladiator" w:date="2018-06-01T16:55:00Z"/>
                <w:rFonts w:ascii="Calibri" w:eastAsia="Times New Roman" w:hAnsi="Calibri" w:cs="Calibri"/>
                <w:color w:val="000000"/>
              </w:rPr>
            </w:pPr>
            <w:ins w:id="1753" w:author="Gladiator Gladiator" w:date="2018-06-01T16:55:00Z">
              <w:r w:rsidRPr="00AD1DD6">
                <w:rPr>
                  <w:rFonts w:ascii="Calibri" w:eastAsia="Times New Roman" w:hAnsi="Calibri" w:cs="Calibri"/>
                  <w:color w:val="000000"/>
                </w:rPr>
                <w:t>62.300</w:t>
              </w:r>
            </w:ins>
          </w:p>
        </w:tc>
        <w:tc>
          <w:tcPr>
            <w:tcW w:w="1087" w:type="dxa"/>
            <w:tcBorders>
              <w:top w:val="single" w:sz="4" w:space="0" w:color="9BC2E6"/>
              <w:left w:val="nil"/>
              <w:bottom w:val="single" w:sz="4" w:space="0" w:color="9BC2E6"/>
              <w:right w:val="nil"/>
            </w:tcBorders>
            <w:shd w:val="clear" w:color="DDEBF7" w:fill="DDEBF7"/>
            <w:noWrap/>
            <w:vAlign w:val="bottom"/>
            <w:hideMark/>
            <w:tcPrChange w:id="1754" w:author="Gladiator Gladiator" w:date="2018-06-01T16:55:00Z">
              <w:tcPr>
                <w:tcW w:w="955" w:type="dxa"/>
                <w:tcBorders>
                  <w:top w:val="single" w:sz="4" w:space="0" w:color="9BC2E6"/>
                  <w:left w:val="nil"/>
                  <w:bottom w:val="single" w:sz="4" w:space="0" w:color="9BC2E6"/>
                  <w:right w:val="nil"/>
                </w:tcBorders>
                <w:shd w:val="clear" w:color="DDEBF7" w:fill="DDEBF7"/>
                <w:noWrap/>
                <w:vAlign w:val="bottom"/>
                <w:hideMark/>
              </w:tcPr>
            </w:tcPrChange>
          </w:tcPr>
          <w:p w14:paraId="375873EB" w14:textId="77777777" w:rsidR="00AD1DD6" w:rsidRPr="00AD1DD6" w:rsidRDefault="00AD1DD6" w:rsidP="00AD1DD6">
            <w:pPr>
              <w:spacing w:after="0" w:line="240" w:lineRule="auto"/>
              <w:jc w:val="right"/>
              <w:rPr>
                <w:ins w:id="1755" w:author="Gladiator Gladiator" w:date="2018-06-01T16:55:00Z"/>
                <w:rFonts w:ascii="Calibri" w:eastAsia="Times New Roman" w:hAnsi="Calibri" w:cs="Calibri"/>
                <w:color w:val="000000"/>
              </w:rPr>
            </w:pPr>
            <w:ins w:id="1756" w:author="Gladiator Gladiator" w:date="2018-06-01T16:55:00Z">
              <w:r w:rsidRPr="00AD1DD6">
                <w:rPr>
                  <w:rFonts w:ascii="Calibri" w:eastAsia="Times New Roman" w:hAnsi="Calibri" w:cs="Calibri"/>
                  <w:color w:val="000000"/>
                </w:rPr>
                <w:t>64.600</w:t>
              </w:r>
            </w:ins>
          </w:p>
        </w:tc>
        <w:tc>
          <w:tcPr>
            <w:tcW w:w="968" w:type="dxa"/>
            <w:tcBorders>
              <w:top w:val="single" w:sz="4" w:space="0" w:color="9BC2E6"/>
              <w:left w:val="nil"/>
              <w:bottom w:val="single" w:sz="4" w:space="0" w:color="9BC2E6"/>
              <w:right w:val="nil"/>
            </w:tcBorders>
            <w:shd w:val="clear" w:color="DDEBF7" w:fill="DDEBF7"/>
            <w:noWrap/>
            <w:vAlign w:val="bottom"/>
            <w:hideMark/>
            <w:tcPrChange w:id="1757" w:author="Gladiator Gladiator" w:date="2018-06-01T16:55:00Z">
              <w:tcPr>
                <w:tcW w:w="1100" w:type="dxa"/>
                <w:gridSpan w:val="2"/>
                <w:tcBorders>
                  <w:top w:val="single" w:sz="4" w:space="0" w:color="9BC2E6"/>
                  <w:left w:val="nil"/>
                  <w:bottom w:val="single" w:sz="4" w:space="0" w:color="9BC2E6"/>
                  <w:right w:val="nil"/>
                </w:tcBorders>
                <w:shd w:val="clear" w:color="DDEBF7" w:fill="DDEBF7"/>
                <w:noWrap/>
                <w:vAlign w:val="bottom"/>
                <w:hideMark/>
              </w:tcPr>
            </w:tcPrChange>
          </w:tcPr>
          <w:p w14:paraId="5763D271" w14:textId="77777777" w:rsidR="00AD1DD6" w:rsidRPr="00AD1DD6" w:rsidRDefault="00AD1DD6" w:rsidP="00AD1DD6">
            <w:pPr>
              <w:spacing w:after="0" w:line="240" w:lineRule="auto"/>
              <w:jc w:val="right"/>
              <w:rPr>
                <w:ins w:id="1758" w:author="Gladiator Gladiator" w:date="2018-06-01T16:55:00Z"/>
                <w:rFonts w:ascii="Calibri" w:eastAsia="Times New Roman" w:hAnsi="Calibri" w:cs="Calibri"/>
                <w:color w:val="000000"/>
              </w:rPr>
            </w:pPr>
            <w:ins w:id="1759" w:author="Gladiator Gladiator" w:date="2018-06-01T16:55:00Z">
              <w:r w:rsidRPr="00AD1DD6">
                <w:rPr>
                  <w:rFonts w:ascii="Calibri" w:eastAsia="Times New Roman" w:hAnsi="Calibri" w:cs="Calibri"/>
                  <w:color w:val="000000"/>
                </w:rPr>
                <w:t>75.283</w:t>
              </w:r>
            </w:ins>
          </w:p>
        </w:tc>
        <w:tc>
          <w:tcPr>
            <w:tcW w:w="1009" w:type="dxa"/>
            <w:tcBorders>
              <w:top w:val="single" w:sz="4" w:space="0" w:color="9BC2E6"/>
              <w:left w:val="nil"/>
              <w:bottom w:val="single" w:sz="4" w:space="0" w:color="9BC2E6"/>
              <w:right w:val="nil"/>
            </w:tcBorders>
            <w:shd w:val="clear" w:color="DDEBF7" w:fill="DDEBF7"/>
            <w:noWrap/>
            <w:vAlign w:val="bottom"/>
            <w:hideMark/>
            <w:tcPrChange w:id="1760" w:author="Gladiator Gladiator" w:date="2018-06-01T16:55:00Z">
              <w:tcPr>
                <w:tcW w:w="1009" w:type="dxa"/>
                <w:tcBorders>
                  <w:top w:val="single" w:sz="4" w:space="0" w:color="9BC2E6"/>
                  <w:left w:val="nil"/>
                  <w:bottom w:val="single" w:sz="4" w:space="0" w:color="9BC2E6"/>
                  <w:right w:val="nil"/>
                </w:tcBorders>
                <w:shd w:val="clear" w:color="DDEBF7" w:fill="DDEBF7"/>
                <w:noWrap/>
                <w:vAlign w:val="bottom"/>
                <w:hideMark/>
              </w:tcPr>
            </w:tcPrChange>
          </w:tcPr>
          <w:p w14:paraId="2B8D0B40" w14:textId="77777777" w:rsidR="00AD1DD6" w:rsidRPr="00AD1DD6" w:rsidRDefault="00AD1DD6" w:rsidP="00AD1DD6">
            <w:pPr>
              <w:spacing w:after="0" w:line="240" w:lineRule="auto"/>
              <w:jc w:val="right"/>
              <w:rPr>
                <w:ins w:id="1761" w:author="Gladiator Gladiator" w:date="2018-06-01T16:55:00Z"/>
                <w:rFonts w:ascii="Calibri" w:eastAsia="Times New Roman" w:hAnsi="Calibri" w:cs="Calibri"/>
                <w:color w:val="000000"/>
              </w:rPr>
            </w:pPr>
            <w:ins w:id="1762" w:author="Gladiator Gladiator" w:date="2018-06-01T16:55:00Z">
              <w:r w:rsidRPr="00AD1DD6">
                <w:rPr>
                  <w:rFonts w:ascii="Calibri" w:eastAsia="Times New Roman" w:hAnsi="Calibri" w:cs="Calibri"/>
                  <w:color w:val="000000"/>
                </w:rPr>
                <w:t>71.678</w:t>
              </w:r>
            </w:ins>
          </w:p>
        </w:tc>
        <w:tc>
          <w:tcPr>
            <w:tcW w:w="1262" w:type="dxa"/>
            <w:tcBorders>
              <w:top w:val="single" w:sz="4" w:space="0" w:color="9BC2E6"/>
              <w:left w:val="nil"/>
              <w:bottom w:val="single" w:sz="4" w:space="0" w:color="9BC2E6"/>
              <w:right w:val="single" w:sz="4" w:space="0" w:color="9BC2E6"/>
            </w:tcBorders>
            <w:shd w:val="clear" w:color="DDEBF7" w:fill="DDEBF7"/>
            <w:noWrap/>
            <w:vAlign w:val="bottom"/>
            <w:hideMark/>
            <w:tcPrChange w:id="1763" w:author="Gladiator Gladiator" w:date="2018-06-01T16:55:00Z">
              <w:tcPr>
                <w:tcW w:w="1262"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5CF553B1" w14:textId="77777777" w:rsidR="00AD1DD6" w:rsidRPr="00AD1DD6" w:rsidRDefault="00AD1DD6" w:rsidP="00AD1DD6">
            <w:pPr>
              <w:spacing w:after="0" w:line="240" w:lineRule="auto"/>
              <w:jc w:val="right"/>
              <w:rPr>
                <w:ins w:id="1764" w:author="Gladiator Gladiator" w:date="2018-06-01T16:55:00Z"/>
                <w:rFonts w:ascii="Calibri" w:eastAsia="Times New Roman" w:hAnsi="Calibri" w:cs="Calibri"/>
                <w:color w:val="000000"/>
              </w:rPr>
            </w:pPr>
            <w:ins w:id="1765" w:author="Gladiator Gladiator" w:date="2018-06-01T16:55:00Z">
              <w:r w:rsidRPr="00AD1DD6">
                <w:rPr>
                  <w:rFonts w:ascii="Calibri" w:eastAsia="Times New Roman" w:hAnsi="Calibri" w:cs="Calibri"/>
                  <w:color w:val="000000"/>
                </w:rPr>
                <w:t>72.459</w:t>
              </w:r>
            </w:ins>
          </w:p>
        </w:tc>
        <w:tc>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Change w:id="1766"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
            </w:tcPrChange>
          </w:tcPr>
          <w:p w14:paraId="4A98850B" w14:textId="77777777" w:rsidR="00AD1DD6" w:rsidRPr="00AD1DD6" w:rsidRDefault="00AD1DD6" w:rsidP="00AD1DD6">
            <w:pPr>
              <w:spacing w:after="0" w:line="240" w:lineRule="auto"/>
              <w:jc w:val="right"/>
              <w:rPr>
                <w:ins w:id="1767" w:author="Gladiator Gladiator" w:date="2018-06-01T16:55:00Z"/>
                <w:rFonts w:ascii="Calibri" w:eastAsia="Times New Roman" w:hAnsi="Calibri" w:cs="Calibri"/>
                <w:color w:val="000000"/>
              </w:rPr>
            </w:pPr>
            <w:ins w:id="1768" w:author="Gladiator Gladiator" w:date="2018-06-01T16:55:00Z">
              <w:r w:rsidRPr="00AD1DD6">
                <w:rPr>
                  <w:rFonts w:ascii="Calibri" w:eastAsia="Times New Roman" w:hAnsi="Calibri" w:cs="Calibri"/>
                  <w:color w:val="000000"/>
                </w:rPr>
                <w:t>69.2641</w:t>
              </w:r>
            </w:ins>
          </w:p>
        </w:tc>
      </w:tr>
      <w:tr w:rsidR="00AD1DD6" w:rsidRPr="00AD1DD6" w14:paraId="64DE5DCF" w14:textId="77777777" w:rsidTr="00AD1DD6">
        <w:trPr>
          <w:trHeight w:val="239"/>
          <w:ins w:id="1769" w:author="Gladiator Gladiator" w:date="2018-06-01T16:55:00Z"/>
        </w:trPr>
        <w:tc>
          <w:tcPr>
            <w:tcW w:w="1875" w:type="dxa"/>
            <w:tcBorders>
              <w:top w:val="single" w:sz="4" w:space="0" w:color="9BC2E6"/>
              <w:left w:val="single" w:sz="4" w:space="0" w:color="9BC2E6"/>
              <w:bottom w:val="single" w:sz="4" w:space="0" w:color="9BC2E6"/>
              <w:right w:val="nil"/>
            </w:tcBorders>
            <w:shd w:val="clear" w:color="auto" w:fill="auto"/>
            <w:vAlign w:val="bottom"/>
            <w:hideMark/>
          </w:tcPr>
          <w:p w14:paraId="7B84A733" w14:textId="77777777" w:rsidR="00AD1DD6" w:rsidRPr="00AD1DD6" w:rsidRDefault="00AD1DD6" w:rsidP="00AD1DD6">
            <w:pPr>
              <w:spacing w:after="0" w:line="240" w:lineRule="auto"/>
              <w:rPr>
                <w:ins w:id="1770" w:author="Gladiator Gladiator" w:date="2018-06-01T16:55:00Z"/>
                <w:rFonts w:ascii="Calibri" w:eastAsia="Times New Roman" w:hAnsi="Calibri" w:cs="Calibri"/>
                <w:color w:val="000000"/>
              </w:rPr>
            </w:pPr>
            <w:ins w:id="1771" w:author="Gladiator Gladiator" w:date="2018-06-01T16:55:00Z">
              <w:r w:rsidRPr="00AD1DD6">
                <w:rPr>
                  <w:rFonts w:ascii="Calibri" w:eastAsia="Times New Roman" w:hAnsi="Calibri" w:cs="Calibri"/>
                  <w:color w:val="000000"/>
                </w:rPr>
                <w:t>User 1</w:t>
              </w:r>
            </w:ins>
          </w:p>
        </w:tc>
        <w:tc>
          <w:tcPr>
            <w:tcW w:w="1172" w:type="dxa"/>
            <w:tcBorders>
              <w:top w:val="single" w:sz="4" w:space="0" w:color="9BC2E6"/>
              <w:left w:val="nil"/>
              <w:bottom w:val="single" w:sz="4" w:space="0" w:color="9BC2E6"/>
              <w:right w:val="nil"/>
            </w:tcBorders>
            <w:shd w:val="clear" w:color="auto" w:fill="auto"/>
            <w:noWrap/>
            <w:vAlign w:val="bottom"/>
            <w:hideMark/>
          </w:tcPr>
          <w:p w14:paraId="2B0F39A1" w14:textId="77777777" w:rsidR="00AD1DD6" w:rsidRPr="00AD1DD6" w:rsidRDefault="00AD1DD6" w:rsidP="00AD1DD6">
            <w:pPr>
              <w:spacing w:after="0" w:line="240" w:lineRule="auto"/>
              <w:rPr>
                <w:ins w:id="1772" w:author="Gladiator Gladiator" w:date="2018-06-01T16:55:00Z"/>
                <w:rFonts w:ascii="Calibri" w:eastAsia="Times New Roman" w:hAnsi="Calibri" w:cs="Calibri"/>
                <w:color w:val="000000"/>
              </w:rPr>
            </w:pPr>
            <w:ins w:id="1773" w:author="Gladiator Gladiator" w:date="2018-06-01T16:55:00Z">
              <w:r w:rsidRPr="00AD1DD6">
                <w:rPr>
                  <w:rFonts w:ascii="Calibri" w:eastAsia="Times New Roman" w:hAnsi="Calibri" w:cs="Calibri"/>
                  <w:color w:val="000000"/>
                </w:rPr>
                <w:t>testing</w:t>
              </w:r>
            </w:ins>
          </w:p>
        </w:tc>
        <w:tc>
          <w:tcPr>
            <w:tcW w:w="991" w:type="dxa"/>
            <w:tcBorders>
              <w:top w:val="single" w:sz="4" w:space="0" w:color="9BC2E6"/>
              <w:left w:val="nil"/>
              <w:bottom w:val="single" w:sz="4" w:space="0" w:color="9BC2E6"/>
              <w:right w:val="nil"/>
            </w:tcBorders>
            <w:shd w:val="clear" w:color="auto" w:fill="auto"/>
            <w:noWrap/>
            <w:vAlign w:val="bottom"/>
            <w:hideMark/>
          </w:tcPr>
          <w:p w14:paraId="022290C3" w14:textId="77777777" w:rsidR="00AD1DD6" w:rsidRPr="00AD1DD6" w:rsidRDefault="00AD1DD6" w:rsidP="00AD1DD6">
            <w:pPr>
              <w:spacing w:after="0" w:line="240" w:lineRule="auto"/>
              <w:jc w:val="right"/>
              <w:rPr>
                <w:ins w:id="1774" w:author="Gladiator Gladiator" w:date="2018-06-01T16:55:00Z"/>
                <w:rFonts w:ascii="Calibri" w:eastAsia="Times New Roman" w:hAnsi="Calibri" w:cs="Calibri"/>
                <w:color w:val="000000"/>
              </w:rPr>
            </w:pPr>
            <w:ins w:id="1775" w:author="Gladiator Gladiator" w:date="2018-06-01T16:55:00Z">
              <w:r w:rsidRPr="00AD1DD6">
                <w:rPr>
                  <w:rFonts w:ascii="Calibri" w:eastAsia="Times New Roman" w:hAnsi="Calibri" w:cs="Calibri"/>
                  <w:color w:val="000000"/>
                </w:rPr>
                <w:t>92.121</w:t>
              </w:r>
            </w:ins>
          </w:p>
        </w:tc>
        <w:tc>
          <w:tcPr>
            <w:tcW w:w="1087" w:type="dxa"/>
            <w:tcBorders>
              <w:top w:val="single" w:sz="4" w:space="0" w:color="9BC2E6"/>
              <w:left w:val="nil"/>
              <w:bottom w:val="single" w:sz="4" w:space="0" w:color="9BC2E6"/>
              <w:right w:val="nil"/>
            </w:tcBorders>
            <w:shd w:val="clear" w:color="auto" w:fill="auto"/>
            <w:noWrap/>
            <w:vAlign w:val="bottom"/>
            <w:hideMark/>
          </w:tcPr>
          <w:p w14:paraId="03182FF5" w14:textId="77777777" w:rsidR="00AD1DD6" w:rsidRPr="00AD1DD6" w:rsidRDefault="00AD1DD6" w:rsidP="00AD1DD6">
            <w:pPr>
              <w:spacing w:after="0" w:line="240" w:lineRule="auto"/>
              <w:jc w:val="right"/>
              <w:rPr>
                <w:ins w:id="1776" w:author="Gladiator Gladiator" w:date="2018-06-01T16:55:00Z"/>
                <w:rFonts w:ascii="Calibri" w:eastAsia="Times New Roman" w:hAnsi="Calibri" w:cs="Calibri"/>
                <w:color w:val="000000"/>
              </w:rPr>
            </w:pPr>
            <w:ins w:id="1777" w:author="Gladiator Gladiator" w:date="2018-06-01T16:55:00Z">
              <w:r w:rsidRPr="00AD1DD6">
                <w:rPr>
                  <w:rFonts w:ascii="Calibri" w:eastAsia="Times New Roman" w:hAnsi="Calibri" w:cs="Calibri"/>
                  <w:color w:val="000000"/>
                </w:rPr>
                <w:t>89.279</w:t>
              </w:r>
            </w:ins>
          </w:p>
        </w:tc>
        <w:tc>
          <w:tcPr>
            <w:tcW w:w="968" w:type="dxa"/>
            <w:tcBorders>
              <w:top w:val="single" w:sz="4" w:space="0" w:color="9BC2E6"/>
              <w:left w:val="nil"/>
              <w:bottom w:val="single" w:sz="4" w:space="0" w:color="9BC2E6"/>
              <w:right w:val="nil"/>
            </w:tcBorders>
            <w:shd w:val="clear" w:color="auto" w:fill="auto"/>
            <w:noWrap/>
            <w:vAlign w:val="bottom"/>
            <w:hideMark/>
          </w:tcPr>
          <w:p w14:paraId="51F47670" w14:textId="77777777" w:rsidR="00AD1DD6" w:rsidRPr="00AD1DD6" w:rsidRDefault="00AD1DD6" w:rsidP="00AD1DD6">
            <w:pPr>
              <w:spacing w:after="0" w:line="240" w:lineRule="auto"/>
              <w:jc w:val="right"/>
              <w:rPr>
                <w:ins w:id="1778" w:author="Gladiator Gladiator" w:date="2018-06-01T16:55:00Z"/>
                <w:rFonts w:ascii="Calibri" w:eastAsia="Times New Roman" w:hAnsi="Calibri" w:cs="Calibri"/>
                <w:color w:val="000000"/>
              </w:rPr>
            </w:pPr>
            <w:ins w:id="1779" w:author="Gladiator Gladiator" w:date="2018-06-01T16:55:00Z">
              <w:r w:rsidRPr="00AD1DD6">
                <w:rPr>
                  <w:rFonts w:ascii="Calibri" w:eastAsia="Times New Roman" w:hAnsi="Calibri" w:cs="Calibri"/>
                  <w:color w:val="000000"/>
                </w:rPr>
                <w:t>101.317</w:t>
              </w:r>
            </w:ins>
          </w:p>
        </w:tc>
        <w:tc>
          <w:tcPr>
            <w:tcW w:w="1009" w:type="dxa"/>
            <w:tcBorders>
              <w:top w:val="single" w:sz="4" w:space="0" w:color="9BC2E6"/>
              <w:left w:val="nil"/>
              <w:bottom w:val="single" w:sz="4" w:space="0" w:color="9BC2E6"/>
              <w:right w:val="nil"/>
            </w:tcBorders>
            <w:shd w:val="clear" w:color="auto" w:fill="auto"/>
            <w:noWrap/>
            <w:vAlign w:val="bottom"/>
            <w:hideMark/>
          </w:tcPr>
          <w:p w14:paraId="2A708C83" w14:textId="77777777" w:rsidR="00AD1DD6" w:rsidRPr="00AD1DD6" w:rsidRDefault="00AD1DD6" w:rsidP="00AD1DD6">
            <w:pPr>
              <w:spacing w:after="0" w:line="240" w:lineRule="auto"/>
              <w:jc w:val="right"/>
              <w:rPr>
                <w:ins w:id="1780" w:author="Gladiator Gladiator" w:date="2018-06-01T16:55:00Z"/>
                <w:rFonts w:ascii="Calibri" w:eastAsia="Times New Roman" w:hAnsi="Calibri" w:cs="Calibri"/>
                <w:color w:val="000000"/>
              </w:rPr>
            </w:pPr>
            <w:ins w:id="1781" w:author="Gladiator Gladiator" w:date="2018-06-01T16:55:00Z">
              <w:r w:rsidRPr="00AD1DD6">
                <w:rPr>
                  <w:rFonts w:ascii="Calibri" w:eastAsia="Times New Roman" w:hAnsi="Calibri" w:cs="Calibri"/>
                  <w:color w:val="000000"/>
                </w:rPr>
                <w:t>102.233</w:t>
              </w:r>
            </w:ins>
          </w:p>
        </w:tc>
        <w:tc>
          <w:tcPr>
            <w:tcW w:w="1262" w:type="dxa"/>
            <w:tcBorders>
              <w:top w:val="single" w:sz="4" w:space="0" w:color="9BC2E6"/>
              <w:left w:val="nil"/>
              <w:bottom w:val="single" w:sz="4" w:space="0" w:color="9BC2E6"/>
              <w:right w:val="single" w:sz="4" w:space="0" w:color="9BC2E6"/>
            </w:tcBorders>
            <w:shd w:val="clear" w:color="auto" w:fill="auto"/>
            <w:noWrap/>
            <w:vAlign w:val="bottom"/>
            <w:hideMark/>
          </w:tcPr>
          <w:p w14:paraId="3ACB4A04" w14:textId="77777777" w:rsidR="00AD1DD6" w:rsidRPr="00AD1DD6" w:rsidRDefault="00AD1DD6" w:rsidP="00AD1DD6">
            <w:pPr>
              <w:spacing w:after="0" w:line="240" w:lineRule="auto"/>
              <w:jc w:val="right"/>
              <w:rPr>
                <w:ins w:id="1782" w:author="Gladiator Gladiator" w:date="2018-06-01T16:55:00Z"/>
                <w:rFonts w:ascii="Calibri" w:eastAsia="Times New Roman" w:hAnsi="Calibri" w:cs="Calibri"/>
                <w:color w:val="000000"/>
              </w:rPr>
            </w:pPr>
            <w:ins w:id="1783" w:author="Gladiator Gladiator" w:date="2018-06-01T16:55:00Z">
              <w:r w:rsidRPr="00AD1DD6">
                <w:rPr>
                  <w:rFonts w:ascii="Calibri" w:eastAsia="Times New Roman" w:hAnsi="Calibri" w:cs="Calibri"/>
                  <w:color w:val="000000"/>
                </w:rPr>
                <w:t>103.817</w:t>
              </w:r>
            </w:ins>
          </w:p>
        </w:tc>
        <w:tc>
          <w:tcPr>
            <w:tcW w:w="1262" w:type="dxa"/>
            <w:tcBorders>
              <w:top w:val="single" w:sz="4" w:space="0" w:color="9BC2E6"/>
              <w:left w:val="single" w:sz="4" w:space="0" w:color="9BC2E6"/>
              <w:bottom w:val="single" w:sz="4" w:space="0" w:color="9BC2E6"/>
              <w:right w:val="single" w:sz="4" w:space="0" w:color="9BC2E6"/>
            </w:tcBorders>
            <w:shd w:val="clear" w:color="auto" w:fill="auto"/>
            <w:noWrap/>
            <w:vAlign w:val="bottom"/>
            <w:hideMark/>
          </w:tcPr>
          <w:p w14:paraId="23E35FC9" w14:textId="77777777" w:rsidR="00AD1DD6" w:rsidRPr="00AD1DD6" w:rsidRDefault="00AD1DD6" w:rsidP="00AD1DD6">
            <w:pPr>
              <w:spacing w:after="0" w:line="240" w:lineRule="auto"/>
              <w:jc w:val="right"/>
              <w:rPr>
                <w:ins w:id="1784" w:author="Gladiator Gladiator" w:date="2018-06-01T16:55:00Z"/>
                <w:rFonts w:ascii="Calibri" w:eastAsia="Times New Roman" w:hAnsi="Calibri" w:cs="Calibri"/>
                <w:color w:val="000000"/>
              </w:rPr>
            </w:pPr>
            <w:ins w:id="1785" w:author="Gladiator Gladiator" w:date="2018-06-01T16:55:00Z">
              <w:r w:rsidRPr="00AD1DD6">
                <w:rPr>
                  <w:rFonts w:ascii="Calibri" w:eastAsia="Times New Roman" w:hAnsi="Calibri" w:cs="Calibri"/>
                  <w:color w:val="000000"/>
                </w:rPr>
                <w:t>97.7532</w:t>
              </w:r>
            </w:ins>
          </w:p>
        </w:tc>
      </w:tr>
      <w:tr w:rsidR="00AD1DD6" w:rsidRPr="00AD1DD6" w14:paraId="10742476" w14:textId="77777777" w:rsidTr="00AD1DD6">
        <w:trPr>
          <w:trHeight w:val="239"/>
          <w:ins w:id="1786" w:author="Gladiator Gladiator" w:date="2018-06-01T16:55:00Z"/>
          <w:trPrChange w:id="1787"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DDEBF7" w:fill="DDEBF7"/>
            <w:noWrap/>
            <w:vAlign w:val="bottom"/>
            <w:hideMark/>
            <w:tcPrChange w:id="1788" w:author="Gladiator Gladiator" w:date="2018-06-01T16:55:00Z">
              <w:tcPr>
                <w:tcW w:w="1875"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41C1CC74" w14:textId="77777777" w:rsidR="00AD1DD6" w:rsidRPr="00AD1DD6" w:rsidRDefault="00AD1DD6" w:rsidP="00AD1DD6">
            <w:pPr>
              <w:spacing w:after="0" w:line="240" w:lineRule="auto"/>
              <w:rPr>
                <w:ins w:id="1789" w:author="Gladiator Gladiator" w:date="2018-06-01T16:55:00Z"/>
                <w:rFonts w:ascii="Calibri" w:eastAsia="Times New Roman" w:hAnsi="Calibri" w:cs="Calibri"/>
                <w:color w:val="000000"/>
              </w:rPr>
            </w:pPr>
            <w:ins w:id="1790" w:author="Gladiator Gladiator" w:date="2018-06-01T16:55:00Z">
              <w:r w:rsidRPr="00AD1DD6">
                <w:rPr>
                  <w:rFonts w:ascii="Calibri" w:eastAsia="Times New Roman" w:hAnsi="Calibri" w:cs="Calibri"/>
                  <w:color w:val="000000"/>
                </w:rPr>
                <w:t>User 2</w:t>
              </w:r>
            </w:ins>
          </w:p>
        </w:tc>
        <w:tc>
          <w:tcPr>
            <w:tcW w:w="1172" w:type="dxa"/>
            <w:tcBorders>
              <w:top w:val="single" w:sz="4" w:space="0" w:color="9BC2E6"/>
              <w:left w:val="nil"/>
              <w:bottom w:val="single" w:sz="4" w:space="0" w:color="9BC2E6"/>
              <w:right w:val="nil"/>
            </w:tcBorders>
            <w:shd w:val="clear" w:color="DDEBF7" w:fill="DDEBF7"/>
            <w:noWrap/>
            <w:vAlign w:val="bottom"/>
            <w:hideMark/>
            <w:tcPrChange w:id="1791" w:author="Gladiator Gladiator" w:date="2018-06-01T16:55:00Z">
              <w:tcPr>
                <w:tcW w:w="1172" w:type="dxa"/>
                <w:tcBorders>
                  <w:top w:val="single" w:sz="4" w:space="0" w:color="9BC2E6"/>
                  <w:left w:val="nil"/>
                  <w:bottom w:val="single" w:sz="4" w:space="0" w:color="9BC2E6"/>
                  <w:right w:val="nil"/>
                </w:tcBorders>
                <w:shd w:val="clear" w:color="DDEBF7" w:fill="DDEBF7"/>
                <w:noWrap/>
                <w:vAlign w:val="bottom"/>
                <w:hideMark/>
              </w:tcPr>
            </w:tcPrChange>
          </w:tcPr>
          <w:p w14:paraId="42CD5A74" w14:textId="77777777" w:rsidR="00AD1DD6" w:rsidRPr="00AD1DD6" w:rsidRDefault="00AD1DD6" w:rsidP="00AD1DD6">
            <w:pPr>
              <w:spacing w:after="0" w:line="240" w:lineRule="auto"/>
              <w:rPr>
                <w:ins w:id="1792" w:author="Gladiator Gladiator" w:date="2018-06-01T16:55:00Z"/>
                <w:rFonts w:ascii="Calibri" w:eastAsia="Times New Roman" w:hAnsi="Calibri" w:cs="Calibri"/>
                <w:color w:val="000000"/>
              </w:rPr>
            </w:pPr>
            <w:ins w:id="1793" w:author="Gladiator Gladiator" w:date="2018-06-01T16:55:00Z">
              <w:r w:rsidRPr="00AD1DD6">
                <w:rPr>
                  <w:rFonts w:ascii="Calibri" w:eastAsia="Times New Roman" w:hAnsi="Calibri" w:cs="Calibri"/>
                  <w:color w:val="000000"/>
                </w:rPr>
                <w:t>relaxing</w:t>
              </w:r>
            </w:ins>
          </w:p>
        </w:tc>
        <w:tc>
          <w:tcPr>
            <w:tcW w:w="991" w:type="dxa"/>
            <w:tcBorders>
              <w:top w:val="single" w:sz="4" w:space="0" w:color="9BC2E6"/>
              <w:left w:val="nil"/>
              <w:bottom w:val="single" w:sz="4" w:space="0" w:color="9BC2E6"/>
              <w:right w:val="nil"/>
            </w:tcBorders>
            <w:shd w:val="clear" w:color="DDEBF7" w:fill="DDEBF7"/>
            <w:noWrap/>
            <w:vAlign w:val="bottom"/>
            <w:hideMark/>
            <w:tcPrChange w:id="1794" w:author="Gladiator Gladiator" w:date="2018-06-01T16:55:00Z">
              <w:tcPr>
                <w:tcW w:w="991" w:type="dxa"/>
                <w:tcBorders>
                  <w:top w:val="single" w:sz="4" w:space="0" w:color="9BC2E6"/>
                  <w:left w:val="nil"/>
                  <w:bottom w:val="single" w:sz="4" w:space="0" w:color="9BC2E6"/>
                  <w:right w:val="nil"/>
                </w:tcBorders>
                <w:shd w:val="clear" w:color="DDEBF7" w:fill="DDEBF7"/>
                <w:noWrap/>
                <w:vAlign w:val="bottom"/>
                <w:hideMark/>
              </w:tcPr>
            </w:tcPrChange>
          </w:tcPr>
          <w:p w14:paraId="5B13E596" w14:textId="77777777" w:rsidR="00AD1DD6" w:rsidRPr="00AD1DD6" w:rsidRDefault="00AD1DD6" w:rsidP="00AD1DD6">
            <w:pPr>
              <w:spacing w:after="0" w:line="240" w:lineRule="auto"/>
              <w:jc w:val="right"/>
              <w:rPr>
                <w:ins w:id="1795" w:author="Gladiator Gladiator" w:date="2018-06-01T16:55:00Z"/>
                <w:rFonts w:ascii="Calibri" w:eastAsia="Times New Roman" w:hAnsi="Calibri" w:cs="Calibri"/>
                <w:color w:val="000000"/>
              </w:rPr>
            </w:pPr>
            <w:ins w:id="1796" w:author="Gladiator Gladiator" w:date="2018-06-01T16:55:00Z">
              <w:r w:rsidRPr="00AD1DD6">
                <w:rPr>
                  <w:rFonts w:ascii="Calibri" w:eastAsia="Times New Roman" w:hAnsi="Calibri" w:cs="Calibri"/>
                  <w:color w:val="000000"/>
                </w:rPr>
                <w:t>87.230</w:t>
              </w:r>
            </w:ins>
          </w:p>
        </w:tc>
        <w:tc>
          <w:tcPr>
            <w:tcW w:w="1087" w:type="dxa"/>
            <w:tcBorders>
              <w:top w:val="single" w:sz="4" w:space="0" w:color="9BC2E6"/>
              <w:left w:val="nil"/>
              <w:bottom w:val="single" w:sz="4" w:space="0" w:color="9BC2E6"/>
              <w:right w:val="nil"/>
            </w:tcBorders>
            <w:shd w:val="clear" w:color="DDEBF7" w:fill="DDEBF7"/>
            <w:noWrap/>
            <w:vAlign w:val="bottom"/>
            <w:hideMark/>
            <w:tcPrChange w:id="1797" w:author="Gladiator Gladiator" w:date="2018-06-01T16:55:00Z">
              <w:tcPr>
                <w:tcW w:w="955" w:type="dxa"/>
                <w:tcBorders>
                  <w:top w:val="single" w:sz="4" w:space="0" w:color="9BC2E6"/>
                  <w:left w:val="nil"/>
                  <w:bottom w:val="single" w:sz="4" w:space="0" w:color="9BC2E6"/>
                  <w:right w:val="nil"/>
                </w:tcBorders>
                <w:shd w:val="clear" w:color="DDEBF7" w:fill="DDEBF7"/>
                <w:noWrap/>
                <w:vAlign w:val="bottom"/>
                <w:hideMark/>
              </w:tcPr>
            </w:tcPrChange>
          </w:tcPr>
          <w:p w14:paraId="255B9658" w14:textId="77777777" w:rsidR="00AD1DD6" w:rsidRPr="00AD1DD6" w:rsidRDefault="00AD1DD6" w:rsidP="00AD1DD6">
            <w:pPr>
              <w:spacing w:after="0" w:line="240" w:lineRule="auto"/>
              <w:jc w:val="right"/>
              <w:rPr>
                <w:ins w:id="1798" w:author="Gladiator Gladiator" w:date="2018-06-01T16:55:00Z"/>
                <w:rFonts w:ascii="Calibri" w:eastAsia="Times New Roman" w:hAnsi="Calibri" w:cs="Calibri"/>
                <w:color w:val="000000"/>
              </w:rPr>
            </w:pPr>
            <w:ins w:id="1799" w:author="Gladiator Gladiator" w:date="2018-06-01T16:55:00Z">
              <w:r w:rsidRPr="00AD1DD6">
                <w:rPr>
                  <w:rFonts w:ascii="Calibri" w:eastAsia="Times New Roman" w:hAnsi="Calibri" w:cs="Calibri"/>
                  <w:color w:val="000000"/>
                </w:rPr>
                <w:t>86.729</w:t>
              </w:r>
            </w:ins>
          </w:p>
        </w:tc>
        <w:tc>
          <w:tcPr>
            <w:tcW w:w="968" w:type="dxa"/>
            <w:tcBorders>
              <w:top w:val="single" w:sz="4" w:space="0" w:color="9BC2E6"/>
              <w:left w:val="nil"/>
              <w:bottom w:val="single" w:sz="4" w:space="0" w:color="9BC2E6"/>
              <w:right w:val="nil"/>
            </w:tcBorders>
            <w:shd w:val="clear" w:color="DDEBF7" w:fill="DDEBF7"/>
            <w:noWrap/>
            <w:vAlign w:val="bottom"/>
            <w:hideMark/>
            <w:tcPrChange w:id="1800" w:author="Gladiator Gladiator" w:date="2018-06-01T16:55:00Z">
              <w:tcPr>
                <w:tcW w:w="1100" w:type="dxa"/>
                <w:gridSpan w:val="2"/>
                <w:tcBorders>
                  <w:top w:val="single" w:sz="4" w:space="0" w:color="9BC2E6"/>
                  <w:left w:val="nil"/>
                  <w:bottom w:val="single" w:sz="4" w:space="0" w:color="9BC2E6"/>
                  <w:right w:val="nil"/>
                </w:tcBorders>
                <w:shd w:val="clear" w:color="DDEBF7" w:fill="DDEBF7"/>
                <w:noWrap/>
                <w:vAlign w:val="bottom"/>
                <w:hideMark/>
              </w:tcPr>
            </w:tcPrChange>
          </w:tcPr>
          <w:p w14:paraId="45A36232" w14:textId="77777777" w:rsidR="00AD1DD6" w:rsidRPr="00AD1DD6" w:rsidRDefault="00AD1DD6" w:rsidP="00AD1DD6">
            <w:pPr>
              <w:spacing w:after="0" w:line="240" w:lineRule="auto"/>
              <w:jc w:val="right"/>
              <w:rPr>
                <w:ins w:id="1801" w:author="Gladiator Gladiator" w:date="2018-06-01T16:55:00Z"/>
                <w:rFonts w:ascii="Calibri" w:eastAsia="Times New Roman" w:hAnsi="Calibri" w:cs="Calibri"/>
                <w:color w:val="000000"/>
              </w:rPr>
            </w:pPr>
            <w:ins w:id="1802" w:author="Gladiator Gladiator" w:date="2018-06-01T16:55:00Z">
              <w:r w:rsidRPr="00AD1DD6">
                <w:rPr>
                  <w:rFonts w:ascii="Calibri" w:eastAsia="Times New Roman" w:hAnsi="Calibri" w:cs="Calibri"/>
                  <w:color w:val="000000"/>
                </w:rPr>
                <w:t>90.082</w:t>
              </w:r>
            </w:ins>
          </w:p>
        </w:tc>
        <w:tc>
          <w:tcPr>
            <w:tcW w:w="1009" w:type="dxa"/>
            <w:tcBorders>
              <w:top w:val="single" w:sz="4" w:space="0" w:color="9BC2E6"/>
              <w:left w:val="nil"/>
              <w:bottom w:val="single" w:sz="4" w:space="0" w:color="9BC2E6"/>
              <w:right w:val="nil"/>
            </w:tcBorders>
            <w:shd w:val="clear" w:color="DDEBF7" w:fill="DDEBF7"/>
            <w:noWrap/>
            <w:vAlign w:val="bottom"/>
            <w:hideMark/>
            <w:tcPrChange w:id="1803" w:author="Gladiator Gladiator" w:date="2018-06-01T16:55:00Z">
              <w:tcPr>
                <w:tcW w:w="1009" w:type="dxa"/>
                <w:tcBorders>
                  <w:top w:val="single" w:sz="4" w:space="0" w:color="9BC2E6"/>
                  <w:left w:val="nil"/>
                  <w:bottom w:val="single" w:sz="4" w:space="0" w:color="9BC2E6"/>
                  <w:right w:val="nil"/>
                </w:tcBorders>
                <w:shd w:val="clear" w:color="DDEBF7" w:fill="DDEBF7"/>
                <w:noWrap/>
                <w:vAlign w:val="bottom"/>
                <w:hideMark/>
              </w:tcPr>
            </w:tcPrChange>
          </w:tcPr>
          <w:p w14:paraId="27FAE2CB" w14:textId="77777777" w:rsidR="00AD1DD6" w:rsidRPr="00AD1DD6" w:rsidRDefault="00AD1DD6" w:rsidP="00AD1DD6">
            <w:pPr>
              <w:spacing w:after="0" w:line="240" w:lineRule="auto"/>
              <w:jc w:val="right"/>
              <w:rPr>
                <w:ins w:id="1804" w:author="Gladiator Gladiator" w:date="2018-06-01T16:55:00Z"/>
                <w:rFonts w:ascii="Calibri" w:eastAsia="Times New Roman" w:hAnsi="Calibri" w:cs="Calibri"/>
                <w:color w:val="000000"/>
              </w:rPr>
            </w:pPr>
            <w:ins w:id="1805" w:author="Gladiator Gladiator" w:date="2018-06-01T16:55:00Z">
              <w:r w:rsidRPr="00AD1DD6">
                <w:rPr>
                  <w:rFonts w:ascii="Calibri" w:eastAsia="Times New Roman" w:hAnsi="Calibri" w:cs="Calibri"/>
                  <w:color w:val="000000"/>
                </w:rPr>
                <w:t>94.695</w:t>
              </w:r>
            </w:ins>
          </w:p>
        </w:tc>
        <w:tc>
          <w:tcPr>
            <w:tcW w:w="1262" w:type="dxa"/>
            <w:tcBorders>
              <w:top w:val="single" w:sz="4" w:space="0" w:color="9BC2E6"/>
              <w:left w:val="nil"/>
              <w:bottom w:val="single" w:sz="4" w:space="0" w:color="9BC2E6"/>
              <w:right w:val="single" w:sz="4" w:space="0" w:color="9BC2E6"/>
            </w:tcBorders>
            <w:shd w:val="clear" w:color="DDEBF7" w:fill="DDEBF7"/>
            <w:noWrap/>
            <w:vAlign w:val="bottom"/>
            <w:hideMark/>
            <w:tcPrChange w:id="1806" w:author="Gladiator Gladiator" w:date="2018-06-01T16:55:00Z">
              <w:tcPr>
                <w:tcW w:w="1262"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5EDB5C49" w14:textId="77777777" w:rsidR="00AD1DD6" w:rsidRPr="00AD1DD6" w:rsidRDefault="00AD1DD6" w:rsidP="00AD1DD6">
            <w:pPr>
              <w:spacing w:after="0" w:line="240" w:lineRule="auto"/>
              <w:jc w:val="right"/>
              <w:rPr>
                <w:ins w:id="1807" w:author="Gladiator Gladiator" w:date="2018-06-01T16:55:00Z"/>
                <w:rFonts w:ascii="Calibri" w:eastAsia="Times New Roman" w:hAnsi="Calibri" w:cs="Calibri"/>
                <w:color w:val="000000"/>
              </w:rPr>
            </w:pPr>
            <w:ins w:id="1808" w:author="Gladiator Gladiator" w:date="2018-06-01T16:55:00Z">
              <w:r w:rsidRPr="00AD1DD6">
                <w:rPr>
                  <w:rFonts w:ascii="Calibri" w:eastAsia="Times New Roman" w:hAnsi="Calibri" w:cs="Calibri"/>
                  <w:color w:val="000000"/>
                </w:rPr>
                <w:t>90.607</w:t>
              </w:r>
            </w:ins>
          </w:p>
        </w:tc>
        <w:tc>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Change w:id="1809"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
            </w:tcPrChange>
          </w:tcPr>
          <w:p w14:paraId="207054DB" w14:textId="77777777" w:rsidR="00AD1DD6" w:rsidRPr="00AD1DD6" w:rsidRDefault="00AD1DD6" w:rsidP="00AD1DD6">
            <w:pPr>
              <w:spacing w:after="0" w:line="240" w:lineRule="auto"/>
              <w:jc w:val="right"/>
              <w:rPr>
                <w:ins w:id="1810" w:author="Gladiator Gladiator" w:date="2018-06-01T16:55:00Z"/>
                <w:rFonts w:ascii="Calibri" w:eastAsia="Times New Roman" w:hAnsi="Calibri" w:cs="Calibri"/>
                <w:color w:val="000000"/>
              </w:rPr>
            </w:pPr>
            <w:ins w:id="1811" w:author="Gladiator Gladiator" w:date="2018-06-01T16:55:00Z">
              <w:r w:rsidRPr="00AD1DD6">
                <w:rPr>
                  <w:rFonts w:ascii="Calibri" w:eastAsia="Times New Roman" w:hAnsi="Calibri" w:cs="Calibri"/>
                  <w:color w:val="000000"/>
                </w:rPr>
                <w:t>89.8684</w:t>
              </w:r>
            </w:ins>
          </w:p>
        </w:tc>
      </w:tr>
      <w:tr w:rsidR="00AD1DD6" w:rsidRPr="00AD1DD6" w14:paraId="1C51F1E3" w14:textId="77777777" w:rsidTr="00AD1DD6">
        <w:trPr>
          <w:trHeight w:val="239"/>
          <w:ins w:id="1812" w:author="Gladiator Gladiator" w:date="2018-06-01T16:55:00Z"/>
        </w:trPr>
        <w:tc>
          <w:tcPr>
            <w:tcW w:w="1875" w:type="dxa"/>
            <w:tcBorders>
              <w:top w:val="single" w:sz="4" w:space="0" w:color="9BC2E6"/>
              <w:left w:val="single" w:sz="4" w:space="0" w:color="9BC2E6"/>
              <w:bottom w:val="single" w:sz="4" w:space="0" w:color="9BC2E6"/>
              <w:right w:val="nil"/>
            </w:tcBorders>
            <w:shd w:val="clear" w:color="auto" w:fill="auto"/>
            <w:noWrap/>
            <w:vAlign w:val="bottom"/>
            <w:hideMark/>
          </w:tcPr>
          <w:p w14:paraId="52A7809B" w14:textId="77777777" w:rsidR="00AD1DD6" w:rsidRPr="00AD1DD6" w:rsidRDefault="00AD1DD6" w:rsidP="00AD1DD6">
            <w:pPr>
              <w:spacing w:after="0" w:line="240" w:lineRule="auto"/>
              <w:rPr>
                <w:ins w:id="1813" w:author="Gladiator Gladiator" w:date="2018-06-01T16:55:00Z"/>
                <w:rFonts w:ascii="Calibri" w:eastAsia="Times New Roman" w:hAnsi="Calibri" w:cs="Calibri"/>
                <w:color w:val="000000"/>
              </w:rPr>
            </w:pPr>
            <w:ins w:id="1814" w:author="Gladiator Gladiator" w:date="2018-06-01T16:55:00Z">
              <w:r w:rsidRPr="00AD1DD6">
                <w:rPr>
                  <w:rFonts w:ascii="Calibri" w:eastAsia="Times New Roman" w:hAnsi="Calibri" w:cs="Calibri"/>
                  <w:color w:val="000000"/>
                </w:rPr>
                <w:t>User 2</w:t>
              </w:r>
            </w:ins>
          </w:p>
        </w:tc>
        <w:tc>
          <w:tcPr>
            <w:tcW w:w="1172" w:type="dxa"/>
            <w:tcBorders>
              <w:top w:val="single" w:sz="4" w:space="0" w:color="9BC2E6"/>
              <w:left w:val="nil"/>
              <w:bottom w:val="single" w:sz="4" w:space="0" w:color="9BC2E6"/>
              <w:right w:val="nil"/>
            </w:tcBorders>
            <w:shd w:val="clear" w:color="auto" w:fill="auto"/>
            <w:noWrap/>
            <w:vAlign w:val="bottom"/>
            <w:hideMark/>
          </w:tcPr>
          <w:p w14:paraId="7EFDADEB" w14:textId="77777777" w:rsidR="00AD1DD6" w:rsidRPr="00AD1DD6" w:rsidRDefault="00AD1DD6" w:rsidP="00AD1DD6">
            <w:pPr>
              <w:spacing w:after="0" w:line="240" w:lineRule="auto"/>
              <w:rPr>
                <w:ins w:id="1815" w:author="Gladiator Gladiator" w:date="2018-06-01T16:55:00Z"/>
                <w:rFonts w:ascii="Calibri" w:eastAsia="Times New Roman" w:hAnsi="Calibri" w:cs="Calibri"/>
                <w:color w:val="000000"/>
              </w:rPr>
            </w:pPr>
            <w:ins w:id="1816" w:author="Gladiator Gladiator" w:date="2018-06-01T16:55:00Z">
              <w:r w:rsidRPr="00AD1DD6">
                <w:rPr>
                  <w:rFonts w:ascii="Calibri" w:eastAsia="Times New Roman" w:hAnsi="Calibri" w:cs="Calibri"/>
                  <w:color w:val="000000"/>
                </w:rPr>
                <w:t>testing</w:t>
              </w:r>
            </w:ins>
          </w:p>
        </w:tc>
        <w:tc>
          <w:tcPr>
            <w:tcW w:w="991" w:type="dxa"/>
            <w:tcBorders>
              <w:top w:val="single" w:sz="4" w:space="0" w:color="9BC2E6"/>
              <w:left w:val="nil"/>
              <w:bottom w:val="single" w:sz="4" w:space="0" w:color="9BC2E6"/>
              <w:right w:val="nil"/>
            </w:tcBorders>
            <w:shd w:val="clear" w:color="auto" w:fill="auto"/>
            <w:noWrap/>
            <w:vAlign w:val="bottom"/>
            <w:hideMark/>
          </w:tcPr>
          <w:p w14:paraId="65061AFD" w14:textId="77777777" w:rsidR="00AD1DD6" w:rsidRPr="00AD1DD6" w:rsidRDefault="00AD1DD6" w:rsidP="00AD1DD6">
            <w:pPr>
              <w:spacing w:after="0" w:line="240" w:lineRule="auto"/>
              <w:jc w:val="right"/>
              <w:rPr>
                <w:ins w:id="1817" w:author="Gladiator Gladiator" w:date="2018-06-01T16:55:00Z"/>
                <w:rFonts w:ascii="Calibri" w:eastAsia="Times New Roman" w:hAnsi="Calibri" w:cs="Calibri"/>
                <w:color w:val="000000"/>
              </w:rPr>
            </w:pPr>
            <w:ins w:id="1818" w:author="Gladiator Gladiator" w:date="2018-06-01T16:55:00Z">
              <w:r w:rsidRPr="00AD1DD6">
                <w:rPr>
                  <w:rFonts w:ascii="Calibri" w:eastAsia="Times New Roman" w:hAnsi="Calibri" w:cs="Calibri"/>
                  <w:color w:val="000000"/>
                </w:rPr>
                <w:t>89.017</w:t>
              </w:r>
            </w:ins>
          </w:p>
        </w:tc>
        <w:tc>
          <w:tcPr>
            <w:tcW w:w="1087" w:type="dxa"/>
            <w:tcBorders>
              <w:top w:val="single" w:sz="4" w:space="0" w:color="9BC2E6"/>
              <w:left w:val="nil"/>
              <w:bottom w:val="single" w:sz="4" w:space="0" w:color="9BC2E6"/>
              <w:right w:val="nil"/>
            </w:tcBorders>
            <w:shd w:val="clear" w:color="auto" w:fill="auto"/>
            <w:noWrap/>
            <w:vAlign w:val="bottom"/>
            <w:hideMark/>
          </w:tcPr>
          <w:p w14:paraId="36463740" w14:textId="77777777" w:rsidR="00AD1DD6" w:rsidRPr="00AD1DD6" w:rsidRDefault="00AD1DD6" w:rsidP="00AD1DD6">
            <w:pPr>
              <w:spacing w:after="0" w:line="240" w:lineRule="auto"/>
              <w:jc w:val="right"/>
              <w:rPr>
                <w:ins w:id="1819" w:author="Gladiator Gladiator" w:date="2018-06-01T16:55:00Z"/>
                <w:rFonts w:ascii="Calibri" w:eastAsia="Times New Roman" w:hAnsi="Calibri" w:cs="Calibri"/>
                <w:color w:val="000000"/>
              </w:rPr>
            </w:pPr>
            <w:ins w:id="1820" w:author="Gladiator Gladiator" w:date="2018-06-01T16:55:00Z">
              <w:r w:rsidRPr="00AD1DD6">
                <w:rPr>
                  <w:rFonts w:ascii="Calibri" w:eastAsia="Times New Roman" w:hAnsi="Calibri" w:cs="Calibri"/>
                  <w:color w:val="000000"/>
                </w:rPr>
                <w:t>87.700</w:t>
              </w:r>
            </w:ins>
          </w:p>
        </w:tc>
        <w:tc>
          <w:tcPr>
            <w:tcW w:w="968" w:type="dxa"/>
            <w:tcBorders>
              <w:top w:val="single" w:sz="4" w:space="0" w:color="9BC2E6"/>
              <w:left w:val="nil"/>
              <w:bottom w:val="single" w:sz="4" w:space="0" w:color="9BC2E6"/>
              <w:right w:val="nil"/>
            </w:tcBorders>
            <w:shd w:val="clear" w:color="auto" w:fill="auto"/>
            <w:noWrap/>
            <w:vAlign w:val="bottom"/>
            <w:hideMark/>
          </w:tcPr>
          <w:p w14:paraId="3EC255D6" w14:textId="77777777" w:rsidR="00AD1DD6" w:rsidRPr="00AD1DD6" w:rsidRDefault="00AD1DD6" w:rsidP="00AD1DD6">
            <w:pPr>
              <w:spacing w:after="0" w:line="240" w:lineRule="auto"/>
              <w:jc w:val="right"/>
              <w:rPr>
                <w:ins w:id="1821" w:author="Gladiator Gladiator" w:date="2018-06-01T16:55:00Z"/>
                <w:rFonts w:ascii="Calibri" w:eastAsia="Times New Roman" w:hAnsi="Calibri" w:cs="Calibri"/>
                <w:color w:val="000000"/>
              </w:rPr>
            </w:pPr>
            <w:ins w:id="1822" w:author="Gladiator Gladiator" w:date="2018-06-01T16:55:00Z">
              <w:r w:rsidRPr="00AD1DD6">
                <w:rPr>
                  <w:rFonts w:ascii="Calibri" w:eastAsia="Times New Roman" w:hAnsi="Calibri" w:cs="Calibri"/>
                  <w:color w:val="000000"/>
                </w:rPr>
                <w:t>84.767</w:t>
              </w:r>
            </w:ins>
          </w:p>
        </w:tc>
        <w:tc>
          <w:tcPr>
            <w:tcW w:w="1009" w:type="dxa"/>
            <w:tcBorders>
              <w:top w:val="single" w:sz="4" w:space="0" w:color="9BC2E6"/>
              <w:left w:val="nil"/>
              <w:bottom w:val="single" w:sz="4" w:space="0" w:color="9BC2E6"/>
              <w:right w:val="nil"/>
            </w:tcBorders>
            <w:shd w:val="clear" w:color="auto" w:fill="auto"/>
            <w:noWrap/>
            <w:vAlign w:val="bottom"/>
            <w:hideMark/>
          </w:tcPr>
          <w:p w14:paraId="4063C670" w14:textId="77777777" w:rsidR="00AD1DD6" w:rsidRPr="00AD1DD6" w:rsidRDefault="00AD1DD6" w:rsidP="00AD1DD6">
            <w:pPr>
              <w:spacing w:after="0" w:line="240" w:lineRule="auto"/>
              <w:jc w:val="right"/>
              <w:rPr>
                <w:ins w:id="1823" w:author="Gladiator Gladiator" w:date="2018-06-01T16:55:00Z"/>
                <w:rFonts w:ascii="Calibri" w:eastAsia="Times New Roman" w:hAnsi="Calibri" w:cs="Calibri"/>
                <w:color w:val="000000"/>
              </w:rPr>
            </w:pPr>
            <w:ins w:id="1824" w:author="Gladiator Gladiator" w:date="2018-06-01T16:55:00Z">
              <w:r w:rsidRPr="00AD1DD6">
                <w:rPr>
                  <w:rFonts w:ascii="Calibri" w:eastAsia="Times New Roman" w:hAnsi="Calibri" w:cs="Calibri"/>
                  <w:color w:val="000000"/>
                </w:rPr>
                <w:t>85.050</w:t>
              </w:r>
            </w:ins>
          </w:p>
        </w:tc>
        <w:tc>
          <w:tcPr>
            <w:tcW w:w="1262" w:type="dxa"/>
            <w:tcBorders>
              <w:top w:val="single" w:sz="4" w:space="0" w:color="9BC2E6"/>
              <w:left w:val="nil"/>
              <w:bottom w:val="single" w:sz="4" w:space="0" w:color="9BC2E6"/>
              <w:right w:val="single" w:sz="4" w:space="0" w:color="9BC2E6"/>
            </w:tcBorders>
            <w:shd w:val="clear" w:color="auto" w:fill="auto"/>
            <w:noWrap/>
            <w:vAlign w:val="bottom"/>
            <w:hideMark/>
          </w:tcPr>
          <w:p w14:paraId="4EC08C68" w14:textId="77777777" w:rsidR="00AD1DD6" w:rsidRPr="00AD1DD6" w:rsidRDefault="00AD1DD6" w:rsidP="00AD1DD6">
            <w:pPr>
              <w:spacing w:after="0" w:line="240" w:lineRule="auto"/>
              <w:jc w:val="right"/>
              <w:rPr>
                <w:ins w:id="1825" w:author="Gladiator Gladiator" w:date="2018-06-01T16:55:00Z"/>
                <w:rFonts w:ascii="Calibri" w:eastAsia="Times New Roman" w:hAnsi="Calibri" w:cs="Calibri"/>
                <w:color w:val="000000"/>
              </w:rPr>
            </w:pPr>
            <w:ins w:id="1826" w:author="Gladiator Gladiator" w:date="2018-06-01T16:55:00Z">
              <w:r w:rsidRPr="00AD1DD6">
                <w:rPr>
                  <w:rFonts w:ascii="Calibri" w:eastAsia="Times New Roman" w:hAnsi="Calibri" w:cs="Calibri"/>
                  <w:color w:val="000000"/>
                </w:rPr>
                <w:t>86.951</w:t>
              </w:r>
            </w:ins>
          </w:p>
        </w:tc>
        <w:tc>
          <w:tcPr>
            <w:tcW w:w="1262" w:type="dxa"/>
            <w:tcBorders>
              <w:top w:val="single" w:sz="4" w:space="0" w:color="9BC2E6"/>
              <w:left w:val="single" w:sz="4" w:space="0" w:color="9BC2E6"/>
              <w:bottom w:val="single" w:sz="4" w:space="0" w:color="9BC2E6"/>
              <w:right w:val="single" w:sz="4" w:space="0" w:color="9BC2E6"/>
            </w:tcBorders>
            <w:shd w:val="clear" w:color="auto" w:fill="auto"/>
            <w:noWrap/>
            <w:vAlign w:val="bottom"/>
            <w:hideMark/>
          </w:tcPr>
          <w:p w14:paraId="4BD743D4" w14:textId="77777777" w:rsidR="00AD1DD6" w:rsidRPr="00AD1DD6" w:rsidRDefault="00AD1DD6" w:rsidP="00AD1DD6">
            <w:pPr>
              <w:spacing w:after="0" w:line="240" w:lineRule="auto"/>
              <w:jc w:val="right"/>
              <w:rPr>
                <w:ins w:id="1827" w:author="Gladiator Gladiator" w:date="2018-06-01T16:55:00Z"/>
                <w:rFonts w:ascii="Calibri" w:eastAsia="Times New Roman" w:hAnsi="Calibri" w:cs="Calibri"/>
                <w:color w:val="000000"/>
              </w:rPr>
            </w:pPr>
            <w:ins w:id="1828" w:author="Gladiator Gladiator" w:date="2018-06-01T16:55:00Z">
              <w:r w:rsidRPr="00AD1DD6">
                <w:rPr>
                  <w:rFonts w:ascii="Calibri" w:eastAsia="Times New Roman" w:hAnsi="Calibri" w:cs="Calibri"/>
                  <w:color w:val="000000"/>
                </w:rPr>
                <w:t>86.6968</w:t>
              </w:r>
            </w:ins>
          </w:p>
        </w:tc>
      </w:tr>
      <w:tr w:rsidR="00AD1DD6" w:rsidRPr="00AD1DD6" w14:paraId="2DF1C036" w14:textId="77777777" w:rsidTr="00AD1DD6">
        <w:trPr>
          <w:trHeight w:val="239"/>
          <w:ins w:id="1829" w:author="Gladiator Gladiator" w:date="2018-06-01T16:55:00Z"/>
          <w:trPrChange w:id="1830"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DDEBF7" w:fill="DDEBF7"/>
            <w:noWrap/>
            <w:vAlign w:val="bottom"/>
            <w:hideMark/>
            <w:tcPrChange w:id="1831" w:author="Gladiator Gladiator" w:date="2018-06-01T16:55:00Z">
              <w:tcPr>
                <w:tcW w:w="1875"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0EB94B17" w14:textId="77777777" w:rsidR="00AD1DD6" w:rsidRPr="00AD1DD6" w:rsidRDefault="00AD1DD6" w:rsidP="00AD1DD6">
            <w:pPr>
              <w:spacing w:after="0" w:line="240" w:lineRule="auto"/>
              <w:rPr>
                <w:ins w:id="1832" w:author="Gladiator Gladiator" w:date="2018-06-01T16:55:00Z"/>
                <w:rFonts w:ascii="Calibri" w:eastAsia="Times New Roman" w:hAnsi="Calibri" w:cs="Calibri"/>
                <w:color w:val="000000"/>
              </w:rPr>
            </w:pPr>
            <w:ins w:id="1833" w:author="Gladiator Gladiator" w:date="2018-06-01T16:55:00Z">
              <w:r w:rsidRPr="00AD1DD6">
                <w:rPr>
                  <w:rFonts w:ascii="Calibri" w:eastAsia="Times New Roman" w:hAnsi="Calibri" w:cs="Calibri"/>
                  <w:color w:val="000000"/>
                </w:rPr>
                <w:t>User 3</w:t>
              </w:r>
            </w:ins>
          </w:p>
        </w:tc>
        <w:tc>
          <w:tcPr>
            <w:tcW w:w="1172" w:type="dxa"/>
            <w:tcBorders>
              <w:top w:val="single" w:sz="4" w:space="0" w:color="9BC2E6"/>
              <w:left w:val="nil"/>
              <w:bottom w:val="single" w:sz="4" w:space="0" w:color="9BC2E6"/>
              <w:right w:val="nil"/>
            </w:tcBorders>
            <w:shd w:val="clear" w:color="DDEBF7" w:fill="DDEBF7"/>
            <w:noWrap/>
            <w:vAlign w:val="bottom"/>
            <w:hideMark/>
            <w:tcPrChange w:id="1834" w:author="Gladiator Gladiator" w:date="2018-06-01T16:55:00Z">
              <w:tcPr>
                <w:tcW w:w="1172" w:type="dxa"/>
                <w:tcBorders>
                  <w:top w:val="single" w:sz="4" w:space="0" w:color="9BC2E6"/>
                  <w:left w:val="nil"/>
                  <w:bottom w:val="single" w:sz="4" w:space="0" w:color="9BC2E6"/>
                  <w:right w:val="nil"/>
                </w:tcBorders>
                <w:shd w:val="clear" w:color="DDEBF7" w:fill="DDEBF7"/>
                <w:noWrap/>
                <w:vAlign w:val="bottom"/>
                <w:hideMark/>
              </w:tcPr>
            </w:tcPrChange>
          </w:tcPr>
          <w:p w14:paraId="7582589D" w14:textId="77777777" w:rsidR="00AD1DD6" w:rsidRPr="00AD1DD6" w:rsidRDefault="00AD1DD6" w:rsidP="00AD1DD6">
            <w:pPr>
              <w:spacing w:after="0" w:line="240" w:lineRule="auto"/>
              <w:rPr>
                <w:ins w:id="1835" w:author="Gladiator Gladiator" w:date="2018-06-01T16:55:00Z"/>
                <w:rFonts w:ascii="Calibri" w:eastAsia="Times New Roman" w:hAnsi="Calibri" w:cs="Calibri"/>
                <w:color w:val="000000"/>
              </w:rPr>
            </w:pPr>
            <w:ins w:id="1836" w:author="Gladiator Gladiator" w:date="2018-06-01T16:55:00Z">
              <w:r w:rsidRPr="00AD1DD6">
                <w:rPr>
                  <w:rFonts w:ascii="Calibri" w:eastAsia="Times New Roman" w:hAnsi="Calibri" w:cs="Calibri"/>
                  <w:color w:val="000000"/>
                </w:rPr>
                <w:t>relaxing</w:t>
              </w:r>
            </w:ins>
          </w:p>
        </w:tc>
        <w:tc>
          <w:tcPr>
            <w:tcW w:w="991" w:type="dxa"/>
            <w:tcBorders>
              <w:top w:val="single" w:sz="4" w:space="0" w:color="9BC2E6"/>
              <w:left w:val="nil"/>
              <w:bottom w:val="single" w:sz="4" w:space="0" w:color="9BC2E6"/>
              <w:right w:val="nil"/>
            </w:tcBorders>
            <w:shd w:val="clear" w:color="DDEBF7" w:fill="DDEBF7"/>
            <w:noWrap/>
            <w:vAlign w:val="bottom"/>
            <w:hideMark/>
            <w:tcPrChange w:id="1837" w:author="Gladiator Gladiator" w:date="2018-06-01T16:55:00Z">
              <w:tcPr>
                <w:tcW w:w="991" w:type="dxa"/>
                <w:tcBorders>
                  <w:top w:val="single" w:sz="4" w:space="0" w:color="9BC2E6"/>
                  <w:left w:val="nil"/>
                  <w:bottom w:val="single" w:sz="4" w:space="0" w:color="9BC2E6"/>
                  <w:right w:val="nil"/>
                </w:tcBorders>
                <w:shd w:val="clear" w:color="DDEBF7" w:fill="DDEBF7"/>
                <w:noWrap/>
                <w:vAlign w:val="bottom"/>
                <w:hideMark/>
              </w:tcPr>
            </w:tcPrChange>
          </w:tcPr>
          <w:p w14:paraId="248E8622" w14:textId="77777777" w:rsidR="00AD1DD6" w:rsidRPr="00AD1DD6" w:rsidRDefault="00AD1DD6" w:rsidP="00AD1DD6">
            <w:pPr>
              <w:spacing w:after="0" w:line="240" w:lineRule="auto"/>
              <w:jc w:val="right"/>
              <w:rPr>
                <w:ins w:id="1838" w:author="Gladiator Gladiator" w:date="2018-06-01T16:55:00Z"/>
                <w:rFonts w:ascii="Calibri" w:eastAsia="Times New Roman" w:hAnsi="Calibri" w:cs="Calibri"/>
                <w:color w:val="000000"/>
              </w:rPr>
            </w:pPr>
            <w:ins w:id="1839" w:author="Gladiator Gladiator" w:date="2018-06-01T16:55:00Z">
              <w:r w:rsidRPr="00AD1DD6">
                <w:rPr>
                  <w:rFonts w:ascii="Calibri" w:eastAsia="Times New Roman" w:hAnsi="Calibri" w:cs="Calibri"/>
                  <w:color w:val="000000"/>
                </w:rPr>
                <w:t>71.983</w:t>
              </w:r>
            </w:ins>
          </w:p>
        </w:tc>
        <w:tc>
          <w:tcPr>
            <w:tcW w:w="1087" w:type="dxa"/>
            <w:tcBorders>
              <w:top w:val="single" w:sz="4" w:space="0" w:color="9BC2E6"/>
              <w:left w:val="nil"/>
              <w:bottom w:val="single" w:sz="4" w:space="0" w:color="9BC2E6"/>
              <w:right w:val="nil"/>
            </w:tcBorders>
            <w:shd w:val="clear" w:color="DDEBF7" w:fill="DDEBF7"/>
            <w:noWrap/>
            <w:vAlign w:val="bottom"/>
            <w:hideMark/>
            <w:tcPrChange w:id="1840" w:author="Gladiator Gladiator" w:date="2018-06-01T16:55:00Z">
              <w:tcPr>
                <w:tcW w:w="955" w:type="dxa"/>
                <w:tcBorders>
                  <w:top w:val="single" w:sz="4" w:space="0" w:color="9BC2E6"/>
                  <w:left w:val="nil"/>
                  <w:bottom w:val="single" w:sz="4" w:space="0" w:color="9BC2E6"/>
                  <w:right w:val="nil"/>
                </w:tcBorders>
                <w:shd w:val="clear" w:color="DDEBF7" w:fill="DDEBF7"/>
                <w:noWrap/>
                <w:vAlign w:val="bottom"/>
                <w:hideMark/>
              </w:tcPr>
            </w:tcPrChange>
          </w:tcPr>
          <w:p w14:paraId="0ABC8D03" w14:textId="77777777" w:rsidR="00AD1DD6" w:rsidRPr="00AD1DD6" w:rsidRDefault="00AD1DD6" w:rsidP="00AD1DD6">
            <w:pPr>
              <w:spacing w:after="0" w:line="240" w:lineRule="auto"/>
              <w:jc w:val="right"/>
              <w:rPr>
                <w:ins w:id="1841" w:author="Gladiator Gladiator" w:date="2018-06-01T16:55:00Z"/>
                <w:rFonts w:ascii="Calibri" w:eastAsia="Times New Roman" w:hAnsi="Calibri" w:cs="Calibri"/>
                <w:color w:val="000000"/>
              </w:rPr>
            </w:pPr>
            <w:ins w:id="1842" w:author="Gladiator Gladiator" w:date="2018-06-01T16:55:00Z">
              <w:r w:rsidRPr="00AD1DD6">
                <w:rPr>
                  <w:rFonts w:ascii="Calibri" w:eastAsia="Times New Roman" w:hAnsi="Calibri" w:cs="Calibri"/>
                  <w:color w:val="000000"/>
                </w:rPr>
                <w:t>74.217</w:t>
              </w:r>
            </w:ins>
          </w:p>
        </w:tc>
        <w:tc>
          <w:tcPr>
            <w:tcW w:w="968" w:type="dxa"/>
            <w:tcBorders>
              <w:top w:val="single" w:sz="4" w:space="0" w:color="9BC2E6"/>
              <w:left w:val="nil"/>
              <w:bottom w:val="single" w:sz="4" w:space="0" w:color="9BC2E6"/>
              <w:right w:val="nil"/>
            </w:tcBorders>
            <w:shd w:val="clear" w:color="DDEBF7" w:fill="DDEBF7"/>
            <w:noWrap/>
            <w:vAlign w:val="bottom"/>
            <w:hideMark/>
            <w:tcPrChange w:id="1843" w:author="Gladiator Gladiator" w:date="2018-06-01T16:55:00Z">
              <w:tcPr>
                <w:tcW w:w="1100" w:type="dxa"/>
                <w:gridSpan w:val="2"/>
                <w:tcBorders>
                  <w:top w:val="single" w:sz="4" w:space="0" w:color="9BC2E6"/>
                  <w:left w:val="nil"/>
                  <w:bottom w:val="single" w:sz="4" w:space="0" w:color="9BC2E6"/>
                  <w:right w:val="nil"/>
                </w:tcBorders>
                <w:shd w:val="clear" w:color="DDEBF7" w:fill="DDEBF7"/>
                <w:noWrap/>
                <w:vAlign w:val="bottom"/>
                <w:hideMark/>
              </w:tcPr>
            </w:tcPrChange>
          </w:tcPr>
          <w:p w14:paraId="7E7A6A94" w14:textId="77777777" w:rsidR="00AD1DD6" w:rsidRPr="00AD1DD6" w:rsidRDefault="00AD1DD6" w:rsidP="00AD1DD6">
            <w:pPr>
              <w:spacing w:after="0" w:line="240" w:lineRule="auto"/>
              <w:jc w:val="right"/>
              <w:rPr>
                <w:ins w:id="1844" w:author="Gladiator Gladiator" w:date="2018-06-01T16:55:00Z"/>
                <w:rFonts w:ascii="Calibri" w:eastAsia="Times New Roman" w:hAnsi="Calibri" w:cs="Calibri"/>
                <w:color w:val="000000"/>
              </w:rPr>
            </w:pPr>
            <w:ins w:id="1845" w:author="Gladiator Gladiator" w:date="2018-06-01T16:55:00Z">
              <w:r w:rsidRPr="00AD1DD6">
                <w:rPr>
                  <w:rFonts w:ascii="Calibri" w:eastAsia="Times New Roman" w:hAnsi="Calibri" w:cs="Calibri"/>
                  <w:color w:val="000000"/>
                </w:rPr>
                <w:t>76.230</w:t>
              </w:r>
            </w:ins>
          </w:p>
        </w:tc>
        <w:tc>
          <w:tcPr>
            <w:tcW w:w="1009" w:type="dxa"/>
            <w:tcBorders>
              <w:top w:val="single" w:sz="4" w:space="0" w:color="9BC2E6"/>
              <w:left w:val="nil"/>
              <w:bottom w:val="single" w:sz="4" w:space="0" w:color="9BC2E6"/>
              <w:right w:val="nil"/>
            </w:tcBorders>
            <w:shd w:val="clear" w:color="DDEBF7" w:fill="DDEBF7"/>
            <w:noWrap/>
            <w:vAlign w:val="bottom"/>
            <w:hideMark/>
            <w:tcPrChange w:id="1846" w:author="Gladiator Gladiator" w:date="2018-06-01T16:55:00Z">
              <w:tcPr>
                <w:tcW w:w="1009" w:type="dxa"/>
                <w:tcBorders>
                  <w:top w:val="single" w:sz="4" w:space="0" w:color="9BC2E6"/>
                  <w:left w:val="nil"/>
                  <w:bottom w:val="single" w:sz="4" w:space="0" w:color="9BC2E6"/>
                  <w:right w:val="nil"/>
                </w:tcBorders>
                <w:shd w:val="clear" w:color="DDEBF7" w:fill="DDEBF7"/>
                <w:noWrap/>
                <w:vAlign w:val="bottom"/>
                <w:hideMark/>
              </w:tcPr>
            </w:tcPrChange>
          </w:tcPr>
          <w:p w14:paraId="39579C56" w14:textId="77777777" w:rsidR="00AD1DD6" w:rsidRPr="00AD1DD6" w:rsidRDefault="00AD1DD6" w:rsidP="00AD1DD6">
            <w:pPr>
              <w:spacing w:after="0" w:line="240" w:lineRule="auto"/>
              <w:jc w:val="right"/>
              <w:rPr>
                <w:ins w:id="1847" w:author="Gladiator Gladiator" w:date="2018-06-01T16:55:00Z"/>
                <w:rFonts w:ascii="Calibri" w:eastAsia="Times New Roman" w:hAnsi="Calibri" w:cs="Calibri"/>
                <w:color w:val="000000"/>
              </w:rPr>
            </w:pPr>
            <w:ins w:id="1848" w:author="Gladiator Gladiator" w:date="2018-06-01T16:55:00Z">
              <w:r w:rsidRPr="00AD1DD6">
                <w:rPr>
                  <w:rFonts w:ascii="Calibri" w:eastAsia="Times New Roman" w:hAnsi="Calibri" w:cs="Calibri"/>
                  <w:color w:val="000000"/>
                </w:rPr>
                <w:t>78.847</w:t>
              </w:r>
            </w:ins>
          </w:p>
        </w:tc>
        <w:tc>
          <w:tcPr>
            <w:tcW w:w="1262" w:type="dxa"/>
            <w:tcBorders>
              <w:top w:val="single" w:sz="4" w:space="0" w:color="9BC2E6"/>
              <w:left w:val="nil"/>
              <w:bottom w:val="single" w:sz="4" w:space="0" w:color="9BC2E6"/>
              <w:right w:val="single" w:sz="4" w:space="0" w:color="9BC2E6"/>
            </w:tcBorders>
            <w:shd w:val="clear" w:color="DDEBF7" w:fill="DDEBF7"/>
            <w:noWrap/>
            <w:vAlign w:val="bottom"/>
            <w:hideMark/>
            <w:tcPrChange w:id="1849" w:author="Gladiator Gladiator" w:date="2018-06-01T16:55:00Z">
              <w:tcPr>
                <w:tcW w:w="1262"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711570B9" w14:textId="77777777" w:rsidR="00AD1DD6" w:rsidRPr="00AD1DD6" w:rsidRDefault="00AD1DD6" w:rsidP="00AD1DD6">
            <w:pPr>
              <w:spacing w:after="0" w:line="240" w:lineRule="auto"/>
              <w:jc w:val="right"/>
              <w:rPr>
                <w:ins w:id="1850" w:author="Gladiator Gladiator" w:date="2018-06-01T16:55:00Z"/>
                <w:rFonts w:ascii="Calibri" w:eastAsia="Times New Roman" w:hAnsi="Calibri" w:cs="Calibri"/>
                <w:color w:val="000000"/>
              </w:rPr>
            </w:pPr>
            <w:ins w:id="1851" w:author="Gladiator Gladiator" w:date="2018-06-01T16:55:00Z">
              <w:r w:rsidRPr="00AD1DD6">
                <w:rPr>
                  <w:rFonts w:ascii="Calibri" w:eastAsia="Times New Roman" w:hAnsi="Calibri" w:cs="Calibri"/>
                  <w:color w:val="000000"/>
                </w:rPr>
                <w:t>77.033</w:t>
              </w:r>
            </w:ins>
          </w:p>
        </w:tc>
        <w:tc>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Change w:id="1852"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
            </w:tcPrChange>
          </w:tcPr>
          <w:p w14:paraId="5E924F1C" w14:textId="77777777" w:rsidR="00AD1DD6" w:rsidRPr="00AD1DD6" w:rsidRDefault="00AD1DD6" w:rsidP="00AD1DD6">
            <w:pPr>
              <w:spacing w:after="0" w:line="240" w:lineRule="auto"/>
              <w:jc w:val="right"/>
              <w:rPr>
                <w:ins w:id="1853" w:author="Gladiator Gladiator" w:date="2018-06-01T16:55:00Z"/>
                <w:rFonts w:ascii="Calibri" w:eastAsia="Times New Roman" w:hAnsi="Calibri" w:cs="Calibri"/>
                <w:color w:val="000000"/>
              </w:rPr>
            </w:pPr>
            <w:ins w:id="1854" w:author="Gladiator Gladiator" w:date="2018-06-01T16:55:00Z">
              <w:r w:rsidRPr="00AD1DD6">
                <w:rPr>
                  <w:rFonts w:ascii="Calibri" w:eastAsia="Times New Roman" w:hAnsi="Calibri" w:cs="Calibri"/>
                  <w:color w:val="000000"/>
                </w:rPr>
                <w:t>75.6620</w:t>
              </w:r>
            </w:ins>
          </w:p>
        </w:tc>
      </w:tr>
      <w:tr w:rsidR="00AD1DD6" w:rsidRPr="00AD1DD6" w14:paraId="0D48C928" w14:textId="77777777" w:rsidTr="00AD1DD6">
        <w:trPr>
          <w:trHeight w:val="239"/>
          <w:ins w:id="1855" w:author="Gladiator Gladiator" w:date="2018-06-01T16:55:00Z"/>
        </w:trPr>
        <w:tc>
          <w:tcPr>
            <w:tcW w:w="1875" w:type="dxa"/>
            <w:tcBorders>
              <w:top w:val="single" w:sz="4" w:space="0" w:color="9BC2E6"/>
              <w:left w:val="single" w:sz="4" w:space="0" w:color="9BC2E6"/>
              <w:bottom w:val="single" w:sz="4" w:space="0" w:color="9BC2E6"/>
              <w:right w:val="nil"/>
            </w:tcBorders>
            <w:shd w:val="clear" w:color="auto" w:fill="auto"/>
            <w:noWrap/>
            <w:vAlign w:val="bottom"/>
            <w:hideMark/>
          </w:tcPr>
          <w:p w14:paraId="2E67A5B2" w14:textId="77777777" w:rsidR="00AD1DD6" w:rsidRPr="00AD1DD6" w:rsidRDefault="00AD1DD6" w:rsidP="00AD1DD6">
            <w:pPr>
              <w:spacing w:after="0" w:line="240" w:lineRule="auto"/>
              <w:rPr>
                <w:ins w:id="1856" w:author="Gladiator Gladiator" w:date="2018-06-01T16:55:00Z"/>
                <w:rFonts w:ascii="Calibri" w:eastAsia="Times New Roman" w:hAnsi="Calibri" w:cs="Calibri"/>
                <w:color w:val="000000"/>
              </w:rPr>
            </w:pPr>
            <w:ins w:id="1857" w:author="Gladiator Gladiator" w:date="2018-06-01T16:55:00Z">
              <w:r w:rsidRPr="00AD1DD6">
                <w:rPr>
                  <w:rFonts w:ascii="Calibri" w:eastAsia="Times New Roman" w:hAnsi="Calibri" w:cs="Calibri"/>
                  <w:color w:val="000000"/>
                </w:rPr>
                <w:t>User 3</w:t>
              </w:r>
            </w:ins>
          </w:p>
        </w:tc>
        <w:tc>
          <w:tcPr>
            <w:tcW w:w="1172" w:type="dxa"/>
            <w:tcBorders>
              <w:top w:val="single" w:sz="4" w:space="0" w:color="9BC2E6"/>
              <w:left w:val="nil"/>
              <w:bottom w:val="single" w:sz="4" w:space="0" w:color="9BC2E6"/>
              <w:right w:val="nil"/>
            </w:tcBorders>
            <w:shd w:val="clear" w:color="auto" w:fill="auto"/>
            <w:noWrap/>
            <w:vAlign w:val="bottom"/>
            <w:hideMark/>
          </w:tcPr>
          <w:p w14:paraId="594C5B7B" w14:textId="77777777" w:rsidR="00AD1DD6" w:rsidRPr="00AD1DD6" w:rsidRDefault="00AD1DD6" w:rsidP="00AD1DD6">
            <w:pPr>
              <w:spacing w:after="0" w:line="240" w:lineRule="auto"/>
              <w:rPr>
                <w:ins w:id="1858" w:author="Gladiator Gladiator" w:date="2018-06-01T16:55:00Z"/>
                <w:rFonts w:ascii="Calibri" w:eastAsia="Times New Roman" w:hAnsi="Calibri" w:cs="Calibri"/>
                <w:color w:val="000000"/>
              </w:rPr>
            </w:pPr>
            <w:ins w:id="1859" w:author="Gladiator Gladiator" w:date="2018-06-01T16:55:00Z">
              <w:r w:rsidRPr="00AD1DD6">
                <w:rPr>
                  <w:rFonts w:ascii="Calibri" w:eastAsia="Times New Roman" w:hAnsi="Calibri" w:cs="Calibri"/>
                  <w:color w:val="000000"/>
                </w:rPr>
                <w:t>testing</w:t>
              </w:r>
            </w:ins>
          </w:p>
        </w:tc>
        <w:tc>
          <w:tcPr>
            <w:tcW w:w="991" w:type="dxa"/>
            <w:tcBorders>
              <w:top w:val="single" w:sz="4" w:space="0" w:color="9BC2E6"/>
              <w:left w:val="nil"/>
              <w:bottom w:val="single" w:sz="4" w:space="0" w:color="9BC2E6"/>
              <w:right w:val="nil"/>
            </w:tcBorders>
            <w:shd w:val="clear" w:color="auto" w:fill="auto"/>
            <w:noWrap/>
            <w:vAlign w:val="bottom"/>
            <w:hideMark/>
          </w:tcPr>
          <w:p w14:paraId="615E51E7" w14:textId="77777777" w:rsidR="00AD1DD6" w:rsidRPr="00AD1DD6" w:rsidRDefault="00AD1DD6" w:rsidP="00AD1DD6">
            <w:pPr>
              <w:spacing w:after="0" w:line="240" w:lineRule="auto"/>
              <w:jc w:val="right"/>
              <w:rPr>
                <w:ins w:id="1860" w:author="Gladiator Gladiator" w:date="2018-06-01T16:55:00Z"/>
                <w:rFonts w:ascii="Calibri" w:eastAsia="Times New Roman" w:hAnsi="Calibri" w:cs="Calibri"/>
                <w:color w:val="000000"/>
              </w:rPr>
            </w:pPr>
            <w:ins w:id="1861" w:author="Gladiator Gladiator" w:date="2018-06-01T16:55:00Z">
              <w:r w:rsidRPr="00AD1DD6">
                <w:rPr>
                  <w:rFonts w:ascii="Calibri" w:eastAsia="Times New Roman" w:hAnsi="Calibri" w:cs="Calibri"/>
                  <w:color w:val="000000"/>
                </w:rPr>
                <w:t>75.967</w:t>
              </w:r>
            </w:ins>
          </w:p>
        </w:tc>
        <w:tc>
          <w:tcPr>
            <w:tcW w:w="1087" w:type="dxa"/>
            <w:tcBorders>
              <w:top w:val="single" w:sz="4" w:space="0" w:color="9BC2E6"/>
              <w:left w:val="nil"/>
              <w:bottom w:val="single" w:sz="4" w:space="0" w:color="9BC2E6"/>
              <w:right w:val="nil"/>
            </w:tcBorders>
            <w:shd w:val="clear" w:color="auto" w:fill="auto"/>
            <w:noWrap/>
            <w:vAlign w:val="bottom"/>
            <w:hideMark/>
          </w:tcPr>
          <w:p w14:paraId="7A78EB0C" w14:textId="77777777" w:rsidR="00AD1DD6" w:rsidRPr="00AD1DD6" w:rsidRDefault="00AD1DD6" w:rsidP="00AD1DD6">
            <w:pPr>
              <w:spacing w:after="0" w:line="240" w:lineRule="auto"/>
              <w:jc w:val="right"/>
              <w:rPr>
                <w:ins w:id="1862" w:author="Gladiator Gladiator" w:date="2018-06-01T16:55:00Z"/>
                <w:rFonts w:ascii="Calibri" w:eastAsia="Times New Roman" w:hAnsi="Calibri" w:cs="Calibri"/>
                <w:color w:val="000000"/>
              </w:rPr>
            </w:pPr>
            <w:ins w:id="1863" w:author="Gladiator Gladiator" w:date="2018-06-01T16:55:00Z">
              <w:r w:rsidRPr="00AD1DD6">
                <w:rPr>
                  <w:rFonts w:ascii="Calibri" w:eastAsia="Times New Roman" w:hAnsi="Calibri" w:cs="Calibri"/>
                  <w:color w:val="000000"/>
                </w:rPr>
                <w:t>75.550</w:t>
              </w:r>
            </w:ins>
          </w:p>
        </w:tc>
        <w:tc>
          <w:tcPr>
            <w:tcW w:w="968" w:type="dxa"/>
            <w:tcBorders>
              <w:top w:val="single" w:sz="4" w:space="0" w:color="9BC2E6"/>
              <w:left w:val="nil"/>
              <w:bottom w:val="single" w:sz="4" w:space="0" w:color="9BC2E6"/>
              <w:right w:val="nil"/>
            </w:tcBorders>
            <w:shd w:val="clear" w:color="auto" w:fill="auto"/>
            <w:noWrap/>
            <w:vAlign w:val="bottom"/>
            <w:hideMark/>
          </w:tcPr>
          <w:p w14:paraId="0BDE2D4A" w14:textId="77777777" w:rsidR="00AD1DD6" w:rsidRPr="00AD1DD6" w:rsidRDefault="00AD1DD6" w:rsidP="00AD1DD6">
            <w:pPr>
              <w:spacing w:after="0" w:line="240" w:lineRule="auto"/>
              <w:jc w:val="right"/>
              <w:rPr>
                <w:ins w:id="1864" w:author="Gladiator Gladiator" w:date="2018-06-01T16:55:00Z"/>
                <w:rFonts w:ascii="Calibri" w:eastAsia="Times New Roman" w:hAnsi="Calibri" w:cs="Calibri"/>
                <w:color w:val="000000"/>
              </w:rPr>
            </w:pPr>
            <w:ins w:id="1865" w:author="Gladiator Gladiator" w:date="2018-06-01T16:55:00Z">
              <w:r w:rsidRPr="00AD1DD6">
                <w:rPr>
                  <w:rFonts w:ascii="Calibri" w:eastAsia="Times New Roman" w:hAnsi="Calibri" w:cs="Calibri"/>
                  <w:color w:val="000000"/>
                </w:rPr>
                <w:t>75.283</w:t>
              </w:r>
            </w:ins>
          </w:p>
        </w:tc>
        <w:tc>
          <w:tcPr>
            <w:tcW w:w="1009" w:type="dxa"/>
            <w:tcBorders>
              <w:top w:val="single" w:sz="4" w:space="0" w:color="9BC2E6"/>
              <w:left w:val="nil"/>
              <w:bottom w:val="single" w:sz="4" w:space="0" w:color="9BC2E6"/>
              <w:right w:val="nil"/>
            </w:tcBorders>
            <w:shd w:val="clear" w:color="auto" w:fill="auto"/>
            <w:noWrap/>
            <w:vAlign w:val="bottom"/>
            <w:hideMark/>
          </w:tcPr>
          <w:p w14:paraId="657C2228" w14:textId="77777777" w:rsidR="00AD1DD6" w:rsidRPr="00AD1DD6" w:rsidRDefault="00AD1DD6" w:rsidP="00AD1DD6">
            <w:pPr>
              <w:spacing w:after="0" w:line="240" w:lineRule="auto"/>
              <w:jc w:val="right"/>
              <w:rPr>
                <w:ins w:id="1866" w:author="Gladiator Gladiator" w:date="2018-06-01T16:55:00Z"/>
                <w:rFonts w:ascii="Calibri" w:eastAsia="Times New Roman" w:hAnsi="Calibri" w:cs="Calibri"/>
                <w:color w:val="000000"/>
              </w:rPr>
            </w:pPr>
            <w:ins w:id="1867" w:author="Gladiator Gladiator" w:date="2018-06-01T16:55:00Z">
              <w:r w:rsidRPr="00AD1DD6">
                <w:rPr>
                  <w:rFonts w:ascii="Calibri" w:eastAsia="Times New Roman" w:hAnsi="Calibri" w:cs="Calibri"/>
                  <w:color w:val="000000"/>
                </w:rPr>
                <w:t>74.583</w:t>
              </w:r>
            </w:ins>
          </w:p>
        </w:tc>
        <w:tc>
          <w:tcPr>
            <w:tcW w:w="1262" w:type="dxa"/>
            <w:tcBorders>
              <w:top w:val="single" w:sz="4" w:space="0" w:color="9BC2E6"/>
              <w:left w:val="nil"/>
              <w:bottom w:val="single" w:sz="4" w:space="0" w:color="9BC2E6"/>
              <w:right w:val="single" w:sz="4" w:space="0" w:color="9BC2E6"/>
            </w:tcBorders>
            <w:shd w:val="clear" w:color="auto" w:fill="auto"/>
            <w:noWrap/>
            <w:vAlign w:val="bottom"/>
            <w:hideMark/>
          </w:tcPr>
          <w:p w14:paraId="66375429" w14:textId="77777777" w:rsidR="00AD1DD6" w:rsidRPr="00AD1DD6" w:rsidRDefault="00AD1DD6" w:rsidP="00AD1DD6">
            <w:pPr>
              <w:spacing w:after="0" w:line="240" w:lineRule="auto"/>
              <w:jc w:val="right"/>
              <w:rPr>
                <w:ins w:id="1868" w:author="Gladiator Gladiator" w:date="2018-06-01T16:55:00Z"/>
                <w:rFonts w:ascii="Calibri" w:eastAsia="Times New Roman" w:hAnsi="Calibri" w:cs="Calibri"/>
                <w:color w:val="000000"/>
              </w:rPr>
            </w:pPr>
            <w:ins w:id="1869" w:author="Gladiator Gladiator" w:date="2018-06-01T16:55:00Z">
              <w:r w:rsidRPr="00AD1DD6">
                <w:rPr>
                  <w:rFonts w:ascii="Calibri" w:eastAsia="Times New Roman" w:hAnsi="Calibri" w:cs="Calibri"/>
                  <w:color w:val="000000"/>
                </w:rPr>
                <w:t>74.377</w:t>
              </w:r>
            </w:ins>
          </w:p>
        </w:tc>
        <w:tc>
          <w:tcPr>
            <w:tcW w:w="1262" w:type="dxa"/>
            <w:tcBorders>
              <w:top w:val="single" w:sz="4" w:space="0" w:color="9BC2E6"/>
              <w:left w:val="single" w:sz="4" w:space="0" w:color="9BC2E6"/>
              <w:bottom w:val="single" w:sz="4" w:space="0" w:color="9BC2E6"/>
              <w:right w:val="single" w:sz="4" w:space="0" w:color="9BC2E6"/>
            </w:tcBorders>
            <w:shd w:val="clear" w:color="auto" w:fill="auto"/>
            <w:noWrap/>
            <w:vAlign w:val="bottom"/>
            <w:hideMark/>
          </w:tcPr>
          <w:p w14:paraId="73A49DDB" w14:textId="77777777" w:rsidR="00AD1DD6" w:rsidRPr="00AD1DD6" w:rsidRDefault="00AD1DD6" w:rsidP="00AD1DD6">
            <w:pPr>
              <w:spacing w:after="0" w:line="240" w:lineRule="auto"/>
              <w:jc w:val="right"/>
              <w:rPr>
                <w:ins w:id="1870" w:author="Gladiator Gladiator" w:date="2018-06-01T16:55:00Z"/>
                <w:rFonts w:ascii="Calibri" w:eastAsia="Times New Roman" w:hAnsi="Calibri" w:cs="Calibri"/>
                <w:color w:val="000000"/>
              </w:rPr>
            </w:pPr>
            <w:ins w:id="1871" w:author="Gladiator Gladiator" w:date="2018-06-01T16:55:00Z">
              <w:r w:rsidRPr="00AD1DD6">
                <w:rPr>
                  <w:rFonts w:ascii="Calibri" w:eastAsia="Times New Roman" w:hAnsi="Calibri" w:cs="Calibri"/>
                  <w:color w:val="000000"/>
                </w:rPr>
                <w:t>75.1521</w:t>
              </w:r>
            </w:ins>
          </w:p>
        </w:tc>
      </w:tr>
      <w:tr w:rsidR="00AD1DD6" w:rsidRPr="00AD1DD6" w14:paraId="65713A2B" w14:textId="77777777" w:rsidTr="00AD1DD6">
        <w:trPr>
          <w:trHeight w:val="239"/>
          <w:ins w:id="1872" w:author="Gladiator Gladiator" w:date="2018-06-01T16:55:00Z"/>
          <w:trPrChange w:id="1873"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DDEBF7" w:fill="DDEBF7"/>
            <w:noWrap/>
            <w:vAlign w:val="bottom"/>
            <w:hideMark/>
            <w:tcPrChange w:id="1874" w:author="Gladiator Gladiator" w:date="2018-06-01T16:55:00Z">
              <w:tcPr>
                <w:tcW w:w="1875"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3C59BAE7" w14:textId="77777777" w:rsidR="00AD1DD6" w:rsidRPr="00AD1DD6" w:rsidRDefault="00AD1DD6" w:rsidP="00AD1DD6">
            <w:pPr>
              <w:spacing w:after="0" w:line="240" w:lineRule="auto"/>
              <w:rPr>
                <w:ins w:id="1875" w:author="Gladiator Gladiator" w:date="2018-06-01T16:55:00Z"/>
                <w:rFonts w:ascii="Calibri" w:eastAsia="Times New Roman" w:hAnsi="Calibri" w:cs="Calibri"/>
                <w:color w:val="000000"/>
              </w:rPr>
            </w:pPr>
            <w:ins w:id="1876" w:author="Gladiator Gladiator" w:date="2018-06-01T16:55:00Z">
              <w:r w:rsidRPr="00AD1DD6">
                <w:rPr>
                  <w:rFonts w:ascii="Calibri" w:eastAsia="Times New Roman" w:hAnsi="Calibri" w:cs="Calibri"/>
                  <w:color w:val="000000"/>
                </w:rPr>
                <w:t>User 4</w:t>
              </w:r>
            </w:ins>
          </w:p>
        </w:tc>
        <w:tc>
          <w:tcPr>
            <w:tcW w:w="1172" w:type="dxa"/>
            <w:tcBorders>
              <w:top w:val="single" w:sz="4" w:space="0" w:color="9BC2E6"/>
              <w:left w:val="nil"/>
              <w:bottom w:val="single" w:sz="4" w:space="0" w:color="9BC2E6"/>
              <w:right w:val="nil"/>
            </w:tcBorders>
            <w:shd w:val="clear" w:color="DDEBF7" w:fill="DDEBF7"/>
            <w:noWrap/>
            <w:vAlign w:val="bottom"/>
            <w:hideMark/>
            <w:tcPrChange w:id="1877" w:author="Gladiator Gladiator" w:date="2018-06-01T16:55:00Z">
              <w:tcPr>
                <w:tcW w:w="1172" w:type="dxa"/>
                <w:tcBorders>
                  <w:top w:val="single" w:sz="4" w:space="0" w:color="9BC2E6"/>
                  <w:left w:val="nil"/>
                  <w:bottom w:val="single" w:sz="4" w:space="0" w:color="9BC2E6"/>
                  <w:right w:val="nil"/>
                </w:tcBorders>
                <w:shd w:val="clear" w:color="DDEBF7" w:fill="DDEBF7"/>
                <w:noWrap/>
                <w:vAlign w:val="bottom"/>
                <w:hideMark/>
              </w:tcPr>
            </w:tcPrChange>
          </w:tcPr>
          <w:p w14:paraId="596412AC" w14:textId="77777777" w:rsidR="00AD1DD6" w:rsidRPr="00AD1DD6" w:rsidRDefault="00AD1DD6" w:rsidP="00AD1DD6">
            <w:pPr>
              <w:spacing w:after="0" w:line="240" w:lineRule="auto"/>
              <w:rPr>
                <w:ins w:id="1878" w:author="Gladiator Gladiator" w:date="2018-06-01T16:55:00Z"/>
                <w:rFonts w:ascii="Calibri" w:eastAsia="Times New Roman" w:hAnsi="Calibri" w:cs="Calibri"/>
                <w:color w:val="000000"/>
              </w:rPr>
            </w:pPr>
            <w:ins w:id="1879" w:author="Gladiator Gladiator" w:date="2018-06-01T16:55:00Z">
              <w:r w:rsidRPr="00AD1DD6">
                <w:rPr>
                  <w:rFonts w:ascii="Calibri" w:eastAsia="Times New Roman" w:hAnsi="Calibri" w:cs="Calibri"/>
                  <w:color w:val="000000"/>
                </w:rPr>
                <w:t>relaxing</w:t>
              </w:r>
            </w:ins>
          </w:p>
        </w:tc>
        <w:tc>
          <w:tcPr>
            <w:tcW w:w="991" w:type="dxa"/>
            <w:tcBorders>
              <w:top w:val="single" w:sz="4" w:space="0" w:color="9BC2E6"/>
              <w:left w:val="nil"/>
              <w:bottom w:val="single" w:sz="4" w:space="0" w:color="9BC2E6"/>
              <w:right w:val="nil"/>
            </w:tcBorders>
            <w:shd w:val="clear" w:color="DDEBF7" w:fill="DDEBF7"/>
            <w:noWrap/>
            <w:vAlign w:val="bottom"/>
            <w:hideMark/>
            <w:tcPrChange w:id="1880" w:author="Gladiator Gladiator" w:date="2018-06-01T16:55:00Z">
              <w:tcPr>
                <w:tcW w:w="991" w:type="dxa"/>
                <w:tcBorders>
                  <w:top w:val="single" w:sz="4" w:space="0" w:color="9BC2E6"/>
                  <w:left w:val="nil"/>
                  <w:bottom w:val="single" w:sz="4" w:space="0" w:color="9BC2E6"/>
                  <w:right w:val="nil"/>
                </w:tcBorders>
                <w:shd w:val="clear" w:color="DDEBF7" w:fill="DDEBF7"/>
                <w:noWrap/>
                <w:vAlign w:val="bottom"/>
                <w:hideMark/>
              </w:tcPr>
            </w:tcPrChange>
          </w:tcPr>
          <w:p w14:paraId="6F2D39C2" w14:textId="77777777" w:rsidR="00AD1DD6" w:rsidRPr="00AD1DD6" w:rsidRDefault="00AD1DD6" w:rsidP="00AD1DD6">
            <w:pPr>
              <w:spacing w:after="0" w:line="240" w:lineRule="auto"/>
              <w:jc w:val="right"/>
              <w:rPr>
                <w:ins w:id="1881" w:author="Gladiator Gladiator" w:date="2018-06-01T16:55:00Z"/>
                <w:rFonts w:ascii="Calibri" w:eastAsia="Times New Roman" w:hAnsi="Calibri" w:cs="Calibri"/>
                <w:color w:val="000000"/>
              </w:rPr>
            </w:pPr>
            <w:ins w:id="1882" w:author="Gladiator Gladiator" w:date="2018-06-01T16:55:00Z">
              <w:r w:rsidRPr="00AD1DD6">
                <w:rPr>
                  <w:rFonts w:ascii="Calibri" w:eastAsia="Times New Roman" w:hAnsi="Calibri" w:cs="Calibri"/>
                  <w:color w:val="000000"/>
                </w:rPr>
                <w:t>94.117</w:t>
              </w:r>
            </w:ins>
          </w:p>
        </w:tc>
        <w:tc>
          <w:tcPr>
            <w:tcW w:w="1087" w:type="dxa"/>
            <w:tcBorders>
              <w:top w:val="single" w:sz="4" w:space="0" w:color="9BC2E6"/>
              <w:left w:val="nil"/>
              <w:bottom w:val="single" w:sz="4" w:space="0" w:color="9BC2E6"/>
              <w:right w:val="nil"/>
            </w:tcBorders>
            <w:shd w:val="clear" w:color="DDEBF7" w:fill="DDEBF7"/>
            <w:noWrap/>
            <w:vAlign w:val="bottom"/>
            <w:hideMark/>
            <w:tcPrChange w:id="1883" w:author="Gladiator Gladiator" w:date="2018-06-01T16:55:00Z">
              <w:tcPr>
                <w:tcW w:w="955" w:type="dxa"/>
                <w:tcBorders>
                  <w:top w:val="single" w:sz="4" w:space="0" w:color="9BC2E6"/>
                  <w:left w:val="nil"/>
                  <w:bottom w:val="single" w:sz="4" w:space="0" w:color="9BC2E6"/>
                  <w:right w:val="nil"/>
                </w:tcBorders>
                <w:shd w:val="clear" w:color="DDEBF7" w:fill="DDEBF7"/>
                <w:noWrap/>
                <w:vAlign w:val="bottom"/>
                <w:hideMark/>
              </w:tcPr>
            </w:tcPrChange>
          </w:tcPr>
          <w:p w14:paraId="350DA92F" w14:textId="77777777" w:rsidR="00AD1DD6" w:rsidRPr="00AD1DD6" w:rsidRDefault="00AD1DD6" w:rsidP="00AD1DD6">
            <w:pPr>
              <w:spacing w:after="0" w:line="240" w:lineRule="auto"/>
              <w:jc w:val="right"/>
              <w:rPr>
                <w:ins w:id="1884" w:author="Gladiator Gladiator" w:date="2018-06-01T16:55:00Z"/>
                <w:rFonts w:ascii="Calibri" w:eastAsia="Times New Roman" w:hAnsi="Calibri" w:cs="Calibri"/>
                <w:color w:val="000000"/>
              </w:rPr>
            </w:pPr>
            <w:ins w:id="1885" w:author="Gladiator Gladiator" w:date="2018-06-01T16:55:00Z">
              <w:r w:rsidRPr="00AD1DD6">
                <w:rPr>
                  <w:rFonts w:ascii="Calibri" w:eastAsia="Times New Roman" w:hAnsi="Calibri" w:cs="Calibri"/>
                  <w:color w:val="000000"/>
                </w:rPr>
                <w:t>94.467</w:t>
              </w:r>
            </w:ins>
          </w:p>
        </w:tc>
        <w:tc>
          <w:tcPr>
            <w:tcW w:w="968" w:type="dxa"/>
            <w:tcBorders>
              <w:top w:val="single" w:sz="4" w:space="0" w:color="9BC2E6"/>
              <w:left w:val="nil"/>
              <w:bottom w:val="single" w:sz="4" w:space="0" w:color="9BC2E6"/>
              <w:right w:val="nil"/>
            </w:tcBorders>
            <w:shd w:val="clear" w:color="DDEBF7" w:fill="DDEBF7"/>
            <w:noWrap/>
            <w:vAlign w:val="bottom"/>
            <w:hideMark/>
            <w:tcPrChange w:id="1886" w:author="Gladiator Gladiator" w:date="2018-06-01T16:55:00Z">
              <w:tcPr>
                <w:tcW w:w="1100" w:type="dxa"/>
                <w:gridSpan w:val="2"/>
                <w:tcBorders>
                  <w:top w:val="single" w:sz="4" w:space="0" w:color="9BC2E6"/>
                  <w:left w:val="nil"/>
                  <w:bottom w:val="single" w:sz="4" w:space="0" w:color="9BC2E6"/>
                  <w:right w:val="nil"/>
                </w:tcBorders>
                <w:shd w:val="clear" w:color="DDEBF7" w:fill="DDEBF7"/>
                <w:noWrap/>
                <w:vAlign w:val="bottom"/>
                <w:hideMark/>
              </w:tcPr>
            </w:tcPrChange>
          </w:tcPr>
          <w:p w14:paraId="68204484" w14:textId="77777777" w:rsidR="00AD1DD6" w:rsidRPr="00AD1DD6" w:rsidRDefault="00AD1DD6" w:rsidP="00AD1DD6">
            <w:pPr>
              <w:spacing w:after="0" w:line="240" w:lineRule="auto"/>
              <w:jc w:val="right"/>
              <w:rPr>
                <w:ins w:id="1887" w:author="Gladiator Gladiator" w:date="2018-06-01T16:55:00Z"/>
                <w:rFonts w:ascii="Calibri" w:eastAsia="Times New Roman" w:hAnsi="Calibri" w:cs="Calibri"/>
                <w:color w:val="000000"/>
              </w:rPr>
            </w:pPr>
            <w:ins w:id="1888" w:author="Gladiator Gladiator" w:date="2018-06-01T16:55:00Z">
              <w:r w:rsidRPr="00AD1DD6">
                <w:rPr>
                  <w:rFonts w:ascii="Calibri" w:eastAsia="Times New Roman" w:hAnsi="Calibri" w:cs="Calibri"/>
                  <w:color w:val="000000"/>
                </w:rPr>
                <w:t>94.933</w:t>
              </w:r>
            </w:ins>
          </w:p>
        </w:tc>
        <w:tc>
          <w:tcPr>
            <w:tcW w:w="1009" w:type="dxa"/>
            <w:tcBorders>
              <w:top w:val="single" w:sz="4" w:space="0" w:color="9BC2E6"/>
              <w:left w:val="nil"/>
              <w:bottom w:val="single" w:sz="4" w:space="0" w:color="9BC2E6"/>
              <w:right w:val="nil"/>
            </w:tcBorders>
            <w:shd w:val="clear" w:color="DDEBF7" w:fill="DDEBF7"/>
            <w:noWrap/>
            <w:vAlign w:val="bottom"/>
            <w:hideMark/>
            <w:tcPrChange w:id="1889" w:author="Gladiator Gladiator" w:date="2018-06-01T16:55:00Z">
              <w:tcPr>
                <w:tcW w:w="1009" w:type="dxa"/>
                <w:tcBorders>
                  <w:top w:val="single" w:sz="4" w:space="0" w:color="9BC2E6"/>
                  <w:left w:val="nil"/>
                  <w:bottom w:val="single" w:sz="4" w:space="0" w:color="9BC2E6"/>
                  <w:right w:val="nil"/>
                </w:tcBorders>
                <w:shd w:val="clear" w:color="DDEBF7" w:fill="DDEBF7"/>
                <w:noWrap/>
                <w:vAlign w:val="bottom"/>
                <w:hideMark/>
              </w:tcPr>
            </w:tcPrChange>
          </w:tcPr>
          <w:p w14:paraId="38F170FE" w14:textId="77777777" w:rsidR="00AD1DD6" w:rsidRPr="00AD1DD6" w:rsidRDefault="00AD1DD6" w:rsidP="00AD1DD6">
            <w:pPr>
              <w:spacing w:after="0" w:line="240" w:lineRule="auto"/>
              <w:jc w:val="right"/>
              <w:rPr>
                <w:ins w:id="1890" w:author="Gladiator Gladiator" w:date="2018-06-01T16:55:00Z"/>
                <w:rFonts w:ascii="Calibri" w:eastAsia="Times New Roman" w:hAnsi="Calibri" w:cs="Calibri"/>
                <w:color w:val="000000"/>
              </w:rPr>
            </w:pPr>
            <w:ins w:id="1891" w:author="Gladiator Gladiator" w:date="2018-06-01T16:55:00Z">
              <w:r w:rsidRPr="00AD1DD6">
                <w:rPr>
                  <w:rFonts w:ascii="Calibri" w:eastAsia="Times New Roman" w:hAnsi="Calibri" w:cs="Calibri"/>
                  <w:color w:val="000000"/>
                </w:rPr>
                <w:t>95.967</w:t>
              </w:r>
            </w:ins>
          </w:p>
        </w:tc>
        <w:tc>
          <w:tcPr>
            <w:tcW w:w="1262" w:type="dxa"/>
            <w:tcBorders>
              <w:top w:val="single" w:sz="4" w:space="0" w:color="9BC2E6"/>
              <w:left w:val="nil"/>
              <w:bottom w:val="single" w:sz="4" w:space="0" w:color="9BC2E6"/>
              <w:right w:val="single" w:sz="4" w:space="0" w:color="9BC2E6"/>
            </w:tcBorders>
            <w:shd w:val="clear" w:color="DDEBF7" w:fill="DDEBF7"/>
            <w:noWrap/>
            <w:vAlign w:val="bottom"/>
            <w:hideMark/>
            <w:tcPrChange w:id="1892" w:author="Gladiator Gladiator" w:date="2018-06-01T16:55:00Z">
              <w:tcPr>
                <w:tcW w:w="1262"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21888F7A" w14:textId="77777777" w:rsidR="00AD1DD6" w:rsidRPr="00AD1DD6" w:rsidRDefault="00AD1DD6" w:rsidP="00AD1DD6">
            <w:pPr>
              <w:spacing w:after="0" w:line="240" w:lineRule="auto"/>
              <w:jc w:val="right"/>
              <w:rPr>
                <w:ins w:id="1893" w:author="Gladiator Gladiator" w:date="2018-06-01T16:55:00Z"/>
                <w:rFonts w:ascii="Calibri" w:eastAsia="Times New Roman" w:hAnsi="Calibri" w:cs="Calibri"/>
                <w:color w:val="000000"/>
              </w:rPr>
            </w:pPr>
            <w:ins w:id="1894" w:author="Gladiator Gladiator" w:date="2018-06-01T16:55:00Z">
              <w:r w:rsidRPr="00AD1DD6">
                <w:rPr>
                  <w:rFonts w:ascii="Calibri" w:eastAsia="Times New Roman" w:hAnsi="Calibri" w:cs="Calibri"/>
                  <w:color w:val="000000"/>
                </w:rPr>
                <w:t>98.083</w:t>
              </w:r>
            </w:ins>
          </w:p>
        </w:tc>
        <w:tc>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Change w:id="1895"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
            </w:tcPrChange>
          </w:tcPr>
          <w:p w14:paraId="0EF4EE93" w14:textId="77777777" w:rsidR="00AD1DD6" w:rsidRPr="00AD1DD6" w:rsidRDefault="00AD1DD6" w:rsidP="00AD1DD6">
            <w:pPr>
              <w:spacing w:after="0" w:line="240" w:lineRule="auto"/>
              <w:jc w:val="right"/>
              <w:rPr>
                <w:ins w:id="1896" w:author="Gladiator Gladiator" w:date="2018-06-01T16:55:00Z"/>
                <w:rFonts w:ascii="Calibri" w:eastAsia="Times New Roman" w:hAnsi="Calibri" w:cs="Calibri"/>
                <w:color w:val="000000"/>
              </w:rPr>
            </w:pPr>
            <w:ins w:id="1897" w:author="Gladiator Gladiator" w:date="2018-06-01T16:55:00Z">
              <w:r w:rsidRPr="00AD1DD6">
                <w:rPr>
                  <w:rFonts w:ascii="Calibri" w:eastAsia="Times New Roman" w:hAnsi="Calibri" w:cs="Calibri"/>
                  <w:color w:val="000000"/>
                </w:rPr>
                <w:t>95.5134</w:t>
              </w:r>
            </w:ins>
          </w:p>
        </w:tc>
      </w:tr>
      <w:tr w:rsidR="00AD1DD6" w:rsidRPr="00AD1DD6" w14:paraId="254AD591" w14:textId="77777777" w:rsidTr="00AD1DD6">
        <w:trPr>
          <w:trHeight w:val="239"/>
          <w:ins w:id="1898" w:author="Gladiator Gladiator" w:date="2018-06-01T16:55:00Z"/>
        </w:trPr>
        <w:tc>
          <w:tcPr>
            <w:tcW w:w="1875" w:type="dxa"/>
            <w:tcBorders>
              <w:top w:val="single" w:sz="4" w:space="0" w:color="9BC2E6"/>
              <w:left w:val="single" w:sz="4" w:space="0" w:color="9BC2E6"/>
              <w:bottom w:val="single" w:sz="4" w:space="0" w:color="9BC2E6"/>
              <w:right w:val="nil"/>
            </w:tcBorders>
            <w:shd w:val="clear" w:color="auto" w:fill="auto"/>
            <w:noWrap/>
            <w:vAlign w:val="bottom"/>
            <w:hideMark/>
          </w:tcPr>
          <w:p w14:paraId="43D16960" w14:textId="77777777" w:rsidR="00AD1DD6" w:rsidRPr="00AD1DD6" w:rsidRDefault="00AD1DD6" w:rsidP="00AD1DD6">
            <w:pPr>
              <w:spacing w:after="0" w:line="240" w:lineRule="auto"/>
              <w:rPr>
                <w:ins w:id="1899" w:author="Gladiator Gladiator" w:date="2018-06-01T16:55:00Z"/>
                <w:rFonts w:ascii="Calibri" w:eastAsia="Times New Roman" w:hAnsi="Calibri" w:cs="Calibri"/>
                <w:color w:val="000000"/>
              </w:rPr>
            </w:pPr>
            <w:ins w:id="1900" w:author="Gladiator Gladiator" w:date="2018-06-01T16:55:00Z">
              <w:r w:rsidRPr="00AD1DD6">
                <w:rPr>
                  <w:rFonts w:ascii="Calibri" w:eastAsia="Times New Roman" w:hAnsi="Calibri" w:cs="Calibri"/>
                  <w:color w:val="000000"/>
                </w:rPr>
                <w:t>User 4</w:t>
              </w:r>
            </w:ins>
          </w:p>
        </w:tc>
        <w:tc>
          <w:tcPr>
            <w:tcW w:w="1172" w:type="dxa"/>
            <w:tcBorders>
              <w:top w:val="single" w:sz="4" w:space="0" w:color="9BC2E6"/>
              <w:left w:val="nil"/>
              <w:bottom w:val="single" w:sz="4" w:space="0" w:color="9BC2E6"/>
              <w:right w:val="nil"/>
            </w:tcBorders>
            <w:shd w:val="clear" w:color="auto" w:fill="auto"/>
            <w:noWrap/>
            <w:vAlign w:val="bottom"/>
            <w:hideMark/>
          </w:tcPr>
          <w:p w14:paraId="53C454FA" w14:textId="77777777" w:rsidR="00AD1DD6" w:rsidRPr="00AD1DD6" w:rsidRDefault="00AD1DD6" w:rsidP="00AD1DD6">
            <w:pPr>
              <w:spacing w:after="0" w:line="240" w:lineRule="auto"/>
              <w:rPr>
                <w:ins w:id="1901" w:author="Gladiator Gladiator" w:date="2018-06-01T16:55:00Z"/>
                <w:rFonts w:ascii="Calibri" w:eastAsia="Times New Roman" w:hAnsi="Calibri" w:cs="Calibri"/>
                <w:color w:val="000000"/>
              </w:rPr>
            </w:pPr>
            <w:ins w:id="1902" w:author="Gladiator Gladiator" w:date="2018-06-01T16:55:00Z">
              <w:r w:rsidRPr="00AD1DD6">
                <w:rPr>
                  <w:rFonts w:ascii="Calibri" w:eastAsia="Times New Roman" w:hAnsi="Calibri" w:cs="Calibri"/>
                  <w:color w:val="000000"/>
                </w:rPr>
                <w:t>testing</w:t>
              </w:r>
            </w:ins>
          </w:p>
        </w:tc>
        <w:tc>
          <w:tcPr>
            <w:tcW w:w="991" w:type="dxa"/>
            <w:tcBorders>
              <w:top w:val="single" w:sz="4" w:space="0" w:color="9BC2E6"/>
              <w:left w:val="nil"/>
              <w:bottom w:val="single" w:sz="4" w:space="0" w:color="9BC2E6"/>
              <w:right w:val="nil"/>
            </w:tcBorders>
            <w:shd w:val="clear" w:color="auto" w:fill="auto"/>
            <w:noWrap/>
            <w:vAlign w:val="bottom"/>
            <w:hideMark/>
          </w:tcPr>
          <w:p w14:paraId="2DFCD124" w14:textId="77777777" w:rsidR="00AD1DD6" w:rsidRPr="00AD1DD6" w:rsidRDefault="00AD1DD6" w:rsidP="00AD1DD6">
            <w:pPr>
              <w:spacing w:after="0" w:line="240" w:lineRule="auto"/>
              <w:jc w:val="right"/>
              <w:rPr>
                <w:ins w:id="1903" w:author="Gladiator Gladiator" w:date="2018-06-01T16:55:00Z"/>
                <w:rFonts w:ascii="Calibri" w:eastAsia="Times New Roman" w:hAnsi="Calibri" w:cs="Calibri"/>
                <w:color w:val="000000"/>
              </w:rPr>
            </w:pPr>
            <w:ins w:id="1904" w:author="Gladiator Gladiator" w:date="2018-06-01T16:55:00Z">
              <w:r w:rsidRPr="00AD1DD6">
                <w:rPr>
                  <w:rFonts w:ascii="Calibri" w:eastAsia="Times New Roman" w:hAnsi="Calibri" w:cs="Calibri"/>
                  <w:color w:val="000000"/>
                </w:rPr>
                <w:t>80.783</w:t>
              </w:r>
            </w:ins>
          </w:p>
        </w:tc>
        <w:tc>
          <w:tcPr>
            <w:tcW w:w="1087" w:type="dxa"/>
            <w:tcBorders>
              <w:top w:val="single" w:sz="4" w:space="0" w:color="9BC2E6"/>
              <w:left w:val="nil"/>
              <w:bottom w:val="single" w:sz="4" w:space="0" w:color="9BC2E6"/>
              <w:right w:val="nil"/>
            </w:tcBorders>
            <w:shd w:val="clear" w:color="auto" w:fill="auto"/>
            <w:noWrap/>
            <w:vAlign w:val="bottom"/>
            <w:hideMark/>
          </w:tcPr>
          <w:p w14:paraId="56F00F25" w14:textId="77777777" w:rsidR="00AD1DD6" w:rsidRPr="00AD1DD6" w:rsidRDefault="00AD1DD6" w:rsidP="00AD1DD6">
            <w:pPr>
              <w:spacing w:after="0" w:line="240" w:lineRule="auto"/>
              <w:jc w:val="right"/>
              <w:rPr>
                <w:ins w:id="1905" w:author="Gladiator Gladiator" w:date="2018-06-01T16:55:00Z"/>
                <w:rFonts w:ascii="Calibri" w:eastAsia="Times New Roman" w:hAnsi="Calibri" w:cs="Calibri"/>
                <w:color w:val="000000"/>
              </w:rPr>
            </w:pPr>
            <w:ins w:id="1906" w:author="Gladiator Gladiator" w:date="2018-06-01T16:55:00Z">
              <w:r w:rsidRPr="00AD1DD6">
                <w:rPr>
                  <w:rFonts w:ascii="Calibri" w:eastAsia="Times New Roman" w:hAnsi="Calibri" w:cs="Calibri"/>
                  <w:color w:val="000000"/>
                </w:rPr>
                <w:t>85.617</w:t>
              </w:r>
            </w:ins>
          </w:p>
        </w:tc>
        <w:tc>
          <w:tcPr>
            <w:tcW w:w="968" w:type="dxa"/>
            <w:tcBorders>
              <w:top w:val="single" w:sz="4" w:space="0" w:color="9BC2E6"/>
              <w:left w:val="nil"/>
              <w:bottom w:val="single" w:sz="4" w:space="0" w:color="9BC2E6"/>
              <w:right w:val="nil"/>
            </w:tcBorders>
            <w:shd w:val="clear" w:color="auto" w:fill="auto"/>
            <w:noWrap/>
            <w:vAlign w:val="bottom"/>
            <w:hideMark/>
          </w:tcPr>
          <w:p w14:paraId="5281D9B4" w14:textId="77777777" w:rsidR="00AD1DD6" w:rsidRPr="00AD1DD6" w:rsidRDefault="00AD1DD6" w:rsidP="00AD1DD6">
            <w:pPr>
              <w:spacing w:after="0" w:line="240" w:lineRule="auto"/>
              <w:jc w:val="right"/>
              <w:rPr>
                <w:ins w:id="1907" w:author="Gladiator Gladiator" w:date="2018-06-01T16:55:00Z"/>
                <w:rFonts w:ascii="Calibri" w:eastAsia="Times New Roman" w:hAnsi="Calibri" w:cs="Calibri"/>
                <w:color w:val="000000"/>
              </w:rPr>
            </w:pPr>
            <w:ins w:id="1908" w:author="Gladiator Gladiator" w:date="2018-06-01T16:55:00Z">
              <w:r w:rsidRPr="00AD1DD6">
                <w:rPr>
                  <w:rFonts w:ascii="Calibri" w:eastAsia="Times New Roman" w:hAnsi="Calibri" w:cs="Calibri"/>
                  <w:color w:val="000000"/>
                </w:rPr>
                <w:t>81.267</w:t>
              </w:r>
            </w:ins>
          </w:p>
        </w:tc>
        <w:tc>
          <w:tcPr>
            <w:tcW w:w="1009" w:type="dxa"/>
            <w:tcBorders>
              <w:top w:val="single" w:sz="4" w:space="0" w:color="9BC2E6"/>
              <w:left w:val="nil"/>
              <w:bottom w:val="single" w:sz="4" w:space="0" w:color="9BC2E6"/>
              <w:right w:val="nil"/>
            </w:tcBorders>
            <w:shd w:val="clear" w:color="auto" w:fill="auto"/>
            <w:noWrap/>
            <w:vAlign w:val="bottom"/>
            <w:hideMark/>
          </w:tcPr>
          <w:p w14:paraId="5A89B15F" w14:textId="77777777" w:rsidR="00AD1DD6" w:rsidRPr="00AD1DD6" w:rsidRDefault="00AD1DD6" w:rsidP="00AD1DD6">
            <w:pPr>
              <w:spacing w:after="0" w:line="240" w:lineRule="auto"/>
              <w:jc w:val="right"/>
              <w:rPr>
                <w:ins w:id="1909" w:author="Gladiator Gladiator" w:date="2018-06-01T16:55:00Z"/>
                <w:rFonts w:ascii="Calibri" w:eastAsia="Times New Roman" w:hAnsi="Calibri" w:cs="Calibri"/>
                <w:color w:val="000000"/>
              </w:rPr>
            </w:pPr>
            <w:ins w:id="1910" w:author="Gladiator Gladiator" w:date="2018-06-01T16:55:00Z">
              <w:r w:rsidRPr="00AD1DD6">
                <w:rPr>
                  <w:rFonts w:ascii="Calibri" w:eastAsia="Times New Roman" w:hAnsi="Calibri" w:cs="Calibri"/>
                  <w:color w:val="000000"/>
                </w:rPr>
                <w:t>80.475</w:t>
              </w:r>
            </w:ins>
          </w:p>
        </w:tc>
        <w:tc>
          <w:tcPr>
            <w:tcW w:w="1262" w:type="dxa"/>
            <w:tcBorders>
              <w:top w:val="single" w:sz="4" w:space="0" w:color="9BC2E6"/>
              <w:left w:val="nil"/>
              <w:bottom w:val="single" w:sz="4" w:space="0" w:color="9BC2E6"/>
              <w:right w:val="single" w:sz="4" w:space="0" w:color="9BC2E6"/>
            </w:tcBorders>
            <w:shd w:val="clear" w:color="auto" w:fill="auto"/>
            <w:noWrap/>
            <w:vAlign w:val="bottom"/>
            <w:hideMark/>
          </w:tcPr>
          <w:p w14:paraId="6F666153" w14:textId="77777777" w:rsidR="00AD1DD6" w:rsidRPr="00AD1DD6" w:rsidRDefault="00AD1DD6" w:rsidP="00AD1DD6">
            <w:pPr>
              <w:spacing w:after="0" w:line="240" w:lineRule="auto"/>
              <w:jc w:val="right"/>
              <w:rPr>
                <w:ins w:id="1911" w:author="Gladiator Gladiator" w:date="2018-06-01T16:55:00Z"/>
                <w:rFonts w:ascii="Calibri" w:eastAsia="Times New Roman" w:hAnsi="Calibri" w:cs="Calibri"/>
                <w:color w:val="000000"/>
              </w:rPr>
            </w:pPr>
            <w:ins w:id="1912" w:author="Gladiator Gladiator" w:date="2018-06-01T16:55:00Z">
              <w:r w:rsidRPr="00AD1DD6">
                <w:rPr>
                  <w:rFonts w:ascii="Calibri" w:eastAsia="Times New Roman" w:hAnsi="Calibri" w:cs="Calibri"/>
                  <w:color w:val="000000"/>
                </w:rPr>
                <w:t>82.567</w:t>
              </w:r>
            </w:ins>
          </w:p>
        </w:tc>
        <w:tc>
          <w:tcPr>
            <w:tcW w:w="1262" w:type="dxa"/>
            <w:tcBorders>
              <w:top w:val="single" w:sz="4" w:space="0" w:color="9BC2E6"/>
              <w:left w:val="single" w:sz="4" w:space="0" w:color="9BC2E6"/>
              <w:bottom w:val="single" w:sz="4" w:space="0" w:color="9BC2E6"/>
              <w:right w:val="single" w:sz="4" w:space="0" w:color="9BC2E6"/>
            </w:tcBorders>
            <w:shd w:val="clear" w:color="auto" w:fill="auto"/>
            <w:noWrap/>
            <w:vAlign w:val="bottom"/>
            <w:hideMark/>
          </w:tcPr>
          <w:p w14:paraId="45B0A8DC" w14:textId="77777777" w:rsidR="00AD1DD6" w:rsidRPr="00AD1DD6" w:rsidRDefault="00AD1DD6" w:rsidP="00AD1DD6">
            <w:pPr>
              <w:spacing w:after="0" w:line="240" w:lineRule="auto"/>
              <w:jc w:val="right"/>
              <w:rPr>
                <w:ins w:id="1913" w:author="Gladiator Gladiator" w:date="2018-06-01T16:55:00Z"/>
                <w:rFonts w:ascii="Calibri" w:eastAsia="Times New Roman" w:hAnsi="Calibri" w:cs="Calibri"/>
                <w:color w:val="000000"/>
              </w:rPr>
            </w:pPr>
            <w:ins w:id="1914" w:author="Gladiator Gladiator" w:date="2018-06-01T16:55:00Z">
              <w:r w:rsidRPr="00AD1DD6">
                <w:rPr>
                  <w:rFonts w:ascii="Calibri" w:eastAsia="Times New Roman" w:hAnsi="Calibri" w:cs="Calibri"/>
                  <w:color w:val="000000"/>
                </w:rPr>
                <w:t>82.1417</w:t>
              </w:r>
            </w:ins>
          </w:p>
        </w:tc>
      </w:tr>
      <w:tr w:rsidR="00AD1DD6" w:rsidRPr="00AD1DD6" w14:paraId="1C238DA4" w14:textId="77777777" w:rsidTr="00AD1DD6">
        <w:trPr>
          <w:trHeight w:val="239"/>
          <w:ins w:id="1915" w:author="Gladiator Gladiator" w:date="2018-06-01T16:55:00Z"/>
          <w:trPrChange w:id="1916"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DDEBF7" w:fill="DDEBF7"/>
            <w:noWrap/>
            <w:vAlign w:val="bottom"/>
            <w:hideMark/>
            <w:tcPrChange w:id="1917" w:author="Gladiator Gladiator" w:date="2018-06-01T16:55:00Z">
              <w:tcPr>
                <w:tcW w:w="1875"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42EFE6C1" w14:textId="77777777" w:rsidR="00AD1DD6" w:rsidRPr="00AD1DD6" w:rsidRDefault="00AD1DD6" w:rsidP="00AD1DD6">
            <w:pPr>
              <w:spacing w:after="0" w:line="240" w:lineRule="auto"/>
              <w:rPr>
                <w:ins w:id="1918" w:author="Gladiator Gladiator" w:date="2018-06-01T16:55:00Z"/>
                <w:rFonts w:ascii="Calibri" w:eastAsia="Times New Roman" w:hAnsi="Calibri" w:cs="Calibri"/>
                <w:color w:val="000000"/>
              </w:rPr>
            </w:pPr>
            <w:ins w:id="1919" w:author="Gladiator Gladiator" w:date="2018-06-01T16:55:00Z">
              <w:r w:rsidRPr="00AD1DD6">
                <w:rPr>
                  <w:rFonts w:ascii="Calibri" w:eastAsia="Times New Roman" w:hAnsi="Calibri" w:cs="Calibri"/>
                  <w:color w:val="000000"/>
                </w:rPr>
                <w:t>User 5</w:t>
              </w:r>
            </w:ins>
          </w:p>
        </w:tc>
        <w:tc>
          <w:tcPr>
            <w:tcW w:w="1172" w:type="dxa"/>
            <w:tcBorders>
              <w:top w:val="single" w:sz="4" w:space="0" w:color="9BC2E6"/>
              <w:left w:val="nil"/>
              <w:bottom w:val="single" w:sz="4" w:space="0" w:color="9BC2E6"/>
              <w:right w:val="nil"/>
            </w:tcBorders>
            <w:shd w:val="clear" w:color="DDEBF7" w:fill="DDEBF7"/>
            <w:noWrap/>
            <w:vAlign w:val="bottom"/>
            <w:hideMark/>
            <w:tcPrChange w:id="1920" w:author="Gladiator Gladiator" w:date="2018-06-01T16:55:00Z">
              <w:tcPr>
                <w:tcW w:w="1172" w:type="dxa"/>
                <w:tcBorders>
                  <w:top w:val="single" w:sz="4" w:space="0" w:color="9BC2E6"/>
                  <w:left w:val="nil"/>
                  <w:bottom w:val="single" w:sz="4" w:space="0" w:color="9BC2E6"/>
                  <w:right w:val="nil"/>
                </w:tcBorders>
                <w:shd w:val="clear" w:color="DDEBF7" w:fill="DDEBF7"/>
                <w:noWrap/>
                <w:vAlign w:val="bottom"/>
                <w:hideMark/>
              </w:tcPr>
            </w:tcPrChange>
          </w:tcPr>
          <w:p w14:paraId="0874541B" w14:textId="77777777" w:rsidR="00AD1DD6" w:rsidRPr="00AD1DD6" w:rsidRDefault="00AD1DD6" w:rsidP="00AD1DD6">
            <w:pPr>
              <w:spacing w:after="0" w:line="240" w:lineRule="auto"/>
              <w:rPr>
                <w:ins w:id="1921" w:author="Gladiator Gladiator" w:date="2018-06-01T16:55:00Z"/>
                <w:rFonts w:ascii="Calibri" w:eastAsia="Times New Roman" w:hAnsi="Calibri" w:cs="Calibri"/>
                <w:color w:val="000000"/>
              </w:rPr>
            </w:pPr>
            <w:ins w:id="1922" w:author="Gladiator Gladiator" w:date="2018-06-01T16:55:00Z">
              <w:r w:rsidRPr="00AD1DD6">
                <w:rPr>
                  <w:rFonts w:ascii="Calibri" w:eastAsia="Times New Roman" w:hAnsi="Calibri" w:cs="Calibri"/>
                  <w:color w:val="000000"/>
                </w:rPr>
                <w:t>relaxing</w:t>
              </w:r>
            </w:ins>
          </w:p>
        </w:tc>
        <w:tc>
          <w:tcPr>
            <w:tcW w:w="991" w:type="dxa"/>
            <w:tcBorders>
              <w:top w:val="single" w:sz="4" w:space="0" w:color="9BC2E6"/>
              <w:left w:val="nil"/>
              <w:bottom w:val="single" w:sz="4" w:space="0" w:color="9BC2E6"/>
              <w:right w:val="nil"/>
            </w:tcBorders>
            <w:shd w:val="clear" w:color="DDEBF7" w:fill="DDEBF7"/>
            <w:noWrap/>
            <w:vAlign w:val="bottom"/>
            <w:hideMark/>
            <w:tcPrChange w:id="1923" w:author="Gladiator Gladiator" w:date="2018-06-01T16:55:00Z">
              <w:tcPr>
                <w:tcW w:w="991" w:type="dxa"/>
                <w:tcBorders>
                  <w:top w:val="single" w:sz="4" w:space="0" w:color="9BC2E6"/>
                  <w:left w:val="nil"/>
                  <w:bottom w:val="single" w:sz="4" w:space="0" w:color="9BC2E6"/>
                  <w:right w:val="nil"/>
                </w:tcBorders>
                <w:shd w:val="clear" w:color="DDEBF7" w:fill="DDEBF7"/>
                <w:noWrap/>
                <w:vAlign w:val="bottom"/>
                <w:hideMark/>
              </w:tcPr>
            </w:tcPrChange>
          </w:tcPr>
          <w:p w14:paraId="71CB490D" w14:textId="77777777" w:rsidR="00AD1DD6" w:rsidRPr="00AD1DD6" w:rsidRDefault="00AD1DD6" w:rsidP="00AD1DD6">
            <w:pPr>
              <w:spacing w:after="0" w:line="240" w:lineRule="auto"/>
              <w:jc w:val="right"/>
              <w:rPr>
                <w:ins w:id="1924" w:author="Gladiator Gladiator" w:date="2018-06-01T16:55:00Z"/>
                <w:rFonts w:ascii="Calibri" w:eastAsia="Times New Roman" w:hAnsi="Calibri" w:cs="Calibri"/>
                <w:color w:val="000000"/>
              </w:rPr>
            </w:pPr>
            <w:ins w:id="1925" w:author="Gladiator Gladiator" w:date="2018-06-01T16:55:00Z">
              <w:r w:rsidRPr="00AD1DD6">
                <w:rPr>
                  <w:rFonts w:ascii="Calibri" w:eastAsia="Times New Roman" w:hAnsi="Calibri" w:cs="Calibri"/>
                  <w:color w:val="000000"/>
                </w:rPr>
                <w:t>68.803</w:t>
              </w:r>
            </w:ins>
          </w:p>
        </w:tc>
        <w:tc>
          <w:tcPr>
            <w:tcW w:w="1087" w:type="dxa"/>
            <w:tcBorders>
              <w:top w:val="single" w:sz="4" w:space="0" w:color="9BC2E6"/>
              <w:left w:val="nil"/>
              <w:bottom w:val="single" w:sz="4" w:space="0" w:color="9BC2E6"/>
              <w:right w:val="nil"/>
            </w:tcBorders>
            <w:shd w:val="clear" w:color="DDEBF7" w:fill="DDEBF7"/>
            <w:noWrap/>
            <w:vAlign w:val="bottom"/>
            <w:hideMark/>
            <w:tcPrChange w:id="1926" w:author="Gladiator Gladiator" w:date="2018-06-01T16:55:00Z">
              <w:tcPr>
                <w:tcW w:w="955" w:type="dxa"/>
                <w:tcBorders>
                  <w:top w:val="single" w:sz="4" w:space="0" w:color="9BC2E6"/>
                  <w:left w:val="nil"/>
                  <w:bottom w:val="single" w:sz="4" w:space="0" w:color="9BC2E6"/>
                  <w:right w:val="nil"/>
                </w:tcBorders>
                <w:shd w:val="clear" w:color="DDEBF7" w:fill="DDEBF7"/>
                <w:noWrap/>
                <w:vAlign w:val="bottom"/>
                <w:hideMark/>
              </w:tcPr>
            </w:tcPrChange>
          </w:tcPr>
          <w:p w14:paraId="1EBE6F3C" w14:textId="77777777" w:rsidR="00AD1DD6" w:rsidRPr="00AD1DD6" w:rsidRDefault="00AD1DD6" w:rsidP="00AD1DD6">
            <w:pPr>
              <w:spacing w:after="0" w:line="240" w:lineRule="auto"/>
              <w:jc w:val="right"/>
              <w:rPr>
                <w:ins w:id="1927" w:author="Gladiator Gladiator" w:date="2018-06-01T16:55:00Z"/>
                <w:rFonts w:ascii="Calibri" w:eastAsia="Times New Roman" w:hAnsi="Calibri" w:cs="Calibri"/>
                <w:color w:val="000000"/>
              </w:rPr>
            </w:pPr>
            <w:ins w:id="1928" w:author="Gladiator Gladiator" w:date="2018-06-01T16:55:00Z">
              <w:r w:rsidRPr="00AD1DD6">
                <w:rPr>
                  <w:rFonts w:ascii="Calibri" w:eastAsia="Times New Roman" w:hAnsi="Calibri" w:cs="Calibri"/>
                  <w:color w:val="000000"/>
                </w:rPr>
                <w:t>67.746</w:t>
              </w:r>
            </w:ins>
          </w:p>
        </w:tc>
        <w:tc>
          <w:tcPr>
            <w:tcW w:w="968" w:type="dxa"/>
            <w:tcBorders>
              <w:top w:val="single" w:sz="4" w:space="0" w:color="9BC2E6"/>
              <w:left w:val="nil"/>
              <w:bottom w:val="single" w:sz="4" w:space="0" w:color="9BC2E6"/>
              <w:right w:val="nil"/>
            </w:tcBorders>
            <w:shd w:val="clear" w:color="DDEBF7" w:fill="DDEBF7"/>
            <w:noWrap/>
            <w:vAlign w:val="bottom"/>
            <w:hideMark/>
            <w:tcPrChange w:id="1929" w:author="Gladiator Gladiator" w:date="2018-06-01T16:55:00Z">
              <w:tcPr>
                <w:tcW w:w="1100" w:type="dxa"/>
                <w:gridSpan w:val="2"/>
                <w:tcBorders>
                  <w:top w:val="single" w:sz="4" w:space="0" w:color="9BC2E6"/>
                  <w:left w:val="nil"/>
                  <w:bottom w:val="single" w:sz="4" w:space="0" w:color="9BC2E6"/>
                  <w:right w:val="nil"/>
                </w:tcBorders>
                <w:shd w:val="clear" w:color="DDEBF7" w:fill="DDEBF7"/>
                <w:noWrap/>
                <w:vAlign w:val="bottom"/>
                <w:hideMark/>
              </w:tcPr>
            </w:tcPrChange>
          </w:tcPr>
          <w:p w14:paraId="0ABE1FDA" w14:textId="77777777" w:rsidR="00AD1DD6" w:rsidRPr="00AD1DD6" w:rsidRDefault="00AD1DD6" w:rsidP="00AD1DD6">
            <w:pPr>
              <w:spacing w:after="0" w:line="240" w:lineRule="auto"/>
              <w:jc w:val="right"/>
              <w:rPr>
                <w:ins w:id="1930" w:author="Gladiator Gladiator" w:date="2018-06-01T16:55:00Z"/>
                <w:rFonts w:ascii="Calibri" w:eastAsia="Times New Roman" w:hAnsi="Calibri" w:cs="Calibri"/>
                <w:color w:val="000000"/>
              </w:rPr>
            </w:pPr>
            <w:ins w:id="1931" w:author="Gladiator Gladiator" w:date="2018-06-01T16:55:00Z">
              <w:r w:rsidRPr="00AD1DD6">
                <w:rPr>
                  <w:rFonts w:ascii="Calibri" w:eastAsia="Times New Roman" w:hAnsi="Calibri" w:cs="Calibri"/>
                  <w:color w:val="000000"/>
                </w:rPr>
                <w:t>66.066</w:t>
              </w:r>
            </w:ins>
          </w:p>
        </w:tc>
        <w:tc>
          <w:tcPr>
            <w:tcW w:w="1009" w:type="dxa"/>
            <w:tcBorders>
              <w:top w:val="single" w:sz="4" w:space="0" w:color="9BC2E6"/>
              <w:left w:val="nil"/>
              <w:bottom w:val="single" w:sz="4" w:space="0" w:color="9BC2E6"/>
              <w:right w:val="nil"/>
            </w:tcBorders>
            <w:shd w:val="clear" w:color="DDEBF7" w:fill="DDEBF7"/>
            <w:noWrap/>
            <w:vAlign w:val="bottom"/>
            <w:hideMark/>
            <w:tcPrChange w:id="1932" w:author="Gladiator Gladiator" w:date="2018-06-01T16:55:00Z">
              <w:tcPr>
                <w:tcW w:w="1009" w:type="dxa"/>
                <w:tcBorders>
                  <w:top w:val="single" w:sz="4" w:space="0" w:color="9BC2E6"/>
                  <w:left w:val="nil"/>
                  <w:bottom w:val="single" w:sz="4" w:space="0" w:color="9BC2E6"/>
                  <w:right w:val="nil"/>
                </w:tcBorders>
                <w:shd w:val="clear" w:color="DDEBF7" w:fill="DDEBF7"/>
                <w:noWrap/>
                <w:vAlign w:val="bottom"/>
                <w:hideMark/>
              </w:tcPr>
            </w:tcPrChange>
          </w:tcPr>
          <w:p w14:paraId="3AD89383" w14:textId="77777777" w:rsidR="00AD1DD6" w:rsidRPr="00AD1DD6" w:rsidRDefault="00AD1DD6" w:rsidP="00AD1DD6">
            <w:pPr>
              <w:spacing w:after="0" w:line="240" w:lineRule="auto"/>
              <w:jc w:val="right"/>
              <w:rPr>
                <w:ins w:id="1933" w:author="Gladiator Gladiator" w:date="2018-06-01T16:55:00Z"/>
                <w:rFonts w:ascii="Calibri" w:eastAsia="Times New Roman" w:hAnsi="Calibri" w:cs="Calibri"/>
                <w:color w:val="000000"/>
              </w:rPr>
            </w:pPr>
            <w:ins w:id="1934" w:author="Gladiator Gladiator" w:date="2018-06-01T16:55:00Z">
              <w:r w:rsidRPr="00AD1DD6">
                <w:rPr>
                  <w:rFonts w:ascii="Calibri" w:eastAsia="Times New Roman" w:hAnsi="Calibri" w:cs="Calibri"/>
                  <w:color w:val="000000"/>
                </w:rPr>
                <w:t>66.417</w:t>
              </w:r>
            </w:ins>
          </w:p>
        </w:tc>
        <w:tc>
          <w:tcPr>
            <w:tcW w:w="1262" w:type="dxa"/>
            <w:tcBorders>
              <w:top w:val="single" w:sz="4" w:space="0" w:color="9BC2E6"/>
              <w:left w:val="nil"/>
              <w:bottom w:val="single" w:sz="4" w:space="0" w:color="9BC2E6"/>
              <w:right w:val="single" w:sz="4" w:space="0" w:color="9BC2E6"/>
            </w:tcBorders>
            <w:shd w:val="clear" w:color="DDEBF7" w:fill="DDEBF7"/>
            <w:noWrap/>
            <w:vAlign w:val="bottom"/>
            <w:hideMark/>
            <w:tcPrChange w:id="1935" w:author="Gladiator Gladiator" w:date="2018-06-01T16:55:00Z">
              <w:tcPr>
                <w:tcW w:w="1262"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219FCD9A" w14:textId="77777777" w:rsidR="00AD1DD6" w:rsidRPr="00AD1DD6" w:rsidRDefault="00AD1DD6" w:rsidP="00AD1DD6">
            <w:pPr>
              <w:spacing w:after="0" w:line="240" w:lineRule="auto"/>
              <w:jc w:val="right"/>
              <w:rPr>
                <w:ins w:id="1936" w:author="Gladiator Gladiator" w:date="2018-06-01T16:55:00Z"/>
                <w:rFonts w:ascii="Calibri" w:eastAsia="Times New Roman" w:hAnsi="Calibri" w:cs="Calibri"/>
                <w:color w:val="000000"/>
              </w:rPr>
            </w:pPr>
            <w:ins w:id="1937" w:author="Gladiator Gladiator" w:date="2018-06-01T16:55:00Z">
              <w:r w:rsidRPr="00AD1DD6">
                <w:rPr>
                  <w:rFonts w:ascii="Calibri" w:eastAsia="Times New Roman" w:hAnsi="Calibri" w:cs="Calibri"/>
                  <w:color w:val="000000"/>
                </w:rPr>
                <w:t>68.383</w:t>
              </w:r>
            </w:ins>
          </w:p>
        </w:tc>
        <w:tc>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Change w:id="1938"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
            </w:tcPrChange>
          </w:tcPr>
          <w:p w14:paraId="0A9F4B97" w14:textId="77777777" w:rsidR="00AD1DD6" w:rsidRPr="00AD1DD6" w:rsidRDefault="00AD1DD6" w:rsidP="00AD1DD6">
            <w:pPr>
              <w:spacing w:after="0" w:line="240" w:lineRule="auto"/>
              <w:jc w:val="right"/>
              <w:rPr>
                <w:ins w:id="1939" w:author="Gladiator Gladiator" w:date="2018-06-01T16:55:00Z"/>
                <w:rFonts w:ascii="Calibri" w:eastAsia="Times New Roman" w:hAnsi="Calibri" w:cs="Calibri"/>
                <w:color w:val="000000"/>
              </w:rPr>
            </w:pPr>
            <w:ins w:id="1940" w:author="Gladiator Gladiator" w:date="2018-06-01T16:55:00Z">
              <w:r w:rsidRPr="00AD1DD6">
                <w:rPr>
                  <w:rFonts w:ascii="Calibri" w:eastAsia="Times New Roman" w:hAnsi="Calibri" w:cs="Calibri"/>
                  <w:color w:val="000000"/>
                </w:rPr>
                <w:t>67.4829</w:t>
              </w:r>
            </w:ins>
          </w:p>
        </w:tc>
      </w:tr>
      <w:tr w:rsidR="00AD1DD6" w:rsidRPr="00AD1DD6" w14:paraId="2DB6A975" w14:textId="77777777" w:rsidTr="00AD1DD6">
        <w:trPr>
          <w:trHeight w:val="239"/>
          <w:ins w:id="1941" w:author="Gladiator Gladiator" w:date="2018-06-01T16:55:00Z"/>
        </w:trPr>
        <w:tc>
          <w:tcPr>
            <w:tcW w:w="1875" w:type="dxa"/>
            <w:tcBorders>
              <w:top w:val="single" w:sz="4" w:space="0" w:color="9BC2E6"/>
              <w:left w:val="single" w:sz="4" w:space="0" w:color="9BC2E6"/>
              <w:bottom w:val="single" w:sz="4" w:space="0" w:color="9BC2E6"/>
              <w:right w:val="nil"/>
            </w:tcBorders>
            <w:shd w:val="clear" w:color="auto" w:fill="auto"/>
            <w:noWrap/>
            <w:vAlign w:val="bottom"/>
            <w:hideMark/>
          </w:tcPr>
          <w:p w14:paraId="1AFD7F62" w14:textId="77777777" w:rsidR="00AD1DD6" w:rsidRPr="00AD1DD6" w:rsidRDefault="00AD1DD6" w:rsidP="00AD1DD6">
            <w:pPr>
              <w:spacing w:after="0" w:line="240" w:lineRule="auto"/>
              <w:rPr>
                <w:ins w:id="1942" w:author="Gladiator Gladiator" w:date="2018-06-01T16:55:00Z"/>
                <w:rFonts w:ascii="Calibri" w:eastAsia="Times New Roman" w:hAnsi="Calibri" w:cs="Calibri"/>
                <w:color w:val="000000"/>
              </w:rPr>
            </w:pPr>
            <w:ins w:id="1943" w:author="Gladiator Gladiator" w:date="2018-06-01T16:55:00Z">
              <w:r w:rsidRPr="00AD1DD6">
                <w:rPr>
                  <w:rFonts w:ascii="Calibri" w:eastAsia="Times New Roman" w:hAnsi="Calibri" w:cs="Calibri"/>
                  <w:color w:val="000000"/>
                </w:rPr>
                <w:t>User 5</w:t>
              </w:r>
            </w:ins>
          </w:p>
        </w:tc>
        <w:tc>
          <w:tcPr>
            <w:tcW w:w="1172" w:type="dxa"/>
            <w:tcBorders>
              <w:top w:val="single" w:sz="4" w:space="0" w:color="9BC2E6"/>
              <w:left w:val="nil"/>
              <w:bottom w:val="single" w:sz="4" w:space="0" w:color="9BC2E6"/>
              <w:right w:val="nil"/>
            </w:tcBorders>
            <w:shd w:val="clear" w:color="auto" w:fill="auto"/>
            <w:noWrap/>
            <w:vAlign w:val="bottom"/>
            <w:hideMark/>
          </w:tcPr>
          <w:p w14:paraId="0A0C8BED" w14:textId="77777777" w:rsidR="00AD1DD6" w:rsidRPr="00AD1DD6" w:rsidRDefault="00AD1DD6" w:rsidP="00AD1DD6">
            <w:pPr>
              <w:spacing w:after="0" w:line="240" w:lineRule="auto"/>
              <w:rPr>
                <w:ins w:id="1944" w:author="Gladiator Gladiator" w:date="2018-06-01T16:55:00Z"/>
                <w:rFonts w:ascii="Calibri" w:eastAsia="Times New Roman" w:hAnsi="Calibri" w:cs="Calibri"/>
                <w:color w:val="000000"/>
              </w:rPr>
            </w:pPr>
            <w:ins w:id="1945" w:author="Gladiator Gladiator" w:date="2018-06-01T16:55:00Z">
              <w:r w:rsidRPr="00AD1DD6">
                <w:rPr>
                  <w:rFonts w:ascii="Calibri" w:eastAsia="Times New Roman" w:hAnsi="Calibri" w:cs="Calibri"/>
                  <w:color w:val="000000"/>
                </w:rPr>
                <w:t>testing</w:t>
              </w:r>
            </w:ins>
          </w:p>
        </w:tc>
        <w:tc>
          <w:tcPr>
            <w:tcW w:w="991" w:type="dxa"/>
            <w:tcBorders>
              <w:top w:val="single" w:sz="4" w:space="0" w:color="9BC2E6"/>
              <w:left w:val="nil"/>
              <w:bottom w:val="single" w:sz="4" w:space="0" w:color="9BC2E6"/>
              <w:right w:val="nil"/>
            </w:tcBorders>
            <w:shd w:val="clear" w:color="auto" w:fill="auto"/>
            <w:noWrap/>
            <w:vAlign w:val="bottom"/>
            <w:hideMark/>
          </w:tcPr>
          <w:p w14:paraId="1E60B4DA" w14:textId="77777777" w:rsidR="00AD1DD6" w:rsidRPr="00AD1DD6" w:rsidRDefault="00AD1DD6" w:rsidP="00AD1DD6">
            <w:pPr>
              <w:spacing w:after="0" w:line="240" w:lineRule="auto"/>
              <w:jc w:val="right"/>
              <w:rPr>
                <w:ins w:id="1946" w:author="Gladiator Gladiator" w:date="2018-06-01T16:55:00Z"/>
                <w:rFonts w:ascii="Calibri" w:eastAsia="Times New Roman" w:hAnsi="Calibri" w:cs="Calibri"/>
                <w:color w:val="000000"/>
              </w:rPr>
            </w:pPr>
            <w:ins w:id="1947" w:author="Gladiator Gladiator" w:date="2018-06-01T16:55:00Z">
              <w:r w:rsidRPr="00AD1DD6">
                <w:rPr>
                  <w:rFonts w:ascii="Calibri" w:eastAsia="Times New Roman" w:hAnsi="Calibri" w:cs="Calibri"/>
                  <w:color w:val="000000"/>
                </w:rPr>
                <w:t>103.467</w:t>
              </w:r>
            </w:ins>
          </w:p>
        </w:tc>
        <w:tc>
          <w:tcPr>
            <w:tcW w:w="1087" w:type="dxa"/>
            <w:tcBorders>
              <w:top w:val="single" w:sz="4" w:space="0" w:color="9BC2E6"/>
              <w:left w:val="nil"/>
              <w:bottom w:val="single" w:sz="4" w:space="0" w:color="9BC2E6"/>
              <w:right w:val="nil"/>
            </w:tcBorders>
            <w:shd w:val="clear" w:color="auto" w:fill="auto"/>
            <w:noWrap/>
            <w:vAlign w:val="bottom"/>
            <w:hideMark/>
          </w:tcPr>
          <w:p w14:paraId="7F06DA0C" w14:textId="77777777" w:rsidR="00AD1DD6" w:rsidRPr="00AD1DD6" w:rsidRDefault="00AD1DD6" w:rsidP="00AD1DD6">
            <w:pPr>
              <w:spacing w:after="0" w:line="240" w:lineRule="auto"/>
              <w:jc w:val="right"/>
              <w:rPr>
                <w:ins w:id="1948" w:author="Gladiator Gladiator" w:date="2018-06-01T16:55:00Z"/>
                <w:rFonts w:ascii="Calibri" w:eastAsia="Times New Roman" w:hAnsi="Calibri" w:cs="Calibri"/>
                <w:color w:val="000000"/>
              </w:rPr>
            </w:pPr>
            <w:ins w:id="1949" w:author="Gladiator Gladiator" w:date="2018-06-01T16:55:00Z">
              <w:r w:rsidRPr="00AD1DD6">
                <w:rPr>
                  <w:rFonts w:ascii="Calibri" w:eastAsia="Times New Roman" w:hAnsi="Calibri" w:cs="Calibri"/>
                  <w:color w:val="000000"/>
                </w:rPr>
                <w:t>96.328</w:t>
              </w:r>
            </w:ins>
          </w:p>
        </w:tc>
        <w:tc>
          <w:tcPr>
            <w:tcW w:w="968" w:type="dxa"/>
            <w:tcBorders>
              <w:top w:val="single" w:sz="4" w:space="0" w:color="9BC2E6"/>
              <w:left w:val="nil"/>
              <w:bottom w:val="single" w:sz="4" w:space="0" w:color="9BC2E6"/>
              <w:right w:val="nil"/>
            </w:tcBorders>
            <w:shd w:val="clear" w:color="auto" w:fill="auto"/>
            <w:noWrap/>
            <w:vAlign w:val="bottom"/>
            <w:hideMark/>
          </w:tcPr>
          <w:p w14:paraId="44E7E9CE" w14:textId="77777777" w:rsidR="00AD1DD6" w:rsidRPr="00AD1DD6" w:rsidRDefault="00AD1DD6" w:rsidP="00AD1DD6">
            <w:pPr>
              <w:spacing w:after="0" w:line="240" w:lineRule="auto"/>
              <w:jc w:val="right"/>
              <w:rPr>
                <w:ins w:id="1950" w:author="Gladiator Gladiator" w:date="2018-06-01T16:55:00Z"/>
                <w:rFonts w:ascii="Calibri" w:eastAsia="Times New Roman" w:hAnsi="Calibri" w:cs="Calibri"/>
                <w:color w:val="000000"/>
              </w:rPr>
            </w:pPr>
            <w:ins w:id="1951" w:author="Gladiator Gladiator" w:date="2018-06-01T16:55:00Z">
              <w:r w:rsidRPr="00AD1DD6">
                <w:rPr>
                  <w:rFonts w:ascii="Calibri" w:eastAsia="Times New Roman" w:hAnsi="Calibri" w:cs="Calibri"/>
                  <w:color w:val="000000"/>
                </w:rPr>
                <w:t>101.450</w:t>
              </w:r>
            </w:ins>
          </w:p>
        </w:tc>
        <w:tc>
          <w:tcPr>
            <w:tcW w:w="1009" w:type="dxa"/>
            <w:tcBorders>
              <w:top w:val="single" w:sz="4" w:space="0" w:color="9BC2E6"/>
              <w:left w:val="nil"/>
              <w:bottom w:val="single" w:sz="4" w:space="0" w:color="9BC2E6"/>
              <w:right w:val="nil"/>
            </w:tcBorders>
            <w:shd w:val="clear" w:color="auto" w:fill="auto"/>
            <w:noWrap/>
            <w:vAlign w:val="bottom"/>
            <w:hideMark/>
          </w:tcPr>
          <w:p w14:paraId="10016FF6" w14:textId="77777777" w:rsidR="00AD1DD6" w:rsidRPr="00AD1DD6" w:rsidRDefault="00AD1DD6" w:rsidP="00AD1DD6">
            <w:pPr>
              <w:spacing w:after="0" w:line="240" w:lineRule="auto"/>
              <w:jc w:val="right"/>
              <w:rPr>
                <w:ins w:id="1952" w:author="Gladiator Gladiator" w:date="2018-06-01T16:55:00Z"/>
                <w:rFonts w:ascii="Calibri" w:eastAsia="Times New Roman" w:hAnsi="Calibri" w:cs="Calibri"/>
                <w:color w:val="000000"/>
              </w:rPr>
            </w:pPr>
            <w:ins w:id="1953" w:author="Gladiator Gladiator" w:date="2018-06-01T16:55:00Z">
              <w:r w:rsidRPr="00AD1DD6">
                <w:rPr>
                  <w:rFonts w:ascii="Calibri" w:eastAsia="Times New Roman" w:hAnsi="Calibri" w:cs="Calibri"/>
                  <w:color w:val="000000"/>
                </w:rPr>
                <w:t>97.633</w:t>
              </w:r>
            </w:ins>
          </w:p>
        </w:tc>
        <w:tc>
          <w:tcPr>
            <w:tcW w:w="1262" w:type="dxa"/>
            <w:tcBorders>
              <w:top w:val="single" w:sz="4" w:space="0" w:color="9BC2E6"/>
              <w:left w:val="nil"/>
              <w:bottom w:val="single" w:sz="4" w:space="0" w:color="9BC2E6"/>
              <w:right w:val="single" w:sz="4" w:space="0" w:color="9BC2E6"/>
            </w:tcBorders>
            <w:shd w:val="clear" w:color="auto" w:fill="auto"/>
            <w:noWrap/>
            <w:vAlign w:val="bottom"/>
            <w:hideMark/>
          </w:tcPr>
          <w:p w14:paraId="2230E7F7" w14:textId="77777777" w:rsidR="00AD1DD6" w:rsidRPr="00AD1DD6" w:rsidRDefault="00AD1DD6" w:rsidP="00AD1DD6">
            <w:pPr>
              <w:spacing w:after="0" w:line="240" w:lineRule="auto"/>
              <w:jc w:val="right"/>
              <w:rPr>
                <w:ins w:id="1954" w:author="Gladiator Gladiator" w:date="2018-06-01T16:55:00Z"/>
                <w:rFonts w:ascii="Calibri" w:eastAsia="Times New Roman" w:hAnsi="Calibri" w:cs="Calibri"/>
                <w:color w:val="000000"/>
              </w:rPr>
            </w:pPr>
            <w:ins w:id="1955" w:author="Gladiator Gladiator" w:date="2018-06-01T16:55:00Z">
              <w:r w:rsidRPr="00AD1DD6">
                <w:rPr>
                  <w:rFonts w:ascii="Calibri" w:eastAsia="Times New Roman" w:hAnsi="Calibri" w:cs="Calibri"/>
                  <w:color w:val="000000"/>
                </w:rPr>
                <w:t>100.400</w:t>
              </w:r>
            </w:ins>
          </w:p>
        </w:tc>
        <w:tc>
          <w:tcPr>
            <w:tcW w:w="1262" w:type="dxa"/>
            <w:tcBorders>
              <w:top w:val="single" w:sz="4" w:space="0" w:color="9BC2E6"/>
              <w:left w:val="single" w:sz="4" w:space="0" w:color="9BC2E6"/>
              <w:bottom w:val="single" w:sz="4" w:space="0" w:color="9BC2E6"/>
              <w:right w:val="single" w:sz="4" w:space="0" w:color="9BC2E6"/>
            </w:tcBorders>
            <w:shd w:val="clear" w:color="auto" w:fill="auto"/>
            <w:noWrap/>
            <w:vAlign w:val="bottom"/>
            <w:hideMark/>
          </w:tcPr>
          <w:p w14:paraId="493FC007" w14:textId="77777777" w:rsidR="00AD1DD6" w:rsidRPr="00AD1DD6" w:rsidRDefault="00AD1DD6" w:rsidP="00AD1DD6">
            <w:pPr>
              <w:spacing w:after="0" w:line="240" w:lineRule="auto"/>
              <w:jc w:val="right"/>
              <w:rPr>
                <w:ins w:id="1956" w:author="Gladiator Gladiator" w:date="2018-06-01T16:55:00Z"/>
                <w:rFonts w:ascii="Calibri" w:eastAsia="Times New Roman" w:hAnsi="Calibri" w:cs="Calibri"/>
                <w:color w:val="000000"/>
              </w:rPr>
            </w:pPr>
            <w:ins w:id="1957" w:author="Gladiator Gladiator" w:date="2018-06-01T16:55:00Z">
              <w:r w:rsidRPr="00AD1DD6">
                <w:rPr>
                  <w:rFonts w:ascii="Calibri" w:eastAsia="Times New Roman" w:hAnsi="Calibri" w:cs="Calibri"/>
                  <w:color w:val="000000"/>
                </w:rPr>
                <w:t>99.8556</w:t>
              </w:r>
            </w:ins>
          </w:p>
        </w:tc>
      </w:tr>
      <w:tr w:rsidR="00AD1DD6" w:rsidRPr="00AD1DD6" w14:paraId="73018204" w14:textId="77777777" w:rsidTr="00AD1DD6">
        <w:trPr>
          <w:trHeight w:val="239"/>
          <w:ins w:id="1958" w:author="Gladiator Gladiator" w:date="2018-06-01T16:55:00Z"/>
          <w:trPrChange w:id="1959"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DDEBF7" w:fill="DDEBF7"/>
            <w:noWrap/>
            <w:vAlign w:val="bottom"/>
            <w:hideMark/>
            <w:tcPrChange w:id="1960" w:author="Gladiator Gladiator" w:date="2018-06-01T16:55:00Z">
              <w:tcPr>
                <w:tcW w:w="1875"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538FA9F8" w14:textId="77777777" w:rsidR="00AD1DD6" w:rsidRPr="00AD1DD6" w:rsidRDefault="00AD1DD6" w:rsidP="00AD1DD6">
            <w:pPr>
              <w:spacing w:after="0" w:line="240" w:lineRule="auto"/>
              <w:rPr>
                <w:ins w:id="1961" w:author="Gladiator Gladiator" w:date="2018-06-01T16:55:00Z"/>
                <w:rFonts w:ascii="Calibri" w:eastAsia="Times New Roman" w:hAnsi="Calibri" w:cs="Calibri"/>
                <w:color w:val="000000"/>
              </w:rPr>
            </w:pPr>
            <w:ins w:id="1962" w:author="Gladiator Gladiator" w:date="2018-06-01T16:55:00Z">
              <w:r w:rsidRPr="00AD1DD6">
                <w:rPr>
                  <w:rFonts w:ascii="Calibri" w:eastAsia="Times New Roman" w:hAnsi="Calibri" w:cs="Calibri"/>
                  <w:color w:val="000000"/>
                </w:rPr>
                <w:t>User 6</w:t>
              </w:r>
            </w:ins>
          </w:p>
        </w:tc>
        <w:tc>
          <w:tcPr>
            <w:tcW w:w="1172" w:type="dxa"/>
            <w:tcBorders>
              <w:top w:val="single" w:sz="4" w:space="0" w:color="9BC2E6"/>
              <w:left w:val="nil"/>
              <w:bottom w:val="single" w:sz="4" w:space="0" w:color="9BC2E6"/>
              <w:right w:val="nil"/>
            </w:tcBorders>
            <w:shd w:val="clear" w:color="DDEBF7" w:fill="DDEBF7"/>
            <w:noWrap/>
            <w:vAlign w:val="bottom"/>
            <w:hideMark/>
            <w:tcPrChange w:id="1963" w:author="Gladiator Gladiator" w:date="2018-06-01T16:55:00Z">
              <w:tcPr>
                <w:tcW w:w="1172" w:type="dxa"/>
                <w:tcBorders>
                  <w:top w:val="single" w:sz="4" w:space="0" w:color="9BC2E6"/>
                  <w:left w:val="nil"/>
                  <w:bottom w:val="single" w:sz="4" w:space="0" w:color="9BC2E6"/>
                  <w:right w:val="nil"/>
                </w:tcBorders>
                <w:shd w:val="clear" w:color="DDEBF7" w:fill="DDEBF7"/>
                <w:noWrap/>
                <w:vAlign w:val="bottom"/>
                <w:hideMark/>
              </w:tcPr>
            </w:tcPrChange>
          </w:tcPr>
          <w:p w14:paraId="49787F56" w14:textId="77777777" w:rsidR="00AD1DD6" w:rsidRPr="00AD1DD6" w:rsidRDefault="00AD1DD6" w:rsidP="00AD1DD6">
            <w:pPr>
              <w:spacing w:after="0" w:line="240" w:lineRule="auto"/>
              <w:rPr>
                <w:ins w:id="1964" w:author="Gladiator Gladiator" w:date="2018-06-01T16:55:00Z"/>
                <w:rFonts w:ascii="Calibri" w:eastAsia="Times New Roman" w:hAnsi="Calibri" w:cs="Calibri"/>
                <w:color w:val="000000"/>
              </w:rPr>
            </w:pPr>
            <w:ins w:id="1965" w:author="Gladiator Gladiator" w:date="2018-06-01T16:55:00Z">
              <w:r w:rsidRPr="00AD1DD6">
                <w:rPr>
                  <w:rFonts w:ascii="Calibri" w:eastAsia="Times New Roman" w:hAnsi="Calibri" w:cs="Calibri"/>
                  <w:color w:val="000000"/>
                </w:rPr>
                <w:t>relaxing</w:t>
              </w:r>
            </w:ins>
          </w:p>
        </w:tc>
        <w:tc>
          <w:tcPr>
            <w:tcW w:w="991" w:type="dxa"/>
            <w:tcBorders>
              <w:top w:val="single" w:sz="4" w:space="0" w:color="9BC2E6"/>
              <w:left w:val="nil"/>
              <w:bottom w:val="single" w:sz="4" w:space="0" w:color="9BC2E6"/>
              <w:right w:val="nil"/>
            </w:tcBorders>
            <w:shd w:val="clear" w:color="DDEBF7" w:fill="DDEBF7"/>
            <w:noWrap/>
            <w:vAlign w:val="bottom"/>
            <w:hideMark/>
            <w:tcPrChange w:id="1966" w:author="Gladiator Gladiator" w:date="2018-06-01T16:55:00Z">
              <w:tcPr>
                <w:tcW w:w="991" w:type="dxa"/>
                <w:tcBorders>
                  <w:top w:val="single" w:sz="4" w:space="0" w:color="9BC2E6"/>
                  <w:left w:val="nil"/>
                  <w:bottom w:val="single" w:sz="4" w:space="0" w:color="9BC2E6"/>
                  <w:right w:val="nil"/>
                </w:tcBorders>
                <w:shd w:val="clear" w:color="DDEBF7" w:fill="DDEBF7"/>
                <w:noWrap/>
                <w:vAlign w:val="bottom"/>
                <w:hideMark/>
              </w:tcPr>
            </w:tcPrChange>
          </w:tcPr>
          <w:p w14:paraId="2EB9E3D4" w14:textId="77777777" w:rsidR="00AD1DD6" w:rsidRPr="00AD1DD6" w:rsidRDefault="00AD1DD6" w:rsidP="00AD1DD6">
            <w:pPr>
              <w:spacing w:after="0" w:line="240" w:lineRule="auto"/>
              <w:jc w:val="right"/>
              <w:rPr>
                <w:ins w:id="1967" w:author="Gladiator Gladiator" w:date="2018-06-01T16:55:00Z"/>
                <w:rFonts w:ascii="Calibri" w:eastAsia="Times New Roman" w:hAnsi="Calibri" w:cs="Calibri"/>
                <w:color w:val="000000"/>
              </w:rPr>
            </w:pPr>
            <w:ins w:id="1968" w:author="Gladiator Gladiator" w:date="2018-06-01T16:55:00Z">
              <w:r w:rsidRPr="00AD1DD6">
                <w:rPr>
                  <w:rFonts w:ascii="Calibri" w:eastAsia="Times New Roman" w:hAnsi="Calibri" w:cs="Calibri"/>
                  <w:color w:val="000000"/>
                </w:rPr>
                <w:t>57.852</w:t>
              </w:r>
            </w:ins>
          </w:p>
        </w:tc>
        <w:tc>
          <w:tcPr>
            <w:tcW w:w="1087" w:type="dxa"/>
            <w:tcBorders>
              <w:top w:val="single" w:sz="4" w:space="0" w:color="9BC2E6"/>
              <w:left w:val="nil"/>
              <w:bottom w:val="single" w:sz="4" w:space="0" w:color="9BC2E6"/>
              <w:right w:val="nil"/>
            </w:tcBorders>
            <w:shd w:val="clear" w:color="DDEBF7" w:fill="DDEBF7"/>
            <w:noWrap/>
            <w:vAlign w:val="bottom"/>
            <w:hideMark/>
            <w:tcPrChange w:id="1969" w:author="Gladiator Gladiator" w:date="2018-06-01T16:55:00Z">
              <w:tcPr>
                <w:tcW w:w="955" w:type="dxa"/>
                <w:tcBorders>
                  <w:top w:val="single" w:sz="4" w:space="0" w:color="9BC2E6"/>
                  <w:left w:val="nil"/>
                  <w:bottom w:val="single" w:sz="4" w:space="0" w:color="9BC2E6"/>
                  <w:right w:val="nil"/>
                </w:tcBorders>
                <w:shd w:val="clear" w:color="DDEBF7" w:fill="DDEBF7"/>
                <w:noWrap/>
                <w:vAlign w:val="bottom"/>
                <w:hideMark/>
              </w:tcPr>
            </w:tcPrChange>
          </w:tcPr>
          <w:p w14:paraId="2C6610D6" w14:textId="77777777" w:rsidR="00AD1DD6" w:rsidRPr="00AD1DD6" w:rsidRDefault="00AD1DD6" w:rsidP="00AD1DD6">
            <w:pPr>
              <w:spacing w:after="0" w:line="240" w:lineRule="auto"/>
              <w:jc w:val="right"/>
              <w:rPr>
                <w:ins w:id="1970" w:author="Gladiator Gladiator" w:date="2018-06-01T16:55:00Z"/>
                <w:rFonts w:ascii="Calibri" w:eastAsia="Times New Roman" w:hAnsi="Calibri" w:cs="Calibri"/>
                <w:color w:val="000000"/>
              </w:rPr>
            </w:pPr>
            <w:ins w:id="1971" w:author="Gladiator Gladiator" w:date="2018-06-01T16:55:00Z">
              <w:r w:rsidRPr="00AD1DD6">
                <w:rPr>
                  <w:rFonts w:ascii="Calibri" w:eastAsia="Times New Roman" w:hAnsi="Calibri" w:cs="Calibri"/>
                  <w:color w:val="000000"/>
                </w:rPr>
                <w:t>56.100</w:t>
              </w:r>
            </w:ins>
          </w:p>
        </w:tc>
        <w:tc>
          <w:tcPr>
            <w:tcW w:w="968" w:type="dxa"/>
            <w:tcBorders>
              <w:top w:val="single" w:sz="4" w:space="0" w:color="9BC2E6"/>
              <w:left w:val="nil"/>
              <w:bottom w:val="single" w:sz="4" w:space="0" w:color="9BC2E6"/>
              <w:right w:val="nil"/>
            </w:tcBorders>
            <w:shd w:val="clear" w:color="DDEBF7" w:fill="DDEBF7"/>
            <w:noWrap/>
            <w:vAlign w:val="bottom"/>
            <w:hideMark/>
            <w:tcPrChange w:id="1972" w:author="Gladiator Gladiator" w:date="2018-06-01T16:55:00Z">
              <w:tcPr>
                <w:tcW w:w="1100" w:type="dxa"/>
                <w:gridSpan w:val="2"/>
                <w:tcBorders>
                  <w:top w:val="single" w:sz="4" w:space="0" w:color="9BC2E6"/>
                  <w:left w:val="nil"/>
                  <w:bottom w:val="single" w:sz="4" w:space="0" w:color="9BC2E6"/>
                  <w:right w:val="nil"/>
                </w:tcBorders>
                <w:shd w:val="clear" w:color="DDEBF7" w:fill="DDEBF7"/>
                <w:noWrap/>
                <w:vAlign w:val="bottom"/>
                <w:hideMark/>
              </w:tcPr>
            </w:tcPrChange>
          </w:tcPr>
          <w:p w14:paraId="62A0ACE5" w14:textId="77777777" w:rsidR="00AD1DD6" w:rsidRPr="00AD1DD6" w:rsidRDefault="00AD1DD6" w:rsidP="00AD1DD6">
            <w:pPr>
              <w:spacing w:after="0" w:line="240" w:lineRule="auto"/>
              <w:jc w:val="right"/>
              <w:rPr>
                <w:ins w:id="1973" w:author="Gladiator Gladiator" w:date="2018-06-01T16:55:00Z"/>
                <w:rFonts w:ascii="Calibri" w:eastAsia="Times New Roman" w:hAnsi="Calibri" w:cs="Calibri"/>
                <w:color w:val="000000"/>
              </w:rPr>
            </w:pPr>
            <w:ins w:id="1974" w:author="Gladiator Gladiator" w:date="2018-06-01T16:55:00Z">
              <w:r w:rsidRPr="00AD1DD6">
                <w:rPr>
                  <w:rFonts w:ascii="Calibri" w:eastAsia="Times New Roman" w:hAnsi="Calibri" w:cs="Calibri"/>
                  <w:color w:val="000000"/>
                </w:rPr>
                <w:t>58.983</w:t>
              </w:r>
            </w:ins>
          </w:p>
        </w:tc>
        <w:tc>
          <w:tcPr>
            <w:tcW w:w="1009" w:type="dxa"/>
            <w:tcBorders>
              <w:top w:val="single" w:sz="4" w:space="0" w:color="9BC2E6"/>
              <w:left w:val="nil"/>
              <w:bottom w:val="single" w:sz="4" w:space="0" w:color="9BC2E6"/>
              <w:right w:val="nil"/>
            </w:tcBorders>
            <w:shd w:val="clear" w:color="DDEBF7" w:fill="DDEBF7"/>
            <w:noWrap/>
            <w:vAlign w:val="bottom"/>
            <w:hideMark/>
            <w:tcPrChange w:id="1975" w:author="Gladiator Gladiator" w:date="2018-06-01T16:55:00Z">
              <w:tcPr>
                <w:tcW w:w="1009" w:type="dxa"/>
                <w:tcBorders>
                  <w:top w:val="single" w:sz="4" w:space="0" w:color="9BC2E6"/>
                  <w:left w:val="nil"/>
                  <w:bottom w:val="single" w:sz="4" w:space="0" w:color="9BC2E6"/>
                  <w:right w:val="nil"/>
                </w:tcBorders>
                <w:shd w:val="clear" w:color="DDEBF7" w:fill="DDEBF7"/>
                <w:noWrap/>
                <w:vAlign w:val="bottom"/>
                <w:hideMark/>
              </w:tcPr>
            </w:tcPrChange>
          </w:tcPr>
          <w:p w14:paraId="4915AE26" w14:textId="77777777" w:rsidR="00AD1DD6" w:rsidRPr="00AD1DD6" w:rsidRDefault="00AD1DD6" w:rsidP="00AD1DD6">
            <w:pPr>
              <w:spacing w:after="0" w:line="240" w:lineRule="auto"/>
              <w:jc w:val="right"/>
              <w:rPr>
                <w:ins w:id="1976" w:author="Gladiator Gladiator" w:date="2018-06-01T16:55:00Z"/>
                <w:rFonts w:ascii="Calibri" w:eastAsia="Times New Roman" w:hAnsi="Calibri" w:cs="Calibri"/>
                <w:color w:val="000000"/>
              </w:rPr>
            </w:pPr>
            <w:ins w:id="1977" w:author="Gladiator Gladiator" w:date="2018-06-01T16:55:00Z">
              <w:r w:rsidRPr="00AD1DD6">
                <w:rPr>
                  <w:rFonts w:ascii="Calibri" w:eastAsia="Times New Roman" w:hAnsi="Calibri" w:cs="Calibri"/>
                  <w:color w:val="000000"/>
                </w:rPr>
                <w:t>56.517</w:t>
              </w:r>
            </w:ins>
          </w:p>
        </w:tc>
        <w:tc>
          <w:tcPr>
            <w:tcW w:w="1262" w:type="dxa"/>
            <w:tcBorders>
              <w:top w:val="single" w:sz="4" w:space="0" w:color="9BC2E6"/>
              <w:left w:val="nil"/>
              <w:bottom w:val="single" w:sz="4" w:space="0" w:color="9BC2E6"/>
              <w:right w:val="single" w:sz="4" w:space="0" w:color="9BC2E6"/>
            </w:tcBorders>
            <w:shd w:val="clear" w:color="DDEBF7" w:fill="DDEBF7"/>
            <w:noWrap/>
            <w:vAlign w:val="bottom"/>
            <w:hideMark/>
            <w:tcPrChange w:id="1978" w:author="Gladiator Gladiator" w:date="2018-06-01T16:55:00Z">
              <w:tcPr>
                <w:tcW w:w="1262"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5FC6C34A" w14:textId="77777777" w:rsidR="00AD1DD6" w:rsidRPr="00AD1DD6" w:rsidRDefault="00AD1DD6" w:rsidP="00AD1DD6">
            <w:pPr>
              <w:spacing w:after="0" w:line="240" w:lineRule="auto"/>
              <w:jc w:val="right"/>
              <w:rPr>
                <w:ins w:id="1979" w:author="Gladiator Gladiator" w:date="2018-06-01T16:55:00Z"/>
                <w:rFonts w:ascii="Calibri" w:eastAsia="Times New Roman" w:hAnsi="Calibri" w:cs="Calibri"/>
                <w:color w:val="000000"/>
              </w:rPr>
            </w:pPr>
            <w:ins w:id="1980" w:author="Gladiator Gladiator" w:date="2018-06-01T16:55:00Z">
              <w:r w:rsidRPr="00AD1DD6">
                <w:rPr>
                  <w:rFonts w:ascii="Calibri" w:eastAsia="Times New Roman" w:hAnsi="Calibri" w:cs="Calibri"/>
                  <w:color w:val="000000"/>
                </w:rPr>
                <w:t>58.683</w:t>
              </w:r>
            </w:ins>
          </w:p>
        </w:tc>
        <w:tc>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Change w:id="1981"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
            </w:tcPrChange>
          </w:tcPr>
          <w:p w14:paraId="673EE5C4" w14:textId="77777777" w:rsidR="00AD1DD6" w:rsidRPr="00AD1DD6" w:rsidRDefault="00AD1DD6" w:rsidP="00AD1DD6">
            <w:pPr>
              <w:spacing w:after="0" w:line="240" w:lineRule="auto"/>
              <w:jc w:val="right"/>
              <w:rPr>
                <w:ins w:id="1982" w:author="Gladiator Gladiator" w:date="2018-06-01T16:55:00Z"/>
                <w:rFonts w:ascii="Calibri" w:eastAsia="Times New Roman" w:hAnsi="Calibri" w:cs="Calibri"/>
                <w:color w:val="000000"/>
              </w:rPr>
            </w:pPr>
            <w:ins w:id="1983" w:author="Gladiator Gladiator" w:date="2018-06-01T16:55:00Z">
              <w:r w:rsidRPr="00AD1DD6">
                <w:rPr>
                  <w:rFonts w:ascii="Calibri" w:eastAsia="Times New Roman" w:hAnsi="Calibri" w:cs="Calibri"/>
                  <w:color w:val="000000"/>
                </w:rPr>
                <w:t>57.6272</w:t>
              </w:r>
            </w:ins>
          </w:p>
        </w:tc>
      </w:tr>
      <w:tr w:rsidR="00AD1DD6" w:rsidRPr="00AD1DD6" w14:paraId="1F5D9607" w14:textId="77777777" w:rsidTr="00AD1DD6">
        <w:trPr>
          <w:trHeight w:val="239"/>
          <w:ins w:id="1984" w:author="Gladiator Gladiator" w:date="2018-06-01T16:55:00Z"/>
        </w:trPr>
        <w:tc>
          <w:tcPr>
            <w:tcW w:w="1875" w:type="dxa"/>
            <w:tcBorders>
              <w:top w:val="single" w:sz="4" w:space="0" w:color="9BC2E6"/>
              <w:left w:val="single" w:sz="4" w:space="0" w:color="9BC2E6"/>
              <w:bottom w:val="single" w:sz="4" w:space="0" w:color="9BC2E6"/>
              <w:right w:val="nil"/>
            </w:tcBorders>
            <w:shd w:val="clear" w:color="auto" w:fill="auto"/>
            <w:noWrap/>
            <w:vAlign w:val="bottom"/>
            <w:hideMark/>
          </w:tcPr>
          <w:p w14:paraId="1BE5D049" w14:textId="77777777" w:rsidR="00AD1DD6" w:rsidRPr="00AD1DD6" w:rsidRDefault="00AD1DD6" w:rsidP="00AD1DD6">
            <w:pPr>
              <w:spacing w:after="0" w:line="240" w:lineRule="auto"/>
              <w:rPr>
                <w:ins w:id="1985" w:author="Gladiator Gladiator" w:date="2018-06-01T16:55:00Z"/>
                <w:rFonts w:ascii="Calibri" w:eastAsia="Times New Roman" w:hAnsi="Calibri" w:cs="Calibri"/>
                <w:color w:val="000000"/>
              </w:rPr>
            </w:pPr>
            <w:ins w:id="1986" w:author="Gladiator Gladiator" w:date="2018-06-01T16:55:00Z">
              <w:r w:rsidRPr="00AD1DD6">
                <w:rPr>
                  <w:rFonts w:ascii="Calibri" w:eastAsia="Times New Roman" w:hAnsi="Calibri" w:cs="Calibri"/>
                  <w:color w:val="000000"/>
                </w:rPr>
                <w:t>User 6</w:t>
              </w:r>
            </w:ins>
          </w:p>
        </w:tc>
        <w:tc>
          <w:tcPr>
            <w:tcW w:w="1172" w:type="dxa"/>
            <w:tcBorders>
              <w:top w:val="single" w:sz="4" w:space="0" w:color="9BC2E6"/>
              <w:left w:val="nil"/>
              <w:bottom w:val="single" w:sz="4" w:space="0" w:color="9BC2E6"/>
              <w:right w:val="nil"/>
            </w:tcBorders>
            <w:shd w:val="clear" w:color="auto" w:fill="auto"/>
            <w:noWrap/>
            <w:vAlign w:val="bottom"/>
            <w:hideMark/>
          </w:tcPr>
          <w:p w14:paraId="5A744BAC" w14:textId="77777777" w:rsidR="00AD1DD6" w:rsidRPr="00AD1DD6" w:rsidRDefault="00AD1DD6" w:rsidP="00AD1DD6">
            <w:pPr>
              <w:spacing w:after="0" w:line="240" w:lineRule="auto"/>
              <w:rPr>
                <w:ins w:id="1987" w:author="Gladiator Gladiator" w:date="2018-06-01T16:55:00Z"/>
                <w:rFonts w:ascii="Calibri" w:eastAsia="Times New Roman" w:hAnsi="Calibri" w:cs="Calibri"/>
                <w:color w:val="000000"/>
              </w:rPr>
            </w:pPr>
            <w:ins w:id="1988" w:author="Gladiator Gladiator" w:date="2018-06-01T16:55:00Z">
              <w:r w:rsidRPr="00AD1DD6">
                <w:rPr>
                  <w:rFonts w:ascii="Calibri" w:eastAsia="Times New Roman" w:hAnsi="Calibri" w:cs="Calibri"/>
                  <w:color w:val="000000"/>
                </w:rPr>
                <w:t>testing</w:t>
              </w:r>
            </w:ins>
          </w:p>
        </w:tc>
        <w:tc>
          <w:tcPr>
            <w:tcW w:w="991" w:type="dxa"/>
            <w:tcBorders>
              <w:top w:val="single" w:sz="4" w:space="0" w:color="9BC2E6"/>
              <w:left w:val="nil"/>
              <w:bottom w:val="single" w:sz="4" w:space="0" w:color="9BC2E6"/>
              <w:right w:val="nil"/>
            </w:tcBorders>
            <w:shd w:val="clear" w:color="auto" w:fill="auto"/>
            <w:noWrap/>
            <w:vAlign w:val="bottom"/>
            <w:hideMark/>
          </w:tcPr>
          <w:p w14:paraId="3A87E671" w14:textId="77777777" w:rsidR="00AD1DD6" w:rsidRPr="00AD1DD6" w:rsidRDefault="00AD1DD6" w:rsidP="00AD1DD6">
            <w:pPr>
              <w:spacing w:after="0" w:line="240" w:lineRule="auto"/>
              <w:jc w:val="right"/>
              <w:rPr>
                <w:ins w:id="1989" w:author="Gladiator Gladiator" w:date="2018-06-01T16:55:00Z"/>
                <w:rFonts w:ascii="Calibri" w:eastAsia="Times New Roman" w:hAnsi="Calibri" w:cs="Calibri"/>
                <w:color w:val="000000"/>
              </w:rPr>
            </w:pPr>
            <w:ins w:id="1990" w:author="Gladiator Gladiator" w:date="2018-06-01T16:55:00Z">
              <w:r w:rsidRPr="00AD1DD6">
                <w:rPr>
                  <w:rFonts w:ascii="Calibri" w:eastAsia="Times New Roman" w:hAnsi="Calibri" w:cs="Calibri"/>
                  <w:color w:val="000000"/>
                </w:rPr>
                <w:t>70.869</w:t>
              </w:r>
            </w:ins>
          </w:p>
        </w:tc>
        <w:tc>
          <w:tcPr>
            <w:tcW w:w="1087" w:type="dxa"/>
            <w:tcBorders>
              <w:top w:val="single" w:sz="4" w:space="0" w:color="9BC2E6"/>
              <w:left w:val="nil"/>
              <w:bottom w:val="single" w:sz="4" w:space="0" w:color="9BC2E6"/>
              <w:right w:val="nil"/>
            </w:tcBorders>
            <w:shd w:val="clear" w:color="auto" w:fill="auto"/>
            <w:noWrap/>
            <w:vAlign w:val="bottom"/>
            <w:hideMark/>
          </w:tcPr>
          <w:p w14:paraId="0AA0588B" w14:textId="77777777" w:rsidR="00AD1DD6" w:rsidRPr="00AD1DD6" w:rsidRDefault="00AD1DD6" w:rsidP="00AD1DD6">
            <w:pPr>
              <w:spacing w:after="0" w:line="240" w:lineRule="auto"/>
              <w:jc w:val="right"/>
              <w:rPr>
                <w:ins w:id="1991" w:author="Gladiator Gladiator" w:date="2018-06-01T16:55:00Z"/>
                <w:rFonts w:ascii="Calibri" w:eastAsia="Times New Roman" w:hAnsi="Calibri" w:cs="Calibri"/>
                <w:color w:val="000000"/>
              </w:rPr>
            </w:pPr>
            <w:ins w:id="1992" w:author="Gladiator Gladiator" w:date="2018-06-01T16:55:00Z">
              <w:r w:rsidRPr="00AD1DD6">
                <w:rPr>
                  <w:rFonts w:ascii="Calibri" w:eastAsia="Times New Roman" w:hAnsi="Calibri" w:cs="Calibri"/>
                  <w:color w:val="000000"/>
                </w:rPr>
                <w:t>72.917</w:t>
              </w:r>
            </w:ins>
          </w:p>
        </w:tc>
        <w:tc>
          <w:tcPr>
            <w:tcW w:w="968" w:type="dxa"/>
            <w:tcBorders>
              <w:top w:val="single" w:sz="4" w:space="0" w:color="9BC2E6"/>
              <w:left w:val="nil"/>
              <w:bottom w:val="single" w:sz="4" w:space="0" w:color="9BC2E6"/>
              <w:right w:val="nil"/>
            </w:tcBorders>
            <w:shd w:val="clear" w:color="auto" w:fill="auto"/>
            <w:noWrap/>
            <w:vAlign w:val="bottom"/>
            <w:hideMark/>
          </w:tcPr>
          <w:p w14:paraId="447177A8" w14:textId="77777777" w:rsidR="00AD1DD6" w:rsidRPr="00AD1DD6" w:rsidRDefault="00AD1DD6" w:rsidP="00AD1DD6">
            <w:pPr>
              <w:spacing w:after="0" w:line="240" w:lineRule="auto"/>
              <w:jc w:val="right"/>
              <w:rPr>
                <w:ins w:id="1993" w:author="Gladiator Gladiator" w:date="2018-06-01T16:55:00Z"/>
                <w:rFonts w:ascii="Calibri" w:eastAsia="Times New Roman" w:hAnsi="Calibri" w:cs="Calibri"/>
                <w:color w:val="000000"/>
              </w:rPr>
            </w:pPr>
            <w:ins w:id="1994" w:author="Gladiator Gladiator" w:date="2018-06-01T16:55:00Z">
              <w:r w:rsidRPr="00AD1DD6">
                <w:rPr>
                  <w:rFonts w:ascii="Calibri" w:eastAsia="Times New Roman" w:hAnsi="Calibri" w:cs="Calibri"/>
                  <w:color w:val="000000"/>
                </w:rPr>
                <w:t>62.650</w:t>
              </w:r>
            </w:ins>
          </w:p>
        </w:tc>
        <w:tc>
          <w:tcPr>
            <w:tcW w:w="1009" w:type="dxa"/>
            <w:tcBorders>
              <w:top w:val="single" w:sz="4" w:space="0" w:color="9BC2E6"/>
              <w:left w:val="nil"/>
              <w:bottom w:val="single" w:sz="4" w:space="0" w:color="9BC2E6"/>
              <w:right w:val="nil"/>
            </w:tcBorders>
            <w:shd w:val="clear" w:color="auto" w:fill="auto"/>
            <w:noWrap/>
            <w:vAlign w:val="bottom"/>
            <w:hideMark/>
          </w:tcPr>
          <w:p w14:paraId="5008337C" w14:textId="77777777" w:rsidR="00AD1DD6" w:rsidRPr="00AD1DD6" w:rsidRDefault="00AD1DD6" w:rsidP="00AD1DD6">
            <w:pPr>
              <w:spacing w:after="0" w:line="240" w:lineRule="auto"/>
              <w:jc w:val="right"/>
              <w:rPr>
                <w:ins w:id="1995" w:author="Gladiator Gladiator" w:date="2018-06-01T16:55:00Z"/>
                <w:rFonts w:ascii="Calibri" w:eastAsia="Times New Roman" w:hAnsi="Calibri" w:cs="Calibri"/>
                <w:color w:val="000000"/>
              </w:rPr>
            </w:pPr>
            <w:ins w:id="1996" w:author="Gladiator Gladiator" w:date="2018-06-01T16:55:00Z">
              <w:r w:rsidRPr="00AD1DD6">
                <w:rPr>
                  <w:rFonts w:ascii="Calibri" w:eastAsia="Times New Roman" w:hAnsi="Calibri" w:cs="Calibri"/>
                  <w:color w:val="000000"/>
                </w:rPr>
                <w:t>65.683</w:t>
              </w:r>
            </w:ins>
          </w:p>
        </w:tc>
        <w:tc>
          <w:tcPr>
            <w:tcW w:w="1262" w:type="dxa"/>
            <w:tcBorders>
              <w:top w:val="single" w:sz="4" w:space="0" w:color="9BC2E6"/>
              <w:left w:val="nil"/>
              <w:bottom w:val="single" w:sz="4" w:space="0" w:color="9BC2E6"/>
              <w:right w:val="single" w:sz="4" w:space="0" w:color="9BC2E6"/>
            </w:tcBorders>
            <w:shd w:val="clear" w:color="auto" w:fill="auto"/>
            <w:noWrap/>
            <w:vAlign w:val="bottom"/>
            <w:hideMark/>
          </w:tcPr>
          <w:p w14:paraId="65ABF283" w14:textId="77777777" w:rsidR="00AD1DD6" w:rsidRPr="00AD1DD6" w:rsidRDefault="00AD1DD6" w:rsidP="00AD1DD6">
            <w:pPr>
              <w:spacing w:after="0" w:line="240" w:lineRule="auto"/>
              <w:jc w:val="right"/>
              <w:rPr>
                <w:ins w:id="1997" w:author="Gladiator Gladiator" w:date="2018-06-01T16:55:00Z"/>
                <w:rFonts w:ascii="Calibri" w:eastAsia="Times New Roman" w:hAnsi="Calibri" w:cs="Calibri"/>
                <w:color w:val="000000"/>
              </w:rPr>
            </w:pPr>
            <w:ins w:id="1998" w:author="Gladiator Gladiator" w:date="2018-06-01T16:55:00Z">
              <w:r w:rsidRPr="00AD1DD6">
                <w:rPr>
                  <w:rFonts w:ascii="Calibri" w:eastAsia="Times New Roman" w:hAnsi="Calibri" w:cs="Calibri"/>
                  <w:color w:val="000000"/>
                </w:rPr>
                <w:t>65.783</w:t>
              </w:r>
            </w:ins>
          </w:p>
        </w:tc>
        <w:tc>
          <w:tcPr>
            <w:tcW w:w="1262" w:type="dxa"/>
            <w:tcBorders>
              <w:top w:val="single" w:sz="4" w:space="0" w:color="9BC2E6"/>
              <w:left w:val="single" w:sz="4" w:space="0" w:color="9BC2E6"/>
              <w:bottom w:val="single" w:sz="4" w:space="0" w:color="9BC2E6"/>
              <w:right w:val="single" w:sz="4" w:space="0" w:color="9BC2E6"/>
            </w:tcBorders>
            <w:shd w:val="clear" w:color="auto" w:fill="auto"/>
            <w:noWrap/>
            <w:vAlign w:val="bottom"/>
            <w:hideMark/>
          </w:tcPr>
          <w:p w14:paraId="10837CF6" w14:textId="77777777" w:rsidR="00AD1DD6" w:rsidRPr="00AD1DD6" w:rsidRDefault="00AD1DD6" w:rsidP="00AD1DD6">
            <w:pPr>
              <w:spacing w:after="0" w:line="240" w:lineRule="auto"/>
              <w:jc w:val="right"/>
              <w:rPr>
                <w:ins w:id="1999" w:author="Gladiator Gladiator" w:date="2018-06-01T16:55:00Z"/>
                <w:rFonts w:ascii="Calibri" w:eastAsia="Times New Roman" w:hAnsi="Calibri" w:cs="Calibri"/>
                <w:color w:val="000000"/>
              </w:rPr>
            </w:pPr>
            <w:ins w:id="2000" w:author="Gladiator Gladiator" w:date="2018-06-01T16:55:00Z">
              <w:r w:rsidRPr="00AD1DD6">
                <w:rPr>
                  <w:rFonts w:ascii="Calibri" w:eastAsia="Times New Roman" w:hAnsi="Calibri" w:cs="Calibri"/>
                  <w:color w:val="000000"/>
                </w:rPr>
                <w:t>67.5804</w:t>
              </w:r>
            </w:ins>
          </w:p>
        </w:tc>
      </w:tr>
      <w:tr w:rsidR="00AD1DD6" w:rsidRPr="00AD1DD6" w14:paraId="4C1A7AE2" w14:textId="77777777" w:rsidTr="00AD1DD6">
        <w:trPr>
          <w:trHeight w:val="239"/>
          <w:ins w:id="2001" w:author="Gladiator Gladiator" w:date="2018-06-01T16:55:00Z"/>
          <w:trPrChange w:id="2002"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DDEBF7" w:fill="DDEBF7"/>
            <w:noWrap/>
            <w:vAlign w:val="bottom"/>
            <w:hideMark/>
            <w:tcPrChange w:id="2003" w:author="Gladiator Gladiator" w:date="2018-06-01T16:55:00Z">
              <w:tcPr>
                <w:tcW w:w="1875"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645147E8" w14:textId="77777777" w:rsidR="00AD1DD6" w:rsidRPr="00AD1DD6" w:rsidRDefault="00AD1DD6" w:rsidP="00AD1DD6">
            <w:pPr>
              <w:spacing w:after="0" w:line="240" w:lineRule="auto"/>
              <w:rPr>
                <w:ins w:id="2004" w:author="Gladiator Gladiator" w:date="2018-06-01T16:55:00Z"/>
                <w:rFonts w:ascii="Calibri" w:eastAsia="Times New Roman" w:hAnsi="Calibri" w:cs="Calibri"/>
                <w:color w:val="000000"/>
              </w:rPr>
            </w:pPr>
            <w:ins w:id="2005" w:author="Gladiator Gladiator" w:date="2018-06-01T16:55:00Z">
              <w:r w:rsidRPr="00AD1DD6">
                <w:rPr>
                  <w:rFonts w:ascii="Calibri" w:eastAsia="Times New Roman" w:hAnsi="Calibri" w:cs="Calibri"/>
                  <w:color w:val="000000"/>
                </w:rPr>
                <w:t>User 7</w:t>
              </w:r>
            </w:ins>
          </w:p>
        </w:tc>
        <w:tc>
          <w:tcPr>
            <w:tcW w:w="1172" w:type="dxa"/>
            <w:tcBorders>
              <w:top w:val="single" w:sz="4" w:space="0" w:color="9BC2E6"/>
              <w:left w:val="nil"/>
              <w:bottom w:val="single" w:sz="4" w:space="0" w:color="9BC2E6"/>
              <w:right w:val="nil"/>
            </w:tcBorders>
            <w:shd w:val="clear" w:color="DDEBF7" w:fill="DDEBF7"/>
            <w:noWrap/>
            <w:vAlign w:val="bottom"/>
            <w:hideMark/>
            <w:tcPrChange w:id="2006" w:author="Gladiator Gladiator" w:date="2018-06-01T16:55:00Z">
              <w:tcPr>
                <w:tcW w:w="1172" w:type="dxa"/>
                <w:tcBorders>
                  <w:top w:val="single" w:sz="4" w:space="0" w:color="9BC2E6"/>
                  <w:left w:val="nil"/>
                  <w:bottom w:val="single" w:sz="4" w:space="0" w:color="9BC2E6"/>
                  <w:right w:val="nil"/>
                </w:tcBorders>
                <w:shd w:val="clear" w:color="DDEBF7" w:fill="DDEBF7"/>
                <w:noWrap/>
                <w:vAlign w:val="bottom"/>
                <w:hideMark/>
              </w:tcPr>
            </w:tcPrChange>
          </w:tcPr>
          <w:p w14:paraId="1D40866B" w14:textId="77777777" w:rsidR="00AD1DD6" w:rsidRPr="00AD1DD6" w:rsidRDefault="00AD1DD6" w:rsidP="00AD1DD6">
            <w:pPr>
              <w:spacing w:after="0" w:line="240" w:lineRule="auto"/>
              <w:rPr>
                <w:ins w:id="2007" w:author="Gladiator Gladiator" w:date="2018-06-01T16:55:00Z"/>
                <w:rFonts w:ascii="Calibri" w:eastAsia="Times New Roman" w:hAnsi="Calibri" w:cs="Calibri"/>
                <w:color w:val="000000"/>
              </w:rPr>
            </w:pPr>
            <w:ins w:id="2008" w:author="Gladiator Gladiator" w:date="2018-06-01T16:55:00Z">
              <w:r w:rsidRPr="00AD1DD6">
                <w:rPr>
                  <w:rFonts w:ascii="Calibri" w:eastAsia="Times New Roman" w:hAnsi="Calibri" w:cs="Calibri"/>
                  <w:color w:val="000000"/>
                </w:rPr>
                <w:t>relaxing</w:t>
              </w:r>
            </w:ins>
          </w:p>
        </w:tc>
        <w:tc>
          <w:tcPr>
            <w:tcW w:w="991" w:type="dxa"/>
            <w:tcBorders>
              <w:top w:val="single" w:sz="4" w:space="0" w:color="9BC2E6"/>
              <w:left w:val="nil"/>
              <w:bottom w:val="single" w:sz="4" w:space="0" w:color="9BC2E6"/>
              <w:right w:val="nil"/>
            </w:tcBorders>
            <w:shd w:val="clear" w:color="DDEBF7" w:fill="DDEBF7"/>
            <w:noWrap/>
            <w:vAlign w:val="bottom"/>
            <w:hideMark/>
            <w:tcPrChange w:id="2009" w:author="Gladiator Gladiator" w:date="2018-06-01T16:55:00Z">
              <w:tcPr>
                <w:tcW w:w="991" w:type="dxa"/>
                <w:tcBorders>
                  <w:top w:val="single" w:sz="4" w:space="0" w:color="9BC2E6"/>
                  <w:left w:val="nil"/>
                  <w:bottom w:val="single" w:sz="4" w:space="0" w:color="9BC2E6"/>
                  <w:right w:val="nil"/>
                </w:tcBorders>
                <w:shd w:val="clear" w:color="DDEBF7" w:fill="DDEBF7"/>
                <w:noWrap/>
                <w:vAlign w:val="bottom"/>
                <w:hideMark/>
              </w:tcPr>
            </w:tcPrChange>
          </w:tcPr>
          <w:p w14:paraId="4F71895E" w14:textId="77777777" w:rsidR="00AD1DD6" w:rsidRPr="00AD1DD6" w:rsidRDefault="00AD1DD6" w:rsidP="00AD1DD6">
            <w:pPr>
              <w:spacing w:after="0" w:line="240" w:lineRule="auto"/>
              <w:jc w:val="right"/>
              <w:rPr>
                <w:ins w:id="2010" w:author="Gladiator Gladiator" w:date="2018-06-01T16:55:00Z"/>
                <w:rFonts w:ascii="Calibri" w:eastAsia="Times New Roman" w:hAnsi="Calibri" w:cs="Calibri"/>
                <w:color w:val="000000"/>
              </w:rPr>
            </w:pPr>
            <w:ins w:id="2011" w:author="Gladiator Gladiator" w:date="2018-06-01T16:55:00Z">
              <w:r w:rsidRPr="00AD1DD6">
                <w:rPr>
                  <w:rFonts w:ascii="Calibri" w:eastAsia="Times New Roman" w:hAnsi="Calibri" w:cs="Calibri"/>
                  <w:color w:val="000000"/>
                </w:rPr>
                <w:t>67.217</w:t>
              </w:r>
            </w:ins>
          </w:p>
        </w:tc>
        <w:tc>
          <w:tcPr>
            <w:tcW w:w="1087" w:type="dxa"/>
            <w:tcBorders>
              <w:top w:val="single" w:sz="4" w:space="0" w:color="9BC2E6"/>
              <w:left w:val="nil"/>
              <w:bottom w:val="single" w:sz="4" w:space="0" w:color="9BC2E6"/>
              <w:right w:val="nil"/>
            </w:tcBorders>
            <w:shd w:val="clear" w:color="DDEBF7" w:fill="DDEBF7"/>
            <w:noWrap/>
            <w:vAlign w:val="bottom"/>
            <w:hideMark/>
            <w:tcPrChange w:id="2012" w:author="Gladiator Gladiator" w:date="2018-06-01T16:55:00Z">
              <w:tcPr>
                <w:tcW w:w="955" w:type="dxa"/>
                <w:tcBorders>
                  <w:top w:val="single" w:sz="4" w:space="0" w:color="9BC2E6"/>
                  <w:left w:val="nil"/>
                  <w:bottom w:val="single" w:sz="4" w:space="0" w:color="9BC2E6"/>
                  <w:right w:val="nil"/>
                </w:tcBorders>
                <w:shd w:val="clear" w:color="DDEBF7" w:fill="DDEBF7"/>
                <w:noWrap/>
                <w:vAlign w:val="bottom"/>
                <w:hideMark/>
              </w:tcPr>
            </w:tcPrChange>
          </w:tcPr>
          <w:p w14:paraId="51AFB476" w14:textId="77777777" w:rsidR="00AD1DD6" w:rsidRPr="00AD1DD6" w:rsidRDefault="00AD1DD6" w:rsidP="00AD1DD6">
            <w:pPr>
              <w:spacing w:after="0" w:line="240" w:lineRule="auto"/>
              <w:jc w:val="right"/>
              <w:rPr>
                <w:ins w:id="2013" w:author="Gladiator Gladiator" w:date="2018-06-01T16:55:00Z"/>
                <w:rFonts w:ascii="Calibri" w:eastAsia="Times New Roman" w:hAnsi="Calibri" w:cs="Calibri"/>
                <w:color w:val="000000"/>
              </w:rPr>
            </w:pPr>
            <w:ins w:id="2014" w:author="Gladiator Gladiator" w:date="2018-06-01T16:55:00Z">
              <w:r w:rsidRPr="00AD1DD6">
                <w:rPr>
                  <w:rFonts w:ascii="Calibri" w:eastAsia="Times New Roman" w:hAnsi="Calibri" w:cs="Calibri"/>
                  <w:color w:val="000000"/>
                </w:rPr>
                <w:t>68.950</w:t>
              </w:r>
            </w:ins>
          </w:p>
        </w:tc>
        <w:tc>
          <w:tcPr>
            <w:tcW w:w="968" w:type="dxa"/>
            <w:tcBorders>
              <w:top w:val="single" w:sz="4" w:space="0" w:color="9BC2E6"/>
              <w:left w:val="nil"/>
              <w:bottom w:val="single" w:sz="4" w:space="0" w:color="9BC2E6"/>
              <w:right w:val="nil"/>
            </w:tcBorders>
            <w:shd w:val="clear" w:color="DDEBF7" w:fill="DDEBF7"/>
            <w:noWrap/>
            <w:vAlign w:val="bottom"/>
            <w:hideMark/>
            <w:tcPrChange w:id="2015" w:author="Gladiator Gladiator" w:date="2018-06-01T16:55:00Z">
              <w:tcPr>
                <w:tcW w:w="1100" w:type="dxa"/>
                <w:gridSpan w:val="2"/>
                <w:tcBorders>
                  <w:top w:val="single" w:sz="4" w:space="0" w:color="9BC2E6"/>
                  <w:left w:val="nil"/>
                  <w:bottom w:val="single" w:sz="4" w:space="0" w:color="9BC2E6"/>
                  <w:right w:val="nil"/>
                </w:tcBorders>
                <w:shd w:val="clear" w:color="DDEBF7" w:fill="DDEBF7"/>
                <w:noWrap/>
                <w:vAlign w:val="bottom"/>
                <w:hideMark/>
              </w:tcPr>
            </w:tcPrChange>
          </w:tcPr>
          <w:p w14:paraId="5CAB007C" w14:textId="77777777" w:rsidR="00AD1DD6" w:rsidRPr="00AD1DD6" w:rsidRDefault="00AD1DD6" w:rsidP="00AD1DD6">
            <w:pPr>
              <w:spacing w:after="0" w:line="240" w:lineRule="auto"/>
              <w:jc w:val="right"/>
              <w:rPr>
                <w:ins w:id="2016" w:author="Gladiator Gladiator" w:date="2018-06-01T16:55:00Z"/>
                <w:rFonts w:ascii="Calibri" w:eastAsia="Times New Roman" w:hAnsi="Calibri" w:cs="Calibri"/>
                <w:color w:val="000000"/>
              </w:rPr>
            </w:pPr>
            <w:ins w:id="2017" w:author="Gladiator Gladiator" w:date="2018-06-01T16:55:00Z">
              <w:r w:rsidRPr="00AD1DD6">
                <w:rPr>
                  <w:rFonts w:ascii="Calibri" w:eastAsia="Times New Roman" w:hAnsi="Calibri" w:cs="Calibri"/>
                  <w:color w:val="000000"/>
                </w:rPr>
                <w:t>70.233</w:t>
              </w:r>
            </w:ins>
          </w:p>
        </w:tc>
        <w:tc>
          <w:tcPr>
            <w:tcW w:w="1009" w:type="dxa"/>
            <w:tcBorders>
              <w:top w:val="single" w:sz="4" w:space="0" w:color="9BC2E6"/>
              <w:left w:val="nil"/>
              <w:bottom w:val="single" w:sz="4" w:space="0" w:color="9BC2E6"/>
              <w:right w:val="nil"/>
            </w:tcBorders>
            <w:shd w:val="clear" w:color="DDEBF7" w:fill="DDEBF7"/>
            <w:noWrap/>
            <w:vAlign w:val="bottom"/>
            <w:hideMark/>
            <w:tcPrChange w:id="2018" w:author="Gladiator Gladiator" w:date="2018-06-01T16:55:00Z">
              <w:tcPr>
                <w:tcW w:w="1009" w:type="dxa"/>
                <w:tcBorders>
                  <w:top w:val="single" w:sz="4" w:space="0" w:color="9BC2E6"/>
                  <w:left w:val="nil"/>
                  <w:bottom w:val="single" w:sz="4" w:space="0" w:color="9BC2E6"/>
                  <w:right w:val="nil"/>
                </w:tcBorders>
                <w:shd w:val="clear" w:color="DDEBF7" w:fill="DDEBF7"/>
                <w:noWrap/>
                <w:vAlign w:val="bottom"/>
                <w:hideMark/>
              </w:tcPr>
            </w:tcPrChange>
          </w:tcPr>
          <w:p w14:paraId="273E8B49" w14:textId="77777777" w:rsidR="00AD1DD6" w:rsidRPr="00AD1DD6" w:rsidRDefault="00AD1DD6" w:rsidP="00AD1DD6">
            <w:pPr>
              <w:spacing w:after="0" w:line="240" w:lineRule="auto"/>
              <w:jc w:val="right"/>
              <w:rPr>
                <w:ins w:id="2019" w:author="Gladiator Gladiator" w:date="2018-06-01T16:55:00Z"/>
                <w:rFonts w:ascii="Calibri" w:eastAsia="Times New Roman" w:hAnsi="Calibri" w:cs="Calibri"/>
                <w:color w:val="000000"/>
              </w:rPr>
            </w:pPr>
            <w:ins w:id="2020" w:author="Gladiator Gladiator" w:date="2018-06-01T16:55:00Z">
              <w:r w:rsidRPr="00AD1DD6">
                <w:rPr>
                  <w:rFonts w:ascii="Calibri" w:eastAsia="Times New Roman" w:hAnsi="Calibri" w:cs="Calibri"/>
                  <w:color w:val="000000"/>
                </w:rPr>
                <w:t>71.300</w:t>
              </w:r>
            </w:ins>
          </w:p>
        </w:tc>
        <w:tc>
          <w:tcPr>
            <w:tcW w:w="1262" w:type="dxa"/>
            <w:tcBorders>
              <w:top w:val="single" w:sz="4" w:space="0" w:color="9BC2E6"/>
              <w:left w:val="nil"/>
              <w:bottom w:val="single" w:sz="4" w:space="0" w:color="9BC2E6"/>
              <w:right w:val="single" w:sz="4" w:space="0" w:color="9BC2E6"/>
            </w:tcBorders>
            <w:shd w:val="clear" w:color="DDEBF7" w:fill="DDEBF7"/>
            <w:noWrap/>
            <w:vAlign w:val="bottom"/>
            <w:hideMark/>
            <w:tcPrChange w:id="2021" w:author="Gladiator Gladiator" w:date="2018-06-01T16:55:00Z">
              <w:tcPr>
                <w:tcW w:w="1262"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25723B20" w14:textId="77777777" w:rsidR="00AD1DD6" w:rsidRPr="00AD1DD6" w:rsidRDefault="00AD1DD6" w:rsidP="00AD1DD6">
            <w:pPr>
              <w:spacing w:after="0" w:line="240" w:lineRule="auto"/>
              <w:jc w:val="right"/>
              <w:rPr>
                <w:ins w:id="2022" w:author="Gladiator Gladiator" w:date="2018-06-01T16:55:00Z"/>
                <w:rFonts w:ascii="Calibri" w:eastAsia="Times New Roman" w:hAnsi="Calibri" w:cs="Calibri"/>
                <w:color w:val="000000"/>
              </w:rPr>
            </w:pPr>
            <w:ins w:id="2023" w:author="Gladiator Gladiator" w:date="2018-06-01T16:55:00Z">
              <w:r w:rsidRPr="00AD1DD6">
                <w:rPr>
                  <w:rFonts w:ascii="Calibri" w:eastAsia="Times New Roman" w:hAnsi="Calibri" w:cs="Calibri"/>
                  <w:color w:val="000000"/>
                </w:rPr>
                <w:t>70.541</w:t>
              </w:r>
            </w:ins>
          </w:p>
        </w:tc>
        <w:tc>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Change w:id="2024"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
            </w:tcPrChange>
          </w:tcPr>
          <w:p w14:paraId="2A52F8AB" w14:textId="77777777" w:rsidR="00AD1DD6" w:rsidRPr="00AD1DD6" w:rsidRDefault="00AD1DD6" w:rsidP="00AD1DD6">
            <w:pPr>
              <w:spacing w:after="0" w:line="240" w:lineRule="auto"/>
              <w:jc w:val="right"/>
              <w:rPr>
                <w:ins w:id="2025" w:author="Gladiator Gladiator" w:date="2018-06-01T16:55:00Z"/>
                <w:rFonts w:ascii="Calibri" w:eastAsia="Times New Roman" w:hAnsi="Calibri" w:cs="Calibri"/>
                <w:color w:val="000000"/>
              </w:rPr>
            </w:pPr>
            <w:ins w:id="2026" w:author="Gladiator Gladiator" w:date="2018-06-01T16:55:00Z">
              <w:r w:rsidRPr="00AD1DD6">
                <w:rPr>
                  <w:rFonts w:ascii="Calibri" w:eastAsia="Times New Roman" w:hAnsi="Calibri" w:cs="Calibri"/>
                  <w:color w:val="000000"/>
                </w:rPr>
                <w:t>69.6482</w:t>
              </w:r>
            </w:ins>
          </w:p>
        </w:tc>
      </w:tr>
      <w:tr w:rsidR="00AD1DD6" w:rsidRPr="00AD1DD6" w14:paraId="04055E9C" w14:textId="77777777" w:rsidTr="00AD1DD6">
        <w:trPr>
          <w:trHeight w:val="239"/>
          <w:ins w:id="2027" w:author="Gladiator Gladiator" w:date="2018-06-01T16:55:00Z"/>
        </w:trPr>
        <w:tc>
          <w:tcPr>
            <w:tcW w:w="1875" w:type="dxa"/>
            <w:tcBorders>
              <w:top w:val="single" w:sz="4" w:space="0" w:color="9BC2E6"/>
              <w:left w:val="single" w:sz="4" w:space="0" w:color="9BC2E6"/>
              <w:bottom w:val="single" w:sz="4" w:space="0" w:color="9BC2E6"/>
              <w:right w:val="nil"/>
            </w:tcBorders>
            <w:shd w:val="clear" w:color="auto" w:fill="auto"/>
            <w:noWrap/>
            <w:vAlign w:val="bottom"/>
            <w:hideMark/>
          </w:tcPr>
          <w:p w14:paraId="2EE903DF" w14:textId="77777777" w:rsidR="00AD1DD6" w:rsidRPr="00AD1DD6" w:rsidRDefault="00AD1DD6" w:rsidP="00AD1DD6">
            <w:pPr>
              <w:spacing w:after="0" w:line="240" w:lineRule="auto"/>
              <w:rPr>
                <w:ins w:id="2028" w:author="Gladiator Gladiator" w:date="2018-06-01T16:55:00Z"/>
                <w:rFonts w:ascii="Calibri" w:eastAsia="Times New Roman" w:hAnsi="Calibri" w:cs="Calibri"/>
                <w:color w:val="000000"/>
              </w:rPr>
            </w:pPr>
            <w:ins w:id="2029" w:author="Gladiator Gladiator" w:date="2018-06-01T16:55:00Z">
              <w:r w:rsidRPr="00AD1DD6">
                <w:rPr>
                  <w:rFonts w:ascii="Calibri" w:eastAsia="Times New Roman" w:hAnsi="Calibri" w:cs="Calibri"/>
                  <w:color w:val="000000"/>
                </w:rPr>
                <w:t>User 7</w:t>
              </w:r>
            </w:ins>
          </w:p>
        </w:tc>
        <w:tc>
          <w:tcPr>
            <w:tcW w:w="1172" w:type="dxa"/>
            <w:tcBorders>
              <w:top w:val="single" w:sz="4" w:space="0" w:color="9BC2E6"/>
              <w:left w:val="nil"/>
              <w:bottom w:val="single" w:sz="4" w:space="0" w:color="9BC2E6"/>
              <w:right w:val="nil"/>
            </w:tcBorders>
            <w:shd w:val="clear" w:color="auto" w:fill="auto"/>
            <w:noWrap/>
            <w:vAlign w:val="bottom"/>
            <w:hideMark/>
          </w:tcPr>
          <w:p w14:paraId="3C465EB3" w14:textId="77777777" w:rsidR="00AD1DD6" w:rsidRPr="00AD1DD6" w:rsidRDefault="00AD1DD6" w:rsidP="00AD1DD6">
            <w:pPr>
              <w:spacing w:after="0" w:line="240" w:lineRule="auto"/>
              <w:rPr>
                <w:ins w:id="2030" w:author="Gladiator Gladiator" w:date="2018-06-01T16:55:00Z"/>
                <w:rFonts w:ascii="Calibri" w:eastAsia="Times New Roman" w:hAnsi="Calibri" w:cs="Calibri"/>
                <w:color w:val="000000"/>
              </w:rPr>
            </w:pPr>
            <w:ins w:id="2031" w:author="Gladiator Gladiator" w:date="2018-06-01T16:55:00Z">
              <w:r w:rsidRPr="00AD1DD6">
                <w:rPr>
                  <w:rFonts w:ascii="Calibri" w:eastAsia="Times New Roman" w:hAnsi="Calibri" w:cs="Calibri"/>
                  <w:color w:val="000000"/>
                </w:rPr>
                <w:t>testing</w:t>
              </w:r>
            </w:ins>
          </w:p>
        </w:tc>
        <w:tc>
          <w:tcPr>
            <w:tcW w:w="991" w:type="dxa"/>
            <w:tcBorders>
              <w:top w:val="single" w:sz="4" w:space="0" w:color="9BC2E6"/>
              <w:left w:val="nil"/>
              <w:bottom w:val="single" w:sz="4" w:space="0" w:color="9BC2E6"/>
              <w:right w:val="nil"/>
            </w:tcBorders>
            <w:shd w:val="clear" w:color="auto" w:fill="auto"/>
            <w:noWrap/>
            <w:vAlign w:val="bottom"/>
            <w:hideMark/>
          </w:tcPr>
          <w:p w14:paraId="72ABC6F3" w14:textId="77777777" w:rsidR="00AD1DD6" w:rsidRPr="00AD1DD6" w:rsidRDefault="00AD1DD6" w:rsidP="00AD1DD6">
            <w:pPr>
              <w:spacing w:after="0" w:line="240" w:lineRule="auto"/>
              <w:jc w:val="right"/>
              <w:rPr>
                <w:ins w:id="2032" w:author="Gladiator Gladiator" w:date="2018-06-01T16:55:00Z"/>
                <w:rFonts w:ascii="Calibri" w:eastAsia="Times New Roman" w:hAnsi="Calibri" w:cs="Calibri"/>
                <w:color w:val="000000"/>
              </w:rPr>
            </w:pPr>
            <w:ins w:id="2033" w:author="Gladiator Gladiator" w:date="2018-06-01T16:55:00Z">
              <w:r w:rsidRPr="00AD1DD6">
                <w:rPr>
                  <w:rFonts w:ascii="Calibri" w:eastAsia="Times New Roman" w:hAnsi="Calibri" w:cs="Calibri"/>
                  <w:color w:val="000000"/>
                </w:rPr>
                <w:t>83.133</w:t>
              </w:r>
            </w:ins>
          </w:p>
        </w:tc>
        <w:tc>
          <w:tcPr>
            <w:tcW w:w="1087" w:type="dxa"/>
            <w:tcBorders>
              <w:top w:val="single" w:sz="4" w:space="0" w:color="9BC2E6"/>
              <w:left w:val="nil"/>
              <w:bottom w:val="single" w:sz="4" w:space="0" w:color="9BC2E6"/>
              <w:right w:val="nil"/>
            </w:tcBorders>
            <w:shd w:val="clear" w:color="auto" w:fill="auto"/>
            <w:noWrap/>
            <w:vAlign w:val="bottom"/>
            <w:hideMark/>
          </w:tcPr>
          <w:p w14:paraId="42FC54E2" w14:textId="77777777" w:rsidR="00AD1DD6" w:rsidRPr="00AD1DD6" w:rsidRDefault="00AD1DD6" w:rsidP="00AD1DD6">
            <w:pPr>
              <w:spacing w:after="0" w:line="240" w:lineRule="auto"/>
              <w:jc w:val="right"/>
              <w:rPr>
                <w:ins w:id="2034" w:author="Gladiator Gladiator" w:date="2018-06-01T16:55:00Z"/>
                <w:rFonts w:ascii="Calibri" w:eastAsia="Times New Roman" w:hAnsi="Calibri" w:cs="Calibri"/>
                <w:color w:val="000000"/>
              </w:rPr>
            </w:pPr>
            <w:ins w:id="2035" w:author="Gladiator Gladiator" w:date="2018-06-01T16:55:00Z">
              <w:r w:rsidRPr="00AD1DD6">
                <w:rPr>
                  <w:rFonts w:ascii="Calibri" w:eastAsia="Times New Roman" w:hAnsi="Calibri" w:cs="Calibri"/>
                  <w:color w:val="000000"/>
                </w:rPr>
                <w:t>74.148</w:t>
              </w:r>
            </w:ins>
          </w:p>
        </w:tc>
        <w:tc>
          <w:tcPr>
            <w:tcW w:w="968" w:type="dxa"/>
            <w:tcBorders>
              <w:top w:val="single" w:sz="4" w:space="0" w:color="9BC2E6"/>
              <w:left w:val="nil"/>
              <w:bottom w:val="single" w:sz="4" w:space="0" w:color="9BC2E6"/>
              <w:right w:val="nil"/>
            </w:tcBorders>
            <w:shd w:val="clear" w:color="auto" w:fill="auto"/>
            <w:noWrap/>
            <w:vAlign w:val="bottom"/>
            <w:hideMark/>
          </w:tcPr>
          <w:p w14:paraId="65513EA3" w14:textId="77777777" w:rsidR="00AD1DD6" w:rsidRPr="00AD1DD6" w:rsidRDefault="00AD1DD6" w:rsidP="00AD1DD6">
            <w:pPr>
              <w:spacing w:after="0" w:line="240" w:lineRule="auto"/>
              <w:jc w:val="right"/>
              <w:rPr>
                <w:ins w:id="2036" w:author="Gladiator Gladiator" w:date="2018-06-01T16:55:00Z"/>
                <w:rFonts w:ascii="Calibri" w:eastAsia="Times New Roman" w:hAnsi="Calibri" w:cs="Calibri"/>
                <w:color w:val="000000"/>
              </w:rPr>
            </w:pPr>
            <w:ins w:id="2037" w:author="Gladiator Gladiator" w:date="2018-06-01T16:55:00Z">
              <w:r w:rsidRPr="00AD1DD6">
                <w:rPr>
                  <w:rFonts w:ascii="Calibri" w:eastAsia="Times New Roman" w:hAnsi="Calibri" w:cs="Calibri"/>
                  <w:color w:val="000000"/>
                </w:rPr>
                <w:t>71.467</w:t>
              </w:r>
            </w:ins>
          </w:p>
        </w:tc>
        <w:tc>
          <w:tcPr>
            <w:tcW w:w="1009" w:type="dxa"/>
            <w:tcBorders>
              <w:top w:val="single" w:sz="4" w:space="0" w:color="9BC2E6"/>
              <w:left w:val="nil"/>
              <w:bottom w:val="single" w:sz="4" w:space="0" w:color="9BC2E6"/>
              <w:right w:val="nil"/>
            </w:tcBorders>
            <w:shd w:val="clear" w:color="auto" w:fill="auto"/>
            <w:noWrap/>
            <w:vAlign w:val="bottom"/>
            <w:hideMark/>
          </w:tcPr>
          <w:p w14:paraId="78DCD990" w14:textId="77777777" w:rsidR="00AD1DD6" w:rsidRPr="00AD1DD6" w:rsidRDefault="00AD1DD6" w:rsidP="00AD1DD6">
            <w:pPr>
              <w:spacing w:after="0" w:line="240" w:lineRule="auto"/>
              <w:jc w:val="right"/>
              <w:rPr>
                <w:ins w:id="2038" w:author="Gladiator Gladiator" w:date="2018-06-01T16:55:00Z"/>
                <w:rFonts w:ascii="Calibri" w:eastAsia="Times New Roman" w:hAnsi="Calibri" w:cs="Calibri"/>
                <w:color w:val="000000"/>
              </w:rPr>
            </w:pPr>
            <w:ins w:id="2039" w:author="Gladiator Gladiator" w:date="2018-06-01T16:55:00Z">
              <w:r w:rsidRPr="00AD1DD6">
                <w:rPr>
                  <w:rFonts w:ascii="Calibri" w:eastAsia="Times New Roman" w:hAnsi="Calibri" w:cs="Calibri"/>
                  <w:color w:val="000000"/>
                </w:rPr>
                <w:t>88.153</w:t>
              </w:r>
            </w:ins>
          </w:p>
        </w:tc>
        <w:tc>
          <w:tcPr>
            <w:tcW w:w="1262" w:type="dxa"/>
            <w:tcBorders>
              <w:top w:val="single" w:sz="4" w:space="0" w:color="9BC2E6"/>
              <w:left w:val="nil"/>
              <w:bottom w:val="single" w:sz="4" w:space="0" w:color="9BC2E6"/>
              <w:right w:val="single" w:sz="4" w:space="0" w:color="9BC2E6"/>
            </w:tcBorders>
            <w:shd w:val="clear" w:color="auto" w:fill="auto"/>
            <w:noWrap/>
            <w:vAlign w:val="bottom"/>
            <w:hideMark/>
          </w:tcPr>
          <w:p w14:paraId="4B936E29" w14:textId="77777777" w:rsidR="00AD1DD6" w:rsidRPr="00AD1DD6" w:rsidRDefault="00AD1DD6" w:rsidP="00AD1DD6">
            <w:pPr>
              <w:spacing w:after="0" w:line="240" w:lineRule="auto"/>
              <w:jc w:val="right"/>
              <w:rPr>
                <w:ins w:id="2040" w:author="Gladiator Gladiator" w:date="2018-06-01T16:55:00Z"/>
                <w:rFonts w:ascii="Calibri" w:eastAsia="Times New Roman" w:hAnsi="Calibri" w:cs="Calibri"/>
                <w:color w:val="000000"/>
              </w:rPr>
            </w:pPr>
            <w:ins w:id="2041" w:author="Gladiator Gladiator" w:date="2018-06-01T16:55:00Z">
              <w:r w:rsidRPr="00AD1DD6">
                <w:rPr>
                  <w:rFonts w:ascii="Calibri" w:eastAsia="Times New Roman" w:hAnsi="Calibri" w:cs="Calibri"/>
                  <w:color w:val="000000"/>
                </w:rPr>
                <w:t>95.984</w:t>
              </w:r>
            </w:ins>
          </w:p>
        </w:tc>
        <w:tc>
          <w:tcPr>
            <w:tcW w:w="1262" w:type="dxa"/>
            <w:tcBorders>
              <w:top w:val="single" w:sz="4" w:space="0" w:color="9BC2E6"/>
              <w:left w:val="single" w:sz="4" w:space="0" w:color="9BC2E6"/>
              <w:bottom w:val="single" w:sz="4" w:space="0" w:color="9BC2E6"/>
              <w:right w:val="single" w:sz="4" w:space="0" w:color="9BC2E6"/>
            </w:tcBorders>
            <w:shd w:val="clear" w:color="auto" w:fill="auto"/>
            <w:noWrap/>
            <w:vAlign w:val="bottom"/>
            <w:hideMark/>
          </w:tcPr>
          <w:p w14:paraId="71F5F6AE" w14:textId="77777777" w:rsidR="00AD1DD6" w:rsidRPr="00AD1DD6" w:rsidRDefault="00AD1DD6" w:rsidP="00AD1DD6">
            <w:pPr>
              <w:spacing w:after="0" w:line="240" w:lineRule="auto"/>
              <w:jc w:val="right"/>
              <w:rPr>
                <w:ins w:id="2042" w:author="Gladiator Gladiator" w:date="2018-06-01T16:55:00Z"/>
                <w:rFonts w:ascii="Calibri" w:eastAsia="Times New Roman" w:hAnsi="Calibri" w:cs="Calibri"/>
                <w:color w:val="000000"/>
              </w:rPr>
            </w:pPr>
            <w:ins w:id="2043" w:author="Gladiator Gladiator" w:date="2018-06-01T16:55:00Z">
              <w:r w:rsidRPr="00AD1DD6">
                <w:rPr>
                  <w:rFonts w:ascii="Calibri" w:eastAsia="Times New Roman" w:hAnsi="Calibri" w:cs="Calibri"/>
                  <w:color w:val="000000"/>
                </w:rPr>
                <w:t>82.5767</w:t>
              </w:r>
            </w:ins>
          </w:p>
        </w:tc>
      </w:tr>
      <w:tr w:rsidR="00AD1DD6" w:rsidRPr="00AD1DD6" w14:paraId="43F67A62" w14:textId="77777777" w:rsidTr="00AD1DD6">
        <w:trPr>
          <w:trHeight w:val="239"/>
          <w:ins w:id="2044" w:author="Gladiator Gladiator" w:date="2018-06-01T16:55:00Z"/>
          <w:trPrChange w:id="2045"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DDEBF7" w:fill="DDEBF7"/>
            <w:noWrap/>
            <w:vAlign w:val="bottom"/>
            <w:hideMark/>
            <w:tcPrChange w:id="2046" w:author="Gladiator Gladiator" w:date="2018-06-01T16:55:00Z">
              <w:tcPr>
                <w:tcW w:w="1875"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5D0B41A4" w14:textId="77777777" w:rsidR="00AD1DD6" w:rsidRPr="00AD1DD6" w:rsidRDefault="00AD1DD6" w:rsidP="00AD1DD6">
            <w:pPr>
              <w:spacing w:after="0" w:line="240" w:lineRule="auto"/>
              <w:rPr>
                <w:ins w:id="2047" w:author="Gladiator Gladiator" w:date="2018-06-01T16:55:00Z"/>
                <w:rFonts w:ascii="Calibri" w:eastAsia="Times New Roman" w:hAnsi="Calibri" w:cs="Calibri"/>
                <w:color w:val="000000"/>
              </w:rPr>
            </w:pPr>
            <w:ins w:id="2048" w:author="Gladiator Gladiator" w:date="2018-06-01T16:55:00Z">
              <w:r w:rsidRPr="00AD1DD6">
                <w:rPr>
                  <w:rFonts w:ascii="Calibri" w:eastAsia="Times New Roman" w:hAnsi="Calibri" w:cs="Calibri"/>
                  <w:color w:val="000000"/>
                </w:rPr>
                <w:t>User 8</w:t>
              </w:r>
            </w:ins>
          </w:p>
        </w:tc>
        <w:tc>
          <w:tcPr>
            <w:tcW w:w="1172" w:type="dxa"/>
            <w:tcBorders>
              <w:top w:val="single" w:sz="4" w:space="0" w:color="9BC2E6"/>
              <w:left w:val="nil"/>
              <w:bottom w:val="single" w:sz="4" w:space="0" w:color="9BC2E6"/>
              <w:right w:val="nil"/>
            </w:tcBorders>
            <w:shd w:val="clear" w:color="DDEBF7" w:fill="DDEBF7"/>
            <w:noWrap/>
            <w:vAlign w:val="bottom"/>
            <w:hideMark/>
            <w:tcPrChange w:id="2049" w:author="Gladiator Gladiator" w:date="2018-06-01T16:55:00Z">
              <w:tcPr>
                <w:tcW w:w="1172" w:type="dxa"/>
                <w:tcBorders>
                  <w:top w:val="single" w:sz="4" w:space="0" w:color="9BC2E6"/>
                  <w:left w:val="nil"/>
                  <w:bottom w:val="single" w:sz="4" w:space="0" w:color="9BC2E6"/>
                  <w:right w:val="nil"/>
                </w:tcBorders>
                <w:shd w:val="clear" w:color="DDEBF7" w:fill="DDEBF7"/>
                <w:noWrap/>
                <w:vAlign w:val="bottom"/>
                <w:hideMark/>
              </w:tcPr>
            </w:tcPrChange>
          </w:tcPr>
          <w:p w14:paraId="13E2088C" w14:textId="77777777" w:rsidR="00AD1DD6" w:rsidRPr="00AD1DD6" w:rsidRDefault="00AD1DD6" w:rsidP="00AD1DD6">
            <w:pPr>
              <w:spacing w:after="0" w:line="240" w:lineRule="auto"/>
              <w:rPr>
                <w:ins w:id="2050" w:author="Gladiator Gladiator" w:date="2018-06-01T16:55:00Z"/>
                <w:rFonts w:ascii="Calibri" w:eastAsia="Times New Roman" w:hAnsi="Calibri" w:cs="Calibri"/>
                <w:color w:val="000000"/>
              </w:rPr>
            </w:pPr>
            <w:ins w:id="2051" w:author="Gladiator Gladiator" w:date="2018-06-01T16:55:00Z">
              <w:r w:rsidRPr="00AD1DD6">
                <w:rPr>
                  <w:rFonts w:ascii="Calibri" w:eastAsia="Times New Roman" w:hAnsi="Calibri" w:cs="Calibri"/>
                  <w:color w:val="000000"/>
                </w:rPr>
                <w:t>relaxing</w:t>
              </w:r>
            </w:ins>
          </w:p>
        </w:tc>
        <w:tc>
          <w:tcPr>
            <w:tcW w:w="991" w:type="dxa"/>
            <w:tcBorders>
              <w:top w:val="single" w:sz="4" w:space="0" w:color="9BC2E6"/>
              <w:left w:val="nil"/>
              <w:bottom w:val="single" w:sz="4" w:space="0" w:color="9BC2E6"/>
              <w:right w:val="nil"/>
            </w:tcBorders>
            <w:shd w:val="clear" w:color="DDEBF7" w:fill="DDEBF7"/>
            <w:noWrap/>
            <w:vAlign w:val="bottom"/>
            <w:hideMark/>
            <w:tcPrChange w:id="2052" w:author="Gladiator Gladiator" w:date="2018-06-01T16:55:00Z">
              <w:tcPr>
                <w:tcW w:w="991" w:type="dxa"/>
                <w:tcBorders>
                  <w:top w:val="single" w:sz="4" w:space="0" w:color="9BC2E6"/>
                  <w:left w:val="nil"/>
                  <w:bottom w:val="single" w:sz="4" w:space="0" w:color="9BC2E6"/>
                  <w:right w:val="nil"/>
                </w:tcBorders>
                <w:shd w:val="clear" w:color="DDEBF7" w:fill="DDEBF7"/>
                <w:noWrap/>
                <w:vAlign w:val="bottom"/>
                <w:hideMark/>
              </w:tcPr>
            </w:tcPrChange>
          </w:tcPr>
          <w:p w14:paraId="616E9FC6" w14:textId="77777777" w:rsidR="00AD1DD6" w:rsidRPr="00AD1DD6" w:rsidRDefault="00AD1DD6" w:rsidP="00AD1DD6">
            <w:pPr>
              <w:spacing w:after="0" w:line="240" w:lineRule="auto"/>
              <w:jc w:val="right"/>
              <w:rPr>
                <w:ins w:id="2053" w:author="Gladiator Gladiator" w:date="2018-06-01T16:55:00Z"/>
                <w:rFonts w:ascii="Calibri" w:eastAsia="Times New Roman" w:hAnsi="Calibri" w:cs="Calibri"/>
                <w:color w:val="000000"/>
              </w:rPr>
            </w:pPr>
            <w:ins w:id="2054" w:author="Gladiator Gladiator" w:date="2018-06-01T16:55:00Z">
              <w:r w:rsidRPr="00AD1DD6">
                <w:rPr>
                  <w:rFonts w:ascii="Calibri" w:eastAsia="Times New Roman" w:hAnsi="Calibri" w:cs="Calibri"/>
                  <w:color w:val="000000"/>
                </w:rPr>
                <w:t>64.100</w:t>
              </w:r>
            </w:ins>
          </w:p>
        </w:tc>
        <w:tc>
          <w:tcPr>
            <w:tcW w:w="1087" w:type="dxa"/>
            <w:tcBorders>
              <w:top w:val="single" w:sz="4" w:space="0" w:color="9BC2E6"/>
              <w:left w:val="nil"/>
              <w:bottom w:val="single" w:sz="4" w:space="0" w:color="9BC2E6"/>
              <w:right w:val="nil"/>
            </w:tcBorders>
            <w:shd w:val="clear" w:color="DDEBF7" w:fill="DDEBF7"/>
            <w:noWrap/>
            <w:vAlign w:val="bottom"/>
            <w:hideMark/>
            <w:tcPrChange w:id="2055" w:author="Gladiator Gladiator" w:date="2018-06-01T16:55:00Z">
              <w:tcPr>
                <w:tcW w:w="955" w:type="dxa"/>
                <w:tcBorders>
                  <w:top w:val="single" w:sz="4" w:space="0" w:color="9BC2E6"/>
                  <w:left w:val="nil"/>
                  <w:bottom w:val="single" w:sz="4" w:space="0" w:color="9BC2E6"/>
                  <w:right w:val="nil"/>
                </w:tcBorders>
                <w:shd w:val="clear" w:color="DDEBF7" w:fill="DDEBF7"/>
                <w:noWrap/>
                <w:vAlign w:val="bottom"/>
                <w:hideMark/>
              </w:tcPr>
            </w:tcPrChange>
          </w:tcPr>
          <w:p w14:paraId="6BF4629E" w14:textId="77777777" w:rsidR="00AD1DD6" w:rsidRPr="00AD1DD6" w:rsidRDefault="00AD1DD6" w:rsidP="00AD1DD6">
            <w:pPr>
              <w:spacing w:after="0" w:line="240" w:lineRule="auto"/>
              <w:jc w:val="right"/>
              <w:rPr>
                <w:ins w:id="2056" w:author="Gladiator Gladiator" w:date="2018-06-01T16:55:00Z"/>
                <w:rFonts w:ascii="Calibri" w:eastAsia="Times New Roman" w:hAnsi="Calibri" w:cs="Calibri"/>
                <w:color w:val="000000"/>
              </w:rPr>
            </w:pPr>
            <w:ins w:id="2057" w:author="Gladiator Gladiator" w:date="2018-06-01T16:55:00Z">
              <w:r w:rsidRPr="00AD1DD6">
                <w:rPr>
                  <w:rFonts w:ascii="Calibri" w:eastAsia="Times New Roman" w:hAnsi="Calibri" w:cs="Calibri"/>
                  <w:color w:val="000000"/>
                </w:rPr>
                <w:t>61.180</w:t>
              </w:r>
            </w:ins>
          </w:p>
        </w:tc>
        <w:tc>
          <w:tcPr>
            <w:tcW w:w="968" w:type="dxa"/>
            <w:tcBorders>
              <w:top w:val="single" w:sz="4" w:space="0" w:color="9BC2E6"/>
              <w:left w:val="nil"/>
              <w:bottom w:val="single" w:sz="4" w:space="0" w:color="9BC2E6"/>
              <w:right w:val="nil"/>
            </w:tcBorders>
            <w:shd w:val="clear" w:color="DDEBF7" w:fill="DDEBF7"/>
            <w:noWrap/>
            <w:vAlign w:val="bottom"/>
            <w:hideMark/>
            <w:tcPrChange w:id="2058" w:author="Gladiator Gladiator" w:date="2018-06-01T16:55:00Z">
              <w:tcPr>
                <w:tcW w:w="1100" w:type="dxa"/>
                <w:gridSpan w:val="2"/>
                <w:tcBorders>
                  <w:top w:val="single" w:sz="4" w:space="0" w:color="9BC2E6"/>
                  <w:left w:val="nil"/>
                  <w:bottom w:val="single" w:sz="4" w:space="0" w:color="9BC2E6"/>
                  <w:right w:val="nil"/>
                </w:tcBorders>
                <w:shd w:val="clear" w:color="DDEBF7" w:fill="DDEBF7"/>
                <w:noWrap/>
                <w:vAlign w:val="bottom"/>
                <w:hideMark/>
              </w:tcPr>
            </w:tcPrChange>
          </w:tcPr>
          <w:p w14:paraId="197832A0" w14:textId="77777777" w:rsidR="00AD1DD6" w:rsidRPr="00AD1DD6" w:rsidRDefault="00AD1DD6" w:rsidP="00AD1DD6">
            <w:pPr>
              <w:spacing w:after="0" w:line="240" w:lineRule="auto"/>
              <w:jc w:val="right"/>
              <w:rPr>
                <w:ins w:id="2059" w:author="Gladiator Gladiator" w:date="2018-06-01T16:55:00Z"/>
                <w:rFonts w:ascii="Calibri" w:eastAsia="Times New Roman" w:hAnsi="Calibri" w:cs="Calibri"/>
                <w:color w:val="000000"/>
              </w:rPr>
            </w:pPr>
            <w:ins w:id="2060" w:author="Gladiator Gladiator" w:date="2018-06-01T16:55:00Z">
              <w:r w:rsidRPr="00AD1DD6">
                <w:rPr>
                  <w:rFonts w:ascii="Calibri" w:eastAsia="Times New Roman" w:hAnsi="Calibri" w:cs="Calibri"/>
                  <w:color w:val="000000"/>
                </w:rPr>
                <w:t>62.288</w:t>
              </w:r>
            </w:ins>
          </w:p>
        </w:tc>
        <w:tc>
          <w:tcPr>
            <w:tcW w:w="1009" w:type="dxa"/>
            <w:tcBorders>
              <w:top w:val="single" w:sz="4" w:space="0" w:color="9BC2E6"/>
              <w:left w:val="nil"/>
              <w:bottom w:val="single" w:sz="4" w:space="0" w:color="9BC2E6"/>
              <w:right w:val="nil"/>
            </w:tcBorders>
            <w:shd w:val="clear" w:color="DDEBF7" w:fill="DDEBF7"/>
            <w:noWrap/>
            <w:vAlign w:val="bottom"/>
            <w:hideMark/>
            <w:tcPrChange w:id="2061" w:author="Gladiator Gladiator" w:date="2018-06-01T16:55:00Z">
              <w:tcPr>
                <w:tcW w:w="1009" w:type="dxa"/>
                <w:tcBorders>
                  <w:top w:val="single" w:sz="4" w:space="0" w:color="9BC2E6"/>
                  <w:left w:val="nil"/>
                  <w:bottom w:val="single" w:sz="4" w:space="0" w:color="9BC2E6"/>
                  <w:right w:val="nil"/>
                </w:tcBorders>
                <w:shd w:val="clear" w:color="DDEBF7" w:fill="DDEBF7"/>
                <w:noWrap/>
                <w:vAlign w:val="bottom"/>
                <w:hideMark/>
              </w:tcPr>
            </w:tcPrChange>
          </w:tcPr>
          <w:p w14:paraId="333AD4E8" w14:textId="77777777" w:rsidR="00AD1DD6" w:rsidRPr="00AD1DD6" w:rsidRDefault="00AD1DD6" w:rsidP="00AD1DD6">
            <w:pPr>
              <w:spacing w:after="0" w:line="240" w:lineRule="auto"/>
              <w:jc w:val="right"/>
              <w:rPr>
                <w:ins w:id="2062" w:author="Gladiator Gladiator" w:date="2018-06-01T16:55:00Z"/>
                <w:rFonts w:ascii="Calibri" w:eastAsia="Times New Roman" w:hAnsi="Calibri" w:cs="Calibri"/>
                <w:color w:val="000000"/>
              </w:rPr>
            </w:pPr>
            <w:ins w:id="2063" w:author="Gladiator Gladiator" w:date="2018-06-01T16:55:00Z">
              <w:r w:rsidRPr="00AD1DD6">
                <w:rPr>
                  <w:rFonts w:ascii="Calibri" w:eastAsia="Times New Roman" w:hAnsi="Calibri" w:cs="Calibri"/>
                  <w:color w:val="000000"/>
                </w:rPr>
                <w:t>65.689</w:t>
              </w:r>
            </w:ins>
          </w:p>
        </w:tc>
        <w:tc>
          <w:tcPr>
            <w:tcW w:w="1262" w:type="dxa"/>
            <w:tcBorders>
              <w:top w:val="single" w:sz="4" w:space="0" w:color="9BC2E6"/>
              <w:left w:val="nil"/>
              <w:bottom w:val="single" w:sz="4" w:space="0" w:color="9BC2E6"/>
              <w:right w:val="single" w:sz="4" w:space="0" w:color="9BC2E6"/>
            </w:tcBorders>
            <w:shd w:val="clear" w:color="DDEBF7" w:fill="DDEBF7"/>
            <w:noWrap/>
            <w:vAlign w:val="bottom"/>
            <w:hideMark/>
            <w:tcPrChange w:id="2064" w:author="Gladiator Gladiator" w:date="2018-06-01T16:55:00Z">
              <w:tcPr>
                <w:tcW w:w="1262"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73068545" w14:textId="77777777" w:rsidR="00AD1DD6" w:rsidRPr="00AD1DD6" w:rsidRDefault="00AD1DD6" w:rsidP="00AD1DD6">
            <w:pPr>
              <w:spacing w:after="0" w:line="240" w:lineRule="auto"/>
              <w:jc w:val="right"/>
              <w:rPr>
                <w:ins w:id="2065" w:author="Gladiator Gladiator" w:date="2018-06-01T16:55:00Z"/>
                <w:rFonts w:ascii="Calibri" w:eastAsia="Times New Roman" w:hAnsi="Calibri" w:cs="Calibri"/>
                <w:color w:val="000000"/>
              </w:rPr>
            </w:pPr>
            <w:ins w:id="2066" w:author="Gladiator Gladiator" w:date="2018-06-01T16:55:00Z">
              <w:r w:rsidRPr="00AD1DD6">
                <w:rPr>
                  <w:rFonts w:ascii="Calibri" w:eastAsia="Times New Roman" w:hAnsi="Calibri" w:cs="Calibri"/>
                  <w:color w:val="000000"/>
                </w:rPr>
                <w:t>67.500</w:t>
              </w:r>
            </w:ins>
          </w:p>
        </w:tc>
        <w:tc>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Change w:id="2067"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
            </w:tcPrChange>
          </w:tcPr>
          <w:p w14:paraId="5C33A2B9" w14:textId="77777777" w:rsidR="00AD1DD6" w:rsidRPr="00AD1DD6" w:rsidRDefault="00AD1DD6" w:rsidP="00AD1DD6">
            <w:pPr>
              <w:spacing w:after="0" w:line="240" w:lineRule="auto"/>
              <w:jc w:val="right"/>
              <w:rPr>
                <w:ins w:id="2068" w:author="Gladiator Gladiator" w:date="2018-06-01T16:55:00Z"/>
                <w:rFonts w:ascii="Calibri" w:eastAsia="Times New Roman" w:hAnsi="Calibri" w:cs="Calibri"/>
                <w:color w:val="000000"/>
              </w:rPr>
            </w:pPr>
            <w:ins w:id="2069" w:author="Gladiator Gladiator" w:date="2018-06-01T16:55:00Z">
              <w:r w:rsidRPr="00AD1DD6">
                <w:rPr>
                  <w:rFonts w:ascii="Calibri" w:eastAsia="Times New Roman" w:hAnsi="Calibri" w:cs="Calibri"/>
                  <w:color w:val="000000"/>
                </w:rPr>
                <w:t>64.1514</w:t>
              </w:r>
            </w:ins>
          </w:p>
        </w:tc>
      </w:tr>
      <w:tr w:rsidR="00AD1DD6" w:rsidRPr="00AD1DD6" w14:paraId="4829B787" w14:textId="77777777" w:rsidTr="00AD1DD6">
        <w:trPr>
          <w:trHeight w:val="239"/>
          <w:ins w:id="2070" w:author="Gladiator Gladiator" w:date="2018-06-01T16:55:00Z"/>
        </w:trPr>
        <w:tc>
          <w:tcPr>
            <w:tcW w:w="1875" w:type="dxa"/>
            <w:tcBorders>
              <w:top w:val="single" w:sz="4" w:space="0" w:color="9BC2E6"/>
              <w:left w:val="single" w:sz="4" w:space="0" w:color="9BC2E6"/>
              <w:bottom w:val="single" w:sz="4" w:space="0" w:color="9BC2E6"/>
              <w:right w:val="nil"/>
            </w:tcBorders>
            <w:shd w:val="clear" w:color="auto" w:fill="auto"/>
            <w:noWrap/>
            <w:vAlign w:val="bottom"/>
            <w:hideMark/>
          </w:tcPr>
          <w:p w14:paraId="61C1E002" w14:textId="77777777" w:rsidR="00AD1DD6" w:rsidRPr="00AD1DD6" w:rsidRDefault="00AD1DD6" w:rsidP="00AD1DD6">
            <w:pPr>
              <w:spacing w:after="0" w:line="240" w:lineRule="auto"/>
              <w:rPr>
                <w:ins w:id="2071" w:author="Gladiator Gladiator" w:date="2018-06-01T16:55:00Z"/>
                <w:rFonts w:ascii="Calibri" w:eastAsia="Times New Roman" w:hAnsi="Calibri" w:cs="Calibri"/>
                <w:color w:val="000000"/>
              </w:rPr>
            </w:pPr>
            <w:ins w:id="2072" w:author="Gladiator Gladiator" w:date="2018-06-01T16:55:00Z">
              <w:r w:rsidRPr="00AD1DD6">
                <w:rPr>
                  <w:rFonts w:ascii="Calibri" w:eastAsia="Times New Roman" w:hAnsi="Calibri" w:cs="Calibri"/>
                  <w:color w:val="000000"/>
                </w:rPr>
                <w:t>User 8</w:t>
              </w:r>
            </w:ins>
          </w:p>
        </w:tc>
        <w:tc>
          <w:tcPr>
            <w:tcW w:w="1172" w:type="dxa"/>
            <w:tcBorders>
              <w:top w:val="single" w:sz="4" w:space="0" w:color="9BC2E6"/>
              <w:left w:val="nil"/>
              <w:bottom w:val="single" w:sz="4" w:space="0" w:color="9BC2E6"/>
              <w:right w:val="nil"/>
            </w:tcBorders>
            <w:shd w:val="clear" w:color="auto" w:fill="auto"/>
            <w:noWrap/>
            <w:vAlign w:val="bottom"/>
            <w:hideMark/>
          </w:tcPr>
          <w:p w14:paraId="65BBA7D5" w14:textId="77777777" w:rsidR="00AD1DD6" w:rsidRPr="00AD1DD6" w:rsidRDefault="00AD1DD6" w:rsidP="00AD1DD6">
            <w:pPr>
              <w:spacing w:after="0" w:line="240" w:lineRule="auto"/>
              <w:rPr>
                <w:ins w:id="2073" w:author="Gladiator Gladiator" w:date="2018-06-01T16:55:00Z"/>
                <w:rFonts w:ascii="Calibri" w:eastAsia="Times New Roman" w:hAnsi="Calibri" w:cs="Calibri"/>
                <w:color w:val="000000"/>
              </w:rPr>
            </w:pPr>
            <w:ins w:id="2074" w:author="Gladiator Gladiator" w:date="2018-06-01T16:55:00Z">
              <w:r w:rsidRPr="00AD1DD6">
                <w:rPr>
                  <w:rFonts w:ascii="Calibri" w:eastAsia="Times New Roman" w:hAnsi="Calibri" w:cs="Calibri"/>
                  <w:color w:val="000000"/>
                </w:rPr>
                <w:t>testing</w:t>
              </w:r>
            </w:ins>
          </w:p>
        </w:tc>
        <w:tc>
          <w:tcPr>
            <w:tcW w:w="991" w:type="dxa"/>
            <w:tcBorders>
              <w:top w:val="single" w:sz="4" w:space="0" w:color="9BC2E6"/>
              <w:left w:val="nil"/>
              <w:bottom w:val="single" w:sz="4" w:space="0" w:color="9BC2E6"/>
              <w:right w:val="nil"/>
            </w:tcBorders>
            <w:shd w:val="clear" w:color="auto" w:fill="auto"/>
            <w:noWrap/>
            <w:vAlign w:val="bottom"/>
            <w:hideMark/>
          </w:tcPr>
          <w:p w14:paraId="6B2280ED" w14:textId="77777777" w:rsidR="00AD1DD6" w:rsidRPr="00AD1DD6" w:rsidRDefault="00AD1DD6" w:rsidP="00AD1DD6">
            <w:pPr>
              <w:spacing w:after="0" w:line="240" w:lineRule="auto"/>
              <w:jc w:val="right"/>
              <w:rPr>
                <w:ins w:id="2075" w:author="Gladiator Gladiator" w:date="2018-06-01T16:55:00Z"/>
                <w:rFonts w:ascii="Calibri" w:eastAsia="Times New Roman" w:hAnsi="Calibri" w:cs="Calibri"/>
                <w:color w:val="000000"/>
              </w:rPr>
            </w:pPr>
            <w:ins w:id="2076" w:author="Gladiator Gladiator" w:date="2018-06-01T16:55:00Z">
              <w:r w:rsidRPr="00AD1DD6">
                <w:rPr>
                  <w:rFonts w:ascii="Calibri" w:eastAsia="Times New Roman" w:hAnsi="Calibri" w:cs="Calibri"/>
                  <w:color w:val="000000"/>
                </w:rPr>
                <w:t>83.617</w:t>
              </w:r>
            </w:ins>
          </w:p>
        </w:tc>
        <w:tc>
          <w:tcPr>
            <w:tcW w:w="1087" w:type="dxa"/>
            <w:tcBorders>
              <w:top w:val="single" w:sz="4" w:space="0" w:color="9BC2E6"/>
              <w:left w:val="nil"/>
              <w:bottom w:val="single" w:sz="4" w:space="0" w:color="9BC2E6"/>
              <w:right w:val="nil"/>
            </w:tcBorders>
            <w:shd w:val="clear" w:color="auto" w:fill="auto"/>
            <w:noWrap/>
            <w:vAlign w:val="bottom"/>
            <w:hideMark/>
          </w:tcPr>
          <w:p w14:paraId="25B8E92E" w14:textId="77777777" w:rsidR="00AD1DD6" w:rsidRPr="00AD1DD6" w:rsidRDefault="00AD1DD6" w:rsidP="00AD1DD6">
            <w:pPr>
              <w:spacing w:after="0" w:line="240" w:lineRule="auto"/>
              <w:jc w:val="right"/>
              <w:rPr>
                <w:ins w:id="2077" w:author="Gladiator Gladiator" w:date="2018-06-01T16:55:00Z"/>
                <w:rFonts w:ascii="Calibri" w:eastAsia="Times New Roman" w:hAnsi="Calibri" w:cs="Calibri"/>
                <w:color w:val="000000"/>
              </w:rPr>
            </w:pPr>
            <w:ins w:id="2078" w:author="Gladiator Gladiator" w:date="2018-06-01T16:55:00Z">
              <w:r w:rsidRPr="00AD1DD6">
                <w:rPr>
                  <w:rFonts w:ascii="Calibri" w:eastAsia="Times New Roman" w:hAnsi="Calibri" w:cs="Calibri"/>
                  <w:color w:val="000000"/>
                </w:rPr>
                <w:t>85.333</w:t>
              </w:r>
            </w:ins>
          </w:p>
        </w:tc>
        <w:tc>
          <w:tcPr>
            <w:tcW w:w="968" w:type="dxa"/>
            <w:tcBorders>
              <w:top w:val="single" w:sz="4" w:space="0" w:color="9BC2E6"/>
              <w:left w:val="nil"/>
              <w:bottom w:val="single" w:sz="4" w:space="0" w:color="9BC2E6"/>
              <w:right w:val="nil"/>
            </w:tcBorders>
            <w:shd w:val="clear" w:color="auto" w:fill="auto"/>
            <w:noWrap/>
            <w:vAlign w:val="bottom"/>
            <w:hideMark/>
          </w:tcPr>
          <w:p w14:paraId="41D63E89" w14:textId="77777777" w:rsidR="00AD1DD6" w:rsidRPr="00AD1DD6" w:rsidRDefault="00AD1DD6" w:rsidP="00AD1DD6">
            <w:pPr>
              <w:spacing w:after="0" w:line="240" w:lineRule="auto"/>
              <w:jc w:val="right"/>
              <w:rPr>
                <w:ins w:id="2079" w:author="Gladiator Gladiator" w:date="2018-06-01T16:55:00Z"/>
                <w:rFonts w:ascii="Calibri" w:eastAsia="Times New Roman" w:hAnsi="Calibri" w:cs="Calibri"/>
                <w:color w:val="000000"/>
              </w:rPr>
            </w:pPr>
            <w:ins w:id="2080" w:author="Gladiator Gladiator" w:date="2018-06-01T16:55:00Z">
              <w:r w:rsidRPr="00AD1DD6">
                <w:rPr>
                  <w:rFonts w:ascii="Calibri" w:eastAsia="Times New Roman" w:hAnsi="Calibri" w:cs="Calibri"/>
                  <w:color w:val="000000"/>
                </w:rPr>
                <w:t>84.700</w:t>
              </w:r>
            </w:ins>
          </w:p>
        </w:tc>
        <w:tc>
          <w:tcPr>
            <w:tcW w:w="1009" w:type="dxa"/>
            <w:tcBorders>
              <w:top w:val="single" w:sz="4" w:space="0" w:color="9BC2E6"/>
              <w:left w:val="nil"/>
              <w:bottom w:val="single" w:sz="4" w:space="0" w:color="9BC2E6"/>
              <w:right w:val="nil"/>
            </w:tcBorders>
            <w:shd w:val="clear" w:color="auto" w:fill="auto"/>
            <w:noWrap/>
            <w:vAlign w:val="bottom"/>
            <w:hideMark/>
          </w:tcPr>
          <w:p w14:paraId="5329E9C8" w14:textId="77777777" w:rsidR="00AD1DD6" w:rsidRPr="00AD1DD6" w:rsidRDefault="00AD1DD6" w:rsidP="00AD1DD6">
            <w:pPr>
              <w:spacing w:after="0" w:line="240" w:lineRule="auto"/>
              <w:jc w:val="right"/>
              <w:rPr>
                <w:ins w:id="2081" w:author="Gladiator Gladiator" w:date="2018-06-01T16:55:00Z"/>
                <w:rFonts w:ascii="Calibri" w:eastAsia="Times New Roman" w:hAnsi="Calibri" w:cs="Calibri"/>
                <w:color w:val="000000"/>
              </w:rPr>
            </w:pPr>
            <w:ins w:id="2082" w:author="Gladiator Gladiator" w:date="2018-06-01T16:55:00Z">
              <w:r w:rsidRPr="00AD1DD6">
                <w:rPr>
                  <w:rFonts w:ascii="Calibri" w:eastAsia="Times New Roman" w:hAnsi="Calibri" w:cs="Calibri"/>
                  <w:color w:val="000000"/>
                </w:rPr>
                <w:t>82.650</w:t>
              </w:r>
            </w:ins>
          </w:p>
        </w:tc>
        <w:tc>
          <w:tcPr>
            <w:tcW w:w="1262" w:type="dxa"/>
            <w:tcBorders>
              <w:top w:val="single" w:sz="4" w:space="0" w:color="9BC2E6"/>
              <w:left w:val="nil"/>
              <w:bottom w:val="single" w:sz="4" w:space="0" w:color="9BC2E6"/>
              <w:right w:val="single" w:sz="4" w:space="0" w:color="9BC2E6"/>
            </w:tcBorders>
            <w:shd w:val="clear" w:color="auto" w:fill="auto"/>
            <w:noWrap/>
            <w:vAlign w:val="bottom"/>
            <w:hideMark/>
          </w:tcPr>
          <w:p w14:paraId="09FA7999" w14:textId="77777777" w:rsidR="00AD1DD6" w:rsidRPr="00AD1DD6" w:rsidRDefault="00AD1DD6" w:rsidP="00AD1DD6">
            <w:pPr>
              <w:spacing w:after="0" w:line="240" w:lineRule="auto"/>
              <w:jc w:val="right"/>
              <w:rPr>
                <w:ins w:id="2083" w:author="Gladiator Gladiator" w:date="2018-06-01T16:55:00Z"/>
                <w:rFonts w:ascii="Calibri" w:eastAsia="Times New Roman" w:hAnsi="Calibri" w:cs="Calibri"/>
                <w:color w:val="000000"/>
              </w:rPr>
            </w:pPr>
            <w:ins w:id="2084" w:author="Gladiator Gladiator" w:date="2018-06-01T16:55:00Z">
              <w:r w:rsidRPr="00AD1DD6">
                <w:rPr>
                  <w:rFonts w:ascii="Calibri" w:eastAsia="Times New Roman" w:hAnsi="Calibri" w:cs="Calibri"/>
                  <w:color w:val="000000"/>
                </w:rPr>
                <w:t>81.361</w:t>
              </w:r>
            </w:ins>
          </w:p>
        </w:tc>
        <w:tc>
          <w:tcPr>
            <w:tcW w:w="1262" w:type="dxa"/>
            <w:tcBorders>
              <w:top w:val="single" w:sz="4" w:space="0" w:color="9BC2E6"/>
              <w:left w:val="single" w:sz="4" w:space="0" w:color="9BC2E6"/>
              <w:bottom w:val="single" w:sz="4" w:space="0" w:color="9BC2E6"/>
              <w:right w:val="single" w:sz="4" w:space="0" w:color="9BC2E6"/>
            </w:tcBorders>
            <w:shd w:val="clear" w:color="auto" w:fill="auto"/>
            <w:noWrap/>
            <w:vAlign w:val="bottom"/>
            <w:hideMark/>
          </w:tcPr>
          <w:p w14:paraId="6917912F" w14:textId="77777777" w:rsidR="00AD1DD6" w:rsidRPr="00AD1DD6" w:rsidRDefault="00AD1DD6" w:rsidP="00AD1DD6">
            <w:pPr>
              <w:spacing w:after="0" w:line="240" w:lineRule="auto"/>
              <w:jc w:val="right"/>
              <w:rPr>
                <w:ins w:id="2085" w:author="Gladiator Gladiator" w:date="2018-06-01T16:55:00Z"/>
                <w:rFonts w:ascii="Calibri" w:eastAsia="Times New Roman" w:hAnsi="Calibri" w:cs="Calibri"/>
                <w:color w:val="000000"/>
              </w:rPr>
            </w:pPr>
            <w:ins w:id="2086" w:author="Gladiator Gladiator" w:date="2018-06-01T16:55:00Z">
              <w:r w:rsidRPr="00AD1DD6">
                <w:rPr>
                  <w:rFonts w:ascii="Calibri" w:eastAsia="Times New Roman" w:hAnsi="Calibri" w:cs="Calibri"/>
                  <w:color w:val="000000"/>
                </w:rPr>
                <w:t>83.5321</w:t>
              </w:r>
            </w:ins>
          </w:p>
        </w:tc>
      </w:tr>
      <w:tr w:rsidR="00AD1DD6" w:rsidRPr="00AD1DD6" w14:paraId="3F3F51F6" w14:textId="77777777" w:rsidTr="00AD1DD6">
        <w:trPr>
          <w:trHeight w:val="239"/>
          <w:ins w:id="2087" w:author="Gladiator Gladiator" w:date="2018-06-01T16:55:00Z"/>
          <w:trPrChange w:id="2088"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DDEBF7" w:fill="DDEBF7"/>
            <w:noWrap/>
            <w:vAlign w:val="bottom"/>
            <w:hideMark/>
            <w:tcPrChange w:id="2089" w:author="Gladiator Gladiator" w:date="2018-06-01T16:55:00Z">
              <w:tcPr>
                <w:tcW w:w="1875"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03728EC3" w14:textId="77777777" w:rsidR="00AD1DD6" w:rsidRPr="00AD1DD6" w:rsidRDefault="00AD1DD6" w:rsidP="00AD1DD6">
            <w:pPr>
              <w:spacing w:after="0" w:line="240" w:lineRule="auto"/>
              <w:rPr>
                <w:ins w:id="2090" w:author="Gladiator Gladiator" w:date="2018-06-01T16:55:00Z"/>
                <w:rFonts w:ascii="Calibri" w:eastAsia="Times New Roman" w:hAnsi="Calibri" w:cs="Calibri"/>
                <w:color w:val="000000"/>
              </w:rPr>
            </w:pPr>
            <w:ins w:id="2091" w:author="Gladiator Gladiator" w:date="2018-06-01T16:55:00Z">
              <w:r w:rsidRPr="00AD1DD6">
                <w:rPr>
                  <w:rFonts w:ascii="Calibri" w:eastAsia="Times New Roman" w:hAnsi="Calibri" w:cs="Calibri"/>
                  <w:color w:val="000000"/>
                </w:rPr>
                <w:t>User 9</w:t>
              </w:r>
            </w:ins>
          </w:p>
        </w:tc>
        <w:tc>
          <w:tcPr>
            <w:tcW w:w="1172" w:type="dxa"/>
            <w:tcBorders>
              <w:top w:val="single" w:sz="4" w:space="0" w:color="9BC2E6"/>
              <w:left w:val="nil"/>
              <w:bottom w:val="single" w:sz="4" w:space="0" w:color="9BC2E6"/>
              <w:right w:val="nil"/>
            </w:tcBorders>
            <w:shd w:val="clear" w:color="DDEBF7" w:fill="DDEBF7"/>
            <w:noWrap/>
            <w:vAlign w:val="bottom"/>
            <w:hideMark/>
            <w:tcPrChange w:id="2092" w:author="Gladiator Gladiator" w:date="2018-06-01T16:55:00Z">
              <w:tcPr>
                <w:tcW w:w="1172" w:type="dxa"/>
                <w:tcBorders>
                  <w:top w:val="single" w:sz="4" w:space="0" w:color="9BC2E6"/>
                  <w:left w:val="nil"/>
                  <w:bottom w:val="single" w:sz="4" w:space="0" w:color="9BC2E6"/>
                  <w:right w:val="nil"/>
                </w:tcBorders>
                <w:shd w:val="clear" w:color="DDEBF7" w:fill="DDEBF7"/>
                <w:noWrap/>
                <w:vAlign w:val="bottom"/>
                <w:hideMark/>
              </w:tcPr>
            </w:tcPrChange>
          </w:tcPr>
          <w:p w14:paraId="5CDB84B6" w14:textId="77777777" w:rsidR="00AD1DD6" w:rsidRPr="00AD1DD6" w:rsidRDefault="00AD1DD6" w:rsidP="00AD1DD6">
            <w:pPr>
              <w:spacing w:after="0" w:line="240" w:lineRule="auto"/>
              <w:rPr>
                <w:ins w:id="2093" w:author="Gladiator Gladiator" w:date="2018-06-01T16:55:00Z"/>
                <w:rFonts w:ascii="Calibri" w:eastAsia="Times New Roman" w:hAnsi="Calibri" w:cs="Calibri"/>
                <w:color w:val="000000"/>
              </w:rPr>
            </w:pPr>
            <w:ins w:id="2094" w:author="Gladiator Gladiator" w:date="2018-06-01T16:55:00Z">
              <w:r w:rsidRPr="00AD1DD6">
                <w:rPr>
                  <w:rFonts w:ascii="Calibri" w:eastAsia="Times New Roman" w:hAnsi="Calibri" w:cs="Calibri"/>
                  <w:color w:val="000000"/>
                </w:rPr>
                <w:t>relaxing</w:t>
              </w:r>
            </w:ins>
          </w:p>
        </w:tc>
        <w:tc>
          <w:tcPr>
            <w:tcW w:w="991" w:type="dxa"/>
            <w:tcBorders>
              <w:top w:val="single" w:sz="4" w:space="0" w:color="9BC2E6"/>
              <w:left w:val="nil"/>
              <w:bottom w:val="single" w:sz="4" w:space="0" w:color="9BC2E6"/>
              <w:right w:val="nil"/>
            </w:tcBorders>
            <w:shd w:val="clear" w:color="DDEBF7" w:fill="DDEBF7"/>
            <w:noWrap/>
            <w:vAlign w:val="bottom"/>
            <w:hideMark/>
            <w:tcPrChange w:id="2095" w:author="Gladiator Gladiator" w:date="2018-06-01T16:55:00Z">
              <w:tcPr>
                <w:tcW w:w="991" w:type="dxa"/>
                <w:tcBorders>
                  <w:top w:val="single" w:sz="4" w:space="0" w:color="9BC2E6"/>
                  <w:left w:val="nil"/>
                  <w:bottom w:val="single" w:sz="4" w:space="0" w:color="9BC2E6"/>
                  <w:right w:val="nil"/>
                </w:tcBorders>
                <w:shd w:val="clear" w:color="DDEBF7" w:fill="DDEBF7"/>
                <w:noWrap/>
                <w:vAlign w:val="bottom"/>
                <w:hideMark/>
              </w:tcPr>
            </w:tcPrChange>
          </w:tcPr>
          <w:p w14:paraId="6C7F2AF5" w14:textId="77777777" w:rsidR="00AD1DD6" w:rsidRPr="00AD1DD6" w:rsidRDefault="00AD1DD6" w:rsidP="00AD1DD6">
            <w:pPr>
              <w:spacing w:after="0" w:line="240" w:lineRule="auto"/>
              <w:jc w:val="right"/>
              <w:rPr>
                <w:ins w:id="2096" w:author="Gladiator Gladiator" w:date="2018-06-01T16:55:00Z"/>
                <w:rFonts w:ascii="Calibri" w:eastAsia="Times New Roman" w:hAnsi="Calibri" w:cs="Calibri"/>
                <w:color w:val="000000"/>
              </w:rPr>
            </w:pPr>
            <w:ins w:id="2097" w:author="Gladiator Gladiator" w:date="2018-06-01T16:55:00Z">
              <w:r w:rsidRPr="00AD1DD6">
                <w:rPr>
                  <w:rFonts w:ascii="Calibri" w:eastAsia="Times New Roman" w:hAnsi="Calibri" w:cs="Calibri"/>
                  <w:color w:val="000000"/>
                </w:rPr>
                <w:t>60.197</w:t>
              </w:r>
            </w:ins>
          </w:p>
        </w:tc>
        <w:tc>
          <w:tcPr>
            <w:tcW w:w="1087" w:type="dxa"/>
            <w:tcBorders>
              <w:top w:val="single" w:sz="4" w:space="0" w:color="9BC2E6"/>
              <w:left w:val="nil"/>
              <w:bottom w:val="single" w:sz="4" w:space="0" w:color="9BC2E6"/>
              <w:right w:val="nil"/>
            </w:tcBorders>
            <w:shd w:val="clear" w:color="DDEBF7" w:fill="DDEBF7"/>
            <w:noWrap/>
            <w:vAlign w:val="bottom"/>
            <w:hideMark/>
            <w:tcPrChange w:id="2098" w:author="Gladiator Gladiator" w:date="2018-06-01T16:55:00Z">
              <w:tcPr>
                <w:tcW w:w="955" w:type="dxa"/>
                <w:tcBorders>
                  <w:top w:val="single" w:sz="4" w:space="0" w:color="9BC2E6"/>
                  <w:left w:val="nil"/>
                  <w:bottom w:val="single" w:sz="4" w:space="0" w:color="9BC2E6"/>
                  <w:right w:val="nil"/>
                </w:tcBorders>
                <w:shd w:val="clear" w:color="DDEBF7" w:fill="DDEBF7"/>
                <w:noWrap/>
                <w:vAlign w:val="bottom"/>
                <w:hideMark/>
              </w:tcPr>
            </w:tcPrChange>
          </w:tcPr>
          <w:p w14:paraId="659FE7F9" w14:textId="77777777" w:rsidR="00AD1DD6" w:rsidRPr="00AD1DD6" w:rsidRDefault="00AD1DD6" w:rsidP="00AD1DD6">
            <w:pPr>
              <w:spacing w:after="0" w:line="240" w:lineRule="auto"/>
              <w:jc w:val="right"/>
              <w:rPr>
                <w:ins w:id="2099" w:author="Gladiator Gladiator" w:date="2018-06-01T16:55:00Z"/>
                <w:rFonts w:ascii="Calibri" w:eastAsia="Times New Roman" w:hAnsi="Calibri" w:cs="Calibri"/>
                <w:color w:val="000000"/>
              </w:rPr>
            </w:pPr>
            <w:ins w:id="2100" w:author="Gladiator Gladiator" w:date="2018-06-01T16:55:00Z">
              <w:r w:rsidRPr="00AD1DD6">
                <w:rPr>
                  <w:rFonts w:ascii="Calibri" w:eastAsia="Times New Roman" w:hAnsi="Calibri" w:cs="Calibri"/>
                  <w:color w:val="000000"/>
                </w:rPr>
                <w:t>62.183</w:t>
              </w:r>
            </w:ins>
          </w:p>
        </w:tc>
        <w:tc>
          <w:tcPr>
            <w:tcW w:w="968" w:type="dxa"/>
            <w:tcBorders>
              <w:top w:val="single" w:sz="4" w:space="0" w:color="9BC2E6"/>
              <w:left w:val="nil"/>
              <w:bottom w:val="single" w:sz="4" w:space="0" w:color="9BC2E6"/>
              <w:right w:val="nil"/>
            </w:tcBorders>
            <w:shd w:val="clear" w:color="DDEBF7" w:fill="DDEBF7"/>
            <w:noWrap/>
            <w:vAlign w:val="bottom"/>
            <w:hideMark/>
            <w:tcPrChange w:id="2101" w:author="Gladiator Gladiator" w:date="2018-06-01T16:55:00Z">
              <w:tcPr>
                <w:tcW w:w="1100" w:type="dxa"/>
                <w:gridSpan w:val="2"/>
                <w:tcBorders>
                  <w:top w:val="single" w:sz="4" w:space="0" w:color="9BC2E6"/>
                  <w:left w:val="nil"/>
                  <w:bottom w:val="single" w:sz="4" w:space="0" w:color="9BC2E6"/>
                  <w:right w:val="nil"/>
                </w:tcBorders>
                <w:shd w:val="clear" w:color="DDEBF7" w:fill="DDEBF7"/>
                <w:noWrap/>
                <w:vAlign w:val="bottom"/>
                <w:hideMark/>
              </w:tcPr>
            </w:tcPrChange>
          </w:tcPr>
          <w:p w14:paraId="429315BF" w14:textId="77777777" w:rsidR="00AD1DD6" w:rsidRPr="00AD1DD6" w:rsidRDefault="00AD1DD6" w:rsidP="00AD1DD6">
            <w:pPr>
              <w:spacing w:after="0" w:line="240" w:lineRule="auto"/>
              <w:jc w:val="right"/>
              <w:rPr>
                <w:ins w:id="2102" w:author="Gladiator Gladiator" w:date="2018-06-01T16:55:00Z"/>
                <w:rFonts w:ascii="Calibri" w:eastAsia="Times New Roman" w:hAnsi="Calibri" w:cs="Calibri"/>
                <w:color w:val="000000"/>
              </w:rPr>
            </w:pPr>
            <w:ins w:id="2103" w:author="Gladiator Gladiator" w:date="2018-06-01T16:55:00Z">
              <w:r w:rsidRPr="00AD1DD6">
                <w:rPr>
                  <w:rFonts w:ascii="Calibri" w:eastAsia="Times New Roman" w:hAnsi="Calibri" w:cs="Calibri"/>
                  <w:color w:val="000000"/>
                </w:rPr>
                <w:t>61.483</w:t>
              </w:r>
            </w:ins>
          </w:p>
        </w:tc>
        <w:tc>
          <w:tcPr>
            <w:tcW w:w="1009" w:type="dxa"/>
            <w:tcBorders>
              <w:top w:val="single" w:sz="4" w:space="0" w:color="9BC2E6"/>
              <w:left w:val="nil"/>
              <w:bottom w:val="single" w:sz="4" w:space="0" w:color="9BC2E6"/>
              <w:right w:val="nil"/>
            </w:tcBorders>
            <w:shd w:val="clear" w:color="DDEBF7" w:fill="DDEBF7"/>
            <w:noWrap/>
            <w:vAlign w:val="bottom"/>
            <w:hideMark/>
            <w:tcPrChange w:id="2104" w:author="Gladiator Gladiator" w:date="2018-06-01T16:55:00Z">
              <w:tcPr>
                <w:tcW w:w="1009" w:type="dxa"/>
                <w:tcBorders>
                  <w:top w:val="single" w:sz="4" w:space="0" w:color="9BC2E6"/>
                  <w:left w:val="nil"/>
                  <w:bottom w:val="single" w:sz="4" w:space="0" w:color="9BC2E6"/>
                  <w:right w:val="nil"/>
                </w:tcBorders>
                <w:shd w:val="clear" w:color="DDEBF7" w:fill="DDEBF7"/>
                <w:noWrap/>
                <w:vAlign w:val="bottom"/>
                <w:hideMark/>
              </w:tcPr>
            </w:tcPrChange>
          </w:tcPr>
          <w:p w14:paraId="1FB61582" w14:textId="77777777" w:rsidR="00AD1DD6" w:rsidRPr="00AD1DD6" w:rsidRDefault="00AD1DD6" w:rsidP="00AD1DD6">
            <w:pPr>
              <w:spacing w:after="0" w:line="240" w:lineRule="auto"/>
              <w:jc w:val="right"/>
              <w:rPr>
                <w:ins w:id="2105" w:author="Gladiator Gladiator" w:date="2018-06-01T16:55:00Z"/>
                <w:rFonts w:ascii="Calibri" w:eastAsia="Times New Roman" w:hAnsi="Calibri" w:cs="Calibri"/>
                <w:color w:val="000000"/>
              </w:rPr>
            </w:pPr>
            <w:ins w:id="2106" w:author="Gladiator Gladiator" w:date="2018-06-01T16:55:00Z">
              <w:r w:rsidRPr="00AD1DD6">
                <w:rPr>
                  <w:rFonts w:ascii="Calibri" w:eastAsia="Times New Roman" w:hAnsi="Calibri" w:cs="Calibri"/>
                  <w:color w:val="000000"/>
                </w:rPr>
                <w:t>63.100</w:t>
              </w:r>
            </w:ins>
          </w:p>
        </w:tc>
        <w:tc>
          <w:tcPr>
            <w:tcW w:w="1262" w:type="dxa"/>
            <w:tcBorders>
              <w:top w:val="single" w:sz="4" w:space="0" w:color="9BC2E6"/>
              <w:left w:val="nil"/>
              <w:bottom w:val="single" w:sz="4" w:space="0" w:color="9BC2E6"/>
              <w:right w:val="single" w:sz="4" w:space="0" w:color="9BC2E6"/>
            </w:tcBorders>
            <w:shd w:val="clear" w:color="DDEBF7" w:fill="DDEBF7"/>
            <w:noWrap/>
            <w:vAlign w:val="bottom"/>
            <w:hideMark/>
            <w:tcPrChange w:id="2107" w:author="Gladiator Gladiator" w:date="2018-06-01T16:55:00Z">
              <w:tcPr>
                <w:tcW w:w="1262"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2763DCE4" w14:textId="77777777" w:rsidR="00AD1DD6" w:rsidRPr="00AD1DD6" w:rsidRDefault="00AD1DD6" w:rsidP="00AD1DD6">
            <w:pPr>
              <w:spacing w:after="0" w:line="240" w:lineRule="auto"/>
              <w:jc w:val="right"/>
              <w:rPr>
                <w:ins w:id="2108" w:author="Gladiator Gladiator" w:date="2018-06-01T16:55:00Z"/>
                <w:rFonts w:ascii="Calibri" w:eastAsia="Times New Roman" w:hAnsi="Calibri" w:cs="Calibri"/>
                <w:color w:val="000000"/>
              </w:rPr>
            </w:pPr>
            <w:ins w:id="2109" w:author="Gladiator Gladiator" w:date="2018-06-01T16:55:00Z">
              <w:r w:rsidRPr="00AD1DD6">
                <w:rPr>
                  <w:rFonts w:ascii="Calibri" w:eastAsia="Times New Roman" w:hAnsi="Calibri" w:cs="Calibri"/>
                  <w:color w:val="000000"/>
                </w:rPr>
                <w:t>64.583</w:t>
              </w:r>
            </w:ins>
          </w:p>
        </w:tc>
        <w:tc>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Change w:id="2110"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
            </w:tcPrChange>
          </w:tcPr>
          <w:p w14:paraId="3D1DE74D" w14:textId="77777777" w:rsidR="00AD1DD6" w:rsidRPr="00AD1DD6" w:rsidRDefault="00AD1DD6" w:rsidP="00AD1DD6">
            <w:pPr>
              <w:spacing w:after="0" w:line="240" w:lineRule="auto"/>
              <w:jc w:val="right"/>
              <w:rPr>
                <w:ins w:id="2111" w:author="Gladiator Gladiator" w:date="2018-06-01T16:55:00Z"/>
                <w:rFonts w:ascii="Calibri" w:eastAsia="Times New Roman" w:hAnsi="Calibri" w:cs="Calibri"/>
                <w:color w:val="000000"/>
              </w:rPr>
            </w:pPr>
            <w:ins w:id="2112" w:author="Gladiator Gladiator" w:date="2018-06-01T16:55:00Z">
              <w:r w:rsidRPr="00AD1DD6">
                <w:rPr>
                  <w:rFonts w:ascii="Calibri" w:eastAsia="Times New Roman" w:hAnsi="Calibri" w:cs="Calibri"/>
                  <w:color w:val="000000"/>
                </w:rPr>
                <w:t>62.3093</w:t>
              </w:r>
            </w:ins>
          </w:p>
        </w:tc>
      </w:tr>
      <w:tr w:rsidR="00AD1DD6" w:rsidRPr="00AD1DD6" w14:paraId="52E79C5C" w14:textId="77777777" w:rsidTr="00AD1DD6">
        <w:trPr>
          <w:trHeight w:val="239"/>
          <w:ins w:id="2113" w:author="Gladiator Gladiator" w:date="2018-06-01T16:55:00Z"/>
        </w:trPr>
        <w:tc>
          <w:tcPr>
            <w:tcW w:w="1875" w:type="dxa"/>
            <w:tcBorders>
              <w:top w:val="single" w:sz="4" w:space="0" w:color="9BC2E6"/>
              <w:left w:val="single" w:sz="4" w:space="0" w:color="9BC2E6"/>
              <w:bottom w:val="single" w:sz="4" w:space="0" w:color="9BC2E6"/>
              <w:right w:val="nil"/>
            </w:tcBorders>
            <w:shd w:val="clear" w:color="auto" w:fill="auto"/>
            <w:noWrap/>
            <w:vAlign w:val="bottom"/>
            <w:hideMark/>
          </w:tcPr>
          <w:p w14:paraId="7B380DCD" w14:textId="77777777" w:rsidR="00AD1DD6" w:rsidRPr="00AD1DD6" w:rsidRDefault="00AD1DD6" w:rsidP="00AD1DD6">
            <w:pPr>
              <w:spacing w:after="0" w:line="240" w:lineRule="auto"/>
              <w:rPr>
                <w:ins w:id="2114" w:author="Gladiator Gladiator" w:date="2018-06-01T16:55:00Z"/>
                <w:rFonts w:ascii="Calibri" w:eastAsia="Times New Roman" w:hAnsi="Calibri" w:cs="Calibri"/>
                <w:color w:val="000000"/>
              </w:rPr>
            </w:pPr>
            <w:ins w:id="2115" w:author="Gladiator Gladiator" w:date="2018-06-01T16:55:00Z">
              <w:r w:rsidRPr="00AD1DD6">
                <w:rPr>
                  <w:rFonts w:ascii="Calibri" w:eastAsia="Times New Roman" w:hAnsi="Calibri" w:cs="Calibri"/>
                  <w:color w:val="000000"/>
                </w:rPr>
                <w:t>User 9</w:t>
              </w:r>
            </w:ins>
          </w:p>
        </w:tc>
        <w:tc>
          <w:tcPr>
            <w:tcW w:w="1172" w:type="dxa"/>
            <w:tcBorders>
              <w:top w:val="single" w:sz="4" w:space="0" w:color="9BC2E6"/>
              <w:left w:val="nil"/>
              <w:bottom w:val="single" w:sz="4" w:space="0" w:color="9BC2E6"/>
              <w:right w:val="nil"/>
            </w:tcBorders>
            <w:shd w:val="clear" w:color="auto" w:fill="auto"/>
            <w:noWrap/>
            <w:vAlign w:val="bottom"/>
            <w:hideMark/>
          </w:tcPr>
          <w:p w14:paraId="30765D98" w14:textId="77777777" w:rsidR="00AD1DD6" w:rsidRPr="00AD1DD6" w:rsidRDefault="00AD1DD6" w:rsidP="00AD1DD6">
            <w:pPr>
              <w:spacing w:after="0" w:line="240" w:lineRule="auto"/>
              <w:rPr>
                <w:ins w:id="2116" w:author="Gladiator Gladiator" w:date="2018-06-01T16:55:00Z"/>
                <w:rFonts w:ascii="Calibri" w:eastAsia="Times New Roman" w:hAnsi="Calibri" w:cs="Calibri"/>
                <w:color w:val="000000"/>
              </w:rPr>
            </w:pPr>
            <w:ins w:id="2117" w:author="Gladiator Gladiator" w:date="2018-06-01T16:55:00Z">
              <w:r w:rsidRPr="00AD1DD6">
                <w:rPr>
                  <w:rFonts w:ascii="Calibri" w:eastAsia="Times New Roman" w:hAnsi="Calibri" w:cs="Calibri"/>
                  <w:color w:val="000000"/>
                </w:rPr>
                <w:t>testing</w:t>
              </w:r>
            </w:ins>
          </w:p>
        </w:tc>
        <w:tc>
          <w:tcPr>
            <w:tcW w:w="991" w:type="dxa"/>
            <w:tcBorders>
              <w:top w:val="single" w:sz="4" w:space="0" w:color="9BC2E6"/>
              <w:left w:val="nil"/>
              <w:bottom w:val="single" w:sz="4" w:space="0" w:color="9BC2E6"/>
              <w:right w:val="nil"/>
            </w:tcBorders>
            <w:shd w:val="clear" w:color="auto" w:fill="auto"/>
            <w:noWrap/>
            <w:vAlign w:val="bottom"/>
            <w:hideMark/>
          </w:tcPr>
          <w:p w14:paraId="47F16E41" w14:textId="77777777" w:rsidR="00AD1DD6" w:rsidRPr="00AD1DD6" w:rsidRDefault="00AD1DD6" w:rsidP="00AD1DD6">
            <w:pPr>
              <w:spacing w:after="0" w:line="240" w:lineRule="auto"/>
              <w:jc w:val="right"/>
              <w:rPr>
                <w:ins w:id="2118" w:author="Gladiator Gladiator" w:date="2018-06-01T16:55:00Z"/>
                <w:rFonts w:ascii="Calibri" w:eastAsia="Times New Roman" w:hAnsi="Calibri" w:cs="Calibri"/>
                <w:color w:val="000000"/>
              </w:rPr>
            </w:pPr>
            <w:ins w:id="2119" w:author="Gladiator Gladiator" w:date="2018-06-01T16:55:00Z">
              <w:r w:rsidRPr="00AD1DD6">
                <w:rPr>
                  <w:rFonts w:ascii="Calibri" w:eastAsia="Times New Roman" w:hAnsi="Calibri" w:cs="Calibri"/>
                  <w:color w:val="000000"/>
                </w:rPr>
                <w:t>95.656</w:t>
              </w:r>
            </w:ins>
          </w:p>
        </w:tc>
        <w:tc>
          <w:tcPr>
            <w:tcW w:w="1087" w:type="dxa"/>
            <w:tcBorders>
              <w:top w:val="single" w:sz="4" w:space="0" w:color="9BC2E6"/>
              <w:left w:val="nil"/>
              <w:bottom w:val="single" w:sz="4" w:space="0" w:color="9BC2E6"/>
              <w:right w:val="nil"/>
            </w:tcBorders>
            <w:shd w:val="clear" w:color="auto" w:fill="auto"/>
            <w:noWrap/>
            <w:vAlign w:val="bottom"/>
            <w:hideMark/>
          </w:tcPr>
          <w:p w14:paraId="141F8BE2" w14:textId="77777777" w:rsidR="00AD1DD6" w:rsidRPr="00AD1DD6" w:rsidRDefault="00AD1DD6" w:rsidP="00AD1DD6">
            <w:pPr>
              <w:spacing w:after="0" w:line="240" w:lineRule="auto"/>
              <w:jc w:val="right"/>
              <w:rPr>
                <w:ins w:id="2120" w:author="Gladiator Gladiator" w:date="2018-06-01T16:55:00Z"/>
                <w:rFonts w:ascii="Calibri" w:eastAsia="Times New Roman" w:hAnsi="Calibri" w:cs="Calibri"/>
                <w:color w:val="000000"/>
              </w:rPr>
            </w:pPr>
            <w:ins w:id="2121" w:author="Gladiator Gladiator" w:date="2018-06-01T16:55:00Z">
              <w:r w:rsidRPr="00AD1DD6">
                <w:rPr>
                  <w:rFonts w:ascii="Calibri" w:eastAsia="Times New Roman" w:hAnsi="Calibri" w:cs="Calibri"/>
                  <w:color w:val="000000"/>
                </w:rPr>
                <w:t>106.250</w:t>
              </w:r>
            </w:ins>
          </w:p>
        </w:tc>
        <w:tc>
          <w:tcPr>
            <w:tcW w:w="968" w:type="dxa"/>
            <w:tcBorders>
              <w:top w:val="single" w:sz="4" w:space="0" w:color="9BC2E6"/>
              <w:left w:val="nil"/>
              <w:bottom w:val="single" w:sz="4" w:space="0" w:color="9BC2E6"/>
              <w:right w:val="nil"/>
            </w:tcBorders>
            <w:shd w:val="clear" w:color="auto" w:fill="auto"/>
            <w:noWrap/>
            <w:vAlign w:val="bottom"/>
            <w:hideMark/>
          </w:tcPr>
          <w:p w14:paraId="19460F88" w14:textId="77777777" w:rsidR="00AD1DD6" w:rsidRPr="00AD1DD6" w:rsidRDefault="00AD1DD6" w:rsidP="00AD1DD6">
            <w:pPr>
              <w:spacing w:after="0" w:line="240" w:lineRule="auto"/>
              <w:jc w:val="right"/>
              <w:rPr>
                <w:ins w:id="2122" w:author="Gladiator Gladiator" w:date="2018-06-01T16:55:00Z"/>
                <w:rFonts w:ascii="Calibri" w:eastAsia="Times New Roman" w:hAnsi="Calibri" w:cs="Calibri"/>
                <w:color w:val="000000"/>
              </w:rPr>
            </w:pPr>
            <w:ins w:id="2123" w:author="Gladiator Gladiator" w:date="2018-06-01T16:55:00Z">
              <w:r w:rsidRPr="00AD1DD6">
                <w:rPr>
                  <w:rFonts w:ascii="Calibri" w:eastAsia="Times New Roman" w:hAnsi="Calibri" w:cs="Calibri"/>
                  <w:color w:val="000000"/>
                </w:rPr>
                <w:t>114.033</w:t>
              </w:r>
            </w:ins>
          </w:p>
        </w:tc>
        <w:tc>
          <w:tcPr>
            <w:tcW w:w="1009" w:type="dxa"/>
            <w:tcBorders>
              <w:top w:val="single" w:sz="4" w:space="0" w:color="9BC2E6"/>
              <w:left w:val="nil"/>
              <w:bottom w:val="single" w:sz="4" w:space="0" w:color="9BC2E6"/>
              <w:right w:val="nil"/>
            </w:tcBorders>
            <w:shd w:val="clear" w:color="auto" w:fill="auto"/>
            <w:noWrap/>
            <w:vAlign w:val="bottom"/>
            <w:hideMark/>
          </w:tcPr>
          <w:p w14:paraId="2FCE9140" w14:textId="77777777" w:rsidR="00AD1DD6" w:rsidRPr="00AD1DD6" w:rsidRDefault="00AD1DD6" w:rsidP="00AD1DD6">
            <w:pPr>
              <w:spacing w:after="0" w:line="240" w:lineRule="auto"/>
              <w:jc w:val="right"/>
              <w:rPr>
                <w:ins w:id="2124" w:author="Gladiator Gladiator" w:date="2018-06-01T16:55:00Z"/>
                <w:rFonts w:ascii="Calibri" w:eastAsia="Times New Roman" w:hAnsi="Calibri" w:cs="Calibri"/>
                <w:color w:val="000000"/>
              </w:rPr>
            </w:pPr>
            <w:ins w:id="2125" w:author="Gladiator Gladiator" w:date="2018-06-01T16:55:00Z">
              <w:r w:rsidRPr="00AD1DD6">
                <w:rPr>
                  <w:rFonts w:ascii="Calibri" w:eastAsia="Times New Roman" w:hAnsi="Calibri" w:cs="Calibri"/>
                  <w:color w:val="000000"/>
                </w:rPr>
                <w:t>117.683</w:t>
              </w:r>
            </w:ins>
          </w:p>
        </w:tc>
        <w:tc>
          <w:tcPr>
            <w:tcW w:w="1262" w:type="dxa"/>
            <w:tcBorders>
              <w:top w:val="single" w:sz="4" w:space="0" w:color="9BC2E6"/>
              <w:left w:val="nil"/>
              <w:bottom w:val="single" w:sz="4" w:space="0" w:color="9BC2E6"/>
              <w:right w:val="single" w:sz="4" w:space="0" w:color="9BC2E6"/>
            </w:tcBorders>
            <w:shd w:val="clear" w:color="auto" w:fill="auto"/>
            <w:noWrap/>
            <w:vAlign w:val="bottom"/>
            <w:hideMark/>
          </w:tcPr>
          <w:p w14:paraId="22A70A9C" w14:textId="77777777" w:rsidR="00AD1DD6" w:rsidRPr="00AD1DD6" w:rsidRDefault="00AD1DD6" w:rsidP="00AD1DD6">
            <w:pPr>
              <w:spacing w:after="0" w:line="240" w:lineRule="auto"/>
              <w:jc w:val="right"/>
              <w:rPr>
                <w:ins w:id="2126" w:author="Gladiator Gladiator" w:date="2018-06-01T16:55:00Z"/>
                <w:rFonts w:ascii="Calibri" w:eastAsia="Times New Roman" w:hAnsi="Calibri" w:cs="Calibri"/>
                <w:color w:val="000000"/>
              </w:rPr>
            </w:pPr>
            <w:ins w:id="2127" w:author="Gladiator Gladiator" w:date="2018-06-01T16:55:00Z">
              <w:r w:rsidRPr="00AD1DD6">
                <w:rPr>
                  <w:rFonts w:ascii="Calibri" w:eastAsia="Times New Roman" w:hAnsi="Calibri" w:cs="Calibri"/>
                  <w:color w:val="000000"/>
                </w:rPr>
                <w:t>90.367</w:t>
              </w:r>
            </w:ins>
          </w:p>
        </w:tc>
        <w:tc>
          <w:tcPr>
            <w:tcW w:w="1262" w:type="dxa"/>
            <w:tcBorders>
              <w:top w:val="single" w:sz="4" w:space="0" w:color="9BC2E6"/>
              <w:left w:val="single" w:sz="4" w:space="0" w:color="9BC2E6"/>
              <w:bottom w:val="single" w:sz="4" w:space="0" w:color="9BC2E6"/>
              <w:right w:val="single" w:sz="4" w:space="0" w:color="9BC2E6"/>
            </w:tcBorders>
            <w:shd w:val="clear" w:color="auto" w:fill="auto"/>
            <w:noWrap/>
            <w:vAlign w:val="bottom"/>
            <w:hideMark/>
          </w:tcPr>
          <w:p w14:paraId="7D4ECBA6" w14:textId="77777777" w:rsidR="00AD1DD6" w:rsidRPr="00AD1DD6" w:rsidRDefault="00AD1DD6" w:rsidP="00AD1DD6">
            <w:pPr>
              <w:spacing w:after="0" w:line="240" w:lineRule="auto"/>
              <w:jc w:val="right"/>
              <w:rPr>
                <w:ins w:id="2128" w:author="Gladiator Gladiator" w:date="2018-06-01T16:55:00Z"/>
                <w:rFonts w:ascii="Calibri" w:eastAsia="Times New Roman" w:hAnsi="Calibri" w:cs="Calibri"/>
                <w:color w:val="000000"/>
              </w:rPr>
            </w:pPr>
            <w:ins w:id="2129" w:author="Gladiator Gladiator" w:date="2018-06-01T16:55:00Z">
              <w:r w:rsidRPr="00AD1DD6">
                <w:rPr>
                  <w:rFonts w:ascii="Calibri" w:eastAsia="Times New Roman" w:hAnsi="Calibri" w:cs="Calibri"/>
                  <w:color w:val="000000"/>
                </w:rPr>
                <w:t>104.7978</w:t>
              </w:r>
            </w:ins>
          </w:p>
        </w:tc>
      </w:tr>
      <w:tr w:rsidR="00AD1DD6" w:rsidRPr="00AD1DD6" w14:paraId="544FC0FB" w14:textId="77777777" w:rsidTr="00AD1DD6">
        <w:trPr>
          <w:trHeight w:val="239"/>
          <w:ins w:id="2130" w:author="Gladiator Gladiator" w:date="2018-06-01T16:55:00Z"/>
          <w:trPrChange w:id="2131"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DDEBF7" w:fill="DDEBF7"/>
            <w:noWrap/>
            <w:vAlign w:val="bottom"/>
            <w:hideMark/>
            <w:tcPrChange w:id="2132" w:author="Gladiator Gladiator" w:date="2018-06-01T16:55:00Z">
              <w:tcPr>
                <w:tcW w:w="1875"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1A665568" w14:textId="77777777" w:rsidR="00AD1DD6" w:rsidRPr="00AD1DD6" w:rsidRDefault="00AD1DD6" w:rsidP="00AD1DD6">
            <w:pPr>
              <w:spacing w:after="0" w:line="240" w:lineRule="auto"/>
              <w:rPr>
                <w:ins w:id="2133" w:author="Gladiator Gladiator" w:date="2018-06-01T16:55:00Z"/>
                <w:rFonts w:ascii="Calibri" w:eastAsia="Times New Roman" w:hAnsi="Calibri" w:cs="Calibri"/>
                <w:color w:val="000000"/>
              </w:rPr>
            </w:pPr>
            <w:ins w:id="2134" w:author="Gladiator Gladiator" w:date="2018-06-01T16:55:00Z">
              <w:r w:rsidRPr="00AD1DD6">
                <w:rPr>
                  <w:rFonts w:ascii="Calibri" w:eastAsia="Times New Roman" w:hAnsi="Calibri" w:cs="Calibri"/>
                  <w:color w:val="000000"/>
                </w:rPr>
                <w:t>User 10</w:t>
              </w:r>
            </w:ins>
          </w:p>
        </w:tc>
        <w:tc>
          <w:tcPr>
            <w:tcW w:w="1172" w:type="dxa"/>
            <w:tcBorders>
              <w:top w:val="single" w:sz="4" w:space="0" w:color="9BC2E6"/>
              <w:left w:val="nil"/>
              <w:bottom w:val="single" w:sz="4" w:space="0" w:color="9BC2E6"/>
              <w:right w:val="nil"/>
            </w:tcBorders>
            <w:shd w:val="clear" w:color="DDEBF7" w:fill="DDEBF7"/>
            <w:noWrap/>
            <w:vAlign w:val="bottom"/>
            <w:hideMark/>
            <w:tcPrChange w:id="2135" w:author="Gladiator Gladiator" w:date="2018-06-01T16:55:00Z">
              <w:tcPr>
                <w:tcW w:w="1172" w:type="dxa"/>
                <w:tcBorders>
                  <w:top w:val="single" w:sz="4" w:space="0" w:color="9BC2E6"/>
                  <w:left w:val="nil"/>
                  <w:bottom w:val="single" w:sz="4" w:space="0" w:color="9BC2E6"/>
                  <w:right w:val="nil"/>
                </w:tcBorders>
                <w:shd w:val="clear" w:color="DDEBF7" w:fill="DDEBF7"/>
                <w:noWrap/>
                <w:vAlign w:val="bottom"/>
                <w:hideMark/>
              </w:tcPr>
            </w:tcPrChange>
          </w:tcPr>
          <w:p w14:paraId="62E74468" w14:textId="77777777" w:rsidR="00AD1DD6" w:rsidRPr="00AD1DD6" w:rsidRDefault="00AD1DD6" w:rsidP="00AD1DD6">
            <w:pPr>
              <w:spacing w:after="0" w:line="240" w:lineRule="auto"/>
              <w:rPr>
                <w:ins w:id="2136" w:author="Gladiator Gladiator" w:date="2018-06-01T16:55:00Z"/>
                <w:rFonts w:ascii="Calibri" w:eastAsia="Times New Roman" w:hAnsi="Calibri" w:cs="Calibri"/>
                <w:color w:val="000000"/>
              </w:rPr>
            </w:pPr>
            <w:ins w:id="2137" w:author="Gladiator Gladiator" w:date="2018-06-01T16:55:00Z">
              <w:r w:rsidRPr="00AD1DD6">
                <w:rPr>
                  <w:rFonts w:ascii="Calibri" w:eastAsia="Times New Roman" w:hAnsi="Calibri" w:cs="Calibri"/>
                  <w:color w:val="000000"/>
                </w:rPr>
                <w:t>relaxing</w:t>
              </w:r>
            </w:ins>
          </w:p>
        </w:tc>
        <w:tc>
          <w:tcPr>
            <w:tcW w:w="991" w:type="dxa"/>
            <w:tcBorders>
              <w:top w:val="single" w:sz="4" w:space="0" w:color="9BC2E6"/>
              <w:left w:val="nil"/>
              <w:bottom w:val="single" w:sz="4" w:space="0" w:color="9BC2E6"/>
              <w:right w:val="nil"/>
            </w:tcBorders>
            <w:shd w:val="clear" w:color="DDEBF7" w:fill="DDEBF7"/>
            <w:noWrap/>
            <w:vAlign w:val="bottom"/>
            <w:hideMark/>
            <w:tcPrChange w:id="2138" w:author="Gladiator Gladiator" w:date="2018-06-01T16:55:00Z">
              <w:tcPr>
                <w:tcW w:w="991" w:type="dxa"/>
                <w:tcBorders>
                  <w:top w:val="single" w:sz="4" w:space="0" w:color="9BC2E6"/>
                  <w:left w:val="nil"/>
                  <w:bottom w:val="single" w:sz="4" w:space="0" w:color="9BC2E6"/>
                  <w:right w:val="nil"/>
                </w:tcBorders>
                <w:shd w:val="clear" w:color="DDEBF7" w:fill="DDEBF7"/>
                <w:noWrap/>
                <w:vAlign w:val="bottom"/>
                <w:hideMark/>
              </w:tcPr>
            </w:tcPrChange>
          </w:tcPr>
          <w:p w14:paraId="5D382A83" w14:textId="77777777" w:rsidR="00AD1DD6" w:rsidRPr="00AD1DD6" w:rsidRDefault="00AD1DD6" w:rsidP="00AD1DD6">
            <w:pPr>
              <w:spacing w:after="0" w:line="240" w:lineRule="auto"/>
              <w:jc w:val="right"/>
              <w:rPr>
                <w:ins w:id="2139" w:author="Gladiator Gladiator" w:date="2018-06-01T16:55:00Z"/>
                <w:rFonts w:ascii="Calibri" w:eastAsia="Times New Roman" w:hAnsi="Calibri" w:cs="Calibri"/>
                <w:color w:val="000000"/>
              </w:rPr>
            </w:pPr>
            <w:ins w:id="2140" w:author="Gladiator Gladiator" w:date="2018-06-01T16:55:00Z">
              <w:r w:rsidRPr="00AD1DD6">
                <w:rPr>
                  <w:rFonts w:ascii="Calibri" w:eastAsia="Times New Roman" w:hAnsi="Calibri" w:cs="Calibri"/>
                  <w:color w:val="000000"/>
                </w:rPr>
                <w:t>60.183</w:t>
              </w:r>
            </w:ins>
          </w:p>
        </w:tc>
        <w:tc>
          <w:tcPr>
            <w:tcW w:w="1087" w:type="dxa"/>
            <w:tcBorders>
              <w:top w:val="single" w:sz="4" w:space="0" w:color="9BC2E6"/>
              <w:left w:val="nil"/>
              <w:bottom w:val="single" w:sz="4" w:space="0" w:color="9BC2E6"/>
              <w:right w:val="nil"/>
            </w:tcBorders>
            <w:shd w:val="clear" w:color="DDEBF7" w:fill="DDEBF7"/>
            <w:noWrap/>
            <w:vAlign w:val="bottom"/>
            <w:hideMark/>
            <w:tcPrChange w:id="2141" w:author="Gladiator Gladiator" w:date="2018-06-01T16:55:00Z">
              <w:tcPr>
                <w:tcW w:w="955" w:type="dxa"/>
                <w:tcBorders>
                  <w:top w:val="single" w:sz="4" w:space="0" w:color="9BC2E6"/>
                  <w:left w:val="nil"/>
                  <w:bottom w:val="single" w:sz="4" w:space="0" w:color="9BC2E6"/>
                  <w:right w:val="nil"/>
                </w:tcBorders>
                <w:shd w:val="clear" w:color="DDEBF7" w:fill="DDEBF7"/>
                <w:noWrap/>
                <w:vAlign w:val="bottom"/>
                <w:hideMark/>
              </w:tcPr>
            </w:tcPrChange>
          </w:tcPr>
          <w:p w14:paraId="4EC3D089" w14:textId="77777777" w:rsidR="00AD1DD6" w:rsidRPr="00AD1DD6" w:rsidRDefault="00AD1DD6" w:rsidP="00AD1DD6">
            <w:pPr>
              <w:spacing w:after="0" w:line="240" w:lineRule="auto"/>
              <w:jc w:val="right"/>
              <w:rPr>
                <w:ins w:id="2142" w:author="Gladiator Gladiator" w:date="2018-06-01T16:55:00Z"/>
                <w:rFonts w:ascii="Calibri" w:eastAsia="Times New Roman" w:hAnsi="Calibri" w:cs="Calibri"/>
                <w:color w:val="000000"/>
              </w:rPr>
            </w:pPr>
            <w:ins w:id="2143" w:author="Gladiator Gladiator" w:date="2018-06-01T16:55:00Z">
              <w:r w:rsidRPr="00AD1DD6">
                <w:rPr>
                  <w:rFonts w:ascii="Calibri" w:eastAsia="Times New Roman" w:hAnsi="Calibri" w:cs="Calibri"/>
                  <w:color w:val="000000"/>
                </w:rPr>
                <w:t>57.317</w:t>
              </w:r>
            </w:ins>
          </w:p>
        </w:tc>
        <w:tc>
          <w:tcPr>
            <w:tcW w:w="968" w:type="dxa"/>
            <w:tcBorders>
              <w:top w:val="single" w:sz="4" w:space="0" w:color="9BC2E6"/>
              <w:left w:val="nil"/>
              <w:bottom w:val="single" w:sz="4" w:space="0" w:color="9BC2E6"/>
              <w:right w:val="nil"/>
            </w:tcBorders>
            <w:shd w:val="clear" w:color="DDEBF7" w:fill="DDEBF7"/>
            <w:noWrap/>
            <w:vAlign w:val="bottom"/>
            <w:hideMark/>
            <w:tcPrChange w:id="2144" w:author="Gladiator Gladiator" w:date="2018-06-01T16:55:00Z">
              <w:tcPr>
                <w:tcW w:w="1100" w:type="dxa"/>
                <w:gridSpan w:val="2"/>
                <w:tcBorders>
                  <w:top w:val="single" w:sz="4" w:space="0" w:color="9BC2E6"/>
                  <w:left w:val="nil"/>
                  <w:bottom w:val="single" w:sz="4" w:space="0" w:color="9BC2E6"/>
                  <w:right w:val="nil"/>
                </w:tcBorders>
                <w:shd w:val="clear" w:color="DDEBF7" w:fill="DDEBF7"/>
                <w:noWrap/>
                <w:vAlign w:val="bottom"/>
                <w:hideMark/>
              </w:tcPr>
            </w:tcPrChange>
          </w:tcPr>
          <w:p w14:paraId="4923F5A8" w14:textId="77777777" w:rsidR="00AD1DD6" w:rsidRPr="00AD1DD6" w:rsidRDefault="00AD1DD6" w:rsidP="00AD1DD6">
            <w:pPr>
              <w:spacing w:after="0" w:line="240" w:lineRule="auto"/>
              <w:jc w:val="right"/>
              <w:rPr>
                <w:ins w:id="2145" w:author="Gladiator Gladiator" w:date="2018-06-01T16:55:00Z"/>
                <w:rFonts w:ascii="Calibri" w:eastAsia="Times New Roman" w:hAnsi="Calibri" w:cs="Calibri"/>
                <w:color w:val="000000"/>
              </w:rPr>
            </w:pPr>
            <w:ins w:id="2146" w:author="Gladiator Gladiator" w:date="2018-06-01T16:55:00Z">
              <w:r w:rsidRPr="00AD1DD6">
                <w:rPr>
                  <w:rFonts w:ascii="Calibri" w:eastAsia="Times New Roman" w:hAnsi="Calibri" w:cs="Calibri"/>
                  <w:color w:val="000000"/>
                </w:rPr>
                <w:t>59.150</w:t>
              </w:r>
            </w:ins>
          </w:p>
        </w:tc>
        <w:tc>
          <w:tcPr>
            <w:tcW w:w="1009" w:type="dxa"/>
            <w:tcBorders>
              <w:top w:val="single" w:sz="4" w:space="0" w:color="9BC2E6"/>
              <w:left w:val="nil"/>
              <w:bottom w:val="single" w:sz="4" w:space="0" w:color="9BC2E6"/>
              <w:right w:val="nil"/>
            </w:tcBorders>
            <w:shd w:val="clear" w:color="DDEBF7" w:fill="DDEBF7"/>
            <w:noWrap/>
            <w:vAlign w:val="bottom"/>
            <w:hideMark/>
            <w:tcPrChange w:id="2147" w:author="Gladiator Gladiator" w:date="2018-06-01T16:55:00Z">
              <w:tcPr>
                <w:tcW w:w="1009" w:type="dxa"/>
                <w:tcBorders>
                  <w:top w:val="single" w:sz="4" w:space="0" w:color="9BC2E6"/>
                  <w:left w:val="nil"/>
                  <w:bottom w:val="single" w:sz="4" w:space="0" w:color="9BC2E6"/>
                  <w:right w:val="nil"/>
                </w:tcBorders>
                <w:shd w:val="clear" w:color="DDEBF7" w:fill="DDEBF7"/>
                <w:noWrap/>
                <w:vAlign w:val="bottom"/>
                <w:hideMark/>
              </w:tcPr>
            </w:tcPrChange>
          </w:tcPr>
          <w:p w14:paraId="0393F85D" w14:textId="77777777" w:rsidR="00AD1DD6" w:rsidRPr="00AD1DD6" w:rsidRDefault="00AD1DD6" w:rsidP="00AD1DD6">
            <w:pPr>
              <w:spacing w:after="0" w:line="240" w:lineRule="auto"/>
              <w:jc w:val="right"/>
              <w:rPr>
                <w:ins w:id="2148" w:author="Gladiator Gladiator" w:date="2018-06-01T16:55:00Z"/>
                <w:rFonts w:ascii="Calibri" w:eastAsia="Times New Roman" w:hAnsi="Calibri" w:cs="Calibri"/>
                <w:color w:val="000000"/>
              </w:rPr>
            </w:pPr>
            <w:ins w:id="2149" w:author="Gladiator Gladiator" w:date="2018-06-01T16:55:00Z">
              <w:r w:rsidRPr="00AD1DD6">
                <w:rPr>
                  <w:rFonts w:ascii="Calibri" w:eastAsia="Times New Roman" w:hAnsi="Calibri" w:cs="Calibri"/>
                  <w:color w:val="000000"/>
                </w:rPr>
                <w:t>58.197</w:t>
              </w:r>
            </w:ins>
          </w:p>
        </w:tc>
        <w:tc>
          <w:tcPr>
            <w:tcW w:w="1262" w:type="dxa"/>
            <w:tcBorders>
              <w:top w:val="single" w:sz="4" w:space="0" w:color="9BC2E6"/>
              <w:left w:val="nil"/>
              <w:bottom w:val="single" w:sz="4" w:space="0" w:color="9BC2E6"/>
              <w:right w:val="single" w:sz="4" w:space="0" w:color="9BC2E6"/>
            </w:tcBorders>
            <w:shd w:val="clear" w:color="DDEBF7" w:fill="DDEBF7"/>
            <w:noWrap/>
            <w:vAlign w:val="bottom"/>
            <w:hideMark/>
            <w:tcPrChange w:id="2150" w:author="Gladiator Gladiator" w:date="2018-06-01T16:55:00Z">
              <w:tcPr>
                <w:tcW w:w="1262"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5EABC274" w14:textId="77777777" w:rsidR="00AD1DD6" w:rsidRPr="00AD1DD6" w:rsidRDefault="00AD1DD6" w:rsidP="00AD1DD6">
            <w:pPr>
              <w:spacing w:after="0" w:line="240" w:lineRule="auto"/>
              <w:jc w:val="right"/>
              <w:rPr>
                <w:ins w:id="2151" w:author="Gladiator Gladiator" w:date="2018-06-01T16:55:00Z"/>
                <w:rFonts w:ascii="Calibri" w:eastAsia="Times New Roman" w:hAnsi="Calibri" w:cs="Calibri"/>
                <w:color w:val="000000"/>
              </w:rPr>
            </w:pPr>
            <w:ins w:id="2152" w:author="Gladiator Gladiator" w:date="2018-06-01T16:55:00Z">
              <w:r w:rsidRPr="00AD1DD6">
                <w:rPr>
                  <w:rFonts w:ascii="Calibri" w:eastAsia="Times New Roman" w:hAnsi="Calibri" w:cs="Calibri"/>
                  <w:color w:val="000000"/>
                </w:rPr>
                <w:t>58.667</w:t>
              </w:r>
            </w:ins>
          </w:p>
        </w:tc>
        <w:tc>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Change w:id="2153"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DDEBF7" w:fill="DDEBF7"/>
                <w:noWrap/>
                <w:vAlign w:val="bottom"/>
                <w:hideMark/>
              </w:tcPr>
            </w:tcPrChange>
          </w:tcPr>
          <w:p w14:paraId="7E4FBE98" w14:textId="77777777" w:rsidR="00AD1DD6" w:rsidRPr="00AD1DD6" w:rsidRDefault="00AD1DD6" w:rsidP="00AD1DD6">
            <w:pPr>
              <w:spacing w:after="0" w:line="240" w:lineRule="auto"/>
              <w:jc w:val="right"/>
              <w:rPr>
                <w:ins w:id="2154" w:author="Gladiator Gladiator" w:date="2018-06-01T16:55:00Z"/>
                <w:rFonts w:ascii="Calibri" w:eastAsia="Times New Roman" w:hAnsi="Calibri" w:cs="Calibri"/>
                <w:color w:val="000000"/>
              </w:rPr>
            </w:pPr>
            <w:ins w:id="2155" w:author="Gladiator Gladiator" w:date="2018-06-01T16:55:00Z">
              <w:r w:rsidRPr="00AD1DD6">
                <w:rPr>
                  <w:rFonts w:ascii="Calibri" w:eastAsia="Times New Roman" w:hAnsi="Calibri" w:cs="Calibri"/>
                  <w:color w:val="000000"/>
                </w:rPr>
                <w:t>58.7027</w:t>
              </w:r>
            </w:ins>
          </w:p>
        </w:tc>
      </w:tr>
      <w:tr w:rsidR="00AD1DD6" w:rsidRPr="00AD1DD6" w14:paraId="10C9CB88" w14:textId="77777777" w:rsidTr="00AD1DD6">
        <w:trPr>
          <w:trHeight w:val="239"/>
          <w:ins w:id="2156" w:author="Gladiator Gladiator" w:date="2018-06-01T16:55:00Z"/>
        </w:trPr>
        <w:tc>
          <w:tcPr>
            <w:tcW w:w="1875" w:type="dxa"/>
            <w:tcBorders>
              <w:top w:val="single" w:sz="4" w:space="0" w:color="9BC2E6"/>
              <w:left w:val="single" w:sz="4" w:space="0" w:color="9BC2E6"/>
              <w:bottom w:val="single" w:sz="4" w:space="0" w:color="9BC2E6"/>
              <w:right w:val="nil"/>
            </w:tcBorders>
            <w:shd w:val="clear" w:color="auto" w:fill="auto"/>
            <w:noWrap/>
            <w:vAlign w:val="bottom"/>
            <w:hideMark/>
          </w:tcPr>
          <w:p w14:paraId="12AB4F74" w14:textId="77777777" w:rsidR="00AD1DD6" w:rsidRPr="00AD1DD6" w:rsidRDefault="00AD1DD6" w:rsidP="00AD1DD6">
            <w:pPr>
              <w:spacing w:after="0" w:line="240" w:lineRule="auto"/>
              <w:rPr>
                <w:ins w:id="2157" w:author="Gladiator Gladiator" w:date="2018-06-01T16:55:00Z"/>
                <w:rFonts w:ascii="Calibri" w:eastAsia="Times New Roman" w:hAnsi="Calibri" w:cs="Calibri"/>
                <w:color w:val="000000"/>
              </w:rPr>
            </w:pPr>
            <w:ins w:id="2158" w:author="Gladiator Gladiator" w:date="2018-06-01T16:55:00Z">
              <w:r w:rsidRPr="00AD1DD6">
                <w:rPr>
                  <w:rFonts w:ascii="Calibri" w:eastAsia="Times New Roman" w:hAnsi="Calibri" w:cs="Calibri"/>
                  <w:color w:val="000000"/>
                </w:rPr>
                <w:t>User 10</w:t>
              </w:r>
            </w:ins>
          </w:p>
        </w:tc>
        <w:tc>
          <w:tcPr>
            <w:tcW w:w="1172" w:type="dxa"/>
            <w:tcBorders>
              <w:top w:val="single" w:sz="4" w:space="0" w:color="9BC2E6"/>
              <w:left w:val="nil"/>
              <w:bottom w:val="single" w:sz="4" w:space="0" w:color="9BC2E6"/>
              <w:right w:val="nil"/>
            </w:tcBorders>
            <w:shd w:val="clear" w:color="auto" w:fill="auto"/>
            <w:noWrap/>
            <w:vAlign w:val="bottom"/>
            <w:hideMark/>
          </w:tcPr>
          <w:p w14:paraId="5113C8B1" w14:textId="77777777" w:rsidR="00AD1DD6" w:rsidRPr="00AD1DD6" w:rsidRDefault="00AD1DD6" w:rsidP="00AD1DD6">
            <w:pPr>
              <w:spacing w:after="0" w:line="240" w:lineRule="auto"/>
              <w:rPr>
                <w:ins w:id="2159" w:author="Gladiator Gladiator" w:date="2018-06-01T16:55:00Z"/>
                <w:rFonts w:ascii="Calibri" w:eastAsia="Times New Roman" w:hAnsi="Calibri" w:cs="Calibri"/>
                <w:color w:val="000000"/>
              </w:rPr>
            </w:pPr>
            <w:ins w:id="2160" w:author="Gladiator Gladiator" w:date="2018-06-01T16:55:00Z">
              <w:r w:rsidRPr="00AD1DD6">
                <w:rPr>
                  <w:rFonts w:ascii="Calibri" w:eastAsia="Times New Roman" w:hAnsi="Calibri" w:cs="Calibri"/>
                  <w:color w:val="000000"/>
                </w:rPr>
                <w:t>testing</w:t>
              </w:r>
            </w:ins>
          </w:p>
        </w:tc>
        <w:tc>
          <w:tcPr>
            <w:tcW w:w="991" w:type="dxa"/>
            <w:tcBorders>
              <w:top w:val="single" w:sz="4" w:space="0" w:color="9BC2E6"/>
              <w:left w:val="nil"/>
              <w:bottom w:val="single" w:sz="4" w:space="0" w:color="9BC2E6"/>
              <w:right w:val="nil"/>
            </w:tcBorders>
            <w:shd w:val="clear" w:color="auto" w:fill="auto"/>
            <w:noWrap/>
            <w:vAlign w:val="bottom"/>
            <w:hideMark/>
          </w:tcPr>
          <w:p w14:paraId="7F0706F0" w14:textId="77777777" w:rsidR="00AD1DD6" w:rsidRPr="00AD1DD6" w:rsidRDefault="00AD1DD6" w:rsidP="00AD1DD6">
            <w:pPr>
              <w:spacing w:after="0" w:line="240" w:lineRule="auto"/>
              <w:jc w:val="right"/>
              <w:rPr>
                <w:ins w:id="2161" w:author="Gladiator Gladiator" w:date="2018-06-01T16:55:00Z"/>
                <w:rFonts w:ascii="Calibri" w:eastAsia="Times New Roman" w:hAnsi="Calibri" w:cs="Calibri"/>
                <w:color w:val="000000"/>
              </w:rPr>
            </w:pPr>
            <w:ins w:id="2162" w:author="Gladiator Gladiator" w:date="2018-06-01T16:55:00Z">
              <w:r w:rsidRPr="00AD1DD6">
                <w:rPr>
                  <w:rFonts w:ascii="Calibri" w:eastAsia="Times New Roman" w:hAnsi="Calibri" w:cs="Calibri"/>
                  <w:color w:val="000000"/>
                </w:rPr>
                <w:t>80.279</w:t>
              </w:r>
            </w:ins>
          </w:p>
        </w:tc>
        <w:tc>
          <w:tcPr>
            <w:tcW w:w="1087" w:type="dxa"/>
            <w:tcBorders>
              <w:top w:val="single" w:sz="4" w:space="0" w:color="9BC2E6"/>
              <w:left w:val="nil"/>
              <w:bottom w:val="single" w:sz="4" w:space="0" w:color="9BC2E6"/>
              <w:right w:val="nil"/>
            </w:tcBorders>
            <w:shd w:val="clear" w:color="auto" w:fill="auto"/>
            <w:noWrap/>
            <w:vAlign w:val="bottom"/>
            <w:hideMark/>
          </w:tcPr>
          <w:p w14:paraId="4BA220D2" w14:textId="77777777" w:rsidR="00AD1DD6" w:rsidRPr="00AD1DD6" w:rsidRDefault="00AD1DD6" w:rsidP="00AD1DD6">
            <w:pPr>
              <w:spacing w:after="0" w:line="240" w:lineRule="auto"/>
              <w:jc w:val="right"/>
              <w:rPr>
                <w:ins w:id="2163" w:author="Gladiator Gladiator" w:date="2018-06-01T16:55:00Z"/>
                <w:rFonts w:ascii="Calibri" w:eastAsia="Times New Roman" w:hAnsi="Calibri" w:cs="Calibri"/>
                <w:color w:val="000000"/>
              </w:rPr>
            </w:pPr>
            <w:ins w:id="2164" w:author="Gladiator Gladiator" w:date="2018-06-01T16:55:00Z">
              <w:r w:rsidRPr="00AD1DD6">
                <w:rPr>
                  <w:rFonts w:ascii="Calibri" w:eastAsia="Times New Roman" w:hAnsi="Calibri" w:cs="Calibri"/>
                  <w:color w:val="000000"/>
                </w:rPr>
                <w:t>79.117</w:t>
              </w:r>
            </w:ins>
          </w:p>
        </w:tc>
        <w:tc>
          <w:tcPr>
            <w:tcW w:w="968" w:type="dxa"/>
            <w:tcBorders>
              <w:top w:val="single" w:sz="4" w:space="0" w:color="9BC2E6"/>
              <w:left w:val="nil"/>
              <w:bottom w:val="single" w:sz="4" w:space="0" w:color="9BC2E6"/>
              <w:right w:val="nil"/>
            </w:tcBorders>
            <w:shd w:val="clear" w:color="auto" w:fill="auto"/>
            <w:noWrap/>
            <w:vAlign w:val="bottom"/>
            <w:hideMark/>
          </w:tcPr>
          <w:p w14:paraId="25D1E70A" w14:textId="77777777" w:rsidR="00AD1DD6" w:rsidRPr="00AD1DD6" w:rsidRDefault="00AD1DD6" w:rsidP="00AD1DD6">
            <w:pPr>
              <w:spacing w:after="0" w:line="240" w:lineRule="auto"/>
              <w:jc w:val="right"/>
              <w:rPr>
                <w:ins w:id="2165" w:author="Gladiator Gladiator" w:date="2018-06-01T16:55:00Z"/>
                <w:rFonts w:ascii="Calibri" w:eastAsia="Times New Roman" w:hAnsi="Calibri" w:cs="Calibri"/>
                <w:color w:val="000000"/>
              </w:rPr>
            </w:pPr>
            <w:ins w:id="2166" w:author="Gladiator Gladiator" w:date="2018-06-01T16:55:00Z">
              <w:r w:rsidRPr="00AD1DD6">
                <w:rPr>
                  <w:rFonts w:ascii="Calibri" w:eastAsia="Times New Roman" w:hAnsi="Calibri" w:cs="Calibri"/>
                  <w:color w:val="000000"/>
                </w:rPr>
                <w:t>78.100</w:t>
              </w:r>
            </w:ins>
          </w:p>
        </w:tc>
        <w:tc>
          <w:tcPr>
            <w:tcW w:w="1009" w:type="dxa"/>
            <w:tcBorders>
              <w:top w:val="single" w:sz="4" w:space="0" w:color="9BC2E6"/>
              <w:left w:val="nil"/>
              <w:bottom w:val="single" w:sz="4" w:space="0" w:color="9BC2E6"/>
              <w:right w:val="nil"/>
            </w:tcBorders>
            <w:shd w:val="clear" w:color="auto" w:fill="auto"/>
            <w:noWrap/>
            <w:vAlign w:val="bottom"/>
            <w:hideMark/>
          </w:tcPr>
          <w:p w14:paraId="009940CE" w14:textId="77777777" w:rsidR="00AD1DD6" w:rsidRPr="00AD1DD6" w:rsidRDefault="00AD1DD6" w:rsidP="00AD1DD6">
            <w:pPr>
              <w:spacing w:after="0" w:line="240" w:lineRule="auto"/>
              <w:jc w:val="right"/>
              <w:rPr>
                <w:ins w:id="2167" w:author="Gladiator Gladiator" w:date="2018-06-01T16:55:00Z"/>
                <w:rFonts w:ascii="Calibri" w:eastAsia="Times New Roman" w:hAnsi="Calibri" w:cs="Calibri"/>
                <w:color w:val="000000"/>
              </w:rPr>
            </w:pPr>
            <w:ins w:id="2168" w:author="Gladiator Gladiator" w:date="2018-06-01T16:55:00Z">
              <w:r w:rsidRPr="00AD1DD6">
                <w:rPr>
                  <w:rFonts w:ascii="Calibri" w:eastAsia="Times New Roman" w:hAnsi="Calibri" w:cs="Calibri"/>
                  <w:color w:val="000000"/>
                </w:rPr>
                <w:t>78.533</w:t>
              </w:r>
            </w:ins>
          </w:p>
        </w:tc>
        <w:tc>
          <w:tcPr>
            <w:tcW w:w="1262" w:type="dxa"/>
            <w:tcBorders>
              <w:top w:val="single" w:sz="4" w:space="0" w:color="9BC2E6"/>
              <w:left w:val="nil"/>
              <w:bottom w:val="single" w:sz="4" w:space="0" w:color="9BC2E6"/>
              <w:right w:val="single" w:sz="4" w:space="0" w:color="9BC2E6"/>
            </w:tcBorders>
            <w:shd w:val="clear" w:color="auto" w:fill="auto"/>
            <w:noWrap/>
            <w:vAlign w:val="bottom"/>
            <w:hideMark/>
          </w:tcPr>
          <w:p w14:paraId="1257CDF8" w14:textId="77777777" w:rsidR="00AD1DD6" w:rsidRPr="00AD1DD6" w:rsidRDefault="00AD1DD6" w:rsidP="00AD1DD6">
            <w:pPr>
              <w:spacing w:after="0" w:line="240" w:lineRule="auto"/>
              <w:jc w:val="right"/>
              <w:rPr>
                <w:ins w:id="2169" w:author="Gladiator Gladiator" w:date="2018-06-01T16:55:00Z"/>
                <w:rFonts w:ascii="Calibri" w:eastAsia="Times New Roman" w:hAnsi="Calibri" w:cs="Calibri"/>
                <w:color w:val="000000"/>
              </w:rPr>
            </w:pPr>
            <w:ins w:id="2170" w:author="Gladiator Gladiator" w:date="2018-06-01T16:55:00Z">
              <w:r w:rsidRPr="00AD1DD6">
                <w:rPr>
                  <w:rFonts w:ascii="Calibri" w:eastAsia="Times New Roman" w:hAnsi="Calibri" w:cs="Calibri"/>
                  <w:color w:val="000000"/>
                </w:rPr>
                <w:t>73.967</w:t>
              </w:r>
            </w:ins>
          </w:p>
        </w:tc>
        <w:tc>
          <w:tcPr>
            <w:tcW w:w="1262" w:type="dxa"/>
            <w:tcBorders>
              <w:top w:val="single" w:sz="4" w:space="0" w:color="9BC2E6"/>
              <w:left w:val="single" w:sz="4" w:space="0" w:color="9BC2E6"/>
              <w:bottom w:val="single" w:sz="4" w:space="0" w:color="9BC2E6"/>
              <w:right w:val="single" w:sz="4" w:space="0" w:color="9BC2E6"/>
            </w:tcBorders>
            <w:shd w:val="clear" w:color="auto" w:fill="auto"/>
            <w:noWrap/>
            <w:vAlign w:val="bottom"/>
            <w:hideMark/>
          </w:tcPr>
          <w:p w14:paraId="4D85603C" w14:textId="77777777" w:rsidR="00AD1DD6" w:rsidRPr="00AD1DD6" w:rsidRDefault="00AD1DD6" w:rsidP="00AD1DD6">
            <w:pPr>
              <w:spacing w:after="0" w:line="240" w:lineRule="auto"/>
              <w:jc w:val="right"/>
              <w:rPr>
                <w:ins w:id="2171" w:author="Gladiator Gladiator" w:date="2018-06-01T16:55:00Z"/>
                <w:rFonts w:ascii="Calibri" w:eastAsia="Times New Roman" w:hAnsi="Calibri" w:cs="Calibri"/>
                <w:color w:val="000000"/>
              </w:rPr>
            </w:pPr>
            <w:ins w:id="2172" w:author="Gladiator Gladiator" w:date="2018-06-01T16:55:00Z">
              <w:r w:rsidRPr="00AD1DD6">
                <w:rPr>
                  <w:rFonts w:ascii="Calibri" w:eastAsia="Times New Roman" w:hAnsi="Calibri" w:cs="Calibri"/>
                  <w:color w:val="000000"/>
                </w:rPr>
                <w:t>77.9991</w:t>
              </w:r>
            </w:ins>
          </w:p>
        </w:tc>
      </w:tr>
      <w:tr w:rsidR="00AD1DD6" w:rsidRPr="00AD1DD6" w14:paraId="3C1E2279" w14:textId="77777777" w:rsidTr="00AD1DD6">
        <w:trPr>
          <w:trHeight w:val="239"/>
          <w:ins w:id="2173" w:author="Gladiator Gladiator" w:date="2018-06-01T16:55:00Z"/>
          <w:trPrChange w:id="2174"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000000" w:fill="ED7D31"/>
            <w:noWrap/>
            <w:vAlign w:val="bottom"/>
            <w:hideMark/>
            <w:tcPrChange w:id="2175" w:author="Gladiator Gladiator" w:date="2018-06-01T16:55:00Z">
              <w:tcPr>
                <w:tcW w:w="1875" w:type="dxa"/>
                <w:tcBorders>
                  <w:top w:val="single" w:sz="4" w:space="0" w:color="9BC2E6"/>
                  <w:left w:val="single" w:sz="4" w:space="0" w:color="9BC2E6"/>
                  <w:bottom w:val="single" w:sz="4" w:space="0" w:color="9BC2E6"/>
                  <w:right w:val="nil"/>
                </w:tcBorders>
                <w:shd w:val="clear" w:color="000000" w:fill="ED7D31"/>
                <w:noWrap/>
                <w:vAlign w:val="bottom"/>
                <w:hideMark/>
              </w:tcPr>
            </w:tcPrChange>
          </w:tcPr>
          <w:p w14:paraId="2891E797" w14:textId="77777777" w:rsidR="00AD1DD6" w:rsidRPr="00AD1DD6" w:rsidRDefault="00AD1DD6" w:rsidP="00AD1DD6">
            <w:pPr>
              <w:spacing w:after="0" w:line="240" w:lineRule="auto"/>
              <w:rPr>
                <w:ins w:id="2176" w:author="Gladiator Gladiator" w:date="2018-06-01T16:55:00Z"/>
                <w:rFonts w:ascii="Calibri" w:eastAsia="Times New Roman" w:hAnsi="Calibri" w:cs="Calibri"/>
                <w:color w:val="000000"/>
              </w:rPr>
            </w:pPr>
            <w:ins w:id="2177" w:author="Gladiator Gladiator" w:date="2018-06-01T16:55:00Z">
              <w:r w:rsidRPr="00AD1DD6">
                <w:rPr>
                  <w:rFonts w:ascii="Calibri" w:eastAsia="Times New Roman" w:hAnsi="Calibri" w:cs="Calibri"/>
                  <w:color w:val="000000"/>
                </w:rPr>
                <w:t>Set of Users/Average</w:t>
              </w:r>
            </w:ins>
          </w:p>
        </w:tc>
        <w:tc>
          <w:tcPr>
            <w:tcW w:w="1172" w:type="dxa"/>
            <w:tcBorders>
              <w:top w:val="single" w:sz="4" w:space="0" w:color="9BC2E6"/>
              <w:left w:val="nil"/>
              <w:bottom w:val="single" w:sz="4" w:space="0" w:color="9BC2E6"/>
              <w:right w:val="nil"/>
            </w:tcBorders>
            <w:shd w:val="clear" w:color="000000" w:fill="ED7D31"/>
            <w:noWrap/>
            <w:vAlign w:val="bottom"/>
            <w:hideMark/>
            <w:tcPrChange w:id="2178" w:author="Gladiator Gladiator" w:date="2018-06-01T16:55:00Z">
              <w:tcPr>
                <w:tcW w:w="1172" w:type="dxa"/>
                <w:tcBorders>
                  <w:top w:val="single" w:sz="4" w:space="0" w:color="9BC2E6"/>
                  <w:left w:val="nil"/>
                  <w:bottom w:val="single" w:sz="4" w:space="0" w:color="9BC2E6"/>
                  <w:right w:val="nil"/>
                </w:tcBorders>
                <w:shd w:val="clear" w:color="000000" w:fill="ED7D31"/>
                <w:noWrap/>
                <w:vAlign w:val="bottom"/>
                <w:hideMark/>
              </w:tcPr>
            </w:tcPrChange>
          </w:tcPr>
          <w:p w14:paraId="006E54C4" w14:textId="77777777" w:rsidR="00AD1DD6" w:rsidRPr="00AD1DD6" w:rsidRDefault="00AD1DD6" w:rsidP="00AD1DD6">
            <w:pPr>
              <w:spacing w:after="0" w:line="240" w:lineRule="auto"/>
              <w:rPr>
                <w:ins w:id="2179" w:author="Gladiator Gladiator" w:date="2018-06-01T16:55:00Z"/>
                <w:rFonts w:ascii="Calibri" w:eastAsia="Times New Roman" w:hAnsi="Calibri" w:cs="Calibri"/>
                <w:color w:val="000000"/>
              </w:rPr>
            </w:pPr>
            <w:ins w:id="2180" w:author="Gladiator Gladiator" w:date="2018-06-01T16:55:00Z">
              <w:r w:rsidRPr="00AD1DD6">
                <w:rPr>
                  <w:rFonts w:ascii="Calibri" w:eastAsia="Times New Roman" w:hAnsi="Calibri" w:cs="Calibri"/>
                  <w:color w:val="000000"/>
                </w:rPr>
                <w:t>relaxing</w:t>
              </w:r>
            </w:ins>
          </w:p>
        </w:tc>
        <w:tc>
          <w:tcPr>
            <w:tcW w:w="991" w:type="dxa"/>
            <w:tcBorders>
              <w:top w:val="single" w:sz="4" w:space="0" w:color="9BC2E6"/>
              <w:left w:val="nil"/>
              <w:bottom w:val="single" w:sz="4" w:space="0" w:color="9BC2E6"/>
              <w:right w:val="nil"/>
            </w:tcBorders>
            <w:shd w:val="clear" w:color="000000" w:fill="ED7D31"/>
            <w:noWrap/>
            <w:vAlign w:val="bottom"/>
            <w:hideMark/>
            <w:tcPrChange w:id="2181" w:author="Gladiator Gladiator" w:date="2018-06-01T16:55:00Z">
              <w:tcPr>
                <w:tcW w:w="991" w:type="dxa"/>
                <w:tcBorders>
                  <w:top w:val="single" w:sz="4" w:space="0" w:color="9BC2E6"/>
                  <w:left w:val="nil"/>
                  <w:bottom w:val="single" w:sz="4" w:space="0" w:color="9BC2E6"/>
                  <w:right w:val="nil"/>
                </w:tcBorders>
                <w:shd w:val="clear" w:color="000000" w:fill="ED7D31"/>
                <w:noWrap/>
                <w:vAlign w:val="bottom"/>
                <w:hideMark/>
              </w:tcPr>
            </w:tcPrChange>
          </w:tcPr>
          <w:p w14:paraId="23B68C91" w14:textId="77777777" w:rsidR="00AD1DD6" w:rsidRPr="00AD1DD6" w:rsidRDefault="00AD1DD6" w:rsidP="00AD1DD6">
            <w:pPr>
              <w:spacing w:after="0" w:line="240" w:lineRule="auto"/>
              <w:jc w:val="right"/>
              <w:rPr>
                <w:ins w:id="2182" w:author="Gladiator Gladiator" w:date="2018-06-01T16:55:00Z"/>
                <w:rFonts w:ascii="Calibri" w:eastAsia="Times New Roman" w:hAnsi="Calibri" w:cs="Calibri"/>
                <w:color w:val="000000"/>
              </w:rPr>
            </w:pPr>
            <w:ins w:id="2183" w:author="Gladiator Gladiator" w:date="2018-06-01T16:55:00Z">
              <w:r w:rsidRPr="00AD1DD6">
                <w:rPr>
                  <w:rFonts w:ascii="Calibri" w:eastAsia="Times New Roman" w:hAnsi="Calibri" w:cs="Calibri"/>
                  <w:color w:val="000000"/>
                </w:rPr>
                <w:t>69.398</w:t>
              </w:r>
            </w:ins>
          </w:p>
        </w:tc>
        <w:tc>
          <w:tcPr>
            <w:tcW w:w="1087" w:type="dxa"/>
            <w:tcBorders>
              <w:top w:val="single" w:sz="4" w:space="0" w:color="9BC2E6"/>
              <w:left w:val="nil"/>
              <w:bottom w:val="single" w:sz="4" w:space="0" w:color="9BC2E6"/>
              <w:right w:val="nil"/>
            </w:tcBorders>
            <w:shd w:val="clear" w:color="000000" w:fill="ED7D31"/>
            <w:noWrap/>
            <w:vAlign w:val="bottom"/>
            <w:hideMark/>
            <w:tcPrChange w:id="2184" w:author="Gladiator Gladiator" w:date="2018-06-01T16:55:00Z">
              <w:tcPr>
                <w:tcW w:w="955" w:type="dxa"/>
                <w:tcBorders>
                  <w:top w:val="single" w:sz="4" w:space="0" w:color="9BC2E6"/>
                  <w:left w:val="nil"/>
                  <w:bottom w:val="single" w:sz="4" w:space="0" w:color="9BC2E6"/>
                  <w:right w:val="nil"/>
                </w:tcBorders>
                <w:shd w:val="clear" w:color="000000" w:fill="ED7D31"/>
                <w:noWrap/>
                <w:vAlign w:val="bottom"/>
                <w:hideMark/>
              </w:tcPr>
            </w:tcPrChange>
          </w:tcPr>
          <w:p w14:paraId="2D3B5458" w14:textId="77777777" w:rsidR="00AD1DD6" w:rsidRPr="00AD1DD6" w:rsidRDefault="00AD1DD6" w:rsidP="00AD1DD6">
            <w:pPr>
              <w:spacing w:after="0" w:line="240" w:lineRule="auto"/>
              <w:jc w:val="right"/>
              <w:rPr>
                <w:ins w:id="2185" w:author="Gladiator Gladiator" w:date="2018-06-01T16:55:00Z"/>
                <w:rFonts w:ascii="Calibri" w:eastAsia="Times New Roman" w:hAnsi="Calibri" w:cs="Calibri"/>
                <w:color w:val="000000"/>
              </w:rPr>
            </w:pPr>
            <w:ins w:id="2186" w:author="Gladiator Gladiator" w:date="2018-06-01T16:55:00Z">
              <w:r w:rsidRPr="00AD1DD6">
                <w:rPr>
                  <w:rFonts w:ascii="Calibri" w:eastAsia="Times New Roman" w:hAnsi="Calibri" w:cs="Calibri"/>
                  <w:color w:val="000000"/>
                </w:rPr>
                <w:t>69.349</w:t>
              </w:r>
            </w:ins>
          </w:p>
        </w:tc>
        <w:tc>
          <w:tcPr>
            <w:tcW w:w="968" w:type="dxa"/>
            <w:tcBorders>
              <w:top w:val="single" w:sz="4" w:space="0" w:color="9BC2E6"/>
              <w:left w:val="nil"/>
              <w:bottom w:val="single" w:sz="4" w:space="0" w:color="9BC2E6"/>
              <w:right w:val="nil"/>
            </w:tcBorders>
            <w:shd w:val="clear" w:color="000000" w:fill="ED7D31"/>
            <w:noWrap/>
            <w:vAlign w:val="bottom"/>
            <w:hideMark/>
            <w:tcPrChange w:id="2187" w:author="Gladiator Gladiator" w:date="2018-06-01T16:55:00Z">
              <w:tcPr>
                <w:tcW w:w="1100" w:type="dxa"/>
                <w:gridSpan w:val="2"/>
                <w:tcBorders>
                  <w:top w:val="single" w:sz="4" w:space="0" w:color="9BC2E6"/>
                  <w:left w:val="nil"/>
                  <w:bottom w:val="single" w:sz="4" w:space="0" w:color="9BC2E6"/>
                  <w:right w:val="nil"/>
                </w:tcBorders>
                <w:shd w:val="clear" w:color="000000" w:fill="ED7D31"/>
                <w:noWrap/>
                <w:vAlign w:val="bottom"/>
                <w:hideMark/>
              </w:tcPr>
            </w:tcPrChange>
          </w:tcPr>
          <w:p w14:paraId="581F85C0" w14:textId="77777777" w:rsidR="00AD1DD6" w:rsidRPr="00AD1DD6" w:rsidRDefault="00AD1DD6" w:rsidP="00AD1DD6">
            <w:pPr>
              <w:spacing w:after="0" w:line="240" w:lineRule="auto"/>
              <w:jc w:val="right"/>
              <w:rPr>
                <w:ins w:id="2188" w:author="Gladiator Gladiator" w:date="2018-06-01T16:55:00Z"/>
                <w:rFonts w:ascii="Calibri" w:eastAsia="Times New Roman" w:hAnsi="Calibri" w:cs="Calibri"/>
                <w:color w:val="000000"/>
              </w:rPr>
            </w:pPr>
            <w:ins w:id="2189" w:author="Gladiator Gladiator" w:date="2018-06-01T16:55:00Z">
              <w:r w:rsidRPr="00AD1DD6">
                <w:rPr>
                  <w:rFonts w:ascii="Calibri" w:eastAsia="Times New Roman" w:hAnsi="Calibri" w:cs="Calibri"/>
                  <w:color w:val="000000"/>
                </w:rPr>
                <w:t>71.473</w:t>
              </w:r>
            </w:ins>
          </w:p>
        </w:tc>
        <w:tc>
          <w:tcPr>
            <w:tcW w:w="1009" w:type="dxa"/>
            <w:tcBorders>
              <w:top w:val="single" w:sz="4" w:space="0" w:color="9BC2E6"/>
              <w:left w:val="nil"/>
              <w:bottom w:val="single" w:sz="4" w:space="0" w:color="9BC2E6"/>
              <w:right w:val="nil"/>
            </w:tcBorders>
            <w:shd w:val="clear" w:color="000000" w:fill="ED7D31"/>
            <w:noWrap/>
            <w:vAlign w:val="bottom"/>
            <w:hideMark/>
            <w:tcPrChange w:id="2190" w:author="Gladiator Gladiator" w:date="2018-06-01T16:55:00Z">
              <w:tcPr>
                <w:tcW w:w="1009" w:type="dxa"/>
                <w:tcBorders>
                  <w:top w:val="single" w:sz="4" w:space="0" w:color="9BC2E6"/>
                  <w:left w:val="nil"/>
                  <w:bottom w:val="single" w:sz="4" w:space="0" w:color="9BC2E6"/>
                  <w:right w:val="nil"/>
                </w:tcBorders>
                <w:shd w:val="clear" w:color="000000" w:fill="ED7D31"/>
                <w:noWrap/>
                <w:vAlign w:val="bottom"/>
                <w:hideMark/>
              </w:tcPr>
            </w:tcPrChange>
          </w:tcPr>
          <w:p w14:paraId="4C5B0DC6" w14:textId="77777777" w:rsidR="00AD1DD6" w:rsidRPr="00AD1DD6" w:rsidRDefault="00AD1DD6" w:rsidP="00AD1DD6">
            <w:pPr>
              <w:spacing w:after="0" w:line="240" w:lineRule="auto"/>
              <w:jc w:val="right"/>
              <w:rPr>
                <w:ins w:id="2191" w:author="Gladiator Gladiator" w:date="2018-06-01T16:55:00Z"/>
                <w:rFonts w:ascii="Calibri" w:eastAsia="Times New Roman" w:hAnsi="Calibri" w:cs="Calibri"/>
                <w:color w:val="000000"/>
              </w:rPr>
            </w:pPr>
            <w:ins w:id="2192" w:author="Gladiator Gladiator" w:date="2018-06-01T16:55:00Z">
              <w:r w:rsidRPr="00AD1DD6">
                <w:rPr>
                  <w:rFonts w:ascii="Calibri" w:eastAsia="Times New Roman" w:hAnsi="Calibri" w:cs="Calibri"/>
                  <w:color w:val="000000"/>
                </w:rPr>
                <w:t>72.241</w:t>
              </w:r>
            </w:ins>
          </w:p>
        </w:tc>
        <w:tc>
          <w:tcPr>
            <w:tcW w:w="1262" w:type="dxa"/>
            <w:tcBorders>
              <w:top w:val="single" w:sz="4" w:space="0" w:color="9BC2E6"/>
              <w:left w:val="nil"/>
              <w:bottom w:val="single" w:sz="4" w:space="0" w:color="9BC2E6"/>
              <w:right w:val="single" w:sz="4" w:space="0" w:color="9BC2E6"/>
            </w:tcBorders>
            <w:shd w:val="clear" w:color="000000" w:fill="ED7D31"/>
            <w:noWrap/>
            <w:vAlign w:val="bottom"/>
            <w:hideMark/>
            <w:tcPrChange w:id="2193" w:author="Gladiator Gladiator" w:date="2018-06-01T16:55:00Z">
              <w:tcPr>
                <w:tcW w:w="1262" w:type="dxa"/>
                <w:tcBorders>
                  <w:top w:val="single" w:sz="4" w:space="0" w:color="9BC2E6"/>
                  <w:left w:val="nil"/>
                  <w:bottom w:val="single" w:sz="4" w:space="0" w:color="9BC2E6"/>
                  <w:right w:val="single" w:sz="4" w:space="0" w:color="9BC2E6"/>
                </w:tcBorders>
                <w:shd w:val="clear" w:color="000000" w:fill="ED7D31"/>
                <w:noWrap/>
                <w:vAlign w:val="bottom"/>
                <w:hideMark/>
              </w:tcPr>
            </w:tcPrChange>
          </w:tcPr>
          <w:p w14:paraId="5C2C4031" w14:textId="77777777" w:rsidR="00AD1DD6" w:rsidRPr="00AD1DD6" w:rsidRDefault="00AD1DD6" w:rsidP="00AD1DD6">
            <w:pPr>
              <w:spacing w:after="0" w:line="240" w:lineRule="auto"/>
              <w:jc w:val="right"/>
              <w:rPr>
                <w:ins w:id="2194" w:author="Gladiator Gladiator" w:date="2018-06-01T16:55:00Z"/>
                <w:rFonts w:ascii="Calibri" w:eastAsia="Times New Roman" w:hAnsi="Calibri" w:cs="Calibri"/>
                <w:color w:val="000000"/>
              </w:rPr>
            </w:pPr>
            <w:ins w:id="2195" w:author="Gladiator Gladiator" w:date="2018-06-01T16:55:00Z">
              <w:r w:rsidRPr="00AD1DD6">
                <w:rPr>
                  <w:rFonts w:ascii="Calibri" w:eastAsia="Times New Roman" w:hAnsi="Calibri" w:cs="Calibri"/>
                  <w:color w:val="000000"/>
                </w:rPr>
                <w:t>72.654</w:t>
              </w:r>
            </w:ins>
          </w:p>
        </w:tc>
        <w:tc>
          <w:tcPr>
            <w:tcW w:w="1262" w:type="dxa"/>
            <w:tcBorders>
              <w:top w:val="single" w:sz="4" w:space="0" w:color="9BC2E6"/>
              <w:left w:val="single" w:sz="4" w:space="0" w:color="9BC2E6"/>
              <w:bottom w:val="single" w:sz="4" w:space="0" w:color="9BC2E6"/>
              <w:right w:val="single" w:sz="4" w:space="0" w:color="9BC2E6"/>
            </w:tcBorders>
            <w:shd w:val="clear" w:color="000000" w:fill="ED7D31"/>
            <w:noWrap/>
            <w:vAlign w:val="bottom"/>
            <w:hideMark/>
            <w:tcPrChange w:id="2196" w:author="Gladiator Gladiator" w:date="2018-06-01T16:55:00Z">
              <w:tcPr>
                <w:tcW w:w="1262" w:type="dxa"/>
                <w:tcBorders>
                  <w:top w:val="single" w:sz="4" w:space="0" w:color="9BC2E6"/>
                  <w:left w:val="single" w:sz="4" w:space="0" w:color="9BC2E6"/>
                  <w:bottom w:val="single" w:sz="4" w:space="0" w:color="9BC2E6"/>
                  <w:right w:val="single" w:sz="4" w:space="0" w:color="9BC2E6"/>
                </w:tcBorders>
                <w:shd w:val="clear" w:color="000000" w:fill="ED7D31"/>
                <w:noWrap/>
                <w:vAlign w:val="bottom"/>
                <w:hideMark/>
              </w:tcPr>
            </w:tcPrChange>
          </w:tcPr>
          <w:p w14:paraId="28A77AC8" w14:textId="77777777" w:rsidR="00AD1DD6" w:rsidRPr="00AD1DD6" w:rsidRDefault="00AD1DD6" w:rsidP="00AD1DD6">
            <w:pPr>
              <w:spacing w:after="0" w:line="240" w:lineRule="auto"/>
              <w:jc w:val="right"/>
              <w:rPr>
                <w:ins w:id="2197" w:author="Gladiator Gladiator" w:date="2018-06-01T16:55:00Z"/>
                <w:rFonts w:ascii="Calibri" w:eastAsia="Times New Roman" w:hAnsi="Calibri" w:cs="Calibri"/>
                <w:color w:val="000000"/>
              </w:rPr>
            </w:pPr>
            <w:ins w:id="2198" w:author="Gladiator Gladiator" w:date="2018-06-01T16:55:00Z">
              <w:r w:rsidRPr="00AD1DD6">
                <w:rPr>
                  <w:rFonts w:ascii="Calibri" w:eastAsia="Times New Roman" w:hAnsi="Calibri" w:cs="Calibri"/>
                  <w:color w:val="000000"/>
                </w:rPr>
                <w:t>71.023</w:t>
              </w:r>
            </w:ins>
          </w:p>
        </w:tc>
      </w:tr>
      <w:tr w:rsidR="00AD1DD6" w:rsidRPr="00AD1DD6" w14:paraId="54317E29" w14:textId="77777777" w:rsidTr="00AD1DD6">
        <w:trPr>
          <w:trHeight w:val="239"/>
          <w:ins w:id="2199" w:author="Gladiator Gladiator" w:date="2018-06-01T16:55:00Z"/>
          <w:trPrChange w:id="2200"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000000" w:fill="ED7D31"/>
            <w:noWrap/>
            <w:vAlign w:val="bottom"/>
            <w:hideMark/>
            <w:tcPrChange w:id="2201" w:author="Gladiator Gladiator" w:date="2018-06-01T16:55:00Z">
              <w:tcPr>
                <w:tcW w:w="1875" w:type="dxa"/>
                <w:tcBorders>
                  <w:top w:val="single" w:sz="4" w:space="0" w:color="9BC2E6"/>
                  <w:left w:val="single" w:sz="4" w:space="0" w:color="9BC2E6"/>
                  <w:bottom w:val="single" w:sz="4" w:space="0" w:color="9BC2E6"/>
                  <w:right w:val="nil"/>
                </w:tcBorders>
                <w:shd w:val="clear" w:color="000000" w:fill="ED7D31"/>
                <w:noWrap/>
                <w:vAlign w:val="bottom"/>
                <w:hideMark/>
              </w:tcPr>
            </w:tcPrChange>
          </w:tcPr>
          <w:p w14:paraId="6B1D514C" w14:textId="77777777" w:rsidR="00AD1DD6" w:rsidRPr="00AD1DD6" w:rsidRDefault="00AD1DD6" w:rsidP="00AD1DD6">
            <w:pPr>
              <w:spacing w:after="0" w:line="240" w:lineRule="auto"/>
              <w:rPr>
                <w:ins w:id="2202" w:author="Gladiator Gladiator" w:date="2018-06-01T16:55:00Z"/>
                <w:rFonts w:ascii="Calibri" w:eastAsia="Times New Roman" w:hAnsi="Calibri" w:cs="Calibri"/>
                <w:color w:val="000000"/>
              </w:rPr>
            </w:pPr>
            <w:ins w:id="2203" w:author="Gladiator Gladiator" w:date="2018-06-01T16:55:00Z">
              <w:r w:rsidRPr="00AD1DD6">
                <w:rPr>
                  <w:rFonts w:ascii="Calibri" w:eastAsia="Times New Roman" w:hAnsi="Calibri" w:cs="Calibri"/>
                  <w:color w:val="000000"/>
                </w:rPr>
                <w:t>Set of Users/Average</w:t>
              </w:r>
            </w:ins>
          </w:p>
        </w:tc>
        <w:tc>
          <w:tcPr>
            <w:tcW w:w="1172" w:type="dxa"/>
            <w:tcBorders>
              <w:top w:val="single" w:sz="4" w:space="0" w:color="9BC2E6"/>
              <w:left w:val="nil"/>
              <w:bottom w:val="single" w:sz="4" w:space="0" w:color="9BC2E6"/>
              <w:right w:val="nil"/>
            </w:tcBorders>
            <w:shd w:val="clear" w:color="000000" w:fill="ED7D31"/>
            <w:noWrap/>
            <w:vAlign w:val="bottom"/>
            <w:hideMark/>
            <w:tcPrChange w:id="2204" w:author="Gladiator Gladiator" w:date="2018-06-01T16:55:00Z">
              <w:tcPr>
                <w:tcW w:w="1172" w:type="dxa"/>
                <w:tcBorders>
                  <w:top w:val="single" w:sz="4" w:space="0" w:color="9BC2E6"/>
                  <w:left w:val="nil"/>
                  <w:bottom w:val="single" w:sz="4" w:space="0" w:color="9BC2E6"/>
                  <w:right w:val="nil"/>
                </w:tcBorders>
                <w:shd w:val="clear" w:color="000000" w:fill="ED7D31"/>
                <w:noWrap/>
                <w:vAlign w:val="bottom"/>
                <w:hideMark/>
              </w:tcPr>
            </w:tcPrChange>
          </w:tcPr>
          <w:p w14:paraId="5EC4CC8A" w14:textId="77777777" w:rsidR="00AD1DD6" w:rsidRPr="00AD1DD6" w:rsidRDefault="00AD1DD6" w:rsidP="00AD1DD6">
            <w:pPr>
              <w:spacing w:after="0" w:line="240" w:lineRule="auto"/>
              <w:rPr>
                <w:ins w:id="2205" w:author="Gladiator Gladiator" w:date="2018-06-01T16:55:00Z"/>
                <w:rFonts w:ascii="Calibri" w:eastAsia="Times New Roman" w:hAnsi="Calibri" w:cs="Calibri"/>
                <w:color w:val="000000"/>
              </w:rPr>
            </w:pPr>
            <w:ins w:id="2206" w:author="Gladiator Gladiator" w:date="2018-06-01T16:55:00Z">
              <w:r w:rsidRPr="00AD1DD6">
                <w:rPr>
                  <w:rFonts w:ascii="Calibri" w:eastAsia="Times New Roman" w:hAnsi="Calibri" w:cs="Calibri"/>
                  <w:color w:val="000000"/>
                </w:rPr>
                <w:t>testing</w:t>
              </w:r>
            </w:ins>
          </w:p>
        </w:tc>
        <w:tc>
          <w:tcPr>
            <w:tcW w:w="991" w:type="dxa"/>
            <w:tcBorders>
              <w:top w:val="single" w:sz="4" w:space="0" w:color="9BC2E6"/>
              <w:left w:val="nil"/>
              <w:bottom w:val="single" w:sz="4" w:space="0" w:color="9BC2E6"/>
              <w:right w:val="nil"/>
            </w:tcBorders>
            <w:shd w:val="clear" w:color="000000" w:fill="ED7D31"/>
            <w:noWrap/>
            <w:vAlign w:val="bottom"/>
            <w:hideMark/>
            <w:tcPrChange w:id="2207" w:author="Gladiator Gladiator" w:date="2018-06-01T16:55:00Z">
              <w:tcPr>
                <w:tcW w:w="991" w:type="dxa"/>
                <w:tcBorders>
                  <w:top w:val="single" w:sz="4" w:space="0" w:color="9BC2E6"/>
                  <w:left w:val="nil"/>
                  <w:bottom w:val="single" w:sz="4" w:space="0" w:color="9BC2E6"/>
                  <w:right w:val="nil"/>
                </w:tcBorders>
                <w:shd w:val="clear" w:color="000000" w:fill="ED7D31"/>
                <w:noWrap/>
                <w:vAlign w:val="bottom"/>
                <w:hideMark/>
              </w:tcPr>
            </w:tcPrChange>
          </w:tcPr>
          <w:p w14:paraId="3EE7B4C2" w14:textId="77777777" w:rsidR="00AD1DD6" w:rsidRPr="00AD1DD6" w:rsidRDefault="00AD1DD6" w:rsidP="00AD1DD6">
            <w:pPr>
              <w:spacing w:after="0" w:line="240" w:lineRule="auto"/>
              <w:jc w:val="right"/>
              <w:rPr>
                <w:ins w:id="2208" w:author="Gladiator Gladiator" w:date="2018-06-01T16:55:00Z"/>
                <w:rFonts w:ascii="Calibri" w:eastAsia="Times New Roman" w:hAnsi="Calibri" w:cs="Calibri"/>
                <w:color w:val="000000"/>
              </w:rPr>
            </w:pPr>
            <w:ins w:id="2209" w:author="Gladiator Gladiator" w:date="2018-06-01T16:55:00Z">
              <w:r w:rsidRPr="00AD1DD6">
                <w:rPr>
                  <w:rFonts w:ascii="Calibri" w:eastAsia="Times New Roman" w:hAnsi="Calibri" w:cs="Calibri"/>
                  <w:color w:val="000000"/>
                </w:rPr>
                <w:t>85.491</w:t>
              </w:r>
            </w:ins>
          </w:p>
        </w:tc>
        <w:tc>
          <w:tcPr>
            <w:tcW w:w="1087" w:type="dxa"/>
            <w:tcBorders>
              <w:top w:val="single" w:sz="4" w:space="0" w:color="9BC2E6"/>
              <w:left w:val="nil"/>
              <w:bottom w:val="single" w:sz="4" w:space="0" w:color="9BC2E6"/>
              <w:right w:val="nil"/>
            </w:tcBorders>
            <w:shd w:val="clear" w:color="000000" w:fill="ED7D31"/>
            <w:noWrap/>
            <w:vAlign w:val="bottom"/>
            <w:hideMark/>
            <w:tcPrChange w:id="2210" w:author="Gladiator Gladiator" w:date="2018-06-01T16:55:00Z">
              <w:tcPr>
                <w:tcW w:w="955" w:type="dxa"/>
                <w:tcBorders>
                  <w:top w:val="single" w:sz="4" w:space="0" w:color="9BC2E6"/>
                  <w:left w:val="nil"/>
                  <w:bottom w:val="single" w:sz="4" w:space="0" w:color="9BC2E6"/>
                  <w:right w:val="nil"/>
                </w:tcBorders>
                <w:shd w:val="clear" w:color="000000" w:fill="ED7D31"/>
                <w:noWrap/>
                <w:vAlign w:val="bottom"/>
                <w:hideMark/>
              </w:tcPr>
            </w:tcPrChange>
          </w:tcPr>
          <w:p w14:paraId="5A0E3C29" w14:textId="77777777" w:rsidR="00AD1DD6" w:rsidRPr="00AD1DD6" w:rsidRDefault="00AD1DD6" w:rsidP="00AD1DD6">
            <w:pPr>
              <w:spacing w:after="0" w:line="240" w:lineRule="auto"/>
              <w:jc w:val="right"/>
              <w:rPr>
                <w:ins w:id="2211" w:author="Gladiator Gladiator" w:date="2018-06-01T16:55:00Z"/>
                <w:rFonts w:ascii="Calibri" w:eastAsia="Times New Roman" w:hAnsi="Calibri" w:cs="Calibri"/>
                <w:color w:val="000000"/>
              </w:rPr>
            </w:pPr>
            <w:ins w:id="2212" w:author="Gladiator Gladiator" w:date="2018-06-01T16:55:00Z">
              <w:r w:rsidRPr="00AD1DD6">
                <w:rPr>
                  <w:rFonts w:ascii="Calibri" w:eastAsia="Times New Roman" w:hAnsi="Calibri" w:cs="Calibri"/>
                  <w:color w:val="000000"/>
                </w:rPr>
                <w:t>85.224</w:t>
              </w:r>
            </w:ins>
          </w:p>
        </w:tc>
        <w:tc>
          <w:tcPr>
            <w:tcW w:w="968" w:type="dxa"/>
            <w:tcBorders>
              <w:top w:val="single" w:sz="4" w:space="0" w:color="9BC2E6"/>
              <w:left w:val="nil"/>
              <w:bottom w:val="single" w:sz="4" w:space="0" w:color="9BC2E6"/>
              <w:right w:val="nil"/>
            </w:tcBorders>
            <w:shd w:val="clear" w:color="000000" w:fill="ED7D31"/>
            <w:noWrap/>
            <w:vAlign w:val="bottom"/>
            <w:hideMark/>
            <w:tcPrChange w:id="2213" w:author="Gladiator Gladiator" w:date="2018-06-01T16:55:00Z">
              <w:tcPr>
                <w:tcW w:w="1100" w:type="dxa"/>
                <w:gridSpan w:val="2"/>
                <w:tcBorders>
                  <w:top w:val="single" w:sz="4" w:space="0" w:color="9BC2E6"/>
                  <w:left w:val="nil"/>
                  <w:bottom w:val="single" w:sz="4" w:space="0" w:color="9BC2E6"/>
                  <w:right w:val="nil"/>
                </w:tcBorders>
                <w:shd w:val="clear" w:color="000000" w:fill="ED7D31"/>
                <w:noWrap/>
                <w:vAlign w:val="bottom"/>
                <w:hideMark/>
              </w:tcPr>
            </w:tcPrChange>
          </w:tcPr>
          <w:p w14:paraId="6F26C7E2" w14:textId="77777777" w:rsidR="00AD1DD6" w:rsidRPr="00AD1DD6" w:rsidRDefault="00AD1DD6" w:rsidP="00AD1DD6">
            <w:pPr>
              <w:spacing w:after="0" w:line="240" w:lineRule="auto"/>
              <w:jc w:val="right"/>
              <w:rPr>
                <w:ins w:id="2214" w:author="Gladiator Gladiator" w:date="2018-06-01T16:55:00Z"/>
                <w:rFonts w:ascii="Calibri" w:eastAsia="Times New Roman" w:hAnsi="Calibri" w:cs="Calibri"/>
                <w:color w:val="000000"/>
              </w:rPr>
            </w:pPr>
            <w:ins w:id="2215" w:author="Gladiator Gladiator" w:date="2018-06-01T16:55:00Z">
              <w:r w:rsidRPr="00AD1DD6">
                <w:rPr>
                  <w:rFonts w:ascii="Calibri" w:eastAsia="Times New Roman" w:hAnsi="Calibri" w:cs="Calibri"/>
                  <w:color w:val="000000"/>
                </w:rPr>
                <w:t>85.503</w:t>
              </w:r>
            </w:ins>
          </w:p>
        </w:tc>
        <w:tc>
          <w:tcPr>
            <w:tcW w:w="1009" w:type="dxa"/>
            <w:tcBorders>
              <w:top w:val="single" w:sz="4" w:space="0" w:color="9BC2E6"/>
              <w:left w:val="nil"/>
              <w:bottom w:val="single" w:sz="4" w:space="0" w:color="9BC2E6"/>
              <w:right w:val="nil"/>
            </w:tcBorders>
            <w:shd w:val="clear" w:color="000000" w:fill="ED7D31"/>
            <w:noWrap/>
            <w:vAlign w:val="bottom"/>
            <w:hideMark/>
            <w:tcPrChange w:id="2216" w:author="Gladiator Gladiator" w:date="2018-06-01T16:55:00Z">
              <w:tcPr>
                <w:tcW w:w="1009" w:type="dxa"/>
                <w:tcBorders>
                  <w:top w:val="single" w:sz="4" w:space="0" w:color="9BC2E6"/>
                  <w:left w:val="nil"/>
                  <w:bottom w:val="single" w:sz="4" w:space="0" w:color="9BC2E6"/>
                  <w:right w:val="nil"/>
                </w:tcBorders>
                <w:shd w:val="clear" w:color="000000" w:fill="ED7D31"/>
                <w:noWrap/>
                <w:vAlign w:val="bottom"/>
                <w:hideMark/>
              </w:tcPr>
            </w:tcPrChange>
          </w:tcPr>
          <w:p w14:paraId="3DCF24E2" w14:textId="77777777" w:rsidR="00AD1DD6" w:rsidRPr="00AD1DD6" w:rsidRDefault="00AD1DD6" w:rsidP="00AD1DD6">
            <w:pPr>
              <w:spacing w:after="0" w:line="240" w:lineRule="auto"/>
              <w:jc w:val="right"/>
              <w:rPr>
                <w:ins w:id="2217" w:author="Gladiator Gladiator" w:date="2018-06-01T16:55:00Z"/>
                <w:rFonts w:ascii="Calibri" w:eastAsia="Times New Roman" w:hAnsi="Calibri" w:cs="Calibri"/>
                <w:color w:val="000000"/>
              </w:rPr>
            </w:pPr>
            <w:ins w:id="2218" w:author="Gladiator Gladiator" w:date="2018-06-01T16:55:00Z">
              <w:r w:rsidRPr="00AD1DD6">
                <w:rPr>
                  <w:rFonts w:ascii="Calibri" w:eastAsia="Times New Roman" w:hAnsi="Calibri" w:cs="Calibri"/>
                  <w:color w:val="000000"/>
                </w:rPr>
                <w:t>87.268</w:t>
              </w:r>
            </w:ins>
          </w:p>
        </w:tc>
        <w:tc>
          <w:tcPr>
            <w:tcW w:w="1262" w:type="dxa"/>
            <w:tcBorders>
              <w:top w:val="single" w:sz="4" w:space="0" w:color="9BC2E6"/>
              <w:left w:val="nil"/>
              <w:bottom w:val="single" w:sz="4" w:space="0" w:color="9BC2E6"/>
              <w:right w:val="single" w:sz="4" w:space="0" w:color="9BC2E6"/>
            </w:tcBorders>
            <w:shd w:val="clear" w:color="000000" w:fill="ED7D31"/>
            <w:noWrap/>
            <w:vAlign w:val="bottom"/>
            <w:hideMark/>
            <w:tcPrChange w:id="2219" w:author="Gladiator Gladiator" w:date="2018-06-01T16:55:00Z">
              <w:tcPr>
                <w:tcW w:w="1262" w:type="dxa"/>
                <w:tcBorders>
                  <w:top w:val="single" w:sz="4" w:space="0" w:color="9BC2E6"/>
                  <w:left w:val="nil"/>
                  <w:bottom w:val="single" w:sz="4" w:space="0" w:color="9BC2E6"/>
                  <w:right w:val="single" w:sz="4" w:space="0" w:color="9BC2E6"/>
                </w:tcBorders>
                <w:shd w:val="clear" w:color="000000" w:fill="ED7D31"/>
                <w:noWrap/>
                <w:vAlign w:val="bottom"/>
                <w:hideMark/>
              </w:tcPr>
            </w:tcPrChange>
          </w:tcPr>
          <w:p w14:paraId="4EC6CEA3" w14:textId="77777777" w:rsidR="00AD1DD6" w:rsidRPr="00AD1DD6" w:rsidRDefault="00AD1DD6" w:rsidP="00AD1DD6">
            <w:pPr>
              <w:spacing w:after="0" w:line="240" w:lineRule="auto"/>
              <w:jc w:val="right"/>
              <w:rPr>
                <w:ins w:id="2220" w:author="Gladiator Gladiator" w:date="2018-06-01T16:55:00Z"/>
                <w:rFonts w:ascii="Calibri" w:eastAsia="Times New Roman" w:hAnsi="Calibri" w:cs="Calibri"/>
                <w:color w:val="000000"/>
              </w:rPr>
            </w:pPr>
            <w:ins w:id="2221" w:author="Gladiator Gladiator" w:date="2018-06-01T16:55:00Z">
              <w:r w:rsidRPr="00AD1DD6">
                <w:rPr>
                  <w:rFonts w:ascii="Calibri" w:eastAsia="Times New Roman" w:hAnsi="Calibri" w:cs="Calibri"/>
                  <w:color w:val="000000"/>
                </w:rPr>
                <w:t>85.557</w:t>
              </w:r>
            </w:ins>
          </w:p>
        </w:tc>
        <w:tc>
          <w:tcPr>
            <w:tcW w:w="1262" w:type="dxa"/>
            <w:tcBorders>
              <w:top w:val="nil"/>
              <w:left w:val="nil"/>
              <w:bottom w:val="nil"/>
              <w:right w:val="nil"/>
            </w:tcBorders>
            <w:shd w:val="clear" w:color="000000" w:fill="ED7D31"/>
            <w:noWrap/>
            <w:vAlign w:val="bottom"/>
            <w:hideMark/>
            <w:tcPrChange w:id="2222" w:author="Gladiator Gladiator" w:date="2018-06-01T16:55:00Z">
              <w:tcPr>
                <w:tcW w:w="1262" w:type="dxa"/>
                <w:tcBorders>
                  <w:top w:val="nil"/>
                  <w:left w:val="nil"/>
                  <w:bottom w:val="nil"/>
                  <w:right w:val="nil"/>
                </w:tcBorders>
                <w:shd w:val="clear" w:color="000000" w:fill="ED7D31"/>
                <w:noWrap/>
                <w:vAlign w:val="bottom"/>
                <w:hideMark/>
              </w:tcPr>
            </w:tcPrChange>
          </w:tcPr>
          <w:p w14:paraId="3BF22991" w14:textId="77777777" w:rsidR="00AD1DD6" w:rsidRPr="00AD1DD6" w:rsidRDefault="00AD1DD6" w:rsidP="00AD1DD6">
            <w:pPr>
              <w:spacing w:after="0" w:line="240" w:lineRule="auto"/>
              <w:jc w:val="right"/>
              <w:rPr>
                <w:ins w:id="2223" w:author="Gladiator Gladiator" w:date="2018-06-01T16:55:00Z"/>
                <w:rFonts w:ascii="Calibri" w:eastAsia="Times New Roman" w:hAnsi="Calibri" w:cs="Calibri"/>
                <w:color w:val="000000"/>
              </w:rPr>
            </w:pPr>
            <w:ins w:id="2224" w:author="Gladiator Gladiator" w:date="2018-06-01T16:55:00Z">
              <w:r w:rsidRPr="00AD1DD6">
                <w:rPr>
                  <w:rFonts w:ascii="Calibri" w:eastAsia="Times New Roman" w:hAnsi="Calibri" w:cs="Calibri"/>
                  <w:color w:val="000000"/>
                </w:rPr>
                <w:t>85.809</w:t>
              </w:r>
            </w:ins>
          </w:p>
        </w:tc>
      </w:tr>
      <w:tr w:rsidR="00AD1DD6" w:rsidRPr="00AD1DD6" w14:paraId="19548F9B" w14:textId="77777777" w:rsidTr="00AD1DD6">
        <w:trPr>
          <w:trHeight w:val="239"/>
          <w:ins w:id="2225" w:author="Gladiator Gladiator" w:date="2018-06-01T16:55:00Z"/>
          <w:trPrChange w:id="2226" w:author="Gladiator Gladiator" w:date="2018-06-01T16:55:00Z">
            <w:trPr>
              <w:trHeight w:val="239"/>
            </w:trPr>
          </w:trPrChange>
        </w:trPr>
        <w:tc>
          <w:tcPr>
            <w:tcW w:w="1875" w:type="dxa"/>
            <w:tcBorders>
              <w:top w:val="single" w:sz="4" w:space="0" w:color="9BC2E6"/>
              <w:left w:val="single" w:sz="4" w:space="0" w:color="9BC2E6"/>
              <w:bottom w:val="single" w:sz="4" w:space="0" w:color="9BC2E6"/>
              <w:right w:val="nil"/>
            </w:tcBorders>
            <w:shd w:val="clear" w:color="000000" w:fill="FFFF00"/>
            <w:noWrap/>
            <w:vAlign w:val="bottom"/>
            <w:hideMark/>
            <w:tcPrChange w:id="2227" w:author="Gladiator Gladiator" w:date="2018-06-01T16:55:00Z">
              <w:tcPr>
                <w:tcW w:w="1875" w:type="dxa"/>
                <w:tcBorders>
                  <w:top w:val="single" w:sz="4" w:space="0" w:color="9BC2E6"/>
                  <w:left w:val="single" w:sz="4" w:space="0" w:color="9BC2E6"/>
                  <w:bottom w:val="single" w:sz="4" w:space="0" w:color="9BC2E6"/>
                  <w:right w:val="nil"/>
                </w:tcBorders>
                <w:shd w:val="clear" w:color="000000" w:fill="FFFF00"/>
                <w:noWrap/>
                <w:vAlign w:val="bottom"/>
                <w:hideMark/>
              </w:tcPr>
            </w:tcPrChange>
          </w:tcPr>
          <w:p w14:paraId="09C1C69C" w14:textId="77777777" w:rsidR="00AD1DD6" w:rsidRPr="00AD1DD6" w:rsidRDefault="00AD1DD6" w:rsidP="00AD1DD6">
            <w:pPr>
              <w:spacing w:after="0" w:line="240" w:lineRule="auto"/>
              <w:rPr>
                <w:ins w:id="2228" w:author="Gladiator Gladiator" w:date="2018-06-01T16:55:00Z"/>
                <w:rFonts w:ascii="Calibri" w:eastAsia="Times New Roman" w:hAnsi="Calibri" w:cs="Calibri"/>
                <w:color w:val="000000"/>
              </w:rPr>
            </w:pPr>
            <w:ins w:id="2229" w:author="Gladiator Gladiator" w:date="2018-06-01T16:55:00Z">
              <w:r w:rsidRPr="00AD1DD6">
                <w:rPr>
                  <w:rFonts w:ascii="Calibri" w:eastAsia="Times New Roman" w:hAnsi="Calibri" w:cs="Calibri"/>
                  <w:color w:val="000000"/>
                </w:rPr>
                <w:t>MAX</w:t>
              </w:r>
            </w:ins>
          </w:p>
        </w:tc>
        <w:tc>
          <w:tcPr>
            <w:tcW w:w="1172" w:type="dxa"/>
            <w:tcBorders>
              <w:top w:val="single" w:sz="4" w:space="0" w:color="9BC2E6"/>
              <w:left w:val="nil"/>
              <w:bottom w:val="single" w:sz="4" w:space="0" w:color="9BC2E6"/>
              <w:right w:val="nil"/>
            </w:tcBorders>
            <w:shd w:val="clear" w:color="000000" w:fill="FFFF00"/>
            <w:noWrap/>
            <w:vAlign w:val="bottom"/>
            <w:hideMark/>
            <w:tcPrChange w:id="2230" w:author="Gladiator Gladiator" w:date="2018-06-01T16:55:00Z">
              <w:tcPr>
                <w:tcW w:w="1172" w:type="dxa"/>
                <w:tcBorders>
                  <w:top w:val="single" w:sz="4" w:space="0" w:color="9BC2E6"/>
                  <w:left w:val="nil"/>
                  <w:bottom w:val="single" w:sz="4" w:space="0" w:color="9BC2E6"/>
                  <w:right w:val="nil"/>
                </w:tcBorders>
                <w:shd w:val="clear" w:color="000000" w:fill="FFFF00"/>
                <w:noWrap/>
                <w:vAlign w:val="bottom"/>
                <w:hideMark/>
              </w:tcPr>
            </w:tcPrChange>
          </w:tcPr>
          <w:p w14:paraId="69ED0EBC" w14:textId="77777777" w:rsidR="00AD1DD6" w:rsidRPr="00AD1DD6" w:rsidRDefault="00AD1DD6" w:rsidP="00AD1DD6">
            <w:pPr>
              <w:spacing w:after="0" w:line="240" w:lineRule="auto"/>
              <w:jc w:val="right"/>
              <w:rPr>
                <w:ins w:id="2231" w:author="Gladiator Gladiator" w:date="2018-06-01T16:55:00Z"/>
                <w:rFonts w:ascii="Calibri" w:eastAsia="Times New Roman" w:hAnsi="Calibri" w:cs="Calibri"/>
                <w:color w:val="000000"/>
              </w:rPr>
            </w:pPr>
            <w:ins w:id="2232" w:author="Gladiator Gladiator" w:date="2018-06-01T16:55:00Z">
              <w:r w:rsidRPr="00AD1DD6">
                <w:rPr>
                  <w:rFonts w:ascii="Calibri" w:eastAsia="Times New Roman" w:hAnsi="Calibri" w:cs="Calibri"/>
                  <w:color w:val="000000"/>
                </w:rPr>
                <w:t>117.683</w:t>
              </w:r>
            </w:ins>
          </w:p>
        </w:tc>
        <w:tc>
          <w:tcPr>
            <w:tcW w:w="991" w:type="dxa"/>
            <w:tcBorders>
              <w:top w:val="single" w:sz="4" w:space="0" w:color="9BC2E6"/>
              <w:left w:val="nil"/>
              <w:bottom w:val="single" w:sz="4" w:space="0" w:color="9BC2E6"/>
              <w:right w:val="nil"/>
            </w:tcBorders>
            <w:shd w:val="clear" w:color="000000" w:fill="FFFF00"/>
            <w:noWrap/>
            <w:vAlign w:val="bottom"/>
            <w:hideMark/>
            <w:tcPrChange w:id="2233" w:author="Gladiator Gladiator" w:date="2018-06-01T16:55:00Z">
              <w:tcPr>
                <w:tcW w:w="991" w:type="dxa"/>
                <w:tcBorders>
                  <w:top w:val="single" w:sz="4" w:space="0" w:color="9BC2E6"/>
                  <w:left w:val="nil"/>
                  <w:bottom w:val="single" w:sz="4" w:space="0" w:color="9BC2E6"/>
                  <w:right w:val="nil"/>
                </w:tcBorders>
                <w:shd w:val="clear" w:color="000000" w:fill="FFFF00"/>
                <w:noWrap/>
                <w:vAlign w:val="bottom"/>
                <w:hideMark/>
              </w:tcPr>
            </w:tcPrChange>
          </w:tcPr>
          <w:p w14:paraId="465B27C0" w14:textId="77777777" w:rsidR="00AD1DD6" w:rsidRPr="00AD1DD6" w:rsidRDefault="00AD1DD6" w:rsidP="00AD1DD6">
            <w:pPr>
              <w:spacing w:after="0" w:line="240" w:lineRule="auto"/>
              <w:rPr>
                <w:ins w:id="2234" w:author="Gladiator Gladiator" w:date="2018-06-01T16:55:00Z"/>
                <w:rFonts w:ascii="Calibri" w:eastAsia="Times New Roman" w:hAnsi="Calibri" w:cs="Calibri"/>
                <w:color w:val="000000"/>
              </w:rPr>
            </w:pPr>
            <w:ins w:id="2235" w:author="Gladiator Gladiator" w:date="2018-06-01T16:55:00Z">
              <w:r w:rsidRPr="00AD1DD6">
                <w:rPr>
                  <w:rFonts w:ascii="Calibri" w:eastAsia="Times New Roman" w:hAnsi="Calibri" w:cs="Calibri"/>
                  <w:color w:val="000000"/>
                </w:rPr>
                <w:t>MIN</w:t>
              </w:r>
            </w:ins>
          </w:p>
        </w:tc>
        <w:tc>
          <w:tcPr>
            <w:tcW w:w="1087" w:type="dxa"/>
            <w:tcBorders>
              <w:top w:val="single" w:sz="4" w:space="0" w:color="9BC2E6"/>
              <w:left w:val="nil"/>
              <w:bottom w:val="single" w:sz="4" w:space="0" w:color="9BC2E6"/>
              <w:right w:val="nil"/>
            </w:tcBorders>
            <w:shd w:val="clear" w:color="000000" w:fill="FFFF00"/>
            <w:noWrap/>
            <w:vAlign w:val="bottom"/>
            <w:hideMark/>
            <w:tcPrChange w:id="2236" w:author="Gladiator Gladiator" w:date="2018-06-01T16:55:00Z">
              <w:tcPr>
                <w:tcW w:w="955" w:type="dxa"/>
                <w:tcBorders>
                  <w:top w:val="single" w:sz="4" w:space="0" w:color="9BC2E6"/>
                  <w:left w:val="nil"/>
                  <w:bottom w:val="single" w:sz="4" w:space="0" w:color="9BC2E6"/>
                  <w:right w:val="nil"/>
                </w:tcBorders>
                <w:shd w:val="clear" w:color="000000" w:fill="FFFF00"/>
                <w:noWrap/>
                <w:vAlign w:val="bottom"/>
                <w:hideMark/>
              </w:tcPr>
            </w:tcPrChange>
          </w:tcPr>
          <w:p w14:paraId="3210C858" w14:textId="77777777" w:rsidR="00AD1DD6" w:rsidRPr="00AD1DD6" w:rsidRDefault="00AD1DD6" w:rsidP="00AD1DD6">
            <w:pPr>
              <w:spacing w:after="0" w:line="240" w:lineRule="auto"/>
              <w:jc w:val="right"/>
              <w:rPr>
                <w:ins w:id="2237" w:author="Gladiator Gladiator" w:date="2018-06-01T16:55:00Z"/>
                <w:rFonts w:ascii="Calibri" w:eastAsia="Times New Roman" w:hAnsi="Calibri" w:cs="Calibri"/>
                <w:color w:val="000000"/>
              </w:rPr>
            </w:pPr>
            <w:ins w:id="2238" w:author="Gladiator Gladiator" w:date="2018-06-01T16:55:00Z">
              <w:r w:rsidRPr="00AD1DD6">
                <w:rPr>
                  <w:rFonts w:ascii="Calibri" w:eastAsia="Times New Roman" w:hAnsi="Calibri" w:cs="Calibri"/>
                  <w:color w:val="000000"/>
                </w:rPr>
                <w:t>56.100</w:t>
              </w:r>
            </w:ins>
          </w:p>
        </w:tc>
        <w:tc>
          <w:tcPr>
            <w:tcW w:w="968" w:type="dxa"/>
            <w:tcBorders>
              <w:top w:val="single" w:sz="4" w:space="0" w:color="9BC2E6"/>
              <w:left w:val="nil"/>
              <w:bottom w:val="single" w:sz="4" w:space="0" w:color="9BC2E6"/>
              <w:right w:val="nil"/>
            </w:tcBorders>
            <w:shd w:val="clear" w:color="DDEBF7" w:fill="DDEBF7"/>
            <w:noWrap/>
            <w:vAlign w:val="bottom"/>
            <w:hideMark/>
            <w:tcPrChange w:id="2239" w:author="Gladiator Gladiator" w:date="2018-06-01T16:55:00Z">
              <w:tcPr>
                <w:tcW w:w="1100" w:type="dxa"/>
                <w:gridSpan w:val="2"/>
                <w:tcBorders>
                  <w:top w:val="single" w:sz="4" w:space="0" w:color="9BC2E6"/>
                  <w:left w:val="nil"/>
                  <w:bottom w:val="single" w:sz="4" w:space="0" w:color="9BC2E6"/>
                  <w:right w:val="nil"/>
                </w:tcBorders>
                <w:shd w:val="clear" w:color="DDEBF7" w:fill="DDEBF7"/>
                <w:noWrap/>
                <w:vAlign w:val="bottom"/>
                <w:hideMark/>
              </w:tcPr>
            </w:tcPrChange>
          </w:tcPr>
          <w:p w14:paraId="48E29868" w14:textId="77777777" w:rsidR="00AD1DD6" w:rsidRPr="00AD1DD6" w:rsidRDefault="00AD1DD6" w:rsidP="00AD1DD6">
            <w:pPr>
              <w:spacing w:after="0" w:line="240" w:lineRule="auto"/>
              <w:jc w:val="right"/>
              <w:rPr>
                <w:ins w:id="2240" w:author="Gladiator Gladiator" w:date="2018-06-01T16:55:00Z"/>
                <w:rFonts w:ascii="Calibri" w:eastAsia="Times New Roman" w:hAnsi="Calibri" w:cs="Calibri"/>
                <w:color w:val="000000"/>
              </w:rPr>
            </w:pPr>
          </w:p>
        </w:tc>
        <w:tc>
          <w:tcPr>
            <w:tcW w:w="1009" w:type="dxa"/>
            <w:tcBorders>
              <w:top w:val="single" w:sz="4" w:space="0" w:color="9BC2E6"/>
              <w:left w:val="nil"/>
              <w:bottom w:val="single" w:sz="4" w:space="0" w:color="9BC2E6"/>
              <w:right w:val="nil"/>
            </w:tcBorders>
            <w:shd w:val="clear" w:color="DDEBF7" w:fill="DDEBF7"/>
            <w:noWrap/>
            <w:vAlign w:val="bottom"/>
            <w:hideMark/>
            <w:tcPrChange w:id="2241" w:author="Gladiator Gladiator" w:date="2018-06-01T16:55:00Z">
              <w:tcPr>
                <w:tcW w:w="1009" w:type="dxa"/>
                <w:tcBorders>
                  <w:top w:val="single" w:sz="4" w:space="0" w:color="9BC2E6"/>
                  <w:left w:val="nil"/>
                  <w:bottom w:val="single" w:sz="4" w:space="0" w:color="9BC2E6"/>
                  <w:right w:val="nil"/>
                </w:tcBorders>
                <w:shd w:val="clear" w:color="DDEBF7" w:fill="DDEBF7"/>
                <w:noWrap/>
                <w:vAlign w:val="bottom"/>
                <w:hideMark/>
              </w:tcPr>
            </w:tcPrChange>
          </w:tcPr>
          <w:p w14:paraId="37FDAFB7" w14:textId="77777777" w:rsidR="00AD1DD6" w:rsidRPr="00AD1DD6" w:rsidRDefault="00AD1DD6" w:rsidP="00AD1DD6">
            <w:pPr>
              <w:spacing w:after="0" w:line="240" w:lineRule="auto"/>
              <w:rPr>
                <w:ins w:id="2242" w:author="Gladiator Gladiator" w:date="2018-06-01T16:55:00Z"/>
                <w:rFonts w:ascii="Times New Roman" w:eastAsia="Times New Roman" w:hAnsi="Times New Roman" w:cs="Times New Roman"/>
                <w:sz w:val="20"/>
                <w:szCs w:val="20"/>
              </w:rPr>
            </w:pPr>
          </w:p>
        </w:tc>
        <w:tc>
          <w:tcPr>
            <w:tcW w:w="1262" w:type="dxa"/>
            <w:tcBorders>
              <w:top w:val="single" w:sz="4" w:space="0" w:color="9BC2E6"/>
              <w:left w:val="nil"/>
              <w:bottom w:val="single" w:sz="4" w:space="0" w:color="9BC2E6"/>
              <w:right w:val="single" w:sz="4" w:space="0" w:color="9BC2E6"/>
            </w:tcBorders>
            <w:shd w:val="clear" w:color="DDEBF7" w:fill="DDEBF7"/>
            <w:noWrap/>
            <w:vAlign w:val="bottom"/>
            <w:hideMark/>
            <w:tcPrChange w:id="2243" w:author="Gladiator Gladiator" w:date="2018-06-01T16:55:00Z">
              <w:tcPr>
                <w:tcW w:w="1262"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1A4AC278" w14:textId="77777777" w:rsidR="00AD1DD6" w:rsidRPr="00AD1DD6" w:rsidRDefault="00AD1DD6" w:rsidP="00AD1DD6">
            <w:pPr>
              <w:spacing w:after="0" w:line="240" w:lineRule="auto"/>
              <w:rPr>
                <w:ins w:id="2244" w:author="Gladiator Gladiator" w:date="2018-06-01T16:55: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Change w:id="2245" w:author="Gladiator Gladiator" w:date="2018-06-01T16:55:00Z">
              <w:tcPr>
                <w:tcW w:w="1262" w:type="dxa"/>
                <w:tcBorders>
                  <w:top w:val="nil"/>
                  <w:left w:val="nil"/>
                  <w:bottom w:val="nil"/>
                  <w:right w:val="nil"/>
                </w:tcBorders>
                <w:shd w:val="clear" w:color="auto" w:fill="auto"/>
                <w:noWrap/>
                <w:vAlign w:val="bottom"/>
                <w:hideMark/>
              </w:tcPr>
            </w:tcPrChange>
          </w:tcPr>
          <w:p w14:paraId="411337E8" w14:textId="77777777" w:rsidR="00AD1DD6" w:rsidRPr="00AD1DD6" w:rsidRDefault="00AD1DD6" w:rsidP="00AD1DD6">
            <w:pPr>
              <w:spacing w:after="0" w:line="240" w:lineRule="auto"/>
              <w:rPr>
                <w:ins w:id="2246" w:author="Gladiator Gladiator" w:date="2018-06-01T16:55:00Z"/>
                <w:rFonts w:ascii="Times New Roman" w:eastAsia="Times New Roman" w:hAnsi="Times New Roman" w:cs="Times New Roman"/>
                <w:sz w:val="20"/>
                <w:szCs w:val="20"/>
              </w:rPr>
            </w:pPr>
          </w:p>
        </w:tc>
      </w:tr>
    </w:tbl>
    <w:p w14:paraId="045A6A24" w14:textId="6BD677B1" w:rsidR="00254DFF" w:rsidRDefault="00254DFF" w:rsidP="00254DFF">
      <w:pPr>
        <w:ind w:firstLine="180"/>
        <w:jc w:val="center"/>
        <w:rPr>
          <w:sz w:val="24"/>
          <w:szCs w:val="16"/>
        </w:rPr>
      </w:pPr>
    </w:p>
    <w:p w14:paraId="1BA69922" w14:textId="77777777" w:rsidR="00254DFF" w:rsidRDefault="00254DFF" w:rsidP="00254DFF">
      <w:pPr>
        <w:ind w:firstLine="180"/>
        <w:jc w:val="center"/>
        <w:rPr>
          <w:sz w:val="16"/>
          <w:szCs w:val="16"/>
        </w:rPr>
      </w:pPr>
      <w:r>
        <w:rPr>
          <w:sz w:val="16"/>
          <w:szCs w:val="16"/>
          <w:lang w:val="el-GR"/>
        </w:rPr>
        <w:t>Εικόνα</w:t>
      </w:r>
      <w:r w:rsidRPr="00254DFF">
        <w:rPr>
          <w:sz w:val="16"/>
          <w:szCs w:val="16"/>
        </w:rPr>
        <w:t xml:space="preserve"> </w:t>
      </w:r>
      <w:r w:rsidR="00CB27AA">
        <w:rPr>
          <w:sz w:val="16"/>
          <w:szCs w:val="16"/>
        </w:rPr>
        <w:t>7.17</w:t>
      </w:r>
      <w:r w:rsidRPr="00254DFF">
        <w:rPr>
          <w:sz w:val="16"/>
          <w:szCs w:val="16"/>
        </w:rPr>
        <w:t xml:space="preserve"> </w:t>
      </w:r>
      <w:r>
        <w:rPr>
          <w:sz w:val="16"/>
          <w:szCs w:val="16"/>
        </w:rPr>
        <w:t xml:space="preserve">: </w:t>
      </w:r>
      <w:commentRangeStart w:id="2247"/>
      <w:commentRangeStart w:id="2248"/>
      <w:r>
        <w:rPr>
          <w:sz w:val="16"/>
          <w:szCs w:val="16"/>
        </w:rPr>
        <w:t>Aggregated mean HR</w:t>
      </w:r>
      <w:commentRangeEnd w:id="2247"/>
      <w:r w:rsidR="00451D6D">
        <w:rPr>
          <w:rStyle w:val="a7"/>
        </w:rPr>
        <w:commentReference w:id="2247"/>
      </w:r>
      <w:commentRangeEnd w:id="2248"/>
      <w:r w:rsidR="009E2C62">
        <w:rPr>
          <w:rStyle w:val="a7"/>
        </w:rPr>
        <w:commentReference w:id="2248"/>
      </w:r>
    </w:p>
    <w:p w14:paraId="614D6DB7" w14:textId="77777777" w:rsidR="00254DFF" w:rsidRDefault="00254DFF" w:rsidP="00254DFF">
      <w:pPr>
        <w:ind w:firstLine="180"/>
        <w:jc w:val="center"/>
        <w:rPr>
          <w:sz w:val="16"/>
          <w:szCs w:val="16"/>
        </w:rPr>
      </w:pPr>
    </w:p>
    <w:p w14:paraId="7276E071" w14:textId="60D0697E" w:rsidR="00573DB6" w:rsidRDefault="00573DB6">
      <w:pPr>
        <w:rPr>
          <w:ins w:id="2249" w:author="goumop" w:date="2018-05-29T14:47:00Z"/>
          <w:sz w:val="16"/>
          <w:szCs w:val="16"/>
        </w:rPr>
      </w:pPr>
      <w:ins w:id="2250" w:author="goumop" w:date="2018-05-29T14:47:00Z">
        <w:r>
          <w:rPr>
            <w:sz w:val="16"/>
            <w:szCs w:val="16"/>
          </w:rPr>
          <w:br w:type="page"/>
        </w:r>
      </w:ins>
    </w:p>
    <w:p w14:paraId="366BE901" w14:textId="64D6AA38" w:rsidR="00254DFF" w:rsidDel="00573DB6" w:rsidRDefault="00254DFF" w:rsidP="00254DFF">
      <w:pPr>
        <w:ind w:firstLine="180"/>
        <w:jc w:val="center"/>
        <w:rPr>
          <w:del w:id="2251" w:author="goumop" w:date="2018-05-29T14:47:00Z"/>
          <w:sz w:val="16"/>
          <w:szCs w:val="16"/>
        </w:rPr>
      </w:pPr>
    </w:p>
    <w:p w14:paraId="4148D07C" w14:textId="77777777" w:rsidR="00C12FF2" w:rsidRDefault="00AD1DD6" w:rsidP="00254DFF">
      <w:pPr>
        <w:ind w:firstLine="180"/>
        <w:jc w:val="center"/>
        <w:rPr>
          <w:ins w:id="2252" w:author="Gladiator Gladiator" w:date="2018-05-22T19:11:00Z"/>
          <w:sz w:val="16"/>
          <w:szCs w:val="16"/>
        </w:rPr>
      </w:pPr>
      <w:del w:id="2253" w:author="Gladiator Gladiator" w:date="2018-05-22T19:11:00Z">
        <w:r>
          <w:rPr>
            <w:sz w:val="16"/>
            <w:szCs w:val="16"/>
          </w:rPr>
          <w:pict w14:anchorId="6518A57A">
            <v:shape id="_x0000_i1068" type="#_x0000_t75" style="width:361.85pt;height:312.45pt">
              <v:imagedata r:id="rId117" o:title="aggregated mean RR"/>
            </v:shape>
          </w:pict>
        </w:r>
      </w:del>
    </w:p>
    <w:tbl>
      <w:tblPr>
        <w:tblW w:w="9422" w:type="dxa"/>
        <w:tblLook w:val="04A0" w:firstRow="1" w:lastRow="0" w:firstColumn="1" w:lastColumn="0" w:noHBand="0" w:noVBand="1"/>
        <w:tblPrChange w:id="2254" w:author="Gladiator Gladiator" w:date="2018-06-01T16:56:00Z">
          <w:tblPr>
            <w:tblW w:w="9350" w:type="dxa"/>
            <w:tblLook w:val="04A0" w:firstRow="1" w:lastRow="0" w:firstColumn="1" w:lastColumn="0" w:noHBand="0" w:noVBand="1"/>
          </w:tblPr>
        </w:tblPrChange>
      </w:tblPr>
      <w:tblGrid>
        <w:gridCol w:w="1803"/>
        <w:gridCol w:w="1173"/>
        <w:gridCol w:w="1078"/>
        <w:gridCol w:w="1053"/>
        <w:gridCol w:w="1053"/>
        <w:gridCol w:w="1228"/>
        <w:gridCol w:w="1053"/>
        <w:gridCol w:w="1053"/>
        <w:tblGridChange w:id="2255">
          <w:tblGrid>
            <w:gridCol w:w="1789"/>
            <w:gridCol w:w="14"/>
            <w:gridCol w:w="1150"/>
            <w:gridCol w:w="23"/>
            <w:gridCol w:w="1047"/>
            <w:gridCol w:w="31"/>
            <w:gridCol w:w="996"/>
            <w:gridCol w:w="57"/>
            <w:gridCol w:w="970"/>
            <w:gridCol w:w="83"/>
            <w:gridCol w:w="1136"/>
            <w:gridCol w:w="92"/>
            <w:gridCol w:w="935"/>
            <w:gridCol w:w="118"/>
            <w:gridCol w:w="909"/>
            <w:gridCol w:w="144"/>
          </w:tblGrid>
        </w:tblGridChange>
      </w:tblGrid>
      <w:tr w:rsidR="00AD1DD6" w:rsidRPr="00AD1DD6" w14:paraId="71F2B961" w14:textId="77777777" w:rsidTr="00AD1DD6">
        <w:trPr>
          <w:trHeight w:val="292"/>
          <w:ins w:id="2256" w:author="Gladiator Gladiator" w:date="2018-06-01T16:56:00Z"/>
          <w:trPrChange w:id="2257"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5B9BD5" w:fill="5B9BD5"/>
            <w:noWrap/>
            <w:vAlign w:val="bottom"/>
            <w:hideMark/>
            <w:tcPrChange w:id="2258" w:author="Gladiator Gladiator" w:date="2018-06-01T16:56:00Z">
              <w:tcPr>
                <w:tcW w:w="1841" w:type="dxa"/>
                <w:tcBorders>
                  <w:top w:val="single" w:sz="4" w:space="0" w:color="9BC2E6"/>
                  <w:left w:val="single" w:sz="4" w:space="0" w:color="9BC2E6"/>
                  <w:bottom w:val="single" w:sz="4" w:space="0" w:color="9BC2E6"/>
                  <w:right w:val="nil"/>
                </w:tcBorders>
                <w:shd w:val="clear" w:color="5B9BD5" w:fill="5B9BD5"/>
                <w:noWrap/>
                <w:vAlign w:val="bottom"/>
                <w:hideMark/>
              </w:tcPr>
            </w:tcPrChange>
          </w:tcPr>
          <w:p w14:paraId="536206F1" w14:textId="77777777" w:rsidR="00AD1DD6" w:rsidRPr="00AD1DD6" w:rsidRDefault="00AD1DD6" w:rsidP="00AD1DD6">
            <w:pPr>
              <w:spacing w:after="0" w:line="240" w:lineRule="auto"/>
              <w:rPr>
                <w:ins w:id="2259" w:author="Gladiator Gladiator" w:date="2018-06-01T16:56:00Z"/>
                <w:rFonts w:ascii="Calibri" w:eastAsia="Times New Roman" w:hAnsi="Calibri" w:cs="Calibri"/>
                <w:b/>
                <w:bCs/>
                <w:color w:val="FFFFFF"/>
              </w:rPr>
            </w:pPr>
            <w:ins w:id="2260" w:author="Gladiator Gladiator" w:date="2018-06-01T16:56:00Z">
              <w:r w:rsidRPr="00AD1DD6">
                <w:rPr>
                  <w:rFonts w:ascii="Calibri" w:eastAsia="Times New Roman" w:hAnsi="Calibri" w:cs="Calibri"/>
                  <w:b/>
                  <w:bCs/>
                  <w:color w:val="FFFFFF"/>
                </w:rPr>
                <w:t>MEAN RR</w:t>
              </w:r>
            </w:ins>
          </w:p>
        </w:tc>
        <w:tc>
          <w:tcPr>
            <w:tcW w:w="1173" w:type="dxa"/>
            <w:tcBorders>
              <w:top w:val="single" w:sz="4" w:space="0" w:color="9BC2E6"/>
              <w:left w:val="nil"/>
              <w:bottom w:val="single" w:sz="4" w:space="0" w:color="9BC2E6"/>
              <w:right w:val="nil"/>
            </w:tcBorders>
            <w:shd w:val="clear" w:color="5B9BD5" w:fill="5B9BD5"/>
            <w:noWrap/>
            <w:vAlign w:val="bottom"/>
            <w:hideMark/>
            <w:tcPrChange w:id="2261" w:author="Gladiator Gladiator" w:date="2018-06-01T16:56:00Z">
              <w:tcPr>
                <w:tcW w:w="1194" w:type="dxa"/>
                <w:gridSpan w:val="2"/>
                <w:tcBorders>
                  <w:top w:val="single" w:sz="4" w:space="0" w:color="9BC2E6"/>
                  <w:left w:val="nil"/>
                  <w:bottom w:val="single" w:sz="4" w:space="0" w:color="9BC2E6"/>
                  <w:right w:val="nil"/>
                </w:tcBorders>
                <w:shd w:val="clear" w:color="5B9BD5" w:fill="5B9BD5"/>
                <w:noWrap/>
                <w:vAlign w:val="bottom"/>
                <w:hideMark/>
              </w:tcPr>
            </w:tcPrChange>
          </w:tcPr>
          <w:p w14:paraId="72B13054" w14:textId="77777777" w:rsidR="00AD1DD6" w:rsidRPr="00AD1DD6" w:rsidRDefault="00AD1DD6" w:rsidP="00AD1DD6">
            <w:pPr>
              <w:spacing w:after="0" w:line="240" w:lineRule="auto"/>
              <w:rPr>
                <w:ins w:id="2262" w:author="Gladiator Gladiator" w:date="2018-06-01T16:56:00Z"/>
                <w:rFonts w:ascii="Calibri" w:eastAsia="Times New Roman" w:hAnsi="Calibri" w:cs="Calibri"/>
                <w:b/>
                <w:bCs/>
                <w:color w:val="FFFFFF"/>
              </w:rPr>
            </w:pPr>
            <w:ins w:id="2263" w:author="Gladiator Gladiator" w:date="2018-06-01T16:56:00Z">
              <w:r w:rsidRPr="00AD1DD6">
                <w:rPr>
                  <w:rFonts w:ascii="Calibri" w:eastAsia="Times New Roman" w:hAnsi="Calibri" w:cs="Calibri"/>
                  <w:b/>
                  <w:bCs/>
                  <w:color w:val="FFFFFF"/>
                </w:rPr>
                <w:t>mode</w:t>
              </w:r>
            </w:ins>
          </w:p>
        </w:tc>
        <w:tc>
          <w:tcPr>
            <w:tcW w:w="1078" w:type="dxa"/>
            <w:tcBorders>
              <w:top w:val="single" w:sz="4" w:space="0" w:color="9BC2E6"/>
              <w:left w:val="nil"/>
              <w:bottom w:val="single" w:sz="4" w:space="0" w:color="9BC2E6"/>
              <w:right w:val="nil"/>
            </w:tcBorders>
            <w:shd w:val="clear" w:color="5B9BD5" w:fill="5B9BD5"/>
            <w:noWrap/>
            <w:vAlign w:val="bottom"/>
            <w:hideMark/>
            <w:tcPrChange w:id="2264" w:author="Gladiator Gladiator" w:date="2018-06-01T16:56:00Z">
              <w:tcPr>
                <w:tcW w:w="1097" w:type="dxa"/>
                <w:gridSpan w:val="2"/>
                <w:tcBorders>
                  <w:top w:val="single" w:sz="4" w:space="0" w:color="9BC2E6"/>
                  <w:left w:val="nil"/>
                  <w:bottom w:val="single" w:sz="4" w:space="0" w:color="9BC2E6"/>
                  <w:right w:val="nil"/>
                </w:tcBorders>
                <w:shd w:val="clear" w:color="5B9BD5" w:fill="5B9BD5"/>
                <w:noWrap/>
                <w:vAlign w:val="bottom"/>
                <w:hideMark/>
              </w:tcPr>
            </w:tcPrChange>
          </w:tcPr>
          <w:p w14:paraId="1297EC1F" w14:textId="77777777" w:rsidR="00AD1DD6" w:rsidRPr="00AD1DD6" w:rsidRDefault="00AD1DD6" w:rsidP="00AD1DD6">
            <w:pPr>
              <w:spacing w:after="0" w:line="240" w:lineRule="auto"/>
              <w:rPr>
                <w:ins w:id="2265" w:author="Gladiator Gladiator" w:date="2018-06-01T16:56:00Z"/>
                <w:rFonts w:ascii="Calibri" w:eastAsia="Times New Roman" w:hAnsi="Calibri" w:cs="Calibri"/>
                <w:b/>
                <w:bCs/>
                <w:color w:val="FFFFFF"/>
              </w:rPr>
            </w:pPr>
            <w:ins w:id="2266" w:author="Gladiator Gladiator" w:date="2018-06-01T16:56:00Z">
              <w:r w:rsidRPr="00AD1DD6">
                <w:rPr>
                  <w:rFonts w:ascii="Calibri" w:eastAsia="Times New Roman" w:hAnsi="Calibri" w:cs="Calibri"/>
                  <w:b/>
                  <w:bCs/>
                  <w:color w:val="FFFFFF"/>
                </w:rPr>
                <w:t>1st min</w:t>
              </w:r>
            </w:ins>
          </w:p>
        </w:tc>
        <w:tc>
          <w:tcPr>
            <w:tcW w:w="1035" w:type="dxa"/>
            <w:tcBorders>
              <w:top w:val="single" w:sz="4" w:space="0" w:color="9BC2E6"/>
              <w:left w:val="nil"/>
              <w:bottom w:val="single" w:sz="4" w:space="0" w:color="9BC2E6"/>
              <w:right w:val="nil"/>
            </w:tcBorders>
            <w:shd w:val="clear" w:color="5B9BD5" w:fill="5B9BD5"/>
            <w:noWrap/>
            <w:vAlign w:val="bottom"/>
            <w:hideMark/>
            <w:tcPrChange w:id="2267" w:author="Gladiator Gladiator" w:date="2018-06-01T16:56:00Z">
              <w:tcPr>
                <w:tcW w:w="982" w:type="dxa"/>
                <w:gridSpan w:val="2"/>
                <w:tcBorders>
                  <w:top w:val="single" w:sz="4" w:space="0" w:color="9BC2E6"/>
                  <w:left w:val="nil"/>
                  <w:bottom w:val="single" w:sz="4" w:space="0" w:color="9BC2E6"/>
                  <w:right w:val="nil"/>
                </w:tcBorders>
                <w:shd w:val="clear" w:color="5B9BD5" w:fill="5B9BD5"/>
                <w:noWrap/>
                <w:vAlign w:val="bottom"/>
                <w:hideMark/>
              </w:tcPr>
            </w:tcPrChange>
          </w:tcPr>
          <w:p w14:paraId="694A206D" w14:textId="77777777" w:rsidR="00AD1DD6" w:rsidRPr="00AD1DD6" w:rsidRDefault="00AD1DD6" w:rsidP="00AD1DD6">
            <w:pPr>
              <w:spacing w:after="0" w:line="240" w:lineRule="auto"/>
              <w:rPr>
                <w:ins w:id="2268" w:author="Gladiator Gladiator" w:date="2018-06-01T16:56:00Z"/>
                <w:rFonts w:ascii="Calibri" w:eastAsia="Times New Roman" w:hAnsi="Calibri" w:cs="Calibri"/>
                <w:b/>
                <w:bCs/>
                <w:color w:val="FFFFFF"/>
              </w:rPr>
            </w:pPr>
            <w:ins w:id="2269" w:author="Gladiator Gladiator" w:date="2018-06-01T16:56:00Z">
              <w:r w:rsidRPr="00AD1DD6">
                <w:rPr>
                  <w:rFonts w:ascii="Calibri" w:eastAsia="Times New Roman" w:hAnsi="Calibri" w:cs="Calibri"/>
                  <w:b/>
                  <w:bCs/>
                  <w:color w:val="FFFFFF"/>
                </w:rPr>
                <w:t>2nd min</w:t>
              </w:r>
            </w:ins>
          </w:p>
        </w:tc>
        <w:tc>
          <w:tcPr>
            <w:tcW w:w="1035" w:type="dxa"/>
            <w:tcBorders>
              <w:top w:val="single" w:sz="4" w:space="0" w:color="9BC2E6"/>
              <w:left w:val="nil"/>
              <w:bottom w:val="single" w:sz="4" w:space="0" w:color="9BC2E6"/>
              <w:right w:val="nil"/>
            </w:tcBorders>
            <w:shd w:val="clear" w:color="5B9BD5" w:fill="5B9BD5"/>
            <w:noWrap/>
            <w:vAlign w:val="bottom"/>
            <w:hideMark/>
            <w:tcPrChange w:id="2270" w:author="Gladiator Gladiator" w:date="2018-06-01T16:56:00Z">
              <w:tcPr>
                <w:tcW w:w="1040" w:type="dxa"/>
                <w:gridSpan w:val="2"/>
                <w:tcBorders>
                  <w:top w:val="single" w:sz="4" w:space="0" w:color="9BC2E6"/>
                  <w:left w:val="nil"/>
                  <w:bottom w:val="single" w:sz="4" w:space="0" w:color="9BC2E6"/>
                  <w:right w:val="nil"/>
                </w:tcBorders>
                <w:shd w:val="clear" w:color="5B9BD5" w:fill="5B9BD5"/>
                <w:noWrap/>
                <w:vAlign w:val="bottom"/>
                <w:hideMark/>
              </w:tcPr>
            </w:tcPrChange>
          </w:tcPr>
          <w:p w14:paraId="5BCAD428" w14:textId="77777777" w:rsidR="00AD1DD6" w:rsidRPr="00AD1DD6" w:rsidRDefault="00AD1DD6" w:rsidP="00AD1DD6">
            <w:pPr>
              <w:spacing w:after="0" w:line="240" w:lineRule="auto"/>
              <w:rPr>
                <w:ins w:id="2271" w:author="Gladiator Gladiator" w:date="2018-06-01T16:56:00Z"/>
                <w:rFonts w:ascii="Calibri" w:eastAsia="Times New Roman" w:hAnsi="Calibri" w:cs="Calibri"/>
                <w:b/>
                <w:bCs/>
                <w:color w:val="FFFFFF"/>
              </w:rPr>
            </w:pPr>
            <w:ins w:id="2272" w:author="Gladiator Gladiator" w:date="2018-06-01T16:56:00Z">
              <w:r w:rsidRPr="00AD1DD6">
                <w:rPr>
                  <w:rFonts w:ascii="Calibri" w:eastAsia="Times New Roman" w:hAnsi="Calibri" w:cs="Calibri"/>
                  <w:b/>
                  <w:bCs/>
                  <w:color w:val="FFFFFF"/>
                </w:rPr>
                <w:t>3rd min</w:t>
              </w:r>
            </w:ins>
          </w:p>
        </w:tc>
        <w:tc>
          <w:tcPr>
            <w:tcW w:w="1228" w:type="dxa"/>
            <w:tcBorders>
              <w:top w:val="single" w:sz="4" w:space="0" w:color="9BC2E6"/>
              <w:left w:val="nil"/>
              <w:bottom w:val="single" w:sz="4" w:space="0" w:color="9BC2E6"/>
              <w:right w:val="nil"/>
            </w:tcBorders>
            <w:shd w:val="clear" w:color="5B9BD5" w:fill="5B9BD5"/>
            <w:noWrap/>
            <w:vAlign w:val="bottom"/>
            <w:hideMark/>
            <w:tcPrChange w:id="2273" w:author="Gladiator Gladiator" w:date="2018-06-01T16:56:00Z">
              <w:tcPr>
                <w:tcW w:w="1251" w:type="dxa"/>
                <w:gridSpan w:val="2"/>
                <w:tcBorders>
                  <w:top w:val="single" w:sz="4" w:space="0" w:color="9BC2E6"/>
                  <w:left w:val="nil"/>
                  <w:bottom w:val="single" w:sz="4" w:space="0" w:color="9BC2E6"/>
                  <w:right w:val="nil"/>
                </w:tcBorders>
                <w:shd w:val="clear" w:color="5B9BD5" w:fill="5B9BD5"/>
                <w:noWrap/>
                <w:vAlign w:val="bottom"/>
                <w:hideMark/>
              </w:tcPr>
            </w:tcPrChange>
          </w:tcPr>
          <w:p w14:paraId="0F39E537" w14:textId="77777777" w:rsidR="00AD1DD6" w:rsidRPr="00AD1DD6" w:rsidRDefault="00AD1DD6" w:rsidP="00AD1DD6">
            <w:pPr>
              <w:spacing w:after="0" w:line="240" w:lineRule="auto"/>
              <w:rPr>
                <w:ins w:id="2274" w:author="Gladiator Gladiator" w:date="2018-06-01T16:56:00Z"/>
                <w:rFonts w:ascii="Calibri" w:eastAsia="Times New Roman" w:hAnsi="Calibri" w:cs="Calibri"/>
                <w:b/>
                <w:bCs/>
                <w:color w:val="FFFFFF"/>
              </w:rPr>
            </w:pPr>
            <w:ins w:id="2275" w:author="Gladiator Gladiator" w:date="2018-06-01T16:56:00Z">
              <w:r w:rsidRPr="00AD1DD6">
                <w:rPr>
                  <w:rFonts w:ascii="Calibri" w:eastAsia="Times New Roman" w:hAnsi="Calibri" w:cs="Calibri"/>
                  <w:b/>
                  <w:bCs/>
                  <w:color w:val="FFFFFF"/>
                </w:rPr>
                <w:t>4th min</w:t>
              </w:r>
            </w:ins>
          </w:p>
        </w:tc>
        <w:tc>
          <w:tcPr>
            <w:tcW w:w="1035" w:type="dxa"/>
            <w:tcBorders>
              <w:top w:val="single" w:sz="4" w:space="0" w:color="9BC2E6"/>
              <w:left w:val="nil"/>
              <w:bottom w:val="single" w:sz="4" w:space="0" w:color="9BC2E6"/>
              <w:right w:val="nil"/>
            </w:tcBorders>
            <w:shd w:val="clear" w:color="5B9BD5" w:fill="5B9BD5"/>
            <w:noWrap/>
            <w:vAlign w:val="bottom"/>
            <w:hideMark/>
            <w:tcPrChange w:id="2276" w:author="Gladiator Gladiator" w:date="2018-06-01T16:56:00Z">
              <w:tcPr>
                <w:tcW w:w="924" w:type="dxa"/>
                <w:gridSpan w:val="2"/>
                <w:tcBorders>
                  <w:top w:val="single" w:sz="4" w:space="0" w:color="9BC2E6"/>
                  <w:left w:val="nil"/>
                  <w:bottom w:val="single" w:sz="4" w:space="0" w:color="9BC2E6"/>
                  <w:right w:val="nil"/>
                </w:tcBorders>
                <w:shd w:val="clear" w:color="5B9BD5" w:fill="5B9BD5"/>
                <w:noWrap/>
                <w:vAlign w:val="bottom"/>
                <w:hideMark/>
              </w:tcPr>
            </w:tcPrChange>
          </w:tcPr>
          <w:p w14:paraId="3B1B2AEC" w14:textId="77777777" w:rsidR="00AD1DD6" w:rsidRPr="00AD1DD6" w:rsidRDefault="00AD1DD6" w:rsidP="00AD1DD6">
            <w:pPr>
              <w:spacing w:after="0" w:line="240" w:lineRule="auto"/>
              <w:rPr>
                <w:ins w:id="2277" w:author="Gladiator Gladiator" w:date="2018-06-01T16:56:00Z"/>
                <w:rFonts w:ascii="Calibri" w:eastAsia="Times New Roman" w:hAnsi="Calibri" w:cs="Calibri"/>
                <w:b/>
                <w:bCs/>
                <w:color w:val="FFFFFF"/>
              </w:rPr>
            </w:pPr>
            <w:ins w:id="2278" w:author="Gladiator Gladiator" w:date="2018-06-01T16:56:00Z">
              <w:r w:rsidRPr="00AD1DD6">
                <w:rPr>
                  <w:rFonts w:ascii="Calibri" w:eastAsia="Times New Roman" w:hAnsi="Calibri" w:cs="Calibri"/>
                  <w:b/>
                  <w:bCs/>
                  <w:color w:val="FFFFFF"/>
                </w:rPr>
                <w:t>5th min</w:t>
              </w:r>
            </w:ins>
          </w:p>
        </w:tc>
        <w:tc>
          <w:tcPr>
            <w:tcW w:w="1035" w:type="dxa"/>
            <w:tcBorders>
              <w:top w:val="single" w:sz="4" w:space="0" w:color="9BC2E6"/>
              <w:left w:val="nil"/>
              <w:bottom w:val="single" w:sz="4" w:space="0" w:color="9BC2E6"/>
              <w:right w:val="single" w:sz="4" w:space="0" w:color="9BC2E6"/>
            </w:tcBorders>
            <w:shd w:val="clear" w:color="5B9BD5" w:fill="5B9BD5"/>
            <w:noWrap/>
            <w:vAlign w:val="bottom"/>
            <w:hideMark/>
            <w:tcPrChange w:id="2279"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5B9BD5" w:fill="5B9BD5"/>
                <w:noWrap/>
                <w:vAlign w:val="bottom"/>
                <w:hideMark/>
              </w:tcPr>
            </w:tcPrChange>
          </w:tcPr>
          <w:p w14:paraId="1C4A8590" w14:textId="77777777" w:rsidR="00AD1DD6" w:rsidRPr="00AD1DD6" w:rsidRDefault="00AD1DD6" w:rsidP="00AD1DD6">
            <w:pPr>
              <w:spacing w:after="0" w:line="240" w:lineRule="auto"/>
              <w:rPr>
                <w:ins w:id="2280" w:author="Gladiator Gladiator" w:date="2018-06-01T16:56:00Z"/>
                <w:rFonts w:ascii="Calibri" w:eastAsia="Times New Roman" w:hAnsi="Calibri" w:cs="Calibri"/>
                <w:b/>
                <w:bCs/>
                <w:color w:val="FFFFFF"/>
              </w:rPr>
            </w:pPr>
            <w:ins w:id="2281" w:author="Gladiator Gladiator" w:date="2018-06-01T16:56:00Z">
              <w:r w:rsidRPr="00AD1DD6">
                <w:rPr>
                  <w:rFonts w:ascii="Calibri" w:eastAsia="Times New Roman" w:hAnsi="Calibri" w:cs="Calibri"/>
                  <w:b/>
                  <w:bCs/>
                  <w:color w:val="FFFFFF"/>
                </w:rPr>
                <w:t>Set of minutes</w:t>
              </w:r>
            </w:ins>
          </w:p>
        </w:tc>
      </w:tr>
      <w:tr w:rsidR="00AD1DD6" w:rsidRPr="00AD1DD6" w14:paraId="3804FF09" w14:textId="77777777" w:rsidTr="00AD1DD6">
        <w:trPr>
          <w:trHeight w:val="292"/>
          <w:ins w:id="2282" w:author="Gladiator Gladiator" w:date="2018-06-01T16:56:00Z"/>
          <w:trPrChange w:id="2283"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DDEBF7" w:fill="DDEBF7"/>
            <w:vAlign w:val="bottom"/>
            <w:hideMark/>
            <w:tcPrChange w:id="2284" w:author="Gladiator Gladiator" w:date="2018-06-01T16:56:00Z">
              <w:tcPr>
                <w:tcW w:w="1841" w:type="dxa"/>
                <w:tcBorders>
                  <w:top w:val="single" w:sz="4" w:space="0" w:color="9BC2E6"/>
                  <w:left w:val="single" w:sz="4" w:space="0" w:color="9BC2E6"/>
                  <w:bottom w:val="single" w:sz="4" w:space="0" w:color="9BC2E6"/>
                  <w:right w:val="nil"/>
                </w:tcBorders>
                <w:shd w:val="clear" w:color="DDEBF7" w:fill="DDEBF7"/>
                <w:vAlign w:val="bottom"/>
                <w:hideMark/>
              </w:tcPr>
            </w:tcPrChange>
          </w:tcPr>
          <w:p w14:paraId="07BEB6CD" w14:textId="77777777" w:rsidR="00AD1DD6" w:rsidRPr="00AD1DD6" w:rsidRDefault="00AD1DD6" w:rsidP="00AD1DD6">
            <w:pPr>
              <w:spacing w:after="0" w:line="240" w:lineRule="auto"/>
              <w:rPr>
                <w:ins w:id="2285" w:author="Gladiator Gladiator" w:date="2018-06-01T16:56:00Z"/>
                <w:rFonts w:ascii="Calibri" w:eastAsia="Times New Roman" w:hAnsi="Calibri" w:cs="Calibri"/>
                <w:color w:val="000000"/>
              </w:rPr>
            </w:pPr>
            <w:ins w:id="2286" w:author="Gladiator Gladiator" w:date="2018-06-01T16:56:00Z">
              <w:r w:rsidRPr="00AD1DD6">
                <w:rPr>
                  <w:rFonts w:ascii="Calibri" w:eastAsia="Times New Roman" w:hAnsi="Calibri" w:cs="Calibri"/>
                  <w:color w:val="000000"/>
                </w:rPr>
                <w:t>User 1</w:t>
              </w:r>
            </w:ins>
          </w:p>
        </w:tc>
        <w:tc>
          <w:tcPr>
            <w:tcW w:w="1173" w:type="dxa"/>
            <w:tcBorders>
              <w:top w:val="single" w:sz="4" w:space="0" w:color="9BC2E6"/>
              <w:left w:val="nil"/>
              <w:bottom w:val="single" w:sz="4" w:space="0" w:color="9BC2E6"/>
              <w:right w:val="nil"/>
            </w:tcBorders>
            <w:shd w:val="clear" w:color="DDEBF7" w:fill="DDEBF7"/>
            <w:noWrap/>
            <w:vAlign w:val="bottom"/>
            <w:hideMark/>
            <w:tcPrChange w:id="2287" w:author="Gladiator Gladiator" w:date="2018-06-01T16:56:00Z">
              <w:tcPr>
                <w:tcW w:w="1194" w:type="dxa"/>
                <w:gridSpan w:val="2"/>
                <w:tcBorders>
                  <w:top w:val="single" w:sz="4" w:space="0" w:color="9BC2E6"/>
                  <w:left w:val="nil"/>
                  <w:bottom w:val="single" w:sz="4" w:space="0" w:color="9BC2E6"/>
                  <w:right w:val="nil"/>
                </w:tcBorders>
                <w:shd w:val="clear" w:color="DDEBF7" w:fill="DDEBF7"/>
                <w:noWrap/>
                <w:vAlign w:val="bottom"/>
                <w:hideMark/>
              </w:tcPr>
            </w:tcPrChange>
          </w:tcPr>
          <w:p w14:paraId="3A7793FD" w14:textId="77777777" w:rsidR="00AD1DD6" w:rsidRPr="00AD1DD6" w:rsidRDefault="00AD1DD6" w:rsidP="00AD1DD6">
            <w:pPr>
              <w:spacing w:after="0" w:line="240" w:lineRule="auto"/>
              <w:rPr>
                <w:ins w:id="2288" w:author="Gladiator Gladiator" w:date="2018-06-01T16:56:00Z"/>
                <w:rFonts w:ascii="Calibri" w:eastAsia="Times New Roman" w:hAnsi="Calibri" w:cs="Calibri"/>
                <w:color w:val="000000"/>
              </w:rPr>
            </w:pPr>
            <w:ins w:id="2289" w:author="Gladiator Gladiator" w:date="2018-06-01T16:56:00Z">
              <w:r w:rsidRPr="00AD1DD6">
                <w:rPr>
                  <w:rFonts w:ascii="Calibri" w:eastAsia="Times New Roman" w:hAnsi="Calibri" w:cs="Calibri"/>
                  <w:color w:val="000000"/>
                </w:rPr>
                <w:t>relaxing</w:t>
              </w:r>
            </w:ins>
          </w:p>
        </w:tc>
        <w:tc>
          <w:tcPr>
            <w:tcW w:w="1078" w:type="dxa"/>
            <w:tcBorders>
              <w:top w:val="single" w:sz="4" w:space="0" w:color="9BC2E6"/>
              <w:left w:val="nil"/>
              <w:bottom w:val="single" w:sz="4" w:space="0" w:color="9BC2E6"/>
              <w:right w:val="nil"/>
            </w:tcBorders>
            <w:shd w:val="clear" w:color="DDEBF7" w:fill="DDEBF7"/>
            <w:noWrap/>
            <w:vAlign w:val="bottom"/>
            <w:hideMark/>
            <w:tcPrChange w:id="2290" w:author="Gladiator Gladiator" w:date="2018-06-01T16:56:00Z">
              <w:tcPr>
                <w:tcW w:w="1097" w:type="dxa"/>
                <w:gridSpan w:val="2"/>
                <w:tcBorders>
                  <w:top w:val="single" w:sz="4" w:space="0" w:color="9BC2E6"/>
                  <w:left w:val="nil"/>
                  <w:bottom w:val="single" w:sz="4" w:space="0" w:color="9BC2E6"/>
                  <w:right w:val="nil"/>
                </w:tcBorders>
                <w:shd w:val="clear" w:color="DDEBF7" w:fill="DDEBF7"/>
                <w:noWrap/>
                <w:vAlign w:val="bottom"/>
                <w:hideMark/>
              </w:tcPr>
            </w:tcPrChange>
          </w:tcPr>
          <w:p w14:paraId="18752F9F" w14:textId="77777777" w:rsidR="00AD1DD6" w:rsidRPr="00AD1DD6" w:rsidRDefault="00AD1DD6" w:rsidP="00AD1DD6">
            <w:pPr>
              <w:spacing w:after="0" w:line="240" w:lineRule="auto"/>
              <w:jc w:val="right"/>
              <w:rPr>
                <w:ins w:id="2291" w:author="Gladiator Gladiator" w:date="2018-06-01T16:56:00Z"/>
                <w:rFonts w:ascii="Calibri" w:eastAsia="Times New Roman" w:hAnsi="Calibri" w:cs="Calibri"/>
                <w:color w:val="000000"/>
              </w:rPr>
            </w:pPr>
            <w:ins w:id="2292" w:author="Gladiator Gladiator" w:date="2018-06-01T16:56:00Z">
              <w:r w:rsidRPr="00AD1DD6">
                <w:rPr>
                  <w:rFonts w:ascii="Calibri" w:eastAsia="Times New Roman" w:hAnsi="Calibri" w:cs="Calibri"/>
                  <w:color w:val="000000"/>
                </w:rPr>
                <w:t>899.150</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293" w:author="Gladiator Gladiator" w:date="2018-06-01T16:56:00Z">
              <w:tcPr>
                <w:tcW w:w="982" w:type="dxa"/>
                <w:gridSpan w:val="2"/>
                <w:tcBorders>
                  <w:top w:val="single" w:sz="4" w:space="0" w:color="9BC2E6"/>
                  <w:left w:val="nil"/>
                  <w:bottom w:val="single" w:sz="4" w:space="0" w:color="9BC2E6"/>
                  <w:right w:val="nil"/>
                </w:tcBorders>
                <w:shd w:val="clear" w:color="DDEBF7" w:fill="DDEBF7"/>
                <w:noWrap/>
                <w:vAlign w:val="bottom"/>
                <w:hideMark/>
              </w:tcPr>
            </w:tcPrChange>
          </w:tcPr>
          <w:p w14:paraId="62B0B104" w14:textId="77777777" w:rsidR="00AD1DD6" w:rsidRPr="00AD1DD6" w:rsidRDefault="00AD1DD6" w:rsidP="00AD1DD6">
            <w:pPr>
              <w:spacing w:after="0" w:line="240" w:lineRule="auto"/>
              <w:jc w:val="right"/>
              <w:rPr>
                <w:ins w:id="2294" w:author="Gladiator Gladiator" w:date="2018-06-01T16:56:00Z"/>
                <w:rFonts w:ascii="Calibri" w:eastAsia="Times New Roman" w:hAnsi="Calibri" w:cs="Calibri"/>
                <w:color w:val="000000"/>
              </w:rPr>
            </w:pPr>
            <w:ins w:id="2295" w:author="Gladiator Gladiator" w:date="2018-06-01T16:56:00Z">
              <w:r w:rsidRPr="00AD1DD6">
                <w:rPr>
                  <w:rFonts w:ascii="Calibri" w:eastAsia="Times New Roman" w:hAnsi="Calibri" w:cs="Calibri"/>
                  <w:color w:val="000000"/>
                </w:rPr>
                <w:t>802.250</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296" w:author="Gladiator Gladiator" w:date="2018-06-01T16:56:00Z">
              <w:tcPr>
                <w:tcW w:w="1040" w:type="dxa"/>
                <w:gridSpan w:val="2"/>
                <w:tcBorders>
                  <w:top w:val="single" w:sz="4" w:space="0" w:color="9BC2E6"/>
                  <w:left w:val="nil"/>
                  <w:bottom w:val="single" w:sz="4" w:space="0" w:color="9BC2E6"/>
                  <w:right w:val="nil"/>
                </w:tcBorders>
                <w:shd w:val="clear" w:color="DDEBF7" w:fill="DDEBF7"/>
                <w:noWrap/>
                <w:vAlign w:val="bottom"/>
                <w:hideMark/>
              </w:tcPr>
            </w:tcPrChange>
          </w:tcPr>
          <w:p w14:paraId="2F83C085" w14:textId="77777777" w:rsidR="00AD1DD6" w:rsidRPr="00AD1DD6" w:rsidRDefault="00AD1DD6" w:rsidP="00AD1DD6">
            <w:pPr>
              <w:spacing w:after="0" w:line="240" w:lineRule="auto"/>
              <w:jc w:val="right"/>
              <w:rPr>
                <w:ins w:id="2297" w:author="Gladiator Gladiator" w:date="2018-06-01T16:56:00Z"/>
                <w:rFonts w:ascii="Calibri" w:eastAsia="Times New Roman" w:hAnsi="Calibri" w:cs="Calibri"/>
                <w:color w:val="000000"/>
              </w:rPr>
            </w:pPr>
            <w:ins w:id="2298" w:author="Gladiator Gladiator" w:date="2018-06-01T16:56:00Z">
              <w:r w:rsidRPr="00AD1DD6">
                <w:rPr>
                  <w:rFonts w:ascii="Calibri" w:eastAsia="Times New Roman" w:hAnsi="Calibri" w:cs="Calibri"/>
                  <w:color w:val="000000"/>
                </w:rPr>
                <w:t>842.533</w:t>
              </w:r>
            </w:ins>
          </w:p>
        </w:tc>
        <w:tc>
          <w:tcPr>
            <w:tcW w:w="1228" w:type="dxa"/>
            <w:tcBorders>
              <w:top w:val="single" w:sz="4" w:space="0" w:color="9BC2E6"/>
              <w:left w:val="nil"/>
              <w:bottom w:val="single" w:sz="4" w:space="0" w:color="9BC2E6"/>
              <w:right w:val="nil"/>
            </w:tcBorders>
            <w:shd w:val="clear" w:color="DDEBF7" w:fill="DDEBF7"/>
            <w:noWrap/>
            <w:vAlign w:val="bottom"/>
            <w:hideMark/>
            <w:tcPrChange w:id="2299" w:author="Gladiator Gladiator" w:date="2018-06-01T16:56:00Z">
              <w:tcPr>
                <w:tcW w:w="1251" w:type="dxa"/>
                <w:gridSpan w:val="2"/>
                <w:tcBorders>
                  <w:top w:val="single" w:sz="4" w:space="0" w:color="9BC2E6"/>
                  <w:left w:val="nil"/>
                  <w:bottom w:val="single" w:sz="4" w:space="0" w:color="9BC2E6"/>
                  <w:right w:val="nil"/>
                </w:tcBorders>
                <w:shd w:val="clear" w:color="DDEBF7" w:fill="DDEBF7"/>
                <w:noWrap/>
                <w:vAlign w:val="bottom"/>
                <w:hideMark/>
              </w:tcPr>
            </w:tcPrChange>
          </w:tcPr>
          <w:p w14:paraId="6C7D6E87" w14:textId="77777777" w:rsidR="00AD1DD6" w:rsidRPr="00AD1DD6" w:rsidRDefault="00AD1DD6" w:rsidP="00AD1DD6">
            <w:pPr>
              <w:spacing w:after="0" w:line="240" w:lineRule="auto"/>
              <w:jc w:val="right"/>
              <w:rPr>
                <w:ins w:id="2300" w:author="Gladiator Gladiator" w:date="2018-06-01T16:56:00Z"/>
                <w:rFonts w:ascii="Calibri" w:eastAsia="Times New Roman" w:hAnsi="Calibri" w:cs="Calibri"/>
                <w:color w:val="000000"/>
              </w:rPr>
            </w:pPr>
            <w:ins w:id="2301" w:author="Gladiator Gladiator" w:date="2018-06-01T16:56:00Z">
              <w:r w:rsidRPr="00AD1DD6">
                <w:rPr>
                  <w:rFonts w:ascii="Calibri" w:eastAsia="Times New Roman" w:hAnsi="Calibri" w:cs="Calibri"/>
                  <w:color w:val="000000"/>
                </w:rPr>
                <w:t>840.068</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302" w:author="Gladiator Gladiator" w:date="2018-06-01T16:56:00Z">
              <w:tcPr>
                <w:tcW w:w="924" w:type="dxa"/>
                <w:gridSpan w:val="2"/>
                <w:tcBorders>
                  <w:top w:val="single" w:sz="4" w:space="0" w:color="9BC2E6"/>
                  <w:left w:val="nil"/>
                  <w:bottom w:val="single" w:sz="4" w:space="0" w:color="9BC2E6"/>
                  <w:right w:val="nil"/>
                </w:tcBorders>
                <w:shd w:val="clear" w:color="DDEBF7" w:fill="DDEBF7"/>
                <w:noWrap/>
                <w:vAlign w:val="bottom"/>
                <w:hideMark/>
              </w:tcPr>
            </w:tcPrChange>
          </w:tcPr>
          <w:p w14:paraId="2306246F" w14:textId="77777777" w:rsidR="00AD1DD6" w:rsidRPr="00AD1DD6" w:rsidRDefault="00AD1DD6" w:rsidP="00AD1DD6">
            <w:pPr>
              <w:spacing w:after="0" w:line="240" w:lineRule="auto"/>
              <w:jc w:val="right"/>
              <w:rPr>
                <w:ins w:id="2303" w:author="Gladiator Gladiator" w:date="2018-06-01T16:56:00Z"/>
                <w:rFonts w:ascii="Calibri" w:eastAsia="Times New Roman" w:hAnsi="Calibri" w:cs="Calibri"/>
                <w:color w:val="000000"/>
              </w:rPr>
            </w:pPr>
            <w:ins w:id="2304" w:author="Gladiator Gladiator" w:date="2018-06-01T16:56:00Z">
              <w:r w:rsidRPr="00AD1DD6">
                <w:rPr>
                  <w:rFonts w:ascii="Calibri" w:eastAsia="Times New Roman" w:hAnsi="Calibri" w:cs="Calibri"/>
                  <w:color w:val="000000"/>
                </w:rPr>
                <w:t>838.820</w:t>
              </w:r>
            </w:ins>
          </w:p>
        </w:tc>
        <w:tc>
          <w:tcPr>
            <w:tcW w:w="1035" w:type="dxa"/>
            <w:tcBorders>
              <w:top w:val="single" w:sz="4" w:space="0" w:color="9BC2E6"/>
              <w:left w:val="nil"/>
              <w:bottom w:val="single" w:sz="4" w:space="0" w:color="9BC2E6"/>
              <w:right w:val="single" w:sz="4" w:space="0" w:color="9BC2E6"/>
            </w:tcBorders>
            <w:shd w:val="clear" w:color="DDEBF7" w:fill="DDEBF7"/>
            <w:noWrap/>
            <w:vAlign w:val="bottom"/>
            <w:hideMark/>
            <w:tcPrChange w:id="2305"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3DB085AC" w14:textId="77777777" w:rsidR="00AD1DD6" w:rsidRPr="00AD1DD6" w:rsidRDefault="00AD1DD6" w:rsidP="00AD1DD6">
            <w:pPr>
              <w:spacing w:after="0" w:line="240" w:lineRule="auto"/>
              <w:jc w:val="right"/>
              <w:rPr>
                <w:ins w:id="2306" w:author="Gladiator Gladiator" w:date="2018-06-01T16:56:00Z"/>
                <w:rFonts w:ascii="Calibri" w:eastAsia="Times New Roman" w:hAnsi="Calibri" w:cs="Calibri"/>
                <w:color w:val="000000"/>
              </w:rPr>
            </w:pPr>
            <w:ins w:id="2307" w:author="Gladiator Gladiator" w:date="2018-06-01T16:56:00Z">
              <w:r w:rsidRPr="00AD1DD6">
                <w:rPr>
                  <w:rFonts w:ascii="Calibri" w:eastAsia="Times New Roman" w:hAnsi="Calibri" w:cs="Calibri"/>
                  <w:color w:val="000000"/>
                </w:rPr>
                <w:t>844.564</w:t>
              </w:r>
            </w:ins>
          </w:p>
        </w:tc>
      </w:tr>
      <w:tr w:rsidR="00AD1DD6" w:rsidRPr="00AD1DD6" w14:paraId="40C8B77B" w14:textId="77777777" w:rsidTr="00AD1DD6">
        <w:trPr>
          <w:trHeight w:val="292"/>
          <w:ins w:id="2308" w:author="Gladiator Gladiator" w:date="2018-06-01T16:56:00Z"/>
        </w:trPr>
        <w:tc>
          <w:tcPr>
            <w:tcW w:w="1803" w:type="dxa"/>
            <w:tcBorders>
              <w:top w:val="single" w:sz="4" w:space="0" w:color="9BC2E6"/>
              <w:left w:val="single" w:sz="4" w:space="0" w:color="9BC2E6"/>
              <w:bottom w:val="single" w:sz="4" w:space="0" w:color="9BC2E6"/>
              <w:right w:val="nil"/>
            </w:tcBorders>
            <w:shd w:val="clear" w:color="auto" w:fill="auto"/>
            <w:vAlign w:val="bottom"/>
            <w:hideMark/>
          </w:tcPr>
          <w:p w14:paraId="32B8D729" w14:textId="77777777" w:rsidR="00AD1DD6" w:rsidRPr="00AD1DD6" w:rsidRDefault="00AD1DD6" w:rsidP="00AD1DD6">
            <w:pPr>
              <w:spacing w:after="0" w:line="240" w:lineRule="auto"/>
              <w:rPr>
                <w:ins w:id="2309" w:author="Gladiator Gladiator" w:date="2018-06-01T16:56:00Z"/>
                <w:rFonts w:ascii="Calibri" w:eastAsia="Times New Roman" w:hAnsi="Calibri" w:cs="Calibri"/>
                <w:color w:val="000000"/>
              </w:rPr>
            </w:pPr>
            <w:ins w:id="2310" w:author="Gladiator Gladiator" w:date="2018-06-01T16:56:00Z">
              <w:r w:rsidRPr="00AD1DD6">
                <w:rPr>
                  <w:rFonts w:ascii="Calibri" w:eastAsia="Times New Roman" w:hAnsi="Calibri" w:cs="Calibri"/>
                  <w:color w:val="000000"/>
                </w:rPr>
                <w:t>User 1</w:t>
              </w:r>
            </w:ins>
          </w:p>
        </w:tc>
        <w:tc>
          <w:tcPr>
            <w:tcW w:w="1173" w:type="dxa"/>
            <w:tcBorders>
              <w:top w:val="single" w:sz="4" w:space="0" w:color="9BC2E6"/>
              <w:left w:val="nil"/>
              <w:bottom w:val="single" w:sz="4" w:space="0" w:color="9BC2E6"/>
              <w:right w:val="nil"/>
            </w:tcBorders>
            <w:shd w:val="clear" w:color="auto" w:fill="auto"/>
            <w:noWrap/>
            <w:vAlign w:val="bottom"/>
            <w:hideMark/>
          </w:tcPr>
          <w:p w14:paraId="78230008" w14:textId="77777777" w:rsidR="00AD1DD6" w:rsidRPr="00AD1DD6" w:rsidRDefault="00AD1DD6" w:rsidP="00AD1DD6">
            <w:pPr>
              <w:spacing w:after="0" w:line="240" w:lineRule="auto"/>
              <w:rPr>
                <w:ins w:id="2311" w:author="Gladiator Gladiator" w:date="2018-06-01T16:56:00Z"/>
                <w:rFonts w:ascii="Calibri" w:eastAsia="Times New Roman" w:hAnsi="Calibri" w:cs="Calibri"/>
                <w:color w:val="000000"/>
              </w:rPr>
            </w:pPr>
            <w:ins w:id="2312" w:author="Gladiator Gladiator" w:date="2018-06-01T16:56:00Z">
              <w:r w:rsidRPr="00AD1DD6">
                <w:rPr>
                  <w:rFonts w:ascii="Calibri" w:eastAsia="Times New Roman" w:hAnsi="Calibri" w:cs="Calibri"/>
                  <w:color w:val="000000"/>
                </w:rPr>
                <w:t>testing</w:t>
              </w:r>
            </w:ins>
          </w:p>
        </w:tc>
        <w:tc>
          <w:tcPr>
            <w:tcW w:w="1078" w:type="dxa"/>
            <w:tcBorders>
              <w:top w:val="single" w:sz="4" w:space="0" w:color="9BC2E6"/>
              <w:left w:val="nil"/>
              <w:bottom w:val="single" w:sz="4" w:space="0" w:color="9BC2E6"/>
              <w:right w:val="nil"/>
            </w:tcBorders>
            <w:shd w:val="clear" w:color="auto" w:fill="auto"/>
            <w:noWrap/>
            <w:vAlign w:val="bottom"/>
            <w:hideMark/>
          </w:tcPr>
          <w:p w14:paraId="71C51F53" w14:textId="77777777" w:rsidR="00AD1DD6" w:rsidRPr="00AD1DD6" w:rsidRDefault="00AD1DD6" w:rsidP="00AD1DD6">
            <w:pPr>
              <w:spacing w:after="0" w:line="240" w:lineRule="auto"/>
              <w:jc w:val="right"/>
              <w:rPr>
                <w:ins w:id="2313" w:author="Gladiator Gladiator" w:date="2018-06-01T16:56:00Z"/>
                <w:rFonts w:ascii="Calibri" w:eastAsia="Times New Roman" w:hAnsi="Calibri" w:cs="Calibri"/>
                <w:color w:val="000000"/>
              </w:rPr>
            </w:pPr>
            <w:ins w:id="2314" w:author="Gladiator Gladiator" w:date="2018-06-01T16:56:00Z">
              <w:r w:rsidRPr="00AD1DD6">
                <w:rPr>
                  <w:rFonts w:ascii="Calibri" w:eastAsia="Times New Roman" w:hAnsi="Calibri" w:cs="Calibri"/>
                  <w:color w:val="000000"/>
                </w:rPr>
                <w:t>715.241</w:t>
              </w:r>
            </w:ins>
          </w:p>
        </w:tc>
        <w:tc>
          <w:tcPr>
            <w:tcW w:w="1035" w:type="dxa"/>
            <w:tcBorders>
              <w:top w:val="single" w:sz="4" w:space="0" w:color="9BC2E6"/>
              <w:left w:val="nil"/>
              <w:bottom w:val="single" w:sz="4" w:space="0" w:color="9BC2E6"/>
              <w:right w:val="nil"/>
            </w:tcBorders>
            <w:shd w:val="clear" w:color="auto" w:fill="auto"/>
            <w:noWrap/>
            <w:vAlign w:val="bottom"/>
            <w:hideMark/>
          </w:tcPr>
          <w:p w14:paraId="324FAD10" w14:textId="77777777" w:rsidR="00AD1DD6" w:rsidRPr="00AD1DD6" w:rsidRDefault="00AD1DD6" w:rsidP="00AD1DD6">
            <w:pPr>
              <w:spacing w:after="0" w:line="240" w:lineRule="auto"/>
              <w:jc w:val="right"/>
              <w:rPr>
                <w:ins w:id="2315" w:author="Gladiator Gladiator" w:date="2018-06-01T16:56:00Z"/>
                <w:rFonts w:ascii="Calibri" w:eastAsia="Times New Roman" w:hAnsi="Calibri" w:cs="Calibri"/>
                <w:color w:val="000000"/>
              </w:rPr>
            </w:pPr>
            <w:ins w:id="2316" w:author="Gladiator Gladiator" w:date="2018-06-01T16:56:00Z">
              <w:r w:rsidRPr="00AD1DD6">
                <w:rPr>
                  <w:rFonts w:ascii="Calibri" w:eastAsia="Times New Roman" w:hAnsi="Calibri" w:cs="Calibri"/>
                  <w:color w:val="000000"/>
                </w:rPr>
                <w:t>637.574</w:t>
              </w:r>
            </w:ins>
          </w:p>
        </w:tc>
        <w:tc>
          <w:tcPr>
            <w:tcW w:w="1035" w:type="dxa"/>
            <w:tcBorders>
              <w:top w:val="single" w:sz="4" w:space="0" w:color="9BC2E6"/>
              <w:left w:val="nil"/>
              <w:bottom w:val="single" w:sz="4" w:space="0" w:color="9BC2E6"/>
              <w:right w:val="nil"/>
            </w:tcBorders>
            <w:shd w:val="clear" w:color="auto" w:fill="auto"/>
            <w:noWrap/>
            <w:vAlign w:val="bottom"/>
            <w:hideMark/>
          </w:tcPr>
          <w:p w14:paraId="35AF06AB" w14:textId="77777777" w:rsidR="00AD1DD6" w:rsidRPr="00AD1DD6" w:rsidRDefault="00AD1DD6" w:rsidP="00AD1DD6">
            <w:pPr>
              <w:spacing w:after="0" w:line="240" w:lineRule="auto"/>
              <w:jc w:val="right"/>
              <w:rPr>
                <w:ins w:id="2317" w:author="Gladiator Gladiator" w:date="2018-06-01T16:56:00Z"/>
                <w:rFonts w:ascii="Calibri" w:eastAsia="Times New Roman" w:hAnsi="Calibri" w:cs="Calibri"/>
                <w:color w:val="000000"/>
              </w:rPr>
            </w:pPr>
            <w:ins w:id="2318" w:author="Gladiator Gladiator" w:date="2018-06-01T16:56:00Z">
              <w:r w:rsidRPr="00AD1DD6">
                <w:rPr>
                  <w:rFonts w:ascii="Calibri" w:eastAsia="Times New Roman" w:hAnsi="Calibri" w:cs="Calibri"/>
                  <w:color w:val="000000"/>
                </w:rPr>
                <w:t>625.767</w:t>
              </w:r>
            </w:ins>
          </w:p>
        </w:tc>
        <w:tc>
          <w:tcPr>
            <w:tcW w:w="1228" w:type="dxa"/>
            <w:tcBorders>
              <w:top w:val="single" w:sz="4" w:space="0" w:color="9BC2E6"/>
              <w:left w:val="nil"/>
              <w:bottom w:val="single" w:sz="4" w:space="0" w:color="9BC2E6"/>
              <w:right w:val="nil"/>
            </w:tcBorders>
            <w:shd w:val="clear" w:color="auto" w:fill="auto"/>
            <w:noWrap/>
            <w:vAlign w:val="bottom"/>
            <w:hideMark/>
          </w:tcPr>
          <w:p w14:paraId="169FAF62" w14:textId="77777777" w:rsidR="00AD1DD6" w:rsidRPr="00AD1DD6" w:rsidRDefault="00AD1DD6" w:rsidP="00AD1DD6">
            <w:pPr>
              <w:spacing w:after="0" w:line="240" w:lineRule="auto"/>
              <w:jc w:val="right"/>
              <w:rPr>
                <w:ins w:id="2319" w:author="Gladiator Gladiator" w:date="2018-06-01T16:56:00Z"/>
                <w:rFonts w:ascii="Calibri" w:eastAsia="Times New Roman" w:hAnsi="Calibri" w:cs="Calibri"/>
                <w:color w:val="000000"/>
              </w:rPr>
            </w:pPr>
            <w:ins w:id="2320" w:author="Gladiator Gladiator" w:date="2018-06-01T16:56:00Z">
              <w:r w:rsidRPr="00AD1DD6">
                <w:rPr>
                  <w:rFonts w:ascii="Calibri" w:eastAsia="Times New Roman" w:hAnsi="Calibri" w:cs="Calibri"/>
                  <w:color w:val="000000"/>
                </w:rPr>
                <w:t>595.200</w:t>
              </w:r>
            </w:ins>
          </w:p>
        </w:tc>
        <w:tc>
          <w:tcPr>
            <w:tcW w:w="1035" w:type="dxa"/>
            <w:tcBorders>
              <w:top w:val="single" w:sz="4" w:space="0" w:color="9BC2E6"/>
              <w:left w:val="nil"/>
              <w:bottom w:val="single" w:sz="4" w:space="0" w:color="9BC2E6"/>
              <w:right w:val="nil"/>
            </w:tcBorders>
            <w:shd w:val="clear" w:color="auto" w:fill="auto"/>
            <w:noWrap/>
            <w:vAlign w:val="bottom"/>
            <w:hideMark/>
          </w:tcPr>
          <w:p w14:paraId="0717ED3D" w14:textId="77777777" w:rsidR="00AD1DD6" w:rsidRPr="00AD1DD6" w:rsidRDefault="00AD1DD6" w:rsidP="00AD1DD6">
            <w:pPr>
              <w:spacing w:after="0" w:line="240" w:lineRule="auto"/>
              <w:jc w:val="right"/>
              <w:rPr>
                <w:ins w:id="2321" w:author="Gladiator Gladiator" w:date="2018-06-01T16:56:00Z"/>
                <w:rFonts w:ascii="Calibri" w:eastAsia="Times New Roman" w:hAnsi="Calibri" w:cs="Calibri"/>
                <w:color w:val="000000"/>
              </w:rPr>
            </w:pPr>
            <w:ins w:id="2322" w:author="Gladiator Gladiator" w:date="2018-06-01T16:56:00Z">
              <w:r w:rsidRPr="00AD1DD6">
                <w:rPr>
                  <w:rFonts w:ascii="Calibri" w:eastAsia="Times New Roman" w:hAnsi="Calibri" w:cs="Calibri"/>
                  <w:color w:val="000000"/>
                </w:rPr>
                <w:t>618.800</w:t>
              </w:r>
            </w:ins>
          </w:p>
        </w:tc>
        <w:tc>
          <w:tcPr>
            <w:tcW w:w="1035" w:type="dxa"/>
            <w:tcBorders>
              <w:top w:val="single" w:sz="4" w:space="0" w:color="9BC2E6"/>
              <w:left w:val="nil"/>
              <w:bottom w:val="single" w:sz="4" w:space="0" w:color="9BC2E6"/>
              <w:right w:val="single" w:sz="4" w:space="0" w:color="9BC2E6"/>
            </w:tcBorders>
            <w:shd w:val="clear" w:color="auto" w:fill="auto"/>
            <w:noWrap/>
            <w:vAlign w:val="bottom"/>
            <w:hideMark/>
          </w:tcPr>
          <w:p w14:paraId="3BF4FE33" w14:textId="77777777" w:rsidR="00AD1DD6" w:rsidRPr="00AD1DD6" w:rsidRDefault="00AD1DD6" w:rsidP="00AD1DD6">
            <w:pPr>
              <w:spacing w:after="0" w:line="240" w:lineRule="auto"/>
              <w:jc w:val="right"/>
              <w:rPr>
                <w:ins w:id="2323" w:author="Gladiator Gladiator" w:date="2018-06-01T16:56:00Z"/>
                <w:rFonts w:ascii="Calibri" w:eastAsia="Times New Roman" w:hAnsi="Calibri" w:cs="Calibri"/>
                <w:color w:val="000000"/>
              </w:rPr>
            </w:pPr>
            <w:ins w:id="2324" w:author="Gladiator Gladiator" w:date="2018-06-01T16:56:00Z">
              <w:r w:rsidRPr="00AD1DD6">
                <w:rPr>
                  <w:rFonts w:ascii="Calibri" w:eastAsia="Times New Roman" w:hAnsi="Calibri" w:cs="Calibri"/>
                  <w:color w:val="000000"/>
                </w:rPr>
                <w:t>638.516</w:t>
              </w:r>
            </w:ins>
          </w:p>
        </w:tc>
      </w:tr>
      <w:tr w:rsidR="00AD1DD6" w:rsidRPr="00AD1DD6" w14:paraId="0CAF64F6" w14:textId="77777777" w:rsidTr="00AD1DD6">
        <w:trPr>
          <w:trHeight w:val="292"/>
          <w:ins w:id="2325" w:author="Gladiator Gladiator" w:date="2018-06-01T16:56:00Z"/>
          <w:trPrChange w:id="2326"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DDEBF7" w:fill="DDEBF7"/>
            <w:noWrap/>
            <w:vAlign w:val="bottom"/>
            <w:hideMark/>
            <w:tcPrChange w:id="2327" w:author="Gladiator Gladiator" w:date="2018-06-01T16:56:00Z">
              <w:tcPr>
                <w:tcW w:w="1841"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6F33B210" w14:textId="77777777" w:rsidR="00AD1DD6" w:rsidRPr="00AD1DD6" w:rsidRDefault="00AD1DD6" w:rsidP="00AD1DD6">
            <w:pPr>
              <w:spacing w:after="0" w:line="240" w:lineRule="auto"/>
              <w:rPr>
                <w:ins w:id="2328" w:author="Gladiator Gladiator" w:date="2018-06-01T16:56:00Z"/>
                <w:rFonts w:ascii="Calibri" w:eastAsia="Times New Roman" w:hAnsi="Calibri" w:cs="Calibri"/>
                <w:color w:val="000000"/>
              </w:rPr>
            </w:pPr>
            <w:ins w:id="2329" w:author="Gladiator Gladiator" w:date="2018-06-01T16:56:00Z">
              <w:r w:rsidRPr="00AD1DD6">
                <w:rPr>
                  <w:rFonts w:ascii="Calibri" w:eastAsia="Times New Roman" w:hAnsi="Calibri" w:cs="Calibri"/>
                  <w:color w:val="000000"/>
                </w:rPr>
                <w:t>User 2</w:t>
              </w:r>
            </w:ins>
          </w:p>
        </w:tc>
        <w:tc>
          <w:tcPr>
            <w:tcW w:w="1173" w:type="dxa"/>
            <w:tcBorders>
              <w:top w:val="single" w:sz="4" w:space="0" w:color="9BC2E6"/>
              <w:left w:val="nil"/>
              <w:bottom w:val="single" w:sz="4" w:space="0" w:color="9BC2E6"/>
              <w:right w:val="nil"/>
            </w:tcBorders>
            <w:shd w:val="clear" w:color="DDEBF7" w:fill="DDEBF7"/>
            <w:noWrap/>
            <w:vAlign w:val="bottom"/>
            <w:hideMark/>
            <w:tcPrChange w:id="2330" w:author="Gladiator Gladiator" w:date="2018-06-01T16:56:00Z">
              <w:tcPr>
                <w:tcW w:w="1194" w:type="dxa"/>
                <w:gridSpan w:val="2"/>
                <w:tcBorders>
                  <w:top w:val="single" w:sz="4" w:space="0" w:color="9BC2E6"/>
                  <w:left w:val="nil"/>
                  <w:bottom w:val="single" w:sz="4" w:space="0" w:color="9BC2E6"/>
                  <w:right w:val="nil"/>
                </w:tcBorders>
                <w:shd w:val="clear" w:color="DDEBF7" w:fill="DDEBF7"/>
                <w:noWrap/>
                <w:vAlign w:val="bottom"/>
                <w:hideMark/>
              </w:tcPr>
            </w:tcPrChange>
          </w:tcPr>
          <w:p w14:paraId="2D42FB7C" w14:textId="77777777" w:rsidR="00AD1DD6" w:rsidRPr="00AD1DD6" w:rsidRDefault="00AD1DD6" w:rsidP="00AD1DD6">
            <w:pPr>
              <w:spacing w:after="0" w:line="240" w:lineRule="auto"/>
              <w:rPr>
                <w:ins w:id="2331" w:author="Gladiator Gladiator" w:date="2018-06-01T16:56:00Z"/>
                <w:rFonts w:ascii="Calibri" w:eastAsia="Times New Roman" w:hAnsi="Calibri" w:cs="Calibri"/>
                <w:color w:val="000000"/>
              </w:rPr>
            </w:pPr>
            <w:ins w:id="2332" w:author="Gladiator Gladiator" w:date="2018-06-01T16:56:00Z">
              <w:r w:rsidRPr="00AD1DD6">
                <w:rPr>
                  <w:rFonts w:ascii="Calibri" w:eastAsia="Times New Roman" w:hAnsi="Calibri" w:cs="Calibri"/>
                  <w:color w:val="000000"/>
                </w:rPr>
                <w:t>relaxing</w:t>
              </w:r>
            </w:ins>
          </w:p>
        </w:tc>
        <w:tc>
          <w:tcPr>
            <w:tcW w:w="1078" w:type="dxa"/>
            <w:tcBorders>
              <w:top w:val="single" w:sz="4" w:space="0" w:color="9BC2E6"/>
              <w:left w:val="nil"/>
              <w:bottom w:val="single" w:sz="4" w:space="0" w:color="9BC2E6"/>
              <w:right w:val="nil"/>
            </w:tcBorders>
            <w:shd w:val="clear" w:color="DDEBF7" w:fill="DDEBF7"/>
            <w:noWrap/>
            <w:vAlign w:val="bottom"/>
            <w:hideMark/>
            <w:tcPrChange w:id="2333" w:author="Gladiator Gladiator" w:date="2018-06-01T16:56:00Z">
              <w:tcPr>
                <w:tcW w:w="1097" w:type="dxa"/>
                <w:gridSpan w:val="2"/>
                <w:tcBorders>
                  <w:top w:val="single" w:sz="4" w:space="0" w:color="9BC2E6"/>
                  <w:left w:val="nil"/>
                  <w:bottom w:val="single" w:sz="4" w:space="0" w:color="9BC2E6"/>
                  <w:right w:val="nil"/>
                </w:tcBorders>
                <w:shd w:val="clear" w:color="DDEBF7" w:fill="DDEBF7"/>
                <w:noWrap/>
                <w:vAlign w:val="bottom"/>
                <w:hideMark/>
              </w:tcPr>
            </w:tcPrChange>
          </w:tcPr>
          <w:p w14:paraId="7DB69EA2" w14:textId="77777777" w:rsidR="00AD1DD6" w:rsidRPr="00AD1DD6" w:rsidRDefault="00AD1DD6" w:rsidP="00AD1DD6">
            <w:pPr>
              <w:spacing w:after="0" w:line="240" w:lineRule="auto"/>
              <w:jc w:val="right"/>
              <w:rPr>
                <w:ins w:id="2334" w:author="Gladiator Gladiator" w:date="2018-06-01T16:56:00Z"/>
                <w:rFonts w:ascii="Calibri" w:eastAsia="Times New Roman" w:hAnsi="Calibri" w:cs="Calibri"/>
                <w:color w:val="000000"/>
              </w:rPr>
            </w:pPr>
            <w:ins w:id="2335" w:author="Gladiator Gladiator" w:date="2018-06-01T16:56:00Z">
              <w:r w:rsidRPr="00AD1DD6">
                <w:rPr>
                  <w:rFonts w:ascii="Calibri" w:eastAsia="Times New Roman" w:hAnsi="Calibri" w:cs="Calibri"/>
                  <w:color w:val="000000"/>
                </w:rPr>
                <w:t>707.213</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336" w:author="Gladiator Gladiator" w:date="2018-06-01T16:56:00Z">
              <w:tcPr>
                <w:tcW w:w="982" w:type="dxa"/>
                <w:gridSpan w:val="2"/>
                <w:tcBorders>
                  <w:top w:val="single" w:sz="4" w:space="0" w:color="9BC2E6"/>
                  <w:left w:val="nil"/>
                  <w:bottom w:val="single" w:sz="4" w:space="0" w:color="9BC2E6"/>
                  <w:right w:val="nil"/>
                </w:tcBorders>
                <w:shd w:val="clear" w:color="DDEBF7" w:fill="DDEBF7"/>
                <w:noWrap/>
                <w:vAlign w:val="bottom"/>
                <w:hideMark/>
              </w:tcPr>
            </w:tcPrChange>
          </w:tcPr>
          <w:p w14:paraId="61F09DD7" w14:textId="77777777" w:rsidR="00AD1DD6" w:rsidRPr="00AD1DD6" w:rsidRDefault="00AD1DD6" w:rsidP="00AD1DD6">
            <w:pPr>
              <w:spacing w:after="0" w:line="240" w:lineRule="auto"/>
              <w:jc w:val="right"/>
              <w:rPr>
                <w:ins w:id="2337" w:author="Gladiator Gladiator" w:date="2018-06-01T16:56:00Z"/>
                <w:rFonts w:ascii="Calibri" w:eastAsia="Times New Roman" w:hAnsi="Calibri" w:cs="Calibri"/>
                <w:color w:val="000000"/>
              </w:rPr>
            </w:pPr>
            <w:ins w:id="2338" w:author="Gladiator Gladiator" w:date="2018-06-01T16:56:00Z">
              <w:r w:rsidRPr="00AD1DD6">
                <w:rPr>
                  <w:rFonts w:ascii="Calibri" w:eastAsia="Times New Roman" w:hAnsi="Calibri" w:cs="Calibri"/>
                  <w:color w:val="000000"/>
                </w:rPr>
                <w:t>690.508</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339" w:author="Gladiator Gladiator" w:date="2018-06-01T16:56:00Z">
              <w:tcPr>
                <w:tcW w:w="1040" w:type="dxa"/>
                <w:gridSpan w:val="2"/>
                <w:tcBorders>
                  <w:top w:val="single" w:sz="4" w:space="0" w:color="9BC2E6"/>
                  <w:left w:val="nil"/>
                  <w:bottom w:val="single" w:sz="4" w:space="0" w:color="9BC2E6"/>
                  <w:right w:val="nil"/>
                </w:tcBorders>
                <w:shd w:val="clear" w:color="DDEBF7" w:fill="DDEBF7"/>
                <w:noWrap/>
                <w:vAlign w:val="bottom"/>
                <w:hideMark/>
              </w:tcPr>
            </w:tcPrChange>
          </w:tcPr>
          <w:p w14:paraId="66E43E02" w14:textId="77777777" w:rsidR="00AD1DD6" w:rsidRPr="00AD1DD6" w:rsidRDefault="00AD1DD6" w:rsidP="00AD1DD6">
            <w:pPr>
              <w:spacing w:after="0" w:line="240" w:lineRule="auto"/>
              <w:jc w:val="right"/>
              <w:rPr>
                <w:ins w:id="2340" w:author="Gladiator Gladiator" w:date="2018-06-01T16:56:00Z"/>
                <w:rFonts w:ascii="Calibri" w:eastAsia="Times New Roman" w:hAnsi="Calibri" w:cs="Calibri"/>
                <w:color w:val="000000"/>
              </w:rPr>
            </w:pPr>
            <w:ins w:id="2341" w:author="Gladiator Gladiator" w:date="2018-06-01T16:56:00Z">
              <w:r w:rsidRPr="00AD1DD6">
                <w:rPr>
                  <w:rFonts w:ascii="Calibri" w:eastAsia="Times New Roman" w:hAnsi="Calibri" w:cs="Calibri"/>
                  <w:color w:val="000000"/>
                </w:rPr>
                <w:t>668.787</w:t>
              </w:r>
            </w:ins>
          </w:p>
        </w:tc>
        <w:tc>
          <w:tcPr>
            <w:tcW w:w="1228" w:type="dxa"/>
            <w:tcBorders>
              <w:top w:val="single" w:sz="4" w:space="0" w:color="9BC2E6"/>
              <w:left w:val="nil"/>
              <w:bottom w:val="single" w:sz="4" w:space="0" w:color="9BC2E6"/>
              <w:right w:val="nil"/>
            </w:tcBorders>
            <w:shd w:val="clear" w:color="DDEBF7" w:fill="DDEBF7"/>
            <w:noWrap/>
            <w:vAlign w:val="bottom"/>
            <w:hideMark/>
            <w:tcPrChange w:id="2342" w:author="Gladiator Gladiator" w:date="2018-06-01T16:56:00Z">
              <w:tcPr>
                <w:tcW w:w="1251" w:type="dxa"/>
                <w:gridSpan w:val="2"/>
                <w:tcBorders>
                  <w:top w:val="single" w:sz="4" w:space="0" w:color="9BC2E6"/>
                  <w:left w:val="nil"/>
                  <w:bottom w:val="single" w:sz="4" w:space="0" w:color="9BC2E6"/>
                  <w:right w:val="nil"/>
                </w:tcBorders>
                <w:shd w:val="clear" w:color="DDEBF7" w:fill="DDEBF7"/>
                <w:noWrap/>
                <w:vAlign w:val="bottom"/>
                <w:hideMark/>
              </w:tcPr>
            </w:tcPrChange>
          </w:tcPr>
          <w:p w14:paraId="5D2BCB0F" w14:textId="77777777" w:rsidR="00AD1DD6" w:rsidRPr="00AD1DD6" w:rsidRDefault="00AD1DD6" w:rsidP="00AD1DD6">
            <w:pPr>
              <w:spacing w:after="0" w:line="240" w:lineRule="auto"/>
              <w:jc w:val="right"/>
              <w:rPr>
                <w:ins w:id="2343" w:author="Gladiator Gladiator" w:date="2018-06-01T16:56:00Z"/>
                <w:rFonts w:ascii="Calibri" w:eastAsia="Times New Roman" w:hAnsi="Calibri" w:cs="Calibri"/>
                <w:color w:val="000000"/>
              </w:rPr>
            </w:pPr>
            <w:ins w:id="2344" w:author="Gladiator Gladiator" w:date="2018-06-01T16:56:00Z">
              <w:r w:rsidRPr="00AD1DD6">
                <w:rPr>
                  <w:rFonts w:ascii="Calibri" w:eastAsia="Times New Roman" w:hAnsi="Calibri" w:cs="Calibri"/>
                  <w:color w:val="000000"/>
                </w:rPr>
                <w:t>674.576</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345" w:author="Gladiator Gladiator" w:date="2018-06-01T16:56:00Z">
              <w:tcPr>
                <w:tcW w:w="924" w:type="dxa"/>
                <w:gridSpan w:val="2"/>
                <w:tcBorders>
                  <w:top w:val="single" w:sz="4" w:space="0" w:color="9BC2E6"/>
                  <w:left w:val="nil"/>
                  <w:bottom w:val="single" w:sz="4" w:space="0" w:color="9BC2E6"/>
                  <w:right w:val="nil"/>
                </w:tcBorders>
                <w:shd w:val="clear" w:color="DDEBF7" w:fill="DDEBF7"/>
                <w:noWrap/>
                <w:vAlign w:val="bottom"/>
                <w:hideMark/>
              </w:tcPr>
            </w:tcPrChange>
          </w:tcPr>
          <w:p w14:paraId="7419F3B6" w14:textId="77777777" w:rsidR="00AD1DD6" w:rsidRPr="00AD1DD6" w:rsidRDefault="00AD1DD6" w:rsidP="00AD1DD6">
            <w:pPr>
              <w:spacing w:after="0" w:line="240" w:lineRule="auto"/>
              <w:jc w:val="right"/>
              <w:rPr>
                <w:ins w:id="2346" w:author="Gladiator Gladiator" w:date="2018-06-01T16:56:00Z"/>
                <w:rFonts w:ascii="Calibri" w:eastAsia="Times New Roman" w:hAnsi="Calibri" w:cs="Calibri"/>
                <w:color w:val="000000"/>
              </w:rPr>
            </w:pPr>
            <w:ins w:id="2347" w:author="Gladiator Gladiator" w:date="2018-06-01T16:56:00Z">
              <w:r w:rsidRPr="00AD1DD6">
                <w:rPr>
                  <w:rFonts w:ascii="Calibri" w:eastAsia="Times New Roman" w:hAnsi="Calibri" w:cs="Calibri"/>
                  <w:color w:val="000000"/>
                </w:rPr>
                <w:t>671.934</w:t>
              </w:r>
            </w:ins>
          </w:p>
        </w:tc>
        <w:tc>
          <w:tcPr>
            <w:tcW w:w="1035" w:type="dxa"/>
            <w:tcBorders>
              <w:top w:val="single" w:sz="4" w:space="0" w:color="9BC2E6"/>
              <w:left w:val="nil"/>
              <w:bottom w:val="single" w:sz="4" w:space="0" w:color="9BC2E6"/>
              <w:right w:val="single" w:sz="4" w:space="0" w:color="9BC2E6"/>
            </w:tcBorders>
            <w:shd w:val="clear" w:color="DDEBF7" w:fill="DDEBF7"/>
            <w:noWrap/>
            <w:vAlign w:val="bottom"/>
            <w:hideMark/>
            <w:tcPrChange w:id="2348"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22A77139" w14:textId="77777777" w:rsidR="00AD1DD6" w:rsidRPr="00AD1DD6" w:rsidRDefault="00AD1DD6" w:rsidP="00AD1DD6">
            <w:pPr>
              <w:spacing w:after="0" w:line="240" w:lineRule="auto"/>
              <w:jc w:val="right"/>
              <w:rPr>
                <w:ins w:id="2349" w:author="Gladiator Gladiator" w:date="2018-06-01T16:56:00Z"/>
                <w:rFonts w:ascii="Calibri" w:eastAsia="Times New Roman" w:hAnsi="Calibri" w:cs="Calibri"/>
                <w:color w:val="000000"/>
              </w:rPr>
            </w:pPr>
            <w:ins w:id="2350" w:author="Gladiator Gladiator" w:date="2018-06-01T16:56:00Z">
              <w:r w:rsidRPr="00AD1DD6">
                <w:rPr>
                  <w:rFonts w:ascii="Calibri" w:eastAsia="Times New Roman" w:hAnsi="Calibri" w:cs="Calibri"/>
                  <w:color w:val="000000"/>
                </w:rPr>
                <w:t>682.604</w:t>
              </w:r>
            </w:ins>
          </w:p>
        </w:tc>
      </w:tr>
      <w:tr w:rsidR="00AD1DD6" w:rsidRPr="00AD1DD6" w14:paraId="38F9B63E" w14:textId="77777777" w:rsidTr="00AD1DD6">
        <w:trPr>
          <w:trHeight w:val="292"/>
          <w:ins w:id="2351" w:author="Gladiator Gladiator" w:date="2018-06-01T16:56:00Z"/>
        </w:trPr>
        <w:tc>
          <w:tcPr>
            <w:tcW w:w="1803" w:type="dxa"/>
            <w:tcBorders>
              <w:top w:val="single" w:sz="4" w:space="0" w:color="9BC2E6"/>
              <w:left w:val="single" w:sz="4" w:space="0" w:color="9BC2E6"/>
              <w:bottom w:val="single" w:sz="4" w:space="0" w:color="9BC2E6"/>
              <w:right w:val="nil"/>
            </w:tcBorders>
            <w:shd w:val="clear" w:color="auto" w:fill="auto"/>
            <w:noWrap/>
            <w:vAlign w:val="bottom"/>
            <w:hideMark/>
          </w:tcPr>
          <w:p w14:paraId="3FC0EF42" w14:textId="77777777" w:rsidR="00AD1DD6" w:rsidRPr="00AD1DD6" w:rsidRDefault="00AD1DD6" w:rsidP="00AD1DD6">
            <w:pPr>
              <w:spacing w:after="0" w:line="240" w:lineRule="auto"/>
              <w:rPr>
                <w:ins w:id="2352" w:author="Gladiator Gladiator" w:date="2018-06-01T16:56:00Z"/>
                <w:rFonts w:ascii="Calibri" w:eastAsia="Times New Roman" w:hAnsi="Calibri" w:cs="Calibri"/>
                <w:color w:val="000000"/>
              </w:rPr>
            </w:pPr>
            <w:ins w:id="2353" w:author="Gladiator Gladiator" w:date="2018-06-01T16:56:00Z">
              <w:r w:rsidRPr="00AD1DD6">
                <w:rPr>
                  <w:rFonts w:ascii="Calibri" w:eastAsia="Times New Roman" w:hAnsi="Calibri" w:cs="Calibri"/>
                  <w:color w:val="000000"/>
                </w:rPr>
                <w:t>User 2</w:t>
              </w:r>
            </w:ins>
          </w:p>
        </w:tc>
        <w:tc>
          <w:tcPr>
            <w:tcW w:w="1173" w:type="dxa"/>
            <w:tcBorders>
              <w:top w:val="single" w:sz="4" w:space="0" w:color="9BC2E6"/>
              <w:left w:val="nil"/>
              <w:bottom w:val="single" w:sz="4" w:space="0" w:color="9BC2E6"/>
              <w:right w:val="nil"/>
            </w:tcBorders>
            <w:shd w:val="clear" w:color="auto" w:fill="auto"/>
            <w:noWrap/>
            <w:vAlign w:val="bottom"/>
            <w:hideMark/>
          </w:tcPr>
          <w:p w14:paraId="67A7922A" w14:textId="77777777" w:rsidR="00AD1DD6" w:rsidRPr="00AD1DD6" w:rsidRDefault="00AD1DD6" w:rsidP="00AD1DD6">
            <w:pPr>
              <w:spacing w:after="0" w:line="240" w:lineRule="auto"/>
              <w:rPr>
                <w:ins w:id="2354" w:author="Gladiator Gladiator" w:date="2018-06-01T16:56:00Z"/>
                <w:rFonts w:ascii="Calibri" w:eastAsia="Times New Roman" w:hAnsi="Calibri" w:cs="Calibri"/>
                <w:color w:val="000000"/>
              </w:rPr>
            </w:pPr>
            <w:ins w:id="2355" w:author="Gladiator Gladiator" w:date="2018-06-01T16:56:00Z">
              <w:r w:rsidRPr="00AD1DD6">
                <w:rPr>
                  <w:rFonts w:ascii="Calibri" w:eastAsia="Times New Roman" w:hAnsi="Calibri" w:cs="Calibri"/>
                  <w:color w:val="000000"/>
                </w:rPr>
                <w:t>testing</w:t>
              </w:r>
            </w:ins>
          </w:p>
        </w:tc>
        <w:tc>
          <w:tcPr>
            <w:tcW w:w="1078" w:type="dxa"/>
            <w:tcBorders>
              <w:top w:val="single" w:sz="4" w:space="0" w:color="9BC2E6"/>
              <w:left w:val="nil"/>
              <w:bottom w:val="single" w:sz="4" w:space="0" w:color="9BC2E6"/>
              <w:right w:val="nil"/>
            </w:tcBorders>
            <w:shd w:val="clear" w:color="auto" w:fill="auto"/>
            <w:noWrap/>
            <w:vAlign w:val="bottom"/>
            <w:hideMark/>
          </w:tcPr>
          <w:p w14:paraId="229F3146" w14:textId="77777777" w:rsidR="00AD1DD6" w:rsidRPr="00AD1DD6" w:rsidRDefault="00AD1DD6" w:rsidP="00AD1DD6">
            <w:pPr>
              <w:spacing w:after="0" w:line="240" w:lineRule="auto"/>
              <w:jc w:val="right"/>
              <w:rPr>
                <w:ins w:id="2356" w:author="Gladiator Gladiator" w:date="2018-06-01T16:56:00Z"/>
                <w:rFonts w:ascii="Calibri" w:eastAsia="Times New Roman" w:hAnsi="Calibri" w:cs="Calibri"/>
                <w:color w:val="000000"/>
              </w:rPr>
            </w:pPr>
            <w:ins w:id="2357" w:author="Gladiator Gladiator" w:date="2018-06-01T16:56:00Z">
              <w:r w:rsidRPr="00AD1DD6">
                <w:rPr>
                  <w:rFonts w:ascii="Calibri" w:eastAsia="Times New Roman" w:hAnsi="Calibri" w:cs="Calibri"/>
                  <w:color w:val="000000"/>
                </w:rPr>
                <w:t>686.867</w:t>
              </w:r>
            </w:ins>
          </w:p>
        </w:tc>
        <w:tc>
          <w:tcPr>
            <w:tcW w:w="1035" w:type="dxa"/>
            <w:tcBorders>
              <w:top w:val="single" w:sz="4" w:space="0" w:color="9BC2E6"/>
              <w:left w:val="nil"/>
              <w:bottom w:val="single" w:sz="4" w:space="0" w:color="9BC2E6"/>
              <w:right w:val="nil"/>
            </w:tcBorders>
            <w:shd w:val="clear" w:color="auto" w:fill="auto"/>
            <w:noWrap/>
            <w:vAlign w:val="bottom"/>
            <w:hideMark/>
          </w:tcPr>
          <w:p w14:paraId="50320001" w14:textId="77777777" w:rsidR="00AD1DD6" w:rsidRPr="00AD1DD6" w:rsidRDefault="00AD1DD6" w:rsidP="00AD1DD6">
            <w:pPr>
              <w:spacing w:after="0" w:line="240" w:lineRule="auto"/>
              <w:jc w:val="right"/>
              <w:rPr>
                <w:ins w:id="2358" w:author="Gladiator Gladiator" w:date="2018-06-01T16:56:00Z"/>
                <w:rFonts w:ascii="Calibri" w:eastAsia="Times New Roman" w:hAnsi="Calibri" w:cs="Calibri"/>
                <w:color w:val="000000"/>
              </w:rPr>
            </w:pPr>
            <w:ins w:id="2359" w:author="Gladiator Gladiator" w:date="2018-06-01T16:56:00Z">
              <w:r w:rsidRPr="00AD1DD6">
                <w:rPr>
                  <w:rFonts w:ascii="Calibri" w:eastAsia="Times New Roman" w:hAnsi="Calibri" w:cs="Calibri"/>
                  <w:color w:val="000000"/>
                </w:rPr>
                <w:t>694.367</w:t>
              </w:r>
            </w:ins>
          </w:p>
        </w:tc>
        <w:tc>
          <w:tcPr>
            <w:tcW w:w="1035" w:type="dxa"/>
            <w:tcBorders>
              <w:top w:val="single" w:sz="4" w:space="0" w:color="9BC2E6"/>
              <w:left w:val="nil"/>
              <w:bottom w:val="single" w:sz="4" w:space="0" w:color="9BC2E6"/>
              <w:right w:val="nil"/>
            </w:tcBorders>
            <w:shd w:val="clear" w:color="auto" w:fill="auto"/>
            <w:noWrap/>
            <w:vAlign w:val="bottom"/>
            <w:hideMark/>
          </w:tcPr>
          <w:p w14:paraId="2936FB55" w14:textId="77777777" w:rsidR="00AD1DD6" w:rsidRPr="00AD1DD6" w:rsidRDefault="00AD1DD6" w:rsidP="00AD1DD6">
            <w:pPr>
              <w:spacing w:after="0" w:line="240" w:lineRule="auto"/>
              <w:jc w:val="right"/>
              <w:rPr>
                <w:ins w:id="2360" w:author="Gladiator Gladiator" w:date="2018-06-01T16:56:00Z"/>
                <w:rFonts w:ascii="Calibri" w:eastAsia="Times New Roman" w:hAnsi="Calibri" w:cs="Calibri"/>
                <w:color w:val="000000"/>
              </w:rPr>
            </w:pPr>
            <w:ins w:id="2361" w:author="Gladiator Gladiator" w:date="2018-06-01T16:56:00Z">
              <w:r w:rsidRPr="00AD1DD6">
                <w:rPr>
                  <w:rFonts w:ascii="Calibri" w:eastAsia="Times New Roman" w:hAnsi="Calibri" w:cs="Calibri"/>
                  <w:color w:val="000000"/>
                </w:rPr>
                <w:t>712.000</w:t>
              </w:r>
            </w:ins>
          </w:p>
        </w:tc>
        <w:tc>
          <w:tcPr>
            <w:tcW w:w="1228" w:type="dxa"/>
            <w:tcBorders>
              <w:top w:val="single" w:sz="4" w:space="0" w:color="9BC2E6"/>
              <w:left w:val="nil"/>
              <w:bottom w:val="single" w:sz="4" w:space="0" w:color="9BC2E6"/>
              <w:right w:val="nil"/>
            </w:tcBorders>
            <w:shd w:val="clear" w:color="auto" w:fill="auto"/>
            <w:noWrap/>
            <w:vAlign w:val="bottom"/>
            <w:hideMark/>
          </w:tcPr>
          <w:p w14:paraId="3D54C4F8" w14:textId="77777777" w:rsidR="00AD1DD6" w:rsidRPr="00AD1DD6" w:rsidRDefault="00AD1DD6" w:rsidP="00AD1DD6">
            <w:pPr>
              <w:spacing w:after="0" w:line="240" w:lineRule="auto"/>
              <w:jc w:val="right"/>
              <w:rPr>
                <w:ins w:id="2362" w:author="Gladiator Gladiator" w:date="2018-06-01T16:56:00Z"/>
                <w:rFonts w:ascii="Calibri" w:eastAsia="Times New Roman" w:hAnsi="Calibri" w:cs="Calibri"/>
                <w:color w:val="000000"/>
              </w:rPr>
            </w:pPr>
            <w:ins w:id="2363" w:author="Gladiator Gladiator" w:date="2018-06-01T16:56:00Z">
              <w:r w:rsidRPr="00AD1DD6">
                <w:rPr>
                  <w:rFonts w:ascii="Calibri" w:eastAsia="Times New Roman" w:hAnsi="Calibri" w:cs="Calibri"/>
                  <w:color w:val="000000"/>
                </w:rPr>
                <w:t>710.800</w:t>
              </w:r>
            </w:ins>
          </w:p>
        </w:tc>
        <w:tc>
          <w:tcPr>
            <w:tcW w:w="1035" w:type="dxa"/>
            <w:tcBorders>
              <w:top w:val="single" w:sz="4" w:space="0" w:color="9BC2E6"/>
              <w:left w:val="nil"/>
              <w:bottom w:val="single" w:sz="4" w:space="0" w:color="9BC2E6"/>
              <w:right w:val="nil"/>
            </w:tcBorders>
            <w:shd w:val="clear" w:color="auto" w:fill="auto"/>
            <w:noWrap/>
            <w:vAlign w:val="bottom"/>
            <w:hideMark/>
          </w:tcPr>
          <w:p w14:paraId="781536CE" w14:textId="77777777" w:rsidR="00AD1DD6" w:rsidRPr="00AD1DD6" w:rsidRDefault="00AD1DD6" w:rsidP="00AD1DD6">
            <w:pPr>
              <w:spacing w:after="0" w:line="240" w:lineRule="auto"/>
              <w:jc w:val="right"/>
              <w:rPr>
                <w:ins w:id="2364" w:author="Gladiator Gladiator" w:date="2018-06-01T16:56:00Z"/>
                <w:rFonts w:ascii="Calibri" w:eastAsia="Times New Roman" w:hAnsi="Calibri" w:cs="Calibri"/>
                <w:color w:val="000000"/>
              </w:rPr>
            </w:pPr>
            <w:ins w:id="2365" w:author="Gladiator Gladiator" w:date="2018-06-01T16:56:00Z">
              <w:r w:rsidRPr="00AD1DD6">
                <w:rPr>
                  <w:rFonts w:ascii="Calibri" w:eastAsia="Times New Roman" w:hAnsi="Calibri" w:cs="Calibri"/>
                  <w:color w:val="000000"/>
                </w:rPr>
                <w:t>700.787</w:t>
              </w:r>
            </w:ins>
          </w:p>
        </w:tc>
        <w:tc>
          <w:tcPr>
            <w:tcW w:w="1035" w:type="dxa"/>
            <w:tcBorders>
              <w:top w:val="single" w:sz="4" w:space="0" w:color="9BC2E6"/>
              <w:left w:val="nil"/>
              <w:bottom w:val="single" w:sz="4" w:space="0" w:color="9BC2E6"/>
              <w:right w:val="single" w:sz="4" w:space="0" w:color="9BC2E6"/>
            </w:tcBorders>
            <w:shd w:val="clear" w:color="auto" w:fill="auto"/>
            <w:noWrap/>
            <w:vAlign w:val="bottom"/>
            <w:hideMark/>
          </w:tcPr>
          <w:p w14:paraId="60E47F6F" w14:textId="77777777" w:rsidR="00AD1DD6" w:rsidRPr="00AD1DD6" w:rsidRDefault="00AD1DD6" w:rsidP="00AD1DD6">
            <w:pPr>
              <w:spacing w:after="0" w:line="240" w:lineRule="auto"/>
              <w:jc w:val="right"/>
              <w:rPr>
                <w:ins w:id="2366" w:author="Gladiator Gladiator" w:date="2018-06-01T16:56:00Z"/>
                <w:rFonts w:ascii="Calibri" w:eastAsia="Times New Roman" w:hAnsi="Calibri" w:cs="Calibri"/>
                <w:color w:val="000000"/>
              </w:rPr>
            </w:pPr>
            <w:ins w:id="2367" w:author="Gladiator Gladiator" w:date="2018-06-01T16:56:00Z">
              <w:r w:rsidRPr="00AD1DD6">
                <w:rPr>
                  <w:rFonts w:ascii="Calibri" w:eastAsia="Times New Roman" w:hAnsi="Calibri" w:cs="Calibri"/>
                  <w:color w:val="000000"/>
                </w:rPr>
                <w:t>700.964</w:t>
              </w:r>
            </w:ins>
          </w:p>
        </w:tc>
      </w:tr>
      <w:tr w:rsidR="00AD1DD6" w:rsidRPr="00AD1DD6" w14:paraId="71DA9F03" w14:textId="77777777" w:rsidTr="00AD1DD6">
        <w:trPr>
          <w:trHeight w:val="292"/>
          <w:ins w:id="2368" w:author="Gladiator Gladiator" w:date="2018-06-01T16:56:00Z"/>
          <w:trPrChange w:id="2369"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DDEBF7" w:fill="DDEBF7"/>
            <w:noWrap/>
            <w:vAlign w:val="bottom"/>
            <w:hideMark/>
            <w:tcPrChange w:id="2370" w:author="Gladiator Gladiator" w:date="2018-06-01T16:56:00Z">
              <w:tcPr>
                <w:tcW w:w="1841"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5ED13819" w14:textId="77777777" w:rsidR="00AD1DD6" w:rsidRPr="00AD1DD6" w:rsidRDefault="00AD1DD6" w:rsidP="00AD1DD6">
            <w:pPr>
              <w:spacing w:after="0" w:line="240" w:lineRule="auto"/>
              <w:rPr>
                <w:ins w:id="2371" w:author="Gladiator Gladiator" w:date="2018-06-01T16:56:00Z"/>
                <w:rFonts w:ascii="Calibri" w:eastAsia="Times New Roman" w:hAnsi="Calibri" w:cs="Calibri"/>
                <w:color w:val="000000"/>
              </w:rPr>
            </w:pPr>
            <w:ins w:id="2372" w:author="Gladiator Gladiator" w:date="2018-06-01T16:56:00Z">
              <w:r w:rsidRPr="00AD1DD6">
                <w:rPr>
                  <w:rFonts w:ascii="Calibri" w:eastAsia="Times New Roman" w:hAnsi="Calibri" w:cs="Calibri"/>
                  <w:color w:val="000000"/>
                </w:rPr>
                <w:t>User 3</w:t>
              </w:r>
            </w:ins>
          </w:p>
        </w:tc>
        <w:tc>
          <w:tcPr>
            <w:tcW w:w="1173" w:type="dxa"/>
            <w:tcBorders>
              <w:top w:val="single" w:sz="4" w:space="0" w:color="9BC2E6"/>
              <w:left w:val="nil"/>
              <w:bottom w:val="single" w:sz="4" w:space="0" w:color="9BC2E6"/>
              <w:right w:val="nil"/>
            </w:tcBorders>
            <w:shd w:val="clear" w:color="DDEBF7" w:fill="DDEBF7"/>
            <w:noWrap/>
            <w:vAlign w:val="bottom"/>
            <w:hideMark/>
            <w:tcPrChange w:id="2373" w:author="Gladiator Gladiator" w:date="2018-06-01T16:56:00Z">
              <w:tcPr>
                <w:tcW w:w="1194" w:type="dxa"/>
                <w:gridSpan w:val="2"/>
                <w:tcBorders>
                  <w:top w:val="single" w:sz="4" w:space="0" w:color="9BC2E6"/>
                  <w:left w:val="nil"/>
                  <w:bottom w:val="single" w:sz="4" w:space="0" w:color="9BC2E6"/>
                  <w:right w:val="nil"/>
                </w:tcBorders>
                <w:shd w:val="clear" w:color="DDEBF7" w:fill="DDEBF7"/>
                <w:noWrap/>
                <w:vAlign w:val="bottom"/>
                <w:hideMark/>
              </w:tcPr>
            </w:tcPrChange>
          </w:tcPr>
          <w:p w14:paraId="1B61ED2D" w14:textId="77777777" w:rsidR="00AD1DD6" w:rsidRPr="00AD1DD6" w:rsidRDefault="00AD1DD6" w:rsidP="00AD1DD6">
            <w:pPr>
              <w:spacing w:after="0" w:line="240" w:lineRule="auto"/>
              <w:rPr>
                <w:ins w:id="2374" w:author="Gladiator Gladiator" w:date="2018-06-01T16:56:00Z"/>
                <w:rFonts w:ascii="Calibri" w:eastAsia="Times New Roman" w:hAnsi="Calibri" w:cs="Calibri"/>
                <w:color w:val="000000"/>
              </w:rPr>
            </w:pPr>
            <w:ins w:id="2375" w:author="Gladiator Gladiator" w:date="2018-06-01T16:56:00Z">
              <w:r w:rsidRPr="00AD1DD6">
                <w:rPr>
                  <w:rFonts w:ascii="Calibri" w:eastAsia="Times New Roman" w:hAnsi="Calibri" w:cs="Calibri"/>
                  <w:color w:val="000000"/>
                </w:rPr>
                <w:t>relaxing</w:t>
              </w:r>
            </w:ins>
          </w:p>
        </w:tc>
        <w:tc>
          <w:tcPr>
            <w:tcW w:w="1078" w:type="dxa"/>
            <w:tcBorders>
              <w:top w:val="single" w:sz="4" w:space="0" w:color="9BC2E6"/>
              <w:left w:val="nil"/>
              <w:bottom w:val="single" w:sz="4" w:space="0" w:color="9BC2E6"/>
              <w:right w:val="nil"/>
            </w:tcBorders>
            <w:shd w:val="clear" w:color="DDEBF7" w:fill="DDEBF7"/>
            <w:noWrap/>
            <w:vAlign w:val="bottom"/>
            <w:hideMark/>
            <w:tcPrChange w:id="2376" w:author="Gladiator Gladiator" w:date="2018-06-01T16:56:00Z">
              <w:tcPr>
                <w:tcW w:w="1097" w:type="dxa"/>
                <w:gridSpan w:val="2"/>
                <w:tcBorders>
                  <w:top w:val="single" w:sz="4" w:space="0" w:color="9BC2E6"/>
                  <w:left w:val="nil"/>
                  <w:bottom w:val="single" w:sz="4" w:space="0" w:color="9BC2E6"/>
                  <w:right w:val="nil"/>
                </w:tcBorders>
                <w:shd w:val="clear" w:color="DDEBF7" w:fill="DDEBF7"/>
                <w:noWrap/>
                <w:vAlign w:val="bottom"/>
                <w:hideMark/>
              </w:tcPr>
            </w:tcPrChange>
          </w:tcPr>
          <w:p w14:paraId="16D4A5E0" w14:textId="77777777" w:rsidR="00AD1DD6" w:rsidRPr="00AD1DD6" w:rsidRDefault="00AD1DD6" w:rsidP="00AD1DD6">
            <w:pPr>
              <w:spacing w:after="0" w:line="240" w:lineRule="auto"/>
              <w:jc w:val="right"/>
              <w:rPr>
                <w:ins w:id="2377" w:author="Gladiator Gladiator" w:date="2018-06-01T16:56:00Z"/>
                <w:rFonts w:ascii="Calibri" w:eastAsia="Times New Roman" w:hAnsi="Calibri" w:cs="Calibri"/>
                <w:color w:val="000000"/>
              </w:rPr>
            </w:pPr>
            <w:ins w:id="2378" w:author="Gladiator Gladiator" w:date="2018-06-01T16:56:00Z">
              <w:r w:rsidRPr="00AD1DD6">
                <w:rPr>
                  <w:rFonts w:ascii="Calibri" w:eastAsia="Times New Roman" w:hAnsi="Calibri" w:cs="Calibri"/>
                  <w:color w:val="000000"/>
                </w:rPr>
                <w:t>833.600</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379" w:author="Gladiator Gladiator" w:date="2018-06-01T16:56:00Z">
              <w:tcPr>
                <w:tcW w:w="982" w:type="dxa"/>
                <w:gridSpan w:val="2"/>
                <w:tcBorders>
                  <w:top w:val="single" w:sz="4" w:space="0" w:color="9BC2E6"/>
                  <w:left w:val="nil"/>
                  <w:bottom w:val="single" w:sz="4" w:space="0" w:color="9BC2E6"/>
                  <w:right w:val="nil"/>
                </w:tcBorders>
                <w:shd w:val="clear" w:color="DDEBF7" w:fill="DDEBF7"/>
                <w:noWrap/>
                <w:vAlign w:val="bottom"/>
                <w:hideMark/>
              </w:tcPr>
            </w:tcPrChange>
          </w:tcPr>
          <w:p w14:paraId="76EC43A2" w14:textId="77777777" w:rsidR="00AD1DD6" w:rsidRPr="00AD1DD6" w:rsidRDefault="00AD1DD6" w:rsidP="00AD1DD6">
            <w:pPr>
              <w:spacing w:after="0" w:line="240" w:lineRule="auto"/>
              <w:jc w:val="right"/>
              <w:rPr>
                <w:ins w:id="2380" w:author="Gladiator Gladiator" w:date="2018-06-01T16:56:00Z"/>
                <w:rFonts w:ascii="Calibri" w:eastAsia="Times New Roman" w:hAnsi="Calibri" w:cs="Calibri"/>
                <w:color w:val="000000"/>
              </w:rPr>
            </w:pPr>
            <w:ins w:id="2381" w:author="Gladiator Gladiator" w:date="2018-06-01T16:56:00Z">
              <w:r w:rsidRPr="00AD1DD6">
                <w:rPr>
                  <w:rFonts w:ascii="Calibri" w:eastAsia="Times New Roman" w:hAnsi="Calibri" w:cs="Calibri"/>
                  <w:color w:val="000000"/>
                </w:rPr>
                <w:t>807.717</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382" w:author="Gladiator Gladiator" w:date="2018-06-01T16:56:00Z">
              <w:tcPr>
                <w:tcW w:w="1040" w:type="dxa"/>
                <w:gridSpan w:val="2"/>
                <w:tcBorders>
                  <w:top w:val="single" w:sz="4" w:space="0" w:color="9BC2E6"/>
                  <w:left w:val="nil"/>
                  <w:bottom w:val="single" w:sz="4" w:space="0" w:color="9BC2E6"/>
                  <w:right w:val="nil"/>
                </w:tcBorders>
                <w:shd w:val="clear" w:color="DDEBF7" w:fill="DDEBF7"/>
                <w:noWrap/>
                <w:vAlign w:val="bottom"/>
                <w:hideMark/>
              </w:tcPr>
            </w:tcPrChange>
          </w:tcPr>
          <w:p w14:paraId="60EBA612" w14:textId="77777777" w:rsidR="00AD1DD6" w:rsidRPr="00AD1DD6" w:rsidRDefault="00AD1DD6" w:rsidP="00AD1DD6">
            <w:pPr>
              <w:spacing w:after="0" w:line="240" w:lineRule="auto"/>
              <w:jc w:val="right"/>
              <w:rPr>
                <w:ins w:id="2383" w:author="Gladiator Gladiator" w:date="2018-06-01T16:56:00Z"/>
                <w:rFonts w:ascii="Calibri" w:eastAsia="Times New Roman" w:hAnsi="Calibri" w:cs="Calibri"/>
                <w:color w:val="000000"/>
              </w:rPr>
            </w:pPr>
            <w:ins w:id="2384" w:author="Gladiator Gladiator" w:date="2018-06-01T16:56:00Z">
              <w:r w:rsidRPr="00AD1DD6">
                <w:rPr>
                  <w:rFonts w:ascii="Calibri" w:eastAsia="Times New Roman" w:hAnsi="Calibri" w:cs="Calibri"/>
                  <w:color w:val="000000"/>
                </w:rPr>
                <w:t>783.607</w:t>
              </w:r>
            </w:ins>
          </w:p>
        </w:tc>
        <w:tc>
          <w:tcPr>
            <w:tcW w:w="1228" w:type="dxa"/>
            <w:tcBorders>
              <w:top w:val="single" w:sz="4" w:space="0" w:color="9BC2E6"/>
              <w:left w:val="nil"/>
              <w:bottom w:val="single" w:sz="4" w:space="0" w:color="9BC2E6"/>
              <w:right w:val="nil"/>
            </w:tcBorders>
            <w:shd w:val="clear" w:color="DDEBF7" w:fill="DDEBF7"/>
            <w:noWrap/>
            <w:vAlign w:val="bottom"/>
            <w:hideMark/>
            <w:tcPrChange w:id="2385" w:author="Gladiator Gladiator" w:date="2018-06-01T16:56:00Z">
              <w:tcPr>
                <w:tcW w:w="1251" w:type="dxa"/>
                <w:gridSpan w:val="2"/>
                <w:tcBorders>
                  <w:top w:val="single" w:sz="4" w:space="0" w:color="9BC2E6"/>
                  <w:left w:val="nil"/>
                  <w:bottom w:val="single" w:sz="4" w:space="0" w:color="9BC2E6"/>
                  <w:right w:val="nil"/>
                </w:tcBorders>
                <w:shd w:val="clear" w:color="DDEBF7" w:fill="DDEBF7"/>
                <w:noWrap/>
                <w:vAlign w:val="bottom"/>
                <w:hideMark/>
              </w:tcPr>
            </w:tcPrChange>
          </w:tcPr>
          <w:p w14:paraId="4B4EE312" w14:textId="77777777" w:rsidR="00AD1DD6" w:rsidRPr="00AD1DD6" w:rsidRDefault="00AD1DD6" w:rsidP="00AD1DD6">
            <w:pPr>
              <w:spacing w:after="0" w:line="240" w:lineRule="auto"/>
              <w:jc w:val="right"/>
              <w:rPr>
                <w:ins w:id="2386" w:author="Gladiator Gladiator" w:date="2018-06-01T16:56:00Z"/>
                <w:rFonts w:ascii="Calibri" w:eastAsia="Times New Roman" w:hAnsi="Calibri" w:cs="Calibri"/>
                <w:color w:val="000000"/>
              </w:rPr>
            </w:pPr>
            <w:ins w:id="2387" w:author="Gladiator Gladiator" w:date="2018-06-01T16:56:00Z">
              <w:r w:rsidRPr="00AD1DD6">
                <w:rPr>
                  <w:rFonts w:ascii="Calibri" w:eastAsia="Times New Roman" w:hAnsi="Calibri" w:cs="Calibri"/>
                  <w:color w:val="000000"/>
                </w:rPr>
                <w:t>763.475</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388" w:author="Gladiator Gladiator" w:date="2018-06-01T16:56:00Z">
              <w:tcPr>
                <w:tcW w:w="924" w:type="dxa"/>
                <w:gridSpan w:val="2"/>
                <w:tcBorders>
                  <w:top w:val="single" w:sz="4" w:space="0" w:color="9BC2E6"/>
                  <w:left w:val="nil"/>
                  <w:bottom w:val="single" w:sz="4" w:space="0" w:color="9BC2E6"/>
                  <w:right w:val="nil"/>
                </w:tcBorders>
                <w:shd w:val="clear" w:color="DDEBF7" w:fill="DDEBF7"/>
                <w:noWrap/>
                <w:vAlign w:val="bottom"/>
                <w:hideMark/>
              </w:tcPr>
            </w:tcPrChange>
          </w:tcPr>
          <w:p w14:paraId="2C69FDE9" w14:textId="77777777" w:rsidR="00AD1DD6" w:rsidRPr="00AD1DD6" w:rsidRDefault="00AD1DD6" w:rsidP="00AD1DD6">
            <w:pPr>
              <w:spacing w:after="0" w:line="240" w:lineRule="auto"/>
              <w:jc w:val="right"/>
              <w:rPr>
                <w:ins w:id="2389" w:author="Gladiator Gladiator" w:date="2018-06-01T16:56:00Z"/>
                <w:rFonts w:ascii="Calibri" w:eastAsia="Times New Roman" w:hAnsi="Calibri" w:cs="Calibri"/>
                <w:color w:val="000000"/>
              </w:rPr>
            </w:pPr>
            <w:ins w:id="2390" w:author="Gladiator Gladiator" w:date="2018-06-01T16:56:00Z">
              <w:r w:rsidRPr="00AD1DD6">
                <w:rPr>
                  <w:rFonts w:ascii="Calibri" w:eastAsia="Times New Roman" w:hAnsi="Calibri" w:cs="Calibri"/>
                  <w:color w:val="000000"/>
                </w:rPr>
                <w:t>783.361</w:t>
              </w:r>
            </w:ins>
          </w:p>
        </w:tc>
        <w:tc>
          <w:tcPr>
            <w:tcW w:w="1035" w:type="dxa"/>
            <w:tcBorders>
              <w:top w:val="single" w:sz="4" w:space="0" w:color="9BC2E6"/>
              <w:left w:val="nil"/>
              <w:bottom w:val="single" w:sz="4" w:space="0" w:color="9BC2E6"/>
              <w:right w:val="single" w:sz="4" w:space="0" w:color="9BC2E6"/>
            </w:tcBorders>
            <w:shd w:val="clear" w:color="DDEBF7" w:fill="DDEBF7"/>
            <w:noWrap/>
            <w:vAlign w:val="bottom"/>
            <w:hideMark/>
            <w:tcPrChange w:id="2391"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793E9B59" w14:textId="77777777" w:rsidR="00AD1DD6" w:rsidRPr="00AD1DD6" w:rsidRDefault="00AD1DD6" w:rsidP="00AD1DD6">
            <w:pPr>
              <w:spacing w:after="0" w:line="240" w:lineRule="auto"/>
              <w:jc w:val="right"/>
              <w:rPr>
                <w:ins w:id="2392" w:author="Gladiator Gladiator" w:date="2018-06-01T16:56:00Z"/>
                <w:rFonts w:ascii="Calibri" w:eastAsia="Times New Roman" w:hAnsi="Calibri" w:cs="Calibri"/>
                <w:color w:val="000000"/>
              </w:rPr>
            </w:pPr>
            <w:ins w:id="2393" w:author="Gladiator Gladiator" w:date="2018-06-01T16:56:00Z">
              <w:r w:rsidRPr="00AD1DD6">
                <w:rPr>
                  <w:rFonts w:ascii="Calibri" w:eastAsia="Times New Roman" w:hAnsi="Calibri" w:cs="Calibri"/>
                  <w:color w:val="000000"/>
                </w:rPr>
                <w:t>794.352</w:t>
              </w:r>
            </w:ins>
          </w:p>
        </w:tc>
      </w:tr>
      <w:tr w:rsidR="00AD1DD6" w:rsidRPr="00AD1DD6" w14:paraId="733F7049" w14:textId="77777777" w:rsidTr="00AD1DD6">
        <w:trPr>
          <w:trHeight w:val="292"/>
          <w:ins w:id="2394" w:author="Gladiator Gladiator" w:date="2018-06-01T16:56:00Z"/>
        </w:trPr>
        <w:tc>
          <w:tcPr>
            <w:tcW w:w="1803" w:type="dxa"/>
            <w:tcBorders>
              <w:top w:val="single" w:sz="4" w:space="0" w:color="9BC2E6"/>
              <w:left w:val="single" w:sz="4" w:space="0" w:color="9BC2E6"/>
              <w:bottom w:val="single" w:sz="4" w:space="0" w:color="9BC2E6"/>
              <w:right w:val="nil"/>
            </w:tcBorders>
            <w:shd w:val="clear" w:color="auto" w:fill="auto"/>
            <w:noWrap/>
            <w:vAlign w:val="bottom"/>
            <w:hideMark/>
          </w:tcPr>
          <w:p w14:paraId="6B1335B1" w14:textId="77777777" w:rsidR="00AD1DD6" w:rsidRPr="00AD1DD6" w:rsidRDefault="00AD1DD6" w:rsidP="00AD1DD6">
            <w:pPr>
              <w:spacing w:after="0" w:line="240" w:lineRule="auto"/>
              <w:rPr>
                <w:ins w:id="2395" w:author="Gladiator Gladiator" w:date="2018-06-01T16:56:00Z"/>
                <w:rFonts w:ascii="Calibri" w:eastAsia="Times New Roman" w:hAnsi="Calibri" w:cs="Calibri"/>
                <w:color w:val="000000"/>
              </w:rPr>
            </w:pPr>
            <w:ins w:id="2396" w:author="Gladiator Gladiator" w:date="2018-06-01T16:56:00Z">
              <w:r w:rsidRPr="00AD1DD6">
                <w:rPr>
                  <w:rFonts w:ascii="Calibri" w:eastAsia="Times New Roman" w:hAnsi="Calibri" w:cs="Calibri"/>
                  <w:color w:val="000000"/>
                </w:rPr>
                <w:t>User 3</w:t>
              </w:r>
            </w:ins>
          </w:p>
        </w:tc>
        <w:tc>
          <w:tcPr>
            <w:tcW w:w="1173" w:type="dxa"/>
            <w:tcBorders>
              <w:top w:val="single" w:sz="4" w:space="0" w:color="9BC2E6"/>
              <w:left w:val="nil"/>
              <w:bottom w:val="single" w:sz="4" w:space="0" w:color="9BC2E6"/>
              <w:right w:val="nil"/>
            </w:tcBorders>
            <w:shd w:val="clear" w:color="auto" w:fill="auto"/>
            <w:noWrap/>
            <w:vAlign w:val="bottom"/>
            <w:hideMark/>
          </w:tcPr>
          <w:p w14:paraId="5AFFAE07" w14:textId="77777777" w:rsidR="00AD1DD6" w:rsidRPr="00AD1DD6" w:rsidRDefault="00AD1DD6" w:rsidP="00AD1DD6">
            <w:pPr>
              <w:spacing w:after="0" w:line="240" w:lineRule="auto"/>
              <w:rPr>
                <w:ins w:id="2397" w:author="Gladiator Gladiator" w:date="2018-06-01T16:56:00Z"/>
                <w:rFonts w:ascii="Calibri" w:eastAsia="Times New Roman" w:hAnsi="Calibri" w:cs="Calibri"/>
                <w:color w:val="000000"/>
              </w:rPr>
            </w:pPr>
            <w:ins w:id="2398" w:author="Gladiator Gladiator" w:date="2018-06-01T16:56:00Z">
              <w:r w:rsidRPr="00AD1DD6">
                <w:rPr>
                  <w:rFonts w:ascii="Calibri" w:eastAsia="Times New Roman" w:hAnsi="Calibri" w:cs="Calibri"/>
                  <w:color w:val="000000"/>
                </w:rPr>
                <w:t>testing</w:t>
              </w:r>
            </w:ins>
          </w:p>
        </w:tc>
        <w:tc>
          <w:tcPr>
            <w:tcW w:w="1078" w:type="dxa"/>
            <w:tcBorders>
              <w:top w:val="single" w:sz="4" w:space="0" w:color="9BC2E6"/>
              <w:left w:val="nil"/>
              <w:bottom w:val="single" w:sz="4" w:space="0" w:color="9BC2E6"/>
              <w:right w:val="nil"/>
            </w:tcBorders>
            <w:shd w:val="clear" w:color="auto" w:fill="auto"/>
            <w:noWrap/>
            <w:vAlign w:val="bottom"/>
            <w:hideMark/>
          </w:tcPr>
          <w:p w14:paraId="1DC41D95" w14:textId="77777777" w:rsidR="00AD1DD6" w:rsidRPr="00AD1DD6" w:rsidRDefault="00AD1DD6" w:rsidP="00AD1DD6">
            <w:pPr>
              <w:spacing w:after="0" w:line="240" w:lineRule="auto"/>
              <w:jc w:val="right"/>
              <w:rPr>
                <w:ins w:id="2399" w:author="Gladiator Gladiator" w:date="2018-06-01T16:56:00Z"/>
                <w:rFonts w:ascii="Calibri" w:eastAsia="Times New Roman" w:hAnsi="Calibri" w:cs="Calibri"/>
                <w:color w:val="000000"/>
              </w:rPr>
            </w:pPr>
            <w:ins w:id="2400" w:author="Gladiator Gladiator" w:date="2018-06-01T16:56:00Z">
              <w:r w:rsidRPr="00AD1DD6">
                <w:rPr>
                  <w:rFonts w:ascii="Calibri" w:eastAsia="Times New Roman" w:hAnsi="Calibri" w:cs="Calibri"/>
                  <w:color w:val="000000"/>
                </w:rPr>
                <w:t>790.600</w:t>
              </w:r>
            </w:ins>
          </w:p>
        </w:tc>
        <w:tc>
          <w:tcPr>
            <w:tcW w:w="1035" w:type="dxa"/>
            <w:tcBorders>
              <w:top w:val="single" w:sz="4" w:space="0" w:color="9BC2E6"/>
              <w:left w:val="nil"/>
              <w:bottom w:val="single" w:sz="4" w:space="0" w:color="9BC2E6"/>
              <w:right w:val="nil"/>
            </w:tcBorders>
            <w:shd w:val="clear" w:color="auto" w:fill="auto"/>
            <w:noWrap/>
            <w:vAlign w:val="bottom"/>
            <w:hideMark/>
          </w:tcPr>
          <w:p w14:paraId="07AFAB35" w14:textId="77777777" w:rsidR="00AD1DD6" w:rsidRPr="00AD1DD6" w:rsidRDefault="00AD1DD6" w:rsidP="00AD1DD6">
            <w:pPr>
              <w:spacing w:after="0" w:line="240" w:lineRule="auto"/>
              <w:jc w:val="right"/>
              <w:rPr>
                <w:ins w:id="2401" w:author="Gladiator Gladiator" w:date="2018-06-01T16:56:00Z"/>
                <w:rFonts w:ascii="Calibri" w:eastAsia="Times New Roman" w:hAnsi="Calibri" w:cs="Calibri"/>
                <w:color w:val="000000"/>
              </w:rPr>
            </w:pPr>
            <w:ins w:id="2402" w:author="Gladiator Gladiator" w:date="2018-06-01T16:56:00Z">
              <w:r w:rsidRPr="00AD1DD6">
                <w:rPr>
                  <w:rFonts w:ascii="Calibri" w:eastAsia="Times New Roman" w:hAnsi="Calibri" w:cs="Calibri"/>
                  <w:color w:val="000000"/>
                </w:rPr>
                <w:t>795.200</w:t>
              </w:r>
            </w:ins>
          </w:p>
        </w:tc>
        <w:tc>
          <w:tcPr>
            <w:tcW w:w="1035" w:type="dxa"/>
            <w:tcBorders>
              <w:top w:val="single" w:sz="4" w:space="0" w:color="9BC2E6"/>
              <w:left w:val="nil"/>
              <w:bottom w:val="single" w:sz="4" w:space="0" w:color="9BC2E6"/>
              <w:right w:val="nil"/>
            </w:tcBorders>
            <w:shd w:val="clear" w:color="auto" w:fill="auto"/>
            <w:noWrap/>
            <w:vAlign w:val="bottom"/>
            <w:hideMark/>
          </w:tcPr>
          <w:p w14:paraId="7947CE11" w14:textId="77777777" w:rsidR="00AD1DD6" w:rsidRPr="00AD1DD6" w:rsidRDefault="00AD1DD6" w:rsidP="00AD1DD6">
            <w:pPr>
              <w:spacing w:after="0" w:line="240" w:lineRule="auto"/>
              <w:jc w:val="right"/>
              <w:rPr>
                <w:ins w:id="2403" w:author="Gladiator Gladiator" w:date="2018-06-01T16:56:00Z"/>
                <w:rFonts w:ascii="Calibri" w:eastAsia="Times New Roman" w:hAnsi="Calibri" w:cs="Calibri"/>
                <w:color w:val="000000"/>
              </w:rPr>
            </w:pPr>
            <w:ins w:id="2404" w:author="Gladiator Gladiator" w:date="2018-06-01T16:56:00Z">
              <w:r w:rsidRPr="00AD1DD6">
                <w:rPr>
                  <w:rFonts w:ascii="Calibri" w:eastAsia="Times New Roman" w:hAnsi="Calibri" w:cs="Calibri"/>
                  <w:color w:val="000000"/>
                </w:rPr>
                <w:t>796.333</w:t>
              </w:r>
            </w:ins>
          </w:p>
        </w:tc>
        <w:tc>
          <w:tcPr>
            <w:tcW w:w="1228" w:type="dxa"/>
            <w:tcBorders>
              <w:top w:val="single" w:sz="4" w:space="0" w:color="9BC2E6"/>
              <w:left w:val="nil"/>
              <w:bottom w:val="single" w:sz="4" w:space="0" w:color="9BC2E6"/>
              <w:right w:val="nil"/>
            </w:tcBorders>
            <w:shd w:val="clear" w:color="auto" w:fill="auto"/>
            <w:noWrap/>
            <w:vAlign w:val="bottom"/>
            <w:hideMark/>
          </w:tcPr>
          <w:p w14:paraId="52B95CC2" w14:textId="77777777" w:rsidR="00AD1DD6" w:rsidRPr="00AD1DD6" w:rsidRDefault="00AD1DD6" w:rsidP="00AD1DD6">
            <w:pPr>
              <w:spacing w:after="0" w:line="240" w:lineRule="auto"/>
              <w:jc w:val="right"/>
              <w:rPr>
                <w:ins w:id="2405" w:author="Gladiator Gladiator" w:date="2018-06-01T16:56:00Z"/>
                <w:rFonts w:ascii="Calibri" w:eastAsia="Times New Roman" w:hAnsi="Calibri" w:cs="Calibri"/>
                <w:color w:val="000000"/>
              </w:rPr>
            </w:pPr>
            <w:ins w:id="2406" w:author="Gladiator Gladiator" w:date="2018-06-01T16:56:00Z">
              <w:r w:rsidRPr="00AD1DD6">
                <w:rPr>
                  <w:rFonts w:ascii="Calibri" w:eastAsia="Times New Roman" w:hAnsi="Calibri" w:cs="Calibri"/>
                  <w:color w:val="000000"/>
                </w:rPr>
                <w:t>807.267</w:t>
              </w:r>
            </w:ins>
          </w:p>
        </w:tc>
        <w:tc>
          <w:tcPr>
            <w:tcW w:w="1035" w:type="dxa"/>
            <w:tcBorders>
              <w:top w:val="single" w:sz="4" w:space="0" w:color="9BC2E6"/>
              <w:left w:val="nil"/>
              <w:bottom w:val="single" w:sz="4" w:space="0" w:color="9BC2E6"/>
              <w:right w:val="nil"/>
            </w:tcBorders>
            <w:shd w:val="clear" w:color="auto" w:fill="auto"/>
            <w:noWrap/>
            <w:vAlign w:val="bottom"/>
            <w:hideMark/>
          </w:tcPr>
          <w:p w14:paraId="2C285E9C" w14:textId="77777777" w:rsidR="00AD1DD6" w:rsidRPr="00AD1DD6" w:rsidRDefault="00AD1DD6" w:rsidP="00AD1DD6">
            <w:pPr>
              <w:spacing w:after="0" w:line="240" w:lineRule="auto"/>
              <w:jc w:val="right"/>
              <w:rPr>
                <w:ins w:id="2407" w:author="Gladiator Gladiator" w:date="2018-06-01T16:56:00Z"/>
                <w:rFonts w:ascii="Calibri" w:eastAsia="Times New Roman" w:hAnsi="Calibri" w:cs="Calibri"/>
                <w:color w:val="000000"/>
              </w:rPr>
            </w:pPr>
            <w:ins w:id="2408" w:author="Gladiator Gladiator" w:date="2018-06-01T16:56:00Z">
              <w:r w:rsidRPr="00AD1DD6">
                <w:rPr>
                  <w:rFonts w:ascii="Calibri" w:eastAsia="Times New Roman" w:hAnsi="Calibri" w:cs="Calibri"/>
                  <w:color w:val="000000"/>
                </w:rPr>
                <w:t>804.590</w:t>
              </w:r>
            </w:ins>
          </w:p>
        </w:tc>
        <w:tc>
          <w:tcPr>
            <w:tcW w:w="1035" w:type="dxa"/>
            <w:tcBorders>
              <w:top w:val="single" w:sz="4" w:space="0" w:color="9BC2E6"/>
              <w:left w:val="nil"/>
              <w:bottom w:val="single" w:sz="4" w:space="0" w:color="9BC2E6"/>
              <w:right w:val="single" w:sz="4" w:space="0" w:color="9BC2E6"/>
            </w:tcBorders>
            <w:shd w:val="clear" w:color="auto" w:fill="auto"/>
            <w:noWrap/>
            <w:vAlign w:val="bottom"/>
            <w:hideMark/>
          </w:tcPr>
          <w:p w14:paraId="23C2623C" w14:textId="77777777" w:rsidR="00AD1DD6" w:rsidRPr="00AD1DD6" w:rsidRDefault="00AD1DD6" w:rsidP="00AD1DD6">
            <w:pPr>
              <w:spacing w:after="0" w:line="240" w:lineRule="auto"/>
              <w:jc w:val="right"/>
              <w:rPr>
                <w:ins w:id="2409" w:author="Gladiator Gladiator" w:date="2018-06-01T16:56:00Z"/>
                <w:rFonts w:ascii="Calibri" w:eastAsia="Times New Roman" w:hAnsi="Calibri" w:cs="Calibri"/>
                <w:color w:val="000000"/>
              </w:rPr>
            </w:pPr>
            <w:ins w:id="2410" w:author="Gladiator Gladiator" w:date="2018-06-01T16:56:00Z">
              <w:r w:rsidRPr="00AD1DD6">
                <w:rPr>
                  <w:rFonts w:ascii="Calibri" w:eastAsia="Times New Roman" w:hAnsi="Calibri" w:cs="Calibri"/>
                  <w:color w:val="000000"/>
                </w:rPr>
                <w:t>798.798</w:t>
              </w:r>
            </w:ins>
          </w:p>
        </w:tc>
      </w:tr>
      <w:tr w:rsidR="00AD1DD6" w:rsidRPr="00AD1DD6" w14:paraId="015E38B6" w14:textId="77777777" w:rsidTr="00AD1DD6">
        <w:trPr>
          <w:trHeight w:val="292"/>
          <w:ins w:id="2411" w:author="Gladiator Gladiator" w:date="2018-06-01T16:56:00Z"/>
          <w:trPrChange w:id="2412"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DDEBF7" w:fill="DDEBF7"/>
            <w:noWrap/>
            <w:vAlign w:val="bottom"/>
            <w:hideMark/>
            <w:tcPrChange w:id="2413" w:author="Gladiator Gladiator" w:date="2018-06-01T16:56:00Z">
              <w:tcPr>
                <w:tcW w:w="1841"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63C38E36" w14:textId="77777777" w:rsidR="00AD1DD6" w:rsidRPr="00AD1DD6" w:rsidRDefault="00AD1DD6" w:rsidP="00AD1DD6">
            <w:pPr>
              <w:spacing w:after="0" w:line="240" w:lineRule="auto"/>
              <w:rPr>
                <w:ins w:id="2414" w:author="Gladiator Gladiator" w:date="2018-06-01T16:56:00Z"/>
                <w:rFonts w:ascii="Calibri" w:eastAsia="Times New Roman" w:hAnsi="Calibri" w:cs="Calibri"/>
                <w:color w:val="000000"/>
              </w:rPr>
            </w:pPr>
            <w:ins w:id="2415" w:author="Gladiator Gladiator" w:date="2018-06-01T16:56:00Z">
              <w:r w:rsidRPr="00AD1DD6">
                <w:rPr>
                  <w:rFonts w:ascii="Calibri" w:eastAsia="Times New Roman" w:hAnsi="Calibri" w:cs="Calibri"/>
                  <w:color w:val="000000"/>
                </w:rPr>
                <w:t>User 4</w:t>
              </w:r>
            </w:ins>
          </w:p>
        </w:tc>
        <w:tc>
          <w:tcPr>
            <w:tcW w:w="1173" w:type="dxa"/>
            <w:tcBorders>
              <w:top w:val="single" w:sz="4" w:space="0" w:color="9BC2E6"/>
              <w:left w:val="nil"/>
              <w:bottom w:val="single" w:sz="4" w:space="0" w:color="9BC2E6"/>
              <w:right w:val="nil"/>
            </w:tcBorders>
            <w:shd w:val="clear" w:color="DDEBF7" w:fill="DDEBF7"/>
            <w:noWrap/>
            <w:vAlign w:val="bottom"/>
            <w:hideMark/>
            <w:tcPrChange w:id="2416" w:author="Gladiator Gladiator" w:date="2018-06-01T16:56:00Z">
              <w:tcPr>
                <w:tcW w:w="1194" w:type="dxa"/>
                <w:gridSpan w:val="2"/>
                <w:tcBorders>
                  <w:top w:val="single" w:sz="4" w:space="0" w:color="9BC2E6"/>
                  <w:left w:val="nil"/>
                  <w:bottom w:val="single" w:sz="4" w:space="0" w:color="9BC2E6"/>
                  <w:right w:val="nil"/>
                </w:tcBorders>
                <w:shd w:val="clear" w:color="DDEBF7" w:fill="DDEBF7"/>
                <w:noWrap/>
                <w:vAlign w:val="bottom"/>
                <w:hideMark/>
              </w:tcPr>
            </w:tcPrChange>
          </w:tcPr>
          <w:p w14:paraId="6033AAD2" w14:textId="77777777" w:rsidR="00AD1DD6" w:rsidRPr="00AD1DD6" w:rsidRDefault="00AD1DD6" w:rsidP="00AD1DD6">
            <w:pPr>
              <w:spacing w:after="0" w:line="240" w:lineRule="auto"/>
              <w:rPr>
                <w:ins w:id="2417" w:author="Gladiator Gladiator" w:date="2018-06-01T16:56:00Z"/>
                <w:rFonts w:ascii="Calibri" w:eastAsia="Times New Roman" w:hAnsi="Calibri" w:cs="Calibri"/>
                <w:color w:val="000000"/>
              </w:rPr>
            </w:pPr>
            <w:ins w:id="2418" w:author="Gladiator Gladiator" w:date="2018-06-01T16:56:00Z">
              <w:r w:rsidRPr="00AD1DD6">
                <w:rPr>
                  <w:rFonts w:ascii="Calibri" w:eastAsia="Times New Roman" w:hAnsi="Calibri" w:cs="Calibri"/>
                  <w:color w:val="000000"/>
                </w:rPr>
                <w:t>relaxing</w:t>
              </w:r>
            </w:ins>
          </w:p>
        </w:tc>
        <w:tc>
          <w:tcPr>
            <w:tcW w:w="1078" w:type="dxa"/>
            <w:tcBorders>
              <w:top w:val="single" w:sz="4" w:space="0" w:color="9BC2E6"/>
              <w:left w:val="nil"/>
              <w:bottom w:val="single" w:sz="4" w:space="0" w:color="9BC2E6"/>
              <w:right w:val="nil"/>
            </w:tcBorders>
            <w:shd w:val="clear" w:color="DDEBF7" w:fill="DDEBF7"/>
            <w:noWrap/>
            <w:vAlign w:val="bottom"/>
            <w:hideMark/>
            <w:tcPrChange w:id="2419" w:author="Gladiator Gladiator" w:date="2018-06-01T16:56:00Z">
              <w:tcPr>
                <w:tcW w:w="1097" w:type="dxa"/>
                <w:gridSpan w:val="2"/>
                <w:tcBorders>
                  <w:top w:val="single" w:sz="4" w:space="0" w:color="9BC2E6"/>
                  <w:left w:val="nil"/>
                  <w:bottom w:val="single" w:sz="4" w:space="0" w:color="9BC2E6"/>
                  <w:right w:val="nil"/>
                </w:tcBorders>
                <w:shd w:val="clear" w:color="DDEBF7" w:fill="DDEBF7"/>
                <w:noWrap/>
                <w:vAlign w:val="bottom"/>
                <w:hideMark/>
              </w:tcPr>
            </w:tcPrChange>
          </w:tcPr>
          <w:p w14:paraId="392D2822" w14:textId="77777777" w:rsidR="00AD1DD6" w:rsidRPr="00AD1DD6" w:rsidRDefault="00AD1DD6" w:rsidP="00AD1DD6">
            <w:pPr>
              <w:spacing w:after="0" w:line="240" w:lineRule="auto"/>
              <w:jc w:val="right"/>
              <w:rPr>
                <w:ins w:id="2420" w:author="Gladiator Gladiator" w:date="2018-06-01T16:56:00Z"/>
                <w:rFonts w:ascii="Calibri" w:eastAsia="Times New Roman" w:hAnsi="Calibri" w:cs="Calibri"/>
                <w:color w:val="000000"/>
              </w:rPr>
            </w:pPr>
            <w:ins w:id="2421" w:author="Gladiator Gladiator" w:date="2018-06-01T16:56:00Z">
              <w:r w:rsidRPr="00AD1DD6">
                <w:rPr>
                  <w:rFonts w:ascii="Calibri" w:eastAsia="Times New Roman" w:hAnsi="Calibri" w:cs="Calibri"/>
                  <w:color w:val="000000"/>
                </w:rPr>
                <w:t>670.467</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422" w:author="Gladiator Gladiator" w:date="2018-06-01T16:56:00Z">
              <w:tcPr>
                <w:tcW w:w="982" w:type="dxa"/>
                <w:gridSpan w:val="2"/>
                <w:tcBorders>
                  <w:top w:val="single" w:sz="4" w:space="0" w:color="9BC2E6"/>
                  <w:left w:val="nil"/>
                  <w:bottom w:val="single" w:sz="4" w:space="0" w:color="9BC2E6"/>
                  <w:right w:val="nil"/>
                </w:tcBorders>
                <w:shd w:val="clear" w:color="DDEBF7" w:fill="DDEBF7"/>
                <w:noWrap/>
                <w:vAlign w:val="bottom"/>
                <w:hideMark/>
              </w:tcPr>
            </w:tcPrChange>
          </w:tcPr>
          <w:p w14:paraId="14698522" w14:textId="77777777" w:rsidR="00AD1DD6" w:rsidRPr="00AD1DD6" w:rsidRDefault="00AD1DD6" w:rsidP="00AD1DD6">
            <w:pPr>
              <w:spacing w:after="0" w:line="240" w:lineRule="auto"/>
              <w:jc w:val="right"/>
              <w:rPr>
                <w:ins w:id="2423" w:author="Gladiator Gladiator" w:date="2018-06-01T16:56:00Z"/>
                <w:rFonts w:ascii="Calibri" w:eastAsia="Times New Roman" w:hAnsi="Calibri" w:cs="Calibri"/>
                <w:color w:val="000000"/>
              </w:rPr>
            </w:pPr>
            <w:ins w:id="2424" w:author="Gladiator Gladiator" w:date="2018-06-01T16:56:00Z">
              <w:r w:rsidRPr="00AD1DD6">
                <w:rPr>
                  <w:rFonts w:ascii="Calibri" w:eastAsia="Times New Roman" w:hAnsi="Calibri" w:cs="Calibri"/>
                  <w:color w:val="000000"/>
                </w:rPr>
                <w:t>657.867</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425" w:author="Gladiator Gladiator" w:date="2018-06-01T16:56:00Z">
              <w:tcPr>
                <w:tcW w:w="1040" w:type="dxa"/>
                <w:gridSpan w:val="2"/>
                <w:tcBorders>
                  <w:top w:val="single" w:sz="4" w:space="0" w:color="9BC2E6"/>
                  <w:left w:val="nil"/>
                  <w:bottom w:val="single" w:sz="4" w:space="0" w:color="9BC2E6"/>
                  <w:right w:val="nil"/>
                </w:tcBorders>
                <w:shd w:val="clear" w:color="DDEBF7" w:fill="DDEBF7"/>
                <w:noWrap/>
                <w:vAlign w:val="bottom"/>
                <w:hideMark/>
              </w:tcPr>
            </w:tcPrChange>
          </w:tcPr>
          <w:p w14:paraId="2F252898" w14:textId="77777777" w:rsidR="00AD1DD6" w:rsidRPr="00AD1DD6" w:rsidRDefault="00AD1DD6" w:rsidP="00AD1DD6">
            <w:pPr>
              <w:spacing w:after="0" w:line="240" w:lineRule="auto"/>
              <w:jc w:val="right"/>
              <w:rPr>
                <w:ins w:id="2426" w:author="Gladiator Gladiator" w:date="2018-06-01T16:56:00Z"/>
                <w:rFonts w:ascii="Calibri" w:eastAsia="Times New Roman" w:hAnsi="Calibri" w:cs="Calibri"/>
                <w:color w:val="000000"/>
              </w:rPr>
            </w:pPr>
            <w:ins w:id="2427" w:author="Gladiator Gladiator" w:date="2018-06-01T16:56:00Z">
              <w:r w:rsidRPr="00AD1DD6">
                <w:rPr>
                  <w:rFonts w:ascii="Calibri" w:eastAsia="Times New Roman" w:hAnsi="Calibri" w:cs="Calibri"/>
                  <w:color w:val="000000"/>
                </w:rPr>
                <w:t>642.533</w:t>
              </w:r>
            </w:ins>
          </w:p>
        </w:tc>
        <w:tc>
          <w:tcPr>
            <w:tcW w:w="1228" w:type="dxa"/>
            <w:tcBorders>
              <w:top w:val="single" w:sz="4" w:space="0" w:color="9BC2E6"/>
              <w:left w:val="nil"/>
              <w:bottom w:val="single" w:sz="4" w:space="0" w:color="9BC2E6"/>
              <w:right w:val="nil"/>
            </w:tcBorders>
            <w:shd w:val="clear" w:color="DDEBF7" w:fill="DDEBF7"/>
            <w:noWrap/>
            <w:vAlign w:val="bottom"/>
            <w:hideMark/>
            <w:tcPrChange w:id="2428" w:author="Gladiator Gladiator" w:date="2018-06-01T16:56:00Z">
              <w:tcPr>
                <w:tcW w:w="1251" w:type="dxa"/>
                <w:gridSpan w:val="2"/>
                <w:tcBorders>
                  <w:top w:val="single" w:sz="4" w:space="0" w:color="9BC2E6"/>
                  <w:left w:val="nil"/>
                  <w:bottom w:val="single" w:sz="4" w:space="0" w:color="9BC2E6"/>
                  <w:right w:val="nil"/>
                </w:tcBorders>
                <w:shd w:val="clear" w:color="DDEBF7" w:fill="DDEBF7"/>
                <w:noWrap/>
                <w:vAlign w:val="bottom"/>
                <w:hideMark/>
              </w:tcPr>
            </w:tcPrChange>
          </w:tcPr>
          <w:p w14:paraId="3F930E62" w14:textId="77777777" w:rsidR="00AD1DD6" w:rsidRPr="00AD1DD6" w:rsidRDefault="00AD1DD6" w:rsidP="00AD1DD6">
            <w:pPr>
              <w:spacing w:after="0" w:line="240" w:lineRule="auto"/>
              <w:jc w:val="right"/>
              <w:rPr>
                <w:ins w:id="2429" w:author="Gladiator Gladiator" w:date="2018-06-01T16:56:00Z"/>
                <w:rFonts w:ascii="Calibri" w:eastAsia="Times New Roman" w:hAnsi="Calibri" w:cs="Calibri"/>
                <w:color w:val="000000"/>
              </w:rPr>
            </w:pPr>
            <w:ins w:id="2430" w:author="Gladiator Gladiator" w:date="2018-06-01T16:56:00Z">
              <w:r w:rsidRPr="00AD1DD6">
                <w:rPr>
                  <w:rFonts w:ascii="Calibri" w:eastAsia="Times New Roman" w:hAnsi="Calibri" w:cs="Calibri"/>
                  <w:color w:val="000000"/>
                </w:rPr>
                <w:t>628.328</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431" w:author="Gladiator Gladiator" w:date="2018-06-01T16:56:00Z">
              <w:tcPr>
                <w:tcW w:w="924" w:type="dxa"/>
                <w:gridSpan w:val="2"/>
                <w:tcBorders>
                  <w:top w:val="single" w:sz="4" w:space="0" w:color="9BC2E6"/>
                  <w:left w:val="nil"/>
                  <w:bottom w:val="single" w:sz="4" w:space="0" w:color="9BC2E6"/>
                  <w:right w:val="nil"/>
                </w:tcBorders>
                <w:shd w:val="clear" w:color="DDEBF7" w:fill="DDEBF7"/>
                <w:noWrap/>
                <w:vAlign w:val="bottom"/>
                <w:hideMark/>
              </w:tcPr>
            </w:tcPrChange>
          </w:tcPr>
          <w:p w14:paraId="079BA42A" w14:textId="77777777" w:rsidR="00AD1DD6" w:rsidRPr="00AD1DD6" w:rsidRDefault="00AD1DD6" w:rsidP="00AD1DD6">
            <w:pPr>
              <w:spacing w:after="0" w:line="240" w:lineRule="auto"/>
              <w:jc w:val="right"/>
              <w:rPr>
                <w:ins w:id="2432" w:author="Gladiator Gladiator" w:date="2018-06-01T16:56:00Z"/>
                <w:rFonts w:ascii="Calibri" w:eastAsia="Times New Roman" w:hAnsi="Calibri" w:cs="Calibri"/>
                <w:color w:val="000000"/>
              </w:rPr>
            </w:pPr>
            <w:ins w:id="2433" w:author="Gladiator Gladiator" w:date="2018-06-01T16:56:00Z">
              <w:r w:rsidRPr="00AD1DD6">
                <w:rPr>
                  <w:rFonts w:ascii="Calibri" w:eastAsia="Times New Roman" w:hAnsi="Calibri" w:cs="Calibri"/>
                  <w:color w:val="000000"/>
                </w:rPr>
                <w:t>619.733</w:t>
              </w:r>
            </w:ins>
          </w:p>
        </w:tc>
        <w:tc>
          <w:tcPr>
            <w:tcW w:w="1035" w:type="dxa"/>
            <w:tcBorders>
              <w:top w:val="single" w:sz="4" w:space="0" w:color="9BC2E6"/>
              <w:left w:val="nil"/>
              <w:bottom w:val="single" w:sz="4" w:space="0" w:color="9BC2E6"/>
              <w:right w:val="single" w:sz="4" w:space="0" w:color="9BC2E6"/>
            </w:tcBorders>
            <w:shd w:val="clear" w:color="DDEBF7" w:fill="DDEBF7"/>
            <w:noWrap/>
            <w:vAlign w:val="bottom"/>
            <w:hideMark/>
            <w:tcPrChange w:id="2434"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78F59B92" w14:textId="77777777" w:rsidR="00AD1DD6" w:rsidRPr="00AD1DD6" w:rsidRDefault="00AD1DD6" w:rsidP="00AD1DD6">
            <w:pPr>
              <w:spacing w:after="0" w:line="240" w:lineRule="auto"/>
              <w:jc w:val="right"/>
              <w:rPr>
                <w:ins w:id="2435" w:author="Gladiator Gladiator" w:date="2018-06-01T16:56:00Z"/>
                <w:rFonts w:ascii="Calibri" w:eastAsia="Times New Roman" w:hAnsi="Calibri" w:cs="Calibri"/>
                <w:color w:val="000000"/>
              </w:rPr>
            </w:pPr>
            <w:ins w:id="2436" w:author="Gladiator Gladiator" w:date="2018-06-01T16:56:00Z">
              <w:r w:rsidRPr="00AD1DD6">
                <w:rPr>
                  <w:rFonts w:ascii="Calibri" w:eastAsia="Times New Roman" w:hAnsi="Calibri" w:cs="Calibri"/>
                  <w:color w:val="000000"/>
                </w:rPr>
                <w:t>643.786</w:t>
              </w:r>
            </w:ins>
          </w:p>
        </w:tc>
      </w:tr>
      <w:tr w:rsidR="00AD1DD6" w:rsidRPr="00AD1DD6" w14:paraId="1A144DD6" w14:textId="77777777" w:rsidTr="00AD1DD6">
        <w:trPr>
          <w:trHeight w:val="292"/>
          <w:ins w:id="2437" w:author="Gladiator Gladiator" w:date="2018-06-01T16:56:00Z"/>
        </w:trPr>
        <w:tc>
          <w:tcPr>
            <w:tcW w:w="1803" w:type="dxa"/>
            <w:tcBorders>
              <w:top w:val="single" w:sz="4" w:space="0" w:color="9BC2E6"/>
              <w:left w:val="single" w:sz="4" w:space="0" w:color="9BC2E6"/>
              <w:bottom w:val="single" w:sz="4" w:space="0" w:color="9BC2E6"/>
              <w:right w:val="nil"/>
            </w:tcBorders>
            <w:shd w:val="clear" w:color="auto" w:fill="auto"/>
            <w:noWrap/>
            <w:vAlign w:val="bottom"/>
            <w:hideMark/>
          </w:tcPr>
          <w:p w14:paraId="16B25D96" w14:textId="77777777" w:rsidR="00AD1DD6" w:rsidRPr="00AD1DD6" w:rsidRDefault="00AD1DD6" w:rsidP="00AD1DD6">
            <w:pPr>
              <w:spacing w:after="0" w:line="240" w:lineRule="auto"/>
              <w:rPr>
                <w:ins w:id="2438" w:author="Gladiator Gladiator" w:date="2018-06-01T16:56:00Z"/>
                <w:rFonts w:ascii="Calibri" w:eastAsia="Times New Roman" w:hAnsi="Calibri" w:cs="Calibri"/>
                <w:color w:val="000000"/>
              </w:rPr>
            </w:pPr>
            <w:ins w:id="2439" w:author="Gladiator Gladiator" w:date="2018-06-01T16:56:00Z">
              <w:r w:rsidRPr="00AD1DD6">
                <w:rPr>
                  <w:rFonts w:ascii="Calibri" w:eastAsia="Times New Roman" w:hAnsi="Calibri" w:cs="Calibri"/>
                  <w:color w:val="000000"/>
                </w:rPr>
                <w:t>User 4</w:t>
              </w:r>
            </w:ins>
          </w:p>
        </w:tc>
        <w:tc>
          <w:tcPr>
            <w:tcW w:w="1173" w:type="dxa"/>
            <w:tcBorders>
              <w:top w:val="single" w:sz="4" w:space="0" w:color="9BC2E6"/>
              <w:left w:val="nil"/>
              <w:bottom w:val="single" w:sz="4" w:space="0" w:color="9BC2E6"/>
              <w:right w:val="nil"/>
            </w:tcBorders>
            <w:shd w:val="clear" w:color="auto" w:fill="auto"/>
            <w:noWrap/>
            <w:vAlign w:val="bottom"/>
            <w:hideMark/>
          </w:tcPr>
          <w:p w14:paraId="53BCF133" w14:textId="77777777" w:rsidR="00AD1DD6" w:rsidRPr="00AD1DD6" w:rsidRDefault="00AD1DD6" w:rsidP="00AD1DD6">
            <w:pPr>
              <w:spacing w:after="0" w:line="240" w:lineRule="auto"/>
              <w:rPr>
                <w:ins w:id="2440" w:author="Gladiator Gladiator" w:date="2018-06-01T16:56:00Z"/>
                <w:rFonts w:ascii="Calibri" w:eastAsia="Times New Roman" w:hAnsi="Calibri" w:cs="Calibri"/>
                <w:color w:val="000000"/>
              </w:rPr>
            </w:pPr>
            <w:ins w:id="2441" w:author="Gladiator Gladiator" w:date="2018-06-01T16:56:00Z">
              <w:r w:rsidRPr="00AD1DD6">
                <w:rPr>
                  <w:rFonts w:ascii="Calibri" w:eastAsia="Times New Roman" w:hAnsi="Calibri" w:cs="Calibri"/>
                  <w:color w:val="000000"/>
                </w:rPr>
                <w:t>testing</w:t>
              </w:r>
            </w:ins>
          </w:p>
        </w:tc>
        <w:tc>
          <w:tcPr>
            <w:tcW w:w="1078" w:type="dxa"/>
            <w:tcBorders>
              <w:top w:val="single" w:sz="4" w:space="0" w:color="9BC2E6"/>
              <w:left w:val="nil"/>
              <w:bottom w:val="single" w:sz="4" w:space="0" w:color="9BC2E6"/>
              <w:right w:val="nil"/>
            </w:tcBorders>
            <w:shd w:val="clear" w:color="auto" w:fill="auto"/>
            <w:noWrap/>
            <w:vAlign w:val="bottom"/>
            <w:hideMark/>
          </w:tcPr>
          <w:p w14:paraId="127E0F3A" w14:textId="77777777" w:rsidR="00AD1DD6" w:rsidRPr="00AD1DD6" w:rsidRDefault="00AD1DD6" w:rsidP="00AD1DD6">
            <w:pPr>
              <w:spacing w:after="0" w:line="240" w:lineRule="auto"/>
              <w:jc w:val="right"/>
              <w:rPr>
                <w:ins w:id="2442" w:author="Gladiator Gladiator" w:date="2018-06-01T16:56:00Z"/>
                <w:rFonts w:ascii="Calibri" w:eastAsia="Times New Roman" w:hAnsi="Calibri" w:cs="Calibri"/>
                <w:color w:val="000000"/>
              </w:rPr>
            </w:pPr>
            <w:ins w:id="2443" w:author="Gladiator Gladiator" w:date="2018-06-01T16:56:00Z">
              <w:r w:rsidRPr="00AD1DD6">
                <w:rPr>
                  <w:rFonts w:ascii="Calibri" w:eastAsia="Times New Roman" w:hAnsi="Calibri" w:cs="Calibri"/>
                  <w:color w:val="000000"/>
                </w:rPr>
                <w:t>731.333</w:t>
              </w:r>
            </w:ins>
          </w:p>
        </w:tc>
        <w:tc>
          <w:tcPr>
            <w:tcW w:w="1035" w:type="dxa"/>
            <w:tcBorders>
              <w:top w:val="single" w:sz="4" w:space="0" w:color="9BC2E6"/>
              <w:left w:val="nil"/>
              <w:bottom w:val="single" w:sz="4" w:space="0" w:color="9BC2E6"/>
              <w:right w:val="nil"/>
            </w:tcBorders>
            <w:shd w:val="clear" w:color="auto" w:fill="auto"/>
            <w:noWrap/>
            <w:vAlign w:val="bottom"/>
            <w:hideMark/>
          </w:tcPr>
          <w:p w14:paraId="091AF033" w14:textId="77777777" w:rsidR="00AD1DD6" w:rsidRPr="00AD1DD6" w:rsidRDefault="00AD1DD6" w:rsidP="00AD1DD6">
            <w:pPr>
              <w:spacing w:after="0" w:line="240" w:lineRule="auto"/>
              <w:jc w:val="right"/>
              <w:rPr>
                <w:ins w:id="2444" w:author="Gladiator Gladiator" w:date="2018-06-01T16:56:00Z"/>
                <w:rFonts w:ascii="Calibri" w:eastAsia="Times New Roman" w:hAnsi="Calibri" w:cs="Calibri"/>
                <w:color w:val="000000"/>
              </w:rPr>
            </w:pPr>
            <w:ins w:id="2445" w:author="Gladiator Gladiator" w:date="2018-06-01T16:56:00Z">
              <w:r w:rsidRPr="00AD1DD6">
                <w:rPr>
                  <w:rFonts w:ascii="Calibri" w:eastAsia="Times New Roman" w:hAnsi="Calibri" w:cs="Calibri"/>
                  <w:color w:val="000000"/>
                </w:rPr>
                <w:t>706.333</w:t>
              </w:r>
            </w:ins>
          </w:p>
        </w:tc>
        <w:tc>
          <w:tcPr>
            <w:tcW w:w="1035" w:type="dxa"/>
            <w:tcBorders>
              <w:top w:val="single" w:sz="4" w:space="0" w:color="9BC2E6"/>
              <w:left w:val="nil"/>
              <w:bottom w:val="single" w:sz="4" w:space="0" w:color="9BC2E6"/>
              <w:right w:val="nil"/>
            </w:tcBorders>
            <w:shd w:val="clear" w:color="auto" w:fill="auto"/>
            <w:noWrap/>
            <w:vAlign w:val="bottom"/>
            <w:hideMark/>
          </w:tcPr>
          <w:p w14:paraId="697D9CFB" w14:textId="77777777" w:rsidR="00AD1DD6" w:rsidRPr="00AD1DD6" w:rsidRDefault="00AD1DD6" w:rsidP="00AD1DD6">
            <w:pPr>
              <w:spacing w:after="0" w:line="240" w:lineRule="auto"/>
              <w:jc w:val="right"/>
              <w:rPr>
                <w:ins w:id="2446" w:author="Gladiator Gladiator" w:date="2018-06-01T16:56:00Z"/>
                <w:rFonts w:ascii="Calibri" w:eastAsia="Times New Roman" w:hAnsi="Calibri" w:cs="Calibri"/>
                <w:color w:val="000000"/>
              </w:rPr>
            </w:pPr>
            <w:ins w:id="2447" w:author="Gladiator Gladiator" w:date="2018-06-01T16:56:00Z">
              <w:r w:rsidRPr="00AD1DD6">
                <w:rPr>
                  <w:rFonts w:ascii="Calibri" w:eastAsia="Times New Roman" w:hAnsi="Calibri" w:cs="Calibri"/>
                  <w:color w:val="000000"/>
                </w:rPr>
                <w:t>749.000</w:t>
              </w:r>
            </w:ins>
          </w:p>
        </w:tc>
        <w:tc>
          <w:tcPr>
            <w:tcW w:w="1228" w:type="dxa"/>
            <w:tcBorders>
              <w:top w:val="single" w:sz="4" w:space="0" w:color="9BC2E6"/>
              <w:left w:val="nil"/>
              <w:bottom w:val="single" w:sz="4" w:space="0" w:color="9BC2E6"/>
              <w:right w:val="nil"/>
            </w:tcBorders>
            <w:shd w:val="clear" w:color="auto" w:fill="auto"/>
            <w:noWrap/>
            <w:vAlign w:val="bottom"/>
            <w:hideMark/>
          </w:tcPr>
          <w:p w14:paraId="12FC3BD4" w14:textId="77777777" w:rsidR="00AD1DD6" w:rsidRPr="00AD1DD6" w:rsidRDefault="00AD1DD6" w:rsidP="00AD1DD6">
            <w:pPr>
              <w:spacing w:after="0" w:line="240" w:lineRule="auto"/>
              <w:jc w:val="right"/>
              <w:rPr>
                <w:ins w:id="2448" w:author="Gladiator Gladiator" w:date="2018-06-01T16:56:00Z"/>
                <w:rFonts w:ascii="Calibri" w:eastAsia="Times New Roman" w:hAnsi="Calibri" w:cs="Calibri"/>
                <w:color w:val="000000"/>
              </w:rPr>
            </w:pPr>
            <w:ins w:id="2449" w:author="Gladiator Gladiator" w:date="2018-06-01T16:56:00Z">
              <w:r w:rsidRPr="00AD1DD6">
                <w:rPr>
                  <w:rFonts w:ascii="Calibri" w:eastAsia="Times New Roman" w:hAnsi="Calibri" w:cs="Calibri"/>
                  <w:color w:val="000000"/>
                </w:rPr>
                <w:t>746.295</w:t>
              </w:r>
            </w:ins>
          </w:p>
        </w:tc>
        <w:tc>
          <w:tcPr>
            <w:tcW w:w="1035" w:type="dxa"/>
            <w:tcBorders>
              <w:top w:val="single" w:sz="4" w:space="0" w:color="9BC2E6"/>
              <w:left w:val="nil"/>
              <w:bottom w:val="single" w:sz="4" w:space="0" w:color="9BC2E6"/>
              <w:right w:val="nil"/>
            </w:tcBorders>
            <w:shd w:val="clear" w:color="auto" w:fill="auto"/>
            <w:noWrap/>
            <w:vAlign w:val="bottom"/>
            <w:hideMark/>
          </w:tcPr>
          <w:p w14:paraId="718FE40B" w14:textId="77777777" w:rsidR="00AD1DD6" w:rsidRPr="00AD1DD6" w:rsidRDefault="00AD1DD6" w:rsidP="00AD1DD6">
            <w:pPr>
              <w:spacing w:after="0" w:line="240" w:lineRule="auto"/>
              <w:jc w:val="right"/>
              <w:rPr>
                <w:ins w:id="2450" w:author="Gladiator Gladiator" w:date="2018-06-01T16:56:00Z"/>
                <w:rFonts w:ascii="Calibri" w:eastAsia="Times New Roman" w:hAnsi="Calibri" w:cs="Calibri"/>
                <w:color w:val="000000"/>
              </w:rPr>
            </w:pPr>
            <w:ins w:id="2451" w:author="Gladiator Gladiator" w:date="2018-06-01T16:56:00Z">
              <w:r w:rsidRPr="00AD1DD6">
                <w:rPr>
                  <w:rFonts w:ascii="Calibri" w:eastAsia="Times New Roman" w:hAnsi="Calibri" w:cs="Calibri"/>
                  <w:color w:val="000000"/>
                </w:rPr>
                <w:t>724.333</w:t>
              </w:r>
            </w:ins>
          </w:p>
        </w:tc>
        <w:tc>
          <w:tcPr>
            <w:tcW w:w="1035" w:type="dxa"/>
            <w:tcBorders>
              <w:top w:val="single" w:sz="4" w:space="0" w:color="9BC2E6"/>
              <w:left w:val="nil"/>
              <w:bottom w:val="single" w:sz="4" w:space="0" w:color="9BC2E6"/>
              <w:right w:val="single" w:sz="4" w:space="0" w:color="9BC2E6"/>
            </w:tcBorders>
            <w:shd w:val="clear" w:color="auto" w:fill="auto"/>
            <w:noWrap/>
            <w:vAlign w:val="bottom"/>
            <w:hideMark/>
          </w:tcPr>
          <w:p w14:paraId="382C6465" w14:textId="77777777" w:rsidR="00AD1DD6" w:rsidRPr="00AD1DD6" w:rsidRDefault="00AD1DD6" w:rsidP="00AD1DD6">
            <w:pPr>
              <w:spacing w:after="0" w:line="240" w:lineRule="auto"/>
              <w:jc w:val="right"/>
              <w:rPr>
                <w:ins w:id="2452" w:author="Gladiator Gladiator" w:date="2018-06-01T16:56:00Z"/>
                <w:rFonts w:ascii="Calibri" w:eastAsia="Times New Roman" w:hAnsi="Calibri" w:cs="Calibri"/>
                <w:color w:val="000000"/>
              </w:rPr>
            </w:pPr>
            <w:ins w:id="2453" w:author="Gladiator Gladiator" w:date="2018-06-01T16:56:00Z">
              <w:r w:rsidRPr="00AD1DD6">
                <w:rPr>
                  <w:rFonts w:ascii="Calibri" w:eastAsia="Times New Roman" w:hAnsi="Calibri" w:cs="Calibri"/>
                  <w:color w:val="000000"/>
                </w:rPr>
                <w:t>731.459</w:t>
              </w:r>
            </w:ins>
          </w:p>
        </w:tc>
      </w:tr>
      <w:tr w:rsidR="00AD1DD6" w:rsidRPr="00AD1DD6" w14:paraId="0B6594FE" w14:textId="77777777" w:rsidTr="00AD1DD6">
        <w:trPr>
          <w:trHeight w:val="292"/>
          <w:ins w:id="2454" w:author="Gladiator Gladiator" w:date="2018-06-01T16:56:00Z"/>
          <w:trPrChange w:id="2455"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DDEBF7" w:fill="DDEBF7"/>
            <w:noWrap/>
            <w:vAlign w:val="bottom"/>
            <w:hideMark/>
            <w:tcPrChange w:id="2456" w:author="Gladiator Gladiator" w:date="2018-06-01T16:56:00Z">
              <w:tcPr>
                <w:tcW w:w="1841"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17FAC7BD" w14:textId="77777777" w:rsidR="00AD1DD6" w:rsidRPr="00AD1DD6" w:rsidRDefault="00AD1DD6" w:rsidP="00AD1DD6">
            <w:pPr>
              <w:spacing w:after="0" w:line="240" w:lineRule="auto"/>
              <w:rPr>
                <w:ins w:id="2457" w:author="Gladiator Gladiator" w:date="2018-06-01T16:56:00Z"/>
                <w:rFonts w:ascii="Calibri" w:eastAsia="Times New Roman" w:hAnsi="Calibri" w:cs="Calibri"/>
                <w:color w:val="000000"/>
              </w:rPr>
            </w:pPr>
            <w:ins w:id="2458" w:author="Gladiator Gladiator" w:date="2018-06-01T16:56:00Z">
              <w:r w:rsidRPr="00AD1DD6">
                <w:rPr>
                  <w:rFonts w:ascii="Calibri" w:eastAsia="Times New Roman" w:hAnsi="Calibri" w:cs="Calibri"/>
                  <w:color w:val="000000"/>
                </w:rPr>
                <w:t>User 5</w:t>
              </w:r>
            </w:ins>
          </w:p>
        </w:tc>
        <w:tc>
          <w:tcPr>
            <w:tcW w:w="1173" w:type="dxa"/>
            <w:tcBorders>
              <w:top w:val="single" w:sz="4" w:space="0" w:color="9BC2E6"/>
              <w:left w:val="nil"/>
              <w:bottom w:val="single" w:sz="4" w:space="0" w:color="9BC2E6"/>
              <w:right w:val="nil"/>
            </w:tcBorders>
            <w:shd w:val="clear" w:color="DDEBF7" w:fill="DDEBF7"/>
            <w:noWrap/>
            <w:vAlign w:val="bottom"/>
            <w:hideMark/>
            <w:tcPrChange w:id="2459" w:author="Gladiator Gladiator" w:date="2018-06-01T16:56:00Z">
              <w:tcPr>
                <w:tcW w:w="1194" w:type="dxa"/>
                <w:gridSpan w:val="2"/>
                <w:tcBorders>
                  <w:top w:val="single" w:sz="4" w:space="0" w:color="9BC2E6"/>
                  <w:left w:val="nil"/>
                  <w:bottom w:val="single" w:sz="4" w:space="0" w:color="9BC2E6"/>
                  <w:right w:val="nil"/>
                </w:tcBorders>
                <w:shd w:val="clear" w:color="DDEBF7" w:fill="DDEBF7"/>
                <w:noWrap/>
                <w:vAlign w:val="bottom"/>
                <w:hideMark/>
              </w:tcPr>
            </w:tcPrChange>
          </w:tcPr>
          <w:p w14:paraId="0ACD4B98" w14:textId="77777777" w:rsidR="00AD1DD6" w:rsidRPr="00AD1DD6" w:rsidRDefault="00AD1DD6" w:rsidP="00AD1DD6">
            <w:pPr>
              <w:spacing w:after="0" w:line="240" w:lineRule="auto"/>
              <w:rPr>
                <w:ins w:id="2460" w:author="Gladiator Gladiator" w:date="2018-06-01T16:56:00Z"/>
                <w:rFonts w:ascii="Calibri" w:eastAsia="Times New Roman" w:hAnsi="Calibri" w:cs="Calibri"/>
                <w:color w:val="000000"/>
              </w:rPr>
            </w:pPr>
            <w:ins w:id="2461" w:author="Gladiator Gladiator" w:date="2018-06-01T16:56:00Z">
              <w:r w:rsidRPr="00AD1DD6">
                <w:rPr>
                  <w:rFonts w:ascii="Calibri" w:eastAsia="Times New Roman" w:hAnsi="Calibri" w:cs="Calibri"/>
                  <w:color w:val="000000"/>
                </w:rPr>
                <w:t>relaxing</w:t>
              </w:r>
            </w:ins>
          </w:p>
        </w:tc>
        <w:tc>
          <w:tcPr>
            <w:tcW w:w="1078" w:type="dxa"/>
            <w:tcBorders>
              <w:top w:val="single" w:sz="4" w:space="0" w:color="9BC2E6"/>
              <w:left w:val="nil"/>
              <w:bottom w:val="single" w:sz="4" w:space="0" w:color="9BC2E6"/>
              <w:right w:val="nil"/>
            </w:tcBorders>
            <w:shd w:val="clear" w:color="DDEBF7" w:fill="DDEBF7"/>
            <w:noWrap/>
            <w:vAlign w:val="bottom"/>
            <w:hideMark/>
            <w:tcPrChange w:id="2462" w:author="Gladiator Gladiator" w:date="2018-06-01T16:56:00Z">
              <w:tcPr>
                <w:tcW w:w="1097" w:type="dxa"/>
                <w:gridSpan w:val="2"/>
                <w:tcBorders>
                  <w:top w:val="single" w:sz="4" w:space="0" w:color="9BC2E6"/>
                  <w:left w:val="nil"/>
                  <w:bottom w:val="single" w:sz="4" w:space="0" w:color="9BC2E6"/>
                  <w:right w:val="nil"/>
                </w:tcBorders>
                <w:shd w:val="clear" w:color="DDEBF7" w:fill="DDEBF7"/>
                <w:noWrap/>
                <w:vAlign w:val="bottom"/>
                <w:hideMark/>
              </w:tcPr>
            </w:tcPrChange>
          </w:tcPr>
          <w:p w14:paraId="00D9C6F6" w14:textId="77777777" w:rsidR="00AD1DD6" w:rsidRPr="00AD1DD6" w:rsidRDefault="00AD1DD6" w:rsidP="00AD1DD6">
            <w:pPr>
              <w:spacing w:after="0" w:line="240" w:lineRule="auto"/>
              <w:jc w:val="right"/>
              <w:rPr>
                <w:ins w:id="2463" w:author="Gladiator Gladiator" w:date="2018-06-01T16:56:00Z"/>
                <w:rFonts w:ascii="Calibri" w:eastAsia="Times New Roman" w:hAnsi="Calibri" w:cs="Calibri"/>
                <w:color w:val="000000"/>
              </w:rPr>
            </w:pPr>
            <w:ins w:id="2464" w:author="Gladiator Gladiator" w:date="2018-06-01T16:56:00Z">
              <w:r w:rsidRPr="00AD1DD6">
                <w:rPr>
                  <w:rFonts w:ascii="Calibri" w:eastAsia="Times New Roman" w:hAnsi="Calibri" w:cs="Calibri"/>
                  <w:color w:val="000000"/>
                </w:rPr>
                <w:t>832.984</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465" w:author="Gladiator Gladiator" w:date="2018-06-01T16:56:00Z">
              <w:tcPr>
                <w:tcW w:w="982" w:type="dxa"/>
                <w:gridSpan w:val="2"/>
                <w:tcBorders>
                  <w:top w:val="single" w:sz="4" w:space="0" w:color="9BC2E6"/>
                  <w:left w:val="nil"/>
                  <w:bottom w:val="single" w:sz="4" w:space="0" w:color="9BC2E6"/>
                  <w:right w:val="nil"/>
                </w:tcBorders>
                <w:shd w:val="clear" w:color="DDEBF7" w:fill="DDEBF7"/>
                <w:noWrap/>
                <w:vAlign w:val="bottom"/>
                <w:hideMark/>
              </w:tcPr>
            </w:tcPrChange>
          </w:tcPr>
          <w:p w14:paraId="3DB27C72" w14:textId="77777777" w:rsidR="00AD1DD6" w:rsidRPr="00AD1DD6" w:rsidRDefault="00AD1DD6" w:rsidP="00AD1DD6">
            <w:pPr>
              <w:spacing w:after="0" w:line="240" w:lineRule="auto"/>
              <w:jc w:val="right"/>
              <w:rPr>
                <w:ins w:id="2466" w:author="Gladiator Gladiator" w:date="2018-06-01T16:56:00Z"/>
                <w:rFonts w:ascii="Calibri" w:eastAsia="Times New Roman" w:hAnsi="Calibri" w:cs="Calibri"/>
                <w:color w:val="000000"/>
              </w:rPr>
            </w:pPr>
            <w:ins w:id="2467" w:author="Gladiator Gladiator" w:date="2018-06-01T16:56:00Z">
              <w:r w:rsidRPr="00AD1DD6">
                <w:rPr>
                  <w:rFonts w:ascii="Calibri" w:eastAsia="Times New Roman" w:hAnsi="Calibri" w:cs="Calibri"/>
                  <w:color w:val="000000"/>
                </w:rPr>
                <w:t>880.068</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468" w:author="Gladiator Gladiator" w:date="2018-06-01T16:56:00Z">
              <w:tcPr>
                <w:tcW w:w="1040" w:type="dxa"/>
                <w:gridSpan w:val="2"/>
                <w:tcBorders>
                  <w:top w:val="single" w:sz="4" w:space="0" w:color="9BC2E6"/>
                  <w:left w:val="nil"/>
                  <w:bottom w:val="single" w:sz="4" w:space="0" w:color="9BC2E6"/>
                  <w:right w:val="nil"/>
                </w:tcBorders>
                <w:shd w:val="clear" w:color="DDEBF7" w:fill="DDEBF7"/>
                <w:noWrap/>
                <w:vAlign w:val="bottom"/>
                <w:hideMark/>
              </w:tcPr>
            </w:tcPrChange>
          </w:tcPr>
          <w:p w14:paraId="035CFA49" w14:textId="77777777" w:rsidR="00AD1DD6" w:rsidRPr="00AD1DD6" w:rsidRDefault="00AD1DD6" w:rsidP="00AD1DD6">
            <w:pPr>
              <w:spacing w:after="0" w:line="240" w:lineRule="auto"/>
              <w:jc w:val="right"/>
              <w:rPr>
                <w:ins w:id="2469" w:author="Gladiator Gladiator" w:date="2018-06-01T16:56:00Z"/>
                <w:rFonts w:ascii="Calibri" w:eastAsia="Times New Roman" w:hAnsi="Calibri" w:cs="Calibri"/>
                <w:color w:val="000000"/>
              </w:rPr>
            </w:pPr>
            <w:ins w:id="2470" w:author="Gladiator Gladiator" w:date="2018-06-01T16:56:00Z">
              <w:r w:rsidRPr="00AD1DD6">
                <w:rPr>
                  <w:rFonts w:ascii="Calibri" w:eastAsia="Times New Roman" w:hAnsi="Calibri" w:cs="Calibri"/>
                  <w:color w:val="000000"/>
                </w:rPr>
                <w:t>904.197</w:t>
              </w:r>
            </w:ins>
          </w:p>
        </w:tc>
        <w:tc>
          <w:tcPr>
            <w:tcW w:w="1228" w:type="dxa"/>
            <w:tcBorders>
              <w:top w:val="single" w:sz="4" w:space="0" w:color="9BC2E6"/>
              <w:left w:val="nil"/>
              <w:bottom w:val="single" w:sz="4" w:space="0" w:color="9BC2E6"/>
              <w:right w:val="nil"/>
            </w:tcBorders>
            <w:shd w:val="clear" w:color="DDEBF7" w:fill="DDEBF7"/>
            <w:noWrap/>
            <w:vAlign w:val="bottom"/>
            <w:hideMark/>
            <w:tcPrChange w:id="2471" w:author="Gladiator Gladiator" w:date="2018-06-01T16:56:00Z">
              <w:tcPr>
                <w:tcW w:w="1251" w:type="dxa"/>
                <w:gridSpan w:val="2"/>
                <w:tcBorders>
                  <w:top w:val="single" w:sz="4" w:space="0" w:color="9BC2E6"/>
                  <w:left w:val="nil"/>
                  <w:bottom w:val="single" w:sz="4" w:space="0" w:color="9BC2E6"/>
                  <w:right w:val="nil"/>
                </w:tcBorders>
                <w:shd w:val="clear" w:color="DDEBF7" w:fill="DDEBF7"/>
                <w:noWrap/>
                <w:vAlign w:val="bottom"/>
                <w:hideMark/>
              </w:tcPr>
            </w:tcPrChange>
          </w:tcPr>
          <w:p w14:paraId="20FA6B6F" w14:textId="77777777" w:rsidR="00AD1DD6" w:rsidRPr="00AD1DD6" w:rsidRDefault="00AD1DD6" w:rsidP="00AD1DD6">
            <w:pPr>
              <w:spacing w:after="0" w:line="240" w:lineRule="auto"/>
              <w:jc w:val="right"/>
              <w:rPr>
                <w:ins w:id="2472" w:author="Gladiator Gladiator" w:date="2018-06-01T16:56:00Z"/>
                <w:rFonts w:ascii="Calibri" w:eastAsia="Times New Roman" w:hAnsi="Calibri" w:cs="Calibri"/>
                <w:color w:val="000000"/>
              </w:rPr>
            </w:pPr>
            <w:ins w:id="2473" w:author="Gladiator Gladiator" w:date="2018-06-01T16:56:00Z">
              <w:r w:rsidRPr="00AD1DD6">
                <w:rPr>
                  <w:rFonts w:ascii="Calibri" w:eastAsia="Times New Roman" w:hAnsi="Calibri" w:cs="Calibri"/>
                  <w:color w:val="000000"/>
                </w:rPr>
                <w:t>908.533</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474" w:author="Gladiator Gladiator" w:date="2018-06-01T16:56:00Z">
              <w:tcPr>
                <w:tcW w:w="924" w:type="dxa"/>
                <w:gridSpan w:val="2"/>
                <w:tcBorders>
                  <w:top w:val="single" w:sz="4" w:space="0" w:color="9BC2E6"/>
                  <w:left w:val="nil"/>
                  <w:bottom w:val="single" w:sz="4" w:space="0" w:color="9BC2E6"/>
                  <w:right w:val="nil"/>
                </w:tcBorders>
                <w:shd w:val="clear" w:color="DDEBF7" w:fill="DDEBF7"/>
                <w:noWrap/>
                <w:vAlign w:val="bottom"/>
                <w:hideMark/>
              </w:tcPr>
            </w:tcPrChange>
          </w:tcPr>
          <w:p w14:paraId="41F83B8B" w14:textId="77777777" w:rsidR="00AD1DD6" w:rsidRPr="00AD1DD6" w:rsidRDefault="00AD1DD6" w:rsidP="00AD1DD6">
            <w:pPr>
              <w:spacing w:after="0" w:line="240" w:lineRule="auto"/>
              <w:jc w:val="right"/>
              <w:rPr>
                <w:ins w:id="2475" w:author="Gladiator Gladiator" w:date="2018-06-01T16:56:00Z"/>
                <w:rFonts w:ascii="Calibri" w:eastAsia="Times New Roman" w:hAnsi="Calibri" w:cs="Calibri"/>
                <w:color w:val="000000"/>
              </w:rPr>
            </w:pPr>
            <w:ins w:id="2476" w:author="Gladiator Gladiator" w:date="2018-06-01T16:56:00Z">
              <w:r w:rsidRPr="00AD1DD6">
                <w:rPr>
                  <w:rFonts w:ascii="Calibri" w:eastAsia="Times New Roman" w:hAnsi="Calibri" w:cs="Calibri"/>
                  <w:color w:val="000000"/>
                </w:rPr>
                <w:t>865.933</w:t>
              </w:r>
            </w:ins>
          </w:p>
        </w:tc>
        <w:tc>
          <w:tcPr>
            <w:tcW w:w="1035" w:type="dxa"/>
            <w:tcBorders>
              <w:top w:val="single" w:sz="4" w:space="0" w:color="9BC2E6"/>
              <w:left w:val="nil"/>
              <w:bottom w:val="single" w:sz="4" w:space="0" w:color="9BC2E6"/>
              <w:right w:val="single" w:sz="4" w:space="0" w:color="9BC2E6"/>
            </w:tcBorders>
            <w:shd w:val="clear" w:color="DDEBF7" w:fill="DDEBF7"/>
            <w:noWrap/>
            <w:vAlign w:val="bottom"/>
            <w:hideMark/>
            <w:tcPrChange w:id="2477"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6B112281" w14:textId="77777777" w:rsidR="00AD1DD6" w:rsidRPr="00AD1DD6" w:rsidRDefault="00AD1DD6" w:rsidP="00AD1DD6">
            <w:pPr>
              <w:spacing w:after="0" w:line="240" w:lineRule="auto"/>
              <w:jc w:val="right"/>
              <w:rPr>
                <w:ins w:id="2478" w:author="Gladiator Gladiator" w:date="2018-06-01T16:56:00Z"/>
                <w:rFonts w:ascii="Calibri" w:eastAsia="Times New Roman" w:hAnsi="Calibri" w:cs="Calibri"/>
                <w:color w:val="000000"/>
              </w:rPr>
            </w:pPr>
            <w:ins w:id="2479" w:author="Gladiator Gladiator" w:date="2018-06-01T16:56:00Z">
              <w:r w:rsidRPr="00AD1DD6">
                <w:rPr>
                  <w:rFonts w:ascii="Calibri" w:eastAsia="Times New Roman" w:hAnsi="Calibri" w:cs="Calibri"/>
                  <w:color w:val="000000"/>
                </w:rPr>
                <w:t>878.343</w:t>
              </w:r>
            </w:ins>
          </w:p>
        </w:tc>
      </w:tr>
      <w:tr w:rsidR="00AD1DD6" w:rsidRPr="00AD1DD6" w14:paraId="157CA48C" w14:textId="77777777" w:rsidTr="00AD1DD6">
        <w:trPr>
          <w:trHeight w:val="292"/>
          <w:ins w:id="2480" w:author="Gladiator Gladiator" w:date="2018-06-01T16:56:00Z"/>
        </w:trPr>
        <w:tc>
          <w:tcPr>
            <w:tcW w:w="1803" w:type="dxa"/>
            <w:tcBorders>
              <w:top w:val="single" w:sz="4" w:space="0" w:color="9BC2E6"/>
              <w:left w:val="single" w:sz="4" w:space="0" w:color="9BC2E6"/>
              <w:bottom w:val="single" w:sz="4" w:space="0" w:color="9BC2E6"/>
              <w:right w:val="nil"/>
            </w:tcBorders>
            <w:shd w:val="clear" w:color="auto" w:fill="auto"/>
            <w:noWrap/>
            <w:vAlign w:val="bottom"/>
            <w:hideMark/>
          </w:tcPr>
          <w:p w14:paraId="53119DED" w14:textId="77777777" w:rsidR="00AD1DD6" w:rsidRPr="00AD1DD6" w:rsidRDefault="00AD1DD6" w:rsidP="00AD1DD6">
            <w:pPr>
              <w:spacing w:after="0" w:line="240" w:lineRule="auto"/>
              <w:rPr>
                <w:ins w:id="2481" w:author="Gladiator Gladiator" w:date="2018-06-01T16:56:00Z"/>
                <w:rFonts w:ascii="Calibri" w:eastAsia="Times New Roman" w:hAnsi="Calibri" w:cs="Calibri"/>
                <w:color w:val="000000"/>
              </w:rPr>
            </w:pPr>
            <w:ins w:id="2482" w:author="Gladiator Gladiator" w:date="2018-06-01T16:56:00Z">
              <w:r w:rsidRPr="00AD1DD6">
                <w:rPr>
                  <w:rFonts w:ascii="Calibri" w:eastAsia="Times New Roman" w:hAnsi="Calibri" w:cs="Calibri"/>
                  <w:color w:val="000000"/>
                </w:rPr>
                <w:t>User 5</w:t>
              </w:r>
            </w:ins>
          </w:p>
        </w:tc>
        <w:tc>
          <w:tcPr>
            <w:tcW w:w="1173" w:type="dxa"/>
            <w:tcBorders>
              <w:top w:val="single" w:sz="4" w:space="0" w:color="9BC2E6"/>
              <w:left w:val="nil"/>
              <w:bottom w:val="single" w:sz="4" w:space="0" w:color="9BC2E6"/>
              <w:right w:val="nil"/>
            </w:tcBorders>
            <w:shd w:val="clear" w:color="auto" w:fill="auto"/>
            <w:noWrap/>
            <w:vAlign w:val="bottom"/>
            <w:hideMark/>
          </w:tcPr>
          <w:p w14:paraId="65E47C24" w14:textId="77777777" w:rsidR="00AD1DD6" w:rsidRPr="00AD1DD6" w:rsidRDefault="00AD1DD6" w:rsidP="00AD1DD6">
            <w:pPr>
              <w:spacing w:after="0" w:line="240" w:lineRule="auto"/>
              <w:rPr>
                <w:ins w:id="2483" w:author="Gladiator Gladiator" w:date="2018-06-01T16:56:00Z"/>
                <w:rFonts w:ascii="Calibri" w:eastAsia="Times New Roman" w:hAnsi="Calibri" w:cs="Calibri"/>
                <w:color w:val="000000"/>
              </w:rPr>
            </w:pPr>
            <w:ins w:id="2484" w:author="Gladiator Gladiator" w:date="2018-06-01T16:56:00Z">
              <w:r w:rsidRPr="00AD1DD6">
                <w:rPr>
                  <w:rFonts w:ascii="Calibri" w:eastAsia="Times New Roman" w:hAnsi="Calibri" w:cs="Calibri"/>
                  <w:color w:val="000000"/>
                </w:rPr>
                <w:t>testing</w:t>
              </w:r>
            </w:ins>
          </w:p>
        </w:tc>
        <w:tc>
          <w:tcPr>
            <w:tcW w:w="1078" w:type="dxa"/>
            <w:tcBorders>
              <w:top w:val="single" w:sz="4" w:space="0" w:color="9BC2E6"/>
              <w:left w:val="nil"/>
              <w:bottom w:val="single" w:sz="4" w:space="0" w:color="9BC2E6"/>
              <w:right w:val="nil"/>
            </w:tcBorders>
            <w:shd w:val="clear" w:color="auto" w:fill="auto"/>
            <w:noWrap/>
            <w:vAlign w:val="bottom"/>
            <w:hideMark/>
          </w:tcPr>
          <w:p w14:paraId="097B5244" w14:textId="77777777" w:rsidR="00AD1DD6" w:rsidRPr="00AD1DD6" w:rsidRDefault="00AD1DD6" w:rsidP="00AD1DD6">
            <w:pPr>
              <w:spacing w:after="0" w:line="240" w:lineRule="auto"/>
              <w:jc w:val="right"/>
              <w:rPr>
                <w:ins w:id="2485" w:author="Gladiator Gladiator" w:date="2018-06-01T16:56:00Z"/>
                <w:rFonts w:ascii="Calibri" w:eastAsia="Times New Roman" w:hAnsi="Calibri" w:cs="Calibri"/>
                <w:color w:val="000000"/>
              </w:rPr>
            </w:pPr>
            <w:ins w:id="2486" w:author="Gladiator Gladiator" w:date="2018-06-01T16:56:00Z">
              <w:r w:rsidRPr="00AD1DD6">
                <w:rPr>
                  <w:rFonts w:ascii="Calibri" w:eastAsia="Times New Roman" w:hAnsi="Calibri" w:cs="Calibri"/>
                  <w:color w:val="000000"/>
                </w:rPr>
                <w:t>594.333</w:t>
              </w:r>
            </w:ins>
          </w:p>
        </w:tc>
        <w:tc>
          <w:tcPr>
            <w:tcW w:w="1035" w:type="dxa"/>
            <w:tcBorders>
              <w:top w:val="single" w:sz="4" w:space="0" w:color="9BC2E6"/>
              <w:left w:val="nil"/>
              <w:bottom w:val="single" w:sz="4" w:space="0" w:color="9BC2E6"/>
              <w:right w:val="nil"/>
            </w:tcBorders>
            <w:shd w:val="clear" w:color="auto" w:fill="auto"/>
            <w:noWrap/>
            <w:vAlign w:val="bottom"/>
            <w:hideMark/>
          </w:tcPr>
          <w:p w14:paraId="5B0F9E5E" w14:textId="77777777" w:rsidR="00AD1DD6" w:rsidRPr="00AD1DD6" w:rsidRDefault="00AD1DD6" w:rsidP="00AD1DD6">
            <w:pPr>
              <w:spacing w:after="0" w:line="240" w:lineRule="auto"/>
              <w:jc w:val="right"/>
              <w:rPr>
                <w:ins w:id="2487" w:author="Gladiator Gladiator" w:date="2018-06-01T16:56:00Z"/>
                <w:rFonts w:ascii="Calibri" w:eastAsia="Times New Roman" w:hAnsi="Calibri" w:cs="Calibri"/>
                <w:color w:val="000000"/>
              </w:rPr>
            </w:pPr>
            <w:ins w:id="2488" w:author="Gladiator Gladiator" w:date="2018-06-01T16:56:00Z">
              <w:r w:rsidRPr="00AD1DD6">
                <w:rPr>
                  <w:rFonts w:ascii="Calibri" w:eastAsia="Times New Roman" w:hAnsi="Calibri" w:cs="Calibri"/>
                  <w:color w:val="000000"/>
                </w:rPr>
                <w:t>652.984</w:t>
              </w:r>
            </w:ins>
          </w:p>
        </w:tc>
        <w:tc>
          <w:tcPr>
            <w:tcW w:w="1035" w:type="dxa"/>
            <w:tcBorders>
              <w:top w:val="single" w:sz="4" w:space="0" w:color="9BC2E6"/>
              <w:left w:val="nil"/>
              <w:bottom w:val="single" w:sz="4" w:space="0" w:color="9BC2E6"/>
              <w:right w:val="nil"/>
            </w:tcBorders>
            <w:shd w:val="clear" w:color="auto" w:fill="auto"/>
            <w:noWrap/>
            <w:vAlign w:val="bottom"/>
            <w:hideMark/>
          </w:tcPr>
          <w:p w14:paraId="013B67AD" w14:textId="77777777" w:rsidR="00AD1DD6" w:rsidRPr="00AD1DD6" w:rsidRDefault="00AD1DD6" w:rsidP="00AD1DD6">
            <w:pPr>
              <w:spacing w:after="0" w:line="240" w:lineRule="auto"/>
              <w:jc w:val="right"/>
              <w:rPr>
                <w:ins w:id="2489" w:author="Gladiator Gladiator" w:date="2018-06-01T16:56:00Z"/>
                <w:rFonts w:ascii="Calibri" w:eastAsia="Times New Roman" w:hAnsi="Calibri" w:cs="Calibri"/>
                <w:color w:val="000000"/>
              </w:rPr>
            </w:pPr>
            <w:ins w:id="2490" w:author="Gladiator Gladiator" w:date="2018-06-01T16:56:00Z">
              <w:r w:rsidRPr="00AD1DD6">
                <w:rPr>
                  <w:rFonts w:ascii="Calibri" w:eastAsia="Times New Roman" w:hAnsi="Calibri" w:cs="Calibri"/>
                  <w:color w:val="000000"/>
                </w:rPr>
                <w:t>605.600</w:t>
              </w:r>
            </w:ins>
          </w:p>
        </w:tc>
        <w:tc>
          <w:tcPr>
            <w:tcW w:w="1228" w:type="dxa"/>
            <w:tcBorders>
              <w:top w:val="single" w:sz="4" w:space="0" w:color="9BC2E6"/>
              <w:left w:val="nil"/>
              <w:bottom w:val="single" w:sz="4" w:space="0" w:color="9BC2E6"/>
              <w:right w:val="nil"/>
            </w:tcBorders>
            <w:shd w:val="clear" w:color="auto" w:fill="auto"/>
            <w:noWrap/>
            <w:vAlign w:val="bottom"/>
            <w:hideMark/>
          </w:tcPr>
          <w:p w14:paraId="5F04FE0F" w14:textId="77777777" w:rsidR="00AD1DD6" w:rsidRPr="00AD1DD6" w:rsidRDefault="00AD1DD6" w:rsidP="00AD1DD6">
            <w:pPr>
              <w:spacing w:after="0" w:line="240" w:lineRule="auto"/>
              <w:jc w:val="right"/>
              <w:rPr>
                <w:ins w:id="2491" w:author="Gladiator Gladiator" w:date="2018-06-01T16:56:00Z"/>
                <w:rFonts w:ascii="Calibri" w:eastAsia="Times New Roman" w:hAnsi="Calibri" w:cs="Calibri"/>
                <w:color w:val="000000"/>
              </w:rPr>
            </w:pPr>
            <w:ins w:id="2492" w:author="Gladiator Gladiator" w:date="2018-06-01T16:56:00Z">
              <w:r w:rsidRPr="00AD1DD6">
                <w:rPr>
                  <w:rFonts w:ascii="Calibri" w:eastAsia="Times New Roman" w:hAnsi="Calibri" w:cs="Calibri"/>
                  <w:color w:val="000000"/>
                </w:rPr>
                <w:t>632.000</w:t>
              </w:r>
            </w:ins>
          </w:p>
        </w:tc>
        <w:tc>
          <w:tcPr>
            <w:tcW w:w="1035" w:type="dxa"/>
            <w:tcBorders>
              <w:top w:val="single" w:sz="4" w:space="0" w:color="9BC2E6"/>
              <w:left w:val="nil"/>
              <w:bottom w:val="single" w:sz="4" w:space="0" w:color="9BC2E6"/>
              <w:right w:val="nil"/>
            </w:tcBorders>
            <w:shd w:val="clear" w:color="auto" w:fill="auto"/>
            <w:noWrap/>
            <w:vAlign w:val="bottom"/>
            <w:hideMark/>
          </w:tcPr>
          <w:p w14:paraId="5D9377B7" w14:textId="77777777" w:rsidR="00AD1DD6" w:rsidRPr="00AD1DD6" w:rsidRDefault="00AD1DD6" w:rsidP="00AD1DD6">
            <w:pPr>
              <w:spacing w:after="0" w:line="240" w:lineRule="auto"/>
              <w:jc w:val="right"/>
              <w:rPr>
                <w:ins w:id="2493" w:author="Gladiator Gladiator" w:date="2018-06-01T16:56:00Z"/>
                <w:rFonts w:ascii="Calibri" w:eastAsia="Times New Roman" w:hAnsi="Calibri" w:cs="Calibri"/>
                <w:color w:val="000000"/>
              </w:rPr>
            </w:pPr>
            <w:ins w:id="2494" w:author="Gladiator Gladiator" w:date="2018-06-01T16:56:00Z">
              <w:r w:rsidRPr="00AD1DD6">
                <w:rPr>
                  <w:rFonts w:ascii="Calibri" w:eastAsia="Times New Roman" w:hAnsi="Calibri" w:cs="Calibri"/>
                  <w:color w:val="000000"/>
                </w:rPr>
                <w:t>618.867</w:t>
              </w:r>
            </w:ins>
          </w:p>
        </w:tc>
        <w:tc>
          <w:tcPr>
            <w:tcW w:w="1035" w:type="dxa"/>
            <w:tcBorders>
              <w:top w:val="single" w:sz="4" w:space="0" w:color="9BC2E6"/>
              <w:left w:val="nil"/>
              <w:bottom w:val="single" w:sz="4" w:space="0" w:color="9BC2E6"/>
              <w:right w:val="single" w:sz="4" w:space="0" w:color="9BC2E6"/>
            </w:tcBorders>
            <w:shd w:val="clear" w:color="auto" w:fill="auto"/>
            <w:noWrap/>
            <w:vAlign w:val="bottom"/>
            <w:hideMark/>
          </w:tcPr>
          <w:p w14:paraId="7D648CDB" w14:textId="77777777" w:rsidR="00AD1DD6" w:rsidRPr="00AD1DD6" w:rsidRDefault="00AD1DD6" w:rsidP="00AD1DD6">
            <w:pPr>
              <w:spacing w:after="0" w:line="240" w:lineRule="auto"/>
              <w:jc w:val="right"/>
              <w:rPr>
                <w:ins w:id="2495" w:author="Gladiator Gladiator" w:date="2018-06-01T16:56:00Z"/>
                <w:rFonts w:ascii="Calibri" w:eastAsia="Times New Roman" w:hAnsi="Calibri" w:cs="Calibri"/>
                <w:color w:val="000000"/>
              </w:rPr>
            </w:pPr>
            <w:ins w:id="2496" w:author="Gladiator Gladiator" w:date="2018-06-01T16:56:00Z">
              <w:r w:rsidRPr="00AD1DD6">
                <w:rPr>
                  <w:rFonts w:ascii="Calibri" w:eastAsia="Times New Roman" w:hAnsi="Calibri" w:cs="Calibri"/>
                  <w:color w:val="000000"/>
                </w:rPr>
                <w:t>620.757</w:t>
              </w:r>
            </w:ins>
          </w:p>
        </w:tc>
      </w:tr>
      <w:tr w:rsidR="00AD1DD6" w:rsidRPr="00AD1DD6" w14:paraId="2D30B66B" w14:textId="77777777" w:rsidTr="00AD1DD6">
        <w:trPr>
          <w:trHeight w:val="292"/>
          <w:ins w:id="2497" w:author="Gladiator Gladiator" w:date="2018-06-01T16:56:00Z"/>
          <w:trPrChange w:id="2498"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DDEBF7" w:fill="DDEBF7"/>
            <w:noWrap/>
            <w:vAlign w:val="bottom"/>
            <w:hideMark/>
            <w:tcPrChange w:id="2499" w:author="Gladiator Gladiator" w:date="2018-06-01T16:56:00Z">
              <w:tcPr>
                <w:tcW w:w="1841"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69C1536B" w14:textId="77777777" w:rsidR="00AD1DD6" w:rsidRPr="00AD1DD6" w:rsidRDefault="00AD1DD6" w:rsidP="00AD1DD6">
            <w:pPr>
              <w:spacing w:after="0" w:line="240" w:lineRule="auto"/>
              <w:rPr>
                <w:ins w:id="2500" w:author="Gladiator Gladiator" w:date="2018-06-01T16:56:00Z"/>
                <w:rFonts w:ascii="Calibri" w:eastAsia="Times New Roman" w:hAnsi="Calibri" w:cs="Calibri"/>
                <w:color w:val="000000"/>
              </w:rPr>
            </w:pPr>
            <w:ins w:id="2501" w:author="Gladiator Gladiator" w:date="2018-06-01T16:56:00Z">
              <w:r w:rsidRPr="00AD1DD6">
                <w:rPr>
                  <w:rFonts w:ascii="Calibri" w:eastAsia="Times New Roman" w:hAnsi="Calibri" w:cs="Calibri"/>
                  <w:color w:val="000000"/>
                </w:rPr>
                <w:t>User 6</w:t>
              </w:r>
            </w:ins>
          </w:p>
        </w:tc>
        <w:tc>
          <w:tcPr>
            <w:tcW w:w="1173" w:type="dxa"/>
            <w:tcBorders>
              <w:top w:val="single" w:sz="4" w:space="0" w:color="9BC2E6"/>
              <w:left w:val="nil"/>
              <w:bottom w:val="single" w:sz="4" w:space="0" w:color="9BC2E6"/>
              <w:right w:val="nil"/>
            </w:tcBorders>
            <w:shd w:val="clear" w:color="DDEBF7" w:fill="DDEBF7"/>
            <w:noWrap/>
            <w:vAlign w:val="bottom"/>
            <w:hideMark/>
            <w:tcPrChange w:id="2502" w:author="Gladiator Gladiator" w:date="2018-06-01T16:56:00Z">
              <w:tcPr>
                <w:tcW w:w="1194" w:type="dxa"/>
                <w:gridSpan w:val="2"/>
                <w:tcBorders>
                  <w:top w:val="single" w:sz="4" w:space="0" w:color="9BC2E6"/>
                  <w:left w:val="nil"/>
                  <w:bottom w:val="single" w:sz="4" w:space="0" w:color="9BC2E6"/>
                  <w:right w:val="nil"/>
                </w:tcBorders>
                <w:shd w:val="clear" w:color="DDEBF7" w:fill="DDEBF7"/>
                <w:noWrap/>
                <w:vAlign w:val="bottom"/>
                <w:hideMark/>
              </w:tcPr>
            </w:tcPrChange>
          </w:tcPr>
          <w:p w14:paraId="38AA116E" w14:textId="77777777" w:rsidR="00AD1DD6" w:rsidRPr="00AD1DD6" w:rsidRDefault="00AD1DD6" w:rsidP="00AD1DD6">
            <w:pPr>
              <w:spacing w:after="0" w:line="240" w:lineRule="auto"/>
              <w:rPr>
                <w:ins w:id="2503" w:author="Gladiator Gladiator" w:date="2018-06-01T16:56:00Z"/>
                <w:rFonts w:ascii="Calibri" w:eastAsia="Times New Roman" w:hAnsi="Calibri" w:cs="Calibri"/>
                <w:color w:val="000000"/>
              </w:rPr>
            </w:pPr>
            <w:ins w:id="2504" w:author="Gladiator Gladiator" w:date="2018-06-01T16:56:00Z">
              <w:r w:rsidRPr="00AD1DD6">
                <w:rPr>
                  <w:rFonts w:ascii="Calibri" w:eastAsia="Times New Roman" w:hAnsi="Calibri" w:cs="Calibri"/>
                  <w:color w:val="000000"/>
                </w:rPr>
                <w:t>relaxing</w:t>
              </w:r>
            </w:ins>
          </w:p>
        </w:tc>
        <w:tc>
          <w:tcPr>
            <w:tcW w:w="1078" w:type="dxa"/>
            <w:tcBorders>
              <w:top w:val="single" w:sz="4" w:space="0" w:color="9BC2E6"/>
              <w:left w:val="nil"/>
              <w:bottom w:val="single" w:sz="4" w:space="0" w:color="9BC2E6"/>
              <w:right w:val="nil"/>
            </w:tcBorders>
            <w:shd w:val="clear" w:color="DDEBF7" w:fill="DDEBF7"/>
            <w:noWrap/>
            <w:vAlign w:val="bottom"/>
            <w:hideMark/>
            <w:tcPrChange w:id="2505" w:author="Gladiator Gladiator" w:date="2018-06-01T16:56:00Z">
              <w:tcPr>
                <w:tcW w:w="1097" w:type="dxa"/>
                <w:gridSpan w:val="2"/>
                <w:tcBorders>
                  <w:top w:val="single" w:sz="4" w:space="0" w:color="9BC2E6"/>
                  <w:left w:val="nil"/>
                  <w:bottom w:val="single" w:sz="4" w:space="0" w:color="9BC2E6"/>
                  <w:right w:val="nil"/>
                </w:tcBorders>
                <w:shd w:val="clear" w:color="DDEBF7" w:fill="DDEBF7"/>
                <w:noWrap/>
                <w:vAlign w:val="bottom"/>
                <w:hideMark/>
              </w:tcPr>
            </w:tcPrChange>
          </w:tcPr>
          <w:p w14:paraId="6F6B6F77" w14:textId="77777777" w:rsidR="00AD1DD6" w:rsidRPr="00AD1DD6" w:rsidRDefault="00AD1DD6" w:rsidP="00AD1DD6">
            <w:pPr>
              <w:spacing w:after="0" w:line="240" w:lineRule="auto"/>
              <w:jc w:val="right"/>
              <w:rPr>
                <w:ins w:id="2506" w:author="Gladiator Gladiator" w:date="2018-06-01T16:56:00Z"/>
                <w:rFonts w:ascii="Calibri" w:eastAsia="Times New Roman" w:hAnsi="Calibri" w:cs="Calibri"/>
                <w:color w:val="000000"/>
              </w:rPr>
            </w:pPr>
            <w:ins w:id="2507" w:author="Gladiator Gladiator" w:date="2018-06-01T16:56:00Z">
              <w:r w:rsidRPr="00AD1DD6">
                <w:rPr>
                  <w:rFonts w:ascii="Calibri" w:eastAsia="Times New Roman" w:hAnsi="Calibri" w:cs="Calibri"/>
                  <w:color w:val="000000"/>
                </w:rPr>
                <w:t>1059.770</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508" w:author="Gladiator Gladiator" w:date="2018-06-01T16:56:00Z">
              <w:tcPr>
                <w:tcW w:w="982" w:type="dxa"/>
                <w:gridSpan w:val="2"/>
                <w:tcBorders>
                  <w:top w:val="single" w:sz="4" w:space="0" w:color="9BC2E6"/>
                  <w:left w:val="nil"/>
                  <w:bottom w:val="single" w:sz="4" w:space="0" w:color="9BC2E6"/>
                  <w:right w:val="nil"/>
                </w:tcBorders>
                <w:shd w:val="clear" w:color="DDEBF7" w:fill="DDEBF7"/>
                <w:noWrap/>
                <w:vAlign w:val="bottom"/>
                <w:hideMark/>
              </w:tcPr>
            </w:tcPrChange>
          </w:tcPr>
          <w:p w14:paraId="07A02584" w14:textId="77777777" w:rsidR="00AD1DD6" w:rsidRPr="00AD1DD6" w:rsidRDefault="00AD1DD6" w:rsidP="00AD1DD6">
            <w:pPr>
              <w:spacing w:after="0" w:line="240" w:lineRule="auto"/>
              <w:jc w:val="right"/>
              <w:rPr>
                <w:ins w:id="2509" w:author="Gladiator Gladiator" w:date="2018-06-01T16:56:00Z"/>
                <w:rFonts w:ascii="Calibri" w:eastAsia="Times New Roman" w:hAnsi="Calibri" w:cs="Calibri"/>
                <w:color w:val="000000"/>
              </w:rPr>
            </w:pPr>
            <w:ins w:id="2510" w:author="Gladiator Gladiator" w:date="2018-06-01T16:56:00Z">
              <w:r w:rsidRPr="00AD1DD6">
                <w:rPr>
                  <w:rFonts w:ascii="Calibri" w:eastAsia="Times New Roman" w:hAnsi="Calibri" w:cs="Calibri"/>
                  <w:color w:val="000000"/>
                </w:rPr>
                <w:t>1085.000</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511" w:author="Gladiator Gladiator" w:date="2018-06-01T16:56:00Z">
              <w:tcPr>
                <w:tcW w:w="1040" w:type="dxa"/>
                <w:gridSpan w:val="2"/>
                <w:tcBorders>
                  <w:top w:val="single" w:sz="4" w:space="0" w:color="9BC2E6"/>
                  <w:left w:val="nil"/>
                  <w:bottom w:val="single" w:sz="4" w:space="0" w:color="9BC2E6"/>
                  <w:right w:val="nil"/>
                </w:tcBorders>
                <w:shd w:val="clear" w:color="DDEBF7" w:fill="DDEBF7"/>
                <w:noWrap/>
                <w:vAlign w:val="bottom"/>
                <w:hideMark/>
              </w:tcPr>
            </w:tcPrChange>
          </w:tcPr>
          <w:p w14:paraId="25CBE10B" w14:textId="77777777" w:rsidR="00AD1DD6" w:rsidRPr="00AD1DD6" w:rsidRDefault="00AD1DD6" w:rsidP="00AD1DD6">
            <w:pPr>
              <w:spacing w:after="0" w:line="240" w:lineRule="auto"/>
              <w:jc w:val="right"/>
              <w:rPr>
                <w:ins w:id="2512" w:author="Gladiator Gladiator" w:date="2018-06-01T16:56:00Z"/>
                <w:rFonts w:ascii="Calibri" w:eastAsia="Times New Roman" w:hAnsi="Calibri" w:cs="Calibri"/>
                <w:color w:val="000000"/>
              </w:rPr>
            </w:pPr>
            <w:ins w:id="2513" w:author="Gladiator Gladiator" w:date="2018-06-01T16:56:00Z">
              <w:r w:rsidRPr="00AD1DD6">
                <w:rPr>
                  <w:rFonts w:ascii="Calibri" w:eastAsia="Times New Roman" w:hAnsi="Calibri" w:cs="Calibri"/>
                  <w:color w:val="000000"/>
                </w:rPr>
                <w:t>1033.600</w:t>
              </w:r>
            </w:ins>
          </w:p>
        </w:tc>
        <w:tc>
          <w:tcPr>
            <w:tcW w:w="1228" w:type="dxa"/>
            <w:tcBorders>
              <w:top w:val="single" w:sz="4" w:space="0" w:color="9BC2E6"/>
              <w:left w:val="nil"/>
              <w:bottom w:val="single" w:sz="4" w:space="0" w:color="9BC2E6"/>
              <w:right w:val="nil"/>
            </w:tcBorders>
            <w:shd w:val="clear" w:color="DDEBF7" w:fill="DDEBF7"/>
            <w:noWrap/>
            <w:vAlign w:val="bottom"/>
            <w:hideMark/>
            <w:tcPrChange w:id="2514" w:author="Gladiator Gladiator" w:date="2018-06-01T16:56:00Z">
              <w:tcPr>
                <w:tcW w:w="1251" w:type="dxa"/>
                <w:gridSpan w:val="2"/>
                <w:tcBorders>
                  <w:top w:val="single" w:sz="4" w:space="0" w:color="9BC2E6"/>
                  <w:left w:val="nil"/>
                  <w:bottom w:val="single" w:sz="4" w:space="0" w:color="9BC2E6"/>
                  <w:right w:val="nil"/>
                </w:tcBorders>
                <w:shd w:val="clear" w:color="DDEBF7" w:fill="DDEBF7"/>
                <w:noWrap/>
                <w:vAlign w:val="bottom"/>
                <w:hideMark/>
              </w:tcPr>
            </w:tcPrChange>
          </w:tcPr>
          <w:p w14:paraId="19851D4B" w14:textId="77777777" w:rsidR="00AD1DD6" w:rsidRPr="00AD1DD6" w:rsidRDefault="00AD1DD6" w:rsidP="00AD1DD6">
            <w:pPr>
              <w:spacing w:after="0" w:line="240" w:lineRule="auto"/>
              <w:jc w:val="right"/>
              <w:rPr>
                <w:ins w:id="2515" w:author="Gladiator Gladiator" w:date="2018-06-01T16:56:00Z"/>
                <w:rFonts w:ascii="Calibri" w:eastAsia="Times New Roman" w:hAnsi="Calibri" w:cs="Calibri"/>
                <w:color w:val="000000"/>
              </w:rPr>
            </w:pPr>
            <w:ins w:id="2516" w:author="Gladiator Gladiator" w:date="2018-06-01T16:56:00Z">
              <w:r w:rsidRPr="00AD1DD6">
                <w:rPr>
                  <w:rFonts w:ascii="Calibri" w:eastAsia="Times New Roman" w:hAnsi="Calibri" w:cs="Calibri"/>
                  <w:color w:val="000000"/>
                </w:rPr>
                <w:t>1090.600</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517" w:author="Gladiator Gladiator" w:date="2018-06-01T16:56:00Z">
              <w:tcPr>
                <w:tcW w:w="924" w:type="dxa"/>
                <w:gridSpan w:val="2"/>
                <w:tcBorders>
                  <w:top w:val="single" w:sz="4" w:space="0" w:color="9BC2E6"/>
                  <w:left w:val="nil"/>
                  <w:bottom w:val="single" w:sz="4" w:space="0" w:color="9BC2E6"/>
                  <w:right w:val="nil"/>
                </w:tcBorders>
                <w:shd w:val="clear" w:color="DDEBF7" w:fill="DDEBF7"/>
                <w:noWrap/>
                <w:vAlign w:val="bottom"/>
                <w:hideMark/>
              </w:tcPr>
            </w:tcPrChange>
          </w:tcPr>
          <w:p w14:paraId="22C185DD" w14:textId="77777777" w:rsidR="00AD1DD6" w:rsidRPr="00AD1DD6" w:rsidRDefault="00AD1DD6" w:rsidP="00AD1DD6">
            <w:pPr>
              <w:spacing w:after="0" w:line="240" w:lineRule="auto"/>
              <w:jc w:val="right"/>
              <w:rPr>
                <w:ins w:id="2518" w:author="Gladiator Gladiator" w:date="2018-06-01T16:56:00Z"/>
                <w:rFonts w:ascii="Calibri" w:eastAsia="Times New Roman" w:hAnsi="Calibri" w:cs="Calibri"/>
                <w:color w:val="000000"/>
              </w:rPr>
            </w:pPr>
            <w:ins w:id="2519" w:author="Gladiator Gladiator" w:date="2018-06-01T16:56:00Z">
              <w:r w:rsidRPr="00AD1DD6">
                <w:rPr>
                  <w:rFonts w:ascii="Calibri" w:eastAsia="Times New Roman" w:hAnsi="Calibri" w:cs="Calibri"/>
                  <w:color w:val="000000"/>
                </w:rPr>
                <w:t>1037.933</w:t>
              </w:r>
            </w:ins>
          </w:p>
        </w:tc>
        <w:tc>
          <w:tcPr>
            <w:tcW w:w="1035" w:type="dxa"/>
            <w:tcBorders>
              <w:top w:val="single" w:sz="4" w:space="0" w:color="9BC2E6"/>
              <w:left w:val="nil"/>
              <w:bottom w:val="single" w:sz="4" w:space="0" w:color="9BC2E6"/>
              <w:right w:val="single" w:sz="4" w:space="0" w:color="9BC2E6"/>
            </w:tcBorders>
            <w:shd w:val="clear" w:color="DDEBF7" w:fill="DDEBF7"/>
            <w:noWrap/>
            <w:vAlign w:val="bottom"/>
            <w:hideMark/>
            <w:tcPrChange w:id="2520"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75392AED" w14:textId="77777777" w:rsidR="00AD1DD6" w:rsidRPr="00AD1DD6" w:rsidRDefault="00AD1DD6" w:rsidP="00AD1DD6">
            <w:pPr>
              <w:spacing w:after="0" w:line="240" w:lineRule="auto"/>
              <w:jc w:val="right"/>
              <w:rPr>
                <w:ins w:id="2521" w:author="Gladiator Gladiator" w:date="2018-06-01T16:56:00Z"/>
                <w:rFonts w:ascii="Calibri" w:eastAsia="Times New Roman" w:hAnsi="Calibri" w:cs="Calibri"/>
                <w:color w:val="000000"/>
              </w:rPr>
            </w:pPr>
            <w:ins w:id="2522" w:author="Gladiator Gladiator" w:date="2018-06-01T16:56:00Z">
              <w:r w:rsidRPr="00AD1DD6">
                <w:rPr>
                  <w:rFonts w:ascii="Calibri" w:eastAsia="Times New Roman" w:hAnsi="Calibri" w:cs="Calibri"/>
                  <w:color w:val="000000"/>
                </w:rPr>
                <w:t>1061.381</w:t>
              </w:r>
            </w:ins>
          </w:p>
        </w:tc>
      </w:tr>
      <w:tr w:rsidR="00AD1DD6" w:rsidRPr="00AD1DD6" w14:paraId="35C01E3B" w14:textId="77777777" w:rsidTr="00AD1DD6">
        <w:trPr>
          <w:trHeight w:val="292"/>
          <w:ins w:id="2523" w:author="Gladiator Gladiator" w:date="2018-06-01T16:56:00Z"/>
        </w:trPr>
        <w:tc>
          <w:tcPr>
            <w:tcW w:w="1803" w:type="dxa"/>
            <w:tcBorders>
              <w:top w:val="single" w:sz="4" w:space="0" w:color="9BC2E6"/>
              <w:left w:val="single" w:sz="4" w:space="0" w:color="9BC2E6"/>
              <w:bottom w:val="single" w:sz="4" w:space="0" w:color="9BC2E6"/>
              <w:right w:val="nil"/>
            </w:tcBorders>
            <w:shd w:val="clear" w:color="auto" w:fill="auto"/>
            <w:noWrap/>
            <w:vAlign w:val="bottom"/>
            <w:hideMark/>
          </w:tcPr>
          <w:p w14:paraId="40D2E523" w14:textId="77777777" w:rsidR="00AD1DD6" w:rsidRPr="00AD1DD6" w:rsidRDefault="00AD1DD6" w:rsidP="00AD1DD6">
            <w:pPr>
              <w:spacing w:after="0" w:line="240" w:lineRule="auto"/>
              <w:rPr>
                <w:ins w:id="2524" w:author="Gladiator Gladiator" w:date="2018-06-01T16:56:00Z"/>
                <w:rFonts w:ascii="Calibri" w:eastAsia="Times New Roman" w:hAnsi="Calibri" w:cs="Calibri"/>
                <w:color w:val="000000"/>
              </w:rPr>
            </w:pPr>
            <w:ins w:id="2525" w:author="Gladiator Gladiator" w:date="2018-06-01T16:56:00Z">
              <w:r w:rsidRPr="00AD1DD6">
                <w:rPr>
                  <w:rFonts w:ascii="Calibri" w:eastAsia="Times New Roman" w:hAnsi="Calibri" w:cs="Calibri"/>
                  <w:color w:val="000000"/>
                </w:rPr>
                <w:t>User 6</w:t>
              </w:r>
            </w:ins>
          </w:p>
        </w:tc>
        <w:tc>
          <w:tcPr>
            <w:tcW w:w="1173" w:type="dxa"/>
            <w:tcBorders>
              <w:top w:val="single" w:sz="4" w:space="0" w:color="9BC2E6"/>
              <w:left w:val="nil"/>
              <w:bottom w:val="single" w:sz="4" w:space="0" w:color="9BC2E6"/>
              <w:right w:val="nil"/>
            </w:tcBorders>
            <w:shd w:val="clear" w:color="auto" w:fill="auto"/>
            <w:noWrap/>
            <w:vAlign w:val="bottom"/>
            <w:hideMark/>
          </w:tcPr>
          <w:p w14:paraId="75AD4761" w14:textId="77777777" w:rsidR="00AD1DD6" w:rsidRPr="00AD1DD6" w:rsidRDefault="00AD1DD6" w:rsidP="00AD1DD6">
            <w:pPr>
              <w:spacing w:after="0" w:line="240" w:lineRule="auto"/>
              <w:rPr>
                <w:ins w:id="2526" w:author="Gladiator Gladiator" w:date="2018-06-01T16:56:00Z"/>
                <w:rFonts w:ascii="Calibri" w:eastAsia="Times New Roman" w:hAnsi="Calibri" w:cs="Calibri"/>
                <w:color w:val="000000"/>
              </w:rPr>
            </w:pPr>
            <w:ins w:id="2527" w:author="Gladiator Gladiator" w:date="2018-06-01T16:56:00Z">
              <w:r w:rsidRPr="00AD1DD6">
                <w:rPr>
                  <w:rFonts w:ascii="Calibri" w:eastAsia="Times New Roman" w:hAnsi="Calibri" w:cs="Calibri"/>
                  <w:color w:val="000000"/>
                </w:rPr>
                <w:t>testing</w:t>
              </w:r>
            </w:ins>
          </w:p>
        </w:tc>
        <w:tc>
          <w:tcPr>
            <w:tcW w:w="1078" w:type="dxa"/>
            <w:tcBorders>
              <w:top w:val="single" w:sz="4" w:space="0" w:color="9BC2E6"/>
              <w:left w:val="nil"/>
              <w:bottom w:val="single" w:sz="4" w:space="0" w:color="9BC2E6"/>
              <w:right w:val="nil"/>
            </w:tcBorders>
            <w:shd w:val="clear" w:color="auto" w:fill="auto"/>
            <w:noWrap/>
            <w:vAlign w:val="bottom"/>
            <w:hideMark/>
          </w:tcPr>
          <w:p w14:paraId="13984203" w14:textId="77777777" w:rsidR="00AD1DD6" w:rsidRPr="00AD1DD6" w:rsidRDefault="00AD1DD6" w:rsidP="00AD1DD6">
            <w:pPr>
              <w:spacing w:after="0" w:line="240" w:lineRule="auto"/>
              <w:jc w:val="right"/>
              <w:rPr>
                <w:ins w:id="2528" w:author="Gladiator Gladiator" w:date="2018-06-01T16:56:00Z"/>
                <w:rFonts w:ascii="Calibri" w:eastAsia="Times New Roman" w:hAnsi="Calibri" w:cs="Calibri"/>
                <w:color w:val="000000"/>
              </w:rPr>
            </w:pPr>
            <w:ins w:id="2529" w:author="Gladiator Gladiator" w:date="2018-06-01T16:56:00Z">
              <w:r w:rsidRPr="00AD1DD6">
                <w:rPr>
                  <w:rFonts w:ascii="Calibri" w:eastAsia="Times New Roman" w:hAnsi="Calibri" w:cs="Calibri"/>
                  <w:color w:val="000000"/>
                </w:rPr>
                <w:t>890.230</w:t>
              </w:r>
            </w:ins>
          </w:p>
        </w:tc>
        <w:tc>
          <w:tcPr>
            <w:tcW w:w="1035" w:type="dxa"/>
            <w:tcBorders>
              <w:top w:val="single" w:sz="4" w:space="0" w:color="9BC2E6"/>
              <w:left w:val="nil"/>
              <w:bottom w:val="single" w:sz="4" w:space="0" w:color="9BC2E6"/>
              <w:right w:val="nil"/>
            </w:tcBorders>
            <w:shd w:val="clear" w:color="auto" w:fill="auto"/>
            <w:noWrap/>
            <w:vAlign w:val="bottom"/>
            <w:hideMark/>
          </w:tcPr>
          <w:p w14:paraId="5329249C" w14:textId="77777777" w:rsidR="00AD1DD6" w:rsidRPr="00AD1DD6" w:rsidRDefault="00AD1DD6" w:rsidP="00AD1DD6">
            <w:pPr>
              <w:spacing w:after="0" w:line="240" w:lineRule="auto"/>
              <w:jc w:val="right"/>
              <w:rPr>
                <w:ins w:id="2530" w:author="Gladiator Gladiator" w:date="2018-06-01T16:56:00Z"/>
                <w:rFonts w:ascii="Calibri" w:eastAsia="Times New Roman" w:hAnsi="Calibri" w:cs="Calibri"/>
                <w:color w:val="000000"/>
              </w:rPr>
            </w:pPr>
            <w:ins w:id="2531" w:author="Gladiator Gladiator" w:date="2018-06-01T16:56:00Z">
              <w:r w:rsidRPr="00AD1DD6">
                <w:rPr>
                  <w:rFonts w:ascii="Calibri" w:eastAsia="Times New Roman" w:hAnsi="Calibri" w:cs="Calibri"/>
                  <w:color w:val="000000"/>
                </w:rPr>
                <w:t>896.667</w:t>
              </w:r>
            </w:ins>
          </w:p>
        </w:tc>
        <w:tc>
          <w:tcPr>
            <w:tcW w:w="1035" w:type="dxa"/>
            <w:tcBorders>
              <w:top w:val="single" w:sz="4" w:space="0" w:color="9BC2E6"/>
              <w:left w:val="nil"/>
              <w:bottom w:val="single" w:sz="4" w:space="0" w:color="9BC2E6"/>
              <w:right w:val="nil"/>
            </w:tcBorders>
            <w:shd w:val="clear" w:color="auto" w:fill="auto"/>
            <w:noWrap/>
            <w:vAlign w:val="bottom"/>
            <w:hideMark/>
          </w:tcPr>
          <w:p w14:paraId="6C6E655D" w14:textId="77777777" w:rsidR="00AD1DD6" w:rsidRPr="00AD1DD6" w:rsidRDefault="00AD1DD6" w:rsidP="00AD1DD6">
            <w:pPr>
              <w:spacing w:after="0" w:line="240" w:lineRule="auto"/>
              <w:jc w:val="right"/>
              <w:rPr>
                <w:ins w:id="2532" w:author="Gladiator Gladiator" w:date="2018-06-01T16:56:00Z"/>
                <w:rFonts w:ascii="Calibri" w:eastAsia="Times New Roman" w:hAnsi="Calibri" w:cs="Calibri"/>
                <w:color w:val="000000"/>
              </w:rPr>
            </w:pPr>
            <w:ins w:id="2533" w:author="Gladiator Gladiator" w:date="2018-06-01T16:56:00Z">
              <w:r w:rsidRPr="00AD1DD6">
                <w:rPr>
                  <w:rFonts w:ascii="Calibri" w:eastAsia="Times New Roman" w:hAnsi="Calibri" w:cs="Calibri"/>
                  <w:color w:val="000000"/>
                </w:rPr>
                <w:t>1003.333</w:t>
              </w:r>
            </w:ins>
          </w:p>
        </w:tc>
        <w:tc>
          <w:tcPr>
            <w:tcW w:w="1228" w:type="dxa"/>
            <w:tcBorders>
              <w:top w:val="single" w:sz="4" w:space="0" w:color="9BC2E6"/>
              <w:left w:val="nil"/>
              <w:bottom w:val="single" w:sz="4" w:space="0" w:color="9BC2E6"/>
              <w:right w:val="nil"/>
            </w:tcBorders>
            <w:shd w:val="clear" w:color="auto" w:fill="auto"/>
            <w:noWrap/>
            <w:vAlign w:val="bottom"/>
            <w:hideMark/>
          </w:tcPr>
          <w:p w14:paraId="623381D1" w14:textId="77777777" w:rsidR="00AD1DD6" w:rsidRPr="00AD1DD6" w:rsidRDefault="00AD1DD6" w:rsidP="00AD1DD6">
            <w:pPr>
              <w:spacing w:after="0" w:line="240" w:lineRule="auto"/>
              <w:jc w:val="right"/>
              <w:rPr>
                <w:ins w:id="2534" w:author="Gladiator Gladiator" w:date="2018-06-01T16:56:00Z"/>
                <w:rFonts w:ascii="Calibri" w:eastAsia="Times New Roman" w:hAnsi="Calibri" w:cs="Calibri"/>
                <w:color w:val="000000"/>
              </w:rPr>
            </w:pPr>
            <w:ins w:id="2535" w:author="Gladiator Gladiator" w:date="2018-06-01T16:56:00Z">
              <w:r w:rsidRPr="00AD1DD6">
                <w:rPr>
                  <w:rFonts w:ascii="Calibri" w:eastAsia="Times New Roman" w:hAnsi="Calibri" w:cs="Calibri"/>
                  <w:color w:val="000000"/>
                </w:rPr>
                <w:t>941.800</w:t>
              </w:r>
            </w:ins>
          </w:p>
        </w:tc>
        <w:tc>
          <w:tcPr>
            <w:tcW w:w="1035" w:type="dxa"/>
            <w:tcBorders>
              <w:top w:val="single" w:sz="4" w:space="0" w:color="9BC2E6"/>
              <w:left w:val="nil"/>
              <w:bottom w:val="single" w:sz="4" w:space="0" w:color="9BC2E6"/>
              <w:right w:val="nil"/>
            </w:tcBorders>
            <w:shd w:val="clear" w:color="auto" w:fill="auto"/>
            <w:noWrap/>
            <w:vAlign w:val="bottom"/>
            <w:hideMark/>
          </w:tcPr>
          <w:p w14:paraId="6D081174" w14:textId="77777777" w:rsidR="00AD1DD6" w:rsidRPr="00AD1DD6" w:rsidRDefault="00AD1DD6" w:rsidP="00AD1DD6">
            <w:pPr>
              <w:spacing w:after="0" w:line="240" w:lineRule="auto"/>
              <w:jc w:val="right"/>
              <w:rPr>
                <w:ins w:id="2536" w:author="Gladiator Gladiator" w:date="2018-06-01T16:56:00Z"/>
                <w:rFonts w:ascii="Calibri" w:eastAsia="Times New Roman" w:hAnsi="Calibri" w:cs="Calibri"/>
                <w:color w:val="000000"/>
              </w:rPr>
            </w:pPr>
            <w:ins w:id="2537" w:author="Gladiator Gladiator" w:date="2018-06-01T16:56:00Z">
              <w:r w:rsidRPr="00AD1DD6">
                <w:rPr>
                  <w:rFonts w:ascii="Calibri" w:eastAsia="Times New Roman" w:hAnsi="Calibri" w:cs="Calibri"/>
                  <w:color w:val="000000"/>
                </w:rPr>
                <w:t>982.400</w:t>
              </w:r>
            </w:ins>
          </w:p>
        </w:tc>
        <w:tc>
          <w:tcPr>
            <w:tcW w:w="1035" w:type="dxa"/>
            <w:tcBorders>
              <w:top w:val="single" w:sz="4" w:space="0" w:color="9BC2E6"/>
              <w:left w:val="nil"/>
              <w:bottom w:val="single" w:sz="4" w:space="0" w:color="9BC2E6"/>
              <w:right w:val="single" w:sz="4" w:space="0" w:color="9BC2E6"/>
            </w:tcBorders>
            <w:shd w:val="clear" w:color="auto" w:fill="auto"/>
            <w:noWrap/>
            <w:vAlign w:val="bottom"/>
            <w:hideMark/>
          </w:tcPr>
          <w:p w14:paraId="699289DF" w14:textId="77777777" w:rsidR="00AD1DD6" w:rsidRPr="00AD1DD6" w:rsidRDefault="00AD1DD6" w:rsidP="00AD1DD6">
            <w:pPr>
              <w:spacing w:after="0" w:line="240" w:lineRule="auto"/>
              <w:jc w:val="right"/>
              <w:rPr>
                <w:ins w:id="2538" w:author="Gladiator Gladiator" w:date="2018-06-01T16:56:00Z"/>
                <w:rFonts w:ascii="Calibri" w:eastAsia="Times New Roman" w:hAnsi="Calibri" w:cs="Calibri"/>
                <w:color w:val="000000"/>
              </w:rPr>
            </w:pPr>
            <w:ins w:id="2539" w:author="Gladiator Gladiator" w:date="2018-06-01T16:56:00Z">
              <w:r w:rsidRPr="00AD1DD6">
                <w:rPr>
                  <w:rFonts w:ascii="Calibri" w:eastAsia="Times New Roman" w:hAnsi="Calibri" w:cs="Calibri"/>
                  <w:color w:val="000000"/>
                </w:rPr>
                <w:t>942.886</w:t>
              </w:r>
            </w:ins>
          </w:p>
        </w:tc>
      </w:tr>
      <w:tr w:rsidR="00AD1DD6" w:rsidRPr="00AD1DD6" w14:paraId="6623D56E" w14:textId="77777777" w:rsidTr="00AD1DD6">
        <w:trPr>
          <w:trHeight w:val="292"/>
          <w:ins w:id="2540" w:author="Gladiator Gladiator" w:date="2018-06-01T16:56:00Z"/>
          <w:trPrChange w:id="2541"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DDEBF7" w:fill="DDEBF7"/>
            <w:noWrap/>
            <w:vAlign w:val="bottom"/>
            <w:hideMark/>
            <w:tcPrChange w:id="2542" w:author="Gladiator Gladiator" w:date="2018-06-01T16:56:00Z">
              <w:tcPr>
                <w:tcW w:w="1841"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26549EB1" w14:textId="77777777" w:rsidR="00AD1DD6" w:rsidRPr="00AD1DD6" w:rsidRDefault="00AD1DD6" w:rsidP="00AD1DD6">
            <w:pPr>
              <w:spacing w:after="0" w:line="240" w:lineRule="auto"/>
              <w:rPr>
                <w:ins w:id="2543" w:author="Gladiator Gladiator" w:date="2018-06-01T16:56:00Z"/>
                <w:rFonts w:ascii="Calibri" w:eastAsia="Times New Roman" w:hAnsi="Calibri" w:cs="Calibri"/>
                <w:color w:val="000000"/>
              </w:rPr>
            </w:pPr>
            <w:ins w:id="2544" w:author="Gladiator Gladiator" w:date="2018-06-01T16:56:00Z">
              <w:r w:rsidRPr="00AD1DD6">
                <w:rPr>
                  <w:rFonts w:ascii="Calibri" w:eastAsia="Times New Roman" w:hAnsi="Calibri" w:cs="Calibri"/>
                  <w:color w:val="000000"/>
                </w:rPr>
                <w:t>User 7</w:t>
              </w:r>
            </w:ins>
          </w:p>
        </w:tc>
        <w:tc>
          <w:tcPr>
            <w:tcW w:w="1173" w:type="dxa"/>
            <w:tcBorders>
              <w:top w:val="single" w:sz="4" w:space="0" w:color="9BC2E6"/>
              <w:left w:val="nil"/>
              <w:bottom w:val="single" w:sz="4" w:space="0" w:color="9BC2E6"/>
              <w:right w:val="nil"/>
            </w:tcBorders>
            <w:shd w:val="clear" w:color="DDEBF7" w:fill="DDEBF7"/>
            <w:noWrap/>
            <w:vAlign w:val="bottom"/>
            <w:hideMark/>
            <w:tcPrChange w:id="2545" w:author="Gladiator Gladiator" w:date="2018-06-01T16:56:00Z">
              <w:tcPr>
                <w:tcW w:w="1194" w:type="dxa"/>
                <w:gridSpan w:val="2"/>
                <w:tcBorders>
                  <w:top w:val="single" w:sz="4" w:space="0" w:color="9BC2E6"/>
                  <w:left w:val="nil"/>
                  <w:bottom w:val="single" w:sz="4" w:space="0" w:color="9BC2E6"/>
                  <w:right w:val="nil"/>
                </w:tcBorders>
                <w:shd w:val="clear" w:color="DDEBF7" w:fill="DDEBF7"/>
                <w:noWrap/>
                <w:vAlign w:val="bottom"/>
                <w:hideMark/>
              </w:tcPr>
            </w:tcPrChange>
          </w:tcPr>
          <w:p w14:paraId="1758BD4D" w14:textId="77777777" w:rsidR="00AD1DD6" w:rsidRPr="00AD1DD6" w:rsidRDefault="00AD1DD6" w:rsidP="00AD1DD6">
            <w:pPr>
              <w:spacing w:after="0" w:line="240" w:lineRule="auto"/>
              <w:rPr>
                <w:ins w:id="2546" w:author="Gladiator Gladiator" w:date="2018-06-01T16:56:00Z"/>
                <w:rFonts w:ascii="Calibri" w:eastAsia="Times New Roman" w:hAnsi="Calibri" w:cs="Calibri"/>
                <w:color w:val="000000"/>
              </w:rPr>
            </w:pPr>
            <w:ins w:id="2547" w:author="Gladiator Gladiator" w:date="2018-06-01T16:56:00Z">
              <w:r w:rsidRPr="00AD1DD6">
                <w:rPr>
                  <w:rFonts w:ascii="Calibri" w:eastAsia="Times New Roman" w:hAnsi="Calibri" w:cs="Calibri"/>
                  <w:color w:val="000000"/>
                </w:rPr>
                <w:t>relaxing</w:t>
              </w:r>
            </w:ins>
          </w:p>
        </w:tc>
        <w:tc>
          <w:tcPr>
            <w:tcW w:w="1078" w:type="dxa"/>
            <w:tcBorders>
              <w:top w:val="single" w:sz="4" w:space="0" w:color="9BC2E6"/>
              <w:left w:val="nil"/>
              <w:bottom w:val="single" w:sz="4" w:space="0" w:color="9BC2E6"/>
              <w:right w:val="nil"/>
            </w:tcBorders>
            <w:shd w:val="clear" w:color="DDEBF7" w:fill="DDEBF7"/>
            <w:noWrap/>
            <w:vAlign w:val="bottom"/>
            <w:hideMark/>
            <w:tcPrChange w:id="2548" w:author="Gladiator Gladiator" w:date="2018-06-01T16:56:00Z">
              <w:tcPr>
                <w:tcW w:w="1097" w:type="dxa"/>
                <w:gridSpan w:val="2"/>
                <w:tcBorders>
                  <w:top w:val="single" w:sz="4" w:space="0" w:color="9BC2E6"/>
                  <w:left w:val="nil"/>
                  <w:bottom w:val="single" w:sz="4" w:space="0" w:color="9BC2E6"/>
                  <w:right w:val="nil"/>
                </w:tcBorders>
                <w:shd w:val="clear" w:color="DDEBF7" w:fill="DDEBF7"/>
                <w:noWrap/>
                <w:vAlign w:val="bottom"/>
                <w:hideMark/>
              </w:tcPr>
            </w:tcPrChange>
          </w:tcPr>
          <w:p w14:paraId="4262F403" w14:textId="77777777" w:rsidR="00AD1DD6" w:rsidRPr="00AD1DD6" w:rsidRDefault="00AD1DD6" w:rsidP="00AD1DD6">
            <w:pPr>
              <w:spacing w:after="0" w:line="240" w:lineRule="auto"/>
              <w:jc w:val="right"/>
              <w:rPr>
                <w:ins w:id="2549" w:author="Gladiator Gladiator" w:date="2018-06-01T16:56:00Z"/>
                <w:rFonts w:ascii="Calibri" w:eastAsia="Times New Roman" w:hAnsi="Calibri" w:cs="Calibri"/>
                <w:color w:val="000000"/>
              </w:rPr>
            </w:pPr>
            <w:ins w:id="2550" w:author="Gladiator Gladiator" w:date="2018-06-01T16:56:00Z">
              <w:r w:rsidRPr="00AD1DD6">
                <w:rPr>
                  <w:rFonts w:ascii="Calibri" w:eastAsia="Times New Roman" w:hAnsi="Calibri" w:cs="Calibri"/>
                  <w:color w:val="000000"/>
                </w:rPr>
                <w:t>940.333</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551" w:author="Gladiator Gladiator" w:date="2018-06-01T16:56:00Z">
              <w:tcPr>
                <w:tcW w:w="982" w:type="dxa"/>
                <w:gridSpan w:val="2"/>
                <w:tcBorders>
                  <w:top w:val="single" w:sz="4" w:space="0" w:color="9BC2E6"/>
                  <w:left w:val="nil"/>
                  <w:bottom w:val="single" w:sz="4" w:space="0" w:color="9BC2E6"/>
                  <w:right w:val="nil"/>
                </w:tcBorders>
                <w:shd w:val="clear" w:color="DDEBF7" w:fill="DDEBF7"/>
                <w:noWrap/>
                <w:vAlign w:val="bottom"/>
                <w:hideMark/>
              </w:tcPr>
            </w:tcPrChange>
          </w:tcPr>
          <w:p w14:paraId="6937E40A" w14:textId="77777777" w:rsidR="00AD1DD6" w:rsidRPr="00AD1DD6" w:rsidRDefault="00AD1DD6" w:rsidP="00AD1DD6">
            <w:pPr>
              <w:spacing w:after="0" w:line="240" w:lineRule="auto"/>
              <w:jc w:val="right"/>
              <w:rPr>
                <w:ins w:id="2552" w:author="Gladiator Gladiator" w:date="2018-06-01T16:56:00Z"/>
                <w:rFonts w:ascii="Calibri" w:eastAsia="Times New Roman" w:hAnsi="Calibri" w:cs="Calibri"/>
                <w:color w:val="000000"/>
              </w:rPr>
            </w:pPr>
            <w:ins w:id="2553" w:author="Gladiator Gladiator" w:date="2018-06-01T16:56:00Z">
              <w:r w:rsidRPr="00AD1DD6">
                <w:rPr>
                  <w:rFonts w:ascii="Calibri" w:eastAsia="Times New Roman" w:hAnsi="Calibri" w:cs="Calibri"/>
                  <w:color w:val="000000"/>
                </w:rPr>
                <w:t>876.800</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554" w:author="Gladiator Gladiator" w:date="2018-06-01T16:56:00Z">
              <w:tcPr>
                <w:tcW w:w="1040" w:type="dxa"/>
                <w:gridSpan w:val="2"/>
                <w:tcBorders>
                  <w:top w:val="single" w:sz="4" w:space="0" w:color="9BC2E6"/>
                  <w:left w:val="nil"/>
                  <w:bottom w:val="single" w:sz="4" w:space="0" w:color="9BC2E6"/>
                  <w:right w:val="nil"/>
                </w:tcBorders>
                <w:shd w:val="clear" w:color="DDEBF7" w:fill="DDEBF7"/>
                <w:noWrap/>
                <w:vAlign w:val="bottom"/>
                <w:hideMark/>
              </w:tcPr>
            </w:tcPrChange>
          </w:tcPr>
          <w:p w14:paraId="20344261" w14:textId="77777777" w:rsidR="00AD1DD6" w:rsidRPr="00AD1DD6" w:rsidRDefault="00AD1DD6" w:rsidP="00AD1DD6">
            <w:pPr>
              <w:spacing w:after="0" w:line="240" w:lineRule="auto"/>
              <w:jc w:val="right"/>
              <w:rPr>
                <w:ins w:id="2555" w:author="Gladiator Gladiator" w:date="2018-06-01T16:56:00Z"/>
                <w:rFonts w:ascii="Calibri" w:eastAsia="Times New Roman" w:hAnsi="Calibri" w:cs="Calibri"/>
                <w:color w:val="000000"/>
              </w:rPr>
            </w:pPr>
            <w:ins w:id="2556" w:author="Gladiator Gladiator" w:date="2018-06-01T16:56:00Z">
              <w:r w:rsidRPr="00AD1DD6">
                <w:rPr>
                  <w:rFonts w:ascii="Calibri" w:eastAsia="Times New Roman" w:hAnsi="Calibri" w:cs="Calibri"/>
                  <w:color w:val="000000"/>
                </w:rPr>
                <w:t>858.067</w:t>
              </w:r>
            </w:ins>
          </w:p>
        </w:tc>
        <w:tc>
          <w:tcPr>
            <w:tcW w:w="1228" w:type="dxa"/>
            <w:tcBorders>
              <w:top w:val="single" w:sz="4" w:space="0" w:color="9BC2E6"/>
              <w:left w:val="nil"/>
              <w:bottom w:val="single" w:sz="4" w:space="0" w:color="9BC2E6"/>
              <w:right w:val="nil"/>
            </w:tcBorders>
            <w:shd w:val="clear" w:color="DDEBF7" w:fill="DDEBF7"/>
            <w:noWrap/>
            <w:vAlign w:val="bottom"/>
            <w:hideMark/>
            <w:tcPrChange w:id="2557" w:author="Gladiator Gladiator" w:date="2018-06-01T16:56:00Z">
              <w:tcPr>
                <w:tcW w:w="1251" w:type="dxa"/>
                <w:gridSpan w:val="2"/>
                <w:tcBorders>
                  <w:top w:val="single" w:sz="4" w:space="0" w:color="9BC2E6"/>
                  <w:left w:val="nil"/>
                  <w:bottom w:val="single" w:sz="4" w:space="0" w:color="9BC2E6"/>
                  <w:right w:val="nil"/>
                </w:tcBorders>
                <w:shd w:val="clear" w:color="DDEBF7" w:fill="DDEBF7"/>
                <w:noWrap/>
                <w:vAlign w:val="bottom"/>
                <w:hideMark/>
              </w:tcPr>
            </w:tcPrChange>
          </w:tcPr>
          <w:p w14:paraId="0FE3488D" w14:textId="77777777" w:rsidR="00AD1DD6" w:rsidRPr="00AD1DD6" w:rsidRDefault="00AD1DD6" w:rsidP="00AD1DD6">
            <w:pPr>
              <w:spacing w:after="0" w:line="240" w:lineRule="auto"/>
              <w:jc w:val="right"/>
              <w:rPr>
                <w:ins w:id="2558" w:author="Gladiator Gladiator" w:date="2018-06-01T16:56:00Z"/>
                <w:rFonts w:ascii="Calibri" w:eastAsia="Times New Roman" w:hAnsi="Calibri" w:cs="Calibri"/>
                <w:color w:val="000000"/>
              </w:rPr>
            </w:pPr>
            <w:ins w:id="2559" w:author="Gladiator Gladiator" w:date="2018-06-01T16:56:00Z">
              <w:r w:rsidRPr="00AD1DD6">
                <w:rPr>
                  <w:rFonts w:ascii="Calibri" w:eastAsia="Times New Roman" w:hAnsi="Calibri" w:cs="Calibri"/>
                  <w:color w:val="000000"/>
                </w:rPr>
                <w:t>862.800</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560" w:author="Gladiator Gladiator" w:date="2018-06-01T16:56:00Z">
              <w:tcPr>
                <w:tcW w:w="924" w:type="dxa"/>
                <w:gridSpan w:val="2"/>
                <w:tcBorders>
                  <w:top w:val="single" w:sz="4" w:space="0" w:color="9BC2E6"/>
                  <w:left w:val="nil"/>
                  <w:bottom w:val="single" w:sz="4" w:space="0" w:color="9BC2E6"/>
                  <w:right w:val="nil"/>
                </w:tcBorders>
                <w:shd w:val="clear" w:color="DDEBF7" w:fill="DDEBF7"/>
                <w:noWrap/>
                <w:vAlign w:val="bottom"/>
                <w:hideMark/>
              </w:tcPr>
            </w:tcPrChange>
          </w:tcPr>
          <w:p w14:paraId="1D62FD60" w14:textId="77777777" w:rsidR="00AD1DD6" w:rsidRPr="00AD1DD6" w:rsidRDefault="00AD1DD6" w:rsidP="00AD1DD6">
            <w:pPr>
              <w:spacing w:after="0" w:line="240" w:lineRule="auto"/>
              <w:jc w:val="right"/>
              <w:rPr>
                <w:ins w:id="2561" w:author="Gladiator Gladiator" w:date="2018-06-01T16:56:00Z"/>
                <w:rFonts w:ascii="Calibri" w:eastAsia="Times New Roman" w:hAnsi="Calibri" w:cs="Calibri"/>
                <w:color w:val="000000"/>
              </w:rPr>
            </w:pPr>
            <w:ins w:id="2562" w:author="Gladiator Gladiator" w:date="2018-06-01T16:56:00Z">
              <w:r w:rsidRPr="00AD1DD6">
                <w:rPr>
                  <w:rFonts w:ascii="Calibri" w:eastAsia="Times New Roman" w:hAnsi="Calibri" w:cs="Calibri"/>
                  <w:color w:val="000000"/>
                </w:rPr>
                <w:t>861.246</w:t>
              </w:r>
            </w:ins>
          </w:p>
        </w:tc>
        <w:tc>
          <w:tcPr>
            <w:tcW w:w="1035" w:type="dxa"/>
            <w:tcBorders>
              <w:top w:val="single" w:sz="4" w:space="0" w:color="9BC2E6"/>
              <w:left w:val="nil"/>
              <w:bottom w:val="single" w:sz="4" w:space="0" w:color="9BC2E6"/>
              <w:right w:val="single" w:sz="4" w:space="0" w:color="9BC2E6"/>
            </w:tcBorders>
            <w:shd w:val="clear" w:color="DDEBF7" w:fill="DDEBF7"/>
            <w:noWrap/>
            <w:vAlign w:val="bottom"/>
            <w:hideMark/>
            <w:tcPrChange w:id="2563"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799F0F88" w14:textId="77777777" w:rsidR="00AD1DD6" w:rsidRPr="00AD1DD6" w:rsidRDefault="00AD1DD6" w:rsidP="00AD1DD6">
            <w:pPr>
              <w:spacing w:after="0" w:line="240" w:lineRule="auto"/>
              <w:jc w:val="right"/>
              <w:rPr>
                <w:ins w:id="2564" w:author="Gladiator Gladiator" w:date="2018-06-01T16:56:00Z"/>
                <w:rFonts w:ascii="Calibri" w:eastAsia="Times New Roman" w:hAnsi="Calibri" w:cs="Calibri"/>
                <w:color w:val="000000"/>
              </w:rPr>
            </w:pPr>
            <w:ins w:id="2565" w:author="Gladiator Gladiator" w:date="2018-06-01T16:56:00Z">
              <w:r w:rsidRPr="00AD1DD6">
                <w:rPr>
                  <w:rFonts w:ascii="Calibri" w:eastAsia="Times New Roman" w:hAnsi="Calibri" w:cs="Calibri"/>
                  <w:color w:val="000000"/>
                </w:rPr>
                <w:t>879.849</w:t>
              </w:r>
            </w:ins>
          </w:p>
        </w:tc>
      </w:tr>
      <w:tr w:rsidR="00AD1DD6" w:rsidRPr="00AD1DD6" w14:paraId="62B959AC" w14:textId="77777777" w:rsidTr="00AD1DD6">
        <w:trPr>
          <w:trHeight w:val="292"/>
          <w:ins w:id="2566" w:author="Gladiator Gladiator" w:date="2018-06-01T16:56:00Z"/>
        </w:trPr>
        <w:tc>
          <w:tcPr>
            <w:tcW w:w="1803" w:type="dxa"/>
            <w:tcBorders>
              <w:top w:val="single" w:sz="4" w:space="0" w:color="9BC2E6"/>
              <w:left w:val="single" w:sz="4" w:space="0" w:color="9BC2E6"/>
              <w:bottom w:val="single" w:sz="4" w:space="0" w:color="9BC2E6"/>
              <w:right w:val="nil"/>
            </w:tcBorders>
            <w:shd w:val="clear" w:color="auto" w:fill="auto"/>
            <w:noWrap/>
            <w:vAlign w:val="bottom"/>
            <w:hideMark/>
          </w:tcPr>
          <w:p w14:paraId="07BFD513" w14:textId="77777777" w:rsidR="00AD1DD6" w:rsidRPr="00AD1DD6" w:rsidRDefault="00AD1DD6" w:rsidP="00AD1DD6">
            <w:pPr>
              <w:spacing w:after="0" w:line="240" w:lineRule="auto"/>
              <w:rPr>
                <w:ins w:id="2567" w:author="Gladiator Gladiator" w:date="2018-06-01T16:56:00Z"/>
                <w:rFonts w:ascii="Calibri" w:eastAsia="Times New Roman" w:hAnsi="Calibri" w:cs="Calibri"/>
                <w:color w:val="000000"/>
              </w:rPr>
            </w:pPr>
            <w:ins w:id="2568" w:author="Gladiator Gladiator" w:date="2018-06-01T16:56:00Z">
              <w:r w:rsidRPr="00AD1DD6">
                <w:rPr>
                  <w:rFonts w:ascii="Calibri" w:eastAsia="Times New Roman" w:hAnsi="Calibri" w:cs="Calibri"/>
                  <w:color w:val="000000"/>
                </w:rPr>
                <w:t>User 7</w:t>
              </w:r>
            </w:ins>
          </w:p>
        </w:tc>
        <w:tc>
          <w:tcPr>
            <w:tcW w:w="1173" w:type="dxa"/>
            <w:tcBorders>
              <w:top w:val="single" w:sz="4" w:space="0" w:color="9BC2E6"/>
              <w:left w:val="nil"/>
              <w:bottom w:val="single" w:sz="4" w:space="0" w:color="9BC2E6"/>
              <w:right w:val="nil"/>
            </w:tcBorders>
            <w:shd w:val="clear" w:color="auto" w:fill="auto"/>
            <w:noWrap/>
            <w:vAlign w:val="bottom"/>
            <w:hideMark/>
          </w:tcPr>
          <w:p w14:paraId="655DF3E5" w14:textId="77777777" w:rsidR="00AD1DD6" w:rsidRPr="00AD1DD6" w:rsidRDefault="00AD1DD6" w:rsidP="00AD1DD6">
            <w:pPr>
              <w:spacing w:after="0" w:line="240" w:lineRule="auto"/>
              <w:rPr>
                <w:ins w:id="2569" w:author="Gladiator Gladiator" w:date="2018-06-01T16:56:00Z"/>
                <w:rFonts w:ascii="Calibri" w:eastAsia="Times New Roman" w:hAnsi="Calibri" w:cs="Calibri"/>
                <w:color w:val="000000"/>
              </w:rPr>
            </w:pPr>
            <w:ins w:id="2570" w:author="Gladiator Gladiator" w:date="2018-06-01T16:56:00Z">
              <w:r w:rsidRPr="00AD1DD6">
                <w:rPr>
                  <w:rFonts w:ascii="Calibri" w:eastAsia="Times New Roman" w:hAnsi="Calibri" w:cs="Calibri"/>
                  <w:color w:val="000000"/>
                </w:rPr>
                <w:t>testing</w:t>
              </w:r>
            </w:ins>
          </w:p>
        </w:tc>
        <w:tc>
          <w:tcPr>
            <w:tcW w:w="1078" w:type="dxa"/>
            <w:tcBorders>
              <w:top w:val="single" w:sz="4" w:space="0" w:color="9BC2E6"/>
              <w:left w:val="nil"/>
              <w:bottom w:val="single" w:sz="4" w:space="0" w:color="9BC2E6"/>
              <w:right w:val="nil"/>
            </w:tcBorders>
            <w:shd w:val="clear" w:color="auto" w:fill="auto"/>
            <w:noWrap/>
            <w:vAlign w:val="bottom"/>
            <w:hideMark/>
          </w:tcPr>
          <w:p w14:paraId="606288A8" w14:textId="77777777" w:rsidR="00AD1DD6" w:rsidRPr="00AD1DD6" w:rsidRDefault="00AD1DD6" w:rsidP="00AD1DD6">
            <w:pPr>
              <w:spacing w:after="0" w:line="240" w:lineRule="auto"/>
              <w:jc w:val="right"/>
              <w:rPr>
                <w:ins w:id="2571" w:author="Gladiator Gladiator" w:date="2018-06-01T16:56:00Z"/>
                <w:rFonts w:ascii="Calibri" w:eastAsia="Times New Roman" w:hAnsi="Calibri" w:cs="Calibri"/>
                <w:color w:val="000000"/>
              </w:rPr>
            </w:pPr>
            <w:ins w:id="2572" w:author="Gladiator Gladiator" w:date="2018-06-01T16:56:00Z">
              <w:r w:rsidRPr="00AD1DD6">
                <w:rPr>
                  <w:rFonts w:ascii="Calibri" w:eastAsia="Times New Roman" w:hAnsi="Calibri" w:cs="Calibri"/>
                  <w:color w:val="000000"/>
                </w:rPr>
                <w:t>744.333</w:t>
              </w:r>
            </w:ins>
          </w:p>
        </w:tc>
        <w:tc>
          <w:tcPr>
            <w:tcW w:w="1035" w:type="dxa"/>
            <w:tcBorders>
              <w:top w:val="single" w:sz="4" w:space="0" w:color="9BC2E6"/>
              <w:left w:val="nil"/>
              <w:bottom w:val="single" w:sz="4" w:space="0" w:color="9BC2E6"/>
              <w:right w:val="nil"/>
            </w:tcBorders>
            <w:shd w:val="clear" w:color="auto" w:fill="auto"/>
            <w:noWrap/>
            <w:vAlign w:val="bottom"/>
            <w:hideMark/>
          </w:tcPr>
          <w:p w14:paraId="3F218786" w14:textId="77777777" w:rsidR="00AD1DD6" w:rsidRPr="00AD1DD6" w:rsidRDefault="00AD1DD6" w:rsidP="00AD1DD6">
            <w:pPr>
              <w:spacing w:after="0" w:line="240" w:lineRule="auto"/>
              <w:jc w:val="right"/>
              <w:rPr>
                <w:ins w:id="2573" w:author="Gladiator Gladiator" w:date="2018-06-01T16:56:00Z"/>
                <w:rFonts w:ascii="Calibri" w:eastAsia="Times New Roman" w:hAnsi="Calibri" w:cs="Calibri"/>
                <w:color w:val="000000"/>
              </w:rPr>
            </w:pPr>
            <w:ins w:id="2574" w:author="Gladiator Gladiator" w:date="2018-06-01T16:56:00Z">
              <w:r w:rsidRPr="00AD1DD6">
                <w:rPr>
                  <w:rFonts w:ascii="Calibri" w:eastAsia="Times New Roman" w:hAnsi="Calibri" w:cs="Calibri"/>
                  <w:color w:val="000000"/>
                </w:rPr>
                <w:t>834.820</w:t>
              </w:r>
            </w:ins>
          </w:p>
        </w:tc>
        <w:tc>
          <w:tcPr>
            <w:tcW w:w="1035" w:type="dxa"/>
            <w:tcBorders>
              <w:top w:val="single" w:sz="4" w:space="0" w:color="9BC2E6"/>
              <w:left w:val="nil"/>
              <w:bottom w:val="single" w:sz="4" w:space="0" w:color="9BC2E6"/>
              <w:right w:val="nil"/>
            </w:tcBorders>
            <w:shd w:val="clear" w:color="auto" w:fill="auto"/>
            <w:noWrap/>
            <w:vAlign w:val="bottom"/>
            <w:hideMark/>
          </w:tcPr>
          <w:p w14:paraId="0458E824" w14:textId="77777777" w:rsidR="00AD1DD6" w:rsidRPr="00AD1DD6" w:rsidRDefault="00AD1DD6" w:rsidP="00AD1DD6">
            <w:pPr>
              <w:spacing w:after="0" w:line="240" w:lineRule="auto"/>
              <w:jc w:val="right"/>
              <w:rPr>
                <w:ins w:id="2575" w:author="Gladiator Gladiator" w:date="2018-06-01T16:56:00Z"/>
                <w:rFonts w:ascii="Calibri" w:eastAsia="Times New Roman" w:hAnsi="Calibri" w:cs="Calibri"/>
                <w:color w:val="000000"/>
              </w:rPr>
            </w:pPr>
            <w:ins w:id="2576" w:author="Gladiator Gladiator" w:date="2018-06-01T16:56:00Z">
              <w:r w:rsidRPr="00AD1DD6">
                <w:rPr>
                  <w:rFonts w:ascii="Calibri" w:eastAsia="Times New Roman" w:hAnsi="Calibri" w:cs="Calibri"/>
                  <w:color w:val="000000"/>
                </w:rPr>
                <w:t>829.467</w:t>
              </w:r>
            </w:ins>
          </w:p>
        </w:tc>
        <w:tc>
          <w:tcPr>
            <w:tcW w:w="1228" w:type="dxa"/>
            <w:tcBorders>
              <w:top w:val="single" w:sz="4" w:space="0" w:color="9BC2E6"/>
              <w:left w:val="nil"/>
              <w:bottom w:val="single" w:sz="4" w:space="0" w:color="9BC2E6"/>
              <w:right w:val="nil"/>
            </w:tcBorders>
            <w:shd w:val="clear" w:color="auto" w:fill="auto"/>
            <w:noWrap/>
            <w:vAlign w:val="bottom"/>
            <w:hideMark/>
          </w:tcPr>
          <w:p w14:paraId="61CE52FD" w14:textId="77777777" w:rsidR="00AD1DD6" w:rsidRPr="00AD1DD6" w:rsidRDefault="00AD1DD6" w:rsidP="00AD1DD6">
            <w:pPr>
              <w:spacing w:after="0" w:line="240" w:lineRule="auto"/>
              <w:jc w:val="right"/>
              <w:rPr>
                <w:ins w:id="2577" w:author="Gladiator Gladiator" w:date="2018-06-01T16:56:00Z"/>
                <w:rFonts w:ascii="Calibri" w:eastAsia="Times New Roman" w:hAnsi="Calibri" w:cs="Calibri"/>
                <w:color w:val="000000"/>
              </w:rPr>
            </w:pPr>
            <w:ins w:id="2578" w:author="Gladiator Gladiator" w:date="2018-06-01T16:56:00Z">
              <w:r w:rsidRPr="00AD1DD6">
                <w:rPr>
                  <w:rFonts w:ascii="Calibri" w:eastAsia="Times New Roman" w:hAnsi="Calibri" w:cs="Calibri"/>
                  <w:color w:val="000000"/>
                </w:rPr>
                <w:t>685.898</w:t>
              </w:r>
            </w:ins>
          </w:p>
        </w:tc>
        <w:tc>
          <w:tcPr>
            <w:tcW w:w="1035" w:type="dxa"/>
            <w:tcBorders>
              <w:top w:val="single" w:sz="4" w:space="0" w:color="9BC2E6"/>
              <w:left w:val="nil"/>
              <w:bottom w:val="single" w:sz="4" w:space="0" w:color="9BC2E6"/>
              <w:right w:val="nil"/>
            </w:tcBorders>
            <w:shd w:val="clear" w:color="auto" w:fill="auto"/>
            <w:noWrap/>
            <w:vAlign w:val="bottom"/>
            <w:hideMark/>
          </w:tcPr>
          <w:p w14:paraId="4352B0AA" w14:textId="77777777" w:rsidR="00AD1DD6" w:rsidRPr="00AD1DD6" w:rsidRDefault="00AD1DD6" w:rsidP="00AD1DD6">
            <w:pPr>
              <w:spacing w:after="0" w:line="240" w:lineRule="auto"/>
              <w:jc w:val="right"/>
              <w:rPr>
                <w:ins w:id="2579" w:author="Gladiator Gladiator" w:date="2018-06-01T16:56:00Z"/>
                <w:rFonts w:ascii="Calibri" w:eastAsia="Times New Roman" w:hAnsi="Calibri" w:cs="Calibri"/>
                <w:color w:val="000000"/>
              </w:rPr>
            </w:pPr>
            <w:ins w:id="2580" w:author="Gladiator Gladiator" w:date="2018-06-01T16:56:00Z">
              <w:r w:rsidRPr="00AD1DD6">
                <w:rPr>
                  <w:rFonts w:ascii="Calibri" w:eastAsia="Times New Roman" w:hAnsi="Calibri" w:cs="Calibri"/>
                  <w:color w:val="000000"/>
                </w:rPr>
                <w:t>635.213</w:t>
              </w:r>
            </w:ins>
          </w:p>
        </w:tc>
        <w:tc>
          <w:tcPr>
            <w:tcW w:w="1035" w:type="dxa"/>
            <w:tcBorders>
              <w:top w:val="single" w:sz="4" w:space="0" w:color="9BC2E6"/>
              <w:left w:val="nil"/>
              <w:bottom w:val="single" w:sz="4" w:space="0" w:color="9BC2E6"/>
              <w:right w:val="single" w:sz="4" w:space="0" w:color="9BC2E6"/>
            </w:tcBorders>
            <w:shd w:val="clear" w:color="auto" w:fill="auto"/>
            <w:noWrap/>
            <w:vAlign w:val="bottom"/>
            <w:hideMark/>
          </w:tcPr>
          <w:p w14:paraId="56505428" w14:textId="77777777" w:rsidR="00AD1DD6" w:rsidRPr="00AD1DD6" w:rsidRDefault="00AD1DD6" w:rsidP="00AD1DD6">
            <w:pPr>
              <w:spacing w:after="0" w:line="240" w:lineRule="auto"/>
              <w:jc w:val="right"/>
              <w:rPr>
                <w:ins w:id="2581" w:author="Gladiator Gladiator" w:date="2018-06-01T16:56:00Z"/>
                <w:rFonts w:ascii="Calibri" w:eastAsia="Times New Roman" w:hAnsi="Calibri" w:cs="Calibri"/>
                <w:color w:val="000000"/>
              </w:rPr>
            </w:pPr>
            <w:ins w:id="2582" w:author="Gladiator Gladiator" w:date="2018-06-01T16:56:00Z">
              <w:r w:rsidRPr="00AD1DD6">
                <w:rPr>
                  <w:rFonts w:ascii="Calibri" w:eastAsia="Times New Roman" w:hAnsi="Calibri" w:cs="Calibri"/>
                  <w:color w:val="000000"/>
                </w:rPr>
                <w:t>745.946</w:t>
              </w:r>
            </w:ins>
          </w:p>
        </w:tc>
      </w:tr>
      <w:tr w:rsidR="00AD1DD6" w:rsidRPr="00AD1DD6" w14:paraId="41073441" w14:textId="77777777" w:rsidTr="00AD1DD6">
        <w:trPr>
          <w:trHeight w:val="292"/>
          <w:ins w:id="2583" w:author="Gladiator Gladiator" w:date="2018-06-01T16:56:00Z"/>
          <w:trPrChange w:id="2584"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DDEBF7" w:fill="DDEBF7"/>
            <w:noWrap/>
            <w:vAlign w:val="bottom"/>
            <w:hideMark/>
            <w:tcPrChange w:id="2585" w:author="Gladiator Gladiator" w:date="2018-06-01T16:56:00Z">
              <w:tcPr>
                <w:tcW w:w="1841"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7BB1FED6" w14:textId="77777777" w:rsidR="00AD1DD6" w:rsidRPr="00AD1DD6" w:rsidRDefault="00AD1DD6" w:rsidP="00AD1DD6">
            <w:pPr>
              <w:spacing w:after="0" w:line="240" w:lineRule="auto"/>
              <w:rPr>
                <w:ins w:id="2586" w:author="Gladiator Gladiator" w:date="2018-06-01T16:56:00Z"/>
                <w:rFonts w:ascii="Calibri" w:eastAsia="Times New Roman" w:hAnsi="Calibri" w:cs="Calibri"/>
                <w:color w:val="000000"/>
              </w:rPr>
            </w:pPr>
            <w:ins w:id="2587" w:author="Gladiator Gladiator" w:date="2018-06-01T16:56:00Z">
              <w:r w:rsidRPr="00AD1DD6">
                <w:rPr>
                  <w:rFonts w:ascii="Calibri" w:eastAsia="Times New Roman" w:hAnsi="Calibri" w:cs="Calibri"/>
                  <w:color w:val="000000"/>
                </w:rPr>
                <w:t>User 8</w:t>
              </w:r>
            </w:ins>
          </w:p>
        </w:tc>
        <w:tc>
          <w:tcPr>
            <w:tcW w:w="1173" w:type="dxa"/>
            <w:tcBorders>
              <w:top w:val="single" w:sz="4" w:space="0" w:color="9BC2E6"/>
              <w:left w:val="nil"/>
              <w:bottom w:val="single" w:sz="4" w:space="0" w:color="9BC2E6"/>
              <w:right w:val="nil"/>
            </w:tcBorders>
            <w:shd w:val="clear" w:color="DDEBF7" w:fill="DDEBF7"/>
            <w:noWrap/>
            <w:vAlign w:val="bottom"/>
            <w:hideMark/>
            <w:tcPrChange w:id="2588" w:author="Gladiator Gladiator" w:date="2018-06-01T16:56:00Z">
              <w:tcPr>
                <w:tcW w:w="1194" w:type="dxa"/>
                <w:gridSpan w:val="2"/>
                <w:tcBorders>
                  <w:top w:val="single" w:sz="4" w:space="0" w:color="9BC2E6"/>
                  <w:left w:val="nil"/>
                  <w:bottom w:val="single" w:sz="4" w:space="0" w:color="9BC2E6"/>
                  <w:right w:val="nil"/>
                </w:tcBorders>
                <w:shd w:val="clear" w:color="DDEBF7" w:fill="DDEBF7"/>
                <w:noWrap/>
                <w:vAlign w:val="bottom"/>
                <w:hideMark/>
              </w:tcPr>
            </w:tcPrChange>
          </w:tcPr>
          <w:p w14:paraId="768A5266" w14:textId="77777777" w:rsidR="00AD1DD6" w:rsidRPr="00AD1DD6" w:rsidRDefault="00AD1DD6" w:rsidP="00AD1DD6">
            <w:pPr>
              <w:spacing w:after="0" w:line="240" w:lineRule="auto"/>
              <w:rPr>
                <w:ins w:id="2589" w:author="Gladiator Gladiator" w:date="2018-06-01T16:56:00Z"/>
                <w:rFonts w:ascii="Calibri" w:eastAsia="Times New Roman" w:hAnsi="Calibri" w:cs="Calibri"/>
                <w:color w:val="000000"/>
              </w:rPr>
            </w:pPr>
            <w:ins w:id="2590" w:author="Gladiator Gladiator" w:date="2018-06-01T16:56:00Z">
              <w:r w:rsidRPr="00AD1DD6">
                <w:rPr>
                  <w:rFonts w:ascii="Calibri" w:eastAsia="Times New Roman" w:hAnsi="Calibri" w:cs="Calibri"/>
                  <w:color w:val="000000"/>
                </w:rPr>
                <w:t>relaxing</w:t>
              </w:r>
            </w:ins>
          </w:p>
        </w:tc>
        <w:tc>
          <w:tcPr>
            <w:tcW w:w="1078" w:type="dxa"/>
            <w:tcBorders>
              <w:top w:val="single" w:sz="4" w:space="0" w:color="9BC2E6"/>
              <w:left w:val="nil"/>
              <w:bottom w:val="single" w:sz="4" w:space="0" w:color="9BC2E6"/>
              <w:right w:val="nil"/>
            </w:tcBorders>
            <w:shd w:val="clear" w:color="DDEBF7" w:fill="DDEBF7"/>
            <w:noWrap/>
            <w:vAlign w:val="bottom"/>
            <w:hideMark/>
            <w:tcPrChange w:id="2591" w:author="Gladiator Gladiator" w:date="2018-06-01T16:56:00Z">
              <w:tcPr>
                <w:tcW w:w="1097" w:type="dxa"/>
                <w:gridSpan w:val="2"/>
                <w:tcBorders>
                  <w:top w:val="single" w:sz="4" w:space="0" w:color="9BC2E6"/>
                  <w:left w:val="nil"/>
                  <w:bottom w:val="single" w:sz="4" w:space="0" w:color="9BC2E6"/>
                  <w:right w:val="nil"/>
                </w:tcBorders>
                <w:shd w:val="clear" w:color="DDEBF7" w:fill="DDEBF7"/>
                <w:noWrap/>
                <w:vAlign w:val="bottom"/>
                <w:hideMark/>
              </w:tcPr>
            </w:tcPrChange>
          </w:tcPr>
          <w:p w14:paraId="3387FA3B" w14:textId="77777777" w:rsidR="00AD1DD6" w:rsidRPr="00AD1DD6" w:rsidRDefault="00AD1DD6" w:rsidP="00AD1DD6">
            <w:pPr>
              <w:spacing w:after="0" w:line="240" w:lineRule="auto"/>
              <w:jc w:val="right"/>
              <w:rPr>
                <w:ins w:id="2592" w:author="Gladiator Gladiator" w:date="2018-06-01T16:56:00Z"/>
                <w:rFonts w:ascii="Calibri" w:eastAsia="Times New Roman" w:hAnsi="Calibri" w:cs="Calibri"/>
                <w:color w:val="000000"/>
              </w:rPr>
            </w:pPr>
            <w:ins w:id="2593" w:author="Gladiator Gladiator" w:date="2018-06-01T16:56:00Z">
              <w:r w:rsidRPr="00AD1DD6">
                <w:rPr>
                  <w:rFonts w:ascii="Calibri" w:eastAsia="Times New Roman" w:hAnsi="Calibri" w:cs="Calibri"/>
                  <w:color w:val="000000"/>
                </w:rPr>
                <w:t>970.133</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594" w:author="Gladiator Gladiator" w:date="2018-06-01T16:56:00Z">
              <w:tcPr>
                <w:tcW w:w="982" w:type="dxa"/>
                <w:gridSpan w:val="2"/>
                <w:tcBorders>
                  <w:top w:val="single" w:sz="4" w:space="0" w:color="9BC2E6"/>
                  <w:left w:val="nil"/>
                  <w:bottom w:val="single" w:sz="4" w:space="0" w:color="9BC2E6"/>
                  <w:right w:val="nil"/>
                </w:tcBorders>
                <w:shd w:val="clear" w:color="DDEBF7" w:fill="DDEBF7"/>
                <w:noWrap/>
                <w:vAlign w:val="bottom"/>
                <w:hideMark/>
              </w:tcPr>
            </w:tcPrChange>
          </w:tcPr>
          <w:p w14:paraId="029787EC" w14:textId="77777777" w:rsidR="00AD1DD6" w:rsidRPr="00AD1DD6" w:rsidRDefault="00AD1DD6" w:rsidP="00AD1DD6">
            <w:pPr>
              <w:spacing w:after="0" w:line="240" w:lineRule="auto"/>
              <w:jc w:val="right"/>
              <w:rPr>
                <w:ins w:id="2595" w:author="Gladiator Gladiator" w:date="2018-06-01T16:56:00Z"/>
                <w:rFonts w:ascii="Calibri" w:eastAsia="Times New Roman" w:hAnsi="Calibri" w:cs="Calibri"/>
                <w:color w:val="000000"/>
              </w:rPr>
            </w:pPr>
            <w:ins w:id="2596" w:author="Gladiator Gladiator" w:date="2018-06-01T16:56:00Z">
              <w:r w:rsidRPr="00AD1DD6">
                <w:rPr>
                  <w:rFonts w:ascii="Calibri" w:eastAsia="Times New Roman" w:hAnsi="Calibri" w:cs="Calibri"/>
                  <w:color w:val="000000"/>
                </w:rPr>
                <w:t>990.098</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597" w:author="Gladiator Gladiator" w:date="2018-06-01T16:56:00Z">
              <w:tcPr>
                <w:tcW w:w="1040" w:type="dxa"/>
                <w:gridSpan w:val="2"/>
                <w:tcBorders>
                  <w:top w:val="single" w:sz="4" w:space="0" w:color="9BC2E6"/>
                  <w:left w:val="nil"/>
                  <w:bottom w:val="single" w:sz="4" w:space="0" w:color="9BC2E6"/>
                  <w:right w:val="nil"/>
                </w:tcBorders>
                <w:shd w:val="clear" w:color="DDEBF7" w:fill="DDEBF7"/>
                <w:noWrap/>
                <w:vAlign w:val="bottom"/>
                <w:hideMark/>
              </w:tcPr>
            </w:tcPrChange>
          </w:tcPr>
          <w:p w14:paraId="0A461E16" w14:textId="77777777" w:rsidR="00AD1DD6" w:rsidRPr="00AD1DD6" w:rsidRDefault="00AD1DD6" w:rsidP="00AD1DD6">
            <w:pPr>
              <w:spacing w:after="0" w:line="240" w:lineRule="auto"/>
              <w:jc w:val="right"/>
              <w:rPr>
                <w:ins w:id="2598" w:author="Gladiator Gladiator" w:date="2018-06-01T16:56:00Z"/>
                <w:rFonts w:ascii="Calibri" w:eastAsia="Times New Roman" w:hAnsi="Calibri" w:cs="Calibri"/>
                <w:color w:val="000000"/>
              </w:rPr>
            </w:pPr>
            <w:ins w:id="2599" w:author="Gladiator Gladiator" w:date="2018-06-01T16:56:00Z">
              <w:r w:rsidRPr="00AD1DD6">
                <w:rPr>
                  <w:rFonts w:ascii="Calibri" w:eastAsia="Times New Roman" w:hAnsi="Calibri" w:cs="Calibri"/>
                  <w:color w:val="000000"/>
                </w:rPr>
                <w:t>959.254</w:t>
              </w:r>
            </w:ins>
          </w:p>
        </w:tc>
        <w:tc>
          <w:tcPr>
            <w:tcW w:w="1228" w:type="dxa"/>
            <w:tcBorders>
              <w:top w:val="single" w:sz="4" w:space="0" w:color="9BC2E6"/>
              <w:left w:val="nil"/>
              <w:bottom w:val="single" w:sz="4" w:space="0" w:color="9BC2E6"/>
              <w:right w:val="nil"/>
            </w:tcBorders>
            <w:shd w:val="clear" w:color="DDEBF7" w:fill="DDEBF7"/>
            <w:noWrap/>
            <w:vAlign w:val="bottom"/>
            <w:hideMark/>
            <w:tcPrChange w:id="2600" w:author="Gladiator Gladiator" w:date="2018-06-01T16:56:00Z">
              <w:tcPr>
                <w:tcW w:w="1251" w:type="dxa"/>
                <w:gridSpan w:val="2"/>
                <w:tcBorders>
                  <w:top w:val="single" w:sz="4" w:space="0" w:color="9BC2E6"/>
                  <w:left w:val="nil"/>
                  <w:bottom w:val="single" w:sz="4" w:space="0" w:color="9BC2E6"/>
                  <w:right w:val="nil"/>
                </w:tcBorders>
                <w:shd w:val="clear" w:color="DDEBF7" w:fill="DDEBF7"/>
                <w:noWrap/>
                <w:vAlign w:val="bottom"/>
                <w:hideMark/>
              </w:tcPr>
            </w:tcPrChange>
          </w:tcPr>
          <w:p w14:paraId="3EFCF20F" w14:textId="77777777" w:rsidR="00AD1DD6" w:rsidRPr="00AD1DD6" w:rsidRDefault="00AD1DD6" w:rsidP="00AD1DD6">
            <w:pPr>
              <w:spacing w:after="0" w:line="240" w:lineRule="auto"/>
              <w:jc w:val="right"/>
              <w:rPr>
                <w:ins w:id="2601" w:author="Gladiator Gladiator" w:date="2018-06-01T16:56:00Z"/>
                <w:rFonts w:ascii="Calibri" w:eastAsia="Times New Roman" w:hAnsi="Calibri" w:cs="Calibri"/>
                <w:color w:val="000000"/>
              </w:rPr>
            </w:pPr>
            <w:ins w:id="2602" w:author="Gladiator Gladiator" w:date="2018-06-01T16:56:00Z">
              <w:r w:rsidRPr="00AD1DD6">
                <w:rPr>
                  <w:rFonts w:ascii="Calibri" w:eastAsia="Times New Roman" w:hAnsi="Calibri" w:cs="Calibri"/>
                  <w:color w:val="000000"/>
                </w:rPr>
                <w:t>933.836</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603" w:author="Gladiator Gladiator" w:date="2018-06-01T16:56:00Z">
              <w:tcPr>
                <w:tcW w:w="924" w:type="dxa"/>
                <w:gridSpan w:val="2"/>
                <w:tcBorders>
                  <w:top w:val="single" w:sz="4" w:space="0" w:color="9BC2E6"/>
                  <w:left w:val="nil"/>
                  <w:bottom w:val="single" w:sz="4" w:space="0" w:color="9BC2E6"/>
                  <w:right w:val="nil"/>
                </w:tcBorders>
                <w:shd w:val="clear" w:color="DDEBF7" w:fill="DDEBF7"/>
                <w:noWrap/>
                <w:vAlign w:val="bottom"/>
                <w:hideMark/>
              </w:tcPr>
            </w:tcPrChange>
          </w:tcPr>
          <w:p w14:paraId="08DEFF89" w14:textId="77777777" w:rsidR="00AD1DD6" w:rsidRPr="00AD1DD6" w:rsidRDefault="00AD1DD6" w:rsidP="00AD1DD6">
            <w:pPr>
              <w:spacing w:after="0" w:line="240" w:lineRule="auto"/>
              <w:jc w:val="right"/>
              <w:rPr>
                <w:ins w:id="2604" w:author="Gladiator Gladiator" w:date="2018-06-01T16:56:00Z"/>
                <w:rFonts w:ascii="Calibri" w:eastAsia="Times New Roman" w:hAnsi="Calibri" w:cs="Calibri"/>
                <w:color w:val="000000"/>
              </w:rPr>
            </w:pPr>
            <w:ins w:id="2605" w:author="Gladiator Gladiator" w:date="2018-06-01T16:56:00Z">
              <w:r w:rsidRPr="00AD1DD6">
                <w:rPr>
                  <w:rFonts w:ascii="Calibri" w:eastAsia="Times New Roman" w:hAnsi="Calibri" w:cs="Calibri"/>
                  <w:color w:val="000000"/>
                </w:rPr>
                <w:t>904.133</w:t>
              </w:r>
            </w:ins>
          </w:p>
        </w:tc>
        <w:tc>
          <w:tcPr>
            <w:tcW w:w="1035" w:type="dxa"/>
            <w:tcBorders>
              <w:top w:val="single" w:sz="4" w:space="0" w:color="9BC2E6"/>
              <w:left w:val="nil"/>
              <w:bottom w:val="single" w:sz="4" w:space="0" w:color="9BC2E6"/>
              <w:right w:val="single" w:sz="4" w:space="0" w:color="9BC2E6"/>
            </w:tcBorders>
            <w:shd w:val="clear" w:color="DDEBF7" w:fill="DDEBF7"/>
            <w:noWrap/>
            <w:vAlign w:val="bottom"/>
            <w:hideMark/>
            <w:tcPrChange w:id="2606"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6DFDEA02" w14:textId="77777777" w:rsidR="00AD1DD6" w:rsidRPr="00AD1DD6" w:rsidRDefault="00AD1DD6" w:rsidP="00AD1DD6">
            <w:pPr>
              <w:spacing w:after="0" w:line="240" w:lineRule="auto"/>
              <w:jc w:val="right"/>
              <w:rPr>
                <w:ins w:id="2607" w:author="Gladiator Gladiator" w:date="2018-06-01T16:56:00Z"/>
                <w:rFonts w:ascii="Calibri" w:eastAsia="Times New Roman" w:hAnsi="Calibri" w:cs="Calibri"/>
                <w:color w:val="000000"/>
              </w:rPr>
            </w:pPr>
            <w:ins w:id="2608" w:author="Gladiator Gladiator" w:date="2018-06-01T16:56:00Z">
              <w:r w:rsidRPr="00AD1DD6">
                <w:rPr>
                  <w:rFonts w:ascii="Calibri" w:eastAsia="Times New Roman" w:hAnsi="Calibri" w:cs="Calibri"/>
                  <w:color w:val="000000"/>
                </w:rPr>
                <w:t>951.491</w:t>
              </w:r>
            </w:ins>
          </w:p>
        </w:tc>
      </w:tr>
      <w:tr w:rsidR="00AD1DD6" w:rsidRPr="00AD1DD6" w14:paraId="5D61FE58" w14:textId="77777777" w:rsidTr="00AD1DD6">
        <w:trPr>
          <w:trHeight w:val="292"/>
          <w:ins w:id="2609" w:author="Gladiator Gladiator" w:date="2018-06-01T16:56:00Z"/>
        </w:trPr>
        <w:tc>
          <w:tcPr>
            <w:tcW w:w="1803" w:type="dxa"/>
            <w:tcBorders>
              <w:top w:val="single" w:sz="4" w:space="0" w:color="9BC2E6"/>
              <w:left w:val="single" w:sz="4" w:space="0" w:color="9BC2E6"/>
              <w:bottom w:val="single" w:sz="4" w:space="0" w:color="9BC2E6"/>
              <w:right w:val="nil"/>
            </w:tcBorders>
            <w:shd w:val="clear" w:color="auto" w:fill="auto"/>
            <w:noWrap/>
            <w:vAlign w:val="bottom"/>
            <w:hideMark/>
          </w:tcPr>
          <w:p w14:paraId="4C6C803F" w14:textId="77777777" w:rsidR="00AD1DD6" w:rsidRPr="00AD1DD6" w:rsidRDefault="00AD1DD6" w:rsidP="00AD1DD6">
            <w:pPr>
              <w:spacing w:after="0" w:line="240" w:lineRule="auto"/>
              <w:rPr>
                <w:ins w:id="2610" w:author="Gladiator Gladiator" w:date="2018-06-01T16:56:00Z"/>
                <w:rFonts w:ascii="Calibri" w:eastAsia="Times New Roman" w:hAnsi="Calibri" w:cs="Calibri"/>
                <w:color w:val="000000"/>
              </w:rPr>
            </w:pPr>
            <w:ins w:id="2611" w:author="Gladiator Gladiator" w:date="2018-06-01T16:56:00Z">
              <w:r w:rsidRPr="00AD1DD6">
                <w:rPr>
                  <w:rFonts w:ascii="Calibri" w:eastAsia="Times New Roman" w:hAnsi="Calibri" w:cs="Calibri"/>
                  <w:color w:val="000000"/>
                </w:rPr>
                <w:t>User 8</w:t>
              </w:r>
            </w:ins>
          </w:p>
        </w:tc>
        <w:tc>
          <w:tcPr>
            <w:tcW w:w="1173" w:type="dxa"/>
            <w:tcBorders>
              <w:top w:val="single" w:sz="4" w:space="0" w:color="9BC2E6"/>
              <w:left w:val="nil"/>
              <w:bottom w:val="single" w:sz="4" w:space="0" w:color="9BC2E6"/>
              <w:right w:val="nil"/>
            </w:tcBorders>
            <w:shd w:val="clear" w:color="auto" w:fill="auto"/>
            <w:noWrap/>
            <w:vAlign w:val="bottom"/>
            <w:hideMark/>
          </w:tcPr>
          <w:p w14:paraId="7980DA88" w14:textId="77777777" w:rsidR="00AD1DD6" w:rsidRPr="00AD1DD6" w:rsidRDefault="00AD1DD6" w:rsidP="00AD1DD6">
            <w:pPr>
              <w:spacing w:after="0" w:line="240" w:lineRule="auto"/>
              <w:rPr>
                <w:ins w:id="2612" w:author="Gladiator Gladiator" w:date="2018-06-01T16:56:00Z"/>
                <w:rFonts w:ascii="Calibri" w:eastAsia="Times New Roman" w:hAnsi="Calibri" w:cs="Calibri"/>
                <w:color w:val="000000"/>
              </w:rPr>
            </w:pPr>
            <w:ins w:id="2613" w:author="Gladiator Gladiator" w:date="2018-06-01T16:56:00Z">
              <w:r w:rsidRPr="00AD1DD6">
                <w:rPr>
                  <w:rFonts w:ascii="Calibri" w:eastAsia="Times New Roman" w:hAnsi="Calibri" w:cs="Calibri"/>
                  <w:color w:val="000000"/>
                </w:rPr>
                <w:t>testing</w:t>
              </w:r>
            </w:ins>
          </w:p>
        </w:tc>
        <w:tc>
          <w:tcPr>
            <w:tcW w:w="1078" w:type="dxa"/>
            <w:tcBorders>
              <w:top w:val="single" w:sz="4" w:space="0" w:color="9BC2E6"/>
              <w:left w:val="nil"/>
              <w:bottom w:val="single" w:sz="4" w:space="0" w:color="9BC2E6"/>
              <w:right w:val="nil"/>
            </w:tcBorders>
            <w:shd w:val="clear" w:color="auto" w:fill="auto"/>
            <w:noWrap/>
            <w:vAlign w:val="bottom"/>
            <w:hideMark/>
          </w:tcPr>
          <w:p w14:paraId="5F4C97F4" w14:textId="77777777" w:rsidR="00AD1DD6" w:rsidRPr="00AD1DD6" w:rsidRDefault="00AD1DD6" w:rsidP="00AD1DD6">
            <w:pPr>
              <w:spacing w:after="0" w:line="240" w:lineRule="auto"/>
              <w:jc w:val="right"/>
              <w:rPr>
                <w:ins w:id="2614" w:author="Gladiator Gladiator" w:date="2018-06-01T16:56:00Z"/>
                <w:rFonts w:ascii="Calibri" w:eastAsia="Times New Roman" w:hAnsi="Calibri" w:cs="Calibri"/>
                <w:color w:val="000000"/>
              </w:rPr>
            </w:pPr>
            <w:ins w:id="2615" w:author="Gladiator Gladiator" w:date="2018-06-01T16:56:00Z">
              <w:r w:rsidRPr="00AD1DD6">
                <w:rPr>
                  <w:rFonts w:ascii="Calibri" w:eastAsia="Times New Roman" w:hAnsi="Calibri" w:cs="Calibri"/>
                  <w:color w:val="000000"/>
                </w:rPr>
                <w:t>718.400</w:t>
              </w:r>
            </w:ins>
          </w:p>
        </w:tc>
        <w:tc>
          <w:tcPr>
            <w:tcW w:w="1035" w:type="dxa"/>
            <w:tcBorders>
              <w:top w:val="single" w:sz="4" w:space="0" w:color="9BC2E6"/>
              <w:left w:val="nil"/>
              <w:bottom w:val="single" w:sz="4" w:space="0" w:color="9BC2E6"/>
              <w:right w:val="nil"/>
            </w:tcBorders>
            <w:shd w:val="clear" w:color="auto" w:fill="auto"/>
            <w:noWrap/>
            <w:vAlign w:val="bottom"/>
            <w:hideMark/>
          </w:tcPr>
          <w:p w14:paraId="186E51EC" w14:textId="77777777" w:rsidR="00AD1DD6" w:rsidRPr="00AD1DD6" w:rsidRDefault="00AD1DD6" w:rsidP="00AD1DD6">
            <w:pPr>
              <w:spacing w:after="0" w:line="240" w:lineRule="auto"/>
              <w:jc w:val="right"/>
              <w:rPr>
                <w:ins w:id="2616" w:author="Gladiator Gladiator" w:date="2018-06-01T16:56:00Z"/>
                <w:rFonts w:ascii="Calibri" w:eastAsia="Times New Roman" w:hAnsi="Calibri" w:cs="Calibri"/>
                <w:color w:val="000000"/>
              </w:rPr>
            </w:pPr>
            <w:ins w:id="2617" w:author="Gladiator Gladiator" w:date="2018-06-01T16:56:00Z">
              <w:r w:rsidRPr="00AD1DD6">
                <w:rPr>
                  <w:rFonts w:ascii="Calibri" w:eastAsia="Times New Roman" w:hAnsi="Calibri" w:cs="Calibri"/>
                  <w:color w:val="000000"/>
                </w:rPr>
                <w:t>708.200</w:t>
              </w:r>
            </w:ins>
          </w:p>
        </w:tc>
        <w:tc>
          <w:tcPr>
            <w:tcW w:w="1035" w:type="dxa"/>
            <w:tcBorders>
              <w:top w:val="single" w:sz="4" w:space="0" w:color="9BC2E6"/>
              <w:left w:val="nil"/>
              <w:bottom w:val="single" w:sz="4" w:space="0" w:color="9BC2E6"/>
              <w:right w:val="nil"/>
            </w:tcBorders>
            <w:shd w:val="clear" w:color="auto" w:fill="auto"/>
            <w:noWrap/>
            <w:vAlign w:val="bottom"/>
            <w:hideMark/>
          </w:tcPr>
          <w:p w14:paraId="5B497BE3" w14:textId="77777777" w:rsidR="00AD1DD6" w:rsidRPr="00AD1DD6" w:rsidRDefault="00AD1DD6" w:rsidP="00AD1DD6">
            <w:pPr>
              <w:spacing w:after="0" w:line="240" w:lineRule="auto"/>
              <w:jc w:val="right"/>
              <w:rPr>
                <w:ins w:id="2618" w:author="Gladiator Gladiator" w:date="2018-06-01T16:56:00Z"/>
                <w:rFonts w:ascii="Calibri" w:eastAsia="Times New Roman" w:hAnsi="Calibri" w:cs="Calibri"/>
                <w:color w:val="000000"/>
              </w:rPr>
            </w:pPr>
            <w:ins w:id="2619" w:author="Gladiator Gladiator" w:date="2018-06-01T16:56:00Z">
              <w:r w:rsidRPr="00AD1DD6">
                <w:rPr>
                  <w:rFonts w:ascii="Calibri" w:eastAsia="Times New Roman" w:hAnsi="Calibri" w:cs="Calibri"/>
                  <w:color w:val="000000"/>
                </w:rPr>
                <w:t>714.867</w:t>
              </w:r>
            </w:ins>
          </w:p>
        </w:tc>
        <w:tc>
          <w:tcPr>
            <w:tcW w:w="1228" w:type="dxa"/>
            <w:tcBorders>
              <w:top w:val="single" w:sz="4" w:space="0" w:color="9BC2E6"/>
              <w:left w:val="nil"/>
              <w:bottom w:val="single" w:sz="4" w:space="0" w:color="9BC2E6"/>
              <w:right w:val="nil"/>
            </w:tcBorders>
            <w:shd w:val="clear" w:color="auto" w:fill="auto"/>
            <w:noWrap/>
            <w:vAlign w:val="bottom"/>
            <w:hideMark/>
          </w:tcPr>
          <w:p w14:paraId="2D22934D" w14:textId="77777777" w:rsidR="00AD1DD6" w:rsidRPr="00AD1DD6" w:rsidRDefault="00AD1DD6" w:rsidP="00AD1DD6">
            <w:pPr>
              <w:spacing w:after="0" w:line="240" w:lineRule="auto"/>
              <w:jc w:val="right"/>
              <w:rPr>
                <w:ins w:id="2620" w:author="Gladiator Gladiator" w:date="2018-06-01T16:56:00Z"/>
                <w:rFonts w:ascii="Calibri" w:eastAsia="Times New Roman" w:hAnsi="Calibri" w:cs="Calibri"/>
                <w:color w:val="000000"/>
              </w:rPr>
            </w:pPr>
            <w:ins w:id="2621" w:author="Gladiator Gladiator" w:date="2018-06-01T16:56:00Z">
              <w:r w:rsidRPr="00AD1DD6">
                <w:rPr>
                  <w:rFonts w:ascii="Calibri" w:eastAsia="Times New Roman" w:hAnsi="Calibri" w:cs="Calibri"/>
                  <w:color w:val="000000"/>
                </w:rPr>
                <w:t>731.467</w:t>
              </w:r>
            </w:ins>
          </w:p>
        </w:tc>
        <w:tc>
          <w:tcPr>
            <w:tcW w:w="1035" w:type="dxa"/>
            <w:tcBorders>
              <w:top w:val="single" w:sz="4" w:space="0" w:color="9BC2E6"/>
              <w:left w:val="nil"/>
              <w:bottom w:val="single" w:sz="4" w:space="0" w:color="9BC2E6"/>
              <w:right w:val="nil"/>
            </w:tcBorders>
            <w:shd w:val="clear" w:color="auto" w:fill="auto"/>
            <w:noWrap/>
            <w:vAlign w:val="bottom"/>
            <w:hideMark/>
          </w:tcPr>
          <w:p w14:paraId="2279B0AA" w14:textId="77777777" w:rsidR="00AD1DD6" w:rsidRPr="00AD1DD6" w:rsidRDefault="00AD1DD6" w:rsidP="00AD1DD6">
            <w:pPr>
              <w:spacing w:after="0" w:line="240" w:lineRule="auto"/>
              <w:jc w:val="right"/>
              <w:rPr>
                <w:ins w:id="2622" w:author="Gladiator Gladiator" w:date="2018-06-01T16:56:00Z"/>
                <w:rFonts w:ascii="Calibri" w:eastAsia="Times New Roman" w:hAnsi="Calibri" w:cs="Calibri"/>
                <w:color w:val="000000"/>
              </w:rPr>
            </w:pPr>
            <w:ins w:id="2623" w:author="Gladiator Gladiator" w:date="2018-06-01T16:56:00Z">
              <w:r w:rsidRPr="00AD1DD6">
                <w:rPr>
                  <w:rFonts w:ascii="Calibri" w:eastAsia="Times New Roman" w:hAnsi="Calibri" w:cs="Calibri"/>
                  <w:color w:val="000000"/>
                </w:rPr>
                <w:t>741.311</w:t>
              </w:r>
            </w:ins>
          </w:p>
        </w:tc>
        <w:tc>
          <w:tcPr>
            <w:tcW w:w="1035" w:type="dxa"/>
            <w:tcBorders>
              <w:top w:val="single" w:sz="4" w:space="0" w:color="9BC2E6"/>
              <w:left w:val="nil"/>
              <w:bottom w:val="single" w:sz="4" w:space="0" w:color="9BC2E6"/>
              <w:right w:val="single" w:sz="4" w:space="0" w:color="9BC2E6"/>
            </w:tcBorders>
            <w:shd w:val="clear" w:color="auto" w:fill="auto"/>
            <w:noWrap/>
            <w:vAlign w:val="bottom"/>
            <w:hideMark/>
          </w:tcPr>
          <w:p w14:paraId="317B2C5F" w14:textId="77777777" w:rsidR="00AD1DD6" w:rsidRPr="00AD1DD6" w:rsidRDefault="00AD1DD6" w:rsidP="00AD1DD6">
            <w:pPr>
              <w:spacing w:after="0" w:line="240" w:lineRule="auto"/>
              <w:jc w:val="right"/>
              <w:rPr>
                <w:ins w:id="2624" w:author="Gladiator Gladiator" w:date="2018-06-01T16:56:00Z"/>
                <w:rFonts w:ascii="Calibri" w:eastAsia="Times New Roman" w:hAnsi="Calibri" w:cs="Calibri"/>
                <w:color w:val="000000"/>
              </w:rPr>
            </w:pPr>
            <w:ins w:id="2625" w:author="Gladiator Gladiator" w:date="2018-06-01T16:56:00Z">
              <w:r w:rsidRPr="00AD1DD6">
                <w:rPr>
                  <w:rFonts w:ascii="Calibri" w:eastAsia="Times New Roman" w:hAnsi="Calibri" w:cs="Calibri"/>
                  <w:color w:val="000000"/>
                </w:rPr>
                <w:t>722.849</w:t>
              </w:r>
            </w:ins>
          </w:p>
        </w:tc>
      </w:tr>
      <w:tr w:rsidR="00AD1DD6" w:rsidRPr="00AD1DD6" w14:paraId="7B6CBA97" w14:textId="77777777" w:rsidTr="00AD1DD6">
        <w:trPr>
          <w:trHeight w:val="292"/>
          <w:ins w:id="2626" w:author="Gladiator Gladiator" w:date="2018-06-01T16:56:00Z"/>
          <w:trPrChange w:id="2627"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DDEBF7" w:fill="DDEBF7"/>
            <w:noWrap/>
            <w:vAlign w:val="bottom"/>
            <w:hideMark/>
            <w:tcPrChange w:id="2628" w:author="Gladiator Gladiator" w:date="2018-06-01T16:56:00Z">
              <w:tcPr>
                <w:tcW w:w="1841"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13675AE6" w14:textId="77777777" w:rsidR="00AD1DD6" w:rsidRPr="00AD1DD6" w:rsidRDefault="00AD1DD6" w:rsidP="00AD1DD6">
            <w:pPr>
              <w:spacing w:after="0" w:line="240" w:lineRule="auto"/>
              <w:rPr>
                <w:ins w:id="2629" w:author="Gladiator Gladiator" w:date="2018-06-01T16:56:00Z"/>
                <w:rFonts w:ascii="Calibri" w:eastAsia="Times New Roman" w:hAnsi="Calibri" w:cs="Calibri"/>
                <w:color w:val="000000"/>
              </w:rPr>
            </w:pPr>
            <w:ins w:id="2630" w:author="Gladiator Gladiator" w:date="2018-06-01T16:56:00Z">
              <w:r w:rsidRPr="00AD1DD6">
                <w:rPr>
                  <w:rFonts w:ascii="Calibri" w:eastAsia="Times New Roman" w:hAnsi="Calibri" w:cs="Calibri"/>
                  <w:color w:val="000000"/>
                </w:rPr>
                <w:t>User 9</w:t>
              </w:r>
            </w:ins>
          </w:p>
        </w:tc>
        <w:tc>
          <w:tcPr>
            <w:tcW w:w="1173" w:type="dxa"/>
            <w:tcBorders>
              <w:top w:val="single" w:sz="4" w:space="0" w:color="9BC2E6"/>
              <w:left w:val="nil"/>
              <w:bottom w:val="single" w:sz="4" w:space="0" w:color="9BC2E6"/>
              <w:right w:val="nil"/>
            </w:tcBorders>
            <w:shd w:val="clear" w:color="DDEBF7" w:fill="DDEBF7"/>
            <w:noWrap/>
            <w:vAlign w:val="bottom"/>
            <w:hideMark/>
            <w:tcPrChange w:id="2631" w:author="Gladiator Gladiator" w:date="2018-06-01T16:56:00Z">
              <w:tcPr>
                <w:tcW w:w="1194" w:type="dxa"/>
                <w:gridSpan w:val="2"/>
                <w:tcBorders>
                  <w:top w:val="single" w:sz="4" w:space="0" w:color="9BC2E6"/>
                  <w:left w:val="nil"/>
                  <w:bottom w:val="single" w:sz="4" w:space="0" w:color="9BC2E6"/>
                  <w:right w:val="nil"/>
                </w:tcBorders>
                <w:shd w:val="clear" w:color="DDEBF7" w:fill="DDEBF7"/>
                <w:noWrap/>
                <w:vAlign w:val="bottom"/>
                <w:hideMark/>
              </w:tcPr>
            </w:tcPrChange>
          </w:tcPr>
          <w:p w14:paraId="7F16F6BA" w14:textId="77777777" w:rsidR="00AD1DD6" w:rsidRPr="00AD1DD6" w:rsidRDefault="00AD1DD6" w:rsidP="00AD1DD6">
            <w:pPr>
              <w:spacing w:after="0" w:line="240" w:lineRule="auto"/>
              <w:rPr>
                <w:ins w:id="2632" w:author="Gladiator Gladiator" w:date="2018-06-01T16:56:00Z"/>
                <w:rFonts w:ascii="Calibri" w:eastAsia="Times New Roman" w:hAnsi="Calibri" w:cs="Calibri"/>
                <w:color w:val="000000"/>
              </w:rPr>
            </w:pPr>
            <w:ins w:id="2633" w:author="Gladiator Gladiator" w:date="2018-06-01T16:56:00Z">
              <w:r w:rsidRPr="00AD1DD6">
                <w:rPr>
                  <w:rFonts w:ascii="Calibri" w:eastAsia="Times New Roman" w:hAnsi="Calibri" w:cs="Calibri"/>
                  <w:color w:val="000000"/>
                </w:rPr>
                <w:t>relaxing</w:t>
              </w:r>
            </w:ins>
          </w:p>
        </w:tc>
        <w:tc>
          <w:tcPr>
            <w:tcW w:w="1078" w:type="dxa"/>
            <w:tcBorders>
              <w:top w:val="single" w:sz="4" w:space="0" w:color="9BC2E6"/>
              <w:left w:val="nil"/>
              <w:bottom w:val="single" w:sz="4" w:space="0" w:color="9BC2E6"/>
              <w:right w:val="nil"/>
            </w:tcBorders>
            <w:shd w:val="clear" w:color="DDEBF7" w:fill="DDEBF7"/>
            <w:noWrap/>
            <w:vAlign w:val="bottom"/>
            <w:hideMark/>
            <w:tcPrChange w:id="2634" w:author="Gladiator Gladiator" w:date="2018-06-01T16:56:00Z">
              <w:tcPr>
                <w:tcW w:w="1097" w:type="dxa"/>
                <w:gridSpan w:val="2"/>
                <w:tcBorders>
                  <w:top w:val="single" w:sz="4" w:space="0" w:color="9BC2E6"/>
                  <w:left w:val="nil"/>
                  <w:bottom w:val="single" w:sz="4" w:space="0" w:color="9BC2E6"/>
                  <w:right w:val="nil"/>
                </w:tcBorders>
                <w:shd w:val="clear" w:color="DDEBF7" w:fill="DDEBF7"/>
                <w:noWrap/>
                <w:vAlign w:val="bottom"/>
                <w:hideMark/>
              </w:tcPr>
            </w:tcPrChange>
          </w:tcPr>
          <w:p w14:paraId="2F044138" w14:textId="77777777" w:rsidR="00AD1DD6" w:rsidRPr="00AD1DD6" w:rsidRDefault="00AD1DD6" w:rsidP="00AD1DD6">
            <w:pPr>
              <w:spacing w:after="0" w:line="240" w:lineRule="auto"/>
              <w:jc w:val="right"/>
              <w:rPr>
                <w:ins w:id="2635" w:author="Gladiator Gladiator" w:date="2018-06-01T16:56:00Z"/>
                <w:rFonts w:ascii="Calibri" w:eastAsia="Times New Roman" w:hAnsi="Calibri" w:cs="Calibri"/>
                <w:color w:val="000000"/>
              </w:rPr>
            </w:pPr>
            <w:ins w:id="2636" w:author="Gladiator Gladiator" w:date="2018-06-01T16:56:00Z">
              <w:r w:rsidRPr="00AD1DD6">
                <w:rPr>
                  <w:rFonts w:ascii="Calibri" w:eastAsia="Times New Roman" w:hAnsi="Calibri" w:cs="Calibri"/>
                  <w:color w:val="000000"/>
                </w:rPr>
                <w:t>1016.852</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637" w:author="Gladiator Gladiator" w:date="2018-06-01T16:56:00Z">
              <w:tcPr>
                <w:tcW w:w="982" w:type="dxa"/>
                <w:gridSpan w:val="2"/>
                <w:tcBorders>
                  <w:top w:val="single" w:sz="4" w:space="0" w:color="9BC2E6"/>
                  <w:left w:val="nil"/>
                  <w:bottom w:val="single" w:sz="4" w:space="0" w:color="9BC2E6"/>
                  <w:right w:val="nil"/>
                </w:tcBorders>
                <w:shd w:val="clear" w:color="DDEBF7" w:fill="DDEBF7"/>
                <w:noWrap/>
                <w:vAlign w:val="bottom"/>
                <w:hideMark/>
              </w:tcPr>
            </w:tcPrChange>
          </w:tcPr>
          <w:p w14:paraId="5146E0BA" w14:textId="77777777" w:rsidR="00AD1DD6" w:rsidRPr="00AD1DD6" w:rsidRDefault="00AD1DD6" w:rsidP="00AD1DD6">
            <w:pPr>
              <w:spacing w:after="0" w:line="240" w:lineRule="auto"/>
              <w:jc w:val="right"/>
              <w:rPr>
                <w:ins w:id="2638" w:author="Gladiator Gladiator" w:date="2018-06-01T16:56:00Z"/>
                <w:rFonts w:ascii="Calibri" w:eastAsia="Times New Roman" w:hAnsi="Calibri" w:cs="Calibri"/>
                <w:color w:val="000000"/>
              </w:rPr>
            </w:pPr>
            <w:ins w:id="2639" w:author="Gladiator Gladiator" w:date="2018-06-01T16:56:00Z">
              <w:r w:rsidRPr="00AD1DD6">
                <w:rPr>
                  <w:rFonts w:ascii="Calibri" w:eastAsia="Times New Roman" w:hAnsi="Calibri" w:cs="Calibri"/>
                  <w:color w:val="000000"/>
                </w:rPr>
                <w:t>976.933</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640" w:author="Gladiator Gladiator" w:date="2018-06-01T16:56:00Z">
              <w:tcPr>
                <w:tcW w:w="1040" w:type="dxa"/>
                <w:gridSpan w:val="2"/>
                <w:tcBorders>
                  <w:top w:val="single" w:sz="4" w:space="0" w:color="9BC2E6"/>
                  <w:left w:val="nil"/>
                  <w:bottom w:val="single" w:sz="4" w:space="0" w:color="9BC2E6"/>
                  <w:right w:val="nil"/>
                </w:tcBorders>
                <w:shd w:val="clear" w:color="DDEBF7" w:fill="DDEBF7"/>
                <w:noWrap/>
                <w:vAlign w:val="bottom"/>
                <w:hideMark/>
              </w:tcPr>
            </w:tcPrChange>
          </w:tcPr>
          <w:p w14:paraId="2728222E" w14:textId="77777777" w:rsidR="00AD1DD6" w:rsidRPr="00AD1DD6" w:rsidRDefault="00AD1DD6" w:rsidP="00AD1DD6">
            <w:pPr>
              <w:spacing w:after="0" w:line="240" w:lineRule="auto"/>
              <w:jc w:val="right"/>
              <w:rPr>
                <w:ins w:id="2641" w:author="Gladiator Gladiator" w:date="2018-06-01T16:56:00Z"/>
                <w:rFonts w:ascii="Calibri" w:eastAsia="Times New Roman" w:hAnsi="Calibri" w:cs="Calibri"/>
                <w:color w:val="000000"/>
              </w:rPr>
            </w:pPr>
            <w:ins w:id="2642" w:author="Gladiator Gladiator" w:date="2018-06-01T16:56:00Z">
              <w:r w:rsidRPr="00AD1DD6">
                <w:rPr>
                  <w:rFonts w:ascii="Calibri" w:eastAsia="Times New Roman" w:hAnsi="Calibri" w:cs="Calibri"/>
                  <w:color w:val="000000"/>
                </w:rPr>
                <w:t>994.133</w:t>
              </w:r>
            </w:ins>
          </w:p>
        </w:tc>
        <w:tc>
          <w:tcPr>
            <w:tcW w:w="1228" w:type="dxa"/>
            <w:tcBorders>
              <w:top w:val="single" w:sz="4" w:space="0" w:color="9BC2E6"/>
              <w:left w:val="nil"/>
              <w:bottom w:val="single" w:sz="4" w:space="0" w:color="9BC2E6"/>
              <w:right w:val="nil"/>
            </w:tcBorders>
            <w:shd w:val="clear" w:color="DDEBF7" w:fill="DDEBF7"/>
            <w:noWrap/>
            <w:vAlign w:val="bottom"/>
            <w:hideMark/>
            <w:tcPrChange w:id="2643" w:author="Gladiator Gladiator" w:date="2018-06-01T16:56:00Z">
              <w:tcPr>
                <w:tcW w:w="1251" w:type="dxa"/>
                <w:gridSpan w:val="2"/>
                <w:tcBorders>
                  <w:top w:val="single" w:sz="4" w:space="0" w:color="9BC2E6"/>
                  <w:left w:val="nil"/>
                  <w:bottom w:val="single" w:sz="4" w:space="0" w:color="9BC2E6"/>
                  <w:right w:val="nil"/>
                </w:tcBorders>
                <w:shd w:val="clear" w:color="DDEBF7" w:fill="DDEBF7"/>
                <w:noWrap/>
                <w:vAlign w:val="bottom"/>
                <w:hideMark/>
              </w:tcPr>
            </w:tcPrChange>
          </w:tcPr>
          <w:p w14:paraId="49B3F3AF" w14:textId="77777777" w:rsidR="00AD1DD6" w:rsidRPr="00AD1DD6" w:rsidRDefault="00AD1DD6" w:rsidP="00AD1DD6">
            <w:pPr>
              <w:spacing w:after="0" w:line="240" w:lineRule="auto"/>
              <w:jc w:val="right"/>
              <w:rPr>
                <w:ins w:id="2644" w:author="Gladiator Gladiator" w:date="2018-06-01T16:56:00Z"/>
                <w:rFonts w:ascii="Calibri" w:eastAsia="Times New Roman" w:hAnsi="Calibri" w:cs="Calibri"/>
                <w:color w:val="000000"/>
              </w:rPr>
            </w:pPr>
            <w:ins w:id="2645" w:author="Gladiator Gladiator" w:date="2018-06-01T16:56:00Z">
              <w:r w:rsidRPr="00AD1DD6">
                <w:rPr>
                  <w:rFonts w:ascii="Calibri" w:eastAsia="Times New Roman" w:hAnsi="Calibri" w:cs="Calibri"/>
                  <w:color w:val="000000"/>
                </w:rPr>
                <w:t>967.933</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646" w:author="Gladiator Gladiator" w:date="2018-06-01T16:56:00Z">
              <w:tcPr>
                <w:tcW w:w="924" w:type="dxa"/>
                <w:gridSpan w:val="2"/>
                <w:tcBorders>
                  <w:top w:val="single" w:sz="4" w:space="0" w:color="9BC2E6"/>
                  <w:left w:val="nil"/>
                  <w:bottom w:val="single" w:sz="4" w:space="0" w:color="9BC2E6"/>
                  <w:right w:val="nil"/>
                </w:tcBorders>
                <w:shd w:val="clear" w:color="DDEBF7" w:fill="DDEBF7"/>
                <w:noWrap/>
                <w:vAlign w:val="bottom"/>
                <w:hideMark/>
              </w:tcPr>
            </w:tcPrChange>
          </w:tcPr>
          <w:p w14:paraId="17986A87" w14:textId="77777777" w:rsidR="00AD1DD6" w:rsidRPr="00AD1DD6" w:rsidRDefault="00AD1DD6" w:rsidP="00AD1DD6">
            <w:pPr>
              <w:spacing w:after="0" w:line="240" w:lineRule="auto"/>
              <w:jc w:val="right"/>
              <w:rPr>
                <w:ins w:id="2647" w:author="Gladiator Gladiator" w:date="2018-06-01T16:56:00Z"/>
                <w:rFonts w:ascii="Calibri" w:eastAsia="Times New Roman" w:hAnsi="Calibri" w:cs="Calibri"/>
                <w:color w:val="000000"/>
              </w:rPr>
            </w:pPr>
            <w:ins w:id="2648" w:author="Gladiator Gladiator" w:date="2018-06-01T16:56:00Z">
              <w:r w:rsidRPr="00AD1DD6">
                <w:rPr>
                  <w:rFonts w:ascii="Calibri" w:eastAsia="Times New Roman" w:hAnsi="Calibri" w:cs="Calibri"/>
                  <w:color w:val="000000"/>
                </w:rPr>
                <w:t>949.533</w:t>
              </w:r>
            </w:ins>
          </w:p>
        </w:tc>
        <w:tc>
          <w:tcPr>
            <w:tcW w:w="1035" w:type="dxa"/>
            <w:tcBorders>
              <w:top w:val="single" w:sz="4" w:space="0" w:color="9BC2E6"/>
              <w:left w:val="nil"/>
              <w:bottom w:val="single" w:sz="4" w:space="0" w:color="9BC2E6"/>
              <w:right w:val="single" w:sz="4" w:space="0" w:color="9BC2E6"/>
            </w:tcBorders>
            <w:shd w:val="clear" w:color="DDEBF7" w:fill="DDEBF7"/>
            <w:noWrap/>
            <w:vAlign w:val="bottom"/>
            <w:hideMark/>
            <w:tcPrChange w:id="2649"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4D3B6A60" w14:textId="77777777" w:rsidR="00AD1DD6" w:rsidRPr="00AD1DD6" w:rsidRDefault="00AD1DD6" w:rsidP="00AD1DD6">
            <w:pPr>
              <w:spacing w:after="0" w:line="240" w:lineRule="auto"/>
              <w:jc w:val="right"/>
              <w:rPr>
                <w:ins w:id="2650" w:author="Gladiator Gladiator" w:date="2018-06-01T16:56:00Z"/>
                <w:rFonts w:ascii="Calibri" w:eastAsia="Times New Roman" w:hAnsi="Calibri" w:cs="Calibri"/>
                <w:color w:val="000000"/>
              </w:rPr>
            </w:pPr>
            <w:ins w:id="2651" w:author="Gladiator Gladiator" w:date="2018-06-01T16:56:00Z">
              <w:r w:rsidRPr="00AD1DD6">
                <w:rPr>
                  <w:rFonts w:ascii="Calibri" w:eastAsia="Times New Roman" w:hAnsi="Calibri" w:cs="Calibri"/>
                  <w:color w:val="000000"/>
                </w:rPr>
                <w:t>981.077</w:t>
              </w:r>
            </w:ins>
          </w:p>
        </w:tc>
      </w:tr>
      <w:tr w:rsidR="00AD1DD6" w:rsidRPr="00AD1DD6" w14:paraId="33A05910" w14:textId="77777777" w:rsidTr="00AD1DD6">
        <w:trPr>
          <w:trHeight w:val="292"/>
          <w:ins w:id="2652" w:author="Gladiator Gladiator" w:date="2018-06-01T16:56:00Z"/>
        </w:trPr>
        <w:tc>
          <w:tcPr>
            <w:tcW w:w="1803" w:type="dxa"/>
            <w:tcBorders>
              <w:top w:val="single" w:sz="4" w:space="0" w:color="9BC2E6"/>
              <w:left w:val="single" w:sz="4" w:space="0" w:color="9BC2E6"/>
              <w:bottom w:val="single" w:sz="4" w:space="0" w:color="9BC2E6"/>
              <w:right w:val="nil"/>
            </w:tcBorders>
            <w:shd w:val="clear" w:color="auto" w:fill="auto"/>
            <w:noWrap/>
            <w:vAlign w:val="bottom"/>
            <w:hideMark/>
          </w:tcPr>
          <w:p w14:paraId="153F2B45" w14:textId="77777777" w:rsidR="00AD1DD6" w:rsidRPr="00AD1DD6" w:rsidRDefault="00AD1DD6" w:rsidP="00AD1DD6">
            <w:pPr>
              <w:spacing w:after="0" w:line="240" w:lineRule="auto"/>
              <w:rPr>
                <w:ins w:id="2653" w:author="Gladiator Gladiator" w:date="2018-06-01T16:56:00Z"/>
                <w:rFonts w:ascii="Calibri" w:eastAsia="Times New Roman" w:hAnsi="Calibri" w:cs="Calibri"/>
                <w:color w:val="000000"/>
              </w:rPr>
            </w:pPr>
            <w:ins w:id="2654" w:author="Gladiator Gladiator" w:date="2018-06-01T16:56:00Z">
              <w:r w:rsidRPr="00AD1DD6">
                <w:rPr>
                  <w:rFonts w:ascii="Calibri" w:eastAsia="Times New Roman" w:hAnsi="Calibri" w:cs="Calibri"/>
                  <w:color w:val="000000"/>
                </w:rPr>
                <w:t>User 9</w:t>
              </w:r>
            </w:ins>
          </w:p>
        </w:tc>
        <w:tc>
          <w:tcPr>
            <w:tcW w:w="1173" w:type="dxa"/>
            <w:tcBorders>
              <w:top w:val="single" w:sz="4" w:space="0" w:color="9BC2E6"/>
              <w:left w:val="nil"/>
              <w:bottom w:val="single" w:sz="4" w:space="0" w:color="9BC2E6"/>
              <w:right w:val="nil"/>
            </w:tcBorders>
            <w:shd w:val="clear" w:color="auto" w:fill="auto"/>
            <w:noWrap/>
            <w:vAlign w:val="bottom"/>
            <w:hideMark/>
          </w:tcPr>
          <w:p w14:paraId="336BA5A6" w14:textId="77777777" w:rsidR="00AD1DD6" w:rsidRPr="00AD1DD6" w:rsidRDefault="00AD1DD6" w:rsidP="00AD1DD6">
            <w:pPr>
              <w:spacing w:after="0" w:line="240" w:lineRule="auto"/>
              <w:rPr>
                <w:ins w:id="2655" w:author="Gladiator Gladiator" w:date="2018-06-01T16:56:00Z"/>
                <w:rFonts w:ascii="Calibri" w:eastAsia="Times New Roman" w:hAnsi="Calibri" w:cs="Calibri"/>
                <w:color w:val="000000"/>
              </w:rPr>
            </w:pPr>
            <w:ins w:id="2656" w:author="Gladiator Gladiator" w:date="2018-06-01T16:56:00Z">
              <w:r w:rsidRPr="00AD1DD6">
                <w:rPr>
                  <w:rFonts w:ascii="Calibri" w:eastAsia="Times New Roman" w:hAnsi="Calibri" w:cs="Calibri"/>
                  <w:color w:val="000000"/>
                </w:rPr>
                <w:t>testing</w:t>
              </w:r>
            </w:ins>
          </w:p>
        </w:tc>
        <w:tc>
          <w:tcPr>
            <w:tcW w:w="1078" w:type="dxa"/>
            <w:tcBorders>
              <w:top w:val="single" w:sz="4" w:space="0" w:color="9BC2E6"/>
              <w:left w:val="nil"/>
              <w:bottom w:val="single" w:sz="4" w:space="0" w:color="9BC2E6"/>
              <w:right w:val="nil"/>
            </w:tcBorders>
            <w:shd w:val="clear" w:color="auto" w:fill="auto"/>
            <w:noWrap/>
            <w:vAlign w:val="bottom"/>
            <w:hideMark/>
          </w:tcPr>
          <w:p w14:paraId="43BE91E5" w14:textId="77777777" w:rsidR="00AD1DD6" w:rsidRPr="00AD1DD6" w:rsidRDefault="00AD1DD6" w:rsidP="00AD1DD6">
            <w:pPr>
              <w:spacing w:after="0" w:line="240" w:lineRule="auto"/>
              <w:jc w:val="right"/>
              <w:rPr>
                <w:ins w:id="2657" w:author="Gladiator Gladiator" w:date="2018-06-01T16:56:00Z"/>
                <w:rFonts w:ascii="Calibri" w:eastAsia="Times New Roman" w:hAnsi="Calibri" w:cs="Calibri"/>
                <w:color w:val="000000"/>
              </w:rPr>
            </w:pPr>
            <w:ins w:id="2658" w:author="Gladiator Gladiator" w:date="2018-06-01T16:56:00Z">
              <w:r w:rsidRPr="00AD1DD6">
                <w:rPr>
                  <w:rFonts w:ascii="Calibri" w:eastAsia="Times New Roman" w:hAnsi="Calibri" w:cs="Calibri"/>
                  <w:color w:val="000000"/>
                </w:rPr>
                <w:t>623.508</w:t>
              </w:r>
            </w:ins>
          </w:p>
        </w:tc>
        <w:tc>
          <w:tcPr>
            <w:tcW w:w="1035" w:type="dxa"/>
            <w:tcBorders>
              <w:top w:val="single" w:sz="4" w:space="0" w:color="9BC2E6"/>
              <w:left w:val="nil"/>
              <w:bottom w:val="single" w:sz="4" w:space="0" w:color="9BC2E6"/>
              <w:right w:val="nil"/>
            </w:tcBorders>
            <w:shd w:val="clear" w:color="auto" w:fill="auto"/>
            <w:noWrap/>
            <w:vAlign w:val="bottom"/>
            <w:hideMark/>
          </w:tcPr>
          <w:p w14:paraId="00EFC7B3" w14:textId="77777777" w:rsidR="00AD1DD6" w:rsidRPr="00AD1DD6" w:rsidRDefault="00AD1DD6" w:rsidP="00AD1DD6">
            <w:pPr>
              <w:spacing w:after="0" w:line="240" w:lineRule="auto"/>
              <w:jc w:val="right"/>
              <w:rPr>
                <w:ins w:id="2659" w:author="Gladiator Gladiator" w:date="2018-06-01T16:56:00Z"/>
                <w:rFonts w:ascii="Calibri" w:eastAsia="Times New Roman" w:hAnsi="Calibri" w:cs="Calibri"/>
                <w:color w:val="000000"/>
              </w:rPr>
            </w:pPr>
            <w:ins w:id="2660" w:author="Gladiator Gladiator" w:date="2018-06-01T16:56:00Z">
              <w:r w:rsidRPr="00AD1DD6">
                <w:rPr>
                  <w:rFonts w:ascii="Calibri" w:eastAsia="Times New Roman" w:hAnsi="Calibri" w:cs="Calibri"/>
                  <w:color w:val="000000"/>
                </w:rPr>
                <w:t>588.000</w:t>
              </w:r>
            </w:ins>
          </w:p>
        </w:tc>
        <w:tc>
          <w:tcPr>
            <w:tcW w:w="1035" w:type="dxa"/>
            <w:tcBorders>
              <w:top w:val="single" w:sz="4" w:space="0" w:color="9BC2E6"/>
              <w:left w:val="nil"/>
              <w:bottom w:val="single" w:sz="4" w:space="0" w:color="9BC2E6"/>
              <w:right w:val="nil"/>
            </w:tcBorders>
            <w:shd w:val="clear" w:color="auto" w:fill="auto"/>
            <w:noWrap/>
            <w:vAlign w:val="bottom"/>
            <w:hideMark/>
          </w:tcPr>
          <w:p w14:paraId="09CCD8C6" w14:textId="77777777" w:rsidR="00AD1DD6" w:rsidRPr="00AD1DD6" w:rsidRDefault="00AD1DD6" w:rsidP="00AD1DD6">
            <w:pPr>
              <w:spacing w:after="0" w:line="240" w:lineRule="auto"/>
              <w:jc w:val="right"/>
              <w:rPr>
                <w:ins w:id="2661" w:author="Gladiator Gladiator" w:date="2018-06-01T16:56:00Z"/>
                <w:rFonts w:ascii="Calibri" w:eastAsia="Times New Roman" w:hAnsi="Calibri" w:cs="Calibri"/>
                <w:color w:val="000000"/>
              </w:rPr>
            </w:pPr>
            <w:ins w:id="2662" w:author="Gladiator Gladiator" w:date="2018-06-01T16:56:00Z">
              <w:r w:rsidRPr="00AD1DD6">
                <w:rPr>
                  <w:rFonts w:ascii="Calibri" w:eastAsia="Times New Roman" w:hAnsi="Calibri" w:cs="Calibri"/>
                  <w:color w:val="000000"/>
                </w:rPr>
                <w:t>517.633</w:t>
              </w:r>
            </w:ins>
          </w:p>
        </w:tc>
        <w:tc>
          <w:tcPr>
            <w:tcW w:w="1228" w:type="dxa"/>
            <w:tcBorders>
              <w:top w:val="single" w:sz="4" w:space="0" w:color="9BC2E6"/>
              <w:left w:val="nil"/>
              <w:bottom w:val="single" w:sz="4" w:space="0" w:color="9BC2E6"/>
              <w:right w:val="nil"/>
            </w:tcBorders>
            <w:shd w:val="clear" w:color="auto" w:fill="auto"/>
            <w:noWrap/>
            <w:vAlign w:val="bottom"/>
            <w:hideMark/>
          </w:tcPr>
          <w:p w14:paraId="12A4E6FF" w14:textId="77777777" w:rsidR="00AD1DD6" w:rsidRPr="00AD1DD6" w:rsidRDefault="00AD1DD6" w:rsidP="00AD1DD6">
            <w:pPr>
              <w:spacing w:after="0" w:line="240" w:lineRule="auto"/>
              <w:jc w:val="right"/>
              <w:rPr>
                <w:ins w:id="2663" w:author="Gladiator Gladiator" w:date="2018-06-01T16:56:00Z"/>
                <w:rFonts w:ascii="Calibri" w:eastAsia="Times New Roman" w:hAnsi="Calibri" w:cs="Calibri"/>
                <w:color w:val="000000"/>
              </w:rPr>
            </w:pPr>
            <w:ins w:id="2664" w:author="Gladiator Gladiator" w:date="2018-06-01T16:56:00Z">
              <w:r w:rsidRPr="00AD1DD6">
                <w:rPr>
                  <w:rFonts w:ascii="Calibri" w:eastAsia="Times New Roman" w:hAnsi="Calibri" w:cs="Calibri"/>
                  <w:color w:val="000000"/>
                </w:rPr>
                <w:t>527.600</w:t>
              </w:r>
            </w:ins>
          </w:p>
        </w:tc>
        <w:tc>
          <w:tcPr>
            <w:tcW w:w="1035" w:type="dxa"/>
            <w:tcBorders>
              <w:top w:val="single" w:sz="4" w:space="0" w:color="9BC2E6"/>
              <w:left w:val="nil"/>
              <w:bottom w:val="single" w:sz="4" w:space="0" w:color="9BC2E6"/>
              <w:right w:val="nil"/>
            </w:tcBorders>
            <w:shd w:val="clear" w:color="auto" w:fill="auto"/>
            <w:noWrap/>
            <w:vAlign w:val="bottom"/>
            <w:hideMark/>
          </w:tcPr>
          <w:p w14:paraId="5B3E730E" w14:textId="77777777" w:rsidR="00AD1DD6" w:rsidRPr="00AD1DD6" w:rsidRDefault="00AD1DD6" w:rsidP="00AD1DD6">
            <w:pPr>
              <w:spacing w:after="0" w:line="240" w:lineRule="auto"/>
              <w:jc w:val="right"/>
              <w:rPr>
                <w:ins w:id="2665" w:author="Gladiator Gladiator" w:date="2018-06-01T16:56:00Z"/>
                <w:rFonts w:ascii="Calibri" w:eastAsia="Times New Roman" w:hAnsi="Calibri" w:cs="Calibri"/>
                <w:color w:val="000000"/>
              </w:rPr>
            </w:pPr>
            <w:ins w:id="2666" w:author="Gladiator Gladiator" w:date="2018-06-01T16:56:00Z">
              <w:r w:rsidRPr="00AD1DD6">
                <w:rPr>
                  <w:rFonts w:ascii="Calibri" w:eastAsia="Times New Roman" w:hAnsi="Calibri" w:cs="Calibri"/>
                  <w:color w:val="000000"/>
                </w:rPr>
                <w:t>697.733</w:t>
              </w:r>
            </w:ins>
          </w:p>
        </w:tc>
        <w:tc>
          <w:tcPr>
            <w:tcW w:w="1035" w:type="dxa"/>
            <w:tcBorders>
              <w:top w:val="single" w:sz="4" w:space="0" w:color="9BC2E6"/>
              <w:left w:val="nil"/>
              <w:bottom w:val="single" w:sz="4" w:space="0" w:color="9BC2E6"/>
              <w:right w:val="single" w:sz="4" w:space="0" w:color="9BC2E6"/>
            </w:tcBorders>
            <w:shd w:val="clear" w:color="auto" w:fill="auto"/>
            <w:noWrap/>
            <w:vAlign w:val="bottom"/>
            <w:hideMark/>
          </w:tcPr>
          <w:p w14:paraId="05D0BAF1" w14:textId="77777777" w:rsidR="00AD1DD6" w:rsidRPr="00AD1DD6" w:rsidRDefault="00AD1DD6" w:rsidP="00AD1DD6">
            <w:pPr>
              <w:spacing w:after="0" w:line="240" w:lineRule="auto"/>
              <w:jc w:val="right"/>
              <w:rPr>
                <w:ins w:id="2667" w:author="Gladiator Gladiator" w:date="2018-06-01T16:56:00Z"/>
                <w:rFonts w:ascii="Calibri" w:eastAsia="Times New Roman" w:hAnsi="Calibri" w:cs="Calibri"/>
                <w:color w:val="000000"/>
              </w:rPr>
            </w:pPr>
            <w:ins w:id="2668" w:author="Gladiator Gladiator" w:date="2018-06-01T16:56:00Z">
              <w:r w:rsidRPr="00AD1DD6">
                <w:rPr>
                  <w:rFonts w:ascii="Calibri" w:eastAsia="Times New Roman" w:hAnsi="Calibri" w:cs="Calibri"/>
                  <w:color w:val="000000"/>
                </w:rPr>
                <w:t>590.895</w:t>
              </w:r>
            </w:ins>
          </w:p>
        </w:tc>
      </w:tr>
      <w:tr w:rsidR="00AD1DD6" w:rsidRPr="00AD1DD6" w14:paraId="0578E23A" w14:textId="77777777" w:rsidTr="00AD1DD6">
        <w:trPr>
          <w:trHeight w:val="292"/>
          <w:ins w:id="2669" w:author="Gladiator Gladiator" w:date="2018-06-01T16:56:00Z"/>
          <w:trPrChange w:id="2670"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DDEBF7" w:fill="DDEBF7"/>
            <w:noWrap/>
            <w:vAlign w:val="bottom"/>
            <w:hideMark/>
            <w:tcPrChange w:id="2671" w:author="Gladiator Gladiator" w:date="2018-06-01T16:56:00Z">
              <w:tcPr>
                <w:tcW w:w="1841"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2985866B" w14:textId="77777777" w:rsidR="00AD1DD6" w:rsidRPr="00AD1DD6" w:rsidRDefault="00AD1DD6" w:rsidP="00AD1DD6">
            <w:pPr>
              <w:spacing w:after="0" w:line="240" w:lineRule="auto"/>
              <w:rPr>
                <w:ins w:id="2672" w:author="Gladiator Gladiator" w:date="2018-06-01T16:56:00Z"/>
                <w:rFonts w:ascii="Calibri" w:eastAsia="Times New Roman" w:hAnsi="Calibri" w:cs="Calibri"/>
                <w:color w:val="000000"/>
              </w:rPr>
            </w:pPr>
            <w:ins w:id="2673" w:author="Gladiator Gladiator" w:date="2018-06-01T16:56:00Z">
              <w:r w:rsidRPr="00AD1DD6">
                <w:rPr>
                  <w:rFonts w:ascii="Calibri" w:eastAsia="Times New Roman" w:hAnsi="Calibri" w:cs="Calibri"/>
                  <w:color w:val="000000"/>
                </w:rPr>
                <w:t>User 10</w:t>
              </w:r>
            </w:ins>
          </w:p>
        </w:tc>
        <w:tc>
          <w:tcPr>
            <w:tcW w:w="1173" w:type="dxa"/>
            <w:tcBorders>
              <w:top w:val="single" w:sz="4" w:space="0" w:color="9BC2E6"/>
              <w:left w:val="nil"/>
              <w:bottom w:val="single" w:sz="4" w:space="0" w:color="9BC2E6"/>
              <w:right w:val="nil"/>
            </w:tcBorders>
            <w:shd w:val="clear" w:color="DDEBF7" w:fill="DDEBF7"/>
            <w:noWrap/>
            <w:vAlign w:val="bottom"/>
            <w:hideMark/>
            <w:tcPrChange w:id="2674" w:author="Gladiator Gladiator" w:date="2018-06-01T16:56:00Z">
              <w:tcPr>
                <w:tcW w:w="1194" w:type="dxa"/>
                <w:gridSpan w:val="2"/>
                <w:tcBorders>
                  <w:top w:val="single" w:sz="4" w:space="0" w:color="9BC2E6"/>
                  <w:left w:val="nil"/>
                  <w:bottom w:val="single" w:sz="4" w:space="0" w:color="9BC2E6"/>
                  <w:right w:val="nil"/>
                </w:tcBorders>
                <w:shd w:val="clear" w:color="DDEBF7" w:fill="DDEBF7"/>
                <w:noWrap/>
                <w:vAlign w:val="bottom"/>
                <w:hideMark/>
              </w:tcPr>
            </w:tcPrChange>
          </w:tcPr>
          <w:p w14:paraId="028274EA" w14:textId="77777777" w:rsidR="00AD1DD6" w:rsidRPr="00AD1DD6" w:rsidRDefault="00AD1DD6" w:rsidP="00AD1DD6">
            <w:pPr>
              <w:spacing w:after="0" w:line="240" w:lineRule="auto"/>
              <w:rPr>
                <w:ins w:id="2675" w:author="Gladiator Gladiator" w:date="2018-06-01T16:56:00Z"/>
                <w:rFonts w:ascii="Calibri" w:eastAsia="Times New Roman" w:hAnsi="Calibri" w:cs="Calibri"/>
                <w:color w:val="000000"/>
              </w:rPr>
            </w:pPr>
            <w:ins w:id="2676" w:author="Gladiator Gladiator" w:date="2018-06-01T16:56:00Z">
              <w:r w:rsidRPr="00AD1DD6">
                <w:rPr>
                  <w:rFonts w:ascii="Calibri" w:eastAsia="Times New Roman" w:hAnsi="Calibri" w:cs="Calibri"/>
                  <w:color w:val="000000"/>
                </w:rPr>
                <w:t>relaxing</w:t>
              </w:r>
            </w:ins>
          </w:p>
        </w:tc>
        <w:tc>
          <w:tcPr>
            <w:tcW w:w="1078" w:type="dxa"/>
            <w:tcBorders>
              <w:top w:val="single" w:sz="4" w:space="0" w:color="9BC2E6"/>
              <w:left w:val="nil"/>
              <w:bottom w:val="single" w:sz="4" w:space="0" w:color="9BC2E6"/>
              <w:right w:val="nil"/>
            </w:tcBorders>
            <w:shd w:val="clear" w:color="DDEBF7" w:fill="DDEBF7"/>
            <w:noWrap/>
            <w:vAlign w:val="bottom"/>
            <w:hideMark/>
            <w:tcPrChange w:id="2677" w:author="Gladiator Gladiator" w:date="2018-06-01T16:56:00Z">
              <w:tcPr>
                <w:tcW w:w="1097" w:type="dxa"/>
                <w:gridSpan w:val="2"/>
                <w:tcBorders>
                  <w:top w:val="single" w:sz="4" w:space="0" w:color="9BC2E6"/>
                  <w:left w:val="nil"/>
                  <w:bottom w:val="single" w:sz="4" w:space="0" w:color="9BC2E6"/>
                  <w:right w:val="nil"/>
                </w:tcBorders>
                <w:shd w:val="clear" w:color="DDEBF7" w:fill="DDEBF7"/>
                <w:noWrap/>
                <w:vAlign w:val="bottom"/>
                <w:hideMark/>
              </w:tcPr>
            </w:tcPrChange>
          </w:tcPr>
          <w:p w14:paraId="61CBF7C4" w14:textId="77777777" w:rsidR="00AD1DD6" w:rsidRPr="00AD1DD6" w:rsidRDefault="00AD1DD6" w:rsidP="00AD1DD6">
            <w:pPr>
              <w:spacing w:after="0" w:line="240" w:lineRule="auto"/>
              <w:jc w:val="right"/>
              <w:rPr>
                <w:ins w:id="2678" w:author="Gladiator Gladiator" w:date="2018-06-01T16:56:00Z"/>
                <w:rFonts w:ascii="Calibri" w:eastAsia="Times New Roman" w:hAnsi="Calibri" w:cs="Calibri"/>
                <w:color w:val="000000"/>
              </w:rPr>
            </w:pPr>
            <w:ins w:id="2679" w:author="Gladiator Gladiator" w:date="2018-06-01T16:56:00Z">
              <w:r w:rsidRPr="00AD1DD6">
                <w:rPr>
                  <w:rFonts w:ascii="Calibri" w:eastAsia="Times New Roman" w:hAnsi="Calibri" w:cs="Calibri"/>
                  <w:color w:val="000000"/>
                </w:rPr>
                <w:t>1013.733</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680" w:author="Gladiator Gladiator" w:date="2018-06-01T16:56:00Z">
              <w:tcPr>
                <w:tcW w:w="982" w:type="dxa"/>
                <w:gridSpan w:val="2"/>
                <w:tcBorders>
                  <w:top w:val="single" w:sz="4" w:space="0" w:color="9BC2E6"/>
                  <w:left w:val="nil"/>
                  <w:bottom w:val="single" w:sz="4" w:space="0" w:color="9BC2E6"/>
                  <w:right w:val="nil"/>
                </w:tcBorders>
                <w:shd w:val="clear" w:color="DDEBF7" w:fill="DDEBF7"/>
                <w:noWrap/>
                <w:vAlign w:val="bottom"/>
                <w:hideMark/>
              </w:tcPr>
            </w:tcPrChange>
          </w:tcPr>
          <w:p w14:paraId="68ED1456" w14:textId="77777777" w:rsidR="00AD1DD6" w:rsidRPr="00AD1DD6" w:rsidRDefault="00AD1DD6" w:rsidP="00AD1DD6">
            <w:pPr>
              <w:spacing w:after="0" w:line="240" w:lineRule="auto"/>
              <w:jc w:val="right"/>
              <w:rPr>
                <w:ins w:id="2681" w:author="Gladiator Gladiator" w:date="2018-06-01T16:56:00Z"/>
                <w:rFonts w:ascii="Calibri" w:eastAsia="Times New Roman" w:hAnsi="Calibri" w:cs="Calibri"/>
                <w:color w:val="000000"/>
              </w:rPr>
            </w:pPr>
            <w:ins w:id="2682" w:author="Gladiator Gladiator" w:date="2018-06-01T16:56:00Z">
              <w:r w:rsidRPr="00AD1DD6">
                <w:rPr>
                  <w:rFonts w:ascii="Calibri" w:eastAsia="Times New Roman" w:hAnsi="Calibri" w:cs="Calibri"/>
                  <w:color w:val="000000"/>
                </w:rPr>
                <w:t>1052.000</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683" w:author="Gladiator Gladiator" w:date="2018-06-01T16:56:00Z">
              <w:tcPr>
                <w:tcW w:w="1040" w:type="dxa"/>
                <w:gridSpan w:val="2"/>
                <w:tcBorders>
                  <w:top w:val="single" w:sz="4" w:space="0" w:color="9BC2E6"/>
                  <w:left w:val="nil"/>
                  <w:bottom w:val="single" w:sz="4" w:space="0" w:color="9BC2E6"/>
                  <w:right w:val="nil"/>
                </w:tcBorders>
                <w:shd w:val="clear" w:color="DDEBF7" w:fill="DDEBF7"/>
                <w:noWrap/>
                <w:vAlign w:val="bottom"/>
                <w:hideMark/>
              </w:tcPr>
            </w:tcPrChange>
          </w:tcPr>
          <w:p w14:paraId="6A321AEE" w14:textId="77777777" w:rsidR="00AD1DD6" w:rsidRPr="00AD1DD6" w:rsidRDefault="00AD1DD6" w:rsidP="00AD1DD6">
            <w:pPr>
              <w:spacing w:after="0" w:line="240" w:lineRule="auto"/>
              <w:jc w:val="right"/>
              <w:rPr>
                <w:ins w:id="2684" w:author="Gladiator Gladiator" w:date="2018-06-01T16:56:00Z"/>
                <w:rFonts w:ascii="Calibri" w:eastAsia="Times New Roman" w:hAnsi="Calibri" w:cs="Calibri"/>
                <w:color w:val="000000"/>
              </w:rPr>
            </w:pPr>
            <w:ins w:id="2685" w:author="Gladiator Gladiator" w:date="2018-06-01T16:56:00Z">
              <w:r w:rsidRPr="00AD1DD6">
                <w:rPr>
                  <w:rFonts w:ascii="Calibri" w:eastAsia="Times New Roman" w:hAnsi="Calibri" w:cs="Calibri"/>
                  <w:color w:val="000000"/>
                </w:rPr>
                <w:t>1031.733</w:t>
              </w:r>
            </w:ins>
          </w:p>
        </w:tc>
        <w:tc>
          <w:tcPr>
            <w:tcW w:w="1228" w:type="dxa"/>
            <w:tcBorders>
              <w:top w:val="single" w:sz="4" w:space="0" w:color="9BC2E6"/>
              <w:left w:val="nil"/>
              <w:bottom w:val="single" w:sz="4" w:space="0" w:color="9BC2E6"/>
              <w:right w:val="nil"/>
            </w:tcBorders>
            <w:shd w:val="clear" w:color="DDEBF7" w:fill="DDEBF7"/>
            <w:noWrap/>
            <w:vAlign w:val="bottom"/>
            <w:hideMark/>
            <w:tcPrChange w:id="2686" w:author="Gladiator Gladiator" w:date="2018-06-01T16:56:00Z">
              <w:tcPr>
                <w:tcW w:w="1251" w:type="dxa"/>
                <w:gridSpan w:val="2"/>
                <w:tcBorders>
                  <w:top w:val="single" w:sz="4" w:space="0" w:color="9BC2E6"/>
                  <w:left w:val="nil"/>
                  <w:bottom w:val="single" w:sz="4" w:space="0" w:color="9BC2E6"/>
                  <w:right w:val="nil"/>
                </w:tcBorders>
                <w:shd w:val="clear" w:color="DDEBF7" w:fill="DDEBF7"/>
                <w:noWrap/>
                <w:vAlign w:val="bottom"/>
                <w:hideMark/>
              </w:tcPr>
            </w:tcPrChange>
          </w:tcPr>
          <w:p w14:paraId="1F4007B0" w14:textId="77777777" w:rsidR="00AD1DD6" w:rsidRPr="00AD1DD6" w:rsidRDefault="00AD1DD6" w:rsidP="00AD1DD6">
            <w:pPr>
              <w:spacing w:after="0" w:line="240" w:lineRule="auto"/>
              <w:jc w:val="right"/>
              <w:rPr>
                <w:ins w:id="2687" w:author="Gladiator Gladiator" w:date="2018-06-01T16:56:00Z"/>
                <w:rFonts w:ascii="Calibri" w:eastAsia="Times New Roman" w:hAnsi="Calibri" w:cs="Calibri"/>
                <w:color w:val="000000"/>
              </w:rPr>
            </w:pPr>
            <w:ins w:id="2688" w:author="Gladiator Gladiator" w:date="2018-06-01T16:56:00Z">
              <w:r w:rsidRPr="00AD1DD6">
                <w:rPr>
                  <w:rFonts w:ascii="Calibri" w:eastAsia="Times New Roman" w:hAnsi="Calibri" w:cs="Calibri"/>
                  <w:color w:val="000000"/>
                </w:rPr>
                <w:t>1028.262</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689" w:author="Gladiator Gladiator" w:date="2018-06-01T16:56:00Z">
              <w:tcPr>
                <w:tcW w:w="924" w:type="dxa"/>
                <w:gridSpan w:val="2"/>
                <w:tcBorders>
                  <w:top w:val="single" w:sz="4" w:space="0" w:color="9BC2E6"/>
                  <w:left w:val="nil"/>
                  <w:bottom w:val="single" w:sz="4" w:space="0" w:color="9BC2E6"/>
                  <w:right w:val="nil"/>
                </w:tcBorders>
                <w:shd w:val="clear" w:color="DDEBF7" w:fill="DDEBF7"/>
                <w:noWrap/>
                <w:vAlign w:val="bottom"/>
                <w:hideMark/>
              </w:tcPr>
            </w:tcPrChange>
          </w:tcPr>
          <w:p w14:paraId="76739BA3" w14:textId="77777777" w:rsidR="00AD1DD6" w:rsidRPr="00AD1DD6" w:rsidRDefault="00AD1DD6" w:rsidP="00AD1DD6">
            <w:pPr>
              <w:spacing w:after="0" w:line="240" w:lineRule="auto"/>
              <w:jc w:val="right"/>
              <w:rPr>
                <w:ins w:id="2690" w:author="Gladiator Gladiator" w:date="2018-06-01T16:56:00Z"/>
                <w:rFonts w:ascii="Calibri" w:eastAsia="Times New Roman" w:hAnsi="Calibri" w:cs="Calibri"/>
                <w:color w:val="000000"/>
              </w:rPr>
            </w:pPr>
            <w:ins w:id="2691" w:author="Gladiator Gladiator" w:date="2018-06-01T16:56:00Z">
              <w:r w:rsidRPr="00AD1DD6">
                <w:rPr>
                  <w:rFonts w:ascii="Calibri" w:eastAsia="Times New Roman" w:hAnsi="Calibri" w:cs="Calibri"/>
                  <w:color w:val="000000"/>
                </w:rPr>
                <w:t>1027.733</w:t>
              </w:r>
            </w:ins>
          </w:p>
        </w:tc>
        <w:tc>
          <w:tcPr>
            <w:tcW w:w="1035" w:type="dxa"/>
            <w:tcBorders>
              <w:top w:val="single" w:sz="4" w:space="0" w:color="9BC2E6"/>
              <w:left w:val="nil"/>
              <w:bottom w:val="single" w:sz="4" w:space="0" w:color="9BC2E6"/>
              <w:right w:val="single" w:sz="4" w:space="0" w:color="9BC2E6"/>
            </w:tcBorders>
            <w:shd w:val="clear" w:color="DDEBF7" w:fill="DDEBF7"/>
            <w:noWrap/>
            <w:vAlign w:val="bottom"/>
            <w:hideMark/>
            <w:tcPrChange w:id="2692"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4C26BEF7" w14:textId="77777777" w:rsidR="00AD1DD6" w:rsidRPr="00AD1DD6" w:rsidRDefault="00AD1DD6" w:rsidP="00AD1DD6">
            <w:pPr>
              <w:spacing w:after="0" w:line="240" w:lineRule="auto"/>
              <w:jc w:val="right"/>
              <w:rPr>
                <w:ins w:id="2693" w:author="Gladiator Gladiator" w:date="2018-06-01T16:56:00Z"/>
                <w:rFonts w:ascii="Calibri" w:eastAsia="Times New Roman" w:hAnsi="Calibri" w:cs="Calibri"/>
                <w:color w:val="000000"/>
              </w:rPr>
            </w:pPr>
            <w:ins w:id="2694" w:author="Gladiator Gladiator" w:date="2018-06-01T16:56:00Z">
              <w:r w:rsidRPr="00AD1DD6">
                <w:rPr>
                  <w:rFonts w:ascii="Calibri" w:eastAsia="Times New Roman" w:hAnsi="Calibri" w:cs="Calibri"/>
                  <w:color w:val="000000"/>
                </w:rPr>
                <w:t>1030.692</w:t>
              </w:r>
            </w:ins>
          </w:p>
        </w:tc>
      </w:tr>
      <w:tr w:rsidR="00AD1DD6" w:rsidRPr="00AD1DD6" w14:paraId="1295C27C" w14:textId="77777777" w:rsidTr="00AD1DD6">
        <w:trPr>
          <w:trHeight w:val="292"/>
          <w:ins w:id="2695" w:author="Gladiator Gladiator" w:date="2018-06-01T16:56:00Z"/>
        </w:trPr>
        <w:tc>
          <w:tcPr>
            <w:tcW w:w="1803" w:type="dxa"/>
            <w:tcBorders>
              <w:top w:val="single" w:sz="4" w:space="0" w:color="9BC2E6"/>
              <w:left w:val="single" w:sz="4" w:space="0" w:color="9BC2E6"/>
              <w:bottom w:val="single" w:sz="4" w:space="0" w:color="9BC2E6"/>
              <w:right w:val="nil"/>
            </w:tcBorders>
            <w:shd w:val="clear" w:color="auto" w:fill="auto"/>
            <w:noWrap/>
            <w:vAlign w:val="bottom"/>
            <w:hideMark/>
          </w:tcPr>
          <w:p w14:paraId="098B6C0B" w14:textId="77777777" w:rsidR="00AD1DD6" w:rsidRPr="00AD1DD6" w:rsidRDefault="00AD1DD6" w:rsidP="00AD1DD6">
            <w:pPr>
              <w:spacing w:after="0" w:line="240" w:lineRule="auto"/>
              <w:rPr>
                <w:ins w:id="2696" w:author="Gladiator Gladiator" w:date="2018-06-01T16:56:00Z"/>
                <w:rFonts w:ascii="Calibri" w:eastAsia="Times New Roman" w:hAnsi="Calibri" w:cs="Calibri"/>
                <w:color w:val="000000"/>
              </w:rPr>
            </w:pPr>
            <w:ins w:id="2697" w:author="Gladiator Gladiator" w:date="2018-06-01T16:56:00Z">
              <w:r w:rsidRPr="00AD1DD6">
                <w:rPr>
                  <w:rFonts w:ascii="Calibri" w:eastAsia="Times New Roman" w:hAnsi="Calibri" w:cs="Calibri"/>
                  <w:color w:val="000000"/>
                </w:rPr>
                <w:t>User 10</w:t>
              </w:r>
            </w:ins>
          </w:p>
        </w:tc>
        <w:tc>
          <w:tcPr>
            <w:tcW w:w="1173" w:type="dxa"/>
            <w:tcBorders>
              <w:top w:val="single" w:sz="4" w:space="0" w:color="9BC2E6"/>
              <w:left w:val="nil"/>
              <w:bottom w:val="single" w:sz="4" w:space="0" w:color="9BC2E6"/>
              <w:right w:val="nil"/>
            </w:tcBorders>
            <w:shd w:val="clear" w:color="auto" w:fill="auto"/>
            <w:noWrap/>
            <w:vAlign w:val="bottom"/>
            <w:hideMark/>
          </w:tcPr>
          <w:p w14:paraId="44BC927A" w14:textId="77777777" w:rsidR="00AD1DD6" w:rsidRPr="00AD1DD6" w:rsidRDefault="00AD1DD6" w:rsidP="00AD1DD6">
            <w:pPr>
              <w:spacing w:after="0" w:line="240" w:lineRule="auto"/>
              <w:rPr>
                <w:ins w:id="2698" w:author="Gladiator Gladiator" w:date="2018-06-01T16:56:00Z"/>
                <w:rFonts w:ascii="Calibri" w:eastAsia="Times New Roman" w:hAnsi="Calibri" w:cs="Calibri"/>
                <w:color w:val="000000"/>
              </w:rPr>
            </w:pPr>
            <w:ins w:id="2699" w:author="Gladiator Gladiator" w:date="2018-06-01T16:56:00Z">
              <w:r w:rsidRPr="00AD1DD6">
                <w:rPr>
                  <w:rFonts w:ascii="Calibri" w:eastAsia="Times New Roman" w:hAnsi="Calibri" w:cs="Calibri"/>
                  <w:color w:val="000000"/>
                </w:rPr>
                <w:t>testing</w:t>
              </w:r>
            </w:ins>
          </w:p>
        </w:tc>
        <w:tc>
          <w:tcPr>
            <w:tcW w:w="1078" w:type="dxa"/>
            <w:tcBorders>
              <w:top w:val="single" w:sz="4" w:space="0" w:color="9BC2E6"/>
              <w:left w:val="nil"/>
              <w:bottom w:val="single" w:sz="4" w:space="0" w:color="9BC2E6"/>
              <w:right w:val="nil"/>
            </w:tcBorders>
            <w:shd w:val="clear" w:color="auto" w:fill="auto"/>
            <w:noWrap/>
            <w:vAlign w:val="bottom"/>
            <w:hideMark/>
          </w:tcPr>
          <w:p w14:paraId="114C19CE" w14:textId="77777777" w:rsidR="00AD1DD6" w:rsidRPr="00AD1DD6" w:rsidRDefault="00AD1DD6" w:rsidP="00AD1DD6">
            <w:pPr>
              <w:spacing w:after="0" w:line="240" w:lineRule="auto"/>
              <w:jc w:val="right"/>
              <w:rPr>
                <w:ins w:id="2700" w:author="Gladiator Gladiator" w:date="2018-06-01T16:56:00Z"/>
                <w:rFonts w:ascii="Calibri" w:eastAsia="Times New Roman" w:hAnsi="Calibri" w:cs="Calibri"/>
                <w:color w:val="000000"/>
              </w:rPr>
            </w:pPr>
            <w:ins w:id="2701" w:author="Gladiator Gladiator" w:date="2018-06-01T16:56:00Z">
              <w:r w:rsidRPr="00AD1DD6">
                <w:rPr>
                  <w:rFonts w:ascii="Calibri" w:eastAsia="Times New Roman" w:hAnsi="Calibri" w:cs="Calibri"/>
                  <w:color w:val="000000"/>
                </w:rPr>
                <w:t>751.672</w:t>
              </w:r>
            </w:ins>
          </w:p>
        </w:tc>
        <w:tc>
          <w:tcPr>
            <w:tcW w:w="1035" w:type="dxa"/>
            <w:tcBorders>
              <w:top w:val="single" w:sz="4" w:space="0" w:color="9BC2E6"/>
              <w:left w:val="nil"/>
              <w:bottom w:val="single" w:sz="4" w:space="0" w:color="9BC2E6"/>
              <w:right w:val="nil"/>
            </w:tcBorders>
            <w:shd w:val="clear" w:color="auto" w:fill="auto"/>
            <w:noWrap/>
            <w:vAlign w:val="bottom"/>
            <w:hideMark/>
          </w:tcPr>
          <w:p w14:paraId="2F86B241" w14:textId="77777777" w:rsidR="00AD1DD6" w:rsidRPr="00AD1DD6" w:rsidRDefault="00AD1DD6" w:rsidP="00AD1DD6">
            <w:pPr>
              <w:spacing w:after="0" w:line="240" w:lineRule="auto"/>
              <w:jc w:val="right"/>
              <w:rPr>
                <w:ins w:id="2702" w:author="Gladiator Gladiator" w:date="2018-06-01T16:56:00Z"/>
                <w:rFonts w:ascii="Calibri" w:eastAsia="Times New Roman" w:hAnsi="Calibri" w:cs="Calibri"/>
                <w:color w:val="000000"/>
              </w:rPr>
            </w:pPr>
            <w:ins w:id="2703" w:author="Gladiator Gladiator" w:date="2018-06-01T16:56:00Z">
              <w:r w:rsidRPr="00AD1DD6">
                <w:rPr>
                  <w:rFonts w:ascii="Calibri" w:eastAsia="Times New Roman" w:hAnsi="Calibri" w:cs="Calibri"/>
                  <w:color w:val="000000"/>
                </w:rPr>
                <w:t>764.667</w:t>
              </w:r>
            </w:ins>
          </w:p>
        </w:tc>
        <w:tc>
          <w:tcPr>
            <w:tcW w:w="1035" w:type="dxa"/>
            <w:tcBorders>
              <w:top w:val="single" w:sz="4" w:space="0" w:color="9BC2E6"/>
              <w:left w:val="nil"/>
              <w:bottom w:val="single" w:sz="4" w:space="0" w:color="9BC2E6"/>
              <w:right w:val="nil"/>
            </w:tcBorders>
            <w:shd w:val="clear" w:color="auto" w:fill="auto"/>
            <w:noWrap/>
            <w:vAlign w:val="bottom"/>
            <w:hideMark/>
          </w:tcPr>
          <w:p w14:paraId="5D7126DA" w14:textId="77777777" w:rsidR="00AD1DD6" w:rsidRPr="00AD1DD6" w:rsidRDefault="00AD1DD6" w:rsidP="00AD1DD6">
            <w:pPr>
              <w:spacing w:after="0" w:line="240" w:lineRule="auto"/>
              <w:jc w:val="right"/>
              <w:rPr>
                <w:ins w:id="2704" w:author="Gladiator Gladiator" w:date="2018-06-01T16:56:00Z"/>
                <w:rFonts w:ascii="Calibri" w:eastAsia="Times New Roman" w:hAnsi="Calibri" w:cs="Calibri"/>
                <w:color w:val="000000"/>
              </w:rPr>
            </w:pPr>
            <w:ins w:id="2705" w:author="Gladiator Gladiator" w:date="2018-06-01T16:56:00Z">
              <w:r w:rsidRPr="00AD1DD6">
                <w:rPr>
                  <w:rFonts w:ascii="Calibri" w:eastAsia="Times New Roman" w:hAnsi="Calibri" w:cs="Calibri"/>
                  <w:color w:val="000000"/>
                </w:rPr>
                <w:t>767.933</w:t>
              </w:r>
            </w:ins>
          </w:p>
        </w:tc>
        <w:tc>
          <w:tcPr>
            <w:tcW w:w="1228" w:type="dxa"/>
            <w:tcBorders>
              <w:top w:val="single" w:sz="4" w:space="0" w:color="9BC2E6"/>
              <w:left w:val="nil"/>
              <w:bottom w:val="single" w:sz="4" w:space="0" w:color="9BC2E6"/>
              <w:right w:val="nil"/>
            </w:tcBorders>
            <w:shd w:val="clear" w:color="auto" w:fill="auto"/>
            <w:noWrap/>
            <w:vAlign w:val="bottom"/>
            <w:hideMark/>
          </w:tcPr>
          <w:p w14:paraId="58EC5EB9" w14:textId="77777777" w:rsidR="00AD1DD6" w:rsidRPr="00AD1DD6" w:rsidRDefault="00AD1DD6" w:rsidP="00AD1DD6">
            <w:pPr>
              <w:spacing w:after="0" w:line="240" w:lineRule="auto"/>
              <w:jc w:val="right"/>
              <w:rPr>
                <w:ins w:id="2706" w:author="Gladiator Gladiator" w:date="2018-06-01T16:56:00Z"/>
                <w:rFonts w:ascii="Calibri" w:eastAsia="Times New Roman" w:hAnsi="Calibri" w:cs="Calibri"/>
                <w:color w:val="000000"/>
              </w:rPr>
            </w:pPr>
            <w:ins w:id="2707" w:author="Gladiator Gladiator" w:date="2018-06-01T16:56:00Z">
              <w:r w:rsidRPr="00AD1DD6">
                <w:rPr>
                  <w:rFonts w:ascii="Calibri" w:eastAsia="Times New Roman" w:hAnsi="Calibri" w:cs="Calibri"/>
                  <w:color w:val="000000"/>
                </w:rPr>
                <w:t>773.200</w:t>
              </w:r>
            </w:ins>
          </w:p>
        </w:tc>
        <w:tc>
          <w:tcPr>
            <w:tcW w:w="1035" w:type="dxa"/>
            <w:tcBorders>
              <w:top w:val="single" w:sz="4" w:space="0" w:color="9BC2E6"/>
              <w:left w:val="nil"/>
              <w:bottom w:val="single" w:sz="4" w:space="0" w:color="9BC2E6"/>
              <w:right w:val="nil"/>
            </w:tcBorders>
            <w:shd w:val="clear" w:color="auto" w:fill="auto"/>
            <w:noWrap/>
            <w:vAlign w:val="bottom"/>
            <w:hideMark/>
          </w:tcPr>
          <w:p w14:paraId="7EFABDC3" w14:textId="77777777" w:rsidR="00AD1DD6" w:rsidRPr="00AD1DD6" w:rsidRDefault="00AD1DD6" w:rsidP="00AD1DD6">
            <w:pPr>
              <w:spacing w:after="0" w:line="240" w:lineRule="auto"/>
              <w:jc w:val="right"/>
              <w:rPr>
                <w:ins w:id="2708" w:author="Gladiator Gladiator" w:date="2018-06-01T16:56:00Z"/>
                <w:rFonts w:ascii="Calibri" w:eastAsia="Times New Roman" w:hAnsi="Calibri" w:cs="Calibri"/>
                <w:color w:val="000000"/>
              </w:rPr>
            </w:pPr>
            <w:ins w:id="2709" w:author="Gladiator Gladiator" w:date="2018-06-01T16:56:00Z">
              <w:r w:rsidRPr="00AD1DD6">
                <w:rPr>
                  <w:rFonts w:ascii="Calibri" w:eastAsia="Times New Roman" w:hAnsi="Calibri" w:cs="Calibri"/>
                  <w:color w:val="000000"/>
                </w:rPr>
                <w:t>817.333</w:t>
              </w:r>
            </w:ins>
          </w:p>
        </w:tc>
        <w:tc>
          <w:tcPr>
            <w:tcW w:w="1035" w:type="dxa"/>
            <w:tcBorders>
              <w:top w:val="single" w:sz="4" w:space="0" w:color="9BC2E6"/>
              <w:left w:val="nil"/>
              <w:bottom w:val="single" w:sz="4" w:space="0" w:color="9BC2E6"/>
              <w:right w:val="single" w:sz="4" w:space="0" w:color="9BC2E6"/>
            </w:tcBorders>
            <w:shd w:val="clear" w:color="auto" w:fill="auto"/>
            <w:noWrap/>
            <w:vAlign w:val="bottom"/>
            <w:hideMark/>
          </w:tcPr>
          <w:p w14:paraId="744EEAE1" w14:textId="77777777" w:rsidR="00AD1DD6" w:rsidRPr="00AD1DD6" w:rsidRDefault="00AD1DD6" w:rsidP="00AD1DD6">
            <w:pPr>
              <w:spacing w:after="0" w:line="240" w:lineRule="auto"/>
              <w:jc w:val="right"/>
              <w:rPr>
                <w:ins w:id="2710" w:author="Gladiator Gladiator" w:date="2018-06-01T16:56:00Z"/>
                <w:rFonts w:ascii="Calibri" w:eastAsia="Times New Roman" w:hAnsi="Calibri" w:cs="Calibri"/>
                <w:color w:val="000000"/>
              </w:rPr>
            </w:pPr>
            <w:ins w:id="2711" w:author="Gladiator Gladiator" w:date="2018-06-01T16:56:00Z">
              <w:r w:rsidRPr="00AD1DD6">
                <w:rPr>
                  <w:rFonts w:ascii="Calibri" w:eastAsia="Times New Roman" w:hAnsi="Calibri" w:cs="Calibri"/>
                  <w:color w:val="000000"/>
                </w:rPr>
                <w:t>774.961</w:t>
              </w:r>
            </w:ins>
          </w:p>
        </w:tc>
      </w:tr>
      <w:tr w:rsidR="00AD1DD6" w:rsidRPr="00AD1DD6" w14:paraId="45DC71A1" w14:textId="77777777" w:rsidTr="00AD1DD6">
        <w:trPr>
          <w:trHeight w:val="292"/>
          <w:ins w:id="2712" w:author="Gladiator Gladiator" w:date="2018-06-01T16:56:00Z"/>
          <w:trPrChange w:id="2713"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000000" w:fill="ED7D31"/>
            <w:noWrap/>
            <w:vAlign w:val="bottom"/>
            <w:hideMark/>
            <w:tcPrChange w:id="2714" w:author="Gladiator Gladiator" w:date="2018-06-01T16:56:00Z">
              <w:tcPr>
                <w:tcW w:w="1841" w:type="dxa"/>
                <w:tcBorders>
                  <w:top w:val="single" w:sz="4" w:space="0" w:color="9BC2E6"/>
                  <w:left w:val="single" w:sz="4" w:space="0" w:color="9BC2E6"/>
                  <w:bottom w:val="single" w:sz="4" w:space="0" w:color="9BC2E6"/>
                  <w:right w:val="nil"/>
                </w:tcBorders>
                <w:shd w:val="clear" w:color="000000" w:fill="ED7D31"/>
                <w:noWrap/>
                <w:vAlign w:val="bottom"/>
                <w:hideMark/>
              </w:tcPr>
            </w:tcPrChange>
          </w:tcPr>
          <w:p w14:paraId="1652D58F" w14:textId="77777777" w:rsidR="00AD1DD6" w:rsidRPr="00AD1DD6" w:rsidRDefault="00AD1DD6" w:rsidP="00AD1DD6">
            <w:pPr>
              <w:spacing w:after="0" w:line="240" w:lineRule="auto"/>
              <w:rPr>
                <w:ins w:id="2715" w:author="Gladiator Gladiator" w:date="2018-06-01T16:56:00Z"/>
                <w:rFonts w:ascii="Calibri" w:eastAsia="Times New Roman" w:hAnsi="Calibri" w:cs="Calibri"/>
                <w:color w:val="000000"/>
              </w:rPr>
            </w:pPr>
            <w:ins w:id="2716" w:author="Gladiator Gladiator" w:date="2018-06-01T16:56:00Z">
              <w:r w:rsidRPr="00AD1DD6">
                <w:rPr>
                  <w:rFonts w:ascii="Calibri" w:eastAsia="Times New Roman" w:hAnsi="Calibri" w:cs="Calibri"/>
                  <w:color w:val="000000"/>
                </w:rPr>
                <w:t>Set of Users/Average</w:t>
              </w:r>
            </w:ins>
          </w:p>
        </w:tc>
        <w:tc>
          <w:tcPr>
            <w:tcW w:w="1173" w:type="dxa"/>
            <w:tcBorders>
              <w:top w:val="single" w:sz="4" w:space="0" w:color="9BC2E6"/>
              <w:left w:val="nil"/>
              <w:bottom w:val="single" w:sz="4" w:space="0" w:color="9BC2E6"/>
              <w:right w:val="nil"/>
            </w:tcBorders>
            <w:shd w:val="clear" w:color="000000" w:fill="ED7D31"/>
            <w:noWrap/>
            <w:vAlign w:val="bottom"/>
            <w:hideMark/>
            <w:tcPrChange w:id="2717" w:author="Gladiator Gladiator" w:date="2018-06-01T16:56:00Z">
              <w:tcPr>
                <w:tcW w:w="1194" w:type="dxa"/>
                <w:gridSpan w:val="2"/>
                <w:tcBorders>
                  <w:top w:val="single" w:sz="4" w:space="0" w:color="9BC2E6"/>
                  <w:left w:val="nil"/>
                  <w:bottom w:val="single" w:sz="4" w:space="0" w:color="9BC2E6"/>
                  <w:right w:val="nil"/>
                </w:tcBorders>
                <w:shd w:val="clear" w:color="000000" w:fill="ED7D31"/>
                <w:noWrap/>
                <w:vAlign w:val="bottom"/>
                <w:hideMark/>
              </w:tcPr>
            </w:tcPrChange>
          </w:tcPr>
          <w:p w14:paraId="02D77F82" w14:textId="77777777" w:rsidR="00AD1DD6" w:rsidRPr="00AD1DD6" w:rsidRDefault="00AD1DD6" w:rsidP="00AD1DD6">
            <w:pPr>
              <w:spacing w:after="0" w:line="240" w:lineRule="auto"/>
              <w:rPr>
                <w:ins w:id="2718" w:author="Gladiator Gladiator" w:date="2018-06-01T16:56:00Z"/>
                <w:rFonts w:ascii="Calibri" w:eastAsia="Times New Roman" w:hAnsi="Calibri" w:cs="Calibri"/>
                <w:color w:val="000000"/>
              </w:rPr>
            </w:pPr>
            <w:ins w:id="2719" w:author="Gladiator Gladiator" w:date="2018-06-01T16:56:00Z">
              <w:r w:rsidRPr="00AD1DD6">
                <w:rPr>
                  <w:rFonts w:ascii="Calibri" w:eastAsia="Times New Roman" w:hAnsi="Calibri" w:cs="Calibri"/>
                  <w:color w:val="000000"/>
                </w:rPr>
                <w:t>relaxing</w:t>
              </w:r>
            </w:ins>
          </w:p>
        </w:tc>
        <w:tc>
          <w:tcPr>
            <w:tcW w:w="1078" w:type="dxa"/>
            <w:tcBorders>
              <w:top w:val="single" w:sz="4" w:space="0" w:color="9BC2E6"/>
              <w:left w:val="nil"/>
              <w:bottom w:val="single" w:sz="4" w:space="0" w:color="9BC2E6"/>
              <w:right w:val="nil"/>
            </w:tcBorders>
            <w:shd w:val="clear" w:color="000000" w:fill="ED7D31"/>
            <w:noWrap/>
            <w:vAlign w:val="bottom"/>
            <w:hideMark/>
            <w:tcPrChange w:id="2720" w:author="Gladiator Gladiator" w:date="2018-06-01T16:56:00Z">
              <w:tcPr>
                <w:tcW w:w="1097" w:type="dxa"/>
                <w:gridSpan w:val="2"/>
                <w:tcBorders>
                  <w:top w:val="single" w:sz="4" w:space="0" w:color="9BC2E6"/>
                  <w:left w:val="nil"/>
                  <w:bottom w:val="single" w:sz="4" w:space="0" w:color="9BC2E6"/>
                  <w:right w:val="nil"/>
                </w:tcBorders>
                <w:shd w:val="clear" w:color="000000" w:fill="ED7D31"/>
                <w:noWrap/>
                <w:vAlign w:val="bottom"/>
                <w:hideMark/>
              </w:tcPr>
            </w:tcPrChange>
          </w:tcPr>
          <w:p w14:paraId="20434651" w14:textId="77777777" w:rsidR="00AD1DD6" w:rsidRPr="00AD1DD6" w:rsidRDefault="00AD1DD6" w:rsidP="00AD1DD6">
            <w:pPr>
              <w:spacing w:after="0" w:line="240" w:lineRule="auto"/>
              <w:jc w:val="right"/>
              <w:rPr>
                <w:ins w:id="2721" w:author="Gladiator Gladiator" w:date="2018-06-01T16:56:00Z"/>
                <w:rFonts w:ascii="Calibri" w:eastAsia="Times New Roman" w:hAnsi="Calibri" w:cs="Calibri"/>
                <w:color w:val="000000"/>
              </w:rPr>
            </w:pPr>
            <w:ins w:id="2722" w:author="Gladiator Gladiator" w:date="2018-06-01T16:56:00Z">
              <w:r w:rsidRPr="00AD1DD6">
                <w:rPr>
                  <w:rFonts w:ascii="Calibri" w:eastAsia="Times New Roman" w:hAnsi="Calibri" w:cs="Calibri"/>
                  <w:color w:val="000000"/>
                </w:rPr>
                <w:t>894.424</w:t>
              </w:r>
            </w:ins>
          </w:p>
        </w:tc>
        <w:tc>
          <w:tcPr>
            <w:tcW w:w="1035" w:type="dxa"/>
            <w:tcBorders>
              <w:top w:val="single" w:sz="4" w:space="0" w:color="9BC2E6"/>
              <w:left w:val="nil"/>
              <w:bottom w:val="single" w:sz="4" w:space="0" w:color="9BC2E6"/>
              <w:right w:val="nil"/>
            </w:tcBorders>
            <w:shd w:val="clear" w:color="000000" w:fill="ED7D31"/>
            <w:noWrap/>
            <w:vAlign w:val="bottom"/>
            <w:hideMark/>
            <w:tcPrChange w:id="2723" w:author="Gladiator Gladiator" w:date="2018-06-01T16:56:00Z">
              <w:tcPr>
                <w:tcW w:w="982" w:type="dxa"/>
                <w:gridSpan w:val="2"/>
                <w:tcBorders>
                  <w:top w:val="single" w:sz="4" w:space="0" w:color="9BC2E6"/>
                  <w:left w:val="nil"/>
                  <w:bottom w:val="single" w:sz="4" w:space="0" w:color="9BC2E6"/>
                  <w:right w:val="nil"/>
                </w:tcBorders>
                <w:shd w:val="clear" w:color="000000" w:fill="ED7D31"/>
                <w:noWrap/>
                <w:vAlign w:val="bottom"/>
                <w:hideMark/>
              </w:tcPr>
            </w:tcPrChange>
          </w:tcPr>
          <w:p w14:paraId="4FED4BB9" w14:textId="77777777" w:rsidR="00AD1DD6" w:rsidRPr="00AD1DD6" w:rsidRDefault="00AD1DD6" w:rsidP="00AD1DD6">
            <w:pPr>
              <w:spacing w:after="0" w:line="240" w:lineRule="auto"/>
              <w:jc w:val="right"/>
              <w:rPr>
                <w:ins w:id="2724" w:author="Gladiator Gladiator" w:date="2018-06-01T16:56:00Z"/>
                <w:rFonts w:ascii="Calibri" w:eastAsia="Times New Roman" w:hAnsi="Calibri" w:cs="Calibri"/>
                <w:color w:val="000000"/>
              </w:rPr>
            </w:pPr>
            <w:ins w:id="2725" w:author="Gladiator Gladiator" w:date="2018-06-01T16:56:00Z">
              <w:r w:rsidRPr="00AD1DD6">
                <w:rPr>
                  <w:rFonts w:ascii="Calibri" w:eastAsia="Times New Roman" w:hAnsi="Calibri" w:cs="Calibri"/>
                  <w:color w:val="000000"/>
                </w:rPr>
                <w:t>881.924</w:t>
              </w:r>
            </w:ins>
          </w:p>
        </w:tc>
        <w:tc>
          <w:tcPr>
            <w:tcW w:w="1035" w:type="dxa"/>
            <w:tcBorders>
              <w:top w:val="single" w:sz="4" w:space="0" w:color="9BC2E6"/>
              <w:left w:val="nil"/>
              <w:bottom w:val="single" w:sz="4" w:space="0" w:color="9BC2E6"/>
              <w:right w:val="nil"/>
            </w:tcBorders>
            <w:shd w:val="clear" w:color="000000" w:fill="ED7D31"/>
            <w:noWrap/>
            <w:vAlign w:val="bottom"/>
            <w:hideMark/>
            <w:tcPrChange w:id="2726" w:author="Gladiator Gladiator" w:date="2018-06-01T16:56:00Z">
              <w:tcPr>
                <w:tcW w:w="1040" w:type="dxa"/>
                <w:gridSpan w:val="2"/>
                <w:tcBorders>
                  <w:top w:val="single" w:sz="4" w:space="0" w:color="9BC2E6"/>
                  <w:left w:val="nil"/>
                  <w:bottom w:val="single" w:sz="4" w:space="0" w:color="9BC2E6"/>
                  <w:right w:val="nil"/>
                </w:tcBorders>
                <w:shd w:val="clear" w:color="000000" w:fill="ED7D31"/>
                <w:noWrap/>
                <w:vAlign w:val="bottom"/>
                <w:hideMark/>
              </w:tcPr>
            </w:tcPrChange>
          </w:tcPr>
          <w:p w14:paraId="5D7ECED3" w14:textId="77777777" w:rsidR="00AD1DD6" w:rsidRPr="00AD1DD6" w:rsidRDefault="00AD1DD6" w:rsidP="00AD1DD6">
            <w:pPr>
              <w:spacing w:after="0" w:line="240" w:lineRule="auto"/>
              <w:jc w:val="right"/>
              <w:rPr>
                <w:ins w:id="2727" w:author="Gladiator Gladiator" w:date="2018-06-01T16:56:00Z"/>
                <w:rFonts w:ascii="Calibri" w:eastAsia="Times New Roman" w:hAnsi="Calibri" w:cs="Calibri"/>
                <w:color w:val="000000"/>
              </w:rPr>
            </w:pPr>
            <w:ins w:id="2728" w:author="Gladiator Gladiator" w:date="2018-06-01T16:56:00Z">
              <w:r w:rsidRPr="00AD1DD6">
                <w:rPr>
                  <w:rFonts w:ascii="Calibri" w:eastAsia="Times New Roman" w:hAnsi="Calibri" w:cs="Calibri"/>
                  <w:color w:val="000000"/>
                </w:rPr>
                <w:t>871.844</w:t>
              </w:r>
            </w:ins>
          </w:p>
        </w:tc>
        <w:tc>
          <w:tcPr>
            <w:tcW w:w="1228" w:type="dxa"/>
            <w:tcBorders>
              <w:top w:val="single" w:sz="4" w:space="0" w:color="9BC2E6"/>
              <w:left w:val="nil"/>
              <w:bottom w:val="single" w:sz="4" w:space="0" w:color="9BC2E6"/>
              <w:right w:val="nil"/>
            </w:tcBorders>
            <w:shd w:val="clear" w:color="000000" w:fill="ED7D31"/>
            <w:noWrap/>
            <w:vAlign w:val="bottom"/>
            <w:hideMark/>
            <w:tcPrChange w:id="2729" w:author="Gladiator Gladiator" w:date="2018-06-01T16:56:00Z">
              <w:tcPr>
                <w:tcW w:w="1251" w:type="dxa"/>
                <w:gridSpan w:val="2"/>
                <w:tcBorders>
                  <w:top w:val="single" w:sz="4" w:space="0" w:color="9BC2E6"/>
                  <w:left w:val="nil"/>
                  <w:bottom w:val="single" w:sz="4" w:space="0" w:color="9BC2E6"/>
                  <w:right w:val="nil"/>
                </w:tcBorders>
                <w:shd w:val="clear" w:color="000000" w:fill="ED7D31"/>
                <w:noWrap/>
                <w:vAlign w:val="bottom"/>
                <w:hideMark/>
              </w:tcPr>
            </w:tcPrChange>
          </w:tcPr>
          <w:p w14:paraId="64D14D97" w14:textId="77777777" w:rsidR="00AD1DD6" w:rsidRPr="00AD1DD6" w:rsidRDefault="00AD1DD6" w:rsidP="00AD1DD6">
            <w:pPr>
              <w:spacing w:after="0" w:line="240" w:lineRule="auto"/>
              <w:jc w:val="right"/>
              <w:rPr>
                <w:ins w:id="2730" w:author="Gladiator Gladiator" w:date="2018-06-01T16:56:00Z"/>
                <w:rFonts w:ascii="Calibri" w:eastAsia="Times New Roman" w:hAnsi="Calibri" w:cs="Calibri"/>
                <w:color w:val="000000"/>
              </w:rPr>
            </w:pPr>
            <w:ins w:id="2731" w:author="Gladiator Gladiator" w:date="2018-06-01T16:56:00Z">
              <w:r w:rsidRPr="00AD1DD6">
                <w:rPr>
                  <w:rFonts w:ascii="Calibri" w:eastAsia="Times New Roman" w:hAnsi="Calibri" w:cs="Calibri"/>
                  <w:color w:val="000000"/>
                </w:rPr>
                <w:t>869.841</w:t>
              </w:r>
            </w:ins>
          </w:p>
        </w:tc>
        <w:tc>
          <w:tcPr>
            <w:tcW w:w="1035" w:type="dxa"/>
            <w:tcBorders>
              <w:top w:val="single" w:sz="4" w:space="0" w:color="9BC2E6"/>
              <w:left w:val="nil"/>
              <w:bottom w:val="single" w:sz="4" w:space="0" w:color="9BC2E6"/>
              <w:right w:val="nil"/>
            </w:tcBorders>
            <w:shd w:val="clear" w:color="000000" w:fill="ED7D31"/>
            <w:noWrap/>
            <w:vAlign w:val="bottom"/>
            <w:hideMark/>
            <w:tcPrChange w:id="2732" w:author="Gladiator Gladiator" w:date="2018-06-01T16:56:00Z">
              <w:tcPr>
                <w:tcW w:w="924" w:type="dxa"/>
                <w:gridSpan w:val="2"/>
                <w:tcBorders>
                  <w:top w:val="single" w:sz="4" w:space="0" w:color="9BC2E6"/>
                  <w:left w:val="nil"/>
                  <w:bottom w:val="single" w:sz="4" w:space="0" w:color="9BC2E6"/>
                  <w:right w:val="nil"/>
                </w:tcBorders>
                <w:shd w:val="clear" w:color="000000" w:fill="ED7D31"/>
                <w:noWrap/>
                <w:vAlign w:val="bottom"/>
                <w:hideMark/>
              </w:tcPr>
            </w:tcPrChange>
          </w:tcPr>
          <w:p w14:paraId="4C9A8AFF" w14:textId="77777777" w:rsidR="00AD1DD6" w:rsidRPr="00AD1DD6" w:rsidRDefault="00AD1DD6" w:rsidP="00AD1DD6">
            <w:pPr>
              <w:spacing w:after="0" w:line="240" w:lineRule="auto"/>
              <w:jc w:val="right"/>
              <w:rPr>
                <w:ins w:id="2733" w:author="Gladiator Gladiator" w:date="2018-06-01T16:56:00Z"/>
                <w:rFonts w:ascii="Calibri" w:eastAsia="Times New Roman" w:hAnsi="Calibri" w:cs="Calibri"/>
                <w:color w:val="000000"/>
              </w:rPr>
            </w:pPr>
            <w:ins w:id="2734" w:author="Gladiator Gladiator" w:date="2018-06-01T16:56:00Z">
              <w:r w:rsidRPr="00AD1DD6">
                <w:rPr>
                  <w:rFonts w:ascii="Calibri" w:eastAsia="Times New Roman" w:hAnsi="Calibri" w:cs="Calibri"/>
                  <w:color w:val="000000"/>
                </w:rPr>
                <w:t>856.036</w:t>
              </w:r>
            </w:ins>
          </w:p>
        </w:tc>
        <w:tc>
          <w:tcPr>
            <w:tcW w:w="1035" w:type="dxa"/>
            <w:tcBorders>
              <w:top w:val="single" w:sz="4" w:space="0" w:color="9BC2E6"/>
              <w:left w:val="nil"/>
              <w:bottom w:val="single" w:sz="4" w:space="0" w:color="9BC2E6"/>
              <w:right w:val="single" w:sz="4" w:space="0" w:color="9BC2E6"/>
            </w:tcBorders>
            <w:shd w:val="clear" w:color="000000" w:fill="ED7D31"/>
            <w:noWrap/>
            <w:vAlign w:val="bottom"/>
            <w:hideMark/>
            <w:tcPrChange w:id="2735"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000000" w:fill="ED7D31"/>
                <w:noWrap/>
                <w:vAlign w:val="bottom"/>
                <w:hideMark/>
              </w:tcPr>
            </w:tcPrChange>
          </w:tcPr>
          <w:p w14:paraId="5FD33D1D" w14:textId="77777777" w:rsidR="00AD1DD6" w:rsidRPr="00AD1DD6" w:rsidRDefault="00AD1DD6" w:rsidP="00AD1DD6">
            <w:pPr>
              <w:spacing w:after="0" w:line="240" w:lineRule="auto"/>
              <w:jc w:val="right"/>
              <w:rPr>
                <w:ins w:id="2736" w:author="Gladiator Gladiator" w:date="2018-06-01T16:56:00Z"/>
                <w:rFonts w:ascii="Calibri" w:eastAsia="Times New Roman" w:hAnsi="Calibri" w:cs="Calibri"/>
                <w:color w:val="000000"/>
              </w:rPr>
            </w:pPr>
            <w:ins w:id="2737" w:author="Gladiator Gladiator" w:date="2018-06-01T16:56:00Z">
              <w:r w:rsidRPr="00AD1DD6">
                <w:rPr>
                  <w:rFonts w:ascii="Calibri" w:eastAsia="Times New Roman" w:hAnsi="Calibri" w:cs="Calibri"/>
                  <w:color w:val="000000"/>
                </w:rPr>
                <w:t>874.814</w:t>
              </w:r>
            </w:ins>
          </w:p>
        </w:tc>
      </w:tr>
      <w:tr w:rsidR="00AD1DD6" w:rsidRPr="00AD1DD6" w14:paraId="10182BC0" w14:textId="77777777" w:rsidTr="00AD1DD6">
        <w:trPr>
          <w:trHeight w:val="292"/>
          <w:ins w:id="2738" w:author="Gladiator Gladiator" w:date="2018-06-01T16:56:00Z"/>
          <w:trPrChange w:id="2739"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000000" w:fill="ED7D31"/>
            <w:noWrap/>
            <w:vAlign w:val="bottom"/>
            <w:hideMark/>
            <w:tcPrChange w:id="2740" w:author="Gladiator Gladiator" w:date="2018-06-01T16:56:00Z">
              <w:tcPr>
                <w:tcW w:w="1841" w:type="dxa"/>
                <w:tcBorders>
                  <w:top w:val="single" w:sz="4" w:space="0" w:color="9BC2E6"/>
                  <w:left w:val="single" w:sz="4" w:space="0" w:color="9BC2E6"/>
                  <w:bottom w:val="single" w:sz="4" w:space="0" w:color="9BC2E6"/>
                  <w:right w:val="nil"/>
                </w:tcBorders>
                <w:shd w:val="clear" w:color="000000" w:fill="ED7D31"/>
                <w:noWrap/>
                <w:vAlign w:val="bottom"/>
                <w:hideMark/>
              </w:tcPr>
            </w:tcPrChange>
          </w:tcPr>
          <w:p w14:paraId="34FFFD23" w14:textId="77777777" w:rsidR="00AD1DD6" w:rsidRPr="00AD1DD6" w:rsidRDefault="00AD1DD6" w:rsidP="00AD1DD6">
            <w:pPr>
              <w:spacing w:after="0" w:line="240" w:lineRule="auto"/>
              <w:rPr>
                <w:ins w:id="2741" w:author="Gladiator Gladiator" w:date="2018-06-01T16:56:00Z"/>
                <w:rFonts w:ascii="Calibri" w:eastAsia="Times New Roman" w:hAnsi="Calibri" w:cs="Calibri"/>
                <w:color w:val="000000"/>
              </w:rPr>
            </w:pPr>
            <w:ins w:id="2742" w:author="Gladiator Gladiator" w:date="2018-06-01T16:56:00Z">
              <w:r w:rsidRPr="00AD1DD6">
                <w:rPr>
                  <w:rFonts w:ascii="Calibri" w:eastAsia="Times New Roman" w:hAnsi="Calibri" w:cs="Calibri"/>
                  <w:color w:val="000000"/>
                </w:rPr>
                <w:t>Set of Users/Average</w:t>
              </w:r>
            </w:ins>
          </w:p>
        </w:tc>
        <w:tc>
          <w:tcPr>
            <w:tcW w:w="1173" w:type="dxa"/>
            <w:tcBorders>
              <w:top w:val="single" w:sz="4" w:space="0" w:color="9BC2E6"/>
              <w:left w:val="nil"/>
              <w:bottom w:val="single" w:sz="4" w:space="0" w:color="9BC2E6"/>
              <w:right w:val="nil"/>
            </w:tcBorders>
            <w:shd w:val="clear" w:color="000000" w:fill="ED7D31"/>
            <w:noWrap/>
            <w:vAlign w:val="bottom"/>
            <w:hideMark/>
            <w:tcPrChange w:id="2743" w:author="Gladiator Gladiator" w:date="2018-06-01T16:56:00Z">
              <w:tcPr>
                <w:tcW w:w="1194" w:type="dxa"/>
                <w:gridSpan w:val="2"/>
                <w:tcBorders>
                  <w:top w:val="single" w:sz="4" w:space="0" w:color="9BC2E6"/>
                  <w:left w:val="nil"/>
                  <w:bottom w:val="single" w:sz="4" w:space="0" w:color="9BC2E6"/>
                  <w:right w:val="nil"/>
                </w:tcBorders>
                <w:shd w:val="clear" w:color="000000" w:fill="ED7D31"/>
                <w:noWrap/>
                <w:vAlign w:val="bottom"/>
                <w:hideMark/>
              </w:tcPr>
            </w:tcPrChange>
          </w:tcPr>
          <w:p w14:paraId="5B9F04C6" w14:textId="77777777" w:rsidR="00AD1DD6" w:rsidRPr="00AD1DD6" w:rsidRDefault="00AD1DD6" w:rsidP="00AD1DD6">
            <w:pPr>
              <w:spacing w:after="0" w:line="240" w:lineRule="auto"/>
              <w:rPr>
                <w:ins w:id="2744" w:author="Gladiator Gladiator" w:date="2018-06-01T16:56:00Z"/>
                <w:rFonts w:ascii="Calibri" w:eastAsia="Times New Roman" w:hAnsi="Calibri" w:cs="Calibri"/>
                <w:color w:val="000000"/>
              </w:rPr>
            </w:pPr>
            <w:ins w:id="2745" w:author="Gladiator Gladiator" w:date="2018-06-01T16:56:00Z">
              <w:r w:rsidRPr="00AD1DD6">
                <w:rPr>
                  <w:rFonts w:ascii="Calibri" w:eastAsia="Times New Roman" w:hAnsi="Calibri" w:cs="Calibri"/>
                  <w:color w:val="000000"/>
                </w:rPr>
                <w:t>testing</w:t>
              </w:r>
            </w:ins>
          </w:p>
        </w:tc>
        <w:tc>
          <w:tcPr>
            <w:tcW w:w="1078" w:type="dxa"/>
            <w:tcBorders>
              <w:top w:val="single" w:sz="4" w:space="0" w:color="9BC2E6"/>
              <w:left w:val="nil"/>
              <w:bottom w:val="single" w:sz="4" w:space="0" w:color="9BC2E6"/>
              <w:right w:val="nil"/>
            </w:tcBorders>
            <w:shd w:val="clear" w:color="000000" w:fill="ED7D31"/>
            <w:noWrap/>
            <w:vAlign w:val="bottom"/>
            <w:hideMark/>
            <w:tcPrChange w:id="2746" w:author="Gladiator Gladiator" w:date="2018-06-01T16:56:00Z">
              <w:tcPr>
                <w:tcW w:w="1097" w:type="dxa"/>
                <w:gridSpan w:val="2"/>
                <w:tcBorders>
                  <w:top w:val="single" w:sz="4" w:space="0" w:color="9BC2E6"/>
                  <w:left w:val="nil"/>
                  <w:bottom w:val="single" w:sz="4" w:space="0" w:color="9BC2E6"/>
                  <w:right w:val="nil"/>
                </w:tcBorders>
                <w:shd w:val="clear" w:color="000000" w:fill="ED7D31"/>
                <w:noWrap/>
                <w:vAlign w:val="bottom"/>
                <w:hideMark/>
              </w:tcPr>
            </w:tcPrChange>
          </w:tcPr>
          <w:p w14:paraId="7E8710B1" w14:textId="77777777" w:rsidR="00AD1DD6" w:rsidRPr="00AD1DD6" w:rsidRDefault="00AD1DD6" w:rsidP="00AD1DD6">
            <w:pPr>
              <w:spacing w:after="0" w:line="240" w:lineRule="auto"/>
              <w:jc w:val="right"/>
              <w:rPr>
                <w:ins w:id="2747" w:author="Gladiator Gladiator" w:date="2018-06-01T16:56:00Z"/>
                <w:rFonts w:ascii="Calibri" w:eastAsia="Times New Roman" w:hAnsi="Calibri" w:cs="Calibri"/>
                <w:color w:val="000000"/>
              </w:rPr>
            </w:pPr>
            <w:ins w:id="2748" w:author="Gladiator Gladiator" w:date="2018-06-01T16:56:00Z">
              <w:r w:rsidRPr="00AD1DD6">
                <w:rPr>
                  <w:rFonts w:ascii="Calibri" w:eastAsia="Times New Roman" w:hAnsi="Calibri" w:cs="Calibri"/>
                  <w:color w:val="000000"/>
                </w:rPr>
                <w:t>724.652</w:t>
              </w:r>
            </w:ins>
          </w:p>
        </w:tc>
        <w:tc>
          <w:tcPr>
            <w:tcW w:w="1035" w:type="dxa"/>
            <w:tcBorders>
              <w:top w:val="single" w:sz="4" w:space="0" w:color="9BC2E6"/>
              <w:left w:val="nil"/>
              <w:bottom w:val="single" w:sz="4" w:space="0" w:color="9BC2E6"/>
              <w:right w:val="nil"/>
            </w:tcBorders>
            <w:shd w:val="clear" w:color="000000" w:fill="ED7D31"/>
            <w:noWrap/>
            <w:vAlign w:val="bottom"/>
            <w:hideMark/>
            <w:tcPrChange w:id="2749" w:author="Gladiator Gladiator" w:date="2018-06-01T16:56:00Z">
              <w:tcPr>
                <w:tcW w:w="982" w:type="dxa"/>
                <w:gridSpan w:val="2"/>
                <w:tcBorders>
                  <w:top w:val="single" w:sz="4" w:space="0" w:color="9BC2E6"/>
                  <w:left w:val="nil"/>
                  <w:bottom w:val="single" w:sz="4" w:space="0" w:color="9BC2E6"/>
                  <w:right w:val="nil"/>
                </w:tcBorders>
                <w:shd w:val="clear" w:color="000000" w:fill="ED7D31"/>
                <w:noWrap/>
                <w:vAlign w:val="bottom"/>
                <w:hideMark/>
              </w:tcPr>
            </w:tcPrChange>
          </w:tcPr>
          <w:p w14:paraId="1E9864AB" w14:textId="77777777" w:rsidR="00AD1DD6" w:rsidRPr="00AD1DD6" w:rsidRDefault="00AD1DD6" w:rsidP="00AD1DD6">
            <w:pPr>
              <w:spacing w:after="0" w:line="240" w:lineRule="auto"/>
              <w:jc w:val="right"/>
              <w:rPr>
                <w:ins w:id="2750" w:author="Gladiator Gladiator" w:date="2018-06-01T16:56:00Z"/>
                <w:rFonts w:ascii="Calibri" w:eastAsia="Times New Roman" w:hAnsi="Calibri" w:cs="Calibri"/>
                <w:color w:val="000000"/>
              </w:rPr>
            </w:pPr>
            <w:ins w:id="2751" w:author="Gladiator Gladiator" w:date="2018-06-01T16:56:00Z">
              <w:r w:rsidRPr="00AD1DD6">
                <w:rPr>
                  <w:rFonts w:ascii="Calibri" w:eastAsia="Times New Roman" w:hAnsi="Calibri" w:cs="Calibri"/>
                  <w:color w:val="000000"/>
                </w:rPr>
                <w:t>727.881</w:t>
              </w:r>
            </w:ins>
          </w:p>
        </w:tc>
        <w:tc>
          <w:tcPr>
            <w:tcW w:w="1035" w:type="dxa"/>
            <w:tcBorders>
              <w:top w:val="single" w:sz="4" w:space="0" w:color="9BC2E6"/>
              <w:left w:val="nil"/>
              <w:bottom w:val="single" w:sz="4" w:space="0" w:color="9BC2E6"/>
              <w:right w:val="nil"/>
            </w:tcBorders>
            <w:shd w:val="clear" w:color="000000" w:fill="ED7D31"/>
            <w:noWrap/>
            <w:vAlign w:val="bottom"/>
            <w:hideMark/>
            <w:tcPrChange w:id="2752" w:author="Gladiator Gladiator" w:date="2018-06-01T16:56:00Z">
              <w:tcPr>
                <w:tcW w:w="1040" w:type="dxa"/>
                <w:gridSpan w:val="2"/>
                <w:tcBorders>
                  <w:top w:val="single" w:sz="4" w:space="0" w:color="9BC2E6"/>
                  <w:left w:val="nil"/>
                  <w:bottom w:val="single" w:sz="4" w:space="0" w:color="9BC2E6"/>
                  <w:right w:val="nil"/>
                </w:tcBorders>
                <w:shd w:val="clear" w:color="000000" w:fill="ED7D31"/>
                <w:noWrap/>
                <w:vAlign w:val="bottom"/>
                <w:hideMark/>
              </w:tcPr>
            </w:tcPrChange>
          </w:tcPr>
          <w:p w14:paraId="575AAC17" w14:textId="77777777" w:rsidR="00AD1DD6" w:rsidRPr="00AD1DD6" w:rsidRDefault="00AD1DD6" w:rsidP="00AD1DD6">
            <w:pPr>
              <w:spacing w:after="0" w:line="240" w:lineRule="auto"/>
              <w:jc w:val="right"/>
              <w:rPr>
                <w:ins w:id="2753" w:author="Gladiator Gladiator" w:date="2018-06-01T16:56:00Z"/>
                <w:rFonts w:ascii="Calibri" w:eastAsia="Times New Roman" w:hAnsi="Calibri" w:cs="Calibri"/>
                <w:color w:val="000000"/>
              </w:rPr>
            </w:pPr>
            <w:ins w:id="2754" w:author="Gladiator Gladiator" w:date="2018-06-01T16:56:00Z">
              <w:r w:rsidRPr="00AD1DD6">
                <w:rPr>
                  <w:rFonts w:ascii="Calibri" w:eastAsia="Times New Roman" w:hAnsi="Calibri" w:cs="Calibri"/>
                  <w:color w:val="000000"/>
                </w:rPr>
                <w:t>732.193</w:t>
              </w:r>
            </w:ins>
          </w:p>
        </w:tc>
        <w:tc>
          <w:tcPr>
            <w:tcW w:w="1228" w:type="dxa"/>
            <w:tcBorders>
              <w:top w:val="single" w:sz="4" w:space="0" w:color="9BC2E6"/>
              <w:left w:val="nil"/>
              <w:bottom w:val="single" w:sz="4" w:space="0" w:color="9BC2E6"/>
              <w:right w:val="nil"/>
            </w:tcBorders>
            <w:shd w:val="clear" w:color="000000" w:fill="ED7D31"/>
            <w:noWrap/>
            <w:vAlign w:val="bottom"/>
            <w:hideMark/>
            <w:tcPrChange w:id="2755" w:author="Gladiator Gladiator" w:date="2018-06-01T16:56:00Z">
              <w:tcPr>
                <w:tcW w:w="1251" w:type="dxa"/>
                <w:gridSpan w:val="2"/>
                <w:tcBorders>
                  <w:top w:val="single" w:sz="4" w:space="0" w:color="9BC2E6"/>
                  <w:left w:val="nil"/>
                  <w:bottom w:val="single" w:sz="4" w:space="0" w:color="9BC2E6"/>
                  <w:right w:val="nil"/>
                </w:tcBorders>
                <w:shd w:val="clear" w:color="000000" w:fill="ED7D31"/>
                <w:noWrap/>
                <w:vAlign w:val="bottom"/>
                <w:hideMark/>
              </w:tcPr>
            </w:tcPrChange>
          </w:tcPr>
          <w:p w14:paraId="4C88E27E" w14:textId="77777777" w:rsidR="00AD1DD6" w:rsidRPr="00AD1DD6" w:rsidRDefault="00AD1DD6" w:rsidP="00AD1DD6">
            <w:pPr>
              <w:spacing w:after="0" w:line="240" w:lineRule="auto"/>
              <w:jc w:val="right"/>
              <w:rPr>
                <w:ins w:id="2756" w:author="Gladiator Gladiator" w:date="2018-06-01T16:56:00Z"/>
                <w:rFonts w:ascii="Calibri" w:eastAsia="Times New Roman" w:hAnsi="Calibri" w:cs="Calibri"/>
                <w:color w:val="000000"/>
              </w:rPr>
            </w:pPr>
            <w:ins w:id="2757" w:author="Gladiator Gladiator" w:date="2018-06-01T16:56:00Z">
              <w:r w:rsidRPr="00AD1DD6">
                <w:rPr>
                  <w:rFonts w:ascii="Calibri" w:eastAsia="Times New Roman" w:hAnsi="Calibri" w:cs="Calibri"/>
                  <w:color w:val="000000"/>
                </w:rPr>
                <w:t>715.153</w:t>
              </w:r>
            </w:ins>
          </w:p>
        </w:tc>
        <w:tc>
          <w:tcPr>
            <w:tcW w:w="1035" w:type="dxa"/>
            <w:tcBorders>
              <w:top w:val="single" w:sz="4" w:space="0" w:color="9BC2E6"/>
              <w:left w:val="nil"/>
              <w:bottom w:val="single" w:sz="4" w:space="0" w:color="9BC2E6"/>
              <w:right w:val="nil"/>
            </w:tcBorders>
            <w:shd w:val="clear" w:color="000000" w:fill="ED7D31"/>
            <w:noWrap/>
            <w:vAlign w:val="bottom"/>
            <w:hideMark/>
            <w:tcPrChange w:id="2758" w:author="Gladiator Gladiator" w:date="2018-06-01T16:56:00Z">
              <w:tcPr>
                <w:tcW w:w="924" w:type="dxa"/>
                <w:gridSpan w:val="2"/>
                <w:tcBorders>
                  <w:top w:val="single" w:sz="4" w:space="0" w:color="9BC2E6"/>
                  <w:left w:val="nil"/>
                  <w:bottom w:val="single" w:sz="4" w:space="0" w:color="9BC2E6"/>
                  <w:right w:val="nil"/>
                </w:tcBorders>
                <w:shd w:val="clear" w:color="000000" w:fill="ED7D31"/>
                <w:noWrap/>
                <w:vAlign w:val="bottom"/>
                <w:hideMark/>
              </w:tcPr>
            </w:tcPrChange>
          </w:tcPr>
          <w:p w14:paraId="3A65EA71" w14:textId="77777777" w:rsidR="00AD1DD6" w:rsidRPr="00AD1DD6" w:rsidRDefault="00AD1DD6" w:rsidP="00AD1DD6">
            <w:pPr>
              <w:spacing w:after="0" w:line="240" w:lineRule="auto"/>
              <w:jc w:val="right"/>
              <w:rPr>
                <w:ins w:id="2759" w:author="Gladiator Gladiator" w:date="2018-06-01T16:56:00Z"/>
                <w:rFonts w:ascii="Calibri" w:eastAsia="Times New Roman" w:hAnsi="Calibri" w:cs="Calibri"/>
                <w:color w:val="000000"/>
              </w:rPr>
            </w:pPr>
            <w:ins w:id="2760" w:author="Gladiator Gladiator" w:date="2018-06-01T16:56:00Z">
              <w:r w:rsidRPr="00AD1DD6">
                <w:rPr>
                  <w:rFonts w:ascii="Calibri" w:eastAsia="Times New Roman" w:hAnsi="Calibri" w:cs="Calibri"/>
                  <w:color w:val="000000"/>
                </w:rPr>
                <w:t>734.137</w:t>
              </w:r>
            </w:ins>
          </w:p>
        </w:tc>
        <w:tc>
          <w:tcPr>
            <w:tcW w:w="1035" w:type="dxa"/>
            <w:tcBorders>
              <w:top w:val="single" w:sz="4" w:space="0" w:color="9BC2E6"/>
              <w:left w:val="nil"/>
              <w:bottom w:val="single" w:sz="4" w:space="0" w:color="9BC2E6"/>
              <w:right w:val="single" w:sz="4" w:space="0" w:color="9BC2E6"/>
            </w:tcBorders>
            <w:shd w:val="clear" w:color="000000" w:fill="ED7D31"/>
            <w:noWrap/>
            <w:vAlign w:val="bottom"/>
            <w:hideMark/>
            <w:tcPrChange w:id="2761"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000000" w:fill="ED7D31"/>
                <w:noWrap/>
                <w:vAlign w:val="bottom"/>
                <w:hideMark/>
              </w:tcPr>
            </w:tcPrChange>
          </w:tcPr>
          <w:p w14:paraId="72DFD5C0" w14:textId="77777777" w:rsidR="00AD1DD6" w:rsidRPr="00AD1DD6" w:rsidRDefault="00AD1DD6" w:rsidP="00AD1DD6">
            <w:pPr>
              <w:spacing w:after="0" w:line="240" w:lineRule="auto"/>
              <w:jc w:val="right"/>
              <w:rPr>
                <w:ins w:id="2762" w:author="Gladiator Gladiator" w:date="2018-06-01T16:56:00Z"/>
                <w:rFonts w:ascii="Calibri" w:eastAsia="Times New Roman" w:hAnsi="Calibri" w:cs="Calibri"/>
                <w:color w:val="000000"/>
              </w:rPr>
            </w:pPr>
            <w:ins w:id="2763" w:author="Gladiator Gladiator" w:date="2018-06-01T16:56:00Z">
              <w:r w:rsidRPr="00AD1DD6">
                <w:rPr>
                  <w:rFonts w:ascii="Calibri" w:eastAsia="Times New Roman" w:hAnsi="Calibri" w:cs="Calibri"/>
                  <w:color w:val="000000"/>
                </w:rPr>
                <w:t>726.803</w:t>
              </w:r>
            </w:ins>
          </w:p>
        </w:tc>
      </w:tr>
      <w:tr w:rsidR="00AD1DD6" w:rsidRPr="00AD1DD6" w14:paraId="27D63E0B" w14:textId="77777777" w:rsidTr="00AD1DD6">
        <w:trPr>
          <w:trHeight w:val="292"/>
          <w:ins w:id="2764" w:author="Gladiator Gladiator" w:date="2018-06-01T16:56:00Z"/>
          <w:trPrChange w:id="2765" w:author="Gladiator Gladiator" w:date="2018-06-01T16:56:00Z">
            <w:trPr>
              <w:gridAfter w:val="0"/>
              <w:trHeight w:val="300"/>
            </w:trPr>
          </w:trPrChange>
        </w:trPr>
        <w:tc>
          <w:tcPr>
            <w:tcW w:w="1803" w:type="dxa"/>
            <w:tcBorders>
              <w:top w:val="single" w:sz="4" w:space="0" w:color="9BC2E6"/>
              <w:left w:val="single" w:sz="4" w:space="0" w:color="9BC2E6"/>
              <w:bottom w:val="single" w:sz="4" w:space="0" w:color="9BC2E6"/>
              <w:right w:val="nil"/>
            </w:tcBorders>
            <w:shd w:val="clear" w:color="000000" w:fill="FFFF00"/>
            <w:noWrap/>
            <w:vAlign w:val="bottom"/>
            <w:hideMark/>
            <w:tcPrChange w:id="2766" w:author="Gladiator Gladiator" w:date="2018-06-01T16:56:00Z">
              <w:tcPr>
                <w:tcW w:w="1841" w:type="dxa"/>
                <w:tcBorders>
                  <w:top w:val="single" w:sz="4" w:space="0" w:color="9BC2E6"/>
                  <w:left w:val="single" w:sz="4" w:space="0" w:color="9BC2E6"/>
                  <w:bottom w:val="single" w:sz="4" w:space="0" w:color="9BC2E6"/>
                  <w:right w:val="nil"/>
                </w:tcBorders>
                <w:shd w:val="clear" w:color="000000" w:fill="FFFF00"/>
                <w:noWrap/>
                <w:vAlign w:val="bottom"/>
                <w:hideMark/>
              </w:tcPr>
            </w:tcPrChange>
          </w:tcPr>
          <w:p w14:paraId="0A53281D" w14:textId="77777777" w:rsidR="00AD1DD6" w:rsidRPr="00AD1DD6" w:rsidRDefault="00AD1DD6" w:rsidP="00AD1DD6">
            <w:pPr>
              <w:spacing w:after="0" w:line="240" w:lineRule="auto"/>
              <w:rPr>
                <w:ins w:id="2767" w:author="Gladiator Gladiator" w:date="2018-06-01T16:56:00Z"/>
                <w:rFonts w:ascii="Calibri" w:eastAsia="Times New Roman" w:hAnsi="Calibri" w:cs="Calibri"/>
                <w:color w:val="000000"/>
              </w:rPr>
            </w:pPr>
            <w:ins w:id="2768" w:author="Gladiator Gladiator" w:date="2018-06-01T16:56:00Z">
              <w:r w:rsidRPr="00AD1DD6">
                <w:rPr>
                  <w:rFonts w:ascii="Calibri" w:eastAsia="Times New Roman" w:hAnsi="Calibri" w:cs="Calibri"/>
                  <w:color w:val="000000"/>
                </w:rPr>
                <w:t>MAX</w:t>
              </w:r>
            </w:ins>
          </w:p>
        </w:tc>
        <w:tc>
          <w:tcPr>
            <w:tcW w:w="1173" w:type="dxa"/>
            <w:tcBorders>
              <w:top w:val="single" w:sz="4" w:space="0" w:color="9BC2E6"/>
              <w:left w:val="nil"/>
              <w:bottom w:val="single" w:sz="4" w:space="0" w:color="9BC2E6"/>
              <w:right w:val="nil"/>
            </w:tcBorders>
            <w:shd w:val="clear" w:color="000000" w:fill="FFFF00"/>
            <w:noWrap/>
            <w:vAlign w:val="bottom"/>
            <w:hideMark/>
            <w:tcPrChange w:id="2769" w:author="Gladiator Gladiator" w:date="2018-06-01T16:56:00Z">
              <w:tcPr>
                <w:tcW w:w="1194" w:type="dxa"/>
                <w:gridSpan w:val="2"/>
                <w:tcBorders>
                  <w:top w:val="single" w:sz="4" w:space="0" w:color="9BC2E6"/>
                  <w:left w:val="nil"/>
                  <w:bottom w:val="single" w:sz="4" w:space="0" w:color="9BC2E6"/>
                  <w:right w:val="nil"/>
                </w:tcBorders>
                <w:shd w:val="clear" w:color="000000" w:fill="FFFF00"/>
                <w:noWrap/>
                <w:vAlign w:val="bottom"/>
                <w:hideMark/>
              </w:tcPr>
            </w:tcPrChange>
          </w:tcPr>
          <w:p w14:paraId="33369F54" w14:textId="77777777" w:rsidR="00AD1DD6" w:rsidRPr="00AD1DD6" w:rsidRDefault="00AD1DD6" w:rsidP="00AD1DD6">
            <w:pPr>
              <w:spacing w:after="0" w:line="240" w:lineRule="auto"/>
              <w:jc w:val="right"/>
              <w:rPr>
                <w:ins w:id="2770" w:author="Gladiator Gladiator" w:date="2018-06-01T16:56:00Z"/>
                <w:rFonts w:ascii="Calibri" w:eastAsia="Times New Roman" w:hAnsi="Calibri" w:cs="Calibri"/>
                <w:color w:val="000000"/>
              </w:rPr>
            </w:pPr>
            <w:ins w:id="2771" w:author="Gladiator Gladiator" w:date="2018-06-01T16:56:00Z">
              <w:r w:rsidRPr="00AD1DD6">
                <w:rPr>
                  <w:rFonts w:ascii="Calibri" w:eastAsia="Times New Roman" w:hAnsi="Calibri" w:cs="Calibri"/>
                  <w:color w:val="000000"/>
                </w:rPr>
                <w:t>1090.600</w:t>
              </w:r>
            </w:ins>
          </w:p>
        </w:tc>
        <w:tc>
          <w:tcPr>
            <w:tcW w:w="1078" w:type="dxa"/>
            <w:tcBorders>
              <w:top w:val="single" w:sz="4" w:space="0" w:color="9BC2E6"/>
              <w:left w:val="nil"/>
              <w:bottom w:val="single" w:sz="4" w:space="0" w:color="9BC2E6"/>
              <w:right w:val="nil"/>
            </w:tcBorders>
            <w:shd w:val="clear" w:color="000000" w:fill="FFFF00"/>
            <w:noWrap/>
            <w:vAlign w:val="bottom"/>
            <w:hideMark/>
            <w:tcPrChange w:id="2772" w:author="Gladiator Gladiator" w:date="2018-06-01T16:56:00Z">
              <w:tcPr>
                <w:tcW w:w="1097" w:type="dxa"/>
                <w:gridSpan w:val="2"/>
                <w:tcBorders>
                  <w:top w:val="single" w:sz="4" w:space="0" w:color="9BC2E6"/>
                  <w:left w:val="nil"/>
                  <w:bottom w:val="single" w:sz="4" w:space="0" w:color="9BC2E6"/>
                  <w:right w:val="nil"/>
                </w:tcBorders>
                <w:shd w:val="clear" w:color="000000" w:fill="FFFF00"/>
                <w:noWrap/>
                <w:vAlign w:val="bottom"/>
                <w:hideMark/>
              </w:tcPr>
            </w:tcPrChange>
          </w:tcPr>
          <w:p w14:paraId="518B153C" w14:textId="77777777" w:rsidR="00AD1DD6" w:rsidRPr="00AD1DD6" w:rsidRDefault="00AD1DD6" w:rsidP="00AD1DD6">
            <w:pPr>
              <w:spacing w:after="0" w:line="240" w:lineRule="auto"/>
              <w:rPr>
                <w:ins w:id="2773" w:author="Gladiator Gladiator" w:date="2018-06-01T16:56:00Z"/>
                <w:rFonts w:ascii="Calibri" w:eastAsia="Times New Roman" w:hAnsi="Calibri" w:cs="Calibri"/>
                <w:color w:val="000000"/>
              </w:rPr>
            </w:pPr>
            <w:ins w:id="2774" w:author="Gladiator Gladiator" w:date="2018-06-01T16:56:00Z">
              <w:r w:rsidRPr="00AD1DD6">
                <w:rPr>
                  <w:rFonts w:ascii="Calibri" w:eastAsia="Times New Roman" w:hAnsi="Calibri" w:cs="Calibri"/>
                  <w:color w:val="000000"/>
                </w:rPr>
                <w:t>MIN</w:t>
              </w:r>
            </w:ins>
          </w:p>
        </w:tc>
        <w:tc>
          <w:tcPr>
            <w:tcW w:w="1035" w:type="dxa"/>
            <w:tcBorders>
              <w:top w:val="single" w:sz="4" w:space="0" w:color="9BC2E6"/>
              <w:left w:val="nil"/>
              <w:bottom w:val="single" w:sz="4" w:space="0" w:color="9BC2E6"/>
              <w:right w:val="nil"/>
            </w:tcBorders>
            <w:shd w:val="clear" w:color="000000" w:fill="FFFF00"/>
            <w:noWrap/>
            <w:vAlign w:val="bottom"/>
            <w:hideMark/>
            <w:tcPrChange w:id="2775" w:author="Gladiator Gladiator" w:date="2018-06-01T16:56:00Z">
              <w:tcPr>
                <w:tcW w:w="982" w:type="dxa"/>
                <w:gridSpan w:val="2"/>
                <w:tcBorders>
                  <w:top w:val="single" w:sz="4" w:space="0" w:color="9BC2E6"/>
                  <w:left w:val="nil"/>
                  <w:bottom w:val="single" w:sz="4" w:space="0" w:color="9BC2E6"/>
                  <w:right w:val="nil"/>
                </w:tcBorders>
                <w:shd w:val="clear" w:color="000000" w:fill="FFFF00"/>
                <w:noWrap/>
                <w:vAlign w:val="bottom"/>
                <w:hideMark/>
              </w:tcPr>
            </w:tcPrChange>
          </w:tcPr>
          <w:p w14:paraId="5FBA6FB8" w14:textId="77777777" w:rsidR="00AD1DD6" w:rsidRPr="00AD1DD6" w:rsidRDefault="00AD1DD6" w:rsidP="00AD1DD6">
            <w:pPr>
              <w:spacing w:after="0" w:line="240" w:lineRule="auto"/>
              <w:jc w:val="right"/>
              <w:rPr>
                <w:ins w:id="2776" w:author="Gladiator Gladiator" w:date="2018-06-01T16:56:00Z"/>
                <w:rFonts w:ascii="Calibri" w:eastAsia="Times New Roman" w:hAnsi="Calibri" w:cs="Calibri"/>
                <w:color w:val="000000"/>
              </w:rPr>
            </w:pPr>
            <w:ins w:id="2777" w:author="Gladiator Gladiator" w:date="2018-06-01T16:56:00Z">
              <w:r w:rsidRPr="00AD1DD6">
                <w:rPr>
                  <w:rFonts w:ascii="Calibri" w:eastAsia="Times New Roman" w:hAnsi="Calibri" w:cs="Calibri"/>
                  <w:color w:val="000000"/>
                </w:rPr>
                <w:t>517.633</w:t>
              </w:r>
            </w:ins>
          </w:p>
        </w:tc>
        <w:tc>
          <w:tcPr>
            <w:tcW w:w="1035" w:type="dxa"/>
            <w:tcBorders>
              <w:top w:val="single" w:sz="4" w:space="0" w:color="9BC2E6"/>
              <w:left w:val="nil"/>
              <w:bottom w:val="single" w:sz="4" w:space="0" w:color="9BC2E6"/>
              <w:right w:val="nil"/>
            </w:tcBorders>
            <w:shd w:val="clear" w:color="DDEBF7" w:fill="DDEBF7"/>
            <w:noWrap/>
            <w:vAlign w:val="bottom"/>
            <w:hideMark/>
            <w:tcPrChange w:id="2778" w:author="Gladiator Gladiator" w:date="2018-06-01T16:56:00Z">
              <w:tcPr>
                <w:tcW w:w="1040" w:type="dxa"/>
                <w:gridSpan w:val="2"/>
                <w:tcBorders>
                  <w:top w:val="single" w:sz="4" w:space="0" w:color="9BC2E6"/>
                  <w:left w:val="nil"/>
                  <w:bottom w:val="single" w:sz="4" w:space="0" w:color="9BC2E6"/>
                  <w:right w:val="nil"/>
                </w:tcBorders>
                <w:shd w:val="clear" w:color="DDEBF7" w:fill="DDEBF7"/>
                <w:noWrap/>
                <w:vAlign w:val="bottom"/>
                <w:hideMark/>
              </w:tcPr>
            </w:tcPrChange>
          </w:tcPr>
          <w:p w14:paraId="0E5CC648" w14:textId="77777777" w:rsidR="00AD1DD6" w:rsidRPr="00AD1DD6" w:rsidRDefault="00AD1DD6" w:rsidP="00AD1DD6">
            <w:pPr>
              <w:spacing w:after="0" w:line="240" w:lineRule="auto"/>
              <w:jc w:val="right"/>
              <w:rPr>
                <w:ins w:id="2779" w:author="Gladiator Gladiator" w:date="2018-06-01T16:56:00Z"/>
                <w:rFonts w:ascii="Calibri" w:eastAsia="Times New Roman" w:hAnsi="Calibri" w:cs="Calibri"/>
                <w:color w:val="000000"/>
              </w:rPr>
            </w:pPr>
          </w:p>
        </w:tc>
        <w:tc>
          <w:tcPr>
            <w:tcW w:w="1228" w:type="dxa"/>
            <w:tcBorders>
              <w:top w:val="single" w:sz="4" w:space="0" w:color="9BC2E6"/>
              <w:left w:val="nil"/>
              <w:bottom w:val="single" w:sz="4" w:space="0" w:color="9BC2E6"/>
              <w:right w:val="nil"/>
            </w:tcBorders>
            <w:shd w:val="clear" w:color="DDEBF7" w:fill="DDEBF7"/>
            <w:noWrap/>
            <w:vAlign w:val="bottom"/>
            <w:hideMark/>
            <w:tcPrChange w:id="2780" w:author="Gladiator Gladiator" w:date="2018-06-01T16:56:00Z">
              <w:tcPr>
                <w:tcW w:w="1251" w:type="dxa"/>
                <w:gridSpan w:val="2"/>
                <w:tcBorders>
                  <w:top w:val="single" w:sz="4" w:space="0" w:color="9BC2E6"/>
                  <w:left w:val="nil"/>
                  <w:bottom w:val="single" w:sz="4" w:space="0" w:color="9BC2E6"/>
                  <w:right w:val="nil"/>
                </w:tcBorders>
                <w:shd w:val="clear" w:color="DDEBF7" w:fill="DDEBF7"/>
                <w:noWrap/>
                <w:vAlign w:val="bottom"/>
                <w:hideMark/>
              </w:tcPr>
            </w:tcPrChange>
          </w:tcPr>
          <w:p w14:paraId="182F62DE" w14:textId="77777777" w:rsidR="00AD1DD6" w:rsidRPr="00AD1DD6" w:rsidRDefault="00AD1DD6" w:rsidP="00AD1DD6">
            <w:pPr>
              <w:spacing w:after="0" w:line="240" w:lineRule="auto"/>
              <w:rPr>
                <w:ins w:id="2781" w:author="Gladiator Gladiator" w:date="2018-06-01T16:56:00Z"/>
                <w:rFonts w:ascii="Times New Roman" w:eastAsia="Times New Roman" w:hAnsi="Times New Roman" w:cs="Times New Roman"/>
                <w:sz w:val="20"/>
                <w:szCs w:val="20"/>
              </w:rPr>
            </w:pPr>
          </w:p>
        </w:tc>
        <w:tc>
          <w:tcPr>
            <w:tcW w:w="1035" w:type="dxa"/>
            <w:tcBorders>
              <w:top w:val="single" w:sz="4" w:space="0" w:color="9BC2E6"/>
              <w:left w:val="nil"/>
              <w:bottom w:val="single" w:sz="4" w:space="0" w:color="9BC2E6"/>
              <w:right w:val="nil"/>
            </w:tcBorders>
            <w:shd w:val="clear" w:color="DDEBF7" w:fill="DDEBF7"/>
            <w:noWrap/>
            <w:vAlign w:val="bottom"/>
            <w:hideMark/>
            <w:tcPrChange w:id="2782" w:author="Gladiator Gladiator" w:date="2018-06-01T16:56:00Z">
              <w:tcPr>
                <w:tcW w:w="924" w:type="dxa"/>
                <w:gridSpan w:val="2"/>
                <w:tcBorders>
                  <w:top w:val="single" w:sz="4" w:space="0" w:color="9BC2E6"/>
                  <w:left w:val="nil"/>
                  <w:bottom w:val="single" w:sz="4" w:space="0" w:color="9BC2E6"/>
                  <w:right w:val="nil"/>
                </w:tcBorders>
                <w:shd w:val="clear" w:color="DDEBF7" w:fill="DDEBF7"/>
                <w:noWrap/>
                <w:vAlign w:val="bottom"/>
                <w:hideMark/>
              </w:tcPr>
            </w:tcPrChange>
          </w:tcPr>
          <w:p w14:paraId="6CF0A6A7" w14:textId="77777777" w:rsidR="00AD1DD6" w:rsidRPr="00AD1DD6" w:rsidRDefault="00AD1DD6" w:rsidP="00AD1DD6">
            <w:pPr>
              <w:spacing w:after="0" w:line="240" w:lineRule="auto"/>
              <w:rPr>
                <w:ins w:id="2783" w:author="Gladiator Gladiator" w:date="2018-06-01T16:56:00Z"/>
                <w:rFonts w:ascii="Times New Roman" w:eastAsia="Times New Roman" w:hAnsi="Times New Roman" w:cs="Times New Roman"/>
                <w:sz w:val="20"/>
                <w:szCs w:val="20"/>
              </w:rPr>
            </w:pPr>
          </w:p>
        </w:tc>
        <w:tc>
          <w:tcPr>
            <w:tcW w:w="1035" w:type="dxa"/>
            <w:tcBorders>
              <w:top w:val="single" w:sz="4" w:space="0" w:color="9BC2E6"/>
              <w:left w:val="nil"/>
              <w:bottom w:val="single" w:sz="4" w:space="0" w:color="9BC2E6"/>
              <w:right w:val="single" w:sz="4" w:space="0" w:color="9BC2E6"/>
            </w:tcBorders>
            <w:shd w:val="clear" w:color="DDEBF7" w:fill="DDEBF7"/>
            <w:noWrap/>
            <w:vAlign w:val="bottom"/>
            <w:hideMark/>
            <w:tcPrChange w:id="2784" w:author="Gladiator Gladiator" w:date="2018-06-01T16:56:00Z">
              <w:tcPr>
                <w:tcW w:w="1021" w:type="dxa"/>
                <w:gridSpan w:val="2"/>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673643DC" w14:textId="77777777" w:rsidR="00AD1DD6" w:rsidRPr="00AD1DD6" w:rsidRDefault="00AD1DD6" w:rsidP="00AD1DD6">
            <w:pPr>
              <w:spacing w:after="0" w:line="240" w:lineRule="auto"/>
              <w:rPr>
                <w:ins w:id="2785" w:author="Gladiator Gladiator" w:date="2018-06-01T16:56:00Z"/>
                <w:rFonts w:ascii="Times New Roman" w:eastAsia="Times New Roman" w:hAnsi="Times New Roman" w:cs="Times New Roman"/>
                <w:sz w:val="20"/>
                <w:szCs w:val="20"/>
              </w:rPr>
            </w:pPr>
          </w:p>
        </w:tc>
      </w:tr>
    </w:tbl>
    <w:p w14:paraId="558D3C85" w14:textId="5EFA3ED1" w:rsidR="00254DFF" w:rsidRDefault="00254DFF" w:rsidP="00254DFF">
      <w:pPr>
        <w:ind w:firstLine="180"/>
        <w:jc w:val="center"/>
        <w:rPr>
          <w:sz w:val="16"/>
          <w:szCs w:val="16"/>
        </w:rPr>
      </w:pPr>
    </w:p>
    <w:p w14:paraId="2657A2B2" w14:textId="77777777" w:rsidR="00254DFF" w:rsidRDefault="00254DFF" w:rsidP="00254DFF">
      <w:pPr>
        <w:ind w:firstLine="180"/>
        <w:jc w:val="center"/>
        <w:rPr>
          <w:sz w:val="16"/>
          <w:szCs w:val="16"/>
        </w:rPr>
      </w:pPr>
      <w:r>
        <w:rPr>
          <w:sz w:val="16"/>
          <w:szCs w:val="16"/>
          <w:lang w:val="el-GR"/>
        </w:rPr>
        <w:t>Εικόνα</w:t>
      </w:r>
      <w:r w:rsidR="00CB27AA">
        <w:rPr>
          <w:sz w:val="16"/>
          <w:szCs w:val="16"/>
        </w:rPr>
        <w:t xml:space="preserve"> 7.</w:t>
      </w:r>
      <w:r w:rsidR="00CB27AA" w:rsidRPr="00CB27AA">
        <w:rPr>
          <w:sz w:val="16"/>
          <w:szCs w:val="16"/>
        </w:rPr>
        <w:t>18</w:t>
      </w:r>
      <w:r w:rsidRPr="009661A3">
        <w:rPr>
          <w:sz w:val="16"/>
          <w:szCs w:val="16"/>
        </w:rPr>
        <w:t xml:space="preserve"> </w:t>
      </w:r>
      <w:r>
        <w:rPr>
          <w:sz w:val="16"/>
          <w:szCs w:val="16"/>
        </w:rPr>
        <w:t>: Aggregated mean RR</w:t>
      </w:r>
      <w:r w:rsidR="009661A3">
        <w:rPr>
          <w:sz w:val="16"/>
          <w:szCs w:val="16"/>
        </w:rPr>
        <w:t xml:space="preserve"> (ms)</w:t>
      </w:r>
    </w:p>
    <w:p w14:paraId="14B4E72D" w14:textId="77777777" w:rsidR="00F56054" w:rsidRDefault="00F56054">
      <w:pPr>
        <w:rPr>
          <w:ins w:id="2786" w:author="goumop" w:date="2018-05-29T14:53:00Z"/>
          <w:sz w:val="16"/>
          <w:szCs w:val="16"/>
        </w:rPr>
      </w:pPr>
      <w:ins w:id="2787" w:author="goumop" w:date="2018-05-29T14:53:00Z">
        <w:r>
          <w:rPr>
            <w:sz w:val="16"/>
            <w:szCs w:val="16"/>
          </w:rPr>
          <w:br w:type="page"/>
        </w:r>
      </w:ins>
    </w:p>
    <w:p w14:paraId="27560BB7" w14:textId="356C3EE0" w:rsidR="00C12FF2" w:rsidRDefault="00AD1DD6" w:rsidP="00254DFF">
      <w:pPr>
        <w:ind w:firstLine="180"/>
        <w:jc w:val="center"/>
        <w:rPr>
          <w:ins w:id="2788" w:author="Gladiator Gladiator" w:date="2018-05-22T19:12:00Z"/>
          <w:sz w:val="16"/>
          <w:szCs w:val="16"/>
        </w:rPr>
      </w:pPr>
      <w:del w:id="2789" w:author="Gladiator Gladiator" w:date="2018-05-22T19:12:00Z">
        <w:r>
          <w:rPr>
            <w:sz w:val="16"/>
            <w:szCs w:val="16"/>
          </w:rPr>
          <w:lastRenderedPageBreak/>
          <w:pict w14:anchorId="7D91328D">
            <v:shape id="_x0000_i1069" type="#_x0000_t75" style="width:395.4pt;height:304.25pt">
              <v:imagedata r:id="rId118" o:title="aggregated SDNN"/>
            </v:shape>
          </w:pict>
        </w:r>
      </w:del>
    </w:p>
    <w:tbl>
      <w:tblPr>
        <w:tblW w:w="9651" w:type="dxa"/>
        <w:tblLook w:val="04A0" w:firstRow="1" w:lastRow="0" w:firstColumn="1" w:lastColumn="0" w:noHBand="0" w:noVBand="1"/>
        <w:tblPrChange w:id="2790" w:author="Gladiator Gladiator" w:date="2018-06-01T16:58:00Z">
          <w:tblPr>
            <w:tblW w:w="9520" w:type="dxa"/>
            <w:tblLook w:val="04A0" w:firstRow="1" w:lastRow="0" w:firstColumn="1" w:lastColumn="0" w:noHBand="0" w:noVBand="1"/>
          </w:tblPr>
        </w:tblPrChange>
      </w:tblPr>
      <w:tblGrid>
        <w:gridCol w:w="1632"/>
        <w:gridCol w:w="1423"/>
        <w:gridCol w:w="941"/>
        <w:gridCol w:w="1039"/>
        <w:gridCol w:w="990"/>
        <w:gridCol w:w="1080"/>
        <w:gridCol w:w="990"/>
        <w:gridCol w:w="1556"/>
        <w:tblGridChange w:id="2791">
          <w:tblGrid>
            <w:gridCol w:w="1632"/>
            <w:gridCol w:w="1423"/>
            <w:gridCol w:w="345"/>
            <w:gridCol w:w="1105"/>
            <w:gridCol w:w="935"/>
            <w:gridCol w:w="901"/>
            <w:gridCol w:w="1037"/>
            <w:gridCol w:w="952"/>
            <w:gridCol w:w="1190"/>
          </w:tblGrid>
        </w:tblGridChange>
      </w:tblGrid>
      <w:tr w:rsidR="00AD1DD6" w:rsidRPr="00AD1DD6" w14:paraId="221B234E" w14:textId="77777777" w:rsidTr="00AD1DD6">
        <w:trPr>
          <w:trHeight w:val="261"/>
          <w:ins w:id="2792" w:author="Gladiator Gladiator" w:date="2018-06-01T16:57:00Z"/>
          <w:trPrChange w:id="2793"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5B9BD5" w:fill="5B9BD5"/>
            <w:noWrap/>
            <w:vAlign w:val="bottom"/>
            <w:hideMark/>
            <w:tcPrChange w:id="2794" w:author="Gladiator Gladiator" w:date="2018-06-01T16:58:00Z">
              <w:tcPr>
                <w:tcW w:w="1632" w:type="dxa"/>
                <w:tcBorders>
                  <w:top w:val="single" w:sz="4" w:space="0" w:color="9BC2E6"/>
                  <w:left w:val="single" w:sz="4" w:space="0" w:color="9BC2E6"/>
                  <w:bottom w:val="single" w:sz="4" w:space="0" w:color="9BC2E6"/>
                  <w:right w:val="nil"/>
                </w:tcBorders>
                <w:shd w:val="clear" w:color="5B9BD5" w:fill="5B9BD5"/>
                <w:noWrap/>
                <w:vAlign w:val="bottom"/>
                <w:hideMark/>
              </w:tcPr>
            </w:tcPrChange>
          </w:tcPr>
          <w:p w14:paraId="674D18E1" w14:textId="77777777" w:rsidR="00AD1DD6" w:rsidRPr="00AD1DD6" w:rsidRDefault="00AD1DD6" w:rsidP="00AD1DD6">
            <w:pPr>
              <w:spacing w:after="0" w:line="240" w:lineRule="auto"/>
              <w:rPr>
                <w:ins w:id="2795" w:author="Gladiator Gladiator" w:date="2018-06-01T16:57:00Z"/>
                <w:rFonts w:ascii="Calibri" w:eastAsia="Times New Roman" w:hAnsi="Calibri" w:cs="Calibri"/>
                <w:b/>
                <w:bCs/>
                <w:color w:val="FFFFFF"/>
              </w:rPr>
            </w:pPr>
            <w:ins w:id="2796" w:author="Gladiator Gladiator" w:date="2018-06-01T16:57:00Z">
              <w:r w:rsidRPr="00AD1DD6">
                <w:rPr>
                  <w:rFonts w:ascii="Calibri" w:eastAsia="Times New Roman" w:hAnsi="Calibri" w:cs="Calibri"/>
                  <w:b/>
                  <w:bCs/>
                  <w:color w:val="FFFFFF"/>
                </w:rPr>
                <w:t>SDNN</w:t>
              </w:r>
            </w:ins>
          </w:p>
        </w:tc>
        <w:tc>
          <w:tcPr>
            <w:tcW w:w="1423" w:type="dxa"/>
            <w:tcBorders>
              <w:top w:val="single" w:sz="4" w:space="0" w:color="9BC2E6"/>
              <w:left w:val="nil"/>
              <w:bottom w:val="single" w:sz="4" w:space="0" w:color="9BC2E6"/>
              <w:right w:val="nil"/>
            </w:tcBorders>
            <w:shd w:val="clear" w:color="5B9BD5" w:fill="5B9BD5"/>
            <w:noWrap/>
            <w:vAlign w:val="bottom"/>
            <w:hideMark/>
            <w:tcPrChange w:id="2797" w:author="Gladiator Gladiator" w:date="2018-06-01T16:58:00Z">
              <w:tcPr>
                <w:tcW w:w="1768" w:type="dxa"/>
                <w:gridSpan w:val="2"/>
                <w:tcBorders>
                  <w:top w:val="single" w:sz="4" w:space="0" w:color="9BC2E6"/>
                  <w:left w:val="nil"/>
                  <w:bottom w:val="single" w:sz="4" w:space="0" w:color="9BC2E6"/>
                  <w:right w:val="nil"/>
                </w:tcBorders>
                <w:shd w:val="clear" w:color="5B9BD5" w:fill="5B9BD5"/>
                <w:noWrap/>
                <w:vAlign w:val="bottom"/>
                <w:hideMark/>
              </w:tcPr>
            </w:tcPrChange>
          </w:tcPr>
          <w:p w14:paraId="13C07018" w14:textId="77777777" w:rsidR="00AD1DD6" w:rsidRPr="00AD1DD6" w:rsidRDefault="00AD1DD6" w:rsidP="00AD1DD6">
            <w:pPr>
              <w:spacing w:after="0" w:line="240" w:lineRule="auto"/>
              <w:rPr>
                <w:ins w:id="2798" w:author="Gladiator Gladiator" w:date="2018-06-01T16:57:00Z"/>
                <w:rFonts w:ascii="Calibri" w:eastAsia="Times New Roman" w:hAnsi="Calibri" w:cs="Calibri"/>
                <w:b/>
                <w:bCs/>
                <w:color w:val="FFFFFF"/>
              </w:rPr>
            </w:pPr>
            <w:ins w:id="2799" w:author="Gladiator Gladiator" w:date="2018-06-01T16:57:00Z">
              <w:r w:rsidRPr="00AD1DD6">
                <w:rPr>
                  <w:rFonts w:ascii="Calibri" w:eastAsia="Times New Roman" w:hAnsi="Calibri" w:cs="Calibri"/>
                  <w:b/>
                  <w:bCs/>
                  <w:color w:val="FFFFFF"/>
                </w:rPr>
                <w:t>mode</w:t>
              </w:r>
            </w:ins>
          </w:p>
        </w:tc>
        <w:tc>
          <w:tcPr>
            <w:tcW w:w="941" w:type="dxa"/>
            <w:tcBorders>
              <w:top w:val="single" w:sz="4" w:space="0" w:color="9BC2E6"/>
              <w:left w:val="nil"/>
              <w:bottom w:val="single" w:sz="4" w:space="0" w:color="9BC2E6"/>
              <w:right w:val="nil"/>
            </w:tcBorders>
            <w:shd w:val="clear" w:color="5B9BD5" w:fill="5B9BD5"/>
            <w:noWrap/>
            <w:vAlign w:val="bottom"/>
            <w:hideMark/>
            <w:tcPrChange w:id="2800" w:author="Gladiator Gladiator" w:date="2018-06-01T16:58:00Z">
              <w:tcPr>
                <w:tcW w:w="1105" w:type="dxa"/>
                <w:tcBorders>
                  <w:top w:val="single" w:sz="4" w:space="0" w:color="9BC2E6"/>
                  <w:left w:val="nil"/>
                  <w:bottom w:val="single" w:sz="4" w:space="0" w:color="9BC2E6"/>
                  <w:right w:val="nil"/>
                </w:tcBorders>
                <w:shd w:val="clear" w:color="5B9BD5" w:fill="5B9BD5"/>
                <w:noWrap/>
                <w:vAlign w:val="bottom"/>
                <w:hideMark/>
              </w:tcPr>
            </w:tcPrChange>
          </w:tcPr>
          <w:p w14:paraId="589901F6" w14:textId="77777777" w:rsidR="00AD1DD6" w:rsidRPr="00AD1DD6" w:rsidRDefault="00AD1DD6" w:rsidP="00AD1DD6">
            <w:pPr>
              <w:spacing w:after="0" w:line="240" w:lineRule="auto"/>
              <w:rPr>
                <w:ins w:id="2801" w:author="Gladiator Gladiator" w:date="2018-06-01T16:57:00Z"/>
                <w:rFonts w:ascii="Calibri" w:eastAsia="Times New Roman" w:hAnsi="Calibri" w:cs="Calibri"/>
                <w:b/>
                <w:bCs/>
                <w:color w:val="FFFFFF"/>
              </w:rPr>
            </w:pPr>
            <w:ins w:id="2802" w:author="Gladiator Gladiator" w:date="2018-06-01T16:57:00Z">
              <w:r w:rsidRPr="00AD1DD6">
                <w:rPr>
                  <w:rFonts w:ascii="Calibri" w:eastAsia="Times New Roman" w:hAnsi="Calibri" w:cs="Calibri"/>
                  <w:b/>
                  <w:bCs/>
                  <w:color w:val="FFFFFF"/>
                </w:rPr>
                <w:t>1st min</w:t>
              </w:r>
            </w:ins>
          </w:p>
        </w:tc>
        <w:tc>
          <w:tcPr>
            <w:tcW w:w="1039" w:type="dxa"/>
            <w:tcBorders>
              <w:top w:val="single" w:sz="4" w:space="0" w:color="9BC2E6"/>
              <w:left w:val="nil"/>
              <w:bottom w:val="single" w:sz="4" w:space="0" w:color="9BC2E6"/>
              <w:right w:val="nil"/>
            </w:tcBorders>
            <w:shd w:val="clear" w:color="5B9BD5" w:fill="5B9BD5"/>
            <w:noWrap/>
            <w:vAlign w:val="bottom"/>
            <w:hideMark/>
            <w:tcPrChange w:id="2803" w:author="Gladiator Gladiator" w:date="2018-06-01T16:58:00Z">
              <w:tcPr>
                <w:tcW w:w="935" w:type="dxa"/>
                <w:tcBorders>
                  <w:top w:val="single" w:sz="4" w:space="0" w:color="9BC2E6"/>
                  <w:left w:val="nil"/>
                  <w:bottom w:val="single" w:sz="4" w:space="0" w:color="9BC2E6"/>
                  <w:right w:val="nil"/>
                </w:tcBorders>
                <w:shd w:val="clear" w:color="5B9BD5" w:fill="5B9BD5"/>
                <w:noWrap/>
                <w:vAlign w:val="bottom"/>
                <w:hideMark/>
              </w:tcPr>
            </w:tcPrChange>
          </w:tcPr>
          <w:p w14:paraId="00ED31E2" w14:textId="77777777" w:rsidR="00AD1DD6" w:rsidRPr="00AD1DD6" w:rsidRDefault="00AD1DD6" w:rsidP="00AD1DD6">
            <w:pPr>
              <w:spacing w:after="0" w:line="240" w:lineRule="auto"/>
              <w:rPr>
                <w:ins w:id="2804" w:author="Gladiator Gladiator" w:date="2018-06-01T16:57:00Z"/>
                <w:rFonts w:ascii="Calibri" w:eastAsia="Times New Roman" w:hAnsi="Calibri" w:cs="Calibri"/>
                <w:b/>
                <w:bCs/>
                <w:color w:val="FFFFFF"/>
              </w:rPr>
            </w:pPr>
            <w:ins w:id="2805" w:author="Gladiator Gladiator" w:date="2018-06-01T16:57:00Z">
              <w:r w:rsidRPr="00AD1DD6">
                <w:rPr>
                  <w:rFonts w:ascii="Calibri" w:eastAsia="Times New Roman" w:hAnsi="Calibri" w:cs="Calibri"/>
                  <w:b/>
                  <w:bCs/>
                  <w:color w:val="FFFFFF"/>
                </w:rPr>
                <w:t>2nd min</w:t>
              </w:r>
            </w:ins>
          </w:p>
        </w:tc>
        <w:tc>
          <w:tcPr>
            <w:tcW w:w="990" w:type="dxa"/>
            <w:tcBorders>
              <w:top w:val="single" w:sz="4" w:space="0" w:color="9BC2E6"/>
              <w:left w:val="nil"/>
              <w:bottom w:val="single" w:sz="4" w:space="0" w:color="9BC2E6"/>
              <w:right w:val="nil"/>
            </w:tcBorders>
            <w:shd w:val="clear" w:color="5B9BD5" w:fill="5B9BD5"/>
            <w:noWrap/>
            <w:vAlign w:val="bottom"/>
            <w:hideMark/>
            <w:tcPrChange w:id="2806" w:author="Gladiator Gladiator" w:date="2018-06-01T16:58:00Z">
              <w:tcPr>
                <w:tcW w:w="901" w:type="dxa"/>
                <w:tcBorders>
                  <w:top w:val="single" w:sz="4" w:space="0" w:color="9BC2E6"/>
                  <w:left w:val="nil"/>
                  <w:bottom w:val="single" w:sz="4" w:space="0" w:color="9BC2E6"/>
                  <w:right w:val="nil"/>
                </w:tcBorders>
                <w:shd w:val="clear" w:color="5B9BD5" w:fill="5B9BD5"/>
                <w:noWrap/>
                <w:vAlign w:val="bottom"/>
                <w:hideMark/>
              </w:tcPr>
            </w:tcPrChange>
          </w:tcPr>
          <w:p w14:paraId="269F53B7" w14:textId="77777777" w:rsidR="00AD1DD6" w:rsidRPr="00AD1DD6" w:rsidRDefault="00AD1DD6" w:rsidP="00AD1DD6">
            <w:pPr>
              <w:spacing w:after="0" w:line="240" w:lineRule="auto"/>
              <w:rPr>
                <w:ins w:id="2807" w:author="Gladiator Gladiator" w:date="2018-06-01T16:57:00Z"/>
                <w:rFonts w:ascii="Calibri" w:eastAsia="Times New Roman" w:hAnsi="Calibri" w:cs="Calibri"/>
                <w:b/>
                <w:bCs/>
                <w:color w:val="FFFFFF"/>
              </w:rPr>
            </w:pPr>
            <w:ins w:id="2808" w:author="Gladiator Gladiator" w:date="2018-06-01T16:57:00Z">
              <w:r w:rsidRPr="00AD1DD6">
                <w:rPr>
                  <w:rFonts w:ascii="Calibri" w:eastAsia="Times New Roman" w:hAnsi="Calibri" w:cs="Calibri"/>
                  <w:b/>
                  <w:bCs/>
                  <w:color w:val="FFFFFF"/>
                </w:rPr>
                <w:t>3rd min</w:t>
              </w:r>
            </w:ins>
          </w:p>
        </w:tc>
        <w:tc>
          <w:tcPr>
            <w:tcW w:w="1080" w:type="dxa"/>
            <w:tcBorders>
              <w:top w:val="single" w:sz="4" w:space="0" w:color="9BC2E6"/>
              <w:left w:val="nil"/>
              <w:bottom w:val="single" w:sz="4" w:space="0" w:color="9BC2E6"/>
              <w:right w:val="nil"/>
            </w:tcBorders>
            <w:shd w:val="clear" w:color="5B9BD5" w:fill="5B9BD5"/>
            <w:noWrap/>
            <w:vAlign w:val="bottom"/>
            <w:hideMark/>
            <w:tcPrChange w:id="2809" w:author="Gladiator Gladiator" w:date="2018-06-01T16:58:00Z">
              <w:tcPr>
                <w:tcW w:w="1037" w:type="dxa"/>
                <w:tcBorders>
                  <w:top w:val="single" w:sz="4" w:space="0" w:color="9BC2E6"/>
                  <w:left w:val="nil"/>
                  <w:bottom w:val="single" w:sz="4" w:space="0" w:color="9BC2E6"/>
                  <w:right w:val="nil"/>
                </w:tcBorders>
                <w:shd w:val="clear" w:color="5B9BD5" w:fill="5B9BD5"/>
                <w:noWrap/>
                <w:vAlign w:val="bottom"/>
                <w:hideMark/>
              </w:tcPr>
            </w:tcPrChange>
          </w:tcPr>
          <w:p w14:paraId="495B5831" w14:textId="77777777" w:rsidR="00AD1DD6" w:rsidRPr="00AD1DD6" w:rsidRDefault="00AD1DD6" w:rsidP="00AD1DD6">
            <w:pPr>
              <w:spacing w:after="0" w:line="240" w:lineRule="auto"/>
              <w:rPr>
                <w:ins w:id="2810" w:author="Gladiator Gladiator" w:date="2018-06-01T16:57:00Z"/>
                <w:rFonts w:ascii="Calibri" w:eastAsia="Times New Roman" w:hAnsi="Calibri" w:cs="Calibri"/>
                <w:b/>
                <w:bCs/>
                <w:color w:val="FFFFFF"/>
              </w:rPr>
            </w:pPr>
            <w:ins w:id="2811" w:author="Gladiator Gladiator" w:date="2018-06-01T16:57:00Z">
              <w:r w:rsidRPr="00AD1DD6">
                <w:rPr>
                  <w:rFonts w:ascii="Calibri" w:eastAsia="Times New Roman" w:hAnsi="Calibri" w:cs="Calibri"/>
                  <w:b/>
                  <w:bCs/>
                  <w:color w:val="FFFFFF"/>
                </w:rPr>
                <w:t>4th min</w:t>
              </w:r>
            </w:ins>
          </w:p>
        </w:tc>
        <w:tc>
          <w:tcPr>
            <w:tcW w:w="990" w:type="dxa"/>
            <w:tcBorders>
              <w:top w:val="single" w:sz="4" w:space="0" w:color="9BC2E6"/>
              <w:left w:val="nil"/>
              <w:bottom w:val="single" w:sz="4" w:space="0" w:color="9BC2E6"/>
              <w:right w:val="nil"/>
            </w:tcBorders>
            <w:shd w:val="clear" w:color="5B9BD5" w:fill="5B9BD5"/>
            <w:noWrap/>
            <w:vAlign w:val="bottom"/>
            <w:hideMark/>
            <w:tcPrChange w:id="2812" w:author="Gladiator Gladiator" w:date="2018-06-01T16:58:00Z">
              <w:tcPr>
                <w:tcW w:w="952" w:type="dxa"/>
                <w:tcBorders>
                  <w:top w:val="single" w:sz="4" w:space="0" w:color="9BC2E6"/>
                  <w:left w:val="nil"/>
                  <w:bottom w:val="single" w:sz="4" w:space="0" w:color="9BC2E6"/>
                  <w:right w:val="nil"/>
                </w:tcBorders>
                <w:shd w:val="clear" w:color="5B9BD5" w:fill="5B9BD5"/>
                <w:noWrap/>
                <w:vAlign w:val="bottom"/>
                <w:hideMark/>
              </w:tcPr>
            </w:tcPrChange>
          </w:tcPr>
          <w:p w14:paraId="5053246E" w14:textId="77777777" w:rsidR="00AD1DD6" w:rsidRPr="00AD1DD6" w:rsidRDefault="00AD1DD6" w:rsidP="00AD1DD6">
            <w:pPr>
              <w:spacing w:after="0" w:line="240" w:lineRule="auto"/>
              <w:rPr>
                <w:ins w:id="2813" w:author="Gladiator Gladiator" w:date="2018-06-01T16:57:00Z"/>
                <w:rFonts w:ascii="Calibri" w:eastAsia="Times New Roman" w:hAnsi="Calibri" w:cs="Calibri"/>
                <w:b/>
                <w:bCs/>
                <w:color w:val="FFFFFF"/>
              </w:rPr>
            </w:pPr>
            <w:ins w:id="2814" w:author="Gladiator Gladiator" w:date="2018-06-01T16:57:00Z">
              <w:r w:rsidRPr="00AD1DD6">
                <w:rPr>
                  <w:rFonts w:ascii="Calibri" w:eastAsia="Times New Roman" w:hAnsi="Calibri" w:cs="Calibri"/>
                  <w:b/>
                  <w:bCs/>
                  <w:color w:val="FFFFFF"/>
                </w:rPr>
                <w:t>5th min</w:t>
              </w:r>
            </w:ins>
          </w:p>
        </w:tc>
        <w:tc>
          <w:tcPr>
            <w:tcW w:w="1556" w:type="dxa"/>
            <w:tcBorders>
              <w:top w:val="single" w:sz="4" w:space="0" w:color="9BC2E6"/>
              <w:left w:val="nil"/>
              <w:bottom w:val="single" w:sz="4" w:space="0" w:color="9BC2E6"/>
              <w:right w:val="nil"/>
            </w:tcBorders>
            <w:shd w:val="clear" w:color="5B9BD5" w:fill="5B9BD5"/>
            <w:noWrap/>
            <w:vAlign w:val="bottom"/>
            <w:hideMark/>
            <w:tcPrChange w:id="2815" w:author="Gladiator Gladiator" w:date="2018-06-01T16:58:00Z">
              <w:tcPr>
                <w:tcW w:w="1190" w:type="dxa"/>
                <w:tcBorders>
                  <w:top w:val="single" w:sz="4" w:space="0" w:color="9BC2E6"/>
                  <w:left w:val="nil"/>
                  <w:bottom w:val="single" w:sz="4" w:space="0" w:color="9BC2E6"/>
                  <w:right w:val="nil"/>
                </w:tcBorders>
                <w:shd w:val="clear" w:color="5B9BD5" w:fill="5B9BD5"/>
                <w:noWrap/>
                <w:vAlign w:val="bottom"/>
                <w:hideMark/>
              </w:tcPr>
            </w:tcPrChange>
          </w:tcPr>
          <w:p w14:paraId="20A98334" w14:textId="77777777" w:rsidR="00AD1DD6" w:rsidRPr="00AD1DD6" w:rsidRDefault="00AD1DD6" w:rsidP="00AD1DD6">
            <w:pPr>
              <w:spacing w:after="0" w:line="240" w:lineRule="auto"/>
              <w:rPr>
                <w:ins w:id="2816" w:author="Gladiator Gladiator" w:date="2018-06-01T16:57:00Z"/>
                <w:rFonts w:ascii="Calibri" w:eastAsia="Times New Roman" w:hAnsi="Calibri" w:cs="Calibri"/>
                <w:b/>
                <w:bCs/>
                <w:color w:val="FFFFFF"/>
              </w:rPr>
            </w:pPr>
            <w:ins w:id="2817" w:author="Gladiator Gladiator" w:date="2018-06-01T16:57:00Z">
              <w:r w:rsidRPr="00AD1DD6">
                <w:rPr>
                  <w:rFonts w:ascii="Calibri" w:eastAsia="Times New Roman" w:hAnsi="Calibri" w:cs="Calibri"/>
                  <w:b/>
                  <w:bCs/>
                  <w:color w:val="FFFFFF"/>
                </w:rPr>
                <w:t>Set of minutes</w:t>
              </w:r>
            </w:ins>
          </w:p>
        </w:tc>
      </w:tr>
      <w:tr w:rsidR="00AD1DD6" w:rsidRPr="00AD1DD6" w14:paraId="4A294A27" w14:textId="77777777" w:rsidTr="00AD1DD6">
        <w:trPr>
          <w:trHeight w:val="261"/>
          <w:ins w:id="2818" w:author="Gladiator Gladiator" w:date="2018-06-01T16:57:00Z"/>
          <w:trPrChange w:id="2819"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DDEBF7" w:fill="DDEBF7"/>
            <w:vAlign w:val="bottom"/>
            <w:hideMark/>
            <w:tcPrChange w:id="2820" w:author="Gladiator Gladiator" w:date="2018-06-01T16:58:00Z">
              <w:tcPr>
                <w:tcW w:w="1632" w:type="dxa"/>
                <w:tcBorders>
                  <w:top w:val="single" w:sz="4" w:space="0" w:color="9BC2E6"/>
                  <w:left w:val="single" w:sz="4" w:space="0" w:color="9BC2E6"/>
                  <w:bottom w:val="single" w:sz="4" w:space="0" w:color="9BC2E6"/>
                  <w:right w:val="nil"/>
                </w:tcBorders>
                <w:shd w:val="clear" w:color="DDEBF7" w:fill="DDEBF7"/>
                <w:vAlign w:val="bottom"/>
                <w:hideMark/>
              </w:tcPr>
            </w:tcPrChange>
          </w:tcPr>
          <w:p w14:paraId="062630C5" w14:textId="77777777" w:rsidR="00AD1DD6" w:rsidRPr="00AD1DD6" w:rsidRDefault="00AD1DD6" w:rsidP="00AD1DD6">
            <w:pPr>
              <w:spacing w:after="0" w:line="240" w:lineRule="auto"/>
              <w:rPr>
                <w:ins w:id="2821" w:author="Gladiator Gladiator" w:date="2018-06-01T16:57:00Z"/>
                <w:rFonts w:ascii="Calibri" w:eastAsia="Times New Roman" w:hAnsi="Calibri" w:cs="Calibri"/>
                <w:color w:val="000000"/>
              </w:rPr>
            </w:pPr>
            <w:ins w:id="2822" w:author="Gladiator Gladiator" w:date="2018-06-01T16:57:00Z">
              <w:r w:rsidRPr="00AD1DD6">
                <w:rPr>
                  <w:rFonts w:ascii="Calibri" w:eastAsia="Times New Roman" w:hAnsi="Calibri" w:cs="Calibri"/>
                  <w:color w:val="000000"/>
                </w:rPr>
                <w:t>User 1</w:t>
              </w:r>
            </w:ins>
          </w:p>
        </w:tc>
        <w:tc>
          <w:tcPr>
            <w:tcW w:w="1423" w:type="dxa"/>
            <w:tcBorders>
              <w:top w:val="single" w:sz="4" w:space="0" w:color="9BC2E6"/>
              <w:left w:val="nil"/>
              <w:bottom w:val="single" w:sz="4" w:space="0" w:color="9BC2E6"/>
              <w:right w:val="nil"/>
            </w:tcBorders>
            <w:shd w:val="clear" w:color="DDEBF7" w:fill="DDEBF7"/>
            <w:noWrap/>
            <w:vAlign w:val="bottom"/>
            <w:hideMark/>
            <w:tcPrChange w:id="2823" w:author="Gladiator Gladiator" w:date="2018-06-01T16:58:00Z">
              <w:tcPr>
                <w:tcW w:w="1768" w:type="dxa"/>
                <w:gridSpan w:val="2"/>
                <w:tcBorders>
                  <w:top w:val="single" w:sz="4" w:space="0" w:color="9BC2E6"/>
                  <w:left w:val="nil"/>
                  <w:bottom w:val="single" w:sz="4" w:space="0" w:color="9BC2E6"/>
                  <w:right w:val="nil"/>
                </w:tcBorders>
                <w:shd w:val="clear" w:color="DDEBF7" w:fill="DDEBF7"/>
                <w:noWrap/>
                <w:vAlign w:val="bottom"/>
                <w:hideMark/>
              </w:tcPr>
            </w:tcPrChange>
          </w:tcPr>
          <w:p w14:paraId="0229A959" w14:textId="77777777" w:rsidR="00AD1DD6" w:rsidRPr="00AD1DD6" w:rsidRDefault="00AD1DD6" w:rsidP="00AD1DD6">
            <w:pPr>
              <w:spacing w:after="0" w:line="240" w:lineRule="auto"/>
              <w:rPr>
                <w:ins w:id="2824" w:author="Gladiator Gladiator" w:date="2018-06-01T16:57:00Z"/>
                <w:rFonts w:ascii="Calibri" w:eastAsia="Times New Roman" w:hAnsi="Calibri" w:cs="Calibri"/>
                <w:color w:val="000000"/>
              </w:rPr>
            </w:pPr>
            <w:ins w:id="2825" w:author="Gladiator Gladiator" w:date="2018-06-01T16:57:00Z">
              <w:r w:rsidRPr="00AD1DD6">
                <w:rPr>
                  <w:rFonts w:ascii="Calibri" w:eastAsia="Times New Roman" w:hAnsi="Calibri" w:cs="Calibri"/>
                  <w:color w:val="000000"/>
                </w:rPr>
                <w:t>relaxing</w:t>
              </w:r>
            </w:ins>
          </w:p>
        </w:tc>
        <w:tc>
          <w:tcPr>
            <w:tcW w:w="941" w:type="dxa"/>
            <w:tcBorders>
              <w:top w:val="single" w:sz="4" w:space="0" w:color="9BC2E6"/>
              <w:left w:val="nil"/>
              <w:bottom w:val="single" w:sz="4" w:space="0" w:color="9BC2E6"/>
              <w:right w:val="nil"/>
            </w:tcBorders>
            <w:shd w:val="clear" w:color="DDEBF7" w:fill="DDEBF7"/>
            <w:noWrap/>
            <w:vAlign w:val="bottom"/>
            <w:hideMark/>
            <w:tcPrChange w:id="2826" w:author="Gladiator Gladiator" w:date="2018-06-01T16:58: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13525C27" w14:textId="77777777" w:rsidR="00AD1DD6" w:rsidRPr="00AD1DD6" w:rsidRDefault="00AD1DD6" w:rsidP="00AD1DD6">
            <w:pPr>
              <w:spacing w:after="0" w:line="240" w:lineRule="auto"/>
              <w:jc w:val="right"/>
              <w:rPr>
                <w:ins w:id="2827" w:author="Gladiator Gladiator" w:date="2018-06-01T16:57:00Z"/>
                <w:rFonts w:ascii="Calibri" w:eastAsia="Times New Roman" w:hAnsi="Calibri" w:cs="Calibri"/>
                <w:color w:val="000000"/>
              </w:rPr>
            </w:pPr>
            <w:ins w:id="2828" w:author="Gladiator Gladiator" w:date="2018-06-01T16:57:00Z">
              <w:r w:rsidRPr="00AD1DD6">
                <w:rPr>
                  <w:rFonts w:ascii="Calibri" w:eastAsia="Times New Roman" w:hAnsi="Calibri" w:cs="Calibri"/>
                  <w:color w:val="000000"/>
                </w:rPr>
                <w:t>26.805</w:t>
              </w:r>
            </w:ins>
          </w:p>
        </w:tc>
        <w:tc>
          <w:tcPr>
            <w:tcW w:w="1039" w:type="dxa"/>
            <w:tcBorders>
              <w:top w:val="single" w:sz="4" w:space="0" w:color="9BC2E6"/>
              <w:left w:val="nil"/>
              <w:bottom w:val="single" w:sz="4" w:space="0" w:color="9BC2E6"/>
              <w:right w:val="nil"/>
            </w:tcBorders>
            <w:shd w:val="clear" w:color="DDEBF7" w:fill="DDEBF7"/>
            <w:noWrap/>
            <w:vAlign w:val="bottom"/>
            <w:hideMark/>
            <w:tcPrChange w:id="2829" w:author="Gladiator Gladiator" w:date="2018-06-01T16:58:00Z">
              <w:tcPr>
                <w:tcW w:w="935" w:type="dxa"/>
                <w:tcBorders>
                  <w:top w:val="single" w:sz="4" w:space="0" w:color="9BC2E6"/>
                  <w:left w:val="nil"/>
                  <w:bottom w:val="single" w:sz="4" w:space="0" w:color="9BC2E6"/>
                  <w:right w:val="nil"/>
                </w:tcBorders>
                <w:shd w:val="clear" w:color="DDEBF7" w:fill="DDEBF7"/>
                <w:noWrap/>
                <w:vAlign w:val="bottom"/>
                <w:hideMark/>
              </w:tcPr>
            </w:tcPrChange>
          </w:tcPr>
          <w:p w14:paraId="59A60D13" w14:textId="77777777" w:rsidR="00AD1DD6" w:rsidRPr="00AD1DD6" w:rsidRDefault="00AD1DD6" w:rsidP="00AD1DD6">
            <w:pPr>
              <w:spacing w:after="0" w:line="240" w:lineRule="auto"/>
              <w:jc w:val="right"/>
              <w:rPr>
                <w:ins w:id="2830" w:author="Gladiator Gladiator" w:date="2018-06-01T16:57:00Z"/>
                <w:rFonts w:ascii="Calibri" w:eastAsia="Times New Roman" w:hAnsi="Calibri" w:cs="Calibri"/>
                <w:color w:val="000000"/>
              </w:rPr>
            </w:pPr>
            <w:ins w:id="2831" w:author="Gladiator Gladiator" w:date="2018-06-01T16:57:00Z">
              <w:r w:rsidRPr="00AD1DD6">
                <w:rPr>
                  <w:rFonts w:ascii="Calibri" w:eastAsia="Times New Roman" w:hAnsi="Calibri" w:cs="Calibri"/>
                  <w:color w:val="000000"/>
                </w:rPr>
                <w:t>23.850</w:t>
              </w:r>
            </w:ins>
          </w:p>
        </w:tc>
        <w:tc>
          <w:tcPr>
            <w:tcW w:w="990" w:type="dxa"/>
            <w:tcBorders>
              <w:top w:val="single" w:sz="4" w:space="0" w:color="9BC2E6"/>
              <w:left w:val="nil"/>
              <w:bottom w:val="single" w:sz="4" w:space="0" w:color="9BC2E6"/>
              <w:right w:val="nil"/>
            </w:tcBorders>
            <w:shd w:val="clear" w:color="DDEBF7" w:fill="DDEBF7"/>
            <w:noWrap/>
            <w:vAlign w:val="bottom"/>
            <w:hideMark/>
            <w:tcPrChange w:id="2832" w:author="Gladiator Gladiator" w:date="2018-06-01T16:58:00Z">
              <w:tcPr>
                <w:tcW w:w="901" w:type="dxa"/>
                <w:tcBorders>
                  <w:top w:val="single" w:sz="4" w:space="0" w:color="9BC2E6"/>
                  <w:left w:val="nil"/>
                  <w:bottom w:val="single" w:sz="4" w:space="0" w:color="9BC2E6"/>
                  <w:right w:val="nil"/>
                </w:tcBorders>
                <w:shd w:val="clear" w:color="DDEBF7" w:fill="DDEBF7"/>
                <w:noWrap/>
                <w:vAlign w:val="bottom"/>
                <w:hideMark/>
              </w:tcPr>
            </w:tcPrChange>
          </w:tcPr>
          <w:p w14:paraId="525078A1" w14:textId="77777777" w:rsidR="00AD1DD6" w:rsidRPr="00AD1DD6" w:rsidRDefault="00AD1DD6" w:rsidP="00AD1DD6">
            <w:pPr>
              <w:spacing w:after="0" w:line="240" w:lineRule="auto"/>
              <w:jc w:val="right"/>
              <w:rPr>
                <w:ins w:id="2833" w:author="Gladiator Gladiator" w:date="2018-06-01T16:57:00Z"/>
                <w:rFonts w:ascii="Calibri" w:eastAsia="Times New Roman" w:hAnsi="Calibri" w:cs="Calibri"/>
                <w:color w:val="000000"/>
              </w:rPr>
            </w:pPr>
            <w:ins w:id="2834" w:author="Gladiator Gladiator" w:date="2018-06-01T16:57:00Z">
              <w:r w:rsidRPr="00AD1DD6">
                <w:rPr>
                  <w:rFonts w:ascii="Calibri" w:eastAsia="Times New Roman" w:hAnsi="Calibri" w:cs="Calibri"/>
                  <w:color w:val="000000"/>
                </w:rPr>
                <w:t>20.563</w:t>
              </w:r>
            </w:ins>
          </w:p>
        </w:tc>
        <w:tc>
          <w:tcPr>
            <w:tcW w:w="1080" w:type="dxa"/>
            <w:tcBorders>
              <w:top w:val="single" w:sz="4" w:space="0" w:color="9BC2E6"/>
              <w:left w:val="nil"/>
              <w:bottom w:val="single" w:sz="4" w:space="0" w:color="9BC2E6"/>
              <w:right w:val="nil"/>
            </w:tcBorders>
            <w:shd w:val="clear" w:color="DDEBF7" w:fill="DDEBF7"/>
            <w:noWrap/>
            <w:vAlign w:val="bottom"/>
            <w:hideMark/>
            <w:tcPrChange w:id="2835" w:author="Gladiator Gladiator" w:date="2018-06-01T16:58:00Z">
              <w:tcPr>
                <w:tcW w:w="1037" w:type="dxa"/>
                <w:tcBorders>
                  <w:top w:val="single" w:sz="4" w:space="0" w:color="9BC2E6"/>
                  <w:left w:val="nil"/>
                  <w:bottom w:val="single" w:sz="4" w:space="0" w:color="9BC2E6"/>
                  <w:right w:val="nil"/>
                </w:tcBorders>
                <w:shd w:val="clear" w:color="DDEBF7" w:fill="DDEBF7"/>
                <w:noWrap/>
                <w:vAlign w:val="bottom"/>
                <w:hideMark/>
              </w:tcPr>
            </w:tcPrChange>
          </w:tcPr>
          <w:p w14:paraId="74309373" w14:textId="77777777" w:rsidR="00AD1DD6" w:rsidRPr="00AD1DD6" w:rsidRDefault="00AD1DD6" w:rsidP="00AD1DD6">
            <w:pPr>
              <w:spacing w:after="0" w:line="240" w:lineRule="auto"/>
              <w:jc w:val="right"/>
              <w:rPr>
                <w:ins w:id="2836" w:author="Gladiator Gladiator" w:date="2018-06-01T16:57:00Z"/>
                <w:rFonts w:ascii="Calibri" w:eastAsia="Times New Roman" w:hAnsi="Calibri" w:cs="Calibri"/>
                <w:color w:val="000000"/>
              </w:rPr>
            </w:pPr>
            <w:ins w:id="2837" w:author="Gladiator Gladiator" w:date="2018-06-01T16:57:00Z">
              <w:r w:rsidRPr="00AD1DD6">
                <w:rPr>
                  <w:rFonts w:ascii="Calibri" w:eastAsia="Times New Roman" w:hAnsi="Calibri" w:cs="Calibri"/>
                  <w:color w:val="000000"/>
                </w:rPr>
                <w:t>12.605</w:t>
              </w:r>
            </w:ins>
          </w:p>
        </w:tc>
        <w:tc>
          <w:tcPr>
            <w:tcW w:w="990" w:type="dxa"/>
            <w:tcBorders>
              <w:top w:val="single" w:sz="4" w:space="0" w:color="9BC2E6"/>
              <w:left w:val="nil"/>
              <w:bottom w:val="single" w:sz="4" w:space="0" w:color="9BC2E6"/>
              <w:right w:val="nil"/>
            </w:tcBorders>
            <w:shd w:val="clear" w:color="DDEBF7" w:fill="DDEBF7"/>
            <w:noWrap/>
            <w:vAlign w:val="bottom"/>
            <w:hideMark/>
            <w:tcPrChange w:id="2838" w:author="Gladiator Gladiator" w:date="2018-06-01T16:58:00Z">
              <w:tcPr>
                <w:tcW w:w="952" w:type="dxa"/>
                <w:tcBorders>
                  <w:top w:val="single" w:sz="4" w:space="0" w:color="9BC2E6"/>
                  <w:left w:val="nil"/>
                  <w:bottom w:val="single" w:sz="4" w:space="0" w:color="9BC2E6"/>
                  <w:right w:val="nil"/>
                </w:tcBorders>
                <w:shd w:val="clear" w:color="DDEBF7" w:fill="DDEBF7"/>
                <w:noWrap/>
                <w:vAlign w:val="bottom"/>
                <w:hideMark/>
              </w:tcPr>
            </w:tcPrChange>
          </w:tcPr>
          <w:p w14:paraId="06959040" w14:textId="77777777" w:rsidR="00AD1DD6" w:rsidRPr="00AD1DD6" w:rsidRDefault="00AD1DD6" w:rsidP="00AD1DD6">
            <w:pPr>
              <w:spacing w:after="0" w:line="240" w:lineRule="auto"/>
              <w:jc w:val="right"/>
              <w:rPr>
                <w:ins w:id="2839" w:author="Gladiator Gladiator" w:date="2018-06-01T16:57:00Z"/>
                <w:rFonts w:ascii="Calibri" w:eastAsia="Times New Roman" w:hAnsi="Calibri" w:cs="Calibri"/>
                <w:color w:val="000000"/>
              </w:rPr>
            </w:pPr>
            <w:ins w:id="2840" w:author="Gladiator Gladiator" w:date="2018-06-01T16:57:00Z">
              <w:r w:rsidRPr="00AD1DD6">
                <w:rPr>
                  <w:rFonts w:ascii="Calibri" w:eastAsia="Times New Roman" w:hAnsi="Calibri" w:cs="Calibri"/>
                  <w:color w:val="000000"/>
                </w:rPr>
                <w:t>27.375</w:t>
              </w:r>
            </w:ins>
          </w:p>
        </w:tc>
        <w:tc>
          <w:tcPr>
            <w:tcW w:w="1556" w:type="dxa"/>
            <w:tcBorders>
              <w:top w:val="single" w:sz="4" w:space="0" w:color="9BC2E6"/>
              <w:left w:val="nil"/>
              <w:bottom w:val="single" w:sz="4" w:space="0" w:color="9BC2E6"/>
              <w:right w:val="nil"/>
            </w:tcBorders>
            <w:shd w:val="clear" w:color="DDEBF7" w:fill="DDEBF7"/>
            <w:noWrap/>
            <w:vAlign w:val="bottom"/>
            <w:hideMark/>
            <w:tcPrChange w:id="2841" w:author="Gladiator Gladiator" w:date="2018-06-01T16:58:00Z">
              <w:tcPr>
                <w:tcW w:w="1190" w:type="dxa"/>
                <w:tcBorders>
                  <w:top w:val="single" w:sz="4" w:space="0" w:color="9BC2E6"/>
                  <w:left w:val="nil"/>
                  <w:bottom w:val="single" w:sz="4" w:space="0" w:color="9BC2E6"/>
                  <w:right w:val="nil"/>
                </w:tcBorders>
                <w:shd w:val="clear" w:color="DDEBF7" w:fill="DDEBF7"/>
                <w:noWrap/>
                <w:vAlign w:val="bottom"/>
                <w:hideMark/>
              </w:tcPr>
            </w:tcPrChange>
          </w:tcPr>
          <w:p w14:paraId="32CBA943" w14:textId="77777777" w:rsidR="00AD1DD6" w:rsidRPr="00AD1DD6" w:rsidRDefault="00AD1DD6" w:rsidP="00AD1DD6">
            <w:pPr>
              <w:spacing w:after="0" w:line="240" w:lineRule="auto"/>
              <w:jc w:val="right"/>
              <w:rPr>
                <w:ins w:id="2842" w:author="Gladiator Gladiator" w:date="2018-06-01T16:57:00Z"/>
                <w:rFonts w:ascii="Calibri" w:eastAsia="Times New Roman" w:hAnsi="Calibri" w:cs="Calibri"/>
                <w:color w:val="000000"/>
              </w:rPr>
            </w:pPr>
            <w:ins w:id="2843" w:author="Gladiator Gladiator" w:date="2018-06-01T16:57:00Z">
              <w:r w:rsidRPr="00AD1DD6">
                <w:rPr>
                  <w:rFonts w:ascii="Calibri" w:eastAsia="Times New Roman" w:hAnsi="Calibri" w:cs="Calibri"/>
                  <w:color w:val="000000"/>
                </w:rPr>
                <w:t>22.239</w:t>
              </w:r>
            </w:ins>
          </w:p>
        </w:tc>
      </w:tr>
      <w:tr w:rsidR="00AD1DD6" w:rsidRPr="00AD1DD6" w14:paraId="5BEA963F" w14:textId="77777777" w:rsidTr="00AD1DD6">
        <w:trPr>
          <w:trHeight w:val="522"/>
          <w:ins w:id="2844" w:author="Gladiator Gladiator" w:date="2018-06-01T16:57:00Z"/>
          <w:trPrChange w:id="2845" w:author="Gladiator Gladiator" w:date="2018-06-01T16:58:00Z">
            <w:trPr>
              <w:trHeight w:val="522"/>
            </w:trPr>
          </w:trPrChange>
        </w:trPr>
        <w:tc>
          <w:tcPr>
            <w:tcW w:w="1632" w:type="dxa"/>
            <w:tcBorders>
              <w:top w:val="single" w:sz="4" w:space="0" w:color="9BC2E6"/>
              <w:left w:val="single" w:sz="4" w:space="0" w:color="9BC2E6"/>
              <w:bottom w:val="single" w:sz="4" w:space="0" w:color="9BC2E6"/>
              <w:right w:val="nil"/>
            </w:tcBorders>
            <w:shd w:val="clear" w:color="auto" w:fill="auto"/>
            <w:vAlign w:val="bottom"/>
            <w:hideMark/>
            <w:tcPrChange w:id="2846" w:author="Gladiator Gladiator" w:date="2018-06-01T16:58:00Z">
              <w:tcPr>
                <w:tcW w:w="1632" w:type="dxa"/>
                <w:tcBorders>
                  <w:top w:val="single" w:sz="4" w:space="0" w:color="9BC2E6"/>
                  <w:left w:val="single" w:sz="4" w:space="0" w:color="9BC2E6"/>
                  <w:bottom w:val="single" w:sz="4" w:space="0" w:color="9BC2E6"/>
                  <w:right w:val="nil"/>
                </w:tcBorders>
                <w:shd w:val="clear" w:color="auto" w:fill="auto"/>
                <w:vAlign w:val="bottom"/>
                <w:hideMark/>
              </w:tcPr>
            </w:tcPrChange>
          </w:tcPr>
          <w:p w14:paraId="2D0E99B4" w14:textId="77777777" w:rsidR="00AD1DD6" w:rsidRPr="00AD1DD6" w:rsidRDefault="00AD1DD6" w:rsidP="00AD1DD6">
            <w:pPr>
              <w:spacing w:after="0" w:line="240" w:lineRule="auto"/>
              <w:rPr>
                <w:ins w:id="2847" w:author="Gladiator Gladiator" w:date="2018-06-01T16:57:00Z"/>
                <w:rFonts w:ascii="Calibri" w:eastAsia="Times New Roman" w:hAnsi="Calibri" w:cs="Calibri"/>
                <w:color w:val="000000"/>
              </w:rPr>
            </w:pPr>
            <w:ins w:id="2848" w:author="Gladiator Gladiator" w:date="2018-06-01T16:57:00Z">
              <w:r w:rsidRPr="00AD1DD6">
                <w:rPr>
                  <w:rFonts w:ascii="Calibri" w:eastAsia="Times New Roman" w:hAnsi="Calibri" w:cs="Calibri"/>
                  <w:color w:val="000000"/>
                </w:rPr>
                <w:t>User 1</w:t>
              </w:r>
            </w:ins>
          </w:p>
        </w:tc>
        <w:tc>
          <w:tcPr>
            <w:tcW w:w="1423" w:type="dxa"/>
            <w:tcBorders>
              <w:top w:val="single" w:sz="4" w:space="0" w:color="9BC2E6"/>
              <w:left w:val="nil"/>
              <w:bottom w:val="single" w:sz="4" w:space="0" w:color="9BC2E6"/>
              <w:right w:val="nil"/>
            </w:tcBorders>
            <w:shd w:val="clear" w:color="auto" w:fill="auto"/>
            <w:noWrap/>
            <w:vAlign w:val="bottom"/>
            <w:hideMark/>
            <w:tcPrChange w:id="2849" w:author="Gladiator Gladiator" w:date="2018-06-01T16:58:00Z">
              <w:tcPr>
                <w:tcW w:w="1423" w:type="dxa"/>
                <w:tcBorders>
                  <w:top w:val="single" w:sz="4" w:space="0" w:color="9BC2E6"/>
                  <w:left w:val="nil"/>
                  <w:bottom w:val="single" w:sz="4" w:space="0" w:color="9BC2E6"/>
                  <w:right w:val="nil"/>
                </w:tcBorders>
                <w:shd w:val="clear" w:color="auto" w:fill="auto"/>
                <w:noWrap/>
                <w:vAlign w:val="bottom"/>
                <w:hideMark/>
              </w:tcPr>
            </w:tcPrChange>
          </w:tcPr>
          <w:p w14:paraId="242B5892" w14:textId="77777777" w:rsidR="00AD1DD6" w:rsidRPr="00AD1DD6" w:rsidRDefault="00AD1DD6" w:rsidP="00AD1DD6">
            <w:pPr>
              <w:spacing w:after="0" w:line="240" w:lineRule="auto"/>
              <w:rPr>
                <w:ins w:id="2850" w:author="Gladiator Gladiator" w:date="2018-06-01T16:57:00Z"/>
                <w:rFonts w:ascii="Calibri" w:eastAsia="Times New Roman" w:hAnsi="Calibri" w:cs="Calibri"/>
                <w:color w:val="000000"/>
              </w:rPr>
            </w:pPr>
            <w:ins w:id="2851" w:author="Gladiator Gladiator" w:date="2018-06-01T16:57:00Z">
              <w:r w:rsidRPr="00AD1DD6">
                <w:rPr>
                  <w:rFonts w:ascii="Calibri" w:eastAsia="Times New Roman" w:hAnsi="Calibri" w:cs="Calibri"/>
                  <w:color w:val="000000"/>
                </w:rPr>
                <w:t>testing</w:t>
              </w:r>
            </w:ins>
          </w:p>
        </w:tc>
        <w:tc>
          <w:tcPr>
            <w:tcW w:w="941" w:type="dxa"/>
            <w:tcBorders>
              <w:top w:val="single" w:sz="4" w:space="0" w:color="9BC2E6"/>
              <w:left w:val="nil"/>
              <w:bottom w:val="single" w:sz="4" w:space="0" w:color="9BC2E6"/>
              <w:right w:val="nil"/>
            </w:tcBorders>
            <w:shd w:val="clear" w:color="auto" w:fill="auto"/>
            <w:noWrap/>
            <w:vAlign w:val="bottom"/>
            <w:hideMark/>
            <w:tcPrChange w:id="2852" w:author="Gladiator Gladiator" w:date="2018-06-01T16:58:00Z">
              <w:tcPr>
                <w:tcW w:w="1450" w:type="dxa"/>
                <w:gridSpan w:val="2"/>
                <w:tcBorders>
                  <w:top w:val="single" w:sz="4" w:space="0" w:color="9BC2E6"/>
                  <w:left w:val="nil"/>
                  <w:bottom w:val="single" w:sz="4" w:space="0" w:color="9BC2E6"/>
                  <w:right w:val="nil"/>
                </w:tcBorders>
                <w:shd w:val="clear" w:color="auto" w:fill="auto"/>
                <w:noWrap/>
                <w:vAlign w:val="bottom"/>
                <w:hideMark/>
              </w:tcPr>
            </w:tcPrChange>
          </w:tcPr>
          <w:p w14:paraId="2DF1AC23" w14:textId="77777777" w:rsidR="00AD1DD6" w:rsidRPr="00AD1DD6" w:rsidRDefault="00AD1DD6" w:rsidP="00AD1DD6">
            <w:pPr>
              <w:spacing w:after="0" w:line="240" w:lineRule="auto"/>
              <w:jc w:val="right"/>
              <w:rPr>
                <w:ins w:id="2853" w:author="Gladiator Gladiator" w:date="2018-06-01T16:57:00Z"/>
                <w:rFonts w:ascii="Calibri" w:eastAsia="Times New Roman" w:hAnsi="Calibri" w:cs="Calibri"/>
                <w:color w:val="000000"/>
              </w:rPr>
            </w:pPr>
            <w:ins w:id="2854" w:author="Gladiator Gladiator" w:date="2018-06-01T16:57:00Z">
              <w:r w:rsidRPr="00AD1DD6">
                <w:rPr>
                  <w:rFonts w:ascii="Calibri" w:eastAsia="Times New Roman" w:hAnsi="Calibri" w:cs="Calibri"/>
                  <w:color w:val="000000"/>
                </w:rPr>
                <w:t>100.241</w:t>
              </w:r>
            </w:ins>
          </w:p>
        </w:tc>
        <w:tc>
          <w:tcPr>
            <w:tcW w:w="1039" w:type="dxa"/>
            <w:tcBorders>
              <w:top w:val="single" w:sz="4" w:space="0" w:color="9BC2E6"/>
              <w:left w:val="nil"/>
              <w:bottom w:val="single" w:sz="4" w:space="0" w:color="9BC2E6"/>
              <w:right w:val="nil"/>
            </w:tcBorders>
            <w:shd w:val="clear" w:color="auto" w:fill="auto"/>
            <w:noWrap/>
            <w:vAlign w:val="bottom"/>
            <w:hideMark/>
            <w:tcPrChange w:id="2855" w:author="Gladiator Gladiator" w:date="2018-06-01T16:58:00Z">
              <w:tcPr>
                <w:tcW w:w="935" w:type="dxa"/>
                <w:tcBorders>
                  <w:top w:val="single" w:sz="4" w:space="0" w:color="9BC2E6"/>
                  <w:left w:val="nil"/>
                  <w:bottom w:val="single" w:sz="4" w:space="0" w:color="9BC2E6"/>
                  <w:right w:val="nil"/>
                </w:tcBorders>
                <w:shd w:val="clear" w:color="auto" w:fill="auto"/>
                <w:noWrap/>
                <w:vAlign w:val="bottom"/>
                <w:hideMark/>
              </w:tcPr>
            </w:tcPrChange>
          </w:tcPr>
          <w:p w14:paraId="2B657F0D" w14:textId="77777777" w:rsidR="00AD1DD6" w:rsidRPr="00AD1DD6" w:rsidRDefault="00AD1DD6" w:rsidP="00AD1DD6">
            <w:pPr>
              <w:spacing w:after="0" w:line="240" w:lineRule="auto"/>
              <w:jc w:val="right"/>
              <w:rPr>
                <w:ins w:id="2856" w:author="Gladiator Gladiator" w:date="2018-06-01T16:57:00Z"/>
                <w:rFonts w:ascii="Calibri" w:eastAsia="Times New Roman" w:hAnsi="Calibri" w:cs="Calibri"/>
                <w:color w:val="000000"/>
              </w:rPr>
            </w:pPr>
            <w:ins w:id="2857" w:author="Gladiator Gladiator" w:date="2018-06-01T16:57:00Z">
              <w:r w:rsidRPr="00AD1DD6">
                <w:rPr>
                  <w:rFonts w:ascii="Calibri" w:eastAsia="Times New Roman" w:hAnsi="Calibri" w:cs="Calibri"/>
                  <w:color w:val="000000"/>
                </w:rPr>
                <w:t>74.543</w:t>
              </w:r>
            </w:ins>
          </w:p>
        </w:tc>
        <w:tc>
          <w:tcPr>
            <w:tcW w:w="990" w:type="dxa"/>
            <w:tcBorders>
              <w:top w:val="single" w:sz="4" w:space="0" w:color="9BC2E6"/>
              <w:left w:val="nil"/>
              <w:bottom w:val="single" w:sz="4" w:space="0" w:color="9BC2E6"/>
              <w:right w:val="nil"/>
            </w:tcBorders>
            <w:shd w:val="clear" w:color="auto" w:fill="auto"/>
            <w:noWrap/>
            <w:vAlign w:val="bottom"/>
            <w:hideMark/>
            <w:tcPrChange w:id="2858" w:author="Gladiator Gladiator" w:date="2018-06-01T16:58:00Z">
              <w:tcPr>
                <w:tcW w:w="901" w:type="dxa"/>
                <w:tcBorders>
                  <w:top w:val="single" w:sz="4" w:space="0" w:color="9BC2E6"/>
                  <w:left w:val="nil"/>
                  <w:bottom w:val="single" w:sz="4" w:space="0" w:color="9BC2E6"/>
                  <w:right w:val="nil"/>
                </w:tcBorders>
                <w:shd w:val="clear" w:color="auto" w:fill="auto"/>
                <w:noWrap/>
                <w:vAlign w:val="bottom"/>
                <w:hideMark/>
              </w:tcPr>
            </w:tcPrChange>
          </w:tcPr>
          <w:p w14:paraId="6FC7E25F" w14:textId="77777777" w:rsidR="00AD1DD6" w:rsidRPr="00AD1DD6" w:rsidRDefault="00AD1DD6" w:rsidP="00AD1DD6">
            <w:pPr>
              <w:spacing w:after="0" w:line="240" w:lineRule="auto"/>
              <w:jc w:val="right"/>
              <w:rPr>
                <w:ins w:id="2859" w:author="Gladiator Gladiator" w:date="2018-06-01T16:57:00Z"/>
                <w:rFonts w:ascii="Calibri" w:eastAsia="Times New Roman" w:hAnsi="Calibri" w:cs="Calibri"/>
                <w:color w:val="000000"/>
              </w:rPr>
            </w:pPr>
            <w:ins w:id="2860" w:author="Gladiator Gladiator" w:date="2018-06-01T16:57:00Z">
              <w:r w:rsidRPr="00AD1DD6">
                <w:rPr>
                  <w:rFonts w:ascii="Calibri" w:eastAsia="Times New Roman" w:hAnsi="Calibri" w:cs="Calibri"/>
                  <w:color w:val="000000"/>
                </w:rPr>
                <w:t>47.473</w:t>
              </w:r>
            </w:ins>
          </w:p>
        </w:tc>
        <w:tc>
          <w:tcPr>
            <w:tcW w:w="1080" w:type="dxa"/>
            <w:tcBorders>
              <w:top w:val="single" w:sz="4" w:space="0" w:color="9BC2E6"/>
              <w:left w:val="nil"/>
              <w:bottom w:val="single" w:sz="4" w:space="0" w:color="9BC2E6"/>
              <w:right w:val="nil"/>
            </w:tcBorders>
            <w:shd w:val="clear" w:color="auto" w:fill="auto"/>
            <w:noWrap/>
            <w:vAlign w:val="bottom"/>
            <w:hideMark/>
            <w:tcPrChange w:id="2861" w:author="Gladiator Gladiator" w:date="2018-06-01T16:58:00Z">
              <w:tcPr>
                <w:tcW w:w="1037" w:type="dxa"/>
                <w:tcBorders>
                  <w:top w:val="single" w:sz="4" w:space="0" w:color="9BC2E6"/>
                  <w:left w:val="nil"/>
                  <w:bottom w:val="single" w:sz="4" w:space="0" w:color="9BC2E6"/>
                  <w:right w:val="nil"/>
                </w:tcBorders>
                <w:shd w:val="clear" w:color="auto" w:fill="auto"/>
                <w:noWrap/>
                <w:vAlign w:val="bottom"/>
                <w:hideMark/>
              </w:tcPr>
            </w:tcPrChange>
          </w:tcPr>
          <w:p w14:paraId="62444FBE" w14:textId="77777777" w:rsidR="00AD1DD6" w:rsidRPr="00AD1DD6" w:rsidRDefault="00AD1DD6" w:rsidP="00AD1DD6">
            <w:pPr>
              <w:spacing w:after="0" w:line="240" w:lineRule="auto"/>
              <w:jc w:val="right"/>
              <w:rPr>
                <w:ins w:id="2862" w:author="Gladiator Gladiator" w:date="2018-06-01T16:57:00Z"/>
                <w:rFonts w:ascii="Calibri" w:eastAsia="Times New Roman" w:hAnsi="Calibri" w:cs="Calibri"/>
                <w:color w:val="000000"/>
              </w:rPr>
            </w:pPr>
            <w:ins w:id="2863" w:author="Gladiator Gladiator" w:date="2018-06-01T16:57:00Z">
              <w:r w:rsidRPr="00AD1DD6">
                <w:rPr>
                  <w:rFonts w:ascii="Calibri" w:eastAsia="Times New Roman" w:hAnsi="Calibri" w:cs="Calibri"/>
                  <w:color w:val="000000"/>
                </w:rPr>
                <w:t>37.587</w:t>
              </w:r>
            </w:ins>
          </w:p>
        </w:tc>
        <w:tc>
          <w:tcPr>
            <w:tcW w:w="990" w:type="dxa"/>
            <w:tcBorders>
              <w:top w:val="single" w:sz="4" w:space="0" w:color="9BC2E6"/>
              <w:left w:val="nil"/>
              <w:bottom w:val="single" w:sz="4" w:space="0" w:color="9BC2E6"/>
              <w:right w:val="nil"/>
            </w:tcBorders>
            <w:shd w:val="clear" w:color="auto" w:fill="auto"/>
            <w:noWrap/>
            <w:vAlign w:val="bottom"/>
            <w:hideMark/>
            <w:tcPrChange w:id="2864" w:author="Gladiator Gladiator" w:date="2018-06-01T16:58:00Z">
              <w:tcPr>
                <w:tcW w:w="952" w:type="dxa"/>
                <w:tcBorders>
                  <w:top w:val="single" w:sz="4" w:space="0" w:color="9BC2E6"/>
                  <w:left w:val="nil"/>
                  <w:bottom w:val="single" w:sz="4" w:space="0" w:color="9BC2E6"/>
                  <w:right w:val="nil"/>
                </w:tcBorders>
                <w:shd w:val="clear" w:color="auto" w:fill="auto"/>
                <w:noWrap/>
                <w:vAlign w:val="bottom"/>
                <w:hideMark/>
              </w:tcPr>
            </w:tcPrChange>
          </w:tcPr>
          <w:p w14:paraId="71B42854" w14:textId="77777777" w:rsidR="00AD1DD6" w:rsidRPr="00AD1DD6" w:rsidRDefault="00AD1DD6" w:rsidP="00AD1DD6">
            <w:pPr>
              <w:spacing w:after="0" w:line="240" w:lineRule="auto"/>
              <w:jc w:val="right"/>
              <w:rPr>
                <w:ins w:id="2865" w:author="Gladiator Gladiator" w:date="2018-06-01T16:57:00Z"/>
                <w:rFonts w:ascii="Calibri" w:eastAsia="Times New Roman" w:hAnsi="Calibri" w:cs="Calibri"/>
                <w:color w:val="000000"/>
              </w:rPr>
            </w:pPr>
            <w:ins w:id="2866" w:author="Gladiator Gladiator" w:date="2018-06-01T16:57:00Z">
              <w:r w:rsidRPr="00AD1DD6">
                <w:rPr>
                  <w:rFonts w:ascii="Calibri" w:eastAsia="Times New Roman" w:hAnsi="Calibri" w:cs="Calibri"/>
                  <w:color w:val="000000"/>
                </w:rPr>
                <w:t>46.511</w:t>
              </w:r>
            </w:ins>
          </w:p>
        </w:tc>
        <w:tc>
          <w:tcPr>
            <w:tcW w:w="1556" w:type="dxa"/>
            <w:tcBorders>
              <w:top w:val="single" w:sz="4" w:space="0" w:color="9BC2E6"/>
              <w:left w:val="nil"/>
              <w:bottom w:val="single" w:sz="4" w:space="0" w:color="9BC2E6"/>
              <w:right w:val="nil"/>
            </w:tcBorders>
            <w:shd w:val="clear" w:color="auto" w:fill="auto"/>
            <w:noWrap/>
            <w:vAlign w:val="bottom"/>
            <w:hideMark/>
            <w:tcPrChange w:id="2867" w:author="Gladiator Gladiator" w:date="2018-06-01T16:58:00Z">
              <w:tcPr>
                <w:tcW w:w="1190" w:type="dxa"/>
                <w:tcBorders>
                  <w:top w:val="single" w:sz="4" w:space="0" w:color="9BC2E6"/>
                  <w:left w:val="nil"/>
                  <w:bottom w:val="single" w:sz="4" w:space="0" w:color="9BC2E6"/>
                  <w:right w:val="nil"/>
                </w:tcBorders>
                <w:shd w:val="clear" w:color="auto" w:fill="auto"/>
                <w:noWrap/>
                <w:vAlign w:val="bottom"/>
                <w:hideMark/>
              </w:tcPr>
            </w:tcPrChange>
          </w:tcPr>
          <w:p w14:paraId="277C0578" w14:textId="77777777" w:rsidR="00AD1DD6" w:rsidRPr="00AD1DD6" w:rsidRDefault="00AD1DD6" w:rsidP="00AD1DD6">
            <w:pPr>
              <w:spacing w:after="0" w:line="240" w:lineRule="auto"/>
              <w:jc w:val="right"/>
              <w:rPr>
                <w:ins w:id="2868" w:author="Gladiator Gladiator" w:date="2018-06-01T16:57:00Z"/>
                <w:rFonts w:ascii="Calibri" w:eastAsia="Times New Roman" w:hAnsi="Calibri" w:cs="Calibri"/>
                <w:color w:val="000000"/>
              </w:rPr>
            </w:pPr>
            <w:ins w:id="2869" w:author="Gladiator Gladiator" w:date="2018-06-01T16:57:00Z">
              <w:r w:rsidRPr="00AD1DD6">
                <w:rPr>
                  <w:rFonts w:ascii="Calibri" w:eastAsia="Times New Roman" w:hAnsi="Calibri" w:cs="Calibri"/>
                  <w:color w:val="000000"/>
                </w:rPr>
                <w:t>61.271</w:t>
              </w:r>
            </w:ins>
          </w:p>
        </w:tc>
      </w:tr>
      <w:tr w:rsidR="00AD1DD6" w:rsidRPr="00AD1DD6" w14:paraId="405A6414" w14:textId="77777777" w:rsidTr="00AD1DD6">
        <w:trPr>
          <w:trHeight w:val="261"/>
          <w:ins w:id="2870" w:author="Gladiator Gladiator" w:date="2018-06-01T16:57:00Z"/>
          <w:trPrChange w:id="2871"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DDEBF7" w:fill="DDEBF7"/>
            <w:noWrap/>
            <w:vAlign w:val="bottom"/>
            <w:hideMark/>
            <w:tcPrChange w:id="2872" w:author="Gladiator Gladiator" w:date="2018-06-01T16:58:00Z">
              <w:tcPr>
                <w:tcW w:w="1632"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5192DDEE" w14:textId="77777777" w:rsidR="00AD1DD6" w:rsidRPr="00AD1DD6" w:rsidRDefault="00AD1DD6" w:rsidP="00AD1DD6">
            <w:pPr>
              <w:spacing w:after="0" w:line="240" w:lineRule="auto"/>
              <w:rPr>
                <w:ins w:id="2873" w:author="Gladiator Gladiator" w:date="2018-06-01T16:57:00Z"/>
                <w:rFonts w:ascii="Calibri" w:eastAsia="Times New Roman" w:hAnsi="Calibri" w:cs="Calibri"/>
                <w:color w:val="000000"/>
              </w:rPr>
            </w:pPr>
            <w:ins w:id="2874" w:author="Gladiator Gladiator" w:date="2018-06-01T16:57:00Z">
              <w:r w:rsidRPr="00AD1DD6">
                <w:rPr>
                  <w:rFonts w:ascii="Calibri" w:eastAsia="Times New Roman" w:hAnsi="Calibri" w:cs="Calibri"/>
                  <w:color w:val="000000"/>
                </w:rPr>
                <w:t>User 2</w:t>
              </w:r>
            </w:ins>
          </w:p>
        </w:tc>
        <w:tc>
          <w:tcPr>
            <w:tcW w:w="1423" w:type="dxa"/>
            <w:tcBorders>
              <w:top w:val="single" w:sz="4" w:space="0" w:color="9BC2E6"/>
              <w:left w:val="nil"/>
              <w:bottom w:val="single" w:sz="4" w:space="0" w:color="9BC2E6"/>
              <w:right w:val="nil"/>
            </w:tcBorders>
            <w:shd w:val="clear" w:color="DDEBF7" w:fill="DDEBF7"/>
            <w:noWrap/>
            <w:vAlign w:val="bottom"/>
            <w:hideMark/>
            <w:tcPrChange w:id="2875" w:author="Gladiator Gladiator" w:date="2018-06-01T16:58:00Z">
              <w:tcPr>
                <w:tcW w:w="1768" w:type="dxa"/>
                <w:gridSpan w:val="2"/>
                <w:tcBorders>
                  <w:top w:val="single" w:sz="4" w:space="0" w:color="9BC2E6"/>
                  <w:left w:val="nil"/>
                  <w:bottom w:val="single" w:sz="4" w:space="0" w:color="9BC2E6"/>
                  <w:right w:val="nil"/>
                </w:tcBorders>
                <w:shd w:val="clear" w:color="DDEBF7" w:fill="DDEBF7"/>
                <w:noWrap/>
                <w:vAlign w:val="bottom"/>
                <w:hideMark/>
              </w:tcPr>
            </w:tcPrChange>
          </w:tcPr>
          <w:p w14:paraId="0A58D4A6" w14:textId="77777777" w:rsidR="00AD1DD6" w:rsidRPr="00AD1DD6" w:rsidRDefault="00AD1DD6" w:rsidP="00AD1DD6">
            <w:pPr>
              <w:spacing w:after="0" w:line="240" w:lineRule="auto"/>
              <w:rPr>
                <w:ins w:id="2876" w:author="Gladiator Gladiator" w:date="2018-06-01T16:57:00Z"/>
                <w:rFonts w:ascii="Calibri" w:eastAsia="Times New Roman" w:hAnsi="Calibri" w:cs="Calibri"/>
                <w:color w:val="000000"/>
              </w:rPr>
            </w:pPr>
            <w:ins w:id="2877" w:author="Gladiator Gladiator" w:date="2018-06-01T16:57:00Z">
              <w:r w:rsidRPr="00AD1DD6">
                <w:rPr>
                  <w:rFonts w:ascii="Calibri" w:eastAsia="Times New Roman" w:hAnsi="Calibri" w:cs="Calibri"/>
                  <w:color w:val="000000"/>
                </w:rPr>
                <w:t>relaxing</w:t>
              </w:r>
            </w:ins>
          </w:p>
        </w:tc>
        <w:tc>
          <w:tcPr>
            <w:tcW w:w="941" w:type="dxa"/>
            <w:tcBorders>
              <w:top w:val="single" w:sz="4" w:space="0" w:color="9BC2E6"/>
              <w:left w:val="nil"/>
              <w:bottom w:val="single" w:sz="4" w:space="0" w:color="9BC2E6"/>
              <w:right w:val="nil"/>
            </w:tcBorders>
            <w:shd w:val="clear" w:color="DDEBF7" w:fill="DDEBF7"/>
            <w:noWrap/>
            <w:vAlign w:val="bottom"/>
            <w:hideMark/>
            <w:tcPrChange w:id="2878" w:author="Gladiator Gladiator" w:date="2018-06-01T16:58: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0CE287F9" w14:textId="77777777" w:rsidR="00AD1DD6" w:rsidRPr="00AD1DD6" w:rsidRDefault="00AD1DD6" w:rsidP="00AD1DD6">
            <w:pPr>
              <w:spacing w:after="0" w:line="240" w:lineRule="auto"/>
              <w:jc w:val="right"/>
              <w:rPr>
                <w:ins w:id="2879" w:author="Gladiator Gladiator" w:date="2018-06-01T16:57:00Z"/>
                <w:rFonts w:ascii="Calibri" w:eastAsia="Times New Roman" w:hAnsi="Calibri" w:cs="Calibri"/>
                <w:color w:val="000000"/>
              </w:rPr>
            </w:pPr>
            <w:ins w:id="2880" w:author="Gladiator Gladiator" w:date="2018-06-01T16:57:00Z">
              <w:r w:rsidRPr="00AD1DD6">
                <w:rPr>
                  <w:rFonts w:ascii="Calibri" w:eastAsia="Times New Roman" w:hAnsi="Calibri" w:cs="Calibri"/>
                  <w:color w:val="000000"/>
                </w:rPr>
                <w:t>26.502</w:t>
              </w:r>
            </w:ins>
          </w:p>
        </w:tc>
        <w:tc>
          <w:tcPr>
            <w:tcW w:w="1039" w:type="dxa"/>
            <w:tcBorders>
              <w:top w:val="single" w:sz="4" w:space="0" w:color="9BC2E6"/>
              <w:left w:val="nil"/>
              <w:bottom w:val="single" w:sz="4" w:space="0" w:color="9BC2E6"/>
              <w:right w:val="nil"/>
            </w:tcBorders>
            <w:shd w:val="clear" w:color="DDEBF7" w:fill="DDEBF7"/>
            <w:noWrap/>
            <w:vAlign w:val="bottom"/>
            <w:hideMark/>
            <w:tcPrChange w:id="2881" w:author="Gladiator Gladiator" w:date="2018-06-01T16:58:00Z">
              <w:tcPr>
                <w:tcW w:w="935" w:type="dxa"/>
                <w:tcBorders>
                  <w:top w:val="single" w:sz="4" w:space="0" w:color="9BC2E6"/>
                  <w:left w:val="nil"/>
                  <w:bottom w:val="single" w:sz="4" w:space="0" w:color="9BC2E6"/>
                  <w:right w:val="nil"/>
                </w:tcBorders>
                <w:shd w:val="clear" w:color="DDEBF7" w:fill="DDEBF7"/>
                <w:noWrap/>
                <w:vAlign w:val="bottom"/>
                <w:hideMark/>
              </w:tcPr>
            </w:tcPrChange>
          </w:tcPr>
          <w:p w14:paraId="6987209D" w14:textId="77777777" w:rsidR="00AD1DD6" w:rsidRPr="00AD1DD6" w:rsidRDefault="00AD1DD6" w:rsidP="00AD1DD6">
            <w:pPr>
              <w:spacing w:after="0" w:line="240" w:lineRule="auto"/>
              <w:jc w:val="right"/>
              <w:rPr>
                <w:ins w:id="2882" w:author="Gladiator Gladiator" w:date="2018-06-01T16:57:00Z"/>
                <w:rFonts w:ascii="Calibri" w:eastAsia="Times New Roman" w:hAnsi="Calibri" w:cs="Calibri"/>
                <w:color w:val="000000"/>
              </w:rPr>
            </w:pPr>
            <w:ins w:id="2883" w:author="Gladiator Gladiator" w:date="2018-06-01T16:57:00Z">
              <w:r w:rsidRPr="00AD1DD6">
                <w:rPr>
                  <w:rFonts w:ascii="Calibri" w:eastAsia="Times New Roman" w:hAnsi="Calibri" w:cs="Calibri"/>
                  <w:color w:val="000000"/>
                </w:rPr>
                <w:t>28.811</w:t>
              </w:r>
            </w:ins>
          </w:p>
        </w:tc>
        <w:tc>
          <w:tcPr>
            <w:tcW w:w="990" w:type="dxa"/>
            <w:tcBorders>
              <w:top w:val="single" w:sz="4" w:space="0" w:color="9BC2E6"/>
              <w:left w:val="nil"/>
              <w:bottom w:val="single" w:sz="4" w:space="0" w:color="9BC2E6"/>
              <w:right w:val="nil"/>
            </w:tcBorders>
            <w:shd w:val="clear" w:color="DDEBF7" w:fill="DDEBF7"/>
            <w:noWrap/>
            <w:vAlign w:val="bottom"/>
            <w:hideMark/>
            <w:tcPrChange w:id="2884" w:author="Gladiator Gladiator" w:date="2018-06-01T16:58:00Z">
              <w:tcPr>
                <w:tcW w:w="901" w:type="dxa"/>
                <w:tcBorders>
                  <w:top w:val="single" w:sz="4" w:space="0" w:color="9BC2E6"/>
                  <w:left w:val="nil"/>
                  <w:bottom w:val="single" w:sz="4" w:space="0" w:color="9BC2E6"/>
                  <w:right w:val="nil"/>
                </w:tcBorders>
                <w:shd w:val="clear" w:color="DDEBF7" w:fill="DDEBF7"/>
                <w:noWrap/>
                <w:vAlign w:val="bottom"/>
                <w:hideMark/>
              </w:tcPr>
            </w:tcPrChange>
          </w:tcPr>
          <w:p w14:paraId="7FFB19F9" w14:textId="77777777" w:rsidR="00AD1DD6" w:rsidRPr="00AD1DD6" w:rsidRDefault="00AD1DD6" w:rsidP="00AD1DD6">
            <w:pPr>
              <w:spacing w:after="0" w:line="240" w:lineRule="auto"/>
              <w:jc w:val="right"/>
              <w:rPr>
                <w:ins w:id="2885" w:author="Gladiator Gladiator" w:date="2018-06-01T16:57:00Z"/>
                <w:rFonts w:ascii="Calibri" w:eastAsia="Times New Roman" w:hAnsi="Calibri" w:cs="Calibri"/>
                <w:color w:val="000000"/>
              </w:rPr>
            </w:pPr>
            <w:ins w:id="2886" w:author="Gladiator Gladiator" w:date="2018-06-01T16:57:00Z">
              <w:r w:rsidRPr="00AD1DD6">
                <w:rPr>
                  <w:rFonts w:ascii="Calibri" w:eastAsia="Times New Roman" w:hAnsi="Calibri" w:cs="Calibri"/>
                  <w:color w:val="000000"/>
                </w:rPr>
                <w:t>32.726</w:t>
              </w:r>
            </w:ins>
          </w:p>
        </w:tc>
        <w:tc>
          <w:tcPr>
            <w:tcW w:w="1080" w:type="dxa"/>
            <w:tcBorders>
              <w:top w:val="single" w:sz="4" w:space="0" w:color="9BC2E6"/>
              <w:left w:val="nil"/>
              <w:bottom w:val="single" w:sz="4" w:space="0" w:color="9BC2E6"/>
              <w:right w:val="nil"/>
            </w:tcBorders>
            <w:shd w:val="clear" w:color="DDEBF7" w:fill="DDEBF7"/>
            <w:noWrap/>
            <w:vAlign w:val="bottom"/>
            <w:hideMark/>
            <w:tcPrChange w:id="2887" w:author="Gladiator Gladiator" w:date="2018-06-01T16:58:00Z">
              <w:tcPr>
                <w:tcW w:w="1037" w:type="dxa"/>
                <w:tcBorders>
                  <w:top w:val="single" w:sz="4" w:space="0" w:color="9BC2E6"/>
                  <w:left w:val="nil"/>
                  <w:bottom w:val="single" w:sz="4" w:space="0" w:color="9BC2E6"/>
                  <w:right w:val="nil"/>
                </w:tcBorders>
                <w:shd w:val="clear" w:color="DDEBF7" w:fill="DDEBF7"/>
                <w:noWrap/>
                <w:vAlign w:val="bottom"/>
                <w:hideMark/>
              </w:tcPr>
            </w:tcPrChange>
          </w:tcPr>
          <w:p w14:paraId="5F2057B9" w14:textId="77777777" w:rsidR="00AD1DD6" w:rsidRPr="00AD1DD6" w:rsidRDefault="00AD1DD6" w:rsidP="00AD1DD6">
            <w:pPr>
              <w:spacing w:after="0" w:line="240" w:lineRule="auto"/>
              <w:jc w:val="right"/>
              <w:rPr>
                <w:ins w:id="2888" w:author="Gladiator Gladiator" w:date="2018-06-01T16:57:00Z"/>
                <w:rFonts w:ascii="Calibri" w:eastAsia="Times New Roman" w:hAnsi="Calibri" w:cs="Calibri"/>
                <w:color w:val="000000"/>
              </w:rPr>
            </w:pPr>
            <w:ins w:id="2889" w:author="Gladiator Gladiator" w:date="2018-06-01T16:57:00Z">
              <w:r w:rsidRPr="00AD1DD6">
                <w:rPr>
                  <w:rFonts w:ascii="Calibri" w:eastAsia="Times New Roman" w:hAnsi="Calibri" w:cs="Calibri"/>
                  <w:color w:val="000000"/>
                </w:rPr>
                <w:t>43.154</w:t>
              </w:r>
            </w:ins>
          </w:p>
        </w:tc>
        <w:tc>
          <w:tcPr>
            <w:tcW w:w="990" w:type="dxa"/>
            <w:tcBorders>
              <w:top w:val="single" w:sz="4" w:space="0" w:color="9BC2E6"/>
              <w:left w:val="nil"/>
              <w:bottom w:val="single" w:sz="4" w:space="0" w:color="9BC2E6"/>
              <w:right w:val="nil"/>
            </w:tcBorders>
            <w:shd w:val="clear" w:color="DDEBF7" w:fill="DDEBF7"/>
            <w:noWrap/>
            <w:vAlign w:val="bottom"/>
            <w:hideMark/>
            <w:tcPrChange w:id="2890" w:author="Gladiator Gladiator" w:date="2018-06-01T16:58:00Z">
              <w:tcPr>
                <w:tcW w:w="952" w:type="dxa"/>
                <w:tcBorders>
                  <w:top w:val="single" w:sz="4" w:space="0" w:color="9BC2E6"/>
                  <w:left w:val="nil"/>
                  <w:bottom w:val="single" w:sz="4" w:space="0" w:color="9BC2E6"/>
                  <w:right w:val="nil"/>
                </w:tcBorders>
                <w:shd w:val="clear" w:color="DDEBF7" w:fill="DDEBF7"/>
                <w:noWrap/>
                <w:vAlign w:val="bottom"/>
                <w:hideMark/>
              </w:tcPr>
            </w:tcPrChange>
          </w:tcPr>
          <w:p w14:paraId="76D22E31" w14:textId="77777777" w:rsidR="00AD1DD6" w:rsidRPr="00AD1DD6" w:rsidRDefault="00AD1DD6" w:rsidP="00AD1DD6">
            <w:pPr>
              <w:spacing w:after="0" w:line="240" w:lineRule="auto"/>
              <w:jc w:val="right"/>
              <w:rPr>
                <w:ins w:id="2891" w:author="Gladiator Gladiator" w:date="2018-06-01T16:57:00Z"/>
                <w:rFonts w:ascii="Calibri" w:eastAsia="Times New Roman" w:hAnsi="Calibri" w:cs="Calibri"/>
                <w:color w:val="000000"/>
              </w:rPr>
            </w:pPr>
            <w:ins w:id="2892" w:author="Gladiator Gladiator" w:date="2018-06-01T16:57:00Z">
              <w:r w:rsidRPr="00AD1DD6">
                <w:rPr>
                  <w:rFonts w:ascii="Calibri" w:eastAsia="Times New Roman" w:hAnsi="Calibri" w:cs="Calibri"/>
                  <w:color w:val="000000"/>
                </w:rPr>
                <w:t>29.120</w:t>
              </w:r>
            </w:ins>
          </w:p>
        </w:tc>
        <w:tc>
          <w:tcPr>
            <w:tcW w:w="1556" w:type="dxa"/>
            <w:tcBorders>
              <w:top w:val="single" w:sz="4" w:space="0" w:color="9BC2E6"/>
              <w:left w:val="nil"/>
              <w:bottom w:val="single" w:sz="4" w:space="0" w:color="9BC2E6"/>
              <w:right w:val="nil"/>
            </w:tcBorders>
            <w:shd w:val="clear" w:color="DDEBF7" w:fill="DDEBF7"/>
            <w:noWrap/>
            <w:vAlign w:val="bottom"/>
            <w:hideMark/>
            <w:tcPrChange w:id="2893" w:author="Gladiator Gladiator" w:date="2018-06-01T16:58:00Z">
              <w:tcPr>
                <w:tcW w:w="1190" w:type="dxa"/>
                <w:tcBorders>
                  <w:top w:val="single" w:sz="4" w:space="0" w:color="9BC2E6"/>
                  <w:left w:val="nil"/>
                  <w:bottom w:val="single" w:sz="4" w:space="0" w:color="9BC2E6"/>
                  <w:right w:val="nil"/>
                </w:tcBorders>
                <w:shd w:val="clear" w:color="DDEBF7" w:fill="DDEBF7"/>
                <w:noWrap/>
                <w:vAlign w:val="bottom"/>
                <w:hideMark/>
              </w:tcPr>
            </w:tcPrChange>
          </w:tcPr>
          <w:p w14:paraId="784313C5" w14:textId="77777777" w:rsidR="00AD1DD6" w:rsidRPr="00AD1DD6" w:rsidRDefault="00AD1DD6" w:rsidP="00AD1DD6">
            <w:pPr>
              <w:spacing w:after="0" w:line="240" w:lineRule="auto"/>
              <w:jc w:val="right"/>
              <w:rPr>
                <w:ins w:id="2894" w:author="Gladiator Gladiator" w:date="2018-06-01T16:57:00Z"/>
                <w:rFonts w:ascii="Calibri" w:eastAsia="Times New Roman" w:hAnsi="Calibri" w:cs="Calibri"/>
                <w:color w:val="000000"/>
              </w:rPr>
            </w:pPr>
            <w:ins w:id="2895" w:author="Gladiator Gladiator" w:date="2018-06-01T16:57:00Z">
              <w:r w:rsidRPr="00AD1DD6">
                <w:rPr>
                  <w:rFonts w:ascii="Calibri" w:eastAsia="Times New Roman" w:hAnsi="Calibri" w:cs="Calibri"/>
                  <w:color w:val="000000"/>
                </w:rPr>
                <w:t>32.063</w:t>
              </w:r>
            </w:ins>
          </w:p>
        </w:tc>
      </w:tr>
      <w:tr w:rsidR="00AD1DD6" w:rsidRPr="00AD1DD6" w14:paraId="592D8505" w14:textId="77777777" w:rsidTr="00AD1DD6">
        <w:trPr>
          <w:trHeight w:val="261"/>
          <w:ins w:id="2896" w:author="Gladiator Gladiator" w:date="2018-06-01T16:57:00Z"/>
          <w:trPrChange w:id="2897"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auto" w:fill="auto"/>
            <w:noWrap/>
            <w:vAlign w:val="bottom"/>
            <w:hideMark/>
            <w:tcPrChange w:id="2898" w:author="Gladiator Gladiator" w:date="2018-06-01T16:58:00Z">
              <w:tcPr>
                <w:tcW w:w="1632"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66BE2250" w14:textId="77777777" w:rsidR="00AD1DD6" w:rsidRPr="00AD1DD6" w:rsidRDefault="00AD1DD6" w:rsidP="00AD1DD6">
            <w:pPr>
              <w:spacing w:after="0" w:line="240" w:lineRule="auto"/>
              <w:rPr>
                <w:ins w:id="2899" w:author="Gladiator Gladiator" w:date="2018-06-01T16:57:00Z"/>
                <w:rFonts w:ascii="Calibri" w:eastAsia="Times New Roman" w:hAnsi="Calibri" w:cs="Calibri"/>
                <w:color w:val="000000"/>
              </w:rPr>
            </w:pPr>
            <w:ins w:id="2900" w:author="Gladiator Gladiator" w:date="2018-06-01T16:57:00Z">
              <w:r w:rsidRPr="00AD1DD6">
                <w:rPr>
                  <w:rFonts w:ascii="Calibri" w:eastAsia="Times New Roman" w:hAnsi="Calibri" w:cs="Calibri"/>
                  <w:color w:val="000000"/>
                </w:rPr>
                <w:t>User 2</w:t>
              </w:r>
            </w:ins>
          </w:p>
        </w:tc>
        <w:tc>
          <w:tcPr>
            <w:tcW w:w="1423" w:type="dxa"/>
            <w:tcBorders>
              <w:top w:val="single" w:sz="4" w:space="0" w:color="9BC2E6"/>
              <w:left w:val="nil"/>
              <w:bottom w:val="single" w:sz="4" w:space="0" w:color="9BC2E6"/>
              <w:right w:val="nil"/>
            </w:tcBorders>
            <w:shd w:val="clear" w:color="auto" w:fill="auto"/>
            <w:noWrap/>
            <w:vAlign w:val="bottom"/>
            <w:hideMark/>
            <w:tcPrChange w:id="2901" w:author="Gladiator Gladiator" w:date="2018-06-01T16:58:00Z">
              <w:tcPr>
                <w:tcW w:w="1423" w:type="dxa"/>
                <w:tcBorders>
                  <w:top w:val="single" w:sz="4" w:space="0" w:color="9BC2E6"/>
                  <w:left w:val="nil"/>
                  <w:bottom w:val="single" w:sz="4" w:space="0" w:color="9BC2E6"/>
                  <w:right w:val="nil"/>
                </w:tcBorders>
                <w:shd w:val="clear" w:color="auto" w:fill="auto"/>
                <w:noWrap/>
                <w:vAlign w:val="bottom"/>
                <w:hideMark/>
              </w:tcPr>
            </w:tcPrChange>
          </w:tcPr>
          <w:p w14:paraId="2737491B" w14:textId="77777777" w:rsidR="00AD1DD6" w:rsidRPr="00AD1DD6" w:rsidRDefault="00AD1DD6" w:rsidP="00AD1DD6">
            <w:pPr>
              <w:spacing w:after="0" w:line="240" w:lineRule="auto"/>
              <w:rPr>
                <w:ins w:id="2902" w:author="Gladiator Gladiator" w:date="2018-06-01T16:57:00Z"/>
                <w:rFonts w:ascii="Calibri" w:eastAsia="Times New Roman" w:hAnsi="Calibri" w:cs="Calibri"/>
                <w:color w:val="000000"/>
              </w:rPr>
            </w:pPr>
            <w:ins w:id="2903" w:author="Gladiator Gladiator" w:date="2018-06-01T16:57:00Z">
              <w:r w:rsidRPr="00AD1DD6">
                <w:rPr>
                  <w:rFonts w:ascii="Calibri" w:eastAsia="Times New Roman" w:hAnsi="Calibri" w:cs="Calibri"/>
                  <w:color w:val="000000"/>
                </w:rPr>
                <w:t>testing</w:t>
              </w:r>
            </w:ins>
          </w:p>
        </w:tc>
        <w:tc>
          <w:tcPr>
            <w:tcW w:w="941" w:type="dxa"/>
            <w:tcBorders>
              <w:top w:val="single" w:sz="4" w:space="0" w:color="9BC2E6"/>
              <w:left w:val="nil"/>
              <w:bottom w:val="single" w:sz="4" w:space="0" w:color="9BC2E6"/>
              <w:right w:val="nil"/>
            </w:tcBorders>
            <w:shd w:val="clear" w:color="auto" w:fill="auto"/>
            <w:noWrap/>
            <w:vAlign w:val="bottom"/>
            <w:hideMark/>
            <w:tcPrChange w:id="2904" w:author="Gladiator Gladiator" w:date="2018-06-01T16:58:00Z">
              <w:tcPr>
                <w:tcW w:w="1450" w:type="dxa"/>
                <w:gridSpan w:val="2"/>
                <w:tcBorders>
                  <w:top w:val="single" w:sz="4" w:space="0" w:color="9BC2E6"/>
                  <w:left w:val="nil"/>
                  <w:bottom w:val="single" w:sz="4" w:space="0" w:color="9BC2E6"/>
                  <w:right w:val="nil"/>
                </w:tcBorders>
                <w:shd w:val="clear" w:color="auto" w:fill="auto"/>
                <w:noWrap/>
                <w:vAlign w:val="bottom"/>
                <w:hideMark/>
              </w:tcPr>
            </w:tcPrChange>
          </w:tcPr>
          <w:p w14:paraId="0EFC55D2" w14:textId="77777777" w:rsidR="00AD1DD6" w:rsidRPr="00AD1DD6" w:rsidRDefault="00AD1DD6" w:rsidP="00AD1DD6">
            <w:pPr>
              <w:spacing w:after="0" w:line="240" w:lineRule="auto"/>
              <w:jc w:val="right"/>
              <w:rPr>
                <w:ins w:id="2905" w:author="Gladiator Gladiator" w:date="2018-06-01T16:57:00Z"/>
                <w:rFonts w:ascii="Calibri" w:eastAsia="Times New Roman" w:hAnsi="Calibri" w:cs="Calibri"/>
                <w:color w:val="000000"/>
              </w:rPr>
            </w:pPr>
            <w:ins w:id="2906" w:author="Gladiator Gladiator" w:date="2018-06-01T16:57:00Z">
              <w:r w:rsidRPr="00AD1DD6">
                <w:rPr>
                  <w:rFonts w:ascii="Calibri" w:eastAsia="Times New Roman" w:hAnsi="Calibri" w:cs="Calibri"/>
                  <w:color w:val="000000"/>
                </w:rPr>
                <w:t>21.679</w:t>
              </w:r>
            </w:ins>
          </w:p>
        </w:tc>
        <w:tc>
          <w:tcPr>
            <w:tcW w:w="1039" w:type="dxa"/>
            <w:tcBorders>
              <w:top w:val="single" w:sz="4" w:space="0" w:color="9BC2E6"/>
              <w:left w:val="nil"/>
              <w:bottom w:val="single" w:sz="4" w:space="0" w:color="9BC2E6"/>
              <w:right w:val="nil"/>
            </w:tcBorders>
            <w:shd w:val="clear" w:color="auto" w:fill="auto"/>
            <w:noWrap/>
            <w:vAlign w:val="bottom"/>
            <w:hideMark/>
            <w:tcPrChange w:id="2907" w:author="Gladiator Gladiator" w:date="2018-06-01T16:58:00Z">
              <w:tcPr>
                <w:tcW w:w="935" w:type="dxa"/>
                <w:tcBorders>
                  <w:top w:val="single" w:sz="4" w:space="0" w:color="9BC2E6"/>
                  <w:left w:val="nil"/>
                  <w:bottom w:val="single" w:sz="4" w:space="0" w:color="9BC2E6"/>
                  <w:right w:val="nil"/>
                </w:tcBorders>
                <w:shd w:val="clear" w:color="auto" w:fill="auto"/>
                <w:noWrap/>
                <w:vAlign w:val="bottom"/>
                <w:hideMark/>
              </w:tcPr>
            </w:tcPrChange>
          </w:tcPr>
          <w:p w14:paraId="017517EF" w14:textId="77777777" w:rsidR="00AD1DD6" w:rsidRPr="00AD1DD6" w:rsidRDefault="00AD1DD6" w:rsidP="00AD1DD6">
            <w:pPr>
              <w:spacing w:after="0" w:line="240" w:lineRule="auto"/>
              <w:jc w:val="right"/>
              <w:rPr>
                <w:ins w:id="2908" w:author="Gladiator Gladiator" w:date="2018-06-01T16:57:00Z"/>
                <w:rFonts w:ascii="Calibri" w:eastAsia="Times New Roman" w:hAnsi="Calibri" w:cs="Calibri"/>
                <w:color w:val="000000"/>
              </w:rPr>
            </w:pPr>
            <w:ins w:id="2909" w:author="Gladiator Gladiator" w:date="2018-06-01T16:57:00Z">
              <w:r w:rsidRPr="00AD1DD6">
                <w:rPr>
                  <w:rFonts w:ascii="Calibri" w:eastAsia="Times New Roman" w:hAnsi="Calibri" w:cs="Calibri"/>
                  <w:color w:val="000000"/>
                </w:rPr>
                <w:t>28.496</w:t>
              </w:r>
            </w:ins>
          </w:p>
        </w:tc>
        <w:tc>
          <w:tcPr>
            <w:tcW w:w="990" w:type="dxa"/>
            <w:tcBorders>
              <w:top w:val="single" w:sz="4" w:space="0" w:color="9BC2E6"/>
              <w:left w:val="nil"/>
              <w:bottom w:val="single" w:sz="4" w:space="0" w:color="9BC2E6"/>
              <w:right w:val="nil"/>
            </w:tcBorders>
            <w:shd w:val="clear" w:color="auto" w:fill="auto"/>
            <w:noWrap/>
            <w:vAlign w:val="bottom"/>
            <w:hideMark/>
            <w:tcPrChange w:id="2910" w:author="Gladiator Gladiator" w:date="2018-06-01T16:58:00Z">
              <w:tcPr>
                <w:tcW w:w="901" w:type="dxa"/>
                <w:tcBorders>
                  <w:top w:val="single" w:sz="4" w:space="0" w:color="9BC2E6"/>
                  <w:left w:val="nil"/>
                  <w:bottom w:val="single" w:sz="4" w:space="0" w:color="9BC2E6"/>
                  <w:right w:val="nil"/>
                </w:tcBorders>
                <w:shd w:val="clear" w:color="auto" w:fill="auto"/>
                <w:noWrap/>
                <w:vAlign w:val="bottom"/>
                <w:hideMark/>
              </w:tcPr>
            </w:tcPrChange>
          </w:tcPr>
          <w:p w14:paraId="0423D99C" w14:textId="77777777" w:rsidR="00AD1DD6" w:rsidRPr="00AD1DD6" w:rsidRDefault="00AD1DD6" w:rsidP="00AD1DD6">
            <w:pPr>
              <w:spacing w:after="0" w:line="240" w:lineRule="auto"/>
              <w:jc w:val="right"/>
              <w:rPr>
                <w:ins w:id="2911" w:author="Gladiator Gladiator" w:date="2018-06-01T16:57:00Z"/>
                <w:rFonts w:ascii="Calibri" w:eastAsia="Times New Roman" w:hAnsi="Calibri" w:cs="Calibri"/>
                <w:color w:val="000000"/>
              </w:rPr>
            </w:pPr>
            <w:ins w:id="2912" w:author="Gladiator Gladiator" w:date="2018-06-01T16:57:00Z">
              <w:r w:rsidRPr="00AD1DD6">
                <w:rPr>
                  <w:rFonts w:ascii="Calibri" w:eastAsia="Times New Roman" w:hAnsi="Calibri" w:cs="Calibri"/>
                  <w:color w:val="000000"/>
                </w:rPr>
                <w:t>22.789</w:t>
              </w:r>
            </w:ins>
          </w:p>
        </w:tc>
        <w:tc>
          <w:tcPr>
            <w:tcW w:w="1080" w:type="dxa"/>
            <w:tcBorders>
              <w:top w:val="single" w:sz="4" w:space="0" w:color="9BC2E6"/>
              <w:left w:val="nil"/>
              <w:bottom w:val="single" w:sz="4" w:space="0" w:color="9BC2E6"/>
              <w:right w:val="nil"/>
            </w:tcBorders>
            <w:shd w:val="clear" w:color="auto" w:fill="auto"/>
            <w:noWrap/>
            <w:vAlign w:val="bottom"/>
            <w:hideMark/>
            <w:tcPrChange w:id="2913" w:author="Gladiator Gladiator" w:date="2018-06-01T16:58:00Z">
              <w:tcPr>
                <w:tcW w:w="1037" w:type="dxa"/>
                <w:tcBorders>
                  <w:top w:val="single" w:sz="4" w:space="0" w:color="9BC2E6"/>
                  <w:left w:val="nil"/>
                  <w:bottom w:val="single" w:sz="4" w:space="0" w:color="9BC2E6"/>
                  <w:right w:val="nil"/>
                </w:tcBorders>
                <w:shd w:val="clear" w:color="auto" w:fill="auto"/>
                <w:noWrap/>
                <w:vAlign w:val="bottom"/>
                <w:hideMark/>
              </w:tcPr>
            </w:tcPrChange>
          </w:tcPr>
          <w:p w14:paraId="6E5FE879" w14:textId="77777777" w:rsidR="00AD1DD6" w:rsidRPr="00AD1DD6" w:rsidRDefault="00AD1DD6" w:rsidP="00AD1DD6">
            <w:pPr>
              <w:spacing w:after="0" w:line="240" w:lineRule="auto"/>
              <w:jc w:val="right"/>
              <w:rPr>
                <w:ins w:id="2914" w:author="Gladiator Gladiator" w:date="2018-06-01T16:57:00Z"/>
                <w:rFonts w:ascii="Calibri" w:eastAsia="Times New Roman" w:hAnsi="Calibri" w:cs="Calibri"/>
                <w:color w:val="000000"/>
              </w:rPr>
            </w:pPr>
            <w:ins w:id="2915" w:author="Gladiator Gladiator" w:date="2018-06-01T16:57:00Z">
              <w:r w:rsidRPr="00AD1DD6">
                <w:rPr>
                  <w:rFonts w:ascii="Calibri" w:eastAsia="Times New Roman" w:hAnsi="Calibri" w:cs="Calibri"/>
                  <w:color w:val="000000"/>
                </w:rPr>
                <w:t>18.322</w:t>
              </w:r>
            </w:ins>
          </w:p>
        </w:tc>
        <w:tc>
          <w:tcPr>
            <w:tcW w:w="990" w:type="dxa"/>
            <w:tcBorders>
              <w:top w:val="single" w:sz="4" w:space="0" w:color="9BC2E6"/>
              <w:left w:val="nil"/>
              <w:bottom w:val="single" w:sz="4" w:space="0" w:color="9BC2E6"/>
              <w:right w:val="nil"/>
            </w:tcBorders>
            <w:shd w:val="clear" w:color="auto" w:fill="auto"/>
            <w:noWrap/>
            <w:vAlign w:val="bottom"/>
            <w:hideMark/>
            <w:tcPrChange w:id="2916" w:author="Gladiator Gladiator" w:date="2018-06-01T16:58:00Z">
              <w:tcPr>
                <w:tcW w:w="952" w:type="dxa"/>
                <w:tcBorders>
                  <w:top w:val="single" w:sz="4" w:space="0" w:color="9BC2E6"/>
                  <w:left w:val="nil"/>
                  <w:bottom w:val="single" w:sz="4" w:space="0" w:color="9BC2E6"/>
                  <w:right w:val="nil"/>
                </w:tcBorders>
                <w:shd w:val="clear" w:color="auto" w:fill="auto"/>
                <w:noWrap/>
                <w:vAlign w:val="bottom"/>
                <w:hideMark/>
              </w:tcPr>
            </w:tcPrChange>
          </w:tcPr>
          <w:p w14:paraId="70665522" w14:textId="77777777" w:rsidR="00AD1DD6" w:rsidRPr="00AD1DD6" w:rsidRDefault="00AD1DD6" w:rsidP="00AD1DD6">
            <w:pPr>
              <w:spacing w:after="0" w:line="240" w:lineRule="auto"/>
              <w:jc w:val="right"/>
              <w:rPr>
                <w:ins w:id="2917" w:author="Gladiator Gladiator" w:date="2018-06-01T16:57:00Z"/>
                <w:rFonts w:ascii="Calibri" w:eastAsia="Times New Roman" w:hAnsi="Calibri" w:cs="Calibri"/>
                <w:color w:val="000000"/>
              </w:rPr>
            </w:pPr>
            <w:ins w:id="2918" w:author="Gladiator Gladiator" w:date="2018-06-01T16:57:00Z">
              <w:r w:rsidRPr="00AD1DD6">
                <w:rPr>
                  <w:rFonts w:ascii="Calibri" w:eastAsia="Times New Roman" w:hAnsi="Calibri" w:cs="Calibri"/>
                  <w:color w:val="000000"/>
                </w:rPr>
                <w:t>30.479</w:t>
              </w:r>
            </w:ins>
          </w:p>
        </w:tc>
        <w:tc>
          <w:tcPr>
            <w:tcW w:w="1556" w:type="dxa"/>
            <w:tcBorders>
              <w:top w:val="single" w:sz="4" w:space="0" w:color="9BC2E6"/>
              <w:left w:val="nil"/>
              <w:bottom w:val="single" w:sz="4" w:space="0" w:color="9BC2E6"/>
              <w:right w:val="nil"/>
            </w:tcBorders>
            <w:shd w:val="clear" w:color="auto" w:fill="auto"/>
            <w:noWrap/>
            <w:vAlign w:val="bottom"/>
            <w:hideMark/>
            <w:tcPrChange w:id="2919" w:author="Gladiator Gladiator" w:date="2018-06-01T16:58:00Z">
              <w:tcPr>
                <w:tcW w:w="1190" w:type="dxa"/>
                <w:tcBorders>
                  <w:top w:val="single" w:sz="4" w:space="0" w:color="9BC2E6"/>
                  <w:left w:val="nil"/>
                  <w:bottom w:val="single" w:sz="4" w:space="0" w:color="9BC2E6"/>
                  <w:right w:val="nil"/>
                </w:tcBorders>
                <w:shd w:val="clear" w:color="auto" w:fill="auto"/>
                <w:noWrap/>
                <w:vAlign w:val="bottom"/>
                <w:hideMark/>
              </w:tcPr>
            </w:tcPrChange>
          </w:tcPr>
          <w:p w14:paraId="20DCFEF3" w14:textId="77777777" w:rsidR="00AD1DD6" w:rsidRPr="00AD1DD6" w:rsidRDefault="00AD1DD6" w:rsidP="00AD1DD6">
            <w:pPr>
              <w:spacing w:after="0" w:line="240" w:lineRule="auto"/>
              <w:jc w:val="right"/>
              <w:rPr>
                <w:ins w:id="2920" w:author="Gladiator Gladiator" w:date="2018-06-01T16:57:00Z"/>
                <w:rFonts w:ascii="Calibri" w:eastAsia="Times New Roman" w:hAnsi="Calibri" w:cs="Calibri"/>
                <w:color w:val="000000"/>
              </w:rPr>
            </w:pPr>
            <w:ins w:id="2921" w:author="Gladiator Gladiator" w:date="2018-06-01T16:57:00Z">
              <w:r w:rsidRPr="00AD1DD6">
                <w:rPr>
                  <w:rFonts w:ascii="Calibri" w:eastAsia="Times New Roman" w:hAnsi="Calibri" w:cs="Calibri"/>
                  <w:color w:val="000000"/>
                </w:rPr>
                <w:t>24.353</w:t>
              </w:r>
            </w:ins>
          </w:p>
        </w:tc>
      </w:tr>
      <w:tr w:rsidR="00AD1DD6" w:rsidRPr="00AD1DD6" w14:paraId="70C444FE" w14:textId="77777777" w:rsidTr="00AD1DD6">
        <w:trPr>
          <w:trHeight w:val="261"/>
          <w:ins w:id="2922" w:author="Gladiator Gladiator" w:date="2018-06-01T16:57:00Z"/>
          <w:trPrChange w:id="2923"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DDEBF7" w:fill="DDEBF7"/>
            <w:noWrap/>
            <w:vAlign w:val="bottom"/>
            <w:hideMark/>
            <w:tcPrChange w:id="2924" w:author="Gladiator Gladiator" w:date="2018-06-01T16:58:00Z">
              <w:tcPr>
                <w:tcW w:w="1632"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4254FB5D" w14:textId="77777777" w:rsidR="00AD1DD6" w:rsidRPr="00AD1DD6" w:rsidRDefault="00AD1DD6" w:rsidP="00AD1DD6">
            <w:pPr>
              <w:spacing w:after="0" w:line="240" w:lineRule="auto"/>
              <w:rPr>
                <w:ins w:id="2925" w:author="Gladiator Gladiator" w:date="2018-06-01T16:57:00Z"/>
                <w:rFonts w:ascii="Calibri" w:eastAsia="Times New Roman" w:hAnsi="Calibri" w:cs="Calibri"/>
                <w:color w:val="000000"/>
              </w:rPr>
            </w:pPr>
            <w:ins w:id="2926" w:author="Gladiator Gladiator" w:date="2018-06-01T16:57:00Z">
              <w:r w:rsidRPr="00AD1DD6">
                <w:rPr>
                  <w:rFonts w:ascii="Calibri" w:eastAsia="Times New Roman" w:hAnsi="Calibri" w:cs="Calibri"/>
                  <w:color w:val="000000"/>
                </w:rPr>
                <w:t>User 3</w:t>
              </w:r>
            </w:ins>
          </w:p>
        </w:tc>
        <w:tc>
          <w:tcPr>
            <w:tcW w:w="1423" w:type="dxa"/>
            <w:tcBorders>
              <w:top w:val="single" w:sz="4" w:space="0" w:color="9BC2E6"/>
              <w:left w:val="nil"/>
              <w:bottom w:val="single" w:sz="4" w:space="0" w:color="9BC2E6"/>
              <w:right w:val="nil"/>
            </w:tcBorders>
            <w:shd w:val="clear" w:color="DDEBF7" w:fill="DDEBF7"/>
            <w:noWrap/>
            <w:vAlign w:val="bottom"/>
            <w:hideMark/>
            <w:tcPrChange w:id="2927" w:author="Gladiator Gladiator" w:date="2018-06-01T16:58:00Z">
              <w:tcPr>
                <w:tcW w:w="1768" w:type="dxa"/>
                <w:gridSpan w:val="2"/>
                <w:tcBorders>
                  <w:top w:val="single" w:sz="4" w:space="0" w:color="9BC2E6"/>
                  <w:left w:val="nil"/>
                  <w:bottom w:val="single" w:sz="4" w:space="0" w:color="9BC2E6"/>
                  <w:right w:val="nil"/>
                </w:tcBorders>
                <w:shd w:val="clear" w:color="DDEBF7" w:fill="DDEBF7"/>
                <w:noWrap/>
                <w:vAlign w:val="bottom"/>
                <w:hideMark/>
              </w:tcPr>
            </w:tcPrChange>
          </w:tcPr>
          <w:p w14:paraId="513C03DD" w14:textId="77777777" w:rsidR="00AD1DD6" w:rsidRPr="00AD1DD6" w:rsidRDefault="00AD1DD6" w:rsidP="00AD1DD6">
            <w:pPr>
              <w:spacing w:after="0" w:line="240" w:lineRule="auto"/>
              <w:rPr>
                <w:ins w:id="2928" w:author="Gladiator Gladiator" w:date="2018-06-01T16:57:00Z"/>
                <w:rFonts w:ascii="Calibri" w:eastAsia="Times New Roman" w:hAnsi="Calibri" w:cs="Calibri"/>
                <w:color w:val="000000"/>
              </w:rPr>
            </w:pPr>
            <w:ins w:id="2929" w:author="Gladiator Gladiator" w:date="2018-06-01T16:57:00Z">
              <w:r w:rsidRPr="00AD1DD6">
                <w:rPr>
                  <w:rFonts w:ascii="Calibri" w:eastAsia="Times New Roman" w:hAnsi="Calibri" w:cs="Calibri"/>
                  <w:color w:val="000000"/>
                </w:rPr>
                <w:t>relaxing</w:t>
              </w:r>
            </w:ins>
          </w:p>
        </w:tc>
        <w:tc>
          <w:tcPr>
            <w:tcW w:w="941" w:type="dxa"/>
            <w:tcBorders>
              <w:top w:val="single" w:sz="4" w:space="0" w:color="9BC2E6"/>
              <w:left w:val="nil"/>
              <w:bottom w:val="single" w:sz="4" w:space="0" w:color="9BC2E6"/>
              <w:right w:val="nil"/>
            </w:tcBorders>
            <w:shd w:val="clear" w:color="DDEBF7" w:fill="DDEBF7"/>
            <w:noWrap/>
            <w:vAlign w:val="bottom"/>
            <w:hideMark/>
            <w:tcPrChange w:id="2930" w:author="Gladiator Gladiator" w:date="2018-06-01T16:58: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066D1067" w14:textId="77777777" w:rsidR="00AD1DD6" w:rsidRPr="00AD1DD6" w:rsidRDefault="00AD1DD6" w:rsidP="00AD1DD6">
            <w:pPr>
              <w:spacing w:after="0" w:line="240" w:lineRule="auto"/>
              <w:jc w:val="right"/>
              <w:rPr>
                <w:ins w:id="2931" w:author="Gladiator Gladiator" w:date="2018-06-01T16:57:00Z"/>
                <w:rFonts w:ascii="Calibri" w:eastAsia="Times New Roman" w:hAnsi="Calibri" w:cs="Calibri"/>
                <w:color w:val="000000"/>
              </w:rPr>
            </w:pPr>
            <w:ins w:id="2932" w:author="Gladiator Gladiator" w:date="2018-06-01T16:57:00Z">
              <w:r w:rsidRPr="00AD1DD6">
                <w:rPr>
                  <w:rFonts w:ascii="Calibri" w:eastAsia="Times New Roman" w:hAnsi="Calibri" w:cs="Calibri"/>
                  <w:color w:val="000000"/>
                </w:rPr>
                <w:t>14.312</w:t>
              </w:r>
            </w:ins>
          </w:p>
        </w:tc>
        <w:tc>
          <w:tcPr>
            <w:tcW w:w="1039" w:type="dxa"/>
            <w:tcBorders>
              <w:top w:val="single" w:sz="4" w:space="0" w:color="9BC2E6"/>
              <w:left w:val="nil"/>
              <w:bottom w:val="single" w:sz="4" w:space="0" w:color="9BC2E6"/>
              <w:right w:val="nil"/>
            </w:tcBorders>
            <w:shd w:val="clear" w:color="DDEBF7" w:fill="DDEBF7"/>
            <w:noWrap/>
            <w:vAlign w:val="bottom"/>
            <w:hideMark/>
            <w:tcPrChange w:id="2933" w:author="Gladiator Gladiator" w:date="2018-06-01T16:58:00Z">
              <w:tcPr>
                <w:tcW w:w="935" w:type="dxa"/>
                <w:tcBorders>
                  <w:top w:val="single" w:sz="4" w:space="0" w:color="9BC2E6"/>
                  <w:left w:val="nil"/>
                  <w:bottom w:val="single" w:sz="4" w:space="0" w:color="9BC2E6"/>
                  <w:right w:val="nil"/>
                </w:tcBorders>
                <w:shd w:val="clear" w:color="DDEBF7" w:fill="DDEBF7"/>
                <w:noWrap/>
                <w:vAlign w:val="bottom"/>
                <w:hideMark/>
              </w:tcPr>
            </w:tcPrChange>
          </w:tcPr>
          <w:p w14:paraId="211AEE1A" w14:textId="77777777" w:rsidR="00AD1DD6" w:rsidRPr="00AD1DD6" w:rsidRDefault="00AD1DD6" w:rsidP="00AD1DD6">
            <w:pPr>
              <w:spacing w:after="0" w:line="240" w:lineRule="auto"/>
              <w:jc w:val="right"/>
              <w:rPr>
                <w:ins w:id="2934" w:author="Gladiator Gladiator" w:date="2018-06-01T16:57:00Z"/>
                <w:rFonts w:ascii="Calibri" w:eastAsia="Times New Roman" w:hAnsi="Calibri" w:cs="Calibri"/>
                <w:color w:val="000000"/>
              </w:rPr>
            </w:pPr>
            <w:ins w:id="2935" w:author="Gladiator Gladiator" w:date="2018-06-01T16:57:00Z">
              <w:r w:rsidRPr="00AD1DD6">
                <w:rPr>
                  <w:rFonts w:ascii="Calibri" w:eastAsia="Times New Roman" w:hAnsi="Calibri" w:cs="Calibri"/>
                  <w:color w:val="000000"/>
                </w:rPr>
                <w:t>12.207</w:t>
              </w:r>
            </w:ins>
          </w:p>
        </w:tc>
        <w:tc>
          <w:tcPr>
            <w:tcW w:w="990" w:type="dxa"/>
            <w:tcBorders>
              <w:top w:val="single" w:sz="4" w:space="0" w:color="9BC2E6"/>
              <w:left w:val="nil"/>
              <w:bottom w:val="single" w:sz="4" w:space="0" w:color="9BC2E6"/>
              <w:right w:val="nil"/>
            </w:tcBorders>
            <w:shd w:val="clear" w:color="DDEBF7" w:fill="DDEBF7"/>
            <w:noWrap/>
            <w:vAlign w:val="bottom"/>
            <w:hideMark/>
            <w:tcPrChange w:id="2936" w:author="Gladiator Gladiator" w:date="2018-06-01T16:58:00Z">
              <w:tcPr>
                <w:tcW w:w="901" w:type="dxa"/>
                <w:tcBorders>
                  <w:top w:val="single" w:sz="4" w:space="0" w:color="9BC2E6"/>
                  <w:left w:val="nil"/>
                  <w:bottom w:val="single" w:sz="4" w:space="0" w:color="9BC2E6"/>
                  <w:right w:val="nil"/>
                </w:tcBorders>
                <w:shd w:val="clear" w:color="DDEBF7" w:fill="DDEBF7"/>
                <w:noWrap/>
                <w:vAlign w:val="bottom"/>
                <w:hideMark/>
              </w:tcPr>
            </w:tcPrChange>
          </w:tcPr>
          <w:p w14:paraId="212D1524" w14:textId="77777777" w:rsidR="00AD1DD6" w:rsidRPr="00AD1DD6" w:rsidRDefault="00AD1DD6" w:rsidP="00AD1DD6">
            <w:pPr>
              <w:spacing w:after="0" w:line="240" w:lineRule="auto"/>
              <w:jc w:val="right"/>
              <w:rPr>
                <w:ins w:id="2937" w:author="Gladiator Gladiator" w:date="2018-06-01T16:57:00Z"/>
                <w:rFonts w:ascii="Calibri" w:eastAsia="Times New Roman" w:hAnsi="Calibri" w:cs="Calibri"/>
                <w:color w:val="000000"/>
              </w:rPr>
            </w:pPr>
            <w:ins w:id="2938" w:author="Gladiator Gladiator" w:date="2018-06-01T16:57:00Z">
              <w:r w:rsidRPr="00AD1DD6">
                <w:rPr>
                  <w:rFonts w:ascii="Calibri" w:eastAsia="Times New Roman" w:hAnsi="Calibri" w:cs="Calibri"/>
                  <w:color w:val="000000"/>
                </w:rPr>
                <w:t>15.153</w:t>
              </w:r>
            </w:ins>
          </w:p>
        </w:tc>
        <w:tc>
          <w:tcPr>
            <w:tcW w:w="1080" w:type="dxa"/>
            <w:tcBorders>
              <w:top w:val="single" w:sz="4" w:space="0" w:color="9BC2E6"/>
              <w:left w:val="nil"/>
              <w:bottom w:val="single" w:sz="4" w:space="0" w:color="9BC2E6"/>
              <w:right w:val="nil"/>
            </w:tcBorders>
            <w:shd w:val="clear" w:color="DDEBF7" w:fill="DDEBF7"/>
            <w:noWrap/>
            <w:vAlign w:val="bottom"/>
            <w:hideMark/>
            <w:tcPrChange w:id="2939" w:author="Gladiator Gladiator" w:date="2018-06-01T16:58:00Z">
              <w:tcPr>
                <w:tcW w:w="1037" w:type="dxa"/>
                <w:tcBorders>
                  <w:top w:val="single" w:sz="4" w:space="0" w:color="9BC2E6"/>
                  <w:left w:val="nil"/>
                  <w:bottom w:val="single" w:sz="4" w:space="0" w:color="9BC2E6"/>
                  <w:right w:val="nil"/>
                </w:tcBorders>
                <w:shd w:val="clear" w:color="DDEBF7" w:fill="DDEBF7"/>
                <w:noWrap/>
                <w:vAlign w:val="bottom"/>
                <w:hideMark/>
              </w:tcPr>
            </w:tcPrChange>
          </w:tcPr>
          <w:p w14:paraId="5990DAAC" w14:textId="77777777" w:rsidR="00AD1DD6" w:rsidRPr="00AD1DD6" w:rsidRDefault="00AD1DD6" w:rsidP="00AD1DD6">
            <w:pPr>
              <w:spacing w:after="0" w:line="240" w:lineRule="auto"/>
              <w:jc w:val="right"/>
              <w:rPr>
                <w:ins w:id="2940" w:author="Gladiator Gladiator" w:date="2018-06-01T16:57:00Z"/>
                <w:rFonts w:ascii="Calibri" w:eastAsia="Times New Roman" w:hAnsi="Calibri" w:cs="Calibri"/>
                <w:color w:val="000000"/>
              </w:rPr>
            </w:pPr>
            <w:ins w:id="2941" w:author="Gladiator Gladiator" w:date="2018-06-01T16:57:00Z">
              <w:r w:rsidRPr="00AD1DD6">
                <w:rPr>
                  <w:rFonts w:ascii="Calibri" w:eastAsia="Times New Roman" w:hAnsi="Calibri" w:cs="Calibri"/>
                  <w:color w:val="000000"/>
                </w:rPr>
                <w:t>15.140</w:t>
              </w:r>
            </w:ins>
          </w:p>
        </w:tc>
        <w:tc>
          <w:tcPr>
            <w:tcW w:w="990" w:type="dxa"/>
            <w:tcBorders>
              <w:top w:val="single" w:sz="4" w:space="0" w:color="9BC2E6"/>
              <w:left w:val="nil"/>
              <w:bottom w:val="single" w:sz="4" w:space="0" w:color="9BC2E6"/>
              <w:right w:val="nil"/>
            </w:tcBorders>
            <w:shd w:val="clear" w:color="DDEBF7" w:fill="DDEBF7"/>
            <w:noWrap/>
            <w:vAlign w:val="bottom"/>
            <w:hideMark/>
            <w:tcPrChange w:id="2942" w:author="Gladiator Gladiator" w:date="2018-06-01T16:58:00Z">
              <w:tcPr>
                <w:tcW w:w="952" w:type="dxa"/>
                <w:tcBorders>
                  <w:top w:val="single" w:sz="4" w:space="0" w:color="9BC2E6"/>
                  <w:left w:val="nil"/>
                  <w:bottom w:val="single" w:sz="4" w:space="0" w:color="9BC2E6"/>
                  <w:right w:val="nil"/>
                </w:tcBorders>
                <w:shd w:val="clear" w:color="DDEBF7" w:fill="DDEBF7"/>
                <w:noWrap/>
                <w:vAlign w:val="bottom"/>
                <w:hideMark/>
              </w:tcPr>
            </w:tcPrChange>
          </w:tcPr>
          <w:p w14:paraId="2521D519" w14:textId="77777777" w:rsidR="00AD1DD6" w:rsidRPr="00AD1DD6" w:rsidRDefault="00AD1DD6" w:rsidP="00AD1DD6">
            <w:pPr>
              <w:spacing w:after="0" w:line="240" w:lineRule="auto"/>
              <w:jc w:val="right"/>
              <w:rPr>
                <w:ins w:id="2943" w:author="Gladiator Gladiator" w:date="2018-06-01T16:57:00Z"/>
                <w:rFonts w:ascii="Calibri" w:eastAsia="Times New Roman" w:hAnsi="Calibri" w:cs="Calibri"/>
                <w:color w:val="000000"/>
              </w:rPr>
            </w:pPr>
            <w:ins w:id="2944" w:author="Gladiator Gladiator" w:date="2018-06-01T16:57:00Z">
              <w:r w:rsidRPr="00AD1DD6">
                <w:rPr>
                  <w:rFonts w:ascii="Calibri" w:eastAsia="Times New Roman" w:hAnsi="Calibri" w:cs="Calibri"/>
                  <w:color w:val="000000"/>
                </w:rPr>
                <w:t>11.137</w:t>
              </w:r>
            </w:ins>
          </w:p>
        </w:tc>
        <w:tc>
          <w:tcPr>
            <w:tcW w:w="1556" w:type="dxa"/>
            <w:tcBorders>
              <w:top w:val="single" w:sz="4" w:space="0" w:color="9BC2E6"/>
              <w:left w:val="nil"/>
              <w:bottom w:val="single" w:sz="4" w:space="0" w:color="9BC2E6"/>
              <w:right w:val="nil"/>
            </w:tcBorders>
            <w:shd w:val="clear" w:color="DDEBF7" w:fill="DDEBF7"/>
            <w:noWrap/>
            <w:vAlign w:val="bottom"/>
            <w:hideMark/>
            <w:tcPrChange w:id="2945" w:author="Gladiator Gladiator" w:date="2018-06-01T16:58:00Z">
              <w:tcPr>
                <w:tcW w:w="1190" w:type="dxa"/>
                <w:tcBorders>
                  <w:top w:val="single" w:sz="4" w:space="0" w:color="9BC2E6"/>
                  <w:left w:val="nil"/>
                  <w:bottom w:val="single" w:sz="4" w:space="0" w:color="9BC2E6"/>
                  <w:right w:val="nil"/>
                </w:tcBorders>
                <w:shd w:val="clear" w:color="DDEBF7" w:fill="DDEBF7"/>
                <w:noWrap/>
                <w:vAlign w:val="bottom"/>
                <w:hideMark/>
              </w:tcPr>
            </w:tcPrChange>
          </w:tcPr>
          <w:p w14:paraId="1DF8E70B" w14:textId="77777777" w:rsidR="00AD1DD6" w:rsidRPr="00AD1DD6" w:rsidRDefault="00AD1DD6" w:rsidP="00AD1DD6">
            <w:pPr>
              <w:spacing w:after="0" w:line="240" w:lineRule="auto"/>
              <w:jc w:val="right"/>
              <w:rPr>
                <w:ins w:id="2946" w:author="Gladiator Gladiator" w:date="2018-06-01T16:57:00Z"/>
                <w:rFonts w:ascii="Calibri" w:eastAsia="Times New Roman" w:hAnsi="Calibri" w:cs="Calibri"/>
                <w:color w:val="000000"/>
              </w:rPr>
            </w:pPr>
            <w:ins w:id="2947" w:author="Gladiator Gladiator" w:date="2018-06-01T16:57:00Z">
              <w:r w:rsidRPr="00AD1DD6">
                <w:rPr>
                  <w:rFonts w:ascii="Calibri" w:eastAsia="Times New Roman" w:hAnsi="Calibri" w:cs="Calibri"/>
                  <w:color w:val="000000"/>
                </w:rPr>
                <w:t>13.590</w:t>
              </w:r>
            </w:ins>
          </w:p>
        </w:tc>
      </w:tr>
      <w:tr w:rsidR="00AD1DD6" w:rsidRPr="00AD1DD6" w14:paraId="49A0E002" w14:textId="77777777" w:rsidTr="00AD1DD6">
        <w:trPr>
          <w:trHeight w:val="261"/>
          <w:ins w:id="2948" w:author="Gladiator Gladiator" w:date="2018-06-01T16:57:00Z"/>
          <w:trPrChange w:id="2949"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auto" w:fill="auto"/>
            <w:noWrap/>
            <w:vAlign w:val="bottom"/>
            <w:hideMark/>
            <w:tcPrChange w:id="2950" w:author="Gladiator Gladiator" w:date="2018-06-01T16:58:00Z">
              <w:tcPr>
                <w:tcW w:w="1632"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3497C6BA" w14:textId="77777777" w:rsidR="00AD1DD6" w:rsidRPr="00AD1DD6" w:rsidRDefault="00AD1DD6" w:rsidP="00AD1DD6">
            <w:pPr>
              <w:spacing w:after="0" w:line="240" w:lineRule="auto"/>
              <w:rPr>
                <w:ins w:id="2951" w:author="Gladiator Gladiator" w:date="2018-06-01T16:57:00Z"/>
                <w:rFonts w:ascii="Calibri" w:eastAsia="Times New Roman" w:hAnsi="Calibri" w:cs="Calibri"/>
                <w:color w:val="000000"/>
              </w:rPr>
            </w:pPr>
            <w:ins w:id="2952" w:author="Gladiator Gladiator" w:date="2018-06-01T16:57:00Z">
              <w:r w:rsidRPr="00AD1DD6">
                <w:rPr>
                  <w:rFonts w:ascii="Calibri" w:eastAsia="Times New Roman" w:hAnsi="Calibri" w:cs="Calibri"/>
                  <w:color w:val="000000"/>
                </w:rPr>
                <w:t>User 3</w:t>
              </w:r>
            </w:ins>
          </w:p>
        </w:tc>
        <w:tc>
          <w:tcPr>
            <w:tcW w:w="1423" w:type="dxa"/>
            <w:tcBorders>
              <w:top w:val="single" w:sz="4" w:space="0" w:color="9BC2E6"/>
              <w:left w:val="nil"/>
              <w:bottom w:val="single" w:sz="4" w:space="0" w:color="9BC2E6"/>
              <w:right w:val="nil"/>
            </w:tcBorders>
            <w:shd w:val="clear" w:color="auto" w:fill="auto"/>
            <w:noWrap/>
            <w:vAlign w:val="bottom"/>
            <w:hideMark/>
            <w:tcPrChange w:id="2953" w:author="Gladiator Gladiator" w:date="2018-06-01T16:58:00Z">
              <w:tcPr>
                <w:tcW w:w="1423" w:type="dxa"/>
                <w:tcBorders>
                  <w:top w:val="single" w:sz="4" w:space="0" w:color="9BC2E6"/>
                  <w:left w:val="nil"/>
                  <w:bottom w:val="single" w:sz="4" w:space="0" w:color="9BC2E6"/>
                  <w:right w:val="nil"/>
                </w:tcBorders>
                <w:shd w:val="clear" w:color="auto" w:fill="auto"/>
                <w:noWrap/>
                <w:vAlign w:val="bottom"/>
                <w:hideMark/>
              </w:tcPr>
            </w:tcPrChange>
          </w:tcPr>
          <w:p w14:paraId="3DAF8A30" w14:textId="77777777" w:rsidR="00AD1DD6" w:rsidRPr="00AD1DD6" w:rsidRDefault="00AD1DD6" w:rsidP="00AD1DD6">
            <w:pPr>
              <w:spacing w:after="0" w:line="240" w:lineRule="auto"/>
              <w:rPr>
                <w:ins w:id="2954" w:author="Gladiator Gladiator" w:date="2018-06-01T16:57:00Z"/>
                <w:rFonts w:ascii="Calibri" w:eastAsia="Times New Roman" w:hAnsi="Calibri" w:cs="Calibri"/>
                <w:color w:val="000000"/>
              </w:rPr>
            </w:pPr>
            <w:ins w:id="2955" w:author="Gladiator Gladiator" w:date="2018-06-01T16:57:00Z">
              <w:r w:rsidRPr="00AD1DD6">
                <w:rPr>
                  <w:rFonts w:ascii="Calibri" w:eastAsia="Times New Roman" w:hAnsi="Calibri" w:cs="Calibri"/>
                  <w:color w:val="000000"/>
                </w:rPr>
                <w:t>testing</w:t>
              </w:r>
            </w:ins>
          </w:p>
        </w:tc>
        <w:tc>
          <w:tcPr>
            <w:tcW w:w="941" w:type="dxa"/>
            <w:tcBorders>
              <w:top w:val="single" w:sz="4" w:space="0" w:color="9BC2E6"/>
              <w:left w:val="nil"/>
              <w:bottom w:val="single" w:sz="4" w:space="0" w:color="9BC2E6"/>
              <w:right w:val="nil"/>
            </w:tcBorders>
            <w:shd w:val="clear" w:color="auto" w:fill="auto"/>
            <w:noWrap/>
            <w:vAlign w:val="bottom"/>
            <w:hideMark/>
            <w:tcPrChange w:id="2956" w:author="Gladiator Gladiator" w:date="2018-06-01T16:58:00Z">
              <w:tcPr>
                <w:tcW w:w="1450" w:type="dxa"/>
                <w:gridSpan w:val="2"/>
                <w:tcBorders>
                  <w:top w:val="single" w:sz="4" w:space="0" w:color="9BC2E6"/>
                  <w:left w:val="nil"/>
                  <w:bottom w:val="single" w:sz="4" w:space="0" w:color="9BC2E6"/>
                  <w:right w:val="nil"/>
                </w:tcBorders>
                <w:shd w:val="clear" w:color="auto" w:fill="auto"/>
                <w:noWrap/>
                <w:vAlign w:val="bottom"/>
                <w:hideMark/>
              </w:tcPr>
            </w:tcPrChange>
          </w:tcPr>
          <w:p w14:paraId="12552B42" w14:textId="77777777" w:rsidR="00AD1DD6" w:rsidRPr="00AD1DD6" w:rsidRDefault="00AD1DD6" w:rsidP="00AD1DD6">
            <w:pPr>
              <w:spacing w:after="0" w:line="240" w:lineRule="auto"/>
              <w:jc w:val="right"/>
              <w:rPr>
                <w:ins w:id="2957" w:author="Gladiator Gladiator" w:date="2018-06-01T16:57:00Z"/>
                <w:rFonts w:ascii="Calibri" w:eastAsia="Times New Roman" w:hAnsi="Calibri" w:cs="Calibri"/>
                <w:color w:val="000000"/>
              </w:rPr>
            </w:pPr>
            <w:ins w:id="2958" w:author="Gladiator Gladiator" w:date="2018-06-01T16:57:00Z">
              <w:r w:rsidRPr="00AD1DD6">
                <w:rPr>
                  <w:rFonts w:ascii="Calibri" w:eastAsia="Times New Roman" w:hAnsi="Calibri" w:cs="Calibri"/>
                  <w:color w:val="000000"/>
                </w:rPr>
                <w:t>20.039</w:t>
              </w:r>
            </w:ins>
          </w:p>
        </w:tc>
        <w:tc>
          <w:tcPr>
            <w:tcW w:w="1039" w:type="dxa"/>
            <w:tcBorders>
              <w:top w:val="single" w:sz="4" w:space="0" w:color="9BC2E6"/>
              <w:left w:val="nil"/>
              <w:bottom w:val="single" w:sz="4" w:space="0" w:color="9BC2E6"/>
              <w:right w:val="nil"/>
            </w:tcBorders>
            <w:shd w:val="clear" w:color="auto" w:fill="auto"/>
            <w:noWrap/>
            <w:vAlign w:val="bottom"/>
            <w:hideMark/>
            <w:tcPrChange w:id="2959" w:author="Gladiator Gladiator" w:date="2018-06-01T16:58:00Z">
              <w:tcPr>
                <w:tcW w:w="935" w:type="dxa"/>
                <w:tcBorders>
                  <w:top w:val="single" w:sz="4" w:space="0" w:color="9BC2E6"/>
                  <w:left w:val="nil"/>
                  <w:bottom w:val="single" w:sz="4" w:space="0" w:color="9BC2E6"/>
                  <w:right w:val="nil"/>
                </w:tcBorders>
                <w:shd w:val="clear" w:color="auto" w:fill="auto"/>
                <w:noWrap/>
                <w:vAlign w:val="bottom"/>
                <w:hideMark/>
              </w:tcPr>
            </w:tcPrChange>
          </w:tcPr>
          <w:p w14:paraId="686931F4" w14:textId="77777777" w:rsidR="00AD1DD6" w:rsidRPr="00AD1DD6" w:rsidRDefault="00AD1DD6" w:rsidP="00AD1DD6">
            <w:pPr>
              <w:spacing w:after="0" w:line="240" w:lineRule="auto"/>
              <w:jc w:val="right"/>
              <w:rPr>
                <w:ins w:id="2960" w:author="Gladiator Gladiator" w:date="2018-06-01T16:57:00Z"/>
                <w:rFonts w:ascii="Calibri" w:eastAsia="Times New Roman" w:hAnsi="Calibri" w:cs="Calibri"/>
                <w:color w:val="000000"/>
              </w:rPr>
            </w:pPr>
            <w:ins w:id="2961" w:author="Gladiator Gladiator" w:date="2018-06-01T16:57:00Z">
              <w:r w:rsidRPr="00AD1DD6">
                <w:rPr>
                  <w:rFonts w:ascii="Calibri" w:eastAsia="Times New Roman" w:hAnsi="Calibri" w:cs="Calibri"/>
                  <w:color w:val="000000"/>
                </w:rPr>
                <w:t>15.072</w:t>
              </w:r>
            </w:ins>
          </w:p>
        </w:tc>
        <w:tc>
          <w:tcPr>
            <w:tcW w:w="990" w:type="dxa"/>
            <w:tcBorders>
              <w:top w:val="single" w:sz="4" w:space="0" w:color="9BC2E6"/>
              <w:left w:val="nil"/>
              <w:bottom w:val="single" w:sz="4" w:space="0" w:color="9BC2E6"/>
              <w:right w:val="nil"/>
            </w:tcBorders>
            <w:shd w:val="clear" w:color="auto" w:fill="auto"/>
            <w:noWrap/>
            <w:vAlign w:val="bottom"/>
            <w:hideMark/>
            <w:tcPrChange w:id="2962" w:author="Gladiator Gladiator" w:date="2018-06-01T16:58:00Z">
              <w:tcPr>
                <w:tcW w:w="901" w:type="dxa"/>
                <w:tcBorders>
                  <w:top w:val="single" w:sz="4" w:space="0" w:color="9BC2E6"/>
                  <w:left w:val="nil"/>
                  <w:bottom w:val="single" w:sz="4" w:space="0" w:color="9BC2E6"/>
                  <w:right w:val="nil"/>
                </w:tcBorders>
                <w:shd w:val="clear" w:color="auto" w:fill="auto"/>
                <w:noWrap/>
                <w:vAlign w:val="bottom"/>
                <w:hideMark/>
              </w:tcPr>
            </w:tcPrChange>
          </w:tcPr>
          <w:p w14:paraId="26AE5993" w14:textId="77777777" w:rsidR="00AD1DD6" w:rsidRPr="00AD1DD6" w:rsidRDefault="00AD1DD6" w:rsidP="00AD1DD6">
            <w:pPr>
              <w:spacing w:after="0" w:line="240" w:lineRule="auto"/>
              <w:jc w:val="right"/>
              <w:rPr>
                <w:ins w:id="2963" w:author="Gladiator Gladiator" w:date="2018-06-01T16:57:00Z"/>
                <w:rFonts w:ascii="Calibri" w:eastAsia="Times New Roman" w:hAnsi="Calibri" w:cs="Calibri"/>
                <w:color w:val="000000"/>
              </w:rPr>
            </w:pPr>
            <w:ins w:id="2964" w:author="Gladiator Gladiator" w:date="2018-06-01T16:57:00Z">
              <w:r w:rsidRPr="00AD1DD6">
                <w:rPr>
                  <w:rFonts w:ascii="Calibri" w:eastAsia="Times New Roman" w:hAnsi="Calibri" w:cs="Calibri"/>
                  <w:color w:val="000000"/>
                </w:rPr>
                <w:t>17.592</w:t>
              </w:r>
            </w:ins>
          </w:p>
        </w:tc>
        <w:tc>
          <w:tcPr>
            <w:tcW w:w="1080" w:type="dxa"/>
            <w:tcBorders>
              <w:top w:val="single" w:sz="4" w:space="0" w:color="9BC2E6"/>
              <w:left w:val="nil"/>
              <w:bottom w:val="single" w:sz="4" w:space="0" w:color="9BC2E6"/>
              <w:right w:val="nil"/>
            </w:tcBorders>
            <w:shd w:val="clear" w:color="auto" w:fill="auto"/>
            <w:noWrap/>
            <w:vAlign w:val="bottom"/>
            <w:hideMark/>
            <w:tcPrChange w:id="2965" w:author="Gladiator Gladiator" w:date="2018-06-01T16:58:00Z">
              <w:tcPr>
                <w:tcW w:w="1037" w:type="dxa"/>
                <w:tcBorders>
                  <w:top w:val="single" w:sz="4" w:space="0" w:color="9BC2E6"/>
                  <w:left w:val="nil"/>
                  <w:bottom w:val="single" w:sz="4" w:space="0" w:color="9BC2E6"/>
                  <w:right w:val="nil"/>
                </w:tcBorders>
                <w:shd w:val="clear" w:color="auto" w:fill="auto"/>
                <w:noWrap/>
                <w:vAlign w:val="bottom"/>
                <w:hideMark/>
              </w:tcPr>
            </w:tcPrChange>
          </w:tcPr>
          <w:p w14:paraId="09AF2084" w14:textId="77777777" w:rsidR="00AD1DD6" w:rsidRPr="00AD1DD6" w:rsidRDefault="00AD1DD6" w:rsidP="00AD1DD6">
            <w:pPr>
              <w:spacing w:after="0" w:line="240" w:lineRule="auto"/>
              <w:jc w:val="right"/>
              <w:rPr>
                <w:ins w:id="2966" w:author="Gladiator Gladiator" w:date="2018-06-01T16:57:00Z"/>
                <w:rFonts w:ascii="Calibri" w:eastAsia="Times New Roman" w:hAnsi="Calibri" w:cs="Calibri"/>
                <w:color w:val="000000"/>
              </w:rPr>
            </w:pPr>
            <w:ins w:id="2967" w:author="Gladiator Gladiator" w:date="2018-06-01T16:57:00Z">
              <w:r w:rsidRPr="00AD1DD6">
                <w:rPr>
                  <w:rFonts w:ascii="Calibri" w:eastAsia="Times New Roman" w:hAnsi="Calibri" w:cs="Calibri"/>
                  <w:color w:val="000000"/>
                </w:rPr>
                <w:t>17.824</w:t>
              </w:r>
            </w:ins>
          </w:p>
        </w:tc>
        <w:tc>
          <w:tcPr>
            <w:tcW w:w="990" w:type="dxa"/>
            <w:tcBorders>
              <w:top w:val="single" w:sz="4" w:space="0" w:color="9BC2E6"/>
              <w:left w:val="nil"/>
              <w:bottom w:val="single" w:sz="4" w:space="0" w:color="9BC2E6"/>
              <w:right w:val="nil"/>
            </w:tcBorders>
            <w:shd w:val="clear" w:color="auto" w:fill="auto"/>
            <w:noWrap/>
            <w:vAlign w:val="bottom"/>
            <w:hideMark/>
            <w:tcPrChange w:id="2968" w:author="Gladiator Gladiator" w:date="2018-06-01T16:58:00Z">
              <w:tcPr>
                <w:tcW w:w="952" w:type="dxa"/>
                <w:tcBorders>
                  <w:top w:val="single" w:sz="4" w:space="0" w:color="9BC2E6"/>
                  <w:left w:val="nil"/>
                  <w:bottom w:val="single" w:sz="4" w:space="0" w:color="9BC2E6"/>
                  <w:right w:val="nil"/>
                </w:tcBorders>
                <w:shd w:val="clear" w:color="auto" w:fill="auto"/>
                <w:noWrap/>
                <w:vAlign w:val="bottom"/>
                <w:hideMark/>
              </w:tcPr>
            </w:tcPrChange>
          </w:tcPr>
          <w:p w14:paraId="1E7F1FB4" w14:textId="77777777" w:rsidR="00AD1DD6" w:rsidRPr="00AD1DD6" w:rsidRDefault="00AD1DD6" w:rsidP="00AD1DD6">
            <w:pPr>
              <w:spacing w:after="0" w:line="240" w:lineRule="auto"/>
              <w:jc w:val="right"/>
              <w:rPr>
                <w:ins w:id="2969" w:author="Gladiator Gladiator" w:date="2018-06-01T16:57:00Z"/>
                <w:rFonts w:ascii="Calibri" w:eastAsia="Times New Roman" w:hAnsi="Calibri" w:cs="Calibri"/>
                <w:color w:val="000000"/>
              </w:rPr>
            </w:pPr>
            <w:ins w:id="2970" w:author="Gladiator Gladiator" w:date="2018-06-01T16:57:00Z">
              <w:r w:rsidRPr="00AD1DD6">
                <w:rPr>
                  <w:rFonts w:ascii="Calibri" w:eastAsia="Times New Roman" w:hAnsi="Calibri" w:cs="Calibri"/>
                  <w:color w:val="000000"/>
                </w:rPr>
                <w:t>21.688</w:t>
              </w:r>
            </w:ins>
          </w:p>
        </w:tc>
        <w:tc>
          <w:tcPr>
            <w:tcW w:w="1556" w:type="dxa"/>
            <w:tcBorders>
              <w:top w:val="single" w:sz="4" w:space="0" w:color="9BC2E6"/>
              <w:left w:val="nil"/>
              <w:bottom w:val="single" w:sz="4" w:space="0" w:color="9BC2E6"/>
              <w:right w:val="nil"/>
            </w:tcBorders>
            <w:shd w:val="clear" w:color="auto" w:fill="auto"/>
            <w:noWrap/>
            <w:vAlign w:val="bottom"/>
            <w:hideMark/>
            <w:tcPrChange w:id="2971" w:author="Gladiator Gladiator" w:date="2018-06-01T16:58:00Z">
              <w:tcPr>
                <w:tcW w:w="1190" w:type="dxa"/>
                <w:tcBorders>
                  <w:top w:val="single" w:sz="4" w:space="0" w:color="9BC2E6"/>
                  <w:left w:val="nil"/>
                  <w:bottom w:val="single" w:sz="4" w:space="0" w:color="9BC2E6"/>
                  <w:right w:val="nil"/>
                </w:tcBorders>
                <w:shd w:val="clear" w:color="auto" w:fill="auto"/>
                <w:noWrap/>
                <w:vAlign w:val="bottom"/>
                <w:hideMark/>
              </w:tcPr>
            </w:tcPrChange>
          </w:tcPr>
          <w:p w14:paraId="0DEFF544" w14:textId="77777777" w:rsidR="00AD1DD6" w:rsidRPr="00AD1DD6" w:rsidRDefault="00AD1DD6" w:rsidP="00AD1DD6">
            <w:pPr>
              <w:spacing w:after="0" w:line="240" w:lineRule="auto"/>
              <w:jc w:val="right"/>
              <w:rPr>
                <w:ins w:id="2972" w:author="Gladiator Gladiator" w:date="2018-06-01T16:57:00Z"/>
                <w:rFonts w:ascii="Calibri" w:eastAsia="Times New Roman" w:hAnsi="Calibri" w:cs="Calibri"/>
                <w:color w:val="000000"/>
              </w:rPr>
            </w:pPr>
            <w:ins w:id="2973" w:author="Gladiator Gladiator" w:date="2018-06-01T16:57:00Z">
              <w:r w:rsidRPr="00AD1DD6">
                <w:rPr>
                  <w:rFonts w:ascii="Calibri" w:eastAsia="Times New Roman" w:hAnsi="Calibri" w:cs="Calibri"/>
                  <w:color w:val="000000"/>
                </w:rPr>
                <w:t>18.443</w:t>
              </w:r>
            </w:ins>
          </w:p>
        </w:tc>
      </w:tr>
      <w:tr w:rsidR="00AD1DD6" w:rsidRPr="00AD1DD6" w14:paraId="78FD6F55" w14:textId="77777777" w:rsidTr="00AD1DD6">
        <w:trPr>
          <w:trHeight w:val="261"/>
          <w:ins w:id="2974" w:author="Gladiator Gladiator" w:date="2018-06-01T16:57:00Z"/>
          <w:trPrChange w:id="2975"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DDEBF7" w:fill="DDEBF7"/>
            <w:noWrap/>
            <w:vAlign w:val="bottom"/>
            <w:hideMark/>
            <w:tcPrChange w:id="2976" w:author="Gladiator Gladiator" w:date="2018-06-01T16:58:00Z">
              <w:tcPr>
                <w:tcW w:w="1632"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3BBE904F" w14:textId="77777777" w:rsidR="00AD1DD6" w:rsidRPr="00AD1DD6" w:rsidRDefault="00AD1DD6" w:rsidP="00AD1DD6">
            <w:pPr>
              <w:spacing w:after="0" w:line="240" w:lineRule="auto"/>
              <w:rPr>
                <w:ins w:id="2977" w:author="Gladiator Gladiator" w:date="2018-06-01T16:57:00Z"/>
                <w:rFonts w:ascii="Calibri" w:eastAsia="Times New Roman" w:hAnsi="Calibri" w:cs="Calibri"/>
                <w:color w:val="000000"/>
              </w:rPr>
            </w:pPr>
            <w:ins w:id="2978" w:author="Gladiator Gladiator" w:date="2018-06-01T16:57:00Z">
              <w:r w:rsidRPr="00AD1DD6">
                <w:rPr>
                  <w:rFonts w:ascii="Calibri" w:eastAsia="Times New Roman" w:hAnsi="Calibri" w:cs="Calibri"/>
                  <w:color w:val="000000"/>
                </w:rPr>
                <w:t>User 4</w:t>
              </w:r>
            </w:ins>
          </w:p>
        </w:tc>
        <w:tc>
          <w:tcPr>
            <w:tcW w:w="1423" w:type="dxa"/>
            <w:tcBorders>
              <w:top w:val="single" w:sz="4" w:space="0" w:color="9BC2E6"/>
              <w:left w:val="nil"/>
              <w:bottom w:val="single" w:sz="4" w:space="0" w:color="9BC2E6"/>
              <w:right w:val="nil"/>
            </w:tcBorders>
            <w:shd w:val="clear" w:color="DDEBF7" w:fill="DDEBF7"/>
            <w:noWrap/>
            <w:vAlign w:val="bottom"/>
            <w:hideMark/>
            <w:tcPrChange w:id="2979" w:author="Gladiator Gladiator" w:date="2018-06-01T16:58:00Z">
              <w:tcPr>
                <w:tcW w:w="1768" w:type="dxa"/>
                <w:gridSpan w:val="2"/>
                <w:tcBorders>
                  <w:top w:val="single" w:sz="4" w:space="0" w:color="9BC2E6"/>
                  <w:left w:val="nil"/>
                  <w:bottom w:val="single" w:sz="4" w:space="0" w:color="9BC2E6"/>
                  <w:right w:val="nil"/>
                </w:tcBorders>
                <w:shd w:val="clear" w:color="DDEBF7" w:fill="DDEBF7"/>
                <w:noWrap/>
                <w:vAlign w:val="bottom"/>
                <w:hideMark/>
              </w:tcPr>
            </w:tcPrChange>
          </w:tcPr>
          <w:p w14:paraId="18B2E98A" w14:textId="77777777" w:rsidR="00AD1DD6" w:rsidRPr="00AD1DD6" w:rsidRDefault="00AD1DD6" w:rsidP="00AD1DD6">
            <w:pPr>
              <w:spacing w:after="0" w:line="240" w:lineRule="auto"/>
              <w:rPr>
                <w:ins w:id="2980" w:author="Gladiator Gladiator" w:date="2018-06-01T16:57:00Z"/>
                <w:rFonts w:ascii="Calibri" w:eastAsia="Times New Roman" w:hAnsi="Calibri" w:cs="Calibri"/>
                <w:color w:val="000000"/>
              </w:rPr>
            </w:pPr>
            <w:ins w:id="2981" w:author="Gladiator Gladiator" w:date="2018-06-01T16:57:00Z">
              <w:r w:rsidRPr="00AD1DD6">
                <w:rPr>
                  <w:rFonts w:ascii="Calibri" w:eastAsia="Times New Roman" w:hAnsi="Calibri" w:cs="Calibri"/>
                  <w:color w:val="000000"/>
                </w:rPr>
                <w:t>relaxing</w:t>
              </w:r>
            </w:ins>
          </w:p>
        </w:tc>
        <w:tc>
          <w:tcPr>
            <w:tcW w:w="941" w:type="dxa"/>
            <w:tcBorders>
              <w:top w:val="single" w:sz="4" w:space="0" w:color="9BC2E6"/>
              <w:left w:val="nil"/>
              <w:bottom w:val="single" w:sz="4" w:space="0" w:color="9BC2E6"/>
              <w:right w:val="nil"/>
            </w:tcBorders>
            <w:shd w:val="clear" w:color="DDEBF7" w:fill="DDEBF7"/>
            <w:noWrap/>
            <w:vAlign w:val="bottom"/>
            <w:hideMark/>
            <w:tcPrChange w:id="2982" w:author="Gladiator Gladiator" w:date="2018-06-01T16:58: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22B60783" w14:textId="77777777" w:rsidR="00AD1DD6" w:rsidRPr="00AD1DD6" w:rsidRDefault="00AD1DD6" w:rsidP="00AD1DD6">
            <w:pPr>
              <w:spacing w:after="0" w:line="240" w:lineRule="auto"/>
              <w:jc w:val="right"/>
              <w:rPr>
                <w:ins w:id="2983" w:author="Gladiator Gladiator" w:date="2018-06-01T16:57:00Z"/>
                <w:rFonts w:ascii="Calibri" w:eastAsia="Times New Roman" w:hAnsi="Calibri" w:cs="Calibri"/>
                <w:color w:val="000000"/>
              </w:rPr>
            </w:pPr>
            <w:ins w:id="2984" w:author="Gladiator Gladiator" w:date="2018-06-01T16:57:00Z">
              <w:r w:rsidRPr="00AD1DD6">
                <w:rPr>
                  <w:rFonts w:ascii="Calibri" w:eastAsia="Times New Roman" w:hAnsi="Calibri" w:cs="Calibri"/>
                  <w:color w:val="000000"/>
                </w:rPr>
                <w:t>49.314</w:t>
              </w:r>
            </w:ins>
          </w:p>
        </w:tc>
        <w:tc>
          <w:tcPr>
            <w:tcW w:w="1039" w:type="dxa"/>
            <w:tcBorders>
              <w:top w:val="single" w:sz="4" w:space="0" w:color="9BC2E6"/>
              <w:left w:val="nil"/>
              <w:bottom w:val="single" w:sz="4" w:space="0" w:color="9BC2E6"/>
              <w:right w:val="nil"/>
            </w:tcBorders>
            <w:shd w:val="clear" w:color="DDEBF7" w:fill="DDEBF7"/>
            <w:noWrap/>
            <w:vAlign w:val="bottom"/>
            <w:hideMark/>
            <w:tcPrChange w:id="2985" w:author="Gladiator Gladiator" w:date="2018-06-01T16:58:00Z">
              <w:tcPr>
                <w:tcW w:w="935" w:type="dxa"/>
                <w:tcBorders>
                  <w:top w:val="single" w:sz="4" w:space="0" w:color="9BC2E6"/>
                  <w:left w:val="nil"/>
                  <w:bottom w:val="single" w:sz="4" w:space="0" w:color="9BC2E6"/>
                  <w:right w:val="nil"/>
                </w:tcBorders>
                <w:shd w:val="clear" w:color="DDEBF7" w:fill="DDEBF7"/>
                <w:noWrap/>
                <w:vAlign w:val="bottom"/>
                <w:hideMark/>
              </w:tcPr>
            </w:tcPrChange>
          </w:tcPr>
          <w:p w14:paraId="3C4ADECB" w14:textId="77777777" w:rsidR="00AD1DD6" w:rsidRPr="00AD1DD6" w:rsidRDefault="00AD1DD6" w:rsidP="00AD1DD6">
            <w:pPr>
              <w:spacing w:after="0" w:line="240" w:lineRule="auto"/>
              <w:jc w:val="right"/>
              <w:rPr>
                <w:ins w:id="2986" w:author="Gladiator Gladiator" w:date="2018-06-01T16:57:00Z"/>
                <w:rFonts w:ascii="Calibri" w:eastAsia="Times New Roman" w:hAnsi="Calibri" w:cs="Calibri"/>
                <w:color w:val="000000"/>
              </w:rPr>
            </w:pPr>
            <w:ins w:id="2987" w:author="Gladiator Gladiator" w:date="2018-06-01T16:57:00Z">
              <w:r w:rsidRPr="00AD1DD6">
                <w:rPr>
                  <w:rFonts w:ascii="Calibri" w:eastAsia="Times New Roman" w:hAnsi="Calibri" w:cs="Calibri"/>
                  <w:color w:val="000000"/>
                </w:rPr>
                <w:t>28.665</w:t>
              </w:r>
            </w:ins>
          </w:p>
        </w:tc>
        <w:tc>
          <w:tcPr>
            <w:tcW w:w="990" w:type="dxa"/>
            <w:tcBorders>
              <w:top w:val="single" w:sz="4" w:space="0" w:color="9BC2E6"/>
              <w:left w:val="nil"/>
              <w:bottom w:val="single" w:sz="4" w:space="0" w:color="9BC2E6"/>
              <w:right w:val="nil"/>
            </w:tcBorders>
            <w:shd w:val="clear" w:color="DDEBF7" w:fill="DDEBF7"/>
            <w:noWrap/>
            <w:vAlign w:val="bottom"/>
            <w:hideMark/>
            <w:tcPrChange w:id="2988" w:author="Gladiator Gladiator" w:date="2018-06-01T16:58:00Z">
              <w:tcPr>
                <w:tcW w:w="901" w:type="dxa"/>
                <w:tcBorders>
                  <w:top w:val="single" w:sz="4" w:space="0" w:color="9BC2E6"/>
                  <w:left w:val="nil"/>
                  <w:bottom w:val="single" w:sz="4" w:space="0" w:color="9BC2E6"/>
                  <w:right w:val="nil"/>
                </w:tcBorders>
                <w:shd w:val="clear" w:color="DDEBF7" w:fill="DDEBF7"/>
                <w:noWrap/>
                <w:vAlign w:val="bottom"/>
                <w:hideMark/>
              </w:tcPr>
            </w:tcPrChange>
          </w:tcPr>
          <w:p w14:paraId="1F51E00C" w14:textId="77777777" w:rsidR="00AD1DD6" w:rsidRPr="00AD1DD6" w:rsidRDefault="00AD1DD6" w:rsidP="00AD1DD6">
            <w:pPr>
              <w:spacing w:after="0" w:line="240" w:lineRule="auto"/>
              <w:jc w:val="right"/>
              <w:rPr>
                <w:ins w:id="2989" w:author="Gladiator Gladiator" w:date="2018-06-01T16:57:00Z"/>
                <w:rFonts w:ascii="Calibri" w:eastAsia="Times New Roman" w:hAnsi="Calibri" w:cs="Calibri"/>
                <w:color w:val="000000"/>
              </w:rPr>
            </w:pPr>
            <w:ins w:id="2990" w:author="Gladiator Gladiator" w:date="2018-06-01T16:57:00Z">
              <w:r w:rsidRPr="00AD1DD6">
                <w:rPr>
                  <w:rFonts w:ascii="Calibri" w:eastAsia="Times New Roman" w:hAnsi="Calibri" w:cs="Calibri"/>
                  <w:color w:val="000000"/>
                </w:rPr>
                <w:t>28.687</w:t>
              </w:r>
            </w:ins>
          </w:p>
        </w:tc>
        <w:tc>
          <w:tcPr>
            <w:tcW w:w="1080" w:type="dxa"/>
            <w:tcBorders>
              <w:top w:val="single" w:sz="4" w:space="0" w:color="9BC2E6"/>
              <w:left w:val="nil"/>
              <w:bottom w:val="single" w:sz="4" w:space="0" w:color="9BC2E6"/>
              <w:right w:val="nil"/>
            </w:tcBorders>
            <w:shd w:val="clear" w:color="DDEBF7" w:fill="DDEBF7"/>
            <w:noWrap/>
            <w:vAlign w:val="bottom"/>
            <w:hideMark/>
            <w:tcPrChange w:id="2991" w:author="Gladiator Gladiator" w:date="2018-06-01T16:58:00Z">
              <w:tcPr>
                <w:tcW w:w="1037" w:type="dxa"/>
                <w:tcBorders>
                  <w:top w:val="single" w:sz="4" w:space="0" w:color="9BC2E6"/>
                  <w:left w:val="nil"/>
                  <w:bottom w:val="single" w:sz="4" w:space="0" w:color="9BC2E6"/>
                  <w:right w:val="nil"/>
                </w:tcBorders>
                <w:shd w:val="clear" w:color="DDEBF7" w:fill="DDEBF7"/>
                <w:noWrap/>
                <w:vAlign w:val="bottom"/>
                <w:hideMark/>
              </w:tcPr>
            </w:tcPrChange>
          </w:tcPr>
          <w:p w14:paraId="230CFF15" w14:textId="77777777" w:rsidR="00AD1DD6" w:rsidRPr="00AD1DD6" w:rsidRDefault="00AD1DD6" w:rsidP="00AD1DD6">
            <w:pPr>
              <w:spacing w:after="0" w:line="240" w:lineRule="auto"/>
              <w:jc w:val="right"/>
              <w:rPr>
                <w:ins w:id="2992" w:author="Gladiator Gladiator" w:date="2018-06-01T16:57:00Z"/>
                <w:rFonts w:ascii="Calibri" w:eastAsia="Times New Roman" w:hAnsi="Calibri" w:cs="Calibri"/>
                <w:color w:val="000000"/>
              </w:rPr>
            </w:pPr>
            <w:ins w:id="2993" w:author="Gladiator Gladiator" w:date="2018-06-01T16:57:00Z">
              <w:r w:rsidRPr="00AD1DD6">
                <w:rPr>
                  <w:rFonts w:ascii="Calibri" w:eastAsia="Times New Roman" w:hAnsi="Calibri" w:cs="Calibri"/>
                  <w:color w:val="000000"/>
                </w:rPr>
                <w:t>20.939</w:t>
              </w:r>
            </w:ins>
          </w:p>
        </w:tc>
        <w:tc>
          <w:tcPr>
            <w:tcW w:w="990" w:type="dxa"/>
            <w:tcBorders>
              <w:top w:val="single" w:sz="4" w:space="0" w:color="9BC2E6"/>
              <w:left w:val="nil"/>
              <w:bottom w:val="single" w:sz="4" w:space="0" w:color="9BC2E6"/>
              <w:right w:val="nil"/>
            </w:tcBorders>
            <w:shd w:val="clear" w:color="DDEBF7" w:fill="DDEBF7"/>
            <w:noWrap/>
            <w:vAlign w:val="bottom"/>
            <w:hideMark/>
            <w:tcPrChange w:id="2994" w:author="Gladiator Gladiator" w:date="2018-06-01T16:58:00Z">
              <w:tcPr>
                <w:tcW w:w="952" w:type="dxa"/>
                <w:tcBorders>
                  <w:top w:val="single" w:sz="4" w:space="0" w:color="9BC2E6"/>
                  <w:left w:val="nil"/>
                  <w:bottom w:val="single" w:sz="4" w:space="0" w:color="9BC2E6"/>
                  <w:right w:val="nil"/>
                </w:tcBorders>
                <w:shd w:val="clear" w:color="DDEBF7" w:fill="DDEBF7"/>
                <w:noWrap/>
                <w:vAlign w:val="bottom"/>
                <w:hideMark/>
              </w:tcPr>
            </w:tcPrChange>
          </w:tcPr>
          <w:p w14:paraId="44A2907C" w14:textId="77777777" w:rsidR="00AD1DD6" w:rsidRPr="00AD1DD6" w:rsidRDefault="00AD1DD6" w:rsidP="00AD1DD6">
            <w:pPr>
              <w:spacing w:after="0" w:line="240" w:lineRule="auto"/>
              <w:jc w:val="right"/>
              <w:rPr>
                <w:ins w:id="2995" w:author="Gladiator Gladiator" w:date="2018-06-01T16:57:00Z"/>
                <w:rFonts w:ascii="Calibri" w:eastAsia="Times New Roman" w:hAnsi="Calibri" w:cs="Calibri"/>
                <w:color w:val="000000"/>
              </w:rPr>
            </w:pPr>
            <w:ins w:id="2996" w:author="Gladiator Gladiator" w:date="2018-06-01T16:57:00Z">
              <w:r w:rsidRPr="00AD1DD6">
                <w:rPr>
                  <w:rFonts w:ascii="Calibri" w:eastAsia="Times New Roman" w:hAnsi="Calibri" w:cs="Calibri"/>
                  <w:color w:val="000000"/>
                </w:rPr>
                <w:t>21.933</w:t>
              </w:r>
            </w:ins>
          </w:p>
        </w:tc>
        <w:tc>
          <w:tcPr>
            <w:tcW w:w="1556" w:type="dxa"/>
            <w:tcBorders>
              <w:top w:val="single" w:sz="4" w:space="0" w:color="9BC2E6"/>
              <w:left w:val="nil"/>
              <w:bottom w:val="single" w:sz="4" w:space="0" w:color="9BC2E6"/>
              <w:right w:val="nil"/>
            </w:tcBorders>
            <w:shd w:val="clear" w:color="DDEBF7" w:fill="DDEBF7"/>
            <w:noWrap/>
            <w:vAlign w:val="bottom"/>
            <w:hideMark/>
            <w:tcPrChange w:id="2997" w:author="Gladiator Gladiator" w:date="2018-06-01T16:58:00Z">
              <w:tcPr>
                <w:tcW w:w="1190" w:type="dxa"/>
                <w:tcBorders>
                  <w:top w:val="single" w:sz="4" w:space="0" w:color="9BC2E6"/>
                  <w:left w:val="nil"/>
                  <w:bottom w:val="single" w:sz="4" w:space="0" w:color="9BC2E6"/>
                  <w:right w:val="nil"/>
                </w:tcBorders>
                <w:shd w:val="clear" w:color="DDEBF7" w:fill="DDEBF7"/>
                <w:noWrap/>
                <w:vAlign w:val="bottom"/>
                <w:hideMark/>
              </w:tcPr>
            </w:tcPrChange>
          </w:tcPr>
          <w:p w14:paraId="2B8DC64E" w14:textId="77777777" w:rsidR="00AD1DD6" w:rsidRPr="00AD1DD6" w:rsidRDefault="00AD1DD6" w:rsidP="00AD1DD6">
            <w:pPr>
              <w:spacing w:after="0" w:line="240" w:lineRule="auto"/>
              <w:jc w:val="right"/>
              <w:rPr>
                <w:ins w:id="2998" w:author="Gladiator Gladiator" w:date="2018-06-01T16:57:00Z"/>
                <w:rFonts w:ascii="Calibri" w:eastAsia="Times New Roman" w:hAnsi="Calibri" w:cs="Calibri"/>
                <w:color w:val="000000"/>
              </w:rPr>
            </w:pPr>
            <w:ins w:id="2999" w:author="Gladiator Gladiator" w:date="2018-06-01T16:57:00Z">
              <w:r w:rsidRPr="00AD1DD6">
                <w:rPr>
                  <w:rFonts w:ascii="Calibri" w:eastAsia="Times New Roman" w:hAnsi="Calibri" w:cs="Calibri"/>
                  <w:color w:val="000000"/>
                </w:rPr>
                <w:t>29.908</w:t>
              </w:r>
            </w:ins>
          </w:p>
        </w:tc>
      </w:tr>
      <w:tr w:rsidR="00AD1DD6" w:rsidRPr="00AD1DD6" w14:paraId="0AA13A4C" w14:textId="77777777" w:rsidTr="00AD1DD6">
        <w:trPr>
          <w:trHeight w:val="261"/>
          <w:ins w:id="3000" w:author="Gladiator Gladiator" w:date="2018-06-01T16:57:00Z"/>
          <w:trPrChange w:id="3001"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auto" w:fill="auto"/>
            <w:noWrap/>
            <w:vAlign w:val="bottom"/>
            <w:hideMark/>
            <w:tcPrChange w:id="3002" w:author="Gladiator Gladiator" w:date="2018-06-01T16:58:00Z">
              <w:tcPr>
                <w:tcW w:w="1632"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2DA4F748" w14:textId="77777777" w:rsidR="00AD1DD6" w:rsidRPr="00AD1DD6" w:rsidRDefault="00AD1DD6" w:rsidP="00AD1DD6">
            <w:pPr>
              <w:spacing w:after="0" w:line="240" w:lineRule="auto"/>
              <w:rPr>
                <w:ins w:id="3003" w:author="Gladiator Gladiator" w:date="2018-06-01T16:57:00Z"/>
                <w:rFonts w:ascii="Calibri" w:eastAsia="Times New Roman" w:hAnsi="Calibri" w:cs="Calibri"/>
                <w:color w:val="000000"/>
              </w:rPr>
            </w:pPr>
            <w:ins w:id="3004" w:author="Gladiator Gladiator" w:date="2018-06-01T16:57:00Z">
              <w:r w:rsidRPr="00AD1DD6">
                <w:rPr>
                  <w:rFonts w:ascii="Calibri" w:eastAsia="Times New Roman" w:hAnsi="Calibri" w:cs="Calibri"/>
                  <w:color w:val="000000"/>
                </w:rPr>
                <w:t>User 4</w:t>
              </w:r>
            </w:ins>
          </w:p>
        </w:tc>
        <w:tc>
          <w:tcPr>
            <w:tcW w:w="1423" w:type="dxa"/>
            <w:tcBorders>
              <w:top w:val="single" w:sz="4" w:space="0" w:color="9BC2E6"/>
              <w:left w:val="nil"/>
              <w:bottom w:val="single" w:sz="4" w:space="0" w:color="9BC2E6"/>
              <w:right w:val="nil"/>
            </w:tcBorders>
            <w:shd w:val="clear" w:color="auto" w:fill="auto"/>
            <w:noWrap/>
            <w:vAlign w:val="bottom"/>
            <w:hideMark/>
            <w:tcPrChange w:id="3005" w:author="Gladiator Gladiator" w:date="2018-06-01T16:58:00Z">
              <w:tcPr>
                <w:tcW w:w="1423" w:type="dxa"/>
                <w:tcBorders>
                  <w:top w:val="single" w:sz="4" w:space="0" w:color="9BC2E6"/>
                  <w:left w:val="nil"/>
                  <w:bottom w:val="single" w:sz="4" w:space="0" w:color="9BC2E6"/>
                  <w:right w:val="nil"/>
                </w:tcBorders>
                <w:shd w:val="clear" w:color="auto" w:fill="auto"/>
                <w:noWrap/>
                <w:vAlign w:val="bottom"/>
                <w:hideMark/>
              </w:tcPr>
            </w:tcPrChange>
          </w:tcPr>
          <w:p w14:paraId="2CAF521C" w14:textId="77777777" w:rsidR="00AD1DD6" w:rsidRPr="00AD1DD6" w:rsidRDefault="00AD1DD6" w:rsidP="00AD1DD6">
            <w:pPr>
              <w:spacing w:after="0" w:line="240" w:lineRule="auto"/>
              <w:rPr>
                <w:ins w:id="3006" w:author="Gladiator Gladiator" w:date="2018-06-01T16:57:00Z"/>
                <w:rFonts w:ascii="Calibri" w:eastAsia="Times New Roman" w:hAnsi="Calibri" w:cs="Calibri"/>
                <w:color w:val="000000"/>
              </w:rPr>
            </w:pPr>
            <w:ins w:id="3007" w:author="Gladiator Gladiator" w:date="2018-06-01T16:57:00Z">
              <w:r w:rsidRPr="00AD1DD6">
                <w:rPr>
                  <w:rFonts w:ascii="Calibri" w:eastAsia="Times New Roman" w:hAnsi="Calibri" w:cs="Calibri"/>
                  <w:color w:val="000000"/>
                </w:rPr>
                <w:t>testing</w:t>
              </w:r>
            </w:ins>
          </w:p>
        </w:tc>
        <w:tc>
          <w:tcPr>
            <w:tcW w:w="941" w:type="dxa"/>
            <w:tcBorders>
              <w:top w:val="single" w:sz="4" w:space="0" w:color="9BC2E6"/>
              <w:left w:val="nil"/>
              <w:bottom w:val="single" w:sz="4" w:space="0" w:color="9BC2E6"/>
              <w:right w:val="nil"/>
            </w:tcBorders>
            <w:shd w:val="clear" w:color="auto" w:fill="auto"/>
            <w:noWrap/>
            <w:vAlign w:val="bottom"/>
            <w:hideMark/>
            <w:tcPrChange w:id="3008" w:author="Gladiator Gladiator" w:date="2018-06-01T16:58:00Z">
              <w:tcPr>
                <w:tcW w:w="1450" w:type="dxa"/>
                <w:gridSpan w:val="2"/>
                <w:tcBorders>
                  <w:top w:val="single" w:sz="4" w:space="0" w:color="9BC2E6"/>
                  <w:left w:val="nil"/>
                  <w:bottom w:val="single" w:sz="4" w:space="0" w:color="9BC2E6"/>
                  <w:right w:val="nil"/>
                </w:tcBorders>
                <w:shd w:val="clear" w:color="auto" w:fill="auto"/>
                <w:noWrap/>
                <w:vAlign w:val="bottom"/>
                <w:hideMark/>
              </w:tcPr>
            </w:tcPrChange>
          </w:tcPr>
          <w:p w14:paraId="5CEDC48D" w14:textId="77777777" w:rsidR="00AD1DD6" w:rsidRPr="00AD1DD6" w:rsidRDefault="00AD1DD6" w:rsidP="00AD1DD6">
            <w:pPr>
              <w:spacing w:after="0" w:line="240" w:lineRule="auto"/>
              <w:jc w:val="right"/>
              <w:rPr>
                <w:ins w:id="3009" w:author="Gladiator Gladiator" w:date="2018-06-01T16:57:00Z"/>
                <w:rFonts w:ascii="Calibri" w:eastAsia="Times New Roman" w:hAnsi="Calibri" w:cs="Calibri"/>
                <w:color w:val="000000"/>
              </w:rPr>
            </w:pPr>
            <w:ins w:id="3010" w:author="Gladiator Gladiator" w:date="2018-06-01T16:57:00Z">
              <w:r w:rsidRPr="00AD1DD6">
                <w:rPr>
                  <w:rFonts w:ascii="Calibri" w:eastAsia="Times New Roman" w:hAnsi="Calibri" w:cs="Calibri"/>
                  <w:color w:val="000000"/>
                </w:rPr>
                <w:t>24.303</w:t>
              </w:r>
            </w:ins>
          </w:p>
        </w:tc>
        <w:tc>
          <w:tcPr>
            <w:tcW w:w="1039" w:type="dxa"/>
            <w:tcBorders>
              <w:top w:val="single" w:sz="4" w:space="0" w:color="9BC2E6"/>
              <w:left w:val="nil"/>
              <w:bottom w:val="single" w:sz="4" w:space="0" w:color="9BC2E6"/>
              <w:right w:val="nil"/>
            </w:tcBorders>
            <w:shd w:val="clear" w:color="auto" w:fill="auto"/>
            <w:noWrap/>
            <w:vAlign w:val="bottom"/>
            <w:hideMark/>
            <w:tcPrChange w:id="3011" w:author="Gladiator Gladiator" w:date="2018-06-01T16:58:00Z">
              <w:tcPr>
                <w:tcW w:w="935" w:type="dxa"/>
                <w:tcBorders>
                  <w:top w:val="single" w:sz="4" w:space="0" w:color="9BC2E6"/>
                  <w:left w:val="nil"/>
                  <w:bottom w:val="single" w:sz="4" w:space="0" w:color="9BC2E6"/>
                  <w:right w:val="nil"/>
                </w:tcBorders>
                <w:shd w:val="clear" w:color="auto" w:fill="auto"/>
                <w:noWrap/>
                <w:vAlign w:val="bottom"/>
                <w:hideMark/>
              </w:tcPr>
            </w:tcPrChange>
          </w:tcPr>
          <w:p w14:paraId="289A40E5" w14:textId="77777777" w:rsidR="00AD1DD6" w:rsidRPr="00AD1DD6" w:rsidRDefault="00AD1DD6" w:rsidP="00AD1DD6">
            <w:pPr>
              <w:spacing w:after="0" w:line="240" w:lineRule="auto"/>
              <w:jc w:val="right"/>
              <w:rPr>
                <w:ins w:id="3012" w:author="Gladiator Gladiator" w:date="2018-06-01T16:57:00Z"/>
                <w:rFonts w:ascii="Calibri" w:eastAsia="Times New Roman" w:hAnsi="Calibri" w:cs="Calibri"/>
                <w:color w:val="000000"/>
              </w:rPr>
            </w:pPr>
            <w:ins w:id="3013" w:author="Gladiator Gladiator" w:date="2018-06-01T16:57:00Z">
              <w:r w:rsidRPr="00AD1DD6">
                <w:rPr>
                  <w:rFonts w:ascii="Calibri" w:eastAsia="Times New Roman" w:hAnsi="Calibri" w:cs="Calibri"/>
                  <w:color w:val="000000"/>
                </w:rPr>
                <w:t>12.718</w:t>
              </w:r>
            </w:ins>
          </w:p>
        </w:tc>
        <w:tc>
          <w:tcPr>
            <w:tcW w:w="990" w:type="dxa"/>
            <w:tcBorders>
              <w:top w:val="single" w:sz="4" w:space="0" w:color="9BC2E6"/>
              <w:left w:val="nil"/>
              <w:bottom w:val="single" w:sz="4" w:space="0" w:color="9BC2E6"/>
              <w:right w:val="nil"/>
            </w:tcBorders>
            <w:shd w:val="clear" w:color="auto" w:fill="auto"/>
            <w:noWrap/>
            <w:vAlign w:val="bottom"/>
            <w:hideMark/>
            <w:tcPrChange w:id="3014" w:author="Gladiator Gladiator" w:date="2018-06-01T16:58:00Z">
              <w:tcPr>
                <w:tcW w:w="901" w:type="dxa"/>
                <w:tcBorders>
                  <w:top w:val="single" w:sz="4" w:space="0" w:color="9BC2E6"/>
                  <w:left w:val="nil"/>
                  <w:bottom w:val="single" w:sz="4" w:space="0" w:color="9BC2E6"/>
                  <w:right w:val="nil"/>
                </w:tcBorders>
                <w:shd w:val="clear" w:color="auto" w:fill="auto"/>
                <w:noWrap/>
                <w:vAlign w:val="bottom"/>
                <w:hideMark/>
              </w:tcPr>
            </w:tcPrChange>
          </w:tcPr>
          <w:p w14:paraId="40B86BB4" w14:textId="77777777" w:rsidR="00AD1DD6" w:rsidRPr="00AD1DD6" w:rsidRDefault="00AD1DD6" w:rsidP="00AD1DD6">
            <w:pPr>
              <w:spacing w:after="0" w:line="240" w:lineRule="auto"/>
              <w:jc w:val="right"/>
              <w:rPr>
                <w:ins w:id="3015" w:author="Gladiator Gladiator" w:date="2018-06-01T16:57:00Z"/>
                <w:rFonts w:ascii="Calibri" w:eastAsia="Times New Roman" w:hAnsi="Calibri" w:cs="Calibri"/>
                <w:color w:val="000000"/>
              </w:rPr>
            </w:pPr>
            <w:ins w:id="3016" w:author="Gladiator Gladiator" w:date="2018-06-01T16:57:00Z">
              <w:r w:rsidRPr="00AD1DD6">
                <w:rPr>
                  <w:rFonts w:ascii="Calibri" w:eastAsia="Times New Roman" w:hAnsi="Calibri" w:cs="Calibri"/>
                  <w:color w:val="000000"/>
                </w:rPr>
                <w:t>15.157</w:t>
              </w:r>
            </w:ins>
          </w:p>
        </w:tc>
        <w:tc>
          <w:tcPr>
            <w:tcW w:w="1080" w:type="dxa"/>
            <w:tcBorders>
              <w:top w:val="single" w:sz="4" w:space="0" w:color="9BC2E6"/>
              <w:left w:val="nil"/>
              <w:bottom w:val="single" w:sz="4" w:space="0" w:color="9BC2E6"/>
              <w:right w:val="nil"/>
            </w:tcBorders>
            <w:shd w:val="clear" w:color="auto" w:fill="auto"/>
            <w:noWrap/>
            <w:vAlign w:val="bottom"/>
            <w:hideMark/>
            <w:tcPrChange w:id="3017" w:author="Gladiator Gladiator" w:date="2018-06-01T16:58:00Z">
              <w:tcPr>
                <w:tcW w:w="1037" w:type="dxa"/>
                <w:tcBorders>
                  <w:top w:val="single" w:sz="4" w:space="0" w:color="9BC2E6"/>
                  <w:left w:val="nil"/>
                  <w:bottom w:val="single" w:sz="4" w:space="0" w:color="9BC2E6"/>
                  <w:right w:val="nil"/>
                </w:tcBorders>
                <w:shd w:val="clear" w:color="auto" w:fill="auto"/>
                <w:noWrap/>
                <w:vAlign w:val="bottom"/>
                <w:hideMark/>
              </w:tcPr>
            </w:tcPrChange>
          </w:tcPr>
          <w:p w14:paraId="7E08C269" w14:textId="77777777" w:rsidR="00AD1DD6" w:rsidRPr="00AD1DD6" w:rsidRDefault="00AD1DD6" w:rsidP="00AD1DD6">
            <w:pPr>
              <w:spacing w:after="0" w:line="240" w:lineRule="auto"/>
              <w:jc w:val="right"/>
              <w:rPr>
                <w:ins w:id="3018" w:author="Gladiator Gladiator" w:date="2018-06-01T16:57:00Z"/>
                <w:rFonts w:ascii="Calibri" w:eastAsia="Times New Roman" w:hAnsi="Calibri" w:cs="Calibri"/>
                <w:color w:val="000000"/>
              </w:rPr>
            </w:pPr>
            <w:ins w:id="3019" w:author="Gladiator Gladiator" w:date="2018-06-01T16:57:00Z">
              <w:r w:rsidRPr="00AD1DD6">
                <w:rPr>
                  <w:rFonts w:ascii="Calibri" w:eastAsia="Times New Roman" w:hAnsi="Calibri" w:cs="Calibri"/>
                  <w:color w:val="000000"/>
                </w:rPr>
                <w:t>12.477</w:t>
              </w:r>
            </w:ins>
          </w:p>
        </w:tc>
        <w:tc>
          <w:tcPr>
            <w:tcW w:w="990" w:type="dxa"/>
            <w:tcBorders>
              <w:top w:val="single" w:sz="4" w:space="0" w:color="9BC2E6"/>
              <w:left w:val="nil"/>
              <w:bottom w:val="single" w:sz="4" w:space="0" w:color="9BC2E6"/>
              <w:right w:val="nil"/>
            </w:tcBorders>
            <w:shd w:val="clear" w:color="auto" w:fill="auto"/>
            <w:noWrap/>
            <w:vAlign w:val="bottom"/>
            <w:hideMark/>
            <w:tcPrChange w:id="3020" w:author="Gladiator Gladiator" w:date="2018-06-01T16:58:00Z">
              <w:tcPr>
                <w:tcW w:w="952" w:type="dxa"/>
                <w:tcBorders>
                  <w:top w:val="single" w:sz="4" w:space="0" w:color="9BC2E6"/>
                  <w:left w:val="nil"/>
                  <w:bottom w:val="single" w:sz="4" w:space="0" w:color="9BC2E6"/>
                  <w:right w:val="nil"/>
                </w:tcBorders>
                <w:shd w:val="clear" w:color="auto" w:fill="auto"/>
                <w:noWrap/>
                <w:vAlign w:val="bottom"/>
                <w:hideMark/>
              </w:tcPr>
            </w:tcPrChange>
          </w:tcPr>
          <w:p w14:paraId="3117372C" w14:textId="77777777" w:rsidR="00AD1DD6" w:rsidRPr="00AD1DD6" w:rsidRDefault="00AD1DD6" w:rsidP="00AD1DD6">
            <w:pPr>
              <w:spacing w:after="0" w:line="240" w:lineRule="auto"/>
              <w:jc w:val="right"/>
              <w:rPr>
                <w:ins w:id="3021" w:author="Gladiator Gladiator" w:date="2018-06-01T16:57:00Z"/>
                <w:rFonts w:ascii="Calibri" w:eastAsia="Times New Roman" w:hAnsi="Calibri" w:cs="Calibri"/>
                <w:color w:val="000000"/>
              </w:rPr>
            </w:pPr>
            <w:ins w:id="3022" w:author="Gladiator Gladiator" w:date="2018-06-01T16:57:00Z">
              <w:r w:rsidRPr="00AD1DD6">
                <w:rPr>
                  <w:rFonts w:ascii="Calibri" w:eastAsia="Times New Roman" w:hAnsi="Calibri" w:cs="Calibri"/>
                  <w:color w:val="000000"/>
                </w:rPr>
                <w:t>11.604</w:t>
              </w:r>
            </w:ins>
          </w:p>
        </w:tc>
        <w:tc>
          <w:tcPr>
            <w:tcW w:w="1556" w:type="dxa"/>
            <w:tcBorders>
              <w:top w:val="single" w:sz="4" w:space="0" w:color="9BC2E6"/>
              <w:left w:val="nil"/>
              <w:bottom w:val="single" w:sz="4" w:space="0" w:color="9BC2E6"/>
              <w:right w:val="nil"/>
            </w:tcBorders>
            <w:shd w:val="clear" w:color="auto" w:fill="auto"/>
            <w:noWrap/>
            <w:vAlign w:val="bottom"/>
            <w:hideMark/>
            <w:tcPrChange w:id="3023" w:author="Gladiator Gladiator" w:date="2018-06-01T16:58:00Z">
              <w:tcPr>
                <w:tcW w:w="1190" w:type="dxa"/>
                <w:tcBorders>
                  <w:top w:val="single" w:sz="4" w:space="0" w:color="9BC2E6"/>
                  <w:left w:val="nil"/>
                  <w:bottom w:val="single" w:sz="4" w:space="0" w:color="9BC2E6"/>
                  <w:right w:val="nil"/>
                </w:tcBorders>
                <w:shd w:val="clear" w:color="auto" w:fill="auto"/>
                <w:noWrap/>
                <w:vAlign w:val="bottom"/>
                <w:hideMark/>
              </w:tcPr>
            </w:tcPrChange>
          </w:tcPr>
          <w:p w14:paraId="62AC64BB" w14:textId="77777777" w:rsidR="00AD1DD6" w:rsidRPr="00AD1DD6" w:rsidRDefault="00AD1DD6" w:rsidP="00AD1DD6">
            <w:pPr>
              <w:spacing w:after="0" w:line="240" w:lineRule="auto"/>
              <w:jc w:val="right"/>
              <w:rPr>
                <w:ins w:id="3024" w:author="Gladiator Gladiator" w:date="2018-06-01T16:57:00Z"/>
                <w:rFonts w:ascii="Calibri" w:eastAsia="Times New Roman" w:hAnsi="Calibri" w:cs="Calibri"/>
                <w:color w:val="000000"/>
              </w:rPr>
            </w:pPr>
            <w:ins w:id="3025" w:author="Gladiator Gladiator" w:date="2018-06-01T16:57:00Z">
              <w:r w:rsidRPr="00AD1DD6">
                <w:rPr>
                  <w:rFonts w:ascii="Calibri" w:eastAsia="Times New Roman" w:hAnsi="Calibri" w:cs="Calibri"/>
                  <w:color w:val="000000"/>
                </w:rPr>
                <w:t>15.252</w:t>
              </w:r>
            </w:ins>
          </w:p>
        </w:tc>
      </w:tr>
      <w:tr w:rsidR="00AD1DD6" w:rsidRPr="00AD1DD6" w14:paraId="6946A9B7" w14:textId="77777777" w:rsidTr="00AD1DD6">
        <w:trPr>
          <w:trHeight w:val="261"/>
          <w:ins w:id="3026" w:author="Gladiator Gladiator" w:date="2018-06-01T16:57:00Z"/>
          <w:trPrChange w:id="3027"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DDEBF7" w:fill="DDEBF7"/>
            <w:noWrap/>
            <w:vAlign w:val="bottom"/>
            <w:hideMark/>
            <w:tcPrChange w:id="3028" w:author="Gladiator Gladiator" w:date="2018-06-01T16:58:00Z">
              <w:tcPr>
                <w:tcW w:w="1632"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66461959" w14:textId="77777777" w:rsidR="00AD1DD6" w:rsidRPr="00AD1DD6" w:rsidRDefault="00AD1DD6" w:rsidP="00AD1DD6">
            <w:pPr>
              <w:spacing w:after="0" w:line="240" w:lineRule="auto"/>
              <w:rPr>
                <w:ins w:id="3029" w:author="Gladiator Gladiator" w:date="2018-06-01T16:57:00Z"/>
                <w:rFonts w:ascii="Calibri" w:eastAsia="Times New Roman" w:hAnsi="Calibri" w:cs="Calibri"/>
                <w:color w:val="000000"/>
              </w:rPr>
            </w:pPr>
            <w:ins w:id="3030" w:author="Gladiator Gladiator" w:date="2018-06-01T16:57:00Z">
              <w:r w:rsidRPr="00AD1DD6">
                <w:rPr>
                  <w:rFonts w:ascii="Calibri" w:eastAsia="Times New Roman" w:hAnsi="Calibri" w:cs="Calibri"/>
                  <w:color w:val="000000"/>
                </w:rPr>
                <w:t>User 5</w:t>
              </w:r>
            </w:ins>
          </w:p>
        </w:tc>
        <w:tc>
          <w:tcPr>
            <w:tcW w:w="1423" w:type="dxa"/>
            <w:tcBorders>
              <w:top w:val="single" w:sz="4" w:space="0" w:color="9BC2E6"/>
              <w:left w:val="nil"/>
              <w:bottom w:val="single" w:sz="4" w:space="0" w:color="9BC2E6"/>
              <w:right w:val="nil"/>
            </w:tcBorders>
            <w:shd w:val="clear" w:color="DDEBF7" w:fill="DDEBF7"/>
            <w:noWrap/>
            <w:vAlign w:val="bottom"/>
            <w:hideMark/>
            <w:tcPrChange w:id="3031" w:author="Gladiator Gladiator" w:date="2018-06-01T16:58:00Z">
              <w:tcPr>
                <w:tcW w:w="1768" w:type="dxa"/>
                <w:gridSpan w:val="2"/>
                <w:tcBorders>
                  <w:top w:val="single" w:sz="4" w:space="0" w:color="9BC2E6"/>
                  <w:left w:val="nil"/>
                  <w:bottom w:val="single" w:sz="4" w:space="0" w:color="9BC2E6"/>
                  <w:right w:val="nil"/>
                </w:tcBorders>
                <w:shd w:val="clear" w:color="DDEBF7" w:fill="DDEBF7"/>
                <w:noWrap/>
                <w:vAlign w:val="bottom"/>
                <w:hideMark/>
              </w:tcPr>
            </w:tcPrChange>
          </w:tcPr>
          <w:p w14:paraId="2A475DD3" w14:textId="77777777" w:rsidR="00AD1DD6" w:rsidRPr="00AD1DD6" w:rsidRDefault="00AD1DD6" w:rsidP="00AD1DD6">
            <w:pPr>
              <w:spacing w:after="0" w:line="240" w:lineRule="auto"/>
              <w:rPr>
                <w:ins w:id="3032" w:author="Gladiator Gladiator" w:date="2018-06-01T16:57:00Z"/>
                <w:rFonts w:ascii="Calibri" w:eastAsia="Times New Roman" w:hAnsi="Calibri" w:cs="Calibri"/>
                <w:color w:val="000000"/>
              </w:rPr>
            </w:pPr>
            <w:ins w:id="3033" w:author="Gladiator Gladiator" w:date="2018-06-01T16:57:00Z">
              <w:r w:rsidRPr="00AD1DD6">
                <w:rPr>
                  <w:rFonts w:ascii="Calibri" w:eastAsia="Times New Roman" w:hAnsi="Calibri" w:cs="Calibri"/>
                  <w:color w:val="000000"/>
                </w:rPr>
                <w:t>relaxing</w:t>
              </w:r>
            </w:ins>
          </w:p>
        </w:tc>
        <w:tc>
          <w:tcPr>
            <w:tcW w:w="941" w:type="dxa"/>
            <w:tcBorders>
              <w:top w:val="single" w:sz="4" w:space="0" w:color="9BC2E6"/>
              <w:left w:val="nil"/>
              <w:bottom w:val="single" w:sz="4" w:space="0" w:color="9BC2E6"/>
              <w:right w:val="nil"/>
            </w:tcBorders>
            <w:shd w:val="clear" w:color="DDEBF7" w:fill="DDEBF7"/>
            <w:noWrap/>
            <w:vAlign w:val="bottom"/>
            <w:hideMark/>
            <w:tcPrChange w:id="3034" w:author="Gladiator Gladiator" w:date="2018-06-01T16:58: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0EE7301C" w14:textId="77777777" w:rsidR="00AD1DD6" w:rsidRPr="00AD1DD6" w:rsidRDefault="00AD1DD6" w:rsidP="00AD1DD6">
            <w:pPr>
              <w:spacing w:after="0" w:line="240" w:lineRule="auto"/>
              <w:jc w:val="right"/>
              <w:rPr>
                <w:ins w:id="3035" w:author="Gladiator Gladiator" w:date="2018-06-01T16:57:00Z"/>
                <w:rFonts w:ascii="Calibri" w:eastAsia="Times New Roman" w:hAnsi="Calibri" w:cs="Calibri"/>
                <w:color w:val="000000"/>
              </w:rPr>
            </w:pPr>
            <w:ins w:id="3036" w:author="Gladiator Gladiator" w:date="2018-06-01T16:57:00Z">
              <w:r w:rsidRPr="00AD1DD6">
                <w:rPr>
                  <w:rFonts w:ascii="Calibri" w:eastAsia="Times New Roman" w:hAnsi="Calibri" w:cs="Calibri"/>
                  <w:color w:val="000000"/>
                </w:rPr>
                <w:t>77.540</w:t>
              </w:r>
            </w:ins>
          </w:p>
        </w:tc>
        <w:tc>
          <w:tcPr>
            <w:tcW w:w="1039" w:type="dxa"/>
            <w:tcBorders>
              <w:top w:val="single" w:sz="4" w:space="0" w:color="9BC2E6"/>
              <w:left w:val="nil"/>
              <w:bottom w:val="single" w:sz="4" w:space="0" w:color="9BC2E6"/>
              <w:right w:val="nil"/>
            </w:tcBorders>
            <w:shd w:val="clear" w:color="DDEBF7" w:fill="DDEBF7"/>
            <w:noWrap/>
            <w:vAlign w:val="bottom"/>
            <w:hideMark/>
            <w:tcPrChange w:id="3037" w:author="Gladiator Gladiator" w:date="2018-06-01T16:58:00Z">
              <w:tcPr>
                <w:tcW w:w="935" w:type="dxa"/>
                <w:tcBorders>
                  <w:top w:val="single" w:sz="4" w:space="0" w:color="9BC2E6"/>
                  <w:left w:val="nil"/>
                  <w:bottom w:val="single" w:sz="4" w:space="0" w:color="9BC2E6"/>
                  <w:right w:val="nil"/>
                </w:tcBorders>
                <w:shd w:val="clear" w:color="DDEBF7" w:fill="DDEBF7"/>
                <w:noWrap/>
                <w:vAlign w:val="bottom"/>
                <w:hideMark/>
              </w:tcPr>
            </w:tcPrChange>
          </w:tcPr>
          <w:p w14:paraId="562D6E73" w14:textId="77777777" w:rsidR="00AD1DD6" w:rsidRPr="00AD1DD6" w:rsidRDefault="00AD1DD6" w:rsidP="00AD1DD6">
            <w:pPr>
              <w:spacing w:after="0" w:line="240" w:lineRule="auto"/>
              <w:jc w:val="right"/>
              <w:rPr>
                <w:ins w:id="3038" w:author="Gladiator Gladiator" w:date="2018-06-01T16:57:00Z"/>
                <w:rFonts w:ascii="Calibri" w:eastAsia="Times New Roman" w:hAnsi="Calibri" w:cs="Calibri"/>
                <w:color w:val="000000"/>
              </w:rPr>
            </w:pPr>
            <w:ins w:id="3039" w:author="Gladiator Gladiator" w:date="2018-06-01T16:57:00Z">
              <w:r w:rsidRPr="00AD1DD6">
                <w:rPr>
                  <w:rFonts w:ascii="Calibri" w:eastAsia="Times New Roman" w:hAnsi="Calibri" w:cs="Calibri"/>
                  <w:color w:val="000000"/>
                </w:rPr>
                <w:t>41.012</w:t>
              </w:r>
            </w:ins>
          </w:p>
        </w:tc>
        <w:tc>
          <w:tcPr>
            <w:tcW w:w="990" w:type="dxa"/>
            <w:tcBorders>
              <w:top w:val="single" w:sz="4" w:space="0" w:color="9BC2E6"/>
              <w:left w:val="nil"/>
              <w:bottom w:val="single" w:sz="4" w:space="0" w:color="9BC2E6"/>
              <w:right w:val="nil"/>
            </w:tcBorders>
            <w:shd w:val="clear" w:color="DDEBF7" w:fill="DDEBF7"/>
            <w:noWrap/>
            <w:vAlign w:val="bottom"/>
            <w:hideMark/>
            <w:tcPrChange w:id="3040" w:author="Gladiator Gladiator" w:date="2018-06-01T16:58:00Z">
              <w:tcPr>
                <w:tcW w:w="901" w:type="dxa"/>
                <w:tcBorders>
                  <w:top w:val="single" w:sz="4" w:space="0" w:color="9BC2E6"/>
                  <w:left w:val="nil"/>
                  <w:bottom w:val="single" w:sz="4" w:space="0" w:color="9BC2E6"/>
                  <w:right w:val="nil"/>
                </w:tcBorders>
                <w:shd w:val="clear" w:color="DDEBF7" w:fill="DDEBF7"/>
                <w:noWrap/>
                <w:vAlign w:val="bottom"/>
                <w:hideMark/>
              </w:tcPr>
            </w:tcPrChange>
          </w:tcPr>
          <w:p w14:paraId="27F3082C" w14:textId="77777777" w:rsidR="00AD1DD6" w:rsidRPr="00AD1DD6" w:rsidRDefault="00AD1DD6" w:rsidP="00AD1DD6">
            <w:pPr>
              <w:spacing w:after="0" w:line="240" w:lineRule="auto"/>
              <w:jc w:val="right"/>
              <w:rPr>
                <w:ins w:id="3041" w:author="Gladiator Gladiator" w:date="2018-06-01T16:57:00Z"/>
                <w:rFonts w:ascii="Calibri" w:eastAsia="Times New Roman" w:hAnsi="Calibri" w:cs="Calibri"/>
                <w:color w:val="000000"/>
              </w:rPr>
            </w:pPr>
            <w:ins w:id="3042" w:author="Gladiator Gladiator" w:date="2018-06-01T16:57:00Z">
              <w:r w:rsidRPr="00AD1DD6">
                <w:rPr>
                  <w:rFonts w:ascii="Calibri" w:eastAsia="Times New Roman" w:hAnsi="Calibri" w:cs="Calibri"/>
                  <w:color w:val="000000"/>
                </w:rPr>
                <w:t>39.916</w:t>
              </w:r>
            </w:ins>
          </w:p>
        </w:tc>
        <w:tc>
          <w:tcPr>
            <w:tcW w:w="1080" w:type="dxa"/>
            <w:tcBorders>
              <w:top w:val="single" w:sz="4" w:space="0" w:color="9BC2E6"/>
              <w:left w:val="nil"/>
              <w:bottom w:val="single" w:sz="4" w:space="0" w:color="9BC2E6"/>
              <w:right w:val="nil"/>
            </w:tcBorders>
            <w:shd w:val="clear" w:color="DDEBF7" w:fill="DDEBF7"/>
            <w:noWrap/>
            <w:vAlign w:val="bottom"/>
            <w:hideMark/>
            <w:tcPrChange w:id="3043" w:author="Gladiator Gladiator" w:date="2018-06-01T16:58:00Z">
              <w:tcPr>
                <w:tcW w:w="1037" w:type="dxa"/>
                <w:tcBorders>
                  <w:top w:val="single" w:sz="4" w:space="0" w:color="9BC2E6"/>
                  <w:left w:val="nil"/>
                  <w:bottom w:val="single" w:sz="4" w:space="0" w:color="9BC2E6"/>
                  <w:right w:val="nil"/>
                </w:tcBorders>
                <w:shd w:val="clear" w:color="DDEBF7" w:fill="DDEBF7"/>
                <w:noWrap/>
                <w:vAlign w:val="bottom"/>
                <w:hideMark/>
              </w:tcPr>
            </w:tcPrChange>
          </w:tcPr>
          <w:p w14:paraId="318D4405" w14:textId="77777777" w:rsidR="00AD1DD6" w:rsidRPr="00AD1DD6" w:rsidRDefault="00AD1DD6" w:rsidP="00AD1DD6">
            <w:pPr>
              <w:spacing w:after="0" w:line="240" w:lineRule="auto"/>
              <w:jc w:val="right"/>
              <w:rPr>
                <w:ins w:id="3044" w:author="Gladiator Gladiator" w:date="2018-06-01T16:57:00Z"/>
                <w:rFonts w:ascii="Calibri" w:eastAsia="Times New Roman" w:hAnsi="Calibri" w:cs="Calibri"/>
                <w:color w:val="000000"/>
              </w:rPr>
            </w:pPr>
            <w:ins w:id="3045" w:author="Gladiator Gladiator" w:date="2018-06-01T16:57:00Z">
              <w:r w:rsidRPr="00AD1DD6">
                <w:rPr>
                  <w:rFonts w:ascii="Calibri" w:eastAsia="Times New Roman" w:hAnsi="Calibri" w:cs="Calibri"/>
                  <w:color w:val="000000"/>
                </w:rPr>
                <w:t>25.858</w:t>
              </w:r>
            </w:ins>
          </w:p>
        </w:tc>
        <w:tc>
          <w:tcPr>
            <w:tcW w:w="990" w:type="dxa"/>
            <w:tcBorders>
              <w:top w:val="single" w:sz="4" w:space="0" w:color="9BC2E6"/>
              <w:left w:val="nil"/>
              <w:bottom w:val="single" w:sz="4" w:space="0" w:color="9BC2E6"/>
              <w:right w:val="nil"/>
            </w:tcBorders>
            <w:shd w:val="clear" w:color="DDEBF7" w:fill="DDEBF7"/>
            <w:noWrap/>
            <w:vAlign w:val="bottom"/>
            <w:hideMark/>
            <w:tcPrChange w:id="3046" w:author="Gladiator Gladiator" w:date="2018-06-01T16:58:00Z">
              <w:tcPr>
                <w:tcW w:w="952" w:type="dxa"/>
                <w:tcBorders>
                  <w:top w:val="single" w:sz="4" w:space="0" w:color="9BC2E6"/>
                  <w:left w:val="nil"/>
                  <w:bottom w:val="single" w:sz="4" w:space="0" w:color="9BC2E6"/>
                  <w:right w:val="nil"/>
                </w:tcBorders>
                <w:shd w:val="clear" w:color="DDEBF7" w:fill="DDEBF7"/>
                <w:noWrap/>
                <w:vAlign w:val="bottom"/>
                <w:hideMark/>
              </w:tcPr>
            </w:tcPrChange>
          </w:tcPr>
          <w:p w14:paraId="13774AF6" w14:textId="77777777" w:rsidR="00AD1DD6" w:rsidRPr="00AD1DD6" w:rsidRDefault="00AD1DD6" w:rsidP="00AD1DD6">
            <w:pPr>
              <w:spacing w:after="0" w:line="240" w:lineRule="auto"/>
              <w:jc w:val="right"/>
              <w:rPr>
                <w:ins w:id="3047" w:author="Gladiator Gladiator" w:date="2018-06-01T16:57:00Z"/>
                <w:rFonts w:ascii="Calibri" w:eastAsia="Times New Roman" w:hAnsi="Calibri" w:cs="Calibri"/>
                <w:color w:val="000000"/>
              </w:rPr>
            </w:pPr>
            <w:ins w:id="3048" w:author="Gladiator Gladiator" w:date="2018-06-01T16:57:00Z">
              <w:r w:rsidRPr="00AD1DD6">
                <w:rPr>
                  <w:rFonts w:ascii="Calibri" w:eastAsia="Times New Roman" w:hAnsi="Calibri" w:cs="Calibri"/>
                  <w:color w:val="000000"/>
                </w:rPr>
                <w:t>37.112</w:t>
              </w:r>
            </w:ins>
          </w:p>
        </w:tc>
        <w:tc>
          <w:tcPr>
            <w:tcW w:w="1556" w:type="dxa"/>
            <w:tcBorders>
              <w:top w:val="single" w:sz="4" w:space="0" w:color="9BC2E6"/>
              <w:left w:val="nil"/>
              <w:bottom w:val="single" w:sz="4" w:space="0" w:color="9BC2E6"/>
              <w:right w:val="nil"/>
            </w:tcBorders>
            <w:shd w:val="clear" w:color="DDEBF7" w:fill="DDEBF7"/>
            <w:noWrap/>
            <w:vAlign w:val="bottom"/>
            <w:hideMark/>
            <w:tcPrChange w:id="3049" w:author="Gladiator Gladiator" w:date="2018-06-01T16:58:00Z">
              <w:tcPr>
                <w:tcW w:w="1190" w:type="dxa"/>
                <w:tcBorders>
                  <w:top w:val="single" w:sz="4" w:space="0" w:color="9BC2E6"/>
                  <w:left w:val="nil"/>
                  <w:bottom w:val="single" w:sz="4" w:space="0" w:color="9BC2E6"/>
                  <w:right w:val="nil"/>
                </w:tcBorders>
                <w:shd w:val="clear" w:color="DDEBF7" w:fill="DDEBF7"/>
                <w:noWrap/>
                <w:vAlign w:val="bottom"/>
                <w:hideMark/>
              </w:tcPr>
            </w:tcPrChange>
          </w:tcPr>
          <w:p w14:paraId="62837C5B" w14:textId="77777777" w:rsidR="00AD1DD6" w:rsidRPr="00AD1DD6" w:rsidRDefault="00AD1DD6" w:rsidP="00AD1DD6">
            <w:pPr>
              <w:spacing w:after="0" w:line="240" w:lineRule="auto"/>
              <w:jc w:val="right"/>
              <w:rPr>
                <w:ins w:id="3050" w:author="Gladiator Gladiator" w:date="2018-06-01T16:57:00Z"/>
                <w:rFonts w:ascii="Calibri" w:eastAsia="Times New Roman" w:hAnsi="Calibri" w:cs="Calibri"/>
                <w:color w:val="000000"/>
              </w:rPr>
            </w:pPr>
            <w:ins w:id="3051" w:author="Gladiator Gladiator" w:date="2018-06-01T16:57:00Z">
              <w:r w:rsidRPr="00AD1DD6">
                <w:rPr>
                  <w:rFonts w:ascii="Calibri" w:eastAsia="Times New Roman" w:hAnsi="Calibri" w:cs="Calibri"/>
                  <w:color w:val="000000"/>
                </w:rPr>
                <w:t>44.288</w:t>
              </w:r>
            </w:ins>
          </w:p>
        </w:tc>
      </w:tr>
      <w:tr w:rsidR="00AD1DD6" w:rsidRPr="00AD1DD6" w14:paraId="038FFF41" w14:textId="77777777" w:rsidTr="00AD1DD6">
        <w:trPr>
          <w:trHeight w:val="261"/>
          <w:ins w:id="3052" w:author="Gladiator Gladiator" w:date="2018-06-01T16:57:00Z"/>
          <w:trPrChange w:id="3053"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auto" w:fill="auto"/>
            <w:noWrap/>
            <w:vAlign w:val="bottom"/>
            <w:hideMark/>
            <w:tcPrChange w:id="3054" w:author="Gladiator Gladiator" w:date="2018-06-01T16:58:00Z">
              <w:tcPr>
                <w:tcW w:w="1632"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56E9B895" w14:textId="77777777" w:rsidR="00AD1DD6" w:rsidRPr="00AD1DD6" w:rsidRDefault="00AD1DD6" w:rsidP="00AD1DD6">
            <w:pPr>
              <w:spacing w:after="0" w:line="240" w:lineRule="auto"/>
              <w:rPr>
                <w:ins w:id="3055" w:author="Gladiator Gladiator" w:date="2018-06-01T16:57:00Z"/>
                <w:rFonts w:ascii="Calibri" w:eastAsia="Times New Roman" w:hAnsi="Calibri" w:cs="Calibri"/>
                <w:color w:val="000000"/>
              </w:rPr>
            </w:pPr>
            <w:ins w:id="3056" w:author="Gladiator Gladiator" w:date="2018-06-01T16:57:00Z">
              <w:r w:rsidRPr="00AD1DD6">
                <w:rPr>
                  <w:rFonts w:ascii="Calibri" w:eastAsia="Times New Roman" w:hAnsi="Calibri" w:cs="Calibri"/>
                  <w:color w:val="000000"/>
                </w:rPr>
                <w:t>User 5</w:t>
              </w:r>
            </w:ins>
          </w:p>
        </w:tc>
        <w:tc>
          <w:tcPr>
            <w:tcW w:w="1423" w:type="dxa"/>
            <w:tcBorders>
              <w:top w:val="single" w:sz="4" w:space="0" w:color="9BC2E6"/>
              <w:left w:val="nil"/>
              <w:bottom w:val="single" w:sz="4" w:space="0" w:color="9BC2E6"/>
              <w:right w:val="nil"/>
            </w:tcBorders>
            <w:shd w:val="clear" w:color="auto" w:fill="auto"/>
            <w:noWrap/>
            <w:vAlign w:val="bottom"/>
            <w:hideMark/>
            <w:tcPrChange w:id="3057" w:author="Gladiator Gladiator" w:date="2018-06-01T16:58:00Z">
              <w:tcPr>
                <w:tcW w:w="1423" w:type="dxa"/>
                <w:tcBorders>
                  <w:top w:val="single" w:sz="4" w:space="0" w:color="9BC2E6"/>
                  <w:left w:val="nil"/>
                  <w:bottom w:val="single" w:sz="4" w:space="0" w:color="9BC2E6"/>
                  <w:right w:val="nil"/>
                </w:tcBorders>
                <w:shd w:val="clear" w:color="auto" w:fill="auto"/>
                <w:noWrap/>
                <w:vAlign w:val="bottom"/>
                <w:hideMark/>
              </w:tcPr>
            </w:tcPrChange>
          </w:tcPr>
          <w:p w14:paraId="5F5B0392" w14:textId="77777777" w:rsidR="00AD1DD6" w:rsidRPr="00AD1DD6" w:rsidRDefault="00AD1DD6" w:rsidP="00AD1DD6">
            <w:pPr>
              <w:spacing w:after="0" w:line="240" w:lineRule="auto"/>
              <w:rPr>
                <w:ins w:id="3058" w:author="Gladiator Gladiator" w:date="2018-06-01T16:57:00Z"/>
                <w:rFonts w:ascii="Calibri" w:eastAsia="Times New Roman" w:hAnsi="Calibri" w:cs="Calibri"/>
                <w:color w:val="000000"/>
              </w:rPr>
            </w:pPr>
            <w:ins w:id="3059" w:author="Gladiator Gladiator" w:date="2018-06-01T16:57:00Z">
              <w:r w:rsidRPr="00AD1DD6">
                <w:rPr>
                  <w:rFonts w:ascii="Calibri" w:eastAsia="Times New Roman" w:hAnsi="Calibri" w:cs="Calibri"/>
                  <w:color w:val="000000"/>
                </w:rPr>
                <w:t>testing</w:t>
              </w:r>
            </w:ins>
          </w:p>
        </w:tc>
        <w:tc>
          <w:tcPr>
            <w:tcW w:w="941" w:type="dxa"/>
            <w:tcBorders>
              <w:top w:val="single" w:sz="4" w:space="0" w:color="9BC2E6"/>
              <w:left w:val="nil"/>
              <w:bottom w:val="single" w:sz="4" w:space="0" w:color="9BC2E6"/>
              <w:right w:val="nil"/>
            </w:tcBorders>
            <w:shd w:val="clear" w:color="auto" w:fill="auto"/>
            <w:noWrap/>
            <w:vAlign w:val="bottom"/>
            <w:hideMark/>
            <w:tcPrChange w:id="3060" w:author="Gladiator Gladiator" w:date="2018-06-01T16:58:00Z">
              <w:tcPr>
                <w:tcW w:w="1450" w:type="dxa"/>
                <w:gridSpan w:val="2"/>
                <w:tcBorders>
                  <w:top w:val="single" w:sz="4" w:space="0" w:color="9BC2E6"/>
                  <w:left w:val="nil"/>
                  <w:bottom w:val="single" w:sz="4" w:space="0" w:color="9BC2E6"/>
                  <w:right w:val="nil"/>
                </w:tcBorders>
                <w:shd w:val="clear" w:color="auto" w:fill="auto"/>
                <w:noWrap/>
                <w:vAlign w:val="bottom"/>
                <w:hideMark/>
              </w:tcPr>
            </w:tcPrChange>
          </w:tcPr>
          <w:p w14:paraId="41A4D0E7" w14:textId="77777777" w:rsidR="00AD1DD6" w:rsidRPr="00AD1DD6" w:rsidRDefault="00AD1DD6" w:rsidP="00AD1DD6">
            <w:pPr>
              <w:spacing w:after="0" w:line="240" w:lineRule="auto"/>
              <w:jc w:val="right"/>
              <w:rPr>
                <w:ins w:id="3061" w:author="Gladiator Gladiator" w:date="2018-06-01T16:57:00Z"/>
                <w:rFonts w:ascii="Calibri" w:eastAsia="Times New Roman" w:hAnsi="Calibri" w:cs="Calibri"/>
                <w:color w:val="000000"/>
              </w:rPr>
            </w:pPr>
            <w:ins w:id="3062" w:author="Gladiator Gladiator" w:date="2018-06-01T16:57:00Z">
              <w:r w:rsidRPr="00AD1DD6">
                <w:rPr>
                  <w:rFonts w:ascii="Calibri" w:eastAsia="Times New Roman" w:hAnsi="Calibri" w:cs="Calibri"/>
                  <w:color w:val="000000"/>
                </w:rPr>
                <w:t>33.680</w:t>
              </w:r>
            </w:ins>
          </w:p>
        </w:tc>
        <w:tc>
          <w:tcPr>
            <w:tcW w:w="1039" w:type="dxa"/>
            <w:tcBorders>
              <w:top w:val="single" w:sz="4" w:space="0" w:color="9BC2E6"/>
              <w:left w:val="nil"/>
              <w:bottom w:val="single" w:sz="4" w:space="0" w:color="9BC2E6"/>
              <w:right w:val="nil"/>
            </w:tcBorders>
            <w:shd w:val="clear" w:color="auto" w:fill="auto"/>
            <w:noWrap/>
            <w:vAlign w:val="bottom"/>
            <w:hideMark/>
            <w:tcPrChange w:id="3063" w:author="Gladiator Gladiator" w:date="2018-06-01T16:58:00Z">
              <w:tcPr>
                <w:tcW w:w="935" w:type="dxa"/>
                <w:tcBorders>
                  <w:top w:val="single" w:sz="4" w:space="0" w:color="9BC2E6"/>
                  <w:left w:val="nil"/>
                  <w:bottom w:val="single" w:sz="4" w:space="0" w:color="9BC2E6"/>
                  <w:right w:val="nil"/>
                </w:tcBorders>
                <w:shd w:val="clear" w:color="auto" w:fill="auto"/>
                <w:noWrap/>
                <w:vAlign w:val="bottom"/>
                <w:hideMark/>
              </w:tcPr>
            </w:tcPrChange>
          </w:tcPr>
          <w:p w14:paraId="6AEF1817" w14:textId="77777777" w:rsidR="00AD1DD6" w:rsidRPr="00AD1DD6" w:rsidRDefault="00AD1DD6" w:rsidP="00AD1DD6">
            <w:pPr>
              <w:spacing w:after="0" w:line="240" w:lineRule="auto"/>
              <w:jc w:val="right"/>
              <w:rPr>
                <w:ins w:id="3064" w:author="Gladiator Gladiator" w:date="2018-06-01T16:57:00Z"/>
                <w:rFonts w:ascii="Calibri" w:eastAsia="Times New Roman" w:hAnsi="Calibri" w:cs="Calibri"/>
                <w:color w:val="000000"/>
              </w:rPr>
            </w:pPr>
            <w:ins w:id="3065" w:author="Gladiator Gladiator" w:date="2018-06-01T16:57:00Z">
              <w:r w:rsidRPr="00AD1DD6">
                <w:rPr>
                  <w:rFonts w:ascii="Calibri" w:eastAsia="Times New Roman" w:hAnsi="Calibri" w:cs="Calibri"/>
                  <w:color w:val="000000"/>
                </w:rPr>
                <w:t>35.569</w:t>
              </w:r>
            </w:ins>
          </w:p>
        </w:tc>
        <w:tc>
          <w:tcPr>
            <w:tcW w:w="990" w:type="dxa"/>
            <w:tcBorders>
              <w:top w:val="single" w:sz="4" w:space="0" w:color="9BC2E6"/>
              <w:left w:val="nil"/>
              <w:bottom w:val="single" w:sz="4" w:space="0" w:color="9BC2E6"/>
              <w:right w:val="nil"/>
            </w:tcBorders>
            <w:shd w:val="clear" w:color="auto" w:fill="auto"/>
            <w:noWrap/>
            <w:vAlign w:val="bottom"/>
            <w:hideMark/>
            <w:tcPrChange w:id="3066" w:author="Gladiator Gladiator" w:date="2018-06-01T16:58:00Z">
              <w:tcPr>
                <w:tcW w:w="901" w:type="dxa"/>
                <w:tcBorders>
                  <w:top w:val="single" w:sz="4" w:space="0" w:color="9BC2E6"/>
                  <w:left w:val="nil"/>
                  <w:bottom w:val="single" w:sz="4" w:space="0" w:color="9BC2E6"/>
                  <w:right w:val="nil"/>
                </w:tcBorders>
                <w:shd w:val="clear" w:color="auto" w:fill="auto"/>
                <w:noWrap/>
                <w:vAlign w:val="bottom"/>
                <w:hideMark/>
              </w:tcPr>
            </w:tcPrChange>
          </w:tcPr>
          <w:p w14:paraId="717C12F4" w14:textId="77777777" w:rsidR="00AD1DD6" w:rsidRPr="00AD1DD6" w:rsidRDefault="00AD1DD6" w:rsidP="00AD1DD6">
            <w:pPr>
              <w:spacing w:after="0" w:line="240" w:lineRule="auto"/>
              <w:jc w:val="right"/>
              <w:rPr>
                <w:ins w:id="3067" w:author="Gladiator Gladiator" w:date="2018-06-01T16:57:00Z"/>
                <w:rFonts w:ascii="Calibri" w:eastAsia="Times New Roman" w:hAnsi="Calibri" w:cs="Calibri"/>
                <w:color w:val="000000"/>
              </w:rPr>
            </w:pPr>
            <w:ins w:id="3068" w:author="Gladiator Gladiator" w:date="2018-06-01T16:57:00Z">
              <w:r w:rsidRPr="00AD1DD6">
                <w:rPr>
                  <w:rFonts w:ascii="Calibri" w:eastAsia="Times New Roman" w:hAnsi="Calibri" w:cs="Calibri"/>
                  <w:color w:val="000000"/>
                </w:rPr>
                <w:t>25.754</w:t>
              </w:r>
            </w:ins>
          </w:p>
        </w:tc>
        <w:tc>
          <w:tcPr>
            <w:tcW w:w="1080" w:type="dxa"/>
            <w:tcBorders>
              <w:top w:val="single" w:sz="4" w:space="0" w:color="9BC2E6"/>
              <w:left w:val="nil"/>
              <w:bottom w:val="single" w:sz="4" w:space="0" w:color="9BC2E6"/>
              <w:right w:val="nil"/>
            </w:tcBorders>
            <w:shd w:val="clear" w:color="auto" w:fill="auto"/>
            <w:noWrap/>
            <w:vAlign w:val="bottom"/>
            <w:hideMark/>
            <w:tcPrChange w:id="3069" w:author="Gladiator Gladiator" w:date="2018-06-01T16:58:00Z">
              <w:tcPr>
                <w:tcW w:w="1037" w:type="dxa"/>
                <w:tcBorders>
                  <w:top w:val="single" w:sz="4" w:space="0" w:color="9BC2E6"/>
                  <w:left w:val="nil"/>
                  <w:bottom w:val="single" w:sz="4" w:space="0" w:color="9BC2E6"/>
                  <w:right w:val="nil"/>
                </w:tcBorders>
                <w:shd w:val="clear" w:color="auto" w:fill="auto"/>
                <w:noWrap/>
                <w:vAlign w:val="bottom"/>
                <w:hideMark/>
              </w:tcPr>
            </w:tcPrChange>
          </w:tcPr>
          <w:p w14:paraId="3FF00A5C" w14:textId="77777777" w:rsidR="00AD1DD6" w:rsidRPr="00AD1DD6" w:rsidRDefault="00AD1DD6" w:rsidP="00AD1DD6">
            <w:pPr>
              <w:spacing w:after="0" w:line="240" w:lineRule="auto"/>
              <w:jc w:val="right"/>
              <w:rPr>
                <w:ins w:id="3070" w:author="Gladiator Gladiator" w:date="2018-06-01T16:57:00Z"/>
                <w:rFonts w:ascii="Calibri" w:eastAsia="Times New Roman" w:hAnsi="Calibri" w:cs="Calibri"/>
                <w:color w:val="000000"/>
              </w:rPr>
            </w:pPr>
            <w:ins w:id="3071" w:author="Gladiator Gladiator" w:date="2018-06-01T16:57:00Z">
              <w:r w:rsidRPr="00AD1DD6">
                <w:rPr>
                  <w:rFonts w:ascii="Calibri" w:eastAsia="Times New Roman" w:hAnsi="Calibri" w:cs="Calibri"/>
                  <w:color w:val="000000"/>
                </w:rPr>
                <w:t>26.867</w:t>
              </w:r>
            </w:ins>
          </w:p>
        </w:tc>
        <w:tc>
          <w:tcPr>
            <w:tcW w:w="990" w:type="dxa"/>
            <w:tcBorders>
              <w:top w:val="single" w:sz="4" w:space="0" w:color="9BC2E6"/>
              <w:left w:val="nil"/>
              <w:bottom w:val="single" w:sz="4" w:space="0" w:color="9BC2E6"/>
              <w:right w:val="nil"/>
            </w:tcBorders>
            <w:shd w:val="clear" w:color="auto" w:fill="auto"/>
            <w:noWrap/>
            <w:vAlign w:val="bottom"/>
            <w:hideMark/>
            <w:tcPrChange w:id="3072" w:author="Gladiator Gladiator" w:date="2018-06-01T16:58:00Z">
              <w:tcPr>
                <w:tcW w:w="952" w:type="dxa"/>
                <w:tcBorders>
                  <w:top w:val="single" w:sz="4" w:space="0" w:color="9BC2E6"/>
                  <w:left w:val="nil"/>
                  <w:bottom w:val="single" w:sz="4" w:space="0" w:color="9BC2E6"/>
                  <w:right w:val="nil"/>
                </w:tcBorders>
                <w:shd w:val="clear" w:color="auto" w:fill="auto"/>
                <w:noWrap/>
                <w:vAlign w:val="bottom"/>
                <w:hideMark/>
              </w:tcPr>
            </w:tcPrChange>
          </w:tcPr>
          <w:p w14:paraId="76CA3EAA" w14:textId="77777777" w:rsidR="00AD1DD6" w:rsidRPr="00AD1DD6" w:rsidRDefault="00AD1DD6" w:rsidP="00AD1DD6">
            <w:pPr>
              <w:spacing w:after="0" w:line="240" w:lineRule="auto"/>
              <w:jc w:val="right"/>
              <w:rPr>
                <w:ins w:id="3073" w:author="Gladiator Gladiator" w:date="2018-06-01T16:57:00Z"/>
                <w:rFonts w:ascii="Calibri" w:eastAsia="Times New Roman" w:hAnsi="Calibri" w:cs="Calibri"/>
                <w:color w:val="000000"/>
              </w:rPr>
            </w:pPr>
            <w:ins w:id="3074" w:author="Gladiator Gladiator" w:date="2018-06-01T16:57:00Z">
              <w:r w:rsidRPr="00AD1DD6">
                <w:rPr>
                  <w:rFonts w:ascii="Calibri" w:eastAsia="Times New Roman" w:hAnsi="Calibri" w:cs="Calibri"/>
                  <w:color w:val="000000"/>
                </w:rPr>
                <w:t>29.751</w:t>
              </w:r>
            </w:ins>
          </w:p>
        </w:tc>
        <w:tc>
          <w:tcPr>
            <w:tcW w:w="1556" w:type="dxa"/>
            <w:tcBorders>
              <w:top w:val="single" w:sz="4" w:space="0" w:color="9BC2E6"/>
              <w:left w:val="nil"/>
              <w:bottom w:val="single" w:sz="4" w:space="0" w:color="9BC2E6"/>
              <w:right w:val="nil"/>
            </w:tcBorders>
            <w:shd w:val="clear" w:color="auto" w:fill="auto"/>
            <w:noWrap/>
            <w:vAlign w:val="bottom"/>
            <w:hideMark/>
            <w:tcPrChange w:id="3075" w:author="Gladiator Gladiator" w:date="2018-06-01T16:58:00Z">
              <w:tcPr>
                <w:tcW w:w="1190" w:type="dxa"/>
                <w:tcBorders>
                  <w:top w:val="single" w:sz="4" w:space="0" w:color="9BC2E6"/>
                  <w:left w:val="nil"/>
                  <w:bottom w:val="single" w:sz="4" w:space="0" w:color="9BC2E6"/>
                  <w:right w:val="nil"/>
                </w:tcBorders>
                <w:shd w:val="clear" w:color="auto" w:fill="auto"/>
                <w:noWrap/>
                <w:vAlign w:val="bottom"/>
                <w:hideMark/>
              </w:tcPr>
            </w:tcPrChange>
          </w:tcPr>
          <w:p w14:paraId="47D2F864" w14:textId="77777777" w:rsidR="00AD1DD6" w:rsidRPr="00AD1DD6" w:rsidRDefault="00AD1DD6" w:rsidP="00AD1DD6">
            <w:pPr>
              <w:spacing w:after="0" w:line="240" w:lineRule="auto"/>
              <w:jc w:val="right"/>
              <w:rPr>
                <w:ins w:id="3076" w:author="Gladiator Gladiator" w:date="2018-06-01T16:57:00Z"/>
                <w:rFonts w:ascii="Calibri" w:eastAsia="Times New Roman" w:hAnsi="Calibri" w:cs="Calibri"/>
                <w:color w:val="000000"/>
              </w:rPr>
            </w:pPr>
            <w:ins w:id="3077" w:author="Gladiator Gladiator" w:date="2018-06-01T16:57:00Z">
              <w:r w:rsidRPr="00AD1DD6">
                <w:rPr>
                  <w:rFonts w:ascii="Calibri" w:eastAsia="Times New Roman" w:hAnsi="Calibri" w:cs="Calibri"/>
                  <w:color w:val="000000"/>
                </w:rPr>
                <w:t>30.324</w:t>
              </w:r>
            </w:ins>
          </w:p>
        </w:tc>
      </w:tr>
      <w:tr w:rsidR="00AD1DD6" w:rsidRPr="00AD1DD6" w14:paraId="3FAA4411" w14:textId="77777777" w:rsidTr="00AD1DD6">
        <w:trPr>
          <w:trHeight w:val="261"/>
          <w:ins w:id="3078" w:author="Gladiator Gladiator" w:date="2018-06-01T16:57:00Z"/>
          <w:trPrChange w:id="3079"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DDEBF7" w:fill="DDEBF7"/>
            <w:noWrap/>
            <w:vAlign w:val="bottom"/>
            <w:hideMark/>
            <w:tcPrChange w:id="3080" w:author="Gladiator Gladiator" w:date="2018-06-01T16:58:00Z">
              <w:tcPr>
                <w:tcW w:w="1632"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46401BCE" w14:textId="77777777" w:rsidR="00AD1DD6" w:rsidRPr="00AD1DD6" w:rsidRDefault="00AD1DD6" w:rsidP="00AD1DD6">
            <w:pPr>
              <w:spacing w:after="0" w:line="240" w:lineRule="auto"/>
              <w:rPr>
                <w:ins w:id="3081" w:author="Gladiator Gladiator" w:date="2018-06-01T16:57:00Z"/>
                <w:rFonts w:ascii="Calibri" w:eastAsia="Times New Roman" w:hAnsi="Calibri" w:cs="Calibri"/>
                <w:color w:val="000000"/>
              </w:rPr>
            </w:pPr>
            <w:ins w:id="3082" w:author="Gladiator Gladiator" w:date="2018-06-01T16:57:00Z">
              <w:r w:rsidRPr="00AD1DD6">
                <w:rPr>
                  <w:rFonts w:ascii="Calibri" w:eastAsia="Times New Roman" w:hAnsi="Calibri" w:cs="Calibri"/>
                  <w:color w:val="000000"/>
                </w:rPr>
                <w:t>User 6</w:t>
              </w:r>
            </w:ins>
          </w:p>
        </w:tc>
        <w:tc>
          <w:tcPr>
            <w:tcW w:w="1423" w:type="dxa"/>
            <w:tcBorders>
              <w:top w:val="single" w:sz="4" w:space="0" w:color="9BC2E6"/>
              <w:left w:val="nil"/>
              <w:bottom w:val="single" w:sz="4" w:space="0" w:color="9BC2E6"/>
              <w:right w:val="nil"/>
            </w:tcBorders>
            <w:shd w:val="clear" w:color="DDEBF7" w:fill="DDEBF7"/>
            <w:noWrap/>
            <w:vAlign w:val="bottom"/>
            <w:hideMark/>
            <w:tcPrChange w:id="3083" w:author="Gladiator Gladiator" w:date="2018-06-01T16:58:00Z">
              <w:tcPr>
                <w:tcW w:w="1768" w:type="dxa"/>
                <w:gridSpan w:val="2"/>
                <w:tcBorders>
                  <w:top w:val="single" w:sz="4" w:space="0" w:color="9BC2E6"/>
                  <w:left w:val="nil"/>
                  <w:bottom w:val="single" w:sz="4" w:space="0" w:color="9BC2E6"/>
                  <w:right w:val="nil"/>
                </w:tcBorders>
                <w:shd w:val="clear" w:color="DDEBF7" w:fill="DDEBF7"/>
                <w:noWrap/>
                <w:vAlign w:val="bottom"/>
                <w:hideMark/>
              </w:tcPr>
            </w:tcPrChange>
          </w:tcPr>
          <w:p w14:paraId="24779AB5" w14:textId="77777777" w:rsidR="00AD1DD6" w:rsidRPr="00AD1DD6" w:rsidRDefault="00AD1DD6" w:rsidP="00AD1DD6">
            <w:pPr>
              <w:spacing w:after="0" w:line="240" w:lineRule="auto"/>
              <w:rPr>
                <w:ins w:id="3084" w:author="Gladiator Gladiator" w:date="2018-06-01T16:57:00Z"/>
                <w:rFonts w:ascii="Calibri" w:eastAsia="Times New Roman" w:hAnsi="Calibri" w:cs="Calibri"/>
                <w:color w:val="000000"/>
              </w:rPr>
            </w:pPr>
            <w:ins w:id="3085" w:author="Gladiator Gladiator" w:date="2018-06-01T16:57:00Z">
              <w:r w:rsidRPr="00AD1DD6">
                <w:rPr>
                  <w:rFonts w:ascii="Calibri" w:eastAsia="Times New Roman" w:hAnsi="Calibri" w:cs="Calibri"/>
                  <w:color w:val="000000"/>
                </w:rPr>
                <w:t>relaxing</w:t>
              </w:r>
            </w:ins>
          </w:p>
        </w:tc>
        <w:tc>
          <w:tcPr>
            <w:tcW w:w="941" w:type="dxa"/>
            <w:tcBorders>
              <w:top w:val="single" w:sz="4" w:space="0" w:color="9BC2E6"/>
              <w:left w:val="nil"/>
              <w:bottom w:val="single" w:sz="4" w:space="0" w:color="9BC2E6"/>
              <w:right w:val="nil"/>
            </w:tcBorders>
            <w:shd w:val="clear" w:color="DDEBF7" w:fill="DDEBF7"/>
            <w:noWrap/>
            <w:vAlign w:val="bottom"/>
            <w:hideMark/>
            <w:tcPrChange w:id="3086" w:author="Gladiator Gladiator" w:date="2018-06-01T16:58: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1B76E8AC" w14:textId="77777777" w:rsidR="00AD1DD6" w:rsidRPr="00AD1DD6" w:rsidRDefault="00AD1DD6" w:rsidP="00AD1DD6">
            <w:pPr>
              <w:spacing w:after="0" w:line="240" w:lineRule="auto"/>
              <w:jc w:val="right"/>
              <w:rPr>
                <w:ins w:id="3087" w:author="Gladiator Gladiator" w:date="2018-06-01T16:57:00Z"/>
                <w:rFonts w:ascii="Calibri" w:eastAsia="Times New Roman" w:hAnsi="Calibri" w:cs="Calibri"/>
                <w:color w:val="000000"/>
              </w:rPr>
            </w:pPr>
            <w:ins w:id="3088" w:author="Gladiator Gladiator" w:date="2018-06-01T16:57:00Z">
              <w:r w:rsidRPr="00AD1DD6">
                <w:rPr>
                  <w:rFonts w:ascii="Calibri" w:eastAsia="Times New Roman" w:hAnsi="Calibri" w:cs="Calibri"/>
                  <w:color w:val="000000"/>
                </w:rPr>
                <w:t>36.649</w:t>
              </w:r>
            </w:ins>
          </w:p>
        </w:tc>
        <w:tc>
          <w:tcPr>
            <w:tcW w:w="1039" w:type="dxa"/>
            <w:tcBorders>
              <w:top w:val="single" w:sz="4" w:space="0" w:color="9BC2E6"/>
              <w:left w:val="nil"/>
              <w:bottom w:val="single" w:sz="4" w:space="0" w:color="9BC2E6"/>
              <w:right w:val="nil"/>
            </w:tcBorders>
            <w:shd w:val="clear" w:color="DDEBF7" w:fill="DDEBF7"/>
            <w:noWrap/>
            <w:vAlign w:val="bottom"/>
            <w:hideMark/>
            <w:tcPrChange w:id="3089" w:author="Gladiator Gladiator" w:date="2018-06-01T16:58:00Z">
              <w:tcPr>
                <w:tcW w:w="935" w:type="dxa"/>
                <w:tcBorders>
                  <w:top w:val="single" w:sz="4" w:space="0" w:color="9BC2E6"/>
                  <w:left w:val="nil"/>
                  <w:bottom w:val="single" w:sz="4" w:space="0" w:color="9BC2E6"/>
                  <w:right w:val="nil"/>
                </w:tcBorders>
                <w:shd w:val="clear" w:color="DDEBF7" w:fill="DDEBF7"/>
                <w:noWrap/>
                <w:vAlign w:val="bottom"/>
                <w:hideMark/>
              </w:tcPr>
            </w:tcPrChange>
          </w:tcPr>
          <w:p w14:paraId="3BC8DCEF" w14:textId="77777777" w:rsidR="00AD1DD6" w:rsidRPr="00AD1DD6" w:rsidRDefault="00AD1DD6" w:rsidP="00AD1DD6">
            <w:pPr>
              <w:spacing w:after="0" w:line="240" w:lineRule="auto"/>
              <w:jc w:val="right"/>
              <w:rPr>
                <w:ins w:id="3090" w:author="Gladiator Gladiator" w:date="2018-06-01T16:57:00Z"/>
                <w:rFonts w:ascii="Calibri" w:eastAsia="Times New Roman" w:hAnsi="Calibri" w:cs="Calibri"/>
                <w:color w:val="000000"/>
              </w:rPr>
            </w:pPr>
            <w:ins w:id="3091" w:author="Gladiator Gladiator" w:date="2018-06-01T16:57:00Z">
              <w:r w:rsidRPr="00AD1DD6">
                <w:rPr>
                  <w:rFonts w:ascii="Calibri" w:eastAsia="Times New Roman" w:hAnsi="Calibri" w:cs="Calibri"/>
                  <w:color w:val="000000"/>
                </w:rPr>
                <w:t>39.499</w:t>
              </w:r>
            </w:ins>
          </w:p>
        </w:tc>
        <w:tc>
          <w:tcPr>
            <w:tcW w:w="990" w:type="dxa"/>
            <w:tcBorders>
              <w:top w:val="single" w:sz="4" w:space="0" w:color="9BC2E6"/>
              <w:left w:val="nil"/>
              <w:bottom w:val="single" w:sz="4" w:space="0" w:color="9BC2E6"/>
              <w:right w:val="nil"/>
            </w:tcBorders>
            <w:shd w:val="clear" w:color="DDEBF7" w:fill="DDEBF7"/>
            <w:noWrap/>
            <w:vAlign w:val="bottom"/>
            <w:hideMark/>
            <w:tcPrChange w:id="3092" w:author="Gladiator Gladiator" w:date="2018-06-01T16:58:00Z">
              <w:tcPr>
                <w:tcW w:w="901" w:type="dxa"/>
                <w:tcBorders>
                  <w:top w:val="single" w:sz="4" w:space="0" w:color="9BC2E6"/>
                  <w:left w:val="nil"/>
                  <w:bottom w:val="single" w:sz="4" w:space="0" w:color="9BC2E6"/>
                  <w:right w:val="nil"/>
                </w:tcBorders>
                <w:shd w:val="clear" w:color="DDEBF7" w:fill="DDEBF7"/>
                <w:noWrap/>
                <w:vAlign w:val="bottom"/>
                <w:hideMark/>
              </w:tcPr>
            </w:tcPrChange>
          </w:tcPr>
          <w:p w14:paraId="23D09D7C" w14:textId="77777777" w:rsidR="00AD1DD6" w:rsidRPr="00AD1DD6" w:rsidRDefault="00AD1DD6" w:rsidP="00AD1DD6">
            <w:pPr>
              <w:spacing w:after="0" w:line="240" w:lineRule="auto"/>
              <w:jc w:val="right"/>
              <w:rPr>
                <w:ins w:id="3093" w:author="Gladiator Gladiator" w:date="2018-06-01T16:57:00Z"/>
                <w:rFonts w:ascii="Calibri" w:eastAsia="Times New Roman" w:hAnsi="Calibri" w:cs="Calibri"/>
                <w:color w:val="000000"/>
              </w:rPr>
            </w:pPr>
            <w:ins w:id="3094" w:author="Gladiator Gladiator" w:date="2018-06-01T16:57:00Z">
              <w:r w:rsidRPr="00AD1DD6">
                <w:rPr>
                  <w:rFonts w:ascii="Calibri" w:eastAsia="Times New Roman" w:hAnsi="Calibri" w:cs="Calibri"/>
                  <w:color w:val="000000"/>
                </w:rPr>
                <w:t>34.209</w:t>
              </w:r>
            </w:ins>
          </w:p>
        </w:tc>
        <w:tc>
          <w:tcPr>
            <w:tcW w:w="1080" w:type="dxa"/>
            <w:tcBorders>
              <w:top w:val="single" w:sz="4" w:space="0" w:color="9BC2E6"/>
              <w:left w:val="nil"/>
              <w:bottom w:val="single" w:sz="4" w:space="0" w:color="9BC2E6"/>
              <w:right w:val="nil"/>
            </w:tcBorders>
            <w:shd w:val="clear" w:color="DDEBF7" w:fill="DDEBF7"/>
            <w:noWrap/>
            <w:vAlign w:val="bottom"/>
            <w:hideMark/>
            <w:tcPrChange w:id="3095" w:author="Gladiator Gladiator" w:date="2018-06-01T16:58:00Z">
              <w:tcPr>
                <w:tcW w:w="1037" w:type="dxa"/>
                <w:tcBorders>
                  <w:top w:val="single" w:sz="4" w:space="0" w:color="9BC2E6"/>
                  <w:left w:val="nil"/>
                  <w:bottom w:val="single" w:sz="4" w:space="0" w:color="9BC2E6"/>
                  <w:right w:val="nil"/>
                </w:tcBorders>
                <w:shd w:val="clear" w:color="DDEBF7" w:fill="DDEBF7"/>
                <w:noWrap/>
                <w:vAlign w:val="bottom"/>
                <w:hideMark/>
              </w:tcPr>
            </w:tcPrChange>
          </w:tcPr>
          <w:p w14:paraId="15365DAA" w14:textId="77777777" w:rsidR="00AD1DD6" w:rsidRPr="00AD1DD6" w:rsidRDefault="00AD1DD6" w:rsidP="00AD1DD6">
            <w:pPr>
              <w:spacing w:after="0" w:line="240" w:lineRule="auto"/>
              <w:jc w:val="right"/>
              <w:rPr>
                <w:ins w:id="3096" w:author="Gladiator Gladiator" w:date="2018-06-01T16:57:00Z"/>
                <w:rFonts w:ascii="Calibri" w:eastAsia="Times New Roman" w:hAnsi="Calibri" w:cs="Calibri"/>
                <w:color w:val="000000"/>
              </w:rPr>
            </w:pPr>
            <w:ins w:id="3097" w:author="Gladiator Gladiator" w:date="2018-06-01T16:57:00Z">
              <w:r w:rsidRPr="00AD1DD6">
                <w:rPr>
                  <w:rFonts w:ascii="Calibri" w:eastAsia="Times New Roman" w:hAnsi="Calibri" w:cs="Calibri"/>
                  <w:color w:val="000000"/>
                </w:rPr>
                <w:t>45.527</w:t>
              </w:r>
            </w:ins>
          </w:p>
        </w:tc>
        <w:tc>
          <w:tcPr>
            <w:tcW w:w="990" w:type="dxa"/>
            <w:tcBorders>
              <w:top w:val="single" w:sz="4" w:space="0" w:color="9BC2E6"/>
              <w:left w:val="nil"/>
              <w:bottom w:val="single" w:sz="4" w:space="0" w:color="9BC2E6"/>
              <w:right w:val="nil"/>
            </w:tcBorders>
            <w:shd w:val="clear" w:color="DDEBF7" w:fill="DDEBF7"/>
            <w:noWrap/>
            <w:vAlign w:val="bottom"/>
            <w:hideMark/>
            <w:tcPrChange w:id="3098" w:author="Gladiator Gladiator" w:date="2018-06-01T16:58:00Z">
              <w:tcPr>
                <w:tcW w:w="952" w:type="dxa"/>
                <w:tcBorders>
                  <w:top w:val="single" w:sz="4" w:space="0" w:color="9BC2E6"/>
                  <w:left w:val="nil"/>
                  <w:bottom w:val="single" w:sz="4" w:space="0" w:color="9BC2E6"/>
                  <w:right w:val="nil"/>
                </w:tcBorders>
                <w:shd w:val="clear" w:color="DDEBF7" w:fill="DDEBF7"/>
                <w:noWrap/>
                <w:vAlign w:val="bottom"/>
                <w:hideMark/>
              </w:tcPr>
            </w:tcPrChange>
          </w:tcPr>
          <w:p w14:paraId="61B3FE66" w14:textId="77777777" w:rsidR="00AD1DD6" w:rsidRPr="00AD1DD6" w:rsidRDefault="00AD1DD6" w:rsidP="00AD1DD6">
            <w:pPr>
              <w:spacing w:after="0" w:line="240" w:lineRule="auto"/>
              <w:jc w:val="right"/>
              <w:rPr>
                <w:ins w:id="3099" w:author="Gladiator Gladiator" w:date="2018-06-01T16:57:00Z"/>
                <w:rFonts w:ascii="Calibri" w:eastAsia="Times New Roman" w:hAnsi="Calibri" w:cs="Calibri"/>
                <w:color w:val="000000"/>
              </w:rPr>
            </w:pPr>
            <w:ins w:id="3100" w:author="Gladiator Gladiator" w:date="2018-06-01T16:57:00Z">
              <w:r w:rsidRPr="00AD1DD6">
                <w:rPr>
                  <w:rFonts w:ascii="Calibri" w:eastAsia="Times New Roman" w:hAnsi="Calibri" w:cs="Calibri"/>
                  <w:color w:val="000000"/>
                </w:rPr>
                <w:t>43.473</w:t>
              </w:r>
            </w:ins>
          </w:p>
        </w:tc>
        <w:tc>
          <w:tcPr>
            <w:tcW w:w="1556" w:type="dxa"/>
            <w:tcBorders>
              <w:top w:val="single" w:sz="4" w:space="0" w:color="9BC2E6"/>
              <w:left w:val="nil"/>
              <w:bottom w:val="single" w:sz="4" w:space="0" w:color="9BC2E6"/>
              <w:right w:val="nil"/>
            </w:tcBorders>
            <w:shd w:val="clear" w:color="DDEBF7" w:fill="DDEBF7"/>
            <w:noWrap/>
            <w:vAlign w:val="bottom"/>
            <w:hideMark/>
            <w:tcPrChange w:id="3101" w:author="Gladiator Gladiator" w:date="2018-06-01T16:58:00Z">
              <w:tcPr>
                <w:tcW w:w="1190" w:type="dxa"/>
                <w:tcBorders>
                  <w:top w:val="single" w:sz="4" w:space="0" w:color="9BC2E6"/>
                  <w:left w:val="nil"/>
                  <w:bottom w:val="single" w:sz="4" w:space="0" w:color="9BC2E6"/>
                  <w:right w:val="nil"/>
                </w:tcBorders>
                <w:shd w:val="clear" w:color="DDEBF7" w:fill="DDEBF7"/>
                <w:noWrap/>
                <w:vAlign w:val="bottom"/>
                <w:hideMark/>
              </w:tcPr>
            </w:tcPrChange>
          </w:tcPr>
          <w:p w14:paraId="51337F5F" w14:textId="77777777" w:rsidR="00AD1DD6" w:rsidRPr="00AD1DD6" w:rsidRDefault="00AD1DD6" w:rsidP="00AD1DD6">
            <w:pPr>
              <w:spacing w:after="0" w:line="240" w:lineRule="auto"/>
              <w:jc w:val="right"/>
              <w:rPr>
                <w:ins w:id="3102" w:author="Gladiator Gladiator" w:date="2018-06-01T16:57:00Z"/>
                <w:rFonts w:ascii="Calibri" w:eastAsia="Times New Roman" w:hAnsi="Calibri" w:cs="Calibri"/>
                <w:color w:val="000000"/>
              </w:rPr>
            </w:pPr>
            <w:ins w:id="3103" w:author="Gladiator Gladiator" w:date="2018-06-01T16:57:00Z">
              <w:r w:rsidRPr="00AD1DD6">
                <w:rPr>
                  <w:rFonts w:ascii="Calibri" w:eastAsia="Times New Roman" w:hAnsi="Calibri" w:cs="Calibri"/>
                  <w:color w:val="000000"/>
                </w:rPr>
                <w:t>39.871</w:t>
              </w:r>
            </w:ins>
          </w:p>
        </w:tc>
      </w:tr>
      <w:tr w:rsidR="00AD1DD6" w:rsidRPr="00AD1DD6" w14:paraId="351139E2" w14:textId="77777777" w:rsidTr="00AD1DD6">
        <w:trPr>
          <w:trHeight w:val="261"/>
          <w:ins w:id="3104" w:author="Gladiator Gladiator" w:date="2018-06-01T16:57:00Z"/>
          <w:trPrChange w:id="3105"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auto" w:fill="auto"/>
            <w:noWrap/>
            <w:vAlign w:val="bottom"/>
            <w:hideMark/>
            <w:tcPrChange w:id="3106" w:author="Gladiator Gladiator" w:date="2018-06-01T16:58:00Z">
              <w:tcPr>
                <w:tcW w:w="1632"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020210E1" w14:textId="77777777" w:rsidR="00AD1DD6" w:rsidRPr="00AD1DD6" w:rsidRDefault="00AD1DD6" w:rsidP="00AD1DD6">
            <w:pPr>
              <w:spacing w:after="0" w:line="240" w:lineRule="auto"/>
              <w:rPr>
                <w:ins w:id="3107" w:author="Gladiator Gladiator" w:date="2018-06-01T16:57:00Z"/>
                <w:rFonts w:ascii="Calibri" w:eastAsia="Times New Roman" w:hAnsi="Calibri" w:cs="Calibri"/>
                <w:color w:val="000000"/>
              </w:rPr>
            </w:pPr>
            <w:ins w:id="3108" w:author="Gladiator Gladiator" w:date="2018-06-01T16:57:00Z">
              <w:r w:rsidRPr="00AD1DD6">
                <w:rPr>
                  <w:rFonts w:ascii="Calibri" w:eastAsia="Times New Roman" w:hAnsi="Calibri" w:cs="Calibri"/>
                  <w:color w:val="000000"/>
                </w:rPr>
                <w:t>User 6</w:t>
              </w:r>
            </w:ins>
          </w:p>
        </w:tc>
        <w:tc>
          <w:tcPr>
            <w:tcW w:w="1423" w:type="dxa"/>
            <w:tcBorders>
              <w:top w:val="single" w:sz="4" w:space="0" w:color="9BC2E6"/>
              <w:left w:val="nil"/>
              <w:bottom w:val="single" w:sz="4" w:space="0" w:color="9BC2E6"/>
              <w:right w:val="nil"/>
            </w:tcBorders>
            <w:shd w:val="clear" w:color="auto" w:fill="auto"/>
            <w:noWrap/>
            <w:vAlign w:val="bottom"/>
            <w:hideMark/>
            <w:tcPrChange w:id="3109" w:author="Gladiator Gladiator" w:date="2018-06-01T16:58:00Z">
              <w:tcPr>
                <w:tcW w:w="1423" w:type="dxa"/>
                <w:tcBorders>
                  <w:top w:val="single" w:sz="4" w:space="0" w:color="9BC2E6"/>
                  <w:left w:val="nil"/>
                  <w:bottom w:val="single" w:sz="4" w:space="0" w:color="9BC2E6"/>
                  <w:right w:val="nil"/>
                </w:tcBorders>
                <w:shd w:val="clear" w:color="auto" w:fill="auto"/>
                <w:noWrap/>
                <w:vAlign w:val="bottom"/>
                <w:hideMark/>
              </w:tcPr>
            </w:tcPrChange>
          </w:tcPr>
          <w:p w14:paraId="244E2CE8" w14:textId="77777777" w:rsidR="00AD1DD6" w:rsidRPr="00AD1DD6" w:rsidRDefault="00AD1DD6" w:rsidP="00AD1DD6">
            <w:pPr>
              <w:spacing w:after="0" w:line="240" w:lineRule="auto"/>
              <w:rPr>
                <w:ins w:id="3110" w:author="Gladiator Gladiator" w:date="2018-06-01T16:57:00Z"/>
                <w:rFonts w:ascii="Calibri" w:eastAsia="Times New Roman" w:hAnsi="Calibri" w:cs="Calibri"/>
                <w:color w:val="000000"/>
              </w:rPr>
            </w:pPr>
            <w:ins w:id="3111" w:author="Gladiator Gladiator" w:date="2018-06-01T16:57:00Z">
              <w:r w:rsidRPr="00AD1DD6">
                <w:rPr>
                  <w:rFonts w:ascii="Calibri" w:eastAsia="Times New Roman" w:hAnsi="Calibri" w:cs="Calibri"/>
                  <w:color w:val="000000"/>
                </w:rPr>
                <w:t>testing</w:t>
              </w:r>
            </w:ins>
          </w:p>
        </w:tc>
        <w:tc>
          <w:tcPr>
            <w:tcW w:w="941" w:type="dxa"/>
            <w:tcBorders>
              <w:top w:val="single" w:sz="4" w:space="0" w:color="9BC2E6"/>
              <w:left w:val="nil"/>
              <w:bottom w:val="single" w:sz="4" w:space="0" w:color="9BC2E6"/>
              <w:right w:val="nil"/>
            </w:tcBorders>
            <w:shd w:val="clear" w:color="auto" w:fill="auto"/>
            <w:noWrap/>
            <w:vAlign w:val="bottom"/>
            <w:hideMark/>
            <w:tcPrChange w:id="3112" w:author="Gladiator Gladiator" w:date="2018-06-01T16:58:00Z">
              <w:tcPr>
                <w:tcW w:w="1450" w:type="dxa"/>
                <w:gridSpan w:val="2"/>
                <w:tcBorders>
                  <w:top w:val="single" w:sz="4" w:space="0" w:color="9BC2E6"/>
                  <w:left w:val="nil"/>
                  <w:bottom w:val="single" w:sz="4" w:space="0" w:color="9BC2E6"/>
                  <w:right w:val="nil"/>
                </w:tcBorders>
                <w:shd w:val="clear" w:color="auto" w:fill="auto"/>
                <w:noWrap/>
                <w:vAlign w:val="bottom"/>
                <w:hideMark/>
              </w:tcPr>
            </w:tcPrChange>
          </w:tcPr>
          <w:p w14:paraId="661D775B" w14:textId="77777777" w:rsidR="00AD1DD6" w:rsidRPr="00AD1DD6" w:rsidRDefault="00AD1DD6" w:rsidP="00AD1DD6">
            <w:pPr>
              <w:spacing w:after="0" w:line="240" w:lineRule="auto"/>
              <w:jc w:val="right"/>
              <w:rPr>
                <w:ins w:id="3113" w:author="Gladiator Gladiator" w:date="2018-06-01T16:57:00Z"/>
                <w:rFonts w:ascii="Calibri" w:eastAsia="Times New Roman" w:hAnsi="Calibri" w:cs="Calibri"/>
                <w:color w:val="000000"/>
              </w:rPr>
            </w:pPr>
            <w:ins w:id="3114" w:author="Gladiator Gladiator" w:date="2018-06-01T16:57:00Z">
              <w:r w:rsidRPr="00AD1DD6">
                <w:rPr>
                  <w:rFonts w:ascii="Calibri" w:eastAsia="Times New Roman" w:hAnsi="Calibri" w:cs="Calibri"/>
                  <w:color w:val="000000"/>
                </w:rPr>
                <w:t>66.172</w:t>
              </w:r>
            </w:ins>
          </w:p>
        </w:tc>
        <w:tc>
          <w:tcPr>
            <w:tcW w:w="1039" w:type="dxa"/>
            <w:tcBorders>
              <w:top w:val="single" w:sz="4" w:space="0" w:color="9BC2E6"/>
              <w:left w:val="nil"/>
              <w:bottom w:val="single" w:sz="4" w:space="0" w:color="9BC2E6"/>
              <w:right w:val="nil"/>
            </w:tcBorders>
            <w:shd w:val="clear" w:color="auto" w:fill="auto"/>
            <w:noWrap/>
            <w:vAlign w:val="bottom"/>
            <w:hideMark/>
            <w:tcPrChange w:id="3115" w:author="Gladiator Gladiator" w:date="2018-06-01T16:58:00Z">
              <w:tcPr>
                <w:tcW w:w="935" w:type="dxa"/>
                <w:tcBorders>
                  <w:top w:val="single" w:sz="4" w:space="0" w:color="9BC2E6"/>
                  <w:left w:val="nil"/>
                  <w:bottom w:val="single" w:sz="4" w:space="0" w:color="9BC2E6"/>
                  <w:right w:val="nil"/>
                </w:tcBorders>
                <w:shd w:val="clear" w:color="auto" w:fill="auto"/>
                <w:noWrap/>
                <w:vAlign w:val="bottom"/>
                <w:hideMark/>
              </w:tcPr>
            </w:tcPrChange>
          </w:tcPr>
          <w:p w14:paraId="1378BBF2" w14:textId="77777777" w:rsidR="00AD1DD6" w:rsidRPr="00AD1DD6" w:rsidRDefault="00AD1DD6" w:rsidP="00AD1DD6">
            <w:pPr>
              <w:spacing w:after="0" w:line="240" w:lineRule="auto"/>
              <w:jc w:val="right"/>
              <w:rPr>
                <w:ins w:id="3116" w:author="Gladiator Gladiator" w:date="2018-06-01T16:57:00Z"/>
                <w:rFonts w:ascii="Calibri" w:eastAsia="Times New Roman" w:hAnsi="Calibri" w:cs="Calibri"/>
                <w:color w:val="000000"/>
              </w:rPr>
            </w:pPr>
            <w:ins w:id="3117" w:author="Gladiator Gladiator" w:date="2018-06-01T16:57:00Z">
              <w:r w:rsidRPr="00AD1DD6">
                <w:rPr>
                  <w:rFonts w:ascii="Calibri" w:eastAsia="Times New Roman" w:hAnsi="Calibri" w:cs="Calibri"/>
                  <w:color w:val="000000"/>
                </w:rPr>
                <w:t>61.849</w:t>
              </w:r>
            </w:ins>
          </w:p>
        </w:tc>
        <w:tc>
          <w:tcPr>
            <w:tcW w:w="990" w:type="dxa"/>
            <w:tcBorders>
              <w:top w:val="single" w:sz="4" w:space="0" w:color="9BC2E6"/>
              <w:left w:val="nil"/>
              <w:bottom w:val="single" w:sz="4" w:space="0" w:color="9BC2E6"/>
              <w:right w:val="nil"/>
            </w:tcBorders>
            <w:shd w:val="clear" w:color="auto" w:fill="auto"/>
            <w:noWrap/>
            <w:vAlign w:val="bottom"/>
            <w:hideMark/>
            <w:tcPrChange w:id="3118" w:author="Gladiator Gladiator" w:date="2018-06-01T16:58:00Z">
              <w:tcPr>
                <w:tcW w:w="901" w:type="dxa"/>
                <w:tcBorders>
                  <w:top w:val="single" w:sz="4" w:space="0" w:color="9BC2E6"/>
                  <w:left w:val="nil"/>
                  <w:bottom w:val="single" w:sz="4" w:space="0" w:color="9BC2E6"/>
                  <w:right w:val="nil"/>
                </w:tcBorders>
                <w:shd w:val="clear" w:color="auto" w:fill="auto"/>
                <w:noWrap/>
                <w:vAlign w:val="bottom"/>
                <w:hideMark/>
              </w:tcPr>
            </w:tcPrChange>
          </w:tcPr>
          <w:p w14:paraId="19CEFD3F" w14:textId="77777777" w:rsidR="00AD1DD6" w:rsidRPr="00AD1DD6" w:rsidRDefault="00AD1DD6" w:rsidP="00AD1DD6">
            <w:pPr>
              <w:spacing w:after="0" w:line="240" w:lineRule="auto"/>
              <w:jc w:val="right"/>
              <w:rPr>
                <w:ins w:id="3119" w:author="Gladiator Gladiator" w:date="2018-06-01T16:57:00Z"/>
                <w:rFonts w:ascii="Calibri" w:eastAsia="Times New Roman" w:hAnsi="Calibri" w:cs="Calibri"/>
                <w:color w:val="000000"/>
              </w:rPr>
            </w:pPr>
            <w:ins w:id="3120" w:author="Gladiator Gladiator" w:date="2018-06-01T16:57:00Z">
              <w:r w:rsidRPr="00AD1DD6">
                <w:rPr>
                  <w:rFonts w:ascii="Calibri" w:eastAsia="Times New Roman" w:hAnsi="Calibri" w:cs="Calibri"/>
                  <w:color w:val="000000"/>
                </w:rPr>
                <w:t>62.951</w:t>
              </w:r>
            </w:ins>
          </w:p>
        </w:tc>
        <w:tc>
          <w:tcPr>
            <w:tcW w:w="1080" w:type="dxa"/>
            <w:tcBorders>
              <w:top w:val="single" w:sz="4" w:space="0" w:color="9BC2E6"/>
              <w:left w:val="nil"/>
              <w:bottom w:val="single" w:sz="4" w:space="0" w:color="9BC2E6"/>
              <w:right w:val="nil"/>
            </w:tcBorders>
            <w:shd w:val="clear" w:color="auto" w:fill="auto"/>
            <w:noWrap/>
            <w:vAlign w:val="bottom"/>
            <w:hideMark/>
            <w:tcPrChange w:id="3121" w:author="Gladiator Gladiator" w:date="2018-06-01T16:58:00Z">
              <w:tcPr>
                <w:tcW w:w="1037" w:type="dxa"/>
                <w:tcBorders>
                  <w:top w:val="single" w:sz="4" w:space="0" w:color="9BC2E6"/>
                  <w:left w:val="nil"/>
                  <w:bottom w:val="single" w:sz="4" w:space="0" w:color="9BC2E6"/>
                  <w:right w:val="nil"/>
                </w:tcBorders>
                <w:shd w:val="clear" w:color="auto" w:fill="auto"/>
                <w:noWrap/>
                <w:vAlign w:val="bottom"/>
                <w:hideMark/>
              </w:tcPr>
            </w:tcPrChange>
          </w:tcPr>
          <w:p w14:paraId="34D6148E" w14:textId="77777777" w:rsidR="00AD1DD6" w:rsidRPr="00AD1DD6" w:rsidRDefault="00AD1DD6" w:rsidP="00AD1DD6">
            <w:pPr>
              <w:spacing w:after="0" w:line="240" w:lineRule="auto"/>
              <w:jc w:val="right"/>
              <w:rPr>
                <w:ins w:id="3122" w:author="Gladiator Gladiator" w:date="2018-06-01T16:57:00Z"/>
                <w:rFonts w:ascii="Calibri" w:eastAsia="Times New Roman" w:hAnsi="Calibri" w:cs="Calibri"/>
                <w:color w:val="000000"/>
              </w:rPr>
            </w:pPr>
            <w:ins w:id="3123" w:author="Gladiator Gladiator" w:date="2018-06-01T16:57:00Z">
              <w:r w:rsidRPr="00AD1DD6">
                <w:rPr>
                  <w:rFonts w:ascii="Calibri" w:eastAsia="Times New Roman" w:hAnsi="Calibri" w:cs="Calibri"/>
                  <w:color w:val="000000"/>
                </w:rPr>
                <w:t>56.432</w:t>
              </w:r>
            </w:ins>
          </w:p>
        </w:tc>
        <w:tc>
          <w:tcPr>
            <w:tcW w:w="990" w:type="dxa"/>
            <w:tcBorders>
              <w:top w:val="single" w:sz="4" w:space="0" w:color="9BC2E6"/>
              <w:left w:val="nil"/>
              <w:bottom w:val="single" w:sz="4" w:space="0" w:color="9BC2E6"/>
              <w:right w:val="nil"/>
            </w:tcBorders>
            <w:shd w:val="clear" w:color="auto" w:fill="auto"/>
            <w:noWrap/>
            <w:vAlign w:val="bottom"/>
            <w:hideMark/>
            <w:tcPrChange w:id="3124" w:author="Gladiator Gladiator" w:date="2018-06-01T16:58:00Z">
              <w:tcPr>
                <w:tcW w:w="952" w:type="dxa"/>
                <w:tcBorders>
                  <w:top w:val="single" w:sz="4" w:space="0" w:color="9BC2E6"/>
                  <w:left w:val="nil"/>
                  <w:bottom w:val="single" w:sz="4" w:space="0" w:color="9BC2E6"/>
                  <w:right w:val="nil"/>
                </w:tcBorders>
                <w:shd w:val="clear" w:color="auto" w:fill="auto"/>
                <w:noWrap/>
                <w:vAlign w:val="bottom"/>
                <w:hideMark/>
              </w:tcPr>
            </w:tcPrChange>
          </w:tcPr>
          <w:p w14:paraId="13DF6E0B" w14:textId="77777777" w:rsidR="00AD1DD6" w:rsidRPr="00AD1DD6" w:rsidRDefault="00AD1DD6" w:rsidP="00AD1DD6">
            <w:pPr>
              <w:spacing w:after="0" w:line="240" w:lineRule="auto"/>
              <w:jc w:val="right"/>
              <w:rPr>
                <w:ins w:id="3125" w:author="Gladiator Gladiator" w:date="2018-06-01T16:57:00Z"/>
                <w:rFonts w:ascii="Calibri" w:eastAsia="Times New Roman" w:hAnsi="Calibri" w:cs="Calibri"/>
                <w:color w:val="000000"/>
              </w:rPr>
            </w:pPr>
            <w:ins w:id="3126" w:author="Gladiator Gladiator" w:date="2018-06-01T16:57:00Z">
              <w:r w:rsidRPr="00AD1DD6">
                <w:rPr>
                  <w:rFonts w:ascii="Calibri" w:eastAsia="Times New Roman" w:hAnsi="Calibri" w:cs="Calibri"/>
                  <w:color w:val="000000"/>
                </w:rPr>
                <w:t>62.184</w:t>
              </w:r>
            </w:ins>
          </w:p>
        </w:tc>
        <w:tc>
          <w:tcPr>
            <w:tcW w:w="1556" w:type="dxa"/>
            <w:tcBorders>
              <w:top w:val="single" w:sz="4" w:space="0" w:color="9BC2E6"/>
              <w:left w:val="nil"/>
              <w:bottom w:val="single" w:sz="4" w:space="0" w:color="9BC2E6"/>
              <w:right w:val="nil"/>
            </w:tcBorders>
            <w:shd w:val="clear" w:color="auto" w:fill="auto"/>
            <w:noWrap/>
            <w:vAlign w:val="bottom"/>
            <w:hideMark/>
            <w:tcPrChange w:id="3127" w:author="Gladiator Gladiator" w:date="2018-06-01T16:58:00Z">
              <w:tcPr>
                <w:tcW w:w="1190" w:type="dxa"/>
                <w:tcBorders>
                  <w:top w:val="single" w:sz="4" w:space="0" w:color="9BC2E6"/>
                  <w:left w:val="nil"/>
                  <w:bottom w:val="single" w:sz="4" w:space="0" w:color="9BC2E6"/>
                  <w:right w:val="nil"/>
                </w:tcBorders>
                <w:shd w:val="clear" w:color="auto" w:fill="auto"/>
                <w:noWrap/>
                <w:vAlign w:val="bottom"/>
                <w:hideMark/>
              </w:tcPr>
            </w:tcPrChange>
          </w:tcPr>
          <w:p w14:paraId="7D8D6965" w14:textId="77777777" w:rsidR="00AD1DD6" w:rsidRPr="00AD1DD6" w:rsidRDefault="00AD1DD6" w:rsidP="00AD1DD6">
            <w:pPr>
              <w:spacing w:after="0" w:line="240" w:lineRule="auto"/>
              <w:jc w:val="right"/>
              <w:rPr>
                <w:ins w:id="3128" w:author="Gladiator Gladiator" w:date="2018-06-01T16:57:00Z"/>
                <w:rFonts w:ascii="Calibri" w:eastAsia="Times New Roman" w:hAnsi="Calibri" w:cs="Calibri"/>
                <w:color w:val="000000"/>
              </w:rPr>
            </w:pPr>
            <w:ins w:id="3129" w:author="Gladiator Gladiator" w:date="2018-06-01T16:57:00Z">
              <w:r w:rsidRPr="00AD1DD6">
                <w:rPr>
                  <w:rFonts w:ascii="Calibri" w:eastAsia="Times New Roman" w:hAnsi="Calibri" w:cs="Calibri"/>
                  <w:color w:val="000000"/>
                </w:rPr>
                <w:t>61.917</w:t>
              </w:r>
            </w:ins>
          </w:p>
        </w:tc>
      </w:tr>
      <w:tr w:rsidR="00AD1DD6" w:rsidRPr="00AD1DD6" w14:paraId="2EFE89D7" w14:textId="77777777" w:rsidTr="00AD1DD6">
        <w:trPr>
          <w:trHeight w:val="261"/>
          <w:ins w:id="3130" w:author="Gladiator Gladiator" w:date="2018-06-01T16:57:00Z"/>
          <w:trPrChange w:id="3131"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DDEBF7" w:fill="DDEBF7"/>
            <w:noWrap/>
            <w:vAlign w:val="bottom"/>
            <w:hideMark/>
            <w:tcPrChange w:id="3132" w:author="Gladiator Gladiator" w:date="2018-06-01T16:58:00Z">
              <w:tcPr>
                <w:tcW w:w="1632"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70E6660B" w14:textId="77777777" w:rsidR="00AD1DD6" w:rsidRPr="00AD1DD6" w:rsidRDefault="00AD1DD6" w:rsidP="00AD1DD6">
            <w:pPr>
              <w:spacing w:after="0" w:line="240" w:lineRule="auto"/>
              <w:rPr>
                <w:ins w:id="3133" w:author="Gladiator Gladiator" w:date="2018-06-01T16:57:00Z"/>
                <w:rFonts w:ascii="Calibri" w:eastAsia="Times New Roman" w:hAnsi="Calibri" w:cs="Calibri"/>
                <w:color w:val="000000"/>
              </w:rPr>
            </w:pPr>
            <w:ins w:id="3134" w:author="Gladiator Gladiator" w:date="2018-06-01T16:57:00Z">
              <w:r w:rsidRPr="00AD1DD6">
                <w:rPr>
                  <w:rFonts w:ascii="Calibri" w:eastAsia="Times New Roman" w:hAnsi="Calibri" w:cs="Calibri"/>
                  <w:color w:val="000000"/>
                </w:rPr>
                <w:t>User 7</w:t>
              </w:r>
            </w:ins>
          </w:p>
        </w:tc>
        <w:tc>
          <w:tcPr>
            <w:tcW w:w="1423" w:type="dxa"/>
            <w:tcBorders>
              <w:top w:val="single" w:sz="4" w:space="0" w:color="9BC2E6"/>
              <w:left w:val="nil"/>
              <w:bottom w:val="single" w:sz="4" w:space="0" w:color="9BC2E6"/>
              <w:right w:val="nil"/>
            </w:tcBorders>
            <w:shd w:val="clear" w:color="DDEBF7" w:fill="DDEBF7"/>
            <w:noWrap/>
            <w:vAlign w:val="bottom"/>
            <w:hideMark/>
            <w:tcPrChange w:id="3135" w:author="Gladiator Gladiator" w:date="2018-06-01T16:58:00Z">
              <w:tcPr>
                <w:tcW w:w="1768" w:type="dxa"/>
                <w:gridSpan w:val="2"/>
                <w:tcBorders>
                  <w:top w:val="single" w:sz="4" w:space="0" w:color="9BC2E6"/>
                  <w:left w:val="nil"/>
                  <w:bottom w:val="single" w:sz="4" w:space="0" w:color="9BC2E6"/>
                  <w:right w:val="nil"/>
                </w:tcBorders>
                <w:shd w:val="clear" w:color="DDEBF7" w:fill="DDEBF7"/>
                <w:noWrap/>
                <w:vAlign w:val="bottom"/>
                <w:hideMark/>
              </w:tcPr>
            </w:tcPrChange>
          </w:tcPr>
          <w:p w14:paraId="51E5B71F" w14:textId="77777777" w:rsidR="00AD1DD6" w:rsidRPr="00AD1DD6" w:rsidRDefault="00AD1DD6" w:rsidP="00AD1DD6">
            <w:pPr>
              <w:spacing w:after="0" w:line="240" w:lineRule="auto"/>
              <w:rPr>
                <w:ins w:id="3136" w:author="Gladiator Gladiator" w:date="2018-06-01T16:57:00Z"/>
                <w:rFonts w:ascii="Calibri" w:eastAsia="Times New Roman" w:hAnsi="Calibri" w:cs="Calibri"/>
                <w:color w:val="000000"/>
              </w:rPr>
            </w:pPr>
            <w:ins w:id="3137" w:author="Gladiator Gladiator" w:date="2018-06-01T16:57:00Z">
              <w:r w:rsidRPr="00AD1DD6">
                <w:rPr>
                  <w:rFonts w:ascii="Calibri" w:eastAsia="Times New Roman" w:hAnsi="Calibri" w:cs="Calibri"/>
                  <w:color w:val="000000"/>
                </w:rPr>
                <w:t>relaxing</w:t>
              </w:r>
            </w:ins>
          </w:p>
        </w:tc>
        <w:tc>
          <w:tcPr>
            <w:tcW w:w="941" w:type="dxa"/>
            <w:tcBorders>
              <w:top w:val="single" w:sz="4" w:space="0" w:color="9BC2E6"/>
              <w:left w:val="nil"/>
              <w:bottom w:val="single" w:sz="4" w:space="0" w:color="9BC2E6"/>
              <w:right w:val="nil"/>
            </w:tcBorders>
            <w:shd w:val="clear" w:color="DDEBF7" w:fill="DDEBF7"/>
            <w:noWrap/>
            <w:vAlign w:val="bottom"/>
            <w:hideMark/>
            <w:tcPrChange w:id="3138" w:author="Gladiator Gladiator" w:date="2018-06-01T16:58: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74AEF54D" w14:textId="77777777" w:rsidR="00AD1DD6" w:rsidRPr="00AD1DD6" w:rsidRDefault="00AD1DD6" w:rsidP="00AD1DD6">
            <w:pPr>
              <w:spacing w:after="0" w:line="240" w:lineRule="auto"/>
              <w:jc w:val="right"/>
              <w:rPr>
                <w:ins w:id="3139" w:author="Gladiator Gladiator" w:date="2018-06-01T16:57:00Z"/>
                <w:rFonts w:ascii="Calibri" w:eastAsia="Times New Roman" w:hAnsi="Calibri" w:cs="Calibri"/>
                <w:color w:val="000000"/>
              </w:rPr>
            </w:pPr>
            <w:ins w:id="3140" w:author="Gladiator Gladiator" w:date="2018-06-01T16:57:00Z">
              <w:r w:rsidRPr="00AD1DD6">
                <w:rPr>
                  <w:rFonts w:ascii="Calibri" w:eastAsia="Times New Roman" w:hAnsi="Calibri" w:cs="Calibri"/>
                  <w:color w:val="000000"/>
                </w:rPr>
                <w:t>39.619</w:t>
              </w:r>
            </w:ins>
          </w:p>
        </w:tc>
        <w:tc>
          <w:tcPr>
            <w:tcW w:w="1039" w:type="dxa"/>
            <w:tcBorders>
              <w:top w:val="single" w:sz="4" w:space="0" w:color="9BC2E6"/>
              <w:left w:val="nil"/>
              <w:bottom w:val="single" w:sz="4" w:space="0" w:color="9BC2E6"/>
              <w:right w:val="nil"/>
            </w:tcBorders>
            <w:shd w:val="clear" w:color="DDEBF7" w:fill="DDEBF7"/>
            <w:noWrap/>
            <w:vAlign w:val="bottom"/>
            <w:hideMark/>
            <w:tcPrChange w:id="3141" w:author="Gladiator Gladiator" w:date="2018-06-01T16:58:00Z">
              <w:tcPr>
                <w:tcW w:w="935" w:type="dxa"/>
                <w:tcBorders>
                  <w:top w:val="single" w:sz="4" w:space="0" w:color="9BC2E6"/>
                  <w:left w:val="nil"/>
                  <w:bottom w:val="single" w:sz="4" w:space="0" w:color="9BC2E6"/>
                  <w:right w:val="nil"/>
                </w:tcBorders>
                <w:shd w:val="clear" w:color="DDEBF7" w:fill="DDEBF7"/>
                <w:noWrap/>
                <w:vAlign w:val="bottom"/>
                <w:hideMark/>
              </w:tcPr>
            </w:tcPrChange>
          </w:tcPr>
          <w:p w14:paraId="77059164" w14:textId="77777777" w:rsidR="00AD1DD6" w:rsidRPr="00AD1DD6" w:rsidRDefault="00AD1DD6" w:rsidP="00AD1DD6">
            <w:pPr>
              <w:spacing w:after="0" w:line="240" w:lineRule="auto"/>
              <w:jc w:val="right"/>
              <w:rPr>
                <w:ins w:id="3142" w:author="Gladiator Gladiator" w:date="2018-06-01T16:57:00Z"/>
                <w:rFonts w:ascii="Calibri" w:eastAsia="Times New Roman" w:hAnsi="Calibri" w:cs="Calibri"/>
                <w:color w:val="000000"/>
              </w:rPr>
            </w:pPr>
            <w:ins w:id="3143" w:author="Gladiator Gladiator" w:date="2018-06-01T16:57:00Z">
              <w:r w:rsidRPr="00AD1DD6">
                <w:rPr>
                  <w:rFonts w:ascii="Calibri" w:eastAsia="Times New Roman" w:hAnsi="Calibri" w:cs="Calibri"/>
                  <w:color w:val="000000"/>
                </w:rPr>
                <w:t>30.282</w:t>
              </w:r>
            </w:ins>
          </w:p>
        </w:tc>
        <w:tc>
          <w:tcPr>
            <w:tcW w:w="990" w:type="dxa"/>
            <w:tcBorders>
              <w:top w:val="single" w:sz="4" w:space="0" w:color="9BC2E6"/>
              <w:left w:val="nil"/>
              <w:bottom w:val="single" w:sz="4" w:space="0" w:color="9BC2E6"/>
              <w:right w:val="nil"/>
            </w:tcBorders>
            <w:shd w:val="clear" w:color="DDEBF7" w:fill="DDEBF7"/>
            <w:noWrap/>
            <w:vAlign w:val="bottom"/>
            <w:hideMark/>
            <w:tcPrChange w:id="3144" w:author="Gladiator Gladiator" w:date="2018-06-01T16:58:00Z">
              <w:tcPr>
                <w:tcW w:w="901" w:type="dxa"/>
                <w:tcBorders>
                  <w:top w:val="single" w:sz="4" w:space="0" w:color="9BC2E6"/>
                  <w:left w:val="nil"/>
                  <w:bottom w:val="single" w:sz="4" w:space="0" w:color="9BC2E6"/>
                  <w:right w:val="nil"/>
                </w:tcBorders>
                <w:shd w:val="clear" w:color="DDEBF7" w:fill="DDEBF7"/>
                <w:noWrap/>
                <w:vAlign w:val="bottom"/>
                <w:hideMark/>
              </w:tcPr>
            </w:tcPrChange>
          </w:tcPr>
          <w:p w14:paraId="2BA7A470" w14:textId="77777777" w:rsidR="00AD1DD6" w:rsidRPr="00AD1DD6" w:rsidRDefault="00AD1DD6" w:rsidP="00AD1DD6">
            <w:pPr>
              <w:spacing w:after="0" w:line="240" w:lineRule="auto"/>
              <w:jc w:val="right"/>
              <w:rPr>
                <w:ins w:id="3145" w:author="Gladiator Gladiator" w:date="2018-06-01T16:57:00Z"/>
                <w:rFonts w:ascii="Calibri" w:eastAsia="Times New Roman" w:hAnsi="Calibri" w:cs="Calibri"/>
                <w:color w:val="000000"/>
              </w:rPr>
            </w:pPr>
            <w:ins w:id="3146" w:author="Gladiator Gladiator" w:date="2018-06-01T16:57:00Z">
              <w:r w:rsidRPr="00AD1DD6">
                <w:rPr>
                  <w:rFonts w:ascii="Calibri" w:eastAsia="Times New Roman" w:hAnsi="Calibri" w:cs="Calibri"/>
                  <w:color w:val="000000"/>
                </w:rPr>
                <w:t>33.168</w:t>
              </w:r>
            </w:ins>
          </w:p>
        </w:tc>
        <w:tc>
          <w:tcPr>
            <w:tcW w:w="1080" w:type="dxa"/>
            <w:tcBorders>
              <w:top w:val="single" w:sz="4" w:space="0" w:color="9BC2E6"/>
              <w:left w:val="nil"/>
              <w:bottom w:val="single" w:sz="4" w:space="0" w:color="9BC2E6"/>
              <w:right w:val="nil"/>
            </w:tcBorders>
            <w:shd w:val="clear" w:color="DDEBF7" w:fill="DDEBF7"/>
            <w:noWrap/>
            <w:vAlign w:val="bottom"/>
            <w:hideMark/>
            <w:tcPrChange w:id="3147" w:author="Gladiator Gladiator" w:date="2018-06-01T16:58:00Z">
              <w:tcPr>
                <w:tcW w:w="1037" w:type="dxa"/>
                <w:tcBorders>
                  <w:top w:val="single" w:sz="4" w:space="0" w:color="9BC2E6"/>
                  <w:left w:val="nil"/>
                  <w:bottom w:val="single" w:sz="4" w:space="0" w:color="9BC2E6"/>
                  <w:right w:val="nil"/>
                </w:tcBorders>
                <w:shd w:val="clear" w:color="DDEBF7" w:fill="DDEBF7"/>
                <w:noWrap/>
                <w:vAlign w:val="bottom"/>
                <w:hideMark/>
              </w:tcPr>
            </w:tcPrChange>
          </w:tcPr>
          <w:p w14:paraId="595C20F2" w14:textId="77777777" w:rsidR="00AD1DD6" w:rsidRPr="00AD1DD6" w:rsidRDefault="00AD1DD6" w:rsidP="00AD1DD6">
            <w:pPr>
              <w:spacing w:after="0" w:line="240" w:lineRule="auto"/>
              <w:jc w:val="right"/>
              <w:rPr>
                <w:ins w:id="3148" w:author="Gladiator Gladiator" w:date="2018-06-01T16:57:00Z"/>
                <w:rFonts w:ascii="Calibri" w:eastAsia="Times New Roman" w:hAnsi="Calibri" w:cs="Calibri"/>
                <w:color w:val="000000"/>
              </w:rPr>
            </w:pPr>
            <w:ins w:id="3149" w:author="Gladiator Gladiator" w:date="2018-06-01T16:57:00Z">
              <w:r w:rsidRPr="00AD1DD6">
                <w:rPr>
                  <w:rFonts w:ascii="Calibri" w:eastAsia="Times New Roman" w:hAnsi="Calibri" w:cs="Calibri"/>
                  <w:color w:val="000000"/>
                </w:rPr>
                <w:t>28.851</w:t>
              </w:r>
            </w:ins>
          </w:p>
        </w:tc>
        <w:tc>
          <w:tcPr>
            <w:tcW w:w="990" w:type="dxa"/>
            <w:tcBorders>
              <w:top w:val="single" w:sz="4" w:space="0" w:color="9BC2E6"/>
              <w:left w:val="nil"/>
              <w:bottom w:val="single" w:sz="4" w:space="0" w:color="9BC2E6"/>
              <w:right w:val="nil"/>
            </w:tcBorders>
            <w:shd w:val="clear" w:color="DDEBF7" w:fill="DDEBF7"/>
            <w:noWrap/>
            <w:vAlign w:val="bottom"/>
            <w:hideMark/>
            <w:tcPrChange w:id="3150" w:author="Gladiator Gladiator" w:date="2018-06-01T16:58:00Z">
              <w:tcPr>
                <w:tcW w:w="952" w:type="dxa"/>
                <w:tcBorders>
                  <w:top w:val="single" w:sz="4" w:space="0" w:color="9BC2E6"/>
                  <w:left w:val="nil"/>
                  <w:bottom w:val="single" w:sz="4" w:space="0" w:color="9BC2E6"/>
                  <w:right w:val="nil"/>
                </w:tcBorders>
                <w:shd w:val="clear" w:color="DDEBF7" w:fill="DDEBF7"/>
                <w:noWrap/>
                <w:vAlign w:val="bottom"/>
                <w:hideMark/>
              </w:tcPr>
            </w:tcPrChange>
          </w:tcPr>
          <w:p w14:paraId="3E68CFF6" w14:textId="77777777" w:rsidR="00AD1DD6" w:rsidRPr="00AD1DD6" w:rsidRDefault="00AD1DD6" w:rsidP="00AD1DD6">
            <w:pPr>
              <w:spacing w:after="0" w:line="240" w:lineRule="auto"/>
              <w:jc w:val="right"/>
              <w:rPr>
                <w:ins w:id="3151" w:author="Gladiator Gladiator" w:date="2018-06-01T16:57:00Z"/>
                <w:rFonts w:ascii="Calibri" w:eastAsia="Times New Roman" w:hAnsi="Calibri" w:cs="Calibri"/>
                <w:color w:val="000000"/>
              </w:rPr>
            </w:pPr>
            <w:ins w:id="3152" w:author="Gladiator Gladiator" w:date="2018-06-01T16:57:00Z">
              <w:r w:rsidRPr="00AD1DD6">
                <w:rPr>
                  <w:rFonts w:ascii="Calibri" w:eastAsia="Times New Roman" w:hAnsi="Calibri" w:cs="Calibri"/>
                  <w:color w:val="000000"/>
                </w:rPr>
                <w:t>27.536</w:t>
              </w:r>
            </w:ins>
          </w:p>
        </w:tc>
        <w:tc>
          <w:tcPr>
            <w:tcW w:w="1556" w:type="dxa"/>
            <w:tcBorders>
              <w:top w:val="single" w:sz="4" w:space="0" w:color="9BC2E6"/>
              <w:left w:val="nil"/>
              <w:bottom w:val="single" w:sz="4" w:space="0" w:color="9BC2E6"/>
              <w:right w:val="nil"/>
            </w:tcBorders>
            <w:shd w:val="clear" w:color="DDEBF7" w:fill="DDEBF7"/>
            <w:noWrap/>
            <w:vAlign w:val="bottom"/>
            <w:hideMark/>
            <w:tcPrChange w:id="3153" w:author="Gladiator Gladiator" w:date="2018-06-01T16:58:00Z">
              <w:tcPr>
                <w:tcW w:w="1190" w:type="dxa"/>
                <w:tcBorders>
                  <w:top w:val="single" w:sz="4" w:space="0" w:color="9BC2E6"/>
                  <w:left w:val="nil"/>
                  <w:bottom w:val="single" w:sz="4" w:space="0" w:color="9BC2E6"/>
                  <w:right w:val="nil"/>
                </w:tcBorders>
                <w:shd w:val="clear" w:color="DDEBF7" w:fill="DDEBF7"/>
                <w:noWrap/>
                <w:vAlign w:val="bottom"/>
                <w:hideMark/>
              </w:tcPr>
            </w:tcPrChange>
          </w:tcPr>
          <w:p w14:paraId="55FEE75C" w14:textId="77777777" w:rsidR="00AD1DD6" w:rsidRPr="00AD1DD6" w:rsidRDefault="00AD1DD6" w:rsidP="00AD1DD6">
            <w:pPr>
              <w:spacing w:after="0" w:line="240" w:lineRule="auto"/>
              <w:jc w:val="right"/>
              <w:rPr>
                <w:ins w:id="3154" w:author="Gladiator Gladiator" w:date="2018-06-01T16:57:00Z"/>
                <w:rFonts w:ascii="Calibri" w:eastAsia="Times New Roman" w:hAnsi="Calibri" w:cs="Calibri"/>
                <w:color w:val="000000"/>
              </w:rPr>
            </w:pPr>
            <w:ins w:id="3155" w:author="Gladiator Gladiator" w:date="2018-06-01T16:57:00Z">
              <w:r w:rsidRPr="00AD1DD6">
                <w:rPr>
                  <w:rFonts w:ascii="Calibri" w:eastAsia="Times New Roman" w:hAnsi="Calibri" w:cs="Calibri"/>
                  <w:color w:val="000000"/>
                </w:rPr>
                <w:t>31.891</w:t>
              </w:r>
            </w:ins>
          </w:p>
        </w:tc>
      </w:tr>
      <w:tr w:rsidR="00AD1DD6" w:rsidRPr="00AD1DD6" w14:paraId="3183F3A7" w14:textId="77777777" w:rsidTr="00AD1DD6">
        <w:trPr>
          <w:trHeight w:val="261"/>
          <w:ins w:id="3156" w:author="Gladiator Gladiator" w:date="2018-06-01T16:57:00Z"/>
          <w:trPrChange w:id="3157"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auto" w:fill="auto"/>
            <w:noWrap/>
            <w:vAlign w:val="bottom"/>
            <w:hideMark/>
            <w:tcPrChange w:id="3158" w:author="Gladiator Gladiator" w:date="2018-06-01T16:58:00Z">
              <w:tcPr>
                <w:tcW w:w="1632"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75FAD9A4" w14:textId="77777777" w:rsidR="00AD1DD6" w:rsidRPr="00AD1DD6" w:rsidRDefault="00AD1DD6" w:rsidP="00AD1DD6">
            <w:pPr>
              <w:spacing w:after="0" w:line="240" w:lineRule="auto"/>
              <w:rPr>
                <w:ins w:id="3159" w:author="Gladiator Gladiator" w:date="2018-06-01T16:57:00Z"/>
                <w:rFonts w:ascii="Calibri" w:eastAsia="Times New Roman" w:hAnsi="Calibri" w:cs="Calibri"/>
                <w:color w:val="000000"/>
              </w:rPr>
            </w:pPr>
            <w:ins w:id="3160" w:author="Gladiator Gladiator" w:date="2018-06-01T16:57:00Z">
              <w:r w:rsidRPr="00AD1DD6">
                <w:rPr>
                  <w:rFonts w:ascii="Calibri" w:eastAsia="Times New Roman" w:hAnsi="Calibri" w:cs="Calibri"/>
                  <w:color w:val="000000"/>
                </w:rPr>
                <w:t>User 7</w:t>
              </w:r>
            </w:ins>
          </w:p>
        </w:tc>
        <w:tc>
          <w:tcPr>
            <w:tcW w:w="1423" w:type="dxa"/>
            <w:tcBorders>
              <w:top w:val="single" w:sz="4" w:space="0" w:color="9BC2E6"/>
              <w:left w:val="nil"/>
              <w:bottom w:val="single" w:sz="4" w:space="0" w:color="9BC2E6"/>
              <w:right w:val="nil"/>
            </w:tcBorders>
            <w:shd w:val="clear" w:color="auto" w:fill="auto"/>
            <w:noWrap/>
            <w:vAlign w:val="bottom"/>
            <w:hideMark/>
            <w:tcPrChange w:id="3161" w:author="Gladiator Gladiator" w:date="2018-06-01T16:58:00Z">
              <w:tcPr>
                <w:tcW w:w="1423" w:type="dxa"/>
                <w:tcBorders>
                  <w:top w:val="single" w:sz="4" w:space="0" w:color="9BC2E6"/>
                  <w:left w:val="nil"/>
                  <w:bottom w:val="single" w:sz="4" w:space="0" w:color="9BC2E6"/>
                  <w:right w:val="nil"/>
                </w:tcBorders>
                <w:shd w:val="clear" w:color="auto" w:fill="auto"/>
                <w:noWrap/>
                <w:vAlign w:val="bottom"/>
                <w:hideMark/>
              </w:tcPr>
            </w:tcPrChange>
          </w:tcPr>
          <w:p w14:paraId="337C4EEE" w14:textId="77777777" w:rsidR="00AD1DD6" w:rsidRPr="00AD1DD6" w:rsidRDefault="00AD1DD6" w:rsidP="00AD1DD6">
            <w:pPr>
              <w:spacing w:after="0" w:line="240" w:lineRule="auto"/>
              <w:rPr>
                <w:ins w:id="3162" w:author="Gladiator Gladiator" w:date="2018-06-01T16:57:00Z"/>
                <w:rFonts w:ascii="Calibri" w:eastAsia="Times New Roman" w:hAnsi="Calibri" w:cs="Calibri"/>
                <w:color w:val="000000"/>
              </w:rPr>
            </w:pPr>
            <w:ins w:id="3163" w:author="Gladiator Gladiator" w:date="2018-06-01T16:57:00Z">
              <w:r w:rsidRPr="00AD1DD6">
                <w:rPr>
                  <w:rFonts w:ascii="Calibri" w:eastAsia="Times New Roman" w:hAnsi="Calibri" w:cs="Calibri"/>
                  <w:color w:val="000000"/>
                </w:rPr>
                <w:t>testing</w:t>
              </w:r>
            </w:ins>
          </w:p>
        </w:tc>
        <w:tc>
          <w:tcPr>
            <w:tcW w:w="941" w:type="dxa"/>
            <w:tcBorders>
              <w:top w:val="single" w:sz="4" w:space="0" w:color="9BC2E6"/>
              <w:left w:val="nil"/>
              <w:bottom w:val="single" w:sz="4" w:space="0" w:color="9BC2E6"/>
              <w:right w:val="nil"/>
            </w:tcBorders>
            <w:shd w:val="clear" w:color="auto" w:fill="auto"/>
            <w:noWrap/>
            <w:vAlign w:val="bottom"/>
            <w:hideMark/>
            <w:tcPrChange w:id="3164" w:author="Gladiator Gladiator" w:date="2018-06-01T16:58:00Z">
              <w:tcPr>
                <w:tcW w:w="1450" w:type="dxa"/>
                <w:gridSpan w:val="2"/>
                <w:tcBorders>
                  <w:top w:val="single" w:sz="4" w:space="0" w:color="9BC2E6"/>
                  <w:left w:val="nil"/>
                  <w:bottom w:val="single" w:sz="4" w:space="0" w:color="9BC2E6"/>
                  <w:right w:val="nil"/>
                </w:tcBorders>
                <w:shd w:val="clear" w:color="auto" w:fill="auto"/>
                <w:noWrap/>
                <w:vAlign w:val="bottom"/>
                <w:hideMark/>
              </w:tcPr>
            </w:tcPrChange>
          </w:tcPr>
          <w:p w14:paraId="42ECDF18" w14:textId="77777777" w:rsidR="00AD1DD6" w:rsidRPr="00AD1DD6" w:rsidRDefault="00AD1DD6" w:rsidP="00AD1DD6">
            <w:pPr>
              <w:spacing w:after="0" w:line="240" w:lineRule="auto"/>
              <w:jc w:val="right"/>
              <w:rPr>
                <w:ins w:id="3165" w:author="Gladiator Gladiator" w:date="2018-06-01T16:57:00Z"/>
                <w:rFonts w:ascii="Calibri" w:eastAsia="Times New Roman" w:hAnsi="Calibri" w:cs="Calibri"/>
                <w:color w:val="000000"/>
              </w:rPr>
            </w:pPr>
            <w:ins w:id="3166" w:author="Gladiator Gladiator" w:date="2018-06-01T16:57:00Z">
              <w:r w:rsidRPr="00AD1DD6">
                <w:rPr>
                  <w:rFonts w:ascii="Calibri" w:eastAsia="Times New Roman" w:hAnsi="Calibri" w:cs="Calibri"/>
                  <w:color w:val="000000"/>
                </w:rPr>
                <w:t>49.244</w:t>
              </w:r>
            </w:ins>
          </w:p>
        </w:tc>
        <w:tc>
          <w:tcPr>
            <w:tcW w:w="1039" w:type="dxa"/>
            <w:tcBorders>
              <w:top w:val="single" w:sz="4" w:space="0" w:color="9BC2E6"/>
              <w:left w:val="nil"/>
              <w:bottom w:val="single" w:sz="4" w:space="0" w:color="9BC2E6"/>
              <w:right w:val="nil"/>
            </w:tcBorders>
            <w:shd w:val="clear" w:color="auto" w:fill="auto"/>
            <w:noWrap/>
            <w:vAlign w:val="bottom"/>
            <w:hideMark/>
            <w:tcPrChange w:id="3167" w:author="Gladiator Gladiator" w:date="2018-06-01T16:58:00Z">
              <w:tcPr>
                <w:tcW w:w="935" w:type="dxa"/>
                <w:tcBorders>
                  <w:top w:val="single" w:sz="4" w:space="0" w:color="9BC2E6"/>
                  <w:left w:val="nil"/>
                  <w:bottom w:val="single" w:sz="4" w:space="0" w:color="9BC2E6"/>
                  <w:right w:val="nil"/>
                </w:tcBorders>
                <w:shd w:val="clear" w:color="auto" w:fill="auto"/>
                <w:noWrap/>
                <w:vAlign w:val="bottom"/>
                <w:hideMark/>
              </w:tcPr>
            </w:tcPrChange>
          </w:tcPr>
          <w:p w14:paraId="1437855F" w14:textId="77777777" w:rsidR="00AD1DD6" w:rsidRPr="00AD1DD6" w:rsidRDefault="00AD1DD6" w:rsidP="00AD1DD6">
            <w:pPr>
              <w:spacing w:after="0" w:line="240" w:lineRule="auto"/>
              <w:jc w:val="right"/>
              <w:rPr>
                <w:ins w:id="3168" w:author="Gladiator Gladiator" w:date="2018-06-01T16:57:00Z"/>
                <w:rFonts w:ascii="Calibri" w:eastAsia="Times New Roman" w:hAnsi="Calibri" w:cs="Calibri"/>
                <w:color w:val="000000"/>
              </w:rPr>
            </w:pPr>
            <w:ins w:id="3169" w:author="Gladiator Gladiator" w:date="2018-06-01T16:57:00Z">
              <w:r w:rsidRPr="00AD1DD6">
                <w:rPr>
                  <w:rFonts w:ascii="Calibri" w:eastAsia="Times New Roman" w:hAnsi="Calibri" w:cs="Calibri"/>
                  <w:color w:val="000000"/>
                </w:rPr>
                <w:t>29.293</w:t>
              </w:r>
            </w:ins>
          </w:p>
        </w:tc>
        <w:tc>
          <w:tcPr>
            <w:tcW w:w="990" w:type="dxa"/>
            <w:tcBorders>
              <w:top w:val="single" w:sz="4" w:space="0" w:color="9BC2E6"/>
              <w:left w:val="nil"/>
              <w:bottom w:val="single" w:sz="4" w:space="0" w:color="9BC2E6"/>
              <w:right w:val="nil"/>
            </w:tcBorders>
            <w:shd w:val="clear" w:color="auto" w:fill="auto"/>
            <w:noWrap/>
            <w:vAlign w:val="bottom"/>
            <w:hideMark/>
            <w:tcPrChange w:id="3170" w:author="Gladiator Gladiator" w:date="2018-06-01T16:58:00Z">
              <w:tcPr>
                <w:tcW w:w="901" w:type="dxa"/>
                <w:tcBorders>
                  <w:top w:val="single" w:sz="4" w:space="0" w:color="9BC2E6"/>
                  <w:left w:val="nil"/>
                  <w:bottom w:val="single" w:sz="4" w:space="0" w:color="9BC2E6"/>
                  <w:right w:val="nil"/>
                </w:tcBorders>
                <w:shd w:val="clear" w:color="auto" w:fill="auto"/>
                <w:noWrap/>
                <w:vAlign w:val="bottom"/>
                <w:hideMark/>
              </w:tcPr>
            </w:tcPrChange>
          </w:tcPr>
          <w:p w14:paraId="31044556" w14:textId="77777777" w:rsidR="00AD1DD6" w:rsidRPr="00AD1DD6" w:rsidRDefault="00AD1DD6" w:rsidP="00AD1DD6">
            <w:pPr>
              <w:spacing w:after="0" w:line="240" w:lineRule="auto"/>
              <w:jc w:val="right"/>
              <w:rPr>
                <w:ins w:id="3171" w:author="Gladiator Gladiator" w:date="2018-06-01T16:57:00Z"/>
                <w:rFonts w:ascii="Calibri" w:eastAsia="Times New Roman" w:hAnsi="Calibri" w:cs="Calibri"/>
                <w:color w:val="000000"/>
              </w:rPr>
            </w:pPr>
            <w:ins w:id="3172" w:author="Gladiator Gladiator" w:date="2018-06-01T16:57:00Z">
              <w:r w:rsidRPr="00AD1DD6">
                <w:rPr>
                  <w:rFonts w:ascii="Calibri" w:eastAsia="Times New Roman" w:hAnsi="Calibri" w:cs="Calibri"/>
                  <w:color w:val="000000"/>
                </w:rPr>
                <w:t>41.418</w:t>
              </w:r>
            </w:ins>
          </w:p>
        </w:tc>
        <w:tc>
          <w:tcPr>
            <w:tcW w:w="1080" w:type="dxa"/>
            <w:tcBorders>
              <w:top w:val="single" w:sz="4" w:space="0" w:color="9BC2E6"/>
              <w:left w:val="nil"/>
              <w:bottom w:val="single" w:sz="4" w:space="0" w:color="9BC2E6"/>
              <w:right w:val="nil"/>
            </w:tcBorders>
            <w:shd w:val="clear" w:color="auto" w:fill="auto"/>
            <w:noWrap/>
            <w:vAlign w:val="bottom"/>
            <w:hideMark/>
            <w:tcPrChange w:id="3173" w:author="Gladiator Gladiator" w:date="2018-06-01T16:58:00Z">
              <w:tcPr>
                <w:tcW w:w="1037" w:type="dxa"/>
                <w:tcBorders>
                  <w:top w:val="single" w:sz="4" w:space="0" w:color="9BC2E6"/>
                  <w:left w:val="nil"/>
                  <w:bottom w:val="single" w:sz="4" w:space="0" w:color="9BC2E6"/>
                  <w:right w:val="nil"/>
                </w:tcBorders>
                <w:shd w:val="clear" w:color="auto" w:fill="auto"/>
                <w:noWrap/>
                <w:vAlign w:val="bottom"/>
                <w:hideMark/>
              </w:tcPr>
            </w:tcPrChange>
          </w:tcPr>
          <w:p w14:paraId="0BE4B416" w14:textId="77777777" w:rsidR="00AD1DD6" w:rsidRPr="00AD1DD6" w:rsidRDefault="00AD1DD6" w:rsidP="00AD1DD6">
            <w:pPr>
              <w:spacing w:after="0" w:line="240" w:lineRule="auto"/>
              <w:jc w:val="right"/>
              <w:rPr>
                <w:ins w:id="3174" w:author="Gladiator Gladiator" w:date="2018-06-01T16:57:00Z"/>
                <w:rFonts w:ascii="Calibri" w:eastAsia="Times New Roman" w:hAnsi="Calibri" w:cs="Calibri"/>
                <w:color w:val="000000"/>
              </w:rPr>
            </w:pPr>
            <w:ins w:id="3175" w:author="Gladiator Gladiator" w:date="2018-06-01T16:57:00Z">
              <w:r w:rsidRPr="00AD1DD6">
                <w:rPr>
                  <w:rFonts w:ascii="Calibri" w:eastAsia="Times New Roman" w:hAnsi="Calibri" w:cs="Calibri"/>
                  <w:color w:val="000000"/>
                </w:rPr>
                <w:t>39.007</w:t>
              </w:r>
            </w:ins>
          </w:p>
        </w:tc>
        <w:tc>
          <w:tcPr>
            <w:tcW w:w="990" w:type="dxa"/>
            <w:tcBorders>
              <w:top w:val="single" w:sz="4" w:space="0" w:color="9BC2E6"/>
              <w:left w:val="nil"/>
              <w:bottom w:val="single" w:sz="4" w:space="0" w:color="9BC2E6"/>
              <w:right w:val="nil"/>
            </w:tcBorders>
            <w:shd w:val="clear" w:color="auto" w:fill="auto"/>
            <w:noWrap/>
            <w:vAlign w:val="bottom"/>
            <w:hideMark/>
            <w:tcPrChange w:id="3176" w:author="Gladiator Gladiator" w:date="2018-06-01T16:58:00Z">
              <w:tcPr>
                <w:tcW w:w="952" w:type="dxa"/>
                <w:tcBorders>
                  <w:top w:val="single" w:sz="4" w:space="0" w:color="9BC2E6"/>
                  <w:left w:val="nil"/>
                  <w:bottom w:val="single" w:sz="4" w:space="0" w:color="9BC2E6"/>
                  <w:right w:val="nil"/>
                </w:tcBorders>
                <w:shd w:val="clear" w:color="auto" w:fill="auto"/>
                <w:noWrap/>
                <w:vAlign w:val="bottom"/>
                <w:hideMark/>
              </w:tcPr>
            </w:tcPrChange>
          </w:tcPr>
          <w:p w14:paraId="5FDD5A2D" w14:textId="77777777" w:rsidR="00AD1DD6" w:rsidRPr="00AD1DD6" w:rsidRDefault="00AD1DD6" w:rsidP="00AD1DD6">
            <w:pPr>
              <w:spacing w:after="0" w:line="240" w:lineRule="auto"/>
              <w:jc w:val="right"/>
              <w:rPr>
                <w:ins w:id="3177" w:author="Gladiator Gladiator" w:date="2018-06-01T16:57:00Z"/>
                <w:rFonts w:ascii="Calibri" w:eastAsia="Times New Roman" w:hAnsi="Calibri" w:cs="Calibri"/>
                <w:color w:val="000000"/>
              </w:rPr>
            </w:pPr>
            <w:ins w:id="3178" w:author="Gladiator Gladiator" w:date="2018-06-01T16:57:00Z">
              <w:r w:rsidRPr="00AD1DD6">
                <w:rPr>
                  <w:rFonts w:ascii="Calibri" w:eastAsia="Times New Roman" w:hAnsi="Calibri" w:cs="Calibri"/>
                  <w:color w:val="000000"/>
                </w:rPr>
                <w:t>35.384</w:t>
              </w:r>
            </w:ins>
          </w:p>
        </w:tc>
        <w:tc>
          <w:tcPr>
            <w:tcW w:w="1556" w:type="dxa"/>
            <w:tcBorders>
              <w:top w:val="single" w:sz="4" w:space="0" w:color="9BC2E6"/>
              <w:left w:val="nil"/>
              <w:bottom w:val="single" w:sz="4" w:space="0" w:color="9BC2E6"/>
              <w:right w:val="nil"/>
            </w:tcBorders>
            <w:shd w:val="clear" w:color="auto" w:fill="auto"/>
            <w:noWrap/>
            <w:vAlign w:val="bottom"/>
            <w:hideMark/>
            <w:tcPrChange w:id="3179" w:author="Gladiator Gladiator" w:date="2018-06-01T16:58:00Z">
              <w:tcPr>
                <w:tcW w:w="1190" w:type="dxa"/>
                <w:tcBorders>
                  <w:top w:val="single" w:sz="4" w:space="0" w:color="9BC2E6"/>
                  <w:left w:val="nil"/>
                  <w:bottom w:val="single" w:sz="4" w:space="0" w:color="9BC2E6"/>
                  <w:right w:val="nil"/>
                </w:tcBorders>
                <w:shd w:val="clear" w:color="auto" w:fill="auto"/>
                <w:noWrap/>
                <w:vAlign w:val="bottom"/>
                <w:hideMark/>
              </w:tcPr>
            </w:tcPrChange>
          </w:tcPr>
          <w:p w14:paraId="49D9544D" w14:textId="77777777" w:rsidR="00AD1DD6" w:rsidRPr="00AD1DD6" w:rsidRDefault="00AD1DD6" w:rsidP="00AD1DD6">
            <w:pPr>
              <w:spacing w:after="0" w:line="240" w:lineRule="auto"/>
              <w:jc w:val="right"/>
              <w:rPr>
                <w:ins w:id="3180" w:author="Gladiator Gladiator" w:date="2018-06-01T16:57:00Z"/>
                <w:rFonts w:ascii="Calibri" w:eastAsia="Times New Roman" w:hAnsi="Calibri" w:cs="Calibri"/>
                <w:color w:val="000000"/>
              </w:rPr>
            </w:pPr>
            <w:ins w:id="3181" w:author="Gladiator Gladiator" w:date="2018-06-01T16:57:00Z">
              <w:r w:rsidRPr="00AD1DD6">
                <w:rPr>
                  <w:rFonts w:ascii="Calibri" w:eastAsia="Times New Roman" w:hAnsi="Calibri" w:cs="Calibri"/>
                  <w:color w:val="000000"/>
                </w:rPr>
                <w:t>38.869</w:t>
              </w:r>
            </w:ins>
          </w:p>
        </w:tc>
      </w:tr>
      <w:tr w:rsidR="00AD1DD6" w:rsidRPr="00AD1DD6" w14:paraId="70C2385A" w14:textId="77777777" w:rsidTr="00AD1DD6">
        <w:trPr>
          <w:trHeight w:val="261"/>
          <w:ins w:id="3182" w:author="Gladiator Gladiator" w:date="2018-06-01T16:57:00Z"/>
          <w:trPrChange w:id="3183"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DDEBF7" w:fill="DDEBF7"/>
            <w:noWrap/>
            <w:vAlign w:val="bottom"/>
            <w:hideMark/>
            <w:tcPrChange w:id="3184" w:author="Gladiator Gladiator" w:date="2018-06-01T16:58:00Z">
              <w:tcPr>
                <w:tcW w:w="1632"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2E2713CD" w14:textId="77777777" w:rsidR="00AD1DD6" w:rsidRPr="00AD1DD6" w:rsidRDefault="00AD1DD6" w:rsidP="00AD1DD6">
            <w:pPr>
              <w:spacing w:after="0" w:line="240" w:lineRule="auto"/>
              <w:rPr>
                <w:ins w:id="3185" w:author="Gladiator Gladiator" w:date="2018-06-01T16:57:00Z"/>
                <w:rFonts w:ascii="Calibri" w:eastAsia="Times New Roman" w:hAnsi="Calibri" w:cs="Calibri"/>
                <w:color w:val="000000"/>
              </w:rPr>
            </w:pPr>
            <w:ins w:id="3186" w:author="Gladiator Gladiator" w:date="2018-06-01T16:57:00Z">
              <w:r w:rsidRPr="00AD1DD6">
                <w:rPr>
                  <w:rFonts w:ascii="Calibri" w:eastAsia="Times New Roman" w:hAnsi="Calibri" w:cs="Calibri"/>
                  <w:color w:val="000000"/>
                </w:rPr>
                <w:t>User 8</w:t>
              </w:r>
            </w:ins>
          </w:p>
        </w:tc>
        <w:tc>
          <w:tcPr>
            <w:tcW w:w="1423" w:type="dxa"/>
            <w:tcBorders>
              <w:top w:val="single" w:sz="4" w:space="0" w:color="9BC2E6"/>
              <w:left w:val="nil"/>
              <w:bottom w:val="single" w:sz="4" w:space="0" w:color="9BC2E6"/>
              <w:right w:val="nil"/>
            </w:tcBorders>
            <w:shd w:val="clear" w:color="DDEBF7" w:fill="DDEBF7"/>
            <w:noWrap/>
            <w:vAlign w:val="bottom"/>
            <w:hideMark/>
            <w:tcPrChange w:id="3187" w:author="Gladiator Gladiator" w:date="2018-06-01T16:58:00Z">
              <w:tcPr>
                <w:tcW w:w="1768" w:type="dxa"/>
                <w:gridSpan w:val="2"/>
                <w:tcBorders>
                  <w:top w:val="single" w:sz="4" w:space="0" w:color="9BC2E6"/>
                  <w:left w:val="nil"/>
                  <w:bottom w:val="single" w:sz="4" w:space="0" w:color="9BC2E6"/>
                  <w:right w:val="nil"/>
                </w:tcBorders>
                <w:shd w:val="clear" w:color="DDEBF7" w:fill="DDEBF7"/>
                <w:noWrap/>
                <w:vAlign w:val="bottom"/>
                <w:hideMark/>
              </w:tcPr>
            </w:tcPrChange>
          </w:tcPr>
          <w:p w14:paraId="2C2F79EA" w14:textId="77777777" w:rsidR="00AD1DD6" w:rsidRPr="00AD1DD6" w:rsidRDefault="00AD1DD6" w:rsidP="00AD1DD6">
            <w:pPr>
              <w:spacing w:after="0" w:line="240" w:lineRule="auto"/>
              <w:rPr>
                <w:ins w:id="3188" w:author="Gladiator Gladiator" w:date="2018-06-01T16:57:00Z"/>
                <w:rFonts w:ascii="Calibri" w:eastAsia="Times New Roman" w:hAnsi="Calibri" w:cs="Calibri"/>
                <w:color w:val="000000"/>
              </w:rPr>
            </w:pPr>
            <w:ins w:id="3189" w:author="Gladiator Gladiator" w:date="2018-06-01T16:57:00Z">
              <w:r w:rsidRPr="00AD1DD6">
                <w:rPr>
                  <w:rFonts w:ascii="Calibri" w:eastAsia="Times New Roman" w:hAnsi="Calibri" w:cs="Calibri"/>
                  <w:color w:val="000000"/>
                </w:rPr>
                <w:t>relaxing</w:t>
              </w:r>
            </w:ins>
          </w:p>
        </w:tc>
        <w:tc>
          <w:tcPr>
            <w:tcW w:w="941" w:type="dxa"/>
            <w:tcBorders>
              <w:top w:val="single" w:sz="4" w:space="0" w:color="9BC2E6"/>
              <w:left w:val="nil"/>
              <w:bottom w:val="single" w:sz="4" w:space="0" w:color="9BC2E6"/>
              <w:right w:val="nil"/>
            </w:tcBorders>
            <w:shd w:val="clear" w:color="DDEBF7" w:fill="DDEBF7"/>
            <w:noWrap/>
            <w:vAlign w:val="bottom"/>
            <w:hideMark/>
            <w:tcPrChange w:id="3190" w:author="Gladiator Gladiator" w:date="2018-06-01T16:58: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3464C2B3" w14:textId="77777777" w:rsidR="00AD1DD6" w:rsidRPr="00AD1DD6" w:rsidRDefault="00AD1DD6" w:rsidP="00AD1DD6">
            <w:pPr>
              <w:spacing w:after="0" w:line="240" w:lineRule="auto"/>
              <w:jc w:val="right"/>
              <w:rPr>
                <w:ins w:id="3191" w:author="Gladiator Gladiator" w:date="2018-06-01T16:57:00Z"/>
                <w:rFonts w:ascii="Calibri" w:eastAsia="Times New Roman" w:hAnsi="Calibri" w:cs="Calibri"/>
                <w:color w:val="000000"/>
              </w:rPr>
            </w:pPr>
            <w:ins w:id="3192" w:author="Gladiator Gladiator" w:date="2018-06-01T16:57:00Z">
              <w:r w:rsidRPr="00AD1DD6">
                <w:rPr>
                  <w:rFonts w:ascii="Calibri" w:eastAsia="Times New Roman" w:hAnsi="Calibri" w:cs="Calibri"/>
                  <w:color w:val="000000"/>
                </w:rPr>
                <w:t>44.358</w:t>
              </w:r>
            </w:ins>
          </w:p>
        </w:tc>
        <w:tc>
          <w:tcPr>
            <w:tcW w:w="1039" w:type="dxa"/>
            <w:tcBorders>
              <w:top w:val="single" w:sz="4" w:space="0" w:color="9BC2E6"/>
              <w:left w:val="nil"/>
              <w:bottom w:val="single" w:sz="4" w:space="0" w:color="9BC2E6"/>
              <w:right w:val="nil"/>
            </w:tcBorders>
            <w:shd w:val="clear" w:color="DDEBF7" w:fill="DDEBF7"/>
            <w:noWrap/>
            <w:vAlign w:val="bottom"/>
            <w:hideMark/>
            <w:tcPrChange w:id="3193" w:author="Gladiator Gladiator" w:date="2018-06-01T16:58:00Z">
              <w:tcPr>
                <w:tcW w:w="935" w:type="dxa"/>
                <w:tcBorders>
                  <w:top w:val="single" w:sz="4" w:space="0" w:color="9BC2E6"/>
                  <w:left w:val="nil"/>
                  <w:bottom w:val="single" w:sz="4" w:space="0" w:color="9BC2E6"/>
                  <w:right w:val="nil"/>
                </w:tcBorders>
                <w:shd w:val="clear" w:color="DDEBF7" w:fill="DDEBF7"/>
                <w:noWrap/>
                <w:vAlign w:val="bottom"/>
                <w:hideMark/>
              </w:tcPr>
            </w:tcPrChange>
          </w:tcPr>
          <w:p w14:paraId="188E2BD0" w14:textId="77777777" w:rsidR="00AD1DD6" w:rsidRPr="00AD1DD6" w:rsidRDefault="00AD1DD6" w:rsidP="00AD1DD6">
            <w:pPr>
              <w:spacing w:after="0" w:line="240" w:lineRule="auto"/>
              <w:jc w:val="right"/>
              <w:rPr>
                <w:ins w:id="3194" w:author="Gladiator Gladiator" w:date="2018-06-01T16:57:00Z"/>
                <w:rFonts w:ascii="Calibri" w:eastAsia="Times New Roman" w:hAnsi="Calibri" w:cs="Calibri"/>
                <w:color w:val="000000"/>
              </w:rPr>
            </w:pPr>
            <w:ins w:id="3195" w:author="Gladiator Gladiator" w:date="2018-06-01T16:57:00Z">
              <w:r w:rsidRPr="00AD1DD6">
                <w:rPr>
                  <w:rFonts w:ascii="Calibri" w:eastAsia="Times New Roman" w:hAnsi="Calibri" w:cs="Calibri"/>
                  <w:color w:val="000000"/>
                </w:rPr>
                <w:t>38.498</w:t>
              </w:r>
            </w:ins>
          </w:p>
        </w:tc>
        <w:tc>
          <w:tcPr>
            <w:tcW w:w="990" w:type="dxa"/>
            <w:tcBorders>
              <w:top w:val="single" w:sz="4" w:space="0" w:color="9BC2E6"/>
              <w:left w:val="nil"/>
              <w:bottom w:val="single" w:sz="4" w:space="0" w:color="9BC2E6"/>
              <w:right w:val="nil"/>
            </w:tcBorders>
            <w:shd w:val="clear" w:color="DDEBF7" w:fill="DDEBF7"/>
            <w:noWrap/>
            <w:vAlign w:val="bottom"/>
            <w:hideMark/>
            <w:tcPrChange w:id="3196" w:author="Gladiator Gladiator" w:date="2018-06-01T16:58:00Z">
              <w:tcPr>
                <w:tcW w:w="901" w:type="dxa"/>
                <w:tcBorders>
                  <w:top w:val="single" w:sz="4" w:space="0" w:color="9BC2E6"/>
                  <w:left w:val="nil"/>
                  <w:bottom w:val="single" w:sz="4" w:space="0" w:color="9BC2E6"/>
                  <w:right w:val="nil"/>
                </w:tcBorders>
                <w:shd w:val="clear" w:color="DDEBF7" w:fill="DDEBF7"/>
                <w:noWrap/>
                <w:vAlign w:val="bottom"/>
                <w:hideMark/>
              </w:tcPr>
            </w:tcPrChange>
          </w:tcPr>
          <w:p w14:paraId="21339BC9" w14:textId="77777777" w:rsidR="00AD1DD6" w:rsidRPr="00AD1DD6" w:rsidRDefault="00AD1DD6" w:rsidP="00AD1DD6">
            <w:pPr>
              <w:spacing w:after="0" w:line="240" w:lineRule="auto"/>
              <w:jc w:val="right"/>
              <w:rPr>
                <w:ins w:id="3197" w:author="Gladiator Gladiator" w:date="2018-06-01T16:57:00Z"/>
                <w:rFonts w:ascii="Calibri" w:eastAsia="Times New Roman" w:hAnsi="Calibri" w:cs="Calibri"/>
                <w:color w:val="000000"/>
              </w:rPr>
            </w:pPr>
            <w:ins w:id="3198" w:author="Gladiator Gladiator" w:date="2018-06-01T16:57:00Z">
              <w:r w:rsidRPr="00AD1DD6">
                <w:rPr>
                  <w:rFonts w:ascii="Calibri" w:eastAsia="Times New Roman" w:hAnsi="Calibri" w:cs="Calibri"/>
                  <w:color w:val="000000"/>
                </w:rPr>
                <w:t>31.187</w:t>
              </w:r>
            </w:ins>
          </w:p>
        </w:tc>
        <w:tc>
          <w:tcPr>
            <w:tcW w:w="1080" w:type="dxa"/>
            <w:tcBorders>
              <w:top w:val="single" w:sz="4" w:space="0" w:color="9BC2E6"/>
              <w:left w:val="nil"/>
              <w:bottom w:val="single" w:sz="4" w:space="0" w:color="9BC2E6"/>
              <w:right w:val="nil"/>
            </w:tcBorders>
            <w:shd w:val="clear" w:color="DDEBF7" w:fill="DDEBF7"/>
            <w:noWrap/>
            <w:vAlign w:val="bottom"/>
            <w:hideMark/>
            <w:tcPrChange w:id="3199" w:author="Gladiator Gladiator" w:date="2018-06-01T16:58:00Z">
              <w:tcPr>
                <w:tcW w:w="1037" w:type="dxa"/>
                <w:tcBorders>
                  <w:top w:val="single" w:sz="4" w:space="0" w:color="9BC2E6"/>
                  <w:left w:val="nil"/>
                  <w:bottom w:val="single" w:sz="4" w:space="0" w:color="9BC2E6"/>
                  <w:right w:val="nil"/>
                </w:tcBorders>
                <w:shd w:val="clear" w:color="DDEBF7" w:fill="DDEBF7"/>
                <w:noWrap/>
                <w:vAlign w:val="bottom"/>
                <w:hideMark/>
              </w:tcPr>
            </w:tcPrChange>
          </w:tcPr>
          <w:p w14:paraId="53EC43F6" w14:textId="77777777" w:rsidR="00AD1DD6" w:rsidRPr="00AD1DD6" w:rsidRDefault="00AD1DD6" w:rsidP="00AD1DD6">
            <w:pPr>
              <w:spacing w:after="0" w:line="240" w:lineRule="auto"/>
              <w:jc w:val="right"/>
              <w:rPr>
                <w:ins w:id="3200" w:author="Gladiator Gladiator" w:date="2018-06-01T16:57:00Z"/>
                <w:rFonts w:ascii="Calibri" w:eastAsia="Times New Roman" w:hAnsi="Calibri" w:cs="Calibri"/>
                <w:color w:val="000000"/>
              </w:rPr>
            </w:pPr>
            <w:ins w:id="3201" w:author="Gladiator Gladiator" w:date="2018-06-01T16:57:00Z">
              <w:r w:rsidRPr="00AD1DD6">
                <w:rPr>
                  <w:rFonts w:ascii="Calibri" w:eastAsia="Times New Roman" w:hAnsi="Calibri" w:cs="Calibri"/>
                  <w:color w:val="000000"/>
                </w:rPr>
                <w:t>41.081</w:t>
              </w:r>
            </w:ins>
          </w:p>
        </w:tc>
        <w:tc>
          <w:tcPr>
            <w:tcW w:w="990" w:type="dxa"/>
            <w:tcBorders>
              <w:top w:val="single" w:sz="4" w:space="0" w:color="9BC2E6"/>
              <w:left w:val="nil"/>
              <w:bottom w:val="single" w:sz="4" w:space="0" w:color="9BC2E6"/>
              <w:right w:val="nil"/>
            </w:tcBorders>
            <w:shd w:val="clear" w:color="DDEBF7" w:fill="DDEBF7"/>
            <w:noWrap/>
            <w:vAlign w:val="bottom"/>
            <w:hideMark/>
            <w:tcPrChange w:id="3202" w:author="Gladiator Gladiator" w:date="2018-06-01T16:58:00Z">
              <w:tcPr>
                <w:tcW w:w="952" w:type="dxa"/>
                <w:tcBorders>
                  <w:top w:val="single" w:sz="4" w:space="0" w:color="9BC2E6"/>
                  <w:left w:val="nil"/>
                  <w:bottom w:val="single" w:sz="4" w:space="0" w:color="9BC2E6"/>
                  <w:right w:val="nil"/>
                </w:tcBorders>
                <w:shd w:val="clear" w:color="DDEBF7" w:fill="DDEBF7"/>
                <w:noWrap/>
                <w:vAlign w:val="bottom"/>
                <w:hideMark/>
              </w:tcPr>
            </w:tcPrChange>
          </w:tcPr>
          <w:p w14:paraId="29F81B52" w14:textId="77777777" w:rsidR="00AD1DD6" w:rsidRPr="00AD1DD6" w:rsidRDefault="00AD1DD6" w:rsidP="00AD1DD6">
            <w:pPr>
              <w:spacing w:after="0" w:line="240" w:lineRule="auto"/>
              <w:jc w:val="right"/>
              <w:rPr>
                <w:ins w:id="3203" w:author="Gladiator Gladiator" w:date="2018-06-01T16:57:00Z"/>
                <w:rFonts w:ascii="Calibri" w:eastAsia="Times New Roman" w:hAnsi="Calibri" w:cs="Calibri"/>
                <w:color w:val="000000"/>
              </w:rPr>
            </w:pPr>
            <w:ins w:id="3204" w:author="Gladiator Gladiator" w:date="2018-06-01T16:57:00Z">
              <w:r w:rsidRPr="00AD1DD6">
                <w:rPr>
                  <w:rFonts w:ascii="Calibri" w:eastAsia="Times New Roman" w:hAnsi="Calibri" w:cs="Calibri"/>
                  <w:color w:val="000000"/>
                </w:rPr>
                <w:t>30.270</w:t>
              </w:r>
            </w:ins>
          </w:p>
        </w:tc>
        <w:tc>
          <w:tcPr>
            <w:tcW w:w="1556" w:type="dxa"/>
            <w:tcBorders>
              <w:top w:val="single" w:sz="4" w:space="0" w:color="9BC2E6"/>
              <w:left w:val="nil"/>
              <w:bottom w:val="single" w:sz="4" w:space="0" w:color="9BC2E6"/>
              <w:right w:val="nil"/>
            </w:tcBorders>
            <w:shd w:val="clear" w:color="DDEBF7" w:fill="DDEBF7"/>
            <w:noWrap/>
            <w:vAlign w:val="bottom"/>
            <w:hideMark/>
            <w:tcPrChange w:id="3205" w:author="Gladiator Gladiator" w:date="2018-06-01T16:58:00Z">
              <w:tcPr>
                <w:tcW w:w="1190" w:type="dxa"/>
                <w:tcBorders>
                  <w:top w:val="single" w:sz="4" w:space="0" w:color="9BC2E6"/>
                  <w:left w:val="nil"/>
                  <w:bottom w:val="single" w:sz="4" w:space="0" w:color="9BC2E6"/>
                  <w:right w:val="nil"/>
                </w:tcBorders>
                <w:shd w:val="clear" w:color="DDEBF7" w:fill="DDEBF7"/>
                <w:noWrap/>
                <w:vAlign w:val="bottom"/>
                <w:hideMark/>
              </w:tcPr>
            </w:tcPrChange>
          </w:tcPr>
          <w:p w14:paraId="2E3CE24C" w14:textId="77777777" w:rsidR="00AD1DD6" w:rsidRPr="00AD1DD6" w:rsidRDefault="00AD1DD6" w:rsidP="00AD1DD6">
            <w:pPr>
              <w:spacing w:after="0" w:line="240" w:lineRule="auto"/>
              <w:jc w:val="right"/>
              <w:rPr>
                <w:ins w:id="3206" w:author="Gladiator Gladiator" w:date="2018-06-01T16:57:00Z"/>
                <w:rFonts w:ascii="Calibri" w:eastAsia="Times New Roman" w:hAnsi="Calibri" w:cs="Calibri"/>
                <w:color w:val="000000"/>
              </w:rPr>
            </w:pPr>
            <w:ins w:id="3207" w:author="Gladiator Gladiator" w:date="2018-06-01T16:57:00Z">
              <w:r w:rsidRPr="00AD1DD6">
                <w:rPr>
                  <w:rFonts w:ascii="Calibri" w:eastAsia="Times New Roman" w:hAnsi="Calibri" w:cs="Calibri"/>
                  <w:color w:val="000000"/>
                </w:rPr>
                <w:t>37.079</w:t>
              </w:r>
            </w:ins>
          </w:p>
        </w:tc>
      </w:tr>
      <w:tr w:rsidR="00AD1DD6" w:rsidRPr="00AD1DD6" w14:paraId="47CCAB07" w14:textId="77777777" w:rsidTr="00AD1DD6">
        <w:trPr>
          <w:trHeight w:val="261"/>
          <w:ins w:id="3208" w:author="Gladiator Gladiator" w:date="2018-06-01T16:57:00Z"/>
          <w:trPrChange w:id="3209"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auto" w:fill="auto"/>
            <w:noWrap/>
            <w:vAlign w:val="bottom"/>
            <w:hideMark/>
            <w:tcPrChange w:id="3210" w:author="Gladiator Gladiator" w:date="2018-06-01T16:58:00Z">
              <w:tcPr>
                <w:tcW w:w="1632"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65F8BE1E" w14:textId="77777777" w:rsidR="00AD1DD6" w:rsidRPr="00AD1DD6" w:rsidRDefault="00AD1DD6" w:rsidP="00AD1DD6">
            <w:pPr>
              <w:spacing w:after="0" w:line="240" w:lineRule="auto"/>
              <w:rPr>
                <w:ins w:id="3211" w:author="Gladiator Gladiator" w:date="2018-06-01T16:57:00Z"/>
                <w:rFonts w:ascii="Calibri" w:eastAsia="Times New Roman" w:hAnsi="Calibri" w:cs="Calibri"/>
                <w:color w:val="000000"/>
              </w:rPr>
            </w:pPr>
            <w:ins w:id="3212" w:author="Gladiator Gladiator" w:date="2018-06-01T16:57:00Z">
              <w:r w:rsidRPr="00AD1DD6">
                <w:rPr>
                  <w:rFonts w:ascii="Calibri" w:eastAsia="Times New Roman" w:hAnsi="Calibri" w:cs="Calibri"/>
                  <w:color w:val="000000"/>
                </w:rPr>
                <w:t>User 8</w:t>
              </w:r>
            </w:ins>
          </w:p>
        </w:tc>
        <w:tc>
          <w:tcPr>
            <w:tcW w:w="1423" w:type="dxa"/>
            <w:tcBorders>
              <w:top w:val="single" w:sz="4" w:space="0" w:color="9BC2E6"/>
              <w:left w:val="nil"/>
              <w:bottom w:val="single" w:sz="4" w:space="0" w:color="9BC2E6"/>
              <w:right w:val="nil"/>
            </w:tcBorders>
            <w:shd w:val="clear" w:color="auto" w:fill="auto"/>
            <w:noWrap/>
            <w:vAlign w:val="bottom"/>
            <w:hideMark/>
            <w:tcPrChange w:id="3213" w:author="Gladiator Gladiator" w:date="2018-06-01T16:58:00Z">
              <w:tcPr>
                <w:tcW w:w="1423" w:type="dxa"/>
                <w:tcBorders>
                  <w:top w:val="single" w:sz="4" w:space="0" w:color="9BC2E6"/>
                  <w:left w:val="nil"/>
                  <w:bottom w:val="single" w:sz="4" w:space="0" w:color="9BC2E6"/>
                  <w:right w:val="nil"/>
                </w:tcBorders>
                <w:shd w:val="clear" w:color="auto" w:fill="auto"/>
                <w:noWrap/>
                <w:vAlign w:val="bottom"/>
                <w:hideMark/>
              </w:tcPr>
            </w:tcPrChange>
          </w:tcPr>
          <w:p w14:paraId="12A2749F" w14:textId="77777777" w:rsidR="00AD1DD6" w:rsidRPr="00AD1DD6" w:rsidRDefault="00AD1DD6" w:rsidP="00AD1DD6">
            <w:pPr>
              <w:spacing w:after="0" w:line="240" w:lineRule="auto"/>
              <w:rPr>
                <w:ins w:id="3214" w:author="Gladiator Gladiator" w:date="2018-06-01T16:57:00Z"/>
                <w:rFonts w:ascii="Calibri" w:eastAsia="Times New Roman" w:hAnsi="Calibri" w:cs="Calibri"/>
                <w:color w:val="000000"/>
              </w:rPr>
            </w:pPr>
            <w:ins w:id="3215" w:author="Gladiator Gladiator" w:date="2018-06-01T16:57:00Z">
              <w:r w:rsidRPr="00AD1DD6">
                <w:rPr>
                  <w:rFonts w:ascii="Calibri" w:eastAsia="Times New Roman" w:hAnsi="Calibri" w:cs="Calibri"/>
                  <w:color w:val="000000"/>
                </w:rPr>
                <w:t>testing</w:t>
              </w:r>
            </w:ins>
          </w:p>
        </w:tc>
        <w:tc>
          <w:tcPr>
            <w:tcW w:w="941" w:type="dxa"/>
            <w:tcBorders>
              <w:top w:val="single" w:sz="4" w:space="0" w:color="9BC2E6"/>
              <w:left w:val="nil"/>
              <w:bottom w:val="single" w:sz="4" w:space="0" w:color="9BC2E6"/>
              <w:right w:val="nil"/>
            </w:tcBorders>
            <w:shd w:val="clear" w:color="auto" w:fill="auto"/>
            <w:noWrap/>
            <w:vAlign w:val="bottom"/>
            <w:hideMark/>
            <w:tcPrChange w:id="3216" w:author="Gladiator Gladiator" w:date="2018-06-01T16:58:00Z">
              <w:tcPr>
                <w:tcW w:w="1450" w:type="dxa"/>
                <w:gridSpan w:val="2"/>
                <w:tcBorders>
                  <w:top w:val="single" w:sz="4" w:space="0" w:color="9BC2E6"/>
                  <w:left w:val="nil"/>
                  <w:bottom w:val="single" w:sz="4" w:space="0" w:color="9BC2E6"/>
                  <w:right w:val="nil"/>
                </w:tcBorders>
                <w:shd w:val="clear" w:color="auto" w:fill="auto"/>
                <w:noWrap/>
                <w:vAlign w:val="bottom"/>
                <w:hideMark/>
              </w:tcPr>
            </w:tcPrChange>
          </w:tcPr>
          <w:p w14:paraId="7D60A491" w14:textId="77777777" w:rsidR="00AD1DD6" w:rsidRPr="00AD1DD6" w:rsidRDefault="00AD1DD6" w:rsidP="00AD1DD6">
            <w:pPr>
              <w:spacing w:after="0" w:line="240" w:lineRule="auto"/>
              <w:jc w:val="right"/>
              <w:rPr>
                <w:ins w:id="3217" w:author="Gladiator Gladiator" w:date="2018-06-01T16:57:00Z"/>
                <w:rFonts w:ascii="Calibri" w:eastAsia="Times New Roman" w:hAnsi="Calibri" w:cs="Calibri"/>
                <w:color w:val="000000"/>
              </w:rPr>
            </w:pPr>
            <w:ins w:id="3218" w:author="Gladiator Gladiator" w:date="2018-06-01T16:57:00Z">
              <w:r w:rsidRPr="00AD1DD6">
                <w:rPr>
                  <w:rFonts w:ascii="Calibri" w:eastAsia="Times New Roman" w:hAnsi="Calibri" w:cs="Calibri"/>
                  <w:color w:val="000000"/>
                </w:rPr>
                <w:t>24.772</w:t>
              </w:r>
            </w:ins>
          </w:p>
        </w:tc>
        <w:tc>
          <w:tcPr>
            <w:tcW w:w="1039" w:type="dxa"/>
            <w:tcBorders>
              <w:top w:val="single" w:sz="4" w:space="0" w:color="9BC2E6"/>
              <w:left w:val="nil"/>
              <w:bottom w:val="single" w:sz="4" w:space="0" w:color="9BC2E6"/>
              <w:right w:val="nil"/>
            </w:tcBorders>
            <w:shd w:val="clear" w:color="auto" w:fill="auto"/>
            <w:noWrap/>
            <w:vAlign w:val="bottom"/>
            <w:hideMark/>
            <w:tcPrChange w:id="3219" w:author="Gladiator Gladiator" w:date="2018-06-01T16:58:00Z">
              <w:tcPr>
                <w:tcW w:w="935" w:type="dxa"/>
                <w:tcBorders>
                  <w:top w:val="single" w:sz="4" w:space="0" w:color="9BC2E6"/>
                  <w:left w:val="nil"/>
                  <w:bottom w:val="single" w:sz="4" w:space="0" w:color="9BC2E6"/>
                  <w:right w:val="nil"/>
                </w:tcBorders>
                <w:shd w:val="clear" w:color="auto" w:fill="auto"/>
                <w:noWrap/>
                <w:vAlign w:val="bottom"/>
                <w:hideMark/>
              </w:tcPr>
            </w:tcPrChange>
          </w:tcPr>
          <w:p w14:paraId="7F964057" w14:textId="77777777" w:rsidR="00AD1DD6" w:rsidRPr="00AD1DD6" w:rsidRDefault="00AD1DD6" w:rsidP="00AD1DD6">
            <w:pPr>
              <w:spacing w:after="0" w:line="240" w:lineRule="auto"/>
              <w:jc w:val="right"/>
              <w:rPr>
                <w:ins w:id="3220" w:author="Gladiator Gladiator" w:date="2018-06-01T16:57:00Z"/>
                <w:rFonts w:ascii="Calibri" w:eastAsia="Times New Roman" w:hAnsi="Calibri" w:cs="Calibri"/>
                <w:color w:val="000000"/>
              </w:rPr>
            </w:pPr>
            <w:ins w:id="3221" w:author="Gladiator Gladiator" w:date="2018-06-01T16:57:00Z">
              <w:r w:rsidRPr="00AD1DD6">
                <w:rPr>
                  <w:rFonts w:ascii="Calibri" w:eastAsia="Times New Roman" w:hAnsi="Calibri" w:cs="Calibri"/>
                  <w:color w:val="000000"/>
                </w:rPr>
                <w:t>16.276</w:t>
              </w:r>
            </w:ins>
          </w:p>
        </w:tc>
        <w:tc>
          <w:tcPr>
            <w:tcW w:w="990" w:type="dxa"/>
            <w:tcBorders>
              <w:top w:val="single" w:sz="4" w:space="0" w:color="9BC2E6"/>
              <w:left w:val="nil"/>
              <w:bottom w:val="single" w:sz="4" w:space="0" w:color="9BC2E6"/>
              <w:right w:val="nil"/>
            </w:tcBorders>
            <w:shd w:val="clear" w:color="auto" w:fill="auto"/>
            <w:noWrap/>
            <w:vAlign w:val="bottom"/>
            <w:hideMark/>
            <w:tcPrChange w:id="3222" w:author="Gladiator Gladiator" w:date="2018-06-01T16:58:00Z">
              <w:tcPr>
                <w:tcW w:w="901" w:type="dxa"/>
                <w:tcBorders>
                  <w:top w:val="single" w:sz="4" w:space="0" w:color="9BC2E6"/>
                  <w:left w:val="nil"/>
                  <w:bottom w:val="single" w:sz="4" w:space="0" w:color="9BC2E6"/>
                  <w:right w:val="nil"/>
                </w:tcBorders>
                <w:shd w:val="clear" w:color="auto" w:fill="auto"/>
                <w:noWrap/>
                <w:vAlign w:val="bottom"/>
                <w:hideMark/>
              </w:tcPr>
            </w:tcPrChange>
          </w:tcPr>
          <w:p w14:paraId="422F3893" w14:textId="77777777" w:rsidR="00AD1DD6" w:rsidRPr="00AD1DD6" w:rsidRDefault="00AD1DD6" w:rsidP="00AD1DD6">
            <w:pPr>
              <w:spacing w:after="0" w:line="240" w:lineRule="auto"/>
              <w:jc w:val="right"/>
              <w:rPr>
                <w:ins w:id="3223" w:author="Gladiator Gladiator" w:date="2018-06-01T16:57:00Z"/>
                <w:rFonts w:ascii="Calibri" w:eastAsia="Times New Roman" w:hAnsi="Calibri" w:cs="Calibri"/>
                <w:color w:val="000000"/>
              </w:rPr>
            </w:pPr>
            <w:ins w:id="3224" w:author="Gladiator Gladiator" w:date="2018-06-01T16:57:00Z">
              <w:r w:rsidRPr="00AD1DD6">
                <w:rPr>
                  <w:rFonts w:ascii="Calibri" w:eastAsia="Times New Roman" w:hAnsi="Calibri" w:cs="Calibri"/>
                  <w:color w:val="000000"/>
                </w:rPr>
                <w:t>15.302</w:t>
              </w:r>
            </w:ins>
          </w:p>
        </w:tc>
        <w:tc>
          <w:tcPr>
            <w:tcW w:w="1080" w:type="dxa"/>
            <w:tcBorders>
              <w:top w:val="single" w:sz="4" w:space="0" w:color="9BC2E6"/>
              <w:left w:val="nil"/>
              <w:bottom w:val="single" w:sz="4" w:space="0" w:color="9BC2E6"/>
              <w:right w:val="nil"/>
            </w:tcBorders>
            <w:shd w:val="clear" w:color="auto" w:fill="auto"/>
            <w:noWrap/>
            <w:vAlign w:val="bottom"/>
            <w:hideMark/>
            <w:tcPrChange w:id="3225" w:author="Gladiator Gladiator" w:date="2018-06-01T16:58:00Z">
              <w:tcPr>
                <w:tcW w:w="1037" w:type="dxa"/>
                <w:tcBorders>
                  <w:top w:val="single" w:sz="4" w:space="0" w:color="9BC2E6"/>
                  <w:left w:val="nil"/>
                  <w:bottom w:val="single" w:sz="4" w:space="0" w:color="9BC2E6"/>
                  <w:right w:val="nil"/>
                </w:tcBorders>
                <w:shd w:val="clear" w:color="auto" w:fill="auto"/>
                <w:noWrap/>
                <w:vAlign w:val="bottom"/>
                <w:hideMark/>
              </w:tcPr>
            </w:tcPrChange>
          </w:tcPr>
          <w:p w14:paraId="289A39B1" w14:textId="77777777" w:rsidR="00AD1DD6" w:rsidRPr="00AD1DD6" w:rsidRDefault="00AD1DD6" w:rsidP="00AD1DD6">
            <w:pPr>
              <w:spacing w:after="0" w:line="240" w:lineRule="auto"/>
              <w:jc w:val="right"/>
              <w:rPr>
                <w:ins w:id="3226" w:author="Gladiator Gladiator" w:date="2018-06-01T16:57:00Z"/>
                <w:rFonts w:ascii="Calibri" w:eastAsia="Times New Roman" w:hAnsi="Calibri" w:cs="Calibri"/>
                <w:color w:val="000000"/>
              </w:rPr>
            </w:pPr>
            <w:ins w:id="3227" w:author="Gladiator Gladiator" w:date="2018-06-01T16:57:00Z">
              <w:r w:rsidRPr="00AD1DD6">
                <w:rPr>
                  <w:rFonts w:ascii="Calibri" w:eastAsia="Times New Roman" w:hAnsi="Calibri" w:cs="Calibri"/>
                  <w:color w:val="000000"/>
                </w:rPr>
                <w:t>14.327</w:t>
              </w:r>
            </w:ins>
          </w:p>
        </w:tc>
        <w:tc>
          <w:tcPr>
            <w:tcW w:w="990" w:type="dxa"/>
            <w:tcBorders>
              <w:top w:val="single" w:sz="4" w:space="0" w:color="9BC2E6"/>
              <w:left w:val="nil"/>
              <w:bottom w:val="single" w:sz="4" w:space="0" w:color="9BC2E6"/>
              <w:right w:val="nil"/>
            </w:tcBorders>
            <w:shd w:val="clear" w:color="auto" w:fill="auto"/>
            <w:noWrap/>
            <w:vAlign w:val="bottom"/>
            <w:hideMark/>
            <w:tcPrChange w:id="3228" w:author="Gladiator Gladiator" w:date="2018-06-01T16:58:00Z">
              <w:tcPr>
                <w:tcW w:w="952" w:type="dxa"/>
                <w:tcBorders>
                  <w:top w:val="single" w:sz="4" w:space="0" w:color="9BC2E6"/>
                  <w:left w:val="nil"/>
                  <w:bottom w:val="single" w:sz="4" w:space="0" w:color="9BC2E6"/>
                  <w:right w:val="nil"/>
                </w:tcBorders>
                <w:shd w:val="clear" w:color="auto" w:fill="auto"/>
                <w:noWrap/>
                <w:vAlign w:val="bottom"/>
                <w:hideMark/>
              </w:tcPr>
            </w:tcPrChange>
          </w:tcPr>
          <w:p w14:paraId="3FA4106B" w14:textId="77777777" w:rsidR="00AD1DD6" w:rsidRPr="00AD1DD6" w:rsidRDefault="00AD1DD6" w:rsidP="00AD1DD6">
            <w:pPr>
              <w:spacing w:after="0" w:line="240" w:lineRule="auto"/>
              <w:jc w:val="right"/>
              <w:rPr>
                <w:ins w:id="3229" w:author="Gladiator Gladiator" w:date="2018-06-01T16:57:00Z"/>
                <w:rFonts w:ascii="Calibri" w:eastAsia="Times New Roman" w:hAnsi="Calibri" w:cs="Calibri"/>
                <w:color w:val="000000"/>
              </w:rPr>
            </w:pPr>
            <w:ins w:id="3230" w:author="Gladiator Gladiator" w:date="2018-06-01T16:57:00Z">
              <w:r w:rsidRPr="00AD1DD6">
                <w:rPr>
                  <w:rFonts w:ascii="Calibri" w:eastAsia="Times New Roman" w:hAnsi="Calibri" w:cs="Calibri"/>
                  <w:color w:val="000000"/>
                </w:rPr>
                <w:t>19.614</w:t>
              </w:r>
            </w:ins>
          </w:p>
        </w:tc>
        <w:tc>
          <w:tcPr>
            <w:tcW w:w="1556" w:type="dxa"/>
            <w:tcBorders>
              <w:top w:val="single" w:sz="4" w:space="0" w:color="9BC2E6"/>
              <w:left w:val="nil"/>
              <w:bottom w:val="single" w:sz="4" w:space="0" w:color="9BC2E6"/>
              <w:right w:val="nil"/>
            </w:tcBorders>
            <w:shd w:val="clear" w:color="auto" w:fill="auto"/>
            <w:noWrap/>
            <w:vAlign w:val="bottom"/>
            <w:hideMark/>
            <w:tcPrChange w:id="3231" w:author="Gladiator Gladiator" w:date="2018-06-01T16:58:00Z">
              <w:tcPr>
                <w:tcW w:w="1190" w:type="dxa"/>
                <w:tcBorders>
                  <w:top w:val="single" w:sz="4" w:space="0" w:color="9BC2E6"/>
                  <w:left w:val="nil"/>
                  <w:bottom w:val="single" w:sz="4" w:space="0" w:color="9BC2E6"/>
                  <w:right w:val="nil"/>
                </w:tcBorders>
                <w:shd w:val="clear" w:color="auto" w:fill="auto"/>
                <w:noWrap/>
                <w:vAlign w:val="bottom"/>
                <w:hideMark/>
              </w:tcPr>
            </w:tcPrChange>
          </w:tcPr>
          <w:p w14:paraId="1416BFE7" w14:textId="77777777" w:rsidR="00AD1DD6" w:rsidRPr="00AD1DD6" w:rsidRDefault="00AD1DD6" w:rsidP="00AD1DD6">
            <w:pPr>
              <w:spacing w:after="0" w:line="240" w:lineRule="auto"/>
              <w:jc w:val="right"/>
              <w:rPr>
                <w:ins w:id="3232" w:author="Gladiator Gladiator" w:date="2018-06-01T16:57:00Z"/>
                <w:rFonts w:ascii="Calibri" w:eastAsia="Times New Roman" w:hAnsi="Calibri" w:cs="Calibri"/>
                <w:color w:val="000000"/>
              </w:rPr>
            </w:pPr>
            <w:ins w:id="3233" w:author="Gladiator Gladiator" w:date="2018-06-01T16:57:00Z">
              <w:r w:rsidRPr="00AD1DD6">
                <w:rPr>
                  <w:rFonts w:ascii="Calibri" w:eastAsia="Times New Roman" w:hAnsi="Calibri" w:cs="Calibri"/>
                  <w:color w:val="000000"/>
                </w:rPr>
                <w:t>18.058</w:t>
              </w:r>
            </w:ins>
          </w:p>
        </w:tc>
      </w:tr>
      <w:tr w:rsidR="00AD1DD6" w:rsidRPr="00AD1DD6" w14:paraId="5C34394D" w14:textId="77777777" w:rsidTr="00AD1DD6">
        <w:trPr>
          <w:trHeight w:val="261"/>
          <w:ins w:id="3234" w:author="Gladiator Gladiator" w:date="2018-06-01T16:57:00Z"/>
          <w:trPrChange w:id="3235"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DDEBF7" w:fill="DDEBF7"/>
            <w:noWrap/>
            <w:vAlign w:val="bottom"/>
            <w:hideMark/>
            <w:tcPrChange w:id="3236" w:author="Gladiator Gladiator" w:date="2018-06-01T16:58:00Z">
              <w:tcPr>
                <w:tcW w:w="1632"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11CA0888" w14:textId="77777777" w:rsidR="00AD1DD6" w:rsidRPr="00AD1DD6" w:rsidRDefault="00AD1DD6" w:rsidP="00AD1DD6">
            <w:pPr>
              <w:spacing w:after="0" w:line="240" w:lineRule="auto"/>
              <w:rPr>
                <w:ins w:id="3237" w:author="Gladiator Gladiator" w:date="2018-06-01T16:57:00Z"/>
                <w:rFonts w:ascii="Calibri" w:eastAsia="Times New Roman" w:hAnsi="Calibri" w:cs="Calibri"/>
                <w:color w:val="000000"/>
              </w:rPr>
            </w:pPr>
            <w:ins w:id="3238" w:author="Gladiator Gladiator" w:date="2018-06-01T16:57:00Z">
              <w:r w:rsidRPr="00AD1DD6">
                <w:rPr>
                  <w:rFonts w:ascii="Calibri" w:eastAsia="Times New Roman" w:hAnsi="Calibri" w:cs="Calibri"/>
                  <w:color w:val="000000"/>
                </w:rPr>
                <w:t>User 9</w:t>
              </w:r>
            </w:ins>
          </w:p>
        </w:tc>
        <w:tc>
          <w:tcPr>
            <w:tcW w:w="1423" w:type="dxa"/>
            <w:tcBorders>
              <w:top w:val="single" w:sz="4" w:space="0" w:color="9BC2E6"/>
              <w:left w:val="nil"/>
              <w:bottom w:val="single" w:sz="4" w:space="0" w:color="9BC2E6"/>
              <w:right w:val="nil"/>
            </w:tcBorders>
            <w:shd w:val="clear" w:color="DDEBF7" w:fill="DDEBF7"/>
            <w:noWrap/>
            <w:vAlign w:val="bottom"/>
            <w:hideMark/>
            <w:tcPrChange w:id="3239" w:author="Gladiator Gladiator" w:date="2018-06-01T16:58:00Z">
              <w:tcPr>
                <w:tcW w:w="1768" w:type="dxa"/>
                <w:gridSpan w:val="2"/>
                <w:tcBorders>
                  <w:top w:val="single" w:sz="4" w:space="0" w:color="9BC2E6"/>
                  <w:left w:val="nil"/>
                  <w:bottom w:val="single" w:sz="4" w:space="0" w:color="9BC2E6"/>
                  <w:right w:val="nil"/>
                </w:tcBorders>
                <w:shd w:val="clear" w:color="DDEBF7" w:fill="DDEBF7"/>
                <w:noWrap/>
                <w:vAlign w:val="bottom"/>
                <w:hideMark/>
              </w:tcPr>
            </w:tcPrChange>
          </w:tcPr>
          <w:p w14:paraId="0EB60CD8" w14:textId="77777777" w:rsidR="00AD1DD6" w:rsidRPr="00AD1DD6" w:rsidRDefault="00AD1DD6" w:rsidP="00AD1DD6">
            <w:pPr>
              <w:spacing w:after="0" w:line="240" w:lineRule="auto"/>
              <w:rPr>
                <w:ins w:id="3240" w:author="Gladiator Gladiator" w:date="2018-06-01T16:57:00Z"/>
                <w:rFonts w:ascii="Calibri" w:eastAsia="Times New Roman" w:hAnsi="Calibri" w:cs="Calibri"/>
                <w:color w:val="000000"/>
              </w:rPr>
            </w:pPr>
            <w:ins w:id="3241" w:author="Gladiator Gladiator" w:date="2018-06-01T16:57:00Z">
              <w:r w:rsidRPr="00AD1DD6">
                <w:rPr>
                  <w:rFonts w:ascii="Calibri" w:eastAsia="Times New Roman" w:hAnsi="Calibri" w:cs="Calibri"/>
                  <w:color w:val="000000"/>
                </w:rPr>
                <w:t>relaxing</w:t>
              </w:r>
            </w:ins>
          </w:p>
        </w:tc>
        <w:tc>
          <w:tcPr>
            <w:tcW w:w="941" w:type="dxa"/>
            <w:tcBorders>
              <w:top w:val="single" w:sz="4" w:space="0" w:color="9BC2E6"/>
              <w:left w:val="nil"/>
              <w:bottom w:val="single" w:sz="4" w:space="0" w:color="9BC2E6"/>
              <w:right w:val="nil"/>
            </w:tcBorders>
            <w:shd w:val="clear" w:color="DDEBF7" w:fill="DDEBF7"/>
            <w:noWrap/>
            <w:vAlign w:val="bottom"/>
            <w:hideMark/>
            <w:tcPrChange w:id="3242" w:author="Gladiator Gladiator" w:date="2018-06-01T16:58: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79178039" w14:textId="77777777" w:rsidR="00AD1DD6" w:rsidRPr="00AD1DD6" w:rsidRDefault="00AD1DD6" w:rsidP="00AD1DD6">
            <w:pPr>
              <w:spacing w:after="0" w:line="240" w:lineRule="auto"/>
              <w:jc w:val="right"/>
              <w:rPr>
                <w:ins w:id="3243" w:author="Gladiator Gladiator" w:date="2018-06-01T16:57:00Z"/>
                <w:rFonts w:ascii="Calibri" w:eastAsia="Times New Roman" w:hAnsi="Calibri" w:cs="Calibri"/>
                <w:color w:val="000000"/>
              </w:rPr>
            </w:pPr>
            <w:ins w:id="3244" w:author="Gladiator Gladiator" w:date="2018-06-01T16:57:00Z">
              <w:r w:rsidRPr="00AD1DD6">
                <w:rPr>
                  <w:rFonts w:ascii="Calibri" w:eastAsia="Times New Roman" w:hAnsi="Calibri" w:cs="Calibri"/>
                  <w:color w:val="000000"/>
                </w:rPr>
                <w:t>40.629</w:t>
              </w:r>
            </w:ins>
          </w:p>
        </w:tc>
        <w:tc>
          <w:tcPr>
            <w:tcW w:w="1039" w:type="dxa"/>
            <w:tcBorders>
              <w:top w:val="single" w:sz="4" w:space="0" w:color="9BC2E6"/>
              <w:left w:val="nil"/>
              <w:bottom w:val="single" w:sz="4" w:space="0" w:color="9BC2E6"/>
              <w:right w:val="nil"/>
            </w:tcBorders>
            <w:shd w:val="clear" w:color="DDEBF7" w:fill="DDEBF7"/>
            <w:noWrap/>
            <w:vAlign w:val="bottom"/>
            <w:hideMark/>
            <w:tcPrChange w:id="3245" w:author="Gladiator Gladiator" w:date="2018-06-01T16:58:00Z">
              <w:tcPr>
                <w:tcW w:w="935" w:type="dxa"/>
                <w:tcBorders>
                  <w:top w:val="single" w:sz="4" w:space="0" w:color="9BC2E6"/>
                  <w:left w:val="nil"/>
                  <w:bottom w:val="single" w:sz="4" w:space="0" w:color="9BC2E6"/>
                  <w:right w:val="nil"/>
                </w:tcBorders>
                <w:shd w:val="clear" w:color="DDEBF7" w:fill="DDEBF7"/>
                <w:noWrap/>
                <w:vAlign w:val="bottom"/>
                <w:hideMark/>
              </w:tcPr>
            </w:tcPrChange>
          </w:tcPr>
          <w:p w14:paraId="159F0F09" w14:textId="77777777" w:rsidR="00AD1DD6" w:rsidRPr="00AD1DD6" w:rsidRDefault="00AD1DD6" w:rsidP="00AD1DD6">
            <w:pPr>
              <w:spacing w:after="0" w:line="240" w:lineRule="auto"/>
              <w:jc w:val="right"/>
              <w:rPr>
                <w:ins w:id="3246" w:author="Gladiator Gladiator" w:date="2018-06-01T16:57:00Z"/>
                <w:rFonts w:ascii="Calibri" w:eastAsia="Times New Roman" w:hAnsi="Calibri" w:cs="Calibri"/>
                <w:color w:val="000000"/>
              </w:rPr>
            </w:pPr>
            <w:ins w:id="3247" w:author="Gladiator Gladiator" w:date="2018-06-01T16:57:00Z">
              <w:r w:rsidRPr="00AD1DD6">
                <w:rPr>
                  <w:rFonts w:ascii="Calibri" w:eastAsia="Times New Roman" w:hAnsi="Calibri" w:cs="Calibri"/>
                  <w:color w:val="000000"/>
                </w:rPr>
                <w:t>50.491</w:t>
              </w:r>
            </w:ins>
          </w:p>
        </w:tc>
        <w:tc>
          <w:tcPr>
            <w:tcW w:w="990" w:type="dxa"/>
            <w:tcBorders>
              <w:top w:val="single" w:sz="4" w:space="0" w:color="9BC2E6"/>
              <w:left w:val="nil"/>
              <w:bottom w:val="single" w:sz="4" w:space="0" w:color="9BC2E6"/>
              <w:right w:val="nil"/>
            </w:tcBorders>
            <w:shd w:val="clear" w:color="DDEBF7" w:fill="DDEBF7"/>
            <w:noWrap/>
            <w:vAlign w:val="bottom"/>
            <w:hideMark/>
            <w:tcPrChange w:id="3248" w:author="Gladiator Gladiator" w:date="2018-06-01T16:58:00Z">
              <w:tcPr>
                <w:tcW w:w="901" w:type="dxa"/>
                <w:tcBorders>
                  <w:top w:val="single" w:sz="4" w:space="0" w:color="9BC2E6"/>
                  <w:left w:val="nil"/>
                  <w:bottom w:val="single" w:sz="4" w:space="0" w:color="9BC2E6"/>
                  <w:right w:val="nil"/>
                </w:tcBorders>
                <w:shd w:val="clear" w:color="DDEBF7" w:fill="DDEBF7"/>
                <w:noWrap/>
                <w:vAlign w:val="bottom"/>
                <w:hideMark/>
              </w:tcPr>
            </w:tcPrChange>
          </w:tcPr>
          <w:p w14:paraId="1210775B" w14:textId="77777777" w:rsidR="00AD1DD6" w:rsidRPr="00AD1DD6" w:rsidRDefault="00AD1DD6" w:rsidP="00AD1DD6">
            <w:pPr>
              <w:spacing w:after="0" w:line="240" w:lineRule="auto"/>
              <w:jc w:val="right"/>
              <w:rPr>
                <w:ins w:id="3249" w:author="Gladiator Gladiator" w:date="2018-06-01T16:57:00Z"/>
                <w:rFonts w:ascii="Calibri" w:eastAsia="Times New Roman" w:hAnsi="Calibri" w:cs="Calibri"/>
                <w:color w:val="000000"/>
              </w:rPr>
            </w:pPr>
            <w:ins w:id="3250" w:author="Gladiator Gladiator" w:date="2018-06-01T16:57:00Z">
              <w:r w:rsidRPr="00AD1DD6">
                <w:rPr>
                  <w:rFonts w:ascii="Calibri" w:eastAsia="Times New Roman" w:hAnsi="Calibri" w:cs="Calibri"/>
                  <w:color w:val="000000"/>
                </w:rPr>
                <w:t>46.881</w:t>
              </w:r>
            </w:ins>
          </w:p>
        </w:tc>
        <w:tc>
          <w:tcPr>
            <w:tcW w:w="1080" w:type="dxa"/>
            <w:tcBorders>
              <w:top w:val="single" w:sz="4" w:space="0" w:color="9BC2E6"/>
              <w:left w:val="nil"/>
              <w:bottom w:val="single" w:sz="4" w:space="0" w:color="9BC2E6"/>
              <w:right w:val="nil"/>
            </w:tcBorders>
            <w:shd w:val="clear" w:color="DDEBF7" w:fill="DDEBF7"/>
            <w:noWrap/>
            <w:vAlign w:val="bottom"/>
            <w:hideMark/>
            <w:tcPrChange w:id="3251" w:author="Gladiator Gladiator" w:date="2018-06-01T16:58:00Z">
              <w:tcPr>
                <w:tcW w:w="1037" w:type="dxa"/>
                <w:tcBorders>
                  <w:top w:val="single" w:sz="4" w:space="0" w:color="9BC2E6"/>
                  <w:left w:val="nil"/>
                  <w:bottom w:val="single" w:sz="4" w:space="0" w:color="9BC2E6"/>
                  <w:right w:val="nil"/>
                </w:tcBorders>
                <w:shd w:val="clear" w:color="DDEBF7" w:fill="DDEBF7"/>
                <w:noWrap/>
                <w:vAlign w:val="bottom"/>
                <w:hideMark/>
              </w:tcPr>
            </w:tcPrChange>
          </w:tcPr>
          <w:p w14:paraId="1CBFA28C" w14:textId="77777777" w:rsidR="00AD1DD6" w:rsidRPr="00AD1DD6" w:rsidRDefault="00AD1DD6" w:rsidP="00AD1DD6">
            <w:pPr>
              <w:spacing w:after="0" w:line="240" w:lineRule="auto"/>
              <w:jc w:val="right"/>
              <w:rPr>
                <w:ins w:id="3252" w:author="Gladiator Gladiator" w:date="2018-06-01T16:57:00Z"/>
                <w:rFonts w:ascii="Calibri" w:eastAsia="Times New Roman" w:hAnsi="Calibri" w:cs="Calibri"/>
                <w:color w:val="000000"/>
              </w:rPr>
            </w:pPr>
            <w:ins w:id="3253" w:author="Gladiator Gladiator" w:date="2018-06-01T16:57:00Z">
              <w:r w:rsidRPr="00AD1DD6">
                <w:rPr>
                  <w:rFonts w:ascii="Calibri" w:eastAsia="Times New Roman" w:hAnsi="Calibri" w:cs="Calibri"/>
                  <w:color w:val="000000"/>
                </w:rPr>
                <w:t>46.162</w:t>
              </w:r>
            </w:ins>
          </w:p>
        </w:tc>
        <w:tc>
          <w:tcPr>
            <w:tcW w:w="990" w:type="dxa"/>
            <w:tcBorders>
              <w:top w:val="single" w:sz="4" w:space="0" w:color="9BC2E6"/>
              <w:left w:val="nil"/>
              <w:bottom w:val="single" w:sz="4" w:space="0" w:color="9BC2E6"/>
              <w:right w:val="nil"/>
            </w:tcBorders>
            <w:shd w:val="clear" w:color="DDEBF7" w:fill="DDEBF7"/>
            <w:noWrap/>
            <w:vAlign w:val="bottom"/>
            <w:hideMark/>
            <w:tcPrChange w:id="3254" w:author="Gladiator Gladiator" w:date="2018-06-01T16:58:00Z">
              <w:tcPr>
                <w:tcW w:w="952" w:type="dxa"/>
                <w:tcBorders>
                  <w:top w:val="single" w:sz="4" w:space="0" w:color="9BC2E6"/>
                  <w:left w:val="nil"/>
                  <w:bottom w:val="single" w:sz="4" w:space="0" w:color="9BC2E6"/>
                  <w:right w:val="nil"/>
                </w:tcBorders>
                <w:shd w:val="clear" w:color="DDEBF7" w:fill="DDEBF7"/>
                <w:noWrap/>
                <w:vAlign w:val="bottom"/>
                <w:hideMark/>
              </w:tcPr>
            </w:tcPrChange>
          </w:tcPr>
          <w:p w14:paraId="7ECB8915" w14:textId="77777777" w:rsidR="00AD1DD6" w:rsidRPr="00AD1DD6" w:rsidRDefault="00AD1DD6" w:rsidP="00AD1DD6">
            <w:pPr>
              <w:spacing w:after="0" w:line="240" w:lineRule="auto"/>
              <w:jc w:val="right"/>
              <w:rPr>
                <w:ins w:id="3255" w:author="Gladiator Gladiator" w:date="2018-06-01T16:57:00Z"/>
                <w:rFonts w:ascii="Calibri" w:eastAsia="Times New Roman" w:hAnsi="Calibri" w:cs="Calibri"/>
                <w:color w:val="000000"/>
              </w:rPr>
            </w:pPr>
            <w:ins w:id="3256" w:author="Gladiator Gladiator" w:date="2018-06-01T16:57:00Z">
              <w:r w:rsidRPr="00AD1DD6">
                <w:rPr>
                  <w:rFonts w:ascii="Calibri" w:eastAsia="Times New Roman" w:hAnsi="Calibri" w:cs="Calibri"/>
                  <w:color w:val="000000"/>
                </w:rPr>
                <w:t>44.153</w:t>
              </w:r>
            </w:ins>
          </w:p>
        </w:tc>
        <w:tc>
          <w:tcPr>
            <w:tcW w:w="1556" w:type="dxa"/>
            <w:tcBorders>
              <w:top w:val="single" w:sz="4" w:space="0" w:color="9BC2E6"/>
              <w:left w:val="nil"/>
              <w:bottom w:val="single" w:sz="4" w:space="0" w:color="9BC2E6"/>
              <w:right w:val="nil"/>
            </w:tcBorders>
            <w:shd w:val="clear" w:color="DDEBF7" w:fill="DDEBF7"/>
            <w:noWrap/>
            <w:vAlign w:val="bottom"/>
            <w:hideMark/>
            <w:tcPrChange w:id="3257" w:author="Gladiator Gladiator" w:date="2018-06-01T16:58:00Z">
              <w:tcPr>
                <w:tcW w:w="1190" w:type="dxa"/>
                <w:tcBorders>
                  <w:top w:val="single" w:sz="4" w:space="0" w:color="9BC2E6"/>
                  <w:left w:val="nil"/>
                  <w:bottom w:val="single" w:sz="4" w:space="0" w:color="9BC2E6"/>
                  <w:right w:val="nil"/>
                </w:tcBorders>
                <w:shd w:val="clear" w:color="DDEBF7" w:fill="DDEBF7"/>
                <w:noWrap/>
                <w:vAlign w:val="bottom"/>
                <w:hideMark/>
              </w:tcPr>
            </w:tcPrChange>
          </w:tcPr>
          <w:p w14:paraId="6156DB9E" w14:textId="77777777" w:rsidR="00AD1DD6" w:rsidRPr="00AD1DD6" w:rsidRDefault="00AD1DD6" w:rsidP="00AD1DD6">
            <w:pPr>
              <w:spacing w:after="0" w:line="240" w:lineRule="auto"/>
              <w:jc w:val="right"/>
              <w:rPr>
                <w:ins w:id="3258" w:author="Gladiator Gladiator" w:date="2018-06-01T16:57:00Z"/>
                <w:rFonts w:ascii="Calibri" w:eastAsia="Times New Roman" w:hAnsi="Calibri" w:cs="Calibri"/>
                <w:color w:val="000000"/>
              </w:rPr>
            </w:pPr>
            <w:ins w:id="3259" w:author="Gladiator Gladiator" w:date="2018-06-01T16:57:00Z">
              <w:r w:rsidRPr="00AD1DD6">
                <w:rPr>
                  <w:rFonts w:ascii="Calibri" w:eastAsia="Times New Roman" w:hAnsi="Calibri" w:cs="Calibri"/>
                  <w:color w:val="000000"/>
                </w:rPr>
                <w:t>45.663</w:t>
              </w:r>
            </w:ins>
          </w:p>
        </w:tc>
      </w:tr>
      <w:tr w:rsidR="00AD1DD6" w:rsidRPr="00AD1DD6" w14:paraId="5438A0D8" w14:textId="77777777" w:rsidTr="00AD1DD6">
        <w:trPr>
          <w:trHeight w:val="261"/>
          <w:ins w:id="3260" w:author="Gladiator Gladiator" w:date="2018-06-01T16:57:00Z"/>
          <w:trPrChange w:id="3261"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auto" w:fill="auto"/>
            <w:noWrap/>
            <w:vAlign w:val="bottom"/>
            <w:hideMark/>
            <w:tcPrChange w:id="3262" w:author="Gladiator Gladiator" w:date="2018-06-01T16:58:00Z">
              <w:tcPr>
                <w:tcW w:w="1632"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5A87374E" w14:textId="77777777" w:rsidR="00AD1DD6" w:rsidRPr="00AD1DD6" w:rsidRDefault="00AD1DD6" w:rsidP="00AD1DD6">
            <w:pPr>
              <w:spacing w:after="0" w:line="240" w:lineRule="auto"/>
              <w:rPr>
                <w:ins w:id="3263" w:author="Gladiator Gladiator" w:date="2018-06-01T16:57:00Z"/>
                <w:rFonts w:ascii="Calibri" w:eastAsia="Times New Roman" w:hAnsi="Calibri" w:cs="Calibri"/>
                <w:color w:val="000000"/>
              </w:rPr>
            </w:pPr>
            <w:ins w:id="3264" w:author="Gladiator Gladiator" w:date="2018-06-01T16:57:00Z">
              <w:r w:rsidRPr="00AD1DD6">
                <w:rPr>
                  <w:rFonts w:ascii="Calibri" w:eastAsia="Times New Roman" w:hAnsi="Calibri" w:cs="Calibri"/>
                  <w:color w:val="000000"/>
                </w:rPr>
                <w:t>User 9</w:t>
              </w:r>
            </w:ins>
          </w:p>
        </w:tc>
        <w:tc>
          <w:tcPr>
            <w:tcW w:w="1423" w:type="dxa"/>
            <w:tcBorders>
              <w:top w:val="single" w:sz="4" w:space="0" w:color="9BC2E6"/>
              <w:left w:val="nil"/>
              <w:bottom w:val="single" w:sz="4" w:space="0" w:color="9BC2E6"/>
              <w:right w:val="nil"/>
            </w:tcBorders>
            <w:shd w:val="clear" w:color="auto" w:fill="auto"/>
            <w:noWrap/>
            <w:vAlign w:val="bottom"/>
            <w:hideMark/>
            <w:tcPrChange w:id="3265" w:author="Gladiator Gladiator" w:date="2018-06-01T16:58:00Z">
              <w:tcPr>
                <w:tcW w:w="1423" w:type="dxa"/>
                <w:tcBorders>
                  <w:top w:val="single" w:sz="4" w:space="0" w:color="9BC2E6"/>
                  <w:left w:val="nil"/>
                  <w:bottom w:val="single" w:sz="4" w:space="0" w:color="9BC2E6"/>
                  <w:right w:val="nil"/>
                </w:tcBorders>
                <w:shd w:val="clear" w:color="auto" w:fill="auto"/>
                <w:noWrap/>
                <w:vAlign w:val="bottom"/>
                <w:hideMark/>
              </w:tcPr>
            </w:tcPrChange>
          </w:tcPr>
          <w:p w14:paraId="1061A09A" w14:textId="77777777" w:rsidR="00AD1DD6" w:rsidRPr="00AD1DD6" w:rsidRDefault="00AD1DD6" w:rsidP="00AD1DD6">
            <w:pPr>
              <w:spacing w:after="0" w:line="240" w:lineRule="auto"/>
              <w:rPr>
                <w:ins w:id="3266" w:author="Gladiator Gladiator" w:date="2018-06-01T16:57:00Z"/>
                <w:rFonts w:ascii="Calibri" w:eastAsia="Times New Roman" w:hAnsi="Calibri" w:cs="Calibri"/>
                <w:color w:val="000000"/>
              </w:rPr>
            </w:pPr>
            <w:ins w:id="3267" w:author="Gladiator Gladiator" w:date="2018-06-01T16:57:00Z">
              <w:r w:rsidRPr="00AD1DD6">
                <w:rPr>
                  <w:rFonts w:ascii="Calibri" w:eastAsia="Times New Roman" w:hAnsi="Calibri" w:cs="Calibri"/>
                  <w:color w:val="000000"/>
                </w:rPr>
                <w:t>testing</w:t>
              </w:r>
            </w:ins>
          </w:p>
        </w:tc>
        <w:tc>
          <w:tcPr>
            <w:tcW w:w="941" w:type="dxa"/>
            <w:tcBorders>
              <w:top w:val="single" w:sz="4" w:space="0" w:color="9BC2E6"/>
              <w:left w:val="nil"/>
              <w:bottom w:val="single" w:sz="4" w:space="0" w:color="9BC2E6"/>
              <w:right w:val="nil"/>
            </w:tcBorders>
            <w:shd w:val="clear" w:color="auto" w:fill="auto"/>
            <w:noWrap/>
            <w:vAlign w:val="bottom"/>
            <w:hideMark/>
            <w:tcPrChange w:id="3268" w:author="Gladiator Gladiator" w:date="2018-06-01T16:58:00Z">
              <w:tcPr>
                <w:tcW w:w="1450" w:type="dxa"/>
                <w:gridSpan w:val="2"/>
                <w:tcBorders>
                  <w:top w:val="single" w:sz="4" w:space="0" w:color="9BC2E6"/>
                  <w:left w:val="nil"/>
                  <w:bottom w:val="single" w:sz="4" w:space="0" w:color="9BC2E6"/>
                  <w:right w:val="nil"/>
                </w:tcBorders>
                <w:shd w:val="clear" w:color="auto" w:fill="auto"/>
                <w:noWrap/>
                <w:vAlign w:val="bottom"/>
                <w:hideMark/>
              </w:tcPr>
            </w:tcPrChange>
          </w:tcPr>
          <w:p w14:paraId="0C5AF1B1" w14:textId="77777777" w:rsidR="00AD1DD6" w:rsidRPr="00AD1DD6" w:rsidRDefault="00AD1DD6" w:rsidP="00AD1DD6">
            <w:pPr>
              <w:spacing w:after="0" w:line="240" w:lineRule="auto"/>
              <w:jc w:val="right"/>
              <w:rPr>
                <w:ins w:id="3269" w:author="Gladiator Gladiator" w:date="2018-06-01T16:57:00Z"/>
                <w:rFonts w:ascii="Calibri" w:eastAsia="Times New Roman" w:hAnsi="Calibri" w:cs="Calibri"/>
                <w:color w:val="000000"/>
              </w:rPr>
            </w:pPr>
            <w:ins w:id="3270" w:author="Gladiator Gladiator" w:date="2018-06-01T16:57:00Z">
              <w:r w:rsidRPr="00AD1DD6">
                <w:rPr>
                  <w:rFonts w:ascii="Calibri" w:eastAsia="Times New Roman" w:hAnsi="Calibri" w:cs="Calibri"/>
                  <w:color w:val="000000"/>
                </w:rPr>
                <w:t>78.810</w:t>
              </w:r>
            </w:ins>
          </w:p>
        </w:tc>
        <w:tc>
          <w:tcPr>
            <w:tcW w:w="1039" w:type="dxa"/>
            <w:tcBorders>
              <w:top w:val="single" w:sz="4" w:space="0" w:color="9BC2E6"/>
              <w:left w:val="nil"/>
              <w:bottom w:val="single" w:sz="4" w:space="0" w:color="9BC2E6"/>
              <w:right w:val="nil"/>
            </w:tcBorders>
            <w:shd w:val="clear" w:color="auto" w:fill="auto"/>
            <w:noWrap/>
            <w:vAlign w:val="bottom"/>
            <w:hideMark/>
            <w:tcPrChange w:id="3271" w:author="Gladiator Gladiator" w:date="2018-06-01T16:58:00Z">
              <w:tcPr>
                <w:tcW w:w="935" w:type="dxa"/>
                <w:tcBorders>
                  <w:top w:val="single" w:sz="4" w:space="0" w:color="9BC2E6"/>
                  <w:left w:val="nil"/>
                  <w:bottom w:val="single" w:sz="4" w:space="0" w:color="9BC2E6"/>
                  <w:right w:val="nil"/>
                </w:tcBorders>
                <w:shd w:val="clear" w:color="auto" w:fill="auto"/>
                <w:noWrap/>
                <w:vAlign w:val="bottom"/>
                <w:hideMark/>
              </w:tcPr>
            </w:tcPrChange>
          </w:tcPr>
          <w:p w14:paraId="17F6BA31" w14:textId="77777777" w:rsidR="00AD1DD6" w:rsidRPr="00AD1DD6" w:rsidRDefault="00AD1DD6" w:rsidP="00AD1DD6">
            <w:pPr>
              <w:spacing w:after="0" w:line="240" w:lineRule="auto"/>
              <w:jc w:val="right"/>
              <w:rPr>
                <w:ins w:id="3272" w:author="Gladiator Gladiator" w:date="2018-06-01T16:57:00Z"/>
                <w:rFonts w:ascii="Calibri" w:eastAsia="Times New Roman" w:hAnsi="Calibri" w:cs="Calibri"/>
                <w:color w:val="000000"/>
              </w:rPr>
            </w:pPr>
            <w:ins w:id="3273" w:author="Gladiator Gladiator" w:date="2018-06-01T16:57:00Z">
              <w:r w:rsidRPr="00AD1DD6">
                <w:rPr>
                  <w:rFonts w:ascii="Calibri" w:eastAsia="Times New Roman" w:hAnsi="Calibri" w:cs="Calibri"/>
                  <w:color w:val="000000"/>
                </w:rPr>
                <w:t>50.161</w:t>
              </w:r>
            </w:ins>
          </w:p>
        </w:tc>
        <w:tc>
          <w:tcPr>
            <w:tcW w:w="990" w:type="dxa"/>
            <w:tcBorders>
              <w:top w:val="single" w:sz="4" w:space="0" w:color="9BC2E6"/>
              <w:left w:val="nil"/>
              <w:bottom w:val="single" w:sz="4" w:space="0" w:color="9BC2E6"/>
              <w:right w:val="nil"/>
            </w:tcBorders>
            <w:shd w:val="clear" w:color="auto" w:fill="auto"/>
            <w:noWrap/>
            <w:vAlign w:val="bottom"/>
            <w:hideMark/>
            <w:tcPrChange w:id="3274" w:author="Gladiator Gladiator" w:date="2018-06-01T16:58:00Z">
              <w:tcPr>
                <w:tcW w:w="901" w:type="dxa"/>
                <w:tcBorders>
                  <w:top w:val="single" w:sz="4" w:space="0" w:color="9BC2E6"/>
                  <w:left w:val="nil"/>
                  <w:bottom w:val="single" w:sz="4" w:space="0" w:color="9BC2E6"/>
                  <w:right w:val="nil"/>
                </w:tcBorders>
                <w:shd w:val="clear" w:color="auto" w:fill="auto"/>
                <w:noWrap/>
                <w:vAlign w:val="bottom"/>
                <w:hideMark/>
              </w:tcPr>
            </w:tcPrChange>
          </w:tcPr>
          <w:p w14:paraId="6F51A7B0" w14:textId="77777777" w:rsidR="00AD1DD6" w:rsidRPr="00AD1DD6" w:rsidRDefault="00AD1DD6" w:rsidP="00AD1DD6">
            <w:pPr>
              <w:spacing w:after="0" w:line="240" w:lineRule="auto"/>
              <w:jc w:val="right"/>
              <w:rPr>
                <w:ins w:id="3275" w:author="Gladiator Gladiator" w:date="2018-06-01T16:57:00Z"/>
                <w:rFonts w:ascii="Calibri" w:eastAsia="Times New Roman" w:hAnsi="Calibri" w:cs="Calibri"/>
                <w:color w:val="000000"/>
              </w:rPr>
            </w:pPr>
            <w:ins w:id="3276" w:author="Gladiator Gladiator" w:date="2018-06-01T16:57:00Z">
              <w:r w:rsidRPr="00AD1DD6">
                <w:rPr>
                  <w:rFonts w:ascii="Calibri" w:eastAsia="Times New Roman" w:hAnsi="Calibri" w:cs="Calibri"/>
                  <w:color w:val="000000"/>
                </w:rPr>
                <w:t>56.182</w:t>
              </w:r>
            </w:ins>
          </w:p>
        </w:tc>
        <w:tc>
          <w:tcPr>
            <w:tcW w:w="1080" w:type="dxa"/>
            <w:tcBorders>
              <w:top w:val="single" w:sz="4" w:space="0" w:color="9BC2E6"/>
              <w:left w:val="nil"/>
              <w:bottom w:val="single" w:sz="4" w:space="0" w:color="9BC2E6"/>
              <w:right w:val="nil"/>
            </w:tcBorders>
            <w:shd w:val="clear" w:color="auto" w:fill="auto"/>
            <w:noWrap/>
            <w:vAlign w:val="bottom"/>
            <w:hideMark/>
            <w:tcPrChange w:id="3277" w:author="Gladiator Gladiator" w:date="2018-06-01T16:58:00Z">
              <w:tcPr>
                <w:tcW w:w="1037" w:type="dxa"/>
                <w:tcBorders>
                  <w:top w:val="single" w:sz="4" w:space="0" w:color="9BC2E6"/>
                  <w:left w:val="nil"/>
                  <w:bottom w:val="single" w:sz="4" w:space="0" w:color="9BC2E6"/>
                  <w:right w:val="nil"/>
                </w:tcBorders>
                <w:shd w:val="clear" w:color="auto" w:fill="auto"/>
                <w:noWrap/>
                <w:vAlign w:val="bottom"/>
                <w:hideMark/>
              </w:tcPr>
            </w:tcPrChange>
          </w:tcPr>
          <w:p w14:paraId="2A9B0C7D" w14:textId="77777777" w:rsidR="00AD1DD6" w:rsidRPr="00AD1DD6" w:rsidRDefault="00AD1DD6" w:rsidP="00AD1DD6">
            <w:pPr>
              <w:spacing w:after="0" w:line="240" w:lineRule="auto"/>
              <w:jc w:val="right"/>
              <w:rPr>
                <w:ins w:id="3278" w:author="Gladiator Gladiator" w:date="2018-06-01T16:57:00Z"/>
                <w:rFonts w:ascii="Calibri" w:eastAsia="Times New Roman" w:hAnsi="Calibri" w:cs="Calibri"/>
                <w:color w:val="000000"/>
              </w:rPr>
            </w:pPr>
            <w:ins w:id="3279" w:author="Gladiator Gladiator" w:date="2018-06-01T16:57:00Z">
              <w:r w:rsidRPr="00AD1DD6">
                <w:rPr>
                  <w:rFonts w:ascii="Calibri" w:eastAsia="Times New Roman" w:hAnsi="Calibri" w:cs="Calibri"/>
                  <w:color w:val="000000"/>
                </w:rPr>
                <w:t>23.553</w:t>
              </w:r>
            </w:ins>
          </w:p>
        </w:tc>
        <w:tc>
          <w:tcPr>
            <w:tcW w:w="990" w:type="dxa"/>
            <w:tcBorders>
              <w:top w:val="single" w:sz="4" w:space="0" w:color="9BC2E6"/>
              <w:left w:val="nil"/>
              <w:bottom w:val="single" w:sz="4" w:space="0" w:color="9BC2E6"/>
              <w:right w:val="nil"/>
            </w:tcBorders>
            <w:shd w:val="clear" w:color="auto" w:fill="auto"/>
            <w:noWrap/>
            <w:vAlign w:val="bottom"/>
            <w:hideMark/>
            <w:tcPrChange w:id="3280" w:author="Gladiator Gladiator" w:date="2018-06-01T16:58:00Z">
              <w:tcPr>
                <w:tcW w:w="952" w:type="dxa"/>
                <w:tcBorders>
                  <w:top w:val="single" w:sz="4" w:space="0" w:color="9BC2E6"/>
                  <w:left w:val="nil"/>
                  <w:bottom w:val="single" w:sz="4" w:space="0" w:color="9BC2E6"/>
                  <w:right w:val="nil"/>
                </w:tcBorders>
                <w:shd w:val="clear" w:color="auto" w:fill="auto"/>
                <w:noWrap/>
                <w:vAlign w:val="bottom"/>
                <w:hideMark/>
              </w:tcPr>
            </w:tcPrChange>
          </w:tcPr>
          <w:p w14:paraId="193AF380" w14:textId="77777777" w:rsidR="00AD1DD6" w:rsidRPr="00AD1DD6" w:rsidRDefault="00AD1DD6" w:rsidP="00AD1DD6">
            <w:pPr>
              <w:spacing w:after="0" w:line="240" w:lineRule="auto"/>
              <w:jc w:val="right"/>
              <w:rPr>
                <w:ins w:id="3281" w:author="Gladiator Gladiator" w:date="2018-06-01T16:57:00Z"/>
                <w:rFonts w:ascii="Calibri" w:eastAsia="Times New Roman" w:hAnsi="Calibri" w:cs="Calibri"/>
                <w:color w:val="000000"/>
              </w:rPr>
            </w:pPr>
            <w:ins w:id="3282" w:author="Gladiator Gladiator" w:date="2018-06-01T16:57:00Z">
              <w:r w:rsidRPr="00AD1DD6">
                <w:rPr>
                  <w:rFonts w:ascii="Calibri" w:eastAsia="Times New Roman" w:hAnsi="Calibri" w:cs="Calibri"/>
                  <w:color w:val="000000"/>
                </w:rPr>
                <w:t>39.384</w:t>
              </w:r>
            </w:ins>
          </w:p>
        </w:tc>
        <w:tc>
          <w:tcPr>
            <w:tcW w:w="1556" w:type="dxa"/>
            <w:tcBorders>
              <w:top w:val="single" w:sz="4" w:space="0" w:color="9BC2E6"/>
              <w:left w:val="nil"/>
              <w:bottom w:val="single" w:sz="4" w:space="0" w:color="9BC2E6"/>
              <w:right w:val="nil"/>
            </w:tcBorders>
            <w:shd w:val="clear" w:color="auto" w:fill="auto"/>
            <w:noWrap/>
            <w:vAlign w:val="bottom"/>
            <w:hideMark/>
            <w:tcPrChange w:id="3283" w:author="Gladiator Gladiator" w:date="2018-06-01T16:58:00Z">
              <w:tcPr>
                <w:tcW w:w="1190" w:type="dxa"/>
                <w:tcBorders>
                  <w:top w:val="single" w:sz="4" w:space="0" w:color="9BC2E6"/>
                  <w:left w:val="nil"/>
                  <w:bottom w:val="single" w:sz="4" w:space="0" w:color="9BC2E6"/>
                  <w:right w:val="nil"/>
                </w:tcBorders>
                <w:shd w:val="clear" w:color="auto" w:fill="auto"/>
                <w:noWrap/>
                <w:vAlign w:val="bottom"/>
                <w:hideMark/>
              </w:tcPr>
            </w:tcPrChange>
          </w:tcPr>
          <w:p w14:paraId="059C320C" w14:textId="77777777" w:rsidR="00AD1DD6" w:rsidRPr="00AD1DD6" w:rsidRDefault="00AD1DD6" w:rsidP="00AD1DD6">
            <w:pPr>
              <w:spacing w:after="0" w:line="240" w:lineRule="auto"/>
              <w:jc w:val="right"/>
              <w:rPr>
                <w:ins w:id="3284" w:author="Gladiator Gladiator" w:date="2018-06-01T16:57:00Z"/>
                <w:rFonts w:ascii="Calibri" w:eastAsia="Times New Roman" w:hAnsi="Calibri" w:cs="Calibri"/>
                <w:color w:val="000000"/>
              </w:rPr>
            </w:pPr>
            <w:ins w:id="3285" w:author="Gladiator Gladiator" w:date="2018-06-01T16:57:00Z">
              <w:r w:rsidRPr="00AD1DD6">
                <w:rPr>
                  <w:rFonts w:ascii="Calibri" w:eastAsia="Times New Roman" w:hAnsi="Calibri" w:cs="Calibri"/>
                  <w:color w:val="000000"/>
                </w:rPr>
                <w:t>49.618</w:t>
              </w:r>
            </w:ins>
          </w:p>
        </w:tc>
      </w:tr>
      <w:tr w:rsidR="00AD1DD6" w:rsidRPr="00AD1DD6" w14:paraId="764A901E" w14:textId="77777777" w:rsidTr="00AD1DD6">
        <w:trPr>
          <w:trHeight w:val="261"/>
          <w:ins w:id="3286" w:author="Gladiator Gladiator" w:date="2018-06-01T16:57:00Z"/>
          <w:trPrChange w:id="3287"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DDEBF7" w:fill="DDEBF7"/>
            <w:noWrap/>
            <w:vAlign w:val="bottom"/>
            <w:hideMark/>
            <w:tcPrChange w:id="3288" w:author="Gladiator Gladiator" w:date="2018-06-01T16:58:00Z">
              <w:tcPr>
                <w:tcW w:w="1632"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1B7F57F0" w14:textId="77777777" w:rsidR="00AD1DD6" w:rsidRPr="00AD1DD6" w:rsidRDefault="00AD1DD6" w:rsidP="00AD1DD6">
            <w:pPr>
              <w:spacing w:after="0" w:line="240" w:lineRule="auto"/>
              <w:rPr>
                <w:ins w:id="3289" w:author="Gladiator Gladiator" w:date="2018-06-01T16:57:00Z"/>
                <w:rFonts w:ascii="Calibri" w:eastAsia="Times New Roman" w:hAnsi="Calibri" w:cs="Calibri"/>
                <w:color w:val="000000"/>
              </w:rPr>
            </w:pPr>
            <w:ins w:id="3290" w:author="Gladiator Gladiator" w:date="2018-06-01T16:57:00Z">
              <w:r w:rsidRPr="00AD1DD6">
                <w:rPr>
                  <w:rFonts w:ascii="Calibri" w:eastAsia="Times New Roman" w:hAnsi="Calibri" w:cs="Calibri"/>
                  <w:color w:val="000000"/>
                </w:rPr>
                <w:t>User 10</w:t>
              </w:r>
            </w:ins>
          </w:p>
        </w:tc>
        <w:tc>
          <w:tcPr>
            <w:tcW w:w="1423" w:type="dxa"/>
            <w:tcBorders>
              <w:top w:val="single" w:sz="4" w:space="0" w:color="9BC2E6"/>
              <w:left w:val="nil"/>
              <w:bottom w:val="single" w:sz="4" w:space="0" w:color="9BC2E6"/>
              <w:right w:val="nil"/>
            </w:tcBorders>
            <w:shd w:val="clear" w:color="DDEBF7" w:fill="DDEBF7"/>
            <w:noWrap/>
            <w:vAlign w:val="bottom"/>
            <w:hideMark/>
            <w:tcPrChange w:id="3291" w:author="Gladiator Gladiator" w:date="2018-06-01T16:58:00Z">
              <w:tcPr>
                <w:tcW w:w="1768" w:type="dxa"/>
                <w:gridSpan w:val="2"/>
                <w:tcBorders>
                  <w:top w:val="single" w:sz="4" w:space="0" w:color="9BC2E6"/>
                  <w:left w:val="nil"/>
                  <w:bottom w:val="single" w:sz="4" w:space="0" w:color="9BC2E6"/>
                  <w:right w:val="nil"/>
                </w:tcBorders>
                <w:shd w:val="clear" w:color="DDEBF7" w:fill="DDEBF7"/>
                <w:noWrap/>
                <w:vAlign w:val="bottom"/>
                <w:hideMark/>
              </w:tcPr>
            </w:tcPrChange>
          </w:tcPr>
          <w:p w14:paraId="7F5D4104" w14:textId="77777777" w:rsidR="00AD1DD6" w:rsidRPr="00AD1DD6" w:rsidRDefault="00AD1DD6" w:rsidP="00AD1DD6">
            <w:pPr>
              <w:spacing w:after="0" w:line="240" w:lineRule="auto"/>
              <w:rPr>
                <w:ins w:id="3292" w:author="Gladiator Gladiator" w:date="2018-06-01T16:57:00Z"/>
                <w:rFonts w:ascii="Calibri" w:eastAsia="Times New Roman" w:hAnsi="Calibri" w:cs="Calibri"/>
                <w:color w:val="000000"/>
              </w:rPr>
            </w:pPr>
            <w:ins w:id="3293" w:author="Gladiator Gladiator" w:date="2018-06-01T16:57:00Z">
              <w:r w:rsidRPr="00AD1DD6">
                <w:rPr>
                  <w:rFonts w:ascii="Calibri" w:eastAsia="Times New Roman" w:hAnsi="Calibri" w:cs="Calibri"/>
                  <w:color w:val="000000"/>
                </w:rPr>
                <w:t>relaxing</w:t>
              </w:r>
            </w:ins>
          </w:p>
        </w:tc>
        <w:tc>
          <w:tcPr>
            <w:tcW w:w="941" w:type="dxa"/>
            <w:tcBorders>
              <w:top w:val="single" w:sz="4" w:space="0" w:color="9BC2E6"/>
              <w:left w:val="nil"/>
              <w:bottom w:val="single" w:sz="4" w:space="0" w:color="9BC2E6"/>
              <w:right w:val="nil"/>
            </w:tcBorders>
            <w:shd w:val="clear" w:color="DDEBF7" w:fill="DDEBF7"/>
            <w:noWrap/>
            <w:vAlign w:val="bottom"/>
            <w:hideMark/>
            <w:tcPrChange w:id="3294" w:author="Gladiator Gladiator" w:date="2018-06-01T16:58: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37942473" w14:textId="77777777" w:rsidR="00AD1DD6" w:rsidRPr="00AD1DD6" w:rsidRDefault="00AD1DD6" w:rsidP="00AD1DD6">
            <w:pPr>
              <w:spacing w:after="0" w:line="240" w:lineRule="auto"/>
              <w:jc w:val="right"/>
              <w:rPr>
                <w:ins w:id="3295" w:author="Gladiator Gladiator" w:date="2018-06-01T16:57:00Z"/>
                <w:rFonts w:ascii="Calibri" w:eastAsia="Times New Roman" w:hAnsi="Calibri" w:cs="Calibri"/>
                <w:color w:val="000000"/>
              </w:rPr>
            </w:pPr>
            <w:ins w:id="3296" w:author="Gladiator Gladiator" w:date="2018-06-01T16:57:00Z">
              <w:r w:rsidRPr="00AD1DD6">
                <w:rPr>
                  <w:rFonts w:ascii="Calibri" w:eastAsia="Times New Roman" w:hAnsi="Calibri" w:cs="Calibri"/>
                  <w:color w:val="000000"/>
                </w:rPr>
                <w:t>36.601</w:t>
              </w:r>
            </w:ins>
          </w:p>
        </w:tc>
        <w:tc>
          <w:tcPr>
            <w:tcW w:w="1039" w:type="dxa"/>
            <w:tcBorders>
              <w:top w:val="single" w:sz="4" w:space="0" w:color="9BC2E6"/>
              <w:left w:val="nil"/>
              <w:bottom w:val="single" w:sz="4" w:space="0" w:color="9BC2E6"/>
              <w:right w:val="nil"/>
            </w:tcBorders>
            <w:shd w:val="clear" w:color="DDEBF7" w:fill="DDEBF7"/>
            <w:noWrap/>
            <w:vAlign w:val="bottom"/>
            <w:hideMark/>
            <w:tcPrChange w:id="3297" w:author="Gladiator Gladiator" w:date="2018-06-01T16:58:00Z">
              <w:tcPr>
                <w:tcW w:w="935" w:type="dxa"/>
                <w:tcBorders>
                  <w:top w:val="single" w:sz="4" w:space="0" w:color="9BC2E6"/>
                  <w:left w:val="nil"/>
                  <w:bottom w:val="single" w:sz="4" w:space="0" w:color="9BC2E6"/>
                  <w:right w:val="nil"/>
                </w:tcBorders>
                <w:shd w:val="clear" w:color="DDEBF7" w:fill="DDEBF7"/>
                <w:noWrap/>
                <w:vAlign w:val="bottom"/>
                <w:hideMark/>
              </w:tcPr>
            </w:tcPrChange>
          </w:tcPr>
          <w:p w14:paraId="49471C21" w14:textId="77777777" w:rsidR="00AD1DD6" w:rsidRPr="00AD1DD6" w:rsidRDefault="00AD1DD6" w:rsidP="00AD1DD6">
            <w:pPr>
              <w:spacing w:after="0" w:line="240" w:lineRule="auto"/>
              <w:jc w:val="right"/>
              <w:rPr>
                <w:ins w:id="3298" w:author="Gladiator Gladiator" w:date="2018-06-01T16:57:00Z"/>
                <w:rFonts w:ascii="Calibri" w:eastAsia="Times New Roman" w:hAnsi="Calibri" w:cs="Calibri"/>
                <w:color w:val="000000"/>
              </w:rPr>
            </w:pPr>
            <w:ins w:id="3299" w:author="Gladiator Gladiator" w:date="2018-06-01T16:57:00Z">
              <w:r w:rsidRPr="00AD1DD6">
                <w:rPr>
                  <w:rFonts w:ascii="Calibri" w:eastAsia="Times New Roman" w:hAnsi="Calibri" w:cs="Calibri"/>
                  <w:color w:val="000000"/>
                </w:rPr>
                <w:t>22.450</w:t>
              </w:r>
            </w:ins>
          </w:p>
        </w:tc>
        <w:tc>
          <w:tcPr>
            <w:tcW w:w="990" w:type="dxa"/>
            <w:tcBorders>
              <w:top w:val="single" w:sz="4" w:space="0" w:color="9BC2E6"/>
              <w:left w:val="nil"/>
              <w:bottom w:val="single" w:sz="4" w:space="0" w:color="9BC2E6"/>
              <w:right w:val="nil"/>
            </w:tcBorders>
            <w:shd w:val="clear" w:color="DDEBF7" w:fill="DDEBF7"/>
            <w:noWrap/>
            <w:vAlign w:val="bottom"/>
            <w:hideMark/>
            <w:tcPrChange w:id="3300" w:author="Gladiator Gladiator" w:date="2018-06-01T16:58:00Z">
              <w:tcPr>
                <w:tcW w:w="901" w:type="dxa"/>
                <w:tcBorders>
                  <w:top w:val="single" w:sz="4" w:space="0" w:color="9BC2E6"/>
                  <w:left w:val="nil"/>
                  <w:bottom w:val="single" w:sz="4" w:space="0" w:color="9BC2E6"/>
                  <w:right w:val="nil"/>
                </w:tcBorders>
                <w:shd w:val="clear" w:color="DDEBF7" w:fill="DDEBF7"/>
                <w:noWrap/>
                <w:vAlign w:val="bottom"/>
                <w:hideMark/>
              </w:tcPr>
            </w:tcPrChange>
          </w:tcPr>
          <w:p w14:paraId="480EFB59" w14:textId="77777777" w:rsidR="00AD1DD6" w:rsidRPr="00AD1DD6" w:rsidRDefault="00AD1DD6" w:rsidP="00AD1DD6">
            <w:pPr>
              <w:spacing w:after="0" w:line="240" w:lineRule="auto"/>
              <w:jc w:val="right"/>
              <w:rPr>
                <w:ins w:id="3301" w:author="Gladiator Gladiator" w:date="2018-06-01T16:57:00Z"/>
                <w:rFonts w:ascii="Calibri" w:eastAsia="Times New Roman" w:hAnsi="Calibri" w:cs="Calibri"/>
                <w:color w:val="000000"/>
              </w:rPr>
            </w:pPr>
            <w:ins w:id="3302" w:author="Gladiator Gladiator" w:date="2018-06-01T16:57:00Z">
              <w:r w:rsidRPr="00AD1DD6">
                <w:rPr>
                  <w:rFonts w:ascii="Calibri" w:eastAsia="Times New Roman" w:hAnsi="Calibri" w:cs="Calibri"/>
                  <w:color w:val="000000"/>
                </w:rPr>
                <w:t>36.630</w:t>
              </w:r>
            </w:ins>
          </w:p>
        </w:tc>
        <w:tc>
          <w:tcPr>
            <w:tcW w:w="1080" w:type="dxa"/>
            <w:tcBorders>
              <w:top w:val="single" w:sz="4" w:space="0" w:color="9BC2E6"/>
              <w:left w:val="nil"/>
              <w:bottom w:val="single" w:sz="4" w:space="0" w:color="9BC2E6"/>
              <w:right w:val="nil"/>
            </w:tcBorders>
            <w:shd w:val="clear" w:color="DDEBF7" w:fill="DDEBF7"/>
            <w:noWrap/>
            <w:vAlign w:val="bottom"/>
            <w:hideMark/>
            <w:tcPrChange w:id="3303" w:author="Gladiator Gladiator" w:date="2018-06-01T16:58:00Z">
              <w:tcPr>
                <w:tcW w:w="1037" w:type="dxa"/>
                <w:tcBorders>
                  <w:top w:val="single" w:sz="4" w:space="0" w:color="9BC2E6"/>
                  <w:left w:val="nil"/>
                  <w:bottom w:val="single" w:sz="4" w:space="0" w:color="9BC2E6"/>
                  <w:right w:val="nil"/>
                </w:tcBorders>
                <w:shd w:val="clear" w:color="DDEBF7" w:fill="DDEBF7"/>
                <w:noWrap/>
                <w:vAlign w:val="bottom"/>
                <w:hideMark/>
              </w:tcPr>
            </w:tcPrChange>
          </w:tcPr>
          <w:p w14:paraId="01CD6B9D" w14:textId="77777777" w:rsidR="00AD1DD6" w:rsidRPr="00AD1DD6" w:rsidRDefault="00AD1DD6" w:rsidP="00AD1DD6">
            <w:pPr>
              <w:spacing w:after="0" w:line="240" w:lineRule="auto"/>
              <w:jc w:val="right"/>
              <w:rPr>
                <w:ins w:id="3304" w:author="Gladiator Gladiator" w:date="2018-06-01T16:57:00Z"/>
                <w:rFonts w:ascii="Calibri" w:eastAsia="Times New Roman" w:hAnsi="Calibri" w:cs="Calibri"/>
                <w:color w:val="000000"/>
              </w:rPr>
            </w:pPr>
            <w:ins w:id="3305" w:author="Gladiator Gladiator" w:date="2018-06-01T16:57:00Z">
              <w:r w:rsidRPr="00AD1DD6">
                <w:rPr>
                  <w:rFonts w:ascii="Calibri" w:eastAsia="Times New Roman" w:hAnsi="Calibri" w:cs="Calibri"/>
                  <w:color w:val="000000"/>
                </w:rPr>
                <w:t>21.774</w:t>
              </w:r>
            </w:ins>
          </w:p>
        </w:tc>
        <w:tc>
          <w:tcPr>
            <w:tcW w:w="990" w:type="dxa"/>
            <w:tcBorders>
              <w:top w:val="single" w:sz="4" w:space="0" w:color="9BC2E6"/>
              <w:left w:val="nil"/>
              <w:bottom w:val="single" w:sz="4" w:space="0" w:color="9BC2E6"/>
              <w:right w:val="nil"/>
            </w:tcBorders>
            <w:shd w:val="clear" w:color="DDEBF7" w:fill="DDEBF7"/>
            <w:noWrap/>
            <w:vAlign w:val="bottom"/>
            <w:hideMark/>
            <w:tcPrChange w:id="3306" w:author="Gladiator Gladiator" w:date="2018-06-01T16:58:00Z">
              <w:tcPr>
                <w:tcW w:w="952" w:type="dxa"/>
                <w:tcBorders>
                  <w:top w:val="single" w:sz="4" w:space="0" w:color="9BC2E6"/>
                  <w:left w:val="nil"/>
                  <w:bottom w:val="single" w:sz="4" w:space="0" w:color="9BC2E6"/>
                  <w:right w:val="nil"/>
                </w:tcBorders>
                <w:shd w:val="clear" w:color="DDEBF7" w:fill="DDEBF7"/>
                <w:noWrap/>
                <w:vAlign w:val="bottom"/>
                <w:hideMark/>
              </w:tcPr>
            </w:tcPrChange>
          </w:tcPr>
          <w:p w14:paraId="40A61730" w14:textId="77777777" w:rsidR="00AD1DD6" w:rsidRPr="00AD1DD6" w:rsidRDefault="00AD1DD6" w:rsidP="00AD1DD6">
            <w:pPr>
              <w:spacing w:after="0" w:line="240" w:lineRule="auto"/>
              <w:jc w:val="right"/>
              <w:rPr>
                <w:ins w:id="3307" w:author="Gladiator Gladiator" w:date="2018-06-01T16:57:00Z"/>
                <w:rFonts w:ascii="Calibri" w:eastAsia="Times New Roman" w:hAnsi="Calibri" w:cs="Calibri"/>
                <w:color w:val="000000"/>
              </w:rPr>
            </w:pPr>
            <w:ins w:id="3308" w:author="Gladiator Gladiator" w:date="2018-06-01T16:57:00Z">
              <w:r w:rsidRPr="00AD1DD6">
                <w:rPr>
                  <w:rFonts w:ascii="Calibri" w:eastAsia="Times New Roman" w:hAnsi="Calibri" w:cs="Calibri"/>
                  <w:color w:val="000000"/>
                </w:rPr>
                <w:t>22.681</w:t>
              </w:r>
            </w:ins>
          </w:p>
        </w:tc>
        <w:tc>
          <w:tcPr>
            <w:tcW w:w="1556" w:type="dxa"/>
            <w:tcBorders>
              <w:top w:val="single" w:sz="4" w:space="0" w:color="9BC2E6"/>
              <w:left w:val="nil"/>
              <w:bottom w:val="single" w:sz="4" w:space="0" w:color="9BC2E6"/>
              <w:right w:val="nil"/>
            </w:tcBorders>
            <w:shd w:val="clear" w:color="DDEBF7" w:fill="DDEBF7"/>
            <w:noWrap/>
            <w:vAlign w:val="bottom"/>
            <w:hideMark/>
            <w:tcPrChange w:id="3309" w:author="Gladiator Gladiator" w:date="2018-06-01T16:58:00Z">
              <w:tcPr>
                <w:tcW w:w="1190" w:type="dxa"/>
                <w:tcBorders>
                  <w:top w:val="single" w:sz="4" w:space="0" w:color="9BC2E6"/>
                  <w:left w:val="nil"/>
                  <w:bottom w:val="single" w:sz="4" w:space="0" w:color="9BC2E6"/>
                  <w:right w:val="nil"/>
                </w:tcBorders>
                <w:shd w:val="clear" w:color="DDEBF7" w:fill="DDEBF7"/>
                <w:noWrap/>
                <w:vAlign w:val="bottom"/>
                <w:hideMark/>
              </w:tcPr>
            </w:tcPrChange>
          </w:tcPr>
          <w:p w14:paraId="3ED46C46" w14:textId="77777777" w:rsidR="00AD1DD6" w:rsidRPr="00AD1DD6" w:rsidRDefault="00AD1DD6" w:rsidP="00AD1DD6">
            <w:pPr>
              <w:spacing w:after="0" w:line="240" w:lineRule="auto"/>
              <w:jc w:val="right"/>
              <w:rPr>
                <w:ins w:id="3310" w:author="Gladiator Gladiator" w:date="2018-06-01T16:57:00Z"/>
                <w:rFonts w:ascii="Calibri" w:eastAsia="Times New Roman" w:hAnsi="Calibri" w:cs="Calibri"/>
                <w:color w:val="000000"/>
              </w:rPr>
            </w:pPr>
            <w:ins w:id="3311" w:author="Gladiator Gladiator" w:date="2018-06-01T16:57:00Z">
              <w:r w:rsidRPr="00AD1DD6">
                <w:rPr>
                  <w:rFonts w:ascii="Calibri" w:eastAsia="Times New Roman" w:hAnsi="Calibri" w:cs="Calibri"/>
                  <w:color w:val="000000"/>
                </w:rPr>
                <w:t>28.027</w:t>
              </w:r>
            </w:ins>
          </w:p>
        </w:tc>
      </w:tr>
      <w:tr w:rsidR="00AD1DD6" w:rsidRPr="00AD1DD6" w14:paraId="014180C6" w14:textId="77777777" w:rsidTr="00AD1DD6">
        <w:trPr>
          <w:trHeight w:val="261"/>
          <w:ins w:id="3312" w:author="Gladiator Gladiator" w:date="2018-06-01T16:57:00Z"/>
          <w:trPrChange w:id="3313"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auto" w:fill="auto"/>
            <w:noWrap/>
            <w:vAlign w:val="bottom"/>
            <w:hideMark/>
            <w:tcPrChange w:id="3314" w:author="Gladiator Gladiator" w:date="2018-06-01T16:58:00Z">
              <w:tcPr>
                <w:tcW w:w="1632"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2587D52C" w14:textId="77777777" w:rsidR="00AD1DD6" w:rsidRPr="00AD1DD6" w:rsidRDefault="00AD1DD6" w:rsidP="00AD1DD6">
            <w:pPr>
              <w:spacing w:after="0" w:line="240" w:lineRule="auto"/>
              <w:rPr>
                <w:ins w:id="3315" w:author="Gladiator Gladiator" w:date="2018-06-01T16:57:00Z"/>
                <w:rFonts w:ascii="Calibri" w:eastAsia="Times New Roman" w:hAnsi="Calibri" w:cs="Calibri"/>
                <w:color w:val="000000"/>
              </w:rPr>
            </w:pPr>
            <w:ins w:id="3316" w:author="Gladiator Gladiator" w:date="2018-06-01T16:57:00Z">
              <w:r w:rsidRPr="00AD1DD6">
                <w:rPr>
                  <w:rFonts w:ascii="Calibri" w:eastAsia="Times New Roman" w:hAnsi="Calibri" w:cs="Calibri"/>
                  <w:color w:val="000000"/>
                </w:rPr>
                <w:t>User 10</w:t>
              </w:r>
            </w:ins>
          </w:p>
        </w:tc>
        <w:tc>
          <w:tcPr>
            <w:tcW w:w="1423" w:type="dxa"/>
            <w:tcBorders>
              <w:top w:val="single" w:sz="4" w:space="0" w:color="9BC2E6"/>
              <w:left w:val="nil"/>
              <w:bottom w:val="single" w:sz="4" w:space="0" w:color="9BC2E6"/>
              <w:right w:val="nil"/>
            </w:tcBorders>
            <w:shd w:val="clear" w:color="auto" w:fill="auto"/>
            <w:noWrap/>
            <w:vAlign w:val="bottom"/>
            <w:hideMark/>
            <w:tcPrChange w:id="3317" w:author="Gladiator Gladiator" w:date="2018-06-01T16:58:00Z">
              <w:tcPr>
                <w:tcW w:w="1423" w:type="dxa"/>
                <w:tcBorders>
                  <w:top w:val="single" w:sz="4" w:space="0" w:color="9BC2E6"/>
                  <w:left w:val="nil"/>
                  <w:bottom w:val="single" w:sz="4" w:space="0" w:color="9BC2E6"/>
                  <w:right w:val="nil"/>
                </w:tcBorders>
                <w:shd w:val="clear" w:color="auto" w:fill="auto"/>
                <w:noWrap/>
                <w:vAlign w:val="bottom"/>
                <w:hideMark/>
              </w:tcPr>
            </w:tcPrChange>
          </w:tcPr>
          <w:p w14:paraId="6709BFA4" w14:textId="77777777" w:rsidR="00AD1DD6" w:rsidRPr="00AD1DD6" w:rsidRDefault="00AD1DD6" w:rsidP="00AD1DD6">
            <w:pPr>
              <w:spacing w:after="0" w:line="240" w:lineRule="auto"/>
              <w:rPr>
                <w:ins w:id="3318" w:author="Gladiator Gladiator" w:date="2018-06-01T16:57:00Z"/>
                <w:rFonts w:ascii="Calibri" w:eastAsia="Times New Roman" w:hAnsi="Calibri" w:cs="Calibri"/>
                <w:color w:val="000000"/>
              </w:rPr>
            </w:pPr>
            <w:ins w:id="3319" w:author="Gladiator Gladiator" w:date="2018-06-01T16:57:00Z">
              <w:r w:rsidRPr="00AD1DD6">
                <w:rPr>
                  <w:rFonts w:ascii="Calibri" w:eastAsia="Times New Roman" w:hAnsi="Calibri" w:cs="Calibri"/>
                  <w:color w:val="000000"/>
                </w:rPr>
                <w:t>testing</w:t>
              </w:r>
            </w:ins>
          </w:p>
        </w:tc>
        <w:tc>
          <w:tcPr>
            <w:tcW w:w="941" w:type="dxa"/>
            <w:tcBorders>
              <w:top w:val="single" w:sz="4" w:space="0" w:color="9BC2E6"/>
              <w:left w:val="nil"/>
              <w:bottom w:val="single" w:sz="4" w:space="0" w:color="9BC2E6"/>
              <w:right w:val="nil"/>
            </w:tcBorders>
            <w:shd w:val="clear" w:color="auto" w:fill="auto"/>
            <w:noWrap/>
            <w:vAlign w:val="bottom"/>
            <w:hideMark/>
            <w:tcPrChange w:id="3320" w:author="Gladiator Gladiator" w:date="2018-06-01T16:58:00Z">
              <w:tcPr>
                <w:tcW w:w="1450" w:type="dxa"/>
                <w:gridSpan w:val="2"/>
                <w:tcBorders>
                  <w:top w:val="single" w:sz="4" w:space="0" w:color="9BC2E6"/>
                  <w:left w:val="nil"/>
                  <w:bottom w:val="single" w:sz="4" w:space="0" w:color="9BC2E6"/>
                  <w:right w:val="nil"/>
                </w:tcBorders>
                <w:shd w:val="clear" w:color="auto" w:fill="auto"/>
                <w:noWrap/>
                <w:vAlign w:val="bottom"/>
                <w:hideMark/>
              </w:tcPr>
            </w:tcPrChange>
          </w:tcPr>
          <w:p w14:paraId="7C09DB6E" w14:textId="77777777" w:rsidR="00AD1DD6" w:rsidRPr="00AD1DD6" w:rsidRDefault="00AD1DD6" w:rsidP="00AD1DD6">
            <w:pPr>
              <w:spacing w:after="0" w:line="240" w:lineRule="auto"/>
              <w:jc w:val="right"/>
              <w:rPr>
                <w:ins w:id="3321" w:author="Gladiator Gladiator" w:date="2018-06-01T16:57:00Z"/>
                <w:rFonts w:ascii="Calibri" w:eastAsia="Times New Roman" w:hAnsi="Calibri" w:cs="Calibri"/>
                <w:color w:val="000000"/>
              </w:rPr>
            </w:pPr>
            <w:ins w:id="3322" w:author="Gladiator Gladiator" w:date="2018-06-01T16:57:00Z">
              <w:r w:rsidRPr="00AD1DD6">
                <w:rPr>
                  <w:rFonts w:ascii="Calibri" w:eastAsia="Times New Roman" w:hAnsi="Calibri" w:cs="Calibri"/>
                  <w:color w:val="000000"/>
                </w:rPr>
                <w:t>28.092</w:t>
              </w:r>
            </w:ins>
          </w:p>
        </w:tc>
        <w:tc>
          <w:tcPr>
            <w:tcW w:w="1039" w:type="dxa"/>
            <w:tcBorders>
              <w:top w:val="single" w:sz="4" w:space="0" w:color="9BC2E6"/>
              <w:left w:val="nil"/>
              <w:bottom w:val="single" w:sz="4" w:space="0" w:color="9BC2E6"/>
              <w:right w:val="nil"/>
            </w:tcBorders>
            <w:shd w:val="clear" w:color="auto" w:fill="auto"/>
            <w:noWrap/>
            <w:vAlign w:val="bottom"/>
            <w:hideMark/>
            <w:tcPrChange w:id="3323" w:author="Gladiator Gladiator" w:date="2018-06-01T16:58:00Z">
              <w:tcPr>
                <w:tcW w:w="935" w:type="dxa"/>
                <w:tcBorders>
                  <w:top w:val="single" w:sz="4" w:space="0" w:color="9BC2E6"/>
                  <w:left w:val="nil"/>
                  <w:bottom w:val="single" w:sz="4" w:space="0" w:color="9BC2E6"/>
                  <w:right w:val="nil"/>
                </w:tcBorders>
                <w:shd w:val="clear" w:color="auto" w:fill="auto"/>
                <w:noWrap/>
                <w:vAlign w:val="bottom"/>
                <w:hideMark/>
              </w:tcPr>
            </w:tcPrChange>
          </w:tcPr>
          <w:p w14:paraId="2133F789" w14:textId="77777777" w:rsidR="00AD1DD6" w:rsidRPr="00AD1DD6" w:rsidRDefault="00AD1DD6" w:rsidP="00AD1DD6">
            <w:pPr>
              <w:spacing w:after="0" w:line="240" w:lineRule="auto"/>
              <w:jc w:val="right"/>
              <w:rPr>
                <w:ins w:id="3324" w:author="Gladiator Gladiator" w:date="2018-06-01T16:57:00Z"/>
                <w:rFonts w:ascii="Calibri" w:eastAsia="Times New Roman" w:hAnsi="Calibri" w:cs="Calibri"/>
                <w:color w:val="000000"/>
              </w:rPr>
            </w:pPr>
            <w:ins w:id="3325" w:author="Gladiator Gladiator" w:date="2018-06-01T16:57:00Z">
              <w:r w:rsidRPr="00AD1DD6">
                <w:rPr>
                  <w:rFonts w:ascii="Calibri" w:eastAsia="Times New Roman" w:hAnsi="Calibri" w:cs="Calibri"/>
                  <w:color w:val="000000"/>
                </w:rPr>
                <w:t>17.682</w:t>
              </w:r>
            </w:ins>
          </w:p>
        </w:tc>
        <w:tc>
          <w:tcPr>
            <w:tcW w:w="990" w:type="dxa"/>
            <w:tcBorders>
              <w:top w:val="single" w:sz="4" w:space="0" w:color="9BC2E6"/>
              <w:left w:val="nil"/>
              <w:bottom w:val="single" w:sz="4" w:space="0" w:color="9BC2E6"/>
              <w:right w:val="nil"/>
            </w:tcBorders>
            <w:shd w:val="clear" w:color="auto" w:fill="auto"/>
            <w:noWrap/>
            <w:vAlign w:val="bottom"/>
            <w:hideMark/>
            <w:tcPrChange w:id="3326" w:author="Gladiator Gladiator" w:date="2018-06-01T16:58:00Z">
              <w:tcPr>
                <w:tcW w:w="901" w:type="dxa"/>
                <w:tcBorders>
                  <w:top w:val="single" w:sz="4" w:space="0" w:color="9BC2E6"/>
                  <w:left w:val="nil"/>
                  <w:bottom w:val="single" w:sz="4" w:space="0" w:color="9BC2E6"/>
                  <w:right w:val="nil"/>
                </w:tcBorders>
                <w:shd w:val="clear" w:color="auto" w:fill="auto"/>
                <w:noWrap/>
                <w:vAlign w:val="bottom"/>
                <w:hideMark/>
              </w:tcPr>
            </w:tcPrChange>
          </w:tcPr>
          <w:p w14:paraId="61ABFDE3" w14:textId="77777777" w:rsidR="00AD1DD6" w:rsidRPr="00AD1DD6" w:rsidRDefault="00AD1DD6" w:rsidP="00AD1DD6">
            <w:pPr>
              <w:spacing w:after="0" w:line="240" w:lineRule="auto"/>
              <w:jc w:val="right"/>
              <w:rPr>
                <w:ins w:id="3327" w:author="Gladiator Gladiator" w:date="2018-06-01T16:57:00Z"/>
                <w:rFonts w:ascii="Calibri" w:eastAsia="Times New Roman" w:hAnsi="Calibri" w:cs="Calibri"/>
                <w:color w:val="000000"/>
              </w:rPr>
            </w:pPr>
            <w:ins w:id="3328" w:author="Gladiator Gladiator" w:date="2018-06-01T16:57:00Z">
              <w:r w:rsidRPr="00AD1DD6">
                <w:rPr>
                  <w:rFonts w:ascii="Calibri" w:eastAsia="Times New Roman" w:hAnsi="Calibri" w:cs="Calibri"/>
                  <w:color w:val="000000"/>
                </w:rPr>
                <w:t>21.155</w:t>
              </w:r>
            </w:ins>
          </w:p>
        </w:tc>
        <w:tc>
          <w:tcPr>
            <w:tcW w:w="1080" w:type="dxa"/>
            <w:tcBorders>
              <w:top w:val="single" w:sz="4" w:space="0" w:color="9BC2E6"/>
              <w:left w:val="nil"/>
              <w:bottom w:val="single" w:sz="4" w:space="0" w:color="9BC2E6"/>
              <w:right w:val="nil"/>
            </w:tcBorders>
            <w:shd w:val="clear" w:color="auto" w:fill="auto"/>
            <w:noWrap/>
            <w:vAlign w:val="bottom"/>
            <w:hideMark/>
            <w:tcPrChange w:id="3329" w:author="Gladiator Gladiator" w:date="2018-06-01T16:58:00Z">
              <w:tcPr>
                <w:tcW w:w="1037" w:type="dxa"/>
                <w:tcBorders>
                  <w:top w:val="single" w:sz="4" w:space="0" w:color="9BC2E6"/>
                  <w:left w:val="nil"/>
                  <w:bottom w:val="single" w:sz="4" w:space="0" w:color="9BC2E6"/>
                  <w:right w:val="nil"/>
                </w:tcBorders>
                <w:shd w:val="clear" w:color="auto" w:fill="auto"/>
                <w:noWrap/>
                <w:vAlign w:val="bottom"/>
                <w:hideMark/>
              </w:tcPr>
            </w:tcPrChange>
          </w:tcPr>
          <w:p w14:paraId="1E37D35F" w14:textId="77777777" w:rsidR="00AD1DD6" w:rsidRPr="00AD1DD6" w:rsidRDefault="00AD1DD6" w:rsidP="00AD1DD6">
            <w:pPr>
              <w:spacing w:after="0" w:line="240" w:lineRule="auto"/>
              <w:jc w:val="right"/>
              <w:rPr>
                <w:ins w:id="3330" w:author="Gladiator Gladiator" w:date="2018-06-01T16:57:00Z"/>
                <w:rFonts w:ascii="Calibri" w:eastAsia="Times New Roman" w:hAnsi="Calibri" w:cs="Calibri"/>
                <w:color w:val="000000"/>
              </w:rPr>
            </w:pPr>
            <w:ins w:id="3331" w:author="Gladiator Gladiator" w:date="2018-06-01T16:57:00Z">
              <w:r w:rsidRPr="00AD1DD6">
                <w:rPr>
                  <w:rFonts w:ascii="Calibri" w:eastAsia="Times New Roman" w:hAnsi="Calibri" w:cs="Calibri"/>
                  <w:color w:val="000000"/>
                </w:rPr>
                <w:t>28.841</w:t>
              </w:r>
            </w:ins>
          </w:p>
        </w:tc>
        <w:tc>
          <w:tcPr>
            <w:tcW w:w="990" w:type="dxa"/>
            <w:tcBorders>
              <w:top w:val="single" w:sz="4" w:space="0" w:color="9BC2E6"/>
              <w:left w:val="nil"/>
              <w:bottom w:val="single" w:sz="4" w:space="0" w:color="9BC2E6"/>
              <w:right w:val="nil"/>
            </w:tcBorders>
            <w:shd w:val="clear" w:color="auto" w:fill="auto"/>
            <w:noWrap/>
            <w:vAlign w:val="bottom"/>
            <w:hideMark/>
            <w:tcPrChange w:id="3332" w:author="Gladiator Gladiator" w:date="2018-06-01T16:58:00Z">
              <w:tcPr>
                <w:tcW w:w="952" w:type="dxa"/>
                <w:tcBorders>
                  <w:top w:val="single" w:sz="4" w:space="0" w:color="9BC2E6"/>
                  <w:left w:val="nil"/>
                  <w:bottom w:val="single" w:sz="4" w:space="0" w:color="9BC2E6"/>
                  <w:right w:val="nil"/>
                </w:tcBorders>
                <w:shd w:val="clear" w:color="auto" w:fill="auto"/>
                <w:noWrap/>
                <w:vAlign w:val="bottom"/>
                <w:hideMark/>
              </w:tcPr>
            </w:tcPrChange>
          </w:tcPr>
          <w:p w14:paraId="5EB4982F" w14:textId="77777777" w:rsidR="00AD1DD6" w:rsidRPr="00AD1DD6" w:rsidRDefault="00AD1DD6" w:rsidP="00AD1DD6">
            <w:pPr>
              <w:spacing w:after="0" w:line="240" w:lineRule="auto"/>
              <w:jc w:val="right"/>
              <w:rPr>
                <w:ins w:id="3333" w:author="Gladiator Gladiator" w:date="2018-06-01T16:57:00Z"/>
                <w:rFonts w:ascii="Calibri" w:eastAsia="Times New Roman" w:hAnsi="Calibri" w:cs="Calibri"/>
                <w:color w:val="000000"/>
              </w:rPr>
            </w:pPr>
            <w:ins w:id="3334" w:author="Gladiator Gladiator" w:date="2018-06-01T16:57:00Z">
              <w:r w:rsidRPr="00AD1DD6">
                <w:rPr>
                  <w:rFonts w:ascii="Calibri" w:eastAsia="Times New Roman" w:hAnsi="Calibri" w:cs="Calibri"/>
                  <w:color w:val="000000"/>
                </w:rPr>
                <w:t>22.523</w:t>
              </w:r>
            </w:ins>
          </w:p>
        </w:tc>
        <w:tc>
          <w:tcPr>
            <w:tcW w:w="1556" w:type="dxa"/>
            <w:tcBorders>
              <w:top w:val="single" w:sz="4" w:space="0" w:color="9BC2E6"/>
              <w:left w:val="nil"/>
              <w:bottom w:val="single" w:sz="4" w:space="0" w:color="9BC2E6"/>
              <w:right w:val="nil"/>
            </w:tcBorders>
            <w:shd w:val="clear" w:color="auto" w:fill="auto"/>
            <w:noWrap/>
            <w:vAlign w:val="bottom"/>
            <w:hideMark/>
            <w:tcPrChange w:id="3335" w:author="Gladiator Gladiator" w:date="2018-06-01T16:58:00Z">
              <w:tcPr>
                <w:tcW w:w="1190" w:type="dxa"/>
                <w:tcBorders>
                  <w:top w:val="single" w:sz="4" w:space="0" w:color="9BC2E6"/>
                  <w:left w:val="nil"/>
                  <w:bottom w:val="single" w:sz="4" w:space="0" w:color="9BC2E6"/>
                  <w:right w:val="nil"/>
                </w:tcBorders>
                <w:shd w:val="clear" w:color="auto" w:fill="auto"/>
                <w:noWrap/>
                <w:vAlign w:val="bottom"/>
                <w:hideMark/>
              </w:tcPr>
            </w:tcPrChange>
          </w:tcPr>
          <w:p w14:paraId="513F3783" w14:textId="77777777" w:rsidR="00AD1DD6" w:rsidRPr="00AD1DD6" w:rsidRDefault="00AD1DD6" w:rsidP="00AD1DD6">
            <w:pPr>
              <w:spacing w:after="0" w:line="240" w:lineRule="auto"/>
              <w:jc w:val="right"/>
              <w:rPr>
                <w:ins w:id="3336" w:author="Gladiator Gladiator" w:date="2018-06-01T16:57:00Z"/>
                <w:rFonts w:ascii="Calibri" w:eastAsia="Times New Roman" w:hAnsi="Calibri" w:cs="Calibri"/>
                <w:color w:val="000000"/>
              </w:rPr>
            </w:pPr>
            <w:ins w:id="3337" w:author="Gladiator Gladiator" w:date="2018-06-01T16:57:00Z">
              <w:r w:rsidRPr="00AD1DD6">
                <w:rPr>
                  <w:rFonts w:ascii="Calibri" w:eastAsia="Times New Roman" w:hAnsi="Calibri" w:cs="Calibri"/>
                  <w:color w:val="000000"/>
                </w:rPr>
                <w:t>23.659</w:t>
              </w:r>
            </w:ins>
          </w:p>
        </w:tc>
      </w:tr>
      <w:tr w:rsidR="00AD1DD6" w:rsidRPr="00AD1DD6" w14:paraId="7486697E" w14:textId="77777777" w:rsidTr="00AD1DD6">
        <w:trPr>
          <w:trHeight w:val="261"/>
          <w:ins w:id="3338" w:author="Gladiator Gladiator" w:date="2018-06-01T16:57:00Z"/>
          <w:trPrChange w:id="3339"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000000" w:fill="ED7D31"/>
            <w:noWrap/>
            <w:vAlign w:val="bottom"/>
            <w:hideMark/>
            <w:tcPrChange w:id="3340" w:author="Gladiator Gladiator" w:date="2018-06-01T16:58:00Z">
              <w:tcPr>
                <w:tcW w:w="1632" w:type="dxa"/>
                <w:tcBorders>
                  <w:top w:val="single" w:sz="4" w:space="0" w:color="9BC2E6"/>
                  <w:left w:val="single" w:sz="4" w:space="0" w:color="9BC2E6"/>
                  <w:bottom w:val="single" w:sz="4" w:space="0" w:color="9BC2E6"/>
                  <w:right w:val="nil"/>
                </w:tcBorders>
                <w:shd w:val="clear" w:color="000000" w:fill="ED7D31"/>
                <w:noWrap/>
                <w:vAlign w:val="bottom"/>
                <w:hideMark/>
              </w:tcPr>
            </w:tcPrChange>
          </w:tcPr>
          <w:p w14:paraId="48F5D9C9" w14:textId="77777777" w:rsidR="00AD1DD6" w:rsidRPr="00AD1DD6" w:rsidRDefault="00AD1DD6" w:rsidP="00AD1DD6">
            <w:pPr>
              <w:spacing w:after="0" w:line="240" w:lineRule="auto"/>
              <w:rPr>
                <w:ins w:id="3341" w:author="Gladiator Gladiator" w:date="2018-06-01T16:57:00Z"/>
                <w:rFonts w:ascii="Calibri" w:eastAsia="Times New Roman" w:hAnsi="Calibri" w:cs="Calibri"/>
                <w:color w:val="000000"/>
              </w:rPr>
            </w:pPr>
            <w:ins w:id="3342" w:author="Gladiator Gladiator" w:date="2018-06-01T16:57:00Z">
              <w:r w:rsidRPr="00AD1DD6">
                <w:rPr>
                  <w:rFonts w:ascii="Calibri" w:eastAsia="Times New Roman" w:hAnsi="Calibri" w:cs="Calibri"/>
                  <w:color w:val="000000"/>
                </w:rPr>
                <w:t>Set of Users/Average</w:t>
              </w:r>
            </w:ins>
          </w:p>
        </w:tc>
        <w:tc>
          <w:tcPr>
            <w:tcW w:w="1423" w:type="dxa"/>
            <w:tcBorders>
              <w:top w:val="single" w:sz="4" w:space="0" w:color="9BC2E6"/>
              <w:left w:val="nil"/>
              <w:bottom w:val="single" w:sz="4" w:space="0" w:color="9BC2E6"/>
              <w:right w:val="nil"/>
            </w:tcBorders>
            <w:shd w:val="clear" w:color="000000" w:fill="ED7D31"/>
            <w:noWrap/>
            <w:vAlign w:val="bottom"/>
            <w:hideMark/>
            <w:tcPrChange w:id="3343" w:author="Gladiator Gladiator" w:date="2018-06-01T16:58:00Z">
              <w:tcPr>
                <w:tcW w:w="1768" w:type="dxa"/>
                <w:gridSpan w:val="2"/>
                <w:tcBorders>
                  <w:top w:val="single" w:sz="4" w:space="0" w:color="9BC2E6"/>
                  <w:left w:val="nil"/>
                  <w:bottom w:val="single" w:sz="4" w:space="0" w:color="9BC2E6"/>
                  <w:right w:val="nil"/>
                </w:tcBorders>
                <w:shd w:val="clear" w:color="000000" w:fill="ED7D31"/>
                <w:noWrap/>
                <w:vAlign w:val="bottom"/>
                <w:hideMark/>
              </w:tcPr>
            </w:tcPrChange>
          </w:tcPr>
          <w:p w14:paraId="1AB0D428" w14:textId="77777777" w:rsidR="00AD1DD6" w:rsidRPr="00AD1DD6" w:rsidRDefault="00AD1DD6" w:rsidP="00AD1DD6">
            <w:pPr>
              <w:spacing w:after="0" w:line="240" w:lineRule="auto"/>
              <w:rPr>
                <w:ins w:id="3344" w:author="Gladiator Gladiator" w:date="2018-06-01T16:57:00Z"/>
                <w:rFonts w:ascii="Calibri" w:eastAsia="Times New Roman" w:hAnsi="Calibri" w:cs="Calibri"/>
                <w:color w:val="000000"/>
              </w:rPr>
            </w:pPr>
            <w:ins w:id="3345" w:author="Gladiator Gladiator" w:date="2018-06-01T16:57:00Z">
              <w:r w:rsidRPr="00AD1DD6">
                <w:rPr>
                  <w:rFonts w:ascii="Calibri" w:eastAsia="Times New Roman" w:hAnsi="Calibri" w:cs="Calibri"/>
                  <w:color w:val="000000"/>
                </w:rPr>
                <w:t>relaxing</w:t>
              </w:r>
            </w:ins>
          </w:p>
        </w:tc>
        <w:tc>
          <w:tcPr>
            <w:tcW w:w="941" w:type="dxa"/>
            <w:tcBorders>
              <w:top w:val="single" w:sz="4" w:space="0" w:color="9BC2E6"/>
              <w:left w:val="nil"/>
              <w:bottom w:val="single" w:sz="4" w:space="0" w:color="9BC2E6"/>
              <w:right w:val="nil"/>
            </w:tcBorders>
            <w:shd w:val="clear" w:color="000000" w:fill="ED7D31"/>
            <w:noWrap/>
            <w:vAlign w:val="bottom"/>
            <w:hideMark/>
            <w:tcPrChange w:id="3346" w:author="Gladiator Gladiator" w:date="2018-06-01T16:58:00Z">
              <w:tcPr>
                <w:tcW w:w="1105" w:type="dxa"/>
                <w:tcBorders>
                  <w:top w:val="single" w:sz="4" w:space="0" w:color="9BC2E6"/>
                  <w:left w:val="nil"/>
                  <w:bottom w:val="single" w:sz="4" w:space="0" w:color="9BC2E6"/>
                  <w:right w:val="nil"/>
                </w:tcBorders>
                <w:shd w:val="clear" w:color="000000" w:fill="ED7D31"/>
                <w:noWrap/>
                <w:vAlign w:val="bottom"/>
                <w:hideMark/>
              </w:tcPr>
            </w:tcPrChange>
          </w:tcPr>
          <w:p w14:paraId="0CC7C333" w14:textId="77777777" w:rsidR="00AD1DD6" w:rsidRPr="00AD1DD6" w:rsidRDefault="00AD1DD6" w:rsidP="00AD1DD6">
            <w:pPr>
              <w:spacing w:after="0" w:line="240" w:lineRule="auto"/>
              <w:jc w:val="right"/>
              <w:rPr>
                <w:ins w:id="3347" w:author="Gladiator Gladiator" w:date="2018-06-01T16:57:00Z"/>
                <w:rFonts w:ascii="Calibri" w:eastAsia="Times New Roman" w:hAnsi="Calibri" w:cs="Calibri"/>
                <w:color w:val="000000"/>
              </w:rPr>
            </w:pPr>
            <w:ins w:id="3348" w:author="Gladiator Gladiator" w:date="2018-06-01T16:57:00Z">
              <w:r w:rsidRPr="00AD1DD6">
                <w:rPr>
                  <w:rFonts w:ascii="Calibri" w:eastAsia="Times New Roman" w:hAnsi="Calibri" w:cs="Calibri"/>
                  <w:color w:val="000000"/>
                </w:rPr>
                <w:t>39.233</w:t>
              </w:r>
            </w:ins>
          </w:p>
        </w:tc>
        <w:tc>
          <w:tcPr>
            <w:tcW w:w="1039" w:type="dxa"/>
            <w:tcBorders>
              <w:top w:val="single" w:sz="4" w:space="0" w:color="9BC2E6"/>
              <w:left w:val="nil"/>
              <w:bottom w:val="single" w:sz="4" w:space="0" w:color="9BC2E6"/>
              <w:right w:val="nil"/>
            </w:tcBorders>
            <w:shd w:val="clear" w:color="000000" w:fill="ED7D31"/>
            <w:noWrap/>
            <w:vAlign w:val="bottom"/>
            <w:hideMark/>
            <w:tcPrChange w:id="3349" w:author="Gladiator Gladiator" w:date="2018-06-01T16:58:00Z">
              <w:tcPr>
                <w:tcW w:w="935" w:type="dxa"/>
                <w:tcBorders>
                  <w:top w:val="single" w:sz="4" w:space="0" w:color="9BC2E6"/>
                  <w:left w:val="nil"/>
                  <w:bottom w:val="single" w:sz="4" w:space="0" w:color="9BC2E6"/>
                  <w:right w:val="nil"/>
                </w:tcBorders>
                <w:shd w:val="clear" w:color="000000" w:fill="ED7D31"/>
                <w:noWrap/>
                <w:vAlign w:val="bottom"/>
                <w:hideMark/>
              </w:tcPr>
            </w:tcPrChange>
          </w:tcPr>
          <w:p w14:paraId="669825A3" w14:textId="77777777" w:rsidR="00AD1DD6" w:rsidRPr="00AD1DD6" w:rsidRDefault="00AD1DD6" w:rsidP="00AD1DD6">
            <w:pPr>
              <w:spacing w:after="0" w:line="240" w:lineRule="auto"/>
              <w:jc w:val="right"/>
              <w:rPr>
                <w:ins w:id="3350" w:author="Gladiator Gladiator" w:date="2018-06-01T16:57:00Z"/>
                <w:rFonts w:ascii="Calibri" w:eastAsia="Times New Roman" w:hAnsi="Calibri" w:cs="Calibri"/>
                <w:color w:val="000000"/>
              </w:rPr>
            </w:pPr>
            <w:ins w:id="3351" w:author="Gladiator Gladiator" w:date="2018-06-01T16:57:00Z">
              <w:r w:rsidRPr="00AD1DD6">
                <w:rPr>
                  <w:rFonts w:ascii="Calibri" w:eastAsia="Times New Roman" w:hAnsi="Calibri" w:cs="Calibri"/>
                  <w:color w:val="000000"/>
                </w:rPr>
                <w:t>31.576</w:t>
              </w:r>
            </w:ins>
          </w:p>
        </w:tc>
        <w:tc>
          <w:tcPr>
            <w:tcW w:w="990" w:type="dxa"/>
            <w:tcBorders>
              <w:top w:val="single" w:sz="4" w:space="0" w:color="9BC2E6"/>
              <w:left w:val="nil"/>
              <w:bottom w:val="single" w:sz="4" w:space="0" w:color="9BC2E6"/>
              <w:right w:val="nil"/>
            </w:tcBorders>
            <w:shd w:val="clear" w:color="000000" w:fill="ED7D31"/>
            <w:noWrap/>
            <w:vAlign w:val="bottom"/>
            <w:hideMark/>
            <w:tcPrChange w:id="3352" w:author="Gladiator Gladiator" w:date="2018-06-01T16:58:00Z">
              <w:tcPr>
                <w:tcW w:w="901" w:type="dxa"/>
                <w:tcBorders>
                  <w:top w:val="single" w:sz="4" w:space="0" w:color="9BC2E6"/>
                  <w:left w:val="nil"/>
                  <w:bottom w:val="single" w:sz="4" w:space="0" w:color="9BC2E6"/>
                  <w:right w:val="nil"/>
                </w:tcBorders>
                <w:shd w:val="clear" w:color="000000" w:fill="ED7D31"/>
                <w:noWrap/>
                <w:vAlign w:val="bottom"/>
                <w:hideMark/>
              </w:tcPr>
            </w:tcPrChange>
          </w:tcPr>
          <w:p w14:paraId="75E8BB33" w14:textId="77777777" w:rsidR="00AD1DD6" w:rsidRPr="00AD1DD6" w:rsidRDefault="00AD1DD6" w:rsidP="00AD1DD6">
            <w:pPr>
              <w:spacing w:after="0" w:line="240" w:lineRule="auto"/>
              <w:jc w:val="right"/>
              <w:rPr>
                <w:ins w:id="3353" w:author="Gladiator Gladiator" w:date="2018-06-01T16:57:00Z"/>
                <w:rFonts w:ascii="Calibri" w:eastAsia="Times New Roman" w:hAnsi="Calibri" w:cs="Calibri"/>
                <w:color w:val="000000"/>
              </w:rPr>
            </w:pPr>
            <w:ins w:id="3354" w:author="Gladiator Gladiator" w:date="2018-06-01T16:57:00Z">
              <w:r w:rsidRPr="00AD1DD6">
                <w:rPr>
                  <w:rFonts w:ascii="Calibri" w:eastAsia="Times New Roman" w:hAnsi="Calibri" w:cs="Calibri"/>
                  <w:color w:val="000000"/>
                </w:rPr>
                <w:t>31.912</w:t>
              </w:r>
            </w:ins>
          </w:p>
        </w:tc>
        <w:tc>
          <w:tcPr>
            <w:tcW w:w="1080" w:type="dxa"/>
            <w:tcBorders>
              <w:top w:val="single" w:sz="4" w:space="0" w:color="9BC2E6"/>
              <w:left w:val="nil"/>
              <w:bottom w:val="single" w:sz="4" w:space="0" w:color="9BC2E6"/>
              <w:right w:val="nil"/>
            </w:tcBorders>
            <w:shd w:val="clear" w:color="000000" w:fill="ED7D31"/>
            <w:noWrap/>
            <w:vAlign w:val="bottom"/>
            <w:hideMark/>
            <w:tcPrChange w:id="3355" w:author="Gladiator Gladiator" w:date="2018-06-01T16:58:00Z">
              <w:tcPr>
                <w:tcW w:w="1037" w:type="dxa"/>
                <w:tcBorders>
                  <w:top w:val="single" w:sz="4" w:space="0" w:color="9BC2E6"/>
                  <w:left w:val="nil"/>
                  <w:bottom w:val="single" w:sz="4" w:space="0" w:color="9BC2E6"/>
                  <w:right w:val="nil"/>
                </w:tcBorders>
                <w:shd w:val="clear" w:color="000000" w:fill="ED7D31"/>
                <w:noWrap/>
                <w:vAlign w:val="bottom"/>
                <w:hideMark/>
              </w:tcPr>
            </w:tcPrChange>
          </w:tcPr>
          <w:p w14:paraId="7C627D53" w14:textId="77777777" w:rsidR="00AD1DD6" w:rsidRPr="00AD1DD6" w:rsidRDefault="00AD1DD6" w:rsidP="00AD1DD6">
            <w:pPr>
              <w:spacing w:after="0" w:line="240" w:lineRule="auto"/>
              <w:jc w:val="right"/>
              <w:rPr>
                <w:ins w:id="3356" w:author="Gladiator Gladiator" w:date="2018-06-01T16:57:00Z"/>
                <w:rFonts w:ascii="Calibri" w:eastAsia="Times New Roman" w:hAnsi="Calibri" w:cs="Calibri"/>
                <w:color w:val="000000"/>
              </w:rPr>
            </w:pPr>
            <w:ins w:id="3357" w:author="Gladiator Gladiator" w:date="2018-06-01T16:57:00Z">
              <w:r w:rsidRPr="00AD1DD6">
                <w:rPr>
                  <w:rFonts w:ascii="Calibri" w:eastAsia="Times New Roman" w:hAnsi="Calibri" w:cs="Calibri"/>
                  <w:color w:val="000000"/>
                </w:rPr>
                <w:t>30.109</w:t>
              </w:r>
            </w:ins>
          </w:p>
        </w:tc>
        <w:tc>
          <w:tcPr>
            <w:tcW w:w="990" w:type="dxa"/>
            <w:tcBorders>
              <w:top w:val="single" w:sz="4" w:space="0" w:color="9BC2E6"/>
              <w:left w:val="nil"/>
              <w:bottom w:val="single" w:sz="4" w:space="0" w:color="9BC2E6"/>
              <w:right w:val="nil"/>
            </w:tcBorders>
            <w:shd w:val="clear" w:color="000000" w:fill="ED7D31"/>
            <w:noWrap/>
            <w:vAlign w:val="bottom"/>
            <w:hideMark/>
            <w:tcPrChange w:id="3358" w:author="Gladiator Gladiator" w:date="2018-06-01T16:58:00Z">
              <w:tcPr>
                <w:tcW w:w="952" w:type="dxa"/>
                <w:tcBorders>
                  <w:top w:val="single" w:sz="4" w:space="0" w:color="9BC2E6"/>
                  <w:left w:val="nil"/>
                  <w:bottom w:val="single" w:sz="4" w:space="0" w:color="9BC2E6"/>
                  <w:right w:val="nil"/>
                </w:tcBorders>
                <w:shd w:val="clear" w:color="000000" w:fill="ED7D31"/>
                <w:noWrap/>
                <w:vAlign w:val="bottom"/>
                <w:hideMark/>
              </w:tcPr>
            </w:tcPrChange>
          </w:tcPr>
          <w:p w14:paraId="696EC546" w14:textId="77777777" w:rsidR="00AD1DD6" w:rsidRPr="00AD1DD6" w:rsidRDefault="00AD1DD6" w:rsidP="00AD1DD6">
            <w:pPr>
              <w:spacing w:after="0" w:line="240" w:lineRule="auto"/>
              <w:jc w:val="right"/>
              <w:rPr>
                <w:ins w:id="3359" w:author="Gladiator Gladiator" w:date="2018-06-01T16:57:00Z"/>
                <w:rFonts w:ascii="Calibri" w:eastAsia="Times New Roman" w:hAnsi="Calibri" w:cs="Calibri"/>
                <w:color w:val="000000"/>
              </w:rPr>
            </w:pPr>
            <w:ins w:id="3360" w:author="Gladiator Gladiator" w:date="2018-06-01T16:57:00Z">
              <w:r w:rsidRPr="00AD1DD6">
                <w:rPr>
                  <w:rFonts w:ascii="Calibri" w:eastAsia="Times New Roman" w:hAnsi="Calibri" w:cs="Calibri"/>
                  <w:color w:val="000000"/>
                </w:rPr>
                <w:t>29.479</w:t>
              </w:r>
            </w:ins>
          </w:p>
        </w:tc>
        <w:tc>
          <w:tcPr>
            <w:tcW w:w="1556" w:type="dxa"/>
            <w:tcBorders>
              <w:top w:val="single" w:sz="4" w:space="0" w:color="9BC2E6"/>
              <w:left w:val="nil"/>
              <w:bottom w:val="single" w:sz="4" w:space="0" w:color="9BC2E6"/>
              <w:right w:val="nil"/>
            </w:tcBorders>
            <w:shd w:val="clear" w:color="000000" w:fill="ED7D31"/>
            <w:noWrap/>
            <w:vAlign w:val="bottom"/>
            <w:hideMark/>
            <w:tcPrChange w:id="3361" w:author="Gladiator Gladiator" w:date="2018-06-01T16:58:00Z">
              <w:tcPr>
                <w:tcW w:w="1190" w:type="dxa"/>
                <w:tcBorders>
                  <w:top w:val="single" w:sz="4" w:space="0" w:color="9BC2E6"/>
                  <w:left w:val="nil"/>
                  <w:bottom w:val="single" w:sz="4" w:space="0" w:color="9BC2E6"/>
                  <w:right w:val="nil"/>
                </w:tcBorders>
                <w:shd w:val="clear" w:color="000000" w:fill="ED7D31"/>
                <w:noWrap/>
                <w:vAlign w:val="bottom"/>
                <w:hideMark/>
              </w:tcPr>
            </w:tcPrChange>
          </w:tcPr>
          <w:p w14:paraId="5992EC77" w14:textId="77777777" w:rsidR="00AD1DD6" w:rsidRPr="00AD1DD6" w:rsidRDefault="00AD1DD6" w:rsidP="00AD1DD6">
            <w:pPr>
              <w:spacing w:after="0" w:line="240" w:lineRule="auto"/>
              <w:jc w:val="right"/>
              <w:rPr>
                <w:ins w:id="3362" w:author="Gladiator Gladiator" w:date="2018-06-01T16:57:00Z"/>
                <w:rFonts w:ascii="Calibri" w:eastAsia="Times New Roman" w:hAnsi="Calibri" w:cs="Calibri"/>
                <w:color w:val="000000"/>
              </w:rPr>
            </w:pPr>
            <w:ins w:id="3363" w:author="Gladiator Gladiator" w:date="2018-06-01T16:57:00Z">
              <w:r w:rsidRPr="00AD1DD6">
                <w:rPr>
                  <w:rFonts w:ascii="Calibri" w:eastAsia="Times New Roman" w:hAnsi="Calibri" w:cs="Calibri"/>
                  <w:color w:val="000000"/>
                </w:rPr>
                <w:t>32.462</w:t>
              </w:r>
            </w:ins>
          </w:p>
        </w:tc>
      </w:tr>
      <w:tr w:rsidR="00AD1DD6" w:rsidRPr="00AD1DD6" w14:paraId="2D420AC6" w14:textId="77777777" w:rsidTr="00AD1DD6">
        <w:trPr>
          <w:trHeight w:val="261"/>
          <w:ins w:id="3364" w:author="Gladiator Gladiator" w:date="2018-06-01T16:57:00Z"/>
          <w:trPrChange w:id="3365"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000000" w:fill="ED7D31"/>
            <w:noWrap/>
            <w:vAlign w:val="bottom"/>
            <w:hideMark/>
            <w:tcPrChange w:id="3366" w:author="Gladiator Gladiator" w:date="2018-06-01T16:58:00Z">
              <w:tcPr>
                <w:tcW w:w="1632" w:type="dxa"/>
                <w:tcBorders>
                  <w:top w:val="single" w:sz="4" w:space="0" w:color="9BC2E6"/>
                  <w:left w:val="single" w:sz="4" w:space="0" w:color="9BC2E6"/>
                  <w:bottom w:val="single" w:sz="4" w:space="0" w:color="9BC2E6"/>
                  <w:right w:val="nil"/>
                </w:tcBorders>
                <w:shd w:val="clear" w:color="000000" w:fill="ED7D31"/>
                <w:noWrap/>
                <w:vAlign w:val="bottom"/>
                <w:hideMark/>
              </w:tcPr>
            </w:tcPrChange>
          </w:tcPr>
          <w:p w14:paraId="638A05ED" w14:textId="77777777" w:rsidR="00AD1DD6" w:rsidRPr="00AD1DD6" w:rsidRDefault="00AD1DD6" w:rsidP="00AD1DD6">
            <w:pPr>
              <w:spacing w:after="0" w:line="240" w:lineRule="auto"/>
              <w:rPr>
                <w:ins w:id="3367" w:author="Gladiator Gladiator" w:date="2018-06-01T16:57:00Z"/>
                <w:rFonts w:ascii="Calibri" w:eastAsia="Times New Roman" w:hAnsi="Calibri" w:cs="Calibri"/>
                <w:color w:val="000000"/>
              </w:rPr>
            </w:pPr>
            <w:ins w:id="3368" w:author="Gladiator Gladiator" w:date="2018-06-01T16:57:00Z">
              <w:r w:rsidRPr="00AD1DD6">
                <w:rPr>
                  <w:rFonts w:ascii="Calibri" w:eastAsia="Times New Roman" w:hAnsi="Calibri" w:cs="Calibri"/>
                  <w:color w:val="000000"/>
                </w:rPr>
                <w:t>Set of Users/Average</w:t>
              </w:r>
            </w:ins>
          </w:p>
        </w:tc>
        <w:tc>
          <w:tcPr>
            <w:tcW w:w="1423" w:type="dxa"/>
            <w:tcBorders>
              <w:top w:val="single" w:sz="4" w:space="0" w:color="9BC2E6"/>
              <w:left w:val="nil"/>
              <w:bottom w:val="single" w:sz="4" w:space="0" w:color="9BC2E6"/>
              <w:right w:val="nil"/>
            </w:tcBorders>
            <w:shd w:val="clear" w:color="000000" w:fill="ED7D31"/>
            <w:noWrap/>
            <w:vAlign w:val="bottom"/>
            <w:hideMark/>
            <w:tcPrChange w:id="3369" w:author="Gladiator Gladiator" w:date="2018-06-01T16:58:00Z">
              <w:tcPr>
                <w:tcW w:w="1768" w:type="dxa"/>
                <w:gridSpan w:val="2"/>
                <w:tcBorders>
                  <w:top w:val="single" w:sz="4" w:space="0" w:color="9BC2E6"/>
                  <w:left w:val="nil"/>
                  <w:bottom w:val="single" w:sz="4" w:space="0" w:color="9BC2E6"/>
                  <w:right w:val="nil"/>
                </w:tcBorders>
                <w:shd w:val="clear" w:color="000000" w:fill="ED7D31"/>
                <w:noWrap/>
                <w:vAlign w:val="bottom"/>
                <w:hideMark/>
              </w:tcPr>
            </w:tcPrChange>
          </w:tcPr>
          <w:p w14:paraId="41123861" w14:textId="77777777" w:rsidR="00AD1DD6" w:rsidRPr="00AD1DD6" w:rsidRDefault="00AD1DD6" w:rsidP="00AD1DD6">
            <w:pPr>
              <w:spacing w:after="0" w:line="240" w:lineRule="auto"/>
              <w:rPr>
                <w:ins w:id="3370" w:author="Gladiator Gladiator" w:date="2018-06-01T16:57:00Z"/>
                <w:rFonts w:ascii="Calibri" w:eastAsia="Times New Roman" w:hAnsi="Calibri" w:cs="Calibri"/>
                <w:color w:val="000000"/>
              </w:rPr>
            </w:pPr>
            <w:ins w:id="3371" w:author="Gladiator Gladiator" w:date="2018-06-01T16:57:00Z">
              <w:r w:rsidRPr="00AD1DD6">
                <w:rPr>
                  <w:rFonts w:ascii="Calibri" w:eastAsia="Times New Roman" w:hAnsi="Calibri" w:cs="Calibri"/>
                  <w:color w:val="000000"/>
                </w:rPr>
                <w:t>testing</w:t>
              </w:r>
            </w:ins>
          </w:p>
        </w:tc>
        <w:tc>
          <w:tcPr>
            <w:tcW w:w="941" w:type="dxa"/>
            <w:tcBorders>
              <w:top w:val="single" w:sz="4" w:space="0" w:color="9BC2E6"/>
              <w:left w:val="nil"/>
              <w:bottom w:val="single" w:sz="4" w:space="0" w:color="9BC2E6"/>
              <w:right w:val="nil"/>
            </w:tcBorders>
            <w:shd w:val="clear" w:color="000000" w:fill="ED7D31"/>
            <w:noWrap/>
            <w:vAlign w:val="bottom"/>
            <w:hideMark/>
            <w:tcPrChange w:id="3372" w:author="Gladiator Gladiator" w:date="2018-06-01T16:58:00Z">
              <w:tcPr>
                <w:tcW w:w="1105" w:type="dxa"/>
                <w:tcBorders>
                  <w:top w:val="single" w:sz="4" w:space="0" w:color="9BC2E6"/>
                  <w:left w:val="nil"/>
                  <w:bottom w:val="single" w:sz="4" w:space="0" w:color="9BC2E6"/>
                  <w:right w:val="nil"/>
                </w:tcBorders>
                <w:shd w:val="clear" w:color="000000" w:fill="ED7D31"/>
                <w:noWrap/>
                <w:vAlign w:val="bottom"/>
                <w:hideMark/>
              </w:tcPr>
            </w:tcPrChange>
          </w:tcPr>
          <w:p w14:paraId="7309AE90" w14:textId="77777777" w:rsidR="00AD1DD6" w:rsidRPr="00AD1DD6" w:rsidRDefault="00AD1DD6" w:rsidP="00AD1DD6">
            <w:pPr>
              <w:spacing w:after="0" w:line="240" w:lineRule="auto"/>
              <w:jc w:val="right"/>
              <w:rPr>
                <w:ins w:id="3373" w:author="Gladiator Gladiator" w:date="2018-06-01T16:57:00Z"/>
                <w:rFonts w:ascii="Calibri" w:eastAsia="Times New Roman" w:hAnsi="Calibri" w:cs="Calibri"/>
                <w:color w:val="000000"/>
              </w:rPr>
            </w:pPr>
            <w:ins w:id="3374" w:author="Gladiator Gladiator" w:date="2018-06-01T16:57:00Z">
              <w:r w:rsidRPr="00AD1DD6">
                <w:rPr>
                  <w:rFonts w:ascii="Calibri" w:eastAsia="Times New Roman" w:hAnsi="Calibri" w:cs="Calibri"/>
                  <w:color w:val="000000"/>
                </w:rPr>
                <w:t>44.703</w:t>
              </w:r>
            </w:ins>
          </w:p>
        </w:tc>
        <w:tc>
          <w:tcPr>
            <w:tcW w:w="1039" w:type="dxa"/>
            <w:tcBorders>
              <w:top w:val="single" w:sz="4" w:space="0" w:color="9BC2E6"/>
              <w:left w:val="nil"/>
              <w:bottom w:val="single" w:sz="4" w:space="0" w:color="9BC2E6"/>
              <w:right w:val="nil"/>
            </w:tcBorders>
            <w:shd w:val="clear" w:color="000000" w:fill="ED7D31"/>
            <w:noWrap/>
            <w:vAlign w:val="bottom"/>
            <w:hideMark/>
            <w:tcPrChange w:id="3375" w:author="Gladiator Gladiator" w:date="2018-06-01T16:58:00Z">
              <w:tcPr>
                <w:tcW w:w="935" w:type="dxa"/>
                <w:tcBorders>
                  <w:top w:val="single" w:sz="4" w:space="0" w:color="9BC2E6"/>
                  <w:left w:val="nil"/>
                  <w:bottom w:val="single" w:sz="4" w:space="0" w:color="9BC2E6"/>
                  <w:right w:val="nil"/>
                </w:tcBorders>
                <w:shd w:val="clear" w:color="000000" w:fill="ED7D31"/>
                <w:noWrap/>
                <w:vAlign w:val="bottom"/>
                <w:hideMark/>
              </w:tcPr>
            </w:tcPrChange>
          </w:tcPr>
          <w:p w14:paraId="557AB589" w14:textId="77777777" w:rsidR="00AD1DD6" w:rsidRPr="00AD1DD6" w:rsidRDefault="00AD1DD6" w:rsidP="00AD1DD6">
            <w:pPr>
              <w:spacing w:after="0" w:line="240" w:lineRule="auto"/>
              <w:jc w:val="right"/>
              <w:rPr>
                <w:ins w:id="3376" w:author="Gladiator Gladiator" w:date="2018-06-01T16:57:00Z"/>
                <w:rFonts w:ascii="Calibri" w:eastAsia="Times New Roman" w:hAnsi="Calibri" w:cs="Calibri"/>
                <w:color w:val="000000"/>
              </w:rPr>
            </w:pPr>
            <w:ins w:id="3377" w:author="Gladiator Gladiator" w:date="2018-06-01T16:57:00Z">
              <w:r w:rsidRPr="00AD1DD6">
                <w:rPr>
                  <w:rFonts w:ascii="Calibri" w:eastAsia="Times New Roman" w:hAnsi="Calibri" w:cs="Calibri"/>
                  <w:color w:val="000000"/>
                </w:rPr>
                <w:t>34.166</w:t>
              </w:r>
            </w:ins>
          </w:p>
        </w:tc>
        <w:tc>
          <w:tcPr>
            <w:tcW w:w="990" w:type="dxa"/>
            <w:tcBorders>
              <w:top w:val="single" w:sz="4" w:space="0" w:color="9BC2E6"/>
              <w:left w:val="nil"/>
              <w:bottom w:val="single" w:sz="4" w:space="0" w:color="9BC2E6"/>
              <w:right w:val="nil"/>
            </w:tcBorders>
            <w:shd w:val="clear" w:color="000000" w:fill="ED7D31"/>
            <w:noWrap/>
            <w:vAlign w:val="bottom"/>
            <w:hideMark/>
            <w:tcPrChange w:id="3378" w:author="Gladiator Gladiator" w:date="2018-06-01T16:58:00Z">
              <w:tcPr>
                <w:tcW w:w="901" w:type="dxa"/>
                <w:tcBorders>
                  <w:top w:val="single" w:sz="4" w:space="0" w:color="9BC2E6"/>
                  <w:left w:val="nil"/>
                  <w:bottom w:val="single" w:sz="4" w:space="0" w:color="9BC2E6"/>
                  <w:right w:val="nil"/>
                </w:tcBorders>
                <w:shd w:val="clear" w:color="000000" w:fill="ED7D31"/>
                <w:noWrap/>
                <w:vAlign w:val="bottom"/>
                <w:hideMark/>
              </w:tcPr>
            </w:tcPrChange>
          </w:tcPr>
          <w:p w14:paraId="5F931FE9" w14:textId="77777777" w:rsidR="00AD1DD6" w:rsidRPr="00AD1DD6" w:rsidRDefault="00AD1DD6" w:rsidP="00AD1DD6">
            <w:pPr>
              <w:spacing w:after="0" w:line="240" w:lineRule="auto"/>
              <w:jc w:val="right"/>
              <w:rPr>
                <w:ins w:id="3379" w:author="Gladiator Gladiator" w:date="2018-06-01T16:57:00Z"/>
                <w:rFonts w:ascii="Calibri" w:eastAsia="Times New Roman" w:hAnsi="Calibri" w:cs="Calibri"/>
                <w:color w:val="000000"/>
              </w:rPr>
            </w:pPr>
            <w:ins w:id="3380" w:author="Gladiator Gladiator" w:date="2018-06-01T16:57:00Z">
              <w:r w:rsidRPr="00AD1DD6">
                <w:rPr>
                  <w:rFonts w:ascii="Calibri" w:eastAsia="Times New Roman" w:hAnsi="Calibri" w:cs="Calibri"/>
                  <w:color w:val="000000"/>
                </w:rPr>
                <w:t>32.577</w:t>
              </w:r>
            </w:ins>
          </w:p>
        </w:tc>
        <w:tc>
          <w:tcPr>
            <w:tcW w:w="1080" w:type="dxa"/>
            <w:tcBorders>
              <w:top w:val="single" w:sz="4" w:space="0" w:color="9BC2E6"/>
              <w:left w:val="nil"/>
              <w:bottom w:val="single" w:sz="4" w:space="0" w:color="9BC2E6"/>
              <w:right w:val="nil"/>
            </w:tcBorders>
            <w:shd w:val="clear" w:color="000000" w:fill="ED7D31"/>
            <w:noWrap/>
            <w:vAlign w:val="bottom"/>
            <w:hideMark/>
            <w:tcPrChange w:id="3381" w:author="Gladiator Gladiator" w:date="2018-06-01T16:58:00Z">
              <w:tcPr>
                <w:tcW w:w="1037" w:type="dxa"/>
                <w:tcBorders>
                  <w:top w:val="single" w:sz="4" w:space="0" w:color="9BC2E6"/>
                  <w:left w:val="nil"/>
                  <w:bottom w:val="single" w:sz="4" w:space="0" w:color="9BC2E6"/>
                  <w:right w:val="nil"/>
                </w:tcBorders>
                <w:shd w:val="clear" w:color="000000" w:fill="ED7D31"/>
                <w:noWrap/>
                <w:vAlign w:val="bottom"/>
                <w:hideMark/>
              </w:tcPr>
            </w:tcPrChange>
          </w:tcPr>
          <w:p w14:paraId="2A3C1100" w14:textId="77777777" w:rsidR="00AD1DD6" w:rsidRPr="00AD1DD6" w:rsidRDefault="00AD1DD6" w:rsidP="00AD1DD6">
            <w:pPr>
              <w:spacing w:after="0" w:line="240" w:lineRule="auto"/>
              <w:jc w:val="right"/>
              <w:rPr>
                <w:ins w:id="3382" w:author="Gladiator Gladiator" w:date="2018-06-01T16:57:00Z"/>
                <w:rFonts w:ascii="Calibri" w:eastAsia="Times New Roman" w:hAnsi="Calibri" w:cs="Calibri"/>
                <w:color w:val="000000"/>
              </w:rPr>
            </w:pPr>
            <w:ins w:id="3383" w:author="Gladiator Gladiator" w:date="2018-06-01T16:57:00Z">
              <w:r w:rsidRPr="00AD1DD6">
                <w:rPr>
                  <w:rFonts w:ascii="Calibri" w:eastAsia="Times New Roman" w:hAnsi="Calibri" w:cs="Calibri"/>
                  <w:color w:val="000000"/>
                </w:rPr>
                <w:t>27.524</w:t>
              </w:r>
            </w:ins>
          </w:p>
        </w:tc>
        <w:tc>
          <w:tcPr>
            <w:tcW w:w="990" w:type="dxa"/>
            <w:tcBorders>
              <w:top w:val="single" w:sz="4" w:space="0" w:color="9BC2E6"/>
              <w:left w:val="nil"/>
              <w:bottom w:val="single" w:sz="4" w:space="0" w:color="9BC2E6"/>
              <w:right w:val="nil"/>
            </w:tcBorders>
            <w:shd w:val="clear" w:color="000000" w:fill="ED7D31"/>
            <w:noWrap/>
            <w:vAlign w:val="bottom"/>
            <w:hideMark/>
            <w:tcPrChange w:id="3384" w:author="Gladiator Gladiator" w:date="2018-06-01T16:58:00Z">
              <w:tcPr>
                <w:tcW w:w="952" w:type="dxa"/>
                <w:tcBorders>
                  <w:top w:val="single" w:sz="4" w:space="0" w:color="9BC2E6"/>
                  <w:left w:val="nil"/>
                  <w:bottom w:val="single" w:sz="4" w:space="0" w:color="9BC2E6"/>
                  <w:right w:val="nil"/>
                </w:tcBorders>
                <w:shd w:val="clear" w:color="000000" w:fill="ED7D31"/>
                <w:noWrap/>
                <w:vAlign w:val="bottom"/>
                <w:hideMark/>
              </w:tcPr>
            </w:tcPrChange>
          </w:tcPr>
          <w:p w14:paraId="5D65014B" w14:textId="77777777" w:rsidR="00AD1DD6" w:rsidRPr="00AD1DD6" w:rsidRDefault="00AD1DD6" w:rsidP="00AD1DD6">
            <w:pPr>
              <w:spacing w:after="0" w:line="240" w:lineRule="auto"/>
              <w:jc w:val="right"/>
              <w:rPr>
                <w:ins w:id="3385" w:author="Gladiator Gladiator" w:date="2018-06-01T16:57:00Z"/>
                <w:rFonts w:ascii="Calibri" w:eastAsia="Times New Roman" w:hAnsi="Calibri" w:cs="Calibri"/>
                <w:color w:val="000000"/>
              </w:rPr>
            </w:pPr>
            <w:ins w:id="3386" w:author="Gladiator Gladiator" w:date="2018-06-01T16:57:00Z">
              <w:r w:rsidRPr="00AD1DD6">
                <w:rPr>
                  <w:rFonts w:ascii="Calibri" w:eastAsia="Times New Roman" w:hAnsi="Calibri" w:cs="Calibri"/>
                  <w:color w:val="000000"/>
                </w:rPr>
                <w:t>31.912</w:t>
              </w:r>
            </w:ins>
          </w:p>
        </w:tc>
        <w:tc>
          <w:tcPr>
            <w:tcW w:w="1556" w:type="dxa"/>
            <w:tcBorders>
              <w:top w:val="single" w:sz="4" w:space="0" w:color="9BC2E6"/>
              <w:left w:val="nil"/>
              <w:bottom w:val="single" w:sz="4" w:space="0" w:color="9BC2E6"/>
              <w:right w:val="nil"/>
            </w:tcBorders>
            <w:shd w:val="clear" w:color="000000" w:fill="ED7D31"/>
            <w:noWrap/>
            <w:vAlign w:val="bottom"/>
            <w:hideMark/>
            <w:tcPrChange w:id="3387" w:author="Gladiator Gladiator" w:date="2018-06-01T16:58:00Z">
              <w:tcPr>
                <w:tcW w:w="1190" w:type="dxa"/>
                <w:tcBorders>
                  <w:top w:val="single" w:sz="4" w:space="0" w:color="9BC2E6"/>
                  <w:left w:val="nil"/>
                  <w:bottom w:val="single" w:sz="4" w:space="0" w:color="9BC2E6"/>
                  <w:right w:val="nil"/>
                </w:tcBorders>
                <w:shd w:val="clear" w:color="000000" w:fill="ED7D31"/>
                <w:noWrap/>
                <w:vAlign w:val="bottom"/>
                <w:hideMark/>
              </w:tcPr>
            </w:tcPrChange>
          </w:tcPr>
          <w:p w14:paraId="06EF815A" w14:textId="77777777" w:rsidR="00AD1DD6" w:rsidRPr="00AD1DD6" w:rsidRDefault="00AD1DD6" w:rsidP="00AD1DD6">
            <w:pPr>
              <w:spacing w:after="0" w:line="240" w:lineRule="auto"/>
              <w:jc w:val="right"/>
              <w:rPr>
                <w:ins w:id="3388" w:author="Gladiator Gladiator" w:date="2018-06-01T16:57:00Z"/>
                <w:rFonts w:ascii="Calibri" w:eastAsia="Times New Roman" w:hAnsi="Calibri" w:cs="Calibri"/>
                <w:color w:val="000000"/>
              </w:rPr>
            </w:pPr>
            <w:ins w:id="3389" w:author="Gladiator Gladiator" w:date="2018-06-01T16:57:00Z">
              <w:r w:rsidRPr="00AD1DD6">
                <w:rPr>
                  <w:rFonts w:ascii="Calibri" w:eastAsia="Times New Roman" w:hAnsi="Calibri" w:cs="Calibri"/>
                  <w:color w:val="000000"/>
                </w:rPr>
                <w:t>34.176</w:t>
              </w:r>
            </w:ins>
          </w:p>
        </w:tc>
      </w:tr>
      <w:tr w:rsidR="00AD1DD6" w:rsidRPr="00AD1DD6" w14:paraId="419B53F3" w14:textId="77777777" w:rsidTr="00AD1DD6">
        <w:trPr>
          <w:trHeight w:val="261"/>
          <w:ins w:id="3390" w:author="Gladiator Gladiator" w:date="2018-06-01T16:57:00Z"/>
          <w:trPrChange w:id="3391" w:author="Gladiator Gladiator" w:date="2018-06-01T16:58:00Z">
            <w:trPr>
              <w:trHeight w:val="261"/>
            </w:trPr>
          </w:trPrChange>
        </w:trPr>
        <w:tc>
          <w:tcPr>
            <w:tcW w:w="1632" w:type="dxa"/>
            <w:tcBorders>
              <w:top w:val="single" w:sz="4" w:space="0" w:color="9BC2E6"/>
              <w:left w:val="single" w:sz="4" w:space="0" w:color="9BC2E6"/>
              <w:bottom w:val="single" w:sz="4" w:space="0" w:color="9BC2E6"/>
              <w:right w:val="nil"/>
            </w:tcBorders>
            <w:shd w:val="clear" w:color="000000" w:fill="FFFF00"/>
            <w:noWrap/>
            <w:vAlign w:val="bottom"/>
            <w:hideMark/>
            <w:tcPrChange w:id="3392" w:author="Gladiator Gladiator" w:date="2018-06-01T16:58:00Z">
              <w:tcPr>
                <w:tcW w:w="1632" w:type="dxa"/>
                <w:tcBorders>
                  <w:top w:val="single" w:sz="4" w:space="0" w:color="9BC2E6"/>
                  <w:left w:val="single" w:sz="4" w:space="0" w:color="9BC2E6"/>
                  <w:bottom w:val="single" w:sz="4" w:space="0" w:color="9BC2E6"/>
                  <w:right w:val="nil"/>
                </w:tcBorders>
                <w:shd w:val="clear" w:color="000000" w:fill="FFFF00"/>
                <w:noWrap/>
                <w:vAlign w:val="bottom"/>
                <w:hideMark/>
              </w:tcPr>
            </w:tcPrChange>
          </w:tcPr>
          <w:p w14:paraId="59A426CB" w14:textId="77777777" w:rsidR="00AD1DD6" w:rsidRPr="00AD1DD6" w:rsidRDefault="00AD1DD6" w:rsidP="00AD1DD6">
            <w:pPr>
              <w:spacing w:after="0" w:line="240" w:lineRule="auto"/>
              <w:rPr>
                <w:ins w:id="3393" w:author="Gladiator Gladiator" w:date="2018-06-01T16:57:00Z"/>
                <w:rFonts w:ascii="Calibri" w:eastAsia="Times New Roman" w:hAnsi="Calibri" w:cs="Calibri"/>
                <w:color w:val="000000"/>
              </w:rPr>
            </w:pPr>
            <w:ins w:id="3394" w:author="Gladiator Gladiator" w:date="2018-06-01T16:57:00Z">
              <w:r w:rsidRPr="00AD1DD6">
                <w:rPr>
                  <w:rFonts w:ascii="Calibri" w:eastAsia="Times New Roman" w:hAnsi="Calibri" w:cs="Calibri"/>
                  <w:color w:val="000000"/>
                </w:rPr>
                <w:t>MAX</w:t>
              </w:r>
            </w:ins>
          </w:p>
        </w:tc>
        <w:tc>
          <w:tcPr>
            <w:tcW w:w="1423" w:type="dxa"/>
            <w:tcBorders>
              <w:top w:val="single" w:sz="4" w:space="0" w:color="9BC2E6"/>
              <w:left w:val="nil"/>
              <w:bottom w:val="single" w:sz="4" w:space="0" w:color="9BC2E6"/>
              <w:right w:val="nil"/>
            </w:tcBorders>
            <w:shd w:val="clear" w:color="000000" w:fill="FFFF00"/>
            <w:noWrap/>
            <w:vAlign w:val="bottom"/>
            <w:hideMark/>
            <w:tcPrChange w:id="3395" w:author="Gladiator Gladiator" w:date="2018-06-01T16:58:00Z">
              <w:tcPr>
                <w:tcW w:w="1768" w:type="dxa"/>
                <w:gridSpan w:val="2"/>
                <w:tcBorders>
                  <w:top w:val="single" w:sz="4" w:space="0" w:color="9BC2E6"/>
                  <w:left w:val="nil"/>
                  <w:bottom w:val="single" w:sz="4" w:space="0" w:color="9BC2E6"/>
                  <w:right w:val="nil"/>
                </w:tcBorders>
                <w:shd w:val="clear" w:color="000000" w:fill="FFFF00"/>
                <w:noWrap/>
                <w:vAlign w:val="bottom"/>
                <w:hideMark/>
              </w:tcPr>
            </w:tcPrChange>
          </w:tcPr>
          <w:p w14:paraId="097123EC" w14:textId="77777777" w:rsidR="00AD1DD6" w:rsidRPr="00AD1DD6" w:rsidRDefault="00AD1DD6" w:rsidP="00AD1DD6">
            <w:pPr>
              <w:spacing w:after="0" w:line="240" w:lineRule="auto"/>
              <w:jc w:val="right"/>
              <w:rPr>
                <w:ins w:id="3396" w:author="Gladiator Gladiator" w:date="2018-06-01T16:57:00Z"/>
                <w:rFonts w:ascii="Calibri" w:eastAsia="Times New Roman" w:hAnsi="Calibri" w:cs="Calibri"/>
                <w:color w:val="000000"/>
              </w:rPr>
            </w:pPr>
            <w:ins w:id="3397" w:author="Gladiator Gladiator" w:date="2018-06-01T16:57:00Z">
              <w:r w:rsidRPr="00AD1DD6">
                <w:rPr>
                  <w:rFonts w:ascii="Calibri" w:eastAsia="Times New Roman" w:hAnsi="Calibri" w:cs="Calibri"/>
                  <w:color w:val="000000"/>
                </w:rPr>
                <w:t>100.241</w:t>
              </w:r>
            </w:ins>
          </w:p>
        </w:tc>
        <w:tc>
          <w:tcPr>
            <w:tcW w:w="941" w:type="dxa"/>
            <w:tcBorders>
              <w:top w:val="single" w:sz="4" w:space="0" w:color="9BC2E6"/>
              <w:left w:val="nil"/>
              <w:bottom w:val="single" w:sz="4" w:space="0" w:color="9BC2E6"/>
              <w:right w:val="nil"/>
            </w:tcBorders>
            <w:shd w:val="clear" w:color="000000" w:fill="FFFF00"/>
            <w:noWrap/>
            <w:vAlign w:val="bottom"/>
            <w:hideMark/>
            <w:tcPrChange w:id="3398" w:author="Gladiator Gladiator" w:date="2018-06-01T16:58:00Z">
              <w:tcPr>
                <w:tcW w:w="1105" w:type="dxa"/>
                <w:tcBorders>
                  <w:top w:val="single" w:sz="4" w:space="0" w:color="9BC2E6"/>
                  <w:left w:val="nil"/>
                  <w:bottom w:val="single" w:sz="4" w:space="0" w:color="9BC2E6"/>
                  <w:right w:val="nil"/>
                </w:tcBorders>
                <w:shd w:val="clear" w:color="000000" w:fill="FFFF00"/>
                <w:noWrap/>
                <w:vAlign w:val="bottom"/>
                <w:hideMark/>
              </w:tcPr>
            </w:tcPrChange>
          </w:tcPr>
          <w:p w14:paraId="547BD6F8" w14:textId="77777777" w:rsidR="00AD1DD6" w:rsidRPr="00AD1DD6" w:rsidRDefault="00AD1DD6" w:rsidP="00AD1DD6">
            <w:pPr>
              <w:spacing w:after="0" w:line="240" w:lineRule="auto"/>
              <w:rPr>
                <w:ins w:id="3399" w:author="Gladiator Gladiator" w:date="2018-06-01T16:57:00Z"/>
                <w:rFonts w:ascii="Calibri" w:eastAsia="Times New Roman" w:hAnsi="Calibri" w:cs="Calibri"/>
                <w:color w:val="000000"/>
              </w:rPr>
            </w:pPr>
            <w:ins w:id="3400" w:author="Gladiator Gladiator" w:date="2018-06-01T16:57:00Z">
              <w:r w:rsidRPr="00AD1DD6">
                <w:rPr>
                  <w:rFonts w:ascii="Calibri" w:eastAsia="Times New Roman" w:hAnsi="Calibri" w:cs="Calibri"/>
                  <w:color w:val="000000"/>
                </w:rPr>
                <w:t>MIN</w:t>
              </w:r>
            </w:ins>
          </w:p>
        </w:tc>
        <w:tc>
          <w:tcPr>
            <w:tcW w:w="1039" w:type="dxa"/>
            <w:tcBorders>
              <w:top w:val="single" w:sz="4" w:space="0" w:color="9BC2E6"/>
              <w:left w:val="nil"/>
              <w:bottom w:val="single" w:sz="4" w:space="0" w:color="9BC2E6"/>
              <w:right w:val="nil"/>
            </w:tcBorders>
            <w:shd w:val="clear" w:color="000000" w:fill="FFFF00"/>
            <w:noWrap/>
            <w:vAlign w:val="bottom"/>
            <w:hideMark/>
            <w:tcPrChange w:id="3401" w:author="Gladiator Gladiator" w:date="2018-06-01T16:58:00Z">
              <w:tcPr>
                <w:tcW w:w="935" w:type="dxa"/>
                <w:tcBorders>
                  <w:top w:val="single" w:sz="4" w:space="0" w:color="9BC2E6"/>
                  <w:left w:val="nil"/>
                  <w:bottom w:val="single" w:sz="4" w:space="0" w:color="9BC2E6"/>
                  <w:right w:val="nil"/>
                </w:tcBorders>
                <w:shd w:val="clear" w:color="000000" w:fill="FFFF00"/>
                <w:noWrap/>
                <w:vAlign w:val="bottom"/>
                <w:hideMark/>
              </w:tcPr>
            </w:tcPrChange>
          </w:tcPr>
          <w:p w14:paraId="2DF2D7D0" w14:textId="77777777" w:rsidR="00AD1DD6" w:rsidRPr="00AD1DD6" w:rsidRDefault="00AD1DD6" w:rsidP="00AD1DD6">
            <w:pPr>
              <w:spacing w:after="0" w:line="240" w:lineRule="auto"/>
              <w:jc w:val="right"/>
              <w:rPr>
                <w:ins w:id="3402" w:author="Gladiator Gladiator" w:date="2018-06-01T16:57:00Z"/>
                <w:rFonts w:ascii="Calibri" w:eastAsia="Times New Roman" w:hAnsi="Calibri" w:cs="Calibri"/>
                <w:color w:val="000000"/>
              </w:rPr>
            </w:pPr>
            <w:ins w:id="3403" w:author="Gladiator Gladiator" w:date="2018-06-01T16:57:00Z">
              <w:r w:rsidRPr="00AD1DD6">
                <w:rPr>
                  <w:rFonts w:ascii="Calibri" w:eastAsia="Times New Roman" w:hAnsi="Calibri" w:cs="Calibri"/>
                  <w:color w:val="000000"/>
                </w:rPr>
                <w:t>11.137</w:t>
              </w:r>
            </w:ins>
          </w:p>
        </w:tc>
        <w:tc>
          <w:tcPr>
            <w:tcW w:w="990" w:type="dxa"/>
            <w:tcBorders>
              <w:top w:val="single" w:sz="4" w:space="0" w:color="9BC2E6"/>
              <w:left w:val="nil"/>
              <w:bottom w:val="single" w:sz="4" w:space="0" w:color="9BC2E6"/>
              <w:right w:val="nil"/>
            </w:tcBorders>
            <w:shd w:val="clear" w:color="DDEBF7" w:fill="DDEBF7"/>
            <w:noWrap/>
            <w:vAlign w:val="bottom"/>
            <w:hideMark/>
            <w:tcPrChange w:id="3404" w:author="Gladiator Gladiator" w:date="2018-06-01T16:58:00Z">
              <w:tcPr>
                <w:tcW w:w="901" w:type="dxa"/>
                <w:tcBorders>
                  <w:top w:val="single" w:sz="4" w:space="0" w:color="9BC2E6"/>
                  <w:left w:val="nil"/>
                  <w:bottom w:val="single" w:sz="4" w:space="0" w:color="9BC2E6"/>
                  <w:right w:val="nil"/>
                </w:tcBorders>
                <w:shd w:val="clear" w:color="DDEBF7" w:fill="DDEBF7"/>
                <w:noWrap/>
                <w:vAlign w:val="bottom"/>
                <w:hideMark/>
              </w:tcPr>
            </w:tcPrChange>
          </w:tcPr>
          <w:p w14:paraId="584E19BB" w14:textId="77777777" w:rsidR="00AD1DD6" w:rsidRPr="00AD1DD6" w:rsidRDefault="00AD1DD6" w:rsidP="00AD1DD6">
            <w:pPr>
              <w:spacing w:after="0" w:line="240" w:lineRule="auto"/>
              <w:jc w:val="right"/>
              <w:rPr>
                <w:ins w:id="3405" w:author="Gladiator Gladiator" w:date="2018-06-01T16:57:00Z"/>
                <w:rFonts w:ascii="Calibri" w:eastAsia="Times New Roman" w:hAnsi="Calibri" w:cs="Calibri"/>
                <w:color w:val="000000"/>
              </w:rPr>
            </w:pPr>
          </w:p>
        </w:tc>
        <w:tc>
          <w:tcPr>
            <w:tcW w:w="1080" w:type="dxa"/>
            <w:tcBorders>
              <w:top w:val="single" w:sz="4" w:space="0" w:color="9BC2E6"/>
              <w:left w:val="nil"/>
              <w:bottom w:val="single" w:sz="4" w:space="0" w:color="9BC2E6"/>
              <w:right w:val="nil"/>
            </w:tcBorders>
            <w:shd w:val="clear" w:color="DDEBF7" w:fill="DDEBF7"/>
            <w:noWrap/>
            <w:vAlign w:val="bottom"/>
            <w:hideMark/>
            <w:tcPrChange w:id="3406" w:author="Gladiator Gladiator" w:date="2018-06-01T16:58:00Z">
              <w:tcPr>
                <w:tcW w:w="1037" w:type="dxa"/>
                <w:tcBorders>
                  <w:top w:val="single" w:sz="4" w:space="0" w:color="9BC2E6"/>
                  <w:left w:val="nil"/>
                  <w:bottom w:val="single" w:sz="4" w:space="0" w:color="9BC2E6"/>
                  <w:right w:val="nil"/>
                </w:tcBorders>
                <w:shd w:val="clear" w:color="DDEBF7" w:fill="DDEBF7"/>
                <w:noWrap/>
                <w:vAlign w:val="bottom"/>
                <w:hideMark/>
              </w:tcPr>
            </w:tcPrChange>
          </w:tcPr>
          <w:p w14:paraId="473E0C9A" w14:textId="77777777" w:rsidR="00AD1DD6" w:rsidRPr="00AD1DD6" w:rsidRDefault="00AD1DD6" w:rsidP="00AD1DD6">
            <w:pPr>
              <w:spacing w:after="0" w:line="240" w:lineRule="auto"/>
              <w:rPr>
                <w:ins w:id="3407" w:author="Gladiator Gladiator" w:date="2018-06-01T16:57:00Z"/>
                <w:rFonts w:ascii="Times New Roman" w:eastAsia="Times New Roman" w:hAnsi="Times New Roman" w:cs="Times New Roman"/>
                <w:sz w:val="20"/>
                <w:szCs w:val="20"/>
              </w:rPr>
            </w:pPr>
          </w:p>
        </w:tc>
        <w:tc>
          <w:tcPr>
            <w:tcW w:w="990" w:type="dxa"/>
            <w:tcBorders>
              <w:top w:val="single" w:sz="4" w:space="0" w:color="9BC2E6"/>
              <w:left w:val="nil"/>
              <w:bottom w:val="single" w:sz="4" w:space="0" w:color="9BC2E6"/>
              <w:right w:val="nil"/>
            </w:tcBorders>
            <w:shd w:val="clear" w:color="DDEBF7" w:fill="DDEBF7"/>
            <w:noWrap/>
            <w:vAlign w:val="bottom"/>
            <w:hideMark/>
            <w:tcPrChange w:id="3408" w:author="Gladiator Gladiator" w:date="2018-06-01T16:58:00Z">
              <w:tcPr>
                <w:tcW w:w="952" w:type="dxa"/>
                <w:tcBorders>
                  <w:top w:val="single" w:sz="4" w:space="0" w:color="9BC2E6"/>
                  <w:left w:val="nil"/>
                  <w:bottom w:val="single" w:sz="4" w:space="0" w:color="9BC2E6"/>
                  <w:right w:val="nil"/>
                </w:tcBorders>
                <w:shd w:val="clear" w:color="DDEBF7" w:fill="DDEBF7"/>
                <w:noWrap/>
                <w:vAlign w:val="bottom"/>
                <w:hideMark/>
              </w:tcPr>
            </w:tcPrChange>
          </w:tcPr>
          <w:p w14:paraId="3276387A" w14:textId="77777777" w:rsidR="00AD1DD6" w:rsidRPr="00AD1DD6" w:rsidRDefault="00AD1DD6" w:rsidP="00AD1DD6">
            <w:pPr>
              <w:spacing w:after="0" w:line="240" w:lineRule="auto"/>
              <w:rPr>
                <w:ins w:id="3409" w:author="Gladiator Gladiator" w:date="2018-06-01T16:57:00Z"/>
                <w:rFonts w:ascii="Times New Roman" w:eastAsia="Times New Roman" w:hAnsi="Times New Roman" w:cs="Times New Roman"/>
                <w:sz w:val="20"/>
                <w:szCs w:val="20"/>
              </w:rPr>
            </w:pPr>
          </w:p>
        </w:tc>
        <w:tc>
          <w:tcPr>
            <w:tcW w:w="1556" w:type="dxa"/>
            <w:tcBorders>
              <w:top w:val="single" w:sz="4" w:space="0" w:color="9BC2E6"/>
              <w:left w:val="nil"/>
              <w:bottom w:val="single" w:sz="4" w:space="0" w:color="9BC2E6"/>
              <w:right w:val="nil"/>
            </w:tcBorders>
            <w:shd w:val="clear" w:color="DDEBF7" w:fill="DDEBF7"/>
            <w:noWrap/>
            <w:vAlign w:val="bottom"/>
            <w:hideMark/>
            <w:tcPrChange w:id="3410" w:author="Gladiator Gladiator" w:date="2018-06-01T16:58:00Z">
              <w:tcPr>
                <w:tcW w:w="1190" w:type="dxa"/>
                <w:tcBorders>
                  <w:top w:val="single" w:sz="4" w:space="0" w:color="9BC2E6"/>
                  <w:left w:val="nil"/>
                  <w:bottom w:val="single" w:sz="4" w:space="0" w:color="9BC2E6"/>
                  <w:right w:val="nil"/>
                </w:tcBorders>
                <w:shd w:val="clear" w:color="DDEBF7" w:fill="DDEBF7"/>
                <w:noWrap/>
                <w:vAlign w:val="bottom"/>
                <w:hideMark/>
              </w:tcPr>
            </w:tcPrChange>
          </w:tcPr>
          <w:p w14:paraId="7C617390" w14:textId="77777777" w:rsidR="00AD1DD6" w:rsidRPr="00AD1DD6" w:rsidRDefault="00AD1DD6" w:rsidP="00AD1DD6">
            <w:pPr>
              <w:spacing w:after="0" w:line="240" w:lineRule="auto"/>
              <w:rPr>
                <w:ins w:id="3411" w:author="Gladiator Gladiator" w:date="2018-06-01T16:57:00Z"/>
                <w:rFonts w:ascii="Times New Roman" w:eastAsia="Times New Roman" w:hAnsi="Times New Roman" w:cs="Times New Roman"/>
                <w:sz w:val="20"/>
                <w:szCs w:val="20"/>
              </w:rPr>
            </w:pPr>
          </w:p>
        </w:tc>
      </w:tr>
    </w:tbl>
    <w:p w14:paraId="0B093B1E" w14:textId="314B0D9D" w:rsidR="00254DFF" w:rsidRDefault="00254DFF" w:rsidP="00254DFF">
      <w:pPr>
        <w:ind w:firstLine="180"/>
        <w:jc w:val="center"/>
        <w:rPr>
          <w:sz w:val="16"/>
          <w:szCs w:val="16"/>
        </w:rPr>
      </w:pPr>
    </w:p>
    <w:p w14:paraId="7C2DA711" w14:textId="7AE8732D" w:rsidR="00254DFF" w:rsidRDefault="00254DFF" w:rsidP="00254DFF">
      <w:pPr>
        <w:ind w:firstLine="180"/>
        <w:jc w:val="center"/>
        <w:rPr>
          <w:ins w:id="3412" w:author="Gladiator Gladiator" w:date="2018-05-22T19:16:00Z"/>
          <w:sz w:val="16"/>
          <w:szCs w:val="16"/>
        </w:rPr>
      </w:pPr>
      <w:r>
        <w:rPr>
          <w:sz w:val="16"/>
          <w:szCs w:val="16"/>
          <w:lang w:val="el-GR"/>
        </w:rPr>
        <w:t>Εικόνα</w:t>
      </w:r>
      <w:r w:rsidR="00CB27AA">
        <w:rPr>
          <w:sz w:val="16"/>
          <w:szCs w:val="16"/>
        </w:rPr>
        <w:t xml:space="preserve"> 7.</w:t>
      </w:r>
      <w:r w:rsidR="00CB27AA">
        <w:rPr>
          <w:sz w:val="16"/>
          <w:szCs w:val="16"/>
          <w:lang w:val="el-GR"/>
        </w:rPr>
        <w:t>19</w:t>
      </w:r>
      <w:r w:rsidRPr="009661A3">
        <w:rPr>
          <w:sz w:val="16"/>
          <w:szCs w:val="16"/>
        </w:rPr>
        <w:t xml:space="preserve"> </w:t>
      </w:r>
      <w:r>
        <w:rPr>
          <w:sz w:val="16"/>
          <w:szCs w:val="16"/>
        </w:rPr>
        <w:t>: Aggregated SDNN</w:t>
      </w:r>
    </w:p>
    <w:p w14:paraId="42978207" w14:textId="7D31123C" w:rsidR="00C12FF2" w:rsidRDefault="00C12FF2" w:rsidP="00254DFF">
      <w:pPr>
        <w:ind w:firstLine="180"/>
        <w:jc w:val="center"/>
        <w:rPr>
          <w:ins w:id="3413" w:author="Gladiator Gladiator" w:date="2018-05-22T19:16:00Z"/>
          <w:sz w:val="16"/>
          <w:szCs w:val="16"/>
        </w:rPr>
      </w:pPr>
    </w:p>
    <w:p w14:paraId="5E957078" w14:textId="7B156DFB" w:rsidR="00F56054" w:rsidRDefault="00F56054">
      <w:pPr>
        <w:rPr>
          <w:ins w:id="3414" w:author="goumop" w:date="2018-05-29T14:53:00Z"/>
          <w:sz w:val="16"/>
          <w:szCs w:val="16"/>
        </w:rPr>
      </w:pPr>
      <w:ins w:id="3415" w:author="goumop" w:date="2018-05-29T14:53:00Z">
        <w:r>
          <w:rPr>
            <w:sz w:val="16"/>
            <w:szCs w:val="16"/>
          </w:rPr>
          <w:br w:type="page"/>
        </w:r>
      </w:ins>
    </w:p>
    <w:p w14:paraId="00291EB6" w14:textId="77777777" w:rsidR="00C12FF2" w:rsidRDefault="00C12FF2" w:rsidP="00254DFF">
      <w:pPr>
        <w:ind w:firstLine="180"/>
        <w:jc w:val="center"/>
        <w:rPr>
          <w:sz w:val="16"/>
          <w:szCs w:val="16"/>
        </w:rPr>
      </w:pPr>
    </w:p>
    <w:p w14:paraId="78D87A93" w14:textId="77777777" w:rsidR="00C12FF2" w:rsidRDefault="00AD1DD6" w:rsidP="00254DFF">
      <w:pPr>
        <w:ind w:firstLine="180"/>
        <w:jc w:val="center"/>
        <w:rPr>
          <w:ins w:id="3416" w:author="Gladiator Gladiator" w:date="2018-05-22T19:16:00Z"/>
          <w:sz w:val="16"/>
          <w:szCs w:val="16"/>
        </w:rPr>
      </w:pPr>
      <w:del w:id="3417" w:author="Gladiator Gladiator" w:date="2018-05-22T19:13:00Z">
        <w:r>
          <w:rPr>
            <w:sz w:val="16"/>
            <w:szCs w:val="16"/>
          </w:rPr>
          <w:pict w14:anchorId="464D4761">
            <v:shape id="_x0000_i1070" type="#_x0000_t75" style="width:356.2pt;height:306.5pt">
              <v:imagedata r:id="rId119" o:title="aggregated RMSDD"/>
            </v:shape>
          </w:pict>
        </w:r>
      </w:del>
    </w:p>
    <w:tbl>
      <w:tblPr>
        <w:tblW w:w="9350" w:type="dxa"/>
        <w:tblLook w:val="04A0" w:firstRow="1" w:lastRow="0" w:firstColumn="1" w:lastColumn="0" w:noHBand="0" w:noVBand="1"/>
      </w:tblPr>
      <w:tblGrid>
        <w:gridCol w:w="1841"/>
        <w:gridCol w:w="1194"/>
        <w:gridCol w:w="1097"/>
        <w:gridCol w:w="982"/>
        <w:gridCol w:w="1040"/>
        <w:gridCol w:w="1251"/>
        <w:gridCol w:w="924"/>
        <w:gridCol w:w="1021"/>
      </w:tblGrid>
      <w:tr w:rsidR="00AD1DD6" w:rsidRPr="00AD1DD6" w14:paraId="6BE328A7" w14:textId="77777777" w:rsidTr="00AD1DD6">
        <w:trPr>
          <w:trHeight w:val="300"/>
          <w:ins w:id="3418" w:author="Gladiator Gladiator" w:date="2018-06-01T16:58:00Z"/>
        </w:trPr>
        <w:tc>
          <w:tcPr>
            <w:tcW w:w="1841" w:type="dxa"/>
            <w:tcBorders>
              <w:top w:val="single" w:sz="4" w:space="0" w:color="9BC2E6"/>
              <w:left w:val="single" w:sz="4" w:space="0" w:color="9BC2E6"/>
              <w:bottom w:val="single" w:sz="4" w:space="0" w:color="9BC2E6"/>
              <w:right w:val="nil"/>
            </w:tcBorders>
            <w:shd w:val="clear" w:color="5B9BD5" w:fill="5B9BD5"/>
            <w:noWrap/>
            <w:vAlign w:val="bottom"/>
            <w:hideMark/>
          </w:tcPr>
          <w:p w14:paraId="0FA1310D" w14:textId="77777777" w:rsidR="00AD1DD6" w:rsidRPr="00AD1DD6" w:rsidRDefault="00AD1DD6" w:rsidP="00AD1DD6">
            <w:pPr>
              <w:spacing w:after="0" w:line="240" w:lineRule="auto"/>
              <w:rPr>
                <w:ins w:id="3419" w:author="Gladiator Gladiator" w:date="2018-06-01T16:58:00Z"/>
                <w:rFonts w:ascii="Calibri" w:eastAsia="Times New Roman" w:hAnsi="Calibri" w:cs="Calibri"/>
                <w:b/>
                <w:bCs/>
                <w:color w:val="FFFFFF"/>
              </w:rPr>
            </w:pPr>
            <w:ins w:id="3420" w:author="Gladiator Gladiator" w:date="2018-06-01T16:58:00Z">
              <w:r w:rsidRPr="00AD1DD6">
                <w:rPr>
                  <w:rFonts w:ascii="Calibri" w:eastAsia="Times New Roman" w:hAnsi="Calibri" w:cs="Calibri"/>
                  <w:b/>
                  <w:bCs/>
                  <w:color w:val="FFFFFF"/>
                </w:rPr>
                <w:t>RMSSD</w:t>
              </w:r>
            </w:ins>
          </w:p>
        </w:tc>
        <w:tc>
          <w:tcPr>
            <w:tcW w:w="1194" w:type="dxa"/>
            <w:tcBorders>
              <w:top w:val="single" w:sz="4" w:space="0" w:color="9BC2E6"/>
              <w:left w:val="nil"/>
              <w:bottom w:val="single" w:sz="4" w:space="0" w:color="9BC2E6"/>
              <w:right w:val="nil"/>
            </w:tcBorders>
            <w:shd w:val="clear" w:color="5B9BD5" w:fill="5B9BD5"/>
            <w:noWrap/>
            <w:vAlign w:val="bottom"/>
            <w:hideMark/>
          </w:tcPr>
          <w:p w14:paraId="35E37B4B" w14:textId="77777777" w:rsidR="00AD1DD6" w:rsidRPr="00AD1DD6" w:rsidRDefault="00AD1DD6" w:rsidP="00AD1DD6">
            <w:pPr>
              <w:spacing w:after="0" w:line="240" w:lineRule="auto"/>
              <w:rPr>
                <w:ins w:id="3421" w:author="Gladiator Gladiator" w:date="2018-06-01T16:58:00Z"/>
                <w:rFonts w:ascii="Calibri" w:eastAsia="Times New Roman" w:hAnsi="Calibri" w:cs="Calibri"/>
                <w:b/>
                <w:bCs/>
                <w:color w:val="FFFFFF"/>
              </w:rPr>
            </w:pPr>
            <w:ins w:id="3422" w:author="Gladiator Gladiator" w:date="2018-06-01T16:58:00Z">
              <w:r w:rsidRPr="00AD1DD6">
                <w:rPr>
                  <w:rFonts w:ascii="Calibri" w:eastAsia="Times New Roman" w:hAnsi="Calibri" w:cs="Calibri"/>
                  <w:b/>
                  <w:bCs/>
                  <w:color w:val="FFFFFF"/>
                </w:rPr>
                <w:t>mode</w:t>
              </w:r>
            </w:ins>
          </w:p>
        </w:tc>
        <w:tc>
          <w:tcPr>
            <w:tcW w:w="1097" w:type="dxa"/>
            <w:tcBorders>
              <w:top w:val="single" w:sz="4" w:space="0" w:color="9BC2E6"/>
              <w:left w:val="nil"/>
              <w:bottom w:val="single" w:sz="4" w:space="0" w:color="9BC2E6"/>
              <w:right w:val="nil"/>
            </w:tcBorders>
            <w:shd w:val="clear" w:color="5B9BD5" w:fill="5B9BD5"/>
            <w:noWrap/>
            <w:vAlign w:val="bottom"/>
            <w:hideMark/>
          </w:tcPr>
          <w:p w14:paraId="72FDAF3B" w14:textId="77777777" w:rsidR="00AD1DD6" w:rsidRPr="00AD1DD6" w:rsidRDefault="00AD1DD6" w:rsidP="00AD1DD6">
            <w:pPr>
              <w:spacing w:after="0" w:line="240" w:lineRule="auto"/>
              <w:rPr>
                <w:ins w:id="3423" w:author="Gladiator Gladiator" w:date="2018-06-01T16:58:00Z"/>
                <w:rFonts w:ascii="Calibri" w:eastAsia="Times New Roman" w:hAnsi="Calibri" w:cs="Calibri"/>
                <w:b/>
                <w:bCs/>
                <w:color w:val="FFFFFF"/>
              </w:rPr>
            </w:pPr>
            <w:ins w:id="3424" w:author="Gladiator Gladiator" w:date="2018-06-01T16:58:00Z">
              <w:r w:rsidRPr="00AD1DD6">
                <w:rPr>
                  <w:rFonts w:ascii="Calibri" w:eastAsia="Times New Roman" w:hAnsi="Calibri" w:cs="Calibri"/>
                  <w:b/>
                  <w:bCs/>
                  <w:color w:val="FFFFFF"/>
                </w:rPr>
                <w:t>1st min</w:t>
              </w:r>
            </w:ins>
          </w:p>
        </w:tc>
        <w:tc>
          <w:tcPr>
            <w:tcW w:w="982" w:type="dxa"/>
            <w:tcBorders>
              <w:top w:val="single" w:sz="4" w:space="0" w:color="9BC2E6"/>
              <w:left w:val="nil"/>
              <w:bottom w:val="single" w:sz="4" w:space="0" w:color="9BC2E6"/>
              <w:right w:val="nil"/>
            </w:tcBorders>
            <w:shd w:val="clear" w:color="5B9BD5" w:fill="5B9BD5"/>
            <w:noWrap/>
            <w:vAlign w:val="bottom"/>
            <w:hideMark/>
          </w:tcPr>
          <w:p w14:paraId="0938531D" w14:textId="77777777" w:rsidR="00AD1DD6" w:rsidRPr="00AD1DD6" w:rsidRDefault="00AD1DD6" w:rsidP="00AD1DD6">
            <w:pPr>
              <w:spacing w:after="0" w:line="240" w:lineRule="auto"/>
              <w:rPr>
                <w:ins w:id="3425" w:author="Gladiator Gladiator" w:date="2018-06-01T16:58:00Z"/>
                <w:rFonts w:ascii="Calibri" w:eastAsia="Times New Roman" w:hAnsi="Calibri" w:cs="Calibri"/>
                <w:b/>
                <w:bCs/>
                <w:color w:val="FFFFFF"/>
              </w:rPr>
            </w:pPr>
            <w:ins w:id="3426" w:author="Gladiator Gladiator" w:date="2018-06-01T16:58:00Z">
              <w:r w:rsidRPr="00AD1DD6">
                <w:rPr>
                  <w:rFonts w:ascii="Calibri" w:eastAsia="Times New Roman" w:hAnsi="Calibri" w:cs="Calibri"/>
                  <w:b/>
                  <w:bCs/>
                  <w:color w:val="FFFFFF"/>
                </w:rPr>
                <w:t>2nd min</w:t>
              </w:r>
            </w:ins>
          </w:p>
        </w:tc>
        <w:tc>
          <w:tcPr>
            <w:tcW w:w="1040" w:type="dxa"/>
            <w:tcBorders>
              <w:top w:val="single" w:sz="4" w:space="0" w:color="9BC2E6"/>
              <w:left w:val="nil"/>
              <w:bottom w:val="single" w:sz="4" w:space="0" w:color="9BC2E6"/>
              <w:right w:val="nil"/>
            </w:tcBorders>
            <w:shd w:val="clear" w:color="5B9BD5" w:fill="5B9BD5"/>
            <w:noWrap/>
            <w:vAlign w:val="bottom"/>
            <w:hideMark/>
          </w:tcPr>
          <w:p w14:paraId="50D92992" w14:textId="77777777" w:rsidR="00AD1DD6" w:rsidRPr="00AD1DD6" w:rsidRDefault="00AD1DD6" w:rsidP="00AD1DD6">
            <w:pPr>
              <w:spacing w:after="0" w:line="240" w:lineRule="auto"/>
              <w:rPr>
                <w:ins w:id="3427" w:author="Gladiator Gladiator" w:date="2018-06-01T16:58:00Z"/>
                <w:rFonts w:ascii="Calibri" w:eastAsia="Times New Roman" w:hAnsi="Calibri" w:cs="Calibri"/>
                <w:b/>
                <w:bCs/>
                <w:color w:val="FFFFFF"/>
              </w:rPr>
            </w:pPr>
            <w:ins w:id="3428" w:author="Gladiator Gladiator" w:date="2018-06-01T16:58:00Z">
              <w:r w:rsidRPr="00AD1DD6">
                <w:rPr>
                  <w:rFonts w:ascii="Calibri" w:eastAsia="Times New Roman" w:hAnsi="Calibri" w:cs="Calibri"/>
                  <w:b/>
                  <w:bCs/>
                  <w:color w:val="FFFFFF"/>
                </w:rPr>
                <w:t>3rd min</w:t>
              </w:r>
            </w:ins>
          </w:p>
        </w:tc>
        <w:tc>
          <w:tcPr>
            <w:tcW w:w="1251" w:type="dxa"/>
            <w:tcBorders>
              <w:top w:val="single" w:sz="4" w:space="0" w:color="9BC2E6"/>
              <w:left w:val="nil"/>
              <w:bottom w:val="single" w:sz="4" w:space="0" w:color="9BC2E6"/>
              <w:right w:val="nil"/>
            </w:tcBorders>
            <w:shd w:val="clear" w:color="5B9BD5" w:fill="5B9BD5"/>
            <w:noWrap/>
            <w:vAlign w:val="bottom"/>
            <w:hideMark/>
          </w:tcPr>
          <w:p w14:paraId="361C9C0F" w14:textId="77777777" w:rsidR="00AD1DD6" w:rsidRPr="00AD1DD6" w:rsidRDefault="00AD1DD6" w:rsidP="00AD1DD6">
            <w:pPr>
              <w:spacing w:after="0" w:line="240" w:lineRule="auto"/>
              <w:rPr>
                <w:ins w:id="3429" w:author="Gladiator Gladiator" w:date="2018-06-01T16:58:00Z"/>
                <w:rFonts w:ascii="Calibri" w:eastAsia="Times New Roman" w:hAnsi="Calibri" w:cs="Calibri"/>
                <w:b/>
                <w:bCs/>
                <w:color w:val="FFFFFF"/>
              </w:rPr>
            </w:pPr>
            <w:ins w:id="3430" w:author="Gladiator Gladiator" w:date="2018-06-01T16:58:00Z">
              <w:r w:rsidRPr="00AD1DD6">
                <w:rPr>
                  <w:rFonts w:ascii="Calibri" w:eastAsia="Times New Roman" w:hAnsi="Calibri" w:cs="Calibri"/>
                  <w:b/>
                  <w:bCs/>
                  <w:color w:val="FFFFFF"/>
                </w:rPr>
                <w:t>4th min</w:t>
              </w:r>
            </w:ins>
          </w:p>
        </w:tc>
        <w:tc>
          <w:tcPr>
            <w:tcW w:w="924" w:type="dxa"/>
            <w:tcBorders>
              <w:top w:val="single" w:sz="4" w:space="0" w:color="9BC2E6"/>
              <w:left w:val="nil"/>
              <w:bottom w:val="single" w:sz="4" w:space="0" w:color="9BC2E6"/>
              <w:right w:val="nil"/>
            </w:tcBorders>
            <w:shd w:val="clear" w:color="5B9BD5" w:fill="5B9BD5"/>
            <w:noWrap/>
            <w:vAlign w:val="bottom"/>
            <w:hideMark/>
          </w:tcPr>
          <w:p w14:paraId="029BB303" w14:textId="77777777" w:rsidR="00AD1DD6" w:rsidRPr="00AD1DD6" w:rsidRDefault="00AD1DD6" w:rsidP="00AD1DD6">
            <w:pPr>
              <w:spacing w:after="0" w:line="240" w:lineRule="auto"/>
              <w:rPr>
                <w:ins w:id="3431" w:author="Gladiator Gladiator" w:date="2018-06-01T16:58:00Z"/>
                <w:rFonts w:ascii="Calibri" w:eastAsia="Times New Roman" w:hAnsi="Calibri" w:cs="Calibri"/>
                <w:b/>
                <w:bCs/>
                <w:color w:val="FFFFFF"/>
              </w:rPr>
            </w:pPr>
            <w:ins w:id="3432" w:author="Gladiator Gladiator" w:date="2018-06-01T16:58:00Z">
              <w:r w:rsidRPr="00AD1DD6">
                <w:rPr>
                  <w:rFonts w:ascii="Calibri" w:eastAsia="Times New Roman" w:hAnsi="Calibri" w:cs="Calibri"/>
                  <w:b/>
                  <w:bCs/>
                  <w:color w:val="FFFFFF"/>
                </w:rPr>
                <w:t>5th min</w:t>
              </w:r>
            </w:ins>
          </w:p>
        </w:tc>
        <w:tc>
          <w:tcPr>
            <w:tcW w:w="1021" w:type="dxa"/>
            <w:tcBorders>
              <w:top w:val="single" w:sz="4" w:space="0" w:color="9BC2E6"/>
              <w:left w:val="nil"/>
              <w:bottom w:val="single" w:sz="4" w:space="0" w:color="9BC2E6"/>
              <w:right w:val="single" w:sz="4" w:space="0" w:color="9BC2E6"/>
            </w:tcBorders>
            <w:shd w:val="clear" w:color="5B9BD5" w:fill="5B9BD5"/>
            <w:noWrap/>
            <w:vAlign w:val="bottom"/>
            <w:hideMark/>
          </w:tcPr>
          <w:p w14:paraId="2A2F191D" w14:textId="77777777" w:rsidR="00AD1DD6" w:rsidRPr="00AD1DD6" w:rsidRDefault="00AD1DD6" w:rsidP="00AD1DD6">
            <w:pPr>
              <w:spacing w:after="0" w:line="240" w:lineRule="auto"/>
              <w:rPr>
                <w:ins w:id="3433" w:author="Gladiator Gladiator" w:date="2018-06-01T16:58:00Z"/>
                <w:rFonts w:ascii="Calibri" w:eastAsia="Times New Roman" w:hAnsi="Calibri" w:cs="Calibri"/>
                <w:b/>
                <w:bCs/>
                <w:color w:val="FFFFFF"/>
              </w:rPr>
            </w:pPr>
            <w:ins w:id="3434" w:author="Gladiator Gladiator" w:date="2018-06-01T16:58:00Z">
              <w:r w:rsidRPr="00AD1DD6">
                <w:rPr>
                  <w:rFonts w:ascii="Calibri" w:eastAsia="Times New Roman" w:hAnsi="Calibri" w:cs="Calibri"/>
                  <w:b/>
                  <w:bCs/>
                  <w:color w:val="FFFFFF"/>
                </w:rPr>
                <w:t>Set of minutes</w:t>
              </w:r>
            </w:ins>
          </w:p>
        </w:tc>
      </w:tr>
      <w:tr w:rsidR="00AD1DD6" w:rsidRPr="00AD1DD6" w14:paraId="5C0AF47D" w14:textId="77777777" w:rsidTr="00AD1DD6">
        <w:trPr>
          <w:trHeight w:val="300"/>
          <w:ins w:id="3435" w:author="Gladiator Gladiator" w:date="2018-06-01T16:58:00Z"/>
        </w:trPr>
        <w:tc>
          <w:tcPr>
            <w:tcW w:w="1841" w:type="dxa"/>
            <w:tcBorders>
              <w:top w:val="single" w:sz="4" w:space="0" w:color="9BC2E6"/>
              <w:left w:val="single" w:sz="4" w:space="0" w:color="9BC2E6"/>
              <w:bottom w:val="single" w:sz="4" w:space="0" w:color="9BC2E6"/>
              <w:right w:val="nil"/>
            </w:tcBorders>
            <w:shd w:val="clear" w:color="DDEBF7" w:fill="DDEBF7"/>
            <w:vAlign w:val="bottom"/>
            <w:hideMark/>
          </w:tcPr>
          <w:p w14:paraId="049B8B94" w14:textId="77777777" w:rsidR="00AD1DD6" w:rsidRPr="00AD1DD6" w:rsidRDefault="00AD1DD6" w:rsidP="00AD1DD6">
            <w:pPr>
              <w:spacing w:after="0" w:line="240" w:lineRule="auto"/>
              <w:rPr>
                <w:ins w:id="3436" w:author="Gladiator Gladiator" w:date="2018-06-01T16:58:00Z"/>
                <w:rFonts w:ascii="Calibri" w:eastAsia="Times New Roman" w:hAnsi="Calibri" w:cs="Calibri"/>
                <w:color w:val="000000"/>
              </w:rPr>
            </w:pPr>
            <w:ins w:id="3437" w:author="Gladiator Gladiator" w:date="2018-06-01T16:58:00Z">
              <w:r w:rsidRPr="00AD1DD6">
                <w:rPr>
                  <w:rFonts w:ascii="Calibri" w:eastAsia="Times New Roman" w:hAnsi="Calibri" w:cs="Calibri"/>
                  <w:color w:val="000000"/>
                </w:rPr>
                <w:t>User 1</w:t>
              </w:r>
            </w:ins>
          </w:p>
        </w:tc>
        <w:tc>
          <w:tcPr>
            <w:tcW w:w="1194" w:type="dxa"/>
            <w:tcBorders>
              <w:top w:val="single" w:sz="4" w:space="0" w:color="9BC2E6"/>
              <w:left w:val="nil"/>
              <w:bottom w:val="single" w:sz="4" w:space="0" w:color="9BC2E6"/>
              <w:right w:val="nil"/>
            </w:tcBorders>
            <w:shd w:val="clear" w:color="DDEBF7" w:fill="DDEBF7"/>
            <w:noWrap/>
            <w:vAlign w:val="bottom"/>
            <w:hideMark/>
          </w:tcPr>
          <w:p w14:paraId="5E465873" w14:textId="77777777" w:rsidR="00AD1DD6" w:rsidRPr="00AD1DD6" w:rsidRDefault="00AD1DD6" w:rsidP="00AD1DD6">
            <w:pPr>
              <w:spacing w:after="0" w:line="240" w:lineRule="auto"/>
              <w:rPr>
                <w:ins w:id="3438" w:author="Gladiator Gladiator" w:date="2018-06-01T16:58:00Z"/>
                <w:rFonts w:ascii="Calibri" w:eastAsia="Times New Roman" w:hAnsi="Calibri" w:cs="Calibri"/>
                <w:color w:val="000000"/>
              </w:rPr>
            </w:pPr>
            <w:ins w:id="3439" w:author="Gladiator Gladiator" w:date="2018-06-01T16:58:00Z">
              <w:r w:rsidRPr="00AD1DD6">
                <w:rPr>
                  <w:rFonts w:ascii="Calibri" w:eastAsia="Times New Roman" w:hAnsi="Calibri" w:cs="Calibri"/>
                  <w:color w:val="000000"/>
                </w:rPr>
                <w:t>relaxing</w:t>
              </w:r>
            </w:ins>
          </w:p>
        </w:tc>
        <w:tc>
          <w:tcPr>
            <w:tcW w:w="1097" w:type="dxa"/>
            <w:tcBorders>
              <w:top w:val="single" w:sz="4" w:space="0" w:color="9BC2E6"/>
              <w:left w:val="nil"/>
              <w:bottom w:val="single" w:sz="4" w:space="0" w:color="9BC2E6"/>
              <w:right w:val="nil"/>
            </w:tcBorders>
            <w:shd w:val="clear" w:color="DDEBF7" w:fill="DDEBF7"/>
            <w:noWrap/>
            <w:vAlign w:val="bottom"/>
            <w:hideMark/>
          </w:tcPr>
          <w:p w14:paraId="4BBC09A5" w14:textId="77777777" w:rsidR="00AD1DD6" w:rsidRPr="00AD1DD6" w:rsidRDefault="00AD1DD6" w:rsidP="00AD1DD6">
            <w:pPr>
              <w:spacing w:after="0" w:line="240" w:lineRule="auto"/>
              <w:jc w:val="right"/>
              <w:rPr>
                <w:ins w:id="3440" w:author="Gladiator Gladiator" w:date="2018-06-01T16:58:00Z"/>
                <w:rFonts w:ascii="Calibri" w:eastAsia="Times New Roman" w:hAnsi="Calibri" w:cs="Calibri"/>
                <w:color w:val="000000"/>
              </w:rPr>
            </w:pPr>
            <w:ins w:id="3441" w:author="Gladiator Gladiator" w:date="2018-06-01T16:58:00Z">
              <w:r w:rsidRPr="00AD1DD6">
                <w:rPr>
                  <w:rFonts w:ascii="Calibri" w:eastAsia="Times New Roman" w:hAnsi="Calibri" w:cs="Calibri"/>
                  <w:color w:val="000000"/>
                </w:rPr>
                <w:t>13.388</w:t>
              </w:r>
            </w:ins>
          </w:p>
        </w:tc>
        <w:tc>
          <w:tcPr>
            <w:tcW w:w="982" w:type="dxa"/>
            <w:tcBorders>
              <w:top w:val="single" w:sz="4" w:space="0" w:color="9BC2E6"/>
              <w:left w:val="nil"/>
              <w:bottom w:val="single" w:sz="4" w:space="0" w:color="9BC2E6"/>
              <w:right w:val="nil"/>
            </w:tcBorders>
            <w:shd w:val="clear" w:color="DDEBF7" w:fill="DDEBF7"/>
            <w:noWrap/>
            <w:vAlign w:val="bottom"/>
            <w:hideMark/>
          </w:tcPr>
          <w:p w14:paraId="07CADEEE" w14:textId="77777777" w:rsidR="00AD1DD6" w:rsidRPr="00AD1DD6" w:rsidRDefault="00AD1DD6" w:rsidP="00AD1DD6">
            <w:pPr>
              <w:spacing w:after="0" w:line="240" w:lineRule="auto"/>
              <w:jc w:val="right"/>
              <w:rPr>
                <w:ins w:id="3442" w:author="Gladiator Gladiator" w:date="2018-06-01T16:58:00Z"/>
                <w:rFonts w:ascii="Calibri" w:eastAsia="Times New Roman" w:hAnsi="Calibri" w:cs="Calibri"/>
                <w:color w:val="000000"/>
              </w:rPr>
            </w:pPr>
            <w:ins w:id="3443" w:author="Gladiator Gladiator" w:date="2018-06-01T16:58:00Z">
              <w:r w:rsidRPr="00AD1DD6">
                <w:rPr>
                  <w:rFonts w:ascii="Calibri" w:eastAsia="Times New Roman" w:hAnsi="Calibri" w:cs="Calibri"/>
                  <w:color w:val="000000"/>
                </w:rPr>
                <w:t>12.646</w:t>
              </w:r>
            </w:ins>
          </w:p>
        </w:tc>
        <w:tc>
          <w:tcPr>
            <w:tcW w:w="1040" w:type="dxa"/>
            <w:tcBorders>
              <w:top w:val="single" w:sz="4" w:space="0" w:color="9BC2E6"/>
              <w:left w:val="nil"/>
              <w:bottom w:val="single" w:sz="4" w:space="0" w:color="9BC2E6"/>
              <w:right w:val="nil"/>
            </w:tcBorders>
            <w:shd w:val="clear" w:color="DDEBF7" w:fill="DDEBF7"/>
            <w:noWrap/>
            <w:vAlign w:val="bottom"/>
            <w:hideMark/>
          </w:tcPr>
          <w:p w14:paraId="0CD6F7BA" w14:textId="77777777" w:rsidR="00AD1DD6" w:rsidRPr="00AD1DD6" w:rsidRDefault="00AD1DD6" w:rsidP="00AD1DD6">
            <w:pPr>
              <w:spacing w:after="0" w:line="240" w:lineRule="auto"/>
              <w:jc w:val="right"/>
              <w:rPr>
                <w:ins w:id="3444" w:author="Gladiator Gladiator" w:date="2018-06-01T16:58:00Z"/>
                <w:rFonts w:ascii="Calibri" w:eastAsia="Times New Roman" w:hAnsi="Calibri" w:cs="Calibri"/>
                <w:color w:val="000000"/>
              </w:rPr>
            </w:pPr>
            <w:ins w:id="3445" w:author="Gladiator Gladiator" w:date="2018-06-01T16:58:00Z">
              <w:r w:rsidRPr="00AD1DD6">
                <w:rPr>
                  <w:rFonts w:ascii="Calibri" w:eastAsia="Times New Roman" w:hAnsi="Calibri" w:cs="Calibri"/>
                  <w:color w:val="000000"/>
                </w:rPr>
                <w:t>12.959</w:t>
              </w:r>
            </w:ins>
          </w:p>
        </w:tc>
        <w:tc>
          <w:tcPr>
            <w:tcW w:w="1251" w:type="dxa"/>
            <w:tcBorders>
              <w:top w:val="single" w:sz="4" w:space="0" w:color="9BC2E6"/>
              <w:left w:val="nil"/>
              <w:bottom w:val="single" w:sz="4" w:space="0" w:color="9BC2E6"/>
              <w:right w:val="nil"/>
            </w:tcBorders>
            <w:shd w:val="clear" w:color="DDEBF7" w:fill="DDEBF7"/>
            <w:noWrap/>
            <w:vAlign w:val="bottom"/>
            <w:hideMark/>
          </w:tcPr>
          <w:p w14:paraId="2DEA54F1" w14:textId="77777777" w:rsidR="00AD1DD6" w:rsidRPr="00AD1DD6" w:rsidRDefault="00AD1DD6" w:rsidP="00AD1DD6">
            <w:pPr>
              <w:spacing w:after="0" w:line="240" w:lineRule="auto"/>
              <w:jc w:val="right"/>
              <w:rPr>
                <w:ins w:id="3446" w:author="Gladiator Gladiator" w:date="2018-06-01T16:58:00Z"/>
                <w:rFonts w:ascii="Calibri" w:eastAsia="Times New Roman" w:hAnsi="Calibri" w:cs="Calibri"/>
                <w:color w:val="000000"/>
              </w:rPr>
            </w:pPr>
            <w:ins w:id="3447" w:author="Gladiator Gladiator" w:date="2018-06-01T16:58:00Z">
              <w:r w:rsidRPr="00AD1DD6">
                <w:rPr>
                  <w:rFonts w:ascii="Calibri" w:eastAsia="Times New Roman" w:hAnsi="Calibri" w:cs="Calibri"/>
                  <w:color w:val="000000"/>
                </w:rPr>
                <w:t>12.832</w:t>
              </w:r>
            </w:ins>
          </w:p>
        </w:tc>
        <w:tc>
          <w:tcPr>
            <w:tcW w:w="924" w:type="dxa"/>
            <w:tcBorders>
              <w:top w:val="single" w:sz="4" w:space="0" w:color="9BC2E6"/>
              <w:left w:val="nil"/>
              <w:bottom w:val="single" w:sz="4" w:space="0" w:color="9BC2E6"/>
              <w:right w:val="nil"/>
            </w:tcBorders>
            <w:shd w:val="clear" w:color="DDEBF7" w:fill="DDEBF7"/>
            <w:noWrap/>
            <w:vAlign w:val="bottom"/>
            <w:hideMark/>
          </w:tcPr>
          <w:p w14:paraId="11C96823" w14:textId="77777777" w:rsidR="00AD1DD6" w:rsidRPr="00AD1DD6" w:rsidRDefault="00AD1DD6" w:rsidP="00AD1DD6">
            <w:pPr>
              <w:spacing w:after="0" w:line="240" w:lineRule="auto"/>
              <w:jc w:val="right"/>
              <w:rPr>
                <w:ins w:id="3448" w:author="Gladiator Gladiator" w:date="2018-06-01T16:58:00Z"/>
                <w:rFonts w:ascii="Calibri" w:eastAsia="Times New Roman" w:hAnsi="Calibri" w:cs="Calibri"/>
                <w:color w:val="000000"/>
              </w:rPr>
            </w:pPr>
            <w:ins w:id="3449" w:author="Gladiator Gladiator" w:date="2018-06-01T16:58:00Z">
              <w:r w:rsidRPr="00AD1DD6">
                <w:rPr>
                  <w:rFonts w:ascii="Calibri" w:eastAsia="Times New Roman" w:hAnsi="Calibri" w:cs="Calibri"/>
                  <w:color w:val="000000"/>
                </w:rPr>
                <w:t>13.038</w:t>
              </w:r>
            </w:ins>
          </w:p>
        </w:tc>
        <w:tc>
          <w:tcPr>
            <w:tcW w:w="1021" w:type="dxa"/>
            <w:tcBorders>
              <w:top w:val="single" w:sz="4" w:space="0" w:color="9BC2E6"/>
              <w:left w:val="nil"/>
              <w:bottom w:val="single" w:sz="4" w:space="0" w:color="9BC2E6"/>
              <w:right w:val="single" w:sz="4" w:space="0" w:color="9BC2E6"/>
            </w:tcBorders>
            <w:shd w:val="clear" w:color="DDEBF7" w:fill="DDEBF7"/>
            <w:noWrap/>
            <w:vAlign w:val="bottom"/>
            <w:hideMark/>
          </w:tcPr>
          <w:p w14:paraId="76ACBE3C" w14:textId="77777777" w:rsidR="00AD1DD6" w:rsidRPr="00AD1DD6" w:rsidRDefault="00AD1DD6" w:rsidP="00AD1DD6">
            <w:pPr>
              <w:spacing w:after="0" w:line="240" w:lineRule="auto"/>
              <w:jc w:val="right"/>
              <w:rPr>
                <w:ins w:id="3450" w:author="Gladiator Gladiator" w:date="2018-06-01T16:58:00Z"/>
                <w:rFonts w:ascii="Calibri" w:eastAsia="Times New Roman" w:hAnsi="Calibri" w:cs="Calibri"/>
                <w:color w:val="000000"/>
              </w:rPr>
            </w:pPr>
            <w:ins w:id="3451" w:author="Gladiator Gladiator" w:date="2018-06-01T16:58:00Z">
              <w:r w:rsidRPr="00AD1DD6">
                <w:rPr>
                  <w:rFonts w:ascii="Calibri" w:eastAsia="Times New Roman" w:hAnsi="Calibri" w:cs="Calibri"/>
                  <w:color w:val="000000"/>
                </w:rPr>
                <w:t>12.973</w:t>
              </w:r>
            </w:ins>
          </w:p>
        </w:tc>
      </w:tr>
      <w:tr w:rsidR="00AD1DD6" w:rsidRPr="00AD1DD6" w14:paraId="5724F244" w14:textId="77777777" w:rsidTr="00AD1DD6">
        <w:trPr>
          <w:trHeight w:val="600"/>
          <w:ins w:id="3452" w:author="Gladiator Gladiator" w:date="2018-06-01T16:58:00Z"/>
        </w:trPr>
        <w:tc>
          <w:tcPr>
            <w:tcW w:w="1841" w:type="dxa"/>
            <w:tcBorders>
              <w:top w:val="single" w:sz="4" w:space="0" w:color="9BC2E6"/>
              <w:left w:val="single" w:sz="4" w:space="0" w:color="9BC2E6"/>
              <w:bottom w:val="single" w:sz="4" w:space="0" w:color="9BC2E6"/>
              <w:right w:val="nil"/>
            </w:tcBorders>
            <w:shd w:val="clear" w:color="auto" w:fill="auto"/>
            <w:vAlign w:val="bottom"/>
            <w:hideMark/>
          </w:tcPr>
          <w:p w14:paraId="2B524072" w14:textId="77777777" w:rsidR="00AD1DD6" w:rsidRPr="00AD1DD6" w:rsidRDefault="00AD1DD6" w:rsidP="00AD1DD6">
            <w:pPr>
              <w:spacing w:after="0" w:line="240" w:lineRule="auto"/>
              <w:rPr>
                <w:ins w:id="3453" w:author="Gladiator Gladiator" w:date="2018-06-01T16:58:00Z"/>
                <w:rFonts w:ascii="Calibri" w:eastAsia="Times New Roman" w:hAnsi="Calibri" w:cs="Calibri"/>
                <w:color w:val="000000"/>
              </w:rPr>
            </w:pPr>
            <w:ins w:id="3454" w:author="Gladiator Gladiator" w:date="2018-06-01T16:58:00Z">
              <w:r w:rsidRPr="00AD1DD6">
                <w:rPr>
                  <w:rFonts w:ascii="Calibri" w:eastAsia="Times New Roman" w:hAnsi="Calibri" w:cs="Calibri"/>
                  <w:color w:val="000000"/>
                </w:rPr>
                <w:t>User 1</w:t>
              </w:r>
            </w:ins>
          </w:p>
        </w:tc>
        <w:tc>
          <w:tcPr>
            <w:tcW w:w="1194" w:type="dxa"/>
            <w:tcBorders>
              <w:top w:val="single" w:sz="4" w:space="0" w:color="9BC2E6"/>
              <w:left w:val="nil"/>
              <w:bottom w:val="single" w:sz="4" w:space="0" w:color="9BC2E6"/>
              <w:right w:val="nil"/>
            </w:tcBorders>
            <w:shd w:val="clear" w:color="auto" w:fill="auto"/>
            <w:noWrap/>
            <w:vAlign w:val="bottom"/>
            <w:hideMark/>
          </w:tcPr>
          <w:p w14:paraId="0D7F1183" w14:textId="77777777" w:rsidR="00AD1DD6" w:rsidRPr="00AD1DD6" w:rsidRDefault="00AD1DD6" w:rsidP="00AD1DD6">
            <w:pPr>
              <w:spacing w:after="0" w:line="240" w:lineRule="auto"/>
              <w:rPr>
                <w:ins w:id="3455" w:author="Gladiator Gladiator" w:date="2018-06-01T16:58:00Z"/>
                <w:rFonts w:ascii="Calibri" w:eastAsia="Times New Roman" w:hAnsi="Calibri" w:cs="Calibri"/>
                <w:color w:val="000000"/>
              </w:rPr>
            </w:pPr>
            <w:ins w:id="3456" w:author="Gladiator Gladiator" w:date="2018-06-01T16:58:00Z">
              <w:r w:rsidRPr="00AD1DD6">
                <w:rPr>
                  <w:rFonts w:ascii="Calibri" w:eastAsia="Times New Roman" w:hAnsi="Calibri" w:cs="Calibri"/>
                  <w:color w:val="000000"/>
                </w:rPr>
                <w:t>testing</w:t>
              </w:r>
            </w:ins>
          </w:p>
        </w:tc>
        <w:tc>
          <w:tcPr>
            <w:tcW w:w="1097" w:type="dxa"/>
            <w:tcBorders>
              <w:top w:val="single" w:sz="4" w:space="0" w:color="9BC2E6"/>
              <w:left w:val="nil"/>
              <w:bottom w:val="single" w:sz="4" w:space="0" w:color="9BC2E6"/>
              <w:right w:val="nil"/>
            </w:tcBorders>
            <w:shd w:val="clear" w:color="auto" w:fill="auto"/>
            <w:noWrap/>
            <w:vAlign w:val="bottom"/>
            <w:hideMark/>
          </w:tcPr>
          <w:p w14:paraId="5ECF75A0" w14:textId="77777777" w:rsidR="00AD1DD6" w:rsidRPr="00AD1DD6" w:rsidRDefault="00AD1DD6" w:rsidP="00AD1DD6">
            <w:pPr>
              <w:spacing w:after="0" w:line="240" w:lineRule="auto"/>
              <w:jc w:val="right"/>
              <w:rPr>
                <w:ins w:id="3457" w:author="Gladiator Gladiator" w:date="2018-06-01T16:58:00Z"/>
                <w:rFonts w:ascii="Calibri" w:eastAsia="Times New Roman" w:hAnsi="Calibri" w:cs="Calibri"/>
                <w:color w:val="000000"/>
              </w:rPr>
            </w:pPr>
            <w:ins w:id="3458" w:author="Gladiator Gladiator" w:date="2018-06-01T16:58:00Z">
              <w:r w:rsidRPr="00AD1DD6">
                <w:rPr>
                  <w:rFonts w:ascii="Calibri" w:eastAsia="Times New Roman" w:hAnsi="Calibri" w:cs="Calibri"/>
                  <w:color w:val="000000"/>
                </w:rPr>
                <w:t>11.740</w:t>
              </w:r>
            </w:ins>
          </w:p>
        </w:tc>
        <w:tc>
          <w:tcPr>
            <w:tcW w:w="982" w:type="dxa"/>
            <w:tcBorders>
              <w:top w:val="single" w:sz="4" w:space="0" w:color="9BC2E6"/>
              <w:left w:val="nil"/>
              <w:bottom w:val="single" w:sz="4" w:space="0" w:color="9BC2E6"/>
              <w:right w:val="nil"/>
            </w:tcBorders>
            <w:shd w:val="clear" w:color="auto" w:fill="auto"/>
            <w:noWrap/>
            <w:vAlign w:val="bottom"/>
            <w:hideMark/>
          </w:tcPr>
          <w:p w14:paraId="57E06D51" w14:textId="77777777" w:rsidR="00AD1DD6" w:rsidRPr="00AD1DD6" w:rsidRDefault="00AD1DD6" w:rsidP="00AD1DD6">
            <w:pPr>
              <w:spacing w:after="0" w:line="240" w:lineRule="auto"/>
              <w:jc w:val="right"/>
              <w:rPr>
                <w:ins w:id="3459" w:author="Gladiator Gladiator" w:date="2018-06-01T16:58:00Z"/>
                <w:rFonts w:ascii="Calibri" w:eastAsia="Times New Roman" w:hAnsi="Calibri" w:cs="Calibri"/>
                <w:color w:val="000000"/>
              </w:rPr>
            </w:pPr>
            <w:ins w:id="3460" w:author="Gladiator Gladiator" w:date="2018-06-01T16:58:00Z">
              <w:r w:rsidRPr="00AD1DD6">
                <w:rPr>
                  <w:rFonts w:ascii="Calibri" w:eastAsia="Times New Roman" w:hAnsi="Calibri" w:cs="Calibri"/>
                  <w:color w:val="000000"/>
                </w:rPr>
                <w:t>11.367</w:t>
              </w:r>
            </w:ins>
          </w:p>
        </w:tc>
        <w:tc>
          <w:tcPr>
            <w:tcW w:w="1040" w:type="dxa"/>
            <w:tcBorders>
              <w:top w:val="single" w:sz="4" w:space="0" w:color="9BC2E6"/>
              <w:left w:val="nil"/>
              <w:bottom w:val="single" w:sz="4" w:space="0" w:color="9BC2E6"/>
              <w:right w:val="nil"/>
            </w:tcBorders>
            <w:shd w:val="clear" w:color="auto" w:fill="auto"/>
            <w:noWrap/>
            <w:vAlign w:val="bottom"/>
            <w:hideMark/>
          </w:tcPr>
          <w:p w14:paraId="57CE8F5F" w14:textId="77777777" w:rsidR="00AD1DD6" w:rsidRPr="00AD1DD6" w:rsidRDefault="00AD1DD6" w:rsidP="00AD1DD6">
            <w:pPr>
              <w:spacing w:after="0" w:line="240" w:lineRule="auto"/>
              <w:jc w:val="right"/>
              <w:rPr>
                <w:ins w:id="3461" w:author="Gladiator Gladiator" w:date="2018-06-01T16:58:00Z"/>
                <w:rFonts w:ascii="Calibri" w:eastAsia="Times New Roman" w:hAnsi="Calibri" w:cs="Calibri"/>
                <w:color w:val="000000"/>
              </w:rPr>
            </w:pPr>
            <w:ins w:id="3462" w:author="Gladiator Gladiator" w:date="2018-06-01T16:58:00Z">
              <w:r w:rsidRPr="00AD1DD6">
                <w:rPr>
                  <w:rFonts w:ascii="Calibri" w:eastAsia="Times New Roman" w:hAnsi="Calibri" w:cs="Calibri"/>
                  <w:color w:val="000000"/>
                </w:rPr>
                <w:t>11.169</w:t>
              </w:r>
            </w:ins>
          </w:p>
        </w:tc>
        <w:tc>
          <w:tcPr>
            <w:tcW w:w="1251" w:type="dxa"/>
            <w:tcBorders>
              <w:top w:val="single" w:sz="4" w:space="0" w:color="9BC2E6"/>
              <w:left w:val="nil"/>
              <w:bottom w:val="single" w:sz="4" w:space="0" w:color="9BC2E6"/>
              <w:right w:val="nil"/>
            </w:tcBorders>
            <w:shd w:val="clear" w:color="auto" w:fill="auto"/>
            <w:noWrap/>
            <w:vAlign w:val="bottom"/>
            <w:hideMark/>
          </w:tcPr>
          <w:p w14:paraId="2A5F0C46" w14:textId="77777777" w:rsidR="00AD1DD6" w:rsidRPr="00AD1DD6" w:rsidRDefault="00AD1DD6" w:rsidP="00AD1DD6">
            <w:pPr>
              <w:spacing w:after="0" w:line="240" w:lineRule="auto"/>
              <w:jc w:val="right"/>
              <w:rPr>
                <w:ins w:id="3463" w:author="Gladiator Gladiator" w:date="2018-06-01T16:58:00Z"/>
                <w:rFonts w:ascii="Calibri" w:eastAsia="Times New Roman" w:hAnsi="Calibri" w:cs="Calibri"/>
                <w:color w:val="000000"/>
              </w:rPr>
            </w:pPr>
            <w:ins w:id="3464" w:author="Gladiator Gladiator" w:date="2018-06-01T16:58:00Z">
              <w:r w:rsidRPr="00AD1DD6">
                <w:rPr>
                  <w:rFonts w:ascii="Calibri" w:eastAsia="Times New Roman" w:hAnsi="Calibri" w:cs="Calibri"/>
                  <w:color w:val="000000"/>
                </w:rPr>
                <w:t>10.892</w:t>
              </w:r>
            </w:ins>
          </w:p>
        </w:tc>
        <w:tc>
          <w:tcPr>
            <w:tcW w:w="924" w:type="dxa"/>
            <w:tcBorders>
              <w:top w:val="single" w:sz="4" w:space="0" w:color="9BC2E6"/>
              <w:left w:val="nil"/>
              <w:bottom w:val="single" w:sz="4" w:space="0" w:color="9BC2E6"/>
              <w:right w:val="nil"/>
            </w:tcBorders>
            <w:shd w:val="clear" w:color="auto" w:fill="auto"/>
            <w:noWrap/>
            <w:vAlign w:val="bottom"/>
            <w:hideMark/>
          </w:tcPr>
          <w:p w14:paraId="1B66AE53" w14:textId="77777777" w:rsidR="00AD1DD6" w:rsidRPr="00AD1DD6" w:rsidRDefault="00AD1DD6" w:rsidP="00AD1DD6">
            <w:pPr>
              <w:spacing w:after="0" w:line="240" w:lineRule="auto"/>
              <w:jc w:val="right"/>
              <w:rPr>
                <w:ins w:id="3465" w:author="Gladiator Gladiator" w:date="2018-06-01T16:58:00Z"/>
                <w:rFonts w:ascii="Calibri" w:eastAsia="Times New Roman" w:hAnsi="Calibri" w:cs="Calibri"/>
                <w:color w:val="000000"/>
              </w:rPr>
            </w:pPr>
            <w:ins w:id="3466" w:author="Gladiator Gladiator" w:date="2018-06-01T16:58:00Z">
              <w:r w:rsidRPr="00AD1DD6">
                <w:rPr>
                  <w:rFonts w:ascii="Calibri" w:eastAsia="Times New Roman" w:hAnsi="Calibri" w:cs="Calibri"/>
                  <w:color w:val="000000"/>
                </w:rPr>
                <w:t>11.106</w:t>
              </w:r>
            </w:ins>
          </w:p>
        </w:tc>
        <w:tc>
          <w:tcPr>
            <w:tcW w:w="1021" w:type="dxa"/>
            <w:tcBorders>
              <w:top w:val="single" w:sz="4" w:space="0" w:color="9BC2E6"/>
              <w:left w:val="nil"/>
              <w:bottom w:val="single" w:sz="4" w:space="0" w:color="9BC2E6"/>
              <w:right w:val="single" w:sz="4" w:space="0" w:color="9BC2E6"/>
            </w:tcBorders>
            <w:shd w:val="clear" w:color="auto" w:fill="auto"/>
            <w:noWrap/>
            <w:vAlign w:val="bottom"/>
            <w:hideMark/>
          </w:tcPr>
          <w:p w14:paraId="4D3A7846" w14:textId="77777777" w:rsidR="00AD1DD6" w:rsidRPr="00AD1DD6" w:rsidRDefault="00AD1DD6" w:rsidP="00AD1DD6">
            <w:pPr>
              <w:spacing w:after="0" w:line="240" w:lineRule="auto"/>
              <w:jc w:val="right"/>
              <w:rPr>
                <w:ins w:id="3467" w:author="Gladiator Gladiator" w:date="2018-06-01T16:58:00Z"/>
                <w:rFonts w:ascii="Calibri" w:eastAsia="Times New Roman" w:hAnsi="Calibri" w:cs="Calibri"/>
                <w:color w:val="000000"/>
              </w:rPr>
            </w:pPr>
            <w:ins w:id="3468" w:author="Gladiator Gladiator" w:date="2018-06-01T16:58:00Z">
              <w:r w:rsidRPr="00AD1DD6">
                <w:rPr>
                  <w:rFonts w:ascii="Calibri" w:eastAsia="Times New Roman" w:hAnsi="Calibri" w:cs="Calibri"/>
                  <w:color w:val="000000"/>
                </w:rPr>
                <w:t>11.255</w:t>
              </w:r>
            </w:ins>
          </w:p>
        </w:tc>
      </w:tr>
      <w:tr w:rsidR="00AD1DD6" w:rsidRPr="00AD1DD6" w14:paraId="5C471462" w14:textId="77777777" w:rsidTr="00AD1DD6">
        <w:trPr>
          <w:trHeight w:val="300"/>
          <w:ins w:id="3469" w:author="Gladiator Gladiator" w:date="2018-06-01T16:58:00Z"/>
        </w:trPr>
        <w:tc>
          <w:tcPr>
            <w:tcW w:w="1841" w:type="dxa"/>
            <w:tcBorders>
              <w:top w:val="single" w:sz="4" w:space="0" w:color="9BC2E6"/>
              <w:left w:val="single" w:sz="4" w:space="0" w:color="9BC2E6"/>
              <w:bottom w:val="single" w:sz="4" w:space="0" w:color="9BC2E6"/>
              <w:right w:val="nil"/>
            </w:tcBorders>
            <w:shd w:val="clear" w:color="DDEBF7" w:fill="DDEBF7"/>
            <w:noWrap/>
            <w:vAlign w:val="bottom"/>
            <w:hideMark/>
          </w:tcPr>
          <w:p w14:paraId="3F6EF691" w14:textId="77777777" w:rsidR="00AD1DD6" w:rsidRPr="00AD1DD6" w:rsidRDefault="00AD1DD6" w:rsidP="00AD1DD6">
            <w:pPr>
              <w:spacing w:after="0" w:line="240" w:lineRule="auto"/>
              <w:rPr>
                <w:ins w:id="3470" w:author="Gladiator Gladiator" w:date="2018-06-01T16:58:00Z"/>
                <w:rFonts w:ascii="Calibri" w:eastAsia="Times New Roman" w:hAnsi="Calibri" w:cs="Calibri"/>
                <w:color w:val="000000"/>
              </w:rPr>
            </w:pPr>
            <w:ins w:id="3471" w:author="Gladiator Gladiator" w:date="2018-06-01T16:58:00Z">
              <w:r w:rsidRPr="00AD1DD6">
                <w:rPr>
                  <w:rFonts w:ascii="Calibri" w:eastAsia="Times New Roman" w:hAnsi="Calibri" w:cs="Calibri"/>
                  <w:color w:val="000000"/>
                </w:rPr>
                <w:t>User 2</w:t>
              </w:r>
            </w:ins>
          </w:p>
        </w:tc>
        <w:tc>
          <w:tcPr>
            <w:tcW w:w="1194" w:type="dxa"/>
            <w:tcBorders>
              <w:top w:val="single" w:sz="4" w:space="0" w:color="9BC2E6"/>
              <w:left w:val="nil"/>
              <w:bottom w:val="single" w:sz="4" w:space="0" w:color="9BC2E6"/>
              <w:right w:val="nil"/>
            </w:tcBorders>
            <w:shd w:val="clear" w:color="DDEBF7" w:fill="DDEBF7"/>
            <w:noWrap/>
            <w:vAlign w:val="bottom"/>
            <w:hideMark/>
          </w:tcPr>
          <w:p w14:paraId="1EF5E6AE" w14:textId="77777777" w:rsidR="00AD1DD6" w:rsidRPr="00AD1DD6" w:rsidRDefault="00AD1DD6" w:rsidP="00AD1DD6">
            <w:pPr>
              <w:spacing w:after="0" w:line="240" w:lineRule="auto"/>
              <w:rPr>
                <w:ins w:id="3472" w:author="Gladiator Gladiator" w:date="2018-06-01T16:58:00Z"/>
                <w:rFonts w:ascii="Calibri" w:eastAsia="Times New Roman" w:hAnsi="Calibri" w:cs="Calibri"/>
                <w:color w:val="000000"/>
              </w:rPr>
            </w:pPr>
            <w:ins w:id="3473" w:author="Gladiator Gladiator" w:date="2018-06-01T16:58:00Z">
              <w:r w:rsidRPr="00AD1DD6">
                <w:rPr>
                  <w:rFonts w:ascii="Calibri" w:eastAsia="Times New Roman" w:hAnsi="Calibri" w:cs="Calibri"/>
                  <w:color w:val="000000"/>
                </w:rPr>
                <w:t>relaxing</w:t>
              </w:r>
            </w:ins>
          </w:p>
        </w:tc>
        <w:tc>
          <w:tcPr>
            <w:tcW w:w="1097" w:type="dxa"/>
            <w:tcBorders>
              <w:top w:val="single" w:sz="4" w:space="0" w:color="9BC2E6"/>
              <w:left w:val="nil"/>
              <w:bottom w:val="single" w:sz="4" w:space="0" w:color="9BC2E6"/>
              <w:right w:val="nil"/>
            </w:tcBorders>
            <w:shd w:val="clear" w:color="DDEBF7" w:fill="DDEBF7"/>
            <w:noWrap/>
            <w:vAlign w:val="bottom"/>
            <w:hideMark/>
          </w:tcPr>
          <w:p w14:paraId="5A9F580F" w14:textId="77777777" w:rsidR="00AD1DD6" w:rsidRPr="00AD1DD6" w:rsidRDefault="00AD1DD6" w:rsidP="00AD1DD6">
            <w:pPr>
              <w:spacing w:after="0" w:line="240" w:lineRule="auto"/>
              <w:jc w:val="right"/>
              <w:rPr>
                <w:ins w:id="3474" w:author="Gladiator Gladiator" w:date="2018-06-01T16:58:00Z"/>
                <w:rFonts w:ascii="Calibri" w:eastAsia="Times New Roman" w:hAnsi="Calibri" w:cs="Calibri"/>
                <w:color w:val="000000"/>
              </w:rPr>
            </w:pPr>
            <w:ins w:id="3475" w:author="Gladiator Gladiator" w:date="2018-06-01T16:58:00Z">
              <w:r w:rsidRPr="00AD1DD6">
                <w:rPr>
                  <w:rFonts w:ascii="Calibri" w:eastAsia="Times New Roman" w:hAnsi="Calibri" w:cs="Calibri"/>
                  <w:color w:val="000000"/>
                </w:rPr>
                <w:t>11.972</w:t>
              </w:r>
            </w:ins>
          </w:p>
        </w:tc>
        <w:tc>
          <w:tcPr>
            <w:tcW w:w="982" w:type="dxa"/>
            <w:tcBorders>
              <w:top w:val="single" w:sz="4" w:space="0" w:color="9BC2E6"/>
              <w:left w:val="nil"/>
              <w:bottom w:val="single" w:sz="4" w:space="0" w:color="9BC2E6"/>
              <w:right w:val="nil"/>
            </w:tcBorders>
            <w:shd w:val="clear" w:color="DDEBF7" w:fill="DDEBF7"/>
            <w:noWrap/>
            <w:vAlign w:val="bottom"/>
            <w:hideMark/>
          </w:tcPr>
          <w:p w14:paraId="2E020FCB" w14:textId="77777777" w:rsidR="00AD1DD6" w:rsidRPr="00AD1DD6" w:rsidRDefault="00AD1DD6" w:rsidP="00AD1DD6">
            <w:pPr>
              <w:spacing w:after="0" w:line="240" w:lineRule="auto"/>
              <w:jc w:val="right"/>
              <w:rPr>
                <w:ins w:id="3476" w:author="Gladiator Gladiator" w:date="2018-06-01T16:58:00Z"/>
                <w:rFonts w:ascii="Calibri" w:eastAsia="Times New Roman" w:hAnsi="Calibri" w:cs="Calibri"/>
                <w:color w:val="000000"/>
              </w:rPr>
            </w:pPr>
            <w:ins w:id="3477" w:author="Gladiator Gladiator" w:date="2018-06-01T16:58:00Z">
              <w:r w:rsidRPr="00AD1DD6">
                <w:rPr>
                  <w:rFonts w:ascii="Calibri" w:eastAsia="Times New Roman" w:hAnsi="Calibri" w:cs="Calibri"/>
                  <w:color w:val="000000"/>
                </w:rPr>
                <w:t>11.634</w:t>
              </w:r>
            </w:ins>
          </w:p>
        </w:tc>
        <w:tc>
          <w:tcPr>
            <w:tcW w:w="1040" w:type="dxa"/>
            <w:tcBorders>
              <w:top w:val="single" w:sz="4" w:space="0" w:color="9BC2E6"/>
              <w:left w:val="nil"/>
              <w:bottom w:val="single" w:sz="4" w:space="0" w:color="9BC2E6"/>
              <w:right w:val="nil"/>
            </w:tcBorders>
            <w:shd w:val="clear" w:color="DDEBF7" w:fill="DDEBF7"/>
            <w:noWrap/>
            <w:vAlign w:val="bottom"/>
            <w:hideMark/>
          </w:tcPr>
          <w:p w14:paraId="20249825" w14:textId="77777777" w:rsidR="00AD1DD6" w:rsidRPr="00AD1DD6" w:rsidRDefault="00AD1DD6" w:rsidP="00AD1DD6">
            <w:pPr>
              <w:spacing w:after="0" w:line="240" w:lineRule="auto"/>
              <w:jc w:val="right"/>
              <w:rPr>
                <w:ins w:id="3478" w:author="Gladiator Gladiator" w:date="2018-06-01T16:58:00Z"/>
                <w:rFonts w:ascii="Calibri" w:eastAsia="Times New Roman" w:hAnsi="Calibri" w:cs="Calibri"/>
                <w:color w:val="000000"/>
              </w:rPr>
            </w:pPr>
            <w:ins w:id="3479" w:author="Gladiator Gladiator" w:date="2018-06-01T16:58:00Z">
              <w:r w:rsidRPr="00AD1DD6">
                <w:rPr>
                  <w:rFonts w:ascii="Calibri" w:eastAsia="Times New Roman" w:hAnsi="Calibri" w:cs="Calibri"/>
                  <w:color w:val="000000"/>
                </w:rPr>
                <w:t>11.642</w:t>
              </w:r>
            </w:ins>
          </w:p>
        </w:tc>
        <w:tc>
          <w:tcPr>
            <w:tcW w:w="1251" w:type="dxa"/>
            <w:tcBorders>
              <w:top w:val="single" w:sz="4" w:space="0" w:color="9BC2E6"/>
              <w:left w:val="nil"/>
              <w:bottom w:val="single" w:sz="4" w:space="0" w:color="9BC2E6"/>
              <w:right w:val="nil"/>
            </w:tcBorders>
            <w:shd w:val="clear" w:color="DDEBF7" w:fill="DDEBF7"/>
            <w:noWrap/>
            <w:vAlign w:val="bottom"/>
            <w:hideMark/>
          </w:tcPr>
          <w:p w14:paraId="36ED7C2A" w14:textId="77777777" w:rsidR="00AD1DD6" w:rsidRPr="00AD1DD6" w:rsidRDefault="00AD1DD6" w:rsidP="00AD1DD6">
            <w:pPr>
              <w:spacing w:after="0" w:line="240" w:lineRule="auto"/>
              <w:jc w:val="right"/>
              <w:rPr>
                <w:ins w:id="3480" w:author="Gladiator Gladiator" w:date="2018-06-01T16:58:00Z"/>
                <w:rFonts w:ascii="Calibri" w:eastAsia="Times New Roman" w:hAnsi="Calibri" w:cs="Calibri"/>
                <w:color w:val="000000"/>
              </w:rPr>
            </w:pPr>
            <w:ins w:id="3481" w:author="Gladiator Gladiator" w:date="2018-06-01T16:58:00Z">
              <w:r w:rsidRPr="00AD1DD6">
                <w:rPr>
                  <w:rFonts w:ascii="Calibri" w:eastAsia="Times New Roman" w:hAnsi="Calibri" w:cs="Calibri"/>
                  <w:color w:val="000000"/>
                </w:rPr>
                <w:t>11.499</w:t>
              </w:r>
            </w:ins>
          </w:p>
        </w:tc>
        <w:tc>
          <w:tcPr>
            <w:tcW w:w="924" w:type="dxa"/>
            <w:tcBorders>
              <w:top w:val="single" w:sz="4" w:space="0" w:color="9BC2E6"/>
              <w:left w:val="nil"/>
              <w:bottom w:val="single" w:sz="4" w:space="0" w:color="9BC2E6"/>
              <w:right w:val="nil"/>
            </w:tcBorders>
            <w:shd w:val="clear" w:color="DDEBF7" w:fill="DDEBF7"/>
            <w:noWrap/>
            <w:vAlign w:val="bottom"/>
            <w:hideMark/>
          </w:tcPr>
          <w:p w14:paraId="4FC11DFD" w14:textId="77777777" w:rsidR="00AD1DD6" w:rsidRPr="00AD1DD6" w:rsidRDefault="00AD1DD6" w:rsidP="00AD1DD6">
            <w:pPr>
              <w:spacing w:after="0" w:line="240" w:lineRule="auto"/>
              <w:jc w:val="right"/>
              <w:rPr>
                <w:ins w:id="3482" w:author="Gladiator Gladiator" w:date="2018-06-01T16:58:00Z"/>
                <w:rFonts w:ascii="Calibri" w:eastAsia="Times New Roman" w:hAnsi="Calibri" w:cs="Calibri"/>
                <w:color w:val="000000"/>
              </w:rPr>
            </w:pPr>
            <w:ins w:id="3483" w:author="Gladiator Gladiator" w:date="2018-06-01T16:58:00Z">
              <w:r w:rsidRPr="00AD1DD6">
                <w:rPr>
                  <w:rFonts w:ascii="Calibri" w:eastAsia="Times New Roman" w:hAnsi="Calibri" w:cs="Calibri"/>
                  <w:color w:val="000000"/>
                </w:rPr>
                <w:t>11.669</w:t>
              </w:r>
            </w:ins>
          </w:p>
        </w:tc>
        <w:tc>
          <w:tcPr>
            <w:tcW w:w="1021" w:type="dxa"/>
            <w:tcBorders>
              <w:top w:val="single" w:sz="4" w:space="0" w:color="9BC2E6"/>
              <w:left w:val="nil"/>
              <w:bottom w:val="single" w:sz="4" w:space="0" w:color="9BC2E6"/>
              <w:right w:val="single" w:sz="4" w:space="0" w:color="9BC2E6"/>
            </w:tcBorders>
            <w:shd w:val="clear" w:color="DDEBF7" w:fill="DDEBF7"/>
            <w:noWrap/>
            <w:vAlign w:val="bottom"/>
            <w:hideMark/>
          </w:tcPr>
          <w:p w14:paraId="3EA85EBB" w14:textId="77777777" w:rsidR="00AD1DD6" w:rsidRPr="00AD1DD6" w:rsidRDefault="00AD1DD6" w:rsidP="00AD1DD6">
            <w:pPr>
              <w:spacing w:after="0" w:line="240" w:lineRule="auto"/>
              <w:jc w:val="right"/>
              <w:rPr>
                <w:ins w:id="3484" w:author="Gladiator Gladiator" w:date="2018-06-01T16:58:00Z"/>
                <w:rFonts w:ascii="Calibri" w:eastAsia="Times New Roman" w:hAnsi="Calibri" w:cs="Calibri"/>
                <w:color w:val="000000"/>
              </w:rPr>
            </w:pPr>
            <w:ins w:id="3485" w:author="Gladiator Gladiator" w:date="2018-06-01T16:58:00Z">
              <w:r w:rsidRPr="00AD1DD6">
                <w:rPr>
                  <w:rFonts w:ascii="Calibri" w:eastAsia="Times New Roman" w:hAnsi="Calibri" w:cs="Calibri"/>
                  <w:color w:val="000000"/>
                </w:rPr>
                <w:t>11.683</w:t>
              </w:r>
            </w:ins>
          </w:p>
        </w:tc>
      </w:tr>
      <w:tr w:rsidR="00AD1DD6" w:rsidRPr="00AD1DD6" w14:paraId="62AB56EE" w14:textId="77777777" w:rsidTr="00AD1DD6">
        <w:trPr>
          <w:trHeight w:val="300"/>
          <w:ins w:id="3486" w:author="Gladiator Gladiator" w:date="2018-06-01T16:58:00Z"/>
        </w:trPr>
        <w:tc>
          <w:tcPr>
            <w:tcW w:w="1841" w:type="dxa"/>
            <w:tcBorders>
              <w:top w:val="single" w:sz="4" w:space="0" w:color="9BC2E6"/>
              <w:left w:val="single" w:sz="4" w:space="0" w:color="9BC2E6"/>
              <w:bottom w:val="single" w:sz="4" w:space="0" w:color="9BC2E6"/>
              <w:right w:val="nil"/>
            </w:tcBorders>
            <w:shd w:val="clear" w:color="auto" w:fill="auto"/>
            <w:noWrap/>
            <w:vAlign w:val="bottom"/>
            <w:hideMark/>
          </w:tcPr>
          <w:p w14:paraId="2DE5D562" w14:textId="77777777" w:rsidR="00AD1DD6" w:rsidRPr="00AD1DD6" w:rsidRDefault="00AD1DD6" w:rsidP="00AD1DD6">
            <w:pPr>
              <w:spacing w:after="0" w:line="240" w:lineRule="auto"/>
              <w:rPr>
                <w:ins w:id="3487" w:author="Gladiator Gladiator" w:date="2018-06-01T16:58:00Z"/>
                <w:rFonts w:ascii="Calibri" w:eastAsia="Times New Roman" w:hAnsi="Calibri" w:cs="Calibri"/>
                <w:color w:val="000000"/>
              </w:rPr>
            </w:pPr>
            <w:ins w:id="3488" w:author="Gladiator Gladiator" w:date="2018-06-01T16:58:00Z">
              <w:r w:rsidRPr="00AD1DD6">
                <w:rPr>
                  <w:rFonts w:ascii="Calibri" w:eastAsia="Times New Roman" w:hAnsi="Calibri" w:cs="Calibri"/>
                  <w:color w:val="000000"/>
                </w:rPr>
                <w:t>User 2</w:t>
              </w:r>
            </w:ins>
          </w:p>
        </w:tc>
        <w:tc>
          <w:tcPr>
            <w:tcW w:w="1194" w:type="dxa"/>
            <w:tcBorders>
              <w:top w:val="single" w:sz="4" w:space="0" w:color="9BC2E6"/>
              <w:left w:val="nil"/>
              <w:bottom w:val="single" w:sz="4" w:space="0" w:color="9BC2E6"/>
              <w:right w:val="nil"/>
            </w:tcBorders>
            <w:shd w:val="clear" w:color="auto" w:fill="auto"/>
            <w:noWrap/>
            <w:vAlign w:val="bottom"/>
            <w:hideMark/>
          </w:tcPr>
          <w:p w14:paraId="6537EC03" w14:textId="77777777" w:rsidR="00AD1DD6" w:rsidRPr="00AD1DD6" w:rsidRDefault="00AD1DD6" w:rsidP="00AD1DD6">
            <w:pPr>
              <w:spacing w:after="0" w:line="240" w:lineRule="auto"/>
              <w:rPr>
                <w:ins w:id="3489" w:author="Gladiator Gladiator" w:date="2018-06-01T16:58:00Z"/>
                <w:rFonts w:ascii="Calibri" w:eastAsia="Times New Roman" w:hAnsi="Calibri" w:cs="Calibri"/>
                <w:color w:val="000000"/>
              </w:rPr>
            </w:pPr>
            <w:ins w:id="3490" w:author="Gladiator Gladiator" w:date="2018-06-01T16:58:00Z">
              <w:r w:rsidRPr="00AD1DD6">
                <w:rPr>
                  <w:rFonts w:ascii="Calibri" w:eastAsia="Times New Roman" w:hAnsi="Calibri" w:cs="Calibri"/>
                  <w:color w:val="000000"/>
                </w:rPr>
                <w:t>testing</w:t>
              </w:r>
            </w:ins>
          </w:p>
        </w:tc>
        <w:tc>
          <w:tcPr>
            <w:tcW w:w="1097" w:type="dxa"/>
            <w:tcBorders>
              <w:top w:val="single" w:sz="4" w:space="0" w:color="9BC2E6"/>
              <w:left w:val="nil"/>
              <w:bottom w:val="single" w:sz="4" w:space="0" w:color="9BC2E6"/>
              <w:right w:val="nil"/>
            </w:tcBorders>
            <w:shd w:val="clear" w:color="auto" w:fill="auto"/>
            <w:noWrap/>
            <w:vAlign w:val="bottom"/>
            <w:hideMark/>
          </w:tcPr>
          <w:p w14:paraId="2D662002" w14:textId="77777777" w:rsidR="00AD1DD6" w:rsidRPr="00AD1DD6" w:rsidRDefault="00AD1DD6" w:rsidP="00AD1DD6">
            <w:pPr>
              <w:spacing w:after="0" w:line="240" w:lineRule="auto"/>
              <w:jc w:val="right"/>
              <w:rPr>
                <w:ins w:id="3491" w:author="Gladiator Gladiator" w:date="2018-06-01T16:58:00Z"/>
                <w:rFonts w:ascii="Calibri" w:eastAsia="Times New Roman" w:hAnsi="Calibri" w:cs="Calibri"/>
                <w:color w:val="000000"/>
              </w:rPr>
            </w:pPr>
            <w:ins w:id="3492" w:author="Gladiator Gladiator" w:date="2018-06-01T16:58:00Z">
              <w:r w:rsidRPr="00AD1DD6">
                <w:rPr>
                  <w:rFonts w:ascii="Calibri" w:eastAsia="Times New Roman" w:hAnsi="Calibri" w:cs="Calibri"/>
                  <w:color w:val="000000"/>
                </w:rPr>
                <w:t>11.701</w:t>
              </w:r>
            </w:ins>
          </w:p>
        </w:tc>
        <w:tc>
          <w:tcPr>
            <w:tcW w:w="982" w:type="dxa"/>
            <w:tcBorders>
              <w:top w:val="single" w:sz="4" w:space="0" w:color="9BC2E6"/>
              <w:left w:val="nil"/>
              <w:bottom w:val="single" w:sz="4" w:space="0" w:color="9BC2E6"/>
              <w:right w:val="nil"/>
            </w:tcBorders>
            <w:shd w:val="clear" w:color="auto" w:fill="auto"/>
            <w:noWrap/>
            <w:vAlign w:val="bottom"/>
            <w:hideMark/>
          </w:tcPr>
          <w:p w14:paraId="41E6BC4D" w14:textId="77777777" w:rsidR="00AD1DD6" w:rsidRPr="00AD1DD6" w:rsidRDefault="00AD1DD6" w:rsidP="00AD1DD6">
            <w:pPr>
              <w:spacing w:after="0" w:line="240" w:lineRule="auto"/>
              <w:jc w:val="right"/>
              <w:rPr>
                <w:ins w:id="3493" w:author="Gladiator Gladiator" w:date="2018-06-01T16:58:00Z"/>
                <w:rFonts w:ascii="Calibri" w:eastAsia="Times New Roman" w:hAnsi="Calibri" w:cs="Calibri"/>
                <w:color w:val="000000"/>
              </w:rPr>
            </w:pPr>
            <w:ins w:id="3494" w:author="Gladiator Gladiator" w:date="2018-06-01T16:58:00Z">
              <w:r w:rsidRPr="00AD1DD6">
                <w:rPr>
                  <w:rFonts w:ascii="Calibri" w:eastAsia="Times New Roman" w:hAnsi="Calibri" w:cs="Calibri"/>
                  <w:color w:val="000000"/>
                </w:rPr>
                <w:t>11.765</w:t>
              </w:r>
            </w:ins>
          </w:p>
        </w:tc>
        <w:tc>
          <w:tcPr>
            <w:tcW w:w="1040" w:type="dxa"/>
            <w:tcBorders>
              <w:top w:val="single" w:sz="4" w:space="0" w:color="9BC2E6"/>
              <w:left w:val="nil"/>
              <w:bottom w:val="single" w:sz="4" w:space="0" w:color="9BC2E6"/>
              <w:right w:val="nil"/>
            </w:tcBorders>
            <w:shd w:val="clear" w:color="auto" w:fill="auto"/>
            <w:noWrap/>
            <w:vAlign w:val="bottom"/>
            <w:hideMark/>
          </w:tcPr>
          <w:p w14:paraId="4BD2AC11" w14:textId="77777777" w:rsidR="00AD1DD6" w:rsidRPr="00AD1DD6" w:rsidRDefault="00AD1DD6" w:rsidP="00AD1DD6">
            <w:pPr>
              <w:spacing w:after="0" w:line="240" w:lineRule="auto"/>
              <w:jc w:val="right"/>
              <w:rPr>
                <w:ins w:id="3495" w:author="Gladiator Gladiator" w:date="2018-06-01T16:58:00Z"/>
                <w:rFonts w:ascii="Calibri" w:eastAsia="Times New Roman" w:hAnsi="Calibri" w:cs="Calibri"/>
                <w:color w:val="000000"/>
              </w:rPr>
            </w:pPr>
            <w:ins w:id="3496" w:author="Gladiator Gladiator" w:date="2018-06-01T16:58:00Z">
              <w:r w:rsidRPr="00AD1DD6">
                <w:rPr>
                  <w:rFonts w:ascii="Calibri" w:eastAsia="Times New Roman" w:hAnsi="Calibri" w:cs="Calibri"/>
                  <w:color w:val="000000"/>
                </w:rPr>
                <w:t>11.913</w:t>
              </w:r>
            </w:ins>
          </w:p>
        </w:tc>
        <w:tc>
          <w:tcPr>
            <w:tcW w:w="1251" w:type="dxa"/>
            <w:tcBorders>
              <w:top w:val="single" w:sz="4" w:space="0" w:color="9BC2E6"/>
              <w:left w:val="nil"/>
              <w:bottom w:val="single" w:sz="4" w:space="0" w:color="9BC2E6"/>
              <w:right w:val="nil"/>
            </w:tcBorders>
            <w:shd w:val="clear" w:color="auto" w:fill="auto"/>
            <w:noWrap/>
            <w:vAlign w:val="bottom"/>
            <w:hideMark/>
          </w:tcPr>
          <w:p w14:paraId="6C1FD6B3" w14:textId="77777777" w:rsidR="00AD1DD6" w:rsidRPr="00AD1DD6" w:rsidRDefault="00AD1DD6" w:rsidP="00AD1DD6">
            <w:pPr>
              <w:spacing w:after="0" w:line="240" w:lineRule="auto"/>
              <w:jc w:val="right"/>
              <w:rPr>
                <w:ins w:id="3497" w:author="Gladiator Gladiator" w:date="2018-06-01T16:58:00Z"/>
                <w:rFonts w:ascii="Calibri" w:eastAsia="Times New Roman" w:hAnsi="Calibri" w:cs="Calibri"/>
                <w:color w:val="000000"/>
              </w:rPr>
            </w:pPr>
            <w:ins w:id="3498" w:author="Gladiator Gladiator" w:date="2018-06-01T16:58:00Z">
              <w:r w:rsidRPr="00AD1DD6">
                <w:rPr>
                  <w:rFonts w:ascii="Calibri" w:eastAsia="Times New Roman" w:hAnsi="Calibri" w:cs="Calibri"/>
                  <w:color w:val="000000"/>
                </w:rPr>
                <w:t>11.903</w:t>
              </w:r>
            </w:ins>
          </w:p>
        </w:tc>
        <w:tc>
          <w:tcPr>
            <w:tcW w:w="924" w:type="dxa"/>
            <w:tcBorders>
              <w:top w:val="single" w:sz="4" w:space="0" w:color="9BC2E6"/>
              <w:left w:val="nil"/>
              <w:bottom w:val="single" w:sz="4" w:space="0" w:color="9BC2E6"/>
              <w:right w:val="nil"/>
            </w:tcBorders>
            <w:shd w:val="clear" w:color="auto" w:fill="auto"/>
            <w:noWrap/>
            <w:vAlign w:val="bottom"/>
            <w:hideMark/>
          </w:tcPr>
          <w:p w14:paraId="1C7C78A8" w14:textId="77777777" w:rsidR="00AD1DD6" w:rsidRPr="00AD1DD6" w:rsidRDefault="00AD1DD6" w:rsidP="00AD1DD6">
            <w:pPr>
              <w:spacing w:after="0" w:line="240" w:lineRule="auto"/>
              <w:jc w:val="right"/>
              <w:rPr>
                <w:ins w:id="3499" w:author="Gladiator Gladiator" w:date="2018-06-01T16:58:00Z"/>
                <w:rFonts w:ascii="Calibri" w:eastAsia="Times New Roman" w:hAnsi="Calibri" w:cs="Calibri"/>
                <w:color w:val="000000"/>
              </w:rPr>
            </w:pPr>
            <w:ins w:id="3500" w:author="Gladiator Gladiator" w:date="2018-06-01T16:58:00Z">
              <w:r w:rsidRPr="00AD1DD6">
                <w:rPr>
                  <w:rFonts w:ascii="Calibri" w:eastAsia="Times New Roman" w:hAnsi="Calibri" w:cs="Calibri"/>
                  <w:color w:val="000000"/>
                </w:rPr>
                <w:t>11.917</w:t>
              </w:r>
            </w:ins>
          </w:p>
        </w:tc>
        <w:tc>
          <w:tcPr>
            <w:tcW w:w="1021" w:type="dxa"/>
            <w:tcBorders>
              <w:top w:val="single" w:sz="4" w:space="0" w:color="9BC2E6"/>
              <w:left w:val="nil"/>
              <w:bottom w:val="single" w:sz="4" w:space="0" w:color="9BC2E6"/>
              <w:right w:val="single" w:sz="4" w:space="0" w:color="9BC2E6"/>
            </w:tcBorders>
            <w:shd w:val="clear" w:color="auto" w:fill="auto"/>
            <w:noWrap/>
            <w:vAlign w:val="bottom"/>
            <w:hideMark/>
          </w:tcPr>
          <w:p w14:paraId="6E2D8099" w14:textId="77777777" w:rsidR="00AD1DD6" w:rsidRPr="00AD1DD6" w:rsidRDefault="00AD1DD6" w:rsidP="00AD1DD6">
            <w:pPr>
              <w:spacing w:after="0" w:line="240" w:lineRule="auto"/>
              <w:jc w:val="right"/>
              <w:rPr>
                <w:ins w:id="3501" w:author="Gladiator Gladiator" w:date="2018-06-01T16:58:00Z"/>
                <w:rFonts w:ascii="Calibri" w:eastAsia="Times New Roman" w:hAnsi="Calibri" w:cs="Calibri"/>
                <w:color w:val="000000"/>
              </w:rPr>
            </w:pPr>
            <w:ins w:id="3502" w:author="Gladiator Gladiator" w:date="2018-06-01T16:58:00Z">
              <w:r w:rsidRPr="00AD1DD6">
                <w:rPr>
                  <w:rFonts w:ascii="Calibri" w:eastAsia="Times New Roman" w:hAnsi="Calibri" w:cs="Calibri"/>
                  <w:color w:val="000000"/>
                </w:rPr>
                <w:t>11.840</w:t>
              </w:r>
            </w:ins>
          </w:p>
        </w:tc>
      </w:tr>
      <w:tr w:rsidR="00AD1DD6" w:rsidRPr="00AD1DD6" w14:paraId="6C40766A" w14:textId="77777777" w:rsidTr="00AD1DD6">
        <w:trPr>
          <w:trHeight w:val="300"/>
          <w:ins w:id="3503" w:author="Gladiator Gladiator" w:date="2018-06-01T16:58:00Z"/>
        </w:trPr>
        <w:tc>
          <w:tcPr>
            <w:tcW w:w="1841" w:type="dxa"/>
            <w:tcBorders>
              <w:top w:val="single" w:sz="4" w:space="0" w:color="9BC2E6"/>
              <w:left w:val="single" w:sz="4" w:space="0" w:color="9BC2E6"/>
              <w:bottom w:val="single" w:sz="4" w:space="0" w:color="9BC2E6"/>
              <w:right w:val="nil"/>
            </w:tcBorders>
            <w:shd w:val="clear" w:color="DDEBF7" w:fill="DDEBF7"/>
            <w:noWrap/>
            <w:vAlign w:val="bottom"/>
            <w:hideMark/>
          </w:tcPr>
          <w:p w14:paraId="6232D149" w14:textId="77777777" w:rsidR="00AD1DD6" w:rsidRPr="00AD1DD6" w:rsidRDefault="00AD1DD6" w:rsidP="00AD1DD6">
            <w:pPr>
              <w:spacing w:after="0" w:line="240" w:lineRule="auto"/>
              <w:rPr>
                <w:ins w:id="3504" w:author="Gladiator Gladiator" w:date="2018-06-01T16:58:00Z"/>
                <w:rFonts w:ascii="Calibri" w:eastAsia="Times New Roman" w:hAnsi="Calibri" w:cs="Calibri"/>
                <w:color w:val="000000"/>
              </w:rPr>
            </w:pPr>
            <w:ins w:id="3505" w:author="Gladiator Gladiator" w:date="2018-06-01T16:58:00Z">
              <w:r w:rsidRPr="00AD1DD6">
                <w:rPr>
                  <w:rFonts w:ascii="Calibri" w:eastAsia="Times New Roman" w:hAnsi="Calibri" w:cs="Calibri"/>
                  <w:color w:val="000000"/>
                </w:rPr>
                <w:t>User 3</w:t>
              </w:r>
            </w:ins>
          </w:p>
        </w:tc>
        <w:tc>
          <w:tcPr>
            <w:tcW w:w="1194" w:type="dxa"/>
            <w:tcBorders>
              <w:top w:val="single" w:sz="4" w:space="0" w:color="9BC2E6"/>
              <w:left w:val="nil"/>
              <w:bottom w:val="single" w:sz="4" w:space="0" w:color="9BC2E6"/>
              <w:right w:val="nil"/>
            </w:tcBorders>
            <w:shd w:val="clear" w:color="DDEBF7" w:fill="DDEBF7"/>
            <w:noWrap/>
            <w:vAlign w:val="bottom"/>
            <w:hideMark/>
          </w:tcPr>
          <w:p w14:paraId="5293BBC7" w14:textId="77777777" w:rsidR="00AD1DD6" w:rsidRPr="00AD1DD6" w:rsidRDefault="00AD1DD6" w:rsidP="00AD1DD6">
            <w:pPr>
              <w:spacing w:after="0" w:line="240" w:lineRule="auto"/>
              <w:rPr>
                <w:ins w:id="3506" w:author="Gladiator Gladiator" w:date="2018-06-01T16:58:00Z"/>
                <w:rFonts w:ascii="Calibri" w:eastAsia="Times New Roman" w:hAnsi="Calibri" w:cs="Calibri"/>
                <w:color w:val="000000"/>
              </w:rPr>
            </w:pPr>
            <w:ins w:id="3507" w:author="Gladiator Gladiator" w:date="2018-06-01T16:58:00Z">
              <w:r w:rsidRPr="00AD1DD6">
                <w:rPr>
                  <w:rFonts w:ascii="Calibri" w:eastAsia="Times New Roman" w:hAnsi="Calibri" w:cs="Calibri"/>
                  <w:color w:val="000000"/>
                </w:rPr>
                <w:t>relaxing</w:t>
              </w:r>
            </w:ins>
          </w:p>
        </w:tc>
        <w:tc>
          <w:tcPr>
            <w:tcW w:w="1097" w:type="dxa"/>
            <w:tcBorders>
              <w:top w:val="single" w:sz="4" w:space="0" w:color="9BC2E6"/>
              <w:left w:val="nil"/>
              <w:bottom w:val="single" w:sz="4" w:space="0" w:color="9BC2E6"/>
              <w:right w:val="nil"/>
            </w:tcBorders>
            <w:shd w:val="clear" w:color="DDEBF7" w:fill="DDEBF7"/>
            <w:noWrap/>
            <w:vAlign w:val="bottom"/>
            <w:hideMark/>
          </w:tcPr>
          <w:p w14:paraId="0897AE78" w14:textId="77777777" w:rsidR="00AD1DD6" w:rsidRPr="00AD1DD6" w:rsidRDefault="00AD1DD6" w:rsidP="00AD1DD6">
            <w:pPr>
              <w:spacing w:after="0" w:line="240" w:lineRule="auto"/>
              <w:jc w:val="right"/>
              <w:rPr>
                <w:ins w:id="3508" w:author="Gladiator Gladiator" w:date="2018-06-01T16:58:00Z"/>
                <w:rFonts w:ascii="Calibri" w:eastAsia="Times New Roman" w:hAnsi="Calibri" w:cs="Calibri"/>
                <w:color w:val="000000"/>
              </w:rPr>
            </w:pPr>
            <w:ins w:id="3509" w:author="Gladiator Gladiator" w:date="2018-06-01T16:58:00Z">
              <w:r w:rsidRPr="00AD1DD6">
                <w:rPr>
                  <w:rFonts w:ascii="Calibri" w:eastAsia="Times New Roman" w:hAnsi="Calibri" w:cs="Calibri"/>
                  <w:color w:val="000000"/>
                </w:rPr>
                <w:t>12.891</w:t>
              </w:r>
            </w:ins>
          </w:p>
        </w:tc>
        <w:tc>
          <w:tcPr>
            <w:tcW w:w="982" w:type="dxa"/>
            <w:tcBorders>
              <w:top w:val="single" w:sz="4" w:space="0" w:color="9BC2E6"/>
              <w:left w:val="nil"/>
              <w:bottom w:val="single" w:sz="4" w:space="0" w:color="9BC2E6"/>
              <w:right w:val="nil"/>
            </w:tcBorders>
            <w:shd w:val="clear" w:color="DDEBF7" w:fill="DDEBF7"/>
            <w:noWrap/>
            <w:vAlign w:val="bottom"/>
            <w:hideMark/>
          </w:tcPr>
          <w:p w14:paraId="3E0CD7A8" w14:textId="77777777" w:rsidR="00AD1DD6" w:rsidRPr="00AD1DD6" w:rsidRDefault="00AD1DD6" w:rsidP="00AD1DD6">
            <w:pPr>
              <w:spacing w:after="0" w:line="240" w:lineRule="auto"/>
              <w:jc w:val="right"/>
              <w:rPr>
                <w:ins w:id="3510" w:author="Gladiator Gladiator" w:date="2018-06-01T16:58:00Z"/>
                <w:rFonts w:ascii="Calibri" w:eastAsia="Times New Roman" w:hAnsi="Calibri" w:cs="Calibri"/>
                <w:color w:val="000000"/>
              </w:rPr>
            </w:pPr>
            <w:ins w:id="3511" w:author="Gladiator Gladiator" w:date="2018-06-01T16:58:00Z">
              <w:r w:rsidRPr="00AD1DD6">
                <w:rPr>
                  <w:rFonts w:ascii="Calibri" w:eastAsia="Times New Roman" w:hAnsi="Calibri" w:cs="Calibri"/>
                  <w:color w:val="000000"/>
                </w:rPr>
                <w:t>12.689</w:t>
              </w:r>
            </w:ins>
          </w:p>
        </w:tc>
        <w:tc>
          <w:tcPr>
            <w:tcW w:w="1040" w:type="dxa"/>
            <w:tcBorders>
              <w:top w:val="single" w:sz="4" w:space="0" w:color="9BC2E6"/>
              <w:left w:val="nil"/>
              <w:bottom w:val="single" w:sz="4" w:space="0" w:color="9BC2E6"/>
              <w:right w:val="nil"/>
            </w:tcBorders>
            <w:shd w:val="clear" w:color="DDEBF7" w:fill="DDEBF7"/>
            <w:noWrap/>
            <w:vAlign w:val="bottom"/>
            <w:hideMark/>
          </w:tcPr>
          <w:p w14:paraId="0DBA2C5D" w14:textId="77777777" w:rsidR="00AD1DD6" w:rsidRPr="00AD1DD6" w:rsidRDefault="00AD1DD6" w:rsidP="00AD1DD6">
            <w:pPr>
              <w:spacing w:after="0" w:line="240" w:lineRule="auto"/>
              <w:jc w:val="right"/>
              <w:rPr>
                <w:ins w:id="3512" w:author="Gladiator Gladiator" w:date="2018-06-01T16:58:00Z"/>
                <w:rFonts w:ascii="Calibri" w:eastAsia="Times New Roman" w:hAnsi="Calibri" w:cs="Calibri"/>
                <w:color w:val="000000"/>
              </w:rPr>
            </w:pPr>
            <w:ins w:id="3513" w:author="Gladiator Gladiator" w:date="2018-06-01T16:58:00Z">
              <w:r w:rsidRPr="00AD1DD6">
                <w:rPr>
                  <w:rFonts w:ascii="Calibri" w:eastAsia="Times New Roman" w:hAnsi="Calibri" w:cs="Calibri"/>
                  <w:color w:val="000000"/>
                </w:rPr>
                <w:t>12.602</w:t>
              </w:r>
            </w:ins>
          </w:p>
        </w:tc>
        <w:tc>
          <w:tcPr>
            <w:tcW w:w="1251" w:type="dxa"/>
            <w:tcBorders>
              <w:top w:val="single" w:sz="4" w:space="0" w:color="9BC2E6"/>
              <w:left w:val="nil"/>
              <w:bottom w:val="single" w:sz="4" w:space="0" w:color="9BC2E6"/>
              <w:right w:val="nil"/>
            </w:tcBorders>
            <w:shd w:val="clear" w:color="DDEBF7" w:fill="DDEBF7"/>
            <w:noWrap/>
            <w:vAlign w:val="bottom"/>
            <w:hideMark/>
          </w:tcPr>
          <w:p w14:paraId="3A44A794" w14:textId="77777777" w:rsidR="00AD1DD6" w:rsidRPr="00AD1DD6" w:rsidRDefault="00AD1DD6" w:rsidP="00AD1DD6">
            <w:pPr>
              <w:spacing w:after="0" w:line="240" w:lineRule="auto"/>
              <w:jc w:val="right"/>
              <w:rPr>
                <w:ins w:id="3514" w:author="Gladiator Gladiator" w:date="2018-06-01T16:58:00Z"/>
                <w:rFonts w:ascii="Calibri" w:eastAsia="Times New Roman" w:hAnsi="Calibri" w:cs="Calibri"/>
                <w:color w:val="000000"/>
              </w:rPr>
            </w:pPr>
            <w:ins w:id="3515" w:author="Gladiator Gladiator" w:date="2018-06-01T16:58:00Z">
              <w:r w:rsidRPr="00AD1DD6">
                <w:rPr>
                  <w:rFonts w:ascii="Calibri" w:eastAsia="Times New Roman" w:hAnsi="Calibri" w:cs="Calibri"/>
                  <w:color w:val="000000"/>
                </w:rPr>
                <w:t>12.233</w:t>
              </w:r>
            </w:ins>
          </w:p>
        </w:tc>
        <w:tc>
          <w:tcPr>
            <w:tcW w:w="924" w:type="dxa"/>
            <w:tcBorders>
              <w:top w:val="single" w:sz="4" w:space="0" w:color="9BC2E6"/>
              <w:left w:val="nil"/>
              <w:bottom w:val="single" w:sz="4" w:space="0" w:color="9BC2E6"/>
              <w:right w:val="nil"/>
            </w:tcBorders>
            <w:shd w:val="clear" w:color="DDEBF7" w:fill="DDEBF7"/>
            <w:noWrap/>
            <w:vAlign w:val="bottom"/>
            <w:hideMark/>
          </w:tcPr>
          <w:p w14:paraId="76DDB0A7" w14:textId="77777777" w:rsidR="00AD1DD6" w:rsidRPr="00AD1DD6" w:rsidRDefault="00AD1DD6" w:rsidP="00AD1DD6">
            <w:pPr>
              <w:spacing w:after="0" w:line="240" w:lineRule="auto"/>
              <w:jc w:val="right"/>
              <w:rPr>
                <w:ins w:id="3516" w:author="Gladiator Gladiator" w:date="2018-06-01T16:58:00Z"/>
                <w:rFonts w:ascii="Calibri" w:eastAsia="Times New Roman" w:hAnsi="Calibri" w:cs="Calibri"/>
                <w:color w:val="000000"/>
              </w:rPr>
            </w:pPr>
            <w:ins w:id="3517" w:author="Gladiator Gladiator" w:date="2018-06-01T16:58:00Z">
              <w:r w:rsidRPr="00AD1DD6">
                <w:rPr>
                  <w:rFonts w:ascii="Calibri" w:eastAsia="Times New Roman" w:hAnsi="Calibri" w:cs="Calibri"/>
                  <w:color w:val="000000"/>
                </w:rPr>
                <w:t>12.600</w:t>
              </w:r>
            </w:ins>
          </w:p>
        </w:tc>
        <w:tc>
          <w:tcPr>
            <w:tcW w:w="1021" w:type="dxa"/>
            <w:tcBorders>
              <w:top w:val="single" w:sz="4" w:space="0" w:color="9BC2E6"/>
              <w:left w:val="nil"/>
              <w:bottom w:val="single" w:sz="4" w:space="0" w:color="9BC2E6"/>
              <w:right w:val="single" w:sz="4" w:space="0" w:color="9BC2E6"/>
            </w:tcBorders>
            <w:shd w:val="clear" w:color="DDEBF7" w:fill="DDEBF7"/>
            <w:noWrap/>
            <w:vAlign w:val="bottom"/>
            <w:hideMark/>
          </w:tcPr>
          <w:p w14:paraId="31CEF958" w14:textId="77777777" w:rsidR="00AD1DD6" w:rsidRPr="00AD1DD6" w:rsidRDefault="00AD1DD6" w:rsidP="00AD1DD6">
            <w:pPr>
              <w:spacing w:after="0" w:line="240" w:lineRule="auto"/>
              <w:jc w:val="right"/>
              <w:rPr>
                <w:ins w:id="3518" w:author="Gladiator Gladiator" w:date="2018-06-01T16:58:00Z"/>
                <w:rFonts w:ascii="Calibri" w:eastAsia="Times New Roman" w:hAnsi="Calibri" w:cs="Calibri"/>
                <w:color w:val="000000"/>
              </w:rPr>
            </w:pPr>
            <w:ins w:id="3519" w:author="Gladiator Gladiator" w:date="2018-06-01T16:58:00Z">
              <w:r w:rsidRPr="00AD1DD6">
                <w:rPr>
                  <w:rFonts w:ascii="Calibri" w:eastAsia="Times New Roman" w:hAnsi="Calibri" w:cs="Calibri"/>
                  <w:color w:val="000000"/>
                </w:rPr>
                <w:t>12.603</w:t>
              </w:r>
            </w:ins>
          </w:p>
        </w:tc>
      </w:tr>
      <w:tr w:rsidR="00AD1DD6" w:rsidRPr="00AD1DD6" w14:paraId="58B59D52" w14:textId="77777777" w:rsidTr="00AD1DD6">
        <w:trPr>
          <w:trHeight w:val="300"/>
          <w:ins w:id="3520" w:author="Gladiator Gladiator" w:date="2018-06-01T16:58:00Z"/>
        </w:trPr>
        <w:tc>
          <w:tcPr>
            <w:tcW w:w="1841" w:type="dxa"/>
            <w:tcBorders>
              <w:top w:val="single" w:sz="4" w:space="0" w:color="9BC2E6"/>
              <w:left w:val="single" w:sz="4" w:space="0" w:color="9BC2E6"/>
              <w:bottom w:val="single" w:sz="4" w:space="0" w:color="9BC2E6"/>
              <w:right w:val="nil"/>
            </w:tcBorders>
            <w:shd w:val="clear" w:color="auto" w:fill="auto"/>
            <w:noWrap/>
            <w:vAlign w:val="bottom"/>
            <w:hideMark/>
          </w:tcPr>
          <w:p w14:paraId="000BAB5C" w14:textId="77777777" w:rsidR="00AD1DD6" w:rsidRPr="00AD1DD6" w:rsidRDefault="00AD1DD6" w:rsidP="00AD1DD6">
            <w:pPr>
              <w:spacing w:after="0" w:line="240" w:lineRule="auto"/>
              <w:rPr>
                <w:ins w:id="3521" w:author="Gladiator Gladiator" w:date="2018-06-01T16:58:00Z"/>
                <w:rFonts w:ascii="Calibri" w:eastAsia="Times New Roman" w:hAnsi="Calibri" w:cs="Calibri"/>
                <w:color w:val="000000"/>
              </w:rPr>
            </w:pPr>
            <w:ins w:id="3522" w:author="Gladiator Gladiator" w:date="2018-06-01T16:58:00Z">
              <w:r w:rsidRPr="00AD1DD6">
                <w:rPr>
                  <w:rFonts w:ascii="Calibri" w:eastAsia="Times New Roman" w:hAnsi="Calibri" w:cs="Calibri"/>
                  <w:color w:val="000000"/>
                </w:rPr>
                <w:t>User 3</w:t>
              </w:r>
            </w:ins>
          </w:p>
        </w:tc>
        <w:tc>
          <w:tcPr>
            <w:tcW w:w="1194" w:type="dxa"/>
            <w:tcBorders>
              <w:top w:val="single" w:sz="4" w:space="0" w:color="9BC2E6"/>
              <w:left w:val="nil"/>
              <w:bottom w:val="single" w:sz="4" w:space="0" w:color="9BC2E6"/>
              <w:right w:val="nil"/>
            </w:tcBorders>
            <w:shd w:val="clear" w:color="auto" w:fill="auto"/>
            <w:noWrap/>
            <w:vAlign w:val="bottom"/>
            <w:hideMark/>
          </w:tcPr>
          <w:p w14:paraId="5AB99CCC" w14:textId="77777777" w:rsidR="00AD1DD6" w:rsidRPr="00AD1DD6" w:rsidRDefault="00AD1DD6" w:rsidP="00AD1DD6">
            <w:pPr>
              <w:spacing w:after="0" w:line="240" w:lineRule="auto"/>
              <w:rPr>
                <w:ins w:id="3523" w:author="Gladiator Gladiator" w:date="2018-06-01T16:58:00Z"/>
                <w:rFonts w:ascii="Calibri" w:eastAsia="Times New Roman" w:hAnsi="Calibri" w:cs="Calibri"/>
                <w:color w:val="000000"/>
              </w:rPr>
            </w:pPr>
            <w:ins w:id="3524" w:author="Gladiator Gladiator" w:date="2018-06-01T16:58:00Z">
              <w:r w:rsidRPr="00AD1DD6">
                <w:rPr>
                  <w:rFonts w:ascii="Calibri" w:eastAsia="Times New Roman" w:hAnsi="Calibri" w:cs="Calibri"/>
                  <w:color w:val="000000"/>
                </w:rPr>
                <w:t>testing</w:t>
              </w:r>
            </w:ins>
          </w:p>
        </w:tc>
        <w:tc>
          <w:tcPr>
            <w:tcW w:w="1097" w:type="dxa"/>
            <w:tcBorders>
              <w:top w:val="single" w:sz="4" w:space="0" w:color="9BC2E6"/>
              <w:left w:val="nil"/>
              <w:bottom w:val="single" w:sz="4" w:space="0" w:color="9BC2E6"/>
              <w:right w:val="nil"/>
            </w:tcBorders>
            <w:shd w:val="clear" w:color="auto" w:fill="auto"/>
            <w:noWrap/>
            <w:vAlign w:val="bottom"/>
            <w:hideMark/>
          </w:tcPr>
          <w:p w14:paraId="1DC116AE" w14:textId="77777777" w:rsidR="00AD1DD6" w:rsidRPr="00AD1DD6" w:rsidRDefault="00AD1DD6" w:rsidP="00AD1DD6">
            <w:pPr>
              <w:spacing w:after="0" w:line="240" w:lineRule="auto"/>
              <w:jc w:val="right"/>
              <w:rPr>
                <w:ins w:id="3525" w:author="Gladiator Gladiator" w:date="2018-06-01T16:58:00Z"/>
                <w:rFonts w:ascii="Calibri" w:eastAsia="Times New Roman" w:hAnsi="Calibri" w:cs="Calibri"/>
                <w:color w:val="000000"/>
              </w:rPr>
            </w:pPr>
            <w:ins w:id="3526" w:author="Gladiator Gladiator" w:date="2018-06-01T16:58:00Z">
              <w:r w:rsidRPr="00AD1DD6">
                <w:rPr>
                  <w:rFonts w:ascii="Calibri" w:eastAsia="Times New Roman" w:hAnsi="Calibri" w:cs="Calibri"/>
                  <w:color w:val="000000"/>
                </w:rPr>
                <w:t>12.554</w:t>
              </w:r>
            </w:ins>
          </w:p>
        </w:tc>
        <w:tc>
          <w:tcPr>
            <w:tcW w:w="982" w:type="dxa"/>
            <w:tcBorders>
              <w:top w:val="single" w:sz="4" w:space="0" w:color="9BC2E6"/>
              <w:left w:val="nil"/>
              <w:bottom w:val="single" w:sz="4" w:space="0" w:color="9BC2E6"/>
              <w:right w:val="nil"/>
            </w:tcBorders>
            <w:shd w:val="clear" w:color="auto" w:fill="auto"/>
            <w:noWrap/>
            <w:vAlign w:val="bottom"/>
            <w:hideMark/>
          </w:tcPr>
          <w:p w14:paraId="138FC6CA" w14:textId="77777777" w:rsidR="00AD1DD6" w:rsidRPr="00AD1DD6" w:rsidRDefault="00AD1DD6" w:rsidP="00AD1DD6">
            <w:pPr>
              <w:spacing w:after="0" w:line="240" w:lineRule="auto"/>
              <w:jc w:val="right"/>
              <w:rPr>
                <w:ins w:id="3527" w:author="Gladiator Gladiator" w:date="2018-06-01T16:58:00Z"/>
                <w:rFonts w:ascii="Calibri" w:eastAsia="Times New Roman" w:hAnsi="Calibri" w:cs="Calibri"/>
                <w:color w:val="000000"/>
              </w:rPr>
            </w:pPr>
            <w:ins w:id="3528" w:author="Gladiator Gladiator" w:date="2018-06-01T16:58:00Z">
              <w:r w:rsidRPr="00AD1DD6">
                <w:rPr>
                  <w:rFonts w:ascii="Calibri" w:eastAsia="Times New Roman" w:hAnsi="Calibri" w:cs="Calibri"/>
                  <w:color w:val="000000"/>
                </w:rPr>
                <w:t>12.590</w:t>
              </w:r>
            </w:ins>
          </w:p>
        </w:tc>
        <w:tc>
          <w:tcPr>
            <w:tcW w:w="1040" w:type="dxa"/>
            <w:tcBorders>
              <w:top w:val="single" w:sz="4" w:space="0" w:color="9BC2E6"/>
              <w:left w:val="nil"/>
              <w:bottom w:val="single" w:sz="4" w:space="0" w:color="9BC2E6"/>
              <w:right w:val="nil"/>
            </w:tcBorders>
            <w:shd w:val="clear" w:color="auto" w:fill="auto"/>
            <w:noWrap/>
            <w:vAlign w:val="bottom"/>
            <w:hideMark/>
          </w:tcPr>
          <w:p w14:paraId="0DC9E1FE" w14:textId="77777777" w:rsidR="00AD1DD6" w:rsidRPr="00AD1DD6" w:rsidRDefault="00AD1DD6" w:rsidP="00AD1DD6">
            <w:pPr>
              <w:spacing w:after="0" w:line="240" w:lineRule="auto"/>
              <w:jc w:val="right"/>
              <w:rPr>
                <w:ins w:id="3529" w:author="Gladiator Gladiator" w:date="2018-06-01T16:58:00Z"/>
                <w:rFonts w:ascii="Calibri" w:eastAsia="Times New Roman" w:hAnsi="Calibri" w:cs="Calibri"/>
                <w:color w:val="000000"/>
              </w:rPr>
            </w:pPr>
            <w:ins w:id="3530" w:author="Gladiator Gladiator" w:date="2018-06-01T16:58:00Z">
              <w:r w:rsidRPr="00AD1DD6">
                <w:rPr>
                  <w:rFonts w:ascii="Calibri" w:eastAsia="Times New Roman" w:hAnsi="Calibri" w:cs="Calibri"/>
                  <w:color w:val="000000"/>
                </w:rPr>
                <w:t>12.599</w:t>
              </w:r>
            </w:ins>
          </w:p>
        </w:tc>
        <w:tc>
          <w:tcPr>
            <w:tcW w:w="1251" w:type="dxa"/>
            <w:tcBorders>
              <w:top w:val="single" w:sz="4" w:space="0" w:color="9BC2E6"/>
              <w:left w:val="nil"/>
              <w:bottom w:val="single" w:sz="4" w:space="0" w:color="9BC2E6"/>
              <w:right w:val="nil"/>
            </w:tcBorders>
            <w:shd w:val="clear" w:color="auto" w:fill="auto"/>
            <w:noWrap/>
            <w:vAlign w:val="bottom"/>
            <w:hideMark/>
          </w:tcPr>
          <w:p w14:paraId="14EF8001" w14:textId="77777777" w:rsidR="00AD1DD6" w:rsidRPr="00AD1DD6" w:rsidRDefault="00AD1DD6" w:rsidP="00AD1DD6">
            <w:pPr>
              <w:spacing w:after="0" w:line="240" w:lineRule="auto"/>
              <w:jc w:val="right"/>
              <w:rPr>
                <w:ins w:id="3531" w:author="Gladiator Gladiator" w:date="2018-06-01T16:58:00Z"/>
                <w:rFonts w:ascii="Calibri" w:eastAsia="Times New Roman" w:hAnsi="Calibri" w:cs="Calibri"/>
                <w:color w:val="000000"/>
              </w:rPr>
            </w:pPr>
            <w:ins w:id="3532" w:author="Gladiator Gladiator" w:date="2018-06-01T16:58:00Z">
              <w:r w:rsidRPr="00AD1DD6">
                <w:rPr>
                  <w:rFonts w:ascii="Calibri" w:eastAsia="Times New Roman" w:hAnsi="Calibri" w:cs="Calibri"/>
                  <w:color w:val="000000"/>
                </w:rPr>
                <w:t>12.685</w:t>
              </w:r>
            </w:ins>
          </w:p>
        </w:tc>
        <w:tc>
          <w:tcPr>
            <w:tcW w:w="924" w:type="dxa"/>
            <w:tcBorders>
              <w:top w:val="single" w:sz="4" w:space="0" w:color="9BC2E6"/>
              <w:left w:val="nil"/>
              <w:bottom w:val="single" w:sz="4" w:space="0" w:color="9BC2E6"/>
              <w:right w:val="nil"/>
            </w:tcBorders>
            <w:shd w:val="clear" w:color="auto" w:fill="auto"/>
            <w:noWrap/>
            <w:vAlign w:val="bottom"/>
            <w:hideMark/>
          </w:tcPr>
          <w:p w14:paraId="430E58B7" w14:textId="77777777" w:rsidR="00AD1DD6" w:rsidRPr="00AD1DD6" w:rsidRDefault="00AD1DD6" w:rsidP="00AD1DD6">
            <w:pPr>
              <w:spacing w:after="0" w:line="240" w:lineRule="auto"/>
              <w:jc w:val="right"/>
              <w:rPr>
                <w:ins w:id="3533" w:author="Gladiator Gladiator" w:date="2018-06-01T16:58:00Z"/>
                <w:rFonts w:ascii="Calibri" w:eastAsia="Times New Roman" w:hAnsi="Calibri" w:cs="Calibri"/>
                <w:color w:val="000000"/>
              </w:rPr>
            </w:pPr>
            <w:ins w:id="3534" w:author="Gladiator Gladiator" w:date="2018-06-01T16:58:00Z">
              <w:r w:rsidRPr="00AD1DD6">
                <w:rPr>
                  <w:rFonts w:ascii="Calibri" w:eastAsia="Times New Roman" w:hAnsi="Calibri" w:cs="Calibri"/>
                  <w:color w:val="000000"/>
                </w:rPr>
                <w:t>12.769</w:t>
              </w:r>
            </w:ins>
          </w:p>
        </w:tc>
        <w:tc>
          <w:tcPr>
            <w:tcW w:w="1021" w:type="dxa"/>
            <w:tcBorders>
              <w:top w:val="single" w:sz="4" w:space="0" w:color="9BC2E6"/>
              <w:left w:val="nil"/>
              <w:bottom w:val="single" w:sz="4" w:space="0" w:color="9BC2E6"/>
              <w:right w:val="single" w:sz="4" w:space="0" w:color="9BC2E6"/>
            </w:tcBorders>
            <w:shd w:val="clear" w:color="auto" w:fill="auto"/>
            <w:noWrap/>
            <w:vAlign w:val="bottom"/>
            <w:hideMark/>
          </w:tcPr>
          <w:p w14:paraId="186E40B8" w14:textId="77777777" w:rsidR="00AD1DD6" w:rsidRPr="00AD1DD6" w:rsidRDefault="00AD1DD6" w:rsidP="00AD1DD6">
            <w:pPr>
              <w:spacing w:after="0" w:line="240" w:lineRule="auto"/>
              <w:jc w:val="right"/>
              <w:rPr>
                <w:ins w:id="3535" w:author="Gladiator Gladiator" w:date="2018-06-01T16:58:00Z"/>
                <w:rFonts w:ascii="Calibri" w:eastAsia="Times New Roman" w:hAnsi="Calibri" w:cs="Calibri"/>
                <w:color w:val="000000"/>
              </w:rPr>
            </w:pPr>
            <w:ins w:id="3536" w:author="Gladiator Gladiator" w:date="2018-06-01T16:58:00Z">
              <w:r w:rsidRPr="00AD1DD6">
                <w:rPr>
                  <w:rFonts w:ascii="Calibri" w:eastAsia="Times New Roman" w:hAnsi="Calibri" w:cs="Calibri"/>
                  <w:color w:val="000000"/>
                </w:rPr>
                <w:t>12.640</w:t>
              </w:r>
            </w:ins>
          </w:p>
        </w:tc>
      </w:tr>
      <w:tr w:rsidR="00AD1DD6" w:rsidRPr="00AD1DD6" w14:paraId="0C1DD0D2" w14:textId="77777777" w:rsidTr="00AD1DD6">
        <w:trPr>
          <w:trHeight w:val="300"/>
          <w:ins w:id="3537" w:author="Gladiator Gladiator" w:date="2018-06-01T16:58:00Z"/>
        </w:trPr>
        <w:tc>
          <w:tcPr>
            <w:tcW w:w="1841" w:type="dxa"/>
            <w:tcBorders>
              <w:top w:val="single" w:sz="4" w:space="0" w:color="9BC2E6"/>
              <w:left w:val="single" w:sz="4" w:space="0" w:color="9BC2E6"/>
              <w:bottom w:val="single" w:sz="4" w:space="0" w:color="9BC2E6"/>
              <w:right w:val="nil"/>
            </w:tcBorders>
            <w:shd w:val="clear" w:color="DDEBF7" w:fill="DDEBF7"/>
            <w:noWrap/>
            <w:vAlign w:val="bottom"/>
            <w:hideMark/>
          </w:tcPr>
          <w:p w14:paraId="4A6141C2" w14:textId="77777777" w:rsidR="00AD1DD6" w:rsidRPr="00AD1DD6" w:rsidRDefault="00AD1DD6" w:rsidP="00AD1DD6">
            <w:pPr>
              <w:spacing w:after="0" w:line="240" w:lineRule="auto"/>
              <w:rPr>
                <w:ins w:id="3538" w:author="Gladiator Gladiator" w:date="2018-06-01T16:58:00Z"/>
                <w:rFonts w:ascii="Calibri" w:eastAsia="Times New Roman" w:hAnsi="Calibri" w:cs="Calibri"/>
                <w:color w:val="000000"/>
              </w:rPr>
            </w:pPr>
            <w:ins w:id="3539" w:author="Gladiator Gladiator" w:date="2018-06-01T16:58:00Z">
              <w:r w:rsidRPr="00AD1DD6">
                <w:rPr>
                  <w:rFonts w:ascii="Calibri" w:eastAsia="Times New Roman" w:hAnsi="Calibri" w:cs="Calibri"/>
                  <w:color w:val="000000"/>
                </w:rPr>
                <w:t>User 4</w:t>
              </w:r>
            </w:ins>
          </w:p>
        </w:tc>
        <w:tc>
          <w:tcPr>
            <w:tcW w:w="1194" w:type="dxa"/>
            <w:tcBorders>
              <w:top w:val="single" w:sz="4" w:space="0" w:color="9BC2E6"/>
              <w:left w:val="nil"/>
              <w:bottom w:val="single" w:sz="4" w:space="0" w:color="9BC2E6"/>
              <w:right w:val="nil"/>
            </w:tcBorders>
            <w:shd w:val="clear" w:color="DDEBF7" w:fill="DDEBF7"/>
            <w:noWrap/>
            <w:vAlign w:val="bottom"/>
            <w:hideMark/>
          </w:tcPr>
          <w:p w14:paraId="102489B2" w14:textId="77777777" w:rsidR="00AD1DD6" w:rsidRPr="00AD1DD6" w:rsidRDefault="00AD1DD6" w:rsidP="00AD1DD6">
            <w:pPr>
              <w:spacing w:after="0" w:line="240" w:lineRule="auto"/>
              <w:rPr>
                <w:ins w:id="3540" w:author="Gladiator Gladiator" w:date="2018-06-01T16:58:00Z"/>
                <w:rFonts w:ascii="Calibri" w:eastAsia="Times New Roman" w:hAnsi="Calibri" w:cs="Calibri"/>
                <w:color w:val="000000"/>
              </w:rPr>
            </w:pPr>
            <w:ins w:id="3541" w:author="Gladiator Gladiator" w:date="2018-06-01T16:58:00Z">
              <w:r w:rsidRPr="00AD1DD6">
                <w:rPr>
                  <w:rFonts w:ascii="Calibri" w:eastAsia="Times New Roman" w:hAnsi="Calibri" w:cs="Calibri"/>
                  <w:color w:val="000000"/>
                </w:rPr>
                <w:t>relaxing</w:t>
              </w:r>
            </w:ins>
          </w:p>
        </w:tc>
        <w:tc>
          <w:tcPr>
            <w:tcW w:w="1097" w:type="dxa"/>
            <w:tcBorders>
              <w:top w:val="single" w:sz="4" w:space="0" w:color="9BC2E6"/>
              <w:left w:val="nil"/>
              <w:bottom w:val="single" w:sz="4" w:space="0" w:color="9BC2E6"/>
              <w:right w:val="nil"/>
            </w:tcBorders>
            <w:shd w:val="clear" w:color="DDEBF7" w:fill="DDEBF7"/>
            <w:noWrap/>
            <w:vAlign w:val="bottom"/>
            <w:hideMark/>
          </w:tcPr>
          <w:p w14:paraId="64C31973" w14:textId="77777777" w:rsidR="00AD1DD6" w:rsidRPr="00AD1DD6" w:rsidRDefault="00AD1DD6" w:rsidP="00AD1DD6">
            <w:pPr>
              <w:spacing w:after="0" w:line="240" w:lineRule="auto"/>
              <w:jc w:val="right"/>
              <w:rPr>
                <w:ins w:id="3542" w:author="Gladiator Gladiator" w:date="2018-06-01T16:58:00Z"/>
                <w:rFonts w:ascii="Calibri" w:eastAsia="Times New Roman" w:hAnsi="Calibri" w:cs="Calibri"/>
                <w:color w:val="000000"/>
              </w:rPr>
            </w:pPr>
            <w:ins w:id="3543" w:author="Gladiator Gladiator" w:date="2018-06-01T16:58:00Z">
              <w:r w:rsidRPr="00AD1DD6">
                <w:rPr>
                  <w:rFonts w:ascii="Calibri" w:eastAsia="Times New Roman" w:hAnsi="Calibri" w:cs="Calibri"/>
                  <w:color w:val="000000"/>
                </w:rPr>
                <w:t>11.561</w:t>
              </w:r>
            </w:ins>
          </w:p>
        </w:tc>
        <w:tc>
          <w:tcPr>
            <w:tcW w:w="982" w:type="dxa"/>
            <w:tcBorders>
              <w:top w:val="single" w:sz="4" w:space="0" w:color="9BC2E6"/>
              <w:left w:val="nil"/>
              <w:bottom w:val="single" w:sz="4" w:space="0" w:color="9BC2E6"/>
              <w:right w:val="nil"/>
            </w:tcBorders>
            <w:shd w:val="clear" w:color="DDEBF7" w:fill="DDEBF7"/>
            <w:noWrap/>
            <w:vAlign w:val="bottom"/>
            <w:hideMark/>
          </w:tcPr>
          <w:p w14:paraId="2BB43BED" w14:textId="77777777" w:rsidR="00AD1DD6" w:rsidRPr="00AD1DD6" w:rsidRDefault="00AD1DD6" w:rsidP="00AD1DD6">
            <w:pPr>
              <w:spacing w:after="0" w:line="240" w:lineRule="auto"/>
              <w:jc w:val="right"/>
              <w:rPr>
                <w:ins w:id="3544" w:author="Gladiator Gladiator" w:date="2018-06-01T16:58:00Z"/>
                <w:rFonts w:ascii="Calibri" w:eastAsia="Times New Roman" w:hAnsi="Calibri" w:cs="Calibri"/>
                <w:color w:val="000000"/>
              </w:rPr>
            </w:pPr>
            <w:ins w:id="3545" w:author="Gladiator Gladiator" w:date="2018-06-01T16:58:00Z">
              <w:r w:rsidRPr="00AD1DD6">
                <w:rPr>
                  <w:rFonts w:ascii="Calibri" w:eastAsia="Times New Roman" w:hAnsi="Calibri" w:cs="Calibri"/>
                  <w:color w:val="000000"/>
                </w:rPr>
                <w:t>11.451</w:t>
              </w:r>
            </w:ins>
          </w:p>
        </w:tc>
        <w:tc>
          <w:tcPr>
            <w:tcW w:w="1040" w:type="dxa"/>
            <w:tcBorders>
              <w:top w:val="single" w:sz="4" w:space="0" w:color="9BC2E6"/>
              <w:left w:val="nil"/>
              <w:bottom w:val="single" w:sz="4" w:space="0" w:color="9BC2E6"/>
              <w:right w:val="nil"/>
            </w:tcBorders>
            <w:shd w:val="clear" w:color="DDEBF7" w:fill="DDEBF7"/>
            <w:noWrap/>
            <w:vAlign w:val="bottom"/>
            <w:hideMark/>
          </w:tcPr>
          <w:p w14:paraId="3C6BC332" w14:textId="77777777" w:rsidR="00AD1DD6" w:rsidRPr="00AD1DD6" w:rsidRDefault="00AD1DD6" w:rsidP="00AD1DD6">
            <w:pPr>
              <w:spacing w:after="0" w:line="240" w:lineRule="auto"/>
              <w:jc w:val="right"/>
              <w:rPr>
                <w:ins w:id="3546" w:author="Gladiator Gladiator" w:date="2018-06-01T16:58:00Z"/>
                <w:rFonts w:ascii="Calibri" w:eastAsia="Times New Roman" w:hAnsi="Calibri" w:cs="Calibri"/>
                <w:color w:val="000000"/>
              </w:rPr>
            </w:pPr>
            <w:ins w:id="3547" w:author="Gladiator Gladiator" w:date="2018-06-01T16:58:00Z">
              <w:r w:rsidRPr="00AD1DD6">
                <w:rPr>
                  <w:rFonts w:ascii="Calibri" w:eastAsia="Times New Roman" w:hAnsi="Calibri" w:cs="Calibri"/>
                  <w:color w:val="000000"/>
                </w:rPr>
                <w:t>11.317</w:t>
              </w:r>
            </w:ins>
          </w:p>
        </w:tc>
        <w:tc>
          <w:tcPr>
            <w:tcW w:w="1251" w:type="dxa"/>
            <w:tcBorders>
              <w:top w:val="single" w:sz="4" w:space="0" w:color="9BC2E6"/>
              <w:left w:val="nil"/>
              <w:bottom w:val="single" w:sz="4" w:space="0" w:color="9BC2E6"/>
              <w:right w:val="nil"/>
            </w:tcBorders>
            <w:shd w:val="clear" w:color="DDEBF7" w:fill="DDEBF7"/>
            <w:noWrap/>
            <w:vAlign w:val="bottom"/>
            <w:hideMark/>
          </w:tcPr>
          <w:p w14:paraId="0D2C35AD" w14:textId="77777777" w:rsidR="00AD1DD6" w:rsidRPr="00AD1DD6" w:rsidRDefault="00AD1DD6" w:rsidP="00AD1DD6">
            <w:pPr>
              <w:spacing w:after="0" w:line="240" w:lineRule="auto"/>
              <w:jc w:val="right"/>
              <w:rPr>
                <w:ins w:id="3548" w:author="Gladiator Gladiator" w:date="2018-06-01T16:58:00Z"/>
                <w:rFonts w:ascii="Calibri" w:eastAsia="Times New Roman" w:hAnsi="Calibri" w:cs="Calibri"/>
                <w:color w:val="000000"/>
              </w:rPr>
            </w:pPr>
            <w:ins w:id="3549" w:author="Gladiator Gladiator" w:date="2018-06-01T16:58:00Z">
              <w:r w:rsidRPr="00AD1DD6">
                <w:rPr>
                  <w:rFonts w:ascii="Calibri" w:eastAsia="Times New Roman" w:hAnsi="Calibri" w:cs="Calibri"/>
                  <w:color w:val="000000"/>
                </w:rPr>
                <w:t>11.284</w:t>
              </w:r>
            </w:ins>
          </w:p>
        </w:tc>
        <w:tc>
          <w:tcPr>
            <w:tcW w:w="924" w:type="dxa"/>
            <w:tcBorders>
              <w:top w:val="single" w:sz="4" w:space="0" w:color="9BC2E6"/>
              <w:left w:val="nil"/>
              <w:bottom w:val="single" w:sz="4" w:space="0" w:color="9BC2E6"/>
              <w:right w:val="nil"/>
            </w:tcBorders>
            <w:shd w:val="clear" w:color="DDEBF7" w:fill="DDEBF7"/>
            <w:noWrap/>
            <w:vAlign w:val="bottom"/>
            <w:hideMark/>
          </w:tcPr>
          <w:p w14:paraId="7413DF86" w14:textId="77777777" w:rsidR="00AD1DD6" w:rsidRPr="00AD1DD6" w:rsidRDefault="00AD1DD6" w:rsidP="00AD1DD6">
            <w:pPr>
              <w:spacing w:after="0" w:line="240" w:lineRule="auto"/>
              <w:jc w:val="right"/>
              <w:rPr>
                <w:ins w:id="3550" w:author="Gladiator Gladiator" w:date="2018-06-01T16:58:00Z"/>
                <w:rFonts w:ascii="Calibri" w:eastAsia="Times New Roman" w:hAnsi="Calibri" w:cs="Calibri"/>
                <w:color w:val="000000"/>
              </w:rPr>
            </w:pPr>
            <w:ins w:id="3551" w:author="Gladiator Gladiator" w:date="2018-06-01T16:58:00Z">
              <w:r w:rsidRPr="00AD1DD6">
                <w:rPr>
                  <w:rFonts w:ascii="Calibri" w:eastAsia="Times New Roman" w:hAnsi="Calibri" w:cs="Calibri"/>
                  <w:color w:val="000000"/>
                </w:rPr>
                <w:t>11.115</w:t>
              </w:r>
            </w:ins>
          </w:p>
        </w:tc>
        <w:tc>
          <w:tcPr>
            <w:tcW w:w="1021" w:type="dxa"/>
            <w:tcBorders>
              <w:top w:val="single" w:sz="4" w:space="0" w:color="9BC2E6"/>
              <w:left w:val="nil"/>
              <w:bottom w:val="single" w:sz="4" w:space="0" w:color="9BC2E6"/>
              <w:right w:val="single" w:sz="4" w:space="0" w:color="9BC2E6"/>
            </w:tcBorders>
            <w:shd w:val="clear" w:color="DDEBF7" w:fill="DDEBF7"/>
            <w:noWrap/>
            <w:vAlign w:val="bottom"/>
            <w:hideMark/>
          </w:tcPr>
          <w:p w14:paraId="397301EE" w14:textId="77777777" w:rsidR="00AD1DD6" w:rsidRPr="00AD1DD6" w:rsidRDefault="00AD1DD6" w:rsidP="00AD1DD6">
            <w:pPr>
              <w:spacing w:after="0" w:line="240" w:lineRule="auto"/>
              <w:jc w:val="right"/>
              <w:rPr>
                <w:ins w:id="3552" w:author="Gladiator Gladiator" w:date="2018-06-01T16:58:00Z"/>
                <w:rFonts w:ascii="Calibri" w:eastAsia="Times New Roman" w:hAnsi="Calibri" w:cs="Calibri"/>
                <w:color w:val="000000"/>
              </w:rPr>
            </w:pPr>
            <w:ins w:id="3553" w:author="Gladiator Gladiator" w:date="2018-06-01T16:58:00Z">
              <w:r w:rsidRPr="00AD1DD6">
                <w:rPr>
                  <w:rFonts w:ascii="Calibri" w:eastAsia="Times New Roman" w:hAnsi="Calibri" w:cs="Calibri"/>
                  <w:color w:val="000000"/>
                </w:rPr>
                <w:t>11.346</w:t>
              </w:r>
            </w:ins>
          </w:p>
        </w:tc>
      </w:tr>
      <w:tr w:rsidR="00AD1DD6" w:rsidRPr="00AD1DD6" w14:paraId="2A47EA9F" w14:textId="77777777" w:rsidTr="00AD1DD6">
        <w:trPr>
          <w:trHeight w:val="300"/>
          <w:ins w:id="3554" w:author="Gladiator Gladiator" w:date="2018-06-01T16:58:00Z"/>
        </w:trPr>
        <w:tc>
          <w:tcPr>
            <w:tcW w:w="1841" w:type="dxa"/>
            <w:tcBorders>
              <w:top w:val="single" w:sz="4" w:space="0" w:color="9BC2E6"/>
              <w:left w:val="single" w:sz="4" w:space="0" w:color="9BC2E6"/>
              <w:bottom w:val="single" w:sz="4" w:space="0" w:color="9BC2E6"/>
              <w:right w:val="nil"/>
            </w:tcBorders>
            <w:shd w:val="clear" w:color="auto" w:fill="auto"/>
            <w:noWrap/>
            <w:vAlign w:val="bottom"/>
            <w:hideMark/>
          </w:tcPr>
          <w:p w14:paraId="6EE0B518" w14:textId="77777777" w:rsidR="00AD1DD6" w:rsidRPr="00AD1DD6" w:rsidRDefault="00AD1DD6" w:rsidP="00AD1DD6">
            <w:pPr>
              <w:spacing w:after="0" w:line="240" w:lineRule="auto"/>
              <w:rPr>
                <w:ins w:id="3555" w:author="Gladiator Gladiator" w:date="2018-06-01T16:58:00Z"/>
                <w:rFonts w:ascii="Calibri" w:eastAsia="Times New Roman" w:hAnsi="Calibri" w:cs="Calibri"/>
                <w:color w:val="000000"/>
              </w:rPr>
            </w:pPr>
            <w:ins w:id="3556" w:author="Gladiator Gladiator" w:date="2018-06-01T16:58:00Z">
              <w:r w:rsidRPr="00AD1DD6">
                <w:rPr>
                  <w:rFonts w:ascii="Calibri" w:eastAsia="Times New Roman" w:hAnsi="Calibri" w:cs="Calibri"/>
                  <w:color w:val="000000"/>
                </w:rPr>
                <w:t>User 4</w:t>
              </w:r>
            </w:ins>
          </w:p>
        </w:tc>
        <w:tc>
          <w:tcPr>
            <w:tcW w:w="1194" w:type="dxa"/>
            <w:tcBorders>
              <w:top w:val="single" w:sz="4" w:space="0" w:color="9BC2E6"/>
              <w:left w:val="nil"/>
              <w:bottom w:val="single" w:sz="4" w:space="0" w:color="9BC2E6"/>
              <w:right w:val="nil"/>
            </w:tcBorders>
            <w:shd w:val="clear" w:color="auto" w:fill="auto"/>
            <w:noWrap/>
            <w:vAlign w:val="bottom"/>
            <w:hideMark/>
          </w:tcPr>
          <w:p w14:paraId="3D904B63" w14:textId="77777777" w:rsidR="00AD1DD6" w:rsidRPr="00AD1DD6" w:rsidRDefault="00AD1DD6" w:rsidP="00AD1DD6">
            <w:pPr>
              <w:spacing w:after="0" w:line="240" w:lineRule="auto"/>
              <w:rPr>
                <w:ins w:id="3557" w:author="Gladiator Gladiator" w:date="2018-06-01T16:58:00Z"/>
                <w:rFonts w:ascii="Calibri" w:eastAsia="Times New Roman" w:hAnsi="Calibri" w:cs="Calibri"/>
                <w:color w:val="000000"/>
              </w:rPr>
            </w:pPr>
            <w:ins w:id="3558" w:author="Gladiator Gladiator" w:date="2018-06-01T16:58:00Z">
              <w:r w:rsidRPr="00AD1DD6">
                <w:rPr>
                  <w:rFonts w:ascii="Calibri" w:eastAsia="Times New Roman" w:hAnsi="Calibri" w:cs="Calibri"/>
                  <w:color w:val="000000"/>
                </w:rPr>
                <w:t>testing</w:t>
              </w:r>
            </w:ins>
          </w:p>
        </w:tc>
        <w:tc>
          <w:tcPr>
            <w:tcW w:w="1097" w:type="dxa"/>
            <w:tcBorders>
              <w:top w:val="single" w:sz="4" w:space="0" w:color="9BC2E6"/>
              <w:left w:val="nil"/>
              <w:bottom w:val="single" w:sz="4" w:space="0" w:color="9BC2E6"/>
              <w:right w:val="nil"/>
            </w:tcBorders>
            <w:shd w:val="clear" w:color="auto" w:fill="auto"/>
            <w:noWrap/>
            <w:vAlign w:val="bottom"/>
            <w:hideMark/>
          </w:tcPr>
          <w:p w14:paraId="63A8DD92" w14:textId="77777777" w:rsidR="00AD1DD6" w:rsidRPr="00AD1DD6" w:rsidRDefault="00AD1DD6" w:rsidP="00AD1DD6">
            <w:pPr>
              <w:spacing w:after="0" w:line="240" w:lineRule="auto"/>
              <w:jc w:val="right"/>
              <w:rPr>
                <w:ins w:id="3559" w:author="Gladiator Gladiator" w:date="2018-06-01T16:58:00Z"/>
                <w:rFonts w:ascii="Calibri" w:eastAsia="Times New Roman" w:hAnsi="Calibri" w:cs="Calibri"/>
                <w:color w:val="000000"/>
              </w:rPr>
            </w:pPr>
            <w:ins w:id="3560" w:author="Gladiator Gladiator" w:date="2018-06-01T16:58:00Z">
              <w:r w:rsidRPr="00AD1DD6">
                <w:rPr>
                  <w:rFonts w:ascii="Calibri" w:eastAsia="Times New Roman" w:hAnsi="Calibri" w:cs="Calibri"/>
                  <w:color w:val="000000"/>
                </w:rPr>
                <w:t>12.074</w:t>
              </w:r>
            </w:ins>
          </w:p>
        </w:tc>
        <w:tc>
          <w:tcPr>
            <w:tcW w:w="982" w:type="dxa"/>
            <w:tcBorders>
              <w:top w:val="single" w:sz="4" w:space="0" w:color="9BC2E6"/>
              <w:left w:val="nil"/>
              <w:bottom w:val="single" w:sz="4" w:space="0" w:color="9BC2E6"/>
              <w:right w:val="nil"/>
            </w:tcBorders>
            <w:shd w:val="clear" w:color="auto" w:fill="auto"/>
            <w:noWrap/>
            <w:vAlign w:val="bottom"/>
            <w:hideMark/>
          </w:tcPr>
          <w:p w14:paraId="60490440" w14:textId="77777777" w:rsidR="00AD1DD6" w:rsidRPr="00AD1DD6" w:rsidRDefault="00AD1DD6" w:rsidP="00AD1DD6">
            <w:pPr>
              <w:spacing w:after="0" w:line="240" w:lineRule="auto"/>
              <w:jc w:val="right"/>
              <w:rPr>
                <w:ins w:id="3561" w:author="Gladiator Gladiator" w:date="2018-06-01T16:58:00Z"/>
                <w:rFonts w:ascii="Calibri" w:eastAsia="Times New Roman" w:hAnsi="Calibri" w:cs="Calibri"/>
                <w:color w:val="000000"/>
              </w:rPr>
            </w:pPr>
            <w:ins w:id="3562" w:author="Gladiator Gladiator" w:date="2018-06-01T16:58:00Z">
              <w:r w:rsidRPr="00AD1DD6">
                <w:rPr>
                  <w:rFonts w:ascii="Calibri" w:eastAsia="Times New Roman" w:hAnsi="Calibri" w:cs="Calibri"/>
                  <w:color w:val="000000"/>
                </w:rPr>
                <w:t>11.866</w:t>
              </w:r>
            </w:ins>
          </w:p>
        </w:tc>
        <w:tc>
          <w:tcPr>
            <w:tcW w:w="1040" w:type="dxa"/>
            <w:tcBorders>
              <w:top w:val="single" w:sz="4" w:space="0" w:color="9BC2E6"/>
              <w:left w:val="nil"/>
              <w:bottom w:val="single" w:sz="4" w:space="0" w:color="9BC2E6"/>
              <w:right w:val="nil"/>
            </w:tcBorders>
            <w:shd w:val="clear" w:color="auto" w:fill="auto"/>
            <w:noWrap/>
            <w:vAlign w:val="bottom"/>
            <w:hideMark/>
          </w:tcPr>
          <w:p w14:paraId="6C34FFC3" w14:textId="77777777" w:rsidR="00AD1DD6" w:rsidRPr="00AD1DD6" w:rsidRDefault="00AD1DD6" w:rsidP="00AD1DD6">
            <w:pPr>
              <w:spacing w:after="0" w:line="240" w:lineRule="auto"/>
              <w:jc w:val="right"/>
              <w:rPr>
                <w:ins w:id="3563" w:author="Gladiator Gladiator" w:date="2018-06-01T16:58:00Z"/>
                <w:rFonts w:ascii="Calibri" w:eastAsia="Times New Roman" w:hAnsi="Calibri" w:cs="Calibri"/>
                <w:color w:val="000000"/>
              </w:rPr>
            </w:pPr>
            <w:ins w:id="3564" w:author="Gladiator Gladiator" w:date="2018-06-01T16:58:00Z">
              <w:r w:rsidRPr="00AD1DD6">
                <w:rPr>
                  <w:rFonts w:ascii="Calibri" w:eastAsia="Times New Roman" w:hAnsi="Calibri" w:cs="Calibri"/>
                  <w:color w:val="000000"/>
                </w:rPr>
                <w:t>12.219</w:t>
              </w:r>
            </w:ins>
          </w:p>
        </w:tc>
        <w:tc>
          <w:tcPr>
            <w:tcW w:w="1251" w:type="dxa"/>
            <w:tcBorders>
              <w:top w:val="single" w:sz="4" w:space="0" w:color="9BC2E6"/>
              <w:left w:val="nil"/>
              <w:bottom w:val="single" w:sz="4" w:space="0" w:color="9BC2E6"/>
              <w:right w:val="nil"/>
            </w:tcBorders>
            <w:shd w:val="clear" w:color="auto" w:fill="auto"/>
            <w:noWrap/>
            <w:vAlign w:val="bottom"/>
            <w:hideMark/>
          </w:tcPr>
          <w:p w14:paraId="4844C6FD" w14:textId="77777777" w:rsidR="00AD1DD6" w:rsidRPr="00AD1DD6" w:rsidRDefault="00AD1DD6" w:rsidP="00AD1DD6">
            <w:pPr>
              <w:spacing w:after="0" w:line="240" w:lineRule="auto"/>
              <w:jc w:val="right"/>
              <w:rPr>
                <w:ins w:id="3565" w:author="Gladiator Gladiator" w:date="2018-06-01T16:58:00Z"/>
                <w:rFonts w:ascii="Calibri" w:eastAsia="Times New Roman" w:hAnsi="Calibri" w:cs="Calibri"/>
                <w:color w:val="000000"/>
              </w:rPr>
            </w:pPr>
            <w:ins w:id="3566" w:author="Gladiator Gladiator" w:date="2018-06-01T16:58:00Z">
              <w:r w:rsidRPr="00AD1DD6">
                <w:rPr>
                  <w:rFonts w:ascii="Calibri" w:eastAsia="Times New Roman" w:hAnsi="Calibri" w:cs="Calibri"/>
                  <w:color w:val="000000"/>
                </w:rPr>
                <w:t>12.298</w:t>
              </w:r>
            </w:ins>
          </w:p>
        </w:tc>
        <w:tc>
          <w:tcPr>
            <w:tcW w:w="924" w:type="dxa"/>
            <w:tcBorders>
              <w:top w:val="single" w:sz="4" w:space="0" w:color="9BC2E6"/>
              <w:left w:val="nil"/>
              <w:bottom w:val="single" w:sz="4" w:space="0" w:color="9BC2E6"/>
              <w:right w:val="nil"/>
            </w:tcBorders>
            <w:shd w:val="clear" w:color="auto" w:fill="auto"/>
            <w:noWrap/>
            <w:vAlign w:val="bottom"/>
            <w:hideMark/>
          </w:tcPr>
          <w:p w14:paraId="1192A829" w14:textId="77777777" w:rsidR="00AD1DD6" w:rsidRPr="00AD1DD6" w:rsidRDefault="00AD1DD6" w:rsidP="00AD1DD6">
            <w:pPr>
              <w:spacing w:after="0" w:line="240" w:lineRule="auto"/>
              <w:jc w:val="right"/>
              <w:rPr>
                <w:ins w:id="3567" w:author="Gladiator Gladiator" w:date="2018-06-01T16:58:00Z"/>
                <w:rFonts w:ascii="Calibri" w:eastAsia="Times New Roman" w:hAnsi="Calibri" w:cs="Calibri"/>
                <w:color w:val="000000"/>
              </w:rPr>
            </w:pPr>
            <w:ins w:id="3568" w:author="Gladiator Gladiator" w:date="2018-06-01T16:58:00Z">
              <w:r w:rsidRPr="00AD1DD6">
                <w:rPr>
                  <w:rFonts w:ascii="Calibri" w:eastAsia="Times New Roman" w:hAnsi="Calibri" w:cs="Calibri"/>
                  <w:color w:val="000000"/>
                </w:rPr>
                <w:t>12.016</w:t>
              </w:r>
            </w:ins>
          </w:p>
        </w:tc>
        <w:tc>
          <w:tcPr>
            <w:tcW w:w="1021" w:type="dxa"/>
            <w:tcBorders>
              <w:top w:val="single" w:sz="4" w:space="0" w:color="9BC2E6"/>
              <w:left w:val="nil"/>
              <w:bottom w:val="single" w:sz="4" w:space="0" w:color="9BC2E6"/>
              <w:right w:val="single" w:sz="4" w:space="0" w:color="9BC2E6"/>
            </w:tcBorders>
            <w:shd w:val="clear" w:color="auto" w:fill="auto"/>
            <w:noWrap/>
            <w:vAlign w:val="bottom"/>
            <w:hideMark/>
          </w:tcPr>
          <w:p w14:paraId="4249F4FA" w14:textId="77777777" w:rsidR="00AD1DD6" w:rsidRPr="00AD1DD6" w:rsidRDefault="00AD1DD6" w:rsidP="00AD1DD6">
            <w:pPr>
              <w:spacing w:after="0" w:line="240" w:lineRule="auto"/>
              <w:jc w:val="right"/>
              <w:rPr>
                <w:ins w:id="3569" w:author="Gladiator Gladiator" w:date="2018-06-01T16:58:00Z"/>
                <w:rFonts w:ascii="Calibri" w:eastAsia="Times New Roman" w:hAnsi="Calibri" w:cs="Calibri"/>
                <w:color w:val="000000"/>
              </w:rPr>
            </w:pPr>
            <w:ins w:id="3570" w:author="Gladiator Gladiator" w:date="2018-06-01T16:58:00Z">
              <w:r w:rsidRPr="00AD1DD6">
                <w:rPr>
                  <w:rFonts w:ascii="Calibri" w:eastAsia="Times New Roman" w:hAnsi="Calibri" w:cs="Calibri"/>
                  <w:color w:val="000000"/>
                </w:rPr>
                <w:t>12.095</w:t>
              </w:r>
            </w:ins>
          </w:p>
        </w:tc>
      </w:tr>
      <w:tr w:rsidR="00AD1DD6" w:rsidRPr="00AD1DD6" w14:paraId="6A7B1B7D" w14:textId="77777777" w:rsidTr="00AD1DD6">
        <w:trPr>
          <w:trHeight w:val="300"/>
          <w:ins w:id="3571" w:author="Gladiator Gladiator" w:date="2018-06-01T16:58:00Z"/>
        </w:trPr>
        <w:tc>
          <w:tcPr>
            <w:tcW w:w="1841" w:type="dxa"/>
            <w:tcBorders>
              <w:top w:val="single" w:sz="4" w:space="0" w:color="9BC2E6"/>
              <w:left w:val="single" w:sz="4" w:space="0" w:color="9BC2E6"/>
              <w:bottom w:val="single" w:sz="4" w:space="0" w:color="9BC2E6"/>
              <w:right w:val="nil"/>
            </w:tcBorders>
            <w:shd w:val="clear" w:color="DDEBF7" w:fill="DDEBF7"/>
            <w:noWrap/>
            <w:vAlign w:val="bottom"/>
            <w:hideMark/>
          </w:tcPr>
          <w:p w14:paraId="24009A66" w14:textId="77777777" w:rsidR="00AD1DD6" w:rsidRPr="00AD1DD6" w:rsidRDefault="00AD1DD6" w:rsidP="00AD1DD6">
            <w:pPr>
              <w:spacing w:after="0" w:line="240" w:lineRule="auto"/>
              <w:rPr>
                <w:ins w:id="3572" w:author="Gladiator Gladiator" w:date="2018-06-01T16:58:00Z"/>
                <w:rFonts w:ascii="Calibri" w:eastAsia="Times New Roman" w:hAnsi="Calibri" w:cs="Calibri"/>
                <w:color w:val="000000"/>
              </w:rPr>
            </w:pPr>
            <w:ins w:id="3573" w:author="Gladiator Gladiator" w:date="2018-06-01T16:58:00Z">
              <w:r w:rsidRPr="00AD1DD6">
                <w:rPr>
                  <w:rFonts w:ascii="Calibri" w:eastAsia="Times New Roman" w:hAnsi="Calibri" w:cs="Calibri"/>
                  <w:color w:val="000000"/>
                </w:rPr>
                <w:t>User 5</w:t>
              </w:r>
            </w:ins>
          </w:p>
        </w:tc>
        <w:tc>
          <w:tcPr>
            <w:tcW w:w="1194" w:type="dxa"/>
            <w:tcBorders>
              <w:top w:val="single" w:sz="4" w:space="0" w:color="9BC2E6"/>
              <w:left w:val="nil"/>
              <w:bottom w:val="single" w:sz="4" w:space="0" w:color="9BC2E6"/>
              <w:right w:val="nil"/>
            </w:tcBorders>
            <w:shd w:val="clear" w:color="DDEBF7" w:fill="DDEBF7"/>
            <w:noWrap/>
            <w:vAlign w:val="bottom"/>
            <w:hideMark/>
          </w:tcPr>
          <w:p w14:paraId="462FFD37" w14:textId="77777777" w:rsidR="00AD1DD6" w:rsidRPr="00AD1DD6" w:rsidRDefault="00AD1DD6" w:rsidP="00AD1DD6">
            <w:pPr>
              <w:spacing w:after="0" w:line="240" w:lineRule="auto"/>
              <w:rPr>
                <w:ins w:id="3574" w:author="Gladiator Gladiator" w:date="2018-06-01T16:58:00Z"/>
                <w:rFonts w:ascii="Calibri" w:eastAsia="Times New Roman" w:hAnsi="Calibri" w:cs="Calibri"/>
                <w:color w:val="000000"/>
              </w:rPr>
            </w:pPr>
            <w:ins w:id="3575" w:author="Gladiator Gladiator" w:date="2018-06-01T16:58:00Z">
              <w:r w:rsidRPr="00AD1DD6">
                <w:rPr>
                  <w:rFonts w:ascii="Calibri" w:eastAsia="Times New Roman" w:hAnsi="Calibri" w:cs="Calibri"/>
                  <w:color w:val="000000"/>
                </w:rPr>
                <w:t>relaxing</w:t>
              </w:r>
            </w:ins>
          </w:p>
        </w:tc>
        <w:tc>
          <w:tcPr>
            <w:tcW w:w="1097" w:type="dxa"/>
            <w:tcBorders>
              <w:top w:val="single" w:sz="4" w:space="0" w:color="9BC2E6"/>
              <w:left w:val="nil"/>
              <w:bottom w:val="single" w:sz="4" w:space="0" w:color="9BC2E6"/>
              <w:right w:val="nil"/>
            </w:tcBorders>
            <w:shd w:val="clear" w:color="DDEBF7" w:fill="DDEBF7"/>
            <w:noWrap/>
            <w:vAlign w:val="bottom"/>
            <w:hideMark/>
          </w:tcPr>
          <w:p w14:paraId="3A120FBB" w14:textId="77777777" w:rsidR="00AD1DD6" w:rsidRPr="00AD1DD6" w:rsidRDefault="00AD1DD6" w:rsidP="00AD1DD6">
            <w:pPr>
              <w:spacing w:after="0" w:line="240" w:lineRule="auto"/>
              <w:jc w:val="right"/>
              <w:rPr>
                <w:ins w:id="3576" w:author="Gladiator Gladiator" w:date="2018-06-01T16:58:00Z"/>
                <w:rFonts w:ascii="Calibri" w:eastAsia="Times New Roman" w:hAnsi="Calibri" w:cs="Calibri"/>
                <w:color w:val="000000"/>
              </w:rPr>
            </w:pPr>
            <w:ins w:id="3577" w:author="Gladiator Gladiator" w:date="2018-06-01T16:58:00Z">
              <w:r w:rsidRPr="00AD1DD6">
                <w:rPr>
                  <w:rFonts w:ascii="Calibri" w:eastAsia="Times New Roman" w:hAnsi="Calibri" w:cs="Calibri"/>
                  <w:color w:val="000000"/>
                </w:rPr>
                <w:t>12.993</w:t>
              </w:r>
            </w:ins>
          </w:p>
        </w:tc>
        <w:tc>
          <w:tcPr>
            <w:tcW w:w="982" w:type="dxa"/>
            <w:tcBorders>
              <w:top w:val="single" w:sz="4" w:space="0" w:color="9BC2E6"/>
              <w:left w:val="nil"/>
              <w:bottom w:val="single" w:sz="4" w:space="0" w:color="9BC2E6"/>
              <w:right w:val="nil"/>
            </w:tcBorders>
            <w:shd w:val="clear" w:color="DDEBF7" w:fill="DDEBF7"/>
            <w:noWrap/>
            <w:vAlign w:val="bottom"/>
            <w:hideMark/>
          </w:tcPr>
          <w:p w14:paraId="61F25039" w14:textId="77777777" w:rsidR="00AD1DD6" w:rsidRPr="00AD1DD6" w:rsidRDefault="00AD1DD6" w:rsidP="00AD1DD6">
            <w:pPr>
              <w:spacing w:after="0" w:line="240" w:lineRule="auto"/>
              <w:jc w:val="right"/>
              <w:rPr>
                <w:ins w:id="3578" w:author="Gladiator Gladiator" w:date="2018-06-01T16:58:00Z"/>
                <w:rFonts w:ascii="Calibri" w:eastAsia="Times New Roman" w:hAnsi="Calibri" w:cs="Calibri"/>
                <w:color w:val="000000"/>
              </w:rPr>
            </w:pPr>
            <w:ins w:id="3579" w:author="Gladiator Gladiator" w:date="2018-06-01T16:58:00Z">
              <w:r w:rsidRPr="00AD1DD6">
                <w:rPr>
                  <w:rFonts w:ascii="Calibri" w:eastAsia="Times New Roman" w:hAnsi="Calibri" w:cs="Calibri"/>
                  <w:color w:val="000000"/>
                </w:rPr>
                <w:t>13.134</w:t>
              </w:r>
            </w:ins>
          </w:p>
        </w:tc>
        <w:tc>
          <w:tcPr>
            <w:tcW w:w="1040" w:type="dxa"/>
            <w:tcBorders>
              <w:top w:val="single" w:sz="4" w:space="0" w:color="9BC2E6"/>
              <w:left w:val="nil"/>
              <w:bottom w:val="single" w:sz="4" w:space="0" w:color="9BC2E6"/>
              <w:right w:val="nil"/>
            </w:tcBorders>
            <w:shd w:val="clear" w:color="DDEBF7" w:fill="DDEBF7"/>
            <w:noWrap/>
            <w:vAlign w:val="bottom"/>
            <w:hideMark/>
          </w:tcPr>
          <w:p w14:paraId="27FC8C00" w14:textId="77777777" w:rsidR="00AD1DD6" w:rsidRPr="00AD1DD6" w:rsidRDefault="00AD1DD6" w:rsidP="00AD1DD6">
            <w:pPr>
              <w:spacing w:after="0" w:line="240" w:lineRule="auto"/>
              <w:jc w:val="right"/>
              <w:rPr>
                <w:ins w:id="3580" w:author="Gladiator Gladiator" w:date="2018-06-01T16:58:00Z"/>
                <w:rFonts w:ascii="Calibri" w:eastAsia="Times New Roman" w:hAnsi="Calibri" w:cs="Calibri"/>
                <w:color w:val="000000"/>
              </w:rPr>
            </w:pPr>
            <w:ins w:id="3581" w:author="Gladiator Gladiator" w:date="2018-06-01T16:58:00Z">
              <w:r w:rsidRPr="00AD1DD6">
                <w:rPr>
                  <w:rFonts w:ascii="Calibri" w:eastAsia="Times New Roman" w:hAnsi="Calibri" w:cs="Calibri"/>
                  <w:color w:val="000000"/>
                </w:rPr>
                <w:t>13.537</w:t>
              </w:r>
            </w:ins>
          </w:p>
        </w:tc>
        <w:tc>
          <w:tcPr>
            <w:tcW w:w="1251" w:type="dxa"/>
            <w:tcBorders>
              <w:top w:val="single" w:sz="4" w:space="0" w:color="9BC2E6"/>
              <w:left w:val="nil"/>
              <w:bottom w:val="single" w:sz="4" w:space="0" w:color="9BC2E6"/>
              <w:right w:val="nil"/>
            </w:tcBorders>
            <w:shd w:val="clear" w:color="DDEBF7" w:fill="DDEBF7"/>
            <w:noWrap/>
            <w:vAlign w:val="bottom"/>
            <w:hideMark/>
          </w:tcPr>
          <w:p w14:paraId="1E93A80E" w14:textId="77777777" w:rsidR="00AD1DD6" w:rsidRPr="00AD1DD6" w:rsidRDefault="00AD1DD6" w:rsidP="00AD1DD6">
            <w:pPr>
              <w:spacing w:after="0" w:line="240" w:lineRule="auto"/>
              <w:jc w:val="right"/>
              <w:rPr>
                <w:ins w:id="3582" w:author="Gladiator Gladiator" w:date="2018-06-01T16:58:00Z"/>
                <w:rFonts w:ascii="Calibri" w:eastAsia="Times New Roman" w:hAnsi="Calibri" w:cs="Calibri"/>
                <w:color w:val="000000"/>
              </w:rPr>
            </w:pPr>
            <w:ins w:id="3583" w:author="Gladiator Gladiator" w:date="2018-06-01T16:58:00Z">
              <w:r w:rsidRPr="00AD1DD6">
                <w:rPr>
                  <w:rFonts w:ascii="Calibri" w:eastAsia="Times New Roman" w:hAnsi="Calibri" w:cs="Calibri"/>
                  <w:color w:val="000000"/>
                </w:rPr>
                <w:t>13.457</w:t>
              </w:r>
            </w:ins>
          </w:p>
        </w:tc>
        <w:tc>
          <w:tcPr>
            <w:tcW w:w="924" w:type="dxa"/>
            <w:tcBorders>
              <w:top w:val="single" w:sz="4" w:space="0" w:color="9BC2E6"/>
              <w:left w:val="nil"/>
              <w:bottom w:val="single" w:sz="4" w:space="0" w:color="9BC2E6"/>
              <w:right w:val="nil"/>
            </w:tcBorders>
            <w:shd w:val="clear" w:color="DDEBF7" w:fill="DDEBF7"/>
            <w:noWrap/>
            <w:vAlign w:val="bottom"/>
            <w:hideMark/>
          </w:tcPr>
          <w:p w14:paraId="21A2E293" w14:textId="77777777" w:rsidR="00AD1DD6" w:rsidRPr="00AD1DD6" w:rsidRDefault="00AD1DD6" w:rsidP="00AD1DD6">
            <w:pPr>
              <w:spacing w:after="0" w:line="240" w:lineRule="auto"/>
              <w:jc w:val="right"/>
              <w:rPr>
                <w:ins w:id="3584" w:author="Gladiator Gladiator" w:date="2018-06-01T16:58:00Z"/>
                <w:rFonts w:ascii="Calibri" w:eastAsia="Times New Roman" w:hAnsi="Calibri" w:cs="Calibri"/>
                <w:color w:val="000000"/>
              </w:rPr>
            </w:pPr>
            <w:ins w:id="3585" w:author="Gladiator Gladiator" w:date="2018-06-01T16:58:00Z">
              <w:r w:rsidRPr="00AD1DD6">
                <w:rPr>
                  <w:rFonts w:ascii="Calibri" w:eastAsia="Times New Roman" w:hAnsi="Calibri" w:cs="Calibri"/>
                  <w:color w:val="000000"/>
                </w:rPr>
                <w:t>13.138</w:t>
              </w:r>
            </w:ins>
          </w:p>
        </w:tc>
        <w:tc>
          <w:tcPr>
            <w:tcW w:w="1021" w:type="dxa"/>
            <w:tcBorders>
              <w:top w:val="single" w:sz="4" w:space="0" w:color="9BC2E6"/>
              <w:left w:val="nil"/>
              <w:bottom w:val="single" w:sz="4" w:space="0" w:color="9BC2E6"/>
              <w:right w:val="single" w:sz="4" w:space="0" w:color="9BC2E6"/>
            </w:tcBorders>
            <w:shd w:val="clear" w:color="DDEBF7" w:fill="DDEBF7"/>
            <w:noWrap/>
            <w:vAlign w:val="bottom"/>
            <w:hideMark/>
          </w:tcPr>
          <w:p w14:paraId="00DAF1CE" w14:textId="77777777" w:rsidR="00AD1DD6" w:rsidRPr="00AD1DD6" w:rsidRDefault="00AD1DD6" w:rsidP="00AD1DD6">
            <w:pPr>
              <w:spacing w:after="0" w:line="240" w:lineRule="auto"/>
              <w:jc w:val="right"/>
              <w:rPr>
                <w:ins w:id="3586" w:author="Gladiator Gladiator" w:date="2018-06-01T16:58:00Z"/>
                <w:rFonts w:ascii="Calibri" w:eastAsia="Times New Roman" w:hAnsi="Calibri" w:cs="Calibri"/>
                <w:color w:val="000000"/>
              </w:rPr>
            </w:pPr>
            <w:ins w:id="3587" w:author="Gladiator Gladiator" w:date="2018-06-01T16:58:00Z">
              <w:r w:rsidRPr="00AD1DD6">
                <w:rPr>
                  <w:rFonts w:ascii="Calibri" w:eastAsia="Times New Roman" w:hAnsi="Calibri" w:cs="Calibri"/>
                  <w:color w:val="000000"/>
                </w:rPr>
                <w:t>13.252</w:t>
              </w:r>
            </w:ins>
          </w:p>
        </w:tc>
      </w:tr>
      <w:tr w:rsidR="00AD1DD6" w:rsidRPr="00AD1DD6" w14:paraId="2491F7EA" w14:textId="77777777" w:rsidTr="00AD1DD6">
        <w:trPr>
          <w:trHeight w:val="300"/>
          <w:ins w:id="3588" w:author="Gladiator Gladiator" w:date="2018-06-01T16:58:00Z"/>
        </w:trPr>
        <w:tc>
          <w:tcPr>
            <w:tcW w:w="1841" w:type="dxa"/>
            <w:tcBorders>
              <w:top w:val="single" w:sz="4" w:space="0" w:color="9BC2E6"/>
              <w:left w:val="single" w:sz="4" w:space="0" w:color="9BC2E6"/>
              <w:bottom w:val="single" w:sz="4" w:space="0" w:color="9BC2E6"/>
              <w:right w:val="nil"/>
            </w:tcBorders>
            <w:shd w:val="clear" w:color="auto" w:fill="auto"/>
            <w:noWrap/>
            <w:vAlign w:val="bottom"/>
            <w:hideMark/>
          </w:tcPr>
          <w:p w14:paraId="0FDA7856" w14:textId="77777777" w:rsidR="00AD1DD6" w:rsidRPr="00AD1DD6" w:rsidRDefault="00AD1DD6" w:rsidP="00AD1DD6">
            <w:pPr>
              <w:spacing w:after="0" w:line="240" w:lineRule="auto"/>
              <w:rPr>
                <w:ins w:id="3589" w:author="Gladiator Gladiator" w:date="2018-06-01T16:58:00Z"/>
                <w:rFonts w:ascii="Calibri" w:eastAsia="Times New Roman" w:hAnsi="Calibri" w:cs="Calibri"/>
                <w:color w:val="000000"/>
              </w:rPr>
            </w:pPr>
            <w:ins w:id="3590" w:author="Gladiator Gladiator" w:date="2018-06-01T16:58:00Z">
              <w:r w:rsidRPr="00AD1DD6">
                <w:rPr>
                  <w:rFonts w:ascii="Calibri" w:eastAsia="Times New Roman" w:hAnsi="Calibri" w:cs="Calibri"/>
                  <w:color w:val="000000"/>
                </w:rPr>
                <w:t>User 5</w:t>
              </w:r>
            </w:ins>
          </w:p>
        </w:tc>
        <w:tc>
          <w:tcPr>
            <w:tcW w:w="1194" w:type="dxa"/>
            <w:tcBorders>
              <w:top w:val="single" w:sz="4" w:space="0" w:color="9BC2E6"/>
              <w:left w:val="nil"/>
              <w:bottom w:val="single" w:sz="4" w:space="0" w:color="9BC2E6"/>
              <w:right w:val="nil"/>
            </w:tcBorders>
            <w:shd w:val="clear" w:color="auto" w:fill="auto"/>
            <w:noWrap/>
            <w:vAlign w:val="bottom"/>
            <w:hideMark/>
          </w:tcPr>
          <w:p w14:paraId="4B4725BA" w14:textId="77777777" w:rsidR="00AD1DD6" w:rsidRPr="00AD1DD6" w:rsidRDefault="00AD1DD6" w:rsidP="00AD1DD6">
            <w:pPr>
              <w:spacing w:after="0" w:line="240" w:lineRule="auto"/>
              <w:rPr>
                <w:ins w:id="3591" w:author="Gladiator Gladiator" w:date="2018-06-01T16:58:00Z"/>
                <w:rFonts w:ascii="Calibri" w:eastAsia="Times New Roman" w:hAnsi="Calibri" w:cs="Calibri"/>
                <w:color w:val="000000"/>
              </w:rPr>
            </w:pPr>
            <w:ins w:id="3592" w:author="Gladiator Gladiator" w:date="2018-06-01T16:58:00Z">
              <w:r w:rsidRPr="00AD1DD6">
                <w:rPr>
                  <w:rFonts w:ascii="Calibri" w:eastAsia="Times New Roman" w:hAnsi="Calibri" w:cs="Calibri"/>
                  <w:color w:val="000000"/>
                </w:rPr>
                <w:t>testing</w:t>
              </w:r>
            </w:ins>
          </w:p>
        </w:tc>
        <w:tc>
          <w:tcPr>
            <w:tcW w:w="1097" w:type="dxa"/>
            <w:tcBorders>
              <w:top w:val="single" w:sz="4" w:space="0" w:color="9BC2E6"/>
              <w:left w:val="nil"/>
              <w:bottom w:val="single" w:sz="4" w:space="0" w:color="9BC2E6"/>
              <w:right w:val="nil"/>
            </w:tcBorders>
            <w:shd w:val="clear" w:color="auto" w:fill="auto"/>
            <w:noWrap/>
            <w:vAlign w:val="bottom"/>
            <w:hideMark/>
          </w:tcPr>
          <w:p w14:paraId="037F2A0A" w14:textId="77777777" w:rsidR="00AD1DD6" w:rsidRPr="00AD1DD6" w:rsidRDefault="00AD1DD6" w:rsidP="00AD1DD6">
            <w:pPr>
              <w:spacing w:after="0" w:line="240" w:lineRule="auto"/>
              <w:jc w:val="right"/>
              <w:rPr>
                <w:ins w:id="3593" w:author="Gladiator Gladiator" w:date="2018-06-01T16:58:00Z"/>
                <w:rFonts w:ascii="Calibri" w:eastAsia="Times New Roman" w:hAnsi="Calibri" w:cs="Calibri"/>
                <w:color w:val="000000"/>
              </w:rPr>
            </w:pPr>
            <w:ins w:id="3594" w:author="Gladiator Gladiator" w:date="2018-06-01T16:58:00Z">
              <w:r w:rsidRPr="00AD1DD6">
                <w:rPr>
                  <w:rFonts w:ascii="Calibri" w:eastAsia="Times New Roman" w:hAnsi="Calibri" w:cs="Calibri"/>
                  <w:color w:val="000000"/>
                </w:rPr>
                <w:t>10.884</w:t>
              </w:r>
            </w:ins>
          </w:p>
        </w:tc>
        <w:tc>
          <w:tcPr>
            <w:tcW w:w="982" w:type="dxa"/>
            <w:tcBorders>
              <w:top w:val="single" w:sz="4" w:space="0" w:color="9BC2E6"/>
              <w:left w:val="nil"/>
              <w:bottom w:val="single" w:sz="4" w:space="0" w:color="9BC2E6"/>
              <w:right w:val="nil"/>
            </w:tcBorders>
            <w:shd w:val="clear" w:color="auto" w:fill="auto"/>
            <w:noWrap/>
            <w:vAlign w:val="bottom"/>
            <w:hideMark/>
          </w:tcPr>
          <w:p w14:paraId="407C7077" w14:textId="77777777" w:rsidR="00AD1DD6" w:rsidRPr="00AD1DD6" w:rsidRDefault="00AD1DD6" w:rsidP="00AD1DD6">
            <w:pPr>
              <w:spacing w:after="0" w:line="240" w:lineRule="auto"/>
              <w:jc w:val="right"/>
              <w:rPr>
                <w:ins w:id="3595" w:author="Gladiator Gladiator" w:date="2018-06-01T16:58:00Z"/>
                <w:rFonts w:ascii="Calibri" w:eastAsia="Times New Roman" w:hAnsi="Calibri" w:cs="Calibri"/>
                <w:color w:val="000000"/>
              </w:rPr>
            </w:pPr>
            <w:ins w:id="3596" w:author="Gladiator Gladiator" w:date="2018-06-01T16:58:00Z">
              <w:r w:rsidRPr="00AD1DD6">
                <w:rPr>
                  <w:rFonts w:ascii="Calibri" w:eastAsia="Times New Roman" w:hAnsi="Calibri" w:cs="Calibri"/>
                  <w:color w:val="000000"/>
                </w:rPr>
                <w:t>11.504</w:t>
              </w:r>
            </w:ins>
          </w:p>
        </w:tc>
        <w:tc>
          <w:tcPr>
            <w:tcW w:w="1040" w:type="dxa"/>
            <w:tcBorders>
              <w:top w:val="single" w:sz="4" w:space="0" w:color="9BC2E6"/>
              <w:left w:val="nil"/>
              <w:bottom w:val="single" w:sz="4" w:space="0" w:color="9BC2E6"/>
              <w:right w:val="nil"/>
            </w:tcBorders>
            <w:shd w:val="clear" w:color="auto" w:fill="auto"/>
            <w:noWrap/>
            <w:vAlign w:val="bottom"/>
            <w:hideMark/>
          </w:tcPr>
          <w:p w14:paraId="00F34CDE" w14:textId="77777777" w:rsidR="00AD1DD6" w:rsidRPr="00AD1DD6" w:rsidRDefault="00AD1DD6" w:rsidP="00AD1DD6">
            <w:pPr>
              <w:spacing w:after="0" w:line="240" w:lineRule="auto"/>
              <w:jc w:val="right"/>
              <w:rPr>
                <w:ins w:id="3597" w:author="Gladiator Gladiator" w:date="2018-06-01T16:58:00Z"/>
                <w:rFonts w:ascii="Calibri" w:eastAsia="Times New Roman" w:hAnsi="Calibri" w:cs="Calibri"/>
                <w:color w:val="000000"/>
              </w:rPr>
            </w:pPr>
            <w:ins w:id="3598" w:author="Gladiator Gladiator" w:date="2018-06-01T16:58:00Z">
              <w:r w:rsidRPr="00AD1DD6">
                <w:rPr>
                  <w:rFonts w:ascii="Calibri" w:eastAsia="Times New Roman" w:hAnsi="Calibri" w:cs="Calibri"/>
                  <w:color w:val="000000"/>
                </w:rPr>
                <w:t>10.987</w:t>
              </w:r>
            </w:ins>
          </w:p>
        </w:tc>
        <w:tc>
          <w:tcPr>
            <w:tcW w:w="1251" w:type="dxa"/>
            <w:tcBorders>
              <w:top w:val="single" w:sz="4" w:space="0" w:color="9BC2E6"/>
              <w:left w:val="nil"/>
              <w:bottom w:val="single" w:sz="4" w:space="0" w:color="9BC2E6"/>
              <w:right w:val="nil"/>
            </w:tcBorders>
            <w:shd w:val="clear" w:color="auto" w:fill="auto"/>
            <w:noWrap/>
            <w:vAlign w:val="bottom"/>
            <w:hideMark/>
          </w:tcPr>
          <w:p w14:paraId="10D886A4" w14:textId="77777777" w:rsidR="00AD1DD6" w:rsidRPr="00AD1DD6" w:rsidRDefault="00AD1DD6" w:rsidP="00AD1DD6">
            <w:pPr>
              <w:spacing w:after="0" w:line="240" w:lineRule="auto"/>
              <w:jc w:val="right"/>
              <w:rPr>
                <w:ins w:id="3599" w:author="Gladiator Gladiator" w:date="2018-06-01T16:58:00Z"/>
                <w:rFonts w:ascii="Calibri" w:eastAsia="Times New Roman" w:hAnsi="Calibri" w:cs="Calibri"/>
                <w:color w:val="000000"/>
              </w:rPr>
            </w:pPr>
            <w:ins w:id="3600" w:author="Gladiator Gladiator" w:date="2018-06-01T16:58:00Z">
              <w:r w:rsidRPr="00AD1DD6">
                <w:rPr>
                  <w:rFonts w:ascii="Calibri" w:eastAsia="Times New Roman" w:hAnsi="Calibri" w:cs="Calibri"/>
                  <w:color w:val="000000"/>
                </w:rPr>
                <w:t>11.224</w:t>
              </w:r>
            </w:ins>
          </w:p>
        </w:tc>
        <w:tc>
          <w:tcPr>
            <w:tcW w:w="924" w:type="dxa"/>
            <w:tcBorders>
              <w:top w:val="single" w:sz="4" w:space="0" w:color="9BC2E6"/>
              <w:left w:val="nil"/>
              <w:bottom w:val="single" w:sz="4" w:space="0" w:color="9BC2E6"/>
              <w:right w:val="nil"/>
            </w:tcBorders>
            <w:shd w:val="clear" w:color="auto" w:fill="auto"/>
            <w:noWrap/>
            <w:vAlign w:val="bottom"/>
            <w:hideMark/>
          </w:tcPr>
          <w:p w14:paraId="5DB1F893" w14:textId="77777777" w:rsidR="00AD1DD6" w:rsidRPr="00AD1DD6" w:rsidRDefault="00AD1DD6" w:rsidP="00AD1DD6">
            <w:pPr>
              <w:spacing w:after="0" w:line="240" w:lineRule="auto"/>
              <w:jc w:val="right"/>
              <w:rPr>
                <w:ins w:id="3601" w:author="Gladiator Gladiator" w:date="2018-06-01T16:58:00Z"/>
                <w:rFonts w:ascii="Calibri" w:eastAsia="Times New Roman" w:hAnsi="Calibri" w:cs="Calibri"/>
                <w:color w:val="000000"/>
              </w:rPr>
            </w:pPr>
            <w:ins w:id="3602" w:author="Gladiator Gladiator" w:date="2018-06-01T16:58:00Z">
              <w:r w:rsidRPr="00AD1DD6">
                <w:rPr>
                  <w:rFonts w:ascii="Calibri" w:eastAsia="Times New Roman" w:hAnsi="Calibri" w:cs="Calibri"/>
                  <w:color w:val="000000"/>
                </w:rPr>
                <w:t>11.107</w:t>
              </w:r>
            </w:ins>
          </w:p>
        </w:tc>
        <w:tc>
          <w:tcPr>
            <w:tcW w:w="1021" w:type="dxa"/>
            <w:tcBorders>
              <w:top w:val="single" w:sz="4" w:space="0" w:color="9BC2E6"/>
              <w:left w:val="nil"/>
              <w:bottom w:val="single" w:sz="4" w:space="0" w:color="9BC2E6"/>
              <w:right w:val="single" w:sz="4" w:space="0" w:color="9BC2E6"/>
            </w:tcBorders>
            <w:shd w:val="clear" w:color="auto" w:fill="auto"/>
            <w:noWrap/>
            <w:vAlign w:val="bottom"/>
            <w:hideMark/>
          </w:tcPr>
          <w:p w14:paraId="0F9A112F" w14:textId="77777777" w:rsidR="00AD1DD6" w:rsidRPr="00AD1DD6" w:rsidRDefault="00AD1DD6" w:rsidP="00AD1DD6">
            <w:pPr>
              <w:spacing w:after="0" w:line="240" w:lineRule="auto"/>
              <w:jc w:val="right"/>
              <w:rPr>
                <w:ins w:id="3603" w:author="Gladiator Gladiator" w:date="2018-06-01T16:58:00Z"/>
                <w:rFonts w:ascii="Calibri" w:eastAsia="Times New Roman" w:hAnsi="Calibri" w:cs="Calibri"/>
                <w:color w:val="000000"/>
              </w:rPr>
            </w:pPr>
            <w:ins w:id="3604" w:author="Gladiator Gladiator" w:date="2018-06-01T16:58:00Z">
              <w:r w:rsidRPr="00AD1DD6">
                <w:rPr>
                  <w:rFonts w:ascii="Calibri" w:eastAsia="Times New Roman" w:hAnsi="Calibri" w:cs="Calibri"/>
                  <w:color w:val="000000"/>
                </w:rPr>
                <w:t>11.141</w:t>
              </w:r>
            </w:ins>
          </w:p>
        </w:tc>
      </w:tr>
      <w:tr w:rsidR="00AD1DD6" w:rsidRPr="00AD1DD6" w14:paraId="5440AEBF" w14:textId="77777777" w:rsidTr="00AD1DD6">
        <w:trPr>
          <w:trHeight w:val="300"/>
          <w:ins w:id="3605" w:author="Gladiator Gladiator" w:date="2018-06-01T16:58:00Z"/>
        </w:trPr>
        <w:tc>
          <w:tcPr>
            <w:tcW w:w="1841" w:type="dxa"/>
            <w:tcBorders>
              <w:top w:val="single" w:sz="4" w:space="0" w:color="9BC2E6"/>
              <w:left w:val="single" w:sz="4" w:space="0" w:color="9BC2E6"/>
              <w:bottom w:val="single" w:sz="4" w:space="0" w:color="9BC2E6"/>
              <w:right w:val="nil"/>
            </w:tcBorders>
            <w:shd w:val="clear" w:color="DDEBF7" w:fill="DDEBF7"/>
            <w:noWrap/>
            <w:vAlign w:val="bottom"/>
            <w:hideMark/>
          </w:tcPr>
          <w:p w14:paraId="0EE09C8F" w14:textId="77777777" w:rsidR="00AD1DD6" w:rsidRPr="00AD1DD6" w:rsidRDefault="00AD1DD6" w:rsidP="00AD1DD6">
            <w:pPr>
              <w:spacing w:after="0" w:line="240" w:lineRule="auto"/>
              <w:rPr>
                <w:ins w:id="3606" w:author="Gladiator Gladiator" w:date="2018-06-01T16:58:00Z"/>
                <w:rFonts w:ascii="Calibri" w:eastAsia="Times New Roman" w:hAnsi="Calibri" w:cs="Calibri"/>
                <w:color w:val="000000"/>
              </w:rPr>
            </w:pPr>
            <w:ins w:id="3607" w:author="Gladiator Gladiator" w:date="2018-06-01T16:58:00Z">
              <w:r w:rsidRPr="00AD1DD6">
                <w:rPr>
                  <w:rFonts w:ascii="Calibri" w:eastAsia="Times New Roman" w:hAnsi="Calibri" w:cs="Calibri"/>
                  <w:color w:val="000000"/>
                </w:rPr>
                <w:t>User 6</w:t>
              </w:r>
            </w:ins>
          </w:p>
        </w:tc>
        <w:tc>
          <w:tcPr>
            <w:tcW w:w="1194" w:type="dxa"/>
            <w:tcBorders>
              <w:top w:val="single" w:sz="4" w:space="0" w:color="9BC2E6"/>
              <w:left w:val="nil"/>
              <w:bottom w:val="single" w:sz="4" w:space="0" w:color="9BC2E6"/>
              <w:right w:val="nil"/>
            </w:tcBorders>
            <w:shd w:val="clear" w:color="DDEBF7" w:fill="DDEBF7"/>
            <w:noWrap/>
            <w:vAlign w:val="bottom"/>
            <w:hideMark/>
          </w:tcPr>
          <w:p w14:paraId="59E2D78A" w14:textId="77777777" w:rsidR="00AD1DD6" w:rsidRPr="00AD1DD6" w:rsidRDefault="00AD1DD6" w:rsidP="00AD1DD6">
            <w:pPr>
              <w:spacing w:after="0" w:line="240" w:lineRule="auto"/>
              <w:rPr>
                <w:ins w:id="3608" w:author="Gladiator Gladiator" w:date="2018-06-01T16:58:00Z"/>
                <w:rFonts w:ascii="Calibri" w:eastAsia="Times New Roman" w:hAnsi="Calibri" w:cs="Calibri"/>
                <w:color w:val="000000"/>
              </w:rPr>
            </w:pPr>
            <w:ins w:id="3609" w:author="Gladiator Gladiator" w:date="2018-06-01T16:58:00Z">
              <w:r w:rsidRPr="00AD1DD6">
                <w:rPr>
                  <w:rFonts w:ascii="Calibri" w:eastAsia="Times New Roman" w:hAnsi="Calibri" w:cs="Calibri"/>
                  <w:color w:val="000000"/>
                </w:rPr>
                <w:t>relaxing</w:t>
              </w:r>
            </w:ins>
          </w:p>
        </w:tc>
        <w:tc>
          <w:tcPr>
            <w:tcW w:w="1097" w:type="dxa"/>
            <w:tcBorders>
              <w:top w:val="single" w:sz="4" w:space="0" w:color="9BC2E6"/>
              <w:left w:val="nil"/>
              <w:bottom w:val="single" w:sz="4" w:space="0" w:color="9BC2E6"/>
              <w:right w:val="nil"/>
            </w:tcBorders>
            <w:shd w:val="clear" w:color="DDEBF7" w:fill="DDEBF7"/>
            <w:noWrap/>
            <w:vAlign w:val="bottom"/>
            <w:hideMark/>
          </w:tcPr>
          <w:p w14:paraId="6E73AECF" w14:textId="77777777" w:rsidR="00AD1DD6" w:rsidRPr="00AD1DD6" w:rsidRDefault="00AD1DD6" w:rsidP="00AD1DD6">
            <w:pPr>
              <w:spacing w:after="0" w:line="240" w:lineRule="auto"/>
              <w:jc w:val="right"/>
              <w:rPr>
                <w:ins w:id="3610" w:author="Gladiator Gladiator" w:date="2018-06-01T16:58:00Z"/>
                <w:rFonts w:ascii="Calibri" w:eastAsia="Times New Roman" w:hAnsi="Calibri" w:cs="Calibri"/>
                <w:color w:val="000000"/>
              </w:rPr>
            </w:pPr>
            <w:ins w:id="3611" w:author="Gladiator Gladiator" w:date="2018-06-01T16:58:00Z">
              <w:r w:rsidRPr="00AD1DD6">
                <w:rPr>
                  <w:rFonts w:ascii="Calibri" w:eastAsia="Times New Roman" w:hAnsi="Calibri" w:cs="Calibri"/>
                  <w:color w:val="000000"/>
                </w:rPr>
                <w:t>14.655</w:t>
              </w:r>
            </w:ins>
          </w:p>
        </w:tc>
        <w:tc>
          <w:tcPr>
            <w:tcW w:w="982" w:type="dxa"/>
            <w:tcBorders>
              <w:top w:val="single" w:sz="4" w:space="0" w:color="9BC2E6"/>
              <w:left w:val="nil"/>
              <w:bottom w:val="single" w:sz="4" w:space="0" w:color="9BC2E6"/>
              <w:right w:val="nil"/>
            </w:tcBorders>
            <w:shd w:val="clear" w:color="DDEBF7" w:fill="DDEBF7"/>
            <w:noWrap/>
            <w:vAlign w:val="bottom"/>
            <w:hideMark/>
          </w:tcPr>
          <w:p w14:paraId="670627B1" w14:textId="77777777" w:rsidR="00AD1DD6" w:rsidRPr="00AD1DD6" w:rsidRDefault="00AD1DD6" w:rsidP="00AD1DD6">
            <w:pPr>
              <w:spacing w:after="0" w:line="240" w:lineRule="auto"/>
              <w:jc w:val="right"/>
              <w:rPr>
                <w:ins w:id="3612" w:author="Gladiator Gladiator" w:date="2018-06-01T16:58:00Z"/>
                <w:rFonts w:ascii="Calibri" w:eastAsia="Times New Roman" w:hAnsi="Calibri" w:cs="Calibri"/>
                <w:color w:val="000000"/>
              </w:rPr>
            </w:pPr>
            <w:ins w:id="3613" w:author="Gladiator Gladiator" w:date="2018-06-01T16:58:00Z">
              <w:r w:rsidRPr="00AD1DD6">
                <w:rPr>
                  <w:rFonts w:ascii="Calibri" w:eastAsia="Times New Roman" w:hAnsi="Calibri" w:cs="Calibri"/>
                  <w:color w:val="000000"/>
                </w:rPr>
                <w:t>14.706</w:t>
              </w:r>
            </w:ins>
          </w:p>
        </w:tc>
        <w:tc>
          <w:tcPr>
            <w:tcW w:w="1040" w:type="dxa"/>
            <w:tcBorders>
              <w:top w:val="single" w:sz="4" w:space="0" w:color="9BC2E6"/>
              <w:left w:val="nil"/>
              <w:bottom w:val="single" w:sz="4" w:space="0" w:color="9BC2E6"/>
              <w:right w:val="nil"/>
            </w:tcBorders>
            <w:shd w:val="clear" w:color="DDEBF7" w:fill="DDEBF7"/>
            <w:noWrap/>
            <w:vAlign w:val="bottom"/>
            <w:hideMark/>
          </w:tcPr>
          <w:p w14:paraId="722DB21A" w14:textId="77777777" w:rsidR="00AD1DD6" w:rsidRPr="00AD1DD6" w:rsidRDefault="00AD1DD6" w:rsidP="00AD1DD6">
            <w:pPr>
              <w:spacing w:after="0" w:line="240" w:lineRule="auto"/>
              <w:jc w:val="right"/>
              <w:rPr>
                <w:ins w:id="3614" w:author="Gladiator Gladiator" w:date="2018-06-01T16:58:00Z"/>
                <w:rFonts w:ascii="Calibri" w:eastAsia="Times New Roman" w:hAnsi="Calibri" w:cs="Calibri"/>
                <w:color w:val="000000"/>
              </w:rPr>
            </w:pPr>
            <w:ins w:id="3615" w:author="Gladiator Gladiator" w:date="2018-06-01T16:58:00Z">
              <w:r w:rsidRPr="00AD1DD6">
                <w:rPr>
                  <w:rFonts w:ascii="Calibri" w:eastAsia="Times New Roman" w:hAnsi="Calibri" w:cs="Calibri"/>
                  <w:color w:val="000000"/>
                </w:rPr>
                <w:t>14.354</w:t>
              </w:r>
            </w:ins>
          </w:p>
        </w:tc>
        <w:tc>
          <w:tcPr>
            <w:tcW w:w="1251" w:type="dxa"/>
            <w:tcBorders>
              <w:top w:val="single" w:sz="4" w:space="0" w:color="9BC2E6"/>
              <w:left w:val="nil"/>
              <w:bottom w:val="single" w:sz="4" w:space="0" w:color="9BC2E6"/>
              <w:right w:val="nil"/>
            </w:tcBorders>
            <w:shd w:val="clear" w:color="DDEBF7" w:fill="DDEBF7"/>
            <w:noWrap/>
            <w:vAlign w:val="bottom"/>
            <w:hideMark/>
          </w:tcPr>
          <w:p w14:paraId="5E167280" w14:textId="77777777" w:rsidR="00AD1DD6" w:rsidRPr="00AD1DD6" w:rsidRDefault="00AD1DD6" w:rsidP="00AD1DD6">
            <w:pPr>
              <w:spacing w:after="0" w:line="240" w:lineRule="auto"/>
              <w:jc w:val="right"/>
              <w:rPr>
                <w:ins w:id="3616" w:author="Gladiator Gladiator" w:date="2018-06-01T16:58:00Z"/>
                <w:rFonts w:ascii="Calibri" w:eastAsia="Times New Roman" w:hAnsi="Calibri" w:cs="Calibri"/>
                <w:color w:val="000000"/>
              </w:rPr>
            </w:pPr>
            <w:ins w:id="3617" w:author="Gladiator Gladiator" w:date="2018-06-01T16:58:00Z">
              <w:r w:rsidRPr="00AD1DD6">
                <w:rPr>
                  <w:rFonts w:ascii="Calibri" w:eastAsia="Times New Roman" w:hAnsi="Calibri" w:cs="Calibri"/>
                  <w:color w:val="000000"/>
                </w:rPr>
                <w:t>14.744</w:t>
              </w:r>
            </w:ins>
          </w:p>
        </w:tc>
        <w:tc>
          <w:tcPr>
            <w:tcW w:w="924" w:type="dxa"/>
            <w:tcBorders>
              <w:top w:val="single" w:sz="4" w:space="0" w:color="9BC2E6"/>
              <w:left w:val="nil"/>
              <w:bottom w:val="single" w:sz="4" w:space="0" w:color="9BC2E6"/>
              <w:right w:val="nil"/>
            </w:tcBorders>
            <w:shd w:val="clear" w:color="DDEBF7" w:fill="DDEBF7"/>
            <w:noWrap/>
            <w:vAlign w:val="bottom"/>
            <w:hideMark/>
          </w:tcPr>
          <w:p w14:paraId="1E337770" w14:textId="77777777" w:rsidR="00AD1DD6" w:rsidRPr="00AD1DD6" w:rsidRDefault="00AD1DD6" w:rsidP="00AD1DD6">
            <w:pPr>
              <w:spacing w:after="0" w:line="240" w:lineRule="auto"/>
              <w:jc w:val="right"/>
              <w:rPr>
                <w:ins w:id="3618" w:author="Gladiator Gladiator" w:date="2018-06-01T16:58:00Z"/>
                <w:rFonts w:ascii="Calibri" w:eastAsia="Times New Roman" w:hAnsi="Calibri" w:cs="Calibri"/>
                <w:color w:val="000000"/>
              </w:rPr>
            </w:pPr>
            <w:ins w:id="3619" w:author="Gladiator Gladiator" w:date="2018-06-01T16:58:00Z">
              <w:r w:rsidRPr="00AD1DD6">
                <w:rPr>
                  <w:rFonts w:ascii="Calibri" w:eastAsia="Times New Roman" w:hAnsi="Calibri" w:cs="Calibri"/>
                  <w:color w:val="000000"/>
                </w:rPr>
                <w:t>14.384</w:t>
              </w:r>
            </w:ins>
          </w:p>
        </w:tc>
        <w:tc>
          <w:tcPr>
            <w:tcW w:w="1021" w:type="dxa"/>
            <w:tcBorders>
              <w:top w:val="single" w:sz="4" w:space="0" w:color="9BC2E6"/>
              <w:left w:val="nil"/>
              <w:bottom w:val="single" w:sz="4" w:space="0" w:color="9BC2E6"/>
              <w:right w:val="single" w:sz="4" w:space="0" w:color="9BC2E6"/>
            </w:tcBorders>
            <w:shd w:val="clear" w:color="DDEBF7" w:fill="DDEBF7"/>
            <w:noWrap/>
            <w:vAlign w:val="bottom"/>
            <w:hideMark/>
          </w:tcPr>
          <w:p w14:paraId="3779BC7C" w14:textId="77777777" w:rsidR="00AD1DD6" w:rsidRPr="00AD1DD6" w:rsidRDefault="00AD1DD6" w:rsidP="00AD1DD6">
            <w:pPr>
              <w:spacing w:after="0" w:line="240" w:lineRule="auto"/>
              <w:jc w:val="right"/>
              <w:rPr>
                <w:ins w:id="3620" w:author="Gladiator Gladiator" w:date="2018-06-01T16:58:00Z"/>
                <w:rFonts w:ascii="Calibri" w:eastAsia="Times New Roman" w:hAnsi="Calibri" w:cs="Calibri"/>
                <w:color w:val="000000"/>
              </w:rPr>
            </w:pPr>
            <w:ins w:id="3621" w:author="Gladiator Gladiator" w:date="2018-06-01T16:58:00Z">
              <w:r w:rsidRPr="00AD1DD6">
                <w:rPr>
                  <w:rFonts w:ascii="Calibri" w:eastAsia="Times New Roman" w:hAnsi="Calibri" w:cs="Calibri"/>
                  <w:color w:val="000000"/>
                </w:rPr>
                <w:t>14.569</w:t>
              </w:r>
            </w:ins>
          </w:p>
        </w:tc>
      </w:tr>
      <w:tr w:rsidR="00AD1DD6" w:rsidRPr="00AD1DD6" w14:paraId="4C99F880" w14:textId="77777777" w:rsidTr="00AD1DD6">
        <w:trPr>
          <w:trHeight w:val="300"/>
          <w:ins w:id="3622" w:author="Gladiator Gladiator" w:date="2018-06-01T16:58:00Z"/>
        </w:trPr>
        <w:tc>
          <w:tcPr>
            <w:tcW w:w="1841" w:type="dxa"/>
            <w:tcBorders>
              <w:top w:val="single" w:sz="4" w:space="0" w:color="9BC2E6"/>
              <w:left w:val="single" w:sz="4" w:space="0" w:color="9BC2E6"/>
              <w:bottom w:val="single" w:sz="4" w:space="0" w:color="9BC2E6"/>
              <w:right w:val="nil"/>
            </w:tcBorders>
            <w:shd w:val="clear" w:color="auto" w:fill="auto"/>
            <w:noWrap/>
            <w:vAlign w:val="bottom"/>
            <w:hideMark/>
          </w:tcPr>
          <w:p w14:paraId="507CBD16" w14:textId="77777777" w:rsidR="00AD1DD6" w:rsidRPr="00AD1DD6" w:rsidRDefault="00AD1DD6" w:rsidP="00AD1DD6">
            <w:pPr>
              <w:spacing w:after="0" w:line="240" w:lineRule="auto"/>
              <w:rPr>
                <w:ins w:id="3623" w:author="Gladiator Gladiator" w:date="2018-06-01T16:58:00Z"/>
                <w:rFonts w:ascii="Calibri" w:eastAsia="Times New Roman" w:hAnsi="Calibri" w:cs="Calibri"/>
                <w:color w:val="000000"/>
              </w:rPr>
            </w:pPr>
            <w:ins w:id="3624" w:author="Gladiator Gladiator" w:date="2018-06-01T16:58:00Z">
              <w:r w:rsidRPr="00AD1DD6">
                <w:rPr>
                  <w:rFonts w:ascii="Calibri" w:eastAsia="Times New Roman" w:hAnsi="Calibri" w:cs="Calibri"/>
                  <w:color w:val="000000"/>
                </w:rPr>
                <w:t>User 6</w:t>
              </w:r>
            </w:ins>
          </w:p>
        </w:tc>
        <w:tc>
          <w:tcPr>
            <w:tcW w:w="1194" w:type="dxa"/>
            <w:tcBorders>
              <w:top w:val="single" w:sz="4" w:space="0" w:color="9BC2E6"/>
              <w:left w:val="nil"/>
              <w:bottom w:val="single" w:sz="4" w:space="0" w:color="9BC2E6"/>
              <w:right w:val="nil"/>
            </w:tcBorders>
            <w:shd w:val="clear" w:color="auto" w:fill="auto"/>
            <w:noWrap/>
            <w:vAlign w:val="bottom"/>
            <w:hideMark/>
          </w:tcPr>
          <w:p w14:paraId="5C6EDDD1" w14:textId="77777777" w:rsidR="00AD1DD6" w:rsidRPr="00AD1DD6" w:rsidRDefault="00AD1DD6" w:rsidP="00AD1DD6">
            <w:pPr>
              <w:spacing w:after="0" w:line="240" w:lineRule="auto"/>
              <w:rPr>
                <w:ins w:id="3625" w:author="Gladiator Gladiator" w:date="2018-06-01T16:58:00Z"/>
                <w:rFonts w:ascii="Calibri" w:eastAsia="Times New Roman" w:hAnsi="Calibri" w:cs="Calibri"/>
                <w:color w:val="000000"/>
              </w:rPr>
            </w:pPr>
            <w:ins w:id="3626" w:author="Gladiator Gladiator" w:date="2018-06-01T16:58:00Z">
              <w:r w:rsidRPr="00AD1DD6">
                <w:rPr>
                  <w:rFonts w:ascii="Calibri" w:eastAsia="Times New Roman" w:hAnsi="Calibri" w:cs="Calibri"/>
                  <w:color w:val="000000"/>
                </w:rPr>
                <w:t>testing</w:t>
              </w:r>
            </w:ins>
          </w:p>
        </w:tc>
        <w:tc>
          <w:tcPr>
            <w:tcW w:w="1097" w:type="dxa"/>
            <w:tcBorders>
              <w:top w:val="single" w:sz="4" w:space="0" w:color="9BC2E6"/>
              <w:left w:val="nil"/>
              <w:bottom w:val="single" w:sz="4" w:space="0" w:color="9BC2E6"/>
              <w:right w:val="nil"/>
            </w:tcBorders>
            <w:shd w:val="clear" w:color="auto" w:fill="auto"/>
            <w:noWrap/>
            <w:vAlign w:val="bottom"/>
            <w:hideMark/>
          </w:tcPr>
          <w:p w14:paraId="24407930" w14:textId="77777777" w:rsidR="00AD1DD6" w:rsidRPr="00AD1DD6" w:rsidRDefault="00AD1DD6" w:rsidP="00AD1DD6">
            <w:pPr>
              <w:spacing w:after="0" w:line="240" w:lineRule="auto"/>
              <w:jc w:val="right"/>
              <w:rPr>
                <w:ins w:id="3627" w:author="Gladiator Gladiator" w:date="2018-06-01T16:58:00Z"/>
                <w:rFonts w:ascii="Calibri" w:eastAsia="Times New Roman" w:hAnsi="Calibri" w:cs="Calibri"/>
                <w:color w:val="000000"/>
              </w:rPr>
            </w:pPr>
            <w:ins w:id="3628" w:author="Gladiator Gladiator" w:date="2018-06-01T16:58:00Z">
              <w:r w:rsidRPr="00AD1DD6">
                <w:rPr>
                  <w:rFonts w:ascii="Calibri" w:eastAsia="Times New Roman" w:hAnsi="Calibri" w:cs="Calibri"/>
                  <w:color w:val="000000"/>
                </w:rPr>
                <w:t>13.432</w:t>
              </w:r>
            </w:ins>
          </w:p>
        </w:tc>
        <w:tc>
          <w:tcPr>
            <w:tcW w:w="982" w:type="dxa"/>
            <w:tcBorders>
              <w:top w:val="single" w:sz="4" w:space="0" w:color="9BC2E6"/>
              <w:left w:val="nil"/>
              <w:bottom w:val="single" w:sz="4" w:space="0" w:color="9BC2E6"/>
              <w:right w:val="nil"/>
            </w:tcBorders>
            <w:shd w:val="clear" w:color="auto" w:fill="auto"/>
            <w:noWrap/>
            <w:vAlign w:val="bottom"/>
            <w:hideMark/>
          </w:tcPr>
          <w:p w14:paraId="5875ED3E" w14:textId="77777777" w:rsidR="00AD1DD6" w:rsidRPr="00AD1DD6" w:rsidRDefault="00AD1DD6" w:rsidP="00AD1DD6">
            <w:pPr>
              <w:spacing w:after="0" w:line="240" w:lineRule="auto"/>
              <w:jc w:val="right"/>
              <w:rPr>
                <w:ins w:id="3629" w:author="Gladiator Gladiator" w:date="2018-06-01T16:58:00Z"/>
                <w:rFonts w:ascii="Calibri" w:eastAsia="Times New Roman" w:hAnsi="Calibri" w:cs="Calibri"/>
                <w:color w:val="000000"/>
              </w:rPr>
            </w:pPr>
            <w:ins w:id="3630" w:author="Gladiator Gladiator" w:date="2018-06-01T16:58:00Z">
              <w:r w:rsidRPr="00AD1DD6">
                <w:rPr>
                  <w:rFonts w:ascii="Calibri" w:eastAsia="Times New Roman" w:hAnsi="Calibri" w:cs="Calibri"/>
                  <w:color w:val="000000"/>
                </w:rPr>
                <w:t>13.369</w:t>
              </w:r>
            </w:ins>
          </w:p>
        </w:tc>
        <w:tc>
          <w:tcPr>
            <w:tcW w:w="1040" w:type="dxa"/>
            <w:tcBorders>
              <w:top w:val="single" w:sz="4" w:space="0" w:color="9BC2E6"/>
              <w:left w:val="nil"/>
              <w:bottom w:val="single" w:sz="4" w:space="0" w:color="9BC2E6"/>
              <w:right w:val="nil"/>
            </w:tcBorders>
            <w:shd w:val="clear" w:color="auto" w:fill="auto"/>
            <w:noWrap/>
            <w:vAlign w:val="bottom"/>
            <w:hideMark/>
          </w:tcPr>
          <w:p w14:paraId="3F1B5650" w14:textId="77777777" w:rsidR="00AD1DD6" w:rsidRPr="00AD1DD6" w:rsidRDefault="00AD1DD6" w:rsidP="00AD1DD6">
            <w:pPr>
              <w:spacing w:after="0" w:line="240" w:lineRule="auto"/>
              <w:jc w:val="right"/>
              <w:rPr>
                <w:ins w:id="3631" w:author="Gladiator Gladiator" w:date="2018-06-01T16:58:00Z"/>
                <w:rFonts w:ascii="Calibri" w:eastAsia="Times New Roman" w:hAnsi="Calibri" w:cs="Calibri"/>
                <w:color w:val="000000"/>
              </w:rPr>
            </w:pPr>
            <w:ins w:id="3632" w:author="Gladiator Gladiator" w:date="2018-06-01T16:58:00Z">
              <w:r w:rsidRPr="00AD1DD6">
                <w:rPr>
                  <w:rFonts w:ascii="Calibri" w:eastAsia="Times New Roman" w:hAnsi="Calibri" w:cs="Calibri"/>
                  <w:color w:val="000000"/>
                </w:rPr>
                <w:t>14.142</w:t>
              </w:r>
            </w:ins>
          </w:p>
        </w:tc>
        <w:tc>
          <w:tcPr>
            <w:tcW w:w="1251" w:type="dxa"/>
            <w:tcBorders>
              <w:top w:val="single" w:sz="4" w:space="0" w:color="9BC2E6"/>
              <w:left w:val="nil"/>
              <w:bottom w:val="single" w:sz="4" w:space="0" w:color="9BC2E6"/>
              <w:right w:val="nil"/>
            </w:tcBorders>
            <w:shd w:val="clear" w:color="auto" w:fill="auto"/>
            <w:noWrap/>
            <w:vAlign w:val="bottom"/>
            <w:hideMark/>
          </w:tcPr>
          <w:p w14:paraId="16CB1F65" w14:textId="77777777" w:rsidR="00AD1DD6" w:rsidRPr="00AD1DD6" w:rsidRDefault="00AD1DD6" w:rsidP="00AD1DD6">
            <w:pPr>
              <w:spacing w:after="0" w:line="240" w:lineRule="auto"/>
              <w:jc w:val="right"/>
              <w:rPr>
                <w:ins w:id="3633" w:author="Gladiator Gladiator" w:date="2018-06-01T16:58:00Z"/>
                <w:rFonts w:ascii="Calibri" w:eastAsia="Times New Roman" w:hAnsi="Calibri" w:cs="Calibri"/>
                <w:color w:val="000000"/>
              </w:rPr>
            </w:pPr>
            <w:ins w:id="3634" w:author="Gladiator Gladiator" w:date="2018-06-01T16:58:00Z">
              <w:r w:rsidRPr="00AD1DD6">
                <w:rPr>
                  <w:rFonts w:ascii="Calibri" w:eastAsia="Times New Roman" w:hAnsi="Calibri" w:cs="Calibri"/>
                  <w:color w:val="000000"/>
                </w:rPr>
                <w:t>13.702</w:t>
              </w:r>
            </w:ins>
          </w:p>
        </w:tc>
        <w:tc>
          <w:tcPr>
            <w:tcW w:w="924" w:type="dxa"/>
            <w:tcBorders>
              <w:top w:val="single" w:sz="4" w:space="0" w:color="9BC2E6"/>
              <w:left w:val="nil"/>
              <w:bottom w:val="single" w:sz="4" w:space="0" w:color="9BC2E6"/>
              <w:right w:val="nil"/>
            </w:tcBorders>
            <w:shd w:val="clear" w:color="auto" w:fill="auto"/>
            <w:noWrap/>
            <w:vAlign w:val="bottom"/>
            <w:hideMark/>
          </w:tcPr>
          <w:p w14:paraId="0980217D" w14:textId="77777777" w:rsidR="00AD1DD6" w:rsidRPr="00AD1DD6" w:rsidRDefault="00AD1DD6" w:rsidP="00AD1DD6">
            <w:pPr>
              <w:spacing w:after="0" w:line="240" w:lineRule="auto"/>
              <w:jc w:val="right"/>
              <w:rPr>
                <w:ins w:id="3635" w:author="Gladiator Gladiator" w:date="2018-06-01T16:58:00Z"/>
                <w:rFonts w:ascii="Calibri" w:eastAsia="Times New Roman" w:hAnsi="Calibri" w:cs="Calibri"/>
                <w:color w:val="000000"/>
              </w:rPr>
            </w:pPr>
            <w:ins w:id="3636" w:author="Gladiator Gladiator" w:date="2018-06-01T16:58:00Z">
              <w:r w:rsidRPr="00AD1DD6">
                <w:rPr>
                  <w:rFonts w:ascii="Calibri" w:eastAsia="Times New Roman" w:hAnsi="Calibri" w:cs="Calibri"/>
                  <w:color w:val="000000"/>
                </w:rPr>
                <w:t>13.994</w:t>
              </w:r>
            </w:ins>
          </w:p>
        </w:tc>
        <w:tc>
          <w:tcPr>
            <w:tcW w:w="1021" w:type="dxa"/>
            <w:tcBorders>
              <w:top w:val="single" w:sz="4" w:space="0" w:color="9BC2E6"/>
              <w:left w:val="nil"/>
              <w:bottom w:val="single" w:sz="4" w:space="0" w:color="9BC2E6"/>
              <w:right w:val="single" w:sz="4" w:space="0" w:color="9BC2E6"/>
            </w:tcBorders>
            <w:shd w:val="clear" w:color="auto" w:fill="auto"/>
            <w:noWrap/>
            <w:vAlign w:val="bottom"/>
            <w:hideMark/>
          </w:tcPr>
          <w:p w14:paraId="139169F1" w14:textId="77777777" w:rsidR="00AD1DD6" w:rsidRPr="00AD1DD6" w:rsidRDefault="00AD1DD6" w:rsidP="00AD1DD6">
            <w:pPr>
              <w:spacing w:after="0" w:line="240" w:lineRule="auto"/>
              <w:jc w:val="right"/>
              <w:rPr>
                <w:ins w:id="3637" w:author="Gladiator Gladiator" w:date="2018-06-01T16:58:00Z"/>
                <w:rFonts w:ascii="Calibri" w:eastAsia="Times New Roman" w:hAnsi="Calibri" w:cs="Calibri"/>
                <w:color w:val="000000"/>
              </w:rPr>
            </w:pPr>
            <w:ins w:id="3638" w:author="Gladiator Gladiator" w:date="2018-06-01T16:58:00Z">
              <w:r w:rsidRPr="00AD1DD6">
                <w:rPr>
                  <w:rFonts w:ascii="Calibri" w:eastAsia="Times New Roman" w:hAnsi="Calibri" w:cs="Calibri"/>
                  <w:color w:val="000000"/>
                </w:rPr>
                <w:t>13.728</w:t>
              </w:r>
            </w:ins>
          </w:p>
        </w:tc>
      </w:tr>
      <w:tr w:rsidR="00AD1DD6" w:rsidRPr="00AD1DD6" w14:paraId="454210DC" w14:textId="77777777" w:rsidTr="00AD1DD6">
        <w:trPr>
          <w:trHeight w:val="300"/>
          <w:ins w:id="3639" w:author="Gladiator Gladiator" w:date="2018-06-01T16:58:00Z"/>
        </w:trPr>
        <w:tc>
          <w:tcPr>
            <w:tcW w:w="1841" w:type="dxa"/>
            <w:tcBorders>
              <w:top w:val="single" w:sz="4" w:space="0" w:color="9BC2E6"/>
              <w:left w:val="single" w:sz="4" w:space="0" w:color="9BC2E6"/>
              <w:bottom w:val="single" w:sz="4" w:space="0" w:color="9BC2E6"/>
              <w:right w:val="nil"/>
            </w:tcBorders>
            <w:shd w:val="clear" w:color="DDEBF7" w:fill="DDEBF7"/>
            <w:noWrap/>
            <w:vAlign w:val="bottom"/>
            <w:hideMark/>
          </w:tcPr>
          <w:p w14:paraId="49DF17F2" w14:textId="77777777" w:rsidR="00AD1DD6" w:rsidRPr="00AD1DD6" w:rsidRDefault="00AD1DD6" w:rsidP="00AD1DD6">
            <w:pPr>
              <w:spacing w:after="0" w:line="240" w:lineRule="auto"/>
              <w:rPr>
                <w:ins w:id="3640" w:author="Gladiator Gladiator" w:date="2018-06-01T16:58:00Z"/>
                <w:rFonts w:ascii="Calibri" w:eastAsia="Times New Roman" w:hAnsi="Calibri" w:cs="Calibri"/>
                <w:color w:val="000000"/>
              </w:rPr>
            </w:pPr>
            <w:ins w:id="3641" w:author="Gladiator Gladiator" w:date="2018-06-01T16:58:00Z">
              <w:r w:rsidRPr="00AD1DD6">
                <w:rPr>
                  <w:rFonts w:ascii="Calibri" w:eastAsia="Times New Roman" w:hAnsi="Calibri" w:cs="Calibri"/>
                  <w:color w:val="000000"/>
                </w:rPr>
                <w:t>User 7</w:t>
              </w:r>
            </w:ins>
          </w:p>
        </w:tc>
        <w:tc>
          <w:tcPr>
            <w:tcW w:w="1194" w:type="dxa"/>
            <w:tcBorders>
              <w:top w:val="single" w:sz="4" w:space="0" w:color="9BC2E6"/>
              <w:left w:val="nil"/>
              <w:bottom w:val="single" w:sz="4" w:space="0" w:color="9BC2E6"/>
              <w:right w:val="nil"/>
            </w:tcBorders>
            <w:shd w:val="clear" w:color="DDEBF7" w:fill="DDEBF7"/>
            <w:noWrap/>
            <w:vAlign w:val="bottom"/>
            <w:hideMark/>
          </w:tcPr>
          <w:p w14:paraId="0EA689C4" w14:textId="77777777" w:rsidR="00AD1DD6" w:rsidRPr="00AD1DD6" w:rsidRDefault="00AD1DD6" w:rsidP="00AD1DD6">
            <w:pPr>
              <w:spacing w:after="0" w:line="240" w:lineRule="auto"/>
              <w:rPr>
                <w:ins w:id="3642" w:author="Gladiator Gladiator" w:date="2018-06-01T16:58:00Z"/>
                <w:rFonts w:ascii="Calibri" w:eastAsia="Times New Roman" w:hAnsi="Calibri" w:cs="Calibri"/>
                <w:color w:val="000000"/>
              </w:rPr>
            </w:pPr>
            <w:ins w:id="3643" w:author="Gladiator Gladiator" w:date="2018-06-01T16:58:00Z">
              <w:r w:rsidRPr="00AD1DD6">
                <w:rPr>
                  <w:rFonts w:ascii="Calibri" w:eastAsia="Times New Roman" w:hAnsi="Calibri" w:cs="Calibri"/>
                  <w:color w:val="000000"/>
                </w:rPr>
                <w:t>relaxing</w:t>
              </w:r>
            </w:ins>
          </w:p>
        </w:tc>
        <w:tc>
          <w:tcPr>
            <w:tcW w:w="1097" w:type="dxa"/>
            <w:tcBorders>
              <w:top w:val="single" w:sz="4" w:space="0" w:color="9BC2E6"/>
              <w:left w:val="nil"/>
              <w:bottom w:val="single" w:sz="4" w:space="0" w:color="9BC2E6"/>
              <w:right w:val="nil"/>
            </w:tcBorders>
            <w:shd w:val="clear" w:color="DDEBF7" w:fill="DDEBF7"/>
            <w:noWrap/>
            <w:vAlign w:val="bottom"/>
            <w:hideMark/>
          </w:tcPr>
          <w:p w14:paraId="25FFD86E" w14:textId="77777777" w:rsidR="00AD1DD6" w:rsidRPr="00AD1DD6" w:rsidRDefault="00AD1DD6" w:rsidP="00AD1DD6">
            <w:pPr>
              <w:spacing w:after="0" w:line="240" w:lineRule="auto"/>
              <w:jc w:val="right"/>
              <w:rPr>
                <w:ins w:id="3644" w:author="Gladiator Gladiator" w:date="2018-06-01T16:58:00Z"/>
                <w:rFonts w:ascii="Calibri" w:eastAsia="Times New Roman" w:hAnsi="Calibri" w:cs="Calibri"/>
                <w:color w:val="000000"/>
              </w:rPr>
            </w:pPr>
            <w:ins w:id="3645" w:author="Gladiator Gladiator" w:date="2018-06-01T16:58:00Z">
              <w:r w:rsidRPr="00AD1DD6">
                <w:rPr>
                  <w:rFonts w:ascii="Calibri" w:eastAsia="Times New Roman" w:hAnsi="Calibri" w:cs="Calibri"/>
                  <w:color w:val="000000"/>
                </w:rPr>
                <w:t>13.691</w:t>
              </w:r>
            </w:ins>
          </w:p>
        </w:tc>
        <w:tc>
          <w:tcPr>
            <w:tcW w:w="982" w:type="dxa"/>
            <w:tcBorders>
              <w:top w:val="single" w:sz="4" w:space="0" w:color="9BC2E6"/>
              <w:left w:val="nil"/>
              <w:bottom w:val="single" w:sz="4" w:space="0" w:color="9BC2E6"/>
              <w:right w:val="nil"/>
            </w:tcBorders>
            <w:shd w:val="clear" w:color="DDEBF7" w:fill="DDEBF7"/>
            <w:noWrap/>
            <w:vAlign w:val="bottom"/>
            <w:hideMark/>
          </w:tcPr>
          <w:p w14:paraId="631EBE96" w14:textId="77777777" w:rsidR="00AD1DD6" w:rsidRPr="00AD1DD6" w:rsidRDefault="00AD1DD6" w:rsidP="00AD1DD6">
            <w:pPr>
              <w:spacing w:after="0" w:line="240" w:lineRule="auto"/>
              <w:jc w:val="right"/>
              <w:rPr>
                <w:ins w:id="3646" w:author="Gladiator Gladiator" w:date="2018-06-01T16:58:00Z"/>
                <w:rFonts w:ascii="Calibri" w:eastAsia="Times New Roman" w:hAnsi="Calibri" w:cs="Calibri"/>
                <w:color w:val="000000"/>
              </w:rPr>
            </w:pPr>
            <w:ins w:id="3647" w:author="Gladiator Gladiator" w:date="2018-06-01T16:58:00Z">
              <w:r w:rsidRPr="00AD1DD6">
                <w:rPr>
                  <w:rFonts w:ascii="Calibri" w:eastAsia="Times New Roman" w:hAnsi="Calibri" w:cs="Calibri"/>
                  <w:color w:val="000000"/>
                </w:rPr>
                <w:t>13.220</w:t>
              </w:r>
            </w:ins>
          </w:p>
        </w:tc>
        <w:tc>
          <w:tcPr>
            <w:tcW w:w="1040" w:type="dxa"/>
            <w:tcBorders>
              <w:top w:val="single" w:sz="4" w:space="0" w:color="9BC2E6"/>
              <w:left w:val="nil"/>
              <w:bottom w:val="single" w:sz="4" w:space="0" w:color="9BC2E6"/>
              <w:right w:val="nil"/>
            </w:tcBorders>
            <w:shd w:val="clear" w:color="DDEBF7" w:fill="DDEBF7"/>
            <w:noWrap/>
            <w:vAlign w:val="bottom"/>
            <w:hideMark/>
          </w:tcPr>
          <w:p w14:paraId="2D827D66" w14:textId="77777777" w:rsidR="00AD1DD6" w:rsidRPr="00AD1DD6" w:rsidRDefault="00AD1DD6" w:rsidP="00AD1DD6">
            <w:pPr>
              <w:spacing w:after="0" w:line="240" w:lineRule="auto"/>
              <w:jc w:val="right"/>
              <w:rPr>
                <w:ins w:id="3648" w:author="Gladiator Gladiator" w:date="2018-06-01T16:58:00Z"/>
                <w:rFonts w:ascii="Calibri" w:eastAsia="Times New Roman" w:hAnsi="Calibri" w:cs="Calibri"/>
                <w:color w:val="000000"/>
              </w:rPr>
            </w:pPr>
            <w:ins w:id="3649" w:author="Gladiator Gladiator" w:date="2018-06-01T16:58:00Z">
              <w:r w:rsidRPr="00AD1DD6">
                <w:rPr>
                  <w:rFonts w:ascii="Calibri" w:eastAsia="Times New Roman" w:hAnsi="Calibri" w:cs="Calibri"/>
                  <w:color w:val="000000"/>
                </w:rPr>
                <w:t>13.078</w:t>
              </w:r>
            </w:ins>
          </w:p>
        </w:tc>
        <w:tc>
          <w:tcPr>
            <w:tcW w:w="1251" w:type="dxa"/>
            <w:tcBorders>
              <w:top w:val="single" w:sz="4" w:space="0" w:color="9BC2E6"/>
              <w:left w:val="nil"/>
              <w:bottom w:val="single" w:sz="4" w:space="0" w:color="9BC2E6"/>
              <w:right w:val="nil"/>
            </w:tcBorders>
            <w:shd w:val="clear" w:color="DDEBF7" w:fill="DDEBF7"/>
            <w:noWrap/>
            <w:vAlign w:val="bottom"/>
            <w:hideMark/>
          </w:tcPr>
          <w:p w14:paraId="02118408" w14:textId="77777777" w:rsidR="00AD1DD6" w:rsidRPr="00AD1DD6" w:rsidRDefault="00AD1DD6" w:rsidP="00AD1DD6">
            <w:pPr>
              <w:spacing w:after="0" w:line="240" w:lineRule="auto"/>
              <w:jc w:val="right"/>
              <w:rPr>
                <w:ins w:id="3650" w:author="Gladiator Gladiator" w:date="2018-06-01T16:58:00Z"/>
                <w:rFonts w:ascii="Calibri" w:eastAsia="Times New Roman" w:hAnsi="Calibri" w:cs="Calibri"/>
                <w:color w:val="000000"/>
              </w:rPr>
            </w:pPr>
            <w:ins w:id="3651" w:author="Gladiator Gladiator" w:date="2018-06-01T16:58:00Z">
              <w:r w:rsidRPr="00AD1DD6">
                <w:rPr>
                  <w:rFonts w:ascii="Calibri" w:eastAsia="Times New Roman" w:hAnsi="Calibri" w:cs="Calibri"/>
                  <w:color w:val="000000"/>
                </w:rPr>
                <w:t>13.114</w:t>
              </w:r>
            </w:ins>
          </w:p>
        </w:tc>
        <w:tc>
          <w:tcPr>
            <w:tcW w:w="924" w:type="dxa"/>
            <w:tcBorders>
              <w:top w:val="single" w:sz="4" w:space="0" w:color="9BC2E6"/>
              <w:left w:val="nil"/>
              <w:bottom w:val="single" w:sz="4" w:space="0" w:color="9BC2E6"/>
              <w:right w:val="nil"/>
            </w:tcBorders>
            <w:shd w:val="clear" w:color="DDEBF7" w:fill="DDEBF7"/>
            <w:noWrap/>
            <w:vAlign w:val="bottom"/>
            <w:hideMark/>
          </w:tcPr>
          <w:p w14:paraId="7502CF71" w14:textId="77777777" w:rsidR="00AD1DD6" w:rsidRPr="00AD1DD6" w:rsidRDefault="00AD1DD6" w:rsidP="00AD1DD6">
            <w:pPr>
              <w:spacing w:after="0" w:line="240" w:lineRule="auto"/>
              <w:jc w:val="right"/>
              <w:rPr>
                <w:ins w:id="3652" w:author="Gladiator Gladiator" w:date="2018-06-01T16:58:00Z"/>
                <w:rFonts w:ascii="Calibri" w:eastAsia="Times New Roman" w:hAnsi="Calibri" w:cs="Calibri"/>
                <w:color w:val="000000"/>
              </w:rPr>
            </w:pPr>
            <w:ins w:id="3653" w:author="Gladiator Gladiator" w:date="2018-06-01T16:58:00Z">
              <w:r w:rsidRPr="00AD1DD6">
                <w:rPr>
                  <w:rFonts w:ascii="Calibri" w:eastAsia="Times New Roman" w:hAnsi="Calibri" w:cs="Calibri"/>
                  <w:color w:val="000000"/>
                </w:rPr>
                <w:t>13.211</w:t>
              </w:r>
            </w:ins>
          </w:p>
        </w:tc>
        <w:tc>
          <w:tcPr>
            <w:tcW w:w="1021" w:type="dxa"/>
            <w:tcBorders>
              <w:top w:val="single" w:sz="4" w:space="0" w:color="9BC2E6"/>
              <w:left w:val="nil"/>
              <w:bottom w:val="single" w:sz="4" w:space="0" w:color="9BC2E6"/>
              <w:right w:val="single" w:sz="4" w:space="0" w:color="9BC2E6"/>
            </w:tcBorders>
            <w:shd w:val="clear" w:color="DDEBF7" w:fill="DDEBF7"/>
            <w:noWrap/>
            <w:vAlign w:val="bottom"/>
            <w:hideMark/>
          </w:tcPr>
          <w:p w14:paraId="07DD0629" w14:textId="77777777" w:rsidR="00AD1DD6" w:rsidRPr="00AD1DD6" w:rsidRDefault="00AD1DD6" w:rsidP="00AD1DD6">
            <w:pPr>
              <w:spacing w:after="0" w:line="240" w:lineRule="auto"/>
              <w:jc w:val="right"/>
              <w:rPr>
                <w:ins w:id="3654" w:author="Gladiator Gladiator" w:date="2018-06-01T16:58:00Z"/>
                <w:rFonts w:ascii="Calibri" w:eastAsia="Times New Roman" w:hAnsi="Calibri" w:cs="Calibri"/>
                <w:color w:val="000000"/>
              </w:rPr>
            </w:pPr>
            <w:ins w:id="3655" w:author="Gladiator Gladiator" w:date="2018-06-01T16:58:00Z">
              <w:r w:rsidRPr="00AD1DD6">
                <w:rPr>
                  <w:rFonts w:ascii="Calibri" w:eastAsia="Times New Roman" w:hAnsi="Calibri" w:cs="Calibri"/>
                  <w:color w:val="000000"/>
                </w:rPr>
                <w:t>13.263</w:t>
              </w:r>
            </w:ins>
          </w:p>
        </w:tc>
      </w:tr>
      <w:tr w:rsidR="00AD1DD6" w:rsidRPr="00AD1DD6" w14:paraId="03ACABA0" w14:textId="77777777" w:rsidTr="00AD1DD6">
        <w:trPr>
          <w:trHeight w:val="300"/>
          <w:ins w:id="3656" w:author="Gladiator Gladiator" w:date="2018-06-01T16:58:00Z"/>
        </w:trPr>
        <w:tc>
          <w:tcPr>
            <w:tcW w:w="1841" w:type="dxa"/>
            <w:tcBorders>
              <w:top w:val="single" w:sz="4" w:space="0" w:color="9BC2E6"/>
              <w:left w:val="single" w:sz="4" w:space="0" w:color="9BC2E6"/>
              <w:bottom w:val="single" w:sz="4" w:space="0" w:color="9BC2E6"/>
              <w:right w:val="nil"/>
            </w:tcBorders>
            <w:shd w:val="clear" w:color="auto" w:fill="auto"/>
            <w:noWrap/>
            <w:vAlign w:val="bottom"/>
            <w:hideMark/>
          </w:tcPr>
          <w:p w14:paraId="128DAA15" w14:textId="77777777" w:rsidR="00AD1DD6" w:rsidRPr="00AD1DD6" w:rsidRDefault="00AD1DD6" w:rsidP="00AD1DD6">
            <w:pPr>
              <w:spacing w:after="0" w:line="240" w:lineRule="auto"/>
              <w:rPr>
                <w:ins w:id="3657" w:author="Gladiator Gladiator" w:date="2018-06-01T16:58:00Z"/>
                <w:rFonts w:ascii="Calibri" w:eastAsia="Times New Roman" w:hAnsi="Calibri" w:cs="Calibri"/>
                <w:color w:val="000000"/>
              </w:rPr>
            </w:pPr>
            <w:ins w:id="3658" w:author="Gladiator Gladiator" w:date="2018-06-01T16:58:00Z">
              <w:r w:rsidRPr="00AD1DD6">
                <w:rPr>
                  <w:rFonts w:ascii="Calibri" w:eastAsia="Times New Roman" w:hAnsi="Calibri" w:cs="Calibri"/>
                  <w:color w:val="000000"/>
                </w:rPr>
                <w:t>User 7</w:t>
              </w:r>
            </w:ins>
          </w:p>
        </w:tc>
        <w:tc>
          <w:tcPr>
            <w:tcW w:w="1194" w:type="dxa"/>
            <w:tcBorders>
              <w:top w:val="single" w:sz="4" w:space="0" w:color="9BC2E6"/>
              <w:left w:val="nil"/>
              <w:bottom w:val="single" w:sz="4" w:space="0" w:color="9BC2E6"/>
              <w:right w:val="nil"/>
            </w:tcBorders>
            <w:shd w:val="clear" w:color="auto" w:fill="auto"/>
            <w:noWrap/>
            <w:vAlign w:val="bottom"/>
            <w:hideMark/>
          </w:tcPr>
          <w:p w14:paraId="5FC29928" w14:textId="77777777" w:rsidR="00AD1DD6" w:rsidRPr="00AD1DD6" w:rsidRDefault="00AD1DD6" w:rsidP="00AD1DD6">
            <w:pPr>
              <w:spacing w:after="0" w:line="240" w:lineRule="auto"/>
              <w:rPr>
                <w:ins w:id="3659" w:author="Gladiator Gladiator" w:date="2018-06-01T16:58:00Z"/>
                <w:rFonts w:ascii="Calibri" w:eastAsia="Times New Roman" w:hAnsi="Calibri" w:cs="Calibri"/>
                <w:color w:val="000000"/>
              </w:rPr>
            </w:pPr>
            <w:ins w:id="3660" w:author="Gladiator Gladiator" w:date="2018-06-01T16:58:00Z">
              <w:r w:rsidRPr="00AD1DD6">
                <w:rPr>
                  <w:rFonts w:ascii="Calibri" w:eastAsia="Times New Roman" w:hAnsi="Calibri" w:cs="Calibri"/>
                  <w:color w:val="000000"/>
                </w:rPr>
                <w:t>testing</w:t>
              </w:r>
            </w:ins>
          </w:p>
        </w:tc>
        <w:tc>
          <w:tcPr>
            <w:tcW w:w="1097" w:type="dxa"/>
            <w:tcBorders>
              <w:top w:val="single" w:sz="4" w:space="0" w:color="9BC2E6"/>
              <w:left w:val="nil"/>
              <w:bottom w:val="single" w:sz="4" w:space="0" w:color="9BC2E6"/>
              <w:right w:val="nil"/>
            </w:tcBorders>
            <w:shd w:val="clear" w:color="auto" w:fill="auto"/>
            <w:noWrap/>
            <w:vAlign w:val="bottom"/>
            <w:hideMark/>
          </w:tcPr>
          <w:p w14:paraId="477A6FD8" w14:textId="77777777" w:rsidR="00AD1DD6" w:rsidRPr="00AD1DD6" w:rsidRDefault="00AD1DD6" w:rsidP="00AD1DD6">
            <w:pPr>
              <w:spacing w:after="0" w:line="240" w:lineRule="auto"/>
              <w:jc w:val="right"/>
              <w:rPr>
                <w:ins w:id="3661" w:author="Gladiator Gladiator" w:date="2018-06-01T16:58:00Z"/>
                <w:rFonts w:ascii="Calibri" w:eastAsia="Times New Roman" w:hAnsi="Calibri" w:cs="Calibri"/>
                <w:color w:val="000000"/>
              </w:rPr>
            </w:pPr>
            <w:ins w:id="3662" w:author="Gladiator Gladiator" w:date="2018-06-01T16:58:00Z">
              <w:r w:rsidRPr="00AD1DD6">
                <w:rPr>
                  <w:rFonts w:ascii="Calibri" w:eastAsia="Times New Roman" w:hAnsi="Calibri" w:cs="Calibri"/>
                  <w:color w:val="000000"/>
                </w:rPr>
                <w:t>12.181</w:t>
              </w:r>
            </w:ins>
          </w:p>
        </w:tc>
        <w:tc>
          <w:tcPr>
            <w:tcW w:w="982" w:type="dxa"/>
            <w:tcBorders>
              <w:top w:val="single" w:sz="4" w:space="0" w:color="9BC2E6"/>
              <w:left w:val="nil"/>
              <w:bottom w:val="single" w:sz="4" w:space="0" w:color="9BC2E6"/>
              <w:right w:val="nil"/>
            </w:tcBorders>
            <w:shd w:val="clear" w:color="auto" w:fill="auto"/>
            <w:noWrap/>
            <w:vAlign w:val="bottom"/>
            <w:hideMark/>
          </w:tcPr>
          <w:p w14:paraId="3F2182EB" w14:textId="77777777" w:rsidR="00AD1DD6" w:rsidRPr="00AD1DD6" w:rsidRDefault="00AD1DD6" w:rsidP="00AD1DD6">
            <w:pPr>
              <w:spacing w:after="0" w:line="240" w:lineRule="auto"/>
              <w:jc w:val="right"/>
              <w:rPr>
                <w:ins w:id="3663" w:author="Gladiator Gladiator" w:date="2018-06-01T16:58:00Z"/>
                <w:rFonts w:ascii="Calibri" w:eastAsia="Times New Roman" w:hAnsi="Calibri" w:cs="Calibri"/>
                <w:color w:val="000000"/>
              </w:rPr>
            </w:pPr>
            <w:ins w:id="3664" w:author="Gladiator Gladiator" w:date="2018-06-01T16:58:00Z">
              <w:r w:rsidRPr="00AD1DD6">
                <w:rPr>
                  <w:rFonts w:ascii="Calibri" w:eastAsia="Times New Roman" w:hAnsi="Calibri" w:cs="Calibri"/>
                  <w:color w:val="000000"/>
                </w:rPr>
                <w:t>13.007</w:t>
              </w:r>
            </w:ins>
          </w:p>
        </w:tc>
        <w:tc>
          <w:tcPr>
            <w:tcW w:w="1040" w:type="dxa"/>
            <w:tcBorders>
              <w:top w:val="single" w:sz="4" w:space="0" w:color="9BC2E6"/>
              <w:left w:val="nil"/>
              <w:bottom w:val="single" w:sz="4" w:space="0" w:color="9BC2E6"/>
              <w:right w:val="nil"/>
            </w:tcBorders>
            <w:shd w:val="clear" w:color="auto" w:fill="auto"/>
            <w:noWrap/>
            <w:vAlign w:val="bottom"/>
            <w:hideMark/>
          </w:tcPr>
          <w:p w14:paraId="03A835DC" w14:textId="77777777" w:rsidR="00AD1DD6" w:rsidRPr="00AD1DD6" w:rsidRDefault="00AD1DD6" w:rsidP="00AD1DD6">
            <w:pPr>
              <w:spacing w:after="0" w:line="240" w:lineRule="auto"/>
              <w:jc w:val="right"/>
              <w:rPr>
                <w:ins w:id="3665" w:author="Gladiator Gladiator" w:date="2018-06-01T16:58:00Z"/>
                <w:rFonts w:ascii="Calibri" w:eastAsia="Times New Roman" w:hAnsi="Calibri" w:cs="Calibri"/>
                <w:color w:val="000000"/>
              </w:rPr>
            </w:pPr>
            <w:ins w:id="3666" w:author="Gladiator Gladiator" w:date="2018-06-01T16:58:00Z">
              <w:r w:rsidRPr="00AD1DD6">
                <w:rPr>
                  <w:rFonts w:ascii="Calibri" w:eastAsia="Times New Roman" w:hAnsi="Calibri" w:cs="Calibri"/>
                  <w:color w:val="000000"/>
                </w:rPr>
                <w:t>12.859</w:t>
              </w:r>
            </w:ins>
          </w:p>
        </w:tc>
        <w:tc>
          <w:tcPr>
            <w:tcW w:w="1251" w:type="dxa"/>
            <w:tcBorders>
              <w:top w:val="single" w:sz="4" w:space="0" w:color="9BC2E6"/>
              <w:left w:val="nil"/>
              <w:bottom w:val="single" w:sz="4" w:space="0" w:color="9BC2E6"/>
              <w:right w:val="nil"/>
            </w:tcBorders>
            <w:shd w:val="clear" w:color="auto" w:fill="auto"/>
            <w:noWrap/>
            <w:vAlign w:val="bottom"/>
            <w:hideMark/>
          </w:tcPr>
          <w:p w14:paraId="6726ED25" w14:textId="77777777" w:rsidR="00AD1DD6" w:rsidRPr="00AD1DD6" w:rsidRDefault="00AD1DD6" w:rsidP="00AD1DD6">
            <w:pPr>
              <w:spacing w:after="0" w:line="240" w:lineRule="auto"/>
              <w:jc w:val="right"/>
              <w:rPr>
                <w:ins w:id="3667" w:author="Gladiator Gladiator" w:date="2018-06-01T16:58:00Z"/>
                <w:rFonts w:ascii="Calibri" w:eastAsia="Times New Roman" w:hAnsi="Calibri" w:cs="Calibri"/>
                <w:color w:val="000000"/>
              </w:rPr>
            </w:pPr>
            <w:ins w:id="3668" w:author="Gladiator Gladiator" w:date="2018-06-01T16:58:00Z">
              <w:r w:rsidRPr="00AD1DD6">
                <w:rPr>
                  <w:rFonts w:ascii="Calibri" w:eastAsia="Times New Roman" w:hAnsi="Calibri" w:cs="Calibri"/>
                  <w:color w:val="000000"/>
                </w:rPr>
                <w:t>11.595</w:t>
              </w:r>
            </w:ins>
          </w:p>
        </w:tc>
        <w:tc>
          <w:tcPr>
            <w:tcW w:w="924" w:type="dxa"/>
            <w:tcBorders>
              <w:top w:val="single" w:sz="4" w:space="0" w:color="9BC2E6"/>
              <w:left w:val="nil"/>
              <w:bottom w:val="single" w:sz="4" w:space="0" w:color="9BC2E6"/>
              <w:right w:val="nil"/>
            </w:tcBorders>
            <w:shd w:val="clear" w:color="auto" w:fill="auto"/>
            <w:noWrap/>
            <w:vAlign w:val="bottom"/>
            <w:hideMark/>
          </w:tcPr>
          <w:p w14:paraId="5B64956F" w14:textId="77777777" w:rsidR="00AD1DD6" w:rsidRPr="00AD1DD6" w:rsidRDefault="00AD1DD6" w:rsidP="00AD1DD6">
            <w:pPr>
              <w:spacing w:after="0" w:line="240" w:lineRule="auto"/>
              <w:jc w:val="right"/>
              <w:rPr>
                <w:ins w:id="3669" w:author="Gladiator Gladiator" w:date="2018-06-01T16:58:00Z"/>
                <w:rFonts w:ascii="Calibri" w:eastAsia="Times New Roman" w:hAnsi="Calibri" w:cs="Calibri"/>
                <w:color w:val="000000"/>
              </w:rPr>
            </w:pPr>
            <w:ins w:id="3670" w:author="Gladiator Gladiator" w:date="2018-06-01T16:58:00Z">
              <w:r w:rsidRPr="00AD1DD6">
                <w:rPr>
                  <w:rFonts w:ascii="Calibri" w:eastAsia="Times New Roman" w:hAnsi="Calibri" w:cs="Calibri"/>
                  <w:color w:val="000000"/>
                </w:rPr>
                <w:t>11.346</w:t>
              </w:r>
            </w:ins>
          </w:p>
        </w:tc>
        <w:tc>
          <w:tcPr>
            <w:tcW w:w="1021" w:type="dxa"/>
            <w:tcBorders>
              <w:top w:val="single" w:sz="4" w:space="0" w:color="9BC2E6"/>
              <w:left w:val="nil"/>
              <w:bottom w:val="single" w:sz="4" w:space="0" w:color="9BC2E6"/>
              <w:right w:val="single" w:sz="4" w:space="0" w:color="9BC2E6"/>
            </w:tcBorders>
            <w:shd w:val="clear" w:color="auto" w:fill="auto"/>
            <w:noWrap/>
            <w:vAlign w:val="bottom"/>
            <w:hideMark/>
          </w:tcPr>
          <w:p w14:paraId="3CC599DE" w14:textId="77777777" w:rsidR="00AD1DD6" w:rsidRPr="00AD1DD6" w:rsidRDefault="00AD1DD6" w:rsidP="00AD1DD6">
            <w:pPr>
              <w:spacing w:after="0" w:line="240" w:lineRule="auto"/>
              <w:jc w:val="right"/>
              <w:rPr>
                <w:ins w:id="3671" w:author="Gladiator Gladiator" w:date="2018-06-01T16:58:00Z"/>
                <w:rFonts w:ascii="Calibri" w:eastAsia="Times New Roman" w:hAnsi="Calibri" w:cs="Calibri"/>
                <w:color w:val="000000"/>
              </w:rPr>
            </w:pPr>
            <w:ins w:id="3672" w:author="Gladiator Gladiator" w:date="2018-06-01T16:58:00Z">
              <w:r w:rsidRPr="00AD1DD6">
                <w:rPr>
                  <w:rFonts w:ascii="Calibri" w:eastAsia="Times New Roman" w:hAnsi="Calibri" w:cs="Calibri"/>
                  <w:color w:val="000000"/>
                </w:rPr>
                <w:t>12.197</w:t>
              </w:r>
            </w:ins>
          </w:p>
        </w:tc>
      </w:tr>
      <w:tr w:rsidR="00AD1DD6" w:rsidRPr="00AD1DD6" w14:paraId="77FC52F1" w14:textId="77777777" w:rsidTr="00AD1DD6">
        <w:trPr>
          <w:trHeight w:val="300"/>
          <w:ins w:id="3673" w:author="Gladiator Gladiator" w:date="2018-06-01T16:58:00Z"/>
        </w:trPr>
        <w:tc>
          <w:tcPr>
            <w:tcW w:w="1841" w:type="dxa"/>
            <w:tcBorders>
              <w:top w:val="single" w:sz="4" w:space="0" w:color="9BC2E6"/>
              <w:left w:val="single" w:sz="4" w:space="0" w:color="9BC2E6"/>
              <w:bottom w:val="single" w:sz="4" w:space="0" w:color="9BC2E6"/>
              <w:right w:val="nil"/>
            </w:tcBorders>
            <w:shd w:val="clear" w:color="DDEBF7" w:fill="DDEBF7"/>
            <w:noWrap/>
            <w:vAlign w:val="bottom"/>
            <w:hideMark/>
          </w:tcPr>
          <w:p w14:paraId="1240C1AA" w14:textId="77777777" w:rsidR="00AD1DD6" w:rsidRPr="00AD1DD6" w:rsidRDefault="00AD1DD6" w:rsidP="00AD1DD6">
            <w:pPr>
              <w:spacing w:after="0" w:line="240" w:lineRule="auto"/>
              <w:rPr>
                <w:ins w:id="3674" w:author="Gladiator Gladiator" w:date="2018-06-01T16:58:00Z"/>
                <w:rFonts w:ascii="Calibri" w:eastAsia="Times New Roman" w:hAnsi="Calibri" w:cs="Calibri"/>
                <w:color w:val="000000"/>
              </w:rPr>
            </w:pPr>
            <w:ins w:id="3675" w:author="Gladiator Gladiator" w:date="2018-06-01T16:58:00Z">
              <w:r w:rsidRPr="00AD1DD6">
                <w:rPr>
                  <w:rFonts w:ascii="Calibri" w:eastAsia="Times New Roman" w:hAnsi="Calibri" w:cs="Calibri"/>
                  <w:color w:val="000000"/>
                </w:rPr>
                <w:t>User 8</w:t>
              </w:r>
            </w:ins>
          </w:p>
        </w:tc>
        <w:tc>
          <w:tcPr>
            <w:tcW w:w="1194" w:type="dxa"/>
            <w:tcBorders>
              <w:top w:val="single" w:sz="4" w:space="0" w:color="9BC2E6"/>
              <w:left w:val="nil"/>
              <w:bottom w:val="single" w:sz="4" w:space="0" w:color="9BC2E6"/>
              <w:right w:val="nil"/>
            </w:tcBorders>
            <w:shd w:val="clear" w:color="DDEBF7" w:fill="DDEBF7"/>
            <w:noWrap/>
            <w:vAlign w:val="bottom"/>
            <w:hideMark/>
          </w:tcPr>
          <w:p w14:paraId="5952547F" w14:textId="77777777" w:rsidR="00AD1DD6" w:rsidRPr="00AD1DD6" w:rsidRDefault="00AD1DD6" w:rsidP="00AD1DD6">
            <w:pPr>
              <w:spacing w:after="0" w:line="240" w:lineRule="auto"/>
              <w:rPr>
                <w:ins w:id="3676" w:author="Gladiator Gladiator" w:date="2018-06-01T16:58:00Z"/>
                <w:rFonts w:ascii="Calibri" w:eastAsia="Times New Roman" w:hAnsi="Calibri" w:cs="Calibri"/>
                <w:color w:val="000000"/>
              </w:rPr>
            </w:pPr>
            <w:ins w:id="3677" w:author="Gladiator Gladiator" w:date="2018-06-01T16:58:00Z">
              <w:r w:rsidRPr="00AD1DD6">
                <w:rPr>
                  <w:rFonts w:ascii="Calibri" w:eastAsia="Times New Roman" w:hAnsi="Calibri" w:cs="Calibri"/>
                  <w:color w:val="000000"/>
                </w:rPr>
                <w:t>relaxing</w:t>
              </w:r>
            </w:ins>
          </w:p>
        </w:tc>
        <w:tc>
          <w:tcPr>
            <w:tcW w:w="1097" w:type="dxa"/>
            <w:tcBorders>
              <w:top w:val="single" w:sz="4" w:space="0" w:color="9BC2E6"/>
              <w:left w:val="nil"/>
              <w:bottom w:val="single" w:sz="4" w:space="0" w:color="9BC2E6"/>
              <w:right w:val="nil"/>
            </w:tcBorders>
            <w:shd w:val="clear" w:color="DDEBF7" w:fill="DDEBF7"/>
            <w:noWrap/>
            <w:vAlign w:val="bottom"/>
            <w:hideMark/>
          </w:tcPr>
          <w:p w14:paraId="46807FC0" w14:textId="77777777" w:rsidR="00AD1DD6" w:rsidRPr="00AD1DD6" w:rsidRDefault="00AD1DD6" w:rsidP="00AD1DD6">
            <w:pPr>
              <w:spacing w:after="0" w:line="240" w:lineRule="auto"/>
              <w:jc w:val="right"/>
              <w:rPr>
                <w:ins w:id="3678" w:author="Gladiator Gladiator" w:date="2018-06-01T16:58:00Z"/>
                <w:rFonts w:ascii="Calibri" w:eastAsia="Times New Roman" w:hAnsi="Calibri" w:cs="Calibri"/>
                <w:color w:val="000000"/>
              </w:rPr>
            </w:pPr>
            <w:ins w:id="3679" w:author="Gladiator Gladiator" w:date="2018-06-01T16:58:00Z">
              <w:r w:rsidRPr="00AD1DD6">
                <w:rPr>
                  <w:rFonts w:ascii="Calibri" w:eastAsia="Times New Roman" w:hAnsi="Calibri" w:cs="Calibri"/>
                  <w:color w:val="000000"/>
                </w:rPr>
                <w:t>13.906</w:t>
              </w:r>
            </w:ins>
          </w:p>
        </w:tc>
        <w:tc>
          <w:tcPr>
            <w:tcW w:w="982" w:type="dxa"/>
            <w:tcBorders>
              <w:top w:val="single" w:sz="4" w:space="0" w:color="9BC2E6"/>
              <w:left w:val="nil"/>
              <w:bottom w:val="single" w:sz="4" w:space="0" w:color="9BC2E6"/>
              <w:right w:val="nil"/>
            </w:tcBorders>
            <w:shd w:val="clear" w:color="DDEBF7" w:fill="DDEBF7"/>
            <w:noWrap/>
            <w:vAlign w:val="bottom"/>
            <w:hideMark/>
          </w:tcPr>
          <w:p w14:paraId="4AB1CD01" w14:textId="77777777" w:rsidR="00AD1DD6" w:rsidRPr="00AD1DD6" w:rsidRDefault="00AD1DD6" w:rsidP="00AD1DD6">
            <w:pPr>
              <w:spacing w:after="0" w:line="240" w:lineRule="auto"/>
              <w:jc w:val="right"/>
              <w:rPr>
                <w:ins w:id="3680" w:author="Gladiator Gladiator" w:date="2018-06-01T16:58:00Z"/>
                <w:rFonts w:ascii="Calibri" w:eastAsia="Times New Roman" w:hAnsi="Calibri" w:cs="Calibri"/>
                <w:color w:val="000000"/>
              </w:rPr>
            </w:pPr>
            <w:ins w:id="3681" w:author="Gladiator Gladiator" w:date="2018-06-01T16:58:00Z">
              <w:r w:rsidRPr="00AD1DD6">
                <w:rPr>
                  <w:rFonts w:ascii="Calibri" w:eastAsia="Times New Roman" w:hAnsi="Calibri" w:cs="Calibri"/>
                  <w:color w:val="000000"/>
                </w:rPr>
                <w:t>14.165</w:t>
              </w:r>
            </w:ins>
          </w:p>
        </w:tc>
        <w:tc>
          <w:tcPr>
            <w:tcW w:w="1040" w:type="dxa"/>
            <w:tcBorders>
              <w:top w:val="single" w:sz="4" w:space="0" w:color="9BC2E6"/>
              <w:left w:val="nil"/>
              <w:bottom w:val="single" w:sz="4" w:space="0" w:color="9BC2E6"/>
              <w:right w:val="nil"/>
            </w:tcBorders>
            <w:shd w:val="clear" w:color="DDEBF7" w:fill="DDEBF7"/>
            <w:noWrap/>
            <w:vAlign w:val="bottom"/>
            <w:hideMark/>
          </w:tcPr>
          <w:p w14:paraId="22127A8E" w14:textId="77777777" w:rsidR="00AD1DD6" w:rsidRPr="00AD1DD6" w:rsidRDefault="00AD1DD6" w:rsidP="00AD1DD6">
            <w:pPr>
              <w:spacing w:after="0" w:line="240" w:lineRule="auto"/>
              <w:jc w:val="right"/>
              <w:rPr>
                <w:ins w:id="3682" w:author="Gladiator Gladiator" w:date="2018-06-01T16:58:00Z"/>
                <w:rFonts w:ascii="Calibri" w:eastAsia="Times New Roman" w:hAnsi="Calibri" w:cs="Calibri"/>
                <w:color w:val="000000"/>
              </w:rPr>
            </w:pPr>
            <w:ins w:id="3683" w:author="Gladiator Gladiator" w:date="2018-06-01T16:58:00Z">
              <w:r w:rsidRPr="00AD1DD6">
                <w:rPr>
                  <w:rFonts w:ascii="Calibri" w:eastAsia="Times New Roman" w:hAnsi="Calibri" w:cs="Calibri"/>
                  <w:color w:val="000000"/>
                </w:rPr>
                <w:t>13.712</w:t>
              </w:r>
            </w:ins>
          </w:p>
        </w:tc>
        <w:tc>
          <w:tcPr>
            <w:tcW w:w="1251" w:type="dxa"/>
            <w:tcBorders>
              <w:top w:val="single" w:sz="4" w:space="0" w:color="9BC2E6"/>
              <w:left w:val="nil"/>
              <w:bottom w:val="single" w:sz="4" w:space="0" w:color="9BC2E6"/>
              <w:right w:val="nil"/>
            </w:tcBorders>
            <w:shd w:val="clear" w:color="DDEBF7" w:fill="DDEBF7"/>
            <w:noWrap/>
            <w:vAlign w:val="bottom"/>
            <w:hideMark/>
          </w:tcPr>
          <w:p w14:paraId="39F44F3C" w14:textId="77777777" w:rsidR="00AD1DD6" w:rsidRPr="00AD1DD6" w:rsidRDefault="00AD1DD6" w:rsidP="00AD1DD6">
            <w:pPr>
              <w:spacing w:after="0" w:line="240" w:lineRule="auto"/>
              <w:jc w:val="right"/>
              <w:rPr>
                <w:ins w:id="3684" w:author="Gladiator Gladiator" w:date="2018-06-01T16:58:00Z"/>
                <w:rFonts w:ascii="Calibri" w:eastAsia="Times New Roman" w:hAnsi="Calibri" w:cs="Calibri"/>
                <w:color w:val="000000"/>
              </w:rPr>
            </w:pPr>
            <w:ins w:id="3685" w:author="Gladiator Gladiator" w:date="2018-06-01T16:58:00Z">
              <w:r w:rsidRPr="00AD1DD6">
                <w:rPr>
                  <w:rFonts w:ascii="Calibri" w:eastAsia="Times New Roman" w:hAnsi="Calibri" w:cs="Calibri"/>
                  <w:color w:val="000000"/>
                </w:rPr>
                <w:t>13.757</w:t>
              </w:r>
            </w:ins>
          </w:p>
        </w:tc>
        <w:tc>
          <w:tcPr>
            <w:tcW w:w="924" w:type="dxa"/>
            <w:tcBorders>
              <w:top w:val="single" w:sz="4" w:space="0" w:color="9BC2E6"/>
              <w:left w:val="nil"/>
              <w:bottom w:val="single" w:sz="4" w:space="0" w:color="9BC2E6"/>
              <w:right w:val="nil"/>
            </w:tcBorders>
            <w:shd w:val="clear" w:color="DDEBF7" w:fill="DDEBF7"/>
            <w:noWrap/>
            <w:vAlign w:val="bottom"/>
            <w:hideMark/>
          </w:tcPr>
          <w:p w14:paraId="6C908CBB" w14:textId="77777777" w:rsidR="00AD1DD6" w:rsidRPr="00AD1DD6" w:rsidRDefault="00AD1DD6" w:rsidP="00AD1DD6">
            <w:pPr>
              <w:spacing w:after="0" w:line="240" w:lineRule="auto"/>
              <w:jc w:val="right"/>
              <w:rPr>
                <w:ins w:id="3686" w:author="Gladiator Gladiator" w:date="2018-06-01T16:58:00Z"/>
                <w:rFonts w:ascii="Calibri" w:eastAsia="Times New Roman" w:hAnsi="Calibri" w:cs="Calibri"/>
                <w:color w:val="000000"/>
              </w:rPr>
            </w:pPr>
            <w:ins w:id="3687" w:author="Gladiator Gladiator" w:date="2018-06-01T16:58:00Z">
              <w:r w:rsidRPr="00AD1DD6">
                <w:rPr>
                  <w:rFonts w:ascii="Calibri" w:eastAsia="Times New Roman" w:hAnsi="Calibri" w:cs="Calibri"/>
                  <w:color w:val="000000"/>
                </w:rPr>
                <w:t>13.425</w:t>
              </w:r>
            </w:ins>
          </w:p>
        </w:tc>
        <w:tc>
          <w:tcPr>
            <w:tcW w:w="1021" w:type="dxa"/>
            <w:tcBorders>
              <w:top w:val="single" w:sz="4" w:space="0" w:color="9BC2E6"/>
              <w:left w:val="nil"/>
              <w:bottom w:val="single" w:sz="4" w:space="0" w:color="9BC2E6"/>
              <w:right w:val="single" w:sz="4" w:space="0" w:color="9BC2E6"/>
            </w:tcBorders>
            <w:shd w:val="clear" w:color="DDEBF7" w:fill="DDEBF7"/>
            <w:noWrap/>
            <w:vAlign w:val="bottom"/>
            <w:hideMark/>
          </w:tcPr>
          <w:p w14:paraId="0073DD45" w14:textId="77777777" w:rsidR="00AD1DD6" w:rsidRPr="00AD1DD6" w:rsidRDefault="00AD1DD6" w:rsidP="00AD1DD6">
            <w:pPr>
              <w:spacing w:after="0" w:line="240" w:lineRule="auto"/>
              <w:jc w:val="right"/>
              <w:rPr>
                <w:ins w:id="3688" w:author="Gladiator Gladiator" w:date="2018-06-01T16:58:00Z"/>
                <w:rFonts w:ascii="Calibri" w:eastAsia="Times New Roman" w:hAnsi="Calibri" w:cs="Calibri"/>
                <w:color w:val="000000"/>
              </w:rPr>
            </w:pPr>
            <w:ins w:id="3689" w:author="Gladiator Gladiator" w:date="2018-06-01T16:58:00Z">
              <w:r w:rsidRPr="00AD1DD6">
                <w:rPr>
                  <w:rFonts w:ascii="Calibri" w:eastAsia="Times New Roman" w:hAnsi="Calibri" w:cs="Calibri"/>
                  <w:color w:val="000000"/>
                </w:rPr>
                <w:t>13.793</w:t>
              </w:r>
            </w:ins>
          </w:p>
        </w:tc>
      </w:tr>
      <w:tr w:rsidR="00AD1DD6" w:rsidRPr="00AD1DD6" w14:paraId="681B701E" w14:textId="77777777" w:rsidTr="00AD1DD6">
        <w:trPr>
          <w:trHeight w:val="300"/>
          <w:ins w:id="3690" w:author="Gladiator Gladiator" w:date="2018-06-01T16:58:00Z"/>
        </w:trPr>
        <w:tc>
          <w:tcPr>
            <w:tcW w:w="1841" w:type="dxa"/>
            <w:tcBorders>
              <w:top w:val="single" w:sz="4" w:space="0" w:color="9BC2E6"/>
              <w:left w:val="single" w:sz="4" w:space="0" w:color="9BC2E6"/>
              <w:bottom w:val="single" w:sz="4" w:space="0" w:color="9BC2E6"/>
              <w:right w:val="nil"/>
            </w:tcBorders>
            <w:shd w:val="clear" w:color="auto" w:fill="auto"/>
            <w:noWrap/>
            <w:vAlign w:val="bottom"/>
            <w:hideMark/>
          </w:tcPr>
          <w:p w14:paraId="2606CE35" w14:textId="77777777" w:rsidR="00AD1DD6" w:rsidRPr="00AD1DD6" w:rsidRDefault="00AD1DD6" w:rsidP="00AD1DD6">
            <w:pPr>
              <w:spacing w:after="0" w:line="240" w:lineRule="auto"/>
              <w:rPr>
                <w:ins w:id="3691" w:author="Gladiator Gladiator" w:date="2018-06-01T16:58:00Z"/>
                <w:rFonts w:ascii="Calibri" w:eastAsia="Times New Roman" w:hAnsi="Calibri" w:cs="Calibri"/>
                <w:color w:val="000000"/>
              </w:rPr>
            </w:pPr>
            <w:ins w:id="3692" w:author="Gladiator Gladiator" w:date="2018-06-01T16:58:00Z">
              <w:r w:rsidRPr="00AD1DD6">
                <w:rPr>
                  <w:rFonts w:ascii="Calibri" w:eastAsia="Times New Roman" w:hAnsi="Calibri" w:cs="Calibri"/>
                  <w:color w:val="000000"/>
                </w:rPr>
                <w:t>User 8</w:t>
              </w:r>
            </w:ins>
          </w:p>
        </w:tc>
        <w:tc>
          <w:tcPr>
            <w:tcW w:w="1194" w:type="dxa"/>
            <w:tcBorders>
              <w:top w:val="single" w:sz="4" w:space="0" w:color="9BC2E6"/>
              <w:left w:val="nil"/>
              <w:bottom w:val="single" w:sz="4" w:space="0" w:color="9BC2E6"/>
              <w:right w:val="nil"/>
            </w:tcBorders>
            <w:shd w:val="clear" w:color="auto" w:fill="auto"/>
            <w:noWrap/>
            <w:vAlign w:val="bottom"/>
            <w:hideMark/>
          </w:tcPr>
          <w:p w14:paraId="6E21806C" w14:textId="77777777" w:rsidR="00AD1DD6" w:rsidRPr="00AD1DD6" w:rsidRDefault="00AD1DD6" w:rsidP="00AD1DD6">
            <w:pPr>
              <w:spacing w:after="0" w:line="240" w:lineRule="auto"/>
              <w:rPr>
                <w:ins w:id="3693" w:author="Gladiator Gladiator" w:date="2018-06-01T16:58:00Z"/>
                <w:rFonts w:ascii="Calibri" w:eastAsia="Times New Roman" w:hAnsi="Calibri" w:cs="Calibri"/>
                <w:color w:val="000000"/>
              </w:rPr>
            </w:pPr>
            <w:ins w:id="3694" w:author="Gladiator Gladiator" w:date="2018-06-01T16:58:00Z">
              <w:r w:rsidRPr="00AD1DD6">
                <w:rPr>
                  <w:rFonts w:ascii="Calibri" w:eastAsia="Times New Roman" w:hAnsi="Calibri" w:cs="Calibri"/>
                  <w:color w:val="000000"/>
                </w:rPr>
                <w:t>testing</w:t>
              </w:r>
            </w:ins>
          </w:p>
        </w:tc>
        <w:tc>
          <w:tcPr>
            <w:tcW w:w="1097" w:type="dxa"/>
            <w:tcBorders>
              <w:top w:val="single" w:sz="4" w:space="0" w:color="9BC2E6"/>
              <w:left w:val="nil"/>
              <w:bottom w:val="single" w:sz="4" w:space="0" w:color="9BC2E6"/>
              <w:right w:val="nil"/>
            </w:tcBorders>
            <w:shd w:val="clear" w:color="auto" w:fill="auto"/>
            <w:noWrap/>
            <w:vAlign w:val="bottom"/>
            <w:hideMark/>
          </w:tcPr>
          <w:p w14:paraId="16489FC8" w14:textId="77777777" w:rsidR="00AD1DD6" w:rsidRPr="00AD1DD6" w:rsidRDefault="00AD1DD6" w:rsidP="00AD1DD6">
            <w:pPr>
              <w:spacing w:after="0" w:line="240" w:lineRule="auto"/>
              <w:jc w:val="right"/>
              <w:rPr>
                <w:ins w:id="3695" w:author="Gladiator Gladiator" w:date="2018-06-01T16:58:00Z"/>
                <w:rFonts w:ascii="Calibri" w:eastAsia="Times New Roman" w:hAnsi="Calibri" w:cs="Calibri"/>
                <w:color w:val="000000"/>
              </w:rPr>
            </w:pPr>
            <w:ins w:id="3696" w:author="Gladiator Gladiator" w:date="2018-06-01T16:58:00Z">
              <w:r w:rsidRPr="00AD1DD6">
                <w:rPr>
                  <w:rFonts w:ascii="Calibri" w:eastAsia="Times New Roman" w:hAnsi="Calibri" w:cs="Calibri"/>
                  <w:color w:val="000000"/>
                </w:rPr>
                <w:t>11.967</w:t>
              </w:r>
            </w:ins>
          </w:p>
        </w:tc>
        <w:tc>
          <w:tcPr>
            <w:tcW w:w="982" w:type="dxa"/>
            <w:tcBorders>
              <w:top w:val="single" w:sz="4" w:space="0" w:color="9BC2E6"/>
              <w:left w:val="nil"/>
              <w:bottom w:val="single" w:sz="4" w:space="0" w:color="9BC2E6"/>
              <w:right w:val="nil"/>
            </w:tcBorders>
            <w:shd w:val="clear" w:color="auto" w:fill="auto"/>
            <w:noWrap/>
            <w:vAlign w:val="bottom"/>
            <w:hideMark/>
          </w:tcPr>
          <w:p w14:paraId="7B266889" w14:textId="77777777" w:rsidR="00AD1DD6" w:rsidRPr="00AD1DD6" w:rsidRDefault="00AD1DD6" w:rsidP="00AD1DD6">
            <w:pPr>
              <w:spacing w:after="0" w:line="240" w:lineRule="auto"/>
              <w:jc w:val="right"/>
              <w:rPr>
                <w:ins w:id="3697" w:author="Gladiator Gladiator" w:date="2018-06-01T16:58:00Z"/>
                <w:rFonts w:ascii="Calibri" w:eastAsia="Times New Roman" w:hAnsi="Calibri" w:cs="Calibri"/>
                <w:color w:val="000000"/>
              </w:rPr>
            </w:pPr>
            <w:ins w:id="3698" w:author="Gladiator Gladiator" w:date="2018-06-01T16:58:00Z">
              <w:r w:rsidRPr="00AD1DD6">
                <w:rPr>
                  <w:rFonts w:ascii="Calibri" w:eastAsia="Times New Roman" w:hAnsi="Calibri" w:cs="Calibri"/>
                  <w:color w:val="000000"/>
                </w:rPr>
                <w:t>11.881</w:t>
              </w:r>
            </w:ins>
          </w:p>
        </w:tc>
        <w:tc>
          <w:tcPr>
            <w:tcW w:w="1040" w:type="dxa"/>
            <w:tcBorders>
              <w:top w:val="single" w:sz="4" w:space="0" w:color="9BC2E6"/>
              <w:left w:val="nil"/>
              <w:bottom w:val="single" w:sz="4" w:space="0" w:color="9BC2E6"/>
              <w:right w:val="nil"/>
            </w:tcBorders>
            <w:shd w:val="clear" w:color="auto" w:fill="auto"/>
            <w:noWrap/>
            <w:vAlign w:val="bottom"/>
            <w:hideMark/>
          </w:tcPr>
          <w:p w14:paraId="0B854868" w14:textId="77777777" w:rsidR="00AD1DD6" w:rsidRPr="00AD1DD6" w:rsidRDefault="00AD1DD6" w:rsidP="00AD1DD6">
            <w:pPr>
              <w:spacing w:after="0" w:line="240" w:lineRule="auto"/>
              <w:jc w:val="right"/>
              <w:rPr>
                <w:ins w:id="3699" w:author="Gladiator Gladiator" w:date="2018-06-01T16:58:00Z"/>
                <w:rFonts w:ascii="Calibri" w:eastAsia="Times New Roman" w:hAnsi="Calibri" w:cs="Calibri"/>
                <w:color w:val="000000"/>
              </w:rPr>
            </w:pPr>
            <w:ins w:id="3700" w:author="Gladiator Gladiator" w:date="2018-06-01T16:58:00Z">
              <w:r w:rsidRPr="00AD1DD6">
                <w:rPr>
                  <w:rFonts w:ascii="Calibri" w:eastAsia="Times New Roman" w:hAnsi="Calibri" w:cs="Calibri"/>
                  <w:color w:val="000000"/>
                </w:rPr>
                <w:t>11.937</w:t>
              </w:r>
            </w:ins>
          </w:p>
        </w:tc>
        <w:tc>
          <w:tcPr>
            <w:tcW w:w="1251" w:type="dxa"/>
            <w:tcBorders>
              <w:top w:val="single" w:sz="4" w:space="0" w:color="9BC2E6"/>
              <w:left w:val="nil"/>
              <w:bottom w:val="single" w:sz="4" w:space="0" w:color="9BC2E6"/>
              <w:right w:val="nil"/>
            </w:tcBorders>
            <w:shd w:val="clear" w:color="auto" w:fill="auto"/>
            <w:noWrap/>
            <w:vAlign w:val="bottom"/>
            <w:hideMark/>
          </w:tcPr>
          <w:p w14:paraId="13378258" w14:textId="77777777" w:rsidR="00AD1DD6" w:rsidRPr="00AD1DD6" w:rsidRDefault="00AD1DD6" w:rsidP="00AD1DD6">
            <w:pPr>
              <w:spacing w:after="0" w:line="240" w:lineRule="auto"/>
              <w:jc w:val="right"/>
              <w:rPr>
                <w:ins w:id="3701" w:author="Gladiator Gladiator" w:date="2018-06-01T16:58:00Z"/>
                <w:rFonts w:ascii="Calibri" w:eastAsia="Times New Roman" w:hAnsi="Calibri" w:cs="Calibri"/>
                <w:color w:val="000000"/>
              </w:rPr>
            </w:pPr>
            <w:ins w:id="3702" w:author="Gladiator Gladiator" w:date="2018-06-01T16:58:00Z">
              <w:r w:rsidRPr="00AD1DD6">
                <w:rPr>
                  <w:rFonts w:ascii="Calibri" w:eastAsia="Times New Roman" w:hAnsi="Calibri" w:cs="Calibri"/>
                  <w:color w:val="000000"/>
                </w:rPr>
                <w:t>12.075</w:t>
              </w:r>
            </w:ins>
          </w:p>
        </w:tc>
        <w:tc>
          <w:tcPr>
            <w:tcW w:w="924" w:type="dxa"/>
            <w:tcBorders>
              <w:top w:val="single" w:sz="4" w:space="0" w:color="9BC2E6"/>
              <w:left w:val="nil"/>
              <w:bottom w:val="single" w:sz="4" w:space="0" w:color="9BC2E6"/>
              <w:right w:val="nil"/>
            </w:tcBorders>
            <w:shd w:val="clear" w:color="auto" w:fill="auto"/>
            <w:noWrap/>
            <w:vAlign w:val="bottom"/>
            <w:hideMark/>
          </w:tcPr>
          <w:p w14:paraId="53902529" w14:textId="77777777" w:rsidR="00AD1DD6" w:rsidRPr="00AD1DD6" w:rsidRDefault="00AD1DD6" w:rsidP="00AD1DD6">
            <w:pPr>
              <w:spacing w:after="0" w:line="240" w:lineRule="auto"/>
              <w:jc w:val="right"/>
              <w:rPr>
                <w:ins w:id="3703" w:author="Gladiator Gladiator" w:date="2018-06-01T16:58:00Z"/>
                <w:rFonts w:ascii="Calibri" w:eastAsia="Times New Roman" w:hAnsi="Calibri" w:cs="Calibri"/>
                <w:color w:val="000000"/>
              </w:rPr>
            </w:pPr>
            <w:ins w:id="3704" w:author="Gladiator Gladiator" w:date="2018-06-01T16:58:00Z">
              <w:r w:rsidRPr="00AD1DD6">
                <w:rPr>
                  <w:rFonts w:ascii="Calibri" w:eastAsia="Times New Roman" w:hAnsi="Calibri" w:cs="Calibri"/>
                  <w:color w:val="000000"/>
                </w:rPr>
                <w:t>12.257</w:t>
              </w:r>
            </w:ins>
          </w:p>
        </w:tc>
        <w:tc>
          <w:tcPr>
            <w:tcW w:w="1021" w:type="dxa"/>
            <w:tcBorders>
              <w:top w:val="single" w:sz="4" w:space="0" w:color="9BC2E6"/>
              <w:left w:val="nil"/>
              <w:bottom w:val="single" w:sz="4" w:space="0" w:color="9BC2E6"/>
              <w:right w:val="single" w:sz="4" w:space="0" w:color="9BC2E6"/>
            </w:tcBorders>
            <w:shd w:val="clear" w:color="auto" w:fill="auto"/>
            <w:noWrap/>
            <w:vAlign w:val="bottom"/>
            <w:hideMark/>
          </w:tcPr>
          <w:p w14:paraId="5BEE82C4" w14:textId="77777777" w:rsidR="00AD1DD6" w:rsidRPr="00AD1DD6" w:rsidRDefault="00AD1DD6" w:rsidP="00AD1DD6">
            <w:pPr>
              <w:spacing w:after="0" w:line="240" w:lineRule="auto"/>
              <w:jc w:val="right"/>
              <w:rPr>
                <w:ins w:id="3705" w:author="Gladiator Gladiator" w:date="2018-06-01T16:58:00Z"/>
                <w:rFonts w:ascii="Calibri" w:eastAsia="Times New Roman" w:hAnsi="Calibri" w:cs="Calibri"/>
                <w:color w:val="000000"/>
              </w:rPr>
            </w:pPr>
            <w:ins w:id="3706" w:author="Gladiator Gladiator" w:date="2018-06-01T16:58:00Z">
              <w:r w:rsidRPr="00AD1DD6">
                <w:rPr>
                  <w:rFonts w:ascii="Calibri" w:eastAsia="Times New Roman" w:hAnsi="Calibri" w:cs="Calibri"/>
                  <w:color w:val="000000"/>
                </w:rPr>
                <w:t>12.023</w:t>
              </w:r>
            </w:ins>
          </w:p>
        </w:tc>
      </w:tr>
      <w:tr w:rsidR="00AD1DD6" w:rsidRPr="00AD1DD6" w14:paraId="7C3D42AF" w14:textId="77777777" w:rsidTr="00AD1DD6">
        <w:trPr>
          <w:trHeight w:val="300"/>
          <w:ins w:id="3707" w:author="Gladiator Gladiator" w:date="2018-06-01T16:58:00Z"/>
        </w:trPr>
        <w:tc>
          <w:tcPr>
            <w:tcW w:w="1841" w:type="dxa"/>
            <w:tcBorders>
              <w:top w:val="single" w:sz="4" w:space="0" w:color="9BC2E6"/>
              <w:left w:val="single" w:sz="4" w:space="0" w:color="9BC2E6"/>
              <w:bottom w:val="single" w:sz="4" w:space="0" w:color="9BC2E6"/>
              <w:right w:val="nil"/>
            </w:tcBorders>
            <w:shd w:val="clear" w:color="DDEBF7" w:fill="DDEBF7"/>
            <w:noWrap/>
            <w:vAlign w:val="bottom"/>
            <w:hideMark/>
          </w:tcPr>
          <w:p w14:paraId="7FA923B5" w14:textId="77777777" w:rsidR="00AD1DD6" w:rsidRPr="00AD1DD6" w:rsidRDefault="00AD1DD6" w:rsidP="00AD1DD6">
            <w:pPr>
              <w:spacing w:after="0" w:line="240" w:lineRule="auto"/>
              <w:rPr>
                <w:ins w:id="3708" w:author="Gladiator Gladiator" w:date="2018-06-01T16:58:00Z"/>
                <w:rFonts w:ascii="Calibri" w:eastAsia="Times New Roman" w:hAnsi="Calibri" w:cs="Calibri"/>
                <w:color w:val="000000"/>
              </w:rPr>
            </w:pPr>
            <w:ins w:id="3709" w:author="Gladiator Gladiator" w:date="2018-06-01T16:58:00Z">
              <w:r w:rsidRPr="00AD1DD6">
                <w:rPr>
                  <w:rFonts w:ascii="Calibri" w:eastAsia="Times New Roman" w:hAnsi="Calibri" w:cs="Calibri"/>
                  <w:color w:val="000000"/>
                </w:rPr>
                <w:t>User 9</w:t>
              </w:r>
            </w:ins>
          </w:p>
        </w:tc>
        <w:tc>
          <w:tcPr>
            <w:tcW w:w="1194" w:type="dxa"/>
            <w:tcBorders>
              <w:top w:val="single" w:sz="4" w:space="0" w:color="9BC2E6"/>
              <w:left w:val="nil"/>
              <w:bottom w:val="single" w:sz="4" w:space="0" w:color="9BC2E6"/>
              <w:right w:val="nil"/>
            </w:tcBorders>
            <w:shd w:val="clear" w:color="DDEBF7" w:fill="DDEBF7"/>
            <w:noWrap/>
            <w:vAlign w:val="bottom"/>
            <w:hideMark/>
          </w:tcPr>
          <w:p w14:paraId="16CBDDC7" w14:textId="77777777" w:rsidR="00AD1DD6" w:rsidRPr="00AD1DD6" w:rsidRDefault="00AD1DD6" w:rsidP="00AD1DD6">
            <w:pPr>
              <w:spacing w:after="0" w:line="240" w:lineRule="auto"/>
              <w:rPr>
                <w:ins w:id="3710" w:author="Gladiator Gladiator" w:date="2018-06-01T16:58:00Z"/>
                <w:rFonts w:ascii="Calibri" w:eastAsia="Times New Roman" w:hAnsi="Calibri" w:cs="Calibri"/>
                <w:color w:val="000000"/>
              </w:rPr>
            </w:pPr>
            <w:ins w:id="3711" w:author="Gladiator Gladiator" w:date="2018-06-01T16:58:00Z">
              <w:r w:rsidRPr="00AD1DD6">
                <w:rPr>
                  <w:rFonts w:ascii="Calibri" w:eastAsia="Times New Roman" w:hAnsi="Calibri" w:cs="Calibri"/>
                  <w:color w:val="000000"/>
                </w:rPr>
                <w:t>relaxing</w:t>
              </w:r>
            </w:ins>
          </w:p>
        </w:tc>
        <w:tc>
          <w:tcPr>
            <w:tcW w:w="1097" w:type="dxa"/>
            <w:tcBorders>
              <w:top w:val="single" w:sz="4" w:space="0" w:color="9BC2E6"/>
              <w:left w:val="nil"/>
              <w:bottom w:val="single" w:sz="4" w:space="0" w:color="9BC2E6"/>
              <w:right w:val="nil"/>
            </w:tcBorders>
            <w:shd w:val="clear" w:color="DDEBF7" w:fill="DDEBF7"/>
            <w:noWrap/>
            <w:vAlign w:val="bottom"/>
            <w:hideMark/>
          </w:tcPr>
          <w:p w14:paraId="2607DB0F" w14:textId="77777777" w:rsidR="00AD1DD6" w:rsidRPr="00AD1DD6" w:rsidRDefault="00AD1DD6" w:rsidP="00AD1DD6">
            <w:pPr>
              <w:spacing w:after="0" w:line="240" w:lineRule="auto"/>
              <w:jc w:val="right"/>
              <w:rPr>
                <w:ins w:id="3712" w:author="Gladiator Gladiator" w:date="2018-06-01T16:58:00Z"/>
                <w:rFonts w:ascii="Calibri" w:eastAsia="Times New Roman" w:hAnsi="Calibri" w:cs="Calibri"/>
                <w:color w:val="000000"/>
              </w:rPr>
            </w:pPr>
            <w:ins w:id="3713" w:author="Gladiator Gladiator" w:date="2018-06-01T16:58:00Z">
              <w:r w:rsidRPr="00AD1DD6">
                <w:rPr>
                  <w:rFonts w:ascii="Calibri" w:eastAsia="Times New Roman" w:hAnsi="Calibri" w:cs="Calibri"/>
                  <w:color w:val="000000"/>
                </w:rPr>
                <w:t>14.355</w:t>
              </w:r>
            </w:ins>
          </w:p>
        </w:tc>
        <w:tc>
          <w:tcPr>
            <w:tcW w:w="982" w:type="dxa"/>
            <w:tcBorders>
              <w:top w:val="single" w:sz="4" w:space="0" w:color="9BC2E6"/>
              <w:left w:val="nil"/>
              <w:bottom w:val="single" w:sz="4" w:space="0" w:color="9BC2E6"/>
              <w:right w:val="nil"/>
            </w:tcBorders>
            <w:shd w:val="clear" w:color="DDEBF7" w:fill="DDEBF7"/>
            <w:noWrap/>
            <w:vAlign w:val="bottom"/>
            <w:hideMark/>
          </w:tcPr>
          <w:p w14:paraId="166B9808" w14:textId="77777777" w:rsidR="00AD1DD6" w:rsidRPr="00AD1DD6" w:rsidRDefault="00AD1DD6" w:rsidP="00AD1DD6">
            <w:pPr>
              <w:spacing w:after="0" w:line="240" w:lineRule="auto"/>
              <w:jc w:val="right"/>
              <w:rPr>
                <w:ins w:id="3714" w:author="Gladiator Gladiator" w:date="2018-06-01T16:58:00Z"/>
                <w:rFonts w:ascii="Calibri" w:eastAsia="Times New Roman" w:hAnsi="Calibri" w:cs="Calibri"/>
                <w:color w:val="000000"/>
              </w:rPr>
            </w:pPr>
            <w:ins w:id="3715" w:author="Gladiator Gladiator" w:date="2018-06-01T16:58:00Z">
              <w:r w:rsidRPr="00AD1DD6">
                <w:rPr>
                  <w:rFonts w:ascii="Calibri" w:eastAsia="Times New Roman" w:hAnsi="Calibri" w:cs="Calibri"/>
                  <w:color w:val="000000"/>
                </w:rPr>
                <w:t>13.955</w:t>
              </w:r>
            </w:ins>
          </w:p>
        </w:tc>
        <w:tc>
          <w:tcPr>
            <w:tcW w:w="1040" w:type="dxa"/>
            <w:tcBorders>
              <w:top w:val="single" w:sz="4" w:space="0" w:color="9BC2E6"/>
              <w:left w:val="nil"/>
              <w:bottom w:val="single" w:sz="4" w:space="0" w:color="9BC2E6"/>
              <w:right w:val="nil"/>
            </w:tcBorders>
            <w:shd w:val="clear" w:color="DDEBF7" w:fill="DDEBF7"/>
            <w:noWrap/>
            <w:vAlign w:val="bottom"/>
            <w:hideMark/>
          </w:tcPr>
          <w:p w14:paraId="38B42C9E" w14:textId="77777777" w:rsidR="00AD1DD6" w:rsidRPr="00AD1DD6" w:rsidRDefault="00AD1DD6" w:rsidP="00AD1DD6">
            <w:pPr>
              <w:spacing w:after="0" w:line="240" w:lineRule="auto"/>
              <w:jc w:val="right"/>
              <w:rPr>
                <w:ins w:id="3716" w:author="Gladiator Gladiator" w:date="2018-06-01T16:58:00Z"/>
                <w:rFonts w:ascii="Calibri" w:eastAsia="Times New Roman" w:hAnsi="Calibri" w:cs="Calibri"/>
                <w:color w:val="000000"/>
              </w:rPr>
            </w:pPr>
            <w:ins w:id="3717" w:author="Gladiator Gladiator" w:date="2018-06-01T16:58:00Z">
              <w:r w:rsidRPr="00AD1DD6">
                <w:rPr>
                  <w:rFonts w:ascii="Calibri" w:eastAsia="Times New Roman" w:hAnsi="Calibri" w:cs="Calibri"/>
                  <w:color w:val="000000"/>
                </w:rPr>
                <w:t>14.077</w:t>
              </w:r>
            </w:ins>
          </w:p>
        </w:tc>
        <w:tc>
          <w:tcPr>
            <w:tcW w:w="1251" w:type="dxa"/>
            <w:tcBorders>
              <w:top w:val="single" w:sz="4" w:space="0" w:color="9BC2E6"/>
              <w:left w:val="nil"/>
              <w:bottom w:val="single" w:sz="4" w:space="0" w:color="9BC2E6"/>
              <w:right w:val="nil"/>
            </w:tcBorders>
            <w:shd w:val="clear" w:color="DDEBF7" w:fill="DDEBF7"/>
            <w:noWrap/>
            <w:vAlign w:val="bottom"/>
            <w:hideMark/>
          </w:tcPr>
          <w:p w14:paraId="73208EB3" w14:textId="77777777" w:rsidR="00AD1DD6" w:rsidRPr="00AD1DD6" w:rsidRDefault="00AD1DD6" w:rsidP="00AD1DD6">
            <w:pPr>
              <w:spacing w:after="0" w:line="240" w:lineRule="auto"/>
              <w:jc w:val="right"/>
              <w:rPr>
                <w:ins w:id="3718" w:author="Gladiator Gladiator" w:date="2018-06-01T16:58:00Z"/>
                <w:rFonts w:ascii="Calibri" w:eastAsia="Times New Roman" w:hAnsi="Calibri" w:cs="Calibri"/>
                <w:color w:val="000000"/>
              </w:rPr>
            </w:pPr>
            <w:ins w:id="3719" w:author="Gladiator Gladiator" w:date="2018-06-01T16:58:00Z">
              <w:r w:rsidRPr="00AD1DD6">
                <w:rPr>
                  <w:rFonts w:ascii="Calibri" w:eastAsia="Times New Roman" w:hAnsi="Calibri" w:cs="Calibri"/>
                  <w:color w:val="000000"/>
                </w:rPr>
                <w:t>13.890</w:t>
              </w:r>
            </w:ins>
          </w:p>
        </w:tc>
        <w:tc>
          <w:tcPr>
            <w:tcW w:w="924" w:type="dxa"/>
            <w:tcBorders>
              <w:top w:val="single" w:sz="4" w:space="0" w:color="9BC2E6"/>
              <w:left w:val="nil"/>
              <w:bottom w:val="single" w:sz="4" w:space="0" w:color="9BC2E6"/>
              <w:right w:val="nil"/>
            </w:tcBorders>
            <w:shd w:val="clear" w:color="DDEBF7" w:fill="DDEBF7"/>
            <w:noWrap/>
            <w:vAlign w:val="bottom"/>
            <w:hideMark/>
          </w:tcPr>
          <w:p w14:paraId="430F590C" w14:textId="77777777" w:rsidR="00AD1DD6" w:rsidRPr="00AD1DD6" w:rsidRDefault="00AD1DD6" w:rsidP="00AD1DD6">
            <w:pPr>
              <w:spacing w:after="0" w:line="240" w:lineRule="auto"/>
              <w:jc w:val="right"/>
              <w:rPr>
                <w:ins w:id="3720" w:author="Gladiator Gladiator" w:date="2018-06-01T16:58:00Z"/>
                <w:rFonts w:ascii="Calibri" w:eastAsia="Times New Roman" w:hAnsi="Calibri" w:cs="Calibri"/>
                <w:color w:val="000000"/>
              </w:rPr>
            </w:pPr>
            <w:ins w:id="3721" w:author="Gladiator Gladiator" w:date="2018-06-01T16:58:00Z">
              <w:r w:rsidRPr="00AD1DD6">
                <w:rPr>
                  <w:rFonts w:ascii="Calibri" w:eastAsia="Times New Roman" w:hAnsi="Calibri" w:cs="Calibri"/>
                  <w:color w:val="000000"/>
                </w:rPr>
                <w:t>13.758</w:t>
              </w:r>
            </w:ins>
          </w:p>
        </w:tc>
        <w:tc>
          <w:tcPr>
            <w:tcW w:w="1021" w:type="dxa"/>
            <w:tcBorders>
              <w:top w:val="single" w:sz="4" w:space="0" w:color="9BC2E6"/>
              <w:left w:val="nil"/>
              <w:bottom w:val="single" w:sz="4" w:space="0" w:color="9BC2E6"/>
              <w:right w:val="single" w:sz="4" w:space="0" w:color="9BC2E6"/>
            </w:tcBorders>
            <w:shd w:val="clear" w:color="DDEBF7" w:fill="DDEBF7"/>
            <w:noWrap/>
            <w:vAlign w:val="bottom"/>
            <w:hideMark/>
          </w:tcPr>
          <w:p w14:paraId="3ED7EA1D" w14:textId="77777777" w:rsidR="00AD1DD6" w:rsidRPr="00AD1DD6" w:rsidRDefault="00AD1DD6" w:rsidP="00AD1DD6">
            <w:pPr>
              <w:spacing w:after="0" w:line="240" w:lineRule="auto"/>
              <w:jc w:val="right"/>
              <w:rPr>
                <w:ins w:id="3722" w:author="Gladiator Gladiator" w:date="2018-06-01T16:58:00Z"/>
                <w:rFonts w:ascii="Calibri" w:eastAsia="Times New Roman" w:hAnsi="Calibri" w:cs="Calibri"/>
                <w:color w:val="000000"/>
              </w:rPr>
            </w:pPr>
            <w:ins w:id="3723" w:author="Gladiator Gladiator" w:date="2018-06-01T16:58:00Z">
              <w:r w:rsidRPr="00AD1DD6">
                <w:rPr>
                  <w:rFonts w:ascii="Calibri" w:eastAsia="Times New Roman" w:hAnsi="Calibri" w:cs="Calibri"/>
                  <w:color w:val="000000"/>
                </w:rPr>
                <w:t>14.007</w:t>
              </w:r>
            </w:ins>
          </w:p>
        </w:tc>
      </w:tr>
      <w:tr w:rsidR="00AD1DD6" w:rsidRPr="00AD1DD6" w14:paraId="23472348" w14:textId="77777777" w:rsidTr="00AD1DD6">
        <w:trPr>
          <w:trHeight w:val="300"/>
          <w:ins w:id="3724" w:author="Gladiator Gladiator" w:date="2018-06-01T16:58:00Z"/>
        </w:trPr>
        <w:tc>
          <w:tcPr>
            <w:tcW w:w="1841" w:type="dxa"/>
            <w:tcBorders>
              <w:top w:val="single" w:sz="4" w:space="0" w:color="9BC2E6"/>
              <w:left w:val="single" w:sz="4" w:space="0" w:color="9BC2E6"/>
              <w:bottom w:val="single" w:sz="4" w:space="0" w:color="9BC2E6"/>
              <w:right w:val="nil"/>
            </w:tcBorders>
            <w:shd w:val="clear" w:color="auto" w:fill="auto"/>
            <w:noWrap/>
            <w:vAlign w:val="bottom"/>
            <w:hideMark/>
          </w:tcPr>
          <w:p w14:paraId="55341FD8" w14:textId="77777777" w:rsidR="00AD1DD6" w:rsidRPr="00AD1DD6" w:rsidRDefault="00AD1DD6" w:rsidP="00AD1DD6">
            <w:pPr>
              <w:spacing w:after="0" w:line="240" w:lineRule="auto"/>
              <w:rPr>
                <w:ins w:id="3725" w:author="Gladiator Gladiator" w:date="2018-06-01T16:58:00Z"/>
                <w:rFonts w:ascii="Calibri" w:eastAsia="Times New Roman" w:hAnsi="Calibri" w:cs="Calibri"/>
                <w:color w:val="000000"/>
              </w:rPr>
            </w:pPr>
            <w:ins w:id="3726" w:author="Gladiator Gladiator" w:date="2018-06-01T16:58:00Z">
              <w:r w:rsidRPr="00AD1DD6">
                <w:rPr>
                  <w:rFonts w:ascii="Calibri" w:eastAsia="Times New Roman" w:hAnsi="Calibri" w:cs="Calibri"/>
                  <w:color w:val="000000"/>
                </w:rPr>
                <w:t>User 9</w:t>
              </w:r>
            </w:ins>
          </w:p>
        </w:tc>
        <w:tc>
          <w:tcPr>
            <w:tcW w:w="1194" w:type="dxa"/>
            <w:tcBorders>
              <w:top w:val="single" w:sz="4" w:space="0" w:color="9BC2E6"/>
              <w:left w:val="nil"/>
              <w:bottom w:val="single" w:sz="4" w:space="0" w:color="9BC2E6"/>
              <w:right w:val="nil"/>
            </w:tcBorders>
            <w:shd w:val="clear" w:color="auto" w:fill="auto"/>
            <w:noWrap/>
            <w:vAlign w:val="bottom"/>
            <w:hideMark/>
          </w:tcPr>
          <w:p w14:paraId="4BB68D71" w14:textId="77777777" w:rsidR="00AD1DD6" w:rsidRPr="00AD1DD6" w:rsidRDefault="00AD1DD6" w:rsidP="00AD1DD6">
            <w:pPr>
              <w:spacing w:after="0" w:line="240" w:lineRule="auto"/>
              <w:rPr>
                <w:ins w:id="3727" w:author="Gladiator Gladiator" w:date="2018-06-01T16:58:00Z"/>
                <w:rFonts w:ascii="Calibri" w:eastAsia="Times New Roman" w:hAnsi="Calibri" w:cs="Calibri"/>
                <w:color w:val="000000"/>
              </w:rPr>
            </w:pPr>
            <w:ins w:id="3728" w:author="Gladiator Gladiator" w:date="2018-06-01T16:58:00Z">
              <w:r w:rsidRPr="00AD1DD6">
                <w:rPr>
                  <w:rFonts w:ascii="Calibri" w:eastAsia="Times New Roman" w:hAnsi="Calibri" w:cs="Calibri"/>
                  <w:color w:val="000000"/>
                </w:rPr>
                <w:t>testing</w:t>
              </w:r>
            </w:ins>
          </w:p>
        </w:tc>
        <w:tc>
          <w:tcPr>
            <w:tcW w:w="1097" w:type="dxa"/>
            <w:tcBorders>
              <w:top w:val="single" w:sz="4" w:space="0" w:color="9BC2E6"/>
              <w:left w:val="nil"/>
              <w:bottom w:val="single" w:sz="4" w:space="0" w:color="9BC2E6"/>
              <w:right w:val="nil"/>
            </w:tcBorders>
            <w:shd w:val="clear" w:color="auto" w:fill="auto"/>
            <w:noWrap/>
            <w:vAlign w:val="bottom"/>
            <w:hideMark/>
          </w:tcPr>
          <w:p w14:paraId="355CF813" w14:textId="77777777" w:rsidR="00AD1DD6" w:rsidRPr="00AD1DD6" w:rsidRDefault="00AD1DD6" w:rsidP="00AD1DD6">
            <w:pPr>
              <w:spacing w:after="0" w:line="240" w:lineRule="auto"/>
              <w:jc w:val="right"/>
              <w:rPr>
                <w:ins w:id="3729" w:author="Gladiator Gladiator" w:date="2018-06-01T16:58:00Z"/>
                <w:rFonts w:ascii="Calibri" w:eastAsia="Times New Roman" w:hAnsi="Calibri" w:cs="Calibri"/>
                <w:color w:val="000000"/>
              </w:rPr>
            </w:pPr>
            <w:ins w:id="3730" w:author="Gladiator Gladiator" w:date="2018-06-01T16:58:00Z">
              <w:r w:rsidRPr="00AD1DD6">
                <w:rPr>
                  <w:rFonts w:ascii="Calibri" w:eastAsia="Times New Roman" w:hAnsi="Calibri" w:cs="Calibri"/>
                  <w:color w:val="000000"/>
                </w:rPr>
                <w:t>11.241</w:t>
              </w:r>
            </w:ins>
          </w:p>
        </w:tc>
        <w:tc>
          <w:tcPr>
            <w:tcW w:w="982" w:type="dxa"/>
            <w:tcBorders>
              <w:top w:val="single" w:sz="4" w:space="0" w:color="9BC2E6"/>
              <w:left w:val="nil"/>
              <w:bottom w:val="single" w:sz="4" w:space="0" w:color="9BC2E6"/>
              <w:right w:val="nil"/>
            </w:tcBorders>
            <w:shd w:val="clear" w:color="auto" w:fill="auto"/>
            <w:noWrap/>
            <w:vAlign w:val="bottom"/>
            <w:hideMark/>
          </w:tcPr>
          <w:p w14:paraId="4AA5CA71" w14:textId="77777777" w:rsidR="00AD1DD6" w:rsidRPr="00AD1DD6" w:rsidRDefault="00AD1DD6" w:rsidP="00AD1DD6">
            <w:pPr>
              <w:spacing w:after="0" w:line="240" w:lineRule="auto"/>
              <w:jc w:val="right"/>
              <w:rPr>
                <w:ins w:id="3731" w:author="Gladiator Gladiator" w:date="2018-06-01T16:58:00Z"/>
                <w:rFonts w:ascii="Calibri" w:eastAsia="Times New Roman" w:hAnsi="Calibri" w:cs="Calibri"/>
                <w:color w:val="000000"/>
              </w:rPr>
            </w:pPr>
            <w:ins w:id="3732" w:author="Gladiator Gladiator" w:date="2018-06-01T16:58:00Z">
              <w:r w:rsidRPr="00AD1DD6">
                <w:rPr>
                  <w:rFonts w:ascii="Calibri" w:eastAsia="Times New Roman" w:hAnsi="Calibri" w:cs="Calibri"/>
                  <w:color w:val="000000"/>
                </w:rPr>
                <w:t>10.826</w:t>
              </w:r>
            </w:ins>
          </w:p>
        </w:tc>
        <w:tc>
          <w:tcPr>
            <w:tcW w:w="1040" w:type="dxa"/>
            <w:tcBorders>
              <w:top w:val="single" w:sz="4" w:space="0" w:color="9BC2E6"/>
              <w:left w:val="nil"/>
              <w:bottom w:val="single" w:sz="4" w:space="0" w:color="9BC2E6"/>
              <w:right w:val="nil"/>
            </w:tcBorders>
            <w:shd w:val="clear" w:color="auto" w:fill="auto"/>
            <w:noWrap/>
            <w:vAlign w:val="bottom"/>
            <w:hideMark/>
          </w:tcPr>
          <w:p w14:paraId="55542D36" w14:textId="77777777" w:rsidR="00AD1DD6" w:rsidRPr="00AD1DD6" w:rsidRDefault="00AD1DD6" w:rsidP="00AD1DD6">
            <w:pPr>
              <w:spacing w:after="0" w:line="240" w:lineRule="auto"/>
              <w:jc w:val="right"/>
              <w:rPr>
                <w:ins w:id="3733" w:author="Gladiator Gladiator" w:date="2018-06-01T16:58:00Z"/>
                <w:rFonts w:ascii="Calibri" w:eastAsia="Times New Roman" w:hAnsi="Calibri" w:cs="Calibri"/>
                <w:color w:val="000000"/>
              </w:rPr>
            </w:pPr>
            <w:ins w:id="3734" w:author="Gladiator Gladiator" w:date="2018-06-01T16:58:00Z">
              <w:r w:rsidRPr="00AD1DD6">
                <w:rPr>
                  <w:rFonts w:ascii="Calibri" w:eastAsia="Times New Roman" w:hAnsi="Calibri" w:cs="Calibri"/>
                  <w:color w:val="000000"/>
                </w:rPr>
                <w:t>10.158</w:t>
              </w:r>
            </w:ins>
          </w:p>
        </w:tc>
        <w:tc>
          <w:tcPr>
            <w:tcW w:w="1251" w:type="dxa"/>
            <w:tcBorders>
              <w:top w:val="single" w:sz="4" w:space="0" w:color="9BC2E6"/>
              <w:left w:val="nil"/>
              <w:bottom w:val="single" w:sz="4" w:space="0" w:color="9BC2E6"/>
              <w:right w:val="nil"/>
            </w:tcBorders>
            <w:shd w:val="clear" w:color="auto" w:fill="auto"/>
            <w:noWrap/>
            <w:vAlign w:val="bottom"/>
            <w:hideMark/>
          </w:tcPr>
          <w:p w14:paraId="19575A7E" w14:textId="77777777" w:rsidR="00AD1DD6" w:rsidRPr="00AD1DD6" w:rsidRDefault="00AD1DD6" w:rsidP="00AD1DD6">
            <w:pPr>
              <w:spacing w:after="0" w:line="240" w:lineRule="auto"/>
              <w:jc w:val="right"/>
              <w:rPr>
                <w:ins w:id="3735" w:author="Gladiator Gladiator" w:date="2018-06-01T16:58:00Z"/>
                <w:rFonts w:ascii="Calibri" w:eastAsia="Times New Roman" w:hAnsi="Calibri" w:cs="Calibri"/>
                <w:color w:val="000000"/>
              </w:rPr>
            </w:pPr>
            <w:ins w:id="3736" w:author="Gladiator Gladiator" w:date="2018-06-01T16:58:00Z">
              <w:r w:rsidRPr="00AD1DD6">
                <w:rPr>
                  <w:rFonts w:ascii="Calibri" w:eastAsia="Times New Roman" w:hAnsi="Calibri" w:cs="Calibri"/>
                  <w:color w:val="000000"/>
                </w:rPr>
                <w:t>10.255</w:t>
              </w:r>
            </w:ins>
          </w:p>
        </w:tc>
        <w:tc>
          <w:tcPr>
            <w:tcW w:w="924" w:type="dxa"/>
            <w:tcBorders>
              <w:top w:val="single" w:sz="4" w:space="0" w:color="9BC2E6"/>
              <w:left w:val="nil"/>
              <w:bottom w:val="single" w:sz="4" w:space="0" w:color="9BC2E6"/>
              <w:right w:val="nil"/>
            </w:tcBorders>
            <w:shd w:val="clear" w:color="auto" w:fill="auto"/>
            <w:noWrap/>
            <w:vAlign w:val="bottom"/>
            <w:hideMark/>
          </w:tcPr>
          <w:p w14:paraId="47376080" w14:textId="77777777" w:rsidR="00AD1DD6" w:rsidRPr="00AD1DD6" w:rsidRDefault="00AD1DD6" w:rsidP="00AD1DD6">
            <w:pPr>
              <w:spacing w:after="0" w:line="240" w:lineRule="auto"/>
              <w:jc w:val="right"/>
              <w:rPr>
                <w:ins w:id="3737" w:author="Gladiator Gladiator" w:date="2018-06-01T16:58:00Z"/>
                <w:rFonts w:ascii="Calibri" w:eastAsia="Times New Roman" w:hAnsi="Calibri" w:cs="Calibri"/>
                <w:color w:val="000000"/>
              </w:rPr>
            </w:pPr>
            <w:ins w:id="3738" w:author="Gladiator Gladiator" w:date="2018-06-01T16:58:00Z">
              <w:r w:rsidRPr="00AD1DD6">
                <w:rPr>
                  <w:rFonts w:ascii="Calibri" w:eastAsia="Times New Roman" w:hAnsi="Calibri" w:cs="Calibri"/>
                  <w:color w:val="000000"/>
                </w:rPr>
                <w:t>11.793</w:t>
              </w:r>
            </w:ins>
          </w:p>
        </w:tc>
        <w:tc>
          <w:tcPr>
            <w:tcW w:w="1021" w:type="dxa"/>
            <w:tcBorders>
              <w:top w:val="single" w:sz="4" w:space="0" w:color="9BC2E6"/>
              <w:left w:val="nil"/>
              <w:bottom w:val="single" w:sz="4" w:space="0" w:color="9BC2E6"/>
              <w:right w:val="single" w:sz="4" w:space="0" w:color="9BC2E6"/>
            </w:tcBorders>
            <w:shd w:val="clear" w:color="auto" w:fill="auto"/>
            <w:noWrap/>
            <w:vAlign w:val="bottom"/>
            <w:hideMark/>
          </w:tcPr>
          <w:p w14:paraId="327DE857" w14:textId="77777777" w:rsidR="00AD1DD6" w:rsidRPr="00AD1DD6" w:rsidRDefault="00AD1DD6" w:rsidP="00AD1DD6">
            <w:pPr>
              <w:spacing w:after="0" w:line="240" w:lineRule="auto"/>
              <w:jc w:val="right"/>
              <w:rPr>
                <w:ins w:id="3739" w:author="Gladiator Gladiator" w:date="2018-06-01T16:58:00Z"/>
                <w:rFonts w:ascii="Calibri" w:eastAsia="Times New Roman" w:hAnsi="Calibri" w:cs="Calibri"/>
                <w:color w:val="000000"/>
              </w:rPr>
            </w:pPr>
            <w:ins w:id="3740" w:author="Gladiator Gladiator" w:date="2018-06-01T16:58:00Z">
              <w:r w:rsidRPr="00AD1DD6">
                <w:rPr>
                  <w:rFonts w:ascii="Calibri" w:eastAsia="Times New Roman" w:hAnsi="Calibri" w:cs="Calibri"/>
                  <w:color w:val="000000"/>
                </w:rPr>
                <w:t>10.855</w:t>
              </w:r>
            </w:ins>
          </w:p>
        </w:tc>
      </w:tr>
      <w:tr w:rsidR="00AD1DD6" w:rsidRPr="00AD1DD6" w14:paraId="3A7D0B64" w14:textId="77777777" w:rsidTr="00AD1DD6">
        <w:trPr>
          <w:trHeight w:val="300"/>
          <w:ins w:id="3741" w:author="Gladiator Gladiator" w:date="2018-06-01T16:58:00Z"/>
        </w:trPr>
        <w:tc>
          <w:tcPr>
            <w:tcW w:w="1841" w:type="dxa"/>
            <w:tcBorders>
              <w:top w:val="single" w:sz="4" w:space="0" w:color="9BC2E6"/>
              <w:left w:val="single" w:sz="4" w:space="0" w:color="9BC2E6"/>
              <w:bottom w:val="single" w:sz="4" w:space="0" w:color="9BC2E6"/>
              <w:right w:val="nil"/>
            </w:tcBorders>
            <w:shd w:val="clear" w:color="DDEBF7" w:fill="DDEBF7"/>
            <w:noWrap/>
            <w:vAlign w:val="bottom"/>
            <w:hideMark/>
          </w:tcPr>
          <w:p w14:paraId="7B21342E" w14:textId="77777777" w:rsidR="00AD1DD6" w:rsidRPr="00AD1DD6" w:rsidRDefault="00AD1DD6" w:rsidP="00AD1DD6">
            <w:pPr>
              <w:spacing w:after="0" w:line="240" w:lineRule="auto"/>
              <w:rPr>
                <w:ins w:id="3742" w:author="Gladiator Gladiator" w:date="2018-06-01T16:58:00Z"/>
                <w:rFonts w:ascii="Calibri" w:eastAsia="Times New Roman" w:hAnsi="Calibri" w:cs="Calibri"/>
                <w:color w:val="000000"/>
              </w:rPr>
            </w:pPr>
            <w:ins w:id="3743" w:author="Gladiator Gladiator" w:date="2018-06-01T16:58:00Z">
              <w:r w:rsidRPr="00AD1DD6">
                <w:rPr>
                  <w:rFonts w:ascii="Calibri" w:eastAsia="Times New Roman" w:hAnsi="Calibri" w:cs="Calibri"/>
                  <w:color w:val="000000"/>
                </w:rPr>
                <w:t>User 10</w:t>
              </w:r>
            </w:ins>
          </w:p>
        </w:tc>
        <w:tc>
          <w:tcPr>
            <w:tcW w:w="1194" w:type="dxa"/>
            <w:tcBorders>
              <w:top w:val="single" w:sz="4" w:space="0" w:color="9BC2E6"/>
              <w:left w:val="nil"/>
              <w:bottom w:val="single" w:sz="4" w:space="0" w:color="9BC2E6"/>
              <w:right w:val="nil"/>
            </w:tcBorders>
            <w:shd w:val="clear" w:color="DDEBF7" w:fill="DDEBF7"/>
            <w:noWrap/>
            <w:vAlign w:val="bottom"/>
            <w:hideMark/>
          </w:tcPr>
          <w:p w14:paraId="43DBBD4D" w14:textId="77777777" w:rsidR="00AD1DD6" w:rsidRPr="00AD1DD6" w:rsidRDefault="00AD1DD6" w:rsidP="00AD1DD6">
            <w:pPr>
              <w:spacing w:after="0" w:line="240" w:lineRule="auto"/>
              <w:rPr>
                <w:ins w:id="3744" w:author="Gladiator Gladiator" w:date="2018-06-01T16:58:00Z"/>
                <w:rFonts w:ascii="Calibri" w:eastAsia="Times New Roman" w:hAnsi="Calibri" w:cs="Calibri"/>
                <w:color w:val="000000"/>
              </w:rPr>
            </w:pPr>
            <w:ins w:id="3745" w:author="Gladiator Gladiator" w:date="2018-06-01T16:58:00Z">
              <w:r w:rsidRPr="00AD1DD6">
                <w:rPr>
                  <w:rFonts w:ascii="Calibri" w:eastAsia="Times New Roman" w:hAnsi="Calibri" w:cs="Calibri"/>
                  <w:color w:val="000000"/>
                </w:rPr>
                <w:t>relaxing</w:t>
              </w:r>
            </w:ins>
          </w:p>
        </w:tc>
        <w:tc>
          <w:tcPr>
            <w:tcW w:w="1097" w:type="dxa"/>
            <w:tcBorders>
              <w:top w:val="single" w:sz="4" w:space="0" w:color="9BC2E6"/>
              <w:left w:val="nil"/>
              <w:bottom w:val="single" w:sz="4" w:space="0" w:color="9BC2E6"/>
              <w:right w:val="nil"/>
            </w:tcBorders>
            <w:shd w:val="clear" w:color="DDEBF7" w:fill="DDEBF7"/>
            <w:noWrap/>
            <w:vAlign w:val="bottom"/>
            <w:hideMark/>
          </w:tcPr>
          <w:p w14:paraId="5FF9FEB9" w14:textId="77777777" w:rsidR="00AD1DD6" w:rsidRPr="00AD1DD6" w:rsidRDefault="00AD1DD6" w:rsidP="00AD1DD6">
            <w:pPr>
              <w:spacing w:after="0" w:line="240" w:lineRule="auto"/>
              <w:jc w:val="right"/>
              <w:rPr>
                <w:ins w:id="3746" w:author="Gladiator Gladiator" w:date="2018-06-01T16:58:00Z"/>
                <w:rFonts w:ascii="Calibri" w:eastAsia="Times New Roman" w:hAnsi="Calibri" w:cs="Calibri"/>
                <w:color w:val="000000"/>
              </w:rPr>
            </w:pPr>
            <w:ins w:id="3747" w:author="Gladiator Gladiator" w:date="2018-06-01T16:58:00Z">
              <w:r w:rsidRPr="00AD1DD6">
                <w:rPr>
                  <w:rFonts w:ascii="Calibri" w:eastAsia="Times New Roman" w:hAnsi="Calibri" w:cs="Calibri"/>
                  <w:color w:val="000000"/>
                </w:rPr>
                <w:t>14.215</w:t>
              </w:r>
            </w:ins>
          </w:p>
        </w:tc>
        <w:tc>
          <w:tcPr>
            <w:tcW w:w="982" w:type="dxa"/>
            <w:tcBorders>
              <w:top w:val="single" w:sz="4" w:space="0" w:color="9BC2E6"/>
              <w:left w:val="nil"/>
              <w:bottom w:val="single" w:sz="4" w:space="0" w:color="9BC2E6"/>
              <w:right w:val="nil"/>
            </w:tcBorders>
            <w:shd w:val="clear" w:color="DDEBF7" w:fill="DDEBF7"/>
            <w:noWrap/>
            <w:vAlign w:val="bottom"/>
            <w:hideMark/>
          </w:tcPr>
          <w:p w14:paraId="14ADF18D" w14:textId="77777777" w:rsidR="00AD1DD6" w:rsidRPr="00AD1DD6" w:rsidRDefault="00AD1DD6" w:rsidP="00AD1DD6">
            <w:pPr>
              <w:spacing w:after="0" w:line="240" w:lineRule="auto"/>
              <w:jc w:val="right"/>
              <w:rPr>
                <w:ins w:id="3748" w:author="Gladiator Gladiator" w:date="2018-06-01T16:58:00Z"/>
                <w:rFonts w:ascii="Calibri" w:eastAsia="Times New Roman" w:hAnsi="Calibri" w:cs="Calibri"/>
                <w:color w:val="000000"/>
              </w:rPr>
            </w:pPr>
            <w:ins w:id="3749" w:author="Gladiator Gladiator" w:date="2018-06-01T16:58:00Z">
              <w:r w:rsidRPr="00AD1DD6">
                <w:rPr>
                  <w:rFonts w:ascii="Calibri" w:eastAsia="Times New Roman" w:hAnsi="Calibri" w:cs="Calibri"/>
                  <w:color w:val="000000"/>
                </w:rPr>
                <w:t>14.481</w:t>
              </w:r>
            </w:ins>
          </w:p>
        </w:tc>
        <w:tc>
          <w:tcPr>
            <w:tcW w:w="1040" w:type="dxa"/>
            <w:tcBorders>
              <w:top w:val="single" w:sz="4" w:space="0" w:color="9BC2E6"/>
              <w:left w:val="nil"/>
              <w:bottom w:val="single" w:sz="4" w:space="0" w:color="9BC2E6"/>
              <w:right w:val="nil"/>
            </w:tcBorders>
            <w:shd w:val="clear" w:color="DDEBF7" w:fill="DDEBF7"/>
            <w:noWrap/>
            <w:vAlign w:val="bottom"/>
            <w:hideMark/>
          </w:tcPr>
          <w:p w14:paraId="701868BD" w14:textId="77777777" w:rsidR="00AD1DD6" w:rsidRPr="00AD1DD6" w:rsidRDefault="00AD1DD6" w:rsidP="00AD1DD6">
            <w:pPr>
              <w:spacing w:after="0" w:line="240" w:lineRule="auto"/>
              <w:jc w:val="right"/>
              <w:rPr>
                <w:ins w:id="3750" w:author="Gladiator Gladiator" w:date="2018-06-01T16:58:00Z"/>
                <w:rFonts w:ascii="Calibri" w:eastAsia="Times New Roman" w:hAnsi="Calibri" w:cs="Calibri"/>
                <w:color w:val="000000"/>
              </w:rPr>
            </w:pPr>
            <w:ins w:id="3751" w:author="Gladiator Gladiator" w:date="2018-06-01T16:58:00Z">
              <w:r w:rsidRPr="00AD1DD6">
                <w:rPr>
                  <w:rFonts w:ascii="Calibri" w:eastAsia="Times New Roman" w:hAnsi="Calibri" w:cs="Calibri"/>
                  <w:color w:val="000000"/>
                </w:rPr>
                <w:t>14.341</w:t>
              </w:r>
            </w:ins>
          </w:p>
        </w:tc>
        <w:tc>
          <w:tcPr>
            <w:tcW w:w="1251" w:type="dxa"/>
            <w:tcBorders>
              <w:top w:val="single" w:sz="4" w:space="0" w:color="9BC2E6"/>
              <w:left w:val="nil"/>
              <w:bottom w:val="single" w:sz="4" w:space="0" w:color="9BC2E6"/>
              <w:right w:val="nil"/>
            </w:tcBorders>
            <w:shd w:val="clear" w:color="DDEBF7" w:fill="DDEBF7"/>
            <w:noWrap/>
            <w:vAlign w:val="bottom"/>
            <w:hideMark/>
          </w:tcPr>
          <w:p w14:paraId="7377158A" w14:textId="77777777" w:rsidR="00AD1DD6" w:rsidRPr="00AD1DD6" w:rsidRDefault="00AD1DD6" w:rsidP="00AD1DD6">
            <w:pPr>
              <w:spacing w:after="0" w:line="240" w:lineRule="auto"/>
              <w:jc w:val="right"/>
              <w:rPr>
                <w:ins w:id="3752" w:author="Gladiator Gladiator" w:date="2018-06-01T16:58:00Z"/>
                <w:rFonts w:ascii="Calibri" w:eastAsia="Times New Roman" w:hAnsi="Calibri" w:cs="Calibri"/>
                <w:color w:val="000000"/>
              </w:rPr>
            </w:pPr>
            <w:ins w:id="3753" w:author="Gladiator Gladiator" w:date="2018-06-01T16:58:00Z">
              <w:r w:rsidRPr="00AD1DD6">
                <w:rPr>
                  <w:rFonts w:ascii="Calibri" w:eastAsia="Times New Roman" w:hAnsi="Calibri" w:cs="Calibri"/>
                  <w:color w:val="000000"/>
                </w:rPr>
                <w:t>14.436</w:t>
              </w:r>
            </w:ins>
          </w:p>
        </w:tc>
        <w:tc>
          <w:tcPr>
            <w:tcW w:w="924" w:type="dxa"/>
            <w:tcBorders>
              <w:top w:val="single" w:sz="4" w:space="0" w:color="9BC2E6"/>
              <w:left w:val="nil"/>
              <w:bottom w:val="single" w:sz="4" w:space="0" w:color="9BC2E6"/>
              <w:right w:val="nil"/>
            </w:tcBorders>
            <w:shd w:val="clear" w:color="DDEBF7" w:fill="DDEBF7"/>
            <w:noWrap/>
            <w:vAlign w:val="bottom"/>
            <w:hideMark/>
          </w:tcPr>
          <w:p w14:paraId="3A824B24" w14:textId="77777777" w:rsidR="00AD1DD6" w:rsidRPr="00AD1DD6" w:rsidRDefault="00AD1DD6" w:rsidP="00AD1DD6">
            <w:pPr>
              <w:spacing w:after="0" w:line="240" w:lineRule="auto"/>
              <w:jc w:val="right"/>
              <w:rPr>
                <w:ins w:id="3754" w:author="Gladiator Gladiator" w:date="2018-06-01T16:58:00Z"/>
                <w:rFonts w:ascii="Calibri" w:eastAsia="Times New Roman" w:hAnsi="Calibri" w:cs="Calibri"/>
                <w:color w:val="000000"/>
              </w:rPr>
            </w:pPr>
            <w:ins w:id="3755" w:author="Gladiator Gladiator" w:date="2018-06-01T16:58:00Z">
              <w:r w:rsidRPr="00AD1DD6">
                <w:rPr>
                  <w:rFonts w:ascii="Calibri" w:eastAsia="Times New Roman" w:hAnsi="Calibri" w:cs="Calibri"/>
                  <w:color w:val="000000"/>
                </w:rPr>
                <w:t>14.313</w:t>
              </w:r>
            </w:ins>
          </w:p>
        </w:tc>
        <w:tc>
          <w:tcPr>
            <w:tcW w:w="1021" w:type="dxa"/>
            <w:tcBorders>
              <w:top w:val="single" w:sz="4" w:space="0" w:color="9BC2E6"/>
              <w:left w:val="nil"/>
              <w:bottom w:val="single" w:sz="4" w:space="0" w:color="9BC2E6"/>
              <w:right w:val="single" w:sz="4" w:space="0" w:color="9BC2E6"/>
            </w:tcBorders>
            <w:shd w:val="clear" w:color="DDEBF7" w:fill="DDEBF7"/>
            <w:noWrap/>
            <w:vAlign w:val="bottom"/>
            <w:hideMark/>
          </w:tcPr>
          <w:p w14:paraId="33896F3B" w14:textId="77777777" w:rsidR="00AD1DD6" w:rsidRPr="00AD1DD6" w:rsidRDefault="00AD1DD6" w:rsidP="00AD1DD6">
            <w:pPr>
              <w:spacing w:after="0" w:line="240" w:lineRule="auto"/>
              <w:jc w:val="right"/>
              <w:rPr>
                <w:ins w:id="3756" w:author="Gladiator Gladiator" w:date="2018-06-01T16:58:00Z"/>
                <w:rFonts w:ascii="Calibri" w:eastAsia="Times New Roman" w:hAnsi="Calibri" w:cs="Calibri"/>
                <w:color w:val="000000"/>
              </w:rPr>
            </w:pPr>
            <w:ins w:id="3757" w:author="Gladiator Gladiator" w:date="2018-06-01T16:58:00Z">
              <w:r w:rsidRPr="00AD1DD6">
                <w:rPr>
                  <w:rFonts w:ascii="Calibri" w:eastAsia="Times New Roman" w:hAnsi="Calibri" w:cs="Calibri"/>
                  <w:color w:val="000000"/>
                </w:rPr>
                <w:t>14.357</w:t>
              </w:r>
            </w:ins>
          </w:p>
        </w:tc>
      </w:tr>
      <w:tr w:rsidR="00AD1DD6" w:rsidRPr="00AD1DD6" w14:paraId="3FC5DC2B" w14:textId="77777777" w:rsidTr="00AD1DD6">
        <w:trPr>
          <w:trHeight w:val="300"/>
          <w:ins w:id="3758" w:author="Gladiator Gladiator" w:date="2018-06-01T16:58:00Z"/>
        </w:trPr>
        <w:tc>
          <w:tcPr>
            <w:tcW w:w="1841" w:type="dxa"/>
            <w:tcBorders>
              <w:top w:val="single" w:sz="4" w:space="0" w:color="9BC2E6"/>
              <w:left w:val="single" w:sz="4" w:space="0" w:color="9BC2E6"/>
              <w:bottom w:val="single" w:sz="4" w:space="0" w:color="9BC2E6"/>
              <w:right w:val="nil"/>
            </w:tcBorders>
            <w:shd w:val="clear" w:color="auto" w:fill="auto"/>
            <w:noWrap/>
            <w:vAlign w:val="bottom"/>
            <w:hideMark/>
          </w:tcPr>
          <w:p w14:paraId="6A2AD6D0" w14:textId="77777777" w:rsidR="00AD1DD6" w:rsidRPr="00AD1DD6" w:rsidRDefault="00AD1DD6" w:rsidP="00AD1DD6">
            <w:pPr>
              <w:spacing w:after="0" w:line="240" w:lineRule="auto"/>
              <w:rPr>
                <w:ins w:id="3759" w:author="Gladiator Gladiator" w:date="2018-06-01T16:58:00Z"/>
                <w:rFonts w:ascii="Calibri" w:eastAsia="Times New Roman" w:hAnsi="Calibri" w:cs="Calibri"/>
                <w:color w:val="000000"/>
              </w:rPr>
            </w:pPr>
            <w:ins w:id="3760" w:author="Gladiator Gladiator" w:date="2018-06-01T16:58:00Z">
              <w:r w:rsidRPr="00AD1DD6">
                <w:rPr>
                  <w:rFonts w:ascii="Calibri" w:eastAsia="Times New Roman" w:hAnsi="Calibri" w:cs="Calibri"/>
                  <w:color w:val="000000"/>
                </w:rPr>
                <w:t>User 10</w:t>
              </w:r>
            </w:ins>
          </w:p>
        </w:tc>
        <w:tc>
          <w:tcPr>
            <w:tcW w:w="1194" w:type="dxa"/>
            <w:tcBorders>
              <w:top w:val="single" w:sz="4" w:space="0" w:color="9BC2E6"/>
              <w:left w:val="nil"/>
              <w:bottom w:val="single" w:sz="4" w:space="0" w:color="9BC2E6"/>
              <w:right w:val="nil"/>
            </w:tcBorders>
            <w:shd w:val="clear" w:color="auto" w:fill="auto"/>
            <w:noWrap/>
            <w:vAlign w:val="bottom"/>
            <w:hideMark/>
          </w:tcPr>
          <w:p w14:paraId="087FE174" w14:textId="77777777" w:rsidR="00AD1DD6" w:rsidRPr="00AD1DD6" w:rsidRDefault="00AD1DD6" w:rsidP="00AD1DD6">
            <w:pPr>
              <w:spacing w:after="0" w:line="240" w:lineRule="auto"/>
              <w:rPr>
                <w:ins w:id="3761" w:author="Gladiator Gladiator" w:date="2018-06-01T16:58:00Z"/>
                <w:rFonts w:ascii="Calibri" w:eastAsia="Times New Roman" w:hAnsi="Calibri" w:cs="Calibri"/>
                <w:color w:val="000000"/>
              </w:rPr>
            </w:pPr>
            <w:ins w:id="3762" w:author="Gladiator Gladiator" w:date="2018-06-01T16:58:00Z">
              <w:r w:rsidRPr="00AD1DD6">
                <w:rPr>
                  <w:rFonts w:ascii="Calibri" w:eastAsia="Times New Roman" w:hAnsi="Calibri" w:cs="Calibri"/>
                  <w:color w:val="000000"/>
                </w:rPr>
                <w:t>testing</w:t>
              </w:r>
            </w:ins>
          </w:p>
        </w:tc>
        <w:tc>
          <w:tcPr>
            <w:tcW w:w="1097" w:type="dxa"/>
            <w:tcBorders>
              <w:top w:val="single" w:sz="4" w:space="0" w:color="9BC2E6"/>
              <w:left w:val="nil"/>
              <w:bottom w:val="single" w:sz="4" w:space="0" w:color="9BC2E6"/>
              <w:right w:val="nil"/>
            </w:tcBorders>
            <w:shd w:val="clear" w:color="auto" w:fill="auto"/>
            <w:noWrap/>
            <w:vAlign w:val="bottom"/>
            <w:hideMark/>
          </w:tcPr>
          <w:p w14:paraId="2CF8C43B" w14:textId="77777777" w:rsidR="00AD1DD6" w:rsidRPr="00AD1DD6" w:rsidRDefault="00AD1DD6" w:rsidP="00AD1DD6">
            <w:pPr>
              <w:spacing w:after="0" w:line="240" w:lineRule="auto"/>
              <w:jc w:val="right"/>
              <w:rPr>
                <w:ins w:id="3763" w:author="Gladiator Gladiator" w:date="2018-06-01T16:58:00Z"/>
                <w:rFonts w:ascii="Calibri" w:eastAsia="Times New Roman" w:hAnsi="Calibri" w:cs="Calibri"/>
                <w:color w:val="000000"/>
              </w:rPr>
            </w:pPr>
            <w:ins w:id="3764" w:author="Gladiator Gladiator" w:date="2018-06-01T16:58:00Z">
              <w:r w:rsidRPr="00AD1DD6">
                <w:rPr>
                  <w:rFonts w:ascii="Calibri" w:eastAsia="Times New Roman" w:hAnsi="Calibri" w:cs="Calibri"/>
                  <w:color w:val="000000"/>
                </w:rPr>
                <w:t>12.342</w:t>
              </w:r>
            </w:ins>
          </w:p>
        </w:tc>
        <w:tc>
          <w:tcPr>
            <w:tcW w:w="982" w:type="dxa"/>
            <w:tcBorders>
              <w:top w:val="single" w:sz="4" w:space="0" w:color="9BC2E6"/>
              <w:left w:val="nil"/>
              <w:bottom w:val="single" w:sz="4" w:space="0" w:color="9BC2E6"/>
              <w:right w:val="nil"/>
            </w:tcBorders>
            <w:shd w:val="clear" w:color="auto" w:fill="auto"/>
            <w:noWrap/>
            <w:vAlign w:val="bottom"/>
            <w:hideMark/>
          </w:tcPr>
          <w:p w14:paraId="5E8CE1E6" w14:textId="77777777" w:rsidR="00AD1DD6" w:rsidRPr="00AD1DD6" w:rsidRDefault="00AD1DD6" w:rsidP="00AD1DD6">
            <w:pPr>
              <w:spacing w:after="0" w:line="240" w:lineRule="auto"/>
              <w:jc w:val="right"/>
              <w:rPr>
                <w:ins w:id="3765" w:author="Gladiator Gladiator" w:date="2018-06-01T16:58:00Z"/>
                <w:rFonts w:ascii="Calibri" w:eastAsia="Times New Roman" w:hAnsi="Calibri" w:cs="Calibri"/>
                <w:color w:val="000000"/>
              </w:rPr>
            </w:pPr>
            <w:ins w:id="3766" w:author="Gladiator Gladiator" w:date="2018-06-01T16:58:00Z">
              <w:r w:rsidRPr="00AD1DD6">
                <w:rPr>
                  <w:rFonts w:ascii="Calibri" w:eastAsia="Times New Roman" w:hAnsi="Calibri" w:cs="Calibri"/>
                  <w:color w:val="000000"/>
                </w:rPr>
                <w:t>12.346</w:t>
              </w:r>
            </w:ins>
          </w:p>
        </w:tc>
        <w:tc>
          <w:tcPr>
            <w:tcW w:w="1040" w:type="dxa"/>
            <w:tcBorders>
              <w:top w:val="single" w:sz="4" w:space="0" w:color="9BC2E6"/>
              <w:left w:val="nil"/>
              <w:bottom w:val="single" w:sz="4" w:space="0" w:color="9BC2E6"/>
              <w:right w:val="nil"/>
            </w:tcBorders>
            <w:shd w:val="clear" w:color="auto" w:fill="auto"/>
            <w:noWrap/>
            <w:vAlign w:val="bottom"/>
            <w:hideMark/>
          </w:tcPr>
          <w:p w14:paraId="5DC325EB" w14:textId="77777777" w:rsidR="00AD1DD6" w:rsidRPr="00AD1DD6" w:rsidRDefault="00AD1DD6" w:rsidP="00AD1DD6">
            <w:pPr>
              <w:spacing w:after="0" w:line="240" w:lineRule="auto"/>
              <w:jc w:val="right"/>
              <w:rPr>
                <w:ins w:id="3767" w:author="Gladiator Gladiator" w:date="2018-06-01T16:58:00Z"/>
                <w:rFonts w:ascii="Calibri" w:eastAsia="Times New Roman" w:hAnsi="Calibri" w:cs="Calibri"/>
                <w:color w:val="000000"/>
              </w:rPr>
            </w:pPr>
            <w:ins w:id="3768" w:author="Gladiator Gladiator" w:date="2018-06-01T16:58:00Z">
              <w:r w:rsidRPr="00AD1DD6">
                <w:rPr>
                  <w:rFonts w:ascii="Calibri" w:eastAsia="Times New Roman" w:hAnsi="Calibri" w:cs="Calibri"/>
                  <w:color w:val="000000"/>
                </w:rPr>
                <w:t>12.372</w:t>
              </w:r>
            </w:ins>
          </w:p>
        </w:tc>
        <w:tc>
          <w:tcPr>
            <w:tcW w:w="1251" w:type="dxa"/>
            <w:tcBorders>
              <w:top w:val="single" w:sz="4" w:space="0" w:color="9BC2E6"/>
              <w:left w:val="nil"/>
              <w:bottom w:val="single" w:sz="4" w:space="0" w:color="9BC2E6"/>
              <w:right w:val="nil"/>
            </w:tcBorders>
            <w:shd w:val="clear" w:color="auto" w:fill="auto"/>
            <w:noWrap/>
            <w:vAlign w:val="bottom"/>
            <w:hideMark/>
          </w:tcPr>
          <w:p w14:paraId="2292A1C2" w14:textId="77777777" w:rsidR="00AD1DD6" w:rsidRPr="00AD1DD6" w:rsidRDefault="00AD1DD6" w:rsidP="00AD1DD6">
            <w:pPr>
              <w:spacing w:after="0" w:line="240" w:lineRule="auto"/>
              <w:jc w:val="right"/>
              <w:rPr>
                <w:ins w:id="3769" w:author="Gladiator Gladiator" w:date="2018-06-01T16:58:00Z"/>
                <w:rFonts w:ascii="Calibri" w:eastAsia="Times New Roman" w:hAnsi="Calibri" w:cs="Calibri"/>
                <w:color w:val="000000"/>
              </w:rPr>
            </w:pPr>
            <w:ins w:id="3770" w:author="Gladiator Gladiator" w:date="2018-06-01T16:58:00Z">
              <w:r w:rsidRPr="00AD1DD6">
                <w:rPr>
                  <w:rFonts w:ascii="Calibri" w:eastAsia="Times New Roman" w:hAnsi="Calibri" w:cs="Calibri"/>
                  <w:color w:val="000000"/>
                </w:rPr>
                <w:t>12.415</w:t>
              </w:r>
            </w:ins>
          </w:p>
        </w:tc>
        <w:tc>
          <w:tcPr>
            <w:tcW w:w="924" w:type="dxa"/>
            <w:tcBorders>
              <w:top w:val="single" w:sz="4" w:space="0" w:color="9BC2E6"/>
              <w:left w:val="nil"/>
              <w:bottom w:val="single" w:sz="4" w:space="0" w:color="9BC2E6"/>
              <w:right w:val="nil"/>
            </w:tcBorders>
            <w:shd w:val="clear" w:color="auto" w:fill="auto"/>
            <w:noWrap/>
            <w:vAlign w:val="bottom"/>
            <w:hideMark/>
          </w:tcPr>
          <w:p w14:paraId="6E544CD7" w14:textId="77777777" w:rsidR="00AD1DD6" w:rsidRPr="00AD1DD6" w:rsidRDefault="00AD1DD6" w:rsidP="00AD1DD6">
            <w:pPr>
              <w:spacing w:after="0" w:line="240" w:lineRule="auto"/>
              <w:jc w:val="right"/>
              <w:rPr>
                <w:ins w:id="3771" w:author="Gladiator Gladiator" w:date="2018-06-01T16:58:00Z"/>
                <w:rFonts w:ascii="Calibri" w:eastAsia="Times New Roman" w:hAnsi="Calibri" w:cs="Calibri"/>
                <w:color w:val="000000"/>
              </w:rPr>
            </w:pPr>
            <w:ins w:id="3772" w:author="Gladiator Gladiator" w:date="2018-06-01T16:58:00Z">
              <w:r w:rsidRPr="00AD1DD6">
                <w:rPr>
                  <w:rFonts w:ascii="Calibri" w:eastAsia="Times New Roman" w:hAnsi="Calibri" w:cs="Calibri"/>
                  <w:color w:val="000000"/>
                </w:rPr>
                <w:t>12.764</w:t>
              </w:r>
            </w:ins>
          </w:p>
        </w:tc>
        <w:tc>
          <w:tcPr>
            <w:tcW w:w="1021" w:type="dxa"/>
            <w:tcBorders>
              <w:top w:val="single" w:sz="4" w:space="0" w:color="9BC2E6"/>
              <w:left w:val="nil"/>
              <w:bottom w:val="single" w:sz="4" w:space="0" w:color="9BC2E6"/>
              <w:right w:val="single" w:sz="4" w:space="0" w:color="9BC2E6"/>
            </w:tcBorders>
            <w:shd w:val="clear" w:color="auto" w:fill="auto"/>
            <w:noWrap/>
            <w:vAlign w:val="bottom"/>
            <w:hideMark/>
          </w:tcPr>
          <w:p w14:paraId="3314CB3E" w14:textId="77777777" w:rsidR="00AD1DD6" w:rsidRPr="00AD1DD6" w:rsidRDefault="00AD1DD6" w:rsidP="00AD1DD6">
            <w:pPr>
              <w:spacing w:after="0" w:line="240" w:lineRule="auto"/>
              <w:jc w:val="right"/>
              <w:rPr>
                <w:ins w:id="3773" w:author="Gladiator Gladiator" w:date="2018-06-01T16:58:00Z"/>
                <w:rFonts w:ascii="Calibri" w:eastAsia="Times New Roman" w:hAnsi="Calibri" w:cs="Calibri"/>
                <w:color w:val="000000"/>
              </w:rPr>
            </w:pPr>
            <w:ins w:id="3774" w:author="Gladiator Gladiator" w:date="2018-06-01T16:58:00Z">
              <w:r w:rsidRPr="00AD1DD6">
                <w:rPr>
                  <w:rFonts w:ascii="Calibri" w:eastAsia="Times New Roman" w:hAnsi="Calibri" w:cs="Calibri"/>
                  <w:color w:val="000000"/>
                </w:rPr>
                <w:t>12.448</w:t>
              </w:r>
            </w:ins>
          </w:p>
        </w:tc>
      </w:tr>
      <w:tr w:rsidR="00AD1DD6" w:rsidRPr="00AD1DD6" w14:paraId="5E0FE372" w14:textId="77777777" w:rsidTr="00AD1DD6">
        <w:trPr>
          <w:trHeight w:val="300"/>
          <w:ins w:id="3775" w:author="Gladiator Gladiator" w:date="2018-06-01T16:58:00Z"/>
        </w:trPr>
        <w:tc>
          <w:tcPr>
            <w:tcW w:w="1841" w:type="dxa"/>
            <w:tcBorders>
              <w:top w:val="single" w:sz="4" w:space="0" w:color="9BC2E6"/>
              <w:left w:val="single" w:sz="4" w:space="0" w:color="9BC2E6"/>
              <w:bottom w:val="single" w:sz="4" w:space="0" w:color="9BC2E6"/>
              <w:right w:val="nil"/>
            </w:tcBorders>
            <w:shd w:val="clear" w:color="000000" w:fill="ED7D31"/>
            <w:noWrap/>
            <w:vAlign w:val="bottom"/>
            <w:hideMark/>
          </w:tcPr>
          <w:p w14:paraId="249C44E0" w14:textId="77777777" w:rsidR="00AD1DD6" w:rsidRPr="00AD1DD6" w:rsidRDefault="00AD1DD6" w:rsidP="00AD1DD6">
            <w:pPr>
              <w:spacing w:after="0" w:line="240" w:lineRule="auto"/>
              <w:rPr>
                <w:ins w:id="3776" w:author="Gladiator Gladiator" w:date="2018-06-01T16:58:00Z"/>
                <w:rFonts w:ascii="Calibri" w:eastAsia="Times New Roman" w:hAnsi="Calibri" w:cs="Calibri"/>
                <w:color w:val="000000"/>
              </w:rPr>
            </w:pPr>
            <w:ins w:id="3777" w:author="Gladiator Gladiator" w:date="2018-06-01T16:58:00Z">
              <w:r w:rsidRPr="00AD1DD6">
                <w:rPr>
                  <w:rFonts w:ascii="Calibri" w:eastAsia="Times New Roman" w:hAnsi="Calibri" w:cs="Calibri"/>
                  <w:color w:val="000000"/>
                </w:rPr>
                <w:t>Set of Users/Average</w:t>
              </w:r>
            </w:ins>
          </w:p>
        </w:tc>
        <w:tc>
          <w:tcPr>
            <w:tcW w:w="1194" w:type="dxa"/>
            <w:tcBorders>
              <w:top w:val="single" w:sz="4" w:space="0" w:color="9BC2E6"/>
              <w:left w:val="nil"/>
              <w:bottom w:val="single" w:sz="4" w:space="0" w:color="9BC2E6"/>
              <w:right w:val="nil"/>
            </w:tcBorders>
            <w:shd w:val="clear" w:color="000000" w:fill="ED7D31"/>
            <w:noWrap/>
            <w:vAlign w:val="bottom"/>
            <w:hideMark/>
          </w:tcPr>
          <w:p w14:paraId="1A0B0464" w14:textId="77777777" w:rsidR="00AD1DD6" w:rsidRPr="00AD1DD6" w:rsidRDefault="00AD1DD6" w:rsidP="00AD1DD6">
            <w:pPr>
              <w:spacing w:after="0" w:line="240" w:lineRule="auto"/>
              <w:rPr>
                <w:ins w:id="3778" w:author="Gladiator Gladiator" w:date="2018-06-01T16:58:00Z"/>
                <w:rFonts w:ascii="Calibri" w:eastAsia="Times New Roman" w:hAnsi="Calibri" w:cs="Calibri"/>
                <w:color w:val="000000"/>
              </w:rPr>
            </w:pPr>
            <w:ins w:id="3779" w:author="Gladiator Gladiator" w:date="2018-06-01T16:58:00Z">
              <w:r w:rsidRPr="00AD1DD6">
                <w:rPr>
                  <w:rFonts w:ascii="Calibri" w:eastAsia="Times New Roman" w:hAnsi="Calibri" w:cs="Calibri"/>
                  <w:color w:val="000000"/>
                </w:rPr>
                <w:t>relaxing</w:t>
              </w:r>
            </w:ins>
          </w:p>
        </w:tc>
        <w:tc>
          <w:tcPr>
            <w:tcW w:w="1097" w:type="dxa"/>
            <w:tcBorders>
              <w:top w:val="single" w:sz="4" w:space="0" w:color="9BC2E6"/>
              <w:left w:val="nil"/>
              <w:bottom w:val="single" w:sz="4" w:space="0" w:color="9BC2E6"/>
              <w:right w:val="nil"/>
            </w:tcBorders>
            <w:shd w:val="clear" w:color="000000" w:fill="ED7D31"/>
            <w:noWrap/>
            <w:vAlign w:val="bottom"/>
            <w:hideMark/>
          </w:tcPr>
          <w:p w14:paraId="33B440F4" w14:textId="77777777" w:rsidR="00AD1DD6" w:rsidRPr="00AD1DD6" w:rsidRDefault="00AD1DD6" w:rsidP="00AD1DD6">
            <w:pPr>
              <w:spacing w:after="0" w:line="240" w:lineRule="auto"/>
              <w:jc w:val="right"/>
              <w:rPr>
                <w:ins w:id="3780" w:author="Gladiator Gladiator" w:date="2018-06-01T16:58:00Z"/>
                <w:rFonts w:ascii="Calibri" w:eastAsia="Times New Roman" w:hAnsi="Calibri" w:cs="Calibri"/>
                <w:color w:val="000000"/>
              </w:rPr>
            </w:pPr>
            <w:ins w:id="3781" w:author="Gladiator Gladiator" w:date="2018-06-01T16:58:00Z">
              <w:r w:rsidRPr="00AD1DD6">
                <w:rPr>
                  <w:rFonts w:ascii="Calibri" w:eastAsia="Times New Roman" w:hAnsi="Calibri" w:cs="Calibri"/>
                  <w:color w:val="000000"/>
                </w:rPr>
                <w:t>13.363</w:t>
              </w:r>
            </w:ins>
          </w:p>
        </w:tc>
        <w:tc>
          <w:tcPr>
            <w:tcW w:w="982" w:type="dxa"/>
            <w:tcBorders>
              <w:top w:val="single" w:sz="4" w:space="0" w:color="9BC2E6"/>
              <w:left w:val="nil"/>
              <w:bottom w:val="single" w:sz="4" w:space="0" w:color="9BC2E6"/>
              <w:right w:val="nil"/>
            </w:tcBorders>
            <w:shd w:val="clear" w:color="000000" w:fill="ED7D31"/>
            <w:noWrap/>
            <w:vAlign w:val="bottom"/>
            <w:hideMark/>
          </w:tcPr>
          <w:p w14:paraId="252C9534" w14:textId="77777777" w:rsidR="00AD1DD6" w:rsidRPr="00AD1DD6" w:rsidRDefault="00AD1DD6" w:rsidP="00AD1DD6">
            <w:pPr>
              <w:spacing w:after="0" w:line="240" w:lineRule="auto"/>
              <w:jc w:val="right"/>
              <w:rPr>
                <w:ins w:id="3782" w:author="Gladiator Gladiator" w:date="2018-06-01T16:58:00Z"/>
                <w:rFonts w:ascii="Calibri" w:eastAsia="Times New Roman" w:hAnsi="Calibri" w:cs="Calibri"/>
                <w:color w:val="000000"/>
              </w:rPr>
            </w:pPr>
            <w:ins w:id="3783" w:author="Gladiator Gladiator" w:date="2018-06-01T16:58:00Z">
              <w:r w:rsidRPr="00AD1DD6">
                <w:rPr>
                  <w:rFonts w:ascii="Calibri" w:eastAsia="Times New Roman" w:hAnsi="Calibri" w:cs="Calibri"/>
                  <w:color w:val="000000"/>
                </w:rPr>
                <w:t>13.208</w:t>
              </w:r>
            </w:ins>
          </w:p>
        </w:tc>
        <w:tc>
          <w:tcPr>
            <w:tcW w:w="1040" w:type="dxa"/>
            <w:tcBorders>
              <w:top w:val="single" w:sz="4" w:space="0" w:color="9BC2E6"/>
              <w:left w:val="nil"/>
              <w:bottom w:val="single" w:sz="4" w:space="0" w:color="9BC2E6"/>
              <w:right w:val="nil"/>
            </w:tcBorders>
            <w:shd w:val="clear" w:color="000000" w:fill="ED7D31"/>
            <w:noWrap/>
            <w:vAlign w:val="bottom"/>
            <w:hideMark/>
          </w:tcPr>
          <w:p w14:paraId="3A64A716" w14:textId="77777777" w:rsidR="00AD1DD6" w:rsidRPr="00AD1DD6" w:rsidRDefault="00AD1DD6" w:rsidP="00AD1DD6">
            <w:pPr>
              <w:spacing w:after="0" w:line="240" w:lineRule="auto"/>
              <w:jc w:val="right"/>
              <w:rPr>
                <w:ins w:id="3784" w:author="Gladiator Gladiator" w:date="2018-06-01T16:58:00Z"/>
                <w:rFonts w:ascii="Calibri" w:eastAsia="Times New Roman" w:hAnsi="Calibri" w:cs="Calibri"/>
                <w:color w:val="000000"/>
              </w:rPr>
            </w:pPr>
            <w:ins w:id="3785" w:author="Gladiator Gladiator" w:date="2018-06-01T16:58:00Z">
              <w:r w:rsidRPr="00AD1DD6">
                <w:rPr>
                  <w:rFonts w:ascii="Calibri" w:eastAsia="Times New Roman" w:hAnsi="Calibri" w:cs="Calibri"/>
                  <w:color w:val="000000"/>
                </w:rPr>
                <w:t>13.162</w:t>
              </w:r>
            </w:ins>
          </w:p>
        </w:tc>
        <w:tc>
          <w:tcPr>
            <w:tcW w:w="1251" w:type="dxa"/>
            <w:tcBorders>
              <w:top w:val="single" w:sz="4" w:space="0" w:color="9BC2E6"/>
              <w:left w:val="nil"/>
              <w:bottom w:val="single" w:sz="4" w:space="0" w:color="9BC2E6"/>
              <w:right w:val="nil"/>
            </w:tcBorders>
            <w:shd w:val="clear" w:color="000000" w:fill="ED7D31"/>
            <w:noWrap/>
            <w:vAlign w:val="bottom"/>
            <w:hideMark/>
          </w:tcPr>
          <w:p w14:paraId="426ABD80" w14:textId="77777777" w:rsidR="00AD1DD6" w:rsidRPr="00AD1DD6" w:rsidRDefault="00AD1DD6" w:rsidP="00AD1DD6">
            <w:pPr>
              <w:spacing w:after="0" w:line="240" w:lineRule="auto"/>
              <w:jc w:val="right"/>
              <w:rPr>
                <w:ins w:id="3786" w:author="Gladiator Gladiator" w:date="2018-06-01T16:58:00Z"/>
                <w:rFonts w:ascii="Calibri" w:eastAsia="Times New Roman" w:hAnsi="Calibri" w:cs="Calibri"/>
                <w:color w:val="000000"/>
              </w:rPr>
            </w:pPr>
            <w:ins w:id="3787" w:author="Gladiator Gladiator" w:date="2018-06-01T16:58:00Z">
              <w:r w:rsidRPr="00AD1DD6">
                <w:rPr>
                  <w:rFonts w:ascii="Calibri" w:eastAsia="Times New Roman" w:hAnsi="Calibri" w:cs="Calibri"/>
                  <w:color w:val="000000"/>
                </w:rPr>
                <w:t>13.125</w:t>
              </w:r>
            </w:ins>
          </w:p>
        </w:tc>
        <w:tc>
          <w:tcPr>
            <w:tcW w:w="924" w:type="dxa"/>
            <w:tcBorders>
              <w:top w:val="single" w:sz="4" w:space="0" w:color="9BC2E6"/>
              <w:left w:val="nil"/>
              <w:bottom w:val="single" w:sz="4" w:space="0" w:color="9BC2E6"/>
              <w:right w:val="nil"/>
            </w:tcBorders>
            <w:shd w:val="clear" w:color="000000" w:fill="ED7D31"/>
            <w:noWrap/>
            <w:vAlign w:val="bottom"/>
            <w:hideMark/>
          </w:tcPr>
          <w:p w14:paraId="13F4AE6B" w14:textId="77777777" w:rsidR="00AD1DD6" w:rsidRPr="00AD1DD6" w:rsidRDefault="00AD1DD6" w:rsidP="00AD1DD6">
            <w:pPr>
              <w:spacing w:after="0" w:line="240" w:lineRule="auto"/>
              <w:jc w:val="right"/>
              <w:rPr>
                <w:ins w:id="3788" w:author="Gladiator Gladiator" w:date="2018-06-01T16:58:00Z"/>
                <w:rFonts w:ascii="Calibri" w:eastAsia="Times New Roman" w:hAnsi="Calibri" w:cs="Calibri"/>
                <w:color w:val="000000"/>
              </w:rPr>
            </w:pPr>
            <w:ins w:id="3789" w:author="Gladiator Gladiator" w:date="2018-06-01T16:58:00Z">
              <w:r w:rsidRPr="00AD1DD6">
                <w:rPr>
                  <w:rFonts w:ascii="Calibri" w:eastAsia="Times New Roman" w:hAnsi="Calibri" w:cs="Calibri"/>
                  <w:color w:val="000000"/>
                </w:rPr>
                <w:t>13.065</w:t>
              </w:r>
            </w:ins>
          </w:p>
        </w:tc>
        <w:tc>
          <w:tcPr>
            <w:tcW w:w="1021" w:type="dxa"/>
            <w:tcBorders>
              <w:top w:val="single" w:sz="4" w:space="0" w:color="9BC2E6"/>
              <w:left w:val="nil"/>
              <w:bottom w:val="single" w:sz="4" w:space="0" w:color="9BC2E6"/>
              <w:right w:val="single" w:sz="4" w:space="0" w:color="9BC2E6"/>
            </w:tcBorders>
            <w:shd w:val="clear" w:color="000000" w:fill="ED7D31"/>
            <w:noWrap/>
            <w:vAlign w:val="bottom"/>
            <w:hideMark/>
          </w:tcPr>
          <w:p w14:paraId="2CD40D53" w14:textId="77777777" w:rsidR="00AD1DD6" w:rsidRPr="00AD1DD6" w:rsidRDefault="00AD1DD6" w:rsidP="00AD1DD6">
            <w:pPr>
              <w:spacing w:after="0" w:line="240" w:lineRule="auto"/>
              <w:jc w:val="right"/>
              <w:rPr>
                <w:ins w:id="3790" w:author="Gladiator Gladiator" w:date="2018-06-01T16:58:00Z"/>
                <w:rFonts w:ascii="Calibri" w:eastAsia="Times New Roman" w:hAnsi="Calibri" w:cs="Calibri"/>
                <w:color w:val="000000"/>
              </w:rPr>
            </w:pPr>
            <w:ins w:id="3791" w:author="Gladiator Gladiator" w:date="2018-06-01T16:58:00Z">
              <w:r w:rsidRPr="00AD1DD6">
                <w:rPr>
                  <w:rFonts w:ascii="Calibri" w:eastAsia="Times New Roman" w:hAnsi="Calibri" w:cs="Calibri"/>
                  <w:color w:val="000000"/>
                </w:rPr>
                <w:t>13.185</w:t>
              </w:r>
            </w:ins>
          </w:p>
        </w:tc>
      </w:tr>
      <w:tr w:rsidR="00AD1DD6" w:rsidRPr="00AD1DD6" w14:paraId="12A9568E" w14:textId="77777777" w:rsidTr="00AD1DD6">
        <w:trPr>
          <w:trHeight w:val="300"/>
          <w:ins w:id="3792" w:author="Gladiator Gladiator" w:date="2018-06-01T16:58:00Z"/>
        </w:trPr>
        <w:tc>
          <w:tcPr>
            <w:tcW w:w="1841" w:type="dxa"/>
            <w:tcBorders>
              <w:top w:val="single" w:sz="4" w:space="0" w:color="9BC2E6"/>
              <w:left w:val="single" w:sz="4" w:space="0" w:color="9BC2E6"/>
              <w:bottom w:val="single" w:sz="4" w:space="0" w:color="9BC2E6"/>
              <w:right w:val="nil"/>
            </w:tcBorders>
            <w:shd w:val="clear" w:color="000000" w:fill="ED7D31"/>
            <w:noWrap/>
            <w:vAlign w:val="bottom"/>
            <w:hideMark/>
          </w:tcPr>
          <w:p w14:paraId="22957265" w14:textId="77777777" w:rsidR="00AD1DD6" w:rsidRPr="00AD1DD6" w:rsidRDefault="00AD1DD6" w:rsidP="00AD1DD6">
            <w:pPr>
              <w:spacing w:after="0" w:line="240" w:lineRule="auto"/>
              <w:rPr>
                <w:ins w:id="3793" w:author="Gladiator Gladiator" w:date="2018-06-01T16:58:00Z"/>
                <w:rFonts w:ascii="Calibri" w:eastAsia="Times New Roman" w:hAnsi="Calibri" w:cs="Calibri"/>
                <w:color w:val="000000"/>
              </w:rPr>
            </w:pPr>
            <w:ins w:id="3794" w:author="Gladiator Gladiator" w:date="2018-06-01T16:58:00Z">
              <w:r w:rsidRPr="00AD1DD6">
                <w:rPr>
                  <w:rFonts w:ascii="Calibri" w:eastAsia="Times New Roman" w:hAnsi="Calibri" w:cs="Calibri"/>
                  <w:color w:val="000000"/>
                </w:rPr>
                <w:t>Set of Users/Average</w:t>
              </w:r>
            </w:ins>
          </w:p>
        </w:tc>
        <w:tc>
          <w:tcPr>
            <w:tcW w:w="1194" w:type="dxa"/>
            <w:tcBorders>
              <w:top w:val="single" w:sz="4" w:space="0" w:color="9BC2E6"/>
              <w:left w:val="nil"/>
              <w:bottom w:val="single" w:sz="4" w:space="0" w:color="9BC2E6"/>
              <w:right w:val="nil"/>
            </w:tcBorders>
            <w:shd w:val="clear" w:color="000000" w:fill="ED7D31"/>
            <w:noWrap/>
            <w:vAlign w:val="bottom"/>
            <w:hideMark/>
          </w:tcPr>
          <w:p w14:paraId="5A524855" w14:textId="77777777" w:rsidR="00AD1DD6" w:rsidRPr="00AD1DD6" w:rsidRDefault="00AD1DD6" w:rsidP="00AD1DD6">
            <w:pPr>
              <w:spacing w:after="0" w:line="240" w:lineRule="auto"/>
              <w:rPr>
                <w:ins w:id="3795" w:author="Gladiator Gladiator" w:date="2018-06-01T16:58:00Z"/>
                <w:rFonts w:ascii="Calibri" w:eastAsia="Times New Roman" w:hAnsi="Calibri" w:cs="Calibri"/>
                <w:color w:val="000000"/>
              </w:rPr>
            </w:pPr>
            <w:ins w:id="3796" w:author="Gladiator Gladiator" w:date="2018-06-01T16:58:00Z">
              <w:r w:rsidRPr="00AD1DD6">
                <w:rPr>
                  <w:rFonts w:ascii="Calibri" w:eastAsia="Times New Roman" w:hAnsi="Calibri" w:cs="Calibri"/>
                  <w:color w:val="000000"/>
                </w:rPr>
                <w:t>testing</w:t>
              </w:r>
            </w:ins>
          </w:p>
        </w:tc>
        <w:tc>
          <w:tcPr>
            <w:tcW w:w="1097" w:type="dxa"/>
            <w:tcBorders>
              <w:top w:val="single" w:sz="4" w:space="0" w:color="9BC2E6"/>
              <w:left w:val="nil"/>
              <w:bottom w:val="single" w:sz="4" w:space="0" w:color="9BC2E6"/>
              <w:right w:val="nil"/>
            </w:tcBorders>
            <w:shd w:val="clear" w:color="000000" w:fill="ED7D31"/>
            <w:noWrap/>
            <w:vAlign w:val="bottom"/>
            <w:hideMark/>
          </w:tcPr>
          <w:p w14:paraId="21ADD533" w14:textId="77777777" w:rsidR="00AD1DD6" w:rsidRPr="00AD1DD6" w:rsidRDefault="00AD1DD6" w:rsidP="00AD1DD6">
            <w:pPr>
              <w:spacing w:after="0" w:line="240" w:lineRule="auto"/>
              <w:jc w:val="right"/>
              <w:rPr>
                <w:ins w:id="3797" w:author="Gladiator Gladiator" w:date="2018-06-01T16:58:00Z"/>
                <w:rFonts w:ascii="Calibri" w:eastAsia="Times New Roman" w:hAnsi="Calibri" w:cs="Calibri"/>
                <w:color w:val="000000"/>
              </w:rPr>
            </w:pPr>
            <w:ins w:id="3798" w:author="Gladiator Gladiator" w:date="2018-06-01T16:58:00Z">
              <w:r w:rsidRPr="00AD1DD6">
                <w:rPr>
                  <w:rFonts w:ascii="Calibri" w:eastAsia="Times New Roman" w:hAnsi="Calibri" w:cs="Calibri"/>
                  <w:color w:val="000000"/>
                </w:rPr>
                <w:t>12.012</w:t>
              </w:r>
            </w:ins>
          </w:p>
        </w:tc>
        <w:tc>
          <w:tcPr>
            <w:tcW w:w="982" w:type="dxa"/>
            <w:tcBorders>
              <w:top w:val="single" w:sz="4" w:space="0" w:color="9BC2E6"/>
              <w:left w:val="nil"/>
              <w:bottom w:val="single" w:sz="4" w:space="0" w:color="9BC2E6"/>
              <w:right w:val="nil"/>
            </w:tcBorders>
            <w:shd w:val="clear" w:color="000000" w:fill="ED7D31"/>
            <w:noWrap/>
            <w:vAlign w:val="bottom"/>
            <w:hideMark/>
          </w:tcPr>
          <w:p w14:paraId="24D8C3B8" w14:textId="77777777" w:rsidR="00AD1DD6" w:rsidRPr="00AD1DD6" w:rsidRDefault="00AD1DD6" w:rsidP="00AD1DD6">
            <w:pPr>
              <w:spacing w:after="0" w:line="240" w:lineRule="auto"/>
              <w:jc w:val="right"/>
              <w:rPr>
                <w:ins w:id="3799" w:author="Gladiator Gladiator" w:date="2018-06-01T16:58:00Z"/>
                <w:rFonts w:ascii="Calibri" w:eastAsia="Times New Roman" w:hAnsi="Calibri" w:cs="Calibri"/>
                <w:color w:val="000000"/>
              </w:rPr>
            </w:pPr>
            <w:ins w:id="3800" w:author="Gladiator Gladiator" w:date="2018-06-01T16:58:00Z">
              <w:r w:rsidRPr="00AD1DD6">
                <w:rPr>
                  <w:rFonts w:ascii="Calibri" w:eastAsia="Times New Roman" w:hAnsi="Calibri" w:cs="Calibri"/>
                  <w:color w:val="000000"/>
                </w:rPr>
                <w:t>12.052</w:t>
              </w:r>
            </w:ins>
          </w:p>
        </w:tc>
        <w:tc>
          <w:tcPr>
            <w:tcW w:w="1040" w:type="dxa"/>
            <w:tcBorders>
              <w:top w:val="single" w:sz="4" w:space="0" w:color="9BC2E6"/>
              <w:left w:val="nil"/>
              <w:bottom w:val="single" w:sz="4" w:space="0" w:color="9BC2E6"/>
              <w:right w:val="nil"/>
            </w:tcBorders>
            <w:shd w:val="clear" w:color="000000" w:fill="ED7D31"/>
            <w:noWrap/>
            <w:vAlign w:val="bottom"/>
            <w:hideMark/>
          </w:tcPr>
          <w:p w14:paraId="2AD93A8B" w14:textId="77777777" w:rsidR="00AD1DD6" w:rsidRPr="00AD1DD6" w:rsidRDefault="00AD1DD6" w:rsidP="00AD1DD6">
            <w:pPr>
              <w:spacing w:after="0" w:line="240" w:lineRule="auto"/>
              <w:jc w:val="right"/>
              <w:rPr>
                <w:ins w:id="3801" w:author="Gladiator Gladiator" w:date="2018-06-01T16:58:00Z"/>
                <w:rFonts w:ascii="Calibri" w:eastAsia="Times New Roman" w:hAnsi="Calibri" w:cs="Calibri"/>
                <w:color w:val="000000"/>
              </w:rPr>
            </w:pPr>
            <w:ins w:id="3802" w:author="Gladiator Gladiator" w:date="2018-06-01T16:58:00Z">
              <w:r w:rsidRPr="00AD1DD6">
                <w:rPr>
                  <w:rFonts w:ascii="Calibri" w:eastAsia="Times New Roman" w:hAnsi="Calibri" w:cs="Calibri"/>
                  <w:color w:val="000000"/>
                </w:rPr>
                <w:t>12.036</w:t>
              </w:r>
            </w:ins>
          </w:p>
        </w:tc>
        <w:tc>
          <w:tcPr>
            <w:tcW w:w="1251" w:type="dxa"/>
            <w:tcBorders>
              <w:top w:val="single" w:sz="4" w:space="0" w:color="9BC2E6"/>
              <w:left w:val="nil"/>
              <w:bottom w:val="single" w:sz="4" w:space="0" w:color="9BC2E6"/>
              <w:right w:val="nil"/>
            </w:tcBorders>
            <w:shd w:val="clear" w:color="000000" w:fill="ED7D31"/>
            <w:noWrap/>
            <w:vAlign w:val="bottom"/>
            <w:hideMark/>
          </w:tcPr>
          <w:p w14:paraId="6AA7B206" w14:textId="77777777" w:rsidR="00AD1DD6" w:rsidRPr="00AD1DD6" w:rsidRDefault="00AD1DD6" w:rsidP="00AD1DD6">
            <w:pPr>
              <w:spacing w:after="0" w:line="240" w:lineRule="auto"/>
              <w:jc w:val="right"/>
              <w:rPr>
                <w:ins w:id="3803" w:author="Gladiator Gladiator" w:date="2018-06-01T16:58:00Z"/>
                <w:rFonts w:ascii="Calibri" w:eastAsia="Times New Roman" w:hAnsi="Calibri" w:cs="Calibri"/>
                <w:color w:val="000000"/>
              </w:rPr>
            </w:pPr>
            <w:ins w:id="3804" w:author="Gladiator Gladiator" w:date="2018-06-01T16:58:00Z">
              <w:r w:rsidRPr="00AD1DD6">
                <w:rPr>
                  <w:rFonts w:ascii="Calibri" w:eastAsia="Times New Roman" w:hAnsi="Calibri" w:cs="Calibri"/>
                  <w:color w:val="000000"/>
                </w:rPr>
                <w:t>11.904</w:t>
              </w:r>
            </w:ins>
          </w:p>
        </w:tc>
        <w:tc>
          <w:tcPr>
            <w:tcW w:w="924" w:type="dxa"/>
            <w:tcBorders>
              <w:top w:val="single" w:sz="4" w:space="0" w:color="9BC2E6"/>
              <w:left w:val="nil"/>
              <w:bottom w:val="single" w:sz="4" w:space="0" w:color="9BC2E6"/>
              <w:right w:val="nil"/>
            </w:tcBorders>
            <w:shd w:val="clear" w:color="000000" w:fill="ED7D31"/>
            <w:noWrap/>
            <w:vAlign w:val="bottom"/>
            <w:hideMark/>
          </w:tcPr>
          <w:p w14:paraId="3E656D9E" w14:textId="77777777" w:rsidR="00AD1DD6" w:rsidRPr="00AD1DD6" w:rsidRDefault="00AD1DD6" w:rsidP="00AD1DD6">
            <w:pPr>
              <w:spacing w:after="0" w:line="240" w:lineRule="auto"/>
              <w:jc w:val="right"/>
              <w:rPr>
                <w:ins w:id="3805" w:author="Gladiator Gladiator" w:date="2018-06-01T16:58:00Z"/>
                <w:rFonts w:ascii="Calibri" w:eastAsia="Times New Roman" w:hAnsi="Calibri" w:cs="Calibri"/>
                <w:color w:val="000000"/>
              </w:rPr>
            </w:pPr>
            <w:ins w:id="3806" w:author="Gladiator Gladiator" w:date="2018-06-01T16:58:00Z">
              <w:r w:rsidRPr="00AD1DD6">
                <w:rPr>
                  <w:rFonts w:ascii="Calibri" w:eastAsia="Times New Roman" w:hAnsi="Calibri" w:cs="Calibri"/>
                  <w:color w:val="000000"/>
                </w:rPr>
                <w:t>12.107</w:t>
              </w:r>
            </w:ins>
          </w:p>
        </w:tc>
        <w:tc>
          <w:tcPr>
            <w:tcW w:w="1021" w:type="dxa"/>
            <w:tcBorders>
              <w:top w:val="single" w:sz="4" w:space="0" w:color="9BC2E6"/>
              <w:left w:val="nil"/>
              <w:bottom w:val="single" w:sz="4" w:space="0" w:color="9BC2E6"/>
              <w:right w:val="single" w:sz="4" w:space="0" w:color="9BC2E6"/>
            </w:tcBorders>
            <w:shd w:val="clear" w:color="000000" w:fill="ED7D31"/>
            <w:noWrap/>
            <w:vAlign w:val="bottom"/>
            <w:hideMark/>
          </w:tcPr>
          <w:p w14:paraId="542B0D48" w14:textId="77777777" w:rsidR="00AD1DD6" w:rsidRPr="00AD1DD6" w:rsidRDefault="00AD1DD6" w:rsidP="00AD1DD6">
            <w:pPr>
              <w:spacing w:after="0" w:line="240" w:lineRule="auto"/>
              <w:jc w:val="right"/>
              <w:rPr>
                <w:ins w:id="3807" w:author="Gladiator Gladiator" w:date="2018-06-01T16:58:00Z"/>
                <w:rFonts w:ascii="Calibri" w:eastAsia="Times New Roman" w:hAnsi="Calibri" w:cs="Calibri"/>
                <w:color w:val="000000"/>
              </w:rPr>
            </w:pPr>
            <w:ins w:id="3808" w:author="Gladiator Gladiator" w:date="2018-06-01T16:58:00Z">
              <w:r w:rsidRPr="00AD1DD6">
                <w:rPr>
                  <w:rFonts w:ascii="Calibri" w:eastAsia="Times New Roman" w:hAnsi="Calibri" w:cs="Calibri"/>
                  <w:color w:val="000000"/>
                </w:rPr>
                <w:t>12.022</w:t>
              </w:r>
            </w:ins>
          </w:p>
        </w:tc>
      </w:tr>
      <w:tr w:rsidR="00AD1DD6" w:rsidRPr="00AD1DD6" w14:paraId="47EAA28D" w14:textId="77777777" w:rsidTr="00AD1DD6">
        <w:trPr>
          <w:trHeight w:val="300"/>
          <w:ins w:id="3809" w:author="Gladiator Gladiator" w:date="2018-06-01T16:58:00Z"/>
        </w:trPr>
        <w:tc>
          <w:tcPr>
            <w:tcW w:w="1841" w:type="dxa"/>
            <w:tcBorders>
              <w:top w:val="single" w:sz="4" w:space="0" w:color="9BC2E6"/>
              <w:left w:val="single" w:sz="4" w:space="0" w:color="9BC2E6"/>
              <w:bottom w:val="single" w:sz="4" w:space="0" w:color="9BC2E6"/>
              <w:right w:val="nil"/>
            </w:tcBorders>
            <w:shd w:val="clear" w:color="000000" w:fill="FFFF00"/>
            <w:noWrap/>
            <w:vAlign w:val="bottom"/>
            <w:hideMark/>
          </w:tcPr>
          <w:p w14:paraId="056A3F6F" w14:textId="77777777" w:rsidR="00AD1DD6" w:rsidRPr="00AD1DD6" w:rsidRDefault="00AD1DD6" w:rsidP="00AD1DD6">
            <w:pPr>
              <w:spacing w:after="0" w:line="240" w:lineRule="auto"/>
              <w:rPr>
                <w:ins w:id="3810" w:author="Gladiator Gladiator" w:date="2018-06-01T16:58:00Z"/>
                <w:rFonts w:ascii="Calibri" w:eastAsia="Times New Roman" w:hAnsi="Calibri" w:cs="Calibri"/>
                <w:color w:val="000000"/>
              </w:rPr>
            </w:pPr>
            <w:ins w:id="3811" w:author="Gladiator Gladiator" w:date="2018-06-01T16:58:00Z">
              <w:r w:rsidRPr="00AD1DD6">
                <w:rPr>
                  <w:rFonts w:ascii="Calibri" w:eastAsia="Times New Roman" w:hAnsi="Calibri" w:cs="Calibri"/>
                  <w:color w:val="000000"/>
                </w:rPr>
                <w:t>MAX</w:t>
              </w:r>
            </w:ins>
          </w:p>
        </w:tc>
        <w:tc>
          <w:tcPr>
            <w:tcW w:w="1194" w:type="dxa"/>
            <w:tcBorders>
              <w:top w:val="single" w:sz="4" w:space="0" w:color="9BC2E6"/>
              <w:left w:val="nil"/>
              <w:bottom w:val="single" w:sz="4" w:space="0" w:color="9BC2E6"/>
              <w:right w:val="nil"/>
            </w:tcBorders>
            <w:shd w:val="clear" w:color="000000" w:fill="FFFF00"/>
            <w:noWrap/>
            <w:vAlign w:val="bottom"/>
            <w:hideMark/>
          </w:tcPr>
          <w:p w14:paraId="5810417E" w14:textId="77777777" w:rsidR="00AD1DD6" w:rsidRPr="00AD1DD6" w:rsidRDefault="00AD1DD6" w:rsidP="00AD1DD6">
            <w:pPr>
              <w:spacing w:after="0" w:line="240" w:lineRule="auto"/>
              <w:jc w:val="right"/>
              <w:rPr>
                <w:ins w:id="3812" w:author="Gladiator Gladiator" w:date="2018-06-01T16:58:00Z"/>
                <w:rFonts w:ascii="Calibri" w:eastAsia="Times New Roman" w:hAnsi="Calibri" w:cs="Calibri"/>
                <w:color w:val="000000"/>
              </w:rPr>
            </w:pPr>
            <w:ins w:id="3813" w:author="Gladiator Gladiator" w:date="2018-06-01T16:58:00Z">
              <w:r w:rsidRPr="00AD1DD6">
                <w:rPr>
                  <w:rFonts w:ascii="Calibri" w:eastAsia="Times New Roman" w:hAnsi="Calibri" w:cs="Calibri"/>
                  <w:color w:val="000000"/>
                </w:rPr>
                <w:t>14.744</w:t>
              </w:r>
            </w:ins>
          </w:p>
        </w:tc>
        <w:tc>
          <w:tcPr>
            <w:tcW w:w="1097" w:type="dxa"/>
            <w:tcBorders>
              <w:top w:val="single" w:sz="4" w:space="0" w:color="9BC2E6"/>
              <w:left w:val="nil"/>
              <w:bottom w:val="single" w:sz="4" w:space="0" w:color="9BC2E6"/>
              <w:right w:val="nil"/>
            </w:tcBorders>
            <w:shd w:val="clear" w:color="000000" w:fill="FFFF00"/>
            <w:noWrap/>
            <w:vAlign w:val="bottom"/>
            <w:hideMark/>
          </w:tcPr>
          <w:p w14:paraId="02AD5326" w14:textId="77777777" w:rsidR="00AD1DD6" w:rsidRPr="00AD1DD6" w:rsidRDefault="00AD1DD6" w:rsidP="00AD1DD6">
            <w:pPr>
              <w:spacing w:after="0" w:line="240" w:lineRule="auto"/>
              <w:rPr>
                <w:ins w:id="3814" w:author="Gladiator Gladiator" w:date="2018-06-01T16:58:00Z"/>
                <w:rFonts w:ascii="Calibri" w:eastAsia="Times New Roman" w:hAnsi="Calibri" w:cs="Calibri"/>
                <w:color w:val="000000"/>
              </w:rPr>
            </w:pPr>
            <w:ins w:id="3815" w:author="Gladiator Gladiator" w:date="2018-06-01T16:58:00Z">
              <w:r w:rsidRPr="00AD1DD6">
                <w:rPr>
                  <w:rFonts w:ascii="Calibri" w:eastAsia="Times New Roman" w:hAnsi="Calibri" w:cs="Calibri"/>
                  <w:color w:val="000000"/>
                </w:rPr>
                <w:t>MIN</w:t>
              </w:r>
            </w:ins>
          </w:p>
        </w:tc>
        <w:tc>
          <w:tcPr>
            <w:tcW w:w="982" w:type="dxa"/>
            <w:tcBorders>
              <w:top w:val="single" w:sz="4" w:space="0" w:color="9BC2E6"/>
              <w:left w:val="nil"/>
              <w:bottom w:val="single" w:sz="4" w:space="0" w:color="9BC2E6"/>
              <w:right w:val="nil"/>
            </w:tcBorders>
            <w:shd w:val="clear" w:color="000000" w:fill="FFFF00"/>
            <w:noWrap/>
            <w:vAlign w:val="bottom"/>
            <w:hideMark/>
          </w:tcPr>
          <w:p w14:paraId="4E5B7A26" w14:textId="77777777" w:rsidR="00AD1DD6" w:rsidRPr="00AD1DD6" w:rsidRDefault="00AD1DD6" w:rsidP="00AD1DD6">
            <w:pPr>
              <w:spacing w:after="0" w:line="240" w:lineRule="auto"/>
              <w:jc w:val="right"/>
              <w:rPr>
                <w:ins w:id="3816" w:author="Gladiator Gladiator" w:date="2018-06-01T16:58:00Z"/>
                <w:rFonts w:ascii="Calibri" w:eastAsia="Times New Roman" w:hAnsi="Calibri" w:cs="Calibri"/>
                <w:color w:val="000000"/>
              </w:rPr>
            </w:pPr>
            <w:ins w:id="3817" w:author="Gladiator Gladiator" w:date="2018-06-01T16:58:00Z">
              <w:r w:rsidRPr="00AD1DD6">
                <w:rPr>
                  <w:rFonts w:ascii="Calibri" w:eastAsia="Times New Roman" w:hAnsi="Calibri" w:cs="Calibri"/>
                  <w:color w:val="000000"/>
                </w:rPr>
                <w:t>10.158</w:t>
              </w:r>
            </w:ins>
          </w:p>
        </w:tc>
        <w:tc>
          <w:tcPr>
            <w:tcW w:w="1040" w:type="dxa"/>
            <w:tcBorders>
              <w:top w:val="single" w:sz="4" w:space="0" w:color="9BC2E6"/>
              <w:left w:val="nil"/>
              <w:bottom w:val="single" w:sz="4" w:space="0" w:color="9BC2E6"/>
              <w:right w:val="nil"/>
            </w:tcBorders>
            <w:shd w:val="clear" w:color="DDEBF7" w:fill="DDEBF7"/>
            <w:noWrap/>
            <w:vAlign w:val="bottom"/>
            <w:hideMark/>
          </w:tcPr>
          <w:p w14:paraId="2669D721" w14:textId="77777777" w:rsidR="00AD1DD6" w:rsidRPr="00AD1DD6" w:rsidRDefault="00AD1DD6" w:rsidP="00AD1DD6">
            <w:pPr>
              <w:spacing w:after="0" w:line="240" w:lineRule="auto"/>
              <w:jc w:val="right"/>
              <w:rPr>
                <w:ins w:id="3818" w:author="Gladiator Gladiator" w:date="2018-06-01T16:58:00Z"/>
                <w:rFonts w:ascii="Calibri" w:eastAsia="Times New Roman" w:hAnsi="Calibri" w:cs="Calibri"/>
                <w:color w:val="000000"/>
              </w:rPr>
            </w:pPr>
          </w:p>
        </w:tc>
        <w:tc>
          <w:tcPr>
            <w:tcW w:w="1251" w:type="dxa"/>
            <w:tcBorders>
              <w:top w:val="single" w:sz="4" w:space="0" w:color="9BC2E6"/>
              <w:left w:val="nil"/>
              <w:bottom w:val="single" w:sz="4" w:space="0" w:color="9BC2E6"/>
              <w:right w:val="nil"/>
            </w:tcBorders>
            <w:shd w:val="clear" w:color="DDEBF7" w:fill="DDEBF7"/>
            <w:noWrap/>
            <w:vAlign w:val="bottom"/>
            <w:hideMark/>
          </w:tcPr>
          <w:p w14:paraId="456ED6DE" w14:textId="77777777" w:rsidR="00AD1DD6" w:rsidRPr="00AD1DD6" w:rsidRDefault="00AD1DD6" w:rsidP="00AD1DD6">
            <w:pPr>
              <w:spacing w:after="0" w:line="240" w:lineRule="auto"/>
              <w:rPr>
                <w:ins w:id="3819" w:author="Gladiator Gladiator" w:date="2018-06-01T16:58:00Z"/>
                <w:rFonts w:ascii="Times New Roman" w:eastAsia="Times New Roman" w:hAnsi="Times New Roman" w:cs="Times New Roman"/>
                <w:sz w:val="20"/>
                <w:szCs w:val="20"/>
              </w:rPr>
            </w:pPr>
          </w:p>
        </w:tc>
        <w:tc>
          <w:tcPr>
            <w:tcW w:w="924" w:type="dxa"/>
            <w:tcBorders>
              <w:top w:val="single" w:sz="4" w:space="0" w:color="9BC2E6"/>
              <w:left w:val="nil"/>
              <w:bottom w:val="single" w:sz="4" w:space="0" w:color="9BC2E6"/>
              <w:right w:val="nil"/>
            </w:tcBorders>
            <w:shd w:val="clear" w:color="DDEBF7" w:fill="DDEBF7"/>
            <w:noWrap/>
            <w:vAlign w:val="bottom"/>
            <w:hideMark/>
          </w:tcPr>
          <w:p w14:paraId="4835E03C" w14:textId="77777777" w:rsidR="00AD1DD6" w:rsidRPr="00AD1DD6" w:rsidRDefault="00AD1DD6" w:rsidP="00AD1DD6">
            <w:pPr>
              <w:spacing w:after="0" w:line="240" w:lineRule="auto"/>
              <w:rPr>
                <w:ins w:id="3820" w:author="Gladiator Gladiator" w:date="2018-06-01T16:58:00Z"/>
                <w:rFonts w:ascii="Times New Roman" w:eastAsia="Times New Roman" w:hAnsi="Times New Roman" w:cs="Times New Roman"/>
                <w:sz w:val="20"/>
                <w:szCs w:val="20"/>
              </w:rPr>
            </w:pPr>
          </w:p>
        </w:tc>
        <w:tc>
          <w:tcPr>
            <w:tcW w:w="1021" w:type="dxa"/>
            <w:tcBorders>
              <w:top w:val="single" w:sz="4" w:space="0" w:color="9BC2E6"/>
              <w:left w:val="nil"/>
              <w:bottom w:val="single" w:sz="4" w:space="0" w:color="9BC2E6"/>
              <w:right w:val="single" w:sz="4" w:space="0" w:color="9BC2E6"/>
            </w:tcBorders>
            <w:shd w:val="clear" w:color="DDEBF7" w:fill="DDEBF7"/>
            <w:noWrap/>
            <w:vAlign w:val="bottom"/>
            <w:hideMark/>
          </w:tcPr>
          <w:p w14:paraId="55E8329D" w14:textId="77777777" w:rsidR="00AD1DD6" w:rsidRPr="00AD1DD6" w:rsidRDefault="00AD1DD6" w:rsidP="00AD1DD6">
            <w:pPr>
              <w:spacing w:after="0" w:line="240" w:lineRule="auto"/>
              <w:rPr>
                <w:ins w:id="3821" w:author="Gladiator Gladiator" w:date="2018-06-01T16:58:00Z"/>
                <w:rFonts w:ascii="Times New Roman" w:eastAsia="Times New Roman" w:hAnsi="Times New Roman" w:cs="Times New Roman"/>
                <w:sz w:val="20"/>
                <w:szCs w:val="20"/>
              </w:rPr>
            </w:pPr>
          </w:p>
        </w:tc>
      </w:tr>
    </w:tbl>
    <w:p w14:paraId="7E6F27B7" w14:textId="04101A95" w:rsidR="00254DFF" w:rsidRDefault="00254DFF" w:rsidP="00254DFF">
      <w:pPr>
        <w:ind w:firstLine="180"/>
        <w:jc w:val="center"/>
        <w:rPr>
          <w:sz w:val="16"/>
          <w:szCs w:val="16"/>
        </w:rPr>
      </w:pPr>
    </w:p>
    <w:p w14:paraId="09539118" w14:textId="77777777" w:rsidR="00254DFF" w:rsidRPr="00CB27AA" w:rsidRDefault="00254DFF" w:rsidP="00254DFF">
      <w:pPr>
        <w:ind w:firstLine="180"/>
        <w:jc w:val="center"/>
        <w:rPr>
          <w:sz w:val="16"/>
          <w:szCs w:val="16"/>
          <w:lang w:val="el-GR"/>
        </w:rPr>
      </w:pPr>
      <w:r>
        <w:rPr>
          <w:sz w:val="16"/>
          <w:szCs w:val="16"/>
          <w:lang w:val="el-GR"/>
        </w:rPr>
        <w:t>Εικόνα</w:t>
      </w:r>
      <w:r w:rsidR="00CB27AA" w:rsidRPr="00CB27AA">
        <w:rPr>
          <w:sz w:val="16"/>
          <w:szCs w:val="16"/>
          <w:lang w:val="el-GR"/>
        </w:rPr>
        <w:t xml:space="preserve"> 7.</w:t>
      </w:r>
      <w:r w:rsidR="00CB27AA">
        <w:rPr>
          <w:sz w:val="16"/>
          <w:szCs w:val="16"/>
          <w:lang w:val="el-GR"/>
        </w:rPr>
        <w:t>20</w:t>
      </w:r>
      <w:r w:rsidRPr="00CB27AA">
        <w:rPr>
          <w:sz w:val="16"/>
          <w:szCs w:val="16"/>
          <w:lang w:val="el-GR"/>
        </w:rPr>
        <w:t xml:space="preserve"> : </w:t>
      </w:r>
      <w:r>
        <w:rPr>
          <w:sz w:val="16"/>
          <w:szCs w:val="16"/>
        </w:rPr>
        <w:t>Aggregated</w:t>
      </w:r>
      <w:r w:rsidRPr="00CB27AA">
        <w:rPr>
          <w:sz w:val="16"/>
          <w:szCs w:val="16"/>
          <w:lang w:val="el-GR"/>
        </w:rPr>
        <w:t xml:space="preserve"> </w:t>
      </w:r>
      <w:r>
        <w:rPr>
          <w:sz w:val="16"/>
          <w:szCs w:val="16"/>
        </w:rPr>
        <w:t>RMSSD</w:t>
      </w:r>
    </w:p>
    <w:p w14:paraId="474C8207" w14:textId="77777777" w:rsidR="00F56054" w:rsidRDefault="00F56054">
      <w:pPr>
        <w:rPr>
          <w:ins w:id="3822" w:author="goumop" w:date="2018-05-29T14:53:00Z"/>
          <w:sz w:val="16"/>
          <w:szCs w:val="16"/>
        </w:rPr>
      </w:pPr>
      <w:ins w:id="3823" w:author="goumop" w:date="2018-05-29T14:53:00Z">
        <w:r>
          <w:rPr>
            <w:sz w:val="16"/>
            <w:szCs w:val="16"/>
          </w:rPr>
          <w:br w:type="page"/>
        </w:r>
      </w:ins>
    </w:p>
    <w:p w14:paraId="4BE7B137" w14:textId="448BEE94" w:rsidR="00E9199B" w:rsidRPr="00CB27AA" w:rsidRDefault="00AD1DD6" w:rsidP="00254DFF">
      <w:pPr>
        <w:ind w:firstLine="180"/>
        <w:jc w:val="center"/>
        <w:rPr>
          <w:ins w:id="3824" w:author="Gladiator Gladiator" w:date="2018-05-22T19:17:00Z"/>
          <w:sz w:val="16"/>
          <w:szCs w:val="16"/>
          <w:lang w:val="el-GR"/>
        </w:rPr>
      </w:pPr>
      <w:del w:id="3825" w:author="Gladiator Gladiator" w:date="2018-05-22T19:17:00Z">
        <w:r>
          <w:rPr>
            <w:sz w:val="16"/>
            <w:szCs w:val="16"/>
          </w:rPr>
          <w:lastRenderedPageBreak/>
          <w:pict w14:anchorId="1DB82D55">
            <v:shape id="_x0000_i1071" type="#_x0000_t75" style="width:388pt;height:298.35pt">
              <v:imagedata r:id="rId120" o:title="aggregated pNN50"/>
            </v:shape>
          </w:pict>
        </w:r>
      </w:del>
    </w:p>
    <w:tbl>
      <w:tblPr>
        <w:tblW w:w="9672" w:type="dxa"/>
        <w:tblLook w:val="04A0" w:firstRow="1" w:lastRow="0" w:firstColumn="1" w:lastColumn="0" w:noHBand="0" w:noVBand="1"/>
        <w:tblPrChange w:id="3826" w:author="Gladiator Gladiator" w:date="2018-06-01T16:59:00Z">
          <w:tblPr>
            <w:tblW w:w="9672" w:type="dxa"/>
            <w:tblLook w:val="04A0" w:firstRow="1" w:lastRow="0" w:firstColumn="1" w:lastColumn="0" w:noHBand="0" w:noVBand="1"/>
          </w:tblPr>
        </w:tblPrChange>
      </w:tblPr>
      <w:tblGrid>
        <w:gridCol w:w="1884"/>
        <w:gridCol w:w="991"/>
        <w:gridCol w:w="990"/>
        <w:gridCol w:w="1152"/>
        <w:gridCol w:w="1105"/>
        <w:gridCol w:w="1014"/>
        <w:gridCol w:w="1268"/>
        <w:gridCol w:w="1268"/>
        <w:tblGridChange w:id="3827">
          <w:tblGrid>
            <w:gridCol w:w="1884"/>
            <w:gridCol w:w="991"/>
            <w:gridCol w:w="186"/>
            <w:gridCol w:w="996"/>
            <w:gridCol w:w="960"/>
            <w:gridCol w:w="1105"/>
            <w:gridCol w:w="1014"/>
            <w:gridCol w:w="1268"/>
            <w:gridCol w:w="1268"/>
          </w:tblGrid>
        </w:tblGridChange>
      </w:tblGrid>
      <w:tr w:rsidR="00AD1DD6" w:rsidRPr="00AD1DD6" w14:paraId="2D462DB0" w14:textId="77777777" w:rsidTr="00AD1DD6">
        <w:trPr>
          <w:trHeight w:val="270"/>
          <w:ins w:id="3828" w:author="Gladiator Gladiator" w:date="2018-06-01T16:58:00Z"/>
          <w:trPrChange w:id="3829"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5B9BD5" w:fill="5B9BD5"/>
            <w:noWrap/>
            <w:vAlign w:val="bottom"/>
            <w:hideMark/>
            <w:tcPrChange w:id="3830" w:author="Gladiator Gladiator" w:date="2018-06-01T16:59:00Z">
              <w:tcPr>
                <w:tcW w:w="1884" w:type="dxa"/>
                <w:tcBorders>
                  <w:top w:val="single" w:sz="4" w:space="0" w:color="9BC2E6"/>
                  <w:left w:val="single" w:sz="4" w:space="0" w:color="9BC2E6"/>
                  <w:bottom w:val="single" w:sz="4" w:space="0" w:color="9BC2E6"/>
                  <w:right w:val="nil"/>
                </w:tcBorders>
                <w:shd w:val="clear" w:color="5B9BD5" w:fill="5B9BD5"/>
                <w:noWrap/>
                <w:vAlign w:val="bottom"/>
                <w:hideMark/>
              </w:tcPr>
            </w:tcPrChange>
          </w:tcPr>
          <w:p w14:paraId="5C53DEF1" w14:textId="77777777" w:rsidR="00AD1DD6" w:rsidRPr="00AD1DD6" w:rsidRDefault="00AD1DD6" w:rsidP="00AD1DD6">
            <w:pPr>
              <w:spacing w:after="0" w:line="240" w:lineRule="auto"/>
              <w:rPr>
                <w:ins w:id="3831" w:author="Gladiator Gladiator" w:date="2018-06-01T16:58:00Z"/>
                <w:rFonts w:ascii="Calibri" w:eastAsia="Times New Roman" w:hAnsi="Calibri" w:cs="Calibri"/>
                <w:b/>
                <w:bCs/>
                <w:color w:val="FFFFFF"/>
              </w:rPr>
            </w:pPr>
            <w:ins w:id="3832" w:author="Gladiator Gladiator" w:date="2018-06-01T16:58:00Z">
              <w:r w:rsidRPr="00AD1DD6">
                <w:rPr>
                  <w:rFonts w:ascii="Calibri" w:eastAsia="Times New Roman" w:hAnsi="Calibri" w:cs="Calibri"/>
                  <w:b/>
                  <w:bCs/>
                  <w:color w:val="FFFFFF"/>
                </w:rPr>
                <w:t>pNN50</w:t>
              </w:r>
            </w:ins>
          </w:p>
        </w:tc>
        <w:tc>
          <w:tcPr>
            <w:tcW w:w="991" w:type="dxa"/>
            <w:tcBorders>
              <w:top w:val="single" w:sz="4" w:space="0" w:color="9BC2E6"/>
              <w:left w:val="nil"/>
              <w:bottom w:val="single" w:sz="4" w:space="0" w:color="9BC2E6"/>
              <w:right w:val="nil"/>
            </w:tcBorders>
            <w:shd w:val="clear" w:color="5B9BD5" w:fill="5B9BD5"/>
            <w:noWrap/>
            <w:vAlign w:val="bottom"/>
            <w:hideMark/>
            <w:tcPrChange w:id="3833" w:author="Gladiator Gladiator" w:date="2018-06-01T16:59:00Z">
              <w:tcPr>
                <w:tcW w:w="1177" w:type="dxa"/>
                <w:gridSpan w:val="2"/>
                <w:tcBorders>
                  <w:top w:val="single" w:sz="4" w:space="0" w:color="9BC2E6"/>
                  <w:left w:val="nil"/>
                  <w:bottom w:val="single" w:sz="4" w:space="0" w:color="9BC2E6"/>
                  <w:right w:val="nil"/>
                </w:tcBorders>
                <w:shd w:val="clear" w:color="5B9BD5" w:fill="5B9BD5"/>
                <w:noWrap/>
                <w:vAlign w:val="bottom"/>
                <w:hideMark/>
              </w:tcPr>
            </w:tcPrChange>
          </w:tcPr>
          <w:p w14:paraId="189CA230" w14:textId="77777777" w:rsidR="00AD1DD6" w:rsidRPr="00AD1DD6" w:rsidRDefault="00AD1DD6" w:rsidP="00AD1DD6">
            <w:pPr>
              <w:spacing w:after="0" w:line="240" w:lineRule="auto"/>
              <w:rPr>
                <w:ins w:id="3834" w:author="Gladiator Gladiator" w:date="2018-06-01T16:58:00Z"/>
                <w:rFonts w:ascii="Calibri" w:eastAsia="Times New Roman" w:hAnsi="Calibri" w:cs="Calibri"/>
                <w:b/>
                <w:bCs/>
                <w:color w:val="FFFFFF"/>
              </w:rPr>
            </w:pPr>
            <w:ins w:id="3835" w:author="Gladiator Gladiator" w:date="2018-06-01T16:58:00Z">
              <w:r w:rsidRPr="00AD1DD6">
                <w:rPr>
                  <w:rFonts w:ascii="Calibri" w:eastAsia="Times New Roman" w:hAnsi="Calibri" w:cs="Calibri"/>
                  <w:b/>
                  <w:bCs/>
                  <w:color w:val="FFFFFF"/>
                </w:rPr>
                <w:t>mode</w:t>
              </w:r>
            </w:ins>
          </w:p>
        </w:tc>
        <w:tc>
          <w:tcPr>
            <w:tcW w:w="990" w:type="dxa"/>
            <w:tcBorders>
              <w:top w:val="single" w:sz="4" w:space="0" w:color="9BC2E6"/>
              <w:left w:val="nil"/>
              <w:bottom w:val="single" w:sz="4" w:space="0" w:color="9BC2E6"/>
              <w:right w:val="nil"/>
            </w:tcBorders>
            <w:shd w:val="clear" w:color="5B9BD5" w:fill="5B9BD5"/>
            <w:noWrap/>
            <w:vAlign w:val="bottom"/>
            <w:hideMark/>
            <w:tcPrChange w:id="3836" w:author="Gladiator Gladiator" w:date="2018-06-01T16:59:00Z">
              <w:tcPr>
                <w:tcW w:w="996" w:type="dxa"/>
                <w:tcBorders>
                  <w:top w:val="single" w:sz="4" w:space="0" w:color="9BC2E6"/>
                  <w:left w:val="nil"/>
                  <w:bottom w:val="single" w:sz="4" w:space="0" w:color="9BC2E6"/>
                  <w:right w:val="nil"/>
                </w:tcBorders>
                <w:shd w:val="clear" w:color="5B9BD5" w:fill="5B9BD5"/>
                <w:noWrap/>
                <w:vAlign w:val="bottom"/>
                <w:hideMark/>
              </w:tcPr>
            </w:tcPrChange>
          </w:tcPr>
          <w:p w14:paraId="4C06CEB9" w14:textId="77777777" w:rsidR="00AD1DD6" w:rsidRPr="00AD1DD6" w:rsidRDefault="00AD1DD6" w:rsidP="00AD1DD6">
            <w:pPr>
              <w:spacing w:after="0" w:line="240" w:lineRule="auto"/>
              <w:rPr>
                <w:ins w:id="3837" w:author="Gladiator Gladiator" w:date="2018-06-01T16:58:00Z"/>
                <w:rFonts w:ascii="Calibri" w:eastAsia="Times New Roman" w:hAnsi="Calibri" w:cs="Calibri"/>
                <w:b/>
                <w:bCs/>
                <w:color w:val="FFFFFF"/>
              </w:rPr>
            </w:pPr>
            <w:ins w:id="3838" w:author="Gladiator Gladiator" w:date="2018-06-01T16:58:00Z">
              <w:r w:rsidRPr="00AD1DD6">
                <w:rPr>
                  <w:rFonts w:ascii="Calibri" w:eastAsia="Times New Roman" w:hAnsi="Calibri" w:cs="Calibri"/>
                  <w:b/>
                  <w:bCs/>
                  <w:color w:val="FFFFFF"/>
                </w:rPr>
                <w:t>1st min</w:t>
              </w:r>
            </w:ins>
          </w:p>
        </w:tc>
        <w:tc>
          <w:tcPr>
            <w:tcW w:w="1152" w:type="dxa"/>
            <w:tcBorders>
              <w:top w:val="single" w:sz="4" w:space="0" w:color="9BC2E6"/>
              <w:left w:val="nil"/>
              <w:bottom w:val="single" w:sz="4" w:space="0" w:color="9BC2E6"/>
              <w:right w:val="nil"/>
            </w:tcBorders>
            <w:shd w:val="clear" w:color="5B9BD5" w:fill="5B9BD5"/>
            <w:noWrap/>
            <w:vAlign w:val="bottom"/>
            <w:hideMark/>
            <w:tcPrChange w:id="3839" w:author="Gladiator Gladiator" w:date="2018-06-01T16:59:00Z">
              <w:tcPr>
                <w:tcW w:w="960" w:type="dxa"/>
                <w:tcBorders>
                  <w:top w:val="single" w:sz="4" w:space="0" w:color="9BC2E6"/>
                  <w:left w:val="nil"/>
                  <w:bottom w:val="single" w:sz="4" w:space="0" w:color="9BC2E6"/>
                  <w:right w:val="nil"/>
                </w:tcBorders>
                <w:shd w:val="clear" w:color="5B9BD5" w:fill="5B9BD5"/>
                <w:noWrap/>
                <w:vAlign w:val="bottom"/>
                <w:hideMark/>
              </w:tcPr>
            </w:tcPrChange>
          </w:tcPr>
          <w:p w14:paraId="3C356D64" w14:textId="77777777" w:rsidR="00AD1DD6" w:rsidRPr="00AD1DD6" w:rsidRDefault="00AD1DD6" w:rsidP="00AD1DD6">
            <w:pPr>
              <w:spacing w:after="0" w:line="240" w:lineRule="auto"/>
              <w:rPr>
                <w:ins w:id="3840" w:author="Gladiator Gladiator" w:date="2018-06-01T16:58:00Z"/>
                <w:rFonts w:ascii="Calibri" w:eastAsia="Times New Roman" w:hAnsi="Calibri" w:cs="Calibri"/>
                <w:b/>
                <w:bCs/>
                <w:color w:val="FFFFFF"/>
              </w:rPr>
            </w:pPr>
            <w:ins w:id="3841" w:author="Gladiator Gladiator" w:date="2018-06-01T16:58:00Z">
              <w:r w:rsidRPr="00AD1DD6">
                <w:rPr>
                  <w:rFonts w:ascii="Calibri" w:eastAsia="Times New Roman" w:hAnsi="Calibri" w:cs="Calibri"/>
                  <w:b/>
                  <w:bCs/>
                  <w:color w:val="FFFFFF"/>
                </w:rPr>
                <w:t>2nd min</w:t>
              </w:r>
            </w:ins>
          </w:p>
        </w:tc>
        <w:tc>
          <w:tcPr>
            <w:tcW w:w="1105" w:type="dxa"/>
            <w:tcBorders>
              <w:top w:val="single" w:sz="4" w:space="0" w:color="9BC2E6"/>
              <w:left w:val="nil"/>
              <w:bottom w:val="single" w:sz="4" w:space="0" w:color="9BC2E6"/>
              <w:right w:val="nil"/>
            </w:tcBorders>
            <w:shd w:val="clear" w:color="5B9BD5" w:fill="5B9BD5"/>
            <w:noWrap/>
            <w:vAlign w:val="bottom"/>
            <w:hideMark/>
            <w:tcPrChange w:id="3842" w:author="Gladiator Gladiator" w:date="2018-06-01T16:59:00Z">
              <w:tcPr>
                <w:tcW w:w="1105" w:type="dxa"/>
                <w:tcBorders>
                  <w:top w:val="single" w:sz="4" w:space="0" w:color="9BC2E6"/>
                  <w:left w:val="nil"/>
                  <w:bottom w:val="single" w:sz="4" w:space="0" w:color="9BC2E6"/>
                  <w:right w:val="nil"/>
                </w:tcBorders>
                <w:shd w:val="clear" w:color="5B9BD5" w:fill="5B9BD5"/>
                <w:noWrap/>
                <w:vAlign w:val="bottom"/>
                <w:hideMark/>
              </w:tcPr>
            </w:tcPrChange>
          </w:tcPr>
          <w:p w14:paraId="68B27B87" w14:textId="77777777" w:rsidR="00AD1DD6" w:rsidRPr="00AD1DD6" w:rsidRDefault="00AD1DD6" w:rsidP="00AD1DD6">
            <w:pPr>
              <w:spacing w:after="0" w:line="240" w:lineRule="auto"/>
              <w:rPr>
                <w:ins w:id="3843" w:author="Gladiator Gladiator" w:date="2018-06-01T16:58:00Z"/>
                <w:rFonts w:ascii="Calibri" w:eastAsia="Times New Roman" w:hAnsi="Calibri" w:cs="Calibri"/>
                <w:b/>
                <w:bCs/>
                <w:color w:val="FFFFFF"/>
              </w:rPr>
            </w:pPr>
            <w:ins w:id="3844" w:author="Gladiator Gladiator" w:date="2018-06-01T16:58:00Z">
              <w:r w:rsidRPr="00AD1DD6">
                <w:rPr>
                  <w:rFonts w:ascii="Calibri" w:eastAsia="Times New Roman" w:hAnsi="Calibri" w:cs="Calibri"/>
                  <w:b/>
                  <w:bCs/>
                  <w:color w:val="FFFFFF"/>
                </w:rPr>
                <w:t>3rd min</w:t>
              </w:r>
            </w:ins>
          </w:p>
        </w:tc>
        <w:tc>
          <w:tcPr>
            <w:tcW w:w="1014" w:type="dxa"/>
            <w:tcBorders>
              <w:top w:val="single" w:sz="4" w:space="0" w:color="9BC2E6"/>
              <w:left w:val="nil"/>
              <w:bottom w:val="single" w:sz="4" w:space="0" w:color="9BC2E6"/>
              <w:right w:val="nil"/>
            </w:tcBorders>
            <w:shd w:val="clear" w:color="5B9BD5" w:fill="5B9BD5"/>
            <w:noWrap/>
            <w:vAlign w:val="bottom"/>
            <w:hideMark/>
            <w:tcPrChange w:id="3845" w:author="Gladiator Gladiator" w:date="2018-06-01T16:59:00Z">
              <w:tcPr>
                <w:tcW w:w="1014" w:type="dxa"/>
                <w:tcBorders>
                  <w:top w:val="single" w:sz="4" w:space="0" w:color="9BC2E6"/>
                  <w:left w:val="nil"/>
                  <w:bottom w:val="single" w:sz="4" w:space="0" w:color="9BC2E6"/>
                  <w:right w:val="nil"/>
                </w:tcBorders>
                <w:shd w:val="clear" w:color="5B9BD5" w:fill="5B9BD5"/>
                <w:noWrap/>
                <w:vAlign w:val="bottom"/>
                <w:hideMark/>
              </w:tcPr>
            </w:tcPrChange>
          </w:tcPr>
          <w:p w14:paraId="2239E0F5" w14:textId="77777777" w:rsidR="00AD1DD6" w:rsidRPr="00AD1DD6" w:rsidRDefault="00AD1DD6" w:rsidP="00AD1DD6">
            <w:pPr>
              <w:spacing w:after="0" w:line="240" w:lineRule="auto"/>
              <w:rPr>
                <w:ins w:id="3846" w:author="Gladiator Gladiator" w:date="2018-06-01T16:58:00Z"/>
                <w:rFonts w:ascii="Calibri" w:eastAsia="Times New Roman" w:hAnsi="Calibri" w:cs="Calibri"/>
                <w:b/>
                <w:bCs/>
                <w:color w:val="FFFFFF"/>
              </w:rPr>
            </w:pPr>
            <w:ins w:id="3847" w:author="Gladiator Gladiator" w:date="2018-06-01T16:58:00Z">
              <w:r w:rsidRPr="00AD1DD6">
                <w:rPr>
                  <w:rFonts w:ascii="Calibri" w:eastAsia="Times New Roman" w:hAnsi="Calibri" w:cs="Calibri"/>
                  <w:b/>
                  <w:bCs/>
                  <w:color w:val="FFFFFF"/>
                </w:rPr>
                <w:t>4th min</w:t>
              </w:r>
            </w:ins>
          </w:p>
        </w:tc>
        <w:tc>
          <w:tcPr>
            <w:tcW w:w="1268" w:type="dxa"/>
            <w:tcBorders>
              <w:top w:val="single" w:sz="4" w:space="0" w:color="9BC2E6"/>
              <w:left w:val="nil"/>
              <w:bottom w:val="single" w:sz="4" w:space="0" w:color="9BC2E6"/>
              <w:right w:val="nil"/>
            </w:tcBorders>
            <w:shd w:val="clear" w:color="5B9BD5" w:fill="5B9BD5"/>
            <w:noWrap/>
            <w:vAlign w:val="bottom"/>
            <w:hideMark/>
            <w:tcPrChange w:id="3848" w:author="Gladiator Gladiator" w:date="2018-06-01T16:59:00Z">
              <w:tcPr>
                <w:tcW w:w="1268" w:type="dxa"/>
                <w:tcBorders>
                  <w:top w:val="single" w:sz="4" w:space="0" w:color="9BC2E6"/>
                  <w:left w:val="nil"/>
                  <w:bottom w:val="single" w:sz="4" w:space="0" w:color="9BC2E6"/>
                  <w:right w:val="nil"/>
                </w:tcBorders>
                <w:shd w:val="clear" w:color="5B9BD5" w:fill="5B9BD5"/>
                <w:noWrap/>
                <w:vAlign w:val="bottom"/>
                <w:hideMark/>
              </w:tcPr>
            </w:tcPrChange>
          </w:tcPr>
          <w:p w14:paraId="2177D499" w14:textId="77777777" w:rsidR="00AD1DD6" w:rsidRPr="00AD1DD6" w:rsidRDefault="00AD1DD6" w:rsidP="00AD1DD6">
            <w:pPr>
              <w:spacing w:after="0" w:line="240" w:lineRule="auto"/>
              <w:rPr>
                <w:ins w:id="3849" w:author="Gladiator Gladiator" w:date="2018-06-01T16:58:00Z"/>
                <w:rFonts w:ascii="Calibri" w:eastAsia="Times New Roman" w:hAnsi="Calibri" w:cs="Calibri"/>
                <w:b/>
                <w:bCs/>
                <w:color w:val="FFFFFF"/>
              </w:rPr>
            </w:pPr>
            <w:ins w:id="3850" w:author="Gladiator Gladiator" w:date="2018-06-01T16:58:00Z">
              <w:r w:rsidRPr="00AD1DD6">
                <w:rPr>
                  <w:rFonts w:ascii="Calibri" w:eastAsia="Times New Roman" w:hAnsi="Calibri" w:cs="Calibri"/>
                  <w:b/>
                  <w:bCs/>
                  <w:color w:val="FFFFFF"/>
                </w:rPr>
                <w:t>5th min</w:t>
              </w:r>
            </w:ins>
          </w:p>
        </w:tc>
        <w:tc>
          <w:tcPr>
            <w:tcW w:w="1268" w:type="dxa"/>
            <w:tcBorders>
              <w:top w:val="single" w:sz="4" w:space="0" w:color="9BC2E6"/>
              <w:left w:val="nil"/>
              <w:bottom w:val="single" w:sz="4" w:space="0" w:color="9BC2E6"/>
              <w:right w:val="single" w:sz="4" w:space="0" w:color="9BC2E6"/>
            </w:tcBorders>
            <w:shd w:val="clear" w:color="5B9BD5" w:fill="5B9BD5"/>
            <w:noWrap/>
            <w:vAlign w:val="bottom"/>
            <w:hideMark/>
            <w:tcPrChange w:id="3851" w:author="Gladiator Gladiator" w:date="2018-06-01T16:59:00Z">
              <w:tcPr>
                <w:tcW w:w="1268" w:type="dxa"/>
                <w:tcBorders>
                  <w:top w:val="single" w:sz="4" w:space="0" w:color="9BC2E6"/>
                  <w:left w:val="nil"/>
                  <w:bottom w:val="single" w:sz="4" w:space="0" w:color="9BC2E6"/>
                  <w:right w:val="single" w:sz="4" w:space="0" w:color="9BC2E6"/>
                </w:tcBorders>
                <w:shd w:val="clear" w:color="5B9BD5" w:fill="5B9BD5"/>
                <w:noWrap/>
                <w:vAlign w:val="bottom"/>
                <w:hideMark/>
              </w:tcPr>
            </w:tcPrChange>
          </w:tcPr>
          <w:p w14:paraId="0D23B0E6" w14:textId="77777777" w:rsidR="00AD1DD6" w:rsidRPr="00AD1DD6" w:rsidRDefault="00AD1DD6" w:rsidP="00AD1DD6">
            <w:pPr>
              <w:spacing w:after="0" w:line="240" w:lineRule="auto"/>
              <w:rPr>
                <w:ins w:id="3852" w:author="Gladiator Gladiator" w:date="2018-06-01T16:58:00Z"/>
                <w:rFonts w:ascii="Calibri" w:eastAsia="Times New Roman" w:hAnsi="Calibri" w:cs="Calibri"/>
                <w:b/>
                <w:bCs/>
                <w:color w:val="FFFFFF"/>
              </w:rPr>
            </w:pPr>
            <w:ins w:id="3853" w:author="Gladiator Gladiator" w:date="2018-06-01T16:58:00Z">
              <w:r w:rsidRPr="00AD1DD6">
                <w:rPr>
                  <w:rFonts w:ascii="Calibri" w:eastAsia="Times New Roman" w:hAnsi="Calibri" w:cs="Calibri"/>
                  <w:b/>
                  <w:bCs/>
                  <w:color w:val="FFFFFF"/>
                </w:rPr>
                <w:t>Set of minutes</w:t>
              </w:r>
            </w:ins>
          </w:p>
        </w:tc>
      </w:tr>
      <w:tr w:rsidR="00AD1DD6" w:rsidRPr="00AD1DD6" w14:paraId="77B1AA44" w14:textId="77777777" w:rsidTr="00AD1DD6">
        <w:trPr>
          <w:trHeight w:val="270"/>
          <w:ins w:id="3854" w:author="Gladiator Gladiator" w:date="2018-06-01T16:58:00Z"/>
          <w:trPrChange w:id="3855"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DDEBF7" w:fill="DDEBF7"/>
            <w:noWrap/>
            <w:vAlign w:val="bottom"/>
            <w:hideMark/>
            <w:tcPrChange w:id="3856" w:author="Gladiator Gladiator" w:date="2018-06-01T16:59:00Z">
              <w:tcPr>
                <w:tcW w:w="188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7853935F" w14:textId="77777777" w:rsidR="00AD1DD6" w:rsidRPr="00AD1DD6" w:rsidRDefault="00AD1DD6" w:rsidP="00AD1DD6">
            <w:pPr>
              <w:spacing w:after="0" w:line="240" w:lineRule="auto"/>
              <w:rPr>
                <w:ins w:id="3857" w:author="Gladiator Gladiator" w:date="2018-06-01T16:58:00Z"/>
                <w:rFonts w:ascii="Calibri" w:eastAsia="Times New Roman" w:hAnsi="Calibri" w:cs="Calibri"/>
                <w:color w:val="000000"/>
              </w:rPr>
            </w:pPr>
            <w:ins w:id="3858" w:author="Gladiator Gladiator" w:date="2018-06-01T16:58:00Z">
              <w:r w:rsidRPr="00AD1DD6">
                <w:rPr>
                  <w:rFonts w:ascii="Calibri" w:eastAsia="Times New Roman" w:hAnsi="Calibri" w:cs="Calibri"/>
                  <w:color w:val="000000"/>
                </w:rPr>
                <w:t>User 1</w:t>
              </w:r>
            </w:ins>
          </w:p>
        </w:tc>
        <w:tc>
          <w:tcPr>
            <w:tcW w:w="991" w:type="dxa"/>
            <w:tcBorders>
              <w:top w:val="single" w:sz="4" w:space="0" w:color="9BC2E6"/>
              <w:left w:val="nil"/>
              <w:bottom w:val="single" w:sz="4" w:space="0" w:color="9BC2E6"/>
              <w:right w:val="nil"/>
            </w:tcBorders>
            <w:shd w:val="clear" w:color="DDEBF7" w:fill="DDEBF7"/>
            <w:noWrap/>
            <w:vAlign w:val="bottom"/>
            <w:hideMark/>
            <w:tcPrChange w:id="3859" w:author="Gladiator Gladiator" w:date="2018-06-01T16:59:00Z">
              <w:tcPr>
                <w:tcW w:w="1177" w:type="dxa"/>
                <w:gridSpan w:val="2"/>
                <w:tcBorders>
                  <w:top w:val="single" w:sz="4" w:space="0" w:color="9BC2E6"/>
                  <w:left w:val="nil"/>
                  <w:bottom w:val="single" w:sz="4" w:space="0" w:color="9BC2E6"/>
                  <w:right w:val="nil"/>
                </w:tcBorders>
                <w:shd w:val="clear" w:color="DDEBF7" w:fill="DDEBF7"/>
                <w:noWrap/>
                <w:vAlign w:val="bottom"/>
                <w:hideMark/>
              </w:tcPr>
            </w:tcPrChange>
          </w:tcPr>
          <w:p w14:paraId="3949ACEE" w14:textId="77777777" w:rsidR="00AD1DD6" w:rsidRPr="00AD1DD6" w:rsidRDefault="00AD1DD6" w:rsidP="00AD1DD6">
            <w:pPr>
              <w:spacing w:after="0" w:line="240" w:lineRule="auto"/>
              <w:rPr>
                <w:ins w:id="3860" w:author="Gladiator Gladiator" w:date="2018-06-01T16:58:00Z"/>
                <w:rFonts w:ascii="Calibri" w:eastAsia="Times New Roman" w:hAnsi="Calibri" w:cs="Calibri"/>
                <w:color w:val="000000"/>
              </w:rPr>
            </w:pPr>
            <w:ins w:id="3861" w:author="Gladiator Gladiator" w:date="2018-06-01T16:58:00Z">
              <w:r w:rsidRPr="00AD1DD6">
                <w:rPr>
                  <w:rFonts w:ascii="Calibri" w:eastAsia="Times New Roman" w:hAnsi="Calibri" w:cs="Calibri"/>
                  <w:color w:val="000000"/>
                </w:rPr>
                <w:t>relaxing</w:t>
              </w:r>
            </w:ins>
          </w:p>
        </w:tc>
        <w:tc>
          <w:tcPr>
            <w:tcW w:w="990" w:type="dxa"/>
            <w:tcBorders>
              <w:top w:val="single" w:sz="4" w:space="0" w:color="9BC2E6"/>
              <w:left w:val="nil"/>
              <w:bottom w:val="single" w:sz="4" w:space="0" w:color="9BC2E6"/>
              <w:right w:val="nil"/>
            </w:tcBorders>
            <w:shd w:val="clear" w:color="DDEBF7" w:fill="DDEBF7"/>
            <w:noWrap/>
            <w:vAlign w:val="bottom"/>
            <w:hideMark/>
            <w:tcPrChange w:id="3862" w:author="Gladiator Gladiator" w:date="2018-06-01T16:59:00Z">
              <w:tcPr>
                <w:tcW w:w="996" w:type="dxa"/>
                <w:tcBorders>
                  <w:top w:val="single" w:sz="4" w:space="0" w:color="9BC2E6"/>
                  <w:left w:val="nil"/>
                  <w:bottom w:val="single" w:sz="4" w:space="0" w:color="9BC2E6"/>
                  <w:right w:val="nil"/>
                </w:tcBorders>
                <w:shd w:val="clear" w:color="DDEBF7" w:fill="DDEBF7"/>
                <w:noWrap/>
                <w:vAlign w:val="bottom"/>
                <w:hideMark/>
              </w:tcPr>
            </w:tcPrChange>
          </w:tcPr>
          <w:p w14:paraId="5A7C0565" w14:textId="77777777" w:rsidR="00AD1DD6" w:rsidRPr="00AD1DD6" w:rsidRDefault="00AD1DD6" w:rsidP="00AD1DD6">
            <w:pPr>
              <w:spacing w:after="0" w:line="240" w:lineRule="auto"/>
              <w:jc w:val="right"/>
              <w:rPr>
                <w:ins w:id="3863" w:author="Gladiator Gladiator" w:date="2018-06-01T16:58:00Z"/>
                <w:rFonts w:ascii="Calibri" w:eastAsia="Times New Roman" w:hAnsi="Calibri" w:cs="Calibri"/>
                <w:color w:val="000000"/>
              </w:rPr>
            </w:pPr>
            <w:ins w:id="3864" w:author="Gladiator Gladiator" w:date="2018-06-01T16:58:00Z">
              <w:r w:rsidRPr="00AD1DD6">
                <w:rPr>
                  <w:rFonts w:ascii="Calibri" w:eastAsia="Times New Roman" w:hAnsi="Calibri" w:cs="Calibri"/>
                  <w:color w:val="000000"/>
                </w:rPr>
                <w:t>0.1628</w:t>
              </w:r>
            </w:ins>
          </w:p>
        </w:tc>
        <w:tc>
          <w:tcPr>
            <w:tcW w:w="1152" w:type="dxa"/>
            <w:tcBorders>
              <w:top w:val="single" w:sz="4" w:space="0" w:color="9BC2E6"/>
              <w:left w:val="nil"/>
              <w:bottom w:val="single" w:sz="4" w:space="0" w:color="9BC2E6"/>
              <w:right w:val="nil"/>
            </w:tcBorders>
            <w:shd w:val="clear" w:color="DDEBF7" w:fill="DDEBF7"/>
            <w:noWrap/>
            <w:vAlign w:val="bottom"/>
            <w:hideMark/>
            <w:tcPrChange w:id="3865" w:author="Gladiator Gladiator" w:date="2018-06-01T16:59:00Z">
              <w:tcPr>
                <w:tcW w:w="960" w:type="dxa"/>
                <w:tcBorders>
                  <w:top w:val="single" w:sz="4" w:space="0" w:color="9BC2E6"/>
                  <w:left w:val="nil"/>
                  <w:bottom w:val="single" w:sz="4" w:space="0" w:color="9BC2E6"/>
                  <w:right w:val="nil"/>
                </w:tcBorders>
                <w:shd w:val="clear" w:color="DDEBF7" w:fill="DDEBF7"/>
                <w:noWrap/>
                <w:vAlign w:val="bottom"/>
                <w:hideMark/>
              </w:tcPr>
            </w:tcPrChange>
          </w:tcPr>
          <w:p w14:paraId="62E7D2D9" w14:textId="77777777" w:rsidR="00AD1DD6" w:rsidRPr="00AD1DD6" w:rsidRDefault="00AD1DD6" w:rsidP="00AD1DD6">
            <w:pPr>
              <w:spacing w:after="0" w:line="240" w:lineRule="auto"/>
              <w:jc w:val="right"/>
              <w:rPr>
                <w:ins w:id="3866" w:author="Gladiator Gladiator" w:date="2018-06-01T16:58:00Z"/>
                <w:rFonts w:ascii="Calibri" w:eastAsia="Times New Roman" w:hAnsi="Calibri" w:cs="Calibri"/>
                <w:color w:val="000000"/>
              </w:rPr>
            </w:pPr>
            <w:ins w:id="3867" w:author="Gladiator Gladiator" w:date="2018-06-01T16:58:00Z">
              <w:r w:rsidRPr="00AD1DD6">
                <w:rPr>
                  <w:rFonts w:ascii="Calibri" w:eastAsia="Times New Roman" w:hAnsi="Calibri" w:cs="Calibri"/>
                  <w:color w:val="000000"/>
                </w:rPr>
                <w:t>0.1761</w:t>
              </w:r>
            </w:ins>
          </w:p>
        </w:tc>
        <w:tc>
          <w:tcPr>
            <w:tcW w:w="1105" w:type="dxa"/>
            <w:tcBorders>
              <w:top w:val="single" w:sz="4" w:space="0" w:color="9BC2E6"/>
              <w:left w:val="nil"/>
              <w:bottom w:val="single" w:sz="4" w:space="0" w:color="9BC2E6"/>
              <w:right w:val="nil"/>
            </w:tcBorders>
            <w:shd w:val="clear" w:color="DDEBF7" w:fill="DDEBF7"/>
            <w:noWrap/>
            <w:vAlign w:val="bottom"/>
            <w:hideMark/>
            <w:tcPrChange w:id="3868" w:author="Gladiator Gladiator" w:date="2018-06-01T16:59: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7290C2E5" w14:textId="77777777" w:rsidR="00AD1DD6" w:rsidRPr="00AD1DD6" w:rsidRDefault="00AD1DD6" w:rsidP="00AD1DD6">
            <w:pPr>
              <w:spacing w:after="0" w:line="240" w:lineRule="auto"/>
              <w:jc w:val="right"/>
              <w:rPr>
                <w:ins w:id="3869" w:author="Gladiator Gladiator" w:date="2018-06-01T16:58:00Z"/>
                <w:rFonts w:ascii="Calibri" w:eastAsia="Times New Roman" w:hAnsi="Calibri" w:cs="Calibri"/>
                <w:color w:val="000000"/>
              </w:rPr>
            </w:pPr>
            <w:ins w:id="3870" w:author="Gladiator Gladiator" w:date="2018-06-01T16:58:00Z">
              <w:r w:rsidRPr="00AD1DD6">
                <w:rPr>
                  <w:rFonts w:ascii="Calibri" w:eastAsia="Times New Roman" w:hAnsi="Calibri" w:cs="Calibri"/>
                  <w:color w:val="000000"/>
                </w:rPr>
                <w:t>0.1860</w:t>
              </w:r>
            </w:ins>
          </w:p>
        </w:tc>
        <w:tc>
          <w:tcPr>
            <w:tcW w:w="1014" w:type="dxa"/>
            <w:tcBorders>
              <w:top w:val="single" w:sz="4" w:space="0" w:color="9BC2E6"/>
              <w:left w:val="nil"/>
              <w:bottom w:val="single" w:sz="4" w:space="0" w:color="9BC2E6"/>
              <w:right w:val="nil"/>
            </w:tcBorders>
            <w:shd w:val="clear" w:color="DDEBF7" w:fill="DDEBF7"/>
            <w:noWrap/>
            <w:vAlign w:val="bottom"/>
            <w:hideMark/>
            <w:tcPrChange w:id="3871" w:author="Gladiator Gladiator" w:date="2018-06-01T16:59:00Z">
              <w:tcPr>
                <w:tcW w:w="1014" w:type="dxa"/>
                <w:tcBorders>
                  <w:top w:val="single" w:sz="4" w:space="0" w:color="9BC2E6"/>
                  <w:left w:val="nil"/>
                  <w:bottom w:val="single" w:sz="4" w:space="0" w:color="9BC2E6"/>
                  <w:right w:val="nil"/>
                </w:tcBorders>
                <w:shd w:val="clear" w:color="DDEBF7" w:fill="DDEBF7"/>
                <w:noWrap/>
                <w:vAlign w:val="bottom"/>
                <w:hideMark/>
              </w:tcPr>
            </w:tcPrChange>
          </w:tcPr>
          <w:p w14:paraId="3691B2E5" w14:textId="77777777" w:rsidR="00AD1DD6" w:rsidRPr="00AD1DD6" w:rsidRDefault="00AD1DD6" w:rsidP="00AD1DD6">
            <w:pPr>
              <w:spacing w:after="0" w:line="240" w:lineRule="auto"/>
              <w:jc w:val="right"/>
              <w:rPr>
                <w:ins w:id="3872" w:author="Gladiator Gladiator" w:date="2018-06-01T16:58:00Z"/>
                <w:rFonts w:ascii="Calibri" w:eastAsia="Times New Roman" w:hAnsi="Calibri" w:cs="Calibri"/>
                <w:color w:val="000000"/>
              </w:rPr>
            </w:pPr>
            <w:ins w:id="3873" w:author="Gladiator Gladiator" w:date="2018-06-01T16:58:00Z">
              <w:r w:rsidRPr="00AD1DD6">
                <w:rPr>
                  <w:rFonts w:ascii="Calibri" w:eastAsia="Times New Roman" w:hAnsi="Calibri" w:cs="Calibri"/>
                  <w:color w:val="000000"/>
                </w:rPr>
                <w:t>0.1761</w:t>
              </w:r>
            </w:ins>
          </w:p>
        </w:tc>
        <w:tc>
          <w:tcPr>
            <w:tcW w:w="1268" w:type="dxa"/>
            <w:tcBorders>
              <w:top w:val="single" w:sz="4" w:space="0" w:color="9BC2E6"/>
              <w:left w:val="nil"/>
              <w:bottom w:val="single" w:sz="4" w:space="0" w:color="9BC2E6"/>
              <w:right w:val="nil"/>
            </w:tcBorders>
            <w:shd w:val="clear" w:color="DDEBF7" w:fill="DDEBF7"/>
            <w:noWrap/>
            <w:vAlign w:val="bottom"/>
            <w:hideMark/>
            <w:tcPrChange w:id="3874" w:author="Gladiator Gladiator" w:date="2018-06-01T16:59:00Z">
              <w:tcPr>
                <w:tcW w:w="1268" w:type="dxa"/>
                <w:tcBorders>
                  <w:top w:val="single" w:sz="4" w:space="0" w:color="9BC2E6"/>
                  <w:left w:val="nil"/>
                  <w:bottom w:val="single" w:sz="4" w:space="0" w:color="9BC2E6"/>
                  <w:right w:val="nil"/>
                </w:tcBorders>
                <w:shd w:val="clear" w:color="DDEBF7" w:fill="DDEBF7"/>
                <w:noWrap/>
                <w:vAlign w:val="bottom"/>
                <w:hideMark/>
              </w:tcPr>
            </w:tcPrChange>
          </w:tcPr>
          <w:p w14:paraId="0E88BDA8" w14:textId="77777777" w:rsidR="00AD1DD6" w:rsidRPr="00AD1DD6" w:rsidRDefault="00AD1DD6" w:rsidP="00AD1DD6">
            <w:pPr>
              <w:spacing w:after="0" w:line="240" w:lineRule="auto"/>
              <w:jc w:val="right"/>
              <w:rPr>
                <w:ins w:id="3875" w:author="Gladiator Gladiator" w:date="2018-06-01T16:58:00Z"/>
                <w:rFonts w:ascii="Calibri" w:eastAsia="Times New Roman" w:hAnsi="Calibri" w:cs="Calibri"/>
                <w:color w:val="000000"/>
              </w:rPr>
            </w:pPr>
            <w:ins w:id="3876" w:author="Gladiator Gladiator" w:date="2018-06-01T16:58:00Z">
              <w:r w:rsidRPr="00AD1DD6">
                <w:rPr>
                  <w:rFonts w:ascii="Calibri" w:eastAsia="Times New Roman" w:hAnsi="Calibri" w:cs="Calibri"/>
                  <w:color w:val="000000"/>
                </w:rPr>
                <w:t>0.1728</w:t>
              </w:r>
            </w:ins>
          </w:p>
        </w:tc>
        <w:tc>
          <w:tcPr>
            <w:tcW w:w="1268" w:type="dxa"/>
            <w:tcBorders>
              <w:top w:val="single" w:sz="4" w:space="0" w:color="9BC2E6"/>
              <w:left w:val="nil"/>
              <w:bottom w:val="single" w:sz="4" w:space="0" w:color="9BC2E6"/>
              <w:right w:val="single" w:sz="4" w:space="0" w:color="9BC2E6"/>
            </w:tcBorders>
            <w:shd w:val="clear" w:color="DDEBF7" w:fill="DDEBF7"/>
            <w:noWrap/>
            <w:vAlign w:val="bottom"/>
            <w:hideMark/>
            <w:tcPrChange w:id="3877" w:author="Gladiator Gladiator" w:date="2018-06-01T16:59:00Z">
              <w:tcPr>
                <w:tcW w:w="1268"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2EE08DEE" w14:textId="77777777" w:rsidR="00AD1DD6" w:rsidRPr="00AD1DD6" w:rsidRDefault="00AD1DD6" w:rsidP="00AD1DD6">
            <w:pPr>
              <w:spacing w:after="0" w:line="240" w:lineRule="auto"/>
              <w:jc w:val="right"/>
              <w:rPr>
                <w:ins w:id="3878" w:author="Gladiator Gladiator" w:date="2018-06-01T16:58:00Z"/>
                <w:rFonts w:ascii="Calibri" w:eastAsia="Times New Roman" w:hAnsi="Calibri" w:cs="Calibri"/>
                <w:color w:val="000000"/>
              </w:rPr>
            </w:pPr>
            <w:ins w:id="3879" w:author="Gladiator Gladiator" w:date="2018-06-01T16:58:00Z">
              <w:r w:rsidRPr="00AD1DD6">
                <w:rPr>
                  <w:rFonts w:ascii="Calibri" w:eastAsia="Times New Roman" w:hAnsi="Calibri" w:cs="Calibri"/>
                  <w:color w:val="000000"/>
                </w:rPr>
                <w:t>0.1748</w:t>
              </w:r>
            </w:ins>
          </w:p>
        </w:tc>
      </w:tr>
      <w:tr w:rsidR="00AD1DD6" w:rsidRPr="00AD1DD6" w14:paraId="505C5AAC" w14:textId="77777777" w:rsidTr="00AD1DD6">
        <w:trPr>
          <w:trHeight w:val="270"/>
          <w:ins w:id="3880" w:author="Gladiator Gladiator" w:date="2018-06-01T16:58:00Z"/>
          <w:trPrChange w:id="3881"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auto" w:fill="auto"/>
            <w:noWrap/>
            <w:vAlign w:val="bottom"/>
            <w:hideMark/>
            <w:tcPrChange w:id="3882" w:author="Gladiator Gladiator" w:date="2018-06-01T16:59:00Z">
              <w:tcPr>
                <w:tcW w:w="1884"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75DDE57E" w14:textId="77777777" w:rsidR="00AD1DD6" w:rsidRPr="00AD1DD6" w:rsidRDefault="00AD1DD6" w:rsidP="00AD1DD6">
            <w:pPr>
              <w:spacing w:after="0" w:line="240" w:lineRule="auto"/>
              <w:rPr>
                <w:ins w:id="3883" w:author="Gladiator Gladiator" w:date="2018-06-01T16:58:00Z"/>
                <w:rFonts w:ascii="Calibri" w:eastAsia="Times New Roman" w:hAnsi="Calibri" w:cs="Calibri"/>
                <w:color w:val="000000"/>
              </w:rPr>
            </w:pPr>
            <w:ins w:id="3884" w:author="Gladiator Gladiator" w:date="2018-06-01T16:58:00Z">
              <w:r w:rsidRPr="00AD1DD6">
                <w:rPr>
                  <w:rFonts w:ascii="Calibri" w:eastAsia="Times New Roman" w:hAnsi="Calibri" w:cs="Calibri"/>
                  <w:color w:val="000000"/>
                </w:rPr>
                <w:t>User 1</w:t>
              </w:r>
            </w:ins>
          </w:p>
        </w:tc>
        <w:tc>
          <w:tcPr>
            <w:tcW w:w="991" w:type="dxa"/>
            <w:tcBorders>
              <w:top w:val="single" w:sz="4" w:space="0" w:color="9BC2E6"/>
              <w:left w:val="nil"/>
              <w:bottom w:val="single" w:sz="4" w:space="0" w:color="9BC2E6"/>
              <w:right w:val="nil"/>
            </w:tcBorders>
            <w:shd w:val="clear" w:color="auto" w:fill="auto"/>
            <w:noWrap/>
            <w:vAlign w:val="bottom"/>
            <w:hideMark/>
            <w:tcPrChange w:id="3885" w:author="Gladiator Gladiator" w:date="2018-06-01T16:59:00Z">
              <w:tcPr>
                <w:tcW w:w="991" w:type="dxa"/>
                <w:tcBorders>
                  <w:top w:val="single" w:sz="4" w:space="0" w:color="9BC2E6"/>
                  <w:left w:val="nil"/>
                  <w:bottom w:val="single" w:sz="4" w:space="0" w:color="9BC2E6"/>
                  <w:right w:val="nil"/>
                </w:tcBorders>
                <w:shd w:val="clear" w:color="auto" w:fill="auto"/>
                <w:noWrap/>
                <w:vAlign w:val="bottom"/>
                <w:hideMark/>
              </w:tcPr>
            </w:tcPrChange>
          </w:tcPr>
          <w:p w14:paraId="5CB9F71A" w14:textId="77777777" w:rsidR="00AD1DD6" w:rsidRPr="00AD1DD6" w:rsidRDefault="00AD1DD6" w:rsidP="00AD1DD6">
            <w:pPr>
              <w:spacing w:after="0" w:line="240" w:lineRule="auto"/>
              <w:rPr>
                <w:ins w:id="3886" w:author="Gladiator Gladiator" w:date="2018-06-01T16:58:00Z"/>
                <w:rFonts w:ascii="Calibri" w:eastAsia="Times New Roman" w:hAnsi="Calibri" w:cs="Calibri"/>
                <w:color w:val="000000"/>
              </w:rPr>
            </w:pPr>
            <w:ins w:id="3887" w:author="Gladiator Gladiator" w:date="2018-06-01T16:58:00Z">
              <w:r w:rsidRPr="00AD1DD6">
                <w:rPr>
                  <w:rFonts w:ascii="Calibri" w:eastAsia="Times New Roman" w:hAnsi="Calibri" w:cs="Calibri"/>
                  <w:color w:val="000000"/>
                </w:rPr>
                <w:t>testing</w:t>
              </w:r>
            </w:ins>
          </w:p>
        </w:tc>
        <w:tc>
          <w:tcPr>
            <w:tcW w:w="990" w:type="dxa"/>
            <w:tcBorders>
              <w:top w:val="single" w:sz="4" w:space="0" w:color="9BC2E6"/>
              <w:left w:val="nil"/>
              <w:bottom w:val="single" w:sz="4" w:space="0" w:color="9BC2E6"/>
              <w:right w:val="nil"/>
            </w:tcBorders>
            <w:shd w:val="clear" w:color="auto" w:fill="auto"/>
            <w:noWrap/>
            <w:vAlign w:val="bottom"/>
            <w:hideMark/>
            <w:tcPrChange w:id="3888" w:author="Gladiator Gladiator" w:date="2018-06-01T16:59:00Z">
              <w:tcPr>
                <w:tcW w:w="1182" w:type="dxa"/>
                <w:gridSpan w:val="2"/>
                <w:tcBorders>
                  <w:top w:val="single" w:sz="4" w:space="0" w:color="9BC2E6"/>
                  <w:left w:val="nil"/>
                  <w:bottom w:val="single" w:sz="4" w:space="0" w:color="9BC2E6"/>
                  <w:right w:val="nil"/>
                </w:tcBorders>
                <w:shd w:val="clear" w:color="auto" w:fill="auto"/>
                <w:noWrap/>
                <w:vAlign w:val="bottom"/>
                <w:hideMark/>
              </w:tcPr>
            </w:tcPrChange>
          </w:tcPr>
          <w:p w14:paraId="654982AD" w14:textId="77777777" w:rsidR="00AD1DD6" w:rsidRPr="00AD1DD6" w:rsidRDefault="00AD1DD6" w:rsidP="00AD1DD6">
            <w:pPr>
              <w:spacing w:after="0" w:line="240" w:lineRule="auto"/>
              <w:jc w:val="right"/>
              <w:rPr>
                <w:ins w:id="3889" w:author="Gladiator Gladiator" w:date="2018-06-01T16:58:00Z"/>
                <w:rFonts w:ascii="Calibri" w:eastAsia="Times New Roman" w:hAnsi="Calibri" w:cs="Calibri"/>
                <w:color w:val="000000"/>
              </w:rPr>
            </w:pPr>
            <w:ins w:id="3890" w:author="Gladiator Gladiator" w:date="2018-06-01T16:58:00Z">
              <w:r w:rsidRPr="00AD1DD6">
                <w:rPr>
                  <w:rFonts w:ascii="Calibri" w:eastAsia="Times New Roman" w:hAnsi="Calibri" w:cs="Calibri"/>
                  <w:color w:val="000000"/>
                </w:rPr>
                <w:t>0.0997</w:t>
              </w:r>
            </w:ins>
          </w:p>
        </w:tc>
        <w:tc>
          <w:tcPr>
            <w:tcW w:w="1152" w:type="dxa"/>
            <w:tcBorders>
              <w:top w:val="single" w:sz="4" w:space="0" w:color="9BC2E6"/>
              <w:left w:val="nil"/>
              <w:bottom w:val="single" w:sz="4" w:space="0" w:color="9BC2E6"/>
              <w:right w:val="nil"/>
            </w:tcBorders>
            <w:shd w:val="clear" w:color="auto" w:fill="auto"/>
            <w:noWrap/>
            <w:vAlign w:val="bottom"/>
            <w:hideMark/>
            <w:tcPrChange w:id="3891" w:author="Gladiator Gladiator" w:date="2018-06-01T16:59:00Z">
              <w:tcPr>
                <w:tcW w:w="960" w:type="dxa"/>
                <w:tcBorders>
                  <w:top w:val="single" w:sz="4" w:space="0" w:color="9BC2E6"/>
                  <w:left w:val="nil"/>
                  <w:bottom w:val="single" w:sz="4" w:space="0" w:color="9BC2E6"/>
                  <w:right w:val="nil"/>
                </w:tcBorders>
                <w:shd w:val="clear" w:color="auto" w:fill="auto"/>
                <w:noWrap/>
                <w:vAlign w:val="bottom"/>
                <w:hideMark/>
              </w:tcPr>
            </w:tcPrChange>
          </w:tcPr>
          <w:p w14:paraId="502705B5" w14:textId="77777777" w:rsidR="00AD1DD6" w:rsidRPr="00AD1DD6" w:rsidRDefault="00AD1DD6" w:rsidP="00AD1DD6">
            <w:pPr>
              <w:spacing w:after="0" w:line="240" w:lineRule="auto"/>
              <w:jc w:val="right"/>
              <w:rPr>
                <w:ins w:id="3892" w:author="Gladiator Gladiator" w:date="2018-06-01T16:58:00Z"/>
                <w:rFonts w:ascii="Calibri" w:eastAsia="Times New Roman" w:hAnsi="Calibri" w:cs="Calibri"/>
                <w:color w:val="000000"/>
              </w:rPr>
            </w:pPr>
            <w:ins w:id="3893" w:author="Gladiator Gladiator" w:date="2018-06-01T16:58:00Z">
              <w:r w:rsidRPr="00AD1DD6">
                <w:rPr>
                  <w:rFonts w:ascii="Calibri" w:eastAsia="Times New Roman" w:hAnsi="Calibri" w:cs="Calibri"/>
                  <w:color w:val="000000"/>
                </w:rPr>
                <w:t>0.1462</w:t>
              </w:r>
            </w:ins>
          </w:p>
        </w:tc>
        <w:tc>
          <w:tcPr>
            <w:tcW w:w="1105" w:type="dxa"/>
            <w:tcBorders>
              <w:top w:val="single" w:sz="4" w:space="0" w:color="9BC2E6"/>
              <w:left w:val="nil"/>
              <w:bottom w:val="single" w:sz="4" w:space="0" w:color="9BC2E6"/>
              <w:right w:val="nil"/>
            </w:tcBorders>
            <w:shd w:val="clear" w:color="auto" w:fill="auto"/>
            <w:noWrap/>
            <w:vAlign w:val="bottom"/>
            <w:hideMark/>
            <w:tcPrChange w:id="3894" w:author="Gladiator Gladiator" w:date="2018-06-01T16:59:00Z">
              <w:tcPr>
                <w:tcW w:w="1105" w:type="dxa"/>
                <w:tcBorders>
                  <w:top w:val="single" w:sz="4" w:space="0" w:color="9BC2E6"/>
                  <w:left w:val="nil"/>
                  <w:bottom w:val="single" w:sz="4" w:space="0" w:color="9BC2E6"/>
                  <w:right w:val="nil"/>
                </w:tcBorders>
                <w:shd w:val="clear" w:color="auto" w:fill="auto"/>
                <w:noWrap/>
                <w:vAlign w:val="bottom"/>
                <w:hideMark/>
              </w:tcPr>
            </w:tcPrChange>
          </w:tcPr>
          <w:p w14:paraId="0412C8F3" w14:textId="77777777" w:rsidR="00AD1DD6" w:rsidRPr="00AD1DD6" w:rsidRDefault="00AD1DD6" w:rsidP="00AD1DD6">
            <w:pPr>
              <w:spacing w:after="0" w:line="240" w:lineRule="auto"/>
              <w:jc w:val="right"/>
              <w:rPr>
                <w:ins w:id="3895" w:author="Gladiator Gladiator" w:date="2018-06-01T16:58:00Z"/>
                <w:rFonts w:ascii="Calibri" w:eastAsia="Times New Roman" w:hAnsi="Calibri" w:cs="Calibri"/>
                <w:color w:val="000000"/>
              </w:rPr>
            </w:pPr>
            <w:ins w:id="3896" w:author="Gladiator Gladiator" w:date="2018-06-01T16:58:00Z">
              <w:r w:rsidRPr="00AD1DD6">
                <w:rPr>
                  <w:rFonts w:ascii="Calibri" w:eastAsia="Times New Roman" w:hAnsi="Calibri" w:cs="Calibri"/>
                  <w:color w:val="000000"/>
                </w:rPr>
                <w:t>0.1429</w:t>
              </w:r>
            </w:ins>
          </w:p>
        </w:tc>
        <w:tc>
          <w:tcPr>
            <w:tcW w:w="1014" w:type="dxa"/>
            <w:tcBorders>
              <w:top w:val="single" w:sz="4" w:space="0" w:color="9BC2E6"/>
              <w:left w:val="nil"/>
              <w:bottom w:val="single" w:sz="4" w:space="0" w:color="9BC2E6"/>
              <w:right w:val="nil"/>
            </w:tcBorders>
            <w:shd w:val="clear" w:color="auto" w:fill="auto"/>
            <w:noWrap/>
            <w:vAlign w:val="bottom"/>
            <w:hideMark/>
            <w:tcPrChange w:id="3897" w:author="Gladiator Gladiator" w:date="2018-06-01T16:59:00Z">
              <w:tcPr>
                <w:tcW w:w="1014" w:type="dxa"/>
                <w:tcBorders>
                  <w:top w:val="single" w:sz="4" w:space="0" w:color="9BC2E6"/>
                  <w:left w:val="nil"/>
                  <w:bottom w:val="single" w:sz="4" w:space="0" w:color="9BC2E6"/>
                  <w:right w:val="nil"/>
                </w:tcBorders>
                <w:shd w:val="clear" w:color="auto" w:fill="auto"/>
                <w:noWrap/>
                <w:vAlign w:val="bottom"/>
                <w:hideMark/>
              </w:tcPr>
            </w:tcPrChange>
          </w:tcPr>
          <w:p w14:paraId="5FB3BDBC" w14:textId="77777777" w:rsidR="00AD1DD6" w:rsidRPr="00AD1DD6" w:rsidRDefault="00AD1DD6" w:rsidP="00AD1DD6">
            <w:pPr>
              <w:spacing w:after="0" w:line="240" w:lineRule="auto"/>
              <w:jc w:val="right"/>
              <w:rPr>
                <w:ins w:id="3898" w:author="Gladiator Gladiator" w:date="2018-06-01T16:58:00Z"/>
                <w:rFonts w:ascii="Calibri" w:eastAsia="Times New Roman" w:hAnsi="Calibri" w:cs="Calibri"/>
                <w:color w:val="000000"/>
              </w:rPr>
            </w:pPr>
            <w:ins w:id="3899" w:author="Gladiator Gladiator" w:date="2018-06-01T16:58:00Z">
              <w:r w:rsidRPr="00AD1DD6">
                <w:rPr>
                  <w:rFonts w:ascii="Calibri" w:eastAsia="Times New Roman" w:hAnsi="Calibri" w:cs="Calibri"/>
                  <w:color w:val="000000"/>
                </w:rPr>
                <w:t>0.1728</w:t>
              </w:r>
            </w:ins>
          </w:p>
        </w:tc>
        <w:tc>
          <w:tcPr>
            <w:tcW w:w="1268" w:type="dxa"/>
            <w:tcBorders>
              <w:top w:val="single" w:sz="4" w:space="0" w:color="9BC2E6"/>
              <w:left w:val="nil"/>
              <w:bottom w:val="single" w:sz="4" w:space="0" w:color="9BC2E6"/>
              <w:right w:val="nil"/>
            </w:tcBorders>
            <w:shd w:val="clear" w:color="auto" w:fill="auto"/>
            <w:noWrap/>
            <w:vAlign w:val="bottom"/>
            <w:hideMark/>
            <w:tcPrChange w:id="3900" w:author="Gladiator Gladiator" w:date="2018-06-01T16:59:00Z">
              <w:tcPr>
                <w:tcW w:w="1268" w:type="dxa"/>
                <w:tcBorders>
                  <w:top w:val="single" w:sz="4" w:space="0" w:color="9BC2E6"/>
                  <w:left w:val="nil"/>
                  <w:bottom w:val="single" w:sz="4" w:space="0" w:color="9BC2E6"/>
                  <w:right w:val="nil"/>
                </w:tcBorders>
                <w:shd w:val="clear" w:color="auto" w:fill="auto"/>
                <w:noWrap/>
                <w:vAlign w:val="bottom"/>
                <w:hideMark/>
              </w:tcPr>
            </w:tcPrChange>
          </w:tcPr>
          <w:p w14:paraId="0D82BCA0" w14:textId="77777777" w:rsidR="00AD1DD6" w:rsidRPr="00AD1DD6" w:rsidRDefault="00AD1DD6" w:rsidP="00AD1DD6">
            <w:pPr>
              <w:spacing w:after="0" w:line="240" w:lineRule="auto"/>
              <w:jc w:val="right"/>
              <w:rPr>
                <w:ins w:id="3901" w:author="Gladiator Gladiator" w:date="2018-06-01T16:58:00Z"/>
                <w:rFonts w:ascii="Calibri" w:eastAsia="Times New Roman" w:hAnsi="Calibri" w:cs="Calibri"/>
                <w:color w:val="000000"/>
              </w:rPr>
            </w:pPr>
            <w:ins w:id="3902" w:author="Gladiator Gladiator" w:date="2018-06-01T16:58:00Z">
              <w:r w:rsidRPr="00AD1DD6">
                <w:rPr>
                  <w:rFonts w:ascii="Calibri" w:eastAsia="Times New Roman" w:hAnsi="Calibri" w:cs="Calibri"/>
                  <w:color w:val="000000"/>
                </w:rPr>
                <w:t>0.1728</w:t>
              </w:r>
            </w:ins>
          </w:p>
        </w:tc>
        <w:tc>
          <w:tcPr>
            <w:tcW w:w="1268" w:type="dxa"/>
            <w:tcBorders>
              <w:top w:val="single" w:sz="4" w:space="0" w:color="9BC2E6"/>
              <w:left w:val="nil"/>
              <w:bottom w:val="single" w:sz="4" w:space="0" w:color="9BC2E6"/>
              <w:right w:val="single" w:sz="4" w:space="0" w:color="9BC2E6"/>
            </w:tcBorders>
            <w:shd w:val="clear" w:color="auto" w:fill="auto"/>
            <w:noWrap/>
            <w:vAlign w:val="bottom"/>
            <w:hideMark/>
            <w:tcPrChange w:id="3903" w:author="Gladiator Gladiator" w:date="2018-06-01T16:59:00Z">
              <w:tcPr>
                <w:tcW w:w="1268" w:type="dxa"/>
                <w:tcBorders>
                  <w:top w:val="single" w:sz="4" w:space="0" w:color="9BC2E6"/>
                  <w:left w:val="nil"/>
                  <w:bottom w:val="single" w:sz="4" w:space="0" w:color="9BC2E6"/>
                  <w:right w:val="single" w:sz="4" w:space="0" w:color="9BC2E6"/>
                </w:tcBorders>
                <w:shd w:val="clear" w:color="auto" w:fill="auto"/>
                <w:noWrap/>
                <w:vAlign w:val="bottom"/>
                <w:hideMark/>
              </w:tcPr>
            </w:tcPrChange>
          </w:tcPr>
          <w:p w14:paraId="6B8B0C1B" w14:textId="77777777" w:rsidR="00AD1DD6" w:rsidRPr="00AD1DD6" w:rsidRDefault="00AD1DD6" w:rsidP="00AD1DD6">
            <w:pPr>
              <w:spacing w:after="0" w:line="240" w:lineRule="auto"/>
              <w:jc w:val="right"/>
              <w:rPr>
                <w:ins w:id="3904" w:author="Gladiator Gladiator" w:date="2018-06-01T16:58:00Z"/>
                <w:rFonts w:ascii="Calibri" w:eastAsia="Times New Roman" w:hAnsi="Calibri" w:cs="Calibri"/>
                <w:color w:val="000000"/>
              </w:rPr>
            </w:pPr>
            <w:ins w:id="3905" w:author="Gladiator Gladiator" w:date="2018-06-01T16:58:00Z">
              <w:r w:rsidRPr="00AD1DD6">
                <w:rPr>
                  <w:rFonts w:ascii="Calibri" w:eastAsia="Times New Roman" w:hAnsi="Calibri" w:cs="Calibri"/>
                  <w:color w:val="000000"/>
                </w:rPr>
                <w:t>0.1468</w:t>
              </w:r>
            </w:ins>
          </w:p>
        </w:tc>
      </w:tr>
      <w:tr w:rsidR="00AD1DD6" w:rsidRPr="00AD1DD6" w14:paraId="6A909B55" w14:textId="77777777" w:rsidTr="00AD1DD6">
        <w:trPr>
          <w:trHeight w:val="270"/>
          <w:ins w:id="3906" w:author="Gladiator Gladiator" w:date="2018-06-01T16:58:00Z"/>
          <w:trPrChange w:id="3907"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DDEBF7" w:fill="DDEBF7"/>
            <w:noWrap/>
            <w:vAlign w:val="bottom"/>
            <w:hideMark/>
            <w:tcPrChange w:id="3908" w:author="Gladiator Gladiator" w:date="2018-06-01T16:59:00Z">
              <w:tcPr>
                <w:tcW w:w="188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020F63DC" w14:textId="77777777" w:rsidR="00AD1DD6" w:rsidRPr="00AD1DD6" w:rsidRDefault="00AD1DD6" w:rsidP="00AD1DD6">
            <w:pPr>
              <w:spacing w:after="0" w:line="240" w:lineRule="auto"/>
              <w:rPr>
                <w:ins w:id="3909" w:author="Gladiator Gladiator" w:date="2018-06-01T16:58:00Z"/>
                <w:rFonts w:ascii="Calibri" w:eastAsia="Times New Roman" w:hAnsi="Calibri" w:cs="Calibri"/>
                <w:color w:val="000000"/>
              </w:rPr>
            </w:pPr>
            <w:ins w:id="3910" w:author="Gladiator Gladiator" w:date="2018-06-01T16:58:00Z">
              <w:r w:rsidRPr="00AD1DD6">
                <w:rPr>
                  <w:rFonts w:ascii="Calibri" w:eastAsia="Times New Roman" w:hAnsi="Calibri" w:cs="Calibri"/>
                  <w:color w:val="000000"/>
                </w:rPr>
                <w:t>User 2</w:t>
              </w:r>
            </w:ins>
          </w:p>
        </w:tc>
        <w:tc>
          <w:tcPr>
            <w:tcW w:w="991" w:type="dxa"/>
            <w:tcBorders>
              <w:top w:val="single" w:sz="4" w:space="0" w:color="9BC2E6"/>
              <w:left w:val="nil"/>
              <w:bottom w:val="single" w:sz="4" w:space="0" w:color="9BC2E6"/>
              <w:right w:val="nil"/>
            </w:tcBorders>
            <w:shd w:val="clear" w:color="DDEBF7" w:fill="DDEBF7"/>
            <w:noWrap/>
            <w:vAlign w:val="bottom"/>
            <w:hideMark/>
            <w:tcPrChange w:id="3911" w:author="Gladiator Gladiator" w:date="2018-06-01T16:59:00Z">
              <w:tcPr>
                <w:tcW w:w="1177" w:type="dxa"/>
                <w:gridSpan w:val="2"/>
                <w:tcBorders>
                  <w:top w:val="single" w:sz="4" w:space="0" w:color="9BC2E6"/>
                  <w:left w:val="nil"/>
                  <w:bottom w:val="single" w:sz="4" w:space="0" w:color="9BC2E6"/>
                  <w:right w:val="nil"/>
                </w:tcBorders>
                <w:shd w:val="clear" w:color="DDEBF7" w:fill="DDEBF7"/>
                <w:noWrap/>
                <w:vAlign w:val="bottom"/>
                <w:hideMark/>
              </w:tcPr>
            </w:tcPrChange>
          </w:tcPr>
          <w:p w14:paraId="2376AD90" w14:textId="77777777" w:rsidR="00AD1DD6" w:rsidRPr="00AD1DD6" w:rsidRDefault="00AD1DD6" w:rsidP="00AD1DD6">
            <w:pPr>
              <w:spacing w:after="0" w:line="240" w:lineRule="auto"/>
              <w:rPr>
                <w:ins w:id="3912" w:author="Gladiator Gladiator" w:date="2018-06-01T16:58:00Z"/>
                <w:rFonts w:ascii="Calibri" w:eastAsia="Times New Roman" w:hAnsi="Calibri" w:cs="Calibri"/>
                <w:color w:val="000000"/>
              </w:rPr>
            </w:pPr>
            <w:ins w:id="3913" w:author="Gladiator Gladiator" w:date="2018-06-01T16:58:00Z">
              <w:r w:rsidRPr="00AD1DD6">
                <w:rPr>
                  <w:rFonts w:ascii="Calibri" w:eastAsia="Times New Roman" w:hAnsi="Calibri" w:cs="Calibri"/>
                  <w:color w:val="000000"/>
                </w:rPr>
                <w:t>relaxing</w:t>
              </w:r>
            </w:ins>
          </w:p>
        </w:tc>
        <w:tc>
          <w:tcPr>
            <w:tcW w:w="990" w:type="dxa"/>
            <w:tcBorders>
              <w:top w:val="single" w:sz="4" w:space="0" w:color="9BC2E6"/>
              <w:left w:val="nil"/>
              <w:bottom w:val="single" w:sz="4" w:space="0" w:color="9BC2E6"/>
              <w:right w:val="nil"/>
            </w:tcBorders>
            <w:shd w:val="clear" w:color="DDEBF7" w:fill="DDEBF7"/>
            <w:noWrap/>
            <w:vAlign w:val="bottom"/>
            <w:hideMark/>
            <w:tcPrChange w:id="3914" w:author="Gladiator Gladiator" w:date="2018-06-01T16:59:00Z">
              <w:tcPr>
                <w:tcW w:w="996" w:type="dxa"/>
                <w:tcBorders>
                  <w:top w:val="single" w:sz="4" w:space="0" w:color="9BC2E6"/>
                  <w:left w:val="nil"/>
                  <w:bottom w:val="single" w:sz="4" w:space="0" w:color="9BC2E6"/>
                  <w:right w:val="nil"/>
                </w:tcBorders>
                <w:shd w:val="clear" w:color="DDEBF7" w:fill="DDEBF7"/>
                <w:noWrap/>
                <w:vAlign w:val="bottom"/>
                <w:hideMark/>
              </w:tcPr>
            </w:tcPrChange>
          </w:tcPr>
          <w:p w14:paraId="1AED4176" w14:textId="77777777" w:rsidR="00AD1DD6" w:rsidRPr="00AD1DD6" w:rsidRDefault="00AD1DD6" w:rsidP="00AD1DD6">
            <w:pPr>
              <w:spacing w:after="0" w:line="240" w:lineRule="auto"/>
              <w:jc w:val="right"/>
              <w:rPr>
                <w:ins w:id="3915" w:author="Gladiator Gladiator" w:date="2018-06-01T16:58:00Z"/>
                <w:rFonts w:ascii="Calibri" w:eastAsia="Times New Roman" w:hAnsi="Calibri" w:cs="Calibri"/>
                <w:color w:val="000000"/>
              </w:rPr>
            </w:pPr>
            <w:ins w:id="3916" w:author="Gladiator Gladiator" w:date="2018-06-01T16:58:00Z">
              <w:r w:rsidRPr="00AD1DD6">
                <w:rPr>
                  <w:rFonts w:ascii="Calibri" w:eastAsia="Times New Roman" w:hAnsi="Calibri" w:cs="Calibri"/>
                  <w:color w:val="000000"/>
                </w:rPr>
                <w:t>0.1495</w:t>
              </w:r>
            </w:ins>
          </w:p>
        </w:tc>
        <w:tc>
          <w:tcPr>
            <w:tcW w:w="1152" w:type="dxa"/>
            <w:tcBorders>
              <w:top w:val="single" w:sz="4" w:space="0" w:color="9BC2E6"/>
              <w:left w:val="nil"/>
              <w:bottom w:val="single" w:sz="4" w:space="0" w:color="9BC2E6"/>
              <w:right w:val="nil"/>
            </w:tcBorders>
            <w:shd w:val="clear" w:color="DDEBF7" w:fill="DDEBF7"/>
            <w:noWrap/>
            <w:vAlign w:val="bottom"/>
            <w:hideMark/>
            <w:tcPrChange w:id="3917" w:author="Gladiator Gladiator" w:date="2018-06-01T16:59:00Z">
              <w:tcPr>
                <w:tcW w:w="960" w:type="dxa"/>
                <w:tcBorders>
                  <w:top w:val="single" w:sz="4" w:space="0" w:color="9BC2E6"/>
                  <w:left w:val="nil"/>
                  <w:bottom w:val="single" w:sz="4" w:space="0" w:color="9BC2E6"/>
                  <w:right w:val="nil"/>
                </w:tcBorders>
                <w:shd w:val="clear" w:color="DDEBF7" w:fill="DDEBF7"/>
                <w:noWrap/>
                <w:vAlign w:val="bottom"/>
                <w:hideMark/>
              </w:tcPr>
            </w:tcPrChange>
          </w:tcPr>
          <w:p w14:paraId="1AF515AD" w14:textId="77777777" w:rsidR="00AD1DD6" w:rsidRPr="00AD1DD6" w:rsidRDefault="00AD1DD6" w:rsidP="00AD1DD6">
            <w:pPr>
              <w:spacing w:after="0" w:line="240" w:lineRule="auto"/>
              <w:jc w:val="right"/>
              <w:rPr>
                <w:ins w:id="3918" w:author="Gladiator Gladiator" w:date="2018-06-01T16:58:00Z"/>
                <w:rFonts w:ascii="Calibri" w:eastAsia="Times New Roman" w:hAnsi="Calibri" w:cs="Calibri"/>
                <w:color w:val="000000"/>
              </w:rPr>
            </w:pPr>
            <w:ins w:id="3919" w:author="Gladiator Gladiator" w:date="2018-06-01T16:58:00Z">
              <w:r w:rsidRPr="00AD1DD6">
                <w:rPr>
                  <w:rFonts w:ascii="Calibri" w:eastAsia="Times New Roman" w:hAnsi="Calibri" w:cs="Calibri"/>
                  <w:color w:val="000000"/>
                </w:rPr>
                <w:t>0.1429</w:t>
              </w:r>
            </w:ins>
          </w:p>
        </w:tc>
        <w:tc>
          <w:tcPr>
            <w:tcW w:w="1105" w:type="dxa"/>
            <w:tcBorders>
              <w:top w:val="single" w:sz="4" w:space="0" w:color="9BC2E6"/>
              <w:left w:val="nil"/>
              <w:bottom w:val="single" w:sz="4" w:space="0" w:color="9BC2E6"/>
              <w:right w:val="nil"/>
            </w:tcBorders>
            <w:shd w:val="clear" w:color="DDEBF7" w:fill="DDEBF7"/>
            <w:noWrap/>
            <w:vAlign w:val="bottom"/>
            <w:hideMark/>
            <w:tcPrChange w:id="3920" w:author="Gladiator Gladiator" w:date="2018-06-01T16:59: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474D3E1A" w14:textId="77777777" w:rsidR="00AD1DD6" w:rsidRPr="00AD1DD6" w:rsidRDefault="00AD1DD6" w:rsidP="00AD1DD6">
            <w:pPr>
              <w:spacing w:after="0" w:line="240" w:lineRule="auto"/>
              <w:jc w:val="right"/>
              <w:rPr>
                <w:ins w:id="3921" w:author="Gladiator Gladiator" w:date="2018-06-01T16:58:00Z"/>
                <w:rFonts w:ascii="Calibri" w:eastAsia="Times New Roman" w:hAnsi="Calibri" w:cs="Calibri"/>
                <w:color w:val="000000"/>
              </w:rPr>
            </w:pPr>
            <w:ins w:id="3922" w:author="Gladiator Gladiator" w:date="2018-06-01T16:58:00Z">
              <w:r w:rsidRPr="00AD1DD6">
                <w:rPr>
                  <w:rFonts w:ascii="Calibri" w:eastAsia="Times New Roman" w:hAnsi="Calibri" w:cs="Calibri"/>
                  <w:color w:val="000000"/>
                </w:rPr>
                <w:t>0.1561</w:t>
              </w:r>
            </w:ins>
          </w:p>
        </w:tc>
        <w:tc>
          <w:tcPr>
            <w:tcW w:w="1014" w:type="dxa"/>
            <w:tcBorders>
              <w:top w:val="single" w:sz="4" w:space="0" w:color="9BC2E6"/>
              <w:left w:val="nil"/>
              <w:bottom w:val="single" w:sz="4" w:space="0" w:color="9BC2E6"/>
              <w:right w:val="nil"/>
            </w:tcBorders>
            <w:shd w:val="clear" w:color="DDEBF7" w:fill="DDEBF7"/>
            <w:noWrap/>
            <w:vAlign w:val="bottom"/>
            <w:hideMark/>
            <w:tcPrChange w:id="3923" w:author="Gladiator Gladiator" w:date="2018-06-01T16:59:00Z">
              <w:tcPr>
                <w:tcW w:w="1014" w:type="dxa"/>
                <w:tcBorders>
                  <w:top w:val="single" w:sz="4" w:space="0" w:color="9BC2E6"/>
                  <w:left w:val="nil"/>
                  <w:bottom w:val="single" w:sz="4" w:space="0" w:color="9BC2E6"/>
                  <w:right w:val="nil"/>
                </w:tcBorders>
                <w:shd w:val="clear" w:color="DDEBF7" w:fill="DDEBF7"/>
                <w:noWrap/>
                <w:vAlign w:val="bottom"/>
                <w:hideMark/>
              </w:tcPr>
            </w:tcPrChange>
          </w:tcPr>
          <w:p w14:paraId="79544462" w14:textId="77777777" w:rsidR="00AD1DD6" w:rsidRPr="00AD1DD6" w:rsidRDefault="00AD1DD6" w:rsidP="00AD1DD6">
            <w:pPr>
              <w:spacing w:after="0" w:line="240" w:lineRule="auto"/>
              <w:jc w:val="right"/>
              <w:rPr>
                <w:ins w:id="3924" w:author="Gladiator Gladiator" w:date="2018-06-01T16:58:00Z"/>
                <w:rFonts w:ascii="Calibri" w:eastAsia="Times New Roman" w:hAnsi="Calibri" w:cs="Calibri"/>
                <w:color w:val="000000"/>
              </w:rPr>
            </w:pPr>
            <w:ins w:id="3925" w:author="Gladiator Gladiator" w:date="2018-06-01T16:58:00Z">
              <w:r w:rsidRPr="00AD1DD6">
                <w:rPr>
                  <w:rFonts w:ascii="Calibri" w:eastAsia="Times New Roman" w:hAnsi="Calibri" w:cs="Calibri"/>
                  <w:color w:val="000000"/>
                </w:rPr>
                <w:t>0.1262</w:t>
              </w:r>
            </w:ins>
          </w:p>
        </w:tc>
        <w:tc>
          <w:tcPr>
            <w:tcW w:w="1268" w:type="dxa"/>
            <w:tcBorders>
              <w:top w:val="single" w:sz="4" w:space="0" w:color="9BC2E6"/>
              <w:left w:val="nil"/>
              <w:bottom w:val="single" w:sz="4" w:space="0" w:color="9BC2E6"/>
              <w:right w:val="nil"/>
            </w:tcBorders>
            <w:shd w:val="clear" w:color="DDEBF7" w:fill="DDEBF7"/>
            <w:noWrap/>
            <w:vAlign w:val="bottom"/>
            <w:hideMark/>
            <w:tcPrChange w:id="3926" w:author="Gladiator Gladiator" w:date="2018-06-01T16:59:00Z">
              <w:tcPr>
                <w:tcW w:w="1268" w:type="dxa"/>
                <w:tcBorders>
                  <w:top w:val="single" w:sz="4" w:space="0" w:color="9BC2E6"/>
                  <w:left w:val="nil"/>
                  <w:bottom w:val="single" w:sz="4" w:space="0" w:color="9BC2E6"/>
                  <w:right w:val="nil"/>
                </w:tcBorders>
                <w:shd w:val="clear" w:color="DDEBF7" w:fill="DDEBF7"/>
                <w:noWrap/>
                <w:vAlign w:val="bottom"/>
                <w:hideMark/>
              </w:tcPr>
            </w:tcPrChange>
          </w:tcPr>
          <w:p w14:paraId="30D054BF" w14:textId="77777777" w:rsidR="00AD1DD6" w:rsidRPr="00AD1DD6" w:rsidRDefault="00AD1DD6" w:rsidP="00AD1DD6">
            <w:pPr>
              <w:spacing w:after="0" w:line="240" w:lineRule="auto"/>
              <w:jc w:val="right"/>
              <w:rPr>
                <w:ins w:id="3927" w:author="Gladiator Gladiator" w:date="2018-06-01T16:58:00Z"/>
                <w:rFonts w:ascii="Calibri" w:eastAsia="Times New Roman" w:hAnsi="Calibri" w:cs="Calibri"/>
                <w:color w:val="000000"/>
              </w:rPr>
            </w:pPr>
            <w:ins w:id="3928" w:author="Gladiator Gladiator" w:date="2018-06-01T16:58:00Z">
              <w:r w:rsidRPr="00AD1DD6">
                <w:rPr>
                  <w:rFonts w:ascii="Calibri" w:eastAsia="Times New Roman" w:hAnsi="Calibri" w:cs="Calibri"/>
                  <w:color w:val="000000"/>
                </w:rPr>
                <w:t>0.1628</w:t>
              </w:r>
            </w:ins>
          </w:p>
        </w:tc>
        <w:tc>
          <w:tcPr>
            <w:tcW w:w="1268" w:type="dxa"/>
            <w:tcBorders>
              <w:top w:val="single" w:sz="4" w:space="0" w:color="9BC2E6"/>
              <w:left w:val="nil"/>
              <w:bottom w:val="single" w:sz="4" w:space="0" w:color="9BC2E6"/>
              <w:right w:val="single" w:sz="4" w:space="0" w:color="9BC2E6"/>
            </w:tcBorders>
            <w:shd w:val="clear" w:color="DDEBF7" w:fill="DDEBF7"/>
            <w:noWrap/>
            <w:vAlign w:val="bottom"/>
            <w:hideMark/>
            <w:tcPrChange w:id="3929" w:author="Gladiator Gladiator" w:date="2018-06-01T16:59:00Z">
              <w:tcPr>
                <w:tcW w:w="1268"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434FE1A7" w14:textId="77777777" w:rsidR="00AD1DD6" w:rsidRPr="00AD1DD6" w:rsidRDefault="00AD1DD6" w:rsidP="00AD1DD6">
            <w:pPr>
              <w:spacing w:after="0" w:line="240" w:lineRule="auto"/>
              <w:jc w:val="right"/>
              <w:rPr>
                <w:ins w:id="3930" w:author="Gladiator Gladiator" w:date="2018-06-01T16:58:00Z"/>
                <w:rFonts w:ascii="Calibri" w:eastAsia="Times New Roman" w:hAnsi="Calibri" w:cs="Calibri"/>
                <w:color w:val="000000"/>
              </w:rPr>
            </w:pPr>
            <w:ins w:id="3931" w:author="Gladiator Gladiator" w:date="2018-06-01T16:58:00Z">
              <w:r w:rsidRPr="00AD1DD6">
                <w:rPr>
                  <w:rFonts w:ascii="Calibri" w:eastAsia="Times New Roman" w:hAnsi="Calibri" w:cs="Calibri"/>
                  <w:color w:val="000000"/>
                </w:rPr>
                <w:t>0.1475</w:t>
              </w:r>
            </w:ins>
          </w:p>
        </w:tc>
      </w:tr>
      <w:tr w:rsidR="00AD1DD6" w:rsidRPr="00AD1DD6" w14:paraId="69B1F21A" w14:textId="77777777" w:rsidTr="00AD1DD6">
        <w:trPr>
          <w:trHeight w:val="270"/>
          <w:ins w:id="3932" w:author="Gladiator Gladiator" w:date="2018-06-01T16:58:00Z"/>
          <w:trPrChange w:id="3933"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auto" w:fill="auto"/>
            <w:noWrap/>
            <w:vAlign w:val="bottom"/>
            <w:hideMark/>
            <w:tcPrChange w:id="3934" w:author="Gladiator Gladiator" w:date="2018-06-01T16:59:00Z">
              <w:tcPr>
                <w:tcW w:w="1884"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48A3F9A6" w14:textId="77777777" w:rsidR="00AD1DD6" w:rsidRPr="00AD1DD6" w:rsidRDefault="00AD1DD6" w:rsidP="00AD1DD6">
            <w:pPr>
              <w:spacing w:after="0" w:line="240" w:lineRule="auto"/>
              <w:rPr>
                <w:ins w:id="3935" w:author="Gladiator Gladiator" w:date="2018-06-01T16:58:00Z"/>
                <w:rFonts w:ascii="Calibri" w:eastAsia="Times New Roman" w:hAnsi="Calibri" w:cs="Calibri"/>
                <w:color w:val="000000"/>
              </w:rPr>
            </w:pPr>
            <w:ins w:id="3936" w:author="Gladiator Gladiator" w:date="2018-06-01T16:58:00Z">
              <w:r w:rsidRPr="00AD1DD6">
                <w:rPr>
                  <w:rFonts w:ascii="Calibri" w:eastAsia="Times New Roman" w:hAnsi="Calibri" w:cs="Calibri"/>
                  <w:color w:val="000000"/>
                </w:rPr>
                <w:t>User 2</w:t>
              </w:r>
            </w:ins>
          </w:p>
        </w:tc>
        <w:tc>
          <w:tcPr>
            <w:tcW w:w="991" w:type="dxa"/>
            <w:tcBorders>
              <w:top w:val="single" w:sz="4" w:space="0" w:color="9BC2E6"/>
              <w:left w:val="nil"/>
              <w:bottom w:val="single" w:sz="4" w:space="0" w:color="9BC2E6"/>
              <w:right w:val="nil"/>
            </w:tcBorders>
            <w:shd w:val="clear" w:color="auto" w:fill="auto"/>
            <w:noWrap/>
            <w:vAlign w:val="bottom"/>
            <w:hideMark/>
            <w:tcPrChange w:id="3937" w:author="Gladiator Gladiator" w:date="2018-06-01T16:59:00Z">
              <w:tcPr>
                <w:tcW w:w="991" w:type="dxa"/>
                <w:tcBorders>
                  <w:top w:val="single" w:sz="4" w:space="0" w:color="9BC2E6"/>
                  <w:left w:val="nil"/>
                  <w:bottom w:val="single" w:sz="4" w:space="0" w:color="9BC2E6"/>
                  <w:right w:val="nil"/>
                </w:tcBorders>
                <w:shd w:val="clear" w:color="auto" w:fill="auto"/>
                <w:noWrap/>
                <w:vAlign w:val="bottom"/>
                <w:hideMark/>
              </w:tcPr>
            </w:tcPrChange>
          </w:tcPr>
          <w:p w14:paraId="55AD331D" w14:textId="77777777" w:rsidR="00AD1DD6" w:rsidRPr="00AD1DD6" w:rsidRDefault="00AD1DD6" w:rsidP="00AD1DD6">
            <w:pPr>
              <w:spacing w:after="0" w:line="240" w:lineRule="auto"/>
              <w:rPr>
                <w:ins w:id="3938" w:author="Gladiator Gladiator" w:date="2018-06-01T16:58:00Z"/>
                <w:rFonts w:ascii="Calibri" w:eastAsia="Times New Roman" w:hAnsi="Calibri" w:cs="Calibri"/>
                <w:color w:val="000000"/>
              </w:rPr>
            </w:pPr>
            <w:ins w:id="3939" w:author="Gladiator Gladiator" w:date="2018-06-01T16:58:00Z">
              <w:r w:rsidRPr="00AD1DD6">
                <w:rPr>
                  <w:rFonts w:ascii="Calibri" w:eastAsia="Times New Roman" w:hAnsi="Calibri" w:cs="Calibri"/>
                  <w:color w:val="000000"/>
                </w:rPr>
                <w:t>testing</w:t>
              </w:r>
            </w:ins>
          </w:p>
        </w:tc>
        <w:tc>
          <w:tcPr>
            <w:tcW w:w="990" w:type="dxa"/>
            <w:tcBorders>
              <w:top w:val="single" w:sz="4" w:space="0" w:color="9BC2E6"/>
              <w:left w:val="nil"/>
              <w:bottom w:val="single" w:sz="4" w:space="0" w:color="9BC2E6"/>
              <w:right w:val="nil"/>
            </w:tcBorders>
            <w:shd w:val="clear" w:color="auto" w:fill="auto"/>
            <w:noWrap/>
            <w:vAlign w:val="bottom"/>
            <w:hideMark/>
            <w:tcPrChange w:id="3940" w:author="Gladiator Gladiator" w:date="2018-06-01T16:59:00Z">
              <w:tcPr>
                <w:tcW w:w="1182" w:type="dxa"/>
                <w:gridSpan w:val="2"/>
                <w:tcBorders>
                  <w:top w:val="single" w:sz="4" w:space="0" w:color="9BC2E6"/>
                  <w:left w:val="nil"/>
                  <w:bottom w:val="single" w:sz="4" w:space="0" w:color="9BC2E6"/>
                  <w:right w:val="nil"/>
                </w:tcBorders>
                <w:shd w:val="clear" w:color="auto" w:fill="auto"/>
                <w:noWrap/>
                <w:vAlign w:val="bottom"/>
                <w:hideMark/>
              </w:tcPr>
            </w:tcPrChange>
          </w:tcPr>
          <w:p w14:paraId="708EC942" w14:textId="77777777" w:rsidR="00AD1DD6" w:rsidRPr="00AD1DD6" w:rsidRDefault="00AD1DD6" w:rsidP="00AD1DD6">
            <w:pPr>
              <w:spacing w:after="0" w:line="240" w:lineRule="auto"/>
              <w:jc w:val="right"/>
              <w:rPr>
                <w:ins w:id="3941" w:author="Gladiator Gladiator" w:date="2018-06-01T16:58:00Z"/>
                <w:rFonts w:ascii="Calibri" w:eastAsia="Times New Roman" w:hAnsi="Calibri" w:cs="Calibri"/>
                <w:color w:val="000000"/>
              </w:rPr>
            </w:pPr>
            <w:ins w:id="3942" w:author="Gladiator Gladiator" w:date="2018-06-01T16:58:00Z">
              <w:r w:rsidRPr="00AD1DD6">
                <w:rPr>
                  <w:rFonts w:ascii="Calibri" w:eastAsia="Times New Roman" w:hAnsi="Calibri" w:cs="Calibri"/>
                  <w:color w:val="000000"/>
                </w:rPr>
                <w:t>0.1694</w:t>
              </w:r>
            </w:ins>
          </w:p>
        </w:tc>
        <w:tc>
          <w:tcPr>
            <w:tcW w:w="1152" w:type="dxa"/>
            <w:tcBorders>
              <w:top w:val="single" w:sz="4" w:space="0" w:color="9BC2E6"/>
              <w:left w:val="nil"/>
              <w:bottom w:val="single" w:sz="4" w:space="0" w:color="9BC2E6"/>
              <w:right w:val="nil"/>
            </w:tcBorders>
            <w:shd w:val="clear" w:color="auto" w:fill="auto"/>
            <w:noWrap/>
            <w:vAlign w:val="bottom"/>
            <w:hideMark/>
            <w:tcPrChange w:id="3943" w:author="Gladiator Gladiator" w:date="2018-06-01T16:59:00Z">
              <w:tcPr>
                <w:tcW w:w="960" w:type="dxa"/>
                <w:tcBorders>
                  <w:top w:val="single" w:sz="4" w:space="0" w:color="9BC2E6"/>
                  <w:left w:val="nil"/>
                  <w:bottom w:val="single" w:sz="4" w:space="0" w:color="9BC2E6"/>
                  <w:right w:val="nil"/>
                </w:tcBorders>
                <w:shd w:val="clear" w:color="auto" w:fill="auto"/>
                <w:noWrap/>
                <w:vAlign w:val="bottom"/>
                <w:hideMark/>
              </w:tcPr>
            </w:tcPrChange>
          </w:tcPr>
          <w:p w14:paraId="30CBCE22" w14:textId="77777777" w:rsidR="00AD1DD6" w:rsidRPr="00AD1DD6" w:rsidRDefault="00AD1DD6" w:rsidP="00AD1DD6">
            <w:pPr>
              <w:spacing w:after="0" w:line="240" w:lineRule="auto"/>
              <w:jc w:val="right"/>
              <w:rPr>
                <w:ins w:id="3944" w:author="Gladiator Gladiator" w:date="2018-06-01T16:58:00Z"/>
                <w:rFonts w:ascii="Calibri" w:eastAsia="Times New Roman" w:hAnsi="Calibri" w:cs="Calibri"/>
                <w:color w:val="000000"/>
              </w:rPr>
            </w:pPr>
            <w:ins w:id="3945" w:author="Gladiator Gladiator" w:date="2018-06-01T16:58:00Z">
              <w:r w:rsidRPr="00AD1DD6">
                <w:rPr>
                  <w:rFonts w:ascii="Calibri" w:eastAsia="Times New Roman" w:hAnsi="Calibri" w:cs="Calibri"/>
                  <w:color w:val="000000"/>
                </w:rPr>
                <w:t>0.1561</w:t>
              </w:r>
            </w:ins>
          </w:p>
        </w:tc>
        <w:tc>
          <w:tcPr>
            <w:tcW w:w="1105" w:type="dxa"/>
            <w:tcBorders>
              <w:top w:val="single" w:sz="4" w:space="0" w:color="9BC2E6"/>
              <w:left w:val="nil"/>
              <w:bottom w:val="single" w:sz="4" w:space="0" w:color="9BC2E6"/>
              <w:right w:val="nil"/>
            </w:tcBorders>
            <w:shd w:val="clear" w:color="auto" w:fill="auto"/>
            <w:noWrap/>
            <w:vAlign w:val="bottom"/>
            <w:hideMark/>
            <w:tcPrChange w:id="3946" w:author="Gladiator Gladiator" w:date="2018-06-01T16:59:00Z">
              <w:tcPr>
                <w:tcW w:w="1105" w:type="dxa"/>
                <w:tcBorders>
                  <w:top w:val="single" w:sz="4" w:space="0" w:color="9BC2E6"/>
                  <w:left w:val="nil"/>
                  <w:bottom w:val="single" w:sz="4" w:space="0" w:color="9BC2E6"/>
                  <w:right w:val="nil"/>
                </w:tcBorders>
                <w:shd w:val="clear" w:color="auto" w:fill="auto"/>
                <w:noWrap/>
                <w:vAlign w:val="bottom"/>
                <w:hideMark/>
              </w:tcPr>
            </w:tcPrChange>
          </w:tcPr>
          <w:p w14:paraId="15AFAA39" w14:textId="77777777" w:rsidR="00AD1DD6" w:rsidRPr="00AD1DD6" w:rsidRDefault="00AD1DD6" w:rsidP="00AD1DD6">
            <w:pPr>
              <w:spacing w:after="0" w:line="240" w:lineRule="auto"/>
              <w:jc w:val="right"/>
              <w:rPr>
                <w:ins w:id="3947" w:author="Gladiator Gladiator" w:date="2018-06-01T16:58:00Z"/>
                <w:rFonts w:ascii="Calibri" w:eastAsia="Times New Roman" w:hAnsi="Calibri" w:cs="Calibri"/>
                <w:color w:val="000000"/>
              </w:rPr>
            </w:pPr>
            <w:ins w:id="3948" w:author="Gladiator Gladiator" w:date="2018-06-01T16:58:00Z">
              <w:r w:rsidRPr="00AD1DD6">
                <w:rPr>
                  <w:rFonts w:ascii="Calibri" w:eastAsia="Times New Roman" w:hAnsi="Calibri" w:cs="Calibri"/>
                  <w:color w:val="000000"/>
                </w:rPr>
                <w:t>0.1595</w:t>
              </w:r>
            </w:ins>
          </w:p>
        </w:tc>
        <w:tc>
          <w:tcPr>
            <w:tcW w:w="1014" w:type="dxa"/>
            <w:tcBorders>
              <w:top w:val="single" w:sz="4" w:space="0" w:color="9BC2E6"/>
              <w:left w:val="nil"/>
              <w:bottom w:val="single" w:sz="4" w:space="0" w:color="9BC2E6"/>
              <w:right w:val="nil"/>
            </w:tcBorders>
            <w:shd w:val="clear" w:color="auto" w:fill="auto"/>
            <w:noWrap/>
            <w:vAlign w:val="bottom"/>
            <w:hideMark/>
            <w:tcPrChange w:id="3949" w:author="Gladiator Gladiator" w:date="2018-06-01T16:59:00Z">
              <w:tcPr>
                <w:tcW w:w="1014" w:type="dxa"/>
                <w:tcBorders>
                  <w:top w:val="single" w:sz="4" w:space="0" w:color="9BC2E6"/>
                  <w:left w:val="nil"/>
                  <w:bottom w:val="single" w:sz="4" w:space="0" w:color="9BC2E6"/>
                  <w:right w:val="nil"/>
                </w:tcBorders>
                <w:shd w:val="clear" w:color="auto" w:fill="auto"/>
                <w:noWrap/>
                <w:vAlign w:val="bottom"/>
                <w:hideMark/>
              </w:tcPr>
            </w:tcPrChange>
          </w:tcPr>
          <w:p w14:paraId="0F220535" w14:textId="77777777" w:rsidR="00AD1DD6" w:rsidRPr="00AD1DD6" w:rsidRDefault="00AD1DD6" w:rsidP="00AD1DD6">
            <w:pPr>
              <w:spacing w:after="0" w:line="240" w:lineRule="auto"/>
              <w:jc w:val="right"/>
              <w:rPr>
                <w:ins w:id="3950" w:author="Gladiator Gladiator" w:date="2018-06-01T16:58:00Z"/>
                <w:rFonts w:ascii="Calibri" w:eastAsia="Times New Roman" w:hAnsi="Calibri" w:cs="Calibri"/>
                <w:color w:val="000000"/>
              </w:rPr>
            </w:pPr>
            <w:ins w:id="3951" w:author="Gladiator Gladiator" w:date="2018-06-01T16:58:00Z">
              <w:r w:rsidRPr="00AD1DD6">
                <w:rPr>
                  <w:rFonts w:ascii="Calibri" w:eastAsia="Times New Roman" w:hAnsi="Calibri" w:cs="Calibri"/>
                  <w:color w:val="000000"/>
                </w:rPr>
                <w:t>0.1728</w:t>
              </w:r>
            </w:ins>
          </w:p>
        </w:tc>
        <w:tc>
          <w:tcPr>
            <w:tcW w:w="1268" w:type="dxa"/>
            <w:tcBorders>
              <w:top w:val="single" w:sz="4" w:space="0" w:color="9BC2E6"/>
              <w:left w:val="nil"/>
              <w:bottom w:val="single" w:sz="4" w:space="0" w:color="9BC2E6"/>
              <w:right w:val="nil"/>
            </w:tcBorders>
            <w:shd w:val="clear" w:color="auto" w:fill="auto"/>
            <w:noWrap/>
            <w:vAlign w:val="bottom"/>
            <w:hideMark/>
            <w:tcPrChange w:id="3952" w:author="Gladiator Gladiator" w:date="2018-06-01T16:59:00Z">
              <w:tcPr>
                <w:tcW w:w="1268" w:type="dxa"/>
                <w:tcBorders>
                  <w:top w:val="single" w:sz="4" w:space="0" w:color="9BC2E6"/>
                  <w:left w:val="nil"/>
                  <w:bottom w:val="single" w:sz="4" w:space="0" w:color="9BC2E6"/>
                  <w:right w:val="nil"/>
                </w:tcBorders>
                <w:shd w:val="clear" w:color="auto" w:fill="auto"/>
                <w:noWrap/>
                <w:vAlign w:val="bottom"/>
                <w:hideMark/>
              </w:tcPr>
            </w:tcPrChange>
          </w:tcPr>
          <w:p w14:paraId="272E7415" w14:textId="77777777" w:rsidR="00AD1DD6" w:rsidRPr="00AD1DD6" w:rsidRDefault="00AD1DD6" w:rsidP="00AD1DD6">
            <w:pPr>
              <w:spacing w:after="0" w:line="240" w:lineRule="auto"/>
              <w:jc w:val="right"/>
              <w:rPr>
                <w:ins w:id="3953" w:author="Gladiator Gladiator" w:date="2018-06-01T16:58:00Z"/>
                <w:rFonts w:ascii="Calibri" w:eastAsia="Times New Roman" w:hAnsi="Calibri" w:cs="Calibri"/>
                <w:color w:val="000000"/>
              </w:rPr>
            </w:pPr>
            <w:ins w:id="3954" w:author="Gladiator Gladiator" w:date="2018-06-01T16:58:00Z">
              <w:r w:rsidRPr="00AD1DD6">
                <w:rPr>
                  <w:rFonts w:ascii="Calibri" w:eastAsia="Times New Roman" w:hAnsi="Calibri" w:cs="Calibri"/>
                  <w:color w:val="000000"/>
                </w:rPr>
                <w:t>0.1595</w:t>
              </w:r>
            </w:ins>
          </w:p>
        </w:tc>
        <w:tc>
          <w:tcPr>
            <w:tcW w:w="1268" w:type="dxa"/>
            <w:tcBorders>
              <w:top w:val="single" w:sz="4" w:space="0" w:color="9BC2E6"/>
              <w:left w:val="nil"/>
              <w:bottom w:val="single" w:sz="4" w:space="0" w:color="9BC2E6"/>
              <w:right w:val="single" w:sz="4" w:space="0" w:color="9BC2E6"/>
            </w:tcBorders>
            <w:shd w:val="clear" w:color="auto" w:fill="auto"/>
            <w:noWrap/>
            <w:vAlign w:val="bottom"/>
            <w:hideMark/>
            <w:tcPrChange w:id="3955" w:author="Gladiator Gladiator" w:date="2018-06-01T16:59:00Z">
              <w:tcPr>
                <w:tcW w:w="1268" w:type="dxa"/>
                <w:tcBorders>
                  <w:top w:val="single" w:sz="4" w:space="0" w:color="9BC2E6"/>
                  <w:left w:val="nil"/>
                  <w:bottom w:val="single" w:sz="4" w:space="0" w:color="9BC2E6"/>
                  <w:right w:val="single" w:sz="4" w:space="0" w:color="9BC2E6"/>
                </w:tcBorders>
                <w:shd w:val="clear" w:color="auto" w:fill="auto"/>
                <w:noWrap/>
                <w:vAlign w:val="bottom"/>
                <w:hideMark/>
              </w:tcPr>
            </w:tcPrChange>
          </w:tcPr>
          <w:p w14:paraId="3C281B73" w14:textId="77777777" w:rsidR="00AD1DD6" w:rsidRPr="00AD1DD6" w:rsidRDefault="00AD1DD6" w:rsidP="00AD1DD6">
            <w:pPr>
              <w:spacing w:after="0" w:line="240" w:lineRule="auto"/>
              <w:jc w:val="right"/>
              <w:rPr>
                <w:ins w:id="3956" w:author="Gladiator Gladiator" w:date="2018-06-01T16:58:00Z"/>
                <w:rFonts w:ascii="Calibri" w:eastAsia="Times New Roman" w:hAnsi="Calibri" w:cs="Calibri"/>
                <w:color w:val="000000"/>
              </w:rPr>
            </w:pPr>
            <w:ins w:id="3957" w:author="Gladiator Gladiator" w:date="2018-06-01T16:58:00Z">
              <w:r w:rsidRPr="00AD1DD6">
                <w:rPr>
                  <w:rFonts w:ascii="Calibri" w:eastAsia="Times New Roman" w:hAnsi="Calibri" w:cs="Calibri"/>
                  <w:color w:val="000000"/>
                </w:rPr>
                <w:t>0.1635</w:t>
              </w:r>
            </w:ins>
          </w:p>
        </w:tc>
      </w:tr>
      <w:tr w:rsidR="00AD1DD6" w:rsidRPr="00AD1DD6" w14:paraId="178E8B67" w14:textId="77777777" w:rsidTr="00AD1DD6">
        <w:trPr>
          <w:trHeight w:val="270"/>
          <w:ins w:id="3958" w:author="Gladiator Gladiator" w:date="2018-06-01T16:58:00Z"/>
          <w:trPrChange w:id="3959"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DDEBF7" w:fill="DDEBF7"/>
            <w:noWrap/>
            <w:vAlign w:val="bottom"/>
            <w:hideMark/>
            <w:tcPrChange w:id="3960" w:author="Gladiator Gladiator" w:date="2018-06-01T16:59:00Z">
              <w:tcPr>
                <w:tcW w:w="188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6AA1BBCA" w14:textId="77777777" w:rsidR="00AD1DD6" w:rsidRPr="00AD1DD6" w:rsidRDefault="00AD1DD6" w:rsidP="00AD1DD6">
            <w:pPr>
              <w:spacing w:after="0" w:line="240" w:lineRule="auto"/>
              <w:rPr>
                <w:ins w:id="3961" w:author="Gladiator Gladiator" w:date="2018-06-01T16:58:00Z"/>
                <w:rFonts w:ascii="Calibri" w:eastAsia="Times New Roman" w:hAnsi="Calibri" w:cs="Calibri"/>
                <w:color w:val="000000"/>
              </w:rPr>
            </w:pPr>
            <w:ins w:id="3962" w:author="Gladiator Gladiator" w:date="2018-06-01T16:58:00Z">
              <w:r w:rsidRPr="00AD1DD6">
                <w:rPr>
                  <w:rFonts w:ascii="Calibri" w:eastAsia="Times New Roman" w:hAnsi="Calibri" w:cs="Calibri"/>
                  <w:color w:val="000000"/>
                </w:rPr>
                <w:t>User 3</w:t>
              </w:r>
            </w:ins>
          </w:p>
        </w:tc>
        <w:tc>
          <w:tcPr>
            <w:tcW w:w="991" w:type="dxa"/>
            <w:tcBorders>
              <w:top w:val="single" w:sz="4" w:space="0" w:color="9BC2E6"/>
              <w:left w:val="nil"/>
              <w:bottom w:val="single" w:sz="4" w:space="0" w:color="9BC2E6"/>
              <w:right w:val="nil"/>
            </w:tcBorders>
            <w:shd w:val="clear" w:color="DDEBF7" w:fill="DDEBF7"/>
            <w:noWrap/>
            <w:vAlign w:val="bottom"/>
            <w:hideMark/>
            <w:tcPrChange w:id="3963" w:author="Gladiator Gladiator" w:date="2018-06-01T16:59:00Z">
              <w:tcPr>
                <w:tcW w:w="1177" w:type="dxa"/>
                <w:gridSpan w:val="2"/>
                <w:tcBorders>
                  <w:top w:val="single" w:sz="4" w:space="0" w:color="9BC2E6"/>
                  <w:left w:val="nil"/>
                  <w:bottom w:val="single" w:sz="4" w:space="0" w:color="9BC2E6"/>
                  <w:right w:val="nil"/>
                </w:tcBorders>
                <w:shd w:val="clear" w:color="DDEBF7" w:fill="DDEBF7"/>
                <w:noWrap/>
                <w:vAlign w:val="bottom"/>
                <w:hideMark/>
              </w:tcPr>
            </w:tcPrChange>
          </w:tcPr>
          <w:p w14:paraId="59AE273F" w14:textId="77777777" w:rsidR="00AD1DD6" w:rsidRPr="00AD1DD6" w:rsidRDefault="00AD1DD6" w:rsidP="00AD1DD6">
            <w:pPr>
              <w:spacing w:after="0" w:line="240" w:lineRule="auto"/>
              <w:rPr>
                <w:ins w:id="3964" w:author="Gladiator Gladiator" w:date="2018-06-01T16:58:00Z"/>
                <w:rFonts w:ascii="Calibri" w:eastAsia="Times New Roman" w:hAnsi="Calibri" w:cs="Calibri"/>
                <w:color w:val="000000"/>
              </w:rPr>
            </w:pPr>
            <w:ins w:id="3965" w:author="Gladiator Gladiator" w:date="2018-06-01T16:58:00Z">
              <w:r w:rsidRPr="00AD1DD6">
                <w:rPr>
                  <w:rFonts w:ascii="Calibri" w:eastAsia="Times New Roman" w:hAnsi="Calibri" w:cs="Calibri"/>
                  <w:color w:val="000000"/>
                </w:rPr>
                <w:t>relaxing</w:t>
              </w:r>
            </w:ins>
          </w:p>
        </w:tc>
        <w:tc>
          <w:tcPr>
            <w:tcW w:w="990" w:type="dxa"/>
            <w:tcBorders>
              <w:top w:val="single" w:sz="4" w:space="0" w:color="9BC2E6"/>
              <w:left w:val="nil"/>
              <w:bottom w:val="single" w:sz="4" w:space="0" w:color="9BC2E6"/>
              <w:right w:val="nil"/>
            </w:tcBorders>
            <w:shd w:val="clear" w:color="DDEBF7" w:fill="DDEBF7"/>
            <w:noWrap/>
            <w:vAlign w:val="bottom"/>
            <w:hideMark/>
            <w:tcPrChange w:id="3966" w:author="Gladiator Gladiator" w:date="2018-06-01T16:59:00Z">
              <w:tcPr>
                <w:tcW w:w="996" w:type="dxa"/>
                <w:tcBorders>
                  <w:top w:val="single" w:sz="4" w:space="0" w:color="9BC2E6"/>
                  <w:left w:val="nil"/>
                  <w:bottom w:val="single" w:sz="4" w:space="0" w:color="9BC2E6"/>
                  <w:right w:val="nil"/>
                </w:tcBorders>
                <w:shd w:val="clear" w:color="DDEBF7" w:fill="DDEBF7"/>
                <w:noWrap/>
                <w:vAlign w:val="bottom"/>
                <w:hideMark/>
              </w:tcPr>
            </w:tcPrChange>
          </w:tcPr>
          <w:p w14:paraId="09248730" w14:textId="77777777" w:rsidR="00AD1DD6" w:rsidRPr="00AD1DD6" w:rsidRDefault="00AD1DD6" w:rsidP="00AD1DD6">
            <w:pPr>
              <w:spacing w:after="0" w:line="240" w:lineRule="auto"/>
              <w:jc w:val="right"/>
              <w:rPr>
                <w:ins w:id="3967" w:author="Gladiator Gladiator" w:date="2018-06-01T16:58:00Z"/>
                <w:rFonts w:ascii="Calibri" w:eastAsia="Times New Roman" w:hAnsi="Calibri" w:cs="Calibri"/>
                <w:color w:val="000000"/>
              </w:rPr>
            </w:pPr>
            <w:ins w:id="3968" w:author="Gladiator Gladiator" w:date="2018-06-01T16:58:00Z">
              <w:r w:rsidRPr="00AD1DD6">
                <w:rPr>
                  <w:rFonts w:ascii="Calibri" w:eastAsia="Times New Roman" w:hAnsi="Calibri" w:cs="Calibri"/>
                  <w:color w:val="000000"/>
                </w:rPr>
                <w:t>0.1694</w:t>
              </w:r>
            </w:ins>
          </w:p>
        </w:tc>
        <w:tc>
          <w:tcPr>
            <w:tcW w:w="1152" w:type="dxa"/>
            <w:tcBorders>
              <w:top w:val="single" w:sz="4" w:space="0" w:color="9BC2E6"/>
              <w:left w:val="nil"/>
              <w:bottom w:val="single" w:sz="4" w:space="0" w:color="9BC2E6"/>
              <w:right w:val="nil"/>
            </w:tcBorders>
            <w:shd w:val="clear" w:color="DDEBF7" w:fill="DDEBF7"/>
            <w:noWrap/>
            <w:vAlign w:val="bottom"/>
            <w:hideMark/>
            <w:tcPrChange w:id="3969" w:author="Gladiator Gladiator" w:date="2018-06-01T16:59:00Z">
              <w:tcPr>
                <w:tcW w:w="960" w:type="dxa"/>
                <w:tcBorders>
                  <w:top w:val="single" w:sz="4" w:space="0" w:color="9BC2E6"/>
                  <w:left w:val="nil"/>
                  <w:bottom w:val="single" w:sz="4" w:space="0" w:color="9BC2E6"/>
                  <w:right w:val="nil"/>
                </w:tcBorders>
                <w:shd w:val="clear" w:color="DDEBF7" w:fill="DDEBF7"/>
                <w:noWrap/>
                <w:vAlign w:val="bottom"/>
                <w:hideMark/>
              </w:tcPr>
            </w:tcPrChange>
          </w:tcPr>
          <w:p w14:paraId="5962F41C" w14:textId="77777777" w:rsidR="00AD1DD6" w:rsidRPr="00AD1DD6" w:rsidRDefault="00AD1DD6" w:rsidP="00AD1DD6">
            <w:pPr>
              <w:spacing w:after="0" w:line="240" w:lineRule="auto"/>
              <w:jc w:val="right"/>
              <w:rPr>
                <w:ins w:id="3970" w:author="Gladiator Gladiator" w:date="2018-06-01T16:58:00Z"/>
                <w:rFonts w:ascii="Calibri" w:eastAsia="Times New Roman" w:hAnsi="Calibri" w:cs="Calibri"/>
                <w:color w:val="000000"/>
              </w:rPr>
            </w:pPr>
            <w:ins w:id="3971" w:author="Gladiator Gladiator" w:date="2018-06-01T16:58:00Z">
              <w:r w:rsidRPr="00AD1DD6">
                <w:rPr>
                  <w:rFonts w:ascii="Calibri" w:eastAsia="Times New Roman" w:hAnsi="Calibri" w:cs="Calibri"/>
                  <w:color w:val="000000"/>
                </w:rPr>
                <w:t>0.1694</w:t>
              </w:r>
            </w:ins>
          </w:p>
        </w:tc>
        <w:tc>
          <w:tcPr>
            <w:tcW w:w="1105" w:type="dxa"/>
            <w:tcBorders>
              <w:top w:val="single" w:sz="4" w:space="0" w:color="9BC2E6"/>
              <w:left w:val="nil"/>
              <w:bottom w:val="single" w:sz="4" w:space="0" w:color="9BC2E6"/>
              <w:right w:val="nil"/>
            </w:tcBorders>
            <w:shd w:val="clear" w:color="DDEBF7" w:fill="DDEBF7"/>
            <w:noWrap/>
            <w:vAlign w:val="bottom"/>
            <w:hideMark/>
            <w:tcPrChange w:id="3972" w:author="Gladiator Gladiator" w:date="2018-06-01T16:59: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443BAE70" w14:textId="77777777" w:rsidR="00AD1DD6" w:rsidRPr="00AD1DD6" w:rsidRDefault="00AD1DD6" w:rsidP="00AD1DD6">
            <w:pPr>
              <w:spacing w:after="0" w:line="240" w:lineRule="auto"/>
              <w:jc w:val="right"/>
              <w:rPr>
                <w:ins w:id="3973" w:author="Gladiator Gladiator" w:date="2018-06-01T16:58:00Z"/>
                <w:rFonts w:ascii="Calibri" w:eastAsia="Times New Roman" w:hAnsi="Calibri" w:cs="Calibri"/>
                <w:color w:val="000000"/>
              </w:rPr>
            </w:pPr>
            <w:ins w:id="3974" w:author="Gladiator Gladiator" w:date="2018-06-01T16:58:00Z">
              <w:r w:rsidRPr="00AD1DD6">
                <w:rPr>
                  <w:rFonts w:ascii="Calibri" w:eastAsia="Times New Roman" w:hAnsi="Calibri" w:cs="Calibri"/>
                  <w:color w:val="000000"/>
                </w:rPr>
                <w:t>0.1894</w:t>
              </w:r>
            </w:ins>
          </w:p>
        </w:tc>
        <w:tc>
          <w:tcPr>
            <w:tcW w:w="1014" w:type="dxa"/>
            <w:tcBorders>
              <w:top w:val="single" w:sz="4" w:space="0" w:color="9BC2E6"/>
              <w:left w:val="nil"/>
              <w:bottom w:val="single" w:sz="4" w:space="0" w:color="9BC2E6"/>
              <w:right w:val="nil"/>
            </w:tcBorders>
            <w:shd w:val="clear" w:color="DDEBF7" w:fill="DDEBF7"/>
            <w:noWrap/>
            <w:vAlign w:val="bottom"/>
            <w:hideMark/>
            <w:tcPrChange w:id="3975" w:author="Gladiator Gladiator" w:date="2018-06-01T16:59:00Z">
              <w:tcPr>
                <w:tcW w:w="1014" w:type="dxa"/>
                <w:tcBorders>
                  <w:top w:val="single" w:sz="4" w:space="0" w:color="9BC2E6"/>
                  <w:left w:val="nil"/>
                  <w:bottom w:val="single" w:sz="4" w:space="0" w:color="9BC2E6"/>
                  <w:right w:val="nil"/>
                </w:tcBorders>
                <w:shd w:val="clear" w:color="DDEBF7" w:fill="DDEBF7"/>
                <w:noWrap/>
                <w:vAlign w:val="bottom"/>
                <w:hideMark/>
              </w:tcPr>
            </w:tcPrChange>
          </w:tcPr>
          <w:p w14:paraId="409FD77A" w14:textId="77777777" w:rsidR="00AD1DD6" w:rsidRPr="00AD1DD6" w:rsidRDefault="00AD1DD6" w:rsidP="00AD1DD6">
            <w:pPr>
              <w:spacing w:after="0" w:line="240" w:lineRule="auto"/>
              <w:jc w:val="right"/>
              <w:rPr>
                <w:ins w:id="3976" w:author="Gladiator Gladiator" w:date="2018-06-01T16:58:00Z"/>
                <w:rFonts w:ascii="Calibri" w:eastAsia="Times New Roman" w:hAnsi="Calibri" w:cs="Calibri"/>
                <w:color w:val="000000"/>
              </w:rPr>
            </w:pPr>
            <w:ins w:id="3977" w:author="Gladiator Gladiator" w:date="2018-06-01T16:58:00Z">
              <w:r w:rsidRPr="00AD1DD6">
                <w:rPr>
                  <w:rFonts w:ascii="Calibri" w:eastAsia="Times New Roman" w:hAnsi="Calibri" w:cs="Calibri"/>
                  <w:color w:val="000000"/>
                </w:rPr>
                <w:t>0.1661</w:t>
              </w:r>
            </w:ins>
          </w:p>
        </w:tc>
        <w:tc>
          <w:tcPr>
            <w:tcW w:w="1268" w:type="dxa"/>
            <w:tcBorders>
              <w:top w:val="single" w:sz="4" w:space="0" w:color="9BC2E6"/>
              <w:left w:val="nil"/>
              <w:bottom w:val="single" w:sz="4" w:space="0" w:color="9BC2E6"/>
              <w:right w:val="nil"/>
            </w:tcBorders>
            <w:shd w:val="clear" w:color="DDEBF7" w:fill="DDEBF7"/>
            <w:noWrap/>
            <w:vAlign w:val="bottom"/>
            <w:hideMark/>
            <w:tcPrChange w:id="3978" w:author="Gladiator Gladiator" w:date="2018-06-01T16:59:00Z">
              <w:tcPr>
                <w:tcW w:w="1268" w:type="dxa"/>
                <w:tcBorders>
                  <w:top w:val="single" w:sz="4" w:space="0" w:color="9BC2E6"/>
                  <w:left w:val="nil"/>
                  <w:bottom w:val="single" w:sz="4" w:space="0" w:color="9BC2E6"/>
                  <w:right w:val="nil"/>
                </w:tcBorders>
                <w:shd w:val="clear" w:color="DDEBF7" w:fill="DDEBF7"/>
                <w:noWrap/>
                <w:vAlign w:val="bottom"/>
                <w:hideMark/>
              </w:tcPr>
            </w:tcPrChange>
          </w:tcPr>
          <w:p w14:paraId="4F1A4686" w14:textId="77777777" w:rsidR="00AD1DD6" w:rsidRPr="00AD1DD6" w:rsidRDefault="00AD1DD6" w:rsidP="00AD1DD6">
            <w:pPr>
              <w:spacing w:after="0" w:line="240" w:lineRule="auto"/>
              <w:jc w:val="right"/>
              <w:rPr>
                <w:ins w:id="3979" w:author="Gladiator Gladiator" w:date="2018-06-01T16:58:00Z"/>
                <w:rFonts w:ascii="Calibri" w:eastAsia="Times New Roman" w:hAnsi="Calibri" w:cs="Calibri"/>
                <w:color w:val="000000"/>
              </w:rPr>
            </w:pPr>
            <w:ins w:id="3980" w:author="Gladiator Gladiator" w:date="2018-06-01T16:58:00Z">
              <w:r w:rsidRPr="00AD1DD6">
                <w:rPr>
                  <w:rFonts w:ascii="Calibri" w:eastAsia="Times New Roman" w:hAnsi="Calibri" w:cs="Calibri"/>
                  <w:color w:val="000000"/>
                </w:rPr>
                <w:t>0.1860</w:t>
              </w:r>
            </w:ins>
          </w:p>
        </w:tc>
        <w:tc>
          <w:tcPr>
            <w:tcW w:w="1268" w:type="dxa"/>
            <w:tcBorders>
              <w:top w:val="single" w:sz="4" w:space="0" w:color="9BC2E6"/>
              <w:left w:val="nil"/>
              <w:bottom w:val="single" w:sz="4" w:space="0" w:color="9BC2E6"/>
              <w:right w:val="single" w:sz="4" w:space="0" w:color="9BC2E6"/>
            </w:tcBorders>
            <w:shd w:val="clear" w:color="DDEBF7" w:fill="DDEBF7"/>
            <w:noWrap/>
            <w:vAlign w:val="bottom"/>
            <w:hideMark/>
            <w:tcPrChange w:id="3981" w:author="Gladiator Gladiator" w:date="2018-06-01T16:59:00Z">
              <w:tcPr>
                <w:tcW w:w="1268"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3E106F67" w14:textId="77777777" w:rsidR="00AD1DD6" w:rsidRPr="00AD1DD6" w:rsidRDefault="00AD1DD6" w:rsidP="00AD1DD6">
            <w:pPr>
              <w:spacing w:after="0" w:line="240" w:lineRule="auto"/>
              <w:jc w:val="right"/>
              <w:rPr>
                <w:ins w:id="3982" w:author="Gladiator Gladiator" w:date="2018-06-01T16:58:00Z"/>
                <w:rFonts w:ascii="Calibri" w:eastAsia="Times New Roman" w:hAnsi="Calibri" w:cs="Calibri"/>
                <w:color w:val="000000"/>
              </w:rPr>
            </w:pPr>
            <w:ins w:id="3983" w:author="Gladiator Gladiator" w:date="2018-06-01T16:58:00Z">
              <w:r w:rsidRPr="00AD1DD6">
                <w:rPr>
                  <w:rFonts w:ascii="Calibri" w:eastAsia="Times New Roman" w:hAnsi="Calibri" w:cs="Calibri"/>
                  <w:color w:val="000000"/>
                </w:rPr>
                <w:t>0.1761</w:t>
              </w:r>
            </w:ins>
          </w:p>
        </w:tc>
      </w:tr>
      <w:tr w:rsidR="00AD1DD6" w:rsidRPr="00AD1DD6" w14:paraId="71B1F9CE" w14:textId="77777777" w:rsidTr="00AD1DD6">
        <w:trPr>
          <w:trHeight w:val="270"/>
          <w:ins w:id="3984" w:author="Gladiator Gladiator" w:date="2018-06-01T16:58:00Z"/>
          <w:trPrChange w:id="3985"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auto" w:fill="auto"/>
            <w:noWrap/>
            <w:vAlign w:val="bottom"/>
            <w:hideMark/>
            <w:tcPrChange w:id="3986" w:author="Gladiator Gladiator" w:date="2018-06-01T16:59:00Z">
              <w:tcPr>
                <w:tcW w:w="1884"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52869EBF" w14:textId="77777777" w:rsidR="00AD1DD6" w:rsidRPr="00AD1DD6" w:rsidRDefault="00AD1DD6" w:rsidP="00AD1DD6">
            <w:pPr>
              <w:spacing w:after="0" w:line="240" w:lineRule="auto"/>
              <w:rPr>
                <w:ins w:id="3987" w:author="Gladiator Gladiator" w:date="2018-06-01T16:58:00Z"/>
                <w:rFonts w:ascii="Calibri" w:eastAsia="Times New Roman" w:hAnsi="Calibri" w:cs="Calibri"/>
                <w:color w:val="000000"/>
              </w:rPr>
            </w:pPr>
            <w:ins w:id="3988" w:author="Gladiator Gladiator" w:date="2018-06-01T16:58:00Z">
              <w:r w:rsidRPr="00AD1DD6">
                <w:rPr>
                  <w:rFonts w:ascii="Calibri" w:eastAsia="Times New Roman" w:hAnsi="Calibri" w:cs="Calibri"/>
                  <w:color w:val="000000"/>
                </w:rPr>
                <w:t>User 3</w:t>
              </w:r>
            </w:ins>
          </w:p>
        </w:tc>
        <w:tc>
          <w:tcPr>
            <w:tcW w:w="991" w:type="dxa"/>
            <w:tcBorders>
              <w:top w:val="single" w:sz="4" w:space="0" w:color="9BC2E6"/>
              <w:left w:val="nil"/>
              <w:bottom w:val="single" w:sz="4" w:space="0" w:color="9BC2E6"/>
              <w:right w:val="nil"/>
            </w:tcBorders>
            <w:shd w:val="clear" w:color="auto" w:fill="auto"/>
            <w:noWrap/>
            <w:vAlign w:val="bottom"/>
            <w:hideMark/>
            <w:tcPrChange w:id="3989" w:author="Gladiator Gladiator" w:date="2018-06-01T16:59:00Z">
              <w:tcPr>
                <w:tcW w:w="991" w:type="dxa"/>
                <w:tcBorders>
                  <w:top w:val="single" w:sz="4" w:space="0" w:color="9BC2E6"/>
                  <w:left w:val="nil"/>
                  <w:bottom w:val="single" w:sz="4" w:space="0" w:color="9BC2E6"/>
                  <w:right w:val="nil"/>
                </w:tcBorders>
                <w:shd w:val="clear" w:color="auto" w:fill="auto"/>
                <w:noWrap/>
                <w:vAlign w:val="bottom"/>
                <w:hideMark/>
              </w:tcPr>
            </w:tcPrChange>
          </w:tcPr>
          <w:p w14:paraId="1184E54C" w14:textId="77777777" w:rsidR="00AD1DD6" w:rsidRPr="00AD1DD6" w:rsidRDefault="00AD1DD6" w:rsidP="00AD1DD6">
            <w:pPr>
              <w:spacing w:after="0" w:line="240" w:lineRule="auto"/>
              <w:rPr>
                <w:ins w:id="3990" w:author="Gladiator Gladiator" w:date="2018-06-01T16:58:00Z"/>
                <w:rFonts w:ascii="Calibri" w:eastAsia="Times New Roman" w:hAnsi="Calibri" w:cs="Calibri"/>
                <w:color w:val="000000"/>
              </w:rPr>
            </w:pPr>
            <w:ins w:id="3991" w:author="Gladiator Gladiator" w:date="2018-06-01T16:58:00Z">
              <w:r w:rsidRPr="00AD1DD6">
                <w:rPr>
                  <w:rFonts w:ascii="Calibri" w:eastAsia="Times New Roman" w:hAnsi="Calibri" w:cs="Calibri"/>
                  <w:color w:val="000000"/>
                </w:rPr>
                <w:t>testing</w:t>
              </w:r>
            </w:ins>
          </w:p>
        </w:tc>
        <w:tc>
          <w:tcPr>
            <w:tcW w:w="990" w:type="dxa"/>
            <w:tcBorders>
              <w:top w:val="single" w:sz="4" w:space="0" w:color="9BC2E6"/>
              <w:left w:val="nil"/>
              <w:bottom w:val="single" w:sz="4" w:space="0" w:color="9BC2E6"/>
              <w:right w:val="nil"/>
            </w:tcBorders>
            <w:shd w:val="clear" w:color="auto" w:fill="auto"/>
            <w:noWrap/>
            <w:vAlign w:val="bottom"/>
            <w:hideMark/>
            <w:tcPrChange w:id="3992" w:author="Gladiator Gladiator" w:date="2018-06-01T16:59:00Z">
              <w:tcPr>
                <w:tcW w:w="1182" w:type="dxa"/>
                <w:gridSpan w:val="2"/>
                <w:tcBorders>
                  <w:top w:val="single" w:sz="4" w:space="0" w:color="9BC2E6"/>
                  <w:left w:val="nil"/>
                  <w:bottom w:val="single" w:sz="4" w:space="0" w:color="9BC2E6"/>
                  <w:right w:val="nil"/>
                </w:tcBorders>
                <w:shd w:val="clear" w:color="auto" w:fill="auto"/>
                <w:noWrap/>
                <w:vAlign w:val="bottom"/>
                <w:hideMark/>
              </w:tcPr>
            </w:tcPrChange>
          </w:tcPr>
          <w:p w14:paraId="325D5B45" w14:textId="77777777" w:rsidR="00AD1DD6" w:rsidRPr="00AD1DD6" w:rsidRDefault="00AD1DD6" w:rsidP="00AD1DD6">
            <w:pPr>
              <w:spacing w:after="0" w:line="240" w:lineRule="auto"/>
              <w:jc w:val="right"/>
              <w:rPr>
                <w:ins w:id="3993" w:author="Gladiator Gladiator" w:date="2018-06-01T16:58:00Z"/>
                <w:rFonts w:ascii="Calibri" w:eastAsia="Times New Roman" w:hAnsi="Calibri" w:cs="Calibri"/>
                <w:color w:val="000000"/>
              </w:rPr>
            </w:pPr>
            <w:ins w:id="3994" w:author="Gladiator Gladiator" w:date="2018-06-01T16:58:00Z">
              <w:r w:rsidRPr="00AD1DD6">
                <w:rPr>
                  <w:rFonts w:ascii="Calibri" w:eastAsia="Times New Roman" w:hAnsi="Calibri" w:cs="Calibri"/>
                  <w:color w:val="000000"/>
                </w:rPr>
                <w:t>0.1728</w:t>
              </w:r>
            </w:ins>
          </w:p>
        </w:tc>
        <w:tc>
          <w:tcPr>
            <w:tcW w:w="1152" w:type="dxa"/>
            <w:tcBorders>
              <w:top w:val="single" w:sz="4" w:space="0" w:color="9BC2E6"/>
              <w:left w:val="nil"/>
              <w:bottom w:val="single" w:sz="4" w:space="0" w:color="9BC2E6"/>
              <w:right w:val="nil"/>
            </w:tcBorders>
            <w:shd w:val="clear" w:color="auto" w:fill="auto"/>
            <w:noWrap/>
            <w:vAlign w:val="bottom"/>
            <w:hideMark/>
            <w:tcPrChange w:id="3995" w:author="Gladiator Gladiator" w:date="2018-06-01T16:59:00Z">
              <w:tcPr>
                <w:tcW w:w="960" w:type="dxa"/>
                <w:tcBorders>
                  <w:top w:val="single" w:sz="4" w:space="0" w:color="9BC2E6"/>
                  <w:left w:val="nil"/>
                  <w:bottom w:val="single" w:sz="4" w:space="0" w:color="9BC2E6"/>
                  <w:right w:val="nil"/>
                </w:tcBorders>
                <w:shd w:val="clear" w:color="auto" w:fill="auto"/>
                <w:noWrap/>
                <w:vAlign w:val="bottom"/>
                <w:hideMark/>
              </w:tcPr>
            </w:tcPrChange>
          </w:tcPr>
          <w:p w14:paraId="4283248F" w14:textId="77777777" w:rsidR="00AD1DD6" w:rsidRPr="00AD1DD6" w:rsidRDefault="00AD1DD6" w:rsidP="00AD1DD6">
            <w:pPr>
              <w:spacing w:after="0" w:line="240" w:lineRule="auto"/>
              <w:jc w:val="right"/>
              <w:rPr>
                <w:ins w:id="3996" w:author="Gladiator Gladiator" w:date="2018-06-01T16:58:00Z"/>
                <w:rFonts w:ascii="Calibri" w:eastAsia="Times New Roman" w:hAnsi="Calibri" w:cs="Calibri"/>
                <w:color w:val="000000"/>
              </w:rPr>
            </w:pPr>
            <w:ins w:id="3997" w:author="Gladiator Gladiator" w:date="2018-06-01T16:58:00Z">
              <w:r w:rsidRPr="00AD1DD6">
                <w:rPr>
                  <w:rFonts w:ascii="Calibri" w:eastAsia="Times New Roman" w:hAnsi="Calibri" w:cs="Calibri"/>
                  <w:color w:val="000000"/>
                </w:rPr>
                <w:t>0.1694</w:t>
              </w:r>
            </w:ins>
          </w:p>
        </w:tc>
        <w:tc>
          <w:tcPr>
            <w:tcW w:w="1105" w:type="dxa"/>
            <w:tcBorders>
              <w:top w:val="single" w:sz="4" w:space="0" w:color="9BC2E6"/>
              <w:left w:val="nil"/>
              <w:bottom w:val="single" w:sz="4" w:space="0" w:color="9BC2E6"/>
              <w:right w:val="nil"/>
            </w:tcBorders>
            <w:shd w:val="clear" w:color="auto" w:fill="auto"/>
            <w:noWrap/>
            <w:vAlign w:val="bottom"/>
            <w:hideMark/>
            <w:tcPrChange w:id="3998" w:author="Gladiator Gladiator" w:date="2018-06-01T16:59:00Z">
              <w:tcPr>
                <w:tcW w:w="1105" w:type="dxa"/>
                <w:tcBorders>
                  <w:top w:val="single" w:sz="4" w:space="0" w:color="9BC2E6"/>
                  <w:left w:val="nil"/>
                  <w:bottom w:val="single" w:sz="4" w:space="0" w:color="9BC2E6"/>
                  <w:right w:val="nil"/>
                </w:tcBorders>
                <w:shd w:val="clear" w:color="auto" w:fill="auto"/>
                <w:noWrap/>
                <w:vAlign w:val="bottom"/>
                <w:hideMark/>
              </w:tcPr>
            </w:tcPrChange>
          </w:tcPr>
          <w:p w14:paraId="3C1E4828" w14:textId="77777777" w:rsidR="00AD1DD6" w:rsidRPr="00AD1DD6" w:rsidRDefault="00AD1DD6" w:rsidP="00AD1DD6">
            <w:pPr>
              <w:spacing w:after="0" w:line="240" w:lineRule="auto"/>
              <w:jc w:val="right"/>
              <w:rPr>
                <w:ins w:id="3999" w:author="Gladiator Gladiator" w:date="2018-06-01T16:58:00Z"/>
                <w:rFonts w:ascii="Calibri" w:eastAsia="Times New Roman" w:hAnsi="Calibri" w:cs="Calibri"/>
                <w:color w:val="000000"/>
              </w:rPr>
            </w:pPr>
            <w:ins w:id="4000" w:author="Gladiator Gladiator" w:date="2018-06-01T16:58:00Z">
              <w:r w:rsidRPr="00AD1DD6">
                <w:rPr>
                  <w:rFonts w:ascii="Calibri" w:eastAsia="Times New Roman" w:hAnsi="Calibri" w:cs="Calibri"/>
                  <w:color w:val="000000"/>
                </w:rPr>
                <w:t>0.1661</w:t>
              </w:r>
            </w:ins>
          </w:p>
        </w:tc>
        <w:tc>
          <w:tcPr>
            <w:tcW w:w="1014" w:type="dxa"/>
            <w:tcBorders>
              <w:top w:val="single" w:sz="4" w:space="0" w:color="9BC2E6"/>
              <w:left w:val="nil"/>
              <w:bottom w:val="single" w:sz="4" w:space="0" w:color="9BC2E6"/>
              <w:right w:val="nil"/>
            </w:tcBorders>
            <w:shd w:val="clear" w:color="auto" w:fill="auto"/>
            <w:noWrap/>
            <w:vAlign w:val="bottom"/>
            <w:hideMark/>
            <w:tcPrChange w:id="4001" w:author="Gladiator Gladiator" w:date="2018-06-01T16:59:00Z">
              <w:tcPr>
                <w:tcW w:w="1014" w:type="dxa"/>
                <w:tcBorders>
                  <w:top w:val="single" w:sz="4" w:space="0" w:color="9BC2E6"/>
                  <w:left w:val="nil"/>
                  <w:bottom w:val="single" w:sz="4" w:space="0" w:color="9BC2E6"/>
                  <w:right w:val="nil"/>
                </w:tcBorders>
                <w:shd w:val="clear" w:color="auto" w:fill="auto"/>
                <w:noWrap/>
                <w:vAlign w:val="bottom"/>
                <w:hideMark/>
              </w:tcPr>
            </w:tcPrChange>
          </w:tcPr>
          <w:p w14:paraId="70C307EF" w14:textId="77777777" w:rsidR="00AD1DD6" w:rsidRPr="00AD1DD6" w:rsidRDefault="00AD1DD6" w:rsidP="00AD1DD6">
            <w:pPr>
              <w:spacing w:after="0" w:line="240" w:lineRule="auto"/>
              <w:jc w:val="right"/>
              <w:rPr>
                <w:ins w:id="4002" w:author="Gladiator Gladiator" w:date="2018-06-01T16:58:00Z"/>
                <w:rFonts w:ascii="Calibri" w:eastAsia="Times New Roman" w:hAnsi="Calibri" w:cs="Calibri"/>
                <w:color w:val="000000"/>
              </w:rPr>
            </w:pPr>
            <w:ins w:id="4003" w:author="Gladiator Gladiator" w:date="2018-06-01T16:58:00Z">
              <w:r w:rsidRPr="00AD1DD6">
                <w:rPr>
                  <w:rFonts w:ascii="Calibri" w:eastAsia="Times New Roman" w:hAnsi="Calibri" w:cs="Calibri"/>
                  <w:color w:val="000000"/>
                </w:rPr>
                <w:t>0.1661</w:t>
              </w:r>
            </w:ins>
          </w:p>
        </w:tc>
        <w:tc>
          <w:tcPr>
            <w:tcW w:w="1268" w:type="dxa"/>
            <w:tcBorders>
              <w:top w:val="single" w:sz="4" w:space="0" w:color="9BC2E6"/>
              <w:left w:val="nil"/>
              <w:bottom w:val="single" w:sz="4" w:space="0" w:color="9BC2E6"/>
              <w:right w:val="nil"/>
            </w:tcBorders>
            <w:shd w:val="clear" w:color="auto" w:fill="auto"/>
            <w:noWrap/>
            <w:vAlign w:val="bottom"/>
            <w:hideMark/>
            <w:tcPrChange w:id="4004" w:author="Gladiator Gladiator" w:date="2018-06-01T16:59:00Z">
              <w:tcPr>
                <w:tcW w:w="1268" w:type="dxa"/>
                <w:tcBorders>
                  <w:top w:val="single" w:sz="4" w:space="0" w:color="9BC2E6"/>
                  <w:left w:val="nil"/>
                  <w:bottom w:val="single" w:sz="4" w:space="0" w:color="9BC2E6"/>
                  <w:right w:val="nil"/>
                </w:tcBorders>
                <w:shd w:val="clear" w:color="auto" w:fill="auto"/>
                <w:noWrap/>
                <w:vAlign w:val="bottom"/>
                <w:hideMark/>
              </w:tcPr>
            </w:tcPrChange>
          </w:tcPr>
          <w:p w14:paraId="05146120" w14:textId="77777777" w:rsidR="00AD1DD6" w:rsidRPr="00AD1DD6" w:rsidRDefault="00AD1DD6" w:rsidP="00AD1DD6">
            <w:pPr>
              <w:spacing w:after="0" w:line="240" w:lineRule="auto"/>
              <w:jc w:val="right"/>
              <w:rPr>
                <w:ins w:id="4005" w:author="Gladiator Gladiator" w:date="2018-06-01T16:58:00Z"/>
                <w:rFonts w:ascii="Calibri" w:eastAsia="Times New Roman" w:hAnsi="Calibri" w:cs="Calibri"/>
                <w:color w:val="000000"/>
              </w:rPr>
            </w:pPr>
            <w:ins w:id="4006" w:author="Gladiator Gladiator" w:date="2018-06-01T16:58:00Z">
              <w:r w:rsidRPr="00AD1DD6">
                <w:rPr>
                  <w:rFonts w:ascii="Calibri" w:eastAsia="Times New Roman" w:hAnsi="Calibri" w:cs="Calibri"/>
                  <w:color w:val="000000"/>
                </w:rPr>
                <w:t>0.1495</w:t>
              </w:r>
            </w:ins>
          </w:p>
        </w:tc>
        <w:tc>
          <w:tcPr>
            <w:tcW w:w="1268" w:type="dxa"/>
            <w:tcBorders>
              <w:top w:val="single" w:sz="4" w:space="0" w:color="9BC2E6"/>
              <w:left w:val="nil"/>
              <w:bottom w:val="single" w:sz="4" w:space="0" w:color="9BC2E6"/>
              <w:right w:val="single" w:sz="4" w:space="0" w:color="9BC2E6"/>
            </w:tcBorders>
            <w:shd w:val="clear" w:color="auto" w:fill="auto"/>
            <w:noWrap/>
            <w:vAlign w:val="bottom"/>
            <w:hideMark/>
            <w:tcPrChange w:id="4007" w:author="Gladiator Gladiator" w:date="2018-06-01T16:59:00Z">
              <w:tcPr>
                <w:tcW w:w="1268" w:type="dxa"/>
                <w:tcBorders>
                  <w:top w:val="single" w:sz="4" w:space="0" w:color="9BC2E6"/>
                  <w:left w:val="nil"/>
                  <w:bottom w:val="single" w:sz="4" w:space="0" w:color="9BC2E6"/>
                  <w:right w:val="single" w:sz="4" w:space="0" w:color="9BC2E6"/>
                </w:tcBorders>
                <w:shd w:val="clear" w:color="auto" w:fill="auto"/>
                <w:noWrap/>
                <w:vAlign w:val="bottom"/>
                <w:hideMark/>
              </w:tcPr>
            </w:tcPrChange>
          </w:tcPr>
          <w:p w14:paraId="79DEC17E" w14:textId="77777777" w:rsidR="00AD1DD6" w:rsidRPr="00AD1DD6" w:rsidRDefault="00AD1DD6" w:rsidP="00AD1DD6">
            <w:pPr>
              <w:spacing w:after="0" w:line="240" w:lineRule="auto"/>
              <w:jc w:val="right"/>
              <w:rPr>
                <w:ins w:id="4008" w:author="Gladiator Gladiator" w:date="2018-06-01T16:58:00Z"/>
                <w:rFonts w:ascii="Calibri" w:eastAsia="Times New Roman" w:hAnsi="Calibri" w:cs="Calibri"/>
                <w:color w:val="000000"/>
              </w:rPr>
            </w:pPr>
            <w:ins w:id="4009" w:author="Gladiator Gladiator" w:date="2018-06-01T16:58:00Z">
              <w:r w:rsidRPr="00AD1DD6">
                <w:rPr>
                  <w:rFonts w:ascii="Calibri" w:eastAsia="Times New Roman" w:hAnsi="Calibri" w:cs="Calibri"/>
                  <w:color w:val="000000"/>
                </w:rPr>
                <w:t>0.1648</w:t>
              </w:r>
            </w:ins>
          </w:p>
        </w:tc>
      </w:tr>
      <w:tr w:rsidR="00AD1DD6" w:rsidRPr="00AD1DD6" w14:paraId="13D68633" w14:textId="77777777" w:rsidTr="00AD1DD6">
        <w:trPr>
          <w:trHeight w:val="270"/>
          <w:ins w:id="4010" w:author="Gladiator Gladiator" w:date="2018-06-01T16:58:00Z"/>
          <w:trPrChange w:id="4011"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DDEBF7" w:fill="DDEBF7"/>
            <w:noWrap/>
            <w:vAlign w:val="bottom"/>
            <w:hideMark/>
            <w:tcPrChange w:id="4012" w:author="Gladiator Gladiator" w:date="2018-06-01T16:59:00Z">
              <w:tcPr>
                <w:tcW w:w="188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53C93791" w14:textId="77777777" w:rsidR="00AD1DD6" w:rsidRPr="00AD1DD6" w:rsidRDefault="00AD1DD6" w:rsidP="00AD1DD6">
            <w:pPr>
              <w:spacing w:after="0" w:line="240" w:lineRule="auto"/>
              <w:rPr>
                <w:ins w:id="4013" w:author="Gladiator Gladiator" w:date="2018-06-01T16:58:00Z"/>
                <w:rFonts w:ascii="Calibri" w:eastAsia="Times New Roman" w:hAnsi="Calibri" w:cs="Calibri"/>
                <w:color w:val="000000"/>
              </w:rPr>
            </w:pPr>
            <w:ins w:id="4014" w:author="Gladiator Gladiator" w:date="2018-06-01T16:58:00Z">
              <w:r w:rsidRPr="00AD1DD6">
                <w:rPr>
                  <w:rFonts w:ascii="Calibri" w:eastAsia="Times New Roman" w:hAnsi="Calibri" w:cs="Calibri"/>
                  <w:color w:val="000000"/>
                </w:rPr>
                <w:t>User 4</w:t>
              </w:r>
            </w:ins>
          </w:p>
        </w:tc>
        <w:tc>
          <w:tcPr>
            <w:tcW w:w="991" w:type="dxa"/>
            <w:tcBorders>
              <w:top w:val="single" w:sz="4" w:space="0" w:color="9BC2E6"/>
              <w:left w:val="nil"/>
              <w:bottom w:val="single" w:sz="4" w:space="0" w:color="9BC2E6"/>
              <w:right w:val="nil"/>
            </w:tcBorders>
            <w:shd w:val="clear" w:color="DDEBF7" w:fill="DDEBF7"/>
            <w:noWrap/>
            <w:vAlign w:val="bottom"/>
            <w:hideMark/>
            <w:tcPrChange w:id="4015" w:author="Gladiator Gladiator" w:date="2018-06-01T16:59:00Z">
              <w:tcPr>
                <w:tcW w:w="1177" w:type="dxa"/>
                <w:gridSpan w:val="2"/>
                <w:tcBorders>
                  <w:top w:val="single" w:sz="4" w:space="0" w:color="9BC2E6"/>
                  <w:left w:val="nil"/>
                  <w:bottom w:val="single" w:sz="4" w:space="0" w:color="9BC2E6"/>
                  <w:right w:val="nil"/>
                </w:tcBorders>
                <w:shd w:val="clear" w:color="DDEBF7" w:fill="DDEBF7"/>
                <w:noWrap/>
                <w:vAlign w:val="bottom"/>
                <w:hideMark/>
              </w:tcPr>
            </w:tcPrChange>
          </w:tcPr>
          <w:p w14:paraId="69658685" w14:textId="77777777" w:rsidR="00AD1DD6" w:rsidRPr="00AD1DD6" w:rsidRDefault="00AD1DD6" w:rsidP="00AD1DD6">
            <w:pPr>
              <w:spacing w:after="0" w:line="240" w:lineRule="auto"/>
              <w:rPr>
                <w:ins w:id="4016" w:author="Gladiator Gladiator" w:date="2018-06-01T16:58:00Z"/>
                <w:rFonts w:ascii="Calibri" w:eastAsia="Times New Roman" w:hAnsi="Calibri" w:cs="Calibri"/>
                <w:color w:val="000000"/>
              </w:rPr>
            </w:pPr>
            <w:ins w:id="4017" w:author="Gladiator Gladiator" w:date="2018-06-01T16:58:00Z">
              <w:r w:rsidRPr="00AD1DD6">
                <w:rPr>
                  <w:rFonts w:ascii="Calibri" w:eastAsia="Times New Roman" w:hAnsi="Calibri" w:cs="Calibri"/>
                  <w:color w:val="000000"/>
                </w:rPr>
                <w:t>relaxing</w:t>
              </w:r>
            </w:ins>
          </w:p>
        </w:tc>
        <w:tc>
          <w:tcPr>
            <w:tcW w:w="990" w:type="dxa"/>
            <w:tcBorders>
              <w:top w:val="single" w:sz="4" w:space="0" w:color="9BC2E6"/>
              <w:left w:val="nil"/>
              <w:bottom w:val="single" w:sz="4" w:space="0" w:color="9BC2E6"/>
              <w:right w:val="nil"/>
            </w:tcBorders>
            <w:shd w:val="clear" w:color="DDEBF7" w:fill="DDEBF7"/>
            <w:noWrap/>
            <w:vAlign w:val="bottom"/>
            <w:hideMark/>
            <w:tcPrChange w:id="4018" w:author="Gladiator Gladiator" w:date="2018-06-01T16:59:00Z">
              <w:tcPr>
                <w:tcW w:w="996" w:type="dxa"/>
                <w:tcBorders>
                  <w:top w:val="single" w:sz="4" w:space="0" w:color="9BC2E6"/>
                  <w:left w:val="nil"/>
                  <w:bottom w:val="single" w:sz="4" w:space="0" w:color="9BC2E6"/>
                  <w:right w:val="nil"/>
                </w:tcBorders>
                <w:shd w:val="clear" w:color="DDEBF7" w:fill="DDEBF7"/>
                <w:noWrap/>
                <w:vAlign w:val="bottom"/>
                <w:hideMark/>
              </w:tcPr>
            </w:tcPrChange>
          </w:tcPr>
          <w:p w14:paraId="76E69C24" w14:textId="77777777" w:rsidR="00AD1DD6" w:rsidRPr="00AD1DD6" w:rsidRDefault="00AD1DD6" w:rsidP="00AD1DD6">
            <w:pPr>
              <w:spacing w:after="0" w:line="240" w:lineRule="auto"/>
              <w:jc w:val="right"/>
              <w:rPr>
                <w:ins w:id="4019" w:author="Gladiator Gladiator" w:date="2018-06-01T16:58:00Z"/>
                <w:rFonts w:ascii="Calibri" w:eastAsia="Times New Roman" w:hAnsi="Calibri" w:cs="Calibri"/>
                <w:color w:val="000000"/>
              </w:rPr>
            </w:pPr>
            <w:ins w:id="4020" w:author="Gladiator Gladiator" w:date="2018-06-01T16:58:00Z">
              <w:r w:rsidRPr="00AD1DD6">
                <w:rPr>
                  <w:rFonts w:ascii="Calibri" w:eastAsia="Times New Roman" w:hAnsi="Calibri" w:cs="Calibri"/>
                  <w:color w:val="000000"/>
                </w:rPr>
                <w:t>0.1595</w:t>
              </w:r>
            </w:ins>
          </w:p>
        </w:tc>
        <w:tc>
          <w:tcPr>
            <w:tcW w:w="1152" w:type="dxa"/>
            <w:tcBorders>
              <w:top w:val="single" w:sz="4" w:space="0" w:color="9BC2E6"/>
              <w:left w:val="nil"/>
              <w:bottom w:val="single" w:sz="4" w:space="0" w:color="9BC2E6"/>
              <w:right w:val="nil"/>
            </w:tcBorders>
            <w:shd w:val="clear" w:color="DDEBF7" w:fill="DDEBF7"/>
            <w:noWrap/>
            <w:vAlign w:val="bottom"/>
            <w:hideMark/>
            <w:tcPrChange w:id="4021" w:author="Gladiator Gladiator" w:date="2018-06-01T16:59:00Z">
              <w:tcPr>
                <w:tcW w:w="960" w:type="dxa"/>
                <w:tcBorders>
                  <w:top w:val="single" w:sz="4" w:space="0" w:color="9BC2E6"/>
                  <w:left w:val="nil"/>
                  <w:bottom w:val="single" w:sz="4" w:space="0" w:color="9BC2E6"/>
                  <w:right w:val="nil"/>
                </w:tcBorders>
                <w:shd w:val="clear" w:color="DDEBF7" w:fill="DDEBF7"/>
                <w:noWrap/>
                <w:vAlign w:val="bottom"/>
                <w:hideMark/>
              </w:tcPr>
            </w:tcPrChange>
          </w:tcPr>
          <w:p w14:paraId="08010CA3" w14:textId="77777777" w:rsidR="00AD1DD6" w:rsidRPr="00AD1DD6" w:rsidRDefault="00AD1DD6" w:rsidP="00AD1DD6">
            <w:pPr>
              <w:spacing w:after="0" w:line="240" w:lineRule="auto"/>
              <w:jc w:val="right"/>
              <w:rPr>
                <w:ins w:id="4022" w:author="Gladiator Gladiator" w:date="2018-06-01T16:58:00Z"/>
                <w:rFonts w:ascii="Calibri" w:eastAsia="Times New Roman" w:hAnsi="Calibri" w:cs="Calibri"/>
                <w:color w:val="000000"/>
              </w:rPr>
            </w:pPr>
            <w:ins w:id="4023" w:author="Gladiator Gladiator" w:date="2018-06-01T16:58:00Z">
              <w:r w:rsidRPr="00AD1DD6">
                <w:rPr>
                  <w:rFonts w:ascii="Calibri" w:eastAsia="Times New Roman" w:hAnsi="Calibri" w:cs="Calibri"/>
                  <w:color w:val="000000"/>
                </w:rPr>
                <w:t>0.1395</w:t>
              </w:r>
            </w:ins>
          </w:p>
        </w:tc>
        <w:tc>
          <w:tcPr>
            <w:tcW w:w="1105" w:type="dxa"/>
            <w:tcBorders>
              <w:top w:val="single" w:sz="4" w:space="0" w:color="9BC2E6"/>
              <w:left w:val="nil"/>
              <w:bottom w:val="single" w:sz="4" w:space="0" w:color="9BC2E6"/>
              <w:right w:val="nil"/>
            </w:tcBorders>
            <w:shd w:val="clear" w:color="DDEBF7" w:fill="DDEBF7"/>
            <w:noWrap/>
            <w:vAlign w:val="bottom"/>
            <w:hideMark/>
            <w:tcPrChange w:id="4024" w:author="Gladiator Gladiator" w:date="2018-06-01T16:59: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2B4E90EC" w14:textId="77777777" w:rsidR="00AD1DD6" w:rsidRPr="00AD1DD6" w:rsidRDefault="00AD1DD6" w:rsidP="00AD1DD6">
            <w:pPr>
              <w:spacing w:after="0" w:line="240" w:lineRule="auto"/>
              <w:jc w:val="right"/>
              <w:rPr>
                <w:ins w:id="4025" w:author="Gladiator Gladiator" w:date="2018-06-01T16:58:00Z"/>
                <w:rFonts w:ascii="Calibri" w:eastAsia="Times New Roman" w:hAnsi="Calibri" w:cs="Calibri"/>
                <w:color w:val="000000"/>
              </w:rPr>
            </w:pPr>
            <w:ins w:id="4026" w:author="Gladiator Gladiator" w:date="2018-06-01T16:58:00Z">
              <w:r w:rsidRPr="00AD1DD6">
                <w:rPr>
                  <w:rFonts w:ascii="Calibri" w:eastAsia="Times New Roman" w:hAnsi="Calibri" w:cs="Calibri"/>
                  <w:color w:val="000000"/>
                </w:rPr>
                <w:t>0.1429</w:t>
              </w:r>
            </w:ins>
          </w:p>
        </w:tc>
        <w:tc>
          <w:tcPr>
            <w:tcW w:w="1014" w:type="dxa"/>
            <w:tcBorders>
              <w:top w:val="single" w:sz="4" w:space="0" w:color="9BC2E6"/>
              <w:left w:val="nil"/>
              <w:bottom w:val="single" w:sz="4" w:space="0" w:color="9BC2E6"/>
              <w:right w:val="nil"/>
            </w:tcBorders>
            <w:shd w:val="clear" w:color="DDEBF7" w:fill="DDEBF7"/>
            <w:noWrap/>
            <w:vAlign w:val="bottom"/>
            <w:hideMark/>
            <w:tcPrChange w:id="4027" w:author="Gladiator Gladiator" w:date="2018-06-01T16:59:00Z">
              <w:tcPr>
                <w:tcW w:w="1014" w:type="dxa"/>
                <w:tcBorders>
                  <w:top w:val="single" w:sz="4" w:space="0" w:color="9BC2E6"/>
                  <w:left w:val="nil"/>
                  <w:bottom w:val="single" w:sz="4" w:space="0" w:color="9BC2E6"/>
                  <w:right w:val="nil"/>
                </w:tcBorders>
                <w:shd w:val="clear" w:color="DDEBF7" w:fill="DDEBF7"/>
                <w:noWrap/>
                <w:vAlign w:val="bottom"/>
                <w:hideMark/>
              </w:tcPr>
            </w:tcPrChange>
          </w:tcPr>
          <w:p w14:paraId="001A810F" w14:textId="77777777" w:rsidR="00AD1DD6" w:rsidRPr="00AD1DD6" w:rsidRDefault="00AD1DD6" w:rsidP="00AD1DD6">
            <w:pPr>
              <w:spacing w:after="0" w:line="240" w:lineRule="auto"/>
              <w:jc w:val="right"/>
              <w:rPr>
                <w:ins w:id="4028" w:author="Gladiator Gladiator" w:date="2018-06-01T16:58:00Z"/>
                <w:rFonts w:ascii="Calibri" w:eastAsia="Times New Roman" w:hAnsi="Calibri" w:cs="Calibri"/>
                <w:color w:val="000000"/>
              </w:rPr>
            </w:pPr>
            <w:ins w:id="4029" w:author="Gladiator Gladiator" w:date="2018-06-01T16:58:00Z">
              <w:r w:rsidRPr="00AD1DD6">
                <w:rPr>
                  <w:rFonts w:ascii="Calibri" w:eastAsia="Times New Roman" w:hAnsi="Calibri" w:cs="Calibri"/>
                  <w:color w:val="000000"/>
                </w:rPr>
                <w:t>0.1761</w:t>
              </w:r>
            </w:ins>
          </w:p>
        </w:tc>
        <w:tc>
          <w:tcPr>
            <w:tcW w:w="1268" w:type="dxa"/>
            <w:tcBorders>
              <w:top w:val="single" w:sz="4" w:space="0" w:color="9BC2E6"/>
              <w:left w:val="nil"/>
              <w:bottom w:val="single" w:sz="4" w:space="0" w:color="9BC2E6"/>
              <w:right w:val="nil"/>
            </w:tcBorders>
            <w:shd w:val="clear" w:color="DDEBF7" w:fill="DDEBF7"/>
            <w:noWrap/>
            <w:vAlign w:val="bottom"/>
            <w:hideMark/>
            <w:tcPrChange w:id="4030" w:author="Gladiator Gladiator" w:date="2018-06-01T16:59:00Z">
              <w:tcPr>
                <w:tcW w:w="1268" w:type="dxa"/>
                <w:tcBorders>
                  <w:top w:val="single" w:sz="4" w:space="0" w:color="9BC2E6"/>
                  <w:left w:val="nil"/>
                  <w:bottom w:val="single" w:sz="4" w:space="0" w:color="9BC2E6"/>
                  <w:right w:val="nil"/>
                </w:tcBorders>
                <w:shd w:val="clear" w:color="DDEBF7" w:fill="DDEBF7"/>
                <w:noWrap/>
                <w:vAlign w:val="bottom"/>
                <w:hideMark/>
              </w:tcPr>
            </w:tcPrChange>
          </w:tcPr>
          <w:p w14:paraId="13D5CF54" w14:textId="77777777" w:rsidR="00AD1DD6" w:rsidRPr="00AD1DD6" w:rsidRDefault="00AD1DD6" w:rsidP="00AD1DD6">
            <w:pPr>
              <w:spacing w:after="0" w:line="240" w:lineRule="auto"/>
              <w:jc w:val="right"/>
              <w:rPr>
                <w:ins w:id="4031" w:author="Gladiator Gladiator" w:date="2018-06-01T16:58:00Z"/>
                <w:rFonts w:ascii="Calibri" w:eastAsia="Times New Roman" w:hAnsi="Calibri" w:cs="Calibri"/>
                <w:color w:val="000000"/>
              </w:rPr>
            </w:pPr>
            <w:ins w:id="4032" w:author="Gladiator Gladiator" w:date="2018-06-01T16:58:00Z">
              <w:r w:rsidRPr="00AD1DD6">
                <w:rPr>
                  <w:rFonts w:ascii="Calibri" w:eastAsia="Times New Roman" w:hAnsi="Calibri" w:cs="Calibri"/>
                  <w:color w:val="000000"/>
                </w:rPr>
                <w:t>0.1761</w:t>
              </w:r>
            </w:ins>
          </w:p>
        </w:tc>
        <w:tc>
          <w:tcPr>
            <w:tcW w:w="1268" w:type="dxa"/>
            <w:tcBorders>
              <w:top w:val="single" w:sz="4" w:space="0" w:color="9BC2E6"/>
              <w:left w:val="nil"/>
              <w:bottom w:val="single" w:sz="4" w:space="0" w:color="9BC2E6"/>
              <w:right w:val="single" w:sz="4" w:space="0" w:color="9BC2E6"/>
            </w:tcBorders>
            <w:shd w:val="clear" w:color="DDEBF7" w:fill="DDEBF7"/>
            <w:noWrap/>
            <w:vAlign w:val="bottom"/>
            <w:hideMark/>
            <w:tcPrChange w:id="4033" w:author="Gladiator Gladiator" w:date="2018-06-01T16:59:00Z">
              <w:tcPr>
                <w:tcW w:w="1268"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0C7F89CF" w14:textId="77777777" w:rsidR="00AD1DD6" w:rsidRPr="00AD1DD6" w:rsidRDefault="00AD1DD6" w:rsidP="00AD1DD6">
            <w:pPr>
              <w:spacing w:after="0" w:line="240" w:lineRule="auto"/>
              <w:jc w:val="right"/>
              <w:rPr>
                <w:ins w:id="4034" w:author="Gladiator Gladiator" w:date="2018-06-01T16:58:00Z"/>
                <w:rFonts w:ascii="Calibri" w:eastAsia="Times New Roman" w:hAnsi="Calibri" w:cs="Calibri"/>
                <w:color w:val="000000"/>
              </w:rPr>
            </w:pPr>
            <w:ins w:id="4035" w:author="Gladiator Gladiator" w:date="2018-06-01T16:58:00Z">
              <w:r w:rsidRPr="00AD1DD6">
                <w:rPr>
                  <w:rFonts w:ascii="Calibri" w:eastAsia="Times New Roman" w:hAnsi="Calibri" w:cs="Calibri"/>
                  <w:color w:val="000000"/>
                </w:rPr>
                <w:t>0.1588</w:t>
              </w:r>
            </w:ins>
          </w:p>
        </w:tc>
      </w:tr>
      <w:tr w:rsidR="00AD1DD6" w:rsidRPr="00AD1DD6" w14:paraId="1356B545" w14:textId="77777777" w:rsidTr="00AD1DD6">
        <w:trPr>
          <w:trHeight w:val="270"/>
          <w:ins w:id="4036" w:author="Gladiator Gladiator" w:date="2018-06-01T16:58:00Z"/>
          <w:trPrChange w:id="4037"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auto" w:fill="auto"/>
            <w:noWrap/>
            <w:vAlign w:val="bottom"/>
            <w:hideMark/>
            <w:tcPrChange w:id="4038" w:author="Gladiator Gladiator" w:date="2018-06-01T16:59:00Z">
              <w:tcPr>
                <w:tcW w:w="1884"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27E720CF" w14:textId="77777777" w:rsidR="00AD1DD6" w:rsidRPr="00AD1DD6" w:rsidRDefault="00AD1DD6" w:rsidP="00AD1DD6">
            <w:pPr>
              <w:spacing w:after="0" w:line="240" w:lineRule="auto"/>
              <w:rPr>
                <w:ins w:id="4039" w:author="Gladiator Gladiator" w:date="2018-06-01T16:58:00Z"/>
                <w:rFonts w:ascii="Calibri" w:eastAsia="Times New Roman" w:hAnsi="Calibri" w:cs="Calibri"/>
                <w:color w:val="000000"/>
              </w:rPr>
            </w:pPr>
            <w:ins w:id="4040" w:author="Gladiator Gladiator" w:date="2018-06-01T16:58:00Z">
              <w:r w:rsidRPr="00AD1DD6">
                <w:rPr>
                  <w:rFonts w:ascii="Calibri" w:eastAsia="Times New Roman" w:hAnsi="Calibri" w:cs="Calibri"/>
                  <w:color w:val="000000"/>
                </w:rPr>
                <w:t>User 4</w:t>
              </w:r>
            </w:ins>
          </w:p>
        </w:tc>
        <w:tc>
          <w:tcPr>
            <w:tcW w:w="991" w:type="dxa"/>
            <w:tcBorders>
              <w:top w:val="single" w:sz="4" w:space="0" w:color="9BC2E6"/>
              <w:left w:val="nil"/>
              <w:bottom w:val="single" w:sz="4" w:space="0" w:color="9BC2E6"/>
              <w:right w:val="nil"/>
            </w:tcBorders>
            <w:shd w:val="clear" w:color="auto" w:fill="auto"/>
            <w:noWrap/>
            <w:vAlign w:val="bottom"/>
            <w:hideMark/>
            <w:tcPrChange w:id="4041" w:author="Gladiator Gladiator" w:date="2018-06-01T16:59:00Z">
              <w:tcPr>
                <w:tcW w:w="991" w:type="dxa"/>
                <w:tcBorders>
                  <w:top w:val="single" w:sz="4" w:space="0" w:color="9BC2E6"/>
                  <w:left w:val="nil"/>
                  <w:bottom w:val="single" w:sz="4" w:space="0" w:color="9BC2E6"/>
                  <w:right w:val="nil"/>
                </w:tcBorders>
                <w:shd w:val="clear" w:color="auto" w:fill="auto"/>
                <w:noWrap/>
                <w:vAlign w:val="bottom"/>
                <w:hideMark/>
              </w:tcPr>
            </w:tcPrChange>
          </w:tcPr>
          <w:p w14:paraId="68E27FC4" w14:textId="77777777" w:rsidR="00AD1DD6" w:rsidRPr="00AD1DD6" w:rsidRDefault="00AD1DD6" w:rsidP="00AD1DD6">
            <w:pPr>
              <w:spacing w:after="0" w:line="240" w:lineRule="auto"/>
              <w:rPr>
                <w:ins w:id="4042" w:author="Gladiator Gladiator" w:date="2018-06-01T16:58:00Z"/>
                <w:rFonts w:ascii="Calibri" w:eastAsia="Times New Roman" w:hAnsi="Calibri" w:cs="Calibri"/>
                <w:color w:val="000000"/>
              </w:rPr>
            </w:pPr>
            <w:ins w:id="4043" w:author="Gladiator Gladiator" w:date="2018-06-01T16:58:00Z">
              <w:r w:rsidRPr="00AD1DD6">
                <w:rPr>
                  <w:rFonts w:ascii="Calibri" w:eastAsia="Times New Roman" w:hAnsi="Calibri" w:cs="Calibri"/>
                  <w:color w:val="000000"/>
                </w:rPr>
                <w:t>testing</w:t>
              </w:r>
            </w:ins>
          </w:p>
        </w:tc>
        <w:tc>
          <w:tcPr>
            <w:tcW w:w="990" w:type="dxa"/>
            <w:tcBorders>
              <w:top w:val="single" w:sz="4" w:space="0" w:color="9BC2E6"/>
              <w:left w:val="nil"/>
              <w:bottom w:val="single" w:sz="4" w:space="0" w:color="9BC2E6"/>
              <w:right w:val="nil"/>
            </w:tcBorders>
            <w:shd w:val="clear" w:color="auto" w:fill="auto"/>
            <w:noWrap/>
            <w:vAlign w:val="bottom"/>
            <w:hideMark/>
            <w:tcPrChange w:id="4044" w:author="Gladiator Gladiator" w:date="2018-06-01T16:59:00Z">
              <w:tcPr>
                <w:tcW w:w="1182" w:type="dxa"/>
                <w:gridSpan w:val="2"/>
                <w:tcBorders>
                  <w:top w:val="single" w:sz="4" w:space="0" w:color="9BC2E6"/>
                  <w:left w:val="nil"/>
                  <w:bottom w:val="single" w:sz="4" w:space="0" w:color="9BC2E6"/>
                  <w:right w:val="nil"/>
                </w:tcBorders>
                <w:shd w:val="clear" w:color="auto" w:fill="auto"/>
                <w:noWrap/>
                <w:vAlign w:val="bottom"/>
                <w:hideMark/>
              </w:tcPr>
            </w:tcPrChange>
          </w:tcPr>
          <w:p w14:paraId="544C7B10" w14:textId="77777777" w:rsidR="00AD1DD6" w:rsidRPr="00AD1DD6" w:rsidRDefault="00AD1DD6" w:rsidP="00AD1DD6">
            <w:pPr>
              <w:spacing w:after="0" w:line="240" w:lineRule="auto"/>
              <w:jc w:val="right"/>
              <w:rPr>
                <w:ins w:id="4045" w:author="Gladiator Gladiator" w:date="2018-06-01T16:58:00Z"/>
                <w:rFonts w:ascii="Calibri" w:eastAsia="Times New Roman" w:hAnsi="Calibri" w:cs="Calibri"/>
                <w:color w:val="000000"/>
              </w:rPr>
            </w:pPr>
            <w:ins w:id="4046" w:author="Gladiator Gladiator" w:date="2018-06-01T16:58:00Z">
              <w:r w:rsidRPr="00AD1DD6">
                <w:rPr>
                  <w:rFonts w:ascii="Calibri" w:eastAsia="Times New Roman" w:hAnsi="Calibri" w:cs="Calibri"/>
                  <w:color w:val="000000"/>
                </w:rPr>
                <w:t>0.1761</w:t>
              </w:r>
            </w:ins>
          </w:p>
        </w:tc>
        <w:tc>
          <w:tcPr>
            <w:tcW w:w="1152" w:type="dxa"/>
            <w:tcBorders>
              <w:top w:val="single" w:sz="4" w:space="0" w:color="9BC2E6"/>
              <w:left w:val="nil"/>
              <w:bottom w:val="single" w:sz="4" w:space="0" w:color="9BC2E6"/>
              <w:right w:val="nil"/>
            </w:tcBorders>
            <w:shd w:val="clear" w:color="auto" w:fill="auto"/>
            <w:noWrap/>
            <w:vAlign w:val="bottom"/>
            <w:hideMark/>
            <w:tcPrChange w:id="4047" w:author="Gladiator Gladiator" w:date="2018-06-01T16:59:00Z">
              <w:tcPr>
                <w:tcW w:w="960" w:type="dxa"/>
                <w:tcBorders>
                  <w:top w:val="single" w:sz="4" w:space="0" w:color="9BC2E6"/>
                  <w:left w:val="nil"/>
                  <w:bottom w:val="single" w:sz="4" w:space="0" w:color="9BC2E6"/>
                  <w:right w:val="nil"/>
                </w:tcBorders>
                <w:shd w:val="clear" w:color="auto" w:fill="auto"/>
                <w:noWrap/>
                <w:vAlign w:val="bottom"/>
                <w:hideMark/>
              </w:tcPr>
            </w:tcPrChange>
          </w:tcPr>
          <w:p w14:paraId="1519EE21" w14:textId="77777777" w:rsidR="00AD1DD6" w:rsidRPr="00AD1DD6" w:rsidRDefault="00AD1DD6" w:rsidP="00AD1DD6">
            <w:pPr>
              <w:spacing w:after="0" w:line="240" w:lineRule="auto"/>
              <w:jc w:val="right"/>
              <w:rPr>
                <w:ins w:id="4048" w:author="Gladiator Gladiator" w:date="2018-06-01T16:58:00Z"/>
                <w:rFonts w:ascii="Calibri" w:eastAsia="Times New Roman" w:hAnsi="Calibri" w:cs="Calibri"/>
                <w:color w:val="000000"/>
              </w:rPr>
            </w:pPr>
            <w:ins w:id="4049" w:author="Gladiator Gladiator" w:date="2018-06-01T16:58:00Z">
              <w:r w:rsidRPr="00AD1DD6">
                <w:rPr>
                  <w:rFonts w:ascii="Calibri" w:eastAsia="Times New Roman" w:hAnsi="Calibri" w:cs="Calibri"/>
                  <w:color w:val="000000"/>
                </w:rPr>
                <w:t>0.1860</w:t>
              </w:r>
            </w:ins>
          </w:p>
        </w:tc>
        <w:tc>
          <w:tcPr>
            <w:tcW w:w="1105" w:type="dxa"/>
            <w:tcBorders>
              <w:top w:val="single" w:sz="4" w:space="0" w:color="9BC2E6"/>
              <w:left w:val="nil"/>
              <w:bottom w:val="single" w:sz="4" w:space="0" w:color="9BC2E6"/>
              <w:right w:val="nil"/>
            </w:tcBorders>
            <w:shd w:val="clear" w:color="auto" w:fill="auto"/>
            <w:noWrap/>
            <w:vAlign w:val="bottom"/>
            <w:hideMark/>
            <w:tcPrChange w:id="4050" w:author="Gladiator Gladiator" w:date="2018-06-01T16:59:00Z">
              <w:tcPr>
                <w:tcW w:w="1105" w:type="dxa"/>
                <w:tcBorders>
                  <w:top w:val="single" w:sz="4" w:space="0" w:color="9BC2E6"/>
                  <w:left w:val="nil"/>
                  <w:bottom w:val="single" w:sz="4" w:space="0" w:color="9BC2E6"/>
                  <w:right w:val="nil"/>
                </w:tcBorders>
                <w:shd w:val="clear" w:color="auto" w:fill="auto"/>
                <w:noWrap/>
                <w:vAlign w:val="bottom"/>
                <w:hideMark/>
              </w:tcPr>
            </w:tcPrChange>
          </w:tcPr>
          <w:p w14:paraId="1ED12F3F" w14:textId="77777777" w:rsidR="00AD1DD6" w:rsidRPr="00AD1DD6" w:rsidRDefault="00AD1DD6" w:rsidP="00AD1DD6">
            <w:pPr>
              <w:spacing w:after="0" w:line="240" w:lineRule="auto"/>
              <w:jc w:val="right"/>
              <w:rPr>
                <w:ins w:id="4051" w:author="Gladiator Gladiator" w:date="2018-06-01T16:58:00Z"/>
                <w:rFonts w:ascii="Calibri" w:eastAsia="Times New Roman" w:hAnsi="Calibri" w:cs="Calibri"/>
                <w:color w:val="000000"/>
              </w:rPr>
            </w:pPr>
            <w:ins w:id="4052" w:author="Gladiator Gladiator" w:date="2018-06-01T16:58:00Z">
              <w:r w:rsidRPr="00AD1DD6">
                <w:rPr>
                  <w:rFonts w:ascii="Calibri" w:eastAsia="Times New Roman" w:hAnsi="Calibri" w:cs="Calibri"/>
                  <w:color w:val="000000"/>
                </w:rPr>
                <w:t>0.1794</w:t>
              </w:r>
            </w:ins>
          </w:p>
        </w:tc>
        <w:tc>
          <w:tcPr>
            <w:tcW w:w="1014" w:type="dxa"/>
            <w:tcBorders>
              <w:top w:val="single" w:sz="4" w:space="0" w:color="9BC2E6"/>
              <w:left w:val="nil"/>
              <w:bottom w:val="single" w:sz="4" w:space="0" w:color="9BC2E6"/>
              <w:right w:val="nil"/>
            </w:tcBorders>
            <w:shd w:val="clear" w:color="auto" w:fill="auto"/>
            <w:noWrap/>
            <w:vAlign w:val="bottom"/>
            <w:hideMark/>
            <w:tcPrChange w:id="4053" w:author="Gladiator Gladiator" w:date="2018-06-01T16:59:00Z">
              <w:tcPr>
                <w:tcW w:w="1014" w:type="dxa"/>
                <w:tcBorders>
                  <w:top w:val="single" w:sz="4" w:space="0" w:color="9BC2E6"/>
                  <w:left w:val="nil"/>
                  <w:bottom w:val="single" w:sz="4" w:space="0" w:color="9BC2E6"/>
                  <w:right w:val="nil"/>
                </w:tcBorders>
                <w:shd w:val="clear" w:color="auto" w:fill="auto"/>
                <w:noWrap/>
                <w:vAlign w:val="bottom"/>
                <w:hideMark/>
              </w:tcPr>
            </w:tcPrChange>
          </w:tcPr>
          <w:p w14:paraId="5A0E53C2" w14:textId="77777777" w:rsidR="00AD1DD6" w:rsidRPr="00AD1DD6" w:rsidRDefault="00AD1DD6" w:rsidP="00AD1DD6">
            <w:pPr>
              <w:spacing w:after="0" w:line="240" w:lineRule="auto"/>
              <w:jc w:val="right"/>
              <w:rPr>
                <w:ins w:id="4054" w:author="Gladiator Gladiator" w:date="2018-06-01T16:58:00Z"/>
                <w:rFonts w:ascii="Calibri" w:eastAsia="Times New Roman" w:hAnsi="Calibri" w:cs="Calibri"/>
                <w:color w:val="000000"/>
              </w:rPr>
            </w:pPr>
            <w:ins w:id="4055" w:author="Gladiator Gladiator" w:date="2018-06-01T16:58:00Z">
              <w:r w:rsidRPr="00AD1DD6">
                <w:rPr>
                  <w:rFonts w:ascii="Calibri" w:eastAsia="Times New Roman" w:hAnsi="Calibri" w:cs="Calibri"/>
                  <w:color w:val="000000"/>
                </w:rPr>
                <w:t>0.1927</w:t>
              </w:r>
            </w:ins>
          </w:p>
        </w:tc>
        <w:tc>
          <w:tcPr>
            <w:tcW w:w="1268" w:type="dxa"/>
            <w:tcBorders>
              <w:top w:val="single" w:sz="4" w:space="0" w:color="9BC2E6"/>
              <w:left w:val="nil"/>
              <w:bottom w:val="single" w:sz="4" w:space="0" w:color="9BC2E6"/>
              <w:right w:val="nil"/>
            </w:tcBorders>
            <w:shd w:val="clear" w:color="auto" w:fill="auto"/>
            <w:noWrap/>
            <w:vAlign w:val="bottom"/>
            <w:hideMark/>
            <w:tcPrChange w:id="4056" w:author="Gladiator Gladiator" w:date="2018-06-01T16:59:00Z">
              <w:tcPr>
                <w:tcW w:w="1268" w:type="dxa"/>
                <w:tcBorders>
                  <w:top w:val="single" w:sz="4" w:space="0" w:color="9BC2E6"/>
                  <w:left w:val="nil"/>
                  <w:bottom w:val="single" w:sz="4" w:space="0" w:color="9BC2E6"/>
                  <w:right w:val="nil"/>
                </w:tcBorders>
                <w:shd w:val="clear" w:color="auto" w:fill="auto"/>
                <w:noWrap/>
                <w:vAlign w:val="bottom"/>
                <w:hideMark/>
              </w:tcPr>
            </w:tcPrChange>
          </w:tcPr>
          <w:p w14:paraId="72B02B71" w14:textId="77777777" w:rsidR="00AD1DD6" w:rsidRPr="00AD1DD6" w:rsidRDefault="00AD1DD6" w:rsidP="00AD1DD6">
            <w:pPr>
              <w:spacing w:after="0" w:line="240" w:lineRule="auto"/>
              <w:jc w:val="right"/>
              <w:rPr>
                <w:ins w:id="4057" w:author="Gladiator Gladiator" w:date="2018-06-01T16:58:00Z"/>
                <w:rFonts w:ascii="Calibri" w:eastAsia="Times New Roman" w:hAnsi="Calibri" w:cs="Calibri"/>
                <w:color w:val="000000"/>
              </w:rPr>
            </w:pPr>
            <w:ins w:id="4058" w:author="Gladiator Gladiator" w:date="2018-06-01T16:58:00Z">
              <w:r w:rsidRPr="00AD1DD6">
                <w:rPr>
                  <w:rFonts w:ascii="Calibri" w:eastAsia="Times New Roman" w:hAnsi="Calibri" w:cs="Calibri"/>
                  <w:color w:val="000000"/>
                </w:rPr>
                <w:t>0.1927</w:t>
              </w:r>
            </w:ins>
          </w:p>
        </w:tc>
        <w:tc>
          <w:tcPr>
            <w:tcW w:w="1268" w:type="dxa"/>
            <w:tcBorders>
              <w:top w:val="single" w:sz="4" w:space="0" w:color="9BC2E6"/>
              <w:left w:val="nil"/>
              <w:bottom w:val="single" w:sz="4" w:space="0" w:color="9BC2E6"/>
              <w:right w:val="single" w:sz="4" w:space="0" w:color="9BC2E6"/>
            </w:tcBorders>
            <w:shd w:val="clear" w:color="auto" w:fill="auto"/>
            <w:noWrap/>
            <w:vAlign w:val="bottom"/>
            <w:hideMark/>
            <w:tcPrChange w:id="4059" w:author="Gladiator Gladiator" w:date="2018-06-01T16:59:00Z">
              <w:tcPr>
                <w:tcW w:w="1268" w:type="dxa"/>
                <w:tcBorders>
                  <w:top w:val="single" w:sz="4" w:space="0" w:color="9BC2E6"/>
                  <w:left w:val="nil"/>
                  <w:bottom w:val="single" w:sz="4" w:space="0" w:color="9BC2E6"/>
                  <w:right w:val="single" w:sz="4" w:space="0" w:color="9BC2E6"/>
                </w:tcBorders>
                <w:shd w:val="clear" w:color="auto" w:fill="auto"/>
                <w:noWrap/>
                <w:vAlign w:val="bottom"/>
                <w:hideMark/>
              </w:tcPr>
            </w:tcPrChange>
          </w:tcPr>
          <w:p w14:paraId="6B7F7274" w14:textId="77777777" w:rsidR="00AD1DD6" w:rsidRPr="00AD1DD6" w:rsidRDefault="00AD1DD6" w:rsidP="00AD1DD6">
            <w:pPr>
              <w:spacing w:after="0" w:line="240" w:lineRule="auto"/>
              <w:jc w:val="right"/>
              <w:rPr>
                <w:ins w:id="4060" w:author="Gladiator Gladiator" w:date="2018-06-01T16:58:00Z"/>
                <w:rFonts w:ascii="Calibri" w:eastAsia="Times New Roman" w:hAnsi="Calibri" w:cs="Calibri"/>
                <w:color w:val="000000"/>
              </w:rPr>
            </w:pPr>
            <w:ins w:id="4061" w:author="Gladiator Gladiator" w:date="2018-06-01T16:58:00Z">
              <w:r w:rsidRPr="00AD1DD6">
                <w:rPr>
                  <w:rFonts w:ascii="Calibri" w:eastAsia="Times New Roman" w:hAnsi="Calibri" w:cs="Calibri"/>
                  <w:color w:val="000000"/>
                </w:rPr>
                <w:t>0.1854</w:t>
              </w:r>
            </w:ins>
          </w:p>
        </w:tc>
      </w:tr>
      <w:tr w:rsidR="00AD1DD6" w:rsidRPr="00AD1DD6" w14:paraId="697E8541" w14:textId="77777777" w:rsidTr="00AD1DD6">
        <w:trPr>
          <w:trHeight w:val="270"/>
          <w:ins w:id="4062" w:author="Gladiator Gladiator" w:date="2018-06-01T16:58:00Z"/>
          <w:trPrChange w:id="4063"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DDEBF7" w:fill="DDEBF7"/>
            <w:noWrap/>
            <w:vAlign w:val="bottom"/>
            <w:hideMark/>
            <w:tcPrChange w:id="4064" w:author="Gladiator Gladiator" w:date="2018-06-01T16:59:00Z">
              <w:tcPr>
                <w:tcW w:w="188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0074C58D" w14:textId="77777777" w:rsidR="00AD1DD6" w:rsidRPr="00AD1DD6" w:rsidRDefault="00AD1DD6" w:rsidP="00AD1DD6">
            <w:pPr>
              <w:spacing w:after="0" w:line="240" w:lineRule="auto"/>
              <w:rPr>
                <w:ins w:id="4065" w:author="Gladiator Gladiator" w:date="2018-06-01T16:58:00Z"/>
                <w:rFonts w:ascii="Calibri" w:eastAsia="Times New Roman" w:hAnsi="Calibri" w:cs="Calibri"/>
                <w:color w:val="000000"/>
              </w:rPr>
            </w:pPr>
            <w:ins w:id="4066" w:author="Gladiator Gladiator" w:date="2018-06-01T16:58:00Z">
              <w:r w:rsidRPr="00AD1DD6">
                <w:rPr>
                  <w:rFonts w:ascii="Calibri" w:eastAsia="Times New Roman" w:hAnsi="Calibri" w:cs="Calibri"/>
                  <w:color w:val="000000"/>
                </w:rPr>
                <w:t>User 5</w:t>
              </w:r>
            </w:ins>
          </w:p>
        </w:tc>
        <w:tc>
          <w:tcPr>
            <w:tcW w:w="991" w:type="dxa"/>
            <w:tcBorders>
              <w:top w:val="single" w:sz="4" w:space="0" w:color="9BC2E6"/>
              <w:left w:val="nil"/>
              <w:bottom w:val="single" w:sz="4" w:space="0" w:color="9BC2E6"/>
              <w:right w:val="nil"/>
            </w:tcBorders>
            <w:shd w:val="clear" w:color="DDEBF7" w:fill="DDEBF7"/>
            <w:noWrap/>
            <w:vAlign w:val="bottom"/>
            <w:hideMark/>
            <w:tcPrChange w:id="4067" w:author="Gladiator Gladiator" w:date="2018-06-01T16:59:00Z">
              <w:tcPr>
                <w:tcW w:w="1177" w:type="dxa"/>
                <w:gridSpan w:val="2"/>
                <w:tcBorders>
                  <w:top w:val="single" w:sz="4" w:space="0" w:color="9BC2E6"/>
                  <w:left w:val="nil"/>
                  <w:bottom w:val="single" w:sz="4" w:space="0" w:color="9BC2E6"/>
                  <w:right w:val="nil"/>
                </w:tcBorders>
                <w:shd w:val="clear" w:color="DDEBF7" w:fill="DDEBF7"/>
                <w:noWrap/>
                <w:vAlign w:val="bottom"/>
                <w:hideMark/>
              </w:tcPr>
            </w:tcPrChange>
          </w:tcPr>
          <w:p w14:paraId="1ACB6F84" w14:textId="77777777" w:rsidR="00AD1DD6" w:rsidRPr="00AD1DD6" w:rsidRDefault="00AD1DD6" w:rsidP="00AD1DD6">
            <w:pPr>
              <w:spacing w:after="0" w:line="240" w:lineRule="auto"/>
              <w:rPr>
                <w:ins w:id="4068" w:author="Gladiator Gladiator" w:date="2018-06-01T16:58:00Z"/>
                <w:rFonts w:ascii="Calibri" w:eastAsia="Times New Roman" w:hAnsi="Calibri" w:cs="Calibri"/>
                <w:color w:val="000000"/>
              </w:rPr>
            </w:pPr>
            <w:ins w:id="4069" w:author="Gladiator Gladiator" w:date="2018-06-01T16:58:00Z">
              <w:r w:rsidRPr="00AD1DD6">
                <w:rPr>
                  <w:rFonts w:ascii="Calibri" w:eastAsia="Times New Roman" w:hAnsi="Calibri" w:cs="Calibri"/>
                  <w:color w:val="000000"/>
                </w:rPr>
                <w:t>relaxing</w:t>
              </w:r>
            </w:ins>
          </w:p>
        </w:tc>
        <w:tc>
          <w:tcPr>
            <w:tcW w:w="990" w:type="dxa"/>
            <w:tcBorders>
              <w:top w:val="single" w:sz="4" w:space="0" w:color="9BC2E6"/>
              <w:left w:val="nil"/>
              <w:bottom w:val="single" w:sz="4" w:space="0" w:color="9BC2E6"/>
              <w:right w:val="nil"/>
            </w:tcBorders>
            <w:shd w:val="clear" w:color="DDEBF7" w:fill="DDEBF7"/>
            <w:noWrap/>
            <w:vAlign w:val="bottom"/>
            <w:hideMark/>
            <w:tcPrChange w:id="4070" w:author="Gladiator Gladiator" w:date="2018-06-01T16:59:00Z">
              <w:tcPr>
                <w:tcW w:w="996" w:type="dxa"/>
                <w:tcBorders>
                  <w:top w:val="single" w:sz="4" w:space="0" w:color="9BC2E6"/>
                  <w:left w:val="nil"/>
                  <w:bottom w:val="single" w:sz="4" w:space="0" w:color="9BC2E6"/>
                  <w:right w:val="nil"/>
                </w:tcBorders>
                <w:shd w:val="clear" w:color="DDEBF7" w:fill="DDEBF7"/>
                <w:noWrap/>
                <w:vAlign w:val="bottom"/>
                <w:hideMark/>
              </w:tcPr>
            </w:tcPrChange>
          </w:tcPr>
          <w:p w14:paraId="0981E4C3" w14:textId="77777777" w:rsidR="00AD1DD6" w:rsidRPr="00AD1DD6" w:rsidRDefault="00AD1DD6" w:rsidP="00AD1DD6">
            <w:pPr>
              <w:spacing w:after="0" w:line="240" w:lineRule="auto"/>
              <w:jc w:val="right"/>
              <w:rPr>
                <w:ins w:id="4071" w:author="Gladiator Gladiator" w:date="2018-06-01T16:58:00Z"/>
                <w:rFonts w:ascii="Calibri" w:eastAsia="Times New Roman" w:hAnsi="Calibri" w:cs="Calibri"/>
                <w:color w:val="000000"/>
              </w:rPr>
            </w:pPr>
            <w:ins w:id="4072" w:author="Gladiator Gladiator" w:date="2018-06-01T16:58:00Z">
              <w:r w:rsidRPr="00AD1DD6">
                <w:rPr>
                  <w:rFonts w:ascii="Calibri" w:eastAsia="Times New Roman" w:hAnsi="Calibri" w:cs="Calibri"/>
                  <w:color w:val="000000"/>
                </w:rPr>
                <w:t>0.0864</w:t>
              </w:r>
            </w:ins>
          </w:p>
        </w:tc>
        <w:tc>
          <w:tcPr>
            <w:tcW w:w="1152" w:type="dxa"/>
            <w:tcBorders>
              <w:top w:val="single" w:sz="4" w:space="0" w:color="9BC2E6"/>
              <w:left w:val="nil"/>
              <w:bottom w:val="single" w:sz="4" w:space="0" w:color="9BC2E6"/>
              <w:right w:val="nil"/>
            </w:tcBorders>
            <w:shd w:val="clear" w:color="DDEBF7" w:fill="DDEBF7"/>
            <w:noWrap/>
            <w:vAlign w:val="bottom"/>
            <w:hideMark/>
            <w:tcPrChange w:id="4073" w:author="Gladiator Gladiator" w:date="2018-06-01T16:59:00Z">
              <w:tcPr>
                <w:tcW w:w="960" w:type="dxa"/>
                <w:tcBorders>
                  <w:top w:val="single" w:sz="4" w:space="0" w:color="9BC2E6"/>
                  <w:left w:val="nil"/>
                  <w:bottom w:val="single" w:sz="4" w:space="0" w:color="9BC2E6"/>
                  <w:right w:val="nil"/>
                </w:tcBorders>
                <w:shd w:val="clear" w:color="DDEBF7" w:fill="DDEBF7"/>
                <w:noWrap/>
                <w:vAlign w:val="bottom"/>
                <w:hideMark/>
              </w:tcPr>
            </w:tcPrChange>
          </w:tcPr>
          <w:p w14:paraId="5731C898" w14:textId="77777777" w:rsidR="00AD1DD6" w:rsidRPr="00AD1DD6" w:rsidRDefault="00AD1DD6" w:rsidP="00AD1DD6">
            <w:pPr>
              <w:spacing w:after="0" w:line="240" w:lineRule="auto"/>
              <w:jc w:val="right"/>
              <w:rPr>
                <w:ins w:id="4074" w:author="Gladiator Gladiator" w:date="2018-06-01T16:58:00Z"/>
                <w:rFonts w:ascii="Calibri" w:eastAsia="Times New Roman" w:hAnsi="Calibri" w:cs="Calibri"/>
                <w:color w:val="000000"/>
              </w:rPr>
            </w:pPr>
            <w:ins w:id="4075" w:author="Gladiator Gladiator" w:date="2018-06-01T16:58:00Z">
              <w:r w:rsidRPr="00AD1DD6">
                <w:rPr>
                  <w:rFonts w:ascii="Calibri" w:eastAsia="Times New Roman" w:hAnsi="Calibri" w:cs="Calibri"/>
                  <w:color w:val="000000"/>
                </w:rPr>
                <w:t>0.1262</w:t>
              </w:r>
            </w:ins>
          </w:p>
        </w:tc>
        <w:tc>
          <w:tcPr>
            <w:tcW w:w="1105" w:type="dxa"/>
            <w:tcBorders>
              <w:top w:val="single" w:sz="4" w:space="0" w:color="9BC2E6"/>
              <w:left w:val="nil"/>
              <w:bottom w:val="single" w:sz="4" w:space="0" w:color="9BC2E6"/>
              <w:right w:val="nil"/>
            </w:tcBorders>
            <w:shd w:val="clear" w:color="DDEBF7" w:fill="DDEBF7"/>
            <w:noWrap/>
            <w:vAlign w:val="bottom"/>
            <w:hideMark/>
            <w:tcPrChange w:id="4076" w:author="Gladiator Gladiator" w:date="2018-06-01T16:59: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2BE956CF" w14:textId="77777777" w:rsidR="00AD1DD6" w:rsidRPr="00AD1DD6" w:rsidRDefault="00AD1DD6" w:rsidP="00AD1DD6">
            <w:pPr>
              <w:spacing w:after="0" w:line="240" w:lineRule="auto"/>
              <w:jc w:val="right"/>
              <w:rPr>
                <w:ins w:id="4077" w:author="Gladiator Gladiator" w:date="2018-06-01T16:58:00Z"/>
                <w:rFonts w:ascii="Calibri" w:eastAsia="Times New Roman" w:hAnsi="Calibri" w:cs="Calibri"/>
                <w:color w:val="000000"/>
              </w:rPr>
            </w:pPr>
            <w:ins w:id="4078" w:author="Gladiator Gladiator" w:date="2018-06-01T16:58:00Z">
              <w:r w:rsidRPr="00AD1DD6">
                <w:rPr>
                  <w:rFonts w:ascii="Calibri" w:eastAsia="Times New Roman" w:hAnsi="Calibri" w:cs="Calibri"/>
                  <w:color w:val="000000"/>
                </w:rPr>
                <w:t>0.1595</w:t>
              </w:r>
            </w:ins>
          </w:p>
        </w:tc>
        <w:tc>
          <w:tcPr>
            <w:tcW w:w="1014" w:type="dxa"/>
            <w:tcBorders>
              <w:top w:val="single" w:sz="4" w:space="0" w:color="9BC2E6"/>
              <w:left w:val="nil"/>
              <w:bottom w:val="single" w:sz="4" w:space="0" w:color="9BC2E6"/>
              <w:right w:val="nil"/>
            </w:tcBorders>
            <w:shd w:val="clear" w:color="DDEBF7" w:fill="DDEBF7"/>
            <w:noWrap/>
            <w:vAlign w:val="bottom"/>
            <w:hideMark/>
            <w:tcPrChange w:id="4079" w:author="Gladiator Gladiator" w:date="2018-06-01T16:59:00Z">
              <w:tcPr>
                <w:tcW w:w="1014" w:type="dxa"/>
                <w:tcBorders>
                  <w:top w:val="single" w:sz="4" w:space="0" w:color="9BC2E6"/>
                  <w:left w:val="nil"/>
                  <w:bottom w:val="single" w:sz="4" w:space="0" w:color="9BC2E6"/>
                  <w:right w:val="nil"/>
                </w:tcBorders>
                <w:shd w:val="clear" w:color="DDEBF7" w:fill="DDEBF7"/>
                <w:noWrap/>
                <w:vAlign w:val="bottom"/>
                <w:hideMark/>
              </w:tcPr>
            </w:tcPrChange>
          </w:tcPr>
          <w:p w14:paraId="31B40E6E" w14:textId="77777777" w:rsidR="00AD1DD6" w:rsidRPr="00AD1DD6" w:rsidRDefault="00AD1DD6" w:rsidP="00AD1DD6">
            <w:pPr>
              <w:spacing w:after="0" w:line="240" w:lineRule="auto"/>
              <w:jc w:val="right"/>
              <w:rPr>
                <w:ins w:id="4080" w:author="Gladiator Gladiator" w:date="2018-06-01T16:58:00Z"/>
                <w:rFonts w:ascii="Calibri" w:eastAsia="Times New Roman" w:hAnsi="Calibri" w:cs="Calibri"/>
                <w:color w:val="000000"/>
              </w:rPr>
            </w:pPr>
            <w:ins w:id="4081" w:author="Gladiator Gladiator" w:date="2018-06-01T16:58:00Z">
              <w:r w:rsidRPr="00AD1DD6">
                <w:rPr>
                  <w:rFonts w:ascii="Calibri" w:eastAsia="Times New Roman" w:hAnsi="Calibri" w:cs="Calibri"/>
                  <w:color w:val="000000"/>
                </w:rPr>
                <w:t>0.1694</w:t>
              </w:r>
            </w:ins>
          </w:p>
        </w:tc>
        <w:tc>
          <w:tcPr>
            <w:tcW w:w="1268" w:type="dxa"/>
            <w:tcBorders>
              <w:top w:val="single" w:sz="4" w:space="0" w:color="9BC2E6"/>
              <w:left w:val="nil"/>
              <w:bottom w:val="single" w:sz="4" w:space="0" w:color="9BC2E6"/>
              <w:right w:val="nil"/>
            </w:tcBorders>
            <w:shd w:val="clear" w:color="DDEBF7" w:fill="DDEBF7"/>
            <w:noWrap/>
            <w:vAlign w:val="bottom"/>
            <w:hideMark/>
            <w:tcPrChange w:id="4082" w:author="Gladiator Gladiator" w:date="2018-06-01T16:59:00Z">
              <w:tcPr>
                <w:tcW w:w="1268" w:type="dxa"/>
                <w:tcBorders>
                  <w:top w:val="single" w:sz="4" w:space="0" w:color="9BC2E6"/>
                  <w:left w:val="nil"/>
                  <w:bottom w:val="single" w:sz="4" w:space="0" w:color="9BC2E6"/>
                  <w:right w:val="nil"/>
                </w:tcBorders>
                <w:shd w:val="clear" w:color="DDEBF7" w:fill="DDEBF7"/>
                <w:noWrap/>
                <w:vAlign w:val="bottom"/>
                <w:hideMark/>
              </w:tcPr>
            </w:tcPrChange>
          </w:tcPr>
          <w:p w14:paraId="639A5385" w14:textId="77777777" w:rsidR="00AD1DD6" w:rsidRPr="00AD1DD6" w:rsidRDefault="00AD1DD6" w:rsidP="00AD1DD6">
            <w:pPr>
              <w:spacing w:after="0" w:line="240" w:lineRule="auto"/>
              <w:jc w:val="right"/>
              <w:rPr>
                <w:ins w:id="4083" w:author="Gladiator Gladiator" w:date="2018-06-01T16:58:00Z"/>
                <w:rFonts w:ascii="Calibri" w:eastAsia="Times New Roman" w:hAnsi="Calibri" w:cs="Calibri"/>
                <w:color w:val="000000"/>
              </w:rPr>
            </w:pPr>
            <w:ins w:id="4084" w:author="Gladiator Gladiator" w:date="2018-06-01T16:58:00Z">
              <w:r w:rsidRPr="00AD1DD6">
                <w:rPr>
                  <w:rFonts w:ascii="Calibri" w:eastAsia="Times New Roman" w:hAnsi="Calibri" w:cs="Calibri"/>
                  <w:color w:val="000000"/>
                </w:rPr>
                <w:t>0.1761</w:t>
              </w:r>
            </w:ins>
          </w:p>
        </w:tc>
        <w:tc>
          <w:tcPr>
            <w:tcW w:w="1268" w:type="dxa"/>
            <w:tcBorders>
              <w:top w:val="single" w:sz="4" w:space="0" w:color="9BC2E6"/>
              <w:left w:val="nil"/>
              <w:bottom w:val="single" w:sz="4" w:space="0" w:color="9BC2E6"/>
              <w:right w:val="single" w:sz="4" w:space="0" w:color="9BC2E6"/>
            </w:tcBorders>
            <w:shd w:val="clear" w:color="DDEBF7" w:fill="DDEBF7"/>
            <w:noWrap/>
            <w:vAlign w:val="bottom"/>
            <w:hideMark/>
            <w:tcPrChange w:id="4085" w:author="Gladiator Gladiator" w:date="2018-06-01T16:59:00Z">
              <w:tcPr>
                <w:tcW w:w="1268"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3283130C" w14:textId="77777777" w:rsidR="00AD1DD6" w:rsidRPr="00AD1DD6" w:rsidRDefault="00AD1DD6" w:rsidP="00AD1DD6">
            <w:pPr>
              <w:spacing w:after="0" w:line="240" w:lineRule="auto"/>
              <w:jc w:val="right"/>
              <w:rPr>
                <w:ins w:id="4086" w:author="Gladiator Gladiator" w:date="2018-06-01T16:58:00Z"/>
                <w:rFonts w:ascii="Calibri" w:eastAsia="Times New Roman" w:hAnsi="Calibri" w:cs="Calibri"/>
                <w:color w:val="000000"/>
              </w:rPr>
            </w:pPr>
            <w:ins w:id="4087" w:author="Gladiator Gladiator" w:date="2018-06-01T16:58:00Z">
              <w:r w:rsidRPr="00AD1DD6">
                <w:rPr>
                  <w:rFonts w:ascii="Calibri" w:eastAsia="Times New Roman" w:hAnsi="Calibri" w:cs="Calibri"/>
                  <w:color w:val="000000"/>
                </w:rPr>
                <w:t>0.1435</w:t>
              </w:r>
            </w:ins>
          </w:p>
        </w:tc>
      </w:tr>
      <w:tr w:rsidR="00AD1DD6" w:rsidRPr="00AD1DD6" w14:paraId="4E2DE42F" w14:textId="77777777" w:rsidTr="00AD1DD6">
        <w:trPr>
          <w:trHeight w:val="270"/>
          <w:ins w:id="4088" w:author="Gladiator Gladiator" w:date="2018-06-01T16:58:00Z"/>
          <w:trPrChange w:id="4089"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auto" w:fill="auto"/>
            <w:noWrap/>
            <w:vAlign w:val="bottom"/>
            <w:hideMark/>
            <w:tcPrChange w:id="4090" w:author="Gladiator Gladiator" w:date="2018-06-01T16:59:00Z">
              <w:tcPr>
                <w:tcW w:w="1884"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35CAFCE9" w14:textId="77777777" w:rsidR="00AD1DD6" w:rsidRPr="00AD1DD6" w:rsidRDefault="00AD1DD6" w:rsidP="00AD1DD6">
            <w:pPr>
              <w:spacing w:after="0" w:line="240" w:lineRule="auto"/>
              <w:rPr>
                <w:ins w:id="4091" w:author="Gladiator Gladiator" w:date="2018-06-01T16:58:00Z"/>
                <w:rFonts w:ascii="Calibri" w:eastAsia="Times New Roman" w:hAnsi="Calibri" w:cs="Calibri"/>
                <w:color w:val="000000"/>
              </w:rPr>
            </w:pPr>
            <w:ins w:id="4092" w:author="Gladiator Gladiator" w:date="2018-06-01T16:58:00Z">
              <w:r w:rsidRPr="00AD1DD6">
                <w:rPr>
                  <w:rFonts w:ascii="Calibri" w:eastAsia="Times New Roman" w:hAnsi="Calibri" w:cs="Calibri"/>
                  <w:color w:val="000000"/>
                </w:rPr>
                <w:t>User 5</w:t>
              </w:r>
            </w:ins>
          </w:p>
        </w:tc>
        <w:tc>
          <w:tcPr>
            <w:tcW w:w="991" w:type="dxa"/>
            <w:tcBorders>
              <w:top w:val="single" w:sz="4" w:space="0" w:color="9BC2E6"/>
              <w:left w:val="nil"/>
              <w:bottom w:val="single" w:sz="4" w:space="0" w:color="9BC2E6"/>
              <w:right w:val="nil"/>
            </w:tcBorders>
            <w:shd w:val="clear" w:color="auto" w:fill="auto"/>
            <w:noWrap/>
            <w:vAlign w:val="bottom"/>
            <w:hideMark/>
            <w:tcPrChange w:id="4093" w:author="Gladiator Gladiator" w:date="2018-06-01T16:59:00Z">
              <w:tcPr>
                <w:tcW w:w="991" w:type="dxa"/>
                <w:tcBorders>
                  <w:top w:val="single" w:sz="4" w:space="0" w:color="9BC2E6"/>
                  <w:left w:val="nil"/>
                  <w:bottom w:val="single" w:sz="4" w:space="0" w:color="9BC2E6"/>
                  <w:right w:val="nil"/>
                </w:tcBorders>
                <w:shd w:val="clear" w:color="auto" w:fill="auto"/>
                <w:noWrap/>
                <w:vAlign w:val="bottom"/>
                <w:hideMark/>
              </w:tcPr>
            </w:tcPrChange>
          </w:tcPr>
          <w:p w14:paraId="47553882" w14:textId="77777777" w:rsidR="00AD1DD6" w:rsidRPr="00AD1DD6" w:rsidRDefault="00AD1DD6" w:rsidP="00AD1DD6">
            <w:pPr>
              <w:spacing w:after="0" w:line="240" w:lineRule="auto"/>
              <w:rPr>
                <w:ins w:id="4094" w:author="Gladiator Gladiator" w:date="2018-06-01T16:58:00Z"/>
                <w:rFonts w:ascii="Calibri" w:eastAsia="Times New Roman" w:hAnsi="Calibri" w:cs="Calibri"/>
                <w:color w:val="000000"/>
              </w:rPr>
            </w:pPr>
            <w:ins w:id="4095" w:author="Gladiator Gladiator" w:date="2018-06-01T16:58:00Z">
              <w:r w:rsidRPr="00AD1DD6">
                <w:rPr>
                  <w:rFonts w:ascii="Calibri" w:eastAsia="Times New Roman" w:hAnsi="Calibri" w:cs="Calibri"/>
                  <w:color w:val="000000"/>
                </w:rPr>
                <w:t>testing</w:t>
              </w:r>
            </w:ins>
          </w:p>
        </w:tc>
        <w:tc>
          <w:tcPr>
            <w:tcW w:w="990" w:type="dxa"/>
            <w:tcBorders>
              <w:top w:val="single" w:sz="4" w:space="0" w:color="9BC2E6"/>
              <w:left w:val="nil"/>
              <w:bottom w:val="single" w:sz="4" w:space="0" w:color="9BC2E6"/>
              <w:right w:val="nil"/>
            </w:tcBorders>
            <w:shd w:val="clear" w:color="auto" w:fill="auto"/>
            <w:noWrap/>
            <w:vAlign w:val="bottom"/>
            <w:hideMark/>
            <w:tcPrChange w:id="4096" w:author="Gladiator Gladiator" w:date="2018-06-01T16:59:00Z">
              <w:tcPr>
                <w:tcW w:w="1182" w:type="dxa"/>
                <w:gridSpan w:val="2"/>
                <w:tcBorders>
                  <w:top w:val="single" w:sz="4" w:space="0" w:color="9BC2E6"/>
                  <w:left w:val="nil"/>
                  <w:bottom w:val="single" w:sz="4" w:space="0" w:color="9BC2E6"/>
                  <w:right w:val="nil"/>
                </w:tcBorders>
                <w:shd w:val="clear" w:color="auto" w:fill="auto"/>
                <w:noWrap/>
                <w:vAlign w:val="bottom"/>
                <w:hideMark/>
              </w:tcPr>
            </w:tcPrChange>
          </w:tcPr>
          <w:p w14:paraId="2B65A01B" w14:textId="77777777" w:rsidR="00AD1DD6" w:rsidRPr="00AD1DD6" w:rsidRDefault="00AD1DD6" w:rsidP="00AD1DD6">
            <w:pPr>
              <w:spacing w:after="0" w:line="240" w:lineRule="auto"/>
              <w:jc w:val="right"/>
              <w:rPr>
                <w:ins w:id="4097" w:author="Gladiator Gladiator" w:date="2018-06-01T16:58:00Z"/>
                <w:rFonts w:ascii="Calibri" w:eastAsia="Times New Roman" w:hAnsi="Calibri" w:cs="Calibri"/>
                <w:color w:val="000000"/>
              </w:rPr>
            </w:pPr>
            <w:ins w:id="4098" w:author="Gladiator Gladiator" w:date="2018-06-01T16:58:00Z">
              <w:r w:rsidRPr="00AD1DD6">
                <w:rPr>
                  <w:rFonts w:ascii="Calibri" w:eastAsia="Times New Roman" w:hAnsi="Calibri" w:cs="Calibri"/>
                  <w:color w:val="000000"/>
                </w:rPr>
                <w:t>0.1561</w:t>
              </w:r>
            </w:ins>
          </w:p>
        </w:tc>
        <w:tc>
          <w:tcPr>
            <w:tcW w:w="1152" w:type="dxa"/>
            <w:tcBorders>
              <w:top w:val="single" w:sz="4" w:space="0" w:color="9BC2E6"/>
              <w:left w:val="nil"/>
              <w:bottom w:val="single" w:sz="4" w:space="0" w:color="9BC2E6"/>
              <w:right w:val="nil"/>
            </w:tcBorders>
            <w:shd w:val="clear" w:color="auto" w:fill="auto"/>
            <w:noWrap/>
            <w:vAlign w:val="bottom"/>
            <w:hideMark/>
            <w:tcPrChange w:id="4099" w:author="Gladiator Gladiator" w:date="2018-06-01T16:59:00Z">
              <w:tcPr>
                <w:tcW w:w="960" w:type="dxa"/>
                <w:tcBorders>
                  <w:top w:val="single" w:sz="4" w:space="0" w:color="9BC2E6"/>
                  <w:left w:val="nil"/>
                  <w:bottom w:val="single" w:sz="4" w:space="0" w:color="9BC2E6"/>
                  <w:right w:val="nil"/>
                </w:tcBorders>
                <w:shd w:val="clear" w:color="auto" w:fill="auto"/>
                <w:noWrap/>
                <w:vAlign w:val="bottom"/>
                <w:hideMark/>
              </w:tcPr>
            </w:tcPrChange>
          </w:tcPr>
          <w:p w14:paraId="74BBED38" w14:textId="77777777" w:rsidR="00AD1DD6" w:rsidRPr="00AD1DD6" w:rsidRDefault="00AD1DD6" w:rsidP="00AD1DD6">
            <w:pPr>
              <w:spacing w:after="0" w:line="240" w:lineRule="auto"/>
              <w:jc w:val="right"/>
              <w:rPr>
                <w:ins w:id="4100" w:author="Gladiator Gladiator" w:date="2018-06-01T16:58:00Z"/>
                <w:rFonts w:ascii="Calibri" w:eastAsia="Times New Roman" w:hAnsi="Calibri" w:cs="Calibri"/>
                <w:color w:val="000000"/>
              </w:rPr>
            </w:pPr>
            <w:ins w:id="4101" w:author="Gladiator Gladiator" w:date="2018-06-01T16:58:00Z">
              <w:r w:rsidRPr="00AD1DD6">
                <w:rPr>
                  <w:rFonts w:ascii="Calibri" w:eastAsia="Times New Roman" w:hAnsi="Calibri" w:cs="Calibri"/>
                  <w:color w:val="000000"/>
                </w:rPr>
                <w:t>0.1296</w:t>
              </w:r>
            </w:ins>
          </w:p>
        </w:tc>
        <w:tc>
          <w:tcPr>
            <w:tcW w:w="1105" w:type="dxa"/>
            <w:tcBorders>
              <w:top w:val="single" w:sz="4" w:space="0" w:color="9BC2E6"/>
              <w:left w:val="nil"/>
              <w:bottom w:val="single" w:sz="4" w:space="0" w:color="9BC2E6"/>
              <w:right w:val="nil"/>
            </w:tcBorders>
            <w:shd w:val="clear" w:color="auto" w:fill="auto"/>
            <w:noWrap/>
            <w:vAlign w:val="bottom"/>
            <w:hideMark/>
            <w:tcPrChange w:id="4102" w:author="Gladiator Gladiator" w:date="2018-06-01T16:59:00Z">
              <w:tcPr>
                <w:tcW w:w="1105" w:type="dxa"/>
                <w:tcBorders>
                  <w:top w:val="single" w:sz="4" w:space="0" w:color="9BC2E6"/>
                  <w:left w:val="nil"/>
                  <w:bottom w:val="single" w:sz="4" w:space="0" w:color="9BC2E6"/>
                  <w:right w:val="nil"/>
                </w:tcBorders>
                <w:shd w:val="clear" w:color="auto" w:fill="auto"/>
                <w:noWrap/>
                <w:vAlign w:val="bottom"/>
                <w:hideMark/>
              </w:tcPr>
            </w:tcPrChange>
          </w:tcPr>
          <w:p w14:paraId="68886D22" w14:textId="77777777" w:rsidR="00AD1DD6" w:rsidRPr="00AD1DD6" w:rsidRDefault="00AD1DD6" w:rsidP="00AD1DD6">
            <w:pPr>
              <w:spacing w:after="0" w:line="240" w:lineRule="auto"/>
              <w:jc w:val="right"/>
              <w:rPr>
                <w:ins w:id="4103" w:author="Gladiator Gladiator" w:date="2018-06-01T16:58:00Z"/>
                <w:rFonts w:ascii="Calibri" w:eastAsia="Times New Roman" w:hAnsi="Calibri" w:cs="Calibri"/>
                <w:color w:val="000000"/>
              </w:rPr>
            </w:pPr>
            <w:ins w:id="4104" w:author="Gladiator Gladiator" w:date="2018-06-01T16:58:00Z">
              <w:r w:rsidRPr="00AD1DD6">
                <w:rPr>
                  <w:rFonts w:ascii="Calibri" w:eastAsia="Times New Roman" w:hAnsi="Calibri" w:cs="Calibri"/>
                  <w:color w:val="000000"/>
                </w:rPr>
                <w:t>0.1561</w:t>
              </w:r>
            </w:ins>
          </w:p>
        </w:tc>
        <w:tc>
          <w:tcPr>
            <w:tcW w:w="1014" w:type="dxa"/>
            <w:tcBorders>
              <w:top w:val="single" w:sz="4" w:space="0" w:color="9BC2E6"/>
              <w:left w:val="nil"/>
              <w:bottom w:val="single" w:sz="4" w:space="0" w:color="9BC2E6"/>
              <w:right w:val="nil"/>
            </w:tcBorders>
            <w:shd w:val="clear" w:color="auto" w:fill="auto"/>
            <w:noWrap/>
            <w:vAlign w:val="bottom"/>
            <w:hideMark/>
            <w:tcPrChange w:id="4105" w:author="Gladiator Gladiator" w:date="2018-06-01T16:59:00Z">
              <w:tcPr>
                <w:tcW w:w="1014" w:type="dxa"/>
                <w:tcBorders>
                  <w:top w:val="single" w:sz="4" w:space="0" w:color="9BC2E6"/>
                  <w:left w:val="nil"/>
                  <w:bottom w:val="single" w:sz="4" w:space="0" w:color="9BC2E6"/>
                  <w:right w:val="nil"/>
                </w:tcBorders>
                <w:shd w:val="clear" w:color="auto" w:fill="auto"/>
                <w:noWrap/>
                <w:vAlign w:val="bottom"/>
                <w:hideMark/>
              </w:tcPr>
            </w:tcPrChange>
          </w:tcPr>
          <w:p w14:paraId="54CFB1DA" w14:textId="77777777" w:rsidR="00AD1DD6" w:rsidRPr="00AD1DD6" w:rsidRDefault="00AD1DD6" w:rsidP="00AD1DD6">
            <w:pPr>
              <w:spacing w:after="0" w:line="240" w:lineRule="auto"/>
              <w:jc w:val="right"/>
              <w:rPr>
                <w:ins w:id="4106" w:author="Gladiator Gladiator" w:date="2018-06-01T16:58:00Z"/>
                <w:rFonts w:ascii="Calibri" w:eastAsia="Times New Roman" w:hAnsi="Calibri" w:cs="Calibri"/>
                <w:color w:val="000000"/>
              </w:rPr>
            </w:pPr>
            <w:ins w:id="4107" w:author="Gladiator Gladiator" w:date="2018-06-01T16:58:00Z">
              <w:r w:rsidRPr="00AD1DD6">
                <w:rPr>
                  <w:rFonts w:ascii="Calibri" w:eastAsia="Times New Roman" w:hAnsi="Calibri" w:cs="Calibri"/>
                  <w:color w:val="000000"/>
                </w:rPr>
                <w:t>0.1429</w:t>
              </w:r>
            </w:ins>
          </w:p>
        </w:tc>
        <w:tc>
          <w:tcPr>
            <w:tcW w:w="1268" w:type="dxa"/>
            <w:tcBorders>
              <w:top w:val="single" w:sz="4" w:space="0" w:color="9BC2E6"/>
              <w:left w:val="nil"/>
              <w:bottom w:val="single" w:sz="4" w:space="0" w:color="9BC2E6"/>
              <w:right w:val="nil"/>
            </w:tcBorders>
            <w:shd w:val="clear" w:color="auto" w:fill="auto"/>
            <w:noWrap/>
            <w:vAlign w:val="bottom"/>
            <w:hideMark/>
            <w:tcPrChange w:id="4108" w:author="Gladiator Gladiator" w:date="2018-06-01T16:59:00Z">
              <w:tcPr>
                <w:tcW w:w="1268" w:type="dxa"/>
                <w:tcBorders>
                  <w:top w:val="single" w:sz="4" w:space="0" w:color="9BC2E6"/>
                  <w:left w:val="nil"/>
                  <w:bottom w:val="single" w:sz="4" w:space="0" w:color="9BC2E6"/>
                  <w:right w:val="nil"/>
                </w:tcBorders>
                <w:shd w:val="clear" w:color="auto" w:fill="auto"/>
                <w:noWrap/>
                <w:vAlign w:val="bottom"/>
                <w:hideMark/>
              </w:tcPr>
            </w:tcPrChange>
          </w:tcPr>
          <w:p w14:paraId="3EE6E5BE" w14:textId="77777777" w:rsidR="00AD1DD6" w:rsidRPr="00AD1DD6" w:rsidRDefault="00AD1DD6" w:rsidP="00AD1DD6">
            <w:pPr>
              <w:spacing w:after="0" w:line="240" w:lineRule="auto"/>
              <w:jc w:val="right"/>
              <w:rPr>
                <w:ins w:id="4109" w:author="Gladiator Gladiator" w:date="2018-06-01T16:58:00Z"/>
                <w:rFonts w:ascii="Calibri" w:eastAsia="Times New Roman" w:hAnsi="Calibri" w:cs="Calibri"/>
                <w:color w:val="000000"/>
              </w:rPr>
            </w:pPr>
            <w:ins w:id="4110" w:author="Gladiator Gladiator" w:date="2018-06-01T16:58:00Z">
              <w:r w:rsidRPr="00AD1DD6">
                <w:rPr>
                  <w:rFonts w:ascii="Calibri" w:eastAsia="Times New Roman" w:hAnsi="Calibri" w:cs="Calibri"/>
                  <w:color w:val="000000"/>
                </w:rPr>
                <w:t>0.1395</w:t>
              </w:r>
            </w:ins>
          </w:p>
        </w:tc>
        <w:tc>
          <w:tcPr>
            <w:tcW w:w="1268" w:type="dxa"/>
            <w:tcBorders>
              <w:top w:val="single" w:sz="4" w:space="0" w:color="9BC2E6"/>
              <w:left w:val="nil"/>
              <w:bottom w:val="single" w:sz="4" w:space="0" w:color="9BC2E6"/>
              <w:right w:val="single" w:sz="4" w:space="0" w:color="9BC2E6"/>
            </w:tcBorders>
            <w:shd w:val="clear" w:color="auto" w:fill="auto"/>
            <w:noWrap/>
            <w:vAlign w:val="bottom"/>
            <w:hideMark/>
            <w:tcPrChange w:id="4111" w:author="Gladiator Gladiator" w:date="2018-06-01T16:59:00Z">
              <w:tcPr>
                <w:tcW w:w="1268" w:type="dxa"/>
                <w:tcBorders>
                  <w:top w:val="single" w:sz="4" w:space="0" w:color="9BC2E6"/>
                  <w:left w:val="nil"/>
                  <w:bottom w:val="single" w:sz="4" w:space="0" w:color="9BC2E6"/>
                  <w:right w:val="single" w:sz="4" w:space="0" w:color="9BC2E6"/>
                </w:tcBorders>
                <w:shd w:val="clear" w:color="auto" w:fill="auto"/>
                <w:noWrap/>
                <w:vAlign w:val="bottom"/>
                <w:hideMark/>
              </w:tcPr>
            </w:tcPrChange>
          </w:tcPr>
          <w:p w14:paraId="3B0872EE" w14:textId="77777777" w:rsidR="00AD1DD6" w:rsidRPr="00AD1DD6" w:rsidRDefault="00AD1DD6" w:rsidP="00AD1DD6">
            <w:pPr>
              <w:spacing w:after="0" w:line="240" w:lineRule="auto"/>
              <w:jc w:val="right"/>
              <w:rPr>
                <w:ins w:id="4112" w:author="Gladiator Gladiator" w:date="2018-06-01T16:58:00Z"/>
                <w:rFonts w:ascii="Calibri" w:eastAsia="Times New Roman" w:hAnsi="Calibri" w:cs="Calibri"/>
                <w:color w:val="000000"/>
              </w:rPr>
            </w:pPr>
            <w:ins w:id="4113" w:author="Gladiator Gladiator" w:date="2018-06-01T16:58:00Z">
              <w:r w:rsidRPr="00AD1DD6">
                <w:rPr>
                  <w:rFonts w:ascii="Calibri" w:eastAsia="Times New Roman" w:hAnsi="Calibri" w:cs="Calibri"/>
                  <w:color w:val="000000"/>
                </w:rPr>
                <w:t>0.1449</w:t>
              </w:r>
            </w:ins>
          </w:p>
        </w:tc>
      </w:tr>
      <w:tr w:rsidR="00AD1DD6" w:rsidRPr="00AD1DD6" w14:paraId="532F9418" w14:textId="77777777" w:rsidTr="00AD1DD6">
        <w:trPr>
          <w:trHeight w:val="270"/>
          <w:ins w:id="4114" w:author="Gladiator Gladiator" w:date="2018-06-01T16:58:00Z"/>
          <w:trPrChange w:id="4115"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DDEBF7" w:fill="DDEBF7"/>
            <w:noWrap/>
            <w:vAlign w:val="bottom"/>
            <w:hideMark/>
            <w:tcPrChange w:id="4116" w:author="Gladiator Gladiator" w:date="2018-06-01T16:59:00Z">
              <w:tcPr>
                <w:tcW w:w="188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5197C31A" w14:textId="77777777" w:rsidR="00AD1DD6" w:rsidRPr="00AD1DD6" w:rsidRDefault="00AD1DD6" w:rsidP="00AD1DD6">
            <w:pPr>
              <w:spacing w:after="0" w:line="240" w:lineRule="auto"/>
              <w:rPr>
                <w:ins w:id="4117" w:author="Gladiator Gladiator" w:date="2018-06-01T16:58:00Z"/>
                <w:rFonts w:ascii="Calibri" w:eastAsia="Times New Roman" w:hAnsi="Calibri" w:cs="Calibri"/>
                <w:color w:val="000000"/>
              </w:rPr>
            </w:pPr>
            <w:ins w:id="4118" w:author="Gladiator Gladiator" w:date="2018-06-01T16:58:00Z">
              <w:r w:rsidRPr="00AD1DD6">
                <w:rPr>
                  <w:rFonts w:ascii="Calibri" w:eastAsia="Times New Roman" w:hAnsi="Calibri" w:cs="Calibri"/>
                  <w:color w:val="000000"/>
                </w:rPr>
                <w:t>User 6</w:t>
              </w:r>
            </w:ins>
          </w:p>
        </w:tc>
        <w:tc>
          <w:tcPr>
            <w:tcW w:w="991" w:type="dxa"/>
            <w:tcBorders>
              <w:top w:val="single" w:sz="4" w:space="0" w:color="9BC2E6"/>
              <w:left w:val="nil"/>
              <w:bottom w:val="single" w:sz="4" w:space="0" w:color="9BC2E6"/>
              <w:right w:val="nil"/>
            </w:tcBorders>
            <w:shd w:val="clear" w:color="DDEBF7" w:fill="DDEBF7"/>
            <w:noWrap/>
            <w:vAlign w:val="bottom"/>
            <w:hideMark/>
            <w:tcPrChange w:id="4119" w:author="Gladiator Gladiator" w:date="2018-06-01T16:59:00Z">
              <w:tcPr>
                <w:tcW w:w="1177" w:type="dxa"/>
                <w:gridSpan w:val="2"/>
                <w:tcBorders>
                  <w:top w:val="single" w:sz="4" w:space="0" w:color="9BC2E6"/>
                  <w:left w:val="nil"/>
                  <w:bottom w:val="single" w:sz="4" w:space="0" w:color="9BC2E6"/>
                  <w:right w:val="nil"/>
                </w:tcBorders>
                <w:shd w:val="clear" w:color="DDEBF7" w:fill="DDEBF7"/>
                <w:noWrap/>
                <w:vAlign w:val="bottom"/>
                <w:hideMark/>
              </w:tcPr>
            </w:tcPrChange>
          </w:tcPr>
          <w:p w14:paraId="4624A917" w14:textId="77777777" w:rsidR="00AD1DD6" w:rsidRPr="00AD1DD6" w:rsidRDefault="00AD1DD6" w:rsidP="00AD1DD6">
            <w:pPr>
              <w:spacing w:after="0" w:line="240" w:lineRule="auto"/>
              <w:rPr>
                <w:ins w:id="4120" w:author="Gladiator Gladiator" w:date="2018-06-01T16:58:00Z"/>
                <w:rFonts w:ascii="Calibri" w:eastAsia="Times New Roman" w:hAnsi="Calibri" w:cs="Calibri"/>
                <w:color w:val="000000"/>
              </w:rPr>
            </w:pPr>
            <w:ins w:id="4121" w:author="Gladiator Gladiator" w:date="2018-06-01T16:58:00Z">
              <w:r w:rsidRPr="00AD1DD6">
                <w:rPr>
                  <w:rFonts w:ascii="Calibri" w:eastAsia="Times New Roman" w:hAnsi="Calibri" w:cs="Calibri"/>
                  <w:color w:val="000000"/>
                </w:rPr>
                <w:t>relaxing</w:t>
              </w:r>
            </w:ins>
          </w:p>
        </w:tc>
        <w:tc>
          <w:tcPr>
            <w:tcW w:w="990" w:type="dxa"/>
            <w:tcBorders>
              <w:top w:val="single" w:sz="4" w:space="0" w:color="9BC2E6"/>
              <w:left w:val="nil"/>
              <w:bottom w:val="single" w:sz="4" w:space="0" w:color="9BC2E6"/>
              <w:right w:val="nil"/>
            </w:tcBorders>
            <w:shd w:val="clear" w:color="DDEBF7" w:fill="DDEBF7"/>
            <w:noWrap/>
            <w:vAlign w:val="bottom"/>
            <w:hideMark/>
            <w:tcPrChange w:id="4122" w:author="Gladiator Gladiator" w:date="2018-06-01T16:59:00Z">
              <w:tcPr>
                <w:tcW w:w="996" w:type="dxa"/>
                <w:tcBorders>
                  <w:top w:val="single" w:sz="4" w:space="0" w:color="9BC2E6"/>
                  <w:left w:val="nil"/>
                  <w:bottom w:val="single" w:sz="4" w:space="0" w:color="9BC2E6"/>
                  <w:right w:val="nil"/>
                </w:tcBorders>
                <w:shd w:val="clear" w:color="DDEBF7" w:fill="DDEBF7"/>
                <w:noWrap/>
                <w:vAlign w:val="bottom"/>
                <w:hideMark/>
              </w:tcPr>
            </w:tcPrChange>
          </w:tcPr>
          <w:p w14:paraId="0777BFBC" w14:textId="77777777" w:rsidR="00AD1DD6" w:rsidRPr="00AD1DD6" w:rsidRDefault="00AD1DD6" w:rsidP="00AD1DD6">
            <w:pPr>
              <w:spacing w:after="0" w:line="240" w:lineRule="auto"/>
              <w:jc w:val="right"/>
              <w:rPr>
                <w:ins w:id="4123" w:author="Gladiator Gladiator" w:date="2018-06-01T16:58:00Z"/>
                <w:rFonts w:ascii="Calibri" w:eastAsia="Times New Roman" w:hAnsi="Calibri" w:cs="Calibri"/>
                <w:color w:val="000000"/>
              </w:rPr>
            </w:pPr>
            <w:ins w:id="4124" w:author="Gladiator Gladiator" w:date="2018-06-01T16:58:00Z">
              <w:r w:rsidRPr="00AD1DD6">
                <w:rPr>
                  <w:rFonts w:ascii="Calibri" w:eastAsia="Times New Roman" w:hAnsi="Calibri" w:cs="Calibri"/>
                  <w:color w:val="000000"/>
                </w:rPr>
                <w:t>0.1163</w:t>
              </w:r>
            </w:ins>
          </w:p>
        </w:tc>
        <w:tc>
          <w:tcPr>
            <w:tcW w:w="1152" w:type="dxa"/>
            <w:tcBorders>
              <w:top w:val="single" w:sz="4" w:space="0" w:color="9BC2E6"/>
              <w:left w:val="nil"/>
              <w:bottom w:val="single" w:sz="4" w:space="0" w:color="9BC2E6"/>
              <w:right w:val="nil"/>
            </w:tcBorders>
            <w:shd w:val="clear" w:color="DDEBF7" w:fill="DDEBF7"/>
            <w:noWrap/>
            <w:vAlign w:val="bottom"/>
            <w:hideMark/>
            <w:tcPrChange w:id="4125" w:author="Gladiator Gladiator" w:date="2018-06-01T16:59:00Z">
              <w:tcPr>
                <w:tcW w:w="960" w:type="dxa"/>
                <w:tcBorders>
                  <w:top w:val="single" w:sz="4" w:space="0" w:color="9BC2E6"/>
                  <w:left w:val="nil"/>
                  <w:bottom w:val="single" w:sz="4" w:space="0" w:color="9BC2E6"/>
                  <w:right w:val="nil"/>
                </w:tcBorders>
                <w:shd w:val="clear" w:color="DDEBF7" w:fill="DDEBF7"/>
                <w:noWrap/>
                <w:vAlign w:val="bottom"/>
                <w:hideMark/>
              </w:tcPr>
            </w:tcPrChange>
          </w:tcPr>
          <w:p w14:paraId="180343C0" w14:textId="77777777" w:rsidR="00AD1DD6" w:rsidRPr="00AD1DD6" w:rsidRDefault="00AD1DD6" w:rsidP="00AD1DD6">
            <w:pPr>
              <w:spacing w:after="0" w:line="240" w:lineRule="auto"/>
              <w:jc w:val="right"/>
              <w:rPr>
                <w:ins w:id="4126" w:author="Gladiator Gladiator" w:date="2018-06-01T16:58:00Z"/>
                <w:rFonts w:ascii="Calibri" w:eastAsia="Times New Roman" w:hAnsi="Calibri" w:cs="Calibri"/>
                <w:color w:val="000000"/>
              </w:rPr>
            </w:pPr>
            <w:ins w:id="4127" w:author="Gladiator Gladiator" w:date="2018-06-01T16:58:00Z">
              <w:r w:rsidRPr="00AD1DD6">
                <w:rPr>
                  <w:rFonts w:ascii="Calibri" w:eastAsia="Times New Roman" w:hAnsi="Calibri" w:cs="Calibri"/>
                  <w:color w:val="000000"/>
                </w:rPr>
                <w:t>0.0963</w:t>
              </w:r>
            </w:ins>
          </w:p>
        </w:tc>
        <w:tc>
          <w:tcPr>
            <w:tcW w:w="1105" w:type="dxa"/>
            <w:tcBorders>
              <w:top w:val="single" w:sz="4" w:space="0" w:color="9BC2E6"/>
              <w:left w:val="nil"/>
              <w:bottom w:val="single" w:sz="4" w:space="0" w:color="9BC2E6"/>
              <w:right w:val="nil"/>
            </w:tcBorders>
            <w:shd w:val="clear" w:color="DDEBF7" w:fill="DDEBF7"/>
            <w:noWrap/>
            <w:vAlign w:val="bottom"/>
            <w:hideMark/>
            <w:tcPrChange w:id="4128" w:author="Gladiator Gladiator" w:date="2018-06-01T16:59: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504AD5EB" w14:textId="77777777" w:rsidR="00AD1DD6" w:rsidRPr="00AD1DD6" w:rsidRDefault="00AD1DD6" w:rsidP="00AD1DD6">
            <w:pPr>
              <w:spacing w:after="0" w:line="240" w:lineRule="auto"/>
              <w:jc w:val="right"/>
              <w:rPr>
                <w:ins w:id="4129" w:author="Gladiator Gladiator" w:date="2018-06-01T16:58:00Z"/>
                <w:rFonts w:ascii="Calibri" w:eastAsia="Times New Roman" w:hAnsi="Calibri" w:cs="Calibri"/>
                <w:color w:val="000000"/>
              </w:rPr>
            </w:pPr>
            <w:ins w:id="4130" w:author="Gladiator Gladiator" w:date="2018-06-01T16:58:00Z">
              <w:r w:rsidRPr="00AD1DD6">
                <w:rPr>
                  <w:rFonts w:ascii="Calibri" w:eastAsia="Times New Roman" w:hAnsi="Calibri" w:cs="Calibri"/>
                  <w:color w:val="000000"/>
                </w:rPr>
                <w:t>0.0930</w:t>
              </w:r>
            </w:ins>
          </w:p>
        </w:tc>
        <w:tc>
          <w:tcPr>
            <w:tcW w:w="1014" w:type="dxa"/>
            <w:tcBorders>
              <w:top w:val="single" w:sz="4" w:space="0" w:color="9BC2E6"/>
              <w:left w:val="nil"/>
              <w:bottom w:val="single" w:sz="4" w:space="0" w:color="9BC2E6"/>
              <w:right w:val="nil"/>
            </w:tcBorders>
            <w:shd w:val="clear" w:color="DDEBF7" w:fill="DDEBF7"/>
            <w:noWrap/>
            <w:vAlign w:val="bottom"/>
            <w:hideMark/>
            <w:tcPrChange w:id="4131" w:author="Gladiator Gladiator" w:date="2018-06-01T16:59:00Z">
              <w:tcPr>
                <w:tcW w:w="1014" w:type="dxa"/>
                <w:tcBorders>
                  <w:top w:val="single" w:sz="4" w:space="0" w:color="9BC2E6"/>
                  <w:left w:val="nil"/>
                  <w:bottom w:val="single" w:sz="4" w:space="0" w:color="9BC2E6"/>
                  <w:right w:val="nil"/>
                </w:tcBorders>
                <w:shd w:val="clear" w:color="DDEBF7" w:fill="DDEBF7"/>
                <w:noWrap/>
                <w:vAlign w:val="bottom"/>
                <w:hideMark/>
              </w:tcPr>
            </w:tcPrChange>
          </w:tcPr>
          <w:p w14:paraId="61FD88E9" w14:textId="77777777" w:rsidR="00AD1DD6" w:rsidRPr="00AD1DD6" w:rsidRDefault="00AD1DD6" w:rsidP="00AD1DD6">
            <w:pPr>
              <w:spacing w:after="0" w:line="240" w:lineRule="auto"/>
              <w:jc w:val="right"/>
              <w:rPr>
                <w:ins w:id="4132" w:author="Gladiator Gladiator" w:date="2018-06-01T16:58:00Z"/>
                <w:rFonts w:ascii="Calibri" w:eastAsia="Times New Roman" w:hAnsi="Calibri" w:cs="Calibri"/>
                <w:color w:val="000000"/>
              </w:rPr>
            </w:pPr>
            <w:ins w:id="4133" w:author="Gladiator Gladiator" w:date="2018-06-01T16:58:00Z">
              <w:r w:rsidRPr="00AD1DD6">
                <w:rPr>
                  <w:rFonts w:ascii="Calibri" w:eastAsia="Times New Roman" w:hAnsi="Calibri" w:cs="Calibri"/>
                  <w:color w:val="000000"/>
                </w:rPr>
                <w:t>0.0997</w:t>
              </w:r>
            </w:ins>
          </w:p>
        </w:tc>
        <w:tc>
          <w:tcPr>
            <w:tcW w:w="1268" w:type="dxa"/>
            <w:tcBorders>
              <w:top w:val="single" w:sz="4" w:space="0" w:color="9BC2E6"/>
              <w:left w:val="nil"/>
              <w:bottom w:val="single" w:sz="4" w:space="0" w:color="9BC2E6"/>
              <w:right w:val="nil"/>
            </w:tcBorders>
            <w:shd w:val="clear" w:color="DDEBF7" w:fill="DDEBF7"/>
            <w:noWrap/>
            <w:vAlign w:val="bottom"/>
            <w:hideMark/>
            <w:tcPrChange w:id="4134" w:author="Gladiator Gladiator" w:date="2018-06-01T16:59:00Z">
              <w:tcPr>
                <w:tcW w:w="1268" w:type="dxa"/>
                <w:tcBorders>
                  <w:top w:val="single" w:sz="4" w:space="0" w:color="9BC2E6"/>
                  <w:left w:val="nil"/>
                  <w:bottom w:val="single" w:sz="4" w:space="0" w:color="9BC2E6"/>
                  <w:right w:val="nil"/>
                </w:tcBorders>
                <w:shd w:val="clear" w:color="DDEBF7" w:fill="DDEBF7"/>
                <w:noWrap/>
                <w:vAlign w:val="bottom"/>
                <w:hideMark/>
              </w:tcPr>
            </w:tcPrChange>
          </w:tcPr>
          <w:p w14:paraId="567A4C1A" w14:textId="77777777" w:rsidR="00AD1DD6" w:rsidRPr="00AD1DD6" w:rsidRDefault="00AD1DD6" w:rsidP="00AD1DD6">
            <w:pPr>
              <w:spacing w:after="0" w:line="240" w:lineRule="auto"/>
              <w:jc w:val="right"/>
              <w:rPr>
                <w:ins w:id="4135" w:author="Gladiator Gladiator" w:date="2018-06-01T16:58:00Z"/>
                <w:rFonts w:ascii="Calibri" w:eastAsia="Times New Roman" w:hAnsi="Calibri" w:cs="Calibri"/>
                <w:color w:val="000000"/>
              </w:rPr>
            </w:pPr>
            <w:ins w:id="4136" w:author="Gladiator Gladiator" w:date="2018-06-01T16:58:00Z">
              <w:r w:rsidRPr="00AD1DD6">
                <w:rPr>
                  <w:rFonts w:ascii="Calibri" w:eastAsia="Times New Roman" w:hAnsi="Calibri" w:cs="Calibri"/>
                  <w:color w:val="000000"/>
                </w:rPr>
                <w:t>0.0764</w:t>
              </w:r>
            </w:ins>
          </w:p>
        </w:tc>
        <w:tc>
          <w:tcPr>
            <w:tcW w:w="1268" w:type="dxa"/>
            <w:tcBorders>
              <w:top w:val="single" w:sz="4" w:space="0" w:color="9BC2E6"/>
              <w:left w:val="nil"/>
              <w:bottom w:val="single" w:sz="4" w:space="0" w:color="9BC2E6"/>
              <w:right w:val="single" w:sz="4" w:space="0" w:color="9BC2E6"/>
            </w:tcBorders>
            <w:shd w:val="clear" w:color="DDEBF7" w:fill="DDEBF7"/>
            <w:noWrap/>
            <w:vAlign w:val="bottom"/>
            <w:hideMark/>
            <w:tcPrChange w:id="4137" w:author="Gladiator Gladiator" w:date="2018-06-01T16:59:00Z">
              <w:tcPr>
                <w:tcW w:w="1268"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2CC66C25" w14:textId="77777777" w:rsidR="00AD1DD6" w:rsidRPr="00AD1DD6" w:rsidRDefault="00AD1DD6" w:rsidP="00AD1DD6">
            <w:pPr>
              <w:spacing w:after="0" w:line="240" w:lineRule="auto"/>
              <w:jc w:val="right"/>
              <w:rPr>
                <w:ins w:id="4138" w:author="Gladiator Gladiator" w:date="2018-06-01T16:58:00Z"/>
                <w:rFonts w:ascii="Calibri" w:eastAsia="Times New Roman" w:hAnsi="Calibri" w:cs="Calibri"/>
                <w:color w:val="000000"/>
              </w:rPr>
            </w:pPr>
            <w:ins w:id="4139" w:author="Gladiator Gladiator" w:date="2018-06-01T16:58:00Z">
              <w:r w:rsidRPr="00AD1DD6">
                <w:rPr>
                  <w:rFonts w:ascii="Calibri" w:eastAsia="Times New Roman" w:hAnsi="Calibri" w:cs="Calibri"/>
                  <w:color w:val="000000"/>
                </w:rPr>
                <w:t>0.0963</w:t>
              </w:r>
            </w:ins>
          </w:p>
        </w:tc>
      </w:tr>
      <w:tr w:rsidR="00AD1DD6" w:rsidRPr="00AD1DD6" w14:paraId="4764AB0D" w14:textId="77777777" w:rsidTr="00AD1DD6">
        <w:trPr>
          <w:trHeight w:val="270"/>
          <w:ins w:id="4140" w:author="Gladiator Gladiator" w:date="2018-06-01T16:58:00Z"/>
          <w:trPrChange w:id="4141"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auto" w:fill="auto"/>
            <w:noWrap/>
            <w:vAlign w:val="bottom"/>
            <w:hideMark/>
            <w:tcPrChange w:id="4142" w:author="Gladiator Gladiator" w:date="2018-06-01T16:59:00Z">
              <w:tcPr>
                <w:tcW w:w="1884"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63512F96" w14:textId="77777777" w:rsidR="00AD1DD6" w:rsidRPr="00AD1DD6" w:rsidRDefault="00AD1DD6" w:rsidP="00AD1DD6">
            <w:pPr>
              <w:spacing w:after="0" w:line="240" w:lineRule="auto"/>
              <w:rPr>
                <w:ins w:id="4143" w:author="Gladiator Gladiator" w:date="2018-06-01T16:58:00Z"/>
                <w:rFonts w:ascii="Calibri" w:eastAsia="Times New Roman" w:hAnsi="Calibri" w:cs="Calibri"/>
                <w:color w:val="000000"/>
              </w:rPr>
            </w:pPr>
            <w:ins w:id="4144" w:author="Gladiator Gladiator" w:date="2018-06-01T16:58:00Z">
              <w:r w:rsidRPr="00AD1DD6">
                <w:rPr>
                  <w:rFonts w:ascii="Calibri" w:eastAsia="Times New Roman" w:hAnsi="Calibri" w:cs="Calibri"/>
                  <w:color w:val="000000"/>
                </w:rPr>
                <w:t>User 6</w:t>
              </w:r>
            </w:ins>
          </w:p>
        </w:tc>
        <w:tc>
          <w:tcPr>
            <w:tcW w:w="991" w:type="dxa"/>
            <w:tcBorders>
              <w:top w:val="single" w:sz="4" w:space="0" w:color="9BC2E6"/>
              <w:left w:val="nil"/>
              <w:bottom w:val="single" w:sz="4" w:space="0" w:color="9BC2E6"/>
              <w:right w:val="nil"/>
            </w:tcBorders>
            <w:shd w:val="clear" w:color="auto" w:fill="auto"/>
            <w:noWrap/>
            <w:vAlign w:val="bottom"/>
            <w:hideMark/>
            <w:tcPrChange w:id="4145" w:author="Gladiator Gladiator" w:date="2018-06-01T16:59:00Z">
              <w:tcPr>
                <w:tcW w:w="991" w:type="dxa"/>
                <w:tcBorders>
                  <w:top w:val="single" w:sz="4" w:space="0" w:color="9BC2E6"/>
                  <w:left w:val="nil"/>
                  <w:bottom w:val="single" w:sz="4" w:space="0" w:color="9BC2E6"/>
                  <w:right w:val="nil"/>
                </w:tcBorders>
                <w:shd w:val="clear" w:color="auto" w:fill="auto"/>
                <w:noWrap/>
                <w:vAlign w:val="bottom"/>
                <w:hideMark/>
              </w:tcPr>
            </w:tcPrChange>
          </w:tcPr>
          <w:p w14:paraId="3C9B89A6" w14:textId="77777777" w:rsidR="00AD1DD6" w:rsidRPr="00AD1DD6" w:rsidRDefault="00AD1DD6" w:rsidP="00AD1DD6">
            <w:pPr>
              <w:spacing w:after="0" w:line="240" w:lineRule="auto"/>
              <w:rPr>
                <w:ins w:id="4146" w:author="Gladiator Gladiator" w:date="2018-06-01T16:58:00Z"/>
                <w:rFonts w:ascii="Calibri" w:eastAsia="Times New Roman" w:hAnsi="Calibri" w:cs="Calibri"/>
                <w:color w:val="000000"/>
              </w:rPr>
            </w:pPr>
            <w:ins w:id="4147" w:author="Gladiator Gladiator" w:date="2018-06-01T16:58:00Z">
              <w:r w:rsidRPr="00AD1DD6">
                <w:rPr>
                  <w:rFonts w:ascii="Calibri" w:eastAsia="Times New Roman" w:hAnsi="Calibri" w:cs="Calibri"/>
                  <w:color w:val="000000"/>
                </w:rPr>
                <w:t>testing</w:t>
              </w:r>
            </w:ins>
          </w:p>
        </w:tc>
        <w:tc>
          <w:tcPr>
            <w:tcW w:w="990" w:type="dxa"/>
            <w:tcBorders>
              <w:top w:val="single" w:sz="4" w:space="0" w:color="9BC2E6"/>
              <w:left w:val="nil"/>
              <w:bottom w:val="single" w:sz="4" w:space="0" w:color="9BC2E6"/>
              <w:right w:val="nil"/>
            </w:tcBorders>
            <w:shd w:val="clear" w:color="auto" w:fill="auto"/>
            <w:noWrap/>
            <w:vAlign w:val="bottom"/>
            <w:hideMark/>
            <w:tcPrChange w:id="4148" w:author="Gladiator Gladiator" w:date="2018-06-01T16:59:00Z">
              <w:tcPr>
                <w:tcW w:w="1182" w:type="dxa"/>
                <w:gridSpan w:val="2"/>
                <w:tcBorders>
                  <w:top w:val="single" w:sz="4" w:space="0" w:color="9BC2E6"/>
                  <w:left w:val="nil"/>
                  <w:bottom w:val="single" w:sz="4" w:space="0" w:color="9BC2E6"/>
                  <w:right w:val="nil"/>
                </w:tcBorders>
                <w:shd w:val="clear" w:color="auto" w:fill="auto"/>
                <w:noWrap/>
                <w:vAlign w:val="bottom"/>
                <w:hideMark/>
              </w:tcPr>
            </w:tcPrChange>
          </w:tcPr>
          <w:p w14:paraId="35FC7E52" w14:textId="77777777" w:rsidR="00AD1DD6" w:rsidRPr="00AD1DD6" w:rsidRDefault="00AD1DD6" w:rsidP="00AD1DD6">
            <w:pPr>
              <w:spacing w:after="0" w:line="240" w:lineRule="auto"/>
              <w:jc w:val="right"/>
              <w:rPr>
                <w:ins w:id="4149" w:author="Gladiator Gladiator" w:date="2018-06-01T16:58:00Z"/>
                <w:rFonts w:ascii="Calibri" w:eastAsia="Times New Roman" w:hAnsi="Calibri" w:cs="Calibri"/>
                <w:color w:val="000000"/>
              </w:rPr>
            </w:pPr>
            <w:ins w:id="4150" w:author="Gladiator Gladiator" w:date="2018-06-01T16:58:00Z">
              <w:r w:rsidRPr="00AD1DD6">
                <w:rPr>
                  <w:rFonts w:ascii="Calibri" w:eastAsia="Times New Roman" w:hAnsi="Calibri" w:cs="Calibri"/>
                  <w:color w:val="000000"/>
                </w:rPr>
                <w:t>0.1130</w:t>
              </w:r>
            </w:ins>
          </w:p>
        </w:tc>
        <w:tc>
          <w:tcPr>
            <w:tcW w:w="1152" w:type="dxa"/>
            <w:tcBorders>
              <w:top w:val="single" w:sz="4" w:space="0" w:color="9BC2E6"/>
              <w:left w:val="nil"/>
              <w:bottom w:val="single" w:sz="4" w:space="0" w:color="9BC2E6"/>
              <w:right w:val="nil"/>
            </w:tcBorders>
            <w:shd w:val="clear" w:color="auto" w:fill="auto"/>
            <w:noWrap/>
            <w:vAlign w:val="bottom"/>
            <w:hideMark/>
            <w:tcPrChange w:id="4151" w:author="Gladiator Gladiator" w:date="2018-06-01T16:59:00Z">
              <w:tcPr>
                <w:tcW w:w="960" w:type="dxa"/>
                <w:tcBorders>
                  <w:top w:val="single" w:sz="4" w:space="0" w:color="9BC2E6"/>
                  <w:left w:val="nil"/>
                  <w:bottom w:val="single" w:sz="4" w:space="0" w:color="9BC2E6"/>
                  <w:right w:val="nil"/>
                </w:tcBorders>
                <w:shd w:val="clear" w:color="auto" w:fill="auto"/>
                <w:noWrap/>
                <w:vAlign w:val="bottom"/>
                <w:hideMark/>
              </w:tcPr>
            </w:tcPrChange>
          </w:tcPr>
          <w:p w14:paraId="3286E189" w14:textId="77777777" w:rsidR="00AD1DD6" w:rsidRPr="00AD1DD6" w:rsidRDefault="00AD1DD6" w:rsidP="00AD1DD6">
            <w:pPr>
              <w:spacing w:after="0" w:line="240" w:lineRule="auto"/>
              <w:jc w:val="right"/>
              <w:rPr>
                <w:ins w:id="4152" w:author="Gladiator Gladiator" w:date="2018-06-01T16:58:00Z"/>
                <w:rFonts w:ascii="Calibri" w:eastAsia="Times New Roman" w:hAnsi="Calibri" w:cs="Calibri"/>
                <w:color w:val="000000"/>
              </w:rPr>
            </w:pPr>
            <w:ins w:id="4153" w:author="Gladiator Gladiator" w:date="2018-06-01T16:58:00Z">
              <w:r w:rsidRPr="00AD1DD6">
                <w:rPr>
                  <w:rFonts w:ascii="Calibri" w:eastAsia="Times New Roman" w:hAnsi="Calibri" w:cs="Calibri"/>
                  <w:color w:val="000000"/>
                </w:rPr>
                <w:t>0.0797</w:t>
              </w:r>
            </w:ins>
          </w:p>
        </w:tc>
        <w:tc>
          <w:tcPr>
            <w:tcW w:w="1105" w:type="dxa"/>
            <w:tcBorders>
              <w:top w:val="single" w:sz="4" w:space="0" w:color="9BC2E6"/>
              <w:left w:val="nil"/>
              <w:bottom w:val="single" w:sz="4" w:space="0" w:color="9BC2E6"/>
              <w:right w:val="nil"/>
            </w:tcBorders>
            <w:shd w:val="clear" w:color="auto" w:fill="auto"/>
            <w:noWrap/>
            <w:vAlign w:val="bottom"/>
            <w:hideMark/>
            <w:tcPrChange w:id="4154" w:author="Gladiator Gladiator" w:date="2018-06-01T16:59:00Z">
              <w:tcPr>
                <w:tcW w:w="1105" w:type="dxa"/>
                <w:tcBorders>
                  <w:top w:val="single" w:sz="4" w:space="0" w:color="9BC2E6"/>
                  <w:left w:val="nil"/>
                  <w:bottom w:val="single" w:sz="4" w:space="0" w:color="9BC2E6"/>
                  <w:right w:val="nil"/>
                </w:tcBorders>
                <w:shd w:val="clear" w:color="auto" w:fill="auto"/>
                <w:noWrap/>
                <w:vAlign w:val="bottom"/>
                <w:hideMark/>
              </w:tcPr>
            </w:tcPrChange>
          </w:tcPr>
          <w:p w14:paraId="7B872520" w14:textId="77777777" w:rsidR="00AD1DD6" w:rsidRPr="00AD1DD6" w:rsidRDefault="00AD1DD6" w:rsidP="00AD1DD6">
            <w:pPr>
              <w:spacing w:after="0" w:line="240" w:lineRule="auto"/>
              <w:jc w:val="right"/>
              <w:rPr>
                <w:ins w:id="4155" w:author="Gladiator Gladiator" w:date="2018-06-01T16:58:00Z"/>
                <w:rFonts w:ascii="Calibri" w:eastAsia="Times New Roman" w:hAnsi="Calibri" w:cs="Calibri"/>
                <w:color w:val="000000"/>
              </w:rPr>
            </w:pPr>
            <w:ins w:id="4156" w:author="Gladiator Gladiator" w:date="2018-06-01T16:58:00Z">
              <w:r w:rsidRPr="00AD1DD6">
                <w:rPr>
                  <w:rFonts w:ascii="Calibri" w:eastAsia="Times New Roman" w:hAnsi="Calibri" w:cs="Calibri"/>
                  <w:color w:val="000000"/>
                </w:rPr>
                <w:t>0.0831</w:t>
              </w:r>
            </w:ins>
          </w:p>
        </w:tc>
        <w:tc>
          <w:tcPr>
            <w:tcW w:w="1014" w:type="dxa"/>
            <w:tcBorders>
              <w:top w:val="single" w:sz="4" w:space="0" w:color="9BC2E6"/>
              <w:left w:val="nil"/>
              <w:bottom w:val="single" w:sz="4" w:space="0" w:color="9BC2E6"/>
              <w:right w:val="nil"/>
            </w:tcBorders>
            <w:shd w:val="clear" w:color="auto" w:fill="auto"/>
            <w:noWrap/>
            <w:vAlign w:val="bottom"/>
            <w:hideMark/>
            <w:tcPrChange w:id="4157" w:author="Gladiator Gladiator" w:date="2018-06-01T16:59:00Z">
              <w:tcPr>
                <w:tcW w:w="1014" w:type="dxa"/>
                <w:tcBorders>
                  <w:top w:val="single" w:sz="4" w:space="0" w:color="9BC2E6"/>
                  <w:left w:val="nil"/>
                  <w:bottom w:val="single" w:sz="4" w:space="0" w:color="9BC2E6"/>
                  <w:right w:val="nil"/>
                </w:tcBorders>
                <w:shd w:val="clear" w:color="auto" w:fill="auto"/>
                <w:noWrap/>
                <w:vAlign w:val="bottom"/>
                <w:hideMark/>
              </w:tcPr>
            </w:tcPrChange>
          </w:tcPr>
          <w:p w14:paraId="0AA82D19" w14:textId="77777777" w:rsidR="00AD1DD6" w:rsidRPr="00AD1DD6" w:rsidRDefault="00AD1DD6" w:rsidP="00AD1DD6">
            <w:pPr>
              <w:spacing w:after="0" w:line="240" w:lineRule="auto"/>
              <w:jc w:val="right"/>
              <w:rPr>
                <w:ins w:id="4158" w:author="Gladiator Gladiator" w:date="2018-06-01T16:58:00Z"/>
                <w:rFonts w:ascii="Calibri" w:eastAsia="Times New Roman" w:hAnsi="Calibri" w:cs="Calibri"/>
                <w:color w:val="000000"/>
              </w:rPr>
            </w:pPr>
            <w:ins w:id="4159" w:author="Gladiator Gladiator" w:date="2018-06-01T16:58:00Z">
              <w:r w:rsidRPr="00AD1DD6">
                <w:rPr>
                  <w:rFonts w:ascii="Calibri" w:eastAsia="Times New Roman" w:hAnsi="Calibri" w:cs="Calibri"/>
                  <w:color w:val="000000"/>
                </w:rPr>
                <w:t>0.0731</w:t>
              </w:r>
            </w:ins>
          </w:p>
        </w:tc>
        <w:tc>
          <w:tcPr>
            <w:tcW w:w="1268" w:type="dxa"/>
            <w:tcBorders>
              <w:top w:val="single" w:sz="4" w:space="0" w:color="9BC2E6"/>
              <w:left w:val="nil"/>
              <w:bottom w:val="single" w:sz="4" w:space="0" w:color="9BC2E6"/>
              <w:right w:val="nil"/>
            </w:tcBorders>
            <w:shd w:val="clear" w:color="auto" w:fill="auto"/>
            <w:noWrap/>
            <w:vAlign w:val="bottom"/>
            <w:hideMark/>
            <w:tcPrChange w:id="4160" w:author="Gladiator Gladiator" w:date="2018-06-01T16:59:00Z">
              <w:tcPr>
                <w:tcW w:w="1268" w:type="dxa"/>
                <w:tcBorders>
                  <w:top w:val="single" w:sz="4" w:space="0" w:color="9BC2E6"/>
                  <w:left w:val="nil"/>
                  <w:bottom w:val="single" w:sz="4" w:space="0" w:color="9BC2E6"/>
                  <w:right w:val="nil"/>
                </w:tcBorders>
                <w:shd w:val="clear" w:color="auto" w:fill="auto"/>
                <w:noWrap/>
                <w:vAlign w:val="bottom"/>
                <w:hideMark/>
              </w:tcPr>
            </w:tcPrChange>
          </w:tcPr>
          <w:p w14:paraId="70D6BDEB" w14:textId="77777777" w:rsidR="00AD1DD6" w:rsidRPr="00AD1DD6" w:rsidRDefault="00AD1DD6" w:rsidP="00AD1DD6">
            <w:pPr>
              <w:spacing w:after="0" w:line="240" w:lineRule="auto"/>
              <w:jc w:val="right"/>
              <w:rPr>
                <w:ins w:id="4161" w:author="Gladiator Gladiator" w:date="2018-06-01T16:58:00Z"/>
                <w:rFonts w:ascii="Calibri" w:eastAsia="Times New Roman" w:hAnsi="Calibri" w:cs="Calibri"/>
                <w:color w:val="000000"/>
              </w:rPr>
            </w:pPr>
            <w:ins w:id="4162" w:author="Gladiator Gladiator" w:date="2018-06-01T16:58:00Z">
              <w:r w:rsidRPr="00AD1DD6">
                <w:rPr>
                  <w:rFonts w:ascii="Calibri" w:eastAsia="Times New Roman" w:hAnsi="Calibri" w:cs="Calibri"/>
                  <w:color w:val="000000"/>
                </w:rPr>
                <w:t>0.0897</w:t>
              </w:r>
            </w:ins>
          </w:p>
        </w:tc>
        <w:tc>
          <w:tcPr>
            <w:tcW w:w="1268" w:type="dxa"/>
            <w:tcBorders>
              <w:top w:val="single" w:sz="4" w:space="0" w:color="9BC2E6"/>
              <w:left w:val="nil"/>
              <w:bottom w:val="single" w:sz="4" w:space="0" w:color="9BC2E6"/>
              <w:right w:val="single" w:sz="4" w:space="0" w:color="9BC2E6"/>
            </w:tcBorders>
            <w:shd w:val="clear" w:color="auto" w:fill="auto"/>
            <w:noWrap/>
            <w:vAlign w:val="bottom"/>
            <w:hideMark/>
            <w:tcPrChange w:id="4163" w:author="Gladiator Gladiator" w:date="2018-06-01T16:59:00Z">
              <w:tcPr>
                <w:tcW w:w="1268" w:type="dxa"/>
                <w:tcBorders>
                  <w:top w:val="single" w:sz="4" w:space="0" w:color="9BC2E6"/>
                  <w:left w:val="nil"/>
                  <w:bottom w:val="single" w:sz="4" w:space="0" w:color="9BC2E6"/>
                  <w:right w:val="single" w:sz="4" w:space="0" w:color="9BC2E6"/>
                </w:tcBorders>
                <w:shd w:val="clear" w:color="auto" w:fill="auto"/>
                <w:noWrap/>
                <w:vAlign w:val="bottom"/>
                <w:hideMark/>
              </w:tcPr>
            </w:tcPrChange>
          </w:tcPr>
          <w:p w14:paraId="7940D628" w14:textId="77777777" w:rsidR="00AD1DD6" w:rsidRPr="00AD1DD6" w:rsidRDefault="00AD1DD6" w:rsidP="00AD1DD6">
            <w:pPr>
              <w:spacing w:after="0" w:line="240" w:lineRule="auto"/>
              <w:jc w:val="right"/>
              <w:rPr>
                <w:ins w:id="4164" w:author="Gladiator Gladiator" w:date="2018-06-01T16:58:00Z"/>
                <w:rFonts w:ascii="Calibri" w:eastAsia="Times New Roman" w:hAnsi="Calibri" w:cs="Calibri"/>
                <w:color w:val="000000"/>
              </w:rPr>
            </w:pPr>
            <w:ins w:id="4165" w:author="Gladiator Gladiator" w:date="2018-06-01T16:58:00Z">
              <w:r w:rsidRPr="00AD1DD6">
                <w:rPr>
                  <w:rFonts w:ascii="Calibri" w:eastAsia="Times New Roman" w:hAnsi="Calibri" w:cs="Calibri"/>
                  <w:color w:val="000000"/>
                </w:rPr>
                <w:t>0.0877</w:t>
              </w:r>
            </w:ins>
          </w:p>
        </w:tc>
      </w:tr>
      <w:tr w:rsidR="00AD1DD6" w:rsidRPr="00AD1DD6" w14:paraId="62A45295" w14:textId="77777777" w:rsidTr="00AD1DD6">
        <w:trPr>
          <w:trHeight w:val="270"/>
          <w:ins w:id="4166" w:author="Gladiator Gladiator" w:date="2018-06-01T16:58:00Z"/>
          <w:trPrChange w:id="4167"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DDEBF7" w:fill="DDEBF7"/>
            <w:noWrap/>
            <w:vAlign w:val="bottom"/>
            <w:hideMark/>
            <w:tcPrChange w:id="4168" w:author="Gladiator Gladiator" w:date="2018-06-01T16:59:00Z">
              <w:tcPr>
                <w:tcW w:w="188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7C02E890" w14:textId="77777777" w:rsidR="00AD1DD6" w:rsidRPr="00AD1DD6" w:rsidRDefault="00AD1DD6" w:rsidP="00AD1DD6">
            <w:pPr>
              <w:spacing w:after="0" w:line="240" w:lineRule="auto"/>
              <w:rPr>
                <w:ins w:id="4169" w:author="Gladiator Gladiator" w:date="2018-06-01T16:58:00Z"/>
                <w:rFonts w:ascii="Calibri" w:eastAsia="Times New Roman" w:hAnsi="Calibri" w:cs="Calibri"/>
                <w:color w:val="000000"/>
              </w:rPr>
            </w:pPr>
            <w:ins w:id="4170" w:author="Gladiator Gladiator" w:date="2018-06-01T16:58:00Z">
              <w:r w:rsidRPr="00AD1DD6">
                <w:rPr>
                  <w:rFonts w:ascii="Calibri" w:eastAsia="Times New Roman" w:hAnsi="Calibri" w:cs="Calibri"/>
                  <w:color w:val="000000"/>
                </w:rPr>
                <w:t>User 7</w:t>
              </w:r>
            </w:ins>
          </w:p>
        </w:tc>
        <w:tc>
          <w:tcPr>
            <w:tcW w:w="991" w:type="dxa"/>
            <w:tcBorders>
              <w:top w:val="single" w:sz="4" w:space="0" w:color="9BC2E6"/>
              <w:left w:val="nil"/>
              <w:bottom w:val="single" w:sz="4" w:space="0" w:color="9BC2E6"/>
              <w:right w:val="nil"/>
            </w:tcBorders>
            <w:shd w:val="clear" w:color="DDEBF7" w:fill="DDEBF7"/>
            <w:noWrap/>
            <w:vAlign w:val="bottom"/>
            <w:hideMark/>
            <w:tcPrChange w:id="4171" w:author="Gladiator Gladiator" w:date="2018-06-01T16:59:00Z">
              <w:tcPr>
                <w:tcW w:w="1177" w:type="dxa"/>
                <w:gridSpan w:val="2"/>
                <w:tcBorders>
                  <w:top w:val="single" w:sz="4" w:space="0" w:color="9BC2E6"/>
                  <w:left w:val="nil"/>
                  <w:bottom w:val="single" w:sz="4" w:space="0" w:color="9BC2E6"/>
                  <w:right w:val="nil"/>
                </w:tcBorders>
                <w:shd w:val="clear" w:color="DDEBF7" w:fill="DDEBF7"/>
                <w:noWrap/>
                <w:vAlign w:val="bottom"/>
                <w:hideMark/>
              </w:tcPr>
            </w:tcPrChange>
          </w:tcPr>
          <w:p w14:paraId="16A0CA29" w14:textId="77777777" w:rsidR="00AD1DD6" w:rsidRPr="00AD1DD6" w:rsidRDefault="00AD1DD6" w:rsidP="00AD1DD6">
            <w:pPr>
              <w:spacing w:after="0" w:line="240" w:lineRule="auto"/>
              <w:rPr>
                <w:ins w:id="4172" w:author="Gladiator Gladiator" w:date="2018-06-01T16:58:00Z"/>
                <w:rFonts w:ascii="Calibri" w:eastAsia="Times New Roman" w:hAnsi="Calibri" w:cs="Calibri"/>
                <w:color w:val="000000"/>
              </w:rPr>
            </w:pPr>
            <w:ins w:id="4173" w:author="Gladiator Gladiator" w:date="2018-06-01T16:58:00Z">
              <w:r w:rsidRPr="00AD1DD6">
                <w:rPr>
                  <w:rFonts w:ascii="Calibri" w:eastAsia="Times New Roman" w:hAnsi="Calibri" w:cs="Calibri"/>
                  <w:color w:val="000000"/>
                </w:rPr>
                <w:t>relaxing</w:t>
              </w:r>
            </w:ins>
          </w:p>
        </w:tc>
        <w:tc>
          <w:tcPr>
            <w:tcW w:w="990" w:type="dxa"/>
            <w:tcBorders>
              <w:top w:val="single" w:sz="4" w:space="0" w:color="9BC2E6"/>
              <w:left w:val="nil"/>
              <w:bottom w:val="single" w:sz="4" w:space="0" w:color="9BC2E6"/>
              <w:right w:val="nil"/>
            </w:tcBorders>
            <w:shd w:val="clear" w:color="DDEBF7" w:fill="DDEBF7"/>
            <w:noWrap/>
            <w:vAlign w:val="bottom"/>
            <w:hideMark/>
            <w:tcPrChange w:id="4174" w:author="Gladiator Gladiator" w:date="2018-06-01T16:59:00Z">
              <w:tcPr>
                <w:tcW w:w="996" w:type="dxa"/>
                <w:tcBorders>
                  <w:top w:val="single" w:sz="4" w:space="0" w:color="9BC2E6"/>
                  <w:left w:val="nil"/>
                  <w:bottom w:val="single" w:sz="4" w:space="0" w:color="9BC2E6"/>
                  <w:right w:val="nil"/>
                </w:tcBorders>
                <w:shd w:val="clear" w:color="DDEBF7" w:fill="DDEBF7"/>
                <w:noWrap/>
                <w:vAlign w:val="bottom"/>
                <w:hideMark/>
              </w:tcPr>
            </w:tcPrChange>
          </w:tcPr>
          <w:p w14:paraId="31784576" w14:textId="77777777" w:rsidR="00AD1DD6" w:rsidRPr="00AD1DD6" w:rsidRDefault="00AD1DD6" w:rsidP="00AD1DD6">
            <w:pPr>
              <w:spacing w:after="0" w:line="240" w:lineRule="auto"/>
              <w:jc w:val="right"/>
              <w:rPr>
                <w:ins w:id="4175" w:author="Gladiator Gladiator" w:date="2018-06-01T16:58:00Z"/>
                <w:rFonts w:ascii="Calibri" w:eastAsia="Times New Roman" w:hAnsi="Calibri" w:cs="Calibri"/>
                <w:color w:val="000000"/>
              </w:rPr>
            </w:pPr>
            <w:ins w:id="4176" w:author="Gladiator Gladiator" w:date="2018-06-01T16:58:00Z">
              <w:r w:rsidRPr="00AD1DD6">
                <w:rPr>
                  <w:rFonts w:ascii="Calibri" w:eastAsia="Times New Roman" w:hAnsi="Calibri" w:cs="Calibri"/>
                  <w:color w:val="000000"/>
                </w:rPr>
                <w:t>0.1096</w:t>
              </w:r>
            </w:ins>
          </w:p>
        </w:tc>
        <w:tc>
          <w:tcPr>
            <w:tcW w:w="1152" w:type="dxa"/>
            <w:tcBorders>
              <w:top w:val="single" w:sz="4" w:space="0" w:color="9BC2E6"/>
              <w:left w:val="nil"/>
              <w:bottom w:val="single" w:sz="4" w:space="0" w:color="9BC2E6"/>
              <w:right w:val="nil"/>
            </w:tcBorders>
            <w:shd w:val="clear" w:color="DDEBF7" w:fill="DDEBF7"/>
            <w:noWrap/>
            <w:vAlign w:val="bottom"/>
            <w:hideMark/>
            <w:tcPrChange w:id="4177" w:author="Gladiator Gladiator" w:date="2018-06-01T16:59:00Z">
              <w:tcPr>
                <w:tcW w:w="960" w:type="dxa"/>
                <w:tcBorders>
                  <w:top w:val="single" w:sz="4" w:space="0" w:color="9BC2E6"/>
                  <w:left w:val="nil"/>
                  <w:bottom w:val="single" w:sz="4" w:space="0" w:color="9BC2E6"/>
                  <w:right w:val="nil"/>
                </w:tcBorders>
                <w:shd w:val="clear" w:color="DDEBF7" w:fill="DDEBF7"/>
                <w:noWrap/>
                <w:vAlign w:val="bottom"/>
                <w:hideMark/>
              </w:tcPr>
            </w:tcPrChange>
          </w:tcPr>
          <w:p w14:paraId="6E0D8D0A" w14:textId="77777777" w:rsidR="00AD1DD6" w:rsidRPr="00AD1DD6" w:rsidRDefault="00AD1DD6" w:rsidP="00AD1DD6">
            <w:pPr>
              <w:spacing w:after="0" w:line="240" w:lineRule="auto"/>
              <w:jc w:val="right"/>
              <w:rPr>
                <w:ins w:id="4178" w:author="Gladiator Gladiator" w:date="2018-06-01T16:58:00Z"/>
                <w:rFonts w:ascii="Calibri" w:eastAsia="Times New Roman" w:hAnsi="Calibri" w:cs="Calibri"/>
                <w:color w:val="000000"/>
              </w:rPr>
            </w:pPr>
            <w:ins w:id="4179" w:author="Gladiator Gladiator" w:date="2018-06-01T16:58:00Z">
              <w:r w:rsidRPr="00AD1DD6">
                <w:rPr>
                  <w:rFonts w:ascii="Calibri" w:eastAsia="Times New Roman" w:hAnsi="Calibri" w:cs="Calibri"/>
                  <w:color w:val="000000"/>
                </w:rPr>
                <w:t>0.0864</w:t>
              </w:r>
            </w:ins>
          </w:p>
        </w:tc>
        <w:tc>
          <w:tcPr>
            <w:tcW w:w="1105" w:type="dxa"/>
            <w:tcBorders>
              <w:top w:val="single" w:sz="4" w:space="0" w:color="9BC2E6"/>
              <w:left w:val="nil"/>
              <w:bottom w:val="single" w:sz="4" w:space="0" w:color="9BC2E6"/>
              <w:right w:val="nil"/>
            </w:tcBorders>
            <w:shd w:val="clear" w:color="DDEBF7" w:fill="DDEBF7"/>
            <w:noWrap/>
            <w:vAlign w:val="bottom"/>
            <w:hideMark/>
            <w:tcPrChange w:id="4180" w:author="Gladiator Gladiator" w:date="2018-06-01T16:59: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18E8BC49" w14:textId="77777777" w:rsidR="00AD1DD6" w:rsidRPr="00AD1DD6" w:rsidRDefault="00AD1DD6" w:rsidP="00AD1DD6">
            <w:pPr>
              <w:spacing w:after="0" w:line="240" w:lineRule="auto"/>
              <w:jc w:val="right"/>
              <w:rPr>
                <w:ins w:id="4181" w:author="Gladiator Gladiator" w:date="2018-06-01T16:58:00Z"/>
                <w:rFonts w:ascii="Calibri" w:eastAsia="Times New Roman" w:hAnsi="Calibri" w:cs="Calibri"/>
                <w:color w:val="000000"/>
              </w:rPr>
            </w:pPr>
            <w:ins w:id="4182" w:author="Gladiator Gladiator" w:date="2018-06-01T16:58:00Z">
              <w:r w:rsidRPr="00AD1DD6">
                <w:rPr>
                  <w:rFonts w:ascii="Calibri" w:eastAsia="Times New Roman" w:hAnsi="Calibri" w:cs="Calibri"/>
                  <w:color w:val="000000"/>
                </w:rPr>
                <w:t>0.0897</w:t>
              </w:r>
            </w:ins>
          </w:p>
        </w:tc>
        <w:tc>
          <w:tcPr>
            <w:tcW w:w="1014" w:type="dxa"/>
            <w:tcBorders>
              <w:top w:val="single" w:sz="4" w:space="0" w:color="9BC2E6"/>
              <w:left w:val="nil"/>
              <w:bottom w:val="single" w:sz="4" w:space="0" w:color="9BC2E6"/>
              <w:right w:val="nil"/>
            </w:tcBorders>
            <w:shd w:val="clear" w:color="DDEBF7" w:fill="DDEBF7"/>
            <w:noWrap/>
            <w:vAlign w:val="bottom"/>
            <w:hideMark/>
            <w:tcPrChange w:id="4183" w:author="Gladiator Gladiator" w:date="2018-06-01T16:59:00Z">
              <w:tcPr>
                <w:tcW w:w="1014" w:type="dxa"/>
                <w:tcBorders>
                  <w:top w:val="single" w:sz="4" w:space="0" w:color="9BC2E6"/>
                  <w:left w:val="nil"/>
                  <w:bottom w:val="single" w:sz="4" w:space="0" w:color="9BC2E6"/>
                  <w:right w:val="nil"/>
                </w:tcBorders>
                <w:shd w:val="clear" w:color="DDEBF7" w:fill="DDEBF7"/>
                <w:noWrap/>
                <w:vAlign w:val="bottom"/>
                <w:hideMark/>
              </w:tcPr>
            </w:tcPrChange>
          </w:tcPr>
          <w:p w14:paraId="338BF58B" w14:textId="77777777" w:rsidR="00AD1DD6" w:rsidRPr="00AD1DD6" w:rsidRDefault="00AD1DD6" w:rsidP="00AD1DD6">
            <w:pPr>
              <w:spacing w:after="0" w:line="240" w:lineRule="auto"/>
              <w:jc w:val="right"/>
              <w:rPr>
                <w:ins w:id="4184" w:author="Gladiator Gladiator" w:date="2018-06-01T16:58:00Z"/>
                <w:rFonts w:ascii="Calibri" w:eastAsia="Times New Roman" w:hAnsi="Calibri" w:cs="Calibri"/>
                <w:color w:val="000000"/>
              </w:rPr>
            </w:pPr>
            <w:ins w:id="4185" w:author="Gladiator Gladiator" w:date="2018-06-01T16:58:00Z">
              <w:r w:rsidRPr="00AD1DD6">
                <w:rPr>
                  <w:rFonts w:ascii="Calibri" w:eastAsia="Times New Roman" w:hAnsi="Calibri" w:cs="Calibri"/>
                  <w:color w:val="000000"/>
                </w:rPr>
                <w:t>0.1030</w:t>
              </w:r>
            </w:ins>
          </w:p>
        </w:tc>
        <w:tc>
          <w:tcPr>
            <w:tcW w:w="1268" w:type="dxa"/>
            <w:tcBorders>
              <w:top w:val="single" w:sz="4" w:space="0" w:color="9BC2E6"/>
              <w:left w:val="nil"/>
              <w:bottom w:val="single" w:sz="4" w:space="0" w:color="9BC2E6"/>
              <w:right w:val="nil"/>
            </w:tcBorders>
            <w:shd w:val="clear" w:color="DDEBF7" w:fill="DDEBF7"/>
            <w:noWrap/>
            <w:vAlign w:val="bottom"/>
            <w:hideMark/>
            <w:tcPrChange w:id="4186" w:author="Gladiator Gladiator" w:date="2018-06-01T16:59:00Z">
              <w:tcPr>
                <w:tcW w:w="1268" w:type="dxa"/>
                <w:tcBorders>
                  <w:top w:val="single" w:sz="4" w:space="0" w:color="9BC2E6"/>
                  <w:left w:val="nil"/>
                  <w:bottom w:val="single" w:sz="4" w:space="0" w:color="9BC2E6"/>
                  <w:right w:val="nil"/>
                </w:tcBorders>
                <w:shd w:val="clear" w:color="DDEBF7" w:fill="DDEBF7"/>
                <w:noWrap/>
                <w:vAlign w:val="bottom"/>
                <w:hideMark/>
              </w:tcPr>
            </w:tcPrChange>
          </w:tcPr>
          <w:p w14:paraId="1B5791BE" w14:textId="77777777" w:rsidR="00AD1DD6" w:rsidRPr="00AD1DD6" w:rsidRDefault="00AD1DD6" w:rsidP="00AD1DD6">
            <w:pPr>
              <w:spacing w:after="0" w:line="240" w:lineRule="auto"/>
              <w:jc w:val="right"/>
              <w:rPr>
                <w:ins w:id="4187" w:author="Gladiator Gladiator" w:date="2018-06-01T16:58:00Z"/>
                <w:rFonts w:ascii="Calibri" w:eastAsia="Times New Roman" w:hAnsi="Calibri" w:cs="Calibri"/>
                <w:color w:val="000000"/>
              </w:rPr>
            </w:pPr>
            <w:ins w:id="4188" w:author="Gladiator Gladiator" w:date="2018-06-01T16:58:00Z">
              <w:r w:rsidRPr="00AD1DD6">
                <w:rPr>
                  <w:rFonts w:ascii="Calibri" w:eastAsia="Times New Roman" w:hAnsi="Calibri" w:cs="Calibri"/>
                  <w:color w:val="000000"/>
                </w:rPr>
                <w:t>0.1329</w:t>
              </w:r>
            </w:ins>
          </w:p>
        </w:tc>
        <w:tc>
          <w:tcPr>
            <w:tcW w:w="1268" w:type="dxa"/>
            <w:tcBorders>
              <w:top w:val="single" w:sz="4" w:space="0" w:color="9BC2E6"/>
              <w:left w:val="nil"/>
              <w:bottom w:val="single" w:sz="4" w:space="0" w:color="9BC2E6"/>
              <w:right w:val="single" w:sz="4" w:space="0" w:color="9BC2E6"/>
            </w:tcBorders>
            <w:shd w:val="clear" w:color="DDEBF7" w:fill="DDEBF7"/>
            <w:noWrap/>
            <w:vAlign w:val="bottom"/>
            <w:hideMark/>
            <w:tcPrChange w:id="4189" w:author="Gladiator Gladiator" w:date="2018-06-01T16:59:00Z">
              <w:tcPr>
                <w:tcW w:w="1268"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097EDB00" w14:textId="77777777" w:rsidR="00AD1DD6" w:rsidRPr="00AD1DD6" w:rsidRDefault="00AD1DD6" w:rsidP="00AD1DD6">
            <w:pPr>
              <w:spacing w:after="0" w:line="240" w:lineRule="auto"/>
              <w:jc w:val="right"/>
              <w:rPr>
                <w:ins w:id="4190" w:author="Gladiator Gladiator" w:date="2018-06-01T16:58:00Z"/>
                <w:rFonts w:ascii="Calibri" w:eastAsia="Times New Roman" w:hAnsi="Calibri" w:cs="Calibri"/>
                <w:color w:val="000000"/>
              </w:rPr>
            </w:pPr>
            <w:ins w:id="4191" w:author="Gladiator Gladiator" w:date="2018-06-01T16:58:00Z">
              <w:r w:rsidRPr="00AD1DD6">
                <w:rPr>
                  <w:rFonts w:ascii="Calibri" w:eastAsia="Times New Roman" w:hAnsi="Calibri" w:cs="Calibri"/>
                  <w:color w:val="000000"/>
                </w:rPr>
                <w:t>0.1043</w:t>
              </w:r>
            </w:ins>
          </w:p>
        </w:tc>
      </w:tr>
      <w:tr w:rsidR="00AD1DD6" w:rsidRPr="00AD1DD6" w14:paraId="5E21F49C" w14:textId="77777777" w:rsidTr="00AD1DD6">
        <w:trPr>
          <w:trHeight w:val="270"/>
          <w:ins w:id="4192" w:author="Gladiator Gladiator" w:date="2018-06-01T16:58:00Z"/>
          <w:trPrChange w:id="4193"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auto" w:fill="auto"/>
            <w:noWrap/>
            <w:vAlign w:val="bottom"/>
            <w:hideMark/>
            <w:tcPrChange w:id="4194" w:author="Gladiator Gladiator" w:date="2018-06-01T16:59:00Z">
              <w:tcPr>
                <w:tcW w:w="1884"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55011830" w14:textId="77777777" w:rsidR="00AD1DD6" w:rsidRPr="00AD1DD6" w:rsidRDefault="00AD1DD6" w:rsidP="00AD1DD6">
            <w:pPr>
              <w:spacing w:after="0" w:line="240" w:lineRule="auto"/>
              <w:rPr>
                <w:ins w:id="4195" w:author="Gladiator Gladiator" w:date="2018-06-01T16:58:00Z"/>
                <w:rFonts w:ascii="Calibri" w:eastAsia="Times New Roman" w:hAnsi="Calibri" w:cs="Calibri"/>
                <w:color w:val="000000"/>
              </w:rPr>
            </w:pPr>
            <w:ins w:id="4196" w:author="Gladiator Gladiator" w:date="2018-06-01T16:58:00Z">
              <w:r w:rsidRPr="00AD1DD6">
                <w:rPr>
                  <w:rFonts w:ascii="Calibri" w:eastAsia="Times New Roman" w:hAnsi="Calibri" w:cs="Calibri"/>
                  <w:color w:val="000000"/>
                </w:rPr>
                <w:t>User 7</w:t>
              </w:r>
            </w:ins>
          </w:p>
        </w:tc>
        <w:tc>
          <w:tcPr>
            <w:tcW w:w="991" w:type="dxa"/>
            <w:tcBorders>
              <w:top w:val="single" w:sz="4" w:space="0" w:color="9BC2E6"/>
              <w:left w:val="nil"/>
              <w:bottom w:val="single" w:sz="4" w:space="0" w:color="9BC2E6"/>
              <w:right w:val="nil"/>
            </w:tcBorders>
            <w:shd w:val="clear" w:color="auto" w:fill="auto"/>
            <w:noWrap/>
            <w:vAlign w:val="bottom"/>
            <w:hideMark/>
            <w:tcPrChange w:id="4197" w:author="Gladiator Gladiator" w:date="2018-06-01T16:59:00Z">
              <w:tcPr>
                <w:tcW w:w="991" w:type="dxa"/>
                <w:tcBorders>
                  <w:top w:val="single" w:sz="4" w:space="0" w:color="9BC2E6"/>
                  <w:left w:val="nil"/>
                  <w:bottom w:val="single" w:sz="4" w:space="0" w:color="9BC2E6"/>
                  <w:right w:val="nil"/>
                </w:tcBorders>
                <w:shd w:val="clear" w:color="auto" w:fill="auto"/>
                <w:noWrap/>
                <w:vAlign w:val="bottom"/>
                <w:hideMark/>
              </w:tcPr>
            </w:tcPrChange>
          </w:tcPr>
          <w:p w14:paraId="2609BF28" w14:textId="77777777" w:rsidR="00AD1DD6" w:rsidRPr="00AD1DD6" w:rsidRDefault="00AD1DD6" w:rsidP="00AD1DD6">
            <w:pPr>
              <w:spacing w:after="0" w:line="240" w:lineRule="auto"/>
              <w:rPr>
                <w:ins w:id="4198" w:author="Gladiator Gladiator" w:date="2018-06-01T16:58:00Z"/>
                <w:rFonts w:ascii="Calibri" w:eastAsia="Times New Roman" w:hAnsi="Calibri" w:cs="Calibri"/>
                <w:color w:val="000000"/>
              </w:rPr>
            </w:pPr>
            <w:ins w:id="4199" w:author="Gladiator Gladiator" w:date="2018-06-01T16:58:00Z">
              <w:r w:rsidRPr="00AD1DD6">
                <w:rPr>
                  <w:rFonts w:ascii="Calibri" w:eastAsia="Times New Roman" w:hAnsi="Calibri" w:cs="Calibri"/>
                  <w:color w:val="000000"/>
                </w:rPr>
                <w:t>testing</w:t>
              </w:r>
            </w:ins>
          </w:p>
        </w:tc>
        <w:tc>
          <w:tcPr>
            <w:tcW w:w="990" w:type="dxa"/>
            <w:tcBorders>
              <w:top w:val="single" w:sz="4" w:space="0" w:color="9BC2E6"/>
              <w:left w:val="nil"/>
              <w:bottom w:val="single" w:sz="4" w:space="0" w:color="9BC2E6"/>
              <w:right w:val="nil"/>
            </w:tcBorders>
            <w:shd w:val="clear" w:color="auto" w:fill="auto"/>
            <w:noWrap/>
            <w:vAlign w:val="bottom"/>
            <w:hideMark/>
            <w:tcPrChange w:id="4200" w:author="Gladiator Gladiator" w:date="2018-06-01T16:59:00Z">
              <w:tcPr>
                <w:tcW w:w="1182" w:type="dxa"/>
                <w:gridSpan w:val="2"/>
                <w:tcBorders>
                  <w:top w:val="single" w:sz="4" w:space="0" w:color="9BC2E6"/>
                  <w:left w:val="nil"/>
                  <w:bottom w:val="single" w:sz="4" w:space="0" w:color="9BC2E6"/>
                  <w:right w:val="nil"/>
                </w:tcBorders>
                <w:shd w:val="clear" w:color="auto" w:fill="auto"/>
                <w:noWrap/>
                <w:vAlign w:val="bottom"/>
                <w:hideMark/>
              </w:tcPr>
            </w:tcPrChange>
          </w:tcPr>
          <w:p w14:paraId="5EF73393" w14:textId="77777777" w:rsidR="00AD1DD6" w:rsidRPr="00AD1DD6" w:rsidRDefault="00AD1DD6" w:rsidP="00AD1DD6">
            <w:pPr>
              <w:spacing w:after="0" w:line="240" w:lineRule="auto"/>
              <w:jc w:val="right"/>
              <w:rPr>
                <w:ins w:id="4201" w:author="Gladiator Gladiator" w:date="2018-06-01T16:58:00Z"/>
                <w:rFonts w:ascii="Calibri" w:eastAsia="Times New Roman" w:hAnsi="Calibri" w:cs="Calibri"/>
                <w:color w:val="000000"/>
              </w:rPr>
            </w:pPr>
            <w:ins w:id="4202" w:author="Gladiator Gladiator" w:date="2018-06-01T16:58:00Z">
              <w:r w:rsidRPr="00AD1DD6">
                <w:rPr>
                  <w:rFonts w:ascii="Calibri" w:eastAsia="Times New Roman" w:hAnsi="Calibri" w:cs="Calibri"/>
                  <w:color w:val="000000"/>
                </w:rPr>
                <w:t>0.1495</w:t>
              </w:r>
            </w:ins>
          </w:p>
        </w:tc>
        <w:tc>
          <w:tcPr>
            <w:tcW w:w="1152" w:type="dxa"/>
            <w:tcBorders>
              <w:top w:val="single" w:sz="4" w:space="0" w:color="9BC2E6"/>
              <w:left w:val="nil"/>
              <w:bottom w:val="single" w:sz="4" w:space="0" w:color="9BC2E6"/>
              <w:right w:val="nil"/>
            </w:tcBorders>
            <w:shd w:val="clear" w:color="auto" w:fill="auto"/>
            <w:noWrap/>
            <w:vAlign w:val="bottom"/>
            <w:hideMark/>
            <w:tcPrChange w:id="4203" w:author="Gladiator Gladiator" w:date="2018-06-01T16:59:00Z">
              <w:tcPr>
                <w:tcW w:w="960" w:type="dxa"/>
                <w:tcBorders>
                  <w:top w:val="single" w:sz="4" w:space="0" w:color="9BC2E6"/>
                  <w:left w:val="nil"/>
                  <w:bottom w:val="single" w:sz="4" w:space="0" w:color="9BC2E6"/>
                  <w:right w:val="nil"/>
                </w:tcBorders>
                <w:shd w:val="clear" w:color="auto" w:fill="auto"/>
                <w:noWrap/>
                <w:vAlign w:val="bottom"/>
                <w:hideMark/>
              </w:tcPr>
            </w:tcPrChange>
          </w:tcPr>
          <w:p w14:paraId="4C828AA2" w14:textId="77777777" w:rsidR="00AD1DD6" w:rsidRPr="00AD1DD6" w:rsidRDefault="00AD1DD6" w:rsidP="00AD1DD6">
            <w:pPr>
              <w:spacing w:after="0" w:line="240" w:lineRule="auto"/>
              <w:jc w:val="right"/>
              <w:rPr>
                <w:ins w:id="4204" w:author="Gladiator Gladiator" w:date="2018-06-01T16:58:00Z"/>
                <w:rFonts w:ascii="Calibri" w:eastAsia="Times New Roman" w:hAnsi="Calibri" w:cs="Calibri"/>
                <w:color w:val="000000"/>
              </w:rPr>
            </w:pPr>
            <w:ins w:id="4205" w:author="Gladiator Gladiator" w:date="2018-06-01T16:58:00Z">
              <w:r w:rsidRPr="00AD1DD6">
                <w:rPr>
                  <w:rFonts w:ascii="Calibri" w:eastAsia="Times New Roman" w:hAnsi="Calibri" w:cs="Calibri"/>
                  <w:color w:val="000000"/>
                </w:rPr>
                <w:t>0.1362</w:t>
              </w:r>
            </w:ins>
          </w:p>
        </w:tc>
        <w:tc>
          <w:tcPr>
            <w:tcW w:w="1105" w:type="dxa"/>
            <w:tcBorders>
              <w:top w:val="single" w:sz="4" w:space="0" w:color="9BC2E6"/>
              <w:left w:val="nil"/>
              <w:bottom w:val="single" w:sz="4" w:space="0" w:color="9BC2E6"/>
              <w:right w:val="nil"/>
            </w:tcBorders>
            <w:shd w:val="clear" w:color="auto" w:fill="auto"/>
            <w:noWrap/>
            <w:vAlign w:val="bottom"/>
            <w:hideMark/>
            <w:tcPrChange w:id="4206" w:author="Gladiator Gladiator" w:date="2018-06-01T16:59:00Z">
              <w:tcPr>
                <w:tcW w:w="1105" w:type="dxa"/>
                <w:tcBorders>
                  <w:top w:val="single" w:sz="4" w:space="0" w:color="9BC2E6"/>
                  <w:left w:val="nil"/>
                  <w:bottom w:val="single" w:sz="4" w:space="0" w:color="9BC2E6"/>
                  <w:right w:val="nil"/>
                </w:tcBorders>
                <w:shd w:val="clear" w:color="auto" w:fill="auto"/>
                <w:noWrap/>
                <w:vAlign w:val="bottom"/>
                <w:hideMark/>
              </w:tcPr>
            </w:tcPrChange>
          </w:tcPr>
          <w:p w14:paraId="470D48D6" w14:textId="77777777" w:rsidR="00AD1DD6" w:rsidRPr="00AD1DD6" w:rsidRDefault="00AD1DD6" w:rsidP="00AD1DD6">
            <w:pPr>
              <w:spacing w:after="0" w:line="240" w:lineRule="auto"/>
              <w:jc w:val="right"/>
              <w:rPr>
                <w:ins w:id="4207" w:author="Gladiator Gladiator" w:date="2018-06-01T16:58:00Z"/>
                <w:rFonts w:ascii="Calibri" w:eastAsia="Times New Roman" w:hAnsi="Calibri" w:cs="Calibri"/>
                <w:color w:val="000000"/>
              </w:rPr>
            </w:pPr>
            <w:ins w:id="4208" w:author="Gladiator Gladiator" w:date="2018-06-01T16:58:00Z">
              <w:r w:rsidRPr="00AD1DD6">
                <w:rPr>
                  <w:rFonts w:ascii="Calibri" w:eastAsia="Times New Roman" w:hAnsi="Calibri" w:cs="Calibri"/>
                  <w:color w:val="000000"/>
                </w:rPr>
                <w:t>0.1296</w:t>
              </w:r>
            </w:ins>
          </w:p>
        </w:tc>
        <w:tc>
          <w:tcPr>
            <w:tcW w:w="1014" w:type="dxa"/>
            <w:tcBorders>
              <w:top w:val="single" w:sz="4" w:space="0" w:color="9BC2E6"/>
              <w:left w:val="nil"/>
              <w:bottom w:val="single" w:sz="4" w:space="0" w:color="9BC2E6"/>
              <w:right w:val="nil"/>
            </w:tcBorders>
            <w:shd w:val="clear" w:color="auto" w:fill="auto"/>
            <w:noWrap/>
            <w:vAlign w:val="bottom"/>
            <w:hideMark/>
            <w:tcPrChange w:id="4209" w:author="Gladiator Gladiator" w:date="2018-06-01T16:59:00Z">
              <w:tcPr>
                <w:tcW w:w="1014" w:type="dxa"/>
                <w:tcBorders>
                  <w:top w:val="single" w:sz="4" w:space="0" w:color="9BC2E6"/>
                  <w:left w:val="nil"/>
                  <w:bottom w:val="single" w:sz="4" w:space="0" w:color="9BC2E6"/>
                  <w:right w:val="nil"/>
                </w:tcBorders>
                <w:shd w:val="clear" w:color="auto" w:fill="auto"/>
                <w:noWrap/>
                <w:vAlign w:val="bottom"/>
                <w:hideMark/>
              </w:tcPr>
            </w:tcPrChange>
          </w:tcPr>
          <w:p w14:paraId="63B0075E" w14:textId="77777777" w:rsidR="00AD1DD6" w:rsidRPr="00AD1DD6" w:rsidRDefault="00AD1DD6" w:rsidP="00AD1DD6">
            <w:pPr>
              <w:spacing w:after="0" w:line="240" w:lineRule="auto"/>
              <w:jc w:val="right"/>
              <w:rPr>
                <w:ins w:id="4210" w:author="Gladiator Gladiator" w:date="2018-06-01T16:58:00Z"/>
                <w:rFonts w:ascii="Calibri" w:eastAsia="Times New Roman" w:hAnsi="Calibri" w:cs="Calibri"/>
                <w:color w:val="000000"/>
              </w:rPr>
            </w:pPr>
            <w:ins w:id="4211" w:author="Gladiator Gladiator" w:date="2018-06-01T16:58:00Z">
              <w:r w:rsidRPr="00AD1DD6">
                <w:rPr>
                  <w:rFonts w:ascii="Calibri" w:eastAsia="Times New Roman" w:hAnsi="Calibri" w:cs="Calibri"/>
                  <w:color w:val="000000"/>
                </w:rPr>
                <w:t>0.1495</w:t>
              </w:r>
            </w:ins>
          </w:p>
        </w:tc>
        <w:tc>
          <w:tcPr>
            <w:tcW w:w="1268" w:type="dxa"/>
            <w:tcBorders>
              <w:top w:val="single" w:sz="4" w:space="0" w:color="9BC2E6"/>
              <w:left w:val="nil"/>
              <w:bottom w:val="single" w:sz="4" w:space="0" w:color="9BC2E6"/>
              <w:right w:val="nil"/>
            </w:tcBorders>
            <w:shd w:val="clear" w:color="auto" w:fill="auto"/>
            <w:noWrap/>
            <w:vAlign w:val="bottom"/>
            <w:hideMark/>
            <w:tcPrChange w:id="4212" w:author="Gladiator Gladiator" w:date="2018-06-01T16:59:00Z">
              <w:tcPr>
                <w:tcW w:w="1268" w:type="dxa"/>
                <w:tcBorders>
                  <w:top w:val="single" w:sz="4" w:space="0" w:color="9BC2E6"/>
                  <w:left w:val="nil"/>
                  <w:bottom w:val="single" w:sz="4" w:space="0" w:color="9BC2E6"/>
                  <w:right w:val="nil"/>
                </w:tcBorders>
                <w:shd w:val="clear" w:color="auto" w:fill="auto"/>
                <w:noWrap/>
                <w:vAlign w:val="bottom"/>
                <w:hideMark/>
              </w:tcPr>
            </w:tcPrChange>
          </w:tcPr>
          <w:p w14:paraId="731781E1" w14:textId="77777777" w:rsidR="00AD1DD6" w:rsidRPr="00AD1DD6" w:rsidRDefault="00AD1DD6" w:rsidP="00AD1DD6">
            <w:pPr>
              <w:spacing w:after="0" w:line="240" w:lineRule="auto"/>
              <w:jc w:val="right"/>
              <w:rPr>
                <w:ins w:id="4213" w:author="Gladiator Gladiator" w:date="2018-06-01T16:58:00Z"/>
                <w:rFonts w:ascii="Calibri" w:eastAsia="Times New Roman" w:hAnsi="Calibri" w:cs="Calibri"/>
                <w:color w:val="000000"/>
              </w:rPr>
            </w:pPr>
            <w:ins w:id="4214" w:author="Gladiator Gladiator" w:date="2018-06-01T16:58:00Z">
              <w:r w:rsidRPr="00AD1DD6">
                <w:rPr>
                  <w:rFonts w:ascii="Calibri" w:eastAsia="Times New Roman" w:hAnsi="Calibri" w:cs="Calibri"/>
                  <w:color w:val="000000"/>
                </w:rPr>
                <w:t>0.1860</w:t>
              </w:r>
            </w:ins>
          </w:p>
        </w:tc>
        <w:tc>
          <w:tcPr>
            <w:tcW w:w="1268" w:type="dxa"/>
            <w:tcBorders>
              <w:top w:val="single" w:sz="4" w:space="0" w:color="9BC2E6"/>
              <w:left w:val="nil"/>
              <w:bottom w:val="single" w:sz="4" w:space="0" w:color="9BC2E6"/>
              <w:right w:val="single" w:sz="4" w:space="0" w:color="9BC2E6"/>
            </w:tcBorders>
            <w:shd w:val="clear" w:color="auto" w:fill="auto"/>
            <w:noWrap/>
            <w:vAlign w:val="bottom"/>
            <w:hideMark/>
            <w:tcPrChange w:id="4215" w:author="Gladiator Gladiator" w:date="2018-06-01T16:59:00Z">
              <w:tcPr>
                <w:tcW w:w="1268" w:type="dxa"/>
                <w:tcBorders>
                  <w:top w:val="single" w:sz="4" w:space="0" w:color="9BC2E6"/>
                  <w:left w:val="nil"/>
                  <w:bottom w:val="single" w:sz="4" w:space="0" w:color="9BC2E6"/>
                  <w:right w:val="single" w:sz="4" w:space="0" w:color="9BC2E6"/>
                </w:tcBorders>
                <w:shd w:val="clear" w:color="auto" w:fill="auto"/>
                <w:noWrap/>
                <w:vAlign w:val="bottom"/>
                <w:hideMark/>
              </w:tcPr>
            </w:tcPrChange>
          </w:tcPr>
          <w:p w14:paraId="67DE81AF" w14:textId="77777777" w:rsidR="00AD1DD6" w:rsidRPr="00AD1DD6" w:rsidRDefault="00AD1DD6" w:rsidP="00AD1DD6">
            <w:pPr>
              <w:spacing w:after="0" w:line="240" w:lineRule="auto"/>
              <w:jc w:val="right"/>
              <w:rPr>
                <w:ins w:id="4216" w:author="Gladiator Gladiator" w:date="2018-06-01T16:58:00Z"/>
                <w:rFonts w:ascii="Calibri" w:eastAsia="Times New Roman" w:hAnsi="Calibri" w:cs="Calibri"/>
                <w:color w:val="000000"/>
              </w:rPr>
            </w:pPr>
            <w:ins w:id="4217" w:author="Gladiator Gladiator" w:date="2018-06-01T16:58:00Z">
              <w:r w:rsidRPr="00AD1DD6">
                <w:rPr>
                  <w:rFonts w:ascii="Calibri" w:eastAsia="Times New Roman" w:hAnsi="Calibri" w:cs="Calibri"/>
                  <w:color w:val="000000"/>
                </w:rPr>
                <w:t>0.1502</w:t>
              </w:r>
            </w:ins>
          </w:p>
        </w:tc>
      </w:tr>
      <w:tr w:rsidR="00AD1DD6" w:rsidRPr="00AD1DD6" w14:paraId="6192630E" w14:textId="77777777" w:rsidTr="00AD1DD6">
        <w:trPr>
          <w:trHeight w:val="270"/>
          <w:ins w:id="4218" w:author="Gladiator Gladiator" w:date="2018-06-01T16:58:00Z"/>
          <w:trPrChange w:id="4219"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DDEBF7" w:fill="DDEBF7"/>
            <w:noWrap/>
            <w:vAlign w:val="bottom"/>
            <w:hideMark/>
            <w:tcPrChange w:id="4220" w:author="Gladiator Gladiator" w:date="2018-06-01T16:59:00Z">
              <w:tcPr>
                <w:tcW w:w="188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57B1DCF0" w14:textId="77777777" w:rsidR="00AD1DD6" w:rsidRPr="00AD1DD6" w:rsidRDefault="00AD1DD6" w:rsidP="00AD1DD6">
            <w:pPr>
              <w:spacing w:after="0" w:line="240" w:lineRule="auto"/>
              <w:rPr>
                <w:ins w:id="4221" w:author="Gladiator Gladiator" w:date="2018-06-01T16:58:00Z"/>
                <w:rFonts w:ascii="Calibri" w:eastAsia="Times New Roman" w:hAnsi="Calibri" w:cs="Calibri"/>
                <w:color w:val="000000"/>
              </w:rPr>
            </w:pPr>
            <w:ins w:id="4222" w:author="Gladiator Gladiator" w:date="2018-06-01T16:58:00Z">
              <w:r w:rsidRPr="00AD1DD6">
                <w:rPr>
                  <w:rFonts w:ascii="Calibri" w:eastAsia="Times New Roman" w:hAnsi="Calibri" w:cs="Calibri"/>
                  <w:color w:val="000000"/>
                </w:rPr>
                <w:t>User 8</w:t>
              </w:r>
            </w:ins>
          </w:p>
        </w:tc>
        <w:tc>
          <w:tcPr>
            <w:tcW w:w="991" w:type="dxa"/>
            <w:tcBorders>
              <w:top w:val="single" w:sz="4" w:space="0" w:color="9BC2E6"/>
              <w:left w:val="nil"/>
              <w:bottom w:val="single" w:sz="4" w:space="0" w:color="9BC2E6"/>
              <w:right w:val="nil"/>
            </w:tcBorders>
            <w:shd w:val="clear" w:color="DDEBF7" w:fill="DDEBF7"/>
            <w:noWrap/>
            <w:vAlign w:val="bottom"/>
            <w:hideMark/>
            <w:tcPrChange w:id="4223" w:author="Gladiator Gladiator" w:date="2018-06-01T16:59:00Z">
              <w:tcPr>
                <w:tcW w:w="1177" w:type="dxa"/>
                <w:gridSpan w:val="2"/>
                <w:tcBorders>
                  <w:top w:val="single" w:sz="4" w:space="0" w:color="9BC2E6"/>
                  <w:left w:val="nil"/>
                  <w:bottom w:val="single" w:sz="4" w:space="0" w:color="9BC2E6"/>
                  <w:right w:val="nil"/>
                </w:tcBorders>
                <w:shd w:val="clear" w:color="DDEBF7" w:fill="DDEBF7"/>
                <w:noWrap/>
                <w:vAlign w:val="bottom"/>
                <w:hideMark/>
              </w:tcPr>
            </w:tcPrChange>
          </w:tcPr>
          <w:p w14:paraId="5D75BBFA" w14:textId="77777777" w:rsidR="00AD1DD6" w:rsidRPr="00AD1DD6" w:rsidRDefault="00AD1DD6" w:rsidP="00AD1DD6">
            <w:pPr>
              <w:spacing w:after="0" w:line="240" w:lineRule="auto"/>
              <w:rPr>
                <w:ins w:id="4224" w:author="Gladiator Gladiator" w:date="2018-06-01T16:58:00Z"/>
                <w:rFonts w:ascii="Calibri" w:eastAsia="Times New Roman" w:hAnsi="Calibri" w:cs="Calibri"/>
                <w:color w:val="000000"/>
              </w:rPr>
            </w:pPr>
            <w:ins w:id="4225" w:author="Gladiator Gladiator" w:date="2018-06-01T16:58:00Z">
              <w:r w:rsidRPr="00AD1DD6">
                <w:rPr>
                  <w:rFonts w:ascii="Calibri" w:eastAsia="Times New Roman" w:hAnsi="Calibri" w:cs="Calibri"/>
                  <w:color w:val="000000"/>
                </w:rPr>
                <w:t>relaxing</w:t>
              </w:r>
            </w:ins>
          </w:p>
        </w:tc>
        <w:tc>
          <w:tcPr>
            <w:tcW w:w="990" w:type="dxa"/>
            <w:tcBorders>
              <w:top w:val="single" w:sz="4" w:space="0" w:color="9BC2E6"/>
              <w:left w:val="nil"/>
              <w:bottom w:val="single" w:sz="4" w:space="0" w:color="9BC2E6"/>
              <w:right w:val="nil"/>
            </w:tcBorders>
            <w:shd w:val="clear" w:color="DDEBF7" w:fill="DDEBF7"/>
            <w:noWrap/>
            <w:vAlign w:val="bottom"/>
            <w:hideMark/>
            <w:tcPrChange w:id="4226" w:author="Gladiator Gladiator" w:date="2018-06-01T16:59:00Z">
              <w:tcPr>
                <w:tcW w:w="996" w:type="dxa"/>
                <w:tcBorders>
                  <w:top w:val="single" w:sz="4" w:space="0" w:color="9BC2E6"/>
                  <w:left w:val="nil"/>
                  <w:bottom w:val="single" w:sz="4" w:space="0" w:color="9BC2E6"/>
                  <w:right w:val="nil"/>
                </w:tcBorders>
                <w:shd w:val="clear" w:color="DDEBF7" w:fill="DDEBF7"/>
                <w:noWrap/>
                <w:vAlign w:val="bottom"/>
                <w:hideMark/>
              </w:tcPr>
            </w:tcPrChange>
          </w:tcPr>
          <w:p w14:paraId="08B94907" w14:textId="77777777" w:rsidR="00AD1DD6" w:rsidRPr="00AD1DD6" w:rsidRDefault="00AD1DD6" w:rsidP="00AD1DD6">
            <w:pPr>
              <w:spacing w:after="0" w:line="240" w:lineRule="auto"/>
              <w:jc w:val="right"/>
              <w:rPr>
                <w:ins w:id="4227" w:author="Gladiator Gladiator" w:date="2018-06-01T16:58:00Z"/>
                <w:rFonts w:ascii="Calibri" w:eastAsia="Times New Roman" w:hAnsi="Calibri" w:cs="Calibri"/>
                <w:color w:val="000000"/>
              </w:rPr>
            </w:pPr>
            <w:ins w:id="4228" w:author="Gladiator Gladiator" w:date="2018-06-01T16:58:00Z">
              <w:r w:rsidRPr="00AD1DD6">
                <w:rPr>
                  <w:rFonts w:ascii="Calibri" w:eastAsia="Times New Roman" w:hAnsi="Calibri" w:cs="Calibri"/>
                  <w:color w:val="000000"/>
                </w:rPr>
                <w:t>0.0963</w:t>
              </w:r>
            </w:ins>
          </w:p>
        </w:tc>
        <w:tc>
          <w:tcPr>
            <w:tcW w:w="1152" w:type="dxa"/>
            <w:tcBorders>
              <w:top w:val="single" w:sz="4" w:space="0" w:color="9BC2E6"/>
              <w:left w:val="nil"/>
              <w:bottom w:val="single" w:sz="4" w:space="0" w:color="9BC2E6"/>
              <w:right w:val="nil"/>
            </w:tcBorders>
            <w:shd w:val="clear" w:color="DDEBF7" w:fill="DDEBF7"/>
            <w:noWrap/>
            <w:vAlign w:val="bottom"/>
            <w:hideMark/>
            <w:tcPrChange w:id="4229" w:author="Gladiator Gladiator" w:date="2018-06-01T16:59:00Z">
              <w:tcPr>
                <w:tcW w:w="960" w:type="dxa"/>
                <w:tcBorders>
                  <w:top w:val="single" w:sz="4" w:space="0" w:color="9BC2E6"/>
                  <w:left w:val="nil"/>
                  <w:bottom w:val="single" w:sz="4" w:space="0" w:color="9BC2E6"/>
                  <w:right w:val="nil"/>
                </w:tcBorders>
                <w:shd w:val="clear" w:color="DDEBF7" w:fill="DDEBF7"/>
                <w:noWrap/>
                <w:vAlign w:val="bottom"/>
                <w:hideMark/>
              </w:tcPr>
            </w:tcPrChange>
          </w:tcPr>
          <w:p w14:paraId="473357E7" w14:textId="77777777" w:rsidR="00AD1DD6" w:rsidRPr="00AD1DD6" w:rsidRDefault="00AD1DD6" w:rsidP="00AD1DD6">
            <w:pPr>
              <w:spacing w:after="0" w:line="240" w:lineRule="auto"/>
              <w:jc w:val="right"/>
              <w:rPr>
                <w:ins w:id="4230" w:author="Gladiator Gladiator" w:date="2018-06-01T16:58:00Z"/>
                <w:rFonts w:ascii="Calibri" w:eastAsia="Times New Roman" w:hAnsi="Calibri" w:cs="Calibri"/>
                <w:color w:val="000000"/>
              </w:rPr>
            </w:pPr>
            <w:ins w:id="4231" w:author="Gladiator Gladiator" w:date="2018-06-01T16:58:00Z">
              <w:r w:rsidRPr="00AD1DD6">
                <w:rPr>
                  <w:rFonts w:ascii="Calibri" w:eastAsia="Times New Roman" w:hAnsi="Calibri" w:cs="Calibri"/>
                  <w:color w:val="000000"/>
                </w:rPr>
                <w:t>0.0831</w:t>
              </w:r>
            </w:ins>
          </w:p>
        </w:tc>
        <w:tc>
          <w:tcPr>
            <w:tcW w:w="1105" w:type="dxa"/>
            <w:tcBorders>
              <w:top w:val="single" w:sz="4" w:space="0" w:color="9BC2E6"/>
              <w:left w:val="nil"/>
              <w:bottom w:val="single" w:sz="4" w:space="0" w:color="9BC2E6"/>
              <w:right w:val="nil"/>
            </w:tcBorders>
            <w:shd w:val="clear" w:color="DDEBF7" w:fill="DDEBF7"/>
            <w:noWrap/>
            <w:vAlign w:val="bottom"/>
            <w:hideMark/>
            <w:tcPrChange w:id="4232" w:author="Gladiator Gladiator" w:date="2018-06-01T16:59: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17C001E7" w14:textId="77777777" w:rsidR="00AD1DD6" w:rsidRPr="00AD1DD6" w:rsidRDefault="00AD1DD6" w:rsidP="00AD1DD6">
            <w:pPr>
              <w:spacing w:after="0" w:line="240" w:lineRule="auto"/>
              <w:jc w:val="right"/>
              <w:rPr>
                <w:ins w:id="4233" w:author="Gladiator Gladiator" w:date="2018-06-01T16:58:00Z"/>
                <w:rFonts w:ascii="Calibri" w:eastAsia="Times New Roman" w:hAnsi="Calibri" w:cs="Calibri"/>
                <w:color w:val="000000"/>
              </w:rPr>
            </w:pPr>
            <w:ins w:id="4234" w:author="Gladiator Gladiator" w:date="2018-06-01T16:58:00Z">
              <w:r w:rsidRPr="00AD1DD6">
                <w:rPr>
                  <w:rFonts w:ascii="Calibri" w:eastAsia="Times New Roman" w:hAnsi="Calibri" w:cs="Calibri"/>
                  <w:color w:val="000000"/>
                </w:rPr>
                <w:t>0.0930</w:t>
              </w:r>
            </w:ins>
          </w:p>
        </w:tc>
        <w:tc>
          <w:tcPr>
            <w:tcW w:w="1014" w:type="dxa"/>
            <w:tcBorders>
              <w:top w:val="single" w:sz="4" w:space="0" w:color="9BC2E6"/>
              <w:left w:val="nil"/>
              <w:bottom w:val="single" w:sz="4" w:space="0" w:color="9BC2E6"/>
              <w:right w:val="nil"/>
            </w:tcBorders>
            <w:shd w:val="clear" w:color="DDEBF7" w:fill="DDEBF7"/>
            <w:noWrap/>
            <w:vAlign w:val="bottom"/>
            <w:hideMark/>
            <w:tcPrChange w:id="4235" w:author="Gladiator Gladiator" w:date="2018-06-01T16:59:00Z">
              <w:tcPr>
                <w:tcW w:w="1014" w:type="dxa"/>
                <w:tcBorders>
                  <w:top w:val="single" w:sz="4" w:space="0" w:color="9BC2E6"/>
                  <w:left w:val="nil"/>
                  <w:bottom w:val="single" w:sz="4" w:space="0" w:color="9BC2E6"/>
                  <w:right w:val="nil"/>
                </w:tcBorders>
                <w:shd w:val="clear" w:color="DDEBF7" w:fill="DDEBF7"/>
                <w:noWrap/>
                <w:vAlign w:val="bottom"/>
                <w:hideMark/>
              </w:tcPr>
            </w:tcPrChange>
          </w:tcPr>
          <w:p w14:paraId="3C15AB3F" w14:textId="77777777" w:rsidR="00AD1DD6" w:rsidRPr="00AD1DD6" w:rsidRDefault="00AD1DD6" w:rsidP="00AD1DD6">
            <w:pPr>
              <w:spacing w:after="0" w:line="240" w:lineRule="auto"/>
              <w:jc w:val="right"/>
              <w:rPr>
                <w:ins w:id="4236" w:author="Gladiator Gladiator" w:date="2018-06-01T16:58:00Z"/>
                <w:rFonts w:ascii="Calibri" w:eastAsia="Times New Roman" w:hAnsi="Calibri" w:cs="Calibri"/>
                <w:color w:val="000000"/>
              </w:rPr>
            </w:pPr>
            <w:ins w:id="4237" w:author="Gladiator Gladiator" w:date="2018-06-01T16:58:00Z">
              <w:r w:rsidRPr="00AD1DD6">
                <w:rPr>
                  <w:rFonts w:ascii="Calibri" w:eastAsia="Times New Roman" w:hAnsi="Calibri" w:cs="Calibri"/>
                  <w:color w:val="000000"/>
                </w:rPr>
                <w:t>0.0864</w:t>
              </w:r>
            </w:ins>
          </w:p>
        </w:tc>
        <w:tc>
          <w:tcPr>
            <w:tcW w:w="1268" w:type="dxa"/>
            <w:tcBorders>
              <w:top w:val="single" w:sz="4" w:space="0" w:color="9BC2E6"/>
              <w:left w:val="nil"/>
              <w:bottom w:val="single" w:sz="4" w:space="0" w:color="9BC2E6"/>
              <w:right w:val="nil"/>
            </w:tcBorders>
            <w:shd w:val="clear" w:color="DDEBF7" w:fill="DDEBF7"/>
            <w:noWrap/>
            <w:vAlign w:val="bottom"/>
            <w:hideMark/>
            <w:tcPrChange w:id="4238" w:author="Gladiator Gladiator" w:date="2018-06-01T16:59:00Z">
              <w:tcPr>
                <w:tcW w:w="1268" w:type="dxa"/>
                <w:tcBorders>
                  <w:top w:val="single" w:sz="4" w:space="0" w:color="9BC2E6"/>
                  <w:left w:val="nil"/>
                  <w:bottom w:val="single" w:sz="4" w:space="0" w:color="9BC2E6"/>
                  <w:right w:val="nil"/>
                </w:tcBorders>
                <w:shd w:val="clear" w:color="DDEBF7" w:fill="DDEBF7"/>
                <w:noWrap/>
                <w:vAlign w:val="bottom"/>
                <w:hideMark/>
              </w:tcPr>
            </w:tcPrChange>
          </w:tcPr>
          <w:p w14:paraId="26576FCC" w14:textId="77777777" w:rsidR="00AD1DD6" w:rsidRPr="00AD1DD6" w:rsidRDefault="00AD1DD6" w:rsidP="00AD1DD6">
            <w:pPr>
              <w:spacing w:after="0" w:line="240" w:lineRule="auto"/>
              <w:jc w:val="right"/>
              <w:rPr>
                <w:ins w:id="4239" w:author="Gladiator Gladiator" w:date="2018-06-01T16:58:00Z"/>
                <w:rFonts w:ascii="Calibri" w:eastAsia="Times New Roman" w:hAnsi="Calibri" w:cs="Calibri"/>
                <w:color w:val="000000"/>
              </w:rPr>
            </w:pPr>
            <w:ins w:id="4240" w:author="Gladiator Gladiator" w:date="2018-06-01T16:58:00Z">
              <w:r w:rsidRPr="00AD1DD6">
                <w:rPr>
                  <w:rFonts w:ascii="Calibri" w:eastAsia="Times New Roman" w:hAnsi="Calibri" w:cs="Calibri"/>
                  <w:color w:val="000000"/>
                </w:rPr>
                <w:t>0.1163</w:t>
              </w:r>
            </w:ins>
          </w:p>
        </w:tc>
        <w:tc>
          <w:tcPr>
            <w:tcW w:w="1268" w:type="dxa"/>
            <w:tcBorders>
              <w:top w:val="single" w:sz="4" w:space="0" w:color="9BC2E6"/>
              <w:left w:val="nil"/>
              <w:bottom w:val="single" w:sz="4" w:space="0" w:color="9BC2E6"/>
              <w:right w:val="single" w:sz="4" w:space="0" w:color="9BC2E6"/>
            </w:tcBorders>
            <w:shd w:val="clear" w:color="DDEBF7" w:fill="DDEBF7"/>
            <w:noWrap/>
            <w:vAlign w:val="bottom"/>
            <w:hideMark/>
            <w:tcPrChange w:id="4241" w:author="Gladiator Gladiator" w:date="2018-06-01T16:59:00Z">
              <w:tcPr>
                <w:tcW w:w="1268"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0368ABC5" w14:textId="77777777" w:rsidR="00AD1DD6" w:rsidRPr="00AD1DD6" w:rsidRDefault="00AD1DD6" w:rsidP="00AD1DD6">
            <w:pPr>
              <w:spacing w:after="0" w:line="240" w:lineRule="auto"/>
              <w:jc w:val="right"/>
              <w:rPr>
                <w:ins w:id="4242" w:author="Gladiator Gladiator" w:date="2018-06-01T16:58:00Z"/>
                <w:rFonts w:ascii="Calibri" w:eastAsia="Times New Roman" w:hAnsi="Calibri" w:cs="Calibri"/>
                <w:color w:val="000000"/>
              </w:rPr>
            </w:pPr>
            <w:ins w:id="4243" w:author="Gladiator Gladiator" w:date="2018-06-01T16:58:00Z">
              <w:r w:rsidRPr="00AD1DD6">
                <w:rPr>
                  <w:rFonts w:ascii="Calibri" w:eastAsia="Times New Roman" w:hAnsi="Calibri" w:cs="Calibri"/>
                  <w:color w:val="000000"/>
                </w:rPr>
                <w:t>0.0950</w:t>
              </w:r>
            </w:ins>
          </w:p>
        </w:tc>
      </w:tr>
      <w:tr w:rsidR="00AD1DD6" w:rsidRPr="00AD1DD6" w14:paraId="11C943EF" w14:textId="77777777" w:rsidTr="00AD1DD6">
        <w:trPr>
          <w:trHeight w:val="270"/>
          <w:ins w:id="4244" w:author="Gladiator Gladiator" w:date="2018-06-01T16:58:00Z"/>
          <w:trPrChange w:id="4245"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auto" w:fill="auto"/>
            <w:noWrap/>
            <w:vAlign w:val="bottom"/>
            <w:hideMark/>
            <w:tcPrChange w:id="4246" w:author="Gladiator Gladiator" w:date="2018-06-01T16:59:00Z">
              <w:tcPr>
                <w:tcW w:w="1884"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47EEFCA8" w14:textId="77777777" w:rsidR="00AD1DD6" w:rsidRPr="00AD1DD6" w:rsidRDefault="00AD1DD6" w:rsidP="00AD1DD6">
            <w:pPr>
              <w:spacing w:after="0" w:line="240" w:lineRule="auto"/>
              <w:rPr>
                <w:ins w:id="4247" w:author="Gladiator Gladiator" w:date="2018-06-01T16:58:00Z"/>
                <w:rFonts w:ascii="Calibri" w:eastAsia="Times New Roman" w:hAnsi="Calibri" w:cs="Calibri"/>
                <w:color w:val="000000"/>
              </w:rPr>
            </w:pPr>
            <w:ins w:id="4248" w:author="Gladiator Gladiator" w:date="2018-06-01T16:58:00Z">
              <w:r w:rsidRPr="00AD1DD6">
                <w:rPr>
                  <w:rFonts w:ascii="Calibri" w:eastAsia="Times New Roman" w:hAnsi="Calibri" w:cs="Calibri"/>
                  <w:color w:val="000000"/>
                </w:rPr>
                <w:t>User 8</w:t>
              </w:r>
            </w:ins>
          </w:p>
        </w:tc>
        <w:tc>
          <w:tcPr>
            <w:tcW w:w="991" w:type="dxa"/>
            <w:tcBorders>
              <w:top w:val="single" w:sz="4" w:space="0" w:color="9BC2E6"/>
              <w:left w:val="nil"/>
              <w:bottom w:val="single" w:sz="4" w:space="0" w:color="9BC2E6"/>
              <w:right w:val="nil"/>
            </w:tcBorders>
            <w:shd w:val="clear" w:color="auto" w:fill="auto"/>
            <w:noWrap/>
            <w:vAlign w:val="bottom"/>
            <w:hideMark/>
            <w:tcPrChange w:id="4249" w:author="Gladiator Gladiator" w:date="2018-06-01T16:59:00Z">
              <w:tcPr>
                <w:tcW w:w="991" w:type="dxa"/>
                <w:tcBorders>
                  <w:top w:val="single" w:sz="4" w:space="0" w:color="9BC2E6"/>
                  <w:left w:val="nil"/>
                  <w:bottom w:val="single" w:sz="4" w:space="0" w:color="9BC2E6"/>
                  <w:right w:val="nil"/>
                </w:tcBorders>
                <w:shd w:val="clear" w:color="auto" w:fill="auto"/>
                <w:noWrap/>
                <w:vAlign w:val="bottom"/>
                <w:hideMark/>
              </w:tcPr>
            </w:tcPrChange>
          </w:tcPr>
          <w:p w14:paraId="365F9A70" w14:textId="77777777" w:rsidR="00AD1DD6" w:rsidRPr="00AD1DD6" w:rsidRDefault="00AD1DD6" w:rsidP="00AD1DD6">
            <w:pPr>
              <w:spacing w:after="0" w:line="240" w:lineRule="auto"/>
              <w:rPr>
                <w:ins w:id="4250" w:author="Gladiator Gladiator" w:date="2018-06-01T16:58:00Z"/>
                <w:rFonts w:ascii="Calibri" w:eastAsia="Times New Roman" w:hAnsi="Calibri" w:cs="Calibri"/>
                <w:color w:val="000000"/>
              </w:rPr>
            </w:pPr>
            <w:ins w:id="4251" w:author="Gladiator Gladiator" w:date="2018-06-01T16:58:00Z">
              <w:r w:rsidRPr="00AD1DD6">
                <w:rPr>
                  <w:rFonts w:ascii="Calibri" w:eastAsia="Times New Roman" w:hAnsi="Calibri" w:cs="Calibri"/>
                  <w:color w:val="000000"/>
                </w:rPr>
                <w:t>testing</w:t>
              </w:r>
            </w:ins>
          </w:p>
        </w:tc>
        <w:tc>
          <w:tcPr>
            <w:tcW w:w="990" w:type="dxa"/>
            <w:tcBorders>
              <w:top w:val="single" w:sz="4" w:space="0" w:color="9BC2E6"/>
              <w:left w:val="nil"/>
              <w:bottom w:val="single" w:sz="4" w:space="0" w:color="9BC2E6"/>
              <w:right w:val="nil"/>
            </w:tcBorders>
            <w:shd w:val="clear" w:color="auto" w:fill="auto"/>
            <w:noWrap/>
            <w:vAlign w:val="bottom"/>
            <w:hideMark/>
            <w:tcPrChange w:id="4252" w:author="Gladiator Gladiator" w:date="2018-06-01T16:59:00Z">
              <w:tcPr>
                <w:tcW w:w="1182" w:type="dxa"/>
                <w:gridSpan w:val="2"/>
                <w:tcBorders>
                  <w:top w:val="single" w:sz="4" w:space="0" w:color="9BC2E6"/>
                  <w:left w:val="nil"/>
                  <w:bottom w:val="single" w:sz="4" w:space="0" w:color="9BC2E6"/>
                  <w:right w:val="nil"/>
                </w:tcBorders>
                <w:shd w:val="clear" w:color="auto" w:fill="auto"/>
                <w:noWrap/>
                <w:vAlign w:val="bottom"/>
                <w:hideMark/>
              </w:tcPr>
            </w:tcPrChange>
          </w:tcPr>
          <w:p w14:paraId="0CB499A0" w14:textId="77777777" w:rsidR="00AD1DD6" w:rsidRPr="00AD1DD6" w:rsidRDefault="00AD1DD6" w:rsidP="00AD1DD6">
            <w:pPr>
              <w:spacing w:after="0" w:line="240" w:lineRule="auto"/>
              <w:jc w:val="right"/>
              <w:rPr>
                <w:ins w:id="4253" w:author="Gladiator Gladiator" w:date="2018-06-01T16:58:00Z"/>
                <w:rFonts w:ascii="Calibri" w:eastAsia="Times New Roman" w:hAnsi="Calibri" w:cs="Calibri"/>
                <w:color w:val="000000"/>
              </w:rPr>
            </w:pPr>
            <w:ins w:id="4254" w:author="Gladiator Gladiator" w:date="2018-06-01T16:58:00Z">
              <w:r w:rsidRPr="00AD1DD6">
                <w:rPr>
                  <w:rFonts w:ascii="Calibri" w:eastAsia="Times New Roman" w:hAnsi="Calibri" w:cs="Calibri"/>
                  <w:color w:val="000000"/>
                </w:rPr>
                <w:t>0.1628</w:t>
              </w:r>
            </w:ins>
          </w:p>
        </w:tc>
        <w:tc>
          <w:tcPr>
            <w:tcW w:w="1152" w:type="dxa"/>
            <w:tcBorders>
              <w:top w:val="single" w:sz="4" w:space="0" w:color="9BC2E6"/>
              <w:left w:val="nil"/>
              <w:bottom w:val="single" w:sz="4" w:space="0" w:color="9BC2E6"/>
              <w:right w:val="nil"/>
            </w:tcBorders>
            <w:shd w:val="clear" w:color="auto" w:fill="auto"/>
            <w:noWrap/>
            <w:vAlign w:val="bottom"/>
            <w:hideMark/>
            <w:tcPrChange w:id="4255" w:author="Gladiator Gladiator" w:date="2018-06-01T16:59:00Z">
              <w:tcPr>
                <w:tcW w:w="960" w:type="dxa"/>
                <w:tcBorders>
                  <w:top w:val="single" w:sz="4" w:space="0" w:color="9BC2E6"/>
                  <w:left w:val="nil"/>
                  <w:bottom w:val="single" w:sz="4" w:space="0" w:color="9BC2E6"/>
                  <w:right w:val="nil"/>
                </w:tcBorders>
                <w:shd w:val="clear" w:color="auto" w:fill="auto"/>
                <w:noWrap/>
                <w:vAlign w:val="bottom"/>
                <w:hideMark/>
              </w:tcPr>
            </w:tcPrChange>
          </w:tcPr>
          <w:p w14:paraId="077647ED" w14:textId="77777777" w:rsidR="00AD1DD6" w:rsidRPr="00AD1DD6" w:rsidRDefault="00AD1DD6" w:rsidP="00AD1DD6">
            <w:pPr>
              <w:spacing w:after="0" w:line="240" w:lineRule="auto"/>
              <w:jc w:val="right"/>
              <w:rPr>
                <w:ins w:id="4256" w:author="Gladiator Gladiator" w:date="2018-06-01T16:58:00Z"/>
                <w:rFonts w:ascii="Calibri" w:eastAsia="Times New Roman" w:hAnsi="Calibri" w:cs="Calibri"/>
                <w:color w:val="000000"/>
              </w:rPr>
            </w:pPr>
            <w:ins w:id="4257" w:author="Gladiator Gladiator" w:date="2018-06-01T16:58:00Z">
              <w:r w:rsidRPr="00AD1DD6">
                <w:rPr>
                  <w:rFonts w:ascii="Calibri" w:eastAsia="Times New Roman" w:hAnsi="Calibri" w:cs="Calibri"/>
                  <w:color w:val="000000"/>
                </w:rPr>
                <w:t>0.1827</w:t>
              </w:r>
            </w:ins>
          </w:p>
        </w:tc>
        <w:tc>
          <w:tcPr>
            <w:tcW w:w="1105" w:type="dxa"/>
            <w:tcBorders>
              <w:top w:val="single" w:sz="4" w:space="0" w:color="9BC2E6"/>
              <w:left w:val="nil"/>
              <w:bottom w:val="single" w:sz="4" w:space="0" w:color="9BC2E6"/>
              <w:right w:val="nil"/>
            </w:tcBorders>
            <w:shd w:val="clear" w:color="auto" w:fill="auto"/>
            <w:noWrap/>
            <w:vAlign w:val="bottom"/>
            <w:hideMark/>
            <w:tcPrChange w:id="4258" w:author="Gladiator Gladiator" w:date="2018-06-01T16:59:00Z">
              <w:tcPr>
                <w:tcW w:w="1105" w:type="dxa"/>
                <w:tcBorders>
                  <w:top w:val="single" w:sz="4" w:space="0" w:color="9BC2E6"/>
                  <w:left w:val="nil"/>
                  <w:bottom w:val="single" w:sz="4" w:space="0" w:color="9BC2E6"/>
                  <w:right w:val="nil"/>
                </w:tcBorders>
                <w:shd w:val="clear" w:color="auto" w:fill="auto"/>
                <w:noWrap/>
                <w:vAlign w:val="bottom"/>
                <w:hideMark/>
              </w:tcPr>
            </w:tcPrChange>
          </w:tcPr>
          <w:p w14:paraId="5FB1F66F" w14:textId="77777777" w:rsidR="00AD1DD6" w:rsidRPr="00AD1DD6" w:rsidRDefault="00AD1DD6" w:rsidP="00AD1DD6">
            <w:pPr>
              <w:spacing w:after="0" w:line="240" w:lineRule="auto"/>
              <w:jc w:val="right"/>
              <w:rPr>
                <w:ins w:id="4259" w:author="Gladiator Gladiator" w:date="2018-06-01T16:58:00Z"/>
                <w:rFonts w:ascii="Calibri" w:eastAsia="Times New Roman" w:hAnsi="Calibri" w:cs="Calibri"/>
                <w:color w:val="000000"/>
              </w:rPr>
            </w:pPr>
            <w:ins w:id="4260" w:author="Gladiator Gladiator" w:date="2018-06-01T16:58:00Z">
              <w:r w:rsidRPr="00AD1DD6">
                <w:rPr>
                  <w:rFonts w:ascii="Calibri" w:eastAsia="Times New Roman" w:hAnsi="Calibri" w:cs="Calibri"/>
                  <w:color w:val="000000"/>
                </w:rPr>
                <w:t>0.1628</w:t>
              </w:r>
            </w:ins>
          </w:p>
        </w:tc>
        <w:tc>
          <w:tcPr>
            <w:tcW w:w="1014" w:type="dxa"/>
            <w:tcBorders>
              <w:top w:val="single" w:sz="4" w:space="0" w:color="9BC2E6"/>
              <w:left w:val="nil"/>
              <w:bottom w:val="single" w:sz="4" w:space="0" w:color="9BC2E6"/>
              <w:right w:val="nil"/>
            </w:tcBorders>
            <w:shd w:val="clear" w:color="auto" w:fill="auto"/>
            <w:noWrap/>
            <w:vAlign w:val="bottom"/>
            <w:hideMark/>
            <w:tcPrChange w:id="4261" w:author="Gladiator Gladiator" w:date="2018-06-01T16:59:00Z">
              <w:tcPr>
                <w:tcW w:w="1014" w:type="dxa"/>
                <w:tcBorders>
                  <w:top w:val="single" w:sz="4" w:space="0" w:color="9BC2E6"/>
                  <w:left w:val="nil"/>
                  <w:bottom w:val="single" w:sz="4" w:space="0" w:color="9BC2E6"/>
                  <w:right w:val="nil"/>
                </w:tcBorders>
                <w:shd w:val="clear" w:color="auto" w:fill="auto"/>
                <w:noWrap/>
                <w:vAlign w:val="bottom"/>
                <w:hideMark/>
              </w:tcPr>
            </w:tcPrChange>
          </w:tcPr>
          <w:p w14:paraId="4947E806" w14:textId="77777777" w:rsidR="00AD1DD6" w:rsidRPr="00AD1DD6" w:rsidRDefault="00AD1DD6" w:rsidP="00AD1DD6">
            <w:pPr>
              <w:spacing w:after="0" w:line="240" w:lineRule="auto"/>
              <w:jc w:val="right"/>
              <w:rPr>
                <w:ins w:id="4262" w:author="Gladiator Gladiator" w:date="2018-06-01T16:58:00Z"/>
                <w:rFonts w:ascii="Calibri" w:eastAsia="Times New Roman" w:hAnsi="Calibri" w:cs="Calibri"/>
                <w:color w:val="000000"/>
              </w:rPr>
            </w:pPr>
            <w:ins w:id="4263" w:author="Gladiator Gladiator" w:date="2018-06-01T16:58:00Z">
              <w:r w:rsidRPr="00AD1DD6">
                <w:rPr>
                  <w:rFonts w:ascii="Calibri" w:eastAsia="Times New Roman" w:hAnsi="Calibri" w:cs="Calibri"/>
                  <w:color w:val="000000"/>
                </w:rPr>
                <w:t>0.1495</w:t>
              </w:r>
            </w:ins>
          </w:p>
        </w:tc>
        <w:tc>
          <w:tcPr>
            <w:tcW w:w="1268" w:type="dxa"/>
            <w:tcBorders>
              <w:top w:val="single" w:sz="4" w:space="0" w:color="9BC2E6"/>
              <w:left w:val="nil"/>
              <w:bottom w:val="single" w:sz="4" w:space="0" w:color="9BC2E6"/>
              <w:right w:val="nil"/>
            </w:tcBorders>
            <w:shd w:val="clear" w:color="auto" w:fill="auto"/>
            <w:noWrap/>
            <w:vAlign w:val="bottom"/>
            <w:hideMark/>
            <w:tcPrChange w:id="4264" w:author="Gladiator Gladiator" w:date="2018-06-01T16:59:00Z">
              <w:tcPr>
                <w:tcW w:w="1268" w:type="dxa"/>
                <w:tcBorders>
                  <w:top w:val="single" w:sz="4" w:space="0" w:color="9BC2E6"/>
                  <w:left w:val="nil"/>
                  <w:bottom w:val="single" w:sz="4" w:space="0" w:color="9BC2E6"/>
                  <w:right w:val="nil"/>
                </w:tcBorders>
                <w:shd w:val="clear" w:color="auto" w:fill="auto"/>
                <w:noWrap/>
                <w:vAlign w:val="bottom"/>
                <w:hideMark/>
              </w:tcPr>
            </w:tcPrChange>
          </w:tcPr>
          <w:p w14:paraId="669D1701" w14:textId="77777777" w:rsidR="00AD1DD6" w:rsidRPr="00AD1DD6" w:rsidRDefault="00AD1DD6" w:rsidP="00AD1DD6">
            <w:pPr>
              <w:spacing w:after="0" w:line="240" w:lineRule="auto"/>
              <w:jc w:val="right"/>
              <w:rPr>
                <w:ins w:id="4265" w:author="Gladiator Gladiator" w:date="2018-06-01T16:58:00Z"/>
                <w:rFonts w:ascii="Calibri" w:eastAsia="Times New Roman" w:hAnsi="Calibri" w:cs="Calibri"/>
                <w:color w:val="000000"/>
              </w:rPr>
            </w:pPr>
            <w:ins w:id="4266" w:author="Gladiator Gladiator" w:date="2018-06-01T16:58:00Z">
              <w:r w:rsidRPr="00AD1DD6">
                <w:rPr>
                  <w:rFonts w:ascii="Calibri" w:eastAsia="Times New Roman" w:hAnsi="Calibri" w:cs="Calibri"/>
                  <w:color w:val="000000"/>
                </w:rPr>
                <w:t>0.1462</w:t>
              </w:r>
            </w:ins>
          </w:p>
        </w:tc>
        <w:tc>
          <w:tcPr>
            <w:tcW w:w="1268" w:type="dxa"/>
            <w:tcBorders>
              <w:top w:val="single" w:sz="4" w:space="0" w:color="9BC2E6"/>
              <w:left w:val="nil"/>
              <w:bottom w:val="single" w:sz="4" w:space="0" w:color="9BC2E6"/>
              <w:right w:val="single" w:sz="4" w:space="0" w:color="9BC2E6"/>
            </w:tcBorders>
            <w:shd w:val="clear" w:color="auto" w:fill="auto"/>
            <w:noWrap/>
            <w:vAlign w:val="bottom"/>
            <w:hideMark/>
            <w:tcPrChange w:id="4267" w:author="Gladiator Gladiator" w:date="2018-06-01T16:59:00Z">
              <w:tcPr>
                <w:tcW w:w="1268" w:type="dxa"/>
                <w:tcBorders>
                  <w:top w:val="single" w:sz="4" w:space="0" w:color="9BC2E6"/>
                  <w:left w:val="nil"/>
                  <w:bottom w:val="single" w:sz="4" w:space="0" w:color="9BC2E6"/>
                  <w:right w:val="single" w:sz="4" w:space="0" w:color="9BC2E6"/>
                </w:tcBorders>
                <w:shd w:val="clear" w:color="auto" w:fill="auto"/>
                <w:noWrap/>
                <w:vAlign w:val="bottom"/>
                <w:hideMark/>
              </w:tcPr>
            </w:tcPrChange>
          </w:tcPr>
          <w:p w14:paraId="33885FA0" w14:textId="77777777" w:rsidR="00AD1DD6" w:rsidRPr="00AD1DD6" w:rsidRDefault="00AD1DD6" w:rsidP="00AD1DD6">
            <w:pPr>
              <w:spacing w:after="0" w:line="240" w:lineRule="auto"/>
              <w:jc w:val="right"/>
              <w:rPr>
                <w:ins w:id="4268" w:author="Gladiator Gladiator" w:date="2018-06-01T16:58:00Z"/>
                <w:rFonts w:ascii="Calibri" w:eastAsia="Times New Roman" w:hAnsi="Calibri" w:cs="Calibri"/>
                <w:color w:val="000000"/>
              </w:rPr>
            </w:pPr>
            <w:ins w:id="4269" w:author="Gladiator Gladiator" w:date="2018-06-01T16:58:00Z">
              <w:r w:rsidRPr="00AD1DD6">
                <w:rPr>
                  <w:rFonts w:ascii="Calibri" w:eastAsia="Times New Roman" w:hAnsi="Calibri" w:cs="Calibri"/>
                  <w:color w:val="000000"/>
                </w:rPr>
                <w:t>0.1608</w:t>
              </w:r>
            </w:ins>
          </w:p>
        </w:tc>
      </w:tr>
      <w:tr w:rsidR="00AD1DD6" w:rsidRPr="00AD1DD6" w14:paraId="522F016B" w14:textId="77777777" w:rsidTr="00AD1DD6">
        <w:trPr>
          <w:trHeight w:val="270"/>
          <w:ins w:id="4270" w:author="Gladiator Gladiator" w:date="2018-06-01T16:58:00Z"/>
          <w:trPrChange w:id="4271"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DDEBF7" w:fill="DDEBF7"/>
            <w:noWrap/>
            <w:vAlign w:val="bottom"/>
            <w:hideMark/>
            <w:tcPrChange w:id="4272" w:author="Gladiator Gladiator" w:date="2018-06-01T16:59:00Z">
              <w:tcPr>
                <w:tcW w:w="188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713FF440" w14:textId="77777777" w:rsidR="00AD1DD6" w:rsidRPr="00AD1DD6" w:rsidRDefault="00AD1DD6" w:rsidP="00AD1DD6">
            <w:pPr>
              <w:spacing w:after="0" w:line="240" w:lineRule="auto"/>
              <w:rPr>
                <w:ins w:id="4273" w:author="Gladiator Gladiator" w:date="2018-06-01T16:58:00Z"/>
                <w:rFonts w:ascii="Calibri" w:eastAsia="Times New Roman" w:hAnsi="Calibri" w:cs="Calibri"/>
                <w:color w:val="000000"/>
              </w:rPr>
            </w:pPr>
            <w:ins w:id="4274" w:author="Gladiator Gladiator" w:date="2018-06-01T16:58:00Z">
              <w:r w:rsidRPr="00AD1DD6">
                <w:rPr>
                  <w:rFonts w:ascii="Calibri" w:eastAsia="Times New Roman" w:hAnsi="Calibri" w:cs="Calibri"/>
                  <w:color w:val="000000"/>
                </w:rPr>
                <w:t>User 9</w:t>
              </w:r>
            </w:ins>
          </w:p>
        </w:tc>
        <w:tc>
          <w:tcPr>
            <w:tcW w:w="991" w:type="dxa"/>
            <w:tcBorders>
              <w:top w:val="single" w:sz="4" w:space="0" w:color="9BC2E6"/>
              <w:left w:val="nil"/>
              <w:bottom w:val="single" w:sz="4" w:space="0" w:color="9BC2E6"/>
              <w:right w:val="nil"/>
            </w:tcBorders>
            <w:shd w:val="clear" w:color="DDEBF7" w:fill="DDEBF7"/>
            <w:noWrap/>
            <w:vAlign w:val="bottom"/>
            <w:hideMark/>
            <w:tcPrChange w:id="4275" w:author="Gladiator Gladiator" w:date="2018-06-01T16:59:00Z">
              <w:tcPr>
                <w:tcW w:w="1177" w:type="dxa"/>
                <w:gridSpan w:val="2"/>
                <w:tcBorders>
                  <w:top w:val="single" w:sz="4" w:space="0" w:color="9BC2E6"/>
                  <w:left w:val="nil"/>
                  <w:bottom w:val="single" w:sz="4" w:space="0" w:color="9BC2E6"/>
                  <w:right w:val="nil"/>
                </w:tcBorders>
                <w:shd w:val="clear" w:color="DDEBF7" w:fill="DDEBF7"/>
                <w:noWrap/>
                <w:vAlign w:val="bottom"/>
                <w:hideMark/>
              </w:tcPr>
            </w:tcPrChange>
          </w:tcPr>
          <w:p w14:paraId="3D8A1F94" w14:textId="77777777" w:rsidR="00AD1DD6" w:rsidRPr="00AD1DD6" w:rsidRDefault="00AD1DD6" w:rsidP="00AD1DD6">
            <w:pPr>
              <w:spacing w:after="0" w:line="240" w:lineRule="auto"/>
              <w:rPr>
                <w:ins w:id="4276" w:author="Gladiator Gladiator" w:date="2018-06-01T16:58:00Z"/>
                <w:rFonts w:ascii="Calibri" w:eastAsia="Times New Roman" w:hAnsi="Calibri" w:cs="Calibri"/>
                <w:color w:val="000000"/>
              </w:rPr>
            </w:pPr>
            <w:ins w:id="4277" w:author="Gladiator Gladiator" w:date="2018-06-01T16:58:00Z">
              <w:r w:rsidRPr="00AD1DD6">
                <w:rPr>
                  <w:rFonts w:ascii="Calibri" w:eastAsia="Times New Roman" w:hAnsi="Calibri" w:cs="Calibri"/>
                  <w:color w:val="000000"/>
                </w:rPr>
                <w:t>relaxing</w:t>
              </w:r>
            </w:ins>
          </w:p>
        </w:tc>
        <w:tc>
          <w:tcPr>
            <w:tcW w:w="990" w:type="dxa"/>
            <w:tcBorders>
              <w:top w:val="single" w:sz="4" w:space="0" w:color="9BC2E6"/>
              <w:left w:val="nil"/>
              <w:bottom w:val="single" w:sz="4" w:space="0" w:color="9BC2E6"/>
              <w:right w:val="nil"/>
            </w:tcBorders>
            <w:shd w:val="clear" w:color="DDEBF7" w:fill="DDEBF7"/>
            <w:noWrap/>
            <w:vAlign w:val="bottom"/>
            <w:hideMark/>
            <w:tcPrChange w:id="4278" w:author="Gladiator Gladiator" w:date="2018-06-01T16:59:00Z">
              <w:tcPr>
                <w:tcW w:w="996" w:type="dxa"/>
                <w:tcBorders>
                  <w:top w:val="single" w:sz="4" w:space="0" w:color="9BC2E6"/>
                  <w:left w:val="nil"/>
                  <w:bottom w:val="single" w:sz="4" w:space="0" w:color="9BC2E6"/>
                  <w:right w:val="nil"/>
                </w:tcBorders>
                <w:shd w:val="clear" w:color="DDEBF7" w:fill="DDEBF7"/>
                <w:noWrap/>
                <w:vAlign w:val="bottom"/>
                <w:hideMark/>
              </w:tcPr>
            </w:tcPrChange>
          </w:tcPr>
          <w:p w14:paraId="76EA52FE" w14:textId="77777777" w:rsidR="00AD1DD6" w:rsidRPr="00AD1DD6" w:rsidRDefault="00AD1DD6" w:rsidP="00AD1DD6">
            <w:pPr>
              <w:spacing w:after="0" w:line="240" w:lineRule="auto"/>
              <w:jc w:val="right"/>
              <w:rPr>
                <w:ins w:id="4279" w:author="Gladiator Gladiator" w:date="2018-06-01T16:58:00Z"/>
                <w:rFonts w:ascii="Calibri" w:eastAsia="Times New Roman" w:hAnsi="Calibri" w:cs="Calibri"/>
                <w:color w:val="000000"/>
              </w:rPr>
            </w:pPr>
            <w:ins w:id="4280" w:author="Gladiator Gladiator" w:date="2018-06-01T16:58:00Z">
              <w:r w:rsidRPr="00AD1DD6">
                <w:rPr>
                  <w:rFonts w:ascii="Calibri" w:eastAsia="Times New Roman" w:hAnsi="Calibri" w:cs="Calibri"/>
                  <w:color w:val="000000"/>
                </w:rPr>
                <w:t>0.0465</w:t>
              </w:r>
            </w:ins>
          </w:p>
        </w:tc>
        <w:tc>
          <w:tcPr>
            <w:tcW w:w="1152" w:type="dxa"/>
            <w:tcBorders>
              <w:top w:val="single" w:sz="4" w:space="0" w:color="9BC2E6"/>
              <w:left w:val="nil"/>
              <w:bottom w:val="single" w:sz="4" w:space="0" w:color="9BC2E6"/>
              <w:right w:val="nil"/>
            </w:tcBorders>
            <w:shd w:val="clear" w:color="DDEBF7" w:fill="DDEBF7"/>
            <w:noWrap/>
            <w:vAlign w:val="bottom"/>
            <w:hideMark/>
            <w:tcPrChange w:id="4281" w:author="Gladiator Gladiator" w:date="2018-06-01T16:59:00Z">
              <w:tcPr>
                <w:tcW w:w="960" w:type="dxa"/>
                <w:tcBorders>
                  <w:top w:val="single" w:sz="4" w:space="0" w:color="9BC2E6"/>
                  <w:left w:val="nil"/>
                  <w:bottom w:val="single" w:sz="4" w:space="0" w:color="9BC2E6"/>
                  <w:right w:val="nil"/>
                </w:tcBorders>
                <w:shd w:val="clear" w:color="DDEBF7" w:fill="DDEBF7"/>
                <w:noWrap/>
                <w:vAlign w:val="bottom"/>
                <w:hideMark/>
              </w:tcPr>
            </w:tcPrChange>
          </w:tcPr>
          <w:p w14:paraId="167EDF80" w14:textId="77777777" w:rsidR="00AD1DD6" w:rsidRPr="00AD1DD6" w:rsidRDefault="00AD1DD6" w:rsidP="00AD1DD6">
            <w:pPr>
              <w:spacing w:after="0" w:line="240" w:lineRule="auto"/>
              <w:jc w:val="right"/>
              <w:rPr>
                <w:ins w:id="4282" w:author="Gladiator Gladiator" w:date="2018-06-01T16:58:00Z"/>
                <w:rFonts w:ascii="Calibri" w:eastAsia="Times New Roman" w:hAnsi="Calibri" w:cs="Calibri"/>
                <w:color w:val="000000"/>
              </w:rPr>
            </w:pPr>
            <w:ins w:id="4283" w:author="Gladiator Gladiator" w:date="2018-06-01T16:58:00Z">
              <w:r w:rsidRPr="00AD1DD6">
                <w:rPr>
                  <w:rFonts w:ascii="Calibri" w:eastAsia="Times New Roman" w:hAnsi="Calibri" w:cs="Calibri"/>
                  <w:color w:val="000000"/>
                </w:rPr>
                <w:t>0.0465</w:t>
              </w:r>
            </w:ins>
          </w:p>
        </w:tc>
        <w:tc>
          <w:tcPr>
            <w:tcW w:w="1105" w:type="dxa"/>
            <w:tcBorders>
              <w:top w:val="single" w:sz="4" w:space="0" w:color="9BC2E6"/>
              <w:left w:val="nil"/>
              <w:bottom w:val="single" w:sz="4" w:space="0" w:color="9BC2E6"/>
              <w:right w:val="nil"/>
            </w:tcBorders>
            <w:shd w:val="clear" w:color="DDEBF7" w:fill="DDEBF7"/>
            <w:noWrap/>
            <w:vAlign w:val="bottom"/>
            <w:hideMark/>
            <w:tcPrChange w:id="4284" w:author="Gladiator Gladiator" w:date="2018-06-01T16:59: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1C50E37B" w14:textId="77777777" w:rsidR="00AD1DD6" w:rsidRPr="00AD1DD6" w:rsidRDefault="00AD1DD6" w:rsidP="00AD1DD6">
            <w:pPr>
              <w:spacing w:after="0" w:line="240" w:lineRule="auto"/>
              <w:jc w:val="right"/>
              <w:rPr>
                <w:ins w:id="4285" w:author="Gladiator Gladiator" w:date="2018-06-01T16:58:00Z"/>
                <w:rFonts w:ascii="Calibri" w:eastAsia="Times New Roman" w:hAnsi="Calibri" w:cs="Calibri"/>
                <w:color w:val="000000"/>
              </w:rPr>
            </w:pPr>
            <w:ins w:id="4286" w:author="Gladiator Gladiator" w:date="2018-06-01T16:58:00Z">
              <w:r w:rsidRPr="00AD1DD6">
                <w:rPr>
                  <w:rFonts w:ascii="Calibri" w:eastAsia="Times New Roman" w:hAnsi="Calibri" w:cs="Calibri"/>
                  <w:color w:val="000000"/>
                </w:rPr>
                <w:t>0.0532</w:t>
              </w:r>
            </w:ins>
          </w:p>
        </w:tc>
        <w:tc>
          <w:tcPr>
            <w:tcW w:w="1014" w:type="dxa"/>
            <w:tcBorders>
              <w:top w:val="single" w:sz="4" w:space="0" w:color="9BC2E6"/>
              <w:left w:val="nil"/>
              <w:bottom w:val="single" w:sz="4" w:space="0" w:color="9BC2E6"/>
              <w:right w:val="nil"/>
            </w:tcBorders>
            <w:shd w:val="clear" w:color="DDEBF7" w:fill="DDEBF7"/>
            <w:noWrap/>
            <w:vAlign w:val="bottom"/>
            <w:hideMark/>
            <w:tcPrChange w:id="4287" w:author="Gladiator Gladiator" w:date="2018-06-01T16:59:00Z">
              <w:tcPr>
                <w:tcW w:w="1014" w:type="dxa"/>
                <w:tcBorders>
                  <w:top w:val="single" w:sz="4" w:space="0" w:color="9BC2E6"/>
                  <w:left w:val="nil"/>
                  <w:bottom w:val="single" w:sz="4" w:space="0" w:color="9BC2E6"/>
                  <w:right w:val="nil"/>
                </w:tcBorders>
                <w:shd w:val="clear" w:color="DDEBF7" w:fill="DDEBF7"/>
                <w:noWrap/>
                <w:vAlign w:val="bottom"/>
                <w:hideMark/>
              </w:tcPr>
            </w:tcPrChange>
          </w:tcPr>
          <w:p w14:paraId="66339F14" w14:textId="77777777" w:rsidR="00AD1DD6" w:rsidRPr="00AD1DD6" w:rsidRDefault="00AD1DD6" w:rsidP="00AD1DD6">
            <w:pPr>
              <w:spacing w:after="0" w:line="240" w:lineRule="auto"/>
              <w:jc w:val="right"/>
              <w:rPr>
                <w:ins w:id="4288" w:author="Gladiator Gladiator" w:date="2018-06-01T16:58:00Z"/>
                <w:rFonts w:ascii="Calibri" w:eastAsia="Times New Roman" w:hAnsi="Calibri" w:cs="Calibri"/>
                <w:color w:val="000000"/>
              </w:rPr>
            </w:pPr>
            <w:ins w:id="4289" w:author="Gladiator Gladiator" w:date="2018-06-01T16:58:00Z">
              <w:r w:rsidRPr="00AD1DD6">
                <w:rPr>
                  <w:rFonts w:ascii="Calibri" w:eastAsia="Times New Roman" w:hAnsi="Calibri" w:cs="Calibri"/>
                  <w:color w:val="000000"/>
                </w:rPr>
                <w:t>0.0565</w:t>
              </w:r>
            </w:ins>
          </w:p>
        </w:tc>
        <w:tc>
          <w:tcPr>
            <w:tcW w:w="1268" w:type="dxa"/>
            <w:tcBorders>
              <w:top w:val="single" w:sz="4" w:space="0" w:color="9BC2E6"/>
              <w:left w:val="nil"/>
              <w:bottom w:val="single" w:sz="4" w:space="0" w:color="9BC2E6"/>
              <w:right w:val="nil"/>
            </w:tcBorders>
            <w:shd w:val="clear" w:color="DDEBF7" w:fill="DDEBF7"/>
            <w:noWrap/>
            <w:vAlign w:val="bottom"/>
            <w:hideMark/>
            <w:tcPrChange w:id="4290" w:author="Gladiator Gladiator" w:date="2018-06-01T16:59:00Z">
              <w:tcPr>
                <w:tcW w:w="1268" w:type="dxa"/>
                <w:tcBorders>
                  <w:top w:val="single" w:sz="4" w:space="0" w:color="9BC2E6"/>
                  <w:left w:val="nil"/>
                  <w:bottom w:val="single" w:sz="4" w:space="0" w:color="9BC2E6"/>
                  <w:right w:val="nil"/>
                </w:tcBorders>
                <w:shd w:val="clear" w:color="DDEBF7" w:fill="DDEBF7"/>
                <w:noWrap/>
                <w:vAlign w:val="bottom"/>
                <w:hideMark/>
              </w:tcPr>
            </w:tcPrChange>
          </w:tcPr>
          <w:p w14:paraId="656AA159" w14:textId="77777777" w:rsidR="00AD1DD6" w:rsidRPr="00AD1DD6" w:rsidRDefault="00AD1DD6" w:rsidP="00AD1DD6">
            <w:pPr>
              <w:spacing w:after="0" w:line="240" w:lineRule="auto"/>
              <w:jc w:val="right"/>
              <w:rPr>
                <w:ins w:id="4291" w:author="Gladiator Gladiator" w:date="2018-06-01T16:58:00Z"/>
                <w:rFonts w:ascii="Calibri" w:eastAsia="Times New Roman" w:hAnsi="Calibri" w:cs="Calibri"/>
                <w:color w:val="000000"/>
              </w:rPr>
            </w:pPr>
            <w:ins w:id="4292" w:author="Gladiator Gladiator" w:date="2018-06-01T16:58:00Z">
              <w:r w:rsidRPr="00AD1DD6">
                <w:rPr>
                  <w:rFonts w:ascii="Calibri" w:eastAsia="Times New Roman" w:hAnsi="Calibri" w:cs="Calibri"/>
                  <w:color w:val="000000"/>
                </w:rPr>
                <w:t>0.0532</w:t>
              </w:r>
            </w:ins>
          </w:p>
        </w:tc>
        <w:tc>
          <w:tcPr>
            <w:tcW w:w="1268" w:type="dxa"/>
            <w:tcBorders>
              <w:top w:val="single" w:sz="4" w:space="0" w:color="9BC2E6"/>
              <w:left w:val="nil"/>
              <w:bottom w:val="single" w:sz="4" w:space="0" w:color="9BC2E6"/>
              <w:right w:val="single" w:sz="4" w:space="0" w:color="9BC2E6"/>
            </w:tcBorders>
            <w:shd w:val="clear" w:color="DDEBF7" w:fill="DDEBF7"/>
            <w:noWrap/>
            <w:vAlign w:val="bottom"/>
            <w:hideMark/>
            <w:tcPrChange w:id="4293" w:author="Gladiator Gladiator" w:date="2018-06-01T16:59:00Z">
              <w:tcPr>
                <w:tcW w:w="1268"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46BCC06D" w14:textId="77777777" w:rsidR="00AD1DD6" w:rsidRPr="00AD1DD6" w:rsidRDefault="00AD1DD6" w:rsidP="00AD1DD6">
            <w:pPr>
              <w:spacing w:after="0" w:line="240" w:lineRule="auto"/>
              <w:jc w:val="right"/>
              <w:rPr>
                <w:ins w:id="4294" w:author="Gladiator Gladiator" w:date="2018-06-01T16:58:00Z"/>
                <w:rFonts w:ascii="Calibri" w:eastAsia="Times New Roman" w:hAnsi="Calibri" w:cs="Calibri"/>
                <w:color w:val="000000"/>
              </w:rPr>
            </w:pPr>
            <w:ins w:id="4295" w:author="Gladiator Gladiator" w:date="2018-06-01T16:58:00Z">
              <w:r w:rsidRPr="00AD1DD6">
                <w:rPr>
                  <w:rFonts w:ascii="Calibri" w:eastAsia="Times New Roman" w:hAnsi="Calibri" w:cs="Calibri"/>
                  <w:color w:val="000000"/>
                </w:rPr>
                <w:t>0.0512</w:t>
              </w:r>
            </w:ins>
          </w:p>
        </w:tc>
      </w:tr>
      <w:tr w:rsidR="00AD1DD6" w:rsidRPr="00AD1DD6" w14:paraId="177480D2" w14:textId="77777777" w:rsidTr="00AD1DD6">
        <w:trPr>
          <w:trHeight w:val="270"/>
          <w:ins w:id="4296" w:author="Gladiator Gladiator" w:date="2018-06-01T16:58:00Z"/>
          <w:trPrChange w:id="4297"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auto" w:fill="auto"/>
            <w:noWrap/>
            <w:vAlign w:val="bottom"/>
            <w:hideMark/>
            <w:tcPrChange w:id="4298" w:author="Gladiator Gladiator" w:date="2018-06-01T16:59:00Z">
              <w:tcPr>
                <w:tcW w:w="1884"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70564E52" w14:textId="77777777" w:rsidR="00AD1DD6" w:rsidRPr="00AD1DD6" w:rsidRDefault="00AD1DD6" w:rsidP="00AD1DD6">
            <w:pPr>
              <w:spacing w:after="0" w:line="240" w:lineRule="auto"/>
              <w:rPr>
                <w:ins w:id="4299" w:author="Gladiator Gladiator" w:date="2018-06-01T16:58:00Z"/>
                <w:rFonts w:ascii="Calibri" w:eastAsia="Times New Roman" w:hAnsi="Calibri" w:cs="Calibri"/>
                <w:color w:val="000000"/>
              </w:rPr>
            </w:pPr>
            <w:ins w:id="4300" w:author="Gladiator Gladiator" w:date="2018-06-01T16:58:00Z">
              <w:r w:rsidRPr="00AD1DD6">
                <w:rPr>
                  <w:rFonts w:ascii="Calibri" w:eastAsia="Times New Roman" w:hAnsi="Calibri" w:cs="Calibri"/>
                  <w:color w:val="000000"/>
                </w:rPr>
                <w:t>User 9</w:t>
              </w:r>
            </w:ins>
          </w:p>
        </w:tc>
        <w:tc>
          <w:tcPr>
            <w:tcW w:w="991" w:type="dxa"/>
            <w:tcBorders>
              <w:top w:val="single" w:sz="4" w:space="0" w:color="9BC2E6"/>
              <w:left w:val="nil"/>
              <w:bottom w:val="single" w:sz="4" w:space="0" w:color="9BC2E6"/>
              <w:right w:val="nil"/>
            </w:tcBorders>
            <w:shd w:val="clear" w:color="auto" w:fill="auto"/>
            <w:noWrap/>
            <w:vAlign w:val="bottom"/>
            <w:hideMark/>
            <w:tcPrChange w:id="4301" w:author="Gladiator Gladiator" w:date="2018-06-01T16:59:00Z">
              <w:tcPr>
                <w:tcW w:w="991" w:type="dxa"/>
                <w:tcBorders>
                  <w:top w:val="single" w:sz="4" w:space="0" w:color="9BC2E6"/>
                  <w:left w:val="nil"/>
                  <w:bottom w:val="single" w:sz="4" w:space="0" w:color="9BC2E6"/>
                  <w:right w:val="nil"/>
                </w:tcBorders>
                <w:shd w:val="clear" w:color="auto" w:fill="auto"/>
                <w:noWrap/>
                <w:vAlign w:val="bottom"/>
                <w:hideMark/>
              </w:tcPr>
            </w:tcPrChange>
          </w:tcPr>
          <w:p w14:paraId="3A078192" w14:textId="77777777" w:rsidR="00AD1DD6" w:rsidRPr="00AD1DD6" w:rsidRDefault="00AD1DD6" w:rsidP="00AD1DD6">
            <w:pPr>
              <w:spacing w:after="0" w:line="240" w:lineRule="auto"/>
              <w:rPr>
                <w:ins w:id="4302" w:author="Gladiator Gladiator" w:date="2018-06-01T16:58:00Z"/>
                <w:rFonts w:ascii="Calibri" w:eastAsia="Times New Roman" w:hAnsi="Calibri" w:cs="Calibri"/>
                <w:color w:val="000000"/>
              </w:rPr>
            </w:pPr>
            <w:ins w:id="4303" w:author="Gladiator Gladiator" w:date="2018-06-01T16:58:00Z">
              <w:r w:rsidRPr="00AD1DD6">
                <w:rPr>
                  <w:rFonts w:ascii="Calibri" w:eastAsia="Times New Roman" w:hAnsi="Calibri" w:cs="Calibri"/>
                  <w:color w:val="000000"/>
                </w:rPr>
                <w:t>testing</w:t>
              </w:r>
            </w:ins>
          </w:p>
        </w:tc>
        <w:tc>
          <w:tcPr>
            <w:tcW w:w="990" w:type="dxa"/>
            <w:tcBorders>
              <w:top w:val="single" w:sz="4" w:space="0" w:color="9BC2E6"/>
              <w:left w:val="nil"/>
              <w:bottom w:val="single" w:sz="4" w:space="0" w:color="9BC2E6"/>
              <w:right w:val="nil"/>
            </w:tcBorders>
            <w:shd w:val="clear" w:color="auto" w:fill="auto"/>
            <w:noWrap/>
            <w:vAlign w:val="bottom"/>
            <w:hideMark/>
            <w:tcPrChange w:id="4304" w:author="Gladiator Gladiator" w:date="2018-06-01T16:59:00Z">
              <w:tcPr>
                <w:tcW w:w="1182" w:type="dxa"/>
                <w:gridSpan w:val="2"/>
                <w:tcBorders>
                  <w:top w:val="single" w:sz="4" w:space="0" w:color="9BC2E6"/>
                  <w:left w:val="nil"/>
                  <w:bottom w:val="single" w:sz="4" w:space="0" w:color="9BC2E6"/>
                  <w:right w:val="nil"/>
                </w:tcBorders>
                <w:shd w:val="clear" w:color="auto" w:fill="auto"/>
                <w:noWrap/>
                <w:vAlign w:val="bottom"/>
                <w:hideMark/>
              </w:tcPr>
            </w:tcPrChange>
          </w:tcPr>
          <w:p w14:paraId="4D029987" w14:textId="77777777" w:rsidR="00AD1DD6" w:rsidRPr="00AD1DD6" w:rsidRDefault="00AD1DD6" w:rsidP="00AD1DD6">
            <w:pPr>
              <w:spacing w:after="0" w:line="240" w:lineRule="auto"/>
              <w:jc w:val="right"/>
              <w:rPr>
                <w:ins w:id="4305" w:author="Gladiator Gladiator" w:date="2018-06-01T16:58:00Z"/>
                <w:rFonts w:ascii="Calibri" w:eastAsia="Times New Roman" w:hAnsi="Calibri" w:cs="Calibri"/>
                <w:color w:val="000000"/>
              </w:rPr>
            </w:pPr>
            <w:ins w:id="4306" w:author="Gladiator Gladiator" w:date="2018-06-01T16:58:00Z">
              <w:r w:rsidRPr="00AD1DD6">
                <w:rPr>
                  <w:rFonts w:ascii="Calibri" w:eastAsia="Times New Roman" w:hAnsi="Calibri" w:cs="Calibri"/>
                  <w:color w:val="000000"/>
                </w:rPr>
                <w:t>0.1362</w:t>
              </w:r>
            </w:ins>
          </w:p>
        </w:tc>
        <w:tc>
          <w:tcPr>
            <w:tcW w:w="1152" w:type="dxa"/>
            <w:tcBorders>
              <w:top w:val="single" w:sz="4" w:space="0" w:color="9BC2E6"/>
              <w:left w:val="nil"/>
              <w:bottom w:val="single" w:sz="4" w:space="0" w:color="9BC2E6"/>
              <w:right w:val="nil"/>
            </w:tcBorders>
            <w:shd w:val="clear" w:color="auto" w:fill="auto"/>
            <w:noWrap/>
            <w:vAlign w:val="bottom"/>
            <w:hideMark/>
            <w:tcPrChange w:id="4307" w:author="Gladiator Gladiator" w:date="2018-06-01T16:59:00Z">
              <w:tcPr>
                <w:tcW w:w="960" w:type="dxa"/>
                <w:tcBorders>
                  <w:top w:val="single" w:sz="4" w:space="0" w:color="9BC2E6"/>
                  <w:left w:val="nil"/>
                  <w:bottom w:val="single" w:sz="4" w:space="0" w:color="9BC2E6"/>
                  <w:right w:val="nil"/>
                </w:tcBorders>
                <w:shd w:val="clear" w:color="auto" w:fill="auto"/>
                <w:noWrap/>
                <w:vAlign w:val="bottom"/>
                <w:hideMark/>
              </w:tcPr>
            </w:tcPrChange>
          </w:tcPr>
          <w:p w14:paraId="77C8A190" w14:textId="77777777" w:rsidR="00AD1DD6" w:rsidRPr="00AD1DD6" w:rsidRDefault="00AD1DD6" w:rsidP="00AD1DD6">
            <w:pPr>
              <w:spacing w:after="0" w:line="240" w:lineRule="auto"/>
              <w:jc w:val="right"/>
              <w:rPr>
                <w:ins w:id="4308" w:author="Gladiator Gladiator" w:date="2018-06-01T16:58:00Z"/>
                <w:rFonts w:ascii="Calibri" w:eastAsia="Times New Roman" w:hAnsi="Calibri" w:cs="Calibri"/>
                <w:color w:val="000000"/>
              </w:rPr>
            </w:pPr>
            <w:ins w:id="4309" w:author="Gladiator Gladiator" w:date="2018-06-01T16:58:00Z">
              <w:r w:rsidRPr="00AD1DD6">
                <w:rPr>
                  <w:rFonts w:ascii="Calibri" w:eastAsia="Times New Roman" w:hAnsi="Calibri" w:cs="Calibri"/>
                  <w:color w:val="000000"/>
                </w:rPr>
                <w:t>0.1296</w:t>
              </w:r>
            </w:ins>
          </w:p>
        </w:tc>
        <w:tc>
          <w:tcPr>
            <w:tcW w:w="1105" w:type="dxa"/>
            <w:tcBorders>
              <w:top w:val="single" w:sz="4" w:space="0" w:color="9BC2E6"/>
              <w:left w:val="nil"/>
              <w:bottom w:val="single" w:sz="4" w:space="0" w:color="9BC2E6"/>
              <w:right w:val="nil"/>
            </w:tcBorders>
            <w:shd w:val="clear" w:color="auto" w:fill="auto"/>
            <w:noWrap/>
            <w:vAlign w:val="bottom"/>
            <w:hideMark/>
            <w:tcPrChange w:id="4310" w:author="Gladiator Gladiator" w:date="2018-06-01T16:59:00Z">
              <w:tcPr>
                <w:tcW w:w="1105" w:type="dxa"/>
                <w:tcBorders>
                  <w:top w:val="single" w:sz="4" w:space="0" w:color="9BC2E6"/>
                  <w:left w:val="nil"/>
                  <w:bottom w:val="single" w:sz="4" w:space="0" w:color="9BC2E6"/>
                  <w:right w:val="nil"/>
                </w:tcBorders>
                <w:shd w:val="clear" w:color="auto" w:fill="auto"/>
                <w:noWrap/>
                <w:vAlign w:val="bottom"/>
                <w:hideMark/>
              </w:tcPr>
            </w:tcPrChange>
          </w:tcPr>
          <w:p w14:paraId="66EB0320" w14:textId="77777777" w:rsidR="00AD1DD6" w:rsidRPr="00AD1DD6" w:rsidRDefault="00AD1DD6" w:rsidP="00AD1DD6">
            <w:pPr>
              <w:spacing w:after="0" w:line="240" w:lineRule="auto"/>
              <w:jc w:val="right"/>
              <w:rPr>
                <w:ins w:id="4311" w:author="Gladiator Gladiator" w:date="2018-06-01T16:58:00Z"/>
                <w:rFonts w:ascii="Calibri" w:eastAsia="Times New Roman" w:hAnsi="Calibri" w:cs="Calibri"/>
                <w:color w:val="000000"/>
              </w:rPr>
            </w:pPr>
            <w:ins w:id="4312" w:author="Gladiator Gladiator" w:date="2018-06-01T16:58:00Z">
              <w:r w:rsidRPr="00AD1DD6">
                <w:rPr>
                  <w:rFonts w:ascii="Calibri" w:eastAsia="Times New Roman" w:hAnsi="Calibri" w:cs="Calibri"/>
                  <w:color w:val="000000"/>
                </w:rPr>
                <w:t>0.0897</w:t>
              </w:r>
            </w:ins>
          </w:p>
        </w:tc>
        <w:tc>
          <w:tcPr>
            <w:tcW w:w="1014" w:type="dxa"/>
            <w:tcBorders>
              <w:top w:val="single" w:sz="4" w:space="0" w:color="9BC2E6"/>
              <w:left w:val="nil"/>
              <w:bottom w:val="single" w:sz="4" w:space="0" w:color="9BC2E6"/>
              <w:right w:val="nil"/>
            </w:tcBorders>
            <w:shd w:val="clear" w:color="auto" w:fill="auto"/>
            <w:noWrap/>
            <w:vAlign w:val="bottom"/>
            <w:hideMark/>
            <w:tcPrChange w:id="4313" w:author="Gladiator Gladiator" w:date="2018-06-01T16:59:00Z">
              <w:tcPr>
                <w:tcW w:w="1014" w:type="dxa"/>
                <w:tcBorders>
                  <w:top w:val="single" w:sz="4" w:space="0" w:color="9BC2E6"/>
                  <w:left w:val="nil"/>
                  <w:bottom w:val="single" w:sz="4" w:space="0" w:color="9BC2E6"/>
                  <w:right w:val="nil"/>
                </w:tcBorders>
                <w:shd w:val="clear" w:color="auto" w:fill="auto"/>
                <w:noWrap/>
                <w:vAlign w:val="bottom"/>
                <w:hideMark/>
              </w:tcPr>
            </w:tcPrChange>
          </w:tcPr>
          <w:p w14:paraId="60E3DF87" w14:textId="77777777" w:rsidR="00AD1DD6" w:rsidRPr="00AD1DD6" w:rsidRDefault="00AD1DD6" w:rsidP="00AD1DD6">
            <w:pPr>
              <w:spacing w:after="0" w:line="240" w:lineRule="auto"/>
              <w:jc w:val="right"/>
              <w:rPr>
                <w:ins w:id="4314" w:author="Gladiator Gladiator" w:date="2018-06-01T16:58:00Z"/>
                <w:rFonts w:ascii="Calibri" w:eastAsia="Times New Roman" w:hAnsi="Calibri" w:cs="Calibri"/>
                <w:color w:val="000000"/>
              </w:rPr>
            </w:pPr>
            <w:ins w:id="4315" w:author="Gladiator Gladiator" w:date="2018-06-01T16:58:00Z">
              <w:r w:rsidRPr="00AD1DD6">
                <w:rPr>
                  <w:rFonts w:ascii="Calibri" w:eastAsia="Times New Roman" w:hAnsi="Calibri" w:cs="Calibri"/>
                  <w:color w:val="000000"/>
                </w:rPr>
                <w:t>0.1794</w:t>
              </w:r>
            </w:ins>
          </w:p>
        </w:tc>
        <w:tc>
          <w:tcPr>
            <w:tcW w:w="1268" w:type="dxa"/>
            <w:tcBorders>
              <w:top w:val="single" w:sz="4" w:space="0" w:color="9BC2E6"/>
              <w:left w:val="nil"/>
              <w:bottom w:val="single" w:sz="4" w:space="0" w:color="9BC2E6"/>
              <w:right w:val="nil"/>
            </w:tcBorders>
            <w:shd w:val="clear" w:color="auto" w:fill="auto"/>
            <w:noWrap/>
            <w:vAlign w:val="bottom"/>
            <w:hideMark/>
            <w:tcPrChange w:id="4316" w:author="Gladiator Gladiator" w:date="2018-06-01T16:59:00Z">
              <w:tcPr>
                <w:tcW w:w="1268" w:type="dxa"/>
                <w:tcBorders>
                  <w:top w:val="single" w:sz="4" w:space="0" w:color="9BC2E6"/>
                  <w:left w:val="nil"/>
                  <w:bottom w:val="single" w:sz="4" w:space="0" w:color="9BC2E6"/>
                  <w:right w:val="nil"/>
                </w:tcBorders>
                <w:shd w:val="clear" w:color="auto" w:fill="auto"/>
                <w:noWrap/>
                <w:vAlign w:val="bottom"/>
                <w:hideMark/>
              </w:tcPr>
            </w:tcPrChange>
          </w:tcPr>
          <w:p w14:paraId="21033661" w14:textId="77777777" w:rsidR="00AD1DD6" w:rsidRPr="00AD1DD6" w:rsidRDefault="00AD1DD6" w:rsidP="00AD1DD6">
            <w:pPr>
              <w:spacing w:after="0" w:line="240" w:lineRule="auto"/>
              <w:jc w:val="right"/>
              <w:rPr>
                <w:ins w:id="4317" w:author="Gladiator Gladiator" w:date="2018-06-01T16:58:00Z"/>
                <w:rFonts w:ascii="Calibri" w:eastAsia="Times New Roman" w:hAnsi="Calibri" w:cs="Calibri"/>
                <w:color w:val="000000"/>
              </w:rPr>
            </w:pPr>
            <w:ins w:id="4318" w:author="Gladiator Gladiator" w:date="2018-06-01T16:58:00Z">
              <w:r w:rsidRPr="00AD1DD6">
                <w:rPr>
                  <w:rFonts w:ascii="Calibri" w:eastAsia="Times New Roman" w:hAnsi="Calibri" w:cs="Calibri"/>
                  <w:color w:val="000000"/>
                </w:rPr>
                <w:t>0.1030</w:t>
              </w:r>
            </w:ins>
          </w:p>
        </w:tc>
        <w:tc>
          <w:tcPr>
            <w:tcW w:w="1268" w:type="dxa"/>
            <w:tcBorders>
              <w:top w:val="single" w:sz="4" w:space="0" w:color="9BC2E6"/>
              <w:left w:val="nil"/>
              <w:bottom w:val="single" w:sz="4" w:space="0" w:color="9BC2E6"/>
              <w:right w:val="single" w:sz="4" w:space="0" w:color="9BC2E6"/>
            </w:tcBorders>
            <w:shd w:val="clear" w:color="auto" w:fill="auto"/>
            <w:noWrap/>
            <w:vAlign w:val="bottom"/>
            <w:hideMark/>
            <w:tcPrChange w:id="4319" w:author="Gladiator Gladiator" w:date="2018-06-01T16:59:00Z">
              <w:tcPr>
                <w:tcW w:w="1268" w:type="dxa"/>
                <w:tcBorders>
                  <w:top w:val="single" w:sz="4" w:space="0" w:color="9BC2E6"/>
                  <w:left w:val="nil"/>
                  <w:bottom w:val="single" w:sz="4" w:space="0" w:color="9BC2E6"/>
                  <w:right w:val="single" w:sz="4" w:space="0" w:color="9BC2E6"/>
                </w:tcBorders>
                <w:shd w:val="clear" w:color="auto" w:fill="auto"/>
                <w:noWrap/>
                <w:vAlign w:val="bottom"/>
                <w:hideMark/>
              </w:tcPr>
            </w:tcPrChange>
          </w:tcPr>
          <w:p w14:paraId="1349F624" w14:textId="77777777" w:rsidR="00AD1DD6" w:rsidRPr="00AD1DD6" w:rsidRDefault="00AD1DD6" w:rsidP="00AD1DD6">
            <w:pPr>
              <w:spacing w:after="0" w:line="240" w:lineRule="auto"/>
              <w:jc w:val="right"/>
              <w:rPr>
                <w:ins w:id="4320" w:author="Gladiator Gladiator" w:date="2018-06-01T16:58:00Z"/>
                <w:rFonts w:ascii="Calibri" w:eastAsia="Times New Roman" w:hAnsi="Calibri" w:cs="Calibri"/>
                <w:color w:val="000000"/>
              </w:rPr>
            </w:pPr>
            <w:ins w:id="4321" w:author="Gladiator Gladiator" w:date="2018-06-01T16:58:00Z">
              <w:r w:rsidRPr="00AD1DD6">
                <w:rPr>
                  <w:rFonts w:ascii="Calibri" w:eastAsia="Times New Roman" w:hAnsi="Calibri" w:cs="Calibri"/>
                  <w:color w:val="000000"/>
                </w:rPr>
                <w:t>0.1276</w:t>
              </w:r>
            </w:ins>
          </w:p>
        </w:tc>
      </w:tr>
      <w:tr w:rsidR="00AD1DD6" w:rsidRPr="00AD1DD6" w14:paraId="5ECB8FBA" w14:textId="77777777" w:rsidTr="00AD1DD6">
        <w:trPr>
          <w:trHeight w:val="270"/>
          <w:ins w:id="4322" w:author="Gladiator Gladiator" w:date="2018-06-01T16:58:00Z"/>
          <w:trPrChange w:id="4323"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DDEBF7" w:fill="DDEBF7"/>
            <w:noWrap/>
            <w:vAlign w:val="bottom"/>
            <w:hideMark/>
            <w:tcPrChange w:id="4324" w:author="Gladiator Gladiator" w:date="2018-06-01T16:59:00Z">
              <w:tcPr>
                <w:tcW w:w="188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6B7EC58A" w14:textId="77777777" w:rsidR="00AD1DD6" w:rsidRPr="00AD1DD6" w:rsidRDefault="00AD1DD6" w:rsidP="00AD1DD6">
            <w:pPr>
              <w:spacing w:after="0" w:line="240" w:lineRule="auto"/>
              <w:rPr>
                <w:ins w:id="4325" w:author="Gladiator Gladiator" w:date="2018-06-01T16:58:00Z"/>
                <w:rFonts w:ascii="Calibri" w:eastAsia="Times New Roman" w:hAnsi="Calibri" w:cs="Calibri"/>
                <w:color w:val="000000"/>
              </w:rPr>
            </w:pPr>
            <w:ins w:id="4326" w:author="Gladiator Gladiator" w:date="2018-06-01T16:58:00Z">
              <w:r w:rsidRPr="00AD1DD6">
                <w:rPr>
                  <w:rFonts w:ascii="Calibri" w:eastAsia="Times New Roman" w:hAnsi="Calibri" w:cs="Calibri"/>
                  <w:color w:val="000000"/>
                </w:rPr>
                <w:t>User 10</w:t>
              </w:r>
            </w:ins>
          </w:p>
        </w:tc>
        <w:tc>
          <w:tcPr>
            <w:tcW w:w="991" w:type="dxa"/>
            <w:tcBorders>
              <w:top w:val="single" w:sz="4" w:space="0" w:color="9BC2E6"/>
              <w:left w:val="nil"/>
              <w:bottom w:val="single" w:sz="4" w:space="0" w:color="9BC2E6"/>
              <w:right w:val="nil"/>
            </w:tcBorders>
            <w:shd w:val="clear" w:color="DDEBF7" w:fill="DDEBF7"/>
            <w:noWrap/>
            <w:vAlign w:val="bottom"/>
            <w:hideMark/>
            <w:tcPrChange w:id="4327" w:author="Gladiator Gladiator" w:date="2018-06-01T16:59:00Z">
              <w:tcPr>
                <w:tcW w:w="1177" w:type="dxa"/>
                <w:gridSpan w:val="2"/>
                <w:tcBorders>
                  <w:top w:val="single" w:sz="4" w:space="0" w:color="9BC2E6"/>
                  <w:left w:val="nil"/>
                  <w:bottom w:val="single" w:sz="4" w:space="0" w:color="9BC2E6"/>
                  <w:right w:val="nil"/>
                </w:tcBorders>
                <w:shd w:val="clear" w:color="DDEBF7" w:fill="DDEBF7"/>
                <w:noWrap/>
                <w:vAlign w:val="bottom"/>
                <w:hideMark/>
              </w:tcPr>
            </w:tcPrChange>
          </w:tcPr>
          <w:p w14:paraId="796D2362" w14:textId="77777777" w:rsidR="00AD1DD6" w:rsidRPr="00AD1DD6" w:rsidRDefault="00AD1DD6" w:rsidP="00AD1DD6">
            <w:pPr>
              <w:spacing w:after="0" w:line="240" w:lineRule="auto"/>
              <w:rPr>
                <w:ins w:id="4328" w:author="Gladiator Gladiator" w:date="2018-06-01T16:58:00Z"/>
                <w:rFonts w:ascii="Calibri" w:eastAsia="Times New Roman" w:hAnsi="Calibri" w:cs="Calibri"/>
                <w:color w:val="000000"/>
              </w:rPr>
            </w:pPr>
            <w:ins w:id="4329" w:author="Gladiator Gladiator" w:date="2018-06-01T16:58:00Z">
              <w:r w:rsidRPr="00AD1DD6">
                <w:rPr>
                  <w:rFonts w:ascii="Calibri" w:eastAsia="Times New Roman" w:hAnsi="Calibri" w:cs="Calibri"/>
                  <w:color w:val="000000"/>
                </w:rPr>
                <w:t>relaxing</w:t>
              </w:r>
            </w:ins>
          </w:p>
        </w:tc>
        <w:tc>
          <w:tcPr>
            <w:tcW w:w="990" w:type="dxa"/>
            <w:tcBorders>
              <w:top w:val="single" w:sz="4" w:space="0" w:color="9BC2E6"/>
              <w:left w:val="nil"/>
              <w:bottom w:val="single" w:sz="4" w:space="0" w:color="9BC2E6"/>
              <w:right w:val="nil"/>
            </w:tcBorders>
            <w:shd w:val="clear" w:color="DDEBF7" w:fill="DDEBF7"/>
            <w:noWrap/>
            <w:vAlign w:val="bottom"/>
            <w:hideMark/>
            <w:tcPrChange w:id="4330" w:author="Gladiator Gladiator" w:date="2018-06-01T16:59:00Z">
              <w:tcPr>
                <w:tcW w:w="996" w:type="dxa"/>
                <w:tcBorders>
                  <w:top w:val="single" w:sz="4" w:space="0" w:color="9BC2E6"/>
                  <w:left w:val="nil"/>
                  <w:bottom w:val="single" w:sz="4" w:space="0" w:color="9BC2E6"/>
                  <w:right w:val="nil"/>
                </w:tcBorders>
                <w:shd w:val="clear" w:color="DDEBF7" w:fill="DDEBF7"/>
                <w:noWrap/>
                <w:vAlign w:val="bottom"/>
                <w:hideMark/>
              </w:tcPr>
            </w:tcPrChange>
          </w:tcPr>
          <w:p w14:paraId="6AF3684D" w14:textId="77777777" w:rsidR="00AD1DD6" w:rsidRPr="00AD1DD6" w:rsidRDefault="00AD1DD6" w:rsidP="00AD1DD6">
            <w:pPr>
              <w:spacing w:after="0" w:line="240" w:lineRule="auto"/>
              <w:jc w:val="right"/>
              <w:rPr>
                <w:ins w:id="4331" w:author="Gladiator Gladiator" w:date="2018-06-01T16:58:00Z"/>
                <w:rFonts w:ascii="Calibri" w:eastAsia="Times New Roman" w:hAnsi="Calibri" w:cs="Calibri"/>
                <w:color w:val="000000"/>
              </w:rPr>
            </w:pPr>
            <w:ins w:id="4332" w:author="Gladiator Gladiator" w:date="2018-06-01T16:58:00Z">
              <w:r w:rsidRPr="00AD1DD6">
                <w:rPr>
                  <w:rFonts w:ascii="Calibri" w:eastAsia="Times New Roman" w:hAnsi="Calibri" w:cs="Calibri"/>
                  <w:color w:val="000000"/>
                </w:rPr>
                <w:t>0.0897</w:t>
              </w:r>
            </w:ins>
          </w:p>
        </w:tc>
        <w:tc>
          <w:tcPr>
            <w:tcW w:w="1152" w:type="dxa"/>
            <w:tcBorders>
              <w:top w:val="single" w:sz="4" w:space="0" w:color="9BC2E6"/>
              <w:left w:val="nil"/>
              <w:bottom w:val="single" w:sz="4" w:space="0" w:color="9BC2E6"/>
              <w:right w:val="nil"/>
            </w:tcBorders>
            <w:shd w:val="clear" w:color="DDEBF7" w:fill="DDEBF7"/>
            <w:noWrap/>
            <w:vAlign w:val="bottom"/>
            <w:hideMark/>
            <w:tcPrChange w:id="4333" w:author="Gladiator Gladiator" w:date="2018-06-01T16:59:00Z">
              <w:tcPr>
                <w:tcW w:w="960" w:type="dxa"/>
                <w:tcBorders>
                  <w:top w:val="single" w:sz="4" w:space="0" w:color="9BC2E6"/>
                  <w:left w:val="nil"/>
                  <w:bottom w:val="single" w:sz="4" w:space="0" w:color="9BC2E6"/>
                  <w:right w:val="nil"/>
                </w:tcBorders>
                <w:shd w:val="clear" w:color="DDEBF7" w:fill="DDEBF7"/>
                <w:noWrap/>
                <w:vAlign w:val="bottom"/>
                <w:hideMark/>
              </w:tcPr>
            </w:tcPrChange>
          </w:tcPr>
          <w:p w14:paraId="16F53C00" w14:textId="77777777" w:rsidR="00AD1DD6" w:rsidRPr="00AD1DD6" w:rsidRDefault="00AD1DD6" w:rsidP="00AD1DD6">
            <w:pPr>
              <w:spacing w:after="0" w:line="240" w:lineRule="auto"/>
              <w:jc w:val="right"/>
              <w:rPr>
                <w:ins w:id="4334" w:author="Gladiator Gladiator" w:date="2018-06-01T16:58:00Z"/>
                <w:rFonts w:ascii="Calibri" w:eastAsia="Times New Roman" w:hAnsi="Calibri" w:cs="Calibri"/>
                <w:color w:val="000000"/>
              </w:rPr>
            </w:pPr>
            <w:ins w:id="4335" w:author="Gladiator Gladiator" w:date="2018-06-01T16:58:00Z">
              <w:r w:rsidRPr="00AD1DD6">
                <w:rPr>
                  <w:rFonts w:ascii="Calibri" w:eastAsia="Times New Roman" w:hAnsi="Calibri" w:cs="Calibri"/>
                  <w:color w:val="000000"/>
                </w:rPr>
                <w:t>0.0797</w:t>
              </w:r>
            </w:ins>
          </w:p>
        </w:tc>
        <w:tc>
          <w:tcPr>
            <w:tcW w:w="1105" w:type="dxa"/>
            <w:tcBorders>
              <w:top w:val="single" w:sz="4" w:space="0" w:color="9BC2E6"/>
              <w:left w:val="nil"/>
              <w:bottom w:val="single" w:sz="4" w:space="0" w:color="9BC2E6"/>
              <w:right w:val="nil"/>
            </w:tcBorders>
            <w:shd w:val="clear" w:color="DDEBF7" w:fill="DDEBF7"/>
            <w:noWrap/>
            <w:vAlign w:val="bottom"/>
            <w:hideMark/>
            <w:tcPrChange w:id="4336" w:author="Gladiator Gladiator" w:date="2018-06-01T16:59: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590B8060" w14:textId="77777777" w:rsidR="00AD1DD6" w:rsidRPr="00AD1DD6" w:rsidRDefault="00AD1DD6" w:rsidP="00AD1DD6">
            <w:pPr>
              <w:spacing w:after="0" w:line="240" w:lineRule="auto"/>
              <w:jc w:val="right"/>
              <w:rPr>
                <w:ins w:id="4337" w:author="Gladiator Gladiator" w:date="2018-06-01T16:58:00Z"/>
                <w:rFonts w:ascii="Calibri" w:eastAsia="Times New Roman" w:hAnsi="Calibri" w:cs="Calibri"/>
                <w:color w:val="000000"/>
              </w:rPr>
            </w:pPr>
            <w:ins w:id="4338" w:author="Gladiator Gladiator" w:date="2018-06-01T16:58:00Z">
              <w:r w:rsidRPr="00AD1DD6">
                <w:rPr>
                  <w:rFonts w:ascii="Calibri" w:eastAsia="Times New Roman" w:hAnsi="Calibri" w:cs="Calibri"/>
                  <w:color w:val="000000"/>
                </w:rPr>
                <w:t>0.0930</w:t>
              </w:r>
            </w:ins>
          </w:p>
        </w:tc>
        <w:tc>
          <w:tcPr>
            <w:tcW w:w="1014" w:type="dxa"/>
            <w:tcBorders>
              <w:top w:val="single" w:sz="4" w:space="0" w:color="9BC2E6"/>
              <w:left w:val="nil"/>
              <w:bottom w:val="single" w:sz="4" w:space="0" w:color="9BC2E6"/>
              <w:right w:val="nil"/>
            </w:tcBorders>
            <w:shd w:val="clear" w:color="DDEBF7" w:fill="DDEBF7"/>
            <w:noWrap/>
            <w:vAlign w:val="bottom"/>
            <w:hideMark/>
            <w:tcPrChange w:id="4339" w:author="Gladiator Gladiator" w:date="2018-06-01T16:59:00Z">
              <w:tcPr>
                <w:tcW w:w="1014" w:type="dxa"/>
                <w:tcBorders>
                  <w:top w:val="single" w:sz="4" w:space="0" w:color="9BC2E6"/>
                  <w:left w:val="nil"/>
                  <w:bottom w:val="single" w:sz="4" w:space="0" w:color="9BC2E6"/>
                  <w:right w:val="nil"/>
                </w:tcBorders>
                <w:shd w:val="clear" w:color="DDEBF7" w:fill="DDEBF7"/>
                <w:noWrap/>
                <w:vAlign w:val="bottom"/>
                <w:hideMark/>
              </w:tcPr>
            </w:tcPrChange>
          </w:tcPr>
          <w:p w14:paraId="2948BB71" w14:textId="77777777" w:rsidR="00AD1DD6" w:rsidRPr="00AD1DD6" w:rsidRDefault="00AD1DD6" w:rsidP="00AD1DD6">
            <w:pPr>
              <w:spacing w:after="0" w:line="240" w:lineRule="auto"/>
              <w:jc w:val="right"/>
              <w:rPr>
                <w:ins w:id="4340" w:author="Gladiator Gladiator" w:date="2018-06-01T16:58:00Z"/>
                <w:rFonts w:ascii="Calibri" w:eastAsia="Times New Roman" w:hAnsi="Calibri" w:cs="Calibri"/>
                <w:color w:val="000000"/>
              </w:rPr>
            </w:pPr>
            <w:ins w:id="4341" w:author="Gladiator Gladiator" w:date="2018-06-01T16:58:00Z">
              <w:r w:rsidRPr="00AD1DD6">
                <w:rPr>
                  <w:rFonts w:ascii="Calibri" w:eastAsia="Times New Roman" w:hAnsi="Calibri" w:cs="Calibri"/>
                  <w:color w:val="000000"/>
                </w:rPr>
                <w:t>0.0698</w:t>
              </w:r>
            </w:ins>
          </w:p>
        </w:tc>
        <w:tc>
          <w:tcPr>
            <w:tcW w:w="1268" w:type="dxa"/>
            <w:tcBorders>
              <w:top w:val="single" w:sz="4" w:space="0" w:color="9BC2E6"/>
              <w:left w:val="nil"/>
              <w:bottom w:val="single" w:sz="4" w:space="0" w:color="9BC2E6"/>
              <w:right w:val="nil"/>
            </w:tcBorders>
            <w:shd w:val="clear" w:color="DDEBF7" w:fill="DDEBF7"/>
            <w:noWrap/>
            <w:vAlign w:val="bottom"/>
            <w:hideMark/>
            <w:tcPrChange w:id="4342" w:author="Gladiator Gladiator" w:date="2018-06-01T16:59:00Z">
              <w:tcPr>
                <w:tcW w:w="1268" w:type="dxa"/>
                <w:tcBorders>
                  <w:top w:val="single" w:sz="4" w:space="0" w:color="9BC2E6"/>
                  <w:left w:val="nil"/>
                  <w:bottom w:val="single" w:sz="4" w:space="0" w:color="9BC2E6"/>
                  <w:right w:val="nil"/>
                </w:tcBorders>
                <w:shd w:val="clear" w:color="DDEBF7" w:fill="DDEBF7"/>
                <w:noWrap/>
                <w:vAlign w:val="bottom"/>
                <w:hideMark/>
              </w:tcPr>
            </w:tcPrChange>
          </w:tcPr>
          <w:p w14:paraId="664BAC59" w14:textId="77777777" w:rsidR="00AD1DD6" w:rsidRPr="00AD1DD6" w:rsidRDefault="00AD1DD6" w:rsidP="00AD1DD6">
            <w:pPr>
              <w:spacing w:after="0" w:line="240" w:lineRule="auto"/>
              <w:jc w:val="right"/>
              <w:rPr>
                <w:ins w:id="4343" w:author="Gladiator Gladiator" w:date="2018-06-01T16:58:00Z"/>
                <w:rFonts w:ascii="Calibri" w:eastAsia="Times New Roman" w:hAnsi="Calibri" w:cs="Calibri"/>
                <w:color w:val="000000"/>
              </w:rPr>
            </w:pPr>
            <w:ins w:id="4344" w:author="Gladiator Gladiator" w:date="2018-06-01T16:58:00Z">
              <w:r w:rsidRPr="00AD1DD6">
                <w:rPr>
                  <w:rFonts w:ascii="Calibri" w:eastAsia="Times New Roman" w:hAnsi="Calibri" w:cs="Calibri"/>
                  <w:color w:val="000000"/>
                </w:rPr>
                <w:t>0.0930</w:t>
              </w:r>
            </w:ins>
          </w:p>
        </w:tc>
        <w:tc>
          <w:tcPr>
            <w:tcW w:w="1268" w:type="dxa"/>
            <w:tcBorders>
              <w:top w:val="single" w:sz="4" w:space="0" w:color="9BC2E6"/>
              <w:left w:val="nil"/>
              <w:bottom w:val="single" w:sz="4" w:space="0" w:color="9BC2E6"/>
              <w:right w:val="single" w:sz="4" w:space="0" w:color="9BC2E6"/>
            </w:tcBorders>
            <w:shd w:val="clear" w:color="DDEBF7" w:fill="DDEBF7"/>
            <w:noWrap/>
            <w:vAlign w:val="bottom"/>
            <w:hideMark/>
            <w:tcPrChange w:id="4345" w:author="Gladiator Gladiator" w:date="2018-06-01T16:59:00Z">
              <w:tcPr>
                <w:tcW w:w="1268"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001FCB6C" w14:textId="77777777" w:rsidR="00AD1DD6" w:rsidRPr="00AD1DD6" w:rsidRDefault="00AD1DD6" w:rsidP="00AD1DD6">
            <w:pPr>
              <w:spacing w:after="0" w:line="240" w:lineRule="auto"/>
              <w:jc w:val="right"/>
              <w:rPr>
                <w:ins w:id="4346" w:author="Gladiator Gladiator" w:date="2018-06-01T16:58:00Z"/>
                <w:rFonts w:ascii="Calibri" w:eastAsia="Times New Roman" w:hAnsi="Calibri" w:cs="Calibri"/>
                <w:color w:val="000000"/>
              </w:rPr>
            </w:pPr>
            <w:ins w:id="4347" w:author="Gladiator Gladiator" w:date="2018-06-01T16:58:00Z">
              <w:r w:rsidRPr="00AD1DD6">
                <w:rPr>
                  <w:rFonts w:ascii="Calibri" w:eastAsia="Times New Roman" w:hAnsi="Calibri" w:cs="Calibri"/>
                  <w:color w:val="000000"/>
                </w:rPr>
                <w:t>0.0850</w:t>
              </w:r>
            </w:ins>
          </w:p>
        </w:tc>
      </w:tr>
      <w:tr w:rsidR="00AD1DD6" w:rsidRPr="00AD1DD6" w14:paraId="43189EEF" w14:textId="77777777" w:rsidTr="00AD1DD6">
        <w:trPr>
          <w:trHeight w:val="270"/>
          <w:ins w:id="4348" w:author="Gladiator Gladiator" w:date="2018-06-01T16:58:00Z"/>
          <w:trPrChange w:id="4349"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auto" w:fill="auto"/>
            <w:noWrap/>
            <w:vAlign w:val="bottom"/>
            <w:hideMark/>
            <w:tcPrChange w:id="4350" w:author="Gladiator Gladiator" w:date="2018-06-01T16:59:00Z">
              <w:tcPr>
                <w:tcW w:w="1884" w:type="dxa"/>
                <w:tcBorders>
                  <w:top w:val="single" w:sz="4" w:space="0" w:color="9BC2E6"/>
                  <w:left w:val="single" w:sz="4" w:space="0" w:color="9BC2E6"/>
                  <w:bottom w:val="single" w:sz="4" w:space="0" w:color="9BC2E6"/>
                  <w:right w:val="nil"/>
                </w:tcBorders>
                <w:shd w:val="clear" w:color="auto" w:fill="auto"/>
                <w:noWrap/>
                <w:vAlign w:val="bottom"/>
                <w:hideMark/>
              </w:tcPr>
            </w:tcPrChange>
          </w:tcPr>
          <w:p w14:paraId="4255B3D4" w14:textId="77777777" w:rsidR="00AD1DD6" w:rsidRPr="00AD1DD6" w:rsidRDefault="00AD1DD6" w:rsidP="00AD1DD6">
            <w:pPr>
              <w:spacing w:after="0" w:line="240" w:lineRule="auto"/>
              <w:rPr>
                <w:ins w:id="4351" w:author="Gladiator Gladiator" w:date="2018-06-01T16:58:00Z"/>
                <w:rFonts w:ascii="Calibri" w:eastAsia="Times New Roman" w:hAnsi="Calibri" w:cs="Calibri"/>
                <w:color w:val="000000"/>
              </w:rPr>
            </w:pPr>
            <w:ins w:id="4352" w:author="Gladiator Gladiator" w:date="2018-06-01T16:58:00Z">
              <w:r w:rsidRPr="00AD1DD6">
                <w:rPr>
                  <w:rFonts w:ascii="Calibri" w:eastAsia="Times New Roman" w:hAnsi="Calibri" w:cs="Calibri"/>
                  <w:color w:val="000000"/>
                </w:rPr>
                <w:t>User 10</w:t>
              </w:r>
            </w:ins>
          </w:p>
        </w:tc>
        <w:tc>
          <w:tcPr>
            <w:tcW w:w="991" w:type="dxa"/>
            <w:tcBorders>
              <w:top w:val="single" w:sz="4" w:space="0" w:color="9BC2E6"/>
              <w:left w:val="nil"/>
              <w:bottom w:val="single" w:sz="4" w:space="0" w:color="9BC2E6"/>
              <w:right w:val="nil"/>
            </w:tcBorders>
            <w:shd w:val="clear" w:color="auto" w:fill="auto"/>
            <w:noWrap/>
            <w:vAlign w:val="bottom"/>
            <w:hideMark/>
            <w:tcPrChange w:id="4353" w:author="Gladiator Gladiator" w:date="2018-06-01T16:59:00Z">
              <w:tcPr>
                <w:tcW w:w="991" w:type="dxa"/>
                <w:tcBorders>
                  <w:top w:val="single" w:sz="4" w:space="0" w:color="9BC2E6"/>
                  <w:left w:val="nil"/>
                  <w:bottom w:val="single" w:sz="4" w:space="0" w:color="9BC2E6"/>
                  <w:right w:val="nil"/>
                </w:tcBorders>
                <w:shd w:val="clear" w:color="auto" w:fill="auto"/>
                <w:noWrap/>
                <w:vAlign w:val="bottom"/>
                <w:hideMark/>
              </w:tcPr>
            </w:tcPrChange>
          </w:tcPr>
          <w:p w14:paraId="6CE0AB66" w14:textId="77777777" w:rsidR="00AD1DD6" w:rsidRPr="00AD1DD6" w:rsidRDefault="00AD1DD6" w:rsidP="00AD1DD6">
            <w:pPr>
              <w:spacing w:after="0" w:line="240" w:lineRule="auto"/>
              <w:rPr>
                <w:ins w:id="4354" w:author="Gladiator Gladiator" w:date="2018-06-01T16:58:00Z"/>
                <w:rFonts w:ascii="Calibri" w:eastAsia="Times New Roman" w:hAnsi="Calibri" w:cs="Calibri"/>
                <w:color w:val="000000"/>
              </w:rPr>
            </w:pPr>
            <w:ins w:id="4355" w:author="Gladiator Gladiator" w:date="2018-06-01T16:58:00Z">
              <w:r w:rsidRPr="00AD1DD6">
                <w:rPr>
                  <w:rFonts w:ascii="Calibri" w:eastAsia="Times New Roman" w:hAnsi="Calibri" w:cs="Calibri"/>
                  <w:color w:val="000000"/>
                </w:rPr>
                <w:t>testing</w:t>
              </w:r>
            </w:ins>
          </w:p>
        </w:tc>
        <w:tc>
          <w:tcPr>
            <w:tcW w:w="990" w:type="dxa"/>
            <w:tcBorders>
              <w:top w:val="single" w:sz="4" w:space="0" w:color="9BC2E6"/>
              <w:left w:val="nil"/>
              <w:bottom w:val="single" w:sz="4" w:space="0" w:color="9BC2E6"/>
              <w:right w:val="nil"/>
            </w:tcBorders>
            <w:shd w:val="clear" w:color="auto" w:fill="auto"/>
            <w:noWrap/>
            <w:vAlign w:val="bottom"/>
            <w:hideMark/>
            <w:tcPrChange w:id="4356" w:author="Gladiator Gladiator" w:date="2018-06-01T16:59:00Z">
              <w:tcPr>
                <w:tcW w:w="1182" w:type="dxa"/>
                <w:gridSpan w:val="2"/>
                <w:tcBorders>
                  <w:top w:val="single" w:sz="4" w:space="0" w:color="9BC2E6"/>
                  <w:left w:val="nil"/>
                  <w:bottom w:val="single" w:sz="4" w:space="0" w:color="9BC2E6"/>
                  <w:right w:val="nil"/>
                </w:tcBorders>
                <w:shd w:val="clear" w:color="auto" w:fill="auto"/>
                <w:noWrap/>
                <w:vAlign w:val="bottom"/>
                <w:hideMark/>
              </w:tcPr>
            </w:tcPrChange>
          </w:tcPr>
          <w:p w14:paraId="021C4AAA" w14:textId="77777777" w:rsidR="00AD1DD6" w:rsidRPr="00AD1DD6" w:rsidRDefault="00AD1DD6" w:rsidP="00AD1DD6">
            <w:pPr>
              <w:spacing w:after="0" w:line="240" w:lineRule="auto"/>
              <w:jc w:val="right"/>
              <w:rPr>
                <w:ins w:id="4357" w:author="Gladiator Gladiator" w:date="2018-06-01T16:58:00Z"/>
                <w:rFonts w:ascii="Calibri" w:eastAsia="Times New Roman" w:hAnsi="Calibri" w:cs="Calibri"/>
                <w:color w:val="000000"/>
              </w:rPr>
            </w:pPr>
            <w:ins w:id="4358" w:author="Gladiator Gladiator" w:date="2018-06-01T16:58:00Z">
              <w:r w:rsidRPr="00AD1DD6">
                <w:rPr>
                  <w:rFonts w:ascii="Calibri" w:eastAsia="Times New Roman" w:hAnsi="Calibri" w:cs="Calibri"/>
                  <w:color w:val="000000"/>
                </w:rPr>
                <w:t>0.1362</w:t>
              </w:r>
            </w:ins>
          </w:p>
        </w:tc>
        <w:tc>
          <w:tcPr>
            <w:tcW w:w="1152" w:type="dxa"/>
            <w:tcBorders>
              <w:top w:val="single" w:sz="4" w:space="0" w:color="9BC2E6"/>
              <w:left w:val="nil"/>
              <w:bottom w:val="single" w:sz="4" w:space="0" w:color="9BC2E6"/>
              <w:right w:val="nil"/>
            </w:tcBorders>
            <w:shd w:val="clear" w:color="auto" w:fill="auto"/>
            <w:noWrap/>
            <w:vAlign w:val="bottom"/>
            <w:hideMark/>
            <w:tcPrChange w:id="4359" w:author="Gladiator Gladiator" w:date="2018-06-01T16:59:00Z">
              <w:tcPr>
                <w:tcW w:w="960" w:type="dxa"/>
                <w:tcBorders>
                  <w:top w:val="single" w:sz="4" w:space="0" w:color="9BC2E6"/>
                  <w:left w:val="nil"/>
                  <w:bottom w:val="single" w:sz="4" w:space="0" w:color="9BC2E6"/>
                  <w:right w:val="nil"/>
                </w:tcBorders>
                <w:shd w:val="clear" w:color="auto" w:fill="auto"/>
                <w:noWrap/>
                <w:vAlign w:val="bottom"/>
                <w:hideMark/>
              </w:tcPr>
            </w:tcPrChange>
          </w:tcPr>
          <w:p w14:paraId="126910BC" w14:textId="77777777" w:rsidR="00AD1DD6" w:rsidRPr="00AD1DD6" w:rsidRDefault="00AD1DD6" w:rsidP="00AD1DD6">
            <w:pPr>
              <w:spacing w:after="0" w:line="240" w:lineRule="auto"/>
              <w:jc w:val="right"/>
              <w:rPr>
                <w:ins w:id="4360" w:author="Gladiator Gladiator" w:date="2018-06-01T16:58:00Z"/>
                <w:rFonts w:ascii="Calibri" w:eastAsia="Times New Roman" w:hAnsi="Calibri" w:cs="Calibri"/>
                <w:color w:val="000000"/>
              </w:rPr>
            </w:pPr>
            <w:ins w:id="4361" w:author="Gladiator Gladiator" w:date="2018-06-01T16:58:00Z">
              <w:r w:rsidRPr="00AD1DD6">
                <w:rPr>
                  <w:rFonts w:ascii="Calibri" w:eastAsia="Times New Roman" w:hAnsi="Calibri" w:cs="Calibri"/>
                  <w:color w:val="000000"/>
                </w:rPr>
                <w:t>0.1329</w:t>
              </w:r>
            </w:ins>
          </w:p>
        </w:tc>
        <w:tc>
          <w:tcPr>
            <w:tcW w:w="1105" w:type="dxa"/>
            <w:tcBorders>
              <w:top w:val="single" w:sz="4" w:space="0" w:color="9BC2E6"/>
              <w:left w:val="nil"/>
              <w:bottom w:val="single" w:sz="4" w:space="0" w:color="9BC2E6"/>
              <w:right w:val="nil"/>
            </w:tcBorders>
            <w:shd w:val="clear" w:color="auto" w:fill="auto"/>
            <w:noWrap/>
            <w:vAlign w:val="bottom"/>
            <w:hideMark/>
            <w:tcPrChange w:id="4362" w:author="Gladiator Gladiator" w:date="2018-06-01T16:59:00Z">
              <w:tcPr>
                <w:tcW w:w="1105" w:type="dxa"/>
                <w:tcBorders>
                  <w:top w:val="single" w:sz="4" w:space="0" w:color="9BC2E6"/>
                  <w:left w:val="nil"/>
                  <w:bottom w:val="single" w:sz="4" w:space="0" w:color="9BC2E6"/>
                  <w:right w:val="nil"/>
                </w:tcBorders>
                <w:shd w:val="clear" w:color="auto" w:fill="auto"/>
                <w:noWrap/>
                <w:vAlign w:val="bottom"/>
                <w:hideMark/>
              </w:tcPr>
            </w:tcPrChange>
          </w:tcPr>
          <w:p w14:paraId="63B3BFE2" w14:textId="77777777" w:rsidR="00AD1DD6" w:rsidRPr="00AD1DD6" w:rsidRDefault="00AD1DD6" w:rsidP="00AD1DD6">
            <w:pPr>
              <w:spacing w:after="0" w:line="240" w:lineRule="auto"/>
              <w:jc w:val="right"/>
              <w:rPr>
                <w:ins w:id="4363" w:author="Gladiator Gladiator" w:date="2018-06-01T16:58:00Z"/>
                <w:rFonts w:ascii="Calibri" w:eastAsia="Times New Roman" w:hAnsi="Calibri" w:cs="Calibri"/>
                <w:color w:val="000000"/>
              </w:rPr>
            </w:pPr>
            <w:ins w:id="4364" w:author="Gladiator Gladiator" w:date="2018-06-01T16:58:00Z">
              <w:r w:rsidRPr="00AD1DD6">
                <w:rPr>
                  <w:rFonts w:ascii="Calibri" w:eastAsia="Times New Roman" w:hAnsi="Calibri" w:cs="Calibri"/>
                  <w:color w:val="000000"/>
                </w:rPr>
                <w:t>0.1495</w:t>
              </w:r>
            </w:ins>
          </w:p>
        </w:tc>
        <w:tc>
          <w:tcPr>
            <w:tcW w:w="1014" w:type="dxa"/>
            <w:tcBorders>
              <w:top w:val="single" w:sz="4" w:space="0" w:color="9BC2E6"/>
              <w:left w:val="nil"/>
              <w:bottom w:val="single" w:sz="4" w:space="0" w:color="9BC2E6"/>
              <w:right w:val="nil"/>
            </w:tcBorders>
            <w:shd w:val="clear" w:color="auto" w:fill="auto"/>
            <w:noWrap/>
            <w:vAlign w:val="bottom"/>
            <w:hideMark/>
            <w:tcPrChange w:id="4365" w:author="Gladiator Gladiator" w:date="2018-06-01T16:59:00Z">
              <w:tcPr>
                <w:tcW w:w="1014" w:type="dxa"/>
                <w:tcBorders>
                  <w:top w:val="single" w:sz="4" w:space="0" w:color="9BC2E6"/>
                  <w:left w:val="nil"/>
                  <w:bottom w:val="single" w:sz="4" w:space="0" w:color="9BC2E6"/>
                  <w:right w:val="nil"/>
                </w:tcBorders>
                <w:shd w:val="clear" w:color="auto" w:fill="auto"/>
                <w:noWrap/>
                <w:vAlign w:val="bottom"/>
                <w:hideMark/>
              </w:tcPr>
            </w:tcPrChange>
          </w:tcPr>
          <w:p w14:paraId="01D52BCE" w14:textId="77777777" w:rsidR="00AD1DD6" w:rsidRPr="00AD1DD6" w:rsidRDefault="00AD1DD6" w:rsidP="00AD1DD6">
            <w:pPr>
              <w:spacing w:after="0" w:line="240" w:lineRule="auto"/>
              <w:jc w:val="right"/>
              <w:rPr>
                <w:ins w:id="4366" w:author="Gladiator Gladiator" w:date="2018-06-01T16:58:00Z"/>
                <w:rFonts w:ascii="Calibri" w:eastAsia="Times New Roman" w:hAnsi="Calibri" w:cs="Calibri"/>
                <w:color w:val="000000"/>
              </w:rPr>
            </w:pPr>
            <w:ins w:id="4367" w:author="Gladiator Gladiator" w:date="2018-06-01T16:58:00Z">
              <w:r w:rsidRPr="00AD1DD6">
                <w:rPr>
                  <w:rFonts w:ascii="Calibri" w:eastAsia="Times New Roman" w:hAnsi="Calibri" w:cs="Calibri"/>
                  <w:color w:val="000000"/>
                </w:rPr>
                <w:t>0.1096</w:t>
              </w:r>
            </w:ins>
          </w:p>
        </w:tc>
        <w:tc>
          <w:tcPr>
            <w:tcW w:w="1268" w:type="dxa"/>
            <w:tcBorders>
              <w:top w:val="single" w:sz="4" w:space="0" w:color="9BC2E6"/>
              <w:left w:val="nil"/>
              <w:bottom w:val="single" w:sz="4" w:space="0" w:color="9BC2E6"/>
              <w:right w:val="nil"/>
            </w:tcBorders>
            <w:shd w:val="clear" w:color="auto" w:fill="auto"/>
            <w:noWrap/>
            <w:vAlign w:val="bottom"/>
            <w:hideMark/>
            <w:tcPrChange w:id="4368" w:author="Gladiator Gladiator" w:date="2018-06-01T16:59:00Z">
              <w:tcPr>
                <w:tcW w:w="1268" w:type="dxa"/>
                <w:tcBorders>
                  <w:top w:val="single" w:sz="4" w:space="0" w:color="9BC2E6"/>
                  <w:left w:val="nil"/>
                  <w:bottom w:val="single" w:sz="4" w:space="0" w:color="9BC2E6"/>
                  <w:right w:val="nil"/>
                </w:tcBorders>
                <w:shd w:val="clear" w:color="auto" w:fill="auto"/>
                <w:noWrap/>
                <w:vAlign w:val="bottom"/>
                <w:hideMark/>
              </w:tcPr>
            </w:tcPrChange>
          </w:tcPr>
          <w:p w14:paraId="69FE241F" w14:textId="77777777" w:rsidR="00AD1DD6" w:rsidRPr="00AD1DD6" w:rsidRDefault="00AD1DD6" w:rsidP="00AD1DD6">
            <w:pPr>
              <w:spacing w:after="0" w:line="240" w:lineRule="auto"/>
              <w:jc w:val="right"/>
              <w:rPr>
                <w:ins w:id="4369" w:author="Gladiator Gladiator" w:date="2018-06-01T16:58:00Z"/>
                <w:rFonts w:ascii="Calibri" w:eastAsia="Times New Roman" w:hAnsi="Calibri" w:cs="Calibri"/>
                <w:color w:val="000000"/>
              </w:rPr>
            </w:pPr>
            <w:ins w:id="4370" w:author="Gladiator Gladiator" w:date="2018-06-01T16:58:00Z">
              <w:r w:rsidRPr="00AD1DD6">
                <w:rPr>
                  <w:rFonts w:ascii="Calibri" w:eastAsia="Times New Roman" w:hAnsi="Calibri" w:cs="Calibri"/>
                  <w:color w:val="000000"/>
                </w:rPr>
                <w:t>0.1130</w:t>
              </w:r>
            </w:ins>
          </w:p>
        </w:tc>
        <w:tc>
          <w:tcPr>
            <w:tcW w:w="1268" w:type="dxa"/>
            <w:tcBorders>
              <w:top w:val="single" w:sz="4" w:space="0" w:color="9BC2E6"/>
              <w:left w:val="nil"/>
              <w:bottom w:val="single" w:sz="4" w:space="0" w:color="9BC2E6"/>
              <w:right w:val="single" w:sz="4" w:space="0" w:color="9BC2E6"/>
            </w:tcBorders>
            <w:shd w:val="clear" w:color="auto" w:fill="auto"/>
            <w:noWrap/>
            <w:vAlign w:val="bottom"/>
            <w:hideMark/>
            <w:tcPrChange w:id="4371" w:author="Gladiator Gladiator" w:date="2018-06-01T16:59:00Z">
              <w:tcPr>
                <w:tcW w:w="1268" w:type="dxa"/>
                <w:tcBorders>
                  <w:top w:val="single" w:sz="4" w:space="0" w:color="9BC2E6"/>
                  <w:left w:val="nil"/>
                  <w:bottom w:val="single" w:sz="4" w:space="0" w:color="9BC2E6"/>
                  <w:right w:val="single" w:sz="4" w:space="0" w:color="9BC2E6"/>
                </w:tcBorders>
                <w:shd w:val="clear" w:color="auto" w:fill="auto"/>
                <w:noWrap/>
                <w:vAlign w:val="bottom"/>
                <w:hideMark/>
              </w:tcPr>
            </w:tcPrChange>
          </w:tcPr>
          <w:p w14:paraId="55BCB27F" w14:textId="77777777" w:rsidR="00AD1DD6" w:rsidRPr="00AD1DD6" w:rsidRDefault="00AD1DD6" w:rsidP="00AD1DD6">
            <w:pPr>
              <w:spacing w:after="0" w:line="240" w:lineRule="auto"/>
              <w:jc w:val="right"/>
              <w:rPr>
                <w:ins w:id="4372" w:author="Gladiator Gladiator" w:date="2018-06-01T16:58:00Z"/>
                <w:rFonts w:ascii="Calibri" w:eastAsia="Times New Roman" w:hAnsi="Calibri" w:cs="Calibri"/>
                <w:color w:val="000000"/>
              </w:rPr>
            </w:pPr>
            <w:ins w:id="4373" w:author="Gladiator Gladiator" w:date="2018-06-01T16:58:00Z">
              <w:r w:rsidRPr="00AD1DD6">
                <w:rPr>
                  <w:rFonts w:ascii="Calibri" w:eastAsia="Times New Roman" w:hAnsi="Calibri" w:cs="Calibri"/>
                  <w:color w:val="000000"/>
                </w:rPr>
                <w:t>0.1282</w:t>
              </w:r>
            </w:ins>
          </w:p>
        </w:tc>
      </w:tr>
      <w:tr w:rsidR="00AD1DD6" w:rsidRPr="00AD1DD6" w14:paraId="661474EE" w14:textId="77777777" w:rsidTr="00AD1DD6">
        <w:trPr>
          <w:trHeight w:val="270"/>
          <w:ins w:id="4374" w:author="Gladiator Gladiator" w:date="2018-06-01T16:58:00Z"/>
          <w:trPrChange w:id="4375"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000000" w:fill="ED7D31"/>
            <w:noWrap/>
            <w:vAlign w:val="bottom"/>
            <w:hideMark/>
            <w:tcPrChange w:id="4376" w:author="Gladiator Gladiator" w:date="2018-06-01T16:59:00Z">
              <w:tcPr>
                <w:tcW w:w="1884" w:type="dxa"/>
                <w:tcBorders>
                  <w:top w:val="single" w:sz="4" w:space="0" w:color="9BC2E6"/>
                  <w:left w:val="single" w:sz="4" w:space="0" w:color="9BC2E6"/>
                  <w:bottom w:val="single" w:sz="4" w:space="0" w:color="9BC2E6"/>
                  <w:right w:val="nil"/>
                </w:tcBorders>
                <w:shd w:val="clear" w:color="000000" w:fill="ED7D31"/>
                <w:noWrap/>
                <w:vAlign w:val="bottom"/>
                <w:hideMark/>
              </w:tcPr>
            </w:tcPrChange>
          </w:tcPr>
          <w:p w14:paraId="229606C6" w14:textId="77777777" w:rsidR="00AD1DD6" w:rsidRPr="00AD1DD6" w:rsidRDefault="00AD1DD6" w:rsidP="00AD1DD6">
            <w:pPr>
              <w:spacing w:after="0" w:line="240" w:lineRule="auto"/>
              <w:rPr>
                <w:ins w:id="4377" w:author="Gladiator Gladiator" w:date="2018-06-01T16:58:00Z"/>
                <w:rFonts w:ascii="Calibri" w:eastAsia="Times New Roman" w:hAnsi="Calibri" w:cs="Calibri"/>
                <w:color w:val="000000"/>
              </w:rPr>
            </w:pPr>
            <w:ins w:id="4378" w:author="Gladiator Gladiator" w:date="2018-06-01T16:58:00Z">
              <w:r w:rsidRPr="00AD1DD6">
                <w:rPr>
                  <w:rFonts w:ascii="Calibri" w:eastAsia="Times New Roman" w:hAnsi="Calibri" w:cs="Calibri"/>
                  <w:color w:val="000000"/>
                </w:rPr>
                <w:t>Set of Users/Average</w:t>
              </w:r>
            </w:ins>
          </w:p>
        </w:tc>
        <w:tc>
          <w:tcPr>
            <w:tcW w:w="991" w:type="dxa"/>
            <w:tcBorders>
              <w:top w:val="single" w:sz="4" w:space="0" w:color="9BC2E6"/>
              <w:left w:val="nil"/>
              <w:bottom w:val="single" w:sz="4" w:space="0" w:color="9BC2E6"/>
              <w:right w:val="nil"/>
            </w:tcBorders>
            <w:shd w:val="clear" w:color="000000" w:fill="ED7D31"/>
            <w:noWrap/>
            <w:vAlign w:val="bottom"/>
            <w:hideMark/>
            <w:tcPrChange w:id="4379" w:author="Gladiator Gladiator" w:date="2018-06-01T16:59:00Z">
              <w:tcPr>
                <w:tcW w:w="1177" w:type="dxa"/>
                <w:gridSpan w:val="2"/>
                <w:tcBorders>
                  <w:top w:val="single" w:sz="4" w:space="0" w:color="9BC2E6"/>
                  <w:left w:val="nil"/>
                  <w:bottom w:val="single" w:sz="4" w:space="0" w:color="9BC2E6"/>
                  <w:right w:val="nil"/>
                </w:tcBorders>
                <w:shd w:val="clear" w:color="000000" w:fill="ED7D31"/>
                <w:noWrap/>
                <w:vAlign w:val="bottom"/>
                <w:hideMark/>
              </w:tcPr>
            </w:tcPrChange>
          </w:tcPr>
          <w:p w14:paraId="708EAC7F" w14:textId="77777777" w:rsidR="00AD1DD6" w:rsidRPr="00AD1DD6" w:rsidRDefault="00AD1DD6" w:rsidP="00AD1DD6">
            <w:pPr>
              <w:spacing w:after="0" w:line="240" w:lineRule="auto"/>
              <w:rPr>
                <w:ins w:id="4380" w:author="Gladiator Gladiator" w:date="2018-06-01T16:58:00Z"/>
                <w:rFonts w:ascii="Calibri" w:eastAsia="Times New Roman" w:hAnsi="Calibri" w:cs="Calibri"/>
                <w:color w:val="000000"/>
              </w:rPr>
            </w:pPr>
            <w:ins w:id="4381" w:author="Gladiator Gladiator" w:date="2018-06-01T16:58:00Z">
              <w:r w:rsidRPr="00AD1DD6">
                <w:rPr>
                  <w:rFonts w:ascii="Calibri" w:eastAsia="Times New Roman" w:hAnsi="Calibri" w:cs="Calibri"/>
                  <w:color w:val="000000"/>
                </w:rPr>
                <w:t>relaxing</w:t>
              </w:r>
            </w:ins>
          </w:p>
        </w:tc>
        <w:tc>
          <w:tcPr>
            <w:tcW w:w="990" w:type="dxa"/>
            <w:tcBorders>
              <w:top w:val="single" w:sz="4" w:space="0" w:color="9BC2E6"/>
              <w:left w:val="nil"/>
              <w:bottom w:val="single" w:sz="4" w:space="0" w:color="9BC2E6"/>
              <w:right w:val="nil"/>
            </w:tcBorders>
            <w:shd w:val="clear" w:color="000000" w:fill="ED7D31"/>
            <w:noWrap/>
            <w:vAlign w:val="bottom"/>
            <w:hideMark/>
            <w:tcPrChange w:id="4382" w:author="Gladiator Gladiator" w:date="2018-06-01T16:59:00Z">
              <w:tcPr>
                <w:tcW w:w="996" w:type="dxa"/>
                <w:tcBorders>
                  <w:top w:val="single" w:sz="4" w:space="0" w:color="9BC2E6"/>
                  <w:left w:val="nil"/>
                  <w:bottom w:val="single" w:sz="4" w:space="0" w:color="9BC2E6"/>
                  <w:right w:val="nil"/>
                </w:tcBorders>
                <w:shd w:val="clear" w:color="000000" w:fill="ED7D31"/>
                <w:noWrap/>
                <w:vAlign w:val="bottom"/>
                <w:hideMark/>
              </w:tcPr>
            </w:tcPrChange>
          </w:tcPr>
          <w:p w14:paraId="2C7C8AC9" w14:textId="77777777" w:rsidR="00AD1DD6" w:rsidRPr="00AD1DD6" w:rsidRDefault="00AD1DD6" w:rsidP="00AD1DD6">
            <w:pPr>
              <w:spacing w:after="0" w:line="240" w:lineRule="auto"/>
              <w:jc w:val="right"/>
              <w:rPr>
                <w:ins w:id="4383" w:author="Gladiator Gladiator" w:date="2018-06-01T16:58:00Z"/>
                <w:rFonts w:ascii="Calibri" w:eastAsia="Times New Roman" w:hAnsi="Calibri" w:cs="Calibri"/>
                <w:color w:val="000000"/>
              </w:rPr>
            </w:pPr>
            <w:ins w:id="4384" w:author="Gladiator Gladiator" w:date="2018-06-01T16:58:00Z">
              <w:r w:rsidRPr="00AD1DD6">
                <w:rPr>
                  <w:rFonts w:ascii="Calibri" w:eastAsia="Times New Roman" w:hAnsi="Calibri" w:cs="Calibri"/>
                  <w:color w:val="000000"/>
                </w:rPr>
                <w:t>0.1186</w:t>
              </w:r>
            </w:ins>
          </w:p>
        </w:tc>
        <w:tc>
          <w:tcPr>
            <w:tcW w:w="1152" w:type="dxa"/>
            <w:tcBorders>
              <w:top w:val="single" w:sz="4" w:space="0" w:color="9BC2E6"/>
              <w:left w:val="nil"/>
              <w:bottom w:val="single" w:sz="4" w:space="0" w:color="9BC2E6"/>
              <w:right w:val="nil"/>
            </w:tcBorders>
            <w:shd w:val="clear" w:color="000000" w:fill="ED7D31"/>
            <w:noWrap/>
            <w:vAlign w:val="bottom"/>
            <w:hideMark/>
            <w:tcPrChange w:id="4385" w:author="Gladiator Gladiator" w:date="2018-06-01T16:59:00Z">
              <w:tcPr>
                <w:tcW w:w="960" w:type="dxa"/>
                <w:tcBorders>
                  <w:top w:val="single" w:sz="4" w:space="0" w:color="9BC2E6"/>
                  <w:left w:val="nil"/>
                  <w:bottom w:val="single" w:sz="4" w:space="0" w:color="9BC2E6"/>
                  <w:right w:val="nil"/>
                </w:tcBorders>
                <w:shd w:val="clear" w:color="000000" w:fill="ED7D31"/>
                <w:noWrap/>
                <w:vAlign w:val="bottom"/>
                <w:hideMark/>
              </w:tcPr>
            </w:tcPrChange>
          </w:tcPr>
          <w:p w14:paraId="40E5043B" w14:textId="77777777" w:rsidR="00AD1DD6" w:rsidRPr="00AD1DD6" w:rsidRDefault="00AD1DD6" w:rsidP="00AD1DD6">
            <w:pPr>
              <w:spacing w:after="0" w:line="240" w:lineRule="auto"/>
              <w:jc w:val="right"/>
              <w:rPr>
                <w:ins w:id="4386" w:author="Gladiator Gladiator" w:date="2018-06-01T16:58:00Z"/>
                <w:rFonts w:ascii="Calibri" w:eastAsia="Times New Roman" w:hAnsi="Calibri" w:cs="Calibri"/>
                <w:color w:val="000000"/>
              </w:rPr>
            </w:pPr>
            <w:ins w:id="4387" w:author="Gladiator Gladiator" w:date="2018-06-01T16:58:00Z">
              <w:r w:rsidRPr="00AD1DD6">
                <w:rPr>
                  <w:rFonts w:ascii="Calibri" w:eastAsia="Times New Roman" w:hAnsi="Calibri" w:cs="Calibri"/>
                  <w:color w:val="000000"/>
                </w:rPr>
                <w:t>0.1146</w:t>
              </w:r>
            </w:ins>
          </w:p>
        </w:tc>
        <w:tc>
          <w:tcPr>
            <w:tcW w:w="1105" w:type="dxa"/>
            <w:tcBorders>
              <w:top w:val="single" w:sz="4" w:space="0" w:color="9BC2E6"/>
              <w:left w:val="nil"/>
              <w:bottom w:val="single" w:sz="4" w:space="0" w:color="9BC2E6"/>
              <w:right w:val="nil"/>
            </w:tcBorders>
            <w:shd w:val="clear" w:color="000000" w:fill="ED7D31"/>
            <w:noWrap/>
            <w:vAlign w:val="bottom"/>
            <w:hideMark/>
            <w:tcPrChange w:id="4388" w:author="Gladiator Gladiator" w:date="2018-06-01T16:59:00Z">
              <w:tcPr>
                <w:tcW w:w="1105" w:type="dxa"/>
                <w:tcBorders>
                  <w:top w:val="single" w:sz="4" w:space="0" w:color="9BC2E6"/>
                  <w:left w:val="nil"/>
                  <w:bottom w:val="single" w:sz="4" w:space="0" w:color="9BC2E6"/>
                  <w:right w:val="nil"/>
                </w:tcBorders>
                <w:shd w:val="clear" w:color="000000" w:fill="ED7D31"/>
                <w:noWrap/>
                <w:vAlign w:val="bottom"/>
                <w:hideMark/>
              </w:tcPr>
            </w:tcPrChange>
          </w:tcPr>
          <w:p w14:paraId="2CE022A7" w14:textId="77777777" w:rsidR="00AD1DD6" w:rsidRPr="00AD1DD6" w:rsidRDefault="00AD1DD6" w:rsidP="00AD1DD6">
            <w:pPr>
              <w:spacing w:after="0" w:line="240" w:lineRule="auto"/>
              <w:jc w:val="right"/>
              <w:rPr>
                <w:ins w:id="4389" w:author="Gladiator Gladiator" w:date="2018-06-01T16:58:00Z"/>
                <w:rFonts w:ascii="Calibri" w:eastAsia="Times New Roman" w:hAnsi="Calibri" w:cs="Calibri"/>
                <w:color w:val="000000"/>
              </w:rPr>
            </w:pPr>
            <w:ins w:id="4390" w:author="Gladiator Gladiator" w:date="2018-06-01T16:58:00Z">
              <w:r w:rsidRPr="00AD1DD6">
                <w:rPr>
                  <w:rFonts w:ascii="Calibri" w:eastAsia="Times New Roman" w:hAnsi="Calibri" w:cs="Calibri"/>
                  <w:color w:val="000000"/>
                </w:rPr>
                <w:t>0.1256</w:t>
              </w:r>
            </w:ins>
          </w:p>
        </w:tc>
        <w:tc>
          <w:tcPr>
            <w:tcW w:w="1014" w:type="dxa"/>
            <w:tcBorders>
              <w:top w:val="single" w:sz="4" w:space="0" w:color="9BC2E6"/>
              <w:left w:val="nil"/>
              <w:bottom w:val="single" w:sz="4" w:space="0" w:color="9BC2E6"/>
              <w:right w:val="nil"/>
            </w:tcBorders>
            <w:shd w:val="clear" w:color="000000" w:fill="ED7D31"/>
            <w:noWrap/>
            <w:vAlign w:val="bottom"/>
            <w:hideMark/>
            <w:tcPrChange w:id="4391" w:author="Gladiator Gladiator" w:date="2018-06-01T16:59:00Z">
              <w:tcPr>
                <w:tcW w:w="1014" w:type="dxa"/>
                <w:tcBorders>
                  <w:top w:val="single" w:sz="4" w:space="0" w:color="9BC2E6"/>
                  <w:left w:val="nil"/>
                  <w:bottom w:val="single" w:sz="4" w:space="0" w:color="9BC2E6"/>
                  <w:right w:val="nil"/>
                </w:tcBorders>
                <w:shd w:val="clear" w:color="000000" w:fill="ED7D31"/>
                <w:noWrap/>
                <w:vAlign w:val="bottom"/>
                <w:hideMark/>
              </w:tcPr>
            </w:tcPrChange>
          </w:tcPr>
          <w:p w14:paraId="2D9E24A1" w14:textId="77777777" w:rsidR="00AD1DD6" w:rsidRPr="00AD1DD6" w:rsidRDefault="00AD1DD6" w:rsidP="00AD1DD6">
            <w:pPr>
              <w:spacing w:after="0" w:line="240" w:lineRule="auto"/>
              <w:jc w:val="right"/>
              <w:rPr>
                <w:ins w:id="4392" w:author="Gladiator Gladiator" w:date="2018-06-01T16:58:00Z"/>
                <w:rFonts w:ascii="Calibri" w:eastAsia="Times New Roman" w:hAnsi="Calibri" w:cs="Calibri"/>
                <w:color w:val="000000"/>
              </w:rPr>
            </w:pPr>
            <w:ins w:id="4393" w:author="Gladiator Gladiator" w:date="2018-06-01T16:58:00Z">
              <w:r w:rsidRPr="00AD1DD6">
                <w:rPr>
                  <w:rFonts w:ascii="Calibri" w:eastAsia="Times New Roman" w:hAnsi="Calibri" w:cs="Calibri"/>
                  <w:color w:val="000000"/>
                </w:rPr>
                <w:t>0.1229</w:t>
              </w:r>
            </w:ins>
          </w:p>
        </w:tc>
        <w:tc>
          <w:tcPr>
            <w:tcW w:w="1268" w:type="dxa"/>
            <w:tcBorders>
              <w:top w:val="single" w:sz="4" w:space="0" w:color="9BC2E6"/>
              <w:left w:val="nil"/>
              <w:bottom w:val="single" w:sz="4" w:space="0" w:color="9BC2E6"/>
              <w:right w:val="nil"/>
            </w:tcBorders>
            <w:shd w:val="clear" w:color="000000" w:fill="ED7D31"/>
            <w:noWrap/>
            <w:vAlign w:val="bottom"/>
            <w:hideMark/>
            <w:tcPrChange w:id="4394" w:author="Gladiator Gladiator" w:date="2018-06-01T16:59:00Z">
              <w:tcPr>
                <w:tcW w:w="1268" w:type="dxa"/>
                <w:tcBorders>
                  <w:top w:val="single" w:sz="4" w:space="0" w:color="9BC2E6"/>
                  <w:left w:val="nil"/>
                  <w:bottom w:val="single" w:sz="4" w:space="0" w:color="9BC2E6"/>
                  <w:right w:val="nil"/>
                </w:tcBorders>
                <w:shd w:val="clear" w:color="000000" w:fill="ED7D31"/>
                <w:noWrap/>
                <w:vAlign w:val="bottom"/>
                <w:hideMark/>
              </w:tcPr>
            </w:tcPrChange>
          </w:tcPr>
          <w:p w14:paraId="26F004AA" w14:textId="77777777" w:rsidR="00AD1DD6" w:rsidRPr="00AD1DD6" w:rsidRDefault="00AD1DD6" w:rsidP="00AD1DD6">
            <w:pPr>
              <w:spacing w:after="0" w:line="240" w:lineRule="auto"/>
              <w:jc w:val="right"/>
              <w:rPr>
                <w:ins w:id="4395" w:author="Gladiator Gladiator" w:date="2018-06-01T16:58:00Z"/>
                <w:rFonts w:ascii="Calibri" w:eastAsia="Times New Roman" w:hAnsi="Calibri" w:cs="Calibri"/>
                <w:color w:val="000000"/>
              </w:rPr>
            </w:pPr>
            <w:ins w:id="4396" w:author="Gladiator Gladiator" w:date="2018-06-01T16:58:00Z">
              <w:r w:rsidRPr="00AD1DD6">
                <w:rPr>
                  <w:rFonts w:ascii="Calibri" w:eastAsia="Times New Roman" w:hAnsi="Calibri" w:cs="Calibri"/>
                  <w:color w:val="000000"/>
                </w:rPr>
                <w:t>0.1346</w:t>
              </w:r>
            </w:ins>
          </w:p>
        </w:tc>
        <w:tc>
          <w:tcPr>
            <w:tcW w:w="1268" w:type="dxa"/>
            <w:tcBorders>
              <w:top w:val="single" w:sz="4" w:space="0" w:color="9BC2E6"/>
              <w:left w:val="nil"/>
              <w:bottom w:val="single" w:sz="4" w:space="0" w:color="9BC2E6"/>
              <w:right w:val="single" w:sz="4" w:space="0" w:color="9BC2E6"/>
            </w:tcBorders>
            <w:shd w:val="clear" w:color="000000" w:fill="ED7D31"/>
            <w:noWrap/>
            <w:vAlign w:val="bottom"/>
            <w:hideMark/>
            <w:tcPrChange w:id="4397" w:author="Gladiator Gladiator" w:date="2018-06-01T16:59:00Z">
              <w:tcPr>
                <w:tcW w:w="1268" w:type="dxa"/>
                <w:tcBorders>
                  <w:top w:val="single" w:sz="4" w:space="0" w:color="9BC2E6"/>
                  <w:left w:val="nil"/>
                  <w:bottom w:val="single" w:sz="4" w:space="0" w:color="9BC2E6"/>
                  <w:right w:val="single" w:sz="4" w:space="0" w:color="9BC2E6"/>
                </w:tcBorders>
                <w:shd w:val="clear" w:color="000000" w:fill="ED7D31"/>
                <w:noWrap/>
                <w:vAlign w:val="bottom"/>
                <w:hideMark/>
              </w:tcPr>
            </w:tcPrChange>
          </w:tcPr>
          <w:p w14:paraId="60EFAEDE" w14:textId="77777777" w:rsidR="00AD1DD6" w:rsidRPr="00AD1DD6" w:rsidRDefault="00AD1DD6" w:rsidP="00AD1DD6">
            <w:pPr>
              <w:spacing w:after="0" w:line="240" w:lineRule="auto"/>
              <w:jc w:val="right"/>
              <w:rPr>
                <w:ins w:id="4398" w:author="Gladiator Gladiator" w:date="2018-06-01T16:58:00Z"/>
                <w:rFonts w:ascii="Calibri" w:eastAsia="Times New Roman" w:hAnsi="Calibri" w:cs="Calibri"/>
                <w:color w:val="000000"/>
              </w:rPr>
            </w:pPr>
            <w:ins w:id="4399" w:author="Gladiator Gladiator" w:date="2018-06-01T16:58:00Z">
              <w:r w:rsidRPr="00AD1DD6">
                <w:rPr>
                  <w:rFonts w:ascii="Calibri" w:eastAsia="Times New Roman" w:hAnsi="Calibri" w:cs="Calibri"/>
                  <w:color w:val="000000"/>
                </w:rPr>
                <w:t>0.1233</w:t>
              </w:r>
            </w:ins>
          </w:p>
        </w:tc>
      </w:tr>
      <w:tr w:rsidR="00AD1DD6" w:rsidRPr="00AD1DD6" w14:paraId="49C6545C" w14:textId="77777777" w:rsidTr="00AD1DD6">
        <w:trPr>
          <w:trHeight w:val="270"/>
          <w:ins w:id="4400" w:author="Gladiator Gladiator" w:date="2018-06-01T16:58:00Z"/>
          <w:trPrChange w:id="4401"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000000" w:fill="ED7D31"/>
            <w:noWrap/>
            <w:vAlign w:val="bottom"/>
            <w:hideMark/>
            <w:tcPrChange w:id="4402" w:author="Gladiator Gladiator" w:date="2018-06-01T16:59:00Z">
              <w:tcPr>
                <w:tcW w:w="1884" w:type="dxa"/>
                <w:tcBorders>
                  <w:top w:val="single" w:sz="4" w:space="0" w:color="9BC2E6"/>
                  <w:left w:val="single" w:sz="4" w:space="0" w:color="9BC2E6"/>
                  <w:bottom w:val="single" w:sz="4" w:space="0" w:color="9BC2E6"/>
                  <w:right w:val="nil"/>
                </w:tcBorders>
                <w:shd w:val="clear" w:color="000000" w:fill="ED7D31"/>
                <w:noWrap/>
                <w:vAlign w:val="bottom"/>
                <w:hideMark/>
              </w:tcPr>
            </w:tcPrChange>
          </w:tcPr>
          <w:p w14:paraId="39D6B916" w14:textId="77777777" w:rsidR="00AD1DD6" w:rsidRPr="00AD1DD6" w:rsidRDefault="00AD1DD6" w:rsidP="00AD1DD6">
            <w:pPr>
              <w:spacing w:after="0" w:line="240" w:lineRule="auto"/>
              <w:rPr>
                <w:ins w:id="4403" w:author="Gladiator Gladiator" w:date="2018-06-01T16:58:00Z"/>
                <w:rFonts w:ascii="Calibri" w:eastAsia="Times New Roman" w:hAnsi="Calibri" w:cs="Calibri"/>
                <w:color w:val="000000"/>
              </w:rPr>
            </w:pPr>
            <w:ins w:id="4404" w:author="Gladiator Gladiator" w:date="2018-06-01T16:58:00Z">
              <w:r w:rsidRPr="00AD1DD6">
                <w:rPr>
                  <w:rFonts w:ascii="Calibri" w:eastAsia="Times New Roman" w:hAnsi="Calibri" w:cs="Calibri"/>
                  <w:color w:val="000000"/>
                </w:rPr>
                <w:t>Set of Users/Average</w:t>
              </w:r>
            </w:ins>
          </w:p>
        </w:tc>
        <w:tc>
          <w:tcPr>
            <w:tcW w:w="991" w:type="dxa"/>
            <w:tcBorders>
              <w:top w:val="single" w:sz="4" w:space="0" w:color="9BC2E6"/>
              <w:left w:val="nil"/>
              <w:bottom w:val="single" w:sz="4" w:space="0" w:color="9BC2E6"/>
              <w:right w:val="nil"/>
            </w:tcBorders>
            <w:shd w:val="clear" w:color="000000" w:fill="ED7D31"/>
            <w:noWrap/>
            <w:vAlign w:val="bottom"/>
            <w:hideMark/>
            <w:tcPrChange w:id="4405" w:author="Gladiator Gladiator" w:date="2018-06-01T16:59:00Z">
              <w:tcPr>
                <w:tcW w:w="1177" w:type="dxa"/>
                <w:gridSpan w:val="2"/>
                <w:tcBorders>
                  <w:top w:val="single" w:sz="4" w:space="0" w:color="9BC2E6"/>
                  <w:left w:val="nil"/>
                  <w:bottom w:val="single" w:sz="4" w:space="0" w:color="9BC2E6"/>
                  <w:right w:val="nil"/>
                </w:tcBorders>
                <w:shd w:val="clear" w:color="000000" w:fill="ED7D31"/>
                <w:noWrap/>
                <w:vAlign w:val="bottom"/>
                <w:hideMark/>
              </w:tcPr>
            </w:tcPrChange>
          </w:tcPr>
          <w:p w14:paraId="7D8746AC" w14:textId="77777777" w:rsidR="00AD1DD6" w:rsidRPr="00AD1DD6" w:rsidRDefault="00AD1DD6" w:rsidP="00AD1DD6">
            <w:pPr>
              <w:spacing w:after="0" w:line="240" w:lineRule="auto"/>
              <w:rPr>
                <w:ins w:id="4406" w:author="Gladiator Gladiator" w:date="2018-06-01T16:58:00Z"/>
                <w:rFonts w:ascii="Calibri" w:eastAsia="Times New Roman" w:hAnsi="Calibri" w:cs="Calibri"/>
                <w:color w:val="000000"/>
              </w:rPr>
            </w:pPr>
            <w:ins w:id="4407" w:author="Gladiator Gladiator" w:date="2018-06-01T16:58:00Z">
              <w:r w:rsidRPr="00AD1DD6">
                <w:rPr>
                  <w:rFonts w:ascii="Calibri" w:eastAsia="Times New Roman" w:hAnsi="Calibri" w:cs="Calibri"/>
                  <w:color w:val="000000"/>
                </w:rPr>
                <w:t>testing</w:t>
              </w:r>
            </w:ins>
          </w:p>
        </w:tc>
        <w:tc>
          <w:tcPr>
            <w:tcW w:w="990" w:type="dxa"/>
            <w:tcBorders>
              <w:top w:val="single" w:sz="4" w:space="0" w:color="9BC2E6"/>
              <w:left w:val="nil"/>
              <w:bottom w:val="single" w:sz="4" w:space="0" w:color="9BC2E6"/>
              <w:right w:val="nil"/>
            </w:tcBorders>
            <w:shd w:val="clear" w:color="000000" w:fill="ED7D31"/>
            <w:noWrap/>
            <w:vAlign w:val="bottom"/>
            <w:hideMark/>
            <w:tcPrChange w:id="4408" w:author="Gladiator Gladiator" w:date="2018-06-01T16:59:00Z">
              <w:tcPr>
                <w:tcW w:w="996" w:type="dxa"/>
                <w:tcBorders>
                  <w:top w:val="single" w:sz="4" w:space="0" w:color="9BC2E6"/>
                  <w:left w:val="nil"/>
                  <w:bottom w:val="single" w:sz="4" w:space="0" w:color="9BC2E6"/>
                  <w:right w:val="nil"/>
                </w:tcBorders>
                <w:shd w:val="clear" w:color="000000" w:fill="ED7D31"/>
                <w:noWrap/>
                <w:vAlign w:val="bottom"/>
                <w:hideMark/>
              </w:tcPr>
            </w:tcPrChange>
          </w:tcPr>
          <w:p w14:paraId="49AF31D7" w14:textId="77777777" w:rsidR="00AD1DD6" w:rsidRPr="00AD1DD6" w:rsidRDefault="00AD1DD6" w:rsidP="00AD1DD6">
            <w:pPr>
              <w:spacing w:after="0" w:line="240" w:lineRule="auto"/>
              <w:jc w:val="right"/>
              <w:rPr>
                <w:ins w:id="4409" w:author="Gladiator Gladiator" w:date="2018-06-01T16:58:00Z"/>
                <w:rFonts w:ascii="Calibri" w:eastAsia="Times New Roman" w:hAnsi="Calibri" w:cs="Calibri"/>
                <w:color w:val="000000"/>
              </w:rPr>
            </w:pPr>
            <w:ins w:id="4410" w:author="Gladiator Gladiator" w:date="2018-06-01T16:58:00Z">
              <w:r w:rsidRPr="00AD1DD6">
                <w:rPr>
                  <w:rFonts w:ascii="Calibri" w:eastAsia="Times New Roman" w:hAnsi="Calibri" w:cs="Calibri"/>
                  <w:color w:val="000000"/>
                </w:rPr>
                <w:t>0.1472</w:t>
              </w:r>
            </w:ins>
          </w:p>
        </w:tc>
        <w:tc>
          <w:tcPr>
            <w:tcW w:w="1152" w:type="dxa"/>
            <w:tcBorders>
              <w:top w:val="single" w:sz="4" w:space="0" w:color="9BC2E6"/>
              <w:left w:val="nil"/>
              <w:bottom w:val="single" w:sz="4" w:space="0" w:color="9BC2E6"/>
              <w:right w:val="nil"/>
            </w:tcBorders>
            <w:shd w:val="clear" w:color="000000" w:fill="ED7D31"/>
            <w:noWrap/>
            <w:vAlign w:val="bottom"/>
            <w:hideMark/>
            <w:tcPrChange w:id="4411" w:author="Gladiator Gladiator" w:date="2018-06-01T16:59:00Z">
              <w:tcPr>
                <w:tcW w:w="960" w:type="dxa"/>
                <w:tcBorders>
                  <w:top w:val="single" w:sz="4" w:space="0" w:color="9BC2E6"/>
                  <w:left w:val="nil"/>
                  <w:bottom w:val="single" w:sz="4" w:space="0" w:color="9BC2E6"/>
                  <w:right w:val="nil"/>
                </w:tcBorders>
                <w:shd w:val="clear" w:color="000000" w:fill="ED7D31"/>
                <w:noWrap/>
                <w:vAlign w:val="bottom"/>
                <w:hideMark/>
              </w:tcPr>
            </w:tcPrChange>
          </w:tcPr>
          <w:p w14:paraId="6117DA99" w14:textId="77777777" w:rsidR="00AD1DD6" w:rsidRPr="00AD1DD6" w:rsidRDefault="00AD1DD6" w:rsidP="00AD1DD6">
            <w:pPr>
              <w:spacing w:after="0" w:line="240" w:lineRule="auto"/>
              <w:jc w:val="right"/>
              <w:rPr>
                <w:ins w:id="4412" w:author="Gladiator Gladiator" w:date="2018-06-01T16:58:00Z"/>
                <w:rFonts w:ascii="Calibri" w:eastAsia="Times New Roman" w:hAnsi="Calibri" w:cs="Calibri"/>
                <w:color w:val="000000"/>
              </w:rPr>
            </w:pPr>
            <w:ins w:id="4413" w:author="Gladiator Gladiator" w:date="2018-06-01T16:58:00Z">
              <w:r w:rsidRPr="00AD1DD6">
                <w:rPr>
                  <w:rFonts w:ascii="Calibri" w:eastAsia="Times New Roman" w:hAnsi="Calibri" w:cs="Calibri"/>
                  <w:color w:val="000000"/>
                </w:rPr>
                <w:t>0.1449</w:t>
              </w:r>
            </w:ins>
          </w:p>
        </w:tc>
        <w:tc>
          <w:tcPr>
            <w:tcW w:w="1105" w:type="dxa"/>
            <w:tcBorders>
              <w:top w:val="single" w:sz="4" w:space="0" w:color="9BC2E6"/>
              <w:left w:val="nil"/>
              <w:bottom w:val="single" w:sz="4" w:space="0" w:color="9BC2E6"/>
              <w:right w:val="nil"/>
            </w:tcBorders>
            <w:shd w:val="clear" w:color="000000" w:fill="ED7D31"/>
            <w:noWrap/>
            <w:vAlign w:val="bottom"/>
            <w:hideMark/>
            <w:tcPrChange w:id="4414" w:author="Gladiator Gladiator" w:date="2018-06-01T16:59:00Z">
              <w:tcPr>
                <w:tcW w:w="1105" w:type="dxa"/>
                <w:tcBorders>
                  <w:top w:val="single" w:sz="4" w:space="0" w:color="9BC2E6"/>
                  <w:left w:val="nil"/>
                  <w:bottom w:val="single" w:sz="4" w:space="0" w:color="9BC2E6"/>
                  <w:right w:val="nil"/>
                </w:tcBorders>
                <w:shd w:val="clear" w:color="000000" w:fill="ED7D31"/>
                <w:noWrap/>
                <w:vAlign w:val="bottom"/>
                <w:hideMark/>
              </w:tcPr>
            </w:tcPrChange>
          </w:tcPr>
          <w:p w14:paraId="6B2A0316" w14:textId="77777777" w:rsidR="00AD1DD6" w:rsidRPr="00AD1DD6" w:rsidRDefault="00AD1DD6" w:rsidP="00AD1DD6">
            <w:pPr>
              <w:spacing w:after="0" w:line="240" w:lineRule="auto"/>
              <w:jc w:val="right"/>
              <w:rPr>
                <w:ins w:id="4415" w:author="Gladiator Gladiator" w:date="2018-06-01T16:58:00Z"/>
                <w:rFonts w:ascii="Calibri" w:eastAsia="Times New Roman" w:hAnsi="Calibri" w:cs="Calibri"/>
                <w:color w:val="000000"/>
              </w:rPr>
            </w:pPr>
            <w:ins w:id="4416" w:author="Gladiator Gladiator" w:date="2018-06-01T16:58:00Z">
              <w:r w:rsidRPr="00AD1DD6">
                <w:rPr>
                  <w:rFonts w:ascii="Calibri" w:eastAsia="Times New Roman" w:hAnsi="Calibri" w:cs="Calibri"/>
                  <w:color w:val="000000"/>
                </w:rPr>
                <w:t>0.1419</w:t>
              </w:r>
            </w:ins>
          </w:p>
        </w:tc>
        <w:tc>
          <w:tcPr>
            <w:tcW w:w="1014" w:type="dxa"/>
            <w:tcBorders>
              <w:top w:val="single" w:sz="4" w:space="0" w:color="9BC2E6"/>
              <w:left w:val="nil"/>
              <w:bottom w:val="single" w:sz="4" w:space="0" w:color="9BC2E6"/>
              <w:right w:val="nil"/>
            </w:tcBorders>
            <w:shd w:val="clear" w:color="000000" w:fill="ED7D31"/>
            <w:noWrap/>
            <w:vAlign w:val="bottom"/>
            <w:hideMark/>
            <w:tcPrChange w:id="4417" w:author="Gladiator Gladiator" w:date="2018-06-01T16:59:00Z">
              <w:tcPr>
                <w:tcW w:w="1014" w:type="dxa"/>
                <w:tcBorders>
                  <w:top w:val="single" w:sz="4" w:space="0" w:color="9BC2E6"/>
                  <w:left w:val="nil"/>
                  <w:bottom w:val="single" w:sz="4" w:space="0" w:color="9BC2E6"/>
                  <w:right w:val="nil"/>
                </w:tcBorders>
                <w:shd w:val="clear" w:color="000000" w:fill="ED7D31"/>
                <w:noWrap/>
                <w:vAlign w:val="bottom"/>
                <w:hideMark/>
              </w:tcPr>
            </w:tcPrChange>
          </w:tcPr>
          <w:p w14:paraId="45C54539" w14:textId="77777777" w:rsidR="00AD1DD6" w:rsidRPr="00AD1DD6" w:rsidRDefault="00AD1DD6" w:rsidP="00AD1DD6">
            <w:pPr>
              <w:spacing w:after="0" w:line="240" w:lineRule="auto"/>
              <w:jc w:val="right"/>
              <w:rPr>
                <w:ins w:id="4418" w:author="Gladiator Gladiator" w:date="2018-06-01T16:58:00Z"/>
                <w:rFonts w:ascii="Calibri" w:eastAsia="Times New Roman" w:hAnsi="Calibri" w:cs="Calibri"/>
                <w:color w:val="000000"/>
              </w:rPr>
            </w:pPr>
            <w:ins w:id="4419" w:author="Gladiator Gladiator" w:date="2018-06-01T16:58:00Z">
              <w:r w:rsidRPr="00AD1DD6">
                <w:rPr>
                  <w:rFonts w:ascii="Calibri" w:eastAsia="Times New Roman" w:hAnsi="Calibri" w:cs="Calibri"/>
                  <w:color w:val="000000"/>
                </w:rPr>
                <w:t>0.1508</w:t>
              </w:r>
            </w:ins>
          </w:p>
        </w:tc>
        <w:tc>
          <w:tcPr>
            <w:tcW w:w="1268" w:type="dxa"/>
            <w:tcBorders>
              <w:top w:val="single" w:sz="4" w:space="0" w:color="9BC2E6"/>
              <w:left w:val="nil"/>
              <w:bottom w:val="single" w:sz="4" w:space="0" w:color="9BC2E6"/>
              <w:right w:val="nil"/>
            </w:tcBorders>
            <w:shd w:val="clear" w:color="000000" w:fill="ED7D31"/>
            <w:noWrap/>
            <w:vAlign w:val="bottom"/>
            <w:hideMark/>
            <w:tcPrChange w:id="4420" w:author="Gladiator Gladiator" w:date="2018-06-01T16:59:00Z">
              <w:tcPr>
                <w:tcW w:w="1268" w:type="dxa"/>
                <w:tcBorders>
                  <w:top w:val="single" w:sz="4" w:space="0" w:color="9BC2E6"/>
                  <w:left w:val="nil"/>
                  <w:bottom w:val="single" w:sz="4" w:space="0" w:color="9BC2E6"/>
                  <w:right w:val="nil"/>
                </w:tcBorders>
                <w:shd w:val="clear" w:color="000000" w:fill="ED7D31"/>
                <w:noWrap/>
                <w:vAlign w:val="bottom"/>
                <w:hideMark/>
              </w:tcPr>
            </w:tcPrChange>
          </w:tcPr>
          <w:p w14:paraId="3BFD7AA4" w14:textId="77777777" w:rsidR="00AD1DD6" w:rsidRPr="00AD1DD6" w:rsidRDefault="00AD1DD6" w:rsidP="00AD1DD6">
            <w:pPr>
              <w:spacing w:after="0" w:line="240" w:lineRule="auto"/>
              <w:jc w:val="right"/>
              <w:rPr>
                <w:ins w:id="4421" w:author="Gladiator Gladiator" w:date="2018-06-01T16:58:00Z"/>
                <w:rFonts w:ascii="Calibri" w:eastAsia="Times New Roman" w:hAnsi="Calibri" w:cs="Calibri"/>
                <w:color w:val="000000"/>
              </w:rPr>
            </w:pPr>
            <w:ins w:id="4422" w:author="Gladiator Gladiator" w:date="2018-06-01T16:58:00Z">
              <w:r w:rsidRPr="00AD1DD6">
                <w:rPr>
                  <w:rFonts w:ascii="Calibri" w:eastAsia="Times New Roman" w:hAnsi="Calibri" w:cs="Calibri"/>
                  <w:color w:val="000000"/>
                </w:rPr>
                <w:t>0.1452</w:t>
              </w:r>
            </w:ins>
          </w:p>
        </w:tc>
        <w:tc>
          <w:tcPr>
            <w:tcW w:w="1268" w:type="dxa"/>
            <w:tcBorders>
              <w:top w:val="single" w:sz="4" w:space="0" w:color="9BC2E6"/>
              <w:left w:val="nil"/>
              <w:bottom w:val="single" w:sz="4" w:space="0" w:color="9BC2E6"/>
              <w:right w:val="single" w:sz="4" w:space="0" w:color="9BC2E6"/>
            </w:tcBorders>
            <w:shd w:val="clear" w:color="000000" w:fill="ED7D31"/>
            <w:noWrap/>
            <w:vAlign w:val="bottom"/>
            <w:hideMark/>
            <w:tcPrChange w:id="4423" w:author="Gladiator Gladiator" w:date="2018-06-01T16:59:00Z">
              <w:tcPr>
                <w:tcW w:w="1268" w:type="dxa"/>
                <w:tcBorders>
                  <w:top w:val="single" w:sz="4" w:space="0" w:color="9BC2E6"/>
                  <w:left w:val="nil"/>
                  <w:bottom w:val="single" w:sz="4" w:space="0" w:color="9BC2E6"/>
                  <w:right w:val="single" w:sz="4" w:space="0" w:color="9BC2E6"/>
                </w:tcBorders>
                <w:shd w:val="clear" w:color="000000" w:fill="ED7D31"/>
                <w:noWrap/>
                <w:vAlign w:val="bottom"/>
                <w:hideMark/>
              </w:tcPr>
            </w:tcPrChange>
          </w:tcPr>
          <w:p w14:paraId="0656C4BE" w14:textId="77777777" w:rsidR="00AD1DD6" w:rsidRPr="00AD1DD6" w:rsidRDefault="00AD1DD6" w:rsidP="00AD1DD6">
            <w:pPr>
              <w:spacing w:after="0" w:line="240" w:lineRule="auto"/>
              <w:jc w:val="right"/>
              <w:rPr>
                <w:ins w:id="4424" w:author="Gladiator Gladiator" w:date="2018-06-01T16:58:00Z"/>
                <w:rFonts w:ascii="Calibri" w:eastAsia="Times New Roman" w:hAnsi="Calibri" w:cs="Calibri"/>
                <w:color w:val="000000"/>
              </w:rPr>
            </w:pPr>
            <w:ins w:id="4425" w:author="Gladiator Gladiator" w:date="2018-06-01T16:58:00Z">
              <w:r w:rsidRPr="00AD1DD6">
                <w:rPr>
                  <w:rFonts w:ascii="Calibri" w:eastAsia="Times New Roman" w:hAnsi="Calibri" w:cs="Calibri"/>
                  <w:color w:val="000000"/>
                </w:rPr>
                <w:t>0.1460</w:t>
              </w:r>
            </w:ins>
          </w:p>
        </w:tc>
      </w:tr>
      <w:tr w:rsidR="00AD1DD6" w:rsidRPr="00AD1DD6" w14:paraId="627C93F8" w14:textId="77777777" w:rsidTr="00AD1DD6">
        <w:trPr>
          <w:trHeight w:val="270"/>
          <w:ins w:id="4426" w:author="Gladiator Gladiator" w:date="2018-06-01T16:58:00Z"/>
          <w:trPrChange w:id="4427" w:author="Gladiator Gladiator" w:date="2018-06-01T16:59:00Z">
            <w:trPr>
              <w:trHeight w:val="270"/>
            </w:trPr>
          </w:trPrChange>
        </w:trPr>
        <w:tc>
          <w:tcPr>
            <w:tcW w:w="1884" w:type="dxa"/>
            <w:tcBorders>
              <w:top w:val="single" w:sz="4" w:space="0" w:color="9BC2E6"/>
              <w:left w:val="single" w:sz="4" w:space="0" w:color="9BC2E6"/>
              <w:bottom w:val="single" w:sz="4" w:space="0" w:color="9BC2E6"/>
              <w:right w:val="nil"/>
            </w:tcBorders>
            <w:shd w:val="clear" w:color="000000" w:fill="FFFF00"/>
            <w:noWrap/>
            <w:vAlign w:val="bottom"/>
            <w:hideMark/>
            <w:tcPrChange w:id="4428" w:author="Gladiator Gladiator" w:date="2018-06-01T16:59:00Z">
              <w:tcPr>
                <w:tcW w:w="1884" w:type="dxa"/>
                <w:tcBorders>
                  <w:top w:val="single" w:sz="4" w:space="0" w:color="9BC2E6"/>
                  <w:left w:val="single" w:sz="4" w:space="0" w:color="9BC2E6"/>
                  <w:bottom w:val="single" w:sz="4" w:space="0" w:color="9BC2E6"/>
                  <w:right w:val="nil"/>
                </w:tcBorders>
                <w:shd w:val="clear" w:color="000000" w:fill="FFFF00"/>
                <w:noWrap/>
                <w:vAlign w:val="bottom"/>
                <w:hideMark/>
              </w:tcPr>
            </w:tcPrChange>
          </w:tcPr>
          <w:p w14:paraId="589F351F" w14:textId="77777777" w:rsidR="00AD1DD6" w:rsidRPr="00AD1DD6" w:rsidRDefault="00AD1DD6" w:rsidP="00AD1DD6">
            <w:pPr>
              <w:spacing w:after="0" w:line="240" w:lineRule="auto"/>
              <w:rPr>
                <w:ins w:id="4429" w:author="Gladiator Gladiator" w:date="2018-06-01T16:58:00Z"/>
                <w:rFonts w:ascii="Calibri" w:eastAsia="Times New Roman" w:hAnsi="Calibri" w:cs="Calibri"/>
                <w:color w:val="000000"/>
              </w:rPr>
            </w:pPr>
            <w:ins w:id="4430" w:author="Gladiator Gladiator" w:date="2018-06-01T16:58:00Z">
              <w:r w:rsidRPr="00AD1DD6">
                <w:rPr>
                  <w:rFonts w:ascii="Calibri" w:eastAsia="Times New Roman" w:hAnsi="Calibri" w:cs="Calibri"/>
                  <w:color w:val="000000"/>
                </w:rPr>
                <w:t>MAX</w:t>
              </w:r>
            </w:ins>
          </w:p>
        </w:tc>
        <w:tc>
          <w:tcPr>
            <w:tcW w:w="991" w:type="dxa"/>
            <w:tcBorders>
              <w:top w:val="single" w:sz="4" w:space="0" w:color="9BC2E6"/>
              <w:left w:val="nil"/>
              <w:bottom w:val="single" w:sz="4" w:space="0" w:color="9BC2E6"/>
              <w:right w:val="nil"/>
            </w:tcBorders>
            <w:shd w:val="clear" w:color="000000" w:fill="FFFF00"/>
            <w:noWrap/>
            <w:vAlign w:val="bottom"/>
            <w:hideMark/>
            <w:tcPrChange w:id="4431" w:author="Gladiator Gladiator" w:date="2018-06-01T16:59:00Z">
              <w:tcPr>
                <w:tcW w:w="1177" w:type="dxa"/>
                <w:gridSpan w:val="2"/>
                <w:tcBorders>
                  <w:top w:val="single" w:sz="4" w:space="0" w:color="9BC2E6"/>
                  <w:left w:val="nil"/>
                  <w:bottom w:val="single" w:sz="4" w:space="0" w:color="9BC2E6"/>
                  <w:right w:val="nil"/>
                </w:tcBorders>
                <w:shd w:val="clear" w:color="000000" w:fill="FFFF00"/>
                <w:noWrap/>
                <w:vAlign w:val="bottom"/>
                <w:hideMark/>
              </w:tcPr>
            </w:tcPrChange>
          </w:tcPr>
          <w:p w14:paraId="6EC5CF15" w14:textId="77777777" w:rsidR="00AD1DD6" w:rsidRPr="00AD1DD6" w:rsidRDefault="00AD1DD6" w:rsidP="00AD1DD6">
            <w:pPr>
              <w:spacing w:after="0" w:line="240" w:lineRule="auto"/>
              <w:jc w:val="right"/>
              <w:rPr>
                <w:ins w:id="4432" w:author="Gladiator Gladiator" w:date="2018-06-01T16:58:00Z"/>
                <w:rFonts w:ascii="Calibri" w:eastAsia="Times New Roman" w:hAnsi="Calibri" w:cs="Calibri"/>
                <w:color w:val="000000"/>
              </w:rPr>
            </w:pPr>
            <w:ins w:id="4433" w:author="Gladiator Gladiator" w:date="2018-06-01T16:58:00Z">
              <w:r w:rsidRPr="00AD1DD6">
                <w:rPr>
                  <w:rFonts w:ascii="Calibri" w:eastAsia="Times New Roman" w:hAnsi="Calibri" w:cs="Calibri"/>
                  <w:color w:val="000000"/>
                </w:rPr>
                <w:t>0.1927</w:t>
              </w:r>
            </w:ins>
          </w:p>
        </w:tc>
        <w:tc>
          <w:tcPr>
            <w:tcW w:w="990" w:type="dxa"/>
            <w:tcBorders>
              <w:top w:val="single" w:sz="4" w:space="0" w:color="9BC2E6"/>
              <w:left w:val="nil"/>
              <w:bottom w:val="single" w:sz="4" w:space="0" w:color="9BC2E6"/>
              <w:right w:val="nil"/>
            </w:tcBorders>
            <w:shd w:val="clear" w:color="000000" w:fill="FFFF00"/>
            <w:noWrap/>
            <w:vAlign w:val="bottom"/>
            <w:hideMark/>
            <w:tcPrChange w:id="4434" w:author="Gladiator Gladiator" w:date="2018-06-01T16:59:00Z">
              <w:tcPr>
                <w:tcW w:w="996" w:type="dxa"/>
                <w:tcBorders>
                  <w:top w:val="single" w:sz="4" w:space="0" w:color="9BC2E6"/>
                  <w:left w:val="nil"/>
                  <w:bottom w:val="single" w:sz="4" w:space="0" w:color="9BC2E6"/>
                  <w:right w:val="nil"/>
                </w:tcBorders>
                <w:shd w:val="clear" w:color="000000" w:fill="FFFF00"/>
                <w:noWrap/>
                <w:vAlign w:val="bottom"/>
                <w:hideMark/>
              </w:tcPr>
            </w:tcPrChange>
          </w:tcPr>
          <w:p w14:paraId="35A65D41" w14:textId="77777777" w:rsidR="00AD1DD6" w:rsidRPr="00AD1DD6" w:rsidRDefault="00AD1DD6" w:rsidP="00AD1DD6">
            <w:pPr>
              <w:spacing w:after="0" w:line="240" w:lineRule="auto"/>
              <w:rPr>
                <w:ins w:id="4435" w:author="Gladiator Gladiator" w:date="2018-06-01T16:58:00Z"/>
                <w:rFonts w:ascii="Calibri" w:eastAsia="Times New Roman" w:hAnsi="Calibri" w:cs="Calibri"/>
                <w:color w:val="000000"/>
              </w:rPr>
            </w:pPr>
            <w:ins w:id="4436" w:author="Gladiator Gladiator" w:date="2018-06-01T16:58:00Z">
              <w:r w:rsidRPr="00AD1DD6">
                <w:rPr>
                  <w:rFonts w:ascii="Calibri" w:eastAsia="Times New Roman" w:hAnsi="Calibri" w:cs="Calibri"/>
                  <w:color w:val="000000"/>
                </w:rPr>
                <w:t>MIN</w:t>
              </w:r>
            </w:ins>
          </w:p>
        </w:tc>
        <w:tc>
          <w:tcPr>
            <w:tcW w:w="1152" w:type="dxa"/>
            <w:tcBorders>
              <w:top w:val="single" w:sz="4" w:space="0" w:color="9BC2E6"/>
              <w:left w:val="nil"/>
              <w:bottom w:val="single" w:sz="4" w:space="0" w:color="9BC2E6"/>
              <w:right w:val="nil"/>
            </w:tcBorders>
            <w:shd w:val="clear" w:color="000000" w:fill="FFFF00"/>
            <w:noWrap/>
            <w:vAlign w:val="bottom"/>
            <w:hideMark/>
            <w:tcPrChange w:id="4437" w:author="Gladiator Gladiator" w:date="2018-06-01T16:59:00Z">
              <w:tcPr>
                <w:tcW w:w="960" w:type="dxa"/>
                <w:tcBorders>
                  <w:top w:val="single" w:sz="4" w:space="0" w:color="9BC2E6"/>
                  <w:left w:val="nil"/>
                  <w:bottom w:val="single" w:sz="4" w:space="0" w:color="9BC2E6"/>
                  <w:right w:val="nil"/>
                </w:tcBorders>
                <w:shd w:val="clear" w:color="000000" w:fill="FFFF00"/>
                <w:noWrap/>
                <w:vAlign w:val="bottom"/>
                <w:hideMark/>
              </w:tcPr>
            </w:tcPrChange>
          </w:tcPr>
          <w:p w14:paraId="4A544D92" w14:textId="77777777" w:rsidR="00AD1DD6" w:rsidRPr="00AD1DD6" w:rsidRDefault="00AD1DD6" w:rsidP="00AD1DD6">
            <w:pPr>
              <w:spacing w:after="0" w:line="240" w:lineRule="auto"/>
              <w:jc w:val="right"/>
              <w:rPr>
                <w:ins w:id="4438" w:author="Gladiator Gladiator" w:date="2018-06-01T16:58:00Z"/>
                <w:rFonts w:ascii="Calibri" w:eastAsia="Times New Roman" w:hAnsi="Calibri" w:cs="Calibri"/>
                <w:color w:val="000000"/>
              </w:rPr>
            </w:pPr>
            <w:ins w:id="4439" w:author="Gladiator Gladiator" w:date="2018-06-01T16:58:00Z">
              <w:r w:rsidRPr="00AD1DD6">
                <w:rPr>
                  <w:rFonts w:ascii="Calibri" w:eastAsia="Times New Roman" w:hAnsi="Calibri" w:cs="Calibri"/>
                  <w:color w:val="000000"/>
                </w:rPr>
                <w:t>0.0465</w:t>
              </w:r>
            </w:ins>
          </w:p>
        </w:tc>
        <w:tc>
          <w:tcPr>
            <w:tcW w:w="1105" w:type="dxa"/>
            <w:tcBorders>
              <w:top w:val="single" w:sz="4" w:space="0" w:color="9BC2E6"/>
              <w:left w:val="nil"/>
              <w:bottom w:val="single" w:sz="4" w:space="0" w:color="9BC2E6"/>
              <w:right w:val="nil"/>
            </w:tcBorders>
            <w:shd w:val="clear" w:color="DDEBF7" w:fill="DDEBF7"/>
            <w:noWrap/>
            <w:vAlign w:val="bottom"/>
            <w:hideMark/>
            <w:tcPrChange w:id="4440" w:author="Gladiator Gladiator" w:date="2018-06-01T16:59:00Z">
              <w:tcPr>
                <w:tcW w:w="1105" w:type="dxa"/>
                <w:tcBorders>
                  <w:top w:val="single" w:sz="4" w:space="0" w:color="9BC2E6"/>
                  <w:left w:val="nil"/>
                  <w:bottom w:val="single" w:sz="4" w:space="0" w:color="9BC2E6"/>
                  <w:right w:val="nil"/>
                </w:tcBorders>
                <w:shd w:val="clear" w:color="DDEBF7" w:fill="DDEBF7"/>
                <w:noWrap/>
                <w:vAlign w:val="bottom"/>
                <w:hideMark/>
              </w:tcPr>
            </w:tcPrChange>
          </w:tcPr>
          <w:p w14:paraId="1F30B468" w14:textId="77777777" w:rsidR="00AD1DD6" w:rsidRPr="00AD1DD6" w:rsidRDefault="00AD1DD6" w:rsidP="00AD1DD6">
            <w:pPr>
              <w:spacing w:after="0" w:line="240" w:lineRule="auto"/>
              <w:jc w:val="right"/>
              <w:rPr>
                <w:ins w:id="4441" w:author="Gladiator Gladiator" w:date="2018-06-01T16:58:00Z"/>
                <w:rFonts w:ascii="Calibri" w:eastAsia="Times New Roman" w:hAnsi="Calibri" w:cs="Calibri"/>
                <w:color w:val="000000"/>
              </w:rPr>
            </w:pPr>
          </w:p>
        </w:tc>
        <w:tc>
          <w:tcPr>
            <w:tcW w:w="1014" w:type="dxa"/>
            <w:tcBorders>
              <w:top w:val="single" w:sz="4" w:space="0" w:color="9BC2E6"/>
              <w:left w:val="nil"/>
              <w:bottom w:val="single" w:sz="4" w:space="0" w:color="9BC2E6"/>
              <w:right w:val="nil"/>
            </w:tcBorders>
            <w:shd w:val="clear" w:color="DDEBF7" w:fill="DDEBF7"/>
            <w:noWrap/>
            <w:vAlign w:val="bottom"/>
            <w:hideMark/>
            <w:tcPrChange w:id="4442" w:author="Gladiator Gladiator" w:date="2018-06-01T16:59:00Z">
              <w:tcPr>
                <w:tcW w:w="1014" w:type="dxa"/>
                <w:tcBorders>
                  <w:top w:val="single" w:sz="4" w:space="0" w:color="9BC2E6"/>
                  <w:left w:val="nil"/>
                  <w:bottom w:val="single" w:sz="4" w:space="0" w:color="9BC2E6"/>
                  <w:right w:val="nil"/>
                </w:tcBorders>
                <w:shd w:val="clear" w:color="DDEBF7" w:fill="DDEBF7"/>
                <w:noWrap/>
                <w:vAlign w:val="bottom"/>
                <w:hideMark/>
              </w:tcPr>
            </w:tcPrChange>
          </w:tcPr>
          <w:p w14:paraId="2A85AF82" w14:textId="77777777" w:rsidR="00AD1DD6" w:rsidRPr="00AD1DD6" w:rsidRDefault="00AD1DD6" w:rsidP="00AD1DD6">
            <w:pPr>
              <w:spacing w:after="0" w:line="240" w:lineRule="auto"/>
              <w:rPr>
                <w:ins w:id="4443" w:author="Gladiator Gladiator" w:date="2018-06-01T16:58:00Z"/>
                <w:rFonts w:ascii="Times New Roman" w:eastAsia="Times New Roman" w:hAnsi="Times New Roman" w:cs="Times New Roman"/>
                <w:sz w:val="20"/>
                <w:szCs w:val="20"/>
              </w:rPr>
            </w:pPr>
          </w:p>
        </w:tc>
        <w:tc>
          <w:tcPr>
            <w:tcW w:w="1268" w:type="dxa"/>
            <w:tcBorders>
              <w:top w:val="single" w:sz="4" w:space="0" w:color="9BC2E6"/>
              <w:left w:val="nil"/>
              <w:bottom w:val="single" w:sz="4" w:space="0" w:color="9BC2E6"/>
              <w:right w:val="nil"/>
            </w:tcBorders>
            <w:shd w:val="clear" w:color="DDEBF7" w:fill="DDEBF7"/>
            <w:noWrap/>
            <w:vAlign w:val="bottom"/>
            <w:hideMark/>
            <w:tcPrChange w:id="4444" w:author="Gladiator Gladiator" w:date="2018-06-01T16:59:00Z">
              <w:tcPr>
                <w:tcW w:w="1268" w:type="dxa"/>
                <w:tcBorders>
                  <w:top w:val="single" w:sz="4" w:space="0" w:color="9BC2E6"/>
                  <w:left w:val="nil"/>
                  <w:bottom w:val="single" w:sz="4" w:space="0" w:color="9BC2E6"/>
                  <w:right w:val="nil"/>
                </w:tcBorders>
                <w:shd w:val="clear" w:color="DDEBF7" w:fill="DDEBF7"/>
                <w:noWrap/>
                <w:vAlign w:val="bottom"/>
                <w:hideMark/>
              </w:tcPr>
            </w:tcPrChange>
          </w:tcPr>
          <w:p w14:paraId="65AACAC4" w14:textId="77777777" w:rsidR="00AD1DD6" w:rsidRPr="00AD1DD6" w:rsidRDefault="00AD1DD6" w:rsidP="00AD1DD6">
            <w:pPr>
              <w:spacing w:after="0" w:line="240" w:lineRule="auto"/>
              <w:rPr>
                <w:ins w:id="4445" w:author="Gladiator Gladiator" w:date="2018-06-01T16:58:00Z"/>
                <w:rFonts w:ascii="Times New Roman" w:eastAsia="Times New Roman" w:hAnsi="Times New Roman" w:cs="Times New Roman"/>
                <w:sz w:val="20"/>
                <w:szCs w:val="20"/>
              </w:rPr>
            </w:pPr>
          </w:p>
        </w:tc>
        <w:tc>
          <w:tcPr>
            <w:tcW w:w="1268" w:type="dxa"/>
            <w:tcBorders>
              <w:top w:val="single" w:sz="4" w:space="0" w:color="9BC2E6"/>
              <w:left w:val="nil"/>
              <w:bottom w:val="single" w:sz="4" w:space="0" w:color="9BC2E6"/>
              <w:right w:val="single" w:sz="4" w:space="0" w:color="9BC2E6"/>
            </w:tcBorders>
            <w:shd w:val="clear" w:color="DDEBF7" w:fill="DDEBF7"/>
            <w:noWrap/>
            <w:vAlign w:val="bottom"/>
            <w:hideMark/>
            <w:tcPrChange w:id="4446" w:author="Gladiator Gladiator" w:date="2018-06-01T16:59:00Z">
              <w:tcPr>
                <w:tcW w:w="1268"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6431B86A" w14:textId="77777777" w:rsidR="00AD1DD6" w:rsidRPr="00AD1DD6" w:rsidRDefault="00AD1DD6" w:rsidP="00AD1DD6">
            <w:pPr>
              <w:spacing w:after="0" w:line="240" w:lineRule="auto"/>
              <w:rPr>
                <w:ins w:id="4447" w:author="Gladiator Gladiator" w:date="2018-06-01T16:58:00Z"/>
                <w:rFonts w:ascii="Times New Roman" w:eastAsia="Times New Roman" w:hAnsi="Times New Roman" w:cs="Times New Roman"/>
                <w:sz w:val="20"/>
                <w:szCs w:val="20"/>
              </w:rPr>
            </w:pPr>
          </w:p>
        </w:tc>
      </w:tr>
    </w:tbl>
    <w:p w14:paraId="65F1F1B3" w14:textId="630B8484" w:rsidR="00254DFF" w:rsidRPr="00CB27AA" w:rsidRDefault="00254DFF" w:rsidP="00254DFF">
      <w:pPr>
        <w:ind w:firstLine="180"/>
        <w:jc w:val="center"/>
        <w:rPr>
          <w:sz w:val="16"/>
          <w:szCs w:val="16"/>
          <w:lang w:val="el-GR"/>
        </w:rPr>
      </w:pPr>
    </w:p>
    <w:p w14:paraId="0DD251C6" w14:textId="77777777" w:rsidR="00254DFF" w:rsidRPr="00CB27AA" w:rsidRDefault="005E1B3E" w:rsidP="00254DFF">
      <w:pPr>
        <w:ind w:firstLine="180"/>
        <w:jc w:val="center"/>
        <w:rPr>
          <w:sz w:val="16"/>
          <w:szCs w:val="16"/>
          <w:lang w:val="el-GR"/>
        </w:rPr>
      </w:pPr>
      <w:r>
        <w:rPr>
          <w:sz w:val="16"/>
          <w:szCs w:val="16"/>
          <w:lang w:val="el-GR"/>
        </w:rPr>
        <w:t>Εικόνα</w:t>
      </w:r>
      <w:r w:rsidR="00CB27AA">
        <w:rPr>
          <w:sz w:val="16"/>
          <w:szCs w:val="16"/>
          <w:lang w:val="el-GR"/>
        </w:rPr>
        <w:t xml:space="preserve"> 7.21</w:t>
      </w:r>
      <w:r w:rsidRPr="00CB27AA">
        <w:rPr>
          <w:sz w:val="16"/>
          <w:szCs w:val="16"/>
          <w:lang w:val="el-GR"/>
        </w:rPr>
        <w:t xml:space="preserve"> : </w:t>
      </w:r>
      <w:r>
        <w:rPr>
          <w:sz w:val="16"/>
          <w:szCs w:val="16"/>
        </w:rPr>
        <w:t>Aggregated</w:t>
      </w:r>
      <w:r w:rsidRPr="00CB27AA">
        <w:rPr>
          <w:sz w:val="16"/>
          <w:szCs w:val="16"/>
          <w:lang w:val="el-GR"/>
        </w:rPr>
        <w:t xml:space="preserve"> </w:t>
      </w:r>
      <w:r>
        <w:rPr>
          <w:sz w:val="16"/>
          <w:szCs w:val="16"/>
        </w:rPr>
        <w:t>pNN</w:t>
      </w:r>
      <w:r w:rsidRPr="00CB27AA">
        <w:rPr>
          <w:sz w:val="16"/>
          <w:szCs w:val="16"/>
          <w:lang w:val="el-GR"/>
        </w:rPr>
        <w:t>50</w:t>
      </w:r>
    </w:p>
    <w:p w14:paraId="5897C210" w14:textId="77777777" w:rsidR="00254DFF" w:rsidRPr="00CB27AA" w:rsidRDefault="00254DFF" w:rsidP="00254DFF">
      <w:pPr>
        <w:ind w:firstLine="180"/>
        <w:jc w:val="center"/>
        <w:rPr>
          <w:sz w:val="16"/>
          <w:szCs w:val="16"/>
          <w:lang w:val="el-GR"/>
        </w:rPr>
      </w:pPr>
      <w:r w:rsidRPr="00CB27AA">
        <w:rPr>
          <w:sz w:val="16"/>
          <w:szCs w:val="16"/>
          <w:lang w:val="el-GR"/>
        </w:rPr>
        <w:t xml:space="preserve"> </w:t>
      </w:r>
    </w:p>
    <w:p w14:paraId="73A5E94A" w14:textId="77777777" w:rsidR="00F56054" w:rsidRDefault="00F56054">
      <w:pPr>
        <w:rPr>
          <w:ins w:id="4448" w:author="goumop" w:date="2018-05-29T14:54:00Z"/>
          <w:rFonts w:asciiTheme="majorHAnsi" w:eastAsiaTheme="majorEastAsia" w:hAnsiTheme="majorHAnsi" w:cstheme="majorBidi"/>
          <w:color w:val="1F4D78" w:themeColor="accent1" w:themeShade="7F"/>
          <w:sz w:val="28"/>
          <w:szCs w:val="24"/>
          <w:u w:val="single"/>
          <w:lang w:val="el-GR"/>
        </w:rPr>
      </w:pPr>
      <w:ins w:id="4449" w:author="goumop" w:date="2018-05-29T14:54:00Z">
        <w:r>
          <w:rPr>
            <w:sz w:val="28"/>
            <w:u w:val="single"/>
            <w:lang w:val="el-GR"/>
          </w:rPr>
          <w:br w:type="page"/>
        </w:r>
      </w:ins>
    </w:p>
    <w:p w14:paraId="50FCD54D" w14:textId="5D251BBC" w:rsidR="00FD368E" w:rsidRPr="004D05D6" w:rsidRDefault="00787726">
      <w:pPr>
        <w:pStyle w:val="3"/>
        <w:rPr>
          <w:sz w:val="28"/>
          <w:u w:val="single"/>
          <w:lang w:val="el-GR"/>
          <w:rPrChange w:id="4450" w:author="Gladiator Gladiator" w:date="2018-05-23T20:51:00Z">
            <w:rPr>
              <w:lang w:val="el-GR"/>
            </w:rPr>
          </w:rPrChange>
        </w:rPr>
        <w:pPrChange w:id="4451" w:author="Gladiator Gladiator" w:date="2018-05-23T20:51:00Z">
          <w:pPr>
            <w:jc w:val="both"/>
          </w:pPr>
        </w:pPrChange>
      </w:pPr>
      <w:r w:rsidRPr="004D05D6">
        <w:rPr>
          <w:sz w:val="28"/>
          <w:u w:val="single"/>
          <w:lang w:val="el-GR"/>
          <w:rPrChange w:id="4452" w:author="Gladiator Gladiator" w:date="2018-05-23T20:51:00Z">
            <w:rPr>
              <w:lang w:val="el-GR"/>
            </w:rPr>
          </w:rPrChange>
        </w:rPr>
        <w:lastRenderedPageBreak/>
        <w:t>7.6</w:t>
      </w:r>
      <w:r w:rsidR="00FD368E" w:rsidRPr="004D05D6">
        <w:rPr>
          <w:sz w:val="28"/>
          <w:u w:val="single"/>
          <w:lang w:val="el-GR"/>
          <w:rPrChange w:id="4453" w:author="Gladiator Gladiator" w:date="2018-05-23T20:51:00Z">
            <w:rPr>
              <w:lang w:val="el-GR"/>
            </w:rPr>
          </w:rPrChange>
        </w:rPr>
        <w:t xml:space="preserve">.1 </w:t>
      </w:r>
      <w:r w:rsidR="00FE61B9" w:rsidRPr="004D05D6">
        <w:rPr>
          <w:sz w:val="28"/>
          <w:u w:val="single"/>
          <w:lang w:val="el-GR"/>
          <w:rPrChange w:id="4454" w:author="Gladiator Gladiator" w:date="2018-05-23T20:51:00Z">
            <w:rPr>
              <w:lang w:val="el-GR"/>
            </w:rPr>
          </w:rPrChange>
        </w:rPr>
        <w:t>Ανάλυση μεταβλητής</w:t>
      </w:r>
      <w:r w:rsidR="00FD368E" w:rsidRPr="004D05D6">
        <w:rPr>
          <w:sz w:val="28"/>
          <w:u w:val="single"/>
          <w:lang w:val="el-GR"/>
          <w:rPrChange w:id="4455" w:author="Gladiator Gladiator" w:date="2018-05-23T20:51:00Z">
            <w:rPr>
              <w:lang w:val="el-GR"/>
            </w:rPr>
          </w:rPrChange>
        </w:rPr>
        <w:t xml:space="preserve"> </w:t>
      </w:r>
      <w:r w:rsidR="00FD368E" w:rsidRPr="004D05D6">
        <w:rPr>
          <w:sz w:val="28"/>
          <w:u w:val="single"/>
          <w:rPrChange w:id="4456" w:author="Gladiator Gladiator" w:date="2018-05-23T20:51:00Z">
            <w:rPr/>
          </w:rPrChange>
        </w:rPr>
        <w:t>Heart</w:t>
      </w:r>
      <w:r w:rsidR="00FD368E" w:rsidRPr="004D05D6">
        <w:rPr>
          <w:sz w:val="28"/>
          <w:u w:val="single"/>
          <w:lang w:val="el-GR"/>
          <w:rPrChange w:id="4457" w:author="Gladiator Gladiator" w:date="2018-05-23T20:51:00Z">
            <w:rPr>
              <w:lang w:val="el-GR"/>
            </w:rPr>
          </w:rPrChange>
        </w:rPr>
        <w:t xml:space="preserve"> </w:t>
      </w:r>
      <w:r w:rsidR="00FD368E" w:rsidRPr="004D05D6">
        <w:rPr>
          <w:sz w:val="28"/>
          <w:u w:val="single"/>
          <w:rPrChange w:id="4458" w:author="Gladiator Gladiator" w:date="2018-05-23T20:51:00Z">
            <w:rPr/>
          </w:rPrChange>
        </w:rPr>
        <w:t>Rate</w:t>
      </w:r>
    </w:p>
    <w:p w14:paraId="0E8FBD9F" w14:textId="092E54BF" w:rsidR="00F064D3" w:rsidRDefault="009661A3" w:rsidP="008724CC">
      <w:pPr>
        <w:ind w:firstLine="180"/>
        <w:jc w:val="both"/>
        <w:rPr>
          <w:sz w:val="24"/>
          <w:szCs w:val="16"/>
          <w:lang w:val="el-GR"/>
        </w:rPr>
      </w:pPr>
      <w:r>
        <w:rPr>
          <w:sz w:val="24"/>
          <w:szCs w:val="16"/>
          <w:lang w:val="el-GR"/>
        </w:rPr>
        <w:t>Με</w:t>
      </w:r>
      <w:r w:rsidRPr="00CB27AA">
        <w:rPr>
          <w:sz w:val="24"/>
          <w:szCs w:val="16"/>
          <w:lang w:val="el-GR"/>
        </w:rPr>
        <w:t xml:space="preserve"> </w:t>
      </w:r>
      <w:r>
        <w:rPr>
          <w:sz w:val="24"/>
          <w:szCs w:val="16"/>
          <w:lang w:val="el-GR"/>
        </w:rPr>
        <w:t>μια</w:t>
      </w:r>
      <w:r w:rsidRPr="00CB27AA">
        <w:rPr>
          <w:sz w:val="24"/>
          <w:szCs w:val="16"/>
          <w:lang w:val="el-GR"/>
        </w:rPr>
        <w:t xml:space="preserve"> </w:t>
      </w:r>
      <w:r>
        <w:rPr>
          <w:sz w:val="24"/>
          <w:szCs w:val="16"/>
          <w:lang w:val="el-GR"/>
        </w:rPr>
        <w:t>πρώτη</w:t>
      </w:r>
      <w:r w:rsidRPr="00CB27AA">
        <w:rPr>
          <w:sz w:val="24"/>
          <w:szCs w:val="16"/>
          <w:lang w:val="el-GR"/>
        </w:rPr>
        <w:t xml:space="preserve"> </w:t>
      </w:r>
      <w:r>
        <w:rPr>
          <w:sz w:val="24"/>
          <w:szCs w:val="16"/>
          <w:lang w:val="el-GR"/>
        </w:rPr>
        <w:t>ματιά</w:t>
      </w:r>
      <w:r w:rsidRPr="00CB27AA">
        <w:rPr>
          <w:sz w:val="24"/>
          <w:szCs w:val="16"/>
          <w:lang w:val="el-GR"/>
        </w:rPr>
        <w:t xml:space="preserve">, </w:t>
      </w:r>
      <w:r w:rsidR="00C41C8A">
        <w:rPr>
          <w:sz w:val="24"/>
          <w:szCs w:val="16"/>
          <w:lang w:val="el-GR"/>
        </w:rPr>
        <w:t xml:space="preserve">παρατηρούμε στην </w:t>
      </w:r>
      <w:del w:id="4459" w:author="goumop" w:date="2018-05-29T14:31:00Z">
        <w:r w:rsidR="00C41C8A" w:rsidDel="00D41A96">
          <w:rPr>
            <w:sz w:val="24"/>
            <w:szCs w:val="16"/>
            <w:lang w:val="el-GR"/>
          </w:rPr>
          <w:delText>εικόνα</w:delText>
        </w:r>
      </w:del>
      <w:ins w:id="4460" w:author="goumop" w:date="2018-05-29T14:31:00Z">
        <w:r w:rsidR="00D41A96">
          <w:rPr>
            <w:sz w:val="24"/>
            <w:szCs w:val="16"/>
            <w:lang w:val="el-GR"/>
          </w:rPr>
          <w:t>Εικόνα</w:t>
        </w:r>
      </w:ins>
      <w:r w:rsidR="00C41C8A">
        <w:rPr>
          <w:sz w:val="24"/>
          <w:szCs w:val="16"/>
          <w:lang w:val="el-GR"/>
        </w:rPr>
        <w:t xml:space="preserve"> 7.22</w:t>
      </w:r>
      <w:r>
        <w:rPr>
          <w:sz w:val="24"/>
          <w:szCs w:val="16"/>
          <w:lang w:val="el-GR"/>
        </w:rPr>
        <w:t xml:space="preserve"> πως οι εξεταζόμενοι σε κατάσταση ηρεμίας</w:t>
      </w:r>
      <w:r w:rsidR="003158FF">
        <w:rPr>
          <w:sz w:val="24"/>
          <w:szCs w:val="16"/>
          <w:lang w:val="el-GR"/>
        </w:rPr>
        <w:t>,</w:t>
      </w:r>
      <w:r w:rsidRPr="009661A3">
        <w:rPr>
          <w:sz w:val="24"/>
          <w:szCs w:val="16"/>
          <w:lang w:val="el-GR"/>
        </w:rPr>
        <w:t xml:space="preserve"> </w:t>
      </w:r>
      <w:r>
        <w:rPr>
          <w:sz w:val="24"/>
          <w:szCs w:val="16"/>
          <w:lang w:val="el-GR"/>
        </w:rPr>
        <w:t xml:space="preserve">έχουν αισθητά πιο χαμηλή καρδιακή συχνότητα απ’ ότι σε κατάσταση </w:t>
      </w:r>
      <w:r>
        <w:rPr>
          <w:sz w:val="24"/>
          <w:szCs w:val="16"/>
        </w:rPr>
        <w:t>stress</w:t>
      </w:r>
      <w:r w:rsidRPr="009661A3">
        <w:rPr>
          <w:sz w:val="24"/>
          <w:szCs w:val="16"/>
          <w:lang w:val="el-GR"/>
        </w:rPr>
        <w:t>.</w:t>
      </w:r>
      <w:r w:rsidR="00F064D3">
        <w:rPr>
          <w:sz w:val="24"/>
          <w:szCs w:val="16"/>
          <w:lang w:val="el-GR"/>
        </w:rPr>
        <w:t xml:space="preserve">Ο Συνολικός μέσος όρος της καρδιακής συχνότητας σε κατάσταση είναι 71 παλμοί ανά λεπτό, ενώ σε κατάσταση </w:t>
      </w:r>
      <w:r w:rsidR="00F064D3">
        <w:rPr>
          <w:sz w:val="24"/>
          <w:szCs w:val="16"/>
        </w:rPr>
        <w:t>stress</w:t>
      </w:r>
      <w:r w:rsidR="00F064D3" w:rsidRPr="00F064D3">
        <w:rPr>
          <w:sz w:val="24"/>
          <w:szCs w:val="16"/>
          <w:lang w:val="el-GR"/>
        </w:rPr>
        <w:t xml:space="preserve"> </w:t>
      </w:r>
      <w:r w:rsidR="00F064D3">
        <w:rPr>
          <w:sz w:val="24"/>
          <w:szCs w:val="16"/>
          <w:lang w:val="el-GR"/>
        </w:rPr>
        <w:t>85,αριθμός πολύ μεγαλύτερος.</w:t>
      </w:r>
      <w:r w:rsidR="008724CC">
        <w:rPr>
          <w:sz w:val="24"/>
          <w:szCs w:val="16"/>
          <w:lang w:val="el-GR"/>
        </w:rPr>
        <w:t xml:space="preserve"> Στ</w:t>
      </w:r>
      <w:ins w:id="4461" w:author="Gladiator Gladiator" w:date="2018-05-23T00:18:00Z">
        <w:r w:rsidR="00B65622">
          <w:rPr>
            <w:sz w:val="24"/>
            <w:szCs w:val="16"/>
            <w:lang w:val="el-GR"/>
          </w:rPr>
          <w:t>ις</w:t>
        </w:r>
      </w:ins>
      <w:del w:id="4462" w:author="Gladiator Gladiator" w:date="2018-05-23T00:18:00Z">
        <w:r w:rsidR="008724CC" w:rsidDel="00B65622">
          <w:rPr>
            <w:sz w:val="24"/>
            <w:szCs w:val="16"/>
            <w:lang w:val="el-GR"/>
          </w:rPr>
          <w:delText>ην</w:delText>
        </w:r>
      </w:del>
      <w:r w:rsidR="008724CC">
        <w:rPr>
          <w:sz w:val="24"/>
          <w:szCs w:val="16"/>
          <w:lang w:val="el-GR"/>
        </w:rPr>
        <w:t xml:space="preserve"> παρακάτω εικόν</w:t>
      </w:r>
      <w:ins w:id="4463" w:author="Gladiator Gladiator" w:date="2018-05-23T00:18:00Z">
        <w:r w:rsidR="00B65622">
          <w:rPr>
            <w:sz w:val="24"/>
            <w:szCs w:val="16"/>
            <w:lang w:val="el-GR"/>
          </w:rPr>
          <w:t>ες</w:t>
        </w:r>
      </w:ins>
      <w:del w:id="4464" w:author="Gladiator Gladiator" w:date="2018-05-23T00:18:00Z">
        <w:r w:rsidR="008724CC" w:rsidDel="00B65622">
          <w:rPr>
            <w:sz w:val="24"/>
            <w:szCs w:val="16"/>
            <w:lang w:val="el-GR"/>
          </w:rPr>
          <w:delText>α</w:delText>
        </w:r>
      </w:del>
      <w:r w:rsidR="008724CC">
        <w:rPr>
          <w:sz w:val="24"/>
          <w:szCs w:val="16"/>
          <w:lang w:val="el-GR"/>
        </w:rPr>
        <w:t xml:space="preserve"> (</w:t>
      </w:r>
      <w:ins w:id="4465" w:author="Gladiator Gladiator" w:date="2018-05-23T00:18:00Z">
        <w:r w:rsidR="00B65622">
          <w:rPr>
            <w:sz w:val="24"/>
            <w:szCs w:val="16"/>
            <w:lang w:val="el-GR"/>
          </w:rPr>
          <w:t>Ε</w:t>
        </w:r>
      </w:ins>
      <w:del w:id="4466" w:author="Gladiator Gladiator" w:date="2018-05-23T00:18:00Z">
        <w:r w:rsidR="008724CC" w:rsidDel="00B65622">
          <w:rPr>
            <w:sz w:val="24"/>
            <w:szCs w:val="16"/>
            <w:lang w:val="el-GR"/>
          </w:rPr>
          <w:delText>ε</w:delText>
        </w:r>
      </w:del>
      <w:r w:rsidR="008724CC">
        <w:rPr>
          <w:sz w:val="24"/>
          <w:szCs w:val="16"/>
          <w:lang w:val="el-GR"/>
        </w:rPr>
        <w:t xml:space="preserve">ικόνα </w:t>
      </w:r>
      <w:r w:rsidR="00C41C8A">
        <w:rPr>
          <w:sz w:val="24"/>
          <w:szCs w:val="16"/>
          <w:lang w:val="el-GR"/>
        </w:rPr>
        <w:t>7.22</w:t>
      </w:r>
      <w:ins w:id="4467" w:author="Gladiator Gladiator" w:date="2018-05-23T00:18:00Z">
        <w:r w:rsidR="00B65622">
          <w:rPr>
            <w:sz w:val="24"/>
            <w:szCs w:val="16"/>
            <w:lang w:val="el-GR"/>
          </w:rPr>
          <w:t xml:space="preserve"> και Εικόνα 7.</w:t>
        </w:r>
      </w:ins>
      <w:ins w:id="4468" w:author="Gladiator Gladiator" w:date="2018-05-23T00:19:00Z">
        <w:r w:rsidR="00B65622">
          <w:rPr>
            <w:sz w:val="24"/>
            <w:szCs w:val="16"/>
            <w:lang w:val="el-GR"/>
          </w:rPr>
          <w:t>23</w:t>
        </w:r>
      </w:ins>
      <w:r w:rsidR="008724CC">
        <w:rPr>
          <w:sz w:val="24"/>
          <w:szCs w:val="16"/>
          <w:lang w:val="el-GR"/>
        </w:rPr>
        <w:t>),φαίνεται καλύτερα</w:t>
      </w:r>
      <w:del w:id="4469" w:author="Gladiator Gladiator" w:date="2018-05-23T00:19:00Z">
        <w:r w:rsidR="008724CC" w:rsidDel="00BF2978">
          <w:rPr>
            <w:sz w:val="24"/>
            <w:szCs w:val="16"/>
            <w:lang w:val="el-GR"/>
          </w:rPr>
          <w:delText>, στους περισσότερους εξεταζόμενους,</w:delText>
        </w:r>
      </w:del>
      <w:r w:rsidR="008724CC">
        <w:rPr>
          <w:sz w:val="24"/>
          <w:szCs w:val="16"/>
          <w:lang w:val="el-GR"/>
        </w:rPr>
        <w:t xml:space="preserve"> η μεγάλη διαφορά στην καρδιακή συχνότητα.  </w:t>
      </w:r>
      <w:r w:rsidRPr="009661A3">
        <w:rPr>
          <w:sz w:val="24"/>
          <w:szCs w:val="16"/>
          <w:lang w:val="el-GR"/>
        </w:rPr>
        <w:t xml:space="preserve"> </w:t>
      </w:r>
    </w:p>
    <w:p w14:paraId="3B6A3DA6" w14:textId="77777777" w:rsidR="008724CC" w:rsidRDefault="008724CC" w:rsidP="008724CC">
      <w:pPr>
        <w:ind w:firstLine="180"/>
        <w:jc w:val="both"/>
        <w:rPr>
          <w:sz w:val="24"/>
          <w:szCs w:val="16"/>
          <w:lang w:val="el-GR"/>
        </w:rPr>
      </w:pPr>
    </w:p>
    <w:p w14:paraId="75CBEEAE" w14:textId="7C73CC55" w:rsidR="00F064D3" w:rsidRDefault="00E9199B">
      <w:pPr>
        <w:ind w:hanging="90"/>
        <w:rPr>
          <w:sz w:val="24"/>
          <w:szCs w:val="16"/>
          <w:lang w:val="el-GR"/>
        </w:rPr>
        <w:pPrChange w:id="4470" w:author="Gladiator Gladiator" w:date="2018-05-22T23:57:00Z">
          <w:pPr>
            <w:ind w:hanging="90"/>
            <w:jc w:val="both"/>
          </w:pPr>
        </w:pPrChange>
      </w:pPr>
      <w:ins w:id="4471" w:author="Gladiator Gladiator" w:date="2018-05-22T19:19:00Z">
        <w:r w:rsidRPr="008D42E1">
          <w:rPr>
            <w:noProof/>
          </w:rPr>
          <w:drawing>
            <wp:inline distT="0" distB="0" distL="0" distR="0" wp14:anchorId="0E55AC93" wp14:editId="315C8B9D">
              <wp:extent cx="6162675" cy="4086225"/>
              <wp:effectExtent l="0" t="0" r="9525" b="9525"/>
              <wp:docPr id="130" name="Γράφημα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ins>
      <w:del w:id="4472" w:author="Gladiator Gladiator" w:date="2018-05-22T19:18:00Z">
        <w:r w:rsidR="00F064D3" w:rsidDel="00E9199B">
          <w:rPr>
            <w:noProof/>
          </w:rPr>
          <w:drawing>
            <wp:inline distT="0" distB="0" distL="0" distR="0" wp14:anchorId="3DAFC83B" wp14:editId="190768B2">
              <wp:extent cx="6024245" cy="3219450"/>
              <wp:effectExtent l="0" t="0" r="14605" b="0"/>
              <wp:docPr id="53" name="Γράφημα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del>
    </w:p>
    <w:p w14:paraId="2B908033" w14:textId="77777777" w:rsidR="00F064D3" w:rsidRDefault="00CB27AA" w:rsidP="00F064D3">
      <w:pPr>
        <w:ind w:hanging="90"/>
        <w:jc w:val="center"/>
        <w:rPr>
          <w:sz w:val="16"/>
          <w:szCs w:val="16"/>
          <w:lang w:val="el-GR"/>
        </w:rPr>
      </w:pPr>
      <w:r>
        <w:rPr>
          <w:sz w:val="16"/>
          <w:szCs w:val="16"/>
          <w:lang w:val="el-GR"/>
        </w:rPr>
        <w:t>Εικόνα 7.22</w:t>
      </w:r>
      <w:r w:rsidR="00F064D3">
        <w:rPr>
          <w:sz w:val="16"/>
          <w:szCs w:val="16"/>
          <w:lang w:val="el-GR"/>
        </w:rPr>
        <w:t xml:space="preserve"> </w:t>
      </w:r>
      <w:commentRangeStart w:id="4473"/>
      <w:r w:rsidR="00F064D3" w:rsidRPr="00280C06">
        <w:rPr>
          <w:sz w:val="16"/>
          <w:szCs w:val="16"/>
          <w:lang w:val="el-GR"/>
        </w:rPr>
        <w:t xml:space="preserve">: </w:t>
      </w:r>
      <w:commentRangeStart w:id="4474"/>
      <w:r w:rsidR="00F064D3">
        <w:rPr>
          <w:sz w:val="16"/>
          <w:szCs w:val="16"/>
          <w:lang w:val="el-GR"/>
        </w:rPr>
        <w:t xml:space="preserve">Μέσος </w:t>
      </w:r>
      <w:r>
        <w:rPr>
          <w:sz w:val="16"/>
          <w:szCs w:val="16"/>
          <w:lang w:val="el-GR"/>
        </w:rPr>
        <w:t xml:space="preserve"> καρδιακός ρυθμός ανά ψυχολογική κατάσταση</w:t>
      </w:r>
      <w:commentRangeEnd w:id="4474"/>
      <w:r w:rsidR="00451D6D">
        <w:rPr>
          <w:rStyle w:val="a7"/>
        </w:rPr>
        <w:commentReference w:id="4474"/>
      </w:r>
      <w:commentRangeEnd w:id="4473"/>
      <w:r w:rsidR="00027450">
        <w:rPr>
          <w:rStyle w:val="a7"/>
        </w:rPr>
        <w:commentReference w:id="4473"/>
      </w:r>
    </w:p>
    <w:p w14:paraId="6192E916" w14:textId="77777777" w:rsidR="008724CC" w:rsidRDefault="008724CC" w:rsidP="008724CC">
      <w:pPr>
        <w:ind w:firstLine="180"/>
        <w:jc w:val="both"/>
        <w:rPr>
          <w:sz w:val="24"/>
          <w:szCs w:val="16"/>
          <w:lang w:val="el-GR"/>
        </w:rPr>
      </w:pPr>
    </w:p>
    <w:p w14:paraId="6E2C5620" w14:textId="3D790310" w:rsidR="00B65622" w:rsidRDefault="00B65622">
      <w:pPr>
        <w:ind w:firstLine="180"/>
        <w:jc w:val="center"/>
        <w:rPr>
          <w:ins w:id="4475" w:author="Gladiator Gladiator" w:date="2018-05-23T00:16:00Z"/>
          <w:sz w:val="24"/>
          <w:szCs w:val="16"/>
          <w:lang w:val="el-GR"/>
        </w:rPr>
        <w:pPrChange w:id="4476" w:author="Gladiator Gladiator" w:date="2018-05-23T00:16:00Z">
          <w:pPr>
            <w:ind w:firstLine="180"/>
            <w:jc w:val="both"/>
          </w:pPr>
        </w:pPrChange>
      </w:pPr>
      <w:ins w:id="4477" w:author="Gladiator Gladiator" w:date="2018-05-23T00:15:00Z">
        <w:r>
          <w:rPr>
            <w:noProof/>
          </w:rPr>
          <w:lastRenderedPageBreak/>
          <w:drawing>
            <wp:inline distT="0" distB="0" distL="0" distR="0" wp14:anchorId="3764C34F" wp14:editId="39EFBEED">
              <wp:extent cx="4343400" cy="2819400"/>
              <wp:effectExtent l="0" t="0" r="0" b="0"/>
              <wp:docPr id="58" name="Γράφημα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ins>
    </w:p>
    <w:p w14:paraId="5C04D28C" w14:textId="3230AD7D" w:rsidR="008724CC" w:rsidRDefault="00B65622">
      <w:pPr>
        <w:ind w:firstLine="180"/>
        <w:jc w:val="center"/>
        <w:rPr>
          <w:sz w:val="24"/>
          <w:szCs w:val="16"/>
          <w:lang w:val="el-GR"/>
        </w:rPr>
        <w:pPrChange w:id="4478" w:author="Gladiator Gladiator" w:date="2018-05-23T00:16:00Z">
          <w:pPr>
            <w:ind w:firstLine="180"/>
            <w:jc w:val="both"/>
          </w:pPr>
        </w:pPrChange>
      </w:pPr>
      <w:ins w:id="4479" w:author="Gladiator Gladiator" w:date="2018-05-23T00:16:00Z">
        <w:r>
          <w:rPr>
            <w:sz w:val="16"/>
            <w:szCs w:val="16"/>
            <w:lang w:val="el-GR"/>
          </w:rPr>
          <w:t xml:space="preserve">Εικόνα 7.23 </w:t>
        </w:r>
        <w:r w:rsidRPr="00B65622">
          <w:rPr>
            <w:sz w:val="16"/>
            <w:szCs w:val="16"/>
            <w:lang w:val="el-GR"/>
            <w:rPrChange w:id="4480" w:author="Gladiator Gladiator" w:date="2018-05-23T00:17:00Z">
              <w:rPr>
                <w:sz w:val="16"/>
                <w:szCs w:val="16"/>
              </w:rPr>
            </w:rPrChange>
          </w:rPr>
          <w:t xml:space="preserve">: </w:t>
        </w:r>
      </w:ins>
      <w:ins w:id="4481" w:author="Gladiator Gladiator" w:date="2018-05-23T00:17:00Z">
        <w:r w:rsidRPr="00B65622">
          <w:rPr>
            <w:sz w:val="16"/>
            <w:szCs w:val="16"/>
            <w:lang w:val="el-GR"/>
            <w:rPrChange w:id="4482" w:author="Gladiator Gladiator" w:date="2018-05-23T00:17:00Z">
              <w:rPr>
                <w:sz w:val="16"/>
                <w:szCs w:val="16"/>
              </w:rPr>
            </w:rPrChange>
          </w:rPr>
          <w:t xml:space="preserve"> </w:t>
        </w:r>
        <w:r>
          <w:rPr>
            <w:sz w:val="16"/>
            <w:szCs w:val="16"/>
            <w:lang w:val="el-GR"/>
          </w:rPr>
          <w:t>Μέσος καρδιακός ρυθμός για όλους τους χρ</w:t>
        </w:r>
      </w:ins>
      <w:ins w:id="4483" w:author="Gladiator Gladiator" w:date="2018-05-23T00:18:00Z">
        <w:r>
          <w:rPr>
            <w:sz w:val="16"/>
            <w:szCs w:val="16"/>
            <w:lang w:val="el-GR"/>
          </w:rPr>
          <w:t>ήστες ανά ψυχολογική κατάσταση</w:t>
        </w:r>
      </w:ins>
      <w:del w:id="4484" w:author="Gladiator Gladiator" w:date="2018-05-23T00:09:00Z">
        <w:r w:rsidR="008724CC" w:rsidDel="00B65622">
          <w:rPr>
            <w:sz w:val="24"/>
            <w:szCs w:val="16"/>
            <w:lang w:val="el-GR"/>
          </w:rPr>
          <w:delText>,</w:delText>
        </w:r>
      </w:del>
    </w:p>
    <w:p w14:paraId="400E31BB" w14:textId="77777777" w:rsidR="008724CC" w:rsidRDefault="008724CC" w:rsidP="008724CC">
      <w:pPr>
        <w:ind w:firstLine="180"/>
        <w:jc w:val="both"/>
        <w:rPr>
          <w:sz w:val="24"/>
          <w:szCs w:val="16"/>
          <w:lang w:val="el-GR"/>
        </w:rPr>
      </w:pPr>
    </w:p>
    <w:p w14:paraId="7B96A9D9" w14:textId="77777777" w:rsidR="008724CC" w:rsidRPr="00DF50AF" w:rsidDel="00BF2978" w:rsidRDefault="008724CC">
      <w:pPr>
        <w:pStyle w:val="3"/>
        <w:rPr>
          <w:del w:id="4485" w:author="Gladiator Gladiator" w:date="2018-05-23T00:19:00Z"/>
          <w:lang w:val="el-GR"/>
        </w:rPr>
        <w:pPrChange w:id="4486" w:author="Gladiator Gladiator" w:date="2018-05-23T20:51:00Z">
          <w:pPr>
            <w:ind w:firstLine="180"/>
            <w:jc w:val="both"/>
          </w:pPr>
        </w:pPrChange>
      </w:pPr>
    </w:p>
    <w:p w14:paraId="5DFEDEA5" w14:textId="77777777" w:rsidR="008724CC" w:rsidRPr="00FF65D1" w:rsidDel="00BF2978" w:rsidRDefault="008724CC">
      <w:pPr>
        <w:pStyle w:val="3"/>
        <w:rPr>
          <w:del w:id="4487" w:author="Gladiator Gladiator" w:date="2018-05-23T00:19:00Z"/>
          <w:lang w:val="el-GR"/>
        </w:rPr>
        <w:pPrChange w:id="4488" w:author="Gladiator Gladiator" w:date="2018-05-23T20:51:00Z">
          <w:pPr>
            <w:ind w:firstLine="180"/>
            <w:jc w:val="both"/>
          </w:pPr>
        </w:pPrChange>
      </w:pPr>
    </w:p>
    <w:p w14:paraId="15B040AD" w14:textId="77777777" w:rsidR="008724CC" w:rsidRPr="005D2851" w:rsidDel="00BF2978" w:rsidRDefault="008724CC">
      <w:pPr>
        <w:pStyle w:val="3"/>
        <w:rPr>
          <w:del w:id="4489" w:author="Gladiator Gladiator" w:date="2018-05-23T00:19:00Z"/>
          <w:lang w:val="el-GR"/>
        </w:rPr>
        <w:pPrChange w:id="4490" w:author="Gladiator Gladiator" w:date="2018-05-23T20:51:00Z">
          <w:pPr>
            <w:ind w:firstLine="180"/>
            <w:jc w:val="both"/>
          </w:pPr>
        </w:pPrChange>
      </w:pPr>
    </w:p>
    <w:p w14:paraId="25ADF36F" w14:textId="77777777" w:rsidR="008724CC" w:rsidRPr="004D05D6" w:rsidDel="00BF2978" w:rsidRDefault="008724CC">
      <w:pPr>
        <w:pStyle w:val="3"/>
        <w:rPr>
          <w:del w:id="4491" w:author="Gladiator Gladiator" w:date="2018-05-23T00:19:00Z"/>
          <w:lang w:val="el-GR"/>
          <w:rPrChange w:id="4492" w:author="Gladiator Gladiator" w:date="2018-05-23T20:52:00Z">
            <w:rPr>
              <w:del w:id="4493" w:author="Gladiator Gladiator" w:date="2018-05-23T00:19:00Z"/>
              <w:lang w:val="el-GR"/>
            </w:rPr>
          </w:rPrChange>
        </w:rPr>
        <w:pPrChange w:id="4494" w:author="Gladiator Gladiator" w:date="2018-05-23T20:51:00Z">
          <w:pPr>
            <w:ind w:firstLine="180"/>
            <w:jc w:val="both"/>
          </w:pPr>
        </w:pPrChange>
      </w:pPr>
    </w:p>
    <w:p w14:paraId="1D60A0D9" w14:textId="77777777" w:rsidR="008724CC" w:rsidRPr="004D05D6" w:rsidDel="00BF2978" w:rsidRDefault="008724CC">
      <w:pPr>
        <w:pStyle w:val="3"/>
        <w:rPr>
          <w:del w:id="4495" w:author="Gladiator Gladiator" w:date="2018-05-23T00:19:00Z"/>
          <w:lang w:val="el-GR"/>
          <w:rPrChange w:id="4496" w:author="Gladiator Gladiator" w:date="2018-05-23T20:52:00Z">
            <w:rPr>
              <w:del w:id="4497" w:author="Gladiator Gladiator" w:date="2018-05-23T00:19:00Z"/>
              <w:lang w:val="el-GR"/>
            </w:rPr>
          </w:rPrChange>
        </w:rPr>
        <w:pPrChange w:id="4498" w:author="Gladiator Gladiator" w:date="2018-05-23T20:51:00Z">
          <w:pPr>
            <w:ind w:firstLine="180"/>
            <w:jc w:val="both"/>
          </w:pPr>
        </w:pPrChange>
      </w:pPr>
    </w:p>
    <w:p w14:paraId="1F076F2A" w14:textId="77777777" w:rsidR="008724CC" w:rsidRPr="004D05D6" w:rsidDel="00BF2978" w:rsidRDefault="008724CC">
      <w:pPr>
        <w:pStyle w:val="3"/>
        <w:rPr>
          <w:del w:id="4499" w:author="Gladiator Gladiator" w:date="2018-05-23T00:19:00Z"/>
          <w:lang w:val="el-GR"/>
          <w:rPrChange w:id="4500" w:author="Gladiator Gladiator" w:date="2018-05-23T20:52:00Z">
            <w:rPr>
              <w:del w:id="4501" w:author="Gladiator Gladiator" w:date="2018-05-23T00:19:00Z"/>
              <w:lang w:val="el-GR"/>
            </w:rPr>
          </w:rPrChange>
        </w:rPr>
        <w:pPrChange w:id="4502" w:author="Gladiator Gladiator" w:date="2018-05-23T20:51:00Z">
          <w:pPr>
            <w:ind w:firstLine="180"/>
            <w:jc w:val="both"/>
          </w:pPr>
        </w:pPrChange>
      </w:pPr>
    </w:p>
    <w:p w14:paraId="7B4058EC" w14:textId="77777777" w:rsidR="008724CC" w:rsidRPr="004D05D6" w:rsidDel="00BF2978" w:rsidRDefault="008724CC">
      <w:pPr>
        <w:pStyle w:val="3"/>
        <w:rPr>
          <w:del w:id="4503" w:author="Gladiator Gladiator" w:date="2018-05-23T00:19:00Z"/>
          <w:lang w:val="el-GR"/>
          <w:rPrChange w:id="4504" w:author="Gladiator Gladiator" w:date="2018-05-23T20:52:00Z">
            <w:rPr>
              <w:del w:id="4505" w:author="Gladiator Gladiator" w:date="2018-05-23T00:19:00Z"/>
              <w:lang w:val="el-GR"/>
            </w:rPr>
          </w:rPrChange>
        </w:rPr>
        <w:pPrChange w:id="4506" w:author="Gladiator Gladiator" w:date="2018-05-23T20:51:00Z">
          <w:pPr>
            <w:ind w:firstLine="180"/>
            <w:jc w:val="both"/>
          </w:pPr>
        </w:pPrChange>
      </w:pPr>
    </w:p>
    <w:p w14:paraId="6EA05E8D" w14:textId="77777777" w:rsidR="008724CC" w:rsidRPr="004D05D6" w:rsidDel="00BF2978" w:rsidRDefault="008724CC">
      <w:pPr>
        <w:pStyle w:val="3"/>
        <w:rPr>
          <w:del w:id="4507" w:author="Gladiator Gladiator" w:date="2018-05-23T00:19:00Z"/>
          <w:lang w:val="el-GR"/>
          <w:rPrChange w:id="4508" w:author="Gladiator Gladiator" w:date="2018-05-23T20:52:00Z">
            <w:rPr>
              <w:del w:id="4509" w:author="Gladiator Gladiator" w:date="2018-05-23T00:19:00Z"/>
              <w:lang w:val="el-GR"/>
            </w:rPr>
          </w:rPrChange>
        </w:rPr>
        <w:pPrChange w:id="4510" w:author="Gladiator Gladiator" w:date="2018-05-23T20:51:00Z">
          <w:pPr>
            <w:ind w:firstLine="180"/>
            <w:jc w:val="both"/>
          </w:pPr>
        </w:pPrChange>
      </w:pPr>
    </w:p>
    <w:p w14:paraId="19583B24" w14:textId="5E2028AF" w:rsidR="00FD368E" w:rsidRPr="004D05D6" w:rsidRDefault="00787726">
      <w:pPr>
        <w:pStyle w:val="3"/>
        <w:rPr>
          <w:color w:val="5B9BD5" w:themeColor="accent1"/>
          <w:sz w:val="28"/>
          <w:u w:val="single"/>
          <w:lang w:val="el-GR"/>
          <w:rPrChange w:id="4511" w:author="Gladiator Gladiator" w:date="2018-05-23T20:52:00Z">
            <w:rPr>
              <w:color w:val="5B9BD5" w:themeColor="accent1"/>
              <w:sz w:val="28"/>
              <w:u w:val="single"/>
              <w:lang w:val="el-GR"/>
            </w:rPr>
          </w:rPrChange>
        </w:rPr>
        <w:pPrChange w:id="4512" w:author="Gladiator Gladiator" w:date="2018-05-23T20:51:00Z">
          <w:pPr>
            <w:jc w:val="both"/>
          </w:pPr>
        </w:pPrChange>
      </w:pPr>
      <w:r w:rsidRPr="004D05D6">
        <w:rPr>
          <w:color w:val="5B9BD5" w:themeColor="accent1"/>
          <w:sz w:val="28"/>
          <w:u w:val="single"/>
          <w:lang w:val="el-GR"/>
          <w:rPrChange w:id="4513" w:author="Gladiator Gladiator" w:date="2018-05-23T20:52:00Z">
            <w:rPr>
              <w:color w:val="5B9BD5" w:themeColor="accent1"/>
              <w:sz w:val="28"/>
              <w:u w:val="single"/>
              <w:lang w:val="el-GR"/>
            </w:rPr>
          </w:rPrChange>
        </w:rPr>
        <w:t>7.6</w:t>
      </w:r>
      <w:r w:rsidR="00FD368E" w:rsidRPr="004D05D6">
        <w:rPr>
          <w:color w:val="5B9BD5" w:themeColor="accent1"/>
          <w:sz w:val="28"/>
          <w:u w:val="single"/>
          <w:lang w:val="el-GR"/>
          <w:rPrChange w:id="4514" w:author="Gladiator Gladiator" w:date="2018-05-23T20:52:00Z">
            <w:rPr>
              <w:color w:val="5B9BD5" w:themeColor="accent1"/>
              <w:sz w:val="28"/>
              <w:u w:val="single"/>
              <w:lang w:val="el-GR"/>
            </w:rPr>
          </w:rPrChange>
        </w:rPr>
        <w:t xml:space="preserve">.2 </w:t>
      </w:r>
      <w:r w:rsidR="00FE61B9" w:rsidRPr="004D05D6">
        <w:rPr>
          <w:color w:val="5B9BD5" w:themeColor="accent1"/>
          <w:sz w:val="28"/>
          <w:u w:val="single"/>
          <w:lang w:val="el-GR"/>
          <w:rPrChange w:id="4515" w:author="Gladiator Gladiator" w:date="2018-05-23T20:52:00Z">
            <w:rPr>
              <w:color w:val="5B9BD5" w:themeColor="accent1"/>
              <w:sz w:val="28"/>
              <w:u w:val="single"/>
              <w:lang w:val="el-GR"/>
            </w:rPr>
          </w:rPrChange>
        </w:rPr>
        <w:t xml:space="preserve">Ανάλυση μεταβλητής </w:t>
      </w:r>
      <w:r w:rsidR="00FD368E" w:rsidRPr="004D05D6">
        <w:rPr>
          <w:color w:val="5B9BD5" w:themeColor="accent1"/>
          <w:sz w:val="28"/>
          <w:u w:val="single"/>
          <w:rPrChange w:id="4516" w:author="Gladiator Gladiator" w:date="2018-05-23T20:52:00Z">
            <w:rPr>
              <w:color w:val="5B9BD5" w:themeColor="accent1"/>
              <w:sz w:val="28"/>
              <w:u w:val="single"/>
            </w:rPr>
          </w:rPrChange>
        </w:rPr>
        <w:t>RR</w:t>
      </w:r>
      <w:r w:rsidR="00FD368E" w:rsidRPr="004D05D6">
        <w:rPr>
          <w:color w:val="5B9BD5" w:themeColor="accent1"/>
          <w:sz w:val="28"/>
          <w:u w:val="single"/>
          <w:lang w:val="el-GR"/>
          <w:rPrChange w:id="4517" w:author="Gladiator Gladiator" w:date="2018-05-23T20:52:00Z">
            <w:rPr>
              <w:color w:val="5B9BD5" w:themeColor="accent1"/>
              <w:sz w:val="28"/>
              <w:u w:val="single"/>
              <w:lang w:val="el-GR"/>
            </w:rPr>
          </w:rPrChange>
        </w:rPr>
        <w:t xml:space="preserve"> </w:t>
      </w:r>
      <w:r w:rsidR="00FD368E" w:rsidRPr="004D05D6">
        <w:rPr>
          <w:color w:val="5B9BD5" w:themeColor="accent1"/>
          <w:sz w:val="28"/>
          <w:u w:val="single"/>
          <w:rPrChange w:id="4518" w:author="Gladiator Gladiator" w:date="2018-05-23T20:52:00Z">
            <w:rPr>
              <w:color w:val="5B9BD5" w:themeColor="accent1"/>
              <w:sz w:val="28"/>
              <w:u w:val="single"/>
            </w:rPr>
          </w:rPrChange>
        </w:rPr>
        <w:t>Interval</w:t>
      </w:r>
    </w:p>
    <w:p w14:paraId="68E1878D" w14:textId="33B4ABF2" w:rsidR="008724CC" w:rsidRDefault="008724CC" w:rsidP="00FD368E">
      <w:pPr>
        <w:ind w:firstLine="180"/>
        <w:jc w:val="both"/>
        <w:rPr>
          <w:sz w:val="24"/>
          <w:szCs w:val="16"/>
          <w:lang w:val="el-GR"/>
        </w:rPr>
      </w:pPr>
      <w:r>
        <w:rPr>
          <w:sz w:val="24"/>
          <w:szCs w:val="16"/>
          <w:lang w:val="el-GR"/>
        </w:rPr>
        <w:t xml:space="preserve">Συναρτήσει  αυτής της παρατήρησης είναι και τα νούμερα της </w:t>
      </w:r>
      <w:del w:id="4519" w:author="goumop" w:date="2018-05-29T14:31:00Z">
        <w:r w:rsidDel="00D41A96">
          <w:rPr>
            <w:sz w:val="24"/>
            <w:szCs w:val="16"/>
            <w:lang w:val="el-GR"/>
          </w:rPr>
          <w:delText>εικόνα</w:delText>
        </w:r>
      </w:del>
      <w:ins w:id="4520" w:author="goumop" w:date="2018-05-29T14:31:00Z">
        <w:r w:rsidR="00D41A96">
          <w:rPr>
            <w:sz w:val="24"/>
            <w:szCs w:val="16"/>
            <w:lang w:val="el-GR"/>
          </w:rPr>
          <w:t>Εικόνα</w:t>
        </w:r>
      </w:ins>
      <w:r>
        <w:rPr>
          <w:sz w:val="24"/>
          <w:szCs w:val="16"/>
          <w:lang w:val="el-GR"/>
        </w:rPr>
        <w:t xml:space="preserve">ς </w:t>
      </w:r>
      <w:r w:rsidR="00C41C8A">
        <w:rPr>
          <w:sz w:val="24"/>
          <w:szCs w:val="16"/>
          <w:lang w:val="el-GR"/>
        </w:rPr>
        <w:t>7.23</w:t>
      </w:r>
      <w:r>
        <w:rPr>
          <w:sz w:val="24"/>
          <w:szCs w:val="16"/>
          <w:lang w:val="el-GR"/>
        </w:rPr>
        <w:t xml:space="preserve"> που δείχνουν πως τα διαστήματα των καρδιακών παλμών των εξεταζόμενων σε κατάσταση </w:t>
      </w:r>
      <w:r>
        <w:rPr>
          <w:sz w:val="24"/>
          <w:szCs w:val="16"/>
        </w:rPr>
        <w:t>stress</w:t>
      </w:r>
      <w:r w:rsidRPr="009661A3">
        <w:rPr>
          <w:sz w:val="24"/>
          <w:szCs w:val="16"/>
          <w:lang w:val="el-GR"/>
        </w:rPr>
        <w:t xml:space="preserve"> </w:t>
      </w:r>
      <w:r>
        <w:rPr>
          <w:sz w:val="24"/>
          <w:szCs w:val="16"/>
          <w:lang w:val="el-GR"/>
        </w:rPr>
        <w:t>είναι πιο μικρά απ’ ότι αυτά της χαλάρωσης. Το συμπέρασμα αυτό ήταν αναμενόμενο, καθώς η καρδιά χτυπά πιο γρήγορα όταν κάποιο βρίσκεται σε κατάσταση άγχους.</w:t>
      </w:r>
    </w:p>
    <w:p w14:paraId="2F1A2442" w14:textId="77777777" w:rsidR="008724CC" w:rsidRDefault="008724CC" w:rsidP="00F064D3">
      <w:pPr>
        <w:ind w:hanging="90"/>
        <w:jc w:val="center"/>
        <w:rPr>
          <w:sz w:val="16"/>
          <w:szCs w:val="16"/>
          <w:lang w:val="el-GR"/>
        </w:rPr>
      </w:pPr>
    </w:p>
    <w:p w14:paraId="18EDD15E" w14:textId="1310E00B" w:rsidR="008724CC" w:rsidRDefault="005D2851" w:rsidP="00F064D3">
      <w:pPr>
        <w:ind w:hanging="90"/>
        <w:jc w:val="center"/>
        <w:rPr>
          <w:sz w:val="16"/>
          <w:szCs w:val="16"/>
          <w:lang w:val="el-GR"/>
        </w:rPr>
      </w:pPr>
      <w:ins w:id="4521" w:author="Gladiator Gladiator" w:date="2018-06-01T17:06:00Z">
        <w:r>
          <w:rPr>
            <w:noProof/>
          </w:rPr>
          <w:drawing>
            <wp:inline distT="0" distB="0" distL="0" distR="0" wp14:anchorId="71B09710" wp14:editId="66ABBADD">
              <wp:extent cx="6019800" cy="2762250"/>
              <wp:effectExtent l="0" t="0" r="0" b="0"/>
              <wp:docPr id="129" name="Γράφημα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ins>
      <w:del w:id="4522" w:author="Gladiator Gladiator" w:date="2018-06-01T17:06:00Z">
        <w:r w:rsidR="008724CC" w:rsidDel="005D2851">
          <w:rPr>
            <w:noProof/>
          </w:rPr>
          <w:drawing>
            <wp:inline distT="0" distB="0" distL="0" distR="0" wp14:anchorId="18469FF7" wp14:editId="271144D1">
              <wp:extent cx="5943600" cy="2931795"/>
              <wp:effectExtent l="0" t="0" r="0" b="1905"/>
              <wp:docPr id="54" name="Γράφημα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del>
    </w:p>
    <w:p w14:paraId="7685D15F" w14:textId="00E07C11" w:rsidR="008724CC" w:rsidRPr="008724CC" w:rsidRDefault="00C41C8A" w:rsidP="00F064D3">
      <w:pPr>
        <w:ind w:hanging="90"/>
        <w:jc w:val="center"/>
        <w:rPr>
          <w:sz w:val="16"/>
          <w:szCs w:val="16"/>
          <w:lang w:val="el-GR"/>
        </w:rPr>
      </w:pPr>
      <w:r>
        <w:rPr>
          <w:sz w:val="16"/>
          <w:szCs w:val="16"/>
          <w:lang w:val="el-GR"/>
        </w:rPr>
        <w:t>Εικόνα 7.2</w:t>
      </w:r>
      <w:del w:id="4523" w:author="Gladiator Gladiator" w:date="2018-05-23T00:19:00Z">
        <w:r w:rsidDel="00BF2978">
          <w:rPr>
            <w:sz w:val="16"/>
            <w:szCs w:val="16"/>
            <w:lang w:val="el-GR"/>
          </w:rPr>
          <w:delText>3</w:delText>
        </w:r>
        <w:r w:rsidR="008724CC" w:rsidDel="00BF2978">
          <w:rPr>
            <w:sz w:val="16"/>
            <w:szCs w:val="16"/>
            <w:lang w:val="el-GR"/>
          </w:rPr>
          <w:delText xml:space="preserve"> </w:delText>
        </w:r>
      </w:del>
      <w:r w:rsidR="008724CC" w:rsidRPr="008724CC">
        <w:rPr>
          <w:sz w:val="16"/>
          <w:szCs w:val="16"/>
          <w:lang w:val="el-GR"/>
        </w:rPr>
        <w:t xml:space="preserve">: </w:t>
      </w:r>
      <w:commentRangeStart w:id="4524"/>
      <w:r w:rsidR="008724CC">
        <w:rPr>
          <w:sz w:val="16"/>
          <w:szCs w:val="16"/>
          <w:lang w:val="el-GR"/>
        </w:rPr>
        <w:t xml:space="preserve">Γράφημα διασποράς των </w:t>
      </w:r>
      <w:r w:rsidR="008724CC">
        <w:rPr>
          <w:sz w:val="16"/>
          <w:szCs w:val="16"/>
        </w:rPr>
        <w:t>RR</w:t>
      </w:r>
      <w:r w:rsidR="008724CC" w:rsidRPr="008724CC">
        <w:rPr>
          <w:sz w:val="16"/>
          <w:szCs w:val="16"/>
          <w:lang w:val="el-GR"/>
        </w:rPr>
        <w:t xml:space="preserve"> </w:t>
      </w:r>
      <w:r w:rsidR="008724CC">
        <w:rPr>
          <w:sz w:val="16"/>
          <w:szCs w:val="16"/>
        </w:rPr>
        <w:t>Intervals</w:t>
      </w:r>
      <w:commentRangeEnd w:id="4524"/>
      <w:r w:rsidR="007E6366">
        <w:rPr>
          <w:rStyle w:val="a7"/>
        </w:rPr>
        <w:commentReference w:id="4524"/>
      </w:r>
    </w:p>
    <w:p w14:paraId="06BE1BA2" w14:textId="77777777" w:rsidR="008724CC" w:rsidRPr="00F064D3" w:rsidRDefault="008724CC" w:rsidP="00F064D3">
      <w:pPr>
        <w:ind w:hanging="90"/>
        <w:jc w:val="center"/>
        <w:rPr>
          <w:sz w:val="16"/>
          <w:szCs w:val="16"/>
          <w:lang w:val="el-GR"/>
        </w:rPr>
      </w:pPr>
    </w:p>
    <w:p w14:paraId="167613C1" w14:textId="77777777" w:rsidR="004D05D6" w:rsidRDefault="004D05D6" w:rsidP="00FD368E">
      <w:pPr>
        <w:jc w:val="both"/>
        <w:rPr>
          <w:ins w:id="4525" w:author="Gladiator Gladiator" w:date="2018-05-23T20:52:00Z"/>
          <w:color w:val="5B9BD5" w:themeColor="accent1"/>
          <w:sz w:val="28"/>
          <w:szCs w:val="16"/>
          <w:u w:val="single"/>
          <w:lang w:val="el-GR"/>
        </w:rPr>
      </w:pPr>
    </w:p>
    <w:p w14:paraId="4636BB8A" w14:textId="42F04439" w:rsidR="00454950" w:rsidRPr="004D05D6" w:rsidRDefault="00787726">
      <w:pPr>
        <w:pStyle w:val="3"/>
        <w:rPr>
          <w:sz w:val="28"/>
          <w:u w:val="single"/>
          <w:lang w:val="el-GR"/>
          <w:rPrChange w:id="4526" w:author="Gladiator Gladiator" w:date="2018-05-23T20:52:00Z">
            <w:rPr>
              <w:lang w:val="el-GR"/>
            </w:rPr>
          </w:rPrChange>
        </w:rPr>
        <w:pPrChange w:id="4527" w:author="Gladiator Gladiator" w:date="2018-05-23T20:52:00Z">
          <w:pPr>
            <w:jc w:val="both"/>
          </w:pPr>
        </w:pPrChange>
      </w:pPr>
      <w:r w:rsidRPr="004D05D6">
        <w:rPr>
          <w:sz w:val="28"/>
          <w:u w:val="single"/>
          <w:lang w:val="el-GR"/>
          <w:rPrChange w:id="4528" w:author="Gladiator Gladiator" w:date="2018-05-23T20:52:00Z">
            <w:rPr>
              <w:lang w:val="el-GR"/>
            </w:rPr>
          </w:rPrChange>
        </w:rPr>
        <w:lastRenderedPageBreak/>
        <w:t>7.6.3</w:t>
      </w:r>
      <w:r w:rsidR="00FD368E" w:rsidRPr="004D05D6">
        <w:rPr>
          <w:sz w:val="28"/>
          <w:u w:val="single"/>
          <w:lang w:val="el-GR"/>
          <w:rPrChange w:id="4529" w:author="Gladiator Gladiator" w:date="2018-05-23T20:52:00Z">
            <w:rPr>
              <w:lang w:val="el-GR"/>
            </w:rPr>
          </w:rPrChange>
        </w:rPr>
        <w:t xml:space="preserve"> </w:t>
      </w:r>
      <w:r w:rsidR="00FE61B9" w:rsidRPr="004D05D6">
        <w:rPr>
          <w:sz w:val="28"/>
          <w:u w:val="single"/>
          <w:lang w:val="el-GR"/>
          <w:rPrChange w:id="4530" w:author="Gladiator Gladiator" w:date="2018-05-23T20:52:00Z">
            <w:rPr>
              <w:lang w:val="el-GR"/>
            </w:rPr>
          </w:rPrChange>
        </w:rPr>
        <w:t xml:space="preserve">Ανάλυση μεταβλητής </w:t>
      </w:r>
      <w:r w:rsidR="00FD368E" w:rsidRPr="004D05D6">
        <w:rPr>
          <w:sz w:val="28"/>
          <w:u w:val="single"/>
          <w:rPrChange w:id="4531" w:author="Gladiator Gladiator" w:date="2018-05-23T20:52:00Z">
            <w:rPr/>
          </w:rPrChange>
        </w:rPr>
        <w:t>SDNN</w:t>
      </w:r>
    </w:p>
    <w:p w14:paraId="3CC584FC" w14:textId="2502CFF1" w:rsidR="005C7CD2" w:rsidRDefault="00FD368E" w:rsidP="00CB0520">
      <w:pPr>
        <w:ind w:firstLine="180"/>
        <w:jc w:val="both"/>
        <w:rPr>
          <w:sz w:val="24"/>
          <w:szCs w:val="16"/>
          <w:lang w:val="el-GR"/>
        </w:rPr>
      </w:pPr>
      <w:r>
        <w:rPr>
          <w:sz w:val="24"/>
          <w:szCs w:val="16"/>
        </w:rPr>
        <w:t>To</w:t>
      </w:r>
      <w:r w:rsidRPr="00FD368E">
        <w:rPr>
          <w:sz w:val="24"/>
          <w:szCs w:val="16"/>
          <w:lang w:val="el-GR"/>
        </w:rPr>
        <w:t xml:space="preserve"> </w:t>
      </w:r>
      <w:r>
        <w:rPr>
          <w:sz w:val="24"/>
          <w:szCs w:val="16"/>
        </w:rPr>
        <w:t>SDNN</w:t>
      </w:r>
      <w:r w:rsidRPr="00FD368E">
        <w:rPr>
          <w:sz w:val="24"/>
          <w:szCs w:val="16"/>
          <w:lang w:val="el-GR"/>
        </w:rPr>
        <w:t xml:space="preserve"> </w:t>
      </w:r>
      <w:r>
        <w:rPr>
          <w:sz w:val="24"/>
          <w:szCs w:val="16"/>
          <w:lang w:val="el-GR"/>
        </w:rPr>
        <w:t xml:space="preserve">είναι μια αντιπροσωπευτική παράμετρος του </w:t>
      </w:r>
      <w:r w:rsidRPr="00CB128B">
        <w:rPr>
          <w:sz w:val="24"/>
          <w:szCs w:val="24"/>
        </w:rPr>
        <w:t>HRV</w:t>
      </w:r>
      <w:r w:rsidRPr="00C15B19">
        <w:rPr>
          <w:sz w:val="24"/>
          <w:szCs w:val="24"/>
          <w:lang w:val="el-GR"/>
          <w:rPrChange w:id="4532" w:author="Gladiator Gladiator" w:date="2018-05-23T01:52:00Z">
            <w:rPr>
              <w:sz w:val="16"/>
              <w:szCs w:val="16"/>
              <w:lang w:val="el-GR"/>
            </w:rPr>
          </w:rPrChange>
        </w:rPr>
        <w:t xml:space="preserve"> [</w:t>
      </w:r>
      <w:ins w:id="4533" w:author="Gladiator Gladiator" w:date="2018-05-31T21:14:00Z">
        <w:r w:rsidR="00CA0CD1" w:rsidRPr="00CA0CD1">
          <w:rPr>
            <w:color w:val="4472C4" w:themeColor="accent5"/>
            <w:sz w:val="24"/>
            <w:szCs w:val="24"/>
            <w:lang w:val="el-GR"/>
            <w:rPrChange w:id="4534" w:author="Gladiator Gladiator" w:date="2018-05-31T21:14:00Z">
              <w:rPr>
                <w:sz w:val="24"/>
                <w:szCs w:val="24"/>
                <w:lang w:val="el-GR"/>
              </w:rPr>
            </w:rPrChange>
          </w:rPr>
          <w:fldChar w:fldCharType="begin"/>
        </w:r>
        <w:r w:rsidR="00CA0CD1" w:rsidRPr="00CA0CD1">
          <w:rPr>
            <w:color w:val="4472C4" w:themeColor="accent5"/>
            <w:sz w:val="24"/>
            <w:szCs w:val="24"/>
            <w:lang w:val="el-GR"/>
            <w:rPrChange w:id="4535" w:author="Gladiator Gladiator" w:date="2018-05-31T21:14:00Z">
              <w:rPr>
                <w:sz w:val="24"/>
                <w:szCs w:val="24"/>
                <w:lang w:val="el-GR"/>
              </w:rPr>
            </w:rPrChange>
          </w:rPr>
          <w:instrText xml:space="preserve"> REF _Ref515564576 \n \h </w:instrText>
        </w:r>
      </w:ins>
      <w:r w:rsidR="00CA0CD1" w:rsidRPr="00CA0CD1">
        <w:rPr>
          <w:color w:val="4472C4" w:themeColor="accent5"/>
          <w:sz w:val="24"/>
          <w:szCs w:val="24"/>
          <w:lang w:val="el-GR"/>
          <w:rPrChange w:id="4536" w:author="Gladiator Gladiator" w:date="2018-05-31T21:14:00Z">
            <w:rPr>
              <w:color w:val="4472C4" w:themeColor="accent5"/>
              <w:sz w:val="24"/>
              <w:szCs w:val="24"/>
              <w:lang w:val="el-GR"/>
            </w:rPr>
          </w:rPrChange>
        </w:rPr>
      </w:r>
      <w:r w:rsidR="00CA0CD1" w:rsidRPr="00CA0CD1">
        <w:rPr>
          <w:color w:val="4472C4" w:themeColor="accent5"/>
          <w:sz w:val="24"/>
          <w:szCs w:val="24"/>
          <w:lang w:val="el-GR"/>
          <w:rPrChange w:id="4537" w:author="Gladiator Gladiator" w:date="2018-05-31T21:14:00Z">
            <w:rPr>
              <w:sz w:val="24"/>
              <w:szCs w:val="24"/>
              <w:lang w:val="el-GR"/>
            </w:rPr>
          </w:rPrChange>
        </w:rPr>
        <w:fldChar w:fldCharType="separate"/>
      </w:r>
      <w:ins w:id="4538" w:author="Gladiator Gladiator" w:date="2018-05-31T21:14:00Z">
        <w:r w:rsidR="00CA0CD1" w:rsidRPr="00CA0CD1">
          <w:rPr>
            <w:color w:val="4472C4" w:themeColor="accent5"/>
            <w:sz w:val="24"/>
            <w:szCs w:val="24"/>
            <w:lang w:val="el-GR"/>
            <w:rPrChange w:id="4539" w:author="Gladiator Gladiator" w:date="2018-05-31T21:14:00Z">
              <w:rPr>
                <w:sz w:val="24"/>
                <w:szCs w:val="24"/>
                <w:lang w:val="el-GR"/>
              </w:rPr>
            </w:rPrChange>
          </w:rPr>
          <w:t>24</w:t>
        </w:r>
        <w:r w:rsidR="00CA0CD1" w:rsidRPr="00CA0CD1">
          <w:rPr>
            <w:color w:val="4472C4" w:themeColor="accent5"/>
            <w:sz w:val="24"/>
            <w:szCs w:val="24"/>
            <w:lang w:val="el-GR"/>
            <w:rPrChange w:id="4540" w:author="Gladiator Gladiator" w:date="2018-05-31T21:14:00Z">
              <w:rPr>
                <w:sz w:val="24"/>
                <w:szCs w:val="24"/>
                <w:lang w:val="el-GR"/>
              </w:rPr>
            </w:rPrChange>
          </w:rPr>
          <w:fldChar w:fldCharType="end"/>
        </w:r>
      </w:ins>
      <w:del w:id="4541" w:author="Gladiator Gladiator" w:date="2018-05-31T21:14:00Z">
        <w:r w:rsidRPr="00C15B19" w:rsidDel="00CA0CD1">
          <w:rPr>
            <w:sz w:val="24"/>
            <w:szCs w:val="24"/>
            <w:lang w:val="el-GR"/>
            <w:rPrChange w:id="4542" w:author="Gladiator Gladiator" w:date="2018-05-23T01:52:00Z">
              <w:rPr>
                <w:sz w:val="16"/>
                <w:szCs w:val="16"/>
                <w:lang w:val="el-GR"/>
              </w:rPr>
            </w:rPrChange>
          </w:rPr>
          <w:delText>24</w:delText>
        </w:r>
      </w:del>
      <w:r w:rsidRPr="00C15B19">
        <w:rPr>
          <w:sz w:val="24"/>
          <w:szCs w:val="24"/>
          <w:lang w:val="el-GR"/>
          <w:rPrChange w:id="4543" w:author="Gladiator Gladiator" w:date="2018-05-23T01:52:00Z">
            <w:rPr>
              <w:sz w:val="16"/>
              <w:szCs w:val="16"/>
              <w:lang w:val="el-GR"/>
            </w:rPr>
          </w:rPrChange>
        </w:rPr>
        <w:t>]</w:t>
      </w:r>
      <w:r w:rsidRPr="00CB128B">
        <w:rPr>
          <w:sz w:val="24"/>
          <w:szCs w:val="24"/>
          <w:lang w:val="el-GR"/>
        </w:rPr>
        <w:t>.</w:t>
      </w:r>
      <w:r w:rsidRPr="00FD368E">
        <w:rPr>
          <w:sz w:val="24"/>
          <w:szCs w:val="16"/>
          <w:lang w:val="el-GR"/>
        </w:rPr>
        <w:t xml:space="preserve"> </w:t>
      </w:r>
      <w:r>
        <w:rPr>
          <w:sz w:val="24"/>
          <w:szCs w:val="16"/>
          <w:lang w:val="el-GR"/>
        </w:rPr>
        <w:t xml:space="preserve">Μερικές φορές ο όρος </w:t>
      </w:r>
      <w:r>
        <w:rPr>
          <w:sz w:val="24"/>
          <w:szCs w:val="16"/>
        </w:rPr>
        <w:t>HRV</w:t>
      </w:r>
      <w:r w:rsidRPr="00FD368E">
        <w:rPr>
          <w:sz w:val="24"/>
          <w:szCs w:val="16"/>
          <w:lang w:val="el-GR"/>
        </w:rPr>
        <w:t xml:space="preserve"> (</w:t>
      </w:r>
      <w:r>
        <w:rPr>
          <w:sz w:val="24"/>
          <w:szCs w:val="16"/>
        </w:rPr>
        <w:t>heart</w:t>
      </w:r>
      <w:r w:rsidRPr="00FD368E">
        <w:rPr>
          <w:sz w:val="24"/>
          <w:szCs w:val="16"/>
          <w:lang w:val="el-GR"/>
        </w:rPr>
        <w:t xml:space="preserve"> </w:t>
      </w:r>
      <w:r>
        <w:rPr>
          <w:sz w:val="24"/>
          <w:szCs w:val="16"/>
        </w:rPr>
        <w:t>rate</w:t>
      </w:r>
      <w:r w:rsidRPr="00FD368E">
        <w:rPr>
          <w:sz w:val="24"/>
          <w:szCs w:val="16"/>
          <w:lang w:val="el-GR"/>
        </w:rPr>
        <w:t xml:space="preserve"> </w:t>
      </w:r>
      <w:r>
        <w:rPr>
          <w:sz w:val="24"/>
          <w:szCs w:val="16"/>
        </w:rPr>
        <w:t>variability</w:t>
      </w:r>
      <w:r w:rsidRPr="00FD368E">
        <w:rPr>
          <w:sz w:val="24"/>
          <w:szCs w:val="16"/>
          <w:lang w:val="el-GR"/>
        </w:rPr>
        <w:t xml:space="preserve">) </w:t>
      </w:r>
      <w:r>
        <w:rPr>
          <w:sz w:val="24"/>
          <w:szCs w:val="16"/>
          <w:lang w:val="el-GR"/>
        </w:rPr>
        <w:t xml:space="preserve">στα ιατρικά έγγραφα υποδεικνύουν το </w:t>
      </w:r>
      <w:r>
        <w:rPr>
          <w:sz w:val="24"/>
          <w:szCs w:val="16"/>
        </w:rPr>
        <w:t>SDNN</w:t>
      </w:r>
      <w:r>
        <w:rPr>
          <w:sz w:val="24"/>
          <w:szCs w:val="16"/>
          <w:lang w:val="el-GR"/>
        </w:rPr>
        <w:t xml:space="preserve"> μεταξύ πολλών παραμέτρων της ανάλυσης </w:t>
      </w:r>
      <w:r>
        <w:rPr>
          <w:sz w:val="24"/>
          <w:szCs w:val="16"/>
        </w:rPr>
        <w:t>HRV</w:t>
      </w:r>
      <w:r w:rsidRPr="00FD368E">
        <w:rPr>
          <w:sz w:val="24"/>
          <w:szCs w:val="16"/>
          <w:lang w:val="el-GR"/>
        </w:rPr>
        <w:t xml:space="preserve">. </w:t>
      </w:r>
      <w:r>
        <w:rPr>
          <w:sz w:val="24"/>
          <w:szCs w:val="16"/>
          <w:lang w:val="el-GR"/>
        </w:rPr>
        <w:t xml:space="preserve">Όταν έχουμε χαμηλό </w:t>
      </w:r>
      <w:r>
        <w:rPr>
          <w:sz w:val="24"/>
          <w:szCs w:val="16"/>
        </w:rPr>
        <w:t>SDNN</w:t>
      </w:r>
      <w:r w:rsidRPr="00FD368E">
        <w:rPr>
          <w:sz w:val="24"/>
          <w:szCs w:val="16"/>
          <w:lang w:val="el-GR"/>
        </w:rPr>
        <w:t xml:space="preserve"> </w:t>
      </w:r>
      <w:r>
        <w:rPr>
          <w:sz w:val="24"/>
          <w:szCs w:val="16"/>
          <w:lang w:val="el-GR"/>
        </w:rPr>
        <w:t xml:space="preserve">έχουμε και χαμηλό </w:t>
      </w:r>
      <w:r>
        <w:rPr>
          <w:sz w:val="24"/>
          <w:szCs w:val="16"/>
        </w:rPr>
        <w:t>HRV</w:t>
      </w:r>
      <w:r>
        <w:rPr>
          <w:sz w:val="24"/>
          <w:szCs w:val="16"/>
          <w:lang w:val="el-GR"/>
        </w:rPr>
        <w:t xml:space="preserve">, το οποίο καταδεικνύει κυρίως μείωση της δυναμικής πολυπλοκότητας. Το υγιές άτομο έχει πιο ακανόνιστο και περίπλοκο σήμα </w:t>
      </w:r>
      <w:r>
        <w:rPr>
          <w:sz w:val="24"/>
          <w:szCs w:val="16"/>
        </w:rPr>
        <w:t>HRV</w:t>
      </w:r>
      <w:r w:rsidR="00CB0520">
        <w:rPr>
          <w:sz w:val="24"/>
          <w:szCs w:val="16"/>
          <w:lang w:val="el-GR"/>
        </w:rPr>
        <w:t>.</w:t>
      </w:r>
    </w:p>
    <w:p w14:paraId="008B87F3" w14:textId="77777777" w:rsidR="00CB0520" w:rsidRPr="005C7CD2" w:rsidRDefault="00CB0520" w:rsidP="00CB0520">
      <w:pPr>
        <w:ind w:firstLine="180"/>
        <w:jc w:val="both"/>
        <w:rPr>
          <w:sz w:val="24"/>
          <w:szCs w:val="16"/>
          <w:lang w:val="el-GR"/>
        </w:rPr>
      </w:pPr>
    </w:p>
    <w:tbl>
      <w:tblPr>
        <w:tblStyle w:val="ab"/>
        <w:tblW w:w="0" w:type="auto"/>
        <w:tblLook w:val="04A0" w:firstRow="1" w:lastRow="0" w:firstColumn="1" w:lastColumn="0" w:noHBand="0" w:noVBand="1"/>
      </w:tblPr>
      <w:tblGrid>
        <w:gridCol w:w="895"/>
        <w:gridCol w:w="8169"/>
      </w:tblGrid>
      <w:tr w:rsidR="005C7CD2" w14:paraId="3B85FC7C" w14:textId="77777777" w:rsidTr="005C7CD2">
        <w:trPr>
          <w:trHeight w:val="358"/>
        </w:trPr>
        <w:tc>
          <w:tcPr>
            <w:tcW w:w="895" w:type="dxa"/>
          </w:tcPr>
          <w:p w14:paraId="03EB24F0" w14:textId="77777777" w:rsidR="005C7CD2" w:rsidRPr="005C7CD2" w:rsidRDefault="005C7CD2" w:rsidP="00FD368E">
            <w:pPr>
              <w:jc w:val="both"/>
              <w:rPr>
                <w:b/>
                <w:sz w:val="24"/>
                <w:szCs w:val="16"/>
              </w:rPr>
            </w:pPr>
            <w:r w:rsidRPr="005C7CD2">
              <w:rPr>
                <w:b/>
                <w:sz w:val="24"/>
                <w:szCs w:val="16"/>
              </w:rPr>
              <w:t>Mean SDNN</w:t>
            </w:r>
          </w:p>
        </w:tc>
        <w:tc>
          <w:tcPr>
            <w:tcW w:w="8169" w:type="dxa"/>
          </w:tcPr>
          <w:p w14:paraId="6EF4AC61" w14:textId="77777777" w:rsidR="005C7CD2" w:rsidRPr="005C7CD2" w:rsidRDefault="005C7CD2" w:rsidP="00FD368E">
            <w:pPr>
              <w:jc w:val="both"/>
              <w:rPr>
                <w:b/>
                <w:sz w:val="24"/>
                <w:szCs w:val="16"/>
              </w:rPr>
            </w:pPr>
            <w:r w:rsidRPr="005C7CD2">
              <w:rPr>
                <w:b/>
                <w:sz w:val="24"/>
                <w:szCs w:val="16"/>
              </w:rPr>
              <w:t>SDNN Reference</w:t>
            </w:r>
          </w:p>
        </w:tc>
      </w:tr>
      <w:tr w:rsidR="005C7CD2" w:rsidRPr="00AD1DD6" w14:paraId="6C506AA7" w14:textId="77777777" w:rsidTr="005C7CD2">
        <w:trPr>
          <w:trHeight w:val="358"/>
        </w:trPr>
        <w:tc>
          <w:tcPr>
            <w:tcW w:w="895" w:type="dxa"/>
          </w:tcPr>
          <w:p w14:paraId="1E33E336" w14:textId="77777777" w:rsidR="005C7CD2" w:rsidRDefault="005C7CD2" w:rsidP="00FD368E">
            <w:pPr>
              <w:jc w:val="both"/>
              <w:rPr>
                <w:sz w:val="24"/>
                <w:szCs w:val="16"/>
              </w:rPr>
            </w:pPr>
            <w:r w:rsidRPr="005C7CD2">
              <w:rPr>
                <w:sz w:val="24"/>
                <w:szCs w:val="16"/>
              </w:rPr>
              <w:t>50↑</w:t>
            </w:r>
          </w:p>
        </w:tc>
        <w:tc>
          <w:tcPr>
            <w:tcW w:w="8169" w:type="dxa"/>
          </w:tcPr>
          <w:p w14:paraId="47A05101" w14:textId="77777777" w:rsidR="005C7CD2" w:rsidRPr="005C7CD2" w:rsidRDefault="005C7CD2" w:rsidP="005C7CD2">
            <w:pPr>
              <w:jc w:val="both"/>
              <w:rPr>
                <w:sz w:val="24"/>
                <w:szCs w:val="16"/>
                <w:lang w:val="el-GR"/>
              </w:rPr>
            </w:pPr>
            <w:r>
              <w:rPr>
                <w:sz w:val="24"/>
                <w:szCs w:val="16"/>
                <w:lang w:val="el-GR"/>
              </w:rPr>
              <w:t>Υψηλή-φυσιολογική.</w:t>
            </w:r>
            <w:r>
              <w:rPr>
                <w:sz w:val="24"/>
                <w:szCs w:val="16"/>
              </w:rPr>
              <w:t>H</w:t>
            </w:r>
            <w:r w:rsidRPr="005C7CD2">
              <w:rPr>
                <w:sz w:val="24"/>
                <w:szCs w:val="16"/>
                <w:lang w:val="el-GR"/>
              </w:rPr>
              <w:t xml:space="preserve"> λειτουργία ρύθμισης </w:t>
            </w:r>
            <w:r>
              <w:rPr>
                <w:sz w:val="24"/>
                <w:szCs w:val="16"/>
                <w:lang w:val="el-GR"/>
              </w:rPr>
              <w:t>του αυτόνομου νευρικού συστήματος</w:t>
            </w:r>
            <w:r w:rsidRPr="005C7CD2">
              <w:rPr>
                <w:sz w:val="24"/>
                <w:szCs w:val="16"/>
                <w:lang w:val="el-GR"/>
              </w:rPr>
              <w:t xml:space="preserve"> και η ικανότητα αντιμετώπισης του άγχους είναι καλή</w:t>
            </w:r>
            <w:r>
              <w:rPr>
                <w:sz w:val="24"/>
                <w:szCs w:val="16"/>
                <w:lang w:val="el-GR"/>
              </w:rPr>
              <w:t>.</w:t>
            </w:r>
          </w:p>
        </w:tc>
      </w:tr>
      <w:tr w:rsidR="005C7CD2" w:rsidRPr="00AD1DD6" w14:paraId="4AC956B9" w14:textId="77777777" w:rsidTr="005C7CD2">
        <w:trPr>
          <w:trHeight w:val="377"/>
        </w:trPr>
        <w:tc>
          <w:tcPr>
            <w:tcW w:w="895" w:type="dxa"/>
          </w:tcPr>
          <w:p w14:paraId="641879F5" w14:textId="77777777" w:rsidR="005C7CD2" w:rsidRPr="005C7CD2" w:rsidRDefault="005C7CD2" w:rsidP="00FD368E">
            <w:pPr>
              <w:jc w:val="both"/>
              <w:rPr>
                <w:sz w:val="24"/>
                <w:szCs w:val="16"/>
                <w:lang w:val="el-GR"/>
              </w:rPr>
            </w:pPr>
            <w:r w:rsidRPr="005C7CD2">
              <w:rPr>
                <w:sz w:val="24"/>
                <w:szCs w:val="16"/>
                <w:lang w:val="el-GR"/>
              </w:rPr>
              <w:t>35~50</w:t>
            </w:r>
          </w:p>
        </w:tc>
        <w:tc>
          <w:tcPr>
            <w:tcW w:w="8169" w:type="dxa"/>
          </w:tcPr>
          <w:p w14:paraId="1A0B9E6C" w14:textId="77777777" w:rsidR="005C7CD2" w:rsidRPr="005C7CD2" w:rsidRDefault="005C7CD2" w:rsidP="005C7CD2">
            <w:pPr>
              <w:jc w:val="both"/>
              <w:rPr>
                <w:sz w:val="24"/>
                <w:szCs w:val="16"/>
                <w:lang w:val="el-GR"/>
              </w:rPr>
            </w:pPr>
            <w:r>
              <w:rPr>
                <w:sz w:val="24"/>
                <w:szCs w:val="16"/>
                <w:lang w:val="el-GR"/>
              </w:rPr>
              <w:t>Χαμηλή-Μέση κανονική. Η</w:t>
            </w:r>
            <w:r w:rsidRPr="005C7CD2">
              <w:rPr>
                <w:sz w:val="24"/>
                <w:szCs w:val="16"/>
                <w:lang w:val="el-GR"/>
              </w:rPr>
              <w:t xml:space="preserve"> λειτουργία ρύθμισης και η ικανότητα αντιμετώπισης του </w:t>
            </w:r>
            <w:r>
              <w:rPr>
                <w:sz w:val="24"/>
                <w:szCs w:val="16"/>
                <w:lang w:val="el-GR"/>
              </w:rPr>
              <w:t>αυτόνομου νευρικού συστήματος</w:t>
            </w:r>
            <w:r w:rsidRPr="005C7CD2">
              <w:rPr>
                <w:sz w:val="24"/>
                <w:szCs w:val="16"/>
                <w:lang w:val="el-GR"/>
              </w:rPr>
              <w:t xml:space="preserve"> είναι φυσιολογική</w:t>
            </w:r>
            <w:r>
              <w:rPr>
                <w:sz w:val="24"/>
                <w:szCs w:val="16"/>
                <w:lang w:val="el-GR"/>
              </w:rPr>
              <w:t>.</w:t>
            </w:r>
          </w:p>
        </w:tc>
      </w:tr>
      <w:tr w:rsidR="005C7CD2" w:rsidRPr="00AD1DD6" w14:paraId="6BAA6D12" w14:textId="77777777" w:rsidTr="005C7CD2">
        <w:trPr>
          <w:trHeight w:val="339"/>
        </w:trPr>
        <w:tc>
          <w:tcPr>
            <w:tcW w:w="895" w:type="dxa"/>
          </w:tcPr>
          <w:p w14:paraId="2910C79B" w14:textId="77777777" w:rsidR="005C7CD2" w:rsidRPr="005C7CD2" w:rsidRDefault="005C7CD2" w:rsidP="00FD368E">
            <w:pPr>
              <w:jc w:val="both"/>
              <w:rPr>
                <w:sz w:val="24"/>
                <w:szCs w:val="16"/>
                <w:lang w:val="el-GR"/>
              </w:rPr>
            </w:pPr>
            <w:r w:rsidRPr="005C7CD2">
              <w:rPr>
                <w:sz w:val="24"/>
                <w:szCs w:val="16"/>
                <w:lang w:val="el-GR"/>
              </w:rPr>
              <w:t>20~35</w:t>
            </w:r>
          </w:p>
        </w:tc>
        <w:tc>
          <w:tcPr>
            <w:tcW w:w="8169" w:type="dxa"/>
          </w:tcPr>
          <w:p w14:paraId="03C65B55" w14:textId="77777777" w:rsidR="005C7CD2" w:rsidRPr="005C7CD2" w:rsidRDefault="005C7CD2" w:rsidP="005C7CD2">
            <w:pPr>
              <w:jc w:val="both"/>
              <w:rPr>
                <w:sz w:val="24"/>
                <w:szCs w:val="16"/>
                <w:lang w:val="el-GR"/>
              </w:rPr>
            </w:pPr>
            <w:r>
              <w:rPr>
                <w:sz w:val="24"/>
                <w:szCs w:val="16"/>
                <w:lang w:val="el-GR"/>
              </w:rPr>
              <w:t>Χαμηλή. Υ</w:t>
            </w:r>
            <w:r w:rsidRPr="005C7CD2">
              <w:rPr>
                <w:sz w:val="24"/>
                <w:szCs w:val="16"/>
                <w:lang w:val="el-GR"/>
              </w:rPr>
              <w:t>πάρχει κίνδυνος ανάπτυξης ασθένειας που προκαλεί</w:t>
            </w:r>
            <w:r>
              <w:rPr>
                <w:sz w:val="24"/>
                <w:szCs w:val="16"/>
                <w:lang w:val="el-GR"/>
              </w:rPr>
              <w:t xml:space="preserve">ται από άγχος, αποδυναμωμένη </w:t>
            </w:r>
            <w:r w:rsidRPr="005C7CD2">
              <w:rPr>
                <w:sz w:val="24"/>
                <w:szCs w:val="16"/>
                <w:lang w:val="el-GR"/>
              </w:rPr>
              <w:t>λειτουργία</w:t>
            </w:r>
            <w:r>
              <w:rPr>
                <w:sz w:val="24"/>
                <w:szCs w:val="16"/>
                <w:lang w:val="el-GR"/>
              </w:rPr>
              <w:t xml:space="preserve"> του αυτόνομου νευρικού συστήματος.</w:t>
            </w:r>
          </w:p>
        </w:tc>
      </w:tr>
      <w:tr w:rsidR="005C7CD2" w:rsidRPr="005C7CD2" w14:paraId="4BE372E3" w14:textId="77777777" w:rsidTr="005C7CD2">
        <w:trPr>
          <w:trHeight w:val="339"/>
        </w:trPr>
        <w:tc>
          <w:tcPr>
            <w:tcW w:w="895" w:type="dxa"/>
          </w:tcPr>
          <w:p w14:paraId="0427374A" w14:textId="77777777" w:rsidR="005C7CD2" w:rsidRPr="005C7CD2" w:rsidRDefault="005C7CD2" w:rsidP="00FD368E">
            <w:pPr>
              <w:jc w:val="both"/>
              <w:rPr>
                <w:sz w:val="24"/>
                <w:szCs w:val="16"/>
                <w:lang w:val="el-GR"/>
              </w:rPr>
            </w:pPr>
            <w:r w:rsidRPr="005C7CD2">
              <w:rPr>
                <w:sz w:val="24"/>
                <w:szCs w:val="16"/>
                <w:lang w:val="el-GR"/>
              </w:rPr>
              <w:t>20↓</w:t>
            </w:r>
          </w:p>
        </w:tc>
        <w:tc>
          <w:tcPr>
            <w:tcW w:w="8169" w:type="dxa"/>
          </w:tcPr>
          <w:p w14:paraId="6F80CD26" w14:textId="77777777" w:rsidR="005C7CD2" w:rsidRPr="005C7CD2" w:rsidRDefault="005C7CD2" w:rsidP="005C7CD2">
            <w:pPr>
              <w:jc w:val="both"/>
              <w:rPr>
                <w:sz w:val="24"/>
                <w:szCs w:val="16"/>
                <w:lang w:val="el-GR"/>
              </w:rPr>
            </w:pPr>
            <w:r>
              <w:rPr>
                <w:sz w:val="24"/>
                <w:szCs w:val="16"/>
                <w:lang w:val="el-GR"/>
              </w:rPr>
              <w:t>Πολύ Χαμηλή. Υ</w:t>
            </w:r>
            <w:r w:rsidRPr="005C7CD2">
              <w:rPr>
                <w:sz w:val="24"/>
                <w:szCs w:val="16"/>
                <w:lang w:val="el-GR"/>
              </w:rPr>
              <w:t>πάρχει υψηλός κίνδυνος να έχει σχέση με ασθένεια που προκαλείται από χρόνιο άγχος</w:t>
            </w:r>
            <w:r>
              <w:rPr>
                <w:sz w:val="24"/>
                <w:szCs w:val="16"/>
                <w:lang w:val="el-GR"/>
              </w:rPr>
              <w:t>. Δυσλειτουργία του αυτόνομου νευρικού συστήματος.</w:t>
            </w:r>
          </w:p>
          <w:p w14:paraId="3B4B1EA5" w14:textId="77777777" w:rsidR="005C7CD2" w:rsidRPr="005C7CD2" w:rsidRDefault="005C7CD2" w:rsidP="005C7CD2">
            <w:pPr>
              <w:jc w:val="both"/>
              <w:rPr>
                <w:sz w:val="24"/>
                <w:szCs w:val="16"/>
                <w:lang w:val="el-GR"/>
              </w:rPr>
            </w:pPr>
          </w:p>
        </w:tc>
      </w:tr>
    </w:tbl>
    <w:p w14:paraId="6FBB4B39" w14:textId="77777777" w:rsidR="00FD368E" w:rsidRDefault="00C41C8A" w:rsidP="005C7CD2">
      <w:pPr>
        <w:ind w:firstLine="180"/>
        <w:jc w:val="center"/>
        <w:rPr>
          <w:sz w:val="16"/>
          <w:szCs w:val="16"/>
        </w:rPr>
      </w:pPr>
      <w:r>
        <w:rPr>
          <w:sz w:val="16"/>
          <w:szCs w:val="16"/>
          <w:lang w:val="el-GR"/>
        </w:rPr>
        <w:t>Πίνακας 7</w:t>
      </w:r>
      <w:r w:rsidR="005C7CD2">
        <w:rPr>
          <w:sz w:val="16"/>
          <w:szCs w:val="16"/>
          <w:lang w:val="el-GR"/>
        </w:rPr>
        <w:t xml:space="preserve">.1 </w:t>
      </w:r>
      <w:r w:rsidR="005C7CD2">
        <w:rPr>
          <w:sz w:val="16"/>
          <w:szCs w:val="16"/>
        </w:rPr>
        <w:t>: SDNN references</w:t>
      </w:r>
    </w:p>
    <w:p w14:paraId="7F41C4F6" w14:textId="77777777" w:rsidR="004649FC" w:rsidRPr="00640CDC" w:rsidRDefault="004649FC" w:rsidP="004649FC">
      <w:pPr>
        <w:ind w:firstLine="180"/>
        <w:jc w:val="both"/>
        <w:rPr>
          <w:sz w:val="24"/>
          <w:szCs w:val="16"/>
          <w:lang w:val="el-GR"/>
        </w:rPr>
      </w:pPr>
      <w:r>
        <w:rPr>
          <w:sz w:val="24"/>
          <w:szCs w:val="16"/>
          <w:lang w:val="el-GR"/>
        </w:rPr>
        <w:t xml:space="preserve">Επομένως, αυτό που συμπεραίνουμε από την βιβλιογραφία είναι πως οι χαμηλές τιμές του </w:t>
      </w:r>
      <w:r>
        <w:rPr>
          <w:sz w:val="24"/>
          <w:szCs w:val="16"/>
        </w:rPr>
        <w:t>SDNN</w:t>
      </w:r>
      <w:r w:rsidRPr="004649FC">
        <w:rPr>
          <w:sz w:val="24"/>
          <w:szCs w:val="16"/>
          <w:lang w:val="el-GR"/>
        </w:rPr>
        <w:t xml:space="preserve"> </w:t>
      </w:r>
      <w:r>
        <w:rPr>
          <w:sz w:val="24"/>
          <w:szCs w:val="16"/>
          <w:lang w:val="el-GR"/>
        </w:rPr>
        <w:t>δείχνουν σημάδια άγχους.</w:t>
      </w:r>
    </w:p>
    <w:tbl>
      <w:tblPr>
        <w:tblW w:w="9330" w:type="dxa"/>
        <w:jc w:val="center"/>
        <w:tblLook w:val="04A0" w:firstRow="1" w:lastRow="0" w:firstColumn="1" w:lastColumn="0" w:noHBand="0" w:noVBand="1"/>
        <w:tblPrChange w:id="4544" w:author="Gladiator Gladiator" w:date="2018-05-23T00:09:00Z">
          <w:tblPr>
            <w:tblW w:w="9245" w:type="dxa"/>
            <w:tblInd w:w="-455" w:type="dxa"/>
            <w:tblLook w:val="04A0" w:firstRow="1" w:lastRow="0" w:firstColumn="1" w:lastColumn="0" w:noHBand="0" w:noVBand="1"/>
          </w:tblPr>
        </w:tblPrChange>
      </w:tblPr>
      <w:tblGrid>
        <w:gridCol w:w="1364"/>
        <w:gridCol w:w="974"/>
        <w:gridCol w:w="838"/>
        <w:gridCol w:w="892"/>
        <w:gridCol w:w="892"/>
        <w:gridCol w:w="892"/>
        <w:gridCol w:w="892"/>
        <w:gridCol w:w="960"/>
        <w:gridCol w:w="693"/>
        <w:gridCol w:w="933"/>
        <w:tblGridChange w:id="4545">
          <w:tblGrid>
            <w:gridCol w:w="1351"/>
            <w:gridCol w:w="965"/>
            <w:gridCol w:w="830"/>
            <w:gridCol w:w="884"/>
            <w:gridCol w:w="884"/>
            <w:gridCol w:w="884"/>
            <w:gridCol w:w="884"/>
            <w:gridCol w:w="884"/>
            <w:gridCol w:w="712"/>
            <w:gridCol w:w="967"/>
          </w:tblGrid>
        </w:tblGridChange>
      </w:tblGrid>
      <w:tr w:rsidR="00B65622" w:rsidRPr="005C7CD2" w14:paraId="3D4C6B92" w14:textId="77777777" w:rsidTr="00B65622">
        <w:trPr>
          <w:trHeight w:val="257"/>
          <w:jc w:val="center"/>
          <w:trPrChange w:id="4546" w:author="Gladiator Gladiator" w:date="2018-05-23T00:09:00Z">
            <w:trPr>
              <w:trHeight w:val="249"/>
            </w:trPr>
          </w:trPrChange>
        </w:trPr>
        <w:tc>
          <w:tcPr>
            <w:tcW w:w="1364" w:type="dxa"/>
            <w:tcBorders>
              <w:top w:val="single" w:sz="4" w:space="0" w:color="9BC2E6"/>
              <w:left w:val="single" w:sz="4" w:space="0" w:color="9BC2E6"/>
              <w:bottom w:val="single" w:sz="4" w:space="0" w:color="9BC2E6"/>
              <w:right w:val="nil"/>
            </w:tcBorders>
            <w:shd w:val="clear" w:color="5B9BD5" w:fill="5B9BD5"/>
            <w:noWrap/>
            <w:vAlign w:val="bottom"/>
            <w:hideMark/>
            <w:tcPrChange w:id="4547" w:author="Gladiator Gladiator" w:date="2018-05-23T00:09:00Z">
              <w:tcPr>
                <w:tcW w:w="1264" w:type="dxa"/>
                <w:tcBorders>
                  <w:top w:val="single" w:sz="4" w:space="0" w:color="9BC2E6"/>
                  <w:left w:val="single" w:sz="4" w:space="0" w:color="9BC2E6"/>
                  <w:bottom w:val="single" w:sz="4" w:space="0" w:color="9BC2E6"/>
                  <w:right w:val="nil"/>
                </w:tcBorders>
                <w:shd w:val="clear" w:color="5B9BD5" w:fill="5B9BD5"/>
                <w:noWrap/>
                <w:vAlign w:val="bottom"/>
                <w:hideMark/>
              </w:tcPr>
            </w:tcPrChange>
          </w:tcPr>
          <w:p w14:paraId="192E09EE" w14:textId="77777777" w:rsidR="00414E73" w:rsidRPr="005C7CD2" w:rsidRDefault="00414E73" w:rsidP="00BF2978">
            <w:pPr>
              <w:spacing w:after="0" w:line="240" w:lineRule="auto"/>
              <w:rPr>
                <w:rFonts w:ascii="Calibri" w:eastAsia="Times New Roman" w:hAnsi="Calibri" w:cs="Calibri"/>
                <w:b/>
                <w:bCs/>
                <w:color w:val="FFFFFF"/>
              </w:rPr>
            </w:pPr>
            <w:r w:rsidRPr="005C7CD2">
              <w:rPr>
                <w:rFonts w:ascii="Calibri" w:eastAsia="Times New Roman" w:hAnsi="Calibri" w:cs="Calibri"/>
                <w:b/>
                <w:bCs/>
                <w:color w:val="FFFFFF"/>
              </w:rPr>
              <w:t>SDNN</w:t>
            </w:r>
          </w:p>
        </w:tc>
        <w:tc>
          <w:tcPr>
            <w:tcW w:w="974" w:type="dxa"/>
            <w:tcBorders>
              <w:top w:val="single" w:sz="4" w:space="0" w:color="9BC2E6"/>
              <w:left w:val="nil"/>
              <w:bottom w:val="single" w:sz="4" w:space="0" w:color="9BC2E6"/>
              <w:right w:val="nil"/>
            </w:tcBorders>
            <w:shd w:val="clear" w:color="5B9BD5" w:fill="5B9BD5"/>
            <w:noWrap/>
            <w:vAlign w:val="bottom"/>
            <w:hideMark/>
            <w:tcPrChange w:id="4548" w:author="Gladiator Gladiator" w:date="2018-05-23T00:09:00Z">
              <w:tcPr>
                <w:tcW w:w="965" w:type="dxa"/>
                <w:tcBorders>
                  <w:top w:val="single" w:sz="4" w:space="0" w:color="9BC2E6"/>
                  <w:left w:val="nil"/>
                  <w:bottom w:val="single" w:sz="4" w:space="0" w:color="9BC2E6"/>
                  <w:right w:val="nil"/>
                </w:tcBorders>
                <w:shd w:val="clear" w:color="5B9BD5" w:fill="5B9BD5"/>
                <w:noWrap/>
                <w:vAlign w:val="bottom"/>
                <w:hideMark/>
              </w:tcPr>
            </w:tcPrChange>
          </w:tcPr>
          <w:p w14:paraId="163FACFB" w14:textId="77777777" w:rsidR="00414E73" w:rsidRPr="005C7CD2" w:rsidRDefault="00414E73" w:rsidP="005C7CD2">
            <w:pPr>
              <w:spacing w:after="0" w:line="240" w:lineRule="auto"/>
              <w:rPr>
                <w:rFonts w:ascii="Calibri" w:eastAsia="Times New Roman" w:hAnsi="Calibri" w:cs="Calibri"/>
                <w:b/>
                <w:bCs/>
                <w:color w:val="FFFFFF"/>
              </w:rPr>
            </w:pPr>
            <w:r w:rsidRPr="005C7CD2">
              <w:rPr>
                <w:rFonts w:ascii="Calibri" w:eastAsia="Times New Roman" w:hAnsi="Calibri" w:cs="Calibri"/>
                <w:b/>
                <w:bCs/>
                <w:color w:val="FFFFFF"/>
              </w:rPr>
              <w:t>mode</w:t>
            </w:r>
          </w:p>
        </w:tc>
        <w:tc>
          <w:tcPr>
            <w:tcW w:w="838" w:type="dxa"/>
            <w:tcBorders>
              <w:top w:val="single" w:sz="4" w:space="0" w:color="9BC2E6"/>
              <w:left w:val="nil"/>
              <w:bottom w:val="single" w:sz="4" w:space="0" w:color="9BC2E6"/>
              <w:right w:val="nil"/>
            </w:tcBorders>
            <w:shd w:val="clear" w:color="5B9BD5" w:fill="5B9BD5"/>
            <w:noWrap/>
            <w:vAlign w:val="bottom"/>
            <w:hideMark/>
            <w:tcPrChange w:id="4549" w:author="Gladiator Gladiator" w:date="2018-05-23T00:09:00Z">
              <w:tcPr>
                <w:tcW w:w="804" w:type="dxa"/>
                <w:tcBorders>
                  <w:top w:val="single" w:sz="4" w:space="0" w:color="9BC2E6"/>
                  <w:left w:val="nil"/>
                  <w:bottom w:val="single" w:sz="4" w:space="0" w:color="9BC2E6"/>
                  <w:right w:val="nil"/>
                </w:tcBorders>
                <w:shd w:val="clear" w:color="5B9BD5" w:fill="5B9BD5"/>
                <w:noWrap/>
                <w:vAlign w:val="bottom"/>
                <w:hideMark/>
              </w:tcPr>
            </w:tcPrChange>
          </w:tcPr>
          <w:p w14:paraId="23DBD188" w14:textId="77777777" w:rsidR="00414E73" w:rsidRPr="005C7CD2" w:rsidRDefault="00414E73" w:rsidP="005C7CD2">
            <w:pPr>
              <w:spacing w:after="0" w:line="240" w:lineRule="auto"/>
              <w:rPr>
                <w:rFonts w:ascii="Calibri" w:eastAsia="Times New Roman" w:hAnsi="Calibri" w:cs="Calibri"/>
                <w:b/>
                <w:bCs/>
                <w:color w:val="FFFFFF"/>
              </w:rPr>
            </w:pPr>
            <w:r w:rsidRPr="005C7CD2">
              <w:rPr>
                <w:rFonts w:ascii="Calibri" w:eastAsia="Times New Roman" w:hAnsi="Calibri" w:cs="Calibri"/>
                <w:b/>
                <w:bCs/>
                <w:color w:val="FFFFFF"/>
              </w:rPr>
              <w:t>1st min</w:t>
            </w:r>
          </w:p>
        </w:tc>
        <w:tc>
          <w:tcPr>
            <w:tcW w:w="892" w:type="dxa"/>
            <w:tcBorders>
              <w:top w:val="single" w:sz="4" w:space="0" w:color="9BC2E6"/>
              <w:left w:val="nil"/>
              <w:bottom w:val="single" w:sz="4" w:space="0" w:color="9BC2E6"/>
              <w:right w:val="nil"/>
            </w:tcBorders>
            <w:shd w:val="clear" w:color="5B9BD5" w:fill="5B9BD5"/>
            <w:noWrap/>
            <w:vAlign w:val="bottom"/>
            <w:hideMark/>
            <w:tcPrChange w:id="4550" w:author="Gladiator Gladiator" w:date="2018-05-23T00:09:00Z">
              <w:tcPr>
                <w:tcW w:w="884" w:type="dxa"/>
                <w:tcBorders>
                  <w:top w:val="single" w:sz="4" w:space="0" w:color="9BC2E6"/>
                  <w:left w:val="nil"/>
                  <w:bottom w:val="single" w:sz="4" w:space="0" w:color="9BC2E6"/>
                  <w:right w:val="nil"/>
                </w:tcBorders>
                <w:shd w:val="clear" w:color="5B9BD5" w:fill="5B9BD5"/>
                <w:noWrap/>
                <w:vAlign w:val="bottom"/>
                <w:hideMark/>
              </w:tcPr>
            </w:tcPrChange>
          </w:tcPr>
          <w:p w14:paraId="430218A9" w14:textId="77777777" w:rsidR="00414E73" w:rsidRPr="005C7CD2" w:rsidRDefault="00414E73" w:rsidP="005C7CD2">
            <w:pPr>
              <w:spacing w:after="0" w:line="240" w:lineRule="auto"/>
              <w:rPr>
                <w:rFonts w:ascii="Calibri" w:eastAsia="Times New Roman" w:hAnsi="Calibri" w:cs="Calibri"/>
                <w:b/>
                <w:bCs/>
                <w:color w:val="FFFFFF"/>
              </w:rPr>
            </w:pPr>
            <w:r w:rsidRPr="005C7CD2">
              <w:rPr>
                <w:rFonts w:ascii="Calibri" w:eastAsia="Times New Roman" w:hAnsi="Calibri" w:cs="Calibri"/>
                <w:b/>
                <w:bCs/>
                <w:color w:val="FFFFFF"/>
              </w:rPr>
              <w:t>2nd min</w:t>
            </w:r>
          </w:p>
        </w:tc>
        <w:tc>
          <w:tcPr>
            <w:tcW w:w="892" w:type="dxa"/>
            <w:tcBorders>
              <w:top w:val="single" w:sz="4" w:space="0" w:color="9BC2E6"/>
              <w:left w:val="nil"/>
              <w:bottom w:val="single" w:sz="4" w:space="0" w:color="9BC2E6"/>
              <w:right w:val="nil"/>
            </w:tcBorders>
            <w:shd w:val="clear" w:color="5B9BD5" w:fill="5B9BD5"/>
            <w:noWrap/>
            <w:vAlign w:val="bottom"/>
            <w:hideMark/>
            <w:tcPrChange w:id="4551" w:author="Gladiator Gladiator" w:date="2018-05-23T00:09:00Z">
              <w:tcPr>
                <w:tcW w:w="884" w:type="dxa"/>
                <w:tcBorders>
                  <w:top w:val="single" w:sz="4" w:space="0" w:color="9BC2E6"/>
                  <w:left w:val="nil"/>
                  <w:bottom w:val="single" w:sz="4" w:space="0" w:color="9BC2E6"/>
                  <w:right w:val="nil"/>
                </w:tcBorders>
                <w:shd w:val="clear" w:color="5B9BD5" w:fill="5B9BD5"/>
                <w:noWrap/>
                <w:vAlign w:val="bottom"/>
                <w:hideMark/>
              </w:tcPr>
            </w:tcPrChange>
          </w:tcPr>
          <w:p w14:paraId="4278E575" w14:textId="77777777" w:rsidR="00414E73" w:rsidRPr="005C7CD2" w:rsidRDefault="00414E73" w:rsidP="005C7CD2">
            <w:pPr>
              <w:spacing w:after="0" w:line="240" w:lineRule="auto"/>
              <w:rPr>
                <w:rFonts w:ascii="Calibri" w:eastAsia="Times New Roman" w:hAnsi="Calibri" w:cs="Calibri"/>
                <w:b/>
                <w:bCs/>
                <w:color w:val="FFFFFF"/>
              </w:rPr>
            </w:pPr>
            <w:r w:rsidRPr="005C7CD2">
              <w:rPr>
                <w:rFonts w:ascii="Calibri" w:eastAsia="Times New Roman" w:hAnsi="Calibri" w:cs="Calibri"/>
                <w:b/>
                <w:bCs/>
                <w:color w:val="FFFFFF"/>
              </w:rPr>
              <w:t>3rd min</w:t>
            </w:r>
          </w:p>
        </w:tc>
        <w:tc>
          <w:tcPr>
            <w:tcW w:w="892" w:type="dxa"/>
            <w:tcBorders>
              <w:top w:val="single" w:sz="4" w:space="0" w:color="9BC2E6"/>
              <w:left w:val="nil"/>
              <w:bottom w:val="single" w:sz="4" w:space="0" w:color="9BC2E6"/>
              <w:right w:val="nil"/>
            </w:tcBorders>
            <w:shd w:val="clear" w:color="5B9BD5" w:fill="5B9BD5"/>
            <w:noWrap/>
            <w:vAlign w:val="bottom"/>
            <w:hideMark/>
            <w:tcPrChange w:id="4552" w:author="Gladiator Gladiator" w:date="2018-05-23T00:09:00Z">
              <w:tcPr>
                <w:tcW w:w="884" w:type="dxa"/>
                <w:tcBorders>
                  <w:top w:val="single" w:sz="4" w:space="0" w:color="9BC2E6"/>
                  <w:left w:val="nil"/>
                  <w:bottom w:val="single" w:sz="4" w:space="0" w:color="9BC2E6"/>
                  <w:right w:val="nil"/>
                </w:tcBorders>
                <w:shd w:val="clear" w:color="5B9BD5" w:fill="5B9BD5"/>
                <w:noWrap/>
                <w:vAlign w:val="bottom"/>
                <w:hideMark/>
              </w:tcPr>
            </w:tcPrChange>
          </w:tcPr>
          <w:p w14:paraId="3307A015" w14:textId="77777777" w:rsidR="00414E73" w:rsidRPr="005C7CD2" w:rsidRDefault="00414E73" w:rsidP="005C7CD2">
            <w:pPr>
              <w:spacing w:after="0" w:line="240" w:lineRule="auto"/>
              <w:rPr>
                <w:rFonts w:ascii="Calibri" w:eastAsia="Times New Roman" w:hAnsi="Calibri" w:cs="Calibri"/>
                <w:b/>
                <w:bCs/>
                <w:color w:val="FFFFFF"/>
              </w:rPr>
            </w:pPr>
            <w:r w:rsidRPr="005C7CD2">
              <w:rPr>
                <w:rFonts w:ascii="Calibri" w:eastAsia="Times New Roman" w:hAnsi="Calibri" w:cs="Calibri"/>
                <w:b/>
                <w:bCs/>
                <w:color w:val="FFFFFF"/>
              </w:rPr>
              <w:t>4th min</w:t>
            </w:r>
          </w:p>
        </w:tc>
        <w:tc>
          <w:tcPr>
            <w:tcW w:w="892" w:type="dxa"/>
            <w:tcBorders>
              <w:top w:val="single" w:sz="4" w:space="0" w:color="9BC2E6"/>
              <w:left w:val="nil"/>
              <w:bottom w:val="single" w:sz="4" w:space="0" w:color="9BC2E6"/>
              <w:right w:val="nil"/>
            </w:tcBorders>
            <w:shd w:val="clear" w:color="5B9BD5" w:fill="5B9BD5"/>
            <w:noWrap/>
            <w:vAlign w:val="bottom"/>
            <w:hideMark/>
            <w:tcPrChange w:id="4553" w:author="Gladiator Gladiator" w:date="2018-05-23T00:09:00Z">
              <w:tcPr>
                <w:tcW w:w="884" w:type="dxa"/>
                <w:tcBorders>
                  <w:top w:val="single" w:sz="4" w:space="0" w:color="9BC2E6"/>
                  <w:left w:val="nil"/>
                  <w:bottom w:val="single" w:sz="4" w:space="0" w:color="9BC2E6"/>
                  <w:right w:val="nil"/>
                </w:tcBorders>
                <w:shd w:val="clear" w:color="5B9BD5" w:fill="5B9BD5"/>
                <w:noWrap/>
                <w:vAlign w:val="bottom"/>
                <w:hideMark/>
              </w:tcPr>
            </w:tcPrChange>
          </w:tcPr>
          <w:p w14:paraId="469512A8" w14:textId="77777777" w:rsidR="00414E73" w:rsidRPr="005C7CD2" w:rsidRDefault="00414E73" w:rsidP="005C7CD2">
            <w:pPr>
              <w:spacing w:after="0" w:line="240" w:lineRule="auto"/>
              <w:rPr>
                <w:rFonts w:ascii="Calibri" w:eastAsia="Times New Roman" w:hAnsi="Calibri" w:cs="Calibri"/>
                <w:b/>
                <w:bCs/>
                <w:color w:val="FFFFFF"/>
              </w:rPr>
            </w:pPr>
            <w:r w:rsidRPr="005C7CD2">
              <w:rPr>
                <w:rFonts w:ascii="Calibri" w:eastAsia="Times New Roman" w:hAnsi="Calibri" w:cs="Calibri"/>
                <w:b/>
                <w:bCs/>
                <w:color w:val="FFFFFF"/>
              </w:rPr>
              <w:t>5th min</w:t>
            </w:r>
          </w:p>
        </w:tc>
        <w:tc>
          <w:tcPr>
            <w:tcW w:w="892" w:type="dxa"/>
            <w:tcBorders>
              <w:top w:val="single" w:sz="4" w:space="0" w:color="9BC2E6"/>
              <w:left w:val="nil"/>
              <w:bottom w:val="single" w:sz="4" w:space="0" w:color="9BC2E6"/>
              <w:right w:val="single" w:sz="4" w:space="0" w:color="9BC2E6"/>
            </w:tcBorders>
            <w:shd w:val="clear" w:color="5B9BD5" w:fill="5B9BD5"/>
            <w:noWrap/>
            <w:vAlign w:val="bottom"/>
            <w:hideMark/>
            <w:tcPrChange w:id="4554" w:author="Gladiator Gladiator" w:date="2018-05-23T00:09:00Z">
              <w:tcPr>
                <w:tcW w:w="884" w:type="dxa"/>
                <w:tcBorders>
                  <w:top w:val="single" w:sz="4" w:space="0" w:color="9BC2E6"/>
                  <w:left w:val="nil"/>
                  <w:bottom w:val="single" w:sz="4" w:space="0" w:color="9BC2E6"/>
                  <w:right w:val="single" w:sz="4" w:space="0" w:color="9BC2E6"/>
                </w:tcBorders>
                <w:shd w:val="clear" w:color="5B9BD5" w:fill="5B9BD5"/>
                <w:noWrap/>
                <w:vAlign w:val="bottom"/>
                <w:hideMark/>
              </w:tcPr>
            </w:tcPrChange>
          </w:tcPr>
          <w:p w14:paraId="5FF98661" w14:textId="17B6D449" w:rsidR="00414E73" w:rsidRPr="005C7CD2" w:rsidRDefault="00414E73" w:rsidP="005C7CD2">
            <w:pPr>
              <w:spacing w:after="0" w:line="240" w:lineRule="auto"/>
              <w:rPr>
                <w:rFonts w:ascii="Calibri" w:eastAsia="Times New Roman" w:hAnsi="Calibri" w:cs="Calibri"/>
                <w:b/>
                <w:bCs/>
                <w:color w:val="FFFFFF"/>
              </w:rPr>
            </w:pPr>
            <w:del w:id="4555" w:author="Gladiator Gladiator" w:date="2018-06-01T16:59:00Z">
              <w:r w:rsidRPr="005C7CD2" w:rsidDel="005F50D0">
                <w:rPr>
                  <w:rFonts w:ascii="Calibri" w:eastAsia="Times New Roman" w:hAnsi="Calibri" w:cs="Calibri"/>
                  <w:b/>
                  <w:bCs/>
                  <w:color w:val="FFFFFF"/>
                </w:rPr>
                <w:delText>average</w:delText>
              </w:r>
            </w:del>
            <w:ins w:id="4556" w:author="Gladiator Gladiator" w:date="2018-06-01T16:59:00Z">
              <w:r w:rsidR="005F50D0">
                <w:rPr>
                  <w:rFonts w:ascii="Calibri" w:eastAsia="Times New Roman" w:hAnsi="Calibri" w:cs="Calibri"/>
                  <w:b/>
                  <w:bCs/>
                  <w:color w:val="FFFFFF"/>
                </w:rPr>
                <w:t>Set of minutes</w:t>
              </w:r>
            </w:ins>
          </w:p>
        </w:tc>
        <w:tc>
          <w:tcPr>
            <w:tcW w:w="718" w:type="dxa"/>
            <w:tcBorders>
              <w:top w:val="single" w:sz="4" w:space="0" w:color="9BC2E6"/>
              <w:left w:val="nil"/>
              <w:bottom w:val="single" w:sz="4" w:space="0" w:color="9BC2E6"/>
              <w:right w:val="single" w:sz="4" w:space="0" w:color="9BC2E6"/>
            </w:tcBorders>
            <w:shd w:val="clear" w:color="5B9BD5" w:fill="5B9BD5"/>
            <w:tcPrChange w:id="4557" w:author="Gladiator Gladiator" w:date="2018-05-23T00:09:00Z">
              <w:tcPr>
                <w:tcW w:w="754" w:type="dxa"/>
                <w:tcBorders>
                  <w:top w:val="single" w:sz="4" w:space="0" w:color="9BC2E6"/>
                  <w:left w:val="nil"/>
                  <w:bottom w:val="single" w:sz="4" w:space="0" w:color="9BC2E6"/>
                  <w:right w:val="single" w:sz="4" w:space="0" w:color="9BC2E6"/>
                </w:tcBorders>
                <w:shd w:val="clear" w:color="5B9BD5" w:fill="5B9BD5"/>
              </w:tcPr>
            </w:tcPrChange>
          </w:tcPr>
          <w:p w14:paraId="02A51ECB" w14:textId="77777777" w:rsidR="00414E73" w:rsidRPr="004649FC" w:rsidRDefault="00414E73" w:rsidP="005C7CD2">
            <w:pPr>
              <w:spacing w:after="0" w:line="240" w:lineRule="auto"/>
              <w:rPr>
                <w:rFonts w:ascii="Calibri" w:eastAsia="Times New Roman" w:hAnsi="Calibri" w:cs="Calibri"/>
                <w:b/>
                <w:bCs/>
                <w:color w:val="FFFFFF"/>
                <w:lang w:val="el-GR"/>
              </w:rPr>
            </w:pPr>
            <w:r>
              <w:rPr>
                <w:rFonts w:ascii="Calibri" w:eastAsia="Times New Roman" w:hAnsi="Calibri" w:cs="Calibri"/>
                <w:b/>
                <w:bCs/>
                <w:color w:val="FFFFFF"/>
                <w:lang w:val="el-GR"/>
              </w:rPr>
              <w:t>Ηλικία</w:t>
            </w:r>
          </w:p>
        </w:tc>
        <w:tc>
          <w:tcPr>
            <w:tcW w:w="976" w:type="dxa"/>
            <w:tcBorders>
              <w:top w:val="single" w:sz="4" w:space="0" w:color="9BC2E6"/>
              <w:left w:val="nil"/>
              <w:bottom w:val="single" w:sz="4" w:space="0" w:color="9BC2E6"/>
              <w:right w:val="single" w:sz="4" w:space="0" w:color="9BC2E6"/>
            </w:tcBorders>
            <w:shd w:val="clear" w:color="5B9BD5" w:fill="5B9BD5"/>
            <w:tcPrChange w:id="4558" w:author="Gladiator Gladiator" w:date="2018-05-23T00:09:00Z">
              <w:tcPr>
                <w:tcW w:w="1038" w:type="dxa"/>
                <w:tcBorders>
                  <w:top w:val="single" w:sz="4" w:space="0" w:color="9BC2E6"/>
                  <w:left w:val="nil"/>
                  <w:bottom w:val="single" w:sz="4" w:space="0" w:color="9BC2E6"/>
                  <w:right w:val="single" w:sz="4" w:space="0" w:color="9BC2E6"/>
                </w:tcBorders>
                <w:shd w:val="clear" w:color="5B9BD5" w:fill="5B9BD5"/>
              </w:tcPr>
            </w:tcPrChange>
          </w:tcPr>
          <w:p w14:paraId="139B0646" w14:textId="77777777" w:rsidR="00414E73" w:rsidRDefault="00414E73" w:rsidP="005C7CD2">
            <w:pPr>
              <w:spacing w:after="0" w:line="240" w:lineRule="auto"/>
              <w:rPr>
                <w:rFonts w:ascii="Calibri" w:eastAsia="Times New Roman" w:hAnsi="Calibri" w:cs="Calibri"/>
                <w:b/>
                <w:bCs/>
                <w:color w:val="FFFFFF"/>
                <w:lang w:val="el-GR"/>
              </w:rPr>
            </w:pPr>
            <w:r>
              <w:rPr>
                <w:rFonts w:ascii="Calibri" w:eastAsia="Times New Roman" w:hAnsi="Calibri" w:cs="Calibri"/>
                <w:b/>
                <w:bCs/>
                <w:color w:val="FFFFFF"/>
                <w:lang w:val="el-GR"/>
              </w:rPr>
              <w:t>Καπνιστής</w:t>
            </w:r>
          </w:p>
        </w:tc>
      </w:tr>
      <w:tr w:rsidR="00B65622" w:rsidRPr="005C7CD2" w14:paraId="7EC9EE62" w14:textId="77777777" w:rsidTr="00B65622">
        <w:trPr>
          <w:trHeight w:val="257"/>
          <w:jc w:val="center"/>
          <w:trPrChange w:id="4559" w:author="Gladiator Gladiator" w:date="2018-05-23T00:09:00Z">
            <w:trPr>
              <w:trHeight w:val="249"/>
            </w:trPr>
          </w:trPrChange>
        </w:trPr>
        <w:tc>
          <w:tcPr>
            <w:tcW w:w="1364" w:type="dxa"/>
            <w:tcBorders>
              <w:top w:val="single" w:sz="4" w:space="0" w:color="9BC2E6"/>
              <w:left w:val="single" w:sz="4" w:space="0" w:color="9BC2E6"/>
              <w:bottom w:val="single" w:sz="4" w:space="0" w:color="9BC2E6"/>
              <w:right w:val="nil"/>
            </w:tcBorders>
            <w:shd w:val="clear" w:color="DDEBF7" w:fill="DDEBF7"/>
            <w:vAlign w:val="bottom"/>
            <w:hideMark/>
            <w:tcPrChange w:id="4560" w:author="Gladiator Gladiator" w:date="2018-05-23T00:09:00Z">
              <w:tcPr>
                <w:tcW w:w="1264" w:type="dxa"/>
                <w:tcBorders>
                  <w:top w:val="single" w:sz="4" w:space="0" w:color="9BC2E6"/>
                  <w:left w:val="single" w:sz="4" w:space="0" w:color="9BC2E6"/>
                  <w:bottom w:val="single" w:sz="4" w:space="0" w:color="9BC2E6"/>
                  <w:right w:val="nil"/>
                </w:tcBorders>
                <w:shd w:val="clear" w:color="DDEBF7" w:fill="DDEBF7"/>
                <w:vAlign w:val="bottom"/>
                <w:hideMark/>
              </w:tcPr>
            </w:tcPrChange>
          </w:tcPr>
          <w:p w14:paraId="37C79D1A" w14:textId="2981168C" w:rsidR="00414E73" w:rsidRPr="005C7CD2" w:rsidRDefault="00F34876" w:rsidP="005C7CD2">
            <w:pPr>
              <w:spacing w:after="0" w:line="240" w:lineRule="auto"/>
              <w:rPr>
                <w:rFonts w:ascii="Calibri" w:eastAsia="Times New Roman" w:hAnsi="Calibri" w:cs="Calibri"/>
                <w:color w:val="000000"/>
              </w:rPr>
            </w:pPr>
            <w:ins w:id="4561" w:author="Gladiator Gladiator" w:date="2018-05-22T18:55:00Z">
              <w:r>
                <w:rPr>
                  <w:rFonts w:ascii="Calibri" w:eastAsia="Times New Roman" w:hAnsi="Calibri" w:cs="Calibri"/>
                  <w:color w:val="000000"/>
                </w:rPr>
                <w:t>User</w:t>
              </w:r>
            </w:ins>
            <w:del w:id="4562" w:author="Gladiator Gladiator" w:date="2018-05-22T18:55:00Z">
              <w:r w:rsidR="00414E73" w:rsidDel="00F34876">
                <w:rPr>
                  <w:rFonts w:ascii="Calibri" w:eastAsia="Times New Roman" w:hAnsi="Calibri" w:cs="Calibri"/>
                  <w:color w:val="000000"/>
                </w:rPr>
                <w:delText>f</w:delText>
              </w:r>
              <w:r w:rsidR="00414E73" w:rsidRPr="005C7CD2" w:rsidDel="00F34876">
                <w:rPr>
                  <w:rFonts w:ascii="Calibri" w:eastAsia="Times New Roman" w:hAnsi="Calibri" w:cs="Calibri"/>
                  <w:color w:val="000000"/>
                </w:rPr>
                <w:delText>aloutsos</w:delText>
              </w:r>
            </w:del>
            <w:ins w:id="4563" w:author="Gladiator Gladiator" w:date="2018-05-22T18:55:00Z">
              <w:r>
                <w:rPr>
                  <w:rFonts w:ascii="Calibri" w:eastAsia="Times New Roman" w:hAnsi="Calibri" w:cs="Calibri"/>
                  <w:color w:val="000000"/>
                </w:rPr>
                <w:t xml:space="preserve"> 1</w:t>
              </w:r>
            </w:ins>
          </w:p>
        </w:tc>
        <w:tc>
          <w:tcPr>
            <w:tcW w:w="974" w:type="dxa"/>
            <w:tcBorders>
              <w:top w:val="single" w:sz="4" w:space="0" w:color="9BC2E6"/>
              <w:left w:val="nil"/>
              <w:bottom w:val="single" w:sz="4" w:space="0" w:color="9BC2E6"/>
              <w:right w:val="nil"/>
            </w:tcBorders>
            <w:shd w:val="clear" w:color="DDEBF7" w:fill="DDEBF7"/>
            <w:noWrap/>
            <w:vAlign w:val="bottom"/>
            <w:hideMark/>
            <w:tcPrChange w:id="4564" w:author="Gladiator Gladiator" w:date="2018-05-23T00:09:00Z">
              <w:tcPr>
                <w:tcW w:w="965" w:type="dxa"/>
                <w:tcBorders>
                  <w:top w:val="single" w:sz="4" w:space="0" w:color="9BC2E6"/>
                  <w:left w:val="nil"/>
                  <w:bottom w:val="single" w:sz="4" w:space="0" w:color="9BC2E6"/>
                  <w:right w:val="nil"/>
                </w:tcBorders>
                <w:shd w:val="clear" w:color="DDEBF7" w:fill="DDEBF7"/>
                <w:noWrap/>
                <w:vAlign w:val="bottom"/>
                <w:hideMark/>
              </w:tcPr>
            </w:tcPrChange>
          </w:tcPr>
          <w:p w14:paraId="7FE2B8D8" w14:textId="77777777" w:rsidR="00414E73" w:rsidRPr="005C7CD2" w:rsidRDefault="00414E73" w:rsidP="005C7CD2">
            <w:pPr>
              <w:spacing w:after="0" w:line="240" w:lineRule="auto"/>
              <w:rPr>
                <w:rFonts w:ascii="Calibri" w:eastAsia="Times New Roman" w:hAnsi="Calibri" w:cs="Calibri"/>
                <w:color w:val="000000"/>
              </w:rPr>
            </w:pPr>
            <w:r w:rsidRPr="005C7CD2">
              <w:rPr>
                <w:rFonts w:ascii="Calibri" w:eastAsia="Times New Roman" w:hAnsi="Calibri" w:cs="Calibri"/>
                <w:color w:val="000000"/>
              </w:rPr>
              <w:t>relaxing</w:t>
            </w:r>
          </w:p>
        </w:tc>
        <w:tc>
          <w:tcPr>
            <w:tcW w:w="838" w:type="dxa"/>
            <w:tcBorders>
              <w:top w:val="single" w:sz="4" w:space="0" w:color="9BC2E6"/>
              <w:left w:val="nil"/>
              <w:bottom w:val="single" w:sz="4" w:space="0" w:color="9BC2E6"/>
              <w:right w:val="nil"/>
            </w:tcBorders>
            <w:shd w:val="clear" w:color="DDEBF7" w:fill="DDEBF7"/>
            <w:noWrap/>
            <w:vAlign w:val="bottom"/>
            <w:hideMark/>
            <w:tcPrChange w:id="4565" w:author="Gladiator Gladiator" w:date="2018-05-23T00:09:00Z">
              <w:tcPr>
                <w:tcW w:w="804" w:type="dxa"/>
                <w:tcBorders>
                  <w:top w:val="single" w:sz="4" w:space="0" w:color="9BC2E6"/>
                  <w:left w:val="nil"/>
                  <w:bottom w:val="single" w:sz="4" w:space="0" w:color="9BC2E6"/>
                  <w:right w:val="nil"/>
                </w:tcBorders>
                <w:shd w:val="clear" w:color="DDEBF7" w:fill="DDEBF7"/>
                <w:noWrap/>
                <w:vAlign w:val="bottom"/>
                <w:hideMark/>
              </w:tcPr>
            </w:tcPrChange>
          </w:tcPr>
          <w:p w14:paraId="37DA44D5"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26.805</w:t>
            </w:r>
          </w:p>
        </w:tc>
        <w:tc>
          <w:tcPr>
            <w:tcW w:w="892" w:type="dxa"/>
            <w:tcBorders>
              <w:top w:val="single" w:sz="4" w:space="0" w:color="9BC2E6"/>
              <w:left w:val="nil"/>
              <w:bottom w:val="single" w:sz="4" w:space="0" w:color="9BC2E6"/>
              <w:right w:val="nil"/>
            </w:tcBorders>
            <w:shd w:val="clear" w:color="DDEBF7" w:fill="DDEBF7"/>
            <w:noWrap/>
            <w:vAlign w:val="bottom"/>
            <w:hideMark/>
            <w:tcPrChange w:id="4566"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4B8F7DB7"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23.850</w:t>
            </w:r>
          </w:p>
        </w:tc>
        <w:tc>
          <w:tcPr>
            <w:tcW w:w="892" w:type="dxa"/>
            <w:tcBorders>
              <w:top w:val="single" w:sz="4" w:space="0" w:color="9BC2E6"/>
              <w:left w:val="nil"/>
              <w:bottom w:val="single" w:sz="4" w:space="0" w:color="9BC2E6"/>
              <w:right w:val="nil"/>
            </w:tcBorders>
            <w:shd w:val="clear" w:color="DDEBF7" w:fill="DDEBF7"/>
            <w:noWrap/>
            <w:vAlign w:val="bottom"/>
            <w:hideMark/>
            <w:tcPrChange w:id="4567"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5AD6A341"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20.563</w:t>
            </w:r>
          </w:p>
        </w:tc>
        <w:tc>
          <w:tcPr>
            <w:tcW w:w="892" w:type="dxa"/>
            <w:tcBorders>
              <w:top w:val="single" w:sz="4" w:space="0" w:color="9BC2E6"/>
              <w:left w:val="nil"/>
              <w:bottom w:val="single" w:sz="4" w:space="0" w:color="9BC2E6"/>
              <w:right w:val="nil"/>
            </w:tcBorders>
            <w:shd w:val="clear" w:color="DDEBF7" w:fill="DDEBF7"/>
            <w:noWrap/>
            <w:vAlign w:val="bottom"/>
            <w:hideMark/>
            <w:tcPrChange w:id="4568"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7741E348"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12.605</w:t>
            </w:r>
          </w:p>
        </w:tc>
        <w:tc>
          <w:tcPr>
            <w:tcW w:w="892" w:type="dxa"/>
            <w:tcBorders>
              <w:top w:val="single" w:sz="4" w:space="0" w:color="9BC2E6"/>
              <w:left w:val="nil"/>
              <w:bottom w:val="single" w:sz="4" w:space="0" w:color="9BC2E6"/>
              <w:right w:val="nil"/>
            </w:tcBorders>
            <w:shd w:val="clear" w:color="DDEBF7" w:fill="DDEBF7"/>
            <w:noWrap/>
            <w:vAlign w:val="bottom"/>
            <w:hideMark/>
            <w:tcPrChange w:id="4569"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35B925DC"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27.375</w:t>
            </w:r>
          </w:p>
        </w:tc>
        <w:tc>
          <w:tcPr>
            <w:tcW w:w="892" w:type="dxa"/>
            <w:tcBorders>
              <w:top w:val="single" w:sz="4" w:space="0" w:color="9BC2E6"/>
              <w:left w:val="nil"/>
              <w:bottom w:val="single" w:sz="4" w:space="0" w:color="9BC2E6"/>
              <w:right w:val="single" w:sz="4" w:space="0" w:color="9BC2E6"/>
            </w:tcBorders>
            <w:shd w:val="clear" w:color="DDEBF7" w:fill="DDEBF7"/>
            <w:noWrap/>
            <w:vAlign w:val="bottom"/>
            <w:hideMark/>
            <w:tcPrChange w:id="4570" w:author="Gladiator Gladiator" w:date="2018-05-23T00:09:00Z">
              <w:tcPr>
                <w:tcW w:w="884"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1AEE478F"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22.239</w:t>
            </w:r>
          </w:p>
        </w:tc>
        <w:tc>
          <w:tcPr>
            <w:tcW w:w="718" w:type="dxa"/>
            <w:tcBorders>
              <w:top w:val="single" w:sz="4" w:space="0" w:color="9BC2E6"/>
              <w:left w:val="nil"/>
              <w:bottom w:val="single" w:sz="4" w:space="0" w:color="9BC2E6"/>
              <w:right w:val="single" w:sz="4" w:space="0" w:color="9BC2E6"/>
            </w:tcBorders>
            <w:shd w:val="clear" w:color="DDEBF7" w:fill="DDEBF7"/>
            <w:tcPrChange w:id="4571" w:author="Gladiator Gladiator" w:date="2018-05-23T00:09:00Z">
              <w:tcPr>
                <w:tcW w:w="754" w:type="dxa"/>
                <w:tcBorders>
                  <w:top w:val="single" w:sz="4" w:space="0" w:color="9BC2E6"/>
                  <w:left w:val="nil"/>
                  <w:bottom w:val="single" w:sz="4" w:space="0" w:color="9BC2E6"/>
                  <w:right w:val="single" w:sz="4" w:space="0" w:color="9BC2E6"/>
                </w:tcBorders>
                <w:shd w:val="clear" w:color="DDEBF7" w:fill="DDEBF7"/>
              </w:tcPr>
            </w:tcPrChange>
          </w:tcPr>
          <w:p w14:paraId="423BFC3C" w14:textId="77777777" w:rsidR="00414E73" w:rsidRPr="004649FC"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26</w:t>
            </w:r>
          </w:p>
        </w:tc>
        <w:tc>
          <w:tcPr>
            <w:tcW w:w="976" w:type="dxa"/>
            <w:tcBorders>
              <w:top w:val="single" w:sz="4" w:space="0" w:color="9BC2E6"/>
              <w:left w:val="nil"/>
              <w:bottom w:val="single" w:sz="4" w:space="0" w:color="9BC2E6"/>
              <w:right w:val="single" w:sz="4" w:space="0" w:color="9BC2E6"/>
            </w:tcBorders>
            <w:shd w:val="clear" w:color="DDEBF7" w:fill="DDEBF7"/>
            <w:tcPrChange w:id="4572" w:author="Gladiator Gladiator" w:date="2018-05-23T00:09:00Z">
              <w:tcPr>
                <w:tcW w:w="1038" w:type="dxa"/>
                <w:tcBorders>
                  <w:top w:val="single" w:sz="4" w:space="0" w:color="9BC2E6"/>
                  <w:left w:val="nil"/>
                  <w:bottom w:val="single" w:sz="4" w:space="0" w:color="9BC2E6"/>
                  <w:right w:val="single" w:sz="4" w:space="0" w:color="9BC2E6"/>
                </w:tcBorders>
                <w:shd w:val="clear" w:color="DDEBF7" w:fill="DDEBF7"/>
              </w:tcPr>
            </w:tcPrChange>
          </w:tcPr>
          <w:p w14:paraId="124867FC" w14:textId="77777777" w:rsidR="00414E73"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ΝΑΙ</w:t>
            </w:r>
          </w:p>
        </w:tc>
      </w:tr>
      <w:tr w:rsidR="00B65622" w:rsidRPr="005C7CD2" w14:paraId="3B25061E" w14:textId="77777777" w:rsidTr="00B65622">
        <w:trPr>
          <w:trHeight w:val="257"/>
          <w:jc w:val="center"/>
          <w:trPrChange w:id="4573" w:author="Gladiator Gladiator" w:date="2018-05-23T00:09:00Z">
            <w:trPr>
              <w:trHeight w:val="249"/>
            </w:trPr>
          </w:trPrChange>
        </w:trPr>
        <w:tc>
          <w:tcPr>
            <w:tcW w:w="1364" w:type="dxa"/>
            <w:tcBorders>
              <w:top w:val="single" w:sz="4" w:space="0" w:color="9BC2E6"/>
              <w:left w:val="single" w:sz="4" w:space="0" w:color="9BC2E6"/>
              <w:bottom w:val="single" w:sz="4" w:space="0" w:color="9BC2E6"/>
              <w:right w:val="nil"/>
            </w:tcBorders>
            <w:shd w:val="clear" w:color="DDEBF7" w:fill="DDEBF7"/>
            <w:noWrap/>
            <w:vAlign w:val="bottom"/>
            <w:hideMark/>
            <w:tcPrChange w:id="4574" w:author="Gladiator Gladiator" w:date="2018-05-23T00:09:00Z">
              <w:tcPr>
                <w:tcW w:w="126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23CB1C84" w14:textId="0A5959F2" w:rsidR="00414E73" w:rsidRPr="005C7CD2" w:rsidRDefault="00F34876" w:rsidP="005C7CD2">
            <w:pPr>
              <w:spacing w:after="0" w:line="240" w:lineRule="auto"/>
              <w:rPr>
                <w:rFonts w:ascii="Calibri" w:eastAsia="Times New Roman" w:hAnsi="Calibri" w:cs="Calibri"/>
                <w:color w:val="000000"/>
              </w:rPr>
            </w:pPr>
            <w:ins w:id="4575" w:author="Gladiator Gladiator" w:date="2018-05-22T18:56:00Z">
              <w:r>
                <w:rPr>
                  <w:rFonts w:ascii="Calibri" w:eastAsia="Times New Roman" w:hAnsi="Calibri" w:cs="Calibri"/>
                  <w:color w:val="000000"/>
                </w:rPr>
                <w:t>User</w:t>
              </w:r>
            </w:ins>
            <w:del w:id="4576" w:author="Gladiator Gladiator" w:date="2018-05-22T18:56:00Z">
              <w:r w:rsidR="00414E73" w:rsidRPr="005C7CD2" w:rsidDel="00F34876">
                <w:rPr>
                  <w:rFonts w:ascii="Calibri" w:eastAsia="Times New Roman" w:hAnsi="Calibri" w:cs="Calibri"/>
                  <w:color w:val="000000"/>
                </w:rPr>
                <w:delText>katerina</w:delText>
              </w:r>
            </w:del>
            <w:ins w:id="4577" w:author="Gladiator Gladiator" w:date="2018-05-22T18:56:00Z">
              <w:r>
                <w:rPr>
                  <w:rFonts w:ascii="Calibri" w:eastAsia="Times New Roman" w:hAnsi="Calibri" w:cs="Calibri"/>
                  <w:color w:val="000000"/>
                </w:rPr>
                <w:t xml:space="preserve"> 2</w:t>
              </w:r>
            </w:ins>
          </w:p>
        </w:tc>
        <w:tc>
          <w:tcPr>
            <w:tcW w:w="974" w:type="dxa"/>
            <w:tcBorders>
              <w:top w:val="single" w:sz="4" w:space="0" w:color="9BC2E6"/>
              <w:left w:val="nil"/>
              <w:bottom w:val="single" w:sz="4" w:space="0" w:color="9BC2E6"/>
              <w:right w:val="nil"/>
            </w:tcBorders>
            <w:shd w:val="clear" w:color="DDEBF7" w:fill="DDEBF7"/>
            <w:noWrap/>
            <w:vAlign w:val="bottom"/>
            <w:hideMark/>
            <w:tcPrChange w:id="4578" w:author="Gladiator Gladiator" w:date="2018-05-23T00:09:00Z">
              <w:tcPr>
                <w:tcW w:w="965" w:type="dxa"/>
                <w:tcBorders>
                  <w:top w:val="single" w:sz="4" w:space="0" w:color="9BC2E6"/>
                  <w:left w:val="nil"/>
                  <w:bottom w:val="single" w:sz="4" w:space="0" w:color="9BC2E6"/>
                  <w:right w:val="nil"/>
                </w:tcBorders>
                <w:shd w:val="clear" w:color="DDEBF7" w:fill="DDEBF7"/>
                <w:noWrap/>
                <w:vAlign w:val="bottom"/>
                <w:hideMark/>
              </w:tcPr>
            </w:tcPrChange>
          </w:tcPr>
          <w:p w14:paraId="4211B19F" w14:textId="77777777" w:rsidR="00414E73" w:rsidRPr="005C7CD2" w:rsidRDefault="00414E73" w:rsidP="005C7CD2">
            <w:pPr>
              <w:spacing w:after="0" w:line="240" w:lineRule="auto"/>
              <w:rPr>
                <w:rFonts w:ascii="Calibri" w:eastAsia="Times New Roman" w:hAnsi="Calibri" w:cs="Calibri"/>
                <w:color w:val="000000"/>
              </w:rPr>
            </w:pPr>
            <w:r w:rsidRPr="005C7CD2">
              <w:rPr>
                <w:rFonts w:ascii="Calibri" w:eastAsia="Times New Roman" w:hAnsi="Calibri" w:cs="Calibri"/>
                <w:color w:val="000000"/>
              </w:rPr>
              <w:t>relaxing</w:t>
            </w:r>
          </w:p>
        </w:tc>
        <w:tc>
          <w:tcPr>
            <w:tcW w:w="838" w:type="dxa"/>
            <w:tcBorders>
              <w:top w:val="single" w:sz="4" w:space="0" w:color="9BC2E6"/>
              <w:left w:val="nil"/>
              <w:bottom w:val="single" w:sz="4" w:space="0" w:color="9BC2E6"/>
              <w:right w:val="nil"/>
            </w:tcBorders>
            <w:shd w:val="clear" w:color="DDEBF7" w:fill="DDEBF7"/>
            <w:noWrap/>
            <w:vAlign w:val="bottom"/>
            <w:hideMark/>
            <w:tcPrChange w:id="4579" w:author="Gladiator Gladiator" w:date="2018-05-23T00:09:00Z">
              <w:tcPr>
                <w:tcW w:w="804" w:type="dxa"/>
                <w:tcBorders>
                  <w:top w:val="single" w:sz="4" w:space="0" w:color="9BC2E6"/>
                  <w:left w:val="nil"/>
                  <w:bottom w:val="single" w:sz="4" w:space="0" w:color="9BC2E6"/>
                  <w:right w:val="nil"/>
                </w:tcBorders>
                <w:shd w:val="clear" w:color="DDEBF7" w:fill="DDEBF7"/>
                <w:noWrap/>
                <w:vAlign w:val="bottom"/>
                <w:hideMark/>
              </w:tcPr>
            </w:tcPrChange>
          </w:tcPr>
          <w:p w14:paraId="3BD7E70C"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26.502</w:t>
            </w:r>
          </w:p>
        </w:tc>
        <w:tc>
          <w:tcPr>
            <w:tcW w:w="892" w:type="dxa"/>
            <w:tcBorders>
              <w:top w:val="single" w:sz="4" w:space="0" w:color="9BC2E6"/>
              <w:left w:val="nil"/>
              <w:bottom w:val="single" w:sz="4" w:space="0" w:color="9BC2E6"/>
              <w:right w:val="nil"/>
            </w:tcBorders>
            <w:shd w:val="clear" w:color="DDEBF7" w:fill="DDEBF7"/>
            <w:noWrap/>
            <w:vAlign w:val="bottom"/>
            <w:hideMark/>
            <w:tcPrChange w:id="4580"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64C7795F"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28.811</w:t>
            </w:r>
          </w:p>
        </w:tc>
        <w:tc>
          <w:tcPr>
            <w:tcW w:w="892" w:type="dxa"/>
            <w:tcBorders>
              <w:top w:val="single" w:sz="4" w:space="0" w:color="9BC2E6"/>
              <w:left w:val="nil"/>
              <w:bottom w:val="single" w:sz="4" w:space="0" w:color="9BC2E6"/>
              <w:right w:val="nil"/>
            </w:tcBorders>
            <w:shd w:val="clear" w:color="DDEBF7" w:fill="DDEBF7"/>
            <w:noWrap/>
            <w:vAlign w:val="bottom"/>
            <w:hideMark/>
            <w:tcPrChange w:id="4581"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53880C53"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32.726</w:t>
            </w:r>
          </w:p>
        </w:tc>
        <w:tc>
          <w:tcPr>
            <w:tcW w:w="892" w:type="dxa"/>
            <w:tcBorders>
              <w:top w:val="single" w:sz="4" w:space="0" w:color="9BC2E6"/>
              <w:left w:val="nil"/>
              <w:bottom w:val="single" w:sz="4" w:space="0" w:color="9BC2E6"/>
              <w:right w:val="nil"/>
            </w:tcBorders>
            <w:shd w:val="clear" w:color="DDEBF7" w:fill="DDEBF7"/>
            <w:noWrap/>
            <w:vAlign w:val="bottom"/>
            <w:hideMark/>
            <w:tcPrChange w:id="4582"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254DABB0"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43.154</w:t>
            </w:r>
          </w:p>
        </w:tc>
        <w:tc>
          <w:tcPr>
            <w:tcW w:w="892" w:type="dxa"/>
            <w:tcBorders>
              <w:top w:val="single" w:sz="4" w:space="0" w:color="9BC2E6"/>
              <w:left w:val="nil"/>
              <w:bottom w:val="single" w:sz="4" w:space="0" w:color="9BC2E6"/>
              <w:right w:val="nil"/>
            </w:tcBorders>
            <w:shd w:val="clear" w:color="DDEBF7" w:fill="DDEBF7"/>
            <w:noWrap/>
            <w:vAlign w:val="bottom"/>
            <w:hideMark/>
            <w:tcPrChange w:id="4583"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2FC0491E"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29.120</w:t>
            </w:r>
          </w:p>
        </w:tc>
        <w:tc>
          <w:tcPr>
            <w:tcW w:w="892" w:type="dxa"/>
            <w:tcBorders>
              <w:top w:val="single" w:sz="4" w:space="0" w:color="9BC2E6"/>
              <w:left w:val="nil"/>
              <w:bottom w:val="single" w:sz="4" w:space="0" w:color="9BC2E6"/>
              <w:right w:val="single" w:sz="4" w:space="0" w:color="9BC2E6"/>
            </w:tcBorders>
            <w:shd w:val="clear" w:color="DDEBF7" w:fill="DDEBF7"/>
            <w:noWrap/>
            <w:vAlign w:val="bottom"/>
            <w:hideMark/>
            <w:tcPrChange w:id="4584" w:author="Gladiator Gladiator" w:date="2018-05-23T00:09:00Z">
              <w:tcPr>
                <w:tcW w:w="884"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7EC1D6FE"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32.063</w:t>
            </w:r>
          </w:p>
        </w:tc>
        <w:tc>
          <w:tcPr>
            <w:tcW w:w="718" w:type="dxa"/>
            <w:tcBorders>
              <w:top w:val="single" w:sz="4" w:space="0" w:color="9BC2E6"/>
              <w:left w:val="nil"/>
              <w:bottom w:val="single" w:sz="4" w:space="0" w:color="9BC2E6"/>
              <w:right w:val="single" w:sz="4" w:space="0" w:color="9BC2E6"/>
            </w:tcBorders>
            <w:shd w:val="clear" w:color="DDEBF7" w:fill="DDEBF7"/>
            <w:tcPrChange w:id="4585" w:author="Gladiator Gladiator" w:date="2018-05-23T00:09:00Z">
              <w:tcPr>
                <w:tcW w:w="754" w:type="dxa"/>
                <w:tcBorders>
                  <w:top w:val="single" w:sz="4" w:space="0" w:color="9BC2E6"/>
                  <w:left w:val="nil"/>
                  <w:bottom w:val="single" w:sz="4" w:space="0" w:color="9BC2E6"/>
                  <w:right w:val="single" w:sz="4" w:space="0" w:color="9BC2E6"/>
                </w:tcBorders>
                <w:shd w:val="clear" w:color="DDEBF7" w:fill="DDEBF7"/>
              </w:tcPr>
            </w:tcPrChange>
          </w:tcPr>
          <w:p w14:paraId="6D61B8F8" w14:textId="77777777" w:rsidR="00414E73" w:rsidRPr="004649FC"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23</w:t>
            </w:r>
          </w:p>
        </w:tc>
        <w:tc>
          <w:tcPr>
            <w:tcW w:w="976" w:type="dxa"/>
            <w:tcBorders>
              <w:top w:val="single" w:sz="4" w:space="0" w:color="9BC2E6"/>
              <w:left w:val="nil"/>
              <w:bottom w:val="single" w:sz="4" w:space="0" w:color="9BC2E6"/>
              <w:right w:val="single" w:sz="4" w:space="0" w:color="9BC2E6"/>
            </w:tcBorders>
            <w:shd w:val="clear" w:color="DDEBF7" w:fill="DDEBF7"/>
            <w:tcPrChange w:id="4586" w:author="Gladiator Gladiator" w:date="2018-05-23T00:09:00Z">
              <w:tcPr>
                <w:tcW w:w="1038" w:type="dxa"/>
                <w:tcBorders>
                  <w:top w:val="single" w:sz="4" w:space="0" w:color="9BC2E6"/>
                  <w:left w:val="nil"/>
                  <w:bottom w:val="single" w:sz="4" w:space="0" w:color="9BC2E6"/>
                  <w:right w:val="single" w:sz="4" w:space="0" w:color="9BC2E6"/>
                </w:tcBorders>
                <w:shd w:val="clear" w:color="DDEBF7" w:fill="DDEBF7"/>
              </w:tcPr>
            </w:tcPrChange>
          </w:tcPr>
          <w:p w14:paraId="5901F51C" w14:textId="77777777" w:rsidR="00414E73"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ΝΑΙ</w:t>
            </w:r>
          </w:p>
        </w:tc>
      </w:tr>
      <w:tr w:rsidR="00B65622" w:rsidRPr="005C7CD2" w14:paraId="59728498" w14:textId="77777777" w:rsidTr="00B65622">
        <w:trPr>
          <w:trHeight w:val="257"/>
          <w:jc w:val="center"/>
          <w:trPrChange w:id="4587" w:author="Gladiator Gladiator" w:date="2018-05-23T00:09:00Z">
            <w:trPr>
              <w:trHeight w:val="249"/>
            </w:trPr>
          </w:trPrChange>
        </w:trPr>
        <w:tc>
          <w:tcPr>
            <w:tcW w:w="1364" w:type="dxa"/>
            <w:tcBorders>
              <w:top w:val="single" w:sz="4" w:space="0" w:color="9BC2E6"/>
              <w:left w:val="single" w:sz="4" w:space="0" w:color="9BC2E6"/>
              <w:bottom w:val="single" w:sz="4" w:space="0" w:color="9BC2E6"/>
              <w:right w:val="nil"/>
            </w:tcBorders>
            <w:shd w:val="clear" w:color="DDEBF7" w:fill="DDEBF7"/>
            <w:noWrap/>
            <w:vAlign w:val="bottom"/>
            <w:hideMark/>
            <w:tcPrChange w:id="4588" w:author="Gladiator Gladiator" w:date="2018-05-23T00:09:00Z">
              <w:tcPr>
                <w:tcW w:w="126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166889AA" w14:textId="279225BE" w:rsidR="00414E73" w:rsidRPr="005C7CD2" w:rsidRDefault="00F34876" w:rsidP="005C7CD2">
            <w:pPr>
              <w:spacing w:after="0" w:line="240" w:lineRule="auto"/>
              <w:rPr>
                <w:rFonts w:ascii="Calibri" w:eastAsia="Times New Roman" w:hAnsi="Calibri" w:cs="Calibri"/>
                <w:color w:val="000000"/>
              </w:rPr>
            </w:pPr>
            <w:ins w:id="4589" w:author="Gladiator Gladiator" w:date="2018-05-22T18:56:00Z">
              <w:r>
                <w:rPr>
                  <w:rFonts w:ascii="Calibri" w:eastAsia="Times New Roman" w:hAnsi="Calibri" w:cs="Calibri"/>
                  <w:color w:val="000000"/>
                </w:rPr>
                <w:t>User</w:t>
              </w:r>
            </w:ins>
            <w:del w:id="4590" w:author="Gladiator Gladiator" w:date="2018-05-22T18:56:00Z">
              <w:r w:rsidR="00414E73" w:rsidRPr="005C7CD2" w:rsidDel="00F34876">
                <w:rPr>
                  <w:rFonts w:ascii="Calibri" w:eastAsia="Times New Roman" w:hAnsi="Calibri" w:cs="Calibri"/>
                  <w:color w:val="000000"/>
                </w:rPr>
                <w:delText>nikoleta</w:delText>
              </w:r>
            </w:del>
            <w:ins w:id="4591" w:author="Gladiator Gladiator" w:date="2018-05-22T18:56:00Z">
              <w:r>
                <w:rPr>
                  <w:rFonts w:ascii="Calibri" w:eastAsia="Times New Roman" w:hAnsi="Calibri" w:cs="Calibri"/>
                  <w:color w:val="000000"/>
                </w:rPr>
                <w:t xml:space="preserve"> 3</w:t>
              </w:r>
            </w:ins>
          </w:p>
        </w:tc>
        <w:tc>
          <w:tcPr>
            <w:tcW w:w="974" w:type="dxa"/>
            <w:tcBorders>
              <w:top w:val="single" w:sz="4" w:space="0" w:color="9BC2E6"/>
              <w:left w:val="nil"/>
              <w:bottom w:val="single" w:sz="4" w:space="0" w:color="9BC2E6"/>
              <w:right w:val="nil"/>
            </w:tcBorders>
            <w:shd w:val="clear" w:color="DDEBF7" w:fill="DDEBF7"/>
            <w:noWrap/>
            <w:vAlign w:val="bottom"/>
            <w:hideMark/>
            <w:tcPrChange w:id="4592" w:author="Gladiator Gladiator" w:date="2018-05-23T00:09:00Z">
              <w:tcPr>
                <w:tcW w:w="965" w:type="dxa"/>
                <w:tcBorders>
                  <w:top w:val="single" w:sz="4" w:space="0" w:color="9BC2E6"/>
                  <w:left w:val="nil"/>
                  <w:bottom w:val="single" w:sz="4" w:space="0" w:color="9BC2E6"/>
                  <w:right w:val="nil"/>
                </w:tcBorders>
                <w:shd w:val="clear" w:color="DDEBF7" w:fill="DDEBF7"/>
                <w:noWrap/>
                <w:vAlign w:val="bottom"/>
                <w:hideMark/>
              </w:tcPr>
            </w:tcPrChange>
          </w:tcPr>
          <w:p w14:paraId="4375ED4A" w14:textId="77777777" w:rsidR="00414E73" w:rsidRPr="005C7CD2" w:rsidRDefault="00414E73" w:rsidP="005C7CD2">
            <w:pPr>
              <w:spacing w:after="0" w:line="240" w:lineRule="auto"/>
              <w:rPr>
                <w:rFonts w:ascii="Calibri" w:eastAsia="Times New Roman" w:hAnsi="Calibri" w:cs="Calibri"/>
                <w:color w:val="000000"/>
              </w:rPr>
            </w:pPr>
            <w:r w:rsidRPr="005C7CD2">
              <w:rPr>
                <w:rFonts w:ascii="Calibri" w:eastAsia="Times New Roman" w:hAnsi="Calibri" w:cs="Calibri"/>
                <w:color w:val="000000"/>
              </w:rPr>
              <w:t>relaxing</w:t>
            </w:r>
          </w:p>
        </w:tc>
        <w:tc>
          <w:tcPr>
            <w:tcW w:w="838" w:type="dxa"/>
            <w:tcBorders>
              <w:top w:val="single" w:sz="4" w:space="0" w:color="9BC2E6"/>
              <w:left w:val="nil"/>
              <w:bottom w:val="single" w:sz="4" w:space="0" w:color="9BC2E6"/>
              <w:right w:val="nil"/>
            </w:tcBorders>
            <w:shd w:val="clear" w:color="DDEBF7" w:fill="DDEBF7"/>
            <w:noWrap/>
            <w:vAlign w:val="bottom"/>
            <w:hideMark/>
            <w:tcPrChange w:id="4593" w:author="Gladiator Gladiator" w:date="2018-05-23T00:09:00Z">
              <w:tcPr>
                <w:tcW w:w="804" w:type="dxa"/>
                <w:tcBorders>
                  <w:top w:val="single" w:sz="4" w:space="0" w:color="9BC2E6"/>
                  <w:left w:val="nil"/>
                  <w:bottom w:val="single" w:sz="4" w:space="0" w:color="9BC2E6"/>
                  <w:right w:val="nil"/>
                </w:tcBorders>
                <w:shd w:val="clear" w:color="DDEBF7" w:fill="DDEBF7"/>
                <w:noWrap/>
                <w:vAlign w:val="bottom"/>
                <w:hideMark/>
              </w:tcPr>
            </w:tcPrChange>
          </w:tcPr>
          <w:p w14:paraId="1E1D0202"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14.312</w:t>
            </w:r>
          </w:p>
        </w:tc>
        <w:tc>
          <w:tcPr>
            <w:tcW w:w="892" w:type="dxa"/>
            <w:tcBorders>
              <w:top w:val="single" w:sz="4" w:space="0" w:color="9BC2E6"/>
              <w:left w:val="nil"/>
              <w:bottom w:val="single" w:sz="4" w:space="0" w:color="9BC2E6"/>
              <w:right w:val="nil"/>
            </w:tcBorders>
            <w:shd w:val="clear" w:color="DDEBF7" w:fill="DDEBF7"/>
            <w:noWrap/>
            <w:vAlign w:val="bottom"/>
            <w:hideMark/>
            <w:tcPrChange w:id="4594"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59E2BD33"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12.207</w:t>
            </w:r>
          </w:p>
        </w:tc>
        <w:tc>
          <w:tcPr>
            <w:tcW w:w="892" w:type="dxa"/>
            <w:tcBorders>
              <w:top w:val="single" w:sz="4" w:space="0" w:color="9BC2E6"/>
              <w:left w:val="nil"/>
              <w:bottom w:val="single" w:sz="4" w:space="0" w:color="9BC2E6"/>
              <w:right w:val="nil"/>
            </w:tcBorders>
            <w:shd w:val="clear" w:color="DDEBF7" w:fill="DDEBF7"/>
            <w:noWrap/>
            <w:vAlign w:val="bottom"/>
            <w:hideMark/>
            <w:tcPrChange w:id="4595"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6A812963"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15.153</w:t>
            </w:r>
          </w:p>
        </w:tc>
        <w:tc>
          <w:tcPr>
            <w:tcW w:w="892" w:type="dxa"/>
            <w:tcBorders>
              <w:top w:val="single" w:sz="4" w:space="0" w:color="9BC2E6"/>
              <w:left w:val="nil"/>
              <w:bottom w:val="single" w:sz="4" w:space="0" w:color="9BC2E6"/>
              <w:right w:val="nil"/>
            </w:tcBorders>
            <w:shd w:val="clear" w:color="DDEBF7" w:fill="DDEBF7"/>
            <w:noWrap/>
            <w:vAlign w:val="bottom"/>
            <w:hideMark/>
            <w:tcPrChange w:id="4596"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781DAF53"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15.140</w:t>
            </w:r>
          </w:p>
        </w:tc>
        <w:tc>
          <w:tcPr>
            <w:tcW w:w="892" w:type="dxa"/>
            <w:tcBorders>
              <w:top w:val="single" w:sz="4" w:space="0" w:color="9BC2E6"/>
              <w:left w:val="nil"/>
              <w:bottom w:val="single" w:sz="4" w:space="0" w:color="9BC2E6"/>
              <w:right w:val="nil"/>
            </w:tcBorders>
            <w:shd w:val="clear" w:color="DDEBF7" w:fill="DDEBF7"/>
            <w:noWrap/>
            <w:vAlign w:val="bottom"/>
            <w:hideMark/>
            <w:tcPrChange w:id="4597"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25DC06BA"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11.137</w:t>
            </w:r>
          </w:p>
        </w:tc>
        <w:tc>
          <w:tcPr>
            <w:tcW w:w="892" w:type="dxa"/>
            <w:tcBorders>
              <w:top w:val="single" w:sz="4" w:space="0" w:color="9BC2E6"/>
              <w:left w:val="nil"/>
              <w:bottom w:val="single" w:sz="4" w:space="0" w:color="9BC2E6"/>
              <w:right w:val="single" w:sz="4" w:space="0" w:color="9BC2E6"/>
            </w:tcBorders>
            <w:shd w:val="clear" w:color="DDEBF7" w:fill="DDEBF7"/>
            <w:noWrap/>
            <w:vAlign w:val="bottom"/>
            <w:hideMark/>
            <w:tcPrChange w:id="4598" w:author="Gladiator Gladiator" w:date="2018-05-23T00:09:00Z">
              <w:tcPr>
                <w:tcW w:w="884"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04FAE5EA"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13.590</w:t>
            </w:r>
          </w:p>
        </w:tc>
        <w:tc>
          <w:tcPr>
            <w:tcW w:w="718" w:type="dxa"/>
            <w:tcBorders>
              <w:top w:val="single" w:sz="4" w:space="0" w:color="9BC2E6"/>
              <w:left w:val="nil"/>
              <w:bottom w:val="single" w:sz="4" w:space="0" w:color="9BC2E6"/>
              <w:right w:val="single" w:sz="4" w:space="0" w:color="9BC2E6"/>
            </w:tcBorders>
            <w:shd w:val="clear" w:color="DDEBF7" w:fill="DDEBF7"/>
            <w:tcPrChange w:id="4599" w:author="Gladiator Gladiator" w:date="2018-05-23T00:09:00Z">
              <w:tcPr>
                <w:tcW w:w="754" w:type="dxa"/>
                <w:tcBorders>
                  <w:top w:val="single" w:sz="4" w:space="0" w:color="9BC2E6"/>
                  <w:left w:val="nil"/>
                  <w:bottom w:val="single" w:sz="4" w:space="0" w:color="9BC2E6"/>
                  <w:right w:val="single" w:sz="4" w:space="0" w:color="9BC2E6"/>
                </w:tcBorders>
                <w:shd w:val="clear" w:color="DDEBF7" w:fill="DDEBF7"/>
              </w:tcPr>
            </w:tcPrChange>
          </w:tcPr>
          <w:p w14:paraId="2852FB68" w14:textId="77777777" w:rsidR="00414E73" w:rsidRPr="004649FC"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31</w:t>
            </w:r>
          </w:p>
        </w:tc>
        <w:tc>
          <w:tcPr>
            <w:tcW w:w="976" w:type="dxa"/>
            <w:tcBorders>
              <w:top w:val="single" w:sz="4" w:space="0" w:color="9BC2E6"/>
              <w:left w:val="nil"/>
              <w:bottom w:val="single" w:sz="4" w:space="0" w:color="9BC2E6"/>
              <w:right w:val="single" w:sz="4" w:space="0" w:color="9BC2E6"/>
            </w:tcBorders>
            <w:shd w:val="clear" w:color="DDEBF7" w:fill="DDEBF7"/>
            <w:tcPrChange w:id="4600" w:author="Gladiator Gladiator" w:date="2018-05-23T00:09:00Z">
              <w:tcPr>
                <w:tcW w:w="1038" w:type="dxa"/>
                <w:tcBorders>
                  <w:top w:val="single" w:sz="4" w:space="0" w:color="9BC2E6"/>
                  <w:left w:val="nil"/>
                  <w:bottom w:val="single" w:sz="4" w:space="0" w:color="9BC2E6"/>
                  <w:right w:val="single" w:sz="4" w:space="0" w:color="9BC2E6"/>
                </w:tcBorders>
                <w:shd w:val="clear" w:color="DDEBF7" w:fill="DDEBF7"/>
              </w:tcPr>
            </w:tcPrChange>
          </w:tcPr>
          <w:p w14:paraId="12837D81" w14:textId="77777777" w:rsidR="00414E73"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ΟΧΙ</w:t>
            </w:r>
          </w:p>
        </w:tc>
      </w:tr>
      <w:tr w:rsidR="00B65622" w:rsidRPr="005C7CD2" w14:paraId="77461C76" w14:textId="77777777" w:rsidTr="00B65622">
        <w:trPr>
          <w:trHeight w:val="257"/>
          <w:jc w:val="center"/>
          <w:trPrChange w:id="4601" w:author="Gladiator Gladiator" w:date="2018-05-23T00:09:00Z">
            <w:trPr>
              <w:trHeight w:val="249"/>
            </w:trPr>
          </w:trPrChange>
        </w:trPr>
        <w:tc>
          <w:tcPr>
            <w:tcW w:w="1364" w:type="dxa"/>
            <w:tcBorders>
              <w:top w:val="single" w:sz="4" w:space="0" w:color="9BC2E6"/>
              <w:left w:val="single" w:sz="4" w:space="0" w:color="9BC2E6"/>
              <w:bottom w:val="single" w:sz="4" w:space="0" w:color="9BC2E6"/>
              <w:right w:val="nil"/>
            </w:tcBorders>
            <w:shd w:val="clear" w:color="DDEBF7" w:fill="DDEBF7"/>
            <w:noWrap/>
            <w:vAlign w:val="bottom"/>
            <w:hideMark/>
            <w:tcPrChange w:id="4602" w:author="Gladiator Gladiator" w:date="2018-05-23T00:09:00Z">
              <w:tcPr>
                <w:tcW w:w="126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1955A70B" w14:textId="6476C1C3" w:rsidR="00414E73" w:rsidRPr="005C7CD2" w:rsidRDefault="00F34876" w:rsidP="005C7CD2">
            <w:pPr>
              <w:spacing w:after="0" w:line="240" w:lineRule="auto"/>
              <w:rPr>
                <w:rFonts w:ascii="Calibri" w:eastAsia="Times New Roman" w:hAnsi="Calibri" w:cs="Calibri"/>
                <w:color w:val="000000"/>
              </w:rPr>
            </w:pPr>
            <w:ins w:id="4603" w:author="Gladiator Gladiator" w:date="2018-05-22T18:56:00Z">
              <w:r>
                <w:rPr>
                  <w:rFonts w:ascii="Calibri" w:eastAsia="Times New Roman" w:hAnsi="Calibri" w:cs="Calibri"/>
                  <w:color w:val="000000"/>
                </w:rPr>
                <w:t>User</w:t>
              </w:r>
            </w:ins>
            <w:del w:id="4604" w:author="Gladiator Gladiator" w:date="2018-05-22T18:56:00Z">
              <w:r w:rsidR="00414E73" w:rsidRPr="005C7CD2" w:rsidDel="00F34876">
                <w:rPr>
                  <w:rFonts w:ascii="Calibri" w:eastAsia="Times New Roman" w:hAnsi="Calibri" w:cs="Calibri"/>
                  <w:color w:val="000000"/>
                </w:rPr>
                <w:delText>sakoulas</w:delText>
              </w:r>
            </w:del>
            <w:ins w:id="4605" w:author="Gladiator Gladiator" w:date="2018-05-22T18:56:00Z">
              <w:r>
                <w:rPr>
                  <w:rFonts w:ascii="Calibri" w:eastAsia="Times New Roman" w:hAnsi="Calibri" w:cs="Calibri"/>
                  <w:color w:val="000000"/>
                </w:rPr>
                <w:t xml:space="preserve"> 4</w:t>
              </w:r>
            </w:ins>
          </w:p>
        </w:tc>
        <w:tc>
          <w:tcPr>
            <w:tcW w:w="974" w:type="dxa"/>
            <w:tcBorders>
              <w:top w:val="single" w:sz="4" w:space="0" w:color="9BC2E6"/>
              <w:left w:val="nil"/>
              <w:bottom w:val="single" w:sz="4" w:space="0" w:color="9BC2E6"/>
              <w:right w:val="nil"/>
            </w:tcBorders>
            <w:shd w:val="clear" w:color="DDEBF7" w:fill="DDEBF7"/>
            <w:noWrap/>
            <w:vAlign w:val="bottom"/>
            <w:hideMark/>
            <w:tcPrChange w:id="4606" w:author="Gladiator Gladiator" w:date="2018-05-23T00:09:00Z">
              <w:tcPr>
                <w:tcW w:w="965" w:type="dxa"/>
                <w:tcBorders>
                  <w:top w:val="single" w:sz="4" w:space="0" w:color="9BC2E6"/>
                  <w:left w:val="nil"/>
                  <w:bottom w:val="single" w:sz="4" w:space="0" w:color="9BC2E6"/>
                  <w:right w:val="nil"/>
                </w:tcBorders>
                <w:shd w:val="clear" w:color="DDEBF7" w:fill="DDEBF7"/>
                <w:noWrap/>
                <w:vAlign w:val="bottom"/>
                <w:hideMark/>
              </w:tcPr>
            </w:tcPrChange>
          </w:tcPr>
          <w:p w14:paraId="05F61316" w14:textId="77777777" w:rsidR="00414E73" w:rsidRPr="005C7CD2" w:rsidRDefault="00414E73" w:rsidP="005C7CD2">
            <w:pPr>
              <w:spacing w:after="0" w:line="240" w:lineRule="auto"/>
              <w:rPr>
                <w:rFonts w:ascii="Calibri" w:eastAsia="Times New Roman" w:hAnsi="Calibri" w:cs="Calibri"/>
                <w:color w:val="000000"/>
              </w:rPr>
            </w:pPr>
            <w:r w:rsidRPr="005C7CD2">
              <w:rPr>
                <w:rFonts w:ascii="Calibri" w:eastAsia="Times New Roman" w:hAnsi="Calibri" w:cs="Calibri"/>
                <w:color w:val="000000"/>
              </w:rPr>
              <w:t>relaxing</w:t>
            </w:r>
          </w:p>
        </w:tc>
        <w:tc>
          <w:tcPr>
            <w:tcW w:w="838" w:type="dxa"/>
            <w:tcBorders>
              <w:top w:val="single" w:sz="4" w:space="0" w:color="9BC2E6"/>
              <w:left w:val="nil"/>
              <w:bottom w:val="single" w:sz="4" w:space="0" w:color="9BC2E6"/>
              <w:right w:val="nil"/>
            </w:tcBorders>
            <w:shd w:val="clear" w:color="DDEBF7" w:fill="DDEBF7"/>
            <w:noWrap/>
            <w:vAlign w:val="bottom"/>
            <w:hideMark/>
            <w:tcPrChange w:id="4607" w:author="Gladiator Gladiator" w:date="2018-05-23T00:09:00Z">
              <w:tcPr>
                <w:tcW w:w="804" w:type="dxa"/>
                <w:tcBorders>
                  <w:top w:val="single" w:sz="4" w:space="0" w:color="9BC2E6"/>
                  <w:left w:val="nil"/>
                  <w:bottom w:val="single" w:sz="4" w:space="0" w:color="9BC2E6"/>
                  <w:right w:val="nil"/>
                </w:tcBorders>
                <w:shd w:val="clear" w:color="DDEBF7" w:fill="DDEBF7"/>
                <w:noWrap/>
                <w:vAlign w:val="bottom"/>
                <w:hideMark/>
              </w:tcPr>
            </w:tcPrChange>
          </w:tcPr>
          <w:p w14:paraId="4C46EE69"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49.314</w:t>
            </w:r>
          </w:p>
        </w:tc>
        <w:tc>
          <w:tcPr>
            <w:tcW w:w="892" w:type="dxa"/>
            <w:tcBorders>
              <w:top w:val="single" w:sz="4" w:space="0" w:color="9BC2E6"/>
              <w:left w:val="nil"/>
              <w:bottom w:val="single" w:sz="4" w:space="0" w:color="9BC2E6"/>
              <w:right w:val="nil"/>
            </w:tcBorders>
            <w:shd w:val="clear" w:color="DDEBF7" w:fill="DDEBF7"/>
            <w:noWrap/>
            <w:vAlign w:val="bottom"/>
            <w:hideMark/>
            <w:tcPrChange w:id="4608"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58350D8E"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28.665</w:t>
            </w:r>
          </w:p>
        </w:tc>
        <w:tc>
          <w:tcPr>
            <w:tcW w:w="892" w:type="dxa"/>
            <w:tcBorders>
              <w:top w:val="single" w:sz="4" w:space="0" w:color="9BC2E6"/>
              <w:left w:val="nil"/>
              <w:bottom w:val="single" w:sz="4" w:space="0" w:color="9BC2E6"/>
              <w:right w:val="nil"/>
            </w:tcBorders>
            <w:shd w:val="clear" w:color="DDEBF7" w:fill="DDEBF7"/>
            <w:noWrap/>
            <w:vAlign w:val="bottom"/>
            <w:hideMark/>
            <w:tcPrChange w:id="4609"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0655F182"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28.687</w:t>
            </w:r>
          </w:p>
        </w:tc>
        <w:tc>
          <w:tcPr>
            <w:tcW w:w="892" w:type="dxa"/>
            <w:tcBorders>
              <w:top w:val="single" w:sz="4" w:space="0" w:color="9BC2E6"/>
              <w:left w:val="nil"/>
              <w:bottom w:val="single" w:sz="4" w:space="0" w:color="9BC2E6"/>
              <w:right w:val="nil"/>
            </w:tcBorders>
            <w:shd w:val="clear" w:color="DDEBF7" w:fill="DDEBF7"/>
            <w:noWrap/>
            <w:vAlign w:val="bottom"/>
            <w:hideMark/>
            <w:tcPrChange w:id="4610"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2A1EB170"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20.939</w:t>
            </w:r>
          </w:p>
        </w:tc>
        <w:tc>
          <w:tcPr>
            <w:tcW w:w="892" w:type="dxa"/>
            <w:tcBorders>
              <w:top w:val="single" w:sz="4" w:space="0" w:color="9BC2E6"/>
              <w:left w:val="nil"/>
              <w:bottom w:val="single" w:sz="4" w:space="0" w:color="9BC2E6"/>
              <w:right w:val="nil"/>
            </w:tcBorders>
            <w:shd w:val="clear" w:color="DDEBF7" w:fill="DDEBF7"/>
            <w:noWrap/>
            <w:vAlign w:val="bottom"/>
            <w:hideMark/>
            <w:tcPrChange w:id="4611"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7689EBC7"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21.933</w:t>
            </w:r>
          </w:p>
        </w:tc>
        <w:tc>
          <w:tcPr>
            <w:tcW w:w="892" w:type="dxa"/>
            <w:tcBorders>
              <w:top w:val="single" w:sz="4" w:space="0" w:color="9BC2E6"/>
              <w:left w:val="nil"/>
              <w:bottom w:val="single" w:sz="4" w:space="0" w:color="9BC2E6"/>
              <w:right w:val="single" w:sz="4" w:space="0" w:color="9BC2E6"/>
            </w:tcBorders>
            <w:shd w:val="clear" w:color="DDEBF7" w:fill="DDEBF7"/>
            <w:noWrap/>
            <w:vAlign w:val="bottom"/>
            <w:hideMark/>
            <w:tcPrChange w:id="4612" w:author="Gladiator Gladiator" w:date="2018-05-23T00:09:00Z">
              <w:tcPr>
                <w:tcW w:w="884"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2427262F"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29.908</w:t>
            </w:r>
          </w:p>
        </w:tc>
        <w:tc>
          <w:tcPr>
            <w:tcW w:w="718" w:type="dxa"/>
            <w:tcBorders>
              <w:top w:val="single" w:sz="4" w:space="0" w:color="9BC2E6"/>
              <w:left w:val="nil"/>
              <w:bottom w:val="single" w:sz="4" w:space="0" w:color="9BC2E6"/>
              <w:right w:val="single" w:sz="4" w:space="0" w:color="9BC2E6"/>
            </w:tcBorders>
            <w:shd w:val="clear" w:color="DDEBF7" w:fill="DDEBF7"/>
            <w:tcPrChange w:id="4613" w:author="Gladiator Gladiator" w:date="2018-05-23T00:09:00Z">
              <w:tcPr>
                <w:tcW w:w="754" w:type="dxa"/>
                <w:tcBorders>
                  <w:top w:val="single" w:sz="4" w:space="0" w:color="9BC2E6"/>
                  <w:left w:val="nil"/>
                  <w:bottom w:val="single" w:sz="4" w:space="0" w:color="9BC2E6"/>
                  <w:right w:val="single" w:sz="4" w:space="0" w:color="9BC2E6"/>
                </w:tcBorders>
                <w:shd w:val="clear" w:color="DDEBF7" w:fill="DDEBF7"/>
              </w:tcPr>
            </w:tcPrChange>
          </w:tcPr>
          <w:p w14:paraId="0CF09A57" w14:textId="77777777" w:rsidR="00414E73" w:rsidRPr="004649FC"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27</w:t>
            </w:r>
          </w:p>
        </w:tc>
        <w:tc>
          <w:tcPr>
            <w:tcW w:w="976" w:type="dxa"/>
            <w:tcBorders>
              <w:top w:val="single" w:sz="4" w:space="0" w:color="9BC2E6"/>
              <w:left w:val="nil"/>
              <w:bottom w:val="single" w:sz="4" w:space="0" w:color="9BC2E6"/>
              <w:right w:val="single" w:sz="4" w:space="0" w:color="9BC2E6"/>
            </w:tcBorders>
            <w:shd w:val="clear" w:color="DDEBF7" w:fill="DDEBF7"/>
            <w:tcPrChange w:id="4614" w:author="Gladiator Gladiator" w:date="2018-05-23T00:09:00Z">
              <w:tcPr>
                <w:tcW w:w="1038" w:type="dxa"/>
                <w:tcBorders>
                  <w:top w:val="single" w:sz="4" w:space="0" w:color="9BC2E6"/>
                  <w:left w:val="nil"/>
                  <w:bottom w:val="single" w:sz="4" w:space="0" w:color="9BC2E6"/>
                  <w:right w:val="single" w:sz="4" w:space="0" w:color="9BC2E6"/>
                </w:tcBorders>
                <w:shd w:val="clear" w:color="DDEBF7" w:fill="DDEBF7"/>
              </w:tcPr>
            </w:tcPrChange>
          </w:tcPr>
          <w:p w14:paraId="055DB71A" w14:textId="77777777" w:rsidR="00414E73"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ΝΑΙ</w:t>
            </w:r>
          </w:p>
        </w:tc>
      </w:tr>
      <w:tr w:rsidR="00B65622" w:rsidRPr="005C7CD2" w14:paraId="43D09FF6" w14:textId="77777777" w:rsidTr="00B65622">
        <w:trPr>
          <w:trHeight w:val="257"/>
          <w:jc w:val="center"/>
          <w:trPrChange w:id="4615" w:author="Gladiator Gladiator" w:date="2018-05-23T00:09:00Z">
            <w:trPr>
              <w:trHeight w:val="249"/>
            </w:trPr>
          </w:trPrChange>
        </w:trPr>
        <w:tc>
          <w:tcPr>
            <w:tcW w:w="1364" w:type="dxa"/>
            <w:tcBorders>
              <w:top w:val="single" w:sz="4" w:space="0" w:color="9BC2E6"/>
              <w:left w:val="single" w:sz="4" w:space="0" w:color="9BC2E6"/>
              <w:bottom w:val="single" w:sz="4" w:space="0" w:color="9BC2E6"/>
              <w:right w:val="nil"/>
            </w:tcBorders>
            <w:shd w:val="clear" w:color="DDEBF7" w:fill="DDEBF7"/>
            <w:noWrap/>
            <w:vAlign w:val="bottom"/>
            <w:hideMark/>
            <w:tcPrChange w:id="4616" w:author="Gladiator Gladiator" w:date="2018-05-23T00:09:00Z">
              <w:tcPr>
                <w:tcW w:w="126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57BEC7A9" w14:textId="7848476D" w:rsidR="00414E73" w:rsidRPr="005C7CD2" w:rsidRDefault="00F34876" w:rsidP="005C7CD2">
            <w:pPr>
              <w:spacing w:after="0" w:line="240" w:lineRule="auto"/>
              <w:rPr>
                <w:rFonts w:ascii="Calibri" w:eastAsia="Times New Roman" w:hAnsi="Calibri" w:cs="Calibri"/>
                <w:color w:val="000000"/>
              </w:rPr>
            </w:pPr>
            <w:ins w:id="4617" w:author="Gladiator Gladiator" w:date="2018-05-22T18:56:00Z">
              <w:r>
                <w:rPr>
                  <w:rFonts w:ascii="Calibri" w:eastAsia="Times New Roman" w:hAnsi="Calibri" w:cs="Calibri"/>
                  <w:color w:val="000000"/>
                </w:rPr>
                <w:t>User</w:t>
              </w:r>
            </w:ins>
            <w:del w:id="4618" w:author="Gladiator Gladiator" w:date="2018-05-22T18:56:00Z">
              <w:r w:rsidR="00414E73" w:rsidRPr="005C7CD2" w:rsidDel="00F34876">
                <w:rPr>
                  <w:rFonts w:ascii="Calibri" w:eastAsia="Times New Roman" w:hAnsi="Calibri" w:cs="Calibri"/>
                  <w:color w:val="000000"/>
                </w:rPr>
                <w:delText>selinis</w:delText>
              </w:r>
            </w:del>
            <w:ins w:id="4619" w:author="Gladiator Gladiator" w:date="2018-05-22T18:56:00Z">
              <w:r>
                <w:rPr>
                  <w:rFonts w:ascii="Calibri" w:eastAsia="Times New Roman" w:hAnsi="Calibri" w:cs="Calibri"/>
                  <w:color w:val="000000"/>
                </w:rPr>
                <w:t xml:space="preserve"> 5</w:t>
              </w:r>
            </w:ins>
          </w:p>
        </w:tc>
        <w:tc>
          <w:tcPr>
            <w:tcW w:w="974" w:type="dxa"/>
            <w:tcBorders>
              <w:top w:val="single" w:sz="4" w:space="0" w:color="9BC2E6"/>
              <w:left w:val="nil"/>
              <w:bottom w:val="single" w:sz="4" w:space="0" w:color="9BC2E6"/>
              <w:right w:val="nil"/>
            </w:tcBorders>
            <w:shd w:val="clear" w:color="DDEBF7" w:fill="DDEBF7"/>
            <w:noWrap/>
            <w:vAlign w:val="bottom"/>
            <w:hideMark/>
            <w:tcPrChange w:id="4620" w:author="Gladiator Gladiator" w:date="2018-05-23T00:09:00Z">
              <w:tcPr>
                <w:tcW w:w="965" w:type="dxa"/>
                <w:tcBorders>
                  <w:top w:val="single" w:sz="4" w:space="0" w:color="9BC2E6"/>
                  <w:left w:val="nil"/>
                  <w:bottom w:val="single" w:sz="4" w:space="0" w:color="9BC2E6"/>
                  <w:right w:val="nil"/>
                </w:tcBorders>
                <w:shd w:val="clear" w:color="DDEBF7" w:fill="DDEBF7"/>
                <w:noWrap/>
                <w:vAlign w:val="bottom"/>
                <w:hideMark/>
              </w:tcPr>
            </w:tcPrChange>
          </w:tcPr>
          <w:p w14:paraId="4CFE94B5" w14:textId="77777777" w:rsidR="00414E73" w:rsidRPr="005C7CD2" w:rsidRDefault="00414E73" w:rsidP="005C7CD2">
            <w:pPr>
              <w:spacing w:after="0" w:line="240" w:lineRule="auto"/>
              <w:rPr>
                <w:rFonts w:ascii="Calibri" w:eastAsia="Times New Roman" w:hAnsi="Calibri" w:cs="Calibri"/>
                <w:color w:val="000000"/>
              </w:rPr>
            </w:pPr>
            <w:r w:rsidRPr="005C7CD2">
              <w:rPr>
                <w:rFonts w:ascii="Calibri" w:eastAsia="Times New Roman" w:hAnsi="Calibri" w:cs="Calibri"/>
                <w:color w:val="000000"/>
              </w:rPr>
              <w:t>relaxing</w:t>
            </w:r>
          </w:p>
        </w:tc>
        <w:tc>
          <w:tcPr>
            <w:tcW w:w="838" w:type="dxa"/>
            <w:tcBorders>
              <w:top w:val="single" w:sz="4" w:space="0" w:color="9BC2E6"/>
              <w:left w:val="nil"/>
              <w:bottom w:val="single" w:sz="4" w:space="0" w:color="9BC2E6"/>
              <w:right w:val="nil"/>
            </w:tcBorders>
            <w:shd w:val="clear" w:color="DDEBF7" w:fill="DDEBF7"/>
            <w:noWrap/>
            <w:vAlign w:val="bottom"/>
            <w:hideMark/>
            <w:tcPrChange w:id="4621" w:author="Gladiator Gladiator" w:date="2018-05-23T00:09:00Z">
              <w:tcPr>
                <w:tcW w:w="804" w:type="dxa"/>
                <w:tcBorders>
                  <w:top w:val="single" w:sz="4" w:space="0" w:color="9BC2E6"/>
                  <w:left w:val="nil"/>
                  <w:bottom w:val="single" w:sz="4" w:space="0" w:color="9BC2E6"/>
                  <w:right w:val="nil"/>
                </w:tcBorders>
                <w:shd w:val="clear" w:color="DDEBF7" w:fill="DDEBF7"/>
                <w:noWrap/>
                <w:vAlign w:val="bottom"/>
                <w:hideMark/>
              </w:tcPr>
            </w:tcPrChange>
          </w:tcPr>
          <w:p w14:paraId="5D9BB653"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77.540</w:t>
            </w:r>
          </w:p>
        </w:tc>
        <w:tc>
          <w:tcPr>
            <w:tcW w:w="892" w:type="dxa"/>
            <w:tcBorders>
              <w:top w:val="single" w:sz="4" w:space="0" w:color="9BC2E6"/>
              <w:left w:val="nil"/>
              <w:bottom w:val="single" w:sz="4" w:space="0" w:color="9BC2E6"/>
              <w:right w:val="nil"/>
            </w:tcBorders>
            <w:shd w:val="clear" w:color="DDEBF7" w:fill="DDEBF7"/>
            <w:noWrap/>
            <w:vAlign w:val="bottom"/>
            <w:hideMark/>
            <w:tcPrChange w:id="4622"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39AE6E70"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41.012</w:t>
            </w:r>
          </w:p>
        </w:tc>
        <w:tc>
          <w:tcPr>
            <w:tcW w:w="892" w:type="dxa"/>
            <w:tcBorders>
              <w:top w:val="single" w:sz="4" w:space="0" w:color="9BC2E6"/>
              <w:left w:val="nil"/>
              <w:bottom w:val="single" w:sz="4" w:space="0" w:color="9BC2E6"/>
              <w:right w:val="nil"/>
            </w:tcBorders>
            <w:shd w:val="clear" w:color="DDEBF7" w:fill="DDEBF7"/>
            <w:noWrap/>
            <w:vAlign w:val="bottom"/>
            <w:hideMark/>
            <w:tcPrChange w:id="4623"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73CF81D2"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39.916</w:t>
            </w:r>
          </w:p>
        </w:tc>
        <w:tc>
          <w:tcPr>
            <w:tcW w:w="892" w:type="dxa"/>
            <w:tcBorders>
              <w:top w:val="single" w:sz="4" w:space="0" w:color="9BC2E6"/>
              <w:left w:val="nil"/>
              <w:bottom w:val="single" w:sz="4" w:space="0" w:color="9BC2E6"/>
              <w:right w:val="nil"/>
            </w:tcBorders>
            <w:shd w:val="clear" w:color="DDEBF7" w:fill="DDEBF7"/>
            <w:noWrap/>
            <w:vAlign w:val="bottom"/>
            <w:hideMark/>
            <w:tcPrChange w:id="4624"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7AB44BE6"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25.858</w:t>
            </w:r>
          </w:p>
        </w:tc>
        <w:tc>
          <w:tcPr>
            <w:tcW w:w="892" w:type="dxa"/>
            <w:tcBorders>
              <w:top w:val="single" w:sz="4" w:space="0" w:color="9BC2E6"/>
              <w:left w:val="nil"/>
              <w:bottom w:val="single" w:sz="4" w:space="0" w:color="9BC2E6"/>
              <w:right w:val="nil"/>
            </w:tcBorders>
            <w:shd w:val="clear" w:color="DDEBF7" w:fill="DDEBF7"/>
            <w:noWrap/>
            <w:vAlign w:val="bottom"/>
            <w:hideMark/>
            <w:tcPrChange w:id="4625"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71D0A512"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37.112</w:t>
            </w:r>
          </w:p>
        </w:tc>
        <w:tc>
          <w:tcPr>
            <w:tcW w:w="892" w:type="dxa"/>
            <w:tcBorders>
              <w:top w:val="single" w:sz="4" w:space="0" w:color="9BC2E6"/>
              <w:left w:val="nil"/>
              <w:bottom w:val="single" w:sz="4" w:space="0" w:color="9BC2E6"/>
              <w:right w:val="single" w:sz="4" w:space="0" w:color="9BC2E6"/>
            </w:tcBorders>
            <w:shd w:val="clear" w:color="DDEBF7" w:fill="DDEBF7"/>
            <w:noWrap/>
            <w:vAlign w:val="bottom"/>
            <w:hideMark/>
            <w:tcPrChange w:id="4626" w:author="Gladiator Gladiator" w:date="2018-05-23T00:09:00Z">
              <w:tcPr>
                <w:tcW w:w="884"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6C59A0BE"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44.288</w:t>
            </w:r>
          </w:p>
        </w:tc>
        <w:tc>
          <w:tcPr>
            <w:tcW w:w="718" w:type="dxa"/>
            <w:tcBorders>
              <w:top w:val="single" w:sz="4" w:space="0" w:color="9BC2E6"/>
              <w:left w:val="nil"/>
              <w:bottom w:val="single" w:sz="4" w:space="0" w:color="9BC2E6"/>
              <w:right w:val="single" w:sz="4" w:space="0" w:color="9BC2E6"/>
            </w:tcBorders>
            <w:shd w:val="clear" w:color="DDEBF7" w:fill="DDEBF7"/>
            <w:tcPrChange w:id="4627" w:author="Gladiator Gladiator" w:date="2018-05-23T00:09:00Z">
              <w:tcPr>
                <w:tcW w:w="754" w:type="dxa"/>
                <w:tcBorders>
                  <w:top w:val="single" w:sz="4" w:space="0" w:color="9BC2E6"/>
                  <w:left w:val="nil"/>
                  <w:bottom w:val="single" w:sz="4" w:space="0" w:color="9BC2E6"/>
                  <w:right w:val="single" w:sz="4" w:space="0" w:color="9BC2E6"/>
                </w:tcBorders>
                <w:shd w:val="clear" w:color="DDEBF7" w:fill="DDEBF7"/>
              </w:tcPr>
            </w:tcPrChange>
          </w:tcPr>
          <w:p w14:paraId="457886F1" w14:textId="77777777" w:rsidR="00414E73" w:rsidRPr="004649FC"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25</w:t>
            </w:r>
          </w:p>
        </w:tc>
        <w:tc>
          <w:tcPr>
            <w:tcW w:w="976" w:type="dxa"/>
            <w:tcBorders>
              <w:top w:val="single" w:sz="4" w:space="0" w:color="9BC2E6"/>
              <w:left w:val="nil"/>
              <w:bottom w:val="single" w:sz="4" w:space="0" w:color="9BC2E6"/>
              <w:right w:val="single" w:sz="4" w:space="0" w:color="9BC2E6"/>
            </w:tcBorders>
            <w:shd w:val="clear" w:color="DDEBF7" w:fill="DDEBF7"/>
            <w:tcPrChange w:id="4628" w:author="Gladiator Gladiator" w:date="2018-05-23T00:09:00Z">
              <w:tcPr>
                <w:tcW w:w="1038" w:type="dxa"/>
                <w:tcBorders>
                  <w:top w:val="single" w:sz="4" w:space="0" w:color="9BC2E6"/>
                  <w:left w:val="nil"/>
                  <w:bottom w:val="single" w:sz="4" w:space="0" w:color="9BC2E6"/>
                  <w:right w:val="single" w:sz="4" w:space="0" w:color="9BC2E6"/>
                </w:tcBorders>
                <w:shd w:val="clear" w:color="DDEBF7" w:fill="DDEBF7"/>
              </w:tcPr>
            </w:tcPrChange>
          </w:tcPr>
          <w:p w14:paraId="3BDDB760" w14:textId="77777777" w:rsidR="00414E73"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ΝΑΙ</w:t>
            </w:r>
          </w:p>
        </w:tc>
      </w:tr>
      <w:tr w:rsidR="00B65622" w:rsidRPr="005C7CD2" w14:paraId="67AD9439" w14:textId="77777777" w:rsidTr="00B65622">
        <w:trPr>
          <w:trHeight w:val="257"/>
          <w:jc w:val="center"/>
          <w:trPrChange w:id="4629" w:author="Gladiator Gladiator" w:date="2018-05-23T00:09:00Z">
            <w:trPr>
              <w:trHeight w:val="249"/>
            </w:trPr>
          </w:trPrChange>
        </w:trPr>
        <w:tc>
          <w:tcPr>
            <w:tcW w:w="1364" w:type="dxa"/>
            <w:tcBorders>
              <w:top w:val="single" w:sz="4" w:space="0" w:color="9BC2E6"/>
              <w:left w:val="single" w:sz="4" w:space="0" w:color="9BC2E6"/>
              <w:bottom w:val="single" w:sz="4" w:space="0" w:color="9BC2E6"/>
              <w:right w:val="nil"/>
            </w:tcBorders>
            <w:shd w:val="clear" w:color="DDEBF7" w:fill="DDEBF7"/>
            <w:noWrap/>
            <w:vAlign w:val="bottom"/>
            <w:hideMark/>
            <w:tcPrChange w:id="4630" w:author="Gladiator Gladiator" w:date="2018-05-23T00:09:00Z">
              <w:tcPr>
                <w:tcW w:w="126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35958226" w14:textId="10C21F4C" w:rsidR="00414E73" w:rsidRPr="005C7CD2" w:rsidRDefault="00F34876" w:rsidP="005C7CD2">
            <w:pPr>
              <w:spacing w:after="0" w:line="240" w:lineRule="auto"/>
              <w:rPr>
                <w:rFonts w:ascii="Calibri" w:eastAsia="Times New Roman" w:hAnsi="Calibri" w:cs="Calibri"/>
                <w:color w:val="000000"/>
              </w:rPr>
            </w:pPr>
            <w:ins w:id="4631" w:author="Gladiator Gladiator" w:date="2018-05-22T18:56:00Z">
              <w:r>
                <w:rPr>
                  <w:rFonts w:ascii="Calibri" w:eastAsia="Times New Roman" w:hAnsi="Calibri" w:cs="Calibri"/>
                  <w:color w:val="000000"/>
                </w:rPr>
                <w:t>User</w:t>
              </w:r>
            </w:ins>
            <w:del w:id="4632" w:author="Gladiator Gladiator" w:date="2018-05-22T18:56:00Z">
              <w:r w:rsidR="00414E73" w:rsidRPr="005C7CD2" w:rsidDel="00F34876">
                <w:rPr>
                  <w:rFonts w:ascii="Calibri" w:eastAsia="Times New Roman" w:hAnsi="Calibri" w:cs="Calibri"/>
                  <w:color w:val="000000"/>
                </w:rPr>
                <w:delText>vidiadis</w:delText>
              </w:r>
            </w:del>
            <w:ins w:id="4633" w:author="Gladiator Gladiator" w:date="2018-05-22T18:56:00Z">
              <w:r>
                <w:rPr>
                  <w:rFonts w:ascii="Calibri" w:eastAsia="Times New Roman" w:hAnsi="Calibri" w:cs="Calibri"/>
                  <w:color w:val="000000"/>
                </w:rPr>
                <w:t xml:space="preserve"> 6</w:t>
              </w:r>
            </w:ins>
          </w:p>
        </w:tc>
        <w:tc>
          <w:tcPr>
            <w:tcW w:w="974" w:type="dxa"/>
            <w:tcBorders>
              <w:top w:val="single" w:sz="4" w:space="0" w:color="9BC2E6"/>
              <w:left w:val="nil"/>
              <w:bottom w:val="single" w:sz="4" w:space="0" w:color="9BC2E6"/>
              <w:right w:val="nil"/>
            </w:tcBorders>
            <w:shd w:val="clear" w:color="DDEBF7" w:fill="DDEBF7"/>
            <w:noWrap/>
            <w:vAlign w:val="bottom"/>
            <w:hideMark/>
            <w:tcPrChange w:id="4634" w:author="Gladiator Gladiator" w:date="2018-05-23T00:09:00Z">
              <w:tcPr>
                <w:tcW w:w="965" w:type="dxa"/>
                <w:tcBorders>
                  <w:top w:val="single" w:sz="4" w:space="0" w:color="9BC2E6"/>
                  <w:left w:val="nil"/>
                  <w:bottom w:val="single" w:sz="4" w:space="0" w:color="9BC2E6"/>
                  <w:right w:val="nil"/>
                </w:tcBorders>
                <w:shd w:val="clear" w:color="DDEBF7" w:fill="DDEBF7"/>
                <w:noWrap/>
                <w:vAlign w:val="bottom"/>
                <w:hideMark/>
              </w:tcPr>
            </w:tcPrChange>
          </w:tcPr>
          <w:p w14:paraId="43AEC738" w14:textId="77777777" w:rsidR="00414E73" w:rsidRPr="005C7CD2" w:rsidRDefault="00414E73" w:rsidP="005C7CD2">
            <w:pPr>
              <w:spacing w:after="0" w:line="240" w:lineRule="auto"/>
              <w:rPr>
                <w:rFonts w:ascii="Calibri" w:eastAsia="Times New Roman" w:hAnsi="Calibri" w:cs="Calibri"/>
                <w:color w:val="000000"/>
              </w:rPr>
            </w:pPr>
            <w:r w:rsidRPr="005C7CD2">
              <w:rPr>
                <w:rFonts w:ascii="Calibri" w:eastAsia="Times New Roman" w:hAnsi="Calibri" w:cs="Calibri"/>
                <w:color w:val="000000"/>
              </w:rPr>
              <w:t>relaxing</w:t>
            </w:r>
          </w:p>
        </w:tc>
        <w:tc>
          <w:tcPr>
            <w:tcW w:w="838" w:type="dxa"/>
            <w:tcBorders>
              <w:top w:val="single" w:sz="4" w:space="0" w:color="9BC2E6"/>
              <w:left w:val="nil"/>
              <w:bottom w:val="single" w:sz="4" w:space="0" w:color="9BC2E6"/>
              <w:right w:val="nil"/>
            </w:tcBorders>
            <w:shd w:val="clear" w:color="DDEBF7" w:fill="DDEBF7"/>
            <w:noWrap/>
            <w:vAlign w:val="bottom"/>
            <w:hideMark/>
            <w:tcPrChange w:id="4635" w:author="Gladiator Gladiator" w:date="2018-05-23T00:09:00Z">
              <w:tcPr>
                <w:tcW w:w="804" w:type="dxa"/>
                <w:tcBorders>
                  <w:top w:val="single" w:sz="4" w:space="0" w:color="9BC2E6"/>
                  <w:left w:val="nil"/>
                  <w:bottom w:val="single" w:sz="4" w:space="0" w:color="9BC2E6"/>
                  <w:right w:val="nil"/>
                </w:tcBorders>
                <w:shd w:val="clear" w:color="DDEBF7" w:fill="DDEBF7"/>
                <w:noWrap/>
                <w:vAlign w:val="bottom"/>
                <w:hideMark/>
              </w:tcPr>
            </w:tcPrChange>
          </w:tcPr>
          <w:p w14:paraId="231D79E6"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36.649</w:t>
            </w:r>
          </w:p>
        </w:tc>
        <w:tc>
          <w:tcPr>
            <w:tcW w:w="892" w:type="dxa"/>
            <w:tcBorders>
              <w:top w:val="single" w:sz="4" w:space="0" w:color="9BC2E6"/>
              <w:left w:val="nil"/>
              <w:bottom w:val="single" w:sz="4" w:space="0" w:color="9BC2E6"/>
              <w:right w:val="nil"/>
            </w:tcBorders>
            <w:shd w:val="clear" w:color="DDEBF7" w:fill="DDEBF7"/>
            <w:noWrap/>
            <w:vAlign w:val="bottom"/>
            <w:hideMark/>
            <w:tcPrChange w:id="4636"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3CDA3C21"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39.499</w:t>
            </w:r>
          </w:p>
        </w:tc>
        <w:tc>
          <w:tcPr>
            <w:tcW w:w="892" w:type="dxa"/>
            <w:tcBorders>
              <w:top w:val="single" w:sz="4" w:space="0" w:color="9BC2E6"/>
              <w:left w:val="nil"/>
              <w:bottom w:val="single" w:sz="4" w:space="0" w:color="9BC2E6"/>
              <w:right w:val="nil"/>
            </w:tcBorders>
            <w:shd w:val="clear" w:color="DDEBF7" w:fill="DDEBF7"/>
            <w:noWrap/>
            <w:vAlign w:val="bottom"/>
            <w:hideMark/>
            <w:tcPrChange w:id="4637"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1B419415"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34.209</w:t>
            </w:r>
          </w:p>
        </w:tc>
        <w:tc>
          <w:tcPr>
            <w:tcW w:w="892" w:type="dxa"/>
            <w:tcBorders>
              <w:top w:val="single" w:sz="4" w:space="0" w:color="9BC2E6"/>
              <w:left w:val="nil"/>
              <w:bottom w:val="single" w:sz="4" w:space="0" w:color="9BC2E6"/>
              <w:right w:val="nil"/>
            </w:tcBorders>
            <w:shd w:val="clear" w:color="DDEBF7" w:fill="DDEBF7"/>
            <w:noWrap/>
            <w:vAlign w:val="bottom"/>
            <w:hideMark/>
            <w:tcPrChange w:id="4638"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3DDAB827"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45.527</w:t>
            </w:r>
          </w:p>
        </w:tc>
        <w:tc>
          <w:tcPr>
            <w:tcW w:w="892" w:type="dxa"/>
            <w:tcBorders>
              <w:top w:val="single" w:sz="4" w:space="0" w:color="9BC2E6"/>
              <w:left w:val="nil"/>
              <w:bottom w:val="single" w:sz="4" w:space="0" w:color="9BC2E6"/>
              <w:right w:val="nil"/>
            </w:tcBorders>
            <w:shd w:val="clear" w:color="DDEBF7" w:fill="DDEBF7"/>
            <w:noWrap/>
            <w:vAlign w:val="bottom"/>
            <w:hideMark/>
            <w:tcPrChange w:id="4639"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0AD797CC"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43.473</w:t>
            </w:r>
          </w:p>
        </w:tc>
        <w:tc>
          <w:tcPr>
            <w:tcW w:w="892" w:type="dxa"/>
            <w:tcBorders>
              <w:top w:val="single" w:sz="4" w:space="0" w:color="9BC2E6"/>
              <w:left w:val="nil"/>
              <w:bottom w:val="single" w:sz="4" w:space="0" w:color="9BC2E6"/>
              <w:right w:val="single" w:sz="4" w:space="0" w:color="9BC2E6"/>
            </w:tcBorders>
            <w:shd w:val="clear" w:color="DDEBF7" w:fill="DDEBF7"/>
            <w:noWrap/>
            <w:vAlign w:val="bottom"/>
            <w:hideMark/>
            <w:tcPrChange w:id="4640" w:author="Gladiator Gladiator" w:date="2018-05-23T00:09:00Z">
              <w:tcPr>
                <w:tcW w:w="884"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0BE7289B"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39.871</w:t>
            </w:r>
          </w:p>
        </w:tc>
        <w:tc>
          <w:tcPr>
            <w:tcW w:w="718" w:type="dxa"/>
            <w:tcBorders>
              <w:top w:val="single" w:sz="4" w:space="0" w:color="9BC2E6"/>
              <w:left w:val="nil"/>
              <w:bottom w:val="single" w:sz="4" w:space="0" w:color="9BC2E6"/>
              <w:right w:val="single" w:sz="4" w:space="0" w:color="9BC2E6"/>
            </w:tcBorders>
            <w:shd w:val="clear" w:color="DDEBF7" w:fill="DDEBF7"/>
            <w:tcPrChange w:id="4641" w:author="Gladiator Gladiator" w:date="2018-05-23T00:09:00Z">
              <w:tcPr>
                <w:tcW w:w="754" w:type="dxa"/>
                <w:tcBorders>
                  <w:top w:val="single" w:sz="4" w:space="0" w:color="9BC2E6"/>
                  <w:left w:val="nil"/>
                  <w:bottom w:val="single" w:sz="4" w:space="0" w:color="9BC2E6"/>
                  <w:right w:val="single" w:sz="4" w:space="0" w:color="9BC2E6"/>
                </w:tcBorders>
                <w:shd w:val="clear" w:color="DDEBF7" w:fill="DDEBF7"/>
              </w:tcPr>
            </w:tcPrChange>
          </w:tcPr>
          <w:p w14:paraId="3E0D7E54" w14:textId="77777777" w:rsidR="00414E73" w:rsidRPr="004649FC"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22</w:t>
            </w:r>
          </w:p>
        </w:tc>
        <w:tc>
          <w:tcPr>
            <w:tcW w:w="976" w:type="dxa"/>
            <w:tcBorders>
              <w:top w:val="single" w:sz="4" w:space="0" w:color="9BC2E6"/>
              <w:left w:val="nil"/>
              <w:bottom w:val="single" w:sz="4" w:space="0" w:color="9BC2E6"/>
              <w:right w:val="single" w:sz="4" w:space="0" w:color="9BC2E6"/>
            </w:tcBorders>
            <w:shd w:val="clear" w:color="DDEBF7" w:fill="DDEBF7"/>
            <w:tcPrChange w:id="4642" w:author="Gladiator Gladiator" w:date="2018-05-23T00:09:00Z">
              <w:tcPr>
                <w:tcW w:w="1038" w:type="dxa"/>
                <w:tcBorders>
                  <w:top w:val="single" w:sz="4" w:space="0" w:color="9BC2E6"/>
                  <w:left w:val="nil"/>
                  <w:bottom w:val="single" w:sz="4" w:space="0" w:color="9BC2E6"/>
                  <w:right w:val="single" w:sz="4" w:space="0" w:color="9BC2E6"/>
                </w:tcBorders>
                <w:shd w:val="clear" w:color="DDEBF7" w:fill="DDEBF7"/>
              </w:tcPr>
            </w:tcPrChange>
          </w:tcPr>
          <w:p w14:paraId="26B422F3" w14:textId="77777777" w:rsidR="00414E73"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ΟΧΙ</w:t>
            </w:r>
          </w:p>
        </w:tc>
      </w:tr>
      <w:tr w:rsidR="00B65622" w:rsidRPr="005C7CD2" w14:paraId="070A19E3" w14:textId="77777777" w:rsidTr="00B65622">
        <w:trPr>
          <w:trHeight w:val="257"/>
          <w:jc w:val="center"/>
          <w:trPrChange w:id="4643" w:author="Gladiator Gladiator" w:date="2018-05-23T00:09:00Z">
            <w:trPr>
              <w:trHeight w:val="249"/>
            </w:trPr>
          </w:trPrChange>
        </w:trPr>
        <w:tc>
          <w:tcPr>
            <w:tcW w:w="1364" w:type="dxa"/>
            <w:tcBorders>
              <w:top w:val="single" w:sz="4" w:space="0" w:color="9BC2E6"/>
              <w:left w:val="single" w:sz="4" w:space="0" w:color="9BC2E6"/>
              <w:bottom w:val="single" w:sz="4" w:space="0" w:color="9BC2E6"/>
              <w:right w:val="nil"/>
            </w:tcBorders>
            <w:shd w:val="clear" w:color="DDEBF7" w:fill="DDEBF7"/>
            <w:noWrap/>
            <w:vAlign w:val="bottom"/>
            <w:hideMark/>
            <w:tcPrChange w:id="4644" w:author="Gladiator Gladiator" w:date="2018-05-23T00:09:00Z">
              <w:tcPr>
                <w:tcW w:w="126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091C47A5" w14:textId="6B3BA57B" w:rsidR="00414E73" w:rsidRPr="005C7CD2" w:rsidRDefault="00F34876" w:rsidP="005C7CD2">
            <w:pPr>
              <w:spacing w:after="0" w:line="240" w:lineRule="auto"/>
              <w:rPr>
                <w:rFonts w:ascii="Calibri" w:eastAsia="Times New Roman" w:hAnsi="Calibri" w:cs="Calibri"/>
                <w:color w:val="000000"/>
              </w:rPr>
            </w:pPr>
            <w:ins w:id="4645" w:author="Gladiator Gladiator" w:date="2018-05-22T18:56:00Z">
              <w:r>
                <w:rPr>
                  <w:rFonts w:ascii="Calibri" w:eastAsia="Times New Roman" w:hAnsi="Calibri" w:cs="Calibri"/>
                  <w:color w:val="000000"/>
                </w:rPr>
                <w:t>User</w:t>
              </w:r>
            </w:ins>
            <w:del w:id="4646" w:author="Gladiator Gladiator" w:date="2018-05-22T18:56:00Z">
              <w:r w:rsidR="00414E73" w:rsidRPr="005C7CD2" w:rsidDel="00F34876">
                <w:rPr>
                  <w:rFonts w:ascii="Calibri" w:eastAsia="Times New Roman" w:hAnsi="Calibri" w:cs="Calibri"/>
                  <w:color w:val="000000"/>
                </w:rPr>
                <w:delText>zourladanis</w:delText>
              </w:r>
            </w:del>
            <w:ins w:id="4647" w:author="Gladiator Gladiator" w:date="2018-05-22T18:56:00Z">
              <w:r>
                <w:rPr>
                  <w:rFonts w:ascii="Calibri" w:eastAsia="Times New Roman" w:hAnsi="Calibri" w:cs="Calibri"/>
                  <w:color w:val="000000"/>
                </w:rPr>
                <w:t xml:space="preserve"> 7</w:t>
              </w:r>
            </w:ins>
          </w:p>
        </w:tc>
        <w:tc>
          <w:tcPr>
            <w:tcW w:w="974" w:type="dxa"/>
            <w:tcBorders>
              <w:top w:val="single" w:sz="4" w:space="0" w:color="9BC2E6"/>
              <w:left w:val="nil"/>
              <w:bottom w:val="single" w:sz="4" w:space="0" w:color="9BC2E6"/>
              <w:right w:val="nil"/>
            </w:tcBorders>
            <w:shd w:val="clear" w:color="DDEBF7" w:fill="DDEBF7"/>
            <w:noWrap/>
            <w:vAlign w:val="bottom"/>
            <w:hideMark/>
            <w:tcPrChange w:id="4648" w:author="Gladiator Gladiator" w:date="2018-05-23T00:09:00Z">
              <w:tcPr>
                <w:tcW w:w="965" w:type="dxa"/>
                <w:tcBorders>
                  <w:top w:val="single" w:sz="4" w:space="0" w:color="9BC2E6"/>
                  <w:left w:val="nil"/>
                  <w:bottom w:val="single" w:sz="4" w:space="0" w:color="9BC2E6"/>
                  <w:right w:val="nil"/>
                </w:tcBorders>
                <w:shd w:val="clear" w:color="DDEBF7" w:fill="DDEBF7"/>
                <w:noWrap/>
                <w:vAlign w:val="bottom"/>
                <w:hideMark/>
              </w:tcPr>
            </w:tcPrChange>
          </w:tcPr>
          <w:p w14:paraId="1CF53EDD" w14:textId="77777777" w:rsidR="00414E73" w:rsidRPr="005C7CD2" w:rsidRDefault="00414E73" w:rsidP="005C7CD2">
            <w:pPr>
              <w:spacing w:after="0" w:line="240" w:lineRule="auto"/>
              <w:rPr>
                <w:rFonts w:ascii="Calibri" w:eastAsia="Times New Roman" w:hAnsi="Calibri" w:cs="Calibri"/>
                <w:color w:val="000000"/>
              </w:rPr>
            </w:pPr>
            <w:r w:rsidRPr="005C7CD2">
              <w:rPr>
                <w:rFonts w:ascii="Calibri" w:eastAsia="Times New Roman" w:hAnsi="Calibri" w:cs="Calibri"/>
                <w:color w:val="000000"/>
              </w:rPr>
              <w:t>relaxing</w:t>
            </w:r>
          </w:p>
        </w:tc>
        <w:tc>
          <w:tcPr>
            <w:tcW w:w="838" w:type="dxa"/>
            <w:tcBorders>
              <w:top w:val="single" w:sz="4" w:space="0" w:color="9BC2E6"/>
              <w:left w:val="nil"/>
              <w:bottom w:val="single" w:sz="4" w:space="0" w:color="9BC2E6"/>
              <w:right w:val="nil"/>
            </w:tcBorders>
            <w:shd w:val="clear" w:color="DDEBF7" w:fill="DDEBF7"/>
            <w:noWrap/>
            <w:vAlign w:val="bottom"/>
            <w:hideMark/>
            <w:tcPrChange w:id="4649" w:author="Gladiator Gladiator" w:date="2018-05-23T00:09:00Z">
              <w:tcPr>
                <w:tcW w:w="804" w:type="dxa"/>
                <w:tcBorders>
                  <w:top w:val="single" w:sz="4" w:space="0" w:color="9BC2E6"/>
                  <w:left w:val="nil"/>
                  <w:bottom w:val="single" w:sz="4" w:space="0" w:color="9BC2E6"/>
                  <w:right w:val="nil"/>
                </w:tcBorders>
                <w:shd w:val="clear" w:color="DDEBF7" w:fill="DDEBF7"/>
                <w:noWrap/>
                <w:vAlign w:val="bottom"/>
                <w:hideMark/>
              </w:tcPr>
            </w:tcPrChange>
          </w:tcPr>
          <w:p w14:paraId="0779676D"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39.619</w:t>
            </w:r>
          </w:p>
        </w:tc>
        <w:tc>
          <w:tcPr>
            <w:tcW w:w="892" w:type="dxa"/>
            <w:tcBorders>
              <w:top w:val="single" w:sz="4" w:space="0" w:color="9BC2E6"/>
              <w:left w:val="nil"/>
              <w:bottom w:val="single" w:sz="4" w:space="0" w:color="9BC2E6"/>
              <w:right w:val="nil"/>
            </w:tcBorders>
            <w:shd w:val="clear" w:color="DDEBF7" w:fill="DDEBF7"/>
            <w:noWrap/>
            <w:vAlign w:val="bottom"/>
            <w:hideMark/>
            <w:tcPrChange w:id="4650"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57816A7B"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30.282</w:t>
            </w:r>
          </w:p>
        </w:tc>
        <w:tc>
          <w:tcPr>
            <w:tcW w:w="892" w:type="dxa"/>
            <w:tcBorders>
              <w:top w:val="single" w:sz="4" w:space="0" w:color="9BC2E6"/>
              <w:left w:val="nil"/>
              <w:bottom w:val="single" w:sz="4" w:space="0" w:color="9BC2E6"/>
              <w:right w:val="nil"/>
            </w:tcBorders>
            <w:shd w:val="clear" w:color="DDEBF7" w:fill="DDEBF7"/>
            <w:noWrap/>
            <w:vAlign w:val="bottom"/>
            <w:hideMark/>
            <w:tcPrChange w:id="4651"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1ADEDF21"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33.168</w:t>
            </w:r>
          </w:p>
        </w:tc>
        <w:tc>
          <w:tcPr>
            <w:tcW w:w="892" w:type="dxa"/>
            <w:tcBorders>
              <w:top w:val="single" w:sz="4" w:space="0" w:color="9BC2E6"/>
              <w:left w:val="nil"/>
              <w:bottom w:val="single" w:sz="4" w:space="0" w:color="9BC2E6"/>
              <w:right w:val="nil"/>
            </w:tcBorders>
            <w:shd w:val="clear" w:color="DDEBF7" w:fill="DDEBF7"/>
            <w:noWrap/>
            <w:vAlign w:val="bottom"/>
            <w:hideMark/>
            <w:tcPrChange w:id="4652"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7322C4C9"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28.851</w:t>
            </w:r>
          </w:p>
        </w:tc>
        <w:tc>
          <w:tcPr>
            <w:tcW w:w="892" w:type="dxa"/>
            <w:tcBorders>
              <w:top w:val="single" w:sz="4" w:space="0" w:color="9BC2E6"/>
              <w:left w:val="nil"/>
              <w:bottom w:val="single" w:sz="4" w:space="0" w:color="9BC2E6"/>
              <w:right w:val="nil"/>
            </w:tcBorders>
            <w:shd w:val="clear" w:color="DDEBF7" w:fill="DDEBF7"/>
            <w:noWrap/>
            <w:vAlign w:val="bottom"/>
            <w:hideMark/>
            <w:tcPrChange w:id="4653"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17E43E05"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27.536</w:t>
            </w:r>
          </w:p>
        </w:tc>
        <w:tc>
          <w:tcPr>
            <w:tcW w:w="892" w:type="dxa"/>
            <w:tcBorders>
              <w:top w:val="single" w:sz="4" w:space="0" w:color="9BC2E6"/>
              <w:left w:val="nil"/>
              <w:bottom w:val="single" w:sz="4" w:space="0" w:color="9BC2E6"/>
              <w:right w:val="single" w:sz="4" w:space="0" w:color="9BC2E6"/>
            </w:tcBorders>
            <w:shd w:val="clear" w:color="DDEBF7" w:fill="DDEBF7"/>
            <w:noWrap/>
            <w:vAlign w:val="bottom"/>
            <w:hideMark/>
            <w:tcPrChange w:id="4654" w:author="Gladiator Gladiator" w:date="2018-05-23T00:09:00Z">
              <w:tcPr>
                <w:tcW w:w="884"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2A2C07FB"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31.891</w:t>
            </w:r>
          </w:p>
        </w:tc>
        <w:tc>
          <w:tcPr>
            <w:tcW w:w="718" w:type="dxa"/>
            <w:tcBorders>
              <w:top w:val="single" w:sz="4" w:space="0" w:color="9BC2E6"/>
              <w:left w:val="nil"/>
              <w:bottom w:val="single" w:sz="4" w:space="0" w:color="9BC2E6"/>
              <w:right w:val="single" w:sz="4" w:space="0" w:color="9BC2E6"/>
            </w:tcBorders>
            <w:shd w:val="clear" w:color="DDEBF7" w:fill="DDEBF7"/>
            <w:tcPrChange w:id="4655" w:author="Gladiator Gladiator" w:date="2018-05-23T00:09:00Z">
              <w:tcPr>
                <w:tcW w:w="754" w:type="dxa"/>
                <w:tcBorders>
                  <w:top w:val="single" w:sz="4" w:space="0" w:color="9BC2E6"/>
                  <w:left w:val="nil"/>
                  <w:bottom w:val="single" w:sz="4" w:space="0" w:color="9BC2E6"/>
                  <w:right w:val="single" w:sz="4" w:space="0" w:color="9BC2E6"/>
                </w:tcBorders>
                <w:shd w:val="clear" w:color="DDEBF7" w:fill="DDEBF7"/>
              </w:tcPr>
            </w:tcPrChange>
          </w:tcPr>
          <w:p w14:paraId="763AEA91" w14:textId="77777777" w:rsidR="00414E73" w:rsidRPr="004649FC"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19</w:t>
            </w:r>
          </w:p>
        </w:tc>
        <w:tc>
          <w:tcPr>
            <w:tcW w:w="976" w:type="dxa"/>
            <w:tcBorders>
              <w:top w:val="single" w:sz="4" w:space="0" w:color="9BC2E6"/>
              <w:left w:val="nil"/>
              <w:bottom w:val="single" w:sz="4" w:space="0" w:color="9BC2E6"/>
              <w:right w:val="single" w:sz="4" w:space="0" w:color="9BC2E6"/>
            </w:tcBorders>
            <w:shd w:val="clear" w:color="DDEBF7" w:fill="DDEBF7"/>
            <w:tcPrChange w:id="4656" w:author="Gladiator Gladiator" w:date="2018-05-23T00:09:00Z">
              <w:tcPr>
                <w:tcW w:w="1038" w:type="dxa"/>
                <w:tcBorders>
                  <w:top w:val="single" w:sz="4" w:space="0" w:color="9BC2E6"/>
                  <w:left w:val="nil"/>
                  <w:bottom w:val="single" w:sz="4" w:space="0" w:color="9BC2E6"/>
                  <w:right w:val="single" w:sz="4" w:space="0" w:color="9BC2E6"/>
                </w:tcBorders>
                <w:shd w:val="clear" w:color="DDEBF7" w:fill="DDEBF7"/>
              </w:tcPr>
            </w:tcPrChange>
          </w:tcPr>
          <w:p w14:paraId="4D45BA54" w14:textId="77777777" w:rsidR="00414E73"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ΟΧΙ</w:t>
            </w:r>
          </w:p>
        </w:tc>
      </w:tr>
      <w:tr w:rsidR="00B65622" w:rsidRPr="005C7CD2" w14:paraId="6EFE791F" w14:textId="77777777" w:rsidTr="00B65622">
        <w:trPr>
          <w:trHeight w:val="257"/>
          <w:jc w:val="center"/>
          <w:trPrChange w:id="4657" w:author="Gladiator Gladiator" w:date="2018-05-23T00:09:00Z">
            <w:trPr>
              <w:trHeight w:val="249"/>
            </w:trPr>
          </w:trPrChange>
        </w:trPr>
        <w:tc>
          <w:tcPr>
            <w:tcW w:w="1364" w:type="dxa"/>
            <w:tcBorders>
              <w:top w:val="single" w:sz="4" w:space="0" w:color="9BC2E6"/>
              <w:left w:val="single" w:sz="4" w:space="0" w:color="9BC2E6"/>
              <w:bottom w:val="single" w:sz="4" w:space="0" w:color="9BC2E6"/>
              <w:right w:val="nil"/>
            </w:tcBorders>
            <w:shd w:val="clear" w:color="DDEBF7" w:fill="DDEBF7"/>
            <w:noWrap/>
            <w:vAlign w:val="bottom"/>
            <w:hideMark/>
            <w:tcPrChange w:id="4658" w:author="Gladiator Gladiator" w:date="2018-05-23T00:09:00Z">
              <w:tcPr>
                <w:tcW w:w="126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298FC620" w14:textId="5EF8D017" w:rsidR="00414E73" w:rsidRPr="005C7CD2" w:rsidRDefault="00F34876" w:rsidP="005C7CD2">
            <w:pPr>
              <w:spacing w:after="0" w:line="240" w:lineRule="auto"/>
              <w:rPr>
                <w:rFonts w:ascii="Calibri" w:eastAsia="Times New Roman" w:hAnsi="Calibri" w:cs="Calibri"/>
                <w:color w:val="000000"/>
              </w:rPr>
            </w:pPr>
            <w:ins w:id="4659" w:author="Gladiator Gladiator" w:date="2018-05-22T18:56:00Z">
              <w:r>
                <w:rPr>
                  <w:rFonts w:ascii="Calibri" w:eastAsia="Times New Roman" w:hAnsi="Calibri" w:cs="Calibri"/>
                  <w:color w:val="000000"/>
                </w:rPr>
                <w:t>User</w:t>
              </w:r>
            </w:ins>
            <w:del w:id="4660" w:author="Gladiator Gladiator" w:date="2018-05-22T18:56:00Z">
              <w:r w:rsidR="00414E73" w:rsidRPr="005C7CD2" w:rsidDel="00F34876">
                <w:rPr>
                  <w:rFonts w:ascii="Calibri" w:eastAsia="Times New Roman" w:hAnsi="Calibri" w:cs="Calibri"/>
                  <w:color w:val="000000"/>
                </w:rPr>
                <w:delText>plastarias</w:delText>
              </w:r>
            </w:del>
            <w:ins w:id="4661" w:author="Gladiator Gladiator" w:date="2018-05-22T18:56:00Z">
              <w:r>
                <w:rPr>
                  <w:rFonts w:ascii="Calibri" w:eastAsia="Times New Roman" w:hAnsi="Calibri" w:cs="Calibri"/>
                  <w:color w:val="000000"/>
                </w:rPr>
                <w:t xml:space="preserve"> 8</w:t>
              </w:r>
            </w:ins>
          </w:p>
        </w:tc>
        <w:tc>
          <w:tcPr>
            <w:tcW w:w="974" w:type="dxa"/>
            <w:tcBorders>
              <w:top w:val="single" w:sz="4" w:space="0" w:color="9BC2E6"/>
              <w:left w:val="nil"/>
              <w:bottom w:val="single" w:sz="4" w:space="0" w:color="9BC2E6"/>
              <w:right w:val="nil"/>
            </w:tcBorders>
            <w:shd w:val="clear" w:color="DDEBF7" w:fill="DDEBF7"/>
            <w:noWrap/>
            <w:vAlign w:val="bottom"/>
            <w:hideMark/>
            <w:tcPrChange w:id="4662" w:author="Gladiator Gladiator" w:date="2018-05-23T00:09:00Z">
              <w:tcPr>
                <w:tcW w:w="965" w:type="dxa"/>
                <w:tcBorders>
                  <w:top w:val="single" w:sz="4" w:space="0" w:color="9BC2E6"/>
                  <w:left w:val="nil"/>
                  <w:bottom w:val="single" w:sz="4" w:space="0" w:color="9BC2E6"/>
                  <w:right w:val="nil"/>
                </w:tcBorders>
                <w:shd w:val="clear" w:color="DDEBF7" w:fill="DDEBF7"/>
                <w:noWrap/>
                <w:vAlign w:val="bottom"/>
                <w:hideMark/>
              </w:tcPr>
            </w:tcPrChange>
          </w:tcPr>
          <w:p w14:paraId="0BB076FF" w14:textId="77777777" w:rsidR="00414E73" w:rsidRPr="005C7CD2" w:rsidRDefault="00414E73" w:rsidP="005C7CD2">
            <w:pPr>
              <w:spacing w:after="0" w:line="240" w:lineRule="auto"/>
              <w:rPr>
                <w:rFonts w:ascii="Calibri" w:eastAsia="Times New Roman" w:hAnsi="Calibri" w:cs="Calibri"/>
                <w:color w:val="000000"/>
              </w:rPr>
            </w:pPr>
            <w:r w:rsidRPr="005C7CD2">
              <w:rPr>
                <w:rFonts w:ascii="Calibri" w:eastAsia="Times New Roman" w:hAnsi="Calibri" w:cs="Calibri"/>
                <w:color w:val="000000"/>
              </w:rPr>
              <w:t>relaxing</w:t>
            </w:r>
          </w:p>
        </w:tc>
        <w:tc>
          <w:tcPr>
            <w:tcW w:w="838" w:type="dxa"/>
            <w:tcBorders>
              <w:top w:val="single" w:sz="4" w:space="0" w:color="9BC2E6"/>
              <w:left w:val="nil"/>
              <w:bottom w:val="single" w:sz="4" w:space="0" w:color="9BC2E6"/>
              <w:right w:val="nil"/>
            </w:tcBorders>
            <w:shd w:val="clear" w:color="DDEBF7" w:fill="DDEBF7"/>
            <w:noWrap/>
            <w:vAlign w:val="bottom"/>
            <w:hideMark/>
            <w:tcPrChange w:id="4663" w:author="Gladiator Gladiator" w:date="2018-05-23T00:09:00Z">
              <w:tcPr>
                <w:tcW w:w="804" w:type="dxa"/>
                <w:tcBorders>
                  <w:top w:val="single" w:sz="4" w:space="0" w:color="9BC2E6"/>
                  <w:left w:val="nil"/>
                  <w:bottom w:val="single" w:sz="4" w:space="0" w:color="9BC2E6"/>
                  <w:right w:val="nil"/>
                </w:tcBorders>
                <w:shd w:val="clear" w:color="DDEBF7" w:fill="DDEBF7"/>
                <w:noWrap/>
                <w:vAlign w:val="bottom"/>
                <w:hideMark/>
              </w:tcPr>
            </w:tcPrChange>
          </w:tcPr>
          <w:p w14:paraId="0BD1BF0D"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44.358</w:t>
            </w:r>
          </w:p>
        </w:tc>
        <w:tc>
          <w:tcPr>
            <w:tcW w:w="892" w:type="dxa"/>
            <w:tcBorders>
              <w:top w:val="single" w:sz="4" w:space="0" w:color="9BC2E6"/>
              <w:left w:val="nil"/>
              <w:bottom w:val="single" w:sz="4" w:space="0" w:color="9BC2E6"/>
              <w:right w:val="nil"/>
            </w:tcBorders>
            <w:shd w:val="clear" w:color="DDEBF7" w:fill="DDEBF7"/>
            <w:noWrap/>
            <w:vAlign w:val="bottom"/>
            <w:hideMark/>
            <w:tcPrChange w:id="4664"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089B01DC"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38.498</w:t>
            </w:r>
          </w:p>
        </w:tc>
        <w:tc>
          <w:tcPr>
            <w:tcW w:w="892" w:type="dxa"/>
            <w:tcBorders>
              <w:top w:val="single" w:sz="4" w:space="0" w:color="9BC2E6"/>
              <w:left w:val="nil"/>
              <w:bottom w:val="single" w:sz="4" w:space="0" w:color="9BC2E6"/>
              <w:right w:val="nil"/>
            </w:tcBorders>
            <w:shd w:val="clear" w:color="DDEBF7" w:fill="DDEBF7"/>
            <w:noWrap/>
            <w:vAlign w:val="bottom"/>
            <w:hideMark/>
            <w:tcPrChange w:id="4665"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3DA307E0"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31.187</w:t>
            </w:r>
          </w:p>
        </w:tc>
        <w:tc>
          <w:tcPr>
            <w:tcW w:w="892" w:type="dxa"/>
            <w:tcBorders>
              <w:top w:val="single" w:sz="4" w:space="0" w:color="9BC2E6"/>
              <w:left w:val="nil"/>
              <w:bottom w:val="single" w:sz="4" w:space="0" w:color="9BC2E6"/>
              <w:right w:val="nil"/>
            </w:tcBorders>
            <w:shd w:val="clear" w:color="DDEBF7" w:fill="DDEBF7"/>
            <w:noWrap/>
            <w:vAlign w:val="bottom"/>
            <w:hideMark/>
            <w:tcPrChange w:id="4666"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3271E3A2"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41.081</w:t>
            </w:r>
          </w:p>
        </w:tc>
        <w:tc>
          <w:tcPr>
            <w:tcW w:w="892" w:type="dxa"/>
            <w:tcBorders>
              <w:top w:val="single" w:sz="4" w:space="0" w:color="9BC2E6"/>
              <w:left w:val="nil"/>
              <w:bottom w:val="single" w:sz="4" w:space="0" w:color="9BC2E6"/>
              <w:right w:val="nil"/>
            </w:tcBorders>
            <w:shd w:val="clear" w:color="DDEBF7" w:fill="DDEBF7"/>
            <w:noWrap/>
            <w:vAlign w:val="bottom"/>
            <w:hideMark/>
            <w:tcPrChange w:id="4667"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56368DB9"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30.270</w:t>
            </w:r>
          </w:p>
        </w:tc>
        <w:tc>
          <w:tcPr>
            <w:tcW w:w="892" w:type="dxa"/>
            <w:tcBorders>
              <w:top w:val="single" w:sz="4" w:space="0" w:color="9BC2E6"/>
              <w:left w:val="nil"/>
              <w:bottom w:val="single" w:sz="4" w:space="0" w:color="9BC2E6"/>
              <w:right w:val="single" w:sz="4" w:space="0" w:color="9BC2E6"/>
            </w:tcBorders>
            <w:shd w:val="clear" w:color="DDEBF7" w:fill="DDEBF7"/>
            <w:noWrap/>
            <w:vAlign w:val="bottom"/>
            <w:hideMark/>
            <w:tcPrChange w:id="4668" w:author="Gladiator Gladiator" w:date="2018-05-23T00:09:00Z">
              <w:tcPr>
                <w:tcW w:w="884"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05E7E42D"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37.079</w:t>
            </w:r>
          </w:p>
        </w:tc>
        <w:tc>
          <w:tcPr>
            <w:tcW w:w="718" w:type="dxa"/>
            <w:tcBorders>
              <w:top w:val="single" w:sz="4" w:space="0" w:color="9BC2E6"/>
              <w:left w:val="nil"/>
              <w:bottom w:val="single" w:sz="4" w:space="0" w:color="9BC2E6"/>
              <w:right w:val="single" w:sz="4" w:space="0" w:color="9BC2E6"/>
            </w:tcBorders>
            <w:shd w:val="clear" w:color="DDEBF7" w:fill="DDEBF7"/>
            <w:tcPrChange w:id="4669" w:author="Gladiator Gladiator" w:date="2018-05-23T00:09:00Z">
              <w:tcPr>
                <w:tcW w:w="754" w:type="dxa"/>
                <w:tcBorders>
                  <w:top w:val="single" w:sz="4" w:space="0" w:color="9BC2E6"/>
                  <w:left w:val="nil"/>
                  <w:bottom w:val="single" w:sz="4" w:space="0" w:color="9BC2E6"/>
                  <w:right w:val="single" w:sz="4" w:space="0" w:color="9BC2E6"/>
                </w:tcBorders>
                <w:shd w:val="clear" w:color="DDEBF7" w:fill="DDEBF7"/>
              </w:tcPr>
            </w:tcPrChange>
          </w:tcPr>
          <w:p w14:paraId="2C295064" w14:textId="77777777" w:rsidR="00414E73" w:rsidRPr="004649FC"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25</w:t>
            </w:r>
          </w:p>
        </w:tc>
        <w:tc>
          <w:tcPr>
            <w:tcW w:w="976" w:type="dxa"/>
            <w:tcBorders>
              <w:top w:val="single" w:sz="4" w:space="0" w:color="9BC2E6"/>
              <w:left w:val="nil"/>
              <w:bottom w:val="single" w:sz="4" w:space="0" w:color="9BC2E6"/>
              <w:right w:val="single" w:sz="4" w:space="0" w:color="9BC2E6"/>
            </w:tcBorders>
            <w:shd w:val="clear" w:color="DDEBF7" w:fill="DDEBF7"/>
            <w:tcPrChange w:id="4670" w:author="Gladiator Gladiator" w:date="2018-05-23T00:09:00Z">
              <w:tcPr>
                <w:tcW w:w="1038" w:type="dxa"/>
                <w:tcBorders>
                  <w:top w:val="single" w:sz="4" w:space="0" w:color="9BC2E6"/>
                  <w:left w:val="nil"/>
                  <w:bottom w:val="single" w:sz="4" w:space="0" w:color="9BC2E6"/>
                  <w:right w:val="single" w:sz="4" w:space="0" w:color="9BC2E6"/>
                </w:tcBorders>
                <w:shd w:val="clear" w:color="DDEBF7" w:fill="DDEBF7"/>
              </w:tcPr>
            </w:tcPrChange>
          </w:tcPr>
          <w:p w14:paraId="47FDCF17" w14:textId="77777777" w:rsidR="00414E73"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ΝΑΙ</w:t>
            </w:r>
          </w:p>
        </w:tc>
      </w:tr>
      <w:tr w:rsidR="00B65622" w:rsidRPr="005C7CD2" w14:paraId="1F5A5DA9" w14:textId="77777777" w:rsidTr="00B65622">
        <w:trPr>
          <w:trHeight w:val="257"/>
          <w:jc w:val="center"/>
          <w:trPrChange w:id="4671" w:author="Gladiator Gladiator" w:date="2018-05-23T00:09:00Z">
            <w:trPr>
              <w:trHeight w:val="249"/>
            </w:trPr>
          </w:trPrChange>
        </w:trPr>
        <w:tc>
          <w:tcPr>
            <w:tcW w:w="1364" w:type="dxa"/>
            <w:tcBorders>
              <w:top w:val="single" w:sz="4" w:space="0" w:color="9BC2E6"/>
              <w:left w:val="single" w:sz="4" w:space="0" w:color="9BC2E6"/>
              <w:bottom w:val="single" w:sz="4" w:space="0" w:color="9BC2E6"/>
              <w:right w:val="nil"/>
            </w:tcBorders>
            <w:shd w:val="clear" w:color="DDEBF7" w:fill="DDEBF7"/>
            <w:noWrap/>
            <w:vAlign w:val="bottom"/>
            <w:hideMark/>
            <w:tcPrChange w:id="4672" w:author="Gladiator Gladiator" w:date="2018-05-23T00:09:00Z">
              <w:tcPr>
                <w:tcW w:w="126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33799D50" w14:textId="17A6B7FE" w:rsidR="00414E73" w:rsidRPr="005C7CD2" w:rsidRDefault="00F34876" w:rsidP="005C7CD2">
            <w:pPr>
              <w:spacing w:after="0" w:line="240" w:lineRule="auto"/>
              <w:rPr>
                <w:rFonts w:ascii="Calibri" w:eastAsia="Times New Roman" w:hAnsi="Calibri" w:cs="Calibri"/>
                <w:color w:val="000000"/>
              </w:rPr>
            </w:pPr>
            <w:ins w:id="4673" w:author="Gladiator Gladiator" w:date="2018-05-22T18:56:00Z">
              <w:r>
                <w:rPr>
                  <w:rFonts w:ascii="Calibri" w:eastAsia="Times New Roman" w:hAnsi="Calibri" w:cs="Calibri"/>
                  <w:color w:val="000000"/>
                </w:rPr>
                <w:t>User</w:t>
              </w:r>
            </w:ins>
            <w:del w:id="4674" w:author="Gladiator Gladiator" w:date="2018-05-22T18:56:00Z">
              <w:r w:rsidR="00414E73" w:rsidRPr="005C7CD2" w:rsidDel="00F34876">
                <w:rPr>
                  <w:rFonts w:ascii="Calibri" w:eastAsia="Times New Roman" w:hAnsi="Calibri" w:cs="Calibri"/>
                  <w:color w:val="000000"/>
                </w:rPr>
                <w:delText>alexandra</w:delText>
              </w:r>
            </w:del>
            <w:ins w:id="4675" w:author="Gladiator Gladiator" w:date="2018-05-22T18:56:00Z">
              <w:r>
                <w:rPr>
                  <w:rFonts w:ascii="Calibri" w:eastAsia="Times New Roman" w:hAnsi="Calibri" w:cs="Calibri"/>
                  <w:color w:val="000000"/>
                </w:rPr>
                <w:t xml:space="preserve"> 9</w:t>
              </w:r>
            </w:ins>
          </w:p>
        </w:tc>
        <w:tc>
          <w:tcPr>
            <w:tcW w:w="974" w:type="dxa"/>
            <w:tcBorders>
              <w:top w:val="single" w:sz="4" w:space="0" w:color="9BC2E6"/>
              <w:left w:val="nil"/>
              <w:bottom w:val="single" w:sz="4" w:space="0" w:color="9BC2E6"/>
              <w:right w:val="nil"/>
            </w:tcBorders>
            <w:shd w:val="clear" w:color="DDEBF7" w:fill="DDEBF7"/>
            <w:noWrap/>
            <w:vAlign w:val="bottom"/>
            <w:hideMark/>
            <w:tcPrChange w:id="4676" w:author="Gladiator Gladiator" w:date="2018-05-23T00:09:00Z">
              <w:tcPr>
                <w:tcW w:w="965" w:type="dxa"/>
                <w:tcBorders>
                  <w:top w:val="single" w:sz="4" w:space="0" w:color="9BC2E6"/>
                  <w:left w:val="nil"/>
                  <w:bottom w:val="single" w:sz="4" w:space="0" w:color="9BC2E6"/>
                  <w:right w:val="nil"/>
                </w:tcBorders>
                <w:shd w:val="clear" w:color="DDEBF7" w:fill="DDEBF7"/>
                <w:noWrap/>
                <w:vAlign w:val="bottom"/>
                <w:hideMark/>
              </w:tcPr>
            </w:tcPrChange>
          </w:tcPr>
          <w:p w14:paraId="5B94D410" w14:textId="77777777" w:rsidR="00414E73" w:rsidRPr="005C7CD2" w:rsidRDefault="00414E73" w:rsidP="005C7CD2">
            <w:pPr>
              <w:spacing w:after="0" w:line="240" w:lineRule="auto"/>
              <w:rPr>
                <w:rFonts w:ascii="Calibri" w:eastAsia="Times New Roman" w:hAnsi="Calibri" w:cs="Calibri"/>
                <w:color w:val="000000"/>
              </w:rPr>
            </w:pPr>
            <w:r w:rsidRPr="005C7CD2">
              <w:rPr>
                <w:rFonts w:ascii="Calibri" w:eastAsia="Times New Roman" w:hAnsi="Calibri" w:cs="Calibri"/>
                <w:color w:val="000000"/>
              </w:rPr>
              <w:t>relaxing</w:t>
            </w:r>
          </w:p>
        </w:tc>
        <w:tc>
          <w:tcPr>
            <w:tcW w:w="838" w:type="dxa"/>
            <w:tcBorders>
              <w:top w:val="single" w:sz="4" w:space="0" w:color="9BC2E6"/>
              <w:left w:val="nil"/>
              <w:bottom w:val="single" w:sz="4" w:space="0" w:color="9BC2E6"/>
              <w:right w:val="nil"/>
            </w:tcBorders>
            <w:shd w:val="clear" w:color="DDEBF7" w:fill="DDEBF7"/>
            <w:noWrap/>
            <w:vAlign w:val="bottom"/>
            <w:hideMark/>
            <w:tcPrChange w:id="4677" w:author="Gladiator Gladiator" w:date="2018-05-23T00:09:00Z">
              <w:tcPr>
                <w:tcW w:w="804" w:type="dxa"/>
                <w:tcBorders>
                  <w:top w:val="single" w:sz="4" w:space="0" w:color="9BC2E6"/>
                  <w:left w:val="nil"/>
                  <w:bottom w:val="single" w:sz="4" w:space="0" w:color="9BC2E6"/>
                  <w:right w:val="nil"/>
                </w:tcBorders>
                <w:shd w:val="clear" w:color="DDEBF7" w:fill="DDEBF7"/>
                <w:noWrap/>
                <w:vAlign w:val="bottom"/>
                <w:hideMark/>
              </w:tcPr>
            </w:tcPrChange>
          </w:tcPr>
          <w:p w14:paraId="77984705"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40.629</w:t>
            </w:r>
          </w:p>
        </w:tc>
        <w:tc>
          <w:tcPr>
            <w:tcW w:w="892" w:type="dxa"/>
            <w:tcBorders>
              <w:top w:val="single" w:sz="4" w:space="0" w:color="9BC2E6"/>
              <w:left w:val="nil"/>
              <w:bottom w:val="single" w:sz="4" w:space="0" w:color="9BC2E6"/>
              <w:right w:val="nil"/>
            </w:tcBorders>
            <w:shd w:val="clear" w:color="DDEBF7" w:fill="DDEBF7"/>
            <w:noWrap/>
            <w:vAlign w:val="bottom"/>
            <w:hideMark/>
            <w:tcPrChange w:id="4678"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27E98986"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50.491</w:t>
            </w:r>
          </w:p>
        </w:tc>
        <w:tc>
          <w:tcPr>
            <w:tcW w:w="892" w:type="dxa"/>
            <w:tcBorders>
              <w:top w:val="single" w:sz="4" w:space="0" w:color="9BC2E6"/>
              <w:left w:val="nil"/>
              <w:bottom w:val="single" w:sz="4" w:space="0" w:color="9BC2E6"/>
              <w:right w:val="nil"/>
            </w:tcBorders>
            <w:shd w:val="clear" w:color="DDEBF7" w:fill="DDEBF7"/>
            <w:noWrap/>
            <w:vAlign w:val="bottom"/>
            <w:hideMark/>
            <w:tcPrChange w:id="4679"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454D9326"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46.881</w:t>
            </w:r>
          </w:p>
        </w:tc>
        <w:tc>
          <w:tcPr>
            <w:tcW w:w="892" w:type="dxa"/>
            <w:tcBorders>
              <w:top w:val="single" w:sz="4" w:space="0" w:color="9BC2E6"/>
              <w:left w:val="nil"/>
              <w:bottom w:val="single" w:sz="4" w:space="0" w:color="9BC2E6"/>
              <w:right w:val="nil"/>
            </w:tcBorders>
            <w:shd w:val="clear" w:color="DDEBF7" w:fill="DDEBF7"/>
            <w:noWrap/>
            <w:vAlign w:val="bottom"/>
            <w:hideMark/>
            <w:tcPrChange w:id="4680"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4C12FEDB"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46.162</w:t>
            </w:r>
          </w:p>
        </w:tc>
        <w:tc>
          <w:tcPr>
            <w:tcW w:w="892" w:type="dxa"/>
            <w:tcBorders>
              <w:top w:val="single" w:sz="4" w:space="0" w:color="9BC2E6"/>
              <w:left w:val="nil"/>
              <w:bottom w:val="single" w:sz="4" w:space="0" w:color="9BC2E6"/>
              <w:right w:val="nil"/>
            </w:tcBorders>
            <w:shd w:val="clear" w:color="DDEBF7" w:fill="DDEBF7"/>
            <w:noWrap/>
            <w:vAlign w:val="bottom"/>
            <w:hideMark/>
            <w:tcPrChange w:id="4681"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0FC80089"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44.153</w:t>
            </w:r>
          </w:p>
        </w:tc>
        <w:tc>
          <w:tcPr>
            <w:tcW w:w="892" w:type="dxa"/>
            <w:tcBorders>
              <w:top w:val="single" w:sz="4" w:space="0" w:color="9BC2E6"/>
              <w:left w:val="nil"/>
              <w:bottom w:val="single" w:sz="4" w:space="0" w:color="9BC2E6"/>
              <w:right w:val="single" w:sz="4" w:space="0" w:color="9BC2E6"/>
            </w:tcBorders>
            <w:shd w:val="clear" w:color="DDEBF7" w:fill="DDEBF7"/>
            <w:noWrap/>
            <w:vAlign w:val="bottom"/>
            <w:hideMark/>
            <w:tcPrChange w:id="4682" w:author="Gladiator Gladiator" w:date="2018-05-23T00:09:00Z">
              <w:tcPr>
                <w:tcW w:w="884"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06C94D9B"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45.663</w:t>
            </w:r>
          </w:p>
        </w:tc>
        <w:tc>
          <w:tcPr>
            <w:tcW w:w="718" w:type="dxa"/>
            <w:tcBorders>
              <w:top w:val="single" w:sz="4" w:space="0" w:color="9BC2E6"/>
              <w:left w:val="nil"/>
              <w:bottom w:val="single" w:sz="4" w:space="0" w:color="9BC2E6"/>
              <w:right w:val="single" w:sz="4" w:space="0" w:color="9BC2E6"/>
            </w:tcBorders>
            <w:shd w:val="clear" w:color="DDEBF7" w:fill="DDEBF7"/>
            <w:tcPrChange w:id="4683" w:author="Gladiator Gladiator" w:date="2018-05-23T00:09:00Z">
              <w:tcPr>
                <w:tcW w:w="754" w:type="dxa"/>
                <w:tcBorders>
                  <w:top w:val="single" w:sz="4" w:space="0" w:color="9BC2E6"/>
                  <w:left w:val="nil"/>
                  <w:bottom w:val="single" w:sz="4" w:space="0" w:color="9BC2E6"/>
                  <w:right w:val="single" w:sz="4" w:space="0" w:color="9BC2E6"/>
                </w:tcBorders>
                <w:shd w:val="clear" w:color="DDEBF7" w:fill="DDEBF7"/>
              </w:tcPr>
            </w:tcPrChange>
          </w:tcPr>
          <w:p w14:paraId="73B2F1DF" w14:textId="77777777" w:rsidR="00414E73" w:rsidRPr="004649FC"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19</w:t>
            </w:r>
          </w:p>
        </w:tc>
        <w:tc>
          <w:tcPr>
            <w:tcW w:w="976" w:type="dxa"/>
            <w:tcBorders>
              <w:top w:val="single" w:sz="4" w:space="0" w:color="9BC2E6"/>
              <w:left w:val="nil"/>
              <w:bottom w:val="single" w:sz="4" w:space="0" w:color="9BC2E6"/>
              <w:right w:val="single" w:sz="4" w:space="0" w:color="9BC2E6"/>
            </w:tcBorders>
            <w:shd w:val="clear" w:color="DDEBF7" w:fill="DDEBF7"/>
            <w:tcPrChange w:id="4684" w:author="Gladiator Gladiator" w:date="2018-05-23T00:09:00Z">
              <w:tcPr>
                <w:tcW w:w="1038" w:type="dxa"/>
                <w:tcBorders>
                  <w:top w:val="single" w:sz="4" w:space="0" w:color="9BC2E6"/>
                  <w:left w:val="nil"/>
                  <w:bottom w:val="single" w:sz="4" w:space="0" w:color="9BC2E6"/>
                  <w:right w:val="single" w:sz="4" w:space="0" w:color="9BC2E6"/>
                </w:tcBorders>
                <w:shd w:val="clear" w:color="DDEBF7" w:fill="DDEBF7"/>
              </w:tcPr>
            </w:tcPrChange>
          </w:tcPr>
          <w:p w14:paraId="32F5EB8D" w14:textId="77777777" w:rsidR="00414E73"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ΟΧΙ</w:t>
            </w:r>
          </w:p>
        </w:tc>
      </w:tr>
      <w:tr w:rsidR="00B65622" w:rsidRPr="005C7CD2" w14:paraId="6D89B0C8" w14:textId="77777777" w:rsidTr="00B65622">
        <w:trPr>
          <w:trHeight w:val="257"/>
          <w:jc w:val="center"/>
          <w:trPrChange w:id="4685" w:author="Gladiator Gladiator" w:date="2018-05-23T00:09:00Z">
            <w:trPr>
              <w:trHeight w:val="249"/>
            </w:trPr>
          </w:trPrChange>
        </w:trPr>
        <w:tc>
          <w:tcPr>
            <w:tcW w:w="1364" w:type="dxa"/>
            <w:tcBorders>
              <w:top w:val="single" w:sz="4" w:space="0" w:color="9BC2E6"/>
              <w:left w:val="single" w:sz="4" w:space="0" w:color="9BC2E6"/>
              <w:bottom w:val="single" w:sz="4" w:space="0" w:color="9BC2E6"/>
              <w:right w:val="nil"/>
            </w:tcBorders>
            <w:shd w:val="clear" w:color="DDEBF7" w:fill="DDEBF7"/>
            <w:noWrap/>
            <w:vAlign w:val="bottom"/>
            <w:hideMark/>
            <w:tcPrChange w:id="4686" w:author="Gladiator Gladiator" w:date="2018-05-23T00:09:00Z">
              <w:tcPr>
                <w:tcW w:w="1264" w:type="dxa"/>
                <w:tcBorders>
                  <w:top w:val="single" w:sz="4" w:space="0" w:color="9BC2E6"/>
                  <w:left w:val="single" w:sz="4" w:space="0" w:color="9BC2E6"/>
                  <w:bottom w:val="single" w:sz="4" w:space="0" w:color="9BC2E6"/>
                  <w:right w:val="nil"/>
                </w:tcBorders>
                <w:shd w:val="clear" w:color="DDEBF7" w:fill="DDEBF7"/>
                <w:noWrap/>
                <w:vAlign w:val="bottom"/>
                <w:hideMark/>
              </w:tcPr>
            </w:tcPrChange>
          </w:tcPr>
          <w:p w14:paraId="68C7E346" w14:textId="59431692" w:rsidR="00414E73" w:rsidRPr="005C7CD2" w:rsidRDefault="00F34876" w:rsidP="005C7CD2">
            <w:pPr>
              <w:spacing w:after="0" w:line="240" w:lineRule="auto"/>
              <w:rPr>
                <w:rFonts w:ascii="Calibri" w:eastAsia="Times New Roman" w:hAnsi="Calibri" w:cs="Calibri"/>
                <w:color w:val="000000"/>
              </w:rPr>
            </w:pPr>
            <w:ins w:id="4687" w:author="Gladiator Gladiator" w:date="2018-05-22T18:56:00Z">
              <w:r>
                <w:rPr>
                  <w:rFonts w:ascii="Calibri" w:eastAsia="Times New Roman" w:hAnsi="Calibri" w:cs="Calibri"/>
                  <w:color w:val="000000"/>
                </w:rPr>
                <w:t>User</w:t>
              </w:r>
            </w:ins>
            <w:del w:id="4688" w:author="Gladiator Gladiator" w:date="2018-05-22T18:56:00Z">
              <w:r w:rsidR="00414E73" w:rsidRPr="005C7CD2" w:rsidDel="00F34876">
                <w:rPr>
                  <w:rFonts w:ascii="Calibri" w:eastAsia="Times New Roman" w:hAnsi="Calibri" w:cs="Calibri"/>
                  <w:color w:val="000000"/>
                </w:rPr>
                <w:delText>kliaris</w:delText>
              </w:r>
            </w:del>
            <w:ins w:id="4689" w:author="Gladiator Gladiator" w:date="2018-05-22T18:56:00Z">
              <w:r>
                <w:rPr>
                  <w:rFonts w:ascii="Calibri" w:eastAsia="Times New Roman" w:hAnsi="Calibri" w:cs="Calibri"/>
                  <w:color w:val="000000"/>
                </w:rPr>
                <w:t xml:space="preserve"> 10</w:t>
              </w:r>
            </w:ins>
          </w:p>
        </w:tc>
        <w:tc>
          <w:tcPr>
            <w:tcW w:w="974" w:type="dxa"/>
            <w:tcBorders>
              <w:top w:val="single" w:sz="4" w:space="0" w:color="9BC2E6"/>
              <w:left w:val="nil"/>
              <w:bottom w:val="single" w:sz="4" w:space="0" w:color="9BC2E6"/>
              <w:right w:val="nil"/>
            </w:tcBorders>
            <w:shd w:val="clear" w:color="DDEBF7" w:fill="DDEBF7"/>
            <w:noWrap/>
            <w:vAlign w:val="bottom"/>
            <w:hideMark/>
            <w:tcPrChange w:id="4690" w:author="Gladiator Gladiator" w:date="2018-05-23T00:09:00Z">
              <w:tcPr>
                <w:tcW w:w="965" w:type="dxa"/>
                <w:tcBorders>
                  <w:top w:val="single" w:sz="4" w:space="0" w:color="9BC2E6"/>
                  <w:left w:val="nil"/>
                  <w:bottom w:val="single" w:sz="4" w:space="0" w:color="9BC2E6"/>
                  <w:right w:val="nil"/>
                </w:tcBorders>
                <w:shd w:val="clear" w:color="DDEBF7" w:fill="DDEBF7"/>
                <w:noWrap/>
                <w:vAlign w:val="bottom"/>
                <w:hideMark/>
              </w:tcPr>
            </w:tcPrChange>
          </w:tcPr>
          <w:p w14:paraId="5766EE30" w14:textId="77777777" w:rsidR="00414E73" w:rsidRPr="005C7CD2" w:rsidRDefault="00414E73" w:rsidP="005C7CD2">
            <w:pPr>
              <w:spacing w:after="0" w:line="240" w:lineRule="auto"/>
              <w:rPr>
                <w:rFonts w:ascii="Calibri" w:eastAsia="Times New Roman" w:hAnsi="Calibri" w:cs="Calibri"/>
                <w:color w:val="000000"/>
              </w:rPr>
            </w:pPr>
            <w:r w:rsidRPr="005C7CD2">
              <w:rPr>
                <w:rFonts w:ascii="Calibri" w:eastAsia="Times New Roman" w:hAnsi="Calibri" w:cs="Calibri"/>
                <w:color w:val="000000"/>
              </w:rPr>
              <w:t>relaxing</w:t>
            </w:r>
          </w:p>
        </w:tc>
        <w:tc>
          <w:tcPr>
            <w:tcW w:w="838" w:type="dxa"/>
            <w:tcBorders>
              <w:top w:val="single" w:sz="4" w:space="0" w:color="9BC2E6"/>
              <w:left w:val="nil"/>
              <w:bottom w:val="single" w:sz="4" w:space="0" w:color="9BC2E6"/>
              <w:right w:val="nil"/>
            </w:tcBorders>
            <w:shd w:val="clear" w:color="DDEBF7" w:fill="DDEBF7"/>
            <w:noWrap/>
            <w:vAlign w:val="bottom"/>
            <w:hideMark/>
            <w:tcPrChange w:id="4691" w:author="Gladiator Gladiator" w:date="2018-05-23T00:09:00Z">
              <w:tcPr>
                <w:tcW w:w="804" w:type="dxa"/>
                <w:tcBorders>
                  <w:top w:val="single" w:sz="4" w:space="0" w:color="9BC2E6"/>
                  <w:left w:val="nil"/>
                  <w:bottom w:val="single" w:sz="4" w:space="0" w:color="9BC2E6"/>
                  <w:right w:val="nil"/>
                </w:tcBorders>
                <w:shd w:val="clear" w:color="DDEBF7" w:fill="DDEBF7"/>
                <w:noWrap/>
                <w:vAlign w:val="bottom"/>
                <w:hideMark/>
              </w:tcPr>
            </w:tcPrChange>
          </w:tcPr>
          <w:p w14:paraId="22CC87A6"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36.601</w:t>
            </w:r>
          </w:p>
        </w:tc>
        <w:tc>
          <w:tcPr>
            <w:tcW w:w="892" w:type="dxa"/>
            <w:tcBorders>
              <w:top w:val="single" w:sz="4" w:space="0" w:color="9BC2E6"/>
              <w:left w:val="nil"/>
              <w:bottom w:val="single" w:sz="4" w:space="0" w:color="9BC2E6"/>
              <w:right w:val="nil"/>
            </w:tcBorders>
            <w:shd w:val="clear" w:color="DDEBF7" w:fill="DDEBF7"/>
            <w:noWrap/>
            <w:vAlign w:val="bottom"/>
            <w:hideMark/>
            <w:tcPrChange w:id="4692"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1B7CA77A"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22.450</w:t>
            </w:r>
          </w:p>
        </w:tc>
        <w:tc>
          <w:tcPr>
            <w:tcW w:w="892" w:type="dxa"/>
            <w:tcBorders>
              <w:top w:val="single" w:sz="4" w:space="0" w:color="9BC2E6"/>
              <w:left w:val="nil"/>
              <w:bottom w:val="single" w:sz="4" w:space="0" w:color="9BC2E6"/>
              <w:right w:val="nil"/>
            </w:tcBorders>
            <w:shd w:val="clear" w:color="DDEBF7" w:fill="DDEBF7"/>
            <w:noWrap/>
            <w:vAlign w:val="bottom"/>
            <w:hideMark/>
            <w:tcPrChange w:id="4693"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1831A154"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36.630</w:t>
            </w:r>
          </w:p>
        </w:tc>
        <w:tc>
          <w:tcPr>
            <w:tcW w:w="892" w:type="dxa"/>
            <w:tcBorders>
              <w:top w:val="single" w:sz="4" w:space="0" w:color="9BC2E6"/>
              <w:left w:val="nil"/>
              <w:bottom w:val="single" w:sz="4" w:space="0" w:color="9BC2E6"/>
              <w:right w:val="nil"/>
            </w:tcBorders>
            <w:shd w:val="clear" w:color="DDEBF7" w:fill="DDEBF7"/>
            <w:noWrap/>
            <w:vAlign w:val="bottom"/>
            <w:hideMark/>
            <w:tcPrChange w:id="4694"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4306DB39"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21.774</w:t>
            </w:r>
          </w:p>
        </w:tc>
        <w:tc>
          <w:tcPr>
            <w:tcW w:w="892" w:type="dxa"/>
            <w:tcBorders>
              <w:top w:val="single" w:sz="4" w:space="0" w:color="9BC2E6"/>
              <w:left w:val="nil"/>
              <w:bottom w:val="single" w:sz="4" w:space="0" w:color="9BC2E6"/>
              <w:right w:val="nil"/>
            </w:tcBorders>
            <w:shd w:val="clear" w:color="DDEBF7" w:fill="DDEBF7"/>
            <w:noWrap/>
            <w:vAlign w:val="bottom"/>
            <w:hideMark/>
            <w:tcPrChange w:id="4695" w:author="Gladiator Gladiator" w:date="2018-05-23T00:09:00Z">
              <w:tcPr>
                <w:tcW w:w="884" w:type="dxa"/>
                <w:tcBorders>
                  <w:top w:val="single" w:sz="4" w:space="0" w:color="9BC2E6"/>
                  <w:left w:val="nil"/>
                  <w:bottom w:val="single" w:sz="4" w:space="0" w:color="9BC2E6"/>
                  <w:right w:val="nil"/>
                </w:tcBorders>
                <w:shd w:val="clear" w:color="DDEBF7" w:fill="DDEBF7"/>
                <w:noWrap/>
                <w:vAlign w:val="bottom"/>
                <w:hideMark/>
              </w:tcPr>
            </w:tcPrChange>
          </w:tcPr>
          <w:p w14:paraId="7914ED06"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22.681</w:t>
            </w:r>
          </w:p>
        </w:tc>
        <w:tc>
          <w:tcPr>
            <w:tcW w:w="892" w:type="dxa"/>
            <w:tcBorders>
              <w:top w:val="single" w:sz="4" w:space="0" w:color="9BC2E6"/>
              <w:left w:val="nil"/>
              <w:bottom w:val="single" w:sz="4" w:space="0" w:color="9BC2E6"/>
              <w:right w:val="single" w:sz="4" w:space="0" w:color="9BC2E6"/>
            </w:tcBorders>
            <w:shd w:val="clear" w:color="DDEBF7" w:fill="DDEBF7"/>
            <w:noWrap/>
            <w:vAlign w:val="bottom"/>
            <w:hideMark/>
            <w:tcPrChange w:id="4696" w:author="Gladiator Gladiator" w:date="2018-05-23T00:09:00Z">
              <w:tcPr>
                <w:tcW w:w="884" w:type="dxa"/>
                <w:tcBorders>
                  <w:top w:val="single" w:sz="4" w:space="0" w:color="9BC2E6"/>
                  <w:left w:val="nil"/>
                  <w:bottom w:val="single" w:sz="4" w:space="0" w:color="9BC2E6"/>
                  <w:right w:val="single" w:sz="4" w:space="0" w:color="9BC2E6"/>
                </w:tcBorders>
                <w:shd w:val="clear" w:color="DDEBF7" w:fill="DDEBF7"/>
                <w:noWrap/>
                <w:vAlign w:val="bottom"/>
                <w:hideMark/>
              </w:tcPr>
            </w:tcPrChange>
          </w:tcPr>
          <w:p w14:paraId="32D5FEC9" w14:textId="77777777" w:rsidR="00414E73" w:rsidRPr="005C7CD2" w:rsidRDefault="00414E73" w:rsidP="005C7CD2">
            <w:pPr>
              <w:spacing w:after="0" w:line="240" w:lineRule="auto"/>
              <w:jc w:val="right"/>
              <w:rPr>
                <w:rFonts w:ascii="Calibri" w:eastAsia="Times New Roman" w:hAnsi="Calibri" w:cs="Calibri"/>
                <w:color w:val="000000"/>
              </w:rPr>
            </w:pPr>
            <w:r w:rsidRPr="005C7CD2">
              <w:rPr>
                <w:rFonts w:ascii="Calibri" w:eastAsia="Times New Roman" w:hAnsi="Calibri" w:cs="Calibri"/>
                <w:color w:val="000000"/>
              </w:rPr>
              <w:t>28.027</w:t>
            </w:r>
          </w:p>
        </w:tc>
        <w:tc>
          <w:tcPr>
            <w:tcW w:w="718" w:type="dxa"/>
            <w:tcBorders>
              <w:top w:val="single" w:sz="4" w:space="0" w:color="9BC2E6"/>
              <w:left w:val="nil"/>
              <w:bottom w:val="single" w:sz="4" w:space="0" w:color="9BC2E6"/>
              <w:right w:val="single" w:sz="4" w:space="0" w:color="9BC2E6"/>
            </w:tcBorders>
            <w:shd w:val="clear" w:color="DDEBF7" w:fill="DDEBF7"/>
            <w:tcPrChange w:id="4697" w:author="Gladiator Gladiator" w:date="2018-05-23T00:09:00Z">
              <w:tcPr>
                <w:tcW w:w="754" w:type="dxa"/>
                <w:tcBorders>
                  <w:top w:val="single" w:sz="4" w:space="0" w:color="9BC2E6"/>
                  <w:left w:val="nil"/>
                  <w:bottom w:val="single" w:sz="4" w:space="0" w:color="9BC2E6"/>
                  <w:right w:val="single" w:sz="4" w:space="0" w:color="9BC2E6"/>
                </w:tcBorders>
                <w:shd w:val="clear" w:color="DDEBF7" w:fill="DDEBF7"/>
              </w:tcPr>
            </w:tcPrChange>
          </w:tcPr>
          <w:p w14:paraId="569C2562" w14:textId="77777777" w:rsidR="00414E73" w:rsidRPr="004649FC"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26</w:t>
            </w:r>
          </w:p>
        </w:tc>
        <w:tc>
          <w:tcPr>
            <w:tcW w:w="976" w:type="dxa"/>
            <w:tcBorders>
              <w:top w:val="single" w:sz="4" w:space="0" w:color="9BC2E6"/>
              <w:left w:val="nil"/>
              <w:bottom w:val="single" w:sz="4" w:space="0" w:color="9BC2E6"/>
              <w:right w:val="single" w:sz="4" w:space="0" w:color="9BC2E6"/>
            </w:tcBorders>
            <w:shd w:val="clear" w:color="DDEBF7" w:fill="DDEBF7"/>
            <w:tcPrChange w:id="4698" w:author="Gladiator Gladiator" w:date="2018-05-23T00:09:00Z">
              <w:tcPr>
                <w:tcW w:w="1038" w:type="dxa"/>
                <w:tcBorders>
                  <w:top w:val="single" w:sz="4" w:space="0" w:color="9BC2E6"/>
                  <w:left w:val="nil"/>
                  <w:bottom w:val="single" w:sz="4" w:space="0" w:color="9BC2E6"/>
                  <w:right w:val="single" w:sz="4" w:space="0" w:color="9BC2E6"/>
                </w:tcBorders>
                <w:shd w:val="clear" w:color="DDEBF7" w:fill="DDEBF7"/>
              </w:tcPr>
            </w:tcPrChange>
          </w:tcPr>
          <w:p w14:paraId="3F52FB91" w14:textId="77777777" w:rsidR="00414E73" w:rsidRDefault="00414E73" w:rsidP="005C7CD2">
            <w:pPr>
              <w:spacing w:after="0" w:line="240" w:lineRule="auto"/>
              <w:jc w:val="right"/>
              <w:rPr>
                <w:rFonts w:ascii="Calibri" w:eastAsia="Times New Roman" w:hAnsi="Calibri" w:cs="Calibri"/>
                <w:color w:val="000000"/>
                <w:lang w:val="el-GR"/>
              </w:rPr>
            </w:pPr>
            <w:r>
              <w:rPr>
                <w:rFonts w:ascii="Calibri" w:eastAsia="Times New Roman" w:hAnsi="Calibri" w:cs="Calibri"/>
                <w:color w:val="000000"/>
                <w:lang w:val="el-GR"/>
              </w:rPr>
              <w:t>ΝΑΙ</w:t>
            </w:r>
          </w:p>
        </w:tc>
      </w:tr>
    </w:tbl>
    <w:p w14:paraId="564FD0F5" w14:textId="77777777" w:rsidR="005C7CD2" w:rsidRDefault="00C41C8A" w:rsidP="005C7CD2">
      <w:pPr>
        <w:ind w:firstLine="180"/>
        <w:jc w:val="center"/>
        <w:rPr>
          <w:sz w:val="16"/>
          <w:szCs w:val="16"/>
          <w:lang w:val="el-GR"/>
        </w:rPr>
      </w:pPr>
      <w:r>
        <w:rPr>
          <w:sz w:val="16"/>
          <w:szCs w:val="16"/>
          <w:lang w:val="el-GR"/>
        </w:rPr>
        <w:t>Πίνακας 7</w:t>
      </w:r>
      <w:r w:rsidR="005C7CD2">
        <w:rPr>
          <w:sz w:val="16"/>
          <w:szCs w:val="16"/>
          <w:lang w:val="el-GR"/>
        </w:rPr>
        <w:t xml:space="preserve">.2 </w:t>
      </w:r>
      <w:r w:rsidR="005C7CD2" w:rsidRPr="005C7CD2">
        <w:rPr>
          <w:sz w:val="16"/>
          <w:szCs w:val="16"/>
          <w:lang w:val="el-GR"/>
        </w:rPr>
        <w:t xml:space="preserve">: </w:t>
      </w:r>
      <w:r w:rsidR="005C7CD2">
        <w:rPr>
          <w:sz w:val="16"/>
          <w:szCs w:val="16"/>
          <w:lang w:val="el-GR"/>
        </w:rPr>
        <w:t xml:space="preserve">Μέσοι όροι </w:t>
      </w:r>
      <w:r w:rsidR="005C7CD2">
        <w:rPr>
          <w:sz w:val="16"/>
          <w:szCs w:val="16"/>
        </w:rPr>
        <w:t>SDNN</w:t>
      </w:r>
      <w:r w:rsidR="005C7CD2" w:rsidRPr="005C7CD2">
        <w:rPr>
          <w:sz w:val="16"/>
          <w:szCs w:val="16"/>
          <w:lang w:val="el-GR"/>
        </w:rPr>
        <w:t xml:space="preserve"> </w:t>
      </w:r>
      <w:r w:rsidR="005C7CD2">
        <w:rPr>
          <w:sz w:val="16"/>
          <w:szCs w:val="16"/>
          <w:lang w:val="el-GR"/>
        </w:rPr>
        <w:t>σε κατάσταση ηρεμίας</w:t>
      </w:r>
    </w:p>
    <w:p w14:paraId="4F101AD9" w14:textId="7DF8614A" w:rsidR="00414E73" w:rsidRPr="00414E73" w:rsidRDefault="00414E73" w:rsidP="00414E73">
      <w:pPr>
        <w:ind w:firstLine="180"/>
        <w:jc w:val="both"/>
        <w:rPr>
          <w:sz w:val="24"/>
          <w:szCs w:val="16"/>
          <w:lang w:val="el-GR"/>
        </w:rPr>
      </w:pPr>
      <w:r>
        <w:rPr>
          <w:sz w:val="24"/>
          <w:szCs w:val="16"/>
          <w:lang w:val="el-GR"/>
        </w:rPr>
        <w:t>Από τον πίνακα 8.2, βλέπουμε πως από του δέκα εξεταζ</w:t>
      </w:r>
      <w:r w:rsidR="00951817">
        <w:rPr>
          <w:sz w:val="24"/>
          <w:szCs w:val="16"/>
          <w:lang w:val="el-GR"/>
        </w:rPr>
        <w:t>όμενους, οι 6</w:t>
      </w:r>
      <w:r>
        <w:rPr>
          <w:sz w:val="24"/>
          <w:szCs w:val="16"/>
          <w:lang w:val="el-GR"/>
        </w:rPr>
        <w:t xml:space="preserve"> δείχνουν σημάδια άγχους ακόμα και σε κατάσταση ηρεμίας, καθώς οι τιμές του </w:t>
      </w:r>
      <w:r>
        <w:rPr>
          <w:sz w:val="24"/>
          <w:szCs w:val="16"/>
        </w:rPr>
        <w:t>SDNN</w:t>
      </w:r>
      <w:r w:rsidRPr="00414E73">
        <w:rPr>
          <w:sz w:val="24"/>
          <w:szCs w:val="16"/>
          <w:lang w:val="el-GR"/>
        </w:rPr>
        <w:t xml:space="preserve"> </w:t>
      </w:r>
      <w:r>
        <w:rPr>
          <w:sz w:val="24"/>
          <w:szCs w:val="16"/>
          <w:lang w:val="el-GR"/>
        </w:rPr>
        <w:t>τους είναι χαμηλότερο από το 35</w:t>
      </w:r>
      <w:r w:rsidRPr="00414E73">
        <w:rPr>
          <w:sz w:val="24"/>
          <w:szCs w:val="16"/>
          <w:lang w:val="el-GR"/>
        </w:rPr>
        <w:t xml:space="preserve"> (</w:t>
      </w:r>
      <w:del w:id="4699" w:author="Gladiator Gladiator" w:date="2018-05-23T01:58:00Z">
        <w:r w:rsidDel="00321F3A">
          <w:rPr>
            <w:sz w:val="24"/>
            <w:szCs w:val="16"/>
            <w:lang w:val="el-GR"/>
          </w:rPr>
          <w:delText>εικόνα</w:delText>
        </w:r>
      </w:del>
      <w:ins w:id="4700" w:author="Gladiator Gladiator" w:date="2018-05-23T01:58:00Z">
        <w:r w:rsidR="00321F3A">
          <w:rPr>
            <w:sz w:val="24"/>
            <w:szCs w:val="16"/>
            <w:lang w:val="el-GR"/>
          </w:rPr>
          <w:t>Εικόνα</w:t>
        </w:r>
      </w:ins>
      <w:r>
        <w:rPr>
          <w:sz w:val="24"/>
          <w:szCs w:val="16"/>
          <w:lang w:val="el-GR"/>
        </w:rPr>
        <w:t xml:space="preserve"> </w:t>
      </w:r>
      <w:r w:rsidR="00C41C8A">
        <w:rPr>
          <w:sz w:val="24"/>
          <w:szCs w:val="16"/>
          <w:lang w:val="el-GR"/>
        </w:rPr>
        <w:t>7.24</w:t>
      </w:r>
      <w:r>
        <w:rPr>
          <w:sz w:val="24"/>
          <w:szCs w:val="16"/>
          <w:lang w:val="el-GR"/>
        </w:rPr>
        <w:t>).</w:t>
      </w:r>
      <w:r w:rsidR="00951817">
        <w:rPr>
          <w:sz w:val="24"/>
          <w:szCs w:val="16"/>
          <w:lang w:val="el-GR"/>
        </w:rPr>
        <w:t xml:space="preserve"> Αξιοσημείωτο, μπορεί να θεωρηθεί το γεγονός πως οι 5 από αυτούς του έξι είναι καπνιστές. Οπότε, μπορούμε να πούμε πως ένας καπνιστής, έχει πολύ περισσότερες πιθανότητες να εμφανίσει σημάδια άγχους.</w:t>
      </w:r>
    </w:p>
    <w:p w14:paraId="37E2DA7D" w14:textId="189E3B17" w:rsidR="004649FC" w:rsidRDefault="00951817" w:rsidP="005C7CD2">
      <w:pPr>
        <w:ind w:firstLine="180"/>
        <w:jc w:val="center"/>
        <w:rPr>
          <w:sz w:val="16"/>
          <w:szCs w:val="16"/>
          <w:lang w:val="el-GR"/>
        </w:rPr>
      </w:pPr>
      <w:r>
        <w:rPr>
          <w:noProof/>
        </w:rPr>
        <w:lastRenderedPageBreak/>
        <w:drawing>
          <wp:inline distT="0" distB="0" distL="0" distR="0" wp14:anchorId="344EB075" wp14:editId="49D446A7">
            <wp:extent cx="4038600" cy="2009775"/>
            <wp:effectExtent l="0" t="0" r="0" b="9525"/>
            <wp:docPr id="131" name="Γράφημα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14E4B738" w14:textId="77777777" w:rsidR="00414E73" w:rsidRPr="00414E73" w:rsidRDefault="00C41C8A" w:rsidP="005C7CD2">
      <w:pPr>
        <w:ind w:firstLine="180"/>
        <w:jc w:val="center"/>
        <w:rPr>
          <w:sz w:val="16"/>
          <w:szCs w:val="16"/>
          <w:lang w:val="el-GR"/>
        </w:rPr>
      </w:pPr>
      <w:r>
        <w:rPr>
          <w:sz w:val="16"/>
          <w:szCs w:val="16"/>
          <w:lang w:val="el-GR"/>
        </w:rPr>
        <w:t>Εικόνα 7.24</w:t>
      </w:r>
      <w:r w:rsidR="00414E73">
        <w:rPr>
          <w:sz w:val="16"/>
          <w:szCs w:val="16"/>
          <w:lang w:val="el-GR"/>
        </w:rPr>
        <w:t xml:space="preserve"> </w:t>
      </w:r>
      <w:r w:rsidR="00414E73" w:rsidRPr="00414E73">
        <w:rPr>
          <w:sz w:val="16"/>
          <w:szCs w:val="16"/>
          <w:lang w:val="el-GR"/>
        </w:rPr>
        <w:t>: Καταμ</w:t>
      </w:r>
      <w:r w:rsidR="00414E73">
        <w:rPr>
          <w:sz w:val="16"/>
          <w:szCs w:val="16"/>
          <w:lang w:val="el-GR"/>
        </w:rPr>
        <w:t xml:space="preserve">έτρηση εξεταζόμενων με </w:t>
      </w:r>
      <w:r w:rsidR="00414E73">
        <w:rPr>
          <w:sz w:val="16"/>
          <w:szCs w:val="16"/>
        </w:rPr>
        <w:t>SDNN</w:t>
      </w:r>
      <w:r w:rsidR="00414E73" w:rsidRPr="00414E73">
        <w:rPr>
          <w:sz w:val="16"/>
          <w:szCs w:val="16"/>
          <w:lang w:val="el-GR"/>
        </w:rPr>
        <w:t>&lt;35</w:t>
      </w:r>
    </w:p>
    <w:p w14:paraId="25558F99" w14:textId="77777777" w:rsidR="00981C35" w:rsidRDefault="00981C35" w:rsidP="009661A3">
      <w:pPr>
        <w:jc w:val="both"/>
        <w:rPr>
          <w:color w:val="5B9BD5" w:themeColor="accent1"/>
          <w:sz w:val="28"/>
          <w:szCs w:val="16"/>
          <w:u w:val="single"/>
          <w:lang w:val="el-GR"/>
        </w:rPr>
      </w:pPr>
    </w:p>
    <w:p w14:paraId="5E72B985" w14:textId="77777777" w:rsidR="00981C35" w:rsidRPr="004D05D6" w:rsidDel="00BF2978" w:rsidRDefault="00981C35">
      <w:pPr>
        <w:pStyle w:val="3"/>
        <w:rPr>
          <w:del w:id="4701" w:author="Gladiator Gladiator" w:date="2018-05-23T00:21:00Z"/>
          <w:sz w:val="28"/>
          <w:u w:val="single"/>
          <w:lang w:val="el-GR"/>
          <w:rPrChange w:id="4702" w:author="Gladiator Gladiator" w:date="2018-05-23T20:52:00Z">
            <w:rPr>
              <w:del w:id="4703" w:author="Gladiator Gladiator" w:date="2018-05-23T00:21:00Z"/>
              <w:lang w:val="el-GR"/>
            </w:rPr>
          </w:rPrChange>
        </w:rPr>
        <w:pPrChange w:id="4704" w:author="Gladiator Gladiator" w:date="2018-05-23T20:52:00Z">
          <w:pPr>
            <w:jc w:val="both"/>
          </w:pPr>
        </w:pPrChange>
      </w:pPr>
    </w:p>
    <w:p w14:paraId="72441475" w14:textId="77777777" w:rsidR="00CB0520" w:rsidRPr="004D05D6" w:rsidDel="00BF2978" w:rsidRDefault="00CB0520">
      <w:pPr>
        <w:pStyle w:val="3"/>
        <w:rPr>
          <w:del w:id="4705" w:author="Gladiator Gladiator" w:date="2018-05-23T00:21:00Z"/>
          <w:sz w:val="28"/>
          <w:u w:val="single"/>
          <w:lang w:val="el-GR"/>
          <w:rPrChange w:id="4706" w:author="Gladiator Gladiator" w:date="2018-05-23T20:52:00Z">
            <w:rPr>
              <w:del w:id="4707" w:author="Gladiator Gladiator" w:date="2018-05-23T00:21:00Z"/>
              <w:lang w:val="el-GR"/>
            </w:rPr>
          </w:rPrChange>
        </w:rPr>
        <w:pPrChange w:id="4708" w:author="Gladiator Gladiator" w:date="2018-05-23T20:52:00Z">
          <w:pPr>
            <w:jc w:val="both"/>
          </w:pPr>
        </w:pPrChange>
      </w:pPr>
    </w:p>
    <w:p w14:paraId="38D1B0FC" w14:textId="77777777" w:rsidR="00CB0520" w:rsidRPr="004D05D6" w:rsidDel="00BF2978" w:rsidRDefault="00CB0520">
      <w:pPr>
        <w:pStyle w:val="3"/>
        <w:rPr>
          <w:del w:id="4709" w:author="Gladiator Gladiator" w:date="2018-05-23T00:21:00Z"/>
          <w:sz w:val="28"/>
          <w:u w:val="single"/>
          <w:lang w:val="el-GR"/>
          <w:rPrChange w:id="4710" w:author="Gladiator Gladiator" w:date="2018-05-23T20:52:00Z">
            <w:rPr>
              <w:del w:id="4711" w:author="Gladiator Gladiator" w:date="2018-05-23T00:21:00Z"/>
              <w:lang w:val="el-GR"/>
            </w:rPr>
          </w:rPrChange>
        </w:rPr>
        <w:pPrChange w:id="4712" w:author="Gladiator Gladiator" w:date="2018-05-23T20:52:00Z">
          <w:pPr>
            <w:jc w:val="both"/>
          </w:pPr>
        </w:pPrChange>
      </w:pPr>
    </w:p>
    <w:p w14:paraId="5F7F7D5A" w14:textId="77777777" w:rsidR="00CB0520" w:rsidRPr="004D05D6" w:rsidDel="00BF2978" w:rsidRDefault="00CB0520">
      <w:pPr>
        <w:pStyle w:val="3"/>
        <w:rPr>
          <w:del w:id="4713" w:author="Gladiator Gladiator" w:date="2018-05-23T00:21:00Z"/>
          <w:sz w:val="28"/>
          <w:u w:val="single"/>
          <w:lang w:val="el-GR"/>
          <w:rPrChange w:id="4714" w:author="Gladiator Gladiator" w:date="2018-05-23T20:52:00Z">
            <w:rPr>
              <w:del w:id="4715" w:author="Gladiator Gladiator" w:date="2018-05-23T00:21:00Z"/>
              <w:lang w:val="el-GR"/>
            </w:rPr>
          </w:rPrChange>
        </w:rPr>
        <w:pPrChange w:id="4716" w:author="Gladiator Gladiator" w:date="2018-05-23T20:52:00Z">
          <w:pPr>
            <w:jc w:val="both"/>
          </w:pPr>
        </w:pPrChange>
      </w:pPr>
    </w:p>
    <w:p w14:paraId="38F8BC50" w14:textId="70BE98A9" w:rsidR="00951817" w:rsidRPr="004D05D6" w:rsidRDefault="00787726">
      <w:pPr>
        <w:pStyle w:val="3"/>
        <w:rPr>
          <w:sz w:val="28"/>
          <w:u w:val="single"/>
          <w:lang w:val="el-GR"/>
          <w:rPrChange w:id="4717" w:author="Gladiator Gladiator" w:date="2018-05-23T20:52:00Z">
            <w:rPr>
              <w:lang w:val="el-GR"/>
            </w:rPr>
          </w:rPrChange>
        </w:rPr>
        <w:pPrChange w:id="4718" w:author="Gladiator Gladiator" w:date="2018-05-23T20:52:00Z">
          <w:pPr>
            <w:jc w:val="both"/>
          </w:pPr>
        </w:pPrChange>
      </w:pPr>
      <w:r w:rsidRPr="004D05D6">
        <w:rPr>
          <w:sz w:val="28"/>
          <w:u w:val="single"/>
          <w:lang w:val="el-GR"/>
          <w:rPrChange w:id="4719" w:author="Gladiator Gladiator" w:date="2018-05-23T20:52:00Z">
            <w:rPr>
              <w:lang w:val="el-GR"/>
            </w:rPr>
          </w:rPrChange>
        </w:rPr>
        <w:t>7.6.4</w:t>
      </w:r>
      <w:r w:rsidR="00951817" w:rsidRPr="004D05D6">
        <w:rPr>
          <w:sz w:val="28"/>
          <w:u w:val="single"/>
          <w:lang w:val="el-GR"/>
          <w:rPrChange w:id="4720" w:author="Gladiator Gladiator" w:date="2018-05-23T20:52:00Z">
            <w:rPr>
              <w:lang w:val="el-GR"/>
            </w:rPr>
          </w:rPrChange>
        </w:rPr>
        <w:t xml:space="preserve"> </w:t>
      </w:r>
      <w:r w:rsidR="00FE61B9" w:rsidRPr="004D05D6">
        <w:rPr>
          <w:sz w:val="28"/>
          <w:u w:val="single"/>
          <w:lang w:val="el-GR"/>
          <w:rPrChange w:id="4721" w:author="Gladiator Gladiator" w:date="2018-05-23T20:52:00Z">
            <w:rPr>
              <w:lang w:val="el-GR"/>
            </w:rPr>
          </w:rPrChange>
        </w:rPr>
        <w:t xml:space="preserve">Ανάλυση μεταβλητής </w:t>
      </w:r>
      <w:r w:rsidR="00951817" w:rsidRPr="004D05D6">
        <w:rPr>
          <w:sz w:val="28"/>
          <w:u w:val="single"/>
          <w:rPrChange w:id="4722" w:author="Gladiator Gladiator" w:date="2018-05-23T20:52:00Z">
            <w:rPr/>
          </w:rPrChange>
        </w:rPr>
        <w:t>RMSSD</w:t>
      </w:r>
    </w:p>
    <w:p w14:paraId="395D2201" w14:textId="51CBB3F7" w:rsidR="00951817" w:rsidRPr="00BD7C4D" w:rsidRDefault="00263E92" w:rsidP="00951817">
      <w:pPr>
        <w:ind w:firstLine="180"/>
        <w:jc w:val="both"/>
        <w:rPr>
          <w:sz w:val="24"/>
          <w:szCs w:val="16"/>
          <w:lang w:val="el-GR"/>
        </w:rPr>
      </w:pPr>
      <w:r>
        <w:rPr>
          <w:sz w:val="24"/>
          <w:szCs w:val="16"/>
        </w:rPr>
        <w:t>To</w:t>
      </w:r>
      <w:r>
        <w:rPr>
          <w:sz w:val="24"/>
          <w:szCs w:val="16"/>
          <w:lang w:val="el-GR"/>
        </w:rPr>
        <w:t xml:space="preserve"> μέσο τετράγωνο ρίζας των διαφορών μεταξύ διαδοχικών διαστημάτων </w:t>
      </w:r>
      <w:r>
        <w:rPr>
          <w:sz w:val="24"/>
          <w:szCs w:val="16"/>
        </w:rPr>
        <w:t>RR</w:t>
      </w:r>
      <w:r w:rsidRPr="00263E92">
        <w:rPr>
          <w:sz w:val="24"/>
          <w:szCs w:val="16"/>
          <w:lang w:val="el-GR"/>
        </w:rPr>
        <w:t xml:space="preserve">, </w:t>
      </w:r>
      <w:r>
        <w:rPr>
          <w:sz w:val="24"/>
          <w:szCs w:val="16"/>
          <w:lang w:val="el-GR"/>
        </w:rPr>
        <w:t xml:space="preserve">δηλαδή το </w:t>
      </w:r>
      <w:r>
        <w:rPr>
          <w:sz w:val="24"/>
          <w:szCs w:val="16"/>
        </w:rPr>
        <w:t>RMSSD</w:t>
      </w:r>
      <w:r w:rsidRPr="00263E92">
        <w:rPr>
          <w:sz w:val="24"/>
          <w:szCs w:val="16"/>
          <w:lang w:val="el-GR"/>
        </w:rPr>
        <w:t xml:space="preserve"> </w:t>
      </w:r>
      <w:r>
        <w:rPr>
          <w:sz w:val="24"/>
          <w:szCs w:val="16"/>
          <w:lang w:val="el-GR"/>
        </w:rPr>
        <w:t xml:space="preserve">περιγράφει βραχυπρόθεσμες παραλλαγές του </w:t>
      </w:r>
      <w:r>
        <w:rPr>
          <w:sz w:val="24"/>
          <w:szCs w:val="16"/>
        </w:rPr>
        <w:t>Heart</w:t>
      </w:r>
      <w:r w:rsidRPr="00263E92">
        <w:rPr>
          <w:sz w:val="24"/>
          <w:szCs w:val="16"/>
          <w:lang w:val="el-GR"/>
        </w:rPr>
        <w:t xml:space="preserve"> </w:t>
      </w:r>
      <w:r>
        <w:rPr>
          <w:sz w:val="24"/>
          <w:szCs w:val="16"/>
        </w:rPr>
        <w:t>Rate</w:t>
      </w:r>
      <w:r w:rsidRPr="00263E92">
        <w:rPr>
          <w:sz w:val="24"/>
          <w:szCs w:val="16"/>
          <w:lang w:val="el-GR"/>
        </w:rPr>
        <w:t>.</w:t>
      </w:r>
      <w:r>
        <w:rPr>
          <w:sz w:val="24"/>
          <w:szCs w:val="16"/>
          <w:lang w:val="el-GR"/>
        </w:rPr>
        <w:t xml:space="preserve"> Όσο πιο χαμηλή είναι η τιμή του τόσο πιο μεγάλα μεγέθη </w:t>
      </w:r>
      <w:r w:rsidRPr="00CB128B">
        <w:rPr>
          <w:sz w:val="24"/>
          <w:szCs w:val="24"/>
        </w:rPr>
        <w:t>stress</w:t>
      </w:r>
      <w:r w:rsidRPr="00CB128B">
        <w:rPr>
          <w:sz w:val="24"/>
          <w:szCs w:val="24"/>
          <w:lang w:val="el-GR"/>
        </w:rPr>
        <w:t xml:space="preserve"> </w:t>
      </w:r>
      <w:r w:rsidRPr="00F73DB5">
        <w:rPr>
          <w:sz w:val="24"/>
          <w:szCs w:val="24"/>
          <w:lang w:val="el-GR"/>
        </w:rPr>
        <w:t>έχουμε</w:t>
      </w:r>
      <w:r w:rsidRPr="00C15B19">
        <w:rPr>
          <w:sz w:val="24"/>
          <w:szCs w:val="24"/>
          <w:lang w:val="el-GR"/>
          <w:rPrChange w:id="4723" w:author="Gladiator Gladiator" w:date="2018-05-23T01:53:00Z">
            <w:rPr>
              <w:sz w:val="16"/>
              <w:szCs w:val="16"/>
              <w:lang w:val="el-GR"/>
            </w:rPr>
          </w:rPrChange>
        </w:rPr>
        <w:t>[</w:t>
      </w:r>
      <w:ins w:id="4724" w:author="Gladiator Gladiator" w:date="2018-05-31T21:15:00Z">
        <w:r w:rsidR="00CA0CD1" w:rsidRPr="00CA0CD1">
          <w:rPr>
            <w:color w:val="4472C4" w:themeColor="accent5"/>
            <w:sz w:val="24"/>
            <w:szCs w:val="24"/>
            <w:lang w:val="el-GR"/>
            <w:rPrChange w:id="4725" w:author="Gladiator Gladiator" w:date="2018-05-31T21:15:00Z">
              <w:rPr>
                <w:sz w:val="24"/>
                <w:szCs w:val="24"/>
                <w:lang w:val="el-GR"/>
              </w:rPr>
            </w:rPrChange>
          </w:rPr>
          <w:fldChar w:fldCharType="begin"/>
        </w:r>
        <w:r w:rsidR="00CA0CD1" w:rsidRPr="00CA0CD1">
          <w:rPr>
            <w:color w:val="4472C4" w:themeColor="accent5"/>
            <w:sz w:val="24"/>
            <w:szCs w:val="24"/>
            <w:lang w:val="el-GR"/>
            <w:rPrChange w:id="4726" w:author="Gladiator Gladiator" w:date="2018-05-31T21:15:00Z">
              <w:rPr>
                <w:sz w:val="24"/>
                <w:szCs w:val="24"/>
                <w:lang w:val="el-GR"/>
              </w:rPr>
            </w:rPrChange>
          </w:rPr>
          <w:instrText xml:space="preserve"> REF _Ref515564658 \n \h </w:instrText>
        </w:r>
      </w:ins>
      <w:r w:rsidR="00CA0CD1" w:rsidRPr="00CA0CD1">
        <w:rPr>
          <w:color w:val="4472C4" w:themeColor="accent5"/>
          <w:sz w:val="24"/>
          <w:szCs w:val="24"/>
          <w:lang w:val="el-GR"/>
          <w:rPrChange w:id="4727" w:author="Gladiator Gladiator" w:date="2018-05-31T21:15:00Z">
            <w:rPr>
              <w:color w:val="4472C4" w:themeColor="accent5"/>
              <w:sz w:val="24"/>
              <w:szCs w:val="24"/>
              <w:lang w:val="el-GR"/>
            </w:rPr>
          </w:rPrChange>
        </w:rPr>
      </w:r>
      <w:r w:rsidR="00CA0CD1" w:rsidRPr="00CA0CD1">
        <w:rPr>
          <w:color w:val="4472C4" w:themeColor="accent5"/>
          <w:sz w:val="24"/>
          <w:szCs w:val="24"/>
          <w:lang w:val="el-GR"/>
          <w:rPrChange w:id="4728" w:author="Gladiator Gladiator" w:date="2018-05-31T21:15:00Z">
            <w:rPr>
              <w:sz w:val="24"/>
              <w:szCs w:val="24"/>
              <w:lang w:val="el-GR"/>
            </w:rPr>
          </w:rPrChange>
        </w:rPr>
        <w:fldChar w:fldCharType="separate"/>
      </w:r>
      <w:ins w:id="4729" w:author="Gladiator Gladiator" w:date="2018-05-31T21:15:00Z">
        <w:r w:rsidR="00CA0CD1" w:rsidRPr="00CA0CD1">
          <w:rPr>
            <w:color w:val="4472C4" w:themeColor="accent5"/>
            <w:sz w:val="24"/>
            <w:szCs w:val="24"/>
            <w:lang w:val="el-GR"/>
            <w:rPrChange w:id="4730" w:author="Gladiator Gladiator" w:date="2018-05-31T21:15:00Z">
              <w:rPr>
                <w:sz w:val="24"/>
                <w:szCs w:val="24"/>
                <w:lang w:val="el-GR"/>
              </w:rPr>
            </w:rPrChange>
          </w:rPr>
          <w:t>25</w:t>
        </w:r>
        <w:r w:rsidR="00CA0CD1" w:rsidRPr="00CA0CD1">
          <w:rPr>
            <w:color w:val="4472C4" w:themeColor="accent5"/>
            <w:sz w:val="24"/>
            <w:szCs w:val="24"/>
            <w:lang w:val="el-GR"/>
            <w:rPrChange w:id="4731" w:author="Gladiator Gladiator" w:date="2018-05-31T21:15:00Z">
              <w:rPr>
                <w:sz w:val="24"/>
                <w:szCs w:val="24"/>
                <w:lang w:val="el-GR"/>
              </w:rPr>
            </w:rPrChange>
          </w:rPr>
          <w:fldChar w:fldCharType="end"/>
        </w:r>
      </w:ins>
      <w:del w:id="4732" w:author="Gladiator Gladiator" w:date="2018-05-31T21:15:00Z">
        <w:r w:rsidRPr="00C15B19" w:rsidDel="00CA0CD1">
          <w:rPr>
            <w:sz w:val="24"/>
            <w:szCs w:val="24"/>
            <w:lang w:val="el-GR"/>
            <w:rPrChange w:id="4733" w:author="Gladiator Gladiator" w:date="2018-05-23T01:53:00Z">
              <w:rPr>
                <w:sz w:val="16"/>
                <w:szCs w:val="16"/>
                <w:lang w:val="el-GR"/>
              </w:rPr>
            </w:rPrChange>
          </w:rPr>
          <w:delText>24</w:delText>
        </w:r>
      </w:del>
      <w:r w:rsidRPr="00C15B19">
        <w:rPr>
          <w:sz w:val="24"/>
          <w:szCs w:val="24"/>
          <w:lang w:val="el-GR"/>
          <w:rPrChange w:id="4734" w:author="Gladiator Gladiator" w:date="2018-05-23T01:53:00Z">
            <w:rPr>
              <w:sz w:val="16"/>
              <w:szCs w:val="16"/>
              <w:lang w:val="el-GR"/>
            </w:rPr>
          </w:rPrChange>
        </w:rPr>
        <w:t>]</w:t>
      </w:r>
      <w:r w:rsidRPr="00CB128B">
        <w:rPr>
          <w:sz w:val="24"/>
          <w:szCs w:val="24"/>
          <w:lang w:val="el-GR"/>
        </w:rPr>
        <w:t>.</w:t>
      </w:r>
      <w:r w:rsidR="00BD7C4D" w:rsidRPr="00BD7C4D">
        <w:rPr>
          <w:sz w:val="24"/>
          <w:szCs w:val="16"/>
          <w:lang w:val="el-GR"/>
        </w:rPr>
        <w:t xml:space="preserve"> </w:t>
      </w:r>
      <w:r w:rsidR="00BD7C4D">
        <w:rPr>
          <w:sz w:val="24"/>
          <w:szCs w:val="16"/>
          <w:lang w:val="el-GR"/>
        </w:rPr>
        <w:t xml:space="preserve">Στην </w:t>
      </w:r>
      <w:del w:id="4735" w:author="goumop" w:date="2018-05-29T14:31:00Z">
        <w:r w:rsidR="00BD7C4D" w:rsidDel="00D41A96">
          <w:rPr>
            <w:sz w:val="24"/>
            <w:szCs w:val="16"/>
            <w:lang w:val="el-GR"/>
          </w:rPr>
          <w:delText>εικόνα</w:delText>
        </w:r>
      </w:del>
      <w:ins w:id="4736" w:author="goumop" w:date="2018-05-29T14:31:00Z">
        <w:r w:rsidR="00D41A96">
          <w:rPr>
            <w:sz w:val="24"/>
            <w:szCs w:val="16"/>
            <w:lang w:val="el-GR"/>
          </w:rPr>
          <w:t>Εικόνα</w:t>
        </w:r>
      </w:ins>
      <w:r w:rsidR="00BD7C4D">
        <w:rPr>
          <w:sz w:val="24"/>
          <w:szCs w:val="16"/>
          <w:lang w:val="el-GR"/>
        </w:rPr>
        <w:t xml:space="preserve"> </w:t>
      </w:r>
      <w:r w:rsidR="00C41C8A">
        <w:rPr>
          <w:sz w:val="24"/>
          <w:szCs w:val="16"/>
          <w:lang w:val="el-GR"/>
        </w:rPr>
        <w:t>7.25</w:t>
      </w:r>
      <w:r w:rsidR="00BD7C4D">
        <w:rPr>
          <w:sz w:val="24"/>
          <w:szCs w:val="16"/>
          <w:lang w:val="el-GR"/>
        </w:rPr>
        <w:t xml:space="preserve"> παρατηρούμε το </w:t>
      </w:r>
      <w:r w:rsidR="00BD7C4D">
        <w:rPr>
          <w:sz w:val="24"/>
          <w:szCs w:val="16"/>
        </w:rPr>
        <w:t>RMSSD</w:t>
      </w:r>
      <w:r w:rsidR="00BD7C4D" w:rsidRPr="00BD7C4D">
        <w:rPr>
          <w:sz w:val="24"/>
          <w:szCs w:val="16"/>
          <w:lang w:val="el-GR"/>
        </w:rPr>
        <w:t xml:space="preserve"> </w:t>
      </w:r>
      <w:r w:rsidR="00BD7C4D">
        <w:rPr>
          <w:sz w:val="24"/>
          <w:szCs w:val="16"/>
          <w:lang w:val="el-GR"/>
        </w:rPr>
        <w:t>όντως μειώνεται όταν ο εξεταζόμενος υποβάλλεται σε κατάσταση στρεσαρίσματος.</w:t>
      </w:r>
    </w:p>
    <w:p w14:paraId="44EE4B24" w14:textId="089FEA64" w:rsidR="00263E92" w:rsidRDefault="00BD7C4D" w:rsidP="00BD7C4D">
      <w:pPr>
        <w:ind w:firstLine="180"/>
        <w:jc w:val="center"/>
        <w:rPr>
          <w:sz w:val="24"/>
          <w:szCs w:val="16"/>
        </w:rPr>
      </w:pPr>
      <w:r>
        <w:rPr>
          <w:noProof/>
        </w:rPr>
        <w:drawing>
          <wp:inline distT="0" distB="0" distL="0" distR="0" wp14:anchorId="6FA75FD0" wp14:editId="0313A507">
            <wp:extent cx="5831417" cy="3213100"/>
            <wp:effectExtent l="0" t="0" r="17145" b="6350"/>
            <wp:docPr id="132" name="Γράφημα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04C58890" w14:textId="77777777" w:rsidR="00BD7C4D" w:rsidRDefault="00C41C8A" w:rsidP="00BD7C4D">
      <w:pPr>
        <w:ind w:firstLine="180"/>
        <w:jc w:val="center"/>
        <w:rPr>
          <w:sz w:val="16"/>
          <w:szCs w:val="16"/>
          <w:lang w:val="el-GR"/>
        </w:rPr>
      </w:pPr>
      <w:r>
        <w:rPr>
          <w:sz w:val="16"/>
          <w:szCs w:val="16"/>
          <w:lang w:val="el-GR"/>
        </w:rPr>
        <w:t>Εικόνα 7.25</w:t>
      </w:r>
      <w:r w:rsidR="00BD7C4D">
        <w:rPr>
          <w:sz w:val="16"/>
          <w:szCs w:val="16"/>
          <w:lang w:val="el-GR"/>
        </w:rPr>
        <w:t xml:space="preserve"> </w:t>
      </w:r>
      <w:r w:rsidR="00BD7C4D" w:rsidRPr="00BD7C4D">
        <w:rPr>
          <w:sz w:val="16"/>
          <w:szCs w:val="16"/>
          <w:lang w:val="el-GR"/>
        </w:rPr>
        <w:t xml:space="preserve">: </w:t>
      </w:r>
      <w:r w:rsidR="00BD7C4D">
        <w:rPr>
          <w:sz w:val="16"/>
          <w:szCs w:val="16"/>
          <w:lang w:val="el-GR"/>
        </w:rPr>
        <w:t xml:space="preserve">Τιμές </w:t>
      </w:r>
      <w:r w:rsidR="00BD7C4D">
        <w:rPr>
          <w:sz w:val="16"/>
          <w:szCs w:val="16"/>
        </w:rPr>
        <w:t>RMSSD</w:t>
      </w:r>
      <w:r w:rsidR="00BD7C4D" w:rsidRPr="00BD7C4D">
        <w:rPr>
          <w:sz w:val="16"/>
          <w:szCs w:val="16"/>
          <w:lang w:val="el-GR"/>
        </w:rPr>
        <w:t xml:space="preserve"> </w:t>
      </w:r>
      <w:r w:rsidR="00BD7C4D">
        <w:rPr>
          <w:sz w:val="16"/>
          <w:szCs w:val="16"/>
          <w:lang w:val="el-GR"/>
        </w:rPr>
        <w:t>ανά συναισθηματική κατάσταση</w:t>
      </w:r>
    </w:p>
    <w:p w14:paraId="29149FAE" w14:textId="77777777" w:rsidR="00BD7C4D" w:rsidRPr="00BD7C4D" w:rsidRDefault="00BD7C4D" w:rsidP="00BD7C4D">
      <w:pPr>
        <w:ind w:firstLine="180"/>
        <w:jc w:val="both"/>
        <w:rPr>
          <w:sz w:val="24"/>
          <w:szCs w:val="16"/>
          <w:lang w:val="el-GR"/>
        </w:rPr>
      </w:pPr>
    </w:p>
    <w:p w14:paraId="48D3FE9D" w14:textId="77777777" w:rsidR="00BF2978" w:rsidRDefault="00BF2978" w:rsidP="001F04F8">
      <w:pPr>
        <w:jc w:val="both"/>
        <w:rPr>
          <w:ins w:id="4737" w:author="Gladiator Gladiator" w:date="2018-05-23T00:21:00Z"/>
          <w:color w:val="5B9BD5" w:themeColor="accent1"/>
          <w:sz w:val="28"/>
          <w:szCs w:val="16"/>
          <w:u w:val="single"/>
          <w:lang w:val="el-GR"/>
        </w:rPr>
      </w:pPr>
    </w:p>
    <w:p w14:paraId="62A0809D" w14:textId="77777777" w:rsidR="00BF2978" w:rsidRDefault="00BF2978" w:rsidP="001F04F8">
      <w:pPr>
        <w:jc w:val="both"/>
        <w:rPr>
          <w:ins w:id="4738" w:author="Gladiator Gladiator" w:date="2018-05-23T00:21:00Z"/>
          <w:color w:val="5B9BD5" w:themeColor="accent1"/>
          <w:sz w:val="28"/>
          <w:szCs w:val="16"/>
          <w:u w:val="single"/>
          <w:lang w:val="el-GR"/>
        </w:rPr>
      </w:pPr>
    </w:p>
    <w:p w14:paraId="59A849A1" w14:textId="77777777" w:rsidR="004D05D6" w:rsidRDefault="004D05D6" w:rsidP="001F04F8">
      <w:pPr>
        <w:jc w:val="both"/>
        <w:rPr>
          <w:ins w:id="4739" w:author="Gladiator Gladiator" w:date="2018-05-23T20:52:00Z"/>
          <w:color w:val="5B9BD5" w:themeColor="accent1"/>
          <w:sz w:val="28"/>
          <w:szCs w:val="16"/>
          <w:u w:val="single"/>
          <w:lang w:val="el-GR"/>
        </w:rPr>
      </w:pPr>
    </w:p>
    <w:p w14:paraId="173EA5DD" w14:textId="5007E350" w:rsidR="001F04F8" w:rsidRPr="004D05D6" w:rsidRDefault="00787726">
      <w:pPr>
        <w:pStyle w:val="3"/>
        <w:rPr>
          <w:sz w:val="28"/>
          <w:u w:val="single"/>
          <w:lang w:val="el-GR"/>
          <w:rPrChange w:id="4740" w:author="Gladiator Gladiator" w:date="2018-05-23T20:52:00Z">
            <w:rPr>
              <w:lang w:val="el-GR"/>
            </w:rPr>
          </w:rPrChange>
        </w:rPr>
        <w:pPrChange w:id="4741" w:author="Gladiator Gladiator" w:date="2018-05-23T20:52:00Z">
          <w:pPr>
            <w:jc w:val="both"/>
          </w:pPr>
        </w:pPrChange>
      </w:pPr>
      <w:r w:rsidRPr="004D05D6">
        <w:rPr>
          <w:sz w:val="28"/>
          <w:u w:val="single"/>
          <w:lang w:val="el-GR"/>
          <w:rPrChange w:id="4742" w:author="Gladiator Gladiator" w:date="2018-05-23T20:52:00Z">
            <w:rPr>
              <w:lang w:val="el-GR"/>
            </w:rPr>
          </w:rPrChange>
        </w:rPr>
        <w:lastRenderedPageBreak/>
        <w:t xml:space="preserve">7.6.5 </w:t>
      </w:r>
      <w:r w:rsidR="00FE61B9" w:rsidRPr="004D05D6">
        <w:rPr>
          <w:sz w:val="28"/>
          <w:u w:val="single"/>
          <w:lang w:val="el-GR"/>
          <w:rPrChange w:id="4743" w:author="Gladiator Gladiator" w:date="2018-05-23T20:52:00Z">
            <w:rPr>
              <w:lang w:val="el-GR"/>
            </w:rPr>
          </w:rPrChange>
        </w:rPr>
        <w:t xml:space="preserve">Ανάλυση μεταβλητής </w:t>
      </w:r>
      <w:r w:rsidR="00BD7C4D" w:rsidRPr="004D05D6">
        <w:rPr>
          <w:sz w:val="28"/>
          <w:u w:val="single"/>
          <w:rPrChange w:id="4744" w:author="Gladiator Gladiator" w:date="2018-05-23T20:52:00Z">
            <w:rPr/>
          </w:rPrChange>
        </w:rPr>
        <w:t>pNN</w:t>
      </w:r>
      <w:r w:rsidR="001F04F8" w:rsidRPr="004D05D6">
        <w:rPr>
          <w:sz w:val="28"/>
          <w:u w:val="single"/>
          <w:lang w:val="el-GR"/>
          <w:rPrChange w:id="4745" w:author="Gladiator Gladiator" w:date="2018-05-23T20:52:00Z">
            <w:rPr>
              <w:lang w:val="el-GR"/>
            </w:rPr>
          </w:rPrChange>
        </w:rPr>
        <w:t>50</w:t>
      </w:r>
    </w:p>
    <w:p w14:paraId="596DC5FB" w14:textId="77777777" w:rsidR="001F04F8" w:rsidRDefault="008542EC" w:rsidP="00981C35">
      <w:pPr>
        <w:ind w:firstLine="180"/>
        <w:jc w:val="both"/>
        <w:rPr>
          <w:sz w:val="24"/>
          <w:szCs w:val="16"/>
          <w:lang w:val="el-GR"/>
        </w:rPr>
      </w:pPr>
      <w:r>
        <w:rPr>
          <w:noProof/>
        </w:rPr>
        <w:drawing>
          <wp:anchor distT="0" distB="0" distL="114300" distR="114300" simplePos="0" relativeHeight="251678720" behindDoc="0" locked="0" layoutInCell="1" allowOverlap="1" wp14:anchorId="23AEB7C4" wp14:editId="00CC92DB">
            <wp:simplePos x="0" y="0"/>
            <wp:positionH relativeFrom="column">
              <wp:posOffset>3390900</wp:posOffset>
            </wp:positionH>
            <wp:positionV relativeFrom="paragraph">
              <wp:posOffset>475615</wp:posOffset>
            </wp:positionV>
            <wp:extent cx="2695575" cy="2047875"/>
            <wp:effectExtent l="0" t="0" r="9525" b="9525"/>
            <wp:wrapSquare wrapText="bothSides"/>
            <wp:docPr id="133" name="Γράφημα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page">
              <wp14:pctWidth>0</wp14:pctWidth>
            </wp14:sizeRelH>
            <wp14:sizeRelV relativeFrom="page">
              <wp14:pctHeight>0</wp14:pctHeight>
            </wp14:sizeRelV>
          </wp:anchor>
        </w:drawing>
      </w:r>
      <w:r w:rsidR="001F04F8">
        <w:rPr>
          <w:sz w:val="24"/>
          <w:szCs w:val="16"/>
          <w:lang w:val="el-GR"/>
        </w:rPr>
        <w:t xml:space="preserve">Αυτό που περιμένουμε από τις τιμές του </w:t>
      </w:r>
      <w:r w:rsidR="001F04F8">
        <w:rPr>
          <w:sz w:val="24"/>
          <w:szCs w:val="16"/>
        </w:rPr>
        <w:t>pNN</w:t>
      </w:r>
      <w:r w:rsidR="001F04F8" w:rsidRPr="001F04F8">
        <w:rPr>
          <w:sz w:val="24"/>
          <w:szCs w:val="16"/>
          <w:lang w:val="el-GR"/>
        </w:rPr>
        <w:t xml:space="preserve">50, </w:t>
      </w:r>
      <w:r w:rsidR="001F04F8">
        <w:rPr>
          <w:sz w:val="24"/>
          <w:szCs w:val="16"/>
          <w:lang w:val="el-GR"/>
        </w:rPr>
        <w:t xml:space="preserve">είναι να βρούμε τα ποσοστά του σε κατάσταση </w:t>
      </w:r>
      <w:r w:rsidR="001F04F8">
        <w:rPr>
          <w:sz w:val="24"/>
          <w:szCs w:val="16"/>
        </w:rPr>
        <w:t>stress</w:t>
      </w:r>
      <w:r w:rsidR="001F04F8" w:rsidRPr="001F04F8">
        <w:rPr>
          <w:sz w:val="24"/>
          <w:szCs w:val="16"/>
          <w:lang w:val="el-GR"/>
        </w:rPr>
        <w:t xml:space="preserve"> </w:t>
      </w:r>
      <w:r w:rsidR="001F04F8">
        <w:rPr>
          <w:sz w:val="24"/>
          <w:szCs w:val="16"/>
          <w:lang w:val="el-GR"/>
        </w:rPr>
        <w:t xml:space="preserve">αυξημένα απ’ ότι στην κατάσταση χαλάρωσης και αυτό γιατί, με όσα είπαμε παραπάνω, τα διαστήματα του καρδιακού ρυθμού μειώνονται κατά την διάρκεια στρεσαρίσματος. Οπότε περιμένουμε να δούμε περισσότερα συνεχόμενα διαστήματα μικρότερων των 50 </w:t>
      </w:r>
      <w:r w:rsidR="001F04F8">
        <w:rPr>
          <w:sz w:val="24"/>
          <w:szCs w:val="16"/>
        </w:rPr>
        <w:t>ms</w:t>
      </w:r>
      <w:r w:rsidR="001F04F8" w:rsidRPr="001F04F8">
        <w:rPr>
          <w:sz w:val="24"/>
          <w:szCs w:val="16"/>
          <w:lang w:val="el-GR"/>
        </w:rPr>
        <w:t xml:space="preserve"> </w:t>
      </w:r>
      <w:r w:rsidR="001F04F8">
        <w:rPr>
          <w:sz w:val="24"/>
          <w:szCs w:val="16"/>
          <w:lang w:val="el-GR"/>
        </w:rPr>
        <w:t xml:space="preserve">σε κατάσταση </w:t>
      </w:r>
      <w:r w:rsidR="001F04F8">
        <w:rPr>
          <w:sz w:val="24"/>
          <w:szCs w:val="16"/>
        </w:rPr>
        <w:t>stress</w:t>
      </w:r>
      <w:r w:rsidR="001F04F8" w:rsidRPr="001F04F8">
        <w:rPr>
          <w:sz w:val="24"/>
          <w:szCs w:val="16"/>
          <w:lang w:val="el-GR"/>
        </w:rPr>
        <w:t xml:space="preserve"> </w:t>
      </w:r>
      <w:r w:rsidR="001F04F8">
        <w:rPr>
          <w:sz w:val="24"/>
          <w:szCs w:val="16"/>
          <w:lang w:val="el-GR"/>
        </w:rPr>
        <w:t>παρά σε κατάσταση χαλάρωσης.</w:t>
      </w:r>
    </w:p>
    <w:p w14:paraId="63511EF3" w14:textId="77777777" w:rsidR="001F04F8" w:rsidRPr="001F04F8" w:rsidRDefault="001F04F8" w:rsidP="008542EC">
      <w:pPr>
        <w:ind w:firstLine="180"/>
        <w:jc w:val="center"/>
        <w:rPr>
          <w:sz w:val="24"/>
          <w:szCs w:val="16"/>
          <w:lang w:val="el-GR"/>
        </w:rPr>
      </w:pPr>
    </w:p>
    <w:p w14:paraId="3A1D3847" w14:textId="2EFB7259" w:rsidR="00981C35" w:rsidRDefault="008542EC" w:rsidP="00981C35">
      <w:pPr>
        <w:ind w:firstLine="180"/>
        <w:jc w:val="both"/>
        <w:rPr>
          <w:sz w:val="24"/>
          <w:szCs w:val="16"/>
          <w:lang w:val="el-GR"/>
        </w:rPr>
      </w:pPr>
      <w:r>
        <w:rPr>
          <w:sz w:val="24"/>
          <w:szCs w:val="16"/>
          <w:lang w:val="el-GR"/>
        </w:rPr>
        <w:t xml:space="preserve">Σύμφωνα με την </w:t>
      </w:r>
      <w:del w:id="4746" w:author="goumop" w:date="2018-05-29T14:31:00Z">
        <w:r w:rsidDel="00D41A96">
          <w:rPr>
            <w:sz w:val="24"/>
            <w:szCs w:val="16"/>
            <w:lang w:val="el-GR"/>
          </w:rPr>
          <w:delText>εικόνα</w:delText>
        </w:r>
      </w:del>
      <w:ins w:id="4747" w:author="goumop" w:date="2018-05-29T14:31:00Z">
        <w:r w:rsidR="00D41A96">
          <w:rPr>
            <w:sz w:val="24"/>
            <w:szCs w:val="16"/>
            <w:lang w:val="el-GR"/>
          </w:rPr>
          <w:t>Εικόνα</w:t>
        </w:r>
      </w:ins>
      <w:r>
        <w:rPr>
          <w:sz w:val="24"/>
          <w:szCs w:val="16"/>
          <w:lang w:val="el-GR"/>
        </w:rPr>
        <w:t xml:space="preserve"> </w:t>
      </w:r>
      <w:r w:rsidR="00C41C8A">
        <w:rPr>
          <w:sz w:val="24"/>
          <w:szCs w:val="16"/>
          <w:lang w:val="el-GR"/>
        </w:rPr>
        <w:t>7.26</w:t>
      </w:r>
      <w:r>
        <w:rPr>
          <w:sz w:val="24"/>
          <w:szCs w:val="16"/>
          <w:lang w:val="el-GR"/>
        </w:rPr>
        <w:t xml:space="preserve"> τ</w:t>
      </w:r>
      <w:r>
        <w:rPr>
          <w:sz w:val="24"/>
          <w:szCs w:val="16"/>
        </w:rPr>
        <w:t>o</w:t>
      </w:r>
      <w:r w:rsidR="00981C35">
        <w:rPr>
          <w:sz w:val="24"/>
          <w:szCs w:val="16"/>
          <w:lang w:val="el-GR"/>
        </w:rPr>
        <w:t xml:space="preserve"> ποσοστό των συνεχόμενων διαστημάτων του καρδιακού ρυθμού που είναι μεγαλύτερα από 50 </w:t>
      </w:r>
      <w:r w:rsidR="00981C35">
        <w:rPr>
          <w:sz w:val="24"/>
          <w:szCs w:val="16"/>
        </w:rPr>
        <w:t>ms</w:t>
      </w:r>
      <w:r w:rsidR="00981C35">
        <w:rPr>
          <w:sz w:val="24"/>
          <w:szCs w:val="16"/>
          <w:lang w:val="el-GR"/>
        </w:rPr>
        <w:t>(</w:t>
      </w:r>
      <w:ins w:id="4748" w:author="goumop" w:date="2018-05-29T14:43:00Z">
        <w:r w:rsidR="00D40804" w:rsidRPr="00D40804">
          <w:rPr>
            <w:sz w:val="24"/>
            <w:szCs w:val="16"/>
            <w:lang w:val="el-GR"/>
            <w:rPrChange w:id="4749" w:author="goumop" w:date="2018-05-29T14:43:00Z">
              <w:rPr>
                <w:sz w:val="24"/>
                <w:szCs w:val="16"/>
              </w:rPr>
            </w:rPrChange>
          </w:rPr>
          <w:t xml:space="preserve"> </w:t>
        </w:r>
      </w:ins>
      <w:r w:rsidR="00981C35">
        <w:rPr>
          <w:sz w:val="24"/>
          <w:szCs w:val="16"/>
        </w:rPr>
        <w:t>pNN</w:t>
      </w:r>
      <w:r w:rsidR="00981C35" w:rsidRPr="00454950">
        <w:rPr>
          <w:sz w:val="24"/>
          <w:szCs w:val="16"/>
          <w:lang w:val="el-GR"/>
        </w:rPr>
        <w:t>50),</w:t>
      </w:r>
      <w:r w:rsidR="00981C35">
        <w:rPr>
          <w:sz w:val="24"/>
          <w:szCs w:val="16"/>
          <w:lang w:val="el-GR"/>
        </w:rPr>
        <w:t xml:space="preserve"> των εξεταζόμενων σε κα</w:t>
      </w:r>
      <w:r>
        <w:rPr>
          <w:sz w:val="24"/>
          <w:szCs w:val="16"/>
          <w:lang w:val="el-GR"/>
        </w:rPr>
        <w:t>τάσταση ηρεμίας, ανέρχεται στο 12</w:t>
      </w:r>
      <w:r w:rsidR="00981C35">
        <w:rPr>
          <w:sz w:val="24"/>
          <w:szCs w:val="16"/>
          <w:lang w:val="el-GR"/>
        </w:rPr>
        <w:t xml:space="preserve">.3%, ενώ εκείνο του </w:t>
      </w:r>
      <w:r w:rsidR="00981C35">
        <w:rPr>
          <w:sz w:val="24"/>
          <w:szCs w:val="16"/>
        </w:rPr>
        <w:t>stress</w:t>
      </w:r>
      <w:r w:rsidR="00981C35" w:rsidRPr="00454950">
        <w:rPr>
          <w:sz w:val="24"/>
          <w:szCs w:val="16"/>
          <w:lang w:val="el-GR"/>
        </w:rPr>
        <w:t xml:space="preserve"> </w:t>
      </w:r>
      <w:r>
        <w:rPr>
          <w:sz w:val="24"/>
          <w:szCs w:val="16"/>
          <w:lang w:val="el-GR"/>
        </w:rPr>
        <w:t>σε 14</w:t>
      </w:r>
      <w:r w:rsidR="00981C35">
        <w:rPr>
          <w:sz w:val="24"/>
          <w:szCs w:val="16"/>
          <w:lang w:val="el-GR"/>
        </w:rPr>
        <w:t>.</w:t>
      </w:r>
      <w:r w:rsidRPr="008542EC">
        <w:rPr>
          <w:sz w:val="24"/>
          <w:szCs w:val="16"/>
          <w:lang w:val="el-GR"/>
        </w:rPr>
        <w:t>6</w:t>
      </w:r>
      <w:r w:rsidR="00981C35">
        <w:rPr>
          <w:sz w:val="24"/>
          <w:szCs w:val="16"/>
          <w:lang w:val="el-GR"/>
        </w:rPr>
        <w:t>%</w:t>
      </w:r>
      <w:r>
        <w:rPr>
          <w:sz w:val="24"/>
          <w:szCs w:val="16"/>
          <w:lang w:val="el-GR"/>
        </w:rPr>
        <w:t>.</w:t>
      </w:r>
      <w:r>
        <w:rPr>
          <w:sz w:val="24"/>
          <w:szCs w:val="16"/>
          <w:lang w:val="el-GR"/>
        </w:rPr>
        <w:tab/>
      </w:r>
      <w:r>
        <w:rPr>
          <w:sz w:val="24"/>
          <w:szCs w:val="16"/>
          <w:lang w:val="el-GR"/>
        </w:rPr>
        <w:tab/>
      </w:r>
      <w:r>
        <w:rPr>
          <w:sz w:val="24"/>
          <w:szCs w:val="16"/>
          <w:lang w:val="el-GR"/>
        </w:rPr>
        <w:tab/>
      </w:r>
      <w:r>
        <w:rPr>
          <w:sz w:val="24"/>
          <w:szCs w:val="16"/>
          <w:lang w:val="el-GR"/>
        </w:rPr>
        <w:tab/>
      </w:r>
      <w:r w:rsidR="00C41C8A">
        <w:rPr>
          <w:sz w:val="16"/>
          <w:szCs w:val="16"/>
          <w:lang w:val="el-GR"/>
        </w:rPr>
        <w:t>Εικόνα 7.26</w:t>
      </w:r>
      <w:r>
        <w:rPr>
          <w:sz w:val="16"/>
          <w:szCs w:val="16"/>
          <w:lang w:val="el-GR"/>
        </w:rPr>
        <w:t xml:space="preserve"> </w:t>
      </w:r>
      <w:r w:rsidRPr="00640CDC">
        <w:rPr>
          <w:sz w:val="16"/>
          <w:szCs w:val="16"/>
          <w:lang w:val="el-GR"/>
        </w:rPr>
        <w:t xml:space="preserve">: </w:t>
      </w:r>
      <w:r>
        <w:rPr>
          <w:sz w:val="16"/>
          <w:szCs w:val="16"/>
          <w:lang w:val="el-GR"/>
        </w:rPr>
        <w:t xml:space="preserve">Ποσοστά </w:t>
      </w:r>
      <w:r>
        <w:rPr>
          <w:sz w:val="16"/>
          <w:szCs w:val="16"/>
        </w:rPr>
        <w:t>pNN</w:t>
      </w:r>
      <w:r w:rsidRPr="00640CDC">
        <w:rPr>
          <w:sz w:val="16"/>
          <w:szCs w:val="16"/>
          <w:lang w:val="el-GR"/>
        </w:rPr>
        <w:t xml:space="preserve">50 </w:t>
      </w:r>
      <w:r>
        <w:rPr>
          <w:sz w:val="16"/>
          <w:szCs w:val="16"/>
          <w:lang w:val="el-GR"/>
        </w:rPr>
        <w:t>στις 2 καταστάσεις</w:t>
      </w:r>
      <w:r w:rsidR="00981C35">
        <w:rPr>
          <w:sz w:val="24"/>
          <w:szCs w:val="16"/>
          <w:lang w:val="el-GR"/>
        </w:rPr>
        <w:t xml:space="preserve"> </w:t>
      </w:r>
    </w:p>
    <w:p w14:paraId="0E04DA22" w14:textId="77777777" w:rsidR="00BD7C4D" w:rsidRPr="00981C35" w:rsidRDefault="00BD7C4D" w:rsidP="00BD7C4D">
      <w:pPr>
        <w:ind w:firstLine="180"/>
        <w:jc w:val="both"/>
        <w:rPr>
          <w:sz w:val="24"/>
          <w:szCs w:val="24"/>
          <w:lang w:val="el-GR"/>
        </w:rPr>
      </w:pPr>
    </w:p>
    <w:p w14:paraId="6B30F1C3" w14:textId="77777777" w:rsidR="009661A3" w:rsidRPr="004D05D6" w:rsidRDefault="00787726">
      <w:pPr>
        <w:pStyle w:val="2"/>
        <w:rPr>
          <w:sz w:val="32"/>
          <w:u w:val="single"/>
          <w:lang w:val="el-GR"/>
          <w:rPrChange w:id="4750" w:author="Gladiator Gladiator" w:date="2018-05-23T20:52:00Z">
            <w:rPr>
              <w:lang w:val="el-GR"/>
            </w:rPr>
          </w:rPrChange>
        </w:rPr>
        <w:pPrChange w:id="4751" w:author="Gladiator Gladiator" w:date="2018-05-23T20:52:00Z">
          <w:pPr>
            <w:jc w:val="both"/>
          </w:pPr>
        </w:pPrChange>
      </w:pPr>
      <w:r w:rsidRPr="004D05D6">
        <w:rPr>
          <w:sz w:val="32"/>
          <w:u w:val="single"/>
          <w:lang w:val="el-GR"/>
          <w:rPrChange w:id="4752" w:author="Gladiator Gladiator" w:date="2018-05-23T20:52:00Z">
            <w:rPr>
              <w:lang w:val="el-GR"/>
            </w:rPr>
          </w:rPrChange>
        </w:rPr>
        <w:t>7.7</w:t>
      </w:r>
      <w:r w:rsidR="009661A3" w:rsidRPr="004D05D6">
        <w:rPr>
          <w:sz w:val="32"/>
          <w:u w:val="single"/>
          <w:lang w:val="el-GR"/>
          <w:rPrChange w:id="4753" w:author="Gladiator Gladiator" w:date="2018-05-23T20:52:00Z">
            <w:rPr>
              <w:lang w:val="el-GR"/>
            </w:rPr>
          </w:rPrChange>
        </w:rPr>
        <w:t xml:space="preserve"> Κανονικοποίηση τιμών </w:t>
      </w:r>
    </w:p>
    <w:p w14:paraId="4FB7B482" w14:textId="03C5ACA3" w:rsidR="00210B5B" w:rsidRDefault="00414BD2" w:rsidP="00210B5B">
      <w:pPr>
        <w:tabs>
          <w:tab w:val="left" w:pos="1380"/>
        </w:tabs>
        <w:ind w:firstLine="180"/>
        <w:jc w:val="both"/>
        <w:rPr>
          <w:rFonts w:cstheme="minorHAnsi"/>
          <w:sz w:val="24"/>
          <w:szCs w:val="24"/>
          <w:lang w:val="el-GR"/>
        </w:rPr>
      </w:pPr>
      <w:r>
        <w:rPr>
          <w:rFonts w:cstheme="minorHAnsi"/>
          <w:sz w:val="24"/>
          <w:szCs w:val="24"/>
          <w:lang w:val="el-GR"/>
        </w:rPr>
        <w:t xml:space="preserve">Τα σήματα καρδιακού ρυθμού εξαρτώνται σε μεγάλο βαθμό από το φυσική κατάσταση του κάθε </w:t>
      </w:r>
      <w:r w:rsidRPr="00CB128B">
        <w:rPr>
          <w:rFonts w:cstheme="minorHAnsi"/>
          <w:sz w:val="24"/>
          <w:szCs w:val="24"/>
          <w:lang w:val="el-GR"/>
        </w:rPr>
        <w:t>ατόμου</w:t>
      </w:r>
      <w:r w:rsidRPr="00C15B19">
        <w:rPr>
          <w:rFonts w:cstheme="minorHAnsi"/>
          <w:sz w:val="24"/>
          <w:szCs w:val="24"/>
          <w:lang w:val="el-GR"/>
          <w:rPrChange w:id="4754" w:author="Gladiator Gladiator" w:date="2018-05-23T01:53:00Z">
            <w:rPr>
              <w:rFonts w:cstheme="minorHAnsi"/>
              <w:sz w:val="16"/>
              <w:szCs w:val="24"/>
              <w:lang w:val="el-GR"/>
            </w:rPr>
          </w:rPrChange>
        </w:rPr>
        <w:t>[</w:t>
      </w:r>
      <w:ins w:id="4755" w:author="Gladiator Gladiator" w:date="2018-05-31T21:12:00Z">
        <w:r w:rsidR="00CA0CD1" w:rsidRPr="00CA0CD1">
          <w:rPr>
            <w:rFonts w:cstheme="minorHAnsi"/>
            <w:color w:val="4472C4" w:themeColor="accent5"/>
            <w:sz w:val="24"/>
            <w:szCs w:val="24"/>
            <w:lang w:val="el-GR"/>
            <w:rPrChange w:id="4756" w:author="Gladiator Gladiator" w:date="2018-05-31T21:12:00Z">
              <w:rPr>
                <w:rFonts w:cstheme="minorHAnsi"/>
                <w:sz w:val="24"/>
                <w:szCs w:val="24"/>
                <w:lang w:val="el-GR"/>
              </w:rPr>
            </w:rPrChange>
          </w:rPr>
          <w:fldChar w:fldCharType="begin"/>
        </w:r>
        <w:r w:rsidR="00CA0CD1" w:rsidRPr="00CA0CD1">
          <w:rPr>
            <w:rFonts w:cstheme="minorHAnsi"/>
            <w:color w:val="4472C4" w:themeColor="accent5"/>
            <w:sz w:val="24"/>
            <w:szCs w:val="24"/>
            <w:lang w:val="el-GR"/>
            <w:rPrChange w:id="4757" w:author="Gladiator Gladiator" w:date="2018-05-31T21:12:00Z">
              <w:rPr>
                <w:rFonts w:cstheme="minorHAnsi"/>
                <w:sz w:val="24"/>
                <w:szCs w:val="24"/>
                <w:lang w:val="el-GR"/>
              </w:rPr>
            </w:rPrChange>
          </w:rPr>
          <w:instrText xml:space="preserve"> REF _Ref515564473 \n \h </w:instrText>
        </w:r>
      </w:ins>
      <w:r w:rsidR="00CA0CD1" w:rsidRPr="00CA0CD1">
        <w:rPr>
          <w:rFonts w:cstheme="minorHAnsi"/>
          <w:color w:val="4472C4" w:themeColor="accent5"/>
          <w:sz w:val="24"/>
          <w:szCs w:val="24"/>
          <w:lang w:val="el-GR"/>
          <w:rPrChange w:id="4758" w:author="Gladiator Gladiator" w:date="2018-05-31T21:12:00Z">
            <w:rPr>
              <w:rFonts w:cstheme="minorHAnsi"/>
              <w:color w:val="4472C4" w:themeColor="accent5"/>
              <w:sz w:val="24"/>
              <w:szCs w:val="24"/>
              <w:lang w:val="el-GR"/>
            </w:rPr>
          </w:rPrChange>
        </w:rPr>
      </w:r>
      <w:r w:rsidR="00CA0CD1" w:rsidRPr="00CA0CD1">
        <w:rPr>
          <w:rFonts w:cstheme="minorHAnsi"/>
          <w:color w:val="4472C4" w:themeColor="accent5"/>
          <w:sz w:val="24"/>
          <w:szCs w:val="24"/>
          <w:lang w:val="el-GR"/>
          <w:rPrChange w:id="4759" w:author="Gladiator Gladiator" w:date="2018-05-31T21:12:00Z">
            <w:rPr>
              <w:rFonts w:cstheme="minorHAnsi"/>
              <w:sz w:val="24"/>
              <w:szCs w:val="24"/>
              <w:lang w:val="el-GR"/>
            </w:rPr>
          </w:rPrChange>
        </w:rPr>
        <w:fldChar w:fldCharType="separate"/>
      </w:r>
      <w:ins w:id="4760" w:author="Gladiator Gladiator" w:date="2018-05-31T21:12:00Z">
        <w:r w:rsidR="00CA0CD1" w:rsidRPr="00CA0CD1">
          <w:rPr>
            <w:rFonts w:cstheme="minorHAnsi"/>
            <w:color w:val="4472C4" w:themeColor="accent5"/>
            <w:sz w:val="24"/>
            <w:szCs w:val="24"/>
            <w:lang w:val="el-GR"/>
            <w:rPrChange w:id="4761" w:author="Gladiator Gladiator" w:date="2018-05-31T21:12:00Z">
              <w:rPr>
                <w:rFonts w:cstheme="minorHAnsi"/>
                <w:sz w:val="24"/>
                <w:szCs w:val="24"/>
                <w:lang w:val="el-GR"/>
              </w:rPr>
            </w:rPrChange>
          </w:rPr>
          <w:t>23</w:t>
        </w:r>
        <w:r w:rsidR="00CA0CD1" w:rsidRPr="00CA0CD1">
          <w:rPr>
            <w:rFonts w:cstheme="minorHAnsi"/>
            <w:color w:val="4472C4" w:themeColor="accent5"/>
            <w:sz w:val="24"/>
            <w:szCs w:val="24"/>
            <w:lang w:val="el-GR"/>
            <w:rPrChange w:id="4762" w:author="Gladiator Gladiator" w:date="2018-05-31T21:12:00Z">
              <w:rPr>
                <w:rFonts w:cstheme="minorHAnsi"/>
                <w:sz w:val="24"/>
                <w:szCs w:val="24"/>
                <w:lang w:val="el-GR"/>
              </w:rPr>
            </w:rPrChange>
          </w:rPr>
          <w:fldChar w:fldCharType="end"/>
        </w:r>
      </w:ins>
      <w:del w:id="4763" w:author="Gladiator Gladiator" w:date="2018-05-31T21:12:00Z">
        <w:r w:rsidRPr="00C15B19" w:rsidDel="00CA0CD1">
          <w:rPr>
            <w:rFonts w:cstheme="minorHAnsi"/>
            <w:sz w:val="24"/>
            <w:szCs w:val="24"/>
            <w:lang w:val="el-GR"/>
            <w:rPrChange w:id="4764" w:author="Gladiator Gladiator" w:date="2018-05-23T01:53:00Z">
              <w:rPr>
                <w:rFonts w:cstheme="minorHAnsi"/>
                <w:sz w:val="16"/>
                <w:szCs w:val="24"/>
                <w:lang w:val="el-GR"/>
              </w:rPr>
            </w:rPrChange>
          </w:rPr>
          <w:delText>24</w:delText>
        </w:r>
      </w:del>
      <w:r w:rsidRPr="00C15B19">
        <w:rPr>
          <w:rFonts w:cstheme="minorHAnsi"/>
          <w:sz w:val="24"/>
          <w:szCs w:val="24"/>
          <w:lang w:val="el-GR"/>
          <w:rPrChange w:id="4765" w:author="Gladiator Gladiator" w:date="2018-05-23T01:53:00Z">
            <w:rPr>
              <w:rFonts w:cstheme="minorHAnsi"/>
              <w:sz w:val="16"/>
              <w:szCs w:val="24"/>
              <w:lang w:val="el-GR"/>
            </w:rPr>
          </w:rPrChange>
        </w:rPr>
        <w:t>]</w:t>
      </w:r>
      <w:r w:rsidRPr="00CB128B">
        <w:rPr>
          <w:rFonts w:cstheme="minorHAnsi"/>
          <w:sz w:val="24"/>
          <w:szCs w:val="24"/>
          <w:lang w:val="el-GR"/>
        </w:rPr>
        <w:t>.</w:t>
      </w:r>
      <w:r>
        <w:rPr>
          <w:rFonts w:cstheme="minorHAnsi"/>
          <w:sz w:val="24"/>
          <w:szCs w:val="24"/>
          <w:lang w:val="el-GR"/>
        </w:rPr>
        <w:t xml:space="preserve"> Επίσης, τα σήματα αυτά είναι πιθανό να εξαρτώνται και από την ίδια την ημέρα του ατόμου, λόγω των διακυμάνσεων στις συνήθειες του ατόμου. Δηλαδή, υπάρχουν διακυμάνσεις στα επίπεδα άγχους του ατόμου, λόγω της διατροφής, του ύπνου, τις διάφορες ψυχικές καταστάσεις που εκδηλώνονται κατά την διάρκεια της ημέρας από την διάθεση του ατόμου ή ακόμα και από παραλλαγές στην συνδεσιμότητα του αισθητήρα με το δέρμα.</w:t>
      </w:r>
      <w:r w:rsidR="00210B5B">
        <w:rPr>
          <w:rFonts w:cstheme="minorHAnsi"/>
          <w:sz w:val="24"/>
          <w:szCs w:val="24"/>
          <w:lang w:val="el-GR"/>
        </w:rPr>
        <w:t xml:space="preserve"> Δεδομένου ότι διεξήγαμε ένα πολύ σύντομο χρονικό διάστημα εγγραφής (5 λεπτά) για κάθε συμμετέχοντα, οι αποκλίσεις αυτές ενδέχεται να υπάρχουν για περισσότερους από έναν, από τους παραπάνω λόγους.</w:t>
      </w:r>
    </w:p>
    <w:p w14:paraId="5594C401" w14:textId="5683A74F" w:rsidR="00414BD2" w:rsidRPr="00F064D3" w:rsidRDefault="00414BD2" w:rsidP="00414BD2">
      <w:pPr>
        <w:tabs>
          <w:tab w:val="left" w:pos="1380"/>
        </w:tabs>
        <w:ind w:firstLine="180"/>
        <w:jc w:val="both"/>
        <w:rPr>
          <w:rFonts w:cstheme="minorHAnsi"/>
          <w:sz w:val="24"/>
          <w:szCs w:val="24"/>
          <w:lang w:val="el-GR"/>
        </w:rPr>
      </w:pPr>
      <w:r>
        <w:rPr>
          <w:rFonts w:cstheme="minorHAnsi"/>
          <w:sz w:val="24"/>
          <w:szCs w:val="24"/>
          <w:lang w:val="el-GR"/>
        </w:rPr>
        <w:t xml:space="preserve">Για την εξάλειψη αυτού του παράγοντα εφαρμόσαμε την εξίσωση της </w:t>
      </w:r>
      <w:del w:id="4766" w:author="goumop" w:date="2018-05-29T14:31:00Z">
        <w:r w:rsidDel="00D41A96">
          <w:rPr>
            <w:rFonts w:cstheme="minorHAnsi"/>
            <w:sz w:val="24"/>
            <w:szCs w:val="24"/>
            <w:lang w:val="el-GR"/>
          </w:rPr>
          <w:delText>εικόνα</w:delText>
        </w:r>
      </w:del>
      <w:ins w:id="4767" w:author="goumop" w:date="2018-05-29T14:31:00Z">
        <w:r w:rsidR="00D41A96">
          <w:rPr>
            <w:rFonts w:cstheme="minorHAnsi"/>
            <w:sz w:val="24"/>
            <w:szCs w:val="24"/>
            <w:lang w:val="el-GR"/>
          </w:rPr>
          <w:t>Εικόνα</w:t>
        </w:r>
      </w:ins>
      <w:r>
        <w:rPr>
          <w:rFonts w:cstheme="minorHAnsi"/>
          <w:sz w:val="24"/>
          <w:szCs w:val="24"/>
          <w:lang w:val="el-GR"/>
        </w:rPr>
        <w:t xml:space="preserve">ς </w:t>
      </w:r>
      <w:r w:rsidR="00C41C8A">
        <w:rPr>
          <w:rFonts w:cstheme="minorHAnsi"/>
          <w:sz w:val="24"/>
          <w:szCs w:val="24"/>
          <w:lang w:val="el-GR"/>
        </w:rPr>
        <w:t xml:space="preserve">7.27 </w:t>
      </w:r>
      <w:r w:rsidR="00210B5B">
        <w:rPr>
          <w:rFonts w:cstheme="minorHAnsi"/>
          <w:sz w:val="24"/>
          <w:szCs w:val="24"/>
          <w:lang w:val="el-GR"/>
        </w:rPr>
        <w:t>σε κάθε χαρακτηριστικό της καρδιακής συχνότητας.</w:t>
      </w:r>
      <w:r w:rsidR="00210B5B" w:rsidRPr="00210B5B">
        <w:rPr>
          <w:rFonts w:cstheme="minorHAnsi"/>
          <w:sz w:val="24"/>
          <w:szCs w:val="24"/>
          <w:lang w:val="el-GR"/>
        </w:rPr>
        <w:t xml:space="preserve"> </w:t>
      </w:r>
      <w:r w:rsidR="00210B5B">
        <w:rPr>
          <w:rFonts w:cstheme="minorHAnsi"/>
          <w:sz w:val="24"/>
          <w:szCs w:val="24"/>
          <w:lang w:val="el-GR"/>
        </w:rPr>
        <w:t>Η εξίσωση αυτή, περιγράφει την διαδικασία της ομαλοποίησης για κάθε χαρακτηριστικό. Το πρώτο βήμα είναι να αφαιρέσουμε την ελάχιστη τιμή από κάθε χαρακτηριστικό, έτσι ώστε το χαρακτηριστικό με την ελάχιστη τιμή να γίνει 0 (μηδέν). Κατόπιν, οι τιμές των χαρακτηριστικών διαιρούνται με το συνολικό εύρος (5 λεπτών) για να κάνουμε τις τιμές των χαρακτηριστικών να βρίσκονται μεταξύ του 0 και 1.</w:t>
      </w:r>
    </w:p>
    <w:p w14:paraId="47303FF7" w14:textId="22C473F1" w:rsidR="00743AA2" w:rsidRDefault="00AD1DD6" w:rsidP="00743AA2">
      <w:pPr>
        <w:tabs>
          <w:tab w:val="left" w:pos="1380"/>
        </w:tabs>
        <w:ind w:firstLine="180"/>
        <w:jc w:val="center"/>
        <w:rPr>
          <w:rFonts w:cstheme="minorHAnsi"/>
          <w:sz w:val="24"/>
          <w:szCs w:val="24"/>
        </w:rPr>
      </w:pPr>
      <w:r>
        <w:rPr>
          <w:rFonts w:cstheme="minorHAnsi"/>
          <w:sz w:val="24"/>
          <w:szCs w:val="24"/>
        </w:rPr>
        <w:pict w14:anchorId="432A8BF6">
          <v:shape id="_x0000_i1072" type="#_x0000_t75" style="width:310.85pt;height:97.2pt">
            <v:imagedata r:id="rId129" o:title="equation for normalization"/>
          </v:shape>
        </w:pict>
      </w:r>
    </w:p>
    <w:p w14:paraId="2112CC43" w14:textId="77777777" w:rsidR="00743AA2" w:rsidRPr="00F064D3" w:rsidRDefault="00C41C8A" w:rsidP="00743AA2">
      <w:pPr>
        <w:tabs>
          <w:tab w:val="left" w:pos="1380"/>
        </w:tabs>
        <w:ind w:firstLine="180"/>
        <w:jc w:val="center"/>
        <w:rPr>
          <w:rFonts w:cstheme="minorHAnsi"/>
          <w:sz w:val="16"/>
          <w:szCs w:val="24"/>
          <w:lang w:val="el-GR"/>
        </w:rPr>
      </w:pPr>
      <w:r>
        <w:rPr>
          <w:rFonts w:cstheme="minorHAnsi"/>
          <w:sz w:val="16"/>
          <w:szCs w:val="24"/>
          <w:lang w:val="el-GR"/>
        </w:rPr>
        <w:t>Εικόνα 7.27</w:t>
      </w:r>
      <w:r w:rsidR="00743AA2">
        <w:rPr>
          <w:rFonts w:cstheme="minorHAnsi"/>
          <w:sz w:val="16"/>
          <w:szCs w:val="24"/>
          <w:lang w:val="el-GR"/>
        </w:rPr>
        <w:t xml:space="preserve"> </w:t>
      </w:r>
      <w:r w:rsidR="00743AA2" w:rsidRPr="00F064D3">
        <w:rPr>
          <w:rFonts w:cstheme="minorHAnsi"/>
          <w:sz w:val="16"/>
          <w:szCs w:val="24"/>
          <w:lang w:val="el-GR"/>
        </w:rPr>
        <w:t xml:space="preserve">: </w:t>
      </w:r>
      <w:r w:rsidR="00743AA2">
        <w:rPr>
          <w:rFonts w:cstheme="minorHAnsi"/>
          <w:sz w:val="16"/>
          <w:szCs w:val="24"/>
          <w:lang w:val="el-GR"/>
        </w:rPr>
        <w:t>Συνάρτηση ομαλοποίησης (</w:t>
      </w:r>
      <w:r w:rsidR="00743AA2">
        <w:rPr>
          <w:rFonts w:cstheme="minorHAnsi"/>
          <w:sz w:val="16"/>
          <w:szCs w:val="24"/>
        </w:rPr>
        <w:t>normalization</w:t>
      </w:r>
      <w:r w:rsidR="00743AA2" w:rsidRPr="00F064D3">
        <w:rPr>
          <w:rFonts w:cstheme="minorHAnsi"/>
          <w:sz w:val="16"/>
          <w:szCs w:val="24"/>
          <w:lang w:val="el-GR"/>
        </w:rPr>
        <w:t>)</w:t>
      </w:r>
    </w:p>
    <w:p w14:paraId="6932DE89" w14:textId="77777777" w:rsidR="00743AA2" w:rsidRPr="00F064D3" w:rsidRDefault="00743AA2" w:rsidP="00743AA2">
      <w:pPr>
        <w:tabs>
          <w:tab w:val="left" w:pos="1380"/>
        </w:tabs>
        <w:ind w:firstLine="180"/>
        <w:jc w:val="both"/>
        <w:rPr>
          <w:rFonts w:cstheme="minorHAnsi"/>
          <w:sz w:val="24"/>
          <w:szCs w:val="24"/>
          <w:lang w:val="el-GR"/>
        </w:rPr>
      </w:pPr>
    </w:p>
    <w:p w14:paraId="5F901073" w14:textId="77777777" w:rsidR="00743AA2" w:rsidRPr="00F064D3" w:rsidDel="00F168BA" w:rsidRDefault="00743AA2" w:rsidP="00743AA2">
      <w:pPr>
        <w:tabs>
          <w:tab w:val="left" w:pos="1380"/>
        </w:tabs>
        <w:ind w:firstLine="180"/>
        <w:jc w:val="both"/>
        <w:rPr>
          <w:del w:id="4768" w:author="Gladiator Gladiator" w:date="2018-05-23T00:02:00Z"/>
          <w:rFonts w:cstheme="minorHAnsi"/>
          <w:sz w:val="24"/>
          <w:szCs w:val="24"/>
          <w:lang w:val="el-GR"/>
        </w:rPr>
      </w:pPr>
    </w:p>
    <w:p w14:paraId="34D3EE16" w14:textId="77777777" w:rsidR="00743AA2" w:rsidRPr="00F064D3" w:rsidDel="00F168BA" w:rsidRDefault="00743AA2" w:rsidP="00743AA2">
      <w:pPr>
        <w:tabs>
          <w:tab w:val="left" w:pos="1380"/>
        </w:tabs>
        <w:ind w:firstLine="180"/>
        <w:jc w:val="both"/>
        <w:rPr>
          <w:del w:id="4769" w:author="Gladiator Gladiator" w:date="2018-05-23T00:02:00Z"/>
          <w:rFonts w:cstheme="minorHAnsi"/>
          <w:sz w:val="24"/>
          <w:szCs w:val="24"/>
          <w:lang w:val="el-GR"/>
        </w:rPr>
      </w:pPr>
    </w:p>
    <w:p w14:paraId="41618175" w14:textId="77777777" w:rsidR="00743AA2" w:rsidRPr="00F064D3" w:rsidDel="00F168BA" w:rsidRDefault="00743AA2" w:rsidP="00743AA2">
      <w:pPr>
        <w:tabs>
          <w:tab w:val="left" w:pos="1380"/>
        </w:tabs>
        <w:ind w:firstLine="180"/>
        <w:jc w:val="both"/>
        <w:rPr>
          <w:del w:id="4770" w:author="Gladiator Gladiator" w:date="2018-05-23T00:02:00Z"/>
          <w:rFonts w:cstheme="minorHAnsi"/>
          <w:sz w:val="24"/>
          <w:szCs w:val="24"/>
          <w:lang w:val="el-GR"/>
        </w:rPr>
      </w:pPr>
    </w:p>
    <w:p w14:paraId="54B03993" w14:textId="77777777" w:rsidR="00676B96" w:rsidDel="00F168BA" w:rsidRDefault="00676B96" w:rsidP="00743AA2">
      <w:pPr>
        <w:tabs>
          <w:tab w:val="left" w:pos="1380"/>
        </w:tabs>
        <w:ind w:firstLine="180"/>
        <w:jc w:val="both"/>
        <w:rPr>
          <w:del w:id="4771" w:author="Gladiator Gladiator" w:date="2018-05-23T00:02:00Z"/>
          <w:rFonts w:cstheme="minorHAnsi"/>
          <w:sz w:val="24"/>
          <w:szCs w:val="24"/>
          <w:lang w:val="el-GR"/>
        </w:rPr>
      </w:pPr>
    </w:p>
    <w:p w14:paraId="079D8E9A" w14:textId="77777777" w:rsidR="00676B96" w:rsidDel="00F168BA" w:rsidRDefault="00676B96" w:rsidP="00743AA2">
      <w:pPr>
        <w:tabs>
          <w:tab w:val="left" w:pos="1380"/>
        </w:tabs>
        <w:ind w:firstLine="180"/>
        <w:jc w:val="both"/>
        <w:rPr>
          <w:del w:id="4772" w:author="Gladiator Gladiator" w:date="2018-05-23T00:02:00Z"/>
          <w:rFonts w:cstheme="minorHAnsi"/>
          <w:sz w:val="24"/>
          <w:szCs w:val="24"/>
          <w:lang w:val="el-GR"/>
        </w:rPr>
      </w:pPr>
    </w:p>
    <w:p w14:paraId="42746763" w14:textId="77777777" w:rsidR="00676B96" w:rsidDel="00F168BA" w:rsidRDefault="00676B96" w:rsidP="00743AA2">
      <w:pPr>
        <w:tabs>
          <w:tab w:val="left" w:pos="1380"/>
        </w:tabs>
        <w:ind w:firstLine="180"/>
        <w:jc w:val="both"/>
        <w:rPr>
          <w:del w:id="4773" w:author="Gladiator Gladiator" w:date="2018-05-23T00:02:00Z"/>
          <w:rFonts w:cstheme="minorHAnsi"/>
          <w:sz w:val="24"/>
          <w:szCs w:val="24"/>
          <w:lang w:val="el-GR"/>
        </w:rPr>
      </w:pPr>
    </w:p>
    <w:p w14:paraId="06AF18B6" w14:textId="77777777" w:rsidR="00676B96" w:rsidDel="00F168BA" w:rsidRDefault="00676B96" w:rsidP="00743AA2">
      <w:pPr>
        <w:tabs>
          <w:tab w:val="left" w:pos="1380"/>
        </w:tabs>
        <w:ind w:firstLine="180"/>
        <w:jc w:val="both"/>
        <w:rPr>
          <w:del w:id="4774" w:author="Gladiator Gladiator" w:date="2018-05-23T00:02:00Z"/>
          <w:rFonts w:cstheme="minorHAnsi"/>
          <w:sz w:val="24"/>
          <w:szCs w:val="24"/>
          <w:lang w:val="el-GR"/>
        </w:rPr>
      </w:pPr>
    </w:p>
    <w:p w14:paraId="0653A622" w14:textId="77777777" w:rsidR="00676B96" w:rsidDel="00F168BA" w:rsidRDefault="00676B96" w:rsidP="00743AA2">
      <w:pPr>
        <w:tabs>
          <w:tab w:val="left" w:pos="1380"/>
        </w:tabs>
        <w:ind w:firstLine="180"/>
        <w:jc w:val="both"/>
        <w:rPr>
          <w:del w:id="4775" w:author="Gladiator Gladiator" w:date="2018-05-23T00:02:00Z"/>
          <w:rFonts w:cstheme="minorHAnsi"/>
          <w:sz w:val="24"/>
          <w:szCs w:val="24"/>
          <w:lang w:val="el-GR"/>
        </w:rPr>
      </w:pPr>
    </w:p>
    <w:p w14:paraId="521919AD" w14:textId="77777777" w:rsidR="00676B96" w:rsidDel="00F168BA" w:rsidRDefault="00676B96" w:rsidP="00743AA2">
      <w:pPr>
        <w:tabs>
          <w:tab w:val="left" w:pos="1380"/>
        </w:tabs>
        <w:ind w:firstLine="180"/>
        <w:jc w:val="both"/>
        <w:rPr>
          <w:del w:id="4776" w:author="Gladiator Gladiator" w:date="2018-05-23T00:02:00Z"/>
          <w:rFonts w:cstheme="minorHAnsi"/>
          <w:sz w:val="24"/>
          <w:szCs w:val="24"/>
          <w:lang w:val="el-GR"/>
        </w:rPr>
      </w:pPr>
    </w:p>
    <w:p w14:paraId="27FAEBF3" w14:textId="77777777" w:rsidR="00676B96" w:rsidDel="00F168BA" w:rsidRDefault="00676B96" w:rsidP="00743AA2">
      <w:pPr>
        <w:tabs>
          <w:tab w:val="left" w:pos="1380"/>
        </w:tabs>
        <w:ind w:firstLine="180"/>
        <w:jc w:val="both"/>
        <w:rPr>
          <w:del w:id="4777" w:author="Gladiator Gladiator" w:date="2018-05-23T00:02:00Z"/>
          <w:rFonts w:cstheme="minorHAnsi"/>
          <w:sz w:val="24"/>
          <w:szCs w:val="24"/>
          <w:lang w:val="el-GR"/>
        </w:rPr>
      </w:pPr>
    </w:p>
    <w:p w14:paraId="603A848B" w14:textId="685E7B1B" w:rsidR="00743AA2" w:rsidRPr="00743AA2" w:rsidRDefault="00743AA2" w:rsidP="00CB0520">
      <w:pPr>
        <w:tabs>
          <w:tab w:val="left" w:pos="1380"/>
        </w:tabs>
        <w:jc w:val="both"/>
        <w:rPr>
          <w:rFonts w:cstheme="minorHAnsi"/>
          <w:sz w:val="24"/>
          <w:szCs w:val="24"/>
          <w:lang w:val="el-GR"/>
        </w:rPr>
      </w:pPr>
      <w:r>
        <w:rPr>
          <w:rFonts w:cstheme="minorHAnsi"/>
          <w:sz w:val="24"/>
          <w:szCs w:val="24"/>
          <w:lang w:val="el-GR"/>
        </w:rPr>
        <w:t xml:space="preserve">Επομένως, οι </w:t>
      </w:r>
      <w:r w:rsidR="008D3707">
        <w:rPr>
          <w:rFonts w:cstheme="minorHAnsi"/>
          <w:sz w:val="24"/>
          <w:szCs w:val="24"/>
          <w:lang w:val="el-GR"/>
        </w:rPr>
        <w:t xml:space="preserve">προηγούμενοι αντίστοιχοι </w:t>
      </w:r>
      <w:r>
        <w:rPr>
          <w:rFonts w:cstheme="minorHAnsi"/>
          <w:sz w:val="24"/>
          <w:szCs w:val="24"/>
          <w:lang w:val="el-GR"/>
        </w:rPr>
        <w:t>πίνακες διαμορφώνονται ως εξής</w:t>
      </w:r>
      <w:r w:rsidRPr="00743AA2">
        <w:rPr>
          <w:rFonts w:cstheme="minorHAnsi"/>
          <w:sz w:val="24"/>
          <w:szCs w:val="24"/>
          <w:lang w:val="el-GR"/>
        </w:rPr>
        <w:t>:</w:t>
      </w:r>
    </w:p>
    <w:tbl>
      <w:tblPr>
        <w:tblW w:w="9761" w:type="dxa"/>
        <w:tblLook w:val="04A0" w:firstRow="1" w:lastRow="0" w:firstColumn="1" w:lastColumn="0" w:noHBand="0" w:noVBand="1"/>
        <w:tblPrChange w:id="4778" w:author="Gladiator Gladiator" w:date="2018-06-01T17:01:00Z">
          <w:tblPr>
            <w:tblW w:w="9527" w:type="dxa"/>
            <w:tblLook w:val="04A0" w:firstRow="1" w:lastRow="0" w:firstColumn="1" w:lastColumn="0" w:noHBand="0" w:noVBand="1"/>
          </w:tblPr>
        </w:tblPrChange>
      </w:tblPr>
      <w:tblGrid>
        <w:gridCol w:w="2020"/>
        <w:gridCol w:w="1207"/>
        <w:gridCol w:w="998"/>
        <w:gridCol w:w="1080"/>
        <w:gridCol w:w="990"/>
        <w:gridCol w:w="1080"/>
        <w:gridCol w:w="990"/>
        <w:gridCol w:w="1396"/>
        <w:tblGridChange w:id="4779">
          <w:tblGrid>
            <w:gridCol w:w="1958"/>
            <w:gridCol w:w="13"/>
            <w:gridCol w:w="1157"/>
            <w:gridCol w:w="21"/>
            <w:gridCol w:w="1088"/>
            <w:gridCol w:w="29"/>
            <w:gridCol w:w="1141"/>
            <w:gridCol w:w="37"/>
            <w:gridCol w:w="992"/>
            <w:gridCol w:w="44"/>
            <w:gridCol w:w="864"/>
            <w:gridCol w:w="50"/>
            <w:gridCol w:w="838"/>
            <w:gridCol w:w="56"/>
            <w:gridCol w:w="1175"/>
            <w:gridCol w:w="64"/>
          </w:tblGrid>
        </w:tblGridChange>
      </w:tblGrid>
      <w:tr w:rsidR="005F50D0" w:rsidRPr="005F50D0" w14:paraId="6F61C4C8" w14:textId="77777777" w:rsidTr="005F50D0">
        <w:trPr>
          <w:trHeight w:val="258"/>
          <w:ins w:id="4780" w:author="Gladiator Gladiator" w:date="2018-06-01T17:00:00Z"/>
          <w:trPrChange w:id="4781"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ED7D31" w:fill="ED7D31"/>
            <w:noWrap/>
            <w:vAlign w:val="bottom"/>
            <w:hideMark/>
            <w:tcPrChange w:id="4782"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ED7D31" w:fill="ED7D31"/>
                <w:noWrap/>
                <w:vAlign w:val="bottom"/>
                <w:hideMark/>
              </w:tcPr>
            </w:tcPrChange>
          </w:tcPr>
          <w:p w14:paraId="2BC07762" w14:textId="77777777" w:rsidR="005F50D0" w:rsidRPr="005F50D0" w:rsidRDefault="005F50D0" w:rsidP="005F50D0">
            <w:pPr>
              <w:spacing w:after="0" w:line="240" w:lineRule="auto"/>
              <w:rPr>
                <w:ins w:id="4783" w:author="Gladiator Gladiator" w:date="2018-06-01T17:00:00Z"/>
                <w:rFonts w:ascii="Calibri" w:eastAsia="Times New Roman" w:hAnsi="Calibri" w:cs="Calibri"/>
                <w:b/>
                <w:bCs/>
                <w:color w:val="FFFFFF"/>
              </w:rPr>
            </w:pPr>
            <w:ins w:id="4784" w:author="Gladiator Gladiator" w:date="2018-06-01T17:00:00Z">
              <w:r w:rsidRPr="005F50D0">
                <w:rPr>
                  <w:rFonts w:ascii="Calibri" w:eastAsia="Times New Roman" w:hAnsi="Calibri" w:cs="Calibri"/>
                  <w:b/>
                  <w:bCs/>
                  <w:color w:val="FFFFFF"/>
                </w:rPr>
                <w:t>NORM/MEAN HR</w:t>
              </w:r>
            </w:ins>
          </w:p>
        </w:tc>
        <w:tc>
          <w:tcPr>
            <w:tcW w:w="1207" w:type="dxa"/>
            <w:tcBorders>
              <w:top w:val="single" w:sz="4" w:space="0" w:color="F4B084"/>
              <w:left w:val="nil"/>
              <w:bottom w:val="single" w:sz="4" w:space="0" w:color="F4B084"/>
              <w:right w:val="nil"/>
            </w:tcBorders>
            <w:shd w:val="clear" w:color="ED7D31" w:fill="ED7D31"/>
            <w:noWrap/>
            <w:vAlign w:val="bottom"/>
            <w:hideMark/>
            <w:tcPrChange w:id="4785" w:author="Gladiator Gladiator" w:date="2018-06-01T17:01:00Z">
              <w:tcPr>
                <w:tcW w:w="1178" w:type="dxa"/>
                <w:gridSpan w:val="2"/>
                <w:tcBorders>
                  <w:top w:val="single" w:sz="4" w:space="0" w:color="F4B084"/>
                  <w:left w:val="nil"/>
                  <w:bottom w:val="single" w:sz="4" w:space="0" w:color="F4B084"/>
                  <w:right w:val="nil"/>
                </w:tcBorders>
                <w:shd w:val="clear" w:color="ED7D31" w:fill="ED7D31"/>
                <w:noWrap/>
                <w:vAlign w:val="bottom"/>
                <w:hideMark/>
              </w:tcPr>
            </w:tcPrChange>
          </w:tcPr>
          <w:p w14:paraId="11B0A413" w14:textId="77777777" w:rsidR="005F50D0" w:rsidRPr="005F50D0" w:rsidRDefault="005F50D0" w:rsidP="005F50D0">
            <w:pPr>
              <w:spacing w:after="0" w:line="240" w:lineRule="auto"/>
              <w:rPr>
                <w:ins w:id="4786" w:author="Gladiator Gladiator" w:date="2018-06-01T17:00:00Z"/>
                <w:rFonts w:ascii="Calibri" w:eastAsia="Times New Roman" w:hAnsi="Calibri" w:cs="Calibri"/>
                <w:b/>
                <w:bCs/>
                <w:color w:val="FFFFFF"/>
              </w:rPr>
            </w:pPr>
            <w:ins w:id="4787" w:author="Gladiator Gladiator" w:date="2018-06-01T17:00:00Z">
              <w:r w:rsidRPr="005F50D0">
                <w:rPr>
                  <w:rFonts w:ascii="Calibri" w:eastAsia="Times New Roman" w:hAnsi="Calibri" w:cs="Calibri"/>
                  <w:b/>
                  <w:bCs/>
                  <w:color w:val="FFFFFF"/>
                </w:rPr>
                <w:t>mode</w:t>
              </w:r>
            </w:ins>
          </w:p>
        </w:tc>
        <w:tc>
          <w:tcPr>
            <w:tcW w:w="998" w:type="dxa"/>
            <w:tcBorders>
              <w:top w:val="single" w:sz="4" w:space="0" w:color="F4B084"/>
              <w:left w:val="nil"/>
              <w:bottom w:val="single" w:sz="4" w:space="0" w:color="F4B084"/>
              <w:right w:val="nil"/>
            </w:tcBorders>
            <w:shd w:val="clear" w:color="ED7D31" w:fill="ED7D31"/>
            <w:noWrap/>
            <w:vAlign w:val="bottom"/>
            <w:hideMark/>
            <w:tcPrChange w:id="4788" w:author="Gladiator Gladiator" w:date="2018-06-01T17:01:00Z">
              <w:tcPr>
                <w:tcW w:w="1117" w:type="dxa"/>
                <w:gridSpan w:val="2"/>
                <w:tcBorders>
                  <w:top w:val="single" w:sz="4" w:space="0" w:color="F4B084"/>
                  <w:left w:val="nil"/>
                  <w:bottom w:val="single" w:sz="4" w:space="0" w:color="F4B084"/>
                  <w:right w:val="nil"/>
                </w:tcBorders>
                <w:shd w:val="clear" w:color="ED7D31" w:fill="ED7D31"/>
                <w:noWrap/>
                <w:vAlign w:val="bottom"/>
                <w:hideMark/>
              </w:tcPr>
            </w:tcPrChange>
          </w:tcPr>
          <w:p w14:paraId="40932C97" w14:textId="77777777" w:rsidR="005F50D0" w:rsidRPr="005F50D0" w:rsidRDefault="005F50D0" w:rsidP="005F50D0">
            <w:pPr>
              <w:spacing w:after="0" w:line="240" w:lineRule="auto"/>
              <w:rPr>
                <w:ins w:id="4789" w:author="Gladiator Gladiator" w:date="2018-06-01T17:00:00Z"/>
                <w:rFonts w:ascii="Calibri" w:eastAsia="Times New Roman" w:hAnsi="Calibri" w:cs="Calibri"/>
                <w:b/>
                <w:bCs/>
                <w:color w:val="FFFFFF"/>
              </w:rPr>
            </w:pPr>
            <w:ins w:id="4790" w:author="Gladiator Gladiator" w:date="2018-06-01T17:00:00Z">
              <w:r w:rsidRPr="005F50D0">
                <w:rPr>
                  <w:rFonts w:ascii="Calibri" w:eastAsia="Times New Roman" w:hAnsi="Calibri" w:cs="Calibri"/>
                  <w:b/>
                  <w:bCs/>
                  <w:color w:val="FFFFFF"/>
                </w:rPr>
                <w:t>1st min</w:t>
              </w:r>
            </w:ins>
          </w:p>
        </w:tc>
        <w:tc>
          <w:tcPr>
            <w:tcW w:w="1080" w:type="dxa"/>
            <w:tcBorders>
              <w:top w:val="single" w:sz="4" w:space="0" w:color="F4B084"/>
              <w:left w:val="nil"/>
              <w:bottom w:val="single" w:sz="4" w:space="0" w:color="F4B084"/>
              <w:right w:val="nil"/>
            </w:tcBorders>
            <w:shd w:val="clear" w:color="ED7D31" w:fill="ED7D31"/>
            <w:noWrap/>
            <w:vAlign w:val="bottom"/>
            <w:hideMark/>
            <w:tcPrChange w:id="4791" w:author="Gladiator Gladiator" w:date="2018-06-01T17:01:00Z">
              <w:tcPr>
                <w:tcW w:w="1178" w:type="dxa"/>
                <w:gridSpan w:val="2"/>
                <w:tcBorders>
                  <w:top w:val="single" w:sz="4" w:space="0" w:color="F4B084"/>
                  <w:left w:val="nil"/>
                  <w:bottom w:val="single" w:sz="4" w:space="0" w:color="F4B084"/>
                  <w:right w:val="nil"/>
                </w:tcBorders>
                <w:shd w:val="clear" w:color="ED7D31" w:fill="ED7D31"/>
                <w:noWrap/>
                <w:vAlign w:val="bottom"/>
                <w:hideMark/>
              </w:tcPr>
            </w:tcPrChange>
          </w:tcPr>
          <w:p w14:paraId="692285D4" w14:textId="77777777" w:rsidR="005F50D0" w:rsidRPr="005F50D0" w:rsidRDefault="005F50D0" w:rsidP="005F50D0">
            <w:pPr>
              <w:spacing w:after="0" w:line="240" w:lineRule="auto"/>
              <w:rPr>
                <w:ins w:id="4792" w:author="Gladiator Gladiator" w:date="2018-06-01T17:00:00Z"/>
                <w:rFonts w:ascii="Calibri" w:eastAsia="Times New Roman" w:hAnsi="Calibri" w:cs="Calibri"/>
                <w:b/>
                <w:bCs/>
                <w:color w:val="FFFFFF"/>
              </w:rPr>
            </w:pPr>
            <w:ins w:id="4793" w:author="Gladiator Gladiator" w:date="2018-06-01T17:00:00Z">
              <w:r w:rsidRPr="005F50D0">
                <w:rPr>
                  <w:rFonts w:ascii="Calibri" w:eastAsia="Times New Roman" w:hAnsi="Calibri" w:cs="Calibri"/>
                  <w:b/>
                  <w:bCs/>
                  <w:color w:val="FFFFFF"/>
                </w:rPr>
                <w:t>2nd min</w:t>
              </w:r>
            </w:ins>
          </w:p>
        </w:tc>
        <w:tc>
          <w:tcPr>
            <w:tcW w:w="990" w:type="dxa"/>
            <w:tcBorders>
              <w:top w:val="single" w:sz="4" w:space="0" w:color="F4B084"/>
              <w:left w:val="nil"/>
              <w:bottom w:val="single" w:sz="4" w:space="0" w:color="F4B084"/>
              <w:right w:val="nil"/>
            </w:tcBorders>
            <w:shd w:val="clear" w:color="ED7D31" w:fill="ED7D31"/>
            <w:noWrap/>
            <w:vAlign w:val="bottom"/>
            <w:hideMark/>
            <w:tcPrChange w:id="4794" w:author="Gladiator Gladiator" w:date="2018-06-01T17:01:00Z">
              <w:tcPr>
                <w:tcW w:w="1036" w:type="dxa"/>
                <w:gridSpan w:val="2"/>
                <w:tcBorders>
                  <w:top w:val="single" w:sz="4" w:space="0" w:color="F4B084"/>
                  <w:left w:val="nil"/>
                  <w:bottom w:val="single" w:sz="4" w:space="0" w:color="F4B084"/>
                  <w:right w:val="nil"/>
                </w:tcBorders>
                <w:shd w:val="clear" w:color="ED7D31" w:fill="ED7D31"/>
                <w:noWrap/>
                <w:vAlign w:val="bottom"/>
                <w:hideMark/>
              </w:tcPr>
            </w:tcPrChange>
          </w:tcPr>
          <w:p w14:paraId="6C750236" w14:textId="77777777" w:rsidR="005F50D0" w:rsidRPr="005F50D0" w:rsidRDefault="005F50D0" w:rsidP="005F50D0">
            <w:pPr>
              <w:spacing w:after="0" w:line="240" w:lineRule="auto"/>
              <w:rPr>
                <w:ins w:id="4795" w:author="Gladiator Gladiator" w:date="2018-06-01T17:00:00Z"/>
                <w:rFonts w:ascii="Calibri" w:eastAsia="Times New Roman" w:hAnsi="Calibri" w:cs="Calibri"/>
                <w:b/>
                <w:bCs/>
                <w:color w:val="FFFFFF"/>
              </w:rPr>
            </w:pPr>
            <w:ins w:id="4796" w:author="Gladiator Gladiator" w:date="2018-06-01T17:00:00Z">
              <w:r w:rsidRPr="005F50D0">
                <w:rPr>
                  <w:rFonts w:ascii="Calibri" w:eastAsia="Times New Roman" w:hAnsi="Calibri" w:cs="Calibri"/>
                  <w:b/>
                  <w:bCs/>
                  <w:color w:val="FFFFFF"/>
                </w:rPr>
                <w:t>3rd min</w:t>
              </w:r>
            </w:ins>
          </w:p>
        </w:tc>
        <w:tc>
          <w:tcPr>
            <w:tcW w:w="1080" w:type="dxa"/>
            <w:tcBorders>
              <w:top w:val="single" w:sz="4" w:space="0" w:color="F4B084"/>
              <w:left w:val="nil"/>
              <w:bottom w:val="single" w:sz="4" w:space="0" w:color="F4B084"/>
              <w:right w:val="nil"/>
            </w:tcBorders>
            <w:shd w:val="clear" w:color="ED7D31" w:fill="ED7D31"/>
            <w:noWrap/>
            <w:vAlign w:val="bottom"/>
            <w:hideMark/>
            <w:tcPrChange w:id="4797" w:author="Gladiator Gladiator" w:date="2018-06-01T17:01:00Z">
              <w:tcPr>
                <w:tcW w:w="914" w:type="dxa"/>
                <w:gridSpan w:val="2"/>
                <w:tcBorders>
                  <w:top w:val="single" w:sz="4" w:space="0" w:color="F4B084"/>
                  <w:left w:val="nil"/>
                  <w:bottom w:val="single" w:sz="4" w:space="0" w:color="F4B084"/>
                  <w:right w:val="nil"/>
                </w:tcBorders>
                <w:shd w:val="clear" w:color="ED7D31" w:fill="ED7D31"/>
                <w:noWrap/>
                <w:vAlign w:val="bottom"/>
                <w:hideMark/>
              </w:tcPr>
            </w:tcPrChange>
          </w:tcPr>
          <w:p w14:paraId="5FE2B68B" w14:textId="77777777" w:rsidR="005F50D0" w:rsidRPr="005F50D0" w:rsidRDefault="005F50D0" w:rsidP="005F50D0">
            <w:pPr>
              <w:spacing w:after="0" w:line="240" w:lineRule="auto"/>
              <w:rPr>
                <w:ins w:id="4798" w:author="Gladiator Gladiator" w:date="2018-06-01T17:00:00Z"/>
                <w:rFonts w:ascii="Calibri" w:eastAsia="Times New Roman" w:hAnsi="Calibri" w:cs="Calibri"/>
                <w:b/>
                <w:bCs/>
                <w:color w:val="FFFFFF"/>
              </w:rPr>
            </w:pPr>
            <w:ins w:id="4799" w:author="Gladiator Gladiator" w:date="2018-06-01T17:00:00Z">
              <w:r w:rsidRPr="005F50D0">
                <w:rPr>
                  <w:rFonts w:ascii="Calibri" w:eastAsia="Times New Roman" w:hAnsi="Calibri" w:cs="Calibri"/>
                  <w:b/>
                  <w:bCs/>
                  <w:color w:val="FFFFFF"/>
                </w:rPr>
                <w:t>4th min</w:t>
              </w:r>
            </w:ins>
          </w:p>
        </w:tc>
        <w:tc>
          <w:tcPr>
            <w:tcW w:w="990" w:type="dxa"/>
            <w:tcBorders>
              <w:top w:val="single" w:sz="4" w:space="0" w:color="F4B084"/>
              <w:left w:val="nil"/>
              <w:bottom w:val="single" w:sz="4" w:space="0" w:color="F4B084"/>
              <w:right w:val="nil"/>
            </w:tcBorders>
            <w:shd w:val="clear" w:color="ED7D31" w:fill="ED7D31"/>
            <w:noWrap/>
            <w:vAlign w:val="bottom"/>
            <w:hideMark/>
            <w:tcPrChange w:id="4800" w:author="Gladiator Gladiator" w:date="2018-06-01T17:01:00Z">
              <w:tcPr>
                <w:tcW w:w="894" w:type="dxa"/>
                <w:gridSpan w:val="2"/>
                <w:tcBorders>
                  <w:top w:val="single" w:sz="4" w:space="0" w:color="F4B084"/>
                  <w:left w:val="nil"/>
                  <w:bottom w:val="single" w:sz="4" w:space="0" w:color="F4B084"/>
                  <w:right w:val="nil"/>
                </w:tcBorders>
                <w:shd w:val="clear" w:color="ED7D31" w:fill="ED7D31"/>
                <w:noWrap/>
                <w:vAlign w:val="bottom"/>
                <w:hideMark/>
              </w:tcPr>
            </w:tcPrChange>
          </w:tcPr>
          <w:p w14:paraId="1781E61D" w14:textId="77777777" w:rsidR="005F50D0" w:rsidRPr="005F50D0" w:rsidRDefault="005F50D0" w:rsidP="005F50D0">
            <w:pPr>
              <w:spacing w:after="0" w:line="240" w:lineRule="auto"/>
              <w:rPr>
                <w:ins w:id="4801" w:author="Gladiator Gladiator" w:date="2018-06-01T17:00:00Z"/>
                <w:rFonts w:ascii="Calibri" w:eastAsia="Times New Roman" w:hAnsi="Calibri" w:cs="Calibri"/>
                <w:b/>
                <w:bCs/>
                <w:color w:val="FFFFFF"/>
              </w:rPr>
            </w:pPr>
            <w:ins w:id="4802" w:author="Gladiator Gladiator" w:date="2018-06-01T17:00:00Z">
              <w:r w:rsidRPr="005F50D0">
                <w:rPr>
                  <w:rFonts w:ascii="Calibri" w:eastAsia="Times New Roman" w:hAnsi="Calibri" w:cs="Calibri"/>
                  <w:b/>
                  <w:bCs/>
                  <w:color w:val="FFFFFF"/>
                </w:rPr>
                <w:t>5th min</w:t>
              </w:r>
            </w:ins>
          </w:p>
        </w:tc>
        <w:tc>
          <w:tcPr>
            <w:tcW w:w="1396" w:type="dxa"/>
            <w:tcBorders>
              <w:top w:val="single" w:sz="4" w:space="0" w:color="F4B084"/>
              <w:left w:val="nil"/>
              <w:bottom w:val="single" w:sz="4" w:space="0" w:color="F4B084"/>
              <w:right w:val="single" w:sz="4" w:space="0" w:color="F4B084"/>
            </w:tcBorders>
            <w:shd w:val="clear" w:color="ED7D31" w:fill="ED7D31"/>
            <w:noWrap/>
            <w:vAlign w:val="bottom"/>
            <w:hideMark/>
            <w:tcPrChange w:id="4803"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ED7D31" w:fill="ED7D31"/>
                <w:noWrap/>
                <w:vAlign w:val="bottom"/>
                <w:hideMark/>
              </w:tcPr>
            </w:tcPrChange>
          </w:tcPr>
          <w:p w14:paraId="6D65A46C" w14:textId="77777777" w:rsidR="005F50D0" w:rsidRPr="005F50D0" w:rsidRDefault="005F50D0" w:rsidP="005F50D0">
            <w:pPr>
              <w:spacing w:after="0" w:line="240" w:lineRule="auto"/>
              <w:rPr>
                <w:ins w:id="4804" w:author="Gladiator Gladiator" w:date="2018-06-01T17:00:00Z"/>
                <w:rFonts w:ascii="Calibri" w:eastAsia="Times New Roman" w:hAnsi="Calibri" w:cs="Calibri"/>
                <w:b/>
                <w:bCs/>
                <w:color w:val="FFFFFF"/>
              </w:rPr>
            </w:pPr>
            <w:ins w:id="4805" w:author="Gladiator Gladiator" w:date="2018-06-01T17:00:00Z">
              <w:r w:rsidRPr="005F50D0">
                <w:rPr>
                  <w:rFonts w:ascii="Calibri" w:eastAsia="Times New Roman" w:hAnsi="Calibri" w:cs="Calibri"/>
                  <w:b/>
                  <w:bCs/>
                  <w:color w:val="FFFFFF"/>
                </w:rPr>
                <w:t>Set of minutes</w:t>
              </w:r>
            </w:ins>
          </w:p>
        </w:tc>
      </w:tr>
      <w:tr w:rsidR="005F50D0" w:rsidRPr="005F50D0" w14:paraId="762ED60B" w14:textId="77777777" w:rsidTr="005F50D0">
        <w:trPr>
          <w:trHeight w:val="258"/>
          <w:ins w:id="4806" w:author="Gladiator Gladiator" w:date="2018-06-01T17:00:00Z"/>
          <w:trPrChange w:id="4807"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FCE4D6" w:fill="FCE4D6"/>
            <w:vAlign w:val="bottom"/>
            <w:hideMark/>
            <w:tcPrChange w:id="4808"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FCE4D6" w:fill="FCE4D6"/>
                <w:vAlign w:val="bottom"/>
                <w:hideMark/>
              </w:tcPr>
            </w:tcPrChange>
          </w:tcPr>
          <w:p w14:paraId="14C72F1C" w14:textId="77777777" w:rsidR="005F50D0" w:rsidRPr="005F50D0" w:rsidRDefault="005F50D0" w:rsidP="005F50D0">
            <w:pPr>
              <w:spacing w:after="0" w:line="240" w:lineRule="auto"/>
              <w:rPr>
                <w:ins w:id="4809" w:author="Gladiator Gladiator" w:date="2018-06-01T17:00:00Z"/>
                <w:rFonts w:ascii="Calibri" w:eastAsia="Times New Roman" w:hAnsi="Calibri" w:cs="Calibri"/>
                <w:color w:val="000000"/>
              </w:rPr>
            </w:pPr>
            <w:ins w:id="4810" w:author="Gladiator Gladiator" w:date="2018-06-01T17:00:00Z">
              <w:r w:rsidRPr="005F50D0">
                <w:rPr>
                  <w:rFonts w:ascii="Calibri" w:eastAsia="Times New Roman" w:hAnsi="Calibri" w:cs="Calibri"/>
                  <w:color w:val="000000"/>
                </w:rPr>
                <w:t>User 1</w:t>
              </w:r>
            </w:ins>
          </w:p>
        </w:tc>
        <w:tc>
          <w:tcPr>
            <w:tcW w:w="1207" w:type="dxa"/>
            <w:tcBorders>
              <w:top w:val="single" w:sz="4" w:space="0" w:color="F4B084"/>
              <w:left w:val="nil"/>
              <w:bottom w:val="single" w:sz="4" w:space="0" w:color="F4B084"/>
              <w:right w:val="nil"/>
            </w:tcBorders>
            <w:shd w:val="clear" w:color="FCE4D6" w:fill="FCE4D6"/>
            <w:noWrap/>
            <w:vAlign w:val="bottom"/>
            <w:hideMark/>
            <w:tcPrChange w:id="4811"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386701CA" w14:textId="77777777" w:rsidR="005F50D0" w:rsidRPr="005F50D0" w:rsidRDefault="005F50D0" w:rsidP="005F50D0">
            <w:pPr>
              <w:spacing w:after="0" w:line="240" w:lineRule="auto"/>
              <w:rPr>
                <w:ins w:id="4812" w:author="Gladiator Gladiator" w:date="2018-06-01T17:00:00Z"/>
                <w:rFonts w:ascii="Calibri" w:eastAsia="Times New Roman" w:hAnsi="Calibri" w:cs="Calibri"/>
                <w:color w:val="000000"/>
              </w:rPr>
            </w:pPr>
            <w:ins w:id="4813" w:author="Gladiator Gladiator" w:date="2018-06-01T17:00:00Z">
              <w:r w:rsidRPr="005F50D0">
                <w:rPr>
                  <w:rFonts w:ascii="Calibri" w:eastAsia="Times New Roman" w:hAnsi="Calibri" w:cs="Calibri"/>
                  <w:color w:val="000000"/>
                </w:rPr>
                <w:t>relaxing</w:t>
              </w:r>
            </w:ins>
          </w:p>
        </w:tc>
        <w:tc>
          <w:tcPr>
            <w:tcW w:w="998" w:type="dxa"/>
            <w:tcBorders>
              <w:top w:val="single" w:sz="4" w:space="0" w:color="F4B084"/>
              <w:left w:val="nil"/>
              <w:bottom w:val="single" w:sz="4" w:space="0" w:color="F4B084"/>
              <w:right w:val="nil"/>
            </w:tcBorders>
            <w:shd w:val="clear" w:color="FCE4D6" w:fill="FCE4D6"/>
            <w:noWrap/>
            <w:vAlign w:val="bottom"/>
            <w:hideMark/>
            <w:tcPrChange w:id="4814" w:author="Gladiator Gladiator" w:date="2018-06-01T17:01:00Z">
              <w:tcPr>
                <w:tcW w:w="1117" w:type="dxa"/>
                <w:gridSpan w:val="2"/>
                <w:tcBorders>
                  <w:top w:val="single" w:sz="4" w:space="0" w:color="F4B084"/>
                  <w:left w:val="nil"/>
                  <w:bottom w:val="single" w:sz="4" w:space="0" w:color="F4B084"/>
                  <w:right w:val="nil"/>
                </w:tcBorders>
                <w:shd w:val="clear" w:color="FCE4D6" w:fill="FCE4D6"/>
                <w:noWrap/>
                <w:vAlign w:val="bottom"/>
                <w:hideMark/>
              </w:tcPr>
            </w:tcPrChange>
          </w:tcPr>
          <w:p w14:paraId="62BC7A32" w14:textId="77777777" w:rsidR="005F50D0" w:rsidRPr="005F50D0" w:rsidRDefault="005F50D0" w:rsidP="005F50D0">
            <w:pPr>
              <w:spacing w:after="0" w:line="240" w:lineRule="auto"/>
              <w:jc w:val="right"/>
              <w:rPr>
                <w:ins w:id="4815" w:author="Gladiator Gladiator" w:date="2018-06-01T17:00:00Z"/>
                <w:rFonts w:ascii="Calibri" w:eastAsia="Times New Roman" w:hAnsi="Calibri" w:cs="Calibri"/>
                <w:color w:val="000000"/>
              </w:rPr>
            </w:pPr>
            <w:ins w:id="4816" w:author="Gladiator Gladiator" w:date="2018-06-01T17:00:00Z">
              <w:r w:rsidRPr="005F50D0">
                <w:rPr>
                  <w:rFonts w:ascii="Calibri" w:eastAsia="Times New Roman" w:hAnsi="Calibri" w:cs="Calibri"/>
                  <w:color w:val="000000"/>
                </w:rPr>
                <w:t>0.101</w:t>
              </w:r>
            </w:ins>
          </w:p>
        </w:tc>
        <w:tc>
          <w:tcPr>
            <w:tcW w:w="1080" w:type="dxa"/>
            <w:tcBorders>
              <w:top w:val="single" w:sz="4" w:space="0" w:color="F4B084"/>
              <w:left w:val="nil"/>
              <w:bottom w:val="single" w:sz="4" w:space="0" w:color="F4B084"/>
              <w:right w:val="nil"/>
            </w:tcBorders>
            <w:shd w:val="clear" w:color="FCE4D6" w:fill="FCE4D6"/>
            <w:noWrap/>
            <w:vAlign w:val="bottom"/>
            <w:hideMark/>
            <w:tcPrChange w:id="4817"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73A8CBDE" w14:textId="77777777" w:rsidR="005F50D0" w:rsidRPr="005F50D0" w:rsidRDefault="005F50D0" w:rsidP="005F50D0">
            <w:pPr>
              <w:spacing w:after="0" w:line="240" w:lineRule="auto"/>
              <w:jc w:val="right"/>
              <w:rPr>
                <w:ins w:id="4818" w:author="Gladiator Gladiator" w:date="2018-06-01T17:00:00Z"/>
                <w:rFonts w:ascii="Calibri" w:eastAsia="Times New Roman" w:hAnsi="Calibri" w:cs="Calibri"/>
                <w:color w:val="000000"/>
              </w:rPr>
            </w:pPr>
            <w:ins w:id="4819" w:author="Gladiator Gladiator" w:date="2018-06-01T17:00:00Z">
              <w:r w:rsidRPr="005F50D0">
                <w:rPr>
                  <w:rFonts w:ascii="Calibri" w:eastAsia="Times New Roman" w:hAnsi="Calibri" w:cs="Calibri"/>
                  <w:color w:val="000000"/>
                </w:rPr>
                <w:t>0.138</w:t>
              </w:r>
            </w:ins>
          </w:p>
        </w:tc>
        <w:tc>
          <w:tcPr>
            <w:tcW w:w="990" w:type="dxa"/>
            <w:tcBorders>
              <w:top w:val="single" w:sz="4" w:space="0" w:color="F4B084"/>
              <w:left w:val="nil"/>
              <w:bottom w:val="single" w:sz="4" w:space="0" w:color="F4B084"/>
              <w:right w:val="nil"/>
            </w:tcBorders>
            <w:shd w:val="clear" w:color="FCE4D6" w:fill="FCE4D6"/>
            <w:noWrap/>
            <w:vAlign w:val="bottom"/>
            <w:hideMark/>
            <w:tcPrChange w:id="4820" w:author="Gladiator Gladiator" w:date="2018-06-01T17:01:00Z">
              <w:tcPr>
                <w:tcW w:w="1036" w:type="dxa"/>
                <w:gridSpan w:val="2"/>
                <w:tcBorders>
                  <w:top w:val="single" w:sz="4" w:space="0" w:color="F4B084"/>
                  <w:left w:val="nil"/>
                  <w:bottom w:val="single" w:sz="4" w:space="0" w:color="F4B084"/>
                  <w:right w:val="nil"/>
                </w:tcBorders>
                <w:shd w:val="clear" w:color="FCE4D6" w:fill="FCE4D6"/>
                <w:noWrap/>
                <w:vAlign w:val="bottom"/>
                <w:hideMark/>
              </w:tcPr>
            </w:tcPrChange>
          </w:tcPr>
          <w:p w14:paraId="2DA1FF95" w14:textId="77777777" w:rsidR="005F50D0" w:rsidRPr="005F50D0" w:rsidRDefault="005F50D0" w:rsidP="005F50D0">
            <w:pPr>
              <w:spacing w:after="0" w:line="240" w:lineRule="auto"/>
              <w:jc w:val="right"/>
              <w:rPr>
                <w:ins w:id="4821" w:author="Gladiator Gladiator" w:date="2018-06-01T17:00:00Z"/>
                <w:rFonts w:ascii="Calibri" w:eastAsia="Times New Roman" w:hAnsi="Calibri" w:cs="Calibri"/>
                <w:color w:val="000000"/>
              </w:rPr>
            </w:pPr>
            <w:ins w:id="4822" w:author="Gladiator Gladiator" w:date="2018-06-01T17:00:00Z">
              <w:r w:rsidRPr="005F50D0">
                <w:rPr>
                  <w:rFonts w:ascii="Calibri" w:eastAsia="Times New Roman" w:hAnsi="Calibri" w:cs="Calibri"/>
                  <w:color w:val="000000"/>
                </w:rPr>
                <w:t>0.312</w:t>
              </w:r>
            </w:ins>
          </w:p>
        </w:tc>
        <w:tc>
          <w:tcPr>
            <w:tcW w:w="1080" w:type="dxa"/>
            <w:tcBorders>
              <w:top w:val="single" w:sz="4" w:space="0" w:color="F4B084"/>
              <w:left w:val="nil"/>
              <w:bottom w:val="single" w:sz="4" w:space="0" w:color="F4B084"/>
              <w:right w:val="nil"/>
            </w:tcBorders>
            <w:shd w:val="clear" w:color="FCE4D6" w:fill="FCE4D6"/>
            <w:noWrap/>
            <w:vAlign w:val="bottom"/>
            <w:hideMark/>
            <w:tcPrChange w:id="4823" w:author="Gladiator Gladiator" w:date="2018-06-01T17:01:00Z">
              <w:tcPr>
                <w:tcW w:w="914" w:type="dxa"/>
                <w:gridSpan w:val="2"/>
                <w:tcBorders>
                  <w:top w:val="single" w:sz="4" w:space="0" w:color="F4B084"/>
                  <w:left w:val="nil"/>
                  <w:bottom w:val="single" w:sz="4" w:space="0" w:color="F4B084"/>
                  <w:right w:val="nil"/>
                </w:tcBorders>
                <w:shd w:val="clear" w:color="FCE4D6" w:fill="FCE4D6"/>
                <w:noWrap/>
                <w:vAlign w:val="bottom"/>
                <w:hideMark/>
              </w:tcPr>
            </w:tcPrChange>
          </w:tcPr>
          <w:p w14:paraId="3AD6BB64" w14:textId="77777777" w:rsidR="005F50D0" w:rsidRPr="005F50D0" w:rsidRDefault="005F50D0" w:rsidP="005F50D0">
            <w:pPr>
              <w:spacing w:after="0" w:line="240" w:lineRule="auto"/>
              <w:jc w:val="right"/>
              <w:rPr>
                <w:ins w:id="4824" w:author="Gladiator Gladiator" w:date="2018-06-01T17:00:00Z"/>
                <w:rFonts w:ascii="Calibri" w:eastAsia="Times New Roman" w:hAnsi="Calibri" w:cs="Calibri"/>
                <w:color w:val="000000"/>
              </w:rPr>
            </w:pPr>
            <w:ins w:id="4825" w:author="Gladiator Gladiator" w:date="2018-06-01T17:00:00Z">
              <w:r w:rsidRPr="005F50D0">
                <w:rPr>
                  <w:rFonts w:ascii="Calibri" w:eastAsia="Times New Roman" w:hAnsi="Calibri" w:cs="Calibri"/>
                  <w:color w:val="000000"/>
                </w:rPr>
                <w:t>0.253</w:t>
              </w:r>
            </w:ins>
          </w:p>
        </w:tc>
        <w:tc>
          <w:tcPr>
            <w:tcW w:w="990" w:type="dxa"/>
            <w:tcBorders>
              <w:top w:val="single" w:sz="4" w:space="0" w:color="F4B084"/>
              <w:left w:val="nil"/>
              <w:bottom w:val="single" w:sz="4" w:space="0" w:color="F4B084"/>
              <w:right w:val="nil"/>
            </w:tcBorders>
            <w:shd w:val="clear" w:color="FCE4D6" w:fill="FCE4D6"/>
            <w:noWrap/>
            <w:vAlign w:val="bottom"/>
            <w:hideMark/>
            <w:tcPrChange w:id="4826" w:author="Gladiator Gladiator" w:date="2018-06-01T17:01:00Z">
              <w:tcPr>
                <w:tcW w:w="894" w:type="dxa"/>
                <w:gridSpan w:val="2"/>
                <w:tcBorders>
                  <w:top w:val="single" w:sz="4" w:space="0" w:color="F4B084"/>
                  <w:left w:val="nil"/>
                  <w:bottom w:val="single" w:sz="4" w:space="0" w:color="F4B084"/>
                  <w:right w:val="nil"/>
                </w:tcBorders>
                <w:shd w:val="clear" w:color="FCE4D6" w:fill="FCE4D6"/>
                <w:noWrap/>
                <w:vAlign w:val="bottom"/>
                <w:hideMark/>
              </w:tcPr>
            </w:tcPrChange>
          </w:tcPr>
          <w:p w14:paraId="5ADFB103" w14:textId="77777777" w:rsidR="005F50D0" w:rsidRPr="005F50D0" w:rsidRDefault="005F50D0" w:rsidP="005F50D0">
            <w:pPr>
              <w:spacing w:after="0" w:line="240" w:lineRule="auto"/>
              <w:jc w:val="right"/>
              <w:rPr>
                <w:ins w:id="4827" w:author="Gladiator Gladiator" w:date="2018-06-01T17:00:00Z"/>
                <w:rFonts w:ascii="Calibri" w:eastAsia="Times New Roman" w:hAnsi="Calibri" w:cs="Calibri"/>
                <w:color w:val="000000"/>
              </w:rPr>
            </w:pPr>
            <w:ins w:id="4828" w:author="Gladiator Gladiator" w:date="2018-06-01T17:00:00Z">
              <w:r w:rsidRPr="005F50D0">
                <w:rPr>
                  <w:rFonts w:ascii="Calibri" w:eastAsia="Times New Roman" w:hAnsi="Calibri" w:cs="Calibri"/>
                  <w:color w:val="000000"/>
                </w:rPr>
                <w:t>0.266</w:t>
              </w:r>
            </w:ins>
          </w:p>
        </w:tc>
        <w:tc>
          <w:tcPr>
            <w:tcW w:w="1396" w:type="dxa"/>
            <w:tcBorders>
              <w:top w:val="single" w:sz="4" w:space="0" w:color="F4B084"/>
              <w:left w:val="nil"/>
              <w:bottom w:val="single" w:sz="4" w:space="0" w:color="F4B084"/>
              <w:right w:val="single" w:sz="4" w:space="0" w:color="F4B084"/>
            </w:tcBorders>
            <w:shd w:val="clear" w:color="FCE4D6" w:fill="FCE4D6"/>
            <w:noWrap/>
            <w:vAlign w:val="bottom"/>
            <w:hideMark/>
            <w:tcPrChange w:id="4829"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52969715" w14:textId="77777777" w:rsidR="005F50D0" w:rsidRPr="005F50D0" w:rsidRDefault="005F50D0" w:rsidP="005F50D0">
            <w:pPr>
              <w:spacing w:after="0" w:line="240" w:lineRule="auto"/>
              <w:jc w:val="right"/>
              <w:rPr>
                <w:ins w:id="4830" w:author="Gladiator Gladiator" w:date="2018-06-01T17:00:00Z"/>
                <w:rFonts w:ascii="Calibri" w:eastAsia="Times New Roman" w:hAnsi="Calibri" w:cs="Calibri"/>
                <w:color w:val="000000"/>
              </w:rPr>
            </w:pPr>
            <w:ins w:id="4831" w:author="Gladiator Gladiator" w:date="2018-06-01T17:00:00Z">
              <w:r w:rsidRPr="005F50D0">
                <w:rPr>
                  <w:rFonts w:ascii="Calibri" w:eastAsia="Times New Roman" w:hAnsi="Calibri" w:cs="Calibri"/>
                  <w:color w:val="000000"/>
                </w:rPr>
                <w:t>0.214</w:t>
              </w:r>
            </w:ins>
          </w:p>
        </w:tc>
      </w:tr>
      <w:tr w:rsidR="005F50D0" w:rsidRPr="005F50D0" w14:paraId="2C5A8E73" w14:textId="77777777" w:rsidTr="005F50D0">
        <w:tblPrEx>
          <w:tblPrExChange w:id="4832" w:author="Gladiator Gladiator" w:date="2018-06-01T17:01:00Z">
            <w:tblPrEx>
              <w:tblW w:w="9463" w:type="dxa"/>
            </w:tblPrEx>
          </w:tblPrExChange>
        </w:tblPrEx>
        <w:trPr>
          <w:trHeight w:val="258"/>
          <w:ins w:id="4833" w:author="Gladiator Gladiator" w:date="2018-06-01T17:00:00Z"/>
          <w:trPrChange w:id="4834" w:author="Gladiator Gladiator" w:date="2018-06-01T17:01:00Z">
            <w:trPr>
              <w:gridAfter w:val="0"/>
              <w:trHeight w:val="277"/>
            </w:trPr>
          </w:trPrChange>
        </w:trPr>
        <w:tc>
          <w:tcPr>
            <w:tcW w:w="2020" w:type="dxa"/>
            <w:tcBorders>
              <w:top w:val="single" w:sz="4" w:space="0" w:color="F4B084"/>
              <w:left w:val="single" w:sz="4" w:space="0" w:color="F4B084"/>
              <w:bottom w:val="single" w:sz="4" w:space="0" w:color="F4B084"/>
              <w:right w:val="nil"/>
            </w:tcBorders>
            <w:shd w:val="clear" w:color="auto" w:fill="auto"/>
            <w:vAlign w:val="bottom"/>
            <w:hideMark/>
            <w:tcPrChange w:id="4835" w:author="Gladiator Gladiator" w:date="2018-06-01T17:01:00Z">
              <w:tcPr>
                <w:tcW w:w="1958" w:type="dxa"/>
                <w:tcBorders>
                  <w:top w:val="single" w:sz="4" w:space="0" w:color="F4B084"/>
                  <w:left w:val="single" w:sz="4" w:space="0" w:color="F4B084"/>
                  <w:bottom w:val="single" w:sz="4" w:space="0" w:color="F4B084"/>
                  <w:right w:val="nil"/>
                </w:tcBorders>
                <w:shd w:val="clear" w:color="auto" w:fill="auto"/>
                <w:vAlign w:val="bottom"/>
                <w:hideMark/>
              </w:tcPr>
            </w:tcPrChange>
          </w:tcPr>
          <w:p w14:paraId="7DD666E4" w14:textId="77777777" w:rsidR="005F50D0" w:rsidRPr="005F50D0" w:rsidRDefault="005F50D0" w:rsidP="005F50D0">
            <w:pPr>
              <w:spacing w:after="0" w:line="240" w:lineRule="auto"/>
              <w:rPr>
                <w:ins w:id="4836" w:author="Gladiator Gladiator" w:date="2018-06-01T17:00:00Z"/>
                <w:rFonts w:ascii="Calibri" w:eastAsia="Times New Roman" w:hAnsi="Calibri" w:cs="Calibri"/>
                <w:color w:val="000000"/>
              </w:rPr>
            </w:pPr>
            <w:ins w:id="4837" w:author="Gladiator Gladiator" w:date="2018-06-01T17:00:00Z">
              <w:r w:rsidRPr="005F50D0">
                <w:rPr>
                  <w:rFonts w:ascii="Calibri" w:eastAsia="Times New Roman" w:hAnsi="Calibri" w:cs="Calibri"/>
                  <w:color w:val="000000"/>
                </w:rPr>
                <w:t>User 1</w:t>
              </w:r>
            </w:ins>
          </w:p>
        </w:tc>
        <w:tc>
          <w:tcPr>
            <w:tcW w:w="1207" w:type="dxa"/>
            <w:tcBorders>
              <w:top w:val="single" w:sz="4" w:space="0" w:color="F4B084"/>
              <w:left w:val="nil"/>
              <w:bottom w:val="single" w:sz="4" w:space="0" w:color="F4B084"/>
              <w:right w:val="nil"/>
            </w:tcBorders>
            <w:shd w:val="clear" w:color="auto" w:fill="auto"/>
            <w:noWrap/>
            <w:vAlign w:val="bottom"/>
            <w:hideMark/>
            <w:tcPrChange w:id="4838"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2536459F" w14:textId="77777777" w:rsidR="005F50D0" w:rsidRPr="005F50D0" w:rsidRDefault="005F50D0" w:rsidP="005F50D0">
            <w:pPr>
              <w:spacing w:after="0" w:line="240" w:lineRule="auto"/>
              <w:rPr>
                <w:ins w:id="4839" w:author="Gladiator Gladiator" w:date="2018-06-01T17:00:00Z"/>
                <w:rFonts w:ascii="Calibri" w:eastAsia="Times New Roman" w:hAnsi="Calibri" w:cs="Calibri"/>
                <w:color w:val="000000"/>
              </w:rPr>
            </w:pPr>
            <w:ins w:id="4840" w:author="Gladiator Gladiator" w:date="2018-06-01T17:00:00Z">
              <w:r w:rsidRPr="005F50D0">
                <w:rPr>
                  <w:rFonts w:ascii="Calibri" w:eastAsia="Times New Roman" w:hAnsi="Calibri" w:cs="Calibri"/>
                  <w:color w:val="000000"/>
                </w:rPr>
                <w:t>testing</w:t>
              </w:r>
            </w:ins>
          </w:p>
        </w:tc>
        <w:tc>
          <w:tcPr>
            <w:tcW w:w="998" w:type="dxa"/>
            <w:tcBorders>
              <w:top w:val="single" w:sz="4" w:space="0" w:color="F4B084"/>
              <w:left w:val="nil"/>
              <w:bottom w:val="single" w:sz="4" w:space="0" w:color="F4B084"/>
              <w:right w:val="nil"/>
            </w:tcBorders>
            <w:shd w:val="clear" w:color="auto" w:fill="auto"/>
            <w:noWrap/>
            <w:vAlign w:val="bottom"/>
            <w:hideMark/>
            <w:tcPrChange w:id="4841" w:author="Gladiator Gladiator" w:date="2018-06-01T17:01:00Z">
              <w:tcPr>
                <w:tcW w:w="1109" w:type="dxa"/>
                <w:gridSpan w:val="2"/>
                <w:tcBorders>
                  <w:top w:val="single" w:sz="4" w:space="0" w:color="F4B084"/>
                  <w:left w:val="nil"/>
                  <w:bottom w:val="single" w:sz="4" w:space="0" w:color="F4B084"/>
                  <w:right w:val="nil"/>
                </w:tcBorders>
                <w:shd w:val="clear" w:color="auto" w:fill="auto"/>
                <w:noWrap/>
                <w:vAlign w:val="bottom"/>
                <w:hideMark/>
              </w:tcPr>
            </w:tcPrChange>
          </w:tcPr>
          <w:p w14:paraId="2E19A3ED" w14:textId="77777777" w:rsidR="005F50D0" w:rsidRPr="005F50D0" w:rsidRDefault="005F50D0" w:rsidP="005F50D0">
            <w:pPr>
              <w:spacing w:after="0" w:line="240" w:lineRule="auto"/>
              <w:jc w:val="right"/>
              <w:rPr>
                <w:ins w:id="4842" w:author="Gladiator Gladiator" w:date="2018-06-01T17:00:00Z"/>
                <w:rFonts w:ascii="Calibri" w:eastAsia="Times New Roman" w:hAnsi="Calibri" w:cs="Calibri"/>
                <w:color w:val="000000"/>
              </w:rPr>
            </w:pPr>
            <w:ins w:id="4843" w:author="Gladiator Gladiator" w:date="2018-06-01T17:00:00Z">
              <w:r w:rsidRPr="005F50D0">
                <w:rPr>
                  <w:rFonts w:ascii="Calibri" w:eastAsia="Times New Roman" w:hAnsi="Calibri" w:cs="Calibri"/>
                  <w:color w:val="000000"/>
                </w:rPr>
                <w:t>0.585</w:t>
              </w:r>
            </w:ins>
          </w:p>
        </w:tc>
        <w:tc>
          <w:tcPr>
            <w:tcW w:w="1080" w:type="dxa"/>
            <w:tcBorders>
              <w:top w:val="single" w:sz="4" w:space="0" w:color="F4B084"/>
              <w:left w:val="nil"/>
              <w:bottom w:val="single" w:sz="4" w:space="0" w:color="F4B084"/>
              <w:right w:val="nil"/>
            </w:tcBorders>
            <w:shd w:val="clear" w:color="auto" w:fill="auto"/>
            <w:noWrap/>
            <w:vAlign w:val="bottom"/>
            <w:hideMark/>
            <w:tcPrChange w:id="4844"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28B299A9" w14:textId="77777777" w:rsidR="005F50D0" w:rsidRPr="005F50D0" w:rsidRDefault="005F50D0" w:rsidP="005F50D0">
            <w:pPr>
              <w:spacing w:after="0" w:line="240" w:lineRule="auto"/>
              <w:jc w:val="right"/>
              <w:rPr>
                <w:ins w:id="4845" w:author="Gladiator Gladiator" w:date="2018-06-01T17:00:00Z"/>
                <w:rFonts w:ascii="Calibri" w:eastAsia="Times New Roman" w:hAnsi="Calibri" w:cs="Calibri"/>
                <w:color w:val="000000"/>
              </w:rPr>
            </w:pPr>
            <w:ins w:id="4846" w:author="Gladiator Gladiator" w:date="2018-06-01T17:00:00Z">
              <w:r w:rsidRPr="005F50D0">
                <w:rPr>
                  <w:rFonts w:ascii="Calibri" w:eastAsia="Times New Roman" w:hAnsi="Calibri" w:cs="Calibri"/>
                  <w:color w:val="000000"/>
                </w:rPr>
                <w:t>0.539</w:t>
              </w:r>
            </w:ins>
          </w:p>
        </w:tc>
        <w:tc>
          <w:tcPr>
            <w:tcW w:w="990" w:type="dxa"/>
            <w:tcBorders>
              <w:top w:val="single" w:sz="4" w:space="0" w:color="F4B084"/>
              <w:left w:val="nil"/>
              <w:bottom w:val="single" w:sz="4" w:space="0" w:color="F4B084"/>
              <w:right w:val="nil"/>
            </w:tcBorders>
            <w:shd w:val="clear" w:color="auto" w:fill="auto"/>
            <w:noWrap/>
            <w:vAlign w:val="bottom"/>
            <w:hideMark/>
            <w:tcPrChange w:id="4847" w:author="Gladiator Gladiator" w:date="2018-06-01T17:01:00Z">
              <w:tcPr>
                <w:tcW w:w="1029" w:type="dxa"/>
                <w:gridSpan w:val="2"/>
                <w:tcBorders>
                  <w:top w:val="single" w:sz="4" w:space="0" w:color="F4B084"/>
                  <w:left w:val="nil"/>
                  <w:bottom w:val="single" w:sz="4" w:space="0" w:color="F4B084"/>
                  <w:right w:val="nil"/>
                </w:tcBorders>
                <w:shd w:val="clear" w:color="auto" w:fill="auto"/>
                <w:noWrap/>
                <w:vAlign w:val="bottom"/>
                <w:hideMark/>
              </w:tcPr>
            </w:tcPrChange>
          </w:tcPr>
          <w:p w14:paraId="66BDA4B6" w14:textId="77777777" w:rsidR="005F50D0" w:rsidRPr="005F50D0" w:rsidRDefault="005F50D0" w:rsidP="005F50D0">
            <w:pPr>
              <w:spacing w:after="0" w:line="240" w:lineRule="auto"/>
              <w:jc w:val="right"/>
              <w:rPr>
                <w:ins w:id="4848" w:author="Gladiator Gladiator" w:date="2018-06-01T17:00:00Z"/>
                <w:rFonts w:ascii="Calibri" w:eastAsia="Times New Roman" w:hAnsi="Calibri" w:cs="Calibri"/>
                <w:color w:val="000000"/>
              </w:rPr>
            </w:pPr>
            <w:ins w:id="4849" w:author="Gladiator Gladiator" w:date="2018-06-01T17:00:00Z">
              <w:r w:rsidRPr="005F50D0">
                <w:rPr>
                  <w:rFonts w:ascii="Calibri" w:eastAsia="Times New Roman" w:hAnsi="Calibri" w:cs="Calibri"/>
                  <w:color w:val="000000"/>
                </w:rPr>
                <w:t>0.734</w:t>
              </w:r>
            </w:ins>
          </w:p>
        </w:tc>
        <w:tc>
          <w:tcPr>
            <w:tcW w:w="1080" w:type="dxa"/>
            <w:tcBorders>
              <w:top w:val="single" w:sz="4" w:space="0" w:color="F4B084"/>
              <w:left w:val="nil"/>
              <w:bottom w:val="single" w:sz="4" w:space="0" w:color="F4B084"/>
              <w:right w:val="nil"/>
            </w:tcBorders>
            <w:shd w:val="clear" w:color="auto" w:fill="auto"/>
            <w:noWrap/>
            <w:vAlign w:val="bottom"/>
            <w:hideMark/>
            <w:tcPrChange w:id="4850" w:author="Gladiator Gladiator" w:date="2018-06-01T17:01:00Z">
              <w:tcPr>
                <w:tcW w:w="908" w:type="dxa"/>
                <w:gridSpan w:val="2"/>
                <w:tcBorders>
                  <w:top w:val="single" w:sz="4" w:space="0" w:color="F4B084"/>
                  <w:left w:val="nil"/>
                  <w:bottom w:val="single" w:sz="4" w:space="0" w:color="F4B084"/>
                  <w:right w:val="nil"/>
                </w:tcBorders>
                <w:shd w:val="clear" w:color="auto" w:fill="auto"/>
                <w:noWrap/>
                <w:vAlign w:val="bottom"/>
                <w:hideMark/>
              </w:tcPr>
            </w:tcPrChange>
          </w:tcPr>
          <w:p w14:paraId="1464BC6D" w14:textId="77777777" w:rsidR="005F50D0" w:rsidRPr="005F50D0" w:rsidRDefault="005F50D0" w:rsidP="005F50D0">
            <w:pPr>
              <w:spacing w:after="0" w:line="240" w:lineRule="auto"/>
              <w:jc w:val="right"/>
              <w:rPr>
                <w:ins w:id="4851" w:author="Gladiator Gladiator" w:date="2018-06-01T17:00:00Z"/>
                <w:rFonts w:ascii="Calibri" w:eastAsia="Times New Roman" w:hAnsi="Calibri" w:cs="Calibri"/>
                <w:color w:val="000000"/>
              </w:rPr>
            </w:pPr>
            <w:ins w:id="4852" w:author="Gladiator Gladiator" w:date="2018-06-01T17:00:00Z">
              <w:r w:rsidRPr="005F50D0">
                <w:rPr>
                  <w:rFonts w:ascii="Calibri" w:eastAsia="Times New Roman" w:hAnsi="Calibri" w:cs="Calibri"/>
                  <w:color w:val="000000"/>
                </w:rPr>
                <w:t>0.749</w:t>
              </w:r>
            </w:ins>
          </w:p>
        </w:tc>
        <w:tc>
          <w:tcPr>
            <w:tcW w:w="990" w:type="dxa"/>
            <w:tcBorders>
              <w:top w:val="single" w:sz="4" w:space="0" w:color="F4B084"/>
              <w:left w:val="nil"/>
              <w:bottom w:val="single" w:sz="4" w:space="0" w:color="F4B084"/>
              <w:right w:val="nil"/>
            </w:tcBorders>
            <w:shd w:val="clear" w:color="auto" w:fill="auto"/>
            <w:noWrap/>
            <w:vAlign w:val="bottom"/>
            <w:hideMark/>
            <w:tcPrChange w:id="4853" w:author="Gladiator Gladiator" w:date="2018-06-01T17:01:00Z">
              <w:tcPr>
                <w:tcW w:w="888" w:type="dxa"/>
                <w:gridSpan w:val="2"/>
                <w:tcBorders>
                  <w:top w:val="single" w:sz="4" w:space="0" w:color="F4B084"/>
                  <w:left w:val="nil"/>
                  <w:bottom w:val="single" w:sz="4" w:space="0" w:color="F4B084"/>
                  <w:right w:val="nil"/>
                </w:tcBorders>
                <w:shd w:val="clear" w:color="auto" w:fill="auto"/>
                <w:noWrap/>
                <w:vAlign w:val="bottom"/>
                <w:hideMark/>
              </w:tcPr>
            </w:tcPrChange>
          </w:tcPr>
          <w:p w14:paraId="779D610F" w14:textId="77777777" w:rsidR="005F50D0" w:rsidRPr="005F50D0" w:rsidRDefault="005F50D0" w:rsidP="005F50D0">
            <w:pPr>
              <w:spacing w:after="0" w:line="240" w:lineRule="auto"/>
              <w:jc w:val="right"/>
              <w:rPr>
                <w:ins w:id="4854" w:author="Gladiator Gladiator" w:date="2018-06-01T17:00:00Z"/>
                <w:rFonts w:ascii="Calibri" w:eastAsia="Times New Roman" w:hAnsi="Calibri" w:cs="Calibri"/>
                <w:color w:val="000000"/>
              </w:rPr>
            </w:pPr>
            <w:ins w:id="4855" w:author="Gladiator Gladiator" w:date="2018-06-01T17:00:00Z">
              <w:r w:rsidRPr="005F50D0">
                <w:rPr>
                  <w:rFonts w:ascii="Calibri" w:eastAsia="Times New Roman" w:hAnsi="Calibri" w:cs="Calibri"/>
                  <w:color w:val="000000"/>
                </w:rPr>
                <w:t>0.775</w:t>
              </w:r>
            </w:ins>
          </w:p>
        </w:tc>
        <w:tc>
          <w:tcPr>
            <w:tcW w:w="1396" w:type="dxa"/>
            <w:tcBorders>
              <w:top w:val="single" w:sz="4" w:space="0" w:color="F4B084"/>
              <w:left w:val="nil"/>
              <w:bottom w:val="single" w:sz="4" w:space="0" w:color="F4B084"/>
              <w:right w:val="single" w:sz="4" w:space="0" w:color="F4B084"/>
            </w:tcBorders>
            <w:shd w:val="clear" w:color="auto" w:fill="auto"/>
            <w:noWrap/>
            <w:vAlign w:val="bottom"/>
            <w:hideMark/>
            <w:tcPrChange w:id="4856" w:author="Gladiator Gladiator" w:date="2018-06-01T17:01:00Z">
              <w:tcPr>
                <w:tcW w:w="1231" w:type="dxa"/>
                <w:gridSpan w:val="2"/>
                <w:tcBorders>
                  <w:top w:val="single" w:sz="4" w:space="0" w:color="F4B084"/>
                  <w:left w:val="nil"/>
                  <w:bottom w:val="single" w:sz="4" w:space="0" w:color="F4B084"/>
                  <w:right w:val="single" w:sz="4" w:space="0" w:color="F4B084"/>
                </w:tcBorders>
                <w:shd w:val="clear" w:color="auto" w:fill="auto"/>
                <w:noWrap/>
                <w:vAlign w:val="bottom"/>
                <w:hideMark/>
              </w:tcPr>
            </w:tcPrChange>
          </w:tcPr>
          <w:p w14:paraId="6BA176E1" w14:textId="77777777" w:rsidR="005F50D0" w:rsidRPr="005F50D0" w:rsidRDefault="005F50D0" w:rsidP="005F50D0">
            <w:pPr>
              <w:spacing w:after="0" w:line="240" w:lineRule="auto"/>
              <w:jc w:val="right"/>
              <w:rPr>
                <w:ins w:id="4857" w:author="Gladiator Gladiator" w:date="2018-06-01T17:00:00Z"/>
                <w:rFonts w:ascii="Calibri" w:eastAsia="Times New Roman" w:hAnsi="Calibri" w:cs="Calibri"/>
                <w:color w:val="000000"/>
              </w:rPr>
            </w:pPr>
            <w:ins w:id="4858" w:author="Gladiator Gladiator" w:date="2018-06-01T17:00:00Z">
              <w:r w:rsidRPr="005F50D0">
                <w:rPr>
                  <w:rFonts w:ascii="Calibri" w:eastAsia="Times New Roman" w:hAnsi="Calibri" w:cs="Calibri"/>
                  <w:color w:val="000000"/>
                </w:rPr>
                <w:t>0.676</w:t>
              </w:r>
            </w:ins>
          </w:p>
        </w:tc>
      </w:tr>
      <w:tr w:rsidR="005F50D0" w:rsidRPr="005F50D0" w14:paraId="44FCA99C" w14:textId="77777777" w:rsidTr="005F50D0">
        <w:trPr>
          <w:trHeight w:val="258"/>
          <w:ins w:id="4859" w:author="Gladiator Gladiator" w:date="2018-06-01T17:00:00Z"/>
          <w:trPrChange w:id="4860"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FCE4D6" w:fill="FCE4D6"/>
            <w:noWrap/>
            <w:vAlign w:val="bottom"/>
            <w:hideMark/>
            <w:tcPrChange w:id="4861"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29179D3B" w14:textId="77777777" w:rsidR="005F50D0" w:rsidRPr="005F50D0" w:rsidRDefault="005F50D0" w:rsidP="005F50D0">
            <w:pPr>
              <w:spacing w:after="0" w:line="240" w:lineRule="auto"/>
              <w:rPr>
                <w:ins w:id="4862" w:author="Gladiator Gladiator" w:date="2018-06-01T17:00:00Z"/>
                <w:rFonts w:ascii="Calibri" w:eastAsia="Times New Roman" w:hAnsi="Calibri" w:cs="Calibri"/>
                <w:color w:val="000000"/>
              </w:rPr>
            </w:pPr>
            <w:ins w:id="4863" w:author="Gladiator Gladiator" w:date="2018-06-01T17:00:00Z">
              <w:r w:rsidRPr="005F50D0">
                <w:rPr>
                  <w:rFonts w:ascii="Calibri" w:eastAsia="Times New Roman" w:hAnsi="Calibri" w:cs="Calibri"/>
                  <w:color w:val="000000"/>
                </w:rPr>
                <w:t>User 2</w:t>
              </w:r>
            </w:ins>
          </w:p>
        </w:tc>
        <w:tc>
          <w:tcPr>
            <w:tcW w:w="1207" w:type="dxa"/>
            <w:tcBorders>
              <w:top w:val="single" w:sz="4" w:space="0" w:color="F4B084"/>
              <w:left w:val="nil"/>
              <w:bottom w:val="single" w:sz="4" w:space="0" w:color="F4B084"/>
              <w:right w:val="nil"/>
            </w:tcBorders>
            <w:shd w:val="clear" w:color="FCE4D6" w:fill="FCE4D6"/>
            <w:noWrap/>
            <w:vAlign w:val="bottom"/>
            <w:hideMark/>
            <w:tcPrChange w:id="4864"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09F7B6E8" w14:textId="77777777" w:rsidR="005F50D0" w:rsidRPr="005F50D0" w:rsidRDefault="005F50D0" w:rsidP="005F50D0">
            <w:pPr>
              <w:spacing w:after="0" w:line="240" w:lineRule="auto"/>
              <w:rPr>
                <w:ins w:id="4865" w:author="Gladiator Gladiator" w:date="2018-06-01T17:00:00Z"/>
                <w:rFonts w:ascii="Calibri" w:eastAsia="Times New Roman" w:hAnsi="Calibri" w:cs="Calibri"/>
                <w:color w:val="000000"/>
              </w:rPr>
            </w:pPr>
            <w:ins w:id="4866" w:author="Gladiator Gladiator" w:date="2018-06-01T17:00:00Z">
              <w:r w:rsidRPr="005F50D0">
                <w:rPr>
                  <w:rFonts w:ascii="Calibri" w:eastAsia="Times New Roman" w:hAnsi="Calibri" w:cs="Calibri"/>
                  <w:color w:val="000000"/>
                </w:rPr>
                <w:t>relaxing</w:t>
              </w:r>
            </w:ins>
          </w:p>
        </w:tc>
        <w:tc>
          <w:tcPr>
            <w:tcW w:w="998" w:type="dxa"/>
            <w:tcBorders>
              <w:top w:val="single" w:sz="4" w:space="0" w:color="F4B084"/>
              <w:left w:val="nil"/>
              <w:bottom w:val="single" w:sz="4" w:space="0" w:color="F4B084"/>
              <w:right w:val="nil"/>
            </w:tcBorders>
            <w:shd w:val="clear" w:color="FCE4D6" w:fill="FCE4D6"/>
            <w:noWrap/>
            <w:vAlign w:val="bottom"/>
            <w:hideMark/>
            <w:tcPrChange w:id="4867" w:author="Gladiator Gladiator" w:date="2018-06-01T17:01:00Z">
              <w:tcPr>
                <w:tcW w:w="1117" w:type="dxa"/>
                <w:gridSpan w:val="2"/>
                <w:tcBorders>
                  <w:top w:val="single" w:sz="4" w:space="0" w:color="F4B084"/>
                  <w:left w:val="nil"/>
                  <w:bottom w:val="single" w:sz="4" w:space="0" w:color="F4B084"/>
                  <w:right w:val="nil"/>
                </w:tcBorders>
                <w:shd w:val="clear" w:color="FCE4D6" w:fill="FCE4D6"/>
                <w:noWrap/>
                <w:vAlign w:val="bottom"/>
                <w:hideMark/>
              </w:tcPr>
            </w:tcPrChange>
          </w:tcPr>
          <w:p w14:paraId="7F3086EB" w14:textId="77777777" w:rsidR="005F50D0" w:rsidRPr="005F50D0" w:rsidRDefault="005F50D0" w:rsidP="005F50D0">
            <w:pPr>
              <w:spacing w:after="0" w:line="240" w:lineRule="auto"/>
              <w:jc w:val="right"/>
              <w:rPr>
                <w:ins w:id="4868" w:author="Gladiator Gladiator" w:date="2018-06-01T17:00:00Z"/>
                <w:rFonts w:ascii="Calibri" w:eastAsia="Times New Roman" w:hAnsi="Calibri" w:cs="Calibri"/>
                <w:color w:val="000000"/>
              </w:rPr>
            </w:pPr>
            <w:ins w:id="4869" w:author="Gladiator Gladiator" w:date="2018-06-01T17:00:00Z">
              <w:r w:rsidRPr="005F50D0">
                <w:rPr>
                  <w:rFonts w:ascii="Calibri" w:eastAsia="Times New Roman" w:hAnsi="Calibri" w:cs="Calibri"/>
                  <w:color w:val="000000"/>
                </w:rPr>
                <w:t>0.505</w:t>
              </w:r>
            </w:ins>
          </w:p>
        </w:tc>
        <w:tc>
          <w:tcPr>
            <w:tcW w:w="1080" w:type="dxa"/>
            <w:tcBorders>
              <w:top w:val="single" w:sz="4" w:space="0" w:color="F4B084"/>
              <w:left w:val="nil"/>
              <w:bottom w:val="single" w:sz="4" w:space="0" w:color="F4B084"/>
              <w:right w:val="nil"/>
            </w:tcBorders>
            <w:shd w:val="clear" w:color="FCE4D6" w:fill="FCE4D6"/>
            <w:noWrap/>
            <w:vAlign w:val="bottom"/>
            <w:hideMark/>
            <w:tcPrChange w:id="4870"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03B4DEC2" w14:textId="77777777" w:rsidR="005F50D0" w:rsidRPr="005F50D0" w:rsidRDefault="005F50D0" w:rsidP="005F50D0">
            <w:pPr>
              <w:spacing w:after="0" w:line="240" w:lineRule="auto"/>
              <w:jc w:val="right"/>
              <w:rPr>
                <w:ins w:id="4871" w:author="Gladiator Gladiator" w:date="2018-06-01T17:00:00Z"/>
                <w:rFonts w:ascii="Calibri" w:eastAsia="Times New Roman" w:hAnsi="Calibri" w:cs="Calibri"/>
                <w:color w:val="000000"/>
              </w:rPr>
            </w:pPr>
            <w:ins w:id="4872" w:author="Gladiator Gladiator" w:date="2018-06-01T17:00:00Z">
              <w:r w:rsidRPr="005F50D0">
                <w:rPr>
                  <w:rFonts w:ascii="Calibri" w:eastAsia="Times New Roman" w:hAnsi="Calibri" w:cs="Calibri"/>
                  <w:color w:val="000000"/>
                </w:rPr>
                <w:t>0.497</w:t>
              </w:r>
            </w:ins>
          </w:p>
        </w:tc>
        <w:tc>
          <w:tcPr>
            <w:tcW w:w="990" w:type="dxa"/>
            <w:tcBorders>
              <w:top w:val="single" w:sz="4" w:space="0" w:color="F4B084"/>
              <w:left w:val="nil"/>
              <w:bottom w:val="single" w:sz="4" w:space="0" w:color="F4B084"/>
              <w:right w:val="nil"/>
            </w:tcBorders>
            <w:shd w:val="clear" w:color="FCE4D6" w:fill="FCE4D6"/>
            <w:noWrap/>
            <w:vAlign w:val="bottom"/>
            <w:hideMark/>
            <w:tcPrChange w:id="4873" w:author="Gladiator Gladiator" w:date="2018-06-01T17:01:00Z">
              <w:tcPr>
                <w:tcW w:w="1036" w:type="dxa"/>
                <w:gridSpan w:val="2"/>
                <w:tcBorders>
                  <w:top w:val="single" w:sz="4" w:space="0" w:color="F4B084"/>
                  <w:left w:val="nil"/>
                  <w:bottom w:val="single" w:sz="4" w:space="0" w:color="F4B084"/>
                  <w:right w:val="nil"/>
                </w:tcBorders>
                <w:shd w:val="clear" w:color="FCE4D6" w:fill="FCE4D6"/>
                <w:noWrap/>
                <w:vAlign w:val="bottom"/>
                <w:hideMark/>
              </w:tcPr>
            </w:tcPrChange>
          </w:tcPr>
          <w:p w14:paraId="4CD275D8" w14:textId="77777777" w:rsidR="005F50D0" w:rsidRPr="005F50D0" w:rsidRDefault="005F50D0" w:rsidP="005F50D0">
            <w:pPr>
              <w:spacing w:after="0" w:line="240" w:lineRule="auto"/>
              <w:jc w:val="right"/>
              <w:rPr>
                <w:ins w:id="4874" w:author="Gladiator Gladiator" w:date="2018-06-01T17:00:00Z"/>
                <w:rFonts w:ascii="Calibri" w:eastAsia="Times New Roman" w:hAnsi="Calibri" w:cs="Calibri"/>
                <w:color w:val="000000"/>
              </w:rPr>
            </w:pPr>
            <w:ins w:id="4875" w:author="Gladiator Gladiator" w:date="2018-06-01T17:00:00Z">
              <w:r w:rsidRPr="005F50D0">
                <w:rPr>
                  <w:rFonts w:ascii="Calibri" w:eastAsia="Times New Roman" w:hAnsi="Calibri" w:cs="Calibri"/>
                  <w:color w:val="000000"/>
                </w:rPr>
                <w:t>0.552</w:t>
              </w:r>
            </w:ins>
          </w:p>
        </w:tc>
        <w:tc>
          <w:tcPr>
            <w:tcW w:w="1080" w:type="dxa"/>
            <w:tcBorders>
              <w:top w:val="single" w:sz="4" w:space="0" w:color="F4B084"/>
              <w:left w:val="nil"/>
              <w:bottom w:val="single" w:sz="4" w:space="0" w:color="F4B084"/>
              <w:right w:val="nil"/>
            </w:tcBorders>
            <w:shd w:val="clear" w:color="FCE4D6" w:fill="FCE4D6"/>
            <w:noWrap/>
            <w:vAlign w:val="bottom"/>
            <w:hideMark/>
            <w:tcPrChange w:id="4876" w:author="Gladiator Gladiator" w:date="2018-06-01T17:01:00Z">
              <w:tcPr>
                <w:tcW w:w="914" w:type="dxa"/>
                <w:gridSpan w:val="2"/>
                <w:tcBorders>
                  <w:top w:val="single" w:sz="4" w:space="0" w:color="F4B084"/>
                  <w:left w:val="nil"/>
                  <w:bottom w:val="single" w:sz="4" w:space="0" w:color="F4B084"/>
                  <w:right w:val="nil"/>
                </w:tcBorders>
                <w:shd w:val="clear" w:color="FCE4D6" w:fill="FCE4D6"/>
                <w:noWrap/>
                <w:vAlign w:val="bottom"/>
                <w:hideMark/>
              </w:tcPr>
            </w:tcPrChange>
          </w:tcPr>
          <w:p w14:paraId="40FFB03E" w14:textId="77777777" w:rsidR="005F50D0" w:rsidRPr="005F50D0" w:rsidRDefault="005F50D0" w:rsidP="005F50D0">
            <w:pPr>
              <w:spacing w:after="0" w:line="240" w:lineRule="auto"/>
              <w:jc w:val="right"/>
              <w:rPr>
                <w:ins w:id="4877" w:author="Gladiator Gladiator" w:date="2018-06-01T17:00:00Z"/>
                <w:rFonts w:ascii="Calibri" w:eastAsia="Times New Roman" w:hAnsi="Calibri" w:cs="Calibri"/>
                <w:color w:val="000000"/>
              </w:rPr>
            </w:pPr>
            <w:ins w:id="4878" w:author="Gladiator Gladiator" w:date="2018-06-01T17:00:00Z">
              <w:r w:rsidRPr="005F50D0">
                <w:rPr>
                  <w:rFonts w:ascii="Calibri" w:eastAsia="Times New Roman" w:hAnsi="Calibri" w:cs="Calibri"/>
                  <w:color w:val="000000"/>
                </w:rPr>
                <w:t>0.627</w:t>
              </w:r>
            </w:ins>
          </w:p>
        </w:tc>
        <w:tc>
          <w:tcPr>
            <w:tcW w:w="990" w:type="dxa"/>
            <w:tcBorders>
              <w:top w:val="single" w:sz="4" w:space="0" w:color="F4B084"/>
              <w:left w:val="nil"/>
              <w:bottom w:val="single" w:sz="4" w:space="0" w:color="F4B084"/>
              <w:right w:val="nil"/>
            </w:tcBorders>
            <w:shd w:val="clear" w:color="FCE4D6" w:fill="FCE4D6"/>
            <w:noWrap/>
            <w:vAlign w:val="bottom"/>
            <w:hideMark/>
            <w:tcPrChange w:id="4879" w:author="Gladiator Gladiator" w:date="2018-06-01T17:01:00Z">
              <w:tcPr>
                <w:tcW w:w="894" w:type="dxa"/>
                <w:gridSpan w:val="2"/>
                <w:tcBorders>
                  <w:top w:val="single" w:sz="4" w:space="0" w:color="F4B084"/>
                  <w:left w:val="nil"/>
                  <w:bottom w:val="single" w:sz="4" w:space="0" w:color="F4B084"/>
                  <w:right w:val="nil"/>
                </w:tcBorders>
                <w:shd w:val="clear" w:color="FCE4D6" w:fill="FCE4D6"/>
                <w:noWrap/>
                <w:vAlign w:val="bottom"/>
                <w:hideMark/>
              </w:tcPr>
            </w:tcPrChange>
          </w:tcPr>
          <w:p w14:paraId="2C190D05" w14:textId="77777777" w:rsidR="005F50D0" w:rsidRPr="005F50D0" w:rsidRDefault="005F50D0" w:rsidP="005F50D0">
            <w:pPr>
              <w:spacing w:after="0" w:line="240" w:lineRule="auto"/>
              <w:jc w:val="right"/>
              <w:rPr>
                <w:ins w:id="4880" w:author="Gladiator Gladiator" w:date="2018-06-01T17:00:00Z"/>
                <w:rFonts w:ascii="Calibri" w:eastAsia="Times New Roman" w:hAnsi="Calibri" w:cs="Calibri"/>
                <w:color w:val="000000"/>
              </w:rPr>
            </w:pPr>
            <w:ins w:id="4881" w:author="Gladiator Gladiator" w:date="2018-06-01T17:00:00Z">
              <w:r w:rsidRPr="005F50D0">
                <w:rPr>
                  <w:rFonts w:ascii="Calibri" w:eastAsia="Times New Roman" w:hAnsi="Calibri" w:cs="Calibri"/>
                  <w:color w:val="000000"/>
                </w:rPr>
                <w:t>0.560</w:t>
              </w:r>
            </w:ins>
          </w:p>
        </w:tc>
        <w:tc>
          <w:tcPr>
            <w:tcW w:w="1396" w:type="dxa"/>
            <w:tcBorders>
              <w:top w:val="single" w:sz="4" w:space="0" w:color="F4B084"/>
              <w:left w:val="nil"/>
              <w:bottom w:val="single" w:sz="4" w:space="0" w:color="F4B084"/>
              <w:right w:val="single" w:sz="4" w:space="0" w:color="F4B084"/>
            </w:tcBorders>
            <w:shd w:val="clear" w:color="FCE4D6" w:fill="FCE4D6"/>
            <w:noWrap/>
            <w:vAlign w:val="bottom"/>
            <w:hideMark/>
            <w:tcPrChange w:id="4882"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58155221" w14:textId="77777777" w:rsidR="005F50D0" w:rsidRPr="005F50D0" w:rsidRDefault="005F50D0" w:rsidP="005F50D0">
            <w:pPr>
              <w:spacing w:after="0" w:line="240" w:lineRule="auto"/>
              <w:jc w:val="right"/>
              <w:rPr>
                <w:ins w:id="4883" w:author="Gladiator Gladiator" w:date="2018-06-01T17:00:00Z"/>
                <w:rFonts w:ascii="Calibri" w:eastAsia="Times New Roman" w:hAnsi="Calibri" w:cs="Calibri"/>
                <w:color w:val="000000"/>
              </w:rPr>
            </w:pPr>
            <w:ins w:id="4884" w:author="Gladiator Gladiator" w:date="2018-06-01T17:00:00Z">
              <w:r w:rsidRPr="005F50D0">
                <w:rPr>
                  <w:rFonts w:ascii="Calibri" w:eastAsia="Times New Roman" w:hAnsi="Calibri" w:cs="Calibri"/>
                  <w:color w:val="000000"/>
                </w:rPr>
                <w:t>0.548</w:t>
              </w:r>
            </w:ins>
          </w:p>
        </w:tc>
      </w:tr>
      <w:tr w:rsidR="005F50D0" w:rsidRPr="005F50D0" w14:paraId="5AC8DB1B" w14:textId="77777777" w:rsidTr="005F50D0">
        <w:tblPrEx>
          <w:tblPrExChange w:id="4885" w:author="Gladiator Gladiator" w:date="2018-06-01T17:01:00Z">
            <w:tblPrEx>
              <w:tblW w:w="9463" w:type="dxa"/>
            </w:tblPrEx>
          </w:tblPrExChange>
        </w:tblPrEx>
        <w:trPr>
          <w:trHeight w:val="258"/>
          <w:ins w:id="4886" w:author="Gladiator Gladiator" w:date="2018-06-01T17:00:00Z"/>
          <w:trPrChange w:id="4887" w:author="Gladiator Gladiator" w:date="2018-06-01T17:01:00Z">
            <w:trPr>
              <w:gridAfter w:val="0"/>
              <w:trHeight w:val="277"/>
            </w:trPr>
          </w:trPrChange>
        </w:trPr>
        <w:tc>
          <w:tcPr>
            <w:tcW w:w="2020" w:type="dxa"/>
            <w:tcBorders>
              <w:top w:val="single" w:sz="4" w:space="0" w:color="F4B084"/>
              <w:left w:val="single" w:sz="4" w:space="0" w:color="F4B084"/>
              <w:bottom w:val="single" w:sz="4" w:space="0" w:color="F4B084"/>
              <w:right w:val="nil"/>
            </w:tcBorders>
            <w:shd w:val="clear" w:color="auto" w:fill="auto"/>
            <w:noWrap/>
            <w:vAlign w:val="bottom"/>
            <w:hideMark/>
            <w:tcPrChange w:id="4888" w:author="Gladiator Gladiator" w:date="2018-06-01T17:01:00Z">
              <w:tcPr>
                <w:tcW w:w="1958"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2C03958C" w14:textId="77777777" w:rsidR="005F50D0" w:rsidRPr="005F50D0" w:rsidRDefault="005F50D0" w:rsidP="005F50D0">
            <w:pPr>
              <w:spacing w:after="0" w:line="240" w:lineRule="auto"/>
              <w:rPr>
                <w:ins w:id="4889" w:author="Gladiator Gladiator" w:date="2018-06-01T17:00:00Z"/>
                <w:rFonts w:ascii="Calibri" w:eastAsia="Times New Roman" w:hAnsi="Calibri" w:cs="Calibri"/>
                <w:color w:val="000000"/>
              </w:rPr>
            </w:pPr>
            <w:ins w:id="4890" w:author="Gladiator Gladiator" w:date="2018-06-01T17:00:00Z">
              <w:r w:rsidRPr="005F50D0">
                <w:rPr>
                  <w:rFonts w:ascii="Calibri" w:eastAsia="Times New Roman" w:hAnsi="Calibri" w:cs="Calibri"/>
                  <w:color w:val="000000"/>
                </w:rPr>
                <w:t>User 2</w:t>
              </w:r>
            </w:ins>
          </w:p>
        </w:tc>
        <w:tc>
          <w:tcPr>
            <w:tcW w:w="1207" w:type="dxa"/>
            <w:tcBorders>
              <w:top w:val="single" w:sz="4" w:space="0" w:color="F4B084"/>
              <w:left w:val="nil"/>
              <w:bottom w:val="single" w:sz="4" w:space="0" w:color="F4B084"/>
              <w:right w:val="nil"/>
            </w:tcBorders>
            <w:shd w:val="clear" w:color="auto" w:fill="auto"/>
            <w:noWrap/>
            <w:vAlign w:val="bottom"/>
            <w:hideMark/>
            <w:tcPrChange w:id="4891"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208CE777" w14:textId="77777777" w:rsidR="005F50D0" w:rsidRPr="005F50D0" w:rsidRDefault="005F50D0" w:rsidP="005F50D0">
            <w:pPr>
              <w:spacing w:after="0" w:line="240" w:lineRule="auto"/>
              <w:rPr>
                <w:ins w:id="4892" w:author="Gladiator Gladiator" w:date="2018-06-01T17:00:00Z"/>
                <w:rFonts w:ascii="Calibri" w:eastAsia="Times New Roman" w:hAnsi="Calibri" w:cs="Calibri"/>
                <w:color w:val="000000"/>
              </w:rPr>
            </w:pPr>
            <w:ins w:id="4893" w:author="Gladiator Gladiator" w:date="2018-06-01T17:00:00Z">
              <w:r w:rsidRPr="005F50D0">
                <w:rPr>
                  <w:rFonts w:ascii="Calibri" w:eastAsia="Times New Roman" w:hAnsi="Calibri" w:cs="Calibri"/>
                  <w:color w:val="000000"/>
                </w:rPr>
                <w:t>testing</w:t>
              </w:r>
            </w:ins>
          </w:p>
        </w:tc>
        <w:tc>
          <w:tcPr>
            <w:tcW w:w="998" w:type="dxa"/>
            <w:tcBorders>
              <w:top w:val="single" w:sz="4" w:space="0" w:color="F4B084"/>
              <w:left w:val="nil"/>
              <w:bottom w:val="single" w:sz="4" w:space="0" w:color="F4B084"/>
              <w:right w:val="nil"/>
            </w:tcBorders>
            <w:shd w:val="clear" w:color="auto" w:fill="auto"/>
            <w:noWrap/>
            <w:vAlign w:val="bottom"/>
            <w:hideMark/>
            <w:tcPrChange w:id="4894" w:author="Gladiator Gladiator" w:date="2018-06-01T17:01:00Z">
              <w:tcPr>
                <w:tcW w:w="1109" w:type="dxa"/>
                <w:gridSpan w:val="2"/>
                <w:tcBorders>
                  <w:top w:val="single" w:sz="4" w:space="0" w:color="F4B084"/>
                  <w:left w:val="nil"/>
                  <w:bottom w:val="single" w:sz="4" w:space="0" w:color="F4B084"/>
                  <w:right w:val="nil"/>
                </w:tcBorders>
                <w:shd w:val="clear" w:color="auto" w:fill="auto"/>
                <w:noWrap/>
                <w:vAlign w:val="bottom"/>
                <w:hideMark/>
              </w:tcPr>
            </w:tcPrChange>
          </w:tcPr>
          <w:p w14:paraId="58987E45" w14:textId="77777777" w:rsidR="005F50D0" w:rsidRPr="005F50D0" w:rsidRDefault="005F50D0" w:rsidP="005F50D0">
            <w:pPr>
              <w:spacing w:after="0" w:line="240" w:lineRule="auto"/>
              <w:jc w:val="right"/>
              <w:rPr>
                <w:ins w:id="4895" w:author="Gladiator Gladiator" w:date="2018-06-01T17:00:00Z"/>
                <w:rFonts w:ascii="Calibri" w:eastAsia="Times New Roman" w:hAnsi="Calibri" w:cs="Calibri"/>
                <w:color w:val="000000"/>
              </w:rPr>
            </w:pPr>
            <w:ins w:id="4896" w:author="Gladiator Gladiator" w:date="2018-06-01T17:00:00Z">
              <w:r w:rsidRPr="005F50D0">
                <w:rPr>
                  <w:rFonts w:ascii="Calibri" w:eastAsia="Times New Roman" w:hAnsi="Calibri" w:cs="Calibri"/>
                  <w:color w:val="000000"/>
                </w:rPr>
                <w:t>0.535</w:t>
              </w:r>
            </w:ins>
          </w:p>
        </w:tc>
        <w:tc>
          <w:tcPr>
            <w:tcW w:w="1080" w:type="dxa"/>
            <w:tcBorders>
              <w:top w:val="single" w:sz="4" w:space="0" w:color="F4B084"/>
              <w:left w:val="nil"/>
              <w:bottom w:val="single" w:sz="4" w:space="0" w:color="F4B084"/>
              <w:right w:val="nil"/>
            </w:tcBorders>
            <w:shd w:val="clear" w:color="auto" w:fill="auto"/>
            <w:noWrap/>
            <w:vAlign w:val="bottom"/>
            <w:hideMark/>
            <w:tcPrChange w:id="4897"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6D310630" w14:textId="77777777" w:rsidR="005F50D0" w:rsidRPr="005F50D0" w:rsidRDefault="005F50D0" w:rsidP="005F50D0">
            <w:pPr>
              <w:spacing w:after="0" w:line="240" w:lineRule="auto"/>
              <w:jc w:val="right"/>
              <w:rPr>
                <w:ins w:id="4898" w:author="Gladiator Gladiator" w:date="2018-06-01T17:00:00Z"/>
                <w:rFonts w:ascii="Calibri" w:eastAsia="Times New Roman" w:hAnsi="Calibri" w:cs="Calibri"/>
                <w:color w:val="000000"/>
              </w:rPr>
            </w:pPr>
            <w:ins w:id="4899" w:author="Gladiator Gladiator" w:date="2018-06-01T17:00:00Z">
              <w:r w:rsidRPr="005F50D0">
                <w:rPr>
                  <w:rFonts w:ascii="Calibri" w:eastAsia="Times New Roman" w:hAnsi="Calibri" w:cs="Calibri"/>
                  <w:color w:val="000000"/>
                </w:rPr>
                <w:t>0.513</w:t>
              </w:r>
            </w:ins>
          </w:p>
        </w:tc>
        <w:tc>
          <w:tcPr>
            <w:tcW w:w="990" w:type="dxa"/>
            <w:tcBorders>
              <w:top w:val="single" w:sz="4" w:space="0" w:color="F4B084"/>
              <w:left w:val="nil"/>
              <w:bottom w:val="single" w:sz="4" w:space="0" w:color="F4B084"/>
              <w:right w:val="nil"/>
            </w:tcBorders>
            <w:shd w:val="clear" w:color="auto" w:fill="auto"/>
            <w:noWrap/>
            <w:vAlign w:val="bottom"/>
            <w:hideMark/>
            <w:tcPrChange w:id="4900" w:author="Gladiator Gladiator" w:date="2018-06-01T17:01:00Z">
              <w:tcPr>
                <w:tcW w:w="1029" w:type="dxa"/>
                <w:gridSpan w:val="2"/>
                <w:tcBorders>
                  <w:top w:val="single" w:sz="4" w:space="0" w:color="F4B084"/>
                  <w:left w:val="nil"/>
                  <w:bottom w:val="single" w:sz="4" w:space="0" w:color="F4B084"/>
                  <w:right w:val="nil"/>
                </w:tcBorders>
                <w:shd w:val="clear" w:color="auto" w:fill="auto"/>
                <w:noWrap/>
                <w:vAlign w:val="bottom"/>
                <w:hideMark/>
              </w:tcPr>
            </w:tcPrChange>
          </w:tcPr>
          <w:p w14:paraId="0CC75993" w14:textId="77777777" w:rsidR="005F50D0" w:rsidRPr="005F50D0" w:rsidRDefault="005F50D0" w:rsidP="005F50D0">
            <w:pPr>
              <w:spacing w:after="0" w:line="240" w:lineRule="auto"/>
              <w:jc w:val="right"/>
              <w:rPr>
                <w:ins w:id="4901" w:author="Gladiator Gladiator" w:date="2018-06-01T17:00:00Z"/>
                <w:rFonts w:ascii="Calibri" w:eastAsia="Times New Roman" w:hAnsi="Calibri" w:cs="Calibri"/>
                <w:color w:val="000000"/>
              </w:rPr>
            </w:pPr>
            <w:ins w:id="4902" w:author="Gladiator Gladiator" w:date="2018-06-01T17:00:00Z">
              <w:r w:rsidRPr="005F50D0">
                <w:rPr>
                  <w:rFonts w:ascii="Calibri" w:eastAsia="Times New Roman" w:hAnsi="Calibri" w:cs="Calibri"/>
                  <w:color w:val="000000"/>
                </w:rPr>
                <w:t>0.465</w:t>
              </w:r>
            </w:ins>
          </w:p>
        </w:tc>
        <w:tc>
          <w:tcPr>
            <w:tcW w:w="1080" w:type="dxa"/>
            <w:tcBorders>
              <w:top w:val="single" w:sz="4" w:space="0" w:color="F4B084"/>
              <w:left w:val="nil"/>
              <w:bottom w:val="single" w:sz="4" w:space="0" w:color="F4B084"/>
              <w:right w:val="nil"/>
            </w:tcBorders>
            <w:shd w:val="clear" w:color="auto" w:fill="auto"/>
            <w:noWrap/>
            <w:vAlign w:val="bottom"/>
            <w:hideMark/>
            <w:tcPrChange w:id="4903" w:author="Gladiator Gladiator" w:date="2018-06-01T17:01:00Z">
              <w:tcPr>
                <w:tcW w:w="908" w:type="dxa"/>
                <w:gridSpan w:val="2"/>
                <w:tcBorders>
                  <w:top w:val="single" w:sz="4" w:space="0" w:color="F4B084"/>
                  <w:left w:val="nil"/>
                  <w:bottom w:val="single" w:sz="4" w:space="0" w:color="F4B084"/>
                  <w:right w:val="nil"/>
                </w:tcBorders>
                <w:shd w:val="clear" w:color="auto" w:fill="auto"/>
                <w:noWrap/>
                <w:vAlign w:val="bottom"/>
                <w:hideMark/>
              </w:tcPr>
            </w:tcPrChange>
          </w:tcPr>
          <w:p w14:paraId="56C412E0" w14:textId="77777777" w:rsidR="005F50D0" w:rsidRPr="005F50D0" w:rsidRDefault="005F50D0" w:rsidP="005F50D0">
            <w:pPr>
              <w:spacing w:after="0" w:line="240" w:lineRule="auto"/>
              <w:jc w:val="right"/>
              <w:rPr>
                <w:ins w:id="4904" w:author="Gladiator Gladiator" w:date="2018-06-01T17:00:00Z"/>
                <w:rFonts w:ascii="Calibri" w:eastAsia="Times New Roman" w:hAnsi="Calibri" w:cs="Calibri"/>
                <w:color w:val="000000"/>
              </w:rPr>
            </w:pPr>
            <w:ins w:id="4905" w:author="Gladiator Gladiator" w:date="2018-06-01T17:00:00Z">
              <w:r w:rsidRPr="005F50D0">
                <w:rPr>
                  <w:rFonts w:ascii="Calibri" w:eastAsia="Times New Roman" w:hAnsi="Calibri" w:cs="Calibri"/>
                  <w:color w:val="000000"/>
                </w:rPr>
                <w:t>0.470</w:t>
              </w:r>
            </w:ins>
          </w:p>
        </w:tc>
        <w:tc>
          <w:tcPr>
            <w:tcW w:w="990" w:type="dxa"/>
            <w:tcBorders>
              <w:top w:val="single" w:sz="4" w:space="0" w:color="F4B084"/>
              <w:left w:val="nil"/>
              <w:bottom w:val="single" w:sz="4" w:space="0" w:color="F4B084"/>
              <w:right w:val="nil"/>
            </w:tcBorders>
            <w:shd w:val="clear" w:color="auto" w:fill="auto"/>
            <w:noWrap/>
            <w:vAlign w:val="bottom"/>
            <w:hideMark/>
            <w:tcPrChange w:id="4906" w:author="Gladiator Gladiator" w:date="2018-06-01T17:01:00Z">
              <w:tcPr>
                <w:tcW w:w="888" w:type="dxa"/>
                <w:gridSpan w:val="2"/>
                <w:tcBorders>
                  <w:top w:val="single" w:sz="4" w:space="0" w:color="F4B084"/>
                  <w:left w:val="nil"/>
                  <w:bottom w:val="single" w:sz="4" w:space="0" w:color="F4B084"/>
                  <w:right w:val="nil"/>
                </w:tcBorders>
                <w:shd w:val="clear" w:color="auto" w:fill="auto"/>
                <w:noWrap/>
                <w:vAlign w:val="bottom"/>
                <w:hideMark/>
              </w:tcPr>
            </w:tcPrChange>
          </w:tcPr>
          <w:p w14:paraId="3B14F73D" w14:textId="77777777" w:rsidR="005F50D0" w:rsidRPr="005F50D0" w:rsidRDefault="005F50D0" w:rsidP="005F50D0">
            <w:pPr>
              <w:spacing w:after="0" w:line="240" w:lineRule="auto"/>
              <w:jc w:val="right"/>
              <w:rPr>
                <w:ins w:id="4907" w:author="Gladiator Gladiator" w:date="2018-06-01T17:00:00Z"/>
                <w:rFonts w:ascii="Calibri" w:eastAsia="Times New Roman" w:hAnsi="Calibri" w:cs="Calibri"/>
                <w:color w:val="000000"/>
              </w:rPr>
            </w:pPr>
            <w:ins w:id="4908" w:author="Gladiator Gladiator" w:date="2018-06-01T17:00:00Z">
              <w:r w:rsidRPr="005F50D0">
                <w:rPr>
                  <w:rFonts w:ascii="Calibri" w:eastAsia="Times New Roman" w:hAnsi="Calibri" w:cs="Calibri"/>
                  <w:color w:val="000000"/>
                </w:rPr>
                <w:t>0.501</w:t>
              </w:r>
            </w:ins>
          </w:p>
        </w:tc>
        <w:tc>
          <w:tcPr>
            <w:tcW w:w="1396" w:type="dxa"/>
            <w:tcBorders>
              <w:top w:val="single" w:sz="4" w:space="0" w:color="F4B084"/>
              <w:left w:val="nil"/>
              <w:bottom w:val="single" w:sz="4" w:space="0" w:color="F4B084"/>
              <w:right w:val="single" w:sz="4" w:space="0" w:color="F4B084"/>
            </w:tcBorders>
            <w:shd w:val="clear" w:color="auto" w:fill="auto"/>
            <w:noWrap/>
            <w:vAlign w:val="bottom"/>
            <w:hideMark/>
            <w:tcPrChange w:id="4909" w:author="Gladiator Gladiator" w:date="2018-06-01T17:01:00Z">
              <w:tcPr>
                <w:tcW w:w="1231" w:type="dxa"/>
                <w:gridSpan w:val="2"/>
                <w:tcBorders>
                  <w:top w:val="single" w:sz="4" w:space="0" w:color="F4B084"/>
                  <w:left w:val="nil"/>
                  <w:bottom w:val="single" w:sz="4" w:space="0" w:color="F4B084"/>
                  <w:right w:val="single" w:sz="4" w:space="0" w:color="F4B084"/>
                </w:tcBorders>
                <w:shd w:val="clear" w:color="auto" w:fill="auto"/>
                <w:noWrap/>
                <w:vAlign w:val="bottom"/>
                <w:hideMark/>
              </w:tcPr>
            </w:tcPrChange>
          </w:tcPr>
          <w:p w14:paraId="2E5DAD29" w14:textId="77777777" w:rsidR="005F50D0" w:rsidRPr="005F50D0" w:rsidRDefault="005F50D0" w:rsidP="005F50D0">
            <w:pPr>
              <w:spacing w:after="0" w:line="240" w:lineRule="auto"/>
              <w:jc w:val="right"/>
              <w:rPr>
                <w:ins w:id="4910" w:author="Gladiator Gladiator" w:date="2018-06-01T17:00:00Z"/>
                <w:rFonts w:ascii="Calibri" w:eastAsia="Times New Roman" w:hAnsi="Calibri" w:cs="Calibri"/>
                <w:color w:val="000000"/>
              </w:rPr>
            </w:pPr>
            <w:ins w:id="4911" w:author="Gladiator Gladiator" w:date="2018-06-01T17:00:00Z">
              <w:r w:rsidRPr="005F50D0">
                <w:rPr>
                  <w:rFonts w:ascii="Calibri" w:eastAsia="Times New Roman" w:hAnsi="Calibri" w:cs="Calibri"/>
                  <w:color w:val="000000"/>
                </w:rPr>
                <w:t>0.497</w:t>
              </w:r>
            </w:ins>
          </w:p>
        </w:tc>
      </w:tr>
      <w:tr w:rsidR="005F50D0" w:rsidRPr="005F50D0" w14:paraId="5A8B10CC" w14:textId="77777777" w:rsidTr="005F50D0">
        <w:trPr>
          <w:trHeight w:val="258"/>
          <w:ins w:id="4912" w:author="Gladiator Gladiator" w:date="2018-06-01T17:00:00Z"/>
          <w:trPrChange w:id="4913"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FCE4D6" w:fill="FCE4D6"/>
            <w:noWrap/>
            <w:vAlign w:val="bottom"/>
            <w:hideMark/>
            <w:tcPrChange w:id="4914"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668A7326" w14:textId="77777777" w:rsidR="005F50D0" w:rsidRPr="005F50D0" w:rsidRDefault="005F50D0" w:rsidP="005F50D0">
            <w:pPr>
              <w:spacing w:after="0" w:line="240" w:lineRule="auto"/>
              <w:rPr>
                <w:ins w:id="4915" w:author="Gladiator Gladiator" w:date="2018-06-01T17:00:00Z"/>
                <w:rFonts w:ascii="Calibri" w:eastAsia="Times New Roman" w:hAnsi="Calibri" w:cs="Calibri"/>
                <w:color w:val="000000"/>
              </w:rPr>
            </w:pPr>
            <w:ins w:id="4916" w:author="Gladiator Gladiator" w:date="2018-06-01T17:00:00Z">
              <w:r w:rsidRPr="005F50D0">
                <w:rPr>
                  <w:rFonts w:ascii="Calibri" w:eastAsia="Times New Roman" w:hAnsi="Calibri" w:cs="Calibri"/>
                  <w:color w:val="000000"/>
                </w:rPr>
                <w:t>User 3</w:t>
              </w:r>
            </w:ins>
          </w:p>
        </w:tc>
        <w:tc>
          <w:tcPr>
            <w:tcW w:w="1207" w:type="dxa"/>
            <w:tcBorders>
              <w:top w:val="single" w:sz="4" w:space="0" w:color="F4B084"/>
              <w:left w:val="nil"/>
              <w:bottom w:val="single" w:sz="4" w:space="0" w:color="F4B084"/>
              <w:right w:val="nil"/>
            </w:tcBorders>
            <w:shd w:val="clear" w:color="FCE4D6" w:fill="FCE4D6"/>
            <w:noWrap/>
            <w:vAlign w:val="bottom"/>
            <w:hideMark/>
            <w:tcPrChange w:id="4917"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68705890" w14:textId="77777777" w:rsidR="005F50D0" w:rsidRPr="005F50D0" w:rsidRDefault="005F50D0" w:rsidP="005F50D0">
            <w:pPr>
              <w:spacing w:after="0" w:line="240" w:lineRule="auto"/>
              <w:rPr>
                <w:ins w:id="4918" w:author="Gladiator Gladiator" w:date="2018-06-01T17:00:00Z"/>
                <w:rFonts w:ascii="Calibri" w:eastAsia="Times New Roman" w:hAnsi="Calibri" w:cs="Calibri"/>
                <w:color w:val="000000"/>
              </w:rPr>
            </w:pPr>
            <w:ins w:id="4919" w:author="Gladiator Gladiator" w:date="2018-06-01T17:00:00Z">
              <w:r w:rsidRPr="005F50D0">
                <w:rPr>
                  <w:rFonts w:ascii="Calibri" w:eastAsia="Times New Roman" w:hAnsi="Calibri" w:cs="Calibri"/>
                  <w:color w:val="000000"/>
                </w:rPr>
                <w:t>relaxing</w:t>
              </w:r>
            </w:ins>
          </w:p>
        </w:tc>
        <w:tc>
          <w:tcPr>
            <w:tcW w:w="998" w:type="dxa"/>
            <w:tcBorders>
              <w:top w:val="single" w:sz="4" w:space="0" w:color="F4B084"/>
              <w:left w:val="nil"/>
              <w:bottom w:val="single" w:sz="4" w:space="0" w:color="F4B084"/>
              <w:right w:val="nil"/>
            </w:tcBorders>
            <w:shd w:val="clear" w:color="FCE4D6" w:fill="FCE4D6"/>
            <w:noWrap/>
            <w:vAlign w:val="bottom"/>
            <w:hideMark/>
            <w:tcPrChange w:id="4920" w:author="Gladiator Gladiator" w:date="2018-06-01T17:01:00Z">
              <w:tcPr>
                <w:tcW w:w="1117" w:type="dxa"/>
                <w:gridSpan w:val="2"/>
                <w:tcBorders>
                  <w:top w:val="single" w:sz="4" w:space="0" w:color="F4B084"/>
                  <w:left w:val="nil"/>
                  <w:bottom w:val="single" w:sz="4" w:space="0" w:color="F4B084"/>
                  <w:right w:val="nil"/>
                </w:tcBorders>
                <w:shd w:val="clear" w:color="FCE4D6" w:fill="FCE4D6"/>
                <w:noWrap/>
                <w:vAlign w:val="bottom"/>
                <w:hideMark/>
              </w:tcPr>
            </w:tcPrChange>
          </w:tcPr>
          <w:p w14:paraId="39026B66" w14:textId="77777777" w:rsidR="005F50D0" w:rsidRPr="005F50D0" w:rsidRDefault="005F50D0" w:rsidP="005F50D0">
            <w:pPr>
              <w:spacing w:after="0" w:line="240" w:lineRule="auto"/>
              <w:jc w:val="right"/>
              <w:rPr>
                <w:ins w:id="4921" w:author="Gladiator Gladiator" w:date="2018-06-01T17:00:00Z"/>
                <w:rFonts w:ascii="Calibri" w:eastAsia="Times New Roman" w:hAnsi="Calibri" w:cs="Calibri"/>
                <w:color w:val="000000"/>
              </w:rPr>
            </w:pPr>
            <w:ins w:id="4922" w:author="Gladiator Gladiator" w:date="2018-06-01T17:00:00Z">
              <w:r w:rsidRPr="005F50D0">
                <w:rPr>
                  <w:rFonts w:ascii="Calibri" w:eastAsia="Times New Roman" w:hAnsi="Calibri" w:cs="Calibri"/>
                  <w:color w:val="000000"/>
                </w:rPr>
                <w:t>0.258</w:t>
              </w:r>
            </w:ins>
          </w:p>
        </w:tc>
        <w:tc>
          <w:tcPr>
            <w:tcW w:w="1080" w:type="dxa"/>
            <w:tcBorders>
              <w:top w:val="single" w:sz="4" w:space="0" w:color="F4B084"/>
              <w:left w:val="nil"/>
              <w:bottom w:val="single" w:sz="4" w:space="0" w:color="F4B084"/>
              <w:right w:val="nil"/>
            </w:tcBorders>
            <w:shd w:val="clear" w:color="FCE4D6" w:fill="FCE4D6"/>
            <w:noWrap/>
            <w:vAlign w:val="bottom"/>
            <w:hideMark/>
            <w:tcPrChange w:id="4923"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2CDEEECA" w14:textId="77777777" w:rsidR="005F50D0" w:rsidRPr="005F50D0" w:rsidRDefault="005F50D0" w:rsidP="005F50D0">
            <w:pPr>
              <w:spacing w:after="0" w:line="240" w:lineRule="auto"/>
              <w:jc w:val="right"/>
              <w:rPr>
                <w:ins w:id="4924" w:author="Gladiator Gladiator" w:date="2018-06-01T17:00:00Z"/>
                <w:rFonts w:ascii="Calibri" w:eastAsia="Times New Roman" w:hAnsi="Calibri" w:cs="Calibri"/>
                <w:color w:val="000000"/>
              </w:rPr>
            </w:pPr>
            <w:ins w:id="4925" w:author="Gladiator Gladiator" w:date="2018-06-01T17:00:00Z">
              <w:r w:rsidRPr="005F50D0">
                <w:rPr>
                  <w:rFonts w:ascii="Calibri" w:eastAsia="Times New Roman" w:hAnsi="Calibri" w:cs="Calibri"/>
                  <w:color w:val="000000"/>
                </w:rPr>
                <w:t>0.294</w:t>
              </w:r>
            </w:ins>
          </w:p>
        </w:tc>
        <w:tc>
          <w:tcPr>
            <w:tcW w:w="990" w:type="dxa"/>
            <w:tcBorders>
              <w:top w:val="single" w:sz="4" w:space="0" w:color="F4B084"/>
              <w:left w:val="nil"/>
              <w:bottom w:val="single" w:sz="4" w:space="0" w:color="F4B084"/>
              <w:right w:val="nil"/>
            </w:tcBorders>
            <w:shd w:val="clear" w:color="FCE4D6" w:fill="FCE4D6"/>
            <w:noWrap/>
            <w:vAlign w:val="bottom"/>
            <w:hideMark/>
            <w:tcPrChange w:id="4926" w:author="Gladiator Gladiator" w:date="2018-06-01T17:01:00Z">
              <w:tcPr>
                <w:tcW w:w="1036" w:type="dxa"/>
                <w:gridSpan w:val="2"/>
                <w:tcBorders>
                  <w:top w:val="single" w:sz="4" w:space="0" w:color="F4B084"/>
                  <w:left w:val="nil"/>
                  <w:bottom w:val="single" w:sz="4" w:space="0" w:color="F4B084"/>
                  <w:right w:val="nil"/>
                </w:tcBorders>
                <w:shd w:val="clear" w:color="FCE4D6" w:fill="FCE4D6"/>
                <w:noWrap/>
                <w:vAlign w:val="bottom"/>
                <w:hideMark/>
              </w:tcPr>
            </w:tcPrChange>
          </w:tcPr>
          <w:p w14:paraId="7F7B80D6" w14:textId="77777777" w:rsidR="005F50D0" w:rsidRPr="005F50D0" w:rsidRDefault="005F50D0" w:rsidP="005F50D0">
            <w:pPr>
              <w:spacing w:after="0" w:line="240" w:lineRule="auto"/>
              <w:jc w:val="right"/>
              <w:rPr>
                <w:ins w:id="4927" w:author="Gladiator Gladiator" w:date="2018-06-01T17:00:00Z"/>
                <w:rFonts w:ascii="Calibri" w:eastAsia="Times New Roman" w:hAnsi="Calibri" w:cs="Calibri"/>
                <w:color w:val="000000"/>
              </w:rPr>
            </w:pPr>
            <w:ins w:id="4928" w:author="Gladiator Gladiator" w:date="2018-06-01T17:00:00Z">
              <w:r w:rsidRPr="005F50D0">
                <w:rPr>
                  <w:rFonts w:ascii="Calibri" w:eastAsia="Times New Roman" w:hAnsi="Calibri" w:cs="Calibri"/>
                  <w:color w:val="000000"/>
                </w:rPr>
                <w:t>0.327</w:t>
              </w:r>
            </w:ins>
          </w:p>
        </w:tc>
        <w:tc>
          <w:tcPr>
            <w:tcW w:w="1080" w:type="dxa"/>
            <w:tcBorders>
              <w:top w:val="single" w:sz="4" w:space="0" w:color="F4B084"/>
              <w:left w:val="nil"/>
              <w:bottom w:val="single" w:sz="4" w:space="0" w:color="F4B084"/>
              <w:right w:val="nil"/>
            </w:tcBorders>
            <w:shd w:val="clear" w:color="FCE4D6" w:fill="FCE4D6"/>
            <w:noWrap/>
            <w:vAlign w:val="bottom"/>
            <w:hideMark/>
            <w:tcPrChange w:id="4929" w:author="Gladiator Gladiator" w:date="2018-06-01T17:01:00Z">
              <w:tcPr>
                <w:tcW w:w="914" w:type="dxa"/>
                <w:gridSpan w:val="2"/>
                <w:tcBorders>
                  <w:top w:val="single" w:sz="4" w:space="0" w:color="F4B084"/>
                  <w:left w:val="nil"/>
                  <w:bottom w:val="single" w:sz="4" w:space="0" w:color="F4B084"/>
                  <w:right w:val="nil"/>
                </w:tcBorders>
                <w:shd w:val="clear" w:color="FCE4D6" w:fill="FCE4D6"/>
                <w:noWrap/>
                <w:vAlign w:val="bottom"/>
                <w:hideMark/>
              </w:tcPr>
            </w:tcPrChange>
          </w:tcPr>
          <w:p w14:paraId="400AA08E" w14:textId="77777777" w:rsidR="005F50D0" w:rsidRPr="005F50D0" w:rsidRDefault="005F50D0" w:rsidP="005F50D0">
            <w:pPr>
              <w:spacing w:after="0" w:line="240" w:lineRule="auto"/>
              <w:jc w:val="right"/>
              <w:rPr>
                <w:ins w:id="4930" w:author="Gladiator Gladiator" w:date="2018-06-01T17:00:00Z"/>
                <w:rFonts w:ascii="Calibri" w:eastAsia="Times New Roman" w:hAnsi="Calibri" w:cs="Calibri"/>
                <w:color w:val="000000"/>
              </w:rPr>
            </w:pPr>
            <w:ins w:id="4931" w:author="Gladiator Gladiator" w:date="2018-06-01T17:00:00Z">
              <w:r w:rsidRPr="005F50D0">
                <w:rPr>
                  <w:rFonts w:ascii="Calibri" w:eastAsia="Times New Roman" w:hAnsi="Calibri" w:cs="Calibri"/>
                  <w:color w:val="000000"/>
                </w:rPr>
                <w:t>0.369</w:t>
              </w:r>
            </w:ins>
          </w:p>
        </w:tc>
        <w:tc>
          <w:tcPr>
            <w:tcW w:w="990" w:type="dxa"/>
            <w:tcBorders>
              <w:top w:val="single" w:sz="4" w:space="0" w:color="F4B084"/>
              <w:left w:val="nil"/>
              <w:bottom w:val="single" w:sz="4" w:space="0" w:color="F4B084"/>
              <w:right w:val="nil"/>
            </w:tcBorders>
            <w:shd w:val="clear" w:color="FCE4D6" w:fill="FCE4D6"/>
            <w:noWrap/>
            <w:vAlign w:val="bottom"/>
            <w:hideMark/>
            <w:tcPrChange w:id="4932" w:author="Gladiator Gladiator" w:date="2018-06-01T17:01:00Z">
              <w:tcPr>
                <w:tcW w:w="894" w:type="dxa"/>
                <w:gridSpan w:val="2"/>
                <w:tcBorders>
                  <w:top w:val="single" w:sz="4" w:space="0" w:color="F4B084"/>
                  <w:left w:val="nil"/>
                  <w:bottom w:val="single" w:sz="4" w:space="0" w:color="F4B084"/>
                  <w:right w:val="nil"/>
                </w:tcBorders>
                <w:shd w:val="clear" w:color="FCE4D6" w:fill="FCE4D6"/>
                <w:noWrap/>
                <w:vAlign w:val="bottom"/>
                <w:hideMark/>
              </w:tcPr>
            </w:tcPrChange>
          </w:tcPr>
          <w:p w14:paraId="72BE4984" w14:textId="77777777" w:rsidR="005F50D0" w:rsidRPr="005F50D0" w:rsidRDefault="005F50D0" w:rsidP="005F50D0">
            <w:pPr>
              <w:spacing w:after="0" w:line="240" w:lineRule="auto"/>
              <w:jc w:val="right"/>
              <w:rPr>
                <w:ins w:id="4933" w:author="Gladiator Gladiator" w:date="2018-06-01T17:00:00Z"/>
                <w:rFonts w:ascii="Calibri" w:eastAsia="Times New Roman" w:hAnsi="Calibri" w:cs="Calibri"/>
                <w:color w:val="000000"/>
              </w:rPr>
            </w:pPr>
            <w:ins w:id="4934" w:author="Gladiator Gladiator" w:date="2018-06-01T17:00:00Z">
              <w:r w:rsidRPr="005F50D0">
                <w:rPr>
                  <w:rFonts w:ascii="Calibri" w:eastAsia="Times New Roman" w:hAnsi="Calibri" w:cs="Calibri"/>
                  <w:color w:val="000000"/>
                </w:rPr>
                <w:t>0.340</w:t>
              </w:r>
            </w:ins>
          </w:p>
        </w:tc>
        <w:tc>
          <w:tcPr>
            <w:tcW w:w="1396" w:type="dxa"/>
            <w:tcBorders>
              <w:top w:val="single" w:sz="4" w:space="0" w:color="F4B084"/>
              <w:left w:val="nil"/>
              <w:bottom w:val="single" w:sz="4" w:space="0" w:color="F4B084"/>
              <w:right w:val="single" w:sz="4" w:space="0" w:color="F4B084"/>
            </w:tcBorders>
            <w:shd w:val="clear" w:color="FCE4D6" w:fill="FCE4D6"/>
            <w:noWrap/>
            <w:vAlign w:val="bottom"/>
            <w:hideMark/>
            <w:tcPrChange w:id="4935"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0917364E" w14:textId="77777777" w:rsidR="005F50D0" w:rsidRPr="005F50D0" w:rsidRDefault="005F50D0" w:rsidP="005F50D0">
            <w:pPr>
              <w:spacing w:after="0" w:line="240" w:lineRule="auto"/>
              <w:jc w:val="right"/>
              <w:rPr>
                <w:ins w:id="4936" w:author="Gladiator Gladiator" w:date="2018-06-01T17:00:00Z"/>
                <w:rFonts w:ascii="Calibri" w:eastAsia="Times New Roman" w:hAnsi="Calibri" w:cs="Calibri"/>
                <w:color w:val="000000"/>
              </w:rPr>
            </w:pPr>
            <w:ins w:id="4937" w:author="Gladiator Gladiator" w:date="2018-06-01T17:00:00Z">
              <w:r w:rsidRPr="005F50D0">
                <w:rPr>
                  <w:rFonts w:ascii="Calibri" w:eastAsia="Times New Roman" w:hAnsi="Calibri" w:cs="Calibri"/>
                  <w:color w:val="000000"/>
                </w:rPr>
                <w:t>0.318</w:t>
              </w:r>
            </w:ins>
          </w:p>
        </w:tc>
      </w:tr>
      <w:tr w:rsidR="005F50D0" w:rsidRPr="005F50D0" w14:paraId="30B97652" w14:textId="77777777" w:rsidTr="005F50D0">
        <w:tblPrEx>
          <w:tblPrExChange w:id="4938" w:author="Gladiator Gladiator" w:date="2018-06-01T17:01:00Z">
            <w:tblPrEx>
              <w:tblW w:w="9463" w:type="dxa"/>
            </w:tblPrEx>
          </w:tblPrExChange>
        </w:tblPrEx>
        <w:trPr>
          <w:trHeight w:val="258"/>
          <w:ins w:id="4939" w:author="Gladiator Gladiator" w:date="2018-06-01T17:00:00Z"/>
          <w:trPrChange w:id="4940" w:author="Gladiator Gladiator" w:date="2018-06-01T17:01:00Z">
            <w:trPr>
              <w:gridAfter w:val="0"/>
              <w:trHeight w:val="277"/>
            </w:trPr>
          </w:trPrChange>
        </w:trPr>
        <w:tc>
          <w:tcPr>
            <w:tcW w:w="2020" w:type="dxa"/>
            <w:tcBorders>
              <w:top w:val="single" w:sz="4" w:space="0" w:color="F4B084"/>
              <w:left w:val="single" w:sz="4" w:space="0" w:color="F4B084"/>
              <w:bottom w:val="single" w:sz="4" w:space="0" w:color="F4B084"/>
              <w:right w:val="nil"/>
            </w:tcBorders>
            <w:shd w:val="clear" w:color="auto" w:fill="auto"/>
            <w:noWrap/>
            <w:vAlign w:val="bottom"/>
            <w:hideMark/>
            <w:tcPrChange w:id="4941" w:author="Gladiator Gladiator" w:date="2018-06-01T17:01:00Z">
              <w:tcPr>
                <w:tcW w:w="1958"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2410405F" w14:textId="77777777" w:rsidR="005F50D0" w:rsidRPr="005F50D0" w:rsidRDefault="005F50D0" w:rsidP="005F50D0">
            <w:pPr>
              <w:spacing w:after="0" w:line="240" w:lineRule="auto"/>
              <w:rPr>
                <w:ins w:id="4942" w:author="Gladiator Gladiator" w:date="2018-06-01T17:00:00Z"/>
                <w:rFonts w:ascii="Calibri" w:eastAsia="Times New Roman" w:hAnsi="Calibri" w:cs="Calibri"/>
                <w:color w:val="000000"/>
              </w:rPr>
            </w:pPr>
            <w:ins w:id="4943" w:author="Gladiator Gladiator" w:date="2018-06-01T17:00:00Z">
              <w:r w:rsidRPr="005F50D0">
                <w:rPr>
                  <w:rFonts w:ascii="Calibri" w:eastAsia="Times New Roman" w:hAnsi="Calibri" w:cs="Calibri"/>
                  <w:color w:val="000000"/>
                </w:rPr>
                <w:t>User 3</w:t>
              </w:r>
            </w:ins>
          </w:p>
        </w:tc>
        <w:tc>
          <w:tcPr>
            <w:tcW w:w="1207" w:type="dxa"/>
            <w:tcBorders>
              <w:top w:val="single" w:sz="4" w:space="0" w:color="F4B084"/>
              <w:left w:val="nil"/>
              <w:bottom w:val="single" w:sz="4" w:space="0" w:color="F4B084"/>
              <w:right w:val="nil"/>
            </w:tcBorders>
            <w:shd w:val="clear" w:color="auto" w:fill="auto"/>
            <w:noWrap/>
            <w:vAlign w:val="bottom"/>
            <w:hideMark/>
            <w:tcPrChange w:id="4944"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1E824352" w14:textId="77777777" w:rsidR="005F50D0" w:rsidRPr="005F50D0" w:rsidRDefault="005F50D0" w:rsidP="005F50D0">
            <w:pPr>
              <w:spacing w:after="0" w:line="240" w:lineRule="auto"/>
              <w:rPr>
                <w:ins w:id="4945" w:author="Gladiator Gladiator" w:date="2018-06-01T17:00:00Z"/>
                <w:rFonts w:ascii="Calibri" w:eastAsia="Times New Roman" w:hAnsi="Calibri" w:cs="Calibri"/>
                <w:color w:val="000000"/>
              </w:rPr>
            </w:pPr>
            <w:ins w:id="4946" w:author="Gladiator Gladiator" w:date="2018-06-01T17:00:00Z">
              <w:r w:rsidRPr="005F50D0">
                <w:rPr>
                  <w:rFonts w:ascii="Calibri" w:eastAsia="Times New Roman" w:hAnsi="Calibri" w:cs="Calibri"/>
                  <w:color w:val="000000"/>
                </w:rPr>
                <w:t>testing</w:t>
              </w:r>
            </w:ins>
          </w:p>
        </w:tc>
        <w:tc>
          <w:tcPr>
            <w:tcW w:w="998" w:type="dxa"/>
            <w:tcBorders>
              <w:top w:val="single" w:sz="4" w:space="0" w:color="F4B084"/>
              <w:left w:val="nil"/>
              <w:bottom w:val="single" w:sz="4" w:space="0" w:color="F4B084"/>
              <w:right w:val="nil"/>
            </w:tcBorders>
            <w:shd w:val="clear" w:color="auto" w:fill="auto"/>
            <w:noWrap/>
            <w:vAlign w:val="bottom"/>
            <w:hideMark/>
            <w:tcPrChange w:id="4947" w:author="Gladiator Gladiator" w:date="2018-06-01T17:01:00Z">
              <w:tcPr>
                <w:tcW w:w="1109" w:type="dxa"/>
                <w:gridSpan w:val="2"/>
                <w:tcBorders>
                  <w:top w:val="single" w:sz="4" w:space="0" w:color="F4B084"/>
                  <w:left w:val="nil"/>
                  <w:bottom w:val="single" w:sz="4" w:space="0" w:color="F4B084"/>
                  <w:right w:val="nil"/>
                </w:tcBorders>
                <w:shd w:val="clear" w:color="auto" w:fill="auto"/>
                <w:noWrap/>
                <w:vAlign w:val="bottom"/>
                <w:hideMark/>
              </w:tcPr>
            </w:tcPrChange>
          </w:tcPr>
          <w:p w14:paraId="065D6D38" w14:textId="77777777" w:rsidR="005F50D0" w:rsidRPr="005F50D0" w:rsidRDefault="005F50D0" w:rsidP="005F50D0">
            <w:pPr>
              <w:spacing w:after="0" w:line="240" w:lineRule="auto"/>
              <w:jc w:val="right"/>
              <w:rPr>
                <w:ins w:id="4948" w:author="Gladiator Gladiator" w:date="2018-06-01T17:00:00Z"/>
                <w:rFonts w:ascii="Calibri" w:eastAsia="Times New Roman" w:hAnsi="Calibri" w:cs="Calibri"/>
                <w:color w:val="000000"/>
              </w:rPr>
            </w:pPr>
            <w:ins w:id="4949" w:author="Gladiator Gladiator" w:date="2018-06-01T17:00:00Z">
              <w:r w:rsidRPr="005F50D0">
                <w:rPr>
                  <w:rFonts w:ascii="Calibri" w:eastAsia="Times New Roman" w:hAnsi="Calibri" w:cs="Calibri"/>
                  <w:color w:val="000000"/>
                </w:rPr>
                <w:t>0.323</w:t>
              </w:r>
            </w:ins>
          </w:p>
        </w:tc>
        <w:tc>
          <w:tcPr>
            <w:tcW w:w="1080" w:type="dxa"/>
            <w:tcBorders>
              <w:top w:val="single" w:sz="4" w:space="0" w:color="F4B084"/>
              <w:left w:val="nil"/>
              <w:bottom w:val="single" w:sz="4" w:space="0" w:color="F4B084"/>
              <w:right w:val="nil"/>
            </w:tcBorders>
            <w:shd w:val="clear" w:color="auto" w:fill="auto"/>
            <w:noWrap/>
            <w:vAlign w:val="bottom"/>
            <w:hideMark/>
            <w:tcPrChange w:id="4950"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4933BB4F" w14:textId="77777777" w:rsidR="005F50D0" w:rsidRPr="005F50D0" w:rsidRDefault="005F50D0" w:rsidP="005F50D0">
            <w:pPr>
              <w:spacing w:after="0" w:line="240" w:lineRule="auto"/>
              <w:jc w:val="right"/>
              <w:rPr>
                <w:ins w:id="4951" w:author="Gladiator Gladiator" w:date="2018-06-01T17:00:00Z"/>
                <w:rFonts w:ascii="Calibri" w:eastAsia="Times New Roman" w:hAnsi="Calibri" w:cs="Calibri"/>
                <w:color w:val="000000"/>
              </w:rPr>
            </w:pPr>
            <w:ins w:id="4952" w:author="Gladiator Gladiator" w:date="2018-06-01T17:00:00Z">
              <w:r w:rsidRPr="005F50D0">
                <w:rPr>
                  <w:rFonts w:ascii="Calibri" w:eastAsia="Times New Roman" w:hAnsi="Calibri" w:cs="Calibri"/>
                  <w:color w:val="000000"/>
                </w:rPr>
                <w:t>0.316</w:t>
              </w:r>
            </w:ins>
          </w:p>
        </w:tc>
        <w:tc>
          <w:tcPr>
            <w:tcW w:w="990" w:type="dxa"/>
            <w:tcBorders>
              <w:top w:val="single" w:sz="4" w:space="0" w:color="F4B084"/>
              <w:left w:val="nil"/>
              <w:bottom w:val="single" w:sz="4" w:space="0" w:color="F4B084"/>
              <w:right w:val="nil"/>
            </w:tcBorders>
            <w:shd w:val="clear" w:color="auto" w:fill="auto"/>
            <w:noWrap/>
            <w:vAlign w:val="bottom"/>
            <w:hideMark/>
            <w:tcPrChange w:id="4953" w:author="Gladiator Gladiator" w:date="2018-06-01T17:01:00Z">
              <w:tcPr>
                <w:tcW w:w="1029" w:type="dxa"/>
                <w:gridSpan w:val="2"/>
                <w:tcBorders>
                  <w:top w:val="single" w:sz="4" w:space="0" w:color="F4B084"/>
                  <w:left w:val="nil"/>
                  <w:bottom w:val="single" w:sz="4" w:space="0" w:color="F4B084"/>
                  <w:right w:val="nil"/>
                </w:tcBorders>
                <w:shd w:val="clear" w:color="auto" w:fill="auto"/>
                <w:noWrap/>
                <w:vAlign w:val="bottom"/>
                <w:hideMark/>
              </w:tcPr>
            </w:tcPrChange>
          </w:tcPr>
          <w:p w14:paraId="60A5A7DB" w14:textId="77777777" w:rsidR="005F50D0" w:rsidRPr="005F50D0" w:rsidRDefault="005F50D0" w:rsidP="005F50D0">
            <w:pPr>
              <w:spacing w:after="0" w:line="240" w:lineRule="auto"/>
              <w:jc w:val="right"/>
              <w:rPr>
                <w:ins w:id="4954" w:author="Gladiator Gladiator" w:date="2018-06-01T17:00:00Z"/>
                <w:rFonts w:ascii="Calibri" w:eastAsia="Times New Roman" w:hAnsi="Calibri" w:cs="Calibri"/>
                <w:color w:val="000000"/>
              </w:rPr>
            </w:pPr>
            <w:ins w:id="4955" w:author="Gladiator Gladiator" w:date="2018-06-01T17:00:00Z">
              <w:r w:rsidRPr="005F50D0">
                <w:rPr>
                  <w:rFonts w:ascii="Calibri" w:eastAsia="Times New Roman" w:hAnsi="Calibri" w:cs="Calibri"/>
                  <w:color w:val="000000"/>
                </w:rPr>
                <w:t>0.312</w:t>
              </w:r>
            </w:ins>
          </w:p>
        </w:tc>
        <w:tc>
          <w:tcPr>
            <w:tcW w:w="1080" w:type="dxa"/>
            <w:tcBorders>
              <w:top w:val="single" w:sz="4" w:space="0" w:color="F4B084"/>
              <w:left w:val="nil"/>
              <w:bottom w:val="single" w:sz="4" w:space="0" w:color="F4B084"/>
              <w:right w:val="nil"/>
            </w:tcBorders>
            <w:shd w:val="clear" w:color="auto" w:fill="auto"/>
            <w:noWrap/>
            <w:vAlign w:val="bottom"/>
            <w:hideMark/>
            <w:tcPrChange w:id="4956" w:author="Gladiator Gladiator" w:date="2018-06-01T17:01:00Z">
              <w:tcPr>
                <w:tcW w:w="908" w:type="dxa"/>
                <w:gridSpan w:val="2"/>
                <w:tcBorders>
                  <w:top w:val="single" w:sz="4" w:space="0" w:color="F4B084"/>
                  <w:left w:val="nil"/>
                  <w:bottom w:val="single" w:sz="4" w:space="0" w:color="F4B084"/>
                  <w:right w:val="nil"/>
                </w:tcBorders>
                <w:shd w:val="clear" w:color="auto" w:fill="auto"/>
                <w:noWrap/>
                <w:vAlign w:val="bottom"/>
                <w:hideMark/>
              </w:tcPr>
            </w:tcPrChange>
          </w:tcPr>
          <w:p w14:paraId="4E255473" w14:textId="77777777" w:rsidR="005F50D0" w:rsidRPr="005F50D0" w:rsidRDefault="005F50D0" w:rsidP="005F50D0">
            <w:pPr>
              <w:spacing w:after="0" w:line="240" w:lineRule="auto"/>
              <w:jc w:val="right"/>
              <w:rPr>
                <w:ins w:id="4957" w:author="Gladiator Gladiator" w:date="2018-06-01T17:00:00Z"/>
                <w:rFonts w:ascii="Calibri" w:eastAsia="Times New Roman" w:hAnsi="Calibri" w:cs="Calibri"/>
                <w:color w:val="000000"/>
              </w:rPr>
            </w:pPr>
            <w:ins w:id="4958" w:author="Gladiator Gladiator" w:date="2018-06-01T17:00:00Z">
              <w:r w:rsidRPr="005F50D0">
                <w:rPr>
                  <w:rFonts w:ascii="Calibri" w:eastAsia="Times New Roman" w:hAnsi="Calibri" w:cs="Calibri"/>
                  <w:color w:val="000000"/>
                </w:rPr>
                <w:t>0.300</w:t>
              </w:r>
            </w:ins>
          </w:p>
        </w:tc>
        <w:tc>
          <w:tcPr>
            <w:tcW w:w="990" w:type="dxa"/>
            <w:tcBorders>
              <w:top w:val="single" w:sz="4" w:space="0" w:color="F4B084"/>
              <w:left w:val="nil"/>
              <w:bottom w:val="single" w:sz="4" w:space="0" w:color="F4B084"/>
              <w:right w:val="nil"/>
            </w:tcBorders>
            <w:shd w:val="clear" w:color="auto" w:fill="auto"/>
            <w:noWrap/>
            <w:vAlign w:val="bottom"/>
            <w:hideMark/>
            <w:tcPrChange w:id="4959" w:author="Gladiator Gladiator" w:date="2018-06-01T17:01:00Z">
              <w:tcPr>
                <w:tcW w:w="888" w:type="dxa"/>
                <w:gridSpan w:val="2"/>
                <w:tcBorders>
                  <w:top w:val="single" w:sz="4" w:space="0" w:color="F4B084"/>
                  <w:left w:val="nil"/>
                  <w:bottom w:val="single" w:sz="4" w:space="0" w:color="F4B084"/>
                  <w:right w:val="nil"/>
                </w:tcBorders>
                <w:shd w:val="clear" w:color="auto" w:fill="auto"/>
                <w:noWrap/>
                <w:vAlign w:val="bottom"/>
                <w:hideMark/>
              </w:tcPr>
            </w:tcPrChange>
          </w:tcPr>
          <w:p w14:paraId="09259C18" w14:textId="77777777" w:rsidR="005F50D0" w:rsidRPr="005F50D0" w:rsidRDefault="005F50D0" w:rsidP="005F50D0">
            <w:pPr>
              <w:spacing w:after="0" w:line="240" w:lineRule="auto"/>
              <w:jc w:val="right"/>
              <w:rPr>
                <w:ins w:id="4960" w:author="Gladiator Gladiator" w:date="2018-06-01T17:00:00Z"/>
                <w:rFonts w:ascii="Calibri" w:eastAsia="Times New Roman" w:hAnsi="Calibri" w:cs="Calibri"/>
                <w:color w:val="000000"/>
              </w:rPr>
            </w:pPr>
            <w:ins w:id="4961" w:author="Gladiator Gladiator" w:date="2018-06-01T17:00:00Z">
              <w:r w:rsidRPr="005F50D0">
                <w:rPr>
                  <w:rFonts w:ascii="Calibri" w:eastAsia="Times New Roman" w:hAnsi="Calibri" w:cs="Calibri"/>
                  <w:color w:val="000000"/>
                </w:rPr>
                <w:t>0.297</w:t>
              </w:r>
            </w:ins>
          </w:p>
        </w:tc>
        <w:tc>
          <w:tcPr>
            <w:tcW w:w="1396" w:type="dxa"/>
            <w:tcBorders>
              <w:top w:val="single" w:sz="4" w:space="0" w:color="F4B084"/>
              <w:left w:val="nil"/>
              <w:bottom w:val="single" w:sz="4" w:space="0" w:color="F4B084"/>
              <w:right w:val="single" w:sz="4" w:space="0" w:color="F4B084"/>
            </w:tcBorders>
            <w:shd w:val="clear" w:color="auto" w:fill="auto"/>
            <w:noWrap/>
            <w:vAlign w:val="bottom"/>
            <w:hideMark/>
            <w:tcPrChange w:id="4962" w:author="Gladiator Gladiator" w:date="2018-06-01T17:01:00Z">
              <w:tcPr>
                <w:tcW w:w="1231" w:type="dxa"/>
                <w:gridSpan w:val="2"/>
                <w:tcBorders>
                  <w:top w:val="single" w:sz="4" w:space="0" w:color="F4B084"/>
                  <w:left w:val="nil"/>
                  <w:bottom w:val="single" w:sz="4" w:space="0" w:color="F4B084"/>
                  <w:right w:val="single" w:sz="4" w:space="0" w:color="F4B084"/>
                </w:tcBorders>
                <w:shd w:val="clear" w:color="auto" w:fill="auto"/>
                <w:noWrap/>
                <w:vAlign w:val="bottom"/>
                <w:hideMark/>
              </w:tcPr>
            </w:tcPrChange>
          </w:tcPr>
          <w:p w14:paraId="02E1EFCE" w14:textId="77777777" w:rsidR="005F50D0" w:rsidRPr="005F50D0" w:rsidRDefault="005F50D0" w:rsidP="005F50D0">
            <w:pPr>
              <w:spacing w:after="0" w:line="240" w:lineRule="auto"/>
              <w:jc w:val="right"/>
              <w:rPr>
                <w:ins w:id="4963" w:author="Gladiator Gladiator" w:date="2018-06-01T17:00:00Z"/>
                <w:rFonts w:ascii="Calibri" w:eastAsia="Times New Roman" w:hAnsi="Calibri" w:cs="Calibri"/>
                <w:color w:val="000000"/>
              </w:rPr>
            </w:pPr>
            <w:ins w:id="4964" w:author="Gladiator Gladiator" w:date="2018-06-01T17:00:00Z">
              <w:r w:rsidRPr="005F50D0">
                <w:rPr>
                  <w:rFonts w:ascii="Calibri" w:eastAsia="Times New Roman" w:hAnsi="Calibri" w:cs="Calibri"/>
                  <w:color w:val="000000"/>
                </w:rPr>
                <w:t>0.309</w:t>
              </w:r>
            </w:ins>
          </w:p>
        </w:tc>
      </w:tr>
      <w:tr w:rsidR="005F50D0" w:rsidRPr="005F50D0" w14:paraId="713565F0" w14:textId="77777777" w:rsidTr="005F50D0">
        <w:trPr>
          <w:trHeight w:val="258"/>
          <w:ins w:id="4965" w:author="Gladiator Gladiator" w:date="2018-06-01T17:00:00Z"/>
          <w:trPrChange w:id="4966"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FCE4D6" w:fill="FCE4D6"/>
            <w:noWrap/>
            <w:vAlign w:val="bottom"/>
            <w:hideMark/>
            <w:tcPrChange w:id="4967"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55FD0261" w14:textId="77777777" w:rsidR="005F50D0" w:rsidRPr="005F50D0" w:rsidRDefault="005F50D0" w:rsidP="005F50D0">
            <w:pPr>
              <w:spacing w:after="0" w:line="240" w:lineRule="auto"/>
              <w:rPr>
                <w:ins w:id="4968" w:author="Gladiator Gladiator" w:date="2018-06-01T17:00:00Z"/>
                <w:rFonts w:ascii="Calibri" w:eastAsia="Times New Roman" w:hAnsi="Calibri" w:cs="Calibri"/>
                <w:color w:val="000000"/>
              </w:rPr>
            </w:pPr>
            <w:ins w:id="4969" w:author="Gladiator Gladiator" w:date="2018-06-01T17:00:00Z">
              <w:r w:rsidRPr="005F50D0">
                <w:rPr>
                  <w:rFonts w:ascii="Calibri" w:eastAsia="Times New Roman" w:hAnsi="Calibri" w:cs="Calibri"/>
                  <w:color w:val="000000"/>
                </w:rPr>
                <w:t>User 4</w:t>
              </w:r>
            </w:ins>
          </w:p>
        </w:tc>
        <w:tc>
          <w:tcPr>
            <w:tcW w:w="1207" w:type="dxa"/>
            <w:tcBorders>
              <w:top w:val="single" w:sz="4" w:space="0" w:color="F4B084"/>
              <w:left w:val="nil"/>
              <w:bottom w:val="single" w:sz="4" w:space="0" w:color="F4B084"/>
              <w:right w:val="nil"/>
            </w:tcBorders>
            <w:shd w:val="clear" w:color="FCE4D6" w:fill="FCE4D6"/>
            <w:noWrap/>
            <w:vAlign w:val="bottom"/>
            <w:hideMark/>
            <w:tcPrChange w:id="4970"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665124DE" w14:textId="77777777" w:rsidR="005F50D0" w:rsidRPr="005F50D0" w:rsidRDefault="005F50D0" w:rsidP="005F50D0">
            <w:pPr>
              <w:spacing w:after="0" w:line="240" w:lineRule="auto"/>
              <w:rPr>
                <w:ins w:id="4971" w:author="Gladiator Gladiator" w:date="2018-06-01T17:00:00Z"/>
                <w:rFonts w:ascii="Calibri" w:eastAsia="Times New Roman" w:hAnsi="Calibri" w:cs="Calibri"/>
                <w:color w:val="000000"/>
              </w:rPr>
            </w:pPr>
            <w:ins w:id="4972" w:author="Gladiator Gladiator" w:date="2018-06-01T17:00:00Z">
              <w:r w:rsidRPr="005F50D0">
                <w:rPr>
                  <w:rFonts w:ascii="Calibri" w:eastAsia="Times New Roman" w:hAnsi="Calibri" w:cs="Calibri"/>
                  <w:color w:val="000000"/>
                </w:rPr>
                <w:t>relaxing</w:t>
              </w:r>
            </w:ins>
          </w:p>
        </w:tc>
        <w:tc>
          <w:tcPr>
            <w:tcW w:w="998" w:type="dxa"/>
            <w:tcBorders>
              <w:top w:val="single" w:sz="4" w:space="0" w:color="F4B084"/>
              <w:left w:val="nil"/>
              <w:bottom w:val="single" w:sz="4" w:space="0" w:color="F4B084"/>
              <w:right w:val="nil"/>
            </w:tcBorders>
            <w:shd w:val="clear" w:color="FCE4D6" w:fill="FCE4D6"/>
            <w:noWrap/>
            <w:vAlign w:val="bottom"/>
            <w:hideMark/>
            <w:tcPrChange w:id="4973" w:author="Gladiator Gladiator" w:date="2018-06-01T17:01:00Z">
              <w:tcPr>
                <w:tcW w:w="1117" w:type="dxa"/>
                <w:gridSpan w:val="2"/>
                <w:tcBorders>
                  <w:top w:val="single" w:sz="4" w:space="0" w:color="F4B084"/>
                  <w:left w:val="nil"/>
                  <w:bottom w:val="single" w:sz="4" w:space="0" w:color="F4B084"/>
                  <w:right w:val="nil"/>
                </w:tcBorders>
                <w:shd w:val="clear" w:color="FCE4D6" w:fill="FCE4D6"/>
                <w:noWrap/>
                <w:vAlign w:val="bottom"/>
                <w:hideMark/>
              </w:tcPr>
            </w:tcPrChange>
          </w:tcPr>
          <w:p w14:paraId="52004C7D" w14:textId="77777777" w:rsidR="005F50D0" w:rsidRPr="005F50D0" w:rsidRDefault="005F50D0" w:rsidP="005F50D0">
            <w:pPr>
              <w:spacing w:after="0" w:line="240" w:lineRule="auto"/>
              <w:jc w:val="right"/>
              <w:rPr>
                <w:ins w:id="4974" w:author="Gladiator Gladiator" w:date="2018-06-01T17:00:00Z"/>
                <w:rFonts w:ascii="Calibri" w:eastAsia="Times New Roman" w:hAnsi="Calibri" w:cs="Calibri"/>
                <w:color w:val="000000"/>
              </w:rPr>
            </w:pPr>
            <w:ins w:id="4975" w:author="Gladiator Gladiator" w:date="2018-06-01T17:00:00Z">
              <w:r w:rsidRPr="005F50D0">
                <w:rPr>
                  <w:rFonts w:ascii="Calibri" w:eastAsia="Times New Roman" w:hAnsi="Calibri" w:cs="Calibri"/>
                  <w:color w:val="000000"/>
                </w:rPr>
                <w:t>0.617</w:t>
              </w:r>
            </w:ins>
          </w:p>
        </w:tc>
        <w:tc>
          <w:tcPr>
            <w:tcW w:w="1080" w:type="dxa"/>
            <w:tcBorders>
              <w:top w:val="single" w:sz="4" w:space="0" w:color="F4B084"/>
              <w:left w:val="nil"/>
              <w:bottom w:val="single" w:sz="4" w:space="0" w:color="F4B084"/>
              <w:right w:val="nil"/>
            </w:tcBorders>
            <w:shd w:val="clear" w:color="FCE4D6" w:fill="FCE4D6"/>
            <w:noWrap/>
            <w:vAlign w:val="bottom"/>
            <w:hideMark/>
            <w:tcPrChange w:id="4976"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70832A34" w14:textId="77777777" w:rsidR="005F50D0" w:rsidRPr="005F50D0" w:rsidRDefault="005F50D0" w:rsidP="005F50D0">
            <w:pPr>
              <w:spacing w:after="0" w:line="240" w:lineRule="auto"/>
              <w:jc w:val="right"/>
              <w:rPr>
                <w:ins w:id="4977" w:author="Gladiator Gladiator" w:date="2018-06-01T17:00:00Z"/>
                <w:rFonts w:ascii="Calibri" w:eastAsia="Times New Roman" w:hAnsi="Calibri" w:cs="Calibri"/>
                <w:color w:val="000000"/>
              </w:rPr>
            </w:pPr>
            <w:ins w:id="4978" w:author="Gladiator Gladiator" w:date="2018-06-01T17:00:00Z">
              <w:r w:rsidRPr="005F50D0">
                <w:rPr>
                  <w:rFonts w:ascii="Calibri" w:eastAsia="Times New Roman" w:hAnsi="Calibri" w:cs="Calibri"/>
                  <w:color w:val="000000"/>
                </w:rPr>
                <w:t>0.623</w:t>
              </w:r>
            </w:ins>
          </w:p>
        </w:tc>
        <w:tc>
          <w:tcPr>
            <w:tcW w:w="990" w:type="dxa"/>
            <w:tcBorders>
              <w:top w:val="single" w:sz="4" w:space="0" w:color="F4B084"/>
              <w:left w:val="nil"/>
              <w:bottom w:val="single" w:sz="4" w:space="0" w:color="F4B084"/>
              <w:right w:val="nil"/>
            </w:tcBorders>
            <w:shd w:val="clear" w:color="FCE4D6" w:fill="FCE4D6"/>
            <w:noWrap/>
            <w:vAlign w:val="bottom"/>
            <w:hideMark/>
            <w:tcPrChange w:id="4979" w:author="Gladiator Gladiator" w:date="2018-06-01T17:01:00Z">
              <w:tcPr>
                <w:tcW w:w="1036" w:type="dxa"/>
                <w:gridSpan w:val="2"/>
                <w:tcBorders>
                  <w:top w:val="single" w:sz="4" w:space="0" w:color="F4B084"/>
                  <w:left w:val="nil"/>
                  <w:bottom w:val="single" w:sz="4" w:space="0" w:color="F4B084"/>
                  <w:right w:val="nil"/>
                </w:tcBorders>
                <w:shd w:val="clear" w:color="FCE4D6" w:fill="FCE4D6"/>
                <w:noWrap/>
                <w:vAlign w:val="bottom"/>
                <w:hideMark/>
              </w:tcPr>
            </w:tcPrChange>
          </w:tcPr>
          <w:p w14:paraId="72F70213" w14:textId="77777777" w:rsidR="005F50D0" w:rsidRPr="005F50D0" w:rsidRDefault="005F50D0" w:rsidP="005F50D0">
            <w:pPr>
              <w:spacing w:after="0" w:line="240" w:lineRule="auto"/>
              <w:jc w:val="right"/>
              <w:rPr>
                <w:ins w:id="4980" w:author="Gladiator Gladiator" w:date="2018-06-01T17:00:00Z"/>
                <w:rFonts w:ascii="Calibri" w:eastAsia="Times New Roman" w:hAnsi="Calibri" w:cs="Calibri"/>
                <w:color w:val="000000"/>
              </w:rPr>
            </w:pPr>
            <w:ins w:id="4981" w:author="Gladiator Gladiator" w:date="2018-06-01T17:00:00Z">
              <w:r w:rsidRPr="005F50D0">
                <w:rPr>
                  <w:rFonts w:ascii="Calibri" w:eastAsia="Times New Roman" w:hAnsi="Calibri" w:cs="Calibri"/>
                  <w:color w:val="000000"/>
                </w:rPr>
                <w:t>0.631</w:t>
              </w:r>
            </w:ins>
          </w:p>
        </w:tc>
        <w:tc>
          <w:tcPr>
            <w:tcW w:w="1080" w:type="dxa"/>
            <w:tcBorders>
              <w:top w:val="single" w:sz="4" w:space="0" w:color="F4B084"/>
              <w:left w:val="nil"/>
              <w:bottom w:val="single" w:sz="4" w:space="0" w:color="F4B084"/>
              <w:right w:val="nil"/>
            </w:tcBorders>
            <w:shd w:val="clear" w:color="FCE4D6" w:fill="FCE4D6"/>
            <w:noWrap/>
            <w:vAlign w:val="bottom"/>
            <w:hideMark/>
            <w:tcPrChange w:id="4982" w:author="Gladiator Gladiator" w:date="2018-06-01T17:01:00Z">
              <w:tcPr>
                <w:tcW w:w="914" w:type="dxa"/>
                <w:gridSpan w:val="2"/>
                <w:tcBorders>
                  <w:top w:val="single" w:sz="4" w:space="0" w:color="F4B084"/>
                  <w:left w:val="nil"/>
                  <w:bottom w:val="single" w:sz="4" w:space="0" w:color="F4B084"/>
                  <w:right w:val="nil"/>
                </w:tcBorders>
                <w:shd w:val="clear" w:color="FCE4D6" w:fill="FCE4D6"/>
                <w:noWrap/>
                <w:vAlign w:val="bottom"/>
                <w:hideMark/>
              </w:tcPr>
            </w:tcPrChange>
          </w:tcPr>
          <w:p w14:paraId="09179668" w14:textId="77777777" w:rsidR="005F50D0" w:rsidRPr="005F50D0" w:rsidRDefault="005F50D0" w:rsidP="005F50D0">
            <w:pPr>
              <w:spacing w:after="0" w:line="240" w:lineRule="auto"/>
              <w:jc w:val="right"/>
              <w:rPr>
                <w:ins w:id="4983" w:author="Gladiator Gladiator" w:date="2018-06-01T17:00:00Z"/>
                <w:rFonts w:ascii="Calibri" w:eastAsia="Times New Roman" w:hAnsi="Calibri" w:cs="Calibri"/>
                <w:color w:val="000000"/>
              </w:rPr>
            </w:pPr>
            <w:ins w:id="4984" w:author="Gladiator Gladiator" w:date="2018-06-01T17:00:00Z">
              <w:r w:rsidRPr="005F50D0">
                <w:rPr>
                  <w:rFonts w:ascii="Calibri" w:eastAsia="Times New Roman" w:hAnsi="Calibri" w:cs="Calibri"/>
                  <w:color w:val="000000"/>
                </w:rPr>
                <w:t>0.647</w:t>
              </w:r>
            </w:ins>
          </w:p>
        </w:tc>
        <w:tc>
          <w:tcPr>
            <w:tcW w:w="990" w:type="dxa"/>
            <w:tcBorders>
              <w:top w:val="single" w:sz="4" w:space="0" w:color="F4B084"/>
              <w:left w:val="nil"/>
              <w:bottom w:val="single" w:sz="4" w:space="0" w:color="F4B084"/>
              <w:right w:val="nil"/>
            </w:tcBorders>
            <w:shd w:val="clear" w:color="FCE4D6" w:fill="FCE4D6"/>
            <w:noWrap/>
            <w:vAlign w:val="bottom"/>
            <w:hideMark/>
            <w:tcPrChange w:id="4985" w:author="Gladiator Gladiator" w:date="2018-06-01T17:01:00Z">
              <w:tcPr>
                <w:tcW w:w="894" w:type="dxa"/>
                <w:gridSpan w:val="2"/>
                <w:tcBorders>
                  <w:top w:val="single" w:sz="4" w:space="0" w:color="F4B084"/>
                  <w:left w:val="nil"/>
                  <w:bottom w:val="single" w:sz="4" w:space="0" w:color="F4B084"/>
                  <w:right w:val="nil"/>
                </w:tcBorders>
                <w:shd w:val="clear" w:color="FCE4D6" w:fill="FCE4D6"/>
                <w:noWrap/>
                <w:vAlign w:val="bottom"/>
                <w:hideMark/>
              </w:tcPr>
            </w:tcPrChange>
          </w:tcPr>
          <w:p w14:paraId="68F1BEDD" w14:textId="77777777" w:rsidR="005F50D0" w:rsidRPr="005F50D0" w:rsidRDefault="005F50D0" w:rsidP="005F50D0">
            <w:pPr>
              <w:spacing w:after="0" w:line="240" w:lineRule="auto"/>
              <w:jc w:val="right"/>
              <w:rPr>
                <w:ins w:id="4986" w:author="Gladiator Gladiator" w:date="2018-06-01T17:00:00Z"/>
                <w:rFonts w:ascii="Calibri" w:eastAsia="Times New Roman" w:hAnsi="Calibri" w:cs="Calibri"/>
                <w:color w:val="000000"/>
              </w:rPr>
            </w:pPr>
            <w:ins w:id="4987" w:author="Gladiator Gladiator" w:date="2018-06-01T17:00:00Z">
              <w:r w:rsidRPr="005F50D0">
                <w:rPr>
                  <w:rFonts w:ascii="Calibri" w:eastAsia="Times New Roman" w:hAnsi="Calibri" w:cs="Calibri"/>
                  <w:color w:val="000000"/>
                </w:rPr>
                <w:t>0.682</w:t>
              </w:r>
            </w:ins>
          </w:p>
        </w:tc>
        <w:tc>
          <w:tcPr>
            <w:tcW w:w="1396" w:type="dxa"/>
            <w:tcBorders>
              <w:top w:val="single" w:sz="4" w:space="0" w:color="F4B084"/>
              <w:left w:val="nil"/>
              <w:bottom w:val="single" w:sz="4" w:space="0" w:color="F4B084"/>
              <w:right w:val="single" w:sz="4" w:space="0" w:color="F4B084"/>
            </w:tcBorders>
            <w:shd w:val="clear" w:color="FCE4D6" w:fill="FCE4D6"/>
            <w:noWrap/>
            <w:vAlign w:val="bottom"/>
            <w:hideMark/>
            <w:tcPrChange w:id="4988"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1D340F23" w14:textId="77777777" w:rsidR="005F50D0" w:rsidRPr="005F50D0" w:rsidRDefault="005F50D0" w:rsidP="005F50D0">
            <w:pPr>
              <w:spacing w:after="0" w:line="240" w:lineRule="auto"/>
              <w:jc w:val="right"/>
              <w:rPr>
                <w:ins w:id="4989" w:author="Gladiator Gladiator" w:date="2018-06-01T17:00:00Z"/>
                <w:rFonts w:ascii="Calibri" w:eastAsia="Times New Roman" w:hAnsi="Calibri" w:cs="Calibri"/>
                <w:color w:val="000000"/>
              </w:rPr>
            </w:pPr>
            <w:ins w:id="4990" w:author="Gladiator Gladiator" w:date="2018-06-01T17:00:00Z">
              <w:r w:rsidRPr="005F50D0">
                <w:rPr>
                  <w:rFonts w:ascii="Calibri" w:eastAsia="Times New Roman" w:hAnsi="Calibri" w:cs="Calibri"/>
                  <w:color w:val="000000"/>
                </w:rPr>
                <w:t>0.640</w:t>
              </w:r>
            </w:ins>
          </w:p>
        </w:tc>
      </w:tr>
      <w:tr w:rsidR="005F50D0" w:rsidRPr="005F50D0" w14:paraId="24FD3C66" w14:textId="77777777" w:rsidTr="005F50D0">
        <w:tblPrEx>
          <w:tblPrExChange w:id="4991" w:author="Gladiator Gladiator" w:date="2018-06-01T17:01:00Z">
            <w:tblPrEx>
              <w:tblW w:w="9463" w:type="dxa"/>
            </w:tblPrEx>
          </w:tblPrExChange>
        </w:tblPrEx>
        <w:trPr>
          <w:trHeight w:val="258"/>
          <w:ins w:id="4992" w:author="Gladiator Gladiator" w:date="2018-06-01T17:00:00Z"/>
          <w:trPrChange w:id="4993" w:author="Gladiator Gladiator" w:date="2018-06-01T17:01:00Z">
            <w:trPr>
              <w:gridAfter w:val="0"/>
              <w:trHeight w:val="277"/>
            </w:trPr>
          </w:trPrChange>
        </w:trPr>
        <w:tc>
          <w:tcPr>
            <w:tcW w:w="2020" w:type="dxa"/>
            <w:tcBorders>
              <w:top w:val="single" w:sz="4" w:space="0" w:color="F4B084"/>
              <w:left w:val="single" w:sz="4" w:space="0" w:color="F4B084"/>
              <w:bottom w:val="single" w:sz="4" w:space="0" w:color="F4B084"/>
              <w:right w:val="nil"/>
            </w:tcBorders>
            <w:shd w:val="clear" w:color="auto" w:fill="auto"/>
            <w:noWrap/>
            <w:vAlign w:val="bottom"/>
            <w:hideMark/>
            <w:tcPrChange w:id="4994" w:author="Gladiator Gladiator" w:date="2018-06-01T17:01:00Z">
              <w:tcPr>
                <w:tcW w:w="1958"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2894992E" w14:textId="77777777" w:rsidR="005F50D0" w:rsidRPr="005F50D0" w:rsidRDefault="005F50D0" w:rsidP="005F50D0">
            <w:pPr>
              <w:spacing w:after="0" w:line="240" w:lineRule="auto"/>
              <w:rPr>
                <w:ins w:id="4995" w:author="Gladiator Gladiator" w:date="2018-06-01T17:00:00Z"/>
                <w:rFonts w:ascii="Calibri" w:eastAsia="Times New Roman" w:hAnsi="Calibri" w:cs="Calibri"/>
                <w:color w:val="000000"/>
              </w:rPr>
            </w:pPr>
            <w:ins w:id="4996" w:author="Gladiator Gladiator" w:date="2018-06-01T17:00:00Z">
              <w:r w:rsidRPr="005F50D0">
                <w:rPr>
                  <w:rFonts w:ascii="Calibri" w:eastAsia="Times New Roman" w:hAnsi="Calibri" w:cs="Calibri"/>
                  <w:color w:val="000000"/>
                </w:rPr>
                <w:t>User 4</w:t>
              </w:r>
            </w:ins>
          </w:p>
        </w:tc>
        <w:tc>
          <w:tcPr>
            <w:tcW w:w="1207" w:type="dxa"/>
            <w:tcBorders>
              <w:top w:val="single" w:sz="4" w:space="0" w:color="F4B084"/>
              <w:left w:val="nil"/>
              <w:bottom w:val="single" w:sz="4" w:space="0" w:color="F4B084"/>
              <w:right w:val="nil"/>
            </w:tcBorders>
            <w:shd w:val="clear" w:color="auto" w:fill="auto"/>
            <w:noWrap/>
            <w:vAlign w:val="bottom"/>
            <w:hideMark/>
            <w:tcPrChange w:id="4997"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67C55040" w14:textId="77777777" w:rsidR="005F50D0" w:rsidRPr="005F50D0" w:rsidRDefault="005F50D0" w:rsidP="005F50D0">
            <w:pPr>
              <w:spacing w:after="0" w:line="240" w:lineRule="auto"/>
              <w:rPr>
                <w:ins w:id="4998" w:author="Gladiator Gladiator" w:date="2018-06-01T17:00:00Z"/>
                <w:rFonts w:ascii="Calibri" w:eastAsia="Times New Roman" w:hAnsi="Calibri" w:cs="Calibri"/>
                <w:color w:val="000000"/>
              </w:rPr>
            </w:pPr>
            <w:ins w:id="4999" w:author="Gladiator Gladiator" w:date="2018-06-01T17:00:00Z">
              <w:r w:rsidRPr="005F50D0">
                <w:rPr>
                  <w:rFonts w:ascii="Calibri" w:eastAsia="Times New Roman" w:hAnsi="Calibri" w:cs="Calibri"/>
                  <w:color w:val="000000"/>
                </w:rPr>
                <w:t>testing</w:t>
              </w:r>
            </w:ins>
          </w:p>
        </w:tc>
        <w:tc>
          <w:tcPr>
            <w:tcW w:w="998" w:type="dxa"/>
            <w:tcBorders>
              <w:top w:val="single" w:sz="4" w:space="0" w:color="F4B084"/>
              <w:left w:val="nil"/>
              <w:bottom w:val="single" w:sz="4" w:space="0" w:color="F4B084"/>
              <w:right w:val="nil"/>
            </w:tcBorders>
            <w:shd w:val="clear" w:color="auto" w:fill="auto"/>
            <w:noWrap/>
            <w:vAlign w:val="bottom"/>
            <w:hideMark/>
            <w:tcPrChange w:id="5000" w:author="Gladiator Gladiator" w:date="2018-06-01T17:01:00Z">
              <w:tcPr>
                <w:tcW w:w="1109" w:type="dxa"/>
                <w:gridSpan w:val="2"/>
                <w:tcBorders>
                  <w:top w:val="single" w:sz="4" w:space="0" w:color="F4B084"/>
                  <w:left w:val="nil"/>
                  <w:bottom w:val="single" w:sz="4" w:space="0" w:color="F4B084"/>
                  <w:right w:val="nil"/>
                </w:tcBorders>
                <w:shd w:val="clear" w:color="auto" w:fill="auto"/>
                <w:noWrap/>
                <w:vAlign w:val="bottom"/>
                <w:hideMark/>
              </w:tcPr>
            </w:tcPrChange>
          </w:tcPr>
          <w:p w14:paraId="17A49F96" w14:textId="77777777" w:rsidR="005F50D0" w:rsidRPr="005F50D0" w:rsidRDefault="005F50D0" w:rsidP="005F50D0">
            <w:pPr>
              <w:spacing w:after="0" w:line="240" w:lineRule="auto"/>
              <w:jc w:val="right"/>
              <w:rPr>
                <w:ins w:id="5001" w:author="Gladiator Gladiator" w:date="2018-06-01T17:00:00Z"/>
                <w:rFonts w:ascii="Calibri" w:eastAsia="Times New Roman" w:hAnsi="Calibri" w:cs="Calibri"/>
                <w:color w:val="000000"/>
              </w:rPr>
            </w:pPr>
            <w:ins w:id="5002" w:author="Gladiator Gladiator" w:date="2018-06-01T17:00:00Z">
              <w:r w:rsidRPr="005F50D0">
                <w:rPr>
                  <w:rFonts w:ascii="Calibri" w:eastAsia="Times New Roman" w:hAnsi="Calibri" w:cs="Calibri"/>
                  <w:color w:val="000000"/>
                </w:rPr>
                <w:t>0.401</w:t>
              </w:r>
            </w:ins>
          </w:p>
        </w:tc>
        <w:tc>
          <w:tcPr>
            <w:tcW w:w="1080" w:type="dxa"/>
            <w:tcBorders>
              <w:top w:val="single" w:sz="4" w:space="0" w:color="F4B084"/>
              <w:left w:val="nil"/>
              <w:bottom w:val="single" w:sz="4" w:space="0" w:color="F4B084"/>
              <w:right w:val="nil"/>
            </w:tcBorders>
            <w:shd w:val="clear" w:color="auto" w:fill="auto"/>
            <w:noWrap/>
            <w:vAlign w:val="bottom"/>
            <w:hideMark/>
            <w:tcPrChange w:id="5003"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218B0C65" w14:textId="77777777" w:rsidR="005F50D0" w:rsidRPr="005F50D0" w:rsidRDefault="005F50D0" w:rsidP="005F50D0">
            <w:pPr>
              <w:spacing w:after="0" w:line="240" w:lineRule="auto"/>
              <w:jc w:val="right"/>
              <w:rPr>
                <w:ins w:id="5004" w:author="Gladiator Gladiator" w:date="2018-06-01T17:00:00Z"/>
                <w:rFonts w:ascii="Calibri" w:eastAsia="Times New Roman" w:hAnsi="Calibri" w:cs="Calibri"/>
                <w:color w:val="000000"/>
              </w:rPr>
            </w:pPr>
            <w:ins w:id="5005" w:author="Gladiator Gladiator" w:date="2018-06-01T17:00:00Z">
              <w:r w:rsidRPr="005F50D0">
                <w:rPr>
                  <w:rFonts w:ascii="Calibri" w:eastAsia="Times New Roman" w:hAnsi="Calibri" w:cs="Calibri"/>
                  <w:color w:val="000000"/>
                </w:rPr>
                <w:t>0.479</w:t>
              </w:r>
            </w:ins>
          </w:p>
        </w:tc>
        <w:tc>
          <w:tcPr>
            <w:tcW w:w="990" w:type="dxa"/>
            <w:tcBorders>
              <w:top w:val="single" w:sz="4" w:space="0" w:color="F4B084"/>
              <w:left w:val="nil"/>
              <w:bottom w:val="single" w:sz="4" w:space="0" w:color="F4B084"/>
              <w:right w:val="nil"/>
            </w:tcBorders>
            <w:shd w:val="clear" w:color="auto" w:fill="auto"/>
            <w:noWrap/>
            <w:vAlign w:val="bottom"/>
            <w:hideMark/>
            <w:tcPrChange w:id="5006" w:author="Gladiator Gladiator" w:date="2018-06-01T17:01:00Z">
              <w:tcPr>
                <w:tcW w:w="1029" w:type="dxa"/>
                <w:gridSpan w:val="2"/>
                <w:tcBorders>
                  <w:top w:val="single" w:sz="4" w:space="0" w:color="F4B084"/>
                  <w:left w:val="nil"/>
                  <w:bottom w:val="single" w:sz="4" w:space="0" w:color="F4B084"/>
                  <w:right w:val="nil"/>
                </w:tcBorders>
                <w:shd w:val="clear" w:color="auto" w:fill="auto"/>
                <w:noWrap/>
                <w:vAlign w:val="bottom"/>
                <w:hideMark/>
              </w:tcPr>
            </w:tcPrChange>
          </w:tcPr>
          <w:p w14:paraId="6E673C6E" w14:textId="77777777" w:rsidR="005F50D0" w:rsidRPr="005F50D0" w:rsidRDefault="005F50D0" w:rsidP="005F50D0">
            <w:pPr>
              <w:spacing w:after="0" w:line="240" w:lineRule="auto"/>
              <w:jc w:val="right"/>
              <w:rPr>
                <w:ins w:id="5007" w:author="Gladiator Gladiator" w:date="2018-06-01T17:00:00Z"/>
                <w:rFonts w:ascii="Calibri" w:eastAsia="Times New Roman" w:hAnsi="Calibri" w:cs="Calibri"/>
                <w:color w:val="000000"/>
              </w:rPr>
            </w:pPr>
            <w:ins w:id="5008" w:author="Gladiator Gladiator" w:date="2018-06-01T17:00:00Z">
              <w:r w:rsidRPr="005F50D0">
                <w:rPr>
                  <w:rFonts w:ascii="Calibri" w:eastAsia="Times New Roman" w:hAnsi="Calibri" w:cs="Calibri"/>
                  <w:color w:val="000000"/>
                </w:rPr>
                <w:t>0.409</w:t>
              </w:r>
            </w:ins>
          </w:p>
        </w:tc>
        <w:tc>
          <w:tcPr>
            <w:tcW w:w="1080" w:type="dxa"/>
            <w:tcBorders>
              <w:top w:val="single" w:sz="4" w:space="0" w:color="F4B084"/>
              <w:left w:val="nil"/>
              <w:bottom w:val="single" w:sz="4" w:space="0" w:color="F4B084"/>
              <w:right w:val="nil"/>
            </w:tcBorders>
            <w:shd w:val="clear" w:color="auto" w:fill="auto"/>
            <w:noWrap/>
            <w:vAlign w:val="bottom"/>
            <w:hideMark/>
            <w:tcPrChange w:id="5009" w:author="Gladiator Gladiator" w:date="2018-06-01T17:01:00Z">
              <w:tcPr>
                <w:tcW w:w="908" w:type="dxa"/>
                <w:gridSpan w:val="2"/>
                <w:tcBorders>
                  <w:top w:val="single" w:sz="4" w:space="0" w:color="F4B084"/>
                  <w:left w:val="nil"/>
                  <w:bottom w:val="single" w:sz="4" w:space="0" w:color="F4B084"/>
                  <w:right w:val="nil"/>
                </w:tcBorders>
                <w:shd w:val="clear" w:color="auto" w:fill="auto"/>
                <w:noWrap/>
                <w:vAlign w:val="bottom"/>
                <w:hideMark/>
              </w:tcPr>
            </w:tcPrChange>
          </w:tcPr>
          <w:p w14:paraId="09863B94" w14:textId="77777777" w:rsidR="005F50D0" w:rsidRPr="005F50D0" w:rsidRDefault="005F50D0" w:rsidP="005F50D0">
            <w:pPr>
              <w:spacing w:after="0" w:line="240" w:lineRule="auto"/>
              <w:jc w:val="right"/>
              <w:rPr>
                <w:ins w:id="5010" w:author="Gladiator Gladiator" w:date="2018-06-01T17:00:00Z"/>
                <w:rFonts w:ascii="Calibri" w:eastAsia="Times New Roman" w:hAnsi="Calibri" w:cs="Calibri"/>
                <w:color w:val="000000"/>
              </w:rPr>
            </w:pPr>
            <w:ins w:id="5011" w:author="Gladiator Gladiator" w:date="2018-06-01T17:00:00Z">
              <w:r w:rsidRPr="005F50D0">
                <w:rPr>
                  <w:rFonts w:ascii="Calibri" w:eastAsia="Times New Roman" w:hAnsi="Calibri" w:cs="Calibri"/>
                  <w:color w:val="000000"/>
                </w:rPr>
                <w:t>0.396</w:t>
              </w:r>
            </w:ins>
          </w:p>
        </w:tc>
        <w:tc>
          <w:tcPr>
            <w:tcW w:w="990" w:type="dxa"/>
            <w:tcBorders>
              <w:top w:val="single" w:sz="4" w:space="0" w:color="F4B084"/>
              <w:left w:val="nil"/>
              <w:bottom w:val="single" w:sz="4" w:space="0" w:color="F4B084"/>
              <w:right w:val="nil"/>
            </w:tcBorders>
            <w:shd w:val="clear" w:color="auto" w:fill="auto"/>
            <w:noWrap/>
            <w:vAlign w:val="bottom"/>
            <w:hideMark/>
            <w:tcPrChange w:id="5012" w:author="Gladiator Gladiator" w:date="2018-06-01T17:01:00Z">
              <w:tcPr>
                <w:tcW w:w="888" w:type="dxa"/>
                <w:gridSpan w:val="2"/>
                <w:tcBorders>
                  <w:top w:val="single" w:sz="4" w:space="0" w:color="F4B084"/>
                  <w:left w:val="nil"/>
                  <w:bottom w:val="single" w:sz="4" w:space="0" w:color="F4B084"/>
                  <w:right w:val="nil"/>
                </w:tcBorders>
                <w:shd w:val="clear" w:color="auto" w:fill="auto"/>
                <w:noWrap/>
                <w:vAlign w:val="bottom"/>
                <w:hideMark/>
              </w:tcPr>
            </w:tcPrChange>
          </w:tcPr>
          <w:p w14:paraId="7DA85ABA" w14:textId="77777777" w:rsidR="005F50D0" w:rsidRPr="005F50D0" w:rsidRDefault="005F50D0" w:rsidP="005F50D0">
            <w:pPr>
              <w:spacing w:after="0" w:line="240" w:lineRule="auto"/>
              <w:jc w:val="right"/>
              <w:rPr>
                <w:ins w:id="5013" w:author="Gladiator Gladiator" w:date="2018-06-01T17:00:00Z"/>
                <w:rFonts w:ascii="Calibri" w:eastAsia="Times New Roman" w:hAnsi="Calibri" w:cs="Calibri"/>
                <w:color w:val="000000"/>
              </w:rPr>
            </w:pPr>
            <w:ins w:id="5014" w:author="Gladiator Gladiator" w:date="2018-06-01T17:00:00Z">
              <w:r w:rsidRPr="005F50D0">
                <w:rPr>
                  <w:rFonts w:ascii="Calibri" w:eastAsia="Times New Roman" w:hAnsi="Calibri" w:cs="Calibri"/>
                  <w:color w:val="000000"/>
                </w:rPr>
                <w:t>0.430</w:t>
              </w:r>
            </w:ins>
          </w:p>
        </w:tc>
        <w:tc>
          <w:tcPr>
            <w:tcW w:w="1396" w:type="dxa"/>
            <w:tcBorders>
              <w:top w:val="single" w:sz="4" w:space="0" w:color="F4B084"/>
              <w:left w:val="nil"/>
              <w:bottom w:val="single" w:sz="4" w:space="0" w:color="F4B084"/>
              <w:right w:val="single" w:sz="4" w:space="0" w:color="F4B084"/>
            </w:tcBorders>
            <w:shd w:val="clear" w:color="auto" w:fill="auto"/>
            <w:noWrap/>
            <w:vAlign w:val="bottom"/>
            <w:hideMark/>
            <w:tcPrChange w:id="5015" w:author="Gladiator Gladiator" w:date="2018-06-01T17:01:00Z">
              <w:tcPr>
                <w:tcW w:w="1231" w:type="dxa"/>
                <w:gridSpan w:val="2"/>
                <w:tcBorders>
                  <w:top w:val="single" w:sz="4" w:space="0" w:color="F4B084"/>
                  <w:left w:val="nil"/>
                  <w:bottom w:val="single" w:sz="4" w:space="0" w:color="F4B084"/>
                  <w:right w:val="single" w:sz="4" w:space="0" w:color="F4B084"/>
                </w:tcBorders>
                <w:shd w:val="clear" w:color="auto" w:fill="auto"/>
                <w:noWrap/>
                <w:vAlign w:val="bottom"/>
                <w:hideMark/>
              </w:tcPr>
            </w:tcPrChange>
          </w:tcPr>
          <w:p w14:paraId="3EAD9A17" w14:textId="77777777" w:rsidR="005F50D0" w:rsidRPr="005F50D0" w:rsidRDefault="005F50D0" w:rsidP="005F50D0">
            <w:pPr>
              <w:spacing w:after="0" w:line="240" w:lineRule="auto"/>
              <w:jc w:val="right"/>
              <w:rPr>
                <w:ins w:id="5016" w:author="Gladiator Gladiator" w:date="2018-06-01T17:00:00Z"/>
                <w:rFonts w:ascii="Calibri" w:eastAsia="Times New Roman" w:hAnsi="Calibri" w:cs="Calibri"/>
                <w:color w:val="000000"/>
              </w:rPr>
            </w:pPr>
            <w:ins w:id="5017" w:author="Gladiator Gladiator" w:date="2018-06-01T17:00:00Z">
              <w:r w:rsidRPr="005F50D0">
                <w:rPr>
                  <w:rFonts w:ascii="Calibri" w:eastAsia="Times New Roman" w:hAnsi="Calibri" w:cs="Calibri"/>
                  <w:color w:val="000000"/>
                </w:rPr>
                <w:t>0.423</w:t>
              </w:r>
            </w:ins>
          </w:p>
        </w:tc>
      </w:tr>
      <w:tr w:rsidR="005F50D0" w:rsidRPr="005F50D0" w14:paraId="31BE37AE" w14:textId="77777777" w:rsidTr="005F50D0">
        <w:trPr>
          <w:trHeight w:val="258"/>
          <w:ins w:id="5018" w:author="Gladiator Gladiator" w:date="2018-06-01T17:00:00Z"/>
          <w:trPrChange w:id="5019"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FCE4D6" w:fill="FCE4D6"/>
            <w:noWrap/>
            <w:vAlign w:val="bottom"/>
            <w:hideMark/>
            <w:tcPrChange w:id="5020"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2202D8F1" w14:textId="77777777" w:rsidR="005F50D0" w:rsidRPr="005F50D0" w:rsidRDefault="005F50D0" w:rsidP="005F50D0">
            <w:pPr>
              <w:spacing w:after="0" w:line="240" w:lineRule="auto"/>
              <w:rPr>
                <w:ins w:id="5021" w:author="Gladiator Gladiator" w:date="2018-06-01T17:00:00Z"/>
                <w:rFonts w:ascii="Calibri" w:eastAsia="Times New Roman" w:hAnsi="Calibri" w:cs="Calibri"/>
                <w:color w:val="000000"/>
              </w:rPr>
            </w:pPr>
            <w:ins w:id="5022" w:author="Gladiator Gladiator" w:date="2018-06-01T17:00:00Z">
              <w:r w:rsidRPr="005F50D0">
                <w:rPr>
                  <w:rFonts w:ascii="Calibri" w:eastAsia="Times New Roman" w:hAnsi="Calibri" w:cs="Calibri"/>
                  <w:color w:val="000000"/>
                </w:rPr>
                <w:t>User 5</w:t>
              </w:r>
            </w:ins>
          </w:p>
        </w:tc>
        <w:tc>
          <w:tcPr>
            <w:tcW w:w="1207" w:type="dxa"/>
            <w:tcBorders>
              <w:top w:val="single" w:sz="4" w:space="0" w:color="F4B084"/>
              <w:left w:val="nil"/>
              <w:bottom w:val="single" w:sz="4" w:space="0" w:color="F4B084"/>
              <w:right w:val="nil"/>
            </w:tcBorders>
            <w:shd w:val="clear" w:color="FCE4D6" w:fill="FCE4D6"/>
            <w:noWrap/>
            <w:vAlign w:val="bottom"/>
            <w:hideMark/>
            <w:tcPrChange w:id="5023"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62495EC1" w14:textId="77777777" w:rsidR="005F50D0" w:rsidRPr="005F50D0" w:rsidRDefault="005F50D0" w:rsidP="005F50D0">
            <w:pPr>
              <w:spacing w:after="0" w:line="240" w:lineRule="auto"/>
              <w:rPr>
                <w:ins w:id="5024" w:author="Gladiator Gladiator" w:date="2018-06-01T17:00:00Z"/>
                <w:rFonts w:ascii="Calibri" w:eastAsia="Times New Roman" w:hAnsi="Calibri" w:cs="Calibri"/>
                <w:color w:val="000000"/>
              </w:rPr>
            </w:pPr>
            <w:ins w:id="5025" w:author="Gladiator Gladiator" w:date="2018-06-01T17:00:00Z">
              <w:r w:rsidRPr="005F50D0">
                <w:rPr>
                  <w:rFonts w:ascii="Calibri" w:eastAsia="Times New Roman" w:hAnsi="Calibri" w:cs="Calibri"/>
                  <w:color w:val="000000"/>
                </w:rPr>
                <w:t>relaxing</w:t>
              </w:r>
            </w:ins>
          </w:p>
        </w:tc>
        <w:tc>
          <w:tcPr>
            <w:tcW w:w="998" w:type="dxa"/>
            <w:tcBorders>
              <w:top w:val="single" w:sz="4" w:space="0" w:color="F4B084"/>
              <w:left w:val="nil"/>
              <w:bottom w:val="single" w:sz="4" w:space="0" w:color="F4B084"/>
              <w:right w:val="nil"/>
            </w:tcBorders>
            <w:shd w:val="clear" w:color="FCE4D6" w:fill="FCE4D6"/>
            <w:noWrap/>
            <w:vAlign w:val="bottom"/>
            <w:hideMark/>
            <w:tcPrChange w:id="5026" w:author="Gladiator Gladiator" w:date="2018-06-01T17:01:00Z">
              <w:tcPr>
                <w:tcW w:w="1117" w:type="dxa"/>
                <w:gridSpan w:val="2"/>
                <w:tcBorders>
                  <w:top w:val="single" w:sz="4" w:space="0" w:color="F4B084"/>
                  <w:left w:val="nil"/>
                  <w:bottom w:val="single" w:sz="4" w:space="0" w:color="F4B084"/>
                  <w:right w:val="nil"/>
                </w:tcBorders>
                <w:shd w:val="clear" w:color="FCE4D6" w:fill="FCE4D6"/>
                <w:noWrap/>
                <w:vAlign w:val="bottom"/>
                <w:hideMark/>
              </w:tcPr>
            </w:tcPrChange>
          </w:tcPr>
          <w:p w14:paraId="33C4FDB6" w14:textId="77777777" w:rsidR="005F50D0" w:rsidRPr="005F50D0" w:rsidRDefault="005F50D0" w:rsidP="005F50D0">
            <w:pPr>
              <w:spacing w:after="0" w:line="240" w:lineRule="auto"/>
              <w:jc w:val="right"/>
              <w:rPr>
                <w:ins w:id="5027" w:author="Gladiator Gladiator" w:date="2018-06-01T17:00:00Z"/>
                <w:rFonts w:ascii="Calibri" w:eastAsia="Times New Roman" w:hAnsi="Calibri" w:cs="Calibri"/>
                <w:color w:val="000000"/>
              </w:rPr>
            </w:pPr>
            <w:ins w:id="5028" w:author="Gladiator Gladiator" w:date="2018-06-01T17:00:00Z">
              <w:r w:rsidRPr="005F50D0">
                <w:rPr>
                  <w:rFonts w:ascii="Calibri" w:eastAsia="Times New Roman" w:hAnsi="Calibri" w:cs="Calibri"/>
                  <w:color w:val="000000"/>
                </w:rPr>
                <w:t>0.206</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029"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274602AA" w14:textId="77777777" w:rsidR="005F50D0" w:rsidRPr="005F50D0" w:rsidRDefault="005F50D0" w:rsidP="005F50D0">
            <w:pPr>
              <w:spacing w:after="0" w:line="240" w:lineRule="auto"/>
              <w:jc w:val="right"/>
              <w:rPr>
                <w:ins w:id="5030" w:author="Gladiator Gladiator" w:date="2018-06-01T17:00:00Z"/>
                <w:rFonts w:ascii="Calibri" w:eastAsia="Times New Roman" w:hAnsi="Calibri" w:cs="Calibri"/>
                <w:color w:val="000000"/>
              </w:rPr>
            </w:pPr>
            <w:ins w:id="5031" w:author="Gladiator Gladiator" w:date="2018-06-01T17:00:00Z">
              <w:r w:rsidRPr="005F50D0">
                <w:rPr>
                  <w:rFonts w:ascii="Calibri" w:eastAsia="Times New Roman" w:hAnsi="Calibri" w:cs="Calibri"/>
                  <w:color w:val="000000"/>
                </w:rPr>
                <w:t>0.189</w:t>
              </w:r>
            </w:ins>
          </w:p>
        </w:tc>
        <w:tc>
          <w:tcPr>
            <w:tcW w:w="990" w:type="dxa"/>
            <w:tcBorders>
              <w:top w:val="single" w:sz="4" w:space="0" w:color="F4B084"/>
              <w:left w:val="nil"/>
              <w:bottom w:val="single" w:sz="4" w:space="0" w:color="F4B084"/>
              <w:right w:val="nil"/>
            </w:tcBorders>
            <w:shd w:val="clear" w:color="FCE4D6" w:fill="FCE4D6"/>
            <w:noWrap/>
            <w:vAlign w:val="bottom"/>
            <w:hideMark/>
            <w:tcPrChange w:id="5032" w:author="Gladiator Gladiator" w:date="2018-06-01T17:01:00Z">
              <w:tcPr>
                <w:tcW w:w="1036" w:type="dxa"/>
                <w:gridSpan w:val="2"/>
                <w:tcBorders>
                  <w:top w:val="single" w:sz="4" w:space="0" w:color="F4B084"/>
                  <w:left w:val="nil"/>
                  <w:bottom w:val="single" w:sz="4" w:space="0" w:color="F4B084"/>
                  <w:right w:val="nil"/>
                </w:tcBorders>
                <w:shd w:val="clear" w:color="FCE4D6" w:fill="FCE4D6"/>
                <w:noWrap/>
                <w:vAlign w:val="bottom"/>
                <w:hideMark/>
              </w:tcPr>
            </w:tcPrChange>
          </w:tcPr>
          <w:p w14:paraId="43E0FB8A" w14:textId="77777777" w:rsidR="005F50D0" w:rsidRPr="005F50D0" w:rsidRDefault="005F50D0" w:rsidP="005F50D0">
            <w:pPr>
              <w:spacing w:after="0" w:line="240" w:lineRule="auto"/>
              <w:jc w:val="right"/>
              <w:rPr>
                <w:ins w:id="5033" w:author="Gladiator Gladiator" w:date="2018-06-01T17:00:00Z"/>
                <w:rFonts w:ascii="Calibri" w:eastAsia="Times New Roman" w:hAnsi="Calibri" w:cs="Calibri"/>
                <w:color w:val="000000"/>
              </w:rPr>
            </w:pPr>
            <w:ins w:id="5034" w:author="Gladiator Gladiator" w:date="2018-06-01T17:00:00Z">
              <w:r w:rsidRPr="005F50D0">
                <w:rPr>
                  <w:rFonts w:ascii="Calibri" w:eastAsia="Times New Roman" w:hAnsi="Calibri" w:cs="Calibri"/>
                  <w:color w:val="000000"/>
                </w:rPr>
                <w:t>0.162</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035" w:author="Gladiator Gladiator" w:date="2018-06-01T17:01:00Z">
              <w:tcPr>
                <w:tcW w:w="914" w:type="dxa"/>
                <w:gridSpan w:val="2"/>
                <w:tcBorders>
                  <w:top w:val="single" w:sz="4" w:space="0" w:color="F4B084"/>
                  <w:left w:val="nil"/>
                  <w:bottom w:val="single" w:sz="4" w:space="0" w:color="F4B084"/>
                  <w:right w:val="nil"/>
                </w:tcBorders>
                <w:shd w:val="clear" w:color="FCE4D6" w:fill="FCE4D6"/>
                <w:noWrap/>
                <w:vAlign w:val="bottom"/>
                <w:hideMark/>
              </w:tcPr>
            </w:tcPrChange>
          </w:tcPr>
          <w:p w14:paraId="291EB76C" w14:textId="77777777" w:rsidR="005F50D0" w:rsidRPr="005F50D0" w:rsidRDefault="005F50D0" w:rsidP="005F50D0">
            <w:pPr>
              <w:spacing w:after="0" w:line="240" w:lineRule="auto"/>
              <w:jc w:val="right"/>
              <w:rPr>
                <w:ins w:id="5036" w:author="Gladiator Gladiator" w:date="2018-06-01T17:00:00Z"/>
                <w:rFonts w:ascii="Calibri" w:eastAsia="Times New Roman" w:hAnsi="Calibri" w:cs="Calibri"/>
                <w:color w:val="000000"/>
              </w:rPr>
            </w:pPr>
            <w:ins w:id="5037" w:author="Gladiator Gladiator" w:date="2018-06-01T17:00:00Z">
              <w:r w:rsidRPr="005F50D0">
                <w:rPr>
                  <w:rFonts w:ascii="Calibri" w:eastAsia="Times New Roman" w:hAnsi="Calibri" w:cs="Calibri"/>
                  <w:color w:val="000000"/>
                </w:rPr>
                <w:t>0.168</w:t>
              </w:r>
            </w:ins>
          </w:p>
        </w:tc>
        <w:tc>
          <w:tcPr>
            <w:tcW w:w="990" w:type="dxa"/>
            <w:tcBorders>
              <w:top w:val="single" w:sz="4" w:space="0" w:color="F4B084"/>
              <w:left w:val="nil"/>
              <w:bottom w:val="single" w:sz="4" w:space="0" w:color="F4B084"/>
              <w:right w:val="nil"/>
            </w:tcBorders>
            <w:shd w:val="clear" w:color="FCE4D6" w:fill="FCE4D6"/>
            <w:noWrap/>
            <w:vAlign w:val="bottom"/>
            <w:hideMark/>
            <w:tcPrChange w:id="5038" w:author="Gladiator Gladiator" w:date="2018-06-01T17:01:00Z">
              <w:tcPr>
                <w:tcW w:w="894" w:type="dxa"/>
                <w:gridSpan w:val="2"/>
                <w:tcBorders>
                  <w:top w:val="single" w:sz="4" w:space="0" w:color="F4B084"/>
                  <w:left w:val="nil"/>
                  <w:bottom w:val="single" w:sz="4" w:space="0" w:color="F4B084"/>
                  <w:right w:val="nil"/>
                </w:tcBorders>
                <w:shd w:val="clear" w:color="FCE4D6" w:fill="FCE4D6"/>
                <w:noWrap/>
                <w:vAlign w:val="bottom"/>
                <w:hideMark/>
              </w:tcPr>
            </w:tcPrChange>
          </w:tcPr>
          <w:p w14:paraId="1A6F7F5B" w14:textId="77777777" w:rsidR="005F50D0" w:rsidRPr="005F50D0" w:rsidRDefault="005F50D0" w:rsidP="005F50D0">
            <w:pPr>
              <w:spacing w:after="0" w:line="240" w:lineRule="auto"/>
              <w:jc w:val="right"/>
              <w:rPr>
                <w:ins w:id="5039" w:author="Gladiator Gladiator" w:date="2018-06-01T17:00:00Z"/>
                <w:rFonts w:ascii="Calibri" w:eastAsia="Times New Roman" w:hAnsi="Calibri" w:cs="Calibri"/>
                <w:color w:val="000000"/>
              </w:rPr>
            </w:pPr>
            <w:ins w:id="5040" w:author="Gladiator Gladiator" w:date="2018-06-01T17:00:00Z">
              <w:r w:rsidRPr="005F50D0">
                <w:rPr>
                  <w:rFonts w:ascii="Calibri" w:eastAsia="Times New Roman" w:hAnsi="Calibri" w:cs="Calibri"/>
                  <w:color w:val="000000"/>
                </w:rPr>
                <w:t>0.199</w:t>
              </w:r>
            </w:ins>
          </w:p>
        </w:tc>
        <w:tc>
          <w:tcPr>
            <w:tcW w:w="1396" w:type="dxa"/>
            <w:tcBorders>
              <w:top w:val="single" w:sz="4" w:space="0" w:color="F4B084"/>
              <w:left w:val="nil"/>
              <w:bottom w:val="single" w:sz="4" w:space="0" w:color="F4B084"/>
              <w:right w:val="single" w:sz="4" w:space="0" w:color="F4B084"/>
            </w:tcBorders>
            <w:shd w:val="clear" w:color="FCE4D6" w:fill="FCE4D6"/>
            <w:noWrap/>
            <w:vAlign w:val="bottom"/>
            <w:hideMark/>
            <w:tcPrChange w:id="5041"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427586B9" w14:textId="77777777" w:rsidR="005F50D0" w:rsidRPr="005F50D0" w:rsidRDefault="005F50D0" w:rsidP="005F50D0">
            <w:pPr>
              <w:spacing w:after="0" w:line="240" w:lineRule="auto"/>
              <w:jc w:val="right"/>
              <w:rPr>
                <w:ins w:id="5042" w:author="Gladiator Gladiator" w:date="2018-06-01T17:00:00Z"/>
                <w:rFonts w:ascii="Calibri" w:eastAsia="Times New Roman" w:hAnsi="Calibri" w:cs="Calibri"/>
                <w:color w:val="000000"/>
              </w:rPr>
            </w:pPr>
            <w:ins w:id="5043" w:author="Gladiator Gladiator" w:date="2018-06-01T17:00:00Z">
              <w:r w:rsidRPr="005F50D0">
                <w:rPr>
                  <w:rFonts w:ascii="Calibri" w:eastAsia="Times New Roman" w:hAnsi="Calibri" w:cs="Calibri"/>
                  <w:color w:val="000000"/>
                </w:rPr>
                <w:t>0.185</w:t>
              </w:r>
            </w:ins>
          </w:p>
        </w:tc>
      </w:tr>
      <w:tr w:rsidR="005F50D0" w:rsidRPr="005F50D0" w14:paraId="21588E6F" w14:textId="77777777" w:rsidTr="005F50D0">
        <w:tblPrEx>
          <w:tblPrExChange w:id="5044" w:author="Gladiator Gladiator" w:date="2018-06-01T17:01:00Z">
            <w:tblPrEx>
              <w:tblW w:w="9463" w:type="dxa"/>
            </w:tblPrEx>
          </w:tblPrExChange>
        </w:tblPrEx>
        <w:trPr>
          <w:trHeight w:val="258"/>
          <w:ins w:id="5045" w:author="Gladiator Gladiator" w:date="2018-06-01T17:00:00Z"/>
          <w:trPrChange w:id="5046" w:author="Gladiator Gladiator" w:date="2018-06-01T17:01:00Z">
            <w:trPr>
              <w:gridAfter w:val="0"/>
              <w:trHeight w:val="277"/>
            </w:trPr>
          </w:trPrChange>
        </w:trPr>
        <w:tc>
          <w:tcPr>
            <w:tcW w:w="2020" w:type="dxa"/>
            <w:tcBorders>
              <w:top w:val="single" w:sz="4" w:space="0" w:color="F4B084"/>
              <w:left w:val="single" w:sz="4" w:space="0" w:color="F4B084"/>
              <w:bottom w:val="single" w:sz="4" w:space="0" w:color="F4B084"/>
              <w:right w:val="nil"/>
            </w:tcBorders>
            <w:shd w:val="clear" w:color="auto" w:fill="auto"/>
            <w:noWrap/>
            <w:vAlign w:val="bottom"/>
            <w:hideMark/>
            <w:tcPrChange w:id="5047" w:author="Gladiator Gladiator" w:date="2018-06-01T17:01:00Z">
              <w:tcPr>
                <w:tcW w:w="1958"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696AEB32" w14:textId="77777777" w:rsidR="005F50D0" w:rsidRPr="005F50D0" w:rsidRDefault="005F50D0" w:rsidP="005F50D0">
            <w:pPr>
              <w:spacing w:after="0" w:line="240" w:lineRule="auto"/>
              <w:rPr>
                <w:ins w:id="5048" w:author="Gladiator Gladiator" w:date="2018-06-01T17:00:00Z"/>
                <w:rFonts w:ascii="Calibri" w:eastAsia="Times New Roman" w:hAnsi="Calibri" w:cs="Calibri"/>
                <w:color w:val="000000"/>
              </w:rPr>
            </w:pPr>
            <w:ins w:id="5049" w:author="Gladiator Gladiator" w:date="2018-06-01T17:00:00Z">
              <w:r w:rsidRPr="005F50D0">
                <w:rPr>
                  <w:rFonts w:ascii="Calibri" w:eastAsia="Times New Roman" w:hAnsi="Calibri" w:cs="Calibri"/>
                  <w:color w:val="000000"/>
                </w:rPr>
                <w:t>User 5</w:t>
              </w:r>
            </w:ins>
          </w:p>
        </w:tc>
        <w:tc>
          <w:tcPr>
            <w:tcW w:w="1207" w:type="dxa"/>
            <w:tcBorders>
              <w:top w:val="single" w:sz="4" w:space="0" w:color="F4B084"/>
              <w:left w:val="nil"/>
              <w:bottom w:val="single" w:sz="4" w:space="0" w:color="F4B084"/>
              <w:right w:val="nil"/>
            </w:tcBorders>
            <w:shd w:val="clear" w:color="auto" w:fill="auto"/>
            <w:noWrap/>
            <w:vAlign w:val="bottom"/>
            <w:hideMark/>
            <w:tcPrChange w:id="5050"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45CDC6F6" w14:textId="77777777" w:rsidR="005F50D0" w:rsidRPr="005F50D0" w:rsidRDefault="005F50D0" w:rsidP="005F50D0">
            <w:pPr>
              <w:spacing w:after="0" w:line="240" w:lineRule="auto"/>
              <w:rPr>
                <w:ins w:id="5051" w:author="Gladiator Gladiator" w:date="2018-06-01T17:00:00Z"/>
                <w:rFonts w:ascii="Calibri" w:eastAsia="Times New Roman" w:hAnsi="Calibri" w:cs="Calibri"/>
                <w:color w:val="000000"/>
              </w:rPr>
            </w:pPr>
            <w:ins w:id="5052" w:author="Gladiator Gladiator" w:date="2018-06-01T17:00:00Z">
              <w:r w:rsidRPr="005F50D0">
                <w:rPr>
                  <w:rFonts w:ascii="Calibri" w:eastAsia="Times New Roman" w:hAnsi="Calibri" w:cs="Calibri"/>
                  <w:color w:val="000000"/>
                </w:rPr>
                <w:t>testing</w:t>
              </w:r>
            </w:ins>
          </w:p>
        </w:tc>
        <w:tc>
          <w:tcPr>
            <w:tcW w:w="998" w:type="dxa"/>
            <w:tcBorders>
              <w:top w:val="single" w:sz="4" w:space="0" w:color="F4B084"/>
              <w:left w:val="nil"/>
              <w:bottom w:val="single" w:sz="4" w:space="0" w:color="F4B084"/>
              <w:right w:val="nil"/>
            </w:tcBorders>
            <w:shd w:val="clear" w:color="auto" w:fill="auto"/>
            <w:noWrap/>
            <w:vAlign w:val="bottom"/>
            <w:hideMark/>
            <w:tcPrChange w:id="5053" w:author="Gladiator Gladiator" w:date="2018-06-01T17:01:00Z">
              <w:tcPr>
                <w:tcW w:w="1109" w:type="dxa"/>
                <w:gridSpan w:val="2"/>
                <w:tcBorders>
                  <w:top w:val="single" w:sz="4" w:space="0" w:color="F4B084"/>
                  <w:left w:val="nil"/>
                  <w:bottom w:val="single" w:sz="4" w:space="0" w:color="F4B084"/>
                  <w:right w:val="nil"/>
                </w:tcBorders>
                <w:shd w:val="clear" w:color="auto" w:fill="auto"/>
                <w:noWrap/>
                <w:vAlign w:val="bottom"/>
                <w:hideMark/>
              </w:tcPr>
            </w:tcPrChange>
          </w:tcPr>
          <w:p w14:paraId="0256B77E" w14:textId="77777777" w:rsidR="005F50D0" w:rsidRPr="005F50D0" w:rsidRDefault="005F50D0" w:rsidP="005F50D0">
            <w:pPr>
              <w:spacing w:after="0" w:line="240" w:lineRule="auto"/>
              <w:jc w:val="right"/>
              <w:rPr>
                <w:ins w:id="5054" w:author="Gladiator Gladiator" w:date="2018-06-01T17:00:00Z"/>
                <w:rFonts w:ascii="Calibri" w:eastAsia="Times New Roman" w:hAnsi="Calibri" w:cs="Calibri"/>
                <w:color w:val="000000"/>
              </w:rPr>
            </w:pPr>
            <w:ins w:id="5055" w:author="Gladiator Gladiator" w:date="2018-06-01T17:00:00Z">
              <w:r w:rsidRPr="005F50D0">
                <w:rPr>
                  <w:rFonts w:ascii="Calibri" w:eastAsia="Times New Roman" w:hAnsi="Calibri" w:cs="Calibri"/>
                  <w:color w:val="000000"/>
                </w:rPr>
                <w:t>0.769</w:t>
              </w:r>
            </w:ins>
          </w:p>
        </w:tc>
        <w:tc>
          <w:tcPr>
            <w:tcW w:w="1080" w:type="dxa"/>
            <w:tcBorders>
              <w:top w:val="single" w:sz="4" w:space="0" w:color="F4B084"/>
              <w:left w:val="nil"/>
              <w:bottom w:val="single" w:sz="4" w:space="0" w:color="F4B084"/>
              <w:right w:val="nil"/>
            </w:tcBorders>
            <w:shd w:val="clear" w:color="auto" w:fill="auto"/>
            <w:noWrap/>
            <w:vAlign w:val="bottom"/>
            <w:hideMark/>
            <w:tcPrChange w:id="5056"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53CA145F" w14:textId="77777777" w:rsidR="005F50D0" w:rsidRPr="005F50D0" w:rsidRDefault="005F50D0" w:rsidP="005F50D0">
            <w:pPr>
              <w:spacing w:after="0" w:line="240" w:lineRule="auto"/>
              <w:jc w:val="right"/>
              <w:rPr>
                <w:ins w:id="5057" w:author="Gladiator Gladiator" w:date="2018-06-01T17:00:00Z"/>
                <w:rFonts w:ascii="Calibri" w:eastAsia="Times New Roman" w:hAnsi="Calibri" w:cs="Calibri"/>
                <w:color w:val="000000"/>
              </w:rPr>
            </w:pPr>
            <w:ins w:id="5058" w:author="Gladiator Gladiator" w:date="2018-06-01T17:00:00Z">
              <w:r w:rsidRPr="005F50D0">
                <w:rPr>
                  <w:rFonts w:ascii="Calibri" w:eastAsia="Times New Roman" w:hAnsi="Calibri" w:cs="Calibri"/>
                  <w:color w:val="000000"/>
                </w:rPr>
                <w:t>0.653</w:t>
              </w:r>
            </w:ins>
          </w:p>
        </w:tc>
        <w:tc>
          <w:tcPr>
            <w:tcW w:w="990" w:type="dxa"/>
            <w:tcBorders>
              <w:top w:val="single" w:sz="4" w:space="0" w:color="F4B084"/>
              <w:left w:val="nil"/>
              <w:bottom w:val="single" w:sz="4" w:space="0" w:color="F4B084"/>
              <w:right w:val="nil"/>
            </w:tcBorders>
            <w:shd w:val="clear" w:color="auto" w:fill="auto"/>
            <w:noWrap/>
            <w:vAlign w:val="bottom"/>
            <w:hideMark/>
            <w:tcPrChange w:id="5059" w:author="Gladiator Gladiator" w:date="2018-06-01T17:01:00Z">
              <w:tcPr>
                <w:tcW w:w="1029" w:type="dxa"/>
                <w:gridSpan w:val="2"/>
                <w:tcBorders>
                  <w:top w:val="single" w:sz="4" w:space="0" w:color="F4B084"/>
                  <w:left w:val="nil"/>
                  <w:bottom w:val="single" w:sz="4" w:space="0" w:color="F4B084"/>
                  <w:right w:val="nil"/>
                </w:tcBorders>
                <w:shd w:val="clear" w:color="auto" w:fill="auto"/>
                <w:noWrap/>
                <w:vAlign w:val="bottom"/>
                <w:hideMark/>
              </w:tcPr>
            </w:tcPrChange>
          </w:tcPr>
          <w:p w14:paraId="0A7C51D1" w14:textId="77777777" w:rsidR="005F50D0" w:rsidRPr="005F50D0" w:rsidRDefault="005F50D0" w:rsidP="005F50D0">
            <w:pPr>
              <w:spacing w:after="0" w:line="240" w:lineRule="auto"/>
              <w:jc w:val="right"/>
              <w:rPr>
                <w:ins w:id="5060" w:author="Gladiator Gladiator" w:date="2018-06-01T17:00:00Z"/>
                <w:rFonts w:ascii="Calibri" w:eastAsia="Times New Roman" w:hAnsi="Calibri" w:cs="Calibri"/>
                <w:color w:val="000000"/>
              </w:rPr>
            </w:pPr>
            <w:ins w:id="5061" w:author="Gladiator Gladiator" w:date="2018-06-01T17:00:00Z">
              <w:r w:rsidRPr="005F50D0">
                <w:rPr>
                  <w:rFonts w:ascii="Calibri" w:eastAsia="Times New Roman" w:hAnsi="Calibri" w:cs="Calibri"/>
                  <w:color w:val="000000"/>
                </w:rPr>
                <w:t>0.736</w:t>
              </w:r>
            </w:ins>
          </w:p>
        </w:tc>
        <w:tc>
          <w:tcPr>
            <w:tcW w:w="1080" w:type="dxa"/>
            <w:tcBorders>
              <w:top w:val="single" w:sz="4" w:space="0" w:color="F4B084"/>
              <w:left w:val="nil"/>
              <w:bottom w:val="single" w:sz="4" w:space="0" w:color="F4B084"/>
              <w:right w:val="nil"/>
            </w:tcBorders>
            <w:shd w:val="clear" w:color="auto" w:fill="auto"/>
            <w:noWrap/>
            <w:vAlign w:val="bottom"/>
            <w:hideMark/>
            <w:tcPrChange w:id="5062" w:author="Gladiator Gladiator" w:date="2018-06-01T17:01:00Z">
              <w:tcPr>
                <w:tcW w:w="908" w:type="dxa"/>
                <w:gridSpan w:val="2"/>
                <w:tcBorders>
                  <w:top w:val="single" w:sz="4" w:space="0" w:color="F4B084"/>
                  <w:left w:val="nil"/>
                  <w:bottom w:val="single" w:sz="4" w:space="0" w:color="F4B084"/>
                  <w:right w:val="nil"/>
                </w:tcBorders>
                <w:shd w:val="clear" w:color="auto" w:fill="auto"/>
                <w:noWrap/>
                <w:vAlign w:val="bottom"/>
                <w:hideMark/>
              </w:tcPr>
            </w:tcPrChange>
          </w:tcPr>
          <w:p w14:paraId="5E5B661D" w14:textId="77777777" w:rsidR="005F50D0" w:rsidRPr="005F50D0" w:rsidRDefault="005F50D0" w:rsidP="005F50D0">
            <w:pPr>
              <w:spacing w:after="0" w:line="240" w:lineRule="auto"/>
              <w:jc w:val="right"/>
              <w:rPr>
                <w:ins w:id="5063" w:author="Gladiator Gladiator" w:date="2018-06-01T17:00:00Z"/>
                <w:rFonts w:ascii="Calibri" w:eastAsia="Times New Roman" w:hAnsi="Calibri" w:cs="Calibri"/>
                <w:color w:val="000000"/>
              </w:rPr>
            </w:pPr>
            <w:ins w:id="5064" w:author="Gladiator Gladiator" w:date="2018-06-01T17:00:00Z">
              <w:r w:rsidRPr="005F50D0">
                <w:rPr>
                  <w:rFonts w:ascii="Calibri" w:eastAsia="Times New Roman" w:hAnsi="Calibri" w:cs="Calibri"/>
                  <w:color w:val="000000"/>
                </w:rPr>
                <w:t>0.674</w:t>
              </w:r>
            </w:ins>
          </w:p>
        </w:tc>
        <w:tc>
          <w:tcPr>
            <w:tcW w:w="990" w:type="dxa"/>
            <w:tcBorders>
              <w:top w:val="single" w:sz="4" w:space="0" w:color="F4B084"/>
              <w:left w:val="nil"/>
              <w:bottom w:val="single" w:sz="4" w:space="0" w:color="F4B084"/>
              <w:right w:val="nil"/>
            </w:tcBorders>
            <w:shd w:val="clear" w:color="auto" w:fill="auto"/>
            <w:noWrap/>
            <w:vAlign w:val="bottom"/>
            <w:hideMark/>
            <w:tcPrChange w:id="5065" w:author="Gladiator Gladiator" w:date="2018-06-01T17:01:00Z">
              <w:tcPr>
                <w:tcW w:w="888" w:type="dxa"/>
                <w:gridSpan w:val="2"/>
                <w:tcBorders>
                  <w:top w:val="single" w:sz="4" w:space="0" w:color="F4B084"/>
                  <w:left w:val="nil"/>
                  <w:bottom w:val="single" w:sz="4" w:space="0" w:color="F4B084"/>
                  <w:right w:val="nil"/>
                </w:tcBorders>
                <w:shd w:val="clear" w:color="auto" w:fill="auto"/>
                <w:noWrap/>
                <w:vAlign w:val="bottom"/>
                <w:hideMark/>
              </w:tcPr>
            </w:tcPrChange>
          </w:tcPr>
          <w:p w14:paraId="7369404C" w14:textId="77777777" w:rsidR="005F50D0" w:rsidRPr="005F50D0" w:rsidRDefault="005F50D0" w:rsidP="005F50D0">
            <w:pPr>
              <w:spacing w:after="0" w:line="240" w:lineRule="auto"/>
              <w:jc w:val="right"/>
              <w:rPr>
                <w:ins w:id="5066" w:author="Gladiator Gladiator" w:date="2018-06-01T17:00:00Z"/>
                <w:rFonts w:ascii="Calibri" w:eastAsia="Times New Roman" w:hAnsi="Calibri" w:cs="Calibri"/>
                <w:color w:val="000000"/>
              </w:rPr>
            </w:pPr>
            <w:ins w:id="5067" w:author="Gladiator Gladiator" w:date="2018-06-01T17:00:00Z">
              <w:r w:rsidRPr="005F50D0">
                <w:rPr>
                  <w:rFonts w:ascii="Calibri" w:eastAsia="Times New Roman" w:hAnsi="Calibri" w:cs="Calibri"/>
                  <w:color w:val="000000"/>
                </w:rPr>
                <w:t>0.719</w:t>
              </w:r>
            </w:ins>
          </w:p>
        </w:tc>
        <w:tc>
          <w:tcPr>
            <w:tcW w:w="1396" w:type="dxa"/>
            <w:tcBorders>
              <w:top w:val="single" w:sz="4" w:space="0" w:color="F4B084"/>
              <w:left w:val="nil"/>
              <w:bottom w:val="single" w:sz="4" w:space="0" w:color="F4B084"/>
              <w:right w:val="single" w:sz="4" w:space="0" w:color="F4B084"/>
            </w:tcBorders>
            <w:shd w:val="clear" w:color="auto" w:fill="auto"/>
            <w:noWrap/>
            <w:vAlign w:val="bottom"/>
            <w:hideMark/>
            <w:tcPrChange w:id="5068" w:author="Gladiator Gladiator" w:date="2018-06-01T17:01:00Z">
              <w:tcPr>
                <w:tcW w:w="1231" w:type="dxa"/>
                <w:gridSpan w:val="2"/>
                <w:tcBorders>
                  <w:top w:val="single" w:sz="4" w:space="0" w:color="F4B084"/>
                  <w:left w:val="nil"/>
                  <w:bottom w:val="single" w:sz="4" w:space="0" w:color="F4B084"/>
                  <w:right w:val="single" w:sz="4" w:space="0" w:color="F4B084"/>
                </w:tcBorders>
                <w:shd w:val="clear" w:color="auto" w:fill="auto"/>
                <w:noWrap/>
                <w:vAlign w:val="bottom"/>
                <w:hideMark/>
              </w:tcPr>
            </w:tcPrChange>
          </w:tcPr>
          <w:p w14:paraId="27D494AE" w14:textId="77777777" w:rsidR="005F50D0" w:rsidRPr="005F50D0" w:rsidRDefault="005F50D0" w:rsidP="005F50D0">
            <w:pPr>
              <w:spacing w:after="0" w:line="240" w:lineRule="auto"/>
              <w:jc w:val="right"/>
              <w:rPr>
                <w:ins w:id="5069" w:author="Gladiator Gladiator" w:date="2018-06-01T17:00:00Z"/>
                <w:rFonts w:ascii="Calibri" w:eastAsia="Times New Roman" w:hAnsi="Calibri" w:cs="Calibri"/>
                <w:color w:val="000000"/>
              </w:rPr>
            </w:pPr>
            <w:ins w:id="5070" w:author="Gladiator Gladiator" w:date="2018-06-01T17:00:00Z">
              <w:r w:rsidRPr="005F50D0">
                <w:rPr>
                  <w:rFonts w:ascii="Calibri" w:eastAsia="Times New Roman" w:hAnsi="Calibri" w:cs="Calibri"/>
                  <w:color w:val="000000"/>
                </w:rPr>
                <w:t>0.711</w:t>
              </w:r>
            </w:ins>
          </w:p>
        </w:tc>
      </w:tr>
      <w:tr w:rsidR="005F50D0" w:rsidRPr="005F50D0" w14:paraId="33307C63" w14:textId="77777777" w:rsidTr="005F50D0">
        <w:trPr>
          <w:trHeight w:val="258"/>
          <w:ins w:id="5071" w:author="Gladiator Gladiator" w:date="2018-06-01T17:00:00Z"/>
          <w:trPrChange w:id="5072"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FCE4D6" w:fill="FCE4D6"/>
            <w:noWrap/>
            <w:vAlign w:val="bottom"/>
            <w:hideMark/>
            <w:tcPrChange w:id="5073"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5D5D0D24" w14:textId="77777777" w:rsidR="005F50D0" w:rsidRPr="005F50D0" w:rsidRDefault="005F50D0" w:rsidP="005F50D0">
            <w:pPr>
              <w:spacing w:after="0" w:line="240" w:lineRule="auto"/>
              <w:rPr>
                <w:ins w:id="5074" w:author="Gladiator Gladiator" w:date="2018-06-01T17:00:00Z"/>
                <w:rFonts w:ascii="Calibri" w:eastAsia="Times New Roman" w:hAnsi="Calibri" w:cs="Calibri"/>
                <w:color w:val="000000"/>
              </w:rPr>
            </w:pPr>
            <w:ins w:id="5075" w:author="Gladiator Gladiator" w:date="2018-06-01T17:00:00Z">
              <w:r w:rsidRPr="005F50D0">
                <w:rPr>
                  <w:rFonts w:ascii="Calibri" w:eastAsia="Times New Roman" w:hAnsi="Calibri" w:cs="Calibri"/>
                  <w:color w:val="000000"/>
                </w:rPr>
                <w:t>User 6</w:t>
              </w:r>
            </w:ins>
          </w:p>
        </w:tc>
        <w:tc>
          <w:tcPr>
            <w:tcW w:w="1207" w:type="dxa"/>
            <w:tcBorders>
              <w:top w:val="single" w:sz="4" w:space="0" w:color="F4B084"/>
              <w:left w:val="nil"/>
              <w:bottom w:val="single" w:sz="4" w:space="0" w:color="F4B084"/>
              <w:right w:val="nil"/>
            </w:tcBorders>
            <w:shd w:val="clear" w:color="FCE4D6" w:fill="FCE4D6"/>
            <w:noWrap/>
            <w:vAlign w:val="bottom"/>
            <w:hideMark/>
            <w:tcPrChange w:id="5076"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55CE0F98" w14:textId="77777777" w:rsidR="005F50D0" w:rsidRPr="005F50D0" w:rsidRDefault="005F50D0" w:rsidP="005F50D0">
            <w:pPr>
              <w:spacing w:after="0" w:line="240" w:lineRule="auto"/>
              <w:rPr>
                <w:ins w:id="5077" w:author="Gladiator Gladiator" w:date="2018-06-01T17:00:00Z"/>
                <w:rFonts w:ascii="Calibri" w:eastAsia="Times New Roman" w:hAnsi="Calibri" w:cs="Calibri"/>
                <w:color w:val="000000"/>
              </w:rPr>
            </w:pPr>
            <w:ins w:id="5078" w:author="Gladiator Gladiator" w:date="2018-06-01T17:00:00Z">
              <w:r w:rsidRPr="005F50D0">
                <w:rPr>
                  <w:rFonts w:ascii="Calibri" w:eastAsia="Times New Roman" w:hAnsi="Calibri" w:cs="Calibri"/>
                  <w:color w:val="000000"/>
                </w:rPr>
                <w:t>relaxing</w:t>
              </w:r>
            </w:ins>
          </w:p>
        </w:tc>
        <w:tc>
          <w:tcPr>
            <w:tcW w:w="998" w:type="dxa"/>
            <w:tcBorders>
              <w:top w:val="single" w:sz="4" w:space="0" w:color="F4B084"/>
              <w:left w:val="nil"/>
              <w:bottom w:val="single" w:sz="4" w:space="0" w:color="F4B084"/>
              <w:right w:val="nil"/>
            </w:tcBorders>
            <w:shd w:val="clear" w:color="FCE4D6" w:fill="FCE4D6"/>
            <w:noWrap/>
            <w:vAlign w:val="bottom"/>
            <w:hideMark/>
            <w:tcPrChange w:id="5079" w:author="Gladiator Gladiator" w:date="2018-06-01T17:01:00Z">
              <w:tcPr>
                <w:tcW w:w="1117" w:type="dxa"/>
                <w:gridSpan w:val="2"/>
                <w:tcBorders>
                  <w:top w:val="single" w:sz="4" w:space="0" w:color="F4B084"/>
                  <w:left w:val="nil"/>
                  <w:bottom w:val="single" w:sz="4" w:space="0" w:color="F4B084"/>
                  <w:right w:val="nil"/>
                </w:tcBorders>
                <w:shd w:val="clear" w:color="FCE4D6" w:fill="FCE4D6"/>
                <w:noWrap/>
                <w:vAlign w:val="bottom"/>
                <w:hideMark/>
              </w:tcPr>
            </w:tcPrChange>
          </w:tcPr>
          <w:p w14:paraId="5D391B2D" w14:textId="77777777" w:rsidR="005F50D0" w:rsidRPr="005F50D0" w:rsidRDefault="005F50D0" w:rsidP="005F50D0">
            <w:pPr>
              <w:spacing w:after="0" w:line="240" w:lineRule="auto"/>
              <w:jc w:val="right"/>
              <w:rPr>
                <w:ins w:id="5080" w:author="Gladiator Gladiator" w:date="2018-06-01T17:00:00Z"/>
                <w:rFonts w:ascii="Calibri" w:eastAsia="Times New Roman" w:hAnsi="Calibri" w:cs="Calibri"/>
                <w:color w:val="000000"/>
              </w:rPr>
            </w:pPr>
            <w:ins w:id="5081" w:author="Gladiator Gladiator" w:date="2018-06-01T17:00:00Z">
              <w:r w:rsidRPr="005F50D0">
                <w:rPr>
                  <w:rFonts w:ascii="Calibri" w:eastAsia="Times New Roman" w:hAnsi="Calibri" w:cs="Calibri"/>
                  <w:color w:val="000000"/>
                </w:rPr>
                <w:t>0.028</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082"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72D468D5" w14:textId="77777777" w:rsidR="005F50D0" w:rsidRPr="005F50D0" w:rsidRDefault="005F50D0" w:rsidP="005F50D0">
            <w:pPr>
              <w:spacing w:after="0" w:line="240" w:lineRule="auto"/>
              <w:jc w:val="right"/>
              <w:rPr>
                <w:ins w:id="5083" w:author="Gladiator Gladiator" w:date="2018-06-01T17:00:00Z"/>
                <w:rFonts w:ascii="Calibri" w:eastAsia="Times New Roman" w:hAnsi="Calibri" w:cs="Calibri"/>
                <w:color w:val="000000"/>
              </w:rPr>
            </w:pPr>
            <w:ins w:id="5084" w:author="Gladiator Gladiator" w:date="2018-06-01T17:00:00Z">
              <w:r w:rsidRPr="005F50D0">
                <w:rPr>
                  <w:rFonts w:ascii="Calibri" w:eastAsia="Times New Roman" w:hAnsi="Calibri" w:cs="Calibri"/>
                  <w:color w:val="000000"/>
                </w:rPr>
                <w:t>0.000</w:t>
              </w:r>
            </w:ins>
          </w:p>
        </w:tc>
        <w:tc>
          <w:tcPr>
            <w:tcW w:w="990" w:type="dxa"/>
            <w:tcBorders>
              <w:top w:val="single" w:sz="4" w:space="0" w:color="F4B084"/>
              <w:left w:val="nil"/>
              <w:bottom w:val="single" w:sz="4" w:space="0" w:color="F4B084"/>
              <w:right w:val="nil"/>
            </w:tcBorders>
            <w:shd w:val="clear" w:color="FCE4D6" w:fill="FCE4D6"/>
            <w:noWrap/>
            <w:vAlign w:val="bottom"/>
            <w:hideMark/>
            <w:tcPrChange w:id="5085" w:author="Gladiator Gladiator" w:date="2018-06-01T17:01:00Z">
              <w:tcPr>
                <w:tcW w:w="1036" w:type="dxa"/>
                <w:gridSpan w:val="2"/>
                <w:tcBorders>
                  <w:top w:val="single" w:sz="4" w:space="0" w:color="F4B084"/>
                  <w:left w:val="nil"/>
                  <w:bottom w:val="single" w:sz="4" w:space="0" w:color="F4B084"/>
                  <w:right w:val="nil"/>
                </w:tcBorders>
                <w:shd w:val="clear" w:color="FCE4D6" w:fill="FCE4D6"/>
                <w:noWrap/>
                <w:vAlign w:val="bottom"/>
                <w:hideMark/>
              </w:tcPr>
            </w:tcPrChange>
          </w:tcPr>
          <w:p w14:paraId="59C6AB43" w14:textId="77777777" w:rsidR="005F50D0" w:rsidRPr="005F50D0" w:rsidRDefault="005F50D0" w:rsidP="005F50D0">
            <w:pPr>
              <w:spacing w:after="0" w:line="240" w:lineRule="auto"/>
              <w:jc w:val="right"/>
              <w:rPr>
                <w:ins w:id="5086" w:author="Gladiator Gladiator" w:date="2018-06-01T17:00:00Z"/>
                <w:rFonts w:ascii="Calibri" w:eastAsia="Times New Roman" w:hAnsi="Calibri" w:cs="Calibri"/>
                <w:color w:val="000000"/>
              </w:rPr>
            </w:pPr>
            <w:ins w:id="5087" w:author="Gladiator Gladiator" w:date="2018-06-01T17:00:00Z">
              <w:r w:rsidRPr="005F50D0">
                <w:rPr>
                  <w:rFonts w:ascii="Calibri" w:eastAsia="Times New Roman" w:hAnsi="Calibri" w:cs="Calibri"/>
                  <w:color w:val="000000"/>
                </w:rPr>
                <w:t>0.047</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088" w:author="Gladiator Gladiator" w:date="2018-06-01T17:01:00Z">
              <w:tcPr>
                <w:tcW w:w="914" w:type="dxa"/>
                <w:gridSpan w:val="2"/>
                <w:tcBorders>
                  <w:top w:val="single" w:sz="4" w:space="0" w:color="F4B084"/>
                  <w:left w:val="nil"/>
                  <w:bottom w:val="single" w:sz="4" w:space="0" w:color="F4B084"/>
                  <w:right w:val="nil"/>
                </w:tcBorders>
                <w:shd w:val="clear" w:color="FCE4D6" w:fill="FCE4D6"/>
                <w:noWrap/>
                <w:vAlign w:val="bottom"/>
                <w:hideMark/>
              </w:tcPr>
            </w:tcPrChange>
          </w:tcPr>
          <w:p w14:paraId="35A51B28" w14:textId="77777777" w:rsidR="005F50D0" w:rsidRPr="005F50D0" w:rsidRDefault="005F50D0" w:rsidP="005F50D0">
            <w:pPr>
              <w:spacing w:after="0" w:line="240" w:lineRule="auto"/>
              <w:jc w:val="right"/>
              <w:rPr>
                <w:ins w:id="5089" w:author="Gladiator Gladiator" w:date="2018-06-01T17:00:00Z"/>
                <w:rFonts w:ascii="Calibri" w:eastAsia="Times New Roman" w:hAnsi="Calibri" w:cs="Calibri"/>
                <w:color w:val="000000"/>
              </w:rPr>
            </w:pPr>
            <w:ins w:id="5090" w:author="Gladiator Gladiator" w:date="2018-06-01T17:00:00Z">
              <w:r w:rsidRPr="005F50D0">
                <w:rPr>
                  <w:rFonts w:ascii="Calibri" w:eastAsia="Times New Roman" w:hAnsi="Calibri" w:cs="Calibri"/>
                  <w:color w:val="000000"/>
                </w:rPr>
                <w:t>0.007</w:t>
              </w:r>
            </w:ins>
          </w:p>
        </w:tc>
        <w:tc>
          <w:tcPr>
            <w:tcW w:w="990" w:type="dxa"/>
            <w:tcBorders>
              <w:top w:val="single" w:sz="4" w:space="0" w:color="F4B084"/>
              <w:left w:val="nil"/>
              <w:bottom w:val="single" w:sz="4" w:space="0" w:color="F4B084"/>
              <w:right w:val="nil"/>
            </w:tcBorders>
            <w:shd w:val="clear" w:color="FCE4D6" w:fill="FCE4D6"/>
            <w:noWrap/>
            <w:vAlign w:val="bottom"/>
            <w:hideMark/>
            <w:tcPrChange w:id="5091" w:author="Gladiator Gladiator" w:date="2018-06-01T17:01:00Z">
              <w:tcPr>
                <w:tcW w:w="894" w:type="dxa"/>
                <w:gridSpan w:val="2"/>
                <w:tcBorders>
                  <w:top w:val="single" w:sz="4" w:space="0" w:color="F4B084"/>
                  <w:left w:val="nil"/>
                  <w:bottom w:val="single" w:sz="4" w:space="0" w:color="F4B084"/>
                  <w:right w:val="nil"/>
                </w:tcBorders>
                <w:shd w:val="clear" w:color="FCE4D6" w:fill="FCE4D6"/>
                <w:noWrap/>
                <w:vAlign w:val="bottom"/>
                <w:hideMark/>
              </w:tcPr>
            </w:tcPrChange>
          </w:tcPr>
          <w:p w14:paraId="1A0FA400" w14:textId="77777777" w:rsidR="005F50D0" w:rsidRPr="005F50D0" w:rsidRDefault="005F50D0" w:rsidP="005F50D0">
            <w:pPr>
              <w:spacing w:after="0" w:line="240" w:lineRule="auto"/>
              <w:jc w:val="right"/>
              <w:rPr>
                <w:ins w:id="5092" w:author="Gladiator Gladiator" w:date="2018-06-01T17:00:00Z"/>
                <w:rFonts w:ascii="Calibri" w:eastAsia="Times New Roman" w:hAnsi="Calibri" w:cs="Calibri"/>
                <w:color w:val="000000"/>
              </w:rPr>
            </w:pPr>
            <w:ins w:id="5093" w:author="Gladiator Gladiator" w:date="2018-06-01T17:00:00Z">
              <w:r w:rsidRPr="005F50D0">
                <w:rPr>
                  <w:rFonts w:ascii="Calibri" w:eastAsia="Times New Roman" w:hAnsi="Calibri" w:cs="Calibri"/>
                  <w:color w:val="000000"/>
                </w:rPr>
                <w:t>0.042</w:t>
              </w:r>
            </w:ins>
          </w:p>
        </w:tc>
        <w:tc>
          <w:tcPr>
            <w:tcW w:w="1396" w:type="dxa"/>
            <w:tcBorders>
              <w:top w:val="single" w:sz="4" w:space="0" w:color="F4B084"/>
              <w:left w:val="nil"/>
              <w:bottom w:val="single" w:sz="4" w:space="0" w:color="F4B084"/>
              <w:right w:val="single" w:sz="4" w:space="0" w:color="F4B084"/>
            </w:tcBorders>
            <w:shd w:val="clear" w:color="FCE4D6" w:fill="FCE4D6"/>
            <w:noWrap/>
            <w:vAlign w:val="bottom"/>
            <w:hideMark/>
            <w:tcPrChange w:id="5094"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65135F00" w14:textId="77777777" w:rsidR="005F50D0" w:rsidRPr="005F50D0" w:rsidRDefault="005F50D0" w:rsidP="005F50D0">
            <w:pPr>
              <w:spacing w:after="0" w:line="240" w:lineRule="auto"/>
              <w:jc w:val="right"/>
              <w:rPr>
                <w:ins w:id="5095" w:author="Gladiator Gladiator" w:date="2018-06-01T17:00:00Z"/>
                <w:rFonts w:ascii="Calibri" w:eastAsia="Times New Roman" w:hAnsi="Calibri" w:cs="Calibri"/>
                <w:color w:val="000000"/>
              </w:rPr>
            </w:pPr>
            <w:ins w:id="5096" w:author="Gladiator Gladiator" w:date="2018-06-01T17:00:00Z">
              <w:r w:rsidRPr="005F50D0">
                <w:rPr>
                  <w:rFonts w:ascii="Calibri" w:eastAsia="Times New Roman" w:hAnsi="Calibri" w:cs="Calibri"/>
                  <w:color w:val="000000"/>
                </w:rPr>
                <w:t>0.025</w:t>
              </w:r>
            </w:ins>
          </w:p>
        </w:tc>
      </w:tr>
      <w:tr w:rsidR="005F50D0" w:rsidRPr="005F50D0" w14:paraId="5D21A5BF" w14:textId="77777777" w:rsidTr="005F50D0">
        <w:tblPrEx>
          <w:tblPrExChange w:id="5097" w:author="Gladiator Gladiator" w:date="2018-06-01T17:01:00Z">
            <w:tblPrEx>
              <w:tblW w:w="9463" w:type="dxa"/>
            </w:tblPrEx>
          </w:tblPrExChange>
        </w:tblPrEx>
        <w:trPr>
          <w:trHeight w:val="258"/>
          <w:ins w:id="5098" w:author="Gladiator Gladiator" w:date="2018-06-01T17:00:00Z"/>
          <w:trPrChange w:id="5099" w:author="Gladiator Gladiator" w:date="2018-06-01T17:01:00Z">
            <w:trPr>
              <w:gridAfter w:val="0"/>
              <w:trHeight w:val="277"/>
            </w:trPr>
          </w:trPrChange>
        </w:trPr>
        <w:tc>
          <w:tcPr>
            <w:tcW w:w="2020" w:type="dxa"/>
            <w:tcBorders>
              <w:top w:val="single" w:sz="4" w:space="0" w:color="F4B084"/>
              <w:left w:val="single" w:sz="4" w:space="0" w:color="F4B084"/>
              <w:bottom w:val="single" w:sz="4" w:space="0" w:color="F4B084"/>
              <w:right w:val="nil"/>
            </w:tcBorders>
            <w:shd w:val="clear" w:color="auto" w:fill="auto"/>
            <w:noWrap/>
            <w:vAlign w:val="bottom"/>
            <w:hideMark/>
            <w:tcPrChange w:id="5100" w:author="Gladiator Gladiator" w:date="2018-06-01T17:01:00Z">
              <w:tcPr>
                <w:tcW w:w="1958"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66209F54" w14:textId="77777777" w:rsidR="005F50D0" w:rsidRPr="005F50D0" w:rsidRDefault="005F50D0" w:rsidP="005F50D0">
            <w:pPr>
              <w:spacing w:after="0" w:line="240" w:lineRule="auto"/>
              <w:rPr>
                <w:ins w:id="5101" w:author="Gladiator Gladiator" w:date="2018-06-01T17:00:00Z"/>
                <w:rFonts w:ascii="Calibri" w:eastAsia="Times New Roman" w:hAnsi="Calibri" w:cs="Calibri"/>
                <w:color w:val="000000"/>
              </w:rPr>
            </w:pPr>
            <w:ins w:id="5102" w:author="Gladiator Gladiator" w:date="2018-06-01T17:00:00Z">
              <w:r w:rsidRPr="005F50D0">
                <w:rPr>
                  <w:rFonts w:ascii="Calibri" w:eastAsia="Times New Roman" w:hAnsi="Calibri" w:cs="Calibri"/>
                  <w:color w:val="000000"/>
                </w:rPr>
                <w:t>User 6</w:t>
              </w:r>
            </w:ins>
          </w:p>
        </w:tc>
        <w:tc>
          <w:tcPr>
            <w:tcW w:w="1207" w:type="dxa"/>
            <w:tcBorders>
              <w:top w:val="single" w:sz="4" w:space="0" w:color="F4B084"/>
              <w:left w:val="nil"/>
              <w:bottom w:val="single" w:sz="4" w:space="0" w:color="F4B084"/>
              <w:right w:val="nil"/>
            </w:tcBorders>
            <w:shd w:val="clear" w:color="auto" w:fill="auto"/>
            <w:noWrap/>
            <w:vAlign w:val="bottom"/>
            <w:hideMark/>
            <w:tcPrChange w:id="5103"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0C8D50A8" w14:textId="77777777" w:rsidR="005F50D0" w:rsidRPr="005F50D0" w:rsidRDefault="005F50D0" w:rsidP="005F50D0">
            <w:pPr>
              <w:spacing w:after="0" w:line="240" w:lineRule="auto"/>
              <w:rPr>
                <w:ins w:id="5104" w:author="Gladiator Gladiator" w:date="2018-06-01T17:00:00Z"/>
                <w:rFonts w:ascii="Calibri" w:eastAsia="Times New Roman" w:hAnsi="Calibri" w:cs="Calibri"/>
                <w:color w:val="000000"/>
              </w:rPr>
            </w:pPr>
            <w:ins w:id="5105" w:author="Gladiator Gladiator" w:date="2018-06-01T17:00:00Z">
              <w:r w:rsidRPr="005F50D0">
                <w:rPr>
                  <w:rFonts w:ascii="Calibri" w:eastAsia="Times New Roman" w:hAnsi="Calibri" w:cs="Calibri"/>
                  <w:color w:val="000000"/>
                </w:rPr>
                <w:t>testing</w:t>
              </w:r>
            </w:ins>
          </w:p>
        </w:tc>
        <w:tc>
          <w:tcPr>
            <w:tcW w:w="998" w:type="dxa"/>
            <w:tcBorders>
              <w:top w:val="single" w:sz="4" w:space="0" w:color="F4B084"/>
              <w:left w:val="nil"/>
              <w:bottom w:val="single" w:sz="4" w:space="0" w:color="F4B084"/>
              <w:right w:val="nil"/>
            </w:tcBorders>
            <w:shd w:val="clear" w:color="auto" w:fill="auto"/>
            <w:noWrap/>
            <w:vAlign w:val="bottom"/>
            <w:hideMark/>
            <w:tcPrChange w:id="5106" w:author="Gladiator Gladiator" w:date="2018-06-01T17:01:00Z">
              <w:tcPr>
                <w:tcW w:w="1109" w:type="dxa"/>
                <w:gridSpan w:val="2"/>
                <w:tcBorders>
                  <w:top w:val="single" w:sz="4" w:space="0" w:color="F4B084"/>
                  <w:left w:val="nil"/>
                  <w:bottom w:val="single" w:sz="4" w:space="0" w:color="F4B084"/>
                  <w:right w:val="nil"/>
                </w:tcBorders>
                <w:shd w:val="clear" w:color="auto" w:fill="auto"/>
                <w:noWrap/>
                <w:vAlign w:val="bottom"/>
                <w:hideMark/>
              </w:tcPr>
            </w:tcPrChange>
          </w:tcPr>
          <w:p w14:paraId="245BE92B" w14:textId="77777777" w:rsidR="005F50D0" w:rsidRPr="005F50D0" w:rsidRDefault="005F50D0" w:rsidP="005F50D0">
            <w:pPr>
              <w:spacing w:after="0" w:line="240" w:lineRule="auto"/>
              <w:jc w:val="right"/>
              <w:rPr>
                <w:ins w:id="5107" w:author="Gladiator Gladiator" w:date="2018-06-01T17:00:00Z"/>
                <w:rFonts w:ascii="Calibri" w:eastAsia="Times New Roman" w:hAnsi="Calibri" w:cs="Calibri"/>
                <w:color w:val="000000"/>
              </w:rPr>
            </w:pPr>
            <w:ins w:id="5108" w:author="Gladiator Gladiator" w:date="2018-06-01T17:00:00Z">
              <w:r w:rsidRPr="005F50D0">
                <w:rPr>
                  <w:rFonts w:ascii="Calibri" w:eastAsia="Times New Roman" w:hAnsi="Calibri" w:cs="Calibri"/>
                  <w:color w:val="000000"/>
                </w:rPr>
                <w:t>0.240</w:t>
              </w:r>
            </w:ins>
          </w:p>
        </w:tc>
        <w:tc>
          <w:tcPr>
            <w:tcW w:w="1080" w:type="dxa"/>
            <w:tcBorders>
              <w:top w:val="single" w:sz="4" w:space="0" w:color="F4B084"/>
              <w:left w:val="nil"/>
              <w:bottom w:val="single" w:sz="4" w:space="0" w:color="F4B084"/>
              <w:right w:val="nil"/>
            </w:tcBorders>
            <w:shd w:val="clear" w:color="auto" w:fill="auto"/>
            <w:noWrap/>
            <w:vAlign w:val="bottom"/>
            <w:hideMark/>
            <w:tcPrChange w:id="5109"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750CC992" w14:textId="77777777" w:rsidR="005F50D0" w:rsidRPr="005F50D0" w:rsidRDefault="005F50D0" w:rsidP="005F50D0">
            <w:pPr>
              <w:spacing w:after="0" w:line="240" w:lineRule="auto"/>
              <w:jc w:val="right"/>
              <w:rPr>
                <w:ins w:id="5110" w:author="Gladiator Gladiator" w:date="2018-06-01T17:00:00Z"/>
                <w:rFonts w:ascii="Calibri" w:eastAsia="Times New Roman" w:hAnsi="Calibri" w:cs="Calibri"/>
                <w:color w:val="000000"/>
              </w:rPr>
            </w:pPr>
            <w:ins w:id="5111" w:author="Gladiator Gladiator" w:date="2018-06-01T17:00:00Z">
              <w:r w:rsidRPr="005F50D0">
                <w:rPr>
                  <w:rFonts w:ascii="Calibri" w:eastAsia="Times New Roman" w:hAnsi="Calibri" w:cs="Calibri"/>
                  <w:color w:val="000000"/>
                </w:rPr>
                <w:t>0.273</w:t>
              </w:r>
            </w:ins>
          </w:p>
        </w:tc>
        <w:tc>
          <w:tcPr>
            <w:tcW w:w="990" w:type="dxa"/>
            <w:tcBorders>
              <w:top w:val="single" w:sz="4" w:space="0" w:color="F4B084"/>
              <w:left w:val="nil"/>
              <w:bottom w:val="single" w:sz="4" w:space="0" w:color="F4B084"/>
              <w:right w:val="nil"/>
            </w:tcBorders>
            <w:shd w:val="clear" w:color="auto" w:fill="auto"/>
            <w:noWrap/>
            <w:vAlign w:val="bottom"/>
            <w:hideMark/>
            <w:tcPrChange w:id="5112" w:author="Gladiator Gladiator" w:date="2018-06-01T17:01:00Z">
              <w:tcPr>
                <w:tcW w:w="1029" w:type="dxa"/>
                <w:gridSpan w:val="2"/>
                <w:tcBorders>
                  <w:top w:val="single" w:sz="4" w:space="0" w:color="F4B084"/>
                  <w:left w:val="nil"/>
                  <w:bottom w:val="single" w:sz="4" w:space="0" w:color="F4B084"/>
                  <w:right w:val="nil"/>
                </w:tcBorders>
                <w:shd w:val="clear" w:color="auto" w:fill="auto"/>
                <w:noWrap/>
                <w:vAlign w:val="bottom"/>
                <w:hideMark/>
              </w:tcPr>
            </w:tcPrChange>
          </w:tcPr>
          <w:p w14:paraId="069DD3AA" w14:textId="77777777" w:rsidR="005F50D0" w:rsidRPr="005F50D0" w:rsidRDefault="005F50D0" w:rsidP="005F50D0">
            <w:pPr>
              <w:spacing w:after="0" w:line="240" w:lineRule="auto"/>
              <w:jc w:val="right"/>
              <w:rPr>
                <w:ins w:id="5113" w:author="Gladiator Gladiator" w:date="2018-06-01T17:00:00Z"/>
                <w:rFonts w:ascii="Calibri" w:eastAsia="Times New Roman" w:hAnsi="Calibri" w:cs="Calibri"/>
                <w:color w:val="000000"/>
              </w:rPr>
            </w:pPr>
            <w:ins w:id="5114" w:author="Gladiator Gladiator" w:date="2018-06-01T17:00:00Z">
              <w:r w:rsidRPr="005F50D0">
                <w:rPr>
                  <w:rFonts w:ascii="Calibri" w:eastAsia="Times New Roman" w:hAnsi="Calibri" w:cs="Calibri"/>
                  <w:color w:val="000000"/>
                </w:rPr>
                <w:t>0.106</w:t>
              </w:r>
            </w:ins>
          </w:p>
        </w:tc>
        <w:tc>
          <w:tcPr>
            <w:tcW w:w="1080" w:type="dxa"/>
            <w:tcBorders>
              <w:top w:val="single" w:sz="4" w:space="0" w:color="F4B084"/>
              <w:left w:val="nil"/>
              <w:bottom w:val="single" w:sz="4" w:space="0" w:color="F4B084"/>
              <w:right w:val="nil"/>
            </w:tcBorders>
            <w:shd w:val="clear" w:color="auto" w:fill="auto"/>
            <w:noWrap/>
            <w:vAlign w:val="bottom"/>
            <w:hideMark/>
            <w:tcPrChange w:id="5115" w:author="Gladiator Gladiator" w:date="2018-06-01T17:01:00Z">
              <w:tcPr>
                <w:tcW w:w="908" w:type="dxa"/>
                <w:gridSpan w:val="2"/>
                <w:tcBorders>
                  <w:top w:val="single" w:sz="4" w:space="0" w:color="F4B084"/>
                  <w:left w:val="nil"/>
                  <w:bottom w:val="single" w:sz="4" w:space="0" w:color="F4B084"/>
                  <w:right w:val="nil"/>
                </w:tcBorders>
                <w:shd w:val="clear" w:color="auto" w:fill="auto"/>
                <w:noWrap/>
                <w:vAlign w:val="bottom"/>
                <w:hideMark/>
              </w:tcPr>
            </w:tcPrChange>
          </w:tcPr>
          <w:p w14:paraId="6FCDCA57" w14:textId="77777777" w:rsidR="005F50D0" w:rsidRPr="005F50D0" w:rsidRDefault="005F50D0" w:rsidP="005F50D0">
            <w:pPr>
              <w:spacing w:after="0" w:line="240" w:lineRule="auto"/>
              <w:jc w:val="right"/>
              <w:rPr>
                <w:ins w:id="5116" w:author="Gladiator Gladiator" w:date="2018-06-01T17:00:00Z"/>
                <w:rFonts w:ascii="Calibri" w:eastAsia="Times New Roman" w:hAnsi="Calibri" w:cs="Calibri"/>
                <w:color w:val="000000"/>
              </w:rPr>
            </w:pPr>
            <w:ins w:id="5117" w:author="Gladiator Gladiator" w:date="2018-06-01T17:00:00Z">
              <w:r w:rsidRPr="005F50D0">
                <w:rPr>
                  <w:rFonts w:ascii="Calibri" w:eastAsia="Times New Roman" w:hAnsi="Calibri" w:cs="Calibri"/>
                  <w:color w:val="000000"/>
                </w:rPr>
                <w:t>0.156</w:t>
              </w:r>
            </w:ins>
          </w:p>
        </w:tc>
        <w:tc>
          <w:tcPr>
            <w:tcW w:w="990" w:type="dxa"/>
            <w:tcBorders>
              <w:top w:val="single" w:sz="4" w:space="0" w:color="F4B084"/>
              <w:left w:val="nil"/>
              <w:bottom w:val="single" w:sz="4" w:space="0" w:color="F4B084"/>
              <w:right w:val="nil"/>
            </w:tcBorders>
            <w:shd w:val="clear" w:color="auto" w:fill="auto"/>
            <w:noWrap/>
            <w:vAlign w:val="bottom"/>
            <w:hideMark/>
            <w:tcPrChange w:id="5118" w:author="Gladiator Gladiator" w:date="2018-06-01T17:01:00Z">
              <w:tcPr>
                <w:tcW w:w="888" w:type="dxa"/>
                <w:gridSpan w:val="2"/>
                <w:tcBorders>
                  <w:top w:val="single" w:sz="4" w:space="0" w:color="F4B084"/>
                  <w:left w:val="nil"/>
                  <w:bottom w:val="single" w:sz="4" w:space="0" w:color="F4B084"/>
                  <w:right w:val="nil"/>
                </w:tcBorders>
                <w:shd w:val="clear" w:color="auto" w:fill="auto"/>
                <w:noWrap/>
                <w:vAlign w:val="bottom"/>
                <w:hideMark/>
              </w:tcPr>
            </w:tcPrChange>
          </w:tcPr>
          <w:p w14:paraId="44D8648A" w14:textId="77777777" w:rsidR="005F50D0" w:rsidRPr="005F50D0" w:rsidRDefault="005F50D0" w:rsidP="005F50D0">
            <w:pPr>
              <w:spacing w:after="0" w:line="240" w:lineRule="auto"/>
              <w:jc w:val="right"/>
              <w:rPr>
                <w:ins w:id="5119" w:author="Gladiator Gladiator" w:date="2018-06-01T17:00:00Z"/>
                <w:rFonts w:ascii="Calibri" w:eastAsia="Times New Roman" w:hAnsi="Calibri" w:cs="Calibri"/>
                <w:color w:val="000000"/>
              </w:rPr>
            </w:pPr>
            <w:ins w:id="5120" w:author="Gladiator Gladiator" w:date="2018-06-01T17:00:00Z">
              <w:r w:rsidRPr="005F50D0">
                <w:rPr>
                  <w:rFonts w:ascii="Calibri" w:eastAsia="Times New Roman" w:hAnsi="Calibri" w:cs="Calibri"/>
                  <w:color w:val="000000"/>
                </w:rPr>
                <w:t>0.157</w:t>
              </w:r>
            </w:ins>
          </w:p>
        </w:tc>
        <w:tc>
          <w:tcPr>
            <w:tcW w:w="1396" w:type="dxa"/>
            <w:tcBorders>
              <w:top w:val="single" w:sz="4" w:space="0" w:color="F4B084"/>
              <w:left w:val="nil"/>
              <w:bottom w:val="single" w:sz="4" w:space="0" w:color="F4B084"/>
              <w:right w:val="single" w:sz="4" w:space="0" w:color="F4B084"/>
            </w:tcBorders>
            <w:shd w:val="clear" w:color="auto" w:fill="auto"/>
            <w:noWrap/>
            <w:vAlign w:val="bottom"/>
            <w:hideMark/>
            <w:tcPrChange w:id="5121" w:author="Gladiator Gladiator" w:date="2018-06-01T17:01:00Z">
              <w:tcPr>
                <w:tcW w:w="1231" w:type="dxa"/>
                <w:gridSpan w:val="2"/>
                <w:tcBorders>
                  <w:top w:val="single" w:sz="4" w:space="0" w:color="F4B084"/>
                  <w:left w:val="nil"/>
                  <w:bottom w:val="single" w:sz="4" w:space="0" w:color="F4B084"/>
                  <w:right w:val="single" w:sz="4" w:space="0" w:color="F4B084"/>
                </w:tcBorders>
                <w:shd w:val="clear" w:color="auto" w:fill="auto"/>
                <w:noWrap/>
                <w:vAlign w:val="bottom"/>
                <w:hideMark/>
              </w:tcPr>
            </w:tcPrChange>
          </w:tcPr>
          <w:p w14:paraId="3C95E291" w14:textId="77777777" w:rsidR="005F50D0" w:rsidRPr="005F50D0" w:rsidRDefault="005F50D0" w:rsidP="005F50D0">
            <w:pPr>
              <w:spacing w:after="0" w:line="240" w:lineRule="auto"/>
              <w:jc w:val="right"/>
              <w:rPr>
                <w:ins w:id="5122" w:author="Gladiator Gladiator" w:date="2018-06-01T17:00:00Z"/>
                <w:rFonts w:ascii="Calibri" w:eastAsia="Times New Roman" w:hAnsi="Calibri" w:cs="Calibri"/>
                <w:color w:val="000000"/>
              </w:rPr>
            </w:pPr>
            <w:ins w:id="5123" w:author="Gladiator Gladiator" w:date="2018-06-01T17:00:00Z">
              <w:r w:rsidRPr="005F50D0">
                <w:rPr>
                  <w:rFonts w:ascii="Calibri" w:eastAsia="Times New Roman" w:hAnsi="Calibri" w:cs="Calibri"/>
                  <w:color w:val="000000"/>
                </w:rPr>
                <w:t>0.186</w:t>
              </w:r>
            </w:ins>
          </w:p>
        </w:tc>
      </w:tr>
      <w:tr w:rsidR="005F50D0" w:rsidRPr="005F50D0" w14:paraId="17A8263F" w14:textId="77777777" w:rsidTr="005F50D0">
        <w:trPr>
          <w:trHeight w:val="258"/>
          <w:ins w:id="5124" w:author="Gladiator Gladiator" w:date="2018-06-01T17:00:00Z"/>
          <w:trPrChange w:id="5125"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FCE4D6" w:fill="FCE4D6"/>
            <w:noWrap/>
            <w:vAlign w:val="bottom"/>
            <w:hideMark/>
            <w:tcPrChange w:id="5126"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6EE07EC1" w14:textId="77777777" w:rsidR="005F50D0" w:rsidRPr="005F50D0" w:rsidRDefault="005F50D0" w:rsidP="005F50D0">
            <w:pPr>
              <w:spacing w:after="0" w:line="240" w:lineRule="auto"/>
              <w:rPr>
                <w:ins w:id="5127" w:author="Gladiator Gladiator" w:date="2018-06-01T17:00:00Z"/>
                <w:rFonts w:ascii="Calibri" w:eastAsia="Times New Roman" w:hAnsi="Calibri" w:cs="Calibri"/>
                <w:color w:val="000000"/>
              </w:rPr>
            </w:pPr>
            <w:ins w:id="5128" w:author="Gladiator Gladiator" w:date="2018-06-01T17:00:00Z">
              <w:r w:rsidRPr="005F50D0">
                <w:rPr>
                  <w:rFonts w:ascii="Calibri" w:eastAsia="Times New Roman" w:hAnsi="Calibri" w:cs="Calibri"/>
                  <w:color w:val="000000"/>
                </w:rPr>
                <w:t>User 7</w:t>
              </w:r>
            </w:ins>
          </w:p>
        </w:tc>
        <w:tc>
          <w:tcPr>
            <w:tcW w:w="1207" w:type="dxa"/>
            <w:tcBorders>
              <w:top w:val="single" w:sz="4" w:space="0" w:color="F4B084"/>
              <w:left w:val="nil"/>
              <w:bottom w:val="single" w:sz="4" w:space="0" w:color="F4B084"/>
              <w:right w:val="nil"/>
            </w:tcBorders>
            <w:shd w:val="clear" w:color="FCE4D6" w:fill="FCE4D6"/>
            <w:noWrap/>
            <w:vAlign w:val="bottom"/>
            <w:hideMark/>
            <w:tcPrChange w:id="5129"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356BA14F" w14:textId="77777777" w:rsidR="005F50D0" w:rsidRPr="005F50D0" w:rsidRDefault="005F50D0" w:rsidP="005F50D0">
            <w:pPr>
              <w:spacing w:after="0" w:line="240" w:lineRule="auto"/>
              <w:rPr>
                <w:ins w:id="5130" w:author="Gladiator Gladiator" w:date="2018-06-01T17:00:00Z"/>
                <w:rFonts w:ascii="Calibri" w:eastAsia="Times New Roman" w:hAnsi="Calibri" w:cs="Calibri"/>
                <w:color w:val="000000"/>
              </w:rPr>
            </w:pPr>
            <w:ins w:id="5131" w:author="Gladiator Gladiator" w:date="2018-06-01T17:00:00Z">
              <w:r w:rsidRPr="005F50D0">
                <w:rPr>
                  <w:rFonts w:ascii="Calibri" w:eastAsia="Times New Roman" w:hAnsi="Calibri" w:cs="Calibri"/>
                  <w:color w:val="000000"/>
                </w:rPr>
                <w:t>relaxing</w:t>
              </w:r>
            </w:ins>
          </w:p>
        </w:tc>
        <w:tc>
          <w:tcPr>
            <w:tcW w:w="998" w:type="dxa"/>
            <w:tcBorders>
              <w:top w:val="single" w:sz="4" w:space="0" w:color="F4B084"/>
              <w:left w:val="nil"/>
              <w:bottom w:val="single" w:sz="4" w:space="0" w:color="F4B084"/>
              <w:right w:val="nil"/>
            </w:tcBorders>
            <w:shd w:val="clear" w:color="FCE4D6" w:fill="FCE4D6"/>
            <w:noWrap/>
            <w:vAlign w:val="bottom"/>
            <w:hideMark/>
            <w:tcPrChange w:id="5132" w:author="Gladiator Gladiator" w:date="2018-06-01T17:01:00Z">
              <w:tcPr>
                <w:tcW w:w="1117" w:type="dxa"/>
                <w:gridSpan w:val="2"/>
                <w:tcBorders>
                  <w:top w:val="single" w:sz="4" w:space="0" w:color="F4B084"/>
                  <w:left w:val="nil"/>
                  <w:bottom w:val="single" w:sz="4" w:space="0" w:color="F4B084"/>
                  <w:right w:val="nil"/>
                </w:tcBorders>
                <w:shd w:val="clear" w:color="FCE4D6" w:fill="FCE4D6"/>
                <w:noWrap/>
                <w:vAlign w:val="bottom"/>
                <w:hideMark/>
              </w:tcPr>
            </w:tcPrChange>
          </w:tcPr>
          <w:p w14:paraId="7D181C74" w14:textId="77777777" w:rsidR="005F50D0" w:rsidRPr="005F50D0" w:rsidRDefault="005F50D0" w:rsidP="005F50D0">
            <w:pPr>
              <w:spacing w:after="0" w:line="240" w:lineRule="auto"/>
              <w:jc w:val="right"/>
              <w:rPr>
                <w:ins w:id="5133" w:author="Gladiator Gladiator" w:date="2018-06-01T17:00:00Z"/>
                <w:rFonts w:ascii="Calibri" w:eastAsia="Times New Roman" w:hAnsi="Calibri" w:cs="Calibri"/>
                <w:color w:val="000000"/>
              </w:rPr>
            </w:pPr>
            <w:ins w:id="5134" w:author="Gladiator Gladiator" w:date="2018-06-01T17:00:00Z">
              <w:r w:rsidRPr="005F50D0">
                <w:rPr>
                  <w:rFonts w:ascii="Calibri" w:eastAsia="Times New Roman" w:hAnsi="Calibri" w:cs="Calibri"/>
                  <w:color w:val="000000"/>
                </w:rPr>
                <w:t>0.181</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135"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2108764B" w14:textId="77777777" w:rsidR="005F50D0" w:rsidRPr="005F50D0" w:rsidRDefault="005F50D0" w:rsidP="005F50D0">
            <w:pPr>
              <w:spacing w:after="0" w:line="240" w:lineRule="auto"/>
              <w:jc w:val="right"/>
              <w:rPr>
                <w:ins w:id="5136" w:author="Gladiator Gladiator" w:date="2018-06-01T17:00:00Z"/>
                <w:rFonts w:ascii="Calibri" w:eastAsia="Times New Roman" w:hAnsi="Calibri" w:cs="Calibri"/>
                <w:color w:val="000000"/>
              </w:rPr>
            </w:pPr>
            <w:ins w:id="5137" w:author="Gladiator Gladiator" w:date="2018-06-01T17:00:00Z">
              <w:r w:rsidRPr="005F50D0">
                <w:rPr>
                  <w:rFonts w:ascii="Calibri" w:eastAsia="Times New Roman" w:hAnsi="Calibri" w:cs="Calibri"/>
                  <w:color w:val="000000"/>
                </w:rPr>
                <w:t>0.209</w:t>
              </w:r>
            </w:ins>
          </w:p>
        </w:tc>
        <w:tc>
          <w:tcPr>
            <w:tcW w:w="990" w:type="dxa"/>
            <w:tcBorders>
              <w:top w:val="single" w:sz="4" w:space="0" w:color="F4B084"/>
              <w:left w:val="nil"/>
              <w:bottom w:val="single" w:sz="4" w:space="0" w:color="F4B084"/>
              <w:right w:val="nil"/>
            </w:tcBorders>
            <w:shd w:val="clear" w:color="FCE4D6" w:fill="FCE4D6"/>
            <w:noWrap/>
            <w:vAlign w:val="bottom"/>
            <w:hideMark/>
            <w:tcPrChange w:id="5138" w:author="Gladiator Gladiator" w:date="2018-06-01T17:01:00Z">
              <w:tcPr>
                <w:tcW w:w="1036" w:type="dxa"/>
                <w:gridSpan w:val="2"/>
                <w:tcBorders>
                  <w:top w:val="single" w:sz="4" w:space="0" w:color="F4B084"/>
                  <w:left w:val="nil"/>
                  <w:bottom w:val="single" w:sz="4" w:space="0" w:color="F4B084"/>
                  <w:right w:val="nil"/>
                </w:tcBorders>
                <w:shd w:val="clear" w:color="FCE4D6" w:fill="FCE4D6"/>
                <w:noWrap/>
                <w:vAlign w:val="bottom"/>
                <w:hideMark/>
              </w:tcPr>
            </w:tcPrChange>
          </w:tcPr>
          <w:p w14:paraId="5CAEE14D" w14:textId="77777777" w:rsidR="005F50D0" w:rsidRPr="005F50D0" w:rsidRDefault="005F50D0" w:rsidP="005F50D0">
            <w:pPr>
              <w:spacing w:after="0" w:line="240" w:lineRule="auto"/>
              <w:jc w:val="right"/>
              <w:rPr>
                <w:ins w:id="5139" w:author="Gladiator Gladiator" w:date="2018-06-01T17:00:00Z"/>
                <w:rFonts w:ascii="Calibri" w:eastAsia="Times New Roman" w:hAnsi="Calibri" w:cs="Calibri"/>
                <w:color w:val="000000"/>
              </w:rPr>
            </w:pPr>
            <w:ins w:id="5140" w:author="Gladiator Gladiator" w:date="2018-06-01T17:00:00Z">
              <w:r w:rsidRPr="005F50D0">
                <w:rPr>
                  <w:rFonts w:ascii="Calibri" w:eastAsia="Times New Roman" w:hAnsi="Calibri" w:cs="Calibri"/>
                  <w:color w:val="000000"/>
                </w:rPr>
                <w:t>0.230</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141" w:author="Gladiator Gladiator" w:date="2018-06-01T17:01:00Z">
              <w:tcPr>
                <w:tcW w:w="914" w:type="dxa"/>
                <w:gridSpan w:val="2"/>
                <w:tcBorders>
                  <w:top w:val="single" w:sz="4" w:space="0" w:color="F4B084"/>
                  <w:left w:val="nil"/>
                  <w:bottom w:val="single" w:sz="4" w:space="0" w:color="F4B084"/>
                  <w:right w:val="nil"/>
                </w:tcBorders>
                <w:shd w:val="clear" w:color="FCE4D6" w:fill="FCE4D6"/>
                <w:noWrap/>
                <w:vAlign w:val="bottom"/>
                <w:hideMark/>
              </w:tcPr>
            </w:tcPrChange>
          </w:tcPr>
          <w:p w14:paraId="3C0640CE" w14:textId="77777777" w:rsidR="005F50D0" w:rsidRPr="005F50D0" w:rsidRDefault="005F50D0" w:rsidP="005F50D0">
            <w:pPr>
              <w:spacing w:after="0" w:line="240" w:lineRule="auto"/>
              <w:jc w:val="right"/>
              <w:rPr>
                <w:ins w:id="5142" w:author="Gladiator Gladiator" w:date="2018-06-01T17:00:00Z"/>
                <w:rFonts w:ascii="Calibri" w:eastAsia="Times New Roman" w:hAnsi="Calibri" w:cs="Calibri"/>
                <w:color w:val="000000"/>
              </w:rPr>
            </w:pPr>
            <w:ins w:id="5143" w:author="Gladiator Gladiator" w:date="2018-06-01T17:00:00Z">
              <w:r w:rsidRPr="005F50D0">
                <w:rPr>
                  <w:rFonts w:ascii="Calibri" w:eastAsia="Times New Roman" w:hAnsi="Calibri" w:cs="Calibri"/>
                  <w:color w:val="000000"/>
                </w:rPr>
                <w:t>0.247</w:t>
              </w:r>
            </w:ins>
          </w:p>
        </w:tc>
        <w:tc>
          <w:tcPr>
            <w:tcW w:w="990" w:type="dxa"/>
            <w:tcBorders>
              <w:top w:val="single" w:sz="4" w:space="0" w:color="F4B084"/>
              <w:left w:val="nil"/>
              <w:bottom w:val="single" w:sz="4" w:space="0" w:color="F4B084"/>
              <w:right w:val="nil"/>
            </w:tcBorders>
            <w:shd w:val="clear" w:color="FCE4D6" w:fill="FCE4D6"/>
            <w:noWrap/>
            <w:vAlign w:val="bottom"/>
            <w:hideMark/>
            <w:tcPrChange w:id="5144" w:author="Gladiator Gladiator" w:date="2018-06-01T17:01:00Z">
              <w:tcPr>
                <w:tcW w:w="894" w:type="dxa"/>
                <w:gridSpan w:val="2"/>
                <w:tcBorders>
                  <w:top w:val="single" w:sz="4" w:space="0" w:color="F4B084"/>
                  <w:left w:val="nil"/>
                  <w:bottom w:val="single" w:sz="4" w:space="0" w:color="F4B084"/>
                  <w:right w:val="nil"/>
                </w:tcBorders>
                <w:shd w:val="clear" w:color="FCE4D6" w:fill="FCE4D6"/>
                <w:noWrap/>
                <w:vAlign w:val="bottom"/>
                <w:hideMark/>
              </w:tcPr>
            </w:tcPrChange>
          </w:tcPr>
          <w:p w14:paraId="56F10603" w14:textId="77777777" w:rsidR="005F50D0" w:rsidRPr="005F50D0" w:rsidRDefault="005F50D0" w:rsidP="005F50D0">
            <w:pPr>
              <w:spacing w:after="0" w:line="240" w:lineRule="auto"/>
              <w:jc w:val="right"/>
              <w:rPr>
                <w:ins w:id="5145" w:author="Gladiator Gladiator" w:date="2018-06-01T17:00:00Z"/>
                <w:rFonts w:ascii="Calibri" w:eastAsia="Times New Roman" w:hAnsi="Calibri" w:cs="Calibri"/>
                <w:color w:val="000000"/>
              </w:rPr>
            </w:pPr>
            <w:ins w:id="5146" w:author="Gladiator Gladiator" w:date="2018-06-01T17:00:00Z">
              <w:r w:rsidRPr="005F50D0">
                <w:rPr>
                  <w:rFonts w:ascii="Calibri" w:eastAsia="Times New Roman" w:hAnsi="Calibri" w:cs="Calibri"/>
                  <w:color w:val="000000"/>
                </w:rPr>
                <w:t>0.234</w:t>
              </w:r>
            </w:ins>
          </w:p>
        </w:tc>
        <w:tc>
          <w:tcPr>
            <w:tcW w:w="1396" w:type="dxa"/>
            <w:tcBorders>
              <w:top w:val="single" w:sz="4" w:space="0" w:color="F4B084"/>
              <w:left w:val="nil"/>
              <w:bottom w:val="single" w:sz="4" w:space="0" w:color="F4B084"/>
              <w:right w:val="single" w:sz="4" w:space="0" w:color="F4B084"/>
            </w:tcBorders>
            <w:shd w:val="clear" w:color="FCE4D6" w:fill="FCE4D6"/>
            <w:noWrap/>
            <w:vAlign w:val="bottom"/>
            <w:hideMark/>
            <w:tcPrChange w:id="5147"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77807F7F" w14:textId="77777777" w:rsidR="005F50D0" w:rsidRPr="005F50D0" w:rsidRDefault="005F50D0" w:rsidP="005F50D0">
            <w:pPr>
              <w:spacing w:after="0" w:line="240" w:lineRule="auto"/>
              <w:jc w:val="right"/>
              <w:rPr>
                <w:ins w:id="5148" w:author="Gladiator Gladiator" w:date="2018-06-01T17:00:00Z"/>
                <w:rFonts w:ascii="Calibri" w:eastAsia="Times New Roman" w:hAnsi="Calibri" w:cs="Calibri"/>
                <w:color w:val="000000"/>
              </w:rPr>
            </w:pPr>
            <w:ins w:id="5149" w:author="Gladiator Gladiator" w:date="2018-06-01T17:00:00Z">
              <w:r w:rsidRPr="005F50D0">
                <w:rPr>
                  <w:rFonts w:ascii="Calibri" w:eastAsia="Times New Roman" w:hAnsi="Calibri" w:cs="Calibri"/>
                  <w:color w:val="000000"/>
                </w:rPr>
                <w:t>0.220</w:t>
              </w:r>
            </w:ins>
          </w:p>
        </w:tc>
      </w:tr>
      <w:tr w:rsidR="005F50D0" w:rsidRPr="005F50D0" w14:paraId="63EEBBA0" w14:textId="77777777" w:rsidTr="005F50D0">
        <w:tblPrEx>
          <w:tblPrExChange w:id="5150" w:author="Gladiator Gladiator" w:date="2018-06-01T17:01:00Z">
            <w:tblPrEx>
              <w:tblW w:w="9463" w:type="dxa"/>
            </w:tblPrEx>
          </w:tblPrExChange>
        </w:tblPrEx>
        <w:trPr>
          <w:trHeight w:val="258"/>
          <w:ins w:id="5151" w:author="Gladiator Gladiator" w:date="2018-06-01T17:00:00Z"/>
          <w:trPrChange w:id="5152" w:author="Gladiator Gladiator" w:date="2018-06-01T17:01:00Z">
            <w:trPr>
              <w:gridAfter w:val="0"/>
              <w:trHeight w:val="277"/>
            </w:trPr>
          </w:trPrChange>
        </w:trPr>
        <w:tc>
          <w:tcPr>
            <w:tcW w:w="2020" w:type="dxa"/>
            <w:tcBorders>
              <w:top w:val="single" w:sz="4" w:space="0" w:color="F4B084"/>
              <w:left w:val="single" w:sz="4" w:space="0" w:color="F4B084"/>
              <w:bottom w:val="single" w:sz="4" w:space="0" w:color="F4B084"/>
              <w:right w:val="nil"/>
            </w:tcBorders>
            <w:shd w:val="clear" w:color="auto" w:fill="auto"/>
            <w:noWrap/>
            <w:vAlign w:val="bottom"/>
            <w:hideMark/>
            <w:tcPrChange w:id="5153" w:author="Gladiator Gladiator" w:date="2018-06-01T17:01:00Z">
              <w:tcPr>
                <w:tcW w:w="1958"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28D00326" w14:textId="77777777" w:rsidR="005F50D0" w:rsidRPr="005F50D0" w:rsidRDefault="005F50D0" w:rsidP="005F50D0">
            <w:pPr>
              <w:spacing w:after="0" w:line="240" w:lineRule="auto"/>
              <w:rPr>
                <w:ins w:id="5154" w:author="Gladiator Gladiator" w:date="2018-06-01T17:00:00Z"/>
                <w:rFonts w:ascii="Calibri" w:eastAsia="Times New Roman" w:hAnsi="Calibri" w:cs="Calibri"/>
                <w:color w:val="000000"/>
              </w:rPr>
            </w:pPr>
            <w:ins w:id="5155" w:author="Gladiator Gladiator" w:date="2018-06-01T17:00:00Z">
              <w:r w:rsidRPr="005F50D0">
                <w:rPr>
                  <w:rFonts w:ascii="Calibri" w:eastAsia="Times New Roman" w:hAnsi="Calibri" w:cs="Calibri"/>
                  <w:color w:val="000000"/>
                </w:rPr>
                <w:t>User 7</w:t>
              </w:r>
            </w:ins>
          </w:p>
        </w:tc>
        <w:tc>
          <w:tcPr>
            <w:tcW w:w="1207" w:type="dxa"/>
            <w:tcBorders>
              <w:top w:val="single" w:sz="4" w:space="0" w:color="F4B084"/>
              <w:left w:val="nil"/>
              <w:bottom w:val="single" w:sz="4" w:space="0" w:color="F4B084"/>
              <w:right w:val="nil"/>
            </w:tcBorders>
            <w:shd w:val="clear" w:color="auto" w:fill="auto"/>
            <w:noWrap/>
            <w:vAlign w:val="bottom"/>
            <w:hideMark/>
            <w:tcPrChange w:id="5156"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4F158E7D" w14:textId="77777777" w:rsidR="005F50D0" w:rsidRPr="005F50D0" w:rsidRDefault="005F50D0" w:rsidP="005F50D0">
            <w:pPr>
              <w:spacing w:after="0" w:line="240" w:lineRule="auto"/>
              <w:rPr>
                <w:ins w:id="5157" w:author="Gladiator Gladiator" w:date="2018-06-01T17:00:00Z"/>
                <w:rFonts w:ascii="Calibri" w:eastAsia="Times New Roman" w:hAnsi="Calibri" w:cs="Calibri"/>
                <w:color w:val="000000"/>
              </w:rPr>
            </w:pPr>
            <w:ins w:id="5158" w:author="Gladiator Gladiator" w:date="2018-06-01T17:00:00Z">
              <w:r w:rsidRPr="005F50D0">
                <w:rPr>
                  <w:rFonts w:ascii="Calibri" w:eastAsia="Times New Roman" w:hAnsi="Calibri" w:cs="Calibri"/>
                  <w:color w:val="000000"/>
                </w:rPr>
                <w:t>testing</w:t>
              </w:r>
            </w:ins>
          </w:p>
        </w:tc>
        <w:tc>
          <w:tcPr>
            <w:tcW w:w="998" w:type="dxa"/>
            <w:tcBorders>
              <w:top w:val="single" w:sz="4" w:space="0" w:color="F4B084"/>
              <w:left w:val="nil"/>
              <w:bottom w:val="single" w:sz="4" w:space="0" w:color="F4B084"/>
              <w:right w:val="nil"/>
            </w:tcBorders>
            <w:shd w:val="clear" w:color="auto" w:fill="auto"/>
            <w:noWrap/>
            <w:vAlign w:val="bottom"/>
            <w:hideMark/>
            <w:tcPrChange w:id="5159" w:author="Gladiator Gladiator" w:date="2018-06-01T17:01:00Z">
              <w:tcPr>
                <w:tcW w:w="1109" w:type="dxa"/>
                <w:gridSpan w:val="2"/>
                <w:tcBorders>
                  <w:top w:val="single" w:sz="4" w:space="0" w:color="F4B084"/>
                  <w:left w:val="nil"/>
                  <w:bottom w:val="single" w:sz="4" w:space="0" w:color="F4B084"/>
                  <w:right w:val="nil"/>
                </w:tcBorders>
                <w:shd w:val="clear" w:color="auto" w:fill="auto"/>
                <w:noWrap/>
                <w:vAlign w:val="bottom"/>
                <w:hideMark/>
              </w:tcPr>
            </w:tcPrChange>
          </w:tcPr>
          <w:p w14:paraId="09082868" w14:textId="77777777" w:rsidR="005F50D0" w:rsidRPr="005F50D0" w:rsidRDefault="005F50D0" w:rsidP="005F50D0">
            <w:pPr>
              <w:spacing w:after="0" w:line="240" w:lineRule="auto"/>
              <w:jc w:val="right"/>
              <w:rPr>
                <w:ins w:id="5160" w:author="Gladiator Gladiator" w:date="2018-06-01T17:00:00Z"/>
                <w:rFonts w:ascii="Calibri" w:eastAsia="Times New Roman" w:hAnsi="Calibri" w:cs="Calibri"/>
                <w:color w:val="000000"/>
              </w:rPr>
            </w:pPr>
            <w:ins w:id="5161" w:author="Gladiator Gladiator" w:date="2018-06-01T17:00:00Z">
              <w:r w:rsidRPr="005F50D0">
                <w:rPr>
                  <w:rFonts w:ascii="Calibri" w:eastAsia="Times New Roman" w:hAnsi="Calibri" w:cs="Calibri"/>
                  <w:color w:val="000000"/>
                </w:rPr>
                <w:t>0.439</w:t>
              </w:r>
            </w:ins>
          </w:p>
        </w:tc>
        <w:tc>
          <w:tcPr>
            <w:tcW w:w="1080" w:type="dxa"/>
            <w:tcBorders>
              <w:top w:val="single" w:sz="4" w:space="0" w:color="F4B084"/>
              <w:left w:val="nil"/>
              <w:bottom w:val="single" w:sz="4" w:space="0" w:color="F4B084"/>
              <w:right w:val="nil"/>
            </w:tcBorders>
            <w:shd w:val="clear" w:color="auto" w:fill="auto"/>
            <w:noWrap/>
            <w:vAlign w:val="bottom"/>
            <w:hideMark/>
            <w:tcPrChange w:id="5162"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1902CCD7" w14:textId="77777777" w:rsidR="005F50D0" w:rsidRPr="005F50D0" w:rsidRDefault="005F50D0" w:rsidP="005F50D0">
            <w:pPr>
              <w:spacing w:after="0" w:line="240" w:lineRule="auto"/>
              <w:jc w:val="right"/>
              <w:rPr>
                <w:ins w:id="5163" w:author="Gladiator Gladiator" w:date="2018-06-01T17:00:00Z"/>
                <w:rFonts w:ascii="Calibri" w:eastAsia="Times New Roman" w:hAnsi="Calibri" w:cs="Calibri"/>
                <w:color w:val="000000"/>
              </w:rPr>
            </w:pPr>
            <w:ins w:id="5164" w:author="Gladiator Gladiator" w:date="2018-06-01T17:00:00Z">
              <w:r w:rsidRPr="005F50D0">
                <w:rPr>
                  <w:rFonts w:ascii="Calibri" w:eastAsia="Times New Roman" w:hAnsi="Calibri" w:cs="Calibri"/>
                  <w:color w:val="000000"/>
                </w:rPr>
                <w:t>0.293</w:t>
              </w:r>
            </w:ins>
          </w:p>
        </w:tc>
        <w:tc>
          <w:tcPr>
            <w:tcW w:w="990" w:type="dxa"/>
            <w:tcBorders>
              <w:top w:val="single" w:sz="4" w:space="0" w:color="F4B084"/>
              <w:left w:val="nil"/>
              <w:bottom w:val="single" w:sz="4" w:space="0" w:color="F4B084"/>
              <w:right w:val="nil"/>
            </w:tcBorders>
            <w:shd w:val="clear" w:color="auto" w:fill="auto"/>
            <w:noWrap/>
            <w:vAlign w:val="bottom"/>
            <w:hideMark/>
            <w:tcPrChange w:id="5165" w:author="Gladiator Gladiator" w:date="2018-06-01T17:01:00Z">
              <w:tcPr>
                <w:tcW w:w="1029" w:type="dxa"/>
                <w:gridSpan w:val="2"/>
                <w:tcBorders>
                  <w:top w:val="single" w:sz="4" w:space="0" w:color="F4B084"/>
                  <w:left w:val="nil"/>
                  <w:bottom w:val="single" w:sz="4" w:space="0" w:color="F4B084"/>
                  <w:right w:val="nil"/>
                </w:tcBorders>
                <w:shd w:val="clear" w:color="auto" w:fill="auto"/>
                <w:noWrap/>
                <w:vAlign w:val="bottom"/>
                <w:hideMark/>
              </w:tcPr>
            </w:tcPrChange>
          </w:tcPr>
          <w:p w14:paraId="1B790A48" w14:textId="77777777" w:rsidR="005F50D0" w:rsidRPr="005F50D0" w:rsidRDefault="005F50D0" w:rsidP="005F50D0">
            <w:pPr>
              <w:spacing w:after="0" w:line="240" w:lineRule="auto"/>
              <w:jc w:val="right"/>
              <w:rPr>
                <w:ins w:id="5166" w:author="Gladiator Gladiator" w:date="2018-06-01T17:00:00Z"/>
                <w:rFonts w:ascii="Calibri" w:eastAsia="Times New Roman" w:hAnsi="Calibri" w:cs="Calibri"/>
                <w:color w:val="000000"/>
              </w:rPr>
            </w:pPr>
            <w:ins w:id="5167" w:author="Gladiator Gladiator" w:date="2018-06-01T17:00:00Z">
              <w:r w:rsidRPr="005F50D0">
                <w:rPr>
                  <w:rFonts w:ascii="Calibri" w:eastAsia="Times New Roman" w:hAnsi="Calibri" w:cs="Calibri"/>
                  <w:color w:val="000000"/>
                </w:rPr>
                <w:t>0.250</w:t>
              </w:r>
            </w:ins>
          </w:p>
        </w:tc>
        <w:tc>
          <w:tcPr>
            <w:tcW w:w="1080" w:type="dxa"/>
            <w:tcBorders>
              <w:top w:val="single" w:sz="4" w:space="0" w:color="F4B084"/>
              <w:left w:val="nil"/>
              <w:bottom w:val="single" w:sz="4" w:space="0" w:color="F4B084"/>
              <w:right w:val="nil"/>
            </w:tcBorders>
            <w:shd w:val="clear" w:color="auto" w:fill="auto"/>
            <w:noWrap/>
            <w:vAlign w:val="bottom"/>
            <w:hideMark/>
            <w:tcPrChange w:id="5168" w:author="Gladiator Gladiator" w:date="2018-06-01T17:01:00Z">
              <w:tcPr>
                <w:tcW w:w="908" w:type="dxa"/>
                <w:gridSpan w:val="2"/>
                <w:tcBorders>
                  <w:top w:val="single" w:sz="4" w:space="0" w:color="F4B084"/>
                  <w:left w:val="nil"/>
                  <w:bottom w:val="single" w:sz="4" w:space="0" w:color="F4B084"/>
                  <w:right w:val="nil"/>
                </w:tcBorders>
                <w:shd w:val="clear" w:color="auto" w:fill="auto"/>
                <w:noWrap/>
                <w:vAlign w:val="bottom"/>
                <w:hideMark/>
              </w:tcPr>
            </w:tcPrChange>
          </w:tcPr>
          <w:p w14:paraId="0D8C2C26" w14:textId="77777777" w:rsidR="005F50D0" w:rsidRPr="005F50D0" w:rsidRDefault="005F50D0" w:rsidP="005F50D0">
            <w:pPr>
              <w:spacing w:after="0" w:line="240" w:lineRule="auto"/>
              <w:jc w:val="right"/>
              <w:rPr>
                <w:ins w:id="5169" w:author="Gladiator Gladiator" w:date="2018-06-01T17:00:00Z"/>
                <w:rFonts w:ascii="Calibri" w:eastAsia="Times New Roman" w:hAnsi="Calibri" w:cs="Calibri"/>
                <w:color w:val="000000"/>
              </w:rPr>
            </w:pPr>
            <w:ins w:id="5170" w:author="Gladiator Gladiator" w:date="2018-06-01T17:00:00Z">
              <w:r w:rsidRPr="005F50D0">
                <w:rPr>
                  <w:rFonts w:ascii="Calibri" w:eastAsia="Times New Roman" w:hAnsi="Calibri" w:cs="Calibri"/>
                  <w:color w:val="000000"/>
                </w:rPr>
                <w:t>0.520</w:t>
              </w:r>
            </w:ins>
          </w:p>
        </w:tc>
        <w:tc>
          <w:tcPr>
            <w:tcW w:w="990" w:type="dxa"/>
            <w:tcBorders>
              <w:top w:val="single" w:sz="4" w:space="0" w:color="F4B084"/>
              <w:left w:val="nil"/>
              <w:bottom w:val="single" w:sz="4" w:space="0" w:color="F4B084"/>
              <w:right w:val="nil"/>
            </w:tcBorders>
            <w:shd w:val="clear" w:color="auto" w:fill="auto"/>
            <w:noWrap/>
            <w:vAlign w:val="bottom"/>
            <w:hideMark/>
            <w:tcPrChange w:id="5171" w:author="Gladiator Gladiator" w:date="2018-06-01T17:01:00Z">
              <w:tcPr>
                <w:tcW w:w="888" w:type="dxa"/>
                <w:gridSpan w:val="2"/>
                <w:tcBorders>
                  <w:top w:val="single" w:sz="4" w:space="0" w:color="F4B084"/>
                  <w:left w:val="nil"/>
                  <w:bottom w:val="single" w:sz="4" w:space="0" w:color="F4B084"/>
                  <w:right w:val="nil"/>
                </w:tcBorders>
                <w:shd w:val="clear" w:color="auto" w:fill="auto"/>
                <w:noWrap/>
                <w:vAlign w:val="bottom"/>
                <w:hideMark/>
              </w:tcPr>
            </w:tcPrChange>
          </w:tcPr>
          <w:p w14:paraId="558665ED" w14:textId="77777777" w:rsidR="005F50D0" w:rsidRPr="005F50D0" w:rsidRDefault="005F50D0" w:rsidP="005F50D0">
            <w:pPr>
              <w:spacing w:after="0" w:line="240" w:lineRule="auto"/>
              <w:jc w:val="right"/>
              <w:rPr>
                <w:ins w:id="5172" w:author="Gladiator Gladiator" w:date="2018-06-01T17:00:00Z"/>
                <w:rFonts w:ascii="Calibri" w:eastAsia="Times New Roman" w:hAnsi="Calibri" w:cs="Calibri"/>
                <w:color w:val="000000"/>
              </w:rPr>
            </w:pPr>
            <w:ins w:id="5173" w:author="Gladiator Gladiator" w:date="2018-06-01T17:00:00Z">
              <w:r w:rsidRPr="005F50D0">
                <w:rPr>
                  <w:rFonts w:ascii="Calibri" w:eastAsia="Times New Roman" w:hAnsi="Calibri" w:cs="Calibri"/>
                  <w:color w:val="000000"/>
                </w:rPr>
                <w:t>0.648</w:t>
              </w:r>
            </w:ins>
          </w:p>
        </w:tc>
        <w:tc>
          <w:tcPr>
            <w:tcW w:w="1396" w:type="dxa"/>
            <w:tcBorders>
              <w:top w:val="single" w:sz="4" w:space="0" w:color="F4B084"/>
              <w:left w:val="nil"/>
              <w:bottom w:val="single" w:sz="4" w:space="0" w:color="F4B084"/>
              <w:right w:val="single" w:sz="4" w:space="0" w:color="F4B084"/>
            </w:tcBorders>
            <w:shd w:val="clear" w:color="auto" w:fill="auto"/>
            <w:noWrap/>
            <w:vAlign w:val="bottom"/>
            <w:hideMark/>
            <w:tcPrChange w:id="5174" w:author="Gladiator Gladiator" w:date="2018-06-01T17:01:00Z">
              <w:tcPr>
                <w:tcW w:w="1231" w:type="dxa"/>
                <w:gridSpan w:val="2"/>
                <w:tcBorders>
                  <w:top w:val="single" w:sz="4" w:space="0" w:color="F4B084"/>
                  <w:left w:val="nil"/>
                  <w:bottom w:val="single" w:sz="4" w:space="0" w:color="F4B084"/>
                  <w:right w:val="single" w:sz="4" w:space="0" w:color="F4B084"/>
                </w:tcBorders>
                <w:shd w:val="clear" w:color="auto" w:fill="auto"/>
                <w:noWrap/>
                <w:vAlign w:val="bottom"/>
                <w:hideMark/>
              </w:tcPr>
            </w:tcPrChange>
          </w:tcPr>
          <w:p w14:paraId="200110D0" w14:textId="77777777" w:rsidR="005F50D0" w:rsidRPr="005F50D0" w:rsidRDefault="005F50D0" w:rsidP="005F50D0">
            <w:pPr>
              <w:spacing w:after="0" w:line="240" w:lineRule="auto"/>
              <w:jc w:val="right"/>
              <w:rPr>
                <w:ins w:id="5175" w:author="Gladiator Gladiator" w:date="2018-06-01T17:00:00Z"/>
                <w:rFonts w:ascii="Calibri" w:eastAsia="Times New Roman" w:hAnsi="Calibri" w:cs="Calibri"/>
                <w:color w:val="000000"/>
              </w:rPr>
            </w:pPr>
            <w:ins w:id="5176" w:author="Gladiator Gladiator" w:date="2018-06-01T17:00:00Z">
              <w:r w:rsidRPr="005F50D0">
                <w:rPr>
                  <w:rFonts w:ascii="Calibri" w:eastAsia="Times New Roman" w:hAnsi="Calibri" w:cs="Calibri"/>
                  <w:color w:val="000000"/>
                </w:rPr>
                <w:t>0.430</w:t>
              </w:r>
            </w:ins>
          </w:p>
        </w:tc>
      </w:tr>
      <w:tr w:rsidR="005F50D0" w:rsidRPr="005F50D0" w14:paraId="475C8CD5" w14:textId="77777777" w:rsidTr="005F50D0">
        <w:trPr>
          <w:trHeight w:val="258"/>
          <w:ins w:id="5177" w:author="Gladiator Gladiator" w:date="2018-06-01T17:00:00Z"/>
          <w:trPrChange w:id="5178"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FCE4D6" w:fill="FCE4D6"/>
            <w:noWrap/>
            <w:vAlign w:val="bottom"/>
            <w:hideMark/>
            <w:tcPrChange w:id="5179"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58A0CE94" w14:textId="77777777" w:rsidR="005F50D0" w:rsidRPr="005F50D0" w:rsidRDefault="005F50D0" w:rsidP="005F50D0">
            <w:pPr>
              <w:spacing w:after="0" w:line="240" w:lineRule="auto"/>
              <w:rPr>
                <w:ins w:id="5180" w:author="Gladiator Gladiator" w:date="2018-06-01T17:00:00Z"/>
                <w:rFonts w:ascii="Calibri" w:eastAsia="Times New Roman" w:hAnsi="Calibri" w:cs="Calibri"/>
                <w:color w:val="000000"/>
              </w:rPr>
            </w:pPr>
            <w:ins w:id="5181" w:author="Gladiator Gladiator" w:date="2018-06-01T17:00:00Z">
              <w:r w:rsidRPr="005F50D0">
                <w:rPr>
                  <w:rFonts w:ascii="Calibri" w:eastAsia="Times New Roman" w:hAnsi="Calibri" w:cs="Calibri"/>
                  <w:color w:val="000000"/>
                </w:rPr>
                <w:t>User 8</w:t>
              </w:r>
            </w:ins>
          </w:p>
        </w:tc>
        <w:tc>
          <w:tcPr>
            <w:tcW w:w="1207" w:type="dxa"/>
            <w:tcBorders>
              <w:top w:val="single" w:sz="4" w:space="0" w:color="F4B084"/>
              <w:left w:val="nil"/>
              <w:bottom w:val="single" w:sz="4" w:space="0" w:color="F4B084"/>
              <w:right w:val="nil"/>
            </w:tcBorders>
            <w:shd w:val="clear" w:color="FCE4D6" w:fill="FCE4D6"/>
            <w:noWrap/>
            <w:vAlign w:val="bottom"/>
            <w:hideMark/>
            <w:tcPrChange w:id="5182"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2C21DB5C" w14:textId="77777777" w:rsidR="005F50D0" w:rsidRPr="005F50D0" w:rsidRDefault="005F50D0" w:rsidP="005F50D0">
            <w:pPr>
              <w:spacing w:after="0" w:line="240" w:lineRule="auto"/>
              <w:rPr>
                <w:ins w:id="5183" w:author="Gladiator Gladiator" w:date="2018-06-01T17:00:00Z"/>
                <w:rFonts w:ascii="Calibri" w:eastAsia="Times New Roman" w:hAnsi="Calibri" w:cs="Calibri"/>
                <w:color w:val="000000"/>
              </w:rPr>
            </w:pPr>
            <w:ins w:id="5184" w:author="Gladiator Gladiator" w:date="2018-06-01T17:00:00Z">
              <w:r w:rsidRPr="005F50D0">
                <w:rPr>
                  <w:rFonts w:ascii="Calibri" w:eastAsia="Times New Roman" w:hAnsi="Calibri" w:cs="Calibri"/>
                  <w:color w:val="000000"/>
                </w:rPr>
                <w:t>relaxing</w:t>
              </w:r>
            </w:ins>
          </w:p>
        </w:tc>
        <w:tc>
          <w:tcPr>
            <w:tcW w:w="998" w:type="dxa"/>
            <w:tcBorders>
              <w:top w:val="single" w:sz="4" w:space="0" w:color="F4B084"/>
              <w:left w:val="nil"/>
              <w:bottom w:val="single" w:sz="4" w:space="0" w:color="F4B084"/>
              <w:right w:val="nil"/>
            </w:tcBorders>
            <w:shd w:val="clear" w:color="FCE4D6" w:fill="FCE4D6"/>
            <w:noWrap/>
            <w:vAlign w:val="bottom"/>
            <w:hideMark/>
            <w:tcPrChange w:id="5185" w:author="Gladiator Gladiator" w:date="2018-06-01T17:01:00Z">
              <w:tcPr>
                <w:tcW w:w="1117" w:type="dxa"/>
                <w:gridSpan w:val="2"/>
                <w:tcBorders>
                  <w:top w:val="single" w:sz="4" w:space="0" w:color="F4B084"/>
                  <w:left w:val="nil"/>
                  <w:bottom w:val="single" w:sz="4" w:space="0" w:color="F4B084"/>
                  <w:right w:val="nil"/>
                </w:tcBorders>
                <w:shd w:val="clear" w:color="FCE4D6" w:fill="FCE4D6"/>
                <w:noWrap/>
                <w:vAlign w:val="bottom"/>
                <w:hideMark/>
              </w:tcPr>
            </w:tcPrChange>
          </w:tcPr>
          <w:p w14:paraId="29E918DD" w14:textId="77777777" w:rsidR="005F50D0" w:rsidRPr="005F50D0" w:rsidRDefault="005F50D0" w:rsidP="005F50D0">
            <w:pPr>
              <w:spacing w:after="0" w:line="240" w:lineRule="auto"/>
              <w:jc w:val="right"/>
              <w:rPr>
                <w:ins w:id="5186" w:author="Gladiator Gladiator" w:date="2018-06-01T17:00:00Z"/>
                <w:rFonts w:ascii="Calibri" w:eastAsia="Times New Roman" w:hAnsi="Calibri" w:cs="Calibri"/>
                <w:color w:val="000000"/>
              </w:rPr>
            </w:pPr>
            <w:ins w:id="5187" w:author="Gladiator Gladiator" w:date="2018-06-01T17:00:00Z">
              <w:r w:rsidRPr="005F50D0">
                <w:rPr>
                  <w:rFonts w:ascii="Calibri" w:eastAsia="Times New Roman" w:hAnsi="Calibri" w:cs="Calibri"/>
                  <w:color w:val="000000"/>
                </w:rPr>
                <w:t>0.130</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188"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6E6B91DA" w14:textId="77777777" w:rsidR="005F50D0" w:rsidRPr="005F50D0" w:rsidRDefault="005F50D0" w:rsidP="005F50D0">
            <w:pPr>
              <w:spacing w:after="0" w:line="240" w:lineRule="auto"/>
              <w:jc w:val="right"/>
              <w:rPr>
                <w:ins w:id="5189" w:author="Gladiator Gladiator" w:date="2018-06-01T17:00:00Z"/>
                <w:rFonts w:ascii="Calibri" w:eastAsia="Times New Roman" w:hAnsi="Calibri" w:cs="Calibri"/>
                <w:color w:val="000000"/>
              </w:rPr>
            </w:pPr>
            <w:ins w:id="5190" w:author="Gladiator Gladiator" w:date="2018-06-01T17:00:00Z">
              <w:r w:rsidRPr="005F50D0">
                <w:rPr>
                  <w:rFonts w:ascii="Calibri" w:eastAsia="Times New Roman" w:hAnsi="Calibri" w:cs="Calibri"/>
                  <w:color w:val="000000"/>
                </w:rPr>
                <w:t>0.082</w:t>
              </w:r>
            </w:ins>
          </w:p>
        </w:tc>
        <w:tc>
          <w:tcPr>
            <w:tcW w:w="990" w:type="dxa"/>
            <w:tcBorders>
              <w:top w:val="single" w:sz="4" w:space="0" w:color="F4B084"/>
              <w:left w:val="nil"/>
              <w:bottom w:val="single" w:sz="4" w:space="0" w:color="F4B084"/>
              <w:right w:val="nil"/>
            </w:tcBorders>
            <w:shd w:val="clear" w:color="FCE4D6" w:fill="FCE4D6"/>
            <w:noWrap/>
            <w:vAlign w:val="bottom"/>
            <w:hideMark/>
            <w:tcPrChange w:id="5191" w:author="Gladiator Gladiator" w:date="2018-06-01T17:01:00Z">
              <w:tcPr>
                <w:tcW w:w="1036" w:type="dxa"/>
                <w:gridSpan w:val="2"/>
                <w:tcBorders>
                  <w:top w:val="single" w:sz="4" w:space="0" w:color="F4B084"/>
                  <w:left w:val="nil"/>
                  <w:bottom w:val="single" w:sz="4" w:space="0" w:color="F4B084"/>
                  <w:right w:val="nil"/>
                </w:tcBorders>
                <w:shd w:val="clear" w:color="FCE4D6" w:fill="FCE4D6"/>
                <w:noWrap/>
                <w:vAlign w:val="bottom"/>
                <w:hideMark/>
              </w:tcPr>
            </w:tcPrChange>
          </w:tcPr>
          <w:p w14:paraId="2FC7418C" w14:textId="77777777" w:rsidR="005F50D0" w:rsidRPr="005F50D0" w:rsidRDefault="005F50D0" w:rsidP="005F50D0">
            <w:pPr>
              <w:spacing w:after="0" w:line="240" w:lineRule="auto"/>
              <w:jc w:val="right"/>
              <w:rPr>
                <w:ins w:id="5192" w:author="Gladiator Gladiator" w:date="2018-06-01T17:00:00Z"/>
                <w:rFonts w:ascii="Calibri" w:eastAsia="Times New Roman" w:hAnsi="Calibri" w:cs="Calibri"/>
                <w:color w:val="000000"/>
              </w:rPr>
            </w:pPr>
            <w:ins w:id="5193" w:author="Gladiator Gladiator" w:date="2018-06-01T17:00:00Z">
              <w:r w:rsidRPr="005F50D0">
                <w:rPr>
                  <w:rFonts w:ascii="Calibri" w:eastAsia="Times New Roman" w:hAnsi="Calibri" w:cs="Calibri"/>
                  <w:color w:val="000000"/>
                </w:rPr>
                <w:t>0.100</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194" w:author="Gladiator Gladiator" w:date="2018-06-01T17:01:00Z">
              <w:tcPr>
                <w:tcW w:w="914" w:type="dxa"/>
                <w:gridSpan w:val="2"/>
                <w:tcBorders>
                  <w:top w:val="single" w:sz="4" w:space="0" w:color="F4B084"/>
                  <w:left w:val="nil"/>
                  <w:bottom w:val="single" w:sz="4" w:space="0" w:color="F4B084"/>
                  <w:right w:val="nil"/>
                </w:tcBorders>
                <w:shd w:val="clear" w:color="FCE4D6" w:fill="FCE4D6"/>
                <w:noWrap/>
                <w:vAlign w:val="bottom"/>
                <w:hideMark/>
              </w:tcPr>
            </w:tcPrChange>
          </w:tcPr>
          <w:p w14:paraId="0A2A5A53" w14:textId="77777777" w:rsidR="005F50D0" w:rsidRPr="005F50D0" w:rsidRDefault="005F50D0" w:rsidP="005F50D0">
            <w:pPr>
              <w:spacing w:after="0" w:line="240" w:lineRule="auto"/>
              <w:jc w:val="right"/>
              <w:rPr>
                <w:ins w:id="5195" w:author="Gladiator Gladiator" w:date="2018-06-01T17:00:00Z"/>
                <w:rFonts w:ascii="Calibri" w:eastAsia="Times New Roman" w:hAnsi="Calibri" w:cs="Calibri"/>
                <w:color w:val="000000"/>
              </w:rPr>
            </w:pPr>
            <w:ins w:id="5196" w:author="Gladiator Gladiator" w:date="2018-06-01T17:00:00Z">
              <w:r w:rsidRPr="005F50D0">
                <w:rPr>
                  <w:rFonts w:ascii="Calibri" w:eastAsia="Times New Roman" w:hAnsi="Calibri" w:cs="Calibri"/>
                  <w:color w:val="000000"/>
                </w:rPr>
                <w:t>0.156</w:t>
              </w:r>
            </w:ins>
          </w:p>
        </w:tc>
        <w:tc>
          <w:tcPr>
            <w:tcW w:w="990" w:type="dxa"/>
            <w:tcBorders>
              <w:top w:val="single" w:sz="4" w:space="0" w:color="F4B084"/>
              <w:left w:val="nil"/>
              <w:bottom w:val="single" w:sz="4" w:space="0" w:color="F4B084"/>
              <w:right w:val="nil"/>
            </w:tcBorders>
            <w:shd w:val="clear" w:color="FCE4D6" w:fill="FCE4D6"/>
            <w:noWrap/>
            <w:vAlign w:val="bottom"/>
            <w:hideMark/>
            <w:tcPrChange w:id="5197" w:author="Gladiator Gladiator" w:date="2018-06-01T17:01:00Z">
              <w:tcPr>
                <w:tcW w:w="894" w:type="dxa"/>
                <w:gridSpan w:val="2"/>
                <w:tcBorders>
                  <w:top w:val="single" w:sz="4" w:space="0" w:color="F4B084"/>
                  <w:left w:val="nil"/>
                  <w:bottom w:val="single" w:sz="4" w:space="0" w:color="F4B084"/>
                  <w:right w:val="nil"/>
                </w:tcBorders>
                <w:shd w:val="clear" w:color="FCE4D6" w:fill="FCE4D6"/>
                <w:noWrap/>
                <w:vAlign w:val="bottom"/>
                <w:hideMark/>
              </w:tcPr>
            </w:tcPrChange>
          </w:tcPr>
          <w:p w14:paraId="15D7DA0D" w14:textId="77777777" w:rsidR="005F50D0" w:rsidRPr="005F50D0" w:rsidRDefault="005F50D0" w:rsidP="005F50D0">
            <w:pPr>
              <w:spacing w:after="0" w:line="240" w:lineRule="auto"/>
              <w:jc w:val="right"/>
              <w:rPr>
                <w:ins w:id="5198" w:author="Gladiator Gladiator" w:date="2018-06-01T17:00:00Z"/>
                <w:rFonts w:ascii="Calibri" w:eastAsia="Times New Roman" w:hAnsi="Calibri" w:cs="Calibri"/>
                <w:color w:val="000000"/>
              </w:rPr>
            </w:pPr>
            <w:ins w:id="5199" w:author="Gladiator Gladiator" w:date="2018-06-01T17:00:00Z">
              <w:r w:rsidRPr="005F50D0">
                <w:rPr>
                  <w:rFonts w:ascii="Calibri" w:eastAsia="Times New Roman" w:hAnsi="Calibri" w:cs="Calibri"/>
                  <w:color w:val="000000"/>
                </w:rPr>
                <w:t>0.185</w:t>
              </w:r>
            </w:ins>
          </w:p>
        </w:tc>
        <w:tc>
          <w:tcPr>
            <w:tcW w:w="1396" w:type="dxa"/>
            <w:tcBorders>
              <w:top w:val="single" w:sz="4" w:space="0" w:color="F4B084"/>
              <w:left w:val="nil"/>
              <w:bottom w:val="single" w:sz="4" w:space="0" w:color="F4B084"/>
              <w:right w:val="single" w:sz="4" w:space="0" w:color="F4B084"/>
            </w:tcBorders>
            <w:shd w:val="clear" w:color="FCE4D6" w:fill="FCE4D6"/>
            <w:noWrap/>
            <w:vAlign w:val="bottom"/>
            <w:hideMark/>
            <w:tcPrChange w:id="5200"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14D4EB88" w14:textId="77777777" w:rsidR="005F50D0" w:rsidRPr="005F50D0" w:rsidRDefault="005F50D0" w:rsidP="005F50D0">
            <w:pPr>
              <w:spacing w:after="0" w:line="240" w:lineRule="auto"/>
              <w:jc w:val="right"/>
              <w:rPr>
                <w:ins w:id="5201" w:author="Gladiator Gladiator" w:date="2018-06-01T17:00:00Z"/>
                <w:rFonts w:ascii="Calibri" w:eastAsia="Times New Roman" w:hAnsi="Calibri" w:cs="Calibri"/>
                <w:color w:val="000000"/>
              </w:rPr>
            </w:pPr>
            <w:ins w:id="5202" w:author="Gladiator Gladiator" w:date="2018-06-01T17:00:00Z">
              <w:r w:rsidRPr="005F50D0">
                <w:rPr>
                  <w:rFonts w:ascii="Calibri" w:eastAsia="Times New Roman" w:hAnsi="Calibri" w:cs="Calibri"/>
                  <w:color w:val="000000"/>
                </w:rPr>
                <w:t>0.131</w:t>
              </w:r>
            </w:ins>
          </w:p>
        </w:tc>
      </w:tr>
      <w:tr w:rsidR="005F50D0" w:rsidRPr="005F50D0" w14:paraId="0E965740" w14:textId="77777777" w:rsidTr="005F50D0">
        <w:tblPrEx>
          <w:tblPrExChange w:id="5203" w:author="Gladiator Gladiator" w:date="2018-06-01T17:01:00Z">
            <w:tblPrEx>
              <w:tblW w:w="9463" w:type="dxa"/>
            </w:tblPrEx>
          </w:tblPrExChange>
        </w:tblPrEx>
        <w:trPr>
          <w:trHeight w:val="258"/>
          <w:ins w:id="5204" w:author="Gladiator Gladiator" w:date="2018-06-01T17:00:00Z"/>
          <w:trPrChange w:id="5205" w:author="Gladiator Gladiator" w:date="2018-06-01T17:01:00Z">
            <w:trPr>
              <w:gridAfter w:val="0"/>
              <w:trHeight w:val="277"/>
            </w:trPr>
          </w:trPrChange>
        </w:trPr>
        <w:tc>
          <w:tcPr>
            <w:tcW w:w="2020" w:type="dxa"/>
            <w:tcBorders>
              <w:top w:val="single" w:sz="4" w:space="0" w:color="F4B084"/>
              <w:left w:val="single" w:sz="4" w:space="0" w:color="F4B084"/>
              <w:bottom w:val="single" w:sz="4" w:space="0" w:color="F4B084"/>
              <w:right w:val="nil"/>
            </w:tcBorders>
            <w:shd w:val="clear" w:color="auto" w:fill="auto"/>
            <w:noWrap/>
            <w:vAlign w:val="bottom"/>
            <w:hideMark/>
            <w:tcPrChange w:id="5206" w:author="Gladiator Gladiator" w:date="2018-06-01T17:01:00Z">
              <w:tcPr>
                <w:tcW w:w="1958"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4493ABB5" w14:textId="77777777" w:rsidR="005F50D0" w:rsidRPr="005F50D0" w:rsidRDefault="005F50D0" w:rsidP="005F50D0">
            <w:pPr>
              <w:spacing w:after="0" w:line="240" w:lineRule="auto"/>
              <w:rPr>
                <w:ins w:id="5207" w:author="Gladiator Gladiator" w:date="2018-06-01T17:00:00Z"/>
                <w:rFonts w:ascii="Calibri" w:eastAsia="Times New Roman" w:hAnsi="Calibri" w:cs="Calibri"/>
                <w:color w:val="000000"/>
              </w:rPr>
            </w:pPr>
            <w:ins w:id="5208" w:author="Gladiator Gladiator" w:date="2018-06-01T17:00:00Z">
              <w:r w:rsidRPr="005F50D0">
                <w:rPr>
                  <w:rFonts w:ascii="Calibri" w:eastAsia="Times New Roman" w:hAnsi="Calibri" w:cs="Calibri"/>
                  <w:color w:val="000000"/>
                </w:rPr>
                <w:t>User 8</w:t>
              </w:r>
            </w:ins>
          </w:p>
        </w:tc>
        <w:tc>
          <w:tcPr>
            <w:tcW w:w="1207" w:type="dxa"/>
            <w:tcBorders>
              <w:top w:val="single" w:sz="4" w:space="0" w:color="F4B084"/>
              <w:left w:val="nil"/>
              <w:bottom w:val="single" w:sz="4" w:space="0" w:color="F4B084"/>
              <w:right w:val="nil"/>
            </w:tcBorders>
            <w:shd w:val="clear" w:color="auto" w:fill="auto"/>
            <w:noWrap/>
            <w:vAlign w:val="bottom"/>
            <w:hideMark/>
            <w:tcPrChange w:id="5209"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702F20E8" w14:textId="77777777" w:rsidR="005F50D0" w:rsidRPr="005F50D0" w:rsidRDefault="005F50D0" w:rsidP="005F50D0">
            <w:pPr>
              <w:spacing w:after="0" w:line="240" w:lineRule="auto"/>
              <w:rPr>
                <w:ins w:id="5210" w:author="Gladiator Gladiator" w:date="2018-06-01T17:00:00Z"/>
                <w:rFonts w:ascii="Calibri" w:eastAsia="Times New Roman" w:hAnsi="Calibri" w:cs="Calibri"/>
                <w:color w:val="000000"/>
              </w:rPr>
            </w:pPr>
            <w:ins w:id="5211" w:author="Gladiator Gladiator" w:date="2018-06-01T17:00:00Z">
              <w:r w:rsidRPr="005F50D0">
                <w:rPr>
                  <w:rFonts w:ascii="Calibri" w:eastAsia="Times New Roman" w:hAnsi="Calibri" w:cs="Calibri"/>
                  <w:color w:val="000000"/>
                </w:rPr>
                <w:t>testing</w:t>
              </w:r>
            </w:ins>
          </w:p>
        </w:tc>
        <w:tc>
          <w:tcPr>
            <w:tcW w:w="998" w:type="dxa"/>
            <w:tcBorders>
              <w:top w:val="single" w:sz="4" w:space="0" w:color="F4B084"/>
              <w:left w:val="nil"/>
              <w:bottom w:val="single" w:sz="4" w:space="0" w:color="F4B084"/>
              <w:right w:val="nil"/>
            </w:tcBorders>
            <w:shd w:val="clear" w:color="auto" w:fill="auto"/>
            <w:noWrap/>
            <w:vAlign w:val="bottom"/>
            <w:hideMark/>
            <w:tcPrChange w:id="5212" w:author="Gladiator Gladiator" w:date="2018-06-01T17:01:00Z">
              <w:tcPr>
                <w:tcW w:w="1109" w:type="dxa"/>
                <w:gridSpan w:val="2"/>
                <w:tcBorders>
                  <w:top w:val="single" w:sz="4" w:space="0" w:color="F4B084"/>
                  <w:left w:val="nil"/>
                  <w:bottom w:val="single" w:sz="4" w:space="0" w:color="F4B084"/>
                  <w:right w:val="nil"/>
                </w:tcBorders>
                <w:shd w:val="clear" w:color="auto" w:fill="auto"/>
                <w:noWrap/>
                <w:vAlign w:val="bottom"/>
                <w:hideMark/>
              </w:tcPr>
            </w:tcPrChange>
          </w:tcPr>
          <w:p w14:paraId="5B0E6289" w14:textId="77777777" w:rsidR="005F50D0" w:rsidRPr="005F50D0" w:rsidRDefault="005F50D0" w:rsidP="005F50D0">
            <w:pPr>
              <w:spacing w:after="0" w:line="240" w:lineRule="auto"/>
              <w:jc w:val="right"/>
              <w:rPr>
                <w:ins w:id="5213" w:author="Gladiator Gladiator" w:date="2018-06-01T17:00:00Z"/>
                <w:rFonts w:ascii="Calibri" w:eastAsia="Times New Roman" w:hAnsi="Calibri" w:cs="Calibri"/>
                <w:color w:val="000000"/>
              </w:rPr>
            </w:pPr>
            <w:ins w:id="5214" w:author="Gladiator Gladiator" w:date="2018-06-01T17:00:00Z">
              <w:r w:rsidRPr="005F50D0">
                <w:rPr>
                  <w:rFonts w:ascii="Calibri" w:eastAsia="Times New Roman" w:hAnsi="Calibri" w:cs="Calibri"/>
                  <w:color w:val="000000"/>
                </w:rPr>
                <w:t>0.447</w:t>
              </w:r>
            </w:ins>
          </w:p>
        </w:tc>
        <w:tc>
          <w:tcPr>
            <w:tcW w:w="1080" w:type="dxa"/>
            <w:tcBorders>
              <w:top w:val="single" w:sz="4" w:space="0" w:color="F4B084"/>
              <w:left w:val="nil"/>
              <w:bottom w:val="single" w:sz="4" w:space="0" w:color="F4B084"/>
              <w:right w:val="nil"/>
            </w:tcBorders>
            <w:shd w:val="clear" w:color="auto" w:fill="auto"/>
            <w:noWrap/>
            <w:vAlign w:val="bottom"/>
            <w:hideMark/>
            <w:tcPrChange w:id="5215"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51E6FE28" w14:textId="77777777" w:rsidR="005F50D0" w:rsidRPr="005F50D0" w:rsidRDefault="005F50D0" w:rsidP="005F50D0">
            <w:pPr>
              <w:spacing w:after="0" w:line="240" w:lineRule="auto"/>
              <w:jc w:val="right"/>
              <w:rPr>
                <w:ins w:id="5216" w:author="Gladiator Gladiator" w:date="2018-06-01T17:00:00Z"/>
                <w:rFonts w:ascii="Calibri" w:eastAsia="Times New Roman" w:hAnsi="Calibri" w:cs="Calibri"/>
                <w:color w:val="000000"/>
              </w:rPr>
            </w:pPr>
            <w:ins w:id="5217" w:author="Gladiator Gladiator" w:date="2018-06-01T17:00:00Z">
              <w:r w:rsidRPr="005F50D0">
                <w:rPr>
                  <w:rFonts w:ascii="Calibri" w:eastAsia="Times New Roman" w:hAnsi="Calibri" w:cs="Calibri"/>
                  <w:color w:val="000000"/>
                </w:rPr>
                <w:t>0.475</w:t>
              </w:r>
            </w:ins>
          </w:p>
        </w:tc>
        <w:tc>
          <w:tcPr>
            <w:tcW w:w="990" w:type="dxa"/>
            <w:tcBorders>
              <w:top w:val="single" w:sz="4" w:space="0" w:color="F4B084"/>
              <w:left w:val="nil"/>
              <w:bottom w:val="single" w:sz="4" w:space="0" w:color="F4B084"/>
              <w:right w:val="nil"/>
            </w:tcBorders>
            <w:shd w:val="clear" w:color="auto" w:fill="auto"/>
            <w:noWrap/>
            <w:vAlign w:val="bottom"/>
            <w:hideMark/>
            <w:tcPrChange w:id="5218" w:author="Gladiator Gladiator" w:date="2018-06-01T17:01:00Z">
              <w:tcPr>
                <w:tcW w:w="1029" w:type="dxa"/>
                <w:gridSpan w:val="2"/>
                <w:tcBorders>
                  <w:top w:val="single" w:sz="4" w:space="0" w:color="F4B084"/>
                  <w:left w:val="nil"/>
                  <w:bottom w:val="single" w:sz="4" w:space="0" w:color="F4B084"/>
                  <w:right w:val="nil"/>
                </w:tcBorders>
                <w:shd w:val="clear" w:color="auto" w:fill="auto"/>
                <w:noWrap/>
                <w:vAlign w:val="bottom"/>
                <w:hideMark/>
              </w:tcPr>
            </w:tcPrChange>
          </w:tcPr>
          <w:p w14:paraId="25B11CF3" w14:textId="77777777" w:rsidR="005F50D0" w:rsidRPr="005F50D0" w:rsidRDefault="005F50D0" w:rsidP="005F50D0">
            <w:pPr>
              <w:spacing w:after="0" w:line="240" w:lineRule="auto"/>
              <w:jc w:val="right"/>
              <w:rPr>
                <w:ins w:id="5219" w:author="Gladiator Gladiator" w:date="2018-06-01T17:00:00Z"/>
                <w:rFonts w:ascii="Calibri" w:eastAsia="Times New Roman" w:hAnsi="Calibri" w:cs="Calibri"/>
                <w:color w:val="000000"/>
              </w:rPr>
            </w:pPr>
            <w:ins w:id="5220" w:author="Gladiator Gladiator" w:date="2018-06-01T17:00:00Z">
              <w:r w:rsidRPr="005F50D0">
                <w:rPr>
                  <w:rFonts w:ascii="Calibri" w:eastAsia="Times New Roman" w:hAnsi="Calibri" w:cs="Calibri"/>
                  <w:color w:val="000000"/>
                </w:rPr>
                <w:t>0.464</w:t>
              </w:r>
            </w:ins>
          </w:p>
        </w:tc>
        <w:tc>
          <w:tcPr>
            <w:tcW w:w="1080" w:type="dxa"/>
            <w:tcBorders>
              <w:top w:val="single" w:sz="4" w:space="0" w:color="F4B084"/>
              <w:left w:val="nil"/>
              <w:bottom w:val="single" w:sz="4" w:space="0" w:color="F4B084"/>
              <w:right w:val="nil"/>
            </w:tcBorders>
            <w:shd w:val="clear" w:color="auto" w:fill="auto"/>
            <w:noWrap/>
            <w:vAlign w:val="bottom"/>
            <w:hideMark/>
            <w:tcPrChange w:id="5221" w:author="Gladiator Gladiator" w:date="2018-06-01T17:01:00Z">
              <w:tcPr>
                <w:tcW w:w="908" w:type="dxa"/>
                <w:gridSpan w:val="2"/>
                <w:tcBorders>
                  <w:top w:val="single" w:sz="4" w:space="0" w:color="F4B084"/>
                  <w:left w:val="nil"/>
                  <w:bottom w:val="single" w:sz="4" w:space="0" w:color="F4B084"/>
                  <w:right w:val="nil"/>
                </w:tcBorders>
                <w:shd w:val="clear" w:color="auto" w:fill="auto"/>
                <w:noWrap/>
                <w:vAlign w:val="bottom"/>
                <w:hideMark/>
              </w:tcPr>
            </w:tcPrChange>
          </w:tcPr>
          <w:p w14:paraId="16B056A5" w14:textId="77777777" w:rsidR="005F50D0" w:rsidRPr="005F50D0" w:rsidRDefault="005F50D0" w:rsidP="005F50D0">
            <w:pPr>
              <w:spacing w:after="0" w:line="240" w:lineRule="auto"/>
              <w:jc w:val="right"/>
              <w:rPr>
                <w:ins w:id="5222" w:author="Gladiator Gladiator" w:date="2018-06-01T17:00:00Z"/>
                <w:rFonts w:ascii="Calibri" w:eastAsia="Times New Roman" w:hAnsi="Calibri" w:cs="Calibri"/>
                <w:color w:val="000000"/>
              </w:rPr>
            </w:pPr>
            <w:ins w:id="5223" w:author="Gladiator Gladiator" w:date="2018-06-01T17:00:00Z">
              <w:r w:rsidRPr="005F50D0">
                <w:rPr>
                  <w:rFonts w:ascii="Calibri" w:eastAsia="Times New Roman" w:hAnsi="Calibri" w:cs="Calibri"/>
                  <w:color w:val="000000"/>
                </w:rPr>
                <w:t>0.431</w:t>
              </w:r>
            </w:ins>
          </w:p>
        </w:tc>
        <w:tc>
          <w:tcPr>
            <w:tcW w:w="990" w:type="dxa"/>
            <w:tcBorders>
              <w:top w:val="single" w:sz="4" w:space="0" w:color="F4B084"/>
              <w:left w:val="nil"/>
              <w:bottom w:val="single" w:sz="4" w:space="0" w:color="F4B084"/>
              <w:right w:val="nil"/>
            </w:tcBorders>
            <w:shd w:val="clear" w:color="auto" w:fill="auto"/>
            <w:noWrap/>
            <w:vAlign w:val="bottom"/>
            <w:hideMark/>
            <w:tcPrChange w:id="5224" w:author="Gladiator Gladiator" w:date="2018-06-01T17:01:00Z">
              <w:tcPr>
                <w:tcW w:w="888" w:type="dxa"/>
                <w:gridSpan w:val="2"/>
                <w:tcBorders>
                  <w:top w:val="single" w:sz="4" w:space="0" w:color="F4B084"/>
                  <w:left w:val="nil"/>
                  <w:bottom w:val="single" w:sz="4" w:space="0" w:color="F4B084"/>
                  <w:right w:val="nil"/>
                </w:tcBorders>
                <w:shd w:val="clear" w:color="auto" w:fill="auto"/>
                <w:noWrap/>
                <w:vAlign w:val="bottom"/>
                <w:hideMark/>
              </w:tcPr>
            </w:tcPrChange>
          </w:tcPr>
          <w:p w14:paraId="05F8AC8C" w14:textId="77777777" w:rsidR="005F50D0" w:rsidRPr="005F50D0" w:rsidRDefault="005F50D0" w:rsidP="005F50D0">
            <w:pPr>
              <w:spacing w:after="0" w:line="240" w:lineRule="auto"/>
              <w:jc w:val="right"/>
              <w:rPr>
                <w:ins w:id="5225" w:author="Gladiator Gladiator" w:date="2018-06-01T17:00:00Z"/>
                <w:rFonts w:ascii="Calibri" w:eastAsia="Times New Roman" w:hAnsi="Calibri" w:cs="Calibri"/>
                <w:color w:val="000000"/>
              </w:rPr>
            </w:pPr>
            <w:ins w:id="5226" w:author="Gladiator Gladiator" w:date="2018-06-01T17:00:00Z">
              <w:r w:rsidRPr="005F50D0">
                <w:rPr>
                  <w:rFonts w:ascii="Calibri" w:eastAsia="Times New Roman" w:hAnsi="Calibri" w:cs="Calibri"/>
                  <w:color w:val="000000"/>
                </w:rPr>
                <w:t>0.410</w:t>
              </w:r>
            </w:ins>
          </w:p>
        </w:tc>
        <w:tc>
          <w:tcPr>
            <w:tcW w:w="1396" w:type="dxa"/>
            <w:tcBorders>
              <w:top w:val="single" w:sz="4" w:space="0" w:color="F4B084"/>
              <w:left w:val="nil"/>
              <w:bottom w:val="single" w:sz="4" w:space="0" w:color="F4B084"/>
              <w:right w:val="single" w:sz="4" w:space="0" w:color="F4B084"/>
            </w:tcBorders>
            <w:shd w:val="clear" w:color="auto" w:fill="auto"/>
            <w:noWrap/>
            <w:vAlign w:val="bottom"/>
            <w:hideMark/>
            <w:tcPrChange w:id="5227" w:author="Gladiator Gladiator" w:date="2018-06-01T17:01:00Z">
              <w:tcPr>
                <w:tcW w:w="1231" w:type="dxa"/>
                <w:gridSpan w:val="2"/>
                <w:tcBorders>
                  <w:top w:val="single" w:sz="4" w:space="0" w:color="F4B084"/>
                  <w:left w:val="nil"/>
                  <w:bottom w:val="single" w:sz="4" w:space="0" w:color="F4B084"/>
                  <w:right w:val="single" w:sz="4" w:space="0" w:color="F4B084"/>
                </w:tcBorders>
                <w:shd w:val="clear" w:color="auto" w:fill="auto"/>
                <w:noWrap/>
                <w:vAlign w:val="bottom"/>
                <w:hideMark/>
              </w:tcPr>
            </w:tcPrChange>
          </w:tcPr>
          <w:p w14:paraId="3000179B" w14:textId="77777777" w:rsidR="005F50D0" w:rsidRPr="005F50D0" w:rsidRDefault="005F50D0" w:rsidP="005F50D0">
            <w:pPr>
              <w:spacing w:after="0" w:line="240" w:lineRule="auto"/>
              <w:jc w:val="right"/>
              <w:rPr>
                <w:ins w:id="5228" w:author="Gladiator Gladiator" w:date="2018-06-01T17:00:00Z"/>
                <w:rFonts w:ascii="Calibri" w:eastAsia="Times New Roman" w:hAnsi="Calibri" w:cs="Calibri"/>
                <w:color w:val="000000"/>
              </w:rPr>
            </w:pPr>
            <w:ins w:id="5229" w:author="Gladiator Gladiator" w:date="2018-06-01T17:00:00Z">
              <w:r w:rsidRPr="005F50D0">
                <w:rPr>
                  <w:rFonts w:ascii="Calibri" w:eastAsia="Times New Roman" w:hAnsi="Calibri" w:cs="Calibri"/>
                  <w:color w:val="000000"/>
                </w:rPr>
                <w:t>0.445</w:t>
              </w:r>
            </w:ins>
          </w:p>
        </w:tc>
      </w:tr>
      <w:tr w:rsidR="005F50D0" w:rsidRPr="005F50D0" w14:paraId="09D23E73" w14:textId="77777777" w:rsidTr="005F50D0">
        <w:trPr>
          <w:trHeight w:val="258"/>
          <w:ins w:id="5230" w:author="Gladiator Gladiator" w:date="2018-06-01T17:00:00Z"/>
          <w:trPrChange w:id="5231"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FCE4D6" w:fill="FCE4D6"/>
            <w:noWrap/>
            <w:vAlign w:val="bottom"/>
            <w:hideMark/>
            <w:tcPrChange w:id="5232"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389DDFBB" w14:textId="77777777" w:rsidR="005F50D0" w:rsidRPr="005F50D0" w:rsidRDefault="005F50D0" w:rsidP="005F50D0">
            <w:pPr>
              <w:spacing w:after="0" w:line="240" w:lineRule="auto"/>
              <w:rPr>
                <w:ins w:id="5233" w:author="Gladiator Gladiator" w:date="2018-06-01T17:00:00Z"/>
                <w:rFonts w:ascii="Calibri" w:eastAsia="Times New Roman" w:hAnsi="Calibri" w:cs="Calibri"/>
                <w:color w:val="000000"/>
              </w:rPr>
            </w:pPr>
            <w:ins w:id="5234" w:author="Gladiator Gladiator" w:date="2018-06-01T17:00:00Z">
              <w:r w:rsidRPr="005F50D0">
                <w:rPr>
                  <w:rFonts w:ascii="Calibri" w:eastAsia="Times New Roman" w:hAnsi="Calibri" w:cs="Calibri"/>
                  <w:color w:val="000000"/>
                </w:rPr>
                <w:t>User 9</w:t>
              </w:r>
            </w:ins>
          </w:p>
        </w:tc>
        <w:tc>
          <w:tcPr>
            <w:tcW w:w="1207" w:type="dxa"/>
            <w:tcBorders>
              <w:top w:val="single" w:sz="4" w:space="0" w:color="F4B084"/>
              <w:left w:val="nil"/>
              <w:bottom w:val="single" w:sz="4" w:space="0" w:color="F4B084"/>
              <w:right w:val="nil"/>
            </w:tcBorders>
            <w:shd w:val="clear" w:color="FCE4D6" w:fill="FCE4D6"/>
            <w:noWrap/>
            <w:vAlign w:val="bottom"/>
            <w:hideMark/>
            <w:tcPrChange w:id="5235"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1B9CEC97" w14:textId="77777777" w:rsidR="005F50D0" w:rsidRPr="005F50D0" w:rsidRDefault="005F50D0" w:rsidP="005F50D0">
            <w:pPr>
              <w:spacing w:after="0" w:line="240" w:lineRule="auto"/>
              <w:rPr>
                <w:ins w:id="5236" w:author="Gladiator Gladiator" w:date="2018-06-01T17:00:00Z"/>
                <w:rFonts w:ascii="Calibri" w:eastAsia="Times New Roman" w:hAnsi="Calibri" w:cs="Calibri"/>
                <w:color w:val="000000"/>
              </w:rPr>
            </w:pPr>
            <w:ins w:id="5237" w:author="Gladiator Gladiator" w:date="2018-06-01T17:00:00Z">
              <w:r w:rsidRPr="005F50D0">
                <w:rPr>
                  <w:rFonts w:ascii="Calibri" w:eastAsia="Times New Roman" w:hAnsi="Calibri" w:cs="Calibri"/>
                  <w:color w:val="000000"/>
                </w:rPr>
                <w:t>relaxing</w:t>
              </w:r>
            </w:ins>
          </w:p>
        </w:tc>
        <w:tc>
          <w:tcPr>
            <w:tcW w:w="998" w:type="dxa"/>
            <w:tcBorders>
              <w:top w:val="single" w:sz="4" w:space="0" w:color="F4B084"/>
              <w:left w:val="nil"/>
              <w:bottom w:val="single" w:sz="4" w:space="0" w:color="F4B084"/>
              <w:right w:val="nil"/>
            </w:tcBorders>
            <w:shd w:val="clear" w:color="FCE4D6" w:fill="FCE4D6"/>
            <w:noWrap/>
            <w:vAlign w:val="bottom"/>
            <w:hideMark/>
            <w:tcPrChange w:id="5238" w:author="Gladiator Gladiator" w:date="2018-06-01T17:01:00Z">
              <w:tcPr>
                <w:tcW w:w="1117" w:type="dxa"/>
                <w:gridSpan w:val="2"/>
                <w:tcBorders>
                  <w:top w:val="single" w:sz="4" w:space="0" w:color="F4B084"/>
                  <w:left w:val="nil"/>
                  <w:bottom w:val="single" w:sz="4" w:space="0" w:color="F4B084"/>
                  <w:right w:val="nil"/>
                </w:tcBorders>
                <w:shd w:val="clear" w:color="FCE4D6" w:fill="FCE4D6"/>
                <w:noWrap/>
                <w:vAlign w:val="bottom"/>
                <w:hideMark/>
              </w:tcPr>
            </w:tcPrChange>
          </w:tcPr>
          <w:p w14:paraId="6E2D26A8" w14:textId="77777777" w:rsidR="005F50D0" w:rsidRPr="005F50D0" w:rsidRDefault="005F50D0" w:rsidP="005F50D0">
            <w:pPr>
              <w:spacing w:after="0" w:line="240" w:lineRule="auto"/>
              <w:jc w:val="right"/>
              <w:rPr>
                <w:ins w:id="5239" w:author="Gladiator Gladiator" w:date="2018-06-01T17:00:00Z"/>
                <w:rFonts w:ascii="Calibri" w:eastAsia="Times New Roman" w:hAnsi="Calibri" w:cs="Calibri"/>
                <w:color w:val="000000"/>
              </w:rPr>
            </w:pPr>
            <w:ins w:id="5240" w:author="Gladiator Gladiator" w:date="2018-06-01T17:00:00Z">
              <w:r w:rsidRPr="005F50D0">
                <w:rPr>
                  <w:rFonts w:ascii="Calibri" w:eastAsia="Times New Roman" w:hAnsi="Calibri" w:cs="Calibri"/>
                  <w:color w:val="000000"/>
                </w:rPr>
                <w:t>0.067</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241"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5530F803" w14:textId="77777777" w:rsidR="005F50D0" w:rsidRPr="005F50D0" w:rsidRDefault="005F50D0" w:rsidP="005F50D0">
            <w:pPr>
              <w:spacing w:after="0" w:line="240" w:lineRule="auto"/>
              <w:jc w:val="right"/>
              <w:rPr>
                <w:ins w:id="5242" w:author="Gladiator Gladiator" w:date="2018-06-01T17:00:00Z"/>
                <w:rFonts w:ascii="Calibri" w:eastAsia="Times New Roman" w:hAnsi="Calibri" w:cs="Calibri"/>
                <w:color w:val="000000"/>
              </w:rPr>
            </w:pPr>
            <w:ins w:id="5243" w:author="Gladiator Gladiator" w:date="2018-06-01T17:00:00Z">
              <w:r w:rsidRPr="005F50D0">
                <w:rPr>
                  <w:rFonts w:ascii="Calibri" w:eastAsia="Times New Roman" w:hAnsi="Calibri" w:cs="Calibri"/>
                  <w:color w:val="000000"/>
                </w:rPr>
                <w:t>0.099</w:t>
              </w:r>
            </w:ins>
          </w:p>
        </w:tc>
        <w:tc>
          <w:tcPr>
            <w:tcW w:w="990" w:type="dxa"/>
            <w:tcBorders>
              <w:top w:val="single" w:sz="4" w:space="0" w:color="F4B084"/>
              <w:left w:val="nil"/>
              <w:bottom w:val="single" w:sz="4" w:space="0" w:color="F4B084"/>
              <w:right w:val="nil"/>
            </w:tcBorders>
            <w:shd w:val="clear" w:color="FCE4D6" w:fill="FCE4D6"/>
            <w:noWrap/>
            <w:vAlign w:val="bottom"/>
            <w:hideMark/>
            <w:tcPrChange w:id="5244" w:author="Gladiator Gladiator" w:date="2018-06-01T17:01:00Z">
              <w:tcPr>
                <w:tcW w:w="1036" w:type="dxa"/>
                <w:gridSpan w:val="2"/>
                <w:tcBorders>
                  <w:top w:val="single" w:sz="4" w:space="0" w:color="F4B084"/>
                  <w:left w:val="nil"/>
                  <w:bottom w:val="single" w:sz="4" w:space="0" w:color="F4B084"/>
                  <w:right w:val="nil"/>
                </w:tcBorders>
                <w:shd w:val="clear" w:color="FCE4D6" w:fill="FCE4D6"/>
                <w:noWrap/>
                <w:vAlign w:val="bottom"/>
                <w:hideMark/>
              </w:tcPr>
            </w:tcPrChange>
          </w:tcPr>
          <w:p w14:paraId="52A76407" w14:textId="77777777" w:rsidR="005F50D0" w:rsidRPr="005F50D0" w:rsidRDefault="005F50D0" w:rsidP="005F50D0">
            <w:pPr>
              <w:spacing w:after="0" w:line="240" w:lineRule="auto"/>
              <w:jc w:val="right"/>
              <w:rPr>
                <w:ins w:id="5245" w:author="Gladiator Gladiator" w:date="2018-06-01T17:00:00Z"/>
                <w:rFonts w:ascii="Calibri" w:eastAsia="Times New Roman" w:hAnsi="Calibri" w:cs="Calibri"/>
                <w:color w:val="000000"/>
              </w:rPr>
            </w:pPr>
            <w:ins w:id="5246" w:author="Gladiator Gladiator" w:date="2018-06-01T17:00:00Z">
              <w:r w:rsidRPr="005F50D0">
                <w:rPr>
                  <w:rFonts w:ascii="Calibri" w:eastAsia="Times New Roman" w:hAnsi="Calibri" w:cs="Calibri"/>
                  <w:color w:val="000000"/>
                </w:rPr>
                <w:t>0.087</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247" w:author="Gladiator Gladiator" w:date="2018-06-01T17:01:00Z">
              <w:tcPr>
                <w:tcW w:w="914" w:type="dxa"/>
                <w:gridSpan w:val="2"/>
                <w:tcBorders>
                  <w:top w:val="single" w:sz="4" w:space="0" w:color="F4B084"/>
                  <w:left w:val="nil"/>
                  <w:bottom w:val="single" w:sz="4" w:space="0" w:color="F4B084"/>
                  <w:right w:val="nil"/>
                </w:tcBorders>
                <w:shd w:val="clear" w:color="FCE4D6" w:fill="FCE4D6"/>
                <w:noWrap/>
                <w:vAlign w:val="bottom"/>
                <w:hideMark/>
              </w:tcPr>
            </w:tcPrChange>
          </w:tcPr>
          <w:p w14:paraId="7AB551AE" w14:textId="77777777" w:rsidR="005F50D0" w:rsidRPr="005F50D0" w:rsidRDefault="005F50D0" w:rsidP="005F50D0">
            <w:pPr>
              <w:spacing w:after="0" w:line="240" w:lineRule="auto"/>
              <w:jc w:val="right"/>
              <w:rPr>
                <w:ins w:id="5248" w:author="Gladiator Gladiator" w:date="2018-06-01T17:00:00Z"/>
                <w:rFonts w:ascii="Calibri" w:eastAsia="Times New Roman" w:hAnsi="Calibri" w:cs="Calibri"/>
                <w:color w:val="000000"/>
              </w:rPr>
            </w:pPr>
            <w:ins w:id="5249" w:author="Gladiator Gladiator" w:date="2018-06-01T17:00:00Z">
              <w:r w:rsidRPr="005F50D0">
                <w:rPr>
                  <w:rFonts w:ascii="Calibri" w:eastAsia="Times New Roman" w:hAnsi="Calibri" w:cs="Calibri"/>
                  <w:color w:val="000000"/>
                </w:rPr>
                <w:t>0.114</w:t>
              </w:r>
            </w:ins>
          </w:p>
        </w:tc>
        <w:tc>
          <w:tcPr>
            <w:tcW w:w="990" w:type="dxa"/>
            <w:tcBorders>
              <w:top w:val="single" w:sz="4" w:space="0" w:color="F4B084"/>
              <w:left w:val="nil"/>
              <w:bottom w:val="single" w:sz="4" w:space="0" w:color="F4B084"/>
              <w:right w:val="nil"/>
            </w:tcBorders>
            <w:shd w:val="clear" w:color="FCE4D6" w:fill="FCE4D6"/>
            <w:noWrap/>
            <w:vAlign w:val="bottom"/>
            <w:hideMark/>
            <w:tcPrChange w:id="5250" w:author="Gladiator Gladiator" w:date="2018-06-01T17:01:00Z">
              <w:tcPr>
                <w:tcW w:w="894" w:type="dxa"/>
                <w:gridSpan w:val="2"/>
                <w:tcBorders>
                  <w:top w:val="single" w:sz="4" w:space="0" w:color="F4B084"/>
                  <w:left w:val="nil"/>
                  <w:bottom w:val="single" w:sz="4" w:space="0" w:color="F4B084"/>
                  <w:right w:val="nil"/>
                </w:tcBorders>
                <w:shd w:val="clear" w:color="FCE4D6" w:fill="FCE4D6"/>
                <w:noWrap/>
                <w:vAlign w:val="bottom"/>
                <w:hideMark/>
              </w:tcPr>
            </w:tcPrChange>
          </w:tcPr>
          <w:p w14:paraId="190B8B0E" w14:textId="77777777" w:rsidR="005F50D0" w:rsidRPr="005F50D0" w:rsidRDefault="005F50D0" w:rsidP="005F50D0">
            <w:pPr>
              <w:spacing w:after="0" w:line="240" w:lineRule="auto"/>
              <w:jc w:val="right"/>
              <w:rPr>
                <w:ins w:id="5251" w:author="Gladiator Gladiator" w:date="2018-06-01T17:00:00Z"/>
                <w:rFonts w:ascii="Calibri" w:eastAsia="Times New Roman" w:hAnsi="Calibri" w:cs="Calibri"/>
                <w:color w:val="000000"/>
              </w:rPr>
            </w:pPr>
            <w:ins w:id="5252" w:author="Gladiator Gladiator" w:date="2018-06-01T17:00:00Z">
              <w:r w:rsidRPr="005F50D0">
                <w:rPr>
                  <w:rFonts w:ascii="Calibri" w:eastAsia="Times New Roman" w:hAnsi="Calibri" w:cs="Calibri"/>
                  <w:color w:val="000000"/>
                </w:rPr>
                <w:t>0.138</w:t>
              </w:r>
            </w:ins>
          </w:p>
        </w:tc>
        <w:tc>
          <w:tcPr>
            <w:tcW w:w="1396" w:type="dxa"/>
            <w:tcBorders>
              <w:top w:val="single" w:sz="4" w:space="0" w:color="F4B084"/>
              <w:left w:val="nil"/>
              <w:bottom w:val="single" w:sz="4" w:space="0" w:color="F4B084"/>
              <w:right w:val="single" w:sz="4" w:space="0" w:color="F4B084"/>
            </w:tcBorders>
            <w:shd w:val="clear" w:color="FCE4D6" w:fill="FCE4D6"/>
            <w:noWrap/>
            <w:vAlign w:val="bottom"/>
            <w:hideMark/>
            <w:tcPrChange w:id="5253"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6AE261E3" w14:textId="77777777" w:rsidR="005F50D0" w:rsidRPr="005F50D0" w:rsidRDefault="005F50D0" w:rsidP="005F50D0">
            <w:pPr>
              <w:spacing w:after="0" w:line="240" w:lineRule="auto"/>
              <w:jc w:val="right"/>
              <w:rPr>
                <w:ins w:id="5254" w:author="Gladiator Gladiator" w:date="2018-06-01T17:00:00Z"/>
                <w:rFonts w:ascii="Calibri" w:eastAsia="Times New Roman" w:hAnsi="Calibri" w:cs="Calibri"/>
                <w:color w:val="000000"/>
              </w:rPr>
            </w:pPr>
            <w:ins w:id="5255" w:author="Gladiator Gladiator" w:date="2018-06-01T17:00:00Z">
              <w:r w:rsidRPr="005F50D0">
                <w:rPr>
                  <w:rFonts w:ascii="Calibri" w:eastAsia="Times New Roman" w:hAnsi="Calibri" w:cs="Calibri"/>
                  <w:color w:val="000000"/>
                </w:rPr>
                <w:t>0.101</w:t>
              </w:r>
            </w:ins>
          </w:p>
        </w:tc>
      </w:tr>
      <w:tr w:rsidR="005F50D0" w:rsidRPr="005F50D0" w14:paraId="707394BA" w14:textId="77777777" w:rsidTr="005F50D0">
        <w:tblPrEx>
          <w:tblPrExChange w:id="5256" w:author="Gladiator Gladiator" w:date="2018-06-01T17:01:00Z">
            <w:tblPrEx>
              <w:tblW w:w="9463" w:type="dxa"/>
            </w:tblPrEx>
          </w:tblPrExChange>
        </w:tblPrEx>
        <w:trPr>
          <w:trHeight w:val="258"/>
          <w:ins w:id="5257" w:author="Gladiator Gladiator" w:date="2018-06-01T17:00:00Z"/>
          <w:trPrChange w:id="5258" w:author="Gladiator Gladiator" w:date="2018-06-01T17:01:00Z">
            <w:trPr>
              <w:gridAfter w:val="0"/>
              <w:trHeight w:val="277"/>
            </w:trPr>
          </w:trPrChange>
        </w:trPr>
        <w:tc>
          <w:tcPr>
            <w:tcW w:w="2020" w:type="dxa"/>
            <w:tcBorders>
              <w:top w:val="single" w:sz="4" w:space="0" w:color="F4B084"/>
              <w:left w:val="single" w:sz="4" w:space="0" w:color="F4B084"/>
              <w:bottom w:val="single" w:sz="4" w:space="0" w:color="F4B084"/>
              <w:right w:val="nil"/>
            </w:tcBorders>
            <w:shd w:val="clear" w:color="auto" w:fill="auto"/>
            <w:noWrap/>
            <w:vAlign w:val="bottom"/>
            <w:hideMark/>
            <w:tcPrChange w:id="5259" w:author="Gladiator Gladiator" w:date="2018-06-01T17:01:00Z">
              <w:tcPr>
                <w:tcW w:w="1958"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61B2745A" w14:textId="77777777" w:rsidR="005F50D0" w:rsidRPr="005F50D0" w:rsidRDefault="005F50D0" w:rsidP="005F50D0">
            <w:pPr>
              <w:spacing w:after="0" w:line="240" w:lineRule="auto"/>
              <w:rPr>
                <w:ins w:id="5260" w:author="Gladiator Gladiator" w:date="2018-06-01T17:00:00Z"/>
                <w:rFonts w:ascii="Calibri" w:eastAsia="Times New Roman" w:hAnsi="Calibri" w:cs="Calibri"/>
                <w:color w:val="000000"/>
              </w:rPr>
            </w:pPr>
            <w:ins w:id="5261" w:author="Gladiator Gladiator" w:date="2018-06-01T17:00:00Z">
              <w:r w:rsidRPr="005F50D0">
                <w:rPr>
                  <w:rFonts w:ascii="Calibri" w:eastAsia="Times New Roman" w:hAnsi="Calibri" w:cs="Calibri"/>
                  <w:color w:val="000000"/>
                </w:rPr>
                <w:t>User 9</w:t>
              </w:r>
            </w:ins>
          </w:p>
        </w:tc>
        <w:tc>
          <w:tcPr>
            <w:tcW w:w="1207" w:type="dxa"/>
            <w:tcBorders>
              <w:top w:val="single" w:sz="4" w:space="0" w:color="F4B084"/>
              <w:left w:val="nil"/>
              <w:bottom w:val="single" w:sz="4" w:space="0" w:color="F4B084"/>
              <w:right w:val="nil"/>
            </w:tcBorders>
            <w:shd w:val="clear" w:color="auto" w:fill="auto"/>
            <w:noWrap/>
            <w:vAlign w:val="bottom"/>
            <w:hideMark/>
            <w:tcPrChange w:id="5262"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162691D7" w14:textId="77777777" w:rsidR="005F50D0" w:rsidRPr="005F50D0" w:rsidRDefault="005F50D0" w:rsidP="005F50D0">
            <w:pPr>
              <w:spacing w:after="0" w:line="240" w:lineRule="auto"/>
              <w:rPr>
                <w:ins w:id="5263" w:author="Gladiator Gladiator" w:date="2018-06-01T17:00:00Z"/>
                <w:rFonts w:ascii="Calibri" w:eastAsia="Times New Roman" w:hAnsi="Calibri" w:cs="Calibri"/>
                <w:color w:val="000000"/>
              </w:rPr>
            </w:pPr>
            <w:ins w:id="5264" w:author="Gladiator Gladiator" w:date="2018-06-01T17:00:00Z">
              <w:r w:rsidRPr="005F50D0">
                <w:rPr>
                  <w:rFonts w:ascii="Calibri" w:eastAsia="Times New Roman" w:hAnsi="Calibri" w:cs="Calibri"/>
                  <w:color w:val="000000"/>
                </w:rPr>
                <w:t>testing</w:t>
              </w:r>
            </w:ins>
          </w:p>
        </w:tc>
        <w:tc>
          <w:tcPr>
            <w:tcW w:w="998" w:type="dxa"/>
            <w:tcBorders>
              <w:top w:val="single" w:sz="4" w:space="0" w:color="F4B084"/>
              <w:left w:val="nil"/>
              <w:bottom w:val="single" w:sz="4" w:space="0" w:color="F4B084"/>
              <w:right w:val="nil"/>
            </w:tcBorders>
            <w:shd w:val="clear" w:color="auto" w:fill="auto"/>
            <w:noWrap/>
            <w:vAlign w:val="bottom"/>
            <w:hideMark/>
            <w:tcPrChange w:id="5265" w:author="Gladiator Gladiator" w:date="2018-06-01T17:01:00Z">
              <w:tcPr>
                <w:tcW w:w="1109" w:type="dxa"/>
                <w:gridSpan w:val="2"/>
                <w:tcBorders>
                  <w:top w:val="single" w:sz="4" w:space="0" w:color="F4B084"/>
                  <w:left w:val="nil"/>
                  <w:bottom w:val="single" w:sz="4" w:space="0" w:color="F4B084"/>
                  <w:right w:val="nil"/>
                </w:tcBorders>
                <w:shd w:val="clear" w:color="auto" w:fill="auto"/>
                <w:noWrap/>
                <w:vAlign w:val="bottom"/>
                <w:hideMark/>
              </w:tcPr>
            </w:tcPrChange>
          </w:tcPr>
          <w:p w14:paraId="60B5A338" w14:textId="77777777" w:rsidR="005F50D0" w:rsidRPr="005F50D0" w:rsidRDefault="005F50D0" w:rsidP="005F50D0">
            <w:pPr>
              <w:spacing w:after="0" w:line="240" w:lineRule="auto"/>
              <w:jc w:val="right"/>
              <w:rPr>
                <w:ins w:id="5266" w:author="Gladiator Gladiator" w:date="2018-06-01T17:00:00Z"/>
                <w:rFonts w:ascii="Calibri" w:eastAsia="Times New Roman" w:hAnsi="Calibri" w:cs="Calibri"/>
                <w:color w:val="000000"/>
              </w:rPr>
            </w:pPr>
            <w:ins w:id="5267" w:author="Gladiator Gladiator" w:date="2018-06-01T17:00:00Z">
              <w:r w:rsidRPr="005F50D0">
                <w:rPr>
                  <w:rFonts w:ascii="Calibri" w:eastAsia="Times New Roman" w:hAnsi="Calibri" w:cs="Calibri"/>
                  <w:color w:val="000000"/>
                </w:rPr>
                <w:t>0.642</w:t>
              </w:r>
            </w:ins>
          </w:p>
        </w:tc>
        <w:tc>
          <w:tcPr>
            <w:tcW w:w="1080" w:type="dxa"/>
            <w:tcBorders>
              <w:top w:val="single" w:sz="4" w:space="0" w:color="F4B084"/>
              <w:left w:val="nil"/>
              <w:bottom w:val="single" w:sz="4" w:space="0" w:color="F4B084"/>
              <w:right w:val="nil"/>
            </w:tcBorders>
            <w:shd w:val="clear" w:color="auto" w:fill="auto"/>
            <w:noWrap/>
            <w:vAlign w:val="bottom"/>
            <w:hideMark/>
            <w:tcPrChange w:id="5268"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33438B70" w14:textId="77777777" w:rsidR="005F50D0" w:rsidRPr="005F50D0" w:rsidRDefault="005F50D0" w:rsidP="005F50D0">
            <w:pPr>
              <w:spacing w:after="0" w:line="240" w:lineRule="auto"/>
              <w:jc w:val="right"/>
              <w:rPr>
                <w:ins w:id="5269" w:author="Gladiator Gladiator" w:date="2018-06-01T17:00:00Z"/>
                <w:rFonts w:ascii="Calibri" w:eastAsia="Times New Roman" w:hAnsi="Calibri" w:cs="Calibri"/>
                <w:color w:val="000000"/>
              </w:rPr>
            </w:pPr>
            <w:ins w:id="5270" w:author="Gladiator Gladiator" w:date="2018-06-01T17:00:00Z">
              <w:r w:rsidRPr="005F50D0">
                <w:rPr>
                  <w:rFonts w:ascii="Calibri" w:eastAsia="Times New Roman" w:hAnsi="Calibri" w:cs="Calibri"/>
                  <w:color w:val="000000"/>
                </w:rPr>
                <w:t>0.814</w:t>
              </w:r>
            </w:ins>
          </w:p>
        </w:tc>
        <w:tc>
          <w:tcPr>
            <w:tcW w:w="990" w:type="dxa"/>
            <w:tcBorders>
              <w:top w:val="single" w:sz="4" w:space="0" w:color="F4B084"/>
              <w:left w:val="nil"/>
              <w:bottom w:val="single" w:sz="4" w:space="0" w:color="F4B084"/>
              <w:right w:val="nil"/>
            </w:tcBorders>
            <w:shd w:val="clear" w:color="auto" w:fill="auto"/>
            <w:noWrap/>
            <w:vAlign w:val="bottom"/>
            <w:hideMark/>
            <w:tcPrChange w:id="5271" w:author="Gladiator Gladiator" w:date="2018-06-01T17:01:00Z">
              <w:tcPr>
                <w:tcW w:w="1029" w:type="dxa"/>
                <w:gridSpan w:val="2"/>
                <w:tcBorders>
                  <w:top w:val="single" w:sz="4" w:space="0" w:color="F4B084"/>
                  <w:left w:val="nil"/>
                  <w:bottom w:val="single" w:sz="4" w:space="0" w:color="F4B084"/>
                  <w:right w:val="nil"/>
                </w:tcBorders>
                <w:shd w:val="clear" w:color="auto" w:fill="auto"/>
                <w:noWrap/>
                <w:vAlign w:val="bottom"/>
                <w:hideMark/>
              </w:tcPr>
            </w:tcPrChange>
          </w:tcPr>
          <w:p w14:paraId="41491756" w14:textId="77777777" w:rsidR="005F50D0" w:rsidRPr="005F50D0" w:rsidRDefault="005F50D0" w:rsidP="005F50D0">
            <w:pPr>
              <w:spacing w:after="0" w:line="240" w:lineRule="auto"/>
              <w:jc w:val="right"/>
              <w:rPr>
                <w:ins w:id="5272" w:author="Gladiator Gladiator" w:date="2018-06-01T17:00:00Z"/>
                <w:rFonts w:ascii="Calibri" w:eastAsia="Times New Roman" w:hAnsi="Calibri" w:cs="Calibri"/>
                <w:color w:val="000000"/>
              </w:rPr>
            </w:pPr>
            <w:ins w:id="5273" w:author="Gladiator Gladiator" w:date="2018-06-01T17:00:00Z">
              <w:r w:rsidRPr="005F50D0">
                <w:rPr>
                  <w:rFonts w:ascii="Calibri" w:eastAsia="Times New Roman" w:hAnsi="Calibri" w:cs="Calibri"/>
                  <w:color w:val="000000"/>
                </w:rPr>
                <w:t>0.941</w:t>
              </w:r>
            </w:ins>
          </w:p>
        </w:tc>
        <w:tc>
          <w:tcPr>
            <w:tcW w:w="1080" w:type="dxa"/>
            <w:tcBorders>
              <w:top w:val="single" w:sz="4" w:space="0" w:color="F4B084"/>
              <w:left w:val="nil"/>
              <w:bottom w:val="single" w:sz="4" w:space="0" w:color="F4B084"/>
              <w:right w:val="nil"/>
            </w:tcBorders>
            <w:shd w:val="clear" w:color="auto" w:fill="auto"/>
            <w:noWrap/>
            <w:vAlign w:val="bottom"/>
            <w:hideMark/>
            <w:tcPrChange w:id="5274" w:author="Gladiator Gladiator" w:date="2018-06-01T17:01:00Z">
              <w:tcPr>
                <w:tcW w:w="908" w:type="dxa"/>
                <w:gridSpan w:val="2"/>
                <w:tcBorders>
                  <w:top w:val="single" w:sz="4" w:space="0" w:color="F4B084"/>
                  <w:left w:val="nil"/>
                  <w:bottom w:val="single" w:sz="4" w:space="0" w:color="F4B084"/>
                  <w:right w:val="nil"/>
                </w:tcBorders>
                <w:shd w:val="clear" w:color="auto" w:fill="auto"/>
                <w:noWrap/>
                <w:vAlign w:val="bottom"/>
                <w:hideMark/>
              </w:tcPr>
            </w:tcPrChange>
          </w:tcPr>
          <w:p w14:paraId="2C111B4E" w14:textId="77777777" w:rsidR="005F50D0" w:rsidRPr="005F50D0" w:rsidRDefault="005F50D0" w:rsidP="005F50D0">
            <w:pPr>
              <w:spacing w:after="0" w:line="240" w:lineRule="auto"/>
              <w:jc w:val="right"/>
              <w:rPr>
                <w:ins w:id="5275" w:author="Gladiator Gladiator" w:date="2018-06-01T17:00:00Z"/>
                <w:rFonts w:ascii="Calibri" w:eastAsia="Times New Roman" w:hAnsi="Calibri" w:cs="Calibri"/>
                <w:color w:val="000000"/>
              </w:rPr>
            </w:pPr>
            <w:ins w:id="5276" w:author="Gladiator Gladiator" w:date="2018-06-01T17:00:00Z">
              <w:r w:rsidRPr="005F50D0">
                <w:rPr>
                  <w:rFonts w:ascii="Calibri" w:eastAsia="Times New Roman" w:hAnsi="Calibri" w:cs="Calibri"/>
                  <w:color w:val="000000"/>
                </w:rPr>
                <w:t>1.000</w:t>
              </w:r>
            </w:ins>
          </w:p>
        </w:tc>
        <w:tc>
          <w:tcPr>
            <w:tcW w:w="990" w:type="dxa"/>
            <w:tcBorders>
              <w:top w:val="single" w:sz="4" w:space="0" w:color="F4B084"/>
              <w:left w:val="nil"/>
              <w:bottom w:val="single" w:sz="4" w:space="0" w:color="F4B084"/>
              <w:right w:val="nil"/>
            </w:tcBorders>
            <w:shd w:val="clear" w:color="auto" w:fill="auto"/>
            <w:noWrap/>
            <w:vAlign w:val="bottom"/>
            <w:hideMark/>
            <w:tcPrChange w:id="5277" w:author="Gladiator Gladiator" w:date="2018-06-01T17:01:00Z">
              <w:tcPr>
                <w:tcW w:w="888" w:type="dxa"/>
                <w:gridSpan w:val="2"/>
                <w:tcBorders>
                  <w:top w:val="single" w:sz="4" w:space="0" w:color="F4B084"/>
                  <w:left w:val="nil"/>
                  <w:bottom w:val="single" w:sz="4" w:space="0" w:color="F4B084"/>
                  <w:right w:val="nil"/>
                </w:tcBorders>
                <w:shd w:val="clear" w:color="auto" w:fill="auto"/>
                <w:noWrap/>
                <w:vAlign w:val="bottom"/>
                <w:hideMark/>
              </w:tcPr>
            </w:tcPrChange>
          </w:tcPr>
          <w:p w14:paraId="275149BE" w14:textId="77777777" w:rsidR="005F50D0" w:rsidRPr="005F50D0" w:rsidRDefault="005F50D0" w:rsidP="005F50D0">
            <w:pPr>
              <w:spacing w:after="0" w:line="240" w:lineRule="auto"/>
              <w:jc w:val="right"/>
              <w:rPr>
                <w:ins w:id="5278" w:author="Gladiator Gladiator" w:date="2018-06-01T17:00:00Z"/>
                <w:rFonts w:ascii="Calibri" w:eastAsia="Times New Roman" w:hAnsi="Calibri" w:cs="Calibri"/>
                <w:color w:val="000000"/>
              </w:rPr>
            </w:pPr>
            <w:ins w:id="5279" w:author="Gladiator Gladiator" w:date="2018-06-01T17:00:00Z">
              <w:r w:rsidRPr="005F50D0">
                <w:rPr>
                  <w:rFonts w:ascii="Calibri" w:eastAsia="Times New Roman" w:hAnsi="Calibri" w:cs="Calibri"/>
                  <w:color w:val="000000"/>
                </w:rPr>
                <w:t>0.556</w:t>
              </w:r>
            </w:ins>
          </w:p>
        </w:tc>
        <w:tc>
          <w:tcPr>
            <w:tcW w:w="1396" w:type="dxa"/>
            <w:tcBorders>
              <w:top w:val="single" w:sz="4" w:space="0" w:color="F4B084"/>
              <w:left w:val="nil"/>
              <w:bottom w:val="single" w:sz="4" w:space="0" w:color="F4B084"/>
              <w:right w:val="single" w:sz="4" w:space="0" w:color="F4B084"/>
            </w:tcBorders>
            <w:shd w:val="clear" w:color="auto" w:fill="auto"/>
            <w:noWrap/>
            <w:vAlign w:val="bottom"/>
            <w:hideMark/>
            <w:tcPrChange w:id="5280" w:author="Gladiator Gladiator" w:date="2018-06-01T17:01:00Z">
              <w:tcPr>
                <w:tcW w:w="1231" w:type="dxa"/>
                <w:gridSpan w:val="2"/>
                <w:tcBorders>
                  <w:top w:val="single" w:sz="4" w:space="0" w:color="F4B084"/>
                  <w:left w:val="nil"/>
                  <w:bottom w:val="single" w:sz="4" w:space="0" w:color="F4B084"/>
                  <w:right w:val="single" w:sz="4" w:space="0" w:color="F4B084"/>
                </w:tcBorders>
                <w:shd w:val="clear" w:color="auto" w:fill="auto"/>
                <w:noWrap/>
                <w:vAlign w:val="bottom"/>
                <w:hideMark/>
              </w:tcPr>
            </w:tcPrChange>
          </w:tcPr>
          <w:p w14:paraId="7486BFA8" w14:textId="77777777" w:rsidR="005F50D0" w:rsidRPr="005F50D0" w:rsidRDefault="005F50D0" w:rsidP="005F50D0">
            <w:pPr>
              <w:spacing w:after="0" w:line="240" w:lineRule="auto"/>
              <w:jc w:val="right"/>
              <w:rPr>
                <w:ins w:id="5281" w:author="Gladiator Gladiator" w:date="2018-06-01T17:00:00Z"/>
                <w:rFonts w:ascii="Calibri" w:eastAsia="Times New Roman" w:hAnsi="Calibri" w:cs="Calibri"/>
                <w:color w:val="000000"/>
              </w:rPr>
            </w:pPr>
            <w:ins w:id="5282" w:author="Gladiator Gladiator" w:date="2018-06-01T17:00:00Z">
              <w:r w:rsidRPr="005F50D0">
                <w:rPr>
                  <w:rFonts w:ascii="Calibri" w:eastAsia="Times New Roman" w:hAnsi="Calibri" w:cs="Calibri"/>
                  <w:color w:val="000000"/>
                </w:rPr>
                <w:t>0.791</w:t>
              </w:r>
            </w:ins>
          </w:p>
        </w:tc>
      </w:tr>
      <w:tr w:rsidR="005F50D0" w:rsidRPr="005F50D0" w14:paraId="3AB9A0F6" w14:textId="77777777" w:rsidTr="005F50D0">
        <w:trPr>
          <w:trHeight w:val="258"/>
          <w:ins w:id="5283" w:author="Gladiator Gladiator" w:date="2018-06-01T17:00:00Z"/>
          <w:trPrChange w:id="5284"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FCE4D6" w:fill="FCE4D6"/>
            <w:noWrap/>
            <w:vAlign w:val="bottom"/>
            <w:hideMark/>
            <w:tcPrChange w:id="5285"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1D1D97C9" w14:textId="77777777" w:rsidR="005F50D0" w:rsidRPr="005F50D0" w:rsidRDefault="005F50D0" w:rsidP="005F50D0">
            <w:pPr>
              <w:spacing w:after="0" w:line="240" w:lineRule="auto"/>
              <w:rPr>
                <w:ins w:id="5286" w:author="Gladiator Gladiator" w:date="2018-06-01T17:00:00Z"/>
                <w:rFonts w:ascii="Calibri" w:eastAsia="Times New Roman" w:hAnsi="Calibri" w:cs="Calibri"/>
                <w:color w:val="000000"/>
              </w:rPr>
            </w:pPr>
            <w:ins w:id="5287" w:author="Gladiator Gladiator" w:date="2018-06-01T17:00:00Z">
              <w:r w:rsidRPr="005F50D0">
                <w:rPr>
                  <w:rFonts w:ascii="Calibri" w:eastAsia="Times New Roman" w:hAnsi="Calibri" w:cs="Calibri"/>
                  <w:color w:val="000000"/>
                </w:rPr>
                <w:t>User 10</w:t>
              </w:r>
            </w:ins>
          </w:p>
        </w:tc>
        <w:tc>
          <w:tcPr>
            <w:tcW w:w="1207" w:type="dxa"/>
            <w:tcBorders>
              <w:top w:val="single" w:sz="4" w:space="0" w:color="F4B084"/>
              <w:left w:val="nil"/>
              <w:bottom w:val="single" w:sz="4" w:space="0" w:color="F4B084"/>
              <w:right w:val="nil"/>
            </w:tcBorders>
            <w:shd w:val="clear" w:color="FCE4D6" w:fill="FCE4D6"/>
            <w:noWrap/>
            <w:vAlign w:val="bottom"/>
            <w:hideMark/>
            <w:tcPrChange w:id="5288"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1354C95F" w14:textId="77777777" w:rsidR="005F50D0" w:rsidRPr="005F50D0" w:rsidRDefault="005F50D0" w:rsidP="005F50D0">
            <w:pPr>
              <w:spacing w:after="0" w:line="240" w:lineRule="auto"/>
              <w:rPr>
                <w:ins w:id="5289" w:author="Gladiator Gladiator" w:date="2018-06-01T17:00:00Z"/>
                <w:rFonts w:ascii="Calibri" w:eastAsia="Times New Roman" w:hAnsi="Calibri" w:cs="Calibri"/>
                <w:color w:val="000000"/>
              </w:rPr>
            </w:pPr>
            <w:ins w:id="5290" w:author="Gladiator Gladiator" w:date="2018-06-01T17:00:00Z">
              <w:r w:rsidRPr="005F50D0">
                <w:rPr>
                  <w:rFonts w:ascii="Calibri" w:eastAsia="Times New Roman" w:hAnsi="Calibri" w:cs="Calibri"/>
                  <w:color w:val="000000"/>
                </w:rPr>
                <w:t>relaxing</w:t>
              </w:r>
            </w:ins>
          </w:p>
        </w:tc>
        <w:tc>
          <w:tcPr>
            <w:tcW w:w="998" w:type="dxa"/>
            <w:tcBorders>
              <w:top w:val="single" w:sz="4" w:space="0" w:color="F4B084"/>
              <w:left w:val="nil"/>
              <w:bottom w:val="single" w:sz="4" w:space="0" w:color="F4B084"/>
              <w:right w:val="nil"/>
            </w:tcBorders>
            <w:shd w:val="clear" w:color="FCE4D6" w:fill="FCE4D6"/>
            <w:noWrap/>
            <w:vAlign w:val="bottom"/>
            <w:hideMark/>
            <w:tcPrChange w:id="5291" w:author="Gladiator Gladiator" w:date="2018-06-01T17:01:00Z">
              <w:tcPr>
                <w:tcW w:w="1117" w:type="dxa"/>
                <w:gridSpan w:val="2"/>
                <w:tcBorders>
                  <w:top w:val="single" w:sz="4" w:space="0" w:color="F4B084"/>
                  <w:left w:val="nil"/>
                  <w:bottom w:val="single" w:sz="4" w:space="0" w:color="F4B084"/>
                  <w:right w:val="nil"/>
                </w:tcBorders>
                <w:shd w:val="clear" w:color="FCE4D6" w:fill="FCE4D6"/>
                <w:noWrap/>
                <w:vAlign w:val="bottom"/>
                <w:hideMark/>
              </w:tcPr>
            </w:tcPrChange>
          </w:tcPr>
          <w:p w14:paraId="36BE02B3" w14:textId="77777777" w:rsidR="005F50D0" w:rsidRPr="005F50D0" w:rsidRDefault="005F50D0" w:rsidP="005F50D0">
            <w:pPr>
              <w:spacing w:after="0" w:line="240" w:lineRule="auto"/>
              <w:jc w:val="right"/>
              <w:rPr>
                <w:ins w:id="5292" w:author="Gladiator Gladiator" w:date="2018-06-01T17:00:00Z"/>
                <w:rFonts w:ascii="Calibri" w:eastAsia="Times New Roman" w:hAnsi="Calibri" w:cs="Calibri"/>
                <w:color w:val="000000"/>
              </w:rPr>
            </w:pPr>
            <w:ins w:id="5293" w:author="Gladiator Gladiator" w:date="2018-06-01T17:00:00Z">
              <w:r w:rsidRPr="005F50D0">
                <w:rPr>
                  <w:rFonts w:ascii="Calibri" w:eastAsia="Times New Roman" w:hAnsi="Calibri" w:cs="Calibri"/>
                  <w:color w:val="000000"/>
                </w:rPr>
                <w:t>0.066</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294" w:author="Gladiator Gladiator" w:date="2018-06-01T17:01:00Z">
              <w:tcPr>
                <w:tcW w:w="1178" w:type="dxa"/>
                <w:gridSpan w:val="2"/>
                <w:tcBorders>
                  <w:top w:val="single" w:sz="4" w:space="0" w:color="F4B084"/>
                  <w:left w:val="nil"/>
                  <w:bottom w:val="single" w:sz="4" w:space="0" w:color="F4B084"/>
                  <w:right w:val="nil"/>
                </w:tcBorders>
                <w:shd w:val="clear" w:color="FCE4D6" w:fill="FCE4D6"/>
                <w:noWrap/>
                <w:vAlign w:val="bottom"/>
                <w:hideMark/>
              </w:tcPr>
            </w:tcPrChange>
          </w:tcPr>
          <w:p w14:paraId="327A67EB" w14:textId="77777777" w:rsidR="005F50D0" w:rsidRPr="005F50D0" w:rsidRDefault="005F50D0" w:rsidP="005F50D0">
            <w:pPr>
              <w:spacing w:after="0" w:line="240" w:lineRule="auto"/>
              <w:jc w:val="right"/>
              <w:rPr>
                <w:ins w:id="5295" w:author="Gladiator Gladiator" w:date="2018-06-01T17:00:00Z"/>
                <w:rFonts w:ascii="Calibri" w:eastAsia="Times New Roman" w:hAnsi="Calibri" w:cs="Calibri"/>
                <w:color w:val="000000"/>
              </w:rPr>
            </w:pPr>
            <w:ins w:id="5296" w:author="Gladiator Gladiator" w:date="2018-06-01T17:00:00Z">
              <w:r w:rsidRPr="005F50D0">
                <w:rPr>
                  <w:rFonts w:ascii="Calibri" w:eastAsia="Times New Roman" w:hAnsi="Calibri" w:cs="Calibri"/>
                  <w:color w:val="000000"/>
                </w:rPr>
                <w:t>0.020</w:t>
              </w:r>
            </w:ins>
          </w:p>
        </w:tc>
        <w:tc>
          <w:tcPr>
            <w:tcW w:w="990" w:type="dxa"/>
            <w:tcBorders>
              <w:top w:val="single" w:sz="4" w:space="0" w:color="F4B084"/>
              <w:left w:val="nil"/>
              <w:bottom w:val="single" w:sz="4" w:space="0" w:color="F4B084"/>
              <w:right w:val="nil"/>
            </w:tcBorders>
            <w:shd w:val="clear" w:color="FCE4D6" w:fill="FCE4D6"/>
            <w:noWrap/>
            <w:vAlign w:val="bottom"/>
            <w:hideMark/>
            <w:tcPrChange w:id="5297" w:author="Gladiator Gladiator" w:date="2018-06-01T17:01:00Z">
              <w:tcPr>
                <w:tcW w:w="1036" w:type="dxa"/>
                <w:gridSpan w:val="2"/>
                <w:tcBorders>
                  <w:top w:val="single" w:sz="4" w:space="0" w:color="F4B084"/>
                  <w:left w:val="nil"/>
                  <w:bottom w:val="single" w:sz="4" w:space="0" w:color="F4B084"/>
                  <w:right w:val="nil"/>
                </w:tcBorders>
                <w:shd w:val="clear" w:color="FCE4D6" w:fill="FCE4D6"/>
                <w:noWrap/>
                <w:vAlign w:val="bottom"/>
                <w:hideMark/>
              </w:tcPr>
            </w:tcPrChange>
          </w:tcPr>
          <w:p w14:paraId="1CF16283" w14:textId="77777777" w:rsidR="005F50D0" w:rsidRPr="005F50D0" w:rsidRDefault="005F50D0" w:rsidP="005F50D0">
            <w:pPr>
              <w:spacing w:after="0" w:line="240" w:lineRule="auto"/>
              <w:jc w:val="right"/>
              <w:rPr>
                <w:ins w:id="5298" w:author="Gladiator Gladiator" w:date="2018-06-01T17:00:00Z"/>
                <w:rFonts w:ascii="Calibri" w:eastAsia="Times New Roman" w:hAnsi="Calibri" w:cs="Calibri"/>
                <w:color w:val="000000"/>
              </w:rPr>
            </w:pPr>
            <w:ins w:id="5299" w:author="Gladiator Gladiator" w:date="2018-06-01T17:00:00Z">
              <w:r w:rsidRPr="005F50D0">
                <w:rPr>
                  <w:rFonts w:ascii="Calibri" w:eastAsia="Times New Roman" w:hAnsi="Calibri" w:cs="Calibri"/>
                  <w:color w:val="000000"/>
                </w:rPr>
                <w:t>0.050</w:t>
              </w:r>
            </w:ins>
          </w:p>
        </w:tc>
        <w:tc>
          <w:tcPr>
            <w:tcW w:w="1080" w:type="dxa"/>
            <w:tcBorders>
              <w:top w:val="single" w:sz="4" w:space="0" w:color="F4B084"/>
              <w:left w:val="nil"/>
              <w:bottom w:val="single" w:sz="4" w:space="0" w:color="F4B084"/>
              <w:right w:val="nil"/>
            </w:tcBorders>
            <w:shd w:val="clear" w:color="FCE4D6" w:fill="FCE4D6"/>
            <w:noWrap/>
            <w:vAlign w:val="bottom"/>
            <w:hideMark/>
            <w:tcPrChange w:id="5300" w:author="Gladiator Gladiator" w:date="2018-06-01T17:01:00Z">
              <w:tcPr>
                <w:tcW w:w="914" w:type="dxa"/>
                <w:gridSpan w:val="2"/>
                <w:tcBorders>
                  <w:top w:val="single" w:sz="4" w:space="0" w:color="F4B084"/>
                  <w:left w:val="nil"/>
                  <w:bottom w:val="single" w:sz="4" w:space="0" w:color="F4B084"/>
                  <w:right w:val="nil"/>
                </w:tcBorders>
                <w:shd w:val="clear" w:color="FCE4D6" w:fill="FCE4D6"/>
                <w:noWrap/>
                <w:vAlign w:val="bottom"/>
                <w:hideMark/>
              </w:tcPr>
            </w:tcPrChange>
          </w:tcPr>
          <w:p w14:paraId="735D01A5" w14:textId="77777777" w:rsidR="005F50D0" w:rsidRPr="005F50D0" w:rsidRDefault="005F50D0" w:rsidP="005F50D0">
            <w:pPr>
              <w:spacing w:after="0" w:line="240" w:lineRule="auto"/>
              <w:jc w:val="right"/>
              <w:rPr>
                <w:ins w:id="5301" w:author="Gladiator Gladiator" w:date="2018-06-01T17:00:00Z"/>
                <w:rFonts w:ascii="Calibri" w:eastAsia="Times New Roman" w:hAnsi="Calibri" w:cs="Calibri"/>
                <w:color w:val="000000"/>
              </w:rPr>
            </w:pPr>
            <w:ins w:id="5302" w:author="Gladiator Gladiator" w:date="2018-06-01T17:00:00Z">
              <w:r w:rsidRPr="005F50D0">
                <w:rPr>
                  <w:rFonts w:ascii="Calibri" w:eastAsia="Times New Roman" w:hAnsi="Calibri" w:cs="Calibri"/>
                  <w:color w:val="000000"/>
                </w:rPr>
                <w:t>0.034</w:t>
              </w:r>
            </w:ins>
          </w:p>
        </w:tc>
        <w:tc>
          <w:tcPr>
            <w:tcW w:w="990" w:type="dxa"/>
            <w:tcBorders>
              <w:top w:val="single" w:sz="4" w:space="0" w:color="F4B084"/>
              <w:left w:val="nil"/>
              <w:bottom w:val="single" w:sz="4" w:space="0" w:color="F4B084"/>
              <w:right w:val="nil"/>
            </w:tcBorders>
            <w:shd w:val="clear" w:color="FCE4D6" w:fill="FCE4D6"/>
            <w:noWrap/>
            <w:vAlign w:val="bottom"/>
            <w:hideMark/>
            <w:tcPrChange w:id="5303" w:author="Gladiator Gladiator" w:date="2018-06-01T17:01:00Z">
              <w:tcPr>
                <w:tcW w:w="894" w:type="dxa"/>
                <w:gridSpan w:val="2"/>
                <w:tcBorders>
                  <w:top w:val="single" w:sz="4" w:space="0" w:color="F4B084"/>
                  <w:left w:val="nil"/>
                  <w:bottom w:val="single" w:sz="4" w:space="0" w:color="F4B084"/>
                  <w:right w:val="nil"/>
                </w:tcBorders>
                <w:shd w:val="clear" w:color="FCE4D6" w:fill="FCE4D6"/>
                <w:noWrap/>
                <w:vAlign w:val="bottom"/>
                <w:hideMark/>
              </w:tcPr>
            </w:tcPrChange>
          </w:tcPr>
          <w:p w14:paraId="521510C6" w14:textId="77777777" w:rsidR="005F50D0" w:rsidRPr="005F50D0" w:rsidRDefault="005F50D0" w:rsidP="005F50D0">
            <w:pPr>
              <w:spacing w:after="0" w:line="240" w:lineRule="auto"/>
              <w:jc w:val="right"/>
              <w:rPr>
                <w:ins w:id="5304" w:author="Gladiator Gladiator" w:date="2018-06-01T17:00:00Z"/>
                <w:rFonts w:ascii="Calibri" w:eastAsia="Times New Roman" w:hAnsi="Calibri" w:cs="Calibri"/>
                <w:color w:val="000000"/>
              </w:rPr>
            </w:pPr>
            <w:ins w:id="5305" w:author="Gladiator Gladiator" w:date="2018-06-01T17:00:00Z">
              <w:r w:rsidRPr="005F50D0">
                <w:rPr>
                  <w:rFonts w:ascii="Calibri" w:eastAsia="Times New Roman" w:hAnsi="Calibri" w:cs="Calibri"/>
                  <w:color w:val="000000"/>
                </w:rPr>
                <w:t>0.042</w:t>
              </w:r>
            </w:ins>
          </w:p>
        </w:tc>
        <w:tc>
          <w:tcPr>
            <w:tcW w:w="1396" w:type="dxa"/>
            <w:tcBorders>
              <w:top w:val="single" w:sz="4" w:space="0" w:color="F4B084"/>
              <w:left w:val="nil"/>
              <w:bottom w:val="single" w:sz="4" w:space="0" w:color="F4B084"/>
              <w:right w:val="single" w:sz="4" w:space="0" w:color="F4B084"/>
            </w:tcBorders>
            <w:shd w:val="clear" w:color="FCE4D6" w:fill="FCE4D6"/>
            <w:noWrap/>
            <w:vAlign w:val="bottom"/>
            <w:hideMark/>
            <w:tcPrChange w:id="5306"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0D316342" w14:textId="77777777" w:rsidR="005F50D0" w:rsidRPr="005F50D0" w:rsidRDefault="005F50D0" w:rsidP="005F50D0">
            <w:pPr>
              <w:spacing w:after="0" w:line="240" w:lineRule="auto"/>
              <w:jc w:val="right"/>
              <w:rPr>
                <w:ins w:id="5307" w:author="Gladiator Gladiator" w:date="2018-06-01T17:00:00Z"/>
                <w:rFonts w:ascii="Calibri" w:eastAsia="Times New Roman" w:hAnsi="Calibri" w:cs="Calibri"/>
                <w:color w:val="000000"/>
              </w:rPr>
            </w:pPr>
            <w:ins w:id="5308" w:author="Gladiator Gladiator" w:date="2018-06-01T17:00:00Z">
              <w:r w:rsidRPr="005F50D0">
                <w:rPr>
                  <w:rFonts w:ascii="Calibri" w:eastAsia="Times New Roman" w:hAnsi="Calibri" w:cs="Calibri"/>
                  <w:color w:val="000000"/>
                </w:rPr>
                <w:t>0.042</w:t>
              </w:r>
            </w:ins>
          </w:p>
        </w:tc>
      </w:tr>
      <w:tr w:rsidR="005F50D0" w:rsidRPr="005F50D0" w14:paraId="779DBB7A" w14:textId="77777777" w:rsidTr="005F50D0">
        <w:tblPrEx>
          <w:tblPrExChange w:id="5309" w:author="Gladiator Gladiator" w:date="2018-06-01T17:01:00Z">
            <w:tblPrEx>
              <w:tblW w:w="9463" w:type="dxa"/>
            </w:tblPrEx>
          </w:tblPrExChange>
        </w:tblPrEx>
        <w:trPr>
          <w:trHeight w:val="258"/>
          <w:ins w:id="5310" w:author="Gladiator Gladiator" w:date="2018-06-01T17:00:00Z"/>
          <w:trPrChange w:id="5311" w:author="Gladiator Gladiator" w:date="2018-06-01T17:01:00Z">
            <w:trPr>
              <w:gridAfter w:val="0"/>
              <w:trHeight w:val="277"/>
            </w:trPr>
          </w:trPrChange>
        </w:trPr>
        <w:tc>
          <w:tcPr>
            <w:tcW w:w="2020" w:type="dxa"/>
            <w:tcBorders>
              <w:top w:val="single" w:sz="4" w:space="0" w:color="F4B084"/>
              <w:left w:val="single" w:sz="4" w:space="0" w:color="F4B084"/>
              <w:bottom w:val="single" w:sz="4" w:space="0" w:color="F4B084"/>
              <w:right w:val="nil"/>
            </w:tcBorders>
            <w:shd w:val="clear" w:color="auto" w:fill="auto"/>
            <w:noWrap/>
            <w:vAlign w:val="bottom"/>
            <w:hideMark/>
            <w:tcPrChange w:id="5312" w:author="Gladiator Gladiator" w:date="2018-06-01T17:01:00Z">
              <w:tcPr>
                <w:tcW w:w="1958"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7E60C9DE" w14:textId="77777777" w:rsidR="005F50D0" w:rsidRPr="005F50D0" w:rsidRDefault="005F50D0" w:rsidP="005F50D0">
            <w:pPr>
              <w:spacing w:after="0" w:line="240" w:lineRule="auto"/>
              <w:rPr>
                <w:ins w:id="5313" w:author="Gladiator Gladiator" w:date="2018-06-01T17:00:00Z"/>
                <w:rFonts w:ascii="Calibri" w:eastAsia="Times New Roman" w:hAnsi="Calibri" w:cs="Calibri"/>
                <w:color w:val="000000"/>
              </w:rPr>
            </w:pPr>
            <w:ins w:id="5314" w:author="Gladiator Gladiator" w:date="2018-06-01T17:00:00Z">
              <w:r w:rsidRPr="005F50D0">
                <w:rPr>
                  <w:rFonts w:ascii="Calibri" w:eastAsia="Times New Roman" w:hAnsi="Calibri" w:cs="Calibri"/>
                  <w:color w:val="000000"/>
                </w:rPr>
                <w:t>User 10</w:t>
              </w:r>
            </w:ins>
          </w:p>
        </w:tc>
        <w:tc>
          <w:tcPr>
            <w:tcW w:w="1207" w:type="dxa"/>
            <w:tcBorders>
              <w:top w:val="single" w:sz="4" w:space="0" w:color="F4B084"/>
              <w:left w:val="nil"/>
              <w:bottom w:val="single" w:sz="4" w:space="0" w:color="F4B084"/>
              <w:right w:val="nil"/>
            </w:tcBorders>
            <w:shd w:val="clear" w:color="auto" w:fill="auto"/>
            <w:noWrap/>
            <w:vAlign w:val="bottom"/>
            <w:hideMark/>
            <w:tcPrChange w:id="5315"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622D34F2" w14:textId="77777777" w:rsidR="005F50D0" w:rsidRPr="005F50D0" w:rsidRDefault="005F50D0" w:rsidP="005F50D0">
            <w:pPr>
              <w:spacing w:after="0" w:line="240" w:lineRule="auto"/>
              <w:rPr>
                <w:ins w:id="5316" w:author="Gladiator Gladiator" w:date="2018-06-01T17:00:00Z"/>
                <w:rFonts w:ascii="Calibri" w:eastAsia="Times New Roman" w:hAnsi="Calibri" w:cs="Calibri"/>
                <w:color w:val="000000"/>
              </w:rPr>
            </w:pPr>
            <w:ins w:id="5317" w:author="Gladiator Gladiator" w:date="2018-06-01T17:00:00Z">
              <w:r w:rsidRPr="005F50D0">
                <w:rPr>
                  <w:rFonts w:ascii="Calibri" w:eastAsia="Times New Roman" w:hAnsi="Calibri" w:cs="Calibri"/>
                  <w:color w:val="000000"/>
                </w:rPr>
                <w:t>testing</w:t>
              </w:r>
            </w:ins>
          </w:p>
        </w:tc>
        <w:tc>
          <w:tcPr>
            <w:tcW w:w="998" w:type="dxa"/>
            <w:tcBorders>
              <w:top w:val="single" w:sz="4" w:space="0" w:color="F4B084"/>
              <w:left w:val="nil"/>
              <w:bottom w:val="single" w:sz="4" w:space="0" w:color="F4B084"/>
              <w:right w:val="nil"/>
            </w:tcBorders>
            <w:shd w:val="clear" w:color="auto" w:fill="auto"/>
            <w:noWrap/>
            <w:vAlign w:val="bottom"/>
            <w:hideMark/>
            <w:tcPrChange w:id="5318" w:author="Gladiator Gladiator" w:date="2018-06-01T17:01:00Z">
              <w:tcPr>
                <w:tcW w:w="1109" w:type="dxa"/>
                <w:gridSpan w:val="2"/>
                <w:tcBorders>
                  <w:top w:val="single" w:sz="4" w:space="0" w:color="F4B084"/>
                  <w:left w:val="nil"/>
                  <w:bottom w:val="single" w:sz="4" w:space="0" w:color="F4B084"/>
                  <w:right w:val="nil"/>
                </w:tcBorders>
                <w:shd w:val="clear" w:color="auto" w:fill="auto"/>
                <w:noWrap/>
                <w:vAlign w:val="bottom"/>
                <w:hideMark/>
              </w:tcPr>
            </w:tcPrChange>
          </w:tcPr>
          <w:p w14:paraId="7B5505F2" w14:textId="77777777" w:rsidR="005F50D0" w:rsidRPr="005F50D0" w:rsidRDefault="005F50D0" w:rsidP="005F50D0">
            <w:pPr>
              <w:spacing w:after="0" w:line="240" w:lineRule="auto"/>
              <w:jc w:val="right"/>
              <w:rPr>
                <w:ins w:id="5319" w:author="Gladiator Gladiator" w:date="2018-06-01T17:00:00Z"/>
                <w:rFonts w:ascii="Calibri" w:eastAsia="Times New Roman" w:hAnsi="Calibri" w:cs="Calibri"/>
                <w:color w:val="000000"/>
              </w:rPr>
            </w:pPr>
            <w:ins w:id="5320" w:author="Gladiator Gladiator" w:date="2018-06-01T17:00:00Z">
              <w:r w:rsidRPr="005F50D0">
                <w:rPr>
                  <w:rFonts w:ascii="Calibri" w:eastAsia="Times New Roman" w:hAnsi="Calibri" w:cs="Calibri"/>
                  <w:color w:val="000000"/>
                </w:rPr>
                <w:t>0.393</w:t>
              </w:r>
            </w:ins>
          </w:p>
        </w:tc>
        <w:tc>
          <w:tcPr>
            <w:tcW w:w="1080" w:type="dxa"/>
            <w:tcBorders>
              <w:top w:val="single" w:sz="4" w:space="0" w:color="F4B084"/>
              <w:left w:val="nil"/>
              <w:bottom w:val="single" w:sz="4" w:space="0" w:color="F4B084"/>
              <w:right w:val="nil"/>
            </w:tcBorders>
            <w:shd w:val="clear" w:color="auto" w:fill="auto"/>
            <w:noWrap/>
            <w:vAlign w:val="bottom"/>
            <w:hideMark/>
            <w:tcPrChange w:id="5321" w:author="Gladiator Gladiator" w:date="2018-06-01T17:01:00Z">
              <w:tcPr>
                <w:tcW w:w="1170" w:type="dxa"/>
                <w:gridSpan w:val="2"/>
                <w:tcBorders>
                  <w:top w:val="single" w:sz="4" w:space="0" w:color="F4B084"/>
                  <w:left w:val="nil"/>
                  <w:bottom w:val="single" w:sz="4" w:space="0" w:color="F4B084"/>
                  <w:right w:val="nil"/>
                </w:tcBorders>
                <w:shd w:val="clear" w:color="auto" w:fill="auto"/>
                <w:noWrap/>
                <w:vAlign w:val="bottom"/>
                <w:hideMark/>
              </w:tcPr>
            </w:tcPrChange>
          </w:tcPr>
          <w:p w14:paraId="07D2138C" w14:textId="77777777" w:rsidR="005F50D0" w:rsidRPr="005F50D0" w:rsidRDefault="005F50D0" w:rsidP="005F50D0">
            <w:pPr>
              <w:spacing w:after="0" w:line="240" w:lineRule="auto"/>
              <w:jc w:val="right"/>
              <w:rPr>
                <w:ins w:id="5322" w:author="Gladiator Gladiator" w:date="2018-06-01T17:00:00Z"/>
                <w:rFonts w:ascii="Calibri" w:eastAsia="Times New Roman" w:hAnsi="Calibri" w:cs="Calibri"/>
                <w:color w:val="000000"/>
              </w:rPr>
            </w:pPr>
            <w:ins w:id="5323" w:author="Gladiator Gladiator" w:date="2018-06-01T17:00:00Z">
              <w:r w:rsidRPr="005F50D0">
                <w:rPr>
                  <w:rFonts w:ascii="Calibri" w:eastAsia="Times New Roman" w:hAnsi="Calibri" w:cs="Calibri"/>
                  <w:color w:val="000000"/>
                </w:rPr>
                <w:t>0.374</w:t>
              </w:r>
            </w:ins>
          </w:p>
        </w:tc>
        <w:tc>
          <w:tcPr>
            <w:tcW w:w="990" w:type="dxa"/>
            <w:tcBorders>
              <w:top w:val="single" w:sz="4" w:space="0" w:color="F4B084"/>
              <w:left w:val="nil"/>
              <w:bottom w:val="single" w:sz="4" w:space="0" w:color="F4B084"/>
              <w:right w:val="nil"/>
            </w:tcBorders>
            <w:shd w:val="clear" w:color="auto" w:fill="auto"/>
            <w:noWrap/>
            <w:vAlign w:val="bottom"/>
            <w:hideMark/>
            <w:tcPrChange w:id="5324" w:author="Gladiator Gladiator" w:date="2018-06-01T17:01:00Z">
              <w:tcPr>
                <w:tcW w:w="1029" w:type="dxa"/>
                <w:gridSpan w:val="2"/>
                <w:tcBorders>
                  <w:top w:val="single" w:sz="4" w:space="0" w:color="F4B084"/>
                  <w:left w:val="nil"/>
                  <w:bottom w:val="single" w:sz="4" w:space="0" w:color="F4B084"/>
                  <w:right w:val="nil"/>
                </w:tcBorders>
                <w:shd w:val="clear" w:color="auto" w:fill="auto"/>
                <w:noWrap/>
                <w:vAlign w:val="bottom"/>
                <w:hideMark/>
              </w:tcPr>
            </w:tcPrChange>
          </w:tcPr>
          <w:p w14:paraId="21449470" w14:textId="77777777" w:rsidR="005F50D0" w:rsidRPr="005F50D0" w:rsidRDefault="005F50D0" w:rsidP="005F50D0">
            <w:pPr>
              <w:spacing w:after="0" w:line="240" w:lineRule="auto"/>
              <w:jc w:val="right"/>
              <w:rPr>
                <w:ins w:id="5325" w:author="Gladiator Gladiator" w:date="2018-06-01T17:00:00Z"/>
                <w:rFonts w:ascii="Calibri" w:eastAsia="Times New Roman" w:hAnsi="Calibri" w:cs="Calibri"/>
                <w:color w:val="000000"/>
              </w:rPr>
            </w:pPr>
            <w:ins w:id="5326" w:author="Gladiator Gladiator" w:date="2018-06-01T17:00:00Z">
              <w:r w:rsidRPr="005F50D0">
                <w:rPr>
                  <w:rFonts w:ascii="Calibri" w:eastAsia="Times New Roman" w:hAnsi="Calibri" w:cs="Calibri"/>
                  <w:color w:val="000000"/>
                </w:rPr>
                <w:t>0.357</w:t>
              </w:r>
            </w:ins>
          </w:p>
        </w:tc>
        <w:tc>
          <w:tcPr>
            <w:tcW w:w="1080" w:type="dxa"/>
            <w:tcBorders>
              <w:top w:val="single" w:sz="4" w:space="0" w:color="F4B084"/>
              <w:left w:val="nil"/>
              <w:bottom w:val="single" w:sz="4" w:space="0" w:color="F4B084"/>
              <w:right w:val="nil"/>
            </w:tcBorders>
            <w:shd w:val="clear" w:color="auto" w:fill="auto"/>
            <w:noWrap/>
            <w:vAlign w:val="bottom"/>
            <w:hideMark/>
            <w:tcPrChange w:id="5327" w:author="Gladiator Gladiator" w:date="2018-06-01T17:01:00Z">
              <w:tcPr>
                <w:tcW w:w="908" w:type="dxa"/>
                <w:gridSpan w:val="2"/>
                <w:tcBorders>
                  <w:top w:val="single" w:sz="4" w:space="0" w:color="F4B084"/>
                  <w:left w:val="nil"/>
                  <w:bottom w:val="single" w:sz="4" w:space="0" w:color="F4B084"/>
                  <w:right w:val="nil"/>
                </w:tcBorders>
                <w:shd w:val="clear" w:color="auto" w:fill="auto"/>
                <w:noWrap/>
                <w:vAlign w:val="bottom"/>
                <w:hideMark/>
              </w:tcPr>
            </w:tcPrChange>
          </w:tcPr>
          <w:p w14:paraId="5EFF5777" w14:textId="77777777" w:rsidR="005F50D0" w:rsidRPr="005F50D0" w:rsidRDefault="005F50D0" w:rsidP="005F50D0">
            <w:pPr>
              <w:spacing w:after="0" w:line="240" w:lineRule="auto"/>
              <w:jc w:val="right"/>
              <w:rPr>
                <w:ins w:id="5328" w:author="Gladiator Gladiator" w:date="2018-06-01T17:00:00Z"/>
                <w:rFonts w:ascii="Calibri" w:eastAsia="Times New Roman" w:hAnsi="Calibri" w:cs="Calibri"/>
                <w:color w:val="000000"/>
              </w:rPr>
            </w:pPr>
            <w:ins w:id="5329" w:author="Gladiator Gladiator" w:date="2018-06-01T17:00:00Z">
              <w:r w:rsidRPr="005F50D0">
                <w:rPr>
                  <w:rFonts w:ascii="Calibri" w:eastAsia="Times New Roman" w:hAnsi="Calibri" w:cs="Calibri"/>
                  <w:color w:val="000000"/>
                </w:rPr>
                <w:t>0.364</w:t>
              </w:r>
            </w:ins>
          </w:p>
        </w:tc>
        <w:tc>
          <w:tcPr>
            <w:tcW w:w="990" w:type="dxa"/>
            <w:tcBorders>
              <w:top w:val="single" w:sz="4" w:space="0" w:color="F4B084"/>
              <w:left w:val="nil"/>
              <w:bottom w:val="single" w:sz="4" w:space="0" w:color="F4B084"/>
              <w:right w:val="nil"/>
            </w:tcBorders>
            <w:shd w:val="clear" w:color="auto" w:fill="auto"/>
            <w:noWrap/>
            <w:vAlign w:val="bottom"/>
            <w:hideMark/>
            <w:tcPrChange w:id="5330" w:author="Gladiator Gladiator" w:date="2018-06-01T17:01:00Z">
              <w:tcPr>
                <w:tcW w:w="888" w:type="dxa"/>
                <w:gridSpan w:val="2"/>
                <w:tcBorders>
                  <w:top w:val="single" w:sz="4" w:space="0" w:color="F4B084"/>
                  <w:left w:val="nil"/>
                  <w:bottom w:val="single" w:sz="4" w:space="0" w:color="F4B084"/>
                  <w:right w:val="nil"/>
                </w:tcBorders>
                <w:shd w:val="clear" w:color="auto" w:fill="auto"/>
                <w:noWrap/>
                <w:vAlign w:val="bottom"/>
                <w:hideMark/>
              </w:tcPr>
            </w:tcPrChange>
          </w:tcPr>
          <w:p w14:paraId="04CB54B7" w14:textId="77777777" w:rsidR="005F50D0" w:rsidRPr="005F50D0" w:rsidRDefault="005F50D0" w:rsidP="005F50D0">
            <w:pPr>
              <w:spacing w:after="0" w:line="240" w:lineRule="auto"/>
              <w:jc w:val="right"/>
              <w:rPr>
                <w:ins w:id="5331" w:author="Gladiator Gladiator" w:date="2018-06-01T17:00:00Z"/>
                <w:rFonts w:ascii="Calibri" w:eastAsia="Times New Roman" w:hAnsi="Calibri" w:cs="Calibri"/>
                <w:color w:val="000000"/>
              </w:rPr>
            </w:pPr>
            <w:ins w:id="5332" w:author="Gladiator Gladiator" w:date="2018-06-01T17:00:00Z">
              <w:r w:rsidRPr="005F50D0">
                <w:rPr>
                  <w:rFonts w:ascii="Calibri" w:eastAsia="Times New Roman" w:hAnsi="Calibri" w:cs="Calibri"/>
                  <w:color w:val="000000"/>
                </w:rPr>
                <w:t>0.290</w:t>
              </w:r>
            </w:ins>
          </w:p>
        </w:tc>
        <w:tc>
          <w:tcPr>
            <w:tcW w:w="1396" w:type="dxa"/>
            <w:tcBorders>
              <w:top w:val="single" w:sz="4" w:space="0" w:color="F4B084"/>
              <w:left w:val="nil"/>
              <w:bottom w:val="single" w:sz="4" w:space="0" w:color="F4B084"/>
              <w:right w:val="single" w:sz="4" w:space="0" w:color="F4B084"/>
            </w:tcBorders>
            <w:shd w:val="clear" w:color="auto" w:fill="auto"/>
            <w:noWrap/>
            <w:vAlign w:val="bottom"/>
            <w:hideMark/>
            <w:tcPrChange w:id="5333" w:author="Gladiator Gladiator" w:date="2018-06-01T17:01:00Z">
              <w:tcPr>
                <w:tcW w:w="1231" w:type="dxa"/>
                <w:gridSpan w:val="2"/>
                <w:tcBorders>
                  <w:top w:val="single" w:sz="4" w:space="0" w:color="F4B084"/>
                  <w:left w:val="nil"/>
                  <w:bottom w:val="single" w:sz="4" w:space="0" w:color="F4B084"/>
                  <w:right w:val="single" w:sz="4" w:space="0" w:color="F4B084"/>
                </w:tcBorders>
                <w:shd w:val="clear" w:color="auto" w:fill="auto"/>
                <w:noWrap/>
                <w:vAlign w:val="bottom"/>
                <w:hideMark/>
              </w:tcPr>
            </w:tcPrChange>
          </w:tcPr>
          <w:p w14:paraId="077D93DA" w14:textId="77777777" w:rsidR="005F50D0" w:rsidRPr="005F50D0" w:rsidRDefault="005F50D0" w:rsidP="005F50D0">
            <w:pPr>
              <w:spacing w:after="0" w:line="240" w:lineRule="auto"/>
              <w:jc w:val="right"/>
              <w:rPr>
                <w:ins w:id="5334" w:author="Gladiator Gladiator" w:date="2018-06-01T17:00:00Z"/>
                <w:rFonts w:ascii="Calibri" w:eastAsia="Times New Roman" w:hAnsi="Calibri" w:cs="Calibri"/>
                <w:color w:val="000000"/>
              </w:rPr>
            </w:pPr>
            <w:ins w:id="5335" w:author="Gladiator Gladiator" w:date="2018-06-01T17:00:00Z">
              <w:r w:rsidRPr="005F50D0">
                <w:rPr>
                  <w:rFonts w:ascii="Calibri" w:eastAsia="Times New Roman" w:hAnsi="Calibri" w:cs="Calibri"/>
                  <w:color w:val="000000"/>
                </w:rPr>
                <w:t>0.356</w:t>
              </w:r>
            </w:ins>
          </w:p>
        </w:tc>
      </w:tr>
      <w:tr w:rsidR="005F50D0" w:rsidRPr="005F50D0" w14:paraId="0A061FCE" w14:textId="77777777" w:rsidTr="005F50D0">
        <w:trPr>
          <w:trHeight w:val="258"/>
          <w:ins w:id="5336" w:author="Gladiator Gladiator" w:date="2018-06-01T17:00:00Z"/>
          <w:trPrChange w:id="5337"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000000" w:fill="BDD7EE"/>
            <w:noWrap/>
            <w:vAlign w:val="bottom"/>
            <w:hideMark/>
            <w:tcPrChange w:id="5338"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000000" w:fill="BDD7EE"/>
                <w:noWrap/>
                <w:vAlign w:val="bottom"/>
                <w:hideMark/>
              </w:tcPr>
            </w:tcPrChange>
          </w:tcPr>
          <w:p w14:paraId="792E3ABE" w14:textId="77777777" w:rsidR="005F50D0" w:rsidRPr="005F50D0" w:rsidRDefault="005F50D0" w:rsidP="005F50D0">
            <w:pPr>
              <w:spacing w:after="0" w:line="240" w:lineRule="auto"/>
              <w:rPr>
                <w:ins w:id="5339" w:author="Gladiator Gladiator" w:date="2018-06-01T17:00:00Z"/>
                <w:rFonts w:ascii="Calibri" w:eastAsia="Times New Roman" w:hAnsi="Calibri" w:cs="Calibri"/>
                <w:color w:val="000000"/>
              </w:rPr>
            </w:pPr>
            <w:ins w:id="5340" w:author="Gladiator Gladiator" w:date="2018-06-01T17:00:00Z">
              <w:r w:rsidRPr="005F50D0">
                <w:rPr>
                  <w:rFonts w:ascii="Calibri" w:eastAsia="Times New Roman" w:hAnsi="Calibri" w:cs="Calibri"/>
                  <w:color w:val="000000"/>
                </w:rPr>
                <w:t>Set of Users/Average</w:t>
              </w:r>
            </w:ins>
          </w:p>
        </w:tc>
        <w:tc>
          <w:tcPr>
            <w:tcW w:w="1207" w:type="dxa"/>
            <w:tcBorders>
              <w:top w:val="single" w:sz="4" w:space="0" w:color="F4B084"/>
              <w:left w:val="nil"/>
              <w:bottom w:val="single" w:sz="4" w:space="0" w:color="F4B084"/>
              <w:right w:val="nil"/>
            </w:tcBorders>
            <w:shd w:val="clear" w:color="000000" w:fill="BDD7EE"/>
            <w:noWrap/>
            <w:vAlign w:val="bottom"/>
            <w:hideMark/>
            <w:tcPrChange w:id="5341" w:author="Gladiator Gladiator" w:date="2018-06-01T17:01:00Z">
              <w:tcPr>
                <w:tcW w:w="1178" w:type="dxa"/>
                <w:gridSpan w:val="2"/>
                <w:tcBorders>
                  <w:top w:val="single" w:sz="4" w:space="0" w:color="F4B084"/>
                  <w:left w:val="nil"/>
                  <w:bottom w:val="single" w:sz="4" w:space="0" w:color="F4B084"/>
                  <w:right w:val="nil"/>
                </w:tcBorders>
                <w:shd w:val="clear" w:color="000000" w:fill="BDD7EE"/>
                <w:noWrap/>
                <w:vAlign w:val="bottom"/>
                <w:hideMark/>
              </w:tcPr>
            </w:tcPrChange>
          </w:tcPr>
          <w:p w14:paraId="7D907BF0" w14:textId="77777777" w:rsidR="005F50D0" w:rsidRPr="005F50D0" w:rsidRDefault="005F50D0" w:rsidP="005F50D0">
            <w:pPr>
              <w:spacing w:after="0" w:line="240" w:lineRule="auto"/>
              <w:rPr>
                <w:ins w:id="5342" w:author="Gladiator Gladiator" w:date="2018-06-01T17:00:00Z"/>
                <w:rFonts w:ascii="Calibri" w:eastAsia="Times New Roman" w:hAnsi="Calibri" w:cs="Calibri"/>
                <w:color w:val="000000"/>
              </w:rPr>
            </w:pPr>
            <w:ins w:id="5343" w:author="Gladiator Gladiator" w:date="2018-06-01T17:00:00Z">
              <w:r w:rsidRPr="005F50D0">
                <w:rPr>
                  <w:rFonts w:ascii="Calibri" w:eastAsia="Times New Roman" w:hAnsi="Calibri" w:cs="Calibri"/>
                  <w:color w:val="000000"/>
                </w:rPr>
                <w:t>relaxing</w:t>
              </w:r>
            </w:ins>
          </w:p>
        </w:tc>
        <w:tc>
          <w:tcPr>
            <w:tcW w:w="998" w:type="dxa"/>
            <w:tcBorders>
              <w:top w:val="single" w:sz="4" w:space="0" w:color="F4B084"/>
              <w:left w:val="nil"/>
              <w:bottom w:val="single" w:sz="4" w:space="0" w:color="F4B084"/>
              <w:right w:val="nil"/>
            </w:tcBorders>
            <w:shd w:val="clear" w:color="000000" w:fill="BDD7EE"/>
            <w:noWrap/>
            <w:vAlign w:val="bottom"/>
            <w:hideMark/>
            <w:tcPrChange w:id="5344" w:author="Gladiator Gladiator" w:date="2018-06-01T17:01:00Z">
              <w:tcPr>
                <w:tcW w:w="1117" w:type="dxa"/>
                <w:gridSpan w:val="2"/>
                <w:tcBorders>
                  <w:top w:val="single" w:sz="4" w:space="0" w:color="F4B084"/>
                  <w:left w:val="nil"/>
                  <w:bottom w:val="single" w:sz="4" w:space="0" w:color="F4B084"/>
                  <w:right w:val="nil"/>
                </w:tcBorders>
                <w:shd w:val="clear" w:color="000000" w:fill="BDD7EE"/>
                <w:noWrap/>
                <w:vAlign w:val="bottom"/>
                <w:hideMark/>
              </w:tcPr>
            </w:tcPrChange>
          </w:tcPr>
          <w:p w14:paraId="2AEF9C34" w14:textId="77777777" w:rsidR="005F50D0" w:rsidRPr="005F50D0" w:rsidRDefault="005F50D0" w:rsidP="005F50D0">
            <w:pPr>
              <w:spacing w:after="0" w:line="240" w:lineRule="auto"/>
              <w:jc w:val="right"/>
              <w:rPr>
                <w:ins w:id="5345" w:author="Gladiator Gladiator" w:date="2018-06-01T17:00:00Z"/>
                <w:rFonts w:ascii="Calibri" w:eastAsia="Times New Roman" w:hAnsi="Calibri" w:cs="Calibri"/>
                <w:color w:val="000000"/>
              </w:rPr>
            </w:pPr>
            <w:ins w:id="5346" w:author="Gladiator Gladiator" w:date="2018-06-01T17:00:00Z">
              <w:r w:rsidRPr="005F50D0">
                <w:rPr>
                  <w:rFonts w:ascii="Calibri" w:eastAsia="Times New Roman" w:hAnsi="Calibri" w:cs="Calibri"/>
                  <w:color w:val="000000"/>
                </w:rPr>
                <w:t>0.216</w:t>
              </w:r>
            </w:ins>
          </w:p>
        </w:tc>
        <w:tc>
          <w:tcPr>
            <w:tcW w:w="1080" w:type="dxa"/>
            <w:tcBorders>
              <w:top w:val="single" w:sz="4" w:space="0" w:color="F4B084"/>
              <w:left w:val="nil"/>
              <w:bottom w:val="single" w:sz="4" w:space="0" w:color="F4B084"/>
              <w:right w:val="nil"/>
            </w:tcBorders>
            <w:shd w:val="clear" w:color="000000" w:fill="BDD7EE"/>
            <w:noWrap/>
            <w:vAlign w:val="bottom"/>
            <w:hideMark/>
            <w:tcPrChange w:id="5347" w:author="Gladiator Gladiator" w:date="2018-06-01T17:01:00Z">
              <w:tcPr>
                <w:tcW w:w="1178" w:type="dxa"/>
                <w:gridSpan w:val="2"/>
                <w:tcBorders>
                  <w:top w:val="single" w:sz="4" w:space="0" w:color="F4B084"/>
                  <w:left w:val="nil"/>
                  <w:bottom w:val="single" w:sz="4" w:space="0" w:color="F4B084"/>
                  <w:right w:val="nil"/>
                </w:tcBorders>
                <w:shd w:val="clear" w:color="000000" w:fill="BDD7EE"/>
                <w:noWrap/>
                <w:vAlign w:val="bottom"/>
                <w:hideMark/>
              </w:tcPr>
            </w:tcPrChange>
          </w:tcPr>
          <w:p w14:paraId="45482DAA" w14:textId="77777777" w:rsidR="005F50D0" w:rsidRPr="005F50D0" w:rsidRDefault="005F50D0" w:rsidP="005F50D0">
            <w:pPr>
              <w:spacing w:after="0" w:line="240" w:lineRule="auto"/>
              <w:jc w:val="right"/>
              <w:rPr>
                <w:ins w:id="5348" w:author="Gladiator Gladiator" w:date="2018-06-01T17:00:00Z"/>
                <w:rFonts w:ascii="Calibri" w:eastAsia="Times New Roman" w:hAnsi="Calibri" w:cs="Calibri"/>
                <w:color w:val="000000"/>
              </w:rPr>
            </w:pPr>
            <w:ins w:id="5349" w:author="Gladiator Gladiator" w:date="2018-06-01T17:00:00Z">
              <w:r w:rsidRPr="005F50D0">
                <w:rPr>
                  <w:rFonts w:ascii="Calibri" w:eastAsia="Times New Roman" w:hAnsi="Calibri" w:cs="Calibri"/>
                  <w:color w:val="000000"/>
                </w:rPr>
                <w:t>0.215</w:t>
              </w:r>
            </w:ins>
          </w:p>
        </w:tc>
        <w:tc>
          <w:tcPr>
            <w:tcW w:w="990" w:type="dxa"/>
            <w:tcBorders>
              <w:top w:val="single" w:sz="4" w:space="0" w:color="F4B084"/>
              <w:left w:val="nil"/>
              <w:bottom w:val="single" w:sz="4" w:space="0" w:color="F4B084"/>
              <w:right w:val="nil"/>
            </w:tcBorders>
            <w:shd w:val="clear" w:color="000000" w:fill="BDD7EE"/>
            <w:noWrap/>
            <w:vAlign w:val="bottom"/>
            <w:hideMark/>
            <w:tcPrChange w:id="5350" w:author="Gladiator Gladiator" w:date="2018-06-01T17:01:00Z">
              <w:tcPr>
                <w:tcW w:w="1036" w:type="dxa"/>
                <w:gridSpan w:val="2"/>
                <w:tcBorders>
                  <w:top w:val="single" w:sz="4" w:space="0" w:color="F4B084"/>
                  <w:left w:val="nil"/>
                  <w:bottom w:val="single" w:sz="4" w:space="0" w:color="F4B084"/>
                  <w:right w:val="nil"/>
                </w:tcBorders>
                <w:shd w:val="clear" w:color="000000" w:fill="BDD7EE"/>
                <w:noWrap/>
                <w:vAlign w:val="bottom"/>
                <w:hideMark/>
              </w:tcPr>
            </w:tcPrChange>
          </w:tcPr>
          <w:p w14:paraId="7D0CA420" w14:textId="77777777" w:rsidR="005F50D0" w:rsidRPr="005F50D0" w:rsidRDefault="005F50D0" w:rsidP="005F50D0">
            <w:pPr>
              <w:spacing w:after="0" w:line="240" w:lineRule="auto"/>
              <w:jc w:val="right"/>
              <w:rPr>
                <w:ins w:id="5351" w:author="Gladiator Gladiator" w:date="2018-06-01T17:00:00Z"/>
                <w:rFonts w:ascii="Calibri" w:eastAsia="Times New Roman" w:hAnsi="Calibri" w:cs="Calibri"/>
                <w:color w:val="000000"/>
              </w:rPr>
            </w:pPr>
            <w:ins w:id="5352" w:author="Gladiator Gladiator" w:date="2018-06-01T17:00:00Z">
              <w:r w:rsidRPr="005F50D0">
                <w:rPr>
                  <w:rFonts w:ascii="Calibri" w:eastAsia="Times New Roman" w:hAnsi="Calibri" w:cs="Calibri"/>
                  <w:color w:val="000000"/>
                </w:rPr>
                <w:t>0.250</w:t>
              </w:r>
            </w:ins>
          </w:p>
        </w:tc>
        <w:tc>
          <w:tcPr>
            <w:tcW w:w="1080" w:type="dxa"/>
            <w:tcBorders>
              <w:top w:val="single" w:sz="4" w:space="0" w:color="F4B084"/>
              <w:left w:val="nil"/>
              <w:bottom w:val="single" w:sz="4" w:space="0" w:color="F4B084"/>
              <w:right w:val="nil"/>
            </w:tcBorders>
            <w:shd w:val="clear" w:color="000000" w:fill="BDD7EE"/>
            <w:noWrap/>
            <w:vAlign w:val="bottom"/>
            <w:hideMark/>
            <w:tcPrChange w:id="5353" w:author="Gladiator Gladiator" w:date="2018-06-01T17:01:00Z">
              <w:tcPr>
                <w:tcW w:w="914" w:type="dxa"/>
                <w:gridSpan w:val="2"/>
                <w:tcBorders>
                  <w:top w:val="single" w:sz="4" w:space="0" w:color="F4B084"/>
                  <w:left w:val="nil"/>
                  <w:bottom w:val="single" w:sz="4" w:space="0" w:color="F4B084"/>
                  <w:right w:val="nil"/>
                </w:tcBorders>
                <w:shd w:val="clear" w:color="000000" w:fill="BDD7EE"/>
                <w:noWrap/>
                <w:vAlign w:val="bottom"/>
                <w:hideMark/>
              </w:tcPr>
            </w:tcPrChange>
          </w:tcPr>
          <w:p w14:paraId="690169DE" w14:textId="77777777" w:rsidR="005F50D0" w:rsidRPr="005F50D0" w:rsidRDefault="005F50D0" w:rsidP="005F50D0">
            <w:pPr>
              <w:spacing w:after="0" w:line="240" w:lineRule="auto"/>
              <w:jc w:val="right"/>
              <w:rPr>
                <w:ins w:id="5354" w:author="Gladiator Gladiator" w:date="2018-06-01T17:00:00Z"/>
                <w:rFonts w:ascii="Calibri" w:eastAsia="Times New Roman" w:hAnsi="Calibri" w:cs="Calibri"/>
                <w:color w:val="000000"/>
              </w:rPr>
            </w:pPr>
            <w:ins w:id="5355" w:author="Gladiator Gladiator" w:date="2018-06-01T17:00:00Z">
              <w:r w:rsidRPr="005F50D0">
                <w:rPr>
                  <w:rFonts w:ascii="Calibri" w:eastAsia="Times New Roman" w:hAnsi="Calibri" w:cs="Calibri"/>
                  <w:color w:val="000000"/>
                </w:rPr>
                <w:t>0.262</w:t>
              </w:r>
            </w:ins>
          </w:p>
        </w:tc>
        <w:tc>
          <w:tcPr>
            <w:tcW w:w="990" w:type="dxa"/>
            <w:tcBorders>
              <w:top w:val="single" w:sz="4" w:space="0" w:color="F4B084"/>
              <w:left w:val="nil"/>
              <w:bottom w:val="single" w:sz="4" w:space="0" w:color="F4B084"/>
              <w:right w:val="nil"/>
            </w:tcBorders>
            <w:shd w:val="clear" w:color="000000" w:fill="BDD7EE"/>
            <w:noWrap/>
            <w:vAlign w:val="bottom"/>
            <w:hideMark/>
            <w:tcPrChange w:id="5356" w:author="Gladiator Gladiator" w:date="2018-06-01T17:01:00Z">
              <w:tcPr>
                <w:tcW w:w="894" w:type="dxa"/>
                <w:gridSpan w:val="2"/>
                <w:tcBorders>
                  <w:top w:val="single" w:sz="4" w:space="0" w:color="F4B084"/>
                  <w:left w:val="nil"/>
                  <w:bottom w:val="single" w:sz="4" w:space="0" w:color="F4B084"/>
                  <w:right w:val="nil"/>
                </w:tcBorders>
                <w:shd w:val="clear" w:color="000000" w:fill="BDD7EE"/>
                <w:noWrap/>
                <w:vAlign w:val="bottom"/>
                <w:hideMark/>
              </w:tcPr>
            </w:tcPrChange>
          </w:tcPr>
          <w:p w14:paraId="7647486E" w14:textId="77777777" w:rsidR="005F50D0" w:rsidRPr="005F50D0" w:rsidRDefault="005F50D0" w:rsidP="005F50D0">
            <w:pPr>
              <w:spacing w:after="0" w:line="240" w:lineRule="auto"/>
              <w:jc w:val="right"/>
              <w:rPr>
                <w:ins w:id="5357" w:author="Gladiator Gladiator" w:date="2018-06-01T17:00:00Z"/>
                <w:rFonts w:ascii="Calibri" w:eastAsia="Times New Roman" w:hAnsi="Calibri" w:cs="Calibri"/>
                <w:color w:val="000000"/>
              </w:rPr>
            </w:pPr>
            <w:ins w:id="5358" w:author="Gladiator Gladiator" w:date="2018-06-01T17:00:00Z">
              <w:r w:rsidRPr="005F50D0">
                <w:rPr>
                  <w:rFonts w:ascii="Calibri" w:eastAsia="Times New Roman" w:hAnsi="Calibri" w:cs="Calibri"/>
                  <w:color w:val="000000"/>
                </w:rPr>
                <w:t>0.269</w:t>
              </w:r>
            </w:ins>
          </w:p>
        </w:tc>
        <w:tc>
          <w:tcPr>
            <w:tcW w:w="1396" w:type="dxa"/>
            <w:tcBorders>
              <w:top w:val="single" w:sz="4" w:space="0" w:color="F4B084"/>
              <w:left w:val="nil"/>
              <w:bottom w:val="single" w:sz="4" w:space="0" w:color="F4B084"/>
              <w:right w:val="single" w:sz="4" w:space="0" w:color="F4B084"/>
            </w:tcBorders>
            <w:shd w:val="clear" w:color="000000" w:fill="BDD7EE"/>
            <w:noWrap/>
            <w:vAlign w:val="bottom"/>
            <w:hideMark/>
            <w:tcPrChange w:id="5359"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000000" w:fill="BDD7EE"/>
                <w:noWrap/>
                <w:vAlign w:val="bottom"/>
                <w:hideMark/>
              </w:tcPr>
            </w:tcPrChange>
          </w:tcPr>
          <w:p w14:paraId="27B29B8C" w14:textId="77777777" w:rsidR="005F50D0" w:rsidRPr="005F50D0" w:rsidRDefault="005F50D0" w:rsidP="005F50D0">
            <w:pPr>
              <w:spacing w:after="0" w:line="240" w:lineRule="auto"/>
              <w:jc w:val="right"/>
              <w:rPr>
                <w:ins w:id="5360" w:author="Gladiator Gladiator" w:date="2018-06-01T17:00:00Z"/>
                <w:rFonts w:ascii="Calibri" w:eastAsia="Times New Roman" w:hAnsi="Calibri" w:cs="Calibri"/>
                <w:color w:val="000000"/>
              </w:rPr>
            </w:pPr>
            <w:ins w:id="5361" w:author="Gladiator Gladiator" w:date="2018-06-01T17:00:00Z">
              <w:r w:rsidRPr="005F50D0">
                <w:rPr>
                  <w:rFonts w:ascii="Calibri" w:eastAsia="Times New Roman" w:hAnsi="Calibri" w:cs="Calibri"/>
                  <w:color w:val="000000"/>
                </w:rPr>
                <w:t>0.242</w:t>
              </w:r>
            </w:ins>
          </w:p>
        </w:tc>
      </w:tr>
      <w:tr w:rsidR="005F50D0" w:rsidRPr="005F50D0" w14:paraId="203C59BA" w14:textId="77777777" w:rsidTr="005F50D0">
        <w:trPr>
          <w:trHeight w:val="258"/>
          <w:ins w:id="5362" w:author="Gladiator Gladiator" w:date="2018-06-01T17:00:00Z"/>
          <w:trPrChange w:id="5363" w:author="Gladiator Gladiator" w:date="2018-06-01T17:01:00Z">
            <w:trPr>
              <w:trHeight w:val="465"/>
            </w:trPr>
          </w:trPrChange>
        </w:trPr>
        <w:tc>
          <w:tcPr>
            <w:tcW w:w="2020" w:type="dxa"/>
            <w:tcBorders>
              <w:top w:val="single" w:sz="4" w:space="0" w:color="F4B084"/>
              <w:left w:val="single" w:sz="4" w:space="0" w:color="F4B084"/>
              <w:bottom w:val="single" w:sz="4" w:space="0" w:color="F4B084"/>
              <w:right w:val="nil"/>
            </w:tcBorders>
            <w:shd w:val="clear" w:color="000000" w:fill="BDD7EE"/>
            <w:noWrap/>
            <w:vAlign w:val="bottom"/>
            <w:hideMark/>
            <w:tcPrChange w:id="5364" w:author="Gladiator Gladiator" w:date="2018-06-01T17:01:00Z">
              <w:tcPr>
                <w:tcW w:w="1971" w:type="dxa"/>
                <w:gridSpan w:val="2"/>
                <w:tcBorders>
                  <w:top w:val="single" w:sz="4" w:space="0" w:color="F4B084"/>
                  <w:left w:val="single" w:sz="4" w:space="0" w:color="F4B084"/>
                  <w:bottom w:val="single" w:sz="4" w:space="0" w:color="F4B084"/>
                  <w:right w:val="nil"/>
                </w:tcBorders>
                <w:shd w:val="clear" w:color="000000" w:fill="BDD7EE"/>
                <w:noWrap/>
                <w:vAlign w:val="bottom"/>
                <w:hideMark/>
              </w:tcPr>
            </w:tcPrChange>
          </w:tcPr>
          <w:p w14:paraId="27FEE26D" w14:textId="77777777" w:rsidR="005F50D0" w:rsidRPr="005F50D0" w:rsidRDefault="005F50D0" w:rsidP="005F50D0">
            <w:pPr>
              <w:spacing w:after="0" w:line="240" w:lineRule="auto"/>
              <w:rPr>
                <w:ins w:id="5365" w:author="Gladiator Gladiator" w:date="2018-06-01T17:00:00Z"/>
                <w:rFonts w:ascii="Calibri" w:eastAsia="Times New Roman" w:hAnsi="Calibri" w:cs="Calibri"/>
                <w:color w:val="000000"/>
              </w:rPr>
            </w:pPr>
            <w:ins w:id="5366" w:author="Gladiator Gladiator" w:date="2018-06-01T17:00:00Z">
              <w:r w:rsidRPr="005F50D0">
                <w:rPr>
                  <w:rFonts w:ascii="Calibri" w:eastAsia="Times New Roman" w:hAnsi="Calibri" w:cs="Calibri"/>
                  <w:color w:val="000000"/>
                </w:rPr>
                <w:t>Set of Users/Average</w:t>
              </w:r>
            </w:ins>
          </w:p>
        </w:tc>
        <w:tc>
          <w:tcPr>
            <w:tcW w:w="1207" w:type="dxa"/>
            <w:tcBorders>
              <w:top w:val="single" w:sz="4" w:space="0" w:color="F4B084"/>
              <w:left w:val="nil"/>
              <w:bottom w:val="single" w:sz="4" w:space="0" w:color="F4B084"/>
              <w:right w:val="nil"/>
            </w:tcBorders>
            <w:shd w:val="clear" w:color="000000" w:fill="BDD7EE"/>
            <w:noWrap/>
            <w:vAlign w:val="bottom"/>
            <w:hideMark/>
            <w:tcPrChange w:id="5367" w:author="Gladiator Gladiator" w:date="2018-06-01T17:01:00Z">
              <w:tcPr>
                <w:tcW w:w="1178" w:type="dxa"/>
                <w:gridSpan w:val="2"/>
                <w:tcBorders>
                  <w:top w:val="single" w:sz="4" w:space="0" w:color="F4B084"/>
                  <w:left w:val="nil"/>
                  <w:bottom w:val="single" w:sz="4" w:space="0" w:color="F4B084"/>
                  <w:right w:val="nil"/>
                </w:tcBorders>
                <w:shd w:val="clear" w:color="000000" w:fill="BDD7EE"/>
                <w:noWrap/>
                <w:vAlign w:val="bottom"/>
                <w:hideMark/>
              </w:tcPr>
            </w:tcPrChange>
          </w:tcPr>
          <w:p w14:paraId="78413919" w14:textId="77777777" w:rsidR="005F50D0" w:rsidRPr="005F50D0" w:rsidRDefault="005F50D0" w:rsidP="005F50D0">
            <w:pPr>
              <w:spacing w:after="0" w:line="240" w:lineRule="auto"/>
              <w:rPr>
                <w:ins w:id="5368" w:author="Gladiator Gladiator" w:date="2018-06-01T17:00:00Z"/>
                <w:rFonts w:ascii="Calibri" w:eastAsia="Times New Roman" w:hAnsi="Calibri" w:cs="Calibri"/>
                <w:color w:val="000000"/>
              </w:rPr>
            </w:pPr>
            <w:ins w:id="5369" w:author="Gladiator Gladiator" w:date="2018-06-01T17:00:00Z">
              <w:r w:rsidRPr="005F50D0">
                <w:rPr>
                  <w:rFonts w:ascii="Calibri" w:eastAsia="Times New Roman" w:hAnsi="Calibri" w:cs="Calibri"/>
                  <w:color w:val="000000"/>
                </w:rPr>
                <w:t>testing</w:t>
              </w:r>
            </w:ins>
          </w:p>
        </w:tc>
        <w:tc>
          <w:tcPr>
            <w:tcW w:w="998" w:type="dxa"/>
            <w:tcBorders>
              <w:top w:val="single" w:sz="4" w:space="0" w:color="F4B084"/>
              <w:left w:val="nil"/>
              <w:bottom w:val="single" w:sz="4" w:space="0" w:color="F4B084"/>
              <w:right w:val="nil"/>
            </w:tcBorders>
            <w:shd w:val="clear" w:color="000000" w:fill="BDD7EE"/>
            <w:noWrap/>
            <w:vAlign w:val="bottom"/>
            <w:hideMark/>
            <w:tcPrChange w:id="5370" w:author="Gladiator Gladiator" w:date="2018-06-01T17:01:00Z">
              <w:tcPr>
                <w:tcW w:w="1117" w:type="dxa"/>
                <w:gridSpan w:val="2"/>
                <w:tcBorders>
                  <w:top w:val="single" w:sz="4" w:space="0" w:color="F4B084"/>
                  <w:left w:val="nil"/>
                  <w:bottom w:val="single" w:sz="4" w:space="0" w:color="F4B084"/>
                  <w:right w:val="nil"/>
                </w:tcBorders>
                <w:shd w:val="clear" w:color="000000" w:fill="BDD7EE"/>
                <w:noWrap/>
                <w:vAlign w:val="bottom"/>
                <w:hideMark/>
              </w:tcPr>
            </w:tcPrChange>
          </w:tcPr>
          <w:p w14:paraId="79387B8D" w14:textId="77777777" w:rsidR="005F50D0" w:rsidRPr="005F50D0" w:rsidRDefault="005F50D0" w:rsidP="005F50D0">
            <w:pPr>
              <w:spacing w:after="0" w:line="240" w:lineRule="auto"/>
              <w:jc w:val="right"/>
              <w:rPr>
                <w:ins w:id="5371" w:author="Gladiator Gladiator" w:date="2018-06-01T17:00:00Z"/>
                <w:rFonts w:ascii="Calibri" w:eastAsia="Times New Roman" w:hAnsi="Calibri" w:cs="Calibri"/>
                <w:color w:val="000000"/>
              </w:rPr>
            </w:pPr>
            <w:ins w:id="5372" w:author="Gladiator Gladiator" w:date="2018-06-01T17:00:00Z">
              <w:r w:rsidRPr="005F50D0">
                <w:rPr>
                  <w:rFonts w:ascii="Calibri" w:eastAsia="Times New Roman" w:hAnsi="Calibri" w:cs="Calibri"/>
                  <w:color w:val="000000"/>
                </w:rPr>
                <w:t>0.477</w:t>
              </w:r>
            </w:ins>
          </w:p>
        </w:tc>
        <w:tc>
          <w:tcPr>
            <w:tcW w:w="1080" w:type="dxa"/>
            <w:tcBorders>
              <w:top w:val="single" w:sz="4" w:space="0" w:color="F4B084"/>
              <w:left w:val="nil"/>
              <w:bottom w:val="single" w:sz="4" w:space="0" w:color="F4B084"/>
              <w:right w:val="nil"/>
            </w:tcBorders>
            <w:shd w:val="clear" w:color="000000" w:fill="BDD7EE"/>
            <w:noWrap/>
            <w:vAlign w:val="bottom"/>
            <w:hideMark/>
            <w:tcPrChange w:id="5373" w:author="Gladiator Gladiator" w:date="2018-06-01T17:01:00Z">
              <w:tcPr>
                <w:tcW w:w="1178" w:type="dxa"/>
                <w:gridSpan w:val="2"/>
                <w:tcBorders>
                  <w:top w:val="single" w:sz="4" w:space="0" w:color="F4B084"/>
                  <w:left w:val="nil"/>
                  <w:bottom w:val="single" w:sz="4" w:space="0" w:color="F4B084"/>
                  <w:right w:val="nil"/>
                </w:tcBorders>
                <w:shd w:val="clear" w:color="000000" w:fill="BDD7EE"/>
                <w:noWrap/>
                <w:vAlign w:val="bottom"/>
                <w:hideMark/>
              </w:tcPr>
            </w:tcPrChange>
          </w:tcPr>
          <w:p w14:paraId="06E8B9A7" w14:textId="77777777" w:rsidR="005F50D0" w:rsidRPr="005F50D0" w:rsidRDefault="005F50D0" w:rsidP="005F50D0">
            <w:pPr>
              <w:spacing w:after="0" w:line="240" w:lineRule="auto"/>
              <w:jc w:val="right"/>
              <w:rPr>
                <w:ins w:id="5374" w:author="Gladiator Gladiator" w:date="2018-06-01T17:00:00Z"/>
                <w:rFonts w:ascii="Calibri" w:eastAsia="Times New Roman" w:hAnsi="Calibri" w:cs="Calibri"/>
                <w:color w:val="000000"/>
              </w:rPr>
            </w:pPr>
            <w:ins w:id="5375" w:author="Gladiator Gladiator" w:date="2018-06-01T17:00:00Z">
              <w:r w:rsidRPr="005F50D0">
                <w:rPr>
                  <w:rFonts w:ascii="Calibri" w:eastAsia="Times New Roman" w:hAnsi="Calibri" w:cs="Calibri"/>
                  <w:color w:val="000000"/>
                </w:rPr>
                <w:t>0.473</w:t>
              </w:r>
            </w:ins>
          </w:p>
        </w:tc>
        <w:tc>
          <w:tcPr>
            <w:tcW w:w="990" w:type="dxa"/>
            <w:tcBorders>
              <w:top w:val="single" w:sz="4" w:space="0" w:color="F4B084"/>
              <w:left w:val="nil"/>
              <w:bottom w:val="single" w:sz="4" w:space="0" w:color="F4B084"/>
              <w:right w:val="nil"/>
            </w:tcBorders>
            <w:shd w:val="clear" w:color="000000" w:fill="BDD7EE"/>
            <w:noWrap/>
            <w:vAlign w:val="bottom"/>
            <w:hideMark/>
            <w:tcPrChange w:id="5376" w:author="Gladiator Gladiator" w:date="2018-06-01T17:01:00Z">
              <w:tcPr>
                <w:tcW w:w="1036" w:type="dxa"/>
                <w:gridSpan w:val="2"/>
                <w:tcBorders>
                  <w:top w:val="single" w:sz="4" w:space="0" w:color="F4B084"/>
                  <w:left w:val="nil"/>
                  <w:bottom w:val="single" w:sz="4" w:space="0" w:color="F4B084"/>
                  <w:right w:val="nil"/>
                </w:tcBorders>
                <w:shd w:val="clear" w:color="000000" w:fill="BDD7EE"/>
                <w:noWrap/>
                <w:vAlign w:val="bottom"/>
                <w:hideMark/>
              </w:tcPr>
            </w:tcPrChange>
          </w:tcPr>
          <w:p w14:paraId="2926DEA9" w14:textId="77777777" w:rsidR="005F50D0" w:rsidRPr="005F50D0" w:rsidRDefault="005F50D0" w:rsidP="005F50D0">
            <w:pPr>
              <w:spacing w:after="0" w:line="240" w:lineRule="auto"/>
              <w:jc w:val="right"/>
              <w:rPr>
                <w:ins w:id="5377" w:author="Gladiator Gladiator" w:date="2018-06-01T17:00:00Z"/>
                <w:rFonts w:ascii="Calibri" w:eastAsia="Times New Roman" w:hAnsi="Calibri" w:cs="Calibri"/>
                <w:color w:val="000000"/>
              </w:rPr>
            </w:pPr>
            <w:ins w:id="5378" w:author="Gladiator Gladiator" w:date="2018-06-01T17:00:00Z">
              <w:r w:rsidRPr="005F50D0">
                <w:rPr>
                  <w:rFonts w:ascii="Calibri" w:eastAsia="Times New Roman" w:hAnsi="Calibri" w:cs="Calibri"/>
                  <w:color w:val="000000"/>
                </w:rPr>
                <w:t>0.477</w:t>
              </w:r>
            </w:ins>
          </w:p>
        </w:tc>
        <w:tc>
          <w:tcPr>
            <w:tcW w:w="1080" w:type="dxa"/>
            <w:tcBorders>
              <w:top w:val="single" w:sz="4" w:space="0" w:color="F4B084"/>
              <w:left w:val="nil"/>
              <w:bottom w:val="single" w:sz="4" w:space="0" w:color="F4B084"/>
              <w:right w:val="nil"/>
            </w:tcBorders>
            <w:shd w:val="clear" w:color="000000" w:fill="BDD7EE"/>
            <w:noWrap/>
            <w:vAlign w:val="bottom"/>
            <w:hideMark/>
            <w:tcPrChange w:id="5379" w:author="Gladiator Gladiator" w:date="2018-06-01T17:01:00Z">
              <w:tcPr>
                <w:tcW w:w="914" w:type="dxa"/>
                <w:gridSpan w:val="2"/>
                <w:tcBorders>
                  <w:top w:val="single" w:sz="4" w:space="0" w:color="F4B084"/>
                  <w:left w:val="nil"/>
                  <w:bottom w:val="single" w:sz="4" w:space="0" w:color="F4B084"/>
                  <w:right w:val="nil"/>
                </w:tcBorders>
                <w:shd w:val="clear" w:color="000000" w:fill="BDD7EE"/>
                <w:noWrap/>
                <w:vAlign w:val="bottom"/>
                <w:hideMark/>
              </w:tcPr>
            </w:tcPrChange>
          </w:tcPr>
          <w:p w14:paraId="5338CC90" w14:textId="77777777" w:rsidR="005F50D0" w:rsidRPr="005F50D0" w:rsidRDefault="005F50D0" w:rsidP="005F50D0">
            <w:pPr>
              <w:spacing w:after="0" w:line="240" w:lineRule="auto"/>
              <w:jc w:val="right"/>
              <w:rPr>
                <w:ins w:id="5380" w:author="Gladiator Gladiator" w:date="2018-06-01T17:00:00Z"/>
                <w:rFonts w:ascii="Calibri" w:eastAsia="Times New Roman" w:hAnsi="Calibri" w:cs="Calibri"/>
                <w:color w:val="000000"/>
              </w:rPr>
            </w:pPr>
            <w:ins w:id="5381" w:author="Gladiator Gladiator" w:date="2018-06-01T17:00:00Z">
              <w:r w:rsidRPr="005F50D0">
                <w:rPr>
                  <w:rFonts w:ascii="Calibri" w:eastAsia="Times New Roman" w:hAnsi="Calibri" w:cs="Calibri"/>
                  <w:color w:val="000000"/>
                </w:rPr>
                <w:t>0.506</w:t>
              </w:r>
            </w:ins>
          </w:p>
        </w:tc>
        <w:tc>
          <w:tcPr>
            <w:tcW w:w="990" w:type="dxa"/>
            <w:tcBorders>
              <w:top w:val="single" w:sz="4" w:space="0" w:color="F4B084"/>
              <w:left w:val="nil"/>
              <w:bottom w:val="single" w:sz="4" w:space="0" w:color="F4B084"/>
              <w:right w:val="nil"/>
            </w:tcBorders>
            <w:shd w:val="clear" w:color="000000" w:fill="BDD7EE"/>
            <w:noWrap/>
            <w:vAlign w:val="bottom"/>
            <w:hideMark/>
            <w:tcPrChange w:id="5382" w:author="Gladiator Gladiator" w:date="2018-06-01T17:01:00Z">
              <w:tcPr>
                <w:tcW w:w="894" w:type="dxa"/>
                <w:gridSpan w:val="2"/>
                <w:tcBorders>
                  <w:top w:val="single" w:sz="4" w:space="0" w:color="F4B084"/>
                  <w:left w:val="nil"/>
                  <w:bottom w:val="single" w:sz="4" w:space="0" w:color="F4B084"/>
                  <w:right w:val="nil"/>
                </w:tcBorders>
                <w:shd w:val="clear" w:color="000000" w:fill="BDD7EE"/>
                <w:noWrap/>
                <w:vAlign w:val="bottom"/>
                <w:hideMark/>
              </w:tcPr>
            </w:tcPrChange>
          </w:tcPr>
          <w:p w14:paraId="450CA1FB" w14:textId="77777777" w:rsidR="005F50D0" w:rsidRPr="005F50D0" w:rsidRDefault="005F50D0" w:rsidP="005F50D0">
            <w:pPr>
              <w:spacing w:after="0" w:line="240" w:lineRule="auto"/>
              <w:jc w:val="right"/>
              <w:rPr>
                <w:ins w:id="5383" w:author="Gladiator Gladiator" w:date="2018-06-01T17:00:00Z"/>
                <w:rFonts w:ascii="Calibri" w:eastAsia="Times New Roman" w:hAnsi="Calibri" w:cs="Calibri"/>
                <w:color w:val="000000"/>
              </w:rPr>
            </w:pPr>
            <w:ins w:id="5384" w:author="Gladiator Gladiator" w:date="2018-06-01T17:00:00Z">
              <w:r w:rsidRPr="005F50D0">
                <w:rPr>
                  <w:rFonts w:ascii="Calibri" w:eastAsia="Times New Roman" w:hAnsi="Calibri" w:cs="Calibri"/>
                  <w:color w:val="000000"/>
                </w:rPr>
                <w:t>0.478</w:t>
              </w:r>
            </w:ins>
          </w:p>
        </w:tc>
        <w:tc>
          <w:tcPr>
            <w:tcW w:w="1396" w:type="dxa"/>
            <w:tcBorders>
              <w:top w:val="single" w:sz="4" w:space="0" w:color="F4B084"/>
              <w:left w:val="nil"/>
              <w:bottom w:val="single" w:sz="4" w:space="0" w:color="F4B084"/>
              <w:right w:val="single" w:sz="4" w:space="0" w:color="F4B084"/>
            </w:tcBorders>
            <w:shd w:val="clear" w:color="000000" w:fill="BDD7EE"/>
            <w:noWrap/>
            <w:vAlign w:val="bottom"/>
            <w:hideMark/>
            <w:tcPrChange w:id="5385" w:author="Gladiator Gladiator" w:date="2018-06-01T17:01:00Z">
              <w:tcPr>
                <w:tcW w:w="1239" w:type="dxa"/>
                <w:gridSpan w:val="2"/>
                <w:tcBorders>
                  <w:top w:val="single" w:sz="4" w:space="0" w:color="F4B084"/>
                  <w:left w:val="nil"/>
                  <w:bottom w:val="single" w:sz="4" w:space="0" w:color="F4B084"/>
                  <w:right w:val="single" w:sz="4" w:space="0" w:color="F4B084"/>
                </w:tcBorders>
                <w:shd w:val="clear" w:color="000000" w:fill="BDD7EE"/>
                <w:noWrap/>
                <w:vAlign w:val="bottom"/>
                <w:hideMark/>
              </w:tcPr>
            </w:tcPrChange>
          </w:tcPr>
          <w:p w14:paraId="10AEE2B8" w14:textId="77777777" w:rsidR="005F50D0" w:rsidRPr="005F50D0" w:rsidRDefault="005F50D0" w:rsidP="005F50D0">
            <w:pPr>
              <w:spacing w:after="0" w:line="240" w:lineRule="auto"/>
              <w:jc w:val="right"/>
              <w:rPr>
                <w:ins w:id="5386" w:author="Gladiator Gladiator" w:date="2018-06-01T17:00:00Z"/>
                <w:rFonts w:ascii="Calibri" w:eastAsia="Times New Roman" w:hAnsi="Calibri" w:cs="Calibri"/>
                <w:color w:val="000000"/>
              </w:rPr>
            </w:pPr>
            <w:ins w:id="5387" w:author="Gladiator Gladiator" w:date="2018-06-01T17:00:00Z">
              <w:r w:rsidRPr="005F50D0">
                <w:rPr>
                  <w:rFonts w:ascii="Calibri" w:eastAsia="Times New Roman" w:hAnsi="Calibri" w:cs="Calibri"/>
                  <w:color w:val="000000"/>
                </w:rPr>
                <w:t>0.482</w:t>
              </w:r>
            </w:ins>
          </w:p>
        </w:tc>
      </w:tr>
    </w:tbl>
    <w:p w14:paraId="3FFBBC56" w14:textId="7C86B84A" w:rsidR="00743AA2" w:rsidRDefault="003F6DFA" w:rsidP="00743AA2">
      <w:pPr>
        <w:tabs>
          <w:tab w:val="left" w:pos="1380"/>
        </w:tabs>
        <w:ind w:firstLine="180"/>
        <w:jc w:val="center"/>
        <w:rPr>
          <w:rFonts w:cstheme="minorHAnsi"/>
          <w:sz w:val="24"/>
          <w:szCs w:val="24"/>
          <w:lang w:val="el-GR"/>
        </w:rPr>
      </w:pPr>
      <w:ins w:id="5388" w:author="Gladiator Gladiator" w:date="2018-05-31T20:24:00Z">
        <w:r>
          <w:rPr>
            <w:rFonts w:cstheme="minorHAnsi"/>
            <w:sz w:val="24"/>
            <w:szCs w:val="24"/>
            <w:lang w:val="el-GR"/>
          </w:rPr>
          <w:t xml:space="preserve"> </w:t>
        </w:r>
      </w:ins>
      <w:del w:id="5389" w:author="Gladiator Gladiator" w:date="2018-05-23T00:01:00Z">
        <w:r w:rsidR="00AD1DD6">
          <w:rPr>
            <w:rFonts w:cstheme="minorHAnsi"/>
            <w:sz w:val="24"/>
            <w:szCs w:val="24"/>
            <w:lang w:val="el-GR"/>
          </w:rPr>
          <w:pict w14:anchorId="5248433E">
            <v:shape id="_x0000_i1073" type="#_x0000_t75" style="width:330.1pt;height:303.45pt">
              <v:imagedata r:id="rId130" o:title="normalization mean HR"/>
            </v:shape>
          </w:pict>
        </w:r>
      </w:del>
    </w:p>
    <w:p w14:paraId="3775020A" w14:textId="77777777" w:rsidR="00743AA2" w:rsidRPr="00C41C8A" w:rsidRDefault="00C41C8A" w:rsidP="00743AA2">
      <w:pPr>
        <w:tabs>
          <w:tab w:val="left" w:pos="1380"/>
        </w:tabs>
        <w:ind w:firstLine="180"/>
        <w:jc w:val="center"/>
        <w:rPr>
          <w:rFonts w:cstheme="minorHAnsi"/>
          <w:sz w:val="16"/>
          <w:szCs w:val="24"/>
        </w:rPr>
      </w:pPr>
      <w:r>
        <w:rPr>
          <w:rFonts w:cstheme="minorHAnsi"/>
          <w:sz w:val="16"/>
          <w:szCs w:val="24"/>
          <w:lang w:val="el-GR"/>
        </w:rPr>
        <w:t>Εικόνα</w:t>
      </w:r>
      <w:r w:rsidRPr="00C41C8A">
        <w:rPr>
          <w:rFonts w:cstheme="minorHAnsi"/>
          <w:sz w:val="16"/>
          <w:szCs w:val="24"/>
        </w:rPr>
        <w:t xml:space="preserve"> 7.</w:t>
      </w:r>
      <w:r w:rsidRPr="003F6DFA">
        <w:rPr>
          <w:rFonts w:cstheme="minorHAnsi"/>
          <w:sz w:val="16"/>
          <w:szCs w:val="24"/>
          <w:rPrChange w:id="5390" w:author="Gladiator Gladiator" w:date="2018-05-31T20:24:00Z">
            <w:rPr>
              <w:rFonts w:cstheme="minorHAnsi"/>
              <w:sz w:val="16"/>
              <w:szCs w:val="24"/>
              <w:lang w:val="el-GR"/>
            </w:rPr>
          </w:rPrChange>
        </w:rPr>
        <w:t>28</w:t>
      </w:r>
      <w:r w:rsidR="00743AA2" w:rsidRPr="00C41C8A">
        <w:rPr>
          <w:rFonts w:cstheme="minorHAnsi"/>
          <w:sz w:val="16"/>
          <w:szCs w:val="24"/>
        </w:rPr>
        <w:t xml:space="preserve"> </w:t>
      </w:r>
      <w:commentRangeStart w:id="5391"/>
      <w:r w:rsidR="00743AA2" w:rsidRPr="00C41C8A">
        <w:rPr>
          <w:rFonts w:cstheme="minorHAnsi"/>
          <w:sz w:val="16"/>
          <w:szCs w:val="24"/>
        </w:rPr>
        <w:t xml:space="preserve">: </w:t>
      </w:r>
      <w:r w:rsidR="00743AA2">
        <w:rPr>
          <w:rFonts w:cstheme="minorHAnsi"/>
          <w:sz w:val="16"/>
          <w:szCs w:val="24"/>
        </w:rPr>
        <w:t>Mean</w:t>
      </w:r>
      <w:r w:rsidR="00743AA2" w:rsidRPr="00C41C8A">
        <w:rPr>
          <w:rFonts w:cstheme="minorHAnsi"/>
          <w:sz w:val="16"/>
          <w:szCs w:val="24"/>
        </w:rPr>
        <w:t xml:space="preserve"> </w:t>
      </w:r>
      <w:r w:rsidR="00743AA2">
        <w:rPr>
          <w:rFonts w:cstheme="minorHAnsi"/>
          <w:sz w:val="16"/>
          <w:szCs w:val="24"/>
        </w:rPr>
        <w:t>HR</w:t>
      </w:r>
      <w:r w:rsidR="00743AA2" w:rsidRPr="00C41C8A">
        <w:rPr>
          <w:rFonts w:cstheme="minorHAnsi"/>
          <w:sz w:val="16"/>
          <w:szCs w:val="24"/>
        </w:rPr>
        <w:t xml:space="preserve"> </w:t>
      </w:r>
      <w:r w:rsidR="00743AA2">
        <w:rPr>
          <w:rFonts w:cstheme="minorHAnsi"/>
          <w:sz w:val="16"/>
          <w:szCs w:val="24"/>
        </w:rPr>
        <w:t>with</w:t>
      </w:r>
      <w:r w:rsidR="00743AA2" w:rsidRPr="00C41C8A">
        <w:rPr>
          <w:rFonts w:cstheme="minorHAnsi"/>
          <w:sz w:val="16"/>
          <w:szCs w:val="24"/>
        </w:rPr>
        <w:t xml:space="preserve"> </w:t>
      </w:r>
      <w:r w:rsidR="00743AA2">
        <w:rPr>
          <w:rFonts w:cstheme="minorHAnsi"/>
          <w:sz w:val="16"/>
          <w:szCs w:val="24"/>
        </w:rPr>
        <w:t>normalization</w:t>
      </w:r>
      <w:commentRangeEnd w:id="5391"/>
      <w:r w:rsidR="00762287">
        <w:rPr>
          <w:rStyle w:val="a7"/>
        </w:rPr>
        <w:commentReference w:id="5391"/>
      </w:r>
    </w:p>
    <w:p w14:paraId="3B568267" w14:textId="77777777" w:rsidR="00F168BA" w:rsidRDefault="00F168BA" w:rsidP="00743AA2">
      <w:pPr>
        <w:tabs>
          <w:tab w:val="left" w:pos="1380"/>
        </w:tabs>
        <w:ind w:firstLine="180"/>
        <w:jc w:val="center"/>
        <w:rPr>
          <w:ins w:id="5392" w:author="Gladiator Gladiator" w:date="2018-05-23T00:03:00Z"/>
          <w:rFonts w:cstheme="minorHAnsi"/>
          <w:sz w:val="16"/>
          <w:szCs w:val="24"/>
        </w:rPr>
      </w:pPr>
    </w:p>
    <w:p w14:paraId="2C9D98C1" w14:textId="77777777" w:rsidR="00F168BA" w:rsidRDefault="00F168BA" w:rsidP="00743AA2">
      <w:pPr>
        <w:tabs>
          <w:tab w:val="left" w:pos="1380"/>
        </w:tabs>
        <w:ind w:firstLine="180"/>
        <w:jc w:val="center"/>
        <w:rPr>
          <w:ins w:id="5393" w:author="Gladiator Gladiator" w:date="2018-05-23T00:03:00Z"/>
          <w:rFonts w:cstheme="minorHAnsi"/>
          <w:sz w:val="16"/>
          <w:szCs w:val="24"/>
        </w:rPr>
      </w:pPr>
    </w:p>
    <w:p w14:paraId="2CA8B2E7" w14:textId="77777777" w:rsidR="00F168BA" w:rsidRDefault="00F168BA" w:rsidP="00743AA2">
      <w:pPr>
        <w:tabs>
          <w:tab w:val="left" w:pos="1380"/>
        </w:tabs>
        <w:ind w:firstLine="180"/>
        <w:jc w:val="center"/>
        <w:rPr>
          <w:ins w:id="5394" w:author="Gladiator Gladiator" w:date="2018-05-23T00:03:00Z"/>
          <w:rFonts w:cstheme="minorHAnsi"/>
          <w:sz w:val="16"/>
          <w:szCs w:val="24"/>
        </w:rPr>
      </w:pPr>
    </w:p>
    <w:p w14:paraId="282882D0" w14:textId="77777777" w:rsidR="00F168BA" w:rsidRDefault="00F168BA" w:rsidP="00743AA2">
      <w:pPr>
        <w:tabs>
          <w:tab w:val="left" w:pos="1380"/>
        </w:tabs>
        <w:ind w:firstLine="180"/>
        <w:jc w:val="center"/>
        <w:rPr>
          <w:ins w:id="5395" w:author="Gladiator Gladiator" w:date="2018-05-23T00:03:00Z"/>
          <w:rFonts w:cstheme="minorHAnsi"/>
          <w:sz w:val="16"/>
          <w:szCs w:val="24"/>
        </w:rPr>
      </w:pPr>
    </w:p>
    <w:p w14:paraId="50BF8255" w14:textId="77777777" w:rsidR="00762287" w:rsidRDefault="00762287">
      <w:pPr>
        <w:rPr>
          <w:ins w:id="5396" w:author="goumop" w:date="2018-05-29T14:58:00Z"/>
          <w:rFonts w:cstheme="minorHAnsi"/>
          <w:sz w:val="16"/>
          <w:szCs w:val="24"/>
        </w:rPr>
      </w:pPr>
      <w:ins w:id="5397" w:author="goumop" w:date="2018-05-29T14:58:00Z">
        <w:r>
          <w:rPr>
            <w:rFonts w:cstheme="minorHAnsi"/>
            <w:sz w:val="16"/>
            <w:szCs w:val="24"/>
          </w:rPr>
          <w:br w:type="page"/>
        </w:r>
      </w:ins>
    </w:p>
    <w:p w14:paraId="1D6EB41A" w14:textId="08C38B31" w:rsidR="00F168BA" w:rsidRPr="00C41C8A" w:rsidRDefault="00AD1DD6" w:rsidP="00743AA2">
      <w:pPr>
        <w:tabs>
          <w:tab w:val="left" w:pos="1380"/>
        </w:tabs>
        <w:ind w:firstLine="180"/>
        <w:jc w:val="center"/>
        <w:rPr>
          <w:ins w:id="5398" w:author="Gladiator Gladiator" w:date="2018-05-23T00:03:00Z"/>
          <w:rFonts w:cstheme="minorHAnsi"/>
          <w:sz w:val="16"/>
          <w:szCs w:val="24"/>
        </w:rPr>
      </w:pPr>
      <w:del w:id="5399" w:author="Gladiator Gladiator" w:date="2018-05-23T00:02:00Z">
        <w:r>
          <w:rPr>
            <w:rFonts w:cstheme="minorHAnsi"/>
            <w:sz w:val="16"/>
            <w:szCs w:val="24"/>
          </w:rPr>
          <w:lastRenderedPageBreak/>
          <w:pict w14:anchorId="394895E3">
            <v:shape id="_x0000_i1074" type="#_x0000_t75" style="width:333.45pt;height:298.05pt">
              <v:imagedata r:id="rId131" o:title="normalization mean RR"/>
            </v:shape>
          </w:pict>
        </w:r>
      </w:del>
    </w:p>
    <w:tbl>
      <w:tblPr>
        <w:tblW w:w="9452" w:type="dxa"/>
        <w:tblLook w:val="04A0" w:firstRow="1" w:lastRow="0" w:firstColumn="1" w:lastColumn="0" w:noHBand="0" w:noVBand="1"/>
        <w:tblPrChange w:id="5400" w:author="Gladiator Gladiator" w:date="2018-06-01T17:01:00Z">
          <w:tblPr>
            <w:tblW w:w="9350" w:type="dxa"/>
            <w:tblLook w:val="04A0" w:firstRow="1" w:lastRow="0" w:firstColumn="1" w:lastColumn="0" w:noHBand="0" w:noVBand="1"/>
          </w:tblPr>
        </w:tblPrChange>
      </w:tblPr>
      <w:tblGrid>
        <w:gridCol w:w="1915"/>
        <w:gridCol w:w="1141"/>
        <w:gridCol w:w="1101"/>
        <w:gridCol w:w="1061"/>
        <w:gridCol w:w="1082"/>
        <w:gridCol w:w="1082"/>
        <w:gridCol w:w="1101"/>
        <w:gridCol w:w="969"/>
        <w:tblGridChange w:id="5401">
          <w:tblGrid>
            <w:gridCol w:w="1894"/>
            <w:gridCol w:w="21"/>
            <w:gridCol w:w="1108"/>
            <w:gridCol w:w="33"/>
            <w:gridCol w:w="1056"/>
            <w:gridCol w:w="45"/>
            <w:gridCol w:w="1005"/>
            <w:gridCol w:w="56"/>
            <w:gridCol w:w="1014"/>
            <w:gridCol w:w="68"/>
            <w:gridCol w:w="1002"/>
            <w:gridCol w:w="80"/>
            <w:gridCol w:w="1009"/>
            <w:gridCol w:w="92"/>
            <w:gridCol w:w="867"/>
            <w:gridCol w:w="102"/>
          </w:tblGrid>
        </w:tblGridChange>
      </w:tblGrid>
      <w:tr w:rsidR="005F50D0" w:rsidRPr="005F50D0" w14:paraId="2C734BD2" w14:textId="77777777" w:rsidTr="005F50D0">
        <w:trPr>
          <w:trHeight w:val="253"/>
          <w:ins w:id="5402" w:author="Gladiator Gladiator" w:date="2018-06-01T17:01:00Z"/>
          <w:trPrChange w:id="5403"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ED7D31" w:fill="ED7D31"/>
            <w:noWrap/>
            <w:vAlign w:val="bottom"/>
            <w:hideMark/>
            <w:tcPrChange w:id="5404" w:author="Gladiator Gladiator" w:date="2018-06-01T17:01:00Z">
              <w:tcPr>
                <w:tcW w:w="1895" w:type="dxa"/>
                <w:tcBorders>
                  <w:top w:val="single" w:sz="4" w:space="0" w:color="F4B084"/>
                  <w:left w:val="single" w:sz="4" w:space="0" w:color="F4B084"/>
                  <w:bottom w:val="single" w:sz="4" w:space="0" w:color="F4B084"/>
                  <w:right w:val="nil"/>
                </w:tcBorders>
                <w:shd w:val="clear" w:color="ED7D31" w:fill="ED7D31"/>
                <w:noWrap/>
                <w:vAlign w:val="bottom"/>
                <w:hideMark/>
              </w:tcPr>
            </w:tcPrChange>
          </w:tcPr>
          <w:p w14:paraId="30607308" w14:textId="77777777" w:rsidR="005F50D0" w:rsidRPr="005F50D0" w:rsidRDefault="005F50D0" w:rsidP="005F50D0">
            <w:pPr>
              <w:spacing w:after="0" w:line="240" w:lineRule="auto"/>
              <w:rPr>
                <w:ins w:id="5405" w:author="Gladiator Gladiator" w:date="2018-06-01T17:01:00Z"/>
                <w:rFonts w:ascii="Calibri" w:eastAsia="Times New Roman" w:hAnsi="Calibri" w:cs="Calibri"/>
                <w:b/>
                <w:bCs/>
                <w:color w:val="FFFFFF"/>
              </w:rPr>
            </w:pPr>
            <w:ins w:id="5406" w:author="Gladiator Gladiator" w:date="2018-06-01T17:01:00Z">
              <w:r w:rsidRPr="005F50D0">
                <w:rPr>
                  <w:rFonts w:ascii="Calibri" w:eastAsia="Times New Roman" w:hAnsi="Calibri" w:cs="Calibri"/>
                  <w:b/>
                  <w:bCs/>
                  <w:color w:val="FFFFFF"/>
                </w:rPr>
                <w:t>NORM/MEAN RR</w:t>
              </w:r>
            </w:ins>
          </w:p>
        </w:tc>
        <w:tc>
          <w:tcPr>
            <w:tcW w:w="1141" w:type="dxa"/>
            <w:tcBorders>
              <w:top w:val="single" w:sz="4" w:space="0" w:color="F4B084"/>
              <w:left w:val="nil"/>
              <w:bottom w:val="single" w:sz="4" w:space="0" w:color="F4B084"/>
              <w:right w:val="nil"/>
            </w:tcBorders>
            <w:shd w:val="clear" w:color="ED7D31" w:fill="ED7D31"/>
            <w:noWrap/>
            <w:vAlign w:val="bottom"/>
            <w:hideMark/>
            <w:tcPrChange w:id="5407" w:author="Gladiator Gladiator" w:date="2018-06-01T17:01:00Z">
              <w:tcPr>
                <w:tcW w:w="1130" w:type="dxa"/>
                <w:gridSpan w:val="2"/>
                <w:tcBorders>
                  <w:top w:val="single" w:sz="4" w:space="0" w:color="F4B084"/>
                  <w:left w:val="nil"/>
                  <w:bottom w:val="single" w:sz="4" w:space="0" w:color="F4B084"/>
                  <w:right w:val="nil"/>
                </w:tcBorders>
                <w:shd w:val="clear" w:color="ED7D31" w:fill="ED7D31"/>
                <w:noWrap/>
                <w:vAlign w:val="bottom"/>
                <w:hideMark/>
              </w:tcPr>
            </w:tcPrChange>
          </w:tcPr>
          <w:p w14:paraId="7F29B71E" w14:textId="77777777" w:rsidR="005F50D0" w:rsidRPr="005F50D0" w:rsidRDefault="005F50D0" w:rsidP="005F50D0">
            <w:pPr>
              <w:spacing w:after="0" w:line="240" w:lineRule="auto"/>
              <w:rPr>
                <w:ins w:id="5408" w:author="Gladiator Gladiator" w:date="2018-06-01T17:01:00Z"/>
                <w:rFonts w:ascii="Calibri" w:eastAsia="Times New Roman" w:hAnsi="Calibri" w:cs="Calibri"/>
                <w:b/>
                <w:bCs/>
                <w:color w:val="FFFFFF"/>
              </w:rPr>
            </w:pPr>
            <w:ins w:id="5409" w:author="Gladiator Gladiator" w:date="2018-06-01T17:01:00Z">
              <w:r w:rsidRPr="005F50D0">
                <w:rPr>
                  <w:rFonts w:ascii="Calibri" w:eastAsia="Times New Roman" w:hAnsi="Calibri" w:cs="Calibri"/>
                  <w:b/>
                  <w:bCs/>
                  <w:color w:val="FFFFFF"/>
                </w:rPr>
                <w:t>mode</w:t>
              </w:r>
            </w:ins>
          </w:p>
        </w:tc>
        <w:tc>
          <w:tcPr>
            <w:tcW w:w="1101" w:type="dxa"/>
            <w:tcBorders>
              <w:top w:val="single" w:sz="4" w:space="0" w:color="F4B084"/>
              <w:left w:val="nil"/>
              <w:bottom w:val="single" w:sz="4" w:space="0" w:color="F4B084"/>
              <w:right w:val="nil"/>
            </w:tcBorders>
            <w:shd w:val="clear" w:color="ED7D31" w:fill="ED7D31"/>
            <w:noWrap/>
            <w:vAlign w:val="bottom"/>
            <w:hideMark/>
            <w:tcPrChange w:id="5410" w:author="Gladiator Gladiator" w:date="2018-06-01T17:01:00Z">
              <w:tcPr>
                <w:tcW w:w="1090" w:type="dxa"/>
                <w:gridSpan w:val="2"/>
                <w:tcBorders>
                  <w:top w:val="single" w:sz="4" w:space="0" w:color="F4B084"/>
                  <w:left w:val="nil"/>
                  <w:bottom w:val="single" w:sz="4" w:space="0" w:color="F4B084"/>
                  <w:right w:val="nil"/>
                </w:tcBorders>
                <w:shd w:val="clear" w:color="ED7D31" w:fill="ED7D31"/>
                <w:noWrap/>
                <w:vAlign w:val="bottom"/>
                <w:hideMark/>
              </w:tcPr>
            </w:tcPrChange>
          </w:tcPr>
          <w:p w14:paraId="7E630975" w14:textId="77777777" w:rsidR="005F50D0" w:rsidRPr="005F50D0" w:rsidRDefault="005F50D0" w:rsidP="005F50D0">
            <w:pPr>
              <w:spacing w:after="0" w:line="240" w:lineRule="auto"/>
              <w:rPr>
                <w:ins w:id="5411" w:author="Gladiator Gladiator" w:date="2018-06-01T17:01:00Z"/>
                <w:rFonts w:ascii="Calibri" w:eastAsia="Times New Roman" w:hAnsi="Calibri" w:cs="Calibri"/>
                <w:b/>
                <w:bCs/>
                <w:color w:val="FFFFFF"/>
              </w:rPr>
            </w:pPr>
            <w:ins w:id="5412" w:author="Gladiator Gladiator" w:date="2018-06-01T17:01:00Z">
              <w:r w:rsidRPr="005F50D0">
                <w:rPr>
                  <w:rFonts w:ascii="Calibri" w:eastAsia="Times New Roman" w:hAnsi="Calibri" w:cs="Calibri"/>
                  <w:b/>
                  <w:bCs/>
                  <w:color w:val="FFFFFF"/>
                </w:rPr>
                <w:t>1st min</w:t>
              </w:r>
            </w:ins>
          </w:p>
        </w:tc>
        <w:tc>
          <w:tcPr>
            <w:tcW w:w="1061" w:type="dxa"/>
            <w:tcBorders>
              <w:top w:val="single" w:sz="4" w:space="0" w:color="F4B084"/>
              <w:left w:val="nil"/>
              <w:bottom w:val="single" w:sz="4" w:space="0" w:color="F4B084"/>
              <w:right w:val="nil"/>
            </w:tcBorders>
            <w:shd w:val="clear" w:color="ED7D31" w:fill="ED7D31"/>
            <w:noWrap/>
            <w:vAlign w:val="bottom"/>
            <w:hideMark/>
            <w:tcPrChange w:id="5413" w:author="Gladiator Gladiator" w:date="2018-06-01T17:01:00Z">
              <w:tcPr>
                <w:tcW w:w="1051" w:type="dxa"/>
                <w:gridSpan w:val="2"/>
                <w:tcBorders>
                  <w:top w:val="single" w:sz="4" w:space="0" w:color="F4B084"/>
                  <w:left w:val="nil"/>
                  <w:bottom w:val="single" w:sz="4" w:space="0" w:color="F4B084"/>
                  <w:right w:val="nil"/>
                </w:tcBorders>
                <w:shd w:val="clear" w:color="ED7D31" w:fill="ED7D31"/>
                <w:noWrap/>
                <w:vAlign w:val="bottom"/>
                <w:hideMark/>
              </w:tcPr>
            </w:tcPrChange>
          </w:tcPr>
          <w:p w14:paraId="386ECE9B" w14:textId="77777777" w:rsidR="005F50D0" w:rsidRPr="005F50D0" w:rsidRDefault="005F50D0" w:rsidP="005F50D0">
            <w:pPr>
              <w:spacing w:after="0" w:line="240" w:lineRule="auto"/>
              <w:rPr>
                <w:ins w:id="5414" w:author="Gladiator Gladiator" w:date="2018-06-01T17:01:00Z"/>
                <w:rFonts w:ascii="Calibri" w:eastAsia="Times New Roman" w:hAnsi="Calibri" w:cs="Calibri"/>
                <w:b/>
                <w:bCs/>
                <w:color w:val="FFFFFF"/>
              </w:rPr>
            </w:pPr>
            <w:ins w:id="5415" w:author="Gladiator Gladiator" w:date="2018-06-01T17:01:00Z">
              <w:r w:rsidRPr="005F50D0">
                <w:rPr>
                  <w:rFonts w:ascii="Calibri" w:eastAsia="Times New Roman" w:hAnsi="Calibri" w:cs="Calibri"/>
                  <w:b/>
                  <w:bCs/>
                  <w:color w:val="FFFFFF"/>
                </w:rPr>
                <w:t>2nd min</w:t>
              </w:r>
            </w:ins>
          </w:p>
        </w:tc>
        <w:tc>
          <w:tcPr>
            <w:tcW w:w="1082" w:type="dxa"/>
            <w:tcBorders>
              <w:top w:val="single" w:sz="4" w:space="0" w:color="F4B084"/>
              <w:left w:val="nil"/>
              <w:bottom w:val="single" w:sz="4" w:space="0" w:color="F4B084"/>
              <w:right w:val="nil"/>
            </w:tcBorders>
            <w:shd w:val="clear" w:color="ED7D31" w:fill="ED7D31"/>
            <w:noWrap/>
            <w:vAlign w:val="bottom"/>
            <w:hideMark/>
            <w:tcPrChange w:id="5416" w:author="Gladiator Gladiator" w:date="2018-06-01T17:01:00Z">
              <w:tcPr>
                <w:tcW w:w="1071" w:type="dxa"/>
                <w:gridSpan w:val="2"/>
                <w:tcBorders>
                  <w:top w:val="single" w:sz="4" w:space="0" w:color="F4B084"/>
                  <w:left w:val="nil"/>
                  <w:bottom w:val="single" w:sz="4" w:space="0" w:color="F4B084"/>
                  <w:right w:val="nil"/>
                </w:tcBorders>
                <w:shd w:val="clear" w:color="ED7D31" w:fill="ED7D31"/>
                <w:noWrap/>
                <w:vAlign w:val="bottom"/>
                <w:hideMark/>
              </w:tcPr>
            </w:tcPrChange>
          </w:tcPr>
          <w:p w14:paraId="0DF8E8F4" w14:textId="77777777" w:rsidR="005F50D0" w:rsidRPr="005F50D0" w:rsidRDefault="005F50D0" w:rsidP="005F50D0">
            <w:pPr>
              <w:spacing w:after="0" w:line="240" w:lineRule="auto"/>
              <w:rPr>
                <w:ins w:id="5417" w:author="Gladiator Gladiator" w:date="2018-06-01T17:01:00Z"/>
                <w:rFonts w:ascii="Calibri" w:eastAsia="Times New Roman" w:hAnsi="Calibri" w:cs="Calibri"/>
                <w:b/>
                <w:bCs/>
                <w:color w:val="FFFFFF"/>
              </w:rPr>
            </w:pPr>
            <w:ins w:id="5418" w:author="Gladiator Gladiator" w:date="2018-06-01T17:01:00Z">
              <w:r w:rsidRPr="005F50D0">
                <w:rPr>
                  <w:rFonts w:ascii="Calibri" w:eastAsia="Times New Roman" w:hAnsi="Calibri" w:cs="Calibri"/>
                  <w:b/>
                  <w:bCs/>
                  <w:color w:val="FFFFFF"/>
                </w:rPr>
                <w:t>3rd min</w:t>
              </w:r>
            </w:ins>
          </w:p>
        </w:tc>
        <w:tc>
          <w:tcPr>
            <w:tcW w:w="1082" w:type="dxa"/>
            <w:tcBorders>
              <w:top w:val="single" w:sz="4" w:space="0" w:color="F4B084"/>
              <w:left w:val="nil"/>
              <w:bottom w:val="single" w:sz="4" w:space="0" w:color="F4B084"/>
              <w:right w:val="nil"/>
            </w:tcBorders>
            <w:shd w:val="clear" w:color="ED7D31" w:fill="ED7D31"/>
            <w:noWrap/>
            <w:vAlign w:val="bottom"/>
            <w:hideMark/>
            <w:tcPrChange w:id="5419" w:author="Gladiator Gladiator" w:date="2018-06-01T17:01:00Z">
              <w:tcPr>
                <w:tcW w:w="1071" w:type="dxa"/>
                <w:gridSpan w:val="2"/>
                <w:tcBorders>
                  <w:top w:val="single" w:sz="4" w:space="0" w:color="F4B084"/>
                  <w:left w:val="nil"/>
                  <w:bottom w:val="single" w:sz="4" w:space="0" w:color="F4B084"/>
                  <w:right w:val="nil"/>
                </w:tcBorders>
                <w:shd w:val="clear" w:color="ED7D31" w:fill="ED7D31"/>
                <w:noWrap/>
                <w:vAlign w:val="bottom"/>
                <w:hideMark/>
              </w:tcPr>
            </w:tcPrChange>
          </w:tcPr>
          <w:p w14:paraId="210D878C" w14:textId="77777777" w:rsidR="005F50D0" w:rsidRPr="005F50D0" w:rsidRDefault="005F50D0" w:rsidP="005F50D0">
            <w:pPr>
              <w:spacing w:after="0" w:line="240" w:lineRule="auto"/>
              <w:rPr>
                <w:ins w:id="5420" w:author="Gladiator Gladiator" w:date="2018-06-01T17:01:00Z"/>
                <w:rFonts w:ascii="Calibri" w:eastAsia="Times New Roman" w:hAnsi="Calibri" w:cs="Calibri"/>
                <w:b/>
                <w:bCs/>
                <w:color w:val="FFFFFF"/>
              </w:rPr>
            </w:pPr>
            <w:ins w:id="5421" w:author="Gladiator Gladiator" w:date="2018-06-01T17:01:00Z">
              <w:r w:rsidRPr="005F50D0">
                <w:rPr>
                  <w:rFonts w:ascii="Calibri" w:eastAsia="Times New Roman" w:hAnsi="Calibri" w:cs="Calibri"/>
                  <w:b/>
                  <w:bCs/>
                  <w:color w:val="FFFFFF"/>
                </w:rPr>
                <w:t>4th min</w:t>
              </w:r>
            </w:ins>
          </w:p>
        </w:tc>
        <w:tc>
          <w:tcPr>
            <w:tcW w:w="1101" w:type="dxa"/>
            <w:tcBorders>
              <w:top w:val="single" w:sz="4" w:space="0" w:color="F4B084"/>
              <w:left w:val="nil"/>
              <w:bottom w:val="single" w:sz="4" w:space="0" w:color="F4B084"/>
              <w:right w:val="nil"/>
            </w:tcBorders>
            <w:shd w:val="clear" w:color="ED7D31" w:fill="ED7D31"/>
            <w:noWrap/>
            <w:vAlign w:val="bottom"/>
            <w:hideMark/>
            <w:tcPrChange w:id="5422" w:author="Gladiator Gladiator" w:date="2018-06-01T17:01:00Z">
              <w:tcPr>
                <w:tcW w:w="1090" w:type="dxa"/>
                <w:gridSpan w:val="2"/>
                <w:tcBorders>
                  <w:top w:val="single" w:sz="4" w:space="0" w:color="F4B084"/>
                  <w:left w:val="nil"/>
                  <w:bottom w:val="single" w:sz="4" w:space="0" w:color="F4B084"/>
                  <w:right w:val="nil"/>
                </w:tcBorders>
                <w:shd w:val="clear" w:color="ED7D31" w:fill="ED7D31"/>
                <w:noWrap/>
                <w:vAlign w:val="bottom"/>
                <w:hideMark/>
              </w:tcPr>
            </w:tcPrChange>
          </w:tcPr>
          <w:p w14:paraId="1F15D476" w14:textId="77777777" w:rsidR="005F50D0" w:rsidRPr="005F50D0" w:rsidRDefault="005F50D0" w:rsidP="005F50D0">
            <w:pPr>
              <w:spacing w:after="0" w:line="240" w:lineRule="auto"/>
              <w:rPr>
                <w:ins w:id="5423" w:author="Gladiator Gladiator" w:date="2018-06-01T17:01:00Z"/>
                <w:rFonts w:ascii="Calibri" w:eastAsia="Times New Roman" w:hAnsi="Calibri" w:cs="Calibri"/>
                <w:b/>
                <w:bCs/>
                <w:color w:val="FFFFFF"/>
              </w:rPr>
            </w:pPr>
            <w:ins w:id="5424" w:author="Gladiator Gladiator" w:date="2018-06-01T17:01:00Z">
              <w:r w:rsidRPr="005F50D0">
                <w:rPr>
                  <w:rFonts w:ascii="Calibri" w:eastAsia="Times New Roman" w:hAnsi="Calibri" w:cs="Calibri"/>
                  <w:b/>
                  <w:bCs/>
                  <w:color w:val="FFFFFF"/>
                </w:rPr>
                <w:t>5th min</w:t>
              </w:r>
            </w:ins>
          </w:p>
        </w:tc>
        <w:tc>
          <w:tcPr>
            <w:tcW w:w="969" w:type="dxa"/>
            <w:tcBorders>
              <w:top w:val="single" w:sz="4" w:space="0" w:color="F4B084"/>
              <w:left w:val="nil"/>
              <w:bottom w:val="single" w:sz="4" w:space="0" w:color="F4B084"/>
              <w:right w:val="single" w:sz="4" w:space="0" w:color="F4B084"/>
            </w:tcBorders>
            <w:shd w:val="clear" w:color="ED7D31" w:fill="ED7D31"/>
            <w:noWrap/>
            <w:vAlign w:val="bottom"/>
            <w:hideMark/>
            <w:tcPrChange w:id="5425"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ED7D31" w:fill="ED7D31"/>
                <w:noWrap/>
                <w:vAlign w:val="bottom"/>
                <w:hideMark/>
              </w:tcPr>
            </w:tcPrChange>
          </w:tcPr>
          <w:p w14:paraId="23847B1A" w14:textId="77777777" w:rsidR="005F50D0" w:rsidRPr="005F50D0" w:rsidRDefault="005F50D0" w:rsidP="005F50D0">
            <w:pPr>
              <w:spacing w:after="0" w:line="240" w:lineRule="auto"/>
              <w:rPr>
                <w:ins w:id="5426" w:author="Gladiator Gladiator" w:date="2018-06-01T17:01:00Z"/>
                <w:rFonts w:ascii="Calibri" w:eastAsia="Times New Roman" w:hAnsi="Calibri" w:cs="Calibri"/>
                <w:b/>
                <w:bCs/>
                <w:color w:val="FFFFFF"/>
              </w:rPr>
            </w:pPr>
            <w:ins w:id="5427" w:author="Gladiator Gladiator" w:date="2018-06-01T17:01:00Z">
              <w:r w:rsidRPr="005F50D0">
                <w:rPr>
                  <w:rFonts w:ascii="Calibri" w:eastAsia="Times New Roman" w:hAnsi="Calibri" w:cs="Calibri"/>
                  <w:b/>
                  <w:bCs/>
                  <w:color w:val="FFFFFF"/>
                </w:rPr>
                <w:t>Set of minutes</w:t>
              </w:r>
            </w:ins>
          </w:p>
        </w:tc>
      </w:tr>
      <w:tr w:rsidR="005F50D0" w:rsidRPr="005F50D0" w14:paraId="31E61BA2" w14:textId="77777777" w:rsidTr="005F50D0">
        <w:trPr>
          <w:trHeight w:val="253"/>
          <w:ins w:id="5428" w:author="Gladiator Gladiator" w:date="2018-06-01T17:01:00Z"/>
          <w:trPrChange w:id="5429"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FCE4D6" w:fill="FCE4D6"/>
            <w:vAlign w:val="bottom"/>
            <w:hideMark/>
            <w:tcPrChange w:id="5430" w:author="Gladiator Gladiator" w:date="2018-06-01T17:01:00Z">
              <w:tcPr>
                <w:tcW w:w="1895" w:type="dxa"/>
                <w:tcBorders>
                  <w:top w:val="single" w:sz="4" w:space="0" w:color="F4B084"/>
                  <w:left w:val="single" w:sz="4" w:space="0" w:color="F4B084"/>
                  <w:bottom w:val="single" w:sz="4" w:space="0" w:color="F4B084"/>
                  <w:right w:val="nil"/>
                </w:tcBorders>
                <w:shd w:val="clear" w:color="FCE4D6" w:fill="FCE4D6"/>
                <w:vAlign w:val="bottom"/>
                <w:hideMark/>
              </w:tcPr>
            </w:tcPrChange>
          </w:tcPr>
          <w:p w14:paraId="5E3073AE" w14:textId="77777777" w:rsidR="005F50D0" w:rsidRPr="005F50D0" w:rsidRDefault="005F50D0" w:rsidP="005F50D0">
            <w:pPr>
              <w:spacing w:after="0" w:line="240" w:lineRule="auto"/>
              <w:rPr>
                <w:ins w:id="5431" w:author="Gladiator Gladiator" w:date="2018-06-01T17:01:00Z"/>
                <w:rFonts w:ascii="Calibri" w:eastAsia="Times New Roman" w:hAnsi="Calibri" w:cs="Calibri"/>
                <w:color w:val="000000"/>
              </w:rPr>
            </w:pPr>
            <w:ins w:id="5432" w:author="Gladiator Gladiator" w:date="2018-06-01T17:01:00Z">
              <w:r w:rsidRPr="005F50D0">
                <w:rPr>
                  <w:rFonts w:ascii="Calibri" w:eastAsia="Times New Roman" w:hAnsi="Calibri" w:cs="Calibri"/>
                  <w:color w:val="000000"/>
                </w:rPr>
                <w:t>User 1</w:t>
              </w:r>
            </w:ins>
          </w:p>
        </w:tc>
        <w:tc>
          <w:tcPr>
            <w:tcW w:w="1141" w:type="dxa"/>
            <w:tcBorders>
              <w:top w:val="single" w:sz="4" w:space="0" w:color="F4B084"/>
              <w:left w:val="nil"/>
              <w:bottom w:val="single" w:sz="4" w:space="0" w:color="F4B084"/>
              <w:right w:val="nil"/>
            </w:tcBorders>
            <w:shd w:val="clear" w:color="FCE4D6" w:fill="FCE4D6"/>
            <w:noWrap/>
            <w:vAlign w:val="bottom"/>
            <w:hideMark/>
            <w:tcPrChange w:id="5433" w:author="Gladiator Gladiator" w:date="2018-06-01T17:01: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03D2C37D" w14:textId="6E18FC3A" w:rsidR="005F50D0" w:rsidRPr="005F50D0" w:rsidRDefault="00A113D2" w:rsidP="005F50D0">
            <w:pPr>
              <w:spacing w:after="0" w:line="240" w:lineRule="auto"/>
              <w:rPr>
                <w:ins w:id="5434" w:author="Gladiator Gladiator" w:date="2018-06-01T17:01:00Z"/>
                <w:rFonts w:ascii="Calibri" w:eastAsia="Times New Roman" w:hAnsi="Calibri" w:cs="Calibri"/>
                <w:color w:val="000000"/>
              </w:rPr>
            </w:pPr>
            <w:ins w:id="5435" w:author="Gladiator Gladiator" w:date="2018-06-01T17:01:00Z">
              <w:r>
                <w:rPr>
                  <w:rFonts w:ascii="Calibri" w:eastAsia="Times New Roman" w:hAnsi="Calibri" w:cs="Calibri"/>
                  <w:color w:val="000000"/>
                </w:rPr>
                <w:t>relaxin</w:t>
              </w:r>
              <w:r w:rsidR="005F50D0" w:rsidRPr="005F50D0">
                <w:rPr>
                  <w:rFonts w:ascii="Calibri" w:eastAsia="Times New Roman" w:hAnsi="Calibri" w:cs="Calibri"/>
                  <w:color w:val="000000"/>
                </w:rPr>
                <w:t>g</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436"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47A24DC1" w14:textId="77777777" w:rsidR="005F50D0" w:rsidRPr="005F50D0" w:rsidRDefault="005F50D0" w:rsidP="005F50D0">
            <w:pPr>
              <w:spacing w:after="0" w:line="240" w:lineRule="auto"/>
              <w:jc w:val="right"/>
              <w:rPr>
                <w:ins w:id="5437" w:author="Gladiator Gladiator" w:date="2018-06-01T17:01:00Z"/>
                <w:rFonts w:ascii="Calibri" w:eastAsia="Times New Roman" w:hAnsi="Calibri" w:cs="Calibri"/>
                <w:color w:val="000000"/>
              </w:rPr>
            </w:pPr>
            <w:ins w:id="5438" w:author="Gladiator Gladiator" w:date="2018-06-01T17:01:00Z">
              <w:r w:rsidRPr="005F50D0">
                <w:rPr>
                  <w:rFonts w:ascii="Calibri" w:eastAsia="Times New Roman" w:hAnsi="Calibri" w:cs="Calibri"/>
                  <w:color w:val="000000"/>
                </w:rPr>
                <w:t>0.666</w:t>
              </w:r>
            </w:ins>
          </w:p>
        </w:tc>
        <w:tc>
          <w:tcPr>
            <w:tcW w:w="1061" w:type="dxa"/>
            <w:tcBorders>
              <w:top w:val="single" w:sz="4" w:space="0" w:color="F4B084"/>
              <w:left w:val="nil"/>
              <w:bottom w:val="single" w:sz="4" w:space="0" w:color="F4B084"/>
              <w:right w:val="nil"/>
            </w:tcBorders>
            <w:shd w:val="clear" w:color="FCE4D6" w:fill="FCE4D6"/>
            <w:noWrap/>
            <w:vAlign w:val="bottom"/>
            <w:hideMark/>
            <w:tcPrChange w:id="5439" w:author="Gladiator Gladiator" w:date="2018-06-01T17:01: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388DB98F" w14:textId="77777777" w:rsidR="005F50D0" w:rsidRPr="005F50D0" w:rsidRDefault="005F50D0" w:rsidP="005F50D0">
            <w:pPr>
              <w:spacing w:after="0" w:line="240" w:lineRule="auto"/>
              <w:jc w:val="right"/>
              <w:rPr>
                <w:ins w:id="5440" w:author="Gladiator Gladiator" w:date="2018-06-01T17:01:00Z"/>
                <w:rFonts w:ascii="Calibri" w:eastAsia="Times New Roman" w:hAnsi="Calibri" w:cs="Calibri"/>
                <w:color w:val="000000"/>
              </w:rPr>
            </w:pPr>
            <w:ins w:id="5441" w:author="Gladiator Gladiator" w:date="2018-06-01T17:01:00Z">
              <w:r w:rsidRPr="005F50D0">
                <w:rPr>
                  <w:rFonts w:ascii="Calibri" w:eastAsia="Times New Roman" w:hAnsi="Calibri" w:cs="Calibri"/>
                  <w:color w:val="000000"/>
                </w:rPr>
                <w:t>0.497</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442"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301471A0" w14:textId="77777777" w:rsidR="005F50D0" w:rsidRPr="005F50D0" w:rsidRDefault="005F50D0" w:rsidP="005F50D0">
            <w:pPr>
              <w:spacing w:after="0" w:line="240" w:lineRule="auto"/>
              <w:jc w:val="right"/>
              <w:rPr>
                <w:ins w:id="5443" w:author="Gladiator Gladiator" w:date="2018-06-01T17:01:00Z"/>
                <w:rFonts w:ascii="Calibri" w:eastAsia="Times New Roman" w:hAnsi="Calibri" w:cs="Calibri"/>
                <w:color w:val="000000"/>
              </w:rPr>
            </w:pPr>
            <w:ins w:id="5444" w:author="Gladiator Gladiator" w:date="2018-06-01T17:01:00Z">
              <w:r w:rsidRPr="005F50D0">
                <w:rPr>
                  <w:rFonts w:ascii="Calibri" w:eastAsia="Times New Roman" w:hAnsi="Calibri" w:cs="Calibri"/>
                  <w:color w:val="000000"/>
                </w:rPr>
                <w:t>0.567</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445"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1B57D654" w14:textId="77777777" w:rsidR="005F50D0" w:rsidRPr="005F50D0" w:rsidRDefault="005F50D0" w:rsidP="005F50D0">
            <w:pPr>
              <w:spacing w:after="0" w:line="240" w:lineRule="auto"/>
              <w:jc w:val="right"/>
              <w:rPr>
                <w:ins w:id="5446" w:author="Gladiator Gladiator" w:date="2018-06-01T17:01:00Z"/>
                <w:rFonts w:ascii="Calibri" w:eastAsia="Times New Roman" w:hAnsi="Calibri" w:cs="Calibri"/>
                <w:color w:val="000000"/>
              </w:rPr>
            </w:pPr>
            <w:ins w:id="5447" w:author="Gladiator Gladiator" w:date="2018-06-01T17:01:00Z">
              <w:r w:rsidRPr="005F50D0">
                <w:rPr>
                  <w:rFonts w:ascii="Calibri" w:eastAsia="Times New Roman" w:hAnsi="Calibri" w:cs="Calibri"/>
                  <w:color w:val="000000"/>
                </w:rPr>
                <w:t>0.563</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448"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13C607C5" w14:textId="77777777" w:rsidR="005F50D0" w:rsidRPr="005F50D0" w:rsidRDefault="005F50D0" w:rsidP="005F50D0">
            <w:pPr>
              <w:spacing w:after="0" w:line="240" w:lineRule="auto"/>
              <w:jc w:val="right"/>
              <w:rPr>
                <w:ins w:id="5449" w:author="Gladiator Gladiator" w:date="2018-06-01T17:01:00Z"/>
                <w:rFonts w:ascii="Calibri" w:eastAsia="Times New Roman" w:hAnsi="Calibri" w:cs="Calibri"/>
                <w:color w:val="000000"/>
              </w:rPr>
            </w:pPr>
            <w:ins w:id="5450" w:author="Gladiator Gladiator" w:date="2018-06-01T17:01:00Z">
              <w:r w:rsidRPr="005F50D0">
                <w:rPr>
                  <w:rFonts w:ascii="Calibri" w:eastAsia="Times New Roman" w:hAnsi="Calibri" w:cs="Calibri"/>
                  <w:color w:val="000000"/>
                </w:rPr>
                <w:t>0.561</w:t>
              </w:r>
            </w:ins>
          </w:p>
        </w:tc>
        <w:tc>
          <w:tcPr>
            <w:tcW w:w="969" w:type="dxa"/>
            <w:tcBorders>
              <w:top w:val="single" w:sz="4" w:space="0" w:color="F4B084"/>
              <w:left w:val="nil"/>
              <w:bottom w:val="single" w:sz="4" w:space="0" w:color="F4B084"/>
              <w:right w:val="single" w:sz="4" w:space="0" w:color="F4B084"/>
            </w:tcBorders>
            <w:shd w:val="clear" w:color="FCE4D6" w:fill="FCE4D6"/>
            <w:noWrap/>
            <w:vAlign w:val="bottom"/>
            <w:hideMark/>
            <w:tcPrChange w:id="5451"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2F24CD56" w14:textId="77777777" w:rsidR="005F50D0" w:rsidRPr="005F50D0" w:rsidRDefault="005F50D0" w:rsidP="005F50D0">
            <w:pPr>
              <w:spacing w:after="0" w:line="240" w:lineRule="auto"/>
              <w:jc w:val="right"/>
              <w:rPr>
                <w:ins w:id="5452" w:author="Gladiator Gladiator" w:date="2018-06-01T17:01:00Z"/>
                <w:rFonts w:ascii="Calibri" w:eastAsia="Times New Roman" w:hAnsi="Calibri" w:cs="Calibri"/>
                <w:color w:val="000000"/>
              </w:rPr>
            </w:pPr>
            <w:ins w:id="5453" w:author="Gladiator Gladiator" w:date="2018-06-01T17:01:00Z">
              <w:r w:rsidRPr="005F50D0">
                <w:rPr>
                  <w:rFonts w:ascii="Calibri" w:eastAsia="Times New Roman" w:hAnsi="Calibri" w:cs="Calibri"/>
                  <w:color w:val="000000"/>
                </w:rPr>
                <w:t>0.571</w:t>
              </w:r>
            </w:ins>
          </w:p>
        </w:tc>
      </w:tr>
      <w:tr w:rsidR="005F50D0" w:rsidRPr="005F50D0" w14:paraId="5935411C" w14:textId="77777777" w:rsidTr="005F50D0">
        <w:trPr>
          <w:trHeight w:val="253"/>
          <w:ins w:id="5454" w:author="Gladiator Gladiator" w:date="2018-06-01T17:01:00Z"/>
        </w:trPr>
        <w:tc>
          <w:tcPr>
            <w:tcW w:w="1915" w:type="dxa"/>
            <w:tcBorders>
              <w:top w:val="single" w:sz="4" w:space="0" w:color="F4B084"/>
              <w:left w:val="single" w:sz="4" w:space="0" w:color="F4B084"/>
              <w:bottom w:val="single" w:sz="4" w:space="0" w:color="F4B084"/>
              <w:right w:val="nil"/>
            </w:tcBorders>
            <w:shd w:val="clear" w:color="auto" w:fill="auto"/>
            <w:vAlign w:val="bottom"/>
            <w:hideMark/>
          </w:tcPr>
          <w:p w14:paraId="63BEE2F3" w14:textId="77777777" w:rsidR="005F50D0" w:rsidRPr="005F50D0" w:rsidRDefault="005F50D0" w:rsidP="005F50D0">
            <w:pPr>
              <w:spacing w:after="0" w:line="240" w:lineRule="auto"/>
              <w:rPr>
                <w:ins w:id="5455" w:author="Gladiator Gladiator" w:date="2018-06-01T17:01:00Z"/>
                <w:rFonts w:ascii="Calibri" w:eastAsia="Times New Roman" w:hAnsi="Calibri" w:cs="Calibri"/>
                <w:color w:val="000000"/>
              </w:rPr>
            </w:pPr>
            <w:ins w:id="5456" w:author="Gladiator Gladiator" w:date="2018-06-01T17:01:00Z">
              <w:r w:rsidRPr="005F50D0">
                <w:rPr>
                  <w:rFonts w:ascii="Calibri" w:eastAsia="Times New Roman" w:hAnsi="Calibri" w:cs="Calibri"/>
                  <w:color w:val="000000"/>
                </w:rPr>
                <w:t>User 1</w:t>
              </w:r>
            </w:ins>
          </w:p>
        </w:tc>
        <w:tc>
          <w:tcPr>
            <w:tcW w:w="1141" w:type="dxa"/>
            <w:tcBorders>
              <w:top w:val="single" w:sz="4" w:space="0" w:color="F4B084"/>
              <w:left w:val="nil"/>
              <w:bottom w:val="single" w:sz="4" w:space="0" w:color="F4B084"/>
              <w:right w:val="nil"/>
            </w:tcBorders>
            <w:shd w:val="clear" w:color="auto" w:fill="auto"/>
            <w:noWrap/>
            <w:vAlign w:val="bottom"/>
            <w:hideMark/>
          </w:tcPr>
          <w:p w14:paraId="2D1580F6" w14:textId="77777777" w:rsidR="005F50D0" w:rsidRPr="005F50D0" w:rsidRDefault="005F50D0" w:rsidP="005F50D0">
            <w:pPr>
              <w:spacing w:after="0" w:line="240" w:lineRule="auto"/>
              <w:rPr>
                <w:ins w:id="5457" w:author="Gladiator Gladiator" w:date="2018-06-01T17:01:00Z"/>
                <w:rFonts w:ascii="Calibri" w:eastAsia="Times New Roman" w:hAnsi="Calibri" w:cs="Calibri"/>
                <w:color w:val="000000"/>
              </w:rPr>
            </w:pPr>
            <w:ins w:id="5458" w:author="Gladiator Gladiator" w:date="2018-06-01T17:01:00Z">
              <w:r w:rsidRPr="005F50D0">
                <w:rPr>
                  <w:rFonts w:ascii="Calibri" w:eastAsia="Times New Roman" w:hAnsi="Calibri" w:cs="Calibri"/>
                  <w:color w:val="000000"/>
                </w:rPr>
                <w:t>testing</w:t>
              </w:r>
            </w:ins>
          </w:p>
        </w:tc>
        <w:tc>
          <w:tcPr>
            <w:tcW w:w="1101" w:type="dxa"/>
            <w:tcBorders>
              <w:top w:val="single" w:sz="4" w:space="0" w:color="F4B084"/>
              <w:left w:val="nil"/>
              <w:bottom w:val="single" w:sz="4" w:space="0" w:color="F4B084"/>
              <w:right w:val="nil"/>
            </w:tcBorders>
            <w:shd w:val="clear" w:color="auto" w:fill="auto"/>
            <w:noWrap/>
            <w:vAlign w:val="bottom"/>
            <w:hideMark/>
          </w:tcPr>
          <w:p w14:paraId="2D011A6F" w14:textId="77777777" w:rsidR="005F50D0" w:rsidRPr="005F50D0" w:rsidRDefault="005F50D0" w:rsidP="005F50D0">
            <w:pPr>
              <w:spacing w:after="0" w:line="240" w:lineRule="auto"/>
              <w:jc w:val="right"/>
              <w:rPr>
                <w:ins w:id="5459" w:author="Gladiator Gladiator" w:date="2018-06-01T17:01:00Z"/>
                <w:rFonts w:ascii="Calibri" w:eastAsia="Times New Roman" w:hAnsi="Calibri" w:cs="Calibri"/>
                <w:color w:val="000000"/>
              </w:rPr>
            </w:pPr>
            <w:ins w:id="5460" w:author="Gladiator Gladiator" w:date="2018-06-01T17:01:00Z">
              <w:r w:rsidRPr="005F50D0">
                <w:rPr>
                  <w:rFonts w:ascii="Calibri" w:eastAsia="Times New Roman" w:hAnsi="Calibri" w:cs="Calibri"/>
                  <w:color w:val="000000"/>
                </w:rPr>
                <w:t>0.345</w:t>
              </w:r>
            </w:ins>
          </w:p>
        </w:tc>
        <w:tc>
          <w:tcPr>
            <w:tcW w:w="1061" w:type="dxa"/>
            <w:tcBorders>
              <w:top w:val="single" w:sz="4" w:space="0" w:color="F4B084"/>
              <w:left w:val="nil"/>
              <w:bottom w:val="single" w:sz="4" w:space="0" w:color="F4B084"/>
              <w:right w:val="nil"/>
            </w:tcBorders>
            <w:shd w:val="clear" w:color="auto" w:fill="auto"/>
            <w:noWrap/>
            <w:vAlign w:val="bottom"/>
            <w:hideMark/>
          </w:tcPr>
          <w:p w14:paraId="1E5FEF97" w14:textId="77777777" w:rsidR="005F50D0" w:rsidRPr="005F50D0" w:rsidRDefault="005F50D0" w:rsidP="005F50D0">
            <w:pPr>
              <w:spacing w:after="0" w:line="240" w:lineRule="auto"/>
              <w:jc w:val="right"/>
              <w:rPr>
                <w:ins w:id="5461" w:author="Gladiator Gladiator" w:date="2018-06-01T17:01:00Z"/>
                <w:rFonts w:ascii="Calibri" w:eastAsia="Times New Roman" w:hAnsi="Calibri" w:cs="Calibri"/>
                <w:color w:val="000000"/>
              </w:rPr>
            </w:pPr>
            <w:ins w:id="5462" w:author="Gladiator Gladiator" w:date="2018-06-01T17:01:00Z">
              <w:r w:rsidRPr="005F50D0">
                <w:rPr>
                  <w:rFonts w:ascii="Calibri" w:eastAsia="Times New Roman" w:hAnsi="Calibri" w:cs="Calibri"/>
                  <w:color w:val="000000"/>
                </w:rPr>
                <w:t>0.209</w:t>
              </w:r>
            </w:ins>
          </w:p>
        </w:tc>
        <w:tc>
          <w:tcPr>
            <w:tcW w:w="1082" w:type="dxa"/>
            <w:tcBorders>
              <w:top w:val="single" w:sz="4" w:space="0" w:color="F4B084"/>
              <w:left w:val="nil"/>
              <w:bottom w:val="single" w:sz="4" w:space="0" w:color="F4B084"/>
              <w:right w:val="nil"/>
            </w:tcBorders>
            <w:shd w:val="clear" w:color="auto" w:fill="auto"/>
            <w:noWrap/>
            <w:vAlign w:val="bottom"/>
            <w:hideMark/>
          </w:tcPr>
          <w:p w14:paraId="61773079" w14:textId="77777777" w:rsidR="005F50D0" w:rsidRPr="005F50D0" w:rsidRDefault="005F50D0" w:rsidP="005F50D0">
            <w:pPr>
              <w:spacing w:after="0" w:line="240" w:lineRule="auto"/>
              <w:jc w:val="right"/>
              <w:rPr>
                <w:ins w:id="5463" w:author="Gladiator Gladiator" w:date="2018-06-01T17:01:00Z"/>
                <w:rFonts w:ascii="Calibri" w:eastAsia="Times New Roman" w:hAnsi="Calibri" w:cs="Calibri"/>
                <w:color w:val="000000"/>
              </w:rPr>
            </w:pPr>
            <w:ins w:id="5464" w:author="Gladiator Gladiator" w:date="2018-06-01T17:01:00Z">
              <w:r w:rsidRPr="005F50D0">
                <w:rPr>
                  <w:rFonts w:ascii="Calibri" w:eastAsia="Times New Roman" w:hAnsi="Calibri" w:cs="Calibri"/>
                  <w:color w:val="000000"/>
                </w:rPr>
                <w:t>0.189</w:t>
              </w:r>
            </w:ins>
          </w:p>
        </w:tc>
        <w:tc>
          <w:tcPr>
            <w:tcW w:w="1082" w:type="dxa"/>
            <w:tcBorders>
              <w:top w:val="single" w:sz="4" w:space="0" w:color="F4B084"/>
              <w:left w:val="nil"/>
              <w:bottom w:val="single" w:sz="4" w:space="0" w:color="F4B084"/>
              <w:right w:val="nil"/>
            </w:tcBorders>
            <w:shd w:val="clear" w:color="auto" w:fill="auto"/>
            <w:noWrap/>
            <w:vAlign w:val="bottom"/>
            <w:hideMark/>
          </w:tcPr>
          <w:p w14:paraId="348B69C6" w14:textId="77777777" w:rsidR="005F50D0" w:rsidRPr="005F50D0" w:rsidRDefault="005F50D0" w:rsidP="005F50D0">
            <w:pPr>
              <w:spacing w:after="0" w:line="240" w:lineRule="auto"/>
              <w:jc w:val="right"/>
              <w:rPr>
                <w:ins w:id="5465" w:author="Gladiator Gladiator" w:date="2018-06-01T17:01:00Z"/>
                <w:rFonts w:ascii="Calibri" w:eastAsia="Times New Roman" w:hAnsi="Calibri" w:cs="Calibri"/>
                <w:color w:val="000000"/>
              </w:rPr>
            </w:pPr>
            <w:ins w:id="5466" w:author="Gladiator Gladiator" w:date="2018-06-01T17:01:00Z">
              <w:r w:rsidRPr="005F50D0">
                <w:rPr>
                  <w:rFonts w:ascii="Calibri" w:eastAsia="Times New Roman" w:hAnsi="Calibri" w:cs="Calibri"/>
                  <w:color w:val="000000"/>
                </w:rPr>
                <w:t>0.135</w:t>
              </w:r>
            </w:ins>
          </w:p>
        </w:tc>
        <w:tc>
          <w:tcPr>
            <w:tcW w:w="1101" w:type="dxa"/>
            <w:tcBorders>
              <w:top w:val="single" w:sz="4" w:space="0" w:color="F4B084"/>
              <w:left w:val="nil"/>
              <w:bottom w:val="single" w:sz="4" w:space="0" w:color="F4B084"/>
              <w:right w:val="nil"/>
            </w:tcBorders>
            <w:shd w:val="clear" w:color="auto" w:fill="auto"/>
            <w:noWrap/>
            <w:vAlign w:val="bottom"/>
            <w:hideMark/>
          </w:tcPr>
          <w:p w14:paraId="6365A645" w14:textId="77777777" w:rsidR="005F50D0" w:rsidRPr="005F50D0" w:rsidRDefault="005F50D0" w:rsidP="005F50D0">
            <w:pPr>
              <w:spacing w:after="0" w:line="240" w:lineRule="auto"/>
              <w:jc w:val="right"/>
              <w:rPr>
                <w:ins w:id="5467" w:author="Gladiator Gladiator" w:date="2018-06-01T17:01:00Z"/>
                <w:rFonts w:ascii="Calibri" w:eastAsia="Times New Roman" w:hAnsi="Calibri" w:cs="Calibri"/>
                <w:color w:val="000000"/>
              </w:rPr>
            </w:pPr>
            <w:ins w:id="5468" w:author="Gladiator Gladiator" w:date="2018-06-01T17:01:00Z">
              <w:r w:rsidRPr="005F50D0">
                <w:rPr>
                  <w:rFonts w:ascii="Calibri" w:eastAsia="Times New Roman" w:hAnsi="Calibri" w:cs="Calibri"/>
                  <w:color w:val="000000"/>
                </w:rPr>
                <w:t>0.177</w:t>
              </w:r>
            </w:ins>
          </w:p>
        </w:tc>
        <w:tc>
          <w:tcPr>
            <w:tcW w:w="969" w:type="dxa"/>
            <w:tcBorders>
              <w:top w:val="single" w:sz="4" w:space="0" w:color="F4B084"/>
              <w:left w:val="nil"/>
              <w:bottom w:val="single" w:sz="4" w:space="0" w:color="F4B084"/>
              <w:right w:val="single" w:sz="4" w:space="0" w:color="F4B084"/>
            </w:tcBorders>
            <w:shd w:val="clear" w:color="auto" w:fill="auto"/>
            <w:noWrap/>
            <w:vAlign w:val="bottom"/>
            <w:hideMark/>
          </w:tcPr>
          <w:p w14:paraId="4DA8A0FF" w14:textId="77777777" w:rsidR="005F50D0" w:rsidRPr="005F50D0" w:rsidRDefault="005F50D0" w:rsidP="005F50D0">
            <w:pPr>
              <w:spacing w:after="0" w:line="240" w:lineRule="auto"/>
              <w:jc w:val="right"/>
              <w:rPr>
                <w:ins w:id="5469" w:author="Gladiator Gladiator" w:date="2018-06-01T17:01:00Z"/>
                <w:rFonts w:ascii="Calibri" w:eastAsia="Times New Roman" w:hAnsi="Calibri" w:cs="Calibri"/>
                <w:color w:val="000000"/>
              </w:rPr>
            </w:pPr>
            <w:ins w:id="5470" w:author="Gladiator Gladiator" w:date="2018-06-01T17:01:00Z">
              <w:r w:rsidRPr="005F50D0">
                <w:rPr>
                  <w:rFonts w:ascii="Calibri" w:eastAsia="Times New Roman" w:hAnsi="Calibri" w:cs="Calibri"/>
                  <w:color w:val="000000"/>
                </w:rPr>
                <w:t>0.211</w:t>
              </w:r>
            </w:ins>
          </w:p>
        </w:tc>
      </w:tr>
      <w:tr w:rsidR="005F50D0" w:rsidRPr="005F50D0" w14:paraId="004D8219" w14:textId="77777777" w:rsidTr="005F50D0">
        <w:trPr>
          <w:trHeight w:val="253"/>
          <w:ins w:id="5471" w:author="Gladiator Gladiator" w:date="2018-06-01T17:01:00Z"/>
          <w:trPrChange w:id="5472"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FCE4D6" w:fill="FCE4D6"/>
            <w:noWrap/>
            <w:vAlign w:val="bottom"/>
            <w:hideMark/>
            <w:tcPrChange w:id="5473" w:author="Gladiator Gladiator" w:date="2018-06-01T17:01: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6B0FAD48" w14:textId="77777777" w:rsidR="005F50D0" w:rsidRPr="005F50D0" w:rsidRDefault="005F50D0" w:rsidP="005F50D0">
            <w:pPr>
              <w:spacing w:after="0" w:line="240" w:lineRule="auto"/>
              <w:rPr>
                <w:ins w:id="5474" w:author="Gladiator Gladiator" w:date="2018-06-01T17:01:00Z"/>
                <w:rFonts w:ascii="Calibri" w:eastAsia="Times New Roman" w:hAnsi="Calibri" w:cs="Calibri"/>
                <w:color w:val="000000"/>
              </w:rPr>
            </w:pPr>
            <w:ins w:id="5475" w:author="Gladiator Gladiator" w:date="2018-06-01T17:01:00Z">
              <w:r w:rsidRPr="005F50D0">
                <w:rPr>
                  <w:rFonts w:ascii="Calibri" w:eastAsia="Times New Roman" w:hAnsi="Calibri" w:cs="Calibri"/>
                  <w:color w:val="000000"/>
                </w:rPr>
                <w:t>User 2</w:t>
              </w:r>
            </w:ins>
          </w:p>
        </w:tc>
        <w:tc>
          <w:tcPr>
            <w:tcW w:w="1141" w:type="dxa"/>
            <w:tcBorders>
              <w:top w:val="single" w:sz="4" w:space="0" w:color="F4B084"/>
              <w:left w:val="nil"/>
              <w:bottom w:val="single" w:sz="4" w:space="0" w:color="F4B084"/>
              <w:right w:val="nil"/>
            </w:tcBorders>
            <w:shd w:val="clear" w:color="FCE4D6" w:fill="FCE4D6"/>
            <w:noWrap/>
            <w:vAlign w:val="bottom"/>
            <w:hideMark/>
            <w:tcPrChange w:id="5476" w:author="Gladiator Gladiator" w:date="2018-06-01T17:01: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53778264" w14:textId="77777777" w:rsidR="005F50D0" w:rsidRPr="005F50D0" w:rsidRDefault="005F50D0" w:rsidP="005F50D0">
            <w:pPr>
              <w:spacing w:after="0" w:line="240" w:lineRule="auto"/>
              <w:rPr>
                <w:ins w:id="5477" w:author="Gladiator Gladiator" w:date="2018-06-01T17:01:00Z"/>
                <w:rFonts w:ascii="Calibri" w:eastAsia="Times New Roman" w:hAnsi="Calibri" w:cs="Calibri"/>
                <w:color w:val="000000"/>
              </w:rPr>
            </w:pPr>
            <w:ins w:id="5478" w:author="Gladiator Gladiator" w:date="2018-06-01T17:01:00Z">
              <w:r w:rsidRPr="005F50D0">
                <w:rPr>
                  <w:rFonts w:ascii="Calibri" w:eastAsia="Times New Roman" w:hAnsi="Calibri" w:cs="Calibri"/>
                  <w:color w:val="000000"/>
                </w:rPr>
                <w:t>relaxing</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479"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2AD20B13" w14:textId="77777777" w:rsidR="005F50D0" w:rsidRPr="005F50D0" w:rsidRDefault="005F50D0" w:rsidP="005F50D0">
            <w:pPr>
              <w:spacing w:after="0" w:line="240" w:lineRule="auto"/>
              <w:jc w:val="right"/>
              <w:rPr>
                <w:ins w:id="5480" w:author="Gladiator Gladiator" w:date="2018-06-01T17:01:00Z"/>
                <w:rFonts w:ascii="Calibri" w:eastAsia="Times New Roman" w:hAnsi="Calibri" w:cs="Calibri"/>
                <w:color w:val="000000"/>
              </w:rPr>
            </w:pPr>
            <w:ins w:id="5481" w:author="Gladiator Gladiator" w:date="2018-06-01T17:01:00Z">
              <w:r w:rsidRPr="005F50D0">
                <w:rPr>
                  <w:rFonts w:ascii="Calibri" w:eastAsia="Times New Roman" w:hAnsi="Calibri" w:cs="Calibri"/>
                  <w:color w:val="000000"/>
                </w:rPr>
                <w:t>0.331</w:t>
              </w:r>
            </w:ins>
          </w:p>
        </w:tc>
        <w:tc>
          <w:tcPr>
            <w:tcW w:w="1061" w:type="dxa"/>
            <w:tcBorders>
              <w:top w:val="single" w:sz="4" w:space="0" w:color="F4B084"/>
              <w:left w:val="nil"/>
              <w:bottom w:val="single" w:sz="4" w:space="0" w:color="F4B084"/>
              <w:right w:val="nil"/>
            </w:tcBorders>
            <w:shd w:val="clear" w:color="FCE4D6" w:fill="FCE4D6"/>
            <w:noWrap/>
            <w:vAlign w:val="bottom"/>
            <w:hideMark/>
            <w:tcPrChange w:id="5482" w:author="Gladiator Gladiator" w:date="2018-06-01T17:01: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56FF9C16" w14:textId="77777777" w:rsidR="005F50D0" w:rsidRPr="005F50D0" w:rsidRDefault="005F50D0" w:rsidP="005F50D0">
            <w:pPr>
              <w:spacing w:after="0" w:line="240" w:lineRule="auto"/>
              <w:jc w:val="right"/>
              <w:rPr>
                <w:ins w:id="5483" w:author="Gladiator Gladiator" w:date="2018-06-01T17:01:00Z"/>
                <w:rFonts w:ascii="Calibri" w:eastAsia="Times New Roman" w:hAnsi="Calibri" w:cs="Calibri"/>
                <w:color w:val="000000"/>
              </w:rPr>
            </w:pPr>
            <w:ins w:id="5484" w:author="Gladiator Gladiator" w:date="2018-06-01T17:01:00Z">
              <w:r w:rsidRPr="005F50D0">
                <w:rPr>
                  <w:rFonts w:ascii="Calibri" w:eastAsia="Times New Roman" w:hAnsi="Calibri" w:cs="Calibri"/>
                  <w:color w:val="000000"/>
                </w:rPr>
                <w:t>0.302</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485"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2713DD13" w14:textId="77777777" w:rsidR="005F50D0" w:rsidRPr="005F50D0" w:rsidRDefault="005F50D0" w:rsidP="005F50D0">
            <w:pPr>
              <w:spacing w:after="0" w:line="240" w:lineRule="auto"/>
              <w:jc w:val="right"/>
              <w:rPr>
                <w:ins w:id="5486" w:author="Gladiator Gladiator" w:date="2018-06-01T17:01:00Z"/>
                <w:rFonts w:ascii="Calibri" w:eastAsia="Times New Roman" w:hAnsi="Calibri" w:cs="Calibri"/>
                <w:color w:val="000000"/>
              </w:rPr>
            </w:pPr>
            <w:ins w:id="5487" w:author="Gladiator Gladiator" w:date="2018-06-01T17:01:00Z">
              <w:r w:rsidRPr="005F50D0">
                <w:rPr>
                  <w:rFonts w:ascii="Calibri" w:eastAsia="Times New Roman" w:hAnsi="Calibri" w:cs="Calibri"/>
                  <w:color w:val="000000"/>
                </w:rPr>
                <w:t>0.264</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488"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4014D6A7" w14:textId="77777777" w:rsidR="005F50D0" w:rsidRPr="005F50D0" w:rsidRDefault="005F50D0" w:rsidP="005F50D0">
            <w:pPr>
              <w:spacing w:after="0" w:line="240" w:lineRule="auto"/>
              <w:jc w:val="right"/>
              <w:rPr>
                <w:ins w:id="5489" w:author="Gladiator Gladiator" w:date="2018-06-01T17:01:00Z"/>
                <w:rFonts w:ascii="Calibri" w:eastAsia="Times New Roman" w:hAnsi="Calibri" w:cs="Calibri"/>
                <w:color w:val="000000"/>
              </w:rPr>
            </w:pPr>
            <w:ins w:id="5490" w:author="Gladiator Gladiator" w:date="2018-06-01T17:01:00Z">
              <w:r w:rsidRPr="005F50D0">
                <w:rPr>
                  <w:rFonts w:ascii="Calibri" w:eastAsia="Times New Roman" w:hAnsi="Calibri" w:cs="Calibri"/>
                  <w:color w:val="000000"/>
                </w:rPr>
                <w:t>0.274</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491"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7A7B99B5" w14:textId="77777777" w:rsidR="005F50D0" w:rsidRPr="005F50D0" w:rsidRDefault="005F50D0" w:rsidP="005F50D0">
            <w:pPr>
              <w:spacing w:after="0" w:line="240" w:lineRule="auto"/>
              <w:jc w:val="right"/>
              <w:rPr>
                <w:ins w:id="5492" w:author="Gladiator Gladiator" w:date="2018-06-01T17:01:00Z"/>
                <w:rFonts w:ascii="Calibri" w:eastAsia="Times New Roman" w:hAnsi="Calibri" w:cs="Calibri"/>
                <w:color w:val="000000"/>
              </w:rPr>
            </w:pPr>
            <w:ins w:id="5493" w:author="Gladiator Gladiator" w:date="2018-06-01T17:01:00Z">
              <w:r w:rsidRPr="005F50D0">
                <w:rPr>
                  <w:rFonts w:ascii="Calibri" w:eastAsia="Times New Roman" w:hAnsi="Calibri" w:cs="Calibri"/>
                  <w:color w:val="000000"/>
                </w:rPr>
                <w:t>0.269</w:t>
              </w:r>
            </w:ins>
          </w:p>
        </w:tc>
        <w:tc>
          <w:tcPr>
            <w:tcW w:w="969" w:type="dxa"/>
            <w:tcBorders>
              <w:top w:val="single" w:sz="4" w:space="0" w:color="F4B084"/>
              <w:left w:val="nil"/>
              <w:bottom w:val="single" w:sz="4" w:space="0" w:color="F4B084"/>
              <w:right w:val="single" w:sz="4" w:space="0" w:color="F4B084"/>
            </w:tcBorders>
            <w:shd w:val="clear" w:color="FCE4D6" w:fill="FCE4D6"/>
            <w:noWrap/>
            <w:vAlign w:val="bottom"/>
            <w:hideMark/>
            <w:tcPrChange w:id="5494"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72C4BB2C" w14:textId="77777777" w:rsidR="005F50D0" w:rsidRPr="005F50D0" w:rsidRDefault="005F50D0" w:rsidP="005F50D0">
            <w:pPr>
              <w:spacing w:after="0" w:line="240" w:lineRule="auto"/>
              <w:jc w:val="right"/>
              <w:rPr>
                <w:ins w:id="5495" w:author="Gladiator Gladiator" w:date="2018-06-01T17:01:00Z"/>
                <w:rFonts w:ascii="Calibri" w:eastAsia="Times New Roman" w:hAnsi="Calibri" w:cs="Calibri"/>
                <w:color w:val="000000"/>
              </w:rPr>
            </w:pPr>
            <w:ins w:id="5496" w:author="Gladiator Gladiator" w:date="2018-06-01T17:01:00Z">
              <w:r w:rsidRPr="005F50D0">
                <w:rPr>
                  <w:rFonts w:ascii="Calibri" w:eastAsia="Times New Roman" w:hAnsi="Calibri" w:cs="Calibri"/>
                  <w:color w:val="000000"/>
                </w:rPr>
                <w:t>0.288</w:t>
              </w:r>
            </w:ins>
          </w:p>
        </w:tc>
      </w:tr>
      <w:tr w:rsidR="005F50D0" w:rsidRPr="005F50D0" w14:paraId="20D88A3E" w14:textId="77777777" w:rsidTr="005F50D0">
        <w:trPr>
          <w:trHeight w:val="253"/>
          <w:ins w:id="5497" w:author="Gladiator Gladiator" w:date="2018-06-01T17:01:00Z"/>
        </w:trPr>
        <w:tc>
          <w:tcPr>
            <w:tcW w:w="1915" w:type="dxa"/>
            <w:tcBorders>
              <w:top w:val="single" w:sz="4" w:space="0" w:color="F4B084"/>
              <w:left w:val="single" w:sz="4" w:space="0" w:color="F4B084"/>
              <w:bottom w:val="single" w:sz="4" w:space="0" w:color="F4B084"/>
              <w:right w:val="nil"/>
            </w:tcBorders>
            <w:shd w:val="clear" w:color="auto" w:fill="auto"/>
            <w:noWrap/>
            <w:vAlign w:val="bottom"/>
            <w:hideMark/>
          </w:tcPr>
          <w:p w14:paraId="388496FB" w14:textId="77777777" w:rsidR="005F50D0" w:rsidRPr="005F50D0" w:rsidRDefault="005F50D0" w:rsidP="005F50D0">
            <w:pPr>
              <w:spacing w:after="0" w:line="240" w:lineRule="auto"/>
              <w:rPr>
                <w:ins w:id="5498" w:author="Gladiator Gladiator" w:date="2018-06-01T17:01:00Z"/>
                <w:rFonts w:ascii="Calibri" w:eastAsia="Times New Roman" w:hAnsi="Calibri" w:cs="Calibri"/>
                <w:color w:val="000000"/>
              </w:rPr>
            </w:pPr>
            <w:ins w:id="5499" w:author="Gladiator Gladiator" w:date="2018-06-01T17:01:00Z">
              <w:r w:rsidRPr="005F50D0">
                <w:rPr>
                  <w:rFonts w:ascii="Calibri" w:eastAsia="Times New Roman" w:hAnsi="Calibri" w:cs="Calibri"/>
                  <w:color w:val="000000"/>
                </w:rPr>
                <w:t>User 2</w:t>
              </w:r>
            </w:ins>
          </w:p>
        </w:tc>
        <w:tc>
          <w:tcPr>
            <w:tcW w:w="1141" w:type="dxa"/>
            <w:tcBorders>
              <w:top w:val="single" w:sz="4" w:space="0" w:color="F4B084"/>
              <w:left w:val="nil"/>
              <w:bottom w:val="single" w:sz="4" w:space="0" w:color="F4B084"/>
              <w:right w:val="nil"/>
            </w:tcBorders>
            <w:shd w:val="clear" w:color="auto" w:fill="auto"/>
            <w:noWrap/>
            <w:vAlign w:val="bottom"/>
            <w:hideMark/>
          </w:tcPr>
          <w:p w14:paraId="51A0E0DE" w14:textId="77777777" w:rsidR="005F50D0" w:rsidRPr="005F50D0" w:rsidRDefault="005F50D0" w:rsidP="005F50D0">
            <w:pPr>
              <w:spacing w:after="0" w:line="240" w:lineRule="auto"/>
              <w:rPr>
                <w:ins w:id="5500" w:author="Gladiator Gladiator" w:date="2018-06-01T17:01:00Z"/>
                <w:rFonts w:ascii="Calibri" w:eastAsia="Times New Roman" w:hAnsi="Calibri" w:cs="Calibri"/>
                <w:color w:val="000000"/>
              </w:rPr>
            </w:pPr>
            <w:ins w:id="5501" w:author="Gladiator Gladiator" w:date="2018-06-01T17:01:00Z">
              <w:r w:rsidRPr="005F50D0">
                <w:rPr>
                  <w:rFonts w:ascii="Calibri" w:eastAsia="Times New Roman" w:hAnsi="Calibri" w:cs="Calibri"/>
                  <w:color w:val="000000"/>
                </w:rPr>
                <w:t>testing</w:t>
              </w:r>
            </w:ins>
          </w:p>
        </w:tc>
        <w:tc>
          <w:tcPr>
            <w:tcW w:w="1101" w:type="dxa"/>
            <w:tcBorders>
              <w:top w:val="single" w:sz="4" w:space="0" w:color="F4B084"/>
              <w:left w:val="nil"/>
              <w:bottom w:val="single" w:sz="4" w:space="0" w:color="F4B084"/>
              <w:right w:val="nil"/>
            </w:tcBorders>
            <w:shd w:val="clear" w:color="auto" w:fill="auto"/>
            <w:noWrap/>
            <w:vAlign w:val="bottom"/>
            <w:hideMark/>
          </w:tcPr>
          <w:p w14:paraId="23DF8A07" w14:textId="77777777" w:rsidR="005F50D0" w:rsidRPr="005F50D0" w:rsidRDefault="005F50D0" w:rsidP="005F50D0">
            <w:pPr>
              <w:spacing w:after="0" w:line="240" w:lineRule="auto"/>
              <w:jc w:val="right"/>
              <w:rPr>
                <w:ins w:id="5502" w:author="Gladiator Gladiator" w:date="2018-06-01T17:01:00Z"/>
                <w:rFonts w:ascii="Calibri" w:eastAsia="Times New Roman" w:hAnsi="Calibri" w:cs="Calibri"/>
                <w:color w:val="000000"/>
              </w:rPr>
            </w:pPr>
            <w:ins w:id="5503" w:author="Gladiator Gladiator" w:date="2018-06-01T17:01:00Z">
              <w:r w:rsidRPr="005F50D0">
                <w:rPr>
                  <w:rFonts w:ascii="Calibri" w:eastAsia="Times New Roman" w:hAnsi="Calibri" w:cs="Calibri"/>
                  <w:color w:val="000000"/>
                </w:rPr>
                <w:t>0.295</w:t>
              </w:r>
            </w:ins>
          </w:p>
        </w:tc>
        <w:tc>
          <w:tcPr>
            <w:tcW w:w="1061" w:type="dxa"/>
            <w:tcBorders>
              <w:top w:val="single" w:sz="4" w:space="0" w:color="F4B084"/>
              <w:left w:val="nil"/>
              <w:bottom w:val="single" w:sz="4" w:space="0" w:color="F4B084"/>
              <w:right w:val="nil"/>
            </w:tcBorders>
            <w:shd w:val="clear" w:color="auto" w:fill="auto"/>
            <w:noWrap/>
            <w:vAlign w:val="bottom"/>
            <w:hideMark/>
          </w:tcPr>
          <w:p w14:paraId="51BEFF2A" w14:textId="77777777" w:rsidR="005F50D0" w:rsidRPr="005F50D0" w:rsidRDefault="005F50D0" w:rsidP="005F50D0">
            <w:pPr>
              <w:spacing w:after="0" w:line="240" w:lineRule="auto"/>
              <w:jc w:val="right"/>
              <w:rPr>
                <w:ins w:id="5504" w:author="Gladiator Gladiator" w:date="2018-06-01T17:01:00Z"/>
                <w:rFonts w:ascii="Calibri" w:eastAsia="Times New Roman" w:hAnsi="Calibri" w:cs="Calibri"/>
                <w:color w:val="000000"/>
              </w:rPr>
            </w:pPr>
            <w:ins w:id="5505" w:author="Gladiator Gladiator" w:date="2018-06-01T17:01:00Z">
              <w:r w:rsidRPr="005F50D0">
                <w:rPr>
                  <w:rFonts w:ascii="Calibri" w:eastAsia="Times New Roman" w:hAnsi="Calibri" w:cs="Calibri"/>
                  <w:color w:val="000000"/>
                </w:rPr>
                <w:t>0.308</w:t>
              </w:r>
            </w:ins>
          </w:p>
        </w:tc>
        <w:tc>
          <w:tcPr>
            <w:tcW w:w="1082" w:type="dxa"/>
            <w:tcBorders>
              <w:top w:val="single" w:sz="4" w:space="0" w:color="F4B084"/>
              <w:left w:val="nil"/>
              <w:bottom w:val="single" w:sz="4" w:space="0" w:color="F4B084"/>
              <w:right w:val="nil"/>
            </w:tcBorders>
            <w:shd w:val="clear" w:color="auto" w:fill="auto"/>
            <w:noWrap/>
            <w:vAlign w:val="bottom"/>
            <w:hideMark/>
          </w:tcPr>
          <w:p w14:paraId="274FD92F" w14:textId="77777777" w:rsidR="005F50D0" w:rsidRPr="005F50D0" w:rsidRDefault="005F50D0" w:rsidP="005F50D0">
            <w:pPr>
              <w:spacing w:after="0" w:line="240" w:lineRule="auto"/>
              <w:jc w:val="right"/>
              <w:rPr>
                <w:ins w:id="5506" w:author="Gladiator Gladiator" w:date="2018-06-01T17:01:00Z"/>
                <w:rFonts w:ascii="Calibri" w:eastAsia="Times New Roman" w:hAnsi="Calibri" w:cs="Calibri"/>
                <w:color w:val="000000"/>
              </w:rPr>
            </w:pPr>
            <w:ins w:id="5507" w:author="Gladiator Gladiator" w:date="2018-06-01T17:01:00Z">
              <w:r w:rsidRPr="005F50D0">
                <w:rPr>
                  <w:rFonts w:ascii="Calibri" w:eastAsia="Times New Roman" w:hAnsi="Calibri" w:cs="Calibri"/>
                  <w:color w:val="000000"/>
                </w:rPr>
                <w:t>0.339</w:t>
              </w:r>
            </w:ins>
          </w:p>
        </w:tc>
        <w:tc>
          <w:tcPr>
            <w:tcW w:w="1082" w:type="dxa"/>
            <w:tcBorders>
              <w:top w:val="single" w:sz="4" w:space="0" w:color="F4B084"/>
              <w:left w:val="nil"/>
              <w:bottom w:val="single" w:sz="4" w:space="0" w:color="F4B084"/>
              <w:right w:val="nil"/>
            </w:tcBorders>
            <w:shd w:val="clear" w:color="auto" w:fill="auto"/>
            <w:noWrap/>
            <w:vAlign w:val="bottom"/>
            <w:hideMark/>
          </w:tcPr>
          <w:p w14:paraId="3D4B9B45" w14:textId="77777777" w:rsidR="005F50D0" w:rsidRPr="005F50D0" w:rsidRDefault="005F50D0" w:rsidP="005F50D0">
            <w:pPr>
              <w:spacing w:after="0" w:line="240" w:lineRule="auto"/>
              <w:jc w:val="right"/>
              <w:rPr>
                <w:ins w:id="5508" w:author="Gladiator Gladiator" w:date="2018-06-01T17:01:00Z"/>
                <w:rFonts w:ascii="Calibri" w:eastAsia="Times New Roman" w:hAnsi="Calibri" w:cs="Calibri"/>
                <w:color w:val="000000"/>
              </w:rPr>
            </w:pPr>
            <w:ins w:id="5509" w:author="Gladiator Gladiator" w:date="2018-06-01T17:01:00Z">
              <w:r w:rsidRPr="005F50D0">
                <w:rPr>
                  <w:rFonts w:ascii="Calibri" w:eastAsia="Times New Roman" w:hAnsi="Calibri" w:cs="Calibri"/>
                  <w:color w:val="000000"/>
                </w:rPr>
                <w:t>0.337</w:t>
              </w:r>
            </w:ins>
          </w:p>
        </w:tc>
        <w:tc>
          <w:tcPr>
            <w:tcW w:w="1101" w:type="dxa"/>
            <w:tcBorders>
              <w:top w:val="single" w:sz="4" w:space="0" w:color="F4B084"/>
              <w:left w:val="nil"/>
              <w:bottom w:val="single" w:sz="4" w:space="0" w:color="F4B084"/>
              <w:right w:val="nil"/>
            </w:tcBorders>
            <w:shd w:val="clear" w:color="auto" w:fill="auto"/>
            <w:noWrap/>
            <w:vAlign w:val="bottom"/>
            <w:hideMark/>
          </w:tcPr>
          <w:p w14:paraId="18906C94" w14:textId="77777777" w:rsidR="005F50D0" w:rsidRPr="005F50D0" w:rsidRDefault="005F50D0" w:rsidP="005F50D0">
            <w:pPr>
              <w:spacing w:after="0" w:line="240" w:lineRule="auto"/>
              <w:jc w:val="right"/>
              <w:rPr>
                <w:ins w:id="5510" w:author="Gladiator Gladiator" w:date="2018-06-01T17:01:00Z"/>
                <w:rFonts w:ascii="Calibri" w:eastAsia="Times New Roman" w:hAnsi="Calibri" w:cs="Calibri"/>
                <w:color w:val="000000"/>
              </w:rPr>
            </w:pPr>
            <w:ins w:id="5511" w:author="Gladiator Gladiator" w:date="2018-06-01T17:01:00Z">
              <w:r w:rsidRPr="005F50D0">
                <w:rPr>
                  <w:rFonts w:ascii="Calibri" w:eastAsia="Times New Roman" w:hAnsi="Calibri" w:cs="Calibri"/>
                  <w:color w:val="000000"/>
                </w:rPr>
                <w:t>0.320</w:t>
              </w:r>
            </w:ins>
          </w:p>
        </w:tc>
        <w:tc>
          <w:tcPr>
            <w:tcW w:w="969" w:type="dxa"/>
            <w:tcBorders>
              <w:top w:val="single" w:sz="4" w:space="0" w:color="F4B084"/>
              <w:left w:val="nil"/>
              <w:bottom w:val="single" w:sz="4" w:space="0" w:color="F4B084"/>
              <w:right w:val="single" w:sz="4" w:space="0" w:color="F4B084"/>
            </w:tcBorders>
            <w:shd w:val="clear" w:color="auto" w:fill="auto"/>
            <w:noWrap/>
            <w:vAlign w:val="bottom"/>
            <w:hideMark/>
          </w:tcPr>
          <w:p w14:paraId="77A21A51" w14:textId="77777777" w:rsidR="005F50D0" w:rsidRPr="005F50D0" w:rsidRDefault="005F50D0" w:rsidP="005F50D0">
            <w:pPr>
              <w:spacing w:after="0" w:line="240" w:lineRule="auto"/>
              <w:jc w:val="right"/>
              <w:rPr>
                <w:ins w:id="5512" w:author="Gladiator Gladiator" w:date="2018-06-01T17:01:00Z"/>
                <w:rFonts w:ascii="Calibri" w:eastAsia="Times New Roman" w:hAnsi="Calibri" w:cs="Calibri"/>
                <w:color w:val="000000"/>
              </w:rPr>
            </w:pPr>
            <w:ins w:id="5513" w:author="Gladiator Gladiator" w:date="2018-06-01T17:01:00Z">
              <w:r w:rsidRPr="005F50D0">
                <w:rPr>
                  <w:rFonts w:ascii="Calibri" w:eastAsia="Times New Roman" w:hAnsi="Calibri" w:cs="Calibri"/>
                  <w:color w:val="000000"/>
                </w:rPr>
                <w:t>0.320</w:t>
              </w:r>
            </w:ins>
          </w:p>
        </w:tc>
      </w:tr>
      <w:tr w:rsidR="005F50D0" w:rsidRPr="005F50D0" w14:paraId="7ACA4D9A" w14:textId="77777777" w:rsidTr="005F50D0">
        <w:trPr>
          <w:trHeight w:val="253"/>
          <w:ins w:id="5514" w:author="Gladiator Gladiator" w:date="2018-06-01T17:01:00Z"/>
          <w:trPrChange w:id="5515"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FCE4D6" w:fill="FCE4D6"/>
            <w:noWrap/>
            <w:vAlign w:val="bottom"/>
            <w:hideMark/>
            <w:tcPrChange w:id="5516" w:author="Gladiator Gladiator" w:date="2018-06-01T17:01: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2E3C26E5" w14:textId="77777777" w:rsidR="005F50D0" w:rsidRPr="005F50D0" w:rsidRDefault="005F50D0" w:rsidP="005F50D0">
            <w:pPr>
              <w:spacing w:after="0" w:line="240" w:lineRule="auto"/>
              <w:rPr>
                <w:ins w:id="5517" w:author="Gladiator Gladiator" w:date="2018-06-01T17:01:00Z"/>
                <w:rFonts w:ascii="Calibri" w:eastAsia="Times New Roman" w:hAnsi="Calibri" w:cs="Calibri"/>
                <w:color w:val="000000"/>
              </w:rPr>
            </w:pPr>
            <w:ins w:id="5518" w:author="Gladiator Gladiator" w:date="2018-06-01T17:01:00Z">
              <w:r w:rsidRPr="005F50D0">
                <w:rPr>
                  <w:rFonts w:ascii="Calibri" w:eastAsia="Times New Roman" w:hAnsi="Calibri" w:cs="Calibri"/>
                  <w:color w:val="000000"/>
                </w:rPr>
                <w:t>User 3</w:t>
              </w:r>
            </w:ins>
          </w:p>
        </w:tc>
        <w:tc>
          <w:tcPr>
            <w:tcW w:w="1141" w:type="dxa"/>
            <w:tcBorders>
              <w:top w:val="single" w:sz="4" w:space="0" w:color="F4B084"/>
              <w:left w:val="nil"/>
              <w:bottom w:val="single" w:sz="4" w:space="0" w:color="F4B084"/>
              <w:right w:val="nil"/>
            </w:tcBorders>
            <w:shd w:val="clear" w:color="FCE4D6" w:fill="FCE4D6"/>
            <w:noWrap/>
            <w:vAlign w:val="bottom"/>
            <w:hideMark/>
            <w:tcPrChange w:id="5519" w:author="Gladiator Gladiator" w:date="2018-06-01T17:01: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54ACE5C6" w14:textId="77777777" w:rsidR="005F50D0" w:rsidRPr="005F50D0" w:rsidRDefault="005F50D0" w:rsidP="005F50D0">
            <w:pPr>
              <w:spacing w:after="0" w:line="240" w:lineRule="auto"/>
              <w:rPr>
                <w:ins w:id="5520" w:author="Gladiator Gladiator" w:date="2018-06-01T17:01:00Z"/>
                <w:rFonts w:ascii="Calibri" w:eastAsia="Times New Roman" w:hAnsi="Calibri" w:cs="Calibri"/>
                <w:color w:val="000000"/>
              </w:rPr>
            </w:pPr>
            <w:ins w:id="5521" w:author="Gladiator Gladiator" w:date="2018-06-01T17:01:00Z">
              <w:r w:rsidRPr="005F50D0">
                <w:rPr>
                  <w:rFonts w:ascii="Calibri" w:eastAsia="Times New Roman" w:hAnsi="Calibri" w:cs="Calibri"/>
                  <w:color w:val="000000"/>
                </w:rPr>
                <w:t>relaxing</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522"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07F7BAD2" w14:textId="77777777" w:rsidR="005F50D0" w:rsidRPr="005F50D0" w:rsidRDefault="005F50D0" w:rsidP="005F50D0">
            <w:pPr>
              <w:spacing w:after="0" w:line="240" w:lineRule="auto"/>
              <w:jc w:val="right"/>
              <w:rPr>
                <w:ins w:id="5523" w:author="Gladiator Gladiator" w:date="2018-06-01T17:01:00Z"/>
                <w:rFonts w:ascii="Calibri" w:eastAsia="Times New Roman" w:hAnsi="Calibri" w:cs="Calibri"/>
                <w:color w:val="000000"/>
              </w:rPr>
            </w:pPr>
            <w:ins w:id="5524" w:author="Gladiator Gladiator" w:date="2018-06-01T17:01:00Z">
              <w:r w:rsidRPr="005F50D0">
                <w:rPr>
                  <w:rFonts w:ascii="Calibri" w:eastAsia="Times New Roman" w:hAnsi="Calibri" w:cs="Calibri"/>
                  <w:color w:val="000000"/>
                </w:rPr>
                <w:t>0.551</w:t>
              </w:r>
            </w:ins>
          </w:p>
        </w:tc>
        <w:tc>
          <w:tcPr>
            <w:tcW w:w="1061" w:type="dxa"/>
            <w:tcBorders>
              <w:top w:val="single" w:sz="4" w:space="0" w:color="F4B084"/>
              <w:left w:val="nil"/>
              <w:bottom w:val="single" w:sz="4" w:space="0" w:color="F4B084"/>
              <w:right w:val="nil"/>
            </w:tcBorders>
            <w:shd w:val="clear" w:color="FCE4D6" w:fill="FCE4D6"/>
            <w:noWrap/>
            <w:vAlign w:val="bottom"/>
            <w:hideMark/>
            <w:tcPrChange w:id="5525" w:author="Gladiator Gladiator" w:date="2018-06-01T17:01: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45C6AE41" w14:textId="77777777" w:rsidR="005F50D0" w:rsidRPr="005F50D0" w:rsidRDefault="005F50D0" w:rsidP="005F50D0">
            <w:pPr>
              <w:spacing w:after="0" w:line="240" w:lineRule="auto"/>
              <w:jc w:val="right"/>
              <w:rPr>
                <w:ins w:id="5526" w:author="Gladiator Gladiator" w:date="2018-06-01T17:01:00Z"/>
                <w:rFonts w:ascii="Calibri" w:eastAsia="Times New Roman" w:hAnsi="Calibri" w:cs="Calibri"/>
                <w:color w:val="000000"/>
              </w:rPr>
            </w:pPr>
            <w:ins w:id="5527" w:author="Gladiator Gladiator" w:date="2018-06-01T17:01:00Z">
              <w:r w:rsidRPr="005F50D0">
                <w:rPr>
                  <w:rFonts w:ascii="Calibri" w:eastAsia="Times New Roman" w:hAnsi="Calibri" w:cs="Calibri"/>
                  <w:color w:val="000000"/>
                </w:rPr>
                <w:t>0.506</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528"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7217D4A5" w14:textId="77777777" w:rsidR="005F50D0" w:rsidRPr="005F50D0" w:rsidRDefault="005F50D0" w:rsidP="005F50D0">
            <w:pPr>
              <w:spacing w:after="0" w:line="240" w:lineRule="auto"/>
              <w:jc w:val="right"/>
              <w:rPr>
                <w:ins w:id="5529" w:author="Gladiator Gladiator" w:date="2018-06-01T17:01:00Z"/>
                <w:rFonts w:ascii="Calibri" w:eastAsia="Times New Roman" w:hAnsi="Calibri" w:cs="Calibri"/>
                <w:color w:val="000000"/>
              </w:rPr>
            </w:pPr>
            <w:ins w:id="5530" w:author="Gladiator Gladiator" w:date="2018-06-01T17:01:00Z">
              <w:r w:rsidRPr="005F50D0">
                <w:rPr>
                  <w:rFonts w:ascii="Calibri" w:eastAsia="Times New Roman" w:hAnsi="Calibri" w:cs="Calibri"/>
                  <w:color w:val="000000"/>
                </w:rPr>
                <w:t>0.464</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531"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1745A066" w14:textId="77777777" w:rsidR="005F50D0" w:rsidRPr="005F50D0" w:rsidRDefault="005F50D0" w:rsidP="005F50D0">
            <w:pPr>
              <w:spacing w:after="0" w:line="240" w:lineRule="auto"/>
              <w:jc w:val="right"/>
              <w:rPr>
                <w:ins w:id="5532" w:author="Gladiator Gladiator" w:date="2018-06-01T17:01:00Z"/>
                <w:rFonts w:ascii="Calibri" w:eastAsia="Times New Roman" w:hAnsi="Calibri" w:cs="Calibri"/>
                <w:color w:val="000000"/>
              </w:rPr>
            </w:pPr>
            <w:ins w:id="5533" w:author="Gladiator Gladiator" w:date="2018-06-01T17:01:00Z">
              <w:r w:rsidRPr="005F50D0">
                <w:rPr>
                  <w:rFonts w:ascii="Calibri" w:eastAsia="Times New Roman" w:hAnsi="Calibri" w:cs="Calibri"/>
                  <w:color w:val="000000"/>
                </w:rPr>
                <w:t>0.429</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534"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6527369B" w14:textId="77777777" w:rsidR="005F50D0" w:rsidRPr="005F50D0" w:rsidRDefault="005F50D0" w:rsidP="005F50D0">
            <w:pPr>
              <w:spacing w:after="0" w:line="240" w:lineRule="auto"/>
              <w:jc w:val="right"/>
              <w:rPr>
                <w:ins w:id="5535" w:author="Gladiator Gladiator" w:date="2018-06-01T17:01:00Z"/>
                <w:rFonts w:ascii="Calibri" w:eastAsia="Times New Roman" w:hAnsi="Calibri" w:cs="Calibri"/>
                <w:color w:val="000000"/>
              </w:rPr>
            </w:pPr>
            <w:ins w:id="5536" w:author="Gladiator Gladiator" w:date="2018-06-01T17:01:00Z">
              <w:r w:rsidRPr="005F50D0">
                <w:rPr>
                  <w:rFonts w:ascii="Calibri" w:eastAsia="Times New Roman" w:hAnsi="Calibri" w:cs="Calibri"/>
                  <w:color w:val="000000"/>
                </w:rPr>
                <w:t>0.464</w:t>
              </w:r>
            </w:ins>
          </w:p>
        </w:tc>
        <w:tc>
          <w:tcPr>
            <w:tcW w:w="969" w:type="dxa"/>
            <w:tcBorders>
              <w:top w:val="single" w:sz="4" w:space="0" w:color="F4B084"/>
              <w:left w:val="nil"/>
              <w:bottom w:val="single" w:sz="4" w:space="0" w:color="F4B084"/>
              <w:right w:val="single" w:sz="4" w:space="0" w:color="F4B084"/>
            </w:tcBorders>
            <w:shd w:val="clear" w:color="FCE4D6" w:fill="FCE4D6"/>
            <w:noWrap/>
            <w:vAlign w:val="bottom"/>
            <w:hideMark/>
            <w:tcPrChange w:id="5537"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2C66B213" w14:textId="77777777" w:rsidR="005F50D0" w:rsidRPr="005F50D0" w:rsidRDefault="005F50D0" w:rsidP="005F50D0">
            <w:pPr>
              <w:spacing w:after="0" w:line="240" w:lineRule="auto"/>
              <w:jc w:val="right"/>
              <w:rPr>
                <w:ins w:id="5538" w:author="Gladiator Gladiator" w:date="2018-06-01T17:01:00Z"/>
                <w:rFonts w:ascii="Calibri" w:eastAsia="Times New Roman" w:hAnsi="Calibri" w:cs="Calibri"/>
                <w:color w:val="000000"/>
              </w:rPr>
            </w:pPr>
            <w:ins w:id="5539" w:author="Gladiator Gladiator" w:date="2018-06-01T17:01:00Z">
              <w:r w:rsidRPr="005F50D0">
                <w:rPr>
                  <w:rFonts w:ascii="Calibri" w:eastAsia="Times New Roman" w:hAnsi="Calibri" w:cs="Calibri"/>
                  <w:color w:val="000000"/>
                </w:rPr>
                <w:t>0.483</w:t>
              </w:r>
            </w:ins>
          </w:p>
        </w:tc>
      </w:tr>
      <w:tr w:rsidR="005F50D0" w:rsidRPr="005F50D0" w14:paraId="5739157D" w14:textId="77777777" w:rsidTr="005F50D0">
        <w:trPr>
          <w:trHeight w:val="253"/>
          <w:ins w:id="5540" w:author="Gladiator Gladiator" w:date="2018-06-01T17:01:00Z"/>
        </w:trPr>
        <w:tc>
          <w:tcPr>
            <w:tcW w:w="1915" w:type="dxa"/>
            <w:tcBorders>
              <w:top w:val="single" w:sz="4" w:space="0" w:color="F4B084"/>
              <w:left w:val="single" w:sz="4" w:space="0" w:color="F4B084"/>
              <w:bottom w:val="single" w:sz="4" w:space="0" w:color="F4B084"/>
              <w:right w:val="nil"/>
            </w:tcBorders>
            <w:shd w:val="clear" w:color="auto" w:fill="auto"/>
            <w:noWrap/>
            <w:vAlign w:val="bottom"/>
            <w:hideMark/>
          </w:tcPr>
          <w:p w14:paraId="3E1010D2" w14:textId="77777777" w:rsidR="005F50D0" w:rsidRPr="005F50D0" w:rsidRDefault="005F50D0" w:rsidP="005F50D0">
            <w:pPr>
              <w:spacing w:after="0" w:line="240" w:lineRule="auto"/>
              <w:rPr>
                <w:ins w:id="5541" w:author="Gladiator Gladiator" w:date="2018-06-01T17:01:00Z"/>
                <w:rFonts w:ascii="Calibri" w:eastAsia="Times New Roman" w:hAnsi="Calibri" w:cs="Calibri"/>
                <w:color w:val="000000"/>
              </w:rPr>
            </w:pPr>
            <w:ins w:id="5542" w:author="Gladiator Gladiator" w:date="2018-06-01T17:01:00Z">
              <w:r w:rsidRPr="005F50D0">
                <w:rPr>
                  <w:rFonts w:ascii="Calibri" w:eastAsia="Times New Roman" w:hAnsi="Calibri" w:cs="Calibri"/>
                  <w:color w:val="000000"/>
                </w:rPr>
                <w:t>User 3</w:t>
              </w:r>
            </w:ins>
          </w:p>
        </w:tc>
        <w:tc>
          <w:tcPr>
            <w:tcW w:w="1141" w:type="dxa"/>
            <w:tcBorders>
              <w:top w:val="single" w:sz="4" w:space="0" w:color="F4B084"/>
              <w:left w:val="nil"/>
              <w:bottom w:val="single" w:sz="4" w:space="0" w:color="F4B084"/>
              <w:right w:val="nil"/>
            </w:tcBorders>
            <w:shd w:val="clear" w:color="auto" w:fill="auto"/>
            <w:noWrap/>
            <w:vAlign w:val="bottom"/>
            <w:hideMark/>
          </w:tcPr>
          <w:p w14:paraId="09621625" w14:textId="77777777" w:rsidR="005F50D0" w:rsidRPr="005F50D0" w:rsidRDefault="005F50D0" w:rsidP="005F50D0">
            <w:pPr>
              <w:spacing w:after="0" w:line="240" w:lineRule="auto"/>
              <w:rPr>
                <w:ins w:id="5543" w:author="Gladiator Gladiator" w:date="2018-06-01T17:01:00Z"/>
                <w:rFonts w:ascii="Calibri" w:eastAsia="Times New Roman" w:hAnsi="Calibri" w:cs="Calibri"/>
                <w:color w:val="000000"/>
              </w:rPr>
            </w:pPr>
            <w:ins w:id="5544" w:author="Gladiator Gladiator" w:date="2018-06-01T17:01:00Z">
              <w:r w:rsidRPr="005F50D0">
                <w:rPr>
                  <w:rFonts w:ascii="Calibri" w:eastAsia="Times New Roman" w:hAnsi="Calibri" w:cs="Calibri"/>
                  <w:color w:val="000000"/>
                </w:rPr>
                <w:t>testing</w:t>
              </w:r>
            </w:ins>
          </w:p>
        </w:tc>
        <w:tc>
          <w:tcPr>
            <w:tcW w:w="1101" w:type="dxa"/>
            <w:tcBorders>
              <w:top w:val="single" w:sz="4" w:space="0" w:color="F4B084"/>
              <w:left w:val="nil"/>
              <w:bottom w:val="single" w:sz="4" w:space="0" w:color="F4B084"/>
              <w:right w:val="nil"/>
            </w:tcBorders>
            <w:shd w:val="clear" w:color="auto" w:fill="auto"/>
            <w:noWrap/>
            <w:vAlign w:val="bottom"/>
            <w:hideMark/>
          </w:tcPr>
          <w:p w14:paraId="12F8325B" w14:textId="77777777" w:rsidR="005F50D0" w:rsidRPr="005F50D0" w:rsidRDefault="005F50D0" w:rsidP="005F50D0">
            <w:pPr>
              <w:spacing w:after="0" w:line="240" w:lineRule="auto"/>
              <w:jc w:val="right"/>
              <w:rPr>
                <w:ins w:id="5545" w:author="Gladiator Gladiator" w:date="2018-06-01T17:01:00Z"/>
                <w:rFonts w:ascii="Calibri" w:eastAsia="Times New Roman" w:hAnsi="Calibri" w:cs="Calibri"/>
                <w:color w:val="000000"/>
              </w:rPr>
            </w:pPr>
            <w:ins w:id="5546" w:author="Gladiator Gladiator" w:date="2018-06-01T17:01:00Z">
              <w:r w:rsidRPr="005F50D0">
                <w:rPr>
                  <w:rFonts w:ascii="Calibri" w:eastAsia="Times New Roman" w:hAnsi="Calibri" w:cs="Calibri"/>
                  <w:color w:val="000000"/>
                </w:rPr>
                <w:t>0.476</w:t>
              </w:r>
            </w:ins>
          </w:p>
        </w:tc>
        <w:tc>
          <w:tcPr>
            <w:tcW w:w="1061" w:type="dxa"/>
            <w:tcBorders>
              <w:top w:val="single" w:sz="4" w:space="0" w:color="F4B084"/>
              <w:left w:val="nil"/>
              <w:bottom w:val="single" w:sz="4" w:space="0" w:color="F4B084"/>
              <w:right w:val="nil"/>
            </w:tcBorders>
            <w:shd w:val="clear" w:color="auto" w:fill="auto"/>
            <w:noWrap/>
            <w:vAlign w:val="bottom"/>
            <w:hideMark/>
          </w:tcPr>
          <w:p w14:paraId="56B08747" w14:textId="77777777" w:rsidR="005F50D0" w:rsidRPr="005F50D0" w:rsidRDefault="005F50D0" w:rsidP="005F50D0">
            <w:pPr>
              <w:spacing w:after="0" w:line="240" w:lineRule="auto"/>
              <w:jc w:val="right"/>
              <w:rPr>
                <w:ins w:id="5547" w:author="Gladiator Gladiator" w:date="2018-06-01T17:01:00Z"/>
                <w:rFonts w:ascii="Calibri" w:eastAsia="Times New Roman" w:hAnsi="Calibri" w:cs="Calibri"/>
                <w:color w:val="000000"/>
              </w:rPr>
            </w:pPr>
            <w:ins w:id="5548" w:author="Gladiator Gladiator" w:date="2018-06-01T17:01:00Z">
              <w:r w:rsidRPr="005F50D0">
                <w:rPr>
                  <w:rFonts w:ascii="Calibri" w:eastAsia="Times New Roman" w:hAnsi="Calibri" w:cs="Calibri"/>
                  <w:color w:val="000000"/>
                </w:rPr>
                <w:t>0.484</w:t>
              </w:r>
            </w:ins>
          </w:p>
        </w:tc>
        <w:tc>
          <w:tcPr>
            <w:tcW w:w="1082" w:type="dxa"/>
            <w:tcBorders>
              <w:top w:val="single" w:sz="4" w:space="0" w:color="F4B084"/>
              <w:left w:val="nil"/>
              <w:bottom w:val="single" w:sz="4" w:space="0" w:color="F4B084"/>
              <w:right w:val="nil"/>
            </w:tcBorders>
            <w:shd w:val="clear" w:color="auto" w:fill="auto"/>
            <w:noWrap/>
            <w:vAlign w:val="bottom"/>
            <w:hideMark/>
          </w:tcPr>
          <w:p w14:paraId="4D428DCD" w14:textId="77777777" w:rsidR="005F50D0" w:rsidRPr="005F50D0" w:rsidRDefault="005F50D0" w:rsidP="005F50D0">
            <w:pPr>
              <w:spacing w:after="0" w:line="240" w:lineRule="auto"/>
              <w:jc w:val="right"/>
              <w:rPr>
                <w:ins w:id="5549" w:author="Gladiator Gladiator" w:date="2018-06-01T17:01:00Z"/>
                <w:rFonts w:ascii="Calibri" w:eastAsia="Times New Roman" w:hAnsi="Calibri" w:cs="Calibri"/>
                <w:color w:val="000000"/>
              </w:rPr>
            </w:pPr>
            <w:ins w:id="5550" w:author="Gladiator Gladiator" w:date="2018-06-01T17:01:00Z">
              <w:r w:rsidRPr="005F50D0">
                <w:rPr>
                  <w:rFonts w:ascii="Calibri" w:eastAsia="Times New Roman" w:hAnsi="Calibri" w:cs="Calibri"/>
                  <w:color w:val="000000"/>
                </w:rPr>
                <w:t>0.486</w:t>
              </w:r>
            </w:ins>
          </w:p>
        </w:tc>
        <w:tc>
          <w:tcPr>
            <w:tcW w:w="1082" w:type="dxa"/>
            <w:tcBorders>
              <w:top w:val="single" w:sz="4" w:space="0" w:color="F4B084"/>
              <w:left w:val="nil"/>
              <w:bottom w:val="single" w:sz="4" w:space="0" w:color="F4B084"/>
              <w:right w:val="nil"/>
            </w:tcBorders>
            <w:shd w:val="clear" w:color="auto" w:fill="auto"/>
            <w:noWrap/>
            <w:vAlign w:val="bottom"/>
            <w:hideMark/>
          </w:tcPr>
          <w:p w14:paraId="0D46D79A" w14:textId="77777777" w:rsidR="005F50D0" w:rsidRPr="005F50D0" w:rsidRDefault="005F50D0" w:rsidP="005F50D0">
            <w:pPr>
              <w:spacing w:after="0" w:line="240" w:lineRule="auto"/>
              <w:jc w:val="right"/>
              <w:rPr>
                <w:ins w:id="5551" w:author="Gladiator Gladiator" w:date="2018-06-01T17:01:00Z"/>
                <w:rFonts w:ascii="Calibri" w:eastAsia="Times New Roman" w:hAnsi="Calibri" w:cs="Calibri"/>
                <w:color w:val="000000"/>
              </w:rPr>
            </w:pPr>
            <w:ins w:id="5552" w:author="Gladiator Gladiator" w:date="2018-06-01T17:01:00Z">
              <w:r w:rsidRPr="005F50D0">
                <w:rPr>
                  <w:rFonts w:ascii="Calibri" w:eastAsia="Times New Roman" w:hAnsi="Calibri" w:cs="Calibri"/>
                  <w:color w:val="000000"/>
                </w:rPr>
                <w:t>0.505</w:t>
              </w:r>
            </w:ins>
          </w:p>
        </w:tc>
        <w:tc>
          <w:tcPr>
            <w:tcW w:w="1101" w:type="dxa"/>
            <w:tcBorders>
              <w:top w:val="single" w:sz="4" w:space="0" w:color="F4B084"/>
              <w:left w:val="nil"/>
              <w:bottom w:val="single" w:sz="4" w:space="0" w:color="F4B084"/>
              <w:right w:val="nil"/>
            </w:tcBorders>
            <w:shd w:val="clear" w:color="auto" w:fill="auto"/>
            <w:noWrap/>
            <w:vAlign w:val="bottom"/>
            <w:hideMark/>
          </w:tcPr>
          <w:p w14:paraId="71C9F886" w14:textId="77777777" w:rsidR="005F50D0" w:rsidRPr="005F50D0" w:rsidRDefault="005F50D0" w:rsidP="005F50D0">
            <w:pPr>
              <w:spacing w:after="0" w:line="240" w:lineRule="auto"/>
              <w:jc w:val="right"/>
              <w:rPr>
                <w:ins w:id="5553" w:author="Gladiator Gladiator" w:date="2018-06-01T17:01:00Z"/>
                <w:rFonts w:ascii="Calibri" w:eastAsia="Times New Roman" w:hAnsi="Calibri" w:cs="Calibri"/>
                <w:color w:val="000000"/>
              </w:rPr>
            </w:pPr>
            <w:ins w:id="5554" w:author="Gladiator Gladiator" w:date="2018-06-01T17:01:00Z">
              <w:r w:rsidRPr="005F50D0">
                <w:rPr>
                  <w:rFonts w:ascii="Calibri" w:eastAsia="Times New Roman" w:hAnsi="Calibri" w:cs="Calibri"/>
                  <w:color w:val="000000"/>
                </w:rPr>
                <w:t>0.501</w:t>
              </w:r>
            </w:ins>
          </w:p>
        </w:tc>
        <w:tc>
          <w:tcPr>
            <w:tcW w:w="969" w:type="dxa"/>
            <w:tcBorders>
              <w:top w:val="single" w:sz="4" w:space="0" w:color="F4B084"/>
              <w:left w:val="nil"/>
              <w:bottom w:val="single" w:sz="4" w:space="0" w:color="F4B084"/>
              <w:right w:val="single" w:sz="4" w:space="0" w:color="F4B084"/>
            </w:tcBorders>
            <w:shd w:val="clear" w:color="auto" w:fill="auto"/>
            <w:noWrap/>
            <w:vAlign w:val="bottom"/>
            <w:hideMark/>
          </w:tcPr>
          <w:p w14:paraId="6C5014C1" w14:textId="77777777" w:rsidR="005F50D0" w:rsidRPr="005F50D0" w:rsidRDefault="005F50D0" w:rsidP="005F50D0">
            <w:pPr>
              <w:spacing w:after="0" w:line="240" w:lineRule="auto"/>
              <w:jc w:val="right"/>
              <w:rPr>
                <w:ins w:id="5555" w:author="Gladiator Gladiator" w:date="2018-06-01T17:01:00Z"/>
                <w:rFonts w:ascii="Calibri" w:eastAsia="Times New Roman" w:hAnsi="Calibri" w:cs="Calibri"/>
                <w:color w:val="000000"/>
              </w:rPr>
            </w:pPr>
            <w:ins w:id="5556" w:author="Gladiator Gladiator" w:date="2018-06-01T17:01:00Z">
              <w:r w:rsidRPr="005F50D0">
                <w:rPr>
                  <w:rFonts w:ascii="Calibri" w:eastAsia="Times New Roman" w:hAnsi="Calibri" w:cs="Calibri"/>
                  <w:color w:val="000000"/>
                </w:rPr>
                <w:t>0.491</w:t>
              </w:r>
            </w:ins>
          </w:p>
        </w:tc>
      </w:tr>
      <w:tr w:rsidR="005F50D0" w:rsidRPr="005F50D0" w14:paraId="4E593ABC" w14:textId="77777777" w:rsidTr="005F50D0">
        <w:trPr>
          <w:trHeight w:val="253"/>
          <w:ins w:id="5557" w:author="Gladiator Gladiator" w:date="2018-06-01T17:01:00Z"/>
          <w:trPrChange w:id="5558"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FCE4D6" w:fill="FCE4D6"/>
            <w:noWrap/>
            <w:vAlign w:val="bottom"/>
            <w:hideMark/>
            <w:tcPrChange w:id="5559" w:author="Gladiator Gladiator" w:date="2018-06-01T17:01: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43FA5379" w14:textId="77777777" w:rsidR="005F50D0" w:rsidRPr="005F50D0" w:rsidRDefault="005F50D0" w:rsidP="005F50D0">
            <w:pPr>
              <w:spacing w:after="0" w:line="240" w:lineRule="auto"/>
              <w:rPr>
                <w:ins w:id="5560" w:author="Gladiator Gladiator" w:date="2018-06-01T17:01:00Z"/>
                <w:rFonts w:ascii="Calibri" w:eastAsia="Times New Roman" w:hAnsi="Calibri" w:cs="Calibri"/>
                <w:color w:val="000000"/>
              </w:rPr>
            </w:pPr>
            <w:ins w:id="5561" w:author="Gladiator Gladiator" w:date="2018-06-01T17:01:00Z">
              <w:r w:rsidRPr="005F50D0">
                <w:rPr>
                  <w:rFonts w:ascii="Calibri" w:eastAsia="Times New Roman" w:hAnsi="Calibri" w:cs="Calibri"/>
                  <w:color w:val="000000"/>
                </w:rPr>
                <w:t>User 4</w:t>
              </w:r>
            </w:ins>
          </w:p>
        </w:tc>
        <w:tc>
          <w:tcPr>
            <w:tcW w:w="1141" w:type="dxa"/>
            <w:tcBorders>
              <w:top w:val="single" w:sz="4" w:space="0" w:color="F4B084"/>
              <w:left w:val="nil"/>
              <w:bottom w:val="single" w:sz="4" w:space="0" w:color="F4B084"/>
              <w:right w:val="nil"/>
            </w:tcBorders>
            <w:shd w:val="clear" w:color="FCE4D6" w:fill="FCE4D6"/>
            <w:noWrap/>
            <w:vAlign w:val="bottom"/>
            <w:hideMark/>
            <w:tcPrChange w:id="5562" w:author="Gladiator Gladiator" w:date="2018-06-01T17:01: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7561147B" w14:textId="77777777" w:rsidR="005F50D0" w:rsidRPr="005F50D0" w:rsidRDefault="005F50D0" w:rsidP="005F50D0">
            <w:pPr>
              <w:spacing w:after="0" w:line="240" w:lineRule="auto"/>
              <w:rPr>
                <w:ins w:id="5563" w:author="Gladiator Gladiator" w:date="2018-06-01T17:01:00Z"/>
                <w:rFonts w:ascii="Calibri" w:eastAsia="Times New Roman" w:hAnsi="Calibri" w:cs="Calibri"/>
                <w:color w:val="000000"/>
              </w:rPr>
            </w:pPr>
            <w:ins w:id="5564" w:author="Gladiator Gladiator" w:date="2018-06-01T17:01:00Z">
              <w:r w:rsidRPr="005F50D0">
                <w:rPr>
                  <w:rFonts w:ascii="Calibri" w:eastAsia="Times New Roman" w:hAnsi="Calibri" w:cs="Calibri"/>
                  <w:color w:val="000000"/>
                </w:rPr>
                <w:t>relaxing</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565"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285BB67C" w14:textId="77777777" w:rsidR="005F50D0" w:rsidRPr="005F50D0" w:rsidRDefault="005F50D0" w:rsidP="005F50D0">
            <w:pPr>
              <w:spacing w:after="0" w:line="240" w:lineRule="auto"/>
              <w:jc w:val="right"/>
              <w:rPr>
                <w:ins w:id="5566" w:author="Gladiator Gladiator" w:date="2018-06-01T17:01:00Z"/>
                <w:rFonts w:ascii="Calibri" w:eastAsia="Times New Roman" w:hAnsi="Calibri" w:cs="Calibri"/>
                <w:color w:val="000000"/>
              </w:rPr>
            </w:pPr>
            <w:ins w:id="5567" w:author="Gladiator Gladiator" w:date="2018-06-01T17:01:00Z">
              <w:r w:rsidRPr="005F50D0">
                <w:rPr>
                  <w:rFonts w:ascii="Calibri" w:eastAsia="Times New Roman" w:hAnsi="Calibri" w:cs="Calibri"/>
                  <w:color w:val="000000"/>
                </w:rPr>
                <w:t>0.267</w:t>
              </w:r>
            </w:ins>
          </w:p>
        </w:tc>
        <w:tc>
          <w:tcPr>
            <w:tcW w:w="1061" w:type="dxa"/>
            <w:tcBorders>
              <w:top w:val="single" w:sz="4" w:space="0" w:color="F4B084"/>
              <w:left w:val="nil"/>
              <w:bottom w:val="single" w:sz="4" w:space="0" w:color="F4B084"/>
              <w:right w:val="nil"/>
            </w:tcBorders>
            <w:shd w:val="clear" w:color="FCE4D6" w:fill="FCE4D6"/>
            <w:noWrap/>
            <w:vAlign w:val="bottom"/>
            <w:hideMark/>
            <w:tcPrChange w:id="5568" w:author="Gladiator Gladiator" w:date="2018-06-01T17:01: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61747A01" w14:textId="77777777" w:rsidR="005F50D0" w:rsidRPr="005F50D0" w:rsidRDefault="005F50D0" w:rsidP="005F50D0">
            <w:pPr>
              <w:spacing w:after="0" w:line="240" w:lineRule="auto"/>
              <w:jc w:val="right"/>
              <w:rPr>
                <w:ins w:id="5569" w:author="Gladiator Gladiator" w:date="2018-06-01T17:01:00Z"/>
                <w:rFonts w:ascii="Calibri" w:eastAsia="Times New Roman" w:hAnsi="Calibri" w:cs="Calibri"/>
                <w:color w:val="000000"/>
              </w:rPr>
            </w:pPr>
            <w:ins w:id="5570" w:author="Gladiator Gladiator" w:date="2018-06-01T17:01:00Z">
              <w:r w:rsidRPr="005F50D0">
                <w:rPr>
                  <w:rFonts w:ascii="Calibri" w:eastAsia="Times New Roman" w:hAnsi="Calibri" w:cs="Calibri"/>
                  <w:color w:val="000000"/>
                </w:rPr>
                <w:t>0.245</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571"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4C7952BA" w14:textId="77777777" w:rsidR="005F50D0" w:rsidRPr="005F50D0" w:rsidRDefault="005F50D0" w:rsidP="005F50D0">
            <w:pPr>
              <w:spacing w:after="0" w:line="240" w:lineRule="auto"/>
              <w:jc w:val="right"/>
              <w:rPr>
                <w:ins w:id="5572" w:author="Gladiator Gladiator" w:date="2018-06-01T17:01:00Z"/>
                <w:rFonts w:ascii="Calibri" w:eastAsia="Times New Roman" w:hAnsi="Calibri" w:cs="Calibri"/>
                <w:color w:val="000000"/>
              </w:rPr>
            </w:pPr>
            <w:ins w:id="5573" w:author="Gladiator Gladiator" w:date="2018-06-01T17:01:00Z">
              <w:r w:rsidRPr="005F50D0">
                <w:rPr>
                  <w:rFonts w:ascii="Calibri" w:eastAsia="Times New Roman" w:hAnsi="Calibri" w:cs="Calibri"/>
                  <w:color w:val="000000"/>
                </w:rPr>
                <w:t>0.218</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574"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656785A8" w14:textId="77777777" w:rsidR="005F50D0" w:rsidRPr="005F50D0" w:rsidRDefault="005F50D0" w:rsidP="005F50D0">
            <w:pPr>
              <w:spacing w:after="0" w:line="240" w:lineRule="auto"/>
              <w:jc w:val="right"/>
              <w:rPr>
                <w:ins w:id="5575" w:author="Gladiator Gladiator" w:date="2018-06-01T17:01:00Z"/>
                <w:rFonts w:ascii="Calibri" w:eastAsia="Times New Roman" w:hAnsi="Calibri" w:cs="Calibri"/>
                <w:color w:val="000000"/>
              </w:rPr>
            </w:pPr>
            <w:ins w:id="5576" w:author="Gladiator Gladiator" w:date="2018-06-01T17:01:00Z">
              <w:r w:rsidRPr="005F50D0">
                <w:rPr>
                  <w:rFonts w:ascii="Calibri" w:eastAsia="Times New Roman" w:hAnsi="Calibri" w:cs="Calibri"/>
                  <w:color w:val="000000"/>
                </w:rPr>
                <w:t>0.193</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577"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4F7F60F0" w14:textId="77777777" w:rsidR="005F50D0" w:rsidRPr="005F50D0" w:rsidRDefault="005F50D0" w:rsidP="005F50D0">
            <w:pPr>
              <w:spacing w:after="0" w:line="240" w:lineRule="auto"/>
              <w:jc w:val="right"/>
              <w:rPr>
                <w:ins w:id="5578" w:author="Gladiator Gladiator" w:date="2018-06-01T17:01:00Z"/>
                <w:rFonts w:ascii="Calibri" w:eastAsia="Times New Roman" w:hAnsi="Calibri" w:cs="Calibri"/>
                <w:color w:val="000000"/>
              </w:rPr>
            </w:pPr>
            <w:ins w:id="5579" w:author="Gladiator Gladiator" w:date="2018-06-01T17:01:00Z">
              <w:r w:rsidRPr="005F50D0">
                <w:rPr>
                  <w:rFonts w:ascii="Calibri" w:eastAsia="Times New Roman" w:hAnsi="Calibri" w:cs="Calibri"/>
                  <w:color w:val="000000"/>
                </w:rPr>
                <w:t>0.178</w:t>
              </w:r>
            </w:ins>
          </w:p>
        </w:tc>
        <w:tc>
          <w:tcPr>
            <w:tcW w:w="969" w:type="dxa"/>
            <w:tcBorders>
              <w:top w:val="single" w:sz="4" w:space="0" w:color="F4B084"/>
              <w:left w:val="nil"/>
              <w:bottom w:val="single" w:sz="4" w:space="0" w:color="F4B084"/>
              <w:right w:val="single" w:sz="4" w:space="0" w:color="F4B084"/>
            </w:tcBorders>
            <w:shd w:val="clear" w:color="FCE4D6" w:fill="FCE4D6"/>
            <w:noWrap/>
            <w:vAlign w:val="bottom"/>
            <w:hideMark/>
            <w:tcPrChange w:id="5580"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64B6A809" w14:textId="77777777" w:rsidR="005F50D0" w:rsidRPr="005F50D0" w:rsidRDefault="005F50D0" w:rsidP="005F50D0">
            <w:pPr>
              <w:spacing w:after="0" w:line="240" w:lineRule="auto"/>
              <w:jc w:val="right"/>
              <w:rPr>
                <w:ins w:id="5581" w:author="Gladiator Gladiator" w:date="2018-06-01T17:01:00Z"/>
                <w:rFonts w:ascii="Calibri" w:eastAsia="Times New Roman" w:hAnsi="Calibri" w:cs="Calibri"/>
                <w:color w:val="000000"/>
              </w:rPr>
            </w:pPr>
            <w:ins w:id="5582" w:author="Gladiator Gladiator" w:date="2018-06-01T17:01:00Z">
              <w:r w:rsidRPr="005F50D0">
                <w:rPr>
                  <w:rFonts w:ascii="Calibri" w:eastAsia="Times New Roman" w:hAnsi="Calibri" w:cs="Calibri"/>
                  <w:color w:val="000000"/>
                </w:rPr>
                <w:t>0.220</w:t>
              </w:r>
            </w:ins>
          </w:p>
        </w:tc>
      </w:tr>
      <w:tr w:rsidR="005F50D0" w:rsidRPr="005F50D0" w14:paraId="55FE232C" w14:textId="77777777" w:rsidTr="005F50D0">
        <w:trPr>
          <w:trHeight w:val="253"/>
          <w:ins w:id="5583" w:author="Gladiator Gladiator" w:date="2018-06-01T17:01:00Z"/>
        </w:trPr>
        <w:tc>
          <w:tcPr>
            <w:tcW w:w="1915" w:type="dxa"/>
            <w:tcBorders>
              <w:top w:val="single" w:sz="4" w:space="0" w:color="F4B084"/>
              <w:left w:val="single" w:sz="4" w:space="0" w:color="F4B084"/>
              <w:bottom w:val="single" w:sz="4" w:space="0" w:color="F4B084"/>
              <w:right w:val="nil"/>
            </w:tcBorders>
            <w:shd w:val="clear" w:color="auto" w:fill="auto"/>
            <w:noWrap/>
            <w:vAlign w:val="bottom"/>
            <w:hideMark/>
          </w:tcPr>
          <w:p w14:paraId="502F137D" w14:textId="77777777" w:rsidR="005F50D0" w:rsidRPr="005F50D0" w:rsidRDefault="005F50D0" w:rsidP="005F50D0">
            <w:pPr>
              <w:spacing w:after="0" w:line="240" w:lineRule="auto"/>
              <w:rPr>
                <w:ins w:id="5584" w:author="Gladiator Gladiator" w:date="2018-06-01T17:01:00Z"/>
                <w:rFonts w:ascii="Calibri" w:eastAsia="Times New Roman" w:hAnsi="Calibri" w:cs="Calibri"/>
                <w:color w:val="000000"/>
              </w:rPr>
            </w:pPr>
            <w:ins w:id="5585" w:author="Gladiator Gladiator" w:date="2018-06-01T17:01:00Z">
              <w:r w:rsidRPr="005F50D0">
                <w:rPr>
                  <w:rFonts w:ascii="Calibri" w:eastAsia="Times New Roman" w:hAnsi="Calibri" w:cs="Calibri"/>
                  <w:color w:val="000000"/>
                </w:rPr>
                <w:t>User 4</w:t>
              </w:r>
            </w:ins>
          </w:p>
        </w:tc>
        <w:tc>
          <w:tcPr>
            <w:tcW w:w="1141" w:type="dxa"/>
            <w:tcBorders>
              <w:top w:val="single" w:sz="4" w:space="0" w:color="F4B084"/>
              <w:left w:val="nil"/>
              <w:bottom w:val="single" w:sz="4" w:space="0" w:color="F4B084"/>
              <w:right w:val="nil"/>
            </w:tcBorders>
            <w:shd w:val="clear" w:color="auto" w:fill="auto"/>
            <w:noWrap/>
            <w:vAlign w:val="bottom"/>
            <w:hideMark/>
          </w:tcPr>
          <w:p w14:paraId="390B9068" w14:textId="77777777" w:rsidR="005F50D0" w:rsidRPr="005F50D0" w:rsidRDefault="005F50D0" w:rsidP="005F50D0">
            <w:pPr>
              <w:spacing w:after="0" w:line="240" w:lineRule="auto"/>
              <w:rPr>
                <w:ins w:id="5586" w:author="Gladiator Gladiator" w:date="2018-06-01T17:01:00Z"/>
                <w:rFonts w:ascii="Calibri" w:eastAsia="Times New Roman" w:hAnsi="Calibri" w:cs="Calibri"/>
                <w:color w:val="000000"/>
              </w:rPr>
            </w:pPr>
            <w:ins w:id="5587" w:author="Gladiator Gladiator" w:date="2018-06-01T17:01:00Z">
              <w:r w:rsidRPr="005F50D0">
                <w:rPr>
                  <w:rFonts w:ascii="Calibri" w:eastAsia="Times New Roman" w:hAnsi="Calibri" w:cs="Calibri"/>
                  <w:color w:val="000000"/>
                </w:rPr>
                <w:t>testing</w:t>
              </w:r>
            </w:ins>
          </w:p>
        </w:tc>
        <w:tc>
          <w:tcPr>
            <w:tcW w:w="1101" w:type="dxa"/>
            <w:tcBorders>
              <w:top w:val="single" w:sz="4" w:space="0" w:color="F4B084"/>
              <w:left w:val="nil"/>
              <w:bottom w:val="single" w:sz="4" w:space="0" w:color="F4B084"/>
              <w:right w:val="nil"/>
            </w:tcBorders>
            <w:shd w:val="clear" w:color="auto" w:fill="auto"/>
            <w:noWrap/>
            <w:vAlign w:val="bottom"/>
            <w:hideMark/>
          </w:tcPr>
          <w:p w14:paraId="0BAFB223" w14:textId="77777777" w:rsidR="005F50D0" w:rsidRPr="005F50D0" w:rsidRDefault="005F50D0" w:rsidP="005F50D0">
            <w:pPr>
              <w:spacing w:after="0" w:line="240" w:lineRule="auto"/>
              <w:jc w:val="right"/>
              <w:rPr>
                <w:ins w:id="5588" w:author="Gladiator Gladiator" w:date="2018-06-01T17:01:00Z"/>
                <w:rFonts w:ascii="Calibri" w:eastAsia="Times New Roman" w:hAnsi="Calibri" w:cs="Calibri"/>
                <w:color w:val="000000"/>
              </w:rPr>
            </w:pPr>
            <w:ins w:id="5589" w:author="Gladiator Gladiator" w:date="2018-06-01T17:01:00Z">
              <w:r w:rsidRPr="005F50D0">
                <w:rPr>
                  <w:rFonts w:ascii="Calibri" w:eastAsia="Times New Roman" w:hAnsi="Calibri" w:cs="Calibri"/>
                  <w:color w:val="000000"/>
                </w:rPr>
                <w:t>0.373</w:t>
              </w:r>
            </w:ins>
          </w:p>
        </w:tc>
        <w:tc>
          <w:tcPr>
            <w:tcW w:w="1061" w:type="dxa"/>
            <w:tcBorders>
              <w:top w:val="single" w:sz="4" w:space="0" w:color="F4B084"/>
              <w:left w:val="nil"/>
              <w:bottom w:val="single" w:sz="4" w:space="0" w:color="F4B084"/>
              <w:right w:val="nil"/>
            </w:tcBorders>
            <w:shd w:val="clear" w:color="auto" w:fill="auto"/>
            <w:noWrap/>
            <w:vAlign w:val="bottom"/>
            <w:hideMark/>
          </w:tcPr>
          <w:p w14:paraId="6E519FB6" w14:textId="77777777" w:rsidR="005F50D0" w:rsidRPr="005F50D0" w:rsidRDefault="005F50D0" w:rsidP="005F50D0">
            <w:pPr>
              <w:spacing w:after="0" w:line="240" w:lineRule="auto"/>
              <w:jc w:val="right"/>
              <w:rPr>
                <w:ins w:id="5590" w:author="Gladiator Gladiator" w:date="2018-06-01T17:01:00Z"/>
                <w:rFonts w:ascii="Calibri" w:eastAsia="Times New Roman" w:hAnsi="Calibri" w:cs="Calibri"/>
                <w:color w:val="000000"/>
              </w:rPr>
            </w:pPr>
            <w:ins w:id="5591" w:author="Gladiator Gladiator" w:date="2018-06-01T17:01:00Z">
              <w:r w:rsidRPr="005F50D0">
                <w:rPr>
                  <w:rFonts w:ascii="Calibri" w:eastAsia="Times New Roman" w:hAnsi="Calibri" w:cs="Calibri"/>
                  <w:color w:val="000000"/>
                </w:rPr>
                <w:t>0.329</w:t>
              </w:r>
            </w:ins>
          </w:p>
        </w:tc>
        <w:tc>
          <w:tcPr>
            <w:tcW w:w="1082" w:type="dxa"/>
            <w:tcBorders>
              <w:top w:val="single" w:sz="4" w:space="0" w:color="F4B084"/>
              <w:left w:val="nil"/>
              <w:bottom w:val="single" w:sz="4" w:space="0" w:color="F4B084"/>
              <w:right w:val="nil"/>
            </w:tcBorders>
            <w:shd w:val="clear" w:color="auto" w:fill="auto"/>
            <w:noWrap/>
            <w:vAlign w:val="bottom"/>
            <w:hideMark/>
          </w:tcPr>
          <w:p w14:paraId="4C68EF65" w14:textId="77777777" w:rsidR="005F50D0" w:rsidRPr="005F50D0" w:rsidRDefault="005F50D0" w:rsidP="005F50D0">
            <w:pPr>
              <w:spacing w:after="0" w:line="240" w:lineRule="auto"/>
              <w:jc w:val="right"/>
              <w:rPr>
                <w:ins w:id="5592" w:author="Gladiator Gladiator" w:date="2018-06-01T17:01:00Z"/>
                <w:rFonts w:ascii="Calibri" w:eastAsia="Times New Roman" w:hAnsi="Calibri" w:cs="Calibri"/>
                <w:color w:val="000000"/>
              </w:rPr>
            </w:pPr>
            <w:ins w:id="5593" w:author="Gladiator Gladiator" w:date="2018-06-01T17:01:00Z">
              <w:r w:rsidRPr="005F50D0">
                <w:rPr>
                  <w:rFonts w:ascii="Calibri" w:eastAsia="Times New Roman" w:hAnsi="Calibri" w:cs="Calibri"/>
                  <w:color w:val="000000"/>
                </w:rPr>
                <w:t>0.404</w:t>
              </w:r>
            </w:ins>
          </w:p>
        </w:tc>
        <w:tc>
          <w:tcPr>
            <w:tcW w:w="1082" w:type="dxa"/>
            <w:tcBorders>
              <w:top w:val="single" w:sz="4" w:space="0" w:color="F4B084"/>
              <w:left w:val="nil"/>
              <w:bottom w:val="single" w:sz="4" w:space="0" w:color="F4B084"/>
              <w:right w:val="nil"/>
            </w:tcBorders>
            <w:shd w:val="clear" w:color="auto" w:fill="auto"/>
            <w:noWrap/>
            <w:vAlign w:val="bottom"/>
            <w:hideMark/>
          </w:tcPr>
          <w:p w14:paraId="70B4CD48" w14:textId="77777777" w:rsidR="005F50D0" w:rsidRPr="005F50D0" w:rsidRDefault="005F50D0" w:rsidP="005F50D0">
            <w:pPr>
              <w:spacing w:after="0" w:line="240" w:lineRule="auto"/>
              <w:jc w:val="right"/>
              <w:rPr>
                <w:ins w:id="5594" w:author="Gladiator Gladiator" w:date="2018-06-01T17:01:00Z"/>
                <w:rFonts w:ascii="Calibri" w:eastAsia="Times New Roman" w:hAnsi="Calibri" w:cs="Calibri"/>
                <w:color w:val="000000"/>
              </w:rPr>
            </w:pPr>
            <w:ins w:id="5595" w:author="Gladiator Gladiator" w:date="2018-06-01T17:01:00Z">
              <w:r w:rsidRPr="005F50D0">
                <w:rPr>
                  <w:rFonts w:ascii="Calibri" w:eastAsia="Times New Roman" w:hAnsi="Calibri" w:cs="Calibri"/>
                  <w:color w:val="000000"/>
                </w:rPr>
                <w:t>0.399</w:t>
              </w:r>
            </w:ins>
          </w:p>
        </w:tc>
        <w:tc>
          <w:tcPr>
            <w:tcW w:w="1101" w:type="dxa"/>
            <w:tcBorders>
              <w:top w:val="single" w:sz="4" w:space="0" w:color="F4B084"/>
              <w:left w:val="nil"/>
              <w:bottom w:val="single" w:sz="4" w:space="0" w:color="F4B084"/>
              <w:right w:val="nil"/>
            </w:tcBorders>
            <w:shd w:val="clear" w:color="auto" w:fill="auto"/>
            <w:noWrap/>
            <w:vAlign w:val="bottom"/>
            <w:hideMark/>
          </w:tcPr>
          <w:p w14:paraId="633429F5" w14:textId="77777777" w:rsidR="005F50D0" w:rsidRPr="005F50D0" w:rsidRDefault="005F50D0" w:rsidP="005F50D0">
            <w:pPr>
              <w:spacing w:after="0" w:line="240" w:lineRule="auto"/>
              <w:jc w:val="right"/>
              <w:rPr>
                <w:ins w:id="5596" w:author="Gladiator Gladiator" w:date="2018-06-01T17:01:00Z"/>
                <w:rFonts w:ascii="Calibri" w:eastAsia="Times New Roman" w:hAnsi="Calibri" w:cs="Calibri"/>
                <w:color w:val="000000"/>
              </w:rPr>
            </w:pPr>
            <w:ins w:id="5597" w:author="Gladiator Gladiator" w:date="2018-06-01T17:01:00Z">
              <w:r w:rsidRPr="005F50D0">
                <w:rPr>
                  <w:rFonts w:ascii="Calibri" w:eastAsia="Times New Roman" w:hAnsi="Calibri" w:cs="Calibri"/>
                  <w:color w:val="000000"/>
                </w:rPr>
                <w:t>0.361</w:t>
              </w:r>
            </w:ins>
          </w:p>
        </w:tc>
        <w:tc>
          <w:tcPr>
            <w:tcW w:w="969" w:type="dxa"/>
            <w:tcBorders>
              <w:top w:val="single" w:sz="4" w:space="0" w:color="F4B084"/>
              <w:left w:val="nil"/>
              <w:bottom w:val="single" w:sz="4" w:space="0" w:color="F4B084"/>
              <w:right w:val="single" w:sz="4" w:space="0" w:color="F4B084"/>
            </w:tcBorders>
            <w:shd w:val="clear" w:color="auto" w:fill="auto"/>
            <w:noWrap/>
            <w:vAlign w:val="bottom"/>
            <w:hideMark/>
          </w:tcPr>
          <w:p w14:paraId="633A7DEF" w14:textId="77777777" w:rsidR="005F50D0" w:rsidRPr="005F50D0" w:rsidRDefault="005F50D0" w:rsidP="005F50D0">
            <w:pPr>
              <w:spacing w:after="0" w:line="240" w:lineRule="auto"/>
              <w:jc w:val="right"/>
              <w:rPr>
                <w:ins w:id="5598" w:author="Gladiator Gladiator" w:date="2018-06-01T17:01:00Z"/>
                <w:rFonts w:ascii="Calibri" w:eastAsia="Times New Roman" w:hAnsi="Calibri" w:cs="Calibri"/>
                <w:color w:val="000000"/>
              </w:rPr>
            </w:pPr>
            <w:ins w:id="5599" w:author="Gladiator Gladiator" w:date="2018-06-01T17:01:00Z">
              <w:r w:rsidRPr="005F50D0">
                <w:rPr>
                  <w:rFonts w:ascii="Calibri" w:eastAsia="Times New Roman" w:hAnsi="Calibri" w:cs="Calibri"/>
                  <w:color w:val="000000"/>
                </w:rPr>
                <w:t>0.373</w:t>
              </w:r>
            </w:ins>
          </w:p>
        </w:tc>
      </w:tr>
      <w:tr w:rsidR="005F50D0" w:rsidRPr="005F50D0" w14:paraId="77633517" w14:textId="77777777" w:rsidTr="005F50D0">
        <w:trPr>
          <w:trHeight w:val="253"/>
          <w:ins w:id="5600" w:author="Gladiator Gladiator" w:date="2018-06-01T17:01:00Z"/>
          <w:trPrChange w:id="5601"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FCE4D6" w:fill="FCE4D6"/>
            <w:noWrap/>
            <w:vAlign w:val="bottom"/>
            <w:hideMark/>
            <w:tcPrChange w:id="5602" w:author="Gladiator Gladiator" w:date="2018-06-01T17:01: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119837AA" w14:textId="77777777" w:rsidR="005F50D0" w:rsidRPr="005F50D0" w:rsidRDefault="005F50D0" w:rsidP="005F50D0">
            <w:pPr>
              <w:spacing w:after="0" w:line="240" w:lineRule="auto"/>
              <w:rPr>
                <w:ins w:id="5603" w:author="Gladiator Gladiator" w:date="2018-06-01T17:01:00Z"/>
                <w:rFonts w:ascii="Calibri" w:eastAsia="Times New Roman" w:hAnsi="Calibri" w:cs="Calibri"/>
                <w:color w:val="000000"/>
              </w:rPr>
            </w:pPr>
            <w:ins w:id="5604" w:author="Gladiator Gladiator" w:date="2018-06-01T17:01:00Z">
              <w:r w:rsidRPr="005F50D0">
                <w:rPr>
                  <w:rFonts w:ascii="Calibri" w:eastAsia="Times New Roman" w:hAnsi="Calibri" w:cs="Calibri"/>
                  <w:color w:val="000000"/>
                </w:rPr>
                <w:t>User 5</w:t>
              </w:r>
            </w:ins>
          </w:p>
        </w:tc>
        <w:tc>
          <w:tcPr>
            <w:tcW w:w="1141" w:type="dxa"/>
            <w:tcBorders>
              <w:top w:val="single" w:sz="4" w:space="0" w:color="F4B084"/>
              <w:left w:val="nil"/>
              <w:bottom w:val="single" w:sz="4" w:space="0" w:color="F4B084"/>
              <w:right w:val="nil"/>
            </w:tcBorders>
            <w:shd w:val="clear" w:color="FCE4D6" w:fill="FCE4D6"/>
            <w:noWrap/>
            <w:vAlign w:val="bottom"/>
            <w:hideMark/>
            <w:tcPrChange w:id="5605" w:author="Gladiator Gladiator" w:date="2018-06-01T17:01: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179C1EB8" w14:textId="77777777" w:rsidR="005F50D0" w:rsidRPr="005F50D0" w:rsidRDefault="005F50D0" w:rsidP="005F50D0">
            <w:pPr>
              <w:spacing w:after="0" w:line="240" w:lineRule="auto"/>
              <w:rPr>
                <w:ins w:id="5606" w:author="Gladiator Gladiator" w:date="2018-06-01T17:01:00Z"/>
                <w:rFonts w:ascii="Calibri" w:eastAsia="Times New Roman" w:hAnsi="Calibri" w:cs="Calibri"/>
                <w:color w:val="000000"/>
              </w:rPr>
            </w:pPr>
            <w:ins w:id="5607" w:author="Gladiator Gladiator" w:date="2018-06-01T17:01:00Z">
              <w:r w:rsidRPr="005F50D0">
                <w:rPr>
                  <w:rFonts w:ascii="Calibri" w:eastAsia="Times New Roman" w:hAnsi="Calibri" w:cs="Calibri"/>
                  <w:color w:val="000000"/>
                </w:rPr>
                <w:t>relaxing</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608"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5B5347E4" w14:textId="77777777" w:rsidR="005F50D0" w:rsidRPr="005F50D0" w:rsidRDefault="005F50D0" w:rsidP="005F50D0">
            <w:pPr>
              <w:spacing w:after="0" w:line="240" w:lineRule="auto"/>
              <w:jc w:val="right"/>
              <w:rPr>
                <w:ins w:id="5609" w:author="Gladiator Gladiator" w:date="2018-06-01T17:01:00Z"/>
                <w:rFonts w:ascii="Calibri" w:eastAsia="Times New Roman" w:hAnsi="Calibri" w:cs="Calibri"/>
                <w:color w:val="000000"/>
              </w:rPr>
            </w:pPr>
            <w:ins w:id="5610" w:author="Gladiator Gladiator" w:date="2018-06-01T17:01:00Z">
              <w:r w:rsidRPr="005F50D0">
                <w:rPr>
                  <w:rFonts w:ascii="Calibri" w:eastAsia="Times New Roman" w:hAnsi="Calibri" w:cs="Calibri"/>
                  <w:color w:val="000000"/>
                </w:rPr>
                <w:t>0.550</w:t>
              </w:r>
            </w:ins>
          </w:p>
        </w:tc>
        <w:tc>
          <w:tcPr>
            <w:tcW w:w="1061" w:type="dxa"/>
            <w:tcBorders>
              <w:top w:val="single" w:sz="4" w:space="0" w:color="F4B084"/>
              <w:left w:val="nil"/>
              <w:bottom w:val="single" w:sz="4" w:space="0" w:color="F4B084"/>
              <w:right w:val="nil"/>
            </w:tcBorders>
            <w:shd w:val="clear" w:color="FCE4D6" w:fill="FCE4D6"/>
            <w:noWrap/>
            <w:vAlign w:val="bottom"/>
            <w:hideMark/>
            <w:tcPrChange w:id="5611" w:author="Gladiator Gladiator" w:date="2018-06-01T17:01: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24F9E7DF" w14:textId="77777777" w:rsidR="005F50D0" w:rsidRPr="005F50D0" w:rsidRDefault="005F50D0" w:rsidP="005F50D0">
            <w:pPr>
              <w:spacing w:after="0" w:line="240" w:lineRule="auto"/>
              <w:jc w:val="right"/>
              <w:rPr>
                <w:ins w:id="5612" w:author="Gladiator Gladiator" w:date="2018-06-01T17:01:00Z"/>
                <w:rFonts w:ascii="Calibri" w:eastAsia="Times New Roman" w:hAnsi="Calibri" w:cs="Calibri"/>
                <w:color w:val="000000"/>
              </w:rPr>
            </w:pPr>
            <w:ins w:id="5613" w:author="Gladiator Gladiator" w:date="2018-06-01T17:01:00Z">
              <w:r w:rsidRPr="005F50D0">
                <w:rPr>
                  <w:rFonts w:ascii="Calibri" w:eastAsia="Times New Roman" w:hAnsi="Calibri" w:cs="Calibri"/>
                  <w:color w:val="000000"/>
                </w:rPr>
                <w:t>0.633</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614"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22411B06" w14:textId="77777777" w:rsidR="005F50D0" w:rsidRPr="005F50D0" w:rsidRDefault="005F50D0" w:rsidP="005F50D0">
            <w:pPr>
              <w:spacing w:after="0" w:line="240" w:lineRule="auto"/>
              <w:jc w:val="right"/>
              <w:rPr>
                <w:ins w:id="5615" w:author="Gladiator Gladiator" w:date="2018-06-01T17:01:00Z"/>
                <w:rFonts w:ascii="Calibri" w:eastAsia="Times New Roman" w:hAnsi="Calibri" w:cs="Calibri"/>
                <w:color w:val="000000"/>
              </w:rPr>
            </w:pPr>
            <w:ins w:id="5616" w:author="Gladiator Gladiator" w:date="2018-06-01T17:01:00Z">
              <w:r w:rsidRPr="005F50D0">
                <w:rPr>
                  <w:rFonts w:ascii="Calibri" w:eastAsia="Times New Roman" w:hAnsi="Calibri" w:cs="Calibri"/>
                  <w:color w:val="000000"/>
                </w:rPr>
                <w:t>0.675</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617"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36B673D2" w14:textId="77777777" w:rsidR="005F50D0" w:rsidRPr="005F50D0" w:rsidRDefault="005F50D0" w:rsidP="005F50D0">
            <w:pPr>
              <w:spacing w:after="0" w:line="240" w:lineRule="auto"/>
              <w:jc w:val="right"/>
              <w:rPr>
                <w:ins w:id="5618" w:author="Gladiator Gladiator" w:date="2018-06-01T17:01:00Z"/>
                <w:rFonts w:ascii="Calibri" w:eastAsia="Times New Roman" w:hAnsi="Calibri" w:cs="Calibri"/>
                <w:color w:val="000000"/>
              </w:rPr>
            </w:pPr>
            <w:ins w:id="5619" w:author="Gladiator Gladiator" w:date="2018-06-01T17:01:00Z">
              <w:r w:rsidRPr="005F50D0">
                <w:rPr>
                  <w:rFonts w:ascii="Calibri" w:eastAsia="Times New Roman" w:hAnsi="Calibri" w:cs="Calibri"/>
                  <w:color w:val="000000"/>
                </w:rPr>
                <w:t>0.682</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620"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10861370" w14:textId="77777777" w:rsidR="005F50D0" w:rsidRPr="005F50D0" w:rsidRDefault="005F50D0" w:rsidP="005F50D0">
            <w:pPr>
              <w:spacing w:after="0" w:line="240" w:lineRule="auto"/>
              <w:jc w:val="right"/>
              <w:rPr>
                <w:ins w:id="5621" w:author="Gladiator Gladiator" w:date="2018-06-01T17:01:00Z"/>
                <w:rFonts w:ascii="Calibri" w:eastAsia="Times New Roman" w:hAnsi="Calibri" w:cs="Calibri"/>
                <w:color w:val="000000"/>
              </w:rPr>
            </w:pPr>
            <w:ins w:id="5622" w:author="Gladiator Gladiator" w:date="2018-06-01T17:01:00Z">
              <w:r w:rsidRPr="005F50D0">
                <w:rPr>
                  <w:rFonts w:ascii="Calibri" w:eastAsia="Times New Roman" w:hAnsi="Calibri" w:cs="Calibri"/>
                  <w:color w:val="000000"/>
                </w:rPr>
                <w:t>0.608</w:t>
              </w:r>
            </w:ins>
          </w:p>
        </w:tc>
        <w:tc>
          <w:tcPr>
            <w:tcW w:w="969" w:type="dxa"/>
            <w:tcBorders>
              <w:top w:val="single" w:sz="4" w:space="0" w:color="F4B084"/>
              <w:left w:val="nil"/>
              <w:bottom w:val="single" w:sz="4" w:space="0" w:color="F4B084"/>
              <w:right w:val="single" w:sz="4" w:space="0" w:color="F4B084"/>
            </w:tcBorders>
            <w:shd w:val="clear" w:color="FCE4D6" w:fill="FCE4D6"/>
            <w:noWrap/>
            <w:vAlign w:val="bottom"/>
            <w:hideMark/>
            <w:tcPrChange w:id="5623"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02A4627E" w14:textId="77777777" w:rsidR="005F50D0" w:rsidRPr="005F50D0" w:rsidRDefault="005F50D0" w:rsidP="005F50D0">
            <w:pPr>
              <w:spacing w:after="0" w:line="240" w:lineRule="auto"/>
              <w:jc w:val="right"/>
              <w:rPr>
                <w:ins w:id="5624" w:author="Gladiator Gladiator" w:date="2018-06-01T17:01:00Z"/>
                <w:rFonts w:ascii="Calibri" w:eastAsia="Times New Roman" w:hAnsi="Calibri" w:cs="Calibri"/>
                <w:color w:val="000000"/>
              </w:rPr>
            </w:pPr>
            <w:ins w:id="5625" w:author="Gladiator Gladiator" w:date="2018-06-01T17:01:00Z">
              <w:r w:rsidRPr="005F50D0">
                <w:rPr>
                  <w:rFonts w:ascii="Calibri" w:eastAsia="Times New Roman" w:hAnsi="Calibri" w:cs="Calibri"/>
                  <w:color w:val="000000"/>
                </w:rPr>
                <w:t>0.630</w:t>
              </w:r>
            </w:ins>
          </w:p>
        </w:tc>
      </w:tr>
      <w:tr w:rsidR="005F50D0" w:rsidRPr="005F50D0" w14:paraId="51348010" w14:textId="77777777" w:rsidTr="005F50D0">
        <w:trPr>
          <w:trHeight w:val="253"/>
          <w:ins w:id="5626" w:author="Gladiator Gladiator" w:date="2018-06-01T17:01:00Z"/>
        </w:trPr>
        <w:tc>
          <w:tcPr>
            <w:tcW w:w="1915" w:type="dxa"/>
            <w:tcBorders>
              <w:top w:val="single" w:sz="4" w:space="0" w:color="F4B084"/>
              <w:left w:val="single" w:sz="4" w:space="0" w:color="F4B084"/>
              <w:bottom w:val="single" w:sz="4" w:space="0" w:color="F4B084"/>
              <w:right w:val="nil"/>
            </w:tcBorders>
            <w:shd w:val="clear" w:color="auto" w:fill="auto"/>
            <w:noWrap/>
            <w:vAlign w:val="bottom"/>
            <w:hideMark/>
          </w:tcPr>
          <w:p w14:paraId="33F8B1D6" w14:textId="77777777" w:rsidR="005F50D0" w:rsidRPr="005F50D0" w:rsidRDefault="005F50D0" w:rsidP="005F50D0">
            <w:pPr>
              <w:spacing w:after="0" w:line="240" w:lineRule="auto"/>
              <w:rPr>
                <w:ins w:id="5627" w:author="Gladiator Gladiator" w:date="2018-06-01T17:01:00Z"/>
                <w:rFonts w:ascii="Calibri" w:eastAsia="Times New Roman" w:hAnsi="Calibri" w:cs="Calibri"/>
                <w:color w:val="000000"/>
              </w:rPr>
            </w:pPr>
            <w:ins w:id="5628" w:author="Gladiator Gladiator" w:date="2018-06-01T17:01:00Z">
              <w:r w:rsidRPr="005F50D0">
                <w:rPr>
                  <w:rFonts w:ascii="Calibri" w:eastAsia="Times New Roman" w:hAnsi="Calibri" w:cs="Calibri"/>
                  <w:color w:val="000000"/>
                </w:rPr>
                <w:t>User 5</w:t>
              </w:r>
            </w:ins>
          </w:p>
        </w:tc>
        <w:tc>
          <w:tcPr>
            <w:tcW w:w="1141" w:type="dxa"/>
            <w:tcBorders>
              <w:top w:val="single" w:sz="4" w:space="0" w:color="F4B084"/>
              <w:left w:val="nil"/>
              <w:bottom w:val="single" w:sz="4" w:space="0" w:color="F4B084"/>
              <w:right w:val="nil"/>
            </w:tcBorders>
            <w:shd w:val="clear" w:color="auto" w:fill="auto"/>
            <w:noWrap/>
            <w:vAlign w:val="bottom"/>
            <w:hideMark/>
          </w:tcPr>
          <w:p w14:paraId="66CB40AC" w14:textId="77777777" w:rsidR="005F50D0" w:rsidRPr="005F50D0" w:rsidRDefault="005F50D0" w:rsidP="005F50D0">
            <w:pPr>
              <w:spacing w:after="0" w:line="240" w:lineRule="auto"/>
              <w:rPr>
                <w:ins w:id="5629" w:author="Gladiator Gladiator" w:date="2018-06-01T17:01:00Z"/>
                <w:rFonts w:ascii="Calibri" w:eastAsia="Times New Roman" w:hAnsi="Calibri" w:cs="Calibri"/>
                <w:color w:val="000000"/>
              </w:rPr>
            </w:pPr>
            <w:ins w:id="5630" w:author="Gladiator Gladiator" w:date="2018-06-01T17:01:00Z">
              <w:r w:rsidRPr="005F50D0">
                <w:rPr>
                  <w:rFonts w:ascii="Calibri" w:eastAsia="Times New Roman" w:hAnsi="Calibri" w:cs="Calibri"/>
                  <w:color w:val="000000"/>
                </w:rPr>
                <w:t>testing</w:t>
              </w:r>
            </w:ins>
          </w:p>
        </w:tc>
        <w:tc>
          <w:tcPr>
            <w:tcW w:w="1101" w:type="dxa"/>
            <w:tcBorders>
              <w:top w:val="single" w:sz="4" w:space="0" w:color="F4B084"/>
              <w:left w:val="nil"/>
              <w:bottom w:val="single" w:sz="4" w:space="0" w:color="F4B084"/>
              <w:right w:val="nil"/>
            </w:tcBorders>
            <w:shd w:val="clear" w:color="auto" w:fill="auto"/>
            <w:noWrap/>
            <w:vAlign w:val="bottom"/>
            <w:hideMark/>
          </w:tcPr>
          <w:p w14:paraId="1E7CEFD6" w14:textId="77777777" w:rsidR="005F50D0" w:rsidRPr="005F50D0" w:rsidRDefault="005F50D0" w:rsidP="005F50D0">
            <w:pPr>
              <w:spacing w:after="0" w:line="240" w:lineRule="auto"/>
              <w:jc w:val="right"/>
              <w:rPr>
                <w:ins w:id="5631" w:author="Gladiator Gladiator" w:date="2018-06-01T17:01:00Z"/>
                <w:rFonts w:ascii="Calibri" w:eastAsia="Times New Roman" w:hAnsi="Calibri" w:cs="Calibri"/>
                <w:color w:val="000000"/>
              </w:rPr>
            </w:pPr>
            <w:ins w:id="5632" w:author="Gladiator Gladiator" w:date="2018-06-01T17:01:00Z">
              <w:r w:rsidRPr="005F50D0">
                <w:rPr>
                  <w:rFonts w:ascii="Calibri" w:eastAsia="Times New Roman" w:hAnsi="Calibri" w:cs="Calibri"/>
                  <w:color w:val="000000"/>
                </w:rPr>
                <w:t>0.134</w:t>
              </w:r>
            </w:ins>
          </w:p>
        </w:tc>
        <w:tc>
          <w:tcPr>
            <w:tcW w:w="1061" w:type="dxa"/>
            <w:tcBorders>
              <w:top w:val="single" w:sz="4" w:space="0" w:color="F4B084"/>
              <w:left w:val="nil"/>
              <w:bottom w:val="single" w:sz="4" w:space="0" w:color="F4B084"/>
              <w:right w:val="nil"/>
            </w:tcBorders>
            <w:shd w:val="clear" w:color="auto" w:fill="auto"/>
            <w:noWrap/>
            <w:vAlign w:val="bottom"/>
            <w:hideMark/>
          </w:tcPr>
          <w:p w14:paraId="3A09A70E" w14:textId="77777777" w:rsidR="005F50D0" w:rsidRPr="005F50D0" w:rsidRDefault="005F50D0" w:rsidP="005F50D0">
            <w:pPr>
              <w:spacing w:after="0" w:line="240" w:lineRule="auto"/>
              <w:jc w:val="right"/>
              <w:rPr>
                <w:ins w:id="5633" w:author="Gladiator Gladiator" w:date="2018-06-01T17:01:00Z"/>
                <w:rFonts w:ascii="Calibri" w:eastAsia="Times New Roman" w:hAnsi="Calibri" w:cs="Calibri"/>
                <w:color w:val="000000"/>
              </w:rPr>
            </w:pPr>
            <w:ins w:id="5634" w:author="Gladiator Gladiator" w:date="2018-06-01T17:01:00Z">
              <w:r w:rsidRPr="005F50D0">
                <w:rPr>
                  <w:rFonts w:ascii="Calibri" w:eastAsia="Times New Roman" w:hAnsi="Calibri" w:cs="Calibri"/>
                  <w:color w:val="000000"/>
                </w:rPr>
                <w:t>0.236</w:t>
              </w:r>
            </w:ins>
          </w:p>
        </w:tc>
        <w:tc>
          <w:tcPr>
            <w:tcW w:w="1082" w:type="dxa"/>
            <w:tcBorders>
              <w:top w:val="single" w:sz="4" w:space="0" w:color="F4B084"/>
              <w:left w:val="nil"/>
              <w:bottom w:val="single" w:sz="4" w:space="0" w:color="F4B084"/>
              <w:right w:val="nil"/>
            </w:tcBorders>
            <w:shd w:val="clear" w:color="auto" w:fill="auto"/>
            <w:noWrap/>
            <w:vAlign w:val="bottom"/>
            <w:hideMark/>
          </w:tcPr>
          <w:p w14:paraId="1F5A9469" w14:textId="77777777" w:rsidR="005F50D0" w:rsidRPr="005F50D0" w:rsidRDefault="005F50D0" w:rsidP="005F50D0">
            <w:pPr>
              <w:spacing w:after="0" w:line="240" w:lineRule="auto"/>
              <w:jc w:val="right"/>
              <w:rPr>
                <w:ins w:id="5635" w:author="Gladiator Gladiator" w:date="2018-06-01T17:01:00Z"/>
                <w:rFonts w:ascii="Calibri" w:eastAsia="Times New Roman" w:hAnsi="Calibri" w:cs="Calibri"/>
                <w:color w:val="000000"/>
              </w:rPr>
            </w:pPr>
            <w:ins w:id="5636" w:author="Gladiator Gladiator" w:date="2018-06-01T17:01:00Z">
              <w:r w:rsidRPr="005F50D0">
                <w:rPr>
                  <w:rFonts w:ascii="Calibri" w:eastAsia="Times New Roman" w:hAnsi="Calibri" w:cs="Calibri"/>
                  <w:color w:val="000000"/>
                </w:rPr>
                <w:t>0.154</w:t>
              </w:r>
            </w:ins>
          </w:p>
        </w:tc>
        <w:tc>
          <w:tcPr>
            <w:tcW w:w="1082" w:type="dxa"/>
            <w:tcBorders>
              <w:top w:val="single" w:sz="4" w:space="0" w:color="F4B084"/>
              <w:left w:val="nil"/>
              <w:bottom w:val="single" w:sz="4" w:space="0" w:color="F4B084"/>
              <w:right w:val="nil"/>
            </w:tcBorders>
            <w:shd w:val="clear" w:color="auto" w:fill="auto"/>
            <w:noWrap/>
            <w:vAlign w:val="bottom"/>
            <w:hideMark/>
          </w:tcPr>
          <w:p w14:paraId="70FC4F31" w14:textId="77777777" w:rsidR="005F50D0" w:rsidRPr="005F50D0" w:rsidRDefault="005F50D0" w:rsidP="005F50D0">
            <w:pPr>
              <w:spacing w:after="0" w:line="240" w:lineRule="auto"/>
              <w:jc w:val="right"/>
              <w:rPr>
                <w:ins w:id="5637" w:author="Gladiator Gladiator" w:date="2018-06-01T17:01:00Z"/>
                <w:rFonts w:ascii="Calibri" w:eastAsia="Times New Roman" w:hAnsi="Calibri" w:cs="Calibri"/>
                <w:color w:val="000000"/>
              </w:rPr>
            </w:pPr>
            <w:ins w:id="5638" w:author="Gladiator Gladiator" w:date="2018-06-01T17:01:00Z">
              <w:r w:rsidRPr="005F50D0">
                <w:rPr>
                  <w:rFonts w:ascii="Calibri" w:eastAsia="Times New Roman" w:hAnsi="Calibri" w:cs="Calibri"/>
                  <w:color w:val="000000"/>
                </w:rPr>
                <w:t>0.200</w:t>
              </w:r>
            </w:ins>
          </w:p>
        </w:tc>
        <w:tc>
          <w:tcPr>
            <w:tcW w:w="1101" w:type="dxa"/>
            <w:tcBorders>
              <w:top w:val="single" w:sz="4" w:space="0" w:color="F4B084"/>
              <w:left w:val="nil"/>
              <w:bottom w:val="single" w:sz="4" w:space="0" w:color="F4B084"/>
              <w:right w:val="nil"/>
            </w:tcBorders>
            <w:shd w:val="clear" w:color="auto" w:fill="auto"/>
            <w:noWrap/>
            <w:vAlign w:val="bottom"/>
            <w:hideMark/>
          </w:tcPr>
          <w:p w14:paraId="1A76FCD8" w14:textId="77777777" w:rsidR="005F50D0" w:rsidRPr="005F50D0" w:rsidRDefault="005F50D0" w:rsidP="005F50D0">
            <w:pPr>
              <w:spacing w:after="0" w:line="240" w:lineRule="auto"/>
              <w:jc w:val="right"/>
              <w:rPr>
                <w:ins w:id="5639" w:author="Gladiator Gladiator" w:date="2018-06-01T17:01:00Z"/>
                <w:rFonts w:ascii="Calibri" w:eastAsia="Times New Roman" w:hAnsi="Calibri" w:cs="Calibri"/>
                <w:color w:val="000000"/>
              </w:rPr>
            </w:pPr>
            <w:ins w:id="5640" w:author="Gladiator Gladiator" w:date="2018-06-01T17:01:00Z">
              <w:r w:rsidRPr="005F50D0">
                <w:rPr>
                  <w:rFonts w:ascii="Calibri" w:eastAsia="Times New Roman" w:hAnsi="Calibri" w:cs="Calibri"/>
                  <w:color w:val="000000"/>
                </w:rPr>
                <w:t>0.177</w:t>
              </w:r>
            </w:ins>
          </w:p>
        </w:tc>
        <w:tc>
          <w:tcPr>
            <w:tcW w:w="969" w:type="dxa"/>
            <w:tcBorders>
              <w:top w:val="single" w:sz="4" w:space="0" w:color="F4B084"/>
              <w:left w:val="nil"/>
              <w:bottom w:val="single" w:sz="4" w:space="0" w:color="F4B084"/>
              <w:right w:val="single" w:sz="4" w:space="0" w:color="F4B084"/>
            </w:tcBorders>
            <w:shd w:val="clear" w:color="auto" w:fill="auto"/>
            <w:noWrap/>
            <w:vAlign w:val="bottom"/>
            <w:hideMark/>
          </w:tcPr>
          <w:p w14:paraId="61CEAFA0" w14:textId="77777777" w:rsidR="005F50D0" w:rsidRPr="005F50D0" w:rsidRDefault="005F50D0" w:rsidP="005F50D0">
            <w:pPr>
              <w:spacing w:after="0" w:line="240" w:lineRule="auto"/>
              <w:jc w:val="right"/>
              <w:rPr>
                <w:ins w:id="5641" w:author="Gladiator Gladiator" w:date="2018-06-01T17:01:00Z"/>
                <w:rFonts w:ascii="Calibri" w:eastAsia="Times New Roman" w:hAnsi="Calibri" w:cs="Calibri"/>
                <w:color w:val="000000"/>
              </w:rPr>
            </w:pPr>
            <w:ins w:id="5642" w:author="Gladiator Gladiator" w:date="2018-06-01T17:01:00Z">
              <w:r w:rsidRPr="005F50D0">
                <w:rPr>
                  <w:rFonts w:ascii="Calibri" w:eastAsia="Times New Roman" w:hAnsi="Calibri" w:cs="Calibri"/>
                  <w:color w:val="000000"/>
                </w:rPr>
                <w:t>0.180</w:t>
              </w:r>
            </w:ins>
          </w:p>
        </w:tc>
      </w:tr>
      <w:tr w:rsidR="005F50D0" w:rsidRPr="005F50D0" w14:paraId="0354D6B3" w14:textId="77777777" w:rsidTr="005F50D0">
        <w:trPr>
          <w:trHeight w:val="253"/>
          <w:ins w:id="5643" w:author="Gladiator Gladiator" w:date="2018-06-01T17:01:00Z"/>
          <w:trPrChange w:id="5644"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FCE4D6" w:fill="FCE4D6"/>
            <w:noWrap/>
            <w:vAlign w:val="bottom"/>
            <w:hideMark/>
            <w:tcPrChange w:id="5645" w:author="Gladiator Gladiator" w:date="2018-06-01T17:01: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6621D813" w14:textId="77777777" w:rsidR="005F50D0" w:rsidRPr="005F50D0" w:rsidRDefault="005F50D0" w:rsidP="005F50D0">
            <w:pPr>
              <w:spacing w:after="0" w:line="240" w:lineRule="auto"/>
              <w:rPr>
                <w:ins w:id="5646" w:author="Gladiator Gladiator" w:date="2018-06-01T17:01:00Z"/>
                <w:rFonts w:ascii="Calibri" w:eastAsia="Times New Roman" w:hAnsi="Calibri" w:cs="Calibri"/>
                <w:color w:val="000000"/>
              </w:rPr>
            </w:pPr>
            <w:ins w:id="5647" w:author="Gladiator Gladiator" w:date="2018-06-01T17:01:00Z">
              <w:r w:rsidRPr="005F50D0">
                <w:rPr>
                  <w:rFonts w:ascii="Calibri" w:eastAsia="Times New Roman" w:hAnsi="Calibri" w:cs="Calibri"/>
                  <w:color w:val="000000"/>
                </w:rPr>
                <w:t>User 6</w:t>
              </w:r>
            </w:ins>
          </w:p>
        </w:tc>
        <w:tc>
          <w:tcPr>
            <w:tcW w:w="1141" w:type="dxa"/>
            <w:tcBorders>
              <w:top w:val="single" w:sz="4" w:space="0" w:color="F4B084"/>
              <w:left w:val="nil"/>
              <w:bottom w:val="single" w:sz="4" w:space="0" w:color="F4B084"/>
              <w:right w:val="nil"/>
            </w:tcBorders>
            <w:shd w:val="clear" w:color="FCE4D6" w:fill="FCE4D6"/>
            <w:noWrap/>
            <w:vAlign w:val="bottom"/>
            <w:hideMark/>
            <w:tcPrChange w:id="5648" w:author="Gladiator Gladiator" w:date="2018-06-01T17:01: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3B6B512E" w14:textId="77777777" w:rsidR="005F50D0" w:rsidRPr="005F50D0" w:rsidRDefault="005F50D0" w:rsidP="005F50D0">
            <w:pPr>
              <w:spacing w:after="0" w:line="240" w:lineRule="auto"/>
              <w:rPr>
                <w:ins w:id="5649" w:author="Gladiator Gladiator" w:date="2018-06-01T17:01:00Z"/>
                <w:rFonts w:ascii="Calibri" w:eastAsia="Times New Roman" w:hAnsi="Calibri" w:cs="Calibri"/>
                <w:color w:val="000000"/>
              </w:rPr>
            </w:pPr>
            <w:ins w:id="5650" w:author="Gladiator Gladiator" w:date="2018-06-01T17:01:00Z">
              <w:r w:rsidRPr="005F50D0">
                <w:rPr>
                  <w:rFonts w:ascii="Calibri" w:eastAsia="Times New Roman" w:hAnsi="Calibri" w:cs="Calibri"/>
                  <w:color w:val="000000"/>
                </w:rPr>
                <w:t>relaxing</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651"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1F162A5A" w14:textId="77777777" w:rsidR="005F50D0" w:rsidRPr="005F50D0" w:rsidRDefault="005F50D0" w:rsidP="005F50D0">
            <w:pPr>
              <w:spacing w:after="0" w:line="240" w:lineRule="auto"/>
              <w:jc w:val="right"/>
              <w:rPr>
                <w:ins w:id="5652" w:author="Gladiator Gladiator" w:date="2018-06-01T17:01:00Z"/>
                <w:rFonts w:ascii="Calibri" w:eastAsia="Times New Roman" w:hAnsi="Calibri" w:cs="Calibri"/>
                <w:color w:val="000000"/>
              </w:rPr>
            </w:pPr>
            <w:ins w:id="5653" w:author="Gladiator Gladiator" w:date="2018-06-01T17:01:00Z">
              <w:r w:rsidRPr="005F50D0">
                <w:rPr>
                  <w:rFonts w:ascii="Calibri" w:eastAsia="Times New Roman" w:hAnsi="Calibri" w:cs="Calibri"/>
                  <w:color w:val="000000"/>
                </w:rPr>
                <w:t>0.946</w:t>
              </w:r>
            </w:ins>
          </w:p>
        </w:tc>
        <w:tc>
          <w:tcPr>
            <w:tcW w:w="1061" w:type="dxa"/>
            <w:tcBorders>
              <w:top w:val="single" w:sz="4" w:space="0" w:color="F4B084"/>
              <w:left w:val="nil"/>
              <w:bottom w:val="single" w:sz="4" w:space="0" w:color="F4B084"/>
              <w:right w:val="nil"/>
            </w:tcBorders>
            <w:shd w:val="clear" w:color="FCE4D6" w:fill="FCE4D6"/>
            <w:noWrap/>
            <w:vAlign w:val="bottom"/>
            <w:hideMark/>
            <w:tcPrChange w:id="5654" w:author="Gladiator Gladiator" w:date="2018-06-01T17:01: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306393F7" w14:textId="77777777" w:rsidR="005F50D0" w:rsidRPr="005F50D0" w:rsidRDefault="005F50D0" w:rsidP="005F50D0">
            <w:pPr>
              <w:spacing w:after="0" w:line="240" w:lineRule="auto"/>
              <w:jc w:val="right"/>
              <w:rPr>
                <w:ins w:id="5655" w:author="Gladiator Gladiator" w:date="2018-06-01T17:01:00Z"/>
                <w:rFonts w:ascii="Calibri" w:eastAsia="Times New Roman" w:hAnsi="Calibri" w:cs="Calibri"/>
                <w:color w:val="000000"/>
              </w:rPr>
            </w:pPr>
            <w:ins w:id="5656" w:author="Gladiator Gladiator" w:date="2018-06-01T17:01:00Z">
              <w:r w:rsidRPr="005F50D0">
                <w:rPr>
                  <w:rFonts w:ascii="Calibri" w:eastAsia="Times New Roman" w:hAnsi="Calibri" w:cs="Calibri"/>
                  <w:color w:val="000000"/>
                </w:rPr>
                <w:t>0.990</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657"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77303954" w14:textId="77777777" w:rsidR="005F50D0" w:rsidRPr="005F50D0" w:rsidRDefault="005F50D0" w:rsidP="005F50D0">
            <w:pPr>
              <w:spacing w:after="0" w:line="240" w:lineRule="auto"/>
              <w:jc w:val="right"/>
              <w:rPr>
                <w:ins w:id="5658" w:author="Gladiator Gladiator" w:date="2018-06-01T17:01:00Z"/>
                <w:rFonts w:ascii="Calibri" w:eastAsia="Times New Roman" w:hAnsi="Calibri" w:cs="Calibri"/>
                <w:color w:val="000000"/>
              </w:rPr>
            </w:pPr>
            <w:ins w:id="5659" w:author="Gladiator Gladiator" w:date="2018-06-01T17:01:00Z">
              <w:r w:rsidRPr="005F50D0">
                <w:rPr>
                  <w:rFonts w:ascii="Calibri" w:eastAsia="Times New Roman" w:hAnsi="Calibri" w:cs="Calibri"/>
                  <w:color w:val="000000"/>
                </w:rPr>
                <w:t>0.901</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660"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10143A1D" w14:textId="77777777" w:rsidR="005F50D0" w:rsidRPr="005F50D0" w:rsidRDefault="005F50D0" w:rsidP="005F50D0">
            <w:pPr>
              <w:spacing w:after="0" w:line="240" w:lineRule="auto"/>
              <w:jc w:val="right"/>
              <w:rPr>
                <w:ins w:id="5661" w:author="Gladiator Gladiator" w:date="2018-06-01T17:01:00Z"/>
                <w:rFonts w:ascii="Calibri" w:eastAsia="Times New Roman" w:hAnsi="Calibri" w:cs="Calibri"/>
                <w:color w:val="000000"/>
              </w:rPr>
            </w:pPr>
            <w:ins w:id="5662" w:author="Gladiator Gladiator" w:date="2018-06-01T17:01:00Z">
              <w:r w:rsidRPr="005F50D0">
                <w:rPr>
                  <w:rFonts w:ascii="Calibri" w:eastAsia="Times New Roman" w:hAnsi="Calibri" w:cs="Calibri"/>
                  <w:color w:val="000000"/>
                </w:rPr>
                <w:t>1.000</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663"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730621E8" w14:textId="77777777" w:rsidR="005F50D0" w:rsidRPr="005F50D0" w:rsidRDefault="005F50D0" w:rsidP="005F50D0">
            <w:pPr>
              <w:spacing w:after="0" w:line="240" w:lineRule="auto"/>
              <w:jc w:val="right"/>
              <w:rPr>
                <w:ins w:id="5664" w:author="Gladiator Gladiator" w:date="2018-06-01T17:01:00Z"/>
                <w:rFonts w:ascii="Calibri" w:eastAsia="Times New Roman" w:hAnsi="Calibri" w:cs="Calibri"/>
                <w:color w:val="000000"/>
              </w:rPr>
            </w:pPr>
            <w:ins w:id="5665" w:author="Gladiator Gladiator" w:date="2018-06-01T17:01:00Z">
              <w:r w:rsidRPr="005F50D0">
                <w:rPr>
                  <w:rFonts w:ascii="Calibri" w:eastAsia="Times New Roman" w:hAnsi="Calibri" w:cs="Calibri"/>
                  <w:color w:val="000000"/>
                </w:rPr>
                <w:t>0.908</w:t>
              </w:r>
            </w:ins>
          </w:p>
        </w:tc>
        <w:tc>
          <w:tcPr>
            <w:tcW w:w="969" w:type="dxa"/>
            <w:tcBorders>
              <w:top w:val="single" w:sz="4" w:space="0" w:color="F4B084"/>
              <w:left w:val="nil"/>
              <w:bottom w:val="single" w:sz="4" w:space="0" w:color="F4B084"/>
              <w:right w:val="single" w:sz="4" w:space="0" w:color="F4B084"/>
            </w:tcBorders>
            <w:shd w:val="clear" w:color="FCE4D6" w:fill="FCE4D6"/>
            <w:noWrap/>
            <w:vAlign w:val="bottom"/>
            <w:hideMark/>
            <w:tcPrChange w:id="5666"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4D4FA409" w14:textId="77777777" w:rsidR="005F50D0" w:rsidRPr="005F50D0" w:rsidRDefault="005F50D0" w:rsidP="005F50D0">
            <w:pPr>
              <w:spacing w:after="0" w:line="240" w:lineRule="auto"/>
              <w:jc w:val="right"/>
              <w:rPr>
                <w:ins w:id="5667" w:author="Gladiator Gladiator" w:date="2018-06-01T17:01:00Z"/>
                <w:rFonts w:ascii="Calibri" w:eastAsia="Times New Roman" w:hAnsi="Calibri" w:cs="Calibri"/>
                <w:color w:val="000000"/>
              </w:rPr>
            </w:pPr>
            <w:ins w:id="5668" w:author="Gladiator Gladiator" w:date="2018-06-01T17:01:00Z">
              <w:r w:rsidRPr="005F50D0">
                <w:rPr>
                  <w:rFonts w:ascii="Calibri" w:eastAsia="Times New Roman" w:hAnsi="Calibri" w:cs="Calibri"/>
                  <w:color w:val="000000"/>
                </w:rPr>
                <w:t>0.949</w:t>
              </w:r>
            </w:ins>
          </w:p>
        </w:tc>
      </w:tr>
      <w:tr w:rsidR="005F50D0" w:rsidRPr="005F50D0" w14:paraId="03B50FDC" w14:textId="77777777" w:rsidTr="005F50D0">
        <w:trPr>
          <w:trHeight w:val="253"/>
          <w:ins w:id="5669" w:author="Gladiator Gladiator" w:date="2018-06-01T17:01:00Z"/>
        </w:trPr>
        <w:tc>
          <w:tcPr>
            <w:tcW w:w="1915" w:type="dxa"/>
            <w:tcBorders>
              <w:top w:val="single" w:sz="4" w:space="0" w:color="F4B084"/>
              <w:left w:val="single" w:sz="4" w:space="0" w:color="F4B084"/>
              <w:bottom w:val="single" w:sz="4" w:space="0" w:color="F4B084"/>
              <w:right w:val="nil"/>
            </w:tcBorders>
            <w:shd w:val="clear" w:color="auto" w:fill="auto"/>
            <w:noWrap/>
            <w:vAlign w:val="bottom"/>
            <w:hideMark/>
          </w:tcPr>
          <w:p w14:paraId="68BD33F1" w14:textId="77777777" w:rsidR="005F50D0" w:rsidRPr="005F50D0" w:rsidRDefault="005F50D0" w:rsidP="005F50D0">
            <w:pPr>
              <w:spacing w:after="0" w:line="240" w:lineRule="auto"/>
              <w:rPr>
                <w:ins w:id="5670" w:author="Gladiator Gladiator" w:date="2018-06-01T17:01:00Z"/>
                <w:rFonts w:ascii="Calibri" w:eastAsia="Times New Roman" w:hAnsi="Calibri" w:cs="Calibri"/>
                <w:color w:val="000000"/>
              </w:rPr>
            </w:pPr>
            <w:ins w:id="5671" w:author="Gladiator Gladiator" w:date="2018-06-01T17:01:00Z">
              <w:r w:rsidRPr="005F50D0">
                <w:rPr>
                  <w:rFonts w:ascii="Calibri" w:eastAsia="Times New Roman" w:hAnsi="Calibri" w:cs="Calibri"/>
                  <w:color w:val="000000"/>
                </w:rPr>
                <w:t>User 6</w:t>
              </w:r>
            </w:ins>
          </w:p>
        </w:tc>
        <w:tc>
          <w:tcPr>
            <w:tcW w:w="1141" w:type="dxa"/>
            <w:tcBorders>
              <w:top w:val="single" w:sz="4" w:space="0" w:color="F4B084"/>
              <w:left w:val="nil"/>
              <w:bottom w:val="single" w:sz="4" w:space="0" w:color="F4B084"/>
              <w:right w:val="nil"/>
            </w:tcBorders>
            <w:shd w:val="clear" w:color="auto" w:fill="auto"/>
            <w:noWrap/>
            <w:vAlign w:val="bottom"/>
            <w:hideMark/>
          </w:tcPr>
          <w:p w14:paraId="3D7E971E" w14:textId="77777777" w:rsidR="005F50D0" w:rsidRPr="005F50D0" w:rsidRDefault="005F50D0" w:rsidP="005F50D0">
            <w:pPr>
              <w:spacing w:after="0" w:line="240" w:lineRule="auto"/>
              <w:rPr>
                <w:ins w:id="5672" w:author="Gladiator Gladiator" w:date="2018-06-01T17:01:00Z"/>
                <w:rFonts w:ascii="Calibri" w:eastAsia="Times New Roman" w:hAnsi="Calibri" w:cs="Calibri"/>
                <w:color w:val="000000"/>
              </w:rPr>
            </w:pPr>
            <w:ins w:id="5673" w:author="Gladiator Gladiator" w:date="2018-06-01T17:01:00Z">
              <w:r w:rsidRPr="005F50D0">
                <w:rPr>
                  <w:rFonts w:ascii="Calibri" w:eastAsia="Times New Roman" w:hAnsi="Calibri" w:cs="Calibri"/>
                  <w:color w:val="000000"/>
                </w:rPr>
                <w:t>testing</w:t>
              </w:r>
            </w:ins>
          </w:p>
        </w:tc>
        <w:tc>
          <w:tcPr>
            <w:tcW w:w="1101" w:type="dxa"/>
            <w:tcBorders>
              <w:top w:val="single" w:sz="4" w:space="0" w:color="F4B084"/>
              <w:left w:val="nil"/>
              <w:bottom w:val="single" w:sz="4" w:space="0" w:color="F4B084"/>
              <w:right w:val="nil"/>
            </w:tcBorders>
            <w:shd w:val="clear" w:color="auto" w:fill="auto"/>
            <w:noWrap/>
            <w:vAlign w:val="bottom"/>
            <w:hideMark/>
          </w:tcPr>
          <w:p w14:paraId="3C784053" w14:textId="77777777" w:rsidR="005F50D0" w:rsidRPr="005F50D0" w:rsidRDefault="005F50D0" w:rsidP="005F50D0">
            <w:pPr>
              <w:spacing w:after="0" w:line="240" w:lineRule="auto"/>
              <w:jc w:val="right"/>
              <w:rPr>
                <w:ins w:id="5674" w:author="Gladiator Gladiator" w:date="2018-06-01T17:01:00Z"/>
                <w:rFonts w:ascii="Calibri" w:eastAsia="Times New Roman" w:hAnsi="Calibri" w:cs="Calibri"/>
                <w:color w:val="000000"/>
              </w:rPr>
            </w:pPr>
            <w:ins w:id="5675" w:author="Gladiator Gladiator" w:date="2018-06-01T17:01:00Z">
              <w:r w:rsidRPr="005F50D0">
                <w:rPr>
                  <w:rFonts w:ascii="Calibri" w:eastAsia="Times New Roman" w:hAnsi="Calibri" w:cs="Calibri"/>
                  <w:color w:val="000000"/>
                </w:rPr>
                <w:t>0.650</w:t>
              </w:r>
            </w:ins>
          </w:p>
        </w:tc>
        <w:tc>
          <w:tcPr>
            <w:tcW w:w="1061" w:type="dxa"/>
            <w:tcBorders>
              <w:top w:val="single" w:sz="4" w:space="0" w:color="F4B084"/>
              <w:left w:val="nil"/>
              <w:bottom w:val="single" w:sz="4" w:space="0" w:color="F4B084"/>
              <w:right w:val="nil"/>
            </w:tcBorders>
            <w:shd w:val="clear" w:color="auto" w:fill="auto"/>
            <w:noWrap/>
            <w:vAlign w:val="bottom"/>
            <w:hideMark/>
          </w:tcPr>
          <w:p w14:paraId="6C48959A" w14:textId="77777777" w:rsidR="005F50D0" w:rsidRPr="005F50D0" w:rsidRDefault="005F50D0" w:rsidP="005F50D0">
            <w:pPr>
              <w:spacing w:after="0" w:line="240" w:lineRule="auto"/>
              <w:jc w:val="right"/>
              <w:rPr>
                <w:ins w:id="5676" w:author="Gladiator Gladiator" w:date="2018-06-01T17:01:00Z"/>
                <w:rFonts w:ascii="Calibri" w:eastAsia="Times New Roman" w:hAnsi="Calibri" w:cs="Calibri"/>
                <w:color w:val="000000"/>
              </w:rPr>
            </w:pPr>
            <w:ins w:id="5677" w:author="Gladiator Gladiator" w:date="2018-06-01T17:01:00Z">
              <w:r w:rsidRPr="005F50D0">
                <w:rPr>
                  <w:rFonts w:ascii="Calibri" w:eastAsia="Times New Roman" w:hAnsi="Calibri" w:cs="Calibri"/>
                  <w:color w:val="000000"/>
                </w:rPr>
                <w:t>0.662</w:t>
              </w:r>
            </w:ins>
          </w:p>
        </w:tc>
        <w:tc>
          <w:tcPr>
            <w:tcW w:w="1082" w:type="dxa"/>
            <w:tcBorders>
              <w:top w:val="single" w:sz="4" w:space="0" w:color="F4B084"/>
              <w:left w:val="nil"/>
              <w:bottom w:val="single" w:sz="4" w:space="0" w:color="F4B084"/>
              <w:right w:val="nil"/>
            </w:tcBorders>
            <w:shd w:val="clear" w:color="auto" w:fill="auto"/>
            <w:noWrap/>
            <w:vAlign w:val="bottom"/>
            <w:hideMark/>
          </w:tcPr>
          <w:p w14:paraId="37A032E7" w14:textId="77777777" w:rsidR="005F50D0" w:rsidRPr="005F50D0" w:rsidRDefault="005F50D0" w:rsidP="005F50D0">
            <w:pPr>
              <w:spacing w:after="0" w:line="240" w:lineRule="auto"/>
              <w:jc w:val="right"/>
              <w:rPr>
                <w:ins w:id="5678" w:author="Gladiator Gladiator" w:date="2018-06-01T17:01:00Z"/>
                <w:rFonts w:ascii="Calibri" w:eastAsia="Times New Roman" w:hAnsi="Calibri" w:cs="Calibri"/>
                <w:color w:val="000000"/>
              </w:rPr>
            </w:pPr>
            <w:ins w:id="5679" w:author="Gladiator Gladiator" w:date="2018-06-01T17:01:00Z">
              <w:r w:rsidRPr="005F50D0">
                <w:rPr>
                  <w:rFonts w:ascii="Calibri" w:eastAsia="Times New Roman" w:hAnsi="Calibri" w:cs="Calibri"/>
                  <w:color w:val="000000"/>
                </w:rPr>
                <w:t>0.848</w:t>
              </w:r>
            </w:ins>
          </w:p>
        </w:tc>
        <w:tc>
          <w:tcPr>
            <w:tcW w:w="1082" w:type="dxa"/>
            <w:tcBorders>
              <w:top w:val="single" w:sz="4" w:space="0" w:color="F4B084"/>
              <w:left w:val="nil"/>
              <w:bottom w:val="single" w:sz="4" w:space="0" w:color="F4B084"/>
              <w:right w:val="nil"/>
            </w:tcBorders>
            <w:shd w:val="clear" w:color="auto" w:fill="auto"/>
            <w:noWrap/>
            <w:vAlign w:val="bottom"/>
            <w:hideMark/>
          </w:tcPr>
          <w:p w14:paraId="17CD886F" w14:textId="77777777" w:rsidR="005F50D0" w:rsidRPr="005F50D0" w:rsidRDefault="005F50D0" w:rsidP="005F50D0">
            <w:pPr>
              <w:spacing w:after="0" w:line="240" w:lineRule="auto"/>
              <w:jc w:val="right"/>
              <w:rPr>
                <w:ins w:id="5680" w:author="Gladiator Gladiator" w:date="2018-06-01T17:01:00Z"/>
                <w:rFonts w:ascii="Calibri" w:eastAsia="Times New Roman" w:hAnsi="Calibri" w:cs="Calibri"/>
                <w:color w:val="000000"/>
              </w:rPr>
            </w:pPr>
            <w:ins w:id="5681" w:author="Gladiator Gladiator" w:date="2018-06-01T17:01:00Z">
              <w:r w:rsidRPr="005F50D0">
                <w:rPr>
                  <w:rFonts w:ascii="Calibri" w:eastAsia="Times New Roman" w:hAnsi="Calibri" w:cs="Calibri"/>
                  <w:color w:val="000000"/>
                </w:rPr>
                <w:t>0.740</w:t>
              </w:r>
            </w:ins>
          </w:p>
        </w:tc>
        <w:tc>
          <w:tcPr>
            <w:tcW w:w="1101" w:type="dxa"/>
            <w:tcBorders>
              <w:top w:val="single" w:sz="4" w:space="0" w:color="F4B084"/>
              <w:left w:val="nil"/>
              <w:bottom w:val="single" w:sz="4" w:space="0" w:color="F4B084"/>
              <w:right w:val="nil"/>
            </w:tcBorders>
            <w:shd w:val="clear" w:color="auto" w:fill="auto"/>
            <w:noWrap/>
            <w:vAlign w:val="bottom"/>
            <w:hideMark/>
          </w:tcPr>
          <w:p w14:paraId="42F7CCDC" w14:textId="77777777" w:rsidR="005F50D0" w:rsidRPr="005F50D0" w:rsidRDefault="005F50D0" w:rsidP="005F50D0">
            <w:pPr>
              <w:spacing w:after="0" w:line="240" w:lineRule="auto"/>
              <w:jc w:val="right"/>
              <w:rPr>
                <w:ins w:id="5682" w:author="Gladiator Gladiator" w:date="2018-06-01T17:01:00Z"/>
                <w:rFonts w:ascii="Calibri" w:eastAsia="Times New Roman" w:hAnsi="Calibri" w:cs="Calibri"/>
                <w:color w:val="000000"/>
              </w:rPr>
            </w:pPr>
            <w:ins w:id="5683" w:author="Gladiator Gladiator" w:date="2018-06-01T17:01:00Z">
              <w:r w:rsidRPr="005F50D0">
                <w:rPr>
                  <w:rFonts w:ascii="Calibri" w:eastAsia="Times New Roman" w:hAnsi="Calibri" w:cs="Calibri"/>
                  <w:color w:val="000000"/>
                </w:rPr>
                <w:t>0.811</w:t>
              </w:r>
            </w:ins>
          </w:p>
        </w:tc>
        <w:tc>
          <w:tcPr>
            <w:tcW w:w="969" w:type="dxa"/>
            <w:tcBorders>
              <w:top w:val="single" w:sz="4" w:space="0" w:color="F4B084"/>
              <w:left w:val="nil"/>
              <w:bottom w:val="single" w:sz="4" w:space="0" w:color="F4B084"/>
              <w:right w:val="single" w:sz="4" w:space="0" w:color="F4B084"/>
            </w:tcBorders>
            <w:shd w:val="clear" w:color="auto" w:fill="auto"/>
            <w:noWrap/>
            <w:vAlign w:val="bottom"/>
            <w:hideMark/>
          </w:tcPr>
          <w:p w14:paraId="377AF927" w14:textId="77777777" w:rsidR="005F50D0" w:rsidRPr="005F50D0" w:rsidRDefault="005F50D0" w:rsidP="005F50D0">
            <w:pPr>
              <w:spacing w:after="0" w:line="240" w:lineRule="auto"/>
              <w:jc w:val="right"/>
              <w:rPr>
                <w:ins w:id="5684" w:author="Gladiator Gladiator" w:date="2018-06-01T17:01:00Z"/>
                <w:rFonts w:ascii="Calibri" w:eastAsia="Times New Roman" w:hAnsi="Calibri" w:cs="Calibri"/>
                <w:color w:val="000000"/>
              </w:rPr>
            </w:pPr>
            <w:ins w:id="5685" w:author="Gladiator Gladiator" w:date="2018-06-01T17:01:00Z">
              <w:r w:rsidRPr="005F50D0">
                <w:rPr>
                  <w:rFonts w:ascii="Calibri" w:eastAsia="Times New Roman" w:hAnsi="Calibri" w:cs="Calibri"/>
                  <w:color w:val="000000"/>
                </w:rPr>
                <w:t>0.742</w:t>
              </w:r>
            </w:ins>
          </w:p>
        </w:tc>
      </w:tr>
      <w:tr w:rsidR="005F50D0" w:rsidRPr="005F50D0" w14:paraId="2503C1C1" w14:textId="77777777" w:rsidTr="005F50D0">
        <w:trPr>
          <w:trHeight w:val="253"/>
          <w:ins w:id="5686" w:author="Gladiator Gladiator" w:date="2018-06-01T17:01:00Z"/>
          <w:trPrChange w:id="5687"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FCE4D6" w:fill="FCE4D6"/>
            <w:noWrap/>
            <w:vAlign w:val="bottom"/>
            <w:hideMark/>
            <w:tcPrChange w:id="5688" w:author="Gladiator Gladiator" w:date="2018-06-01T17:01: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542E115C" w14:textId="77777777" w:rsidR="005F50D0" w:rsidRPr="005F50D0" w:rsidRDefault="005F50D0" w:rsidP="005F50D0">
            <w:pPr>
              <w:spacing w:after="0" w:line="240" w:lineRule="auto"/>
              <w:rPr>
                <w:ins w:id="5689" w:author="Gladiator Gladiator" w:date="2018-06-01T17:01:00Z"/>
                <w:rFonts w:ascii="Calibri" w:eastAsia="Times New Roman" w:hAnsi="Calibri" w:cs="Calibri"/>
                <w:color w:val="000000"/>
              </w:rPr>
            </w:pPr>
            <w:ins w:id="5690" w:author="Gladiator Gladiator" w:date="2018-06-01T17:01:00Z">
              <w:r w:rsidRPr="005F50D0">
                <w:rPr>
                  <w:rFonts w:ascii="Calibri" w:eastAsia="Times New Roman" w:hAnsi="Calibri" w:cs="Calibri"/>
                  <w:color w:val="000000"/>
                </w:rPr>
                <w:t>User 7</w:t>
              </w:r>
            </w:ins>
          </w:p>
        </w:tc>
        <w:tc>
          <w:tcPr>
            <w:tcW w:w="1141" w:type="dxa"/>
            <w:tcBorders>
              <w:top w:val="single" w:sz="4" w:space="0" w:color="F4B084"/>
              <w:left w:val="nil"/>
              <w:bottom w:val="single" w:sz="4" w:space="0" w:color="F4B084"/>
              <w:right w:val="nil"/>
            </w:tcBorders>
            <w:shd w:val="clear" w:color="FCE4D6" w:fill="FCE4D6"/>
            <w:noWrap/>
            <w:vAlign w:val="bottom"/>
            <w:hideMark/>
            <w:tcPrChange w:id="5691" w:author="Gladiator Gladiator" w:date="2018-06-01T17:01: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065CD73C" w14:textId="77777777" w:rsidR="005F50D0" w:rsidRPr="005F50D0" w:rsidRDefault="005F50D0" w:rsidP="005F50D0">
            <w:pPr>
              <w:spacing w:after="0" w:line="240" w:lineRule="auto"/>
              <w:rPr>
                <w:ins w:id="5692" w:author="Gladiator Gladiator" w:date="2018-06-01T17:01:00Z"/>
                <w:rFonts w:ascii="Calibri" w:eastAsia="Times New Roman" w:hAnsi="Calibri" w:cs="Calibri"/>
                <w:color w:val="000000"/>
              </w:rPr>
            </w:pPr>
            <w:ins w:id="5693" w:author="Gladiator Gladiator" w:date="2018-06-01T17:01:00Z">
              <w:r w:rsidRPr="005F50D0">
                <w:rPr>
                  <w:rFonts w:ascii="Calibri" w:eastAsia="Times New Roman" w:hAnsi="Calibri" w:cs="Calibri"/>
                  <w:color w:val="000000"/>
                </w:rPr>
                <w:t>relaxing</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694"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32B9BFFC" w14:textId="77777777" w:rsidR="005F50D0" w:rsidRPr="005F50D0" w:rsidRDefault="005F50D0" w:rsidP="005F50D0">
            <w:pPr>
              <w:spacing w:after="0" w:line="240" w:lineRule="auto"/>
              <w:jc w:val="right"/>
              <w:rPr>
                <w:ins w:id="5695" w:author="Gladiator Gladiator" w:date="2018-06-01T17:01:00Z"/>
                <w:rFonts w:ascii="Calibri" w:eastAsia="Times New Roman" w:hAnsi="Calibri" w:cs="Calibri"/>
                <w:color w:val="000000"/>
              </w:rPr>
            </w:pPr>
            <w:ins w:id="5696" w:author="Gladiator Gladiator" w:date="2018-06-01T17:01:00Z">
              <w:r w:rsidRPr="005F50D0">
                <w:rPr>
                  <w:rFonts w:ascii="Calibri" w:eastAsia="Times New Roman" w:hAnsi="Calibri" w:cs="Calibri"/>
                  <w:color w:val="000000"/>
                </w:rPr>
                <w:t>0.738</w:t>
              </w:r>
            </w:ins>
          </w:p>
        </w:tc>
        <w:tc>
          <w:tcPr>
            <w:tcW w:w="1061" w:type="dxa"/>
            <w:tcBorders>
              <w:top w:val="single" w:sz="4" w:space="0" w:color="F4B084"/>
              <w:left w:val="nil"/>
              <w:bottom w:val="single" w:sz="4" w:space="0" w:color="F4B084"/>
              <w:right w:val="nil"/>
            </w:tcBorders>
            <w:shd w:val="clear" w:color="FCE4D6" w:fill="FCE4D6"/>
            <w:noWrap/>
            <w:vAlign w:val="bottom"/>
            <w:hideMark/>
            <w:tcPrChange w:id="5697" w:author="Gladiator Gladiator" w:date="2018-06-01T17:01: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1B070050" w14:textId="77777777" w:rsidR="005F50D0" w:rsidRPr="005F50D0" w:rsidRDefault="005F50D0" w:rsidP="005F50D0">
            <w:pPr>
              <w:spacing w:after="0" w:line="240" w:lineRule="auto"/>
              <w:jc w:val="right"/>
              <w:rPr>
                <w:ins w:id="5698" w:author="Gladiator Gladiator" w:date="2018-06-01T17:01:00Z"/>
                <w:rFonts w:ascii="Calibri" w:eastAsia="Times New Roman" w:hAnsi="Calibri" w:cs="Calibri"/>
                <w:color w:val="000000"/>
              </w:rPr>
            </w:pPr>
            <w:ins w:id="5699" w:author="Gladiator Gladiator" w:date="2018-06-01T17:01:00Z">
              <w:r w:rsidRPr="005F50D0">
                <w:rPr>
                  <w:rFonts w:ascii="Calibri" w:eastAsia="Times New Roman" w:hAnsi="Calibri" w:cs="Calibri"/>
                  <w:color w:val="000000"/>
                </w:rPr>
                <w:t>0.627</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700"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76A3C7C3" w14:textId="77777777" w:rsidR="005F50D0" w:rsidRPr="005F50D0" w:rsidRDefault="005F50D0" w:rsidP="005F50D0">
            <w:pPr>
              <w:spacing w:after="0" w:line="240" w:lineRule="auto"/>
              <w:jc w:val="right"/>
              <w:rPr>
                <w:ins w:id="5701" w:author="Gladiator Gladiator" w:date="2018-06-01T17:01:00Z"/>
                <w:rFonts w:ascii="Calibri" w:eastAsia="Times New Roman" w:hAnsi="Calibri" w:cs="Calibri"/>
                <w:color w:val="000000"/>
              </w:rPr>
            </w:pPr>
            <w:ins w:id="5702" w:author="Gladiator Gladiator" w:date="2018-06-01T17:01:00Z">
              <w:r w:rsidRPr="005F50D0">
                <w:rPr>
                  <w:rFonts w:ascii="Calibri" w:eastAsia="Times New Roman" w:hAnsi="Calibri" w:cs="Calibri"/>
                  <w:color w:val="000000"/>
                </w:rPr>
                <w:t>0.594</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703"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043387B8" w14:textId="77777777" w:rsidR="005F50D0" w:rsidRPr="005F50D0" w:rsidRDefault="005F50D0" w:rsidP="005F50D0">
            <w:pPr>
              <w:spacing w:after="0" w:line="240" w:lineRule="auto"/>
              <w:jc w:val="right"/>
              <w:rPr>
                <w:ins w:id="5704" w:author="Gladiator Gladiator" w:date="2018-06-01T17:01:00Z"/>
                <w:rFonts w:ascii="Calibri" w:eastAsia="Times New Roman" w:hAnsi="Calibri" w:cs="Calibri"/>
                <w:color w:val="000000"/>
              </w:rPr>
            </w:pPr>
            <w:ins w:id="5705" w:author="Gladiator Gladiator" w:date="2018-06-01T17:01:00Z">
              <w:r w:rsidRPr="005F50D0">
                <w:rPr>
                  <w:rFonts w:ascii="Calibri" w:eastAsia="Times New Roman" w:hAnsi="Calibri" w:cs="Calibri"/>
                  <w:color w:val="000000"/>
                </w:rPr>
                <w:t>0.602</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706"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47EA4555" w14:textId="77777777" w:rsidR="005F50D0" w:rsidRPr="005F50D0" w:rsidRDefault="005F50D0" w:rsidP="005F50D0">
            <w:pPr>
              <w:spacing w:after="0" w:line="240" w:lineRule="auto"/>
              <w:jc w:val="right"/>
              <w:rPr>
                <w:ins w:id="5707" w:author="Gladiator Gladiator" w:date="2018-06-01T17:01:00Z"/>
                <w:rFonts w:ascii="Calibri" w:eastAsia="Times New Roman" w:hAnsi="Calibri" w:cs="Calibri"/>
                <w:color w:val="000000"/>
              </w:rPr>
            </w:pPr>
            <w:ins w:id="5708" w:author="Gladiator Gladiator" w:date="2018-06-01T17:01:00Z">
              <w:r w:rsidRPr="005F50D0">
                <w:rPr>
                  <w:rFonts w:ascii="Calibri" w:eastAsia="Times New Roman" w:hAnsi="Calibri" w:cs="Calibri"/>
                  <w:color w:val="000000"/>
                </w:rPr>
                <w:t>0.600</w:t>
              </w:r>
            </w:ins>
          </w:p>
        </w:tc>
        <w:tc>
          <w:tcPr>
            <w:tcW w:w="969" w:type="dxa"/>
            <w:tcBorders>
              <w:top w:val="single" w:sz="4" w:space="0" w:color="F4B084"/>
              <w:left w:val="nil"/>
              <w:bottom w:val="single" w:sz="4" w:space="0" w:color="F4B084"/>
              <w:right w:val="single" w:sz="4" w:space="0" w:color="F4B084"/>
            </w:tcBorders>
            <w:shd w:val="clear" w:color="FCE4D6" w:fill="FCE4D6"/>
            <w:noWrap/>
            <w:vAlign w:val="bottom"/>
            <w:hideMark/>
            <w:tcPrChange w:id="5709"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01729D28" w14:textId="77777777" w:rsidR="005F50D0" w:rsidRPr="005F50D0" w:rsidRDefault="005F50D0" w:rsidP="005F50D0">
            <w:pPr>
              <w:spacing w:after="0" w:line="240" w:lineRule="auto"/>
              <w:jc w:val="right"/>
              <w:rPr>
                <w:ins w:id="5710" w:author="Gladiator Gladiator" w:date="2018-06-01T17:01:00Z"/>
                <w:rFonts w:ascii="Calibri" w:eastAsia="Times New Roman" w:hAnsi="Calibri" w:cs="Calibri"/>
                <w:color w:val="000000"/>
              </w:rPr>
            </w:pPr>
            <w:ins w:id="5711" w:author="Gladiator Gladiator" w:date="2018-06-01T17:01:00Z">
              <w:r w:rsidRPr="005F50D0">
                <w:rPr>
                  <w:rFonts w:ascii="Calibri" w:eastAsia="Times New Roman" w:hAnsi="Calibri" w:cs="Calibri"/>
                  <w:color w:val="000000"/>
                </w:rPr>
                <w:t>0.632</w:t>
              </w:r>
            </w:ins>
          </w:p>
        </w:tc>
      </w:tr>
      <w:tr w:rsidR="005F50D0" w:rsidRPr="005F50D0" w14:paraId="35EF08AA" w14:textId="77777777" w:rsidTr="005F50D0">
        <w:trPr>
          <w:trHeight w:val="253"/>
          <w:ins w:id="5712" w:author="Gladiator Gladiator" w:date="2018-06-01T17:01:00Z"/>
        </w:trPr>
        <w:tc>
          <w:tcPr>
            <w:tcW w:w="1915" w:type="dxa"/>
            <w:tcBorders>
              <w:top w:val="single" w:sz="4" w:space="0" w:color="F4B084"/>
              <w:left w:val="single" w:sz="4" w:space="0" w:color="F4B084"/>
              <w:bottom w:val="single" w:sz="4" w:space="0" w:color="F4B084"/>
              <w:right w:val="nil"/>
            </w:tcBorders>
            <w:shd w:val="clear" w:color="auto" w:fill="auto"/>
            <w:noWrap/>
            <w:vAlign w:val="bottom"/>
            <w:hideMark/>
          </w:tcPr>
          <w:p w14:paraId="1C2CC1C3" w14:textId="77777777" w:rsidR="005F50D0" w:rsidRPr="005F50D0" w:rsidRDefault="005F50D0" w:rsidP="005F50D0">
            <w:pPr>
              <w:spacing w:after="0" w:line="240" w:lineRule="auto"/>
              <w:rPr>
                <w:ins w:id="5713" w:author="Gladiator Gladiator" w:date="2018-06-01T17:01:00Z"/>
                <w:rFonts w:ascii="Calibri" w:eastAsia="Times New Roman" w:hAnsi="Calibri" w:cs="Calibri"/>
                <w:color w:val="000000"/>
              </w:rPr>
            </w:pPr>
            <w:ins w:id="5714" w:author="Gladiator Gladiator" w:date="2018-06-01T17:01:00Z">
              <w:r w:rsidRPr="005F50D0">
                <w:rPr>
                  <w:rFonts w:ascii="Calibri" w:eastAsia="Times New Roman" w:hAnsi="Calibri" w:cs="Calibri"/>
                  <w:color w:val="000000"/>
                </w:rPr>
                <w:t>User 7</w:t>
              </w:r>
            </w:ins>
          </w:p>
        </w:tc>
        <w:tc>
          <w:tcPr>
            <w:tcW w:w="1141" w:type="dxa"/>
            <w:tcBorders>
              <w:top w:val="single" w:sz="4" w:space="0" w:color="F4B084"/>
              <w:left w:val="nil"/>
              <w:bottom w:val="single" w:sz="4" w:space="0" w:color="F4B084"/>
              <w:right w:val="nil"/>
            </w:tcBorders>
            <w:shd w:val="clear" w:color="auto" w:fill="auto"/>
            <w:noWrap/>
            <w:vAlign w:val="bottom"/>
            <w:hideMark/>
          </w:tcPr>
          <w:p w14:paraId="7C12211A" w14:textId="77777777" w:rsidR="005F50D0" w:rsidRPr="005F50D0" w:rsidRDefault="005F50D0" w:rsidP="005F50D0">
            <w:pPr>
              <w:spacing w:after="0" w:line="240" w:lineRule="auto"/>
              <w:rPr>
                <w:ins w:id="5715" w:author="Gladiator Gladiator" w:date="2018-06-01T17:01:00Z"/>
                <w:rFonts w:ascii="Calibri" w:eastAsia="Times New Roman" w:hAnsi="Calibri" w:cs="Calibri"/>
                <w:color w:val="000000"/>
              </w:rPr>
            </w:pPr>
            <w:ins w:id="5716" w:author="Gladiator Gladiator" w:date="2018-06-01T17:01:00Z">
              <w:r w:rsidRPr="005F50D0">
                <w:rPr>
                  <w:rFonts w:ascii="Calibri" w:eastAsia="Times New Roman" w:hAnsi="Calibri" w:cs="Calibri"/>
                  <w:color w:val="000000"/>
                </w:rPr>
                <w:t>testing</w:t>
              </w:r>
            </w:ins>
          </w:p>
        </w:tc>
        <w:tc>
          <w:tcPr>
            <w:tcW w:w="1101" w:type="dxa"/>
            <w:tcBorders>
              <w:top w:val="single" w:sz="4" w:space="0" w:color="F4B084"/>
              <w:left w:val="nil"/>
              <w:bottom w:val="single" w:sz="4" w:space="0" w:color="F4B084"/>
              <w:right w:val="nil"/>
            </w:tcBorders>
            <w:shd w:val="clear" w:color="auto" w:fill="auto"/>
            <w:noWrap/>
            <w:vAlign w:val="bottom"/>
            <w:hideMark/>
          </w:tcPr>
          <w:p w14:paraId="5E8CE109" w14:textId="77777777" w:rsidR="005F50D0" w:rsidRPr="005F50D0" w:rsidRDefault="005F50D0" w:rsidP="005F50D0">
            <w:pPr>
              <w:spacing w:after="0" w:line="240" w:lineRule="auto"/>
              <w:jc w:val="right"/>
              <w:rPr>
                <w:ins w:id="5717" w:author="Gladiator Gladiator" w:date="2018-06-01T17:01:00Z"/>
                <w:rFonts w:ascii="Calibri" w:eastAsia="Times New Roman" w:hAnsi="Calibri" w:cs="Calibri"/>
                <w:color w:val="000000"/>
              </w:rPr>
            </w:pPr>
            <w:ins w:id="5718" w:author="Gladiator Gladiator" w:date="2018-06-01T17:01:00Z">
              <w:r w:rsidRPr="005F50D0">
                <w:rPr>
                  <w:rFonts w:ascii="Calibri" w:eastAsia="Times New Roman" w:hAnsi="Calibri" w:cs="Calibri"/>
                  <w:color w:val="000000"/>
                </w:rPr>
                <w:t>0.396</w:t>
              </w:r>
            </w:ins>
          </w:p>
        </w:tc>
        <w:tc>
          <w:tcPr>
            <w:tcW w:w="1061" w:type="dxa"/>
            <w:tcBorders>
              <w:top w:val="single" w:sz="4" w:space="0" w:color="F4B084"/>
              <w:left w:val="nil"/>
              <w:bottom w:val="single" w:sz="4" w:space="0" w:color="F4B084"/>
              <w:right w:val="nil"/>
            </w:tcBorders>
            <w:shd w:val="clear" w:color="auto" w:fill="auto"/>
            <w:noWrap/>
            <w:vAlign w:val="bottom"/>
            <w:hideMark/>
          </w:tcPr>
          <w:p w14:paraId="5DA1FECB" w14:textId="77777777" w:rsidR="005F50D0" w:rsidRPr="005F50D0" w:rsidRDefault="005F50D0" w:rsidP="005F50D0">
            <w:pPr>
              <w:spacing w:after="0" w:line="240" w:lineRule="auto"/>
              <w:jc w:val="right"/>
              <w:rPr>
                <w:ins w:id="5719" w:author="Gladiator Gladiator" w:date="2018-06-01T17:01:00Z"/>
                <w:rFonts w:ascii="Calibri" w:eastAsia="Times New Roman" w:hAnsi="Calibri" w:cs="Calibri"/>
                <w:color w:val="000000"/>
              </w:rPr>
            </w:pPr>
            <w:ins w:id="5720" w:author="Gladiator Gladiator" w:date="2018-06-01T17:01:00Z">
              <w:r w:rsidRPr="005F50D0">
                <w:rPr>
                  <w:rFonts w:ascii="Calibri" w:eastAsia="Times New Roman" w:hAnsi="Calibri" w:cs="Calibri"/>
                  <w:color w:val="000000"/>
                </w:rPr>
                <w:t>0.554</w:t>
              </w:r>
            </w:ins>
          </w:p>
        </w:tc>
        <w:tc>
          <w:tcPr>
            <w:tcW w:w="1082" w:type="dxa"/>
            <w:tcBorders>
              <w:top w:val="single" w:sz="4" w:space="0" w:color="F4B084"/>
              <w:left w:val="nil"/>
              <w:bottom w:val="single" w:sz="4" w:space="0" w:color="F4B084"/>
              <w:right w:val="nil"/>
            </w:tcBorders>
            <w:shd w:val="clear" w:color="auto" w:fill="auto"/>
            <w:noWrap/>
            <w:vAlign w:val="bottom"/>
            <w:hideMark/>
          </w:tcPr>
          <w:p w14:paraId="2AB89A7F" w14:textId="77777777" w:rsidR="005F50D0" w:rsidRPr="005F50D0" w:rsidRDefault="005F50D0" w:rsidP="005F50D0">
            <w:pPr>
              <w:spacing w:after="0" w:line="240" w:lineRule="auto"/>
              <w:jc w:val="right"/>
              <w:rPr>
                <w:ins w:id="5721" w:author="Gladiator Gladiator" w:date="2018-06-01T17:01:00Z"/>
                <w:rFonts w:ascii="Calibri" w:eastAsia="Times New Roman" w:hAnsi="Calibri" w:cs="Calibri"/>
                <w:color w:val="000000"/>
              </w:rPr>
            </w:pPr>
            <w:ins w:id="5722" w:author="Gladiator Gladiator" w:date="2018-06-01T17:01:00Z">
              <w:r w:rsidRPr="005F50D0">
                <w:rPr>
                  <w:rFonts w:ascii="Calibri" w:eastAsia="Times New Roman" w:hAnsi="Calibri" w:cs="Calibri"/>
                  <w:color w:val="000000"/>
                </w:rPr>
                <w:t>0.544</w:t>
              </w:r>
            </w:ins>
          </w:p>
        </w:tc>
        <w:tc>
          <w:tcPr>
            <w:tcW w:w="1082" w:type="dxa"/>
            <w:tcBorders>
              <w:top w:val="single" w:sz="4" w:space="0" w:color="F4B084"/>
              <w:left w:val="nil"/>
              <w:bottom w:val="single" w:sz="4" w:space="0" w:color="F4B084"/>
              <w:right w:val="nil"/>
            </w:tcBorders>
            <w:shd w:val="clear" w:color="auto" w:fill="auto"/>
            <w:noWrap/>
            <w:vAlign w:val="bottom"/>
            <w:hideMark/>
          </w:tcPr>
          <w:p w14:paraId="070BD16F" w14:textId="77777777" w:rsidR="005F50D0" w:rsidRPr="005F50D0" w:rsidRDefault="005F50D0" w:rsidP="005F50D0">
            <w:pPr>
              <w:spacing w:after="0" w:line="240" w:lineRule="auto"/>
              <w:jc w:val="right"/>
              <w:rPr>
                <w:ins w:id="5723" w:author="Gladiator Gladiator" w:date="2018-06-01T17:01:00Z"/>
                <w:rFonts w:ascii="Calibri" w:eastAsia="Times New Roman" w:hAnsi="Calibri" w:cs="Calibri"/>
                <w:color w:val="000000"/>
              </w:rPr>
            </w:pPr>
            <w:ins w:id="5724" w:author="Gladiator Gladiator" w:date="2018-06-01T17:01:00Z">
              <w:r w:rsidRPr="005F50D0">
                <w:rPr>
                  <w:rFonts w:ascii="Calibri" w:eastAsia="Times New Roman" w:hAnsi="Calibri" w:cs="Calibri"/>
                  <w:color w:val="000000"/>
                </w:rPr>
                <w:t>0.294</w:t>
              </w:r>
            </w:ins>
          </w:p>
        </w:tc>
        <w:tc>
          <w:tcPr>
            <w:tcW w:w="1101" w:type="dxa"/>
            <w:tcBorders>
              <w:top w:val="single" w:sz="4" w:space="0" w:color="F4B084"/>
              <w:left w:val="nil"/>
              <w:bottom w:val="single" w:sz="4" w:space="0" w:color="F4B084"/>
              <w:right w:val="nil"/>
            </w:tcBorders>
            <w:shd w:val="clear" w:color="auto" w:fill="auto"/>
            <w:noWrap/>
            <w:vAlign w:val="bottom"/>
            <w:hideMark/>
          </w:tcPr>
          <w:p w14:paraId="6B6E33E3" w14:textId="77777777" w:rsidR="005F50D0" w:rsidRPr="005F50D0" w:rsidRDefault="005F50D0" w:rsidP="005F50D0">
            <w:pPr>
              <w:spacing w:after="0" w:line="240" w:lineRule="auto"/>
              <w:jc w:val="right"/>
              <w:rPr>
                <w:ins w:id="5725" w:author="Gladiator Gladiator" w:date="2018-06-01T17:01:00Z"/>
                <w:rFonts w:ascii="Calibri" w:eastAsia="Times New Roman" w:hAnsi="Calibri" w:cs="Calibri"/>
                <w:color w:val="000000"/>
              </w:rPr>
            </w:pPr>
            <w:ins w:id="5726" w:author="Gladiator Gladiator" w:date="2018-06-01T17:01:00Z">
              <w:r w:rsidRPr="005F50D0">
                <w:rPr>
                  <w:rFonts w:ascii="Calibri" w:eastAsia="Times New Roman" w:hAnsi="Calibri" w:cs="Calibri"/>
                  <w:color w:val="000000"/>
                </w:rPr>
                <w:t>0.205</w:t>
              </w:r>
            </w:ins>
          </w:p>
        </w:tc>
        <w:tc>
          <w:tcPr>
            <w:tcW w:w="969" w:type="dxa"/>
            <w:tcBorders>
              <w:top w:val="single" w:sz="4" w:space="0" w:color="F4B084"/>
              <w:left w:val="nil"/>
              <w:bottom w:val="single" w:sz="4" w:space="0" w:color="F4B084"/>
              <w:right w:val="single" w:sz="4" w:space="0" w:color="F4B084"/>
            </w:tcBorders>
            <w:shd w:val="clear" w:color="auto" w:fill="auto"/>
            <w:noWrap/>
            <w:vAlign w:val="bottom"/>
            <w:hideMark/>
          </w:tcPr>
          <w:p w14:paraId="7DC97DE0" w14:textId="77777777" w:rsidR="005F50D0" w:rsidRPr="005F50D0" w:rsidRDefault="005F50D0" w:rsidP="005F50D0">
            <w:pPr>
              <w:spacing w:after="0" w:line="240" w:lineRule="auto"/>
              <w:jc w:val="right"/>
              <w:rPr>
                <w:ins w:id="5727" w:author="Gladiator Gladiator" w:date="2018-06-01T17:01:00Z"/>
                <w:rFonts w:ascii="Calibri" w:eastAsia="Times New Roman" w:hAnsi="Calibri" w:cs="Calibri"/>
                <w:color w:val="000000"/>
              </w:rPr>
            </w:pPr>
            <w:ins w:id="5728" w:author="Gladiator Gladiator" w:date="2018-06-01T17:01:00Z">
              <w:r w:rsidRPr="005F50D0">
                <w:rPr>
                  <w:rFonts w:ascii="Calibri" w:eastAsia="Times New Roman" w:hAnsi="Calibri" w:cs="Calibri"/>
                  <w:color w:val="000000"/>
                </w:rPr>
                <w:t>0.398</w:t>
              </w:r>
            </w:ins>
          </w:p>
        </w:tc>
      </w:tr>
      <w:tr w:rsidR="005F50D0" w:rsidRPr="005F50D0" w14:paraId="461FE106" w14:textId="77777777" w:rsidTr="005F50D0">
        <w:trPr>
          <w:trHeight w:val="253"/>
          <w:ins w:id="5729" w:author="Gladiator Gladiator" w:date="2018-06-01T17:01:00Z"/>
          <w:trPrChange w:id="5730"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FCE4D6" w:fill="FCE4D6"/>
            <w:noWrap/>
            <w:vAlign w:val="bottom"/>
            <w:hideMark/>
            <w:tcPrChange w:id="5731" w:author="Gladiator Gladiator" w:date="2018-06-01T17:01: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2E2C3933" w14:textId="77777777" w:rsidR="005F50D0" w:rsidRPr="005F50D0" w:rsidRDefault="005F50D0" w:rsidP="005F50D0">
            <w:pPr>
              <w:spacing w:after="0" w:line="240" w:lineRule="auto"/>
              <w:rPr>
                <w:ins w:id="5732" w:author="Gladiator Gladiator" w:date="2018-06-01T17:01:00Z"/>
                <w:rFonts w:ascii="Calibri" w:eastAsia="Times New Roman" w:hAnsi="Calibri" w:cs="Calibri"/>
                <w:color w:val="000000"/>
              </w:rPr>
            </w:pPr>
            <w:ins w:id="5733" w:author="Gladiator Gladiator" w:date="2018-06-01T17:01:00Z">
              <w:r w:rsidRPr="005F50D0">
                <w:rPr>
                  <w:rFonts w:ascii="Calibri" w:eastAsia="Times New Roman" w:hAnsi="Calibri" w:cs="Calibri"/>
                  <w:color w:val="000000"/>
                </w:rPr>
                <w:t>User 8</w:t>
              </w:r>
            </w:ins>
          </w:p>
        </w:tc>
        <w:tc>
          <w:tcPr>
            <w:tcW w:w="1141" w:type="dxa"/>
            <w:tcBorders>
              <w:top w:val="single" w:sz="4" w:space="0" w:color="F4B084"/>
              <w:left w:val="nil"/>
              <w:bottom w:val="single" w:sz="4" w:space="0" w:color="F4B084"/>
              <w:right w:val="nil"/>
            </w:tcBorders>
            <w:shd w:val="clear" w:color="FCE4D6" w:fill="FCE4D6"/>
            <w:noWrap/>
            <w:vAlign w:val="bottom"/>
            <w:hideMark/>
            <w:tcPrChange w:id="5734" w:author="Gladiator Gladiator" w:date="2018-06-01T17:01: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719B3264" w14:textId="77777777" w:rsidR="005F50D0" w:rsidRPr="005F50D0" w:rsidRDefault="005F50D0" w:rsidP="005F50D0">
            <w:pPr>
              <w:spacing w:after="0" w:line="240" w:lineRule="auto"/>
              <w:rPr>
                <w:ins w:id="5735" w:author="Gladiator Gladiator" w:date="2018-06-01T17:01:00Z"/>
                <w:rFonts w:ascii="Calibri" w:eastAsia="Times New Roman" w:hAnsi="Calibri" w:cs="Calibri"/>
                <w:color w:val="000000"/>
              </w:rPr>
            </w:pPr>
            <w:ins w:id="5736" w:author="Gladiator Gladiator" w:date="2018-06-01T17:01:00Z">
              <w:r w:rsidRPr="005F50D0">
                <w:rPr>
                  <w:rFonts w:ascii="Calibri" w:eastAsia="Times New Roman" w:hAnsi="Calibri" w:cs="Calibri"/>
                  <w:color w:val="000000"/>
                </w:rPr>
                <w:t>relaxing</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737"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69E91080" w14:textId="77777777" w:rsidR="005F50D0" w:rsidRPr="005F50D0" w:rsidRDefault="005F50D0" w:rsidP="005F50D0">
            <w:pPr>
              <w:spacing w:after="0" w:line="240" w:lineRule="auto"/>
              <w:jc w:val="right"/>
              <w:rPr>
                <w:ins w:id="5738" w:author="Gladiator Gladiator" w:date="2018-06-01T17:01:00Z"/>
                <w:rFonts w:ascii="Calibri" w:eastAsia="Times New Roman" w:hAnsi="Calibri" w:cs="Calibri"/>
                <w:color w:val="000000"/>
              </w:rPr>
            </w:pPr>
            <w:ins w:id="5739" w:author="Gladiator Gladiator" w:date="2018-06-01T17:01:00Z">
              <w:r w:rsidRPr="005F50D0">
                <w:rPr>
                  <w:rFonts w:ascii="Calibri" w:eastAsia="Times New Roman" w:hAnsi="Calibri" w:cs="Calibri"/>
                  <w:color w:val="000000"/>
                </w:rPr>
                <w:t>0.790</w:t>
              </w:r>
            </w:ins>
          </w:p>
        </w:tc>
        <w:tc>
          <w:tcPr>
            <w:tcW w:w="1061" w:type="dxa"/>
            <w:tcBorders>
              <w:top w:val="single" w:sz="4" w:space="0" w:color="F4B084"/>
              <w:left w:val="nil"/>
              <w:bottom w:val="single" w:sz="4" w:space="0" w:color="F4B084"/>
              <w:right w:val="nil"/>
            </w:tcBorders>
            <w:shd w:val="clear" w:color="FCE4D6" w:fill="FCE4D6"/>
            <w:noWrap/>
            <w:vAlign w:val="bottom"/>
            <w:hideMark/>
            <w:tcPrChange w:id="5740" w:author="Gladiator Gladiator" w:date="2018-06-01T17:01: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2D2AE72D" w14:textId="77777777" w:rsidR="005F50D0" w:rsidRPr="005F50D0" w:rsidRDefault="005F50D0" w:rsidP="005F50D0">
            <w:pPr>
              <w:spacing w:after="0" w:line="240" w:lineRule="auto"/>
              <w:jc w:val="right"/>
              <w:rPr>
                <w:ins w:id="5741" w:author="Gladiator Gladiator" w:date="2018-06-01T17:01:00Z"/>
                <w:rFonts w:ascii="Calibri" w:eastAsia="Times New Roman" w:hAnsi="Calibri" w:cs="Calibri"/>
                <w:color w:val="000000"/>
              </w:rPr>
            </w:pPr>
            <w:ins w:id="5742" w:author="Gladiator Gladiator" w:date="2018-06-01T17:01:00Z">
              <w:r w:rsidRPr="005F50D0">
                <w:rPr>
                  <w:rFonts w:ascii="Calibri" w:eastAsia="Times New Roman" w:hAnsi="Calibri" w:cs="Calibri"/>
                  <w:color w:val="000000"/>
                </w:rPr>
                <w:t>0.825</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743"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61F379AB" w14:textId="77777777" w:rsidR="005F50D0" w:rsidRPr="005F50D0" w:rsidRDefault="005F50D0" w:rsidP="005F50D0">
            <w:pPr>
              <w:spacing w:after="0" w:line="240" w:lineRule="auto"/>
              <w:jc w:val="right"/>
              <w:rPr>
                <w:ins w:id="5744" w:author="Gladiator Gladiator" w:date="2018-06-01T17:01:00Z"/>
                <w:rFonts w:ascii="Calibri" w:eastAsia="Times New Roman" w:hAnsi="Calibri" w:cs="Calibri"/>
                <w:color w:val="000000"/>
              </w:rPr>
            </w:pPr>
            <w:ins w:id="5745" w:author="Gladiator Gladiator" w:date="2018-06-01T17:01:00Z">
              <w:r w:rsidRPr="005F50D0">
                <w:rPr>
                  <w:rFonts w:ascii="Calibri" w:eastAsia="Times New Roman" w:hAnsi="Calibri" w:cs="Calibri"/>
                  <w:color w:val="000000"/>
                </w:rPr>
                <w:t>0.771</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746"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548F8A88" w14:textId="77777777" w:rsidR="005F50D0" w:rsidRPr="005F50D0" w:rsidRDefault="005F50D0" w:rsidP="005F50D0">
            <w:pPr>
              <w:spacing w:after="0" w:line="240" w:lineRule="auto"/>
              <w:jc w:val="right"/>
              <w:rPr>
                <w:ins w:id="5747" w:author="Gladiator Gladiator" w:date="2018-06-01T17:01:00Z"/>
                <w:rFonts w:ascii="Calibri" w:eastAsia="Times New Roman" w:hAnsi="Calibri" w:cs="Calibri"/>
                <w:color w:val="000000"/>
              </w:rPr>
            </w:pPr>
            <w:ins w:id="5748" w:author="Gladiator Gladiator" w:date="2018-06-01T17:01:00Z">
              <w:r w:rsidRPr="005F50D0">
                <w:rPr>
                  <w:rFonts w:ascii="Calibri" w:eastAsia="Times New Roman" w:hAnsi="Calibri" w:cs="Calibri"/>
                  <w:color w:val="000000"/>
                </w:rPr>
                <w:t>0.726</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749"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21C27573" w14:textId="77777777" w:rsidR="005F50D0" w:rsidRPr="005F50D0" w:rsidRDefault="005F50D0" w:rsidP="005F50D0">
            <w:pPr>
              <w:spacing w:after="0" w:line="240" w:lineRule="auto"/>
              <w:jc w:val="right"/>
              <w:rPr>
                <w:ins w:id="5750" w:author="Gladiator Gladiator" w:date="2018-06-01T17:01:00Z"/>
                <w:rFonts w:ascii="Calibri" w:eastAsia="Times New Roman" w:hAnsi="Calibri" w:cs="Calibri"/>
                <w:color w:val="000000"/>
              </w:rPr>
            </w:pPr>
            <w:ins w:id="5751" w:author="Gladiator Gladiator" w:date="2018-06-01T17:01:00Z">
              <w:r w:rsidRPr="005F50D0">
                <w:rPr>
                  <w:rFonts w:ascii="Calibri" w:eastAsia="Times New Roman" w:hAnsi="Calibri" w:cs="Calibri"/>
                  <w:color w:val="000000"/>
                </w:rPr>
                <w:t>0.675</w:t>
              </w:r>
            </w:ins>
          </w:p>
        </w:tc>
        <w:tc>
          <w:tcPr>
            <w:tcW w:w="969" w:type="dxa"/>
            <w:tcBorders>
              <w:top w:val="single" w:sz="4" w:space="0" w:color="F4B084"/>
              <w:left w:val="nil"/>
              <w:bottom w:val="single" w:sz="4" w:space="0" w:color="F4B084"/>
              <w:right w:val="single" w:sz="4" w:space="0" w:color="F4B084"/>
            </w:tcBorders>
            <w:shd w:val="clear" w:color="FCE4D6" w:fill="FCE4D6"/>
            <w:noWrap/>
            <w:vAlign w:val="bottom"/>
            <w:hideMark/>
            <w:tcPrChange w:id="5752"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3C2081C9" w14:textId="77777777" w:rsidR="005F50D0" w:rsidRPr="005F50D0" w:rsidRDefault="005F50D0" w:rsidP="005F50D0">
            <w:pPr>
              <w:spacing w:after="0" w:line="240" w:lineRule="auto"/>
              <w:jc w:val="right"/>
              <w:rPr>
                <w:ins w:id="5753" w:author="Gladiator Gladiator" w:date="2018-06-01T17:01:00Z"/>
                <w:rFonts w:ascii="Calibri" w:eastAsia="Times New Roman" w:hAnsi="Calibri" w:cs="Calibri"/>
                <w:color w:val="000000"/>
              </w:rPr>
            </w:pPr>
            <w:ins w:id="5754" w:author="Gladiator Gladiator" w:date="2018-06-01T17:01:00Z">
              <w:r w:rsidRPr="005F50D0">
                <w:rPr>
                  <w:rFonts w:ascii="Calibri" w:eastAsia="Times New Roman" w:hAnsi="Calibri" w:cs="Calibri"/>
                  <w:color w:val="000000"/>
                </w:rPr>
                <w:t>0.757</w:t>
              </w:r>
            </w:ins>
          </w:p>
        </w:tc>
      </w:tr>
      <w:tr w:rsidR="005F50D0" w:rsidRPr="005F50D0" w14:paraId="0B6CA6D8" w14:textId="77777777" w:rsidTr="005F50D0">
        <w:trPr>
          <w:trHeight w:val="253"/>
          <w:ins w:id="5755" w:author="Gladiator Gladiator" w:date="2018-06-01T17:01:00Z"/>
        </w:trPr>
        <w:tc>
          <w:tcPr>
            <w:tcW w:w="1915" w:type="dxa"/>
            <w:tcBorders>
              <w:top w:val="single" w:sz="4" w:space="0" w:color="F4B084"/>
              <w:left w:val="single" w:sz="4" w:space="0" w:color="F4B084"/>
              <w:bottom w:val="single" w:sz="4" w:space="0" w:color="F4B084"/>
              <w:right w:val="nil"/>
            </w:tcBorders>
            <w:shd w:val="clear" w:color="auto" w:fill="auto"/>
            <w:noWrap/>
            <w:vAlign w:val="bottom"/>
            <w:hideMark/>
          </w:tcPr>
          <w:p w14:paraId="50087753" w14:textId="77777777" w:rsidR="005F50D0" w:rsidRPr="005F50D0" w:rsidRDefault="005F50D0" w:rsidP="005F50D0">
            <w:pPr>
              <w:spacing w:after="0" w:line="240" w:lineRule="auto"/>
              <w:rPr>
                <w:ins w:id="5756" w:author="Gladiator Gladiator" w:date="2018-06-01T17:01:00Z"/>
                <w:rFonts w:ascii="Calibri" w:eastAsia="Times New Roman" w:hAnsi="Calibri" w:cs="Calibri"/>
                <w:color w:val="000000"/>
              </w:rPr>
            </w:pPr>
            <w:ins w:id="5757" w:author="Gladiator Gladiator" w:date="2018-06-01T17:01:00Z">
              <w:r w:rsidRPr="005F50D0">
                <w:rPr>
                  <w:rFonts w:ascii="Calibri" w:eastAsia="Times New Roman" w:hAnsi="Calibri" w:cs="Calibri"/>
                  <w:color w:val="000000"/>
                </w:rPr>
                <w:t>User 8</w:t>
              </w:r>
            </w:ins>
          </w:p>
        </w:tc>
        <w:tc>
          <w:tcPr>
            <w:tcW w:w="1141" w:type="dxa"/>
            <w:tcBorders>
              <w:top w:val="single" w:sz="4" w:space="0" w:color="F4B084"/>
              <w:left w:val="nil"/>
              <w:bottom w:val="single" w:sz="4" w:space="0" w:color="F4B084"/>
              <w:right w:val="nil"/>
            </w:tcBorders>
            <w:shd w:val="clear" w:color="auto" w:fill="auto"/>
            <w:noWrap/>
            <w:vAlign w:val="bottom"/>
            <w:hideMark/>
          </w:tcPr>
          <w:p w14:paraId="6FD68450" w14:textId="77777777" w:rsidR="005F50D0" w:rsidRPr="005F50D0" w:rsidRDefault="005F50D0" w:rsidP="005F50D0">
            <w:pPr>
              <w:spacing w:after="0" w:line="240" w:lineRule="auto"/>
              <w:rPr>
                <w:ins w:id="5758" w:author="Gladiator Gladiator" w:date="2018-06-01T17:01:00Z"/>
                <w:rFonts w:ascii="Calibri" w:eastAsia="Times New Roman" w:hAnsi="Calibri" w:cs="Calibri"/>
                <w:color w:val="000000"/>
              </w:rPr>
            </w:pPr>
            <w:ins w:id="5759" w:author="Gladiator Gladiator" w:date="2018-06-01T17:01:00Z">
              <w:r w:rsidRPr="005F50D0">
                <w:rPr>
                  <w:rFonts w:ascii="Calibri" w:eastAsia="Times New Roman" w:hAnsi="Calibri" w:cs="Calibri"/>
                  <w:color w:val="000000"/>
                </w:rPr>
                <w:t>testing</w:t>
              </w:r>
            </w:ins>
          </w:p>
        </w:tc>
        <w:tc>
          <w:tcPr>
            <w:tcW w:w="1101" w:type="dxa"/>
            <w:tcBorders>
              <w:top w:val="single" w:sz="4" w:space="0" w:color="F4B084"/>
              <w:left w:val="nil"/>
              <w:bottom w:val="single" w:sz="4" w:space="0" w:color="F4B084"/>
              <w:right w:val="nil"/>
            </w:tcBorders>
            <w:shd w:val="clear" w:color="auto" w:fill="auto"/>
            <w:noWrap/>
            <w:vAlign w:val="bottom"/>
            <w:hideMark/>
          </w:tcPr>
          <w:p w14:paraId="139EF71D" w14:textId="77777777" w:rsidR="005F50D0" w:rsidRPr="005F50D0" w:rsidRDefault="005F50D0" w:rsidP="005F50D0">
            <w:pPr>
              <w:spacing w:after="0" w:line="240" w:lineRule="auto"/>
              <w:jc w:val="right"/>
              <w:rPr>
                <w:ins w:id="5760" w:author="Gladiator Gladiator" w:date="2018-06-01T17:01:00Z"/>
                <w:rFonts w:ascii="Calibri" w:eastAsia="Times New Roman" w:hAnsi="Calibri" w:cs="Calibri"/>
                <w:color w:val="000000"/>
              </w:rPr>
            </w:pPr>
            <w:ins w:id="5761" w:author="Gladiator Gladiator" w:date="2018-06-01T17:01:00Z">
              <w:r w:rsidRPr="005F50D0">
                <w:rPr>
                  <w:rFonts w:ascii="Calibri" w:eastAsia="Times New Roman" w:hAnsi="Calibri" w:cs="Calibri"/>
                  <w:color w:val="000000"/>
                </w:rPr>
                <w:t>0.350</w:t>
              </w:r>
            </w:ins>
          </w:p>
        </w:tc>
        <w:tc>
          <w:tcPr>
            <w:tcW w:w="1061" w:type="dxa"/>
            <w:tcBorders>
              <w:top w:val="single" w:sz="4" w:space="0" w:color="F4B084"/>
              <w:left w:val="nil"/>
              <w:bottom w:val="single" w:sz="4" w:space="0" w:color="F4B084"/>
              <w:right w:val="nil"/>
            </w:tcBorders>
            <w:shd w:val="clear" w:color="auto" w:fill="auto"/>
            <w:noWrap/>
            <w:vAlign w:val="bottom"/>
            <w:hideMark/>
          </w:tcPr>
          <w:p w14:paraId="547AC55D" w14:textId="77777777" w:rsidR="005F50D0" w:rsidRPr="005F50D0" w:rsidRDefault="005F50D0" w:rsidP="005F50D0">
            <w:pPr>
              <w:spacing w:after="0" w:line="240" w:lineRule="auto"/>
              <w:jc w:val="right"/>
              <w:rPr>
                <w:ins w:id="5762" w:author="Gladiator Gladiator" w:date="2018-06-01T17:01:00Z"/>
                <w:rFonts w:ascii="Calibri" w:eastAsia="Times New Roman" w:hAnsi="Calibri" w:cs="Calibri"/>
                <w:color w:val="000000"/>
              </w:rPr>
            </w:pPr>
            <w:ins w:id="5763" w:author="Gladiator Gladiator" w:date="2018-06-01T17:01:00Z">
              <w:r w:rsidRPr="005F50D0">
                <w:rPr>
                  <w:rFonts w:ascii="Calibri" w:eastAsia="Times New Roman" w:hAnsi="Calibri" w:cs="Calibri"/>
                  <w:color w:val="000000"/>
                </w:rPr>
                <w:t>0.333</w:t>
              </w:r>
            </w:ins>
          </w:p>
        </w:tc>
        <w:tc>
          <w:tcPr>
            <w:tcW w:w="1082" w:type="dxa"/>
            <w:tcBorders>
              <w:top w:val="single" w:sz="4" w:space="0" w:color="F4B084"/>
              <w:left w:val="nil"/>
              <w:bottom w:val="single" w:sz="4" w:space="0" w:color="F4B084"/>
              <w:right w:val="nil"/>
            </w:tcBorders>
            <w:shd w:val="clear" w:color="auto" w:fill="auto"/>
            <w:noWrap/>
            <w:vAlign w:val="bottom"/>
            <w:hideMark/>
          </w:tcPr>
          <w:p w14:paraId="04F2529C" w14:textId="77777777" w:rsidR="005F50D0" w:rsidRPr="005F50D0" w:rsidRDefault="005F50D0" w:rsidP="005F50D0">
            <w:pPr>
              <w:spacing w:after="0" w:line="240" w:lineRule="auto"/>
              <w:jc w:val="right"/>
              <w:rPr>
                <w:ins w:id="5764" w:author="Gladiator Gladiator" w:date="2018-06-01T17:01:00Z"/>
                <w:rFonts w:ascii="Calibri" w:eastAsia="Times New Roman" w:hAnsi="Calibri" w:cs="Calibri"/>
                <w:color w:val="000000"/>
              </w:rPr>
            </w:pPr>
            <w:ins w:id="5765" w:author="Gladiator Gladiator" w:date="2018-06-01T17:01:00Z">
              <w:r w:rsidRPr="005F50D0">
                <w:rPr>
                  <w:rFonts w:ascii="Calibri" w:eastAsia="Times New Roman" w:hAnsi="Calibri" w:cs="Calibri"/>
                  <w:color w:val="000000"/>
                </w:rPr>
                <w:t>0.344</w:t>
              </w:r>
            </w:ins>
          </w:p>
        </w:tc>
        <w:tc>
          <w:tcPr>
            <w:tcW w:w="1082" w:type="dxa"/>
            <w:tcBorders>
              <w:top w:val="single" w:sz="4" w:space="0" w:color="F4B084"/>
              <w:left w:val="nil"/>
              <w:bottom w:val="single" w:sz="4" w:space="0" w:color="F4B084"/>
              <w:right w:val="nil"/>
            </w:tcBorders>
            <w:shd w:val="clear" w:color="auto" w:fill="auto"/>
            <w:noWrap/>
            <w:vAlign w:val="bottom"/>
            <w:hideMark/>
          </w:tcPr>
          <w:p w14:paraId="5F57EBA2" w14:textId="77777777" w:rsidR="005F50D0" w:rsidRPr="005F50D0" w:rsidRDefault="005F50D0" w:rsidP="005F50D0">
            <w:pPr>
              <w:spacing w:after="0" w:line="240" w:lineRule="auto"/>
              <w:jc w:val="right"/>
              <w:rPr>
                <w:ins w:id="5766" w:author="Gladiator Gladiator" w:date="2018-06-01T17:01:00Z"/>
                <w:rFonts w:ascii="Calibri" w:eastAsia="Times New Roman" w:hAnsi="Calibri" w:cs="Calibri"/>
                <w:color w:val="000000"/>
              </w:rPr>
            </w:pPr>
            <w:ins w:id="5767" w:author="Gladiator Gladiator" w:date="2018-06-01T17:01:00Z">
              <w:r w:rsidRPr="005F50D0">
                <w:rPr>
                  <w:rFonts w:ascii="Calibri" w:eastAsia="Times New Roman" w:hAnsi="Calibri" w:cs="Calibri"/>
                  <w:color w:val="000000"/>
                </w:rPr>
                <w:t>0.373</w:t>
              </w:r>
            </w:ins>
          </w:p>
        </w:tc>
        <w:tc>
          <w:tcPr>
            <w:tcW w:w="1101" w:type="dxa"/>
            <w:tcBorders>
              <w:top w:val="single" w:sz="4" w:space="0" w:color="F4B084"/>
              <w:left w:val="nil"/>
              <w:bottom w:val="single" w:sz="4" w:space="0" w:color="F4B084"/>
              <w:right w:val="nil"/>
            </w:tcBorders>
            <w:shd w:val="clear" w:color="auto" w:fill="auto"/>
            <w:noWrap/>
            <w:vAlign w:val="bottom"/>
            <w:hideMark/>
          </w:tcPr>
          <w:p w14:paraId="4AF79233" w14:textId="77777777" w:rsidR="005F50D0" w:rsidRPr="005F50D0" w:rsidRDefault="005F50D0" w:rsidP="005F50D0">
            <w:pPr>
              <w:spacing w:after="0" w:line="240" w:lineRule="auto"/>
              <w:jc w:val="right"/>
              <w:rPr>
                <w:ins w:id="5768" w:author="Gladiator Gladiator" w:date="2018-06-01T17:01:00Z"/>
                <w:rFonts w:ascii="Calibri" w:eastAsia="Times New Roman" w:hAnsi="Calibri" w:cs="Calibri"/>
                <w:color w:val="000000"/>
              </w:rPr>
            </w:pPr>
            <w:ins w:id="5769" w:author="Gladiator Gladiator" w:date="2018-06-01T17:01:00Z">
              <w:r w:rsidRPr="005F50D0">
                <w:rPr>
                  <w:rFonts w:ascii="Calibri" w:eastAsia="Times New Roman" w:hAnsi="Calibri" w:cs="Calibri"/>
                  <w:color w:val="000000"/>
                </w:rPr>
                <w:t>0.390</w:t>
              </w:r>
            </w:ins>
          </w:p>
        </w:tc>
        <w:tc>
          <w:tcPr>
            <w:tcW w:w="969" w:type="dxa"/>
            <w:tcBorders>
              <w:top w:val="single" w:sz="4" w:space="0" w:color="F4B084"/>
              <w:left w:val="nil"/>
              <w:bottom w:val="single" w:sz="4" w:space="0" w:color="F4B084"/>
              <w:right w:val="single" w:sz="4" w:space="0" w:color="F4B084"/>
            </w:tcBorders>
            <w:shd w:val="clear" w:color="auto" w:fill="auto"/>
            <w:noWrap/>
            <w:vAlign w:val="bottom"/>
            <w:hideMark/>
          </w:tcPr>
          <w:p w14:paraId="16B07B08" w14:textId="77777777" w:rsidR="005F50D0" w:rsidRPr="005F50D0" w:rsidRDefault="005F50D0" w:rsidP="005F50D0">
            <w:pPr>
              <w:spacing w:after="0" w:line="240" w:lineRule="auto"/>
              <w:jc w:val="right"/>
              <w:rPr>
                <w:ins w:id="5770" w:author="Gladiator Gladiator" w:date="2018-06-01T17:01:00Z"/>
                <w:rFonts w:ascii="Calibri" w:eastAsia="Times New Roman" w:hAnsi="Calibri" w:cs="Calibri"/>
                <w:color w:val="000000"/>
              </w:rPr>
            </w:pPr>
            <w:ins w:id="5771" w:author="Gladiator Gladiator" w:date="2018-06-01T17:01:00Z">
              <w:r w:rsidRPr="005F50D0">
                <w:rPr>
                  <w:rFonts w:ascii="Calibri" w:eastAsia="Times New Roman" w:hAnsi="Calibri" w:cs="Calibri"/>
                  <w:color w:val="000000"/>
                </w:rPr>
                <w:t>0.358</w:t>
              </w:r>
            </w:ins>
          </w:p>
        </w:tc>
      </w:tr>
      <w:tr w:rsidR="005F50D0" w:rsidRPr="005F50D0" w14:paraId="01256416" w14:textId="77777777" w:rsidTr="005F50D0">
        <w:trPr>
          <w:trHeight w:val="253"/>
          <w:ins w:id="5772" w:author="Gladiator Gladiator" w:date="2018-06-01T17:01:00Z"/>
          <w:trPrChange w:id="5773"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FCE4D6" w:fill="FCE4D6"/>
            <w:noWrap/>
            <w:vAlign w:val="bottom"/>
            <w:hideMark/>
            <w:tcPrChange w:id="5774" w:author="Gladiator Gladiator" w:date="2018-06-01T17:01: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62496424" w14:textId="77777777" w:rsidR="005F50D0" w:rsidRPr="005F50D0" w:rsidRDefault="005F50D0" w:rsidP="005F50D0">
            <w:pPr>
              <w:spacing w:after="0" w:line="240" w:lineRule="auto"/>
              <w:rPr>
                <w:ins w:id="5775" w:author="Gladiator Gladiator" w:date="2018-06-01T17:01:00Z"/>
                <w:rFonts w:ascii="Calibri" w:eastAsia="Times New Roman" w:hAnsi="Calibri" w:cs="Calibri"/>
                <w:color w:val="000000"/>
              </w:rPr>
            </w:pPr>
            <w:ins w:id="5776" w:author="Gladiator Gladiator" w:date="2018-06-01T17:01:00Z">
              <w:r w:rsidRPr="005F50D0">
                <w:rPr>
                  <w:rFonts w:ascii="Calibri" w:eastAsia="Times New Roman" w:hAnsi="Calibri" w:cs="Calibri"/>
                  <w:color w:val="000000"/>
                </w:rPr>
                <w:t>User 9</w:t>
              </w:r>
            </w:ins>
          </w:p>
        </w:tc>
        <w:tc>
          <w:tcPr>
            <w:tcW w:w="1141" w:type="dxa"/>
            <w:tcBorders>
              <w:top w:val="single" w:sz="4" w:space="0" w:color="F4B084"/>
              <w:left w:val="nil"/>
              <w:bottom w:val="single" w:sz="4" w:space="0" w:color="F4B084"/>
              <w:right w:val="nil"/>
            </w:tcBorders>
            <w:shd w:val="clear" w:color="FCE4D6" w:fill="FCE4D6"/>
            <w:noWrap/>
            <w:vAlign w:val="bottom"/>
            <w:hideMark/>
            <w:tcPrChange w:id="5777" w:author="Gladiator Gladiator" w:date="2018-06-01T17:01: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34939158" w14:textId="77777777" w:rsidR="005F50D0" w:rsidRPr="005F50D0" w:rsidRDefault="005F50D0" w:rsidP="005F50D0">
            <w:pPr>
              <w:spacing w:after="0" w:line="240" w:lineRule="auto"/>
              <w:rPr>
                <w:ins w:id="5778" w:author="Gladiator Gladiator" w:date="2018-06-01T17:01:00Z"/>
                <w:rFonts w:ascii="Calibri" w:eastAsia="Times New Roman" w:hAnsi="Calibri" w:cs="Calibri"/>
                <w:color w:val="000000"/>
              </w:rPr>
            </w:pPr>
            <w:ins w:id="5779" w:author="Gladiator Gladiator" w:date="2018-06-01T17:01:00Z">
              <w:r w:rsidRPr="005F50D0">
                <w:rPr>
                  <w:rFonts w:ascii="Calibri" w:eastAsia="Times New Roman" w:hAnsi="Calibri" w:cs="Calibri"/>
                  <w:color w:val="000000"/>
                </w:rPr>
                <w:t>relaxing</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780"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1C3BB5C3" w14:textId="77777777" w:rsidR="005F50D0" w:rsidRPr="005F50D0" w:rsidRDefault="005F50D0" w:rsidP="005F50D0">
            <w:pPr>
              <w:spacing w:after="0" w:line="240" w:lineRule="auto"/>
              <w:jc w:val="right"/>
              <w:rPr>
                <w:ins w:id="5781" w:author="Gladiator Gladiator" w:date="2018-06-01T17:01:00Z"/>
                <w:rFonts w:ascii="Calibri" w:eastAsia="Times New Roman" w:hAnsi="Calibri" w:cs="Calibri"/>
                <w:color w:val="000000"/>
              </w:rPr>
            </w:pPr>
            <w:ins w:id="5782" w:author="Gladiator Gladiator" w:date="2018-06-01T17:01:00Z">
              <w:r w:rsidRPr="005F50D0">
                <w:rPr>
                  <w:rFonts w:ascii="Calibri" w:eastAsia="Times New Roman" w:hAnsi="Calibri" w:cs="Calibri"/>
                  <w:color w:val="000000"/>
                </w:rPr>
                <w:t>0.871</w:t>
              </w:r>
            </w:ins>
          </w:p>
        </w:tc>
        <w:tc>
          <w:tcPr>
            <w:tcW w:w="1061" w:type="dxa"/>
            <w:tcBorders>
              <w:top w:val="single" w:sz="4" w:space="0" w:color="F4B084"/>
              <w:left w:val="nil"/>
              <w:bottom w:val="single" w:sz="4" w:space="0" w:color="F4B084"/>
              <w:right w:val="nil"/>
            </w:tcBorders>
            <w:shd w:val="clear" w:color="FCE4D6" w:fill="FCE4D6"/>
            <w:noWrap/>
            <w:vAlign w:val="bottom"/>
            <w:hideMark/>
            <w:tcPrChange w:id="5783" w:author="Gladiator Gladiator" w:date="2018-06-01T17:01: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39B8B6AF" w14:textId="77777777" w:rsidR="005F50D0" w:rsidRPr="005F50D0" w:rsidRDefault="005F50D0" w:rsidP="005F50D0">
            <w:pPr>
              <w:spacing w:after="0" w:line="240" w:lineRule="auto"/>
              <w:jc w:val="right"/>
              <w:rPr>
                <w:ins w:id="5784" w:author="Gladiator Gladiator" w:date="2018-06-01T17:01:00Z"/>
                <w:rFonts w:ascii="Calibri" w:eastAsia="Times New Roman" w:hAnsi="Calibri" w:cs="Calibri"/>
                <w:color w:val="000000"/>
              </w:rPr>
            </w:pPr>
            <w:ins w:id="5785" w:author="Gladiator Gladiator" w:date="2018-06-01T17:01:00Z">
              <w:r w:rsidRPr="005F50D0">
                <w:rPr>
                  <w:rFonts w:ascii="Calibri" w:eastAsia="Times New Roman" w:hAnsi="Calibri" w:cs="Calibri"/>
                  <w:color w:val="000000"/>
                </w:rPr>
                <w:t>0.802</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786"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7E451DEE" w14:textId="77777777" w:rsidR="005F50D0" w:rsidRPr="005F50D0" w:rsidRDefault="005F50D0" w:rsidP="005F50D0">
            <w:pPr>
              <w:spacing w:after="0" w:line="240" w:lineRule="auto"/>
              <w:jc w:val="right"/>
              <w:rPr>
                <w:ins w:id="5787" w:author="Gladiator Gladiator" w:date="2018-06-01T17:01:00Z"/>
                <w:rFonts w:ascii="Calibri" w:eastAsia="Times New Roman" w:hAnsi="Calibri" w:cs="Calibri"/>
                <w:color w:val="000000"/>
              </w:rPr>
            </w:pPr>
            <w:ins w:id="5788" w:author="Gladiator Gladiator" w:date="2018-06-01T17:01:00Z">
              <w:r w:rsidRPr="005F50D0">
                <w:rPr>
                  <w:rFonts w:ascii="Calibri" w:eastAsia="Times New Roman" w:hAnsi="Calibri" w:cs="Calibri"/>
                  <w:color w:val="000000"/>
                </w:rPr>
                <w:t>0.832</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789"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3C9A22CE" w14:textId="77777777" w:rsidR="005F50D0" w:rsidRPr="005F50D0" w:rsidRDefault="005F50D0" w:rsidP="005F50D0">
            <w:pPr>
              <w:spacing w:after="0" w:line="240" w:lineRule="auto"/>
              <w:jc w:val="right"/>
              <w:rPr>
                <w:ins w:id="5790" w:author="Gladiator Gladiator" w:date="2018-06-01T17:01:00Z"/>
                <w:rFonts w:ascii="Calibri" w:eastAsia="Times New Roman" w:hAnsi="Calibri" w:cs="Calibri"/>
                <w:color w:val="000000"/>
              </w:rPr>
            </w:pPr>
            <w:ins w:id="5791" w:author="Gladiator Gladiator" w:date="2018-06-01T17:01:00Z">
              <w:r w:rsidRPr="005F50D0">
                <w:rPr>
                  <w:rFonts w:ascii="Calibri" w:eastAsia="Times New Roman" w:hAnsi="Calibri" w:cs="Calibri"/>
                  <w:color w:val="000000"/>
                </w:rPr>
                <w:t>0.786</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792"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00360FAF" w14:textId="77777777" w:rsidR="005F50D0" w:rsidRPr="005F50D0" w:rsidRDefault="005F50D0" w:rsidP="005F50D0">
            <w:pPr>
              <w:spacing w:after="0" w:line="240" w:lineRule="auto"/>
              <w:jc w:val="right"/>
              <w:rPr>
                <w:ins w:id="5793" w:author="Gladiator Gladiator" w:date="2018-06-01T17:01:00Z"/>
                <w:rFonts w:ascii="Calibri" w:eastAsia="Times New Roman" w:hAnsi="Calibri" w:cs="Calibri"/>
                <w:color w:val="000000"/>
              </w:rPr>
            </w:pPr>
            <w:ins w:id="5794" w:author="Gladiator Gladiator" w:date="2018-06-01T17:01:00Z">
              <w:r w:rsidRPr="005F50D0">
                <w:rPr>
                  <w:rFonts w:ascii="Calibri" w:eastAsia="Times New Roman" w:hAnsi="Calibri" w:cs="Calibri"/>
                  <w:color w:val="000000"/>
                </w:rPr>
                <w:t>0.754</w:t>
              </w:r>
            </w:ins>
          </w:p>
        </w:tc>
        <w:tc>
          <w:tcPr>
            <w:tcW w:w="969" w:type="dxa"/>
            <w:tcBorders>
              <w:top w:val="single" w:sz="4" w:space="0" w:color="F4B084"/>
              <w:left w:val="nil"/>
              <w:bottom w:val="single" w:sz="4" w:space="0" w:color="F4B084"/>
              <w:right w:val="single" w:sz="4" w:space="0" w:color="F4B084"/>
            </w:tcBorders>
            <w:shd w:val="clear" w:color="FCE4D6" w:fill="FCE4D6"/>
            <w:noWrap/>
            <w:vAlign w:val="bottom"/>
            <w:hideMark/>
            <w:tcPrChange w:id="5795"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35044DB2" w14:textId="77777777" w:rsidR="005F50D0" w:rsidRPr="005F50D0" w:rsidRDefault="005F50D0" w:rsidP="005F50D0">
            <w:pPr>
              <w:spacing w:after="0" w:line="240" w:lineRule="auto"/>
              <w:jc w:val="right"/>
              <w:rPr>
                <w:ins w:id="5796" w:author="Gladiator Gladiator" w:date="2018-06-01T17:01:00Z"/>
                <w:rFonts w:ascii="Calibri" w:eastAsia="Times New Roman" w:hAnsi="Calibri" w:cs="Calibri"/>
                <w:color w:val="000000"/>
              </w:rPr>
            </w:pPr>
            <w:ins w:id="5797" w:author="Gladiator Gladiator" w:date="2018-06-01T17:01:00Z">
              <w:r w:rsidRPr="005F50D0">
                <w:rPr>
                  <w:rFonts w:ascii="Calibri" w:eastAsia="Times New Roman" w:hAnsi="Calibri" w:cs="Calibri"/>
                  <w:color w:val="000000"/>
                </w:rPr>
                <w:t>0.809</w:t>
              </w:r>
            </w:ins>
          </w:p>
        </w:tc>
      </w:tr>
      <w:tr w:rsidR="005F50D0" w:rsidRPr="005F50D0" w14:paraId="3645F4E7" w14:textId="77777777" w:rsidTr="005F50D0">
        <w:trPr>
          <w:trHeight w:val="253"/>
          <w:ins w:id="5798" w:author="Gladiator Gladiator" w:date="2018-06-01T17:01:00Z"/>
        </w:trPr>
        <w:tc>
          <w:tcPr>
            <w:tcW w:w="1915" w:type="dxa"/>
            <w:tcBorders>
              <w:top w:val="single" w:sz="4" w:space="0" w:color="F4B084"/>
              <w:left w:val="single" w:sz="4" w:space="0" w:color="F4B084"/>
              <w:bottom w:val="single" w:sz="4" w:space="0" w:color="F4B084"/>
              <w:right w:val="nil"/>
            </w:tcBorders>
            <w:shd w:val="clear" w:color="auto" w:fill="auto"/>
            <w:noWrap/>
            <w:vAlign w:val="bottom"/>
            <w:hideMark/>
          </w:tcPr>
          <w:p w14:paraId="127D4742" w14:textId="77777777" w:rsidR="005F50D0" w:rsidRPr="005F50D0" w:rsidRDefault="005F50D0" w:rsidP="005F50D0">
            <w:pPr>
              <w:spacing w:after="0" w:line="240" w:lineRule="auto"/>
              <w:rPr>
                <w:ins w:id="5799" w:author="Gladiator Gladiator" w:date="2018-06-01T17:01:00Z"/>
                <w:rFonts w:ascii="Calibri" w:eastAsia="Times New Roman" w:hAnsi="Calibri" w:cs="Calibri"/>
                <w:color w:val="000000"/>
              </w:rPr>
            </w:pPr>
            <w:ins w:id="5800" w:author="Gladiator Gladiator" w:date="2018-06-01T17:01:00Z">
              <w:r w:rsidRPr="005F50D0">
                <w:rPr>
                  <w:rFonts w:ascii="Calibri" w:eastAsia="Times New Roman" w:hAnsi="Calibri" w:cs="Calibri"/>
                  <w:color w:val="000000"/>
                </w:rPr>
                <w:t>User 9</w:t>
              </w:r>
            </w:ins>
          </w:p>
        </w:tc>
        <w:tc>
          <w:tcPr>
            <w:tcW w:w="1141" w:type="dxa"/>
            <w:tcBorders>
              <w:top w:val="single" w:sz="4" w:space="0" w:color="F4B084"/>
              <w:left w:val="nil"/>
              <w:bottom w:val="single" w:sz="4" w:space="0" w:color="F4B084"/>
              <w:right w:val="nil"/>
            </w:tcBorders>
            <w:shd w:val="clear" w:color="auto" w:fill="auto"/>
            <w:noWrap/>
            <w:vAlign w:val="bottom"/>
            <w:hideMark/>
          </w:tcPr>
          <w:p w14:paraId="6B236958" w14:textId="77777777" w:rsidR="005F50D0" w:rsidRPr="005F50D0" w:rsidRDefault="005F50D0" w:rsidP="005F50D0">
            <w:pPr>
              <w:spacing w:after="0" w:line="240" w:lineRule="auto"/>
              <w:rPr>
                <w:ins w:id="5801" w:author="Gladiator Gladiator" w:date="2018-06-01T17:01:00Z"/>
                <w:rFonts w:ascii="Calibri" w:eastAsia="Times New Roman" w:hAnsi="Calibri" w:cs="Calibri"/>
                <w:color w:val="000000"/>
              </w:rPr>
            </w:pPr>
            <w:ins w:id="5802" w:author="Gladiator Gladiator" w:date="2018-06-01T17:01:00Z">
              <w:r w:rsidRPr="005F50D0">
                <w:rPr>
                  <w:rFonts w:ascii="Calibri" w:eastAsia="Times New Roman" w:hAnsi="Calibri" w:cs="Calibri"/>
                  <w:color w:val="000000"/>
                </w:rPr>
                <w:t>testing</w:t>
              </w:r>
            </w:ins>
          </w:p>
        </w:tc>
        <w:tc>
          <w:tcPr>
            <w:tcW w:w="1101" w:type="dxa"/>
            <w:tcBorders>
              <w:top w:val="single" w:sz="4" w:space="0" w:color="F4B084"/>
              <w:left w:val="nil"/>
              <w:bottom w:val="single" w:sz="4" w:space="0" w:color="F4B084"/>
              <w:right w:val="nil"/>
            </w:tcBorders>
            <w:shd w:val="clear" w:color="auto" w:fill="auto"/>
            <w:noWrap/>
            <w:vAlign w:val="bottom"/>
            <w:hideMark/>
          </w:tcPr>
          <w:p w14:paraId="488D4D6A" w14:textId="77777777" w:rsidR="005F50D0" w:rsidRPr="005F50D0" w:rsidRDefault="005F50D0" w:rsidP="005F50D0">
            <w:pPr>
              <w:spacing w:after="0" w:line="240" w:lineRule="auto"/>
              <w:jc w:val="right"/>
              <w:rPr>
                <w:ins w:id="5803" w:author="Gladiator Gladiator" w:date="2018-06-01T17:01:00Z"/>
                <w:rFonts w:ascii="Calibri" w:eastAsia="Times New Roman" w:hAnsi="Calibri" w:cs="Calibri"/>
                <w:color w:val="000000"/>
              </w:rPr>
            </w:pPr>
            <w:ins w:id="5804" w:author="Gladiator Gladiator" w:date="2018-06-01T17:01:00Z">
              <w:r w:rsidRPr="005F50D0">
                <w:rPr>
                  <w:rFonts w:ascii="Calibri" w:eastAsia="Times New Roman" w:hAnsi="Calibri" w:cs="Calibri"/>
                  <w:color w:val="000000"/>
                </w:rPr>
                <w:t>0.185</w:t>
              </w:r>
            </w:ins>
          </w:p>
        </w:tc>
        <w:tc>
          <w:tcPr>
            <w:tcW w:w="1061" w:type="dxa"/>
            <w:tcBorders>
              <w:top w:val="single" w:sz="4" w:space="0" w:color="F4B084"/>
              <w:left w:val="nil"/>
              <w:bottom w:val="single" w:sz="4" w:space="0" w:color="F4B084"/>
              <w:right w:val="nil"/>
            </w:tcBorders>
            <w:shd w:val="clear" w:color="auto" w:fill="auto"/>
            <w:noWrap/>
            <w:vAlign w:val="bottom"/>
            <w:hideMark/>
          </w:tcPr>
          <w:p w14:paraId="6FDFC814" w14:textId="77777777" w:rsidR="005F50D0" w:rsidRPr="005F50D0" w:rsidRDefault="005F50D0" w:rsidP="005F50D0">
            <w:pPr>
              <w:spacing w:after="0" w:line="240" w:lineRule="auto"/>
              <w:jc w:val="right"/>
              <w:rPr>
                <w:ins w:id="5805" w:author="Gladiator Gladiator" w:date="2018-06-01T17:01:00Z"/>
                <w:rFonts w:ascii="Calibri" w:eastAsia="Times New Roman" w:hAnsi="Calibri" w:cs="Calibri"/>
                <w:color w:val="000000"/>
              </w:rPr>
            </w:pPr>
            <w:ins w:id="5806" w:author="Gladiator Gladiator" w:date="2018-06-01T17:01:00Z">
              <w:r w:rsidRPr="005F50D0">
                <w:rPr>
                  <w:rFonts w:ascii="Calibri" w:eastAsia="Times New Roman" w:hAnsi="Calibri" w:cs="Calibri"/>
                  <w:color w:val="000000"/>
                </w:rPr>
                <w:t>0.123</w:t>
              </w:r>
            </w:ins>
          </w:p>
        </w:tc>
        <w:tc>
          <w:tcPr>
            <w:tcW w:w="1082" w:type="dxa"/>
            <w:tcBorders>
              <w:top w:val="single" w:sz="4" w:space="0" w:color="F4B084"/>
              <w:left w:val="nil"/>
              <w:bottom w:val="single" w:sz="4" w:space="0" w:color="F4B084"/>
              <w:right w:val="nil"/>
            </w:tcBorders>
            <w:shd w:val="clear" w:color="auto" w:fill="auto"/>
            <w:noWrap/>
            <w:vAlign w:val="bottom"/>
            <w:hideMark/>
          </w:tcPr>
          <w:p w14:paraId="770B88AB" w14:textId="77777777" w:rsidR="005F50D0" w:rsidRPr="005F50D0" w:rsidRDefault="005F50D0" w:rsidP="005F50D0">
            <w:pPr>
              <w:spacing w:after="0" w:line="240" w:lineRule="auto"/>
              <w:jc w:val="right"/>
              <w:rPr>
                <w:ins w:id="5807" w:author="Gladiator Gladiator" w:date="2018-06-01T17:01:00Z"/>
                <w:rFonts w:ascii="Calibri" w:eastAsia="Times New Roman" w:hAnsi="Calibri" w:cs="Calibri"/>
                <w:color w:val="000000"/>
              </w:rPr>
            </w:pPr>
            <w:ins w:id="5808" w:author="Gladiator Gladiator" w:date="2018-06-01T17:01:00Z">
              <w:r w:rsidRPr="005F50D0">
                <w:rPr>
                  <w:rFonts w:ascii="Calibri" w:eastAsia="Times New Roman" w:hAnsi="Calibri" w:cs="Calibri"/>
                  <w:color w:val="000000"/>
                </w:rPr>
                <w:t>0.000</w:t>
              </w:r>
            </w:ins>
          </w:p>
        </w:tc>
        <w:tc>
          <w:tcPr>
            <w:tcW w:w="1082" w:type="dxa"/>
            <w:tcBorders>
              <w:top w:val="single" w:sz="4" w:space="0" w:color="F4B084"/>
              <w:left w:val="nil"/>
              <w:bottom w:val="single" w:sz="4" w:space="0" w:color="F4B084"/>
              <w:right w:val="nil"/>
            </w:tcBorders>
            <w:shd w:val="clear" w:color="auto" w:fill="auto"/>
            <w:noWrap/>
            <w:vAlign w:val="bottom"/>
            <w:hideMark/>
          </w:tcPr>
          <w:p w14:paraId="10870D6C" w14:textId="77777777" w:rsidR="005F50D0" w:rsidRPr="005F50D0" w:rsidRDefault="005F50D0" w:rsidP="005F50D0">
            <w:pPr>
              <w:spacing w:after="0" w:line="240" w:lineRule="auto"/>
              <w:jc w:val="right"/>
              <w:rPr>
                <w:ins w:id="5809" w:author="Gladiator Gladiator" w:date="2018-06-01T17:01:00Z"/>
                <w:rFonts w:ascii="Calibri" w:eastAsia="Times New Roman" w:hAnsi="Calibri" w:cs="Calibri"/>
                <w:color w:val="000000"/>
              </w:rPr>
            </w:pPr>
            <w:ins w:id="5810" w:author="Gladiator Gladiator" w:date="2018-06-01T17:01:00Z">
              <w:r w:rsidRPr="005F50D0">
                <w:rPr>
                  <w:rFonts w:ascii="Calibri" w:eastAsia="Times New Roman" w:hAnsi="Calibri" w:cs="Calibri"/>
                  <w:color w:val="000000"/>
                </w:rPr>
                <w:t>0.017</w:t>
              </w:r>
            </w:ins>
          </w:p>
        </w:tc>
        <w:tc>
          <w:tcPr>
            <w:tcW w:w="1101" w:type="dxa"/>
            <w:tcBorders>
              <w:top w:val="single" w:sz="4" w:space="0" w:color="F4B084"/>
              <w:left w:val="nil"/>
              <w:bottom w:val="single" w:sz="4" w:space="0" w:color="F4B084"/>
              <w:right w:val="nil"/>
            </w:tcBorders>
            <w:shd w:val="clear" w:color="auto" w:fill="auto"/>
            <w:noWrap/>
            <w:vAlign w:val="bottom"/>
            <w:hideMark/>
          </w:tcPr>
          <w:p w14:paraId="281AA11B" w14:textId="77777777" w:rsidR="005F50D0" w:rsidRPr="005F50D0" w:rsidRDefault="005F50D0" w:rsidP="005F50D0">
            <w:pPr>
              <w:spacing w:after="0" w:line="240" w:lineRule="auto"/>
              <w:jc w:val="right"/>
              <w:rPr>
                <w:ins w:id="5811" w:author="Gladiator Gladiator" w:date="2018-06-01T17:01:00Z"/>
                <w:rFonts w:ascii="Calibri" w:eastAsia="Times New Roman" w:hAnsi="Calibri" w:cs="Calibri"/>
                <w:color w:val="000000"/>
              </w:rPr>
            </w:pPr>
            <w:ins w:id="5812" w:author="Gladiator Gladiator" w:date="2018-06-01T17:01:00Z">
              <w:r w:rsidRPr="005F50D0">
                <w:rPr>
                  <w:rFonts w:ascii="Calibri" w:eastAsia="Times New Roman" w:hAnsi="Calibri" w:cs="Calibri"/>
                  <w:color w:val="000000"/>
                </w:rPr>
                <w:t>0.314</w:t>
              </w:r>
            </w:ins>
          </w:p>
        </w:tc>
        <w:tc>
          <w:tcPr>
            <w:tcW w:w="969" w:type="dxa"/>
            <w:tcBorders>
              <w:top w:val="single" w:sz="4" w:space="0" w:color="F4B084"/>
              <w:left w:val="nil"/>
              <w:bottom w:val="single" w:sz="4" w:space="0" w:color="F4B084"/>
              <w:right w:val="single" w:sz="4" w:space="0" w:color="F4B084"/>
            </w:tcBorders>
            <w:shd w:val="clear" w:color="auto" w:fill="auto"/>
            <w:noWrap/>
            <w:vAlign w:val="bottom"/>
            <w:hideMark/>
          </w:tcPr>
          <w:p w14:paraId="20A35D7B" w14:textId="77777777" w:rsidR="005F50D0" w:rsidRPr="005F50D0" w:rsidRDefault="005F50D0" w:rsidP="005F50D0">
            <w:pPr>
              <w:spacing w:after="0" w:line="240" w:lineRule="auto"/>
              <w:jc w:val="right"/>
              <w:rPr>
                <w:ins w:id="5813" w:author="Gladiator Gladiator" w:date="2018-06-01T17:01:00Z"/>
                <w:rFonts w:ascii="Calibri" w:eastAsia="Times New Roman" w:hAnsi="Calibri" w:cs="Calibri"/>
                <w:color w:val="000000"/>
              </w:rPr>
            </w:pPr>
            <w:ins w:id="5814" w:author="Gladiator Gladiator" w:date="2018-06-01T17:01:00Z">
              <w:r w:rsidRPr="005F50D0">
                <w:rPr>
                  <w:rFonts w:ascii="Calibri" w:eastAsia="Times New Roman" w:hAnsi="Calibri" w:cs="Calibri"/>
                  <w:color w:val="000000"/>
                </w:rPr>
                <w:t>0.128</w:t>
              </w:r>
            </w:ins>
          </w:p>
        </w:tc>
      </w:tr>
      <w:tr w:rsidR="005F50D0" w:rsidRPr="005F50D0" w14:paraId="08A42CDF" w14:textId="77777777" w:rsidTr="005F50D0">
        <w:trPr>
          <w:trHeight w:val="253"/>
          <w:ins w:id="5815" w:author="Gladiator Gladiator" w:date="2018-06-01T17:01:00Z"/>
          <w:trPrChange w:id="5816"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FCE4D6" w:fill="FCE4D6"/>
            <w:noWrap/>
            <w:vAlign w:val="bottom"/>
            <w:hideMark/>
            <w:tcPrChange w:id="5817" w:author="Gladiator Gladiator" w:date="2018-06-01T17:01: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34D104C1" w14:textId="77777777" w:rsidR="005F50D0" w:rsidRPr="005F50D0" w:rsidRDefault="005F50D0" w:rsidP="005F50D0">
            <w:pPr>
              <w:spacing w:after="0" w:line="240" w:lineRule="auto"/>
              <w:rPr>
                <w:ins w:id="5818" w:author="Gladiator Gladiator" w:date="2018-06-01T17:01:00Z"/>
                <w:rFonts w:ascii="Calibri" w:eastAsia="Times New Roman" w:hAnsi="Calibri" w:cs="Calibri"/>
                <w:color w:val="000000"/>
              </w:rPr>
            </w:pPr>
            <w:ins w:id="5819" w:author="Gladiator Gladiator" w:date="2018-06-01T17:01:00Z">
              <w:r w:rsidRPr="005F50D0">
                <w:rPr>
                  <w:rFonts w:ascii="Calibri" w:eastAsia="Times New Roman" w:hAnsi="Calibri" w:cs="Calibri"/>
                  <w:color w:val="000000"/>
                </w:rPr>
                <w:t>User 10</w:t>
              </w:r>
            </w:ins>
          </w:p>
        </w:tc>
        <w:tc>
          <w:tcPr>
            <w:tcW w:w="1141" w:type="dxa"/>
            <w:tcBorders>
              <w:top w:val="single" w:sz="4" w:space="0" w:color="F4B084"/>
              <w:left w:val="nil"/>
              <w:bottom w:val="single" w:sz="4" w:space="0" w:color="F4B084"/>
              <w:right w:val="nil"/>
            </w:tcBorders>
            <w:shd w:val="clear" w:color="FCE4D6" w:fill="FCE4D6"/>
            <w:noWrap/>
            <w:vAlign w:val="bottom"/>
            <w:hideMark/>
            <w:tcPrChange w:id="5820" w:author="Gladiator Gladiator" w:date="2018-06-01T17:01: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51B03ADA" w14:textId="77777777" w:rsidR="005F50D0" w:rsidRPr="005F50D0" w:rsidRDefault="005F50D0" w:rsidP="005F50D0">
            <w:pPr>
              <w:spacing w:after="0" w:line="240" w:lineRule="auto"/>
              <w:rPr>
                <w:ins w:id="5821" w:author="Gladiator Gladiator" w:date="2018-06-01T17:01:00Z"/>
                <w:rFonts w:ascii="Calibri" w:eastAsia="Times New Roman" w:hAnsi="Calibri" w:cs="Calibri"/>
                <w:color w:val="000000"/>
              </w:rPr>
            </w:pPr>
            <w:ins w:id="5822" w:author="Gladiator Gladiator" w:date="2018-06-01T17:01:00Z">
              <w:r w:rsidRPr="005F50D0">
                <w:rPr>
                  <w:rFonts w:ascii="Calibri" w:eastAsia="Times New Roman" w:hAnsi="Calibri" w:cs="Calibri"/>
                  <w:color w:val="000000"/>
                </w:rPr>
                <w:t>relaxing</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823"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70CE95C2" w14:textId="77777777" w:rsidR="005F50D0" w:rsidRPr="005F50D0" w:rsidRDefault="005F50D0" w:rsidP="005F50D0">
            <w:pPr>
              <w:spacing w:after="0" w:line="240" w:lineRule="auto"/>
              <w:jc w:val="right"/>
              <w:rPr>
                <w:ins w:id="5824" w:author="Gladiator Gladiator" w:date="2018-06-01T17:01:00Z"/>
                <w:rFonts w:ascii="Calibri" w:eastAsia="Times New Roman" w:hAnsi="Calibri" w:cs="Calibri"/>
                <w:color w:val="000000"/>
              </w:rPr>
            </w:pPr>
            <w:ins w:id="5825" w:author="Gladiator Gladiator" w:date="2018-06-01T17:01:00Z">
              <w:r w:rsidRPr="005F50D0">
                <w:rPr>
                  <w:rFonts w:ascii="Calibri" w:eastAsia="Times New Roman" w:hAnsi="Calibri" w:cs="Calibri"/>
                  <w:color w:val="000000"/>
                </w:rPr>
                <w:t>0.866</w:t>
              </w:r>
            </w:ins>
          </w:p>
        </w:tc>
        <w:tc>
          <w:tcPr>
            <w:tcW w:w="1061" w:type="dxa"/>
            <w:tcBorders>
              <w:top w:val="single" w:sz="4" w:space="0" w:color="F4B084"/>
              <w:left w:val="nil"/>
              <w:bottom w:val="single" w:sz="4" w:space="0" w:color="F4B084"/>
              <w:right w:val="nil"/>
            </w:tcBorders>
            <w:shd w:val="clear" w:color="FCE4D6" w:fill="FCE4D6"/>
            <w:noWrap/>
            <w:vAlign w:val="bottom"/>
            <w:hideMark/>
            <w:tcPrChange w:id="5826" w:author="Gladiator Gladiator" w:date="2018-06-01T17:01: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40542824" w14:textId="77777777" w:rsidR="005F50D0" w:rsidRPr="005F50D0" w:rsidRDefault="005F50D0" w:rsidP="005F50D0">
            <w:pPr>
              <w:spacing w:after="0" w:line="240" w:lineRule="auto"/>
              <w:jc w:val="right"/>
              <w:rPr>
                <w:ins w:id="5827" w:author="Gladiator Gladiator" w:date="2018-06-01T17:01:00Z"/>
                <w:rFonts w:ascii="Calibri" w:eastAsia="Times New Roman" w:hAnsi="Calibri" w:cs="Calibri"/>
                <w:color w:val="000000"/>
              </w:rPr>
            </w:pPr>
            <w:ins w:id="5828" w:author="Gladiator Gladiator" w:date="2018-06-01T17:01:00Z">
              <w:r w:rsidRPr="005F50D0">
                <w:rPr>
                  <w:rFonts w:ascii="Calibri" w:eastAsia="Times New Roman" w:hAnsi="Calibri" w:cs="Calibri"/>
                  <w:color w:val="000000"/>
                </w:rPr>
                <w:t>0.933</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829"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7794BFDF" w14:textId="77777777" w:rsidR="005F50D0" w:rsidRPr="005F50D0" w:rsidRDefault="005F50D0" w:rsidP="005F50D0">
            <w:pPr>
              <w:spacing w:after="0" w:line="240" w:lineRule="auto"/>
              <w:jc w:val="right"/>
              <w:rPr>
                <w:ins w:id="5830" w:author="Gladiator Gladiator" w:date="2018-06-01T17:01:00Z"/>
                <w:rFonts w:ascii="Calibri" w:eastAsia="Times New Roman" w:hAnsi="Calibri" w:cs="Calibri"/>
                <w:color w:val="000000"/>
              </w:rPr>
            </w:pPr>
            <w:ins w:id="5831" w:author="Gladiator Gladiator" w:date="2018-06-01T17:01:00Z">
              <w:r w:rsidRPr="005F50D0">
                <w:rPr>
                  <w:rFonts w:ascii="Calibri" w:eastAsia="Times New Roman" w:hAnsi="Calibri" w:cs="Calibri"/>
                  <w:color w:val="000000"/>
                </w:rPr>
                <w:t>0.897</w:t>
              </w:r>
            </w:ins>
          </w:p>
        </w:tc>
        <w:tc>
          <w:tcPr>
            <w:tcW w:w="1082" w:type="dxa"/>
            <w:tcBorders>
              <w:top w:val="single" w:sz="4" w:space="0" w:color="F4B084"/>
              <w:left w:val="nil"/>
              <w:bottom w:val="single" w:sz="4" w:space="0" w:color="F4B084"/>
              <w:right w:val="nil"/>
            </w:tcBorders>
            <w:shd w:val="clear" w:color="FCE4D6" w:fill="FCE4D6"/>
            <w:noWrap/>
            <w:vAlign w:val="bottom"/>
            <w:hideMark/>
            <w:tcPrChange w:id="5832" w:author="Gladiator Gladiator" w:date="2018-06-01T17:01: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2091C334" w14:textId="77777777" w:rsidR="005F50D0" w:rsidRPr="005F50D0" w:rsidRDefault="005F50D0" w:rsidP="005F50D0">
            <w:pPr>
              <w:spacing w:after="0" w:line="240" w:lineRule="auto"/>
              <w:jc w:val="right"/>
              <w:rPr>
                <w:ins w:id="5833" w:author="Gladiator Gladiator" w:date="2018-06-01T17:01:00Z"/>
                <w:rFonts w:ascii="Calibri" w:eastAsia="Times New Roman" w:hAnsi="Calibri" w:cs="Calibri"/>
                <w:color w:val="000000"/>
              </w:rPr>
            </w:pPr>
            <w:ins w:id="5834" w:author="Gladiator Gladiator" w:date="2018-06-01T17:01:00Z">
              <w:r w:rsidRPr="005F50D0">
                <w:rPr>
                  <w:rFonts w:ascii="Calibri" w:eastAsia="Times New Roman" w:hAnsi="Calibri" w:cs="Calibri"/>
                  <w:color w:val="000000"/>
                </w:rPr>
                <w:t>0.891</w:t>
              </w:r>
            </w:ins>
          </w:p>
        </w:tc>
        <w:tc>
          <w:tcPr>
            <w:tcW w:w="1101" w:type="dxa"/>
            <w:tcBorders>
              <w:top w:val="single" w:sz="4" w:space="0" w:color="F4B084"/>
              <w:left w:val="nil"/>
              <w:bottom w:val="single" w:sz="4" w:space="0" w:color="F4B084"/>
              <w:right w:val="nil"/>
            </w:tcBorders>
            <w:shd w:val="clear" w:color="FCE4D6" w:fill="FCE4D6"/>
            <w:noWrap/>
            <w:vAlign w:val="bottom"/>
            <w:hideMark/>
            <w:tcPrChange w:id="5835" w:author="Gladiator Gladiator" w:date="2018-06-01T17:01: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12FA58AB" w14:textId="77777777" w:rsidR="005F50D0" w:rsidRPr="005F50D0" w:rsidRDefault="005F50D0" w:rsidP="005F50D0">
            <w:pPr>
              <w:spacing w:after="0" w:line="240" w:lineRule="auto"/>
              <w:jc w:val="right"/>
              <w:rPr>
                <w:ins w:id="5836" w:author="Gladiator Gladiator" w:date="2018-06-01T17:01:00Z"/>
                <w:rFonts w:ascii="Calibri" w:eastAsia="Times New Roman" w:hAnsi="Calibri" w:cs="Calibri"/>
                <w:color w:val="000000"/>
              </w:rPr>
            </w:pPr>
            <w:ins w:id="5837" w:author="Gladiator Gladiator" w:date="2018-06-01T17:01:00Z">
              <w:r w:rsidRPr="005F50D0">
                <w:rPr>
                  <w:rFonts w:ascii="Calibri" w:eastAsia="Times New Roman" w:hAnsi="Calibri" w:cs="Calibri"/>
                  <w:color w:val="000000"/>
                </w:rPr>
                <w:t>0.890</w:t>
              </w:r>
            </w:ins>
          </w:p>
        </w:tc>
        <w:tc>
          <w:tcPr>
            <w:tcW w:w="969" w:type="dxa"/>
            <w:tcBorders>
              <w:top w:val="single" w:sz="4" w:space="0" w:color="F4B084"/>
              <w:left w:val="nil"/>
              <w:bottom w:val="single" w:sz="4" w:space="0" w:color="F4B084"/>
              <w:right w:val="single" w:sz="4" w:space="0" w:color="F4B084"/>
            </w:tcBorders>
            <w:shd w:val="clear" w:color="FCE4D6" w:fill="FCE4D6"/>
            <w:noWrap/>
            <w:vAlign w:val="bottom"/>
            <w:hideMark/>
            <w:tcPrChange w:id="5838"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29284322" w14:textId="77777777" w:rsidR="005F50D0" w:rsidRPr="005F50D0" w:rsidRDefault="005F50D0" w:rsidP="005F50D0">
            <w:pPr>
              <w:spacing w:after="0" w:line="240" w:lineRule="auto"/>
              <w:jc w:val="right"/>
              <w:rPr>
                <w:ins w:id="5839" w:author="Gladiator Gladiator" w:date="2018-06-01T17:01:00Z"/>
                <w:rFonts w:ascii="Calibri" w:eastAsia="Times New Roman" w:hAnsi="Calibri" w:cs="Calibri"/>
                <w:color w:val="000000"/>
              </w:rPr>
            </w:pPr>
            <w:ins w:id="5840" w:author="Gladiator Gladiator" w:date="2018-06-01T17:01:00Z">
              <w:r w:rsidRPr="005F50D0">
                <w:rPr>
                  <w:rFonts w:ascii="Calibri" w:eastAsia="Times New Roman" w:hAnsi="Calibri" w:cs="Calibri"/>
                  <w:color w:val="000000"/>
                </w:rPr>
                <w:t>0.895</w:t>
              </w:r>
            </w:ins>
          </w:p>
        </w:tc>
      </w:tr>
      <w:tr w:rsidR="005F50D0" w:rsidRPr="005F50D0" w14:paraId="721A3DE5" w14:textId="77777777" w:rsidTr="005F50D0">
        <w:trPr>
          <w:trHeight w:val="253"/>
          <w:ins w:id="5841" w:author="Gladiator Gladiator" w:date="2018-06-01T17:01:00Z"/>
        </w:trPr>
        <w:tc>
          <w:tcPr>
            <w:tcW w:w="1915" w:type="dxa"/>
            <w:tcBorders>
              <w:top w:val="single" w:sz="4" w:space="0" w:color="F4B084"/>
              <w:left w:val="single" w:sz="4" w:space="0" w:color="F4B084"/>
              <w:bottom w:val="single" w:sz="4" w:space="0" w:color="F4B084"/>
              <w:right w:val="nil"/>
            </w:tcBorders>
            <w:shd w:val="clear" w:color="auto" w:fill="auto"/>
            <w:noWrap/>
            <w:vAlign w:val="bottom"/>
            <w:hideMark/>
          </w:tcPr>
          <w:p w14:paraId="1D5A1F5C" w14:textId="77777777" w:rsidR="005F50D0" w:rsidRPr="005F50D0" w:rsidRDefault="005F50D0" w:rsidP="005F50D0">
            <w:pPr>
              <w:spacing w:after="0" w:line="240" w:lineRule="auto"/>
              <w:rPr>
                <w:ins w:id="5842" w:author="Gladiator Gladiator" w:date="2018-06-01T17:01:00Z"/>
                <w:rFonts w:ascii="Calibri" w:eastAsia="Times New Roman" w:hAnsi="Calibri" w:cs="Calibri"/>
                <w:color w:val="000000"/>
              </w:rPr>
            </w:pPr>
            <w:ins w:id="5843" w:author="Gladiator Gladiator" w:date="2018-06-01T17:01:00Z">
              <w:r w:rsidRPr="005F50D0">
                <w:rPr>
                  <w:rFonts w:ascii="Calibri" w:eastAsia="Times New Roman" w:hAnsi="Calibri" w:cs="Calibri"/>
                  <w:color w:val="000000"/>
                </w:rPr>
                <w:t>User 10</w:t>
              </w:r>
            </w:ins>
          </w:p>
        </w:tc>
        <w:tc>
          <w:tcPr>
            <w:tcW w:w="1141" w:type="dxa"/>
            <w:tcBorders>
              <w:top w:val="single" w:sz="4" w:space="0" w:color="F4B084"/>
              <w:left w:val="nil"/>
              <w:bottom w:val="single" w:sz="4" w:space="0" w:color="F4B084"/>
              <w:right w:val="nil"/>
            </w:tcBorders>
            <w:shd w:val="clear" w:color="auto" w:fill="auto"/>
            <w:noWrap/>
            <w:vAlign w:val="bottom"/>
            <w:hideMark/>
          </w:tcPr>
          <w:p w14:paraId="2571D6AE" w14:textId="77777777" w:rsidR="005F50D0" w:rsidRPr="005F50D0" w:rsidRDefault="005F50D0" w:rsidP="005F50D0">
            <w:pPr>
              <w:spacing w:after="0" w:line="240" w:lineRule="auto"/>
              <w:rPr>
                <w:ins w:id="5844" w:author="Gladiator Gladiator" w:date="2018-06-01T17:01:00Z"/>
                <w:rFonts w:ascii="Calibri" w:eastAsia="Times New Roman" w:hAnsi="Calibri" w:cs="Calibri"/>
                <w:color w:val="000000"/>
              </w:rPr>
            </w:pPr>
            <w:ins w:id="5845" w:author="Gladiator Gladiator" w:date="2018-06-01T17:01:00Z">
              <w:r w:rsidRPr="005F50D0">
                <w:rPr>
                  <w:rFonts w:ascii="Calibri" w:eastAsia="Times New Roman" w:hAnsi="Calibri" w:cs="Calibri"/>
                  <w:color w:val="000000"/>
                </w:rPr>
                <w:t>testing</w:t>
              </w:r>
            </w:ins>
          </w:p>
        </w:tc>
        <w:tc>
          <w:tcPr>
            <w:tcW w:w="1101" w:type="dxa"/>
            <w:tcBorders>
              <w:top w:val="single" w:sz="4" w:space="0" w:color="F4B084"/>
              <w:left w:val="nil"/>
              <w:bottom w:val="single" w:sz="4" w:space="0" w:color="F4B084"/>
              <w:right w:val="nil"/>
            </w:tcBorders>
            <w:shd w:val="clear" w:color="auto" w:fill="auto"/>
            <w:noWrap/>
            <w:vAlign w:val="bottom"/>
            <w:hideMark/>
          </w:tcPr>
          <w:p w14:paraId="1B4584EA" w14:textId="77777777" w:rsidR="005F50D0" w:rsidRPr="005F50D0" w:rsidRDefault="005F50D0" w:rsidP="005F50D0">
            <w:pPr>
              <w:spacing w:after="0" w:line="240" w:lineRule="auto"/>
              <w:jc w:val="right"/>
              <w:rPr>
                <w:ins w:id="5846" w:author="Gladiator Gladiator" w:date="2018-06-01T17:01:00Z"/>
                <w:rFonts w:ascii="Calibri" w:eastAsia="Times New Roman" w:hAnsi="Calibri" w:cs="Calibri"/>
                <w:color w:val="000000"/>
              </w:rPr>
            </w:pPr>
            <w:ins w:id="5847" w:author="Gladiator Gladiator" w:date="2018-06-01T17:01:00Z">
              <w:r w:rsidRPr="005F50D0">
                <w:rPr>
                  <w:rFonts w:ascii="Calibri" w:eastAsia="Times New Roman" w:hAnsi="Calibri" w:cs="Calibri"/>
                  <w:color w:val="000000"/>
                </w:rPr>
                <w:t>0.408</w:t>
              </w:r>
            </w:ins>
          </w:p>
        </w:tc>
        <w:tc>
          <w:tcPr>
            <w:tcW w:w="1061" w:type="dxa"/>
            <w:tcBorders>
              <w:top w:val="single" w:sz="4" w:space="0" w:color="F4B084"/>
              <w:left w:val="nil"/>
              <w:bottom w:val="single" w:sz="4" w:space="0" w:color="F4B084"/>
              <w:right w:val="nil"/>
            </w:tcBorders>
            <w:shd w:val="clear" w:color="auto" w:fill="auto"/>
            <w:noWrap/>
            <w:vAlign w:val="bottom"/>
            <w:hideMark/>
          </w:tcPr>
          <w:p w14:paraId="5508C538" w14:textId="77777777" w:rsidR="005F50D0" w:rsidRPr="005F50D0" w:rsidRDefault="005F50D0" w:rsidP="005F50D0">
            <w:pPr>
              <w:spacing w:after="0" w:line="240" w:lineRule="auto"/>
              <w:jc w:val="right"/>
              <w:rPr>
                <w:ins w:id="5848" w:author="Gladiator Gladiator" w:date="2018-06-01T17:01:00Z"/>
                <w:rFonts w:ascii="Calibri" w:eastAsia="Times New Roman" w:hAnsi="Calibri" w:cs="Calibri"/>
                <w:color w:val="000000"/>
              </w:rPr>
            </w:pPr>
            <w:ins w:id="5849" w:author="Gladiator Gladiator" w:date="2018-06-01T17:01:00Z">
              <w:r w:rsidRPr="005F50D0">
                <w:rPr>
                  <w:rFonts w:ascii="Calibri" w:eastAsia="Times New Roman" w:hAnsi="Calibri" w:cs="Calibri"/>
                  <w:color w:val="000000"/>
                </w:rPr>
                <w:t>0.431</w:t>
              </w:r>
            </w:ins>
          </w:p>
        </w:tc>
        <w:tc>
          <w:tcPr>
            <w:tcW w:w="1082" w:type="dxa"/>
            <w:tcBorders>
              <w:top w:val="single" w:sz="4" w:space="0" w:color="F4B084"/>
              <w:left w:val="nil"/>
              <w:bottom w:val="single" w:sz="4" w:space="0" w:color="F4B084"/>
              <w:right w:val="nil"/>
            </w:tcBorders>
            <w:shd w:val="clear" w:color="auto" w:fill="auto"/>
            <w:noWrap/>
            <w:vAlign w:val="bottom"/>
            <w:hideMark/>
          </w:tcPr>
          <w:p w14:paraId="4C82E8BC" w14:textId="77777777" w:rsidR="005F50D0" w:rsidRPr="005F50D0" w:rsidRDefault="005F50D0" w:rsidP="005F50D0">
            <w:pPr>
              <w:spacing w:after="0" w:line="240" w:lineRule="auto"/>
              <w:jc w:val="right"/>
              <w:rPr>
                <w:ins w:id="5850" w:author="Gladiator Gladiator" w:date="2018-06-01T17:01:00Z"/>
                <w:rFonts w:ascii="Calibri" w:eastAsia="Times New Roman" w:hAnsi="Calibri" w:cs="Calibri"/>
                <w:color w:val="000000"/>
              </w:rPr>
            </w:pPr>
            <w:ins w:id="5851" w:author="Gladiator Gladiator" w:date="2018-06-01T17:01:00Z">
              <w:r w:rsidRPr="005F50D0">
                <w:rPr>
                  <w:rFonts w:ascii="Calibri" w:eastAsia="Times New Roman" w:hAnsi="Calibri" w:cs="Calibri"/>
                  <w:color w:val="000000"/>
                </w:rPr>
                <w:t>0.437</w:t>
              </w:r>
            </w:ins>
          </w:p>
        </w:tc>
        <w:tc>
          <w:tcPr>
            <w:tcW w:w="1082" w:type="dxa"/>
            <w:tcBorders>
              <w:top w:val="single" w:sz="4" w:space="0" w:color="F4B084"/>
              <w:left w:val="nil"/>
              <w:bottom w:val="single" w:sz="4" w:space="0" w:color="F4B084"/>
              <w:right w:val="nil"/>
            </w:tcBorders>
            <w:shd w:val="clear" w:color="auto" w:fill="auto"/>
            <w:noWrap/>
            <w:vAlign w:val="bottom"/>
            <w:hideMark/>
          </w:tcPr>
          <w:p w14:paraId="552743A5" w14:textId="77777777" w:rsidR="005F50D0" w:rsidRPr="005F50D0" w:rsidRDefault="005F50D0" w:rsidP="005F50D0">
            <w:pPr>
              <w:spacing w:after="0" w:line="240" w:lineRule="auto"/>
              <w:jc w:val="right"/>
              <w:rPr>
                <w:ins w:id="5852" w:author="Gladiator Gladiator" w:date="2018-06-01T17:01:00Z"/>
                <w:rFonts w:ascii="Calibri" w:eastAsia="Times New Roman" w:hAnsi="Calibri" w:cs="Calibri"/>
                <w:color w:val="000000"/>
              </w:rPr>
            </w:pPr>
            <w:ins w:id="5853" w:author="Gladiator Gladiator" w:date="2018-06-01T17:01:00Z">
              <w:r w:rsidRPr="005F50D0">
                <w:rPr>
                  <w:rFonts w:ascii="Calibri" w:eastAsia="Times New Roman" w:hAnsi="Calibri" w:cs="Calibri"/>
                  <w:color w:val="000000"/>
                </w:rPr>
                <w:t>0.446</w:t>
              </w:r>
            </w:ins>
          </w:p>
        </w:tc>
        <w:tc>
          <w:tcPr>
            <w:tcW w:w="1101" w:type="dxa"/>
            <w:tcBorders>
              <w:top w:val="single" w:sz="4" w:space="0" w:color="F4B084"/>
              <w:left w:val="nil"/>
              <w:bottom w:val="single" w:sz="4" w:space="0" w:color="F4B084"/>
              <w:right w:val="nil"/>
            </w:tcBorders>
            <w:shd w:val="clear" w:color="auto" w:fill="auto"/>
            <w:noWrap/>
            <w:vAlign w:val="bottom"/>
            <w:hideMark/>
          </w:tcPr>
          <w:p w14:paraId="5E5AF87E" w14:textId="77777777" w:rsidR="005F50D0" w:rsidRPr="005F50D0" w:rsidRDefault="005F50D0" w:rsidP="005F50D0">
            <w:pPr>
              <w:spacing w:after="0" w:line="240" w:lineRule="auto"/>
              <w:jc w:val="right"/>
              <w:rPr>
                <w:ins w:id="5854" w:author="Gladiator Gladiator" w:date="2018-06-01T17:01:00Z"/>
                <w:rFonts w:ascii="Calibri" w:eastAsia="Times New Roman" w:hAnsi="Calibri" w:cs="Calibri"/>
                <w:color w:val="000000"/>
              </w:rPr>
            </w:pPr>
            <w:ins w:id="5855" w:author="Gladiator Gladiator" w:date="2018-06-01T17:01:00Z">
              <w:r w:rsidRPr="005F50D0">
                <w:rPr>
                  <w:rFonts w:ascii="Calibri" w:eastAsia="Times New Roman" w:hAnsi="Calibri" w:cs="Calibri"/>
                  <w:color w:val="000000"/>
                </w:rPr>
                <w:t>0.523</w:t>
              </w:r>
            </w:ins>
          </w:p>
        </w:tc>
        <w:tc>
          <w:tcPr>
            <w:tcW w:w="969" w:type="dxa"/>
            <w:tcBorders>
              <w:top w:val="single" w:sz="4" w:space="0" w:color="F4B084"/>
              <w:left w:val="nil"/>
              <w:bottom w:val="single" w:sz="4" w:space="0" w:color="F4B084"/>
              <w:right w:val="single" w:sz="4" w:space="0" w:color="F4B084"/>
            </w:tcBorders>
            <w:shd w:val="clear" w:color="auto" w:fill="auto"/>
            <w:noWrap/>
            <w:vAlign w:val="bottom"/>
            <w:hideMark/>
          </w:tcPr>
          <w:p w14:paraId="62FBD4A9" w14:textId="77777777" w:rsidR="005F50D0" w:rsidRPr="005F50D0" w:rsidRDefault="005F50D0" w:rsidP="005F50D0">
            <w:pPr>
              <w:spacing w:after="0" w:line="240" w:lineRule="auto"/>
              <w:jc w:val="right"/>
              <w:rPr>
                <w:ins w:id="5856" w:author="Gladiator Gladiator" w:date="2018-06-01T17:01:00Z"/>
                <w:rFonts w:ascii="Calibri" w:eastAsia="Times New Roman" w:hAnsi="Calibri" w:cs="Calibri"/>
                <w:color w:val="000000"/>
              </w:rPr>
            </w:pPr>
            <w:ins w:id="5857" w:author="Gladiator Gladiator" w:date="2018-06-01T17:01:00Z">
              <w:r w:rsidRPr="005F50D0">
                <w:rPr>
                  <w:rFonts w:ascii="Calibri" w:eastAsia="Times New Roman" w:hAnsi="Calibri" w:cs="Calibri"/>
                  <w:color w:val="000000"/>
                </w:rPr>
                <w:t>0.449</w:t>
              </w:r>
            </w:ins>
          </w:p>
        </w:tc>
      </w:tr>
      <w:tr w:rsidR="005F50D0" w:rsidRPr="005F50D0" w14:paraId="135CAB4E" w14:textId="77777777" w:rsidTr="005F50D0">
        <w:trPr>
          <w:trHeight w:val="253"/>
          <w:ins w:id="5858" w:author="Gladiator Gladiator" w:date="2018-06-01T17:01:00Z"/>
          <w:trPrChange w:id="5859"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000000" w:fill="BDD7EE"/>
            <w:noWrap/>
            <w:vAlign w:val="bottom"/>
            <w:hideMark/>
            <w:tcPrChange w:id="5860" w:author="Gladiator Gladiator" w:date="2018-06-01T17:01:00Z">
              <w:tcPr>
                <w:tcW w:w="1895" w:type="dxa"/>
                <w:tcBorders>
                  <w:top w:val="single" w:sz="4" w:space="0" w:color="F4B084"/>
                  <w:left w:val="single" w:sz="4" w:space="0" w:color="F4B084"/>
                  <w:bottom w:val="single" w:sz="4" w:space="0" w:color="F4B084"/>
                  <w:right w:val="nil"/>
                </w:tcBorders>
                <w:shd w:val="clear" w:color="000000" w:fill="BDD7EE"/>
                <w:noWrap/>
                <w:vAlign w:val="bottom"/>
                <w:hideMark/>
              </w:tcPr>
            </w:tcPrChange>
          </w:tcPr>
          <w:p w14:paraId="73C5669C" w14:textId="77777777" w:rsidR="005F50D0" w:rsidRPr="005F50D0" w:rsidRDefault="005F50D0" w:rsidP="005F50D0">
            <w:pPr>
              <w:spacing w:after="0" w:line="240" w:lineRule="auto"/>
              <w:rPr>
                <w:ins w:id="5861" w:author="Gladiator Gladiator" w:date="2018-06-01T17:01:00Z"/>
                <w:rFonts w:ascii="Calibri" w:eastAsia="Times New Roman" w:hAnsi="Calibri" w:cs="Calibri"/>
                <w:color w:val="000000"/>
              </w:rPr>
            </w:pPr>
            <w:ins w:id="5862" w:author="Gladiator Gladiator" w:date="2018-06-01T17:01:00Z">
              <w:r w:rsidRPr="005F50D0">
                <w:rPr>
                  <w:rFonts w:ascii="Calibri" w:eastAsia="Times New Roman" w:hAnsi="Calibri" w:cs="Calibri"/>
                  <w:color w:val="000000"/>
                </w:rPr>
                <w:t>Set of Users/Average</w:t>
              </w:r>
            </w:ins>
          </w:p>
        </w:tc>
        <w:tc>
          <w:tcPr>
            <w:tcW w:w="1141" w:type="dxa"/>
            <w:tcBorders>
              <w:top w:val="single" w:sz="4" w:space="0" w:color="F4B084"/>
              <w:left w:val="nil"/>
              <w:bottom w:val="single" w:sz="4" w:space="0" w:color="F4B084"/>
              <w:right w:val="nil"/>
            </w:tcBorders>
            <w:shd w:val="clear" w:color="000000" w:fill="BDD7EE"/>
            <w:noWrap/>
            <w:vAlign w:val="bottom"/>
            <w:hideMark/>
            <w:tcPrChange w:id="5863" w:author="Gladiator Gladiator" w:date="2018-06-01T17:01:00Z">
              <w:tcPr>
                <w:tcW w:w="1130" w:type="dxa"/>
                <w:gridSpan w:val="2"/>
                <w:tcBorders>
                  <w:top w:val="single" w:sz="4" w:space="0" w:color="F4B084"/>
                  <w:left w:val="nil"/>
                  <w:bottom w:val="single" w:sz="4" w:space="0" w:color="F4B084"/>
                  <w:right w:val="nil"/>
                </w:tcBorders>
                <w:shd w:val="clear" w:color="000000" w:fill="BDD7EE"/>
                <w:noWrap/>
                <w:vAlign w:val="bottom"/>
                <w:hideMark/>
              </w:tcPr>
            </w:tcPrChange>
          </w:tcPr>
          <w:p w14:paraId="76FE6894" w14:textId="77777777" w:rsidR="005F50D0" w:rsidRPr="005F50D0" w:rsidRDefault="005F50D0" w:rsidP="005F50D0">
            <w:pPr>
              <w:spacing w:after="0" w:line="240" w:lineRule="auto"/>
              <w:rPr>
                <w:ins w:id="5864" w:author="Gladiator Gladiator" w:date="2018-06-01T17:01:00Z"/>
                <w:rFonts w:ascii="Calibri" w:eastAsia="Times New Roman" w:hAnsi="Calibri" w:cs="Calibri"/>
                <w:color w:val="000000"/>
              </w:rPr>
            </w:pPr>
            <w:ins w:id="5865" w:author="Gladiator Gladiator" w:date="2018-06-01T17:01:00Z">
              <w:r w:rsidRPr="005F50D0">
                <w:rPr>
                  <w:rFonts w:ascii="Calibri" w:eastAsia="Times New Roman" w:hAnsi="Calibri" w:cs="Calibri"/>
                  <w:color w:val="000000"/>
                </w:rPr>
                <w:t>relaxing</w:t>
              </w:r>
            </w:ins>
          </w:p>
        </w:tc>
        <w:tc>
          <w:tcPr>
            <w:tcW w:w="1101" w:type="dxa"/>
            <w:tcBorders>
              <w:top w:val="single" w:sz="4" w:space="0" w:color="F4B084"/>
              <w:left w:val="nil"/>
              <w:bottom w:val="single" w:sz="4" w:space="0" w:color="F4B084"/>
              <w:right w:val="nil"/>
            </w:tcBorders>
            <w:shd w:val="clear" w:color="000000" w:fill="BDD7EE"/>
            <w:noWrap/>
            <w:vAlign w:val="bottom"/>
            <w:hideMark/>
            <w:tcPrChange w:id="5866" w:author="Gladiator Gladiator" w:date="2018-06-01T17:01:00Z">
              <w:tcPr>
                <w:tcW w:w="1090" w:type="dxa"/>
                <w:gridSpan w:val="2"/>
                <w:tcBorders>
                  <w:top w:val="single" w:sz="4" w:space="0" w:color="F4B084"/>
                  <w:left w:val="nil"/>
                  <w:bottom w:val="single" w:sz="4" w:space="0" w:color="F4B084"/>
                  <w:right w:val="nil"/>
                </w:tcBorders>
                <w:shd w:val="clear" w:color="000000" w:fill="BDD7EE"/>
                <w:noWrap/>
                <w:vAlign w:val="bottom"/>
                <w:hideMark/>
              </w:tcPr>
            </w:tcPrChange>
          </w:tcPr>
          <w:p w14:paraId="18FEE3FD" w14:textId="77777777" w:rsidR="005F50D0" w:rsidRPr="005F50D0" w:rsidRDefault="005F50D0" w:rsidP="005F50D0">
            <w:pPr>
              <w:spacing w:after="0" w:line="240" w:lineRule="auto"/>
              <w:jc w:val="right"/>
              <w:rPr>
                <w:ins w:id="5867" w:author="Gladiator Gladiator" w:date="2018-06-01T17:01:00Z"/>
                <w:rFonts w:ascii="Calibri" w:eastAsia="Times New Roman" w:hAnsi="Calibri" w:cs="Calibri"/>
                <w:color w:val="000000"/>
              </w:rPr>
            </w:pPr>
            <w:ins w:id="5868" w:author="Gladiator Gladiator" w:date="2018-06-01T17:01:00Z">
              <w:r w:rsidRPr="005F50D0">
                <w:rPr>
                  <w:rFonts w:ascii="Calibri" w:eastAsia="Times New Roman" w:hAnsi="Calibri" w:cs="Calibri"/>
                  <w:color w:val="000000"/>
                </w:rPr>
                <w:t>0.658</w:t>
              </w:r>
            </w:ins>
          </w:p>
        </w:tc>
        <w:tc>
          <w:tcPr>
            <w:tcW w:w="1061" w:type="dxa"/>
            <w:tcBorders>
              <w:top w:val="single" w:sz="4" w:space="0" w:color="F4B084"/>
              <w:left w:val="nil"/>
              <w:bottom w:val="single" w:sz="4" w:space="0" w:color="F4B084"/>
              <w:right w:val="nil"/>
            </w:tcBorders>
            <w:shd w:val="clear" w:color="000000" w:fill="BDD7EE"/>
            <w:noWrap/>
            <w:vAlign w:val="bottom"/>
            <w:hideMark/>
            <w:tcPrChange w:id="5869" w:author="Gladiator Gladiator" w:date="2018-06-01T17:01:00Z">
              <w:tcPr>
                <w:tcW w:w="1051" w:type="dxa"/>
                <w:gridSpan w:val="2"/>
                <w:tcBorders>
                  <w:top w:val="single" w:sz="4" w:space="0" w:color="F4B084"/>
                  <w:left w:val="nil"/>
                  <w:bottom w:val="single" w:sz="4" w:space="0" w:color="F4B084"/>
                  <w:right w:val="nil"/>
                </w:tcBorders>
                <w:shd w:val="clear" w:color="000000" w:fill="BDD7EE"/>
                <w:noWrap/>
                <w:vAlign w:val="bottom"/>
                <w:hideMark/>
              </w:tcPr>
            </w:tcPrChange>
          </w:tcPr>
          <w:p w14:paraId="057D1BE2" w14:textId="77777777" w:rsidR="005F50D0" w:rsidRPr="005F50D0" w:rsidRDefault="005F50D0" w:rsidP="005F50D0">
            <w:pPr>
              <w:spacing w:after="0" w:line="240" w:lineRule="auto"/>
              <w:jc w:val="right"/>
              <w:rPr>
                <w:ins w:id="5870" w:author="Gladiator Gladiator" w:date="2018-06-01T17:01:00Z"/>
                <w:rFonts w:ascii="Calibri" w:eastAsia="Times New Roman" w:hAnsi="Calibri" w:cs="Calibri"/>
                <w:color w:val="000000"/>
              </w:rPr>
            </w:pPr>
            <w:ins w:id="5871" w:author="Gladiator Gladiator" w:date="2018-06-01T17:01:00Z">
              <w:r w:rsidRPr="005F50D0">
                <w:rPr>
                  <w:rFonts w:ascii="Calibri" w:eastAsia="Times New Roman" w:hAnsi="Calibri" w:cs="Calibri"/>
                  <w:color w:val="000000"/>
                </w:rPr>
                <w:t>0.636</w:t>
              </w:r>
            </w:ins>
          </w:p>
        </w:tc>
        <w:tc>
          <w:tcPr>
            <w:tcW w:w="1082" w:type="dxa"/>
            <w:tcBorders>
              <w:top w:val="single" w:sz="4" w:space="0" w:color="F4B084"/>
              <w:left w:val="nil"/>
              <w:bottom w:val="single" w:sz="4" w:space="0" w:color="F4B084"/>
              <w:right w:val="nil"/>
            </w:tcBorders>
            <w:shd w:val="clear" w:color="000000" w:fill="BDD7EE"/>
            <w:noWrap/>
            <w:vAlign w:val="bottom"/>
            <w:hideMark/>
            <w:tcPrChange w:id="5872" w:author="Gladiator Gladiator" w:date="2018-06-01T17:01:00Z">
              <w:tcPr>
                <w:tcW w:w="1071" w:type="dxa"/>
                <w:gridSpan w:val="2"/>
                <w:tcBorders>
                  <w:top w:val="single" w:sz="4" w:space="0" w:color="F4B084"/>
                  <w:left w:val="nil"/>
                  <w:bottom w:val="single" w:sz="4" w:space="0" w:color="F4B084"/>
                  <w:right w:val="nil"/>
                </w:tcBorders>
                <w:shd w:val="clear" w:color="000000" w:fill="BDD7EE"/>
                <w:noWrap/>
                <w:vAlign w:val="bottom"/>
                <w:hideMark/>
              </w:tcPr>
            </w:tcPrChange>
          </w:tcPr>
          <w:p w14:paraId="2BA35EB5" w14:textId="77777777" w:rsidR="005F50D0" w:rsidRPr="005F50D0" w:rsidRDefault="005F50D0" w:rsidP="005F50D0">
            <w:pPr>
              <w:spacing w:after="0" w:line="240" w:lineRule="auto"/>
              <w:jc w:val="right"/>
              <w:rPr>
                <w:ins w:id="5873" w:author="Gladiator Gladiator" w:date="2018-06-01T17:01:00Z"/>
                <w:rFonts w:ascii="Calibri" w:eastAsia="Times New Roman" w:hAnsi="Calibri" w:cs="Calibri"/>
                <w:color w:val="000000"/>
              </w:rPr>
            </w:pPr>
            <w:ins w:id="5874" w:author="Gladiator Gladiator" w:date="2018-06-01T17:01:00Z">
              <w:r w:rsidRPr="005F50D0">
                <w:rPr>
                  <w:rFonts w:ascii="Calibri" w:eastAsia="Times New Roman" w:hAnsi="Calibri" w:cs="Calibri"/>
                  <w:color w:val="000000"/>
                </w:rPr>
                <w:t>0.618</w:t>
              </w:r>
            </w:ins>
          </w:p>
        </w:tc>
        <w:tc>
          <w:tcPr>
            <w:tcW w:w="1082" w:type="dxa"/>
            <w:tcBorders>
              <w:top w:val="single" w:sz="4" w:space="0" w:color="F4B084"/>
              <w:left w:val="nil"/>
              <w:bottom w:val="single" w:sz="4" w:space="0" w:color="F4B084"/>
              <w:right w:val="nil"/>
            </w:tcBorders>
            <w:shd w:val="clear" w:color="000000" w:fill="BDD7EE"/>
            <w:noWrap/>
            <w:vAlign w:val="bottom"/>
            <w:hideMark/>
            <w:tcPrChange w:id="5875" w:author="Gladiator Gladiator" w:date="2018-06-01T17:01:00Z">
              <w:tcPr>
                <w:tcW w:w="1071" w:type="dxa"/>
                <w:gridSpan w:val="2"/>
                <w:tcBorders>
                  <w:top w:val="single" w:sz="4" w:space="0" w:color="F4B084"/>
                  <w:left w:val="nil"/>
                  <w:bottom w:val="single" w:sz="4" w:space="0" w:color="F4B084"/>
                  <w:right w:val="nil"/>
                </w:tcBorders>
                <w:shd w:val="clear" w:color="000000" w:fill="BDD7EE"/>
                <w:noWrap/>
                <w:vAlign w:val="bottom"/>
                <w:hideMark/>
              </w:tcPr>
            </w:tcPrChange>
          </w:tcPr>
          <w:p w14:paraId="357502AC" w14:textId="77777777" w:rsidR="005F50D0" w:rsidRPr="005F50D0" w:rsidRDefault="005F50D0" w:rsidP="005F50D0">
            <w:pPr>
              <w:spacing w:after="0" w:line="240" w:lineRule="auto"/>
              <w:jc w:val="right"/>
              <w:rPr>
                <w:ins w:id="5876" w:author="Gladiator Gladiator" w:date="2018-06-01T17:01:00Z"/>
                <w:rFonts w:ascii="Calibri" w:eastAsia="Times New Roman" w:hAnsi="Calibri" w:cs="Calibri"/>
                <w:color w:val="000000"/>
              </w:rPr>
            </w:pPr>
            <w:ins w:id="5877" w:author="Gladiator Gladiator" w:date="2018-06-01T17:01:00Z">
              <w:r w:rsidRPr="005F50D0">
                <w:rPr>
                  <w:rFonts w:ascii="Calibri" w:eastAsia="Times New Roman" w:hAnsi="Calibri" w:cs="Calibri"/>
                  <w:color w:val="000000"/>
                </w:rPr>
                <w:t>0.615</w:t>
              </w:r>
            </w:ins>
          </w:p>
        </w:tc>
        <w:tc>
          <w:tcPr>
            <w:tcW w:w="1101" w:type="dxa"/>
            <w:tcBorders>
              <w:top w:val="single" w:sz="4" w:space="0" w:color="F4B084"/>
              <w:left w:val="nil"/>
              <w:bottom w:val="single" w:sz="4" w:space="0" w:color="F4B084"/>
              <w:right w:val="nil"/>
            </w:tcBorders>
            <w:shd w:val="clear" w:color="000000" w:fill="BDD7EE"/>
            <w:noWrap/>
            <w:vAlign w:val="bottom"/>
            <w:hideMark/>
            <w:tcPrChange w:id="5878" w:author="Gladiator Gladiator" w:date="2018-06-01T17:01:00Z">
              <w:tcPr>
                <w:tcW w:w="1090" w:type="dxa"/>
                <w:gridSpan w:val="2"/>
                <w:tcBorders>
                  <w:top w:val="single" w:sz="4" w:space="0" w:color="F4B084"/>
                  <w:left w:val="nil"/>
                  <w:bottom w:val="single" w:sz="4" w:space="0" w:color="F4B084"/>
                  <w:right w:val="nil"/>
                </w:tcBorders>
                <w:shd w:val="clear" w:color="000000" w:fill="BDD7EE"/>
                <w:noWrap/>
                <w:vAlign w:val="bottom"/>
                <w:hideMark/>
              </w:tcPr>
            </w:tcPrChange>
          </w:tcPr>
          <w:p w14:paraId="64F44DCF" w14:textId="77777777" w:rsidR="005F50D0" w:rsidRPr="005F50D0" w:rsidRDefault="005F50D0" w:rsidP="005F50D0">
            <w:pPr>
              <w:spacing w:after="0" w:line="240" w:lineRule="auto"/>
              <w:jc w:val="right"/>
              <w:rPr>
                <w:ins w:id="5879" w:author="Gladiator Gladiator" w:date="2018-06-01T17:01:00Z"/>
                <w:rFonts w:ascii="Calibri" w:eastAsia="Times New Roman" w:hAnsi="Calibri" w:cs="Calibri"/>
                <w:color w:val="000000"/>
              </w:rPr>
            </w:pPr>
            <w:ins w:id="5880" w:author="Gladiator Gladiator" w:date="2018-06-01T17:01:00Z">
              <w:r w:rsidRPr="005F50D0">
                <w:rPr>
                  <w:rFonts w:ascii="Calibri" w:eastAsia="Times New Roman" w:hAnsi="Calibri" w:cs="Calibri"/>
                  <w:color w:val="000000"/>
                </w:rPr>
                <w:t>0.591</w:t>
              </w:r>
            </w:ins>
          </w:p>
        </w:tc>
        <w:tc>
          <w:tcPr>
            <w:tcW w:w="969" w:type="dxa"/>
            <w:tcBorders>
              <w:top w:val="single" w:sz="4" w:space="0" w:color="F4B084"/>
              <w:left w:val="nil"/>
              <w:bottom w:val="single" w:sz="4" w:space="0" w:color="F4B084"/>
              <w:right w:val="single" w:sz="4" w:space="0" w:color="F4B084"/>
            </w:tcBorders>
            <w:shd w:val="clear" w:color="000000" w:fill="BDD7EE"/>
            <w:noWrap/>
            <w:vAlign w:val="bottom"/>
            <w:hideMark/>
            <w:tcPrChange w:id="5881"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000000" w:fill="BDD7EE"/>
                <w:noWrap/>
                <w:vAlign w:val="bottom"/>
                <w:hideMark/>
              </w:tcPr>
            </w:tcPrChange>
          </w:tcPr>
          <w:p w14:paraId="0B59E96D" w14:textId="77777777" w:rsidR="005F50D0" w:rsidRPr="005F50D0" w:rsidRDefault="005F50D0" w:rsidP="005F50D0">
            <w:pPr>
              <w:spacing w:after="0" w:line="240" w:lineRule="auto"/>
              <w:jc w:val="right"/>
              <w:rPr>
                <w:ins w:id="5882" w:author="Gladiator Gladiator" w:date="2018-06-01T17:01:00Z"/>
                <w:rFonts w:ascii="Calibri" w:eastAsia="Times New Roman" w:hAnsi="Calibri" w:cs="Calibri"/>
                <w:color w:val="000000"/>
              </w:rPr>
            </w:pPr>
            <w:ins w:id="5883" w:author="Gladiator Gladiator" w:date="2018-06-01T17:01:00Z">
              <w:r w:rsidRPr="005F50D0">
                <w:rPr>
                  <w:rFonts w:ascii="Calibri" w:eastAsia="Times New Roman" w:hAnsi="Calibri" w:cs="Calibri"/>
                  <w:color w:val="000000"/>
                </w:rPr>
                <w:t>0.623</w:t>
              </w:r>
            </w:ins>
          </w:p>
        </w:tc>
      </w:tr>
      <w:tr w:rsidR="005F50D0" w:rsidRPr="005F50D0" w14:paraId="338B3C9D" w14:textId="77777777" w:rsidTr="005F50D0">
        <w:trPr>
          <w:trHeight w:val="253"/>
          <w:ins w:id="5884" w:author="Gladiator Gladiator" w:date="2018-06-01T17:01:00Z"/>
          <w:trPrChange w:id="5885" w:author="Gladiator Gladiator" w:date="2018-06-01T17:01:00Z">
            <w:trPr>
              <w:gridAfter w:val="0"/>
              <w:trHeight w:val="300"/>
            </w:trPr>
          </w:trPrChange>
        </w:trPr>
        <w:tc>
          <w:tcPr>
            <w:tcW w:w="1915" w:type="dxa"/>
            <w:tcBorders>
              <w:top w:val="single" w:sz="4" w:space="0" w:color="F4B084"/>
              <w:left w:val="single" w:sz="4" w:space="0" w:color="F4B084"/>
              <w:bottom w:val="single" w:sz="4" w:space="0" w:color="F4B084"/>
              <w:right w:val="nil"/>
            </w:tcBorders>
            <w:shd w:val="clear" w:color="000000" w:fill="BDD7EE"/>
            <w:noWrap/>
            <w:vAlign w:val="bottom"/>
            <w:hideMark/>
            <w:tcPrChange w:id="5886" w:author="Gladiator Gladiator" w:date="2018-06-01T17:01:00Z">
              <w:tcPr>
                <w:tcW w:w="1895" w:type="dxa"/>
                <w:tcBorders>
                  <w:top w:val="single" w:sz="4" w:space="0" w:color="F4B084"/>
                  <w:left w:val="single" w:sz="4" w:space="0" w:color="F4B084"/>
                  <w:bottom w:val="single" w:sz="4" w:space="0" w:color="F4B084"/>
                  <w:right w:val="nil"/>
                </w:tcBorders>
                <w:shd w:val="clear" w:color="000000" w:fill="BDD7EE"/>
                <w:noWrap/>
                <w:vAlign w:val="bottom"/>
                <w:hideMark/>
              </w:tcPr>
            </w:tcPrChange>
          </w:tcPr>
          <w:p w14:paraId="6524855B" w14:textId="77777777" w:rsidR="005F50D0" w:rsidRPr="005F50D0" w:rsidRDefault="005F50D0" w:rsidP="005F50D0">
            <w:pPr>
              <w:spacing w:after="0" w:line="240" w:lineRule="auto"/>
              <w:rPr>
                <w:ins w:id="5887" w:author="Gladiator Gladiator" w:date="2018-06-01T17:01:00Z"/>
                <w:rFonts w:ascii="Calibri" w:eastAsia="Times New Roman" w:hAnsi="Calibri" w:cs="Calibri"/>
                <w:color w:val="000000"/>
              </w:rPr>
            </w:pPr>
            <w:ins w:id="5888" w:author="Gladiator Gladiator" w:date="2018-06-01T17:01:00Z">
              <w:r w:rsidRPr="005F50D0">
                <w:rPr>
                  <w:rFonts w:ascii="Calibri" w:eastAsia="Times New Roman" w:hAnsi="Calibri" w:cs="Calibri"/>
                  <w:color w:val="000000"/>
                </w:rPr>
                <w:t>Set of Users/Average</w:t>
              </w:r>
            </w:ins>
          </w:p>
        </w:tc>
        <w:tc>
          <w:tcPr>
            <w:tcW w:w="1141" w:type="dxa"/>
            <w:tcBorders>
              <w:top w:val="single" w:sz="4" w:space="0" w:color="F4B084"/>
              <w:left w:val="nil"/>
              <w:bottom w:val="single" w:sz="4" w:space="0" w:color="F4B084"/>
              <w:right w:val="nil"/>
            </w:tcBorders>
            <w:shd w:val="clear" w:color="000000" w:fill="BDD7EE"/>
            <w:noWrap/>
            <w:vAlign w:val="bottom"/>
            <w:hideMark/>
            <w:tcPrChange w:id="5889" w:author="Gladiator Gladiator" w:date="2018-06-01T17:01:00Z">
              <w:tcPr>
                <w:tcW w:w="1130" w:type="dxa"/>
                <w:gridSpan w:val="2"/>
                <w:tcBorders>
                  <w:top w:val="single" w:sz="4" w:space="0" w:color="F4B084"/>
                  <w:left w:val="nil"/>
                  <w:bottom w:val="single" w:sz="4" w:space="0" w:color="F4B084"/>
                  <w:right w:val="nil"/>
                </w:tcBorders>
                <w:shd w:val="clear" w:color="000000" w:fill="BDD7EE"/>
                <w:noWrap/>
                <w:vAlign w:val="bottom"/>
                <w:hideMark/>
              </w:tcPr>
            </w:tcPrChange>
          </w:tcPr>
          <w:p w14:paraId="451CF2D6" w14:textId="77777777" w:rsidR="005F50D0" w:rsidRPr="005F50D0" w:rsidRDefault="005F50D0" w:rsidP="005F50D0">
            <w:pPr>
              <w:spacing w:after="0" w:line="240" w:lineRule="auto"/>
              <w:rPr>
                <w:ins w:id="5890" w:author="Gladiator Gladiator" w:date="2018-06-01T17:01:00Z"/>
                <w:rFonts w:ascii="Calibri" w:eastAsia="Times New Roman" w:hAnsi="Calibri" w:cs="Calibri"/>
                <w:color w:val="000000"/>
              </w:rPr>
            </w:pPr>
            <w:ins w:id="5891" w:author="Gladiator Gladiator" w:date="2018-06-01T17:01:00Z">
              <w:r w:rsidRPr="005F50D0">
                <w:rPr>
                  <w:rFonts w:ascii="Calibri" w:eastAsia="Times New Roman" w:hAnsi="Calibri" w:cs="Calibri"/>
                  <w:color w:val="000000"/>
                </w:rPr>
                <w:t>testing</w:t>
              </w:r>
            </w:ins>
          </w:p>
        </w:tc>
        <w:tc>
          <w:tcPr>
            <w:tcW w:w="1101" w:type="dxa"/>
            <w:tcBorders>
              <w:top w:val="single" w:sz="4" w:space="0" w:color="F4B084"/>
              <w:left w:val="nil"/>
              <w:bottom w:val="single" w:sz="4" w:space="0" w:color="F4B084"/>
              <w:right w:val="nil"/>
            </w:tcBorders>
            <w:shd w:val="clear" w:color="000000" w:fill="BDD7EE"/>
            <w:noWrap/>
            <w:vAlign w:val="bottom"/>
            <w:hideMark/>
            <w:tcPrChange w:id="5892" w:author="Gladiator Gladiator" w:date="2018-06-01T17:01:00Z">
              <w:tcPr>
                <w:tcW w:w="1090" w:type="dxa"/>
                <w:gridSpan w:val="2"/>
                <w:tcBorders>
                  <w:top w:val="single" w:sz="4" w:space="0" w:color="F4B084"/>
                  <w:left w:val="nil"/>
                  <w:bottom w:val="single" w:sz="4" w:space="0" w:color="F4B084"/>
                  <w:right w:val="nil"/>
                </w:tcBorders>
                <w:shd w:val="clear" w:color="000000" w:fill="BDD7EE"/>
                <w:noWrap/>
                <w:vAlign w:val="bottom"/>
                <w:hideMark/>
              </w:tcPr>
            </w:tcPrChange>
          </w:tcPr>
          <w:p w14:paraId="029CE279" w14:textId="77777777" w:rsidR="005F50D0" w:rsidRPr="005F50D0" w:rsidRDefault="005F50D0" w:rsidP="005F50D0">
            <w:pPr>
              <w:spacing w:after="0" w:line="240" w:lineRule="auto"/>
              <w:jc w:val="right"/>
              <w:rPr>
                <w:ins w:id="5893" w:author="Gladiator Gladiator" w:date="2018-06-01T17:01:00Z"/>
                <w:rFonts w:ascii="Calibri" w:eastAsia="Times New Roman" w:hAnsi="Calibri" w:cs="Calibri"/>
                <w:color w:val="000000"/>
              </w:rPr>
            </w:pPr>
            <w:ins w:id="5894" w:author="Gladiator Gladiator" w:date="2018-06-01T17:01:00Z">
              <w:r w:rsidRPr="005F50D0">
                <w:rPr>
                  <w:rFonts w:ascii="Calibri" w:eastAsia="Times New Roman" w:hAnsi="Calibri" w:cs="Calibri"/>
                  <w:color w:val="000000"/>
                </w:rPr>
                <w:t>0.361</w:t>
              </w:r>
            </w:ins>
          </w:p>
        </w:tc>
        <w:tc>
          <w:tcPr>
            <w:tcW w:w="1061" w:type="dxa"/>
            <w:tcBorders>
              <w:top w:val="single" w:sz="4" w:space="0" w:color="F4B084"/>
              <w:left w:val="nil"/>
              <w:bottom w:val="single" w:sz="4" w:space="0" w:color="F4B084"/>
              <w:right w:val="nil"/>
            </w:tcBorders>
            <w:shd w:val="clear" w:color="000000" w:fill="BDD7EE"/>
            <w:noWrap/>
            <w:vAlign w:val="bottom"/>
            <w:hideMark/>
            <w:tcPrChange w:id="5895" w:author="Gladiator Gladiator" w:date="2018-06-01T17:01:00Z">
              <w:tcPr>
                <w:tcW w:w="1051" w:type="dxa"/>
                <w:gridSpan w:val="2"/>
                <w:tcBorders>
                  <w:top w:val="single" w:sz="4" w:space="0" w:color="F4B084"/>
                  <w:left w:val="nil"/>
                  <w:bottom w:val="single" w:sz="4" w:space="0" w:color="F4B084"/>
                  <w:right w:val="nil"/>
                </w:tcBorders>
                <w:shd w:val="clear" w:color="000000" w:fill="BDD7EE"/>
                <w:noWrap/>
                <w:vAlign w:val="bottom"/>
                <w:hideMark/>
              </w:tcPr>
            </w:tcPrChange>
          </w:tcPr>
          <w:p w14:paraId="57A8F08E" w14:textId="77777777" w:rsidR="005F50D0" w:rsidRPr="005F50D0" w:rsidRDefault="005F50D0" w:rsidP="005F50D0">
            <w:pPr>
              <w:spacing w:after="0" w:line="240" w:lineRule="auto"/>
              <w:jc w:val="right"/>
              <w:rPr>
                <w:ins w:id="5896" w:author="Gladiator Gladiator" w:date="2018-06-01T17:01:00Z"/>
                <w:rFonts w:ascii="Calibri" w:eastAsia="Times New Roman" w:hAnsi="Calibri" w:cs="Calibri"/>
                <w:color w:val="000000"/>
              </w:rPr>
            </w:pPr>
            <w:ins w:id="5897" w:author="Gladiator Gladiator" w:date="2018-06-01T17:01:00Z">
              <w:r w:rsidRPr="005F50D0">
                <w:rPr>
                  <w:rFonts w:ascii="Calibri" w:eastAsia="Times New Roman" w:hAnsi="Calibri" w:cs="Calibri"/>
                  <w:color w:val="000000"/>
                </w:rPr>
                <w:t>0.367</w:t>
              </w:r>
            </w:ins>
          </w:p>
        </w:tc>
        <w:tc>
          <w:tcPr>
            <w:tcW w:w="1082" w:type="dxa"/>
            <w:tcBorders>
              <w:top w:val="single" w:sz="4" w:space="0" w:color="F4B084"/>
              <w:left w:val="nil"/>
              <w:bottom w:val="single" w:sz="4" w:space="0" w:color="F4B084"/>
              <w:right w:val="nil"/>
            </w:tcBorders>
            <w:shd w:val="clear" w:color="000000" w:fill="BDD7EE"/>
            <w:noWrap/>
            <w:vAlign w:val="bottom"/>
            <w:hideMark/>
            <w:tcPrChange w:id="5898" w:author="Gladiator Gladiator" w:date="2018-06-01T17:01:00Z">
              <w:tcPr>
                <w:tcW w:w="1071" w:type="dxa"/>
                <w:gridSpan w:val="2"/>
                <w:tcBorders>
                  <w:top w:val="single" w:sz="4" w:space="0" w:color="F4B084"/>
                  <w:left w:val="nil"/>
                  <w:bottom w:val="single" w:sz="4" w:space="0" w:color="F4B084"/>
                  <w:right w:val="nil"/>
                </w:tcBorders>
                <w:shd w:val="clear" w:color="000000" w:fill="BDD7EE"/>
                <w:noWrap/>
                <w:vAlign w:val="bottom"/>
                <w:hideMark/>
              </w:tcPr>
            </w:tcPrChange>
          </w:tcPr>
          <w:p w14:paraId="07216510" w14:textId="77777777" w:rsidR="005F50D0" w:rsidRPr="005F50D0" w:rsidRDefault="005F50D0" w:rsidP="005F50D0">
            <w:pPr>
              <w:spacing w:after="0" w:line="240" w:lineRule="auto"/>
              <w:jc w:val="right"/>
              <w:rPr>
                <w:ins w:id="5899" w:author="Gladiator Gladiator" w:date="2018-06-01T17:01:00Z"/>
                <w:rFonts w:ascii="Calibri" w:eastAsia="Times New Roman" w:hAnsi="Calibri" w:cs="Calibri"/>
                <w:color w:val="000000"/>
              </w:rPr>
            </w:pPr>
            <w:ins w:id="5900" w:author="Gladiator Gladiator" w:date="2018-06-01T17:01:00Z">
              <w:r w:rsidRPr="005F50D0">
                <w:rPr>
                  <w:rFonts w:ascii="Calibri" w:eastAsia="Times New Roman" w:hAnsi="Calibri" w:cs="Calibri"/>
                  <w:color w:val="000000"/>
                </w:rPr>
                <w:t>0.374</w:t>
              </w:r>
            </w:ins>
          </w:p>
        </w:tc>
        <w:tc>
          <w:tcPr>
            <w:tcW w:w="1082" w:type="dxa"/>
            <w:tcBorders>
              <w:top w:val="single" w:sz="4" w:space="0" w:color="F4B084"/>
              <w:left w:val="nil"/>
              <w:bottom w:val="single" w:sz="4" w:space="0" w:color="F4B084"/>
              <w:right w:val="nil"/>
            </w:tcBorders>
            <w:shd w:val="clear" w:color="000000" w:fill="BDD7EE"/>
            <w:noWrap/>
            <w:vAlign w:val="bottom"/>
            <w:hideMark/>
            <w:tcPrChange w:id="5901" w:author="Gladiator Gladiator" w:date="2018-06-01T17:01:00Z">
              <w:tcPr>
                <w:tcW w:w="1071" w:type="dxa"/>
                <w:gridSpan w:val="2"/>
                <w:tcBorders>
                  <w:top w:val="single" w:sz="4" w:space="0" w:color="F4B084"/>
                  <w:left w:val="nil"/>
                  <w:bottom w:val="single" w:sz="4" w:space="0" w:color="F4B084"/>
                  <w:right w:val="nil"/>
                </w:tcBorders>
                <w:shd w:val="clear" w:color="000000" w:fill="BDD7EE"/>
                <w:noWrap/>
                <w:vAlign w:val="bottom"/>
                <w:hideMark/>
              </w:tcPr>
            </w:tcPrChange>
          </w:tcPr>
          <w:p w14:paraId="272EC964" w14:textId="77777777" w:rsidR="005F50D0" w:rsidRPr="005F50D0" w:rsidRDefault="005F50D0" w:rsidP="005F50D0">
            <w:pPr>
              <w:spacing w:after="0" w:line="240" w:lineRule="auto"/>
              <w:jc w:val="right"/>
              <w:rPr>
                <w:ins w:id="5902" w:author="Gladiator Gladiator" w:date="2018-06-01T17:01:00Z"/>
                <w:rFonts w:ascii="Calibri" w:eastAsia="Times New Roman" w:hAnsi="Calibri" w:cs="Calibri"/>
                <w:color w:val="000000"/>
              </w:rPr>
            </w:pPr>
            <w:ins w:id="5903" w:author="Gladiator Gladiator" w:date="2018-06-01T17:01:00Z">
              <w:r w:rsidRPr="005F50D0">
                <w:rPr>
                  <w:rFonts w:ascii="Calibri" w:eastAsia="Times New Roman" w:hAnsi="Calibri" w:cs="Calibri"/>
                  <w:color w:val="000000"/>
                </w:rPr>
                <w:t>0.345</w:t>
              </w:r>
            </w:ins>
          </w:p>
        </w:tc>
        <w:tc>
          <w:tcPr>
            <w:tcW w:w="1101" w:type="dxa"/>
            <w:tcBorders>
              <w:top w:val="single" w:sz="4" w:space="0" w:color="F4B084"/>
              <w:left w:val="nil"/>
              <w:bottom w:val="single" w:sz="4" w:space="0" w:color="F4B084"/>
              <w:right w:val="nil"/>
            </w:tcBorders>
            <w:shd w:val="clear" w:color="000000" w:fill="BDD7EE"/>
            <w:noWrap/>
            <w:vAlign w:val="bottom"/>
            <w:hideMark/>
            <w:tcPrChange w:id="5904" w:author="Gladiator Gladiator" w:date="2018-06-01T17:01:00Z">
              <w:tcPr>
                <w:tcW w:w="1090" w:type="dxa"/>
                <w:gridSpan w:val="2"/>
                <w:tcBorders>
                  <w:top w:val="single" w:sz="4" w:space="0" w:color="F4B084"/>
                  <w:left w:val="nil"/>
                  <w:bottom w:val="single" w:sz="4" w:space="0" w:color="F4B084"/>
                  <w:right w:val="nil"/>
                </w:tcBorders>
                <w:shd w:val="clear" w:color="000000" w:fill="BDD7EE"/>
                <w:noWrap/>
                <w:vAlign w:val="bottom"/>
                <w:hideMark/>
              </w:tcPr>
            </w:tcPrChange>
          </w:tcPr>
          <w:p w14:paraId="48F0CC1B" w14:textId="77777777" w:rsidR="005F50D0" w:rsidRPr="005F50D0" w:rsidRDefault="005F50D0" w:rsidP="005F50D0">
            <w:pPr>
              <w:spacing w:after="0" w:line="240" w:lineRule="auto"/>
              <w:jc w:val="right"/>
              <w:rPr>
                <w:ins w:id="5905" w:author="Gladiator Gladiator" w:date="2018-06-01T17:01:00Z"/>
                <w:rFonts w:ascii="Calibri" w:eastAsia="Times New Roman" w:hAnsi="Calibri" w:cs="Calibri"/>
                <w:color w:val="000000"/>
              </w:rPr>
            </w:pPr>
            <w:ins w:id="5906" w:author="Gladiator Gladiator" w:date="2018-06-01T17:01:00Z">
              <w:r w:rsidRPr="005F50D0">
                <w:rPr>
                  <w:rFonts w:ascii="Calibri" w:eastAsia="Times New Roman" w:hAnsi="Calibri" w:cs="Calibri"/>
                  <w:color w:val="000000"/>
                </w:rPr>
                <w:t>0.378</w:t>
              </w:r>
            </w:ins>
          </w:p>
        </w:tc>
        <w:tc>
          <w:tcPr>
            <w:tcW w:w="969" w:type="dxa"/>
            <w:tcBorders>
              <w:top w:val="single" w:sz="4" w:space="0" w:color="F4B084"/>
              <w:left w:val="nil"/>
              <w:bottom w:val="single" w:sz="4" w:space="0" w:color="F4B084"/>
              <w:right w:val="single" w:sz="4" w:space="0" w:color="F4B084"/>
            </w:tcBorders>
            <w:shd w:val="clear" w:color="000000" w:fill="BDD7EE"/>
            <w:noWrap/>
            <w:vAlign w:val="bottom"/>
            <w:hideMark/>
            <w:tcPrChange w:id="5907" w:author="Gladiator Gladiator" w:date="2018-06-01T17:01:00Z">
              <w:tcPr>
                <w:tcW w:w="952" w:type="dxa"/>
                <w:gridSpan w:val="2"/>
                <w:tcBorders>
                  <w:top w:val="single" w:sz="4" w:space="0" w:color="F4B084"/>
                  <w:left w:val="nil"/>
                  <w:bottom w:val="single" w:sz="4" w:space="0" w:color="F4B084"/>
                  <w:right w:val="single" w:sz="4" w:space="0" w:color="F4B084"/>
                </w:tcBorders>
                <w:shd w:val="clear" w:color="000000" w:fill="BDD7EE"/>
                <w:noWrap/>
                <w:vAlign w:val="bottom"/>
                <w:hideMark/>
              </w:tcPr>
            </w:tcPrChange>
          </w:tcPr>
          <w:p w14:paraId="58D30C49" w14:textId="77777777" w:rsidR="005F50D0" w:rsidRPr="005F50D0" w:rsidRDefault="005F50D0" w:rsidP="005F50D0">
            <w:pPr>
              <w:spacing w:after="0" w:line="240" w:lineRule="auto"/>
              <w:jc w:val="right"/>
              <w:rPr>
                <w:ins w:id="5908" w:author="Gladiator Gladiator" w:date="2018-06-01T17:01:00Z"/>
                <w:rFonts w:ascii="Calibri" w:eastAsia="Times New Roman" w:hAnsi="Calibri" w:cs="Calibri"/>
                <w:color w:val="000000"/>
              </w:rPr>
            </w:pPr>
            <w:ins w:id="5909" w:author="Gladiator Gladiator" w:date="2018-06-01T17:01:00Z">
              <w:r w:rsidRPr="005F50D0">
                <w:rPr>
                  <w:rFonts w:ascii="Calibri" w:eastAsia="Times New Roman" w:hAnsi="Calibri" w:cs="Calibri"/>
                  <w:color w:val="000000"/>
                </w:rPr>
                <w:t>0.365</w:t>
              </w:r>
            </w:ins>
          </w:p>
        </w:tc>
      </w:tr>
    </w:tbl>
    <w:p w14:paraId="1EDC0876" w14:textId="5EDE9E60" w:rsidR="00743AA2" w:rsidRPr="00C41C8A" w:rsidRDefault="00743AA2" w:rsidP="00743AA2">
      <w:pPr>
        <w:tabs>
          <w:tab w:val="left" w:pos="1380"/>
        </w:tabs>
        <w:ind w:firstLine="180"/>
        <w:jc w:val="center"/>
        <w:rPr>
          <w:rFonts w:cstheme="minorHAnsi"/>
          <w:sz w:val="16"/>
          <w:szCs w:val="24"/>
        </w:rPr>
      </w:pPr>
    </w:p>
    <w:p w14:paraId="7A3D4DA3" w14:textId="77777777" w:rsidR="00743AA2" w:rsidRDefault="00743AA2" w:rsidP="00743AA2">
      <w:pPr>
        <w:tabs>
          <w:tab w:val="left" w:pos="1380"/>
        </w:tabs>
        <w:ind w:firstLine="180"/>
        <w:jc w:val="center"/>
        <w:rPr>
          <w:rFonts w:cstheme="minorHAnsi"/>
          <w:sz w:val="16"/>
          <w:szCs w:val="24"/>
        </w:rPr>
      </w:pPr>
      <w:r>
        <w:rPr>
          <w:rFonts w:cstheme="minorHAnsi"/>
          <w:sz w:val="16"/>
          <w:szCs w:val="24"/>
          <w:lang w:val="el-GR"/>
        </w:rPr>
        <w:t>Εικόνα</w:t>
      </w:r>
      <w:r w:rsidR="00C41C8A">
        <w:rPr>
          <w:rFonts w:cstheme="minorHAnsi"/>
          <w:sz w:val="16"/>
          <w:szCs w:val="24"/>
        </w:rPr>
        <w:t xml:space="preserve"> 7.</w:t>
      </w:r>
      <w:r w:rsidR="00C41C8A">
        <w:rPr>
          <w:rFonts w:cstheme="minorHAnsi"/>
          <w:sz w:val="16"/>
          <w:szCs w:val="24"/>
          <w:lang w:val="el-GR"/>
        </w:rPr>
        <w:t>29</w:t>
      </w:r>
      <w:r w:rsidRPr="00C41C8A">
        <w:rPr>
          <w:rFonts w:cstheme="minorHAnsi"/>
          <w:sz w:val="16"/>
          <w:szCs w:val="24"/>
        </w:rPr>
        <w:t xml:space="preserve"> : </w:t>
      </w:r>
      <w:r>
        <w:rPr>
          <w:rFonts w:cstheme="minorHAnsi"/>
          <w:sz w:val="16"/>
          <w:szCs w:val="24"/>
        </w:rPr>
        <w:t>Mean</w:t>
      </w:r>
      <w:r w:rsidRPr="00C41C8A">
        <w:rPr>
          <w:rFonts w:cstheme="minorHAnsi"/>
          <w:sz w:val="16"/>
          <w:szCs w:val="24"/>
        </w:rPr>
        <w:t xml:space="preserve"> </w:t>
      </w:r>
      <w:r>
        <w:rPr>
          <w:rFonts w:cstheme="minorHAnsi"/>
          <w:sz w:val="16"/>
          <w:szCs w:val="24"/>
        </w:rPr>
        <w:t>RR with normalization</w:t>
      </w:r>
    </w:p>
    <w:p w14:paraId="0A1FB137" w14:textId="77777777" w:rsidR="00762287" w:rsidRDefault="00762287">
      <w:pPr>
        <w:rPr>
          <w:ins w:id="5910" w:author="goumop" w:date="2018-05-29T14:58:00Z"/>
          <w:rFonts w:cstheme="minorHAnsi"/>
          <w:sz w:val="16"/>
          <w:szCs w:val="24"/>
        </w:rPr>
      </w:pPr>
      <w:ins w:id="5911" w:author="goumop" w:date="2018-05-29T14:58:00Z">
        <w:r>
          <w:rPr>
            <w:rFonts w:cstheme="minorHAnsi"/>
            <w:sz w:val="16"/>
            <w:szCs w:val="24"/>
          </w:rPr>
          <w:br w:type="page"/>
        </w:r>
      </w:ins>
    </w:p>
    <w:p w14:paraId="2F3E2EEF" w14:textId="5DF7E52C" w:rsidR="00F168BA" w:rsidRDefault="00AD1DD6" w:rsidP="00743AA2">
      <w:pPr>
        <w:tabs>
          <w:tab w:val="left" w:pos="1380"/>
        </w:tabs>
        <w:ind w:firstLine="180"/>
        <w:jc w:val="center"/>
        <w:rPr>
          <w:ins w:id="5912" w:author="Gladiator Gladiator" w:date="2018-05-23T00:03:00Z"/>
          <w:rFonts w:cstheme="minorHAnsi"/>
          <w:sz w:val="16"/>
          <w:szCs w:val="24"/>
        </w:rPr>
      </w:pPr>
      <w:del w:id="5913" w:author="Gladiator Gladiator" w:date="2018-05-23T00:03:00Z">
        <w:r>
          <w:rPr>
            <w:rFonts w:cstheme="minorHAnsi"/>
            <w:sz w:val="16"/>
            <w:szCs w:val="24"/>
          </w:rPr>
          <w:lastRenderedPageBreak/>
          <w:pict w14:anchorId="30AB02AD">
            <v:shape id="_x0000_i1075" type="#_x0000_t75" style="width:328.3pt;height:302.45pt">
              <v:imagedata r:id="rId132" o:title="Normalization SDNN"/>
            </v:shape>
          </w:pict>
        </w:r>
      </w:del>
    </w:p>
    <w:tbl>
      <w:tblPr>
        <w:tblW w:w="9211" w:type="dxa"/>
        <w:tblLook w:val="04A0" w:firstRow="1" w:lastRow="0" w:firstColumn="1" w:lastColumn="0" w:noHBand="0" w:noVBand="1"/>
        <w:tblPrChange w:id="5914" w:author="Gladiator Gladiator" w:date="2018-06-01T17:02:00Z">
          <w:tblPr>
            <w:tblW w:w="9211" w:type="dxa"/>
            <w:tblLook w:val="04A0" w:firstRow="1" w:lastRow="0" w:firstColumn="1" w:lastColumn="0" w:noHBand="0" w:noVBand="1"/>
          </w:tblPr>
        </w:tblPrChange>
      </w:tblPr>
      <w:tblGrid>
        <w:gridCol w:w="1905"/>
        <w:gridCol w:w="1139"/>
        <w:gridCol w:w="911"/>
        <w:gridCol w:w="990"/>
        <w:gridCol w:w="990"/>
        <w:gridCol w:w="990"/>
        <w:gridCol w:w="990"/>
        <w:gridCol w:w="1296"/>
        <w:tblGridChange w:id="5915">
          <w:tblGrid>
            <w:gridCol w:w="1905"/>
            <w:gridCol w:w="1139"/>
            <w:gridCol w:w="911"/>
            <w:gridCol w:w="169"/>
            <w:gridCol w:w="1139"/>
            <w:gridCol w:w="1002"/>
            <w:gridCol w:w="884"/>
            <w:gridCol w:w="864"/>
            <w:gridCol w:w="1198"/>
          </w:tblGrid>
        </w:tblGridChange>
      </w:tblGrid>
      <w:tr w:rsidR="005F50D0" w:rsidRPr="005F50D0" w14:paraId="7C99E998" w14:textId="77777777" w:rsidTr="005F50D0">
        <w:trPr>
          <w:trHeight w:val="276"/>
          <w:ins w:id="5916" w:author="Gladiator Gladiator" w:date="2018-06-01T17:02:00Z"/>
          <w:trPrChange w:id="5917"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ED7D31" w:fill="ED7D31"/>
            <w:noWrap/>
            <w:vAlign w:val="bottom"/>
            <w:hideMark/>
            <w:tcPrChange w:id="5918" w:author="Gladiator Gladiator" w:date="2018-06-01T17:02:00Z">
              <w:tcPr>
                <w:tcW w:w="1905" w:type="dxa"/>
                <w:tcBorders>
                  <w:top w:val="single" w:sz="4" w:space="0" w:color="F4B084"/>
                  <w:left w:val="single" w:sz="4" w:space="0" w:color="F4B084"/>
                  <w:bottom w:val="single" w:sz="4" w:space="0" w:color="F4B084"/>
                  <w:right w:val="nil"/>
                </w:tcBorders>
                <w:shd w:val="clear" w:color="ED7D31" w:fill="ED7D31"/>
                <w:noWrap/>
                <w:vAlign w:val="bottom"/>
                <w:hideMark/>
              </w:tcPr>
            </w:tcPrChange>
          </w:tcPr>
          <w:p w14:paraId="2BD78152" w14:textId="77777777" w:rsidR="005F50D0" w:rsidRPr="005F50D0" w:rsidRDefault="005F50D0" w:rsidP="005F50D0">
            <w:pPr>
              <w:spacing w:after="0" w:line="240" w:lineRule="auto"/>
              <w:rPr>
                <w:ins w:id="5919" w:author="Gladiator Gladiator" w:date="2018-06-01T17:02:00Z"/>
                <w:rFonts w:ascii="Calibri" w:eastAsia="Times New Roman" w:hAnsi="Calibri" w:cs="Calibri"/>
                <w:b/>
                <w:bCs/>
                <w:color w:val="FFFFFF"/>
              </w:rPr>
            </w:pPr>
            <w:ins w:id="5920" w:author="Gladiator Gladiator" w:date="2018-06-01T17:02:00Z">
              <w:r w:rsidRPr="005F50D0">
                <w:rPr>
                  <w:rFonts w:ascii="Calibri" w:eastAsia="Times New Roman" w:hAnsi="Calibri" w:cs="Calibri"/>
                  <w:b/>
                  <w:bCs/>
                  <w:color w:val="FFFFFF"/>
                </w:rPr>
                <w:t>NORM/SDNN</w:t>
              </w:r>
            </w:ins>
          </w:p>
        </w:tc>
        <w:tc>
          <w:tcPr>
            <w:tcW w:w="1139" w:type="dxa"/>
            <w:tcBorders>
              <w:top w:val="single" w:sz="4" w:space="0" w:color="F4B084"/>
              <w:left w:val="nil"/>
              <w:bottom w:val="single" w:sz="4" w:space="0" w:color="F4B084"/>
              <w:right w:val="nil"/>
            </w:tcBorders>
            <w:shd w:val="clear" w:color="ED7D31" w:fill="ED7D31"/>
            <w:noWrap/>
            <w:vAlign w:val="bottom"/>
            <w:hideMark/>
            <w:tcPrChange w:id="5921" w:author="Gladiator Gladiator" w:date="2018-06-01T17:02:00Z">
              <w:tcPr>
                <w:tcW w:w="1139" w:type="dxa"/>
                <w:tcBorders>
                  <w:top w:val="single" w:sz="4" w:space="0" w:color="F4B084"/>
                  <w:left w:val="nil"/>
                  <w:bottom w:val="single" w:sz="4" w:space="0" w:color="F4B084"/>
                  <w:right w:val="nil"/>
                </w:tcBorders>
                <w:shd w:val="clear" w:color="ED7D31" w:fill="ED7D31"/>
                <w:noWrap/>
                <w:vAlign w:val="bottom"/>
                <w:hideMark/>
              </w:tcPr>
            </w:tcPrChange>
          </w:tcPr>
          <w:p w14:paraId="058901FB" w14:textId="77777777" w:rsidR="005F50D0" w:rsidRPr="005F50D0" w:rsidRDefault="005F50D0" w:rsidP="005F50D0">
            <w:pPr>
              <w:spacing w:after="0" w:line="240" w:lineRule="auto"/>
              <w:rPr>
                <w:ins w:id="5922" w:author="Gladiator Gladiator" w:date="2018-06-01T17:02:00Z"/>
                <w:rFonts w:ascii="Calibri" w:eastAsia="Times New Roman" w:hAnsi="Calibri" w:cs="Calibri"/>
                <w:b/>
                <w:bCs/>
                <w:color w:val="FFFFFF"/>
              </w:rPr>
            </w:pPr>
            <w:ins w:id="5923" w:author="Gladiator Gladiator" w:date="2018-06-01T17:02:00Z">
              <w:r w:rsidRPr="005F50D0">
                <w:rPr>
                  <w:rFonts w:ascii="Calibri" w:eastAsia="Times New Roman" w:hAnsi="Calibri" w:cs="Calibri"/>
                  <w:b/>
                  <w:bCs/>
                  <w:color w:val="FFFFFF"/>
                </w:rPr>
                <w:t>mode</w:t>
              </w:r>
            </w:ins>
          </w:p>
        </w:tc>
        <w:tc>
          <w:tcPr>
            <w:tcW w:w="911" w:type="dxa"/>
            <w:tcBorders>
              <w:top w:val="single" w:sz="4" w:space="0" w:color="F4B084"/>
              <w:left w:val="nil"/>
              <w:bottom w:val="single" w:sz="4" w:space="0" w:color="F4B084"/>
              <w:right w:val="nil"/>
            </w:tcBorders>
            <w:shd w:val="clear" w:color="ED7D31" w:fill="ED7D31"/>
            <w:noWrap/>
            <w:vAlign w:val="bottom"/>
            <w:hideMark/>
            <w:tcPrChange w:id="5924" w:author="Gladiator Gladiator" w:date="2018-06-01T17:02:00Z">
              <w:tcPr>
                <w:tcW w:w="1080" w:type="dxa"/>
                <w:gridSpan w:val="2"/>
                <w:tcBorders>
                  <w:top w:val="single" w:sz="4" w:space="0" w:color="F4B084"/>
                  <w:left w:val="nil"/>
                  <w:bottom w:val="single" w:sz="4" w:space="0" w:color="F4B084"/>
                  <w:right w:val="nil"/>
                </w:tcBorders>
                <w:shd w:val="clear" w:color="ED7D31" w:fill="ED7D31"/>
                <w:noWrap/>
                <w:vAlign w:val="bottom"/>
                <w:hideMark/>
              </w:tcPr>
            </w:tcPrChange>
          </w:tcPr>
          <w:p w14:paraId="741DAFD4" w14:textId="77777777" w:rsidR="005F50D0" w:rsidRPr="005F50D0" w:rsidRDefault="005F50D0" w:rsidP="005F50D0">
            <w:pPr>
              <w:spacing w:after="0" w:line="240" w:lineRule="auto"/>
              <w:rPr>
                <w:ins w:id="5925" w:author="Gladiator Gladiator" w:date="2018-06-01T17:02:00Z"/>
                <w:rFonts w:ascii="Calibri" w:eastAsia="Times New Roman" w:hAnsi="Calibri" w:cs="Calibri"/>
                <w:b/>
                <w:bCs/>
                <w:color w:val="FFFFFF"/>
              </w:rPr>
            </w:pPr>
            <w:ins w:id="5926" w:author="Gladiator Gladiator" w:date="2018-06-01T17:02:00Z">
              <w:r w:rsidRPr="005F50D0">
                <w:rPr>
                  <w:rFonts w:ascii="Calibri" w:eastAsia="Times New Roman" w:hAnsi="Calibri" w:cs="Calibri"/>
                  <w:b/>
                  <w:bCs/>
                  <w:color w:val="FFFFFF"/>
                </w:rPr>
                <w:t>1st min</w:t>
              </w:r>
            </w:ins>
          </w:p>
        </w:tc>
        <w:tc>
          <w:tcPr>
            <w:tcW w:w="990" w:type="dxa"/>
            <w:tcBorders>
              <w:top w:val="single" w:sz="4" w:space="0" w:color="F4B084"/>
              <w:left w:val="nil"/>
              <w:bottom w:val="single" w:sz="4" w:space="0" w:color="F4B084"/>
              <w:right w:val="nil"/>
            </w:tcBorders>
            <w:shd w:val="clear" w:color="ED7D31" w:fill="ED7D31"/>
            <w:noWrap/>
            <w:vAlign w:val="bottom"/>
            <w:hideMark/>
            <w:tcPrChange w:id="5927" w:author="Gladiator Gladiator" w:date="2018-06-01T17:02:00Z">
              <w:tcPr>
                <w:tcW w:w="1139" w:type="dxa"/>
                <w:tcBorders>
                  <w:top w:val="single" w:sz="4" w:space="0" w:color="F4B084"/>
                  <w:left w:val="nil"/>
                  <w:bottom w:val="single" w:sz="4" w:space="0" w:color="F4B084"/>
                  <w:right w:val="nil"/>
                </w:tcBorders>
                <w:shd w:val="clear" w:color="ED7D31" w:fill="ED7D31"/>
                <w:noWrap/>
                <w:vAlign w:val="bottom"/>
                <w:hideMark/>
              </w:tcPr>
            </w:tcPrChange>
          </w:tcPr>
          <w:p w14:paraId="31EF5A51" w14:textId="77777777" w:rsidR="005F50D0" w:rsidRPr="005F50D0" w:rsidRDefault="005F50D0" w:rsidP="005F50D0">
            <w:pPr>
              <w:spacing w:after="0" w:line="240" w:lineRule="auto"/>
              <w:rPr>
                <w:ins w:id="5928" w:author="Gladiator Gladiator" w:date="2018-06-01T17:02:00Z"/>
                <w:rFonts w:ascii="Calibri" w:eastAsia="Times New Roman" w:hAnsi="Calibri" w:cs="Calibri"/>
                <w:b/>
                <w:bCs/>
                <w:color w:val="FFFFFF"/>
              </w:rPr>
            </w:pPr>
            <w:ins w:id="5929" w:author="Gladiator Gladiator" w:date="2018-06-01T17:02:00Z">
              <w:r w:rsidRPr="005F50D0">
                <w:rPr>
                  <w:rFonts w:ascii="Calibri" w:eastAsia="Times New Roman" w:hAnsi="Calibri" w:cs="Calibri"/>
                  <w:b/>
                  <w:bCs/>
                  <w:color w:val="FFFFFF"/>
                </w:rPr>
                <w:t>2nd min</w:t>
              </w:r>
            </w:ins>
          </w:p>
        </w:tc>
        <w:tc>
          <w:tcPr>
            <w:tcW w:w="990" w:type="dxa"/>
            <w:tcBorders>
              <w:top w:val="single" w:sz="4" w:space="0" w:color="F4B084"/>
              <w:left w:val="nil"/>
              <w:bottom w:val="single" w:sz="4" w:space="0" w:color="F4B084"/>
              <w:right w:val="nil"/>
            </w:tcBorders>
            <w:shd w:val="clear" w:color="ED7D31" w:fill="ED7D31"/>
            <w:noWrap/>
            <w:vAlign w:val="bottom"/>
            <w:hideMark/>
            <w:tcPrChange w:id="5930" w:author="Gladiator Gladiator" w:date="2018-06-01T17:02:00Z">
              <w:tcPr>
                <w:tcW w:w="1002" w:type="dxa"/>
                <w:tcBorders>
                  <w:top w:val="single" w:sz="4" w:space="0" w:color="F4B084"/>
                  <w:left w:val="nil"/>
                  <w:bottom w:val="single" w:sz="4" w:space="0" w:color="F4B084"/>
                  <w:right w:val="nil"/>
                </w:tcBorders>
                <w:shd w:val="clear" w:color="ED7D31" w:fill="ED7D31"/>
                <w:noWrap/>
                <w:vAlign w:val="bottom"/>
                <w:hideMark/>
              </w:tcPr>
            </w:tcPrChange>
          </w:tcPr>
          <w:p w14:paraId="4668AA78" w14:textId="77777777" w:rsidR="005F50D0" w:rsidRPr="005F50D0" w:rsidRDefault="005F50D0" w:rsidP="005F50D0">
            <w:pPr>
              <w:spacing w:after="0" w:line="240" w:lineRule="auto"/>
              <w:rPr>
                <w:ins w:id="5931" w:author="Gladiator Gladiator" w:date="2018-06-01T17:02:00Z"/>
                <w:rFonts w:ascii="Calibri" w:eastAsia="Times New Roman" w:hAnsi="Calibri" w:cs="Calibri"/>
                <w:b/>
                <w:bCs/>
                <w:color w:val="FFFFFF"/>
              </w:rPr>
            </w:pPr>
            <w:ins w:id="5932" w:author="Gladiator Gladiator" w:date="2018-06-01T17:02:00Z">
              <w:r w:rsidRPr="005F50D0">
                <w:rPr>
                  <w:rFonts w:ascii="Calibri" w:eastAsia="Times New Roman" w:hAnsi="Calibri" w:cs="Calibri"/>
                  <w:b/>
                  <w:bCs/>
                  <w:color w:val="FFFFFF"/>
                </w:rPr>
                <w:t>3rd min</w:t>
              </w:r>
            </w:ins>
          </w:p>
        </w:tc>
        <w:tc>
          <w:tcPr>
            <w:tcW w:w="990" w:type="dxa"/>
            <w:tcBorders>
              <w:top w:val="single" w:sz="4" w:space="0" w:color="F4B084"/>
              <w:left w:val="nil"/>
              <w:bottom w:val="single" w:sz="4" w:space="0" w:color="F4B084"/>
              <w:right w:val="nil"/>
            </w:tcBorders>
            <w:shd w:val="clear" w:color="ED7D31" w:fill="ED7D31"/>
            <w:noWrap/>
            <w:vAlign w:val="bottom"/>
            <w:hideMark/>
            <w:tcPrChange w:id="5933" w:author="Gladiator Gladiator" w:date="2018-06-01T17:02:00Z">
              <w:tcPr>
                <w:tcW w:w="884" w:type="dxa"/>
                <w:tcBorders>
                  <w:top w:val="single" w:sz="4" w:space="0" w:color="F4B084"/>
                  <w:left w:val="nil"/>
                  <w:bottom w:val="single" w:sz="4" w:space="0" w:color="F4B084"/>
                  <w:right w:val="nil"/>
                </w:tcBorders>
                <w:shd w:val="clear" w:color="ED7D31" w:fill="ED7D31"/>
                <w:noWrap/>
                <w:vAlign w:val="bottom"/>
                <w:hideMark/>
              </w:tcPr>
            </w:tcPrChange>
          </w:tcPr>
          <w:p w14:paraId="38609DA7" w14:textId="77777777" w:rsidR="005F50D0" w:rsidRPr="005F50D0" w:rsidRDefault="005F50D0" w:rsidP="005F50D0">
            <w:pPr>
              <w:spacing w:after="0" w:line="240" w:lineRule="auto"/>
              <w:rPr>
                <w:ins w:id="5934" w:author="Gladiator Gladiator" w:date="2018-06-01T17:02:00Z"/>
                <w:rFonts w:ascii="Calibri" w:eastAsia="Times New Roman" w:hAnsi="Calibri" w:cs="Calibri"/>
                <w:b/>
                <w:bCs/>
                <w:color w:val="FFFFFF"/>
              </w:rPr>
            </w:pPr>
            <w:ins w:id="5935" w:author="Gladiator Gladiator" w:date="2018-06-01T17:02:00Z">
              <w:r w:rsidRPr="005F50D0">
                <w:rPr>
                  <w:rFonts w:ascii="Calibri" w:eastAsia="Times New Roman" w:hAnsi="Calibri" w:cs="Calibri"/>
                  <w:b/>
                  <w:bCs/>
                  <w:color w:val="FFFFFF"/>
                </w:rPr>
                <w:t>4th min</w:t>
              </w:r>
            </w:ins>
          </w:p>
        </w:tc>
        <w:tc>
          <w:tcPr>
            <w:tcW w:w="990" w:type="dxa"/>
            <w:tcBorders>
              <w:top w:val="single" w:sz="4" w:space="0" w:color="F4B084"/>
              <w:left w:val="nil"/>
              <w:bottom w:val="single" w:sz="4" w:space="0" w:color="F4B084"/>
              <w:right w:val="nil"/>
            </w:tcBorders>
            <w:shd w:val="clear" w:color="ED7D31" w:fill="ED7D31"/>
            <w:noWrap/>
            <w:vAlign w:val="bottom"/>
            <w:hideMark/>
            <w:tcPrChange w:id="5936" w:author="Gladiator Gladiator" w:date="2018-06-01T17:02:00Z">
              <w:tcPr>
                <w:tcW w:w="864" w:type="dxa"/>
                <w:tcBorders>
                  <w:top w:val="single" w:sz="4" w:space="0" w:color="F4B084"/>
                  <w:left w:val="nil"/>
                  <w:bottom w:val="single" w:sz="4" w:space="0" w:color="F4B084"/>
                  <w:right w:val="nil"/>
                </w:tcBorders>
                <w:shd w:val="clear" w:color="ED7D31" w:fill="ED7D31"/>
                <w:noWrap/>
                <w:vAlign w:val="bottom"/>
                <w:hideMark/>
              </w:tcPr>
            </w:tcPrChange>
          </w:tcPr>
          <w:p w14:paraId="6D8CE442" w14:textId="77777777" w:rsidR="005F50D0" w:rsidRPr="005F50D0" w:rsidRDefault="005F50D0" w:rsidP="005F50D0">
            <w:pPr>
              <w:spacing w:after="0" w:line="240" w:lineRule="auto"/>
              <w:rPr>
                <w:ins w:id="5937" w:author="Gladiator Gladiator" w:date="2018-06-01T17:02:00Z"/>
                <w:rFonts w:ascii="Calibri" w:eastAsia="Times New Roman" w:hAnsi="Calibri" w:cs="Calibri"/>
                <w:b/>
                <w:bCs/>
                <w:color w:val="FFFFFF"/>
              </w:rPr>
            </w:pPr>
            <w:ins w:id="5938" w:author="Gladiator Gladiator" w:date="2018-06-01T17:02:00Z">
              <w:r w:rsidRPr="005F50D0">
                <w:rPr>
                  <w:rFonts w:ascii="Calibri" w:eastAsia="Times New Roman" w:hAnsi="Calibri" w:cs="Calibri"/>
                  <w:b/>
                  <w:bCs/>
                  <w:color w:val="FFFFFF"/>
                </w:rPr>
                <w:t>5th min</w:t>
              </w:r>
            </w:ins>
          </w:p>
        </w:tc>
        <w:tc>
          <w:tcPr>
            <w:tcW w:w="1296" w:type="dxa"/>
            <w:tcBorders>
              <w:top w:val="single" w:sz="4" w:space="0" w:color="F4B084"/>
              <w:left w:val="nil"/>
              <w:bottom w:val="single" w:sz="4" w:space="0" w:color="F4B084"/>
              <w:right w:val="single" w:sz="4" w:space="0" w:color="F4B084"/>
            </w:tcBorders>
            <w:shd w:val="clear" w:color="ED7D31" w:fill="ED7D31"/>
            <w:noWrap/>
            <w:vAlign w:val="bottom"/>
            <w:hideMark/>
            <w:tcPrChange w:id="5939" w:author="Gladiator Gladiator" w:date="2018-06-01T17:02:00Z">
              <w:tcPr>
                <w:tcW w:w="1198" w:type="dxa"/>
                <w:tcBorders>
                  <w:top w:val="single" w:sz="4" w:space="0" w:color="F4B084"/>
                  <w:left w:val="nil"/>
                  <w:bottom w:val="single" w:sz="4" w:space="0" w:color="F4B084"/>
                  <w:right w:val="single" w:sz="4" w:space="0" w:color="F4B084"/>
                </w:tcBorders>
                <w:shd w:val="clear" w:color="ED7D31" w:fill="ED7D31"/>
                <w:noWrap/>
                <w:vAlign w:val="bottom"/>
                <w:hideMark/>
              </w:tcPr>
            </w:tcPrChange>
          </w:tcPr>
          <w:p w14:paraId="511DBAF3" w14:textId="77777777" w:rsidR="005F50D0" w:rsidRPr="005F50D0" w:rsidRDefault="005F50D0" w:rsidP="005F50D0">
            <w:pPr>
              <w:spacing w:after="0" w:line="240" w:lineRule="auto"/>
              <w:rPr>
                <w:ins w:id="5940" w:author="Gladiator Gladiator" w:date="2018-06-01T17:02:00Z"/>
                <w:rFonts w:ascii="Calibri" w:eastAsia="Times New Roman" w:hAnsi="Calibri" w:cs="Calibri"/>
                <w:b/>
                <w:bCs/>
                <w:color w:val="FFFFFF"/>
              </w:rPr>
            </w:pPr>
            <w:ins w:id="5941" w:author="Gladiator Gladiator" w:date="2018-06-01T17:02:00Z">
              <w:r w:rsidRPr="005F50D0">
                <w:rPr>
                  <w:rFonts w:ascii="Calibri" w:eastAsia="Times New Roman" w:hAnsi="Calibri" w:cs="Calibri"/>
                  <w:b/>
                  <w:bCs/>
                  <w:color w:val="FFFFFF"/>
                </w:rPr>
                <w:t>Set of minutes</w:t>
              </w:r>
            </w:ins>
          </w:p>
        </w:tc>
      </w:tr>
      <w:tr w:rsidR="005F50D0" w:rsidRPr="005F50D0" w14:paraId="5582B6C7" w14:textId="77777777" w:rsidTr="005F50D0">
        <w:trPr>
          <w:trHeight w:val="276"/>
          <w:ins w:id="5942" w:author="Gladiator Gladiator" w:date="2018-06-01T17:02:00Z"/>
          <w:trPrChange w:id="5943"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FCE4D6" w:fill="FCE4D6"/>
            <w:vAlign w:val="bottom"/>
            <w:hideMark/>
            <w:tcPrChange w:id="5944" w:author="Gladiator Gladiator" w:date="2018-06-01T17:02:00Z">
              <w:tcPr>
                <w:tcW w:w="1905" w:type="dxa"/>
                <w:tcBorders>
                  <w:top w:val="single" w:sz="4" w:space="0" w:color="F4B084"/>
                  <w:left w:val="single" w:sz="4" w:space="0" w:color="F4B084"/>
                  <w:bottom w:val="single" w:sz="4" w:space="0" w:color="F4B084"/>
                  <w:right w:val="nil"/>
                </w:tcBorders>
                <w:shd w:val="clear" w:color="FCE4D6" w:fill="FCE4D6"/>
                <w:vAlign w:val="bottom"/>
                <w:hideMark/>
              </w:tcPr>
            </w:tcPrChange>
          </w:tcPr>
          <w:p w14:paraId="37A36CF2" w14:textId="77777777" w:rsidR="005F50D0" w:rsidRPr="005F50D0" w:rsidRDefault="005F50D0" w:rsidP="005F50D0">
            <w:pPr>
              <w:spacing w:after="0" w:line="240" w:lineRule="auto"/>
              <w:rPr>
                <w:ins w:id="5945" w:author="Gladiator Gladiator" w:date="2018-06-01T17:02:00Z"/>
                <w:rFonts w:ascii="Calibri" w:eastAsia="Times New Roman" w:hAnsi="Calibri" w:cs="Calibri"/>
                <w:color w:val="000000"/>
              </w:rPr>
            </w:pPr>
            <w:ins w:id="5946" w:author="Gladiator Gladiator" w:date="2018-06-01T17:02:00Z">
              <w:r w:rsidRPr="005F50D0">
                <w:rPr>
                  <w:rFonts w:ascii="Calibri" w:eastAsia="Times New Roman" w:hAnsi="Calibri" w:cs="Calibri"/>
                  <w:color w:val="000000"/>
                </w:rPr>
                <w:t>User 1</w:t>
              </w:r>
            </w:ins>
          </w:p>
        </w:tc>
        <w:tc>
          <w:tcPr>
            <w:tcW w:w="1139" w:type="dxa"/>
            <w:tcBorders>
              <w:top w:val="single" w:sz="4" w:space="0" w:color="F4B084"/>
              <w:left w:val="nil"/>
              <w:bottom w:val="single" w:sz="4" w:space="0" w:color="F4B084"/>
              <w:right w:val="nil"/>
            </w:tcBorders>
            <w:shd w:val="clear" w:color="FCE4D6" w:fill="FCE4D6"/>
            <w:noWrap/>
            <w:vAlign w:val="bottom"/>
            <w:hideMark/>
            <w:tcPrChange w:id="5947"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13975C27" w14:textId="77777777" w:rsidR="005F50D0" w:rsidRPr="005F50D0" w:rsidRDefault="005F50D0" w:rsidP="005F50D0">
            <w:pPr>
              <w:spacing w:after="0" w:line="240" w:lineRule="auto"/>
              <w:rPr>
                <w:ins w:id="5948" w:author="Gladiator Gladiator" w:date="2018-06-01T17:02:00Z"/>
                <w:rFonts w:ascii="Calibri" w:eastAsia="Times New Roman" w:hAnsi="Calibri" w:cs="Calibri"/>
                <w:color w:val="000000"/>
              </w:rPr>
            </w:pPr>
            <w:ins w:id="5949" w:author="Gladiator Gladiator" w:date="2018-06-01T17:02:00Z">
              <w:r w:rsidRPr="005F50D0">
                <w:rPr>
                  <w:rFonts w:ascii="Calibri" w:eastAsia="Times New Roman" w:hAnsi="Calibri" w:cs="Calibri"/>
                  <w:color w:val="000000"/>
                </w:rPr>
                <w:t>relaxing</w:t>
              </w:r>
            </w:ins>
          </w:p>
        </w:tc>
        <w:tc>
          <w:tcPr>
            <w:tcW w:w="911" w:type="dxa"/>
            <w:tcBorders>
              <w:top w:val="single" w:sz="4" w:space="0" w:color="F4B084"/>
              <w:left w:val="nil"/>
              <w:bottom w:val="single" w:sz="4" w:space="0" w:color="F4B084"/>
              <w:right w:val="nil"/>
            </w:tcBorders>
            <w:shd w:val="clear" w:color="FCE4D6" w:fill="FCE4D6"/>
            <w:noWrap/>
            <w:vAlign w:val="bottom"/>
            <w:hideMark/>
            <w:tcPrChange w:id="5950" w:author="Gladiator Gladiator" w:date="2018-06-01T17:02:00Z">
              <w:tcPr>
                <w:tcW w:w="1080" w:type="dxa"/>
                <w:gridSpan w:val="2"/>
                <w:tcBorders>
                  <w:top w:val="single" w:sz="4" w:space="0" w:color="F4B084"/>
                  <w:left w:val="nil"/>
                  <w:bottom w:val="single" w:sz="4" w:space="0" w:color="F4B084"/>
                  <w:right w:val="nil"/>
                </w:tcBorders>
                <w:shd w:val="clear" w:color="FCE4D6" w:fill="FCE4D6"/>
                <w:noWrap/>
                <w:vAlign w:val="bottom"/>
                <w:hideMark/>
              </w:tcPr>
            </w:tcPrChange>
          </w:tcPr>
          <w:p w14:paraId="30B70EA6" w14:textId="77777777" w:rsidR="005F50D0" w:rsidRPr="005F50D0" w:rsidRDefault="005F50D0" w:rsidP="005F50D0">
            <w:pPr>
              <w:spacing w:after="0" w:line="240" w:lineRule="auto"/>
              <w:jc w:val="right"/>
              <w:rPr>
                <w:ins w:id="5951" w:author="Gladiator Gladiator" w:date="2018-06-01T17:02:00Z"/>
                <w:rFonts w:ascii="Calibri" w:eastAsia="Times New Roman" w:hAnsi="Calibri" w:cs="Calibri"/>
                <w:color w:val="000000"/>
              </w:rPr>
            </w:pPr>
            <w:ins w:id="5952" w:author="Gladiator Gladiator" w:date="2018-06-01T17:02:00Z">
              <w:r w:rsidRPr="005F50D0">
                <w:rPr>
                  <w:rFonts w:ascii="Calibri" w:eastAsia="Times New Roman" w:hAnsi="Calibri" w:cs="Calibri"/>
                  <w:color w:val="000000"/>
                </w:rPr>
                <w:t>0.176</w:t>
              </w:r>
            </w:ins>
          </w:p>
        </w:tc>
        <w:tc>
          <w:tcPr>
            <w:tcW w:w="990" w:type="dxa"/>
            <w:tcBorders>
              <w:top w:val="single" w:sz="4" w:space="0" w:color="F4B084"/>
              <w:left w:val="nil"/>
              <w:bottom w:val="single" w:sz="4" w:space="0" w:color="F4B084"/>
              <w:right w:val="nil"/>
            </w:tcBorders>
            <w:shd w:val="clear" w:color="FCE4D6" w:fill="FCE4D6"/>
            <w:noWrap/>
            <w:vAlign w:val="bottom"/>
            <w:hideMark/>
            <w:tcPrChange w:id="5953"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79B9BEE8" w14:textId="77777777" w:rsidR="005F50D0" w:rsidRPr="005F50D0" w:rsidRDefault="005F50D0" w:rsidP="005F50D0">
            <w:pPr>
              <w:spacing w:after="0" w:line="240" w:lineRule="auto"/>
              <w:jc w:val="right"/>
              <w:rPr>
                <w:ins w:id="5954" w:author="Gladiator Gladiator" w:date="2018-06-01T17:02:00Z"/>
                <w:rFonts w:ascii="Calibri" w:eastAsia="Times New Roman" w:hAnsi="Calibri" w:cs="Calibri"/>
                <w:color w:val="000000"/>
              </w:rPr>
            </w:pPr>
            <w:ins w:id="5955" w:author="Gladiator Gladiator" w:date="2018-06-01T17:02:00Z">
              <w:r w:rsidRPr="005F50D0">
                <w:rPr>
                  <w:rFonts w:ascii="Calibri" w:eastAsia="Times New Roman" w:hAnsi="Calibri" w:cs="Calibri"/>
                  <w:color w:val="000000"/>
                </w:rPr>
                <w:t>0.143</w:t>
              </w:r>
            </w:ins>
          </w:p>
        </w:tc>
        <w:tc>
          <w:tcPr>
            <w:tcW w:w="990" w:type="dxa"/>
            <w:tcBorders>
              <w:top w:val="single" w:sz="4" w:space="0" w:color="F4B084"/>
              <w:left w:val="nil"/>
              <w:bottom w:val="single" w:sz="4" w:space="0" w:color="F4B084"/>
              <w:right w:val="nil"/>
            </w:tcBorders>
            <w:shd w:val="clear" w:color="FCE4D6" w:fill="FCE4D6"/>
            <w:noWrap/>
            <w:vAlign w:val="bottom"/>
            <w:hideMark/>
            <w:tcPrChange w:id="5956" w:author="Gladiator Gladiator" w:date="2018-06-01T17:02:00Z">
              <w:tcPr>
                <w:tcW w:w="1002" w:type="dxa"/>
                <w:tcBorders>
                  <w:top w:val="single" w:sz="4" w:space="0" w:color="F4B084"/>
                  <w:left w:val="nil"/>
                  <w:bottom w:val="single" w:sz="4" w:space="0" w:color="F4B084"/>
                  <w:right w:val="nil"/>
                </w:tcBorders>
                <w:shd w:val="clear" w:color="FCE4D6" w:fill="FCE4D6"/>
                <w:noWrap/>
                <w:vAlign w:val="bottom"/>
                <w:hideMark/>
              </w:tcPr>
            </w:tcPrChange>
          </w:tcPr>
          <w:p w14:paraId="65DDCADB" w14:textId="77777777" w:rsidR="005F50D0" w:rsidRPr="005F50D0" w:rsidRDefault="005F50D0" w:rsidP="005F50D0">
            <w:pPr>
              <w:spacing w:after="0" w:line="240" w:lineRule="auto"/>
              <w:jc w:val="right"/>
              <w:rPr>
                <w:ins w:id="5957" w:author="Gladiator Gladiator" w:date="2018-06-01T17:02:00Z"/>
                <w:rFonts w:ascii="Calibri" w:eastAsia="Times New Roman" w:hAnsi="Calibri" w:cs="Calibri"/>
                <w:color w:val="000000"/>
              </w:rPr>
            </w:pPr>
            <w:ins w:id="5958" w:author="Gladiator Gladiator" w:date="2018-06-01T17:02:00Z">
              <w:r w:rsidRPr="005F50D0">
                <w:rPr>
                  <w:rFonts w:ascii="Calibri" w:eastAsia="Times New Roman" w:hAnsi="Calibri" w:cs="Calibri"/>
                  <w:color w:val="000000"/>
                </w:rPr>
                <w:t>0.106</w:t>
              </w:r>
            </w:ins>
          </w:p>
        </w:tc>
        <w:tc>
          <w:tcPr>
            <w:tcW w:w="990" w:type="dxa"/>
            <w:tcBorders>
              <w:top w:val="single" w:sz="4" w:space="0" w:color="F4B084"/>
              <w:left w:val="nil"/>
              <w:bottom w:val="single" w:sz="4" w:space="0" w:color="F4B084"/>
              <w:right w:val="nil"/>
            </w:tcBorders>
            <w:shd w:val="clear" w:color="FCE4D6" w:fill="FCE4D6"/>
            <w:noWrap/>
            <w:vAlign w:val="bottom"/>
            <w:hideMark/>
            <w:tcPrChange w:id="5959" w:author="Gladiator Gladiator" w:date="2018-06-01T17:02:00Z">
              <w:tcPr>
                <w:tcW w:w="884" w:type="dxa"/>
                <w:tcBorders>
                  <w:top w:val="single" w:sz="4" w:space="0" w:color="F4B084"/>
                  <w:left w:val="nil"/>
                  <w:bottom w:val="single" w:sz="4" w:space="0" w:color="F4B084"/>
                  <w:right w:val="nil"/>
                </w:tcBorders>
                <w:shd w:val="clear" w:color="FCE4D6" w:fill="FCE4D6"/>
                <w:noWrap/>
                <w:vAlign w:val="bottom"/>
                <w:hideMark/>
              </w:tcPr>
            </w:tcPrChange>
          </w:tcPr>
          <w:p w14:paraId="08BC2813" w14:textId="77777777" w:rsidR="005F50D0" w:rsidRPr="005F50D0" w:rsidRDefault="005F50D0" w:rsidP="005F50D0">
            <w:pPr>
              <w:spacing w:after="0" w:line="240" w:lineRule="auto"/>
              <w:jc w:val="right"/>
              <w:rPr>
                <w:ins w:id="5960" w:author="Gladiator Gladiator" w:date="2018-06-01T17:02:00Z"/>
                <w:rFonts w:ascii="Calibri" w:eastAsia="Times New Roman" w:hAnsi="Calibri" w:cs="Calibri"/>
                <w:color w:val="000000"/>
              </w:rPr>
            </w:pPr>
            <w:ins w:id="5961" w:author="Gladiator Gladiator" w:date="2018-06-01T17:02:00Z">
              <w:r w:rsidRPr="005F50D0">
                <w:rPr>
                  <w:rFonts w:ascii="Calibri" w:eastAsia="Times New Roman" w:hAnsi="Calibri" w:cs="Calibri"/>
                  <w:color w:val="000000"/>
                </w:rPr>
                <w:t>0.016</w:t>
              </w:r>
            </w:ins>
          </w:p>
        </w:tc>
        <w:tc>
          <w:tcPr>
            <w:tcW w:w="990" w:type="dxa"/>
            <w:tcBorders>
              <w:top w:val="single" w:sz="4" w:space="0" w:color="F4B084"/>
              <w:left w:val="nil"/>
              <w:bottom w:val="single" w:sz="4" w:space="0" w:color="F4B084"/>
              <w:right w:val="nil"/>
            </w:tcBorders>
            <w:shd w:val="clear" w:color="FCE4D6" w:fill="FCE4D6"/>
            <w:noWrap/>
            <w:vAlign w:val="bottom"/>
            <w:hideMark/>
            <w:tcPrChange w:id="5962" w:author="Gladiator Gladiator" w:date="2018-06-01T17:02:00Z">
              <w:tcPr>
                <w:tcW w:w="864" w:type="dxa"/>
                <w:tcBorders>
                  <w:top w:val="single" w:sz="4" w:space="0" w:color="F4B084"/>
                  <w:left w:val="nil"/>
                  <w:bottom w:val="single" w:sz="4" w:space="0" w:color="F4B084"/>
                  <w:right w:val="nil"/>
                </w:tcBorders>
                <w:shd w:val="clear" w:color="FCE4D6" w:fill="FCE4D6"/>
                <w:noWrap/>
                <w:vAlign w:val="bottom"/>
                <w:hideMark/>
              </w:tcPr>
            </w:tcPrChange>
          </w:tcPr>
          <w:p w14:paraId="355A25B0" w14:textId="77777777" w:rsidR="005F50D0" w:rsidRPr="005F50D0" w:rsidRDefault="005F50D0" w:rsidP="005F50D0">
            <w:pPr>
              <w:spacing w:after="0" w:line="240" w:lineRule="auto"/>
              <w:jc w:val="right"/>
              <w:rPr>
                <w:ins w:id="5963" w:author="Gladiator Gladiator" w:date="2018-06-01T17:02:00Z"/>
                <w:rFonts w:ascii="Calibri" w:eastAsia="Times New Roman" w:hAnsi="Calibri" w:cs="Calibri"/>
                <w:color w:val="000000"/>
              </w:rPr>
            </w:pPr>
            <w:ins w:id="5964" w:author="Gladiator Gladiator" w:date="2018-06-01T17:02:00Z">
              <w:r w:rsidRPr="005F50D0">
                <w:rPr>
                  <w:rFonts w:ascii="Calibri" w:eastAsia="Times New Roman" w:hAnsi="Calibri" w:cs="Calibri"/>
                  <w:color w:val="000000"/>
                </w:rPr>
                <w:t>0.182</w:t>
              </w:r>
            </w:ins>
          </w:p>
        </w:tc>
        <w:tc>
          <w:tcPr>
            <w:tcW w:w="1296" w:type="dxa"/>
            <w:tcBorders>
              <w:top w:val="single" w:sz="4" w:space="0" w:color="F4B084"/>
              <w:left w:val="nil"/>
              <w:bottom w:val="single" w:sz="4" w:space="0" w:color="F4B084"/>
              <w:right w:val="single" w:sz="4" w:space="0" w:color="F4B084"/>
            </w:tcBorders>
            <w:shd w:val="clear" w:color="FCE4D6" w:fill="FCE4D6"/>
            <w:noWrap/>
            <w:vAlign w:val="bottom"/>
            <w:hideMark/>
            <w:tcPrChange w:id="5965" w:author="Gladiator Gladiator" w:date="2018-06-01T17:02:00Z">
              <w:tcPr>
                <w:tcW w:w="1198"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5E64A109" w14:textId="77777777" w:rsidR="005F50D0" w:rsidRPr="005F50D0" w:rsidRDefault="005F50D0" w:rsidP="005F50D0">
            <w:pPr>
              <w:spacing w:after="0" w:line="240" w:lineRule="auto"/>
              <w:jc w:val="right"/>
              <w:rPr>
                <w:ins w:id="5966" w:author="Gladiator Gladiator" w:date="2018-06-01T17:02:00Z"/>
                <w:rFonts w:ascii="Calibri" w:eastAsia="Times New Roman" w:hAnsi="Calibri" w:cs="Calibri"/>
                <w:color w:val="000000"/>
              </w:rPr>
            </w:pPr>
            <w:ins w:id="5967" w:author="Gladiator Gladiator" w:date="2018-06-01T17:02:00Z">
              <w:r w:rsidRPr="005F50D0">
                <w:rPr>
                  <w:rFonts w:ascii="Calibri" w:eastAsia="Times New Roman" w:hAnsi="Calibri" w:cs="Calibri"/>
                  <w:color w:val="000000"/>
                </w:rPr>
                <w:t>0.125</w:t>
              </w:r>
            </w:ins>
          </w:p>
        </w:tc>
      </w:tr>
      <w:tr w:rsidR="005F50D0" w:rsidRPr="005F50D0" w14:paraId="3DA9DC71" w14:textId="77777777" w:rsidTr="005F50D0">
        <w:trPr>
          <w:trHeight w:val="552"/>
          <w:ins w:id="5968" w:author="Gladiator Gladiator" w:date="2018-06-01T17:02:00Z"/>
          <w:trPrChange w:id="5969" w:author="Gladiator Gladiator" w:date="2018-06-01T17:02:00Z">
            <w:trPr>
              <w:trHeight w:val="552"/>
            </w:trPr>
          </w:trPrChange>
        </w:trPr>
        <w:tc>
          <w:tcPr>
            <w:tcW w:w="1905" w:type="dxa"/>
            <w:tcBorders>
              <w:top w:val="single" w:sz="4" w:space="0" w:color="F4B084"/>
              <w:left w:val="single" w:sz="4" w:space="0" w:color="F4B084"/>
              <w:bottom w:val="single" w:sz="4" w:space="0" w:color="F4B084"/>
              <w:right w:val="nil"/>
            </w:tcBorders>
            <w:shd w:val="clear" w:color="auto" w:fill="auto"/>
            <w:vAlign w:val="bottom"/>
            <w:hideMark/>
            <w:tcPrChange w:id="5970" w:author="Gladiator Gladiator" w:date="2018-06-01T17:02:00Z">
              <w:tcPr>
                <w:tcW w:w="1905" w:type="dxa"/>
                <w:tcBorders>
                  <w:top w:val="single" w:sz="4" w:space="0" w:color="F4B084"/>
                  <w:left w:val="single" w:sz="4" w:space="0" w:color="F4B084"/>
                  <w:bottom w:val="single" w:sz="4" w:space="0" w:color="F4B084"/>
                  <w:right w:val="nil"/>
                </w:tcBorders>
                <w:shd w:val="clear" w:color="auto" w:fill="auto"/>
                <w:vAlign w:val="bottom"/>
                <w:hideMark/>
              </w:tcPr>
            </w:tcPrChange>
          </w:tcPr>
          <w:p w14:paraId="12AAC856" w14:textId="77777777" w:rsidR="005F50D0" w:rsidRPr="005F50D0" w:rsidRDefault="005F50D0" w:rsidP="005F50D0">
            <w:pPr>
              <w:spacing w:after="0" w:line="240" w:lineRule="auto"/>
              <w:rPr>
                <w:ins w:id="5971" w:author="Gladiator Gladiator" w:date="2018-06-01T17:02:00Z"/>
                <w:rFonts w:ascii="Calibri" w:eastAsia="Times New Roman" w:hAnsi="Calibri" w:cs="Calibri"/>
                <w:color w:val="000000"/>
              </w:rPr>
            </w:pPr>
            <w:ins w:id="5972" w:author="Gladiator Gladiator" w:date="2018-06-01T17:02:00Z">
              <w:r w:rsidRPr="005F50D0">
                <w:rPr>
                  <w:rFonts w:ascii="Calibri" w:eastAsia="Times New Roman" w:hAnsi="Calibri" w:cs="Calibri"/>
                  <w:color w:val="000000"/>
                </w:rPr>
                <w:t>User 1</w:t>
              </w:r>
            </w:ins>
          </w:p>
        </w:tc>
        <w:tc>
          <w:tcPr>
            <w:tcW w:w="1139" w:type="dxa"/>
            <w:tcBorders>
              <w:top w:val="single" w:sz="4" w:space="0" w:color="F4B084"/>
              <w:left w:val="nil"/>
              <w:bottom w:val="single" w:sz="4" w:space="0" w:color="F4B084"/>
              <w:right w:val="nil"/>
            </w:tcBorders>
            <w:shd w:val="clear" w:color="auto" w:fill="auto"/>
            <w:noWrap/>
            <w:vAlign w:val="bottom"/>
            <w:hideMark/>
            <w:tcPrChange w:id="5973" w:author="Gladiator Gladiator" w:date="2018-06-01T17:02:00Z">
              <w:tcPr>
                <w:tcW w:w="1139" w:type="dxa"/>
                <w:tcBorders>
                  <w:top w:val="single" w:sz="4" w:space="0" w:color="F4B084"/>
                  <w:left w:val="nil"/>
                  <w:bottom w:val="single" w:sz="4" w:space="0" w:color="F4B084"/>
                  <w:right w:val="nil"/>
                </w:tcBorders>
                <w:shd w:val="clear" w:color="auto" w:fill="auto"/>
                <w:noWrap/>
                <w:vAlign w:val="bottom"/>
                <w:hideMark/>
              </w:tcPr>
            </w:tcPrChange>
          </w:tcPr>
          <w:p w14:paraId="3CD44F21" w14:textId="77777777" w:rsidR="005F50D0" w:rsidRPr="005F50D0" w:rsidRDefault="005F50D0" w:rsidP="005F50D0">
            <w:pPr>
              <w:spacing w:after="0" w:line="240" w:lineRule="auto"/>
              <w:rPr>
                <w:ins w:id="5974" w:author="Gladiator Gladiator" w:date="2018-06-01T17:02:00Z"/>
                <w:rFonts w:ascii="Calibri" w:eastAsia="Times New Roman" w:hAnsi="Calibri" w:cs="Calibri"/>
                <w:color w:val="000000"/>
              </w:rPr>
            </w:pPr>
            <w:ins w:id="5975" w:author="Gladiator Gladiator" w:date="2018-06-01T17:02:00Z">
              <w:r w:rsidRPr="005F50D0">
                <w:rPr>
                  <w:rFonts w:ascii="Calibri" w:eastAsia="Times New Roman" w:hAnsi="Calibri" w:cs="Calibri"/>
                  <w:color w:val="000000"/>
                </w:rPr>
                <w:t>testing</w:t>
              </w:r>
            </w:ins>
          </w:p>
        </w:tc>
        <w:tc>
          <w:tcPr>
            <w:tcW w:w="911" w:type="dxa"/>
            <w:tcBorders>
              <w:top w:val="single" w:sz="4" w:space="0" w:color="F4B084"/>
              <w:left w:val="nil"/>
              <w:bottom w:val="single" w:sz="4" w:space="0" w:color="F4B084"/>
              <w:right w:val="nil"/>
            </w:tcBorders>
            <w:shd w:val="clear" w:color="auto" w:fill="auto"/>
            <w:noWrap/>
            <w:vAlign w:val="bottom"/>
            <w:hideMark/>
            <w:tcPrChange w:id="5976" w:author="Gladiator Gladiator" w:date="2018-06-01T17:02:00Z">
              <w:tcPr>
                <w:tcW w:w="911" w:type="dxa"/>
                <w:tcBorders>
                  <w:top w:val="single" w:sz="4" w:space="0" w:color="F4B084"/>
                  <w:left w:val="nil"/>
                  <w:bottom w:val="single" w:sz="4" w:space="0" w:color="F4B084"/>
                  <w:right w:val="nil"/>
                </w:tcBorders>
                <w:shd w:val="clear" w:color="auto" w:fill="auto"/>
                <w:noWrap/>
                <w:vAlign w:val="bottom"/>
                <w:hideMark/>
              </w:tcPr>
            </w:tcPrChange>
          </w:tcPr>
          <w:p w14:paraId="37EC6E32" w14:textId="77777777" w:rsidR="005F50D0" w:rsidRPr="005F50D0" w:rsidRDefault="005F50D0" w:rsidP="005F50D0">
            <w:pPr>
              <w:spacing w:after="0" w:line="240" w:lineRule="auto"/>
              <w:jc w:val="right"/>
              <w:rPr>
                <w:ins w:id="5977" w:author="Gladiator Gladiator" w:date="2018-06-01T17:02:00Z"/>
                <w:rFonts w:ascii="Calibri" w:eastAsia="Times New Roman" w:hAnsi="Calibri" w:cs="Calibri"/>
                <w:color w:val="000000"/>
              </w:rPr>
            </w:pPr>
            <w:ins w:id="5978" w:author="Gladiator Gladiator" w:date="2018-06-01T17:02:00Z">
              <w:r w:rsidRPr="005F50D0">
                <w:rPr>
                  <w:rFonts w:ascii="Calibri" w:eastAsia="Times New Roman" w:hAnsi="Calibri" w:cs="Calibri"/>
                  <w:color w:val="000000"/>
                </w:rPr>
                <w:t>1.000</w:t>
              </w:r>
            </w:ins>
          </w:p>
        </w:tc>
        <w:tc>
          <w:tcPr>
            <w:tcW w:w="990" w:type="dxa"/>
            <w:tcBorders>
              <w:top w:val="single" w:sz="4" w:space="0" w:color="F4B084"/>
              <w:left w:val="nil"/>
              <w:bottom w:val="single" w:sz="4" w:space="0" w:color="F4B084"/>
              <w:right w:val="nil"/>
            </w:tcBorders>
            <w:shd w:val="clear" w:color="auto" w:fill="auto"/>
            <w:noWrap/>
            <w:vAlign w:val="bottom"/>
            <w:hideMark/>
            <w:tcPrChange w:id="5979" w:author="Gladiator Gladiator" w:date="2018-06-01T17:02:00Z">
              <w:tcPr>
                <w:tcW w:w="1308" w:type="dxa"/>
                <w:gridSpan w:val="2"/>
                <w:tcBorders>
                  <w:top w:val="single" w:sz="4" w:space="0" w:color="F4B084"/>
                  <w:left w:val="nil"/>
                  <w:bottom w:val="single" w:sz="4" w:space="0" w:color="F4B084"/>
                  <w:right w:val="nil"/>
                </w:tcBorders>
                <w:shd w:val="clear" w:color="auto" w:fill="auto"/>
                <w:noWrap/>
                <w:vAlign w:val="bottom"/>
                <w:hideMark/>
              </w:tcPr>
            </w:tcPrChange>
          </w:tcPr>
          <w:p w14:paraId="044C3967" w14:textId="77777777" w:rsidR="005F50D0" w:rsidRPr="005F50D0" w:rsidRDefault="005F50D0" w:rsidP="005F50D0">
            <w:pPr>
              <w:spacing w:after="0" w:line="240" w:lineRule="auto"/>
              <w:jc w:val="right"/>
              <w:rPr>
                <w:ins w:id="5980" w:author="Gladiator Gladiator" w:date="2018-06-01T17:02:00Z"/>
                <w:rFonts w:ascii="Calibri" w:eastAsia="Times New Roman" w:hAnsi="Calibri" w:cs="Calibri"/>
                <w:color w:val="000000"/>
              </w:rPr>
            </w:pPr>
            <w:ins w:id="5981" w:author="Gladiator Gladiator" w:date="2018-06-01T17:02:00Z">
              <w:r w:rsidRPr="005F50D0">
                <w:rPr>
                  <w:rFonts w:ascii="Calibri" w:eastAsia="Times New Roman" w:hAnsi="Calibri" w:cs="Calibri"/>
                  <w:color w:val="000000"/>
                </w:rPr>
                <w:t>0.712</w:t>
              </w:r>
            </w:ins>
          </w:p>
        </w:tc>
        <w:tc>
          <w:tcPr>
            <w:tcW w:w="990" w:type="dxa"/>
            <w:tcBorders>
              <w:top w:val="single" w:sz="4" w:space="0" w:color="F4B084"/>
              <w:left w:val="nil"/>
              <w:bottom w:val="single" w:sz="4" w:space="0" w:color="F4B084"/>
              <w:right w:val="nil"/>
            </w:tcBorders>
            <w:shd w:val="clear" w:color="auto" w:fill="auto"/>
            <w:noWrap/>
            <w:vAlign w:val="bottom"/>
            <w:hideMark/>
            <w:tcPrChange w:id="5982" w:author="Gladiator Gladiator" w:date="2018-06-01T17:02:00Z">
              <w:tcPr>
                <w:tcW w:w="1002" w:type="dxa"/>
                <w:tcBorders>
                  <w:top w:val="single" w:sz="4" w:space="0" w:color="F4B084"/>
                  <w:left w:val="nil"/>
                  <w:bottom w:val="single" w:sz="4" w:space="0" w:color="F4B084"/>
                  <w:right w:val="nil"/>
                </w:tcBorders>
                <w:shd w:val="clear" w:color="auto" w:fill="auto"/>
                <w:noWrap/>
                <w:vAlign w:val="bottom"/>
                <w:hideMark/>
              </w:tcPr>
            </w:tcPrChange>
          </w:tcPr>
          <w:p w14:paraId="7B42D199" w14:textId="77777777" w:rsidR="005F50D0" w:rsidRPr="005F50D0" w:rsidRDefault="005F50D0" w:rsidP="005F50D0">
            <w:pPr>
              <w:spacing w:after="0" w:line="240" w:lineRule="auto"/>
              <w:jc w:val="right"/>
              <w:rPr>
                <w:ins w:id="5983" w:author="Gladiator Gladiator" w:date="2018-06-01T17:02:00Z"/>
                <w:rFonts w:ascii="Calibri" w:eastAsia="Times New Roman" w:hAnsi="Calibri" w:cs="Calibri"/>
                <w:color w:val="000000"/>
              </w:rPr>
            </w:pPr>
            <w:ins w:id="5984" w:author="Gladiator Gladiator" w:date="2018-06-01T17:02:00Z">
              <w:r w:rsidRPr="005F50D0">
                <w:rPr>
                  <w:rFonts w:ascii="Calibri" w:eastAsia="Times New Roman" w:hAnsi="Calibri" w:cs="Calibri"/>
                  <w:color w:val="000000"/>
                </w:rPr>
                <w:t>0.408</w:t>
              </w:r>
            </w:ins>
          </w:p>
        </w:tc>
        <w:tc>
          <w:tcPr>
            <w:tcW w:w="990" w:type="dxa"/>
            <w:tcBorders>
              <w:top w:val="single" w:sz="4" w:space="0" w:color="F4B084"/>
              <w:left w:val="nil"/>
              <w:bottom w:val="single" w:sz="4" w:space="0" w:color="F4B084"/>
              <w:right w:val="nil"/>
            </w:tcBorders>
            <w:shd w:val="clear" w:color="auto" w:fill="auto"/>
            <w:noWrap/>
            <w:vAlign w:val="bottom"/>
            <w:hideMark/>
            <w:tcPrChange w:id="5985" w:author="Gladiator Gladiator" w:date="2018-06-01T17:02:00Z">
              <w:tcPr>
                <w:tcW w:w="884" w:type="dxa"/>
                <w:tcBorders>
                  <w:top w:val="single" w:sz="4" w:space="0" w:color="F4B084"/>
                  <w:left w:val="nil"/>
                  <w:bottom w:val="single" w:sz="4" w:space="0" w:color="F4B084"/>
                  <w:right w:val="nil"/>
                </w:tcBorders>
                <w:shd w:val="clear" w:color="auto" w:fill="auto"/>
                <w:noWrap/>
                <w:vAlign w:val="bottom"/>
                <w:hideMark/>
              </w:tcPr>
            </w:tcPrChange>
          </w:tcPr>
          <w:p w14:paraId="4D6FC8BA" w14:textId="77777777" w:rsidR="005F50D0" w:rsidRPr="005F50D0" w:rsidRDefault="005F50D0" w:rsidP="005F50D0">
            <w:pPr>
              <w:spacing w:after="0" w:line="240" w:lineRule="auto"/>
              <w:jc w:val="right"/>
              <w:rPr>
                <w:ins w:id="5986" w:author="Gladiator Gladiator" w:date="2018-06-01T17:02:00Z"/>
                <w:rFonts w:ascii="Calibri" w:eastAsia="Times New Roman" w:hAnsi="Calibri" w:cs="Calibri"/>
                <w:color w:val="000000"/>
              </w:rPr>
            </w:pPr>
            <w:ins w:id="5987" w:author="Gladiator Gladiator" w:date="2018-06-01T17:02:00Z">
              <w:r w:rsidRPr="005F50D0">
                <w:rPr>
                  <w:rFonts w:ascii="Calibri" w:eastAsia="Times New Roman" w:hAnsi="Calibri" w:cs="Calibri"/>
                  <w:color w:val="000000"/>
                </w:rPr>
                <w:t>0.297</w:t>
              </w:r>
            </w:ins>
          </w:p>
        </w:tc>
        <w:tc>
          <w:tcPr>
            <w:tcW w:w="990" w:type="dxa"/>
            <w:tcBorders>
              <w:top w:val="single" w:sz="4" w:space="0" w:color="F4B084"/>
              <w:left w:val="nil"/>
              <w:bottom w:val="single" w:sz="4" w:space="0" w:color="F4B084"/>
              <w:right w:val="nil"/>
            </w:tcBorders>
            <w:shd w:val="clear" w:color="auto" w:fill="auto"/>
            <w:noWrap/>
            <w:vAlign w:val="bottom"/>
            <w:hideMark/>
            <w:tcPrChange w:id="5988" w:author="Gladiator Gladiator" w:date="2018-06-01T17:02:00Z">
              <w:tcPr>
                <w:tcW w:w="864" w:type="dxa"/>
                <w:tcBorders>
                  <w:top w:val="single" w:sz="4" w:space="0" w:color="F4B084"/>
                  <w:left w:val="nil"/>
                  <w:bottom w:val="single" w:sz="4" w:space="0" w:color="F4B084"/>
                  <w:right w:val="nil"/>
                </w:tcBorders>
                <w:shd w:val="clear" w:color="auto" w:fill="auto"/>
                <w:noWrap/>
                <w:vAlign w:val="bottom"/>
                <w:hideMark/>
              </w:tcPr>
            </w:tcPrChange>
          </w:tcPr>
          <w:p w14:paraId="54746202" w14:textId="77777777" w:rsidR="005F50D0" w:rsidRPr="005F50D0" w:rsidRDefault="005F50D0" w:rsidP="005F50D0">
            <w:pPr>
              <w:spacing w:after="0" w:line="240" w:lineRule="auto"/>
              <w:jc w:val="right"/>
              <w:rPr>
                <w:ins w:id="5989" w:author="Gladiator Gladiator" w:date="2018-06-01T17:02:00Z"/>
                <w:rFonts w:ascii="Calibri" w:eastAsia="Times New Roman" w:hAnsi="Calibri" w:cs="Calibri"/>
                <w:color w:val="000000"/>
              </w:rPr>
            </w:pPr>
            <w:ins w:id="5990" w:author="Gladiator Gladiator" w:date="2018-06-01T17:02:00Z">
              <w:r w:rsidRPr="005F50D0">
                <w:rPr>
                  <w:rFonts w:ascii="Calibri" w:eastAsia="Times New Roman" w:hAnsi="Calibri" w:cs="Calibri"/>
                  <w:color w:val="000000"/>
                </w:rPr>
                <w:t>0.397</w:t>
              </w:r>
            </w:ins>
          </w:p>
        </w:tc>
        <w:tc>
          <w:tcPr>
            <w:tcW w:w="1296" w:type="dxa"/>
            <w:tcBorders>
              <w:top w:val="single" w:sz="4" w:space="0" w:color="F4B084"/>
              <w:left w:val="nil"/>
              <w:bottom w:val="single" w:sz="4" w:space="0" w:color="F4B084"/>
              <w:right w:val="single" w:sz="4" w:space="0" w:color="F4B084"/>
            </w:tcBorders>
            <w:shd w:val="clear" w:color="auto" w:fill="auto"/>
            <w:noWrap/>
            <w:vAlign w:val="bottom"/>
            <w:hideMark/>
            <w:tcPrChange w:id="5991" w:author="Gladiator Gladiator" w:date="2018-06-01T17:02:00Z">
              <w:tcPr>
                <w:tcW w:w="1198"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0FE0C9C9" w14:textId="77777777" w:rsidR="005F50D0" w:rsidRPr="005F50D0" w:rsidRDefault="005F50D0" w:rsidP="005F50D0">
            <w:pPr>
              <w:spacing w:after="0" w:line="240" w:lineRule="auto"/>
              <w:jc w:val="right"/>
              <w:rPr>
                <w:ins w:id="5992" w:author="Gladiator Gladiator" w:date="2018-06-01T17:02:00Z"/>
                <w:rFonts w:ascii="Calibri" w:eastAsia="Times New Roman" w:hAnsi="Calibri" w:cs="Calibri"/>
                <w:color w:val="000000"/>
              </w:rPr>
            </w:pPr>
            <w:ins w:id="5993" w:author="Gladiator Gladiator" w:date="2018-06-01T17:02:00Z">
              <w:r w:rsidRPr="005F50D0">
                <w:rPr>
                  <w:rFonts w:ascii="Calibri" w:eastAsia="Times New Roman" w:hAnsi="Calibri" w:cs="Calibri"/>
                  <w:color w:val="000000"/>
                </w:rPr>
                <w:t>0.563</w:t>
              </w:r>
            </w:ins>
          </w:p>
        </w:tc>
      </w:tr>
      <w:tr w:rsidR="005F50D0" w:rsidRPr="005F50D0" w14:paraId="095FAD11" w14:textId="77777777" w:rsidTr="005F50D0">
        <w:trPr>
          <w:trHeight w:val="276"/>
          <w:ins w:id="5994" w:author="Gladiator Gladiator" w:date="2018-06-01T17:02:00Z"/>
          <w:trPrChange w:id="5995"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FCE4D6" w:fill="FCE4D6"/>
            <w:noWrap/>
            <w:vAlign w:val="bottom"/>
            <w:hideMark/>
            <w:tcPrChange w:id="5996" w:author="Gladiator Gladiator" w:date="2018-06-01T17:02:00Z">
              <w:tcPr>
                <w:tcW w:w="190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387AAC46" w14:textId="77777777" w:rsidR="005F50D0" w:rsidRPr="005F50D0" w:rsidRDefault="005F50D0" w:rsidP="005F50D0">
            <w:pPr>
              <w:spacing w:after="0" w:line="240" w:lineRule="auto"/>
              <w:rPr>
                <w:ins w:id="5997" w:author="Gladiator Gladiator" w:date="2018-06-01T17:02:00Z"/>
                <w:rFonts w:ascii="Calibri" w:eastAsia="Times New Roman" w:hAnsi="Calibri" w:cs="Calibri"/>
                <w:color w:val="000000"/>
              </w:rPr>
            </w:pPr>
            <w:ins w:id="5998" w:author="Gladiator Gladiator" w:date="2018-06-01T17:02:00Z">
              <w:r w:rsidRPr="005F50D0">
                <w:rPr>
                  <w:rFonts w:ascii="Calibri" w:eastAsia="Times New Roman" w:hAnsi="Calibri" w:cs="Calibri"/>
                  <w:color w:val="000000"/>
                </w:rPr>
                <w:t>User 2</w:t>
              </w:r>
            </w:ins>
          </w:p>
        </w:tc>
        <w:tc>
          <w:tcPr>
            <w:tcW w:w="1139" w:type="dxa"/>
            <w:tcBorders>
              <w:top w:val="single" w:sz="4" w:space="0" w:color="F4B084"/>
              <w:left w:val="nil"/>
              <w:bottom w:val="single" w:sz="4" w:space="0" w:color="F4B084"/>
              <w:right w:val="nil"/>
            </w:tcBorders>
            <w:shd w:val="clear" w:color="FCE4D6" w:fill="FCE4D6"/>
            <w:noWrap/>
            <w:vAlign w:val="bottom"/>
            <w:hideMark/>
            <w:tcPrChange w:id="5999"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552FCF5F" w14:textId="77777777" w:rsidR="005F50D0" w:rsidRPr="005F50D0" w:rsidRDefault="005F50D0" w:rsidP="005F50D0">
            <w:pPr>
              <w:spacing w:after="0" w:line="240" w:lineRule="auto"/>
              <w:rPr>
                <w:ins w:id="6000" w:author="Gladiator Gladiator" w:date="2018-06-01T17:02:00Z"/>
                <w:rFonts w:ascii="Calibri" w:eastAsia="Times New Roman" w:hAnsi="Calibri" w:cs="Calibri"/>
                <w:color w:val="000000"/>
              </w:rPr>
            </w:pPr>
            <w:ins w:id="6001" w:author="Gladiator Gladiator" w:date="2018-06-01T17:02:00Z">
              <w:r w:rsidRPr="005F50D0">
                <w:rPr>
                  <w:rFonts w:ascii="Calibri" w:eastAsia="Times New Roman" w:hAnsi="Calibri" w:cs="Calibri"/>
                  <w:color w:val="000000"/>
                </w:rPr>
                <w:t>relaxing</w:t>
              </w:r>
            </w:ins>
          </w:p>
        </w:tc>
        <w:tc>
          <w:tcPr>
            <w:tcW w:w="911" w:type="dxa"/>
            <w:tcBorders>
              <w:top w:val="single" w:sz="4" w:space="0" w:color="F4B084"/>
              <w:left w:val="nil"/>
              <w:bottom w:val="single" w:sz="4" w:space="0" w:color="F4B084"/>
              <w:right w:val="nil"/>
            </w:tcBorders>
            <w:shd w:val="clear" w:color="FCE4D6" w:fill="FCE4D6"/>
            <w:noWrap/>
            <w:vAlign w:val="bottom"/>
            <w:hideMark/>
            <w:tcPrChange w:id="6002" w:author="Gladiator Gladiator" w:date="2018-06-01T17:02:00Z">
              <w:tcPr>
                <w:tcW w:w="1080" w:type="dxa"/>
                <w:gridSpan w:val="2"/>
                <w:tcBorders>
                  <w:top w:val="single" w:sz="4" w:space="0" w:color="F4B084"/>
                  <w:left w:val="nil"/>
                  <w:bottom w:val="single" w:sz="4" w:space="0" w:color="F4B084"/>
                  <w:right w:val="nil"/>
                </w:tcBorders>
                <w:shd w:val="clear" w:color="FCE4D6" w:fill="FCE4D6"/>
                <w:noWrap/>
                <w:vAlign w:val="bottom"/>
                <w:hideMark/>
              </w:tcPr>
            </w:tcPrChange>
          </w:tcPr>
          <w:p w14:paraId="26335677" w14:textId="77777777" w:rsidR="005F50D0" w:rsidRPr="005F50D0" w:rsidRDefault="005F50D0" w:rsidP="005F50D0">
            <w:pPr>
              <w:spacing w:after="0" w:line="240" w:lineRule="auto"/>
              <w:jc w:val="right"/>
              <w:rPr>
                <w:ins w:id="6003" w:author="Gladiator Gladiator" w:date="2018-06-01T17:02:00Z"/>
                <w:rFonts w:ascii="Calibri" w:eastAsia="Times New Roman" w:hAnsi="Calibri" w:cs="Calibri"/>
                <w:color w:val="000000"/>
              </w:rPr>
            </w:pPr>
            <w:ins w:id="6004" w:author="Gladiator Gladiator" w:date="2018-06-01T17:02:00Z">
              <w:r w:rsidRPr="005F50D0">
                <w:rPr>
                  <w:rFonts w:ascii="Calibri" w:eastAsia="Times New Roman" w:hAnsi="Calibri" w:cs="Calibri"/>
                  <w:color w:val="000000"/>
                </w:rPr>
                <w:t>0.172</w:t>
              </w:r>
            </w:ins>
          </w:p>
        </w:tc>
        <w:tc>
          <w:tcPr>
            <w:tcW w:w="990" w:type="dxa"/>
            <w:tcBorders>
              <w:top w:val="single" w:sz="4" w:space="0" w:color="F4B084"/>
              <w:left w:val="nil"/>
              <w:bottom w:val="single" w:sz="4" w:space="0" w:color="F4B084"/>
              <w:right w:val="nil"/>
            </w:tcBorders>
            <w:shd w:val="clear" w:color="FCE4D6" w:fill="FCE4D6"/>
            <w:noWrap/>
            <w:vAlign w:val="bottom"/>
            <w:hideMark/>
            <w:tcPrChange w:id="6005"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1A88DCBD" w14:textId="77777777" w:rsidR="005F50D0" w:rsidRPr="005F50D0" w:rsidRDefault="005F50D0" w:rsidP="005F50D0">
            <w:pPr>
              <w:spacing w:after="0" w:line="240" w:lineRule="auto"/>
              <w:jc w:val="right"/>
              <w:rPr>
                <w:ins w:id="6006" w:author="Gladiator Gladiator" w:date="2018-06-01T17:02:00Z"/>
                <w:rFonts w:ascii="Calibri" w:eastAsia="Times New Roman" w:hAnsi="Calibri" w:cs="Calibri"/>
                <w:color w:val="000000"/>
              </w:rPr>
            </w:pPr>
            <w:ins w:id="6007" w:author="Gladiator Gladiator" w:date="2018-06-01T17:02:00Z">
              <w:r w:rsidRPr="005F50D0">
                <w:rPr>
                  <w:rFonts w:ascii="Calibri" w:eastAsia="Times New Roman" w:hAnsi="Calibri" w:cs="Calibri"/>
                  <w:color w:val="000000"/>
                </w:rPr>
                <w:t>0.198</w:t>
              </w:r>
            </w:ins>
          </w:p>
        </w:tc>
        <w:tc>
          <w:tcPr>
            <w:tcW w:w="990" w:type="dxa"/>
            <w:tcBorders>
              <w:top w:val="single" w:sz="4" w:space="0" w:color="F4B084"/>
              <w:left w:val="nil"/>
              <w:bottom w:val="single" w:sz="4" w:space="0" w:color="F4B084"/>
              <w:right w:val="nil"/>
            </w:tcBorders>
            <w:shd w:val="clear" w:color="FCE4D6" w:fill="FCE4D6"/>
            <w:noWrap/>
            <w:vAlign w:val="bottom"/>
            <w:hideMark/>
            <w:tcPrChange w:id="6008" w:author="Gladiator Gladiator" w:date="2018-06-01T17:02:00Z">
              <w:tcPr>
                <w:tcW w:w="1002" w:type="dxa"/>
                <w:tcBorders>
                  <w:top w:val="single" w:sz="4" w:space="0" w:color="F4B084"/>
                  <w:left w:val="nil"/>
                  <w:bottom w:val="single" w:sz="4" w:space="0" w:color="F4B084"/>
                  <w:right w:val="nil"/>
                </w:tcBorders>
                <w:shd w:val="clear" w:color="FCE4D6" w:fill="FCE4D6"/>
                <w:noWrap/>
                <w:vAlign w:val="bottom"/>
                <w:hideMark/>
              </w:tcPr>
            </w:tcPrChange>
          </w:tcPr>
          <w:p w14:paraId="0F88F968" w14:textId="77777777" w:rsidR="005F50D0" w:rsidRPr="005F50D0" w:rsidRDefault="005F50D0" w:rsidP="005F50D0">
            <w:pPr>
              <w:spacing w:after="0" w:line="240" w:lineRule="auto"/>
              <w:jc w:val="right"/>
              <w:rPr>
                <w:ins w:id="6009" w:author="Gladiator Gladiator" w:date="2018-06-01T17:02:00Z"/>
                <w:rFonts w:ascii="Calibri" w:eastAsia="Times New Roman" w:hAnsi="Calibri" w:cs="Calibri"/>
                <w:color w:val="000000"/>
              </w:rPr>
            </w:pPr>
            <w:ins w:id="6010" w:author="Gladiator Gladiator" w:date="2018-06-01T17:02:00Z">
              <w:r w:rsidRPr="005F50D0">
                <w:rPr>
                  <w:rFonts w:ascii="Calibri" w:eastAsia="Times New Roman" w:hAnsi="Calibri" w:cs="Calibri"/>
                  <w:color w:val="000000"/>
                </w:rPr>
                <w:t>0.242</w:t>
              </w:r>
            </w:ins>
          </w:p>
        </w:tc>
        <w:tc>
          <w:tcPr>
            <w:tcW w:w="990" w:type="dxa"/>
            <w:tcBorders>
              <w:top w:val="single" w:sz="4" w:space="0" w:color="F4B084"/>
              <w:left w:val="nil"/>
              <w:bottom w:val="single" w:sz="4" w:space="0" w:color="F4B084"/>
              <w:right w:val="nil"/>
            </w:tcBorders>
            <w:shd w:val="clear" w:color="FCE4D6" w:fill="FCE4D6"/>
            <w:noWrap/>
            <w:vAlign w:val="bottom"/>
            <w:hideMark/>
            <w:tcPrChange w:id="6011" w:author="Gladiator Gladiator" w:date="2018-06-01T17:02:00Z">
              <w:tcPr>
                <w:tcW w:w="884" w:type="dxa"/>
                <w:tcBorders>
                  <w:top w:val="single" w:sz="4" w:space="0" w:color="F4B084"/>
                  <w:left w:val="nil"/>
                  <w:bottom w:val="single" w:sz="4" w:space="0" w:color="F4B084"/>
                  <w:right w:val="nil"/>
                </w:tcBorders>
                <w:shd w:val="clear" w:color="FCE4D6" w:fill="FCE4D6"/>
                <w:noWrap/>
                <w:vAlign w:val="bottom"/>
                <w:hideMark/>
              </w:tcPr>
            </w:tcPrChange>
          </w:tcPr>
          <w:p w14:paraId="14D4CDD8" w14:textId="77777777" w:rsidR="005F50D0" w:rsidRPr="005F50D0" w:rsidRDefault="005F50D0" w:rsidP="005F50D0">
            <w:pPr>
              <w:spacing w:after="0" w:line="240" w:lineRule="auto"/>
              <w:jc w:val="right"/>
              <w:rPr>
                <w:ins w:id="6012" w:author="Gladiator Gladiator" w:date="2018-06-01T17:02:00Z"/>
                <w:rFonts w:ascii="Calibri" w:eastAsia="Times New Roman" w:hAnsi="Calibri" w:cs="Calibri"/>
                <w:color w:val="000000"/>
              </w:rPr>
            </w:pPr>
            <w:ins w:id="6013" w:author="Gladiator Gladiator" w:date="2018-06-01T17:02:00Z">
              <w:r w:rsidRPr="005F50D0">
                <w:rPr>
                  <w:rFonts w:ascii="Calibri" w:eastAsia="Times New Roman" w:hAnsi="Calibri" w:cs="Calibri"/>
                  <w:color w:val="000000"/>
                </w:rPr>
                <w:t>0.359</w:t>
              </w:r>
            </w:ins>
          </w:p>
        </w:tc>
        <w:tc>
          <w:tcPr>
            <w:tcW w:w="990" w:type="dxa"/>
            <w:tcBorders>
              <w:top w:val="single" w:sz="4" w:space="0" w:color="F4B084"/>
              <w:left w:val="nil"/>
              <w:bottom w:val="single" w:sz="4" w:space="0" w:color="F4B084"/>
              <w:right w:val="nil"/>
            </w:tcBorders>
            <w:shd w:val="clear" w:color="FCE4D6" w:fill="FCE4D6"/>
            <w:noWrap/>
            <w:vAlign w:val="bottom"/>
            <w:hideMark/>
            <w:tcPrChange w:id="6014" w:author="Gladiator Gladiator" w:date="2018-06-01T17:02:00Z">
              <w:tcPr>
                <w:tcW w:w="864" w:type="dxa"/>
                <w:tcBorders>
                  <w:top w:val="single" w:sz="4" w:space="0" w:color="F4B084"/>
                  <w:left w:val="nil"/>
                  <w:bottom w:val="single" w:sz="4" w:space="0" w:color="F4B084"/>
                  <w:right w:val="nil"/>
                </w:tcBorders>
                <w:shd w:val="clear" w:color="FCE4D6" w:fill="FCE4D6"/>
                <w:noWrap/>
                <w:vAlign w:val="bottom"/>
                <w:hideMark/>
              </w:tcPr>
            </w:tcPrChange>
          </w:tcPr>
          <w:p w14:paraId="42E9A0C0" w14:textId="77777777" w:rsidR="005F50D0" w:rsidRPr="005F50D0" w:rsidRDefault="005F50D0" w:rsidP="005F50D0">
            <w:pPr>
              <w:spacing w:after="0" w:line="240" w:lineRule="auto"/>
              <w:jc w:val="right"/>
              <w:rPr>
                <w:ins w:id="6015" w:author="Gladiator Gladiator" w:date="2018-06-01T17:02:00Z"/>
                <w:rFonts w:ascii="Calibri" w:eastAsia="Times New Roman" w:hAnsi="Calibri" w:cs="Calibri"/>
                <w:color w:val="000000"/>
              </w:rPr>
            </w:pPr>
            <w:ins w:id="6016" w:author="Gladiator Gladiator" w:date="2018-06-01T17:02:00Z">
              <w:r w:rsidRPr="005F50D0">
                <w:rPr>
                  <w:rFonts w:ascii="Calibri" w:eastAsia="Times New Roman" w:hAnsi="Calibri" w:cs="Calibri"/>
                  <w:color w:val="000000"/>
                </w:rPr>
                <w:t>0.202</w:t>
              </w:r>
            </w:ins>
          </w:p>
        </w:tc>
        <w:tc>
          <w:tcPr>
            <w:tcW w:w="1296" w:type="dxa"/>
            <w:tcBorders>
              <w:top w:val="single" w:sz="4" w:space="0" w:color="F4B084"/>
              <w:left w:val="nil"/>
              <w:bottom w:val="single" w:sz="4" w:space="0" w:color="F4B084"/>
              <w:right w:val="single" w:sz="4" w:space="0" w:color="F4B084"/>
            </w:tcBorders>
            <w:shd w:val="clear" w:color="FCE4D6" w:fill="FCE4D6"/>
            <w:noWrap/>
            <w:vAlign w:val="bottom"/>
            <w:hideMark/>
            <w:tcPrChange w:id="6017" w:author="Gladiator Gladiator" w:date="2018-06-01T17:02:00Z">
              <w:tcPr>
                <w:tcW w:w="1198"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17C8B1F4" w14:textId="77777777" w:rsidR="005F50D0" w:rsidRPr="005F50D0" w:rsidRDefault="005F50D0" w:rsidP="005F50D0">
            <w:pPr>
              <w:spacing w:after="0" w:line="240" w:lineRule="auto"/>
              <w:jc w:val="right"/>
              <w:rPr>
                <w:ins w:id="6018" w:author="Gladiator Gladiator" w:date="2018-06-01T17:02:00Z"/>
                <w:rFonts w:ascii="Calibri" w:eastAsia="Times New Roman" w:hAnsi="Calibri" w:cs="Calibri"/>
                <w:color w:val="000000"/>
              </w:rPr>
            </w:pPr>
            <w:ins w:id="6019" w:author="Gladiator Gladiator" w:date="2018-06-01T17:02:00Z">
              <w:r w:rsidRPr="005F50D0">
                <w:rPr>
                  <w:rFonts w:ascii="Calibri" w:eastAsia="Times New Roman" w:hAnsi="Calibri" w:cs="Calibri"/>
                  <w:color w:val="000000"/>
                </w:rPr>
                <w:t>0.235</w:t>
              </w:r>
            </w:ins>
          </w:p>
        </w:tc>
      </w:tr>
      <w:tr w:rsidR="005F50D0" w:rsidRPr="005F50D0" w14:paraId="55C5E85D" w14:textId="77777777" w:rsidTr="005F50D0">
        <w:trPr>
          <w:trHeight w:val="276"/>
          <w:ins w:id="6020" w:author="Gladiator Gladiator" w:date="2018-06-01T17:02:00Z"/>
          <w:trPrChange w:id="6021"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auto" w:fill="auto"/>
            <w:noWrap/>
            <w:vAlign w:val="bottom"/>
            <w:hideMark/>
            <w:tcPrChange w:id="6022" w:author="Gladiator Gladiator" w:date="2018-06-01T17:02:00Z">
              <w:tcPr>
                <w:tcW w:w="1905"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367F2D55" w14:textId="77777777" w:rsidR="005F50D0" w:rsidRPr="005F50D0" w:rsidRDefault="005F50D0" w:rsidP="005F50D0">
            <w:pPr>
              <w:spacing w:after="0" w:line="240" w:lineRule="auto"/>
              <w:rPr>
                <w:ins w:id="6023" w:author="Gladiator Gladiator" w:date="2018-06-01T17:02:00Z"/>
                <w:rFonts w:ascii="Calibri" w:eastAsia="Times New Roman" w:hAnsi="Calibri" w:cs="Calibri"/>
                <w:color w:val="000000"/>
              </w:rPr>
            </w:pPr>
            <w:ins w:id="6024" w:author="Gladiator Gladiator" w:date="2018-06-01T17:02:00Z">
              <w:r w:rsidRPr="005F50D0">
                <w:rPr>
                  <w:rFonts w:ascii="Calibri" w:eastAsia="Times New Roman" w:hAnsi="Calibri" w:cs="Calibri"/>
                  <w:color w:val="000000"/>
                </w:rPr>
                <w:t>User 2</w:t>
              </w:r>
            </w:ins>
          </w:p>
        </w:tc>
        <w:tc>
          <w:tcPr>
            <w:tcW w:w="1139" w:type="dxa"/>
            <w:tcBorders>
              <w:top w:val="single" w:sz="4" w:space="0" w:color="F4B084"/>
              <w:left w:val="nil"/>
              <w:bottom w:val="single" w:sz="4" w:space="0" w:color="F4B084"/>
              <w:right w:val="nil"/>
            </w:tcBorders>
            <w:shd w:val="clear" w:color="auto" w:fill="auto"/>
            <w:noWrap/>
            <w:vAlign w:val="bottom"/>
            <w:hideMark/>
            <w:tcPrChange w:id="6025" w:author="Gladiator Gladiator" w:date="2018-06-01T17:02:00Z">
              <w:tcPr>
                <w:tcW w:w="1139" w:type="dxa"/>
                <w:tcBorders>
                  <w:top w:val="single" w:sz="4" w:space="0" w:color="F4B084"/>
                  <w:left w:val="nil"/>
                  <w:bottom w:val="single" w:sz="4" w:space="0" w:color="F4B084"/>
                  <w:right w:val="nil"/>
                </w:tcBorders>
                <w:shd w:val="clear" w:color="auto" w:fill="auto"/>
                <w:noWrap/>
                <w:vAlign w:val="bottom"/>
                <w:hideMark/>
              </w:tcPr>
            </w:tcPrChange>
          </w:tcPr>
          <w:p w14:paraId="47FAECA5" w14:textId="77777777" w:rsidR="005F50D0" w:rsidRPr="005F50D0" w:rsidRDefault="005F50D0" w:rsidP="005F50D0">
            <w:pPr>
              <w:spacing w:after="0" w:line="240" w:lineRule="auto"/>
              <w:rPr>
                <w:ins w:id="6026" w:author="Gladiator Gladiator" w:date="2018-06-01T17:02:00Z"/>
                <w:rFonts w:ascii="Calibri" w:eastAsia="Times New Roman" w:hAnsi="Calibri" w:cs="Calibri"/>
                <w:color w:val="000000"/>
              </w:rPr>
            </w:pPr>
            <w:ins w:id="6027" w:author="Gladiator Gladiator" w:date="2018-06-01T17:02:00Z">
              <w:r w:rsidRPr="005F50D0">
                <w:rPr>
                  <w:rFonts w:ascii="Calibri" w:eastAsia="Times New Roman" w:hAnsi="Calibri" w:cs="Calibri"/>
                  <w:color w:val="000000"/>
                </w:rPr>
                <w:t>testing</w:t>
              </w:r>
            </w:ins>
          </w:p>
        </w:tc>
        <w:tc>
          <w:tcPr>
            <w:tcW w:w="911" w:type="dxa"/>
            <w:tcBorders>
              <w:top w:val="single" w:sz="4" w:space="0" w:color="F4B084"/>
              <w:left w:val="nil"/>
              <w:bottom w:val="single" w:sz="4" w:space="0" w:color="F4B084"/>
              <w:right w:val="nil"/>
            </w:tcBorders>
            <w:shd w:val="clear" w:color="auto" w:fill="auto"/>
            <w:noWrap/>
            <w:vAlign w:val="bottom"/>
            <w:hideMark/>
            <w:tcPrChange w:id="6028" w:author="Gladiator Gladiator" w:date="2018-06-01T17:02:00Z">
              <w:tcPr>
                <w:tcW w:w="911" w:type="dxa"/>
                <w:tcBorders>
                  <w:top w:val="single" w:sz="4" w:space="0" w:color="F4B084"/>
                  <w:left w:val="nil"/>
                  <w:bottom w:val="single" w:sz="4" w:space="0" w:color="F4B084"/>
                  <w:right w:val="nil"/>
                </w:tcBorders>
                <w:shd w:val="clear" w:color="auto" w:fill="auto"/>
                <w:noWrap/>
                <w:vAlign w:val="bottom"/>
                <w:hideMark/>
              </w:tcPr>
            </w:tcPrChange>
          </w:tcPr>
          <w:p w14:paraId="00555CD2" w14:textId="77777777" w:rsidR="005F50D0" w:rsidRPr="005F50D0" w:rsidRDefault="005F50D0" w:rsidP="005F50D0">
            <w:pPr>
              <w:spacing w:after="0" w:line="240" w:lineRule="auto"/>
              <w:jc w:val="right"/>
              <w:rPr>
                <w:ins w:id="6029" w:author="Gladiator Gladiator" w:date="2018-06-01T17:02:00Z"/>
                <w:rFonts w:ascii="Calibri" w:eastAsia="Times New Roman" w:hAnsi="Calibri" w:cs="Calibri"/>
                <w:color w:val="000000"/>
              </w:rPr>
            </w:pPr>
            <w:ins w:id="6030" w:author="Gladiator Gladiator" w:date="2018-06-01T17:02:00Z">
              <w:r w:rsidRPr="005F50D0">
                <w:rPr>
                  <w:rFonts w:ascii="Calibri" w:eastAsia="Times New Roman" w:hAnsi="Calibri" w:cs="Calibri"/>
                  <w:color w:val="000000"/>
                </w:rPr>
                <w:t>0.118</w:t>
              </w:r>
            </w:ins>
          </w:p>
        </w:tc>
        <w:tc>
          <w:tcPr>
            <w:tcW w:w="990" w:type="dxa"/>
            <w:tcBorders>
              <w:top w:val="single" w:sz="4" w:space="0" w:color="F4B084"/>
              <w:left w:val="nil"/>
              <w:bottom w:val="single" w:sz="4" w:space="0" w:color="F4B084"/>
              <w:right w:val="nil"/>
            </w:tcBorders>
            <w:shd w:val="clear" w:color="auto" w:fill="auto"/>
            <w:noWrap/>
            <w:vAlign w:val="bottom"/>
            <w:hideMark/>
            <w:tcPrChange w:id="6031" w:author="Gladiator Gladiator" w:date="2018-06-01T17:02:00Z">
              <w:tcPr>
                <w:tcW w:w="1308" w:type="dxa"/>
                <w:gridSpan w:val="2"/>
                <w:tcBorders>
                  <w:top w:val="single" w:sz="4" w:space="0" w:color="F4B084"/>
                  <w:left w:val="nil"/>
                  <w:bottom w:val="single" w:sz="4" w:space="0" w:color="F4B084"/>
                  <w:right w:val="nil"/>
                </w:tcBorders>
                <w:shd w:val="clear" w:color="auto" w:fill="auto"/>
                <w:noWrap/>
                <w:vAlign w:val="bottom"/>
                <w:hideMark/>
              </w:tcPr>
            </w:tcPrChange>
          </w:tcPr>
          <w:p w14:paraId="65D6A6D3" w14:textId="77777777" w:rsidR="005F50D0" w:rsidRPr="005F50D0" w:rsidRDefault="005F50D0" w:rsidP="005F50D0">
            <w:pPr>
              <w:spacing w:after="0" w:line="240" w:lineRule="auto"/>
              <w:jc w:val="right"/>
              <w:rPr>
                <w:ins w:id="6032" w:author="Gladiator Gladiator" w:date="2018-06-01T17:02:00Z"/>
                <w:rFonts w:ascii="Calibri" w:eastAsia="Times New Roman" w:hAnsi="Calibri" w:cs="Calibri"/>
                <w:color w:val="000000"/>
              </w:rPr>
            </w:pPr>
            <w:ins w:id="6033" w:author="Gladiator Gladiator" w:date="2018-06-01T17:02:00Z">
              <w:r w:rsidRPr="005F50D0">
                <w:rPr>
                  <w:rFonts w:ascii="Calibri" w:eastAsia="Times New Roman" w:hAnsi="Calibri" w:cs="Calibri"/>
                  <w:color w:val="000000"/>
                </w:rPr>
                <w:t>0.195</w:t>
              </w:r>
            </w:ins>
          </w:p>
        </w:tc>
        <w:tc>
          <w:tcPr>
            <w:tcW w:w="990" w:type="dxa"/>
            <w:tcBorders>
              <w:top w:val="single" w:sz="4" w:space="0" w:color="F4B084"/>
              <w:left w:val="nil"/>
              <w:bottom w:val="single" w:sz="4" w:space="0" w:color="F4B084"/>
              <w:right w:val="nil"/>
            </w:tcBorders>
            <w:shd w:val="clear" w:color="auto" w:fill="auto"/>
            <w:noWrap/>
            <w:vAlign w:val="bottom"/>
            <w:hideMark/>
            <w:tcPrChange w:id="6034" w:author="Gladiator Gladiator" w:date="2018-06-01T17:02:00Z">
              <w:tcPr>
                <w:tcW w:w="1002" w:type="dxa"/>
                <w:tcBorders>
                  <w:top w:val="single" w:sz="4" w:space="0" w:color="F4B084"/>
                  <w:left w:val="nil"/>
                  <w:bottom w:val="single" w:sz="4" w:space="0" w:color="F4B084"/>
                  <w:right w:val="nil"/>
                </w:tcBorders>
                <w:shd w:val="clear" w:color="auto" w:fill="auto"/>
                <w:noWrap/>
                <w:vAlign w:val="bottom"/>
                <w:hideMark/>
              </w:tcPr>
            </w:tcPrChange>
          </w:tcPr>
          <w:p w14:paraId="76CAD1E1" w14:textId="77777777" w:rsidR="005F50D0" w:rsidRPr="005F50D0" w:rsidRDefault="005F50D0" w:rsidP="005F50D0">
            <w:pPr>
              <w:spacing w:after="0" w:line="240" w:lineRule="auto"/>
              <w:jc w:val="right"/>
              <w:rPr>
                <w:ins w:id="6035" w:author="Gladiator Gladiator" w:date="2018-06-01T17:02:00Z"/>
                <w:rFonts w:ascii="Calibri" w:eastAsia="Times New Roman" w:hAnsi="Calibri" w:cs="Calibri"/>
                <w:color w:val="000000"/>
              </w:rPr>
            </w:pPr>
            <w:ins w:id="6036" w:author="Gladiator Gladiator" w:date="2018-06-01T17:02:00Z">
              <w:r w:rsidRPr="005F50D0">
                <w:rPr>
                  <w:rFonts w:ascii="Calibri" w:eastAsia="Times New Roman" w:hAnsi="Calibri" w:cs="Calibri"/>
                  <w:color w:val="000000"/>
                </w:rPr>
                <w:t>0.131</w:t>
              </w:r>
            </w:ins>
          </w:p>
        </w:tc>
        <w:tc>
          <w:tcPr>
            <w:tcW w:w="990" w:type="dxa"/>
            <w:tcBorders>
              <w:top w:val="single" w:sz="4" w:space="0" w:color="F4B084"/>
              <w:left w:val="nil"/>
              <w:bottom w:val="single" w:sz="4" w:space="0" w:color="F4B084"/>
              <w:right w:val="nil"/>
            </w:tcBorders>
            <w:shd w:val="clear" w:color="auto" w:fill="auto"/>
            <w:noWrap/>
            <w:vAlign w:val="bottom"/>
            <w:hideMark/>
            <w:tcPrChange w:id="6037" w:author="Gladiator Gladiator" w:date="2018-06-01T17:02:00Z">
              <w:tcPr>
                <w:tcW w:w="884" w:type="dxa"/>
                <w:tcBorders>
                  <w:top w:val="single" w:sz="4" w:space="0" w:color="F4B084"/>
                  <w:left w:val="nil"/>
                  <w:bottom w:val="single" w:sz="4" w:space="0" w:color="F4B084"/>
                  <w:right w:val="nil"/>
                </w:tcBorders>
                <w:shd w:val="clear" w:color="auto" w:fill="auto"/>
                <w:noWrap/>
                <w:vAlign w:val="bottom"/>
                <w:hideMark/>
              </w:tcPr>
            </w:tcPrChange>
          </w:tcPr>
          <w:p w14:paraId="5DE29C2C" w14:textId="77777777" w:rsidR="005F50D0" w:rsidRPr="005F50D0" w:rsidRDefault="005F50D0" w:rsidP="005F50D0">
            <w:pPr>
              <w:spacing w:after="0" w:line="240" w:lineRule="auto"/>
              <w:jc w:val="right"/>
              <w:rPr>
                <w:ins w:id="6038" w:author="Gladiator Gladiator" w:date="2018-06-01T17:02:00Z"/>
                <w:rFonts w:ascii="Calibri" w:eastAsia="Times New Roman" w:hAnsi="Calibri" w:cs="Calibri"/>
                <w:color w:val="000000"/>
              </w:rPr>
            </w:pPr>
            <w:ins w:id="6039" w:author="Gladiator Gladiator" w:date="2018-06-01T17:02:00Z">
              <w:r w:rsidRPr="005F50D0">
                <w:rPr>
                  <w:rFonts w:ascii="Calibri" w:eastAsia="Times New Roman" w:hAnsi="Calibri" w:cs="Calibri"/>
                  <w:color w:val="000000"/>
                </w:rPr>
                <w:t>0.081</w:t>
              </w:r>
            </w:ins>
          </w:p>
        </w:tc>
        <w:tc>
          <w:tcPr>
            <w:tcW w:w="990" w:type="dxa"/>
            <w:tcBorders>
              <w:top w:val="single" w:sz="4" w:space="0" w:color="F4B084"/>
              <w:left w:val="nil"/>
              <w:bottom w:val="single" w:sz="4" w:space="0" w:color="F4B084"/>
              <w:right w:val="nil"/>
            </w:tcBorders>
            <w:shd w:val="clear" w:color="auto" w:fill="auto"/>
            <w:noWrap/>
            <w:vAlign w:val="bottom"/>
            <w:hideMark/>
            <w:tcPrChange w:id="6040" w:author="Gladiator Gladiator" w:date="2018-06-01T17:02:00Z">
              <w:tcPr>
                <w:tcW w:w="864" w:type="dxa"/>
                <w:tcBorders>
                  <w:top w:val="single" w:sz="4" w:space="0" w:color="F4B084"/>
                  <w:left w:val="nil"/>
                  <w:bottom w:val="single" w:sz="4" w:space="0" w:color="F4B084"/>
                  <w:right w:val="nil"/>
                </w:tcBorders>
                <w:shd w:val="clear" w:color="auto" w:fill="auto"/>
                <w:noWrap/>
                <w:vAlign w:val="bottom"/>
                <w:hideMark/>
              </w:tcPr>
            </w:tcPrChange>
          </w:tcPr>
          <w:p w14:paraId="598E3281" w14:textId="77777777" w:rsidR="005F50D0" w:rsidRPr="005F50D0" w:rsidRDefault="005F50D0" w:rsidP="005F50D0">
            <w:pPr>
              <w:spacing w:after="0" w:line="240" w:lineRule="auto"/>
              <w:jc w:val="right"/>
              <w:rPr>
                <w:ins w:id="6041" w:author="Gladiator Gladiator" w:date="2018-06-01T17:02:00Z"/>
                <w:rFonts w:ascii="Calibri" w:eastAsia="Times New Roman" w:hAnsi="Calibri" w:cs="Calibri"/>
                <w:color w:val="000000"/>
              </w:rPr>
            </w:pPr>
            <w:ins w:id="6042" w:author="Gladiator Gladiator" w:date="2018-06-01T17:02:00Z">
              <w:r w:rsidRPr="005F50D0">
                <w:rPr>
                  <w:rFonts w:ascii="Calibri" w:eastAsia="Times New Roman" w:hAnsi="Calibri" w:cs="Calibri"/>
                  <w:color w:val="000000"/>
                </w:rPr>
                <w:t>0.217</w:t>
              </w:r>
            </w:ins>
          </w:p>
        </w:tc>
        <w:tc>
          <w:tcPr>
            <w:tcW w:w="1296" w:type="dxa"/>
            <w:tcBorders>
              <w:top w:val="single" w:sz="4" w:space="0" w:color="F4B084"/>
              <w:left w:val="nil"/>
              <w:bottom w:val="single" w:sz="4" w:space="0" w:color="F4B084"/>
              <w:right w:val="single" w:sz="4" w:space="0" w:color="F4B084"/>
            </w:tcBorders>
            <w:shd w:val="clear" w:color="auto" w:fill="auto"/>
            <w:noWrap/>
            <w:vAlign w:val="bottom"/>
            <w:hideMark/>
            <w:tcPrChange w:id="6043" w:author="Gladiator Gladiator" w:date="2018-06-01T17:02:00Z">
              <w:tcPr>
                <w:tcW w:w="1198"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3F3455A1" w14:textId="77777777" w:rsidR="005F50D0" w:rsidRPr="005F50D0" w:rsidRDefault="005F50D0" w:rsidP="005F50D0">
            <w:pPr>
              <w:spacing w:after="0" w:line="240" w:lineRule="auto"/>
              <w:jc w:val="right"/>
              <w:rPr>
                <w:ins w:id="6044" w:author="Gladiator Gladiator" w:date="2018-06-01T17:02:00Z"/>
                <w:rFonts w:ascii="Calibri" w:eastAsia="Times New Roman" w:hAnsi="Calibri" w:cs="Calibri"/>
                <w:color w:val="000000"/>
              </w:rPr>
            </w:pPr>
            <w:ins w:id="6045" w:author="Gladiator Gladiator" w:date="2018-06-01T17:02:00Z">
              <w:r w:rsidRPr="005F50D0">
                <w:rPr>
                  <w:rFonts w:ascii="Calibri" w:eastAsia="Times New Roman" w:hAnsi="Calibri" w:cs="Calibri"/>
                  <w:color w:val="000000"/>
                </w:rPr>
                <w:t>0.148</w:t>
              </w:r>
            </w:ins>
          </w:p>
        </w:tc>
      </w:tr>
      <w:tr w:rsidR="005F50D0" w:rsidRPr="005F50D0" w14:paraId="19C1CD3A" w14:textId="77777777" w:rsidTr="005F50D0">
        <w:trPr>
          <w:trHeight w:val="276"/>
          <w:ins w:id="6046" w:author="Gladiator Gladiator" w:date="2018-06-01T17:02:00Z"/>
          <w:trPrChange w:id="6047"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FCE4D6" w:fill="FCE4D6"/>
            <w:noWrap/>
            <w:vAlign w:val="bottom"/>
            <w:hideMark/>
            <w:tcPrChange w:id="6048" w:author="Gladiator Gladiator" w:date="2018-06-01T17:02:00Z">
              <w:tcPr>
                <w:tcW w:w="190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247020B0" w14:textId="77777777" w:rsidR="005F50D0" w:rsidRPr="005F50D0" w:rsidRDefault="005F50D0" w:rsidP="005F50D0">
            <w:pPr>
              <w:spacing w:after="0" w:line="240" w:lineRule="auto"/>
              <w:rPr>
                <w:ins w:id="6049" w:author="Gladiator Gladiator" w:date="2018-06-01T17:02:00Z"/>
                <w:rFonts w:ascii="Calibri" w:eastAsia="Times New Roman" w:hAnsi="Calibri" w:cs="Calibri"/>
                <w:color w:val="000000"/>
              </w:rPr>
            </w:pPr>
            <w:ins w:id="6050" w:author="Gladiator Gladiator" w:date="2018-06-01T17:02:00Z">
              <w:r w:rsidRPr="005F50D0">
                <w:rPr>
                  <w:rFonts w:ascii="Calibri" w:eastAsia="Times New Roman" w:hAnsi="Calibri" w:cs="Calibri"/>
                  <w:color w:val="000000"/>
                </w:rPr>
                <w:t>User 3</w:t>
              </w:r>
            </w:ins>
          </w:p>
        </w:tc>
        <w:tc>
          <w:tcPr>
            <w:tcW w:w="1139" w:type="dxa"/>
            <w:tcBorders>
              <w:top w:val="single" w:sz="4" w:space="0" w:color="F4B084"/>
              <w:left w:val="nil"/>
              <w:bottom w:val="single" w:sz="4" w:space="0" w:color="F4B084"/>
              <w:right w:val="nil"/>
            </w:tcBorders>
            <w:shd w:val="clear" w:color="FCE4D6" w:fill="FCE4D6"/>
            <w:noWrap/>
            <w:vAlign w:val="bottom"/>
            <w:hideMark/>
            <w:tcPrChange w:id="6051"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7CA2BECD" w14:textId="77777777" w:rsidR="005F50D0" w:rsidRPr="005F50D0" w:rsidRDefault="005F50D0" w:rsidP="005F50D0">
            <w:pPr>
              <w:spacing w:after="0" w:line="240" w:lineRule="auto"/>
              <w:rPr>
                <w:ins w:id="6052" w:author="Gladiator Gladiator" w:date="2018-06-01T17:02:00Z"/>
                <w:rFonts w:ascii="Calibri" w:eastAsia="Times New Roman" w:hAnsi="Calibri" w:cs="Calibri"/>
                <w:color w:val="000000"/>
              </w:rPr>
            </w:pPr>
            <w:ins w:id="6053" w:author="Gladiator Gladiator" w:date="2018-06-01T17:02:00Z">
              <w:r w:rsidRPr="005F50D0">
                <w:rPr>
                  <w:rFonts w:ascii="Calibri" w:eastAsia="Times New Roman" w:hAnsi="Calibri" w:cs="Calibri"/>
                  <w:color w:val="000000"/>
                </w:rPr>
                <w:t>relaxing</w:t>
              </w:r>
            </w:ins>
          </w:p>
        </w:tc>
        <w:tc>
          <w:tcPr>
            <w:tcW w:w="911" w:type="dxa"/>
            <w:tcBorders>
              <w:top w:val="single" w:sz="4" w:space="0" w:color="F4B084"/>
              <w:left w:val="nil"/>
              <w:bottom w:val="single" w:sz="4" w:space="0" w:color="F4B084"/>
              <w:right w:val="nil"/>
            </w:tcBorders>
            <w:shd w:val="clear" w:color="FCE4D6" w:fill="FCE4D6"/>
            <w:noWrap/>
            <w:vAlign w:val="bottom"/>
            <w:hideMark/>
            <w:tcPrChange w:id="6054" w:author="Gladiator Gladiator" w:date="2018-06-01T17:02:00Z">
              <w:tcPr>
                <w:tcW w:w="1080" w:type="dxa"/>
                <w:gridSpan w:val="2"/>
                <w:tcBorders>
                  <w:top w:val="single" w:sz="4" w:space="0" w:color="F4B084"/>
                  <w:left w:val="nil"/>
                  <w:bottom w:val="single" w:sz="4" w:space="0" w:color="F4B084"/>
                  <w:right w:val="nil"/>
                </w:tcBorders>
                <w:shd w:val="clear" w:color="FCE4D6" w:fill="FCE4D6"/>
                <w:noWrap/>
                <w:vAlign w:val="bottom"/>
                <w:hideMark/>
              </w:tcPr>
            </w:tcPrChange>
          </w:tcPr>
          <w:p w14:paraId="0A7EA787" w14:textId="77777777" w:rsidR="005F50D0" w:rsidRPr="005F50D0" w:rsidRDefault="005F50D0" w:rsidP="005F50D0">
            <w:pPr>
              <w:spacing w:after="0" w:line="240" w:lineRule="auto"/>
              <w:jc w:val="right"/>
              <w:rPr>
                <w:ins w:id="6055" w:author="Gladiator Gladiator" w:date="2018-06-01T17:02:00Z"/>
                <w:rFonts w:ascii="Calibri" w:eastAsia="Times New Roman" w:hAnsi="Calibri" w:cs="Calibri"/>
                <w:color w:val="000000"/>
              </w:rPr>
            </w:pPr>
            <w:ins w:id="6056" w:author="Gladiator Gladiator" w:date="2018-06-01T17:02:00Z">
              <w:r w:rsidRPr="005F50D0">
                <w:rPr>
                  <w:rFonts w:ascii="Calibri" w:eastAsia="Times New Roman" w:hAnsi="Calibri" w:cs="Calibri"/>
                  <w:color w:val="000000"/>
                </w:rPr>
                <w:t>0.036</w:t>
              </w:r>
            </w:ins>
          </w:p>
        </w:tc>
        <w:tc>
          <w:tcPr>
            <w:tcW w:w="990" w:type="dxa"/>
            <w:tcBorders>
              <w:top w:val="single" w:sz="4" w:space="0" w:color="F4B084"/>
              <w:left w:val="nil"/>
              <w:bottom w:val="single" w:sz="4" w:space="0" w:color="F4B084"/>
              <w:right w:val="nil"/>
            </w:tcBorders>
            <w:shd w:val="clear" w:color="FCE4D6" w:fill="FCE4D6"/>
            <w:noWrap/>
            <w:vAlign w:val="bottom"/>
            <w:hideMark/>
            <w:tcPrChange w:id="6057"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37ED8CA2" w14:textId="77777777" w:rsidR="005F50D0" w:rsidRPr="005F50D0" w:rsidRDefault="005F50D0" w:rsidP="005F50D0">
            <w:pPr>
              <w:spacing w:after="0" w:line="240" w:lineRule="auto"/>
              <w:jc w:val="right"/>
              <w:rPr>
                <w:ins w:id="6058" w:author="Gladiator Gladiator" w:date="2018-06-01T17:02:00Z"/>
                <w:rFonts w:ascii="Calibri" w:eastAsia="Times New Roman" w:hAnsi="Calibri" w:cs="Calibri"/>
                <w:color w:val="000000"/>
              </w:rPr>
            </w:pPr>
            <w:ins w:id="6059" w:author="Gladiator Gladiator" w:date="2018-06-01T17:02:00Z">
              <w:r w:rsidRPr="005F50D0">
                <w:rPr>
                  <w:rFonts w:ascii="Calibri" w:eastAsia="Times New Roman" w:hAnsi="Calibri" w:cs="Calibri"/>
                  <w:color w:val="000000"/>
                </w:rPr>
                <w:t>0.012</w:t>
              </w:r>
            </w:ins>
          </w:p>
        </w:tc>
        <w:tc>
          <w:tcPr>
            <w:tcW w:w="990" w:type="dxa"/>
            <w:tcBorders>
              <w:top w:val="single" w:sz="4" w:space="0" w:color="F4B084"/>
              <w:left w:val="nil"/>
              <w:bottom w:val="single" w:sz="4" w:space="0" w:color="F4B084"/>
              <w:right w:val="nil"/>
            </w:tcBorders>
            <w:shd w:val="clear" w:color="FCE4D6" w:fill="FCE4D6"/>
            <w:noWrap/>
            <w:vAlign w:val="bottom"/>
            <w:hideMark/>
            <w:tcPrChange w:id="6060" w:author="Gladiator Gladiator" w:date="2018-06-01T17:02:00Z">
              <w:tcPr>
                <w:tcW w:w="1002" w:type="dxa"/>
                <w:tcBorders>
                  <w:top w:val="single" w:sz="4" w:space="0" w:color="F4B084"/>
                  <w:left w:val="nil"/>
                  <w:bottom w:val="single" w:sz="4" w:space="0" w:color="F4B084"/>
                  <w:right w:val="nil"/>
                </w:tcBorders>
                <w:shd w:val="clear" w:color="FCE4D6" w:fill="FCE4D6"/>
                <w:noWrap/>
                <w:vAlign w:val="bottom"/>
                <w:hideMark/>
              </w:tcPr>
            </w:tcPrChange>
          </w:tcPr>
          <w:p w14:paraId="2F38EB3C" w14:textId="77777777" w:rsidR="005F50D0" w:rsidRPr="005F50D0" w:rsidRDefault="005F50D0" w:rsidP="005F50D0">
            <w:pPr>
              <w:spacing w:after="0" w:line="240" w:lineRule="auto"/>
              <w:jc w:val="right"/>
              <w:rPr>
                <w:ins w:id="6061" w:author="Gladiator Gladiator" w:date="2018-06-01T17:02:00Z"/>
                <w:rFonts w:ascii="Calibri" w:eastAsia="Times New Roman" w:hAnsi="Calibri" w:cs="Calibri"/>
                <w:color w:val="000000"/>
              </w:rPr>
            </w:pPr>
            <w:ins w:id="6062" w:author="Gladiator Gladiator" w:date="2018-06-01T17:02:00Z">
              <w:r w:rsidRPr="005F50D0">
                <w:rPr>
                  <w:rFonts w:ascii="Calibri" w:eastAsia="Times New Roman" w:hAnsi="Calibri" w:cs="Calibri"/>
                  <w:color w:val="000000"/>
                </w:rPr>
                <w:t>0.045</w:t>
              </w:r>
            </w:ins>
          </w:p>
        </w:tc>
        <w:tc>
          <w:tcPr>
            <w:tcW w:w="990" w:type="dxa"/>
            <w:tcBorders>
              <w:top w:val="single" w:sz="4" w:space="0" w:color="F4B084"/>
              <w:left w:val="nil"/>
              <w:bottom w:val="single" w:sz="4" w:space="0" w:color="F4B084"/>
              <w:right w:val="nil"/>
            </w:tcBorders>
            <w:shd w:val="clear" w:color="FCE4D6" w:fill="FCE4D6"/>
            <w:noWrap/>
            <w:vAlign w:val="bottom"/>
            <w:hideMark/>
            <w:tcPrChange w:id="6063" w:author="Gladiator Gladiator" w:date="2018-06-01T17:02:00Z">
              <w:tcPr>
                <w:tcW w:w="884" w:type="dxa"/>
                <w:tcBorders>
                  <w:top w:val="single" w:sz="4" w:space="0" w:color="F4B084"/>
                  <w:left w:val="nil"/>
                  <w:bottom w:val="single" w:sz="4" w:space="0" w:color="F4B084"/>
                  <w:right w:val="nil"/>
                </w:tcBorders>
                <w:shd w:val="clear" w:color="FCE4D6" w:fill="FCE4D6"/>
                <w:noWrap/>
                <w:vAlign w:val="bottom"/>
                <w:hideMark/>
              </w:tcPr>
            </w:tcPrChange>
          </w:tcPr>
          <w:p w14:paraId="35A5221B" w14:textId="77777777" w:rsidR="005F50D0" w:rsidRPr="005F50D0" w:rsidRDefault="005F50D0" w:rsidP="005F50D0">
            <w:pPr>
              <w:spacing w:after="0" w:line="240" w:lineRule="auto"/>
              <w:jc w:val="right"/>
              <w:rPr>
                <w:ins w:id="6064" w:author="Gladiator Gladiator" w:date="2018-06-01T17:02:00Z"/>
                <w:rFonts w:ascii="Calibri" w:eastAsia="Times New Roman" w:hAnsi="Calibri" w:cs="Calibri"/>
                <w:color w:val="000000"/>
              </w:rPr>
            </w:pPr>
            <w:ins w:id="6065" w:author="Gladiator Gladiator" w:date="2018-06-01T17:02:00Z">
              <w:r w:rsidRPr="005F50D0">
                <w:rPr>
                  <w:rFonts w:ascii="Calibri" w:eastAsia="Times New Roman" w:hAnsi="Calibri" w:cs="Calibri"/>
                  <w:color w:val="000000"/>
                </w:rPr>
                <w:t>0.045</w:t>
              </w:r>
            </w:ins>
          </w:p>
        </w:tc>
        <w:tc>
          <w:tcPr>
            <w:tcW w:w="990" w:type="dxa"/>
            <w:tcBorders>
              <w:top w:val="single" w:sz="4" w:space="0" w:color="F4B084"/>
              <w:left w:val="nil"/>
              <w:bottom w:val="single" w:sz="4" w:space="0" w:color="F4B084"/>
              <w:right w:val="nil"/>
            </w:tcBorders>
            <w:shd w:val="clear" w:color="FCE4D6" w:fill="FCE4D6"/>
            <w:noWrap/>
            <w:vAlign w:val="bottom"/>
            <w:hideMark/>
            <w:tcPrChange w:id="6066" w:author="Gladiator Gladiator" w:date="2018-06-01T17:02:00Z">
              <w:tcPr>
                <w:tcW w:w="864" w:type="dxa"/>
                <w:tcBorders>
                  <w:top w:val="single" w:sz="4" w:space="0" w:color="F4B084"/>
                  <w:left w:val="nil"/>
                  <w:bottom w:val="single" w:sz="4" w:space="0" w:color="F4B084"/>
                  <w:right w:val="nil"/>
                </w:tcBorders>
                <w:shd w:val="clear" w:color="FCE4D6" w:fill="FCE4D6"/>
                <w:noWrap/>
                <w:vAlign w:val="bottom"/>
                <w:hideMark/>
              </w:tcPr>
            </w:tcPrChange>
          </w:tcPr>
          <w:p w14:paraId="1B1A4053" w14:textId="77777777" w:rsidR="005F50D0" w:rsidRPr="005F50D0" w:rsidRDefault="005F50D0" w:rsidP="005F50D0">
            <w:pPr>
              <w:spacing w:after="0" w:line="240" w:lineRule="auto"/>
              <w:jc w:val="right"/>
              <w:rPr>
                <w:ins w:id="6067" w:author="Gladiator Gladiator" w:date="2018-06-01T17:02:00Z"/>
                <w:rFonts w:ascii="Calibri" w:eastAsia="Times New Roman" w:hAnsi="Calibri" w:cs="Calibri"/>
                <w:color w:val="000000"/>
              </w:rPr>
            </w:pPr>
            <w:ins w:id="6068" w:author="Gladiator Gladiator" w:date="2018-06-01T17:02:00Z">
              <w:r w:rsidRPr="005F50D0">
                <w:rPr>
                  <w:rFonts w:ascii="Calibri" w:eastAsia="Times New Roman" w:hAnsi="Calibri" w:cs="Calibri"/>
                  <w:color w:val="000000"/>
                </w:rPr>
                <w:t>0.000</w:t>
              </w:r>
            </w:ins>
          </w:p>
        </w:tc>
        <w:tc>
          <w:tcPr>
            <w:tcW w:w="1296" w:type="dxa"/>
            <w:tcBorders>
              <w:top w:val="single" w:sz="4" w:space="0" w:color="F4B084"/>
              <w:left w:val="nil"/>
              <w:bottom w:val="single" w:sz="4" w:space="0" w:color="F4B084"/>
              <w:right w:val="single" w:sz="4" w:space="0" w:color="F4B084"/>
            </w:tcBorders>
            <w:shd w:val="clear" w:color="FCE4D6" w:fill="FCE4D6"/>
            <w:noWrap/>
            <w:vAlign w:val="bottom"/>
            <w:hideMark/>
            <w:tcPrChange w:id="6069" w:author="Gladiator Gladiator" w:date="2018-06-01T17:02:00Z">
              <w:tcPr>
                <w:tcW w:w="1198"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592273D0" w14:textId="77777777" w:rsidR="005F50D0" w:rsidRPr="005F50D0" w:rsidRDefault="005F50D0" w:rsidP="005F50D0">
            <w:pPr>
              <w:spacing w:after="0" w:line="240" w:lineRule="auto"/>
              <w:jc w:val="right"/>
              <w:rPr>
                <w:ins w:id="6070" w:author="Gladiator Gladiator" w:date="2018-06-01T17:02:00Z"/>
                <w:rFonts w:ascii="Calibri" w:eastAsia="Times New Roman" w:hAnsi="Calibri" w:cs="Calibri"/>
                <w:color w:val="000000"/>
              </w:rPr>
            </w:pPr>
            <w:ins w:id="6071" w:author="Gladiator Gladiator" w:date="2018-06-01T17:02:00Z">
              <w:r w:rsidRPr="005F50D0">
                <w:rPr>
                  <w:rFonts w:ascii="Calibri" w:eastAsia="Times New Roman" w:hAnsi="Calibri" w:cs="Calibri"/>
                  <w:color w:val="000000"/>
                </w:rPr>
                <w:t>0.028</w:t>
              </w:r>
            </w:ins>
          </w:p>
        </w:tc>
      </w:tr>
      <w:tr w:rsidR="005F50D0" w:rsidRPr="005F50D0" w14:paraId="623B1432" w14:textId="77777777" w:rsidTr="005F50D0">
        <w:trPr>
          <w:trHeight w:val="276"/>
          <w:ins w:id="6072" w:author="Gladiator Gladiator" w:date="2018-06-01T17:02:00Z"/>
          <w:trPrChange w:id="6073"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auto" w:fill="auto"/>
            <w:noWrap/>
            <w:vAlign w:val="bottom"/>
            <w:hideMark/>
            <w:tcPrChange w:id="6074" w:author="Gladiator Gladiator" w:date="2018-06-01T17:02:00Z">
              <w:tcPr>
                <w:tcW w:w="1905"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3AEAFBAB" w14:textId="77777777" w:rsidR="005F50D0" w:rsidRPr="005F50D0" w:rsidRDefault="005F50D0" w:rsidP="005F50D0">
            <w:pPr>
              <w:spacing w:after="0" w:line="240" w:lineRule="auto"/>
              <w:rPr>
                <w:ins w:id="6075" w:author="Gladiator Gladiator" w:date="2018-06-01T17:02:00Z"/>
                <w:rFonts w:ascii="Calibri" w:eastAsia="Times New Roman" w:hAnsi="Calibri" w:cs="Calibri"/>
                <w:color w:val="000000"/>
              </w:rPr>
            </w:pPr>
            <w:ins w:id="6076" w:author="Gladiator Gladiator" w:date="2018-06-01T17:02:00Z">
              <w:r w:rsidRPr="005F50D0">
                <w:rPr>
                  <w:rFonts w:ascii="Calibri" w:eastAsia="Times New Roman" w:hAnsi="Calibri" w:cs="Calibri"/>
                  <w:color w:val="000000"/>
                </w:rPr>
                <w:t>User 3</w:t>
              </w:r>
            </w:ins>
          </w:p>
        </w:tc>
        <w:tc>
          <w:tcPr>
            <w:tcW w:w="1139" w:type="dxa"/>
            <w:tcBorders>
              <w:top w:val="single" w:sz="4" w:space="0" w:color="F4B084"/>
              <w:left w:val="nil"/>
              <w:bottom w:val="single" w:sz="4" w:space="0" w:color="F4B084"/>
              <w:right w:val="nil"/>
            </w:tcBorders>
            <w:shd w:val="clear" w:color="auto" w:fill="auto"/>
            <w:noWrap/>
            <w:vAlign w:val="bottom"/>
            <w:hideMark/>
            <w:tcPrChange w:id="6077" w:author="Gladiator Gladiator" w:date="2018-06-01T17:02:00Z">
              <w:tcPr>
                <w:tcW w:w="1139" w:type="dxa"/>
                <w:tcBorders>
                  <w:top w:val="single" w:sz="4" w:space="0" w:color="F4B084"/>
                  <w:left w:val="nil"/>
                  <w:bottom w:val="single" w:sz="4" w:space="0" w:color="F4B084"/>
                  <w:right w:val="nil"/>
                </w:tcBorders>
                <w:shd w:val="clear" w:color="auto" w:fill="auto"/>
                <w:noWrap/>
                <w:vAlign w:val="bottom"/>
                <w:hideMark/>
              </w:tcPr>
            </w:tcPrChange>
          </w:tcPr>
          <w:p w14:paraId="63C5A18A" w14:textId="77777777" w:rsidR="005F50D0" w:rsidRPr="005F50D0" w:rsidRDefault="005F50D0" w:rsidP="005F50D0">
            <w:pPr>
              <w:spacing w:after="0" w:line="240" w:lineRule="auto"/>
              <w:rPr>
                <w:ins w:id="6078" w:author="Gladiator Gladiator" w:date="2018-06-01T17:02:00Z"/>
                <w:rFonts w:ascii="Calibri" w:eastAsia="Times New Roman" w:hAnsi="Calibri" w:cs="Calibri"/>
                <w:color w:val="000000"/>
              </w:rPr>
            </w:pPr>
            <w:ins w:id="6079" w:author="Gladiator Gladiator" w:date="2018-06-01T17:02:00Z">
              <w:r w:rsidRPr="005F50D0">
                <w:rPr>
                  <w:rFonts w:ascii="Calibri" w:eastAsia="Times New Roman" w:hAnsi="Calibri" w:cs="Calibri"/>
                  <w:color w:val="000000"/>
                </w:rPr>
                <w:t>testing</w:t>
              </w:r>
            </w:ins>
          </w:p>
        </w:tc>
        <w:tc>
          <w:tcPr>
            <w:tcW w:w="911" w:type="dxa"/>
            <w:tcBorders>
              <w:top w:val="single" w:sz="4" w:space="0" w:color="F4B084"/>
              <w:left w:val="nil"/>
              <w:bottom w:val="single" w:sz="4" w:space="0" w:color="F4B084"/>
              <w:right w:val="nil"/>
            </w:tcBorders>
            <w:shd w:val="clear" w:color="auto" w:fill="auto"/>
            <w:noWrap/>
            <w:vAlign w:val="bottom"/>
            <w:hideMark/>
            <w:tcPrChange w:id="6080" w:author="Gladiator Gladiator" w:date="2018-06-01T17:02:00Z">
              <w:tcPr>
                <w:tcW w:w="911" w:type="dxa"/>
                <w:tcBorders>
                  <w:top w:val="single" w:sz="4" w:space="0" w:color="F4B084"/>
                  <w:left w:val="nil"/>
                  <w:bottom w:val="single" w:sz="4" w:space="0" w:color="F4B084"/>
                  <w:right w:val="nil"/>
                </w:tcBorders>
                <w:shd w:val="clear" w:color="auto" w:fill="auto"/>
                <w:noWrap/>
                <w:vAlign w:val="bottom"/>
                <w:hideMark/>
              </w:tcPr>
            </w:tcPrChange>
          </w:tcPr>
          <w:p w14:paraId="2FD323D8" w14:textId="77777777" w:rsidR="005F50D0" w:rsidRPr="005F50D0" w:rsidRDefault="005F50D0" w:rsidP="005F50D0">
            <w:pPr>
              <w:spacing w:after="0" w:line="240" w:lineRule="auto"/>
              <w:jc w:val="right"/>
              <w:rPr>
                <w:ins w:id="6081" w:author="Gladiator Gladiator" w:date="2018-06-01T17:02:00Z"/>
                <w:rFonts w:ascii="Calibri" w:eastAsia="Times New Roman" w:hAnsi="Calibri" w:cs="Calibri"/>
                <w:color w:val="000000"/>
              </w:rPr>
            </w:pPr>
            <w:ins w:id="6082" w:author="Gladiator Gladiator" w:date="2018-06-01T17:02:00Z">
              <w:r w:rsidRPr="005F50D0">
                <w:rPr>
                  <w:rFonts w:ascii="Calibri" w:eastAsia="Times New Roman" w:hAnsi="Calibri" w:cs="Calibri"/>
                  <w:color w:val="000000"/>
                </w:rPr>
                <w:t>0.100</w:t>
              </w:r>
            </w:ins>
          </w:p>
        </w:tc>
        <w:tc>
          <w:tcPr>
            <w:tcW w:w="990" w:type="dxa"/>
            <w:tcBorders>
              <w:top w:val="single" w:sz="4" w:space="0" w:color="F4B084"/>
              <w:left w:val="nil"/>
              <w:bottom w:val="single" w:sz="4" w:space="0" w:color="F4B084"/>
              <w:right w:val="nil"/>
            </w:tcBorders>
            <w:shd w:val="clear" w:color="auto" w:fill="auto"/>
            <w:noWrap/>
            <w:vAlign w:val="bottom"/>
            <w:hideMark/>
            <w:tcPrChange w:id="6083" w:author="Gladiator Gladiator" w:date="2018-06-01T17:02:00Z">
              <w:tcPr>
                <w:tcW w:w="1308" w:type="dxa"/>
                <w:gridSpan w:val="2"/>
                <w:tcBorders>
                  <w:top w:val="single" w:sz="4" w:space="0" w:color="F4B084"/>
                  <w:left w:val="nil"/>
                  <w:bottom w:val="single" w:sz="4" w:space="0" w:color="F4B084"/>
                  <w:right w:val="nil"/>
                </w:tcBorders>
                <w:shd w:val="clear" w:color="auto" w:fill="auto"/>
                <w:noWrap/>
                <w:vAlign w:val="bottom"/>
                <w:hideMark/>
              </w:tcPr>
            </w:tcPrChange>
          </w:tcPr>
          <w:p w14:paraId="5212E0D9" w14:textId="77777777" w:rsidR="005F50D0" w:rsidRPr="005F50D0" w:rsidRDefault="005F50D0" w:rsidP="005F50D0">
            <w:pPr>
              <w:spacing w:after="0" w:line="240" w:lineRule="auto"/>
              <w:jc w:val="right"/>
              <w:rPr>
                <w:ins w:id="6084" w:author="Gladiator Gladiator" w:date="2018-06-01T17:02:00Z"/>
                <w:rFonts w:ascii="Calibri" w:eastAsia="Times New Roman" w:hAnsi="Calibri" w:cs="Calibri"/>
                <w:color w:val="000000"/>
              </w:rPr>
            </w:pPr>
            <w:ins w:id="6085" w:author="Gladiator Gladiator" w:date="2018-06-01T17:02:00Z">
              <w:r w:rsidRPr="005F50D0">
                <w:rPr>
                  <w:rFonts w:ascii="Calibri" w:eastAsia="Times New Roman" w:hAnsi="Calibri" w:cs="Calibri"/>
                  <w:color w:val="000000"/>
                </w:rPr>
                <w:t>0.044</w:t>
              </w:r>
            </w:ins>
          </w:p>
        </w:tc>
        <w:tc>
          <w:tcPr>
            <w:tcW w:w="990" w:type="dxa"/>
            <w:tcBorders>
              <w:top w:val="single" w:sz="4" w:space="0" w:color="F4B084"/>
              <w:left w:val="nil"/>
              <w:bottom w:val="single" w:sz="4" w:space="0" w:color="F4B084"/>
              <w:right w:val="nil"/>
            </w:tcBorders>
            <w:shd w:val="clear" w:color="auto" w:fill="auto"/>
            <w:noWrap/>
            <w:vAlign w:val="bottom"/>
            <w:hideMark/>
            <w:tcPrChange w:id="6086" w:author="Gladiator Gladiator" w:date="2018-06-01T17:02:00Z">
              <w:tcPr>
                <w:tcW w:w="1002" w:type="dxa"/>
                <w:tcBorders>
                  <w:top w:val="single" w:sz="4" w:space="0" w:color="F4B084"/>
                  <w:left w:val="nil"/>
                  <w:bottom w:val="single" w:sz="4" w:space="0" w:color="F4B084"/>
                  <w:right w:val="nil"/>
                </w:tcBorders>
                <w:shd w:val="clear" w:color="auto" w:fill="auto"/>
                <w:noWrap/>
                <w:vAlign w:val="bottom"/>
                <w:hideMark/>
              </w:tcPr>
            </w:tcPrChange>
          </w:tcPr>
          <w:p w14:paraId="3948B455" w14:textId="77777777" w:rsidR="005F50D0" w:rsidRPr="005F50D0" w:rsidRDefault="005F50D0" w:rsidP="005F50D0">
            <w:pPr>
              <w:spacing w:after="0" w:line="240" w:lineRule="auto"/>
              <w:jc w:val="right"/>
              <w:rPr>
                <w:ins w:id="6087" w:author="Gladiator Gladiator" w:date="2018-06-01T17:02:00Z"/>
                <w:rFonts w:ascii="Calibri" w:eastAsia="Times New Roman" w:hAnsi="Calibri" w:cs="Calibri"/>
                <w:color w:val="000000"/>
              </w:rPr>
            </w:pPr>
            <w:ins w:id="6088" w:author="Gladiator Gladiator" w:date="2018-06-01T17:02:00Z">
              <w:r w:rsidRPr="005F50D0">
                <w:rPr>
                  <w:rFonts w:ascii="Calibri" w:eastAsia="Times New Roman" w:hAnsi="Calibri" w:cs="Calibri"/>
                  <w:color w:val="000000"/>
                </w:rPr>
                <w:t>0.072</w:t>
              </w:r>
            </w:ins>
          </w:p>
        </w:tc>
        <w:tc>
          <w:tcPr>
            <w:tcW w:w="990" w:type="dxa"/>
            <w:tcBorders>
              <w:top w:val="single" w:sz="4" w:space="0" w:color="F4B084"/>
              <w:left w:val="nil"/>
              <w:bottom w:val="single" w:sz="4" w:space="0" w:color="F4B084"/>
              <w:right w:val="nil"/>
            </w:tcBorders>
            <w:shd w:val="clear" w:color="auto" w:fill="auto"/>
            <w:noWrap/>
            <w:vAlign w:val="bottom"/>
            <w:hideMark/>
            <w:tcPrChange w:id="6089" w:author="Gladiator Gladiator" w:date="2018-06-01T17:02:00Z">
              <w:tcPr>
                <w:tcW w:w="884" w:type="dxa"/>
                <w:tcBorders>
                  <w:top w:val="single" w:sz="4" w:space="0" w:color="F4B084"/>
                  <w:left w:val="nil"/>
                  <w:bottom w:val="single" w:sz="4" w:space="0" w:color="F4B084"/>
                  <w:right w:val="nil"/>
                </w:tcBorders>
                <w:shd w:val="clear" w:color="auto" w:fill="auto"/>
                <w:noWrap/>
                <w:vAlign w:val="bottom"/>
                <w:hideMark/>
              </w:tcPr>
            </w:tcPrChange>
          </w:tcPr>
          <w:p w14:paraId="353AF001" w14:textId="77777777" w:rsidR="005F50D0" w:rsidRPr="005F50D0" w:rsidRDefault="005F50D0" w:rsidP="005F50D0">
            <w:pPr>
              <w:spacing w:after="0" w:line="240" w:lineRule="auto"/>
              <w:jc w:val="right"/>
              <w:rPr>
                <w:ins w:id="6090" w:author="Gladiator Gladiator" w:date="2018-06-01T17:02:00Z"/>
                <w:rFonts w:ascii="Calibri" w:eastAsia="Times New Roman" w:hAnsi="Calibri" w:cs="Calibri"/>
                <w:color w:val="000000"/>
              </w:rPr>
            </w:pPr>
            <w:ins w:id="6091" w:author="Gladiator Gladiator" w:date="2018-06-01T17:02:00Z">
              <w:r w:rsidRPr="005F50D0">
                <w:rPr>
                  <w:rFonts w:ascii="Calibri" w:eastAsia="Times New Roman" w:hAnsi="Calibri" w:cs="Calibri"/>
                  <w:color w:val="000000"/>
                </w:rPr>
                <w:t>0.075</w:t>
              </w:r>
            </w:ins>
          </w:p>
        </w:tc>
        <w:tc>
          <w:tcPr>
            <w:tcW w:w="990" w:type="dxa"/>
            <w:tcBorders>
              <w:top w:val="single" w:sz="4" w:space="0" w:color="F4B084"/>
              <w:left w:val="nil"/>
              <w:bottom w:val="single" w:sz="4" w:space="0" w:color="F4B084"/>
              <w:right w:val="nil"/>
            </w:tcBorders>
            <w:shd w:val="clear" w:color="auto" w:fill="auto"/>
            <w:noWrap/>
            <w:vAlign w:val="bottom"/>
            <w:hideMark/>
            <w:tcPrChange w:id="6092" w:author="Gladiator Gladiator" w:date="2018-06-01T17:02:00Z">
              <w:tcPr>
                <w:tcW w:w="864" w:type="dxa"/>
                <w:tcBorders>
                  <w:top w:val="single" w:sz="4" w:space="0" w:color="F4B084"/>
                  <w:left w:val="nil"/>
                  <w:bottom w:val="single" w:sz="4" w:space="0" w:color="F4B084"/>
                  <w:right w:val="nil"/>
                </w:tcBorders>
                <w:shd w:val="clear" w:color="auto" w:fill="auto"/>
                <w:noWrap/>
                <w:vAlign w:val="bottom"/>
                <w:hideMark/>
              </w:tcPr>
            </w:tcPrChange>
          </w:tcPr>
          <w:p w14:paraId="31162903" w14:textId="77777777" w:rsidR="005F50D0" w:rsidRPr="005F50D0" w:rsidRDefault="005F50D0" w:rsidP="005F50D0">
            <w:pPr>
              <w:spacing w:after="0" w:line="240" w:lineRule="auto"/>
              <w:jc w:val="right"/>
              <w:rPr>
                <w:ins w:id="6093" w:author="Gladiator Gladiator" w:date="2018-06-01T17:02:00Z"/>
                <w:rFonts w:ascii="Calibri" w:eastAsia="Times New Roman" w:hAnsi="Calibri" w:cs="Calibri"/>
                <w:color w:val="000000"/>
              </w:rPr>
            </w:pPr>
            <w:ins w:id="6094" w:author="Gladiator Gladiator" w:date="2018-06-01T17:02:00Z">
              <w:r w:rsidRPr="005F50D0">
                <w:rPr>
                  <w:rFonts w:ascii="Calibri" w:eastAsia="Times New Roman" w:hAnsi="Calibri" w:cs="Calibri"/>
                  <w:color w:val="000000"/>
                </w:rPr>
                <w:t>0.118</w:t>
              </w:r>
            </w:ins>
          </w:p>
        </w:tc>
        <w:tc>
          <w:tcPr>
            <w:tcW w:w="1296" w:type="dxa"/>
            <w:tcBorders>
              <w:top w:val="single" w:sz="4" w:space="0" w:color="F4B084"/>
              <w:left w:val="nil"/>
              <w:bottom w:val="single" w:sz="4" w:space="0" w:color="F4B084"/>
              <w:right w:val="single" w:sz="4" w:space="0" w:color="F4B084"/>
            </w:tcBorders>
            <w:shd w:val="clear" w:color="auto" w:fill="auto"/>
            <w:noWrap/>
            <w:vAlign w:val="bottom"/>
            <w:hideMark/>
            <w:tcPrChange w:id="6095" w:author="Gladiator Gladiator" w:date="2018-06-01T17:02:00Z">
              <w:tcPr>
                <w:tcW w:w="1198"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3A3018FA" w14:textId="77777777" w:rsidR="005F50D0" w:rsidRPr="005F50D0" w:rsidRDefault="005F50D0" w:rsidP="005F50D0">
            <w:pPr>
              <w:spacing w:after="0" w:line="240" w:lineRule="auto"/>
              <w:jc w:val="right"/>
              <w:rPr>
                <w:ins w:id="6096" w:author="Gladiator Gladiator" w:date="2018-06-01T17:02:00Z"/>
                <w:rFonts w:ascii="Calibri" w:eastAsia="Times New Roman" w:hAnsi="Calibri" w:cs="Calibri"/>
                <w:color w:val="000000"/>
              </w:rPr>
            </w:pPr>
            <w:ins w:id="6097" w:author="Gladiator Gladiator" w:date="2018-06-01T17:02:00Z">
              <w:r w:rsidRPr="005F50D0">
                <w:rPr>
                  <w:rFonts w:ascii="Calibri" w:eastAsia="Times New Roman" w:hAnsi="Calibri" w:cs="Calibri"/>
                  <w:color w:val="000000"/>
                </w:rPr>
                <w:t>0.082</w:t>
              </w:r>
            </w:ins>
          </w:p>
        </w:tc>
      </w:tr>
      <w:tr w:rsidR="005F50D0" w:rsidRPr="005F50D0" w14:paraId="4D653813" w14:textId="77777777" w:rsidTr="005F50D0">
        <w:trPr>
          <w:trHeight w:val="276"/>
          <w:ins w:id="6098" w:author="Gladiator Gladiator" w:date="2018-06-01T17:02:00Z"/>
          <w:trPrChange w:id="6099"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FCE4D6" w:fill="FCE4D6"/>
            <w:noWrap/>
            <w:vAlign w:val="bottom"/>
            <w:hideMark/>
            <w:tcPrChange w:id="6100" w:author="Gladiator Gladiator" w:date="2018-06-01T17:02:00Z">
              <w:tcPr>
                <w:tcW w:w="190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0F82B927" w14:textId="77777777" w:rsidR="005F50D0" w:rsidRPr="005F50D0" w:rsidRDefault="005F50D0" w:rsidP="005F50D0">
            <w:pPr>
              <w:spacing w:after="0" w:line="240" w:lineRule="auto"/>
              <w:rPr>
                <w:ins w:id="6101" w:author="Gladiator Gladiator" w:date="2018-06-01T17:02:00Z"/>
                <w:rFonts w:ascii="Calibri" w:eastAsia="Times New Roman" w:hAnsi="Calibri" w:cs="Calibri"/>
                <w:color w:val="000000"/>
              </w:rPr>
            </w:pPr>
            <w:ins w:id="6102" w:author="Gladiator Gladiator" w:date="2018-06-01T17:02:00Z">
              <w:r w:rsidRPr="005F50D0">
                <w:rPr>
                  <w:rFonts w:ascii="Calibri" w:eastAsia="Times New Roman" w:hAnsi="Calibri" w:cs="Calibri"/>
                  <w:color w:val="000000"/>
                </w:rPr>
                <w:t>User 4</w:t>
              </w:r>
            </w:ins>
          </w:p>
        </w:tc>
        <w:tc>
          <w:tcPr>
            <w:tcW w:w="1139" w:type="dxa"/>
            <w:tcBorders>
              <w:top w:val="single" w:sz="4" w:space="0" w:color="F4B084"/>
              <w:left w:val="nil"/>
              <w:bottom w:val="single" w:sz="4" w:space="0" w:color="F4B084"/>
              <w:right w:val="nil"/>
            </w:tcBorders>
            <w:shd w:val="clear" w:color="FCE4D6" w:fill="FCE4D6"/>
            <w:noWrap/>
            <w:vAlign w:val="bottom"/>
            <w:hideMark/>
            <w:tcPrChange w:id="6103"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2505D1BB" w14:textId="77777777" w:rsidR="005F50D0" w:rsidRPr="005F50D0" w:rsidRDefault="005F50D0" w:rsidP="005F50D0">
            <w:pPr>
              <w:spacing w:after="0" w:line="240" w:lineRule="auto"/>
              <w:rPr>
                <w:ins w:id="6104" w:author="Gladiator Gladiator" w:date="2018-06-01T17:02:00Z"/>
                <w:rFonts w:ascii="Calibri" w:eastAsia="Times New Roman" w:hAnsi="Calibri" w:cs="Calibri"/>
                <w:color w:val="000000"/>
              </w:rPr>
            </w:pPr>
            <w:ins w:id="6105" w:author="Gladiator Gladiator" w:date="2018-06-01T17:02:00Z">
              <w:r w:rsidRPr="005F50D0">
                <w:rPr>
                  <w:rFonts w:ascii="Calibri" w:eastAsia="Times New Roman" w:hAnsi="Calibri" w:cs="Calibri"/>
                  <w:color w:val="000000"/>
                </w:rPr>
                <w:t>relaxing</w:t>
              </w:r>
            </w:ins>
          </w:p>
        </w:tc>
        <w:tc>
          <w:tcPr>
            <w:tcW w:w="911" w:type="dxa"/>
            <w:tcBorders>
              <w:top w:val="single" w:sz="4" w:space="0" w:color="F4B084"/>
              <w:left w:val="nil"/>
              <w:bottom w:val="single" w:sz="4" w:space="0" w:color="F4B084"/>
              <w:right w:val="nil"/>
            </w:tcBorders>
            <w:shd w:val="clear" w:color="FCE4D6" w:fill="FCE4D6"/>
            <w:noWrap/>
            <w:vAlign w:val="bottom"/>
            <w:hideMark/>
            <w:tcPrChange w:id="6106" w:author="Gladiator Gladiator" w:date="2018-06-01T17:02:00Z">
              <w:tcPr>
                <w:tcW w:w="1080" w:type="dxa"/>
                <w:gridSpan w:val="2"/>
                <w:tcBorders>
                  <w:top w:val="single" w:sz="4" w:space="0" w:color="F4B084"/>
                  <w:left w:val="nil"/>
                  <w:bottom w:val="single" w:sz="4" w:space="0" w:color="F4B084"/>
                  <w:right w:val="nil"/>
                </w:tcBorders>
                <w:shd w:val="clear" w:color="FCE4D6" w:fill="FCE4D6"/>
                <w:noWrap/>
                <w:vAlign w:val="bottom"/>
                <w:hideMark/>
              </w:tcPr>
            </w:tcPrChange>
          </w:tcPr>
          <w:p w14:paraId="6B4BAE20" w14:textId="77777777" w:rsidR="005F50D0" w:rsidRPr="005F50D0" w:rsidRDefault="005F50D0" w:rsidP="005F50D0">
            <w:pPr>
              <w:spacing w:after="0" w:line="240" w:lineRule="auto"/>
              <w:jc w:val="right"/>
              <w:rPr>
                <w:ins w:id="6107" w:author="Gladiator Gladiator" w:date="2018-06-01T17:02:00Z"/>
                <w:rFonts w:ascii="Calibri" w:eastAsia="Times New Roman" w:hAnsi="Calibri" w:cs="Calibri"/>
                <w:color w:val="000000"/>
              </w:rPr>
            </w:pPr>
            <w:ins w:id="6108" w:author="Gladiator Gladiator" w:date="2018-06-01T17:02:00Z">
              <w:r w:rsidRPr="005F50D0">
                <w:rPr>
                  <w:rFonts w:ascii="Calibri" w:eastAsia="Times New Roman" w:hAnsi="Calibri" w:cs="Calibri"/>
                  <w:color w:val="000000"/>
                </w:rPr>
                <w:t>0.428</w:t>
              </w:r>
            </w:ins>
          </w:p>
        </w:tc>
        <w:tc>
          <w:tcPr>
            <w:tcW w:w="990" w:type="dxa"/>
            <w:tcBorders>
              <w:top w:val="single" w:sz="4" w:space="0" w:color="F4B084"/>
              <w:left w:val="nil"/>
              <w:bottom w:val="single" w:sz="4" w:space="0" w:color="F4B084"/>
              <w:right w:val="nil"/>
            </w:tcBorders>
            <w:shd w:val="clear" w:color="FCE4D6" w:fill="FCE4D6"/>
            <w:noWrap/>
            <w:vAlign w:val="bottom"/>
            <w:hideMark/>
            <w:tcPrChange w:id="6109"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5163EE7F" w14:textId="77777777" w:rsidR="005F50D0" w:rsidRPr="005F50D0" w:rsidRDefault="005F50D0" w:rsidP="005F50D0">
            <w:pPr>
              <w:spacing w:after="0" w:line="240" w:lineRule="auto"/>
              <w:jc w:val="right"/>
              <w:rPr>
                <w:ins w:id="6110" w:author="Gladiator Gladiator" w:date="2018-06-01T17:02:00Z"/>
                <w:rFonts w:ascii="Calibri" w:eastAsia="Times New Roman" w:hAnsi="Calibri" w:cs="Calibri"/>
                <w:color w:val="000000"/>
              </w:rPr>
            </w:pPr>
            <w:ins w:id="6111" w:author="Gladiator Gladiator" w:date="2018-06-01T17:02:00Z">
              <w:r w:rsidRPr="005F50D0">
                <w:rPr>
                  <w:rFonts w:ascii="Calibri" w:eastAsia="Times New Roman" w:hAnsi="Calibri" w:cs="Calibri"/>
                  <w:color w:val="000000"/>
                </w:rPr>
                <w:t>0.197</w:t>
              </w:r>
            </w:ins>
          </w:p>
        </w:tc>
        <w:tc>
          <w:tcPr>
            <w:tcW w:w="990" w:type="dxa"/>
            <w:tcBorders>
              <w:top w:val="single" w:sz="4" w:space="0" w:color="F4B084"/>
              <w:left w:val="nil"/>
              <w:bottom w:val="single" w:sz="4" w:space="0" w:color="F4B084"/>
              <w:right w:val="nil"/>
            </w:tcBorders>
            <w:shd w:val="clear" w:color="FCE4D6" w:fill="FCE4D6"/>
            <w:noWrap/>
            <w:vAlign w:val="bottom"/>
            <w:hideMark/>
            <w:tcPrChange w:id="6112" w:author="Gladiator Gladiator" w:date="2018-06-01T17:02:00Z">
              <w:tcPr>
                <w:tcW w:w="1002" w:type="dxa"/>
                <w:tcBorders>
                  <w:top w:val="single" w:sz="4" w:space="0" w:color="F4B084"/>
                  <w:left w:val="nil"/>
                  <w:bottom w:val="single" w:sz="4" w:space="0" w:color="F4B084"/>
                  <w:right w:val="nil"/>
                </w:tcBorders>
                <w:shd w:val="clear" w:color="FCE4D6" w:fill="FCE4D6"/>
                <w:noWrap/>
                <w:vAlign w:val="bottom"/>
                <w:hideMark/>
              </w:tcPr>
            </w:tcPrChange>
          </w:tcPr>
          <w:p w14:paraId="01C15522" w14:textId="77777777" w:rsidR="005F50D0" w:rsidRPr="005F50D0" w:rsidRDefault="005F50D0" w:rsidP="005F50D0">
            <w:pPr>
              <w:spacing w:after="0" w:line="240" w:lineRule="auto"/>
              <w:jc w:val="right"/>
              <w:rPr>
                <w:ins w:id="6113" w:author="Gladiator Gladiator" w:date="2018-06-01T17:02:00Z"/>
                <w:rFonts w:ascii="Calibri" w:eastAsia="Times New Roman" w:hAnsi="Calibri" w:cs="Calibri"/>
                <w:color w:val="000000"/>
              </w:rPr>
            </w:pPr>
            <w:ins w:id="6114" w:author="Gladiator Gladiator" w:date="2018-06-01T17:02:00Z">
              <w:r w:rsidRPr="005F50D0">
                <w:rPr>
                  <w:rFonts w:ascii="Calibri" w:eastAsia="Times New Roman" w:hAnsi="Calibri" w:cs="Calibri"/>
                  <w:color w:val="000000"/>
                </w:rPr>
                <w:t>0.197</w:t>
              </w:r>
            </w:ins>
          </w:p>
        </w:tc>
        <w:tc>
          <w:tcPr>
            <w:tcW w:w="990" w:type="dxa"/>
            <w:tcBorders>
              <w:top w:val="single" w:sz="4" w:space="0" w:color="F4B084"/>
              <w:left w:val="nil"/>
              <w:bottom w:val="single" w:sz="4" w:space="0" w:color="F4B084"/>
              <w:right w:val="nil"/>
            </w:tcBorders>
            <w:shd w:val="clear" w:color="FCE4D6" w:fill="FCE4D6"/>
            <w:noWrap/>
            <w:vAlign w:val="bottom"/>
            <w:hideMark/>
            <w:tcPrChange w:id="6115" w:author="Gladiator Gladiator" w:date="2018-06-01T17:02:00Z">
              <w:tcPr>
                <w:tcW w:w="884" w:type="dxa"/>
                <w:tcBorders>
                  <w:top w:val="single" w:sz="4" w:space="0" w:color="F4B084"/>
                  <w:left w:val="nil"/>
                  <w:bottom w:val="single" w:sz="4" w:space="0" w:color="F4B084"/>
                  <w:right w:val="nil"/>
                </w:tcBorders>
                <w:shd w:val="clear" w:color="FCE4D6" w:fill="FCE4D6"/>
                <w:noWrap/>
                <w:vAlign w:val="bottom"/>
                <w:hideMark/>
              </w:tcPr>
            </w:tcPrChange>
          </w:tcPr>
          <w:p w14:paraId="70EBA867" w14:textId="77777777" w:rsidR="005F50D0" w:rsidRPr="005F50D0" w:rsidRDefault="005F50D0" w:rsidP="005F50D0">
            <w:pPr>
              <w:spacing w:after="0" w:line="240" w:lineRule="auto"/>
              <w:jc w:val="right"/>
              <w:rPr>
                <w:ins w:id="6116" w:author="Gladiator Gladiator" w:date="2018-06-01T17:02:00Z"/>
                <w:rFonts w:ascii="Calibri" w:eastAsia="Times New Roman" w:hAnsi="Calibri" w:cs="Calibri"/>
                <w:color w:val="000000"/>
              </w:rPr>
            </w:pPr>
            <w:ins w:id="6117" w:author="Gladiator Gladiator" w:date="2018-06-01T17:02:00Z">
              <w:r w:rsidRPr="005F50D0">
                <w:rPr>
                  <w:rFonts w:ascii="Calibri" w:eastAsia="Times New Roman" w:hAnsi="Calibri" w:cs="Calibri"/>
                  <w:color w:val="000000"/>
                </w:rPr>
                <w:t>0.110</w:t>
              </w:r>
            </w:ins>
          </w:p>
        </w:tc>
        <w:tc>
          <w:tcPr>
            <w:tcW w:w="990" w:type="dxa"/>
            <w:tcBorders>
              <w:top w:val="single" w:sz="4" w:space="0" w:color="F4B084"/>
              <w:left w:val="nil"/>
              <w:bottom w:val="single" w:sz="4" w:space="0" w:color="F4B084"/>
              <w:right w:val="nil"/>
            </w:tcBorders>
            <w:shd w:val="clear" w:color="FCE4D6" w:fill="FCE4D6"/>
            <w:noWrap/>
            <w:vAlign w:val="bottom"/>
            <w:hideMark/>
            <w:tcPrChange w:id="6118" w:author="Gladiator Gladiator" w:date="2018-06-01T17:02:00Z">
              <w:tcPr>
                <w:tcW w:w="864" w:type="dxa"/>
                <w:tcBorders>
                  <w:top w:val="single" w:sz="4" w:space="0" w:color="F4B084"/>
                  <w:left w:val="nil"/>
                  <w:bottom w:val="single" w:sz="4" w:space="0" w:color="F4B084"/>
                  <w:right w:val="nil"/>
                </w:tcBorders>
                <w:shd w:val="clear" w:color="FCE4D6" w:fill="FCE4D6"/>
                <w:noWrap/>
                <w:vAlign w:val="bottom"/>
                <w:hideMark/>
              </w:tcPr>
            </w:tcPrChange>
          </w:tcPr>
          <w:p w14:paraId="1BA87A53" w14:textId="77777777" w:rsidR="005F50D0" w:rsidRPr="005F50D0" w:rsidRDefault="005F50D0" w:rsidP="005F50D0">
            <w:pPr>
              <w:spacing w:after="0" w:line="240" w:lineRule="auto"/>
              <w:jc w:val="right"/>
              <w:rPr>
                <w:ins w:id="6119" w:author="Gladiator Gladiator" w:date="2018-06-01T17:02:00Z"/>
                <w:rFonts w:ascii="Calibri" w:eastAsia="Times New Roman" w:hAnsi="Calibri" w:cs="Calibri"/>
                <w:color w:val="000000"/>
              </w:rPr>
            </w:pPr>
            <w:ins w:id="6120" w:author="Gladiator Gladiator" w:date="2018-06-01T17:02:00Z">
              <w:r w:rsidRPr="005F50D0">
                <w:rPr>
                  <w:rFonts w:ascii="Calibri" w:eastAsia="Times New Roman" w:hAnsi="Calibri" w:cs="Calibri"/>
                  <w:color w:val="000000"/>
                </w:rPr>
                <w:t>0.121</w:t>
              </w:r>
            </w:ins>
          </w:p>
        </w:tc>
        <w:tc>
          <w:tcPr>
            <w:tcW w:w="1296" w:type="dxa"/>
            <w:tcBorders>
              <w:top w:val="single" w:sz="4" w:space="0" w:color="F4B084"/>
              <w:left w:val="nil"/>
              <w:bottom w:val="single" w:sz="4" w:space="0" w:color="F4B084"/>
              <w:right w:val="single" w:sz="4" w:space="0" w:color="F4B084"/>
            </w:tcBorders>
            <w:shd w:val="clear" w:color="FCE4D6" w:fill="FCE4D6"/>
            <w:noWrap/>
            <w:vAlign w:val="bottom"/>
            <w:hideMark/>
            <w:tcPrChange w:id="6121" w:author="Gladiator Gladiator" w:date="2018-06-01T17:02:00Z">
              <w:tcPr>
                <w:tcW w:w="1198"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296972C8" w14:textId="77777777" w:rsidR="005F50D0" w:rsidRPr="005F50D0" w:rsidRDefault="005F50D0" w:rsidP="005F50D0">
            <w:pPr>
              <w:spacing w:after="0" w:line="240" w:lineRule="auto"/>
              <w:jc w:val="right"/>
              <w:rPr>
                <w:ins w:id="6122" w:author="Gladiator Gladiator" w:date="2018-06-01T17:02:00Z"/>
                <w:rFonts w:ascii="Calibri" w:eastAsia="Times New Roman" w:hAnsi="Calibri" w:cs="Calibri"/>
                <w:color w:val="000000"/>
              </w:rPr>
            </w:pPr>
            <w:ins w:id="6123" w:author="Gladiator Gladiator" w:date="2018-06-01T17:02:00Z">
              <w:r w:rsidRPr="005F50D0">
                <w:rPr>
                  <w:rFonts w:ascii="Calibri" w:eastAsia="Times New Roman" w:hAnsi="Calibri" w:cs="Calibri"/>
                  <w:color w:val="000000"/>
                </w:rPr>
                <w:t>0.211</w:t>
              </w:r>
            </w:ins>
          </w:p>
        </w:tc>
      </w:tr>
      <w:tr w:rsidR="005F50D0" w:rsidRPr="005F50D0" w14:paraId="108526A4" w14:textId="77777777" w:rsidTr="005F50D0">
        <w:trPr>
          <w:trHeight w:val="276"/>
          <w:ins w:id="6124" w:author="Gladiator Gladiator" w:date="2018-06-01T17:02:00Z"/>
          <w:trPrChange w:id="6125"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auto" w:fill="auto"/>
            <w:noWrap/>
            <w:vAlign w:val="bottom"/>
            <w:hideMark/>
            <w:tcPrChange w:id="6126" w:author="Gladiator Gladiator" w:date="2018-06-01T17:02:00Z">
              <w:tcPr>
                <w:tcW w:w="1905"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3F250D70" w14:textId="77777777" w:rsidR="005F50D0" w:rsidRPr="005F50D0" w:rsidRDefault="005F50D0" w:rsidP="005F50D0">
            <w:pPr>
              <w:spacing w:after="0" w:line="240" w:lineRule="auto"/>
              <w:rPr>
                <w:ins w:id="6127" w:author="Gladiator Gladiator" w:date="2018-06-01T17:02:00Z"/>
                <w:rFonts w:ascii="Calibri" w:eastAsia="Times New Roman" w:hAnsi="Calibri" w:cs="Calibri"/>
                <w:color w:val="000000"/>
              </w:rPr>
            </w:pPr>
            <w:ins w:id="6128" w:author="Gladiator Gladiator" w:date="2018-06-01T17:02:00Z">
              <w:r w:rsidRPr="005F50D0">
                <w:rPr>
                  <w:rFonts w:ascii="Calibri" w:eastAsia="Times New Roman" w:hAnsi="Calibri" w:cs="Calibri"/>
                  <w:color w:val="000000"/>
                </w:rPr>
                <w:t>User 4</w:t>
              </w:r>
            </w:ins>
          </w:p>
        </w:tc>
        <w:tc>
          <w:tcPr>
            <w:tcW w:w="1139" w:type="dxa"/>
            <w:tcBorders>
              <w:top w:val="single" w:sz="4" w:space="0" w:color="F4B084"/>
              <w:left w:val="nil"/>
              <w:bottom w:val="single" w:sz="4" w:space="0" w:color="F4B084"/>
              <w:right w:val="nil"/>
            </w:tcBorders>
            <w:shd w:val="clear" w:color="auto" w:fill="auto"/>
            <w:noWrap/>
            <w:vAlign w:val="bottom"/>
            <w:hideMark/>
            <w:tcPrChange w:id="6129" w:author="Gladiator Gladiator" w:date="2018-06-01T17:02:00Z">
              <w:tcPr>
                <w:tcW w:w="1139" w:type="dxa"/>
                <w:tcBorders>
                  <w:top w:val="single" w:sz="4" w:space="0" w:color="F4B084"/>
                  <w:left w:val="nil"/>
                  <w:bottom w:val="single" w:sz="4" w:space="0" w:color="F4B084"/>
                  <w:right w:val="nil"/>
                </w:tcBorders>
                <w:shd w:val="clear" w:color="auto" w:fill="auto"/>
                <w:noWrap/>
                <w:vAlign w:val="bottom"/>
                <w:hideMark/>
              </w:tcPr>
            </w:tcPrChange>
          </w:tcPr>
          <w:p w14:paraId="0B81680B" w14:textId="77777777" w:rsidR="005F50D0" w:rsidRPr="005F50D0" w:rsidRDefault="005F50D0" w:rsidP="005F50D0">
            <w:pPr>
              <w:spacing w:after="0" w:line="240" w:lineRule="auto"/>
              <w:rPr>
                <w:ins w:id="6130" w:author="Gladiator Gladiator" w:date="2018-06-01T17:02:00Z"/>
                <w:rFonts w:ascii="Calibri" w:eastAsia="Times New Roman" w:hAnsi="Calibri" w:cs="Calibri"/>
                <w:color w:val="000000"/>
              </w:rPr>
            </w:pPr>
            <w:ins w:id="6131" w:author="Gladiator Gladiator" w:date="2018-06-01T17:02:00Z">
              <w:r w:rsidRPr="005F50D0">
                <w:rPr>
                  <w:rFonts w:ascii="Calibri" w:eastAsia="Times New Roman" w:hAnsi="Calibri" w:cs="Calibri"/>
                  <w:color w:val="000000"/>
                </w:rPr>
                <w:t>testing</w:t>
              </w:r>
            </w:ins>
          </w:p>
        </w:tc>
        <w:tc>
          <w:tcPr>
            <w:tcW w:w="911" w:type="dxa"/>
            <w:tcBorders>
              <w:top w:val="single" w:sz="4" w:space="0" w:color="F4B084"/>
              <w:left w:val="nil"/>
              <w:bottom w:val="single" w:sz="4" w:space="0" w:color="F4B084"/>
              <w:right w:val="nil"/>
            </w:tcBorders>
            <w:shd w:val="clear" w:color="auto" w:fill="auto"/>
            <w:noWrap/>
            <w:vAlign w:val="bottom"/>
            <w:hideMark/>
            <w:tcPrChange w:id="6132" w:author="Gladiator Gladiator" w:date="2018-06-01T17:02:00Z">
              <w:tcPr>
                <w:tcW w:w="911" w:type="dxa"/>
                <w:tcBorders>
                  <w:top w:val="single" w:sz="4" w:space="0" w:color="F4B084"/>
                  <w:left w:val="nil"/>
                  <w:bottom w:val="single" w:sz="4" w:space="0" w:color="F4B084"/>
                  <w:right w:val="nil"/>
                </w:tcBorders>
                <w:shd w:val="clear" w:color="auto" w:fill="auto"/>
                <w:noWrap/>
                <w:vAlign w:val="bottom"/>
                <w:hideMark/>
              </w:tcPr>
            </w:tcPrChange>
          </w:tcPr>
          <w:p w14:paraId="7E81261D" w14:textId="77777777" w:rsidR="005F50D0" w:rsidRPr="005F50D0" w:rsidRDefault="005F50D0" w:rsidP="005F50D0">
            <w:pPr>
              <w:spacing w:after="0" w:line="240" w:lineRule="auto"/>
              <w:jc w:val="right"/>
              <w:rPr>
                <w:ins w:id="6133" w:author="Gladiator Gladiator" w:date="2018-06-01T17:02:00Z"/>
                <w:rFonts w:ascii="Calibri" w:eastAsia="Times New Roman" w:hAnsi="Calibri" w:cs="Calibri"/>
                <w:color w:val="000000"/>
              </w:rPr>
            </w:pPr>
            <w:ins w:id="6134" w:author="Gladiator Gladiator" w:date="2018-06-01T17:02:00Z">
              <w:r w:rsidRPr="005F50D0">
                <w:rPr>
                  <w:rFonts w:ascii="Calibri" w:eastAsia="Times New Roman" w:hAnsi="Calibri" w:cs="Calibri"/>
                  <w:color w:val="000000"/>
                </w:rPr>
                <w:t>0.148</w:t>
              </w:r>
            </w:ins>
          </w:p>
        </w:tc>
        <w:tc>
          <w:tcPr>
            <w:tcW w:w="990" w:type="dxa"/>
            <w:tcBorders>
              <w:top w:val="single" w:sz="4" w:space="0" w:color="F4B084"/>
              <w:left w:val="nil"/>
              <w:bottom w:val="single" w:sz="4" w:space="0" w:color="F4B084"/>
              <w:right w:val="nil"/>
            </w:tcBorders>
            <w:shd w:val="clear" w:color="auto" w:fill="auto"/>
            <w:noWrap/>
            <w:vAlign w:val="bottom"/>
            <w:hideMark/>
            <w:tcPrChange w:id="6135" w:author="Gladiator Gladiator" w:date="2018-06-01T17:02:00Z">
              <w:tcPr>
                <w:tcW w:w="1308" w:type="dxa"/>
                <w:gridSpan w:val="2"/>
                <w:tcBorders>
                  <w:top w:val="single" w:sz="4" w:space="0" w:color="F4B084"/>
                  <w:left w:val="nil"/>
                  <w:bottom w:val="single" w:sz="4" w:space="0" w:color="F4B084"/>
                  <w:right w:val="nil"/>
                </w:tcBorders>
                <w:shd w:val="clear" w:color="auto" w:fill="auto"/>
                <w:noWrap/>
                <w:vAlign w:val="bottom"/>
                <w:hideMark/>
              </w:tcPr>
            </w:tcPrChange>
          </w:tcPr>
          <w:p w14:paraId="3BA0289C" w14:textId="77777777" w:rsidR="005F50D0" w:rsidRPr="005F50D0" w:rsidRDefault="005F50D0" w:rsidP="005F50D0">
            <w:pPr>
              <w:spacing w:after="0" w:line="240" w:lineRule="auto"/>
              <w:jc w:val="right"/>
              <w:rPr>
                <w:ins w:id="6136" w:author="Gladiator Gladiator" w:date="2018-06-01T17:02:00Z"/>
                <w:rFonts w:ascii="Calibri" w:eastAsia="Times New Roman" w:hAnsi="Calibri" w:cs="Calibri"/>
                <w:color w:val="000000"/>
              </w:rPr>
            </w:pPr>
            <w:ins w:id="6137" w:author="Gladiator Gladiator" w:date="2018-06-01T17:02:00Z">
              <w:r w:rsidRPr="005F50D0">
                <w:rPr>
                  <w:rFonts w:ascii="Calibri" w:eastAsia="Times New Roman" w:hAnsi="Calibri" w:cs="Calibri"/>
                  <w:color w:val="000000"/>
                </w:rPr>
                <w:t>0.018</w:t>
              </w:r>
            </w:ins>
          </w:p>
        </w:tc>
        <w:tc>
          <w:tcPr>
            <w:tcW w:w="990" w:type="dxa"/>
            <w:tcBorders>
              <w:top w:val="single" w:sz="4" w:space="0" w:color="F4B084"/>
              <w:left w:val="nil"/>
              <w:bottom w:val="single" w:sz="4" w:space="0" w:color="F4B084"/>
              <w:right w:val="nil"/>
            </w:tcBorders>
            <w:shd w:val="clear" w:color="auto" w:fill="auto"/>
            <w:noWrap/>
            <w:vAlign w:val="bottom"/>
            <w:hideMark/>
            <w:tcPrChange w:id="6138" w:author="Gladiator Gladiator" w:date="2018-06-01T17:02:00Z">
              <w:tcPr>
                <w:tcW w:w="1002" w:type="dxa"/>
                <w:tcBorders>
                  <w:top w:val="single" w:sz="4" w:space="0" w:color="F4B084"/>
                  <w:left w:val="nil"/>
                  <w:bottom w:val="single" w:sz="4" w:space="0" w:color="F4B084"/>
                  <w:right w:val="nil"/>
                </w:tcBorders>
                <w:shd w:val="clear" w:color="auto" w:fill="auto"/>
                <w:noWrap/>
                <w:vAlign w:val="bottom"/>
                <w:hideMark/>
              </w:tcPr>
            </w:tcPrChange>
          </w:tcPr>
          <w:p w14:paraId="0A42CF1A" w14:textId="77777777" w:rsidR="005F50D0" w:rsidRPr="005F50D0" w:rsidRDefault="005F50D0" w:rsidP="005F50D0">
            <w:pPr>
              <w:spacing w:after="0" w:line="240" w:lineRule="auto"/>
              <w:jc w:val="right"/>
              <w:rPr>
                <w:ins w:id="6139" w:author="Gladiator Gladiator" w:date="2018-06-01T17:02:00Z"/>
                <w:rFonts w:ascii="Calibri" w:eastAsia="Times New Roman" w:hAnsi="Calibri" w:cs="Calibri"/>
                <w:color w:val="000000"/>
              </w:rPr>
            </w:pPr>
            <w:ins w:id="6140" w:author="Gladiator Gladiator" w:date="2018-06-01T17:02:00Z">
              <w:r w:rsidRPr="005F50D0">
                <w:rPr>
                  <w:rFonts w:ascii="Calibri" w:eastAsia="Times New Roman" w:hAnsi="Calibri" w:cs="Calibri"/>
                  <w:color w:val="000000"/>
                </w:rPr>
                <w:t>0.045</w:t>
              </w:r>
            </w:ins>
          </w:p>
        </w:tc>
        <w:tc>
          <w:tcPr>
            <w:tcW w:w="990" w:type="dxa"/>
            <w:tcBorders>
              <w:top w:val="single" w:sz="4" w:space="0" w:color="F4B084"/>
              <w:left w:val="nil"/>
              <w:bottom w:val="single" w:sz="4" w:space="0" w:color="F4B084"/>
              <w:right w:val="nil"/>
            </w:tcBorders>
            <w:shd w:val="clear" w:color="auto" w:fill="auto"/>
            <w:noWrap/>
            <w:vAlign w:val="bottom"/>
            <w:hideMark/>
            <w:tcPrChange w:id="6141" w:author="Gladiator Gladiator" w:date="2018-06-01T17:02:00Z">
              <w:tcPr>
                <w:tcW w:w="884" w:type="dxa"/>
                <w:tcBorders>
                  <w:top w:val="single" w:sz="4" w:space="0" w:color="F4B084"/>
                  <w:left w:val="nil"/>
                  <w:bottom w:val="single" w:sz="4" w:space="0" w:color="F4B084"/>
                  <w:right w:val="nil"/>
                </w:tcBorders>
                <w:shd w:val="clear" w:color="auto" w:fill="auto"/>
                <w:noWrap/>
                <w:vAlign w:val="bottom"/>
                <w:hideMark/>
              </w:tcPr>
            </w:tcPrChange>
          </w:tcPr>
          <w:p w14:paraId="400FD789" w14:textId="77777777" w:rsidR="005F50D0" w:rsidRPr="005F50D0" w:rsidRDefault="005F50D0" w:rsidP="005F50D0">
            <w:pPr>
              <w:spacing w:after="0" w:line="240" w:lineRule="auto"/>
              <w:jc w:val="right"/>
              <w:rPr>
                <w:ins w:id="6142" w:author="Gladiator Gladiator" w:date="2018-06-01T17:02:00Z"/>
                <w:rFonts w:ascii="Calibri" w:eastAsia="Times New Roman" w:hAnsi="Calibri" w:cs="Calibri"/>
                <w:color w:val="000000"/>
              </w:rPr>
            </w:pPr>
            <w:ins w:id="6143" w:author="Gladiator Gladiator" w:date="2018-06-01T17:02:00Z">
              <w:r w:rsidRPr="005F50D0">
                <w:rPr>
                  <w:rFonts w:ascii="Calibri" w:eastAsia="Times New Roman" w:hAnsi="Calibri" w:cs="Calibri"/>
                  <w:color w:val="000000"/>
                </w:rPr>
                <w:t>0.015</w:t>
              </w:r>
            </w:ins>
          </w:p>
        </w:tc>
        <w:tc>
          <w:tcPr>
            <w:tcW w:w="990" w:type="dxa"/>
            <w:tcBorders>
              <w:top w:val="single" w:sz="4" w:space="0" w:color="F4B084"/>
              <w:left w:val="nil"/>
              <w:bottom w:val="single" w:sz="4" w:space="0" w:color="F4B084"/>
              <w:right w:val="nil"/>
            </w:tcBorders>
            <w:shd w:val="clear" w:color="auto" w:fill="auto"/>
            <w:noWrap/>
            <w:vAlign w:val="bottom"/>
            <w:hideMark/>
            <w:tcPrChange w:id="6144" w:author="Gladiator Gladiator" w:date="2018-06-01T17:02:00Z">
              <w:tcPr>
                <w:tcW w:w="864" w:type="dxa"/>
                <w:tcBorders>
                  <w:top w:val="single" w:sz="4" w:space="0" w:color="F4B084"/>
                  <w:left w:val="nil"/>
                  <w:bottom w:val="single" w:sz="4" w:space="0" w:color="F4B084"/>
                  <w:right w:val="nil"/>
                </w:tcBorders>
                <w:shd w:val="clear" w:color="auto" w:fill="auto"/>
                <w:noWrap/>
                <w:vAlign w:val="bottom"/>
                <w:hideMark/>
              </w:tcPr>
            </w:tcPrChange>
          </w:tcPr>
          <w:p w14:paraId="3ACC7A5D" w14:textId="77777777" w:rsidR="005F50D0" w:rsidRPr="005F50D0" w:rsidRDefault="005F50D0" w:rsidP="005F50D0">
            <w:pPr>
              <w:spacing w:after="0" w:line="240" w:lineRule="auto"/>
              <w:jc w:val="right"/>
              <w:rPr>
                <w:ins w:id="6145" w:author="Gladiator Gladiator" w:date="2018-06-01T17:02:00Z"/>
                <w:rFonts w:ascii="Calibri" w:eastAsia="Times New Roman" w:hAnsi="Calibri" w:cs="Calibri"/>
                <w:color w:val="000000"/>
              </w:rPr>
            </w:pPr>
            <w:ins w:id="6146" w:author="Gladiator Gladiator" w:date="2018-06-01T17:02:00Z">
              <w:r w:rsidRPr="005F50D0">
                <w:rPr>
                  <w:rFonts w:ascii="Calibri" w:eastAsia="Times New Roman" w:hAnsi="Calibri" w:cs="Calibri"/>
                  <w:color w:val="000000"/>
                </w:rPr>
                <w:t>0.005</w:t>
              </w:r>
            </w:ins>
          </w:p>
        </w:tc>
        <w:tc>
          <w:tcPr>
            <w:tcW w:w="1296" w:type="dxa"/>
            <w:tcBorders>
              <w:top w:val="single" w:sz="4" w:space="0" w:color="F4B084"/>
              <w:left w:val="nil"/>
              <w:bottom w:val="single" w:sz="4" w:space="0" w:color="F4B084"/>
              <w:right w:val="single" w:sz="4" w:space="0" w:color="F4B084"/>
            </w:tcBorders>
            <w:shd w:val="clear" w:color="auto" w:fill="auto"/>
            <w:noWrap/>
            <w:vAlign w:val="bottom"/>
            <w:hideMark/>
            <w:tcPrChange w:id="6147" w:author="Gladiator Gladiator" w:date="2018-06-01T17:02:00Z">
              <w:tcPr>
                <w:tcW w:w="1198"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517F0239" w14:textId="77777777" w:rsidR="005F50D0" w:rsidRPr="005F50D0" w:rsidRDefault="005F50D0" w:rsidP="005F50D0">
            <w:pPr>
              <w:spacing w:after="0" w:line="240" w:lineRule="auto"/>
              <w:jc w:val="right"/>
              <w:rPr>
                <w:ins w:id="6148" w:author="Gladiator Gladiator" w:date="2018-06-01T17:02:00Z"/>
                <w:rFonts w:ascii="Calibri" w:eastAsia="Times New Roman" w:hAnsi="Calibri" w:cs="Calibri"/>
                <w:color w:val="000000"/>
              </w:rPr>
            </w:pPr>
            <w:ins w:id="6149" w:author="Gladiator Gladiator" w:date="2018-06-01T17:02:00Z">
              <w:r w:rsidRPr="005F50D0">
                <w:rPr>
                  <w:rFonts w:ascii="Calibri" w:eastAsia="Times New Roman" w:hAnsi="Calibri" w:cs="Calibri"/>
                  <w:color w:val="000000"/>
                </w:rPr>
                <w:t>0.046</w:t>
              </w:r>
            </w:ins>
          </w:p>
        </w:tc>
      </w:tr>
      <w:tr w:rsidR="005F50D0" w:rsidRPr="005F50D0" w14:paraId="4EFFA261" w14:textId="77777777" w:rsidTr="005F50D0">
        <w:trPr>
          <w:trHeight w:val="276"/>
          <w:ins w:id="6150" w:author="Gladiator Gladiator" w:date="2018-06-01T17:02:00Z"/>
          <w:trPrChange w:id="6151"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FCE4D6" w:fill="FCE4D6"/>
            <w:noWrap/>
            <w:vAlign w:val="bottom"/>
            <w:hideMark/>
            <w:tcPrChange w:id="6152" w:author="Gladiator Gladiator" w:date="2018-06-01T17:02:00Z">
              <w:tcPr>
                <w:tcW w:w="190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5F282490" w14:textId="77777777" w:rsidR="005F50D0" w:rsidRPr="005F50D0" w:rsidRDefault="005F50D0" w:rsidP="005F50D0">
            <w:pPr>
              <w:spacing w:after="0" w:line="240" w:lineRule="auto"/>
              <w:rPr>
                <w:ins w:id="6153" w:author="Gladiator Gladiator" w:date="2018-06-01T17:02:00Z"/>
                <w:rFonts w:ascii="Calibri" w:eastAsia="Times New Roman" w:hAnsi="Calibri" w:cs="Calibri"/>
                <w:color w:val="000000"/>
              </w:rPr>
            </w:pPr>
            <w:ins w:id="6154" w:author="Gladiator Gladiator" w:date="2018-06-01T17:02:00Z">
              <w:r w:rsidRPr="005F50D0">
                <w:rPr>
                  <w:rFonts w:ascii="Calibri" w:eastAsia="Times New Roman" w:hAnsi="Calibri" w:cs="Calibri"/>
                  <w:color w:val="000000"/>
                </w:rPr>
                <w:t>User 5</w:t>
              </w:r>
            </w:ins>
          </w:p>
        </w:tc>
        <w:tc>
          <w:tcPr>
            <w:tcW w:w="1139" w:type="dxa"/>
            <w:tcBorders>
              <w:top w:val="single" w:sz="4" w:space="0" w:color="F4B084"/>
              <w:left w:val="nil"/>
              <w:bottom w:val="single" w:sz="4" w:space="0" w:color="F4B084"/>
              <w:right w:val="nil"/>
            </w:tcBorders>
            <w:shd w:val="clear" w:color="FCE4D6" w:fill="FCE4D6"/>
            <w:noWrap/>
            <w:vAlign w:val="bottom"/>
            <w:hideMark/>
            <w:tcPrChange w:id="6155"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220F90FD" w14:textId="77777777" w:rsidR="005F50D0" w:rsidRPr="005F50D0" w:rsidRDefault="005F50D0" w:rsidP="005F50D0">
            <w:pPr>
              <w:spacing w:after="0" w:line="240" w:lineRule="auto"/>
              <w:rPr>
                <w:ins w:id="6156" w:author="Gladiator Gladiator" w:date="2018-06-01T17:02:00Z"/>
                <w:rFonts w:ascii="Calibri" w:eastAsia="Times New Roman" w:hAnsi="Calibri" w:cs="Calibri"/>
                <w:color w:val="000000"/>
              </w:rPr>
            </w:pPr>
            <w:ins w:id="6157" w:author="Gladiator Gladiator" w:date="2018-06-01T17:02:00Z">
              <w:r w:rsidRPr="005F50D0">
                <w:rPr>
                  <w:rFonts w:ascii="Calibri" w:eastAsia="Times New Roman" w:hAnsi="Calibri" w:cs="Calibri"/>
                  <w:color w:val="000000"/>
                </w:rPr>
                <w:t>relaxing</w:t>
              </w:r>
            </w:ins>
          </w:p>
        </w:tc>
        <w:tc>
          <w:tcPr>
            <w:tcW w:w="911" w:type="dxa"/>
            <w:tcBorders>
              <w:top w:val="single" w:sz="4" w:space="0" w:color="F4B084"/>
              <w:left w:val="nil"/>
              <w:bottom w:val="single" w:sz="4" w:space="0" w:color="F4B084"/>
              <w:right w:val="nil"/>
            </w:tcBorders>
            <w:shd w:val="clear" w:color="FCE4D6" w:fill="FCE4D6"/>
            <w:noWrap/>
            <w:vAlign w:val="bottom"/>
            <w:hideMark/>
            <w:tcPrChange w:id="6158" w:author="Gladiator Gladiator" w:date="2018-06-01T17:02:00Z">
              <w:tcPr>
                <w:tcW w:w="1080" w:type="dxa"/>
                <w:gridSpan w:val="2"/>
                <w:tcBorders>
                  <w:top w:val="single" w:sz="4" w:space="0" w:color="F4B084"/>
                  <w:left w:val="nil"/>
                  <w:bottom w:val="single" w:sz="4" w:space="0" w:color="F4B084"/>
                  <w:right w:val="nil"/>
                </w:tcBorders>
                <w:shd w:val="clear" w:color="FCE4D6" w:fill="FCE4D6"/>
                <w:noWrap/>
                <w:vAlign w:val="bottom"/>
                <w:hideMark/>
              </w:tcPr>
            </w:tcPrChange>
          </w:tcPr>
          <w:p w14:paraId="4A3A0A3C" w14:textId="77777777" w:rsidR="005F50D0" w:rsidRPr="005F50D0" w:rsidRDefault="005F50D0" w:rsidP="005F50D0">
            <w:pPr>
              <w:spacing w:after="0" w:line="240" w:lineRule="auto"/>
              <w:jc w:val="right"/>
              <w:rPr>
                <w:ins w:id="6159" w:author="Gladiator Gladiator" w:date="2018-06-01T17:02:00Z"/>
                <w:rFonts w:ascii="Calibri" w:eastAsia="Times New Roman" w:hAnsi="Calibri" w:cs="Calibri"/>
                <w:color w:val="000000"/>
              </w:rPr>
            </w:pPr>
            <w:ins w:id="6160" w:author="Gladiator Gladiator" w:date="2018-06-01T17:02:00Z">
              <w:r w:rsidRPr="005F50D0">
                <w:rPr>
                  <w:rFonts w:ascii="Calibri" w:eastAsia="Times New Roman" w:hAnsi="Calibri" w:cs="Calibri"/>
                  <w:color w:val="000000"/>
                </w:rPr>
                <w:t>0.745</w:t>
              </w:r>
            </w:ins>
          </w:p>
        </w:tc>
        <w:tc>
          <w:tcPr>
            <w:tcW w:w="990" w:type="dxa"/>
            <w:tcBorders>
              <w:top w:val="single" w:sz="4" w:space="0" w:color="F4B084"/>
              <w:left w:val="nil"/>
              <w:bottom w:val="single" w:sz="4" w:space="0" w:color="F4B084"/>
              <w:right w:val="nil"/>
            </w:tcBorders>
            <w:shd w:val="clear" w:color="FCE4D6" w:fill="FCE4D6"/>
            <w:noWrap/>
            <w:vAlign w:val="bottom"/>
            <w:hideMark/>
            <w:tcPrChange w:id="6161"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2FA76ED9" w14:textId="77777777" w:rsidR="005F50D0" w:rsidRPr="005F50D0" w:rsidRDefault="005F50D0" w:rsidP="005F50D0">
            <w:pPr>
              <w:spacing w:after="0" w:line="240" w:lineRule="auto"/>
              <w:jc w:val="right"/>
              <w:rPr>
                <w:ins w:id="6162" w:author="Gladiator Gladiator" w:date="2018-06-01T17:02:00Z"/>
                <w:rFonts w:ascii="Calibri" w:eastAsia="Times New Roman" w:hAnsi="Calibri" w:cs="Calibri"/>
                <w:color w:val="000000"/>
              </w:rPr>
            </w:pPr>
            <w:ins w:id="6163" w:author="Gladiator Gladiator" w:date="2018-06-01T17:02:00Z">
              <w:r w:rsidRPr="005F50D0">
                <w:rPr>
                  <w:rFonts w:ascii="Calibri" w:eastAsia="Times New Roman" w:hAnsi="Calibri" w:cs="Calibri"/>
                  <w:color w:val="000000"/>
                </w:rPr>
                <w:t>0.335</w:t>
              </w:r>
            </w:ins>
          </w:p>
        </w:tc>
        <w:tc>
          <w:tcPr>
            <w:tcW w:w="990" w:type="dxa"/>
            <w:tcBorders>
              <w:top w:val="single" w:sz="4" w:space="0" w:color="F4B084"/>
              <w:left w:val="nil"/>
              <w:bottom w:val="single" w:sz="4" w:space="0" w:color="F4B084"/>
              <w:right w:val="nil"/>
            </w:tcBorders>
            <w:shd w:val="clear" w:color="FCE4D6" w:fill="FCE4D6"/>
            <w:noWrap/>
            <w:vAlign w:val="bottom"/>
            <w:hideMark/>
            <w:tcPrChange w:id="6164" w:author="Gladiator Gladiator" w:date="2018-06-01T17:02:00Z">
              <w:tcPr>
                <w:tcW w:w="1002" w:type="dxa"/>
                <w:tcBorders>
                  <w:top w:val="single" w:sz="4" w:space="0" w:color="F4B084"/>
                  <w:left w:val="nil"/>
                  <w:bottom w:val="single" w:sz="4" w:space="0" w:color="F4B084"/>
                  <w:right w:val="nil"/>
                </w:tcBorders>
                <w:shd w:val="clear" w:color="FCE4D6" w:fill="FCE4D6"/>
                <w:noWrap/>
                <w:vAlign w:val="bottom"/>
                <w:hideMark/>
              </w:tcPr>
            </w:tcPrChange>
          </w:tcPr>
          <w:p w14:paraId="45544682" w14:textId="77777777" w:rsidR="005F50D0" w:rsidRPr="005F50D0" w:rsidRDefault="005F50D0" w:rsidP="005F50D0">
            <w:pPr>
              <w:spacing w:after="0" w:line="240" w:lineRule="auto"/>
              <w:jc w:val="right"/>
              <w:rPr>
                <w:ins w:id="6165" w:author="Gladiator Gladiator" w:date="2018-06-01T17:02:00Z"/>
                <w:rFonts w:ascii="Calibri" w:eastAsia="Times New Roman" w:hAnsi="Calibri" w:cs="Calibri"/>
                <w:color w:val="000000"/>
              </w:rPr>
            </w:pPr>
            <w:ins w:id="6166" w:author="Gladiator Gladiator" w:date="2018-06-01T17:02:00Z">
              <w:r w:rsidRPr="005F50D0">
                <w:rPr>
                  <w:rFonts w:ascii="Calibri" w:eastAsia="Times New Roman" w:hAnsi="Calibri" w:cs="Calibri"/>
                  <w:color w:val="000000"/>
                </w:rPr>
                <w:t>0.323</w:t>
              </w:r>
            </w:ins>
          </w:p>
        </w:tc>
        <w:tc>
          <w:tcPr>
            <w:tcW w:w="990" w:type="dxa"/>
            <w:tcBorders>
              <w:top w:val="single" w:sz="4" w:space="0" w:color="F4B084"/>
              <w:left w:val="nil"/>
              <w:bottom w:val="single" w:sz="4" w:space="0" w:color="F4B084"/>
              <w:right w:val="nil"/>
            </w:tcBorders>
            <w:shd w:val="clear" w:color="FCE4D6" w:fill="FCE4D6"/>
            <w:noWrap/>
            <w:vAlign w:val="bottom"/>
            <w:hideMark/>
            <w:tcPrChange w:id="6167" w:author="Gladiator Gladiator" w:date="2018-06-01T17:02:00Z">
              <w:tcPr>
                <w:tcW w:w="884" w:type="dxa"/>
                <w:tcBorders>
                  <w:top w:val="single" w:sz="4" w:space="0" w:color="F4B084"/>
                  <w:left w:val="nil"/>
                  <w:bottom w:val="single" w:sz="4" w:space="0" w:color="F4B084"/>
                  <w:right w:val="nil"/>
                </w:tcBorders>
                <w:shd w:val="clear" w:color="FCE4D6" w:fill="FCE4D6"/>
                <w:noWrap/>
                <w:vAlign w:val="bottom"/>
                <w:hideMark/>
              </w:tcPr>
            </w:tcPrChange>
          </w:tcPr>
          <w:p w14:paraId="4D21D499" w14:textId="77777777" w:rsidR="005F50D0" w:rsidRPr="005F50D0" w:rsidRDefault="005F50D0" w:rsidP="005F50D0">
            <w:pPr>
              <w:spacing w:after="0" w:line="240" w:lineRule="auto"/>
              <w:jc w:val="right"/>
              <w:rPr>
                <w:ins w:id="6168" w:author="Gladiator Gladiator" w:date="2018-06-01T17:02:00Z"/>
                <w:rFonts w:ascii="Calibri" w:eastAsia="Times New Roman" w:hAnsi="Calibri" w:cs="Calibri"/>
                <w:color w:val="000000"/>
              </w:rPr>
            </w:pPr>
            <w:ins w:id="6169" w:author="Gladiator Gladiator" w:date="2018-06-01T17:02:00Z">
              <w:r w:rsidRPr="005F50D0">
                <w:rPr>
                  <w:rFonts w:ascii="Calibri" w:eastAsia="Times New Roman" w:hAnsi="Calibri" w:cs="Calibri"/>
                  <w:color w:val="000000"/>
                </w:rPr>
                <w:t>0.165</w:t>
              </w:r>
            </w:ins>
          </w:p>
        </w:tc>
        <w:tc>
          <w:tcPr>
            <w:tcW w:w="990" w:type="dxa"/>
            <w:tcBorders>
              <w:top w:val="single" w:sz="4" w:space="0" w:color="F4B084"/>
              <w:left w:val="nil"/>
              <w:bottom w:val="single" w:sz="4" w:space="0" w:color="F4B084"/>
              <w:right w:val="nil"/>
            </w:tcBorders>
            <w:shd w:val="clear" w:color="FCE4D6" w:fill="FCE4D6"/>
            <w:noWrap/>
            <w:vAlign w:val="bottom"/>
            <w:hideMark/>
            <w:tcPrChange w:id="6170" w:author="Gladiator Gladiator" w:date="2018-06-01T17:02:00Z">
              <w:tcPr>
                <w:tcW w:w="864" w:type="dxa"/>
                <w:tcBorders>
                  <w:top w:val="single" w:sz="4" w:space="0" w:color="F4B084"/>
                  <w:left w:val="nil"/>
                  <w:bottom w:val="single" w:sz="4" w:space="0" w:color="F4B084"/>
                  <w:right w:val="nil"/>
                </w:tcBorders>
                <w:shd w:val="clear" w:color="FCE4D6" w:fill="FCE4D6"/>
                <w:noWrap/>
                <w:vAlign w:val="bottom"/>
                <w:hideMark/>
              </w:tcPr>
            </w:tcPrChange>
          </w:tcPr>
          <w:p w14:paraId="25E5D696" w14:textId="77777777" w:rsidR="005F50D0" w:rsidRPr="005F50D0" w:rsidRDefault="005F50D0" w:rsidP="005F50D0">
            <w:pPr>
              <w:spacing w:after="0" w:line="240" w:lineRule="auto"/>
              <w:jc w:val="right"/>
              <w:rPr>
                <w:ins w:id="6171" w:author="Gladiator Gladiator" w:date="2018-06-01T17:02:00Z"/>
                <w:rFonts w:ascii="Calibri" w:eastAsia="Times New Roman" w:hAnsi="Calibri" w:cs="Calibri"/>
                <w:color w:val="000000"/>
              </w:rPr>
            </w:pPr>
            <w:ins w:id="6172" w:author="Gladiator Gladiator" w:date="2018-06-01T17:02:00Z">
              <w:r w:rsidRPr="005F50D0">
                <w:rPr>
                  <w:rFonts w:ascii="Calibri" w:eastAsia="Times New Roman" w:hAnsi="Calibri" w:cs="Calibri"/>
                  <w:color w:val="000000"/>
                </w:rPr>
                <w:t>0.292</w:t>
              </w:r>
            </w:ins>
          </w:p>
        </w:tc>
        <w:tc>
          <w:tcPr>
            <w:tcW w:w="1296" w:type="dxa"/>
            <w:tcBorders>
              <w:top w:val="single" w:sz="4" w:space="0" w:color="F4B084"/>
              <w:left w:val="nil"/>
              <w:bottom w:val="single" w:sz="4" w:space="0" w:color="F4B084"/>
              <w:right w:val="single" w:sz="4" w:space="0" w:color="F4B084"/>
            </w:tcBorders>
            <w:shd w:val="clear" w:color="FCE4D6" w:fill="FCE4D6"/>
            <w:noWrap/>
            <w:vAlign w:val="bottom"/>
            <w:hideMark/>
            <w:tcPrChange w:id="6173" w:author="Gladiator Gladiator" w:date="2018-06-01T17:02:00Z">
              <w:tcPr>
                <w:tcW w:w="1198"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7D660CA2" w14:textId="77777777" w:rsidR="005F50D0" w:rsidRPr="005F50D0" w:rsidRDefault="005F50D0" w:rsidP="005F50D0">
            <w:pPr>
              <w:spacing w:after="0" w:line="240" w:lineRule="auto"/>
              <w:jc w:val="right"/>
              <w:rPr>
                <w:ins w:id="6174" w:author="Gladiator Gladiator" w:date="2018-06-01T17:02:00Z"/>
                <w:rFonts w:ascii="Calibri" w:eastAsia="Times New Roman" w:hAnsi="Calibri" w:cs="Calibri"/>
                <w:color w:val="000000"/>
              </w:rPr>
            </w:pPr>
            <w:ins w:id="6175" w:author="Gladiator Gladiator" w:date="2018-06-01T17:02:00Z">
              <w:r w:rsidRPr="005F50D0">
                <w:rPr>
                  <w:rFonts w:ascii="Calibri" w:eastAsia="Times New Roman" w:hAnsi="Calibri" w:cs="Calibri"/>
                  <w:color w:val="000000"/>
                </w:rPr>
                <w:t>0.372</w:t>
              </w:r>
            </w:ins>
          </w:p>
        </w:tc>
      </w:tr>
      <w:tr w:rsidR="005F50D0" w:rsidRPr="005F50D0" w14:paraId="65272E08" w14:textId="77777777" w:rsidTr="005F50D0">
        <w:trPr>
          <w:trHeight w:val="276"/>
          <w:ins w:id="6176" w:author="Gladiator Gladiator" w:date="2018-06-01T17:02:00Z"/>
          <w:trPrChange w:id="6177"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auto" w:fill="auto"/>
            <w:noWrap/>
            <w:vAlign w:val="bottom"/>
            <w:hideMark/>
            <w:tcPrChange w:id="6178" w:author="Gladiator Gladiator" w:date="2018-06-01T17:02:00Z">
              <w:tcPr>
                <w:tcW w:w="1905"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40054312" w14:textId="77777777" w:rsidR="005F50D0" w:rsidRPr="005F50D0" w:rsidRDefault="005F50D0" w:rsidP="005F50D0">
            <w:pPr>
              <w:spacing w:after="0" w:line="240" w:lineRule="auto"/>
              <w:rPr>
                <w:ins w:id="6179" w:author="Gladiator Gladiator" w:date="2018-06-01T17:02:00Z"/>
                <w:rFonts w:ascii="Calibri" w:eastAsia="Times New Roman" w:hAnsi="Calibri" w:cs="Calibri"/>
                <w:color w:val="000000"/>
              </w:rPr>
            </w:pPr>
            <w:ins w:id="6180" w:author="Gladiator Gladiator" w:date="2018-06-01T17:02:00Z">
              <w:r w:rsidRPr="005F50D0">
                <w:rPr>
                  <w:rFonts w:ascii="Calibri" w:eastAsia="Times New Roman" w:hAnsi="Calibri" w:cs="Calibri"/>
                  <w:color w:val="000000"/>
                </w:rPr>
                <w:t>User 5</w:t>
              </w:r>
            </w:ins>
          </w:p>
        </w:tc>
        <w:tc>
          <w:tcPr>
            <w:tcW w:w="1139" w:type="dxa"/>
            <w:tcBorders>
              <w:top w:val="single" w:sz="4" w:space="0" w:color="F4B084"/>
              <w:left w:val="nil"/>
              <w:bottom w:val="single" w:sz="4" w:space="0" w:color="F4B084"/>
              <w:right w:val="nil"/>
            </w:tcBorders>
            <w:shd w:val="clear" w:color="auto" w:fill="auto"/>
            <w:noWrap/>
            <w:vAlign w:val="bottom"/>
            <w:hideMark/>
            <w:tcPrChange w:id="6181" w:author="Gladiator Gladiator" w:date="2018-06-01T17:02:00Z">
              <w:tcPr>
                <w:tcW w:w="1139" w:type="dxa"/>
                <w:tcBorders>
                  <w:top w:val="single" w:sz="4" w:space="0" w:color="F4B084"/>
                  <w:left w:val="nil"/>
                  <w:bottom w:val="single" w:sz="4" w:space="0" w:color="F4B084"/>
                  <w:right w:val="nil"/>
                </w:tcBorders>
                <w:shd w:val="clear" w:color="auto" w:fill="auto"/>
                <w:noWrap/>
                <w:vAlign w:val="bottom"/>
                <w:hideMark/>
              </w:tcPr>
            </w:tcPrChange>
          </w:tcPr>
          <w:p w14:paraId="24EAEF98" w14:textId="77777777" w:rsidR="005F50D0" w:rsidRPr="005F50D0" w:rsidRDefault="005F50D0" w:rsidP="005F50D0">
            <w:pPr>
              <w:spacing w:after="0" w:line="240" w:lineRule="auto"/>
              <w:rPr>
                <w:ins w:id="6182" w:author="Gladiator Gladiator" w:date="2018-06-01T17:02:00Z"/>
                <w:rFonts w:ascii="Calibri" w:eastAsia="Times New Roman" w:hAnsi="Calibri" w:cs="Calibri"/>
                <w:color w:val="000000"/>
              </w:rPr>
            </w:pPr>
            <w:ins w:id="6183" w:author="Gladiator Gladiator" w:date="2018-06-01T17:02:00Z">
              <w:r w:rsidRPr="005F50D0">
                <w:rPr>
                  <w:rFonts w:ascii="Calibri" w:eastAsia="Times New Roman" w:hAnsi="Calibri" w:cs="Calibri"/>
                  <w:color w:val="000000"/>
                </w:rPr>
                <w:t>testing</w:t>
              </w:r>
            </w:ins>
          </w:p>
        </w:tc>
        <w:tc>
          <w:tcPr>
            <w:tcW w:w="911" w:type="dxa"/>
            <w:tcBorders>
              <w:top w:val="single" w:sz="4" w:space="0" w:color="F4B084"/>
              <w:left w:val="nil"/>
              <w:bottom w:val="single" w:sz="4" w:space="0" w:color="F4B084"/>
              <w:right w:val="nil"/>
            </w:tcBorders>
            <w:shd w:val="clear" w:color="auto" w:fill="auto"/>
            <w:noWrap/>
            <w:vAlign w:val="bottom"/>
            <w:hideMark/>
            <w:tcPrChange w:id="6184" w:author="Gladiator Gladiator" w:date="2018-06-01T17:02:00Z">
              <w:tcPr>
                <w:tcW w:w="911" w:type="dxa"/>
                <w:tcBorders>
                  <w:top w:val="single" w:sz="4" w:space="0" w:color="F4B084"/>
                  <w:left w:val="nil"/>
                  <w:bottom w:val="single" w:sz="4" w:space="0" w:color="F4B084"/>
                  <w:right w:val="nil"/>
                </w:tcBorders>
                <w:shd w:val="clear" w:color="auto" w:fill="auto"/>
                <w:noWrap/>
                <w:vAlign w:val="bottom"/>
                <w:hideMark/>
              </w:tcPr>
            </w:tcPrChange>
          </w:tcPr>
          <w:p w14:paraId="63F65CD4" w14:textId="77777777" w:rsidR="005F50D0" w:rsidRPr="005F50D0" w:rsidRDefault="005F50D0" w:rsidP="005F50D0">
            <w:pPr>
              <w:spacing w:after="0" w:line="240" w:lineRule="auto"/>
              <w:jc w:val="right"/>
              <w:rPr>
                <w:ins w:id="6185" w:author="Gladiator Gladiator" w:date="2018-06-01T17:02:00Z"/>
                <w:rFonts w:ascii="Calibri" w:eastAsia="Times New Roman" w:hAnsi="Calibri" w:cs="Calibri"/>
                <w:color w:val="000000"/>
              </w:rPr>
            </w:pPr>
            <w:ins w:id="6186" w:author="Gladiator Gladiator" w:date="2018-06-01T17:02:00Z">
              <w:r w:rsidRPr="005F50D0">
                <w:rPr>
                  <w:rFonts w:ascii="Calibri" w:eastAsia="Times New Roman" w:hAnsi="Calibri" w:cs="Calibri"/>
                  <w:color w:val="000000"/>
                </w:rPr>
                <w:t>0.253</w:t>
              </w:r>
            </w:ins>
          </w:p>
        </w:tc>
        <w:tc>
          <w:tcPr>
            <w:tcW w:w="990" w:type="dxa"/>
            <w:tcBorders>
              <w:top w:val="single" w:sz="4" w:space="0" w:color="F4B084"/>
              <w:left w:val="nil"/>
              <w:bottom w:val="single" w:sz="4" w:space="0" w:color="F4B084"/>
              <w:right w:val="nil"/>
            </w:tcBorders>
            <w:shd w:val="clear" w:color="auto" w:fill="auto"/>
            <w:noWrap/>
            <w:vAlign w:val="bottom"/>
            <w:hideMark/>
            <w:tcPrChange w:id="6187" w:author="Gladiator Gladiator" w:date="2018-06-01T17:02:00Z">
              <w:tcPr>
                <w:tcW w:w="1308" w:type="dxa"/>
                <w:gridSpan w:val="2"/>
                <w:tcBorders>
                  <w:top w:val="single" w:sz="4" w:space="0" w:color="F4B084"/>
                  <w:left w:val="nil"/>
                  <w:bottom w:val="single" w:sz="4" w:space="0" w:color="F4B084"/>
                  <w:right w:val="nil"/>
                </w:tcBorders>
                <w:shd w:val="clear" w:color="auto" w:fill="auto"/>
                <w:noWrap/>
                <w:vAlign w:val="bottom"/>
                <w:hideMark/>
              </w:tcPr>
            </w:tcPrChange>
          </w:tcPr>
          <w:p w14:paraId="7D541D35" w14:textId="77777777" w:rsidR="005F50D0" w:rsidRPr="005F50D0" w:rsidRDefault="005F50D0" w:rsidP="005F50D0">
            <w:pPr>
              <w:spacing w:after="0" w:line="240" w:lineRule="auto"/>
              <w:jc w:val="right"/>
              <w:rPr>
                <w:ins w:id="6188" w:author="Gladiator Gladiator" w:date="2018-06-01T17:02:00Z"/>
                <w:rFonts w:ascii="Calibri" w:eastAsia="Times New Roman" w:hAnsi="Calibri" w:cs="Calibri"/>
                <w:color w:val="000000"/>
              </w:rPr>
            </w:pPr>
            <w:ins w:id="6189" w:author="Gladiator Gladiator" w:date="2018-06-01T17:02:00Z">
              <w:r w:rsidRPr="005F50D0">
                <w:rPr>
                  <w:rFonts w:ascii="Calibri" w:eastAsia="Times New Roman" w:hAnsi="Calibri" w:cs="Calibri"/>
                  <w:color w:val="000000"/>
                </w:rPr>
                <w:t>0.274</w:t>
              </w:r>
            </w:ins>
          </w:p>
        </w:tc>
        <w:tc>
          <w:tcPr>
            <w:tcW w:w="990" w:type="dxa"/>
            <w:tcBorders>
              <w:top w:val="single" w:sz="4" w:space="0" w:color="F4B084"/>
              <w:left w:val="nil"/>
              <w:bottom w:val="single" w:sz="4" w:space="0" w:color="F4B084"/>
              <w:right w:val="nil"/>
            </w:tcBorders>
            <w:shd w:val="clear" w:color="auto" w:fill="auto"/>
            <w:noWrap/>
            <w:vAlign w:val="bottom"/>
            <w:hideMark/>
            <w:tcPrChange w:id="6190" w:author="Gladiator Gladiator" w:date="2018-06-01T17:02:00Z">
              <w:tcPr>
                <w:tcW w:w="1002" w:type="dxa"/>
                <w:tcBorders>
                  <w:top w:val="single" w:sz="4" w:space="0" w:color="F4B084"/>
                  <w:left w:val="nil"/>
                  <w:bottom w:val="single" w:sz="4" w:space="0" w:color="F4B084"/>
                  <w:right w:val="nil"/>
                </w:tcBorders>
                <w:shd w:val="clear" w:color="auto" w:fill="auto"/>
                <w:noWrap/>
                <w:vAlign w:val="bottom"/>
                <w:hideMark/>
              </w:tcPr>
            </w:tcPrChange>
          </w:tcPr>
          <w:p w14:paraId="1EF1858C" w14:textId="77777777" w:rsidR="005F50D0" w:rsidRPr="005F50D0" w:rsidRDefault="005F50D0" w:rsidP="005F50D0">
            <w:pPr>
              <w:spacing w:after="0" w:line="240" w:lineRule="auto"/>
              <w:jc w:val="right"/>
              <w:rPr>
                <w:ins w:id="6191" w:author="Gladiator Gladiator" w:date="2018-06-01T17:02:00Z"/>
                <w:rFonts w:ascii="Calibri" w:eastAsia="Times New Roman" w:hAnsi="Calibri" w:cs="Calibri"/>
                <w:color w:val="000000"/>
              </w:rPr>
            </w:pPr>
            <w:ins w:id="6192" w:author="Gladiator Gladiator" w:date="2018-06-01T17:02:00Z">
              <w:r w:rsidRPr="005F50D0">
                <w:rPr>
                  <w:rFonts w:ascii="Calibri" w:eastAsia="Times New Roman" w:hAnsi="Calibri" w:cs="Calibri"/>
                  <w:color w:val="000000"/>
                </w:rPr>
                <w:t>0.164</w:t>
              </w:r>
            </w:ins>
          </w:p>
        </w:tc>
        <w:tc>
          <w:tcPr>
            <w:tcW w:w="990" w:type="dxa"/>
            <w:tcBorders>
              <w:top w:val="single" w:sz="4" w:space="0" w:color="F4B084"/>
              <w:left w:val="nil"/>
              <w:bottom w:val="single" w:sz="4" w:space="0" w:color="F4B084"/>
              <w:right w:val="nil"/>
            </w:tcBorders>
            <w:shd w:val="clear" w:color="auto" w:fill="auto"/>
            <w:noWrap/>
            <w:vAlign w:val="bottom"/>
            <w:hideMark/>
            <w:tcPrChange w:id="6193" w:author="Gladiator Gladiator" w:date="2018-06-01T17:02:00Z">
              <w:tcPr>
                <w:tcW w:w="884" w:type="dxa"/>
                <w:tcBorders>
                  <w:top w:val="single" w:sz="4" w:space="0" w:color="F4B084"/>
                  <w:left w:val="nil"/>
                  <w:bottom w:val="single" w:sz="4" w:space="0" w:color="F4B084"/>
                  <w:right w:val="nil"/>
                </w:tcBorders>
                <w:shd w:val="clear" w:color="auto" w:fill="auto"/>
                <w:noWrap/>
                <w:vAlign w:val="bottom"/>
                <w:hideMark/>
              </w:tcPr>
            </w:tcPrChange>
          </w:tcPr>
          <w:p w14:paraId="329D191D" w14:textId="77777777" w:rsidR="005F50D0" w:rsidRPr="005F50D0" w:rsidRDefault="005F50D0" w:rsidP="005F50D0">
            <w:pPr>
              <w:spacing w:after="0" w:line="240" w:lineRule="auto"/>
              <w:jc w:val="right"/>
              <w:rPr>
                <w:ins w:id="6194" w:author="Gladiator Gladiator" w:date="2018-06-01T17:02:00Z"/>
                <w:rFonts w:ascii="Calibri" w:eastAsia="Times New Roman" w:hAnsi="Calibri" w:cs="Calibri"/>
                <w:color w:val="000000"/>
              </w:rPr>
            </w:pPr>
            <w:ins w:id="6195" w:author="Gladiator Gladiator" w:date="2018-06-01T17:02:00Z">
              <w:r w:rsidRPr="005F50D0">
                <w:rPr>
                  <w:rFonts w:ascii="Calibri" w:eastAsia="Times New Roman" w:hAnsi="Calibri" w:cs="Calibri"/>
                  <w:color w:val="000000"/>
                </w:rPr>
                <w:t>0.177</w:t>
              </w:r>
            </w:ins>
          </w:p>
        </w:tc>
        <w:tc>
          <w:tcPr>
            <w:tcW w:w="990" w:type="dxa"/>
            <w:tcBorders>
              <w:top w:val="single" w:sz="4" w:space="0" w:color="F4B084"/>
              <w:left w:val="nil"/>
              <w:bottom w:val="single" w:sz="4" w:space="0" w:color="F4B084"/>
              <w:right w:val="nil"/>
            </w:tcBorders>
            <w:shd w:val="clear" w:color="auto" w:fill="auto"/>
            <w:noWrap/>
            <w:vAlign w:val="bottom"/>
            <w:hideMark/>
            <w:tcPrChange w:id="6196" w:author="Gladiator Gladiator" w:date="2018-06-01T17:02:00Z">
              <w:tcPr>
                <w:tcW w:w="864" w:type="dxa"/>
                <w:tcBorders>
                  <w:top w:val="single" w:sz="4" w:space="0" w:color="F4B084"/>
                  <w:left w:val="nil"/>
                  <w:bottom w:val="single" w:sz="4" w:space="0" w:color="F4B084"/>
                  <w:right w:val="nil"/>
                </w:tcBorders>
                <w:shd w:val="clear" w:color="auto" w:fill="auto"/>
                <w:noWrap/>
                <w:vAlign w:val="bottom"/>
                <w:hideMark/>
              </w:tcPr>
            </w:tcPrChange>
          </w:tcPr>
          <w:p w14:paraId="4FD92B6D" w14:textId="77777777" w:rsidR="005F50D0" w:rsidRPr="005F50D0" w:rsidRDefault="005F50D0" w:rsidP="005F50D0">
            <w:pPr>
              <w:spacing w:after="0" w:line="240" w:lineRule="auto"/>
              <w:jc w:val="right"/>
              <w:rPr>
                <w:ins w:id="6197" w:author="Gladiator Gladiator" w:date="2018-06-01T17:02:00Z"/>
                <w:rFonts w:ascii="Calibri" w:eastAsia="Times New Roman" w:hAnsi="Calibri" w:cs="Calibri"/>
                <w:color w:val="000000"/>
              </w:rPr>
            </w:pPr>
            <w:ins w:id="6198" w:author="Gladiator Gladiator" w:date="2018-06-01T17:02:00Z">
              <w:r w:rsidRPr="005F50D0">
                <w:rPr>
                  <w:rFonts w:ascii="Calibri" w:eastAsia="Times New Roman" w:hAnsi="Calibri" w:cs="Calibri"/>
                  <w:color w:val="000000"/>
                </w:rPr>
                <w:t>0.209</w:t>
              </w:r>
            </w:ins>
          </w:p>
        </w:tc>
        <w:tc>
          <w:tcPr>
            <w:tcW w:w="1296" w:type="dxa"/>
            <w:tcBorders>
              <w:top w:val="single" w:sz="4" w:space="0" w:color="F4B084"/>
              <w:left w:val="nil"/>
              <w:bottom w:val="single" w:sz="4" w:space="0" w:color="F4B084"/>
              <w:right w:val="single" w:sz="4" w:space="0" w:color="F4B084"/>
            </w:tcBorders>
            <w:shd w:val="clear" w:color="auto" w:fill="auto"/>
            <w:noWrap/>
            <w:vAlign w:val="bottom"/>
            <w:hideMark/>
            <w:tcPrChange w:id="6199" w:author="Gladiator Gladiator" w:date="2018-06-01T17:02:00Z">
              <w:tcPr>
                <w:tcW w:w="1198"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5963CFC9" w14:textId="77777777" w:rsidR="005F50D0" w:rsidRPr="005F50D0" w:rsidRDefault="005F50D0" w:rsidP="005F50D0">
            <w:pPr>
              <w:spacing w:after="0" w:line="240" w:lineRule="auto"/>
              <w:jc w:val="right"/>
              <w:rPr>
                <w:ins w:id="6200" w:author="Gladiator Gladiator" w:date="2018-06-01T17:02:00Z"/>
                <w:rFonts w:ascii="Calibri" w:eastAsia="Times New Roman" w:hAnsi="Calibri" w:cs="Calibri"/>
                <w:color w:val="000000"/>
              </w:rPr>
            </w:pPr>
            <w:ins w:id="6201" w:author="Gladiator Gladiator" w:date="2018-06-01T17:02:00Z">
              <w:r w:rsidRPr="005F50D0">
                <w:rPr>
                  <w:rFonts w:ascii="Calibri" w:eastAsia="Times New Roman" w:hAnsi="Calibri" w:cs="Calibri"/>
                  <w:color w:val="000000"/>
                </w:rPr>
                <w:t>0.215</w:t>
              </w:r>
            </w:ins>
          </w:p>
        </w:tc>
      </w:tr>
      <w:tr w:rsidR="005F50D0" w:rsidRPr="005F50D0" w14:paraId="27A668C2" w14:textId="77777777" w:rsidTr="005F50D0">
        <w:trPr>
          <w:trHeight w:val="276"/>
          <w:ins w:id="6202" w:author="Gladiator Gladiator" w:date="2018-06-01T17:02:00Z"/>
          <w:trPrChange w:id="6203"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FCE4D6" w:fill="FCE4D6"/>
            <w:noWrap/>
            <w:vAlign w:val="bottom"/>
            <w:hideMark/>
            <w:tcPrChange w:id="6204" w:author="Gladiator Gladiator" w:date="2018-06-01T17:02:00Z">
              <w:tcPr>
                <w:tcW w:w="190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2B1DC4D8" w14:textId="77777777" w:rsidR="005F50D0" w:rsidRPr="005F50D0" w:rsidRDefault="005F50D0" w:rsidP="005F50D0">
            <w:pPr>
              <w:spacing w:after="0" w:line="240" w:lineRule="auto"/>
              <w:rPr>
                <w:ins w:id="6205" w:author="Gladiator Gladiator" w:date="2018-06-01T17:02:00Z"/>
                <w:rFonts w:ascii="Calibri" w:eastAsia="Times New Roman" w:hAnsi="Calibri" w:cs="Calibri"/>
                <w:color w:val="000000"/>
              </w:rPr>
            </w:pPr>
            <w:ins w:id="6206" w:author="Gladiator Gladiator" w:date="2018-06-01T17:02:00Z">
              <w:r w:rsidRPr="005F50D0">
                <w:rPr>
                  <w:rFonts w:ascii="Calibri" w:eastAsia="Times New Roman" w:hAnsi="Calibri" w:cs="Calibri"/>
                  <w:color w:val="000000"/>
                </w:rPr>
                <w:t>User 6</w:t>
              </w:r>
            </w:ins>
          </w:p>
        </w:tc>
        <w:tc>
          <w:tcPr>
            <w:tcW w:w="1139" w:type="dxa"/>
            <w:tcBorders>
              <w:top w:val="single" w:sz="4" w:space="0" w:color="F4B084"/>
              <w:left w:val="nil"/>
              <w:bottom w:val="single" w:sz="4" w:space="0" w:color="F4B084"/>
              <w:right w:val="nil"/>
            </w:tcBorders>
            <w:shd w:val="clear" w:color="FCE4D6" w:fill="FCE4D6"/>
            <w:noWrap/>
            <w:vAlign w:val="bottom"/>
            <w:hideMark/>
            <w:tcPrChange w:id="6207"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30156770" w14:textId="77777777" w:rsidR="005F50D0" w:rsidRPr="005F50D0" w:rsidRDefault="005F50D0" w:rsidP="005F50D0">
            <w:pPr>
              <w:spacing w:after="0" w:line="240" w:lineRule="auto"/>
              <w:rPr>
                <w:ins w:id="6208" w:author="Gladiator Gladiator" w:date="2018-06-01T17:02:00Z"/>
                <w:rFonts w:ascii="Calibri" w:eastAsia="Times New Roman" w:hAnsi="Calibri" w:cs="Calibri"/>
                <w:color w:val="000000"/>
              </w:rPr>
            </w:pPr>
            <w:ins w:id="6209" w:author="Gladiator Gladiator" w:date="2018-06-01T17:02:00Z">
              <w:r w:rsidRPr="005F50D0">
                <w:rPr>
                  <w:rFonts w:ascii="Calibri" w:eastAsia="Times New Roman" w:hAnsi="Calibri" w:cs="Calibri"/>
                  <w:color w:val="000000"/>
                </w:rPr>
                <w:t>relaxing</w:t>
              </w:r>
            </w:ins>
          </w:p>
        </w:tc>
        <w:tc>
          <w:tcPr>
            <w:tcW w:w="911" w:type="dxa"/>
            <w:tcBorders>
              <w:top w:val="single" w:sz="4" w:space="0" w:color="F4B084"/>
              <w:left w:val="nil"/>
              <w:bottom w:val="single" w:sz="4" w:space="0" w:color="F4B084"/>
              <w:right w:val="nil"/>
            </w:tcBorders>
            <w:shd w:val="clear" w:color="FCE4D6" w:fill="FCE4D6"/>
            <w:noWrap/>
            <w:vAlign w:val="bottom"/>
            <w:hideMark/>
            <w:tcPrChange w:id="6210" w:author="Gladiator Gladiator" w:date="2018-06-01T17:02:00Z">
              <w:tcPr>
                <w:tcW w:w="1080" w:type="dxa"/>
                <w:gridSpan w:val="2"/>
                <w:tcBorders>
                  <w:top w:val="single" w:sz="4" w:space="0" w:color="F4B084"/>
                  <w:left w:val="nil"/>
                  <w:bottom w:val="single" w:sz="4" w:space="0" w:color="F4B084"/>
                  <w:right w:val="nil"/>
                </w:tcBorders>
                <w:shd w:val="clear" w:color="FCE4D6" w:fill="FCE4D6"/>
                <w:noWrap/>
                <w:vAlign w:val="bottom"/>
                <w:hideMark/>
              </w:tcPr>
            </w:tcPrChange>
          </w:tcPr>
          <w:p w14:paraId="402E0CC7" w14:textId="77777777" w:rsidR="005F50D0" w:rsidRPr="005F50D0" w:rsidRDefault="005F50D0" w:rsidP="005F50D0">
            <w:pPr>
              <w:spacing w:after="0" w:line="240" w:lineRule="auto"/>
              <w:jc w:val="right"/>
              <w:rPr>
                <w:ins w:id="6211" w:author="Gladiator Gladiator" w:date="2018-06-01T17:02:00Z"/>
                <w:rFonts w:ascii="Calibri" w:eastAsia="Times New Roman" w:hAnsi="Calibri" w:cs="Calibri"/>
                <w:color w:val="000000"/>
              </w:rPr>
            </w:pPr>
            <w:ins w:id="6212" w:author="Gladiator Gladiator" w:date="2018-06-01T17:02:00Z">
              <w:r w:rsidRPr="005F50D0">
                <w:rPr>
                  <w:rFonts w:ascii="Calibri" w:eastAsia="Times New Roman" w:hAnsi="Calibri" w:cs="Calibri"/>
                  <w:color w:val="000000"/>
                </w:rPr>
                <w:t>0.286</w:t>
              </w:r>
            </w:ins>
          </w:p>
        </w:tc>
        <w:tc>
          <w:tcPr>
            <w:tcW w:w="990" w:type="dxa"/>
            <w:tcBorders>
              <w:top w:val="single" w:sz="4" w:space="0" w:color="F4B084"/>
              <w:left w:val="nil"/>
              <w:bottom w:val="single" w:sz="4" w:space="0" w:color="F4B084"/>
              <w:right w:val="nil"/>
            </w:tcBorders>
            <w:shd w:val="clear" w:color="FCE4D6" w:fill="FCE4D6"/>
            <w:noWrap/>
            <w:vAlign w:val="bottom"/>
            <w:hideMark/>
            <w:tcPrChange w:id="6213"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41AD0702" w14:textId="77777777" w:rsidR="005F50D0" w:rsidRPr="005F50D0" w:rsidRDefault="005F50D0" w:rsidP="005F50D0">
            <w:pPr>
              <w:spacing w:after="0" w:line="240" w:lineRule="auto"/>
              <w:jc w:val="right"/>
              <w:rPr>
                <w:ins w:id="6214" w:author="Gladiator Gladiator" w:date="2018-06-01T17:02:00Z"/>
                <w:rFonts w:ascii="Calibri" w:eastAsia="Times New Roman" w:hAnsi="Calibri" w:cs="Calibri"/>
                <w:color w:val="000000"/>
              </w:rPr>
            </w:pPr>
            <w:ins w:id="6215" w:author="Gladiator Gladiator" w:date="2018-06-01T17:02:00Z">
              <w:r w:rsidRPr="005F50D0">
                <w:rPr>
                  <w:rFonts w:ascii="Calibri" w:eastAsia="Times New Roman" w:hAnsi="Calibri" w:cs="Calibri"/>
                  <w:color w:val="000000"/>
                </w:rPr>
                <w:t>0.318</w:t>
              </w:r>
            </w:ins>
          </w:p>
        </w:tc>
        <w:tc>
          <w:tcPr>
            <w:tcW w:w="990" w:type="dxa"/>
            <w:tcBorders>
              <w:top w:val="single" w:sz="4" w:space="0" w:color="F4B084"/>
              <w:left w:val="nil"/>
              <w:bottom w:val="single" w:sz="4" w:space="0" w:color="F4B084"/>
              <w:right w:val="nil"/>
            </w:tcBorders>
            <w:shd w:val="clear" w:color="FCE4D6" w:fill="FCE4D6"/>
            <w:noWrap/>
            <w:vAlign w:val="bottom"/>
            <w:hideMark/>
            <w:tcPrChange w:id="6216" w:author="Gladiator Gladiator" w:date="2018-06-01T17:02:00Z">
              <w:tcPr>
                <w:tcW w:w="1002" w:type="dxa"/>
                <w:tcBorders>
                  <w:top w:val="single" w:sz="4" w:space="0" w:color="F4B084"/>
                  <w:left w:val="nil"/>
                  <w:bottom w:val="single" w:sz="4" w:space="0" w:color="F4B084"/>
                  <w:right w:val="nil"/>
                </w:tcBorders>
                <w:shd w:val="clear" w:color="FCE4D6" w:fill="FCE4D6"/>
                <w:noWrap/>
                <w:vAlign w:val="bottom"/>
                <w:hideMark/>
              </w:tcPr>
            </w:tcPrChange>
          </w:tcPr>
          <w:p w14:paraId="25F2B3F7" w14:textId="77777777" w:rsidR="005F50D0" w:rsidRPr="005F50D0" w:rsidRDefault="005F50D0" w:rsidP="005F50D0">
            <w:pPr>
              <w:spacing w:after="0" w:line="240" w:lineRule="auto"/>
              <w:jc w:val="right"/>
              <w:rPr>
                <w:ins w:id="6217" w:author="Gladiator Gladiator" w:date="2018-06-01T17:02:00Z"/>
                <w:rFonts w:ascii="Calibri" w:eastAsia="Times New Roman" w:hAnsi="Calibri" w:cs="Calibri"/>
                <w:color w:val="000000"/>
              </w:rPr>
            </w:pPr>
            <w:ins w:id="6218" w:author="Gladiator Gladiator" w:date="2018-06-01T17:02:00Z">
              <w:r w:rsidRPr="005F50D0">
                <w:rPr>
                  <w:rFonts w:ascii="Calibri" w:eastAsia="Times New Roman" w:hAnsi="Calibri" w:cs="Calibri"/>
                  <w:color w:val="000000"/>
                </w:rPr>
                <w:t>0.259</w:t>
              </w:r>
            </w:ins>
          </w:p>
        </w:tc>
        <w:tc>
          <w:tcPr>
            <w:tcW w:w="990" w:type="dxa"/>
            <w:tcBorders>
              <w:top w:val="single" w:sz="4" w:space="0" w:color="F4B084"/>
              <w:left w:val="nil"/>
              <w:bottom w:val="single" w:sz="4" w:space="0" w:color="F4B084"/>
              <w:right w:val="nil"/>
            </w:tcBorders>
            <w:shd w:val="clear" w:color="FCE4D6" w:fill="FCE4D6"/>
            <w:noWrap/>
            <w:vAlign w:val="bottom"/>
            <w:hideMark/>
            <w:tcPrChange w:id="6219" w:author="Gladiator Gladiator" w:date="2018-06-01T17:02:00Z">
              <w:tcPr>
                <w:tcW w:w="884" w:type="dxa"/>
                <w:tcBorders>
                  <w:top w:val="single" w:sz="4" w:space="0" w:color="F4B084"/>
                  <w:left w:val="nil"/>
                  <w:bottom w:val="single" w:sz="4" w:space="0" w:color="F4B084"/>
                  <w:right w:val="nil"/>
                </w:tcBorders>
                <w:shd w:val="clear" w:color="FCE4D6" w:fill="FCE4D6"/>
                <w:noWrap/>
                <w:vAlign w:val="bottom"/>
                <w:hideMark/>
              </w:tcPr>
            </w:tcPrChange>
          </w:tcPr>
          <w:p w14:paraId="6AEED535" w14:textId="77777777" w:rsidR="005F50D0" w:rsidRPr="005F50D0" w:rsidRDefault="005F50D0" w:rsidP="005F50D0">
            <w:pPr>
              <w:spacing w:after="0" w:line="240" w:lineRule="auto"/>
              <w:jc w:val="right"/>
              <w:rPr>
                <w:ins w:id="6220" w:author="Gladiator Gladiator" w:date="2018-06-01T17:02:00Z"/>
                <w:rFonts w:ascii="Calibri" w:eastAsia="Times New Roman" w:hAnsi="Calibri" w:cs="Calibri"/>
                <w:color w:val="000000"/>
              </w:rPr>
            </w:pPr>
            <w:ins w:id="6221" w:author="Gladiator Gladiator" w:date="2018-06-01T17:02:00Z">
              <w:r w:rsidRPr="005F50D0">
                <w:rPr>
                  <w:rFonts w:ascii="Calibri" w:eastAsia="Times New Roman" w:hAnsi="Calibri" w:cs="Calibri"/>
                  <w:color w:val="000000"/>
                </w:rPr>
                <w:t>0.386</w:t>
              </w:r>
            </w:ins>
          </w:p>
        </w:tc>
        <w:tc>
          <w:tcPr>
            <w:tcW w:w="990" w:type="dxa"/>
            <w:tcBorders>
              <w:top w:val="single" w:sz="4" w:space="0" w:color="F4B084"/>
              <w:left w:val="nil"/>
              <w:bottom w:val="single" w:sz="4" w:space="0" w:color="F4B084"/>
              <w:right w:val="nil"/>
            </w:tcBorders>
            <w:shd w:val="clear" w:color="FCE4D6" w:fill="FCE4D6"/>
            <w:noWrap/>
            <w:vAlign w:val="bottom"/>
            <w:hideMark/>
            <w:tcPrChange w:id="6222" w:author="Gladiator Gladiator" w:date="2018-06-01T17:02:00Z">
              <w:tcPr>
                <w:tcW w:w="864" w:type="dxa"/>
                <w:tcBorders>
                  <w:top w:val="single" w:sz="4" w:space="0" w:color="F4B084"/>
                  <w:left w:val="nil"/>
                  <w:bottom w:val="single" w:sz="4" w:space="0" w:color="F4B084"/>
                  <w:right w:val="nil"/>
                </w:tcBorders>
                <w:shd w:val="clear" w:color="FCE4D6" w:fill="FCE4D6"/>
                <w:noWrap/>
                <w:vAlign w:val="bottom"/>
                <w:hideMark/>
              </w:tcPr>
            </w:tcPrChange>
          </w:tcPr>
          <w:p w14:paraId="67764138" w14:textId="77777777" w:rsidR="005F50D0" w:rsidRPr="005F50D0" w:rsidRDefault="005F50D0" w:rsidP="005F50D0">
            <w:pPr>
              <w:spacing w:after="0" w:line="240" w:lineRule="auto"/>
              <w:jc w:val="right"/>
              <w:rPr>
                <w:ins w:id="6223" w:author="Gladiator Gladiator" w:date="2018-06-01T17:02:00Z"/>
                <w:rFonts w:ascii="Calibri" w:eastAsia="Times New Roman" w:hAnsi="Calibri" w:cs="Calibri"/>
                <w:color w:val="000000"/>
              </w:rPr>
            </w:pPr>
            <w:ins w:id="6224" w:author="Gladiator Gladiator" w:date="2018-06-01T17:02:00Z">
              <w:r w:rsidRPr="005F50D0">
                <w:rPr>
                  <w:rFonts w:ascii="Calibri" w:eastAsia="Times New Roman" w:hAnsi="Calibri" w:cs="Calibri"/>
                  <w:color w:val="000000"/>
                </w:rPr>
                <w:t>0.363</w:t>
              </w:r>
            </w:ins>
          </w:p>
        </w:tc>
        <w:tc>
          <w:tcPr>
            <w:tcW w:w="1296" w:type="dxa"/>
            <w:tcBorders>
              <w:top w:val="single" w:sz="4" w:space="0" w:color="F4B084"/>
              <w:left w:val="nil"/>
              <w:bottom w:val="single" w:sz="4" w:space="0" w:color="F4B084"/>
              <w:right w:val="single" w:sz="4" w:space="0" w:color="F4B084"/>
            </w:tcBorders>
            <w:shd w:val="clear" w:color="FCE4D6" w:fill="FCE4D6"/>
            <w:noWrap/>
            <w:vAlign w:val="bottom"/>
            <w:hideMark/>
            <w:tcPrChange w:id="6225" w:author="Gladiator Gladiator" w:date="2018-06-01T17:02:00Z">
              <w:tcPr>
                <w:tcW w:w="1198"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3EB101FF" w14:textId="77777777" w:rsidR="005F50D0" w:rsidRPr="005F50D0" w:rsidRDefault="005F50D0" w:rsidP="005F50D0">
            <w:pPr>
              <w:spacing w:after="0" w:line="240" w:lineRule="auto"/>
              <w:jc w:val="right"/>
              <w:rPr>
                <w:ins w:id="6226" w:author="Gladiator Gladiator" w:date="2018-06-01T17:02:00Z"/>
                <w:rFonts w:ascii="Calibri" w:eastAsia="Times New Roman" w:hAnsi="Calibri" w:cs="Calibri"/>
                <w:color w:val="000000"/>
              </w:rPr>
            </w:pPr>
            <w:ins w:id="6227" w:author="Gladiator Gladiator" w:date="2018-06-01T17:02:00Z">
              <w:r w:rsidRPr="005F50D0">
                <w:rPr>
                  <w:rFonts w:ascii="Calibri" w:eastAsia="Times New Roman" w:hAnsi="Calibri" w:cs="Calibri"/>
                  <w:color w:val="000000"/>
                </w:rPr>
                <w:t>0.322</w:t>
              </w:r>
            </w:ins>
          </w:p>
        </w:tc>
      </w:tr>
      <w:tr w:rsidR="005F50D0" w:rsidRPr="005F50D0" w14:paraId="0208E74D" w14:textId="77777777" w:rsidTr="005F50D0">
        <w:trPr>
          <w:trHeight w:val="276"/>
          <w:ins w:id="6228" w:author="Gladiator Gladiator" w:date="2018-06-01T17:02:00Z"/>
          <w:trPrChange w:id="6229"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auto" w:fill="auto"/>
            <w:noWrap/>
            <w:vAlign w:val="bottom"/>
            <w:hideMark/>
            <w:tcPrChange w:id="6230" w:author="Gladiator Gladiator" w:date="2018-06-01T17:02:00Z">
              <w:tcPr>
                <w:tcW w:w="1905"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360D9B24" w14:textId="77777777" w:rsidR="005F50D0" w:rsidRPr="005F50D0" w:rsidRDefault="005F50D0" w:rsidP="005F50D0">
            <w:pPr>
              <w:spacing w:after="0" w:line="240" w:lineRule="auto"/>
              <w:rPr>
                <w:ins w:id="6231" w:author="Gladiator Gladiator" w:date="2018-06-01T17:02:00Z"/>
                <w:rFonts w:ascii="Calibri" w:eastAsia="Times New Roman" w:hAnsi="Calibri" w:cs="Calibri"/>
                <w:color w:val="000000"/>
              </w:rPr>
            </w:pPr>
            <w:ins w:id="6232" w:author="Gladiator Gladiator" w:date="2018-06-01T17:02:00Z">
              <w:r w:rsidRPr="005F50D0">
                <w:rPr>
                  <w:rFonts w:ascii="Calibri" w:eastAsia="Times New Roman" w:hAnsi="Calibri" w:cs="Calibri"/>
                  <w:color w:val="000000"/>
                </w:rPr>
                <w:t>User 6</w:t>
              </w:r>
            </w:ins>
          </w:p>
        </w:tc>
        <w:tc>
          <w:tcPr>
            <w:tcW w:w="1139" w:type="dxa"/>
            <w:tcBorders>
              <w:top w:val="single" w:sz="4" w:space="0" w:color="F4B084"/>
              <w:left w:val="nil"/>
              <w:bottom w:val="single" w:sz="4" w:space="0" w:color="F4B084"/>
              <w:right w:val="nil"/>
            </w:tcBorders>
            <w:shd w:val="clear" w:color="auto" w:fill="auto"/>
            <w:noWrap/>
            <w:vAlign w:val="bottom"/>
            <w:hideMark/>
            <w:tcPrChange w:id="6233" w:author="Gladiator Gladiator" w:date="2018-06-01T17:02:00Z">
              <w:tcPr>
                <w:tcW w:w="1139" w:type="dxa"/>
                <w:tcBorders>
                  <w:top w:val="single" w:sz="4" w:space="0" w:color="F4B084"/>
                  <w:left w:val="nil"/>
                  <w:bottom w:val="single" w:sz="4" w:space="0" w:color="F4B084"/>
                  <w:right w:val="nil"/>
                </w:tcBorders>
                <w:shd w:val="clear" w:color="auto" w:fill="auto"/>
                <w:noWrap/>
                <w:vAlign w:val="bottom"/>
                <w:hideMark/>
              </w:tcPr>
            </w:tcPrChange>
          </w:tcPr>
          <w:p w14:paraId="4305848D" w14:textId="77777777" w:rsidR="005F50D0" w:rsidRPr="005F50D0" w:rsidRDefault="005F50D0" w:rsidP="005F50D0">
            <w:pPr>
              <w:spacing w:after="0" w:line="240" w:lineRule="auto"/>
              <w:rPr>
                <w:ins w:id="6234" w:author="Gladiator Gladiator" w:date="2018-06-01T17:02:00Z"/>
                <w:rFonts w:ascii="Calibri" w:eastAsia="Times New Roman" w:hAnsi="Calibri" w:cs="Calibri"/>
                <w:color w:val="000000"/>
              </w:rPr>
            </w:pPr>
            <w:ins w:id="6235" w:author="Gladiator Gladiator" w:date="2018-06-01T17:02:00Z">
              <w:r w:rsidRPr="005F50D0">
                <w:rPr>
                  <w:rFonts w:ascii="Calibri" w:eastAsia="Times New Roman" w:hAnsi="Calibri" w:cs="Calibri"/>
                  <w:color w:val="000000"/>
                </w:rPr>
                <w:t>testing</w:t>
              </w:r>
            </w:ins>
          </w:p>
        </w:tc>
        <w:tc>
          <w:tcPr>
            <w:tcW w:w="911" w:type="dxa"/>
            <w:tcBorders>
              <w:top w:val="single" w:sz="4" w:space="0" w:color="F4B084"/>
              <w:left w:val="nil"/>
              <w:bottom w:val="single" w:sz="4" w:space="0" w:color="F4B084"/>
              <w:right w:val="nil"/>
            </w:tcBorders>
            <w:shd w:val="clear" w:color="auto" w:fill="auto"/>
            <w:noWrap/>
            <w:vAlign w:val="bottom"/>
            <w:hideMark/>
            <w:tcPrChange w:id="6236" w:author="Gladiator Gladiator" w:date="2018-06-01T17:02:00Z">
              <w:tcPr>
                <w:tcW w:w="911" w:type="dxa"/>
                <w:tcBorders>
                  <w:top w:val="single" w:sz="4" w:space="0" w:color="F4B084"/>
                  <w:left w:val="nil"/>
                  <w:bottom w:val="single" w:sz="4" w:space="0" w:color="F4B084"/>
                  <w:right w:val="nil"/>
                </w:tcBorders>
                <w:shd w:val="clear" w:color="auto" w:fill="auto"/>
                <w:noWrap/>
                <w:vAlign w:val="bottom"/>
                <w:hideMark/>
              </w:tcPr>
            </w:tcPrChange>
          </w:tcPr>
          <w:p w14:paraId="45BAF235" w14:textId="77777777" w:rsidR="005F50D0" w:rsidRPr="005F50D0" w:rsidRDefault="005F50D0" w:rsidP="005F50D0">
            <w:pPr>
              <w:spacing w:after="0" w:line="240" w:lineRule="auto"/>
              <w:jc w:val="right"/>
              <w:rPr>
                <w:ins w:id="6237" w:author="Gladiator Gladiator" w:date="2018-06-01T17:02:00Z"/>
                <w:rFonts w:ascii="Calibri" w:eastAsia="Times New Roman" w:hAnsi="Calibri" w:cs="Calibri"/>
                <w:color w:val="000000"/>
              </w:rPr>
            </w:pPr>
            <w:ins w:id="6238" w:author="Gladiator Gladiator" w:date="2018-06-01T17:02:00Z">
              <w:r w:rsidRPr="005F50D0">
                <w:rPr>
                  <w:rFonts w:ascii="Calibri" w:eastAsia="Times New Roman" w:hAnsi="Calibri" w:cs="Calibri"/>
                  <w:color w:val="000000"/>
                </w:rPr>
                <w:t>0.618</w:t>
              </w:r>
            </w:ins>
          </w:p>
        </w:tc>
        <w:tc>
          <w:tcPr>
            <w:tcW w:w="990" w:type="dxa"/>
            <w:tcBorders>
              <w:top w:val="single" w:sz="4" w:space="0" w:color="F4B084"/>
              <w:left w:val="nil"/>
              <w:bottom w:val="single" w:sz="4" w:space="0" w:color="F4B084"/>
              <w:right w:val="nil"/>
            </w:tcBorders>
            <w:shd w:val="clear" w:color="auto" w:fill="auto"/>
            <w:noWrap/>
            <w:vAlign w:val="bottom"/>
            <w:hideMark/>
            <w:tcPrChange w:id="6239" w:author="Gladiator Gladiator" w:date="2018-06-01T17:02:00Z">
              <w:tcPr>
                <w:tcW w:w="1308" w:type="dxa"/>
                <w:gridSpan w:val="2"/>
                <w:tcBorders>
                  <w:top w:val="single" w:sz="4" w:space="0" w:color="F4B084"/>
                  <w:left w:val="nil"/>
                  <w:bottom w:val="single" w:sz="4" w:space="0" w:color="F4B084"/>
                  <w:right w:val="nil"/>
                </w:tcBorders>
                <w:shd w:val="clear" w:color="auto" w:fill="auto"/>
                <w:noWrap/>
                <w:vAlign w:val="bottom"/>
                <w:hideMark/>
              </w:tcPr>
            </w:tcPrChange>
          </w:tcPr>
          <w:p w14:paraId="2FEAC50E" w14:textId="77777777" w:rsidR="005F50D0" w:rsidRPr="005F50D0" w:rsidRDefault="005F50D0" w:rsidP="005F50D0">
            <w:pPr>
              <w:spacing w:after="0" w:line="240" w:lineRule="auto"/>
              <w:jc w:val="right"/>
              <w:rPr>
                <w:ins w:id="6240" w:author="Gladiator Gladiator" w:date="2018-06-01T17:02:00Z"/>
                <w:rFonts w:ascii="Calibri" w:eastAsia="Times New Roman" w:hAnsi="Calibri" w:cs="Calibri"/>
                <w:color w:val="000000"/>
              </w:rPr>
            </w:pPr>
            <w:ins w:id="6241" w:author="Gladiator Gladiator" w:date="2018-06-01T17:02:00Z">
              <w:r w:rsidRPr="005F50D0">
                <w:rPr>
                  <w:rFonts w:ascii="Calibri" w:eastAsia="Times New Roman" w:hAnsi="Calibri" w:cs="Calibri"/>
                  <w:color w:val="000000"/>
                </w:rPr>
                <w:t>0.569</w:t>
              </w:r>
            </w:ins>
          </w:p>
        </w:tc>
        <w:tc>
          <w:tcPr>
            <w:tcW w:w="990" w:type="dxa"/>
            <w:tcBorders>
              <w:top w:val="single" w:sz="4" w:space="0" w:color="F4B084"/>
              <w:left w:val="nil"/>
              <w:bottom w:val="single" w:sz="4" w:space="0" w:color="F4B084"/>
              <w:right w:val="nil"/>
            </w:tcBorders>
            <w:shd w:val="clear" w:color="auto" w:fill="auto"/>
            <w:noWrap/>
            <w:vAlign w:val="bottom"/>
            <w:hideMark/>
            <w:tcPrChange w:id="6242" w:author="Gladiator Gladiator" w:date="2018-06-01T17:02:00Z">
              <w:tcPr>
                <w:tcW w:w="1002" w:type="dxa"/>
                <w:tcBorders>
                  <w:top w:val="single" w:sz="4" w:space="0" w:color="F4B084"/>
                  <w:left w:val="nil"/>
                  <w:bottom w:val="single" w:sz="4" w:space="0" w:color="F4B084"/>
                  <w:right w:val="nil"/>
                </w:tcBorders>
                <w:shd w:val="clear" w:color="auto" w:fill="auto"/>
                <w:noWrap/>
                <w:vAlign w:val="bottom"/>
                <w:hideMark/>
              </w:tcPr>
            </w:tcPrChange>
          </w:tcPr>
          <w:p w14:paraId="5C966FD8" w14:textId="77777777" w:rsidR="005F50D0" w:rsidRPr="005F50D0" w:rsidRDefault="005F50D0" w:rsidP="005F50D0">
            <w:pPr>
              <w:spacing w:after="0" w:line="240" w:lineRule="auto"/>
              <w:jc w:val="right"/>
              <w:rPr>
                <w:ins w:id="6243" w:author="Gladiator Gladiator" w:date="2018-06-01T17:02:00Z"/>
                <w:rFonts w:ascii="Calibri" w:eastAsia="Times New Roman" w:hAnsi="Calibri" w:cs="Calibri"/>
                <w:color w:val="000000"/>
              </w:rPr>
            </w:pPr>
            <w:ins w:id="6244" w:author="Gladiator Gladiator" w:date="2018-06-01T17:02:00Z">
              <w:r w:rsidRPr="005F50D0">
                <w:rPr>
                  <w:rFonts w:ascii="Calibri" w:eastAsia="Times New Roman" w:hAnsi="Calibri" w:cs="Calibri"/>
                  <w:color w:val="000000"/>
                </w:rPr>
                <w:t>0.581</w:t>
              </w:r>
            </w:ins>
          </w:p>
        </w:tc>
        <w:tc>
          <w:tcPr>
            <w:tcW w:w="990" w:type="dxa"/>
            <w:tcBorders>
              <w:top w:val="single" w:sz="4" w:space="0" w:color="F4B084"/>
              <w:left w:val="nil"/>
              <w:bottom w:val="single" w:sz="4" w:space="0" w:color="F4B084"/>
              <w:right w:val="nil"/>
            </w:tcBorders>
            <w:shd w:val="clear" w:color="auto" w:fill="auto"/>
            <w:noWrap/>
            <w:vAlign w:val="bottom"/>
            <w:hideMark/>
            <w:tcPrChange w:id="6245" w:author="Gladiator Gladiator" w:date="2018-06-01T17:02:00Z">
              <w:tcPr>
                <w:tcW w:w="884" w:type="dxa"/>
                <w:tcBorders>
                  <w:top w:val="single" w:sz="4" w:space="0" w:color="F4B084"/>
                  <w:left w:val="nil"/>
                  <w:bottom w:val="single" w:sz="4" w:space="0" w:color="F4B084"/>
                  <w:right w:val="nil"/>
                </w:tcBorders>
                <w:shd w:val="clear" w:color="auto" w:fill="auto"/>
                <w:noWrap/>
                <w:vAlign w:val="bottom"/>
                <w:hideMark/>
              </w:tcPr>
            </w:tcPrChange>
          </w:tcPr>
          <w:p w14:paraId="124D8F6F" w14:textId="77777777" w:rsidR="005F50D0" w:rsidRPr="005F50D0" w:rsidRDefault="005F50D0" w:rsidP="005F50D0">
            <w:pPr>
              <w:spacing w:after="0" w:line="240" w:lineRule="auto"/>
              <w:jc w:val="right"/>
              <w:rPr>
                <w:ins w:id="6246" w:author="Gladiator Gladiator" w:date="2018-06-01T17:02:00Z"/>
                <w:rFonts w:ascii="Calibri" w:eastAsia="Times New Roman" w:hAnsi="Calibri" w:cs="Calibri"/>
                <w:color w:val="000000"/>
              </w:rPr>
            </w:pPr>
            <w:ins w:id="6247" w:author="Gladiator Gladiator" w:date="2018-06-01T17:02:00Z">
              <w:r w:rsidRPr="005F50D0">
                <w:rPr>
                  <w:rFonts w:ascii="Calibri" w:eastAsia="Times New Roman" w:hAnsi="Calibri" w:cs="Calibri"/>
                  <w:color w:val="000000"/>
                </w:rPr>
                <w:t>0.508</w:t>
              </w:r>
            </w:ins>
          </w:p>
        </w:tc>
        <w:tc>
          <w:tcPr>
            <w:tcW w:w="990" w:type="dxa"/>
            <w:tcBorders>
              <w:top w:val="single" w:sz="4" w:space="0" w:color="F4B084"/>
              <w:left w:val="nil"/>
              <w:bottom w:val="single" w:sz="4" w:space="0" w:color="F4B084"/>
              <w:right w:val="nil"/>
            </w:tcBorders>
            <w:shd w:val="clear" w:color="auto" w:fill="auto"/>
            <w:noWrap/>
            <w:vAlign w:val="bottom"/>
            <w:hideMark/>
            <w:tcPrChange w:id="6248" w:author="Gladiator Gladiator" w:date="2018-06-01T17:02:00Z">
              <w:tcPr>
                <w:tcW w:w="864" w:type="dxa"/>
                <w:tcBorders>
                  <w:top w:val="single" w:sz="4" w:space="0" w:color="F4B084"/>
                  <w:left w:val="nil"/>
                  <w:bottom w:val="single" w:sz="4" w:space="0" w:color="F4B084"/>
                  <w:right w:val="nil"/>
                </w:tcBorders>
                <w:shd w:val="clear" w:color="auto" w:fill="auto"/>
                <w:noWrap/>
                <w:vAlign w:val="bottom"/>
                <w:hideMark/>
              </w:tcPr>
            </w:tcPrChange>
          </w:tcPr>
          <w:p w14:paraId="44844042" w14:textId="77777777" w:rsidR="005F50D0" w:rsidRPr="005F50D0" w:rsidRDefault="005F50D0" w:rsidP="005F50D0">
            <w:pPr>
              <w:spacing w:after="0" w:line="240" w:lineRule="auto"/>
              <w:jc w:val="right"/>
              <w:rPr>
                <w:ins w:id="6249" w:author="Gladiator Gladiator" w:date="2018-06-01T17:02:00Z"/>
                <w:rFonts w:ascii="Calibri" w:eastAsia="Times New Roman" w:hAnsi="Calibri" w:cs="Calibri"/>
                <w:color w:val="000000"/>
              </w:rPr>
            </w:pPr>
            <w:ins w:id="6250" w:author="Gladiator Gladiator" w:date="2018-06-01T17:02:00Z">
              <w:r w:rsidRPr="005F50D0">
                <w:rPr>
                  <w:rFonts w:ascii="Calibri" w:eastAsia="Times New Roman" w:hAnsi="Calibri" w:cs="Calibri"/>
                  <w:color w:val="000000"/>
                </w:rPr>
                <w:t>0.573</w:t>
              </w:r>
            </w:ins>
          </w:p>
        </w:tc>
        <w:tc>
          <w:tcPr>
            <w:tcW w:w="1296" w:type="dxa"/>
            <w:tcBorders>
              <w:top w:val="single" w:sz="4" w:space="0" w:color="F4B084"/>
              <w:left w:val="nil"/>
              <w:bottom w:val="single" w:sz="4" w:space="0" w:color="F4B084"/>
              <w:right w:val="single" w:sz="4" w:space="0" w:color="F4B084"/>
            </w:tcBorders>
            <w:shd w:val="clear" w:color="auto" w:fill="auto"/>
            <w:noWrap/>
            <w:vAlign w:val="bottom"/>
            <w:hideMark/>
            <w:tcPrChange w:id="6251" w:author="Gladiator Gladiator" w:date="2018-06-01T17:02:00Z">
              <w:tcPr>
                <w:tcW w:w="1198"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20A200E4" w14:textId="77777777" w:rsidR="005F50D0" w:rsidRPr="005F50D0" w:rsidRDefault="005F50D0" w:rsidP="005F50D0">
            <w:pPr>
              <w:spacing w:after="0" w:line="240" w:lineRule="auto"/>
              <w:jc w:val="right"/>
              <w:rPr>
                <w:ins w:id="6252" w:author="Gladiator Gladiator" w:date="2018-06-01T17:02:00Z"/>
                <w:rFonts w:ascii="Calibri" w:eastAsia="Times New Roman" w:hAnsi="Calibri" w:cs="Calibri"/>
                <w:color w:val="000000"/>
              </w:rPr>
            </w:pPr>
            <w:ins w:id="6253" w:author="Gladiator Gladiator" w:date="2018-06-01T17:02:00Z">
              <w:r w:rsidRPr="005F50D0">
                <w:rPr>
                  <w:rFonts w:ascii="Calibri" w:eastAsia="Times New Roman" w:hAnsi="Calibri" w:cs="Calibri"/>
                  <w:color w:val="000000"/>
                </w:rPr>
                <w:t>0.570</w:t>
              </w:r>
            </w:ins>
          </w:p>
        </w:tc>
      </w:tr>
      <w:tr w:rsidR="005F50D0" w:rsidRPr="005F50D0" w14:paraId="7F35793A" w14:textId="77777777" w:rsidTr="005F50D0">
        <w:trPr>
          <w:trHeight w:val="276"/>
          <w:ins w:id="6254" w:author="Gladiator Gladiator" w:date="2018-06-01T17:02:00Z"/>
          <w:trPrChange w:id="6255"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FCE4D6" w:fill="FCE4D6"/>
            <w:noWrap/>
            <w:vAlign w:val="bottom"/>
            <w:hideMark/>
            <w:tcPrChange w:id="6256" w:author="Gladiator Gladiator" w:date="2018-06-01T17:02:00Z">
              <w:tcPr>
                <w:tcW w:w="190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2A9E187E" w14:textId="77777777" w:rsidR="005F50D0" w:rsidRPr="005F50D0" w:rsidRDefault="005F50D0" w:rsidP="005F50D0">
            <w:pPr>
              <w:spacing w:after="0" w:line="240" w:lineRule="auto"/>
              <w:rPr>
                <w:ins w:id="6257" w:author="Gladiator Gladiator" w:date="2018-06-01T17:02:00Z"/>
                <w:rFonts w:ascii="Calibri" w:eastAsia="Times New Roman" w:hAnsi="Calibri" w:cs="Calibri"/>
                <w:color w:val="000000"/>
              </w:rPr>
            </w:pPr>
            <w:ins w:id="6258" w:author="Gladiator Gladiator" w:date="2018-06-01T17:02:00Z">
              <w:r w:rsidRPr="005F50D0">
                <w:rPr>
                  <w:rFonts w:ascii="Calibri" w:eastAsia="Times New Roman" w:hAnsi="Calibri" w:cs="Calibri"/>
                  <w:color w:val="000000"/>
                </w:rPr>
                <w:t>User 7</w:t>
              </w:r>
            </w:ins>
          </w:p>
        </w:tc>
        <w:tc>
          <w:tcPr>
            <w:tcW w:w="1139" w:type="dxa"/>
            <w:tcBorders>
              <w:top w:val="single" w:sz="4" w:space="0" w:color="F4B084"/>
              <w:left w:val="nil"/>
              <w:bottom w:val="single" w:sz="4" w:space="0" w:color="F4B084"/>
              <w:right w:val="nil"/>
            </w:tcBorders>
            <w:shd w:val="clear" w:color="FCE4D6" w:fill="FCE4D6"/>
            <w:noWrap/>
            <w:vAlign w:val="bottom"/>
            <w:hideMark/>
            <w:tcPrChange w:id="6259"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0E1E5100" w14:textId="77777777" w:rsidR="005F50D0" w:rsidRPr="005F50D0" w:rsidRDefault="005F50D0" w:rsidP="005F50D0">
            <w:pPr>
              <w:spacing w:after="0" w:line="240" w:lineRule="auto"/>
              <w:rPr>
                <w:ins w:id="6260" w:author="Gladiator Gladiator" w:date="2018-06-01T17:02:00Z"/>
                <w:rFonts w:ascii="Calibri" w:eastAsia="Times New Roman" w:hAnsi="Calibri" w:cs="Calibri"/>
                <w:color w:val="000000"/>
              </w:rPr>
            </w:pPr>
            <w:ins w:id="6261" w:author="Gladiator Gladiator" w:date="2018-06-01T17:02:00Z">
              <w:r w:rsidRPr="005F50D0">
                <w:rPr>
                  <w:rFonts w:ascii="Calibri" w:eastAsia="Times New Roman" w:hAnsi="Calibri" w:cs="Calibri"/>
                  <w:color w:val="000000"/>
                </w:rPr>
                <w:t>relaxing</w:t>
              </w:r>
            </w:ins>
          </w:p>
        </w:tc>
        <w:tc>
          <w:tcPr>
            <w:tcW w:w="911" w:type="dxa"/>
            <w:tcBorders>
              <w:top w:val="single" w:sz="4" w:space="0" w:color="F4B084"/>
              <w:left w:val="nil"/>
              <w:bottom w:val="single" w:sz="4" w:space="0" w:color="F4B084"/>
              <w:right w:val="nil"/>
            </w:tcBorders>
            <w:shd w:val="clear" w:color="FCE4D6" w:fill="FCE4D6"/>
            <w:noWrap/>
            <w:vAlign w:val="bottom"/>
            <w:hideMark/>
            <w:tcPrChange w:id="6262" w:author="Gladiator Gladiator" w:date="2018-06-01T17:02:00Z">
              <w:tcPr>
                <w:tcW w:w="1080" w:type="dxa"/>
                <w:gridSpan w:val="2"/>
                <w:tcBorders>
                  <w:top w:val="single" w:sz="4" w:space="0" w:color="F4B084"/>
                  <w:left w:val="nil"/>
                  <w:bottom w:val="single" w:sz="4" w:space="0" w:color="F4B084"/>
                  <w:right w:val="nil"/>
                </w:tcBorders>
                <w:shd w:val="clear" w:color="FCE4D6" w:fill="FCE4D6"/>
                <w:noWrap/>
                <w:vAlign w:val="bottom"/>
                <w:hideMark/>
              </w:tcPr>
            </w:tcPrChange>
          </w:tcPr>
          <w:p w14:paraId="3C163276" w14:textId="77777777" w:rsidR="005F50D0" w:rsidRPr="005F50D0" w:rsidRDefault="005F50D0" w:rsidP="005F50D0">
            <w:pPr>
              <w:spacing w:after="0" w:line="240" w:lineRule="auto"/>
              <w:jc w:val="right"/>
              <w:rPr>
                <w:ins w:id="6263" w:author="Gladiator Gladiator" w:date="2018-06-01T17:02:00Z"/>
                <w:rFonts w:ascii="Calibri" w:eastAsia="Times New Roman" w:hAnsi="Calibri" w:cs="Calibri"/>
                <w:color w:val="000000"/>
              </w:rPr>
            </w:pPr>
            <w:ins w:id="6264" w:author="Gladiator Gladiator" w:date="2018-06-01T17:02:00Z">
              <w:r w:rsidRPr="005F50D0">
                <w:rPr>
                  <w:rFonts w:ascii="Calibri" w:eastAsia="Times New Roman" w:hAnsi="Calibri" w:cs="Calibri"/>
                  <w:color w:val="000000"/>
                </w:rPr>
                <w:t>0.320</w:t>
              </w:r>
            </w:ins>
          </w:p>
        </w:tc>
        <w:tc>
          <w:tcPr>
            <w:tcW w:w="990" w:type="dxa"/>
            <w:tcBorders>
              <w:top w:val="single" w:sz="4" w:space="0" w:color="F4B084"/>
              <w:left w:val="nil"/>
              <w:bottom w:val="single" w:sz="4" w:space="0" w:color="F4B084"/>
              <w:right w:val="nil"/>
            </w:tcBorders>
            <w:shd w:val="clear" w:color="FCE4D6" w:fill="FCE4D6"/>
            <w:noWrap/>
            <w:vAlign w:val="bottom"/>
            <w:hideMark/>
            <w:tcPrChange w:id="6265"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3A9A9AF4" w14:textId="77777777" w:rsidR="005F50D0" w:rsidRPr="005F50D0" w:rsidRDefault="005F50D0" w:rsidP="005F50D0">
            <w:pPr>
              <w:spacing w:after="0" w:line="240" w:lineRule="auto"/>
              <w:jc w:val="right"/>
              <w:rPr>
                <w:ins w:id="6266" w:author="Gladiator Gladiator" w:date="2018-06-01T17:02:00Z"/>
                <w:rFonts w:ascii="Calibri" w:eastAsia="Times New Roman" w:hAnsi="Calibri" w:cs="Calibri"/>
                <w:color w:val="000000"/>
              </w:rPr>
            </w:pPr>
            <w:ins w:id="6267" w:author="Gladiator Gladiator" w:date="2018-06-01T17:02:00Z">
              <w:r w:rsidRPr="005F50D0">
                <w:rPr>
                  <w:rFonts w:ascii="Calibri" w:eastAsia="Times New Roman" w:hAnsi="Calibri" w:cs="Calibri"/>
                  <w:color w:val="000000"/>
                </w:rPr>
                <w:t>0.215</w:t>
              </w:r>
            </w:ins>
          </w:p>
        </w:tc>
        <w:tc>
          <w:tcPr>
            <w:tcW w:w="990" w:type="dxa"/>
            <w:tcBorders>
              <w:top w:val="single" w:sz="4" w:space="0" w:color="F4B084"/>
              <w:left w:val="nil"/>
              <w:bottom w:val="single" w:sz="4" w:space="0" w:color="F4B084"/>
              <w:right w:val="nil"/>
            </w:tcBorders>
            <w:shd w:val="clear" w:color="FCE4D6" w:fill="FCE4D6"/>
            <w:noWrap/>
            <w:vAlign w:val="bottom"/>
            <w:hideMark/>
            <w:tcPrChange w:id="6268" w:author="Gladiator Gladiator" w:date="2018-06-01T17:02:00Z">
              <w:tcPr>
                <w:tcW w:w="1002" w:type="dxa"/>
                <w:tcBorders>
                  <w:top w:val="single" w:sz="4" w:space="0" w:color="F4B084"/>
                  <w:left w:val="nil"/>
                  <w:bottom w:val="single" w:sz="4" w:space="0" w:color="F4B084"/>
                  <w:right w:val="nil"/>
                </w:tcBorders>
                <w:shd w:val="clear" w:color="FCE4D6" w:fill="FCE4D6"/>
                <w:noWrap/>
                <w:vAlign w:val="bottom"/>
                <w:hideMark/>
              </w:tcPr>
            </w:tcPrChange>
          </w:tcPr>
          <w:p w14:paraId="5837646C" w14:textId="77777777" w:rsidR="005F50D0" w:rsidRPr="005F50D0" w:rsidRDefault="005F50D0" w:rsidP="005F50D0">
            <w:pPr>
              <w:spacing w:after="0" w:line="240" w:lineRule="auto"/>
              <w:jc w:val="right"/>
              <w:rPr>
                <w:ins w:id="6269" w:author="Gladiator Gladiator" w:date="2018-06-01T17:02:00Z"/>
                <w:rFonts w:ascii="Calibri" w:eastAsia="Times New Roman" w:hAnsi="Calibri" w:cs="Calibri"/>
                <w:color w:val="000000"/>
              </w:rPr>
            </w:pPr>
            <w:ins w:id="6270" w:author="Gladiator Gladiator" w:date="2018-06-01T17:02:00Z">
              <w:r w:rsidRPr="005F50D0">
                <w:rPr>
                  <w:rFonts w:ascii="Calibri" w:eastAsia="Times New Roman" w:hAnsi="Calibri" w:cs="Calibri"/>
                  <w:color w:val="000000"/>
                </w:rPr>
                <w:t>0.247</w:t>
              </w:r>
            </w:ins>
          </w:p>
        </w:tc>
        <w:tc>
          <w:tcPr>
            <w:tcW w:w="990" w:type="dxa"/>
            <w:tcBorders>
              <w:top w:val="single" w:sz="4" w:space="0" w:color="F4B084"/>
              <w:left w:val="nil"/>
              <w:bottom w:val="single" w:sz="4" w:space="0" w:color="F4B084"/>
              <w:right w:val="nil"/>
            </w:tcBorders>
            <w:shd w:val="clear" w:color="FCE4D6" w:fill="FCE4D6"/>
            <w:noWrap/>
            <w:vAlign w:val="bottom"/>
            <w:hideMark/>
            <w:tcPrChange w:id="6271" w:author="Gladiator Gladiator" w:date="2018-06-01T17:02:00Z">
              <w:tcPr>
                <w:tcW w:w="884" w:type="dxa"/>
                <w:tcBorders>
                  <w:top w:val="single" w:sz="4" w:space="0" w:color="F4B084"/>
                  <w:left w:val="nil"/>
                  <w:bottom w:val="single" w:sz="4" w:space="0" w:color="F4B084"/>
                  <w:right w:val="nil"/>
                </w:tcBorders>
                <w:shd w:val="clear" w:color="FCE4D6" w:fill="FCE4D6"/>
                <w:noWrap/>
                <w:vAlign w:val="bottom"/>
                <w:hideMark/>
              </w:tcPr>
            </w:tcPrChange>
          </w:tcPr>
          <w:p w14:paraId="60145EA5" w14:textId="77777777" w:rsidR="005F50D0" w:rsidRPr="005F50D0" w:rsidRDefault="005F50D0" w:rsidP="005F50D0">
            <w:pPr>
              <w:spacing w:after="0" w:line="240" w:lineRule="auto"/>
              <w:jc w:val="right"/>
              <w:rPr>
                <w:ins w:id="6272" w:author="Gladiator Gladiator" w:date="2018-06-01T17:02:00Z"/>
                <w:rFonts w:ascii="Calibri" w:eastAsia="Times New Roman" w:hAnsi="Calibri" w:cs="Calibri"/>
                <w:color w:val="000000"/>
              </w:rPr>
            </w:pPr>
            <w:ins w:id="6273" w:author="Gladiator Gladiator" w:date="2018-06-01T17:02:00Z">
              <w:r w:rsidRPr="005F50D0">
                <w:rPr>
                  <w:rFonts w:ascii="Calibri" w:eastAsia="Times New Roman" w:hAnsi="Calibri" w:cs="Calibri"/>
                  <w:color w:val="000000"/>
                </w:rPr>
                <w:t>0.199</w:t>
              </w:r>
            </w:ins>
          </w:p>
        </w:tc>
        <w:tc>
          <w:tcPr>
            <w:tcW w:w="990" w:type="dxa"/>
            <w:tcBorders>
              <w:top w:val="single" w:sz="4" w:space="0" w:color="F4B084"/>
              <w:left w:val="nil"/>
              <w:bottom w:val="single" w:sz="4" w:space="0" w:color="F4B084"/>
              <w:right w:val="nil"/>
            </w:tcBorders>
            <w:shd w:val="clear" w:color="FCE4D6" w:fill="FCE4D6"/>
            <w:noWrap/>
            <w:vAlign w:val="bottom"/>
            <w:hideMark/>
            <w:tcPrChange w:id="6274" w:author="Gladiator Gladiator" w:date="2018-06-01T17:02:00Z">
              <w:tcPr>
                <w:tcW w:w="864" w:type="dxa"/>
                <w:tcBorders>
                  <w:top w:val="single" w:sz="4" w:space="0" w:color="F4B084"/>
                  <w:left w:val="nil"/>
                  <w:bottom w:val="single" w:sz="4" w:space="0" w:color="F4B084"/>
                  <w:right w:val="nil"/>
                </w:tcBorders>
                <w:shd w:val="clear" w:color="FCE4D6" w:fill="FCE4D6"/>
                <w:noWrap/>
                <w:vAlign w:val="bottom"/>
                <w:hideMark/>
              </w:tcPr>
            </w:tcPrChange>
          </w:tcPr>
          <w:p w14:paraId="087FD0DD" w14:textId="77777777" w:rsidR="005F50D0" w:rsidRPr="005F50D0" w:rsidRDefault="005F50D0" w:rsidP="005F50D0">
            <w:pPr>
              <w:spacing w:after="0" w:line="240" w:lineRule="auto"/>
              <w:jc w:val="right"/>
              <w:rPr>
                <w:ins w:id="6275" w:author="Gladiator Gladiator" w:date="2018-06-01T17:02:00Z"/>
                <w:rFonts w:ascii="Calibri" w:eastAsia="Times New Roman" w:hAnsi="Calibri" w:cs="Calibri"/>
                <w:color w:val="000000"/>
              </w:rPr>
            </w:pPr>
            <w:ins w:id="6276" w:author="Gladiator Gladiator" w:date="2018-06-01T17:02:00Z">
              <w:r w:rsidRPr="005F50D0">
                <w:rPr>
                  <w:rFonts w:ascii="Calibri" w:eastAsia="Times New Roman" w:hAnsi="Calibri" w:cs="Calibri"/>
                  <w:color w:val="000000"/>
                </w:rPr>
                <w:t>0.184</w:t>
              </w:r>
            </w:ins>
          </w:p>
        </w:tc>
        <w:tc>
          <w:tcPr>
            <w:tcW w:w="1296" w:type="dxa"/>
            <w:tcBorders>
              <w:top w:val="single" w:sz="4" w:space="0" w:color="F4B084"/>
              <w:left w:val="nil"/>
              <w:bottom w:val="single" w:sz="4" w:space="0" w:color="F4B084"/>
              <w:right w:val="single" w:sz="4" w:space="0" w:color="F4B084"/>
            </w:tcBorders>
            <w:shd w:val="clear" w:color="FCE4D6" w:fill="FCE4D6"/>
            <w:noWrap/>
            <w:vAlign w:val="bottom"/>
            <w:hideMark/>
            <w:tcPrChange w:id="6277" w:author="Gladiator Gladiator" w:date="2018-06-01T17:02:00Z">
              <w:tcPr>
                <w:tcW w:w="1198"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2A7C577F" w14:textId="77777777" w:rsidR="005F50D0" w:rsidRPr="005F50D0" w:rsidRDefault="005F50D0" w:rsidP="005F50D0">
            <w:pPr>
              <w:spacing w:after="0" w:line="240" w:lineRule="auto"/>
              <w:jc w:val="right"/>
              <w:rPr>
                <w:ins w:id="6278" w:author="Gladiator Gladiator" w:date="2018-06-01T17:02:00Z"/>
                <w:rFonts w:ascii="Calibri" w:eastAsia="Times New Roman" w:hAnsi="Calibri" w:cs="Calibri"/>
                <w:color w:val="000000"/>
              </w:rPr>
            </w:pPr>
            <w:ins w:id="6279" w:author="Gladiator Gladiator" w:date="2018-06-01T17:02:00Z">
              <w:r w:rsidRPr="005F50D0">
                <w:rPr>
                  <w:rFonts w:ascii="Calibri" w:eastAsia="Times New Roman" w:hAnsi="Calibri" w:cs="Calibri"/>
                  <w:color w:val="000000"/>
                </w:rPr>
                <w:t>0.233</w:t>
              </w:r>
            </w:ins>
          </w:p>
        </w:tc>
      </w:tr>
      <w:tr w:rsidR="005F50D0" w:rsidRPr="005F50D0" w14:paraId="50C0DAFA" w14:textId="77777777" w:rsidTr="005F50D0">
        <w:trPr>
          <w:trHeight w:val="276"/>
          <w:ins w:id="6280" w:author="Gladiator Gladiator" w:date="2018-06-01T17:02:00Z"/>
          <w:trPrChange w:id="6281"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auto" w:fill="auto"/>
            <w:noWrap/>
            <w:vAlign w:val="bottom"/>
            <w:hideMark/>
            <w:tcPrChange w:id="6282" w:author="Gladiator Gladiator" w:date="2018-06-01T17:02:00Z">
              <w:tcPr>
                <w:tcW w:w="1905"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41789AF5" w14:textId="77777777" w:rsidR="005F50D0" w:rsidRPr="005F50D0" w:rsidRDefault="005F50D0" w:rsidP="005F50D0">
            <w:pPr>
              <w:spacing w:after="0" w:line="240" w:lineRule="auto"/>
              <w:rPr>
                <w:ins w:id="6283" w:author="Gladiator Gladiator" w:date="2018-06-01T17:02:00Z"/>
                <w:rFonts w:ascii="Calibri" w:eastAsia="Times New Roman" w:hAnsi="Calibri" w:cs="Calibri"/>
                <w:color w:val="000000"/>
              </w:rPr>
            </w:pPr>
            <w:ins w:id="6284" w:author="Gladiator Gladiator" w:date="2018-06-01T17:02:00Z">
              <w:r w:rsidRPr="005F50D0">
                <w:rPr>
                  <w:rFonts w:ascii="Calibri" w:eastAsia="Times New Roman" w:hAnsi="Calibri" w:cs="Calibri"/>
                  <w:color w:val="000000"/>
                </w:rPr>
                <w:t>User 7</w:t>
              </w:r>
            </w:ins>
          </w:p>
        </w:tc>
        <w:tc>
          <w:tcPr>
            <w:tcW w:w="1139" w:type="dxa"/>
            <w:tcBorders>
              <w:top w:val="single" w:sz="4" w:space="0" w:color="F4B084"/>
              <w:left w:val="nil"/>
              <w:bottom w:val="single" w:sz="4" w:space="0" w:color="F4B084"/>
              <w:right w:val="nil"/>
            </w:tcBorders>
            <w:shd w:val="clear" w:color="auto" w:fill="auto"/>
            <w:noWrap/>
            <w:vAlign w:val="bottom"/>
            <w:hideMark/>
            <w:tcPrChange w:id="6285" w:author="Gladiator Gladiator" w:date="2018-06-01T17:02:00Z">
              <w:tcPr>
                <w:tcW w:w="1139" w:type="dxa"/>
                <w:tcBorders>
                  <w:top w:val="single" w:sz="4" w:space="0" w:color="F4B084"/>
                  <w:left w:val="nil"/>
                  <w:bottom w:val="single" w:sz="4" w:space="0" w:color="F4B084"/>
                  <w:right w:val="nil"/>
                </w:tcBorders>
                <w:shd w:val="clear" w:color="auto" w:fill="auto"/>
                <w:noWrap/>
                <w:vAlign w:val="bottom"/>
                <w:hideMark/>
              </w:tcPr>
            </w:tcPrChange>
          </w:tcPr>
          <w:p w14:paraId="4ADD90A1" w14:textId="77777777" w:rsidR="005F50D0" w:rsidRPr="005F50D0" w:rsidRDefault="005F50D0" w:rsidP="005F50D0">
            <w:pPr>
              <w:spacing w:after="0" w:line="240" w:lineRule="auto"/>
              <w:rPr>
                <w:ins w:id="6286" w:author="Gladiator Gladiator" w:date="2018-06-01T17:02:00Z"/>
                <w:rFonts w:ascii="Calibri" w:eastAsia="Times New Roman" w:hAnsi="Calibri" w:cs="Calibri"/>
                <w:color w:val="000000"/>
              </w:rPr>
            </w:pPr>
            <w:ins w:id="6287" w:author="Gladiator Gladiator" w:date="2018-06-01T17:02:00Z">
              <w:r w:rsidRPr="005F50D0">
                <w:rPr>
                  <w:rFonts w:ascii="Calibri" w:eastAsia="Times New Roman" w:hAnsi="Calibri" w:cs="Calibri"/>
                  <w:color w:val="000000"/>
                </w:rPr>
                <w:t>testing</w:t>
              </w:r>
            </w:ins>
          </w:p>
        </w:tc>
        <w:tc>
          <w:tcPr>
            <w:tcW w:w="911" w:type="dxa"/>
            <w:tcBorders>
              <w:top w:val="single" w:sz="4" w:space="0" w:color="F4B084"/>
              <w:left w:val="nil"/>
              <w:bottom w:val="single" w:sz="4" w:space="0" w:color="F4B084"/>
              <w:right w:val="nil"/>
            </w:tcBorders>
            <w:shd w:val="clear" w:color="auto" w:fill="auto"/>
            <w:noWrap/>
            <w:vAlign w:val="bottom"/>
            <w:hideMark/>
            <w:tcPrChange w:id="6288" w:author="Gladiator Gladiator" w:date="2018-06-01T17:02:00Z">
              <w:tcPr>
                <w:tcW w:w="911" w:type="dxa"/>
                <w:tcBorders>
                  <w:top w:val="single" w:sz="4" w:space="0" w:color="F4B084"/>
                  <w:left w:val="nil"/>
                  <w:bottom w:val="single" w:sz="4" w:space="0" w:color="F4B084"/>
                  <w:right w:val="nil"/>
                </w:tcBorders>
                <w:shd w:val="clear" w:color="auto" w:fill="auto"/>
                <w:noWrap/>
                <w:vAlign w:val="bottom"/>
                <w:hideMark/>
              </w:tcPr>
            </w:tcPrChange>
          </w:tcPr>
          <w:p w14:paraId="31025259" w14:textId="77777777" w:rsidR="005F50D0" w:rsidRPr="005F50D0" w:rsidRDefault="005F50D0" w:rsidP="005F50D0">
            <w:pPr>
              <w:spacing w:after="0" w:line="240" w:lineRule="auto"/>
              <w:jc w:val="right"/>
              <w:rPr>
                <w:ins w:id="6289" w:author="Gladiator Gladiator" w:date="2018-06-01T17:02:00Z"/>
                <w:rFonts w:ascii="Calibri" w:eastAsia="Times New Roman" w:hAnsi="Calibri" w:cs="Calibri"/>
                <w:color w:val="000000"/>
              </w:rPr>
            </w:pPr>
            <w:ins w:id="6290" w:author="Gladiator Gladiator" w:date="2018-06-01T17:02:00Z">
              <w:r w:rsidRPr="005F50D0">
                <w:rPr>
                  <w:rFonts w:ascii="Calibri" w:eastAsia="Times New Roman" w:hAnsi="Calibri" w:cs="Calibri"/>
                  <w:color w:val="000000"/>
                </w:rPr>
                <w:t>0.428</w:t>
              </w:r>
            </w:ins>
          </w:p>
        </w:tc>
        <w:tc>
          <w:tcPr>
            <w:tcW w:w="990" w:type="dxa"/>
            <w:tcBorders>
              <w:top w:val="single" w:sz="4" w:space="0" w:color="F4B084"/>
              <w:left w:val="nil"/>
              <w:bottom w:val="single" w:sz="4" w:space="0" w:color="F4B084"/>
              <w:right w:val="nil"/>
            </w:tcBorders>
            <w:shd w:val="clear" w:color="auto" w:fill="auto"/>
            <w:noWrap/>
            <w:vAlign w:val="bottom"/>
            <w:hideMark/>
            <w:tcPrChange w:id="6291" w:author="Gladiator Gladiator" w:date="2018-06-01T17:02:00Z">
              <w:tcPr>
                <w:tcW w:w="1308" w:type="dxa"/>
                <w:gridSpan w:val="2"/>
                <w:tcBorders>
                  <w:top w:val="single" w:sz="4" w:space="0" w:color="F4B084"/>
                  <w:left w:val="nil"/>
                  <w:bottom w:val="single" w:sz="4" w:space="0" w:color="F4B084"/>
                  <w:right w:val="nil"/>
                </w:tcBorders>
                <w:shd w:val="clear" w:color="auto" w:fill="auto"/>
                <w:noWrap/>
                <w:vAlign w:val="bottom"/>
                <w:hideMark/>
              </w:tcPr>
            </w:tcPrChange>
          </w:tcPr>
          <w:p w14:paraId="411DDC5A" w14:textId="77777777" w:rsidR="005F50D0" w:rsidRPr="005F50D0" w:rsidRDefault="005F50D0" w:rsidP="005F50D0">
            <w:pPr>
              <w:spacing w:after="0" w:line="240" w:lineRule="auto"/>
              <w:jc w:val="right"/>
              <w:rPr>
                <w:ins w:id="6292" w:author="Gladiator Gladiator" w:date="2018-06-01T17:02:00Z"/>
                <w:rFonts w:ascii="Calibri" w:eastAsia="Times New Roman" w:hAnsi="Calibri" w:cs="Calibri"/>
                <w:color w:val="000000"/>
              </w:rPr>
            </w:pPr>
            <w:ins w:id="6293" w:author="Gladiator Gladiator" w:date="2018-06-01T17:02:00Z">
              <w:r w:rsidRPr="005F50D0">
                <w:rPr>
                  <w:rFonts w:ascii="Calibri" w:eastAsia="Times New Roman" w:hAnsi="Calibri" w:cs="Calibri"/>
                  <w:color w:val="000000"/>
                </w:rPr>
                <w:t>0.204</w:t>
              </w:r>
            </w:ins>
          </w:p>
        </w:tc>
        <w:tc>
          <w:tcPr>
            <w:tcW w:w="990" w:type="dxa"/>
            <w:tcBorders>
              <w:top w:val="single" w:sz="4" w:space="0" w:color="F4B084"/>
              <w:left w:val="nil"/>
              <w:bottom w:val="single" w:sz="4" w:space="0" w:color="F4B084"/>
              <w:right w:val="nil"/>
            </w:tcBorders>
            <w:shd w:val="clear" w:color="auto" w:fill="auto"/>
            <w:noWrap/>
            <w:vAlign w:val="bottom"/>
            <w:hideMark/>
            <w:tcPrChange w:id="6294" w:author="Gladiator Gladiator" w:date="2018-06-01T17:02:00Z">
              <w:tcPr>
                <w:tcW w:w="1002" w:type="dxa"/>
                <w:tcBorders>
                  <w:top w:val="single" w:sz="4" w:space="0" w:color="F4B084"/>
                  <w:left w:val="nil"/>
                  <w:bottom w:val="single" w:sz="4" w:space="0" w:color="F4B084"/>
                  <w:right w:val="nil"/>
                </w:tcBorders>
                <w:shd w:val="clear" w:color="auto" w:fill="auto"/>
                <w:noWrap/>
                <w:vAlign w:val="bottom"/>
                <w:hideMark/>
              </w:tcPr>
            </w:tcPrChange>
          </w:tcPr>
          <w:p w14:paraId="319B2F21" w14:textId="77777777" w:rsidR="005F50D0" w:rsidRPr="005F50D0" w:rsidRDefault="005F50D0" w:rsidP="005F50D0">
            <w:pPr>
              <w:spacing w:after="0" w:line="240" w:lineRule="auto"/>
              <w:jc w:val="right"/>
              <w:rPr>
                <w:ins w:id="6295" w:author="Gladiator Gladiator" w:date="2018-06-01T17:02:00Z"/>
                <w:rFonts w:ascii="Calibri" w:eastAsia="Times New Roman" w:hAnsi="Calibri" w:cs="Calibri"/>
                <w:color w:val="000000"/>
              </w:rPr>
            </w:pPr>
            <w:ins w:id="6296" w:author="Gladiator Gladiator" w:date="2018-06-01T17:02:00Z">
              <w:r w:rsidRPr="005F50D0">
                <w:rPr>
                  <w:rFonts w:ascii="Calibri" w:eastAsia="Times New Roman" w:hAnsi="Calibri" w:cs="Calibri"/>
                  <w:color w:val="000000"/>
                </w:rPr>
                <w:t>0.340</w:t>
              </w:r>
            </w:ins>
          </w:p>
        </w:tc>
        <w:tc>
          <w:tcPr>
            <w:tcW w:w="990" w:type="dxa"/>
            <w:tcBorders>
              <w:top w:val="single" w:sz="4" w:space="0" w:color="F4B084"/>
              <w:left w:val="nil"/>
              <w:bottom w:val="single" w:sz="4" w:space="0" w:color="F4B084"/>
              <w:right w:val="nil"/>
            </w:tcBorders>
            <w:shd w:val="clear" w:color="auto" w:fill="auto"/>
            <w:noWrap/>
            <w:vAlign w:val="bottom"/>
            <w:hideMark/>
            <w:tcPrChange w:id="6297" w:author="Gladiator Gladiator" w:date="2018-06-01T17:02:00Z">
              <w:tcPr>
                <w:tcW w:w="884" w:type="dxa"/>
                <w:tcBorders>
                  <w:top w:val="single" w:sz="4" w:space="0" w:color="F4B084"/>
                  <w:left w:val="nil"/>
                  <w:bottom w:val="single" w:sz="4" w:space="0" w:color="F4B084"/>
                  <w:right w:val="nil"/>
                </w:tcBorders>
                <w:shd w:val="clear" w:color="auto" w:fill="auto"/>
                <w:noWrap/>
                <w:vAlign w:val="bottom"/>
                <w:hideMark/>
              </w:tcPr>
            </w:tcPrChange>
          </w:tcPr>
          <w:p w14:paraId="296BD4F0" w14:textId="77777777" w:rsidR="005F50D0" w:rsidRPr="005F50D0" w:rsidRDefault="005F50D0" w:rsidP="005F50D0">
            <w:pPr>
              <w:spacing w:after="0" w:line="240" w:lineRule="auto"/>
              <w:jc w:val="right"/>
              <w:rPr>
                <w:ins w:id="6298" w:author="Gladiator Gladiator" w:date="2018-06-01T17:02:00Z"/>
                <w:rFonts w:ascii="Calibri" w:eastAsia="Times New Roman" w:hAnsi="Calibri" w:cs="Calibri"/>
                <w:color w:val="000000"/>
              </w:rPr>
            </w:pPr>
            <w:ins w:id="6299" w:author="Gladiator Gladiator" w:date="2018-06-01T17:02:00Z">
              <w:r w:rsidRPr="005F50D0">
                <w:rPr>
                  <w:rFonts w:ascii="Calibri" w:eastAsia="Times New Roman" w:hAnsi="Calibri" w:cs="Calibri"/>
                  <w:color w:val="000000"/>
                </w:rPr>
                <w:t>0.313</w:t>
              </w:r>
            </w:ins>
          </w:p>
        </w:tc>
        <w:tc>
          <w:tcPr>
            <w:tcW w:w="990" w:type="dxa"/>
            <w:tcBorders>
              <w:top w:val="single" w:sz="4" w:space="0" w:color="F4B084"/>
              <w:left w:val="nil"/>
              <w:bottom w:val="single" w:sz="4" w:space="0" w:color="F4B084"/>
              <w:right w:val="nil"/>
            </w:tcBorders>
            <w:shd w:val="clear" w:color="auto" w:fill="auto"/>
            <w:noWrap/>
            <w:vAlign w:val="bottom"/>
            <w:hideMark/>
            <w:tcPrChange w:id="6300" w:author="Gladiator Gladiator" w:date="2018-06-01T17:02:00Z">
              <w:tcPr>
                <w:tcW w:w="864" w:type="dxa"/>
                <w:tcBorders>
                  <w:top w:val="single" w:sz="4" w:space="0" w:color="F4B084"/>
                  <w:left w:val="nil"/>
                  <w:bottom w:val="single" w:sz="4" w:space="0" w:color="F4B084"/>
                  <w:right w:val="nil"/>
                </w:tcBorders>
                <w:shd w:val="clear" w:color="auto" w:fill="auto"/>
                <w:noWrap/>
                <w:vAlign w:val="bottom"/>
                <w:hideMark/>
              </w:tcPr>
            </w:tcPrChange>
          </w:tcPr>
          <w:p w14:paraId="28D4CDC3" w14:textId="77777777" w:rsidR="005F50D0" w:rsidRPr="005F50D0" w:rsidRDefault="005F50D0" w:rsidP="005F50D0">
            <w:pPr>
              <w:spacing w:after="0" w:line="240" w:lineRule="auto"/>
              <w:jc w:val="right"/>
              <w:rPr>
                <w:ins w:id="6301" w:author="Gladiator Gladiator" w:date="2018-06-01T17:02:00Z"/>
                <w:rFonts w:ascii="Calibri" w:eastAsia="Times New Roman" w:hAnsi="Calibri" w:cs="Calibri"/>
                <w:color w:val="000000"/>
              </w:rPr>
            </w:pPr>
            <w:ins w:id="6302" w:author="Gladiator Gladiator" w:date="2018-06-01T17:02:00Z">
              <w:r w:rsidRPr="005F50D0">
                <w:rPr>
                  <w:rFonts w:ascii="Calibri" w:eastAsia="Times New Roman" w:hAnsi="Calibri" w:cs="Calibri"/>
                  <w:color w:val="000000"/>
                </w:rPr>
                <w:t>0.272</w:t>
              </w:r>
            </w:ins>
          </w:p>
        </w:tc>
        <w:tc>
          <w:tcPr>
            <w:tcW w:w="1296" w:type="dxa"/>
            <w:tcBorders>
              <w:top w:val="single" w:sz="4" w:space="0" w:color="F4B084"/>
              <w:left w:val="nil"/>
              <w:bottom w:val="single" w:sz="4" w:space="0" w:color="F4B084"/>
              <w:right w:val="single" w:sz="4" w:space="0" w:color="F4B084"/>
            </w:tcBorders>
            <w:shd w:val="clear" w:color="auto" w:fill="auto"/>
            <w:noWrap/>
            <w:vAlign w:val="bottom"/>
            <w:hideMark/>
            <w:tcPrChange w:id="6303" w:author="Gladiator Gladiator" w:date="2018-06-01T17:02:00Z">
              <w:tcPr>
                <w:tcW w:w="1198"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06E66BC3" w14:textId="77777777" w:rsidR="005F50D0" w:rsidRPr="005F50D0" w:rsidRDefault="005F50D0" w:rsidP="005F50D0">
            <w:pPr>
              <w:spacing w:after="0" w:line="240" w:lineRule="auto"/>
              <w:jc w:val="right"/>
              <w:rPr>
                <w:ins w:id="6304" w:author="Gladiator Gladiator" w:date="2018-06-01T17:02:00Z"/>
                <w:rFonts w:ascii="Calibri" w:eastAsia="Times New Roman" w:hAnsi="Calibri" w:cs="Calibri"/>
                <w:color w:val="000000"/>
              </w:rPr>
            </w:pPr>
            <w:ins w:id="6305" w:author="Gladiator Gladiator" w:date="2018-06-01T17:02:00Z">
              <w:r w:rsidRPr="005F50D0">
                <w:rPr>
                  <w:rFonts w:ascii="Calibri" w:eastAsia="Times New Roman" w:hAnsi="Calibri" w:cs="Calibri"/>
                  <w:color w:val="000000"/>
                </w:rPr>
                <w:t>0.311</w:t>
              </w:r>
            </w:ins>
          </w:p>
        </w:tc>
      </w:tr>
      <w:tr w:rsidR="005F50D0" w:rsidRPr="005F50D0" w14:paraId="1DA6A297" w14:textId="77777777" w:rsidTr="005F50D0">
        <w:trPr>
          <w:trHeight w:val="276"/>
          <w:ins w:id="6306" w:author="Gladiator Gladiator" w:date="2018-06-01T17:02:00Z"/>
          <w:trPrChange w:id="6307"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FCE4D6" w:fill="FCE4D6"/>
            <w:noWrap/>
            <w:vAlign w:val="bottom"/>
            <w:hideMark/>
            <w:tcPrChange w:id="6308" w:author="Gladiator Gladiator" w:date="2018-06-01T17:02:00Z">
              <w:tcPr>
                <w:tcW w:w="190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119D7912" w14:textId="77777777" w:rsidR="005F50D0" w:rsidRPr="005F50D0" w:rsidRDefault="005F50D0" w:rsidP="005F50D0">
            <w:pPr>
              <w:spacing w:after="0" w:line="240" w:lineRule="auto"/>
              <w:rPr>
                <w:ins w:id="6309" w:author="Gladiator Gladiator" w:date="2018-06-01T17:02:00Z"/>
                <w:rFonts w:ascii="Calibri" w:eastAsia="Times New Roman" w:hAnsi="Calibri" w:cs="Calibri"/>
                <w:color w:val="000000"/>
              </w:rPr>
            </w:pPr>
            <w:ins w:id="6310" w:author="Gladiator Gladiator" w:date="2018-06-01T17:02:00Z">
              <w:r w:rsidRPr="005F50D0">
                <w:rPr>
                  <w:rFonts w:ascii="Calibri" w:eastAsia="Times New Roman" w:hAnsi="Calibri" w:cs="Calibri"/>
                  <w:color w:val="000000"/>
                </w:rPr>
                <w:t>User 8</w:t>
              </w:r>
            </w:ins>
          </w:p>
        </w:tc>
        <w:tc>
          <w:tcPr>
            <w:tcW w:w="1139" w:type="dxa"/>
            <w:tcBorders>
              <w:top w:val="single" w:sz="4" w:space="0" w:color="F4B084"/>
              <w:left w:val="nil"/>
              <w:bottom w:val="single" w:sz="4" w:space="0" w:color="F4B084"/>
              <w:right w:val="nil"/>
            </w:tcBorders>
            <w:shd w:val="clear" w:color="FCE4D6" w:fill="FCE4D6"/>
            <w:noWrap/>
            <w:vAlign w:val="bottom"/>
            <w:hideMark/>
            <w:tcPrChange w:id="6311"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613A6F9E" w14:textId="77777777" w:rsidR="005F50D0" w:rsidRPr="005F50D0" w:rsidRDefault="005F50D0" w:rsidP="005F50D0">
            <w:pPr>
              <w:spacing w:after="0" w:line="240" w:lineRule="auto"/>
              <w:rPr>
                <w:ins w:id="6312" w:author="Gladiator Gladiator" w:date="2018-06-01T17:02:00Z"/>
                <w:rFonts w:ascii="Calibri" w:eastAsia="Times New Roman" w:hAnsi="Calibri" w:cs="Calibri"/>
                <w:color w:val="000000"/>
              </w:rPr>
            </w:pPr>
            <w:ins w:id="6313" w:author="Gladiator Gladiator" w:date="2018-06-01T17:02:00Z">
              <w:r w:rsidRPr="005F50D0">
                <w:rPr>
                  <w:rFonts w:ascii="Calibri" w:eastAsia="Times New Roman" w:hAnsi="Calibri" w:cs="Calibri"/>
                  <w:color w:val="000000"/>
                </w:rPr>
                <w:t>relaxing</w:t>
              </w:r>
            </w:ins>
          </w:p>
        </w:tc>
        <w:tc>
          <w:tcPr>
            <w:tcW w:w="911" w:type="dxa"/>
            <w:tcBorders>
              <w:top w:val="single" w:sz="4" w:space="0" w:color="F4B084"/>
              <w:left w:val="nil"/>
              <w:bottom w:val="single" w:sz="4" w:space="0" w:color="F4B084"/>
              <w:right w:val="nil"/>
            </w:tcBorders>
            <w:shd w:val="clear" w:color="FCE4D6" w:fill="FCE4D6"/>
            <w:noWrap/>
            <w:vAlign w:val="bottom"/>
            <w:hideMark/>
            <w:tcPrChange w:id="6314" w:author="Gladiator Gladiator" w:date="2018-06-01T17:02:00Z">
              <w:tcPr>
                <w:tcW w:w="1080" w:type="dxa"/>
                <w:gridSpan w:val="2"/>
                <w:tcBorders>
                  <w:top w:val="single" w:sz="4" w:space="0" w:color="F4B084"/>
                  <w:left w:val="nil"/>
                  <w:bottom w:val="single" w:sz="4" w:space="0" w:color="F4B084"/>
                  <w:right w:val="nil"/>
                </w:tcBorders>
                <w:shd w:val="clear" w:color="FCE4D6" w:fill="FCE4D6"/>
                <w:noWrap/>
                <w:vAlign w:val="bottom"/>
                <w:hideMark/>
              </w:tcPr>
            </w:tcPrChange>
          </w:tcPr>
          <w:p w14:paraId="19D8F690" w14:textId="77777777" w:rsidR="005F50D0" w:rsidRPr="005F50D0" w:rsidRDefault="005F50D0" w:rsidP="005F50D0">
            <w:pPr>
              <w:spacing w:after="0" w:line="240" w:lineRule="auto"/>
              <w:jc w:val="right"/>
              <w:rPr>
                <w:ins w:id="6315" w:author="Gladiator Gladiator" w:date="2018-06-01T17:02:00Z"/>
                <w:rFonts w:ascii="Calibri" w:eastAsia="Times New Roman" w:hAnsi="Calibri" w:cs="Calibri"/>
                <w:color w:val="000000"/>
              </w:rPr>
            </w:pPr>
            <w:ins w:id="6316" w:author="Gladiator Gladiator" w:date="2018-06-01T17:02:00Z">
              <w:r w:rsidRPr="005F50D0">
                <w:rPr>
                  <w:rFonts w:ascii="Calibri" w:eastAsia="Times New Roman" w:hAnsi="Calibri" w:cs="Calibri"/>
                  <w:color w:val="000000"/>
                </w:rPr>
                <w:t>0.373</w:t>
              </w:r>
            </w:ins>
          </w:p>
        </w:tc>
        <w:tc>
          <w:tcPr>
            <w:tcW w:w="990" w:type="dxa"/>
            <w:tcBorders>
              <w:top w:val="single" w:sz="4" w:space="0" w:color="F4B084"/>
              <w:left w:val="nil"/>
              <w:bottom w:val="single" w:sz="4" w:space="0" w:color="F4B084"/>
              <w:right w:val="nil"/>
            </w:tcBorders>
            <w:shd w:val="clear" w:color="FCE4D6" w:fill="FCE4D6"/>
            <w:noWrap/>
            <w:vAlign w:val="bottom"/>
            <w:hideMark/>
            <w:tcPrChange w:id="6317"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3377B6F3" w14:textId="77777777" w:rsidR="005F50D0" w:rsidRPr="005F50D0" w:rsidRDefault="005F50D0" w:rsidP="005F50D0">
            <w:pPr>
              <w:spacing w:after="0" w:line="240" w:lineRule="auto"/>
              <w:jc w:val="right"/>
              <w:rPr>
                <w:ins w:id="6318" w:author="Gladiator Gladiator" w:date="2018-06-01T17:02:00Z"/>
                <w:rFonts w:ascii="Calibri" w:eastAsia="Times New Roman" w:hAnsi="Calibri" w:cs="Calibri"/>
                <w:color w:val="000000"/>
              </w:rPr>
            </w:pPr>
            <w:ins w:id="6319" w:author="Gladiator Gladiator" w:date="2018-06-01T17:02:00Z">
              <w:r w:rsidRPr="005F50D0">
                <w:rPr>
                  <w:rFonts w:ascii="Calibri" w:eastAsia="Times New Roman" w:hAnsi="Calibri" w:cs="Calibri"/>
                  <w:color w:val="000000"/>
                </w:rPr>
                <w:t>0.307</w:t>
              </w:r>
            </w:ins>
          </w:p>
        </w:tc>
        <w:tc>
          <w:tcPr>
            <w:tcW w:w="990" w:type="dxa"/>
            <w:tcBorders>
              <w:top w:val="single" w:sz="4" w:space="0" w:color="F4B084"/>
              <w:left w:val="nil"/>
              <w:bottom w:val="single" w:sz="4" w:space="0" w:color="F4B084"/>
              <w:right w:val="nil"/>
            </w:tcBorders>
            <w:shd w:val="clear" w:color="FCE4D6" w:fill="FCE4D6"/>
            <w:noWrap/>
            <w:vAlign w:val="bottom"/>
            <w:hideMark/>
            <w:tcPrChange w:id="6320" w:author="Gladiator Gladiator" w:date="2018-06-01T17:02:00Z">
              <w:tcPr>
                <w:tcW w:w="1002" w:type="dxa"/>
                <w:tcBorders>
                  <w:top w:val="single" w:sz="4" w:space="0" w:color="F4B084"/>
                  <w:left w:val="nil"/>
                  <w:bottom w:val="single" w:sz="4" w:space="0" w:color="F4B084"/>
                  <w:right w:val="nil"/>
                </w:tcBorders>
                <w:shd w:val="clear" w:color="FCE4D6" w:fill="FCE4D6"/>
                <w:noWrap/>
                <w:vAlign w:val="bottom"/>
                <w:hideMark/>
              </w:tcPr>
            </w:tcPrChange>
          </w:tcPr>
          <w:p w14:paraId="12B24A71" w14:textId="77777777" w:rsidR="005F50D0" w:rsidRPr="005F50D0" w:rsidRDefault="005F50D0" w:rsidP="005F50D0">
            <w:pPr>
              <w:spacing w:after="0" w:line="240" w:lineRule="auto"/>
              <w:jc w:val="right"/>
              <w:rPr>
                <w:ins w:id="6321" w:author="Gladiator Gladiator" w:date="2018-06-01T17:02:00Z"/>
                <w:rFonts w:ascii="Calibri" w:eastAsia="Times New Roman" w:hAnsi="Calibri" w:cs="Calibri"/>
                <w:color w:val="000000"/>
              </w:rPr>
            </w:pPr>
            <w:ins w:id="6322" w:author="Gladiator Gladiator" w:date="2018-06-01T17:02:00Z">
              <w:r w:rsidRPr="005F50D0">
                <w:rPr>
                  <w:rFonts w:ascii="Calibri" w:eastAsia="Times New Roman" w:hAnsi="Calibri" w:cs="Calibri"/>
                  <w:color w:val="000000"/>
                </w:rPr>
                <w:t>0.225</w:t>
              </w:r>
            </w:ins>
          </w:p>
        </w:tc>
        <w:tc>
          <w:tcPr>
            <w:tcW w:w="990" w:type="dxa"/>
            <w:tcBorders>
              <w:top w:val="single" w:sz="4" w:space="0" w:color="F4B084"/>
              <w:left w:val="nil"/>
              <w:bottom w:val="single" w:sz="4" w:space="0" w:color="F4B084"/>
              <w:right w:val="nil"/>
            </w:tcBorders>
            <w:shd w:val="clear" w:color="FCE4D6" w:fill="FCE4D6"/>
            <w:noWrap/>
            <w:vAlign w:val="bottom"/>
            <w:hideMark/>
            <w:tcPrChange w:id="6323" w:author="Gladiator Gladiator" w:date="2018-06-01T17:02:00Z">
              <w:tcPr>
                <w:tcW w:w="884" w:type="dxa"/>
                <w:tcBorders>
                  <w:top w:val="single" w:sz="4" w:space="0" w:color="F4B084"/>
                  <w:left w:val="nil"/>
                  <w:bottom w:val="single" w:sz="4" w:space="0" w:color="F4B084"/>
                  <w:right w:val="nil"/>
                </w:tcBorders>
                <w:shd w:val="clear" w:color="FCE4D6" w:fill="FCE4D6"/>
                <w:noWrap/>
                <w:vAlign w:val="bottom"/>
                <w:hideMark/>
              </w:tcPr>
            </w:tcPrChange>
          </w:tcPr>
          <w:p w14:paraId="5CDE9370" w14:textId="77777777" w:rsidR="005F50D0" w:rsidRPr="005F50D0" w:rsidRDefault="005F50D0" w:rsidP="005F50D0">
            <w:pPr>
              <w:spacing w:after="0" w:line="240" w:lineRule="auto"/>
              <w:jc w:val="right"/>
              <w:rPr>
                <w:ins w:id="6324" w:author="Gladiator Gladiator" w:date="2018-06-01T17:02:00Z"/>
                <w:rFonts w:ascii="Calibri" w:eastAsia="Times New Roman" w:hAnsi="Calibri" w:cs="Calibri"/>
                <w:color w:val="000000"/>
              </w:rPr>
            </w:pPr>
            <w:ins w:id="6325" w:author="Gladiator Gladiator" w:date="2018-06-01T17:02:00Z">
              <w:r w:rsidRPr="005F50D0">
                <w:rPr>
                  <w:rFonts w:ascii="Calibri" w:eastAsia="Times New Roman" w:hAnsi="Calibri" w:cs="Calibri"/>
                  <w:color w:val="000000"/>
                </w:rPr>
                <w:t>0.336</w:t>
              </w:r>
            </w:ins>
          </w:p>
        </w:tc>
        <w:tc>
          <w:tcPr>
            <w:tcW w:w="990" w:type="dxa"/>
            <w:tcBorders>
              <w:top w:val="single" w:sz="4" w:space="0" w:color="F4B084"/>
              <w:left w:val="nil"/>
              <w:bottom w:val="single" w:sz="4" w:space="0" w:color="F4B084"/>
              <w:right w:val="nil"/>
            </w:tcBorders>
            <w:shd w:val="clear" w:color="FCE4D6" w:fill="FCE4D6"/>
            <w:noWrap/>
            <w:vAlign w:val="bottom"/>
            <w:hideMark/>
            <w:tcPrChange w:id="6326" w:author="Gladiator Gladiator" w:date="2018-06-01T17:02:00Z">
              <w:tcPr>
                <w:tcW w:w="864" w:type="dxa"/>
                <w:tcBorders>
                  <w:top w:val="single" w:sz="4" w:space="0" w:color="F4B084"/>
                  <w:left w:val="nil"/>
                  <w:bottom w:val="single" w:sz="4" w:space="0" w:color="F4B084"/>
                  <w:right w:val="nil"/>
                </w:tcBorders>
                <w:shd w:val="clear" w:color="FCE4D6" w:fill="FCE4D6"/>
                <w:noWrap/>
                <w:vAlign w:val="bottom"/>
                <w:hideMark/>
              </w:tcPr>
            </w:tcPrChange>
          </w:tcPr>
          <w:p w14:paraId="61CB06FA" w14:textId="77777777" w:rsidR="005F50D0" w:rsidRPr="005F50D0" w:rsidRDefault="005F50D0" w:rsidP="005F50D0">
            <w:pPr>
              <w:spacing w:after="0" w:line="240" w:lineRule="auto"/>
              <w:jc w:val="right"/>
              <w:rPr>
                <w:ins w:id="6327" w:author="Gladiator Gladiator" w:date="2018-06-01T17:02:00Z"/>
                <w:rFonts w:ascii="Calibri" w:eastAsia="Times New Roman" w:hAnsi="Calibri" w:cs="Calibri"/>
                <w:color w:val="000000"/>
              </w:rPr>
            </w:pPr>
            <w:ins w:id="6328" w:author="Gladiator Gladiator" w:date="2018-06-01T17:02:00Z">
              <w:r w:rsidRPr="005F50D0">
                <w:rPr>
                  <w:rFonts w:ascii="Calibri" w:eastAsia="Times New Roman" w:hAnsi="Calibri" w:cs="Calibri"/>
                  <w:color w:val="000000"/>
                </w:rPr>
                <w:t>0.215</w:t>
              </w:r>
            </w:ins>
          </w:p>
        </w:tc>
        <w:tc>
          <w:tcPr>
            <w:tcW w:w="1296" w:type="dxa"/>
            <w:tcBorders>
              <w:top w:val="single" w:sz="4" w:space="0" w:color="F4B084"/>
              <w:left w:val="nil"/>
              <w:bottom w:val="single" w:sz="4" w:space="0" w:color="F4B084"/>
              <w:right w:val="single" w:sz="4" w:space="0" w:color="F4B084"/>
            </w:tcBorders>
            <w:shd w:val="clear" w:color="FCE4D6" w:fill="FCE4D6"/>
            <w:noWrap/>
            <w:vAlign w:val="bottom"/>
            <w:hideMark/>
            <w:tcPrChange w:id="6329" w:author="Gladiator Gladiator" w:date="2018-06-01T17:02:00Z">
              <w:tcPr>
                <w:tcW w:w="1198"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44D7961D" w14:textId="77777777" w:rsidR="005F50D0" w:rsidRPr="005F50D0" w:rsidRDefault="005F50D0" w:rsidP="005F50D0">
            <w:pPr>
              <w:spacing w:after="0" w:line="240" w:lineRule="auto"/>
              <w:jc w:val="right"/>
              <w:rPr>
                <w:ins w:id="6330" w:author="Gladiator Gladiator" w:date="2018-06-01T17:02:00Z"/>
                <w:rFonts w:ascii="Calibri" w:eastAsia="Times New Roman" w:hAnsi="Calibri" w:cs="Calibri"/>
                <w:color w:val="000000"/>
              </w:rPr>
            </w:pPr>
            <w:ins w:id="6331" w:author="Gladiator Gladiator" w:date="2018-06-01T17:02:00Z">
              <w:r w:rsidRPr="005F50D0">
                <w:rPr>
                  <w:rFonts w:ascii="Calibri" w:eastAsia="Times New Roman" w:hAnsi="Calibri" w:cs="Calibri"/>
                  <w:color w:val="000000"/>
                </w:rPr>
                <w:t>0.291</w:t>
              </w:r>
            </w:ins>
          </w:p>
        </w:tc>
      </w:tr>
      <w:tr w:rsidR="005F50D0" w:rsidRPr="005F50D0" w14:paraId="05A6E5F8" w14:textId="77777777" w:rsidTr="005F50D0">
        <w:trPr>
          <w:trHeight w:val="276"/>
          <w:ins w:id="6332" w:author="Gladiator Gladiator" w:date="2018-06-01T17:02:00Z"/>
          <w:trPrChange w:id="6333"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auto" w:fill="auto"/>
            <w:noWrap/>
            <w:vAlign w:val="bottom"/>
            <w:hideMark/>
            <w:tcPrChange w:id="6334" w:author="Gladiator Gladiator" w:date="2018-06-01T17:02:00Z">
              <w:tcPr>
                <w:tcW w:w="1905"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1CB83C58" w14:textId="77777777" w:rsidR="005F50D0" w:rsidRPr="005F50D0" w:rsidRDefault="005F50D0" w:rsidP="005F50D0">
            <w:pPr>
              <w:spacing w:after="0" w:line="240" w:lineRule="auto"/>
              <w:rPr>
                <w:ins w:id="6335" w:author="Gladiator Gladiator" w:date="2018-06-01T17:02:00Z"/>
                <w:rFonts w:ascii="Calibri" w:eastAsia="Times New Roman" w:hAnsi="Calibri" w:cs="Calibri"/>
                <w:color w:val="000000"/>
              </w:rPr>
            </w:pPr>
            <w:ins w:id="6336" w:author="Gladiator Gladiator" w:date="2018-06-01T17:02:00Z">
              <w:r w:rsidRPr="005F50D0">
                <w:rPr>
                  <w:rFonts w:ascii="Calibri" w:eastAsia="Times New Roman" w:hAnsi="Calibri" w:cs="Calibri"/>
                  <w:color w:val="000000"/>
                </w:rPr>
                <w:t>User 8</w:t>
              </w:r>
            </w:ins>
          </w:p>
        </w:tc>
        <w:tc>
          <w:tcPr>
            <w:tcW w:w="1139" w:type="dxa"/>
            <w:tcBorders>
              <w:top w:val="single" w:sz="4" w:space="0" w:color="F4B084"/>
              <w:left w:val="nil"/>
              <w:bottom w:val="single" w:sz="4" w:space="0" w:color="F4B084"/>
              <w:right w:val="nil"/>
            </w:tcBorders>
            <w:shd w:val="clear" w:color="auto" w:fill="auto"/>
            <w:noWrap/>
            <w:vAlign w:val="bottom"/>
            <w:hideMark/>
            <w:tcPrChange w:id="6337" w:author="Gladiator Gladiator" w:date="2018-06-01T17:02:00Z">
              <w:tcPr>
                <w:tcW w:w="1139" w:type="dxa"/>
                <w:tcBorders>
                  <w:top w:val="single" w:sz="4" w:space="0" w:color="F4B084"/>
                  <w:left w:val="nil"/>
                  <w:bottom w:val="single" w:sz="4" w:space="0" w:color="F4B084"/>
                  <w:right w:val="nil"/>
                </w:tcBorders>
                <w:shd w:val="clear" w:color="auto" w:fill="auto"/>
                <w:noWrap/>
                <w:vAlign w:val="bottom"/>
                <w:hideMark/>
              </w:tcPr>
            </w:tcPrChange>
          </w:tcPr>
          <w:p w14:paraId="62EFCC5D" w14:textId="77777777" w:rsidR="005F50D0" w:rsidRPr="005F50D0" w:rsidRDefault="005F50D0" w:rsidP="005F50D0">
            <w:pPr>
              <w:spacing w:after="0" w:line="240" w:lineRule="auto"/>
              <w:rPr>
                <w:ins w:id="6338" w:author="Gladiator Gladiator" w:date="2018-06-01T17:02:00Z"/>
                <w:rFonts w:ascii="Calibri" w:eastAsia="Times New Roman" w:hAnsi="Calibri" w:cs="Calibri"/>
                <w:color w:val="000000"/>
              </w:rPr>
            </w:pPr>
            <w:ins w:id="6339" w:author="Gladiator Gladiator" w:date="2018-06-01T17:02:00Z">
              <w:r w:rsidRPr="005F50D0">
                <w:rPr>
                  <w:rFonts w:ascii="Calibri" w:eastAsia="Times New Roman" w:hAnsi="Calibri" w:cs="Calibri"/>
                  <w:color w:val="000000"/>
                </w:rPr>
                <w:t>testing</w:t>
              </w:r>
            </w:ins>
          </w:p>
        </w:tc>
        <w:tc>
          <w:tcPr>
            <w:tcW w:w="911" w:type="dxa"/>
            <w:tcBorders>
              <w:top w:val="single" w:sz="4" w:space="0" w:color="F4B084"/>
              <w:left w:val="nil"/>
              <w:bottom w:val="single" w:sz="4" w:space="0" w:color="F4B084"/>
              <w:right w:val="nil"/>
            </w:tcBorders>
            <w:shd w:val="clear" w:color="auto" w:fill="auto"/>
            <w:noWrap/>
            <w:vAlign w:val="bottom"/>
            <w:hideMark/>
            <w:tcPrChange w:id="6340" w:author="Gladiator Gladiator" w:date="2018-06-01T17:02:00Z">
              <w:tcPr>
                <w:tcW w:w="911" w:type="dxa"/>
                <w:tcBorders>
                  <w:top w:val="single" w:sz="4" w:space="0" w:color="F4B084"/>
                  <w:left w:val="nil"/>
                  <w:bottom w:val="single" w:sz="4" w:space="0" w:color="F4B084"/>
                  <w:right w:val="nil"/>
                </w:tcBorders>
                <w:shd w:val="clear" w:color="auto" w:fill="auto"/>
                <w:noWrap/>
                <w:vAlign w:val="bottom"/>
                <w:hideMark/>
              </w:tcPr>
            </w:tcPrChange>
          </w:tcPr>
          <w:p w14:paraId="2480082B" w14:textId="77777777" w:rsidR="005F50D0" w:rsidRPr="005F50D0" w:rsidRDefault="005F50D0" w:rsidP="005F50D0">
            <w:pPr>
              <w:spacing w:after="0" w:line="240" w:lineRule="auto"/>
              <w:jc w:val="right"/>
              <w:rPr>
                <w:ins w:id="6341" w:author="Gladiator Gladiator" w:date="2018-06-01T17:02:00Z"/>
                <w:rFonts w:ascii="Calibri" w:eastAsia="Times New Roman" w:hAnsi="Calibri" w:cs="Calibri"/>
                <w:color w:val="000000"/>
              </w:rPr>
            </w:pPr>
            <w:ins w:id="6342" w:author="Gladiator Gladiator" w:date="2018-06-01T17:02:00Z">
              <w:r w:rsidRPr="005F50D0">
                <w:rPr>
                  <w:rFonts w:ascii="Calibri" w:eastAsia="Times New Roman" w:hAnsi="Calibri" w:cs="Calibri"/>
                  <w:color w:val="000000"/>
                </w:rPr>
                <w:t>0.153</w:t>
              </w:r>
            </w:ins>
          </w:p>
        </w:tc>
        <w:tc>
          <w:tcPr>
            <w:tcW w:w="990" w:type="dxa"/>
            <w:tcBorders>
              <w:top w:val="single" w:sz="4" w:space="0" w:color="F4B084"/>
              <w:left w:val="nil"/>
              <w:bottom w:val="single" w:sz="4" w:space="0" w:color="F4B084"/>
              <w:right w:val="nil"/>
            </w:tcBorders>
            <w:shd w:val="clear" w:color="auto" w:fill="auto"/>
            <w:noWrap/>
            <w:vAlign w:val="bottom"/>
            <w:hideMark/>
            <w:tcPrChange w:id="6343" w:author="Gladiator Gladiator" w:date="2018-06-01T17:02:00Z">
              <w:tcPr>
                <w:tcW w:w="1308" w:type="dxa"/>
                <w:gridSpan w:val="2"/>
                <w:tcBorders>
                  <w:top w:val="single" w:sz="4" w:space="0" w:color="F4B084"/>
                  <w:left w:val="nil"/>
                  <w:bottom w:val="single" w:sz="4" w:space="0" w:color="F4B084"/>
                  <w:right w:val="nil"/>
                </w:tcBorders>
                <w:shd w:val="clear" w:color="auto" w:fill="auto"/>
                <w:noWrap/>
                <w:vAlign w:val="bottom"/>
                <w:hideMark/>
              </w:tcPr>
            </w:tcPrChange>
          </w:tcPr>
          <w:p w14:paraId="5EC6212D" w14:textId="77777777" w:rsidR="005F50D0" w:rsidRPr="005F50D0" w:rsidRDefault="005F50D0" w:rsidP="005F50D0">
            <w:pPr>
              <w:spacing w:after="0" w:line="240" w:lineRule="auto"/>
              <w:jc w:val="right"/>
              <w:rPr>
                <w:ins w:id="6344" w:author="Gladiator Gladiator" w:date="2018-06-01T17:02:00Z"/>
                <w:rFonts w:ascii="Calibri" w:eastAsia="Times New Roman" w:hAnsi="Calibri" w:cs="Calibri"/>
                <w:color w:val="000000"/>
              </w:rPr>
            </w:pPr>
            <w:ins w:id="6345" w:author="Gladiator Gladiator" w:date="2018-06-01T17:02:00Z">
              <w:r w:rsidRPr="005F50D0">
                <w:rPr>
                  <w:rFonts w:ascii="Calibri" w:eastAsia="Times New Roman" w:hAnsi="Calibri" w:cs="Calibri"/>
                  <w:color w:val="000000"/>
                </w:rPr>
                <w:t>0.058</w:t>
              </w:r>
            </w:ins>
          </w:p>
        </w:tc>
        <w:tc>
          <w:tcPr>
            <w:tcW w:w="990" w:type="dxa"/>
            <w:tcBorders>
              <w:top w:val="single" w:sz="4" w:space="0" w:color="F4B084"/>
              <w:left w:val="nil"/>
              <w:bottom w:val="single" w:sz="4" w:space="0" w:color="F4B084"/>
              <w:right w:val="nil"/>
            </w:tcBorders>
            <w:shd w:val="clear" w:color="auto" w:fill="auto"/>
            <w:noWrap/>
            <w:vAlign w:val="bottom"/>
            <w:hideMark/>
            <w:tcPrChange w:id="6346" w:author="Gladiator Gladiator" w:date="2018-06-01T17:02:00Z">
              <w:tcPr>
                <w:tcW w:w="1002" w:type="dxa"/>
                <w:tcBorders>
                  <w:top w:val="single" w:sz="4" w:space="0" w:color="F4B084"/>
                  <w:left w:val="nil"/>
                  <w:bottom w:val="single" w:sz="4" w:space="0" w:color="F4B084"/>
                  <w:right w:val="nil"/>
                </w:tcBorders>
                <w:shd w:val="clear" w:color="auto" w:fill="auto"/>
                <w:noWrap/>
                <w:vAlign w:val="bottom"/>
                <w:hideMark/>
              </w:tcPr>
            </w:tcPrChange>
          </w:tcPr>
          <w:p w14:paraId="71F3A718" w14:textId="77777777" w:rsidR="005F50D0" w:rsidRPr="005F50D0" w:rsidRDefault="005F50D0" w:rsidP="005F50D0">
            <w:pPr>
              <w:spacing w:after="0" w:line="240" w:lineRule="auto"/>
              <w:jc w:val="right"/>
              <w:rPr>
                <w:ins w:id="6347" w:author="Gladiator Gladiator" w:date="2018-06-01T17:02:00Z"/>
                <w:rFonts w:ascii="Calibri" w:eastAsia="Times New Roman" w:hAnsi="Calibri" w:cs="Calibri"/>
                <w:color w:val="000000"/>
              </w:rPr>
            </w:pPr>
            <w:ins w:id="6348" w:author="Gladiator Gladiator" w:date="2018-06-01T17:02:00Z">
              <w:r w:rsidRPr="005F50D0">
                <w:rPr>
                  <w:rFonts w:ascii="Calibri" w:eastAsia="Times New Roman" w:hAnsi="Calibri" w:cs="Calibri"/>
                  <w:color w:val="000000"/>
                </w:rPr>
                <w:t>0.047</w:t>
              </w:r>
            </w:ins>
          </w:p>
        </w:tc>
        <w:tc>
          <w:tcPr>
            <w:tcW w:w="990" w:type="dxa"/>
            <w:tcBorders>
              <w:top w:val="single" w:sz="4" w:space="0" w:color="F4B084"/>
              <w:left w:val="nil"/>
              <w:bottom w:val="single" w:sz="4" w:space="0" w:color="F4B084"/>
              <w:right w:val="nil"/>
            </w:tcBorders>
            <w:shd w:val="clear" w:color="auto" w:fill="auto"/>
            <w:noWrap/>
            <w:vAlign w:val="bottom"/>
            <w:hideMark/>
            <w:tcPrChange w:id="6349" w:author="Gladiator Gladiator" w:date="2018-06-01T17:02:00Z">
              <w:tcPr>
                <w:tcW w:w="884" w:type="dxa"/>
                <w:tcBorders>
                  <w:top w:val="single" w:sz="4" w:space="0" w:color="F4B084"/>
                  <w:left w:val="nil"/>
                  <w:bottom w:val="single" w:sz="4" w:space="0" w:color="F4B084"/>
                  <w:right w:val="nil"/>
                </w:tcBorders>
                <w:shd w:val="clear" w:color="auto" w:fill="auto"/>
                <w:noWrap/>
                <w:vAlign w:val="bottom"/>
                <w:hideMark/>
              </w:tcPr>
            </w:tcPrChange>
          </w:tcPr>
          <w:p w14:paraId="2B5E2534" w14:textId="77777777" w:rsidR="005F50D0" w:rsidRPr="005F50D0" w:rsidRDefault="005F50D0" w:rsidP="005F50D0">
            <w:pPr>
              <w:spacing w:after="0" w:line="240" w:lineRule="auto"/>
              <w:jc w:val="right"/>
              <w:rPr>
                <w:ins w:id="6350" w:author="Gladiator Gladiator" w:date="2018-06-01T17:02:00Z"/>
                <w:rFonts w:ascii="Calibri" w:eastAsia="Times New Roman" w:hAnsi="Calibri" w:cs="Calibri"/>
                <w:color w:val="000000"/>
              </w:rPr>
            </w:pPr>
            <w:ins w:id="6351" w:author="Gladiator Gladiator" w:date="2018-06-01T17:02:00Z">
              <w:r w:rsidRPr="005F50D0">
                <w:rPr>
                  <w:rFonts w:ascii="Calibri" w:eastAsia="Times New Roman" w:hAnsi="Calibri" w:cs="Calibri"/>
                  <w:color w:val="000000"/>
                </w:rPr>
                <w:t>0.036</w:t>
              </w:r>
            </w:ins>
          </w:p>
        </w:tc>
        <w:tc>
          <w:tcPr>
            <w:tcW w:w="990" w:type="dxa"/>
            <w:tcBorders>
              <w:top w:val="single" w:sz="4" w:space="0" w:color="F4B084"/>
              <w:left w:val="nil"/>
              <w:bottom w:val="single" w:sz="4" w:space="0" w:color="F4B084"/>
              <w:right w:val="nil"/>
            </w:tcBorders>
            <w:shd w:val="clear" w:color="auto" w:fill="auto"/>
            <w:noWrap/>
            <w:vAlign w:val="bottom"/>
            <w:hideMark/>
            <w:tcPrChange w:id="6352" w:author="Gladiator Gladiator" w:date="2018-06-01T17:02:00Z">
              <w:tcPr>
                <w:tcW w:w="864" w:type="dxa"/>
                <w:tcBorders>
                  <w:top w:val="single" w:sz="4" w:space="0" w:color="F4B084"/>
                  <w:left w:val="nil"/>
                  <w:bottom w:val="single" w:sz="4" w:space="0" w:color="F4B084"/>
                  <w:right w:val="nil"/>
                </w:tcBorders>
                <w:shd w:val="clear" w:color="auto" w:fill="auto"/>
                <w:noWrap/>
                <w:vAlign w:val="bottom"/>
                <w:hideMark/>
              </w:tcPr>
            </w:tcPrChange>
          </w:tcPr>
          <w:p w14:paraId="55C5FB81" w14:textId="77777777" w:rsidR="005F50D0" w:rsidRPr="005F50D0" w:rsidRDefault="005F50D0" w:rsidP="005F50D0">
            <w:pPr>
              <w:spacing w:after="0" w:line="240" w:lineRule="auto"/>
              <w:jc w:val="right"/>
              <w:rPr>
                <w:ins w:id="6353" w:author="Gladiator Gladiator" w:date="2018-06-01T17:02:00Z"/>
                <w:rFonts w:ascii="Calibri" w:eastAsia="Times New Roman" w:hAnsi="Calibri" w:cs="Calibri"/>
                <w:color w:val="000000"/>
              </w:rPr>
            </w:pPr>
            <w:ins w:id="6354" w:author="Gladiator Gladiator" w:date="2018-06-01T17:02:00Z">
              <w:r w:rsidRPr="005F50D0">
                <w:rPr>
                  <w:rFonts w:ascii="Calibri" w:eastAsia="Times New Roman" w:hAnsi="Calibri" w:cs="Calibri"/>
                  <w:color w:val="000000"/>
                </w:rPr>
                <w:t>0.095</w:t>
              </w:r>
            </w:ins>
          </w:p>
        </w:tc>
        <w:tc>
          <w:tcPr>
            <w:tcW w:w="1296" w:type="dxa"/>
            <w:tcBorders>
              <w:top w:val="single" w:sz="4" w:space="0" w:color="F4B084"/>
              <w:left w:val="nil"/>
              <w:bottom w:val="single" w:sz="4" w:space="0" w:color="F4B084"/>
              <w:right w:val="single" w:sz="4" w:space="0" w:color="F4B084"/>
            </w:tcBorders>
            <w:shd w:val="clear" w:color="auto" w:fill="auto"/>
            <w:noWrap/>
            <w:vAlign w:val="bottom"/>
            <w:hideMark/>
            <w:tcPrChange w:id="6355" w:author="Gladiator Gladiator" w:date="2018-06-01T17:02:00Z">
              <w:tcPr>
                <w:tcW w:w="1198"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274E65DF" w14:textId="77777777" w:rsidR="005F50D0" w:rsidRPr="005F50D0" w:rsidRDefault="005F50D0" w:rsidP="005F50D0">
            <w:pPr>
              <w:spacing w:after="0" w:line="240" w:lineRule="auto"/>
              <w:jc w:val="right"/>
              <w:rPr>
                <w:ins w:id="6356" w:author="Gladiator Gladiator" w:date="2018-06-01T17:02:00Z"/>
                <w:rFonts w:ascii="Calibri" w:eastAsia="Times New Roman" w:hAnsi="Calibri" w:cs="Calibri"/>
                <w:color w:val="000000"/>
              </w:rPr>
            </w:pPr>
            <w:ins w:id="6357" w:author="Gladiator Gladiator" w:date="2018-06-01T17:02:00Z">
              <w:r w:rsidRPr="005F50D0">
                <w:rPr>
                  <w:rFonts w:ascii="Calibri" w:eastAsia="Times New Roman" w:hAnsi="Calibri" w:cs="Calibri"/>
                  <w:color w:val="000000"/>
                </w:rPr>
                <w:t>0.078</w:t>
              </w:r>
            </w:ins>
          </w:p>
        </w:tc>
      </w:tr>
      <w:tr w:rsidR="005F50D0" w:rsidRPr="005F50D0" w14:paraId="0B701CE3" w14:textId="77777777" w:rsidTr="005F50D0">
        <w:trPr>
          <w:trHeight w:val="276"/>
          <w:ins w:id="6358" w:author="Gladiator Gladiator" w:date="2018-06-01T17:02:00Z"/>
          <w:trPrChange w:id="6359"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FCE4D6" w:fill="FCE4D6"/>
            <w:noWrap/>
            <w:vAlign w:val="bottom"/>
            <w:hideMark/>
            <w:tcPrChange w:id="6360" w:author="Gladiator Gladiator" w:date="2018-06-01T17:02:00Z">
              <w:tcPr>
                <w:tcW w:w="190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6ED11948" w14:textId="77777777" w:rsidR="005F50D0" w:rsidRPr="005F50D0" w:rsidRDefault="005F50D0" w:rsidP="005F50D0">
            <w:pPr>
              <w:spacing w:after="0" w:line="240" w:lineRule="auto"/>
              <w:rPr>
                <w:ins w:id="6361" w:author="Gladiator Gladiator" w:date="2018-06-01T17:02:00Z"/>
                <w:rFonts w:ascii="Calibri" w:eastAsia="Times New Roman" w:hAnsi="Calibri" w:cs="Calibri"/>
                <w:color w:val="000000"/>
              </w:rPr>
            </w:pPr>
            <w:ins w:id="6362" w:author="Gladiator Gladiator" w:date="2018-06-01T17:02:00Z">
              <w:r w:rsidRPr="005F50D0">
                <w:rPr>
                  <w:rFonts w:ascii="Calibri" w:eastAsia="Times New Roman" w:hAnsi="Calibri" w:cs="Calibri"/>
                  <w:color w:val="000000"/>
                </w:rPr>
                <w:t>User 9</w:t>
              </w:r>
            </w:ins>
          </w:p>
        </w:tc>
        <w:tc>
          <w:tcPr>
            <w:tcW w:w="1139" w:type="dxa"/>
            <w:tcBorders>
              <w:top w:val="single" w:sz="4" w:space="0" w:color="F4B084"/>
              <w:left w:val="nil"/>
              <w:bottom w:val="single" w:sz="4" w:space="0" w:color="F4B084"/>
              <w:right w:val="nil"/>
            </w:tcBorders>
            <w:shd w:val="clear" w:color="FCE4D6" w:fill="FCE4D6"/>
            <w:noWrap/>
            <w:vAlign w:val="bottom"/>
            <w:hideMark/>
            <w:tcPrChange w:id="6363"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66C3D637" w14:textId="77777777" w:rsidR="005F50D0" w:rsidRPr="005F50D0" w:rsidRDefault="005F50D0" w:rsidP="005F50D0">
            <w:pPr>
              <w:spacing w:after="0" w:line="240" w:lineRule="auto"/>
              <w:rPr>
                <w:ins w:id="6364" w:author="Gladiator Gladiator" w:date="2018-06-01T17:02:00Z"/>
                <w:rFonts w:ascii="Calibri" w:eastAsia="Times New Roman" w:hAnsi="Calibri" w:cs="Calibri"/>
                <w:color w:val="000000"/>
              </w:rPr>
            </w:pPr>
            <w:ins w:id="6365" w:author="Gladiator Gladiator" w:date="2018-06-01T17:02:00Z">
              <w:r w:rsidRPr="005F50D0">
                <w:rPr>
                  <w:rFonts w:ascii="Calibri" w:eastAsia="Times New Roman" w:hAnsi="Calibri" w:cs="Calibri"/>
                  <w:color w:val="000000"/>
                </w:rPr>
                <w:t>relaxing</w:t>
              </w:r>
            </w:ins>
          </w:p>
        </w:tc>
        <w:tc>
          <w:tcPr>
            <w:tcW w:w="911" w:type="dxa"/>
            <w:tcBorders>
              <w:top w:val="single" w:sz="4" w:space="0" w:color="F4B084"/>
              <w:left w:val="nil"/>
              <w:bottom w:val="single" w:sz="4" w:space="0" w:color="F4B084"/>
              <w:right w:val="nil"/>
            </w:tcBorders>
            <w:shd w:val="clear" w:color="FCE4D6" w:fill="FCE4D6"/>
            <w:noWrap/>
            <w:vAlign w:val="bottom"/>
            <w:hideMark/>
            <w:tcPrChange w:id="6366" w:author="Gladiator Gladiator" w:date="2018-06-01T17:02:00Z">
              <w:tcPr>
                <w:tcW w:w="1080" w:type="dxa"/>
                <w:gridSpan w:val="2"/>
                <w:tcBorders>
                  <w:top w:val="single" w:sz="4" w:space="0" w:color="F4B084"/>
                  <w:left w:val="nil"/>
                  <w:bottom w:val="single" w:sz="4" w:space="0" w:color="F4B084"/>
                  <w:right w:val="nil"/>
                </w:tcBorders>
                <w:shd w:val="clear" w:color="FCE4D6" w:fill="FCE4D6"/>
                <w:noWrap/>
                <w:vAlign w:val="bottom"/>
                <w:hideMark/>
              </w:tcPr>
            </w:tcPrChange>
          </w:tcPr>
          <w:p w14:paraId="01FDEDF3" w14:textId="77777777" w:rsidR="005F50D0" w:rsidRPr="005F50D0" w:rsidRDefault="005F50D0" w:rsidP="005F50D0">
            <w:pPr>
              <w:spacing w:after="0" w:line="240" w:lineRule="auto"/>
              <w:jc w:val="right"/>
              <w:rPr>
                <w:ins w:id="6367" w:author="Gladiator Gladiator" w:date="2018-06-01T17:02:00Z"/>
                <w:rFonts w:ascii="Calibri" w:eastAsia="Times New Roman" w:hAnsi="Calibri" w:cs="Calibri"/>
                <w:color w:val="000000"/>
              </w:rPr>
            </w:pPr>
            <w:ins w:id="6368" w:author="Gladiator Gladiator" w:date="2018-06-01T17:02:00Z">
              <w:r w:rsidRPr="005F50D0">
                <w:rPr>
                  <w:rFonts w:ascii="Calibri" w:eastAsia="Times New Roman" w:hAnsi="Calibri" w:cs="Calibri"/>
                  <w:color w:val="000000"/>
                </w:rPr>
                <w:t>0.331</w:t>
              </w:r>
            </w:ins>
          </w:p>
        </w:tc>
        <w:tc>
          <w:tcPr>
            <w:tcW w:w="990" w:type="dxa"/>
            <w:tcBorders>
              <w:top w:val="single" w:sz="4" w:space="0" w:color="F4B084"/>
              <w:left w:val="nil"/>
              <w:bottom w:val="single" w:sz="4" w:space="0" w:color="F4B084"/>
              <w:right w:val="nil"/>
            </w:tcBorders>
            <w:shd w:val="clear" w:color="FCE4D6" w:fill="FCE4D6"/>
            <w:noWrap/>
            <w:vAlign w:val="bottom"/>
            <w:hideMark/>
            <w:tcPrChange w:id="6369"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059E4152" w14:textId="77777777" w:rsidR="005F50D0" w:rsidRPr="005F50D0" w:rsidRDefault="005F50D0" w:rsidP="005F50D0">
            <w:pPr>
              <w:spacing w:after="0" w:line="240" w:lineRule="auto"/>
              <w:jc w:val="right"/>
              <w:rPr>
                <w:ins w:id="6370" w:author="Gladiator Gladiator" w:date="2018-06-01T17:02:00Z"/>
                <w:rFonts w:ascii="Calibri" w:eastAsia="Times New Roman" w:hAnsi="Calibri" w:cs="Calibri"/>
                <w:color w:val="000000"/>
              </w:rPr>
            </w:pPr>
            <w:ins w:id="6371" w:author="Gladiator Gladiator" w:date="2018-06-01T17:02:00Z">
              <w:r w:rsidRPr="005F50D0">
                <w:rPr>
                  <w:rFonts w:ascii="Calibri" w:eastAsia="Times New Roman" w:hAnsi="Calibri" w:cs="Calibri"/>
                  <w:color w:val="000000"/>
                </w:rPr>
                <w:t>0.442</w:t>
              </w:r>
            </w:ins>
          </w:p>
        </w:tc>
        <w:tc>
          <w:tcPr>
            <w:tcW w:w="990" w:type="dxa"/>
            <w:tcBorders>
              <w:top w:val="single" w:sz="4" w:space="0" w:color="F4B084"/>
              <w:left w:val="nil"/>
              <w:bottom w:val="single" w:sz="4" w:space="0" w:color="F4B084"/>
              <w:right w:val="nil"/>
            </w:tcBorders>
            <w:shd w:val="clear" w:color="FCE4D6" w:fill="FCE4D6"/>
            <w:noWrap/>
            <w:vAlign w:val="bottom"/>
            <w:hideMark/>
            <w:tcPrChange w:id="6372" w:author="Gladiator Gladiator" w:date="2018-06-01T17:02:00Z">
              <w:tcPr>
                <w:tcW w:w="1002" w:type="dxa"/>
                <w:tcBorders>
                  <w:top w:val="single" w:sz="4" w:space="0" w:color="F4B084"/>
                  <w:left w:val="nil"/>
                  <w:bottom w:val="single" w:sz="4" w:space="0" w:color="F4B084"/>
                  <w:right w:val="nil"/>
                </w:tcBorders>
                <w:shd w:val="clear" w:color="FCE4D6" w:fill="FCE4D6"/>
                <w:noWrap/>
                <w:vAlign w:val="bottom"/>
                <w:hideMark/>
              </w:tcPr>
            </w:tcPrChange>
          </w:tcPr>
          <w:p w14:paraId="233CA98E" w14:textId="77777777" w:rsidR="005F50D0" w:rsidRPr="005F50D0" w:rsidRDefault="005F50D0" w:rsidP="005F50D0">
            <w:pPr>
              <w:spacing w:after="0" w:line="240" w:lineRule="auto"/>
              <w:jc w:val="right"/>
              <w:rPr>
                <w:ins w:id="6373" w:author="Gladiator Gladiator" w:date="2018-06-01T17:02:00Z"/>
                <w:rFonts w:ascii="Calibri" w:eastAsia="Times New Roman" w:hAnsi="Calibri" w:cs="Calibri"/>
                <w:color w:val="000000"/>
              </w:rPr>
            </w:pPr>
            <w:ins w:id="6374" w:author="Gladiator Gladiator" w:date="2018-06-01T17:02:00Z">
              <w:r w:rsidRPr="005F50D0">
                <w:rPr>
                  <w:rFonts w:ascii="Calibri" w:eastAsia="Times New Roman" w:hAnsi="Calibri" w:cs="Calibri"/>
                  <w:color w:val="000000"/>
                </w:rPr>
                <w:t>0.401</w:t>
              </w:r>
            </w:ins>
          </w:p>
        </w:tc>
        <w:tc>
          <w:tcPr>
            <w:tcW w:w="990" w:type="dxa"/>
            <w:tcBorders>
              <w:top w:val="single" w:sz="4" w:space="0" w:color="F4B084"/>
              <w:left w:val="nil"/>
              <w:bottom w:val="single" w:sz="4" w:space="0" w:color="F4B084"/>
              <w:right w:val="nil"/>
            </w:tcBorders>
            <w:shd w:val="clear" w:color="FCE4D6" w:fill="FCE4D6"/>
            <w:noWrap/>
            <w:vAlign w:val="bottom"/>
            <w:hideMark/>
            <w:tcPrChange w:id="6375" w:author="Gladiator Gladiator" w:date="2018-06-01T17:02:00Z">
              <w:tcPr>
                <w:tcW w:w="884" w:type="dxa"/>
                <w:tcBorders>
                  <w:top w:val="single" w:sz="4" w:space="0" w:color="F4B084"/>
                  <w:left w:val="nil"/>
                  <w:bottom w:val="single" w:sz="4" w:space="0" w:color="F4B084"/>
                  <w:right w:val="nil"/>
                </w:tcBorders>
                <w:shd w:val="clear" w:color="FCE4D6" w:fill="FCE4D6"/>
                <w:noWrap/>
                <w:vAlign w:val="bottom"/>
                <w:hideMark/>
              </w:tcPr>
            </w:tcPrChange>
          </w:tcPr>
          <w:p w14:paraId="694170FC" w14:textId="77777777" w:rsidR="005F50D0" w:rsidRPr="005F50D0" w:rsidRDefault="005F50D0" w:rsidP="005F50D0">
            <w:pPr>
              <w:spacing w:after="0" w:line="240" w:lineRule="auto"/>
              <w:jc w:val="right"/>
              <w:rPr>
                <w:ins w:id="6376" w:author="Gladiator Gladiator" w:date="2018-06-01T17:02:00Z"/>
                <w:rFonts w:ascii="Calibri" w:eastAsia="Times New Roman" w:hAnsi="Calibri" w:cs="Calibri"/>
                <w:color w:val="000000"/>
              </w:rPr>
            </w:pPr>
            <w:ins w:id="6377" w:author="Gladiator Gladiator" w:date="2018-06-01T17:02:00Z">
              <w:r w:rsidRPr="005F50D0">
                <w:rPr>
                  <w:rFonts w:ascii="Calibri" w:eastAsia="Times New Roman" w:hAnsi="Calibri" w:cs="Calibri"/>
                  <w:color w:val="000000"/>
                </w:rPr>
                <w:t>0.393</w:t>
              </w:r>
            </w:ins>
          </w:p>
        </w:tc>
        <w:tc>
          <w:tcPr>
            <w:tcW w:w="990" w:type="dxa"/>
            <w:tcBorders>
              <w:top w:val="single" w:sz="4" w:space="0" w:color="F4B084"/>
              <w:left w:val="nil"/>
              <w:bottom w:val="single" w:sz="4" w:space="0" w:color="F4B084"/>
              <w:right w:val="nil"/>
            </w:tcBorders>
            <w:shd w:val="clear" w:color="FCE4D6" w:fill="FCE4D6"/>
            <w:noWrap/>
            <w:vAlign w:val="bottom"/>
            <w:hideMark/>
            <w:tcPrChange w:id="6378" w:author="Gladiator Gladiator" w:date="2018-06-01T17:02:00Z">
              <w:tcPr>
                <w:tcW w:w="864" w:type="dxa"/>
                <w:tcBorders>
                  <w:top w:val="single" w:sz="4" w:space="0" w:color="F4B084"/>
                  <w:left w:val="nil"/>
                  <w:bottom w:val="single" w:sz="4" w:space="0" w:color="F4B084"/>
                  <w:right w:val="nil"/>
                </w:tcBorders>
                <w:shd w:val="clear" w:color="FCE4D6" w:fill="FCE4D6"/>
                <w:noWrap/>
                <w:vAlign w:val="bottom"/>
                <w:hideMark/>
              </w:tcPr>
            </w:tcPrChange>
          </w:tcPr>
          <w:p w14:paraId="0E985E49" w14:textId="77777777" w:rsidR="005F50D0" w:rsidRPr="005F50D0" w:rsidRDefault="005F50D0" w:rsidP="005F50D0">
            <w:pPr>
              <w:spacing w:after="0" w:line="240" w:lineRule="auto"/>
              <w:jc w:val="right"/>
              <w:rPr>
                <w:ins w:id="6379" w:author="Gladiator Gladiator" w:date="2018-06-01T17:02:00Z"/>
                <w:rFonts w:ascii="Calibri" w:eastAsia="Times New Roman" w:hAnsi="Calibri" w:cs="Calibri"/>
                <w:color w:val="000000"/>
              </w:rPr>
            </w:pPr>
            <w:ins w:id="6380" w:author="Gladiator Gladiator" w:date="2018-06-01T17:02:00Z">
              <w:r w:rsidRPr="005F50D0">
                <w:rPr>
                  <w:rFonts w:ascii="Calibri" w:eastAsia="Times New Roman" w:hAnsi="Calibri" w:cs="Calibri"/>
                  <w:color w:val="000000"/>
                </w:rPr>
                <w:t>0.371</w:t>
              </w:r>
            </w:ins>
          </w:p>
        </w:tc>
        <w:tc>
          <w:tcPr>
            <w:tcW w:w="1296" w:type="dxa"/>
            <w:tcBorders>
              <w:top w:val="single" w:sz="4" w:space="0" w:color="F4B084"/>
              <w:left w:val="nil"/>
              <w:bottom w:val="single" w:sz="4" w:space="0" w:color="F4B084"/>
              <w:right w:val="single" w:sz="4" w:space="0" w:color="F4B084"/>
            </w:tcBorders>
            <w:shd w:val="clear" w:color="FCE4D6" w:fill="FCE4D6"/>
            <w:noWrap/>
            <w:vAlign w:val="bottom"/>
            <w:hideMark/>
            <w:tcPrChange w:id="6381" w:author="Gladiator Gladiator" w:date="2018-06-01T17:02:00Z">
              <w:tcPr>
                <w:tcW w:w="1198"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0665D384" w14:textId="77777777" w:rsidR="005F50D0" w:rsidRPr="005F50D0" w:rsidRDefault="005F50D0" w:rsidP="005F50D0">
            <w:pPr>
              <w:spacing w:after="0" w:line="240" w:lineRule="auto"/>
              <w:jc w:val="right"/>
              <w:rPr>
                <w:ins w:id="6382" w:author="Gladiator Gladiator" w:date="2018-06-01T17:02:00Z"/>
                <w:rFonts w:ascii="Calibri" w:eastAsia="Times New Roman" w:hAnsi="Calibri" w:cs="Calibri"/>
                <w:color w:val="000000"/>
              </w:rPr>
            </w:pPr>
            <w:ins w:id="6383" w:author="Gladiator Gladiator" w:date="2018-06-01T17:02:00Z">
              <w:r w:rsidRPr="005F50D0">
                <w:rPr>
                  <w:rFonts w:ascii="Calibri" w:eastAsia="Times New Roman" w:hAnsi="Calibri" w:cs="Calibri"/>
                  <w:color w:val="000000"/>
                </w:rPr>
                <w:t>0.387</w:t>
              </w:r>
            </w:ins>
          </w:p>
        </w:tc>
      </w:tr>
      <w:tr w:rsidR="005F50D0" w:rsidRPr="005F50D0" w14:paraId="46015935" w14:textId="77777777" w:rsidTr="005F50D0">
        <w:trPr>
          <w:trHeight w:val="276"/>
          <w:ins w:id="6384" w:author="Gladiator Gladiator" w:date="2018-06-01T17:02:00Z"/>
          <w:trPrChange w:id="6385"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auto" w:fill="auto"/>
            <w:noWrap/>
            <w:vAlign w:val="bottom"/>
            <w:hideMark/>
            <w:tcPrChange w:id="6386" w:author="Gladiator Gladiator" w:date="2018-06-01T17:02:00Z">
              <w:tcPr>
                <w:tcW w:w="1905"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6710F133" w14:textId="77777777" w:rsidR="005F50D0" w:rsidRPr="005F50D0" w:rsidRDefault="005F50D0" w:rsidP="005F50D0">
            <w:pPr>
              <w:spacing w:after="0" w:line="240" w:lineRule="auto"/>
              <w:rPr>
                <w:ins w:id="6387" w:author="Gladiator Gladiator" w:date="2018-06-01T17:02:00Z"/>
                <w:rFonts w:ascii="Calibri" w:eastAsia="Times New Roman" w:hAnsi="Calibri" w:cs="Calibri"/>
                <w:color w:val="000000"/>
              </w:rPr>
            </w:pPr>
            <w:ins w:id="6388" w:author="Gladiator Gladiator" w:date="2018-06-01T17:02:00Z">
              <w:r w:rsidRPr="005F50D0">
                <w:rPr>
                  <w:rFonts w:ascii="Calibri" w:eastAsia="Times New Roman" w:hAnsi="Calibri" w:cs="Calibri"/>
                  <w:color w:val="000000"/>
                </w:rPr>
                <w:t>User 9</w:t>
              </w:r>
            </w:ins>
          </w:p>
        </w:tc>
        <w:tc>
          <w:tcPr>
            <w:tcW w:w="1139" w:type="dxa"/>
            <w:tcBorders>
              <w:top w:val="single" w:sz="4" w:space="0" w:color="F4B084"/>
              <w:left w:val="nil"/>
              <w:bottom w:val="single" w:sz="4" w:space="0" w:color="F4B084"/>
              <w:right w:val="nil"/>
            </w:tcBorders>
            <w:shd w:val="clear" w:color="auto" w:fill="auto"/>
            <w:noWrap/>
            <w:vAlign w:val="bottom"/>
            <w:hideMark/>
            <w:tcPrChange w:id="6389" w:author="Gladiator Gladiator" w:date="2018-06-01T17:02:00Z">
              <w:tcPr>
                <w:tcW w:w="1139" w:type="dxa"/>
                <w:tcBorders>
                  <w:top w:val="single" w:sz="4" w:space="0" w:color="F4B084"/>
                  <w:left w:val="nil"/>
                  <w:bottom w:val="single" w:sz="4" w:space="0" w:color="F4B084"/>
                  <w:right w:val="nil"/>
                </w:tcBorders>
                <w:shd w:val="clear" w:color="auto" w:fill="auto"/>
                <w:noWrap/>
                <w:vAlign w:val="bottom"/>
                <w:hideMark/>
              </w:tcPr>
            </w:tcPrChange>
          </w:tcPr>
          <w:p w14:paraId="10022F56" w14:textId="77777777" w:rsidR="005F50D0" w:rsidRPr="005F50D0" w:rsidRDefault="005F50D0" w:rsidP="005F50D0">
            <w:pPr>
              <w:spacing w:after="0" w:line="240" w:lineRule="auto"/>
              <w:rPr>
                <w:ins w:id="6390" w:author="Gladiator Gladiator" w:date="2018-06-01T17:02:00Z"/>
                <w:rFonts w:ascii="Calibri" w:eastAsia="Times New Roman" w:hAnsi="Calibri" w:cs="Calibri"/>
                <w:color w:val="000000"/>
              </w:rPr>
            </w:pPr>
            <w:ins w:id="6391" w:author="Gladiator Gladiator" w:date="2018-06-01T17:02:00Z">
              <w:r w:rsidRPr="005F50D0">
                <w:rPr>
                  <w:rFonts w:ascii="Calibri" w:eastAsia="Times New Roman" w:hAnsi="Calibri" w:cs="Calibri"/>
                  <w:color w:val="000000"/>
                </w:rPr>
                <w:t>testing</w:t>
              </w:r>
            </w:ins>
          </w:p>
        </w:tc>
        <w:tc>
          <w:tcPr>
            <w:tcW w:w="911" w:type="dxa"/>
            <w:tcBorders>
              <w:top w:val="single" w:sz="4" w:space="0" w:color="F4B084"/>
              <w:left w:val="nil"/>
              <w:bottom w:val="single" w:sz="4" w:space="0" w:color="F4B084"/>
              <w:right w:val="nil"/>
            </w:tcBorders>
            <w:shd w:val="clear" w:color="auto" w:fill="auto"/>
            <w:noWrap/>
            <w:vAlign w:val="bottom"/>
            <w:hideMark/>
            <w:tcPrChange w:id="6392" w:author="Gladiator Gladiator" w:date="2018-06-01T17:02:00Z">
              <w:tcPr>
                <w:tcW w:w="911" w:type="dxa"/>
                <w:tcBorders>
                  <w:top w:val="single" w:sz="4" w:space="0" w:color="F4B084"/>
                  <w:left w:val="nil"/>
                  <w:bottom w:val="single" w:sz="4" w:space="0" w:color="F4B084"/>
                  <w:right w:val="nil"/>
                </w:tcBorders>
                <w:shd w:val="clear" w:color="auto" w:fill="auto"/>
                <w:noWrap/>
                <w:vAlign w:val="bottom"/>
                <w:hideMark/>
              </w:tcPr>
            </w:tcPrChange>
          </w:tcPr>
          <w:p w14:paraId="3EDEA8BF" w14:textId="77777777" w:rsidR="005F50D0" w:rsidRPr="005F50D0" w:rsidRDefault="005F50D0" w:rsidP="005F50D0">
            <w:pPr>
              <w:spacing w:after="0" w:line="240" w:lineRule="auto"/>
              <w:jc w:val="right"/>
              <w:rPr>
                <w:ins w:id="6393" w:author="Gladiator Gladiator" w:date="2018-06-01T17:02:00Z"/>
                <w:rFonts w:ascii="Calibri" w:eastAsia="Times New Roman" w:hAnsi="Calibri" w:cs="Calibri"/>
                <w:color w:val="000000"/>
              </w:rPr>
            </w:pPr>
            <w:ins w:id="6394" w:author="Gladiator Gladiator" w:date="2018-06-01T17:02:00Z">
              <w:r w:rsidRPr="005F50D0">
                <w:rPr>
                  <w:rFonts w:ascii="Calibri" w:eastAsia="Times New Roman" w:hAnsi="Calibri" w:cs="Calibri"/>
                  <w:color w:val="000000"/>
                </w:rPr>
                <w:t>0.759</w:t>
              </w:r>
            </w:ins>
          </w:p>
        </w:tc>
        <w:tc>
          <w:tcPr>
            <w:tcW w:w="990" w:type="dxa"/>
            <w:tcBorders>
              <w:top w:val="single" w:sz="4" w:space="0" w:color="F4B084"/>
              <w:left w:val="nil"/>
              <w:bottom w:val="single" w:sz="4" w:space="0" w:color="F4B084"/>
              <w:right w:val="nil"/>
            </w:tcBorders>
            <w:shd w:val="clear" w:color="auto" w:fill="auto"/>
            <w:noWrap/>
            <w:vAlign w:val="bottom"/>
            <w:hideMark/>
            <w:tcPrChange w:id="6395" w:author="Gladiator Gladiator" w:date="2018-06-01T17:02:00Z">
              <w:tcPr>
                <w:tcW w:w="1308" w:type="dxa"/>
                <w:gridSpan w:val="2"/>
                <w:tcBorders>
                  <w:top w:val="single" w:sz="4" w:space="0" w:color="F4B084"/>
                  <w:left w:val="nil"/>
                  <w:bottom w:val="single" w:sz="4" w:space="0" w:color="F4B084"/>
                  <w:right w:val="nil"/>
                </w:tcBorders>
                <w:shd w:val="clear" w:color="auto" w:fill="auto"/>
                <w:noWrap/>
                <w:vAlign w:val="bottom"/>
                <w:hideMark/>
              </w:tcPr>
            </w:tcPrChange>
          </w:tcPr>
          <w:p w14:paraId="7EFC6B31" w14:textId="77777777" w:rsidR="005F50D0" w:rsidRPr="005F50D0" w:rsidRDefault="005F50D0" w:rsidP="005F50D0">
            <w:pPr>
              <w:spacing w:after="0" w:line="240" w:lineRule="auto"/>
              <w:jc w:val="right"/>
              <w:rPr>
                <w:ins w:id="6396" w:author="Gladiator Gladiator" w:date="2018-06-01T17:02:00Z"/>
                <w:rFonts w:ascii="Calibri" w:eastAsia="Times New Roman" w:hAnsi="Calibri" w:cs="Calibri"/>
                <w:color w:val="000000"/>
              </w:rPr>
            </w:pPr>
            <w:ins w:id="6397" w:author="Gladiator Gladiator" w:date="2018-06-01T17:02:00Z">
              <w:r w:rsidRPr="005F50D0">
                <w:rPr>
                  <w:rFonts w:ascii="Calibri" w:eastAsia="Times New Roman" w:hAnsi="Calibri" w:cs="Calibri"/>
                  <w:color w:val="000000"/>
                </w:rPr>
                <w:t>0.438</w:t>
              </w:r>
            </w:ins>
          </w:p>
        </w:tc>
        <w:tc>
          <w:tcPr>
            <w:tcW w:w="990" w:type="dxa"/>
            <w:tcBorders>
              <w:top w:val="single" w:sz="4" w:space="0" w:color="F4B084"/>
              <w:left w:val="nil"/>
              <w:bottom w:val="single" w:sz="4" w:space="0" w:color="F4B084"/>
              <w:right w:val="nil"/>
            </w:tcBorders>
            <w:shd w:val="clear" w:color="auto" w:fill="auto"/>
            <w:noWrap/>
            <w:vAlign w:val="bottom"/>
            <w:hideMark/>
            <w:tcPrChange w:id="6398" w:author="Gladiator Gladiator" w:date="2018-06-01T17:02:00Z">
              <w:tcPr>
                <w:tcW w:w="1002" w:type="dxa"/>
                <w:tcBorders>
                  <w:top w:val="single" w:sz="4" w:space="0" w:color="F4B084"/>
                  <w:left w:val="nil"/>
                  <w:bottom w:val="single" w:sz="4" w:space="0" w:color="F4B084"/>
                  <w:right w:val="nil"/>
                </w:tcBorders>
                <w:shd w:val="clear" w:color="auto" w:fill="auto"/>
                <w:noWrap/>
                <w:vAlign w:val="bottom"/>
                <w:hideMark/>
              </w:tcPr>
            </w:tcPrChange>
          </w:tcPr>
          <w:p w14:paraId="34A945C4" w14:textId="77777777" w:rsidR="005F50D0" w:rsidRPr="005F50D0" w:rsidRDefault="005F50D0" w:rsidP="005F50D0">
            <w:pPr>
              <w:spacing w:after="0" w:line="240" w:lineRule="auto"/>
              <w:jc w:val="right"/>
              <w:rPr>
                <w:ins w:id="6399" w:author="Gladiator Gladiator" w:date="2018-06-01T17:02:00Z"/>
                <w:rFonts w:ascii="Calibri" w:eastAsia="Times New Roman" w:hAnsi="Calibri" w:cs="Calibri"/>
                <w:color w:val="000000"/>
              </w:rPr>
            </w:pPr>
            <w:ins w:id="6400" w:author="Gladiator Gladiator" w:date="2018-06-01T17:02:00Z">
              <w:r w:rsidRPr="005F50D0">
                <w:rPr>
                  <w:rFonts w:ascii="Calibri" w:eastAsia="Times New Roman" w:hAnsi="Calibri" w:cs="Calibri"/>
                  <w:color w:val="000000"/>
                </w:rPr>
                <w:t>0.506</w:t>
              </w:r>
            </w:ins>
          </w:p>
        </w:tc>
        <w:tc>
          <w:tcPr>
            <w:tcW w:w="990" w:type="dxa"/>
            <w:tcBorders>
              <w:top w:val="single" w:sz="4" w:space="0" w:color="F4B084"/>
              <w:left w:val="nil"/>
              <w:bottom w:val="single" w:sz="4" w:space="0" w:color="F4B084"/>
              <w:right w:val="nil"/>
            </w:tcBorders>
            <w:shd w:val="clear" w:color="auto" w:fill="auto"/>
            <w:noWrap/>
            <w:vAlign w:val="bottom"/>
            <w:hideMark/>
            <w:tcPrChange w:id="6401" w:author="Gladiator Gladiator" w:date="2018-06-01T17:02:00Z">
              <w:tcPr>
                <w:tcW w:w="884" w:type="dxa"/>
                <w:tcBorders>
                  <w:top w:val="single" w:sz="4" w:space="0" w:color="F4B084"/>
                  <w:left w:val="nil"/>
                  <w:bottom w:val="single" w:sz="4" w:space="0" w:color="F4B084"/>
                  <w:right w:val="nil"/>
                </w:tcBorders>
                <w:shd w:val="clear" w:color="auto" w:fill="auto"/>
                <w:noWrap/>
                <w:vAlign w:val="bottom"/>
                <w:hideMark/>
              </w:tcPr>
            </w:tcPrChange>
          </w:tcPr>
          <w:p w14:paraId="5CE6398E" w14:textId="77777777" w:rsidR="005F50D0" w:rsidRPr="005F50D0" w:rsidRDefault="005F50D0" w:rsidP="005F50D0">
            <w:pPr>
              <w:spacing w:after="0" w:line="240" w:lineRule="auto"/>
              <w:jc w:val="right"/>
              <w:rPr>
                <w:ins w:id="6402" w:author="Gladiator Gladiator" w:date="2018-06-01T17:02:00Z"/>
                <w:rFonts w:ascii="Calibri" w:eastAsia="Times New Roman" w:hAnsi="Calibri" w:cs="Calibri"/>
                <w:color w:val="000000"/>
              </w:rPr>
            </w:pPr>
            <w:ins w:id="6403" w:author="Gladiator Gladiator" w:date="2018-06-01T17:02:00Z">
              <w:r w:rsidRPr="005F50D0">
                <w:rPr>
                  <w:rFonts w:ascii="Calibri" w:eastAsia="Times New Roman" w:hAnsi="Calibri" w:cs="Calibri"/>
                  <w:color w:val="000000"/>
                </w:rPr>
                <w:t>0.139</w:t>
              </w:r>
            </w:ins>
          </w:p>
        </w:tc>
        <w:tc>
          <w:tcPr>
            <w:tcW w:w="990" w:type="dxa"/>
            <w:tcBorders>
              <w:top w:val="single" w:sz="4" w:space="0" w:color="F4B084"/>
              <w:left w:val="nil"/>
              <w:bottom w:val="single" w:sz="4" w:space="0" w:color="F4B084"/>
              <w:right w:val="nil"/>
            </w:tcBorders>
            <w:shd w:val="clear" w:color="auto" w:fill="auto"/>
            <w:noWrap/>
            <w:vAlign w:val="bottom"/>
            <w:hideMark/>
            <w:tcPrChange w:id="6404" w:author="Gladiator Gladiator" w:date="2018-06-01T17:02:00Z">
              <w:tcPr>
                <w:tcW w:w="864" w:type="dxa"/>
                <w:tcBorders>
                  <w:top w:val="single" w:sz="4" w:space="0" w:color="F4B084"/>
                  <w:left w:val="nil"/>
                  <w:bottom w:val="single" w:sz="4" w:space="0" w:color="F4B084"/>
                  <w:right w:val="nil"/>
                </w:tcBorders>
                <w:shd w:val="clear" w:color="auto" w:fill="auto"/>
                <w:noWrap/>
                <w:vAlign w:val="bottom"/>
                <w:hideMark/>
              </w:tcPr>
            </w:tcPrChange>
          </w:tcPr>
          <w:p w14:paraId="073AF620" w14:textId="77777777" w:rsidR="005F50D0" w:rsidRPr="005F50D0" w:rsidRDefault="005F50D0" w:rsidP="005F50D0">
            <w:pPr>
              <w:spacing w:after="0" w:line="240" w:lineRule="auto"/>
              <w:jc w:val="right"/>
              <w:rPr>
                <w:ins w:id="6405" w:author="Gladiator Gladiator" w:date="2018-06-01T17:02:00Z"/>
                <w:rFonts w:ascii="Calibri" w:eastAsia="Times New Roman" w:hAnsi="Calibri" w:cs="Calibri"/>
                <w:color w:val="000000"/>
              </w:rPr>
            </w:pPr>
            <w:ins w:id="6406" w:author="Gladiator Gladiator" w:date="2018-06-01T17:02:00Z">
              <w:r w:rsidRPr="005F50D0">
                <w:rPr>
                  <w:rFonts w:ascii="Calibri" w:eastAsia="Times New Roman" w:hAnsi="Calibri" w:cs="Calibri"/>
                  <w:color w:val="000000"/>
                </w:rPr>
                <w:t>0.317</w:t>
              </w:r>
            </w:ins>
          </w:p>
        </w:tc>
        <w:tc>
          <w:tcPr>
            <w:tcW w:w="1296" w:type="dxa"/>
            <w:tcBorders>
              <w:top w:val="single" w:sz="4" w:space="0" w:color="F4B084"/>
              <w:left w:val="nil"/>
              <w:bottom w:val="single" w:sz="4" w:space="0" w:color="F4B084"/>
              <w:right w:val="single" w:sz="4" w:space="0" w:color="F4B084"/>
            </w:tcBorders>
            <w:shd w:val="clear" w:color="auto" w:fill="auto"/>
            <w:noWrap/>
            <w:vAlign w:val="bottom"/>
            <w:hideMark/>
            <w:tcPrChange w:id="6407" w:author="Gladiator Gladiator" w:date="2018-06-01T17:02:00Z">
              <w:tcPr>
                <w:tcW w:w="1198"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7C00CE90" w14:textId="77777777" w:rsidR="005F50D0" w:rsidRPr="005F50D0" w:rsidRDefault="005F50D0" w:rsidP="005F50D0">
            <w:pPr>
              <w:spacing w:after="0" w:line="240" w:lineRule="auto"/>
              <w:jc w:val="right"/>
              <w:rPr>
                <w:ins w:id="6408" w:author="Gladiator Gladiator" w:date="2018-06-01T17:02:00Z"/>
                <w:rFonts w:ascii="Calibri" w:eastAsia="Times New Roman" w:hAnsi="Calibri" w:cs="Calibri"/>
                <w:color w:val="000000"/>
              </w:rPr>
            </w:pPr>
            <w:ins w:id="6409" w:author="Gladiator Gladiator" w:date="2018-06-01T17:02:00Z">
              <w:r w:rsidRPr="005F50D0">
                <w:rPr>
                  <w:rFonts w:ascii="Calibri" w:eastAsia="Times New Roman" w:hAnsi="Calibri" w:cs="Calibri"/>
                  <w:color w:val="000000"/>
                </w:rPr>
                <w:t>0.432</w:t>
              </w:r>
            </w:ins>
          </w:p>
        </w:tc>
      </w:tr>
      <w:tr w:rsidR="005F50D0" w:rsidRPr="005F50D0" w14:paraId="3364354F" w14:textId="77777777" w:rsidTr="005F50D0">
        <w:trPr>
          <w:trHeight w:val="276"/>
          <w:ins w:id="6410" w:author="Gladiator Gladiator" w:date="2018-06-01T17:02:00Z"/>
          <w:trPrChange w:id="6411"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FCE4D6" w:fill="FCE4D6"/>
            <w:noWrap/>
            <w:vAlign w:val="bottom"/>
            <w:hideMark/>
            <w:tcPrChange w:id="6412" w:author="Gladiator Gladiator" w:date="2018-06-01T17:02:00Z">
              <w:tcPr>
                <w:tcW w:w="190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3CC81980" w14:textId="77777777" w:rsidR="005F50D0" w:rsidRPr="005F50D0" w:rsidRDefault="005F50D0" w:rsidP="005F50D0">
            <w:pPr>
              <w:spacing w:after="0" w:line="240" w:lineRule="auto"/>
              <w:rPr>
                <w:ins w:id="6413" w:author="Gladiator Gladiator" w:date="2018-06-01T17:02:00Z"/>
                <w:rFonts w:ascii="Calibri" w:eastAsia="Times New Roman" w:hAnsi="Calibri" w:cs="Calibri"/>
                <w:color w:val="000000"/>
              </w:rPr>
            </w:pPr>
            <w:ins w:id="6414" w:author="Gladiator Gladiator" w:date="2018-06-01T17:02:00Z">
              <w:r w:rsidRPr="005F50D0">
                <w:rPr>
                  <w:rFonts w:ascii="Calibri" w:eastAsia="Times New Roman" w:hAnsi="Calibri" w:cs="Calibri"/>
                  <w:color w:val="000000"/>
                </w:rPr>
                <w:t>User 10</w:t>
              </w:r>
            </w:ins>
          </w:p>
        </w:tc>
        <w:tc>
          <w:tcPr>
            <w:tcW w:w="1139" w:type="dxa"/>
            <w:tcBorders>
              <w:top w:val="single" w:sz="4" w:space="0" w:color="F4B084"/>
              <w:left w:val="nil"/>
              <w:bottom w:val="single" w:sz="4" w:space="0" w:color="F4B084"/>
              <w:right w:val="nil"/>
            </w:tcBorders>
            <w:shd w:val="clear" w:color="FCE4D6" w:fill="FCE4D6"/>
            <w:noWrap/>
            <w:vAlign w:val="bottom"/>
            <w:hideMark/>
            <w:tcPrChange w:id="6415"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638715C5" w14:textId="77777777" w:rsidR="005F50D0" w:rsidRPr="005F50D0" w:rsidRDefault="005F50D0" w:rsidP="005F50D0">
            <w:pPr>
              <w:spacing w:after="0" w:line="240" w:lineRule="auto"/>
              <w:rPr>
                <w:ins w:id="6416" w:author="Gladiator Gladiator" w:date="2018-06-01T17:02:00Z"/>
                <w:rFonts w:ascii="Calibri" w:eastAsia="Times New Roman" w:hAnsi="Calibri" w:cs="Calibri"/>
                <w:color w:val="000000"/>
              </w:rPr>
            </w:pPr>
            <w:ins w:id="6417" w:author="Gladiator Gladiator" w:date="2018-06-01T17:02:00Z">
              <w:r w:rsidRPr="005F50D0">
                <w:rPr>
                  <w:rFonts w:ascii="Calibri" w:eastAsia="Times New Roman" w:hAnsi="Calibri" w:cs="Calibri"/>
                  <w:color w:val="000000"/>
                </w:rPr>
                <w:t>relaxing</w:t>
              </w:r>
            </w:ins>
          </w:p>
        </w:tc>
        <w:tc>
          <w:tcPr>
            <w:tcW w:w="911" w:type="dxa"/>
            <w:tcBorders>
              <w:top w:val="single" w:sz="4" w:space="0" w:color="F4B084"/>
              <w:left w:val="nil"/>
              <w:bottom w:val="single" w:sz="4" w:space="0" w:color="F4B084"/>
              <w:right w:val="nil"/>
            </w:tcBorders>
            <w:shd w:val="clear" w:color="FCE4D6" w:fill="FCE4D6"/>
            <w:noWrap/>
            <w:vAlign w:val="bottom"/>
            <w:hideMark/>
            <w:tcPrChange w:id="6418" w:author="Gladiator Gladiator" w:date="2018-06-01T17:02:00Z">
              <w:tcPr>
                <w:tcW w:w="1080" w:type="dxa"/>
                <w:gridSpan w:val="2"/>
                <w:tcBorders>
                  <w:top w:val="single" w:sz="4" w:space="0" w:color="F4B084"/>
                  <w:left w:val="nil"/>
                  <w:bottom w:val="single" w:sz="4" w:space="0" w:color="F4B084"/>
                  <w:right w:val="nil"/>
                </w:tcBorders>
                <w:shd w:val="clear" w:color="FCE4D6" w:fill="FCE4D6"/>
                <w:noWrap/>
                <w:vAlign w:val="bottom"/>
                <w:hideMark/>
              </w:tcPr>
            </w:tcPrChange>
          </w:tcPr>
          <w:p w14:paraId="505B1157" w14:textId="77777777" w:rsidR="005F50D0" w:rsidRPr="005F50D0" w:rsidRDefault="005F50D0" w:rsidP="005F50D0">
            <w:pPr>
              <w:spacing w:after="0" w:line="240" w:lineRule="auto"/>
              <w:jc w:val="right"/>
              <w:rPr>
                <w:ins w:id="6419" w:author="Gladiator Gladiator" w:date="2018-06-01T17:02:00Z"/>
                <w:rFonts w:ascii="Calibri" w:eastAsia="Times New Roman" w:hAnsi="Calibri" w:cs="Calibri"/>
                <w:color w:val="000000"/>
              </w:rPr>
            </w:pPr>
            <w:ins w:id="6420" w:author="Gladiator Gladiator" w:date="2018-06-01T17:02:00Z">
              <w:r w:rsidRPr="005F50D0">
                <w:rPr>
                  <w:rFonts w:ascii="Calibri" w:eastAsia="Times New Roman" w:hAnsi="Calibri" w:cs="Calibri"/>
                  <w:color w:val="000000"/>
                </w:rPr>
                <w:t>0.286</w:t>
              </w:r>
            </w:ins>
          </w:p>
        </w:tc>
        <w:tc>
          <w:tcPr>
            <w:tcW w:w="990" w:type="dxa"/>
            <w:tcBorders>
              <w:top w:val="single" w:sz="4" w:space="0" w:color="F4B084"/>
              <w:left w:val="nil"/>
              <w:bottom w:val="single" w:sz="4" w:space="0" w:color="F4B084"/>
              <w:right w:val="nil"/>
            </w:tcBorders>
            <w:shd w:val="clear" w:color="FCE4D6" w:fill="FCE4D6"/>
            <w:noWrap/>
            <w:vAlign w:val="bottom"/>
            <w:hideMark/>
            <w:tcPrChange w:id="6421" w:author="Gladiator Gladiator" w:date="2018-06-01T17:02:00Z">
              <w:tcPr>
                <w:tcW w:w="1139" w:type="dxa"/>
                <w:tcBorders>
                  <w:top w:val="single" w:sz="4" w:space="0" w:color="F4B084"/>
                  <w:left w:val="nil"/>
                  <w:bottom w:val="single" w:sz="4" w:space="0" w:color="F4B084"/>
                  <w:right w:val="nil"/>
                </w:tcBorders>
                <w:shd w:val="clear" w:color="FCE4D6" w:fill="FCE4D6"/>
                <w:noWrap/>
                <w:vAlign w:val="bottom"/>
                <w:hideMark/>
              </w:tcPr>
            </w:tcPrChange>
          </w:tcPr>
          <w:p w14:paraId="50B50A3A" w14:textId="77777777" w:rsidR="005F50D0" w:rsidRPr="005F50D0" w:rsidRDefault="005F50D0" w:rsidP="005F50D0">
            <w:pPr>
              <w:spacing w:after="0" w:line="240" w:lineRule="auto"/>
              <w:jc w:val="right"/>
              <w:rPr>
                <w:ins w:id="6422" w:author="Gladiator Gladiator" w:date="2018-06-01T17:02:00Z"/>
                <w:rFonts w:ascii="Calibri" w:eastAsia="Times New Roman" w:hAnsi="Calibri" w:cs="Calibri"/>
                <w:color w:val="000000"/>
              </w:rPr>
            </w:pPr>
            <w:ins w:id="6423" w:author="Gladiator Gladiator" w:date="2018-06-01T17:02:00Z">
              <w:r w:rsidRPr="005F50D0">
                <w:rPr>
                  <w:rFonts w:ascii="Calibri" w:eastAsia="Times New Roman" w:hAnsi="Calibri" w:cs="Calibri"/>
                  <w:color w:val="000000"/>
                </w:rPr>
                <w:t>0.127</w:t>
              </w:r>
            </w:ins>
          </w:p>
        </w:tc>
        <w:tc>
          <w:tcPr>
            <w:tcW w:w="990" w:type="dxa"/>
            <w:tcBorders>
              <w:top w:val="single" w:sz="4" w:space="0" w:color="F4B084"/>
              <w:left w:val="nil"/>
              <w:bottom w:val="single" w:sz="4" w:space="0" w:color="F4B084"/>
              <w:right w:val="nil"/>
            </w:tcBorders>
            <w:shd w:val="clear" w:color="FCE4D6" w:fill="FCE4D6"/>
            <w:noWrap/>
            <w:vAlign w:val="bottom"/>
            <w:hideMark/>
            <w:tcPrChange w:id="6424" w:author="Gladiator Gladiator" w:date="2018-06-01T17:02:00Z">
              <w:tcPr>
                <w:tcW w:w="1002" w:type="dxa"/>
                <w:tcBorders>
                  <w:top w:val="single" w:sz="4" w:space="0" w:color="F4B084"/>
                  <w:left w:val="nil"/>
                  <w:bottom w:val="single" w:sz="4" w:space="0" w:color="F4B084"/>
                  <w:right w:val="nil"/>
                </w:tcBorders>
                <w:shd w:val="clear" w:color="FCE4D6" w:fill="FCE4D6"/>
                <w:noWrap/>
                <w:vAlign w:val="bottom"/>
                <w:hideMark/>
              </w:tcPr>
            </w:tcPrChange>
          </w:tcPr>
          <w:p w14:paraId="4C5621D2" w14:textId="77777777" w:rsidR="005F50D0" w:rsidRPr="005F50D0" w:rsidRDefault="005F50D0" w:rsidP="005F50D0">
            <w:pPr>
              <w:spacing w:after="0" w:line="240" w:lineRule="auto"/>
              <w:jc w:val="right"/>
              <w:rPr>
                <w:ins w:id="6425" w:author="Gladiator Gladiator" w:date="2018-06-01T17:02:00Z"/>
                <w:rFonts w:ascii="Calibri" w:eastAsia="Times New Roman" w:hAnsi="Calibri" w:cs="Calibri"/>
                <w:color w:val="000000"/>
              </w:rPr>
            </w:pPr>
            <w:ins w:id="6426" w:author="Gladiator Gladiator" w:date="2018-06-01T17:02:00Z">
              <w:r w:rsidRPr="005F50D0">
                <w:rPr>
                  <w:rFonts w:ascii="Calibri" w:eastAsia="Times New Roman" w:hAnsi="Calibri" w:cs="Calibri"/>
                  <w:color w:val="000000"/>
                </w:rPr>
                <w:t>0.286</w:t>
              </w:r>
            </w:ins>
          </w:p>
        </w:tc>
        <w:tc>
          <w:tcPr>
            <w:tcW w:w="990" w:type="dxa"/>
            <w:tcBorders>
              <w:top w:val="single" w:sz="4" w:space="0" w:color="F4B084"/>
              <w:left w:val="nil"/>
              <w:bottom w:val="single" w:sz="4" w:space="0" w:color="F4B084"/>
              <w:right w:val="nil"/>
            </w:tcBorders>
            <w:shd w:val="clear" w:color="FCE4D6" w:fill="FCE4D6"/>
            <w:noWrap/>
            <w:vAlign w:val="bottom"/>
            <w:hideMark/>
            <w:tcPrChange w:id="6427" w:author="Gladiator Gladiator" w:date="2018-06-01T17:02:00Z">
              <w:tcPr>
                <w:tcW w:w="884" w:type="dxa"/>
                <w:tcBorders>
                  <w:top w:val="single" w:sz="4" w:space="0" w:color="F4B084"/>
                  <w:left w:val="nil"/>
                  <w:bottom w:val="single" w:sz="4" w:space="0" w:color="F4B084"/>
                  <w:right w:val="nil"/>
                </w:tcBorders>
                <w:shd w:val="clear" w:color="FCE4D6" w:fill="FCE4D6"/>
                <w:noWrap/>
                <w:vAlign w:val="bottom"/>
                <w:hideMark/>
              </w:tcPr>
            </w:tcPrChange>
          </w:tcPr>
          <w:p w14:paraId="1F5C4B75" w14:textId="77777777" w:rsidR="005F50D0" w:rsidRPr="005F50D0" w:rsidRDefault="005F50D0" w:rsidP="005F50D0">
            <w:pPr>
              <w:spacing w:after="0" w:line="240" w:lineRule="auto"/>
              <w:jc w:val="right"/>
              <w:rPr>
                <w:ins w:id="6428" w:author="Gladiator Gladiator" w:date="2018-06-01T17:02:00Z"/>
                <w:rFonts w:ascii="Calibri" w:eastAsia="Times New Roman" w:hAnsi="Calibri" w:cs="Calibri"/>
                <w:color w:val="000000"/>
              </w:rPr>
            </w:pPr>
            <w:ins w:id="6429" w:author="Gladiator Gladiator" w:date="2018-06-01T17:02:00Z">
              <w:r w:rsidRPr="005F50D0">
                <w:rPr>
                  <w:rFonts w:ascii="Calibri" w:eastAsia="Times New Roman" w:hAnsi="Calibri" w:cs="Calibri"/>
                  <w:color w:val="000000"/>
                </w:rPr>
                <w:t>0.119</w:t>
              </w:r>
            </w:ins>
          </w:p>
        </w:tc>
        <w:tc>
          <w:tcPr>
            <w:tcW w:w="990" w:type="dxa"/>
            <w:tcBorders>
              <w:top w:val="single" w:sz="4" w:space="0" w:color="F4B084"/>
              <w:left w:val="nil"/>
              <w:bottom w:val="single" w:sz="4" w:space="0" w:color="F4B084"/>
              <w:right w:val="nil"/>
            </w:tcBorders>
            <w:shd w:val="clear" w:color="FCE4D6" w:fill="FCE4D6"/>
            <w:noWrap/>
            <w:vAlign w:val="bottom"/>
            <w:hideMark/>
            <w:tcPrChange w:id="6430" w:author="Gladiator Gladiator" w:date="2018-06-01T17:02:00Z">
              <w:tcPr>
                <w:tcW w:w="864" w:type="dxa"/>
                <w:tcBorders>
                  <w:top w:val="single" w:sz="4" w:space="0" w:color="F4B084"/>
                  <w:left w:val="nil"/>
                  <w:bottom w:val="single" w:sz="4" w:space="0" w:color="F4B084"/>
                  <w:right w:val="nil"/>
                </w:tcBorders>
                <w:shd w:val="clear" w:color="FCE4D6" w:fill="FCE4D6"/>
                <w:noWrap/>
                <w:vAlign w:val="bottom"/>
                <w:hideMark/>
              </w:tcPr>
            </w:tcPrChange>
          </w:tcPr>
          <w:p w14:paraId="32C79D00" w14:textId="77777777" w:rsidR="005F50D0" w:rsidRPr="005F50D0" w:rsidRDefault="005F50D0" w:rsidP="005F50D0">
            <w:pPr>
              <w:spacing w:after="0" w:line="240" w:lineRule="auto"/>
              <w:jc w:val="right"/>
              <w:rPr>
                <w:ins w:id="6431" w:author="Gladiator Gladiator" w:date="2018-06-01T17:02:00Z"/>
                <w:rFonts w:ascii="Calibri" w:eastAsia="Times New Roman" w:hAnsi="Calibri" w:cs="Calibri"/>
                <w:color w:val="000000"/>
              </w:rPr>
            </w:pPr>
            <w:ins w:id="6432" w:author="Gladiator Gladiator" w:date="2018-06-01T17:02:00Z">
              <w:r w:rsidRPr="005F50D0">
                <w:rPr>
                  <w:rFonts w:ascii="Calibri" w:eastAsia="Times New Roman" w:hAnsi="Calibri" w:cs="Calibri"/>
                  <w:color w:val="000000"/>
                </w:rPr>
                <w:t>0.130</w:t>
              </w:r>
            </w:ins>
          </w:p>
        </w:tc>
        <w:tc>
          <w:tcPr>
            <w:tcW w:w="1296" w:type="dxa"/>
            <w:tcBorders>
              <w:top w:val="single" w:sz="4" w:space="0" w:color="F4B084"/>
              <w:left w:val="nil"/>
              <w:bottom w:val="single" w:sz="4" w:space="0" w:color="F4B084"/>
              <w:right w:val="single" w:sz="4" w:space="0" w:color="F4B084"/>
            </w:tcBorders>
            <w:shd w:val="clear" w:color="FCE4D6" w:fill="FCE4D6"/>
            <w:noWrap/>
            <w:vAlign w:val="bottom"/>
            <w:hideMark/>
            <w:tcPrChange w:id="6433" w:author="Gladiator Gladiator" w:date="2018-06-01T17:02:00Z">
              <w:tcPr>
                <w:tcW w:w="1198"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2EDEC625" w14:textId="77777777" w:rsidR="005F50D0" w:rsidRPr="005F50D0" w:rsidRDefault="005F50D0" w:rsidP="005F50D0">
            <w:pPr>
              <w:spacing w:after="0" w:line="240" w:lineRule="auto"/>
              <w:jc w:val="right"/>
              <w:rPr>
                <w:ins w:id="6434" w:author="Gladiator Gladiator" w:date="2018-06-01T17:02:00Z"/>
                <w:rFonts w:ascii="Calibri" w:eastAsia="Times New Roman" w:hAnsi="Calibri" w:cs="Calibri"/>
                <w:color w:val="000000"/>
              </w:rPr>
            </w:pPr>
            <w:ins w:id="6435" w:author="Gladiator Gladiator" w:date="2018-06-01T17:02:00Z">
              <w:r w:rsidRPr="005F50D0">
                <w:rPr>
                  <w:rFonts w:ascii="Calibri" w:eastAsia="Times New Roman" w:hAnsi="Calibri" w:cs="Calibri"/>
                  <w:color w:val="000000"/>
                </w:rPr>
                <w:t>0.190</w:t>
              </w:r>
            </w:ins>
          </w:p>
        </w:tc>
      </w:tr>
      <w:tr w:rsidR="005F50D0" w:rsidRPr="005F50D0" w14:paraId="623640AB" w14:textId="77777777" w:rsidTr="005F50D0">
        <w:trPr>
          <w:trHeight w:val="276"/>
          <w:ins w:id="6436" w:author="Gladiator Gladiator" w:date="2018-06-01T17:02:00Z"/>
          <w:trPrChange w:id="6437"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auto" w:fill="auto"/>
            <w:noWrap/>
            <w:vAlign w:val="bottom"/>
            <w:hideMark/>
            <w:tcPrChange w:id="6438" w:author="Gladiator Gladiator" w:date="2018-06-01T17:02:00Z">
              <w:tcPr>
                <w:tcW w:w="1905"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265DF68F" w14:textId="77777777" w:rsidR="005F50D0" w:rsidRPr="005F50D0" w:rsidRDefault="005F50D0" w:rsidP="005F50D0">
            <w:pPr>
              <w:spacing w:after="0" w:line="240" w:lineRule="auto"/>
              <w:rPr>
                <w:ins w:id="6439" w:author="Gladiator Gladiator" w:date="2018-06-01T17:02:00Z"/>
                <w:rFonts w:ascii="Calibri" w:eastAsia="Times New Roman" w:hAnsi="Calibri" w:cs="Calibri"/>
                <w:color w:val="000000"/>
              </w:rPr>
            </w:pPr>
            <w:ins w:id="6440" w:author="Gladiator Gladiator" w:date="2018-06-01T17:02:00Z">
              <w:r w:rsidRPr="005F50D0">
                <w:rPr>
                  <w:rFonts w:ascii="Calibri" w:eastAsia="Times New Roman" w:hAnsi="Calibri" w:cs="Calibri"/>
                  <w:color w:val="000000"/>
                </w:rPr>
                <w:t>User 10</w:t>
              </w:r>
            </w:ins>
          </w:p>
        </w:tc>
        <w:tc>
          <w:tcPr>
            <w:tcW w:w="1139" w:type="dxa"/>
            <w:tcBorders>
              <w:top w:val="single" w:sz="4" w:space="0" w:color="F4B084"/>
              <w:left w:val="nil"/>
              <w:bottom w:val="single" w:sz="4" w:space="0" w:color="F4B084"/>
              <w:right w:val="nil"/>
            </w:tcBorders>
            <w:shd w:val="clear" w:color="auto" w:fill="auto"/>
            <w:noWrap/>
            <w:vAlign w:val="bottom"/>
            <w:hideMark/>
            <w:tcPrChange w:id="6441" w:author="Gladiator Gladiator" w:date="2018-06-01T17:02:00Z">
              <w:tcPr>
                <w:tcW w:w="1139" w:type="dxa"/>
                <w:tcBorders>
                  <w:top w:val="single" w:sz="4" w:space="0" w:color="F4B084"/>
                  <w:left w:val="nil"/>
                  <w:bottom w:val="single" w:sz="4" w:space="0" w:color="F4B084"/>
                  <w:right w:val="nil"/>
                </w:tcBorders>
                <w:shd w:val="clear" w:color="auto" w:fill="auto"/>
                <w:noWrap/>
                <w:vAlign w:val="bottom"/>
                <w:hideMark/>
              </w:tcPr>
            </w:tcPrChange>
          </w:tcPr>
          <w:p w14:paraId="7DC8A423" w14:textId="77777777" w:rsidR="005F50D0" w:rsidRPr="005F50D0" w:rsidRDefault="005F50D0" w:rsidP="005F50D0">
            <w:pPr>
              <w:spacing w:after="0" w:line="240" w:lineRule="auto"/>
              <w:rPr>
                <w:ins w:id="6442" w:author="Gladiator Gladiator" w:date="2018-06-01T17:02:00Z"/>
                <w:rFonts w:ascii="Calibri" w:eastAsia="Times New Roman" w:hAnsi="Calibri" w:cs="Calibri"/>
                <w:color w:val="000000"/>
              </w:rPr>
            </w:pPr>
            <w:ins w:id="6443" w:author="Gladiator Gladiator" w:date="2018-06-01T17:02:00Z">
              <w:r w:rsidRPr="005F50D0">
                <w:rPr>
                  <w:rFonts w:ascii="Calibri" w:eastAsia="Times New Roman" w:hAnsi="Calibri" w:cs="Calibri"/>
                  <w:color w:val="000000"/>
                </w:rPr>
                <w:t>testing</w:t>
              </w:r>
            </w:ins>
          </w:p>
        </w:tc>
        <w:tc>
          <w:tcPr>
            <w:tcW w:w="911" w:type="dxa"/>
            <w:tcBorders>
              <w:top w:val="single" w:sz="4" w:space="0" w:color="F4B084"/>
              <w:left w:val="nil"/>
              <w:bottom w:val="single" w:sz="4" w:space="0" w:color="F4B084"/>
              <w:right w:val="nil"/>
            </w:tcBorders>
            <w:shd w:val="clear" w:color="auto" w:fill="auto"/>
            <w:noWrap/>
            <w:vAlign w:val="bottom"/>
            <w:hideMark/>
            <w:tcPrChange w:id="6444" w:author="Gladiator Gladiator" w:date="2018-06-01T17:02:00Z">
              <w:tcPr>
                <w:tcW w:w="911" w:type="dxa"/>
                <w:tcBorders>
                  <w:top w:val="single" w:sz="4" w:space="0" w:color="F4B084"/>
                  <w:left w:val="nil"/>
                  <w:bottom w:val="single" w:sz="4" w:space="0" w:color="F4B084"/>
                  <w:right w:val="nil"/>
                </w:tcBorders>
                <w:shd w:val="clear" w:color="auto" w:fill="auto"/>
                <w:noWrap/>
                <w:vAlign w:val="bottom"/>
                <w:hideMark/>
              </w:tcPr>
            </w:tcPrChange>
          </w:tcPr>
          <w:p w14:paraId="154DCAE7" w14:textId="77777777" w:rsidR="005F50D0" w:rsidRPr="005F50D0" w:rsidRDefault="005F50D0" w:rsidP="005F50D0">
            <w:pPr>
              <w:spacing w:after="0" w:line="240" w:lineRule="auto"/>
              <w:jc w:val="right"/>
              <w:rPr>
                <w:ins w:id="6445" w:author="Gladiator Gladiator" w:date="2018-06-01T17:02:00Z"/>
                <w:rFonts w:ascii="Calibri" w:eastAsia="Times New Roman" w:hAnsi="Calibri" w:cs="Calibri"/>
                <w:color w:val="000000"/>
              </w:rPr>
            </w:pPr>
            <w:ins w:id="6446" w:author="Gladiator Gladiator" w:date="2018-06-01T17:02:00Z">
              <w:r w:rsidRPr="005F50D0">
                <w:rPr>
                  <w:rFonts w:ascii="Calibri" w:eastAsia="Times New Roman" w:hAnsi="Calibri" w:cs="Calibri"/>
                  <w:color w:val="000000"/>
                </w:rPr>
                <w:t>0.190</w:t>
              </w:r>
            </w:ins>
          </w:p>
        </w:tc>
        <w:tc>
          <w:tcPr>
            <w:tcW w:w="990" w:type="dxa"/>
            <w:tcBorders>
              <w:top w:val="single" w:sz="4" w:space="0" w:color="F4B084"/>
              <w:left w:val="nil"/>
              <w:bottom w:val="single" w:sz="4" w:space="0" w:color="F4B084"/>
              <w:right w:val="nil"/>
            </w:tcBorders>
            <w:shd w:val="clear" w:color="auto" w:fill="auto"/>
            <w:noWrap/>
            <w:vAlign w:val="bottom"/>
            <w:hideMark/>
            <w:tcPrChange w:id="6447" w:author="Gladiator Gladiator" w:date="2018-06-01T17:02:00Z">
              <w:tcPr>
                <w:tcW w:w="1308" w:type="dxa"/>
                <w:gridSpan w:val="2"/>
                <w:tcBorders>
                  <w:top w:val="single" w:sz="4" w:space="0" w:color="F4B084"/>
                  <w:left w:val="nil"/>
                  <w:bottom w:val="single" w:sz="4" w:space="0" w:color="F4B084"/>
                  <w:right w:val="nil"/>
                </w:tcBorders>
                <w:shd w:val="clear" w:color="auto" w:fill="auto"/>
                <w:noWrap/>
                <w:vAlign w:val="bottom"/>
                <w:hideMark/>
              </w:tcPr>
            </w:tcPrChange>
          </w:tcPr>
          <w:p w14:paraId="646DC0E1" w14:textId="77777777" w:rsidR="005F50D0" w:rsidRPr="005F50D0" w:rsidRDefault="005F50D0" w:rsidP="005F50D0">
            <w:pPr>
              <w:spacing w:after="0" w:line="240" w:lineRule="auto"/>
              <w:jc w:val="right"/>
              <w:rPr>
                <w:ins w:id="6448" w:author="Gladiator Gladiator" w:date="2018-06-01T17:02:00Z"/>
                <w:rFonts w:ascii="Calibri" w:eastAsia="Times New Roman" w:hAnsi="Calibri" w:cs="Calibri"/>
                <w:color w:val="000000"/>
              </w:rPr>
            </w:pPr>
            <w:ins w:id="6449" w:author="Gladiator Gladiator" w:date="2018-06-01T17:02:00Z">
              <w:r w:rsidRPr="005F50D0">
                <w:rPr>
                  <w:rFonts w:ascii="Calibri" w:eastAsia="Times New Roman" w:hAnsi="Calibri" w:cs="Calibri"/>
                  <w:color w:val="000000"/>
                </w:rPr>
                <w:t>0.073</w:t>
              </w:r>
            </w:ins>
          </w:p>
        </w:tc>
        <w:tc>
          <w:tcPr>
            <w:tcW w:w="990" w:type="dxa"/>
            <w:tcBorders>
              <w:top w:val="single" w:sz="4" w:space="0" w:color="F4B084"/>
              <w:left w:val="nil"/>
              <w:bottom w:val="single" w:sz="4" w:space="0" w:color="F4B084"/>
              <w:right w:val="nil"/>
            </w:tcBorders>
            <w:shd w:val="clear" w:color="auto" w:fill="auto"/>
            <w:noWrap/>
            <w:vAlign w:val="bottom"/>
            <w:hideMark/>
            <w:tcPrChange w:id="6450" w:author="Gladiator Gladiator" w:date="2018-06-01T17:02:00Z">
              <w:tcPr>
                <w:tcW w:w="1002" w:type="dxa"/>
                <w:tcBorders>
                  <w:top w:val="single" w:sz="4" w:space="0" w:color="F4B084"/>
                  <w:left w:val="nil"/>
                  <w:bottom w:val="single" w:sz="4" w:space="0" w:color="F4B084"/>
                  <w:right w:val="nil"/>
                </w:tcBorders>
                <w:shd w:val="clear" w:color="auto" w:fill="auto"/>
                <w:noWrap/>
                <w:vAlign w:val="bottom"/>
                <w:hideMark/>
              </w:tcPr>
            </w:tcPrChange>
          </w:tcPr>
          <w:p w14:paraId="618D6415" w14:textId="77777777" w:rsidR="005F50D0" w:rsidRPr="005F50D0" w:rsidRDefault="005F50D0" w:rsidP="005F50D0">
            <w:pPr>
              <w:spacing w:after="0" w:line="240" w:lineRule="auto"/>
              <w:jc w:val="right"/>
              <w:rPr>
                <w:ins w:id="6451" w:author="Gladiator Gladiator" w:date="2018-06-01T17:02:00Z"/>
                <w:rFonts w:ascii="Calibri" w:eastAsia="Times New Roman" w:hAnsi="Calibri" w:cs="Calibri"/>
                <w:color w:val="000000"/>
              </w:rPr>
            </w:pPr>
            <w:ins w:id="6452" w:author="Gladiator Gladiator" w:date="2018-06-01T17:02:00Z">
              <w:r w:rsidRPr="005F50D0">
                <w:rPr>
                  <w:rFonts w:ascii="Calibri" w:eastAsia="Times New Roman" w:hAnsi="Calibri" w:cs="Calibri"/>
                  <w:color w:val="000000"/>
                </w:rPr>
                <w:t>0.112</w:t>
              </w:r>
            </w:ins>
          </w:p>
        </w:tc>
        <w:tc>
          <w:tcPr>
            <w:tcW w:w="990" w:type="dxa"/>
            <w:tcBorders>
              <w:top w:val="single" w:sz="4" w:space="0" w:color="F4B084"/>
              <w:left w:val="nil"/>
              <w:bottom w:val="single" w:sz="4" w:space="0" w:color="F4B084"/>
              <w:right w:val="nil"/>
            </w:tcBorders>
            <w:shd w:val="clear" w:color="auto" w:fill="auto"/>
            <w:noWrap/>
            <w:vAlign w:val="bottom"/>
            <w:hideMark/>
            <w:tcPrChange w:id="6453" w:author="Gladiator Gladiator" w:date="2018-06-01T17:02:00Z">
              <w:tcPr>
                <w:tcW w:w="884" w:type="dxa"/>
                <w:tcBorders>
                  <w:top w:val="single" w:sz="4" w:space="0" w:color="F4B084"/>
                  <w:left w:val="nil"/>
                  <w:bottom w:val="single" w:sz="4" w:space="0" w:color="F4B084"/>
                  <w:right w:val="nil"/>
                </w:tcBorders>
                <w:shd w:val="clear" w:color="auto" w:fill="auto"/>
                <w:noWrap/>
                <w:vAlign w:val="bottom"/>
                <w:hideMark/>
              </w:tcPr>
            </w:tcPrChange>
          </w:tcPr>
          <w:p w14:paraId="08456C7F" w14:textId="77777777" w:rsidR="005F50D0" w:rsidRPr="005F50D0" w:rsidRDefault="005F50D0" w:rsidP="005F50D0">
            <w:pPr>
              <w:spacing w:after="0" w:line="240" w:lineRule="auto"/>
              <w:jc w:val="right"/>
              <w:rPr>
                <w:ins w:id="6454" w:author="Gladiator Gladiator" w:date="2018-06-01T17:02:00Z"/>
                <w:rFonts w:ascii="Calibri" w:eastAsia="Times New Roman" w:hAnsi="Calibri" w:cs="Calibri"/>
                <w:color w:val="000000"/>
              </w:rPr>
            </w:pPr>
            <w:ins w:id="6455" w:author="Gladiator Gladiator" w:date="2018-06-01T17:02:00Z">
              <w:r w:rsidRPr="005F50D0">
                <w:rPr>
                  <w:rFonts w:ascii="Calibri" w:eastAsia="Times New Roman" w:hAnsi="Calibri" w:cs="Calibri"/>
                  <w:color w:val="000000"/>
                </w:rPr>
                <w:t>0.199</w:t>
              </w:r>
            </w:ins>
          </w:p>
        </w:tc>
        <w:tc>
          <w:tcPr>
            <w:tcW w:w="990" w:type="dxa"/>
            <w:tcBorders>
              <w:top w:val="single" w:sz="4" w:space="0" w:color="F4B084"/>
              <w:left w:val="nil"/>
              <w:bottom w:val="single" w:sz="4" w:space="0" w:color="F4B084"/>
              <w:right w:val="nil"/>
            </w:tcBorders>
            <w:shd w:val="clear" w:color="auto" w:fill="auto"/>
            <w:noWrap/>
            <w:vAlign w:val="bottom"/>
            <w:hideMark/>
            <w:tcPrChange w:id="6456" w:author="Gladiator Gladiator" w:date="2018-06-01T17:02:00Z">
              <w:tcPr>
                <w:tcW w:w="864" w:type="dxa"/>
                <w:tcBorders>
                  <w:top w:val="single" w:sz="4" w:space="0" w:color="F4B084"/>
                  <w:left w:val="nil"/>
                  <w:bottom w:val="single" w:sz="4" w:space="0" w:color="F4B084"/>
                  <w:right w:val="nil"/>
                </w:tcBorders>
                <w:shd w:val="clear" w:color="auto" w:fill="auto"/>
                <w:noWrap/>
                <w:vAlign w:val="bottom"/>
                <w:hideMark/>
              </w:tcPr>
            </w:tcPrChange>
          </w:tcPr>
          <w:p w14:paraId="6A600912" w14:textId="77777777" w:rsidR="005F50D0" w:rsidRPr="005F50D0" w:rsidRDefault="005F50D0" w:rsidP="005F50D0">
            <w:pPr>
              <w:spacing w:after="0" w:line="240" w:lineRule="auto"/>
              <w:jc w:val="right"/>
              <w:rPr>
                <w:ins w:id="6457" w:author="Gladiator Gladiator" w:date="2018-06-01T17:02:00Z"/>
                <w:rFonts w:ascii="Calibri" w:eastAsia="Times New Roman" w:hAnsi="Calibri" w:cs="Calibri"/>
                <w:color w:val="000000"/>
              </w:rPr>
            </w:pPr>
            <w:ins w:id="6458" w:author="Gladiator Gladiator" w:date="2018-06-01T17:02:00Z">
              <w:r w:rsidRPr="005F50D0">
                <w:rPr>
                  <w:rFonts w:ascii="Calibri" w:eastAsia="Times New Roman" w:hAnsi="Calibri" w:cs="Calibri"/>
                  <w:color w:val="000000"/>
                </w:rPr>
                <w:t>0.128</w:t>
              </w:r>
            </w:ins>
          </w:p>
        </w:tc>
        <w:tc>
          <w:tcPr>
            <w:tcW w:w="1296" w:type="dxa"/>
            <w:tcBorders>
              <w:top w:val="single" w:sz="4" w:space="0" w:color="F4B084"/>
              <w:left w:val="nil"/>
              <w:bottom w:val="single" w:sz="4" w:space="0" w:color="F4B084"/>
              <w:right w:val="single" w:sz="4" w:space="0" w:color="F4B084"/>
            </w:tcBorders>
            <w:shd w:val="clear" w:color="auto" w:fill="auto"/>
            <w:noWrap/>
            <w:vAlign w:val="bottom"/>
            <w:hideMark/>
            <w:tcPrChange w:id="6459" w:author="Gladiator Gladiator" w:date="2018-06-01T17:02:00Z">
              <w:tcPr>
                <w:tcW w:w="1198"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0148D594" w14:textId="77777777" w:rsidR="005F50D0" w:rsidRPr="005F50D0" w:rsidRDefault="005F50D0" w:rsidP="005F50D0">
            <w:pPr>
              <w:spacing w:after="0" w:line="240" w:lineRule="auto"/>
              <w:jc w:val="right"/>
              <w:rPr>
                <w:ins w:id="6460" w:author="Gladiator Gladiator" w:date="2018-06-01T17:02:00Z"/>
                <w:rFonts w:ascii="Calibri" w:eastAsia="Times New Roman" w:hAnsi="Calibri" w:cs="Calibri"/>
                <w:color w:val="000000"/>
              </w:rPr>
            </w:pPr>
            <w:ins w:id="6461" w:author="Gladiator Gladiator" w:date="2018-06-01T17:02:00Z">
              <w:r w:rsidRPr="005F50D0">
                <w:rPr>
                  <w:rFonts w:ascii="Calibri" w:eastAsia="Times New Roman" w:hAnsi="Calibri" w:cs="Calibri"/>
                  <w:color w:val="000000"/>
                </w:rPr>
                <w:t>0.141</w:t>
              </w:r>
            </w:ins>
          </w:p>
        </w:tc>
      </w:tr>
      <w:tr w:rsidR="005F50D0" w:rsidRPr="005F50D0" w14:paraId="08B87A18" w14:textId="77777777" w:rsidTr="005F50D0">
        <w:trPr>
          <w:trHeight w:val="276"/>
          <w:ins w:id="6462" w:author="Gladiator Gladiator" w:date="2018-06-01T17:02:00Z"/>
          <w:trPrChange w:id="6463"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000000" w:fill="BDD7EE"/>
            <w:noWrap/>
            <w:vAlign w:val="bottom"/>
            <w:hideMark/>
            <w:tcPrChange w:id="6464" w:author="Gladiator Gladiator" w:date="2018-06-01T17:02:00Z">
              <w:tcPr>
                <w:tcW w:w="1905" w:type="dxa"/>
                <w:tcBorders>
                  <w:top w:val="single" w:sz="4" w:space="0" w:color="F4B084"/>
                  <w:left w:val="single" w:sz="4" w:space="0" w:color="F4B084"/>
                  <w:bottom w:val="single" w:sz="4" w:space="0" w:color="F4B084"/>
                  <w:right w:val="nil"/>
                </w:tcBorders>
                <w:shd w:val="clear" w:color="000000" w:fill="BDD7EE"/>
                <w:noWrap/>
                <w:vAlign w:val="bottom"/>
                <w:hideMark/>
              </w:tcPr>
            </w:tcPrChange>
          </w:tcPr>
          <w:p w14:paraId="565BB8E9" w14:textId="77777777" w:rsidR="005F50D0" w:rsidRPr="005F50D0" w:rsidRDefault="005F50D0" w:rsidP="005F50D0">
            <w:pPr>
              <w:spacing w:after="0" w:line="240" w:lineRule="auto"/>
              <w:rPr>
                <w:ins w:id="6465" w:author="Gladiator Gladiator" w:date="2018-06-01T17:02:00Z"/>
                <w:rFonts w:ascii="Calibri" w:eastAsia="Times New Roman" w:hAnsi="Calibri" w:cs="Calibri"/>
                <w:color w:val="000000"/>
              </w:rPr>
            </w:pPr>
            <w:ins w:id="6466" w:author="Gladiator Gladiator" w:date="2018-06-01T17:02:00Z">
              <w:r w:rsidRPr="005F50D0">
                <w:rPr>
                  <w:rFonts w:ascii="Calibri" w:eastAsia="Times New Roman" w:hAnsi="Calibri" w:cs="Calibri"/>
                  <w:color w:val="000000"/>
                </w:rPr>
                <w:t>Set of Users/Average</w:t>
              </w:r>
            </w:ins>
          </w:p>
        </w:tc>
        <w:tc>
          <w:tcPr>
            <w:tcW w:w="1139" w:type="dxa"/>
            <w:tcBorders>
              <w:top w:val="single" w:sz="4" w:space="0" w:color="F4B084"/>
              <w:left w:val="nil"/>
              <w:bottom w:val="single" w:sz="4" w:space="0" w:color="F4B084"/>
              <w:right w:val="nil"/>
            </w:tcBorders>
            <w:shd w:val="clear" w:color="000000" w:fill="BDD7EE"/>
            <w:noWrap/>
            <w:vAlign w:val="bottom"/>
            <w:hideMark/>
            <w:tcPrChange w:id="6467" w:author="Gladiator Gladiator" w:date="2018-06-01T17:02:00Z">
              <w:tcPr>
                <w:tcW w:w="1139" w:type="dxa"/>
                <w:tcBorders>
                  <w:top w:val="single" w:sz="4" w:space="0" w:color="F4B084"/>
                  <w:left w:val="nil"/>
                  <w:bottom w:val="single" w:sz="4" w:space="0" w:color="F4B084"/>
                  <w:right w:val="nil"/>
                </w:tcBorders>
                <w:shd w:val="clear" w:color="000000" w:fill="BDD7EE"/>
                <w:noWrap/>
                <w:vAlign w:val="bottom"/>
                <w:hideMark/>
              </w:tcPr>
            </w:tcPrChange>
          </w:tcPr>
          <w:p w14:paraId="17D1B151" w14:textId="77777777" w:rsidR="005F50D0" w:rsidRPr="005F50D0" w:rsidRDefault="005F50D0" w:rsidP="005F50D0">
            <w:pPr>
              <w:spacing w:after="0" w:line="240" w:lineRule="auto"/>
              <w:rPr>
                <w:ins w:id="6468" w:author="Gladiator Gladiator" w:date="2018-06-01T17:02:00Z"/>
                <w:rFonts w:ascii="Calibri" w:eastAsia="Times New Roman" w:hAnsi="Calibri" w:cs="Calibri"/>
                <w:color w:val="000000"/>
              </w:rPr>
            </w:pPr>
            <w:ins w:id="6469" w:author="Gladiator Gladiator" w:date="2018-06-01T17:02:00Z">
              <w:r w:rsidRPr="005F50D0">
                <w:rPr>
                  <w:rFonts w:ascii="Calibri" w:eastAsia="Times New Roman" w:hAnsi="Calibri" w:cs="Calibri"/>
                  <w:color w:val="000000"/>
                </w:rPr>
                <w:t>relaxing</w:t>
              </w:r>
            </w:ins>
          </w:p>
        </w:tc>
        <w:tc>
          <w:tcPr>
            <w:tcW w:w="911" w:type="dxa"/>
            <w:tcBorders>
              <w:top w:val="single" w:sz="4" w:space="0" w:color="F4B084"/>
              <w:left w:val="nil"/>
              <w:bottom w:val="single" w:sz="4" w:space="0" w:color="F4B084"/>
              <w:right w:val="nil"/>
            </w:tcBorders>
            <w:shd w:val="clear" w:color="000000" w:fill="BDD7EE"/>
            <w:noWrap/>
            <w:vAlign w:val="bottom"/>
            <w:hideMark/>
            <w:tcPrChange w:id="6470" w:author="Gladiator Gladiator" w:date="2018-06-01T17:02:00Z">
              <w:tcPr>
                <w:tcW w:w="1080" w:type="dxa"/>
                <w:gridSpan w:val="2"/>
                <w:tcBorders>
                  <w:top w:val="single" w:sz="4" w:space="0" w:color="F4B084"/>
                  <w:left w:val="nil"/>
                  <w:bottom w:val="single" w:sz="4" w:space="0" w:color="F4B084"/>
                  <w:right w:val="nil"/>
                </w:tcBorders>
                <w:shd w:val="clear" w:color="000000" w:fill="BDD7EE"/>
                <w:noWrap/>
                <w:vAlign w:val="bottom"/>
                <w:hideMark/>
              </w:tcPr>
            </w:tcPrChange>
          </w:tcPr>
          <w:p w14:paraId="628C2EC4" w14:textId="77777777" w:rsidR="005F50D0" w:rsidRPr="005F50D0" w:rsidRDefault="005F50D0" w:rsidP="005F50D0">
            <w:pPr>
              <w:spacing w:after="0" w:line="240" w:lineRule="auto"/>
              <w:jc w:val="right"/>
              <w:rPr>
                <w:ins w:id="6471" w:author="Gladiator Gladiator" w:date="2018-06-01T17:02:00Z"/>
                <w:rFonts w:ascii="Calibri" w:eastAsia="Times New Roman" w:hAnsi="Calibri" w:cs="Calibri"/>
                <w:color w:val="000000"/>
              </w:rPr>
            </w:pPr>
            <w:ins w:id="6472" w:author="Gladiator Gladiator" w:date="2018-06-01T17:02:00Z">
              <w:r w:rsidRPr="005F50D0">
                <w:rPr>
                  <w:rFonts w:ascii="Calibri" w:eastAsia="Times New Roman" w:hAnsi="Calibri" w:cs="Calibri"/>
                  <w:color w:val="000000"/>
                </w:rPr>
                <w:t>0.315</w:t>
              </w:r>
            </w:ins>
          </w:p>
        </w:tc>
        <w:tc>
          <w:tcPr>
            <w:tcW w:w="990" w:type="dxa"/>
            <w:tcBorders>
              <w:top w:val="single" w:sz="4" w:space="0" w:color="F4B084"/>
              <w:left w:val="nil"/>
              <w:bottom w:val="single" w:sz="4" w:space="0" w:color="F4B084"/>
              <w:right w:val="nil"/>
            </w:tcBorders>
            <w:shd w:val="clear" w:color="000000" w:fill="BDD7EE"/>
            <w:noWrap/>
            <w:vAlign w:val="bottom"/>
            <w:hideMark/>
            <w:tcPrChange w:id="6473" w:author="Gladiator Gladiator" w:date="2018-06-01T17:02:00Z">
              <w:tcPr>
                <w:tcW w:w="1139" w:type="dxa"/>
                <w:tcBorders>
                  <w:top w:val="single" w:sz="4" w:space="0" w:color="F4B084"/>
                  <w:left w:val="nil"/>
                  <w:bottom w:val="single" w:sz="4" w:space="0" w:color="F4B084"/>
                  <w:right w:val="nil"/>
                </w:tcBorders>
                <w:shd w:val="clear" w:color="000000" w:fill="BDD7EE"/>
                <w:noWrap/>
                <w:vAlign w:val="bottom"/>
                <w:hideMark/>
              </w:tcPr>
            </w:tcPrChange>
          </w:tcPr>
          <w:p w14:paraId="36EAF3D7" w14:textId="77777777" w:rsidR="005F50D0" w:rsidRPr="005F50D0" w:rsidRDefault="005F50D0" w:rsidP="005F50D0">
            <w:pPr>
              <w:spacing w:after="0" w:line="240" w:lineRule="auto"/>
              <w:jc w:val="right"/>
              <w:rPr>
                <w:ins w:id="6474" w:author="Gladiator Gladiator" w:date="2018-06-01T17:02:00Z"/>
                <w:rFonts w:ascii="Calibri" w:eastAsia="Times New Roman" w:hAnsi="Calibri" w:cs="Calibri"/>
                <w:color w:val="000000"/>
              </w:rPr>
            </w:pPr>
            <w:ins w:id="6475" w:author="Gladiator Gladiator" w:date="2018-06-01T17:02:00Z">
              <w:r w:rsidRPr="005F50D0">
                <w:rPr>
                  <w:rFonts w:ascii="Calibri" w:eastAsia="Times New Roman" w:hAnsi="Calibri" w:cs="Calibri"/>
                  <w:color w:val="000000"/>
                </w:rPr>
                <w:t>0.229</w:t>
              </w:r>
            </w:ins>
          </w:p>
        </w:tc>
        <w:tc>
          <w:tcPr>
            <w:tcW w:w="990" w:type="dxa"/>
            <w:tcBorders>
              <w:top w:val="single" w:sz="4" w:space="0" w:color="F4B084"/>
              <w:left w:val="nil"/>
              <w:bottom w:val="single" w:sz="4" w:space="0" w:color="F4B084"/>
              <w:right w:val="nil"/>
            </w:tcBorders>
            <w:shd w:val="clear" w:color="000000" w:fill="BDD7EE"/>
            <w:noWrap/>
            <w:vAlign w:val="bottom"/>
            <w:hideMark/>
            <w:tcPrChange w:id="6476" w:author="Gladiator Gladiator" w:date="2018-06-01T17:02:00Z">
              <w:tcPr>
                <w:tcW w:w="1002" w:type="dxa"/>
                <w:tcBorders>
                  <w:top w:val="single" w:sz="4" w:space="0" w:color="F4B084"/>
                  <w:left w:val="nil"/>
                  <w:bottom w:val="single" w:sz="4" w:space="0" w:color="F4B084"/>
                  <w:right w:val="nil"/>
                </w:tcBorders>
                <w:shd w:val="clear" w:color="000000" w:fill="BDD7EE"/>
                <w:noWrap/>
                <w:vAlign w:val="bottom"/>
                <w:hideMark/>
              </w:tcPr>
            </w:tcPrChange>
          </w:tcPr>
          <w:p w14:paraId="6E994263" w14:textId="77777777" w:rsidR="005F50D0" w:rsidRPr="005F50D0" w:rsidRDefault="005F50D0" w:rsidP="005F50D0">
            <w:pPr>
              <w:spacing w:after="0" w:line="240" w:lineRule="auto"/>
              <w:jc w:val="right"/>
              <w:rPr>
                <w:ins w:id="6477" w:author="Gladiator Gladiator" w:date="2018-06-01T17:02:00Z"/>
                <w:rFonts w:ascii="Calibri" w:eastAsia="Times New Roman" w:hAnsi="Calibri" w:cs="Calibri"/>
                <w:color w:val="000000"/>
              </w:rPr>
            </w:pPr>
            <w:ins w:id="6478" w:author="Gladiator Gladiator" w:date="2018-06-01T17:02:00Z">
              <w:r w:rsidRPr="005F50D0">
                <w:rPr>
                  <w:rFonts w:ascii="Calibri" w:eastAsia="Times New Roman" w:hAnsi="Calibri" w:cs="Calibri"/>
                  <w:color w:val="000000"/>
                </w:rPr>
                <w:t>0.233</w:t>
              </w:r>
            </w:ins>
          </w:p>
        </w:tc>
        <w:tc>
          <w:tcPr>
            <w:tcW w:w="990" w:type="dxa"/>
            <w:tcBorders>
              <w:top w:val="single" w:sz="4" w:space="0" w:color="F4B084"/>
              <w:left w:val="nil"/>
              <w:bottom w:val="single" w:sz="4" w:space="0" w:color="F4B084"/>
              <w:right w:val="nil"/>
            </w:tcBorders>
            <w:shd w:val="clear" w:color="000000" w:fill="BDD7EE"/>
            <w:noWrap/>
            <w:vAlign w:val="bottom"/>
            <w:hideMark/>
            <w:tcPrChange w:id="6479" w:author="Gladiator Gladiator" w:date="2018-06-01T17:02:00Z">
              <w:tcPr>
                <w:tcW w:w="884" w:type="dxa"/>
                <w:tcBorders>
                  <w:top w:val="single" w:sz="4" w:space="0" w:color="F4B084"/>
                  <w:left w:val="nil"/>
                  <w:bottom w:val="single" w:sz="4" w:space="0" w:color="F4B084"/>
                  <w:right w:val="nil"/>
                </w:tcBorders>
                <w:shd w:val="clear" w:color="000000" w:fill="BDD7EE"/>
                <w:noWrap/>
                <w:vAlign w:val="bottom"/>
                <w:hideMark/>
              </w:tcPr>
            </w:tcPrChange>
          </w:tcPr>
          <w:p w14:paraId="0894D484" w14:textId="77777777" w:rsidR="005F50D0" w:rsidRPr="005F50D0" w:rsidRDefault="005F50D0" w:rsidP="005F50D0">
            <w:pPr>
              <w:spacing w:after="0" w:line="240" w:lineRule="auto"/>
              <w:jc w:val="right"/>
              <w:rPr>
                <w:ins w:id="6480" w:author="Gladiator Gladiator" w:date="2018-06-01T17:02:00Z"/>
                <w:rFonts w:ascii="Calibri" w:eastAsia="Times New Roman" w:hAnsi="Calibri" w:cs="Calibri"/>
                <w:color w:val="000000"/>
              </w:rPr>
            </w:pPr>
            <w:ins w:id="6481" w:author="Gladiator Gladiator" w:date="2018-06-01T17:02:00Z">
              <w:r w:rsidRPr="005F50D0">
                <w:rPr>
                  <w:rFonts w:ascii="Calibri" w:eastAsia="Times New Roman" w:hAnsi="Calibri" w:cs="Calibri"/>
                  <w:color w:val="000000"/>
                </w:rPr>
                <w:t>0.213</w:t>
              </w:r>
            </w:ins>
          </w:p>
        </w:tc>
        <w:tc>
          <w:tcPr>
            <w:tcW w:w="990" w:type="dxa"/>
            <w:tcBorders>
              <w:top w:val="single" w:sz="4" w:space="0" w:color="F4B084"/>
              <w:left w:val="nil"/>
              <w:bottom w:val="single" w:sz="4" w:space="0" w:color="F4B084"/>
              <w:right w:val="nil"/>
            </w:tcBorders>
            <w:shd w:val="clear" w:color="000000" w:fill="BDD7EE"/>
            <w:noWrap/>
            <w:vAlign w:val="bottom"/>
            <w:hideMark/>
            <w:tcPrChange w:id="6482" w:author="Gladiator Gladiator" w:date="2018-06-01T17:02:00Z">
              <w:tcPr>
                <w:tcW w:w="864" w:type="dxa"/>
                <w:tcBorders>
                  <w:top w:val="single" w:sz="4" w:space="0" w:color="F4B084"/>
                  <w:left w:val="nil"/>
                  <w:bottom w:val="single" w:sz="4" w:space="0" w:color="F4B084"/>
                  <w:right w:val="nil"/>
                </w:tcBorders>
                <w:shd w:val="clear" w:color="000000" w:fill="BDD7EE"/>
                <w:noWrap/>
                <w:vAlign w:val="bottom"/>
                <w:hideMark/>
              </w:tcPr>
            </w:tcPrChange>
          </w:tcPr>
          <w:p w14:paraId="50A98BDE" w14:textId="77777777" w:rsidR="005F50D0" w:rsidRPr="005F50D0" w:rsidRDefault="005F50D0" w:rsidP="005F50D0">
            <w:pPr>
              <w:spacing w:after="0" w:line="240" w:lineRule="auto"/>
              <w:jc w:val="right"/>
              <w:rPr>
                <w:ins w:id="6483" w:author="Gladiator Gladiator" w:date="2018-06-01T17:02:00Z"/>
                <w:rFonts w:ascii="Calibri" w:eastAsia="Times New Roman" w:hAnsi="Calibri" w:cs="Calibri"/>
                <w:color w:val="000000"/>
              </w:rPr>
            </w:pPr>
            <w:ins w:id="6484" w:author="Gladiator Gladiator" w:date="2018-06-01T17:02:00Z">
              <w:r w:rsidRPr="005F50D0">
                <w:rPr>
                  <w:rFonts w:ascii="Calibri" w:eastAsia="Times New Roman" w:hAnsi="Calibri" w:cs="Calibri"/>
                  <w:color w:val="000000"/>
                </w:rPr>
                <w:t>0.206</w:t>
              </w:r>
            </w:ins>
          </w:p>
        </w:tc>
        <w:tc>
          <w:tcPr>
            <w:tcW w:w="1296" w:type="dxa"/>
            <w:tcBorders>
              <w:top w:val="single" w:sz="4" w:space="0" w:color="F4B084"/>
              <w:left w:val="nil"/>
              <w:bottom w:val="single" w:sz="4" w:space="0" w:color="F4B084"/>
              <w:right w:val="single" w:sz="4" w:space="0" w:color="F4B084"/>
            </w:tcBorders>
            <w:shd w:val="clear" w:color="000000" w:fill="BDD7EE"/>
            <w:noWrap/>
            <w:vAlign w:val="bottom"/>
            <w:hideMark/>
            <w:tcPrChange w:id="6485" w:author="Gladiator Gladiator" w:date="2018-06-01T17:02:00Z">
              <w:tcPr>
                <w:tcW w:w="1198" w:type="dxa"/>
                <w:tcBorders>
                  <w:top w:val="single" w:sz="4" w:space="0" w:color="F4B084"/>
                  <w:left w:val="nil"/>
                  <w:bottom w:val="single" w:sz="4" w:space="0" w:color="F4B084"/>
                  <w:right w:val="single" w:sz="4" w:space="0" w:color="F4B084"/>
                </w:tcBorders>
                <w:shd w:val="clear" w:color="000000" w:fill="BDD7EE"/>
                <w:noWrap/>
                <w:vAlign w:val="bottom"/>
                <w:hideMark/>
              </w:tcPr>
            </w:tcPrChange>
          </w:tcPr>
          <w:p w14:paraId="13679B2B" w14:textId="77777777" w:rsidR="005F50D0" w:rsidRPr="005F50D0" w:rsidRDefault="005F50D0" w:rsidP="005F50D0">
            <w:pPr>
              <w:spacing w:after="0" w:line="240" w:lineRule="auto"/>
              <w:jc w:val="right"/>
              <w:rPr>
                <w:ins w:id="6486" w:author="Gladiator Gladiator" w:date="2018-06-01T17:02:00Z"/>
                <w:rFonts w:ascii="Calibri" w:eastAsia="Times New Roman" w:hAnsi="Calibri" w:cs="Calibri"/>
                <w:color w:val="000000"/>
              </w:rPr>
            </w:pPr>
            <w:ins w:id="6487" w:author="Gladiator Gladiator" w:date="2018-06-01T17:02:00Z">
              <w:r w:rsidRPr="005F50D0">
                <w:rPr>
                  <w:rFonts w:ascii="Calibri" w:eastAsia="Times New Roman" w:hAnsi="Calibri" w:cs="Calibri"/>
                  <w:color w:val="000000"/>
                </w:rPr>
                <w:t>0.239</w:t>
              </w:r>
            </w:ins>
          </w:p>
        </w:tc>
      </w:tr>
      <w:tr w:rsidR="005F50D0" w:rsidRPr="005F50D0" w14:paraId="46890225" w14:textId="77777777" w:rsidTr="005F50D0">
        <w:trPr>
          <w:trHeight w:val="276"/>
          <w:ins w:id="6488" w:author="Gladiator Gladiator" w:date="2018-06-01T17:02:00Z"/>
          <w:trPrChange w:id="6489" w:author="Gladiator Gladiator" w:date="2018-06-01T17:02:00Z">
            <w:trPr>
              <w:trHeight w:val="276"/>
            </w:trPr>
          </w:trPrChange>
        </w:trPr>
        <w:tc>
          <w:tcPr>
            <w:tcW w:w="1905" w:type="dxa"/>
            <w:tcBorders>
              <w:top w:val="single" w:sz="4" w:space="0" w:color="F4B084"/>
              <w:left w:val="single" w:sz="4" w:space="0" w:color="F4B084"/>
              <w:bottom w:val="single" w:sz="4" w:space="0" w:color="F4B084"/>
              <w:right w:val="nil"/>
            </w:tcBorders>
            <w:shd w:val="clear" w:color="000000" w:fill="BDD7EE"/>
            <w:noWrap/>
            <w:vAlign w:val="bottom"/>
            <w:hideMark/>
            <w:tcPrChange w:id="6490" w:author="Gladiator Gladiator" w:date="2018-06-01T17:02:00Z">
              <w:tcPr>
                <w:tcW w:w="1905" w:type="dxa"/>
                <w:tcBorders>
                  <w:top w:val="single" w:sz="4" w:space="0" w:color="F4B084"/>
                  <w:left w:val="single" w:sz="4" w:space="0" w:color="F4B084"/>
                  <w:bottom w:val="single" w:sz="4" w:space="0" w:color="F4B084"/>
                  <w:right w:val="nil"/>
                </w:tcBorders>
                <w:shd w:val="clear" w:color="000000" w:fill="BDD7EE"/>
                <w:noWrap/>
                <w:vAlign w:val="bottom"/>
                <w:hideMark/>
              </w:tcPr>
            </w:tcPrChange>
          </w:tcPr>
          <w:p w14:paraId="2830AA69" w14:textId="77777777" w:rsidR="005F50D0" w:rsidRPr="005F50D0" w:rsidRDefault="005F50D0" w:rsidP="005F50D0">
            <w:pPr>
              <w:spacing w:after="0" w:line="240" w:lineRule="auto"/>
              <w:rPr>
                <w:ins w:id="6491" w:author="Gladiator Gladiator" w:date="2018-06-01T17:02:00Z"/>
                <w:rFonts w:ascii="Calibri" w:eastAsia="Times New Roman" w:hAnsi="Calibri" w:cs="Calibri"/>
                <w:color w:val="000000"/>
              </w:rPr>
            </w:pPr>
            <w:ins w:id="6492" w:author="Gladiator Gladiator" w:date="2018-06-01T17:02:00Z">
              <w:r w:rsidRPr="005F50D0">
                <w:rPr>
                  <w:rFonts w:ascii="Calibri" w:eastAsia="Times New Roman" w:hAnsi="Calibri" w:cs="Calibri"/>
                  <w:color w:val="000000"/>
                </w:rPr>
                <w:t>Set of Users/Average</w:t>
              </w:r>
            </w:ins>
          </w:p>
        </w:tc>
        <w:tc>
          <w:tcPr>
            <w:tcW w:w="1139" w:type="dxa"/>
            <w:tcBorders>
              <w:top w:val="single" w:sz="4" w:space="0" w:color="F4B084"/>
              <w:left w:val="nil"/>
              <w:bottom w:val="single" w:sz="4" w:space="0" w:color="F4B084"/>
              <w:right w:val="nil"/>
            </w:tcBorders>
            <w:shd w:val="clear" w:color="000000" w:fill="BDD7EE"/>
            <w:noWrap/>
            <w:vAlign w:val="bottom"/>
            <w:hideMark/>
            <w:tcPrChange w:id="6493" w:author="Gladiator Gladiator" w:date="2018-06-01T17:02:00Z">
              <w:tcPr>
                <w:tcW w:w="1139" w:type="dxa"/>
                <w:tcBorders>
                  <w:top w:val="single" w:sz="4" w:space="0" w:color="F4B084"/>
                  <w:left w:val="nil"/>
                  <w:bottom w:val="single" w:sz="4" w:space="0" w:color="F4B084"/>
                  <w:right w:val="nil"/>
                </w:tcBorders>
                <w:shd w:val="clear" w:color="000000" w:fill="BDD7EE"/>
                <w:noWrap/>
                <w:vAlign w:val="bottom"/>
                <w:hideMark/>
              </w:tcPr>
            </w:tcPrChange>
          </w:tcPr>
          <w:p w14:paraId="6E0640C1" w14:textId="77777777" w:rsidR="005F50D0" w:rsidRPr="005F50D0" w:rsidRDefault="005F50D0" w:rsidP="005F50D0">
            <w:pPr>
              <w:spacing w:after="0" w:line="240" w:lineRule="auto"/>
              <w:rPr>
                <w:ins w:id="6494" w:author="Gladiator Gladiator" w:date="2018-06-01T17:02:00Z"/>
                <w:rFonts w:ascii="Calibri" w:eastAsia="Times New Roman" w:hAnsi="Calibri" w:cs="Calibri"/>
                <w:color w:val="000000"/>
              </w:rPr>
            </w:pPr>
            <w:ins w:id="6495" w:author="Gladiator Gladiator" w:date="2018-06-01T17:02:00Z">
              <w:r w:rsidRPr="005F50D0">
                <w:rPr>
                  <w:rFonts w:ascii="Calibri" w:eastAsia="Times New Roman" w:hAnsi="Calibri" w:cs="Calibri"/>
                  <w:color w:val="000000"/>
                </w:rPr>
                <w:t>testing</w:t>
              </w:r>
            </w:ins>
          </w:p>
        </w:tc>
        <w:tc>
          <w:tcPr>
            <w:tcW w:w="911" w:type="dxa"/>
            <w:tcBorders>
              <w:top w:val="single" w:sz="4" w:space="0" w:color="F4B084"/>
              <w:left w:val="nil"/>
              <w:bottom w:val="single" w:sz="4" w:space="0" w:color="F4B084"/>
              <w:right w:val="nil"/>
            </w:tcBorders>
            <w:shd w:val="clear" w:color="000000" w:fill="BDD7EE"/>
            <w:noWrap/>
            <w:vAlign w:val="bottom"/>
            <w:hideMark/>
            <w:tcPrChange w:id="6496" w:author="Gladiator Gladiator" w:date="2018-06-01T17:02:00Z">
              <w:tcPr>
                <w:tcW w:w="1080" w:type="dxa"/>
                <w:gridSpan w:val="2"/>
                <w:tcBorders>
                  <w:top w:val="single" w:sz="4" w:space="0" w:color="F4B084"/>
                  <w:left w:val="nil"/>
                  <w:bottom w:val="single" w:sz="4" w:space="0" w:color="F4B084"/>
                  <w:right w:val="nil"/>
                </w:tcBorders>
                <w:shd w:val="clear" w:color="000000" w:fill="BDD7EE"/>
                <w:noWrap/>
                <w:vAlign w:val="bottom"/>
                <w:hideMark/>
              </w:tcPr>
            </w:tcPrChange>
          </w:tcPr>
          <w:p w14:paraId="00EF1850" w14:textId="77777777" w:rsidR="005F50D0" w:rsidRPr="005F50D0" w:rsidRDefault="005F50D0" w:rsidP="005F50D0">
            <w:pPr>
              <w:spacing w:after="0" w:line="240" w:lineRule="auto"/>
              <w:jc w:val="right"/>
              <w:rPr>
                <w:ins w:id="6497" w:author="Gladiator Gladiator" w:date="2018-06-01T17:02:00Z"/>
                <w:rFonts w:ascii="Calibri" w:eastAsia="Times New Roman" w:hAnsi="Calibri" w:cs="Calibri"/>
                <w:color w:val="000000"/>
              </w:rPr>
            </w:pPr>
            <w:ins w:id="6498" w:author="Gladiator Gladiator" w:date="2018-06-01T17:02:00Z">
              <w:r w:rsidRPr="005F50D0">
                <w:rPr>
                  <w:rFonts w:ascii="Calibri" w:eastAsia="Times New Roman" w:hAnsi="Calibri" w:cs="Calibri"/>
                  <w:color w:val="000000"/>
                </w:rPr>
                <w:t>0.377</w:t>
              </w:r>
            </w:ins>
          </w:p>
        </w:tc>
        <w:tc>
          <w:tcPr>
            <w:tcW w:w="990" w:type="dxa"/>
            <w:tcBorders>
              <w:top w:val="single" w:sz="4" w:space="0" w:color="F4B084"/>
              <w:left w:val="nil"/>
              <w:bottom w:val="single" w:sz="4" w:space="0" w:color="F4B084"/>
              <w:right w:val="nil"/>
            </w:tcBorders>
            <w:shd w:val="clear" w:color="000000" w:fill="BDD7EE"/>
            <w:noWrap/>
            <w:vAlign w:val="bottom"/>
            <w:hideMark/>
            <w:tcPrChange w:id="6499" w:author="Gladiator Gladiator" w:date="2018-06-01T17:02:00Z">
              <w:tcPr>
                <w:tcW w:w="1139" w:type="dxa"/>
                <w:tcBorders>
                  <w:top w:val="single" w:sz="4" w:space="0" w:color="F4B084"/>
                  <w:left w:val="nil"/>
                  <w:bottom w:val="single" w:sz="4" w:space="0" w:color="F4B084"/>
                  <w:right w:val="nil"/>
                </w:tcBorders>
                <w:shd w:val="clear" w:color="000000" w:fill="BDD7EE"/>
                <w:noWrap/>
                <w:vAlign w:val="bottom"/>
                <w:hideMark/>
              </w:tcPr>
            </w:tcPrChange>
          </w:tcPr>
          <w:p w14:paraId="6F8473A0" w14:textId="77777777" w:rsidR="005F50D0" w:rsidRPr="005F50D0" w:rsidRDefault="005F50D0" w:rsidP="005F50D0">
            <w:pPr>
              <w:spacing w:after="0" w:line="240" w:lineRule="auto"/>
              <w:jc w:val="right"/>
              <w:rPr>
                <w:ins w:id="6500" w:author="Gladiator Gladiator" w:date="2018-06-01T17:02:00Z"/>
                <w:rFonts w:ascii="Calibri" w:eastAsia="Times New Roman" w:hAnsi="Calibri" w:cs="Calibri"/>
                <w:color w:val="000000"/>
              </w:rPr>
            </w:pPr>
            <w:ins w:id="6501" w:author="Gladiator Gladiator" w:date="2018-06-01T17:02:00Z">
              <w:r w:rsidRPr="005F50D0">
                <w:rPr>
                  <w:rFonts w:ascii="Calibri" w:eastAsia="Times New Roman" w:hAnsi="Calibri" w:cs="Calibri"/>
                  <w:color w:val="000000"/>
                </w:rPr>
                <w:t>0.258</w:t>
              </w:r>
            </w:ins>
          </w:p>
        </w:tc>
        <w:tc>
          <w:tcPr>
            <w:tcW w:w="990" w:type="dxa"/>
            <w:tcBorders>
              <w:top w:val="single" w:sz="4" w:space="0" w:color="F4B084"/>
              <w:left w:val="nil"/>
              <w:bottom w:val="single" w:sz="4" w:space="0" w:color="F4B084"/>
              <w:right w:val="nil"/>
            </w:tcBorders>
            <w:shd w:val="clear" w:color="000000" w:fill="BDD7EE"/>
            <w:noWrap/>
            <w:vAlign w:val="bottom"/>
            <w:hideMark/>
            <w:tcPrChange w:id="6502" w:author="Gladiator Gladiator" w:date="2018-06-01T17:02:00Z">
              <w:tcPr>
                <w:tcW w:w="1002" w:type="dxa"/>
                <w:tcBorders>
                  <w:top w:val="single" w:sz="4" w:space="0" w:color="F4B084"/>
                  <w:left w:val="nil"/>
                  <w:bottom w:val="single" w:sz="4" w:space="0" w:color="F4B084"/>
                  <w:right w:val="nil"/>
                </w:tcBorders>
                <w:shd w:val="clear" w:color="000000" w:fill="BDD7EE"/>
                <w:noWrap/>
                <w:vAlign w:val="bottom"/>
                <w:hideMark/>
              </w:tcPr>
            </w:tcPrChange>
          </w:tcPr>
          <w:p w14:paraId="4754B4AA" w14:textId="77777777" w:rsidR="005F50D0" w:rsidRPr="005F50D0" w:rsidRDefault="005F50D0" w:rsidP="005F50D0">
            <w:pPr>
              <w:spacing w:after="0" w:line="240" w:lineRule="auto"/>
              <w:jc w:val="right"/>
              <w:rPr>
                <w:ins w:id="6503" w:author="Gladiator Gladiator" w:date="2018-06-01T17:02:00Z"/>
                <w:rFonts w:ascii="Calibri" w:eastAsia="Times New Roman" w:hAnsi="Calibri" w:cs="Calibri"/>
                <w:color w:val="000000"/>
              </w:rPr>
            </w:pPr>
            <w:ins w:id="6504" w:author="Gladiator Gladiator" w:date="2018-06-01T17:02:00Z">
              <w:r w:rsidRPr="005F50D0">
                <w:rPr>
                  <w:rFonts w:ascii="Calibri" w:eastAsia="Times New Roman" w:hAnsi="Calibri" w:cs="Calibri"/>
                  <w:color w:val="000000"/>
                </w:rPr>
                <w:t>0.241</w:t>
              </w:r>
            </w:ins>
          </w:p>
        </w:tc>
        <w:tc>
          <w:tcPr>
            <w:tcW w:w="990" w:type="dxa"/>
            <w:tcBorders>
              <w:top w:val="single" w:sz="4" w:space="0" w:color="F4B084"/>
              <w:left w:val="nil"/>
              <w:bottom w:val="single" w:sz="4" w:space="0" w:color="F4B084"/>
              <w:right w:val="nil"/>
            </w:tcBorders>
            <w:shd w:val="clear" w:color="000000" w:fill="BDD7EE"/>
            <w:noWrap/>
            <w:vAlign w:val="bottom"/>
            <w:hideMark/>
            <w:tcPrChange w:id="6505" w:author="Gladiator Gladiator" w:date="2018-06-01T17:02:00Z">
              <w:tcPr>
                <w:tcW w:w="884" w:type="dxa"/>
                <w:tcBorders>
                  <w:top w:val="single" w:sz="4" w:space="0" w:color="F4B084"/>
                  <w:left w:val="nil"/>
                  <w:bottom w:val="single" w:sz="4" w:space="0" w:color="F4B084"/>
                  <w:right w:val="nil"/>
                </w:tcBorders>
                <w:shd w:val="clear" w:color="000000" w:fill="BDD7EE"/>
                <w:noWrap/>
                <w:vAlign w:val="bottom"/>
                <w:hideMark/>
              </w:tcPr>
            </w:tcPrChange>
          </w:tcPr>
          <w:p w14:paraId="17A3C696" w14:textId="77777777" w:rsidR="005F50D0" w:rsidRPr="005F50D0" w:rsidRDefault="005F50D0" w:rsidP="005F50D0">
            <w:pPr>
              <w:spacing w:after="0" w:line="240" w:lineRule="auto"/>
              <w:jc w:val="right"/>
              <w:rPr>
                <w:ins w:id="6506" w:author="Gladiator Gladiator" w:date="2018-06-01T17:02:00Z"/>
                <w:rFonts w:ascii="Calibri" w:eastAsia="Times New Roman" w:hAnsi="Calibri" w:cs="Calibri"/>
                <w:color w:val="000000"/>
              </w:rPr>
            </w:pPr>
            <w:ins w:id="6507" w:author="Gladiator Gladiator" w:date="2018-06-01T17:02:00Z">
              <w:r w:rsidRPr="005F50D0">
                <w:rPr>
                  <w:rFonts w:ascii="Calibri" w:eastAsia="Times New Roman" w:hAnsi="Calibri" w:cs="Calibri"/>
                  <w:color w:val="000000"/>
                </w:rPr>
                <w:t>0.184</w:t>
              </w:r>
            </w:ins>
          </w:p>
        </w:tc>
        <w:tc>
          <w:tcPr>
            <w:tcW w:w="990" w:type="dxa"/>
            <w:tcBorders>
              <w:top w:val="single" w:sz="4" w:space="0" w:color="F4B084"/>
              <w:left w:val="nil"/>
              <w:bottom w:val="single" w:sz="4" w:space="0" w:color="F4B084"/>
              <w:right w:val="nil"/>
            </w:tcBorders>
            <w:shd w:val="clear" w:color="000000" w:fill="BDD7EE"/>
            <w:noWrap/>
            <w:vAlign w:val="bottom"/>
            <w:hideMark/>
            <w:tcPrChange w:id="6508" w:author="Gladiator Gladiator" w:date="2018-06-01T17:02:00Z">
              <w:tcPr>
                <w:tcW w:w="864" w:type="dxa"/>
                <w:tcBorders>
                  <w:top w:val="single" w:sz="4" w:space="0" w:color="F4B084"/>
                  <w:left w:val="nil"/>
                  <w:bottom w:val="single" w:sz="4" w:space="0" w:color="F4B084"/>
                  <w:right w:val="nil"/>
                </w:tcBorders>
                <w:shd w:val="clear" w:color="000000" w:fill="BDD7EE"/>
                <w:noWrap/>
                <w:vAlign w:val="bottom"/>
                <w:hideMark/>
              </w:tcPr>
            </w:tcPrChange>
          </w:tcPr>
          <w:p w14:paraId="01062065" w14:textId="77777777" w:rsidR="005F50D0" w:rsidRPr="005F50D0" w:rsidRDefault="005F50D0" w:rsidP="005F50D0">
            <w:pPr>
              <w:spacing w:after="0" w:line="240" w:lineRule="auto"/>
              <w:jc w:val="right"/>
              <w:rPr>
                <w:ins w:id="6509" w:author="Gladiator Gladiator" w:date="2018-06-01T17:02:00Z"/>
                <w:rFonts w:ascii="Calibri" w:eastAsia="Times New Roman" w:hAnsi="Calibri" w:cs="Calibri"/>
                <w:color w:val="000000"/>
              </w:rPr>
            </w:pPr>
            <w:ins w:id="6510" w:author="Gladiator Gladiator" w:date="2018-06-01T17:02:00Z">
              <w:r w:rsidRPr="005F50D0">
                <w:rPr>
                  <w:rFonts w:ascii="Calibri" w:eastAsia="Times New Roman" w:hAnsi="Calibri" w:cs="Calibri"/>
                  <w:color w:val="000000"/>
                </w:rPr>
                <w:t>0.233</w:t>
              </w:r>
            </w:ins>
          </w:p>
        </w:tc>
        <w:tc>
          <w:tcPr>
            <w:tcW w:w="1296" w:type="dxa"/>
            <w:tcBorders>
              <w:top w:val="single" w:sz="4" w:space="0" w:color="F4B084"/>
              <w:left w:val="nil"/>
              <w:bottom w:val="single" w:sz="4" w:space="0" w:color="F4B084"/>
              <w:right w:val="single" w:sz="4" w:space="0" w:color="F4B084"/>
            </w:tcBorders>
            <w:shd w:val="clear" w:color="000000" w:fill="BDD7EE"/>
            <w:noWrap/>
            <w:vAlign w:val="bottom"/>
            <w:hideMark/>
            <w:tcPrChange w:id="6511" w:author="Gladiator Gladiator" w:date="2018-06-01T17:02:00Z">
              <w:tcPr>
                <w:tcW w:w="1198" w:type="dxa"/>
                <w:tcBorders>
                  <w:top w:val="single" w:sz="4" w:space="0" w:color="F4B084"/>
                  <w:left w:val="nil"/>
                  <w:bottom w:val="single" w:sz="4" w:space="0" w:color="F4B084"/>
                  <w:right w:val="single" w:sz="4" w:space="0" w:color="F4B084"/>
                </w:tcBorders>
                <w:shd w:val="clear" w:color="000000" w:fill="BDD7EE"/>
                <w:noWrap/>
                <w:vAlign w:val="bottom"/>
                <w:hideMark/>
              </w:tcPr>
            </w:tcPrChange>
          </w:tcPr>
          <w:p w14:paraId="63156322" w14:textId="77777777" w:rsidR="005F50D0" w:rsidRPr="005F50D0" w:rsidRDefault="005F50D0" w:rsidP="005F50D0">
            <w:pPr>
              <w:spacing w:after="0" w:line="240" w:lineRule="auto"/>
              <w:jc w:val="right"/>
              <w:rPr>
                <w:ins w:id="6512" w:author="Gladiator Gladiator" w:date="2018-06-01T17:02:00Z"/>
                <w:rFonts w:ascii="Calibri" w:eastAsia="Times New Roman" w:hAnsi="Calibri" w:cs="Calibri"/>
                <w:color w:val="000000"/>
              </w:rPr>
            </w:pPr>
            <w:ins w:id="6513" w:author="Gladiator Gladiator" w:date="2018-06-01T17:02:00Z">
              <w:r w:rsidRPr="005F50D0">
                <w:rPr>
                  <w:rFonts w:ascii="Calibri" w:eastAsia="Times New Roman" w:hAnsi="Calibri" w:cs="Calibri"/>
                  <w:color w:val="000000"/>
                </w:rPr>
                <w:t>0.259</w:t>
              </w:r>
            </w:ins>
          </w:p>
        </w:tc>
      </w:tr>
    </w:tbl>
    <w:p w14:paraId="1CD85DF4" w14:textId="51A482E3" w:rsidR="00743AA2" w:rsidRDefault="00743AA2" w:rsidP="00743AA2">
      <w:pPr>
        <w:tabs>
          <w:tab w:val="left" w:pos="1380"/>
        </w:tabs>
        <w:ind w:firstLine="180"/>
        <w:jc w:val="center"/>
        <w:rPr>
          <w:rFonts w:cstheme="minorHAnsi"/>
          <w:sz w:val="16"/>
          <w:szCs w:val="24"/>
        </w:rPr>
      </w:pPr>
    </w:p>
    <w:p w14:paraId="3399174F" w14:textId="77777777" w:rsidR="00743AA2" w:rsidRDefault="00743AA2" w:rsidP="00743AA2">
      <w:pPr>
        <w:tabs>
          <w:tab w:val="left" w:pos="1380"/>
        </w:tabs>
        <w:ind w:firstLine="180"/>
        <w:jc w:val="center"/>
        <w:rPr>
          <w:rFonts w:cstheme="minorHAnsi"/>
          <w:sz w:val="16"/>
          <w:szCs w:val="24"/>
        </w:rPr>
      </w:pPr>
      <w:r>
        <w:rPr>
          <w:rFonts w:cstheme="minorHAnsi"/>
          <w:sz w:val="16"/>
          <w:szCs w:val="24"/>
          <w:lang w:val="el-GR"/>
        </w:rPr>
        <w:t>Εικόνα</w:t>
      </w:r>
      <w:r w:rsidR="00C41C8A">
        <w:rPr>
          <w:rFonts w:cstheme="minorHAnsi"/>
          <w:sz w:val="16"/>
          <w:szCs w:val="24"/>
        </w:rPr>
        <w:t xml:space="preserve"> 7.</w:t>
      </w:r>
      <w:r w:rsidR="00C41C8A">
        <w:rPr>
          <w:rFonts w:cstheme="minorHAnsi"/>
          <w:sz w:val="16"/>
          <w:szCs w:val="24"/>
          <w:lang w:val="el-GR"/>
        </w:rPr>
        <w:t>30</w:t>
      </w:r>
      <w:r w:rsidRPr="00C41C8A">
        <w:rPr>
          <w:rFonts w:cstheme="minorHAnsi"/>
          <w:sz w:val="16"/>
          <w:szCs w:val="24"/>
        </w:rPr>
        <w:t xml:space="preserve"> </w:t>
      </w:r>
      <w:r>
        <w:rPr>
          <w:rFonts w:cstheme="minorHAnsi"/>
          <w:sz w:val="16"/>
          <w:szCs w:val="24"/>
        </w:rPr>
        <w:t>: SDNN with normalization</w:t>
      </w:r>
    </w:p>
    <w:p w14:paraId="731D968C" w14:textId="77777777" w:rsidR="00762287" w:rsidRDefault="00762287">
      <w:pPr>
        <w:rPr>
          <w:ins w:id="6514" w:author="goumop" w:date="2018-05-29T14:58:00Z"/>
          <w:rFonts w:cstheme="minorHAnsi"/>
          <w:sz w:val="16"/>
          <w:szCs w:val="24"/>
        </w:rPr>
      </w:pPr>
      <w:ins w:id="6515" w:author="goumop" w:date="2018-05-29T14:58:00Z">
        <w:r>
          <w:rPr>
            <w:rFonts w:cstheme="minorHAnsi"/>
            <w:sz w:val="16"/>
            <w:szCs w:val="24"/>
          </w:rPr>
          <w:br w:type="page"/>
        </w:r>
      </w:ins>
    </w:p>
    <w:p w14:paraId="2CF90BA2" w14:textId="7CDE317D" w:rsidR="00F168BA" w:rsidRDefault="00AD1DD6" w:rsidP="00743AA2">
      <w:pPr>
        <w:tabs>
          <w:tab w:val="left" w:pos="1380"/>
        </w:tabs>
        <w:ind w:firstLine="180"/>
        <w:jc w:val="center"/>
        <w:rPr>
          <w:ins w:id="6516" w:author="Gladiator Gladiator" w:date="2018-05-23T00:04:00Z"/>
          <w:rFonts w:cstheme="minorHAnsi"/>
          <w:sz w:val="16"/>
          <w:szCs w:val="24"/>
        </w:rPr>
      </w:pPr>
      <w:del w:id="6517" w:author="Gladiator Gladiator" w:date="2018-05-23T00:04:00Z">
        <w:r>
          <w:rPr>
            <w:rFonts w:cstheme="minorHAnsi"/>
            <w:sz w:val="16"/>
            <w:szCs w:val="24"/>
          </w:rPr>
          <w:lastRenderedPageBreak/>
          <w:pict w14:anchorId="2B927F31">
            <v:shape id="_x0000_i1076" type="#_x0000_t75" style="width:338.9pt;height:306.5pt">
              <v:imagedata r:id="rId133" o:title="Normalization RMSSD"/>
            </v:shape>
          </w:pict>
        </w:r>
      </w:del>
    </w:p>
    <w:tbl>
      <w:tblPr>
        <w:tblW w:w="9584" w:type="dxa"/>
        <w:tblLook w:val="04A0" w:firstRow="1" w:lastRow="0" w:firstColumn="1" w:lastColumn="0" w:noHBand="0" w:noVBand="1"/>
        <w:tblPrChange w:id="6518" w:author="Gladiator Gladiator" w:date="2018-06-01T17:03:00Z">
          <w:tblPr>
            <w:tblW w:w="9350" w:type="dxa"/>
            <w:tblLook w:val="04A0" w:firstRow="1" w:lastRow="0" w:firstColumn="1" w:lastColumn="0" w:noHBand="0" w:noVBand="1"/>
          </w:tblPr>
        </w:tblPrChange>
      </w:tblPr>
      <w:tblGrid>
        <w:gridCol w:w="1942"/>
        <w:gridCol w:w="1157"/>
        <w:gridCol w:w="1116"/>
        <w:gridCol w:w="1076"/>
        <w:gridCol w:w="1097"/>
        <w:gridCol w:w="1097"/>
        <w:gridCol w:w="1116"/>
        <w:gridCol w:w="983"/>
        <w:tblGridChange w:id="6519">
          <w:tblGrid>
            <w:gridCol w:w="1894"/>
            <w:gridCol w:w="48"/>
            <w:gridCol w:w="1081"/>
            <w:gridCol w:w="76"/>
            <w:gridCol w:w="1013"/>
            <w:gridCol w:w="103"/>
            <w:gridCol w:w="947"/>
            <w:gridCol w:w="129"/>
            <w:gridCol w:w="941"/>
            <w:gridCol w:w="156"/>
            <w:gridCol w:w="914"/>
            <w:gridCol w:w="183"/>
            <w:gridCol w:w="906"/>
            <w:gridCol w:w="210"/>
            <w:gridCol w:w="749"/>
            <w:gridCol w:w="234"/>
          </w:tblGrid>
        </w:tblGridChange>
      </w:tblGrid>
      <w:tr w:rsidR="005F50D0" w:rsidRPr="005F50D0" w14:paraId="635A1697" w14:textId="77777777" w:rsidTr="005F50D0">
        <w:trPr>
          <w:trHeight w:val="286"/>
          <w:ins w:id="6520" w:author="Gladiator Gladiator" w:date="2018-06-01T17:03:00Z"/>
          <w:trPrChange w:id="6521"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ED7D31" w:fill="ED7D31"/>
            <w:noWrap/>
            <w:vAlign w:val="bottom"/>
            <w:hideMark/>
            <w:tcPrChange w:id="6522" w:author="Gladiator Gladiator" w:date="2018-06-01T17:03:00Z">
              <w:tcPr>
                <w:tcW w:w="1895" w:type="dxa"/>
                <w:tcBorders>
                  <w:top w:val="single" w:sz="4" w:space="0" w:color="F4B084"/>
                  <w:left w:val="single" w:sz="4" w:space="0" w:color="F4B084"/>
                  <w:bottom w:val="single" w:sz="4" w:space="0" w:color="F4B084"/>
                  <w:right w:val="nil"/>
                </w:tcBorders>
                <w:shd w:val="clear" w:color="ED7D31" w:fill="ED7D31"/>
                <w:noWrap/>
                <w:vAlign w:val="bottom"/>
                <w:hideMark/>
              </w:tcPr>
            </w:tcPrChange>
          </w:tcPr>
          <w:p w14:paraId="7B3E1B57" w14:textId="77777777" w:rsidR="005F50D0" w:rsidRPr="005F50D0" w:rsidRDefault="005F50D0" w:rsidP="005F50D0">
            <w:pPr>
              <w:spacing w:after="0" w:line="240" w:lineRule="auto"/>
              <w:rPr>
                <w:ins w:id="6523" w:author="Gladiator Gladiator" w:date="2018-06-01T17:03:00Z"/>
                <w:rFonts w:ascii="Calibri" w:eastAsia="Times New Roman" w:hAnsi="Calibri" w:cs="Calibri"/>
                <w:b/>
                <w:bCs/>
                <w:color w:val="FFFFFF"/>
              </w:rPr>
            </w:pPr>
            <w:ins w:id="6524" w:author="Gladiator Gladiator" w:date="2018-06-01T17:03:00Z">
              <w:r w:rsidRPr="005F50D0">
                <w:rPr>
                  <w:rFonts w:ascii="Calibri" w:eastAsia="Times New Roman" w:hAnsi="Calibri" w:cs="Calibri"/>
                  <w:b/>
                  <w:bCs/>
                  <w:color w:val="FFFFFF"/>
                </w:rPr>
                <w:t>NORM/RMSSD</w:t>
              </w:r>
            </w:ins>
          </w:p>
        </w:tc>
        <w:tc>
          <w:tcPr>
            <w:tcW w:w="1157" w:type="dxa"/>
            <w:tcBorders>
              <w:top w:val="single" w:sz="4" w:space="0" w:color="F4B084"/>
              <w:left w:val="nil"/>
              <w:bottom w:val="single" w:sz="4" w:space="0" w:color="F4B084"/>
              <w:right w:val="nil"/>
            </w:tcBorders>
            <w:shd w:val="clear" w:color="ED7D31" w:fill="ED7D31"/>
            <w:noWrap/>
            <w:vAlign w:val="bottom"/>
            <w:hideMark/>
            <w:tcPrChange w:id="6525" w:author="Gladiator Gladiator" w:date="2018-06-01T17:03:00Z">
              <w:tcPr>
                <w:tcW w:w="1130" w:type="dxa"/>
                <w:gridSpan w:val="2"/>
                <w:tcBorders>
                  <w:top w:val="single" w:sz="4" w:space="0" w:color="F4B084"/>
                  <w:left w:val="nil"/>
                  <w:bottom w:val="single" w:sz="4" w:space="0" w:color="F4B084"/>
                  <w:right w:val="nil"/>
                </w:tcBorders>
                <w:shd w:val="clear" w:color="ED7D31" w:fill="ED7D31"/>
                <w:noWrap/>
                <w:vAlign w:val="bottom"/>
                <w:hideMark/>
              </w:tcPr>
            </w:tcPrChange>
          </w:tcPr>
          <w:p w14:paraId="18ABE5B3" w14:textId="77777777" w:rsidR="005F50D0" w:rsidRPr="005F50D0" w:rsidRDefault="005F50D0" w:rsidP="005F50D0">
            <w:pPr>
              <w:spacing w:after="0" w:line="240" w:lineRule="auto"/>
              <w:rPr>
                <w:ins w:id="6526" w:author="Gladiator Gladiator" w:date="2018-06-01T17:03:00Z"/>
                <w:rFonts w:ascii="Calibri" w:eastAsia="Times New Roman" w:hAnsi="Calibri" w:cs="Calibri"/>
                <w:b/>
                <w:bCs/>
                <w:color w:val="FFFFFF"/>
              </w:rPr>
            </w:pPr>
            <w:ins w:id="6527" w:author="Gladiator Gladiator" w:date="2018-06-01T17:03:00Z">
              <w:r w:rsidRPr="005F50D0">
                <w:rPr>
                  <w:rFonts w:ascii="Calibri" w:eastAsia="Times New Roman" w:hAnsi="Calibri" w:cs="Calibri"/>
                  <w:b/>
                  <w:bCs/>
                  <w:color w:val="FFFFFF"/>
                </w:rPr>
                <w:t>mode</w:t>
              </w:r>
            </w:ins>
          </w:p>
        </w:tc>
        <w:tc>
          <w:tcPr>
            <w:tcW w:w="1116" w:type="dxa"/>
            <w:tcBorders>
              <w:top w:val="single" w:sz="4" w:space="0" w:color="F4B084"/>
              <w:left w:val="nil"/>
              <w:bottom w:val="single" w:sz="4" w:space="0" w:color="F4B084"/>
              <w:right w:val="nil"/>
            </w:tcBorders>
            <w:shd w:val="clear" w:color="ED7D31" w:fill="ED7D31"/>
            <w:noWrap/>
            <w:vAlign w:val="bottom"/>
            <w:hideMark/>
            <w:tcPrChange w:id="6528" w:author="Gladiator Gladiator" w:date="2018-06-01T17:03:00Z">
              <w:tcPr>
                <w:tcW w:w="1090" w:type="dxa"/>
                <w:gridSpan w:val="2"/>
                <w:tcBorders>
                  <w:top w:val="single" w:sz="4" w:space="0" w:color="F4B084"/>
                  <w:left w:val="nil"/>
                  <w:bottom w:val="single" w:sz="4" w:space="0" w:color="F4B084"/>
                  <w:right w:val="nil"/>
                </w:tcBorders>
                <w:shd w:val="clear" w:color="ED7D31" w:fill="ED7D31"/>
                <w:noWrap/>
                <w:vAlign w:val="bottom"/>
                <w:hideMark/>
              </w:tcPr>
            </w:tcPrChange>
          </w:tcPr>
          <w:p w14:paraId="1597B8B4" w14:textId="77777777" w:rsidR="005F50D0" w:rsidRPr="005F50D0" w:rsidRDefault="005F50D0" w:rsidP="005F50D0">
            <w:pPr>
              <w:spacing w:after="0" w:line="240" w:lineRule="auto"/>
              <w:rPr>
                <w:ins w:id="6529" w:author="Gladiator Gladiator" w:date="2018-06-01T17:03:00Z"/>
                <w:rFonts w:ascii="Calibri" w:eastAsia="Times New Roman" w:hAnsi="Calibri" w:cs="Calibri"/>
                <w:b/>
                <w:bCs/>
                <w:color w:val="FFFFFF"/>
              </w:rPr>
            </w:pPr>
            <w:ins w:id="6530" w:author="Gladiator Gladiator" w:date="2018-06-01T17:03:00Z">
              <w:r w:rsidRPr="005F50D0">
                <w:rPr>
                  <w:rFonts w:ascii="Calibri" w:eastAsia="Times New Roman" w:hAnsi="Calibri" w:cs="Calibri"/>
                  <w:b/>
                  <w:bCs/>
                  <w:color w:val="FFFFFF"/>
                </w:rPr>
                <w:t>1st min</w:t>
              </w:r>
            </w:ins>
          </w:p>
        </w:tc>
        <w:tc>
          <w:tcPr>
            <w:tcW w:w="1076" w:type="dxa"/>
            <w:tcBorders>
              <w:top w:val="single" w:sz="4" w:space="0" w:color="F4B084"/>
              <w:left w:val="nil"/>
              <w:bottom w:val="single" w:sz="4" w:space="0" w:color="F4B084"/>
              <w:right w:val="nil"/>
            </w:tcBorders>
            <w:shd w:val="clear" w:color="ED7D31" w:fill="ED7D31"/>
            <w:noWrap/>
            <w:vAlign w:val="bottom"/>
            <w:hideMark/>
            <w:tcPrChange w:id="6531" w:author="Gladiator Gladiator" w:date="2018-06-01T17:03:00Z">
              <w:tcPr>
                <w:tcW w:w="1051" w:type="dxa"/>
                <w:gridSpan w:val="2"/>
                <w:tcBorders>
                  <w:top w:val="single" w:sz="4" w:space="0" w:color="F4B084"/>
                  <w:left w:val="nil"/>
                  <w:bottom w:val="single" w:sz="4" w:space="0" w:color="F4B084"/>
                  <w:right w:val="nil"/>
                </w:tcBorders>
                <w:shd w:val="clear" w:color="ED7D31" w:fill="ED7D31"/>
                <w:noWrap/>
                <w:vAlign w:val="bottom"/>
                <w:hideMark/>
              </w:tcPr>
            </w:tcPrChange>
          </w:tcPr>
          <w:p w14:paraId="78959F76" w14:textId="77777777" w:rsidR="005F50D0" w:rsidRPr="005F50D0" w:rsidRDefault="005F50D0" w:rsidP="005F50D0">
            <w:pPr>
              <w:spacing w:after="0" w:line="240" w:lineRule="auto"/>
              <w:rPr>
                <w:ins w:id="6532" w:author="Gladiator Gladiator" w:date="2018-06-01T17:03:00Z"/>
                <w:rFonts w:ascii="Calibri" w:eastAsia="Times New Roman" w:hAnsi="Calibri" w:cs="Calibri"/>
                <w:b/>
                <w:bCs/>
                <w:color w:val="FFFFFF"/>
              </w:rPr>
            </w:pPr>
            <w:ins w:id="6533" w:author="Gladiator Gladiator" w:date="2018-06-01T17:03:00Z">
              <w:r w:rsidRPr="005F50D0">
                <w:rPr>
                  <w:rFonts w:ascii="Calibri" w:eastAsia="Times New Roman" w:hAnsi="Calibri" w:cs="Calibri"/>
                  <w:b/>
                  <w:bCs/>
                  <w:color w:val="FFFFFF"/>
                </w:rPr>
                <w:t>2nd min</w:t>
              </w:r>
            </w:ins>
          </w:p>
        </w:tc>
        <w:tc>
          <w:tcPr>
            <w:tcW w:w="1097" w:type="dxa"/>
            <w:tcBorders>
              <w:top w:val="single" w:sz="4" w:space="0" w:color="F4B084"/>
              <w:left w:val="nil"/>
              <w:bottom w:val="single" w:sz="4" w:space="0" w:color="F4B084"/>
              <w:right w:val="nil"/>
            </w:tcBorders>
            <w:shd w:val="clear" w:color="ED7D31" w:fill="ED7D31"/>
            <w:noWrap/>
            <w:vAlign w:val="bottom"/>
            <w:hideMark/>
            <w:tcPrChange w:id="6534" w:author="Gladiator Gladiator" w:date="2018-06-01T17:03:00Z">
              <w:tcPr>
                <w:tcW w:w="1071" w:type="dxa"/>
                <w:gridSpan w:val="2"/>
                <w:tcBorders>
                  <w:top w:val="single" w:sz="4" w:space="0" w:color="F4B084"/>
                  <w:left w:val="nil"/>
                  <w:bottom w:val="single" w:sz="4" w:space="0" w:color="F4B084"/>
                  <w:right w:val="nil"/>
                </w:tcBorders>
                <w:shd w:val="clear" w:color="ED7D31" w:fill="ED7D31"/>
                <w:noWrap/>
                <w:vAlign w:val="bottom"/>
                <w:hideMark/>
              </w:tcPr>
            </w:tcPrChange>
          </w:tcPr>
          <w:p w14:paraId="1F137C69" w14:textId="77777777" w:rsidR="005F50D0" w:rsidRPr="005F50D0" w:rsidRDefault="005F50D0" w:rsidP="005F50D0">
            <w:pPr>
              <w:spacing w:after="0" w:line="240" w:lineRule="auto"/>
              <w:rPr>
                <w:ins w:id="6535" w:author="Gladiator Gladiator" w:date="2018-06-01T17:03:00Z"/>
                <w:rFonts w:ascii="Calibri" w:eastAsia="Times New Roman" w:hAnsi="Calibri" w:cs="Calibri"/>
                <w:b/>
                <w:bCs/>
                <w:color w:val="FFFFFF"/>
              </w:rPr>
            </w:pPr>
            <w:ins w:id="6536" w:author="Gladiator Gladiator" w:date="2018-06-01T17:03:00Z">
              <w:r w:rsidRPr="005F50D0">
                <w:rPr>
                  <w:rFonts w:ascii="Calibri" w:eastAsia="Times New Roman" w:hAnsi="Calibri" w:cs="Calibri"/>
                  <w:b/>
                  <w:bCs/>
                  <w:color w:val="FFFFFF"/>
                </w:rPr>
                <w:t>3rd min</w:t>
              </w:r>
            </w:ins>
          </w:p>
        </w:tc>
        <w:tc>
          <w:tcPr>
            <w:tcW w:w="1097" w:type="dxa"/>
            <w:tcBorders>
              <w:top w:val="single" w:sz="4" w:space="0" w:color="F4B084"/>
              <w:left w:val="nil"/>
              <w:bottom w:val="single" w:sz="4" w:space="0" w:color="F4B084"/>
              <w:right w:val="nil"/>
            </w:tcBorders>
            <w:shd w:val="clear" w:color="ED7D31" w:fill="ED7D31"/>
            <w:noWrap/>
            <w:vAlign w:val="bottom"/>
            <w:hideMark/>
            <w:tcPrChange w:id="6537" w:author="Gladiator Gladiator" w:date="2018-06-01T17:03:00Z">
              <w:tcPr>
                <w:tcW w:w="1071" w:type="dxa"/>
                <w:gridSpan w:val="2"/>
                <w:tcBorders>
                  <w:top w:val="single" w:sz="4" w:space="0" w:color="F4B084"/>
                  <w:left w:val="nil"/>
                  <w:bottom w:val="single" w:sz="4" w:space="0" w:color="F4B084"/>
                  <w:right w:val="nil"/>
                </w:tcBorders>
                <w:shd w:val="clear" w:color="ED7D31" w:fill="ED7D31"/>
                <w:noWrap/>
                <w:vAlign w:val="bottom"/>
                <w:hideMark/>
              </w:tcPr>
            </w:tcPrChange>
          </w:tcPr>
          <w:p w14:paraId="49989C70" w14:textId="77777777" w:rsidR="005F50D0" w:rsidRPr="005F50D0" w:rsidRDefault="005F50D0" w:rsidP="005F50D0">
            <w:pPr>
              <w:spacing w:after="0" w:line="240" w:lineRule="auto"/>
              <w:rPr>
                <w:ins w:id="6538" w:author="Gladiator Gladiator" w:date="2018-06-01T17:03:00Z"/>
                <w:rFonts w:ascii="Calibri" w:eastAsia="Times New Roman" w:hAnsi="Calibri" w:cs="Calibri"/>
                <w:b/>
                <w:bCs/>
                <w:color w:val="FFFFFF"/>
              </w:rPr>
            </w:pPr>
            <w:ins w:id="6539" w:author="Gladiator Gladiator" w:date="2018-06-01T17:03:00Z">
              <w:r w:rsidRPr="005F50D0">
                <w:rPr>
                  <w:rFonts w:ascii="Calibri" w:eastAsia="Times New Roman" w:hAnsi="Calibri" w:cs="Calibri"/>
                  <w:b/>
                  <w:bCs/>
                  <w:color w:val="FFFFFF"/>
                </w:rPr>
                <w:t>4th min</w:t>
              </w:r>
            </w:ins>
          </w:p>
        </w:tc>
        <w:tc>
          <w:tcPr>
            <w:tcW w:w="1116" w:type="dxa"/>
            <w:tcBorders>
              <w:top w:val="single" w:sz="4" w:space="0" w:color="F4B084"/>
              <w:left w:val="nil"/>
              <w:bottom w:val="single" w:sz="4" w:space="0" w:color="F4B084"/>
              <w:right w:val="nil"/>
            </w:tcBorders>
            <w:shd w:val="clear" w:color="ED7D31" w:fill="ED7D31"/>
            <w:noWrap/>
            <w:vAlign w:val="bottom"/>
            <w:hideMark/>
            <w:tcPrChange w:id="6540" w:author="Gladiator Gladiator" w:date="2018-06-01T17:03:00Z">
              <w:tcPr>
                <w:tcW w:w="1090" w:type="dxa"/>
                <w:gridSpan w:val="2"/>
                <w:tcBorders>
                  <w:top w:val="single" w:sz="4" w:space="0" w:color="F4B084"/>
                  <w:left w:val="nil"/>
                  <w:bottom w:val="single" w:sz="4" w:space="0" w:color="F4B084"/>
                  <w:right w:val="nil"/>
                </w:tcBorders>
                <w:shd w:val="clear" w:color="ED7D31" w:fill="ED7D31"/>
                <w:noWrap/>
                <w:vAlign w:val="bottom"/>
                <w:hideMark/>
              </w:tcPr>
            </w:tcPrChange>
          </w:tcPr>
          <w:p w14:paraId="7EB65BC9" w14:textId="77777777" w:rsidR="005F50D0" w:rsidRPr="005F50D0" w:rsidRDefault="005F50D0" w:rsidP="005F50D0">
            <w:pPr>
              <w:spacing w:after="0" w:line="240" w:lineRule="auto"/>
              <w:rPr>
                <w:ins w:id="6541" w:author="Gladiator Gladiator" w:date="2018-06-01T17:03:00Z"/>
                <w:rFonts w:ascii="Calibri" w:eastAsia="Times New Roman" w:hAnsi="Calibri" w:cs="Calibri"/>
                <w:b/>
                <w:bCs/>
                <w:color w:val="FFFFFF"/>
              </w:rPr>
            </w:pPr>
            <w:ins w:id="6542" w:author="Gladiator Gladiator" w:date="2018-06-01T17:03:00Z">
              <w:r w:rsidRPr="005F50D0">
                <w:rPr>
                  <w:rFonts w:ascii="Calibri" w:eastAsia="Times New Roman" w:hAnsi="Calibri" w:cs="Calibri"/>
                  <w:b/>
                  <w:bCs/>
                  <w:color w:val="FFFFFF"/>
                </w:rPr>
                <w:t>5th min</w:t>
              </w:r>
            </w:ins>
          </w:p>
        </w:tc>
        <w:tc>
          <w:tcPr>
            <w:tcW w:w="983" w:type="dxa"/>
            <w:tcBorders>
              <w:top w:val="single" w:sz="4" w:space="0" w:color="F4B084"/>
              <w:left w:val="nil"/>
              <w:bottom w:val="single" w:sz="4" w:space="0" w:color="F4B084"/>
              <w:right w:val="single" w:sz="4" w:space="0" w:color="F4B084"/>
            </w:tcBorders>
            <w:shd w:val="clear" w:color="ED7D31" w:fill="ED7D31"/>
            <w:noWrap/>
            <w:vAlign w:val="bottom"/>
            <w:hideMark/>
            <w:tcPrChange w:id="6543"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ED7D31" w:fill="ED7D31"/>
                <w:noWrap/>
                <w:vAlign w:val="bottom"/>
                <w:hideMark/>
              </w:tcPr>
            </w:tcPrChange>
          </w:tcPr>
          <w:p w14:paraId="34EC2BD3" w14:textId="77777777" w:rsidR="005F50D0" w:rsidRPr="005F50D0" w:rsidRDefault="005F50D0" w:rsidP="005F50D0">
            <w:pPr>
              <w:spacing w:after="0" w:line="240" w:lineRule="auto"/>
              <w:rPr>
                <w:ins w:id="6544" w:author="Gladiator Gladiator" w:date="2018-06-01T17:03:00Z"/>
                <w:rFonts w:ascii="Calibri" w:eastAsia="Times New Roman" w:hAnsi="Calibri" w:cs="Calibri"/>
                <w:b/>
                <w:bCs/>
                <w:color w:val="FFFFFF"/>
              </w:rPr>
            </w:pPr>
            <w:ins w:id="6545" w:author="Gladiator Gladiator" w:date="2018-06-01T17:03:00Z">
              <w:r w:rsidRPr="005F50D0">
                <w:rPr>
                  <w:rFonts w:ascii="Calibri" w:eastAsia="Times New Roman" w:hAnsi="Calibri" w:cs="Calibri"/>
                  <w:b/>
                  <w:bCs/>
                  <w:color w:val="FFFFFF"/>
                </w:rPr>
                <w:t>Set of minutes</w:t>
              </w:r>
            </w:ins>
          </w:p>
        </w:tc>
      </w:tr>
      <w:tr w:rsidR="005F50D0" w:rsidRPr="005F50D0" w14:paraId="2FAB077F" w14:textId="77777777" w:rsidTr="005F50D0">
        <w:trPr>
          <w:trHeight w:val="286"/>
          <w:ins w:id="6546" w:author="Gladiator Gladiator" w:date="2018-06-01T17:03:00Z"/>
          <w:trPrChange w:id="6547"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FCE4D6" w:fill="FCE4D6"/>
            <w:vAlign w:val="bottom"/>
            <w:hideMark/>
            <w:tcPrChange w:id="6548" w:author="Gladiator Gladiator" w:date="2018-06-01T17:03:00Z">
              <w:tcPr>
                <w:tcW w:w="1895" w:type="dxa"/>
                <w:tcBorders>
                  <w:top w:val="single" w:sz="4" w:space="0" w:color="F4B084"/>
                  <w:left w:val="single" w:sz="4" w:space="0" w:color="F4B084"/>
                  <w:bottom w:val="single" w:sz="4" w:space="0" w:color="F4B084"/>
                  <w:right w:val="nil"/>
                </w:tcBorders>
                <w:shd w:val="clear" w:color="FCE4D6" w:fill="FCE4D6"/>
                <w:vAlign w:val="bottom"/>
                <w:hideMark/>
              </w:tcPr>
            </w:tcPrChange>
          </w:tcPr>
          <w:p w14:paraId="12219000" w14:textId="77777777" w:rsidR="005F50D0" w:rsidRPr="005F50D0" w:rsidRDefault="005F50D0" w:rsidP="005F50D0">
            <w:pPr>
              <w:spacing w:after="0" w:line="240" w:lineRule="auto"/>
              <w:rPr>
                <w:ins w:id="6549" w:author="Gladiator Gladiator" w:date="2018-06-01T17:03:00Z"/>
                <w:rFonts w:ascii="Calibri" w:eastAsia="Times New Roman" w:hAnsi="Calibri" w:cs="Calibri"/>
                <w:color w:val="000000"/>
              </w:rPr>
            </w:pPr>
            <w:ins w:id="6550" w:author="Gladiator Gladiator" w:date="2018-06-01T17:03:00Z">
              <w:r w:rsidRPr="005F50D0">
                <w:rPr>
                  <w:rFonts w:ascii="Calibri" w:eastAsia="Times New Roman" w:hAnsi="Calibri" w:cs="Calibri"/>
                  <w:color w:val="000000"/>
                </w:rPr>
                <w:t>User 1</w:t>
              </w:r>
            </w:ins>
          </w:p>
        </w:tc>
        <w:tc>
          <w:tcPr>
            <w:tcW w:w="1157" w:type="dxa"/>
            <w:tcBorders>
              <w:top w:val="single" w:sz="4" w:space="0" w:color="F4B084"/>
              <w:left w:val="nil"/>
              <w:bottom w:val="single" w:sz="4" w:space="0" w:color="F4B084"/>
              <w:right w:val="nil"/>
            </w:tcBorders>
            <w:shd w:val="clear" w:color="FCE4D6" w:fill="FCE4D6"/>
            <w:noWrap/>
            <w:vAlign w:val="bottom"/>
            <w:hideMark/>
            <w:tcPrChange w:id="6551" w:author="Gladiator Gladiator" w:date="2018-06-01T17:03: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2C9E0E1E" w14:textId="77777777" w:rsidR="005F50D0" w:rsidRPr="005F50D0" w:rsidRDefault="005F50D0" w:rsidP="005F50D0">
            <w:pPr>
              <w:spacing w:after="0" w:line="240" w:lineRule="auto"/>
              <w:rPr>
                <w:ins w:id="6552" w:author="Gladiator Gladiator" w:date="2018-06-01T17:03:00Z"/>
                <w:rFonts w:ascii="Calibri" w:eastAsia="Times New Roman" w:hAnsi="Calibri" w:cs="Calibri"/>
                <w:color w:val="000000"/>
              </w:rPr>
            </w:pPr>
            <w:ins w:id="6553" w:author="Gladiator Gladiator" w:date="2018-06-01T17:03:00Z">
              <w:r w:rsidRPr="005F50D0">
                <w:rPr>
                  <w:rFonts w:ascii="Calibri" w:eastAsia="Times New Roman" w:hAnsi="Calibri" w:cs="Calibri"/>
                  <w:color w:val="000000"/>
                </w:rPr>
                <w:t>relaxing</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554"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46905EA1" w14:textId="77777777" w:rsidR="005F50D0" w:rsidRPr="005F50D0" w:rsidRDefault="005F50D0" w:rsidP="005F50D0">
            <w:pPr>
              <w:spacing w:after="0" w:line="240" w:lineRule="auto"/>
              <w:jc w:val="right"/>
              <w:rPr>
                <w:ins w:id="6555" w:author="Gladiator Gladiator" w:date="2018-06-01T17:03:00Z"/>
                <w:rFonts w:ascii="Calibri" w:eastAsia="Times New Roman" w:hAnsi="Calibri" w:cs="Calibri"/>
                <w:color w:val="000000"/>
              </w:rPr>
            </w:pPr>
            <w:ins w:id="6556" w:author="Gladiator Gladiator" w:date="2018-06-01T17:03:00Z">
              <w:r w:rsidRPr="005F50D0">
                <w:rPr>
                  <w:rFonts w:ascii="Calibri" w:eastAsia="Times New Roman" w:hAnsi="Calibri" w:cs="Calibri"/>
                  <w:color w:val="000000"/>
                </w:rPr>
                <w:t>0.704</w:t>
              </w:r>
            </w:ins>
          </w:p>
        </w:tc>
        <w:tc>
          <w:tcPr>
            <w:tcW w:w="1076" w:type="dxa"/>
            <w:tcBorders>
              <w:top w:val="single" w:sz="4" w:space="0" w:color="F4B084"/>
              <w:left w:val="nil"/>
              <w:bottom w:val="single" w:sz="4" w:space="0" w:color="F4B084"/>
              <w:right w:val="nil"/>
            </w:tcBorders>
            <w:shd w:val="clear" w:color="FCE4D6" w:fill="FCE4D6"/>
            <w:noWrap/>
            <w:vAlign w:val="bottom"/>
            <w:hideMark/>
            <w:tcPrChange w:id="6557" w:author="Gladiator Gladiator" w:date="2018-06-01T17:03: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2B8B1623" w14:textId="77777777" w:rsidR="005F50D0" w:rsidRPr="005F50D0" w:rsidRDefault="005F50D0" w:rsidP="005F50D0">
            <w:pPr>
              <w:spacing w:after="0" w:line="240" w:lineRule="auto"/>
              <w:jc w:val="right"/>
              <w:rPr>
                <w:ins w:id="6558" w:author="Gladiator Gladiator" w:date="2018-06-01T17:03:00Z"/>
                <w:rFonts w:ascii="Calibri" w:eastAsia="Times New Roman" w:hAnsi="Calibri" w:cs="Calibri"/>
                <w:color w:val="000000"/>
              </w:rPr>
            </w:pPr>
            <w:ins w:id="6559" w:author="Gladiator Gladiator" w:date="2018-06-01T17:03:00Z">
              <w:r w:rsidRPr="005F50D0">
                <w:rPr>
                  <w:rFonts w:ascii="Calibri" w:eastAsia="Times New Roman" w:hAnsi="Calibri" w:cs="Calibri"/>
                  <w:color w:val="000000"/>
                </w:rPr>
                <w:t>0.542</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560"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11DD19C7" w14:textId="77777777" w:rsidR="005F50D0" w:rsidRPr="005F50D0" w:rsidRDefault="005F50D0" w:rsidP="005F50D0">
            <w:pPr>
              <w:spacing w:after="0" w:line="240" w:lineRule="auto"/>
              <w:jc w:val="right"/>
              <w:rPr>
                <w:ins w:id="6561" w:author="Gladiator Gladiator" w:date="2018-06-01T17:03:00Z"/>
                <w:rFonts w:ascii="Calibri" w:eastAsia="Times New Roman" w:hAnsi="Calibri" w:cs="Calibri"/>
                <w:color w:val="000000"/>
              </w:rPr>
            </w:pPr>
            <w:ins w:id="6562" w:author="Gladiator Gladiator" w:date="2018-06-01T17:03:00Z">
              <w:r w:rsidRPr="005F50D0">
                <w:rPr>
                  <w:rFonts w:ascii="Calibri" w:eastAsia="Times New Roman" w:hAnsi="Calibri" w:cs="Calibri"/>
                  <w:color w:val="000000"/>
                </w:rPr>
                <w:t>0.611</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563"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6A32B1B2" w14:textId="77777777" w:rsidR="005F50D0" w:rsidRPr="005F50D0" w:rsidRDefault="005F50D0" w:rsidP="005F50D0">
            <w:pPr>
              <w:spacing w:after="0" w:line="240" w:lineRule="auto"/>
              <w:jc w:val="right"/>
              <w:rPr>
                <w:ins w:id="6564" w:author="Gladiator Gladiator" w:date="2018-06-01T17:03:00Z"/>
                <w:rFonts w:ascii="Calibri" w:eastAsia="Times New Roman" w:hAnsi="Calibri" w:cs="Calibri"/>
                <w:color w:val="000000"/>
              </w:rPr>
            </w:pPr>
            <w:ins w:id="6565" w:author="Gladiator Gladiator" w:date="2018-06-01T17:03:00Z">
              <w:r w:rsidRPr="005F50D0">
                <w:rPr>
                  <w:rFonts w:ascii="Calibri" w:eastAsia="Times New Roman" w:hAnsi="Calibri" w:cs="Calibri"/>
                  <w:color w:val="000000"/>
                </w:rPr>
                <w:t>0.583</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566"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35D7E1AA" w14:textId="77777777" w:rsidR="005F50D0" w:rsidRPr="005F50D0" w:rsidRDefault="005F50D0" w:rsidP="005F50D0">
            <w:pPr>
              <w:spacing w:after="0" w:line="240" w:lineRule="auto"/>
              <w:jc w:val="right"/>
              <w:rPr>
                <w:ins w:id="6567" w:author="Gladiator Gladiator" w:date="2018-06-01T17:03:00Z"/>
                <w:rFonts w:ascii="Calibri" w:eastAsia="Times New Roman" w:hAnsi="Calibri" w:cs="Calibri"/>
                <w:color w:val="000000"/>
              </w:rPr>
            </w:pPr>
            <w:ins w:id="6568" w:author="Gladiator Gladiator" w:date="2018-06-01T17:03:00Z">
              <w:r w:rsidRPr="005F50D0">
                <w:rPr>
                  <w:rFonts w:ascii="Calibri" w:eastAsia="Times New Roman" w:hAnsi="Calibri" w:cs="Calibri"/>
                  <w:color w:val="000000"/>
                </w:rPr>
                <w:t>0.628</w:t>
              </w:r>
            </w:ins>
          </w:p>
        </w:tc>
        <w:tc>
          <w:tcPr>
            <w:tcW w:w="983" w:type="dxa"/>
            <w:tcBorders>
              <w:top w:val="single" w:sz="4" w:space="0" w:color="F4B084"/>
              <w:left w:val="nil"/>
              <w:bottom w:val="single" w:sz="4" w:space="0" w:color="F4B084"/>
              <w:right w:val="single" w:sz="4" w:space="0" w:color="F4B084"/>
            </w:tcBorders>
            <w:shd w:val="clear" w:color="FCE4D6" w:fill="FCE4D6"/>
            <w:noWrap/>
            <w:vAlign w:val="bottom"/>
            <w:hideMark/>
            <w:tcPrChange w:id="6569"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35F91518" w14:textId="77777777" w:rsidR="005F50D0" w:rsidRPr="005F50D0" w:rsidRDefault="005F50D0" w:rsidP="005F50D0">
            <w:pPr>
              <w:spacing w:after="0" w:line="240" w:lineRule="auto"/>
              <w:jc w:val="right"/>
              <w:rPr>
                <w:ins w:id="6570" w:author="Gladiator Gladiator" w:date="2018-06-01T17:03:00Z"/>
                <w:rFonts w:ascii="Calibri" w:eastAsia="Times New Roman" w:hAnsi="Calibri" w:cs="Calibri"/>
                <w:color w:val="000000"/>
              </w:rPr>
            </w:pPr>
            <w:ins w:id="6571" w:author="Gladiator Gladiator" w:date="2018-06-01T17:03:00Z">
              <w:r w:rsidRPr="005F50D0">
                <w:rPr>
                  <w:rFonts w:ascii="Calibri" w:eastAsia="Times New Roman" w:hAnsi="Calibri" w:cs="Calibri"/>
                  <w:color w:val="000000"/>
                </w:rPr>
                <w:t>0.614</w:t>
              </w:r>
            </w:ins>
          </w:p>
        </w:tc>
      </w:tr>
      <w:tr w:rsidR="005F50D0" w:rsidRPr="005F50D0" w14:paraId="546D30F5" w14:textId="77777777" w:rsidTr="005F50D0">
        <w:trPr>
          <w:trHeight w:val="572"/>
          <w:ins w:id="6572" w:author="Gladiator Gladiator" w:date="2018-06-01T17:03:00Z"/>
        </w:trPr>
        <w:tc>
          <w:tcPr>
            <w:tcW w:w="1942" w:type="dxa"/>
            <w:tcBorders>
              <w:top w:val="single" w:sz="4" w:space="0" w:color="F4B084"/>
              <w:left w:val="single" w:sz="4" w:space="0" w:color="F4B084"/>
              <w:bottom w:val="single" w:sz="4" w:space="0" w:color="F4B084"/>
              <w:right w:val="nil"/>
            </w:tcBorders>
            <w:shd w:val="clear" w:color="auto" w:fill="auto"/>
            <w:vAlign w:val="bottom"/>
            <w:hideMark/>
          </w:tcPr>
          <w:p w14:paraId="4F4B5B71" w14:textId="77777777" w:rsidR="005F50D0" w:rsidRPr="005F50D0" w:rsidRDefault="005F50D0" w:rsidP="005F50D0">
            <w:pPr>
              <w:spacing w:after="0" w:line="240" w:lineRule="auto"/>
              <w:rPr>
                <w:ins w:id="6573" w:author="Gladiator Gladiator" w:date="2018-06-01T17:03:00Z"/>
                <w:rFonts w:ascii="Calibri" w:eastAsia="Times New Roman" w:hAnsi="Calibri" w:cs="Calibri"/>
                <w:color w:val="000000"/>
              </w:rPr>
            </w:pPr>
            <w:ins w:id="6574" w:author="Gladiator Gladiator" w:date="2018-06-01T17:03:00Z">
              <w:r w:rsidRPr="005F50D0">
                <w:rPr>
                  <w:rFonts w:ascii="Calibri" w:eastAsia="Times New Roman" w:hAnsi="Calibri" w:cs="Calibri"/>
                  <w:color w:val="000000"/>
                </w:rPr>
                <w:t>User 1</w:t>
              </w:r>
            </w:ins>
          </w:p>
        </w:tc>
        <w:tc>
          <w:tcPr>
            <w:tcW w:w="1157" w:type="dxa"/>
            <w:tcBorders>
              <w:top w:val="single" w:sz="4" w:space="0" w:color="F4B084"/>
              <w:left w:val="nil"/>
              <w:bottom w:val="single" w:sz="4" w:space="0" w:color="F4B084"/>
              <w:right w:val="nil"/>
            </w:tcBorders>
            <w:shd w:val="clear" w:color="auto" w:fill="auto"/>
            <w:noWrap/>
            <w:vAlign w:val="bottom"/>
            <w:hideMark/>
          </w:tcPr>
          <w:p w14:paraId="18FFE2C2" w14:textId="77777777" w:rsidR="005F50D0" w:rsidRPr="005F50D0" w:rsidRDefault="005F50D0" w:rsidP="005F50D0">
            <w:pPr>
              <w:spacing w:after="0" w:line="240" w:lineRule="auto"/>
              <w:rPr>
                <w:ins w:id="6575" w:author="Gladiator Gladiator" w:date="2018-06-01T17:03:00Z"/>
                <w:rFonts w:ascii="Calibri" w:eastAsia="Times New Roman" w:hAnsi="Calibri" w:cs="Calibri"/>
                <w:color w:val="000000"/>
              </w:rPr>
            </w:pPr>
            <w:ins w:id="6576" w:author="Gladiator Gladiator" w:date="2018-06-01T17:03:00Z">
              <w:r w:rsidRPr="005F50D0">
                <w:rPr>
                  <w:rFonts w:ascii="Calibri" w:eastAsia="Times New Roman" w:hAnsi="Calibri" w:cs="Calibri"/>
                  <w:color w:val="000000"/>
                </w:rPr>
                <w:t>testing</w:t>
              </w:r>
            </w:ins>
          </w:p>
        </w:tc>
        <w:tc>
          <w:tcPr>
            <w:tcW w:w="1116" w:type="dxa"/>
            <w:tcBorders>
              <w:top w:val="single" w:sz="4" w:space="0" w:color="F4B084"/>
              <w:left w:val="nil"/>
              <w:bottom w:val="single" w:sz="4" w:space="0" w:color="F4B084"/>
              <w:right w:val="nil"/>
            </w:tcBorders>
            <w:shd w:val="clear" w:color="auto" w:fill="auto"/>
            <w:noWrap/>
            <w:vAlign w:val="bottom"/>
            <w:hideMark/>
          </w:tcPr>
          <w:p w14:paraId="2BAAE4C0" w14:textId="77777777" w:rsidR="005F50D0" w:rsidRPr="005F50D0" w:rsidRDefault="005F50D0" w:rsidP="005F50D0">
            <w:pPr>
              <w:spacing w:after="0" w:line="240" w:lineRule="auto"/>
              <w:jc w:val="right"/>
              <w:rPr>
                <w:ins w:id="6577" w:author="Gladiator Gladiator" w:date="2018-06-01T17:03:00Z"/>
                <w:rFonts w:ascii="Calibri" w:eastAsia="Times New Roman" w:hAnsi="Calibri" w:cs="Calibri"/>
                <w:color w:val="000000"/>
              </w:rPr>
            </w:pPr>
            <w:ins w:id="6578" w:author="Gladiator Gladiator" w:date="2018-06-01T17:03:00Z">
              <w:r w:rsidRPr="005F50D0">
                <w:rPr>
                  <w:rFonts w:ascii="Calibri" w:eastAsia="Times New Roman" w:hAnsi="Calibri" w:cs="Calibri"/>
                  <w:color w:val="000000"/>
                </w:rPr>
                <w:t>0.345</w:t>
              </w:r>
            </w:ins>
          </w:p>
        </w:tc>
        <w:tc>
          <w:tcPr>
            <w:tcW w:w="1076" w:type="dxa"/>
            <w:tcBorders>
              <w:top w:val="single" w:sz="4" w:space="0" w:color="F4B084"/>
              <w:left w:val="nil"/>
              <w:bottom w:val="single" w:sz="4" w:space="0" w:color="F4B084"/>
              <w:right w:val="nil"/>
            </w:tcBorders>
            <w:shd w:val="clear" w:color="auto" w:fill="auto"/>
            <w:noWrap/>
            <w:vAlign w:val="bottom"/>
            <w:hideMark/>
          </w:tcPr>
          <w:p w14:paraId="56165D09" w14:textId="77777777" w:rsidR="005F50D0" w:rsidRPr="005F50D0" w:rsidRDefault="005F50D0" w:rsidP="005F50D0">
            <w:pPr>
              <w:spacing w:after="0" w:line="240" w:lineRule="auto"/>
              <w:jc w:val="right"/>
              <w:rPr>
                <w:ins w:id="6579" w:author="Gladiator Gladiator" w:date="2018-06-01T17:03:00Z"/>
                <w:rFonts w:ascii="Calibri" w:eastAsia="Times New Roman" w:hAnsi="Calibri" w:cs="Calibri"/>
                <w:color w:val="000000"/>
              </w:rPr>
            </w:pPr>
            <w:ins w:id="6580" w:author="Gladiator Gladiator" w:date="2018-06-01T17:03:00Z">
              <w:r w:rsidRPr="005F50D0">
                <w:rPr>
                  <w:rFonts w:ascii="Calibri" w:eastAsia="Times New Roman" w:hAnsi="Calibri" w:cs="Calibri"/>
                  <w:color w:val="000000"/>
                </w:rPr>
                <w:t>0.264</w:t>
              </w:r>
            </w:ins>
          </w:p>
        </w:tc>
        <w:tc>
          <w:tcPr>
            <w:tcW w:w="1097" w:type="dxa"/>
            <w:tcBorders>
              <w:top w:val="single" w:sz="4" w:space="0" w:color="F4B084"/>
              <w:left w:val="nil"/>
              <w:bottom w:val="single" w:sz="4" w:space="0" w:color="F4B084"/>
              <w:right w:val="nil"/>
            </w:tcBorders>
            <w:shd w:val="clear" w:color="auto" w:fill="auto"/>
            <w:noWrap/>
            <w:vAlign w:val="bottom"/>
            <w:hideMark/>
          </w:tcPr>
          <w:p w14:paraId="32FC0075" w14:textId="77777777" w:rsidR="005F50D0" w:rsidRPr="005F50D0" w:rsidRDefault="005F50D0" w:rsidP="005F50D0">
            <w:pPr>
              <w:spacing w:after="0" w:line="240" w:lineRule="auto"/>
              <w:jc w:val="right"/>
              <w:rPr>
                <w:ins w:id="6581" w:author="Gladiator Gladiator" w:date="2018-06-01T17:03:00Z"/>
                <w:rFonts w:ascii="Calibri" w:eastAsia="Times New Roman" w:hAnsi="Calibri" w:cs="Calibri"/>
                <w:color w:val="000000"/>
              </w:rPr>
            </w:pPr>
            <w:ins w:id="6582" w:author="Gladiator Gladiator" w:date="2018-06-01T17:03:00Z">
              <w:r w:rsidRPr="005F50D0">
                <w:rPr>
                  <w:rFonts w:ascii="Calibri" w:eastAsia="Times New Roman" w:hAnsi="Calibri" w:cs="Calibri"/>
                  <w:color w:val="000000"/>
                </w:rPr>
                <w:t>0.220</w:t>
              </w:r>
            </w:ins>
          </w:p>
        </w:tc>
        <w:tc>
          <w:tcPr>
            <w:tcW w:w="1097" w:type="dxa"/>
            <w:tcBorders>
              <w:top w:val="single" w:sz="4" w:space="0" w:color="F4B084"/>
              <w:left w:val="nil"/>
              <w:bottom w:val="single" w:sz="4" w:space="0" w:color="F4B084"/>
              <w:right w:val="nil"/>
            </w:tcBorders>
            <w:shd w:val="clear" w:color="auto" w:fill="auto"/>
            <w:noWrap/>
            <w:vAlign w:val="bottom"/>
            <w:hideMark/>
          </w:tcPr>
          <w:p w14:paraId="08AA4859" w14:textId="77777777" w:rsidR="005F50D0" w:rsidRPr="005F50D0" w:rsidRDefault="005F50D0" w:rsidP="005F50D0">
            <w:pPr>
              <w:spacing w:after="0" w:line="240" w:lineRule="auto"/>
              <w:jc w:val="right"/>
              <w:rPr>
                <w:ins w:id="6583" w:author="Gladiator Gladiator" w:date="2018-06-01T17:03:00Z"/>
                <w:rFonts w:ascii="Calibri" w:eastAsia="Times New Roman" w:hAnsi="Calibri" w:cs="Calibri"/>
                <w:color w:val="000000"/>
              </w:rPr>
            </w:pPr>
            <w:ins w:id="6584" w:author="Gladiator Gladiator" w:date="2018-06-01T17:03:00Z">
              <w:r w:rsidRPr="005F50D0">
                <w:rPr>
                  <w:rFonts w:ascii="Calibri" w:eastAsia="Times New Roman" w:hAnsi="Calibri" w:cs="Calibri"/>
                  <w:color w:val="000000"/>
                </w:rPr>
                <w:t>0.160</w:t>
              </w:r>
            </w:ins>
          </w:p>
        </w:tc>
        <w:tc>
          <w:tcPr>
            <w:tcW w:w="1116" w:type="dxa"/>
            <w:tcBorders>
              <w:top w:val="single" w:sz="4" w:space="0" w:color="F4B084"/>
              <w:left w:val="nil"/>
              <w:bottom w:val="single" w:sz="4" w:space="0" w:color="F4B084"/>
              <w:right w:val="nil"/>
            </w:tcBorders>
            <w:shd w:val="clear" w:color="auto" w:fill="auto"/>
            <w:noWrap/>
            <w:vAlign w:val="bottom"/>
            <w:hideMark/>
          </w:tcPr>
          <w:p w14:paraId="07A62885" w14:textId="77777777" w:rsidR="005F50D0" w:rsidRPr="005F50D0" w:rsidRDefault="005F50D0" w:rsidP="005F50D0">
            <w:pPr>
              <w:spacing w:after="0" w:line="240" w:lineRule="auto"/>
              <w:jc w:val="right"/>
              <w:rPr>
                <w:ins w:id="6585" w:author="Gladiator Gladiator" w:date="2018-06-01T17:03:00Z"/>
                <w:rFonts w:ascii="Calibri" w:eastAsia="Times New Roman" w:hAnsi="Calibri" w:cs="Calibri"/>
                <w:color w:val="000000"/>
              </w:rPr>
            </w:pPr>
            <w:ins w:id="6586" w:author="Gladiator Gladiator" w:date="2018-06-01T17:03:00Z">
              <w:r w:rsidRPr="005F50D0">
                <w:rPr>
                  <w:rFonts w:ascii="Calibri" w:eastAsia="Times New Roman" w:hAnsi="Calibri" w:cs="Calibri"/>
                  <w:color w:val="000000"/>
                </w:rPr>
                <w:t>0.207</w:t>
              </w:r>
            </w:ins>
          </w:p>
        </w:tc>
        <w:tc>
          <w:tcPr>
            <w:tcW w:w="983" w:type="dxa"/>
            <w:tcBorders>
              <w:top w:val="single" w:sz="4" w:space="0" w:color="F4B084"/>
              <w:left w:val="nil"/>
              <w:bottom w:val="single" w:sz="4" w:space="0" w:color="F4B084"/>
              <w:right w:val="single" w:sz="4" w:space="0" w:color="F4B084"/>
            </w:tcBorders>
            <w:shd w:val="clear" w:color="auto" w:fill="auto"/>
            <w:noWrap/>
            <w:vAlign w:val="bottom"/>
            <w:hideMark/>
          </w:tcPr>
          <w:p w14:paraId="0C6D33E9" w14:textId="77777777" w:rsidR="005F50D0" w:rsidRPr="005F50D0" w:rsidRDefault="005F50D0" w:rsidP="005F50D0">
            <w:pPr>
              <w:spacing w:after="0" w:line="240" w:lineRule="auto"/>
              <w:jc w:val="right"/>
              <w:rPr>
                <w:ins w:id="6587" w:author="Gladiator Gladiator" w:date="2018-06-01T17:03:00Z"/>
                <w:rFonts w:ascii="Calibri" w:eastAsia="Times New Roman" w:hAnsi="Calibri" w:cs="Calibri"/>
                <w:color w:val="000000"/>
              </w:rPr>
            </w:pPr>
            <w:ins w:id="6588" w:author="Gladiator Gladiator" w:date="2018-06-01T17:03:00Z">
              <w:r w:rsidRPr="005F50D0">
                <w:rPr>
                  <w:rFonts w:ascii="Calibri" w:eastAsia="Times New Roman" w:hAnsi="Calibri" w:cs="Calibri"/>
                  <w:color w:val="000000"/>
                </w:rPr>
                <w:t>0.239</w:t>
              </w:r>
            </w:ins>
          </w:p>
        </w:tc>
      </w:tr>
      <w:tr w:rsidR="005F50D0" w:rsidRPr="005F50D0" w14:paraId="28C5D015" w14:textId="77777777" w:rsidTr="005F50D0">
        <w:trPr>
          <w:trHeight w:val="286"/>
          <w:ins w:id="6589" w:author="Gladiator Gladiator" w:date="2018-06-01T17:03:00Z"/>
          <w:trPrChange w:id="6590"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FCE4D6" w:fill="FCE4D6"/>
            <w:noWrap/>
            <w:vAlign w:val="bottom"/>
            <w:hideMark/>
            <w:tcPrChange w:id="6591" w:author="Gladiator Gladiator" w:date="2018-06-01T17:03: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7BFC137F" w14:textId="77777777" w:rsidR="005F50D0" w:rsidRPr="005F50D0" w:rsidRDefault="005F50D0" w:rsidP="005F50D0">
            <w:pPr>
              <w:spacing w:after="0" w:line="240" w:lineRule="auto"/>
              <w:rPr>
                <w:ins w:id="6592" w:author="Gladiator Gladiator" w:date="2018-06-01T17:03:00Z"/>
                <w:rFonts w:ascii="Calibri" w:eastAsia="Times New Roman" w:hAnsi="Calibri" w:cs="Calibri"/>
                <w:color w:val="000000"/>
              </w:rPr>
            </w:pPr>
            <w:ins w:id="6593" w:author="Gladiator Gladiator" w:date="2018-06-01T17:03:00Z">
              <w:r w:rsidRPr="005F50D0">
                <w:rPr>
                  <w:rFonts w:ascii="Calibri" w:eastAsia="Times New Roman" w:hAnsi="Calibri" w:cs="Calibri"/>
                  <w:color w:val="000000"/>
                </w:rPr>
                <w:t>User 2</w:t>
              </w:r>
            </w:ins>
          </w:p>
        </w:tc>
        <w:tc>
          <w:tcPr>
            <w:tcW w:w="1157" w:type="dxa"/>
            <w:tcBorders>
              <w:top w:val="single" w:sz="4" w:space="0" w:color="F4B084"/>
              <w:left w:val="nil"/>
              <w:bottom w:val="single" w:sz="4" w:space="0" w:color="F4B084"/>
              <w:right w:val="nil"/>
            </w:tcBorders>
            <w:shd w:val="clear" w:color="FCE4D6" w:fill="FCE4D6"/>
            <w:noWrap/>
            <w:vAlign w:val="bottom"/>
            <w:hideMark/>
            <w:tcPrChange w:id="6594" w:author="Gladiator Gladiator" w:date="2018-06-01T17:03: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1084EFF1" w14:textId="77777777" w:rsidR="005F50D0" w:rsidRPr="005F50D0" w:rsidRDefault="005F50D0" w:rsidP="005F50D0">
            <w:pPr>
              <w:spacing w:after="0" w:line="240" w:lineRule="auto"/>
              <w:rPr>
                <w:ins w:id="6595" w:author="Gladiator Gladiator" w:date="2018-06-01T17:03:00Z"/>
                <w:rFonts w:ascii="Calibri" w:eastAsia="Times New Roman" w:hAnsi="Calibri" w:cs="Calibri"/>
                <w:color w:val="000000"/>
              </w:rPr>
            </w:pPr>
            <w:ins w:id="6596" w:author="Gladiator Gladiator" w:date="2018-06-01T17:03:00Z">
              <w:r w:rsidRPr="005F50D0">
                <w:rPr>
                  <w:rFonts w:ascii="Calibri" w:eastAsia="Times New Roman" w:hAnsi="Calibri" w:cs="Calibri"/>
                  <w:color w:val="000000"/>
                </w:rPr>
                <w:t>relaxing</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597"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56F5AD51" w14:textId="77777777" w:rsidR="005F50D0" w:rsidRPr="005F50D0" w:rsidRDefault="005F50D0" w:rsidP="005F50D0">
            <w:pPr>
              <w:spacing w:after="0" w:line="240" w:lineRule="auto"/>
              <w:jc w:val="right"/>
              <w:rPr>
                <w:ins w:id="6598" w:author="Gladiator Gladiator" w:date="2018-06-01T17:03:00Z"/>
                <w:rFonts w:ascii="Calibri" w:eastAsia="Times New Roman" w:hAnsi="Calibri" w:cs="Calibri"/>
                <w:color w:val="000000"/>
              </w:rPr>
            </w:pPr>
            <w:ins w:id="6599" w:author="Gladiator Gladiator" w:date="2018-06-01T17:03:00Z">
              <w:r w:rsidRPr="005F50D0">
                <w:rPr>
                  <w:rFonts w:ascii="Calibri" w:eastAsia="Times New Roman" w:hAnsi="Calibri" w:cs="Calibri"/>
                  <w:color w:val="000000"/>
                </w:rPr>
                <w:t>0.395</w:t>
              </w:r>
            </w:ins>
          </w:p>
        </w:tc>
        <w:tc>
          <w:tcPr>
            <w:tcW w:w="1076" w:type="dxa"/>
            <w:tcBorders>
              <w:top w:val="single" w:sz="4" w:space="0" w:color="F4B084"/>
              <w:left w:val="nil"/>
              <w:bottom w:val="single" w:sz="4" w:space="0" w:color="F4B084"/>
              <w:right w:val="nil"/>
            </w:tcBorders>
            <w:shd w:val="clear" w:color="FCE4D6" w:fill="FCE4D6"/>
            <w:noWrap/>
            <w:vAlign w:val="bottom"/>
            <w:hideMark/>
            <w:tcPrChange w:id="6600" w:author="Gladiator Gladiator" w:date="2018-06-01T17:03: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2A06E22E" w14:textId="77777777" w:rsidR="005F50D0" w:rsidRPr="005F50D0" w:rsidRDefault="005F50D0" w:rsidP="005F50D0">
            <w:pPr>
              <w:spacing w:after="0" w:line="240" w:lineRule="auto"/>
              <w:jc w:val="right"/>
              <w:rPr>
                <w:ins w:id="6601" w:author="Gladiator Gladiator" w:date="2018-06-01T17:03:00Z"/>
                <w:rFonts w:ascii="Calibri" w:eastAsia="Times New Roman" w:hAnsi="Calibri" w:cs="Calibri"/>
                <w:color w:val="000000"/>
              </w:rPr>
            </w:pPr>
            <w:ins w:id="6602" w:author="Gladiator Gladiator" w:date="2018-06-01T17:03:00Z">
              <w:r w:rsidRPr="005F50D0">
                <w:rPr>
                  <w:rFonts w:ascii="Calibri" w:eastAsia="Times New Roman" w:hAnsi="Calibri" w:cs="Calibri"/>
                  <w:color w:val="000000"/>
                </w:rPr>
                <w:t>0.322</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603"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651FCBCF" w14:textId="77777777" w:rsidR="005F50D0" w:rsidRPr="005F50D0" w:rsidRDefault="005F50D0" w:rsidP="005F50D0">
            <w:pPr>
              <w:spacing w:after="0" w:line="240" w:lineRule="auto"/>
              <w:jc w:val="right"/>
              <w:rPr>
                <w:ins w:id="6604" w:author="Gladiator Gladiator" w:date="2018-06-01T17:03:00Z"/>
                <w:rFonts w:ascii="Calibri" w:eastAsia="Times New Roman" w:hAnsi="Calibri" w:cs="Calibri"/>
                <w:color w:val="000000"/>
              </w:rPr>
            </w:pPr>
            <w:ins w:id="6605" w:author="Gladiator Gladiator" w:date="2018-06-01T17:03:00Z">
              <w:r w:rsidRPr="005F50D0">
                <w:rPr>
                  <w:rFonts w:ascii="Calibri" w:eastAsia="Times New Roman" w:hAnsi="Calibri" w:cs="Calibri"/>
                  <w:color w:val="000000"/>
                </w:rPr>
                <w:t>0.324</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606"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0FDAC0E2" w14:textId="77777777" w:rsidR="005F50D0" w:rsidRPr="005F50D0" w:rsidRDefault="005F50D0" w:rsidP="005F50D0">
            <w:pPr>
              <w:spacing w:after="0" w:line="240" w:lineRule="auto"/>
              <w:jc w:val="right"/>
              <w:rPr>
                <w:ins w:id="6607" w:author="Gladiator Gladiator" w:date="2018-06-01T17:03:00Z"/>
                <w:rFonts w:ascii="Calibri" w:eastAsia="Times New Roman" w:hAnsi="Calibri" w:cs="Calibri"/>
                <w:color w:val="000000"/>
              </w:rPr>
            </w:pPr>
            <w:ins w:id="6608" w:author="Gladiator Gladiator" w:date="2018-06-01T17:03:00Z">
              <w:r w:rsidRPr="005F50D0">
                <w:rPr>
                  <w:rFonts w:ascii="Calibri" w:eastAsia="Times New Roman" w:hAnsi="Calibri" w:cs="Calibri"/>
                  <w:color w:val="000000"/>
                </w:rPr>
                <w:t>0.292</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609"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56265B2B" w14:textId="77777777" w:rsidR="005F50D0" w:rsidRPr="005F50D0" w:rsidRDefault="005F50D0" w:rsidP="005F50D0">
            <w:pPr>
              <w:spacing w:after="0" w:line="240" w:lineRule="auto"/>
              <w:jc w:val="right"/>
              <w:rPr>
                <w:ins w:id="6610" w:author="Gladiator Gladiator" w:date="2018-06-01T17:03:00Z"/>
                <w:rFonts w:ascii="Calibri" w:eastAsia="Times New Roman" w:hAnsi="Calibri" w:cs="Calibri"/>
                <w:color w:val="000000"/>
              </w:rPr>
            </w:pPr>
            <w:ins w:id="6611" w:author="Gladiator Gladiator" w:date="2018-06-01T17:03:00Z">
              <w:r w:rsidRPr="005F50D0">
                <w:rPr>
                  <w:rFonts w:ascii="Calibri" w:eastAsia="Times New Roman" w:hAnsi="Calibri" w:cs="Calibri"/>
                  <w:color w:val="000000"/>
                </w:rPr>
                <w:t>0.330</w:t>
              </w:r>
            </w:ins>
          </w:p>
        </w:tc>
        <w:tc>
          <w:tcPr>
            <w:tcW w:w="983" w:type="dxa"/>
            <w:tcBorders>
              <w:top w:val="single" w:sz="4" w:space="0" w:color="F4B084"/>
              <w:left w:val="nil"/>
              <w:bottom w:val="single" w:sz="4" w:space="0" w:color="F4B084"/>
              <w:right w:val="single" w:sz="4" w:space="0" w:color="F4B084"/>
            </w:tcBorders>
            <w:shd w:val="clear" w:color="FCE4D6" w:fill="FCE4D6"/>
            <w:noWrap/>
            <w:vAlign w:val="bottom"/>
            <w:hideMark/>
            <w:tcPrChange w:id="6612"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18845BE3" w14:textId="77777777" w:rsidR="005F50D0" w:rsidRPr="005F50D0" w:rsidRDefault="005F50D0" w:rsidP="005F50D0">
            <w:pPr>
              <w:spacing w:after="0" w:line="240" w:lineRule="auto"/>
              <w:jc w:val="right"/>
              <w:rPr>
                <w:ins w:id="6613" w:author="Gladiator Gladiator" w:date="2018-06-01T17:03:00Z"/>
                <w:rFonts w:ascii="Calibri" w:eastAsia="Times New Roman" w:hAnsi="Calibri" w:cs="Calibri"/>
                <w:color w:val="000000"/>
              </w:rPr>
            </w:pPr>
            <w:ins w:id="6614" w:author="Gladiator Gladiator" w:date="2018-06-01T17:03:00Z">
              <w:r w:rsidRPr="005F50D0">
                <w:rPr>
                  <w:rFonts w:ascii="Calibri" w:eastAsia="Times New Roman" w:hAnsi="Calibri" w:cs="Calibri"/>
                  <w:color w:val="000000"/>
                </w:rPr>
                <w:t>0.333</w:t>
              </w:r>
            </w:ins>
          </w:p>
        </w:tc>
      </w:tr>
      <w:tr w:rsidR="005F50D0" w:rsidRPr="005F50D0" w14:paraId="0C4AD9E0" w14:textId="77777777" w:rsidTr="005F50D0">
        <w:trPr>
          <w:trHeight w:val="286"/>
          <w:ins w:id="6615" w:author="Gladiator Gladiator" w:date="2018-06-01T17:03:00Z"/>
        </w:trPr>
        <w:tc>
          <w:tcPr>
            <w:tcW w:w="1942" w:type="dxa"/>
            <w:tcBorders>
              <w:top w:val="single" w:sz="4" w:space="0" w:color="F4B084"/>
              <w:left w:val="single" w:sz="4" w:space="0" w:color="F4B084"/>
              <w:bottom w:val="single" w:sz="4" w:space="0" w:color="F4B084"/>
              <w:right w:val="nil"/>
            </w:tcBorders>
            <w:shd w:val="clear" w:color="auto" w:fill="auto"/>
            <w:noWrap/>
            <w:vAlign w:val="bottom"/>
            <w:hideMark/>
          </w:tcPr>
          <w:p w14:paraId="47CC8D72" w14:textId="77777777" w:rsidR="005F50D0" w:rsidRPr="005F50D0" w:rsidRDefault="005F50D0" w:rsidP="005F50D0">
            <w:pPr>
              <w:spacing w:after="0" w:line="240" w:lineRule="auto"/>
              <w:rPr>
                <w:ins w:id="6616" w:author="Gladiator Gladiator" w:date="2018-06-01T17:03:00Z"/>
                <w:rFonts w:ascii="Calibri" w:eastAsia="Times New Roman" w:hAnsi="Calibri" w:cs="Calibri"/>
                <w:color w:val="000000"/>
              </w:rPr>
            </w:pPr>
            <w:ins w:id="6617" w:author="Gladiator Gladiator" w:date="2018-06-01T17:03:00Z">
              <w:r w:rsidRPr="005F50D0">
                <w:rPr>
                  <w:rFonts w:ascii="Calibri" w:eastAsia="Times New Roman" w:hAnsi="Calibri" w:cs="Calibri"/>
                  <w:color w:val="000000"/>
                </w:rPr>
                <w:t>User 2</w:t>
              </w:r>
            </w:ins>
          </w:p>
        </w:tc>
        <w:tc>
          <w:tcPr>
            <w:tcW w:w="1157" w:type="dxa"/>
            <w:tcBorders>
              <w:top w:val="single" w:sz="4" w:space="0" w:color="F4B084"/>
              <w:left w:val="nil"/>
              <w:bottom w:val="single" w:sz="4" w:space="0" w:color="F4B084"/>
              <w:right w:val="nil"/>
            </w:tcBorders>
            <w:shd w:val="clear" w:color="auto" w:fill="auto"/>
            <w:noWrap/>
            <w:vAlign w:val="bottom"/>
            <w:hideMark/>
          </w:tcPr>
          <w:p w14:paraId="0D5B23C3" w14:textId="77777777" w:rsidR="005F50D0" w:rsidRPr="005F50D0" w:rsidRDefault="005F50D0" w:rsidP="005F50D0">
            <w:pPr>
              <w:spacing w:after="0" w:line="240" w:lineRule="auto"/>
              <w:rPr>
                <w:ins w:id="6618" w:author="Gladiator Gladiator" w:date="2018-06-01T17:03:00Z"/>
                <w:rFonts w:ascii="Calibri" w:eastAsia="Times New Roman" w:hAnsi="Calibri" w:cs="Calibri"/>
                <w:color w:val="000000"/>
              </w:rPr>
            </w:pPr>
            <w:ins w:id="6619" w:author="Gladiator Gladiator" w:date="2018-06-01T17:03:00Z">
              <w:r w:rsidRPr="005F50D0">
                <w:rPr>
                  <w:rFonts w:ascii="Calibri" w:eastAsia="Times New Roman" w:hAnsi="Calibri" w:cs="Calibri"/>
                  <w:color w:val="000000"/>
                </w:rPr>
                <w:t>testing</w:t>
              </w:r>
            </w:ins>
          </w:p>
        </w:tc>
        <w:tc>
          <w:tcPr>
            <w:tcW w:w="1116" w:type="dxa"/>
            <w:tcBorders>
              <w:top w:val="single" w:sz="4" w:space="0" w:color="F4B084"/>
              <w:left w:val="nil"/>
              <w:bottom w:val="single" w:sz="4" w:space="0" w:color="F4B084"/>
              <w:right w:val="nil"/>
            </w:tcBorders>
            <w:shd w:val="clear" w:color="auto" w:fill="auto"/>
            <w:noWrap/>
            <w:vAlign w:val="bottom"/>
            <w:hideMark/>
          </w:tcPr>
          <w:p w14:paraId="7C779F0B" w14:textId="77777777" w:rsidR="005F50D0" w:rsidRPr="005F50D0" w:rsidRDefault="005F50D0" w:rsidP="005F50D0">
            <w:pPr>
              <w:spacing w:after="0" w:line="240" w:lineRule="auto"/>
              <w:jc w:val="right"/>
              <w:rPr>
                <w:ins w:id="6620" w:author="Gladiator Gladiator" w:date="2018-06-01T17:03:00Z"/>
                <w:rFonts w:ascii="Calibri" w:eastAsia="Times New Roman" w:hAnsi="Calibri" w:cs="Calibri"/>
                <w:color w:val="000000"/>
              </w:rPr>
            </w:pPr>
            <w:ins w:id="6621" w:author="Gladiator Gladiator" w:date="2018-06-01T17:03:00Z">
              <w:r w:rsidRPr="005F50D0">
                <w:rPr>
                  <w:rFonts w:ascii="Calibri" w:eastAsia="Times New Roman" w:hAnsi="Calibri" w:cs="Calibri"/>
                  <w:color w:val="000000"/>
                </w:rPr>
                <w:t>0.336</w:t>
              </w:r>
            </w:ins>
          </w:p>
        </w:tc>
        <w:tc>
          <w:tcPr>
            <w:tcW w:w="1076" w:type="dxa"/>
            <w:tcBorders>
              <w:top w:val="single" w:sz="4" w:space="0" w:color="F4B084"/>
              <w:left w:val="nil"/>
              <w:bottom w:val="single" w:sz="4" w:space="0" w:color="F4B084"/>
              <w:right w:val="nil"/>
            </w:tcBorders>
            <w:shd w:val="clear" w:color="auto" w:fill="auto"/>
            <w:noWrap/>
            <w:vAlign w:val="bottom"/>
            <w:hideMark/>
          </w:tcPr>
          <w:p w14:paraId="141D5379" w14:textId="77777777" w:rsidR="005F50D0" w:rsidRPr="005F50D0" w:rsidRDefault="005F50D0" w:rsidP="005F50D0">
            <w:pPr>
              <w:spacing w:after="0" w:line="240" w:lineRule="auto"/>
              <w:jc w:val="right"/>
              <w:rPr>
                <w:ins w:id="6622" w:author="Gladiator Gladiator" w:date="2018-06-01T17:03:00Z"/>
                <w:rFonts w:ascii="Calibri" w:eastAsia="Times New Roman" w:hAnsi="Calibri" w:cs="Calibri"/>
                <w:color w:val="000000"/>
              </w:rPr>
            </w:pPr>
            <w:ins w:id="6623" w:author="Gladiator Gladiator" w:date="2018-06-01T17:03:00Z">
              <w:r w:rsidRPr="005F50D0">
                <w:rPr>
                  <w:rFonts w:ascii="Calibri" w:eastAsia="Times New Roman" w:hAnsi="Calibri" w:cs="Calibri"/>
                  <w:color w:val="000000"/>
                </w:rPr>
                <w:t>0.350</w:t>
              </w:r>
            </w:ins>
          </w:p>
        </w:tc>
        <w:tc>
          <w:tcPr>
            <w:tcW w:w="1097" w:type="dxa"/>
            <w:tcBorders>
              <w:top w:val="single" w:sz="4" w:space="0" w:color="F4B084"/>
              <w:left w:val="nil"/>
              <w:bottom w:val="single" w:sz="4" w:space="0" w:color="F4B084"/>
              <w:right w:val="nil"/>
            </w:tcBorders>
            <w:shd w:val="clear" w:color="auto" w:fill="auto"/>
            <w:noWrap/>
            <w:vAlign w:val="bottom"/>
            <w:hideMark/>
          </w:tcPr>
          <w:p w14:paraId="441800C7" w14:textId="77777777" w:rsidR="005F50D0" w:rsidRPr="005F50D0" w:rsidRDefault="005F50D0" w:rsidP="005F50D0">
            <w:pPr>
              <w:spacing w:after="0" w:line="240" w:lineRule="auto"/>
              <w:jc w:val="right"/>
              <w:rPr>
                <w:ins w:id="6624" w:author="Gladiator Gladiator" w:date="2018-06-01T17:03:00Z"/>
                <w:rFonts w:ascii="Calibri" w:eastAsia="Times New Roman" w:hAnsi="Calibri" w:cs="Calibri"/>
                <w:color w:val="000000"/>
              </w:rPr>
            </w:pPr>
            <w:ins w:id="6625" w:author="Gladiator Gladiator" w:date="2018-06-01T17:03:00Z">
              <w:r w:rsidRPr="005F50D0">
                <w:rPr>
                  <w:rFonts w:ascii="Calibri" w:eastAsia="Times New Roman" w:hAnsi="Calibri" w:cs="Calibri"/>
                  <w:color w:val="000000"/>
                </w:rPr>
                <w:t>0.383</w:t>
              </w:r>
            </w:ins>
          </w:p>
        </w:tc>
        <w:tc>
          <w:tcPr>
            <w:tcW w:w="1097" w:type="dxa"/>
            <w:tcBorders>
              <w:top w:val="single" w:sz="4" w:space="0" w:color="F4B084"/>
              <w:left w:val="nil"/>
              <w:bottom w:val="single" w:sz="4" w:space="0" w:color="F4B084"/>
              <w:right w:val="nil"/>
            </w:tcBorders>
            <w:shd w:val="clear" w:color="auto" w:fill="auto"/>
            <w:noWrap/>
            <w:vAlign w:val="bottom"/>
            <w:hideMark/>
          </w:tcPr>
          <w:p w14:paraId="67E2B87E" w14:textId="77777777" w:rsidR="005F50D0" w:rsidRPr="005F50D0" w:rsidRDefault="005F50D0" w:rsidP="005F50D0">
            <w:pPr>
              <w:spacing w:after="0" w:line="240" w:lineRule="auto"/>
              <w:jc w:val="right"/>
              <w:rPr>
                <w:ins w:id="6626" w:author="Gladiator Gladiator" w:date="2018-06-01T17:03:00Z"/>
                <w:rFonts w:ascii="Calibri" w:eastAsia="Times New Roman" w:hAnsi="Calibri" w:cs="Calibri"/>
                <w:color w:val="000000"/>
              </w:rPr>
            </w:pPr>
            <w:ins w:id="6627" w:author="Gladiator Gladiator" w:date="2018-06-01T17:03:00Z">
              <w:r w:rsidRPr="005F50D0">
                <w:rPr>
                  <w:rFonts w:ascii="Calibri" w:eastAsia="Times New Roman" w:hAnsi="Calibri" w:cs="Calibri"/>
                  <w:color w:val="000000"/>
                </w:rPr>
                <w:t>0.381</w:t>
              </w:r>
            </w:ins>
          </w:p>
        </w:tc>
        <w:tc>
          <w:tcPr>
            <w:tcW w:w="1116" w:type="dxa"/>
            <w:tcBorders>
              <w:top w:val="single" w:sz="4" w:space="0" w:color="F4B084"/>
              <w:left w:val="nil"/>
              <w:bottom w:val="single" w:sz="4" w:space="0" w:color="F4B084"/>
              <w:right w:val="nil"/>
            </w:tcBorders>
            <w:shd w:val="clear" w:color="auto" w:fill="auto"/>
            <w:noWrap/>
            <w:vAlign w:val="bottom"/>
            <w:hideMark/>
          </w:tcPr>
          <w:p w14:paraId="7FCCB0AE" w14:textId="77777777" w:rsidR="005F50D0" w:rsidRPr="005F50D0" w:rsidRDefault="005F50D0" w:rsidP="005F50D0">
            <w:pPr>
              <w:spacing w:after="0" w:line="240" w:lineRule="auto"/>
              <w:jc w:val="right"/>
              <w:rPr>
                <w:ins w:id="6628" w:author="Gladiator Gladiator" w:date="2018-06-01T17:03:00Z"/>
                <w:rFonts w:ascii="Calibri" w:eastAsia="Times New Roman" w:hAnsi="Calibri" w:cs="Calibri"/>
                <w:color w:val="000000"/>
              </w:rPr>
            </w:pPr>
            <w:ins w:id="6629" w:author="Gladiator Gladiator" w:date="2018-06-01T17:03:00Z">
              <w:r w:rsidRPr="005F50D0">
                <w:rPr>
                  <w:rFonts w:ascii="Calibri" w:eastAsia="Times New Roman" w:hAnsi="Calibri" w:cs="Calibri"/>
                  <w:color w:val="000000"/>
                </w:rPr>
                <w:t>0.384</w:t>
              </w:r>
            </w:ins>
          </w:p>
        </w:tc>
        <w:tc>
          <w:tcPr>
            <w:tcW w:w="983" w:type="dxa"/>
            <w:tcBorders>
              <w:top w:val="single" w:sz="4" w:space="0" w:color="F4B084"/>
              <w:left w:val="nil"/>
              <w:bottom w:val="single" w:sz="4" w:space="0" w:color="F4B084"/>
              <w:right w:val="single" w:sz="4" w:space="0" w:color="F4B084"/>
            </w:tcBorders>
            <w:shd w:val="clear" w:color="auto" w:fill="auto"/>
            <w:noWrap/>
            <w:vAlign w:val="bottom"/>
            <w:hideMark/>
          </w:tcPr>
          <w:p w14:paraId="6AA30D87" w14:textId="77777777" w:rsidR="005F50D0" w:rsidRPr="005F50D0" w:rsidRDefault="005F50D0" w:rsidP="005F50D0">
            <w:pPr>
              <w:spacing w:after="0" w:line="240" w:lineRule="auto"/>
              <w:jc w:val="right"/>
              <w:rPr>
                <w:ins w:id="6630" w:author="Gladiator Gladiator" w:date="2018-06-01T17:03:00Z"/>
                <w:rFonts w:ascii="Calibri" w:eastAsia="Times New Roman" w:hAnsi="Calibri" w:cs="Calibri"/>
                <w:color w:val="000000"/>
              </w:rPr>
            </w:pPr>
            <w:ins w:id="6631" w:author="Gladiator Gladiator" w:date="2018-06-01T17:03:00Z">
              <w:r w:rsidRPr="005F50D0">
                <w:rPr>
                  <w:rFonts w:ascii="Calibri" w:eastAsia="Times New Roman" w:hAnsi="Calibri" w:cs="Calibri"/>
                  <w:color w:val="000000"/>
                </w:rPr>
                <w:t>0.367</w:t>
              </w:r>
            </w:ins>
          </w:p>
        </w:tc>
      </w:tr>
      <w:tr w:rsidR="005F50D0" w:rsidRPr="005F50D0" w14:paraId="1678D82C" w14:textId="77777777" w:rsidTr="005F50D0">
        <w:trPr>
          <w:trHeight w:val="286"/>
          <w:ins w:id="6632" w:author="Gladiator Gladiator" w:date="2018-06-01T17:03:00Z"/>
          <w:trPrChange w:id="6633"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FCE4D6" w:fill="FCE4D6"/>
            <w:noWrap/>
            <w:vAlign w:val="bottom"/>
            <w:hideMark/>
            <w:tcPrChange w:id="6634" w:author="Gladiator Gladiator" w:date="2018-06-01T17:03: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2E951415" w14:textId="77777777" w:rsidR="005F50D0" w:rsidRPr="005F50D0" w:rsidRDefault="005F50D0" w:rsidP="005F50D0">
            <w:pPr>
              <w:spacing w:after="0" w:line="240" w:lineRule="auto"/>
              <w:rPr>
                <w:ins w:id="6635" w:author="Gladiator Gladiator" w:date="2018-06-01T17:03:00Z"/>
                <w:rFonts w:ascii="Calibri" w:eastAsia="Times New Roman" w:hAnsi="Calibri" w:cs="Calibri"/>
                <w:color w:val="000000"/>
              </w:rPr>
            </w:pPr>
            <w:ins w:id="6636" w:author="Gladiator Gladiator" w:date="2018-06-01T17:03:00Z">
              <w:r w:rsidRPr="005F50D0">
                <w:rPr>
                  <w:rFonts w:ascii="Calibri" w:eastAsia="Times New Roman" w:hAnsi="Calibri" w:cs="Calibri"/>
                  <w:color w:val="000000"/>
                </w:rPr>
                <w:t>User 3</w:t>
              </w:r>
            </w:ins>
          </w:p>
        </w:tc>
        <w:tc>
          <w:tcPr>
            <w:tcW w:w="1157" w:type="dxa"/>
            <w:tcBorders>
              <w:top w:val="single" w:sz="4" w:space="0" w:color="F4B084"/>
              <w:left w:val="nil"/>
              <w:bottom w:val="single" w:sz="4" w:space="0" w:color="F4B084"/>
              <w:right w:val="nil"/>
            </w:tcBorders>
            <w:shd w:val="clear" w:color="FCE4D6" w:fill="FCE4D6"/>
            <w:noWrap/>
            <w:vAlign w:val="bottom"/>
            <w:hideMark/>
            <w:tcPrChange w:id="6637" w:author="Gladiator Gladiator" w:date="2018-06-01T17:03: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28303BD4" w14:textId="77777777" w:rsidR="005F50D0" w:rsidRPr="005F50D0" w:rsidRDefault="005F50D0" w:rsidP="005F50D0">
            <w:pPr>
              <w:spacing w:after="0" w:line="240" w:lineRule="auto"/>
              <w:rPr>
                <w:ins w:id="6638" w:author="Gladiator Gladiator" w:date="2018-06-01T17:03:00Z"/>
                <w:rFonts w:ascii="Calibri" w:eastAsia="Times New Roman" w:hAnsi="Calibri" w:cs="Calibri"/>
                <w:color w:val="000000"/>
              </w:rPr>
            </w:pPr>
            <w:ins w:id="6639" w:author="Gladiator Gladiator" w:date="2018-06-01T17:03:00Z">
              <w:r w:rsidRPr="005F50D0">
                <w:rPr>
                  <w:rFonts w:ascii="Calibri" w:eastAsia="Times New Roman" w:hAnsi="Calibri" w:cs="Calibri"/>
                  <w:color w:val="000000"/>
                </w:rPr>
                <w:t>relaxing</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640"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5D73F175" w14:textId="77777777" w:rsidR="005F50D0" w:rsidRPr="005F50D0" w:rsidRDefault="005F50D0" w:rsidP="005F50D0">
            <w:pPr>
              <w:spacing w:after="0" w:line="240" w:lineRule="auto"/>
              <w:jc w:val="right"/>
              <w:rPr>
                <w:ins w:id="6641" w:author="Gladiator Gladiator" w:date="2018-06-01T17:03:00Z"/>
                <w:rFonts w:ascii="Calibri" w:eastAsia="Times New Roman" w:hAnsi="Calibri" w:cs="Calibri"/>
                <w:color w:val="000000"/>
              </w:rPr>
            </w:pPr>
            <w:ins w:id="6642" w:author="Gladiator Gladiator" w:date="2018-06-01T17:03:00Z">
              <w:r w:rsidRPr="005F50D0">
                <w:rPr>
                  <w:rFonts w:ascii="Calibri" w:eastAsia="Times New Roman" w:hAnsi="Calibri" w:cs="Calibri"/>
                  <w:color w:val="000000"/>
                </w:rPr>
                <w:t>0.596</w:t>
              </w:r>
            </w:ins>
          </w:p>
        </w:tc>
        <w:tc>
          <w:tcPr>
            <w:tcW w:w="1076" w:type="dxa"/>
            <w:tcBorders>
              <w:top w:val="single" w:sz="4" w:space="0" w:color="F4B084"/>
              <w:left w:val="nil"/>
              <w:bottom w:val="single" w:sz="4" w:space="0" w:color="F4B084"/>
              <w:right w:val="nil"/>
            </w:tcBorders>
            <w:shd w:val="clear" w:color="FCE4D6" w:fill="FCE4D6"/>
            <w:noWrap/>
            <w:vAlign w:val="bottom"/>
            <w:hideMark/>
            <w:tcPrChange w:id="6643" w:author="Gladiator Gladiator" w:date="2018-06-01T17:03: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4402ED3F" w14:textId="77777777" w:rsidR="005F50D0" w:rsidRPr="005F50D0" w:rsidRDefault="005F50D0" w:rsidP="005F50D0">
            <w:pPr>
              <w:spacing w:after="0" w:line="240" w:lineRule="auto"/>
              <w:jc w:val="right"/>
              <w:rPr>
                <w:ins w:id="6644" w:author="Gladiator Gladiator" w:date="2018-06-01T17:03:00Z"/>
                <w:rFonts w:ascii="Calibri" w:eastAsia="Times New Roman" w:hAnsi="Calibri" w:cs="Calibri"/>
                <w:color w:val="000000"/>
              </w:rPr>
            </w:pPr>
            <w:ins w:id="6645" w:author="Gladiator Gladiator" w:date="2018-06-01T17:03:00Z">
              <w:r w:rsidRPr="005F50D0">
                <w:rPr>
                  <w:rFonts w:ascii="Calibri" w:eastAsia="Times New Roman" w:hAnsi="Calibri" w:cs="Calibri"/>
                  <w:color w:val="000000"/>
                </w:rPr>
                <w:t>0.552</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646"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3F545843" w14:textId="77777777" w:rsidR="005F50D0" w:rsidRPr="005F50D0" w:rsidRDefault="005F50D0" w:rsidP="005F50D0">
            <w:pPr>
              <w:spacing w:after="0" w:line="240" w:lineRule="auto"/>
              <w:jc w:val="right"/>
              <w:rPr>
                <w:ins w:id="6647" w:author="Gladiator Gladiator" w:date="2018-06-01T17:03:00Z"/>
                <w:rFonts w:ascii="Calibri" w:eastAsia="Times New Roman" w:hAnsi="Calibri" w:cs="Calibri"/>
                <w:color w:val="000000"/>
              </w:rPr>
            </w:pPr>
            <w:ins w:id="6648" w:author="Gladiator Gladiator" w:date="2018-06-01T17:03:00Z">
              <w:r w:rsidRPr="005F50D0">
                <w:rPr>
                  <w:rFonts w:ascii="Calibri" w:eastAsia="Times New Roman" w:hAnsi="Calibri" w:cs="Calibri"/>
                  <w:color w:val="000000"/>
                </w:rPr>
                <w:t>0.533</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649"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21CADC08" w14:textId="77777777" w:rsidR="005F50D0" w:rsidRPr="005F50D0" w:rsidRDefault="005F50D0" w:rsidP="005F50D0">
            <w:pPr>
              <w:spacing w:after="0" w:line="240" w:lineRule="auto"/>
              <w:jc w:val="right"/>
              <w:rPr>
                <w:ins w:id="6650" w:author="Gladiator Gladiator" w:date="2018-06-01T17:03:00Z"/>
                <w:rFonts w:ascii="Calibri" w:eastAsia="Times New Roman" w:hAnsi="Calibri" w:cs="Calibri"/>
                <w:color w:val="000000"/>
              </w:rPr>
            </w:pPr>
            <w:ins w:id="6651" w:author="Gladiator Gladiator" w:date="2018-06-01T17:03:00Z">
              <w:r w:rsidRPr="005F50D0">
                <w:rPr>
                  <w:rFonts w:ascii="Calibri" w:eastAsia="Times New Roman" w:hAnsi="Calibri" w:cs="Calibri"/>
                  <w:color w:val="000000"/>
                </w:rPr>
                <w:t>0.453</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652"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7E67E2A3" w14:textId="77777777" w:rsidR="005F50D0" w:rsidRPr="005F50D0" w:rsidRDefault="005F50D0" w:rsidP="005F50D0">
            <w:pPr>
              <w:spacing w:after="0" w:line="240" w:lineRule="auto"/>
              <w:jc w:val="right"/>
              <w:rPr>
                <w:ins w:id="6653" w:author="Gladiator Gladiator" w:date="2018-06-01T17:03:00Z"/>
                <w:rFonts w:ascii="Calibri" w:eastAsia="Times New Roman" w:hAnsi="Calibri" w:cs="Calibri"/>
                <w:color w:val="000000"/>
              </w:rPr>
            </w:pPr>
            <w:ins w:id="6654" w:author="Gladiator Gladiator" w:date="2018-06-01T17:03:00Z">
              <w:r w:rsidRPr="005F50D0">
                <w:rPr>
                  <w:rFonts w:ascii="Calibri" w:eastAsia="Times New Roman" w:hAnsi="Calibri" w:cs="Calibri"/>
                  <w:color w:val="000000"/>
                </w:rPr>
                <w:t>0.532</w:t>
              </w:r>
            </w:ins>
          </w:p>
        </w:tc>
        <w:tc>
          <w:tcPr>
            <w:tcW w:w="983" w:type="dxa"/>
            <w:tcBorders>
              <w:top w:val="single" w:sz="4" w:space="0" w:color="F4B084"/>
              <w:left w:val="nil"/>
              <w:bottom w:val="single" w:sz="4" w:space="0" w:color="F4B084"/>
              <w:right w:val="single" w:sz="4" w:space="0" w:color="F4B084"/>
            </w:tcBorders>
            <w:shd w:val="clear" w:color="FCE4D6" w:fill="FCE4D6"/>
            <w:noWrap/>
            <w:vAlign w:val="bottom"/>
            <w:hideMark/>
            <w:tcPrChange w:id="6655"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726E8F35" w14:textId="77777777" w:rsidR="005F50D0" w:rsidRPr="005F50D0" w:rsidRDefault="005F50D0" w:rsidP="005F50D0">
            <w:pPr>
              <w:spacing w:after="0" w:line="240" w:lineRule="auto"/>
              <w:jc w:val="right"/>
              <w:rPr>
                <w:ins w:id="6656" w:author="Gladiator Gladiator" w:date="2018-06-01T17:03:00Z"/>
                <w:rFonts w:ascii="Calibri" w:eastAsia="Times New Roman" w:hAnsi="Calibri" w:cs="Calibri"/>
                <w:color w:val="000000"/>
              </w:rPr>
            </w:pPr>
            <w:ins w:id="6657" w:author="Gladiator Gladiator" w:date="2018-06-01T17:03:00Z">
              <w:r w:rsidRPr="005F50D0">
                <w:rPr>
                  <w:rFonts w:ascii="Calibri" w:eastAsia="Times New Roman" w:hAnsi="Calibri" w:cs="Calibri"/>
                  <w:color w:val="000000"/>
                </w:rPr>
                <w:t>0.533</w:t>
              </w:r>
            </w:ins>
          </w:p>
        </w:tc>
      </w:tr>
      <w:tr w:rsidR="005F50D0" w:rsidRPr="005F50D0" w14:paraId="44232182" w14:textId="77777777" w:rsidTr="005F50D0">
        <w:trPr>
          <w:trHeight w:val="286"/>
          <w:ins w:id="6658" w:author="Gladiator Gladiator" w:date="2018-06-01T17:03:00Z"/>
        </w:trPr>
        <w:tc>
          <w:tcPr>
            <w:tcW w:w="1942" w:type="dxa"/>
            <w:tcBorders>
              <w:top w:val="single" w:sz="4" w:space="0" w:color="F4B084"/>
              <w:left w:val="single" w:sz="4" w:space="0" w:color="F4B084"/>
              <w:bottom w:val="single" w:sz="4" w:space="0" w:color="F4B084"/>
              <w:right w:val="nil"/>
            </w:tcBorders>
            <w:shd w:val="clear" w:color="auto" w:fill="auto"/>
            <w:noWrap/>
            <w:vAlign w:val="bottom"/>
            <w:hideMark/>
          </w:tcPr>
          <w:p w14:paraId="3509C376" w14:textId="77777777" w:rsidR="005F50D0" w:rsidRPr="005F50D0" w:rsidRDefault="005F50D0" w:rsidP="005F50D0">
            <w:pPr>
              <w:spacing w:after="0" w:line="240" w:lineRule="auto"/>
              <w:rPr>
                <w:ins w:id="6659" w:author="Gladiator Gladiator" w:date="2018-06-01T17:03:00Z"/>
                <w:rFonts w:ascii="Calibri" w:eastAsia="Times New Roman" w:hAnsi="Calibri" w:cs="Calibri"/>
                <w:color w:val="000000"/>
              </w:rPr>
            </w:pPr>
            <w:ins w:id="6660" w:author="Gladiator Gladiator" w:date="2018-06-01T17:03:00Z">
              <w:r w:rsidRPr="005F50D0">
                <w:rPr>
                  <w:rFonts w:ascii="Calibri" w:eastAsia="Times New Roman" w:hAnsi="Calibri" w:cs="Calibri"/>
                  <w:color w:val="000000"/>
                </w:rPr>
                <w:t>User 3</w:t>
              </w:r>
            </w:ins>
          </w:p>
        </w:tc>
        <w:tc>
          <w:tcPr>
            <w:tcW w:w="1157" w:type="dxa"/>
            <w:tcBorders>
              <w:top w:val="single" w:sz="4" w:space="0" w:color="F4B084"/>
              <w:left w:val="nil"/>
              <w:bottom w:val="single" w:sz="4" w:space="0" w:color="F4B084"/>
              <w:right w:val="nil"/>
            </w:tcBorders>
            <w:shd w:val="clear" w:color="auto" w:fill="auto"/>
            <w:noWrap/>
            <w:vAlign w:val="bottom"/>
            <w:hideMark/>
          </w:tcPr>
          <w:p w14:paraId="529C578A" w14:textId="77777777" w:rsidR="005F50D0" w:rsidRPr="005F50D0" w:rsidRDefault="005F50D0" w:rsidP="005F50D0">
            <w:pPr>
              <w:spacing w:after="0" w:line="240" w:lineRule="auto"/>
              <w:rPr>
                <w:ins w:id="6661" w:author="Gladiator Gladiator" w:date="2018-06-01T17:03:00Z"/>
                <w:rFonts w:ascii="Calibri" w:eastAsia="Times New Roman" w:hAnsi="Calibri" w:cs="Calibri"/>
                <w:color w:val="000000"/>
              </w:rPr>
            </w:pPr>
            <w:ins w:id="6662" w:author="Gladiator Gladiator" w:date="2018-06-01T17:03:00Z">
              <w:r w:rsidRPr="005F50D0">
                <w:rPr>
                  <w:rFonts w:ascii="Calibri" w:eastAsia="Times New Roman" w:hAnsi="Calibri" w:cs="Calibri"/>
                  <w:color w:val="000000"/>
                </w:rPr>
                <w:t>testing</w:t>
              </w:r>
            </w:ins>
          </w:p>
        </w:tc>
        <w:tc>
          <w:tcPr>
            <w:tcW w:w="1116" w:type="dxa"/>
            <w:tcBorders>
              <w:top w:val="single" w:sz="4" w:space="0" w:color="F4B084"/>
              <w:left w:val="nil"/>
              <w:bottom w:val="single" w:sz="4" w:space="0" w:color="F4B084"/>
              <w:right w:val="nil"/>
            </w:tcBorders>
            <w:shd w:val="clear" w:color="auto" w:fill="auto"/>
            <w:noWrap/>
            <w:vAlign w:val="bottom"/>
            <w:hideMark/>
          </w:tcPr>
          <w:p w14:paraId="52D72285" w14:textId="77777777" w:rsidR="005F50D0" w:rsidRPr="005F50D0" w:rsidRDefault="005F50D0" w:rsidP="005F50D0">
            <w:pPr>
              <w:spacing w:after="0" w:line="240" w:lineRule="auto"/>
              <w:jc w:val="right"/>
              <w:rPr>
                <w:ins w:id="6663" w:author="Gladiator Gladiator" w:date="2018-06-01T17:03:00Z"/>
                <w:rFonts w:ascii="Calibri" w:eastAsia="Times New Roman" w:hAnsi="Calibri" w:cs="Calibri"/>
                <w:color w:val="000000"/>
              </w:rPr>
            </w:pPr>
            <w:ins w:id="6664" w:author="Gladiator Gladiator" w:date="2018-06-01T17:03:00Z">
              <w:r w:rsidRPr="005F50D0">
                <w:rPr>
                  <w:rFonts w:ascii="Calibri" w:eastAsia="Times New Roman" w:hAnsi="Calibri" w:cs="Calibri"/>
                  <w:color w:val="000000"/>
                </w:rPr>
                <w:t>0.522</w:t>
              </w:r>
            </w:ins>
          </w:p>
        </w:tc>
        <w:tc>
          <w:tcPr>
            <w:tcW w:w="1076" w:type="dxa"/>
            <w:tcBorders>
              <w:top w:val="single" w:sz="4" w:space="0" w:color="F4B084"/>
              <w:left w:val="nil"/>
              <w:bottom w:val="single" w:sz="4" w:space="0" w:color="F4B084"/>
              <w:right w:val="nil"/>
            </w:tcBorders>
            <w:shd w:val="clear" w:color="auto" w:fill="auto"/>
            <w:noWrap/>
            <w:vAlign w:val="bottom"/>
            <w:hideMark/>
          </w:tcPr>
          <w:p w14:paraId="22543CE8" w14:textId="77777777" w:rsidR="005F50D0" w:rsidRPr="005F50D0" w:rsidRDefault="005F50D0" w:rsidP="005F50D0">
            <w:pPr>
              <w:spacing w:after="0" w:line="240" w:lineRule="auto"/>
              <w:jc w:val="right"/>
              <w:rPr>
                <w:ins w:id="6665" w:author="Gladiator Gladiator" w:date="2018-06-01T17:03:00Z"/>
                <w:rFonts w:ascii="Calibri" w:eastAsia="Times New Roman" w:hAnsi="Calibri" w:cs="Calibri"/>
                <w:color w:val="000000"/>
              </w:rPr>
            </w:pPr>
            <w:ins w:id="6666" w:author="Gladiator Gladiator" w:date="2018-06-01T17:03:00Z">
              <w:r w:rsidRPr="005F50D0">
                <w:rPr>
                  <w:rFonts w:ascii="Calibri" w:eastAsia="Times New Roman" w:hAnsi="Calibri" w:cs="Calibri"/>
                  <w:color w:val="000000"/>
                </w:rPr>
                <w:t>0.530</w:t>
              </w:r>
            </w:ins>
          </w:p>
        </w:tc>
        <w:tc>
          <w:tcPr>
            <w:tcW w:w="1097" w:type="dxa"/>
            <w:tcBorders>
              <w:top w:val="single" w:sz="4" w:space="0" w:color="F4B084"/>
              <w:left w:val="nil"/>
              <w:bottom w:val="single" w:sz="4" w:space="0" w:color="F4B084"/>
              <w:right w:val="nil"/>
            </w:tcBorders>
            <w:shd w:val="clear" w:color="auto" w:fill="auto"/>
            <w:noWrap/>
            <w:vAlign w:val="bottom"/>
            <w:hideMark/>
          </w:tcPr>
          <w:p w14:paraId="14B15C09" w14:textId="77777777" w:rsidR="005F50D0" w:rsidRPr="005F50D0" w:rsidRDefault="005F50D0" w:rsidP="005F50D0">
            <w:pPr>
              <w:spacing w:after="0" w:line="240" w:lineRule="auto"/>
              <w:jc w:val="right"/>
              <w:rPr>
                <w:ins w:id="6667" w:author="Gladiator Gladiator" w:date="2018-06-01T17:03:00Z"/>
                <w:rFonts w:ascii="Calibri" w:eastAsia="Times New Roman" w:hAnsi="Calibri" w:cs="Calibri"/>
                <w:color w:val="000000"/>
              </w:rPr>
            </w:pPr>
            <w:ins w:id="6668" w:author="Gladiator Gladiator" w:date="2018-06-01T17:03:00Z">
              <w:r w:rsidRPr="005F50D0">
                <w:rPr>
                  <w:rFonts w:ascii="Calibri" w:eastAsia="Times New Roman" w:hAnsi="Calibri" w:cs="Calibri"/>
                  <w:color w:val="000000"/>
                </w:rPr>
                <w:t>0.532</w:t>
              </w:r>
            </w:ins>
          </w:p>
        </w:tc>
        <w:tc>
          <w:tcPr>
            <w:tcW w:w="1097" w:type="dxa"/>
            <w:tcBorders>
              <w:top w:val="single" w:sz="4" w:space="0" w:color="F4B084"/>
              <w:left w:val="nil"/>
              <w:bottom w:val="single" w:sz="4" w:space="0" w:color="F4B084"/>
              <w:right w:val="nil"/>
            </w:tcBorders>
            <w:shd w:val="clear" w:color="auto" w:fill="auto"/>
            <w:noWrap/>
            <w:vAlign w:val="bottom"/>
            <w:hideMark/>
          </w:tcPr>
          <w:p w14:paraId="7324913E" w14:textId="77777777" w:rsidR="005F50D0" w:rsidRPr="005F50D0" w:rsidRDefault="005F50D0" w:rsidP="005F50D0">
            <w:pPr>
              <w:spacing w:after="0" w:line="240" w:lineRule="auto"/>
              <w:jc w:val="right"/>
              <w:rPr>
                <w:ins w:id="6669" w:author="Gladiator Gladiator" w:date="2018-06-01T17:03:00Z"/>
                <w:rFonts w:ascii="Calibri" w:eastAsia="Times New Roman" w:hAnsi="Calibri" w:cs="Calibri"/>
                <w:color w:val="000000"/>
              </w:rPr>
            </w:pPr>
            <w:ins w:id="6670" w:author="Gladiator Gladiator" w:date="2018-06-01T17:03:00Z">
              <w:r w:rsidRPr="005F50D0">
                <w:rPr>
                  <w:rFonts w:ascii="Calibri" w:eastAsia="Times New Roman" w:hAnsi="Calibri" w:cs="Calibri"/>
                  <w:color w:val="000000"/>
                </w:rPr>
                <w:t>0.551</w:t>
              </w:r>
            </w:ins>
          </w:p>
        </w:tc>
        <w:tc>
          <w:tcPr>
            <w:tcW w:w="1116" w:type="dxa"/>
            <w:tcBorders>
              <w:top w:val="single" w:sz="4" w:space="0" w:color="F4B084"/>
              <w:left w:val="nil"/>
              <w:bottom w:val="single" w:sz="4" w:space="0" w:color="F4B084"/>
              <w:right w:val="nil"/>
            </w:tcBorders>
            <w:shd w:val="clear" w:color="auto" w:fill="auto"/>
            <w:noWrap/>
            <w:vAlign w:val="bottom"/>
            <w:hideMark/>
          </w:tcPr>
          <w:p w14:paraId="5CE4FEC4" w14:textId="77777777" w:rsidR="005F50D0" w:rsidRPr="005F50D0" w:rsidRDefault="005F50D0" w:rsidP="005F50D0">
            <w:pPr>
              <w:spacing w:after="0" w:line="240" w:lineRule="auto"/>
              <w:jc w:val="right"/>
              <w:rPr>
                <w:ins w:id="6671" w:author="Gladiator Gladiator" w:date="2018-06-01T17:03:00Z"/>
                <w:rFonts w:ascii="Calibri" w:eastAsia="Times New Roman" w:hAnsi="Calibri" w:cs="Calibri"/>
                <w:color w:val="000000"/>
              </w:rPr>
            </w:pPr>
            <w:ins w:id="6672" w:author="Gladiator Gladiator" w:date="2018-06-01T17:03:00Z">
              <w:r w:rsidRPr="005F50D0">
                <w:rPr>
                  <w:rFonts w:ascii="Calibri" w:eastAsia="Times New Roman" w:hAnsi="Calibri" w:cs="Calibri"/>
                  <w:color w:val="000000"/>
                </w:rPr>
                <w:t>0.569</w:t>
              </w:r>
            </w:ins>
          </w:p>
        </w:tc>
        <w:tc>
          <w:tcPr>
            <w:tcW w:w="983" w:type="dxa"/>
            <w:tcBorders>
              <w:top w:val="single" w:sz="4" w:space="0" w:color="F4B084"/>
              <w:left w:val="nil"/>
              <w:bottom w:val="single" w:sz="4" w:space="0" w:color="F4B084"/>
              <w:right w:val="single" w:sz="4" w:space="0" w:color="F4B084"/>
            </w:tcBorders>
            <w:shd w:val="clear" w:color="auto" w:fill="auto"/>
            <w:noWrap/>
            <w:vAlign w:val="bottom"/>
            <w:hideMark/>
          </w:tcPr>
          <w:p w14:paraId="580EA029" w14:textId="77777777" w:rsidR="005F50D0" w:rsidRPr="005F50D0" w:rsidRDefault="005F50D0" w:rsidP="005F50D0">
            <w:pPr>
              <w:spacing w:after="0" w:line="240" w:lineRule="auto"/>
              <w:jc w:val="right"/>
              <w:rPr>
                <w:ins w:id="6673" w:author="Gladiator Gladiator" w:date="2018-06-01T17:03:00Z"/>
                <w:rFonts w:ascii="Calibri" w:eastAsia="Times New Roman" w:hAnsi="Calibri" w:cs="Calibri"/>
                <w:color w:val="000000"/>
              </w:rPr>
            </w:pPr>
            <w:ins w:id="6674" w:author="Gladiator Gladiator" w:date="2018-06-01T17:03:00Z">
              <w:r w:rsidRPr="005F50D0">
                <w:rPr>
                  <w:rFonts w:ascii="Calibri" w:eastAsia="Times New Roman" w:hAnsi="Calibri" w:cs="Calibri"/>
                  <w:color w:val="000000"/>
                </w:rPr>
                <w:t>0.541</w:t>
              </w:r>
            </w:ins>
          </w:p>
        </w:tc>
      </w:tr>
      <w:tr w:rsidR="005F50D0" w:rsidRPr="005F50D0" w14:paraId="375F63EF" w14:textId="77777777" w:rsidTr="005F50D0">
        <w:trPr>
          <w:trHeight w:val="286"/>
          <w:ins w:id="6675" w:author="Gladiator Gladiator" w:date="2018-06-01T17:03:00Z"/>
          <w:trPrChange w:id="6676"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FCE4D6" w:fill="FCE4D6"/>
            <w:noWrap/>
            <w:vAlign w:val="bottom"/>
            <w:hideMark/>
            <w:tcPrChange w:id="6677" w:author="Gladiator Gladiator" w:date="2018-06-01T17:03: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12C93F30" w14:textId="77777777" w:rsidR="005F50D0" w:rsidRPr="005F50D0" w:rsidRDefault="005F50D0" w:rsidP="005F50D0">
            <w:pPr>
              <w:spacing w:after="0" w:line="240" w:lineRule="auto"/>
              <w:rPr>
                <w:ins w:id="6678" w:author="Gladiator Gladiator" w:date="2018-06-01T17:03:00Z"/>
                <w:rFonts w:ascii="Calibri" w:eastAsia="Times New Roman" w:hAnsi="Calibri" w:cs="Calibri"/>
                <w:color w:val="000000"/>
              </w:rPr>
            </w:pPr>
            <w:ins w:id="6679" w:author="Gladiator Gladiator" w:date="2018-06-01T17:03:00Z">
              <w:r w:rsidRPr="005F50D0">
                <w:rPr>
                  <w:rFonts w:ascii="Calibri" w:eastAsia="Times New Roman" w:hAnsi="Calibri" w:cs="Calibri"/>
                  <w:color w:val="000000"/>
                </w:rPr>
                <w:t>User 4</w:t>
              </w:r>
            </w:ins>
          </w:p>
        </w:tc>
        <w:tc>
          <w:tcPr>
            <w:tcW w:w="1157" w:type="dxa"/>
            <w:tcBorders>
              <w:top w:val="single" w:sz="4" w:space="0" w:color="F4B084"/>
              <w:left w:val="nil"/>
              <w:bottom w:val="single" w:sz="4" w:space="0" w:color="F4B084"/>
              <w:right w:val="nil"/>
            </w:tcBorders>
            <w:shd w:val="clear" w:color="FCE4D6" w:fill="FCE4D6"/>
            <w:noWrap/>
            <w:vAlign w:val="bottom"/>
            <w:hideMark/>
            <w:tcPrChange w:id="6680" w:author="Gladiator Gladiator" w:date="2018-06-01T17:03: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4D89C870" w14:textId="77777777" w:rsidR="005F50D0" w:rsidRPr="005F50D0" w:rsidRDefault="005F50D0" w:rsidP="005F50D0">
            <w:pPr>
              <w:spacing w:after="0" w:line="240" w:lineRule="auto"/>
              <w:rPr>
                <w:ins w:id="6681" w:author="Gladiator Gladiator" w:date="2018-06-01T17:03:00Z"/>
                <w:rFonts w:ascii="Calibri" w:eastAsia="Times New Roman" w:hAnsi="Calibri" w:cs="Calibri"/>
                <w:color w:val="000000"/>
              </w:rPr>
            </w:pPr>
            <w:ins w:id="6682" w:author="Gladiator Gladiator" w:date="2018-06-01T17:03:00Z">
              <w:r w:rsidRPr="005F50D0">
                <w:rPr>
                  <w:rFonts w:ascii="Calibri" w:eastAsia="Times New Roman" w:hAnsi="Calibri" w:cs="Calibri"/>
                  <w:color w:val="000000"/>
                </w:rPr>
                <w:t>relaxing</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683"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39DB4CC6" w14:textId="77777777" w:rsidR="005F50D0" w:rsidRPr="005F50D0" w:rsidRDefault="005F50D0" w:rsidP="005F50D0">
            <w:pPr>
              <w:spacing w:after="0" w:line="240" w:lineRule="auto"/>
              <w:jc w:val="right"/>
              <w:rPr>
                <w:ins w:id="6684" w:author="Gladiator Gladiator" w:date="2018-06-01T17:03:00Z"/>
                <w:rFonts w:ascii="Calibri" w:eastAsia="Times New Roman" w:hAnsi="Calibri" w:cs="Calibri"/>
                <w:color w:val="000000"/>
              </w:rPr>
            </w:pPr>
            <w:ins w:id="6685" w:author="Gladiator Gladiator" w:date="2018-06-01T17:03:00Z">
              <w:r w:rsidRPr="005F50D0">
                <w:rPr>
                  <w:rFonts w:ascii="Calibri" w:eastAsia="Times New Roman" w:hAnsi="Calibri" w:cs="Calibri"/>
                  <w:color w:val="000000"/>
                </w:rPr>
                <w:t>0.306</w:t>
              </w:r>
            </w:ins>
          </w:p>
        </w:tc>
        <w:tc>
          <w:tcPr>
            <w:tcW w:w="1076" w:type="dxa"/>
            <w:tcBorders>
              <w:top w:val="single" w:sz="4" w:space="0" w:color="F4B084"/>
              <w:left w:val="nil"/>
              <w:bottom w:val="single" w:sz="4" w:space="0" w:color="F4B084"/>
              <w:right w:val="nil"/>
            </w:tcBorders>
            <w:shd w:val="clear" w:color="FCE4D6" w:fill="FCE4D6"/>
            <w:noWrap/>
            <w:vAlign w:val="bottom"/>
            <w:hideMark/>
            <w:tcPrChange w:id="6686" w:author="Gladiator Gladiator" w:date="2018-06-01T17:03: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2D1D2AD6" w14:textId="77777777" w:rsidR="005F50D0" w:rsidRPr="005F50D0" w:rsidRDefault="005F50D0" w:rsidP="005F50D0">
            <w:pPr>
              <w:spacing w:after="0" w:line="240" w:lineRule="auto"/>
              <w:jc w:val="right"/>
              <w:rPr>
                <w:ins w:id="6687" w:author="Gladiator Gladiator" w:date="2018-06-01T17:03:00Z"/>
                <w:rFonts w:ascii="Calibri" w:eastAsia="Times New Roman" w:hAnsi="Calibri" w:cs="Calibri"/>
                <w:color w:val="000000"/>
              </w:rPr>
            </w:pPr>
            <w:ins w:id="6688" w:author="Gladiator Gladiator" w:date="2018-06-01T17:03:00Z">
              <w:r w:rsidRPr="005F50D0">
                <w:rPr>
                  <w:rFonts w:ascii="Calibri" w:eastAsia="Times New Roman" w:hAnsi="Calibri" w:cs="Calibri"/>
                  <w:color w:val="000000"/>
                </w:rPr>
                <w:t>0.282</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689"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53012497" w14:textId="77777777" w:rsidR="005F50D0" w:rsidRPr="005F50D0" w:rsidRDefault="005F50D0" w:rsidP="005F50D0">
            <w:pPr>
              <w:spacing w:after="0" w:line="240" w:lineRule="auto"/>
              <w:jc w:val="right"/>
              <w:rPr>
                <w:ins w:id="6690" w:author="Gladiator Gladiator" w:date="2018-06-01T17:03:00Z"/>
                <w:rFonts w:ascii="Calibri" w:eastAsia="Times New Roman" w:hAnsi="Calibri" w:cs="Calibri"/>
                <w:color w:val="000000"/>
              </w:rPr>
            </w:pPr>
            <w:ins w:id="6691" w:author="Gladiator Gladiator" w:date="2018-06-01T17:03:00Z">
              <w:r w:rsidRPr="005F50D0">
                <w:rPr>
                  <w:rFonts w:ascii="Calibri" w:eastAsia="Times New Roman" w:hAnsi="Calibri" w:cs="Calibri"/>
                  <w:color w:val="000000"/>
                </w:rPr>
                <w:t>0.253</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692"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6DE58E51" w14:textId="77777777" w:rsidR="005F50D0" w:rsidRPr="005F50D0" w:rsidRDefault="005F50D0" w:rsidP="005F50D0">
            <w:pPr>
              <w:spacing w:after="0" w:line="240" w:lineRule="auto"/>
              <w:jc w:val="right"/>
              <w:rPr>
                <w:ins w:id="6693" w:author="Gladiator Gladiator" w:date="2018-06-01T17:03:00Z"/>
                <w:rFonts w:ascii="Calibri" w:eastAsia="Times New Roman" w:hAnsi="Calibri" w:cs="Calibri"/>
                <w:color w:val="000000"/>
              </w:rPr>
            </w:pPr>
            <w:ins w:id="6694" w:author="Gladiator Gladiator" w:date="2018-06-01T17:03:00Z">
              <w:r w:rsidRPr="005F50D0">
                <w:rPr>
                  <w:rFonts w:ascii="Calibri" w:eastAsia="Times New Roman" w:hAnsi="Calibri" w:cs="Calibri"/>
                  <w:color w:val="000000"/>
                </w:rPr>
                <w:t>0.246</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695"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1A91B4FC" w14:textId="77777777" w:rsidR="005F50D0" w:rsidRPr="005F50D0" w:rsidRDefault="005F50D0" w:rsidP="005F50D0">
            <w:pPr>
              <w:spacing w:after="0" w:line="240" w:lineRule="auto"/>
              <w:jc w:val="right"/>
              <w:rPr>
                <w:ins w:id="6696" w:author="Gladiator Gladiator" w:date="2018-06-01T17:03:00Z"/>
                <w:rFonts w:ascii="Calibri" w:eastAsia="Times New Roman" w:hAnsi="Calibri" w:cs="Calibri"/>
                <w:color w:val="000000"/>
              </w:rPr>
            </w:pPr>
            <w:ins w:id="6697" w:author="Gladiator Gladiator" w:date="2018-06-01T17:03:00Z">
              <w:r w:rsidRPr="005F50D0">
                <w:rPr>
                  <w:rFonts w:ascii="Calibri" w:eastAsia="Times New Roman" w:hAnsi="Calibri" w:cs="Calibri"/>
                  <w:color w:val="000000"/>
                </w:rPr>
                <w:t>0.209</w:t>
              </w:r>
            </w:ins>
          </w:p>
        </w:tc>
        <w:tc>
          <w:tcPr>
            <w:tcW w:w="983" w:type="dxa"/>
            <w:tcBorders>
              <w:top w:val="single" w:sz="4" w:space="0" w:color="F4B084"/>
              <w:left w:val="nil"/>
              <w:bottom w:val="single" w:sz="4" w:space="0" w:color="F4B084"/>
              <w:right w:val="single" w:sz="4" w:space="0" w:color="F4B084"/>
            </w:tcBorders>
            <w:shd w:val="clear" w:color="FCE4D6" w:fill="FCE4D6"/>
            <w:noWrap/>
            <w:vAlign w:val="bottom"/>
            <w:hideMark/>
            <w:tcPrChange w:id="6698"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62D8EF40" w14:textId="77777777" w:rsidR="005F50D0" w:rsidRPr="005F50D0" w:rsidRDefault="005F50D0" w:rsidP="005F50D0">
            <w:pPr>
              <w:spacing w:after="0" w:line="240" w:lineRule="auto"/>
              <w:jc w:val="right"/>
              <w:rPr>
                <w:ins w:id="6699" w:author="Gladiator Gladiator" w:date="2018-06-01T17:03:00Z"/>
                <w:rFonts w:ascii="Calibri" w:eastAsia="Times New Roman" w:hAnsi="Calibri" w:cs="Calibri"/>
                <w:color w:val="000000"/>
              </w:rPr>
            </w:pPr>
            <w:ins w:id="6700" w:author="Gladiator Gladiator" w:date="2018-06-01T17:03:00Z">
              <w:r w:rsidRPr="005F50D0">
                <w:rPr>
                  <w:rFonts w:ascii="Calibri" w:eastAsia="Times New Roman" w:hAnsi="Calibri" w:cs="Calibri"/>
                  <w:color w:val="000000"/>
                </w:rPr>
                <w:t>0.259</w:t>
              </w:r>
            </w:ins>
          </w:p>
        </w:tc>
      </w:tr>
      <w:tr w:rsidR="005F50D0" w:rsidRPr="005F50D0" w14:paraId="359FB49B" w14:textId="77777777" w:rsidTr="005F50D0">
        <w:trPr>
          <w:trHeight w:val="286"/>
          <w:ins w:id="6701" w:author="Gladiator Gladiator" w:date="2018-06-01T17:03:00Z"/>
        </w:trPr>
        <w:tc>
          <w:tcPr>
            <w:tcW w:w="1942" w:type="dxa"/>
            <w:tcBorders>
              <w:top w:val="single" w:sz="4" w:space="0" w:color="F4B084"/>
              <w:left w:val="single" w:sz="4" w:space="0" w:color="F4B084"/>
              <w:bottom w:val="single" w:sz="4" w:space="0" w:color="F4B084"/>
              <w:right w:val="nil"/>
            </w:tcBorders>
            <w:shd w:val="clear" w:color="auto" w:fill="auto"/>
            <w:noWrap/>
            <w:vAlign w:val="bottom"/>
            <w:hideMark/>
          </w:tcPr>
          <w:p w14:paraId="6189A110" w14:textId="77777777" w:rsidR="005F50D0" w:rsidRPr="005F50D0" w:rsidRDefault="005F50D0" w:rsidP="005F50D0">
            <w:pPr>
              <w:spacing w:after="0" w:line="240" w:lineRule="auto"/>
              <w:rPr>
                <w:ins w:id="6702" w:author="Gladiator Gladiator" w:date="2018-06-01T17:03:00Z"/>
                <w:rFonts w:ascii="Calibri" w:eastAsia="Times New Roman" w:hAnsi="Calibri" w:cs="Calibri"/>
                <w:color w:val="000000"/>
              </w:rPr>
            </w:pPr>
            <w:ins w:id="6703" w:author="Gladiator Gladiator" w:date="2018-06-01T17:03:00Z">
              <w:r w:rsidRPr="005F50D0">
                <w:rPr>
                  <w:rFonts w:ascii="Calibri" w:eastAsia="Times New Roman" w:hAnsi="Calibri" w:cs="Calibri"/>
                  <w:color w:val="000000"/>
                </w:rPr>
                <w:t>User 4</w:t>
              </w:r>
            </w:ins>
          </w:p>
        </w:tc>
        <w:tc>
          <w:tcPr>
            <w:tcW w:w="1157" w:type="dxa"/>
            <w:tcBorders>
              <w:top w:val="single" w:sz="4" w:space="0" w:color="F4B084"/>
              <w:left w:val="nil"/>
              <w:bottom w:val="single" w:sz="4" w:space="0" w:color="F4B084"/>
              <w:right w:val="nil"/>
            </w:tcBorders>
            <w:shd w:val="clear" w:color="auto" w:fill="auto"/>
            <w:noWrap/>
            <w:vAlign w:val="bottom"/>
            <w:hideMark/>
          </w:tcPr>
          <w:p w14:paraId="77F4C976" w14:textId="77777777" w:rsidR="005F50D0" w:rsidRPr="005F50D0" w:rsidRDefault="005F50D0" w:rsidP="005F50D0">
            <w:pPr>
              <w:spacing w:after="0" w:line="240" w:lineRule="auto"/>
              <w:rPr>
                <w:ins w:id="6704" w:author="Gladiator Gladiator" w:date="2018-06-01T17:03:00Z"/>
                <w:rFonts w:ascii="Calibri" w:eastAsia="Times New Roman" w:hAnsi="Calibri" w:cs="Calibri"/>
                <w:color w:val="000000"/>
              </w:rPr>
            </w:pPr>
            <w:ins w:id="6705" w:author="Gladiator Gladiator" w:date="2018-06-01T17:03:00Z">
              <w:r w:rsidRPr="005F50D0">
                <w:rPr>
                  <w:rFonts w:ascii="Calibri" w:eastAsia="Times New Roman" w:hAnsi="Calibri" w:cs="Calibri"/>
                  <w:color w:val="000000"/>
                </w:rPr>
                <w:t>testing</w:t>
              </w:r>
            </w:ins>
          </w:p>
        </w:tc>
        <w:tc>
          <w:tcPr>
            <w:tcW w:w="1116" w:type="dxa"/>
            <w:tcBorders>
              <w:top w:val="single" w:sz="4" w:space="0" w:color="F4B084"/>
              <w:left w:val="nil"/>
              <w:bottom w:val="single" w:sz="4" w:space="0" w:color="F4B084"/>
              <w:right w:val="nil"/>
            </w:tcBorders>
            <w:shd w:val="clear" w:color="auto" w:fill="auto"/>
            <w:noWrap/>
            <w:vAlign w:val="bottom"/>
            <w:hideMark/>
          </w:tcPr>
          <w:p w14:paraId="04E1AE3B" w14:textId="77777777" w:rsidR="005F50D0" w:rsidRPr="005F50D0" w:rsidRDefault="005F50D0" w:rsidP="005F50D0">
            <w:pPr>
              <w:spacing w:after="0" w:line="240" w:lineRule="auto"/>
              <w:jc w:val="right"/>
              <w:rPr>
                <w:ins w:id="6706" w:author="Gladiator Gladiator" w:date="2018-06-01T17:03:00Z"/>
                <w:rFonts w:ascii="Calibri" w:eastAsia="Times New Roman" w:hAnsi="Calibri" w:cs="Calibri"/>
                <w:color w:val="000000"/>
              </w:rPr>
            </w:pPr>
            <w:ins w:id="6707" w:author="Gladiator Gladiator" w:date="2018-06-01T17:03:00Z">
              <w:r w:rsidRPr="005F50D0">
                <w:rPr>
                  <w:rFonts w:ascii="Calibri" w:eastAsia="Times New Roman" w:hAnsi="Calibri" w:cs="Calibri"/>
                  <w:color w:val="000000"/>
                </w:rPr>
                <w:t>0.418</w:t>
              </w:r>
            </w:ins>
          </w:p>
        </w:tc>
        <w:tc>
          <w:tcPr>
            <w:tcW w:w="1076" w:type="dxa"/>
            <w:tcBorders>
              <w:top w:val="single" w:sz="4" w:space="0" w:color="F4B084"/>
              <w:left w:val="nil"/>
              <w:bottom w:val="single" w:sz="4" w:space="0" w:color="F4B084"/>
              <w:right w:val="nil"/>
            </w:tcBorders>
            <w:shd w:val="clear" w:color="auto" w:fill="auto"/>
            <w:noWrap/>
            <w:vAlign w:val="bottom"/>
            <w:hideMark/>
          </w:tcPr>
          <w:p w14:paraId="60E5B25F" w14:textId="77777777" w:rsidR="005F50D0" w:rsidRPr="005F50D0" w:rsidRDefault="005F50D0" w:rsidP="005F50D0">
            <w:pPr>
              <w:spacing w:after="0" w:line="240" w:lineRule="auto"/>
              <w:jc w:val="right"/>
              <w:rPr>
                <w:ins w:id="6708" w:author="Gladiator Gladiator" w:date="2018-06-01T17:03:00Z"/>
                <w:rFonts w:ascii="Calibri" w:eastAsia="Times New Roman" w:hAnsi="Calibri" w:cs="Calibri"/>
                <w:color w:val="000000"/>
              </w:rPr>
            </w:pPr>
            <w:ins w:id="6709" w:author="Gladiator Gladiator" w:date="2018-06-01T17:03:00Z">
              <w:r w:rsidRPr="005F50D0">
                <w:rPr>
                  <w:rFonts w:ascii="Calibri" w:eastAsia="Times New Roman" w:hAnsi="Calibri" w:cs="Calibri"/>
                  <w:color w:val="000000"/>
                </w:rPr>
                <w:t>0.372</w:t>
              </w:r>
            </w:ins>
          </w:p>
        </w:tc>
        <w:tc>
          <w:tcPr>
            <w:tcW w:w="1097" w:type="dxa"/>
            <w:tcBorders>
              <w:top w:val="single" w:sz="4" w:space="0" w:color="F4B084"/>
              <w:left w:val="nil"/>
              <w:bottom w:val="single" w:sz="4" w:space="0" w:color="F4B084"/>
              <w:right w:val="nil"/>
            </w:tcBorders>
            <w:shd w:val="clear" w:color="auto" w:fill="auto"/>
            <w:noWrap/>
            <w:vAlign w:val="bottom"/>
            <w:hideMark/>
          </w:tcPr>
          <w:p w14:paraId="66F8D567" w14:textId="77777777" w:rsidR="005F50D0" w:rsidRPr="005F50D0" w:rsidRDefault="005F50D0" w:rsidP="005F50D0">
            <w:pPr>
              <w:spacing w:after="0" w:line="240" w:lineRule="auto"/>
              <w:jc w:val="right"/>
              <w:rPr>
                <w:ins w:id="6710" w:author="Gladiator Gladiator" w:date="2018-06-01T17:03:00Z"/>
                <w:rFonts w:ascii="Calibri" w:eastAsia="Times New Roman" w:hAnsi="Calibri" w:cs="Calibri"/>
                <w:color w:val="000000"/>
              </w:rPr>
            </w:pPr>
            <w:ins w:id="6711" w:author="Gladiator Gladiator" w:date="2018-06-01T17:03:00Z">
              <w:r w:rsidRPr="005F50D0">
                <w:rPr>
                  <w:rFonts w:ascii="Calibri" w:eastAsia="Times New Roman" w:hAnsi="Calibri" w:cs="Calibri"/>
                  <w:color w:val="000000"/>
                </w:rPr>
                <w:t>0.449</w:t>
              </w:r>
            </w:ins>
          </w:p>
        </w:tc>
        <w:tc>
          <w:tcPr>
            <w:tcW w:w="1097" w:type="dxa"/>
            <w:tcBorders>
              <w:top w:val="single" w:sz="4" w:space="0" w:color="F4B084"/>
              <w:left w:val="nil"/>
              <w:bottom w:val="single" w:sz="4" w:space="0" w:color="F4B084"/>
              <w:right w:val="nil"/>
            </w:tcBorders>
            <w:shd w:val="clear" w:color="auto" w:fill="auto"/>
            <w:noWrap/>
            <w:vAlign w:val="bottom"/>
            <w:hideMark/>
          </w:tcPr>
          <w:p w14:paraId="731FCA06" w14:textId="77777777" w:rsidR="005F50D0" w:rsidRPr="005F50D0" w:rsidRDefault="005F50D0" w:rsidP="005F50D0">
            <w:pPr>
              <w:spacing w:after="0" w:line="240" w:lineRule="auto"/>
              <w:jc w:val="right"/>
              <w:rPr>
                <w:ins w:id="6712" w:author="Gladiator Gladiator" w:date="2018-06-01T17:03:00Z"/>
                <w:rFonts w:ascii="Calibri" w:eastAsia="Times New Roman" w:hAnsi="Calibri" w:cs="Calibri"/>
                <w:color w:val="000000"/>
              </w:rPr>
            </w:pPr>
            <w:ins w:id="6713" w:author="Gladiator Gladiator" w:date="2018-06-01T17:03:00Z">
              <w:r w:rsidRPr="005F50D0">
                <w:rPr>
                  <w:rFonts w:ascii="Calibri" w:eastAsia="Times New Roman" w:hAnsi="Calibri" w:cs="Calibri"/>
                  <w:color w:val="000000"/>
                </w:rPr>
                <w:t>0.467</w:t>
              </w:r>
            </w:ins>
          </w:p>
        </w:tc>
        <w:tc>
          <w:tcPr>
            <w:tcW w:w="1116" w:type="dxa"/>
            <w:tcBorders>
              <w:top w:val="single" w:sz="4" w:space="0" w:color="F4B084"/>
              <w:left w:val="nil"/>
              <w:bottom w:val="single" w:sz="4" w:space="0" w:color="F4B084"/>
              <w:right w:val="nil"/>
            </w:tcBorders>
            <w:shd w:val="clear" w:color="auto" w:fill="auto"/>
            <w:noWrap/>
            <w:vAlign w:val="bottom"/>
            <w:hideMark/>
          </w:tcPr>
          <w:p w14:paraId="259640D1" w14:textId="77777777" w:rsidR="005F50D0" w:rsidRPr="005F50D0" w:rsidRDefault="005F50D0" w:rsidP="005F50D0">
            <w:pPr>
              <w:spacing w:after="0" w:line="240" w:lineRule="auto"/>
              <w:jc w:val="right"/>
              <w:rPr>
                <w:ins w:id="6714" w:author="Gladiator Gladiator" w:date="2018-06-01T17:03:00Z"/>
                <w:rFonts w:ascii="Calibri" w:eastAsia="Times New Roman" w:hAnsi="Calibri" w:cs="Calibri"/>
                <w:color w:val="000000"/>
              </w:rPr>
            </w:pPr>
            <w:ins w:id="6715" w:author="Gladiator Gladiator" w:date="2018-06-01T17:03:00Z">
              <w:r w:rsidRPr="005F50D0">
                <w:rPr>
                  <w:rFonts w:ascii="Calibri" w:eastAsia="Times New Roman" w:hAnsi="Calibri" w:cs="Calibri"/>
                  <w:color w:val="000000"/>
                </w:rPr>
                <w:t>0.405</w:t>
              </w:r>
            </w:ins>
          </w:p>
        </w:tc>
        <w:tc>
          <w:tcPr>
            <w:tcW w:w="983" w:type="dxa"/>
            <w:tcBorders>
              <w:top w:val="single" w:sz="4" w:space="0" w:color="F4B084"/>
              <w:left w:val="nil"/>
              <w:bottom w:val="single" w:sz="4" w:space="0" w:color="F4B084"/>
              <w:right w:val="single" w:sz="4" w:space="0" w:color="F4B084"/>
            </w:tcBorders>
            <w:shd w:val="clear" w:color="auto" w:fill="auto"/>
            <w:noWrap/>
            <w:vAlign w:val="bottom"/>
            <w:hideMark/>
          </w:tcPr>
          <w:p w14:paraId="1041567D" w14:textId="77777777" w:rsidR="005F50D0" w:rsidRPr="005F50D0" w:rsidRDefault="005F50D0" w:rsidP="005F50D0">
            <w:pPr>
              <w:spacing w:after="0" w:line="240" w:lineRule="auto"/>
              <w:jc w:val="right"/>
              <w:rPr>
                <w:ins w:id="6716" w:author="Gladiator Gladiator" w:date="2018-06-01T17:03:00Z"/>
                <w:rFonts w:ascii="Calibri" w:eastAsia="Times New Roman" w:hAnsi="Calibri" w:cs="Calibri"/>
                <w:color w:val="000000"/>
              </w:rPr>
            </w:pPr>
            <w:ins w:id="6717" w:author="Gladiator Gladiator" w:date="2018-06-01T17:03:00Z">
              <w:r w:rsidRPr="005F50D0">
                <w:rPr>
                  <w:rFonts w:ascii="Calibri" w:eastAsia="Times New Roman" w:hAnsi="Calibri" w:cs="Calibri"/>
                  <w:color w:val="000000"/>
                </w:rPr>
                <w:t>0.422</w:t>
              </w:r>
            </w:ins>
          </w:p>
        </w:tc>
      </w:tr>
      <w:tr w:rsidR="005F50D0" w:rsidRPr="005F50D0" w14:paraId="3C2CCC7C" w14:textId="77777777" w:rsidTr="005F50D0">
        <w:trPr>
          <w:trHeight w:val="286"/>
          <w:ins w:id="6718" w:author="Gladiator Gladiator" w:date="2018-06-01T17:03:00Z"/>
          <w:trPrChange w:id="6719"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FCE4D6" w:fill="FCE4D6"/>
            <w:noWrap/>
            <w:vAlign w:val="bottom"/>
            <w:hideMark/>
            <w:tcPrChange w:id="6720" w:author="Gladiator Gladiator" w:date="2018-06-01T17:03: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4AE064D1" w14:textId="77777777" w:rsidR="005F50D0" w:rsidRPr="005F50D0" w:rsidRDefault="005F50D0" w:rsidP="005F50D0">
            <w:pPr>
              <w:spacing w:after="0" w:line="240" w:lineRule="auto"/>
              <w:rPr>
                <w:ins w:id="6721" w:author="Gladiator Gladiator" w:date="2018-06-01T17:03:00Z"/>
                <w:rFonts w:ascii="Calibri" w:eastAsia="Times New Roman" w:hAnsi="Calibri" w:cs="Calibri"/>
                <w:color w:val="000000"/>
              </w:rPr>
            </w:pPr>
            <w:ins w:id="6722" w:author="Gladiator Gladiator" w:date="2018-06-01T17:03:00Z">
              <w:r w:rsidRPr="005F50D0">
                <w:rPr>
                  <w:rFonts w:ascii="Calibri" w:eastAsia="Times New Roman" w:hAnsi="Calibri" w:cs="Calibri"/>
                  <w:color w:val="000000"/>
                </w:rPr>
                <w:t>User 5</w:t>
              </w:r>
            </w:ins>
          </w:p>
        </w:tc>
        <w:tc>
          <w:tcPr>
            <w:tcW w:w="1157" w:type="dxa"/>
            <w:tcBorders>
              <w:top w:val="single" w:sz="4" w:space="0" w:color="F4B084"/>
              <w:left w:val="nil"/>
              <w:bottom w:val="single" w:sz="4" w:space="0" w:color="F4B084"/>
              <w:right w:val="nil"/>
            </w:tcBorders>
            <w:shd w:val="clear" w:color="FCE4D6" w:fill="FCE4D6"/>
            <w:noWrap/>
            <w:vAlign w:val="bottom"/>
            <w:hideMark/>
            <w:tcPrChange w:id="6723" w:author="Gladiator Gladiator" w:date="2018-06-01T17:03: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1D887CD8" w14:textId="77777777" w:rsidR="005F50D0" w:rsidRPr="005F50D0" w:rsidRDefault="005F50D0" w:rsidP="005F50D0">
            <w:pPr>
              <w:spacing w:after="0" w:line="240" w:lineRule="auto"/>
              <w:rPr>
                <w:ins w:id="6724" w:author="Gladiator Gladiator" w:date="2018-06-01T17:03:00Z"/>
                <w:rFonts w:ascii="Calibri" w:eastAsia="Times New Roman" w:hAnsi="Calibri" w:cs="Calibri"/>
                <w:color w:val="000000"/>
              </w:rPr>
            </w:pPr>
            <w:ins w:id="6725" w:author="Gladiator Gladiator" w:date="2018-06-01T17:03:00Z">
              <w:r w:rsidRPr="005F50D0">
                <w:rPr>
                  <w:rFonts w:ascii="Calibri" w:eastAsia="Times New Roman" w:hAnsi="Calibri" w:cs="Calibri"/>
                  <w:color w:val="000000"/>
                </w:rPr>
                <w:t>relaxing</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726"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182A38EC" w14:textId="77777777" w:rsidR="005F50D0" w:rsidRPr="005F50D0" w:rsidRDefault="005F50D0" w:rsidP="005F50D0">
            <w:pPr>
              <w:spacing w:after="0" w:line="240" w:lineRule="auto"/>
              <w:jc w:val="right"/>
              <w:rPr>
                <w:ins w:id="6727" w:author="Gladiator Gladiator" w:date="2018-06-01T17:03:00Z"/>
                <w:rFonts w:ascii="Calibri" w:eastAsia="Times New Roman" w:hAnsi="Calibri" w:cs="Calibri"/>
                <w:color w:val="000000"/>
              </w:rPr>
            </w:pPr>
            <w:ins w:id="6728" w:author="Gladiator Gladiator" w:date="2018-06-01T17:03:00Z">
              <w:r w:rsidRPr="005F50D0">
                <w:rPr>
                  <w:rFonts w:ascii="Calibri" w:eastAsia="Times New Roman" w:hAnsi="Calibri" w:cs="Calibri"/>
                  <w:color w:val="000000"/>
                </w:rPr>
                <w:t>0.618</w:t>
              </w:r>
            </w:ins>
          </w:p>
        </w:tc>
        <w:tc>
          <w:tcPr>
            <w:tcW w:w="1076" w:type="dxa"/>
            <w:tcBorders>
              <w:top w:val="single" w:sz="4" w:space="0" w:color="F4B084"/>
              <w:left w:val="nil"/>
              <w:bottom w:val="single" w:sz="4" w:space="0" w:color="F4B084"/>
              <w:right w:val="nil"/>
            </w:tcBorders>
            <w:shd w:val="clear" w:color="FCE4D6" w:fill="FCE4D6"/>
            <w:noWrap/>
            <w:vAlign w:val="bottom"/>
            <w:hideMark/>
            <w:tcPrChange w:id="6729" w:author="Gladiator Gladiator" w:date="2018-06-01T17:03: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26D67008" w14:textId="77777777" w:rsidR="005F50D0" w:rsidRPr="005F50D0" w:rsidRDefault="005F50D0" w:rsidP="005F50D0">
            <w:pPr>
              <w:spacing w:after="0" w:line="240" w:lineRule="auto"/>
              <w:jc w:val="right"/>
              <w:rPr>
                <w:ins w:id="6730" w:author="Gladiator Gladiator" w:date="2018-06-01T17:03:00Z"/>
                <w:rFonts w:ascii="Calibri" w:eastAsia="Times New Roman" w:hAnsi="Calibri" w:cs="Calibri"/>
                <w:color w:val="000000"/>
              </w:rPr>
            </w:pPr>
            <w:ins w:id="6731" w:author="Gladiator Gladiator" w:date="2018-06-01T17:03:00Z">
              <w:r w:rsidRPr="005F50D0">
                <w:rPr>
                  <w:rFonts w:ascii="Calibri" w:eastAsia="Times New Roman" w:hAnsi="Calibri" w:cs="Calibri"/>
                  <w:color w:val="000000"/>
                </w:rPr>
                <w:t>0.649</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732"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0B94A286" w14:textId="77777777" w:rsidR="005F50D0" w:rsidRPr="005F50D0" w:rsidRDefault="005F50D0" w:rsidP="005F50D0">
            <w:pPr>
              <w:spacing w:after="0" w:line="240" w:lineRule="auto"/>
              <w:jc w:val="right"/>
              <w:rPr>
                <w:ins w:id="6733" w:author="Gladiator Gladiator" w:date="2018-06-01T17:03:00Z"/>
                <w:rFonts w:ascii="Calibri" w:eastAsia="Times New Roman" w:hAnsi="Calibri" w:cs="Calibri"/>
                <w:color w:val="000000"/>
              </w:rPr>
            </w:pPr>
            <w:ins w:id="6734" w:author="Gladiator Gladiator" w:date="2018-06-01T17:03:00Z">
              <w:r w:rsidRPr="005F50D0">
                <w:rPr>
                  <w:rFonts w:ascii="Calibri" w:eastAsia="Times New Roman" w:hAnsi="Calibri" w:cs="Calibri"/>
                  <w:color w:val="000000"/>
                </w:rPr>
                <w:t>0.737</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735"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602BAA52" w14:textId="77777777" w:rsidR="005F50D0" w:rsidRPr="005F50D0" w:rsidRDefault="005F50D0" w:rsidP="005F50D0">
            <w:pPr>
              <w:spacing w:after="0" w:line="240" w:lineRule="auto"/>
              <w:jc w:val="right"/>
              <w:rPr>
                <w:ins w:id="6736" w:author="Gladiator Gladiator" w:date="2018-06-01T17:03:00Z"/>
                <w:rFonts w:ascii="Calibri" w:eastAsia="Times New Roman" w:hAnsi="Calibri" w:cs="Calibri"/>
                <w:color w:val="000000"/>
              </w:rPr>
            </w:pPr>
            <w:ins w:id="6737" w:author="Gladiator Gladiator" w:date="2018-06-01T17:03:00Z">
              <w:r w:rsidRPr="005F50D0">
                <w:rPr>
                  <w:rFonts w:ascii="Calibri" w:eastAsia="Times New Roman" w:hAnsi="Calibri" w:cs="Calibri"/>
                  <w:color w:val="000000"/>
                </w:rPr>
                <w:t>0.719</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738"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0631FC1C" w14:textId="77777777" w:rsidR="005F50D0" w:rsidRPr="005F50D0" w:rsidRDefault="005F50D0" w:rsidP="005F50D0">
            <w:pPr>
              <w:spacing w:after="0" w:line="240" w:lineRule="auto"/>
              <w:jc w:val="right"/>
              <w:rPr>
                <w:ins w:id="6739" w:author="Gladiator Gladiator" w:date="2018-06-01T17:03:00Z"/>
                <w:rFonts w:ascii="Calibri" w:eastAsia="Times New Roman" w:hAnsi="Calibri" w:cs="Calibri"/>
                <w:color w:val="000000"/>
              </w:rPr>
            </w:pPr>
            <w:ins w:id="6740" w:author="Gladiator Gladiator" w:date="2018-06-01T17:03:00Z">
              <w:r w:rsidRPr="005F50D0">
                <w:rPr>
                  <w:rFonts w:ascii="Calibri" w:eastAsia="Times New Roman" w:hAnsi="Calibri" w:cs="Calibri"/>
                  <w:color w:val="000000"/>
                </w:rPr>
                <w:t>0.650</w:t>
              </w:r>
            </w:ins>
          </w:p>
        </w:tc>
        <w:tc>
          <w:tcPr>
            <w:tcW w:w="983" w:type="dxa"/>
            <w:tcBorders>
              <w:top w:val="single" w:sz="4" w:space="0" w:color="F4B084"/>
              <w:left w:val="nil"/>
              <w:bottom w:val="single" w:sz="4" w:space="0" w:color="F4B084"/>
              <w:right w:val="single" w:sz="4" w:space="0" w:color="F4B084"/>
            </w:tcBorders>
            <w:shd w:val="clear" w:color="FCE4D6" w:fill="FCE4D6"/>
            <w:noWrap/>
            <w:vAlign w:val="bottom"/>
            <w:hideMark/>
            <w:tcPrChange w:id="6741"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46A17C5D" w14:textId="77777777" w:rsidR="005F50D0" w:rsidRPr="005F50D0" w:rsidRDefault="005F50D0" w:rsidP="005F50D0">
            <w:pPr>
              <w:spacing w:after="0" w:line="240" w:lineRule="auto"/>
              <w:jc w:val="right"/>
              <w:rPr>
                <w:ins w:id="6742" w:author="Gladiator Gladiator" w:date="2018-06-01T17:03:00Z"/>
                <w:rFonts w:ascii="Calibri" w:eastAsia="Times New Roman" w:hAnsi="Calibri" w:cs="Calibri"/>
                <w:color w:val="000000"/>
              </w:rPr>
            </w:pPr>
            <w:ins w:id="6743" w:author="Gladiator Gladiator" w:date="2018-06-01T17:03:00Z">
              <w:r w:rsidRPr="005F50D0">
                <w:rPr>
                  <w:rFonts w:ascii="Calibri" w:eastAsia="Times New Roman" w:hAnsi="Calibri" w:cs="Calibri"/>
                  <w:color w:val="000000"/>
                </w:rPr>
                <w:t>0.675</w:t>
              </w:r>
            </w:ins>
          </w:p>
        </w:tc>
      </w:tr>
      <w:tr w:rsidR="005F50D0" w:rsidRPr="005F50D0" w14:paraId="1DFA31CE" w14:textId="77777777" w:rsidTr="005F50D0">
        <w:trPr>
          <w:trHeight w:val="286"/>
          <w:ins w:id="6744" w:author="Gladiator Gladiator" w:date="2018-06-01T17:03:00Z"/>
        </w:trPr>
        <w:tc>
          <w:tcPr>
            <w:tcW w:w="1942" w:type="dxa"/>
            <w:tcBorders>
              <w:top w:val="single" w:sz="4" w:space="0" w:color="F4B084"/>
              <w:left w:val="single" w:sz="4" w:space="0" w:color="F4B084"/>
              <w:bottom w:val="single" w:sz="4" w:space="0" w:color="F4B084"/>
              <w:right w:val="nil"/>
            </w:tcBorders>
            <w:shd w:val="clear" w:color="auto" w:fill="auto"/>
            <w:noWrap/>
            <w:vAlign w:val="bottom"/>
            <w:hideMark/>
          </w:tcPr>
          <w:p w14:paraId="1DAD7C94" w14:textId="77777777" w:rsidR="005F50D0" w:rsidRPr="005F50D0" w:rsidRDefault="005F50D0" w:rsidP="005F50D0">
            <w:pPr>
              <w:spacing w:after="0" w:line="240" w:lineRule="auto"/>
              <w:rPr>
                <w:ins w:id="6745" w:author="Gladiator Gladiator" w:date="2018-06-01T17:03:00Z"/>
                <w:rFonts w:ascii="Calibri" w:eastAsia="Times New Roman" w:hAnsi="Calibri" w:cs="Calibri"/>
                <w:color w:val="000000"/>
              </w:rPr>
            </w:pPr>
            <w:ins w:id="6746" w:author="Gladiator Gladiator" w:date="2018-06-01T17:03:00Z">
              <w:r w:rsidRPr="005F50D0">
                <w:rPr>
                  <w:rFonts w:ascii="Calibri" w:eastAsia="Times New Roman" w:hAnsi="Calibri" w:cs="Calibri"/>
                  <w:color w:val="000000"/>
                </w:rPr>
                <w:t>User 5</w:t>
              </w:r>
            </w:ins>
          </w:p>
        </w:tc>
        <w:tc>
          <w:tcPr>
            <w:tcW w:w="1157" w:type="dxa"/>
            <w:tcBorders>
              <w:top w:val="single" w:sz="4" w:space="0" w:color="F4B084"/>
              <w:left w:val="nil"/>
              <w:bottom w:val="single" w:sz="4" w:space="0" w:color="F4B084"/>
              <w:right w:val="nil"/>
            </w:tcBorders>
            <w:shd w:val="clear" w:color="auto" w:fill="auto"/>
            <w:noWrap/>
            <w:vAlign w:val="bottom"/>
            <w:hideMark/>
          </w:tcPr>
          <w:p w14:paraId="2390F0D7" w14:textId="77777777" w:rsidR="005F50D0" w:rsidRPr="005F50D0" w:rsidRDefault="005F50D0" w:rsidP="005F50D0">
            <w:pPr>
              <w:spacing w:after="0" w:line="240" w:lineRule="auto"/>
              <w:rPr>
                <w:ins w:id="6747" w:author="Gladiator Gladiator" w:date="2018-06-01T17:03:00Z"/>
                <w:rFonts w:ascii="Calibri" w:eastAsia="Times New Roman" w:hAnsi="Calibri" w:cs="Calibri"/>
                <w:color w:val="000000"/>
              </w:rPr>
            </w:pPr>
            <w:ins w:id="6748" w:author="Gladiator Gladiator" w:date="2018-06-01T17:03:00Z">
              <w:r w:rsidRPr="005F50D0">
                <w:rPr>
                  <w:rFonts w:ascii="Calibri" w:eastAsia="Times New Roman" w:hAnsi="Calibri" w:cs="Calibri"/>
                  <w:color w:val="000000"/>
                </w:rPr>
                <w:t>testing</w:t>
              </w:r>
            </w:ins>
          </w:p>
        </w:tc>
        <w:tc>
          <w:tcPr>
            <w:tcW w:w="1116" w:type="dxa"/>
            <w:tcBorders>
              <w:top w:val="single" w:sz="4" w:space="0" w:color="F4B084"/>
              <w:left w:val="nil"/>
              <w:bottom w:val="single" w:sz="4" w:space="0" w:color="F4B084"/>
              <w:right w:val="nil"/>
            </w:tcBorders>
            <w:shd w:val="clear" w:color="auto" w:fill="auto"/>
            <w:noWrap/>
            <w:vAlign w:val="bottom"/>
            <w:hideMark/>
          </w:tcPr>
          <w:p w14:paraId="0A742EFE" w14:textId="77777777" w:rsidR="005F50D0" w:rsidRPr="005F50D0" w:rsidRDefault="005F50D0" w:rsidP="005F50D0">
            <w:pPr>
              <w:spacing w:after="0" w:line="240" w:lineRule="auto"/>
              <w:jc w:val="right"/>
              <w:rPr>
                <w:ins w:id="6749" w:author="Gladiator Gladiator" w:date="2018-06-01T17:03:00Z"/>
                <w:rFonts w:ascii="Calibri" w:eastAsia="Times New Roman" w:hAnsi="Calibri" w:cs="Calibri"/>
                <w:color w:val="000000"/>
              </w:rPr>
            </w:pPr>
            <w:ins w:id="6750" w:author="Gladiator Gladiator" w:date="2018-06-01T17:03:00Z">
              <w:r w:rsidRPr="005F50D0">
                <w:rPr>
                  <w:rFonts w:ascii="Calibri" w:eastAsia="Times New Roman" w:hAnsi="Calibri" w:cs="Calibri"/>
                  <w:color w:val="000000"/>
                </w:rPr>
                <w:t>0.158</w:t>
              </w:r>
            </w:ins>
          </w:p>
        </w:tc>
        <w:tc>
          <w:tcPr>
            <w:tcW w:w="1076" w:type="dxa"/>
            <w:tcBorders>
              <w:top w:val="single" w:sz="4" w:space="0" w:color="F4B084"/>
              <w:left w:val="nil"/>
              <w:bottom w:val="single" w:sz="4" w:space="0" w:color="F4B084"/>
              <w:right w:val="nil"/>
            </w:tcBorders>
            <w:shd w:val="clear" w:color="auto" w:fill="auto"/>
            <w:noWrap/>
            <w:vAlign w:val="bottom"/>
            <w:hideMark/>
          </w:tcPr>
          <w:p w14:paraId="263B734F" w14:textId="77777777" w:rsidR="005F50D0" w:rsidRPr="005F50D0" w:rsidRDefault="005F50D0" w:rsidP="005F50D0">
            <w:pPr>
              <w:spacing w:after="0" w:line="240" w:lineRule="auto"/>
              <w:jc w:val="right"/>
              <w:rPr>
                <w:ins w:id="6751" w:author="Gladiator Gladiator" w:date="2018-06-01T17:03:00Z"/>
                <w:rFonts w:ascii="Calibri" w:eastAsia="Times New Roman" w:hAnsi="Calibri" w:cs="Calibri"/>
                <w:color w:val="000000"/>
              </w:rPr>
            </w:pPr>
            <w:ins w:id="6752" w:author="Gladiator Gladiator" w:date="2018-06-01T17:03:00Z">
              <w:r w:rsidRPr="005F50D0">
                <w:rPr>
                  <w:rFonts w:ascii="Calibri" w:eastAsia="Times New Roman" w:hAnsi="Calibri" w:cs="Calibri"/>
                  <w:color w:val="000000"/>
                </w:rPr>
                <w:t>0.293</w:t>
              </w:r>
            </w:ins>
          </w:p>
        </w:tc>
        <w:tc>
          <w:tcPr>
            <w:tcW w:w="1097" w:type="dxa"/>
            <w:tcBorders>
              <w:top w:val="single" w:sz="4" w:space="0" w:color="F4B084"/>
              <w:left w:val="nil"/>
              <w:bottom w:val="single" w:sz="4" w:space="0" w:color="F4B084"/>
              <w:right w:val="nil"/>
            </w:tcBorders>
            <w:shd w:val="clear" w:color="auto" w:fill="auto"/>
            <w:noWrap/>
            <w:vAlign w:val="bottom"/>
            <w:hideMark/>
          </w:tcPr>
          <w:p w14:paraId="51C3578B" w14:textId="77777777" w:rsidR="005F50D0" w:rsidRPr="005F50D0" w:rsidRDefault="005F50D0" w:rsidP="005F50D0">
            <w:pPr>
              <w:spacing w:after="0" w:line="240" w:lineRule="auto"/>
              <w:jc w:val="right"/>
              <w:rPr>
                <w:ins w:id="6753" w:author="Gladiator Gladiator" w:date="2018-06-01T17:03:00Z"/>
                <w:rFonts w:ascii="Calibri" w:eastAsia="Times New Roman" w:hAnsi="Calibri" w:cs="Calibri"/>
                <w:color w:val="000000"/>
              </w:rPr>
            </w:pPr>
            <w:ins w:id="6754" w:author="Gladiator Gladiator" w:date="2018-06-01T17:03:00Z">
              <w:r w:rsidRPr="005F50D0">
                <w:rPr>
                  <w:rFonts w:ascii="Calibri" w:eastAsia="Times New Roman" w:hAnsi="Calibri" w:cs="Calibri"/>
                  <w:color w:val="000000"/>
                </w:rPr>
                <w:t>0.181</w:t>
              </w:r>
            </w:ins>
          </w:p>
        </w:tc>
        <w:tc>
          <w:tcPr>
            <w:tcW w:w="1097" w:type="dxa"/>
            <w:tcBorders>
              <w:top w:val="single" w:sz="4" w:space="0" w:color="F4B084"/>
              <w:left w:val="nil"/>
              <w:bottom w:val="single" w:sz="4" w:space="0" w:color="F4B084"/>
              <w:right w:val="nil"/>
            </w:tcBorders>
            <w:shd w:val="clear" w:color="auto" w:fill="auto"/>
            <w:noWrap/>
            <w:vAlign w:val="bottom"/>
            <w:hideMark/>
          </w:tcPr>
          <w:p w14:paraId="4E025207" w14:textId="77777777" w:rsidR="005F50D0" w:rsidRPr="005F50D0" w:rsidRDefault="005F50D0" w:rsidP="005F50D0">
            <w:pPr>
              <w:spacing w:after="0" w:line="240" w:lineRule="auto"/>
              <w:jc w:val="right"/>
              <w:rPr>
                <w:ins w:id="6755" w:author="Gladiator Gladiator" w:date="2018-06-01T17:03:00Z"/>
                <w:rFonts w:ascii="Calibri" w:eastAsia="Times New Roman" w:hAnsi="Calibri" w:cs="Calibri"/>
                <w:color w:val="000000"/>
              </w:rPr>
            </w:pPr>
            <w:ins w:id="6756" w:author="Gladiator Gladiator" w:date="2018-06-01T17:03:00Z">
              <w:r w:rsidRPr="005F50D0">
                <w:rPr>
                  <w:rFonts w:ascii="Calibri" w:eastAsia="Times New Roman" w:hAnsi="Calibri" w:cs="Calibri"/>
                  <w:color w:val="000000"/>
                </w:rPr>
                <w:t>0.232</w:t>
              </w:r>
            </w:ins>
          </w:p>
        </w:tc>
        <w:tc>
          <w:tcPr>
            <w:tcW w:w="1116" w:type="dxa"/>
            <w:tcBorders>
              <w:top w:val="single" w:sz="4" w:space="0" w:color="F4B084"/>
              <w:left w:val="nil"/>
              <w:bottom w:val="single" w:sz="4" w:space="0" w:color="F4B084"/>
              <w:right w:val="nil"/>
            </w:tcBorders>
            <w:shd w:val="clear" w:color="auto" w:fill="auto"/>
            <w:noWrap/>
            <w:vAlign w:val="bottom"/>
            <w:hideMark/>
          </w:tcPr>
          <w:p w14:paraId="4A11AAE9" w14:textId="77777777" w:rsidR="005F50D0" w:rsidRPr="005F50D0" w:rsidRDefault="005F50D0" w:rsidP="005F50D0">
            <w:pPr>
              <w:spacing w:after="0" w:line="240" w:lineRule="auto"/>
              <w:jc w:val="right"/>
              <w:rPr>
                <w:ins w:id="6757" w:author="Gladiator Gladiator" w:date="2018-06-01T17:03:00Z"/>
                <w:rFonts w:ascii="Calibri" w:eastAsia="Times New Roman" w:hAnsi="Calibri" w:cs="Calibri"/>
                <w:color w:val="000000"/>
              </w:rPr>
            </w:pPr>
            <w:ins w:id="6758" w:author="Gladiator Gladiator" w:date="2018-06-01T17:03:00Z">
              <w:r w:rsidRPr="005F50D0">
                <w:rPr>
                  <w:rFonts w:ascii="Calibri" w:eastAsia="Times New Roman" w:hAnsi="Calibri" w:cs="Calibri"/>
                  <w:color w:val="000000"/>
                </w:rPr>
                <w:t>0.207</w:t>
              </w:r>
            </w:ins>
          </w:p>
        </w:tc>
        <w:tc>
          <w:tcPr>
            <w:tcW w:w="983" w:type="dxa"/>
            <w:tcBorders>
              <w:top w:val="single" w:sz="4" w:space="0" w:color="F4B084"/>
              <w:left w:val="nil"/>
              <w:bottom w:val="single" w:sz="4" w:space="0" w:color="F4B084"/>
              <w:right w:val="single" w:sz="4" w:space="0" w:color="F4B084"/>
            </w:tcBorders>
            <w:shd w:val="clear" w:color="auto" w:fill="auto"/>
            <w:noWrap/>
            <w:vAlign w:val="bottom"/>
            <w:hideMark/>
          </w:tcPr>
          <w:p w14:paraId="22D69AB7" w14:textId="77777777" w:rsidR="005F50D0" w:rsidRPr="005F50D0" w:rsidRDefault="005F50D0" w:rsidP="005F50D0">
            <w:pPr>
              <w:spacing w:after="0" w:line="240" w:lineRule="auto"/>
              <w:jc w:val="right"/>
              <w:rPr>
                <w:ins w:id="6759" w:author="Gladiator Gladiator" w:date="2018-06-01T17:03:00Z"/>
                <w:rFonts w:ascii="Calibri" w:eastAsia="Times New Roman" w:hAnsi="Calibri" w:cs="Calibri"/>
                <w:color w:val="000000"/>
              </w:rPr>
            </w:pPr>
            <w:ins w:id="6760" w:author="Gladiator Gladiator" w:date="2018-06-01T17:03:00Z">
              <w:r w:rsidRPr="005F50D0">
                <w:rPr>
                  <w:rFonts w:ascii="Calibri" w:eastAsia="Times New Roman" w:hAnsi="Calibri" w:cs="Calibri"/>
                  <w:color w:val="000000"/>
                </w:rPr>
                <w:t>0.214</w:t>
              </w:r>
            </w:ins>
          </w:p>
        </w:tc>
      </w:tr>
      <w:tr w:rsidR="005F50D0" w:rsidRPr="005F50D0" w14:paraId="1E10075B" w14:textId="77777777" w:rsidTr="005F50D0">
        <w:trPr>
          <w:trHeight w:val="286"/>
          <w:ins w:id="6761" w:author="Gladiator Gladiator" w:date="2018-06-01T17:03:00Z"/>
          <w:trPrChange w:id="6762"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FCE4D6" w:fill="FCE4D6"/>
            <w:noWrap/>
            <w:vAlign w:val="bottom"/>
            <w:hideMark/>
            <w:tcPrChange w:id="6763" w:author="Gladiator Gladiator" w:date="2018-06-01T17:03: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22555EB7" w14:textId="77777777" w:rsidR="005F50D0" w:rsidRPr="005F50D0" w:rsidRDefault="005F50D0" w:rsidP="005F50D0">
            <w:pPr>
              <w:spacing w:after="0" w:line="240" w:lineRule="auto"/>
              <w:rPr>
                <w:ins w:id="6764" w:author="Gladiator Gladiator" w:date="2018-06-01T17:03:00Z"/>
                <w:rFonts w:ascii="Calibri" w:eastAsia="Times New Roman" w:hAnsi="Calibri" w:cs="Calibri"/>
                <w:color w:val="000000"/>
              </w:rPr>
            </w:pPr>
            <w:ins w:id="6765" w:author="Gladiator Gladiator" w:date="2018-06-01T17:03:00Z">
              <w:r w:rsidRPr="005F50D0">
                <w:rPr>
                  <w:rFonts w:ascii="Calibri" w:eastAsia="Times New Roman" w:hAnsi="Calibri" w:cs="Calibri"/>
                  <w:color w:val="000000"/>
                </w:rPr>
                <w:t>User 6</w:t>
              </w:r>
            </w:ins>
          </w:p>
        </w:tc>
        <w:tc>
          <w:tcPr>
            <w:tcW w:w="1157" w:type="dxa"/>
            <w:tcBorders>
              <w:top w:val="single" w:sz="4" w:space="0" w:color="F4B084"/>
              <w:left w:val="nil"/>
              <w:bottom w:val="single" w:sz="4" w:space="0" w:color="F4B084"/>
              <w:right w:val="nil"/>
            </w:tcBorders>
            <w:shd w:val="clear" w:color="FCE4D6" w:fill="FCE4D6"/>
            <w:noWrap/>
            <w:vAlign w:val="bottom"/>
            <w:hideMark/>
            <w:tcPrChange w:id="6766" w:author="Gladiator Gladiator" w:date="2018-06-01T17:03: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401F52C5" w14:textId="77777777" w:rsidR="005F50D0" w:rsidRPr="005F50D0" w:rsidRDefault="005F50D0" w:rsidP="005F50D0">
            <w:pPr>
              <w:spacing w:after="0" w:line="240" w:lineRule="auto"/>
              <w:rPr>
                <w:ins w:id="6767" w:author="Gladiator Gladiator" w:date="2018-06-01T17:03:00Z"/>
                <w:rFonts w:ascii="Calibri" w:eastAsia="Times New Roman" w:hAnsi="Calibri" w:cs="Calibri"/>
                <w:color w:val="000000"/>
              </w:rPr>
            </w:pPr>
            <w:ins w:id="6768" w:author="Gladiator Gladiator" w:date="2018-06-01T17:03:00Z">
              <w:r w:rsidRPr="005F50D0">
                <w:rPr>
                  <w:rFonts w:ascii="Calibri" w:eastAsia="Times New Roman" w:hAnsi="Calibri" w:cs="Calibri"/>
                  <w:color w:val="000000"/>
                </w:rPr>
                <w:t>relaxing</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769"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0CB72391" w14:textId="77777777" w:rsidR="005F50D0" w:rsidRPr="005F50D0" w:rsidRDefault="005F50D0" w:rsidP="005F50D0">
            <w:pPr>
              <w:spacing w:after="0" w:line="240" w:lineRule="auto"/>
              <w:jc w:val="right"/>
              <w:rPr>
                <w:ins w:id="6770" w:author="Gladiator Gladiator" w:date="2018-06-01T17:03:00Z"/>
                <w:rFonts w:ascii="Calibri" w:eastAsia="Times New Roman" w:hAnsi="Calibri" w:cs="Calibri"/>
                <w:color w:val="000000"/>
              </w:rPr>
            </w:pPr>
            <w:ins w:id="6771" w:author="Gladiator Gladiator" w:date="2018-06-01T17:03:00Z">
              <w:r w:rsidRPr="005F50D0">
                <w:rPr>
                  <w:rFonts w:ascii="Calibri" w:eastAsia="Times New Roman" w:hAnsi="Calibri" w:cs="Calibri"/>
                  <w:color w:val="000000"/>
                </w:rPr>
                <w:t>0.981</w:t>
              </w:r>
            </w:ins>
          </w:p>
        </w:tc>
        <w:tc>
          <w:tcPr>
            <w:tcW w:w="1076" w:type="dxa"/>
            <w:tcBorders>
              <w:top w:val="single" w:sz="4" w:space="0" w:color="F4B084"/>
              <w:left w:val="nil"/>
              <w:bottom w:val="single" w:sz="4" w:space="0" w:color="F4B084"/>
              <w:right w:val="nil"/>
            </w:tcBorders>
            <w:shd w:val="clear" w:color="FCE4D6" w:fill="FCE4D6"/>
            <w:noWrap/>
            <w:vAlign w:val="bottom"/>
            <w:hideMark/>
            <w:tcPrChange w:id="6772" w:author="Gladiator Gladiator" w:date="2018-06-01T17:03: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68DC168A" w14:textId="77777777" w:rsidR="005F50D0" w:rsidRPr="005F50D0" w:rsidRDefault="005F50D0" w:rsidP="005F50D0">
            <w:pPr>
              <w:spacing w:after="0" w:line="240" w:lineRule="auto"/>
              <w:jc w:val="right"/>
              <w:rPr>
                <w:ins w:id="6773" w:author="Gladiator Gladiator" w:date="2018-06-01T17:03:00Z"/>
                <w:rFonts w:ascii="Calibri" w:eastAsia="Times New Roman" w:hAnsi="Calibri" w:cs="Calibri"/>
                <w:color w:val="000000"/>
              </w:rPr>
            </w:pPr>
            <w:ins w:id="6774" w:author="Gladiator Gladiator" w:date="2018-06-01T17:03:00Z">
              <w:r w:rsidRPr="005F50D0">
                <w:rPr>
                  <w:rFonts w:ascii="Calibri" w:eastAsia="Times New Roman" w:hAnsi="Calibri" w:cs="Calibri"/>
                  <w:color w:val="000000"/>
                </w:rPr>
                <w:t>0.992</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775"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5E59940F" w14:textId="77777777" w:rsidR="005F50D0" w:rsidRPr="005F50D0" w:rsidRDefault="005F50D0" w:rsidP="005F50D0">
            <w:pPr>
              <w:spacing w:after="0" w:line="240" w:lineRule="auto"/>
              <w:jc w:val="right"/>
              <w:rPr>
                <w:ins w:id="6776" w:author="Gladiator Gladiator" w:date="2018-06-01T17:03:00Z"/>
                <w:rFonts w:ascii="Calibri" w:eastAsia="Times New Roman" w:hAnsi="Calibri" w:cs="Calibri"/>
                <w:color w:val="000000"/>
              </w:rPr>
            </w:pPr>
            <w:ins w:id="6777" w:author="Gladiator Gladiator" w:date="2018-06-01T17:03:00Z">
              <w:r w:rsidRPr="005F50D0">
                <w:rPr>
                  <w:rFonts w:ascii="Calibri" w:eastAsia="Times New Roman" w:hAnsi="Calibri" w:cs="Calibri"/>
                  <w:color w:val="000000"/>
                </w:rPr>
                <w:t>0.915</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778"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2D91DAD1" w14:textId="77777777" w:rsidR="005F50D0" w:rsidRPr="005F50D0" w:rsidRDefault="005F50D0" w:rsidP="005F50D0">
            <w:pPr>
              <w:spacing w:after="0" w:line="240" w:lineRule="auto"/>
              <w:jc w:val="right"/>
              <w:rPr>
                <w:ins w:id="6779" w:author="Gladiator Gladiator" w:date="2018-06-01T17:03:00Z"/>
                <w:rFonts w:ascii="Calibri" w:eastAsia="Times New Roman" w:hAnsi="Calibri" w:cs="Calibri"/>
                <w:color w:val="000000"/>
              </w:rPr>
            </w:pPr>
            <w:ins w:id="6780" w:author="Gladiator Gladiator" w:date="2018-06-01T17:03:00Z">
              <w:r w:rsidRPr="005F50D0">
                <w:rPr>
                  <w:rFonts w:ascii="Calibri" w:eastAsia="Times New Roman" w:hAnsi="Calibri" w:cs="Calibri"/>
                  <w:color w:val="000000"/>
                </w:rPr>
                <w:t>1.000</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781"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4F8455D2" w14:textId="77777777" w:rsidR="005F50D0" w:rsidRPr="005F50D0" w:rsidRDefault="005F50D0" w:rsidP="005F50D0">
            <w:pPr>
              <w:spacing w:after="0" w:line="240" w:lineRule="auto"/>
              <w:jc w:val="right"/>
              <w:rPr>
                <w:ins w:id="6782" w:author="Gladiator Gladiator" w:date="2018-06-01T17:03:00Z"/>
                <w:rFonts w:ascii="Calibri" w:eastAsia="Times New Roman" w:hAnsi="Calibri" w:cs="Calibri"/>
                <w:color w:val="000000"/>
              </w:rPr>
            </w:pPr>
            <w:ins w:id="6783" w:author="Gladiator Gladiator" w:date="2018-06-01T17:03:00Z">
              <w:r w:rsidRPr="005F50D0">
                <w:rPr>
                  <w:rFonts w:ascii="Calibri" w:eastAsia="Times New Roman" w:hAnsi="Calibri" w:cs="Calibri"/>
                  <w:color w:val="000000"/>
                </w:rPr>
                <w:t>0.921</w:t>
              </w:r>
            </w:ins>
          </w:p>
        </w:tc>
        <w:tc>
          <w:tcPr>
            <w:tcW w:w="983" w:type="dxa"/>
            <w:tcBorders>
              <w:top w:val="single" w:sz="4" w:space="0" w:color="F4B084"/>
              <w:left w:val="nil"/>
              <w:bottom w:val="single" w:sz="4" w:space="0" w:color="F4B084"/>
              <w:right w:val="single" w:sz="4" w:space="0" w:color="F4B084"/>
            </w:tcBorders>
            <w:shd w:val="clear" w:color="FCE4D6" w:fill="FCE4D6"/>
            <w:noWrap/>
            <w:vAlign w:val="bottom"/>
            <w:hideMark/>
            <w:tcPrChange w:id="6784"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22DD4796" w14:textId="77777777" w:rsidR="005F50D0" w:rsidRPr="005F50D0" w:rsidRDefault="005F50D0" w:rsidP="005F50D0">
            <w:pPr>
              <w:spacing w:after="0" w:line="240" w:lineRule="auto"/>
              <w:jc w:val="right"/>
              <w:rPr>
                <w:ins w:id="6785" w:author="Gladiator Gladiator" w:date="2018-06-01T17:03:00Z"/>
                <w:rFonts w:ascii="Calibri" w:eastAsia="Times New Roman" w:hAnsi="Calibri" w:cs="Calibri"/>
                <w:color w:val="000000"/>
              </w:rPr>
            </w:pPr>
            <w:ins w:id="6786" w:author="Gladiator Gladiator" w:date="2018-06-01T17:03:00Z">
              <w:r w:rsidRPr="005F50D0">
                <w:rPr>
                  <w:rFonts w:ascii="Calibri" w:eastAsia="Times New Roman" w:hAnsi="Calibri" w:cs="Calibri"/>
                  <w:color w:val="000000"/>
                </w:rPr>
                <w:t>0.962</w:t>
              </w:r>
            </w:ins>
          </w:p>
        </w:tc>
      </w:tr>
      <w:tr w:rsidR="005F50D0" w:rsidRPr="005F50D0" w14:paraId="67D82174" w14:textId="77777777" w:rsidTr="005F50D0">
        <w:trPr>
          <w:trHeight w:val="286"/>
          <w:ins w:id="6787" w:author="Gladiator Gladiator" w:date="2018-06-01T17:03:00Z"/>
        </w:trPr>
        <w:tc>
          <w:tcPr>
            <w:tcW w:w="1942" w:type="dxa"/>
            <w:tcBorders>
              <w:top w:val="single" w:sz="4" w:space="0" w:color="F4B084"/>
              <w:left w:val="single" w:sz="4" w:space="0" w:color="F4B084"/>
              <w:bottom w:val="single" w:sz="4" w:space="0" w:color="F4B084"/>
              <w:right w:val="nil"/>
            </w:tcBorders>
            <w:shd w:val="clear" w:color="auto" w:fill="auto"/>
            <w:noWrap/>
            <w:vAlign w:val="bottom"/>
            <w:hideMark/>
          </w:tcPr>
          <w:p w14:paraId="67F6FAEF" w14:textId="77777777" w:rsidR="005F50D0" w:rsidRPr="005F50D0" w:rsidRDefault="005F50D0" w:rsidP="005F50D0">
            <w:pPr>
              <w:spacing w:after="0" w:line="240" w:lineRule="auto"/>
              <w:rPr>
                <w:ins w:id="6788" w:author="Gladiator Gladiator" w:date="2018-06-01T17:03:00Z"/>
                <w:rFonts w:ascii="Calibri" w:eastAsia="Times New Roman" w:hAnsi="Calibri" w:cs="Calibri"/>
                <w:color w:val="000000"/>
              </w:rPr>
            </w:pPr>
            <w:ins w:id="6789" w:author="Gladiator Gladiator" w:date="2018-06-01T17:03:00Z">
              <w:r w:rsidRPr="005F50D0">
                <w:rPr>
                  <w:rFonts w:ascii="Calibri" w:eastAsia="Times New Roman" w:hAnsi="Calibri" w:cs="Calibri"/>
                  <w:color w:val="000000"/>
                </w:rPr>
                <w:t>User 6</w:t>
              </w:r>
            </w:ins>
          </w:p>
        </w:tc>
        <w:tc>
          <w:tcPr>
            <w:tcW w:w="1157" w:type="dxa"/>
            <w:tcBorders>
              <w:top w:val="single" w:sz="4" w:space="0" w:color="F4B084"/>
              <w:left w:val="nil"/>
              <w:bottom w:val="single" w:sz="4" w:space="0" w:color="F4B084"/>
              <w:right w:val="nil"/>
            </w:tcBorders>
            <w:shd w:val="clear" w:color="auto" w:fill="auto"/>
            <w:noWrap/>
            <w:vAlign w:val="bottom"/>
            <w:hideMark/>
          </w:tcPr>
          <w:p w14:paraId="09058A9B" w14:textId="77777777" w:rsidR="005F50D0" w:rsidRPr="005F50D0" w:rsidRDefault="005F50D0" w:rsidP="005F50D0">
            <w:pPr>
              <w:spacing w:after="0" w:line="240" w:lineRule="auto"/>
              <w:rPr>
                <w:ins w:id="6790" w:author="Gladiator Gladiator" w:date="2018-06-01T17:03:00Z"/>
                <w:rFonts w:ascii="Calibri" w:eastAsia="Times New Roman" w:hAnsi="Calibri" w:cs="Calibri"/>
                <w:color w:val="000000"/>
              </w:rPr>
            </w:pPr>
            <w:ins w:id="6791" w:author="Gladiator Gladiator" w:date="2018-06-01T17:03:00Z">
              <w:r w:rsidRPr="005F50D0">
                <w:rPr>
                  <w:rFonts w:ascii="Calibri" w:eastAsia="Times New Roman" w:hAnsi="Calibri" w:cs="Calibri"/>
                  <w:color w:val="000000"/>
                </w:rPr>
                <w:t>testing</w:t>
              </w:r>
            </w:ins>
          </w:p>
        </w:tc>
        <w:tc>
          <w:tcPr>
            <w:tcW w:w="1116" w:type="dxa"/>
            <w:tcBorders>
              <w:top w:val="single" w:sz="4" w:space="0" w:color="F4B084"/>
              <w:left w:val="nil"/>
              <w:bottom w:val="single" w:sz="4" w:space="0" w:color="F4B084"/>
              <w:right w:val="nil"/>
            </w:tcBorders>
            <w:shd w:val="clear" w:color="auto" w:fill="auto"/>
            <w:noWrap/>
            <w:vAlign w:val="bottom"/>
            <w:hideMark/>
          </w:tcPr>
          <w:p w14:paraId="34A2FF60" w14:textId="77777777" w:rsidR="005F50D0" w:rsidRPr="005F50D0" w:rsidRDefault="005F50D0" w:rsidP="005F50D0">
            <w:pPr>
              <w:spacing w:after="0" w:line="240" w:lineRule="auto"/>
              <w:jc w:val="right"/>
              <w:rPr>
                <w:ins w:id="6792" w:author="Gladiator Gladiator" w:date="2018-06-01T17:03:00Z"/>
                <w:rFonts w:ascii="Calibri" w:eastAsia="Times New Roman" w:hAnsi="Calibri" w:cs="Calibri"/>
                <w:color w:val="000000"/>
              </w:rPr>
            </w:pPr>
            <w:ins w:id="6793" w:author="Gladiator Gladiator" w:date="2018-06-01T17:03:00Z">
              <w:r w:rsidRPr="005F50D0">
                <w:rPr>
                  <w:rFonts w:ascii="Calibri" w:eastAsia="Times New Roman" w:hAnsi="Calibri" w:cs="Calibri"/>
                  <w:color w:val="000000"/>
                </w:rPr>
                <w:t>0.714</w:t>
              </w:r>
            </w:ins>
          </w:p>
        </w:tc>
        <w:tc>
          <w:tcPr>
            <w:tcW w:w="1076" w:type="dxa"/>
            <w:tcBorders>
              <w:top w:val="single" w:sz="4" w:space="0" w:color="F4B084"/>
              <w:left w:val="nil"/>
              <w:bottom w:val="single" w:sz="4" w:space="0" w:color="F4B084"/>
              <w:right w:val="nil"/>
            </w:tcBorders>
            <w:shd w:val="clear" w:color="auto" w:fill="auto"/>
            <w:noWrap/>
            <w:vAlign w:val="bottom"/>
            <w:hideMark/>
          </w:tcPr>
          <w:p w14:paraId="6C2BE003" w14:textId="77777777" w:rsidR="005F50D0" w:rsidRPr="005F50D0" w:rsidRDefault="005F50D0" w:rsidP="005F50D0">
            <w:pPr>
              <w:spacing w:after="0" w:line="240" w:lineRule="auto"/>
              <w:jc w:val="right"/>
              <w:rPr>
                <w:ins w:id="6794" w:author="Gladiator Gladiator" w:date="2018-06-01T17:03:00Z"/>
                <w:rFonts w:ascii="Calibri" w:eastAsia="Times New Roman" w:hAnsi="Calibri" w:cs="Calibri"/>
                <w:color w:val="000000"/>
              </w:rPr>
            </w:pPr>
            <w:ins w:id="6795" w:author="Gladiator Gladiator" w:date="2018-06-01T17:03:00Z">
              <w:r w:rsidRPr="005F50D0">
                <w:rPr>
                  <w:rFonts w:ascii="Calibri" w:eastAsia="Times New Roman" w:hAnsi="Calibri" w:cs="Calibri"/>
                  <w:color w:val="000000"/>
                </w:rPr>
                <w:t>0.700</w:t>
              </w:r>
            </w:ins>
          </w:p>
        </w:tc>
        <w:tc>
          <w:tcPr>
            <w:tcW w:w="1097" w:type="dxa"/>
            <w:tcBorders>
              <w:top w:val="single" w:sz="4" w:space="0" w:color="F4B084"/>
              <w:left w:val="nil"/>
              <w:bottom w:val="single" w:sz="4" w:space="0" w:color="F4B084"/>
              <w:right w:val="nil"/>
            </w:tcBorders>
            <w:shd w:val="clear" w:color="auto" w:fill="auto"/>
            <w:noWrap/>
            <w:vAlign w:val="bottom"/>
            <w:hideMark/>
          </w:tcPr>
          <w:p w14:paraId="6A3DC0A2" w14:textId="77777777" w:rsidR="005F50D0" w:rsidRPr="005F50D0" w:rsidRDefault="005F50D0" w:rsidP="005F50D0">
            <w:pPr>
              <w:spacing w:after="0" w:line="240" w:lineRule="auto"/>
              <w:jc w:val="right"/>
              <w:rPr>
                <w:ins w:id="6796" w:author="Gladiator Gladiator" w:date="2018-06-01T17:03:00Z"/>
                <w:rFonts w:ascii="Calibri" w:eastAsia="Times New Roman" w:hAnsi="Calibri" w:cs="Calibri"/>
                <w:color w:val="000000"/>
              </w:rPr>
            </w:pPr>
            <w:ins w:id="6797" w:author="Gladiator Gladiator" w:date="2018-06-01T17:03:00Z">
              <w:r w:rsidRPr="005F50D0">
                <w:rPr>
                  <w:rFonts w:ascii="Calibri" w:eastAsia="Times New Roman" w:hAnsi="Calibri" w:cs="Calibri"/>
                  <w:color w:val="000000"/>
                </w:rPr>
                <w:t>0.869</w:t>
              </w:r>
            </w:ins>
          </w:p>
        </w:tc>
        <w:tc>
          <w:tcPr>
            <w:tcW w:w="1097" w:type="dxa"/>
            <w:tcBorders>
              <w:top w:val="single" w:sz="4" w:space="0" w:color="F4B084"/>
              <w:left w:val="nil"/>
              <w:bottom w:val="single" w:sz="4" w:space="0" w:color="F4B084"/>
              <w:right w:val="nil"/>
            </w:tcBorders>
            <w:shd w:val="clear" w:color="auto" w:fill="auto"/>
            <w:noWrap/>
            <w:vAlign w:val="bottom"/>
            <w:hideMark/>
          </w:tcPr>
          <w:p w14:paraId="5E13F645" w14:textId="77777777" w:rsidR="005F50D0" w:rsidRPr="005F50D0" w:rsidRDefault="005F50D0" w:rsidP="005F50D0">
            <w:pPr>
              <w:spacing w:after="0" w:line="240" w:lineRule="auto"/>
              <w:jc w:val="right"/>
              <w:rPr>
                <w:ins w:id="6798" w:author="Gladiator Gladiator" w:date="2018-06-01T17:03:00Z"/>
                <w:rFonts w:ascii="Calibri" w:eastAsia="Times New Roman" w:hAnsi="Calibri" w:cs="Calibri"/>
                <w:color w:val="000000"/>
              </w:rPr>
            </w:pPr>
            <w:ins w:id="6799" w:author="Gladiator Gladiator" w:date="2018-06-01T17:03:00Z">
              <w:r w:rsidRPr="005F50D0">
                <w:rPr>
                  <w:rFonts w:ascii="Calibri" w:eastAsia="Times New Roman" w:hAnsi="Calibri" w:cs="Calibri"/>
                  <w:color w:val="000000"/>
                </w:rPr>
                <w:t>0.773</w:t>
              </w:r>
            </w:ins>
          </w:p>
        </w:tc>
        <w:tc>
          <w:tcPr>
            <w:tcW w:w="1116" w:type="dxa"/>
            <w:tcBorders>
              <w:top w:val="single" w:sz="4" w:space="0" w:color="F4B084"/>
              <w:left w:val="nil"/>
              <w:bottom w:val="single" w:sz="4" w:space="0" w:color="F4B084"/>
              <w:right w:val="nil"/>
            </w:tcBorders>
            <w:shd w:val="clear" w:color="auto" w:fill="auto"/>
            <w:noWrap/>
            <w:vAlign w:val="bottom"/>
            <w:hideMark/>
          </w:tcPr>
          <w:p w14:paraId="3EDB92BA" w14:textId="77777777" w:rsidR="005F50D0" w:rsidRPr="005F50D0" w:rsidRDefault="005F50D0" w:rsidP="005F50D0">
            <w:pPr>
              <w:spacing w:after="0" w:line="240" w:lineRule="auto"/>
              <w:jc w:val="right"/>
              <w:rPr>
                <w:ins w:id="6800" w:author="Gladiator Gladiator" w:date="2018-06-01T17:03:00Z"/>
                <w:rFonts w:ascii="Calibri" w:eastAsia="Times New Roman" w:hAnsi="Calibri" w:cs="Calibri"/>
                <w:color w:val="000000"/>
              </w:rPr>
            </w:pPr>
            <w:ins w:id="6801" w:author="Gladiator Gladiator" w:date="2018-06-01T17:03:00Z">
              <w:r w:rsidRPr="005F50D0">
                <w:rPr>
                  <w:rFonts w:ascii="Calibri" w:eastAsia="Times New Roman" w:hAnsi="Calibri" w:cs="Calibri"/>
                  <w:color w:val="000000"/>
                </w:rPr>
                <w:t>0.836</w:t>
              </w:r>
            </w:ins>
          </w:p>
        </w:tc>
        <w:tc>
          <w:tcPr>
            <w:tcW w:w="983" w:type="dxa"/>
            <w:tcBorders>
              <w:top w:val="single" w:sz="4" w:space="0" w:color="F4B084"/>
              <w:left w:val="nil"/>
              <w:bottom w:val="single" w:sz="4" w:space="0" w:color="F4B084"/>
              <w:right w:val="single" w:sz="4" w:space="0" w:color="F4B084"/>
            </w:tcBorders>
            <w:shd w:val="clear" w:color="auto" w:fill="auto"/>
            <w:noWrap/>
            <w:vAlign w:val="bottom"/>
            <w:hideMark/>
          </w:tcPr>
          <w:p w14:paraId="0898C55C" w14:textId="77777777" w:rsidR="005F50D0" w:rsidRPr="005F50D0" w:rsidRDefault="005F50D0" w:rsidP="005F50D0">
            <w:pPr>
              <w:spacing w:after="0" w:line="240" w:lineRule="auto"/>
              <w:jc w:val="right"/>
              <w:rPr>
                <w:ins w:id="6802" w:author="Gladiator Gladiator" w:date="2018-06-01T17:03:00Z"/>
                <w:rFonts w:ascii="Calibri" w:eastAsia="Times New Roman" w:hAnsi="Calibri" w:cs="Calibri"/>
                <w:color w:val="000000"/>
              </w:rPr>
            </w:pPr>
            <w:ins w:id="6803" w:author="Gladiator Gladiator" w:date="2018-06-01T17:03:00Z">
              <w:r w:rsidRPr="005F50D0">
                <w:rPr>
                  <w:rFonts w:ascii="Calibri" w:eastAsia="Times New Roman" w:hAnsi="Calibri" w:cs="Calibri"/>
                  <w:color w:val="000000"/>
                </w:rPr>
                <w:t>0.778</w:t>
              </w:r>
            </w:ins>
          </w:p>
        </w:tc>
      </w:tr>
      <w:tr w:rsidR="005F50D0" w:rsidRPr="005F50D0" w14:paraId="7557260F" w14:textId="77777777" w:rsidTr="005F50D0">
        <w:trPr>
          <w:trHeight w:val="286"/>
          <w:ins w:id="6804" w:author="Gladiator Gladiator" w:date="2018-06-01T17:03:00Z"/>
          <w:trPrChange w:id="6805"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FCE4D6" w:fill="FCE4D6"/>
            <w:noWrap/>
            <w:vAlign w:val="bottom"/>
            <w:hideMark/>
            <w:tcPrChange w:id="6806" w:author="Gladiator Gladiator" w:date="2018-06-01T17:03: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69884078" w14:textId="77777777" w:rsidR="005F50D0" w:rsidRPr="005F50D0" w:rsidRDefault="005F50D0" w:rsidP="005F50D0">
            <w:pPr>
              <w:spacing w:after="0" w:line="240" w:lineRule="auto"/>
              <w:rPr>
                <w:ins w:id="6807" w:author="Gladiator Gladiator" w:date="2018-06-01T17:03:00Z"/>
                <w:rFonts w:ascii="Calibri" w:eastAsia="Times New Roman" w:hAnsi="Calibri" w:cs="Calibri"/>
                <w:color w:val="000000"/>
              </w:rPr>
            </w:pPr>
            <w:ins w:id="6808" w:author="Gladiator Gladiator" w:date="2018-06-01T17:03:00Z">
              <w:r w:rsidRPr="005F50D0">
                <w:rPr>
                  <w:rFonts w:ascii="Calibri" w:eastAsia="Times New Roman" w:hAnsi="Calibri" w:cs="Calibri"/>
                  <w:color w:val="000000"/>
                </w:rPr>
                <w:t>User 7</w:t>
              </w:r>
            </w:ins>
          </w:p>
        </w:tc>
        <w:tc>
          <w:tcPr>
            <w:tcW w:w="1157" w:type="dxa"/>
            <w:tcBorders>
              <w:top w:val="single" w:sz="4" w:space="0" w:color="F4B084"/>
              <w:left w:val="nil"/>
              <w:bottom w:val="single" w:sz="4" w:space="0" w:color="F4B084"/>
              <w:right w:val="nil"/>
            </w:tcBorders>
            <w:shd w:val="clear" w:color="FCE4D6" w:fill="FCE4D6"/>
            <w:noWrap/>
            <w:vAlign w:val="bottom"/>
            <w:hideMark/>
            <w:tcPrChange w:id="6809" w:author="Gladiator Gladiator" w:date="2018-06-01T17:03: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2B1E39ED" w14:textId="77777777" w:rsidR="005F50D0" w:rsidRPr="005F50D0" w:rsidRDefault="005F50D0" w:rsidP="005F50D0">
            <w:pPr>
              <w:spacing w:after="0" w:line="240" w:lineRule="auto"/>
              <w:rPr>
                <w:ins w:id="6810" w:author="Gladiator Gladiator" w:date="2018-06-01T17:03:00Z"/>
                <w:rFonts w:ascii="Calibri" w:eastAsia="Times New Roman" w:hAnsi="Calibri" w:cs="Calibri"/>
                <w:color w:val="000000"/>
              </w:rPr>
            </w:pPr>
            <w:ins w:id="6811" w:author="Gladiator Gladiator" w:date="2018-06-01T17:03:00Z">
              <w:r w:rsidRPr="005F50D0">
                <w:rPr>
                  <w:rFonts w:ascii="Calibri" w:eastAsia="Times New Roman" w:hAnsi="Calibri" w:cs="Calibri"/>
                  <w:color w:val="000000"/>
                </w:rPr>
                <w:t>relaxing</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812"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41A0F604" w14:textId="77777777" w:rsidR="005F50D0" w:rsidRPr="005F50D0" w:rsidRDefault="005F50D0" w:rsidP="005F50D0">
            <w:pPr>
              <w:spacing w:after="0" w:line="240" w:lineRule="auto"/>
              <w:jc w:val="right"/>
              <w:rPr>
                <w:ins w:id="6813" w:author="Gladiator Gladiator" w:date="2018-06-01T17:03:00Z"/>
                <w:rFonts w:ascii="Calibri" w:eastAsia="Times New Roman" w:hAnsi="Calibri" w:cs="Calibri"/>
                <w:color w:val="000000"/>
              </w:rPr>
            </w:pPr>
            <w:ins w:id="6814" w:author="Gladiator Gladiator" w:date="2018-06-01T17:03:00Z">
              <w:r w:rsidRPr="005F50D0">
                <w:rPr>
                  <w:rFonts w:ascii="Calibri" w:eastAsia="Times New Roman" w:hAnsi="Calibri" w:cs="Calibri"/>
                  <w:color w:val="000000"/>
                </w:rPr>
                <w:t>0.770</w:t>
              </w:r>
            </w:ins>
          </w:p>
        </w:tc>
        <w:tc>
          <w:tcPr>
            <w:tcW w:w="1076" w:type="dxa"/>
            <w:tcBorders>
              <w:top w:val="single" w:sz="4" w:space="0" w:color="F4B084"/>
              <w:left w:val="nil"/>
              <w:bottom w:val="single" w:sz="4" w:space="0" w:color="F4B084"/>
              <w:right w:val="nil"/>
            </w:tcBorders>
            <w:shd w:val="clear" w:color="FCE4D6" w:fill="FCE4D6"/>
            <w:noWrap/>
            <w:vAlign w:val="bottom"/>
            <w:hideMark/>
            <w:tcPrChange w:id="6815" w:author="Gladiator Gladiator" w:date="2018-06-01T17:03: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570AC4C7" w14:textId="77777777" w:rsidR="005F50D0" w:rsidRPr="005F50D0" w:rsidRDefault="005F50D0" w:rsidP="005F50D0">
            <w:pPr>
              <w:spacing w:after="0" w:line="240" w:lineRule="auto"/>
              <w:jc w:val="right"/>
              <w:rPr>
                <w:ins w:id="6816" w:author="Gladiator Gladiator" w:date="2018-06-01T17:03:00Z"/>
                <w:rFonts w:ascii="Calibri" w:eastAsia="Times New Roman" w:hAnsi="Calibri" w:cs="Calibri"/>
                <w:color w:val="000000"/>
              </w:rPr>
            </w:pPr>
            <w:ins w:id="6817" w:author="Gladiator Gladiator" w:date="2018-06-01T17:03:00Z">
              <w:r w:rsidRPr="005F50D0">
                <w:rPr>
                  <w:rFonts w:ascii="Calibri" w:eastAsia="Times New Roman" w:hAnsi="Calibri" w:cs="Calibri"/>
                  <w:color w:val="000000"/>
                </w:rPr>
                <w:t>0.668</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818"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532BF184" w14:textId="77777777" w:rsidR="005F50D0" w:rsidRPr="005F50D0" w:rsidRDefault="005F50D0" w:rsidP="005F50D0">
            <w:pPr>
              <w:spacing w:after="0" w:line="240" w:lineRule="auto"/>
              <w:jc w:val="right"/>
              <w:rPr>
                <w:ins w:id="6819" w:author="Gladiator Gladiator" w:date="2018-06-01T17:03:00Z"/>
                <w:rFonts w:ascii="Calibri" w:eastAsia="Times New Roman" w:hAnsi="Calibri" w:cs="Calibri"/>
                <w:color w:val="000000"/>
              </w:rPr>
            </w:pPr>
            <w:ins w:id="6820" w:author="Gladiator Gladiator" w:date="2018-06-01T17:03:00Z">
              <w:r w:rsidRPr="005F50D0">
                <w:rPr>
                  <w:rFonts w:ascii="Calibri" w:eastAsia="Times New Roman" w:hAnsi="Calibri" w:cs="Calibri"/>
                  <w:color w:val="000000"/>
                </w:rPr>
                <w:t>0.637</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821"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57DD2C05" w14:textId="77777777" w:rsidR="005F50D0" w:rsidRPr="005F50D0" w:rsidRDefault="005F50D0" w:rsidP="005F50D0">
            <w:pPr>
              <w:spacing w:after="0" w:line="240" w:lineRule="auto"/>
              <w:jc w:val="right"/>
              <w:rPr>
                <w:ins w:id="6822" w:author="Gladiator Gladiator" w:date="2018-06-01T17:03:00Z"/>
                <w:rFonts w:ascii="Calibri" w:eastAsia="Times New Roman" w:hAnsi="Calibri" w:cs="Calibri"/>
                <w:color w:val="000000"/>
              </w:rPr>
            </w:pPr>
            <w:ins w:id="6823" w:author="Gladiator Gladiator" w:date="2018-06-01T17:03:00Z">
              <w:r w:rsidRPr="005F50D0">
                <w:rPr>
                  <w:rFonts w:ascii="Calibri" w:eastAsia="Times New Roman" w:hAnsi="Calibri" w:cs="Calibri"/>
                  <w:color w:val="000000"/>
                </w:rPr>
                <w:t>0.645</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824"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5AEE9834" w14:textId="77777777" w:rsidR="005F50D0" w:rsidRPr="005F50D0" w:rsidRDefault="005F50D0" w:rsidP="005F50D0">
            <w:pPr>
              <w:spacing w:after="0" w:line="240" w:lineRule="auto"/>
              <w:jc w:val="right"/>
              <w:rPr>
                <w:ins w:id="6825" w:author="Gladiator Gladiator" w:date="2018-06-01T17:03:00Z"/>
                <w:rFonts w:ascii="Calibri" w:eastAsia="Times New Roman" w:hAnsi="Calibri" w:cs="Calibri"/>
                <w:color w:val="000000"/>
              </w:rPr>
            </w:pPr>
            <w:ins w:id="6826" w:author="Gladiator Gladiator" w:date="2018-06-01T17:03:00Z">
              <w:r w:rsidRPr="005F50D0">
                <w:rPr>
                  <w:rFonts w:ascii="Calibri" w:eastAsia="Times New Roman" w:hAnsi="Calibri" w:cs="Calibri"/>
                  <w:color w:val="000000"/>
                </w:rPr>
                <w:t>0.666</w:t>
              </w:r>
            </w:ins>
          </w:p>
        </w:tc>
        <w:tc>
          <w:tcPr>
            <w:tcW w:w="983" w:type="dxa"/>
            <w:tcBorders>
              <w:top w:val="single" w:sz="4" w:space="0" w:color="F4B084"/>
              <w:left w:val="nil"/>
              <w:bottom w:val="single" w:sz="4" w:space="0" w:color="F4B084"/>
              <w:right w:val="single" w:sz="4" w:space="0" w:color="F4B084"/>
            </w:tcBorders>
            <w:shd w:val="clear" w:color="FCE4D6" w:fill="FCE4D6"/>
            <w:noWrap/>
            <w:vAlign w:val="bottom"/>
            <w:hideMark/>
            <w:tcPrChange w:id="6827"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0E51DB4F" w14:textId="77777777" w:rsidR="005F50D0" w:rsidRPr="005F50D0" w:rsidRDefault="005F50D0" w:rsidP="005F50D0">
            <w:pPr>
              <w:spacing w:after="0" w:line="240" w:lineRule="auto"/>
              <w:jc w:val="right"/>
              <w:rPr>
                <w:ins w:id="6828" w:author="Gladiator Gladiator" w:date="2018-06-01T17:03:00Z"/>
                <w:rFonts w:ascii="Calibri" w:eastAsia="Times New Roman" w:hAnsi="Calibri" w:cs="Calibri"/>
                <w:color w:val="000000"/>
              </w:rPr>
            </w:pPr>
            <w:ins w:id="6829" w:author="Gladiator Gladiator" w:date="2018-06-01T17:03:00Z">
              <w:r w:rsidRPr="005F50D0">
                <w:rPr>
                  <w:rFonts w:ascii="Calibri" w:eastAsia="Times New Roman" w:hAnsi="Calibri" w:cs="Calibri"/>
                  <w:color w:val="000000"/>
                </w:rPr>
                <w:t>0.677</w:t>
              </w:r>
            </w:ins>
          </w:p>
        </w:tc>
      </w:tr>
      <w:tr w:rsidR="005F50D0" w:rsidRPr="005F50D0" w14:paraId="5A141344" w14:textId="77777777" w:rsidTr="005F50D0">
        <w:trPr>
          <w:trHeight w:val="286"/>
          <w:ins w:id="6830" w:author="Gladiator Gladiator" w:date="2018-06-01T17:03:00Z"/>
        </w:trPr>
        <w:tc>
          <w:tcPr>
            <w:tcW w:w="1942" w:type="dxa"/>
            <w:tcBorders>
              <w:top w:val="single" w:sz="4" w:space="0" w:color="F4B084"/>
              <w:left w:val="single" w:sz="4" w:space="0" w:color="F4B084"/>
              <w:bottom w:val="single" w:sz="4" w:space="0" w:color="F4B084"/>
              <w:right w:val="nil"/>
            </w:tcBorders>
            <w:shd w:val="clear" w:color="auto" w:fill="auto"/>
            <w:noWrap/>
            <w:vAlign w:val="bottom"/>
            <w:hideMark/>
          </w:tcPr>
          <w:p w14:paraId="2B5C0EC7" w14:textId="77777777" w:rsidR="005F50D0" w:rsidRPr="005F50D0" w:rsidRDefault="005F50D0" w:rsidP="005F50D0">
            <w:pPr>
              <w:spacing w:after="0" w:line="240" w:lineRule="auto"/>
              <w:rPr>
                <w:ins w:id="6831" w:author="Gladiator Gladiator" w:date="2018-06-01T17:03:00Z"/>
                <w:rFonts w:ascii="Calibri" w:eastAsia="Times New Roman" w:hAnsi="Calibri" w:cs="Calibri"/>
                <w:color w:val="000000"/>
              </w:rPr>
            </w:pPr>
            <w:ins w:id="6832" w:author="Gladiator Gladiator" w:date="2018-06-01T17:03:00Z">
              <w:r w:rsidRPr="005F50D0">
                <w:rPr>
                  <w:rFonts w:ascii="Calibri" w:eastAsia="Times New Roman" w:hAnsi="Calibri" w:cs="Calibri"/>
                  <w:color w:val="000000"/>
                </w:rPr>
                <w:t>User 7</w:t>
              </w:r>
            </w:ins>
          </w:p>
        </w:tc>
        <w:tc>
          <w:tcPr>
            <w:tcW w:w="1157" w:type="dxa"/>
            <w:tcBorders>
              <w:top w:val="single" w:sz="4" w:space="0" w:color="F4B084"/>
              <w:left w:val="nil"/>
              <w:bottom w:val="single" w:sz="4" w:space="0" w:color="F4B084"/>
              <w:right w:val="nil"/>
            </w:tcBorders>
            <w:shd w:val="clear" w:color="auto" w:fill="auto"/>
            <w:noWrap/>
            <w:vAlign w:val="bottom"/>
            <w:hideMark/>
          </w:tcPr>
          <w:p w14:paraId="05AFAF8E" w14:textId="77777777" w:rsidR="005F50D0" w:rsidRPr="005F50D0" w:rsidRDefault="005F50D0" w:rsidP="005F50D0">
            <w:pPr>
              <w:spacing w:after="0" w:line="240" w:lineRule="auto"/>
              <w:rPr>
                <w:ins w:id="6833" w:author="Gladiator Gladiator" w:date="2018-06-01T17:03:00Z"/>
                <w:rFonts w:ascii="Calibri" w:eastAsia="Times New Roman" w:hAnsi="Calibri" w:cs="Calibri"/>
                <w:color w:val="000000"/>
              </w:rPr>
            </w:pPr>
            <w:ins w:id="6834" w:author="Gladiator Gladiator" w:date="2018-06-01T17:03:00Z">
              <w:r w:rsidRPr="005F50D0">
                <w:rPr>
                  <w:rFonts w:ascii="Calibri" w:eastAsia="Times New Roman" w:hAnsi="Calibri" w:cs="Calibri"/>
                  <w:color w:val="000000"/>
                </w:rPr>
                <w:t>testing</w:t>
              </w:r>
            </w:ins>
          </w:p>
        </w:tc>
        <w:tc>
          <w:tcPr>
            <w:tcW w:w="1116" w:type="dxa"/>
            <w:tcBorders>
              <w:top w:val="single" w:sz="4" w:space="0" w:color="F4B084"/>
              <w:left w:val="nil"/>
              <w:bottom w:val="single" w:sz="4" w:space="0" w:color="F4B084"/>
              <w:right w:val="nil"/>
            </w:tcBorders>
            <w:shd w:val="clear" w:color="auto" w:fill="auto"/>
            <w:noWrap/>
            <w:vAlign w:val="bottom"/>
            <w:hideMark/>
          </w:tcPr>
          <w:p w14:paraId="3FEE8419" w14:textId="77777777" w:rsidR="005F50D0" w:rsidRPr="005F50D0" w:rsidRDefault="005F50D0" w:rsidP="005F50D0">
            <w:pPr>
              <w:spacing w:after="0" w:line="240" w:lineRule="auto"/>
              <w:jc w:val="right"/>
              <w:rPr>
                <w:ins w:id="6835" w:author="Gladiator Gladiator" w:date="2018-06-01T17:03:00Z"/>
                <w:rFonts w:ascii="Calibri" w:eastAsia="Times New Roman" w:hAnsi="Calibri" w:cs="Calibri"/>
                <w:color w:val="000000"/>
              </w:rPr>
            </w:pPr>
            <w:ins w:id="6836" w:author="Gladiator Gladiator" w:date="2018-06-01T17:03:00Z">
              <w:r w:rsidRPr="005F50D0">
                <w:rPr>
                  <w:rFonts w:ascii="Calibri" w:eastAsia="Times New Roman" w:hAnsi="Calibri" w:cs="Calibri"/>
                  <w:color w:val="000000"/>
                </w:rPr>
                <w:t>0.441</w:t>
              </w:r>
            </w:ins>
          </w:p>
        </w:tc>
        <w:tc>
          <w:tcPr>
            <w:tcW w:w="1076" w:type="dxa"/>
            <w:tcBorders>
              <w:top w:val="single" w:sz="4" w:space="0" w:color="F4B084"/>
              <w:left w:val="nil"/>
              <w:bottom w:val="single" w:sz="4" w:space="0" w:color="F4B084"/>
              <w:right w:val="nil"/>
            </w:tcBorders>
            <w:shd w:val="clear" w:color="auto" w:fill="auto"/>
            <w:noWrap/>
            <w:vAlign w:val="bottom"/>
            <w:hideMark/>
          </w:tcPr>
          <w:p w14:paraId="3C4E7EAF" w14:textId="77777777" w:rsidR="005F50D0" w:rsidRPr="005F50D0" w:rsidRDefault="005F50D0" w:rsidP="005F50D0">
            <w:pPr>
              <w:spacing w:after="0" w:line="240" w:lineRule="auto"/>
              <w:jc w:val="right"/>
              <w:rPr>
                <w:ins w:id="6837" w:author="Gladiator Gladiator" w:date="2018-06-01T17:03:00Z"/>
                <w:rFonts w:ascii="Calibri" w:eastAsia="Times New Roman" w:hAnsi="Calibri" w:cs="Calibri"/>
                <w:color w:val="000000"/>
              </w:rPr>
            </w:pPr>
            <w:ins w:id="6838" w:author="Gladiator Gladiator" w:date="2018-06-01T17:03:00Z">
              <w:r w:rsidRPr="005F50D0">
                <w:rPr>
                  <w:rFonts w:ascii="Calibri" w:eastAsia="Times New Roman" w:hAnsi="Calibri" w:cs="Calibri"/>
                  <w:color w:val="000000"/>
                </w:rPr>
                <w:t>0.621</w:t>
              </w:r>
            </w:ins>
          </w:p>
        </w:tc>
        <w:tc>
          <w:tcPr>
            <w:tcW w:w="1097" w:type="dxa"/>
            <w:tcBorders>
              <w:top w:val="single" w:sz="4" w:space="0" w:color="F4B084"/>
              <w:left w:val="nil"/>
              <w:bottom w:val="single" w:sz="4" w:space="0" w:color="F4B084"/>
              <w:right w:val="nil"/>
            </w:tcBorders>
            <w:shd w:val="clear" w:color="auto" w:fill="auto"/>
            <w:noWrap/>
            <w:vAlign w:val="bottom"/>
            <w:hideMark/>
          </w:tcPr>
          <w:p w14:paraId="2A5EE3FB" w14:textId="77777777" w:rsidR="005F50D0" w:rsidRPr="005F50D0" w:rsidRDefault="005F50D0" w:rsidP="005F50D0">
            <w:pPr>
              <w:spacing w:after="0" w:line="240" w:lineRule="auto"/>
              <w:jc w:val="right"/>
              <w:rPr>
                <w:ins w:id="6839" w:author="Gladiator Gladiator" w:date="2018-06-01T17:03:00Z"/>
                <w:rFonts w:ascii="Calibri" w:eastAsia="Times New Roman" w:hAnsi="Calibri" w:cs="Calibri"/>
                <w:color w:val="000000"/>
              </w:rPr>
            </w:pPr>
            <w:ins w:id="6840" w:author="Gladiator Gladiator" w:date="2018-06-01T17:03:00Z">
              <w:r w:rsidRPr="005F50D0">
                <w:rPr>
                  <w:rFonts w:ascii="Calibri" w:eastAsia="Times New Roman" w:hAnsi="Calibri" w:cs="Calibri"/>
                  <w:color w:val="000000"/>
                </w:rPr>
                <w:t>0.589</w:t>
              </w:r>
            </w:ins>
          </w:p>
        </w:tc>
        <w:tc>
          <w:tcPr>
            <w:tcW w:w="1097" w:type="dxa"/>
            <w:tcBorders>
              <w:top w:val="single" w:sz="4" w:space="0" w:color="F4B084"/>
              <w:left w:val="nil"/>
              <w:bottom w:val="single" w:sz="4" w:space="0" w:color="F4B084"/>
              <w:right w:val="nil"/>
            </w:tcBorders>
            <w:shd w:val="clear" w:color="auto" w:fill="auto"/>
            <w:noWrap/>
            <w:vAlign w:val="bottom"/>
            <w:hideMark/>
          </w:tcPr>
          <w:p w14:paraId="155CD6F3" w14:textId="77777777" w:rsidR="005F50D0" w:rsidRPr="005F50D0" w:rsidRDefault="005F50D0" w:rsidP="005F50D0">
            <w:pPr>
              <w:spacing w:after="0" w:line="240" w:lineRule="auto"/>
              <w:jc w:val="right"/>
              <w:rPr>
                <w:ins w:id="6841" w:author="Gladiator Gladiator" w:date="2018-06-01T17:03:00Z"/>
                <w:rFonts w:ascii="Calibri" w:eastAsia="Times New Roman" w:hAnsi="Calibri" w:cs="Calibri"/>
                <w:color w:val="000000"/>
              </w:rPr>
            </w:pPr>
            <w:ins w:id="6842" w:author="Gladiator Gladiator" w:date="2018-06-01T17:03:00Z">
              <w:r w:rsidRPr="005F50D0">
                <w:rPr>
                  <w:rFonts w:ascii="Calibri" w:eastAsia="Times New Roman" w:hAnsi="Calibri" w:cs="Calibri"/>
                  <w:color w:val="000000"/>
                </w:rPr>
                <w:t>0.313</w:t>
              </w:r>
            </w:ins>
          </w:p>
        </w:tc>
        <w:tc>
          <w:tcPr>
            <w:tcW w:w="1116" w:type="dxa"/>
            <w:tcBorders>
              <w:top w:val="single" w:sz="4" w:space="0" w:color="F4B084"/>
              <w:left w:val="nil"/>
              <w:bottom w:val="single" w:sz="4" w:space="0" w:color="F4B084"/>
              <w:right w:val="nil"/>
            </w:tcBorders>
            <w:shd w:val="clear" w:color="auto" w:fill="auto"/>
            <w:noWrap/>
            <w:vAlign w:val="bottom"/>
            <w:hideMark/>
          </w:tcPr>
          <w:p w14:paraId="25AED5B0" w14:textId="77777777" w:rsidR="005F50D0" w:rsidRPr="005F50D0" w:rsidRDefault="005F50D0" w:rsidP="005F50D0">
            <w:pPr>
              <w:spacing w:after="0" w:line="240" w:lineRule="auto"/>
              <w:jc w:val="right"/>
              <w:rPr>
                <w:ins w:id="6843" w:author="Gladiator Gladiator" w:date="2018-06-01T17:03:00Z"/>
                <w:rFonts w:ascii="Calibri" w:eastAsia="Times New Roman" w:hAnsi="Calibri" w:cs="Calibri"/>
                <w:color w:val="000000"/>
              </w:rPr>
            </w:pPr>
            <w:ins w:id="6844" w:author="Gladiator Gladiator" w:date="2018-06-01T17:03:00Z">
              <w:r w:rsidRPr="005F50D0">
                <w:rPr>
                  <w:rFonts w:ascii="Calibri" w:eastAsia="Times New Roman" w:hAnsi="Calibri" w:cs="Calibri"/>
                  <w:color w:val="000000"/>
                </w:rPr>
                <w:t>0.259</w:t>
              </w:r>
            </w:ins>
          </w:p>
        </w:tc>
        <w:tc>
          <w:tcPr>
            <w:tcW w:w="983" w:type="dxa"/>
            <w:tcBorders>
              <w:top w:val="single" w:sz="4" w:space="0" w:color="F4B084"/>
              <w:left w:val="nil"/>
              <w:bottom w:val="single" w:sz="4" w:space="0" w:color="F4B084"/>
              <w:right w:val="single" w:sz="4" w:space="0" w:color="F4B084"/>
            </w:tcBorders>
            <w:shd w:val="clear" w:color="auto" w:fill="auto"/>
            <w:noWrap/>
            <w:vAlign w:val="bottom"/>
            <w:hideMark/>
          </w:tcPr>
          <w:p w14:paraId="3F487743" w14:textId="77777777" w:rsidR="005F50D0" w:rsidRPr="005F50D0" w:rsidRDefault="005F50D0" w:rsidP="005F50D0">
            <w:pPr>
              <w:spacing w:after="0" w:line="240" w:lineRule="auto"/>
              <w:jc w:val="right"/>
              <w:rPr>
                <w:ins w:id="6845" w:author="Gladiator Gladiator" w:date="2018-06-01T17:03:00Z"/>
                <w:rFonts w:ascii="Calibri" w:eastAsia="Times New Roman" w:hAnsi="Calibri" w:cs="Calibri"/>
                <w:color w:val="000000"/>
              </w:rPr>
            </w:pPr>
            <w:ins w:id="6846" w:author="Gladiator Gladiator" w:date="2018-06-01T17:03:00Z">
              <w:r w:rsidRPr="005F50D0">
                <w:rPr>
                  <w:rFonts w:ascii="Calibri" w:eastAsia="Times New Roman" w:hAnsi="Calibri" w:cs="Calibri"/>
                  <w:color w:val="000000"/>
                </w:rPr>
                <w:t>0.445</w:t>
              </w:r>
            </w:ins>
          </w:p>
        </w:tc>
      </w:tr>
      <w:tr w:rsidR="005F50D0" w:rsidRPr="005F50D0" w14:paraId="3FFD98A4" w14:textId="77777777" w:rsidTr="005F50D0">
        <w:trPr>
          <w:trHeight w:val="286"/>
          <w:ins w:id="6847" w:author="Gladiator Gladiator" w:date="2018-06-01T17:03:00Z"/>
          <w:trPrChange w:id="6848"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FCE4D6" w:fill="FCE4D6"/>
            <w:noWrap/>
            <w:vAlign w:val="bottom"/>
            <w:hideMark/>
            <w:tcPrChange w:id="6849" w:author="Gladiator Gladiator" w:date="2018-06-01T17:03: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4F33EDF2" w14:textId="77777777" w:rsidR="005F50D0" w:rsidRPr="005F50D0" w:rsidRDefault="005F50D0" w:rsidP="005F50D0">
            <w:pPr>
              <w:spacing w:after="0" w:line="240" w:lineRule="auto"/>
              <w:rPr>
                <w:ins w:id="6850" w:author="Gladiator Gladiator" w:date="2018-06-01T17:03:00Z"/>
                <w:rFonts w:ascii="Calibri" w:eastAsia="Times New Roman" w:hAnsi="Calibri" w:cs="Calibri"/>
                <w:color w:val="000000"/>
              </w:rPr>
            </w:pPr>
            <w:ins w:id="6851" w:author="Gladiator Gladiator" w:date="2018-06-01T17:03:00Z">
              <w:r w:rsidRPr="005F50D0">
                <w:rPr>
                  <w:rFonts w:ascii="Calibri" w:eastAsia="Times New Roman" w:hAnsi="Calibri" w:cs="Calibri"/>
                  <w:color w:val="000000"/>
                </w:rPr>
                <w:t>User 8</w:t>
              </w:r>
            </w:ins>
          </w:p>
        </w:tc>
        <w:tc>
          <w:tcPr>
            <w:tcW w:w="1157" w:type="dxa"/>
            <w:tcBorders>
              <w:top w:val="single" w:sz="4" w:space="0" w:color="F4B084"/>
              <w:left w:val="nil"/>
              <w:bottom w:val="single" w:sz="4" w:space="0" w:color="F4B084"/>
              <w:right w:val="nil"/>
            </w:tcBorders>
            <w:shd w:val="clear" w:color="FCE4D6" w:fill="FCE4D6"/>
            <w:noWrap/>
            <w:vAlign w:val="bottom"/>
            <w:hideMark/>
            <w:tcPrChange w:id="6852" w:author="Gladiator Gladiator" w:date="2018-06-01T17:03: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163C3961" w14:textId="77777777" w:rsidR="005F50D0" w:rsidRPr="005F50D0" w:rsidRDefault="005F50D0" w:rsidP="005F50D0">
            <w:pPr>
              <w:spacing w:after="0" w:line="240" w:lineRule="auto"/>
              <w:rPr>
                <w:ins w:id="6853" w:author="Gladiator Gladiator" w:date="2018-06-01T17:03:00Z"/>
                <w:rFonts w:ascii="Calibri" w:eastAsia="Times New Roman" w:hAnsi="Calibri" w:cs="Calibri"/>
                <w:color w:val="000000"/>
              </w:rPr>
            </w:pPr>
            <w:ins w:id="6854" w:author="Gladiator Gladiator" w:date="2018-06-01T17:03:00Z">
              <w:r w:rsidRPr="005F50D0">
                <w:rPr>
                  <w:rFonts w:ascii="Calibri" w:eastAsia="Times New Roman" w:hAnsi="Calibri" w:cs="Calibri"/>
                  <w:color w:val="000000"/>
                </w:rPr>
                <w:t>relaxing</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855"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1F71F743" w14:textId="77777777" w:rsidR="005F50D0" w:rsidRPr="005F50D0" w:rsidRDefault="005F50D0" w:rsidP="005F50D0">
            <w:pPr>
              <w:spacing w:after="0" w:line="240" w:lineRule="auto"/>
              <w:jc w:val="right"/>
              <w:rPr>
                <w:ins w:id="6856" w:author="Gladiator Gladiator" w:date="2018-06-01T17:03:00Z"/>
                <w:rFonts w:ascii="Calibri" w:eastAsia="Times New Roman" w:hAnsi="Calibri" w:cs="Calibri"/>
                <w:color w:val="000000"/>
              </w:rPr>
            </w:pPr>
            <w:ins w:id="6857" w:author="Gladiator Gladiator" w:date="2018-06-01T17:03:00Z">
              <w:r w:rsidRPr="005F50D0">
                <w:rPr>
                  <w:rFonts w:ascii="Calibri" w:eastAsia="Times New Roman" w:hAnsi="Calibri" w:cs="Calibri"/>
                  <w:color w:val="000000"/>
                </w:rPr>
                <w:t>0.817</w:t>
              </w:r>
            </w:ins>
          </w:p>
        </w:tc>
        <w:tc>
          <w:tcPr>
            <w:tcW w:w="1076" w:type="dxa"/>
            <w:tcBorders>
              <w:top w:val="single" w:sz="4" w:space="0" w:color="F4B084"/>
              <w:left w:val="nil"/>
              <w:bottom w:val="single" w:sz="4" w:space="0" w:color="F4B084"/>
              <w:right w:val="nil"/>
            </w:tcBorders>
            <w:shd w:val="clear" w:color="FCE4D6" w:fill="FCE4D6"/>
            <w:noWrap/>
            <w:vAlign w:val="bottom"/>
            <w:hideMark/>
            <w:tcPrChange w:id="6858" w:author="Gladiator Gladiator" w:date="2018-06-01T17:03: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72278194" w14:textId="77777777" w:rsidR="005F50D0" w:rsidRPr="005F50D0" w:rsidRDefault="005F50D0" w:rsidP="005F50D0">
            <w:pPr>
              <w:spacing w:after="0" w:line="240" w:lineRule="auto"/>
              <w:jc w:val="right"/>
              <w:rPr>
                <w:ins w:id="6859" w:author="Gladiator Gladiator" w:date="2018-06-01T17:03:00Z"/>
                <w:rFonts w:ascii="Calibri" w:eastAsia="Times New Roman" w:hAnsi="Calibri" w:cs="Calibri"/>
                <w:color w:val="000000"/>
              </w:rPr>
            </w:pPr>
            <w:ins w:id="6860" w:author="Gladiator Gladiator" w:date="2018-06-01T17:03:00Z">
              <w:r w:rsidRPr="005F50D0">
                <w:rPr>
                  <w:rFonts w:ascii="Calibri" w:eastAsia="Times New Roman" w:hAnsi="Calibri" w:cs="Calibri"/>
                  <w:color w:val="000000"/>
                </w:rPr>
                <w:t>0.874</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861"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70A30C77" w14:textId="77777777" w:rsidR="005F50D0" w:rsidRPr="005F50D0" w:rsidRDefault="005F50D0" w:rsidP="005F50D0">
            <w:pPr>
              <w:spacing w:after="0" w:line="240" w:lineRule="auto"/>
              <w:jc w:val="right"/>
              <w:rPr>
                <w:ins w:id="6862" w:author="Gladiator Gladiator" w:date="2018-06-01T17:03:00Z"/>
                <w:rFonts w:ascii="Calibri" w:eastAsia="Times New Roman" w:hAnsi="Calibri" w:cs="Calibri"/>
                <w:color w:val="000000"/>
              </w:rPr>
            </w:pPr>
            <w:ins w:id="6863" w:author="Gladiator Gladiator" w:date="2018-06-01T17:03:00Z">
              <w:r w:rsidRPr="005F50D0">
                <w:rPr>
                  <w:rFonts w:ascii="Calibri" w:eastAsia="Times New Roman" w:hAnsi="Calibri" w:cs="Calibri"/>
                  <w:color w:val="000000"/>
                </w:rPr>
                <w:t>0.775</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864"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3A221B41" w14:textId="77777777" w:rsidR="005F50D0" w:rsidRPr="005F50D0" w:rsidRDefault="005F50D0" w:rsidP="005F50D0">
            <w:pPr>
              <w:spacing w:after="0" w:line="240" w:lineRule="auto"/>
              <w:jc w:val="right"/>
              <w:rPr>
                <w:ins w:id="6865" w:author="Gladiator Gladiator" w:date="2018-06-01T17:03:00Z"/>
                <w:rFonts w:ascii="Calibri" w:eastAsia="Times New Roman" w:hAnsi="Calibri" w:cs="Calibri"/>
                <w:color w:val="000000"/>
              </w:rPr>
            </w:pPr>
            <w:ins w:id="6866" w:author="Gladiator Gladiator" w:date="2018-06-01T17:03:00Z">
              <w:r w:rsidRPr="005F50D0">
                <w:rPr>
                  <w:rFonts w:ascii="Calibri" w:eastAsia="Times New Roman" w:hAnsi="Calibri" w:cs="Calibri"/>
                  <w:color w:val="000000"/>
                </w:rPr>
                <w:t>0.785</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867"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497C675A" w14:textId="77777777" w:rsidR="005F50D0" w:rsidRPr="005F50D0" w:rsidRDefault="005F50D0" w:rsidP="005F50D0">
            <w:pPr>
              <w:spacing w:after="0" w:line="240" w:lineRule="auto"/>
              <w:jc w:val="right"/>
              <w:rPr>
                <w:ins w:id="6868" w:author="Gladiator Gladiator" w:date="2018-06-01T17:03:00Z"/>
                <w:rFonts w:ascii="Calibri" w:eastAsia="Times New Roman" w:hAnsi="Calibri" w:cs="Calibri"/>
                <w:color w:val="000000"/>
              </w:rPr>
            </w:pPr>
            <w:ins w:id="6869" w:author="Gladiator Gladiator" w:date="2018-06-01T17:03:00Z">
              <w:r w:rsidRPr="005F50D0">
                <w:rPr>
                  <w:rFonts w:ascii="Calibri" w:eastAsia="Times New Roman" w:hAnsi="Calibri" w:cs="Calibri"/>
                  <w:color w:val="000000"/>
                </w:rPr>
                <w:t>0.712</w:t>
              </w:r>
            </w:ins>
          </w:p>
        </w:tc>
        <w:tc>
          <w:tcPr>
            <w:tcW w:w="983" w:type="dxa"/>
            <w:tcBorders>
              <w:top w:val="single" w:sz="4" w:space="0" w:color="F4B084"/>
              <w:left w:val="nil"/>
              <w:bottom w:val="single" w:sz="4" w:space="0" w:color="F4B084"/>
              <w:right w:val="single" w:sz="4" w:space="0" w:color="F4B084"/>
            </w:tcBorders>
            <w:shd w:val="clear" w:color="FCE4D6" w:fill="FCE4D6"/>
            <w:noWrap/>
            <w:vAlign w:val="bottom"/>
            <w:hideMark/>
            <w:tcPrChange w:id="6870"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4495C043" w14:textId="77777777" w:rsidR="005F50D0" w:rsidRPr="005F50D0" w:rsidRDefault="005F50D0" w:rsidP="005F50D0">
            <w:pPr>
              <w:spacing w:after="0" w:line="240" w:lineRule="auto"/>
              <w:jc w:val="right"/>
              <w:rPr>
                <w:ins w:id="6871" w:author="Gladiator Gladiator" w:date="2018-06-01T17:03:00Z"/>
                <w:rFonts w:ascii="Calibri" w:eastAsia="Times New Roman" w:hAnsi="Calibri" w:cs="Calibri"/>
                <w:color w:val="000000"/>
              </w:rPr>
            </w:pPr>
            <w:ins w:id="6872" w:author="Gladiator Gladiator" w:date="2018-06-01T17:03:00Z">
              <w:r w:rsidRPr="005F50D0">
                <w:rPr>
                  <w:rFonts w:ascii="Calibri" w:eastAsia="Times New Roman" w:hAnsi="Calibri" w:cs="Calibri"/>
                  <w:color w:val="000000"/>
                </w:rPr>
                <w:t>0.793</w:t>
              </w:r>
            </w:ins>
          </w:p>
        </w:tc>
      </w:tr>
      <w:tr w:rsidR="005F50D0" w:rsidRPr="005F50D0" w14:paraId="5DCB6DF2" w14:textId="77777777" w:rsidTr="005F50D0">
        <w:trPr>
          <w:trHeight w:val="286"/>
          <w:ins w:id="6873" w:author="Gladiator Gladiator" w:date="2018-06-01T17:03:00Z"/>
        </w:trPr>
        <w:tc>
          <w:tcPr>
            <w:tcW w:w="1942" w:type="dxa"/>
            <w:tcBorders>
              <w:top w:val="single" w:sz="4" w:space="0" w:color="F4B084"/>
              <w:left w:val="single" w:sz="4" w:space="0" w:color="F4B084"/>
              <w:bottom w:val="single" w:sz="4" w:space="0" w:color="F4B084"/>
              <w:right w:val="nil"/>
            </w:tcBorders>
            <w:shd w:val="clear" w:color="auto" w:fill="auto"/>
            <w:noWrap/>
            <w:vAlign w:val="bottom"/>
            <w:hideMark/>
          </w:tcPr>
          <w:p w14:paraId="7ED59E4C" w14:textId="77777777" w:rsidR="005F50D0" w:rsidRPr="005F50D0" w:rsidRDefault="005F50D0" w:rsidP="005F50D0">
            <w:pPr>
              <w:spacing w:after="0" w:line="240" w:lineRule="auto"/>
              <w:rPr>
                <w:ins w:id="6874" w:author="Gladiator Gladiator" w:date="2018-06-01T17:03:00Z"/>
                <w:rFonts w:ascii="Calibri" w:eastAsia="Times New Roman" w:hAnsi="Calibri" w:cs="Calibri"/>
                <w:color w:val="000000"/>
              </w:rPr>
            </w:pPr>
            <w:ins w:id="6875" w:author="Gladiator Gladiator" w:date="2018-06-01T17:03:00Z">
              <w:r w:rsidRPr="005F50D0">
                <w:rPr>
                  <w:rFonts w:ascii="Calibri" w:eastAsia="Times New Roman" w:hAnsi="Calibri" w:cs="Calibri"/>
                  <w:color w:val="000000"/>
                </w:rPr>
                <w:t>User 8</w:t>
              </w:r>
            </w:ins>
          </w:p>
        </w:tc>
        <w:tc>
          <w:tcPr>
            <w:tcW w:w="1157" w:type="dxa"/>
            <w:tcBorders>
              <w:top w:val="single" w:sz="4" w:space="0" w:color="F4B084"/>
              <w:left w:val="nil"/>
              <w:bottom w:val="single" w:sz="4" w:space="0" w:color="F4B084"/>
              <w:right w:val="nil"/>
            </w:tcBorders>
            <w:shd w:val="clear" w:color="auto" w:fill="auto"/>
            <w:noWrap/>
            <w:vAlign w:val="bottom"/>
            <w:hideMark/>
          </w:tcPr>
          <w:p w14:paraId="6426B7D4" w14:textId="77777777" w:rsidR="005F50D0" w:rsidRPr="005F50D0" w:rsidRDefault="005F50D0" w:rsidP="005F50D0">
            <w:pPr>
              <w:spacing w:after="0" w:line="240" w:lineRule="auto"/>
              <w:rPr>
                <w:ins w:id="6876" w:author="Gladiator Gladiator" w:date="2018-06-01T17:03:00Z"/>
                <w:rFonts w:ascii="Calibri" w:eastAsia="Times New Roman" w:hAnsi="Calibri" w:cs="Calibri"/>
                <w:color w:val="000000"/>
              </w:rPr>
            </w:pPr>
            <w:ins w:id="6877" w:author="Gladiator Gladiator" w:date="2018-06-01T17:03:00Z">
              <w:r w:rsidRPr="005F50D0">
                <w:rPr>
                  <w:rFonts w:ascii="Calibri" w:eastAsia="Times New Roman" w:hAnsi="Calibri" w:cs="Calibri"/>
                  <w:color w:val="000000"/>
                </w:rPr>
                <w:t>testing</w:t>
              </w:r>
            </w:ins>
          </w:p>
        </w:tc>
        <w:tc>
          <w:tcPr>
            <w:tcW w:w="1116" w:type="dxa"/>
            <w:tcBorders>
              <w:top w:val="single" w:sz="4" w:space="0" w:color="F4B084"/>
              <w:left w:val="nil"/>
              <w:bottom w:val="single" w:sz="4" w:space="0" w:color="F4B084"/>
              <w:right w:val="nil"/>
            </w:tcBorders>
            <w:shd w:val="clear" w:color="auto" w:fill="auto"/>
            <w:noWrap/>
            <w:vAlign w:val="bottom"/>
            <w:hideMark/>
          </w:tcPr>
          <w:p w14:paraId="3C672159" w14:textId="77777777" w:rsidR="005F50D0" w:rsidRPr="005F50D0" w:rsidRDefault="005F50D0" w:rsidP="005F50D0">
            <w:pPr>
              <w:spacing w:after="0" w:line="240" w:lineRule="auto"/>
              <w:jc w:val="right"/>
              <w:rPr>
                <w:ins w:id="6878" w:author="Gladiator Gladiator" w:date="2018-06-01T17:03:00Z"/>
                <w:rFonts w:ascii="Calibri" w:eastAsia="Times New Roman" w:hAnsi="Calibri" w:cs="Calibri"/>
                <w:color w:val="000000"/>
              </w:rPr>
            </w:pPr>
            <w:ins w:id="6879" w:author="Gladiator Gladiator" w:date="2018-06-01T17:03:00Z">
              <w:r w:rsidRPr="005F50D0">
                <w:rPr>
                  <w:rFonts w:ascii="Calibri" w:eastAsia="Times New Roman" w:hAnsi="Calibri" w:cs="Calibri"/>
                  <w:color w:val="000000"/>
                </w:rPr>
                <w:t>0.394</w:t>
              </w:r>
            </w:ins>
          </w:p>
        </w:tc>
        <w:tc>
          <w:tcPr>
            <w:tcW w:w="1076" w:type="dxa"/>
            <w:tcBorders>
              <w:top w:val="single" w:sz="4" w:space="0" w:color="F4B084"/>
              <w:left w:val="nil"/>
              <w:bottom w:val="single" w:sz="4" w:space="0" w:color="F4B084"/>
              <w:right w:val="nil"/>
            </w:tcBorders>
            <w:shd w:val="clear" w:color="auto" w:fill="auto"/>
            <w:noWrap/>
            <w:vAlign w:val="bottom"/>
            <w:hideMark/>
          </w:tcPr>
          <w:p w14:paraId="5B772B4C" w14:textId="77777777" w:rsidR="005F50D0" w:rsidRPr="005F50D0" w:rsidRDefault="005F50D0" w:rsidP="005F50D0">
            <w:pPr>
              <w:spacing w:after="0" w:line="240" w:lineRule="auto"/>
              <w:jc w:val="right"/>
              <w:rPr>
                <w:ins w:id="6880" w:author="Gladiator Gladiator" w:date="2018-06-01T17:03:00Z"/>
                <w:rFonts w:ascii="Calibri" w:eastAsia="Times New Roman" w:hAnsi="Calibri" w:cs="Calibri"/>
                <w:color w:val="000000"/>
              </w:rPr>
            </w:pPr>
            <w:ins w:id="6881" w:author="Gladiator Gladiator" w:date="2018-06-01T17:03:00Z">
              <w:r w:rsidRPr="005F50D0">
                <w:rPr>
                  <w:rFonts w:ascii="Calibri" w:eastAsia="Times New Roman" w:hAnsi="Calibri" w:cs="Calibri"/>
                  <w:color w:val="000000"/>
                </w:rPr>
                <w:t>0.376</w:t>
              </w:r>
            </w:ins>
          </w:p>
        </w:tc>
        <w:tc>
          <w:tcPr>
            <w:tcW w:w="1097" w:type="dxa"/>
            <w:tcBorders>
              <w:top w:val="single" w:sz="4" w:space="0" w:color="F4B084"/>
              <w:left w:val="nil"/>
              <w:bottom w:val="single" w:sz="4" w:space="0" w:color="F4B084"/>
              <w:right w:val="nil"/>
            </w:tcBorders>
            <w:shd w:val="clear" w:color="auto" w:fill="auto"/>
            <w:noWrap/>
            <w:vAlign w:val="bottom"/>
            <w:hideMark/>
          </w:tcPr>
          <w:p w14:paraId="05C4E5E5" w14:textId="77777777" w:rsidR="005F50D0" w:rsidRPr="005F50D0" w:rsidRDefault="005F50D0" w:rsidP="005F50D0">
            <w:pPr>
              <w:spacing w:after="0" w:line="240" w:lineRule="auto"/>
              <w:jc w:val="right"/>
              <w:rPr>
                <w:ins w:id="6882" w:author="Gladiator Gladiator" w:date="2018-06-01T17:03:00Z"/>
                <w:rFonts w:ascii="Calibri" w:eastAsia="Times New Roman" w:hAnsi="Calibri" w:cs="Calibri"/>
                <w:color w:val="000000"/>
              </w:rPr>
            </w:pPr>
            <w:ins w:id="6883" w:author="Gladiator Gladiator" w:date="2018-06-01T17:03:00Z">
              <w:r w:rsidRPr="005F50D0">
                <w:rPr>
                  <w:rFonts w:ascii="Calibri" w:eastAsia="Times New Roman" w:hAnsi="Calibri" w:cs="Calibri"/>
                  <w:color w:val="000000"/>
                </w:rPr>
                <w:t>0.388</w:t>
              </w:r>
            </w:ins>
          </w:p>
        </w:tc>
        <w:tc>
          <w:tcPr>
            <w:tcW w:w="1097" w:type="dxa"/>
            <w:tcBorders>
              <w:top w:val="single" w:sz="4" w:space="0" w:color="F4B084"/>
              <w:left w:val="nil"/>
              <w:bottom w:val="single" w:sz="4" w:space="0" w:color="F4B084"/>
              <w:right w:val="nil"/>
            </w:tcBorders>
            <w:shd w:val="clear" w:color="auto" w:fill="auto"/>
            <w:noWrap/>
            <w:vAlign w:val="bottom"/>
            <w:hideMark/>
          </w:tcPr>
          <w:p w14:paraId="6DB42927" w14:textId="77777777" w:rsidR="005F50D0" w:rsidRPr="005F50D0" w:rsidRDefault="005F50D0" w:rsidP="005F50D0">
            <w:pPr>
              <w:spacing w:after="0" w:line="240" w:lineRule="auto"/>
              <w:jc w:val="right"/>
              <w:rPr>
                <w:ins w:id="6884" w:author="Gladiator Gladiator" w:date="2018-06-01T17:03:00Z"/>
                <w:rFonts w:ascii="Calibri" w:eastAsia="Times New Roman" w:hAnsi="Calibri" w:cs="Calibri"/>
                <w:color w:val="000000"/>
              </w:rPr>
            </w:pPr>
            <w:ins w:id="6885" w:author="Gladiator Gladiator" w:date="2018-06-01T17:03:00Z">
              <w:r w:rsidRPr="005F50D0">
                <w:rPr>
                  <w:rFonts w:ascii="Calibri" w:eastAsia="Times New Roman" w:hAnsi="Calibri" w:cs="Calibri"/>
                  <w:color w:val="000000"/>
                </w:rPr>
                <w:t>0.418</w:t>
              </w:r>
            </w:ins>
          </w:p>
        </w:tc>
        <w:tc>
          <w:tcPr>
            <w:tcW w:w="1116" w:type="dxa"/>
            <w:tcBorders>
              <w:top w:val="single" w:sz="4" w:space="0" w:color="F4B084"/>
              <w:left w:val="nil"/>
              <w:bottom w:val="single" w:sz="4" w:space="0" w:color="F4B084"/>
              <w:right w:val="nil"/>
            </w:tcBorders>
            <w:shd w:val="clear" w:color="auto" w:fill="auto"/>
            <w:noWrap/>
            <w:vAlign w:val="bottom"/>
            <w:hideMark/>
          </w:tcPr>
          <w:p w14:paraId="339BA864" w14:textId="77777777" w:rsidR="005F50D0" w:rsidRPr="005F50D0" w:rsidRDefault="005F50D0" w:rsidP="005F50D0">
            <w:pPr>
              <w:spacing w:after="0" w:line="240" w:lineRule="auto"/>
              <w:jc w:val="right"/>
              <w:rPr>
                <w:ins w:id="6886" w:author="Gladiator Gladiator" w:date="2018-06-01T17:03:00Z"/>
                <w:rFonts w:ascii="Calibri" w:eastAsia="Times New Roman" w:hAnsi="Calibri" w:cs="Calibri"/>
                <w:color w:val="000000"/>
              </w:rPr>
            </w:pPr>
            <w:ins w:id="6887" w:author="Gladiator Gladiator" w:date="2018-06-01T17:03:00Z">
              <w:r w:rsidRPr="005F50D0">
                <w:rPr>
                  <w:rFonts w:ascii="Calibri" w:eastAsia="Times New Roman" w:hAnsi="Calibri" w:cs="Calibri"/>
                  <w:color w:val="000000"/>
                </w:rPr>
                <w:t>0.458</w:t>
              </w:r>
            </w:ins>
          </w:p>
        </w:tc>
        <w:tc>
          <w:tcPr>
            <w:tcW w:w="983" w:type="dxa"/>
            <w:tcBorders>
              <w:top w:val="single" w:sz="4" w:space="0" w:color="F4B084"/>
              <w:left w:val="nil"/>
              <w:bottom w:val="single" w:sz="4" w:space="0" w:color="F4B084"/>
              <w:right w:val="single" w:sz="4" w:space="0" w:color="F4B084"/>
            </w:tcBorders>
            <w:shd w:val="clear" w:color="auto" w:fill="auto"/>
            <w:noWrap/>
            <w:vAlign w:val="bottom"/>
            <w:hideMark/>
          </w:tcPr>
          <w:p w14:paraId="7597DB77" w14:textId="77777777" w:rsidR="005F50D0" w:rsidRPr="005F50D0" w:rsidRDefault="005F50D0" w:rsidP="005F50D0">
            <w:pPr>
              <w:spacing w:after="0" w:line="240" w:lineRule="auto"/>
              <w:jc w:val="right"/>
              <w:rPr>
                <w:ins w:id="6888" w:author="Gladiator Gladiator" w:date="2018-06-01T17:03:00Z"/>
                <w:rFonts w:ascii="Calibri" w:eastAsia="Times New Roman" w:hAnsi="Calibri" w:cs="Calibri"/>
                <w:color w:val="000000"/>
              </w:rPr>
            </w:pPr>
            <w:ins w:id="6889" w:author="Gladiator Gladiator" w:date="2018-06-01T17:03:00Z">
              <w:r w:rsidRPr="005F50D0">
                <w:rPr>
                  <w:rFonts w:ascii="Calibri" w:eastAsia="Times New Roman" w:hAnsi="Calibri" w:cs="Calibri"/>
                  <w:color w:val="000000"/>
                </w:rPr>
                <w:t>0.407</w:t>
              </w:r>
            </w:ins>
          </w:p>
        </w:tc>
      </w:tr>
      <w:tr w:rsidR="005F50D0" w:rsidRPr="005F50D0" w14:paraId="4A862FA5" w14:textId="77777777" w:rsidTr="005F50D0">
        <w:trPr>
          <w:trHeight w:val="286"/>
          <w:ins w:id="6890" w:author="Gladiator Gladiator" w:date="2018-06-01T17:03:00Z"/>
          <w:trPrChange w:id="6891"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FCE4D6" w:fill="FCE4D6"/>
            <w:noWrap/>
            <w:vAlign w:val="bottom"/>
            <w:hideMark/>
            <w:tcPrChange w:id="6892" w:author="Gladiator Gladiator" w:date="2018-06-01T17:03: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6045D7B8" w14:textId="77777777" w:rsidR="005F50D0" w:rsidRPr="005F50D0" w:rsidRDefault="005F50D0" w:rsidP="005F50D0">
            <w:pPr>
              <w:spacing w:after="0" w:line="240" w:lineRule="auto"/>
              <w:rPr>
                <w:ins w:id="6893" w:author="Gladiator Gladiator" w:date="2018-06-01T17:03:00Z"/>
                <w:rFonts w:ascii="Calibri" w:eastAsia="Times New Roman" w:hAnsi="Calibri" w:cs="Calibri"/>
                <w:color w:val="000000"/>
              </w:rPr>
            </w:pPr>
            <w:ins w:id="6894" w:author="Gladiator Gladiator" w:date="2018-06-01T17:03:00Z">
              <w:r w:rsidRPr="005F50D0">
                <w:rPr>
                  <w:rFonts w:ascii="Calibri" w:eastAsia="Times New Roman" w:hAnsi="Calibri" w:cs="Calibri"/>
                  <w:color w:val="000000"/>
                </w:rPr>
                <w:t>User 9</w:t>
              </w:r>
            </w:ins>
          </w:p>
        </w:tc>
        <w:tc>
          <w:tcPr>
            <w:tcW w:w="1157" w:type="dxa"/>
            <w:tcBorders>
              <w:top w:val="single" w:sz="4" w:space="0" w:color="F4B084"/>
              <w:left w:val="nil"/>
              <w:bottom w:val="single" w:sz="4" w:space="0" w:color="F4B084"/>
              <w:right w:val="nil"/>
            </w:tcBorders>
            <w:shd w:val="clear" w:color="FCE4D6" w:fill="FCE4D6"/>
            <w:noWrap/>
            <w:vAlign w:val="bottom"/>
            <w:hideMark/>
            <w:tcPrChange w:id="6895" w:author="Gladiator Gladiator" w:date="2018-06-01T17:03: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7271A2E1" w14:textId="77777777" w:rsidR="005F50D0" w:rsidRPr="005F50D0" w:rsidRDefault="005F50D0" w:rsidP="005F50D0">
            <w:pPr>
              <w:spacing w:after="0" w:line="240" w:lineRule="auto"/>
              <w:rPr>
                <w:ins w:id="6896" w:author="Gladiator Gladiator" w:date="2018-06-01T17:03:00Z"/>
                <w:rFonts w:ascii="Calibri" w:eastAsia="Times New Roman" w:hAnsi="Calibri" w:cs="Calibri"/>
                <w:color w:val="000000"/>
              </w:rPr>
            </w:pPr>
            <w:ins w:id="6897" w:author="Gladiator Gladiator" w:date="2018-06-01T17:03:00Z">
              <w:r w:rsidRPr="005F50D0">
                <w:rPr>
                  <w:rFonts w:ascii="Calibri" w:eastAsia="Times New Roman" w:hAnsi="Calibri" w:cs="Calibri"/>
                  <w:color w:val="000000"/>
                </w:rPr>
                <w:t>relaxing</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898"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0C82874E" w14:textId="77777777" w:rsidR="005F50D0" w:rsidRPr="005F50D0" w:rsidRDefault="005F50D0" w:rsidP="005F50D0">
            <w:pPr>
              <w:spacing w:after="0" w:line="240" w:lineRule="auto"/>
              <w:jc w:val="right"/>
              <w:rPr>
                <w:ins w:id="6899" w:author="Gladiator Gladiator" w:date="2018-06-01T17:03:00Z"/>
                <w:rFonts w:ascii="Calibri" w:eastAsia="Times New Roman" w:hAnsi="Calibri" w:cs="Calibri"/>
                <w:color w:val="000000"/>
              </w:rPr>
            </w:pPr>
            <w:ins w:id="6900" w:author="Gladiator Gladiator" w:date="2018-06-01T17:03:00Z">
              <w:r w:rsidRPr="005F50D0">
                <w:rPr>
                  <w:rFonts w:ascii="Calibri" w:eastAsia="Times New Roman" w:hAnsi="Calibri" w:cs="Calibri"/>
                  <w:color w:val="000000"/>
                </w:rPr>
                <w:t>0.915</w:t>
              </w:r>
            </w:ins>
          </w:p>
        </w:tc>
        <w:tc>
          <w:tcPr>
            <w:tcW w:w="1076" w:type="dxa"/>
            <w:tcBorders>
              <w:top w:val="single" w:sz="4" w:space="0" w:color="F4B084"/>
              <w:left w:val="nil"/>
              <w:bottom w:val="single" w:sz="4" w:space="0" w:color="F4B084"/>
              <w:right w:val="nil"/>
            </w:tcBorders>
            <w:shd w:val="clear" w:color="FCE4D6" w:fill="FCE4D6"/>
            <w:noWrap/>
            <w:vAlign w:val="bottom"/>
            <w:hideMark/>
            <w:tcPrChange w:id="6901" w:author="Gladiator Gladiator" w:date="2018-06-01T17:03: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068D6EAA" w14:textId="77777777" w:rsidR="005F50D0" w:rsidRPr="005F50D0" w:rsidRDefault="005F50D0" w:rsidP="005F50D0">
            <w:pPr>
              <w:spacing w:after="0" w:line="240" w:lineRule="auto"/>
              <w:jc w:val="right"/>
              <w:rPr>
                <w:ins w:id="6902" w:author="Gladiator Gladiator" w:date="2018-06-01T17:03:00Z"/>
                <w:rFonts w:ascii="Calibri" w:eastAsia="Times New Roman" w:hAnsi="Calibri" w:cs="Calibri"/>
                <w:color w:val="000000"/>
              </w:rPr>
            </w:pPr>
            <w:ins w:id="6903" w:author="Gladiator Gladiator" w:date="2018-06-01T17:03:00Z">
              <w:r w:rsidRPr="005F50D0">
                <w:rPr>
                  <w:rFonts w:ascii="Calibri" w:eastAsia="Times New Roman" w:hAnsi="Calibri" w:cs="Calibri"/>
                  <w:color w:val="000000"/>
                </w:rPr>
                <w:t>0.828</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904"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7ADB337D" w14:textId="77777777" w:rsidR="005F50D0" w:rsidRPr="005F50D0" w:rsidRDefault="005F50D0" w:rsidP="005F50D0">
            <w:pPr>
              <w:spacing w:after="0" w:line="240" w:lineRule="auto"/>
              <w:jc w:val="right"/>
              <w:rPr>
                <w:ins w:id="6905" w:author="Gladiator Gladiator" w:date="2018-06-01T17:03:00Z"/>
                <w:rFonts w:ascii="Calibri" w:eastAsia="Times New Roman" w:hAnsi="Calibri" w:cs="Calibri"/>
                <w:color w:val="000000"/>
              </w:rPr>
            </w:pPr>
            <w:ins w:id="6906" w:author="Gladiator Gladiator" w:date="2018-06-01T17:03:00Z">
              <w:r w:rsidRPr="005F50D0">
                <w:rPr>
                  <w:rFonts w:ascii="Calibri" w:eastAsia="Times New Roman" w:hAnsi="Calibri" w:cs="Calibri"/>
                  <w:color w:val="000000"/>
                </w:rPr>
                <w:t>0.855</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907"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46534A68" w14:textId="77777777" w:rsidR="005F50D0" w:rsidRPr="005F50D0" w:rsidRDefault="005F50D0" w:rsidP="005F50D0">
            <w:pPr>
              <w:spacing w:after="0" w:line="240" w:lineRule="auto"/>
              <w:jc w:val="right"/>
              <w:rPr>
                <w:ins w:id="6908" w:author="Gladiator Gladiator" w:date="2018-06-01T17:03:00Z"/>
                <w:rFonts w:ascii="Calibri" w:eastAsia="Times New Roman" w:hAnsi="Calibri" w:cs="Calibri"/>
                <w:color w:val="000000"/>
              </w:rPr>
            </w:pPr>
            <w:ins w:id="6909" w:author="Gladiator Gladiator" w:date="2018-06-01T17:03:00Z">
              <w:r w:rsidRPr="005F50D0">
                <w:rPr>
                  <w:rFonts w:ascii="Calibri" w:eastAsia="Times New Roman" w:hAnsi="Calibri" w:cs="Calibri"/>
                  <w:color w:val="000000"/>
                </w:rPr>
                <w:t>0.814</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910"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045A4556" w14:textId="77777777" w:rsidR="005F50D0" w:rsidRPr="005F50D0" w:rsidRDefault="005F50D0" w:rsidP="005F50D0">
            <w:pPr>
              <w:spacing w:after="0" w:line="240" w:lineRule="auto"/>
              <w:jc w:val="right"/>
              <w:rPr>
                <w:ins w:id="6911" w:author="Gladiator Gladiator" w:date="2018-06-01T17:03:00Z"/>
                <w:rFonts w:ascii="Calibri" w:eastAsia="Times New Roman" w:hAnsi="Calibri" w:cs="Calibri"/>
                <w:color w:val="000000"/>
              </w:rPr>
            </w:pPr>
            <w:ins w:id="6912" w:author="Gladiator Gladiator" w:date="2018-06-01T17:03:00Z">
              <w:r w:rsidRPr="005F50D0">
                <w:rPr>
                  <w:rFonts w:ascii="Calibri" w:eastAsia="Times New Roman" w:hAnsi="Calibri" w:cs="Calibri"/>
                  <w:color w:val="000000"/>
                </w:rPr>
                <w:t>0.785</w:t>
              </w:r>
            </w:ins>
          </w:p>
        </w:tc>
        <w:tc>
          <w:tcPr>
            <w:tcW w:w="983" w:type="dxa"/>
            <w:tcBorders>
              <w:top w:val="single" w:sz="4" w:space="0" w:color="F4B084"/>
              <w:left w:val="nil"/>
              <w:bottom w:val="single" w:sz="4" w:space="0" w:color="F4B084"/>
              <w:right w:val="single" w:sz="4" w:space="0" w:color="F4B084"/>
            </w:tcBorders>
            <w:shd w:val="clear" w:color="FCE4D6" w:fill="FCE4D6"/>
            <w:noWrap/>
            <w:vAlign w:val="bottom"/>
            <w:hideMark/>
            <w:tcPrChange w:id="6913"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1622A7A5" w14:textId="77777777" w:rsidR="005F50D0" w:rsidRPr="005F50D0" w:rsidRDefault="005F50D0" w:rsidP="005F50D0">
            <w:pPr>
              <w:spacing w:after="0" w:line="240" w:lineRule="auto"/>
              <w:jc w:val="right"/>
              <w:rPr>
                <w:ins w:id="6914" w:author="Gladiator Gladiator" w:date="2018-06-01T17:03:00Z"/>
                <w:rFonts w:ascii="Calibri" w:eastAsia="Times New Roman" w:hAnsi="Calibri" w:cs="Calibri"/>
                <w:color w:val="000000"/>
              </w:rPr>
            </w:pPr>
            <w:ins w:id="6915" w:author="Gladiator Gladiator" w:date="2018-06-01T17:03:00Z">
              <w:r w:rsidRPr="005F50D0">
                <w:rPr>
                  <w:rFonts w:ascii="Calibri" w:eastAsia="Times New Roman" w:hAnsi="Calibri" w:cs="Calibri"/>
                  <w:color w:val="000000"/>
                </w:rPr>
                <w:t>0.839</w:t>
              </w:r>
            </w:ins>
          </w:p>
        </w:tc>
      </w:tr>
      <w:tr w:rsidR="005F50D0" w:rsidRPr="005F50D0" w14:paraId="4C1A644C" w14:textId="77777777" w:rsidTr="005F50D0">
        <w:trPr>
          <w:trHeight w:val="286"/>
          <w:ins w:id="6916" w:author="Gladiator Gladiator" w:date="2018-06-01T17:03:00Z"/>
        </w:trPr>
        <w:tc>
          <w:tcPr>
            <w:tcW w:w="1942" w:type="dxa"/>
            <w:tcBorders>
              <w:top w:val="single" w:sz="4" w:space="0" w:color="F4B084"/>
              <w:left w:val="single" w:sz="4" w:space="0" w:color="F4B084"/>
              <w:bottom w:val="single" w:sz="4" w:space="0" w:color="F4B084"/>
              <w:right w:val="nil"/>
            </w:tcBorders>
            <w:shd w:val="clear" w:color="auto" w:fill="auto"/>
            <w:noWrap/>
            <w:vAlign w:val="bottom"/>
            <w:hideMark/>
          </w:tcPr>
          <w:p w14:paraId="18DEAA74" w14:textId="77777777" w:rsidR="005F50D0" w:rsidRPr="005F50D0" w:rsidRDefault="005F50D0" w:rsidP="005F50D0">
            <w:pPr>
              <w:spacing w:after="0" w:line="240" w:lineRule="auto"/>
              <w:rPr>
                <w:ins w:id="6917" w:author="Gladiator Gladiator" w:date="2018-06-01T17:03:00Z"/>
                <w:rFonts w:ascii="Calibri" w:eastAsia="Times New Roman" w:hAnsi="Calibri" w:cs="Calibri"/>
                <w:color w:val="000000"/>
              </w:rPr>
            </w:pPr>
            <w:ins w:id="6918" w:author="Gladiator Gladiator" w:date="2018-06-01T17:03:00Z">
              <w:r w:rsidRPr="005F50D0">
                <w:rPr>
                  <w:rFonts w:ascii="Calibri" w:eastAsia="Times New Roman" w:hAnsi="Calibri" w:cs="Calibri"/>
                  <w:color w:val="000000"/>
                </w:rPr>
                <w:t>User 9</w:t>
              </w:r>
            </w:ins>
          </w:p>
        </w:tc>
        <w:tc>
          <w:tcPr>
            <w:tcW w:w="1157" w:type="dxa"/>
            <w:tcBorders>
              <w:top w:val="single" w:sz="4" w:space="0" w:color="F4B084"/>
              <w:left w:val="nil"/>
              <w:bottom w:val="single" w:sz="4" w:space="0" w:color="F4B084"/>
              <w:right w:val="nil"/>
            </w:tcBorders>
            <w:shd w:val="clear" w:color="auto" w:fill="auto"/>
            <w:noWrap/>
            <w:vAlign w:val="bottom"/>
            <w:hideMark/>
          </w:tcPr>
          <w:p w14:paraId="313DF1FE" w14:textId="77777777" w:rsidR="005F50D0" w:rsidRPr="005F50D0" w:rsidRDefault="005F50D0" w:rsidP="005F50D0">
            <w:pPr>
              <w:spacing w:after="0" w:line="240" w:lineRule="auto"/>
              <w:rPr>
                <w:ins w:id="6919" w:author="Gladiator Gladiator" w:date="2018-06-01T17:03:00Z"/>
                <w:rFonts w:ascii="Calibri" w:eastAsia="Times New Roman" w:hAnsi="Calibri" w:cs="Calibri"/>
                <w:color w:val="000000"/>
              </w:rPr>
            </w:pPr>
            <w:ins w:id="6920" w:author="Gladiator Gladiator" w:date="2018-06-01T17:03:00Z">
              <w:r w:rsidRPr="005F50D0">
                <w:rPr>
                  <w:rFonts w:ascii="Calibri" w:eastAsia="Times New Roman" w:hAnsi="Calibri" w:cs="Calibri"/>
                  <w:color w:val="000000"/>
                </w:rPr>
                <w:t>testing</w:t>
              </w:r>
            </w:ins>
          </w:p>
        </w:tc>
        <w:tc>
          <w:tcPr>
            <w:tcW w:w="1116" w:type="dxa"/>
            <w:tcBorders>
              <w:top w:val="single" w:sz="4" w:space="0" w:color="F4B084"/>
              <w:left w:val="nil"/>
              <w:bottom w:val="single" w:sz="4" w:space="0" w:color="F4B084"/>
              <w:right w:val="nil"/>
            </w:tcBorders>
            <w:shd w:val="clear" w:color="auto" w:fill="auto"/>
            <w:noWrap/>
            <w:vAlign w:val="bottom"/>
            <w:hideMark/>
          </w:tcPr>
          <w:p w14:paraId="30796C8D" w14:textId="77777777" w:rsidR="005F50D0" w:rsidRPr="005F50D0" w:rsidRDefault="005F50D0" w:rsidP="005F50D0">
            <w:pPr>
              <w:spacing w:after="0" w:line="240" w:lineRule="auto"/>
              <w:jc w:val="right"/>
              <w:rPr>
                <w:ins w:id="6921" w:author="Gladiator Gladiator" w:date="2018-06-01T17:03:00Z"/>
                <w:rFonts w:ascii="Calibri" w:eastAsia="Times New Roman" w:hAnsi="Calibri" w:cs="Calibri"/>
                <w:color w:val="000000"/>
              </w:rPr>
            </w:pPr>
            <w:ins w:id="6922" w:author="Gladiator Gladiator" w:date="2018-06-01T17:03:00Z">
              <w:r w:rsidRPr="005F50D0">
                <w:rPr>
                  <w:rFonts w:ascii="Calibri" w:eastAsia="Times New Roman" w:hAnsi="Calibri" w:cs="Calibri"/>
                  <w:color w:val="000000"/>
                </w:rPr>
                <w:t>0.236</w:t>
              </w:r>
            </w:ins>
          </w:p>
        </w:tc>
        <w:tc>
          <w:tcPr>
            <w:tcW w:w="1076" w:type="dxa"/>
            <w:tcBorders>
              <w:top w:val="single" w:sz="4" w:space="0" w:color="F4B084"/>
              <w:left w:val="nil"/>
              <w:bottom w:val="single" w:sz="4" w:space="0" w:color="F4B084"/>
              <w:right w:val="nil"/>
            </w:tcBorders>
            <w:shd w:val="clear" w:color="auto" w:fill="auto"/>
            <w:noWrap/>
            <w:vAlign w:val="bottom"/>
            <w:hideMark/>
          </w:tcPr>
          <w:p w14:paraId="3D461771" w14:textId="77777777" w:rsidR="005F50D0" w:rsidRPr="005F50D0" w:rsidRDefault="005F50D0" w:rsidP="005F50D0">
            <w:pPr>
              <w:spacing w:after="0" w:line="240" w:lineRule="auto"/>
              <w:jc w:val="right"/>
              <w:rPr>
                <w:ins w:id="6923" w:author="Gladiator Gladiator" w:date="2018-06-01T17:03:00Z"/>
                <w:rFonts w:ascii="Calibri" w:eastAsia="Times New Roman" w:hAnsi="Calibri" w:cs="Calibri"/>
                <w:color w:val="000000"/>
              </w:rPr>
            </w:pPr>
            <w:ins w:id="6924" w:author="Gladiator Gladiator" w:date="2018-06-01T17:03:00Z">
              <w:r w:rsidRPr="005F50D0">
                <w:rPr>
                  <w:rFonts w:ascii="Calibri" w:eastAsia="Times New Roman" w:hAnsi="Calibri" w:cs="Calibri"/>
                  <w:color w:val="000000"/>
                </w:rPr>
                <w:t>0.146</w:t>
              </w:r>
            </w:ins>
          </w:p>
        </w:tc>
        <w:tc>
          <w:tcPr>
            <w:tcW w:w="1097" w:type="dxa"/>
            <w:tcBorders>
              <w:top w:val="single" w:sz="4" w:space="0" w:color="F4B084"/>
              <w:left w:val="nil"/>
              <w:bottom w:val="single" w:sz="4" w:space="0" w:color="F4B084"/>
              <w:right w:val="nil"/>
            </w:tcBorders>
            <w:shd w:val="clear" w:color="auto" w:fill="auto"/>
            <w:noWrap/>
            <w:vAlign w:val="bottom"/>
            <w:hideMark/>
          </w:tcPr>
          <w:p w14:paraId="44FE290F" w14:textId="77777777" w:rsidR="005F50D0" w:rsidRPr="005F50D0" w:rsidRDefault="005F50D0" w:rsidP="005F50D0">
            <w:pPr>
              <w:spacing w:after="0" w:line="240" w:lineRule="auto"/>
              <w:jc w:val="right"/>
              <w:rPr>
                <w:ins w:id="6925" w:author="Gladiator Gladiator" w:date="2018-06-01T17:03:00Z"/>
                <w:rFonts w:ascii="Calibri" w:eastAsia="Times New Roman" w:hAnsi="Calibri" w:cs="Calibri"/>
                <w:color w:val="000000"/>
              </w:rPr>
            </w:pPr>
            <w:ins w:id="6926" w:author="Gladiator Gladiator" w:date="2018-06-01T17:03:00Z">
              <w:r w:rsidRPr="005F50D0">
                <w:rPr>
                  <w:rFonts w:ascii="Calibri" w:eastAsia="Times New Roman" w:hAnsi="Calibri" w:cs="Calibri"/>
                  <w:color w:val="000000"/>
                </w:rPr>
                <w:t>0.000</w:t>
              </w:r>
            </w:ins>
          </w:p>
        </w:tc>
        <w:tc>
          <w:tcPr>
            <w:tcW w:w="1097" w:type="dxa"/>
            <w:tcBorders>
              <w:top w:val="single" w:sz="4" w:space="0" w:color="F4B084"/>
              <w:left w:val="nil"/>
              <w:bottom w:val="single" w:sz="4" w:space="0" w:color="F4B084"/>
              <w:right w:val="nil"/>
            </w:tcBorders>
            <w:shd w:val="clear" w:color="auto" w:fill="auto"/>
            <w:noWrap/>
            <w:vAlign w:val="bottom"/>
            <w:hideMark/>
          </w:tcPr>
          <w:p w14:paraId="657A0A93" w14:textId="77777777" w:rsidR="005F50D0" w:rsidRPr="005F50D0" w:rsidRDefault="005F50D0" w:rsidP="005F50D0">
            <w:pPr>
              <w:spacing w:after="0" w:line="240" w:lineRule="auto"/>
              <w:jc w:val="right"/>
              <w:rPr>
                <w:ins w:id="6927" w:author="Gladiator Gladiator" w:date="2018-06-01T17:03:00Z"/>
                <w:rFonts w:ascii="Calibri" w:eastAsia="Times New Roman" w:hAnsi="Calibri" w:cs="Calibri"/>
                <w:color w:val="000000"/>
              </w:rPr>
            </w:pPr>
            <w:ins w:id="6928" w:author="Gladiator Gladiator" w:date="2018-06-01T17:03:00Z">
              <w:r w:rsidRPr="005F50D0">
                <w:rPr>
                  <w:rFonts w:ascii="Calibri" w:eastAsia="Times New Roman" w:hAnsi="Calibri" w:cs="Calibri"/>
                  <w:color w:val="000000"/>
                </w:rPr>
                <w:t>0.021</w:t>
              </w:r>
            </w:ins>
          </w:p>
        </w:tc>
        <w:tc>
          <w:tcPr>
            <w:tcW w:w="1116" w:type="dxa"/>
            <w:tcBorders>
              <w:top w:val="single" w:sz="4" w:space="0" w:color="F4B084"/>
              <w:left w:val="nil"/>
              <w:bottom w:val="single" w:sz="4" w:space="0" w:color="F4B084"/>
              <w:right w:val="nil"/>
            </w:tcBorders>
            <w:shd w:val="clear" w:color="auto" w:fill="auto"/>
            <w:noWrap/>
            <w:vAlign w:val="bottom"/>
            <w:hideMark/>
          </w:tcPr>
          <w:p w14:paraId="15F49959" w14:textId="77777777" w:rsidR="005F50D0" w:rsidRPr="005F50D0" w:rsidRDefault="005F50D0" w:rsidP="005F50D0">
            <w:pPr>
              <w:spacing w:after="0" w:line="240" w:lineRule="auto"/>
              <w:jc w:val="right"/>
              <w:rPr>
                <w:ins w:id="6929" w:author="Gladiator Gladiator" w:date="2018-06-01T17:03:00Z"/>
                <w:rFonts w:ascii="Calibri" w:eastAsia="Times New Roman" w:hAnsi="Calibri" w:cs="Calibri"/>
                <w:color w:val="000000"/>
              </w:rPr>
            </w:pPr>
            <w:ins w:id="6930" w:author="Gladiator Gladiator" w:date="2018-06-01T17:03:00Z">
              <w:r w:rsidRPr="005F50D0">
                <w:rPr>
                  <w:rFonts w:ascii="Calibri" w:eastAsia="Times New Roman" w:hAnsi="Calibri" w:cs="Calibri"/>
                  <w:color w:val="000000"/>
                </w:rPr>
                <w:t>0.357</w:t>
              </w:r>
            </w:ins>
          </w:p>
        </w:tc>
        <w:tc>
          <w:tcPr>
            <w:tcW w:w="983" w:type="dxa"/>
            <w:tcBorders>
              <w:top w:val="single" w:sz="4" w:space="0" w:color="F4B084"/>
              <w:left w:val="nil"/>
              <w:bottom w:val="single" w:sz="4" w:space="0" w:color="F4B084"/>
              <w:right w:val="single" w:sz="4" w:space="0" w:color="F4B084"/>
            </w:tcBorders>
            <w:shd w:val="clear" w:color="auto" w:fill="auto"/>
            <w:noWrap/>
            <w:vAlign w:val="bottom"/>
            <w:hideMark/>
          </w:tcPr>
          <w:p w14:paraId="63ABAD0B" w14:textId="77777777" w:rsidR="005F50D0" w:rsidRPr="005F50D0" w:rsidRDefault="005F50D0" w:rsidP="005F50D0">
            <w:pPr>
              <w:spacing w:after="0" w:line="240" w:lineRule="auto"/>
              <w:jc w:val="right"/>
              <w:rPr>
                <w:ins w:id="6931" w:author="Gladiator Gladiator" w:date="2018-06-01T17:03:00Z"/>
                <w:rFonts w:ascii="Calibri" w:eastAsia="Times New Roman" w:hAnsi="Calibri" w:cs="Calibri"/>
                <w:color w:val="000000"/>
              </w:rPr>
            </w:pPr>
            <w:ins w:id="6932" w:author="Gladiator Gladiator" w:date="2018-06-01T17:03:00Z">
              <w:r w:rsidRPr="005F50D0">
                <w:rPr>
                  <w:rFonts w:ascii="Calibri" w:eastAsia="Times New Roman" w:hAnsi="Calibri" w:cs="Calibri"/>
                  <w:color w:val="000000"/>
                </w:rPr>
                <w:t>0.152</w:t>
              </w:r>
            </w:ins>
          </w:p>
        </w:tc>
      </w:tr>
      <w:tr w:rsidR="005F50D0" w:rsidRPr="005F50D0" w14:paraId="01C9F9E9" w14:textId="77777777" w:rsidTr="005F50D0">
        <w:trPr>
          <w:trHeight w:val="286"/>
          <w:ins w:id="6933" w:author="Gladiator Gladiator" w:date="2018-06-01T17:03:00Z"/>
          <w:trPrChange w:id="6934"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FCE4D6" w:fill="FCE4D6"/>
            <w:noWrap/>
            <w:vAlign w:val="bottom"/>
            <w:hideMark/>
            <w:tcPrChange w:id="6935" w:author="Gladiator Gladiator" w:date="2018-06-01T17:03:00Z">
              <w:tcPr>
                <w:tcW w:w="1895"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2B86A7A1" w14:textId="77777777" w:rsidR="005F50D0" w:rsidRPr="005F50D0" w:rsidRDefault="005F50D0" w:rsidP="005F50D0">
            <w:pPr>
              <w:spacing w:after="0" w:line="240" w:lineRule="auto"/>
              <w:rPr>
                <w:ins w:id="6936" w:author="Gladiator Gladiator" w:date="2018-06-01T17:03:00Z"/>
                <w:rFonts w:ascii="Calibri" w:eastAsia="Times New Roman" w:hAnsi="Calibri" w:cs="Calibri"/>
                <w:color w:val="000000"/>
              </w:rPr>
            </w:pPr>
            <w:ins w:id="6937" w:author="Gladiator Gladiator" w:date="2018-06-01T17:03:00Z">
              <w:r w:rsidRPr="005F50D0">
                <w:rPr>
                  <w:rFonts w:ascii="Calibri" w:eastAsia="Times New Roman" w:hAnsi="Calibri" w:cs="Calibri"/>
                  <w:color w:val="000000"/>
                </w:rPr>
                <w:t>User 10</w:t>
              </w:r>
            </w:ins>
          </w:p>
        </w:tc>
        <w:tc>
          <w:tcPr>
            <w:tcW w:w="1157" w:type="dxa"/>
            <w:tcBorders>
              <w:top w:val="single" w:sz="4" w:space="0" w:color="F4B084"/>
              <w:left w:val="nil"/>
              <w:bottom w:val="single" w:sz="4" w:space="0" w:color="F4B084"/>
              <w:right w:val="nil"/>
            </w:tcBorders>
            <w:shd w:val="clear" w:color="FCE4D6" w:fill="FCE4D6"/>
            <w:noWrap/>
            <w:vAlign w:val="bottom"/>
            <w:hideMark/>
            <w:tcPrChange w:id="6938" w:author="Gladiator Gladiator" w:date="2018-06-01T17:03:00Z">
              <w:tcPr>
                <w:tcW w:w="1130" w:type="dxa"/>
                <w:gridSpan w:val="2"/>
                <w:tcBorders>
                  <w:top w:val="single" w:sz="4" w:space="0" w:color="F4B084"/>
                  <w:left w:val="nil"/>
                  <w:bottom w:val="single" w:sz="4" w:space="0" w:color="F4B084"/>
                  <w:right w:val="nil"/>
                </w:tcBorders>
                <w:shd w:val="clear" w:color="FCE4D6" w:fill="FCE4D6"/>
                <w:noWrap/>
                <w:vAlign w:val="bottom"/>
                <w:hideMark/>
              </w:tcPr>
            </w:tcPrChange>
          </w:tcPr>
          <w:p w14:paraId="67D9942B" w14:textId="77777777" w:rsidR="005F50D0" w:rsidRPr="005F50D0" w:rsidRDefault="005F50D0" w:rsidP="005F50D0">
            <w:pPr>
              <w:spacing w:after="0" w:line="240" w:lineRule="auto"/>
              <w:rPr>
                <w:ins w:id="6939" w:author="Gladiator Gladiator" w:date="2018-06-01T17:03:00Z"/>
                <w:rFonts w:ascii="Calibri" w:eastAsia="Times New Roman" w:hAnsi="Calibri" w:cs="Calibri"/>
                <w:color w:val="000000"/>
              </w:rPr>
            </w:pPr>
            <w:ins w:id="6940" w:author="Gladiator Gladiator" w:date="2018-06-01T17:03:00Z">
              <w:r w:rsidRPr="005F50D0">
                <w:rPr>
                  <w:rFonts w:ascii="Calibri" w:eastAsia="Times New Roman" w:hAnsi="Calibri" w:cs="Calibri"/>
                  <w:color w:val="000000"/>
                </w:rPr>
                <w:t>relaxing</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941"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211616CE" w14:textId="77777777" w:rsidR="005F50D0" w:rsidRPr="005F50D0" w:rsidRDefault="005F50D0" w:rsidP="005F50D0">
            <w:pPr>
              <w:spacing w:after="0" w:line="240" w:lineRule="auto"/>
              <w:jc w:val="right"/>
              <w:rPr>
                <w:ins w:id="6942" w:author="Gladiator Gladiator" w:date="2018-06-01T17:03:00Z"/>
                <w:rFonts w:ascii="Calibri" w:eastAsia="Times New Roman" w:hAnsi="Calibri" w:cs="Calibri"/>
                <w:color w:val="000000"/>
              </w:rPr>
            </w:pPr>
            <w:ins w:id="6943" w:author="Gladiator Gladiator" w:date="2018-06-01T17:03:00Z">
              <w:r w:rsidRPr="005F50D0">
                <w:rPr>
                  <w:rFonts w:ascii="Calibri" w:eastAsia="Times New Roman" w:hAnsi="Calibri" w:cs="Calibri"/>
                  <w:color w:val="000000"/>
                </w:rPr>
                <w:t>0.885</w:t>
              </w:r>
            </w:ins>
          </w:p>
        </w:tc>
        <w:tc>
          <w:tcPr>
            <w:tcW w:w="1076" w:type="dxa"/>
            <w:tcBorders>
              <w:top w:val="single" w:sz="4" w:space="0" w:color="F4B084"/>
              <w:left w:val="nil"/>
              <w:bottom w:val="single" w:sz="4" w:space="0" w:color="F4B084"/>
              <w:right w:val="nil"/>
            </w:tcBorders>
            <w:shd w:val="clear" w:color="FCE4D6" w:fill="FCE4D6"/>
            <w:noWrap/>
            <w:vAlign w:val="bottom"/>
            <w:hideMark/>
            <w:tcPrChange w:id="6944" w:author="Gladiator Gladiator" w:date="2018-06-01T17:03:00Z">
              <w:tcPr>
                <w:tcW w:w="1051" w:type="dxa"/>
                <w:gridSpan w:val="2"/>
                <w:tcBorders>
                  <w:top w:val="single" w:sz="4" w:space="0" w:color="F4B084"/>
                  <w:left w:val="nil"/>
                  <w:bottom w:val="single" w:sz="4" w:space="0" w:color="F4B084"/>
                  <w:right w:val="nil"/>
                </w:tcBorders>
                <w:shd w:val="clear" w:color="FCE4D6" w:fill="FCE4D6"/>
                <w:noWrap/>
                <w:vAlign w:val="bottom"/>
                <w:hideMark/>
              </w:tcPr>
            </w:tcPrChange>
          </w:tcPr>
          <w:p w14:paraId="6775A6DD" w14:textId="77777777" w:rsidR="005F50D0" w:rsidRPr="005F50D0" w:rsidRDefault="005F50D0" w:rsidP="005F50D0">
            <w:pPr>
              <w:spacing w:after="0" w:line="240" w:lineRule="auto"/>
              <w:jc w:val="right"/>
              <w:rPr>
                <w:ins w:id="6945" w:author="Gladiator Gladiator" w:date="2018-06-01T17:03:00Z"/>
                <w:rFonts w:ascii="Calibri" w:eastAsia="Times New Roman" w:hAnsi="Calibri" w:cs="Calibri"/>
                <w:color w:val="000000"/>
              </w:rPr>
            </w:pPr>
            <w:ins w:id="6946" w:author="Gladiator Gladiator" w:date="2018-06-01T17:03:00Z">
              <w:r w:rsidRPr="005F50D0">
                <w:rPr>
                  <w:rFonts w:ascii="Calibri" w:eastAsia="Times New Roman" w:hAnsi="Calibri" w:cs="Calibri"/>
                  <w:color w:val="000000"/>
                </w:rPr>
                <w:t>0.943</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947"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278F57CF" w14:textId="77777777" w:rsidR="005F50D0" w:rsidRPr="005F50D0" w:rsidRDefault="005F50D0" w:rsidP="005F50D0">
            <w:pPr>
              <w:spacing w:after="0" w:line="240" w:lineRule="auto"/>
              <w:jc w:val="right"/>
              <w:rPr>
                <w:ins w:id="6948" w:author="Gladiator Gladiator" w:date="2018-06-01T17:03:00Z"/>
                <w:rFonts w:ascii="Calibri" w:eastAsia="Times New Roman" w:hAnsi="Calibri" w:cs="Calibri"/>
                <w:color w:val="000000"/>
              </w:rPr>
            </w:pPr>
            <w:ins w:id="6949" w:author="Gladiator Gladiator" w:date="2018-06-01T17:03:00Z">
              <w:r w:rsidRPr="005F50D0">
                <w:rPr>
                  <w:rFonts w:ascii="Calibri" w:eastAsia="Times New Roman" w:hAnsi="Calibri" w:cs="Calibri"/>
                  <w:color w:val="000000"/>
                </w:rPr>
                <w:t>0.912</w:t>
              </w:r>
            </w:ins>
          </w:p>
        </w:tc>
        <w:tc>
          <w:tcPr>
            <w:tcW w:w="1097" w:type="dxa"/>
            <w:tcBorders>
              <w:top w:val="single" w:sz="4" w:space="0" w:color="F4B084"/>
              <w:left w:val="nil"/>
              <w:bottom w:val="single" w:sz="4" w:space="0" w:color="F4B084"/>
              <w:right w:val="nil"/>
            </w:tcBorders>
            <w:shd w:val="clear" w:color="FCE4D6" w:fill="FCE4D6"/>
            <w:noWrap/>
            <w:vAlign w:val="bottom"/>
            <w:hideMark/>
            <w:tcPrChange w:id="6950" w:author="Gladiator Gladiator" w:date="2018-06-01T17:03:00Z">
              <w:tcPr>
                <w:tcW w:w="1071" w:type="dxa"/>
                <w:gridSpan w:val="2"/>
                <w:tcBorders>
                  <w:top w:val="single" w:sz="4" w:space="0" w:color="F4B084"/>
                  <w:left w:val="nil"/>
                  <w:bottom w:val="single" w:sz="4" w:space="0" w:color="F4B084"/>
                  <w:right w:val="nil"/>
                </w:tcBorders>
                <w:shd w:val="clear" w:color="FCE4D6" w:fill="FCE4D6"/>
                <w:noWrap/>
                <w:vAlign w:val="bottom"/>
                <w:hideMark/>
              </w:tcPr>
            </w:tcPrChange>
          </w:tcPr>
          <w:p w14:paraId="41286CC7" w14:textId="77777777" w:rsidR="005F50D0" w:rsidRPr="005F50D0" w:rsidRDefault="005F50D0" w:rsidP="005F50D0">
            <w:pPr>
              <w:spacing w:after="0" w:line="240" w:lineRule="auto"/>
              <w:jc w:val="right"/>
              <w:rPr>
                <w:ins w:id="6951" w:author="Gladiator Gladiator" w:date="2018-06-01T17:03:00Z"/>
                <w:rFonts w:ascii="Calibri" w:eastAsia="Times New Roman" w:hAnsi="Calibri" w:cs="Calibri"/>
                <w:color w:val="000000"/>
              </w:rPr>
            </w:pPr>
            <w:ins w:id="6952" w:author="Gladiator Gladiator" w:date="2018-06-01T17:03:00Z">
              <w:r w:rsidRPr="005F50D0">
                <w:rPr>
                  <w:rFonts w:ascii="Calibri" w:eastAsia="Times New Roman" w:hAnsi="Calibri" w:cs="Calibri"/>
                  <w:color w:val="000000"/>
                </w:rPr>
                <w:t>0.933</w:t>
              </w:r>
            </w:ins>
          </w:p>
        </w:tc>
        <w:tc>
          <w:tcPr>
            <w:tcW w:w="1116" w:type="dxa"/>
            <w:tcBorders>
              <w:top w:val="single" w:sz="4" w:space="0" w:color="F4B084"/>
              <w:left w:val="nil"/>
              <w:bottom w:val="single" w:sz="4" w:space="0" w:color="F4B084"/>
              <w:right w:val="nil"/>
            </w:tcBorders>
            <w:shd w:val="clear" w:color="FCE4D6" w:fill="FCE4D6"/>
            <w:noWrap/>
            <w:vAlign w:val="bottom"/>
            <w:hideMark/>
            <w:tcPrChange w:id="6953" w:author="Gladiator Gladiator" w:date="2018-06-01T17:03:00Z">
              <w:tcPr>
                <w:tcW w:w="1090" w:type="dxa"/>
                <w:gridSpan w:val="2"/>
                <w:tcBorders>
                  <w:top w:val="single" w:sz="4" w:space="0" w:color="F4B084"/>
                  <w:left w:val="nil"/>
                  <w:bottom w:val="single" w:sz="4" w:space="0" w:color="F4B084"/>
                  <w:right w:val="nil"/>
                </w:tcBorders>
                <w:shd w:val="clear" w:color="FCE4D6" w:fill="FCE4D6"/>
                <w:noWrap/>
                <w:vAlign w:val="bottom"/>
                <w:hideMark/>
              </w:tcPr>
            </w:tcPrChange>
          </w:tcPr>
          <w:p w14:paraId="46E1DA32" w14:textId="77777777" w:rsidR="005F50D0" w:rsidRPr="005F50D0" w:rsidRDefault="005F50D0" w:rsidP="005F50D0">
            <w:pPr>
              <w:spacing w:after="0" w:line="240" w:lineRule="auto"/>
              <w:jc w:val="right"/>
              <w:rPr>
                <w:ins w:id="6954" w:author="Gladiator Gladiator" w:date="2018-06-01T17:03:00Z"/>
                <w:rFonts w:ascii="Calibri" w:eastAsia="Times New Roman" w:hAnsi="Calibri" w:cs="Calibri"/>
                <w:color w:val="000000"/>
              </w:rPr>
            </w:pPr>
            <w:ins w:id="6955" w:author="Gladiator Gladiator" w:date="2018-06-01T17:03:00Z">
              <w:r w:rsidRPr="005F50D0">
                <w:rPr>
                  <w:rFonts w:ascii="Calibri" w:eastAsia="Times New Roman" w:hAnsi="Calibri" w:cs="Calibri"/>
                  <w:color w:val="000000"/>
                </w:rPr>
                <w:t>0.906</w:t>
              </w:r>
            </w:ins>
          </w:p>
        </w:tc>
        <w:tc>
          <w:tcPr>
            <w:tcW w:w="983" w:type="dxa"/>
            <w:tcBorders>
              <w:top w:val="single" w:sz="4" w:space="0" w:color="F4B084"/>
              <w:left w:val="nil"/>
              <w:bottom w:val="single" w:sz="4" w:space="0" w:color="F4B084"/>
              <w:right w:val="single" w:sz="4" w:space="0" w:color="F4B084"/>
            </w:tcBorders>
            <w:shd w:val="clear" w:color="FCE4D6" w:fill="FCE4D6"/>
            <w:noWrap/>
            <w:vAlign w:val="bottom"/>
            <w:hideMark/>
            <w:tcPrChange w:id="6956"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617C8A14" w14:textId="77777777" w:rsidR="005F50D0" w:rsidRPr="005F50D0" w:rsidRDefault="005F50D0" w:rsidP="005F50D0">
            <w:pPr>
              <w:spacing w:after="0" w:line="240" w:lineRule="auto"/>
              <w:jc w:val="right"/>
              <w:rPr>
                <w:ins w:id="6957" w:author="Gladiator Gladiator" w:date="2018-06-01T17:03:00Z"/>
                <w:rFonts w:ascii="Calibri" w:eastAsia="Times New Roman" w:hAnsi="Calibri" w:cs="Calibri"/>
                <w:color w:val="000000"/>
              </w:rPr>
            </w:pPr>
            <w:ins w:id="6958" w:author="Gladiator Gladiator" w:date="2018-06-01T17:03:00Z">
              <w:r w:rsidRPr="005F50D0">
                <w:rPr>
                  <w:rFonts w:ascii="Calibri" w:eastAsia="Times New Roman" w:hAnsi="Calibri" w:cs="Calibri"/>
                  <w:color w:val="000000"/>
                </w:rPr>
                <w:t>0.916</w:t>
              </w:r>
            </w:ins>
          </w:p>
        </w:tc>
      </w:tr>
      <w:tr w:rsidR="005F50D0" w:rsidRPr="005F50D0" w14:paraId="7BB0F0F2" w14:textId="77777777" w:rsidTr="005F50D0">
        <w:trPr>
          <w:trHeight w:val="286"/>
          <w:ins w:id="6959" w:author="Gladiator Gladiator" w:date="2018-06-01T17:03:00Z"/>
        </w:trPr>
        <w:tc>
          <w:tcPr>
            <w:tcW w:w="1942" w:type="dxa"/>
            <w:tcBorders>
              <w:top w:val="single" w:sz="4" w:space="0" w:color="F4B084"/>
              <w:left w:val="single" w:sz="4" w:space="0" w:color="F4B084"/>
              <w:bottom w:val="single" w:sz="4" w:space="0" w:color="F4B084"/>
              <w:right w:val="nil"/>
            </w:tcBorders>
            <w:shd w:val="clear" w:color="auto" w:fill="auto"/>
            <w:noWrap/>
            <w:vAlign w:val="bottom"/>
            <w:hideMark/>
          </w:tcPr>
          <w:p w14:paraId="3C850E8D" w14:textId="77777777" w:rsidR="005F50D0" w:rsidRPr="005F50D0" w:rsidRDefault="005F50D0" w:rsidP="005F50D0">
            <w:pPr>
              <w:spacing w:after="0" w:line="240" w:lineRule="auto"/>
              <w:rPr>
                <w:ins w:id="6960" w:author="Gladiator Gladiator" w:date="2018-06-01T17:03:00Z"/>
                <w:rFonts w:ascii="Calibri" w:eastAsia="Times New Roman" w:hAnsi="Calibri" w:cs="Calibri"/>
                <w:color w:val="000000"/>
              </w:rPr>
            </w:pPr>
            <w:ins w:id="6961" w:author="Gladiator Gladiator" w:date="2018-06-01T17:03:00Z">
              <w:r w:rsidRPr="005F50D0">
                <w:rPr>
                  <w:rFonts w:ascii="Calibri" w:eastAsia="Times New Roman" w:hAnsi="Calibri" w:cs="Calibri"/>
                  <w:color w:val="000000"/>
                </w:rPr>
                <w:t>User 10</w:t>
              </w:r>
            </w:ins>
          </w:p>
        </w:tc>
        <w:tc>
          <w:tcPr>
            <w:tcW w:w="1157" w:type="dxa"/>
            <w:tcBorders>
              <w:top w:val="single" w:sz="4" w:space="0" w:color="F4B084"/>
              <w:left w:val="nil"/>
              <w:bottom w:val="single" w:sz="4" w:space="0" w:color="F4B084"/>
              <w:right w:val="nil"/>
            </w:tcBorders>
            <w:shd w:val="clear" w:color="auto" w:fill="auto"/>
            <w:noWrap/>
            <w:vAlign w:val="bottom"/>
            <w:hideMark/>
          </w:tcPr>
          <w:p w14:paraId="578C05D3" w14:textId="77777777" w:rsidR="005F50D0" w:rsidRPr="005F50D0" w:rsidRDefault="005F50D0" w:rsidP="005F50D0">
            <w:pPr>
              <w:spacing w:after="0" w:line="240" w:lineRule="auto"/>
              <w:rPr>
                <w:ins w:id="6962" w:author="Gladiator Gladiator" w:date="2018-06-01T17:03:00Z"/>
                <w:rFonts w:ascii="Calibri" w:eastAsia="Times New Roman" w:hAnsi="Calibri" w:cs="Calibri"/>
                <w:color w:val="000000"/>
              </w:rPr>
            </w:pPr>
            <w:ins w:id="6963" w:author="Gladiator Gladiator" w:date="2018-06-01T17:03:00Z">
              <w:r w:rsidRPr="005F50D0">
                <w:rPr>
                  <w:rFonts w:ascii="Calibri" w:eastAsia="Times New Roman" w:hAnsi="Calibri" w:cs="Calibri"/>
                  <w:color w:val="000000"/>
                </w:rPr>
                <w:t>testing</w:t>
              </w:r>
            </w:ins>
          </w:p>
        </w:tc>
        <w:tc>
          <w:tcPr>
            <w:tcW w:w="1116" w:type="dxa"/>
            <w:tcBorders>
              <w:top w:val="single" w:sz="4" w:space="0" w:color="F4B084"/>
              <w:left w:val="nil"/>
              <w:bottom w:val="single" w:sz="4" w:space="0" w:color="F4B084"/>
              <w:right w:val="nil"/>
            </w:tcBorders>
            <w:shd w:val="clear" w:color="auto" w:fill="auto"/>
            <w:noWrap/>
            <w:vAlign w:val="bottom"/>
            <w:hideMark/>
          </w:tcPr>
          <w:p w14:paraId="31C84EE3" w14:textId="77777777" w:rsidR="005F50D0" w:rsidRPr="005F50D0" w:rsidRDefault="005F50D0" w:rsidP="005F50D0">
            <w:pPr>
              <w:spacing w:after="0" w:line="240" w:lineRule="auto"/>
              <w:jc w:val="right"/>
              <w:rPr>
                <w:ins w:id="6964" w:author="Gladiator Gladiator" w:date="2018-06-01T17:03:00Z"/>
                <w:rFonts w:ascii="Calibri" w:eastAsia="Times New Roman" w:hAnsi="Calibri" w:cs="Calibri"/>
                <w:color w:val="000000"/>
              </w:rPr>
            </w:pPr>
            <w:ins w:id="6965" w:author="Gladiator Gladiator" w:date="2018-06-01T17:03:00Z">
              <w:r w:rsidRPr="005F50D0">
                <w:rPr>
                  <w:rFonts w:ascii="Calibri" w:eastAsia="Times New Roman" w:hAnsi="Calibri" w:cs="Calibri"/>
                  <w:color w:val="000000"/>
                </w:rPr>
                <w:t>0.476</w:t>
              </w:r>
            </w:ins>
          </w:p>
        </w:tc>
        <w:tc>
          <w:tcPr>
            <w:tcW w:w="1076" w:type="dxa"/>
            <w:tcBorders>
              <w:top w:val="single" w:sz="4" w:space="0" w:color="F4B084"/>
              <w:left w:val="nil"/>
              <w:bottom w:val="single" w:sz="4" w:space="0" w:color="F4B084"/>
              <w:right w:val="nil"/>
            </w:tcBorders>
            <w:shd w:val="clear" w:color="auto" w:fill="auto"/>
            <w:noWrap/>
            <w:vAlign w:val="bottom"/>
            <w:hideMark/>
          </w:tcPr>
          <w:p w14:paraId="6C872F22" w14:textId="77777777" w:rsidR="005F50D0" w:rsidRPr="005F50D0" w:rsidRDefault="005F50D0" w:rsidP="005F50D0">
            <w:pPr>
              <w:spacing w:after="0" w:line="240" w:lineRule="auto"/>
              <w:jc w:val="right"/>
              <w:rPr>
                <w:ins w:id="6966" w:author="Gladiator Gladiator" w:date="2018-06-01T17:03:00Z"/>
                <w:rFonts w:ascii="Calibri" w:eastAsia="Times New Roman" w:hAnsi="Calibri" w:cs="Calibri"/>
                <w:color w:val="000000"/>
              </w:rPr>
            </w:pPr>
            <w:ins w:id="6967" w:author="Gladiator Gladiator" w:date="2018-06-01T17:03:00Z">
              <w:r w:rsidRPr="005F50D0">
                <w:rPr>
                  <w:rFonts w:ascii="Calibri" w:eastAsia="Times New Roman" w:hAnsi="Calibri" w:cs="Calibri"/>
                  <w:color w:val="000000"/>
                </w:rPr>
                <w:t>0.477</w:t>
              </w:r>
            </w:ins>
          </w:p>
        </w:tc>
        <w:tc>
          <w:tcPr>
            <w:tcW w:w="1097" w:type="dxa"/>
            <w:tcBorders>
              <w:top w:val="single" w:sz="4" w:space="0" w:color="F4B084"/>
              <w:left w:val="nil"/>
              <w:bottom w:val="single" w:sz="4" w:space="0" w:color="F4B084"/>
              <w:right w:val="nil"/>
            </w:tcBorders>
            <w:shd w:val="clear" w:color="auto" w:fill="auto"/>
            <w:noWrap/>
            <w:vAlign w:val="bottom"/>
            <w:hideMark/>
          </w:tcPr>
          <w:p w14:paraId="19280EEF" w14:textId="77777777" w:rsidR="005F50D0" w:rsidRPr="005F50D0" w:rsidRDefault="005F50D0" w:rsidP="005F50D0">
            <w:pPr>
              <w:spacing w:after="0" w:line="240" w:lineRule="auto"/>
              <w:jc w:val="right"/>
              <w:rPr>
                <w:ins w:id="6968" w:author="Gladiator Gladiator" w:date="2018-06-01T17:03:00Z"/>
                <w:rFonts w:ascii="Calibri" w:eastAsia="Times New Roman" w:hAnsi="Calibri" w:cs="Calibri"/>
                <w:color w:val="000000"/>
              </w:rPr>
            </w:pPr>
            <w:ins w:id="6969" w:author="Gladiator Gladiator" w:date="2018-06-01T17:03:00Z">
              <w:r w:rsidRPr="005F50D0">
                <w:rPr>
                  <w:rFonts w:ascii="Calibri" w:eastAsia="Times New Roman" w:hAnsi="Calibri" w:cs="Calibri"/>
                  <w:color w:val="000000"/>
                </w:rPr>
                <w:t>0.483</w:t>
              </w:r>
            </w:ins>
          </w:p>
        </w:tc>
        <w:tc>
          <w:tcPr>
            <w:tcW w:w="1097" w:type="dxa"/>
            <w:tcBorders>
              <w:top w:val="single" w:sz="4" w:space="0" w:color="F4B084"/>
              <w:left w:val="nil"/>
              <w:bottom w:val="single" w:sz="4" w:space="0" w:color="F4B084"/>
              <w:right w:val="nil"/>
            </w:tcBorders>
            <w:shd w:val="clear" w:color="auto" w:fill="auto"/>
            <w:noWrap/>
            <w:vAlign w:val="bottom"/>
            <w:hideMark/>
          </w:tcPr>
          <w:p w14:paraId="30D1A9BD" w14:textId="77777777" w:rsidR="005F50D0" w:rsidRPr="005F50D0" w:rsidRDefault="005F50D0" w:rsidP="005F50D0">
            <w:pPr>
              <w:spacing w:after="0" w:line="240" w:lineRule="auto"/>
              <w:jc w:val="right"/>
              <w:rPr>
                <w:ins w:id="6970" w:author="Gladiator Gladiator" w:date="2018-06-01T17:03:00Z"/>
                <w:rFonts w:ascii="Calibri" w:eastAsia="Times New Roman" w:hAnsi="Calibri" w:cs="Calibri"/>
                <w:color w:val="000000"/>
              </w:rPr>
            </w:pPr>
            <w:ins w:id="6971" w:author="Gladiator Gladiator" w:date="2018-06-01T17:03:00Z">
              <w:r w:rsidRPr="005F50D0">
                <w:rPr>
                  <w:rFonts w:ascii="Calibri" w:eastAsia="Times New Roman" w:hAnsi="Calibri" w:cs="Calibri"/>
                  <w:color w:val="000000"/>
                </w:rPr>
                <w:t>0.492</w:t>
              </w:r>
            </w:ins>
          </w:p>
        </w:tc>
        <w:tc>
          <w:tcPr>
            <w:tcW w:w="1116" w:type="dxa"/>
            <w:tcBorders>
              <w:top w:val="single" w:sz="4" w:space="0" w:color="F4B084"/>
              <w:left w:val="nil"/>
              <w:bottom w:val="single" w:sz="4" w:space="0" w:color="F4B084"/>
              <w:right w:val="nil"/>
            </w:tcBorders>
            <w:shd w:val="clear" w:color="auto" w:fill="auto"/>
            <w:noWrap/>
            <w:vAlign w:val="bottom"/>
            <w:hideMark/>
          </w:tcPr>
          <w:p w14:paraId="76697300" w14:textId="77777777" w:rsidR="005F50D0" w:rsidRPr="005F50D0" w:rsidRDefault="005F50D0" w:rsidP="005F50D0">
            <w:pPr>
              <w:spacing w:after="0" w:line="240" w:lineRule="auto"/>
              <w:jc w:val="right"/>
              <w:rPr>
                <w:ins w:id="6972" w:author="Gladiator Gladiator" w:date="2018-06-01T17:03:00Z"/>
                <w:rFonts w:ascii="Calibri" w:eastAsia="Times New Roman" w:hAnsi="Calibri" w:cs="Calibri"/>
                <w:color w:val="000000"/>
              </w:rPr>
            </w:pPr>
            <w:ins w:id="6973" w:author="Gladiator Gladiator" w:date="2018-06-01T17:03:00Z">
              <w:r w:rsidRPr="005F50D0">
                <w:rPr>
                  <w:rFonts w:ascii="Calibri" w:eastAsia="Times New Roman" w:hAnsi="Calibri" w:cs="Calibri"/>
                  <w:color w:val="000000"/>
                </w:rPr>
                <w:t>0.568</w:t>
              </w:r>
            </w:ins>
          </w:p>
        </w:tc>
        <w:tc>
          <w:tcPr>
            <w:tcW w:w="983" w:type="dxa"/>
            <w:tcBorders>
              <w:top w:val="single" w:sz="4" w:space="0" w:color="F4B084"/>
              <w:left w:val="nil"/>
              <w:bottom w:val="single" w:sz="4" w:space="0" w:color="F4B084"/>
              <w:right w:val="single" w:sz="4" w:space="0" w:color="F4B084"/>
            </w:tcBorders>
            <w:shd w:val="clear" w:color="auto" w:fill="auto"/>
            <w:noWrap/>
            <w:vAlign w:val="bottom"/>
            <w:hideMark/>
          </w:tcPr>
          <w:p w14:paraId="466DC1CF" w14:textId="77777777" w:rsidR="005F50D0" w:rsidRPr="005F50D0" w:rsidRDefault="005F50D0" w:rsidP="005F50D0">
            <w:pPr>
              <w:spacing w:after="0" w:line="240" w:lineRule="auto"/>
              <w:jc w:val="right"/>
              <w:rPr>
                <w:ins w:id="6974" w:author="Gladiator Gladiator" w:date="2018-06-01T17:03:00Z"/>
                <w:rFonts w:ascii="Calibri" w:eastAsia="Times New Roman" w:hAnsi="Calibri" w:cs="Calibri"/>
                <w:color w:val="000000"/>
              </w:rPr>
            </w:pPr>
            <w:ins w:id="6975" w:author="Gladiator Gladiator" w:date="2018-06-01T17:03:00Z">
              <w:r w:rsidRPr="005F50D0">
                <w:rPr>
                  <w:rFonts w:ascii="Calibri" w:eastAsia="Times New Roman" w:hAnsi="Calibri" w:cs="Calibri"/>
                  <w:color w:val="000000"/>
                </w:rPr>
                <w:t>0.499</w:t>
              </w:r>
            </w:ins>
          </w:p>
        </w:tc>
      </w:tr>
      <w:tr w:rsidR="005F50D0" w:rsidRPr="005F50D0" w14:paraId="1A2A790C" w14:textId="77777777" w:rsidTr="005F50D0">
        <w:trPr>
          <w:trHeight w:val="286"/>
          <w:ins w:id="6976" w:author="Gladiator Gladiator" w:date="2018-06-01T17:03:00Z"/>
          <w:trPrChange w:id="6977"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000000" w:fill="BDD7EE"/>
            <w:noWrap/>
            <w:vAlign w:val="bottom"/>
            <w:hideMark/>
            <w:tcPrChange w:id="6978" w:author="Gladiator Gladiator" w:date="2018-06-01T17:03:00Z">
              <w:tcPr>
                <w:tcW w:w="1895" w:type="dxa"/>
                <w:tcBorders>
                  <w:top w:val="single" w:sz="4" w:space="0" w:color="F4B084"/>
                  <w:left w:val="single" w:sz="4" w:space="0" w:color="F4B084"/>
                  <w:bottom w:val="single" w:sz="4" w:space="0" w:color="F4B084"/>
                  <w:right w:val="nil"/>
                </w:tcBorders>
                <w:shd w:val="clear" w:color="000000" w:fill="BDD7EE"/>
                <w:noWrap/>
                <w:vAlign w:val="bottom"/>
                <w:hideMark/>
              </w:tcPr>
            </w:tcPrChange>
          </w:tcPr>
          <w:p w14:paraId="4E187072" w14:textId="77777777" w:rsidR="005F50D0" w:rsidRPr="005F50D0" w:rsidRDefault="005F50D0" w:rsidP="005F50D0">
            <w:pPr>
              <w:spacing w:after="0" w:line="240" w:lineRule="auto"/>
              <w:rPr>
                <w:ins w:id="6979" w:author="Gladiator Gladiator" w:date="2018-06-01T17:03:00Z"/>
                <w:rFonts w:ascii="Calibri" w:eastAsia="Times New Roman" w:hAnsi="Calibri" w:cs="Calibri"/>
                <w:color w:val="000000"/>
              </w:rPr>
            </w:pPr>
            <w:ins w:id="6980" w:author="Gladiator Gladiator" w:date="2018-06-01T17:03:00Z">
              <w:r w:rsidRPr="005F50D0">
                <w:rPr>
                  <w:rFonts w:ascii="Calibri" w:eastAsia="Times New Roman" w:hAnsi="Calibri" w:cs="Calibri"/>
                  <w:color w:val="000000"/>
                </w:rPr>
                <w:t>Set of Users/Average</w:t>
              </w:r>
            </w:ins>
          </w:p>
        </w:tc>
        <w:tc>
          <w:tcPr>
            <w:tcW w:w="1157" w:type="dxa"/>
            <w:tcBorders>
              <w:top w:val="single" w:sz="4" w:space="0" w:color="F4B084"/>
              <w:left w:val="nil"/>
              <w:bottom w:val="single" w:sz="4" w:space="0" w:color="F4B084"/>
              <w:right w:val="nil"/>
            </w:tcBorders>
            <w:shd w:val="clear" w:color="000000" w:fill="BDD7EE"/>
            <w:noWrap/>
            <w:vAlign w:val="bottom"/>
            <w:hideMark/>
            <w:tcPrChange w:id="6981" w:author="Gladiator Gladiator" w:date="2018-06-01T17:03:00Z">
              <w:tcPr>
                <w:tcW w:w="1130" w:type="dxa"/>
                <w:gridSpan w:val="2"/>
                <w:tcBorders>
                  <w:top w:val="single" w:sz="4" w:space="0" w:color="F4B084"/>
                  <w:left w:val="nil"/>
                  <w:bottom w:val="single" w:sz="4" w:space="0" w:color="F4B084"/>
                  <w:right w:val="nil"/>
                </w:tcBorders>
                <w:shd w:val="clear" w:color="000000" w:fill="BDD7EE"/>
                <w:noWrap/>
                <w:vAlign w:val="bottom"/>
                <w:hideMark/>
              </w:tcPr>
            </w:tcPrChange>
          </w:tcPr>
          <w:p w14:paraId="1A9E9B0F" w14:textId="77777777" w:rsidR="005F50D0" w:rsidRPr="005F50D0" w:rsidRDefault="005F50D0" w:rsidP="005F50D0">
            <w:pPr>
              <w:spacing w:after="0" w:line="240" w:lineRule="auto"/>
              <w:rPr>
                <w:ins w:id="6982" w:author="Gladiator Gladiator" w:date="2018-06-01T17:03:00Z"/>
                <w:rFonts w:ascii="Calibri" w:eastAsia="Times New Roman" w:hAnsi="Calibri" w:cs="Calibri"/>
                <w:color w:val="000000"/>
              </w:rPr>
            </w:pPr>
            <w:ins w:id="6983" w:author="Gladiator Gladiator" w:date="2018-06-01T17:03:00Z">
              <w:r w:rsidRPr="005F50D0">
                <w:rPr>
                  <w:rFonts w:ascii="Calibri" w:eastAsia="Times New Roman" w:hAnsi="Calibri" w:cs="Calibri"/>
                  <w:color w:val="000000"/>
                </w:rPr>
                <w:t>relaxing</w:t>
              </w:r>
            </w:ins>
          </w:p>
        </w:tc>
        <w:tc>
          <w:tcPr>
            <w:tcW w:w="1116" w:type="dxa"/>
            <w:tcBorders>
              <w:top w:val="single" w:sz="4" w:space="0" w:color="F4B084"/>
              <w:left w:val="nil"/>
              <w:bottom w:val="single" w:sz="4" w:space="0" w:color="F4B084"/>
              <w:right w:val="nil"/>
            </w:tcBorders>
            <w:shd w:val="clear" w:color="000000" w:fill="BDD7EE"/>
            <w:noWrap/>
            <w:vAlign w:val="bottom"/>
            <w:hideMark/>
            <w:tcPrChange w:id="6984" w:author="Gladiator Gladiator" w:date="2018-06-01T17:03:00Z">
              <w:tcPr>
                <w:tcW w:w="1090" w:type="dxa"/>
                <w:gridSpan w:val="2"/>
                <w:tcBorders>
                  <w:top w:val="single" w:sz="4" w:space="0" w:color="F4B084"/>
                  <w:left w:val="nil"/>
                  <w:bottom w:val="single" w:sz="4" w:space="0" w:color="F4B084"/>
                  <w:right w:val="nil"/>
                </w:tcBorders>
                <w:shd w:val="clear" w:color="000000" w:fill="BDD7EE"/>
                <w:noWrap/>
                <w:vAlign w:val="bottom"/>
                <w:hideMark/>
              </w:tcPr>
            </w:tcPrChange>
          </w:tcPr>
          <w:p w14:paraId="51AF5987" w14:textId="77777777" w:rsidR="005F50D0" w:rsidRPr="005F50D0" w:rsidRDefault="005F50D0" w:rsidP="005F50D0">
            <w:pPr>
              <w:spacing w:after="0" w:line="240" w:lineRule="auto"/>
              <w:jc w:val="right"/>
              <w:rPr>
                <w:ins w:id="6985" w:author="Gladiator Gladiator" w:date="2018-06-01T17:03:00Z"/>
                <w:rFonts w:ascii="Calibri" w:eastAsia="Times New Roman" w:hAnsi="Calibri" w:cs="Calibri"/>
                <w:color w:val="000000"/>
              </w:rPr>
            </w:pPr>
            <w:ins w:id="6986" w:author="Gladiator Gladiator" w:date="2018-06-01T17:03:00Z">
              <w:r w:rsidRPr="005F50D0">
                <w:rPr>
                  <w:rFonts w:ascii="Calibri" w:eastAsia="Times New Roman" w:hAnsi="Calibri" w:cs="Calibri"/>
                  <w:color w:val="000000"/>
                </w:rPr>
                <w:t>0.699</w:t>
              </w:r>
            </w:ins>
          </w:p>
        </w:tc>
        <w:tc>
          <w:tcPr>
            <w:tcW w:w="1076" w:type="dxa"/>
            <w:tcBorders>
              <w:top w:val="single" w:sz="4" w:space="0" w:color="F4B084"/>
              <w:left w:val="nil"/>
              <w:bottom w:val="single" w:sz="4" w:space="0" w:color="F4B084"/>
              <w:right w:val="nil"/>
            </w:tcBorders>
            <w:shd w:val="clear" w:color="000000" w:fill="BDD7EE"/>
            <w:noWrap/>
            <w:vAlign w:val="bottom"/>
            <w:hideMark/>
            <w:tcPrChange w:id="6987" w:author="Gladiator Gladiator" w:date="2018-06-01T17:03:00Z">
              <w:tcPr>
                <w:tcW w:w="1051" w:type="dxa"/>
                <w:gridSpan w:val="2"/>
                <w:tcBorders>
                  <w:top w:val="single" w:sz="4" w:space="0" w:color="F4B084"/>
                  <w:left w:val="nil"/>
                  <w:bottom w:val="single" w:sz="4" w:space="0" w:color="F4B084"/>
                  <w:right w:val="nil"/>
                </w:tcBorders>
                <w:shd w:val="clear" w:color="000000" w:fill="BDD7EE"/>
                <w:noWrap/>
                <w:vAlign w:val="bottom"/>
                <w:hideMark/>
              </w:tcPr>
            </w:tcPrChange>
          </w:tcPr>
          <w:p w14:paraId="4F0A6A08" w14:textId="77777777" w:rsidR="005F50D0" w:rsidRPr="005F50D0" w:rsidRDefault="005F50D0" w:rsidP="005F50D0">
            <w:pPr>
              <w:spacing w:after="0" w:line="240" w:lineRule="auto"/>
              <w:jc w:val="right"/>
              <w:rPr>
                <w:ins w:id="6988" w:author="Gladiator Gladiator" w:date="2018-06-01T17:03:00Z"/>
                <w:rFonts w:ascii="Calibri" w:eastAsia="Times New Roman" w:hAnsi="Calibri" w:cs="Calibri"/>
                <w:color w:val="000000"/>
              </w:rPr>
            </w:pPr>
            <w:ins w:id="6989" w:author="Gladiator Gladiator" w:date="2018-06-01T17:03:00Z">
              <w:r w:rsidRPr="005F50D0">
                <w:rPr>
                  <w:rFonts w:ascii="Calibri" w:eastAsia="Times New Roman" w:hAnsi="Calibri" w:cs="Calibri"/>
                  <w:color w:val="000000"/>
                </w:rPr>
                <w:t>0.665</w:t>
              </w:r>
            </w:ins>
          </w:p>
        </w:tc>
        <w:tc>
          <w:tcPr>
            <w:tcW w:w="1097" w:type="dxa"/>
            <w:tcBorders>
              <w:top w:val="single" w:sz="4" w:space="0" w:color="F4B084"/>
              <w:left w:val="nil"/>
              <w:bottom w:val="single" w:sz="4" w:space="0" w:color="F4B084"/>
              <w:right w:val="nil"/>
            </w:tcBorders>
            <w:shd w:val="clear" w:color="000000" w:fill="BDD7EE"/>
            <w:noWrap/>
            <w:vAlign w:val="bottom"/>
            <w:hideMark/>
            <w:tcPrChange w:id="6990" w:author="Gladiator Gladiator" w:date="2018-06-01T17:03:00Z">
              <w:tcPr>
                <w:tcW w:w="1071" w:type="dxa"/>
                <w:gridSpan w:val="2"/>
                <w:tcBorders>
                  <w:top w:val="single" w:sz="4" w:space="0" w:color="F4B084"/>
                  <w:left w:val="nil"/>
                  <w:bottom w:val="single" w:sz="4" w:space="0" w:color="F4B084"/>
                  <w:right w:val="nil"/>
                </w:tcBorders>
                <w:shd w:val="clear" w:color="000000" w:fill="BDD7EE"/>
                <w:noWrap/>
                <w:vAlign w:val="bottom"/>
                <w:hideMark/>
              </w:tcPr>
            </w:tcPrChange>
          </w:tcPr>
          <w:p w14:paraId="5D929483" w14:textId="77777777" w:rsidR="005F50D0" w:rsidRPr="005F50D0" w:rsidRDefault="005F50D0" w:rsidP="005F50D0">
            <w:pPr>
              <w:spacing w:after="0" w:line="240" w:lineRule="auto"/>
              <w:jc w:val="right"/>
              <w:rPr>
                <w:ins w:id="6991" w:author="Gladiator Gladiator" w:date="2018-06-01T17:03:00Z"/>
                <w:rFonts w:ascii="Calibri" w:eastAsia="Times New Roman" w:hAnsi="Calibri" w:cs="Calibri"/>
                <w:color w:val="000000"/>
              </w:rPr>
            </w:pPr>
            <w:ins w:id="6992" w:author="Gladiator Gladiator" w:date="2018-06-01T17:03:00Z">
              <w:r w:rsidRPr="005F50D0">
                <w:rPr>
                  <w:rFonts w:ascii="Calibri" w:eastAsia="Times New Roman" w:hAnsi="Calibri" w:cs="Calibri"/>
                  <w:color w:val="000000"/>
                </w:rPr>
                <w:t>0.655</w:t>
              </w:r>
            </w:ins>
          </w:p>
        </w:tc>
        <w:tc>
          <w:tcPr>
            <w:tcW w:w="1097" w:type="dxa"/>
            <w:tcBorders>
              <w:top w:val="single" w:sz="4" w:space="0" w:color="F4B084"/>
              <w:left w:val="nil"/>
              <w:bottom w:val="single" w:sz="4" w:space="0" w:color="F4B084"/>
              <w:right w:val="nil"/>
            </w:tcBorders>
            <w:shd w:val="clear" w:color="000000" w:fill="BDD7EE"/>
            <w:noWrap/>
            <w:vAlign w:val="bottom"/>
            <w:hideMark/>
            <w:tcPrChange w:id="6993" w:author="Gladiator Gladiator" w:date="2018-06-01T17:03:00Z">
              <w:tcPr>
                <w:tcW w:w="1071" w:type="dxa"/>
                <w:gridSpan w:val="2"/>
                <w:tcBorders>
                  <w:top w:val="single" w:sz="4" w:space="0" w:color="F4B084"/>
                  <w:left w:val="nil"/>
                  <w:bottom w:val="single" w:sz="4" w:space="0" w:color="F4B084"/>
                  <w:right w:val="nil"/>
                </w:tcBorders>
                <w:shd w:val="clear" w:color="000000" w:fill="BDD7EE"/>
                <w:noWrap/>
                <w:vAlign w:val="bottom"/>
                <w:hideMark/>
              </w:tcPr>
            </w:tcPrChange>
          </w:tcPr>
          <w:p w14:paraId="5B585D19" w14:textId="77777777" w:rsidR="005F50D0" w:rsidRPr="005F50D0" w:rsidRDefault="005F50D0" w:rsidP="005F50D0">
            <w:pPr>
              <w:spacing w:after="0" w:line="240" w:lineRule="auto"/>
              <w:jc w:val="right"/>
              <w:rPr>
                <w:ins w:id="6994" w:author="Gladiator Gladiator" w:date="2018-06-01T17:03:00Z"/>
                <w:rFonts w:ascii="Calibri" w:eastAsia="Times New Roman" w:hAnsi="Calibri" w:cs="Calibri"/>
                <w:color w:val="000000"/>
              </w:rPr>
            </w:pPr>
            <w:ins w:id="6995" w:author="Gladiator Gladiator" w:date="2018-06-01T17:03:00Z">
              <w:r w:rsidRPr="005F50D0">
                <w:rPr>
                  <w:rFonts w:ascii="Calibri" w:eastAsia="Times New Roman" w:hAnsi="Calibri" w:cs="Calibri"/>
                  <w:color w:val="000000"/>
                </w:rPr>
                <w:t>0.647</w:t>
              </w:r>
            </w:ins>
          </w:p>
        </w:tc>
        <w:tc>
          <w:tcPr>
            <w:tcW w:w="1116" w:type="dxa"/>
            <w:tcBorders>
              <w:top w:val="single" w:sz="4" w:space="0" w:color="F4B084"/>
              <w:left w:val="nil"/>
              <w:bottom w:val="single" w:sz="4" w:space="0" w:color="F4B084"/>
              <w:right w:val="nil"/>
            </w:tcBorders>
            <w:shd w:val="clear" w:color="000000" w:fill="BDD7EE"/>
            <w:noWrap/>
            <w:vAlign w:val="bottom"/>
            <w:hideMark/>
            <w:tcPrChange w:id="6996" w:author="Gladiator Gladiator" w:date="2018-06-01T17:03:00Z">
              <w:tcPr>
                <w:tcW w:w="1090" w:type="dxa"/>
                <w:gridSpan w:val="2"/>
                <w:tcBorders>
                  <w:top w:val="single" w:sz="4" w:space="0" w:color="F4B084"/>
                  <w:left w:val="nil"/>
                  <w:bottom w:val="single" w:sz="4" w:space="0" w:color="F4B084"/>
                  <w:right w:val="nil"/>
                </w:tcBorders>
                <w:shd w:val="clear" w:color="000000" w:fill="BDD7EE"/>
                <w:noWrap/>
                <w:vAlign w:val="bottom"/>
                <w:hideMark/>
              </w:tcPr>
            </w:tcPrChange>
          </w:tcPr>
          <w:p w14:paraId="67F87D6B" w14:textId="77777777" w:rsidR="005F50D0" w:rsidRPr="005F50D0" w:rsidRDefault="005F50D0" w:rsidP="005F50D0">
            <w:pPr>
              <w:spacing w:after="0" w:line="240" w:lineRule="auto"/>
              <w:jc w:val="right"/>
              <w:rPr>
                <w:ins w:id="6997" w:author="Gladiator Gladiator" w:date="2018-06-01T17:03:00Z"/>
                <w:rFonts w:ascii="Calibri" w:eastAsia="Times New Roman" w:hAnsi="Calibri" w:cs="Calibri"/>
                <w:color w:val="000000"/>
              </w:rPr>
            </w:pPr>
            <w:ins w:id="6998" w:author="Gladiator Gladiator" w:date="2018-06-01T17:03:00Z">
              <w:r w:rsidRPr="005F50D0">
                <w:rPr>
                  <w:rFonts w:ascii="Calibri" w:eastAsia="Times New Roman" w:hAnsi="Calibri" w:cs="Calibri"/>
                  <w:color w:val="000000"/>
                </w:rPr>
                <w:t>0.634</w:t>
              </w:r>
            </w:ins>
          </w:p>
        </w:tc>
        <w:tc>
          <w:tcPr>
            <w:tcW w:w="983" w:type="dxa"/>
            <w:tcBorders>
              <w:top w:val="single" w:sz="4" w:space="0" w:color="F4B084"/>
              <w:left w:val="nil"/>
              <w:bottom w:val="single" w:sz="4" w:space="0" w:color="F4B084"/>
              <w:right w:val="single" w:sz="4" w:space="0" w:color="F4B084"/>
            </w:tcBorders>
            <w:shd w:val="clear" w:color="000000" w:fill="BDD7EE"/>
            <w:noWrap/>
            <w:vAlign w:val="bottom"/>
            <w:hideMark/>
            <w:tcPrChange w:id="6999"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000000" w:fill="BDD7EE"/>
                <w:noWrap/>
                <w:vAlign w:val="bottom"/>
                <w:hideMark/>
              </w:tcPr>
            </w:tcPrChange>
          </w:tcPr>
          <w:p w14:paraId="42F05CF2" w14:textId="77777777" w:rsidR="005F50D0" w:rsidRPr="005F50D0" w:rsidRDefault="005F50D0" w:rsidP="005F50D0">
            <w:pPr>
              <w:spacing w:after="0" w:line="240" w:lineRule="auto"/>
              <w:jc w:val="right"/>
              <w:rPr>
                <w:ins w:id="7000" w:author="Gladiator Gladiator" w:date="2018-06-01T17:03:00Z"/>
                <w:rFonts w:ascii="Calibri" w:eastAsia="Times New Roman" w:hAnsi="Calibri" w:cs="Calibri"/>
                <w:color w:val="000000"/>
              </w:rPr>
            </w:pPr>
            <w:ins w:id="7001" w:author="Gladiator Gladiator" w:date="2018-06-01T17:03:00Z">
              <w:r w:rsidRPr="005F50D0">
                <w:rPr>
                  <w:rFonts w:ascii="Calibri" w:eastAsia="Times New Roman" w:hAnsi="Calibri" w:cs="Calibri"/>
                  <w:color w:val="000000"/>
                </w:rPr>
                <w:t>0.660</w:t>
              </w:r>
            </w:ins>
          </w:p>
        </w:tc>
      </w:tr>
      <w:tr w:rsidR="005F50D0" w:rsidRPr="005F50D0" w14:paraId="2F44F1C5" w14:textId="77777777" w:rsidTr="005F50D0">
        <w:trPr>
          <w:trHeight w:val="286"/>
          <w:ins w:id="7002" w:author="Gladiator Gladiator" w:date="2018-06-01T17:03:00Z"/>
          <w:trPrChange w:id="7003" w:author="Gladiator Gladiator" w:date="2018-06-01T17:03:00Z">
            <w:trPr>
              <w:gridAfter w:val="0"/>
              <w:trHeight w:val="300"/>
            </w:trPr>
          </w:trPrChange>
        </w:trPr>
        <w:tc>
          <w:tcPr>
            <w:tcW w:w="1942" w:type="dxa"/>
            <w:tcBorders>
              <w:top w:val="single" w:sz="4" w:space="0" w:color="F4B084"/>
              <w:left w:val="single" w:sz="4" w:space="0" w:color="F4B084"/>
              <w:bottom w:val="single" w:sz="4" w:space="0" w:color="F4B084"/>
              <w:right w:val="nil"/>
            </w:tcBorders>
            <w:shd w:val="clear" w:color="000000" w:fill="BDD7EE"/>
            <w:noWrap/>
            <w:vAlign w:val="bottom"/>
            <w:hideMark/>
            <w:tcPrChange w:id="7004" w:author="Gladiator Gladiator" w:date="2018-06-01T17:03:00Z">
              <w:tcPr>
                <w:tcW w:w="1895" w:type="dxa"/>
                <w:tcBorders>
                  <w:top w:val="single" w:sz="4" w:space="0" w:color="F4B084"/>
                  <w:left w:val="single" w:sz="4" w:space="0" w:color="F4B084"/>
                  <w:bottom w:val="single" w:sz="4" w:space="0" w:color="F4B084"/>
                  <w:right w:val="nil"/>
                </w:tcBorders>
                <w:shd w:val="clear" w:color="000000" w:fill="BDD7EE"/>
                <w:noWrap/>
                <w:vAlign w:val="bottom"/>
                <w:hideMark/>
              </w:tcPr>
            </w:tcPrChange>
          </w:tcPr>
          <w:p w14:paraId="6A727F9F" w14:textId="77777777" w:rsidR="005F50D0" w:rsidRPr="005F50D0" w:rsidRDefault="005F50D0" w:rsidP="005F50D0">
            <w:pPr>
              <w:spacing w:after="0" w:line="240" w:lineRule="auto"/>
              <w:rPr>
                <w:ins w:id="7005" w:author="Gladiator Gladiator" w:date="2018-06-01T17:03:00Z"/>
                <w:rFonts w:ascii="Calibri" w:eastAsia="Times New Roman" w:hAnsi="Calibri" w:cs="Calibri"/>
                <w:color w:val="000000"/>
              </w:rPr>
            </w:pPr>
            <w:ins w:id="7006" w:author="Gladiator Gladiator" w:date="2018-06-01T17:03:00Z">
              <w:r w:rsidRPr="005F50D0">
                <w:rPr>
                  <w:rFonts w:ascii="Calibri" w:eastAsia="Times New Roman" w:hAnsi="Calibri" w:cs="Calibri"/>
                  <w:color w:val="000000"/>
                </w:rPr>
                <w:t>Set of Users/Average</w:t>
              </w:r>
            </w:ins>
          </w:p>
        </w:tc>
        <w:tc>
          <w:tcPr>
            <w:tcW w:w="1157" w:type="dxa"/>
            <w:tcBorders>
              <w:top w:val="single" w:sz="4" w:space="0" w:color="F4B084"/>
              <w:left w:val="nil"/>
              <w:bottom w:val="single" w:sz="4" w:space="0" w:color="F4B084"/>
              <w:right w:val="nil"/>
            </w:tcBorders>
            <w:shd w:val="clear" w:color="000000" w:fill="BDD7EE"/>
            <w:noWrap/>
            <w:vAlign w:val="bottom"/>
            <w:hideMark/>
            <w:tcPrChange w:id="7007" w:author="Gladiator Gladiator" w:date="2018-06-01T17:03:00Z">
              <w:tcPr>
                <w:tcW w:w="1130" w:type="dxa"/>
                <w:gridSpan w:val="2"/>
                <w:tcBorders>
                  <w:top w:val="single" w:sz="4" w:space="0" w:color="F4B084"/>
                  <w:left w:val="nil"/>
                  <w:bottom w:val="single" w:sz="4" w:space="0" w:color="F4B084"/>
                  <w:right w:val="nil"/>
                </w:tcBorders>
                <w:shd w:val="clear" w:color="000000" w:fill="BDD7EE"/>
                <w:noWrap/>
                <w:vAlign w:val="bottom"/>
                <w:hideMark/>
              </w:tcPr>
            </w:tcPrChange>
          </w:tcPr>
          <w:p w14:paraId="4596F4CB" w14:textId="77777777" w:rsidR="005F50D0" w:rsidRPr="005F50D0" w:rsidRDefault="005F50D0" w:rsidP="005F50D0">
            <w:pPr>
              <w:spacing w:after="0" w:line="240" w:lineRule="auto"/>
              <w:rPr>
                <w:ins w:id="7008" w:author="Gladiator Gladiator" w:date="2018-06-01T17:03:00Z"/>
                <w:rFonts w:ascii="Calibri" w:eastAsia="Times New Roman" w:hAnsi="Calibri" w:cs="Calibri"/>
                <w:color w:val="000000"/>
              </w:rPr>
            </w:pPr>
            <w:ins w:id="7009" w:author="Gladiator Gladiator" w:date="2018-06-01T17:03:00Z">
              <w:r w:rsidRPr="005F50D0">
                <w:rPr>
                  <w:rFonts w:ascii="Calibri" w:eastAsia="Times New Roman" w:hAnsi="Calibri" w:cs="Calibri"/>
                  <w:color w:val="000000"/>
                </w:rPr>
                <w:t>testing</w:t>
              </w:r>
            </w:ins>
          </w:p>
        </w:tc>
        <w:tc>
          <w:tcPr>
            <w:tcW w:w="1116" w:type="dxa"/>
            <w:tcBorders>
              <w:top w:val="single" w:sz="4" w:space="0" w:color="F4B084"/>
              <w:left w:val="nil"/>
              <w:bottom w:val="single" w:sz="4" w:space="0" w:color="F4B084"/>
              <w:right w:val="nil"/>
            </w:tcBorders>
            <w:shd w:val="clear" w:color="000000" w:fill="BDD7EE"/>
            <w:noWrap/>
            <w:vAlign w:val="bottom"/>
            <w:hideMark/>
            <w:tcPrChange w:id="7010" w:author="Gladiator Gladiator" w:date="2018-06-01T17:03:00Z">
              <w:tcPr>
                <w:tcW w:w="1090" w:type="dxa"/>
                <w:gridSpan w:val="2"/>
                <w:tcBorders>
                  <w:top w:val="single" w:sz="4" w:space="0" w:color="F4B084"/>
                  <w:left w:val="nil"/>
                  <w:bottom w:val="single" w:sz="4" w:space="0" w:color="F4B084"/>
                  <w:right w:val="nil"/>
                </w:tcBorders>
                <w:shd w:val="clear" w:color="000000" w:fill="BDD7EE"/>
                <w:noWrap/>
                <w:vAlign w:val="bottom"/>
                <w:hideMark/>
              </w:tcPr>
            </w:tcPrChange>
          </w:tcPr>
          <w:p w14:paraId="4B39D727" w14:textId="77777777" w:rsidR="005F50D0" w:rsidRPr="005F50D0" w:rsidRDefault="005F50D0" w:rsidP="005F50D0">
            <w:pPr>
              <w:spacing w:after="0" w:line="240" w:lineRule="auto"/>
              <w:jc w:val="right"/>
              <w:rPr>
                <w:ins w:id="7011" w:author="Gladiator Gladiator" w:date="2018-06-01T17:03:00Z"/>
                <w:rFonts w:ascii="Calibri" w:eastAsia="Times New Roman" w:hAnsi="Calibri" w:cs="Calibri"/>
                <w:color w:val="000000"/>
              </w:rPr>
            </w:pPr>
            <w:ins w:id="7012" w:author="Gladiator Gladiator" w:date="2018-06-01T17:03:00Z">
              <w:r w:rsidRPr="005F50D0">
                <w:rPr>
                  <w:rFonts w:ascii="Calibri" w:eastAsia="Times New Roman" w:hAnsi="Calibri" w:cs="Calibri"/>
                  <w:color w:val="000000"/>
                </w:rPr>
                <w:t>0.404</w:t>
              </w:r>
            </w:ins>
          </w:p>
        </w:tc>
        <w:tc>
          <w:tcPr>
            <w:tcW w:w="1076" w:type="dxa"/>
            <w:tcBorders>
              <w:top w:val="single" w:sz="4" w:space="0" w:color="F4B084"/>
              <w:left w:val="nil"/>
              <w:bottom w:val="single" w:sz="4" w:space="0" w:color="F4B084"/>
              <w:right w:val="nil"/>
            </w:tcBorders>
            <w:shd w:val="clear" w:color="000000" w:fill="BDD7EE"/>
            <w:noWrap/>
            <w:vAlign w:val="bottom"/>
            <w:hideMark/>
            <w:tcPrChange w:id="7013" w:author="Gladiator Gladiator" w:date="2018-06-01T17:03:00Z">
              <w:tcPr>
                <w:tcW w:w="1051" w:type="dxa"/>
                <w:gridSpan w:val="2"/>
                <w:tcBorders>
                  <w:top w:val="single" w:sz="4" w:space="0" w:color="F4B084"/>
                  <w:left w:val="nil"/>
                  <w:bottom w:val="single" w:sz="4" w:space="0" w:color="F4B084"/>
                  <w:right w:val="nil"/>
                </w:tcBorders>
                <w:shd w:val="clear" w:color="000000" w:fill="BDD7EE"/>
                <w:noWrap/>
                <w:vAlign w:val="bottom"/>
                <w:hideMark/>
              </w:tcPr>
            </w:tcPrChange>
          </w:tcPr>
          <w:p w14:paraId="04FFD0FB" w14:textId="77777777" w:rsidR="005F50D0" w:rsidRPr="005F50D0" w:rsidRDefault="005F50D0" w:rsidP="005F50D0">
            <w:pPr>
              <w:spacing w:after="0" w:line="240" w:lineRule="auto"/>
              <w:jc w:val="right"/>
              <w:rPr>
                <w:ins w:id="7014" w:author="Gladiator Gladiator" w:date="2018-06-01T17:03:00Z"/>
                <w:rFonts w:ascii="Calibri" w:eastAsia="Times New Roman" w:hAnsi="Calibri" w:cs="Calibri"/>
                <w:color w:val="000000"/>
              </w:rPr>
            </w:pPr>
            <w:ins w:id="7015" w:author="Gladiator Gladiator" w:date="2018-06-01T17:03:00Z">
              <w:r w:rsidRPr="005F50D0">
                <w:rPr>
                  <w:rFonts w:ascii="Calibri" w:eastAsia="Times New Roman" w:hAnsi="Calibri" w:cs="Calibri"/>
                  <w:color w:val="000000"/>
                </w:rPr>
                <w:t>0.413</w:t>
              </w:r>
            </w:ins>
          </w:p>
        </w:tc>
        <w:tc>
          <w:tcPr>
            <w:tcW w:w="1097" w:type="dxa"/>
            <w:tcBorders>
              <w:top w:val="single" w:sz="4" w:space="0" w:color="F4B084"/>
              <w:left w:val="nil"/>
              <w:bottom w:val="single" w:sz="4" w:space="0" w:color="F4B084"/>
              <w:right w:val="nil"/>
            </w:tcBorders>
            <w:shd w:val="clear" w:color="000000" w:fill="BDD7EE"/>
            <w:noWrap/>
            <w:vAlign w:val="bottom"/>
            <w:hideMark/>
            <w:tcPrChange w:id="7016" w:author="Gladiator Gladiator" w:date="2018-06-01T17:03:00Z">
              <w:tcPr>
                <w:tcW w:w="1071" w:type="dxa"/>
                <w:gridSpan w:val="2"/>
                <w:tcBorders>
                  <w:top w:val="single" w:sz="4" w:space="0" w:color="F4B084"/>
                  <w:left w:val="nil"/>
                  <w:bottom w:val="single" w:sz="4" w:space="0" w:color="F4B084"/>
                  <w:right w:val="nil"/>
                </w:tcBorders>
                <w:shd w:val="clear" w:color="000000" w:fill="BDD7EE"/>
                <w:noWrap/>
                <w:vAlign w:val="bottom"/>
                <w:hideMark/>
              </w:tcPr>
            </w:tcPrChange>
          </w:tcPr>
          <w:p w14:paraId="6500F08B" w14:textId="77777777" w:rsidR="005F50D0" w:rsidRPr="005F50D0" w:rsidRDefault="005F50D0" w:rsidP="005F50D0">
            <w:pPr>
              <w:spacing w:after="0" w:line="240" w:lineRule="auto"/>
              <w:jc w:val="right"/>
              <w:rPr>
                <w:ins w:id="7017" w:author="Gladiator Gladiator" w:date="2018-06-01T17:03:00Z"/>
                <w:rFonts w:ascii="Calibri" w:eastAsia="Times New Roman" w:hAnsi="Calibri" w:cs="Calibri"/>
                <w:color w:val="000000"/>
              </w:rPr>
            </w:pPr>
            <w:ins w:id="7018" w:author="Gladiator Gladiator" w:date="2018-06-01T17:03:00Z">
              <w:r w:rsidRPr="005F50D0">
                <w:rPr>
                  <w:rFonts w:ascii="Calibri" w:eastAsia="Times New Roman" w:hAnsi="Calibri" w:cs="Calibri"/>
                  <w:color w:val="000000"/>
                </w:rPr>
                <w:t>0.409</w:t>
              </w:r>
            </w:ins>
          </w:p>
        </w:tc>
        <w:tc>
          <w:tcPr>
            <w:tcW w:w="1097" w:type="dxa"/>
            <w:tcBorders>
              <w:top w:val="single" w:sz="4" w:space="0" w:color="F4B084"/>
              <w:left w:val="nil"/>
              <w:bottom w:val="single" w:sz="4" w:space="0" w:color="F4B084"/>
              <w:right w:val="nil"/>
            </w:tcBorders>
            <w:shd w:val="clear" w:color="000000" w:fill="BDD7EE"/>
            <w:noWrap/>
            <w:vAlign w:val="bottom"/>
            <w:hideMark/>
            <w:tcPrChange w:id="7019" w:author="Gladiator Gladiator" w:date="2018-06-01T17:03:00Z">
              <w:tcPr>
                <w:tcW w:w="1071" w:type="dxa"/>
                <w:gridSpan w:val="2"/>
                <w:tcBorders>
                  <w:top w:val="single" w:sz="4" w:space="0" w:color="F4B084"/>
                  <w:left w:val="nil"/>
                  <w:bottom w:val="single" w:sz="4" w:space="0" w:color="F4B084"/>
                  <w:right w:val="nil"/>
                </w:tcBorders>
                <w:shd w:val="clear" w:color="000000" w:fill="BDD7EE"/>
                <w:noWrap/>
                <w:vAlign w:val="bottom"/>
                <w:hideMark/>
              </w:tcPr>
            </w:tcPrChange>
          </w:tcPr>
          <w:p w14:paraId="7018E9A6" w14:textId="77777777" w:rsidR="005F50D0" w:rsidRPr="005F50D0" w:rsidRDefault="005F50D0" w:rsidP="005F50D0">
            <w:pPr>
              <w:spacing w:after="0" w:line="240" w:lineRule="auto"/>
              <w:jc w:val="right"/>
              <w:rPr>
                <w:ins w:id="7020" w:author="Gladiator Gladiator" w:date="2018-06-01T17:03:00Z"/>
                <w:rFonts w:ascii="Calibri" w:eastAsia="Times New Roman" w:hAnsi="Calibri" w:cs="Calibri"/>
                <w:color w:val="000000"/>
              </w:rPr>
            </w:pPr>
            <w:ins w:id="7021" w:author="Gladiator Gladiator" w:date="2018-06-01T17:03:00Z">
              <w:r w:rsidRPr="005F50D0">
                <w:rPr>
                  <w:rFonts w:ascii="Calibri" w:eastAsia="Times New Roman" w:hAnsi="Calibri" w:cs="Calibri"/>
                  <w:color w:val="000000"/>
                </w:rPr>
                <w:t>0.381</w:t>
              </w:r>
            </w:ins>
          </w:p>
        </w:tc>
        <w:tc>
          <w:tcPr>
            <w:tcW w:w="1116" w:type="dxa"/>
            <w:tcBorders>
              <w:top w:val="single" w:sz="4" w:space="0" w:color="F4B084"/>
              <w:left w:val="nil"/>
              <w:bottom w:val="single" w:sz="4" w:space="0" w:color="F4B084"/>
              <w:right w:val="nil"/>
            </w:tcBorders>
            <w:shd w:val="clear" w:color="000000" w:fill="BDD7EE"/>
            <w:noWrap/>
            <w:vAlign w:val="bottom"/>
            <w:hideMark/>
            <w:tcPrChange w:id="7022" w:author="Gladiator Gladiator" w:date="2018-06-01T17:03:00Z">
              <w:tcPr>
                <w:tcW w:w="1090" w:type="dxa"/>
                <w:gridSpan w:val="2"/>
                <w:tcBorders>
                  <w:top w:val="single" w:sz="4" w:space="0" w:color="F4B084"/>
                  <w:left w:val="nil"/>
                  <w:bottom w:val="single" w:sz="4" w:space="0" w:color="F4B084"/>
                  <w:right w:val="nil"/>
                </w:tcBorders>
                <w:shd w:val="clear" w:color="000000" w:fill="BDD7EE"/>
                <w:noWrap/>
                <w:vAlign w:val="bottom"/>
                <w:hideMark/>
              </w:tcPr>
            </w:tcPrChange>
          </w:tcPr>
          <w:p w14:paraId="06C86764" w14:textId="77777777" w:rsidR="005F50D0" w:rsidRPr="005F50D0" w:rsidRDefault="005F50D0" w:rsidP="005F50D0">
            <w:pPr>
              <w:spacing w:after="0" w:line="240" w:lineRule="auto"/>
              <w:jc w:val="right"/>
              <w:rPr>
                <w:ins w:id="7023" w:author="Gladiator Gladiator" w:date="2018-06-01T17:03:00Z"/>
                <w:rFonts w:ascii="Calibri" w:eastAsia="Times New Roman" w:hAnsi="Calibri" w:cs="Calibri"/>
                <w:color w:val="000000"/>
              </w:rPr>
            </w:pPr>
            <w:ins w:id="7024" w:author="Gladiator Gladiator" w:date="2018-06-01T17:03:00Z">
              <w:r w:rsidRPr="005F50D0">
                <w:rPr>
                  <w:rFonts w:ascii="Calibri" w:eastAsia="Times New Roman" w:hAnsi="Calibri" w:cs="Calibri"/>
                  <w:color w:val="000000"/>
                </w:rPr>
                <w:t>0.425</w:t>
              </w:r>
            </w:ins>
          </w:p>
        </w:tc>
        <w:tc>
          <w:tcPr>
            <w:tcW w:w="983" w:type="dxa"/>
            <w:tcBorders>
              <w:top w:val="single" w:sz="4" w:space="0" w:color="F4B084"/>
              <w:left w:val="nil"/>
              <w:bottom w:val="single" w:sz="4" w:space="0" w:color="F4B084"/>
              <w:right w:val="single" w:sz="4" w:space="0" w:color="F4B084"/>
            </w:tcBorders>
            <w:shd w:val="clear" w:color="000000" w:fill="BDD7EE"/>
            <w:noWrap/>
            <w:vAlign w:val="bottom"/>
            <w:hideMark/>
            <w:tcPrChange w:id="7025" w:author="Gladiator Gladiator" w:date="2018-06-01T17:03:00Z">
              <w:tcPr>
                <w:tcW w:w="952" w:type="dxa"/>
                <w:gridSpan w:val="2"/>
                <w:tcBorders>
                  <w:top w:val="single" w:sz="4" w:space="0" w:color="F4B084"/>
                  <w:left w:val="nil"/>
                  <w:bottom w:val="single" w:sz="4" w:space="0" w:color="F4B084"/>
                  <w:right w:val="single" w:sz="4" w:space="0" w:color="F4B084"/>
                </w:tcBorders>
                <w:shd w:val="clear" w:color="000000" w:fill="BDD7EE"/>
                <w:noWrap/>
                <w:vAlign w:val="bottom"/>
                <w:hideMark/>
              </w:tcPr>
            </w:tcPrChange>
          </w:tcPr>
          <w:p w14:paraId="513311F6" w14:textId="77777777" w:rsidR="005F50D0" w:rsidRPr="005F50D0" w:rsidRDefault="005F50D0" w:rsidP="005F50D0">
            <w:pPr>
              <w:spacing w:after="0" w:line="240" w:lineRule="auto"/>
              <w:jc w:val="right"/>
              <w:rPr>
                <w:ins w:id="7026" w:author="Gladiator Gladiator" w:date="2018-06-01T17:03:00Z"/>
                <w:rFonts w:ascii="Calibri" w:eastAsia="Times New Roman" w:hAnsi="Calibri" w:cs="Calibri"/>
                <w:color w:val="000000"/>
              </w:rPr>
            </w:pPr>
            <w:ins w:id="7027" w:author="Gladiator Gladiator" w:date="2018-06-01T17:03:00Z">
              <w:r w:rsidRPr="005F50D0">
                <w:rPr>
                  <w:rFonts w:ascii="Calibri" w:eastAsia="Times New Roman" w:hAnsi="Calibri" w:cs="Calibri"/>
                  <w:color w:val="000000"/>
                </w:rPr>
                <w:t>0.406</w:t>
              </w:r>
            </w:ins>
          </w:p>
        </w:tc>
      </w:tr>
    </w:tbl>
    <w:p w14:paraId="131FF7FC" w14:textId="26B29B35" w:rsidR="00743AA2" w:rsidRDefault="00743AA2" w:rsidP="00743AA2">
      <w:pPr>
        <w:tabs>
          <w:tab w:val="left" w:pos="1380"/>
        </w:tabs>
        <w:ind w:firstLine="180"/>
        <w:jc w:val="center"/>
        <w:rPr>
          <w:rFonts w:cstheme="minorHAnsi"/>
          <w:sz w:val="16"/>
          <w:szCs w:val="24"/>
        </w:rPr>
      </w:pPr>
    </w:p>
    <w:p w14:paraId="4C79408F" w14:textId="77777777" w:rsidR="00743AA2" w:rsidRPr="00C41C8A" w:rsidRDefault="00743AA2" w:rsidP="00B320D5">
      <w:pPr>
        <w:tabs>
          <w:tab w:val="left" w:pos="1380"/>
        </w:tabs>
        <w:ind w:firstLine="180"/>
        <w:jc w:val="center"/>
        <w:rPr>
          <w:rFonts w:cstheme="minorHAnsi"/>
          <w:sz w:val="16"/>
          <w:szCs w:val="24"/>
          <w:lang w:val="el-GR"/>
        </w:rPr>
      </w:pPr>
      <w:r>
        <w:rPr>
          <w:rFonts w:cstheme="minorHAnsi"/>
          <w:sz w:val="16"/>
          <w:szCs w:val="24"/>
          <w:lang w:val="el-GR"/>
        </w:rPr>
        <w:t>Εικόνα</w:t>
      </w:r>
      <w:r w:rsidR="00C41C8A" w:rsidRPr="00C41C8A">
        <w:rPr>
          <w:rFonts w:cstheme="minorHAnsi"/>
          <w:sz w:val="16"/>
          <w:szCs w:val="24"/>
          <w:lang w:val="el-GR"/>
        </w:rPr>
        <w:t xml:space="preserve"> 7.</w:t>
      </w:r>
      <w:r w:rsidR="00C41C8A">
        <w:rPr>
          <w:rFonts w:cstheme="minorHAnsi"/>
          <w:sz w:val="16"/>
          <w:szCs w:val="24"/>
          <w:lang w:val="el-GR"/>
        </w:rPr>
        <w:t>31</w:t>
      </w:r>
      <w:r w:rsidRPr="00C41C8A">
        <w:rPr>
          <w:rFonts w:cstheme="minorHAnsi"/>
          <w:sz w:val="16"/>
          <w:szCs w:val="24"/>
          <w:lang w:val="el-GR"/>
        </w:rPr>
        <w:t xml:space="preserve"> </w:t>
      </w:r>
      <w:r w:rsidR="00B320D5" w:rsidRPr="00C41C8A">
        <w:rPr>
          <w:rFonts w:cstheme="minorHAnsi"/>
          <w:sz w:val="16"/>
          <w:szCs w:val="24"/>
          <w:lang w:val="el-GR"/>
        </w:rPr>
        <w:t xml:space="preserve">: </w:t>
      </w:r>
      <w:r w:rsidR="00B320D5">
        <w:rPr>
          <w:rFonts w:cstheme="minorHAnsi"/>
          <w:sz w:val="16"/>
          <w:szCs w:val="24"/>
        </w:rPr>
        <w:t>RMSSD</w:t>
      </w:r>
      <w:r w:rsidR="00B320D5" w:rsidRPr="00C41C8A">
        <w:rPr>
          <w:rFonts w:cstheme="minorHAnsi"/>
          <w:sz w:val="16"/>
          <w:szCs w:val="24"/>
          <w:lang w:val="el-GR"/>
        </w:rPr>
        <w:t xml:space="preserve"> </w:t>
      </w:r>
      <w:r w:rsidR="00B320D5">
        <w:rPr>
          <w:rFonts w:cstheme="minorHAnsi"/>
          <w:sz w:val="16"/>
          <w:szCs w:val="24"/>
        </w:rPr>
        <w:t>with</w:t>
      </w:r>
      <w:r w:rsidR="00B320D5" w:rsidRPr="00C41C8A">
        <w:rPr>
          <w:rFonts w:cstheme="minorHAnsi"/>
          <w:sz w:val="16"/>
          <w:szCs w:val="24"/>
          <w:lang w:val="el-GR"/>
        </w:rPr>
        <w:t xml:space="preserve"> </w:t>
      </w:r>
      <w:r w:rsidR="00B320D5">
        <w:rPr>
          <w:rFonts w:cstheme="minorHAnsi"/>
          <w:sz w:val="16"/>
          <w:szCs w:val="24"/>
        </w:rPr>
        <w:t>normalization</w:t>
      </w:r>
      <w:r w:rsidR="00B320D5" w:rsidRPr="00C41C8A">
        <w:rPr>
          <w:rFonts w:cstheme="minorHAnsi"/>
          <w:sz w:val="16"/>
          <w:szCs w:val="24"/>
          <w:lang w:val="el-GR"/>
        </w:rPr>
        <w:t xml:space="preserve"> </w:t>
      </w:r>
    </w:p>
    <w:p w14:paraId="6C991AAB" w14:textId="77777777" w:rsidR="00F168BA" w:rsidRDefault="00F168BA" w:rsidP="00743AA2">
      <w:pPr>
        <w:tabs>
          <w:tab w:val="left" w:pos="1380"/>
        </w:tabs>
        <w:ind w:firstLine="180"/>
        <w:jc w:val="center"/>
        <w:rPr>
          <w:ins w:id="7028" w:author="Gladiator Gladiator" w:date="2018-05-23T00:05:00Z"/>
          <w:rFonts w:cstheme="minorHAnsi"/>
          <w:sz w:val="16"/>
          <w:szCs w:val="24"/>
        </w:rPr>
      </w:pPr>
    </w:p>
    <w:p w14:paraId="4F5D1D37" w14:textId="77777777" w:rsidR="00F168BA" w:rsidRDefault="00F168BA" w:rsidP="00743AA2">
      <w:pPr>
        <w:tabs>
          <w:tab w:val="left" w:pos="1380"/>
        </w:tabs>
        <w:ind w:firstLine="180"/>
        <w:jc w:val="center"/>
        <w:rPr>
          <w:ins w:id="7029" w:author="Gladiator Gladiator" w:date="2018-05-23T00:05:00Z"/>
          <w:rFonts w:cstheme="minorHAnsi"/>
          <w:sz w:val="16"/>
          <w:szCs w:val="24"/>
        </w:rPr>
      </w:pPr>
    </w:p>
    <w:p w14:paraId="40E12863" w14:textId="77777777" w:rsidR="00F168BA" w:rsidRDefault="00F168BA" w:rsidP="00743AA2">
      <w:pPr>
        <w:tabs>
          <w:tab w:val="left" w:pos="1380"/>
        </w:tabs>
        <w:ind w:firstLine="180"/>
        <w:jc w:val="center"/>
        <w:rPr>
          <w:ins w:id="7030" w:author="Gladiator Gladiator" w:date="2018-05-23T00:05:00Z"/>
          <w:rFonts w:cstheme="minorHAnsi"/>
          <w:sz w:val="16"/>
          <w:szCs w:val="24"/>
        </w:rPr>
      </w:pPr>
    </w:p>
    <w:p w14:paraId="67BB44C8" w14:textId="77777777" w:rsidR="00D40804" w:rsidRDefault="00D40804">
      <w:pPr>
        <w:rPr>
          <w:ins w:id="7031" w:author="goumop" w:date="2018-05-29T14:44:00Z"/>
          <w:rFonts w:cstheme="minorHAnsi"/>
          <w:sz w:val="16"/>
          <w:szCs w:val="24"/>
        </w:rPr>
      </w:pPr>
      <w:ins w:id="7032" w:author="goumop" w:date="2018-05-29T14:44:00Z">
        <w:r>
          <w:rPr>
            <w:rFonts w:cstheme="minorHAnsi"/>
            <w:sz w:val="16"/>
            <w:szCs w:val="24"/>
          </w:rPr>
          <w:br w:type="page"/>
        </w:r>
      </w:ins>
    </w:p>
    <w:p w14:paraId="38255326" w14:textId="7F5E8257" w:rsidR="00F168BA" w:rsidRPr="00C41C8A" w:rsidRDefault="00AD1DD6" w:rsidP="00743AA2">
      <w:pPr>
        <w:tabs>
          <w:tab w:val="left" w:pos="1380"/>
        </w:tabs>
        <w:ind w:firstLine="180"/>
        <w:jc w:val="center"/>
        <w:rPr>
          <w:ins w:id="7033" w:author="Gladiator Gladiator" w:date="2018-05-23T00:04:00Z"/>
          <w:rFonts w:cstheme="minorHAnsi"/>
          <w:sz w:val="16"/>
          <w:szCs w:val="24"/>
          <w:lang w:val="el-GR"/>
        </w:rPr>
      </w:pPr>
      <w:del w:id="7034" w:author="Gladiator Gladiator" w:date="2018-05-23T00:04:00Z">
        <w:r>
          <w:rPr>
            <w:rFonts w:cstheme="minorHAnsi"/>
            <w:sz w:val="16"/>
            <w:szCs w:val="24"/>
          </w:rPr>
          <w:lastRenderedPageBreak/>
          <w:pict w14:anchorId="2E263433">
            <v:shape id="_x0000_i1077" type="#_x0000_t75" style="width:336.7pt;height:309.55pt">
              <v:imagedata r:id="rId134" o:title="normalization pNN50"/>
            </v:shape>
          </w:pict>
        </w:r>
      </w:del>
    </w:p>
    <w:tbl>
      <w:tblPr>
        <w:tblW w:w="9557" w:type="dxa"/>
        <w:tblLook w:val="04A0" w:firstRow="1" w:lastRow="0" w:firstColumn="1" w:lastColumn="0" w:noHBand="0" w:noVBand="1"/>
        <w:tblPrChange w:id="7035" w:author="Gladiator Gladiator" w:date="2018-06-01T17:03:00Z">
          <w:tblPr>
            <w:tblW w:w="9557" w:type="dxa"/>
            <w:tblLook w:val="04A0" w:firstRow="1" w:lastRow="0" w:firstColumn="1" w:lastColumn="0" w:noHBand="0" w:noVBand="1"/>
          </w:tblPr>
        </w:tblPrChange>
      </w:tblPr>
      <w:tblGrid>
        <w:gridCol w:w="1977"/>
        <w:gridCol w:w="1182"/>
        <w:gridCol w:w="1121"/>
        <w:gridCol w:w="1025"/>
        <w:gridCol w:w="990"/>
        <w:gridCol w:w="990"/>
        <w:gridCol w:w="1029"/>
        <w:gridCol w:w="1243"/>
        <w:tblGridChange w:id="7036">
          <w:tblGrid>
            <w:gridCol w:w="1977"/>
            <w:gridCol w:w="1182"/>
            <w:gridCol w:w="1121"/>
            <w:gridCol w:w="1025"/>
            <w:gridCol w:w="157"/>
            <w:gridCol w:w="1039"/>
            <w:gridCol w:w="917"/>
            <w:gridCol w:w="896"/>
            <w:gridCol w:w="1243"/>
          </w:tblGrid>
        </w:tblGridChange>
      </w:tblGrid>
      <w:tr w:rsidR="005F50D0" w:rsidRPr="005F50D0" w14:paraId="53CB1CB8" w14:textId="77777777" w:rsidTr="005F50D0">
        <w:trPr>
          <w:trHeight w:val="283"/>
          <w:ins w:id="7037" w:author="Gladiator Gladiator" w:date="2018-06-01T17:03:00Z"/>
          <w:trPrChange w:id="7038"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ED7D31" w:fill="ED7D31"/>
            <w:noWrap/>
            <w:vAlign w:val="bottom"/>
            <w:hideMark/>
            <w:tcPrChange w:id="7039" w:author="Gladiator Gladiator" w:date="2018-06-01T17:03:00Z">
              <w:tcPr>
                <w:tcW w:w="1977" w:type="dxa"/>
                <w:tcBorders>
                  <w:top w:val="single" w:sz="4" w:space="0" w:color="F4B084"/>
                  <w:left w:val="single" w:sz="4" w:space="0" w:color="F4B084"/>
                  <w:bottom w:val="single" w:sz="4" w:space="0" w:color="F4B084"/>
                  <w:right w:val="nil"/>
                </w:tcBorders>
                <w:shd w:val="clear" w:color="ED7D31" w:fill="ED7D31"/>
                <w:noWrap/>
                <w:vAlign w:val="bottom"/>
                <w:hideMark/>
              </w:tcPr>
            </w:tcPrChange>
          </w:tcPr>
          <w:p w14:paraId="638EA46D" w14:textId="77777777" w:rsidR="005F50D0" w:rsidRPr="005F50D0" w:rsidRDefault="005F50D0" w:rsidP="005F50D0">
            <w:pPr>
              <w:spacing w:after="0" w:line="240" w:lineRule="auto"/>
              <w:rPr>
                <w:ins w:id="7040" w:author="Gladiator Gladiator" w:date="2018-06-01T17:03:00Z"/>
                <w:rFonts w:ascii="Calibri" w:eastAsia="Times New Roman" w:hAnsi="Calibri" w:cs="Calibri"/>
                <w:b/>
                <w:bCs/>
                <w:color w:val="FFFFFF"/>
              </w:rPr>
            </w:pPr>
            <w:ins w:id="7041" w:author="Gladiator Gladiator" w:date="2018-06-01T17:03:00Z">
              <w:r w:rsidRPr="005F50D0">
                <w:rPr>
                  <w:rFonts w:ascii="Calibri" w:eastAsia="Times New Roman" w:hAnsi="Calibri" w:cs="Calibri"/>
                  <w:b/>
                  <w:bCs/>
                  <w:color w:val="FFFFFF"/>
                </w:rPr>
                <w:t>NORM/PNN50</w:t>
              </w:r>
            </w:ins>
          </w:p>
        </w:tc>
        <w:tc>
          <w:tcPr>
            <w:tcW w:w="1182" w:type="dxa"/>
            <w:tcBorders>
              <w:top w:val="single" w:sz="4" w:space="0" w:color="F4B084"/>
              <w:left w:val="nil"/>
              <w:bottom w:val="single" w:sz="4" w:space="0" w:color="F4B084"/>
              <w:right w:val="nil"/>
            </w:tcBorders>
            <w:shd w:val="clear" w:color="ED7D31" w:fill="ED7D31"/>
            <w:noWrap/>
            <w:vAlign w:val="bottom"/>
            <w:hideMark/>
            <w:tcPrChange w:id="7042" w:author="Gladiator Gladiator" w:date="2018-06-01T17:03:00Z">
              <w:tcPr>
                <w:tcW w:w="1182" w:type="dxa"/>
                <w:tcBorders>
                  <w:top w:val="single" w:sz="4" w:space="0" w:color="F4B084"/>
                  <w:left w:val="nil"/>
                  <w:bottom w:val="single" w:sz="4" w:space="0" w:color="F4B084"/>
                  <w:right w:val="nil"/>
                </w:tcBorders>
                <w:shd w:val="clear" w:color="ED7D31" w:fill="ED7D31"/>
                <w:noWrap/>
                <w:vAlign w:val="bottom"/>
                <w:hideMark/>
              </w:tcPr>
            </w:tcPrChange>
          </w:tcPr>
          <w:p w14:paraId="7246D5B7" w14:textId="77777777" w:rsidR="005F50D0" w:rsidRPr="005F50D0" w:rsidRDefault="005F50D0" w:rsidP="005F50D0">
            <w:pPr>
              <w:spacing w:after="0" w:line="240" w:lineRule="auto"/>
              <w:rPr>
                <w:ins w:id="7043" w:author="Gladiator Gladiator" w:date="2018-06-01T17:03:00Z"/>
                <w:rFonts w:ascii="Calibri" w:eastAsia="Times New Roman" w:hAnsi="Calibri" w:cs="Calibri"/>
                <w:b/>
                <w:bCs/>
                <w:color w:val="FFFFFF"/>
              </w:rPr>
            </w:pPr>
            <w:ins w:id="7044" w:author="Gladiator Gladiator" w:date="2018-06-01T17:03:00Z">
              <w:r w:rsidRPr="005F50D0">
                <w:rPr>
                  <w:rFonts w:ascii="Calibri" w:eastAsia="Times New Roman" w:hAnsi="Calibri" w:cs="Calibri"/>
                  <w:b/>
                  <w:bCs/>
                  <w:color w:val="FFFFFF"/>
                </w:rPr>
                <w:t>mode</w:t>
              </w:r>
            </w:ins>
          </w:p>
        </w:tc>
        <w:tc>
          <w:tcPr>
            <w:tcW w:w="1121" w:type="dxa"/>
            <w:tcBorders>
              <w:top w:val="single" w:sz="4" w:space="0" w:color="F4B084"/>
              <w:left w:val="nil"/>
              <w:bottom w:val="single" w:sz="4" w:space="0" w:color="F4B084"/>
              <w:right w:val="nil"/>
            </w:tcBorders>
            <w:shd w:val="clear" w:color="ED7D31" w:fill="ED7D31"/>
            <w:noWrap/>
            <w:vAlign w:val="bottom"/>
            <w:hideMark/>
            <w:tcPrChange w:id="7045" w:author="Gladiator Gladiator" w:date="2018-06-01T17:03:00Z">
              <w:tcPr>
                <w:tcW w:w="1121" w:type="dxa"/>
                <w:tcBorders>
                  <w:top w:val="single" w:sz="4" w:space="0" w:color="F4B084"/>
                  <w:left w:val="nil"/>
                  <w:bottom w:val="single" w:sz="4" w:space="0" w:color="F4B084"/>
                  <w:right w:val="nil"/>
                </w:tcBorders>
                <w:shd w:val="clear" w:color="ED7D31" w:fill="ED7D31"/>
                <w:noWrap/>
                <w:vAlign w:val="bottom"/>
                <w:hideMark/>
              </w:tcPr>
            </w:tcPrChange>
          </w:tcPr>
          <w:p w14:paraId="2281D1CE" w14:textId="77777777" w:rsidR="005F50D0" w:rsidRPr="005F50D0" w:rsidRDefault="005F50D0" w:rsidP="005F50D0">
            <w:pPr>
              <w:spacing w:after="0" w:line="240" w:lineRule="auto"/>
              <w:rPr>
                <w:ins w:id="7046" w:author="Gladiator Gladiator" w:date="2018-06-01T17:03:00Z"/>
                <w:rFonts w:ascii="Calibri" w:eastAsia="Times New Roman" w:hAnsi="Calibri" w:cs="Calibri"/>
                <w:b/>
                <w:bCs/>
                <w:color w:val="FFFFFF"/>
              </w:rPr>
            </w:pPr>
            <w:ins w:id="7047" w:author="Gladiator Gladiator" w:date="2018-06-01T17:03:00Z">
              <w:r w:rsidRPr="005F50D0">
                <w:rPr>
                  <w:rFonts w:ascii="Calibri" w:eastAsia="Times New Roman" w:hAnsi="Calibri" w:cs="Calibri"/>
                  <w:b/>
                  <w:bCs/>
                  <w:color w:val="FFFFFF"/>
                </w:rPr>
                <w:t>1st min</w:t>
              </w:r>
            </w:ins>
          </w:p>
        </w:tc>
        <w:tc>
          <w:tcPr>
            <w:tcW w:w="1025" w:type="dxa"/>
            <w:tcBorders>
              <w:top w:val="single" w:sz="4" w:space="0" w:color="F4B084"/>
              <w:left w:val="nil"/>
              <w:bottom w:val="single" w:sz="4" w:space="0" w:color="F4B084"/>
              <w:right w:val="nil"/>
            </w:tcBorders>
            <w:shd w:val="clear" w:color="ED7D31" w:fill="ED7D31"/>
            <w:noWrap/>
            <w:vAlign w:val="bottom"/>
            <w:hideMark/>
            <w:tcPrChange w:id="7048" w:author="Gladiator Gladiator" w:date="2018-06-01T17:03:00Z">
              <w:tcPr>
                <w:tcW w:w="1182" w:type="dxa"/>
                <w:gridSpan w:val="2"/>
                <w:tcBorders>
                  <w:top w:val="single" w:sz="4" w:space="0" w:color="F4B084"/>
                  <w:left w:val="nil"/>
                  <w:bottom w:val="single" w:sz="4" w:space="0" w:color="F4B084"/>
                  <w:right w:val="nil"/>
                </w:tcBorders>
                <w:shd w:val="clear" w:color="ED7D31" w:fill="ED7D31"/>
                <w:noWrap/>
                <w:vAlign w:val="bottom"/>
                <w:hideMark/>
              </w:tcPr>
            </w:tcPrChange>
          </w:tcPr>
          <w:p w14:paraId="695A9D48" w14:textId="77777777" w:rsidR="005F50D0" w:rsidRPr="005F50D0" w:rsidRDefault="005F50D0" w:rsidP="005F50D0">
            <w:pPr>
              <w:spacing w:after="0" w:line="240" w:lineRule="auto"/>
              <w:rPr>
                <w:ins w:id="7049" w:author="Gladiator Gladiator" w:date="2018-06-01T17:03:00Z"/>
                <w:rFonts w:ascii="Calibri" w:eastAsia="Times New Roman" w:hAnsi="Calibri" w:cs="Calibri"/>
                <w:b/>
                <w:bCs/>
                <w:color w:val="FFFFFF"/>
              </w:rPr>
            </w:pPr>
            <w:ins w:id="7050" w:author="Gladiator Gladiator" w:date="2018-06-01T17:03:00Z">
              <w:r w:rsidRPr="005F50D0">
                <w:rPr>
                  <w:rFonts w:ascii="Calibri" w:eastAsia="Times New Roman" w:hAnsi="Calibri" w:cs="Calibri"/>
                  <w:b/>
                  <w:bCs/>
                  <w:color w:val="FFFFFF"/>
                </w:rPr>
                <w:t>2nd min</w:t>
              </w:r>
            </w:ins>
          </w:p>
        </w:tc>
        <w:tc>
          <w:tcPr>
            <w:tcW w:w="990" w:type="dxa"/>
            <w:tcBorders>
              <w:top w:val="single" w:sz="4" w:space="0" w:color="F4B084"/>
              <w:left w:val="nil"/>
              <w:bottom w:val="single" w:sz="4" w:space="0" w:color="F4B084"/>
              <w:right w:val="nil"/>
            </w:tcBorders>
            <w:shd w:val="clear" w:color="ED7D31" w:fill="ED7D31"/>
            <w:noWrap/>
            <w:vAlign w:val="bottom"/>
            <w:hideMark/>
            <w:tcPrChange w:id="7051" w:author="Gladiator Gladiator" w:date="2018-06-01T17:03:00Z">
              <w:tcPr>
                <w:tcW w:w="1039" w:type="dxa"/>
                <w:tcBorders>
                  <w:top w:val="single" w:sz="4" w:space="0" w:color="F4B084"/>
                  <w:left w:val="nil"/>
                  <w:bottom w:val="single" w:sz="4" w:space="0" w:color="F4B084"/>
                  <w:right w:val="nil"/>
                </w:tcBorders>
                <w:shd w:val="clear" w:color="ED7D31" w:fill="ED7D31"/>
                <w:noWrap/>
                <w:vAlign w:val="bottom"/>
                <w:hideMark/>
              </w:tcPr>
            </w:tcPrChange>
          </w:tcPr>
          <w:p w14:paraId="5450BE01" w14:textId="77777777" w:rsidR="005F50D0" w:rsidRPr="005F50D0" w:rsidRDefault="005F50D0" w:rsidP="005F50D0">
            <w:pPr>
              <w:spacing w:after="0" w:line="240" w:lineRule="auto"/>
              <w:rPr>
                <w:ins w:id="7052" w:author="Gladiator Gladiator" w:date="2018-06-01T17:03:00Z"/>
                <w:rFonts w:ascii="Calibri" w:eastAsia="Times New Roman" w:hAnsi="Calibri" w:cs="Calibri"/>
                <w:b/>
                <w:bCs/>
                <w:color w:val="FFFFFF"/>
              </w:rPr>
            </w:pPr>
            <w:ins w:id="7053" w:author="Gladiator Gladiator" w:date="2018-06-01T17:03:00Z">
              <w:r w:rsidRPr="005F50D0">
                <w:rPr>
                  <w:rFonts w:ascii="Calibri" w:eastAsia="Times New Roman" w:hAnsi="Calibri" w:cs="Calibri"/>
                  <w:b/>
                  <w:bCs/>
                  <w:color w:val="FFFFFF"/>
                </w:rPr>
                <w:t>3rd min</w:t>
              </w:r>
            </w:ins>
          </w:p>
        </w:tc>
        <w:tc>
          <w:tcPr>
            <w:tcW w:w="990" w:type="dxa"/>
            <w:tcBorders>
              <w:top w:val="single" w:sz="4" w:space="0" w:color="F4B084"/>
              <w:left w:val="nil"/>
              <w:bottom w:val="single" w:sz="4" w:space="0" w:color="F4B084"/>
              <w:right w:val="nil"/>
            </w:tcBorders>
            <w:shd w:val="clear" w:color="ED7D31" w:fill="ED7D31"/>
            <w:noWrap/>
            <w:vAlign w:val="bottom"/>
            <w:hideMark/>
            <w:tcPrChange w:id="7054" w:author="Gladiator Gladiator" w:date="2018-06-01T17:03:00Z">
              <w:tcPr>
                <w:tcW w:w="917" w:type="dxa"/>
                <w:tcBorders>
                  <w:top w:val="single" w:sz="4" w:space="0" w:color="F4B084"/>
                  <w:left w:val="nil"/>
                  <w:bottom w:val="single" w:sz="4" w:space="0" w:color="F4B084"/>
                  <w:right w:val="nil"/>
                </w:tcBorders>
                <w:shd w:val="clear" w:color="ED7D31" w:fill="ED7D31"/>
                <w:noWrap/>
                <w:vAlign w:val="bottom"/>
                <w:hideMark/>
              </w:tcPr>
            </w:tcPrChange>
          </w:tcPr>
          <w:p w14:paraId="389606F4" w14:textId="77777777" w:rsidR="005F50D0" w:rsidRPr="005F50D0" w:rsidRDefault="005F50D0" w:rsidP="005F50D0">
            <w:pPr>
              <w:spacing w:after="0" w:line="240" w:lineRule="auto"/>
              <w:rPr>
                <w:ins w:id="7055" w:author="Gladiator Gladiator" w:date="2018-06-01T17:03:00Z"/>
                <w:rFonts w:ascii="Calibri" w:eastAsia="Times New Roman" w:hAnsi="Calibri" w:cs="Calibri"/>
                <w:b/>
                <w:bCs/>
                <w:color w:val="FFFFFF"/>
              </w:rPr>
            </w:pPr>
            <w:ins w:id="7056" w:author="Gladiator Gladiator" w:date="2018-06-01T17:03:00Z">
              <w:r w:rsidRPr="005F50D0">
                <w:rPr>
                  <w:rFonts w:ascii="Calibri" w:eastAsia="Times New Roman" w:hAnsi="Calibri" w:cs="Calibri"/>
                  <w:b/>
                  <w:bCs/>
                  <w:color w:val="FFFFFF"/>
                </w:rPr>
                <w:t>4th min</w:t>
              </w:r>
            </w:ins>
          </w:p>
        </w:tc>
        <w:tc>
          <w:tcPr>
            <w:tcW w:w="1029" w:type="dxa"/>
            <w:tcBorders>
              <w:top w:val="single" w:sz="4" w:space="0" w:color="F4B084"/>
              <w:left w:val="nil"/>
              <w:bottom w:val="single" w:sz="4" w:space="0" w:color="F4B084"/>
              <w:right w:val="nil"/>
            </w:tcBorders>
            <w:shd w:val="clear" w:color="ED7D31" w:fill="ED7D31"/>
            <w:noWrap/>
            <w:vAlign w:val="bottom"/>
            <w:hideMark/>
            <w:tcPrChange w:id="7057" w:author="Gladiator Gladiator" w:date="2018-06-01T17:03:00Z">
              <w:tcPr>
                <w:tcW w:w="896" w:type="dxa"/>
                <w:tcBorders>
                  <w:top w:val="single" w:sz="4" w:space="0" w:color="F4B084"/>
                  <w:left w:val="nil"/>
                  <w:bottom w:val="single" w:sz="4" w:space="0" w:color="F4B084"/>
                  <w:right w:val="nil"/>
                </w:tcBorders>
                <w:shd w:val="clear" w:color="ED7D31" w:fill="ED7D31"/>
                <w:noWrap/>
                <w:vAlign w:val="bottom"/>
                <w:hideMark/>
              </w:tcPr>
            </w:tcPrChange>
          </w:tcPr>
          <w:p w14:paraId="6E958944" w14:textId="77777777" w:rsidR="005F50D0" w:rsidRPr="005F50D0" w:rsidRDefault="005F50D0" w:rsidP="005F50D0">
            <w:pPr>
              <w:spacing w:after="0" w:line="240" w:lineRule="auto"/>
              <w:rPr>
                <w:ins w:id="7058" w:author="Gladiator Gladiator" w:date="2018-06-01T17:03:00Z"/>
                <w:rFonts w:ascii="Calibri" w:eastAsia="Times New Roman" w:hAnsi="Calibri" w:cs="Calibri"/>
                <w:b/>
                <w:bCs/>
                <w:color w:val="FFFFFF"/>
              </w:rPr>
            </w:pPr>
            <w:ins w:id="7059" w:author="Gladiator Gladiator" w:date="2018-06-01T17:03:00Z">
              <w:r w:rsidRPr="005F50D0">
                <w:rPr>
                  <w:rFonts w:ascii="Calibri" w:eastAsia="Times New Roman" w:hAnsi="Calibri" w:cs="Calibri"/>
                  <w:b/>
                  <w:bCs/>
                  <w:color w:val="FFFFFF"/>
                </w:rPr>
                <w:t>5th min</w:t>
              </w:r>
            </w:ins>
          </w:p>
        </w:tc>
        <w:tc>
          <w:tcPr>
            <w:tcW w:w="1243" w:type="dxa"/>
            <w:tcBorders>
              <w:top w:val="single" w:sz="4" w:space="0" w:color="F4B084"/>
              <w:left w:val="nil"/>
              <w:bottom w:val="single" w:sz="4" w:space="0" w:color="F4B084"/>
              <w:right w:val="single" w:sz="4" w:space="0" w:color="F4B084"/>
            </w:tcBorders>
            <w:shd w:val="clear" w:color="ED7D31" w:fill="ED7D31"/>
            <w:noWrap/>
            <w:vAlign w:val="bottom"/>
            <w:hideMark/>
            <w:tcPrChange w:id="7060" w:author="Gladiator Gladiator" w:date="2018-06-01T17:03:00Z">
              <w:tcPr>
                <w:tcW w:w="1243" w:type="dxa"/>
                <w:tcBorders>
                  <w:top w:val="single" w:sz="4" w:space="0" w:color="F4B084"/>
                  <w:left w:val="nil"/>
                  <w:bottom w:val="single" w:sz="4" w:space="0" w:color="F4B084"/>
                  <w:right w:val="single" w:sz="4" w:space="0" w:color="F4B084"/>
                </w:tcBorders>
                <w:shd w:val="clear" w:color="ED7D31" w:fill="ED7D31"/>
                <w:noWrap/>
                <w:vAlign w:val="bottom"/>
                <w:hideMark/>
              </w:tcPr>
            </w:tcPrChange>
          </w:tcPr>
          <w:p w14:paraId="79BFF29B" w14:textId="77777777" w:rsidR="005F50D0" w:rsidRPr="005F50D0" w:rsidRDefault="005F50D0" w:rsidP="005F50D0">
            <w:pPr>
              <w:spacing w:after="0" w:line="240" w:lineRule="auto"/>
              <w:rPr>
                <w:ins w:id="7061" w:author="Gladiator Gladiator" w:date="2018-06-01T17:03:00Z"/>
                <w:rFonts w:ascii="Calibri" w:eastAsia="Times New Roman" w:hAnsi="Calibri" w:cs="Calibri"/>
                <w:b/>
                <w:bCs/>
                <w:color w:val="FFFFFF"/>
              </w:rPr>
            </w:pPr>
            <w:ins w:id="7062" w:author="Gladiator Gladiator" w:date="2018-06-01T17:03:00Z">
              <w:r w:rsidRPr="005F50D0">
                <w:rPr>
                  <w:rFonts w:ascii="Calibri" w:eastAsia="Times New Roman" w:hAnsi="Calibri" w:cs="Calibri"/>
                  <w:b/>
                  <w:bCs/>
                  <w:color w:val="FFFFFF"/>
                </w:rPr>
                <w:t>Set of minutes</w:t>
              </w:r>
            </w:ins>
          </w:p>
        </w:tc>
      </w:tr>
      <w:tr w:rsidR="005F50D0" w:rsidRPr="005F50D0" w14:paraId="5F0EA72C" w14:textId="77777777" w:rsidTr="005F50D0">
        <w:trPr>
          <w:trHeight w:val="283"/>
          <w:ins w:id="7063" w:author="Gladiator Gladiator" w:date="2018-06-01T17:03:00Z"/>
          <w:trPrChange w:id="7064"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FCE4D6" w:fill="FCE4D6"/>
            <w:vAlign w:val="bottom"/>
            <w:hideMark/>
            <w:tcPrChange w:id="7065" w:author="Gladiator Gladiator" w:date="2018-06-01T17:03:00Z">
              <w:tcPr>
                <w:tcW w:w="1977" w:type="dxa"/>
                <w:tcBorders>
                  <w:top w:val="single" w:sz="4" w:space="0" w:color="F4B084"/>
                  <w:left w:val="single" w:sz="4" w:space="0" w:color="F4B084"/>
                  <w:bottom w:val="single" w:sz="4" w:space="0" w:color="F4B084"/>
                  <w:right w:val="nil"/>
                </w:tcBorders>
                <w:shd w:val="clear" w:color="FCE4D6" w:fill="FCE4D6"/>
                <w:vAlign w:val="bottom"/>
                <w:hideMark/>
              </w:tcPr>
            </w:tcPrChange>
          </w:tcPr>
          <w:p w14:paraId="321994CA" w14:textId="77777777" w:rsidR="005F50D0" w:rsidRPr="005F50D0" w:rsidRDefault="005F50D0" w:rsidP="005F50D0">
            <w:pPr>
              <w:spacing w:after="0" w:line="240" w:lineRule="auto"/>
              <w:rPr>
                <w:ins w:id="7066" w:author="Gladiator Gladiator" w:date="2018-06-01T17:03:00Z"/>
                <w:rFonts w:ascii="Calibri" w:eastAsia="Times New Roman" w:hAnsi="Calibri" w:cs="Calibri"/>
                <w:color w:val="000000"/>
              </w:rPr>
            </w:pPr>
            <w:ins w:id="7067" w:author="Gladiator Gladiator" w:date="2018-06-01T17:03:00Z">
              <w:r w:rsidRPr="005F50D0">
                <w:rPr>
                  <w:rFonts w:ascii="Calibri" w:eastAsia="Times New Roman" w:hAnsi="Calibri" w:cs="Calibri"/>
                  <w:color w:val="000000"/>
                </w:rPr>
                <w:t>User 1</w:t>
              </w:r>
            </w:ins>
          </w:p>
        </w:tc>
        <w:tc>
          <w:tcPr>
            <w:tcW w:w="1182" w:type="dxa"/>
            <w:tcBorders>
              <w:top w:val="single" w:sz="4" w:space="0" w:color="F4B084"/>
              <w:left w:val="nil"/>
              <w:bottom w:val="single" w:sz="4" w:space="0" w:color="F4B084"/>
              <w:right w:val="nil"/>
            </w:tcBorders>
            <w:shd w:val="clear" w:color="FCE4D6" w:fill="FCE4D6"/>
            <w:noWrap/>
            <w:vAlign w:val="bottom"/>
            <w:hideMark/>
            <w:tcPrChange w:id="7068" w:author="Gladiator Gladiator" w:date="2018-06-01T17:03:00Z">
              <w:tcPr>
                <w:tcW w:w="1182" w:type="dxa"/>
                <w:tcBorders>
                  <w:top w:val="single" w:sz="4" w:space="0" w:color="F4B084"/>
                  <w:left w:val="nil"/>
                  <w:bottom w:val="single" w:sz="4" w:space="0" w:color="F4B084"/>
                  <w:right w:val="nil"/>
                </w:tcBorders>
                <w:shd w:val="clear" w:color="FCE4D6" w:fill="FCE4D6"/>
                <w:noWrap/>
                <w:vAlign w:val="bottom"/>
                <w:hideMark/>
              </w:tcPr>
            </w:tcPrChange>
          </w:tcPr>
          <w:p w14:paraId="1A6DC9F9" w14:textId="77777777" w:rsidR="005F50D0" w:rsidRPr="005F50D0" w:rsidRDefault="005F50D0" w:rsidP="005F50D0">
            <w:pPr>
              <w:spacing w:after="0" w:line="240" w:lineRule="auto"/>
              <w:rPr>
                <w:ins w:id="7069" w:author="Gladiator Gladiator" w:date="2018-06-01T17:03:00Z"/>
                <w:rFonts w:ascii="Calibri" w:eastAsia="Times New Roman" w:hAnsi="Calibri" w:cs="Calibri"/>
                <w:color w:val="000000"/>
              </w:rPr>
            </w:pPr>
            <w:ins w:id="7070" w:author="Gladiator Gladiator" w:date="2018-06-01T17:03:00Z">
              <w:r w:rsidRPr="005F50D0">
                <w:rPr>
                  <w:rFonts w:ascii="Calibri" w:eastAsia="Times New Roman" w:hAnsi="Calibri" w:cs="Calibri"/>
                  <w:color w:val="000000"/>
                </w:rPr>
                <w:t>relaxing</w:t>
              </w:r>
            </w:ins>
          </w:p>
        </w:tc>
        <w:tc>
          <w:tcPr>
            <w:tcW w:w="1121" w:type="dxa"/>
            <w:tcBorders>
              <w:top w:val="single" w:sz="4" w:space="0" w:color="F4B084"/>
              <w:left w:val="nil"/>
              <w:bottom w:val="single" w:sz="4" w:space="0" w:color="F4B084"/>
              <w:right w:val="nil"/>
            </w:tcBorders>
            <w:shd w:val="clear" w:color="FCE4D6" w:fill="FCE4D6"/>
            <w:noWrap/>
            <w:vAlign w:val="bottom"/>
            <w:hideMark/>
            <w:tcPrChange w:id="7071" w:author="Gladiator Gladiator" w:date="2018-06-01T17:03:00Z">
              <w:tcPr>
                <w:tcW w:w="1121" w:type="dxa"/>
                <w:tcBorders>
                  <w:top w:val="single" w:sz="4" w:space="0" w:color="F4B084"/>
                  <w:left w:val="nil"/>
                  <w:bottom w:val="single" w:sz="4" w:space="0" w:color="F4B084"/>
                  <w:right w:val="nil"/>
                </w:tcBorders>
                <w:shd w:val="clear" w:color="FCE4D6" w:fill="FCE4D6"/>
                <w:noWrap/>
                <w:vAlign w:val="bottom"/>
                <w:hideMark/>
              </w:tcPr>
            </w:tcPrChange>
          </w:tcPr>
          <w:p w14:paraId="00EA1EF7" w14:textId="77777777" w:rsidR="005F50D0" w:rsidRPr="005F50D0" w:rsidRDefault="005F50D0" w:rsidP="005F50D0">
            <w:pPr>
              <w:spacing w:after="0" w:line="240" w:lineRule="auto"/>
              <w:jc w:val="right"/>
              <w:rPr>
                <w:ins w:id="7072" w:author="Gladiator Gladiator" w:date="2018-06-01T17:03:00Z"/>
                <w:rFonts w:ascii="Calibri" w:eastAsia="Times New Roman" w:hAnsi="Calibri" w:cs="Calibri"/>
                <w:color w:val="000000"/>
              </w:rPr>
            </w:pPr>
            <w:ins w:id="7073" w:author="Gladiator Gladiator" w:date="2018-06-01T17:03:00Z">
              <w:r w:rsidRPr="005F50D0">
                <w:rPr>
                  <w:rFonts w:ascii="Calibri" w:eastAsia="Times New Roman" w:hAnsi="Calibri" w:cs="Calibri"/>
                  <w:color w:val="000000"/>
                </w:rPr>
                <w:t>1.0653</w:t>
              </w:r>
            </w:ins>
          </w:p>
        </w:tc>
        <w:tc>
          <w:tcPr>
            <w:tcW w:w="1025" w:type="dxa"/>
            <w:tcBorders>
              <w:top w:val="single" w:sz="4" w:space="0" w:color="F4B084"/>
              <w:left w:val="nil"/>
              <w:bottom w:val="single" w:sz="4" w:space="0" w:color="F4B084"/>
              <w:right w:val="nil"/>
            </w:tcBorders>
            <w:shd w:val="clear" w:color="FCE4D6" w:fill="FCE4D6"/>
            <w:noWrap/>
            <w:vAlign w:val="bottom"/>
            <w:hideMark/>
            <w:tcPrChange w:id="7074" w:author="Gladiator Gladiator" w:date="2018-06-01T17:03:00Z">
              <w:tcPr>
                <w:tcW w:w="1182" w:type="dxa"/>
                <w:gridSpan w:val="2"/>
                <w:tcBorders>
                  <w:top w:val="single" w:sz="4" w:space="0" w:color="F4B084"/>
                  <w:left w:val="nil"/>
                  <w:bottom w:val="single" w:sz="4" w:space="0" w:color="F4B084"/>
                  <w:right w:val="nil"/>
                </w:tcBorders>
                <w:shd w:val="clear" w:color="FCE4D6" w:fill="FCE4D6"/>
                <w:noWrap/>
                <w:vAlign w:val="bottom"/>
                <w:hideMark/>
              </w:tcPr>
            </w:tcPrChange>
          </w:tcPr>
          <w:p w14:paraId="30B2A47A" w14:textId="77777777" w:rsidR="005F50D0" w:rsidRPr="005F50D0" w:rsidRDefault="005F50D0" w:rsidP="005F50D0">
            <w:pPr>
              <w:spacing w:after="0" w:line="240" w:lineRule="auto"/>
              <w:jc w:val="right"/>
              <w:rPr>
                <w:ins w:id="7075" w:author="Gladiator Gladiator" w:date="2018-06-01T17:03:00Z"/>
                <w:rFonts w:ascii="Calibri" w:eastAsia="Times New Roman" w:hAnsi="Calibri" w:cs="Calibri"/>
                <w:color w:val="000000"/>
              </w:rPr>
            </w:pPr>
            <w:ins w:id="7076" w:author="Gladiator Gladiator" w:date="2018-06-01T17:03:00Z">
              <w:r w:rsidRPr="005F50D0">
                <w:rPr>
                  <w:rFonts w:ascii="Calibri" w:eastAsia="Times New Roman" w:hAnsi="Calibri" w:cs="Calibri"/>
                  <w:color w:val="000000"/>
                </w:rPr>
                <w:t>1.1539</w:t>
              </w:r>
            </w:ins>
          </w:p>
        </w:tc>
        <w:tc>
          <w:tcPr>
            <w:tcW w:w="990" w:type="dxa"/>
            <w:tcBorders>
              <w:top w:val="single" w:sz="4" w:space="0" w:color="F4B084"/>
              <w:left w:val="nil"/>
              <w:bottom w:val="single" w:sz="4" w:space="0" w:color="F4B084"/>
              <w:right w:val="nil"/>
            </w:tcBorders>
            <w:shd w:val="clear" w:color="FCE4D6" w:fill="FCE4D6"/>
            <w:noWrap/>
            <w:vAlign w:val="bottom"/>
            <w:hideMark/>
            <w:tcPrChange w:id="7077" w:author="Gladiator Gladiator" w:date="2018-06-01T17:03:00Z">
              <w:tcPr>
                <w:tcW w:w="1039" w:type="dxa"/>
                <w:tcBorders>
                  <w:top w:val="single" w:sz="4" w:space="0" w:color="F4B084"/>
                  <w:left w:val="nil"/>
                  <w:bottom w:val="single" w:sz="4" w:space="0" w:color="F4B084"/>
                  <w:right w:val="nil"/>
                </w:tcBorders>
                <w:shd w:val="clear" w:color="FCE4D6" w:fill="FCE4D6"/>
                <w:noWrap/>
                <w:vAlign w:val="bottom"/>
                <w:hideMark/>
              </w:tcPr>
            </w:tcPrChange>
          </w:tcPr>
          <w:p w14:paraId="505C9F62" w14:textId="77777777" w:rsidR="005F50D0" w:rsidRPr="005F50D0" w:rsidRDefault="005F50D0" w:rsidP="005F50D0">
            <w:pPr>
              <w:spacing w:after="0" w:line="240" w:lineRule="auto"/>
              <w:jc w:val="right"/>
              <w:rPr>
                <w:ins w:id="7078" w:author="Gladiator Gladiator" w:date="2018-06-01T17:03:00Z"/>
                <w:rFonts w:ascii="Calibri" w:eastAsia="Times New Roman" w:hAnsi="Calibri" w:cs="Calibri"/>
                <w:color w:val="000000"/>
              </w:rPr>
            </w:pPr>
            <w:ins w:id="7079" w:author="Gladiator Gladiator" w:date="2018-06-01T17:03:00Z">
              <w:r w:rsidRPr="005F50D0">
                <w:rPr>
                  <w:rFonts w:ascii="Calibri" w:eastAsia="Times New Roman" w:hAnsi="Calibri" w:cs="Calibri"/>
                  <w:color w:val="000000"/>
                </w:rPr>
                <w:t>1.2203</w:t>
              </w:r>
            </w:ins>
          </w:p>
        </w:tc>
        <w:tc>
          <w:tcPr>
            <w:tcW w:w="990" w:type="dxa"/>
            <w:tcBorders>
              <w:top w:val="single" w:sz="4" w:space="0" w:color="F4B084"/>
              <w:left w:val="nil"/>
              <w:bottom w:val="single" w:sz="4" w:space="0" w:color="F4B084"/>
              <w:right w:val="nil"/>
            </w:tcBorders>
            <w:shd w:val="clear" w:color="FCE4D6" w:fill="FCE4D6"/>
            <w:noWrap/>
            <w:vAlign w:val="bottom"/>
            <w:hideMark/>
            <w:tcPrChange w:id="7080" w:author="Gladiator Gladiator" w:date="2018-06-01T17:03:00Z">
              <w:tcPr>
                <w:tcW w:w="917" w:type="dxa"/>
                <w:tcBorders>
                  <w:top w:val="single" w:sz="4" w:space="0" w:color="F4B084"/>
                  <w:left w:val="nil"/>
                  <w:bottom w:val="single" w:sz="4" w:space="0" w:color="F4B084"/>
                  <w:right w:val="nil"/>
                </w:tcBorders>
                <w:shd w:val="clear" w:color="FCE4D6" w:fill="FCE4D6"/>
                <w:noWrap/>
                <w:vAlign w:val="bottom"/>
                <w:hideMark/>
              </w:tcPr>
            </w:tcPrChange>
          </w:tcPr>
          <w:p w14:paraId="0C5B4763" w14:textId="77777777" w:rsidR="005F50D0" w:rsidRPr="005F50D0" w:rsidRDefault="005F50D0" w:rsidP="005F50D0">
            <w:pPr>
              <w:spacing w:after="0" w:line="240" w:lineRule="auto"/>
              <w:jc w:val="right"/>
              <w:rPr>
                <w:ins w:id="7081" w:author="Gladiator Gladiator" w:date="2018-06-01T17:03:00Z"/>
                <w:rFonts w:ascii="Calibri" w:eastAsia="Times New Roman" w:hAnsi="Calibri" w:cs="Calibri"/>
                <w:color w:val="000000"/>
              </w:rPr>
            </w:pPr>
            <w:ins w:id="7082" w:author="Gladiator Gladiator" w:date="2018-06-01T17:03:00Z">
              <w:r w:rsidRPr="005F50D0">
                <w:rPr>
                  <w:rFonts w:ascii="Calibri" w:eastAsia="Times New Roman" w:hAnsi="Calibri" w:cs="Calibri"/>
                  <w:color w:val="000000"/>
                </w:rPr>
                <w:t>1.1539</w:t>
              </w:r>
            </w:ins>
          </w:p>
        </w:tc>
        <w:tc>
          <w:tcPr>
            <w:tcW w:w="1029" w:type="dxa"/>
            <w:tcBorders>
              <w:top w:val="single" w:sz="4" w:space="0" w:color="F4B084"/>
              <w:left w:val="nil"/>
              <w:bottom w:val="single" w:sz="4" w:space="0" w:color="F4B084"/>
              <w:right w:val="nil"/>
            </w:tcBorders>
            <w:shd w:val="clear" w:color="FCE4D6" w:fill="FCE4D6"/>
            <w:noWrap/>
            <w:vAlign w:val="bottom"/>
            <w:hideMark/>
            <w:tcPrChange w:id="7083" w:author="Gladiator Gladiator" w:date="2018-06-01T17:03:00Z">
              <w:tcPr>
                <w:tcW w:w="896" w:type="dxa"/>
                <w:tcBorders>
                  <w:top w:val="single" w:sz="4" w:space="0" w:color="F4B084"/>
                  <w:left w:val="nil"/>
                  <w:bottom w:val="single" w:sz="4" w:space="0" w:color="F4B084"/>
                  <w:right w:val="nil"/>
                </w:tcBorders>
                <w:shd w:val="clear" w:color="FCE4D6" w:fill="FCE4D6"/>
                <w:noWrap/>
                <w:vAlign w:val="bottom"/>
                <w:hideMark/>
              </w:tcPr>
            </w:tcPrChange>
          </w:tcPr>
          <w:p w14:paraId="24CE556B" w14:textId="77777777" w:rsidR="005F50D0" w:rsidRPr="005F50D0" w:rsidRDefault="005F50D0" w:rsidP="005F50D0">
            <w:pPr>
              <w:spacing w:after="0" w:line="240" w:lineRule="auto"/>
              <w:jc w:val="right"/>
              <w:rPr>
                <w:ins w:id="7084" w:author="Gladiator Gladiator" w:date="2018-06-01T17:03:00Z"/>
                <w:rFonts w:ascii="Calibri" w:eastAsia="Times New Roman" w:hAnsi="Calibri" w:cs="Calibri"/>
                <w:color w:val="000000"/>
              </w:rPr>
            </w:pPr>
            <w:ins w:id="7085" w:author="Gladiator Gladiator" w:date="2018-06-01T17:03:00Z">
              <w:r w:rsidRPr="005F50D0">
                <w:rPr>
                  <w:rFonts w:ascii="Calibri" w:eastAsia="Times New Roman" w:hAnsi="Calibri" w:cs="Calibri"/>
                  <w:color w:val="000000"/>
                </w:rPr>
                <w:t>1.1317</w:t>
              </w:r>
            </w:ins>
          </w:p>
        </w:tc>
        <w:tc>
          <w:tcPr>
            <w:tcW w:w="1243" w:type="dxa"/>
            <w:tcBorders>
              <w:top w:val="single" w:sz="4" w:space="0" w:color="F4B084"/>
              <w:left w:val="nil"/>
              <w:bottom w:val="single" w:sz="4" w:space="0" w:color="F4B084"/>
              <w:right w:val="single" w:sz="4" w:space="0" w:color="F4B084"/>
            </w:tcBorders>
            <w:shd w:val="clear" w:color="FCE4D6" w:fill="FCE4D6"/>
            <w:noWrap/>
            <w:vAlign w:val="bottom"/>
            <w:hideMark/>
            <w:tcPrChange w:id="7086" w:author="Gladiator Gladiator" w:date="2018-06-01T17:03:00Z">
              <w:tcPr>
                <w:tcW w:w="1243"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1AAFA30B" w14:textId="77777777" w:rsidR="005F50D0" w:rsidRPr="005F50D0" w:rsidRDefault="005F50D0" w:rsidP="005F50D0">
            <w:pPr>
              <w:spacing w:after="0" w:line="240" w:lineRule="auto"/>
              <w:jc w:val="right"/>
              <w:rPr>
                <w:ins w:id="7087" w:author="Gladiator Gladiator" w:date="2018-06-01T17:03:00Z"/>
                <w:rFonts w:ascii="Calibri" w:eastAsia="Times New Roman" w:hAnsi="Calibri" w:cs="Calibri"/>
                <w:color w:val="000000"/>
              </w:rPr>
            </w:pPr>
            <w:ins w:id="7088" w:author="Gladiator Gladiator" w:date="2018-06-01T17:03:00Z">
              <w:r w:rsidRPr="005F50D0">
                <w:rPr>
                  <w:rFonts w:ascii="Calibri" w:eastAsia="Times New Roman" w:hAnsi="Calibri" w:cs="Calibri"/>
                  <w:color w:val="000000"/>
                </w:rPr>
                <w:t>1.1450</w:t>
              </w:r>
            </w:ins>
          </w:p>
        </w:tc>
      </w:tr>
      <w:tr w:rsidR="005F50D0" w:rsidRPr="005F50D0" w14:paraId="301F9BAE" w14:textId="77777777" w:rsidTr="005F50D0">
        <w:trPr>
          <w:trHeight w:val="283"/>
          <w:ins w:id="7089" w:author="Gladiator Gladiator" w:date="2018-06-01T17:03:00Z"/>
          <w:trPrChange w:id="7090"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auto" w:fill="auto"/>
            <w:vAlign w:val="bottom"/>
            <w:hideMark/>
            <w:tcPrChange w:id="7091" w:author="Gladiator Gladiator" w:date="2018-06-01T17:03:00Z">
              <w:tcPr>
                <w:tcW w:w="1977" w:type="dxa"/>
                <w:tcBorders>
                  <w:top w:val="single" w:sz="4" w:space="0" w:color="F4B084"/>
                  <w:left w:val="single" w:sz="4" w:space="0" w:color="F4B084"/>
                  <w:bottom w:val="single" w:sz="4" w:space="0" w:color="F4B084"/>
                  <w:right w:val="nil"/>
                </w:tcBorders>
                <w:shd w:val="clear" w:color="auto" w:fill="auto"/>
                <w:vAlign w:val="bottom"/>
                <w:hideMark/>
              </w:tcPr>
            </w:tcPrChange>
          </w:tcPr>
          <w:p w14:paraId="50303C71" w14:textId="77777777" w:rsidR="005F50D0" w:rsidRPr="005F50D0" w:rsidRDefault="005F50D0" w:rsidP="005F50D0">
            <w:pPr>
              <w:spacing w:after="0" w:line="240" w:lineRule="auto"/>
              <w:rPr>
                <w:ins w:id="7092" w:author="Gladiator Gladiator" w:date="2018-06-01T17:03:00Z"/>
                <w:rFonts w:ascii="Calibri" w:eastAsia="Times New Roman" w:hAnsi="Calibri" w:cs="Calibri"/>
                <w:color w:val="000000"/>
              </w:rPr>
            </w:pPr>
            <w:ins w:id="7093" w:author="Gladiator Gladiator" w:date="2018-06-01T17:03:00Z">
              <w:r w:rsidRPr="005F50D0">
                <w:rPr>
                  <w:rFonts w:ascii="Calibri" w:eastAsia="Times New Roman" w:hAnsi="Calibri" w:cs="Calibri"/>
                  <w:color w:val="000000"/>
                </w:rPr>
                <w:t>User 1</w:t>
              </w:r>
            </w:ins>
          </w:p>
        </w:tc>
        <w:tc>
          <w:tcPr>
            <w:tcW w:w="1182" w:type="dxa"/>
            <w:tcBorders>
              <w:top w:val="single" w:sz="4" w:space="0" w:color="F4B084"/>
              <w:left w:val="nil"/>
              <w:bottom w:val="single" w:sz="4" w:space="0" w:color="F4B084"/>
              <w:right w:val="nil"/>
            </w:tcBorders>
            <w:shd w:val="clear" w:color="auto" w:fill="auto"/>
            <w:noWrap/>
            <w:vAlign w:val="bottom"/>
            <w:hideMark/>
            <w:tcPrChange w:id="7094" w:author="Gladiator Gladiator" w:date="2018-06-01T17:03:00Z">
              <w:tcPr>
                <w:tcW w:w="1182" w:type="dxa"/>
                <w:tcBorders>
                  <w:top w:val="single" w:sz="4" w:space="0" w:color="F4B084"/>
                  <w:left w:val="nil"/>
                  <w:bottom w:val="single" w:sz="4" w:space="0" w:color="F4B084"/>
                  <w:right w:val="nil"/>
                </w:tcBorders>
                <w:shd w:val="clear" w:color="auto" w:fill="auto"/>
                <w:noWrap/>
                <w:vAlign w:val="bottom"/>
                <w:hideMark/>
              </w:tcPr>
            </w:tcPrChange>
          </w:tcPr>
          <w:p w14:paraId="658BA5BF" w14:textId="77777777" w:rsidR="005F50D0" w:rsidRPr="005F50D0" w:rsidRDefault="005F50D0" w:rsidP="005F50D0">
            <w:pPr>
              <w:spacing w:after="0" w:line="240" w:lineRule="auto"/>
              <w:rPr>
                <w:ins w:id="7095" w:author="Gladiator Gladiator" w:date="2018-06-01T17:03:00Z"/>
                <w:rFonts w:ascii="Calibri" w:eastAsia="Times New Roman" w:hAnsi="Calibri" w:cs="Calibri"/>
                <w:color w:val="000000"/>
              </w:rPr>
            </w:pPr>
            <w:ins w:id="7096" w:author="Gladiator Gladiator" w:date="2018-06-01T17:03:00Z">
              <w:r w:rsidRPr="005F50D0">
                <w:rPr>
                  <w:rFonts w:ascii="Calibri" w:eastAsia="Times New Roman" w:hAnsi="Calibri" w:cs="Calibri"/>
                  <w:color w:val="000000"/>
                </w:rPr>
                <w:t>testing</w:t>
              </w:r>
            </w:ins>
          </w:p>
        </w:tc>
        <w:tc>
          <w:tcPr>
            <w:tcW w:w="1121" w:type="dxa"/>
            <w:tcBorders>
              <w:top w:val="single" w:sz="4" w:space="0" w:color="F4B084"/>
              <w:left w:val="nil"/>
              <w:bottom w:val="single" w:sz="4" w:space="0" w:color="F4B084"/>
              <w:right w:val="nil"/>
            </w:tcBorders>
            <w:shd w:val="clear" w:color="auto" w:fill="auto"/>
            <w:noWrap/>
            <w:vAlign w:val="bottom"/>
            <w:hideMark/>
            <w:tcPrChange w:id="7097" w:author="Gladiator Gladiator" w:date="2018-06-01T17:03:00Z">
              <w:tcPr>
                <w:tcW w:w="1121" w:type="dxa"/>
                <w:tcBorders>
                  <w:top w:val="single" w:sz="4" w:space="0" w:color="F4B084"/>
                  <w:left w:val="nil"/>
                  <w:bottom w:val="single" w:sz="4" w:space="0" w:color="F4B084"/>
                  <w:right w:val="nil"/>
                </w:tcBorders>
                <w:shd w:val="clear" w:color="auto" w:fill="auto"/>
                <w:noWrap/>
                <w:vAlign w:val="bottom"/>
                <w:hideMark/>
              </w:tcPr>
            </w:tcPrChange>
          </w:tcPr>
          <w:p w14:paraId="39628367" w14:textId="77777777" w:rsidR="005F50D0" w:rsidRPr="005F50D0" w:rsidRDefault="005F50D0" w:rsidP="005F50D0">
            <w:pPr>
              <w:spacing w:after="0" w:line="240" w:lineRule="auto"/>
              <w:jc w:val="right"/>
              <w:rPr>
                <w:ins w:id="7098" w:author="Gladiator Gladiator" w:date="2018-06-01T17:03:00Z"/>
                <w:rFonts w:ascii="Calibri" w:eastAsia="Times New Roman" w:hAnsi="Calibri" w:cs="Calibri"/>
                <w:color w:val="000000"/>
              </w:rPr>
            </w:pPr>
            <w:ins w:id="7099" w:author="Gladiator Gladiator" w:date="2018-06-01T17:03:00Z">
              <w:r w:rsidRPr="005F50D0">
                <w:rPr>
                  <w:rFonts w:ascii="Calibri" w:eastAsia="Times New Roman" w:hAnsi="Calibri" w:cs="Calibri"/>
                  <w:color w:val="000000"/>
                </w:rPr>
                <w:t>0.6445</w:t>
              </w:r>
            </w:ins>
          </w:p>
        </w:tc>
        <w:tc>
          <w:tcPr>
            <w:tcW w:w="1025" w:type="dxa"/>
            <w:tcBorders>
              <w:top w:val="single" w:sz="4" w:space="0" w:color="F4B084"/>
              <w:left w:val="nil"/>
              <w:bottom w:val="single" w:sz="4" w:space="0" w:color="F4B084"/>
              <w:right w:val="nil"/>
            </w:tcBorders>
            <w:shd w:val="clear" w:color="auto" w:fill="auto"/>
            <w:noWrap/>
            <w:vAlign w:val="bottom"/>
            <w:hideMark/>
            <w:tcPrChange w:id="7100" w:author="Gladiator Gladiator" w:date="2018-06-01T17:03:00Z">
              <w:tcPr>
                <w:tcW w:w="1025" w:type="dxa"/>
                <w:tcBorders>
                  <w:top w:val="single" w:sz="4" w:space="0" w:color="F4B084"/>
                  <w:left w:val="nil"/>
                  <w:bottom w:val="single" w:sz="4" w:space="0" w:color="F4B084"/>
                  <w:right w:val="nil"/>
                </w:tcBorders>
                <w:shd w:val="clear" w:color="auto" w:fill="auto"/>
                <w:noWrap/>
                <w:vAlign w:val="bottom"/>
                <w:hideMark/>
              </w:tcPr>
            </w:tcPrChange>
          </w:tcPr>
          <w:p w14:paraId="1357D94B" w14:textId="77777777" w:rsidR="005F50D0" w:rsidRPr="005F50D0" w:rsidRDefault="005F50D0" w:rsidP="005F50D0">
            <w:pPr>
              <w:spacing w:after="0" w:line="240" w:lineRule="auto"/>
              <w:jc w:val="right"/>
              <w:rPr>
                <w:ins w:id="7101" w:author="Gladiator Gladiator" w:date="2018-06-01T17:03:00Z"/>
                <w:rFonts w:ascii="Calibri" w:eastAsia="Times New Roman" w:hAnsi="Calibri" w:cs="Calibri"/>
                <w:color w:val="000000"/>
              </w:rPr>
            </w:pPr>
            <w:ins w:id="7102" w:author="Gladiator Gladiator" w:date="2018-06-01T17:03:00Z">
              <w:r w:rsidRPr="005F50D0">
                <w:rPr>
                  <w:rFonts w:ascii="Calibri" w:eastAsia="Times New Roman" w:hAnsi="Calibri" w:cs="Calibri"/>
                  <w:color w:val="000000"/>
                </w:rPr>
                <w:t>0.9545</w:t>
              </w:r>
            </w:ins>
          </w:p>
        </w:tc>
        <w:tc>
          <w:tcPr>
            <w:tcW w:w="990" w:type="dxa"/>
            <w:tcBorders>
              <w:top w:val="single" w:sz="4" w:space="0" w:color="F4B084"/>
              <w:left w:val="nil"/>
              <w:bottom w:val="single" w:sz="4" w:space="0" w:color="F4B084"/>
              <w:right w:val="nil"/>
            </w:tcBorders>
            <w:shd w:val="clear" w:color="auto" w:fill="auto"/>
            <w:noWrap/>
            <w:vAlign w:val="bottom"/>
            <w:hideMark/>
            <w:tcPrChange w:id="7103" w:author="Gladiator Gladiator" w:date="2018-06-01T17:03:00Z">
              <w:tcPr>
                <w:tcW w:w="1196" w:type="dxa"/>
                <w:gridSpan w:val="2"/>
                <w:tcBorders>
                  <w:top w:val="single" w:sz="4" w:space="0" w:color="F4B084"/>
                  <w:left w:val="nil"/>
                  <w:bottom w:val="single" w:sz="4" w:space="0" w:color="F4B084"/>
                  <w:right w:val="nil"/>
                </w:tcBorders>
                <w:shd w:val="clear" w:color="auto" w:fill="auto"/>
                <w:noWrap/>
                <w:vAlign w:val="bottom"/>
                <w:hideMark/>
              </w:tcPr>
            </w:tcPrChange>
          </w:tcPr>
          <w:p w14:paraId="2C37C1AD" w14:textId="77777777" w:rsidR="005F50D0" w:rsidRPr="005F50D0" w:rsidRDefault="005F50D0" w:rsidP="005F50D0">
            <w:pPr>
              <w:spacing w:after="0" w:line="240" w:lineRule="auto"/>
              <w:jc w:val="right"/>
              <w:rPr>
                <w:ins w:id="7104" w:author="Gladiator Gladiator" w:date="2018-06-01T17:03:00Z"/>
                <w:rFonts w:ascii="Calibri" w:eastAsia="Times New Roman" w:hAnsi="Calibri" w:cs="Calibri"/>
                <w:color w:val="000000"/>
              </w:rPr>
            </w:pPr>
            <w:ins w:id="7105" w:author="Gladiator Gladiator" w:date="2018-06-01T17:03:00Z">
              <w:r w:rsidRPr="005F50D0">
                <w:rPr>
                  <w:rFonts w:ascii="Calibri" w:eastAsia="Times New Roman" w:hAnsi="Calibri" w:cs="Calibri"/>
                  <w:color w:val="000000"/>
                </w:rPr>
                <w:t>0.9324</w:t>
              </w:r>
            </w:ins>
          </w:p>
        </w:tc>
        <w:tc>
          <w:tcPr>
            <w:tcW w:w="990" w:type="dxa"/>
            <w:tcBorders>
              <w:top w:val="single" w:sz="4" w:space="0" w:color="F4B084"/>
              <w:left w:val="nil"/>
              <w:bottom w:val="single" w:sz="4" w:space="0" w:color="F4B084"/>
              <w:right w:val="nil"/>
            </w:tcBorders>
            <w:shd w:val="clear" w:color="auto" w:fill="auto"/>
            <w:noWrap/>
            <w:vAlign w:val="bottom"/>
            <w:hideMark/>
            <w:tcPrChange w:id="7106" w:author="Gladiator Gladiator" w:date="2018-06-01T17:03:00Z">
              <w:tcPr>
                <w:tcW w:w="917" w:type="dxa"/>
                <w:tcBorders>
                  <w:top w:val="single" w:sz="4" w:space="0" w:color="F4B084"/>
                  <w:left w:val="nil"/>
                  <w:bottom w:val="single" w:sz="4" w:space="0" w:color="F4B084"/>
                  <w:right w:val="nil"/>
                </w:tcBorders>
                <w:shd w:val="clear" w:color="auto" w:fill="auto"/>
                <w:noWrap/>
                <w:vAlign w:val="bottom"/>
                <w:hideMark/>
              </w:tcPr>
            </w:tcPrChange>
          </w:tcPr>
          <w:p w14:paraId="720DE2DC" w14:textId="77777777" w:rsidR="005F50D0" w:rsidRPr="005F50D0" w:rsidRDefault="005F50D0" w:rsidP="005F50D0">
            <w:pPr>
              <w:spacing w:after="0" w:line="240" w:lineRule="auto"/>
              <w:jc w:val="right"/>
              <w:rPr>
                <w:ins w:id="7107" w:author="Gladiator Gladiator" w:date="2018-06-01T17:03:00Z"/>
                <w:rFonts w:ascii="Calibri" w:eastAsia="Times New Roman" w:hAnsi="Calibri" w:cs="Calibri"/>
                <w:color w:val="000000"/>
              </w:rPr>
            </w:pPr>
            <w:ins w:id="7108" w:author="Gladiator Gladiator" w:date="2018-06-01T17:03:00Z">
              <w:r w:rsidRPr="005F50D0">
                <w:rPr>
                  <w:rFonts w:ascii="Calibri" w:eastAsia="Times New Roman" w:hAnsi="Calibri" w:cs="Calibri"/>
                  <w:color w:val="000000"/>
                </w:rPr>
                <w:t>1.1317</w:t>
              </w:r>
            </w:ins>
          </w:p>
        </w:tc>
        <w:tc>
          <w:tcPr>
            <w:tcW w:w="1029" w:type="dxa"/>
            <w:tcBorders>
              <w:top w:val="single" w:sz="4" w:space="0" w:color="F4B084"/>
              <w:left w:val="nil"/>
              <w:bottom w:val="single" w:sz="4" w:space="0" w:color="F4B084"/>
              <w:right w:val="nil"/>
            </w:tcBorders>
            <w:shd w:val="clear" w:color="auto" w:fill="auto"/>
            <w:noWrap/>
            <w:vAlign w:val="bottom"/>
            <w:hideMark/>
            <w:tcPrChange w:id="7109" w:author="Gladiator Gladiator" w:date="2018-06-01T17:03:00Z">
              <w:tcPr>
                <w:tcW w:w="896" w:type="dxa"/>
                <w:tcBorders>
                  <w:top w:val="single" w:sz="4" w:space="0" w:color="F4B084"/>
                  <w:left w:val="nil"/>
                  <w:bottom w:val="single" w:sz="4" w:space="0" w:color="F4B084"/>
                  <w:right w:val="nil"/>
                </w:tcBorders>
                <w:shd w:val="clear" w:color="auto" w:fill="auto"/>
                <w:noWrap/>
                <w:vAlign w:val="bottom"/>
                <w:hideMark/>
              </w:tcPr>
            </w:tcPrChange>
          </w:tcPr>
          <w:p w14:paraId="19C50A09" w14:textId="77777777" w:rsidR="005F50D0" w:rsidRPr="005F50D0" w:rsidRDefault="005F50D0" w:rsidP="005F50D0">
            <w:pPr>
              <w:spacing w:after="0" w:line="240" w:lineRule="auto"/>
              <w:jc w:val="right"/>
              <w:rPr>
                <w:ins w:id="7110" w:author="Gladiator Gladiator" w:date="2018-06-01T17:03:00Z"/>
                <w:rFonts w:ascii="Calibri" w:eastAsia="Times New Roman" w:hAnsi="Calibri" w:cs="Calibri"/>
                <w:color w:val="000000"/>
              </w:rPr>
            </w:pPr>
            <w:ins w:id="7111" w:author="Gladiator Gladiator" w:date="2018-06-01T17:03:00Z">
              <w:r w:rsidRPr="005F50D0">
                <w:rPr>
                  <w:rFonts w:ascii="Calibri" w:eastAsia="Times New Roman" w:hAnsi="Calibri" w:cs="Calibri"/>
                  <w:color w:val="000000"/>
                </w:rPr>
                <w:t>1.1317</w:t>
              </w:r>
            </w:ins>
          </w:p>
        </w:tc>
        <w:tc>
          <w:tcPr>
            <w:tcW w:w="1243" w:type="dxa"/>
            <w:tcBorders>
              <w:top w:val="single" w:sz="4" w:space="0" w:color="F4B084"/>
              <w:left w:val="nil"/>
              <w:bottom w:val="single" w:sz="4" w:space="0" w:color="F4B084"/>
              <w:right w:val="single" w:sz="4" w:space="0" w:color="F4B084"/>
            </w:tcBorders>
            <w:shd w:val="clear" w:color="auto" w:fill="auto"/>
            <w:noWrap/>
            <w:vAlign w:val="bottom"/>
            <w:hideMark/>
            <w:tcPrChange w:id="7112" w:author="Gladiator Gladiator" w:date="2018-06-01T17:03:00Z">
              <w:tcPr>
                <w:tcW w:w="1243"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371EB557" w14:textId="77777777" w:rsidR="005F50D0" w:rsidRPr="005F50D0" w:rsidRDefault="005F50D0" w:rsidP="005F50D0">
            <w:pPr>
              <w:spacing w:after="0" w:line="240" w:lineRule="auto"/>
              <w:jc w:val="right"/>
              <w:rPr>
                <w:ins w:id="7113" w:author="Gladiator Gladiator" w:date="2018-06-01T17:03:00Z"/>
                <w:rFonts w:ascii="Calibri" w:eastAsia="Times New Roman" w:hAnsi="Calibri" w:cs="Calibri"/>
                <w:color w:val="000000"/>
              </w:rPr>
            </w:pPr>
            <w:ins w:id="7114" w:author="Gladiator Gladiator" w:date="2018-06-01T17:03:00Z">
              <w:r w:rsidRPr="005F50D0">
                <w:rPr>
                  <w:rFonts w:ascii="Calibri" w:eastAsia="Times New Roman" w:hAnsi="Calibri" w:cs="Calibri"/>
                  <w:color w:val="000000"/>
                </w:rPr>
                <w:t>0.9590</w:t>
              </w:r>
            </w:ins>
          </w:p>
        </w:tc>
      </w:tr>
      <w:tr w:rsidR="005F50D0" w:rsidRPr="005F50D0" w14:paraId="248D1FA0" w14:textId="77777777" w:rsidTr="005F50D0">
        <w:trPr>
          <w:trHeight w:val="283"/>
          <w:ins w:id="7115" w:author="Gladiator Gladiator" w:date="2018-06-01T17:03:00Z"/>
          <w:trPrChange w:id="7116"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FCE4D6" w:fill="FCE4D6"/>
            <w:noWrap/>
            <w:vAlign w:val="bottom"/>
            <w:hideMark/>
            <w:tcPrChange w:id="7117" w:author="Gladiator Gladiator" w:date="2018-06-01T17:03:00Z">
              <w:tcPr>
                <w:tcW w:w="1977"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47A42A38" w14:textId="77777777" w:rsidR="005F50D0" w:rsidRPr="005F50D0" w:rsidRDefault="005F50D0" w:rsidP="005F50D0">
            <w:pPr>
              <w:spacing w:after="0" w:line="240" w:lineRule="auto"/>
              <w:rPr>
                <w:ins w:id="7118" w:author="Gladiator Gladiator" w:date="2018-06-01T17:03:00Z"/>
                <w:rFonts w:ascii="Calibri" w:eastAsia="Times New Roman" w:hAnsi="Calibri" w:cs="Calibri"/>
                <w:color w:val="000000"/>
              </w:rPr>
            </w:pPr>
            <w:ins w:id="7119" w:author="Gladiator Gladiator" w:date="2018-06-01T17:03:00Z">
              <w:r w:rsidRPr="005F50D0">
                <w:rPr>
                  <w:rFonts w:ascii="Calibri" w:eastAsia="Times New Roman" w:hAnsi="Calibri" w:cs="Calibri"/>
                  <w:color w:val="000000"/>
                </w:rPr>
                <w:t>User 2</w:t>
              </w:r>
            </w:ins>
          </w:p>
        </w:tc>
        <w:tc>
          <w:tcPr>
            <w:tcW w:w="1182" w:type="dxa"/>
            <w:tcBorders>
              <w:top w:val="single" w:sz="4" w:space="0" w:color="F4B084"/>
              <w:left w:val="nil"/>
              <w:bottom w:val="single" w:sz="4" w:space="0" w:color="F4B084"/>
              <w:right w:val="nil"/>
            </w:tcBorders>
            <w:shd w:val="clear" w:color="FCE4D6" w:fill="FCE4D6"/>
            <w:noWrap/>
            <w:vAlign w:val="bottom"/>
            <w:hideMark/>
            <w:tcPrChange w:id="7120" w:author="Gladiator Gladiator" w:date="2018-06-01T17:03:00Z">
              <w:tcPr>
                <w:tcW w:w="1182" w:type="dxa"/>
                <w:tcBorders>
                  <w:top w:val="single" w:sz="4" w:space="0" w:color="F4B084"/>
                  <w:left w:val="nil"/>
                  <w:bottom w:val="single" w:sz="4" w:space="0" w:color="F4B084"/>
                  <w:right w:val="nil"/>
                </w:tcBorders>
                <w:shd w:val="clear" w:color="FCE4D6" w:fill="FCE4D6"/>
                <w:noWrap/>
                <w:vAlign w:val="bottom"/>
                <w:hideMark/>
              </w:tcPr>
            </w:tcPrChange>
          </w:tcPr>
          <w:p w14:paraId="7FF46F2C" w14:textId="77777777" w:rsidR="005F50D0" w:rsidRPr="005F50D0" w:rsidRDefault="005F50D0" w:rsidP="005F50D0">
            <w:pPr>
              <w:spacing w:after="0" w:line="240" w:lineRule="auto"/>
              <w:rPr>
                <w:ins w:id="7121" w:author="Gladiator Gladiator" w:date="2018-06-01T17:03:00Z"/>
                <w:rFonts w:ascii="Calibri" w:eastAsia="Times New Roman" w:hAnsi="Calibri" w:cs="Calibri"/>
                <w:color w:val="000000"/>
              </w:rPr>
            </w:pPr>
            <w:ins w:id="7122" w:author="Gladiator Gladiator" w:date="2018-06-01T17:03:00Z">
              <w:r w:rsidRPr="005F50D0">
                <w:rPr>
                  <w:rFonts w:ascii="Calibri" w:eastAsia="Times New Roman" w:hAnsi="Calibri" w:cs="Calibri"/>
                  <w:color w:val="000000"/>
                </w:rPr>
                <w:t>relaxing</w:t>
              </w:r>
            </w:ins>
          </w:p>
        </w:tc>
        <w:tc>
          <w:tcPr>
            <w:tcW w:w="1121" w:type="dxa"/>
            <w:tcBorders>
              <w:top w:val="single" w:sz="4" w:space="0" w:color="F4B084"/>
              <w:left w:val="nil"/>
              <w:bottom w:val="single" w:sz="4" w:space="0" w:color="F4B084"/>
              <w:right w:val="nil"/>
            </w:tcBorders>
            <w:shd w:val="clear" w:color="FCE4D6" w:fill="FCE4D6"/>
            <w:noWrap/>
            <w:vAlign w:val="bottom"/>
            <w:hideMark/>
            <w:tcPrChange w:id="7123" w:author="Gladiator Gladiator" w:date="2018-06-01T17:03:00Z">
              <w:tcPr>
                <w:tcW w:w="1121" w:type="dxa"/>
                <w:tcBorders>
                  <w:top w:val="single" w:sz="4" w:space="0" w:color="F4B084"/>
                  <w:left w:val="nil"/>
                  <w:bottom w:val="single" w:sz="4" w:space="0" w:color="F4B084"/>
                  <w:right w:val="nil"/>
                </w:tcBorders>
                <w:shd w:val="clear" w:color="FCE4D6" w:fill="FCE4D6"/>
                <w:noWrap/>
                <w:vAlign w:val="bottom"/>
                <w:hideMark/>
              </w:tcPr>
            </w:tcPrChange>
          </w:tcPr>
          <w:p w14:paraId="5F59DA1A" w14:textId="77777777" w:rsidR="005F50D0" w:rsidRPr="005F50D0" w:rsidRDefault="005F50D0" w:rsidP="005F50D0">
            <w:pPr>
              <w:spacing w:after="0" w:line="240" w:lineRule="auto"/>
              <w:jc w:val="right"/>
              <w:rPr>
                <w:ins w:id="7124" w:author="Gladiator Gladiator" w:date="2018-06-01T17:03:00Z"/>
                <w:rFonts w:ascii="Calibri" w:eastAsia="Times New Roman" w:hAnsi="Calibri" w:cs="Calibri"/>
                <w:color w:val="000000"/>
              </w:rPr>
            </w:pPr>
            <w:ins w:id="7125" w:author="Gladiator Gladiator" w:date="2018-06-01T17:03:00Z">
              <w:r w:rsidRPr="005F50D0">
                <w:rPr>
                  <w:rFonts w:ascii="Calibri" w:eastAsia="Times New Roman" w:hAnsi="Calibri" w:cs="Calibri"/>
                  <w:color w:val="000000"/>
                </w:rPr>
                <w:t>0.9767</w:t>
              </w:r>
            </w:ins>
          </w:p>
        </w:tc>
        <w:tc>
          <w:tcPr>
            <w:tcW w:w="1025" w:type="dxa"/>
            <w:tcBorders>
              <w:top w:val="single" w:sz="4" w:space="0" w:color="F4B084"/>
              <w:left w:val="nil"/>
              <w:bottom w:val="single" w:sz="4" w:space="0" w:color="F4B084"/>
              <w:right w:val="nil"/>
            </w:tcBorders>
            <w:shd w:val="clear" w:color="FCE4D6" w:fill="FCE4D6"/>
            <w:noWrap/>
            <w:vAlign w:val="bottom"/>
            <w:hideMark/>
            <w:tcPrChange w:id="7126" w:author="Gladiator Gladiator" w:date="2018-06-01T17:03:00Z">
              <w:tcPr>
                <w:tcW w:w="1182" w:type="dxa"/>
                <w:gridSpan w:val="2"/>
                <w:tcBorders>
                  <w:top w:val="single" w:sz="4" w:space="0" w:color="F4B084"/>
                  <w:left w:val="nil"/>
                  <w:bottom w:val="single" w:sz="4" w:space="0" w:color="F4B084"/>
                  <w:right w:val="nil"/>
                </w:tcBorders>
                <w:shd w:val="clear" w:color="FCE4D6" w:fill="FCE4D6"/>
                <w:noWrap/>
                <w:vAlign w:val="bottom"/>
                <w:hideMark/>
              </w:tcPr>
            </w:tcPrChange>
          </w:tcPr>
          <w:p w14:paraId="1510FFAC" w14:textId="77777777" w:rsidR="005F50D0" w:rsidRPr="005F50D0" w:rsidRDefault="005F50D0" w:rsidP="005F50D0">
            <w:pPr>
              <w:spacing w:after="0" w:line="240" w:lineRule="auto"/>
              <w:jc w:val="right"/>
              <w:rPr>
                <w:ins w:id="7127" w:author="Gladiator Gladiator" w:date="2018-06-01T17:03:00Z"/>
                <w:rFonts w:ascii="Calibri" w:eastAsia="Times New Roman" w:hAnsi="Calibri" w:cs="Calibri"/>
                <w:color w:val="000000"/>
              </w:rPr>
            </w:pPr>
            <w:ins w:id="7128" w:author="Gladiator Gladiator" w:date="2018-06-01T17:03:00Z">
              <w:r w:rsidRPr="005F50D0">
                <w:rPr>
                  <w:rFonts w:ascii="Calibri" w:eastAsia="Times New Roman" w:hAnsi="Calibri" w:cs="Calibri"/>
                  <w:color w:val="000000"/>
                </w:rPr>
                <w:t>0.9324</w:t>
              </w:r>
            </w:ins>
          </w:p>
        </w:tc>
        <w:tc>
          <w:tcPr>
            <w:tcW w:w="990" w:type="dxa"/>
            <w:tcBorders>
              <w:top w:val="single" w:sz="4" w:space="0" w:color="F4B084"/>
              <w:left w:val="nil"/>
              <w:bottom w:val="single" w:sz="4" w:space="0" w:color="F4B084"/>
              <w:right w:val="nil"/>
            </w:tcBorders>
            <w:shd w:val="clear" w:color="FCE4D6" w:fill="FCE4D6"/>
            <w:noWrap/>
            <w:vAlign w:val="bottom"/>
            <w:hideMark/>
            <w:tcPrChange w:id="7129" w:author="Gladiator Gladiator" w:date="2018-06-01T17:03:00Z">
              <w:tcPr>
                <w:tcW w:w="1039" w:type="dxa"/>
                <w:tcBorders>
                  <w:top w:val="single" w:sz="4" w:space="0" w:color="F4B084"/>
                  <w:left w:val="nil"/>
                  <w:bottom w:val="single" w:sz="4" w:space="0" w:color="F4B084"/>
                  <w:right w:val="nil"/>
                </w:tcBorders>
                <w:shd w:val="clear" w:color="FCE4D6" w:fill="FCE4D6"/>
                <w:noWrap/>
                <w:vAlign w:val="bottom"/>
                <w:hideMark/>
              </w:tcPr>
            </w:tcPrChange>
          </w:tcPr>
          <w:p w14:paraId="482D365C" w14:textId="77777777" w:rsidR="005F50D0" w:rsidRPr="005F50D0" w:rsidRDefault="005F50D0" w:rsidP="005F50D0">
            <w:pPr>
              <w:spacing w:after="0" w:line="240" w:lineRule="auto"/>
              <w:jc w:val="right"/>
              <w:rPr>
                <w:ins w:id="7130" w:author="Gladiator Gladiator" w:date="2018-06-01T17:03:00Z"/>
                <w:rFonts w:ascii="Calibri" w:eastAsia="Times New Roman" w:hAnsi="Calibri" w:cs="Calibri"/>
                <w:color w:val="000000"/>
              </w:rPr>
            </w:pPr>
            <w:ins w:id="7131" w:author="Gladiator Gladiator" w:date="2018-06-01T17:03:00Z">
              <w:r w:rsidRPr="005F50D0">
                <w:rPr>
                  <w:rFonts w:ascii="Calibri" w:eastAsia="Times New Roman" w:hAnsi="Calibri" w:cs="Calibri"/>
                  <w:color w:val="000000"/>
                </w:rPr>
                <w:t>1.0210</w:t>
              </w:r>
            </w:ins>
          </w:p>
        </w:tc>
        <w:tc>
          <w:tcPr>
            <w:tcW w:w="990" w:type="dxa"/>
            <w:tcBorders>
              <w:top w:val="single" w:sz="4" w:space="0" w:color="F4B084"/>
              <w:left w:val="nil"/>
              <w:bottom w:val="single" w:sz="4" w:space="0" w:color="F4B084"/>
              <w:right w:val="nil"/>
            </w:tcBorders>
            <w:shd w:val="clear" w:color="FCE4D6" w:fill="FCE4D6"/>
            <w:noWrap/>
            <w:vAlign w:val="bottom"/>
            <w:hideMark/>
            <w:tcPrChange w:id="7132" w:author="Gladiator Gladiator" w:date="2018-06-01T17:03:00Z">
              <w:tcPr>
                <w:tcW w:w="917" w:type="dxa"/>
                <w:tcBorders>
                  <w:top w:val="single" w:sz="4" w:space="0" w:color="F4B084"/>
                  <w:left w:val="nil"/>
                  <w:bottom w:val="single" w:sz="4" w:space="0" w:color="F4B084"/>
                  <w:right w:val="nil"/>
                </w:tcBorders>
                <w:shd w:val="clear" w:color="FCE4D6" w:fill="FCE4D6"/>
                <w:noWrap/>
                <w:vAlign w:val="bottom"/>
                <w:hideMark/>
              </w:tcPr>
            </w:tcPrChange>
          </w:tcPr>
          <w:p w14:paraId="098B4F34" w14:textId="77777777" w:rsidR="005F50D0" w:rsidRPr="005F50D0" w:rsidRDefault="005F50D0" w:rsidP="005F50D0">
            <w:pPr>
              <w:spacing w:after="0" w:line="240" w:lineRule="auto"/>
              <w:jc w:val="right"/>
              <w:rPr>
                <w:ins w:id="7133" w:author="Gladiator Gladiator" w:date="2018-06-01T17:03:00Z"/>
                <w:rFonts w:ascii="Calibri" w:eastAsia="Times New Roman" w:hAnsi="Calibri" w:cs="Calibri"/>
                <w:color w:val="000000"/>
              </w:rPr>
            </w:pPr>
            <w:ins w:id="7134" w:author="Gladiator Gladiator" w:date="2018-06-01T17:03:00Z">
              <w:r w:rsidRPr="005F50D0">
                <w:rPr>
                  <w:rFonts w:ascii="Calibri" w:eastAsia="Times New Roman" w:hAnsi="Calibri" w:cs="Calibri"/>
                  <w:color w:val="000000"/>
                </w:rPr>
                <w:t>0.8216</w:t>
              </w:r>
            </w:ins>
          </w:p>
        </w:tc>
        <w:tc>
          <w:tcPr>
            <w:tcW w:w="1029" w:type="dxa"/>
            <w:tcBorders>
              <w:top w:val="single" w:sz="4" w:space="0" w:color="F4B084"/>
              <w:left w:val="nil"/>
              <w:bottom w:val="single" w:sz="4" w:space="0" w:color="F4B084"/>
              <w:right w:val="nil"/>
            </w:tcBorders>
            <w:shd w:val="clear" w:color="FCE4D6" w:fill="FCE4D6"/>
            <w:noWrap/>
            <w:vAlign w:val="bottom"/>
            <w:hideMark/>
            <w:tcPrChange w:id="7135" w:author="Gladiator Gladiator" w:date="2018-06-01T17:03:00Z">
              <w:tcPr>
                <w:tcW w:w="896" w:type="dxa"/>
                <w:tcBorders>
                  <w:top w:val="single" w:sz="4" w:space="0" w:color="F4B084"/>
                  <w:left w:val="nil"/>
                  <w:bottom w:val="single" w:sz="4" w:space="0" w:color="F4B084"/>
                  <w:right w:val="nil"/>
                </w:tcBorders>
                <w:shd w:val="clear" w:color="FCE4D6" w:fill="FCE4D6"/>
                <w:noWrap/>
                <w:vAlign w:val="bottom"/>
                <w:hideMark/>
              </w:tcPr>
            </w:tcPrChange>
          </w:tcPr>
          <w:p w14:paraId="406A20F5" w14:textId="77777777" w:rsidR="005F50D0" w:rsidRPr="005F50D0" w:rsidRDefault="005F50D0" w:rsidP="005F50D0">
            <w:pPr>
              <w:spacing w:after="0" w:line="240" w:lineRule="auto"/>
              <w:jc w:val="right"/>
              <w:rPr>
                <w:ins w:id="7136" w:author="Gladiator Gladiator" w:date="2018-06-01T17:03:00Z"/>
                <w:rFonts w:ascii="Calibri" w:eastAsia="Times New Roman" w:hAnsi="Calibri" w:cs="Calibri"/>
                <w:color w:val="000000"/>
              </w:rPr>
            </w:pPr>
            <w:ins w:id="7137" w:author="Gladiator Gladiator" w:date="2018-06-01T17:03:00Z">
              <w:r w:rsidRPr="005F50D0">
                <w:rPr>
                  <w:rFonts w:ascii="Calibri" w:eastAsia="Times New Roman" w:hAnsi="Calibri" w:cs="Calibri"/>
                  <w:color w:val="000000"/>
                </w:rPr>
                <w:t>1.0653</w:t>
              </w:r>
            </w:ins>
          </w:p>
        </w:tc>
        <w:tc>
          <w:tcPr>
            <w:tcW w:w="1243" w:type="dxa"/>
            <w:tcBorders>
              <w:top w:val="single" w:sz="4" w:space="0" w:color="F4B084"/>
              <w:left w:val="nil"/>
              <w:bottom w:val="single" w:sz="4" w:space="0" w:color="F4B084"/>
              <w:right w:val="single" w:sz="4" w:space="0" w:color="F4B084"/>
            </w:tcBorders>
            <w:shd w:val="clear" w:color="FCE4D6" w:fill="FCE4D6"/>
            <w:noWrap/>
            <w:vAlign w:val="bottom"/>
            <w:hideMark/>
            <w:tcPrChange w:id="7138" w:author="Gladiator Gladiator" w:date="2018-06-01T17:03:00Z">
              <w:tcPr>
                <w:tcW w:w="1243"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427F3125" w14:textId="77777777" w:rsidR="005F50D0" w:rsidRPr="005F50D0" w:rsidRDefault="005F50D0" w:rsidP="005F50D0">
            <w:pPr>
              <w:spacing w:after="0" w:line="240" w:lineRule="auto"/>
              <w:jc w:val="right"/>
              <w:rPr>
                <w:ins w:id="7139" w:author="Gladiator Gladiator" w:date="2018-06-01T17:03:00Z"/>
                <w:rFonts w:ascii="Calibri" w:eastAsia="Times New Roman" w:hAnsi="Calibri" w:cs="Calibri"/>
                <w:color w:val="000000"/>
              </w:rPr>
            </w:pPr>
            <w:ins w:id="7140" w:author="Gladiator Gladiator" w:date="2018-06-01T17:03:00Z">
              <w:r w:rsidRPr="005F50D0">
                <w:rPr>
                  <w:rFonts w:ascii="Calibri" w:eastAsia="Times New Roman" w:hAnsi="Calibri" w:cs="Calibri"/>
                  <w:color w:val="000000"/>
                </w:rPr>
                <w:t>0.9634</w:t>
              </w:r>
            </w:ins>
          </w:p>
        </w:tc>
      </w:tr>
      <w:tr w:rsidR="005F50D0" w:rsidRPr="005F50D0" w14:paraId="089B8CE5" w14:textId="77777777" w:rsidTr="005F50D0">
        <w:trPr>
          <w:trHeight w:val="283"/>
          <w:ins w:id="7141" w:author="Gladiator Gladiator" w:date="2018-06-01T17:03:00Z"/>
          <w:trPrChange w:id="7142"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auto" w:fill="auto"/>
            <w:noWrap/>
            <w:vAlign w:val="bottom"/>
            <w:hideMark/>
            <w:tcPrChange w:id="7143" w:author="Gladiator Gladiator" w:date="2018-06-01T17:03:00Z">
              <w:tcPr>
                <w:tcW w:w="1977"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55030607" w14:textId="77777777" w:rsidR="005F50D0" w:rsidRPr="005F50D0" w:rsidRDefault="005F50D0" w:rsidP="005F50D0">
            <w:pPr>
              <w:spacing w:after="0" w:line="240" w:lineRule="auto"/>
              <w:rPr>
                <w:ins w:id="7144" w:author="Gladiator Gladiator" w:date="2018-06-01T17:03:00Z"/>
                <w:rFonts w:ascii="Calibri" w:eastAsia="Times New Roman" w:hAnsi="Calibri" w:cs="Calibri"/>
                <w:color w:val="000000"/>
              </w:rPr>
            </w:pPr>
            <w:ins w:id="7145" w:author="Gladiator Gladiator" w:date="2018-06-01T17:03:00Z">
              <w:r w:rsidRPr="005F50D0">
                <w:rPr>
                  <w:rFonts w:ascii="Calibri" w:eastAsia="Times New Roman" w:hAnsi="Calibri" w:cs="Calibri"/>
                  <w:color w:val="000000"/>
                </w:rPr>
                <w:t>User 2</w:t>
              </w:r>
            </w:ins>
          </w:p>
        </w:tc>
        <w:tc>
          <w:tcPr>
            <w:tcW w:w="1182" w:type="dxa"/>
            <w:tcBorders>
              <w:top w:val="single" w:sz="4" w:space="0" w:color="F4B084"/>
              <w:left w:val="nil"/>
              <w:bottom w:val="single" w:sz="4" w:space="0" w:color="F4B084"/>
              <w:right w:val="nil"/>
            </w:tcBorders>
            <w:shd w:val="clear" w:color="auto" w:fill="auto"/>
            <w:noWrap/>
            <w:vAlign w:val="bottom"/>
            <w:hideMark/>
            <w:tcPrChange w:id="7146" w:author="Gladiator Gladiator" w:date="2018-06-01T17:03:00Z">
              <w:tcPr>
                <w:tcW w:w="1182" w:type="dxa"/>
                <w:tcBorders>
                  <w:top w:val="single" w:sz="4" w:space="0" w:color="F4B084"/>
                  <w:left w:val="nil"/>
                  <w:bottom w:val="single" w:sz="4" w:space="0" w:color="F4B084"/>
                  <w:right w:val="nil"/>
                </w:tcBorders>
                <w:shd w:val="clear" w:color="auto" w:fill="auto"/>
                <w:noWrap/>
                <w:vAlign w:val="bottom"/>
                <w:hideMark/>
              </w:tcPr>
            </w:tcPrChange>
          </w:tcPr>
          <w:p w14:paraId="700B30A1" w14:textId="77777777" w:rsidR="005F50D0" w:rsidRPr="005F50D0" w:rsidRDefault="005F50D0" w:rsidP="005F50D0">
            <w:pPr>
              <w:spacing w:after="0" w:line="240" w:lineRule="auto"/>
              <w:rPr>
                <w:ins w:id="7147" w:author="Gladiator Gladiator" w:date="2018-06-01T17:03:00Z"/>
                <w:rFonts w:ascii="Calibri" w:eastAsia="Times New Roman" w:hAnsi="Calibri" w:cs="Calibri"/>
                <w:color w:val="000000"/>
              </w:rPr>
            </w:pPr>
            <w:ins w:id="7148" w:author="Gladiator Gladiator" w:date="2018-06-01T17:03:00Z">
              <w:r w:rsidRPr="005F50D0">
                <w:rPr>
                  <w:rFonts w:ascii="Calibri" w:eastAsia="Times New Roman" w:hAnsi="Calibri" w:cs="Calibri"/>
                  <w:color w:val="000000"/>
                </w:rPr>
                <w:t>testing</w:t>
              </w:r>
            </w:ins>
          </w:p>
        </w:tc>
        <w:tc>
          <w:tcPr>
            <w:tcW w:w="1121" w:type="dxa"/>
            <w:tcBorders>
              <w:top w:val="single" w:sz="4" w:space="0" w:color="F4B084"/>
              <w:left w:val="nil"/>
              <w:bottom w:val="single" w:sz="4" w:space="0" w:color="F4B084"/>
              <w:right w:val="nil"/>
            </w:tcBorders>
            <w:shd w:val="clear" w:color="auto" w:fill="auto"/>
            <w:noWrap/>
            <w:vAlign w:val="bottom"/>
            <w:hideMark/>
            <w:tcPrChange w:id="7149" w:author="Gladiator Gladiator" w:date="2018-06-01T17:03:00Z">
              <w:tcPr>
                <w:tcW w:w="1121" w:type="dxa"/>
                <w:tcBorders>
                  <w:top w:val="single" w:sz="4" w:space="0" w:color="F4B084"/>
                  <w:left w:val="nil"/>
                  <w:bottom w:val="single" w:sz="4" w:space="0" w:color="F4B084"/>
                  <w:right w:val="nil"/>
                </w:tcBorders>
                <w:shd w:val="clear" w:color="auto" w:fill="auto"/>
                <w:noWrap/>
                <w:vAlign w:val="bottom"/>
                <w:hideMark/>
              </w:tcPr>
            </w:tcPrChange>
          </w:tcPr>
          <w:p w14:paraId="78557484" w14:textId="77777777" w:rsidR="005F50D0" w:rsidRPr="005F50D0" w:rsidRDefault="005F50D0" w:rsidP="005F50D0">
            <w:pPr>
              <w:spacing w:after="0" w:line="240" w:lineRule="auto"/>
              <w:jc w:val="right"/>
              <w:rPr>
                <w:ins w:id="7150" w:author="Gladiator Gladiator" w:date="2018-06-01T17:03:00Z"/>
                <w:rFonts w:ascii="Calibri" w:eastAsia="Times New Roman" w:hAnsi="Calibri" w:cs="Calibri"/>
                <w:color w:val="000000"/>
              </w:rPr>
            </w:pPr>
            <w:ins w:id="7151" w:author="Gladiator Gladiator" w:date="2018-06-01T17:03:00Z">
              <w:r w:rsidRPr="005F50D0">
                <w:rPr>
                  <w:rFonts w:ascii="Calibri" w:eastAsia="Times New Roman" w:hAnsi="Calibri" w:cs="Calibri"/>
                  <w:color w:val="000000"/>
                </w:rPr>
                <w:t>1.1096</w:t>
              </w:r>
            </w:ins>
          </w:p>
        </w:tc>
        <w:tc>
          <w:tcPr>
            <w:tcW w:w="1025" w:type="dxa"/>
            <w:tcBorders>
              <w:top w:val="single" w:sz="4" w:space="0" w:color="F4B084"/>
              <w:left w:val="nil"/>
              <w:bottom w:val="single" w:sz="4" w:space="0" w:color="F4B084"/>
              <w:right w:val="nil"/>
            </w:tcBorders>
            <w:shd w:val="clear" w:color="auto" w:fill="auto"/>
            <w:noWrap/>
            <w:vAlign w:val="bottom"/>
            <w:hideMark/>
            <w:tcPrChange w:id="7152" w:author="Gladiator Gladiator" w:date="2018-06-01T17:03:00Z">
              <w:tcPr>
                <w:tcW w:w="1025" w:type="dxa"/>
                <w:tcBorders>
                  <w:top w:val="single" w:sz="4" w:space="0" w:color="F4B084"/>
                  <w:left w:val="nil"/>
                  <w:bottom w:val="single" w:sz="4" w:space="0" w:color="F4B084"/>
                  <w:right w:val="nil"/>
                </w:tcBorders>
                <w:shd w:val="clear" w:color="auto" w:fill="auto"/>
                <w:noWrap/>
                <w:vAlign w:val="bottom"/>
                <w:hideMark/>
              </w:tcPr>
            </w:tcPrChange>
          </w:tcPr>
          <w:p w14:paraId="0163D8AE" w14:textId="77777777" w:rsidR="005F50D0" w:rsidRPr="005F50D0" w:rsidRDefault="005F50D0" w:rsidP="005F50D0">
            <w:pPr>
              <w:spacing w:after="0" w:line="240" w:lineRule="auto"/>
              <w:jc w:val="right"/>
              <w:rPr>
                <w:ins w:id="7153" w:author="Gladiator Gladiator" w:date="2018-06-01T17:03:00Z"/>
                <w:rFonts w:ascii="Calibri" w:eastAsia="Times New Roman" w:hAnsi="Calibri" w:cs="Calibri"/>
                <w:color w:val="000000"/>
              </w:rPr>
            </w:pPr>
            <w:ins w:id="7154" w:author="Gladiator Gladiator" w:date="2018-06-01T17:03:00Z">
              <w:r w:rsidRPr="005F50D0">
                <w:rPr>
                  <w:rFonts w:ascii="Calibri" w:eastAsia="Times New Roman" w:hAnsi="Calibri" w:cs="Calibri"/>
                  <w:color w:val="000000"/>
                </w:rPr>
                <w:t>1.0210</w:t>
              </w:r>
            </w:ins>
          </w:p>
        </w:tc>
        <w:tc>
          <w:tcPr>
            <w:tcW w:w="990" w:type="dxa"/>
            <w:tcBorders>
              <w:top w:val="single" w:sz="4" w:space="0" w:color="F4B084"/>
              <w:left w:val="nil"/>
              <w:bottom w:val="single" w:sz="4" w:space="0" w:color="F4B084"/>
              <w:right w:val="nil"/>
            </w:tcBorders>
            <w:shd w:val="clear" w:color="auto" w:fill="auto"/>
            <w:noWrap/>
            <w:vAlign w:val="bottom"/>
            <w:hideMark/>
            <w:tcPrChange w:id="7155" w:author="Gladiator Gladiator" w:date="2018-06-01T17:03:00Z">
              <w:tcPr>
                <w:tcW w:w="1196" w:type="dxa"/>
                <w:gridSpan w:val="2"/>
                <w:tcBorders>
                  <w:top w:val="single" w:sz="4" w:space="0" w:color="F4B084"/>
                  <w:left w:val="nil"/>
                  <w:bottom w:val="single" w:sz="4" w:space="0" w:color="F4B084"/>
                  <w:right w:val="nil"/>
                </w:tcBorders>
                <w:shd w:val="clear" w:color="auto" w:fill="auto"/>
                <w:noWrap/>
                <w:vAlign w:val="bottom"/>
                <w:hideMark/>
              </w:tcPr>
            </w:tcPrChange>
          </w:tcPr>
          <w:p w14:paraId="6E7C2DE6" w14:textId="77777777" w:rsidR="005F50D0" w:rsidRPr="005F50D0" w:rsidRDefault="005F50D0" w:rsidP="005F50D0">
            <w:pPr>
              <w:spacing w:after="0" w:line="240" w:lineRule="auto"/>
              <w:jc w:val="right"/>
              <w:rPr>
                <w:ins w:id="7156" w:author="Gladiator Gladiator" w:date="2018-06-01T17:03:00Z"/>
                <w:rFonts w:ascii="Calibri" w:eastAsia="Times New Roman" w:hAnsi="Calibri" w:cs="Calibri"/>
                <w:color w:val="000000"/>
              </w:rPr>
            </w:pPr>
            <w:ins w:id="7157" w:author="Gladiator Gladiator" w:date="2018-06-01T17:03:00Z">
              <w:r w:rsidRPr="005F50D0">
                <w:rPr>
                  <w:rFonts w:ascii="Calibri" w:eastAsia="Times New Roman" w:hAnsi="Calibri" w:cs="Calibri"/>
                  <w:color w:val="000000"/>
                </w:rPr>
                <w:t>1.0431</w:t>
              </w:r>
            </w:ins>
          </w:p>
        </w:tc>
        <w:tc>
          <w:tcPr>
            <w:tcW w:w="990" w:type="dxa"/>
            <w:tcBorders>
              <w:top w:val="single" w:sz="4" w:space="0" w:color="F4B084"/>
              <w:left w:val="nil"/>
              <w:bottom w:val="single" w:sz="4" w:space="0" w:color="F4B084"/>
              <w:right w:val="nil"/>
            </w:tcBorders>
            <w:shd w:val="clear" w:color="auto" w:fill="auto"/>
            <w:noWrap/>
            <w:vAlign w:val="bottom"/>
            <w:hideMark/>
            <w:tcPrChange w:id="7158" w:author="Gladiator Gladiator" w:date="2018-06-01T17:03:00Z">
              <w:tcPr>
                <w:tcW w:w="917" w:type="dxa"/>
                <w:tcBorders>
                  <w:top w:val="single" w:sz="4" w:space="0" w:color="F4B084"/>
                  <w:left w:val="nil"/>
                  <w:bottom w:val="single" w:sz="4" w:space="0" w:color="F4B084"/>
                  <w:right w:val="nil"/>
                </w:tcBorders>
                <w:shd w:val="clear" w:color="auto" w:fill="auto"/>
                <w:noWrap/>
                <w:vAlign w:val="bottom"/>
                <w:hideMark/>
              </w:tcPr>
            </w:tcPrChange>
          </w:tcPr>
          <w:p w14:paraId="2CF9D495" w14:textId="77777777" w:rsidR="005F50D0" w:rsidRPr="005F50D0" w:rsidRDefault="005F50D0" w:rsidP="005F50D0">
            <w:pPr>
              <w:spacing w:after="0" w:line="240" w:lineRule="auto"/>
              <w:jc w:val="right"/>
              <w:rPr>
                <w:ins w:id="7159" w:author="Gladiator Gladiator" w:date="2018-06-01T17:03:00Z"/>
                <w:rFonts w:ascii="Calibri" w:eastAsia="Times New Roman" w:hAnsi="Calibri" w:cs="Calibri"/>
                <w:color w:val="000000"/>
              </w:rPr>
            </w:pPr>
            <w:ins w:id="7160" w:author="Gladiator Gladiator" w:date="2018-06-01T17:03:00Z">
              <w:r w:rsidRPr="005F50D0">
                <w:rPr>
                  <w:rFonts w:ascii="Calibri" w:eastAsia="Times New Roman" w:hAnsi="Calibri" w:cs="Calibri"/>
                  <w:color w:val="000000"/>
                </w:rPr>
                <w:t>1.1317</w:t>
              </w:r>
            </w:ins>
          </w:p>
        </w:tc>
        <w:tc>
          <w:tcPr>
            <w:tcW w:w="1029" w:type="dxa"/>
            <w:tcBorders>
              <w:top w:val="single" w:sz="4" w:space="0" w:color="F4B084"/>
              <w:left w:val="nil"/>
              <w:bottom w:val="single" w:sz="4" w:space="0" w:color="F4B084"/>
              <w:right w:val="nil"/>
            </w:tcBorders>
            <w:shd w:val="clear" w:color="auto" w:fill="auto"/>
            <w:noWrap/>
            <w:vAlign w:val="bottom"/>
            <w:hideMark/>
            <w:tcPrChange w:id="7161" w:author="Gladiator Gladiator" w:date="2018-06-01T17:03:00Z">
              <w:tcPr>
                <w:tcW w:w="896" w:type="dxa"/>
                <w:tcBorders>
                  <w:top w:val="single" w:sz="4" w:space="0" w:color="F4B084"/>
                  <w:left w:val="nil"/>
                  <w:bottom w:val="single" w:sz="4" w:space="0" w:color="F4B084"/>
                  <w:right w:val="nil"/>
                </w:tcBorders>
                <w:shd w:val="clear" w:color="auto" w:fill="auto"/>
                <w:noWrap/>
                <w:vAlign w:val="bottom"/>
                <w:hideMark/>
              </w:tcPr>
            </w:tcPrChange>
          </w:tcPr>
          <w:p w14:paraId="075D1918" w14:textId="77777777" w:rsidR="005F50D0" w:rsidRPr="005F50D0" w:rsidRDefault="005F50D0" w:rsidP="005F50D0">
            <w:pPr>
              <w:spacing w:after="0" w:line="240" w:lineRule="auto"/>
              <w:jc w:val="right"/>
              <w:rPr>
                <w:ins w:id="7162" w:author="Gladiator Gladiator" w:date="2018-06-01T17:03:00Z"/>
                <w:rFonts w:ascii="Calibri" w:eastAsia="Times New Roman" w:hAnsi="Calibri" w:cs="Calibri"/>
                <w:color w:val="000000"/>
              </w:rPr>
            </w:pPr>
            <w:ins w:id="7163" w:author="Gladiator Gladiator" w:date="2018-06-01T17:03:00Z">
              <w:r w:rsidRPr="005F50D0">
                <w:rPr>
                  <w:rFonts w:ascii="Calibri" w:eastAsia="Times New Roman" w:hAnsi="Calibri" w:cs="Calibri"/>
                  <w:color w:val="000000"/>
                </w:rPr>
                <w:t>1.0431</w:t>
              </w:r>
            </w:ins>
          </w:p>
        </w:tc>
        <w:tc>
          <w:tcPr>
            <w:tcW w:w="1243" w:type="dxa"/>
            <w:tcBorders>
              <w:top w:val="single" w:sz="4" w:space="0" w:color="F4B084"/>
              <w:left w:val="nil"/>
              <w:bottom w:val="single" w:sz="4" w:space="0" w:color="F4B084"/>
              <w:right w:val="single" w:sz="4" w:space="0" w:color="F4B084"/>
            </w:tcBorders>
            <w:shd w:val="clear" w:color="auto" w:fill="auto"/>
            <w:noWrap/>
            <w:vAlign w:val="bottom"/>
            <w:hideMark/>
            <w:tcPrChange w:id="7164" w:author="Gladiator Gladiator" w:date="2018-06-01T17:03:00Z">
              <w:tcPr>
                <w:tcW w:w="1243"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199873B4" w14:textId="77777777" w:rsidR="005F50D0" w:rsidRPr="005F50D0" w:rsidRDefault="005F50D0" w:rsidP="005F50D0">
            <w:pPr>
              <w:spacing w:after="0" w:line="240" w:lineRule="auto"/>
              <w:jc w:val="right"/>
              <w:rPr>
                <w:ins w:id="7165" w:author="Gladiator Gladiator" w:date="2018-06-01T17:03:00Z"/>
                <w:rFonts w:ascii="Calibri" w:eastAsia="Times New Roman" w:hAnsi="Calibri" w:cs="Calibri"/>
                <w:color w:val="000000"/>
              </w:rPr>
            </w:pPr>
            <w:ins w:id="7166" w:author="Gladiator Gladiator" w:date="2018-06-01T17:03:00Z">
              <w:r w:rsidRPr="005F50D0">
                <w:rPr>
                  <w:rFonts w:ascii="Calibri" w:eastAsia="Times New Roman" w:hAnsi="Calibri" w:cs="Calibri"/>
                  <w:color w:val="000000"/>
                </w:rPr>
                <w:t>1.0697</w:t>
              </w:r>
            </w:ins>
          </w:p>
        </w:tc>
      </w:tr>
      <w:tr w:rsidR="005F50D0" w:rsidRPr="005F50D0" w14:paraId="46A08A7A" w14:textId="77777777" w:rsidTr="005F50D0">
        <w:trPr>
          <w:trHeight w:val="283"/>
          <w:ins w:id="7167" w:author="Gladiator Gladiator" w:date="2018-06-01T17:03:00Z"/>
          <w:trPrChange w:id="7168"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FCE4D6" w:fill="FCE4D6"/>
            <w:noWrap/>
            <w:vAlign w:val="bottom"/>
            <w:hideMark/>
            <w:tcPrChange w:id="7169" w:author="Gladiator Gladiator" w:date="2018-06-01T17:03:00Z">
              <w:tcPr>
                <w:tcW w:w="1977"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5278F220" w14:textId="77777777" w:rsidR="005F50D0" w:rsidRPr="005F50D0" w:rsidRDefault="005F50D0" w:rsidP="005F50D0">
            <w:pPr>
              <w:spacing w:after="0" w:line="240" w:lineRule="auto"/>
              <w:rPr>
                <w:ins w:id="7170" w:author="Gladiator Gladiator" w:date="2018-06-01T17:03:00Z"/>
                <w:rFonts w:ascii="Calibri" w:eastAsia="Times New Roman" w:hAnsi="Calibri" w:cs="Calibri"/>
                <w:color w:val="000000"/>
              </w:rPr>
            </w:pPr>
            <w:ins w:id="7171" w:author="Gladiator Gladiator" w:date="2018-06-01T17:03:00Z">
              <w:r w:rsidRPr="005F50D0">
                <w:rPr>
                  <w:rFonts w:ascii="Calibri" w:eastAsia="Times New Roman" w:hAnsi="Calibri" w:cs="Calibri"/>
                  <w:color w:val="000000"/>
                </w:rPr>
                <w:t>User 3</w:t>
              </w:r>
            </w:ins>
          </w:p>
        </w:tc>
        <w:tc>
          <w:tcPr>
            <w:tcW w:w="1182" w:type="dxa"/>
            <w:tcBorders>
              <w:top w:val="single" w:sz="4" w:space="0" w:color="F4B084"/>
              <w:left w:val="nil"/>
              <w:bottom w:val="single" w:sz="4" w:space="0" w:color="F4B084"/>
              <w:right w:val="nil"/>
            </w:tcBorders>
            <w:shd w:val="clear" w:color="FCE4D6" w:fill="FCE4D6"/>
            <w:noWrap/>
            <w:vAlign w:val="bottom"/>
            <w:hideMark/>
            <w:tcPrChange w:id="7172" w:author="Gladiator Gladiator" w:date="2018-06-01T17:03:00Z">
              <w:tcPr>
                <w:tcW w:w="1182" w:type="dxa"/>
                <w:tcBorders>
                  <w:top w:val="single" w:sz="4" w:space="0" w:color="F4B084"/>
                  <w:left w:val="nil"/>
                  <w:bottom w:val="single" w:sz="4" w:space="0" w:color="F4B084"/>
                  <w:right w:val="nil"/>
                </w:tcBorders>
                <w:shd w:val="clear" w:color="FCE4D6" w:fill="FCE4D6"/>
                <w:noWrap/>
                <w:vAlign w:val="bottom"/>
                <w:hideMark/>
              </w:tcPr>
            </w:tcPrChange>
          </w:tcPr>
          <w:p w14:paraId="04ED93AA" w14:textId="77777777" w:rsidR="005F50D0" w:rsidRPr="005F50D0" w:rsidRDefault="005F50D0" w:rsidP="005F50D0">
            <w:pPr>
              <w:spacing w:after="0" w:line="240" w:lineRule="auto"/>
              <w:rPr>
                <w:ins w:id="7173" w:author="Gladiator Gladiator" w:date="2018-06-01T17:03:00Z"/>
                <w:rFonts w:ascii="Calibri" w:eastAsia="Times New Roman" w:hAnsi="Calibri" w:cs="Calibri"/>
                <w:color w:val="000000"/>
              </w:rPr>
            </w:pPr>
            <w:ins w:id="7174" w:author="Gladiator Gladiator" w:date="2018-06-01T17:03:00Z">
              <w:r w:rsidRPr="005F50D0">
                <w:rPr>
                  <w:rFonts w:ascii="Calibri" w:eastAsia="Times New Roman" w:hAnsi="Calibri" w:cs="Calibri"/>
                  <w:color w:val="000000"/>
                </w:rPr>
                <w:t>relaxing</w:t>
              </w:r>
            </w:ins>
          </w:p>
        </w:tc>
        <w:tc>
          <w:tcPr>
            <w:tcW w:w="1121" w:type="dxa"/>
            <w:tcBorders>
              <w:top w:val="single" w:sz="4" w:space="0" w:color="F4B084"/>
              <w:left w:val="nil"/>
              <w:bottom w:val="single" w:sz="4" w:space="0" w:color="F4B084"/>
              <w:right w:val="nil"/>
            </w:tcBorders>
            <w:shd w:val="clear" w:color="FCE4D6" w:fill="FCE4D6"/>
            <w:noWrap/>
            <w:vAlign w:val="bottom"/>
            <w:hideMark/>
            <w:tcPrChange w:id="7175" w:author="Gladiator Gladiator" w:date="2018-06-01T17:03:00Z">
              <w:tcPr>
                <w:tcW w:w="1121" w:type="dxa"/>
                <w:tcBorders>
                  <w:top w:val="single" w:sz="4" w:space="0" w:color="F4B084"/>
                  <w:left w:val="nil"/>
                  <w:bottom w:val="single" w:sz="4" w:space="0" w:color="F4B084"/>
                  <w:right w:val="nil"/>
                </w:tcBorders>
                <w:shd w:val="clear" w:color="FCE4D6" w:fill="FCE4D6"/>
                <w:noWrap/>
                <w:vAlign w:val="bottom"/>
                <w:hideMark/>
              </w:tcPr>
            </w:tcPrChange>
          </w:tcPr>
          <w:p w14:paraId="294692A9" w14:textId="77777777" w:rsidR="005F50D0" w:rsidRPr="005F50D0" w:rsidRDefault="005F50D0" w:rsidP="005F50D0">
            <w:pPr>
              <w:spacing w:after="0" w:line="240" w:lineRule="auto"/>
              <w:jc w:val="right"/>
              <w:rPr>
                <w:ins w:id="7176" w:author="Gladiator Gladiator" w:date="2018-06-01T17:03:00Z"/>
                <w:rFonts w:ascii="Calibri" w:eastAsia="Times New Roman" w:hAnsi="Calibri" w:cs="Calibri"/>
                <w:color w:val="000000"/>
              </w:rPr>
            </w:pPr>
            <w:ins w:id="7177" w:author="Gladiator Gladiator" w:date="2018-06-01T17:03:00Z">
              <w:r w:rsidRPr="005F50D0">
                <w:rPr>
                  <w:rFonts w:ascii="Calibri" w:eastAsia="Times New Roman" w:hAnsi="Calibri" w:cs="Calibri"/>
                  <w:color w:val="000000"/>
                </w:rPr>
                <w:t>1.1096</w:t>
              </w:r>
            </w:ins>
          </w:p>
        </w:tc>
        <w:tc>
          <w:tcPr>
            <w:tcW w:w="1025" w:type="dxa"/>
            <w:tcBorders>
              <w:top w:val="single" w:sz="4" w:space="0" w:color="F4B084"/>
              <w:left w:val="nil"/>
              <w:bottom w:val="single" w:sz="4" w:space="0" w:color="F4B084"/>
              <w:right w:val="nil"/>
            </w:tcBorders>
            <w:shd w:val="clear" w:color="FCE4D6" w:fill="FCE4D6"/>
            <w:noWrap/>
            <w:vAlign w:val="bottom"/>
            <w:hideMark/>
            <w:tcPrChange w:id="7178" w:author="Gladiator Gladiator" w:date="2018-06-01T17:03:00Z">
              <w:tcPr>
                <w:tcW w:w="1182" w:type="dxa"/>
                <w:gridSpan w:val="2"/>
                <w:tcBorders>
                  <w:top w:val="single" w:sz="4" w:space="0" w:color="F4B084"/>
                  <w:left w:val="nil"/>
                  <w:bottom w:val="single" w:sz="4" w:space="0" w:color="F4B084"/>
                  <w:right w:val="nil"/>
                </w:tcBorders>
                <w:shd w:val="clear" w:color="FCE4D6" w:fill="FCE4D6"/>
                <w:noWrap/>
                <w:vAlign w:val="bottom"/>
                <w:hideMark/>
              </w:tcPr>
            </w:tcPrChange>
          </w:tcPr>
          <w:p w14:paraId="13753630" w14:textId="77777777" w:rsidR="005F50D0" w:rsidRPr="005F50D0" w:rsidRDefault="005F50D0" w:rsidP="005F50D0">
            <w:pPr>
              <w:spacing w:after="0" w:line="240" w:lineRule="auto"/>
              <w:jc w:val="right"/>
              <w:rPr>
                <w:ins w:id="7179" w:author="Gladiator Gladiator" w:date="2018-06-01T17:03:00Z"/>
                <w:rFonts w:ascii="Calibri" w:eastAsia="Times New Roman" w:hAnsi="Calibri" w:cs="Calibri"/>
                <w:color w:val="000000"/>
              </w:rPr>
            </w:pPr>
            <w:ins w:id="7180" w:author="Gladiator Gladiator" w:date="2018-06-01T17:03:00Z">
              <w:r w:rsidRPr="005F50D0">
                <w:rPr>
                  <w:rFonts w:ascii="Calibri" w:eastAsia="Times New Roman" w:hAnsi="Calibri" w:cs="Calibri"/>
                  <w:color w:val="000000"/>
                </w:rPr>
                <w:t>1.1096</w:t>
              </w:r>
            </w:ins>
          </w:p>
        </w:tc>
        <w:tc>
          <w:tcPr>
            <w:tcW w:w="990" w:type="dxa"/>
            <w:tcBorders>
              <w:top w:val="single" w:sz="4" w:space="0" w:color="F4B084"/>
              <w:left w:val="nil"/>
              <w:bottom w:val="single" w:sz="4" w:space="0" w:color="F4B084"/>
              <w:right w:val="nil"/>
            </w:tcBorders>
            <w:shd w:val="clear" w:color="FCE4D6" w:fill="FCE4D6"/>
            <w:noWrap/>
            <w:vAlign w:val="bottom"/>
            <w:hideMark/>
            <w:tcPrChange w:id="7181" w:author="Gladiator Gladiator" w:date="2018-06-01T17:03:00Z">
              <w:tcPr>
                <w:tcW w:w="1039" w:type="dxa"/>
                <w:tcBorders>
                  <w:top w:val="single" w:sz="4" w:space="0" w:color="F4B084"/>
                  <w:left w:val="nil"/>
                  <w:bottom w:val="single" w:sz="4" w:space="0" w:color="F4B084"/>
                  <w:right w:val="nil"/>
                </w:tcBorders>
                <w:shd w:val="clear" w:color="FCE4D6" w:fill="FCE4D6"/>
                <w:noWrap/>
                <w:vAlign w:val="bottom"/>
                <w:hideMark/>
              </w:tcPr>
            </w:tcPrChange>
          </w:tcPr>
          <w:p w14:paraId="12AC8C48" w14:textId="77777777" w:rsidR="005F50D0" w:rsidRPr="005F50D0" w:rsidRDefault="005F50D0" w:rsidP="005F50D0">
            <w:pPr>
              <w:spacing w:after="0" w:line="240" w:lineRule="auto"/>
              <w:jc w:val="right"/>
              <w:rPr>
                <w:ins w:id="7182" w:author="Gladiator Gladiator" w:date="2018-06-01T17:03:00Z"/>
                <w:rFonts w:ascii="Calibri" w:eastAsia="Times New Roman" w:hAnsi="Calibri" w:cs="Calibri"/>
                <w:color w:val="000000"/>
              </w:rPr>
            </w:pPr>
            <w:ins w:id="7183" w:author="Gladiator Gladiator" w:date="2018-06-01T17:03:00Z">
              <w:r w:rsidRPr="005F50D0">
                <w:rPr>
                  <w:rFonts w:ascii="Calibri" w:eastAsia="Times New Roman" w:hAnsi="Calibri" w:cs="Calibri"/>
                  <w:color w:val="000000"/>
                </w:rPr>
                <w:t>1.2425</w:t>
              </w:r>
            </w:ins>
          </w:p>
        </w:tc>
        <w:tc>
          <w:tcPr>
            <w:tcW w:w="990" w:type="dxa"/>
            <w:tcBorders>
              <w:top w:val="single" w:sz="4" w:space="0" w:color="F4B084"/>
              <w:left w:val="nil"/>
              <w:bottom w:val="single" w:sz="4" w:space="0" w:color="F4B084"/>
              <w:right w:val="nil"/>
            </w:tcBorders>
            <w:shd w:val="clear" w:color="FCE4D6" w:fill="FCE4D6"/>
            <w:noWrap/>
            <w:vAlign w:val="bottom"/>
            <w:hideMark/>
            <w:tcPrChange w:id="7184" w:author="Gladiator Gladiator" w:date="2018-06-01T17:03:00Z">
              <w:tcPr>
                <w:tcW w:w="917" w:type="dxa"/>
                <w:tcBorders>
                  <w:top w:val="single" w:sz="4" w:space="0" w:color="F4B084"/>
                  <w:left w:val="nil"/>
                  <w:bottom w:val="single" w:sz="4" w:space="0" w:color="F4B084"/>
                  <w:right w:val="nil"/>
                </w:tcBorders>
                <w:shd w:val="clear" w:color="FCE4D6" w:fill="FCE4D6"/>
                <w:noWrap/>
                <w:vAlign w:val="bottom"/>
                <w:hideMark/>
              </w:tcPr>
            </w:tcPrChange>
          </w:tcPr>
          <w:p w14:paraId="008E6C85" w14:textId="77777777" w:rsidR="005F50D0" w:rsidRPr="005F50D0" w:rsidRDefault="005F50D0" w:rsidP="005F50D0">
            <w:pPr>
              <w:spacing w:after="0" w:line="240" w:lineRule="auto"/>
              <w:jc w:val="right"/>
              <w:rPr>
                <w:ins w:id="7185" w:author="Gladiator Gladiator" w:date="2018-06-01T17:03:00Z"/>
                <w:rFonts w:ascii="Calibri" w:eastAsia="Times New Roman" w:hAnsi="Calibri" w:cs="Calibri"/>
                <w:color w:val="000000"/>
              </w:rPr>
            </w:pPr>
            <w:ins w:id="7186" w:author="Gladiator Gladiator" w:date="2018-06-01T17:03:00Z">
              <w:r w:rsidRPr="005F50D0">
                <w:rPr>
                  <w:rFonts w:ascii="Calibri" w:eastAsia="Times New Roman" w:hAnsi="Calibri" w:cs="Calibri"/>
                  <w:color w:val="000000"/>
                </w:rPr>
                <w:t>1.0874</w:t>
              </w:r>
            </w:ins>
          </w:p>
        </w:tc>
        <w:tc>
          <w:tcPr>
            <w:tcW w:w="1029" w:type="dxa"/>
            <w:tcBorders>
              <w:top w:val="single" w:sz="4" w:space="0" w:color="F4B084"/>
              <w:left w:val="nil"/>
              <w:bottom w:val="single" w:sz="4" w:space="0" w:color="F4B084"/>
              <w:right w:val="nil"/>
            </w:tcBorders>
            <w:shd w:val="clear" w:color="FCE4D6" w:fill="FCE4D6"/>
            <w:noWrap/>
            <w:vAlign w:val="bottom"/>
            <w:hideMark/>
            <w:tcPrChange w:id="7187" w:author="Gladiator Gladiator" w:date="2018-06-01T17:03:00Z">
              <w:tcPr>
                <w:tcW w:w="896" w:type="dxa"/>
                <w:tcBorders>
                  <w:top w:val="single" w:sz="4" w:space="0" w:color="F4B084"/>
                  <w:left w:val="nil"/>
                  <w:bottom w:val="single" w:sz="4" w:space="0" w:color="F4B084"/>
                  <w:right w:val="nil"/>
                </w:tcBorders>
                <w:shd w:val="clear" w:color="FCE4D6" w:fill="FCE4D6"/>
                <w:noWrap/>
                <w:vAlign w:val="bottom"/>
                <w:hideMark/>
              </w:tcPr>
            </w:tcPrChange>
          </w:tcPr>
          <w:p w14:paraId="72E5CCEE" w14:textId="77777777" w:rsidR="005F50D0" w:rsidRPr="005F50D0" w:rsidRDefault="005F50D0" w:rsidP="005F50D0">
            <w:pPr>
              <w:spacing w:after="0" w:line="240" w:lineRule="auto"/>
              <w:jc w:val="right"/>
              <w:rPr>
                <w:ins w:id="7188" w:author="Gladiator Gladiator" w:date="2018-06-01T17:03:00Z"/>
                <w:rFonts w:ascii="Calibri" w:eastAsia="Times New Roman" w:hAnsi="Calibri" w:cs="Calibri"/>
                <w:color w:val="000000"/>
              </w:rPr>
            </w:pPr>
            <w:ins w:id="7189" w:author="Gladiator Gladiator" w:date="2018-06-01T17:03:00Z">
              <w:r w:rsidRPr="005F50D0">
                <w:rPr>
                  <w:rFonts w:ascii="Calibri" w:eastAsia="Times New Roman" w:hAnsi="Calibri" w:cs="Calibri"/>
                  <w:color w:val="000000"/>
                </w:rPr>
                <w:t>1.2203</w:t>
              </w:r>
            </w:ins>
          </w:p>
        </w:tc>
        <w:tc>
          <w:tcPr>
            <w:tcW w:w="1243" w:type="dxa"/>
            <w:tcBorders>
              <w:top w:val="single" w:sz="4" w:space="0" w:color="F4B084"/>
              <w:left w:val="nil"/>
              <w:bottom w:val="single" w:sz="4" w:space="0" w:color="F4B084"/>
              <w:right w:val="single" w:sz="4" w:space="0" w:color="F4B084"/>
            </w:tcBorders>
            <w:shd w:val="clear" w:color="FCE4D6" w:fill="FCE4D6"/>
            <w:noWrap/>
            <w:vAlign w:val="bottom"/>
            <w:hideMark/>
            <w:tcPrChange w:id="7190" w:author="Gladiator Gladiator" w:date="2018-06-01T17:03:00Z">
              <w:tcPr>
                <w:tcW w:w="1243"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74F3C384" w14:textId="77777777" w:rsidR="005F50D0" w:rsidRPr="005F50D0" w:rsidRDefault="005F50D0" w:rsidP="005F50D0">
            <w:pPr>
              <w:spacing w:after="0" w:line="240" w:lineRule="auto"/>
              <w:jc w:val="right"/>
              <w:rPr>
                <w:ins w:id="7191" w:author="Gladiator Gladiator" w:date="2018-06-01T17:03:00Z"/>
                <w:rFonts w:ascii="Calibri" w:eastAsia="Times New Roman" w:hAnsi="Calibri" w:cs="Calibri"/>
                <w:color w:val="000000"/>
              </w:rPr>
            </w:pPr>
            <w:ins w:id="7192" w:author="Gladiator Gladiator" w:date="2018-06-01T17:03:00Z">
              <w:r w:rsidRPr="005F50D0">
                <w:rPr>
                  <w:rFonts w:ascii="Calibri" w:eastAsia="Times New Roman" w:hAnsi="Calibri" w:cs="Calibri"/>
                  <w:color w:val="000000"/>
                </w:rPr>
                <w:t>1.1539</w:t>
              </w:r>
            </w:ins>
          </w:p>
        </w:tc>
      </w:tr>
      <w:tr w:rsidR="005F50D0" w:rsidRPr="005F50D0" w14:paraId="2B9D9599" w14:textId="77777777" w:rsidTr="005F50D0">
        <w:trPr>
          <w:trHeight w:val="283"/>
          <w:ins w:id="7193" w:author="Gladiator Gladiator" w:date="2018-06-01T17:03:00Z"/>
          <w:trPrChange w:id="7194"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auto" w:fill="auto"/>
            <w:noWrap/>
            <w:vAlign w:val="bottom"/>
            <w:hideMark/>
            <w:tcPrChange w:id="7195" w:author="Gladiator Gladiator" w:date="2018-06-01T17:03:00Z">
              <w:tcPr>
                <w:tcW w:w="1977"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17ED36FA" w14:textId="77777777" w:rsidR="005F50D0" w:rsidRPr="005F50D0" w:rsidRDefault="005F50D0" w:rsidP="005F50D0">
            <w:pPr>
              <w:spacing w:after="0" w:line="240" w:lineRule="auto"/>
              <w:rPr>
                <w:ins w:id="7196" w:author="Gladiator Gladiator" w:date="2018-06-01T17:03:00Z"/>
                <w:rFonts w:ascii="Calibri" w:eastAsia="Times New Roman" w:hAnsi="Calibri" w:cs="Calibri"/>
                <w:color w:val="000000"/>
              </w:rPr>
            </w:pPr>
            <w:ins w:id="7197" w:author="Gladiator Gladiator" w:date="2018-06-01T17:03:00Z">
              <w:r w:rsidRPr="005F50D0">
                <w:rPr>
                  <w:rFonts w:ascii="Calibri" w:eastAsia="Times New Roman" w:hAnsi="Calibri" w:cs="Calibri"/>
                  <w:color w:val="000000"/>
                </w:rPr>
                <w:t>User 3</w:t>
              </w:r>
            </w:ins>
          </w:p>
        </w:tc>
        <w:tc>
          <w:tcPr>
            <w:tcW w:w="1182" w:type="dxa"/>
            <w:tcBorders>
              <w:top w:val="single" w:sz="4" w:space="0" w:color="F4B084"/>
              <w:left w:val="nil"/>
              <w:bottom w:val="single" w:sz="4" w:space="0" w:color="F4B084"/>
              <w:right w:val="nil"/>
            </w:tcBorders>
            <w:shd w:val="clear" w:color="auto" w:fill="auto"/>
            <w:noWrap/>
            <w:vAlign w:val="bottom"/>
            <w:hideMark/>
            <w:tcPrChange w:id="7198" w:author="Gladiator Gladiator" w:date="2018-06-01T17:03:00Z">
              <w:tcPr>
                <w:tcW w:w="1182" w:type="dxa"/>
                <w:tcBorders>
                  <w:top w:val="single" w:sz="4" w:space="0" w:color="F4B084"/>
                  <w:left w:val="nil"/>
                  <w:bottom w:val="single" w:sz="4" w:space="0" w:color="F4B084"/>
                  <w:right w:val="nil"/>
                </w:tcBorders>
                <w:shd w:val="clear" w:color="auto" w:fill="auto"/>
                <w:noWrap/>
                <w:vAlign w:val="bottom"/>
                <w:hideMark/>
              </w:tcPr>
            </w:tcPrChange>
          </w:tcPr>
          <w:p w14:paraId="0262C155" w14:textId="77777777" w:rsidR="005F50D0" w:rsidRPr="005F50D0" w:rsidRDefault="005F50D0" w:rsidP="005F50D0">
            <w:pPr>
              <w:spacing w:after="0" w:line="240" w:lineRule="auto"/>
              <w:rPr>
                <w:ins w:id="7199" w:author="Gladiator Gladiator" w:date="2018-06-01T17:03:00Z"/>
                <w:rFonts w:ascii="Calibri" w:eastAsia="Times New Roman" w:hAnsi="Calibri" w:cs="Calibri"/>
                <w:color w:val="000000"/>
              </w:rPr>
            </w:pPr>
            <w:ins w:id="7200" w:author="Gladiator Gladiator" w:date="2018-06-01T17:03:00Z">
              <w:r w:rsidRPr="005F50D0">
                <w:rPr>
                  <w:rFonts w:ascii="Calibri" w:eastAsia="Times New Roman" w:hAnsi="Calibri" w:cs="Calibri"/>
                  <w:color w:val="000000"/>
                </w:rPr>
                <w:t>testing</w:t>
              </w:r>
            </w:ins>
          </w:p>
        </w:tc>
        <w:tc>
          <w:tcPr>
            <w:tcW w:w="1121" w:type="dxa"/>
            <w:tcBorders>
              <w:top w:val="single" w:sz="4" w:space="0" w:color="F4B084"/>
              <w:left w:val="nil"/>
              <w:bottom w:val="single" w:sz="4" w:space="0" w:color="F4B084"/>
              <w:right w:val="nil"/>
            </w:tcBorders>
            <w:shd w:val="clear" w:color="auto" w:fill="auto"/>
            <w:noWrap/>
            <w:vAlign w:val="bottom"/>
            <w:hideMark/>
            <w:tcPrChange w:id="7201" w:author="Gladiator Gladiator" w:date="2018-06-01T17:03:00Z">
              <w:tcPr>
                <w:tcW w:w="1121" w:type="dxa"/>
                <w:tcBorders>
                  <w:top w:val="single" w:sz="4" w:space="0" w:color="F4B084"/>
                  <w:left w:val="nil"/>
                  <w:bottom w:val="single" w:sz="4" w:space="0" w:color="F4B084"/>
                  <w:right w:val="nil"/>
                </w:tcBorders>
                <w:shd w:val="clear" w:color="auto" w:fill="auto"/>
                <w:noWrap/>
                <w:vAlign w:val="bottom"/>
                <w:hideMark/>
              </w:tcPr>
            </w:tcPrChange>
          </w:tcPr>
          <w:p w14:paraId="219F8950" w14:textId="77777777" w:rsidR="005F50D0" w:rsidRPr="005F50D0" w:rsidRDefault="005F50D0" w:rsidP="005F50D0">
            <w:pPr>
              <w:spacing w:after="0" w:line="240" w:lineRule="auto"/>
              <w:jc w:val="right"/>
              <w:rPr>
                <w:ins w:id="7202" w:author="Gladiator Gladiator" w:date="2018-06-01T17:03:00Z"/>
                <w:rFonts w:ascii="Calibri" w:eastAsia="Times New Roman" w:hAnsi="Calibri" w:cs="Calibri"/>
                <w:color w:val="000000"/>
              </w:rPr>
            </w:pPr>
            <w:ins w:id="7203" w:author="Gladiator Gladiator" w:date="2018-06-01T17:03:00Z">
              <w:r w:rsidRPr="005F50D0">
                <w:rPr>
                  <w:rFonts w:ascii="Calibri" w:eastAsia="Times New Roman" w:hAnsi="Calibri" w:cs="Calibri"/>
                  <w:color w:val="000000"/>
                </w:rPr>
                <w:t>1.1317</w:t>
              </w:r>
            </w:ins>
          </w:p>
        </w:tc>
        <w:tc>
          <w:tcPr>
            <w:tcW w:w="1025" w:type="dxa"/>
            <w:tcBorders>
              <w:top w:val="single" w:sz="4" w:space="0" w:color="F4B084"/>
              <w:left w:val="nil"/>
              <w:bottom w:val="single" w:sz="4" w:space="0" w:color="F4B084"/>
              <w:right w:val="nil"/>
            </w:tcBorders>
            <w:shd w:val="clear" w:color="auto" w:fill="auto"/>
            <w:noWrap/>
            <w:vAlign w:val="bottom"/>
            <w:hideMark/>
            <w:tcPrChange w:id="7204" w:author="Gladiator Gladiator" w:date="2018-06-01T17:03:00Z">
              <w:tcPr>
                <w:tcW w:w="1025" w:type="dxa"/>
                <w:tcBorders>
                  <w:top w:val="single" w:sz="4" w:space="0" w:color="F4B084"/>
                  <w:left w:val="nil"/>
                  <w:bottom w:val="single" w:sz="4" w:space="0" w:color="F4B084"/>
                  <w:right w:val="nil"/>
                </w:tcBorders>
                <w:shd w:val="clear" w:color="auto" w:fill="auto"/>
                <w:noWrap/>
                <w:vAlign w:val="bottom"/>
                <w:hideMark/>
              </w:tcPr>
            </w:tcPrChange>
          </w:tcPr>
          <w:p w14:paraId="006374B8" w14:textId="77777777" w:rsidR="005F50D0" w:rsidRPr="005F50D0" w:rsidRDefault="005F50D0" w:rsidP="005F50D0">
            <w:pPr>
              <w:spacing w:after="0" w:line="240" w:lineRule="auto"/>
              <w:jc w:val="right"/>
              <w:rPr>
                <w:ins w:id="7205" w:author="Gladiator Gladiator" w:date="2018-06-01T17:03:00Z"/>
                <w:rFonts w:ascii="Calibri" w:eastAsia="Times New Roman" w:hAnsi="Calibri" w:cs="Calibri"/>
                <w:color w:val="000000"/>
              </w:rPr>
            </w:pPr>
            <w:ins w:id="7206" w:author="Gladiator Gladiator" w:date="2018-06-01T17:03:00Z">
              <w:r w:rsidRPr="005F50D0">
                <w:rPr>
                  <w:rFonts w:ascii="Calibri" w:eastAsia="Times New Roman" w:hAnsi="Calibri" w:cs="Calibri"/>
                  <w:color w:val="000000"/>
                </w:rPr>
                <w:t>1.1096</w:t>
              </w:r>
            </w:ins>
          </w:p>
        </w:tc>
        <w:tc>
          <w:tcPr>
            <w:tcW w:w="990" w:type="dxa"/>
            <w:tcBorders>
              <w:top w:val="single" w:sz="4" w:space="0" w:color="F4B084"/>
              <w:left w:val="nil"/>
              <w:bottom w:val="single" w:sz="4" w:space="0" w:color="F4B084"/>
              <w:right w:val="nil"/>
            </w:tcBorders>
            <w:shd w:val="clear" w:color="auto" w:fill="auto"/>
            <w:noWrap/>
            <w:vAlign w:val="bottom"/>
            <w:hideMark/>
            <w:tcPrChange w:id="7207" w:author="Gladiator Gladiator" w:date="2018-06-01T17:03:00Z">
              <w:tcPr>
                <w:tcW w:w="1196" w:type="dxa"/>
                <w:gridSpan w:val="2"/>
                <w:tcBorders>
                  <w:top w:val="single" w:sz="4" w:space="0" w:color="F4B084"/>
                  <w:left w:val="nil"/>
                  <w:bottom w:val="single" w:sz="4" w:space="0" w:color="F4B084"/>
                  <w:right w:val="nil"/>
                </w:tcBorders>
                <w:shd w:val="clear" w:color="auto" w:fill="auto"/>
                <w:noWrap/>
                <w:vAlign w:val="bottom"/>
                <w:hideMark/>
              </w:tcPr>
            </w:tcPrChange>
          </w:tcPr>
          <w:p w14:paraId="0281793C" w14:textId="77777777" w:rsidR="005F50D0" w:rsidRPr="005F50D0" w:rsidRDefault="005F50D0" w:rsidP="005F50D0">
            <w:pPr>
              <w:spacing w:after="0" w:line="240" w:lineRule="auto"/>
              <w:jc w:val="right"/>
              <w:rPr>
                <w:ins w:id="7208" w:author="Gladiator Gladiator" w:date="2018-06-01T17:03:00Z"/>
                <w:rFonts w:ascii="Calibri" w:eastAsia="Times New Roman" w:hAnsi="Calibri" w:cs="Calibri"/>
                <w:color w:val="000000"/>
              </w:rPr>
            </w:pPr>
            <w:ins w:id="7209" w:author="Gladiator Gladiator" w:date="2018-06-01T17:03:00Z">
              <w:r w:rsidRPr="005F50D0">
                <w:rPr>
                  <w:rFonts w:ascii="Calibri" w:eastAsia="Times New Roman" w:hAnsi="Calibri" w:cs="Calibri"/>
                  <w:color w:val="000000"/>
                </w:rPr>
                <w:t>1.0874</w:t>
              </w:r>
            </w:ins>
          </w:p>
        </w:tc>
        <w:tc>
          <w:tcPr>
            <w:tcW w:w="990" w:type="dxa"/>
            <w:tcBorders>
              <w:top w:val="single" w:sz="4" w:space="0" w:color="F4B084"/>
              <w:left w:val="nil"/>
              <w:bottom w:val="single" w:sz="4" w:space="0" w:color="F4B084"/>
              <w:right w:val="nil"/>
            </w:tcBorders>
            <w:shd w:val="clear" w:color="auto" w:fill="auto"/>
            <w:noWrap/>
            <w:vAlign w:val="bottom"/>
            <w:hideMark/>
            <w:tcPrChange w:id="7210" w:author="Gladiator Gladiator" w:date="2018-06-01T17:03:00Z">
              <w:tcPr>
                <w:tcW w:w="917" w:type="dxa"/>
                <w:tcBorders>
                  <w:top w:val="single" w:sz="4" w:space="0" w:color="F4B084"/>
                  <w:left w:val="nil"/>
                  <w:bottom w:val="single" w:sz="4" w:space="0" w:color="F4B084"/>
                  <w:right w:val="nil"/>
                </w:tcBorders>
                <w:shd w:val="clear" w:color="auto" w:fill="auto"/>
                <w:noWrap/>
                <w:vAlign w:val="bottom"/>
                <w:hideMark/>
              </w:tcPr>
            </w:tcPrChange>
          </w:tcPr>
          <w:p w14:paraId="3C14A3BA" w14:textId="77777777" w:rsidR="005F50D0" w:rsidRPr="005F50D0" w:rsidRDefault="005F50D0" w:rsidP="005F50D0">
            <w:pPr>
              <w:spacing w:after="0" w:line="240" w:lineRule="auto"/>
              <w:jc w:val="right"/>
              <w:rPr>
                <w:ins w:id="7211" w:author="Gladiator Gladiator" w:date="2018-06-01T17:03:00Z"/>
                <w:rFonts w:ascii="Calibri" w:eastAsia="Times New Roman" w:hAnsi="Calibri" w:cs="Calibri"/>
                <w:color w:val="000000"/>
              </w:rPr>
            </w:pPr>
            <w:ins w:id="7212" w:author="Gladiator Gladiator" w:date="2018-06-01T17:03:00Z">
              <w:r w:rsidRPr="005F50D0">
                <w:rPr>
                  <w:rFonts w:ascii="Calibri" w:eastAsia="Times New Roman" w:hAnsi="Calibri" w:cs="Calibri"/>
                  <w:color w:val="000000"/>
                </w:rPr>
                <w:t>1.0874</w:t>
              </w:r>
            </w:ins>
          </w:p>
        </w:tc>
        <w:tc>
          <w:tcPr>
            <w:tcW w:w="1029" w:type="dxa"/>
            <w:tcBorders>
              <w:top w:val="single" w:sz="4" w:space="0" w:color="F4B084"/>
              <w:left w:val="nil"/>
              <w:bottom w:val="single" w:sz="4" w:space="0" w:color="F4B084"/>
              <w:right w:val="nil"/>
            </w:tcBorders>
            <w:shd w:val="clear" w:color="auto" w:fill="auto"/>
            <w:noWrap/>
            <w:vAlign w:val="bottom"/>
            <w:hideMark/>
            <w:tcPrChange w:id="7213" w:author="Gladiator Gladiator" w:date="2018-06-01T17:03:00Z">
              <w:tcPr>
                <w:tcW w:w="896" w:type="dxa"/>
                <w:tcBorders>
                  <w:top w:val="single" w:sz="4" w:space="0" w:color="F4B084"/>
                  <w:left w:val="nil"/>
                  <w:bottom w:val="single" w:sz="4" w:space="0" w:color="F4B084"/>
                  <w:right w:val="nil"/>
                </w:tcBorders>
                <w:shd w:val="clear" w:color="auto" w:fill="auto"/>
                <w:noWrap/>
                <w:vAlign w:val="bottom"/>
                <w:hideMark/>
              </w:tcPr>
            </w:tcPrChange>
          </w:tcPr>
          <w:p w14:paraId="7ED9EFDF" w14:textId="77777777" w:rsidR="005F50D0" w:rsidRPr="005F50D0" w:rsidRDefault="005F50D0" w:rsidP="005F50D0">
            <w:pPr>
              <w:spacing w:after="0" w:line="240" w:lineRule="auto"/>
              <w:jc w:val="right"/>
              <w:rPr>
                <w:ins w:id="7214" w:author="Gladiator Gladiator" w:date="2018-06-01T17:03:00Z"/>
                <w:rFonts w:ascii="Calibri" w:eastAsia="Times New Roman" w:hAnsi="Calibri" w:cs="Calibri"/>
                <w:color w:val="000000"/>
              </w:rPr>
            </w:pPr>
            <w:ins w:id="7215" w:author="Gladiator Gladiator" w:date="2018-06-01T17:03:00Z">
              <w:r w:rsidRPr="005F50D0">
                <w:rPr>
                  <w:rFonts w:ascii="Calibri" w:eastAsia="Times New Roman" w:hAnsi="Calibri" w:cs="Calibri"/>
                  <w:color w:val="000000"/>
                </w:rPr>
                <w:t>0.9767</w:t>
              </w:r>
            </w:ins>
          </w:p>
        </w:tc>
        <w:tc>
          <w:tcPr>
            <w:tcW w:w="1243" w:type="dxa"/>
            <w:tcBorders>
              <w:top w:val="single" w:sz="4" w:space="0" w:color="F4B084"/>
              <w:left w:val="nil"/>
              <w:bottom w:val="single" w:sz="4" w:space="0" w:color="F4B084"/>
              <w:right w:val="single" w:sz="4" w:space="0" w:color="F4B084"/>
            </w:tcBorders>
            <w:shd w:val="clear" w:color="auto" w:fill="auto"/>
            <w:noWrap/>
            <w:vAlign w:val="bottom"/>
            <w:hideMark/>
            <w:tcPrChange w:id="7216" w:author="Gladiator Gladiator" w:date="2018-06-01T17:03:00Z">
              <w:tcPr>
                <w:tcW w:w="1243"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09D42BB6" w14:textId="77777777" w:rsidR="005F50D0" w:rsidRPr="005F50D0" w:rsidRDefault="005F50D0" w:rsidP="005F50D0">
            <w:pPr>
              <w:spacing w:after="0" w:line="240" w:lineRule="auto"/>
              <w:jc w:val="right"/>
              <w:rPr>
                <w:ins w:id="7217" w:author="Gladiator Gladiator" w:date="2018-06-01T17:03:00Z"/>
                <w:rFonts w:ascii="Calibri" w:eastAsia="Times New Roman" w:hAnsi="Calibri" w:cs="Calibri"/>
                <w:color w:val="000000"/>
              </w:rPr>
            </w:pPr>
            <w:ins w:id="7218" w:author="Gladiator Gladiator" w:date="2018-06-01T17:03:00Z">
              <w:r w:rsidRPr="005F50D0">
                <w:rPr>
                  <w:rFonts w:ascii="Calibri" w:eastAsia="Times New Roman" w:hAnsi="Calibri" w:cs="Calibri"/>
                  <w:color w:val="000000"/>
                </w:rPr>
                <w:t>1.0786</w:t>
              </w:r>
            </w:ins>
          </w:p>
        </w:tc>
      </w:tr>
      <w:tr w:rsidR="005F50D0" w:rsidRPr="005F50D0" w14:paraId="39228DC5" w14:textId="77777777" w:rsidTr="005F50D0">
        <w:trPr>
          <w:trHeight w:val="283"/>
          <w:ins w:id="7219" w:author="Gladiator Gladiator" w:date="2018-06-01T17:03:00Z"/>
          <w:trPrChange w:id="7220"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FCE4D6" w:fill="FCE4D6"/>
            <w:noWrap/>
            <w:vAlign w:val="bottom"/>
            <w:hideMark/>
            <w:tcPrChange w:id="7221" w:author="Gladiator Gladiator" w:date="2018-06-01T17:03:00Z">
              <w:tcPr>
                <w:tcW w:w="1977"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5780D610" w14:textId="77777777" w:rsidR="005F50D0" w:rsidRPr="005F50D0" w:rsidRDefault="005F50D0" w:rsidP="005F50D0">
            <w:pPr>
              <w:spacing w:after="0" w:line="240" w:lineRule="auto"/>
              <w:rPr>
                <w:ins w:id="7222" w:author="Gladiator Gladiator" w:date="2018-06-01T17:03:00Z"/>
                <w:rFonts w:ascii="Calibri" w:eastAsia="Times New Roman" w:hAnsi="Calibri" w:cs="Calibri"/>
                <w:color w:val="000000"/>
              </w:rPr>
            </w:pPr>
            <w:ins w:id="7223" w:author="Gladiator Gladiator" w:date="2018-06-01T17:03:00Z">
              <w:r w:rsidRPr="005F50D0">
                <w:rPr>
                  <w:rFonts w:ascii="Calibri" w:eastAsia="Times New Roman" w:hAnsi="Calibri" w:cs="Calibri"/>
                  <w:color w:val="000000"/>
                </w:rPr>
                <w:t>User 4</w:t>
              </w:r>
            </w:ins>
          </w:p>
        </w:tc>
        <w:tc>
          <w:tcPr>
            <w:tcW w:w="1182" w:type="dxa"/>
            <w:tcBorders>
              <w:top w:val="single" w:sz="4" w:space="0" w:color="F4B084"/>
              <w:left w:val="nil"/>
              <w:bottom w:val="single" w:sz="4" w:space="0" w:color="F4B084"/>
              <w:right w:val="nil"/>
            </w:tcBorders>
            <w:shd w:val="clear" w:color="FCE4D6" w:fill="FCE4D6"/>
            <w:noWrap/>
            <w:vAlign w:val="bottom"/>
            <w:hideMark/>
            <w:tcPrChange w:id="7224" w:author="Gladiator Gladiator" w:date="2018-06-01T17:03:00Z">
              <w:tcPr>
                <w:tcW w:w="1182" w:type="dxa"/>
                <w:tcBorders>
                  <w:top w:val="single" w:sz="4" w:space="0" w:color="F4B084"/>
                  <w:left w:val="nil"/>
                  <w:bottom w:val="single" w:sz="4" w:space="0" w:color="F4B084"/>
                  <w:right w:val="nil"/>
                </w:tcBorders>
                <w:shd w:val="clear" w:color="FCE4D6" w:fill="FCE4D6"/>
                <w:noWrap/>
                <w:vAlign w:val="bottom"/>
                <w:hideMark/>
              </w:tcPr>
            </w:tcPrChange>
          </w:tcPr>
          <w:p w14:paraId="04A10898" w14:textId="77777777" w:rsidR="005F50D0" w:rsidRPr="005F50D0" w:rsidRDefault="005F50D0" w:rsidP="005F50D0">
            <w:pPr>
              <w:spacing w:after="0" w:line="240" w:lineRule="auto"/>
              <w:rPr>
                <w:ins w:id="7225" w:author="Gladiator Gladiator" w:date="2018-06-01T17:03:00Z"/>
                <w:rFonts w:ascii="Calibri" w:eastAsia="Times New Roman" w:hAnsi="Calibri" w:cs="Calibri"/>
                <w:color w:val="000000"/>
              </w:rPr>
            </w:pPr>
            <w:ins w:id="7226" w:author="Gladiator Gladiator" w:date="2018-06-01T17:03:00Z">
              <w:r w:rsidRPr="005F50D0">
                <w:rPr>
                  <w:rFonts w:ascii="Calibri" w:eastAsia="Times New Roman" w:hAnsi="Calibri" w:cs="Calibri"/>
                  <w:color w:val="000000"/>
                </w:rPr>
                <w:t>relaxing</w:t>
              </w:r>
            </w:ins>
          </w:p>
        </w:tc>
        <w:tc>
          <w:tcPr>
            <w:tcW w:w="1121" w:type="dxa"/>
            <w:tcBorders>
              <w:top w:val="single" w:sz="4" w:space="0" w:color="F4B084"/>
              <w:left w:val="nil"/>
              <w:bottom w:val="single" w:sz="4" w:space="0" w:color="F4B084"/>
              <w:right w:val="nil"/>
            </w:tcBorders>
            <w:shd w:val="clear" w:color="FCE4D6" w:fill="FCE4D6"/>
            <w:noWrap/>
            <w:vAlign w:val="bottom"/>
            <w:hideMark/>
            <w:tcPrChange w:id="7227" w:author="Gladiator Gladiator" w:date="2018-06-01T17:03:00Z">
              <w:tcPr>
                <w:tcW w:w="1121" w:type="dxa"/>
                <w:tcBorders>
                  <w:top w:val="single" w:sz="4" w:space="0" w:color="F4B084"/>
                  <w:left w:val="nil"/>
                  <w:bottom w:val="single" w:sz="4" w:space="0" w:color="F4B084"/>
                  <w:right w:val="nil"/>
                </w:tcBorders>
                <w:shd w:val="clear" w:color="FCE4D6" w:fill="FCE4D6"/>
                <w:noWrap/>
                <w:vAlign w:val="bottom"/>
                <w:hideMark/>
              </w:tcPr>
            </w:tcPrChange>
          </w:tcPr>
          <w:p w14:paraId="30D36E76" w14:textId="77777777" w:rsidR="005F50D0" w:rsidRPr="005F50D0" w:rsidRDefault="005F50D0" w:rsidP="005F50D0">
            <w:pPr>
              <w:spacing w:after="0" w:line="240" w:lineRule="auto"/>
              <w:jc w:val="right"/>
              <w:rPr>
                <w:ins w:id="7228" w:author="Gladiator Gladiator" w:date="2018-06-01T17:03:00Z"/>
                <w:rFonts w:ascii="Calibri" w:eastAsia="Times New Roman" w:hAnsi="Calibri" w:cs="Calibri"/>
                <w:color w:val="000000"/>
              </w:rPr>
            </w:pPr>
            <w:ins w:id="7229" w:author="Gladiator Gladiator" w:date="2018-06-01T17:03:00Z">
              <w:r w:rsidRPr="005F50D0">
                <w:rPr>
                  <w:rFonts w:ascii="Calibri" w:eastAsia="Times New Roman" w:hAnsi="Calibri" w:cs="Calibri"/>
                  <w:color w:val="000000"/>
                </w:rPr>
                <w:t>1.0431</w:t>
              </w:r>
            </w:ins>
          </w:p>
        </w:tc>
        <w:tc>
          <w:tcPr>
            <w:tcW w:w="1025" w:type="dxa"/>
            <w:tcBorders>
              <w:top w:val="single" w:sz="4" w:space="0" w:color="F4B084"/>
              <w:left w:val="nil"/>
              <w:bottom w:val="single" w:sz="4" w:space="0" w:color="F4B084"/>
              <w:right w:val="nil"/>
            </w:tcBorders>
            <w:shd w:val="clear" w:color="FCE4D6" w:fill="FCE4D6"/>
            <w:noWrap/>
            <w:vAlign w:val="bottom"/>
            <w:hideMark/>
            <w:tcPrChange w:id="7230" w:author="Gladiator Gladiator" w:date="2018-06-01T17:03:00Z">
              <w:tcPr>
                <w:tcW w:w="1182" w:type="dxa"/>
                <w:gridSpan w:val="2"/>
                <w:tcBorders>
                  <w:top w:val="single" w:sz="4" w:space="0" w:color="F4B084"/>
                  <w:left w:val="nil"/>
                  <w:bottom w:val="single" w:sz="4" w:space="0" w:color="F4B084"/>
                  <w:right w:val="nil"/>
                </w:tcBorders>
                <w:shd w:val="clear" w:color="FCE4D6" w:fill="FCE4D6"/>
                <w:noWrap/>
                <w:vAlign w:val="bottom"/>
                <w:hideMark/>
              </w:tcPr>
            </w:tcPrChange>
          </w:tcPr>
          <w:p w14:paraId="3A416408" w14:textId="77777777" w:rsidR="005F50D0" w:rsidRPr="005F50D0" w:rsidRDefault="005F50D0" w:rsidP="005F50D0">
            <w:pPr>
              <w:spacing w:after="0" w:line="240" w:lineRule="auto"/>
              <w:jc w:val="right"/>
              <w:rPr>
                <w:ins w:id="7231" w:author="Gladiator Gladiator" w:date="2018-06-01T17:03:00Z"/>
                <w:rFonts w:ascii="Calibri" w:eastAsia="Times New Roman" w:hAnsi="Calibri" w:cs="Calibri"/>
                <w:color w:val="000000"/>
              </w:rPr>
            </w:pPr>
            <w:ins w:id="7232" w:author="Gladiator Gladiator" w:date="2018-06-01T17:03:00Z">
              <w:r w:rsidRPr="005F50D0">
                <w:rPr>
                  <w:rFonts w:ascii="Calibri" w:eastAsia="Times New Roman" w:hAnsi="Calibri" w:cs="Calibri"/>
                  <w:color w:val="000000"/>
                </w:rPr>
                <w:t>0.9102</w:t>
              </w:r>
            </w:ins>
          </w:p>
        </w:tc>
        <w:tc>
          <w:tcPr>
            <w:tcW w:w="990" w:type="dxa"/>
            <w:tcBorders>
              <w:top w:val="single" w:sz="4" w:space="0" w:color="F4B084"/>
              <w:left w:val="nil"/>
              <w:bottom w:val="single" w:sz="4" w:space="0" w:color="F4B084"/>
              <w:right w:val="nil"/>
            </w:tcBorders>
            <w:shd w:val="clear" w:color="FCE4D6" w:fill="FCE4D6"/>
            <w:noWrap/>
            <w:vAlign w:val="bottom"/>
            <w:hideMark/>
            <w:tcPrChange w:id="7233" w:author="Gladiator Gladiator" w:date="2018-06-01T17:03:00Z">
              <w:tcPr>
                <w:tcW w:w="1039" w:type="dxa"/>
                <w:tcBorders>
                  <w:top w:val="single" w:sz="4" w:space="0" w:color="F4B084"/>
                  <w:left w:val="nil"/>
                  <w:bottom w:val="single" w:sz="4" w:space="0" w:color="F4B084"/>
                  <w:right w:val="nil"/>
                </w:tcBorders>
                <w:shd w:val="clear" w:color="FCE4D6" w:fill="FCE4D6"/>
                <w:noWrap/>
                <w:vAlign w:val="bottom"/>
                <w:hideMark/>
              </w:tcPr>
            </w:tcPrChange>
          </w:tcPr>
          <w:p w14:paraId="79A76576" w14:textId="77777777" w:rsidR="005F50D0" w:rsidRPr="005F50D0" w:rsidRDefault="005F50D0" w:rsidP="005F50D0">
            <w:pPr>
              <w:spacing w:after="0" w:line="240" w:lineRule="auto"/>
              <w:jc w:val="right"/>
              <w:rPr>
                <w:ins w:id="7234" w:author="Gladiator Gladiator" w:date="2018-06-01T17:03:00Z"/>
                <w:rFonts w:ascii="Calibri" w:eastAsia="Times New Roman" w:hAnsi="Calibri" w:cs="Calibri"/>
                <w:color w:val="000000"/>
              </w:rPr>
            </w:pPr>
            <w:ins w:id="7235" w:author="Gladiator Gladiator" w:date="2018-06-01T17:03:00Z">
              <w:r w:rsidRPr="005F50D0">
                <w:rPr>
                  <w:rFonts w:ascii="Calibri" w:eastAsia="Times New Roman" w:hAnsi="Calibri" w:cs="Calibri"/>
                  <w:color w:val="000000"/>
                </w:rPr>
                <w:t>0.9324</w:t>
              </w:r>
            </w:ins>
          </w:p>
        </w:tc>
        <w:tc>
          <w:tcPr>
            <w:tcW w:w="990" w:type="dxa"/>
            <w:tcBorders>
              <w:top w:val="single" w:sz="4" w:space="0" w:color="F4B084"/>
              <w:left w:val="nil"/>
              <w:bottom w:val="single" w:sz="4" w:space="0" w:color="F4B084"/>
              <w:right w:val="nil"/>
            </w:tcBorders>
            <w:shd w:val="clear" w:color="FCE4D6" w:fill="FCE4D6"/>
            <w:noWrap/>
            <w:vAlign w:val="bottom"/>
            <w:hideMark/>
            <w:tcPrChange w:id="7236" w:author="Gladiator Gladiator" w:date="2018-06-01T17:03:00Z">
              <w:tcPr>
                <w:tcW w:w="917" w:type="dxa"/>
                <w:tcBorders>
                  <w:top w:val="single" w:sz="4" w:space="0" w:color="F4B084"/>
                  <w:left w:val="nil"/>
                  <w:bottom w:val="single" w:sz="4" w:space="0" w:color="F4B084"/>
                  <w:right w:val="nil"/>
                </w:tcBorders>
                <w:shd w:val="clear" w:color="FCE4D6" w:fill="FCE4D6"/>
                <w:noWrap/>
                <w:vAlign w:val="bottom"/>
                <w:hideMark/>
              </w:tcPr>
            </w:tcPrChange>
          </w:tcPr>
          <w:p w14:paraId="25EC68EA" w14:textId="77777777" w:rsidR="005F50D0" w:rsidRPr="005F50D0" w:rsidRDefault="005F50D0" w:rsidP="005F50D0">
            <w:pPr>
              <w:spacing w:after="0" w:line="240" w:lineRule="auto"/>
              <w:jc w:val="right"/>
              <w:rPr>
                <w:ins w:id="7237" w:author="Gladiator Gladiator" w:date="2018-06-01T17:03:00Z"/>
                <w:rFonts w:ascii="Calibri" w:eastAsia="Times New Roman" w:hAnsi="Calibri" w:cs="Calibri"/>
                <w:color w:val="000000"/>
              </w:rPr>
            </w:pPr>
            <w:ins w:id="7238" w:author="Gladiator Gladiator" w:date="2018-06-01T17:03:00Z">
              <w:r w:rsidRPr="005F50D0">
                <w:rPr>
                  <w:rFonts w:ascii="Calibri" w:eastAsia="Times New Roman" w:hAnsi="Calibri" w:cs="Calibri"/>
                  <w:color w:val="000000"/>
                </w:rPr>
                <w:t>1.1539</w:t>
              </w:r>
            </w:ins>
          </w:p>
        </w:tc>
        <w:tc>
          <w:tcPr>
            <w:tcW w:w="1029" w:type="dxa"/>
            <w:tcBorders>
              <w:top w:val="single" w:sz="4" w:space="0" w:color="F4B084"/>
              <w:left w:val="nil"/>
              <w:bottom w:val="single" w:sz="4" w:space="0" w:color="F4B084"/>
              <w:right w:val="nil"/>
            </w:tcBorders>
            <w:shd w:val="clear" w:color="FCE4D6" w:fill="FCE4D6"/>
            <w:noWrap/>
            <w:vAlign w:val="bottom"/>
            <w:hideMark/>
            <w:tcPrChange w:id="7239" w:author="Gladiator Gladiator" w:date="2018-06-01T17:03:00Z">
              <w:tcPr>
                <w:tcW w:w="896" w:type="dxa"/>
                <w:tcBorders>
                  <w:top w:val="single" w:sz="4" w:space="0" w:color="F4B084"/>
                  <w:left w:val="nil"/>
                  <w:bottom w:val="single" w:sz="4" w:space="0" w:color="F4B084"/>
                  <w:right w:val="nil"/>
                </w:tcBorders>
                <w:shd w:val="clear" w:color="FCE4D6" w:fill="FCE4D6"/>
                <w:noWrap/>
                <w:vAlign w:val="bottom"/>
                <w:hideMark/>
              </w:tcPr>
            </w:tcPrChange>
          </w:tcPr>
          <w:p w14:paraId="79819506" w14:textId="77777777" w:rsidR="005F50D0" w:rsidRPr="005F50D0" w:rsidRDefault="005F50D0" w:rsidP="005F50D0">
            <w:pPr>
              <w:spacing w:after="0" w:line="240" w:lineRule="auto"/>
              <w:jc w:val="right"/>
              <w:rPr>
                <w:ins w:id="7240" w:author="Gladiator Gladiator" w:date="2018-06-01T17:03:00Z"/>
                <w:rFonts w:ascii="Calibri" w:eastAsia="Times New Roman" w:hAnsi="Calibri" w:cs="Calibri"/>
                <w:color w:val="000000"/>
              </w:rPr>
            </w:pPr>
            <w:ins w:id="7241" w:author="Gladiator Gladiator" w:date="2018-06-01T17:03:00Z">
              <w:r w:rsidRPr="005F50D0">
                <w:rPr>
                  <w:rFonts w:ascii="Calibri" w:eastAsia="Times New Roman" w:hAnsi="Calibri" w:cs="Calibri"/>
                  <w:color w:val="000000"/>
                </w:rPr>
                <w:t>1.1539</w:t>
              </w:r>
            </w:ins>
          </w:p>
        </w:tc>
        <w:tc>
          <w:tcPr>
            <w:tcW w:w="1243" w:type="dxa"/>
            <w:tcBorders>
              <w:top w:val="single" w:sz="4" w:space="0" w:color="F4B084"/>
              <w:left w:val="nil"/>
              <w:bottom w:val="single" w:sz="4" w:space="0" w:color="F4B084"/>
              <w:right w:val="single" w:sz="4" w:space="0" w:color="F4B084"/>
            </w:tcBorders>
            <w:shd w:val="clear" w:color="FCE4D6" w:fill="FCE4D6"/>
            <w:noWrap/>
            <w:vAlign w:val="bottom"/>
            <w:hideMark/>
            <w:tcPrChange w:id="7242" w:author="Gladiator Gladiator" w:date="2018-06-01T17:03:00Z">
              <w:tcPr>
                <w:tcW w:w="1243"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7B3EF3F9" w14:textId="77777777" w:rsidR="005F50D0" w:rsidRPr="005F50D0" w:rsidRDefault="005F50D0" w:rsidP="005F50D0">
            <w:pPr>
              <w:spacing w:after="0" w:line="240" w:lineRule="auto"/>
              <w:jc w:val="right"/>
              <w:rPr>
                <w:ins w:id="7243" w:author="Gladiator Gladiator" w:date="2018-06-01T17:03:00Z"/>
                <w:rFonts w:ascii="Calibri" w:eastAsia="Times New Roman" w:hAnsi="Calibri" w:cs="Calibri"/>
                <w:color w:val="000000"/>
              </w:rPr>
            </w:pPr>
            <w:ins w:id="7244" w:author="Gladiator Gladiator" w:date="2018-06-01T17:03:00Z">
              <w:r w:rsidRPr="005F50D0">
                <w:rPr>
                  <w:rFonts w:ascii="Calibri" w:eastAsia="Times New Roman" w:hAnsi="Calibri" w:cs="Calibri"/>
                  <w:color w:val="000000"/>
                </w:rPr>
                <w:t>1.0387</w:t>
              </w:r>
            </w:ins>
          </w:p>
        </w:tc>
      </w:tr>
      <w:tr w:rsidR="005F50D0" w:rsidRPr="005F50D0" w14:paraId="1342B1B3" w14:textId="77777777" w:rsidTr="005F50D0">
        <w:trPr>
          <w:trHeight w:val="283"/>
          <w:ins w:id="7245" w:author="Gladiator Gladiator" w:date="2018-06-01T17:03:00Z"/>
          <w:trPrChange w:id="7246"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auto" w:fill="auto"/>
            <w:noWrap/>
            <w:vAlign w:val="bottom"/>
            <w:hideMark/>
            <w:tcPrChange w:id="7247" w:author="Gladiator Gladiator" w:date="2018-06-01T17:03:00Z">
              <w:tcPr>
                <w:tcW w:w="1977"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7DA59135" w14:textId="77777777" w:rsidR="005F50D0" w:rsidRPr="005F50D0" w:rsidRDefault="005F50D0" w:rsidP="005F50D0">
            <w:pPr>
              <w:spacing w:after="0" w:line="240" w:lineRule="auto"/>
              <w:rPr>
                <w:ins w:id="7248" w:author="Gladiator Gladiator" w:date="2018-06-01T17:03:00Z"/>
                <w:rFonts w:ascii="Calibri" w:eastAsia="Times New Roman" w:hAnsi="Calibri" w:cs="Calibri"/>
                <w:color w:val="000000"/>
              </w:rPr>
            </w:pPr>
            <w:ins w:id="7249" w:author="Gladiator Gladiator" w:date="2018-06-01T17:03:00Z">
              <w:r w:rsidRPr="005F50D0">
                <w:rPr>
                  <w:rFonts w:ascii="Calibri" w:eastAsia="Times New Roman" w:hAnsi="Calibri" w:cs="Calibri"/>
                  <w:color w:val="000000"/>
                </w:rPr>
                <w:t>User 4</w:t>
              </w:r>
            </w:ins>
          </w:p>
        </w:tc>
        <w:tc>
          <w:tcPr>
            <w:tcW w:w="1182" w:type="dxa"/>
            <w:tcBorders>
              <w:top w:val="single" w:sz="4" w:space="0" w:color="F4B084"/>
              <w:left w:val="nil"/>
              <w:bottom w:val="single" w:sz="4" w:space="0" w:color="F4B084"/>
              <w:right w:val="nil"/>
            </w:tcBorders>
            <w:shd w:val="clear" w:color="auto" w:fill="auto"/>
            <w:noWrap/>
            <w:vAlign w:val="bottom"/>
            <w:hideMark/>
            <w:tcPrChange w:id="7250" w:author="Gladiator Gladiator" w:date="2018-06-01T17:03:00Z">
              <w:tcPr>
                <w:tcW w:w="1182" w:type="dxa"/>
                <w:tcBorders>
                  <w:top w:val="single" w:sz="4" w:space="0" w:color="F4B084"/>
                  <w:left w:val="nil"/>
                  <w:bottom w:val="single" w:sz="4" w:space="0" w:color="F4B084"/>
                  <w:right w:val="nil"/>
                </w:tcBorders>
                <w:shd w:val="clear" w:color="auto" w:fill="auto"/>
                <w:noWrap/>
                <w:vAlign w:val="bottom"/>
                <w:hideMark/>
              </w:tcPr>
            </w:tcPrChange>
          </w:tcPr>
          <w:p w14:paraId="53C0ABDE" w14:textId="77777777" w:rsidR="005F50D0" w:rsidRPr="005F50D0" w:rsidRDefault="005F50D0" w:rsidP="005F50D0">
            <w:pPr>
              <w:spacing w:after="0" w:line="240" w:lineRule="auto"/>
              <w:rPr>
                <w:ins w:id="7251" w:author="Gladiator Gladiator" w:date="2018-06-01T17:03:00Z"/>
                <w:rFonts w:ascii="Calibri" w:eastAsia="Times New Roman" w:hAnsi="Calibri" w:cs="Calibri"/>
                <w:color w:val="000000"/>
              </w:rPr>
            </w:pPr>
            <w:ins w:id="7252" w:author="Gladiator Gladiator" w:date="2018-06-01T17:03:00Z">
              <w:r w:rsidRPr="005F50D0">
                <w:rPr>
                  <w:rFonts w:ascii="Calibri" w:eastAsia="Times New Roman" w:hAnsi="Calibri" w:cs="Calibri"/>
                  <w:color w:val="000000"/>
                </w:rPr>
                <w:t>testing</w:t>
              </w:r>
            </w:ins>
          </w:p>
        </w:tc>
        <w:tc>
          <w:tcPr>
            <w:tcW w:w="1121" w:type="dxa"/>
            <w:tcBorders>
              <w:top w:val="single" w:sz="4" w:space="0" w:color="F4B084"/>
              <w:left w:val="nil"/>
              <w:bottom w:val="single" w:sz="4" w:space="0" w:color="F4B084"/>
              <w:right w:val="nil"/>
            </w:tcBorders>
            <w:shd w:val="clear" w:color="auto" w:fill="auto"/>
            <w:noWrap/>
            <w:vAlign w:val="bottom"/>
            <w:hideMark/>
            <w:tcPrChange w:id="7253" w:author="Gladiator Gladiator" w:date="2018-06-01T17:03:00Z">
              <w:tcPr>
                <w:tcW w:w="1121" w:type="dxa"/>
                <w:tcBorders>
                  <w:top w:val="single" w:sz="4" w:space="0" w:color="F4B084"/>
                  <w:left w:val="nil"/>
                  <w:bottom w:val="single" w:sz="4" w:space="0" w:color="F4B084"/>
                  <w:right w:val="nil"/>
                </w:tcBorders>
                <w:shd w:val="clear" w:color="auto" w:fill="auto"/>
                <w:noWrap/>
                <w:vAlign w:val="bottom"/>
                <w:hideMark/>
              </w:tcPr>
            </w:tcPrChange>
          </w:tcPr>
          <w:p w14:paraId="218E492E" w14:textId="77777777" w:rsidR="005F50D0" w:rsidRPr="005F50D0" w:rsidRDefault="005F50D0" w:rsidP="005F50D0">
            <w:pPr>
              <w:spacing w:after="0" w:line="240" w:lineRule="auto"/>
              <w:jc w:val="right"/>
              <w:rPr>
                <w:ins w:id="7254" w:author="Gladiator Gladiator" w:date="2018-06-01T17:03:00Z"/>
                <w:rFonts w:ascii="Calibri" w:eastAsia="Times New Roman" w:hAnsi="Calibri" w:cs="Calibri"/>
                <w:color w:val="000000"/>
              </w:rPr>
            </w:pPr>
            <w:ins w:id="7255" w:author="Gladiator Gladiator" w:date="2018-06-01T17:03:00Z">
              <w:r w:rsidRPr="005F50D0">
                <w:rPr>
                  <w:rFonts w:ascii="Calibri" w:eastAsia="Times New Roman" w:hAnsi="Calibri" w:cs="Calibri"/>
                  <w:color w:val="000000"/>
                </w:rPr>
                <w:t>1.1539</w:t>
              </w:r>
            </w:ins>
          </w:p>
        </w:tc>
        <w:tc>
          <w:tcPr>
            <w:tcW w:w="1025" w:type="dxa"/>
            <w:tcBorders>
              <w:top w:val="single" w:sz="4" w:space="0" w:color="F4B084"/>
              <w:left w:val="nil"/>
              <w:bottom w:val="single" w:sz="4" w:space="0" w:color="F4B084"/>
              <w:right w:val="nil"/>
            </w:tcBorders>
            <w:shd w:val="clear" w:color="auto" w:fill="auto"/>
            <w:noWrap/>
            <w:vAlign w:val="bottom"/>
            <w:hideMark/>
            <w:tcPrChange w:id="7256" w:author="Gladiator Gladiator" w:date="2018-06-01T17:03:00Z">
              <w:tcPr>
                <w:tcW w:w="1025" w:type="dxa"/>
                <w:tcBorders>
                  <w:top w:val="single" w:sz="4" w:space="0" w:color="F4B084"/>
                  <w:left w:val="nil"/>
                  <w:bottom w:val="single" w:sz="4" w:space="0" w:color="F4B084"/>
                  <w:right w:val="nil"/>
                </w:tcBorders>
                <w:shd w:val="clear" w:color="auto" w:fill="auto"/>
                <w:noWrap/>
                <w:vAlign w:val="bottom"/>
                <w:hideMark/>
              </w:tcPr>
            </w:tcPrChange>
          </w:tcPr>
          <w:p w14:paraId="6A9A21E8" w14:textId="77777777" w:rsidR="005F50D0" w:rsidRPr="005F50D0" w:rsidRDefault="005F50D0" w:rsidP="005F50D0">
            <w:pPr>
              <w:spacing w:after="0" w:line="240" w:lineRule="auto"/>
              <w:jc w:val="right"/>
              <w:rPr>
                <w:ins w:id="7257" w:author="Gladiator Gladiator" w:date="2018-06-01T17:03:00Z"/>
                <w:rFonts w:ascii="Calibri" w:eastAsia="Times New Roman" w:hAnsi="Calibri" w:cs="Calibri"/>
                <w:color w:val="000000"/>
              </w:rPr>
            </w:pPr>
            <w:ins w:id="7258" w:author="Gladiator Gladiator" w:date="2018-06-01T17:03:00Z">
              <w:r w:rsidRPr="005F50D0">
                <w:rPr>
                  <w:rFonts w:ascii="Calibri" w:eastAsia="Times New Roman" w:hAnsi="Calibri" w:cs="Calibri"/>
                  <w:color w:val="000000"/>
                </w:rPr>
                <w:t>1.2203</w:t>
              </w:r>
            </w:ins>
          </w:p>
        </w:tc>
        <w:tc>
          <w:tcPr>
            <w:tcW w:w="990" w:type="dxa"/>
            <w:tcBorders>
              <w:top w:val="single" w:sz="4" w:space="0" w:color="F4B084"/>
              <w:left w:val="nil"/>
              <w:bottom w:val="single" w:sz="4" w:space="0" w:color="F4B084"/>
              <w:right w:val="nil"/>
            </w:tcBorders>
            <w:shd w:val="clear" w:color="auto" w:fill="auto"/>
            <w:noWrap/>
            <w:vAlign w:val="bottom"/>
            <w:hideMark/>
            <w:tcPrChange w:id="7259" w:author="Gladiator Gladiator" w:date="2018-06-01T17:03:00Z">
              <w:tcPr>
                <w:tcW w:w="1196" w:type="dxa"/>
                <w:gridSpan w:val="2"/>
                <w:tcBorders>
                  <w:top w:val="single" w:sz="4" w:space="0" w:color="F4B084"/>
                  <w:left w:val="nil"/>
                  <w:bottom w:val="single" w:sz="4" w:space="0" w:color="F4B084"/>
                  <w:right w:val="nil"/>
                </w:tcBorders>
                <w:shd w:val="clear" w:color="auto" w:fill="auto"/>
                <w:noWrap/>
                <w:vAlign w:val="bottom"/>
                <w:hideMark/>
              </w:tcPr>
            </w:tcPrChange>
          </w:tcPr>
          <w:p w14:paraId="3613A3F6" w14:textId="77777777" w:rsidR="005F50D0" w:rsidRPr="005F50D0" w:rsidRDefault="005F50D0" w:rsidP="005F50D0">
            <w:pPr>
              <w:spacing w:after="0" w:line="240" w:lineRule="auto"/>
              <w:jc w:val="right"/>
              <w:rPr>
                <w:ins w:id="7260" w:author="Gladiator Gladiator" w:date="2018-06-01T17:03:00Z"/>
                <w:rFonts w:ascii="Calibri" w:eastAsia="Times New Roman" w:hAnsi="Calibri" w:cs="Calibri"/>
                <w:color w:val="000000"/>
              </w:rPr>
            </w:pPr>
            <w:ins w:id="7261" w:author="Gladiator Gladiator" w:date="2018-06-01T17:03:00Z">
              <w:r w:rsidRPr="005F50D0">
                <w:rPr>
                  <w:rFonts w:ascii="Calibri" w:eastAsia="Times New Roman" w:hAnsi="Calibri" w:cs="Calibri"/>
                  <w:color w:val="000000"/>
                </w:rPr>
                <w:t>1.1760</w:t>
              </w:r>
            </w:ins>
          </w:p>
        </w:tc>
        <w:tc>
          <w:tcPr>
            <w:tcW w:w="990" w:type="dxa"/>
            <w:tcBorders>
              <w:top w:val="single" w:sz="4" w:space="0" w:color="F4B084"/>
              <w:left w:val="nil"/>
              <w:bottom w:val="single" w:sz="4" w:space="0" w:color="F4B084"/>
              <w:right w:val="nil"/>
            </w:tcBorders>
            <w:shd w:val="clear" w:color="auto" w:fill="auto"/>
            <w:noWrap/>
            <w:vAlign w:val="bottom"/>
            <w:hideMark/>
            <w:tcPrChange w:id="7262" w:author="Gladiator Gladiator" w:date="2018-06-01T17:03:00Z">
              <w:tcPr>
                <w:tcW w:w="917" w:type="dxa"/>
                <w:tcBorders>
                  <w:top w:val="single" w:sz="4" w:space="0" w:color="F4B084"/>
                  <w:left w:val="nil"/>
                  <w:bottom w:val="single" w:sz="4" w:space="0" w:color="F4B084"/>
                  <w:right w:val="nil"/>
                </w:tcBorders>
                <w:shd w:val="clear" w:color="auto" w:fill="auto"/>
                <w:noWrap/>
                <w:vAlign w:val="bottom"/>
                <w:hideMark/>
              </w:tcPr>
            </w:tcPrChange>
          </w:tcPr>
          <w:p w14:paraId="2A85F6AD" w14:textId="77777777" w:rsidR="005F50D0" w:rsidRPr="005F50D0" w:rsidRDefault="005F50D0" w:rsidP="005F50D0">
            <w:pPr>
              <w:spacing w:after="0" w:line="240" w:lineRule="auto"/>
              <w:jc w:val="right"/>
              <w:rPr>
                <w:ins w:id="7263" w:author="Gladiator Gladiator" w:date="2018-06-01T17:03:00Z"/>
                <w:rFonts w:ascii="Calibri" w:eastAsia="Times New Roman" w:hAnsi="Calibri" w:cs="Calibri"/>
                <w:color w:val="000000"/>
              </w:rPr>
            </w:pPr>
            <w:ins w:id="7264" w:author="Gladiator Gladiator" w:date="2018-06-01T17:03:00Z">
              <w:r w:rsidRPr="005F50D0">
                <w:rPr>
                  <w:rFonts w:ascii="Calibri" w:eastAsia="Times New Roman" w:hAnsi="Calibri" w:cs="Calibri"/>
                  <w:color w:val="000000"/>
                </w:rPr>
                <w:t>1.2646</w:t>
              </w:r>
            </w:ins>
          </w:p>
        </w:tc>
        <w:tc>
          <w:tcPr>
            <w:tcW w:w="1029" w:type="dxa"/>
            <w:tcBorders>
              <w:top w:val="single" w:sz="4" w:space="0" w:color="F4B084"/>
              <w:left w:val="nil"/>
              <w:bottom w:val="single" w:sz="4" w:space="0" w:color="F4B084"/>
              <w:right w:val="nil"/>
            </w:tcBorders>
            <w:shd w:val="clear" w:color="auto" w:fill="auto"/>
            <w:noWrap/>
            <w:vAlign w:val="bottom"/>
            <w:hideMark/>
            <w:tcPrChange w:id="7265" w:author="Gladiator Gladiator" w:date="2018-06-01T17:03:00Z">
              <w:tcPr>
                <w:tcW w:w="896" w:type="dxa"/>
                <w:tcBorders>
                  <w:top w:val="single" w:sz="4" w:space="0" w:color="F4B084"/>
                  <w:left w:val="nil"/>
                  <w:bottom w:val="single" w:sz="4" w:space="0" w:color="F4B084"/>
                  <w:right w:val="nil"/>
                </w:tcBorders>
                <w:shd w:val="clear" w:color="auto" w:fill="auto"/>
                <w:noWrap/>
                <w:vAlign w:val="bottom"/>
                <w:hideMark/>
              </w:tcPr>
            </w:tcPrChange>
          </w:tcPr>
          <w:p w14:paraId="70550A4F" w14:textId="77777777" w:rsidR="005F50D0" w:rsidRPr="005F50D0" w:rsidRDefault="005F50D0" w:rsidP="005F50D0">
            <w:pPr>
              <w:spacing w:after="0" w:line="240" w:lineRule="auto"/>
              <w:jc w:val="right"/>
              <w:rPr>
                <w:ins w:id="7266" w:author="Gladiator Gladiator" w:date="2018-06-01T17:03:00Z"/>
                <w:rFonts w:ascii="Calibri" w:eastAsia="Times New Roman" w:hAnsi="Calibri" w:cs="Calibri"/>
                <w:color w:val="000000"/>
              </w:rPr>
            </w:pPr>
            <w:ins w:id="7267" w:author="Gladiator Gladiator" w:date="2018-06-01T17:03:00Z">
              <w:r w:rsidRPr="005F50D0">
                <w:rPr>
                  <w:rFonts w:ascii="Calibri" w:eastAsia="Times New Roman" w:hAnsi="Calibri" w:cs="Calibri"/>
                  <w:color w:val="000000"/>
                </w:rPr>
                <w:t>1.2646</w:t>
              </w:r>
            </w:ins>
          </w:p>
        </w:tc>
        <w:tc>
          <w:tcPr>
            <w:tcW w:w="1243" w:type="dxa"/>
            <w:tcBorders>
              <w:top w:val="single" w:sz="4" w:space="0" w:color="F4B084"/>
              <w:left w:val="nil"/>
              <w:bottom w:val="single" w:sz="4" w:space="0" w:color="F4B084"/>
              <w:right w:val="single" w:sz="4" w:space="0" w:color="F4B084"/>
            </w:tcBorders>
            <w:shd w:val="clear" w:color="auto" w:fill="auto"/>
            <w:noWrap/>
            <w:vAlign w:val="bottom"/>
            <w:hideMark/>
            <w:tcPrChange w:id="7268" w:author="Gladiator Gladiator" w:date="2018-06-01T17:03:00Z">
              <w:tcPr>
                <w:tcW w:w="1243"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09797323" w14:textId="77777777" w:rsidR="005F50D0" w:rsidRPr="005F50D0" w:rsidRDefault="005F50D0" w:rsidP="005F50D0">
            <w:pPr>
              <w:spacing w:after="0" w:line="240" w:lineRule="auto"/>
              <w:jc w:val="right"/>
              <w:rPr>
                <w:ins w:id="7269" w:author="Gladiator Gladiator" w:date="2018-06-01T17:03:00Z"/>
                <w:rFonts w:ascii="Calibri" w:eastAsia="Times New Roman" w:hAnsi="Calibri" w:cs="Calibri"/>
                <w:color w:val="000000"/>
              </w:rPr>
            </w:pPr>
            <w:ins w:id="7270" w:author="Gladiator Gladiator" w:date="2018-06-01T17:03:00Z">
              <w:r w:rsidRPr="005F50D0">
                <w:rPr>
                  <w:rFonts w:ascii="Calibri" w:eastAsia="Times New Roman" w:hAnsi="Calibri" w:cs="Calibri"/>
                  <w:color w:val="000000"/>
                </w:rPr>
                <w:t>1.2159</w:t>
              </w:r>
            </w:ins>
          </w:p>
        </w:tc>
      </w:tr>
      <w:tr w:rsidR="005F50D0" w:rsidRPr="005F50D0" w14:paraId="3D1146F3" w14:textId="77777777" w:rsidTr="005F50D0">
        <w:trPr>
          <w:trHeight w:val="283"/>
          <w:ins w:id="7271" w:author="Gladiator Gladiator" w:date="2018-06-01T17:03:00Z"/>
          <w:trPrChange w:id="7272"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FCE4D6" w:fill="FCE4D6"/>
            <w:noWrap/>
            <w:vAlign w:val="bottom"/>
            <w:hideMark/>
            <w:tcPrChange w:id="7273" w:author="Gladiator Gladiator" w:date="2018-06-01T17:03:00Z">
              <w:tcPr>
                <w:tcW w:w="1977"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00A7EB69" w14:textId="77777777" w:rsidR="005F50D0" w:rsidRPr="005F50D0" w:rsidRDefault="005F50D0" w:rsidP="005F50D0">
            <w:pPr>
              <w:spacing w:after="0" w:line="240" w:lineRule="auto"/>
              <w:rPr>
                <w:ins w:id="7274" w:author="Gladiator Gladiator" w:date="2018-06-01T17:03:00Z"/>
                <w:rFonts w:ascii="Calibri" w:eastAsia="Times New Roman" w:hAnsi="Calibri" w:cs="Calibri"/>
                <w:color w:val="000000"/>
              </w:rPr>
            </w:pPr>
            <w:ins w:id="7275" w:author="Gladiator Gladiator" w:date="2018-06-01T17:03:00Z">
              <w:r w:rsidRPr="005F50D0">
                <w:rPr>
                  <w:rFonts w:ascii="Calibri" w:eastAsia="Times New Roman" w:hAnsi="Calibri" w:cs="Calibri"/>
                  <w:color w:val="000000"/>
                </w:rPr>
                <w:t>User 5</w:t>
              </w:r>
            </w:ins>
          </w:p>
        </w:tc>
        <w:tc>
          <w:tcPr>
            <w:tcW w:w="1182" w:type="dxa"/>
            <w:tcBorders>
              <w:top w:val="single" w:sz="4" w:space="0" w:color="F4B084"/>
              <w:left w:val="nil"/>
              <w:bottom w:val="single" w:sz="4" w:space="0" w:color="F4B084"/>
              <w:right w:val="nil"/>
            </w:tcBorders>
            <w:shd w:val="clear" w:color="FCE4D6" w:fill="FCE4D6"/>
            <w:noWrap/>
            <w:vAlign w:val="bottom"/>
            <w:hideMark/>
            <w:tcPrChange w:id="7276" w:author="Gladiator Gladiator" w:date="2018-06-01T17:03:00Z">
              <w:tcPr>
                <w:tcW w:w="1182" w:type="dxa"/>
                <w:tcBorders>
                  <w:top w:val="single" w:sz="4" w:space="0" w:color="F4B084"/>
                  <w:left w:val="nil"/>
                  <w:bottom w:val="single" w:sz="4" w:space="0" w:color="F4B084"/>
                  <w:right w:val="nil"/>
                </w:tcBorders>
                <w:shd w:val="clear" w:color="FCE4D6" w:fill="FCE4D6"/>
                <w:noWrap/>
                <w:vAlign w:val="bottom"/>
                <w:hideMark/>
              </w:tcPr>
            </w:tcPrChange>
          </w:tcPr>
          <w:p w14:paraId="44FEC448" w14:textId="77777777" w:rsidR="005F50D0" w:rsidRPr="005F50D0" w:rsidRDefault="005F50D0" w:rsidP="005F50D0">
            <w:pPr>
              <w:spacing w:after="0" w:line="240" w:lineRule="auto"/>
              <w:rPr>
                <w:ins w:id="7277" w:author="Gladiator Gladiator" w:date="2018-06-01T17:03:00Z"/>
                <w:rFonts w:ascii="Calibri" w:eastAsia="Times New Roman" w:hAnsi="Calibri" w:cs="Calibri"/>
                <w:color w:val="000000"/>
              </w:rPr>
            </w:pPr>
            <w:ins w:id="7278" w:author="Gladiator Gladiator" w:date="2018-06-01T17:03:00Z">
              <w:r w:rsidRPr="005F50D0">
                <w:rPr>
                  <w:rFonts w:ascii="Calibri" w:eastAsia="Times New Roman" w:hAnsi="Calibri" w:cs="Calibri"/>
                  <w:color w:val="000000"/>
                </w:rPr>
                <w:t>relaxing</w:t>
              </w:r>
            </w:ins>
          </w:p>
        </w:tc>
        <w:tc>
          <w:tcPr>
            <w:tcW w:w="1121" w:type="dxa"/>
            <w:tcBorders>
              <w:top w:val="single" w:sz="4" w:space="0" w:color="F4B084"/>
              <w:left w:val="nil"/>
              <w:bottom w:val="single" w:sz="4" w:space="0" w:color="F4B084"/>
              <w:right w:val="nil"/>
            </w:tcBorders>
            <w:shd w:val="clear" w:color="FCE4D6" w:fill="FCE4D6"/>
            <w:noWrap/>
            <w:vAlign w:val="bottom"/>
            <w:hideMark/>
            <w:tcPrChange w:id="7279" w:author="Gladiator Gladiator" w:date="2018-06-01T17:03:00Z">
              <w:tcPr>
                <w:tcW w:w="1121" w:type="dxa"/>
                <w:tcBorders>
                  <w:top w:val="single" w:sz="4" w:space="0" w:color="F4B084"/>
                  <w:left w:val="nil"/>
                  <w:bottom w:val="single" w:sz="4" w:space="0" w:color="F4B084"/>
                  <w:right w:val="nil"/>
                </w:tcBorders>
                <w:shd w:val="clear" w:color="FCE4D6" w:fill="FCE4D6"/>
                <w:noWrap/>
                <w:vAlign w:val="bottom"/>
                <w:hideMark/>
              </w:tcPr>
            </w:tcPrChange>
          </w:tcPr>
          <w:p w14:paraId="7CBCCD47" w14:textId="77777777" w:rsidR="005F50D0" w:rsidRPr="005F50D0" w:rsidRDefault="005F50D0" w:rsidP="005F50D0">
            <w:pPr>
              <w:spacing w:after="0" w:line="240" w:lineRule="auto"/>
              <w:jc w:val="right"/>
              <w:rPr>
                <w:ins w:id="7280" w:author="Gladiator Gladiator" w:date="2018-06-01T17:03:00Z"/>
                <w:rFonts w:ascii="Calibri" w:eastAsia="Times New Roman" w:hAnsi="Calibri" w:cs="Calibri"/>
                <w:color w:val="000000"/>
              </w:rPr>
            </w:pPr>
            <w:ins w:id="7281" w:author="Gladiator Gladiator" w:date="2018-06-01T17:03:00Z">
              <w:r w:rsidRPr="005F50D0">
                <w:rPr>
                  <w:rFonts w:ascii="Calibri" w:eastAsia="Times New Roman" w:hAnsi="Calibri" w:cs="Calibri"/>
                  <w:color w:val="000000"/>
                </w:rPr>
                <w:t>0.5559</w:t>
              </w:r>
            </w:ins>
          </w:p>
        </w:tc>
        <w:tc>
          <w:tcPr>
            <w:tcW w:w="1025" w:type="dxa"/>
            <w:tcBorders>
              <w:top w:val="single" w:sz="4" w:space="0" w:color="F4B084"/>
              <w:left w:val="nil"/>
              <w:bottom w:val="single" w:sz="4" w:space="0" w:color="F4B084"/>
              <w:right w:val="nil"/>
            </w:tcBorders>
            <w:shd w:val="clear" w:color="FCE4D6" w:fill="FCE4D6"/>
            <w:noWrap/>
            <w:vAlign w:val="bottom"/>
            <w:hideMark/>
            <w:tcPrChange w:id="7282" w:author="Gladiator Gladiator" w:date="2018-06-01T17:03:00Z">
              <w:tcPr>
                <w:tcW w:w="1182" w:type="dxa"/>
                <w:gridSpan w:val="2"/>
                <w:tcBorders>
                  <w:top w:val="single" w:sz="4" w:space="0" w:color="F4B084"/>
                  <w:left w:val="nil"/>
                  <w:bottom w:val="single" w:sz="4" w:space="0" w:color="F4B084"/>
                  <w:right w:val="nil"/>
                </w:tcBorders>
                <w:shd w:val="clear" w:color="FCE4D6" w:fill="FCE4D6"/>
                <w:noWrap/>
                <w:vAlign w:val="bottom"/>
                <w:hideMark/>
              </w:tcPr>
            </w:tcPrChange>
          </w:tcPr>
          <w:p w14:paraId="721C2143" w14:textId="77777777" w:rsidR="005F50D0" w:rsidRPr="005F50D0" w:rsidRDefault="005F50D0" w:rsidP="005F50D0">
            <w:pPr>
              <w:spacing w:after="0" w:line="240" w:lineRule="auto"/>
              <w:jc w:val="right"/>
              <w:rPr>
                <w:ins w:id="7283" w:author="Gladiator Gladiator" w:date="2018-06-01T17:03:00Z"/>
                <w:rFonts w:ascii="Calibri" w:eastAsia="Times New Roman" w:hAnsi="Calibri" w:cs="Calibri"/>
                <w:color w:val="000000"/>
              </w:rPr>
            </w:pPr>
            <w:ins w:id="7284" w:author="Gladiator Gladiator" w:date="2018-06-01T17:03:00Z">
              <w:r w:rsidRPr="005F50D0">
                <w:rPr>
                  <w:rFonts w:ascii="Calibri" w:eastAsia="Times New Roman" w:hAnsi="Calibri" w:cs="Calibri"/>
                  <w:color w:val="000000"/>
                </w:rPr>
                <w:t>0.8216</w:t>
              </w:r>
            </w:ins>
          </w:p>
        </w:tc>
        <w:tc>
          <w:tcPr>
            <w:tcW w:w="990" w:type="dxa"/>
            <w:tcBorders>
              <w:top w:val="single" w:sz="4" w:space="0" w:color="F4B084"/>
              <w:left w:val="nil"/>
              <w:bottom w:val="single" w:sz="4" w:space="0" w:color="F4B084"/>
              <w:right w:val="nil"/>
            </w:tcBorders>
            <w:shd w:val="clear" w:color="FCE4D6" w:fill="FCE4D6"/>
            <w:noWrap/>
            <w:vAlign w:val="bottom"/>
            <w:hideMark/>
            <w:tcPrChange w:id="7285" w:author="Gladiator Gladiator" w:date="2018-06-01T17:03:00Z">
              <w:tcPr>
                <w:tcW w:w="1039" w:type="dxa"/>
                <w:tcBorders>
                  <w:top w:val="single" w:sz="4" w:space="0" w:color="F4B084"/>
                  <w:left w:val="nil"/>
                  <w:bottom w:val="single" w:sz="4" w:space="0" w:color="F4B084"/>
                  <w:right w:val="nil"/>
                </w:tcBorders>
                <w:shd w:val="clear" w:color="FCE4D6" w:fill="FCE4D6"/>
                <w:noWrap/>
                <w:vAlign w:val="bottom"/>
                <w:hideMark/>
              </w:tcPr>
            </w:tcPrChange>
          </w:tcPr>
          <w:p w14:paraId="3C350CF0" w14:textId="77777777" w:rsidR="005F50D0" w:rsidRPr="005F50D0" w:rsidRDefault="005F50D0" w:rsidP="005F50D0">
            <w:pPr>
              <w:spacing w:after="0" w:line="240" w:lineRule="auto"/>
              <w:jc w:val="right"/>
              <w:rPr>
                <w:ins w:id="7286" w:author="Gladiator Gladiator" w:date="2018-06-01T17:03:00Z"/>
                <w:rFonts w:ascii="Calibri" w:eastAsia="Times New Roman" w:hAnsi="Calibri" w:cs="Calibri"/>
                <w:color w:val="000000"/>
              </w:rPr>
            </w:pPr>
            <w:ins w:id="7287" w:author="Gladiator Gladiator" w:date="2018-06-01T17:03:00Z">
              <w:r w:rsidRPr="005F50D0">
                <w:rPr>
                  <w:rFonts w:ascii="Calibri" w:eastAsia="Times New Roman" w:hAnsi="Calibri" w:cs="Calibri"/>
                  <w:color w:val="000000"/>
                </w:rPr>
                <w:t>1.0431</w:t>
              </w:r>
            </w:ins>
          </w:p>
        </w:tc>
        <w:tc>
          <w:tcPr>
            <w:tcW w:w="990" w:type="dxa"/>
            <w:tcBorders>
              <w:top w:val="single" w:sz="4" w:space="0" w:color="F4B084"/>
              <w:left w:val="nil"/>
              <w:bottom w:val="single" w:sz="4" w:space="0" w:color="F4B084"/>
              <w:right w:val="nil"/>
            </w:tcBorders>
            <w:shd w:val="clear" w:color="FCE4D6" w:fill="FCE4D6"/>
            <w:noWrap/>
            <w:vAlign w:val="bottom"/>
            <w:hideMark/>
            <w:tcPrChange w:id="7288" w:author="Gladiator Gladiator" w:date="2018-06-01T17:03:00Z">
              <w:tcPr>
                <w:tcW w:w="917" w:type="dxa"/>
                <w:tcBorders>
                  <w:top w:val="single" w:sz="4" w:space="0" w:color="F4B084"/>
                  <w:left w:val="nil"/>
                  <w:bottom w:val="single" w:sz="4" w:space="0" w:color="F4B084"/>
                  <w:right w:val="nil"/>
                </w:tcBorders>
                <w:shd w:val="clear" w:color="FCE4D6" w:fill="FCE4D6"/>
                <w:noWrap/>
                <w:vAlign w:val="bottom"/>
                <w:hideMark/>
              </w:tcPr>
            </w:tcPrChange>
          </w:tcPr>
          <w:p w14:paraId="5A3E27EE" w14:textId="77777777" w:rsidR="005F50D0" w:rsidRPr="005F50D0" w:rsidRDefault="005F50D0" w:rsidP="005F50D0">
            <w:pPr>
              <w:spacing w:after="0" w:line="240" w:lineRule="auto"/>
              <w:jc w:val="right"/>
              <w:rPr>
                <w:ins w:id="7289" w:author="Gladiator Gladiator" w:date="2018-06-01T17:03:00Z"/>
                <w:rFonts w:ascii="Calibri" w:eastAsia="Times New Roman" w:hAnsi="Calibri" w:cs="Calibri"/>
                <w:color w:val="000000"/>
              </w:rPr>
            </w:pPr>
            <w:ins w:id="7290" w:author="Gladiator Gladiator" w:date="2018-06-01T17:03:00Z">
              <w:r w:rsidRPr="005F50D0">
                <w:rPr>
                  <w:rFonts w:ascii="Calibri" w:eastAsia="Times New Roman" w:hAnsi="Calibri" w:cs="Calibri"/>
                  <w:color w:val="000000"/>
                </w:rPr>
                <w:t>1.1096</w:t>
              </w:r>
            </w:ins>
          </w:p>
        </w:tc>
        <w:tc>
          <w:tcPr>
            <w:tcW w:w="1029" w:type="dxa"/>
            <w:tcBorders>
              <w:top w:val="single" w:sz="4" w:space="0" w:color="F4B084"/>
              <w:left w:val="nil"/>
              <w:bottom w:val="single" w:sz="4" w:space="0" w:color="F4B084"/>
              <w:right w:val="nil"/>
            </w:tcBorders>
            <w:shd w:val="clear" w:color="FCE4D6" w:fill="FCE4D6"/>
            <w:noWrap/>
            <w:vAlign w:val="bottom"/>
            <w:hideMark/>
            <w:tcPrChange w:id="7291" w:author="Gladiator Gladiator" w:date="2018-06-01T17:03:00Z">
              <w:tcPr>
                <w:tcW w:w="896" w:type="dxa"/>
                <w:tcBorders>
                  <w:top w:val="single" w:sz="4" w:space="0" w:color="F4B084"/>
                  <w:left w:val="nil"/>
                  <w:bottom w:val="single" w:sz="4" w:space="0" w:color="F4B084"/>
                  <w:right w:val="nil"/>
                </w:tcBorders>
                <w:shd w:val="clear" w:color="FCE4D6" w:fill="FCE4D6"/>
                <w:noWrap/>
                <w:vAlign w:val="bottom"/>
                <w:hideMark/>
              </w:tcPr>
            </w:tcPrChange>
          </w:tcPr>
          <w:p w14:paraId="1D8EC003" w14:textId="77777777" w:rsidR="005F50D0" w:rsidRPr="005F50D0" w:rsidRDefault="005F50D0" w:rsidP="005F50D0">
            <w:pPr>
              <w:spacing w:after="0" w:line="240" w:lineRule="auto"/>
              <w:jc w:val="right"/>
              <w:rPr>
                <w:ins w:id="7292" w:author="Gladiator Gladiator" w:date="2018-06-01T17:03:00Z"/>
                <w:rFonts w:ascii="Calibri" w:eastAsia="Times New Roman" w:hAnsi="Calibri" w:cs="Calibri"/>
                <w:color w:val="000000"/>
              </w:rPr>
            </w:pPr>
            <w:ins w:id="7293" w:author="Gladiator Gladiator" w:date="2018-06-01T17:03:00Z">
              <w:r w:rsidRPr="005F50D0">
                <w:rPr>
                  <w:rFonts w:ascii="Calibri" w:eastAsia="Times New Roman" w:hAnsi="Calibri" w:cs="Calibri"/>
                  <w:color w:val="000000"/>
                </w:rPr>
                <w:t>1.1539</w:t>
              </w:r>
            </w:ins>
          </w:p>
        </w:tc>
        <w:tc>
          <w:tcPr>
            <w:tcW w:w="1243" w:type="dxa"/>
            <w:tcBorders>
              <w:top w:val="single" w:sz="4" w:space="0" w:color="F4B084"/>
              <w:left w:val="nil"/>
              <w:bottom w:val="single" w:sz="4" w:space="0" w:color="F4B084"/>
              <w:right w:val="single" w:sz="4" w:space="0" w:color="F4B084"/>
            </w:tcBorders>
            <w:shd w:val="clear" w:color="FCE4D6" w:fill="FCE4D6"/>
            <w:noWrap/>
            <w:vAlign w:val="bottom"/>
            <w:hideMark/>
            <w:tcPrChange w:id="7294" w:author="Gladiator Gladiator" w:date="2018-06-01T17:03:00Z">
              <w:tcPr>
                <w:tcW w:w="1243"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0868F1CF" w14:textId="77777777" w:rsidR="005F50D0" w:rsidRPr="005F50D0" w:rsidRDefault="005F50D0" w:rsidP="005F50D0">
            <w:pPr>
              <w:spacing w:after="0" w:line="240" w:lineRule="auto"/>
              <w:jc w:val="right"/>
              <w:rPr>
                <w:ins w:id="7295" w:author="Gladiator Gladiator" w:date="2018-06-01T17:03:00Z"/>
                <w:rFonts w:ascii="Calibri" w:eastAsia="Times New Roman" w:hAnsi="Calibri" w:cs="Calibri"/>
                <w:color w:val="000000"/>
              </w:rPr>
            </w:pPr>
            <w:ins w:id="7296" w:author="Gladiator Gladiator" w:date="2018-06-01T17:03:00Z">
              <w:r w:rsidRPr="005F50D0">
                <w:rPr>
                  <w:rFonts w:ascii="Calibri" w:eastAsia="Times New Roman" w:hAnsi="Calibri" w:cs="Calibri"/>
                  <w:color w:val="000000"/>
                </w:rPr>
                <w:t>0.9368</w:t>
              </w:r>
            </w:ins>
          </w:p>
        </w:tc>
      </w:tr>
      <w:tr w:rsidR="005F50D0" w:rsidRPr="005F50D0" w14:paraId="67B3A63A" w14:textId="77777777" w:rsidTr="005F50D0">
        <w:trPr>
          <w:trHeight w:val="283"/>
          <w:ins w:id="7297" w:author="Gladiator Gladiator" w:date="2018-06-01T17:03:00Z"/>
          <w:trPrChange w:id="7298"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auto" w:fill="auto"/>
            <w:noWrap/>
            <w:vAlign w:val="bottom"/>
            <w:hideMark/>
            <w:tcPrChange w:id="7299" w:author="Gladiator Gladiator" w:date="2018-06-01T17:03:00Z">
              <w:tcPr>
                <w:tcW w:w="1977"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5ADBAD52" w14:textId="77777777" w:rsidR="005F50D0" w:rsidRPr="005F50D0" w:rsidRDefault="005F50D0" w:rsidP="005F50D0">
            <w:pPr>
              <w:spacing w:after="0" w:line="240" w:lineRule="auto"/>
              <w:rPr>
                <w:ins w:id="7300" w:author="Gladiator Gladiator" w:date="2018-06-01T17:03:00Z"/>
                <w:rFonts w:ascii="Calibri" w:eastAsia="Times New Roman" w:hAnsi="Calibri" w:cs="Calibri"/>
                <w:color w:val="000000"/>
              </w:rPr>
            </w:pPr>
            <w:ins w:id="7301" w:author="Gladiator Gladiator" w:date="2018-06-01T17:03:00Z">
              <w:r w:rsidRPr="005F50D0">
                <w:rPr>
                  <w:rFonts w:ascii="Calibri" w:eastAsia="Times New Roman" w:hAnsi="Calibri" w:cs="Calibri"/>
                  <w:color w:val="000000"/>
                </w:rPr>
                <w:t>User 5</w:t>
              </w:r>
            </w:ins>
          </w:p>
        </w:tc>
        <w:tc>
          <w:tcPr>
            <w:tcW w:w="1182" w:type="dxa"/>
            <w:tcBorders>
              <w:top w:val="single" w:sz="4" w:space="0" w:color="F4B084"/>
              <w:left w:val="nil"/>
              <w:bottom w:val="single" w:sz="4" w:space="0" w:color="F4B084"/>
              <w:right w:val="nil"/>
            </w:tcBorders>
            <w:shd w:val="clear" w:color="auto" w:fill="auto"/>
            <w:noWrap/>
            <w:vAlign w:val="bottom"/>
            <w:hideMark/>
            <w:tcPrChange w:id="7302" w:author="Gladiator Gladiator" w:date="2018-06-01T17:03:00Z">
              <w:tcPr>
                <w:tcW w:w="1182" w:type="dxa"/>
                <w:tcBorders>
                  <w:top w:val="single" w:sz="4" w:space="0" w:color="F4B084"/>
                  <w:left w:val="nil"/>
                  <w:bottom w:val="single" w:sz="4" w:space="0" w:color="F4B084"/>
                  <w:right w:val="nil"/>
                </w:tcBorders>
                <w:shd w:val="clear" w:color="auto" w:fill="auto"/>
                <w:noWrap/>
                <w:vAlign w:val="bottom"/>
                <w:hideMark/>
              </w:tcPr>
            </w:tcPrChange>
          </w:tcPr>
          <w:p w14:paraId="389502D9" w14:textId="77777777" w:rsidR="005F50D0" w:rsidRPr="005F50D0" w:rsidRDefault="005F50D0" w:rsidP="005F50D0">
            <w:pPr>
              <w:spacing w:after="0" w:line="240" w:lineRule="auto"/>
              <w:rPr>
                <w:ins w:id="7303" w:author="Gladiator Gladiator" w:date="2018-06-01T17:03:00Z"/>
                <w:rFonts w:ascii="Calibri" w:eastAsia="Times New Roman" w:hAnsi="Calibri" w:cs="Calibri"/>
                <w:color w:val="000000"/>
              </w:rPr>
            </w:pPr>
            <w:ins w:id="7304" w:author="Gladiator Gladiator" w:date="2018-06-01T17:03:00Z">
              <w:r w:rsidRPr="005F50D0">
                <w:rPr>
                  <w:rFonts w:ascii="Calibri" w:eastAsia="Times New Roman" w:hAnsi="Calibri" w:cs="Calibri"/>
                  <w:color w:val="000000"/>
                </w:rPr>
                <w:t>testing</w:t>
              </w:r>
            </w:ins>
          </w:p>
        </w:tc>
        <w:tc>
          <w:tcPr>
            <w:tcW w:w="1121" w:type="dxa"/>
            <w:tcBorders>
              <w:top w:val="single" w:sz="4" w:space="0" w:color="F4B084"/>
              <w:left w:val="nil"/>
              <w:bottom w:val="single" w:sz="4" w:space="0" w:color="F4B084"/>
              <w:right w:val="nil"/>
            </w:tcBorders>
            <w:shd w:val="clear" w:color="auto" w:fill="auto"/>
            <w:noWrap/>
            <w:vAlign w:val="bottom"/>
            <w:hideMark/>
            <w:tcPrChange w:id="7305" w:author="Gladiator Gladiator" w:date="2018-06-01T17:03:00Z">
              <w:tcPr>
                <w:tcW w:w="1121" w:type="dxa"/>
                <w:tcBorders>
                  <w:top w:val="single" w:sz="4" w:space="0" w:color="F4B084"/>
                  <w:left w:val="nil"/>
                  <w:bottom w:val="single" w:sz="4" w:space="0" w:color="F4B084"/>
                  <w:right w:val="nil"/>
                </w:tcBorders>
                <w:shd w:val="clear" w:color="auto" w:fill="auto"/>
                <w:noWrap/>
                <w:vAlign w:val="bottom"/>
                <w:hideMark/>
              </w:tcPr>
            </w:tcPrChange>
          </w:tcPr>
          <w:p w14:paraId="479B136D" w14:textId="77777777" w:rsidR="005F50D0" w:rsidRPr="005F50D0" w:rsidRDefault="005F50D0" w:rsidP="005F50D0">
            <w:pPr>
              <w:spacing w:after="0" w:line="240" w:lineRule="auto"/>
              <w:jc w:val="right"/>
              <w:rPr>
                <w:ins w:id="7306" w:author="Gladiator Gladiator" w:date="2018-06-01T17:03:00Z"/>
                <w:rFonts w:ascii="Calibri" w:eastAsia="Times New Roman" w:hAnsi="Calibri" w:cs="Calibri"/>
                <w:color w:val="000000"/>
              </w:rPr>
            </w:pPr>
            <w:ins w:id="7307" w:author="Gladiator Gladiator" w:date="2018-06-01T17:03:00Z">
              <w:r w:rsidRPr="005F50D0">
                <w:rPr>
                  <w:rFonts w:ascii="Calibri" w:eastAsia="Times New Roman" w:hAnsi="Calibri" w:cs="Calibri"/>
                  <w:color w:val="000000"/>
                </w:rPr>
                <w:t>1.0210</w:t>
              </w:r>
            </w:ins>
          </w:p>
        </w:tc>
        <w:tc>
          <w:tcPr>
            <w:tcW w:w="1025" w:type="dxa"/>
            <w:tcBorders>
              <w:top w:val="single" w:sz="4" w:space="0" w:color="F4B084"/>
              <w:left w:val="nil"/>
              <w:bottom w:val="single" w:sz="4" w:space="0" w:color="F4B084"/>
              <w:right w:val="nil"/>
            </w:tcBorders>
            <w:shd w:val="clear" w:color="auto" w:fill="auto"/>
            <w:noWrap/>
            <w:vAlign w:val="bottom"/>
            <w:hideMark/>
            <w:tcPrChange w:id="7308" w:author="Gladiator Gladiator" w:date="2018-06-01T17:03:00Z">
              <w:tcPr>
                <w:tcW w:w="1025" w:type="dxa"/>
                <w:tcBorders>
                  <w:top w:val="single" w:sz="4" w:space="0" w:color="F4B084"/>
                  <w:left w:val="nil"/>
                  <w:bottom w:val="single" w:sz="4" w:space="0" w:color="F4B084"/>
                  <w:right w:val="nil"/>
                </w:tcBorders>
                <w:shd w:val="clear" w:color="auto" w:fill="auto"/>
                <w:noWrap/>
                <w:vAlign w:val="bottom"/>
                <w:hideMark/>
              </w:tcPr>
            </w:tcPrChange>
          </w:tcPr>
          <w:p w14:paraId="23451936" w14:textId="77777777" w:rsidR="005F50D0" w:rsidRPr="005F50D0" w:rsidRDefault="005F50D0" w:rsidP="005F50D0">
            <w:pPr>
              <w:spacing w:after="0" w:line="240" w:lineRule="auto"/>
              <w:jc w:val="right"/>
              <w:rPr>
                <w:ins w:id="7309" w:author="Gladiator Gladiator" w:date="2018-06-01T17:03:00Z"/>
                <w:rFonts w:ascii="Calibri" w:eastAsia="Times New Roman" w:hAnsi="Calibri" w:cs="Calibri"/>
                <w:color w:val="000000"/>
              </w:rPr>
            </w:pPr>
            <w:ins w:id="7310" w:author="Gladiator Gladiator" w:date="2018-06-01T17:03:00Z">
              <w:r w:rsidRPr="005F50D0">
                <w:rPr>
                  <w:rFonts w:ascii="Calibri" w:eastAsia="Times New Roman" w:hAnsi="Calibri" w:cs="Calibri"/>
                  <w:color w:val="000000"/>
                </w:rPr>
                <w:t>0.8438</w:t>
              </w:r>
            </w:ins>
          </w:p>
        </w:tc>
        <w:tc>
          <w:tcPr>
            <w:tcW w:w="990" w:type="dxa"/>
            <w:tcBorders>
              <w:top w:val="single" w:sz="4" w:space="0" w:color="F4B084"/>
              <w:left w:val="nil"/>
              <w:bottom w:val="single" w:sz="4" w:space="0" w:color="F4B084"/>
              <w:right w:val="nil"/>
            </w:tcBorders>
            <w:shd w:val="clear" w:color="auto" w:fill="auto"/>
            <w:noWrap/>
            <w:vAlign w:val="bottom"/>
            <w:hideMark/>
            <w:tcPrChange w:id="7311" w:author="Gladiator Gladiator" w:date="2018-06-01T17:03:00Z">
              <w:tcPr>
                <w:tcW w:w="1196" w:type="dxa"/>
                <w:gridSpan w:val="2"/>
                <w:tcBorders>
                  <w:top w:val="single" w:sz="4" w:space="0" w:color="F4B084"/>
                  <w:left w:val="nil"/>
                  <w:bottom w:val="single" w:sz="4" w:space="0" w:color="F4B084"/>
                  <w:right w:val="nil"/>
                </w:tcBorders>
                <w:shd w:val="clear" w:color="auto" w:fill="auto"/>
                <w:noWrap/>
                <w:vAlign w:val="bottom"/>
                <w:hideMark/>
              </w:tcPr>
            </w:tcPrChange>
          </w:tcPr>
          <w:p w14:paraId="2CE4F393" w14:textId="77777777" w:rsidR="005F50D0" w:rsidRPr="005F50D0" w:rsidRDefault="005F50D0" w:rsidP="005F50D0">
            <w:pPr>
              <w:spacing w:after="0" w:line="240" w:lineRule="auto"/>
              <w:jc w:val="right"/>
              <w:rPr>
                <w:ins w:id="7312" w:author="Gladiator Gladiator" w:date="2018-06-01T17:03:00Z"/>
                <w:rFonts w:ascii="Calibri" w:eastAsia="Times New Roman" w:hAnsi="Calibri" w:cs="Calibri"/>
                <w:color w:val="000000"/>
              </w:rPr>
            </w:pPr>
            <w:ins w:id="7313" w:author="Gladiator Gladiator" w:date="2018-06-01T17:03:00Z">
              <w:r w:rsidRPr="005F50D0">
                <w:rPr>
                  <w:rFonts w:ascii="Calibri" w:eastAsia="Times New Roman" w:hAnsi="Calibri" w:cs="Calibri"/>
                  <w:color w:val="000000"/>
                </w:rPr>
                <w:t>1.0210</w:t>
              </w:r>
            </w:ins>
          </w:p>
        </w:tc>
        <w:tc>
          <w:tcPr>
            <w:tcW w:w="990" w:type="dxa"/>
            <w:tcBorders>
              <w:top w:val="single" w:sz="4" w:space="0" w:color="F4B084"/>
              <w:left w:val="nil"/>
              <w:bottom w:val="single" w:sz="4" w:space="0" w:color="F4B084"/>
              <w:right w:val="nil"/>
            </w:tcBorders>
            <w:shd w:val="clear" w:color="auto" w:fill="auto"/>
            <w:noWrap/>
            <w:vAlign w:val="bottom"/>
            <w:hideMark/>
            <w:tcPrChange w:id="7314" w:author="Gladiator Gladiator" w:date="2018-06-01T17:03:00Z">
              <w:tcPr>
                <w:tcW w:w="917" w:type="dxa"/>
                <w:tcBorders>
                  <w:top w:val="single" w:sz="4" w:space="0" w:color="F4B084"/>
                  <w:left w:val="nil"/>
                  <w:bottom w:val="single" w:sz="4" w:space="0" w:color="F4B084"/>
                  <w:right w:val="nil"/>
                </w:tcBorders>
                <w:shd w:val="clear" w:color="auto" w:fill="auto"/>
                <w:noWrap/>
                <w:vAlign w:val="bottom"/>
                <w:hideMark/>
              </w:tcPr>
            </w:tcPrChange>
          </w:tcPr>
          <w:p w14:paraId="666128C4" w14:textId="77777777" w:rsidR="005F50D0" w:rsidRPr="005F50D0" w:rsidRDefault="005F50D0" w:rsidP="005F50D0">
            <w:pPr>
              <w:spacing w:after="0" w:line="240" w:lineRule="auto"/>
              <w:jc w:val="right"/>
              <w:rPr>
                <w:ins w:id="7315" w:author="Gladiator Gladiator" w:date="2018-06-01T17:03:00Z"/>
                <w:rFonts w:ascii="Calibri" w:eastAsia="Times New Roman" w:hAnsi="Calibri" w:cs="Calibri"/>
                <w:color w:val="000000"/>
              </w:rPr>
            </w:pPr>
            <w:ins w:id="7316" w:author="Gladiator Gladiator" w:date="2018-06-01T17:03:00Z">
              <w:r w:rsidRPr="005F50D0">
                <w:rPr>
                  <w:rFonts w:ascii="Calibri" w:eastAsia="Times New Roman" w:hAnsi="Calibri" w:cs="Calibri"/>
                  <w:color w:val="000000"/>
                </w:rPr>
                <w:t>0.9324</w:t>
              </w:r>
            </w:ins>
          </w:p>
        </w:tc>
        <w:tc>
          <w:tcPr>
            <w:tcW w:w="1029" w:type="dxa"/>
            <w:tcBorders>
              <w:top w:val="single" w:sz="4" w:space="0" w:color="F4B084"/>
              <w:left w:val="nil"/>
              <w:bottom w:val="single" w:sz="4" w:space="0" w:color="F4B084"/>
              <w:right w:val="nil"/>
            </w:tcBorders>
            <w:shd w:val="clear" w:color="auto" w:fill="auto"/>
            <w:noWrap/>
            <w:vAlign w:val="bottom"/>
            <w:hideMark/>
            <w:tcPrChange w:id="7317" w:author="Gladiator Gladiator" w:date="2018-06-01T17:03:00Z">
              <w:tcPr>
                <w:tcW w:w="896" w:type="dxa"/>
                <w:tcBorders>
                  <w:top w:val="single" w:sz="4" w:space="0" w:color="F4B084"/>
                  <w:left w:val="nil"/>
                  <w:bottom w:val="single" w:sz="4" w:space="0" w:color="F4B084"/>
                  <w:right w:val="nil"/>
                </w:tcBorders>
                <w:shd w:val="clear" w:color="auto" w:fill="auto"/>
                <w:noWrap/>
                <w:vAlign w:val="bottom"/>
                <w:hideMark/>
              </w:tcPr>
            </w:tcPrChange>
          </w:tcPr>
          <w:p w14:paraId="3865C34A" w14:textId="77777777" w:rsidR="005F50D0" w:rsidRPr="005F50D0" w:rsidRDefault="005F50D0" w:rsidP="005F50D0">
            <w:pPr>
              <w:spacing w:after="0" w:line="240" w:lineRule="auto"/>
              <w:jc w:val="right"/>
              <w:rPr>
                <w:ins w:id="7318" w:author="Gladiator Gladiator" w:date="2018-06-01T17:03:00Z"/>
                <w:rFonts w:ascii="Calibri" w:eastAsia="Times New Roman" w:hAnsi="Calibri" w:cs="Calibri"/>
                <w:color w:val="000000"/>
              </w:rPr>
            </w:pPr>
            <w:ins w:id="7319" w:author="Gladiator Gladiator" w:date="2018-06-01T17:03:00Z">
              <w:r w:rsidRPr="005F50D0">
                <w:rPr>
                  <w:rFonts w:ascii="Calibri" w:eastAsia="Times New Roman" w:hAnsi="Calibri" w:cs="Calibri"/>
                  <w:color w:val="000000"/>
                </w:rPr>
                <w:t>0.9102</w:t>
              </w:r>
            </w:ins>
          </w:p>
        </w:tc>
        <w:tc>
          <w:tcPr>
            <w:tcW w:w="1243" w:type="dxa"/>
            <w:tcBorders>
              <w:top w:val="single" w:sz="4" w:space="0" w:color="F4B084"/>
              <w:left w:val="nil"/>
              <w:bottom w:val="single" w:sz="4" w:space="0" w:color="F4B084"/>
              <w:right w:val="single" w:sz="4" w:space="0" w:color="F4B084"/>
            </w:tcBorders>
            <w:shd w:val="clear" w:color="auto" w:fill="auto"/>
            <w:noWrap/>
            <w:vAlign w:val="bottom"/>
            <w:hideMark/>
            <w:tcPrChange w:id="7320" w:author="Gladiator Gladiator" w:date="2018-06-01T17:03:00Z">
              <w:tcPr>
                <w:tcW w:w="1243"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3301D0CA" w14:textId="77777777" w:rsidR="005F50D0" w:rsidRPr="005F50D0" w:rsidRDefault="005F50D0" w:rsidP="005F50D0">
            <w:pPr>
              <w:spacing w:after="0" w:line="240" w:lineRule="auto"/>
              <w:jc w:val="right"/>
              <w:rPr>
                <w:ins w:id="7321" w:author="Gladiator Gladiator" w:date="2018-06-01T17:03:00Z"/>
                <w:rFonts w:ascii="Calibri" w:eastAsia="Times New Roman" w:hAnsi="Calibri" w:cs="Calibri"/>
                <w:color w:val="000000"/>
              </w:rPr>
            </w:pPr>
            <w:ins w:id="7322" w:author="Gladiator Gladiator" w:date="2018-06-01T17:03:00Z">
              <w:r w:rsidRPr="005F50D0">
                <w:rPr>
                  <w:rFonts w:ascii="Calibri" w:eastAsia="Times New Roman" w:hAnsi="Calibri" w:cs="Calibri"/>
                  <w:color w:val="000000"/>
                </w:rPr>
                <w:t>0.9457</w:t>
              </w:r>
            </w:ins>
          </w:p>
        </w:tc>
      </w:tr>
      <w:tr w:rsidR="005F50D0" w:rsidRPr="005F50D0" w14:paraId="5024A29D" w14:textId="77777777" w:rsidTr="005F50D0">
        <w:trPr>
          <w:trHeight w:val="283"/>
          <w:ins w:id="7323" w:author="Gladiator Gladiator" w:date="2018-06-01T17:03:00Z"/>
          <w:trPrChange w:id="7324"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FCE4D6" w:fill="FCE4D6"/>
            <w:noWrap/>
            <w:vAlign w:val="bottom"/>
            <w:hideMark/>
            <w:tcPrChange w:id="7325" w:author="Gladiator Gladiator" w:date="2018-06-01T17:03:00Z">
              <w:tcPr>
                <w:tcW w:w="1977"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71FCFEE5" w14:textId="77777777" w:rsidR="005F50D0" w:rsidRPr="005F50D0" w:rsidRDefault="005F50D0" w:rsidP="005F50D0">
            <w:pPr>
              <w:spacing w:after="0" w:line="240" w:lineRule="auto"/>
              <w:rPr>
                <w:ins w:id="7326" w:author="Gladiator Gladiator" w:date="2018-06-01T17:03:00Z"/>
                <w:rFonts w:ascii="Calibri" w:eastAsia="Times New Roman" w:hAnsi="Calibri" w:cs="Calibri"/>
                <w:color w:val="000000"/>
              </w:rPr>
            </w:pPr>
            <w:ins w:id="7327" w:author="Gladiator Gladiator" w:date="2018-06-01T17:03:00Z">
              <w:r w:rsidRPr="005F50D0">
                <w:rPr>
                  <w:rFonts w:ascii="Calibri" w:eastAsia="Times New Roman" w:hAnsi="Calibri" w:cs="Calibri"/>
                  <w:color w:val="000000"/>
                </w:rPr>
                <w:t>User 6</w:t>
              </w:r>
            </w:ins>
          </w:p>
        </w:tc>
        <w:tc>
          <w:tcPr>
            <w:tcW w:w="1182" w:type="dxa"/>
            <w:tcBorders>
              <w:top w:val="single" w:sz="4" w:space="0" w:color="F4B084"/>
              <w:left w:val="nil"/>
              <w:bottom w:val="single" w:sz="4" w:space="0" w:color="F4B084"/>
              <w:right w:val="nil"/>
            </w:tcBorders>
            <w:shd w:val="clear" w:color="FCE4D6" w:fill="FCE4D6"/>
            <w:noWrap/>
            <w:vAlign w:val="bottom"/>
            <w:hideMark/>
            <w:tcPrChange w:id="7328" w:author="Gladiator Gladiator" w:date="2018-06-01T17:03:00Z">
              <w:tcPr>
                <w:tcW w:w="1182" w:type="dxa"/>
                <w:tcBorders>
                  <w:top w:val="single" w:sz="4" w:space="0" w:color="F4B084"/>
                  <w:left w:val="nil"/>
                  <w:bottom w:val="single" w:sz="4" w:space="0" w:color="F4B084"/>
                  <w:right w:val="nil"/>
                </w:tcBorders>
                <w:shd w:val="clear" w:color="FCE4D6" w:fill="FCE4D6"/>
                <w:noWrap/>
                <w:vAlign w:val="bottom"/>
                <w:hideMark/>
              </w:tcPr>
            </w:tcPrChange>
          </w:tcPr>
          <w:p w14:paraId="11CB92C0" w14:textId="77777777" w:rsidR="005F50D0" w:rsidRPr="005F50D0" w:rsidRDefault="005F50D0" w:rsidP="005F50D0">
            <w:pPr>
              <w:spacing w:after="0" w:line="240" w:lineRule="auto"/>
              <w:rPr>
                <w:ins w:id="7329" w:author="Gladiator Gladiator" w:date="2018-06-01T17:03:00Z"/>
                <w:rFonts w:ascii="Calibri" w:eastAsia="Times New Roman" w:hAnsi="Calibri" w:cs="Calibri"/>
                <w:color w:val="000000"/>
              </w:rPr>
            </w:pPr>
            <w:ins w:id="7330" w:author="Gladiator Gladiator" w:date="2018-06-01T17:03:00Z">
              <w:r w:rsidRPr="005F50D0">
                <w:rPr>
                  <w:rFonts w:ascii="Calibri" w:eastAsia="Times New Roman" w:hAnsi="Calibri" w:cs="Calibri"/>
                  <w:color w:val="000000"/>
                </w:rPr>
                <w:t>relaxing</w:t>
              </w:r>
            </w:ins>
          </w:p>
        </w:tc>
        <w:tc>
          <w:tcPr>
            <w:tcW w:w="1121" w:type="dxa"/>
            <w:tcBorders>
              <w:top w:val="single" w:sz="4" w:space="0" w:color="F4B084"/>
              <w:left w:val="nil"/>
              <w:bottom w:val="single" w:sz="4" w:space="0" w:color="F4B084"/>
              <w:right w:val="nil"/>
            </w:tcBorders>
            <w:shd w:val="clear" w:color="FCE4D6" w:fill="FCE4D6"/>
            <w:noWrap/>
            <w:vAlign w:val="bottom"/>
            <w:hideMark/>
            <w:tcPrChange w:id="7331" w:author="Gladiator Gladiator" w:date="2018-06-01T17:03:00Z">
              <w:tcPr>
                <w:tcW w:w="1121" w:type="dxa"/>
                <w:tcBorders>
                  <w:top w:val="single" w:sz="4" w:space="0" w:color="F4B084"/>
                  <w:left w:val="nil"/>
                  <w:bottom w:val="single" w:sz="4" w:space="0" w:color="F4B084"/>
                  <w:right w:val="nil"/>
                </w:tcBorders>
                <w:shd w:val="clear" w:color="FCE4D6" w:fill="FCE4D6"/>
                <w:noWrap/>
                <w:vAlign w:val="bottom"/>
                <w:hideMark/>
              </w:tcPr>
            </w:tcPrChange>
          </w:tcPr>
          <w:p w14:paraId="49C99775" w14:textId="77777777" w:rsidR="005F50D0" w:rsidRPr="005F50D0" w:rsidRDefault="005F50D0" w:rsidP="005F50D0">
            <w:pPr>
              <w:spacing w:after="0" w:line="240" w:lineRule="auto"/>
              <w:jc w:val="right"/>
              <w:rPr>
                <w:ins w:id="7332" w:author="Gladiator Gladiator" w:date="2018-06-01T17:03:00Z"/>
                <w:rFonts w:ascii="Calibri" w:eastAsia="Times New Roman" w:hAnsi="Calibri" w:cs="Calibri"/>
                <w:color w:val="000000"/>
              </w:rPr>
            </w:pPr>
            <w:ins w:id="7333" w:author="Gladiator Gladiator" w:date="2018-06-01T17:03:00Z">
              <w:r w:rsidRPr="005F50D0">
                <w:rPr>
                  <w:rFonts w:ascii="Calibri" w:eastAsia="Times New Roman" w:hAnsi="Calibri" w:cs="Calibri"/>
                  <w:color w:val="000000"/>
                </w:rPr>
                <w:t>0.7552</w:t>
              </w:r>
            </w:ins>
          </w:p>
        </w:tc>
        <w:tc>
          <w:tcPr>
            <w:tcW w:w="1025" w:type="dxa"/>
            <w:tcBorders>
              <w:top w:val="single" w:sz="4" w:space="0" w:color="F4B084"/>
              <w:left w:val="nil"/>
              <w:bottom w:val="single" w:sz="4" w:space="0" w:color="F4B084"/>
              <w:right w:val="nil"/>
            </w:tcBorders>
            <w:shd w:val="clear" w:color="FCE4D6" w:fill="FCE4D6"/>
            <w:noWrap/>
            <w:vAlign w:val="bottom"/>
            <w:hideMark/>
            <w:tcPrChange w:id="7334" w:author="Gladiator Gladiator" w:date="2018-06-01T17:03:00Z">
              <w:tcPr>
                <w:tcW w:w="1182" w:type="dxa"/>
                <w:gridSpan w:val="2"/>
                <w:tcBorders>
                  <w:top w:val="single" w:sz="4" w:space="0" w:color="F4B084"/>
                  <w:left w:val="nil"/>
                  <w:bottom w:val="single" w:sz="4" w:space="0" w:color="F4B084"/>
                  <w:right w:val="nil"/>
                </w:tcBorders>
                <w:shd w:val="clear" w:color="FCE4D6" w:fill="FCE4D6"/>
                <w:noWrap/>
                <w:vAlign w:val="bottom"/>
                <w:hideMark/>
              </w:tcPr>
            </w:tcPrChange>
          </w:tcPr>
          <w:p w14:paraId="55C436D3" w14:textId="77777777" w:rsidR="005F50D0" w:rsidRPr="005F50D0" w:rsidRDefault="005F50D0" w:rsidP="005F50D0">
            <w:pPr>
              <w:spacing w:after="0" w:line="240" w:lineRule="auto"/>
              <w:jc w:val="right"/>
              <w:rPr>
                <w:ins w:id="7335" w:author="Gladiator Gladiator" w:date="2018-06-01T17:03:00Z"/>
                <w:rFonts w:ascii="Calibri" w:eastAsia="Times New Roman" w:hAnsi="Calibri" w:cs="Calibri"/>
                <w:color w:val="000000"/>
              </w:rPr>
            </w:pPr>
            <w:ins w:id="7336" w:author="Gladiator Gladiator" w:date="2018-06-01T17:03:00Z">
              <w:r w:rsidRPr="005F50D0">
                <w:rPr>
                  <w:rFonts w:ascii="Calibri" w:eastAsia="Times New Roman" w:hAnsi="Calibri" w:cs="Calibri"/>
                  <w:color w:val="000000"/>
                </w:rPr>
                <w:t>0.6223</w:t>
              </w:r>
            </w:ins>
          </w:p>
        </w:tc>
        <w:tc>
          <w:tcPr>
            <w:tcW w:w="990" w:type="dxa"/>
            <w:tcBorders>
              <w:top w:val="single" w:sz="4" w:space="0" w:color="F4B084"/>
              <w:left w:val="nil"/>
              <w:bottom w:val="single" w:sz="4" w:space="0" w:color="F4B084"/>
              <w:right w:val="nil"/>
            </w:tcBorders>
            <w:shd w:val="clear" w:color="FCE4D6" w:fill="FCE4D6"/>
            <w:noWrap/>
            <w:vAlign w:val="bottom"/>
            <w:hideMark/>
            <w:tcPrChange w:id="7337" w:author="Gladiator Gladiator" w:date="2018-06-01T17:03:00Z">
              <w:tcPr>
                <w:tcW w:w="1039" w:type="dxa"/>
                <w:tcBorders>
                  <w:top w:val="single" w:sz="4" w:space="0" w:color="F4B084"/>
                  <w:left w:val="nil"/>
                  <w:bottom w:val="single" w:sz="4" w:space="0" w:color="F4B084"/>
                  <w:right w:val="nil"/>
                </w:tcBorders>
                <w:shd w:val="clear" w:color="FCE4D6" w:fill="FCE4D6"/>
                <w:noWrap/>
                <w:vAlign w:val="bottom"/>
                <w:hideMark/>
              </w:tcPr>
            </w:tcPrChange>
          </w:tcPr>
          <w:p w14:paraId="637815E4" w14:textId="77777777" w:rsidR="005F50D0" w:rsidRPr="005F50D0" w:rsidRDefault="005F50D0" w:rsidP="005F50D0">
            <w:pPr>
              <w:spacing w:after="0" w:line="240" w:lineRule="auto"/>
              <w:jc w:val="right"/>
              <w:rPr>
                <w:ins w:id="7338" w:author="Gladiator Gladiator" w:date="2018-06-01T17:03:00Z"/>
                <w:rFonts w:ascii="Calibri" w:eastAsia="Times New Roman" w:hAnsi="Calibri" w:cs="Calibri"/>
                <w:color w:val="000000"/>
              </w:rPr>
            </w:pPr>
            <w:ins w:id="7339" w:author="Gladiator Gladiator" w:date="2018-06-01T17:03:00Z">
              <w:r w:rsidRPr="005F50D0">
                <w:rPr>
                  <w:rFonts w:ascii="Calibri" w:eastAsia="Times New Roman" w:hAnsi="Calibri" w:cs="Calibri"/>
                  <w:color w:val="000000"/>
                </w:rPr>
                <w:t>0.6002</w:t>
              </w:r>
            </w:ins>
          </w:p>
        </w:tc>
        <w:tc>
          <w:tcPr>
            <w:tcW w:w="990" w:type="dxa"/>
            <w:tcBorders>
              <w:top w:val="single" w:sz="4" w:space="0" w:color="F4B084"/>
              <w:left w:val="nil"/>
              <w:bottom w:val="single" w:sz="4" w:space="0" w:color="F4B084"/>
              <w:right w:val="nil"/>
            </w:tcBorders>
            <w:shd w:val="clear" w:color="FCE4D6" w:fill="FCE4D6"/>
            <w:noWrap/>
            <w:vAlign w:val="bottom"/>
            <w:hideMark/>
            <w:tcPrChange w:id="7340" w:author="Gladiator Gladiator" w:date="2018-06-01T17:03:00Z">
              <w:tcPr>
                <w:tcW w:w="917" w:type="dxa"/>
                <w:tcBorders>
                  <w:top w:val="single" w:sz="4" w:space="0" w:color="F4B084"/>
                  <w:left w:val="nil"/>
                  <w:bottom w:val="single" w:sz="4" w:space="0" w:color="F4B084"/>
                  <w:right w:val="nil"/>
                </w:tcBorders>
                <w:shd w:val="clear" w:color="FCE4D6" w:fill="FCE4D6"/>
                <w:noWrap/>
                <w:vAlign w:val="bottom"/>
                <w:hideMark/>
              </w:tcPr>
            </w:tcPrChange>
          </w:tcPr>
          <w:p w14:paraId="10ECB27C" w14:textId="77777777" w:rsidR="005F50D0" w:rsidRPr="005F50D0" w:rsidRDefault="005F50D0" w:rsidP="005F50D0">
            <w:pPr>
              <w:spacing w:after="0" w:line="240" w:lineRule="auto"/>
              <w:jc w:val="right"/>
              <w:rPr>
                <w:ins w:id="7341" w:author="Gladiator Gladiator" w:date="2018-06-01T17:03:00Z"/>
                <w:rFonts w:ascii="Calibri" w:eastAsia="Times New Roman" w:hAnsi="Calibri" w:cs="Calibri"/>
                <w:color w:val="000000"/>
              </w:rPr>
            </w:pPr>
            <w:ins w:id="7342" w:author="Gladiator Gladiator" w:date="2018-06-01T17:03:00Z">
              <w:r w:rsidRPr="005F50D0">
                <w:rPr>
                  <w:rFonts w:ascii="Calibri" w:eastAsia="Times New Roman" w:hAnsi="Calibri" w:cs="Calibri"/>
                  <w:color w:val="000000"/>
                </w:rPr>
                <w:t>0.6445</w:t>
              </w:r>
            </w:ins>
          </w:p>
        </w:tc>
        <w:tc>
          <w:tcPr>
            <w:tcW w:w="1029" w:type="dxa"/>
            <w:tcBorders>
              <w:top w:val="single" w:sz="4" w:space="0" w:color="F4B084"/>
              <w:left w:val="nil"/>
              <w:bottom w:val="single" w:sz="4" w:space="0" w:color="F4B084"/>
              <w:right w:val="nil"/>
            </w:tcBorders>
            <w:shd w:val="clear" w:color="FCE4D6" w:fill="FCE4D6"/>
            <w:noWrap/>
            <w:vAlign w:val="bottom"/>
            <w:hideMark/>
            <w:tcPrChange w:id="7343" w:author="Gladiator Gladiator" w:date="2018-06-01T17:03:00Z">
              <w:tcPr>
                <w:tcW w:w="896" w:type="dxa"/>
                <w:tcBorders>
                  <w:top w:val="single" w:sz="4" w:space="0" w:color="F4B084"/>
                  <w:left w:val="nil"/>
                  <w:bottom w:val="single" w:sz="4" w:space="0" w:color="F4B084"/>
                  <w:right w:val="nil"/>
                </w:tcBorders>
                <w:shd w:val="clear" w:color="FCE4D6" w:fill="FCE4D6"/>
                <w:noWrap/>
                <w:vAlign w:val="bottom"/>
                <w:hideMark/>
              </w:tcPr>
            </w:tcPrChange>
          </w:tcPr>
          <w:p w14:paraId="6387ECAD" w14:textId="77777777" w:rsidR="005F50D0" w:rsidRPr="005F50D0" w:rsidRDefault="005F50D0" w:rsidP="005F50D0">
            <w:pPr>
              <w:spacing w:after="0" w:line="240" w:lineRule="auto"/>
              <w:jc w:val="right"/>
              <w:rPr>
                <w:ins w:id="7344" w:author="Gladiator Gladiator" w:date="2018-06-01T17:03:00Z"/>
                <w:rFonts w:ascii="Calibri" w:eastAsia="Times New Roman" w:hAnsi="Calibri" w:cs="Calibri"/>
                <w:color w:val="000000"/>
              </w:rPr>
            </w:pPr>
            <w:ins w:id="7345" w:author="Gladiator Gladiator" w:date="2018-06-01T17:03:00Z">
              <w:r w:rsidRPr="005F50D0">
                <w:rPr>
                  <w:rFonts w:ascii="Calibri" w:eastAsia="Times New Roman" w:hAnsi="Calibri" w:cs="Calibri"/>
                  <w:color w:val="000000"/>
                </w:rPr>
                <w:t>0.4894</w:t>
              </w:r>
            </w:ins>
          </w:p>
        </w:tc>
        <w:tc>
          <w:tcPr>
            <w:tcW w:w="1243" w:type="dxa"/>
            <w:tcBorders>
              <w:top w:val="single" w:sz="4" w:space="0" w:color="F4B084"/>
              <w:left w:val="nil"/>
              <w:bottom w:val="single" w:sz="4" w:space="0" w:color="F4B084"/>
              <w:right w:val="single" w:sz="4" w:space="0" w:color="F4B084"/>
            </w:tcBorders>
            <w:shd w:val="clear" w:color="FCE4D6" w:fill="FCE4D6"/>
            <w:noWrap/>
            <w:vAlign w:val="bottom"/>
            <w:hideMark/>
            <w:tcPrChange w:id="7346" w:author="Gladiator Gladiator" w:date="2018-06-01T17:03:00Z">
              <w:tcPr>
                <w:tcW w:w="1243"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708F9A70" w14:textId="77777777" w:rsidR="005F50D0" w:rsidRPr="005F50D0" w:rsidRDefault="005F50D0" w:rsidP="005F50D0">
            <w:pPr>
              <w:spacing w:after="0" w:line="240" w:lineRule="auto"/>
              <w:jc w:val="right"/>
              <w:rPr>
                <w:ins w:id="7347" w:author="Gladiator Gladiator" w:date="2018-06-01T17:03:00Z"/>
                <w:rFonts w:ascii="Calibri" w:eastAsia="Times New Roman" w:hAnsi="Calibri" w:cs="Calibri"/>
                <w:color w:val="000000"/>
              </w:rPr>
            </w:pPr>
            <w:ins w:id="7348" w:author="Gladiator Gladiator" w:date="2018-06-01T17:03:00Z">
              <w:r w:rsidRPr="005F50D0">
                <w:rPr>
                  <w:rFonts w:ascii="Calibri" w:eastAsia="Times New Roman" w:hAnsi="Calibri" w:cs="Calibri"/>
                  <w:color w:val="000000"/>
                </w:rPr>
                <w:t>0.6223</w:t>
              </w:r>
            </w:ins>
          </w:p>
        </w:tc>
      </w:tr>
      <w:tr w:rsidR="005F50D0" w:rsidRPr="005F50D0" w14:paraId="4BFF11C5" w14:textId="77777777" w:rsidTr="005F50D0">
        <w:trPr>
          <w:trHeight w:val="283"/>
          <w:ins w:id="7349" w:author="Gladiator Gladiator" w:date="2018-06-01T17:03:00Z"/>
          <w:trPrChange w:id="7350"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auto" w:fill="auto"/>
            <w:noWrap/>
            <w:vAlign w:val="bottom"/>
            <w:hideMark/>
            <w:tcPrChange w:id="7351" w:author="Gladiator Gladiator" w:date="2018-06-01T17:03:00Z">
              <w:tcPr>
                <w:tcW w:w="1977"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287F387A" w14:textId="77777777" w:rsidR="005F50D0" w:rsidRPr="005F50D0" w:rsidRDefault="005F50D0" w:rsidP="005F50D0">
            <w:pPr>
              <w:spacing w:after="0" w:line="240" w:lineRule="auto"/>
              <w:rPr>
                <w:ins w:id="7352" w:author="Gladiator Gladiator" w:date="2018-06-01T17:03:00Z"/>
                <w:rFonts w:ascii="Calibri" w:eastAsia="Times New Roman" w:hAnsi="Calibri" w:cs="Calibri"/>
                <w:color w:val="000000"/>
              </w:rPr>
            </w:pPr>
            <w:ins w:id="7353" w:author="Gladiator Gladiator" w:date="2018-06-01T17:03:00Z">
              <w:r w:rsidRPr="005F50D0">
                <w:rPr>
                  <w:rFonts w:ascii="Calibri" w:eastAsia="Times New Roman" w:hAnsi="Calibri" w:cs="Calibri"/>
                  <w:color w:val="000000"/>
                </w:rPr>
                <w:t>User 6</w:t>
              </w:r>
            </w:ins>
          </w:p>
        </w:tc>
        <w:tc>
          <w:tcPr>
            <w:tcW w:w="1182" w:type="dxa"/>
            <w:tcBorders>
              <w:top w:val="single" w:sz="4" w:space="0" w:color="F4B084"/>
              <w:left w:val="nil"/>
              <w:bottom w:val="single" w:sz="4" w:space="0" w:color="F4B084"/>
              <w:right w:val="nil"/>
            </w:tcBorders>
            <w:shd w:val="clear" w:color="auto" w:fill="auto"/>
            <w:noWrap/>
            <w:vAlign w:val="bottom"/>
            <w:hideMark/>
            <w:tcPrChange w:id="7354" w:author="Gladiator Gladiator" w:date="2018-06-01T17:03:00Z">
              <w:tcPr>
                <w:tcW w:w="1182" w:type="dxa"/>
                <w:tcBorders>
                  <w:top w:val="single" w:sz="4" w:space="0" w:color="F4B084"/>
                  <w:left w:val="nil"/>
                  <w:bottom w:val="single" w:sz="4" w:space="0" w:color="F4B084"/>
                  <w:right w:val="nil"/>
                </w:tcBorders>
                <w:shd w:val="clear" w:color="auto" w:fill="auto"/>
                <w:noWrap/>
                <w:vAlign w:val="bottom"/>
                <w:hideMark/>
              </w:tcPr>
            </w:tcPrChange>
          </w:tcPr>
          <w:p w14:paraId="33A67930" w14:textId="77777777" w:rsidR="005F50D0" w:rsidRPr="005F50D0" w:rsidRDefault="005F50D0" w:rsidP="005F50D0">
            <w:pPr>
              <w:spacing w:after="0" w:line="240" w:lineRule="auto"/>
              <w:rPr>
                <w:ins w:id="7355" w:author="Gladiator Gladiator" w:date="2018-06-01T17:03:00Z"/>
                <w:rFonts w:ascii="Calibri" w:eastAsia="Times New Roman" w:hAnsi="Calibri" w:cs="Calibri"/>
                <w:color w:val="000000"/>
              </w:rPr>
            </w:pPr>
            <w:ins w:id="7356" w:author="Gladiator Gladiator" w:date="2018-06-01T17:03:00Z">
              <w:r w:rsidRPr="005F50D0">
                <w:rPr>
                  <w:rFonts w:ascii="Calibri" w:eastAsia="Times New Roman" w:hAnsi="Calibri" w:cs="Calibri"/>
                  <w:color w:val="000000"/>
                </w:rPr>
                <w:t>testing</w:t>
              </w:r>
            </w:ins>
          </w:p>
        </w:tc>
        <w:tc>
          <w:tcPr>
            <w:tcW w:w="1121" w:type="dxa"/>
            <w:tcBorders>
              <w:top w:val="single" w:sz="4" w:space="0" w:color="F4B084"/>
              <w:left w:val="nil"/>
              <w:bottom w:val="single" w:sz="4" w:space="0" w:color="F4B084"/>
              <w:right w:val="nil"/>
            </w:tcBorders>
            <w:shd w:val="clear" w:color="auto" w:fill="auto"/>
            <w:noWrap/>
            <w:vAlign w:val="bottom"/>
            <w:hideMark/>
            <w:tcPrChange w:id="7357" w:author="Gladiator Gladiator" w:date="2018-06-01T17:03:00Z">
              <w:tcPr>
                <w:tcW w:w="1121" w:type="dxa"/>
                <w:tcBorders>
                  <w:top w:val="single" w:sz="4" w:space="0" w:color="F4B084"/>
                  <w:left w:val="nil"/>
                  <w:bottom w:val="single" w:sz="4" w:space="0" w:color="F4B084"/>
                  <w:right w:val="nil"/>
                </w:tcBorders>
                <w:shd w:val="clear" w:color="auto" w:fill="auto"/>
                <w:noWrap/>
                <w:vAlign w:val="bottom"/>
                <w:hideMark/>
              </w:tcPr>
            </w:tcPrChange>
          </w:tcPr>
          <w:p w14:paraId="1483EA40" w14:textId="77777777" w:rsidR="005F50D0" w:rsidRPr="005F50D0" w:rsidRDefault="005F50D0" w:rsidP="005F50D0">
            <w:pPr>
              <w:spacing w:after="0" w:line="240" w:lineRule="auto"/>
              <w:jc w:val="right"/>
              <w:rPr>
                <w:ins w:id="7358" w:author="Gladiator Gladiator" w:date="2018-06-01T17:03:00Z"/>
                <w:rFonts w:ascii="Calibri" w:eastAsia="Times New Roman" w:hAnsi="Calibri" w:cs="Calibri"/>
                <w:color w:val="000000"/>
              </w:rPr>
            </w:pPr>
            <w:ins w:id="7359" w:author="Gladiator Gladiator" w:date="2018-06-01T17:03:00Z">
              <w:r w:rsidRPr="005F50D0">
                <w:rPr>
                  <w:rFonts w:ascii="Calibri" w:eastAsia="Times New Roman" w:hAnsi="Calibri" w:cs="Calibri"/>
                  <w:color w:val="000000"/>
                </w:rPr>
                <w:t>0.7330</w:t>
              </w:r>
            </w:ins>
          </w:p>
        </w:tc>
        <w:tc>
          <w:tcPr>
            <w:tcW w:w="1025" w:type="dxa"/>
            <w:tcBorders>
              <w:top w:val="single" w:sz="4" w:space="0" w:color="F4B084"/>
              <w:left w:val="nil"/>
              <w:bottom w:val="single" w:sz="4" w:space="0" w:color="F4B084"/>
              <w:right w:val="nil"/>
            </w:tcBorders>
            <w:shd w:val="clear" w:color="auto" w:fill="auto"/>
            <w:noWrap/>
            <w:vAlign w:val="bottom"/>
            <w:hideMark/>
            <w:tcPrChange w:id="7360" w:author="Gladiator Gladiator" w:date="2018-06-01T17:03:00Z">
              <w:tcPr>
                <w:tcW w:w="1025" w:type="dxa"/>
                <w:tcBorders>
                  <w:top w:val="single" w:sz="4" w:space="0" w:color="F4B084"/>
                  <w:left w:val="nil"/>
                  <w:bottom w:val="single" w:sz="4" w:space="0" w:color="F4B084"/>
                  <w:right w:val="nil"/>
                </w:tcBorders>
                <w:shd w:val="clear" w:color="auto" w:fill="auto"/>
                <w:noWrap/>
                <w:vAlign w:val="bottom"/>
                <w:hideMark/>
              </w:tcPr>
            </w:tcPrChange>
          </w:tcPr>
          <w:p w14:paraId="23BE5B7D" w14:textId="77777777" w:rsidR="005F50D0" w:rsidRPr="005F50D0" w:rsidRDefault="005F50D0" w:rsidP="005F50D0">
            <w:pPr>
              <w:spacing w:after="0" w:line="240" w:lineRule="auto"/>
              <w:jc w:val="right"/>
              <w:rPr>
                <w:ins w:id="7361" w:author="Gladiator Gladiator" w:date="2018-06-01T17:03:00Z"/>
                <w:rFonts w:ascii="Calibri" w:eastAsia="Times New Roman" w:hAnsi="Calibri" w:cs="Calibri"/>
                <w:color w:val="000000"/>
              </w:rPr>
            </w:pPr>
            <w:ins w:id="7362" w:author="Gladiator Gladiator" w:date="2018-06-01T17:03:00Z">
              <w:r w:rsidRPr="005F50D0">
                <w:rPr>
                  <w:rFonts w:ascii="Calibri" w:eastAsia="Times New Roman" w:hAnsi="Calibri" w:cs="Calibri"/>
                  <w:color w:val="000000"/>
                </w:rPr>
                <w:t>0.5116</w:t>
              </w:r>
            </w:ins>
          </w:p>
        </w:tc>
        <w:tc>
          <w:tcPr>
            <w:tcW w:w="990" w:type="dxa"/>
            <w:tcBorders>
              <w:top w:val="single" w:sz="4" w:space="0" w:color="F4B084"/>
              <w:left w:val="nil"/>
              <w:bottom w:val="single" w:sz="4" w:space="0" w:color="F4B084"/>
              <w:right w:val="nil"/>
            </w:tcBorders>
            <w:shd w:val="clear" w:color="auto" w:fill="auto"/>
            <w:noWrap/>
            <w:vAlign w:val="bottom"/>
            <w:hideMark/>
            <w:tcPrChange w:id="7363" w:author="Gladiator Gladiator" w:date="2018-06-01T17:03:00Z">
              <w:tcPr>
                <w:tcW w:w="1196" w:type="dxa"/>
                <w:gridSpan w:val="2"/>
                <w:tcBorders>
                  <w:top w:val="single" w:sz="4" w:space="0" w:color="F4B084"/>
                  <w:left w:val="nil"/>
                  <w:bottom w:val="single" w:sz="4" w:space="0" w:color="F4B084"/>
                  <w:right w:val="nil"/>
                </w:tcBorders>
                <w:shd w:val="clear" w:color="auto" w:fill="auto"/>
                <w:noWrap/>
                <w:vAlign w:val="bottom"/>
                <w:hideMark/>
              </w:tcPr>
            </w:tcPrChange>
          </w:tcPr>
          <w:p w14:paraId="58C893C4" w14:textId="77777777" w:rsidR="005F50D0" w:rsidRPr="005F50D0" w:rsidRDefault="005F50D0" w:rsidP="005F50D0">
            <w:pPr>
              <w:spacing w:after="0" w:line="240" w:lineRule="auto"/>
              <w:jc w:val="right"/>
              <w:rPr>
                <w:ins w:id="7364" w:author="Gladiator Gladiator" w:date="2018-06-01T17:03:00Z"/>
                <w:rFonts w:ascii="Calibri" w:eastAsia="Times New Roman" w:hAnsi="Calibri" w:cs="Calibri"/>
                <w:color w:val="000000"/>
              </w:rPr>
            </w:pPr>
            <w:ins w:id="7365" w:author="Gladiator Gladiator" w:date="2018-06-01T17:03:00Z">
              <w:r w:rsidRPr="005F50D0">
                <w:rPr>
                  <w:rFonts w:ascii="Calibri" w:eastAsia="Times New Roman" w:hAnsi="Calibri" w:cs="Calibri"/>
                  <w:color w:val="000000"/>
                </w:rPr>
                <w:t>0.5337</w:t>
              </w:r>
            </w:ins>
          </w:p>
        </w:tc>
        <w:tc>
          <w:tcPr>
            <w:tcW w:w="990" w:type="dxa"/>
            <w:tcBorders>
              <w:top w:val="single" w:sz="4" w:space="0" w:color="F4B084"/>
              <w:left w:val="nil"/>
              <w:bottom w:val="single" w:sz="4" w:space="0" w:color="F4B084"/>
              <w:right w:val="nil"/>
            </w:tcBorders>
            <w:shd w:val="clear" w:color="auto" w:fill="auto"/>
            <w:noWrap/>
            <w:vAlign w:val="bottom"/>
            <w:hideMark/>
            <w:tcPrChange w:id="7366" w:author="Gladiator Gladiator" w:date="2018-06-01T17:03:00Z">
              <w:tcPr>
                <w:tcW w:w="917" w:type="dxa"/>
                <w:tcBorders>
                  <w:top w:val="single" w:sz="4" w:space="0" w:color="F4B084"/>
                  <w:left w:val="nil"/>
                  <w:bottom w:val="single" w:sz="4" w:space="0" w:color="F4B084"/>
                  <w:right w:val="nil"/>
                </w:tcBorders>
                <w:shd w:val="clear" w:color="auto" w:fill="auto"/>
                <w:noWrap/>
                <w:vAlign w:val="bottom"/>
                <w:hideMark/>
              </w:tcPr>
            </w:tcPrChange>
          </w:tcPr>
          <w:p w14:paraId="21D99960" w14:textId="77777777" w:rsidR="005F50D0" w:rsidRPr="005F50D0" w:rsidRDefault="005F50D0" w:rsidP="005F50D0">
            <w:pPr>
              <w:spacing w:after="0" w:line="240" w:lineRule="auto"/>
              <w:jc w:val="right"/>
              <w:rPr>
                <w:ins w:id="7367" w:author="Gladiator Gladiator" w:date="2018-06-01T17:03:00Z"/>
                <w:rFonts w:ascii="Calibri" w:eastAsia="Times New Roman" w:hAnsi="Calibri" w:cs="Calibri"/>
                <w:color w:val="000000"/>
              </w:rPr>
            </w:pPr>
            <w:ins w:id="7368" w:author="Gladiator Gladiator" w:date="2018-06-01T17:03:00Z">
              <w:r w:rsidRPr="005F50D0">
                <w:rPr>
                  <w:rFonts w:ascii="Calibri" w:eastAsia="Times New Roman" w:hAnsi="Calibri" w:cs="Calibri"/>
                  <w:color w:val="000000"/>
                </w:rPr>
                <w:t>0.4673</w:t>
              </w:r>
            </w:ins>
          </w:p>
        </w:tc>
        <w:tc>
          <w:tcPr>
            <w:tcW w:w="1029" w:type="dxa"/>
            <w:tcBorders>
              <w:top w:val="single" w:sz="4" w:space="0" w:color="F4B084"/>
              <w:left w:val="nil"/>
              <w:bottom w:val="single" w:sz="4" w:space="0" w:color="F4B084"/>
              <w:right w:val="nil"/>
            </w:tcBorders>
            <w:shd w:val="clear" w:color="auto" w:fill="auto"/>
            <w:noWrap/>
            <w:vAlign w:val="bottom"/>
            <w:hideMark/>
            <w:tcPrChange w:id="7369" w:author="Gladiator Gladiator" w:date="2018-06-01T17:03:00Z">
              <w:tcPr>
                <w:tcW w:w="896" w:type="dxa"/>
                <w:tcBorders>
                  <w:top w:val="single" w:sz="4" w:space="0" w:color="F4B084"/>
                  <w:left w:val="nil"/>
                  <w:bottom w:val="single" w:sz="4" w:space="0" w:color="F4B084"/>
                  <w:right w:val="nil"/>
                </w:tcBorders>
                <w:shd w:val="clear" w:color="auto" w:fill="auto"/>
                <w:noWrap/>
                <w:vAlign w:val="bottom"/>
                <w:hideMark/>
              </w:tcPr>
            </w:tcPrChange>
          </w:tcPr>
          <w:p w14:paraId="33DDC32E" w14:textId="77777777" w:rsidR="005F50D0" w:rsidRPr="005F50D0" w:rsidRDefault="005F50D0" w:rsidP="005F50D0">
            <w:pPr>
              <w:spacing w:after="0" w:line="240" w:lineRule="auto"/>
              <w:jc w:val="right"/>
              <w:rPr>
                <w:ins w:id="7370" w:author="Gladiator Gladiator" w:date="2018-06-01T17:03:00Z"/>
                <w:rFonts w:ascii="Calibri" w:eastAsia="Times New Roman" w:hAnsi="Calibri" w:cs="Calibri"/>
                <w:color w:val="000000"/>
              </w:rPr>
            </w:pPr>
            <w:ins w:id="7371" w:author="Gladiator Gladiator" w:date="2018-06-01T17:03:00Z">
              <w:r w:rsidRPr="005F50D0">
                <w:rPr>
                  <w:rFonts w:ascii="Calibri" w:eastAsia="Times New Roman" w:hAnsi="Calibri" w:cs="Calibri"/>
                  <w:color w:val="000000"/>
                </w:rPr>
                <w:t>0.5780</w:t>
              </w:r>
            </w:ins>
          </w:p>
        </w:tc>
        <w:tc>
          <w:tcPr>
            <w:tcW w:w="1243" w:type="dxa"/>
            <w:tcBorders>
              <w:top w:val="single" w:sz="4" w:space="0" w:color="F4B084"/>
              <w:left w:val="nil"/>
              <w:bottom w:val="single" w:sz="4" w:space="0" w:color="F4B084"/>
              <w:right w:val="single" w:sz="4" w:space="0" w:color="F4B084"/>
            </w:tcBorders>
            <w:shd w:val="clear" w:color="auto" w:fill="auto"/>
            <w:noWrap/>
            <w:vAlign w:val="bottom"/>
            <w:hideMark/>
            <w:tcPrChange w:id="7372" w:author="Gladiator Gladiator" w:date="2018-06-01T17:03:00Z">
              <w:tcPr>
                <w:tcW w:w="1243"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5D95843D" w14:textId="77777777" w:rsidR="005F50D0" w:rsidRPr="005F50D0" w:rsidRDefault="005F50D0" w:rsidP="005F50D0">
            <w:pPr>
              <w:spacing w:after="0" w:line="240" w:lineRule="auto"/>
              <w:jc w:val="right"/>
              <w:rPr>
                <w:ins w:id="7373" w:author="Gladiator Gladiator" w:date="2018-06-01T17:03:00Z"/>
                <w:rFonts w:ascii="Calibri" w:eastAsia="Times New Roman" w:hAnsi="Calibri" w:cs="Calibri"/>
                <w:color w:val="000000"/>
              </w:rPr>
            </w:pPr>
            <w:ins w:id="7374" w:author="Gladiator Gladiator" w:date="2018-06-01T17:03:00Z">
              <w:r w:rsidRPr="005F50D0">
                <w:rPr>
                  <w:rFonts w:ascii="Calibri" w:eastAsia="Times New Roman" w:hAnsi="Calibri" w:cs="Calibri"/>
                  <w:color w:val="000000"/>
                </w:rPr>
                <w:t>0.5647</w:t>
              </w:r>
            </w:ins>
          </w:p>
        </w:tc>
      </w:tr>
      <w:tr w:rsidR="005F50D0" w:rsidRPr="005F50D0" w14:paraId="7D424FD2" w14:textId="77777777" w:rsidTr="005F50D0">
        <w:trPr>
          <w:trHeight w:val="283"/>
          <w:ins w:id="7375" w:author="Gladiator Gladiator" w:date="2018-06-01T17:03:00Z"/>
          <w:trPrChange w:id="7376"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FCE4D6" w:fill="FCE4D6"/>
            <w:noWrap/>
            <w:vAlign w:val="bottom"/>
            <w:hideMark/>
            <w:tcPrChange w:id="7377" w:author="Gladiator Gladiator" w:date="2018-06-01T17:03:00Z">
              <w:tcPr>
                <w:tcW w:w="1977"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135984D7" w14:textId="77777777" w:rsidR="005F50D0" w:rsidRPr="005F50D0" w:rsidRDefault="005F50D0" w:rsidP="005F50D0">
            <w:pPr>
              <w:spacing w:after="0" w:line="240" w:lineRule="auto"/>
              <w:rPr>
                <w:ins w:id="7378" w:author="Gladiator Gladiator" w:date="2018-06-01T17:03:00Z"/>
                <w:rFonts w:ascii="Calibri" w:eastAsia="Times New Roman" w:hAnsi="Calibri" w:cs="Calibri"/>
                <w:color w:val="000000"/>
              </w:rPr>
            </w:pPr>
            <w:ins w:id="7379" w:author="Gladiator Gladiator" w:date="2018-06-01T17:03:00Z">
              <w:r w:rsidRPr="005F50D0">
                <w:rPr>
                  <w:rFonts w:ascii="Calibri" w:eastAsia="Times New Roman" w:hAnsi="Calibri" w:cs="Calibri"/>
                  <w:color w:val="000000"/>
                </w:rPr>
                <w:t>User 7</w:t>
              </w:r>
            </w:ins>
          </w:p>
        </w:tc>
        <w:tc>
          <w:tcPr>
            <w:tcW w:w="1182" w:type="dxa"/>
            <w:tcBorders>
              <w:top w:val="single" w:sz="4" w:space="0" w:color="F4B084"/>
              <w:left w:val="nil"/>
              <w:bottom w:val="single" w:sz="4" w:space="0" w:color="F4B084"/>
              <w:right w:val="nil"/>
            </w:tcBorders>
            <w:shd w:val="clear" w:color="FCE4D6" w:fill="FCE4D6"/>
            <w:noWrap/>
            <w:vAlign w:val="bottom"/>
            <w:hideMark/>
            <w:tcPrChange w:id="7380" w:author="Gladiator Gladiator" w:date="2018-06-01T17:03:00Z">
              <w:tcPr>
                <w:tcW w:w="1182" w:type="dxa"/>
                <w:tcBorders>
                  <w:top w:val="single" w:sz="4" w:space="0" w:color="F4B084"/>
                  <w:left w:val="nil"/>
                  <w:bottom w:val="single" w:sz="4" w:space="0" w:color="F4B084"/>
                  <w:right w:val="nil"/>
                </w:tcBorders>
                <w:shd w:val="clear" w:color="FCE4D6" w:fill="FCE4D6"/>
                <w:noWrap/>
                <w:vAlign w:val="bottom"/>
                <w:hideMark/>
              </w:tcPr>
            </w:tcPrChange>
          </w:tcPr>
          <w:p w14:paraId="6C49F083" w14:textId="77777777" w:rsidR="005F50D0" w:rsidRPr="005F50D0" w:rsidRDefault="005F50D0" w:rsidP="005F50D0">
            <w:pPr>
              <w:spacing w:after="0" w:line="240" w:lineRule="auto"/>
              <w:rPr>
                <w:ins w:id="7381" w:author="Gladiator Gladiator" w:date="2018-06-01T17:03:00Z"/>
                <w:rFonts w:ascii="Calibri" w:eastAsia="Times New Roman" w:hAnsi="Calibri" w:cs="Calibri"/>
                <w:color w:val="000000"/>
              </w:rPr>
            </w:pPr>
            <w:ins w:id="7382" w:author="Gladiator Gladiator" w:date="2018-06-01T17:03:00Z">
              <w:r w:rsidRPr="005F50D0">
                <w:rPr>
                  <w:rFonts w:ascii="Calibri" w:eastAsia="Times New Roman" w:hAnsi="Calibri" w:cs="Calibri"/>
                  <w:color w:val="000000"/>
                </w:rPr>
                <w:t>relaxing</w:t>
              </w:r>
            </w:ins>
          </w:p>
        </w:tc>
        <w:tc>
          <w:tcPr>
            <w:tcW w:w="1121" w:type="dxa"/>
            <w:tcBorders>
              <w:top w:val="single" w:sz="4" w:space="0" w:color="F4B084"/>
              <w:left w:val="nil"/>
              <w:bottom w:val="single" w:sz="4" w:space="0" w:color="F4B084"/>
              <w:right w:val="nil"/>
            </w:tcBorders>
            <w:shd w:val="clear" w:color="FCE4D6" w:fill="FCE4D6"/>
            <w:noWrap/>
            <w:vAlign w:val="bottom"/>
            <w:hideMark/>
            <w:tcPrChange w:id="7383" w:author="Gladiator Gladiator" w:date="2018-06-01T17:03:00Z">
              <w:tcPr>
                <w:tcW w:w="1121" w:type="dxa"/>
                <w:tcBorders>
                  <w:top w:val="single" w:sz="4" w:space="0" w:color="F4B084"/>
                  <w:left w:val="nil"/>
                  <w:bottom w:val="single" w:sz="4" w:space="0" w:color="F4B084"/>
                  <w:right w:val="nil"/>
                </w:tcBorders>
                <w:shd w:val="clear" w:color="FCE4D6" w:fill="FCE4D6"/>
                <w:noWrap/>
                <w:vAlign w:val="bottom"/>
                <w:hideMark/>
              </w:tcPr>
            </w:tcPrChange>
          </w:tcPr>
          <w:p w14:paraId="6B9CCB92" w14:textId="77777777" w:rsidR="005F50D0" w:rsidRPr="005F50D0" w:rsidRDefault="005F50D0" w:rsidP="005F50D0">
            <w:pPr>
              <w:spacing w:after="0" w:line="240" w:lineRule="auto"/>
              <w:jc w:val="right"/>
              <w:rPr>
                <w:ins w:id="7384" w:author="Gladiator Gladiator" w:date="2018-06-01T17:03:00Z"/>
                <w:rFonts w:ascii="Calibri" w:eastAsia="Times New Roman" w:hAnsi="Calibri" w:cs="Calibri"/>
                <w:color w:val="000000"/>
              </w:rPr>
            </w:pPr>
            <w:ins w:id="7385" w:author="Gladiator Gladiator" w:date="2018-06-01T17:03:00Z">
              <w:r w:rsidRPr="005F50D0">
                <w:rPr>
                  <w:rFonts w:ascii="Calibri" w:eastAsia="Times New Roman" w:hAnsi="Calibri" w:cs="Calibri"/>
                  <w:color w:val="000000"/>
                </w:rPr>
                <w:t>0.7109</w:t>
              </w:r>
            </w:ins>
          </w:p>
        </w:tc>
        <w:tc>
          <w:tcPr>
            <w:tcW w:w="1025" w:type="dxa"/>
            <w:tcBorders>
              <w:top w:val="single" w:sz="4" w:space="0" w:color="F4B084"/>
              <w:left w:val="nil"/>
              <w:bottom w:val="single" w:sz="4" w:space="0" w:color="F4B084"/>
              <w:right w:val="nil"/>
            </w:tcBorders>
            <w:shd w:val="clear" w:color="FCE4D6" w:fill="FCE4D6"/>
            <w:noWrap/>
            <w:vAlign w:val="bottom"/>
            <w:hideMark/>
            <w:tcPrChange w:id="7386" w:author="Gladiator Gladiator" w:date="2018-06-01T17:03:00Z">
              <w:tcPr>
                <w:tcW w:w="1182" w:type="dxa"/>
                <w:gridSpan w:val="2"/>
                <w:tcBorders>
                  <w:top w:val="single" w:sz="4" w:space="0" w:color="F4B084"/>
                  <w:left w:val="nil"/>
                  <w:bottom w:val="single" w:sz="4" w:space="0" w:color="F4B084"/>
                  <w:right w:val="nil"/>
                </w:tcBorders>
                <w:shd w:val="clear" w:color="FCE4D6" w:fill="FCE4D6"/>
                <w:noWrap/>
                <w:vAlign w:val="bottom"/>
                <w:hideMark/>
              </w:tcPr>
            </w:tcPrChange>
          </w:tcPr>
          <w:p w14:paraId="793A9526" w14:textId="77777777" w:rsidR="005F50D0" w:rsidRPr="005F50D0" w:rsidRDefault="005F50D0" w:rsidP="005F50D0">
            <w:pPr>
              <w:spacing w:after="0" w:line="240" w:lineRule="auto"/>
              <w:jc w:val="right"/>
              <w:rPr>
                <w:ins w:id="7387" w:author="Gladiator Gladiator" w:date="2018-06-01T17:03:00Z"/>
                <w:rFonts w:ascii="Calibri" w:eastAsia="Times New Roman" w:hAnsi="Calibri" w:cs="Calibri"/>
                <w:color w:val="000000"/>
              </w:rPr>
            </w:pPr>
            <w:ins w:id="7388" w:author="Gladiator Gladiator" w:date="2018-06-01T17:03:00Z">
              <w:r w:rsidRPr="005F50D0">
                <w:rPr>
                  <w:rFonts w:ascii="Calibri" w:eastAsia="Times New Roman" w:hAnsi="Calibri" w:cs="Calibri"/>
                  <w:color w:val="000000"/>
                </w:rPr>
                <w:t>0.5559</w:t>
              </w:r>
            </w:ins>
          </w:p>
        </w:tc>
        <w:tc>
          <w:tcPr>
            <w:tcW w:w="990" w:type="dxa"/>
            <w:tcBorders>
              <w:top w:val="single" w:sz="4" w:space="0" w:color="F4B084"/>
              <w:left w:val="nil"/>
              <w:bottom w:val="single" w:sz="4" w:space="0" w:color="F4B084"/>
              <w:right w:val="nil"/>
            </w:tcBorders>
            <w:shd w:val="clear" w:color="FCE4D6" w:fill="FCE4D6"/>
            <w:noWrap/>
            <w:vAlign w:val="bottom"/>
            <w:hideMark/>
            <w:tcPrChange w:id="7389" w:author="Gladiator Gladiator" w:date="2018-06-01T17:03:00Z">
              <w:tcPr>
                <w:tcW w:w="1039" w:type="dxa"/>
                <w:tcBorders>
                  <w:top w:val="single" w:sz="4" w:space="0" w:color="F4B084"/>
                  <w:left w:val="nil"/>
                  <w:bottom w:val="single" w:sz="4" w:space="0" w:color="F4B084"/>
                  <w:right w:val="nil"/>
                </w:tcBorders>
                <w:shd w:val="clear" w:color="FCE4D6" w:fill="FCE4D6"/>
                <w:noWrap/>
                <w:vAlign w:val="bottom"/>
                <w:hideMark/>
              </w:tcPr>
            </w:tcPrChange>
          </w:tcPr>
          <w:p w14:paraId="5778CF69" w14:textId="77777777" w:rsidR="005F50D0" w:rsidRPr="005F50D0" w:rsidRDefault="005F50D0" w:rsidP="005F50D0">
            <w:pPr>
              <w:spacing w:after="0" w:line="240" w:lineRule="auto"/>
              <w:jc w:val="right"/>
              <w:rPr>
                <w:ins w:id="7390" w:author="Gladiator Gladiator" w:date="2018-06-01T17:03:00Z"/>
                <w:rFonts w:ascii="Calibri" w:eastAsia="Times New Roman" w:hAnsi="Calibri" w:cs="Calibri"/>
                <w:color w:val="000000"/>
              </w:rPr>
            </w:pPr>
            <w:ins w:id="7391" w:author="Gladiator Gladiator" w:date="2018-06-01T17:03:00Z">
              <w:r w:rsidRPr="005F50D0">
                <w:rPr>
                  <w:rFonts w:ascii="Calibri" w:eastAsia="Times New Roman" w:hAnsi="Calibri" w:cs="Calibri"/>
                  <w:color w:val="000000"/>
                </w:rPr>
                <w:t>0.5780</w:t>
              </w:r>
            </w:ins>
          </w:p>
        </w:tc>
        <w:tc>
          <w:tcPr>
            <w:tcW w:w="990" w:type="dxa"/>
            <w:tcBorders>
              <w:top w:val="single" w:sz="4" w:space="0" w:color="F4B084"/>
              <w:left w:val="nil"/>
              <w:bottom w:val="single" w:sz="4" w:space="0" w:color="F4B084"/>
              <w:right w:val="nil"/>
            </w:tcBorders>
            <w:shd w:val="clear" w:color="FCE4D6" w:fill="FCE4D6"/>
            <w:noWrap/>
            <w:vAlign w:val="bottom"/>
            <w:hideMark/>
            <w:tcPrChange w:id="7392" w:author="Gladiator Gladiator" w:date="2018-06-01T17:03:00Z">
              <w:tcPr>
                <w:tcW w:w="917" w:type="dxa"/>
                <w:tcBorders>
                  <w:top w:val="single" w:sz="4" w:space="0" w:color="F4B084"/>
                  <w:left w:val="nil"/>
                  <w:bottom w:val="single" w:sz="4" w:space="0" w:color="F4B084"/>
                  <w:right w:val="nil"/>
                </w:tcBorders>
                <w:shd w:val="clear" w:color="FCE4D6" w:fill="FCE4D6"/>
                <w:noWrap/>
                <w:vAlign w:val="bottom"/>
                <w:hideMark/>
              </w:tcPr>
            </w:tcPrChange>
          </w:tcPr>
          <w:p w14:paraId="50B9CBAE" w14:textId="77777777" w:rsidR="005F50D0" w:rsidRPr="005F50D0" w:rsidRDefault="005F50D0" w:rsidP="005F50D0">
            <w:pPr>
              <w:spacing w:after="0" w:line="240" w:lineRule="auto"/>
              <w:jc w:val="right"/>
              <w:rPr>
                <w:ins w:id="7393" w:author="Gladiator Gladiator" w:date="2018-06-01T17:03:00Z"/>
                <w:rFonts w:ascii="Calibri" w:eastAsia="Times New Roman" w:hAnsi="Calibri" w:cs="Calibri"/>
                <w:color w:val="000000"/>
              </w:rPr>
            </w:pPr>
            <w:ins w:id="7394" w:author="Gladiator Gladiator" w:date="2018-06-01T17:03:00Z">
              <w:r w:rsidRPr="005F50D0">
                <w:rPr>
                  <w:rFonts w:ascii="Calibri" w:eastAsia="Times New Roman" w:hAnsi="Calibri" w:cs="Calibri"/>
                  <w:color w:val="000000"/>
                </w:rPr>
                <w:t>0.6666</w:t>
              </w:r>
            </w:ins>
          </w:p>
        </w:tc>
        <w:tc>
          <w:tcPr>
            <w:tcW w:w="1029" w:type="dxa"/>
            <w:tcBorders>
              <w:top w:val="single" w:sz="4" w:space="0" w:color="F4B084"/>
              <w:left w:val="nil"/>
              <w:bottom w:val="single" w:sz="4" w:space="0" w:color="F4B084"/>
              <w:right w:val="nil"/>
            </w:tcBorders>
            <w:shd w:val="clear" w:color="FCE4D6" w:fill="FCE4D6"/>
            <w:noWrap/>
            <w:vAlign w:val="bottom"/>
            <w:hideMark/>
            <w:tcPrChange w:id="7395" w:author="Gladiator Gladiator" w:date="2018-06-01T17:03:00Z">
              <w:tcPr>
                <w:tcW w:w="896" w:type="dxa"/>
                <w:tcBorders>
                  <w:top w:val="single" w:sz="4" w:space="0" w:color="F4B084"/>
                  <w:left w:val="nil"/>
                  <w:bottom w:val="single" w:sz="4" w:space="0" w:color="F4B084"/>
                  <w:right w:val="nil"/>
                </w:tcBorders>
                <w:shd w:val="clear" w:color="FCE4D6" w:fill="FCE4D6"/>
                <w:noWrap/>
                <w:vAlign w:val="bottom"/>
                <w:hideMark/>
              </w:tcPr>
            </w:tcPrChange>
          </w:tcPr>
          <w:p w14:paraId="02C7B891" w14:textId="77777777" w:rsidR="005F50D0" w:rsidRPr="005F50D0" w:rsidRDefault="005F50D0" w:rsidP="005F50D0">
            <w:pPr>
              <w:spacing w:after="0" w:line="240" w:lineRule="auto"/>
              <w:jc w:val="right"/>
              <w:rPr>
                <w:ins w:id="7396" w:author="Gladiator Gladiator" w:date="2018-06-01T17:03:00Z"/>
                <w:rFonts w:ascii="Calibri" w:eastAsia="Times New Roman" w:hAnsi="Calibri" w:cs="Calibri"/>
                <w:color w:val="000000"/>
              </w:rPr>
            </w:pPr>
            <w:ins w:id="7397" w:author="Gladiator Gladiator" w:date="2018-06-01T17:03:00Z">
              <w:r w:rsidRPr="005F50D0">
                <w:rPr>
                  <w:rFonts w:ascii="Calibri" w:eastAsia="Times New Roman" w:hAnsi="Calibri" w:cs="Calibri"/>
                  <w:color w:val="000000"/>
                </w:rPr>
                <w:t>0.8659</w:t>
              </w:r>
            </w:ins>
          </w:p>
        </w:tc>
        <w:tc>
          <w:tcPr>
            <w:tcW w:w="1243" w:type="dxa"/>
            <w:tcBorders>
              <w:top w:val="single" w:sz="4" w:space="0" w:color="F4B084"/>
              <w:left w:val="nil"/>
              <w:bottom w:val="single" w:sz="4" w:space="0" w:color="F4B084"/>
              <w:right w:val="single" w:sz="4" w:space="0" w:color="F4B084"/>
            </w:tcBorders>
            <w:shd w:val="clear" w:color="FCE4D6" w:fill="FCE4D6"/>
            <w:noWrap/>
            <w:vAlign w:val="bottom"/>
            <w:hideMark/>
            <w:tcPrChange w:id="7398" w:author="Gladiator Gladiator" w:date="2018-06-01T17:03:00Z">
              <w:tcPr>
                <w:tcW w:w="1243"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43004ACC" w14:textId="77777777" w:rsidR="005F50D0" w:rsidRPr="005F50D0" w:rsidRDefault="005F50D0" w:rsidP="005F50D0">
            <w:pPr>
              <w:spacing w:after="0" w:line="240" w:lineRule="auto"/>
              <w:jc w:val="right"/>
              <w:rPr>
                <w:ins w:id="7399" w:author="Gladiator Gladiator" w:date="2018-06-01T17:03:00Z"/>
                <w:rFonts w:ascii="Calibri" w:eastAsia="Times New Roman" w:hAnsi="Calibri" w:cs="Calibri"/>
                <w:color w:val="000000"/>
              </w:rPr>
            </w:pPr>
            <w:ins w:id="7400" w:author="Gladiator Gladiator" w:date="2018-06-01T17:03:00Z">
              <w:r w:rsidRPr="005F50D0">
                <w:rPr>
                  <w:rFonts w:ascii="Calibri" w:eastAsia="Times New Roman" w:hAnsi="Calibri" w:cs="Calibri"/>
                  <w:color w:val="000000"/>
                </w:rPr>
                <w:t>0.6755</w:t>
              </w:r>
            </w:ins>
          </w:p>
        </w:tc>
      </w:tr>
      <w:tr w:rsidR="005F50D0" w:rsidRPr="005F50D0" w14:paraId="698A5225" w14:textId="77777777" w:rsidTr="005F50D0">
        <w:trPr>
          <w:trHeight w:val="283"/>
          <w:ins w:id="7401" w:author="Gladiator Gladiator" w:date="2018-06-01T17:03:00Z"/>
          <w:trPrChange w:id="7402"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auto" w:fill="auto"/>
            <w:noWrap/>
            <w:vAlign w:val="bottom"/>
            <w:hideMark/>
            <w:tcPrChange w:id="7403" w:author="Gladiator Gladiator" w:date="2018-06-01T17:03:00Z">
              <w:tcPr>
                <w:tcW w:w="1977"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73FD28B7" w14:textId="77777777" w:rsidR="005F50D0" w:rsidRPr="005F50D0" w:rsidRDefault="005F50D0" w:rsidP="005F50D0">
            <w:pPr>
              <w:spacing w:after="0" w:line="240" w:lineRule="auto"/>
              <w:rPr>
                <w:ins w:id="7404" w:author="Gladiator Gladiator" w:date="2018-06-01T17:03:00Z"/>
                <w:rFonts w:ascii="Calibri" w:eastAsia="Times New Roman" w:hAnsi="Calibri" w:cs="Calibri"/>
                <w:color w:val="000000"/>
              </w:rPr>
            </w:pPr>
            <w:ins w:id="7405" w:author="Gladiator Gladiator" w:date="2018-06-01T17:03:00Z">
              <w:r w:rsidRPr="005F50D0">
                <w:rPr>
                  <w:rFonts w:ascii="Calibri" w:eastAsia="Times New Roman" w:hAnsi="Calibri" w:cs="Calibri"/>
                  <w:color w:val="000000"/>
                </w:rPr>
                <w:t>User 7</w:t>
              </w:r>
            </w:ins>
          </w:p>
        </w:tc>
        <w:tc>
          <w:tcPr>
            <w:tcW w:w="1182" w:type="dxa"/>
            <w:tcBorders>
              <w:top w:val="single" w:sz="4" w:space="0" w:color="F4B084"/>
              <w:left w:val="nil"/>
              <w:bottom w:val="single" w:sz="4" w:space="0" w:color="F4B084"/>
              <w:right w:val="nil"/>
            </w:tcBorders>
            <w:shd w:val="clear" w:color="auto" w:fill="auto"/>
            <w:noWrap/>
            <w:vAlign w:val="bottom"/>
            <w:hideMark/>
            <w:tcPrChange w:id="7406" w:author="Gladiator Gladiator" w:date="2018-06-01T17:03:00Z">
              <w:tcPr>
                <w:tcW w:w="1182" w:type="dxa"/>
                <w:tcBorders>
                  <w:top w:val="single" w:sz="4" w:space="0" w:color="F4B084"/>
                  <w:left w:val="nil"/>
                  <w:bottom w:val="single" w:sz="4" w:space="0" w:color="F4B084"/>
                  <w:right w:val="nil"/>
                </w:tcBorders>
                <w:shd w:val="clear" w:color="auto" w:fill="auto"/>
                <w:noWrap/>
                <w:vAlign w:val="bottom"/>
                <w:hideMark/>
              </w:tcPr>
            </w:tcPrChange>
          </w:tcPr>
          <w:p w14:paraId="520FF761" w14:textId="77777777" w:rsidR="005F50D0" w:rsidRPr="005F50D0" w:rsidRDefault="005F50D0" w:rsidP="005F50D0">
            <w:pPr>
              <w:spacing w:after="0" w:line="240" w:lineRule="auto"/>
              <w:rPr>
                <w:ins w:id="7407" w:author="Gladiator Gladiator" w:date="2018-06-01T17:03:00Z"/>
                <w:rFonts w:ascii="Calibri" w:eastAsia="Times New Roman" w:hAnsi="Calibri" w:cs="Calibri"/>
                <w:color w:val="000000"/>
              </w:rPr>
            </w:pPr>
            <w:ins w:id="7408" w:author="Gladiator Gladiator" w:date="2018-06-01T17:03:00Z">
              <w:r w:rsidRPr="005F50D0">
                <w:rPr>
                  <w:rFonts w:ascii="Calibri" w:eastAsia="Times New Roman" w:hAnsi="Calibri" w:cs="Calibri"/>
                  <w:color w:val="000000"/>
                </w:rPr>
                <w:t>testing</w:t>
              </w:r>
            </w:ins>
          </w:p>
        </w:tc>
        <w:tc>
          <w:tcPr>
            <w:tcW w:w="1121" w:type="dxa"/>
            <w:tcBorders>
              <w:top w:val="single" w:sz="4" w:space="0" w:color="F4B084"/>
              <w:left w:val="nil"/>
              <w:bottom w:val="single" w:sz="4" w:space="0" w:color="F4B084"/>
              <w:right w:val="nil"/>
            </w:tcBorders>
            <w:shd w:val="clear" w:color="auto" w:fill="auto"/>
            <w:noWrap/>
            <w:vAlign w:val="bottom"/>
            <w:hideMark/>
            <w:tcPrChange w:id="7409" w:author="Gladiator Gladiator" w:date="2018-06-01T17:03:00Z">
              <w:tcPr>
                <w:tcW w:w="1121" w:type="dxa"/>
                <w:tcBorders>
                  <w:top w:val="single" w:sz="4" w:space="0" w:color="F4B084"/>
                  <w:left w:val="nil"/>
                  <w:bottom w:val="single" w:sz="4" w:space="0" w:color="F4B084"/>
                  <w:right w:val="nil"/>
                </w:tcBorders>
                <w:shd w:val="clear" w:color="auto" w:fill="auto"/>
                <w:noWrap/>
                <w:vAlign w:val="bottom"/>
                <w:hideMark/>
              </w:tcPr>
            </w:tcPrChange>
          </w:tcPr>
          <w:p w14:paraId="49922AAA" w14:textId="77777777" w:rsidR="005F50D0" w:rsidRPr="005F50D0" w:rsidRDefault="005F50D0" w:rsidP="005F50D0">
            <w:pPr>
              <w:spacing w:after="0" w:line="240" w:lineRule="auto"/>
              <w:jc w:val="right"/>
              <w:rPr>
                <w:ins w:id="7410" w:author="Gladiator Gladiator" w:date="2018-06-01T17:03:00Z"/>
                <w:rFonts w:ascii="Calibri" w:eastAsia="Times New Roman" w:hAnsi="Calibri" w:cs="Calibri"/>
                <w:color w:val="000000"/>
              </w:rPr>
            </w:pPr>
            <w:ins w:id="7411" w:author="Gladiator Gladiator" w:date="2018-06-01T17:03:00Z">
              <w:r w:rsidRPr="005F50D0">
                <w:rPr>
                  <w:rFonts w:ascii="Calibri" w:eastAsia="Times New Roman" w:hAnsi="Calibri" w:cs="Calibri"/>
                  <w:color w:val="000000"/>
                </w:rPr>
                <w:t>0.9767</w:t>
              </w:r>
            </w:ins>
          </w:p>
        </w:tc>
        <w:tc>
          <w:tcPr>
            <w:tcW w:w="1025" w:type="dxa"/>
            <w:tcBorders>
              <w:top w:val="single" w:sz="4" w:space="0" w:color="F4B084"/>
              <w:left w:val="nil"/>
              <w:bottom w:val="single" w:sz="4" w:space="0" w:color="F4B084"/>
              <w:right w:val="nil"/>
            </w:tcBorders>
            <w:shd w:val="clear" w:color="auto" w:fill="auto"/>
            <w:noWrap/>
            <w:vAlign w:val="bottom"/>
            <w:hideMark/>
            <w:tcPrChange w:id="7412" w:author="Gladiator Gladiator" w:date="2018-06-01T17:03:00Z">
              <w:tcPr>
                <w:tcW w:w="1025" w:type="dxa"/>
                <w:tcBorders>
                  <w:top w:val="single" w:sz="4" w:space="0" w:color="F4B084"/>
                  <w:left w:val="nil"/>
                  <w:bottom w:val="single" w:sz="4" w:space="0" w:color="F4B084"/>
                  <w:right w:val="nil"/>
                </w:tcBorders>
                <w:shd w:val="clear" w:color="auto" w:fill="auto"/>
                <w:noWrap/>
                <w:vAlign w:val="bottom"/>
                <w:hideMark/>
              </w:tcPr>
            </w:tcPrChange>
          </w:tcPr>
          <w:p w14:paraId="077BA137" w14:textId="77777777" w:rsidR="005F50D0" w:rsidRPr="005F50D0" w:rsidRDefault="005F50D0" w:rsidP="005F50D0">
            <w:pPr>
              <w:spacing w:after="0" w:line="240" w:lineRule="auto"/>
              <w:jc w:val="right"/>
              <w:rPr>
                <w:ins w:id="7413" w:author="Gladiator Gladiator" w:date="2018-06-01T17:03:00Z"/>
                <w:rFonts w:ascii="Calibri" w:eastAsia="Times New Roman" w:hAnsi="Calibri" w:cs="Calibri"/>
                <w:color w:val="000000"/>
              </w:rPr>
            </w:pPr>
            <w:ins w:id="7414" w:author="Gladiator Gladiator" w:date="2018-06-01T17:03:00Z">
              <w:r w:rsidRPr="005F50D0">
                <w:rPr>
                  <w:rFonts w:ascii="Calibri" w:eastAsia="Times New Roman" w:hAnsi="Calibri" w:cs="Calibri"/>
                  <w:color w:val="000000"/>
                </w:rPr>
                <w:t>0.8881</w:t>
              </w:r>
            </w:ins>
          </w:p>
        </w:tc>
        <w:tc>
          <w:tcPr>
            <w:tcW w:w="990" w:type="dxa"/>
            <w:tcBorders>
              <w:top w:val="single" w:sz="4" w:space="0" w:color="F4B084"/>
              <w:left w:val="nil"/>
              <w:bottom w:val="single" w:sz="4" w:space="0" w:color="F4B084"/>
              <w:right w:val="nil"/>
            </w:tcBorders>
            <w:shd w:val="clear" w:color="auto" w:fill="auto"/>
            <w:noWrap/>
            <w:vAlign w:val="bottom"/>
            <w:hideMark/>
            <w:tcPrChange w:id="7415" w:author="Gladiator Gladiator" w:date="2018-06-01T17:03:00Z">
              <w:tcPr>
                <w:tcW w:w="1196" w:type="dxa"/>
                <w:gridSpan w:val="2"/>
                <w:tcBorders>
                  <w:top w:val="single" w:sz="4" w:space="0" w:color="F4B084"/>
                  <w:left w:val="nil"/>
                  <w:bottom w:val="single" w:sz="4" w:space="0" w:color="F4B084"/>
                  <w:right w:val="nil"/>
                </w:tcBorders>
                <w:shd w:val="clear" w:color="auto" w:fill="auto"/>
                <w:noWrap/>
                <w:vAlign w:val="bottom"/>
                <w:hideMark/>
              </w:tcPr>
            </w:tcPrChange>
          </w:tcPr>
          <w:p w14:paraId="2CE46C36" w14:textId="77777777" w:rsidR="005F50D0" w:rsidRPr="005F50D0" w:rsidRDefault="005F50D0" w:rsidP="005F50D0">
            <w:pPr>
              <w:spacing w:after="0" w:line="240" w:lineRule="auto"/>
              <w:jc w:val="right"/>
              <w:rPr>
                <w:ins w:id="7416" w:author="Gladiator Gladiator" w:date="2018-06-01T17:03:00Z"/>
                <w:rFonts w:ascii="Calibri" w:eastAsia="Times New Roman" w:hAnsi="Calibri" w:cs="Calibri"/>
                <w:color w:val="000000"/>
              </w:rPr>
            </w:pPr>
            <w:ins w:id="7417" w:author="Gladiator Gladiator" w:date="2018-06-01T17:03:00Z">
              <w:r w:rsidRPr="005F50D0">
                <w:rPr>
                  <w:rFonts w:ascii="Calibri" w:eastAsia="Times New Roman" w:hAnsi="Calibri" w:cs="Calibri"/>
                  <w:color w:val="000000"/>
                </w:rPr>
                <w:t>0.8438</w:t>
              </w:r>
            </w:ins>
          </w:p>
        </w:tc>
        <w:tc>
          <w:tcPr>
            <w:tcW w:w="990" w:type="dxa"/>
            <w:tcBorders>
              <w:top w:val="single" w:sz="4" w:space="0" w:color="F4B084"/>
              <w:left w:val="nil"/>
              <w:bottom w:val="single" w:sz="4" w:space="0" w:color="F4B084"/>
              <w:right w:val="nil"/>
            </w:tcBorders>
            <w:shd w:val="clear" w:color="auto" w:fill="auto"/>
            <w:noWrap/>
            <w:vAlign w:val="bottom"/>
            <w:hideMark/>
            <w:tcPrChange w:id="7418" w:author="Gladiator Gladiator" w:date="2018-06-01T17:03:00Z">
              <w:tcPr>
                <w:tcW w:w="917" w:type="dxa"/>
                <w:tcBorders>
                  <w:top w:val="single" w:sz="4" w:space="0" w:color="F4B084"/>
                  <w:left w:val="nil"/>
                  <w:bottom w:val="single" w:sz="4" w:space="0" w:color="F4B084"/>
                  <w:right w:val="nil"/>
                </w:tcBorders>
                <w:shd w:val="clear" w:color="auto" w:fill="auto"/>
                <w:noWrap/>
                <w:vAlign w:val="bottom"/>
                <w:hideMark/>
              </w:tcPr>
            </w:tcPrChange>
          </w:tcPr>
          <w:p w14:paraId="5218140E" w14:textId="77777777" w:rsidR="005F50D0" w:rsidRPr="005F50D0" w:rsidRDefault="005F50D0" w:rsidP="005F50D0">
            <w:pPr>
              <w:spacing w:after="0" w:line="240" w:lineRule="auto"/>
              <w:jc w:val="right"/>
              <w:rPr>
                <w:ins w:id="7419" w:author="Gladiator Gladiator" w:date="2018-06-01T17:03:00Z"/>
                <w:rFonts w:ascii="Calibri" w:eastAsia="Times New Roman" w:hAnsi="Calibri" w:cs="Calibri"/>
                <w:color w:val="000000"/>
              </w:rPr>
            </w:pPr>
            <w:ins w:id="7420" w:author="Gladiator Gladiator" w:date="2018-06-01T17:03:00Z">
              <w:r w:rsidRPr="005F50D0">
                <w:rPr>
                  <w:rFonts w:ascii="Calibri" w:eastAsia="Times New Roman" w:hAnsi="Calibri" w:cs="Calibri"/>
                  <w:color w:val="000000"/>
                </w:rPr>
                <w:t>0.9767</w:t>
              </w:r>
            </w:ins>
          </w:p>
        </w:tc>
        <w:tc>
          <w:tcPr>
            <w:tcW w:w="1029" w:type="dxa"/>
            <w:tcBorders>
              <w:top w:val="single" w:sz="4" w:space="0" w:color="F4B084"/>
              <w:left w:val="nil"/>
              <w:bottom w:val="single" w:sz="4" w:space="0" w:color="F4B084"/>
              <w:right w:val="nil"/>
            </w:tcBorders>
            <w:shd w:val="clear" w:color="auto" w:fill="auto"/>
            <w:noWrap/>
            <w:vAlign w:val="bottom"/>
            <w:hideMark/>
            <w:tcPrChange w:id="7421" w:author="Gladiator Gladiator" w:date="2018-06-01T17:03:00Z">
              <w:tcPr>
                <w:tcW w:w="896" w:type="dxa"/>
                <w:tcBorders>
                  <w:top w:val="single" w:sz="4" w:space="0" w:color="F4B084"/>
                  <w:left w:val="nil"/>
                  <w:bottom w:val="single" w:sz="4" w:space="0" w:color="F4B084"/>
                  <w:right w:val="nil"/>
                </w:tcBorders>
                <w:shd w:val="clear" w:color="auto" w:fill="auto"/>
                <w:noWrap/>
                <w:vAlign w:val="bottom"/>
                <w:hideMark/>
              </w:tcPr>
            </w:tcPrChange>
          </w:tcPr>
          <w:p w14:paraId="00C63F05" w14:textId="77777777" w:rsidR="005F50D0" w:rsidRPr="005F50D0" w:rsidRDefault="005F50D0" w:rsidP="005F50D0">
            <w:pPr>
              <w:spacing w:after="0" w:line="240" w:lineRule="auto"/>
              <w:jc w:val="right"/>
              <w:rPr>
                <w:ins w:id="7422" w:author="Gladiator Gladiator" w:date="2018-06-01T17:03:00Z"/>
                <w:rFonts w:ascii="Calibri" w:eastAsia="Times New Roman" w:hAnsi="Calibri" w:cs="Calibri"/>
                <w:color w:val="000000"/>
              </w:rPr>
            </w:pPr>
            <w:ins w:id="7423" w:author="Gladiator Gladiator" w:date="2018-06-01T17:03:00Z">
              <w:r w:rsidRPr="005F50D0">
                <w:rPr>
                  <w:rFonts w:ascii="Calibri" w:eastAsia="Times New Roman" w:hAnsi="Calibri" w:cs="Calibri"/>
                  <w:color w:val="000000"/>
                </w:rPr>
                <w:t>1.2203</w:t>
              </w:r>
            </w:ins>
          </w:p>
        </w:tc>
        <w:tc>
          <w:tcPr>
            <w:tcW w:w="1243" w:type="dxa"/>
            <w:tcBorders>
              <w:top w:val="single" w:sz="4" w:space="0" w:color="F4B084"/>
              <w:left w:val="nil"/>
              <w:bottom w:val="single" w:sz="4" w:space="0" w:color="F4B084"/>
              <w:right w:val="single" w:sz="4" w:space="0" w:color="F4B084"/>
            </w:tcBorders>
            <w:shd w:val="clear" w:color="auto" w:fill="auto"/>
            <w:noWrap/>
            <w:vAlign w:val="bottom"/>
            <w:hideMark/>
            <w:tcPrChange w:id="7424" w:author="Gladiator Gladiator" w:date="2018-06-01T17:03:00Z">
              <w:tcPr>
                <w:tcW w:w="1243"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506C65CD" w14:textId="77777777" w:rsidR="005F50D0" w:rsidRPr="005F50D0" w:rsidRDefault="005F50D0" w:rsidP="005F50D0">
            <w:pPr>
              <w:spacing w:after="0" w:line="240" w:lineRule="auto"/>
              <w:jc w:val="right"/>
              <w:rPr>
                <w:ins w:id="7425" w:author="Gladiator Gladiator" w:date="2018-06-01T17:03:00Z"/>
                <w:rFonts w:ascii="Calibri" w:eastAsia="Times New Roman" w:hAnsi="Calibri" w:cs="Calibri"/>
                <w:color w:val="000000"/>
              </w:rPr>
            </w:pPr>
            <w:ins w:id="7426" w:author="Gladiator Gladiator" w:date="2018-06-01T17:03:00Z">
              <w:r w:rsidRPr="005F50D0">
                <w:rPr>
                  <w:rFonts w:ascii="Calibri" w:eastAsia="Times New Roman" w:hAnsi="Calibri" w:cs="Calibri"/>
                  <w:color w:val="000000"/>
                </w:rPr>
                <w:t>0.9811</w:t>
              </w:r>
            </w:ins>
          </w:p>
        </w:tc>
      </w:tr>
      <w:tr w:rsidR="005F50D0" w:rsidRPr="005F50D0" w14:paraId="4A8E3B67" w14:textId="77777777" w:rsidTr="005F50D0">
        <w:trPr>
          <w:trHeight w:val="283"/>
          <w:ins w:id="7427" w:author="Gladiator Gladiator" w:date="2018-06-01T17:03:00Z"/>
          <w:trPrChange w:id="7428"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FCE4D6" w:fill="FCE4D6"/>
            <w:noWrap/>
            <w:vAlign w:val="bottom"/>
            <w:hideMark/>
            <w:tcPrChange w:id="7429" w:author="Gladiator Gladiator" w:date="2018-06-01T17:03:00Z">
              <w:tcPr>
                <w:tcW w:w="1977"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7A7E5797" w14:textId="77777777" w:rsidR="005F50D0" w:rsidRPr="005F50D0" w:rsidRDefault="005F50D0" w:rsidP="005F50D0">
            <w:pPr>
              <w:spacing w:after="0" w:line="240" w:lineRule="auto"/>
              <w:rPr>
                <w:ins w:id="7430" w:author="Gladiator Gladiator" w:date="2018-06-01T17:03:00Z"/>
                <w:rFonts w:ascii="Calibri" w:eastAsia="Times New Roman" w:hAnsi="Calibri" w:cs="Calibri"/>
                <w:color w:val="000000"/>
              </w:rPr>
            </w:pPr>
            <w:ins w:id="7431" w:author="Gladiator Gladiator" w:date="2018-06-01T17:03:00Z">
              <w:r w:rsidRPr="005F50D0">
                <w:rPr>
                  <w:rFonts w:ascii="Calibri" w:eastAsia="Times New Roman" w:hAnsi="Calibri" w:cs="Calibri"/>
                  <w:color w:val="000000"/>
                </w:rPr>
                <w:t>User 8</w:t>
              </w:r>
            </w:ins>
          </w:p>
        </w:tc>
        <w:tc>
          <w:tcPr>
            <w:tcW w:w="1182" w:type="dxa"/>
            <w:tcBorders>
              <w:top w:val="single" w:sz="4" w:space="0" w:color="F4B084"/>
              <w:left w:val="nil"/>
              <w:bottom w:val="single" w:sz="4" w:space="0" w:color="F4B084"/>
              <w:right w:val="nil"/>
            </w:tcBorders>
            <w:shd w:val="clear" w:color="FCE4D6" w:fill="FCE4D6"/>
            <w:noWrap/>
            <w:vAlign w:val="bottom"/>
            <w:hideMark/>
            <w:tcPrChange w:id="7432" w:author="Gladiator Gladiator" w:date="2018-06-01T17:03:00Z">
              <w:tcPr>
                <w:tcW w:w="1182" w:type="dxa"/>
                <w:tcBorders>
                  <w:top w:val="single" w:sz="4" w:space="0" w:color="F4B084"/>
                  <w:left w:val="nil"/>
                  <w:bottom w:val="single" w:sz="4" w:space="0" w:color="F4B084"/>
                  <w:right w:val="nil"/>
                </w:tcBorders>
                <w:shd w:val="clear" w:color="FCE4D6" w:fill="FCE4D6"/>
                <w:noWrap/>
                <w:vAlign w:val="bottom"/>
                <w:hideMark/>
              </w:tcPr>
            </w:tcPrChange>
          </w:tcPr>
          <w:p w14:paraId="5BF32940" w14:textId="77777777" w:rsidR="005F50D0" w:rsidRPr="005F50D0" w:rsidRDefault="005F50D0" w:rsidP="005F50D0">
            <w:pPr>
              <w:spacing w:after="0" w:line="240" w:lineRule="auto"/>
              <w:rPr>
                <w:ins w:id="7433" w:author="Gladiator Gladiator" w:date="2018-06-01T17:03:00Z"/>
                <w:rFonts w:ascii="Calibri" w:eastAsia="Times New Roman" w:hAnsi="Calibri" w:cs="Calibri"/>
                <w:color w:val="000000"/>
              </w:rPr>
            </w:pPr>
            <w:ins w:id="7434" w:author="Gladiator Gladiator" w:date="2018-06-01T17:03:00Z">
              <w:r w:rsidRPr="005F50D0">
                <w:rPr>
                  <w:rFonts w:ascii="Calibri" w:eastAsia="Times New Roman" w:hAnsi="Calibri" w:cs="Calibri"/>
                  <w:color w:val="000000"/>
                </w:rPr>
                <w:t>relaxing</w:t>
              </w:r>
            </w:ins>
          </w:p>
        </w:tc>
        <w:tc>
          <w:tcPr>
            <w:tcW w:w="1121" w:type="dxa"/>
            <w:tcBorders>
              <w:top w:val="single" w:sz="4" w:space="0" w:color="F4B084"/>
              <w:left w:val="nil"/>
              <w:bottom w:val="single" w:sz="4" w:space="0" w:color="F4B084"/>
              <w:right w:val="nil"/>
            </w:tcBorders>
            <w:shd w:val="clear" w:color="FCE4D6" w:fill="FCE4D6"/>
            <w:noWrap/>
            <w:vAlign w:val="bottom"/>
            <w:hideMark/>
            <w:tcPrChange w:id="7435" w:author="Gladiator Gladiator" w:date="2018-06-01T17:03:00Z">
              <w:tcPr>
                <w:tcW w:w="1121" w:type="dxa"/>
                <w:tcBorders>
                  <w:top w:val="single" w:sz="4" w:space="0" w:color="F4B084"/>
                  <w:left w:val="nil"/>
                  <w:bottom w:val="single" w:sz="4" w:space="0" w:color="F4B084"/>
                  <w:right w:val="nil"/>
                </w:tcBorders>
                <w:shd w:val="clear" w:color="FCE4D6" w:fill="FCE4D6"/>
                <w:noWrap/>
                <w:vAlign w:val="bottom"/>
                <w:hideMark/>
              </w:tcPr>
            </w:tcPrChange>
          </w:tcPr>
          <w:p w14:paraId="1A825D96" w14:textId="77777777" w:rsidR="005F50D0" w:rsidRPr="005F50D0" w:rsidRDefault="005F50D0" w:rsidP="005F50D0">
            <w:pPr>
              <w:spacing w:after="0" w:line="240" w:lineRule="auto"/>
              <w:jc w:val="right"/>
              <w:rPr>
                <w:ins w:id="7436" w:author="Gladiator Gladiator" w:date="2018-06-01T17:03:00Z"/>
                <w:rFonts w:ascii="Calibri" w:eastAsia="Times New Roman" w:hAnsi="Calibri" w:cs="Calibri"/>
                <w:color w:val="000000"/>
              </w:rPr>
            </w:pPr>
            <w:ins w:id="7437" w:author="Gladiator Gladiator" w:date="2018-06-01T17:03:00Z">
              <w:r w:rsidRPr="005F50D0">
                <w:rPr>
                  <w:rFonts w:ascii="Calibri" w:eastAsia="Times New Roman" w:hAnsi="Calibri" w:cs="Calibri"/>
                  <w:color w:val="000000"/>
                </w:rPr>
                <w:t>0.6223</w:t>
              </w:r>
            </w:ins>
          </w:p>
        </w:tc>
        <w:tc>
          <w:tcPr>
            <w:tcW w:w="1025" w:type="dxa"/>
            <w:tcBorders>
              <w:top w:val="single" w:sz="4" w:space="0" w:color="F4B084"/>
              <w:left w:val="nil"/>
              <w:bottom w:val="single" w:sz="4" w:space="0" w:color="F4B084"/>
              <w:right w:val="nil"/>
            </w:tcBorders>
            <w:shd w:val="clear" w:color="FCE4D6" w:fill="FCE4D6"/>
            <w:noWrap/>
            <w:vAlign w:val="bottom"/>
            <w:hideMark/>
            <w:tcPrChange w:id="7438" w:author="Gladiator Gladiator" w:date="2018-06-01T17:03:00Z">
              <w:tcPr>
                <w:tcW w:w="1182" w:type="dxa"/>
                <w:gridSpan w:val="2"/>
                <w:tcBorders>
                  <w:top w:val="single" w:sz="4" w:space="0" w:color="F4B084"/>
                  <w:left w:val="nil"/>
                  <w:bottom w:val="single" w:sz="4" w:space="0" w:color="F4B084"/>
                  <w:right w:val="nil"/>
                </w:tcBorders>
                <w:shd w:val="clear" w:color="FCE4D6" w:fill="FCE4D6"/>
                <w:noWrap/>
                <w:vAlign w:val="bottom"/>
                <w:hideMark/>
              </w:tcPr>
            </w:tcPrChange>
          </w:tcPr>
          <w:p w14:paraId="164CF519" w14:textId="77777777" w:rsidR="005F50D0" w:rsidRPr="005F50D0" w:rsidRDefault="005F50D0" w:rsidP="005F50D0">
            <w:pPr>
              <w:spacing w:after="0" w:line="240" w:lineRule="auto"/>
              <w:jc w:val="right"/>
              <w:rPr>
                <w:ins w:id="7439" w:author="Gladiator Gladiator" w:date="2018-06-01T17:03:00Z"/>
                <w:rFonts w:ascii="Calibri" w:eastAsia="Times New Roman" w:hAnsi="Calibri" w:cs="Calibri"/>
                <w:color w:val="000000"/>
              </w:rPr>
            </w:pPr>
            <w:ins w:id="7440" w:author="Gladiator Gladiator" w:date="2018-06-01T17:03:00Z">
              <w:r w:rsidRPr="005F50D0">
                <w:rPr>
                  <w:rFonts w:ascii="Calibri" w:eastAsia="Times New Roman" w:hAnsi="Calibri" w:cs="Calibri"/>
                  <w:color w:val="000000"/>
                </w:rPr>
                <w:t>0.5337</w:t>
              </w:r>
            </w:ins>
          </w:p>
        </w:tc>
        <w:tc>
          <w:tcPr>
            <w:tcW w:w="990" w:type="dxa"/>
            <w:tcBorders>
              <w:top w:val="single" w:sz="4" w:space="0" w:color="F4B084"/>
              <w:left w:val="nil"/>
              <w:bottom w:val="single" w:sz="4" w:space="0" w:color="F4B084"/>
              <w:right w:val="nil"/>
            </w:tcBorders>
            <w:shd w:val="clear" w:color="FCE4D6" w:fill="FCE4D6"/>
            <w:noWrap/>
            <w:vAlign w:val="bottom"/>
            <w:hideMark/>
            <w:tcPrChange w:id="7441" w:author="Gladiator Gladiator" w:date="2018-06-01T17:03:00Z">
              <w:tcPr>
                <w:tcW w:w="1039" w:type="dxa"/>
                <w:tcBorders>
                  <w:top w:val="single" w:sz="4" w:space="0" w:color="F4B084"/>
                  <w:left w:val="nil"/>
                  <w:bottom w:val="single" w:sz="4" w:space="0" w:color="F4B084"/>
                  <w:right w:val="nil"/>
                </w:tcBorders>
                <w:shd w:val="clear" w:color="FCE4D6" w:fill="FCE4D6"/>
                <w:noWrap/>
                <w:vAlign w:val="bottom"/>
                <w:hideMark/>
              </w:tcPr>
            </w:tcPrChange>
          </w:tcPr>
          <w:p w14:paraId="21637D00" w14:textId="77777777" w:rsidR="005F50D0" w:rsidRPr="005F50D0" w:rsidRDefault="005F50D0" w:rsidP="005F50D0">
            <w:pPr>
              <w:spacing w:after="0" w:line="240" w:lineRule="auto"/>
              <w:jc w:val="right"/>
              <w:rPr>
                <w:ins w:id="7442" w:author="Gladiator Gladiator" w:date="2018-06-01T17:03:00Z"/>
                <w:rFonts w:ascii="Calibri" w:eastAsia="Times New Roman" w:hAnsi="Calibri" w:cs="Calibri"/>
                <w:color w:val="000000"/>
              </w:rPr>
            </w:pPr>
            <w:ins w:id="7443" w:author="Gladiator Gladiator" w:date="2018-06-01T17:03:00Z">
              <w:r w:rsidRPr="005F50D0">
                <w:rPr>
                  <w:rFonts w:ascii="Calibri" w:eastAsia="Times New Roman" w:hAnsi="Calibri" w:cs="Calibri"/>
                  <w:color w:val="000000"/>
                </w:rPr>
                <w:t>0.6002</w:t>
              </w:r>
            </w:ins>
          </w:p>
        </w:tc>
        <w:tc>
          <w:tcPr>
            <w:tcW w:w="990" w:type="dxa"/>
            <w:tcBorders>
              <w:top w:val="single" w:sz="4" w:space="0" w:color="F4B084"/>
              <w:left w:val="nil"/>
              <w:bottom w:val="single" w:sz="4" w:space="0" w:color="F4B084"/>
              <w:right w:val="nil"/>
            </w:tcBorders>
            <w:shd w:val="clear" w:color="FCE4D6" w:fill="FCE4D6"/>
            <w:noWrap/>
            <w:vAlign w:val="bottom"/>
            <w:hideMark/>
            <w:tcPrChange w:id="7444" w:author="Gladiator Gladiator" w:date="2018-06-01T17:03:00Z">
              <w:tcPr>
                <w:tcW w:w="917" w:type="dxa"/>
                <w:tcBorders>
                  <w:top w:val="single" w:sz="4" w:space="0" w:color="F4B084"/>
                  <w:left w:val="nil"/>
                  <w:bottom w:val="single" w:sz="4" w:space="0" w:color="F4B084"/>
                  <w:right w:val="nil"/>
                </w:tcBorders>
                <w:shd w:val="clear" w:color="FCE4D6" w:fill="FCE4D6"/>
                <w:noWrap/>
                <w:vAlign w:val="bottom"/>
                <w:hideMark/>
              </w:tcPr>
            </w:tcPrChange>
          </w:tcPr>
          <w:p w14:paraId="00BF3655" w14:textId="77777777" w:rsidR="005F50D0" w:rsidRPr="005F50D0" w:rsidRDefault="005F50D0" w:rsidP="005F50D0">
            <w:pPr>
              <w:spacing w:after="0" w:line="240" w:lineRule="auto"/>
              <w:jc w:val="right"/>
              <w:rPr>
                <w:ins w:id="7445" w:author="Gladiator Gladiator" w:date="2018-06-01T17:03:00Z"/>
                <w:rFonts w:ascii="Calibri" w:eastAsia="Times New Roman" w:hAnsi="Calibri" w:cs="Calibri"/>
                <w:color w:val="000000"/>
              </w:rPr>
            </w:pPr>
            <w:ins w:id="7446" w:author="Gladiator Gladiator" w:date="2018-06-01T17:03:00Z">
              <w:r w:rsidRPr="005F50D0">
                <w:rPr>
                  <w:rFonts w:ascii="Calibri" w:eastAsia="Times New Roman" w:hAnsi="Calibri" w:cs="Calibri"/>
                  <w:color w:val="000000"/>
                </w:rPr>
                <w:t>0.5559</w:t>
              </w:r>
            </w:ins>
          </w:p>
        </w:tc>
        <w:tc>
          <w:tcPr>
            <w:tcW w:w="1029" w:type="dxa"/>
            <w:tcBorders>
              <w:top w:val="single" w:sz="4" w:space="0" w:color="F4B084"/>
              <w:left w:val="nil"/>
              <w:bottom w:val="single" w:sz="4" w:space="0" w:color="F4B084"/>
              <w:right w:val="nil"/>
            </w:tcBorders>
            <w:shd w:val="clear" w:color="FCE4D6" w:fill="FCE4D6"/>
            <w:noWrap/>
            <w:vAlign w:val="bottom"/>
            <w:hideMark/>
            <w:tcPrChange w:id="7447" w:author="Gladiator Gladiator" w:date="2018-06-01T17:03:00Z">
              <w:tcPr>
                <w:tcW w:w="896" w:type="dxa"/>
                <w:tcBorders>
                  <w:top w:val="single" w:sz="4" w:space="0" w:color="F4B084"/>
                  <w:left w:val="nil"/>
                  <w:bottom w:val="single" w:sz="4" w:space="0" w:color="F4B084"/>
                  <w:right w:val="nil"/>
                </w:tcBorders>
                <w:shd w:val="clear" w:color="FCE4D6" w:fill="FCE4D6"/>
                <w:noWrap/>
                <w:vAlign w:val="bottom"/>
                <w:hideMark/>
              </w:tcPr>
            </w:tcPrChange>
          </w:tcPr>
          <w:p w14:paraId="4293F960" w14:textId="77777777" w:rsidR="005F50D0" w:rsidRPr="005F50D0" w:rsidRDefault="005F50D0" w:rsidP="005F50D0">
            <w:pPr>
              <w:spacing w:after="0" w:line="240" w:lineRule="auto"/>
              <w:jc w:val="right"/>
              <w:rPr>
                <w:ins w:id="7448" w:author="Gladiator Gladiator" w:date="2018-06-01T17:03:00Z"/>
                <w:rFonts w:ascii="Calibri" w:eastAsia="Times New Roman" w:hAnsi="Calibri" w:cs="Calibri"/>
                <w:color w:val="000000"/>
              </w:rPr>
            </w:pPr>
            <w:ins w:id="7449" w:author="Gladiator Gladiator" w:date="2018-06-01T17:03:00Z">
              <w:r w:rsidRPr="005F50D0">
                <w:rPr>
                  <w:rFonts w:ascii="Calibri" w:eastAsia="Times New Roman" w:hAnsi="Calibri" w:cs="Calibri"/>
                  <w:color w:val="000000"/>
                </w:rPr>
                <w:t>0.7552</w:t>
              </w:r>
            </w:ins>
          </w:p>
        </w:tc>
        <w:tc>
          <w:tcPr>
            <w:tcW w:w="1243" w:type="dxa"/>
            <w:tcBorders>
              <w:top w:val="single" w:sz="4" w:space="0" w:color="F4B084"/>
              <w:left w:val="nil"/>
              <w:bottom w:val="single" w:sz="4" w:space="0" w:color="F4B084"/>
              <w:right w:val="single" w:sz="4" w:space="0" w:color="F4B084"/>
            </w:tcBorders>
            <w:shd w:val="clear" w:color="FCE4D6" w:fill="FCE4D6"/>
            <w:noWrap/>
            <w:vAlign w:val="bottom"/>
            <w:hideMark/>
            <w:tcPrChange w:id="7450" w:author="Gladiator Gladiator" w:date="2018-06-01T17:03:00Z">
              <w:tcPr>
                <w:tcW w:w="1243"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41D2AEF1" w14:textId="77777777" w:rsidR="005F50D0" w:rsidRPr="005F50D0" w:rsidRDefault="005F50D0" w:rsidP="005F50D0">
            <w:pPr>
              <w:spacing w:after="0" w:line="240" w:lineRule="auto"/>
              <w:jc w:val="right"/>
              <w:rPr>
                <w:ins w:id="7451" w:author="Gladiator Gladiator" w:date="2018-06-01T17:03:00Z"/>
                <w:rFonts w:ascii="Calibri" w:eastAsia="Times New Roman" w:hAnsi="Calibri" w:cs="Calibri"/>
                <w:color w:val="000000"/>
              </w:rPr>
            </w:pPr>
            <w:ins w:id="7452" w:author="Gladiator Gladiator" w:date="2018-06-01T17:03:00Z">
              <w:r w:rsidRPr="005F50D0">
                <w:rPr>
                  <w:rFonts w:ascii="Calibri" w:eastAsia="Times New Roman" w:hAnsi="Calibri" w:cs="Calibri"/>
                  <w:color w:val="000000"/>
                </w:rPr>
                <w:t>0.6134</w:t>
              </w:r>
            </w:ins>
          </w:p>
        </w:tc>
      </w:tr>
      <w:tr w:rsidR="005F50D0" w:rsidRPr="005F50D0" w14:paraId="74583B67" w14:textId="77777777" w:rsidTr="005F50D0">
        <w:trPr>
          <w:trHeight w:val="283"/>
          <w:ins w:id="7453" w:author="Gladiator Gladiator" w:date="2018-06-01T17:03:00Z"/>
          <w:trPrChange w:id="7454"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auto" w:fill="auto"/>
            <w:noWrap/>
            <w:vAlign w:val="bottom"/>
            <w:hideMark/>
            <w:tcPrChange w:id="7455" w:author="Gladiator Gladiator" w:date="2018-06-01T17:03:00Z">
              <w:tcPr>
                <w:tcW w:w="1977"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4D89AED1" w14:textId="77777777" w:rsidR="005F50D0" w:rsidRPr="005F50D0" w:rsidRDefault="005F50D0" w:rsidP="005F50D0">
            <w:pPr>
              <w:spacing w:after="0" w:line="240" w:lineRule="auto"/>
              <w:rPr>
                <w:ins w:id="7456" w:author="Gladiator Gladiator" w:date="2018-06-01T17:03:00Z"/>
                <w:rFonts w:ascii="Calibri" w:eastAsia="Times New Roman" w:hAnsi="Calibri" w:cs="Calibri"/>
                <w:color w:val="000000"/>
              </w:rPr>
            </w:pPr>
            <w:ins w:id="7457" w:author="Gladiator Gladiator" w:date="2018-06-01T17:03:00Z">
              <w:r w:rsidRPr="005F50D0">
                <w:rPr>
                  <w:rFonts w:ascii="Calibri" w:eastAsia="Times New Roman" w:hAnsi="Calibri" w:cs="Calibri"/>
                  <w:color w:val="000000"/>
                </w:rPr>
                <w:t>User 8</w:t>
              </w:r>
            </w:ins>
          </w:p>
        </w:tc>
        <w:tc>
          <w:tcPr>
            <w:tcW w:w="1182" w:type="dxa"/>
            <w:tcBorders>
              <w:top w:val="single" w:sz="4" w:space="0" w:color="F4B084"/>
              <w:left w:val="nil"/>
              <w:bottom w:val="single" w:sz="4" w:space="0" w:color="F4B084"/>
              <w:right w:val="nil"/>
            </w:tcBorders>
            <w:shd w:val="clear" w:color="auto" w:fill="auto"/>
            <w:noWrap/>
            <w:vAlign w:val="bottom"/>
            <w:hideMark/>
            <w:tcPrChange w:id="7458" w:author="Gladiator Gladiator" w:date="2018-06-01T17:03:00Z">
              <w:tcPr>
                <w:tcW w:w="1182" w:type="dxa"/>
                <w:tcBorders>
                  <w:top w:val="single" w:sz="4" w:space="0" w:color="F4B084"/>
                  <w:left w:val="nil"/>
                  <w:bottom w:val="single" w:sz="4" w:space="0" w:color="F4B084"/>
                  <w:right w:val="nil"/>
                </w:tcBorders>
                <w:shd w:val="clear" w:color="auto" w:fill="auto"/>
                <w:noWrap/>
                <w:vAlign w:val="bottom"/>
                <w:hideMark/>
              </w:tcPr>
            </w:tcPrChange>
          </w:tcPr>
          <w:p w14:paraId="36045DF2" w14:textId="77777777" w:rsidR="005F50D0" w:rsidRPr="005F50D0" w:rsidRDefault="005F50D0" w:rsidP="005F50D0">
            <w:pPr>
              <w:spacing w:after="0" w:line="240" w:lineRule="auto"/>
              <w:rPr>
                <w:ins w:id="7459" w:author="Gladiator Gladiator" w:date="2018-06-01T17:03:00Z"/>
                <w:rFonts w:ascii="Calibri" w:eastAsia="Times New Roman" w:hAnsi="Calibri" w:cs="Calibri"/>
                <w:color w:val="000000"/>
              </w:rPr>
            </w:pPr>
            <w:ins w:id="7460" w:author="Gladiator Gladiator" w:date="2018-06-01T17:03:00Z">
              <w:r w:rsidRPr="005F50D0">
                <w:rPr>
                  <w:rFonts w:ascii="Calibri" w:eastAsia="Times New Roman" w:hAnsi="Calibri" w:cs="Calibri"/>
                  <w:color w:val="000000"/>
                </w:rPr>
                <w:t>testing</w:t>
              </w:r>
            </w:ins>
          </w:p>
        </w:tc>
        <w:tc>
          <w:tcPr>
            <w:tcW w:w="1121" w:type="dxa"/>
            <w:tcBorders>
              <w:top w:val="single" w:sz="4" w:space="0" w:color="F4B084"/>
              <w:left w:val="nil"/>
              <w:bottom w:val="single" w:sz="4" w:space="0" w:color="F4B084"/>
              <w:right w:val="nil"/>
            </w:tcBorders>
            <w:shd w:val="clear" w:color="auto" w:fill="auto"/>
            <w:noWrap/>
            <w:vAlign w:val="bottom"/>
            <w:hideMark/>
            <w:tcPrChange w:id="7461" w:author="Gladiator Gladiator" w:date="2018-06-01T17:03:00Z">
              <w:tcPr>
                <w:tcW w:w="1121" w:type="dxa"/>
                <w:tcBorders>
                  <w:top w:val="single" w:sz="4" w:space="0" w:color="F4B084"/>
                  <w:left w:val="nil"/>
                  <w:bottom w:val="single" w:sz="4" w:space="0" w:color="F4B084"/>
                  <w:right w:val="nil"/>
                </w:tcBorders>
                <w:shd w:val="clear" w:color="auto" w:fill="auto"/>
                <w:noWrap/>
                <w:vAlign w:val="bottom"/>
                <w:hideMark/>
              </w:tcPr>
            </w:tcPrChange>
          </w:tcPr>
          <w:p w14:paraId="6094D478" w14:textId="77777777" w:rsidR="005F50D0" w:rsidRPr="005F50D0" w:rsidRDefault="005F50D0" w:rsidP="005F50D0">
            <w:pPr>
              <w:spacing w:after="0" w:line="240" w:lineRule="auto"/>
              <w:jc w:val="right"/>
              <w:rPr>
                <w:ins w:id="7462" w:author="Gladiator Gladiator" w:date="2018-06-01T17:03:00Z"/>
                <w:rFonts w:ascii="Calibri" w:eastAsia="Times New Roman" w:hAnsi="Calibri" w:cs="Calibri"/>
                <w:color w:val="000000"/>
              </w:rPr>
            </w:pPr>
            <w:ins w:id="7463" w:author="Gladiator Gladiator" w:date="2018-06-01T17:03:00Z">
              <w:r w:rsidRPr="005F50D0">
                <w:rPr>
                  <w:rFonts w:ascii="Calibri" w:eastAsia="Times New Roman" w:hAnsi="Calibri" w:cs="Calibri"/>
                  <w:color w:val="000000"/>
                </w:rPr>
                <w:t>1.0653</w:t>
              </w:r>
            </w:ins>
          </w:p>
        </w:tc>
        <w:tc>
          <w:tcPr>
            <w:tcW w:w="1025" w:type="dxa"/>
            <w:tcBorders>
              <w:top w:val="single" w:sz="4" w:space="0" w:color="F4B084"/>
              <w:left w:val="nil"/>
              <w:bottom w:val="single" w:sz="4" w:space="0" w:color="F4B084"/>
              <w:right w:val="nil"/>
            </w:tcBorders>
            <w:shd w:val="clear" w:color="auto" w:fill="auto"/>
            <w:noWrap/>
            <w:vAlign w:val="bottom"/>
            <w:hideMark/>
            <w:tcPrChange w:id="7464" w:author="Gladiator Gladiator" w:date="2018-06-01T17:03:00Z">
              <w:tcPr>
                <w:tcW w:w="1025" w:type="dxa"/>
                <w:tcBorders>
                  <w:top w:val="single" w:sz="4" w:space="0" w:color="F4B084"/>
                  <w:left w:val="nil"/>
                  <w:bottom w:val="single" w:sz="4" w:space="0" w:color="F4B084"/>
                  <w:right w:val="nil"/>
                </w:tcBorders>
                <w:shd w:val="clear" w:color="auto" w:fill="auto"/>
                <w:noWrap/>
                <w:vAlign w:val="bottom"/>
                <w:hideMark/>
              </w:tcPr>
            </w:tcPrChange>
          </w:tcPr>
          <w:p w14:paraId="48A7EB57" w14:textId="77777777" w:rsidR="005F50D0" w:rsidRPr="005F50D0" w:rsidRDefault="005F50D0" w:rsidP="005F50D0">
            <w:pPr>
              <w:spacing w:after="0" w:line="240" w:lineRule="auto"/>
              <w:jc w:val="right"/>
              <w:rPr>
                <w:ins w:id="7465" w:author="Gladiator Gladiator" w:date="2018-06-01T17:03:00Z"/>
                <w:rFonts w:ascii="Calibri" w:eastAsia="Times New Roman" w:hAnsi="Calibri" w:cs="Calibri"/>
                <w:color w:val="000000"/>
              </w:rPr>
            </w:pPr>
            <w:ins w:id="7466" w:author="Gladiator Gladiator" w:date="2018-06-01T17:03:00Z">
              <w:r w:rsidRPr="005F50D0">
                <w:rPr>
                  <w:rFonts w:ascii="Calibri" w:eastAsia="Times New Roman" w:hAnsi="Calibri" w:cs="Calibri"/>
                  <w:color w:val="000000"/>
                </w:rPr>
                <w:t>1.1982</w:t>
              </w:r>
            </w:ins>
          </w:p>
        </w:tc>
        <w:tc>
          <w:tcPr>
            <w:tcW w:w="990" w:type="dxa"/>
            <w:tcBorders>
              <w:top w:val="single" w:sz="4" w:space="0" w:color="F4B084"/>
              <w:left w:val="nil"/>
              <w:bottom w:val="single" w:sz="4" w:space="0" w:color="F4B084"/>
              <w:right w:val="nil"/>
            </w:tcBorders>
            <w:shd w:val="clear" w:color="auto" w:fill="auto"/>
            <w:noWrap/>
            <w:vAlign w:val="bottom"/>
            <w:hideMark/>
            <w:tcPrChange w:id="7467" w:author="Gladiator Gladiator" w:date="2018-06-01T17:03:00Z">
              <w:tcPr>
                <w:tcW w:w="1196" w:type="dxa"/>
                <w:gridSpan w:val="2"/>
                <w:tcBorders>
                  <w:top w:val="single" w:sz="4" w:space="0" w:color="F4B084"/>
                  <w:left w:val="nil"/>
                  <w:bottom w:val="single" w:sz="4" w:space="0" w:color="F4B084"/>
                  <w:right w:val="nil"/>
                </w:tcBorders>
                <w:shd w:val="clear" w:color="auto" w:fill="auto"/>
                <w:noWrap/>
                <w:vAlign w:val="bottom"/>
                <w:hideMark/>
              </w:tcPr>
            </w:tcPrChange>
          </w:tcPr>
          <w:p w14:paraId="6CFC4A16" w14:textId="77777777" w:rsidR="005F50D0" w:rsidRPr="005F50D0" w:rsidRDefault="005F50D0" w:rsidP="005F50D0">
            <w:pPr>
              <w:spacing w:after="0" w:line="240" w:lineRule="auto"/>
              <w:jc w:val="right"/>
              <w:rPr>
                <w:ins w:id="7468" w:author="Gladiator Gladiator" w:date="2018-06-01T17:03:00Z"/>
                <w:rFonts w:ascii="Calibri" w:eastAsia="Times New Roman" w:hAnsi="Calibri" w:cs="Calibri"/>
                <w:color w:val="000000"/>
              </w:rPr>
            </w:pPr>
            <w:ins w:id="7469" w:author="Gladiator Gladiator" w:date="2018-06-01T17:03:00Z">
              <w:r w:rsidRPr="005F50D0">
                <w:rPr>
                  <w:rFonts w:ascii="Calibri" w:eastAsia="Times New Roman" w:hAnsi="Calibri" w:cs="Calibri"/>
                  <w:color w:val="000000"/>
                </w:rPr>
                <w:t>1.0653</w:t>
              </w:r>
            </w:ins>
          </w:p>
        </w:tc>
        <w:tc>
          <w:tcPr>
            <w:tcW w:w="990" w:type="dxa"/>
            <w:tcBorders>
              <w:top w:val="single" w:sz="4" w:space="0" w:color="F4B084"/>
              <w:left w:val="nil"/>
              <w:bottom w:val="single" w:sz="4" w:space="0" w:color="F4B084"/>
              <w:right w:val="nil"/>
            </w:tcBorders>
            <w:shd w:val="clear" w:color="auto" w:fill="auto"/>
            <w:noWrap/>
            <w:vAlign w:val="bottom"/>
            <w:hideMark/>
            <w:tcPrChange w:id="7470" w:author="Gladiator Gladiator" w:date="2018-06-01T17:03:00Z">
              <w:tcPr>
                <w:tcW w:w="917" w:type="dxa"/>
                <w:tcBorders>
                  <w:top w:val="single" w:sz="4" w:space="0" w:color="F4B084"/>
                  <w:left w:val="nil"/>
                  <w:bottom w:val="single" w:sz="4" w:space="0" w:color="F4B084"/>
                  <w:right w:val="nil"/>
                </w:tcBorders>
                <w:shd w:val="clear" w:color="auto" w:fill="auto"/>
                <w:noWrap/>
                <w:vAlign w:val="bottom"/>
                <w:hideMark/>
              </w:tcPr>
            </w:tcPrChange>
          </w:tcPr>
          <w:p w14:paraId="25B313E6" w14:textId="77777777" w:rsidR="005F50D0" w:rsidRPr="005F50D0" w:rsidRDefault="005F50D0" w:rsidP="005F50D0">
            <w:pPr>
              <w:spacing w:after="0" w:line="240" w:lineRule="auto"/>
              <w:jc w:val="right"/>
              <w:rPr>
                <w:ins w:id="7471" w:author="Gladiator Gladiator" w:date="2018-06-01T17:03:00Z"/>
                <w:rFonts w:ascii="Calibri" w:eastAsia="Times New Roman" w:hAnsi="Calibri" w:cs="Calibri"/>
                <w:color w:val="000000"/>
              </w:rPr>
            </w:pPr>
            <w:ins w:id="7472" w:author="Gladiator Gladiator" w:date="2018-06-01T17:03:00Z">
              <w:r w:rsidRPr="005F50D0">
                <w:rPr>
                  <w:rFonts w:ascii="Calibri" w:eastAsia="Times New Roman" w:hAnsi="Calibri" w:cs="Calibri"/>
                  <w:color w:val="000000"/>
                </w:rPr>
                <w:t>0.9767</w:t>
              </w:r>
            </w:ins>
          </w:p>
        </w:tc>
        <w:tc>
          <w:tcPr>
            <w:tcW w:w="1029" w:type="dxa"/>
            <w:tcBorders>
              <w:top w:val="single" w:sz="4" w:space="0" w:color="F4B084"/>
              <w:left w:val="nil"/>
              <w:bottom w:val="single" w:sz="4" w:space="0" w:color="F4B084"/>
              <w:right w:val="nil"/>
            </w:tcBorders>
            <w:shd w:val="clear" w:color="auto" w:fill="auto"/>
            <w:noWrap/>
            <w:vAlign w:val="bottom"/>
            <w:hideMark/>
            <w:tcPrChange w:id="7473" w:author="Gladiator Gladiator" w:date="2018-06-01T17:03:00Z">
              <w:tcPr>
                <w:tcW w:w="896" w:type="dxa"/>
                <w:tcBorders>
                  <w:top w:val="single" w:sz="4" w:space="0" w:color="F4B084"/>
                  <w:left w:val="nil"/>
                  <w:bottom w:val="single" w:sz="4" w:space="0" w:color="F4B084"/>
                  <w:right w:val="nil"/>
                </w:tcBorders>
                <w:shd w:val="clear" w:color="auto" w:fill="auto"/>
                <w:noWrap/>
                <w:vAlign w:val="bottom"/>
                <w:hideMark/>
              </w:tcPr>
            </w:tcPrChange>
          </w:tcPr>
          <w:p w14:paraId="620F133A" w14:textId="77777777" w:rsidR="005F50D0" w:rsidRPr="005F50D0" w:rsidRDefault="005F50D0" w:rsidP="005F50D0">
            <w:pPr>
              <w:spacing w:after="0" w:line="240" w:lineRule="auto"/>
              <w:jc w:val="right"/>
              <w:rPr>
                <w:ins w:id="7474" w:author="Gladiator Gladiator" w:date="2018-06-01T17:03:00Z"/>
                <w:rFonts w:ascii="Calibri" w:eastAsia="Times New Roman" w:hAnsi="Calibri" w:cs="Calibri"/>
                <w:color w:val="000000"/>
              </w:rPr>
            </w:pPr>
            <w:ins w:id="7475" w:author="Gladiator Gladiator" w:date="2018-06-01T17:03:00Z">
              <w:r w:rsidRPr="005F50D0">
                <w:rPr>
                  <w:rFonts w:ascii="Calibri" w:eastAsia="Times New Roman" w:hAnsi="Calibri" w:cs="Calibri"/>
                  <w:color w:val="000000"/>
                </w:rPr>
                <w:t>0.9545</w:t>
              </w:r>
            </w:ins>
          </w:p>
        </w:tc>
        <w:tc>
          <w:tcPr>
            <w:tcW w:w="1243" w:type="dxa"/>
            <w:tcBorders>
              <w:top w:val="single" w:sz="4" w:space="0" w:color="F4B084"/>
              <w:left w:val="nil"/>
              <w:bottom w:val="single" w:sz="4" w:space="0" w:color="F4B084"/>
              <w:right w:val="single" w:sz="4" w:space="0" w:color="F4B084"/>
            </w:tcBorders>
            <w:shd w:val="clear" w:color="auto" w:fill="auto"/>
            <w:noWrap/>
            <w:vAlign w:val="bottom"/>
            <w:hideMark/>
            <w:tcPrChange w:id="7476" w:author="Gladiator Gladiator" w:date="2018-06-01T17:03:00Z">
              <w:tcPr>
                <w:tcW w:w="1243"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77618C81" w14:textId="77777777" w:rsidR="005F50D0" w:rsidRPr="005F50D0" w:rsidRDefault="005F50D0" w:rsidP="005F50D0">
            <w:pPr>
              <w:spacing w:after="0" w:line="240" w:lineRule="auto"/>
              <w:jc w:val="right"/>
              <w:rPr>
                <w:ins w:id="7477" w:author="Gladiator Gladiator" w:date="2018-06-01T17:03:00Z"/>
                <w:rFonts w:ascii="Calibri" w:eastAsia="Times New Roman" w:hAnsi="Calibri" w:cs="Calibri"/>
                <w:color w:val="000000"/>
              </w:rPr>
            </w:pPr>
            <w:ins w:id="7478" w:author="Gladiator Gladiator" w:date="2018-06-01T17:03:00Z">
              <w:r w:rsidRPr="005F50D0">
                <w:rPr>
                  <w:rFonts w:ascii="Calibri" w:eastAsia="Times New Roman" w:hAnsi="Calibri" w:cs="Calibri"/>
                  <w:color w:val="000000"/>
                </w:rPr>
                <w:t>1.0520</w:t>
              </w:r>
            </w:ins>
          </w:p>
        </w:tc>
      </w:tr>
      <w:tr w:rsidR="005F50D0" w:rsidRPr="005F50D0" w14:paraId="4080BAAC" w14:textId="77777777" w:rsidTr="005F50D0">
        <w:trPr>
          <w:trHeight w:val="283"/>
          <w:ins w:id="7479" w:author="Gladiator Gladiator" w:date="2018-06-01T17:03:00Z"/>
          <w:trPrChange w:id="7480"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FCE4D6" w:fill="FCE4D6"/>
            <w:noWrap/>
            <w:vAlign w:val="bottom"/>
            <w:hideMark/>
            <w:tcPrChange w:id="7481" w:author="Gladiator Gladiator" w:date="2018-06-01T17:03:00Z">
              <w:tcPr>
                <w:tcW w:w="1977"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77EBD913" w14:textId="77777777" w:rsidR="005F50D0" w:rsidRPr="005F50D0" w:rsidRDefault="005F50D0" w:rsidP="005F50D0">
            <w:pPr>
              <w:spacing w:after="0" w:line="240" w:lineRule="auto"/>
              <w:rPr>
                <w:ins w:id="7482" w:author="Gladiator Gladiator" w:date="2018-06-01T17:03:00Z"/>
                <w:rFonts w:ascii="Calibri" w:eastAsia="Times New Roman" w:hAnsi="Calibri" w:cs="Calibri"/>
                <w:color w:val="000000"/>
              </w:rPr>
            </w:pPr>
            <w:ins w:id="7483" w:author="Gladiator Gladiator" w:date="2018-06-01T17:03:00Z">
              <w:r w:rsidRPr="005F50D0">
                <w:rPr>
                  <w:rFonts w:ascii="Calibri" w:eastAsia="Times New Roman" w:hAnsi="Calibri" w:cs="Calibri"/>
                  <w:color w:val="000000"/>
                </w:rPr>
                <w:t>User 9</w:t>
              </w:r>
            </w:ins>
          </w:p>
        </w:tc>
        <w:tc>
          <w:tcPr>
            <w:tcW w:w="1182" w:type="dxa"/>
            <w:tcBorders>
              <w:top w:val="single" w:sz="4" w:space="0" w:color="F4B084"/>
              <w:left w:val="nil"/>
              <w:bottom w:val="single" w:sz="4" w:space="0" w:color="F4B084"/>
              <w:right w:val="nil"/>
            </w:tcBorders>
            <w:shd w:val="clear" w:color="FCE4D6" w:fill="FCE4D6"/>
            <w:noWrap/>
            <w:vAlign w:val="bottom"/>
            <w:hideMark/>
            <w:tcPrChange w:id="7484" w:author="Gladiator Gladiator" w:date="2018-06-01T17:03:00Z">
              <w:tcPr>
                <w:tcW w:w="1182" w:type="dxa"/>
                <w:tcBorders>
                  <w:top w:val="single" w:sz="4" w:space="0" w:color="F4B084"/>
                  <w:left w:val="nil"/>
                  <w:bottom w:val="single" w:sz="4" w:space="0" w:color="F4B084"/>
                  <w:right w:val="nil"/>
                </w:tcBorders>
                <w:shd w:val="clear" w:color="FCE4D6" w:fill="FCE4D6"/>
                <w:noWrap/>
                <w:vAlign w:val="bottom"/>
                <w:hideMark/>
              </w:tcPr>
            </w:tcPrChange>
          </w:tcPr>
          <w:p w14:paraId="2DF39514" w14:textId="77777777" w:rsidR="005F50D0" w:rsidRPr="005F50D0" w:rsidRDefault="005F50D0" w:rsidP="005F50D0">
            <w:pPr>
              <w:spacing w:after="0" w:line="240" w:lineRule="auto"/>
              <w:rPr>
                <w:ins w:id="7485" w:author="Gladiator Gladiator" w:date="2018-06-01T17:03:00Z"/>
                <w:rFonts w:ascii="Calibri" w:eastAsia="Times New Roman" w:hAnsi="Calibri" w:cs="Calibri"/>
                <w:color w:val="000000"/>
              </w:rPr>
            </w:pPr>
            <w:ins w:id="7486" w:author="Gladiator Gladiator" w:date="2018-06-01T17:03:00Z">
              <w:r w:rsidRPr="005F50D0">
                <w:rPr>
                  <w:rFonts w:ascii="Calibri" w:eastAsia="Times New Roman" w:hAnsi="Calibri" w:cs="Calibri"/>
                  <w:color w:val="000000"/>
                </w:rPr>
                <w:t>relaxing</w:t>
              </w:r>
            </w:ins>
          </w:p>
        </w:tc>
        <w:tc>
          <w:tcPr>
            <w:tcW w:w="1121" w:type="dxa"/>
            <w:tcBorders>
              <w:top w:val="single" w:sz="4" w:space="0" w:color="F4B084"/>
              <w:left w:val="nil"/>
              <w:bottom w:val="single" w:sz="4" w:space="0" w:color="F4B084"/>
              <w:right w:val="nil"/>
            </w:tcBorders>
            <w:shd w:val="clear" w:color="FCE4D6" w:fill="FCE4D6"/>
            <w:noWrap/>
            <w:vAlign w:val="bottom"/>
            <w:hideMark/>
            <w:tcPrChange w:id="7487" w:author="Gladiator Gladiator" w:date="2018-06-01T17:03:00Z">
              <w:tcPr>
                <w:tcW w:w="1121" w:type="dxa"/>
                <w:tcBorders>
                  <w:top w:val="single" w:sz="4" w:space="0" w:color="F4B084"/>
                  <w:left w:val="nil"/>
                  <w:bottom w:val="single" w:sz="4" w:space="0" w:color="F4B084"/>
                  <w:right w:val="nil"/>
                </w:tcBorders>
                <w:shd w:val="clear" w:color="FCE4D6" w:fill="FCE4D6"/>
                <w:noWrap/>
                <w:vAlign w:val="bottom"/>
                <w:hideMark/>
              </w:tcPr>
            </w:tcPrChange>
          </w:tcPr>
          <w:p w14:paraId="74AAFEBF" w14:textId="77777777" w:rsidR="005F50D0" w:rsidRPr="005F50D0" w:rsidRDefault="005F50D0" w:rsidP="005F50D0">
            <w:pPr>
              <w:spacing w:after="0" w:line="240" w:lineRule="auto"/>
              <w:jc w:val="right"/>
              <w:rPr>
                <w:ins w:id="7488" w:author="Gladiator Gladiator" w:date="2018-06-01T17:03:00Z"/>
                <w:rFonts w:ascii="Calibri" w:eastAsia="Times New Roman" w:hAnsi="Calibri" w:cs="Calibri"/>
                <w:color w:val="000000"/>
              </w:rPr>
            </w:pPr>
            <w:ins w:id="7489" w:author="Gladiator Gladiator" w:date="2018-06-01T17:03:00Z">
              <w:r w:rsidRPr="005F50D0">
                <w:rPr>
                  <w:rFonts w:ascii="Calibri" w:eastAsia="Times New Roman" w:hAnsi="Calibri" w:cs="Calibri"/>
                  <w:color w:val="000000"/>
                </w:rPr>
                <w:t>0.2901</w:t>
              </w:r>
            </w:ins>
          </w:p>
        </w:tc>
        <w:tc>
          <w:tcPr>
            <w:tcW w:w="1025" w:type="dxa"/>
            <w:tcBorders>
              <w:top w:val="single" w:sz="4" w:space="0" w:color="F4B084"/>
              <w:left w:val="nil"/>
              <w:bottom w:val="single" w:sz="4" w:space="0" w:color="F4B084"/>
              <w:right w:val="nil"/>
            </w:tcBorders>
            <w:shd w:val="clear" w:color="FCE4D6" w:fill="FCE4D6"/>
            <w:noWrap/>
            <w:vAlign w:val="bottom"/>
            <w:hideMark/>
            <w:tcPrChange w:id="7490" w:author="Gladiator Gladiator" w:date="2018-06-01T17:03:00Z">
              <w:tcPr>
                <w:tcW w:w="1182" w:type="dxa"/>
                <w:gridSpan w:val="2"/>
                <w:tcBorders>
                  <w:top w:val="single" w:sz="4" w:space="0" w:color="F4B084"/>
                  <w:left w:val="nil"/>
                  <w:bottom w:val="single" w:sz="4" w:space="0" w:color="F4B084"/>
                  <w:right w:val="nil"/>
                </w:tcBorders>
                <w:shd w:val="clear" w:color="FCE4D6" w:fill="FCE4D6"/>
                <w:noWrap/>
                <w:vAlign w:val="bottom"/>
                <w:hideMark/>
              </w:tcPr>
            </w:tcPrChange>
          </w:tcPr>
          <w:p w14:paraId="5EFBE776" w14:textId="77777777" w:rsidR="005F50D0" w:rsidRPr="005F50D0" w:rsidRDefault="005F50D0" w:rsidP="005F50D0">
            <w:pPr>
              <w:spacing w:after="0" w:line="240" w:lineRule="auto"/>
              <w:jc w:val="right"/>
              <w:rPr>
                <w:ins w:id="7491" w:author="Gladiator Gladiator" w:date="2018-06-01T17:03:00Z"/>
                <w:rFonts w:ascii="Calibri" w:eastAsia="Times New Roman" w:hAnsi="Calibri" w:cs="Calibri"/>
                <w:color w:val="000000"/>
              </w:rPr>
            </w:pPr>
            <w:ins w:id="7492" w:author="Gladiator Gladiator" w:date="2018-06-01T17:03:00Z">
              <w:r w:rsidRPr="005F50D0">
                <w:rPr>
                  <w:rFonts w:ascii="Calibri" w:eastAsia="Times New Roman" w:hAnsi="Calibri" w:cs="Calibri"/>
                  <w:color w:val="000000"/>
                </w:rPr>
                <w:t>0.2901</w:t>
              </w:r>
            </w:ins>
          </w:p>
        </w:tc>
        <w:tc>
          <w:tcPr>
            <w:tcW w:w="990" w:type="dxa"/>
            <w:tcBorders>
              <w:top w:val="single" w:sz="4" w:space="0" w:color="F4B084"/>
              <w:left w:val="nil"/>
              <w:bottom w:val="single" w:sz="4" w:space="0" w:color="F4B084"/>
              <w:right w:val="nil"/>
            </w:tcBorders>
            <w:shd w:val="clear" w:color="FCE4D6" w:fill="FCE4D6"/>
            <w:noWrap/>
            <w:vAlign w:val="bottom"/>
            <w:hideMark/>
            <w:tcPrChange w:id="7493" w:author="Gladiator Gladiator" w:date="2018-06-01T17:03:00Z">
              <w:tcPr>
                <w:tcW w:w="1039" w:type="dxa"/>
                <w:tcBorders>
                  <w:top w:val="single" w:sz="4" w:space="0" w:color="F4B084"/>
                  <w:left w:val="nil"/>
                  <w:bottom w:val="single" w:sz="4" w:space="0" w:color="F4B084"/>
                  <w:right w:val="nil"/>
                </w:tcBorders>
                <w:shd w:val="clear" w:color="FCE4D6" w:fill="FCE4D6"/>
                <w:noWrap/>
                <w:vAlign w:val="bottom"/>
                <w:hideMark/>
              </w:tcPr>
            </w:tcPrChange>
          </w:tcPr>
          <w:p w14:paraId="00EB804C" w14:textId="77777777" w:rsidR="005F50D0" w:rsidRPr="005F50D0" w:rsidRDefault="005F50D0" w:rsidP="005F50D0">
            <w:pPr>
              <w:spacing w:after="0" w:line="240" w:lineRule="auto"/>
              <w:jc w:val="right"/>
              <w:rPr>
                <w:ins w:id="7494" w:author="Gladiator Gladiator" w:date="2018-06-01T17:03:00Z"/>
                <w:rFonts w:ascii="Calibri" w:eastAsia="Times New Roman" w:hAnsi="Calibri" w:cs="Calibri"/>
                <w:color w:val="000000"/>
              </w:rPr>
            </w:pPr>
            <w:ins w:id="7495" w:author="Gladiator Gladiator" w:date="2018-06-01T17:03:00Z">
              <w:r w:rsidRPr="005F50D0">
                <w:rPr>
                  <w:rFonts w:ascii="Calibri" w:eastAsia="Times New Roman" w:hAnsi="Calibri" w:cs="Calibri"/>
                  <w:color w:val="000000"/>
                </w:rPr>
                <w:t>0.3344</w:t>
              </w:r>
            </w:ins>
          </w:p>
        </w:tc>
        <w:tc>
          <w:tcPr>
            <w:tcW w:w="990" w:type="dxa"/>
            <w:tcBorders>
              <w:top w:val="single" w:sz="4" w:space="0" w:color="F4B084"/>
              <w:left w:val="nil"/>
              <w:bottom w:val="single" w:sz="4" w:space="0" w:color="F4B084"/>
              <w:right w:val="nil"/>
            </w:tcBorders>
            <w:shd w:val="clear" w:color="FCE4D6" w:fill="FCE4D6"/>
            <w:noWrap/>
            <w:vAlign w:val="bottom"/>
            <w:hideMark/>
            <w:tcPrChange w:id="7496" w:author="Gladiator Gladiator" w:date="2018-06-01T17:03:00Z">
              <w:tcPr>
                <w:tcW w:w="917" w:type="dxa"/>
                <w:tcBorders>
                  <w:top w:val="single" w:sz="4" w:space="0" w:color="F4B084"/>
                  <w:left w:val="nil"/>
                  <w:bottom w:val="single" w:sz="4" w:space="0" w:color="F4B084"/>
                  <w:right w:val="nil"/>
                </w:tcBorders>
                <w:shd w:val="clear" w:color="FCE4D6" w:fill="FCE4D6"/>
                <w:noWrap/>
                <w:vAlign w:val="bottom"/>
                <w:hideMark/>
              </w:tcPr>
            </w:tcPrChange>
          </w:tcPr>
          <w:p w14:paraId="65A5A2B2" w14:textId="77777777" w:rsidR="005F50D0" w:rsidRPr="005F50D0" w:rsidRDefault="005F50D0" w:rsidP="005F50D0">
            <w:pPr>
              <w:spacing w:after="0" w:line="240" w:lineRule="auto"/>
              <w:jc w:val="right"/>
              <w:rPr>
                <w:ins w:id="7497" w:author="Gladiator Gladiator" w:date="2018-06-01T17:03:00Z"/>
                <w:rFonts w:ascii="Calibri" w:eastAsia="Times New Roman" w:hAnsi="Calibri" w:cs="Calibri"/>
                <w:color w:val="000000"/>
              </w:rPr>
            </w:pPr>
            <w:ins w:id="7498" w:author="Gladiator Gladiator" w:date="2018-06-01T17:03:00Z">
              <w:r w:rsidRPr="005F50D0">
                <w:rPr>
                  <w:rFonts w:ascii="Calibri" w:eastAsia="Times New Roman" w:hAnsi="Calibri" w:cs="Calibri"/>
                  <w:color w:val="000000"/>
                </w:rPr>
                <w:t>0.3565</w:t>
              </w:r>
            </w:ins>
          </w:p>
        </w:tc>
        <w:tc>
          <w:tcPr>
            <w:tcW w:w="1029" w:type="dxa"/>
            <w:tcBorders>
              <w:top w:val="single" w:sz="4" w:space="0" w:color="F4B084"/>
              <w:left w:val="nil"/>
              <w:bottom w:val="single" w:sz="4" w:space="0" w:color="F4B084"/>
              <w:right w:val="nil"/>
            </w:tcBorders>
            <w:shd w:val="clear" w:color="FCE4D6" w:fill="FCE4D6"/>
            <w:noWrap/>
            <w:vAlign w:val="bottom"/>
            <w:hideMark/>
            <w:tcPrChange w:id="7499" w:author="Gladiator Gladiator" w:date="2018-06-01T17:03:00Z">
              <w:tcPr>
                <w:tcW w:w="896" w:type="dxa"/>
                <w:tcBorders>
                  <w:top w:val="single" w:sz="4" w:space="0" w:color="F4B084"/>
                  <w:left w:val="nil"/>
                  <w:bottom w:val="single" w:sz="4" w:space="0" w:color="F4B084"/>
                  <w:right w:val="nil"/>
                </w:tcBorders>
                <w:shd w:val="clear" w:color="FCE4D6" w:fill="FCE4D6"/>
                <w:noWrap/>
                <w:vAlign w:val="bottom"/>
                <w:hideMark/>
              </w:tcPr>
            </w:tcPrChange>
          </w:tcPr>
          <w:p w14:paraId="1E5F849F" w14:textId="77777777" w:rsidR="005F50D0" w:rsidRPr="005F50D0" w:rsidRDefault="005F50D0" w:rsidP="005F50D0">
            <w:pPr>
              <w:spacing w:after="0" w:line="240" w:lineRule="auto"/>
              <w:jc w:val="right"/>
              <w:rPr>
                <w:ins w:id="7500" w:author="Gladiator Gladiator" w:date="2018-06-01T17:03:00Z"/>
                <w:rFonts w:ascii="Calibri" w:eastAsia="Times New Roman" w:hAnsi="Calibri" w:cs="Calibri"/>
                <w:color w:val="000000"/>
              </w:rPr>
            </w:pPr>
            <w:ins w:id="7501" w:author="Gladiator Gladiator" w:date="2018-06-01T17:03:00Z">
              <w:r w:rsidRPr="005F50D0">
                <w:rPr>
                  <w:rFonts w:ascii="Calibri" w:eastAsia="Times New Roman" w:hAnsi="Calibri" w:cs="Calibri"/>
                  <w:color w:val="000000"/>
                </w:rPr>
                <w:t>0.3344</w:t>
              </w:r>
            </w:ins>
          </w:p>
        </w:tc>
        <w:tc>
          <w:tcPr>
            <w:tcW w:w="1243" w:type="dxa"/>
            <w:tcBorders>
              <w:top w:val="single" w:sz="4" w:space="0" w:color="F4B084"/>
              <w:left w:val="nil"/>
              <w:bottom w:val="single" w:sz="4" w:space="0" w:color="F4B084"/>
              <w:right w:val="single" w:sz="4" w:space="0" w:color="F4B084"/>
            </w:tcBorders>
            <w:shd w:val="clear" w:color="FCE4D6" w:fill="FCE4D6"/>
            <w:noWrap/>
            <w:vAlign w:val="bottom"/>
            <w:hideMark/>
            <w:tcPrChange w:id="7502" w:author="Gladiator Gladiator" w:date="2018-06-01T17:03:00Z">
              <w:tcPr>
                <w:tcW w:w="1243"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516F93AA" w14:textId="77777777" w:rsidR="005F50D0" w:rsidRPr="005F50D0" w:rsidRDefault="005F50D0" w:rsidP="005F50D0">
            <w:pPr>
              <w:spacing w:after="0" w:line="240" w:lineRule="auto"/>
              <w:jc w:val="right"/>
              <w:rPr>
                <w:ins w:id="7503" w:author="Gladiator Gladiator" w:date="2018-06-01T17:03:00Z"/>
                <w:rFonts w:ascii="Calibri" w:eastAsia="Times New Roman" w:hAnsi="Calibri" w:cs="Calibri"/>
                <w:color w:val="000000"/>
              </w:rPr>
            </w:pPr>
            <w:ins w:id="7504" w:author="Gladiator Gladiator" w:date="2018-06-01T17:03:00Z">
              <w:r w:rsidRPr="005F50D0">
                <w:rPr>
                  <w:rFonts w:ascii="Calibri" w:eastAsia="Times New Roman" w:hAnsi="Calibri" w:cs="Calibri"/>
                  <w:color w:val="000000"/>
                </w:rPr>
                <w:t>0.3211</w:t>
              </w:r>
            </w:ins>
          </w:p>
        </w:tc>
      </w:tr>
      <w:tr w:rsidR="005F50D0" w:rsidRPr="005F50D0" w14:paraId="47F315DC" w14:textId="77777777" w:rsidTr="005F50D0">
        <w:trPr>
          <w:trHeight w:val="283"/>
          <w:ins w:id="7505" w:author="Gladiator Gladiator" w:date="2018-06-01T17:03:00Z"/>
          <w:trPrChange w:id="7506"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auto" w:fill="auto"/>
            <w:noWrap/>
            <w:vAlign w:val="bottom"/>
            <w:hideMark/>
            <w:tcPrChange w:id="7507" w:author="Gladiator Gladiator" w:date="2018-06-01T17:03:00Z">
              <w:tcPr>
                <w:tcW w:w="1977"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25863120" w14:textId="77777777" w:rsidR="005F50D0" w:rsidRPr="005F50D0" w:rsidRDefault="005F50D0" w:rsidP="005F50D0">
            <w:pPr>
              <w:spacing w:after="0" w:line="240" w:lineRule="auto"/>
              <w:rPr>
                <w:ins w:id="7508" w:author="Gladiator Gladiator" w:date="2018-06-01T17:03:00Z"/>
                <w:rFonts w:ascii="Calibri" w:eastAsia="Times New Roman" w:hAnsi="Calibri" w:cs="Calibri"/>
                <w:color w:val="000000"/>
              </w:rPr>
            </w:pPr>
            <w:ins w:id="7509" w:author="Gladiator Gladiator" w:date="2018-06-01T17:03:00Z">
              <w:r w:rsidRPr="005F50D0">
                <w:rPr>
                  <w:rFonts w:ascii="Calibri" w:eastAsia="Times New Roman" w:hAnsi="Calibri" w:cs="Calibri"/>
                  <w:color w:val="000000"/>
                </w:rPr>
                <w:t>User 9</w:t>
              </w:r>
            </w:ins>
          </w:p>
        </w:tc>
        <w:tc>
          <w:tcPr>
            <w:tcW w:w="1182" w:type="dxa"/>
            <w:tcBorders>
              <w:top w:val="single" w:sz="4" w:space="0" w:color="F4B084"/>
              <w:left w:val="nil"/>
              <w:bottom w:val="single" w:sz="4" w:space="0" w:color="F4B084"/>
              <w:right w:val="nil"/>
            </w:tcBorders>
            <w:shd w:val="clear" w:color="auto" w:fill="auto"/>
            <w:noWrap/>
            <w:vAlign w:val="bottom"/>
            <w:hideMark/>
            <w:tcPrChange w:id="7510" w:author="Gladiator Gladiator" w:date="2018-06-01T17:03:00Z">
              <w:tcPr>
                <w:tcW w:w="1182" w:type="dxa"/>
                <w:tcBorders>
                  <w:top w:val="single" w:sz="4" w:space="0" w:color="F4B084"/>
                  <w:left w:val="nil"/>
                  <w:bottom w:val="single" w:sz="4" w:space="0" w:color="F4B084"/>
                  <w:right w:val="nil"/>
                </w:tcBorders>
                <w:shd w:val="clear" w:color="auto" w:fill="auto"/>
                <w:noWrap/>
                <w:vAlign w:val="bottom"/>
                <w:hideMark/>
              </w:tcPr>
            </w:tcPrChange>
          </w:tcPr>
          <w:p w14:paraId="28176DE5" w14:textId="77777777" w:rsidR="005F50D0" w:rsidRPr="005F50D0" w:rsidRDefault="005F50D0" w:rsidP="005F50D0">
            <w:pPr>
              <w:spacing w:after="0" w:line="240" w:lineRule="auto"/>
              <w:rPr>
                <w:ins w:id="7511" w:author="Gladiator Gladiator" w:date="2018-06-01T17:03:00Z"/>
                <w:rFonts w:ascii="Calibri" w:eastAsia="Times New Roman" w:hAnsi="Calibri" w:cs="Calibri"/>
                <w:color w:val="000000"/>
              </w:rPr>
            </w:pPr>
            <w:ins w:id="7512" w:author="Gladiator Gladiator" w:date="2018-06-01T17:03:00Z">
              <w:r w:rsidRPr="005F50D0">
                <w:rPr>
                  <w:rFonts w:ascii="Calibri" w:eastAsia="Times New Roman" w:hAnsi="Calibri" w:cs="Calibri"/>
                  <w:color w:val="000000"/>
                </w:rPr>
                <w:t>testing</w:t>
              </w:r>
            </w:ins>
          </w:p>
        </w:tc>
        <w:tc>
          <w:tcPr>
            <w:tcW w:w="1121" w:type="dxa"/>
            <w:tcBorders>
              <w:top w:val="single" w:sz="4" w:space="0" w:color="F4B084"/>
              <w:left w:val="nil"/>
              <w:bottom w:val="single" w:sz="4" w:space="0" w:color="F4B084"/>
              <w:right w:val="nil"/>
            </w:tcBorders>
            <w:shd w:val="clear" w:color="auto" w:fill="auto"/>
            <w:noWrap/>
            <w:vAlign w:val="bottom"/>
            <w:hideMark/>
            <w:tcPrChange w:id="7513" w:author="Gladiator Gladiator" w:date="2018-06-01T17:03:00Z">
              <w:tcPr>
                <w:tcW w:w="1121" w:type="dxa"/>
                <w:tcBorders>
                  <w:top w:val="single" w:sz="4" w:space="0" w:color="F4B084"/>
                  <w:left w:val="nil"/>
                  <w:bottom w:val="single" w:sz="4" w:space="0" w:color="F4B084"/>
                  <w:right w:val="nil"/>
                </w:tcBorders>
                <w:shd w:val="clear" w:color="auto" w:fill="auto"/>
                <w:noWrap/>
                <w:vAlign w:val="bottom"/>
                <w:hideMark/>
              </w:tcPr>
            </w:tcPrChange>
          </w:tcPr>
          <w:p w14:paraId="25DFB8CB" w14:textId="77777777" w:rsidR="005F50D0" w:rsidRPr="005F50D0" w:rsidRDefault="005F50D0" w:rsidP="005F50D0">
            <w:pPr>
              <w:spacing w:after="0" w:line="240" w:lineRule="auto"/>
              <w:jc w:val="right"/>
              <w:rPr>
                <w:ins w:id="7514" w:author="Gladiator Gladiator" w:date="2018-06-01T17:03:00Z"/>
                <w:rFonts w:ascii="Calibri" w:eastAsia="Times New Roman" w:hAnsi="Calibri" w:cs="Calibri"/>
                <w:color w:val="000000"/>
              </w:rPr>
            </w:pPr>
            <w:ins w:id="7515" w:author="Gladiator Gladiator" w:date="2018-06-01T17:03:00Z">
              <w:r w:rsidRPr="005F50D0">
                <w:rPr>
                  <w:rFonts w:ascii="Calibri" w:eastAsia="Times New Roman" w:hAnsi="Calibri" w:cs="Calibri"/>
                  <w:color w:val="000000"/>
                </w:rPr>
                <w:t>0.8881</w:t>
              </w:r>
            </w:ins>
          </w:p>
        </w:tc>
        <w:tc>
          <w:tcPr>
            <w:tcW w:w="1025" w:type="dxa"/>
            <w:tcBorders>
              <w:top w:val="single" w:sz="4" w:space="0" w:color="F4B084"/>
              <w:left w:val="nil"/>
              <w:bottom w:val="single" w:sz="4" w:space="0" w:color="F4B084"/>
              <w:right w:val="nil"/>
            </w:tcBorders>
            <w:shd w:val="clear" w:color="auto" w:fill="auto"/>
            <w:noWrap/>
            <w:vAlign w:val="bottom"/>
            <w:hideMark/>
            <w:tcPrChange w:id="7516" w:author="Gladiator Gladiator" w:date="2018-06-01T17:03:00Z">
              <w:tcPr>
                <w:tcW w:w="1025" w:type="dxa"/>
                <w:tcBorders>
                  <w:top w:val="single" w:sz="4" w:space="0" w:color="F4B084"/>
                  <w:left w:val="nil"/>
                  <w:bottom w:val="single" w:sz="4" w:space="0" w:color="F4B084"/>
                  <w:right w:val="nil"/>
                </w:tcBorders>
                <w:shd w:val="clear" w:color="auto" w:fill="auto"/>
                <w:noWrap/>
                <w:vAlign w:val="bottom"/>
                <w:hideMark/>
              </w:tcPr>
            </w:tcPrChange>
          </w:tcPr>
          <w:p w14:paraId="12C10BFB" w14:textId="77777777" w:rsidR="005F50D0" w:rsidRPr="005F50D0" w:rsidRDefault="005F50D0" w:rsidP="005F50D0">
            <w:pPr>
              <w:spacing w:after="0" w:line="240" w:lineRule="auto"/>
              <w:jc w:val="right"/>
              <w:rPr>
                <w:ins w:id="7517" w:author="Gladiator Gladiator" w:date="2018-06-01T17:03:00Z"/>
                <w:rFonts w:ascii="Calibri" w:eastAsia="Times New Roman" w:hAnsi="Calibri" w:cs="Calibri"/>
                <w:color w:val="000000"/>
              </w:rPr>
            </w:pPr>
            <w:ins w:id="7518" w:author="Gladiator Gladiator" w:date="2018-06-01T17:03:00Z">
              <w:r w:rsidRPr="005F50D0">
                <w:rPr>
                  <w:rFonts w:ascii="Calibri" w:eastAsia="Times New Roman" w:hAnsi="Calibri" w:cs="Calibri"/>
                  <w:color w:val="000000"/>
                </w:rPr>
                <w:t>0.8438</w:t>
              </w:r>
            </w:ins>
          </w:p>
        </w:tc>
        <w:tc>
          <w:tcPr>
            <w:tcW w:w="990" w:type="dxa"/>
            <w:tcBorders>
              <w:top w:val="single" w:sz="4" w:space="0" w:color="F4B084"/>
              <w:left w:val="nil"/>
              <w:bottom w:val="single" w:sz="4" w:space="0" w:color="F4B084"/>
              <w:right w:val="nil"/>
            </w:tcBorders>
            <w:shd w:val="clear" w:color="auto" w:fill="auto"/>
            <w:noWrap/>
            <w:vAlign w:val="bottom"/>
            <w:hideMark/>
            <w:tcPrChange w:id="7519" w:author="Gladiator Gladiator" w:date="2018-06-01T17:03:00Z">
              <w:tcPr>
                <w:tcW w:w="1196" w:type="dxa"/>
                <w:gridSpan w:val="2"/>
                <w:tcBorders>
                  <w:top w:val="single" w:sz="4" w:space="0" w:color="F4B084"/>
                  <w:left w:val="nil"/>
                  <w:bottom w:val="single" w:sz="4" w:space="0" w:color="F4B084"/>
                  <w:right w:val="nil"/>
                </w:tcBorders>
                <w:shd w:val="clear" w:color="auto" w:fill="auto"/>
                <w:noWrap/>
                <w:vAlign w:val="bottom"/>
                <w:hideMark/>
              </w:tcPr>
            </w:tcPrChange>
          </w:tcPr>
          <w:p w14:paraId="12F5538F" w14:textId="77777777" w:rsidR="005F50D0" w:rsidRPr="005F50D0" w:rsidRDefault="005F50D0" w:rsidP="005F50D0">
            <w:pPr>
              <w:spacing w:after="0" w:line="240" w:lineRule="auto"/>
              <w:jc w:val="right"/>
              <w:rPr>
                <w:ins w:id="7520" w:author="Gladiator Gladiator" w:date="2018-06-01T17:03:00Z"/>
                <w:rFonts w:ascii="Calibri" w:eastAsia="Times New Roman" w:hAnsi="Calibri" w:cs="Calibri"/>
                <w:color w:val="000000"/>
              </w:rPr>
            </w:pPr>
            <w:ins w:id="7521" w:author="Gladiator Gladiator" w:date="2018-06-01T17:03:00Z">
              <w:r w:rsidRPr="005F50D0">
                <w:rPr>
                  <w:rFonts w:ascii="Calibri" w:eastAsia="Times New Roman" w:hAnsi="Calibri" w:cs="Calibri"/>
                  <w:color w:val="000000"/>
                </w:rPr>
                <w:t>0.5780</w:t>
              </w:r>
            </w:ins>
          </w:p>
        </w:tc>
        <w:tc>
          <w:tcPr>
            <w:tcW w:w="990" w:type="dxa"/>
            <w:tcBorders>
              <w:top w:val="single" w:sz="4" w:space="0" w:color="F4B084"/>
              <w:left w:val="nil"/>
              <w:bottom w:val="single" w:sz="4" w:space="0" w:color="F4B084"/>
              <w:right w:val="nil"/>
            </w:tcBorders>
            <w:shd w:val="clear" w:color="auto" w:fill="auto"/>
            <w:noWrap/>
            <w:vAlign w:val="bottom"/>
            <w:hideMark/>
            <w:tcPrChange w:id="7522" w:author="Gladiator Gladiator" w:date="2018-06-01T17:03:00Z">
              <w:tcPr>
                <w:tcW w:w="917" w:type="dxa"/>
                <w:tcBorders>
                  <w:top w:val="single" w:sz="4" w:space="0" w:color="F4B084"/>
                  <w:left w:val="nil"/>
                  <w:bottom w:val="single" w:sz="4" w:space="0" w:color="F4B084"/>
                  <w:right w:val="nil"/>
                </w:tcBorders>
                <w:shd w:val="clear" w:color="auto" w:fill="auto"/>
                <w:noWrap/>
                <w:vAlign w:val="bottom"/>
                <w:hideMark/>
              </w:tcPr>
            </w:tcPrChange>
          </w:tcPr>
          <w:p w14:paraId="68935157" w14:textId="77777777" w:rsidR="005F50D0" w:rsidRPr="005F50D0" w:rsidRDefault="005F50D0" w:rsidP="005F50D0">
            <w:pPr>
              <w:spacing w:after="0" w:line="240" w:lineRule="auto"/>
              <w:jc w:val="right"/>
              <w:rPr>
                <w:ins w:id="7523" w:author="Gladiator Gladiator" w:date="2018-06-01T17:03:00Z"/>
                <w:rFonts w:ascii="Calibri" w:eastAsia="Times New Roman" w:hAnsi="Calibri" w:cs="Calibri"/>
                <w:color w:val="000000"/>
              </w:rPr>
            </w:pPr>
            <w:ins w:id="7524" w:author="Gladiator Gladiator" w:date="2018-06-01T17:03:00Z">
              <w:r w:rsidRPr="005F50D0">
                <w:rPr>
                  <w:rFonts w:ascii="Calibri" w:eastAsia="Times New Roman" w:hAnsi="Calibri" w:cs="Calibri"/>
                  <w:color w:val="000000"/>
                </w:rPr>
                <w:t>1.1760</w:t>
              </w:r>
            </w:ins>
          </w:p>
        </w:tc>
        <w:tc>
          <w:tcPr>
            <w:tcW w:w="1029" w:type="dxa"/>
            <w:tcBorders>
              <w:top w:val="single" w:sz="4" w:space="0" w:color="F4B084"/>
              <w:left w:val="nil"/>
              <w:bottom w:val="single" w:sz="4" w:space="0" w:color="F4B084"/>
              <w:right w:val="nil"/>
            </w:tcBorders>
            <w:shd w:val="clear" w:color="auto" w:fill="auto"/>
            <w:noWrap/>
            <w:vAlign w:val="bottom"/>
            <w:hideMark/>
            <w:tcPrChange w:id="7525" w:author="Gladiator Gladiator" w:date="2018-06-01T17:03:00Z">
              <w:tcPr>
                <w:tcW w:w="896" w:type="dxa"/>
                <w:tcBorders>
                  <w:top w:val="single" w:sz="4" w:space="0" w:color="F4B084"/>
                  <w:left w:val="nil"/>
                  <w:bottom w:val="single" w:sz="4" w:space="0" w:color="F4B084"/>
                  <w:right w:val="nil"/>
                </w:tcBorders>
                <w:shd w:val="clear" w:color="auto" w:fill="auto"/>
                <w:noWrap/>
                <w:vAlign w:val="bottom"/>
                <w:hideMark/>
              </w:tcPr>
            </w:tcPrChange>
          </w:tcPr>
          <w:p w14:paraId="76A45FE0" w14:textId="77777777" w:rsidR="005F50D0" w:rsidRPr="005F50D0" w:rsidRDefault="005F50D0" w:rsidP="005F50D0">
            <w:pPr>
              <w:spacing w:after="0" w:line="240" w:lineRule="auto"/>
              <w:jc w:val="right"/>
              <w:rPr>
                <w:ins w:id="7526" w:author="Gladiator Gladiator" w:date="2018-06-01T17:03:00Z"/>
                <w:rFonts w:ascii="Calibri" w:eastAsia="Times New Roman" w:hAnsi="Calibri" w:cs="Calibri"/>
                <w:color w:val="000000"/>
              </w:rPr>
            </w:pPr>
            <w:ins w:id="7527" w:author="Gladiator Gladiator" w:date="2018-06-01T17:03:00Z">
              <w:r w:rsidRPr="005F50D0">
                <w:rPr>
                  <w:rFonts w:ascii="Calibri" w:eastAsia="Times New Roman" w:hAnsi="Calibri" w:cs="Calibri"/>
                  <w:color w:val="000000"/>
                </w:rPr>
                <w:t>0.6666</w:t>
              </w:r>
            </w:ins>
          </w:p>
        </w:tc>
        <w:tc>
          <w:tcPr>
            <w:tcW w:w="1243" w:type="dxa"/>
            <w:tcBorders>
              <w:top w:val="single" w:sz="4" w:space="0" w:color="F4B084"/>
              <w:left w:val="nil"/>
              <w:bottom w:val="single" w:sz="4" w:space="0" w:color="F4B084"/>
              <w:right w:val="single" w:sz="4" w:space="0" w:color="F4B084"/>
            </w:tcBorders>
            <w:shd w:val="clear" w:color="auto" w:fill="auto"/>
            <w:noWrap/>
            <w:vAlign w:val="bottom"/>
            <w:hideMark/>
            <w:tcPrChange w:id="7528" w:author="Gladiator Gladiator" w:date="2018-06-01T17:03:00Z">
              <w:tcPr>
                <w:tcW w:w="1243"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1AFF1C73" w14:textId="77777777" w:rsidR="005F50D0" w:rsidRPr="005F50D0" w:rsidRDefault="005F50D0" w:rsidP="005F50D0">
            <w:pPr>
              <w:spacing w:after="0" w:line="240" w:lineRule="auto"/>
              <w:jc w:val="right"/>
              <w:rPr>
                <w:ins w:id="7529" w:author="Gladiator Gladiator" w:date="2018-06-01T17:03:00Z"/>
                <w:rFonts w:ascii="Calibri" w:eastAsia="Times New Roman" w:hAnsi="Calibri" w:cs="Calibri"/>
                <w:color w:val="000000"/>
              </w:rPr>
            </w:pPr>
            <w:ins w:id="7530" w:author="Gladiator Gladiator" w:date="2018-06-01T17:03:00Z">
              <w:r w:rsidRPr="005F50D0">
                <w:rPr>
                  <w:rFonts w:ascii="Calibri" w:eastAsia="Times New Roman" w:hAnsi="Calibri" w:cs="Calibri"/>
                  <w:color w:val="000000"/>
                </w:rPr>
                <w:t>0.8305</w:t>
              </w:r>
            </w:ins>
          </w:p>
        </w:tc>
      </w:tr>
      <w:tr w:rsidR="005F50D0" w:rsidRPr="005F50D0" w14:paraId="2E535997" w14:textId="77777777" w:rsidTr="005F50D0">
        <w:trPr>
          <w:trHeight w:val="283"/>
          <w:ins w:id="7531" w:author="Gladiator Gladiator" w:date="2018-06-01T17:03:00Z"/>
          <w:trPrChange w:id="7532"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FCE4D6" w:fill="FCE4D6"/>
            <w:noWrap/>
            <w:vAlign w:val="bottom"/>
            <w:hideMark/>
            <w:tcPrChange w:id="7533" w:author="Gladiator Gladiator" w:date="2018-06-01T17:03:00Z">
              <w:tcPr>
                <w:tcW w:w="1977" w:type="dxa"/>
                <w:tcBorders>
                  <w:top w:val="single" w:sz="4" w:space="0" w:color="F4B084"/>
                  <w:left w:val="single" w:sz="4" w:space="0" w:color="F4B084"/>
                  <w:bottom w:val="single" w:sz="4" w:space="0" w:color="F4B084"/>
                  <w:right w:val="nil"/>
                </w:tcBorders>
                <w:shd w:val="clear" w:color="FCE4D6" w:fill="FCE4D6"/>
                <w:noWrap/>
                <w:vAlign w:val="bottom"/>
                <w:hideMark/>
              </w:tcPr>
            </w:tcPrChange>
          </w:tcPr>
          <w:p w14:paraId="539A6799" w14:textId="77777777" w:rsidR="005F50D0" w:rsidRPr="005F50D0" w:rsidRDefault="005F50D0" w:rsidP="005F50D0">
            <w:pPr>
              <w:spacing w:after="0" w:line="240" w:lineRule="auto"/>
              <w:rPr>
                <w:ins w:id="7534" w:author="Gladiator Gladiator" w:date="2018-06-01T17:03:00Z"/>
                <w:rFonts w:ascii="Calibri" w:eastAsia="Times New Roman" w:hAnsi="Calibri" w:cs="Calibri"/>
                <w:color w:val="000000"/>
              </w:rPr>
            </w:pPr>
            <w:ins w:id="7535" w:author="Gladiator Gladiator" w:date="2018-06-01T17:03:00Z">
              <w:r w:rsidRPr="005F50D0">
                <w:rPr>
                  <w:rFonts w:ascii="Calibri" w:eastAsia="Times New Roman" w:hAnsi="Calibri" w:cs="Calibri"/>
                  <w:color w:val="000000"/>
                </w:rPr>
                <w:t>User 10</w:t>
              </w:r>
            </w:ins>
          </w:p>
        </w:tc>
        <w:tc>
          <w:tcPr>
            <w:tcW w:w="1182" w:type="dxa"/>
            <w:tcBorders>
              <w:top w:val="single" w:sz="4" w:space="0" w:color="F4B084"/>
              <w:left w:val="nil"/>
              <w:bottom w:val="single" w:sz="4" w:space="0" w:color="F4B084"/>
              <w:right w:val="nil"/>
            </w:tcBorders>
            <w:shd w:val="clear" w:color="FCE4D6" w:fill="FCE4D6"/>
            <w:noWrap/>
            <w:vAlign w:val="bottom"/>
            <w:hideMark/>
            <w:tcPrChange w:id="7536" w:author="Gladiator Gladiator" w:date="2018-06-01T17:03:00Z">
              <w:tcPr>
                <w:tcW w:w="1182" w:type="dxa"/>
                <w:tcBorders>
                  <w:top w:val="single" w:sz="4" w:space="0" w:color="F4B084"/>
                  <w:left w:val="nil"/>
                  <w:bottom w:val="single" w:sz="4" w:space="0" w:color="F4B084"/>
                  <w:right w:val="nil"/>
                </w:tcBorders>
                <w:shd w:val="clear" w:color="FCE4D6" w:fill="FCE4D6"/>
                <w:noWrap/>
                <w:vAlign w:val="bottom"/>
                <w:hideMark/>
              </w:tcPr>
            </w:tcPrChange>
          </w:tcPr>
          <w:p w14:paraId="658527C7" w14:textId="77777777" w:rsidR="005F50D0" w:rsidRPr="005F50D0" w:rsidRDefault="005F50D0" w:rsidP="005F50D0">
            <w:pPr>
              <w:spacing w:after="0" w:line="240" w:lineRule="auto"/>
              <w:rPr>
                <w:ins w:id="7537" w:author="Gladiator Gladiator" w:date="2018-06-01T17:03:00Z"/>
                <w:rFonts w:ascii="Calibri" w:eastAsia="Times New Roman" w:hAnsi="Calibri" w:cs="Calibri"/>
                <w:color w:val="000000"/>
              </w:rPr>
            </w:pPr>
            <w:ins w:id="7538" w:author="Gladiator Gladiator" w:date="2018-06-01T17:03:00Z">
              <w:r w:rsidRPr="005F50D0">
                <w:rPr>
                  <w:rFonts w:ascii="Calibri" w:eastAsia="Times New Roman" w:hAnsi="Calibri" w:cs="Calibri"/>
                  <w:color w:val="000000"/>
                </w:rPr>
                <w:t>relaxing</w:t>
              </w:r>
            </w:ins>
          </w:p>
        </w:tc>
        <w:tc>
          <w:tcPr>
            <w:tcW w:w="1121" w:type="dxa"/>
            <w:tcBorders>
              <w:top w:val="single" w:sz="4" w:space="0" w:color="F4B084"/>
              <w:left w:val="nil"/>
              <w:bottom w:val="single" w:sz="4" w:space="0" w:color="F4B084"/>
              <w:right w:val="nil"/>
            </w:tcBorders>
            <w:shd w:val="clear" w:color="FCE4D6" w:fill="FCE4D6"/>
            <w:noWrap/>
            <w:vAlign w:val="bottom"/>
            <w:hideMark/>
            <w:tcPrChange w:id="7539" w:author="Gladiator Gladiator" w:date="2018-06-01T17:03:00Z">
              <w:tcPr>
                <w:tcW w:w="1121" w:type="dxa"/>
                <w:tcBorders>
                  <w:top w:val="single" w:sz="4" w:space="0" w:color="F4B084"/>
                  <w:left w:val="nil"/>
                  <w:bottom w:val="single" w:sz="4" w:space="0" w:color="F4B084"/>
                  <w:right w:val="nil"/>
                </w:tcBorders>
                <w:shd w:val="clear" w:color="FCE4D6" w:fill="FCE4D6"/>
                <w:noWrap/>
                <w:vAlign w:val="bottom"/>
                <w:hideMark/>
              </w:tcPr>
            </w:tcPrChange>
          </w:tcPr>
          <w:p w14:paraId="4053FD45" w14:textId="77777777" w:rsidR="005F50D0" w:rsidRPr="005F50D0" w:rsidRDefault="005F50D0" w:rsidP="005F50D0">
            <w:pPr>
              <w:spacing w:after="0" w:line="240" w:lineRule="auto"/>
              <w:jc w:val="right"/>
              <w:rPr>
                <w:ins w:id="7540" w:author="Gladiator Gladiator" w:date="2018-06-01T17:03:00Z"/>
                <w:rFonts w:ascii="Calibri" w:eastAsia="Times New Roman" w:hAnsi="Calibri" w:cs="Calibri"/>
                <w:color w:val="000000"/>
              </w:rPr>
            </w:pPr>
            <w:ins w:id="7541" w:author="Gladiator Gladiator" w:date="2018-06-01T17:03:00Z">
              <w:r w:rsidRPr="005F50D0">
                <w:rPr>
                  <w:rFonts w:ascii="Calibri" w:eastAsia="Times New Roman" w:hAnsi="Calibri" w:cs="Calibri"/>
                  <w:color w:val="000000"/>
                </w:rPr>
                <w:t>0.5780</w:t>
              </w:r>
            </w:ins>
          </w:p>
        </w:tc>
        <w:tc>
          <w:tcPr>
            <w:tcW w:w="1025" w:type="dxa"/>
            <w:tcBorders>
              <w:top w:val="single" w:sz="4" w:space="0" w:color="F4B084"/>
              <w:left w:val="nil"/>
              <w:bottom w:val="single" w:sz="4" w:space="0" w:color="F4B084"/>
              <w:right w:val="nil"/>
            </w:tcBorders>
            <w:shd w:val="clear" w:color="FCE4D6" w:fill="FCE4D6"/>
            <w:noWrap/>
            <w:vAlign w:val="bottom"/>
            <w:hideMark/>
            <w:tcPrChange w:id="7542" w:author="Gladiator Gladiator" w:date="2018-06-01T17:03:00Z">
              <w:tcPr>
                <w:tcW w:w="1182" w:type="dxa"/>
                <w:gridSpan w:val="2"/>
                <w:tcBorders>
                  <w:top w:val="single" w:sz="4" w:space="0" w:color="F4B084"/>
                  <w:left w:val="nil"/>
                  <w:bottom w:val="single" w:sz="4" w:space="0" w:color="F4B084"/>
                  <w:right w:val="nil"/>
                </w:tcBorders>
                <w:shd w:val="clear" w:color="FCE4D6" w:fill="FCE4D6"/>
                <w:noWrap/>
                <w:vAlign w:val="bottom"/>
                <w:hideMark/>
              </w:tcPr>
            </w:tcPrChange>
          </w:tcPr>
          <w:p w14:paraId="71282332" w14:textId="77777777" w:rsidR="005F50D0" w:rsidRPr="005F50D0" w:rsidRDefault="005F50D0" w:rsidP="005F50D0">
            <w:pPr>
              <w:spacing w:after="0" w:line="240" w:lineRule="auto"/>
              <w:jc w:val="right"/>
              <w:rPr>
                <w:ins w:id="7543" w:author="Gladiator Gladiator" w:date="2018-06-01T17:03:00Z"/>
                <w:rFonts w:ascii="Calibri" w:eastAsia="Times New Roman" w:hAnsi="Calibri" w:cs="Calibri"/>
                <w:color w:val="000000"/>
              </w:rPr>
            </w:pPr>
            <w:ins w:id="7544" w:author="Gladiator Gladiator" w:date="2018-06-01T17:03:00Z">
              <w:r w:rsidRPr="005F50D0">
                <w:rPr>
                  <w:rFonts w:ascii="Calibri" w:eastAsia="Times New Roman" w:hAnsi="Calibri" w:cs="Calibri"/>
                  <w:color w:val="000000"/>
                </w:rPr>
                <w:t>0.5116</w:t>
              </w:r>
            </w:ins>
          </w:p>
        </w:tc>
        <w:tc>
          <w:tcPr>
            <w:tcW w:w="990" w:type="dxa"/>
            <w:tcBorders>
              <w:top w:val="single" w:sz="4" w:space="0" w:color="F4B084"/>
              <w:left w:val="nil"/>
              <w:bottom w:val="single" w:sz="4" w:space="0" w:color="F4B084"/>
              <w:right w:val="nil"/>
            </w:tcBorders>
            <w:shd w:val="clear" w:color="FCE4D6" w:fill="FCE4D6"/>
            <w:noWrap/>
            <w:vAlign w:val="bottom"/>
            <w:hideMark/>
            <w:tcPrChange w:id="7545" w:author="Gladiator Gladiator" w:date="2018-06-01T17:03:00Z">
              <w:tcPr>
                <w:tcW w:w="1039" w:type="dxa"/>
                <w:tcBorders>
                  <w:top w:val="single" w:sz="4" w:space="0" w:color="F4B084"/>
                  <w:left w:val="nil"/>
                  <w:bottom w:val="single" w:sz="4" w:space="0" w:color="F4B084"/>
                  <w:right w:val="nil"/>
                </w:tcBorders>
                <w:shd w:val="clear" w:color="FCE4D6" w:fill="FCE4D6"/>
                <w:noWrap/>
                <w:vAlign w:val="bottom"/>
                <w:hideMark/>
              </w:tcPr>
            </w:tcPrChange>
          </w:tcPr>
          <w:p w14:paraId="2BDB1AEB" w14:textId="77777777" w:rsidR="005F50D0" w:rsidRPr="005F50D0" w:rsidRDefault="005F50D0" w:rsidP="005F50D0">
            <w:pPr>
              <w:spacing w:after="0" w:line="240" w:lineRule="auto"/>
              <w:jc w:val="right"/>
              <w:rPr>
                <w:ins w:id="7546" w:author="Gladiator Gladiator" w:date="2018-06-01T17:03:00Z"/>
                <w:rFonts w:ascii="Calibri" w:eastAsia="Times New Roman" w:hAnsi="Calibri" w:cs="Calibri"/>
                <w:color w:val="000000"/>
              </w:rPr>
            </w:pPr>
            <w:ins w:id="7547" w:author="Gladiator Gladiator" w:date="2018-06-01T17:03:00Z">
              <w:r w:rsidRPr="005F50D0">
                <w:rPr>
                  <w:rFonts w:ascii="Calibri" w:eastAsia="Times New Roman" w:hAnsi="Calibri" w:cs="Calibri"/>
                  <w:color w:val="000000"/>
                </w:rPr>
                <w:t>0.6002</w:t>
              </w:r>
            </w:ins>
          </w:p>
        </w:tc>
        <w:tc>
          <w:tcPr>
            <w:tcW w:w="990" w:type="dxa"/>
            <w:tcBorders>
              <w:top w:val="single" w:sz="4" w:space="0" w:color="F4B084"/>
              <w:left w:val="nil"/>
              <w:bottom w:val="single" w:sz="4" w:space="0" w:color="F4B084"/>
              <w:right w:val="nil"/>
            </w:tcBorders>
            <w:shd w:val="clear" w:color="FCE4D6" w:fill="FCE4D6"/>
            <w:noWrap/>
            <w:vAlign w:val="bottom"/>
            <w:hideMark/>
            <w:tcPrChange w:id="7548" w:author="Gladiator Gladiator" w:date="2018-06-01T17:03:00Z">
              <w:tcPr>
                <w:tcW w:w="917" w:type="dxa"/>
                <w:tcBorders>
                  <w:top w:val="single" w:sz="4" w:space="0" w:color="F4B084"/>
                  <w:left w:val="nil"/>
                  <w:bottom w:val="single" w:sz="4" w:space="0" w:color="F4B084"/>
                  <w:right w:val="nil"/>
                </w:tcBorders>
                <w:shd w:val="clear" w:color="FCE4D6" w:fill="FCE4D6"/>
                <w:noWrap/>
                <w:vAlign w:val="bottom"/>
                <w:hideMark/>
              </w:tcPr>
            </w:tcPrChange>
          </w:tcPr>
          <w:p w14:paraId="0FA476A0" w14:textId="77777777" w:rsidR="005F50D0" w:rsidRPr="005F50D0" w:rsidRDefault="005F50D0" w:rsidP="005F50D0">
            <w:pPr>
              <w:spacing w:after="0" w:line="240" w:lineRule="auto"/>
              <w:jc w:val="right"/>
              <w:rPr>
                <w:ins w:id="7549" w:author="Gladiator Gladiator" w:date="2018-06-01T17:03:00Z"/>
                <w:rFonts w:ascii="Calibri" w:eastAsia="Times New Roman" w:hAnsi="Calibri" w:cs="Calibri"/>
                <w:color w:val="000000"/>
              </w:rPr>
            </w:pPr>
            <w:ins w:id="7550" w:author="Gladiator Gladiator" w:date="2018-06-01T17:03:00Z">
              <w:r w:rsidRPr="005F50D0">
                <w:rPr>
                  <w:rFonts w:ascii="Calibri" w:eastAsia="Times New Roman" w:hAnsi="Calibri" w:cs="Calibri"/>
                  <w:color w:val="000000"/>
                </w:rPr>
                <w:t>0.4451</w:t>
              </w:r>
            </w:ins>
          </w:p>
        </w:tc>
        <w:tc>
          <w:tcPr>
            <w:tcW w:w="1029" w:type="dxa"/>
            <w:tcBorders>
              <w:top w:val="single" w:sz="4" w:space="0" w:color="F4B084"/>
              <w:left w:val="nil"/>
              <w:bottom w:val="single" w:sz="4" w:space="0" w:color="F4B084"/>
              <w:right w:val="nil"/>
            </w:tcBorders>
            <w:shd w:val="clear" w:color="FCE4D6" w:fill="FCE4D6"/>
            <w:noWrap/>
            <w:vAlign w:val="bottom"/>
            <w:hideMark/>
            <w:tcPrChange w:id="7551" w:author="Gladiator Gladiator" w:date="2018-06-01T17:03:00Z">
              <w:tcPr>
                <w:tcW w:w="896" w:type="dxa"/>
                <w:tcBorders>
                  <w:top w:val="single" w:sz="4" w:space="0" w:color="F4B084"/>
                  <w:left w:val="nil"/>
                  <w:bottom w:val="single" w:sz="4" w:space="0" w:color="F4B084"/>
                  <w:right w:val="nil"/>
                </w:tcBorders>
                <w:shd w:val="clear" w:color="FCE4D6" w:fill="FCE4D6"/>
                <w:noWrap/>
                <w:vAlign w:val="bottom"/>
                <w:hideMark/>
              </w:tcPr>
            </w:tcPrChange>
          </w:tcPr>
          <w:p w14:paraId="33679604" w14:textId="77777777" w:rsidR="005F50D0" w:rsidRPr="005F50D0" w:rsidRDefault="005F50D0" w:rsidP="005F50D0">
            <w:pPr>
              <w:spacing w:after="0" w:line="240" w:lineRule="auto"/>
              <w:jc w:val="right"/>
              <w:rPr>
                <w:ins w:id="7552" w:author="Gladiator Gladiator" w:date="2018-06-01T17:03:00Z"/>
                <w:rFonts w:ascii="Calibri" w:eastAsia="Times New Roman" w:hAnsi="Calibri" w:cs="Calibri"/>
                <w:color w:val="000000"/>
              </w:rPr>
            </w:pPr>
            <w:ins w:id="7553" w:author="Gladiator Gladiator" w:date="2018-06-01T17:03:00Z">
              <w:r w:rsidRPr="005F50D0">
                <w:rPr>
                  <w:rFonts w:ascii="Calibri" w:eastAsia="Times New Roman" w:hAnsi="Calibri" w:cs="Calibri"/>
                  <w:color w:val="000000"/>
                </w:rPr>
                <w:t>0.6002</w:t>
              </w:r>
            </w:ins>
          </w:p>
        </w:tc>
        <w:tc>
          <w:tcPr>
            <w:tcW w:w="1243" w:type="dxa"/>
            <w:tcBorders>
              <w:top w:val="single" w:sz="4" w:space="0" w:color="F4B084"/>
              <w:left w:val="nil"/>
              <w:bottom w:val="single" w:sz="4" w:space="0" w:color="F4B084"/>
              <w:right w:val="single" w:sz="4" w:space="0" w:color="F4B084"/>
            </w:tcBorders>
            <w:shd w:val="clear" w:color="FCE4D6" w:fill="FCE4D6"/>
            <w:noWrap/>
            <w:vAlign w:val="bottom"/>
            <w:hideMark/>
            <w:tcPrChange w:id="7554" w:author="Gladiator Gladiator" w:date="2018-06-01T17:03:00Z">
              <w:tcPr>
                <w:tcW w:w="1243" w:type="dxa"/>
                <w:tcBorders>
                  <w:top w:val="single" w:sz="4" w:space="0" w:color="F4B084"/>
                  <w:left w:val="nil"/>
                  <w:bottom w:val="single" w:sz="4" w:space="0" w:color="F4B084"/>
                  <w:right w:val="single" w:sz="4" w:space="0" w:color="F4B084"/>
                </w:tcBorders>
                <w:shd w:val="clear" w:color="FCE4D6" w:fill="FCE4D6"/>
                <w:noWrap/>
                <w:vAlign w:val="bottom"/>
                <w:hideMark/>
              </w:tcPr>
            </w:tcPrChange>
          </w:tcPr>
          <w:p w14:paraId="27F2F2A5" w14:textId="77777777" w:rsidR="005F50D0" w:rsidRPr="005F50D0" w:rsidRDefault="005F50D0" w:rsidP="005F50D0">
            <w:pPr>
              <w:spacing w:after="0" w:line="240" w:lineRule="auto"/>
              <w:jc w:val="right"/>
              <w:rPr>
                <w:ins w:id="7555" w:author="Gladiator Gladiator" w:date="2018-06-01T17:03:00Z"/>
                <w:rFonts w:ascii="Calibri" w:eastAsia="Times New Roman" w:hAnsi="Calibri" w:cs="Calibri"/>
                <w:color w:val="000000"/>
              </w:rPr>
            </w:pPr>
            <w:ins w:id="7556" w:author="Gladiator Gladiator" w:date="2018-06-01T17:03:00Z">
              <w:r w:rsidRPr="005F50D0">
                <w:rPr>
                  <w:rFonts w:ascii="Calibri" w:eastAsia="Times New Roman" w:hAnsi="Calibri" w:cs="Calibri"/>
                  <w:color w:val="000000"/>
                </w:rPr>
                <w:t>0.5470</w:t>
              </w:r>
            </w:ins>
          </w:p>
        </w:tc>
      </w:tr>
      <w:tr w:rsidR="005F50D0" w:rsidRPr="005F50D0" w14:paraId="7D76B5B5" w14:textId="77777777" w:rsidTr="005F50D0">
        <w:trPr>
          <w:trHeight w:val="283"/>
          <w:ins w:id="7557" w:author="Gladiator Gladiator" w:date="2018-06-01T17:03:00Z"/>
          <w:trPrChange w:id="7558"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auto" w:fill="auto"/>
            <w:noWrap/>
            <w:vAlign w:val="bottom"/>
            <w:hideMark/>
            <w:tcPrChange w:id="7559" w:author="Gladiator Gladiator" w:date="2018-06-01T17:03:00Z">
              <w:tcPr>
                <w:tcW w:w="1977" w:type="dxa"/>
                <w:tcBorders>
                  <w:top w:val="single" w:sz="4" w:space="0" w:color="F4B084"/>
                  <w:left w:val="single" w:sz="4" w:space="0" w:color="F4B084"/>
                  <w:bottom w:val="single" w:sz="4" w:space="0" w:color="F4B084"/>
                  <w:right w:val="nil"/>
                </w:tcBorders>
                <w:shd w:val="clear" w:color="auto" w:fill="auto"/>
                <w:noWrap/>
                <w:vAlign w:val="bottom"/>
                <w:hideMark/>
              </w:tcPr>
            </w:tcPrChange>
          </w:tcPr>
          <w:p w14:paraId="4EA0D1CB" w14:textId="77777777" w:rsidR="005F50D0" w:rsidRPr="005F50D0" w:rsidRDefault="005F50D0" w:rsidP="005F50D0">
            <w:pPr>
              <w:spacing w:after="0" w:line="240" w:lineRule="auto"/>
              <w:rPr>
                <w:ins w:id="7560" w:author="Gladiator Gladiator" w:date="2018-06-01T17:03:00Z"/>
                <w:rFonts w:ascii="Calibri" w:eastAsia="Times New Roman" w:hAnsi="Calibri" w:cs="Calibri"/>
                <w:color w:val="000000"/>
              </w:rPr>
            </w:pPr>
            <w:ins w:id="7561" w:author="Gladiator Gladiator" w:date="2018-06-01T17:03:00Z">
              <w:r w:rsidRPr="005F50D0">
                <w:rPr>
                  <w:rFonts w:ascii="Calibri" w:eastAsia="Times New Roman" w:hAnsi="Calibri" w:cs="Calibri"/>
                  <w:color w:val="000000"/>
                </w:rPr>
                <w:t>User 10</w:t>
              </w:r>
            </w:ins>
          </w:p>
        </w:tc>
        <w:tc>
          <w:tcPr>
            <w:tcW w:w="1182" w:type="dxa"/>
            <w:tcBorders>
              <w:top w:val="single" w:sz="4" w:space="0" w:color="F4B084"/>
              <w:left w:val="nil"/>
              <w:bottom w:val="single" w:sz="4" w:space="0" w:color="F4B084"/>
              <w:right w:val="nil"/>
            </w:tcBorders>
            <w:shd w:val="clear" w:color="auto" w:fill="auto"/>
            <w:noWrap/>
            <w:vAlign w:val="bottom"/>
            <w:hideMark/>
            <w:tcPrChange w:id="7562" w:author="Gladiator Gladiator" w:date="2018-06-01T17:03:00Z">
              <w:tcPr>
                <w:tcW w:w="1182" w:type="dxa"/>
                <w:tcBorders>
                  <w:top w:val="single" w:sz="4" w:space="0" w:color="F4B084"/>
                  <w:left w:val="nil"/>
                  <w:bottom w:val="single" w:sz="4" w:space="0" w:color="F4B084"/>
                  <w:right w:val="nil"/>
                </w:tcBorders>
                <w:shd w:val="clear" w:color="auto" w:fill="auto"/>
                <w:noWrap/>
                <w:vAlign w:val="bottom"/>
                <w:hideMark/>
              </w:tcPr>
            </w:tcPrChange>
          </w:tcPr>
          <w:p w14:paraId="0A9D2DB8" w14:textId="77777777" w:rsidR="005F50D0" w:rsidRPr="005F50D0" w:rsidRDefault="005F50D0" w:rsidP="005F50D0">
            <w:pPr>
              <w:spacing w:after="0" w:line="240" w:lineRule="auto"/>
              <w:rPr>
                <w:ins w:id="7563" w:author="Gladiator Gladiator" w:date="2018-06-01T17:03:00Z"/>
                <w:rFonts w:ascii="Calibri" w:eastAsia="Times New Roman" w:hAnsi="Calibri" w:cs="Calibri"/>
                <w:color w:val="000000"/>
              </w:rPr>
            </w:pPr>
            <w:ins w:id="7564" w:author="Gladiator Gladiator" w:date="2018-06-01T17:03:00Z">
              <w:r w:rsidRPr="005F50D0">
                <w:rPr>
                  <w:rFonts w:ascii="Calibri" w:eastAsia="Times New Roman" w:hAnsi="Calibri" w:cs="Calibri"/>
                  <w:color w:val="000000"/>
                </w:rPr>
                <w:t>testing</w:t>
              </w:r>
            </w:ins>
          </w:p>
        </w:tc>
        <w:tc>
          <w:tcPr>
            <w:tcW w:w="1121" w:type="dxa"/>
            <w:tcBorders>
              <w:top w:val="single" w:sz="4" w:space="0" w:color="F4B084"/>
              <w:left w:val="nil"/>
              <w:bottom w:val="single" w:sz="4" w:space="0" w:color="F4B084"/>
              <w:right w:val="nil"/>
            </w:tcBorders>
            <w:shd w:val="clear" w:color="auto" w:fill="auto"/>
            <w:noWrap/>
            <w:vAlign w:val="bottom"/>
            <w:hideMark/>
            <w:tcPrChange w:id="7565" w:author="Gladiator Gladiator" w:date="2018-06-01T17:03:00Z">
              <w:tcPr>
                <w:tcW w:w="1121" w:type="dxa"/>
                <w:tcBorders>
                  <w:top w:val="single" w:sz="4" w:space="0" w:color="F4B084"/>
                  <w:left w:val="nil"/>
                  <w:bottom w:val="single" w:sz="4" w:space="0" w:color="F4B084"/>
                  <w:right w:val="nil"/>
                </w:tcBorders>
                <w:shd w:val="clear" w:color="auto" w:fill="auto"/>
                <w:noWrap/>
                <w:vAlign w:val="bottom"/>
                <w:hideMark/>
              </w:tcPr>
            </w:tcPrChange>
          </w:tcPr>
          <w:p w14:paraId="4AEF9E92" w14:textId="77777777" w:rsidR="005F50D0" w:rsidRPr="005F50D0" w:rsidRDefault="005F50D0" w:rsidP="005F50D0">
            <w:pPr>
              <w:spacing w:after="0" w:line="240" w:lineRule="auto"/>
              <w:jc w:val="right"/>
              <w:rPr>
                <w:ins w:id="7566" w:author="Gladiator Gladiator" w:date="2018-06-01T17:03:00Z"/>
                <w:rFonts w:ascii="Calibri" w:eastAsia="Times New Roman" w:hAnsi="Calibri" w:cs="Calibri"/>
                <w:color w:val="000000"/>
              </w:rPr>
            </w:pPr>
            <w:ins w:id="7567" w:author="Gladiator Gladiator" w:date="2018-06-01T17:03:00Z">
              <w:r w:rsidRPr="005F50D0">
                <w:rPr>
                  <w:rFonts w:ascii="Calibri" w:eastAsia="Times New Roman" w:hAnsi="Calibri" w:cs="Calibri"/>
                  <w:color w:val="000000"/>
                </w:rPr>
                <w:t>0.8881</w:t>
              </w:r>
            </w:ins>
          </w:p>
        </w:tc>
        <w:tc>
          <w:tcPr>
            <w:tcW w:w="1025" w:type="dxa"/>
            <w:tcBorders>
              <w:top w:val="single" w:sz="4" w:space="0" w:color="F4B084"/>
              <w:left w:val="nil"/>
              <w:bottom w:val="single" w:sz="4" w:space="0" w:color="F4B084"/>
              <w:right w:val="nil"/>
            </w:tcBorders>
            <w:shd w:val="clear" w:color="auto" w:fill="auto"/>
            <w:noWrap/>
            <w:vAlign w:val="bottom"/>
            <w:hideMark/>
            <w:tcPrChange w:id="7568" w:author="Gladiator Gladiator" w:date="2018-06-01T17:03:00Z">
              <w:tcPr>
                <w:tcW w:w="1025" w:type="dxa"/>
                <w:tcBorders>
                  <w:top w:val="single" w:sz="4" w:space="0" w:color="F4B084"/>
                  <w:left w:val="nil"/>
                  <w:bottom w:val="single" w:sz="4" w:space="0" w:color="F4B084"/>
                  <w:right w:val="nil"/>
                </w:tcBorders>
                <w:shd w:val="clear" w:color="auto" w:fill="auto"/>
                <w:noWrap/>
                <w:vAlign w:val="bottom"/>
                <w:hideMark/>
              </w:tcPr>
            </w:tcPrChange>
          </w:tcPr>
          <w:p w14:paraId="65A31FC1" w14:textId="77777777" w:rsidR="005F50D0" w:rsidRPr="005F50D0" w:rsidRDefault="005F50D0" w:rsidP="005F50D0">
            <w:pPr>
              <w:spacing w:after="0" w:line="240" w:lineRule="auto"/>
              <w:jc w:val="right"/>
              <w:rPr>
                <w:ins w:id="7569" w:author="Gladiator Gladiator" w:date="2018-06-01T17:03:00Z"/>
                <w:rFonts w:ascii="Calibri" w:eastAsia="Times New Roman" w:hAnsi="Calibri" w:cs="Calibri"/>
                <w:color w:val="000000"/>
              </w:rPr>
            </w:pPr>
            <w:ins w:id="7570" w:author="Gladiator Gladiator" w:date="2018-06-01T17:03:00Z">
              <w:r w:rsidRPr="005F50D0">
                <w:rPr>
                  <w:rFonts w:ascii="Calibri" w:eastAsia="Times New Roman" w:hAnsi="Calibri" w:cs="Calibri"/>
                  <w:color w:val="000000"/>
                </w:rPr>
                <w:t>0.8659</w:t>
              </w:r>
            </w:ins>
          </w:p>
        </w:tc>
        <w:tc>
          <w:tcPr>
            <w:tcW w:w="990" w:type="dxa"/>
            <w:tcBorders>
              <w:top w:val="single" w:sz="4" w:space="0" w:color="F4B084"/>
              <w:left w:val="nil"/>
              <w:bottom w:val="single" w:sz="4" w:space="0" w:color="F4B084"/>
              <w:right w:val="nil"/>
            </w:tcBorders>
            <w:shd w:val="clear" w:color="auto" w:fill="auto"/>
            <w:noWrap/>
            <w:vAlign w:val="bottom"/>
            <w:hideMark/>
            <w:tcPrChange w:id="7571" w:author="Gladiator Gladiator" w:date="2018-06-01T17:03:00Z">
              <w:tcPr>
                <w:tcW w:w="1196" w:type="dxa"/>
                <w:gridSpan w:val="2"/>
                <w:tcBorders>
                  <w:top w:val="single" w:sz="4" w:space="0" w:color="F4B084"/>
                  <w:left w:val="nil"/>
                  <w:bottom w:val="single" w:sz="4" w:space="0" w:color="F4B084"/>
                  <w:right w:val="nil"/>
                </w:tcBorders>
                <w:shd w:val="clear" w:color="auto" w:fill="auto"/>
                <w:noWrap/>
                <w:vAlign w:val="bottom"/>
                <w:hideMark/>
              </w:tcPr>
            </w:tcPrChange>
          </w:tcPr>
          <w:p w14:paraId="3E060B5A" w14:textId="77777777" w:rsidR="005F50D0" w:rsidRPr="005F50D0" w:rsidRDefault="005F50D0" w:rsidP="005F50D0">
            <w:pPr>
              <w:spacing w:after="0" w:line="240" w:lineRule="auto"/>
              <w:jc w:val="right"/>
              <w:rPr>
                <w:ins w:id="7572" w:author="Gladiator Gladiator" w:date="2018-06-01T17:03:00Z"/>
                <w:rFonts w:ascii="Calibri" w:eastAsia="Times New Roman" w:hAnsi="Calibri" w:cs="Calibri"/>
                <w:color w:val="000000"/>
              </w:rPr>
            </w:pPr>
            <w:ins w:id="7573" w:author="Gladiator Gladiator" w:date="2018-06-01T17:03:00Z">
              <w:r w:rsidRPr="005F50D0">
                <w:rPr>
                  <w:rFonts w:ascii="Calibri" w:eastAsia="Times New Roman" w:hAnsi="Calibri" w:cs="Calibri"/>
                  <w:color w:val="000000"/>
                </w:rPr>
                <w:t>0.9767</w:t>
              </w:r>
            </w:ins>
          </w:p>
        </w:tc>
        <w:tc>
          <w:tcPr>
            <w:tcW w:w="990" w:type="dxa"/>
            <w:tcBorders>
              <w:top w:val="single" w:sz="4" w:space="0" w:color="F4B084"/>
              <w:left w:val="nil"/>
              <w:bottom w:val="single" w:sz="4" w:space="0" w:color="F4B084"/>
              <w:right w:val="nil"/>
            </w:tcBorders>
            <w:shd w:val="clear" w:color="auto" w:fill="auto"/>
            <w:noWrap/>
            <w:vAlign w:val="bottom"/>
            <w:hideMark/>
            <w:tcPrChange w:id="7574" w:author="Gladiator Gladiator" w:date="2018-06-01T17:03:00Z">
              <w:tcPr>
                <w:tcW w:w="917" w:type="dxa"/>
                <w:tcBorders>
                  <w:top w:val="single" w:sz="4" w:space="0" w:color="F4B084"/>
                  <w:left w:val="nil"/>
                  <w:bottom w:val="single" w:sz="4" w:space="0" w:color="F4B084"/>
                  <w:right w:val="nil"/>
                </w:tcBorders>
                <w:shd w:val="clear" w:color="auto" w:fill="auto"/>
                <w:noWrap/>
                <w:vAlign w:val="bottom"/>
                <w:hideMark/>
              </w:tcPr>
            </w:tcPrChange>
          </w:tcPr>
          <w:p w14:paraId="08EE462D" w14:textId="77777777" w:rsidR="005F50D0" w:rsidRPr="005F50D0" w:rsidRDefault="005F50D0" w:rsidP="005F50D0">
            <w:pPr>
              <w:spacing w:after="0" w:line="240" w:lineRule="auto"/>
              <w:jc w:val="right"/>
              <w:rPr>
                <w:ins w:id="7575" w:author="Gladiator Gladiator" w:date="2018-06-01T17:03:00Z"/>
                <w:rFonts w:ascii="Calibri" w:eastAsia="Times New Roman" w:hAnsi="Calibri" w:cs="Calibri"/>
                <w:color w:val="000000"/>
              </w:rPr>
            </w:pPr>
            <w:ins w:id="7576" w:author="Gladiator Gladiator" w:date="2018-06-01T17:03:00Z">
              <w:r w:rsidRPr="005F50D0">
                <w:rPr>
                  <w:rFonts w:ascii="Calibri" w:eastAsia="Times New Roman" w:hAnsi="Calibri" w:cs="Calibri"/>
                  <w:color w:val="000000"/>
                </w:rPr>
                <w:t>0.7109</w:t>
              </w:r>
            </w:ins>
          </w:p>
        </w:tc>
        <w:tc>
          <w:tcPr>
            <w:tcW w:w="1029" w:type="dxa"/>
            <w:tcBorders>
              <w:top w:val="single" w:sz="4" w:space="0" w:color="F4B084"/>
              <w:left w:val="nil"/>
              <w:bottom w:val="single" w:sz="4" w:space="0" w:color="F4B084"/>
              <w:right w:val="nil"/>
            </w:tcBorders>
            <w:shd w:val="clear" w:color="auto" w:fill="auto"/>
            <w:noWrap/>
            <w:vAlign w:val="bottom"/>
            <w:hideMark/>
            <w:tcPrChange w:id="7577" w:author="Gladiator Gladiator" w:date="2018-06-01T17:03:00Z">
              <w:tcPr>
                <w:tcW w:w="896" w:type="dxa"/>
                <w:tcBorders>
                  <w:top w:val="single" w:sz="4" w:space="0" w:color="F4B084"/>
                  <w:left w:val="nil"/>
                  <w:bottom w:val="single" w:sz="4" w:space="0" w:color="F4B084"/>
                  <w:right w:val="nil"/>
                </w:tcBorders>
                <w:shd w:val="clear" w:color="auto" w:fill="auto"/>
                <w:noWrap/>
                <w:vAlign w:val="bottom"/>
                <w:hideMark/>
              </w:tcPr>
            </w:tcPrChange>
          </w:tcPr>
          <w:p w14:paraId="3806F4F4" w14:textId="77777777" w:rsidR="005F50D0" w:rsidRPr="005F50D0" w:rsidRDefault="005F50D0" w:rsidP="005F50D0">
            <w:pPr>
              <w:spacing w:after="0" w:line="240" w:lineRule="auto"/>
              <w:jc w:val="right"/>
              <w:rPr>
                <w:ins w:id="7578" w:author="Gladiator Gladiator" w:date="2018-06-01T17:03:00Z"/>
                <w:rFonts w:ascii="Calibri" w:eastAsia="Times New Roman" w:hAnsi="Calibri" w:cs="Calibri"/>
                <w:color w:val="000000"/>
              </w:rPr>
            </w:pPr>
            <w:ins w:id="7579" w:author="Gladiator Gladiator" w:date="2018-06-01T17:03:00Z">
              <w:r w:rsidRPr="005F50D0">
                <w:rPr>
                  <w:rFonts w:ascii="Calibri" w:eastAsia="Times New Roman" w:hAnsi="Calibri" w:cs="Calibri"/>
                  <w:color w:val="000000"/>
                </w:rPr>
                <w:t>0.7330</w:t>
              </w:r>
            </w:ins>
          </w:p>
        </w:tc>
        <w:tc>
          <w:tcPr>
            <w:tcW w:w="1243" w:type="dxa"/>
            <w:tcBorders>
              <w:top w:val="single" w:sz="4" w:space="0" w:color="F4B084"/>
              <w:left w:val="nil"/>
              <w:bottom w:val="single" w:sz="4" w:space="0" w:color="F4B084"/>
              <w:right w:val="single" w:sz="4" w:space="0" w:color="F4B084"/>
            </w:tcBorders>
            <w:shd w:val="clear" w:color="auto" w:fill="auto"/>
            <w:noWrap/>
            <w:vAlign w:val="bottom"/>
            <w:hideMark/>
            <w:tcPrChange w:id="7580" w:author="Gladiator Gladiator" w:date="2018-06-01T17:03:00Z">
              <w:tcPr>
                <w:tcW w:w="1243" w:type="dxa"/>
                <w:tcBorders>
                  <w:top w:val="single" w:sz="4" w:space="0" w:color="F4B084"/>
                  <w:left w:val="nil"/>
                  <w:bottom w:val="single" w:sz="4" w:space="0" w:color="F4B084"/>
                  <w:right w:val="single" w:sz="4" w:space="0" w:color="F4B084"/>
                </w:tcBorders>
                <w:shd w:val="clear" w:color="auto" w:fill="auto"/>
                <w:noWrap/>
                <w:vAlign w:val="bottom"/>
                <w:hideMark/>
              </w:tcPr>
            </w:tcPrChange>
          </w:tcPr>
          <w:p w14:paraId="7DF00EDA" w14:textId="77777777" w:rsidR="005F50D0" w:rsidRPr="005F50D0" w:rsidRDefault="005F50D0" w:rsidP="005F50D0">
            <w:pPr>
              <w:spacing w:after="0" w:line="240" w:lineRule="auto"/>
              <w:jc w:val="right"/>
              <w:rPr>
                <w:ins w:id="7581" w:author="Gladiator Gladiator" w:date="2018-06-01T17:03:00Z"/>
                <w:rFonts w:ascii="Calibri" w:eastAsia="Times New Roman" w:hAnsi="Calibri" w:cs="Calibri"/>
                <w:color w:val="000000"/>
              </w:rPr>
            </w:pPr>
            <w:ins w:id="7582" w:author="Gladiator Gladiator" w:date="2018-06-01T17:03:00Z">
              <w:r w:rsidRPr="005F50D0">
                <w:rPr>
                  <w:rFonts w:ascii="Calibri" w:eastAsia="Times New Roman" w:hAnsi="Calibri" w:cs="Calibri"/>
                  <w:color w:val="000000"/>
                </w:rPr>
                <w:t>0.8349</w:t>
              </w:r>
            </w:ins>
          </w:p>
        </w:tc>
      </w:tr>
      <w:tr w:rsidR="005F50D0" w:rsidRPr="005F50D0" w14:paraId="7D9695CC" w14:textId="77777777" w:rsidTr="005F50D0">
        <w:trPr>
          <w:trHeight w:val="283"/>
          <w:ins w:id="7583" w:author="Gladiator Gladiator" w:date="2018-06-01T17:03:00Z"/>
          <w:trPrChange w:id="7584"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000000" w:fill="BDD7EE"/>
            <w:noWrap/>
            <w:vAlign w:val="bottom"/>
            <w:hideMark/>
            <w:tcPrChange w:id="7585" w:author="Gladiator Gladiator" w:date="2018-06-01T17:03:00Z">
              <w:tcPr>
                <w:tcW w:w="1977" w:type="dxa"/>
                <w:tcBorders>
                  <w:top w:val="single" w:sz="4" w:space="0" w:color="F4B084"/>
                  <w:left w:val="single" w:sz="4" w:space="0" w:color="F4B084"/>
                  <w:bottom w:val="single" w:sz="4" w:space="0" w:color="F4B084"/>
                  <w:right w:val="nil"/>
                </w:tcBorders>
                <w:shd w:val="clear" w:color="000000" w:fill="BDD7EE"/>
                <w:noWrap/>
                <w:vAlign w:val="bottom"/>
                <w:hideMark/>
              </w:tcPr>
            </w:tcPrChange>
          </w:tcPr>
          <w:p w14:paraId="4E25CBFA" w14:textId="77777777" w:rsidR="005F50D0" w:rsidRPr="005F50D0" w:rsidRDefault="005F50D0" w:rsidP="005F50D0">
            <w:pPr>
              <w:spacing w:after="0" w:line="240" w:lineRule="auto"/>
              <w:rPr>
                <w:ins w:id="7586" w:author="Gladiator Gladiator" w:date="2018-06-01T17:03:00Z"/>
                <w:rFonts w:ascii="Calibri" w:eastAsia="Times New Roman" w:hAnsi="Calibri" w:cs="Calibri"/>
                <w:color w:val="000000"/>
              </w:rPr>
            </w:pPr>
            <w:ins w:id="7587" w:author="Gladiator Gladiator" w:date="2018-06-01T17:03:00Z">
              <w:r w:rsidRPr="005F50D0">
                <w:rPr>
                  <w:rFonts w:ascii="Calibri" w:eastAsia="Times New Roman" w:hAnsi="Calibri" w:cs="Calibri"/>
                  <w:color w:val="000000"/>
                </w:rPr>
                <w:t>Set of Users/Average</w:t>
              </w:r>
            </w:ins>
          </w:p>
        </w:tc>
        <w:tc>
          <w:tcPr>
            <w:tcW w:w="1182" w:type="dxa"/>
            <w:tcBorders>
              <w:top w:val="single" w:sz="4" w:space="0" w:color="F4B084"/>
              <w:left w:val="nil"/>
              <w:bottom w:val="single" w:sz="4" w:space="0" w:color="F4B084"/>
              <w:right w:val="nil"/>
            </w:tcBorders>
            <w:shd w:val="clear" w:color="000000" w:fill="BDD7EE"/>
            <w:noWrap/>
            <w:vAlign w:val="bottom"/>
            <w:hideMark/>
            <w:tcPrChange w:id="7588" w:author="Gladiator Gladiator" w:date="2018-06-01T17:03:00Z">
              <w:tcPr>
                <w:tcW w:w="1182" w:type="dxa"/>
                <w:tcBorders>
                  <w:top w:val="single" w:sz="4" w:space="0" w:color="F4B084"/>
                  <w:left w:val="nil"/>
                  <w:bottom w:val="single" w:sz="4" w:space="0" w:color="F4B084"/>
                  <w:right w:val="nil"/>
                </w:tcBorders>
                <w:shd w:val="clear" w:color="000000" w:fill="BDD7EE"/>
                <w:noWrap/>
                <w:vAlign w:val="bottom"/>
                <w:hideMark/>
              </w:tcPr>
            </w:tcPrChange>
          </w:tcPr>
          <w:p w14:paraId="1B0F0CF7" w14:textId="77777777" w:rsidR="005F50D0" w:rsidRPr="005F50D0" w:rsidRDefault="005F50D0" w:rsidP="005F50D0">
            <w:pPr>
              <w:spacing w:after="0" w:line="240" w:lineRule="auto"/>
              <w:rPr>
                <w:ins w:id="7589" w:author="Gladiator Gladiator" w:date="2018-06-01T17:03:00Z"/>
                <w:rFonts w:ascii="Calibri" w:eastAsia="Times New Roman" w:hAnsi="Calibri" w:cs="Calibri"/>
                <w:color w:val="000000"/>
              </w:rPr>
            </w:pPr>
            <w:ins w:id="7590" w:author="Gladiator Gladiator" w:date="2018-06-01T17:03:00Z">
              <w:r w:rsidRPr="005F50D0">
                <w:rPr>
                  <w:rFonts w:ascii="Calibri" w:eastAsia="Times New Roman" w:hAnsi="Calibri" w:cs="Calibri"/>
                  <w:color w:val="000000"/>
                </w:rPr>
                <w:t>relaxing</w:t>
              </w:r>
            </w:ins>
          </w:p>
        </w:tc>
        <w:tc>
          <w:tcPr>
            <w:tcW w:w="1121" w:type="dxa"/>
            <w:tcBorders>
              <w:top w:val="single" w:sz="4" w:space="0" w:color="F4B084"/>
              <w:left w:val="nil"/>
              <w:bottom w:val="single" w:sz="4" w:space="0" w:color="F4B084"/>
              <w:right w:val="nil"/>
            </w:tcBorders>
            <w:shd w:val="clear" w:color="000000" w:fill="BDD7EE"/>
            <w:noWrap/>
            <w:vAlign w:val="bottom"/>
            <w:hideMark/>
            <w:tcPrChange w:id="7591" w:author="Gladiator Gladiator" w:date="2018-06-01T17:03:00Z">
              <w:tcPr>
                <w:tcW w:w="1121" w:type="dxa"/>
                <w:tcBorders>
                  <w:top w:val="single" w:sz="4" w:space="0" w:color="F4B084"/>
                  <w:left w:val="nil"/>
                  <w:bottom w:val="single" w:sz="4" w:space="0" w:color="F4B084"/>
                  <w:right w:val="nil"/>
                </w:tcBorders>
                <w:shd w:val="clear" w:color="000000" w:fill="BDD7EE"/>
                <w:noWrap/>
                <w:vAlign w:val="bottom"/>
                <w:hideMark/>
              </w:tcPr>
            </w:tcPrChange>
          </w:tcPr>
          <w:p w14:paraId="2B711CB9" w14:textId="77777777" w:rsidR="005F50D0" w:rsidRPr="005F50D0" w:rsidRDefault="005F50D0" w:rsidP="005F50D0">
            <w:pPr>
              <w:spacing w:after="0" w:line="240" w:lineRule="auto"/>
              <w:jc w:val="right"/>
              <w:rPr>
                <w:ins w:id="7592" w:author="Gladiator Gladiator" w:date="2018-06-01T17:03:00Z"/>
                <w:rFonts w:ascii="Calibri" w:eastAsia="Times New Roman" w:hAnsi="Calibri" w:cs="Calibri"/>
                <w:color w:val="000000"/>
              </w:rPr>
            </w:pPr>
            <w:ins w:id="7593" w:author="Gladiator Gladiator" w:date="2018-06-01T17:03:00Z">
              <w:r w:rsidRPr="005F50D0">
                <w:rPr>
                  <w:rFonts w:ascii="Calibri" w:eastAsia="Times New Roman" w:hAnsi="Calibri" w:cs="Calibri"/>
                  <w:color w:val="000000"/>
                </w:rPr>
                <w:t>0.7707</w:t>
              </w:r>
            </w:ins>
          </w:p>
        </w:tc>
        <w:tc>
          <w:tcPr>
            <w:tcW w:w="1025" w:type="dxa"/>
            <w:tcBorders>
              <w:top w:val="single" w:sz="4" w:space="0" w:color="F4B084"/>
              <w:left w:val="nil"/>
              <w:bottom w:val="single" w:sz="4" w:space="0" w:color="F4B084"/>
              <w:right w:val="nil"/>
            </w:tcBorders>
            <w:shd w:val="clear" w:color="000000" w:fill="BDD7EE"/>
            <w:noWrap/>
            <w:vAlign w:val="bottom"/>
            <w:hideMark/>
            <w:tcPrChange w:id="7594" w:author="Gladiator Gladiator" w:date="2018-06-01T17:03:00Z">
              <w:tcPr>
                <w:tcW w:w="1182" w:type="dxa"/>
                <w:gridSpan w:val="2"/>
                <w:tcBorders>
                  <w:top w:val="single" w:sz="4" w:space="0" w:color="F4B084"/>
                  <w:left w:val="nil"/>
                  <w:bottom w:val="single" w:sz="4" w:space="0" w:color="F4B084"/>
                  <w:right w:val="nil"/>
                </w:tcBorders>
                <w:shd w:val="clear" w:color="000000" w:fill="BDD7EE"/>
                <w:noWrap/>
                <w:vAlign w:val="bottom"/>
                <w:hideMark/>
              </w:tcPr>
            </w:tcPrChange>
          </w:tcPr>
          <w:p w14:paraId="2D67B981" w14:textId="77777777" w:rsidR="005F50D0" w:rsidRPr="005F50D0" w:rsidRDefault="005F50D0" w:rsidP="005F50D0">
            <w:pPr>
              <w:spacing w:after="0" w:line="240" w:lineRule="auto"/>
              <w:jc w:val="right"/>
              <w:rPr>
                <w:ins w:id="7595" w:author="Gladiator Gladiator" w:date="2018-06-01T17:03:00Z"/>
                <w:rFonts w:ascii="Calibri" w:eastAsia="Times New Roman" w:hAnsi="Calibri" w:cs="Calibri"/>
                <w:color w:val="000000"/>
              </w:rPr>
            </w:pPr>
            <w:ins w:id="7596" w:author="Gladiator Gladiator" w:date="2018-06-01T17:03:00Z">
              <w:r w:rsidRPr="005F50D0">
                <w:rPr>
                  <w:rFonts w:ascii="Calibri" w:eastAsia="Times New Roman" w:hAnsi="Calibri" w:cs="Calibri"/>
                  <w:color w:val="000000"/>
                </w:rPr>
                <w:t>0.7441</w:t>
              </w:r>
            </w:ins>
          </w:p>
        </w:tc>
        <w:tc>
          <w:tcPr>
            <w:tcW w:w="990" w:type="dxa"/>
            <w:tcBorders>
              <w:top w:val="single" w:sz="4" w:space="0" w:color="F4B084"/>
              <w:left w:val="nil"/>
              <w:bottom w:val="single" w:sz="4" w:space="0" w:color="F4B084"/>
              <w:right w:val="nil"/>
            </w:tcBorders>
            <w:shd w:val="clear" w:color="000000" w:fill="BDD7EE"/>
            <w:noWrap/>
            <w:vAlign w:val="bottom"/>
            <w:hideMark/>
            <w:tcPrChange w:id="7597" w:author="Gladiator Gladiator" w:date="2018-06-01T17:03:00Z">
              <w:tcPr>
                <w:tcW w:w="1039" w:type="dxa"/>
                <w:tcBorders>
                  <w:top w:val="single" w:sz="4" w:space="0" w:color="F4B084"/>
                  <w:left w:val="nil"/>
                  <w:bottom w:val="single" w:sz="4" w:space="0" w:color="F4B084"/>
                  <w:right w:val="nil"/>
                </w:tcBorders>
                <w:shd w:val="clear" w:color="000000" w:fill="BDD7EE"/>
                <w:noWrap/>
                <w:vAlign w:val="bottom"/>
                <w:hideMark/>
              </w:tcPr>
            </w:tcPrChange>
          </w:tcPr>
          <w:p w14:paraId="7F444A99" w14:textId="77777777" w:rsidR="005F50D0" w:rsidRPr="005F50D0" w:rsidRDefault="005F50D0" w:rsidP="005F50D0">
            <w:pPr>
              <w:spacing w:after="0" w:line="240" w:lineRule="auto"/>
              <w:jc w:val="right"/>
              <w:rPr>
                <w:ins w:id="7598" w:author="Gladiator Gladiator" w:date="2018-06-01T17:03:00Z"/>
                <w:rFonts w:ascii="Calibri" w:eastAsia="Times New Roman" w:hAnsi="Calibri" w:cs="Calibri"/>
                <w:color w:val="000000"/>
              </w:rPr>
            </w:pPr>
            <w:ins w:id="7599" w:author="Gladiator Gladiator" w:date="2018-06-01T17:03:00Z">
              <w:r w:rsidRPr="005F50D0">
                <w:rPr>
                  <w:rFonts w:ascii="Calibri" w:eastAsia="Times New Roman" w:hAnsi="Calibri" w:cs="Calibri"/>
                  <w:color w:val="000000"/>
                </w:rPr>
                <w:t>0.8172</w:t>
              </w:r>
            </w:ins>
          </w:p>
        </w:tc>
        <w:tc>
          <w:tcPr>
            <w:tcW w:w="990" w:type="dxa"/>
            <w:tcBorders>
              <w:top w:val="single" w:sz="4" w:space="0" w:color="F4B084"/>
              <w:left w:val="nil"/>
              <w:bottom w:val="single" w:sz="4" w:space="0" w:color="F4B084"/>
              <w:right w:val="nil"/>
            </w:tcBorders>
            <w:shd w:val="clear" w:color="000000" w:fill="BDD7EE"/>
            <w:noWrap/>
            <w:vAlign w:val="bottom"/>
            <w:hideMark/>
            <w:tcPrChange w:id="7600" w:author="Gladiator Gladiator" w:date="2018-06-01T17:03:00Z">
              <w:tcPr>
                <w:tcW w:w="917" w:type="dxa"/>
                <w:tcBorders>
                  <w:top w:val="single" w:sz="4" w:space="0" w:color="F4B084"/>
                  <w:left w:val="nil"/>
                  <w:bottom w:val="single" w:sz="4" w:space="0" w:color="F4B084"/>
                  <w:right w:val="nil"/>
                </w:tcBorders>
                <w:shd w:val="clear" w:color="000000" w:fill="BDD7EE"/>
                <w:noWrap/>
                <w:vAlign w:val="bottom"/>
                <w:hideMark/>
              </w:tcPr>
            </w:tcPrChange>
          </w:tcPr>
          <w:p w14:paraId="79EECD62" w14:textId="77777777" w:rsidR="005F50D0" w:rsidRPr="005F50D0" w:rsidRDefault="005F50D0" w:rsidP="005F50D0">
            <w:pPr>
              <w:spacing w:after="0" w:line="240" w:lineRule="auto"/>
              <w:jc w:val="right"/>
              <w:rPr>
                <w:ins w:id="7601" w:author="Gladiator Gladiator" w:date="2018-06-01T17:03:00Z"/>
                <w:rFonts w:ascii="Calibri" w:eastAsia="Times New Roman" w:hAnsi="Calibri" w:cs="Calibri"/>
                <w:color w:val="000000"/>
              </w:rPr>
            </w:pPr>
            <w:ins w:id="7602" w:author="Gladiator Gladiator" w:date="2018-06-01T17:03:00Z">
              <w:r w:rsidRPr="005F50D0">
                <w:rPr>
                  <w:rFonts w:ascii="Calibri" w:eastAsia="Times New Roman" w:hAnsi="Calibri" w:cs="Calibri"/>
                  <w:color w:val="000000"/>
                </w:rPr>
                <w:t>0.7995</w:t>
              </w:r>
            </w:ins>
          </w:p>
        </w:tc>
        <w:tc>
          <w:tcPr>
            <w:tcW w:w="1029" w:type="dxa"/>
            <w:tcBorders>
              <w:top w:val="single" w:sz="4" w:space="0" w:color="F4B084"/>
              <w:left w:val="nil"/>
              <w:bottom w:val="single" w:sz="4" w:space="0" w:color="F4B084"/>
              <w:right w:val="nil"/>
            </w:tcBorders>
            <w:shd w:val="clear" w:color="000000" w:fill="BDD7EE"/>
            <w:noWrap/>
            <w:vAlign w:val="bottom"/>
            <w:hideMark/>
            <w:tcPrChange w:id="7603" w:author="Gladiator Gladiator" w:date="2018-06-01T17:03:00Z">
              <w:tcPr>
                <w:tcW w:w="896" w:type="dxa"/>
                <w:tcBorders>
                  <w:top w:val="single" w:sz="4" w:space="0" w:color="F4B084"/>
                  <w:left w:val="nil"/>
                  <w:bottom w:val="single" w:sz="4" w:space="0" w:color="F4B084"/>
                  <w:right w:val="nil"/>
                </w:tcBorders>
                <w:shd w:val="clear" w:color="000000" w:fill="BDD7EE"/>
                <w:noWrap/>
                <w:vAlign w:val="bottom"/>
                <w:hideMark/>
              </w:tcPr>
            </w:tcPrChange>
          </w:tcPr>
          <w:p w14:paraId="594A27E7" w14:textId="77777777" w:rsidR="005F50D0" w:rsidRPr="005F50D0" w:rsidRDefault="005F50D0" w:rsidP="005F50D0">
            <w:pPr>
              <w:spacing w:after="0" w:line="240" w:lineRule="auto"/>
              <w:jc w:val="right"/>
              <w:rPr>
                <w:ins w:id="7604" w:author="Gladiator Gladiator" w:date="2018-06-01T17:03:00Z"/>
                <w:rFonts w:ascii="Calibri" w:eastAsia="Times New Roman" w:hAnsi="Calibri" w:cs="Calibri"/>
                <w:color w:val="000000"/>
              </w:rPr>
            </w:pPr>
            <w:ins w:id="7605" w:author="Gladiator Gladiator" w:date="2018-06-01T17:03:00Z">
              <w:r w:rsidRPr="005F50D0">
                <w:rPr>
                  <w:rFonts w:ascii="Calibri" w:eastAsia="Times New Roman" w:hAnsi="Calibri" w:cs="Calibri"/>
                  <w:color w:val="000000"/>
                </w:rPr>
                <w:t>0.8770</w:t>
              </w:r>
            </w:ins>
          </w:p>
        </w:tc>
        <w:tc>
          <w:tcPr>
            <w:tcW w:w="1243" w:type="dxa"/>
            <w:tcBorders>
              <w:top w:val="single" w:sz="4" w:space="0" w:color="F4B084"/>
              <w:left w:val="nil"/>
              <w:bottom w:val="single" w:sz="4" w:space="0" w:color="F4B084"/>
              <w:right w:val="single" w:sz="4" w:space="0" w:color="F4B084"/>
            </w:tcBorders>
            <w:shd w:val="clear" w:color="000000" w:fill="BDD7EE"/>
            <w:noWrap/>
            <w:vAlign w:val="bottom"/>
            <w:hideMark/>
            <w:tcPrChange w:id="7606" w:author="Gladiator Gladiator" w:date="2018-06-01T17:03:00Z">
              <w:tcPr>
                <w:tcW w:w="1243" w:type="dxa"/>
                <w:tcBorders>
                  <w:top w:val="single" w:sz="4" w:space="0" w:color="F4B084"/>
                  <w:left w:val="nil"/>
                  <w:bottom w:val="single" w:sz="4" w:space="0" w:color="F4B084"/>
                  <w:right w:val="single" w:sz="4" w:space="0" w:color="F4B084"/>
                </w:tcBorders>
                <w:shd w:val="clear" w:color="000000" w:fill="BDD7EE"/>
                <w:noWrap/>
                <w:vAlign w:val="bottom"/>
                <w:hideMark/>
              </w:tcPr>
            </w:tcPrChange>
          </w:tcPr>
          <w:p w14:paraId="0CE9BA23" w14:textId="77777777" w:rsidR="005F50D0" w:rsidRPr="005F50D0" w:rsidRDefault="005F50D0" w:rsidP="005F50D0">
            <w:pPr>
              <w:spacing w:after="0" w:line="240" w:lineRule="auto"/>
              <w:jc w:val="right"/>
              <w:rPr>
                <w:ins w:id="7607" w:author="Gladiator Gladiator" w:date="2018-06-01T17:03:00Z"/>
                <w:rFonts w:ascii="Calibri" w:eastAsia="Times New Roman" w:hAnsi="Calibri" w:cs="Calibri"/>
                <w:color w:val="000000"/>
              </w:rPr>
            </w:pPr>
            <w:ins w:id="7608" w:author="Gladiator Gladiator" w:date="2018-06-01T17:03:00Z">
              <w:r w:rsidRPr="005F50D0">
                <w:rPr>
                  <w:rFonts w:ascii="Calibri" w:eastAsia="Times New Roman" w:hAnsi="Calibri" w:cs="Calibri"/>
                  <w:color w:val="000000"/>
                </w:rPr>
                <w:t>0.8017</w:t>
              </w:r>
            </w:ins>
          </w:p>
        </w:tc>
      </w:tr>
      <w:tr w:rsidR="005F50D0" w:rsidRPr="005F50D0" w14:paraId="45AB436A" w14:textId="77777777" w:rsidTr="005F50D0">
        <w:trPr>
          <w:trHeight w:val="283"/>
          <w:ins w:id="7609" w:author="Gladiator Gladiator" w:date="2018-06-01T17:03:00Z"/>
          <w:trPrChange w:id="7610" w:author="Gladiator Gladiator" w:date="2018-06-01T17:03:00Z">
            <w:trPr>
              <w:trHeight w:val="283"/>
            </w:trPr>
          </w:trPrChange>
        </w:trPr>
        <w:tc>
          <w:tcPr>
            <w:tcW w:w="1977" w:type="dxa"/>
            <w:tcBorders>
              <w:top w:val="single" w:sz="4" w:space="0" w:color="F4B084"/>
              <w:left w:val="single" w:sz="4" w:space="0" w:color="F4B084"/>
              <w:bottom w:val="single" w:sz="4" w:space="0" w:color="F4B084"/>
              <w:right w:val="nil"/>
            </w:tcBorders>
            <w:shd w:val="clear" w:color="000000" w:fill="BDD7EE"/>
            <w:noWrap/>
            <w:vAlign w:val="bottom"/>
            <w:hideMark/>
            <w:tcPrChange w:id="7611" w:author="Gladiator Gladiator" w:date="2018-06-01T17:03:00Z">
              <w:tcPr>
                <w:tcW w:w="1977" w:type="dxa"/>
                <w:tcBorders>
                  <w:top w:val="single" w:sz="4" w:space="0" w:color="F4B084"/>
                  <w:left w:val="single" w:sz="4" w:space="0" w:color="F4B084"/>
                  <w:bottom w:val="single" w:sz="4" w:space="0" w:color="F4B084"/>
                  <w:right w:val="nil"/>
                </w:tcBorders>
                <w:shd w:val="clear" w:color="000000" w:fill="BDD7EE"/>
                <w:noWrap/>
                <w:vAlign w:val="bottom"/>
                <w:hideMark/>
              </w:tcPr>
            </w:tcPrChange>
          </w:tcPr>
          <w:p w14:paraId="14FD9F16" w14:textId="77777777" w:rsidR="005F50D0" w:rsidRPr="005F50D0" w:rsidRDefault="005F50D0" w:rsidP="005F50D0">
            <w:pPr>
              <w:spacing w:after="0" w:line="240" w:lineRule="auto"/>
              <w:rPr>
                <w:ins w:id="7612" w:author="Gladiator Gladiator" w:date="2018-06-01T17:03:00Z"/>
                <w:rFonts w:ascii="Calibri" w:eastAsia="Times New Roman" w:hAnsi="Calibri" w:cs="Calibri"/>
                <w:color w:val="000000"/>
              </w:rPr>
            </w:pPr>
            <w:ins w:id="7613" w:author="Gladiator Gladiator" w:date="2018-06-01T17:03:00Z">
              <w:r w:rsidRPr="005F50D0">
                <w:rPr>
                  <w:rFonts w:ascii="Calibri" w:eastAsia="Times New Roman" w:hAnsi="Calibri" w:cs="Calibri"/>
                  <w:color w:val="000000"/>
                </w:rPr>
                <w:t>Set of Users/Average</w:t>
              </w:r>
            </w:ins>
          </w:p>
        </w:tc>
        <w:tc>
          <w:tcPr>
            <w:tcW w:w="1182" w:type="dxa"/>
            <w:tcBorders>
              <w:top w:val="single" w:sz="4" w:space="0" w:color="F4B084"/>
              <w:left w:val="nil"/>
              <w:bottom w:val="single" w:sz="4" w:space="0" w:color="F4B084"/>
              <w:right w:val="nil"/>
            </w:tcBorders>
            <w:shd w:val="clear" w:color="000000" w:fill="BDD7EE"/>
            <w:noWrap/>
            <w:vAlign w:val="bottom"/>
            <w:hideMark/>
            <w:tcPrChange w:id="7614" w:author="Gladiator Gladiator" w:date="2018-06-01T17:03:00Z">
              <w:tcPr>
                <w:tcW w:w="1182" w:type="dxa"/>
                <w:tcBorders>
                  <w:top w:val="single" w:sz="4" w:space="0" w:color="F4B084"/>
                  <w:left w:val="nil"/>
                  <w:bottom w:val="single" w:sz="4" w:space="0" w:color="F4B084"/>
                  <w:right w:val="nil"/>
                </w:tcBorders>
                <w:shd w:val="clear" w:color="000000" w:fill="BDD7EE"/>
                <w:noWrap/>
                <w:vAlign w:val="bottom"/>
                <w:hideMark/>
              </w:tcPr>
            </w:tcPrChange>
          </w:tcPr>
          <w:p w14:paraId="60CCB8BA" w14:textId="77777777" w:rsidR="005F50D0" w:rsidRPr="005F50D0" w:rsidRDefault="005F50D0" w:rsidP="005F50D0">
            <w:pPr>
              <w:spacing w:after="0" w:line="240" w:lineRule="auto"/>
              <w:rPr>
                <w:ins w:id="7615" w:author="Gladiator Gladiator" w:date="2018-06-01T17:03:00Z"/>
                <w:rFonts w:ascii="Calibri" w:eastAsia="Times New Roman" w:hAnsi="Calibri" w:cs="Calibri"/>
                <w:color w:val="000000"/>
              </w:rPr>
            </w:pPr>
            <w:ins w:id="7616" w:author="Gladiator Gladiator" w:date="2018-06-01T17:03:00Z">
              <w:r w:rsidRPr="005F50D0">
                <w:rPr>
                  <w:rFonts w:ascii="Calibri" w:eastAsia="Times New Roman" w:hAnsi="Calibri" w:cs="Calibri"/>
                  <w:color w:val="000000"/>
                </w:rPr>
                <w:t>testing</w:t>
              </w:r>
            </w:ins>
          </w:p>
        </w:tc>
        <w:tc>
          <w:tcPr>
            <w:tcW w:w="1121" w:type="dxa"/>
            <w:tcBorders>
              <w:top w:val="single" w:sz="4" w:space="0" w:color="F4B084"/>
              <w:left w:val="nil"/>
              <w:bottom w:val="single" w:sz="4" w:space="0" w:color="F4B084"/>
              <w:right w:val="nil"/>
            </w:tcBorders>
            <w:shd w:val="clear" w:color="000000" w:fill="BDD7EE"/>
            <w:noWrap/>
            <w:vAlign w:val="bottom"/>
            <w:hideMark/>
            <w:tcPrChange w:id="7617" w:author="Gladiator Gladiator" w:date="2018-06-01T17:03:00Z">
              <w:tcPr>
                <w:tcW w:w="1121" w:type="dxa"/>
                <w:tcBorders>
                  <w:top w:val="single" w:sz="4" w:space="0" w:color="F4B084"/>
                  <w:left w:val="nil"/>
                  <w:bottom w:val="single" w:sz="4" w:space="0" w:color="F4B084"/>
                  <w:right w:val="nil"/>
                </w:tcBorders>
                <w:shd w:val="clear" w:color="000000" w:fill="BDD7EE"/>
                <w:noWrap/>
                <w:vAlign w:val="bottom"/>
                <w:hideMark/>
              </w:tcPr>
            </w:tcPrChange>
          </w:tcPr>
          <w:p w14:paraId="28D79814" w14:textId="77777777" w:rsidR="005F50D0" w:rsidRPr="005F50D0" w:rsidRDefault="005F50D0" w:rsidP="005F50D0">
            <w:pPr>
              <w:spacing w:after="0" w:line="240" w:lineRule="auto"/>
              <w:jc w:val="right"/>
              <w:rPr>
                <w:ins w:id="7618" w:author="Gladiator Gladiator" w:date="2018-06-01T17:03:00Z"/>
                <w:rFonts w:ascii="Calibri" w:eastAsia="Times New Roman" w:hAnsi="Calibri" w:cs="Calibri"/>
                <w:color w:val="000000"/>
              </w:rPr>
            </w:pPr>
            <w:ins w:id="7619" w:author="Gladiator Gladiator" w:date="2018-06-01T17:03:00Z">
              <w:r w:rsidRPr="005F50D0">
                <w:rPr>
                  <w:rFonts w:ascii="Calibri" w:eastAsia="Times New Roman" w:hAnsi="Calibri" w:cs="Calibri"/>
                  <w:color w:val="000000"/>
                </w:rPr>
                <w:t>0.9612</w:t>
              </w:r>
            </w:ins>
          </w:p>
        </w:tc>
        <w:tc>
          <w:tcPr>
            <w:tcW w:w="1025" w:type="dxa"/>
            <w:tcBorders>
              <w:top w:val="single" w:sz="4" w:space="0" w:color="F4B084"/>
              <w:left w:val="nil"/>
              <w:bottom w:val="single" w:sz="4" w:space="0" w:color="F4B084"/>
              <w:right w:val="nil"/>
            </w:tcBorders>
            <w:shd w:val="clear" w:color="000000" w:fill="BDD7EE"/>
            <w:noWrap/>
            <w:vAlign w:val="bottom"/>
            <w:hideMark/>
            <w:tcPrChange w:id="7620" w:author="Gladiator Gladiator" w:date="2018-06-01T17:03:00Z">
              <w:tcPr>
                <w:tcW w:w="1182" w:type="dxa"/>
                <w:gridSpan w:val="2"/>
                <w:tcBorders>
                  <w:top w:val="single" w:sz="4" w:space="0" w:color="F4B084"/>
                  <w:left w:val="nil"/>
                  <w:bottom w:val="single" w:sz="4" w:space="0" w:color="F4B084"/>
                  <w:right w:val="nil"/>
                </w:tcBorders>
                <w:shd w:val="clear" w:color="000000" w:fill="BDD7EE"/>
                <w:noWrap/>
                <w:vAlign w:val="bottom"/>
                <w:hideMark/>
              </w:tcPr>
            </w:tcPrChange>
          </w:tcPr>
          <w:p w14:paraId="71F20F4E" w14:textId="77777777" w:rsidR="005F50D0" w:rsidRPr="005F50D0" w:rsidRDefault="005F50D0" w:rsidP="005F50D0">
            <w:pPr>
              <w:spacing w:after="0" w:line="240" w:lineRule="auto"/>
              <w:jc w:val="right"/>
              <w:rPr>
                <w:ins w:id="7621" w:author="Gladiator Gladiator" w:date="2018-06-01T17:03:00Z"/>
                <w:rFonts w:ascii="Calibri" w:eastAsia="Times New Roman" w:hAnsi="Calibri" w:cs="Calibri"/>
                <w:color w:val="000000"/>
              </w:rPr>
            </w:pPr>
            <w:ins w:id="7622" w:author="Gladiator Gladiator" w:date="2018-06-01T17:03:00Z">
              <w:r w:rsidRPr="005F50D0">
                <w:rPr>
                  <w:rFonts w:ascii="Calibri" w:eastAsia="Times New Roman" w:hAnsi="Calibri" w:cs="Calibri"/>
                  <w:color w:val="000000"/>
                </w:rPr>
                <w:t>0.9457</w:t>
              </w:r>
            </w:ins>
          </w:p>
        </w:tc>
        <w:tc>
          <w:tcPr>
            <w:tcW w:w="990" w:type="dxa"/>
            <w:tcBorders>
              <w:top w:val="single" w:sz="4" w:space="0" w:color="F4B084"/>
              <w:left w:val="nil"/>
              <w:bottom w:val="single" w:sz="4" w:space="0" w:color="F4B084"/>
              <w:right w:val="nil"/>
            </w:tcBorders>
            <w:shd w:val="clear" w:color="000000" w:fill="BDD7EE"/>
            <w:noWrap/>
            <w:vAlign w:val="bottom"/>
            <w:hideMark/>
            <w:tcPrChange w:id="7623" w:author="Gladiator Gladiator" w:date="2018-06-01T17:03:00Z">
              <w:tcPr>
                <w:tcW w:w="1039" w:type="dxa"/>
                <w:tcBorders>
                  <w:top w:val="single" w:sz="4" w:space="0" w:color="F4B084"/>
                  <w:left w:val="nil"/>
                  <w:bottom w:val="single" w:sz="4" w:space="0" w:color="F4B084"/>
                  <w:right w:val="nil"/>
                </w:tcBorders>
                <w:shd w:val="clear" w:color="000000" w:fill="BDD7EE"/>
                <w:noWrap/>
                <w:vAlign w:val="bottom"/>
                <w:hideMark/>
              </w:tcPr>
            </w:tcPrChange>
          </w:tcPr>
          <w:p w14:paraId="6E420D95" w14:textId="77777777" w:rsidR="005F50D0" w:rsidRPr="005F50D0" w:rsidRDefault="005F50D0" w:rsidP="005F50D0">
            <w:pPr>
              <w:spacing w:after="0" w:line="240" w:lineRule="auto"/>
              <w:jc w:val="right"/>
              <w:rPr>
                <w:ins w:id="7624" w:author="Gladiator Gladiator" w:date="2018-06-01T17:03:00Z"/>
                <w:rFonts w:ascii="Calibri" w:eastAsia="Times New Roman" w:hAnsi="Calibri" w:cs="Calibri"/>
                <w:color w:val="000000"/>
              </w:rPr>
            </w:pPr>
            <w:ins w:id="7625" w:author="Gladiator Gladiator" w:date="2018-06-01T17:03:00Z">
              <w:r w:rsidRPr="005F50D0">
                <w:rPr>
                  <w:rFonts w:ascii="Calibri" w:eastAsia="Times New Roman" w:hAnsi="Calibri" w:cs="Calibri"/>
                  <w:color w:val="000000"/>
                </w:rPr>
                <w:t>0.9257</w:t>
              </w:r>
            </w:ins>
          </w:p>
        </w:tc>
        <w:tc>
          <w:tcPr>
            <w:tcW w:w="990" w:type="dxa"/>
            <w:tcBorders>
              <w:top w:val="single" w:sz="4" w:space="0" w:color="F4B084"/>
              <w:left w:val="nil"/>
              <w:bottom w:val="single" w:sz="4" w:space="0" w:color="F4B084"/>
              <w:right w:val="nil"/>
            </w:tcBorders>
            <w:shd w:val="clear" w:color="000000" w:fill="BDD7EE"/>
            <w:noWrap/>
            <w:vAlign w:val="bottom"/>
            <w:hideMark/>
            <w:tcPrChange w:id="7626" w:author="Gladiator Gladiator" w:date="2018-06-01T17:03:00Z">
              <w:tcPr>
                <w:tcW w:w="917" w:type="dxa"/>
                <w:tcBorders>
                  <w:top w:val="single" w:sz="4" w:space="0" w:color="F4B084"/>
                  <w:left w:val="nil"/>
                  <w:bottom w:val="single" w:sz="4" w:space="0" w:color="F4B084"/>
                  <w:right w:val="nil"/>
                </w:tcBorders>
                <w:shd w:val="clear" w:color="000000" w:fill="BDD7EE"/>
                <w:noWrap/>
                <w:vAlign w:val="bottom"/>
                <w:hideMark/>
              </w:tcPr>
            </w:tcPrChange>
          </w:tcPr>
          <w:p w14:paraId="770FFCD8" w14:textId="77777777" w:rsidR="005F50D0" w:rsidRPr="005F50D0" w:rsidRDefault="005F50D0" w:rsidP="005F50D0">
            <w:pPr>
              <w:spacing w:after="0" w:line="240" w:lineRule="auto"/>
              <w:jc w:val="right"/>
              <w:rPr>
                <w:ins w:id="7627" w:author="Gladiator Gladiator" w:date="2018-06-01T17:03:00Z"/>
                <w:rFonts w:ascii="Calibri" w:eastAsia="Times New Roman" w:hAnsi="Calibri" w:cs="Calibri"/>
                <w:color w:val="000000"/>
              </w:rPr>
            </w:pPr>
            <w:ins w:id="7628" w:author="Gladiator Gladiator" w:date="2018-06-01T17:03:00Z">
              <w:r w:rsidRPr="005F50D0">
                <w:rPr>
                  <w:rFonts w:ascii="Calibri" w:eastAsia="Times New Roman" w:hAnsi="Calibri" w:cs="Calibri"/>
                  <w:color w:val="000000"/>
                </w:rPr>
                <w:t>0.9855</w:t>
              </w:r>
            </w:ins>
          </w:p>
        </w:tc>
        <w:tc>
          <w:tcPr>
            <w:tcW w:w="1029" w:type="dxa"/>
            <w:tcBorders>
              <w:top w:val="single" w:sz="4" w:space="0" w:color="F4B084"/>
              <w:left w:val="nil"/>
              <w:bottom w:val="single" w:sz="4" w:space="0" w:color="F4B084"/>
              <w:right w:val="nil"/>
            </w:tcBorders>
            <w:shd w:val="clear" w:color="000000" w:fill="BDD7EE"/>
            <w:noWrap/>
            <w:vAlign w:val="bottom"/>
            <w:hideMark/>
            <w:tcPrChange w:id="7629" w:author="Gladiator Gladiator" w:date="2018-06-01T17:03:00Z">
              <w:tcPr>
                <w:tcW w:w="896" w:type="dxa"/>
                <w:tcBorders>
                  <w:top w:val="single" w:sz="4" w:space="0" w:color="F4B084"/>
                  <w:left w:val="nil"/>
                  <w:bottom w:val="single" w:sz="4" w:space="0" w:color="F4B084"/>
                  <w:right w:val="nil"/>
                </w:tcBorders>
                <w:shd w:val="clear" w:color="000000" w:fill="BDD7EE"/>
                <w:noWrap/>
                <w:vAlign w:val="bottom"/>
                <w:hideMark/>
              </w:tcPr>
            </w:tcPrChange>
          </w:tcPr>
          <w:p w14:paraId="3B63E414" w14:textId="77777777" w:rsidR="005F50D0" w:rsidRPr="005F50D0" w:rsidRDefault="005F50D0" w:rsidP="005F50D0">
            <w:pPr>
              <w:spacing w:after="0" w:line="240" w:lineRule="auto"/>
              <w:jc w:val="right"/>
              <w:rPr>
                <w:ins w:id="7630" w:author="Gladiator Gladiator" w:date="2018-06-01T17:03:00Z"/>
                <w:rFonts w:ascii="Calibri" w:eastAsia="Times New Roman" w:hAnsi="Calibri" w:cs="Calibri"/>
                <w:color w:val="000000"/>
              </w:rPr>
            </w:pPr>
            <w:ins w:id="7631" w:author="Gladiator Gladiator" w:date="2018-06-01T17:03:00Z">
              <w:r w:rsidRPr="005F50D0">
                <w:rPr>
                  <w:rFonts w:ascii="Calibri" w:eastAsia="Times New Roman" w:hAnsi="Calibri" w:cs="Calibri"/>
                  <w:color w:val="000000"/>
                </w:rPr>
                <w:t>0.9479</w:t>
              </w:r>
            </w:ins>
          </w:p>
        </w:tc>
        <w:tc>
          <w:tcPr>
            <w:tcW w:w="1243" w:type="dxa"/>
            <w:tcBorders>
              <w:top w:val="single" w:sz="4" w:space="0" w:color="F4B084"/>
              <w:left w:val="nil"/>
              <w:bottom w:val="single" w:sz="4" w:space="0" w:color="F4B084"/>
              <w:right w:val="single" w:sz="4" w:space="0" w:color="F4B084"/>
            </w:tcBorders>
            <w:shd w:val="clear" w:color="000000" w:fill="BDD7EE"/>
            <w:noWrap/>
            <w:vAlign w:val="bottom"/>
            <w:hideMark/>
            <w:tcPrChange w:id="7632" w:author="Gladiator Gladiator" w:date="2018-06-01T17:03:00Z">
              <w:tcPr>
                <w:tcW w:w="1243" w:type="dxa"/>
                <w:tcBorders>
                  <w:top w:val="single" w:sz="4" w:space="0" w:color="F4B084"/>
                  <w:left w:val="nil"/>
                  <w:bottom w:val="single" w:sz="4" w:space="0" w:color="F4B084"/>
                  <w:right w:val="single" w:sz="4" w:space="0" w:color="F4B084"/>
                </w:tcBorders>
                <w:shd w:val="clear" w:color="000000" w:fill="BDD7EE"/>
                <w:noWrap/>
                <w:vAlign w:val="bottom"/>
                <w:hideMark/>
              </w:tcPr>
            </w:tcPrChange>
          </w:tcPr>
          <w:p w14:paraId="0231A59E" w14:textId="77777777" w:rsidR="005F50D0" w:rsidRPr="005F50D0" w:rsidRDefault="005F50D0" w:rsidP="005F50D0">
            <w:pPr>
              <w:spacing w:after="0" w:line="240" w:lineRule="auto"/>
              <w:jc w:val="right"/>
              <w:rPr>
                <w:ins w:id="7633" w:author="Gladiator Gladiator" w:date="2018-06-01T17:03:00Z"/>
                <w:rFonts w:ascii="Calibri" w:eastAsia="Times New Roman" w:hAnsi="Calibri" w:cs="Calibri"/>
                <w:color w:val="000000"/>
              </w:rPr>
            </w:pPr>
            <w:ins w:id="7634" w:author="Gladiator Gladiator" w:date="2018-06-01T17:03:00Z">
              <w:r w:rsidRPr="005F50D0">
                <w:rPr>
                  <w:rFonts w:ascii="Calibri" w:eastAsia="Times New Roman" w:hAnsi="Calibri" w:cs="Calibri"/>
                  <w:color w:val="000000"/>
                </w:rPr>
                <w:t>0.9532</w:t>
              </w:r>
            </w:ins>
          </w:p>
        </w:tc>
      </w:tr>
    </w:tbl>
    <w:p w14:paraId="62AE88C3" w14:textId="46A80DC7" w:rsidR="00743AA2" w:rsidRPr="00C41C8A" w:rsidRDefault="00743AA2" w:rsidP="00743AA2">
      <w:pPr>
        <w:tabs>
          <w:tab w:val="left" w:pos="1380"/>
        </w:tabs>
        <w:ind w:firstLine="180"/>
        <w:jc w:val="center"/>
        <w:rPr>
          <w:rFonts w:cstheme="minorHAnsi"/>
          <w:sz w:val="16"/>
          <w:szCs w:val="24"/>
          <w:lang w:val="el-GR"/>
        </w:rPr>
      </w:pPr>
    </w:p>
    <w:p w14:paraId="5CC1805F" w14:textId="77777777" w:rsidR="0092719F" w:rsidRPr="00C41C8A" w:rsidRDefault="00743AA2" w:rsidP="00163074">
      <w:pPr>
        <w:tabs>
          <w:tab w:val="left" w:pos="1380"/>
        </w:tabs>
        <w:ind w:firstLine="180"/>
        <w:jc w:val="center"/>
        <w:rPr>
          <w:rFonts w:cstheme="minorHAnsi"/>
          <w:sz w:val="16"/>
          <w:szCs w:val="24"/>
          <w:lang w:val="el-GR"/>
        </w:rPr>
      </w:pPr>
      <w:r>
        <w:rPr>
          <w:rFonts w:cstheme="minorHAnsi"/>
          <w:sz w:val="16"/>
          <w:szCs w:val="24"/>
          <w:lang w:val="el-GR"/>
        </w:rPr>
        <w:t>Εικόνα</w:t>
      </w:r>
      <w:r w:rsidR="00C41C8A">
        <w:rPr>
          <w:rFonts w:cstheme="minorHAnsi"/>
          <w:sz w:val="16"/>
          <w:szCs w:val="24"/>
          <w:lang w:val="el-GR"/>
        </w:rPr>
        <w:t xml:space="preserve"> 7.32</w:t>
      </w:r>
      <w:r w:rsidRPr="00C41C8A">
        <w:rPr>
          <w:rFonts w:cstheme="minorHAnsi"/>
          <w:sz w:val="16"/>
          <w:szCs w:val="24"/>
          <w:lang w:val="el-GR"/>
        </w:rPr>
        <w:t xml:space="preserve"> : </w:t>
      </w:r>
      <w:r>
        <w:rPr>
          <w:rFonts w:cstheme="minorHAnsi"/>
          <w:sz w:val="16"/>
          <w:szCs w:val="24"/>
        </w:rPr>
        <w:t>pNN</w:t>
      </w:r>
      <w:r w:rsidRPr="00C41C8A">
        <w:rPr>
          <w:rFonts w:cstheme="minorHAnsi"/>
          <w:sz w:val="16"/>
          <w:szCs w:val="24"/>
          <w:lang w:val="el-GR"/>
        </w:rPr>
        <w:t xml:space="preserve">50 </w:t>
      </w:r>
      <w:r>
        <w:rPr>
          <w:rFonts w:cstheme="minorHAnsi"/>
          <w:sz w:val="16"/>
          <w:szCs w:val="24"/>
        </w:rPr>
        <w:t>with</w:t>
      </w:r>
      <w:r w:rsidRPr="00C41C8A">
        <w:rPr>
          <w:rFonts w:cstheme="minorHAnsi"/>
          <w:sz w:val="16"/>
          <w:szCs w:val="24"/>
          <w:lang w:val="el-GR"/>
        </w:rPr>
        <w:t xml:space="preserve"> </w:t>
      </w:r>
      <w:r>
        <w:rPr>
          <w:rFonts w:cstheme="minorHAnsi"/>
          <w:sz w:val="16"/>
          <w:szCs w:val="24"/>
        </w:rPr>
        <w:t>normalization</w:t>
      </w:r>
    </w:p>
    <w:p w14:paraId="0666AD0F" w14:textId="77777777" w:rsidR="0019123D" w:rsidRPr="00C41C8A" w:rsidRDefault="0019123D" w:rsidP="00512D99">
      <w:pPr>
        <w:tabs>
          <w:tab w:val="left" w:pos="1380"/>
        </w:tabs>
        <w:jc w:val="both"/>
        <w:rPr>
          <w:rFonts w:cstheme="minorHAnsi"/>
          <w:color w:val="5B9BD5" w:themeColor="accent1"/>
          <w:sz w:val="28"/>
          <w:szCs w:val="24"/>
          <w:u w:val="single"/>
          <w:lang w:val="el-GR"/>
        </w:rPr>
      </w:pPr>
    </w:p>
    <w:p w14:paraId="2C09C52F" w14:textId="164A8C31" w:rsidR="00D40804" w:rsidRDefault="00D40804">
      <w:pPr>
        <w:rPr>
          <w:ins w:id="7635" w:author="goumop" w:date="2018-05-29T14:45:00Z"/>
          <w:rFonts w:cstheme="minorHAnsi"/>
          <w:color w:val="5B9BD5" w:themeColor="accent1"/>
          <w:sz w:val="28"/>
          <w:szCs w:val="24"/>
          <w:u w:val="single"/>
          <w:lang w:val="el-GR"/>
        </w:rPr>
      </w:pPr>
      <w:ins w:id="7636" w:author="goumop" w:date="2018-05-29T14:45:00Z">
        <w:r>
          <w:rPr>
            <w:rFonts w:cstheme="minorHAnsi"/>
            <w:color w:val="5B9BD5" w:themeColor="accent1"/>
            <w:sz w:val="28"/>
            <w:szCs w:val="24"/>
            <w:u w:val="single"/>
            <w:lang w:val="el-GR"/>
          </w:rPr>
          <w:br w:type="page"/>
        </w:r>
      </w:ins>
    </w:p>
    <w:p w14:paraId="44F0FDFB" w14:textId="77777777" w:rsidR="0019123D" w:rsidDel="00F22B24" w:rsidRDefault="0019123D" w:rsidP="00512D99">
      <w:pPr>
        <w:tabs>
          <w:tab w:val="left" w:pos="1380"/>
        </w:tabs>
        <w:jc w:val="both"/>
        <w:rPr>
          <w:del w:id="7637" w:author="Gladiator Gladiator" w:date="2018-05-23T00:23:00Z"/>
          <w:rFonts w:cstheme="minorHAnsi"/>
          <w:color w:val="5B9BD5" w:themeColor="accent1"/>
          <w:sz w:val="28"/>
          <w:szCs w:val="24"/>
          <w:u w:val="single"/>
          <w:lang w:val="el-GR"/>
        </w:rPr>
      </w:pPr>
    </w:p>
    <w:p w14:paraId="39AF01A1" w14:textId="512568BA" w:rsidR="00F22B24" w:rsidRPr="00C41C8A" w:rsidDel="00762287" w:rsidRDefault="00F22B24" w:rsidP="00512D99">
      <w:pPr>
        <w:tabs>
          <w:tab w:val="left" w:pos="1380"/>
        </w:tabs>
        <w:jc w:val="both"/>
        <w:rPr>
          <w:ins w:id="7638" w:author="Gladiator Gladiator" w:date="2018-05-23T00:23:00Z"/>
          <w:del w:id="7639" w:author="goumop" w:date="2018-05-29T14:58:00Z"/>
          <w:rFonts w:cstheme="minorHAnsi"/>
          <w:color w:val="5B9BD5" w:themeColor="accent1"/>
          <w:sz w:val="28"/>
          <w:szCs w:val="24"/>
          <w:u w:val="single"/>
          <w:lang w:val="el-GR"/>
        </w:rPr>
      </w:pPr>
    </w:p>
    <w:p w14:paraId="0DDE606A" w14:textId="77777777" w:rsidR="0019123D" w:rsidRPr="004D05D6" w:rsidDel="00F22B24" w:rsidRDefault="0019123D">
      <w:pPr>
        <w:pStyle w:val="3"/>
        <w:rPr>
          <w:del w:id="7640" w:author="Gladiator Gladiator" w:date="2018-05-23T00:23:00Z"/>
          <w:sz w:val="28"/>
          <w:u w:val="single"/>
          <w:lang w:val="el-GR"/>
          <w:rPrChange w:id="7641" w:author="Gladiator Gladiator" w:date="2018-05-23T20:52:00Z">
            <w:rPr>
              <w:del w:id="7642" w:author="Gladiator Gladiator" w:date="2018-05-23T00:23:00Z"/>
              <w:lang w:val="el-GR"/>
            </w:rPr>
          </w:rPrChange>
        </w:rPr>
        <w:pPrChange w:id="7643" w:author="Gladiator Gladiator" w:date="2018-05-23T20:52:00Z">
          <w:pPr>
            <w:tabs>
              <w:tab w:val="left" w:pos="1380"/>
            </w:tabs>
            <w:jc w:val="both"/>
          </w:pPr>
        </w:pPrChange>
      </w:pPr>
    </w:p>
    <w:p w14:paraId="272568CC" w14:textId="77777777" w:rsidR="0019123D" w:rsidRPr="004D05D6" w:rsidDel="00F22B24" w:rsidRDefault="0019123D">
      <w:pPr>
        <w:pStyle w:val="3"/>
        <w:rPr>
          <w:del w:id="7644" w:author="Gladiator Gladiator" w:date="2018-05-23T00:23:00Z"/>
          <w:sz w:val="28"/>
          <w:u w:val="single"/>
          <w:lang w:val="el-GR"/>
          <w:rPrChange w:id="7645" w:author="Gladiator Gladiator" w:date="2018-05-23T20:52:00Z">
            <w:rPr>
              <w:del w:id="7646" w:author="Gladiator Gladiator" w:date="2018-05-23T00:23:00Z"/>
              <w:lang w:val="el-GR"/>
            </w:rPr>
          </w:rPrChange>
        </w:rPr>
        <w:pPrChange w:id="7647" w:author="Gladiator Gladiator" w:date="2018-05-23T20:52:00Z">
          <w:pPr>
            <w:tabs>
              <w:tab w:val="left" w:pos="1380"/>
            </w:tabs>
            <w:jc w:val="both"/>
          </w:pPr>
        </w:pPrChange>
      </w:pPr>
    </w:p>
    <w:p w14:paraId="61322CFA" w14:textId="77777777" w:rsidR="00CB0520" w:rsidRPr="004D05D6" w:rsidDel="00F22B24" w:rsidRDefault="00CB0520">
      <w:pPr>
        <w:pStyle w:val="3"/>
        <w:rPr>
          <w:del w:id="7648" w:author="Gladiator Gladiator" w:date="2018-05-23T00:23:00Z"/>
          <w:sz w:val="28"/>
          <w:u w:val="single"/>
          <w:lang w:val="el-GR"/>
          <w:rPrChange w:id="7649" w:author="Gladiator Gladiator" w:date="2018-05-23T20:52:00Z">
            <w:rPr>
              <w:del w:id="7650" w:author="Gladiator Gladiator" w:date="2018-05-23T00:23:00Z"/>
              <w:lang w:val="el-GR"/>
            </w:rPr>
          </w:rPrChange>
        </w:rPr>
        <w:pPrChange w:id="7651" w:author="Gladiator Gladiator" w:date="2018-05-23T20:52:00Z">
          <w:pPr>
            <w:tabs>
              <w:tab w:val="left" w:pos="1380"/>
            </w:tabs>
            <w:jc w:val="both"/>
          </w:pPr>
        </w:pPrChange>
      </w:pPr>
    </w:p>
    <w:p w14:paraId="5CF46EFA" w14:textId="77777777" w:rsidR="00CB0520" w:rsidRPr="004D05D6" w:rsidDel="00F22B24" w:rsidRDefault="00CB0520">
      <w:pPr>
        <w:pStyle w:val="3"/>
        <w:rPr>
          <w:del w:id="7652" w:author="Gladiator Gladiator" w:date="2018-05-23T00:23:00Z"/>
          <w:sz w:val="28"/>
          <w:u w:val="single"/>
          <w:lang w:val="el-GR"/>
          <w:rPrChange w:id="7653" w:author="Gladiator Gladiator" w:date="2018-05-23T20:52:00Z">
            <w:rPr>
              <w:del w:id="7654" w:author="Gladiator Gladiator" w:date="2018-05-23T00:23:00Z"/>
              <w:lang w:val="el-GR"/>
            </w:rPr>
          </w:rPrChange>
        </w:rPr>
        <w:pPrChange w:id="7655" w:author="Gladiator Gladiator" w:date="2018-05-23T20:52:00Z">
          <w:pPr>
            <w:tabs>
              <w:tab w:val="left" w:pos="1380"/>
            </w:tabs>
            <w:jc w:val="both"/>
          </w:pPr>
        </w:pPrChange>
      </w:pPr>
    </w:p>
    <w:p w14:paraId="285245D6" w14:textId="77777777" w:rsidR="00CB0520" w:rsidRPr="004D05D6" w:rsidDel="00F22B24" w:rsidRDefault="00CB0520">
      <w:pPr>
        <w:pStyle w:val="3"/>
        <w:rPr>
          <w:del w:id="7656" w:author="Gladiator Gladiator" w:date="2018-05-23T00:23:00Z"/>
          <w:sz w:val="28"/>
          <w:u w:val="single"/>
          <w:lang w:val="el-GR"/>
          <w:rPrChange w:id="7657" w:author="Gladiator Gladiator" w:date="2018-05-23T20:52:00Z">
            <w:rPr>
              <w:del w:id="7658" w:author="Gladiator Gladiator" w:date="2018-05-23T00:23:00Z"/>
              <w:lang w:val="el-GR"/>
            </w:rPr>
          </w:rPrChange>
        </w:rPr>
        <w:pPrChange w:id="7659" w:author="Gladiator Gladiator" w:date="2018-05-23T20:52:00Z">
          <w:pPr>
            <w:tabs>
              <w:tab w:val="left" w:pos="1380"/>
            </w:tabs>
            <w:jc w:val="both"/>
          </w:pPr>
        </w:pPrChange>
      </w:pPr>
    </w:p>
    <w:p w14:paraId="774DF47C" w14:textId="77777777" w:rsidR="00CB0520" w:rsidRPr="004D05D6" w:rsidDel="00F22B24" w:rsidRDefault="00CB0520">
      <w:pPr>
        <w:pStyle w:val="3"/>
        <w:rPr>
          <w:del w:id="7660" w:author="Gladiator Gladiator" w:date="2018-05-23T00:23:00Z"/>
          <w:sz w:val="28"/>
          <w:u w:val="single"/>
          <w:lang w:val="el-GR"/>
          <w:rPrChange w:id="7661" w:author="Gladiator Gladiator" w:date="2018-05-23T20:52:00Z">
            <w:rPr>
              <w:del w:id="7662" w:author="Gladiator Gladiator" w:date="2018-05-23T00:23:00Z"/>
              <w:lang w:val="el-GR"/>
            </w:rPr>
          </w:rPrChange>
        </w:rPr>
        <w:pPrChange w:id="7663" w:author="Gladiator Gladiator" w:date="2018-05-23T20:52:00Z">
          <w:pPr>
            <w:tabs>
              <w:tab w:val="left" w:pos="1380"/>
            </w:tabs>
            <w:jc w:val="both"/>
          </w:pPr>
        </w:pPrChange>
      </w:pPr>
    </w:p>
    <w:p w14:paraId="04A93FC6" w14:textId="77777777" w:rsidR="00CB0520" w:rsidRPr="004D05D6" w:rsidDel="00F22B24" w:rsidRDefault="00CB0520">
      <w:pPr>
        <w:pStyle w:val="3"/>
        <w:rPr>
          <w:del w:id="7664" w:author="Gladiator Gladiator" w:date="2018-05-23T00:23:00Z"/>
          <w:sz w:val="28"/>
          <w:u w:val="single"/>
          <w:lang w:val="el-GR"/>
          <w:rPrChange w:id="7665" w:author="Gladiator Gladiator" w:date="2018-05-23T20:52:00Z">
            <w:rPr>
              <w:del w:id="7666" w:author="Gladiator Gladiator" w:date="2018-05-23T00:23:00Z"/>
              <w:lang w:val="el-GR"/>
            </w:rPr>
          </w:rPrChange>
        </w:rPr>
        <w:pPrChange w:id="7667" w:author="Gladiator Gladiator" w:date="2018-05-23T20:52:00Z">
          <w:pPr>
            <w:tabs>
              <w:tab w:val="left" w:pos="1380"/>
            </w:tabs>
            <w:jc w:val="both"/>
          </w:pPr>
        </w:pPrChange>
      </w:pPr>
    </w:p>
    <w:p w14:paraId="6C0032D1" w14:textId="77777777" w:rsidR="00CB0520" w:rsidRPr="004D05D6" w:rsidDel="00F22B24" w:rsidRDefault="00CB0520">
      <w:pPr>
        <w:pStyle w:val="3"/>
        <w:rPr>
          <w:del w:id="7668" w:author="Gladiator Gladiator" w:date="2018-05-23T00:23:00Z"/>
          <w:sz w:val="28"/>
          <w:u w:val="single"/>
          <w:lang w:val="el-GR"/>
          <w:rPrChange w:id="7669" w:author="Gladiator Gladiator" w:date="2018-05-23T20:52:00Z">
            <w:rPr>
              <w:del w:id="7670" w:author="Gladiator Gladiator" w:date="2018-05-23T00:23:00Z"/>
              <w:lang w:val="el-GR"/>
            </w:rPr>
          </w:rPrChange>
        </w:rPr>
        <w:pPrChange w:id="7671" w:author="Gladiator Gladiator" w:date="2018-05-23T20:52:00Z">
          <w:pPr>
            <w:tabs>
              <w:tab w:val="left" w:pos="1380"/>
            </w:tabs>
            <w:jc w:val="both"/>
          </w:pPr>
        </w:pPrChange>
      </w:pPr>
    </w:p>
    <w:p w14:paraId="5EAA7C5A" w14:textId="77777777" w:rsidR="00CB0520" w:rsidRPr="004D05D6" w:rsidDel="00F22B24" w:rsidRDefault="00CB0520">
      <w:pPr>
        <w:pStyle w:val="3"/>
        <w:rPr>
          <w:del w:id="7672" w:author="Gladiator Gladiator" w:date="2018-05-23T00:23:00Z"/>
          <w:sz w:val="28"/>
          <w:u w:val="single"/>
          <w:lang w:val="el-GR"/>
          <w:rPrChange w:id="7673" w:author="Gladiator Gladiator" w:date="2018-05-23T20:52:00Z">
            <w:rPr>
              <w:del w:id="7674" w:author="Gladiator Gladiator" w:date="2018-05-23T00:23:00Z"/>
              <w:lang w:val="el-GR"/>
            </w:rPr>
          </w:rPrChange>
        </w:rPr>
        <w:pPrChange w:id="7675" w:author="Gladiator Gladiator" w:date="2018-05-23T20:52:00Z">
          <w:pPr>
            <w:tabs>
              <w:tab w:val="left" w:pos="1380"/>
            </w:tabs>
            <w:jc w:val="both"/>
          </w:pPr>
        </w:pPrChange>
      </w:pPr>
    </w:p>
    <w:p w14:paraId="4D716F6C" w14:textId="77777777" w:rsidR="00CB0520" w:rsidRPr="004D05D6" w:rsidDel="00F22B24" w:rsidRDefault="00CB0520">
      <w:pPr>
        <w:pStyle w:val="3"/>
        <w:rPr>
          <w:del w:id="7676" w:author="Gladiator Gladiator" w:date="2018-05-23T00:23:00Z"/>
          <w:sz w:val="28"/>
          <w:u w:val="single"/>
          <w:lang w:val="el-GR"/>
          <w:rPrChange w:id="7677" w:author="Gladiator Gladiator" w:date="2018-05-23T20:52:00Z">
            <w:rPr>
              <w:del w:id="7678" w:author="Gladiator Gladiator" w:date="2018-05-23T00:23:00Z"/>
              <w:lang w:val="el-GR"/>
            </w:rPr>
          </w:rPrChange>
        </w:rPr>
        <w:pPrChange w:id="7679" w:author="Gladiator Gladiator" w:date="2018-05-23T20:52:00Z">
          <w:pPr>
            <w:tabs>
              <w:tab w:val="left" w:pos="1380"/>
            </w:tabs>
            <w:jc w:val="both"/>
          </w:pPr>
        </w:pPrChange>
      </w:pPr>
    </w:p>
    <w:p w14:paraId="13CC5D33" w14:textId="77777777" w:rsidR="00CB0520" w:rsidRPr="004D05D6" w:rsidDel="00F22B24" w:rsidRDefault="00CB0520">
      <w:pPr>
        <w:pStyle w:val="3"/>
        <w:rPr>
          <w:del w:id="7680" w:author="Gladiator Gladiator" w:date="2018-05-23T00:23:00Z"/>
          <w:sz w:val="28"/>
          <w:u w:val="single"/>
          <w:lang w:val="el-GR"/>
          <w:rPrChange w:id="7681" w:author="Gladiator Gladiator" w:date="2018-05-23T20:52:00Z">
            <w:rPr>
              <w:del w:id="7682" w:author="Gladiator Gladiator" w:date="2018-05-23T00:23:00Z"/>
              <w:lang w:val="el-GR"/>
            </w:rPr>
          </w:rPrChange>
        </w:rPr>
        <w:pPrChange w:id="7683" w:author="Gladiator Gladiator" w:date="2018-05-23T20:52:00Z">
          <w:pPr>
            <w:tabs>
              <w:tab w:val="left" w:pos="1380"/>
            </w:tabs>
            <w:jc w:val="both"/>
          </w:pPr>
        </w:pPrChange>
      </w:pPr>
    </w:p>
    <w:p w14:paraId="222034A3" w14:textId="299110C7" w:rsidR="0092719F" w:rsidRPr="004D05D6" w:rsidRDefault="00787726">
      <w:pPr>
        <w:pStyle w:val="3"/>
        <w:rPr>
          <w:sz w:val="28"/>
          <w:u w:val="single"/>
          <w:lang w:val="el-GR"/>
          <w:rPrChange w:id="7684" w:author="Gladiator Gladiator" w:date="2018-05-23T20:52:00Z">
            <w:rPr>
              <w:lang w:val="el-GR"/>
            </w:rPr>
          </w:rPrChange>
        </w:rPr>
        <w:pPrChange w:id="7685" w:author="Gladiator Gladiator" w:date="2018-05-23T20:52:00Z">
          <w:pPr>
            <w:tabs>
              <w:tab w:val="left" w:pos="1380"/>
            </w:tabs>
            <w:jc w:val="both"/>
          </w:pPr>
        </w:pPrChange>
      </w:pPr>
      <w:r w:rsidRPr="004D05D6">
        <w:rPr>
          <w:sz w:val="28"/>
          <w:u w:val="single"/>
          <w:lang w:val="el-GR"/>
          <w:rPrChange w:id="7686" w:author="Gladiator Gladiator" w:date="2018-05-23T20:52:00Z">
            <w:rPr>
              <w:lang w:val="el-GR"/>
            </w:rPr>
          </w:rPrChange>
        </w:rPr>
        <w:t>7.7</w:t>
      </w:r>
      <w:r w:rsidR="00B16FCB" w:rsidRPr="004D05D6">
        <w:rPr>
          <w:sz w:val="28"/>
          <w:u w:val="single"/>
          <w:lang w:val="el-GR"/>
          <w:rPrChange w:id="7687" w:author="Gladiator Gladiator" w:date="2018-05-23T20:52:00Z">
            <w:rPr>
              <w:lang w:val="el-GR"/>
            </w:rPr>
          </w:rPrChange>
        </w:rPr>
        <w:t>.1</w:t>
      </w:r>
      <w:r w:rsidR="0092719F" w:rsidRPr="004D05D6">
        <w:rPr>
          <w:sz w:val="28"/>
          <w:u w:val="single"/>
          <w:lang w:val="el-GR"/>
          <w:rPrChange w:id="7688" w:author="Gladiator Gladiator" w:date="2018-05-23T20:52:00Z">
            <w:rPr>
              <w:lang w:val="el-GR"/>
            </w:rPr>
          </w:rPrChange>
        </w:rPr>
        <w:t xml:space="preserve"> Ανάλυση </w:t>
      </w:r>
      <w:r w:rsidR="008D3707" w:rsidRPr="004D05D6">
        <w:rPr>
          <w:sz w:val="28"/>
          <w:u w:val="single"/>
          <w:lang w:val="el-GR"/>
          <w:rPrChange w:id="7689" w:author="Gladiator Gladiator" w:date="2018-05-23T20:52:00Z">
            <w:rPr>
              <w:lang w:val="el-GR"/>
            </w:rPr>
          </w:rPrChange>
        </w:rPr>
        <w:t>μεταβλητών</w:t>
      </w:r>
    </w:p>
    <w:p w14:paraId="48901327" w14:textId="4BF867EC" w:rsidR="0092719F" w:rsidRPr="00280C06" w:rsidRDefault="00512D99" w:rsidP="00512D99">
      <w:pPr>
        <w:tabs>
          <w:tab w:val="left" w:pos="1380"/>
        </w:tabs>
        <w:ind w:firstLine="180"/>
        <w:jc w:val="both"/>
        <w:rPr>
          <w:rFonts w:cstheme="minorHAnsi"/>
          <w:sz w:val="24"/>
          <w:szCs w:val="24"/>
          <w:lang w:val="el-GR"/>
        </w:rPr>
      </w:pPr>
      <w:r>
        <w:rPr>
          <w:rFonts w:cstheme="minorHAnsi"/>
          <w:sz w:val="24"/>
          <w:szCs w:val="24"/>
          <w:lang w:val="el-GR"/>
        </w:rPr>
        <w:t xml:space="preserve">Μετά την </w:t>
      </w:r>
      <w:r w:rsidR="008D3707">
        <w:rPr>
          <w:rFonts w:cstheme="minorHAnsi"/>
          <w:sz w:val="24"/>
          <w:szCs w:val="24"/>
          <w:lang w:val="el-GR"/>
        </w:rPr>
        <w:t xml:space="preserve">κανονικοποίηση </w:t>
      </w:r>
      <w:r>
        <w:rPr>
          <w:rFonts w:cstheme="minorHAnsi"/>
          <w:sz w:val="24"/>
          <w:szCs w:val="24"/>
          <w:lang w:val="el-GR"/>
        </w:rPr>
        <w:t xml:space="preserve">των τιμών, είμαστε σε θέση να πάρουμε πιο ασφαλή συμπεράσματα. Η παρακάτω γραφική παράσταση είναι χαρακτηριστικό παράδειγμα </w:t>
      </w:r>
      <w:r w:rsidR="00163074">
        <w:rPr>
          <w:rFonts w:cstheme="minorHAnsi"/>
          <w:sz w:val="24"/>
          <w:szCs w:val="24"/>
          <w:lang w:val="el-GR"/>
        </w:rPr>
        <w:t>της διαφοράς που υπάρχει στην καρδιακή συχνότητα μεταξύ των δύο</w:t>
      </w:r>
      <w:r w:rsidR="00B16FCB">
        <w:rPr>
          <w:rFonts w:cstheme="minorHAnsi"/>
          <w:sz w:val="24"/>
          <w:szCs w:val="24"/>
          <w:lang w:val="el-GR"/>
        </w:rPr>
        <w:t xml:space="preserve"> συναισθηματικών</w:t>
      </w:r>
      <w:r w:rsidR="00163074">
        <w:rPr>
          <w:rFonts w:cstheme="minorHAnsi"/>
          <w:sz w:val="24"/>
          <w:szCs w:val="24"/>
          <w:lang w:val="el-GR"/>
        </w:rPr>
        <w:t xml:space="preserve"> καταστάσεων. </w:t>
      </w:r>
    </w:p>
    <w:p w14:paraId="5A3B9303" w14:textId="252D236F" w:rsidR="0092719F" w:rsidRDefault="0092719F" w:rsidP="00743AA2">
      <w:pPr>
        <w:tabs>
          <w:tab w:val="left" w:pos="1380"/>
        </w:tabs>
        <w:ind w:firstLine="180"/>
        <w:jc w:val="center"/>
        <w:rPr>
          <w:rFonts w:cstheme="minorHAnsi"/>
          <w:sz w:val="16"/>
          <w:szCs w:val="24"/>
        </w:rPr>
      </w:pPr>
      <w:r>
        <w:rPr>
          <w:noProof/>
        </w:rPr>
        <w:drawing>
          <wp:inline distT="0" distB="0" distL="0" distR="0" wp14:anchorId="0AAD4140" wp14:editId="33ACFAFC">
            <wp:extent cx="5111750" cy="3382433"/>
            <wp:effectExtent l="0" t="0" r="12700" b="8890"/>
            <wp:docPr id="52" name="Γράφημα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3A83BDBF" w14:textId="3993DC71" w:rsidR="006A7190" w:rsidRDefault="00C41C8A" w:rsidP="006A7190">
      <w:pPr>
        <w:tabs>
          <w:tab w:val="left" w:pos="1380"/>
        </w:tabs>
        <w:ind w:firstLine="180"/>
        <w:jc w:val="center"/>
        <w:rPr>
          <w:rFonts w:cstheme="minorHAnsi"/>
          <w:sz w:val="16"/>
          <w:szCs w:val="24"/>
          <w:lang w:val="el-GR"/>
        </w:rPr>
      </w:pPr>
      <w:r>
        <w:rPr>
          <w:rFonts w:cstheme="minorHAnsi"/>
          <w:sz w:val="16"/>
          <w:szCs w:val="24"/>
          <w:lang w:val="el-GR"/>
        </w:rPr>
        <w:t>Εικόνα 7.33</w:t>
      </w:r>
      <w:r w:rsidR="006A7190">
        <w:rPr>
          <w:rFonts w:cstheme="minorHAnsi"/>
          <w:sz w:val="16"/>
          <w:szCs w:val="24"/>
          <w:lang w:val="el-GR"/>
        </w:rPr>
        <w:t xml:space="preserve"> </w:t>
      </w:r>
      <w:r w:rsidR="006A7190" w:rsidRPr="006A7190">
        <w:rPr>
          <w:rFonts w:cstheme="minorHAnsi"/>
          <w:sz w:val="16"/>
          <w:szCs w:val="24"/>
          <w:lang w:val="el-GR"/>
        </w:rPr>
        <w:t xml:space="preserve">: </w:t>
      </w:r>
      <w:r w:rsidR="006A7190">
        <w:rPr>
          <w:rFonts w:cstheme="minorHAnsi"/>
          <w:sz w:val="16"/>
          <w:szCs w:val="24"/>
          <w:lang w:val="el-GR"/>
        </w:rPr>
        <w:t xml:space="preserve">Διασπορά της </w:t>
      </w:r>
      <w:r w:rsidR="008D3707">
        <w:rPr>
          <w:rFonts w:cstheme="minorHAnsi"/>
          <w:sz w:val="16"/>
          <w:szCs w:val="24"/>
          <w:lang w:val="el-GR"/>
        </w:rPr>
        <w:t xml:space="preserve">κανονικοποιημένης μεταβλητής </w:t>
      </w:r>
      <w:r w:rsidR="006A7190">
        <w:rPr>
          <w:rFonts w:cstheme="minorHAnsi"/>
          <w:sz w:val="16"/>
          <w:szCs w:val="24"/>
        </w:rPr>
        <w:t>mean</w:t>
      </w:r>
      <w:r w:rsidR="006A7190" w:rsidRPr="006A7190">
        <w:rPr>
          <w:rFonts w:cstheme="minorHAnsi"/>
          <w:sz w:val="16"/>
          <w:szCs w:val="24"/>
          <w:lang w:val="el-GR"/>
        </w:rPr>
        <w:t xml:space="preserve"> </w:t>
      </w:r>
      <w:r w:rsidR="006A7190">
        <w:rPr>
          <w:rFonts w:cstheme="minorHAnsi"/>
          <w:sz w:val="16"/>
          <w:szCs w:val="24"/>
        </w:rPr>
        <w:t>HR</w:t>
      </w:r>
      <w:r w:rsidR="006A7190" w:rsidRPr="006A7190">
        <w:rPr>
          <w:rFonts w:cstheme="minorHAnsi"/>
          <w:sz w:val="16"/>
          <w:szCs w:val="24"/>
          <w:lang w:val="el-GR"/>
        </w:rPr>
        <w:t xml:space="preserve"> </w:t>
      </w:r>
      <w:r w:rsidR="006A7190">
        <w:rPr>
          <w:rFonts w:cstheme="minorHAnsi"/>
          <w:sz w:val="16"/>
          <w:szCs w:val="24"/>
          <w:lang w:val="el-GR"/>
        </w:rPr>
        <w:t xml:space="preserve">ανά λεπτό </w:t>
      </w:r>
    </w:p>
    <w:p w14:paraId="6B131230" w14:textId="77777777" w:rsidR="0023418B" w:rsidRDefault="0023418B" w:rsidP="00987457">
      <w:pPr>
        <w:tabs>
          <w:tab w:val="left" w:pos="1380"/>
        </w:tabs>
        <w:ind w:firstLine="180"/>
        <w:jc w:val="both"/>
        <w:rPr>
          <w:rFonts w:cstheme="minorHAnsi"/>
          <w:sz w:val="24"/>
          <w:szCs w:val="24"/>
          <w:lang w:val="el-GR"/>
        </w:rPr>
      </w:pPr>
    </w:p>
    <w:p w14:paraId="55ADB86B" w14:textId="146BB9E5" w:rsidR="0023418B" w:rsidDel="00F168BA" w:rsidRDefault="0023418B" w:rsidP="00F168BA">
      <w:pPr>
        <w:tabs>
          <w:tab w:val="left" w:pos="1380"/>
        </w:tabs>
        <w:ind w:firstLine="180"/>
        <w:jc w:val="both"/>
        <w:rPr>
          <w:del w:id="7690" w:author="Gladiator Gladiator" w:date="2018-05-23T00:06:00Z"/>
          <w:rFonts w:cstheme="minorHAnsi"/>
          <w:sz w:val="24"/>
          <w:szCs w:val="24"/>
          <w:lang w:val="el-GR"/>
        </w:rPr>
      </w:pPr>
    </w:p>
    <w:p w14:paraId="03C74F67" w14:textId="77777777" w:rsidR="00F168BA" w:rsidRDefault="00F168BA" w:rsidP="00F168BA">
      <w:pPr>
        <w:tabs>
          <w:tab w:val="left" w:pos="1380"/>
        </w:tabs>
        <w:ind w:firstLine="180"/>
        <w:jc w:val="both"/>
        <w:rPr>
          <w:ins w:id="7691" w:author="Gladiator Gladiator" w:date="2018-05-23T00:06:00Z"/>
          <w:rFonts w:cstheme="minorHAnsi"/>
          <w:sz w:val="24"/>
          <w:szCs w:val="24"/>
          <w:lang w:val="el-GR"/>
        </w:rPr>
      </w:pPr>
    </w:p>
    <w:p w14:paraId="0488B9D1" w14:textId="77777777" w:rsidR="0023418B" w:rsidDel="00F168BA" w:rsidRDefault="0023418B" w:rsidP="00F168BA">
      <w:pPr>
        <w:tabs>
          <w:tab w:val="left" w:pos="1380"/>
        </w:tabs>
        <w:ind w:firstLine="180"/>
        <w:jc w:val="both"/>
        <w:rPr>
          <w:del w:id="7692" w:author="Gladiator Gladiator" w:date="2018-05-23T00:06:00Z"/>
          <w:rFonts w:cstheme="minorHAnsi"/>
          <w:sz w:val="24"/>
          <w:szCs w:val="24"/>
          <w:lang w:val="el-GR"/>
        </w:rPr>
      </w:pPr>
    </w:p>
    <w:p w14:paraId="0C4D2B58" w14:textId="77777777" w:rsidR="0023418B" w:rsidDel="00F168BA" w:rsidRDefault="0023418B" w:rsidP="00F168BA">
      <w:pPr>
        <w:tabs>
          <w:tab w:val="left" w:pos="1380"/>
        </w:tabs>
        <w:ind w:firstLine="180"/>
        <w:jc w:val="both"/>
        <w:rPr>
          <w:del w:id="7693" w:author="Gladiator Gladiator" w:date="2018-05-23T00:06:00Z"/>
          <w:rFonts w:cstheme="minorHAnsi"/>
          <w:sz w:val="24"/>
          <w:szCs w:val="24"/>
          <w:lang w:val="el-GR"/>
        </w:rPr>
      </w:pPr>
    </w:p>
    <w:p w14:paraId="07848D17" w14:textId="77777777" w:rsidR="0023418B" w:rsidDel="00F168BA" w:rsidRDefault="0023418B" w:rsidP="00F168BA">
      <w:pPr>
        <w:tabs>
          <w:tab w:val="left" w:pos="1380"/>
        </w:tabs>
        <w:ind w:firstLine="180"/>
        <w:jc w:val="both"/>
        <w:rPr>
          <w:del w:id="7694" w:author="Gladiator Gladiator" w:date="2018-05-23T00:06:00Z"/>
          <w:rFonts w:cstheme="minorHAnsi"/>
          <w:sz w:val="24"/>
          <w:szCs w:val="24"/>
          <w:lang w:val="el-GR"/>
        </w:rPr>
      </w:pPr>
    </w:p>
    <w:p w14:paraId="03254EBA" w14:textId="77777777" w:rsidR="0023418B" w:rsidDel="00F168BA" w:rsidRDefault="0023418B" w:rsidP="00F168BA">
      <w:pPr>
        <w:tabs>
          <w:tab w:val="left" w:pos="1380"/>
        </w:tabs>
        <w:ind w:firstLine="180"/>
        <w:jc w:val="both"/>
        <w:rPr>
          <w:del w:id="7695" w:author="Gladiator Gladiator" w:date="2018-05-23T00:06:00Z"/>
          <w:rFonts w:cstheme="minorHAnsi"/>
          <w:sz w:val="24"/>
          <w:szCs w:val="24"/>
          <w:lang w:val="el-GR"/>
        </w:rPr>
      </w:pPr>
    </w:p>
    <w:p w14:paraId="4949DEDB" w14:textId="77777777" w:rsidR="0023418B" w:rsidDel="00F168BA" w:rsidRDefault="0023418B" w:rsidP="00BF2978">
      <w:pPr>
        <w:tabs>
          <w:tab w:val="left" w:pos="1380"/>
        </w:tabs>
        <w:ind w:firstLine="180"/>
        <w:jc w:val="both"/>
        <w:rPr>
          <w:del w:id="7696" w:author="Gladiator Gladiator" w:date="2018-05-23T00:06:00Z"/>
          <w:rFonts w:cstheme="minorHAnsi"/>
          <w:sz w:val="24"/>
          <w:szCs w:val="24"/>
          <w:lang w:val="el-GR"/>
        </w:rPr>
      </w:pPr>
    </w:p>
    <w:p w14:paraId="31F754A0" w14:textId="77777777" w:rsidR="0023418B" w:rsidDel="00F168BA" w:rsidRDefault="0023418B" w:rsidP="00BF2978">
      <w:pPr>
        <w:tabs>
          <w:tab w:val="left" w:pos="1380"/>
        </w:tabs>
        <w:ind w:firstLine="180"/>
        <w:jc w:val="both"/>
        <w:rPr>
          <w:del w:id="7697" w:author="Gladiator Gladiator" w:date="2018-05-23T00:05:00Z"/>
          <w:rFonts w:cstheme="minorHAnsi"/>
          <w:sz w:val="24"/>
          <w:szCs w:val="24"/>
          <w:lang w:val="el-GR"/>
        </w:rPr>
      </w:pPr>
    </w:p>
    <w:p w14:paraId="7876392A" w14:textId="77777777" w:rsidR="0023418B" w:rsidDel="00F168BA" w:rsidRDefault="0023418B" w:rsidP="00BF2978">
      <w:pPr>
        <w:tabs>
          <w:tab w:val="left" w:pos="1380"/>
        </w:tabs>
        <w:ind w:firstLine="180"/>
        <w:jc w:val="both"/>
        <w:rPr>
          <w:del w:id="7698" w:author="Gladiator Gladiator" w:date="2018-05-23T00:05:00Z"/>
          <w:rFonts w:cstheme="minorHAnsi"/>
          <w:sz w:val="24"/>
          <w:szCs w:val="24"/>
          <w:lang w:val="el-GR"/>
        </w:rPr>
      </w:pPr>
    </w:p>
    <w:p w14:paraId="6A7C058E" w14:textId="77777777" w:rsidR="0023418B" w:rsidDel="00F168BA" w:rsidRDefault="0023418B" w:rsidP="00F22B24">
      <w:pPr>
        <w:tabs>
          <w:tab w:val="left" w:pos="1380"/>
        </w:tabs>
        <w:ind w:firstLine="180"/>
        <w:jc w:val="both"/>
        <w:rPr>
          <w:del w:id="7699" w:author="Gladiator Gladiator" w:date="2018-05-23T00:05:00Z"/>
          <w:rFonts w:cstheme="minorHAnsi"/>
          <w:sz w:val="24"/>
          <w:szCs w:val="24"/>
          <w:lang w:val="el-GR"/>
        </w:rPr>
      </w:pPr>
    </w:p>
    <w:p w14:paraId="32EDF7D2" w14:textId="77777777" w:rsidR="0023418B" w:rsidDel="00F168BA" w:rsidRDefault="0023418B" w:rsidP="00F22B24">
      <w:pPr>
        <w:tabs>
          <w:tab w:val="left" w:pos="1380"/>
        </w:tabs>
        <w:ind w:firstLine="180"/>
        <w:jc w:val="both"/>
        <w:rPr>
          <w:del w:id="7700" w:author="Gladiator Gladiator" w:date="2018-05-23T00:05:00Z"/>
          <w:rFonts w:cstheme="minorHAnsi"/>
          <w:sz w:val="24"/>
          <w:szCs w:val="24"/>
          <w:lang w:val="el-GR"/>
        </w:rPr>
      </w:pPr>
    </w:p>
    <w:p w14:paraId="6E4907F5" w14:textId="77777777" w:rsidR="0023418B" w:rsidDel="00F168BA" w:rsidRDefault="0023418B" w:rsidP="00F22B24">
      <w:pPr>
        <w:tabs>
          <w:tab w:val="left" w:pos="1380"/>
        </w:tabs>
        <w:ind w:firstLine="180"/>
        <w:jc w:val="both"/>
        <w:rPr>
          <w:del w:id="7701" w:author="Gladiator Gladiator" w:date="2018-05-23T00:05:00Z"/>
          <w:rFonts w:cstheme="minorHAnsi"/>
          <w:sz w:val="24"/>
          <w:szCs w:val="24"/>
          <w:lang w:val="el-GR"/>
        </w:rPr>
      </w:pPr>
    </w:p>
    <w:p w14:paraId="02C32596" w14:textId="5949879E" w:rsidR="00987457" w:rsidRPr="0023418B" w:rsidRDefault="00DB3474" w:rsidP="00F22B24">
      <w:pPr>
        <w:tabs>
          <w:tab w:val="left" w:pos="1380"/>
        </w:tabs>
        <w:ind w:firstLine="180"/>
        <w:jc w:val="both"/>
        <w:rPr>
          <w:rFonts w:cstheme="minorHAnsi"/>
          <w:sz w:val="24"/>
          <w:szCs w:val="24"/>
          <w:lang w:val="el-GR"/>
        </w:rPr>
      </w:pPr>
      <w:r>
        <w:rPr>
          <w:rFonts w:cstheme="minorHAnsi"/>
          <w:sz w:val="24"/>
          <w:szCs w:val="24"/>
          <w:lang w:val="el-GR"/>
        </w:rPr>
        <w:t xml:space="preserve">Στην </w:t>
      </w:r>
      <w:del w:id="7702" w:author="goumop" w:date="2018-05-29T14:31:00Z">
        <w:r w:rsidDel="00D41A96">
          <w:rPr>
            <w:rFonts w:cstheme="minorHAnsi"/>
            <w:sz w:val="24"/>
            <w:szCs w:val="24"/>
            <w:lang w:val="el-GR"/>
          </w:rPr>
          <w:delText>εικόνα</w:delText>
        </w:r>
      </w:del>
      <w:ins w:id="7703" w:author="goumop" w:date="2018-05-29T14:31:00Z">
        <w:r w:rsidR="00D41A96">
          <w:rPr>
            <w:rFonts w:cstheme="minorHAnsi"/>
            <w:sz w:val="24"/>
            <w:szCs w:val="24"/>
            <w:lang w:val="el-GR"/>
          </w:rPr>
          <w:t>Εικόνα</w:t>
        </w:r>
      </w:ins>
      <w:r>
        <w:rPr>
          <w:rFonts w:cstheme="minorHAnsi"/>
          <w:sz w:val="24"/>
          <w:szCs w:val="24"/>
          <w:lang w:val="el-GR"/>
        </w:rPr>
        <w:t xml:space="preserve"> 7.34</w:t>
      </w:r>
      <w:ins w:id="7704" w:author="goumop" w:date="2018-05-21T19:11:00Z">
        <w:r w:rsidR="008D3707">
          <w:rPr>
            <w:rFonts w:cstheme="minorHAnsi"/>
            <w:sz w:val="24"/>
            <w:szCs w:val="24"/>
            <w:lang w:val="el-GR"/>
          </w:rPr>
          <w:t xml:space="preserve"> </w:t>
        </w:r>
      </w:ins>
      <w:r w:rsidR="00987457">
        <w:rPr>
          <w:rFonts w:cstheme="minorHAnsi"/>
          <w:sz w:val="24"/>
          <w:szCs w:val="24"/>
          <w:lang w:val="el-GR"/>
        </w:rPr>
        <w:t xml:space="preserve">παρατηρούμε τους μέσους όρους ανά λεπτό των </w:t>
      </w:r>
      <w:r w:rsidR="00987457">
        <w:rPr>
          <w:rFonts w:cstheme="minorHAnsi"/>
          <w:sz w:val="24"/>
          <w:szCs w:val="24"/>
        </w:rPr>
        <w:t>RR</w:t>
      </w:r>
      <w:r w:rsidR="00987457" w:rsidRPr="00987457">
        <w:rPr>
          <w:rFonts w:cstheme="minorHAnsi"/>
          <w:sz w:val="24"/>
          <w:szCs w:val="24"/>
          <w:lang w:val="el-GR"/>
        </w:rPr>
        <w:t xml:space="preserve"> </w:t>
      </w:r>
      <w:r w:rsidR="00987457">
        <w:rPr>
          <w:rFonts w:cstheme="minorHAnsi"/>
          <w:sz w:val="24"/>
          <w:szCs w:val="24"/>
        </w:rPr>
        <w:t>interval</w:t>
      </w:r>
      <w:r w:rsidR="00987457" w:rsidRPr="00987457">
        <w:rPr>
          <w:rFonts w:cstheme="minorHAnsi"/>
          <w:sz w:val="24"/>
          <w:szCs w:val="24"/>
          <w:lang w:val="el-GR"/>
        </w:rPr>
        <w:t xml:space="preserve"> </w:t>
      </w:r>
      <w:r w:rsidR="00987457">
        <w:rPr>
          <w:rFonts w:cstheme="minorHAnsi"/>
          <w:sz w:val="24"/>
          <w:szCs w:val="24"/>
          <w:lang w:val="el-GR"/>
        </w:rPr>
        <w:t xml:space="preserve">σε κανονικοποιημένες μονάδες μέτρησης. Το </w:t>
      </w:r>
      <w:r w:rsidR="00987457">
        <w:rPr>
          <w:rFonts w:cstheme="minorHAnsi"/>
          <w:sz w:val="24"/>
          <w:szCs w:val="24"/>
        </w:rPr>
        <w:t>RR</w:t>
      </w:r>
      <w:r w:rsidR="00987457" w:rsidRPr="00987457">
        <w:rPr>
          <w:rFonts w:cstheme="minorHAnsi"/>
          <w:sz w:val="24"/>
          <w:szCs w:val="24"/>
          <w:lang w:val="el-GR"/>
        </w:rPr>
        <w:t xml:space="preserve"> </w:t>
      </w:r>
      <w:r w:rsidR="00987457">
        <w:rPr>
          <w:rFonts w:cstheme="minorHAnsi"/>
          <w:sz w:val="24"/>
          <w:szCs w:val="24"/>
          <w:lang w:val="el-GR"/>
        </w:rPr>
        <w:t xml:space="preserve">είναι εμφανώς αρκετά πιο μεγάλο στην κατάσταση του </w:t>
      </w:r>
      <w:r w:rsidR="00987457">
        <w:rPr>
          <w:rFonts w:cstheme="minorHAnsi"/>
          <w:sz w:val="24"/>
          <w:szCs w:val="24"/>
        </w:rPr>
        <w:t>stress</w:t>
      </w:r>
      <w:r w:rsidR="00987457">
        <w:rPr>
          <w:rFonts w:cstheme="minorHAnsi"/>
          <w:sz w:val="24"/>
          <w:szCs w:val="24"/>
          <w:lang w:val="el-GR"/>
        </w:rPr>
        <w:t xml:space="preserve"> </w:t>
      </w:r>
      <w:r w:rsidR="007F65CC">
        <w:rPr>
          <w:rFonts w:cstheme="minorHAnsi"/>
          <w:sz w:val="24"/>
          <w:szCs w:val="24"/>
          <w:lang w:val="el-GR"/>
        </w:rPr>
        <w:t>απ’ ότι</w:t>
      </w:r>
      <w:r w:rsidR="00987457">
        <w:rPr>
          <w:rFonts w:cstheme="minorHAnsi"/>
          <w:sz w:val="24"/>
          <w:szCs w:val="24"/>
          <w:lang w:val="el-GR"/>
        </w:rPr>
        <w:t xml:space="preserve"> σε εκείνη της χαλάρωσης. Ακόμα, αξίζει να δώσουμε αξία στ</w:t>
      </w:r>
      <w:r w:rsidR="00B93E7E">
        <w:rPr>
          <w:rFonts w:cstheme="minorHAnsi"/>
          <w:sz w:val="24"/>
          <w:szCs w:val="24"/>
          <w:lang w:val="el-GR"/>
        </w:rPr>
        <w:t xml:space="preserve">ην διαφορά μεταξύ της μεγαλύτερης και της μικρότερης τιμές των μέσων όρων. Σε κατάσταση άγχους η διαφορά αυτή είναι </w:t>
      </w:r>
      <w:r w:rsidR="0023418B">
        <w:rPr>
          <w:rFonts w:cstheme="minorHAnsi"/>
          <w:sz w:val="24"/>
          <w:szCs w:val="24"/>
          <w:lang w:val="el-GR"/>
        </w:rPr>
        <w:t>0,067 ενώ σε κατάσταση χαλάρωσης 0,033. Οπότε</w:t>
      </w:r>
      <w:r w:rsidR="00973060">
        <w:rPr>
          <w:rFonts w:cstheme="minorHAnsi"/>
          <w:sz w:val="24"/>
          <w:szCs w:val="24"/>
          <w:lang w:val="el-GR"/>
        </w:rPr>
        <w:t>,</w:t>
      </w:r>
      <w:r w:rsidR="0023418B">
        <w:rPr>
          <w:rFonts w:cstheme="minorHAnsi"/>
          <w:sz w:val="24"/>
          <w:szCs w:val="24"/>
          <w:lang w:val="el-GR"/>
        </w:rPr>
        <w:t xml:space="preserve"> θα μπορούσαμε να πούμε πως σε κατάσταση άγχους, οι τιμές του </w:t>
      </w:r>
      <w:r w:rsidR="0023418B">
        <w:rPr>
          <w:rFonts w:cstheme="minorHAnsi"/>
          <w:sz w:val="24"/>
          <w:szCs w:val="24"/>
        </w:rPr>
        <w:t>RR</w:t>
      </w:r>
      <w:r w:rsidR="0023418B" w:rsidRPr="0023418B">
        <w:rPr>
          <w:rFonts w:cstheme="minorHAnsi"/>
          <w:sz w:val="24"/>
          <w:szCs w:val="24"/>
          <w:lang w:val="el-GR"/>
        </w:rPr>
        <w:t xml:space="preserve"> </w:t>
      </w:r>
      <w:r w:rsidR="0023418B">
        <w:rPr>
          <w:rFonts w:cstheme="minorHAnsi"/>
          <w:sz w:val="24"/>
          <w:szCs w:val="24"/>
          <w:lang w:val="el-GR"/>
        </w:rPr>
        <w:t>έχουν μεγαλύτερο εύρος τιμών απ’ ότι σε εκείνη της ηρεμίας.</w:t>
      </w:r>
    </w:p>
    <w:p w14:paraId="1385AE68" w14:textId="39E59FEE" w:rsidR="006A7190" w:rsidRDefault="006A7190" w:rsidP="00743AA2">
      <w:pPr>
        <w:tabs>
          <w:tab w:val="left" w:pos="1380"/>
        </w:tabs>
        <w:ind w:firstLine="180"/>
        <w:jc w:val="center"/>
        <w:rPr>
          <w:rFonts w:cstheme="minorHAnsi"/>
          <w:sz w:val="16"/>
          <w:szCs w:val="24"/>
        </w:rPr>
      </w:pPr>
      <w:r>
        <w:rPr>
          <w:noProof/>
        </w:rPr>
        <w:lastRenderedPageBreak/>
        <w:drawing>
          <wp:inline distT="0" distB="0" distL="0" distR="0" wp14:anchorId="0E255B02" wp14:editId="4A211DD0">
            <wp:extent cx="5016500" cy="3086100"/>
            <wp:effectExtent l="0" t="0" r="12700" b="0"/>
            <wp:docPr id="55" name="Γράφημα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0A808721" w14:textId="4AAB6423" w:rsidR="006A7190" w:rsidRDefault="00DB3474" w:rsidP="006A7190">
      <w:pPr>
        <w:tabs>
          <w:tab w:val="left" w:pos="1380"/>
        </w:tabs>
        <w:ind w:firstLine="180"/>
        <w:jc w:val="center"/>
        <w:rPr>
          <w:rFonts w:cstheme="minorHAnsi"/>
          <w:sz w:val="16"/>
          <w:szCs w:val="24"/>
          <w:lang w:val="el-GR"/>
        </w:rPr>
      </w:pPr>
      <w:r>
        <w:rPr>
          <w:rFonts w:cstheme="minorHAnsi"/>
          <w:sz w:val="16"/>
          <w:szCs w:val="24"/>
          <w:lang w:val="el-GR"/>
        </w:rPr>
        <w:t>Εικόνα 7.34</w:t>
      </w:r>
      <w:r w:rsidR="006A7190">
        <w:rPr>
          <w:rFonts w:cstheme="minorHAnsi"/>
          <w:sz w:val="16"/>
          <w:szCs w:val="24"/>
          <w:lang w:val="el-GR"/>
        </w:rPr>
        <w:t xml:space="preserve"> </w:t>
      </w:r>
      <w:r w:rsidR="006A7190" w:rsidRPr="006A7190">
        <w:rPr>
          <w:rFonts w:cstheme="minorHAnsi"/>
          <w:sz w:val="16"/>
          <w:szCs w:val="24"/>
          <w:lang w:val="el-GR"/>
        </w:rPr>
        <w:t xml:space="preserve">: </w:t>
      </w:r>
      <w:r w:rsidR="006A7190">
        <w:rPr>
          <w:rFonts w:cstheme="minorHAnsi"/>
          <w:sz w:val="16"/>
          <w:szCs w:val="24"/>
          <w:lang w:val="el-GR"/>
        </w:rPr>
        <w:t xml:space="preserve">Διασπορά </w:t>
      </w:r>
      <w:r w:rsidR="008D3707">
        <w:rPr>
          <w:rFonts w:cstheme="minorHAnsi"/>
          <w:sz w:val="16"/>
          <w:szCs w:val="24"/>
          <w:lang w:val="el-GR"/>
        </w:rPr>
        <w:t xml:space="preserve">της κανονικοποιημένης μεταβλητής </w:t>
      </w:r>
      <w:r w:rsidR="006A7190">
        <w:rPr>
          <w:rFonts w:cstheme="minorHAnsi"/>
          <w:sz w:val="16"/>
          <w:szCs w:val="24"/>
        </w:rPr>
        <w:t>RR</w:t>
      </w:r>
      <w:r w:rsidR="006A7190" w:rsidRPr="006A7190">
        <w:rPr>
          <w:rFonts w:cstheme="minorHAnsi"/>
          <w:sz w:val="16"/>
          <w:szCs w:val="24"/>
          <w:lang w:val="el-GR"/>
        </w:rPr>
        <w:t xml:space="preserve"> </w:t>
      </w:r>
      <w:r w:rsidR="006A7190">
        <w:rPr>
          <w:rFonts w:cstheme="minorHAnsi"/>
          <w:sz w:val="16"/>
          <w:szCs w:val="24"/>
          <w:lang w:val="el-GR"/>
        </w:rPr>
        <w:t xml:space="preserve">ανά λεπτό </w:t>
      </w:r>
    </w:p>
    <w:p w14:paraId="7FCCC212" w14:textId="77777777" w:rsidR="00B47A0A" w:rsidRDefault="00B47A0A" w:rsidP="006A7190">
      <w:pPr>
        <w:tabs>
          <w:tab w:val="left" w:pos="1380"/>
        </w:tabs>
        <w:ind w:firstLine="180"/>
        <w:jc w:val="center"/>
        <w:rPr>
          <w:rFonts w:cstheme="minorHAnsi"/>
          <w:sz w:val="16"/>
          <w:szCs w:val="24"/>
          <w:lang w:val="el-GR"/>
        </w:rPr>
      </w:pPr>
    </w:p>
    <w:p w14:paraId="6D3E1882" w14:textId="77777777" w:rsidR="00B47A0A" w:rsidRPr="00280C06" w:rsidRDefault="00B47A0A" w:rsidP="00B47A0A">
      <w:pPr>
        <w:tabs>
          <w:tab w:val="left" w:pos="1380"/>
        </w:tabs>
        <w:ind w:firstLine="180"/>
        <w:jc w:val="both"/>
        <w:rPr>
          <w:rFonts w:cstheme="minorHAnsi"/>
          <w:sz w:val="24"/>
          <w:szCs w:val="24"/>
          <w:lang w:val="el-GR"/>
        </w:rPr>
      </w:pPr>
    </w:p>
    <w:p w14:paraId="023F29B1" w14:textId="6C4C5947" w:rsidR="00D40804" w:rsidRDefault="00D40804">
      <w:pPr>
        <w:rPr>
          <w:ins w:id="7705" w:author="goumop" w:date="2018-05-29T14:45:00Z"/>
          <w:rFonts w:asciiTheme="majorHAnsi" w:eastAsiaTheme="majorEastAsia" w:hAnsiTheme="majorHAnsi" w:cstheme="majorBidi"/>
          <w:color w:val="2E74B5" w:themeColor="accent1" w:themeShade="BF"/>
          <w:sz w:val="32"/>
          <w:szCs w:val="32"/>
          <w:lang w:val="el-GR"/>
        </w:rPr>
      </w:pPr>
      <w:ins w:id="7706" w:author="goumop" w:date="2018-05-29T14:45:00Z">
        <w:r>
          <w:rPr>
            <w:lang w:val="el-GR"/>
          </w:rPr>
          <w:br w:type="page"/>
        </w:r>
      </w:ins>
    </w:p>
    <w:p w14:paraId="4809E37E" w14:textId="77777777" w:rsidR="006A7190" w:rsidRPr="00DF50AF" w:rsidDel="00F168BA" w:rsidRDefault="006A7190">
      <w:pPr>
        <w:pStyle w:val="1"/>
        <w:rPr>
          <w:del w:id="7707" w:author="Gladiator Gladiator" w:date="2018-05-23T00:06:00Z"/>
          <w:lang w:val="el-GR"/>
        </w:rPr>
        <w:pPrChange w:id="7708" w:author="Gladiator Gladiator" w:date="2018-05-23T20:53:00Z">
          <w:pPr>
            <w:tabs>
              <w:tab w:val="left" w:pos="1380"/>
            </w:tabs>
            <w:ind w:firstLine="180"/>
            <w:jc w:val="center"/>
          </w:pPr>
        </w:pPrChange>
      </w:pPr>
    </w:p>
    <w:p w14:paraId="4C2F2585" w14:textId="77777777" w:rsidR="00640CDC" w:rsidRPr="00FF65D1" w:rsidDel="00F168BA" w:rsidRDefault="00640CDC">
      <w:pPr>
        <w:pStyle w:val="1"/>
        <w:rPr>
          <w:del w:id="7709" w:author="Gladiator Gladiator" w:date="2018-05-23T00:06:00Z"/>
          <w:lang w:val="el-GR"/>
        </w:rPr>
        <w:pPrChange w:id="7710" w:author="Gladiator Gladiator" w:date="2018-05-23T20:53:00Z">
          <w:pPr>
            <w:tabs>
              <w:tab w:val="left" w:pos="1380"/>
            </w:tabs>
            <w:ind w:firstLine="180"/>
            <w:jc w:val="center"/>
          </w:pPr>
        </w:pPrChange>
      </w:pPr>
    </w:p>
    <w:p w14:paraId="47BF3E54" w14:textId="77777777" w:rsidR="00640CDC" w:rsidRPr="005D2851" w:rsidDel="00F168BA" w:rsidRDefault="00640CDC">
      <w:pPr>
        <w:pStyle w:val="1"/>
        <w:rPr>
          <w:del w:id="7711" w:author="Gladiator Gladiator" w:date="2018-05-23T00:06:00Z"/>
          <w:lang w:val="el-GR"/>
        </w:rPr>
        <w:pPrChange w:id="7712" w:author="Gladiator Gladiator" w:date="2018-05-23T20:53:00Z">
          <w:pPr>
            <w:tabs>
              <w:tab w:val="left" w:pos="1380"/>
            </w:tabs>
            <w:ind w:firstLine="180"/>
            <w:jc w:val="center"/>
          </w:pPr>
        </w:pPrChange>
      </w:pPr>
    </w:p>
    <w:p w14:paraId="0EC6F349" w14:textId="77777777" w:rsidR="00640CDC" w:rsidRPr="004D05D6" w:rsidDel="00F168BA" w:rsidRDefault="00640CDC">
      <w:pPr>
        <w:pStyle w:val="1"/>
        <w:rPr>
          <w:del w:id="7713" w:author="Gladiator Gladiator" w:date="2018-05-23T00:06:00Z"/>
          <w:lang w:val="el-GR"/>
          <w:rPrChange w:id="7714" w:author="Gladiator Gladiator" w:date="2018-05-23T20:53:00Z">
            <w:rPr>
              <w:del w:id="7715" w:author="Gladiator Gladiator" w:date="2018-05-23T00:06:00Z"/>
              <w:lang w:val="el-GR"/>
            </w:rPr>
          </w:rPrChange>
        </w:rPr>
        <w:pPrChange w:id="7716" w:author="Gladiator Gladiator" w:date="2018-05-23T20:53:00Z">
          <w:pPr>
            <w:tabs>
              <w:tab w:val="left" w:pos="1380"/>
            </w:tabs>
            <w:ind w:firstLine="180"/>
            <w:jc w:val="center"/>
          </w:pPr>
        </w:pPrChange>
      </w:pPr>
    </w:p>
    <w:p w14:paraId="016FF809" w14:textId="77777777" w:rsidR="00640CDC" w:rsidRPr="004D05D6" w:rsidDel="00F168BA" w:rsidRDefault="00640CDC">
      <w:pPr>
        <w:pStyle w:val="1"/>
        <w:rPr>
          <w:del w:id="7717" w:author="Gladiator Gladiator" w:date="2018-05-23T00:06:00Z"/>
          <w:lang w:val="el-GR"/>
          <w:rPrChange w:id="7718" w:author="Gladiator Gladiator" w:date="2018-05-23T20:53:00Z">
            <w:rPr>
              <w:del w:id="7719" w:author="Gladiator Gladiator" w:date="2018-05-23T00:06:00Z"/>
              <w:lang w:val="el-GR"/>
            </w:rPr>
          </w:rPrChange>
        </w:rPr>
        <w:pPrChange w:id="7720" w:author="Gladiator Gladiator" w:date="2018-05-23T20:53:00Z">
          <w:pPr>
            <w:tabs>
              <w:tab w:val="left" w:pos="1380"/>
            </w:tabs>
            <w:ind w:firstLine="180"/>
            <w:jc w:val="center"/>
          </w:pPr>
        </w:pPrChange>
      </w:pPr>
    </w:p>
    <w:p w14:paraId="3F8B33CE" w14:textId="77777777" w:rsidR="00640CDC" w:rsidRPr="004D05D6" w:rsidDel="00F168BA" w:rsidRDefault="00640CDC">
      <w:pPr>
        <w:pStyle w:val="1"/>
        <w:rPr>
          <w:del w:id="7721" w:author="Gladiator Gladiator" w:date="2018-05-23T00:06:00Z"/>
          <w:lang w:val="el-GR"/>
          <w:rPrChange w:id="7722" w:author="Gladiator Gladiator" w:date="2018-05-23T20:53:00Z">
            <w:rPr>
              <w:del w:id="7723" w:author="Gladiator Gladiator" w:date="2018-05-23T00:06:00Z"/>
              <w:lang w:val="el-GR"/>
            </w:rPr>
          </w:rPrChange>
        </w:rPr>
        <w:pPrChange w:id="7724" w:author="Gladiator Gladiator" w:date="2018-05-23T20:53:00Z">
          <w:pPr>
            <w:tabs>
              <w:tab w:val="left" w:pos="1380"/>
            </w:tabs>
            <w:ind w:firstLine="180"/>
            <w:jc w:val="center"/>
          </w:pPr>
        </w:pPrChange>
      </w:pPr>
    </w:p>
    <w:p w14:paraId="5A4F4B10" w14:textId="77777777" w:rsidR="00640CDC" w:rsidRPr="004D05D6" w:rsidDel="00F168BA" w:rsidRDefault="00640CDC">
      <w:pPr>
        <w:pStyle w:val="1"/>
        <w:rPr>
          <w:del w:id="7725" w:author="Gladiator Gladiator" w:date="2018-05-23T00:06:00Z"/>
          <w:lang w:val="el-GR"/>
          <w:rPrChange w:id="7726" w:author="Gladiator Gladiator" w:date="2018-05-23T20:53:00Z">
            <w:rPr>
              <w:del w:id="7727" w:author="Gladiator Gladiator" w:date="2018-05-23T00:06:00Z"/>
              <w:lang w:val="el-GR"/>
            </w:rPr>
          </w:rPrChange>
        </w:rPr>
        <w:pPrChange w:id="7728" w:author="Gladiator Gladiator" w:date="2018-05-23T20:53:00Z">
          <w:pPr>
            <w:tabs>
              <w:tab w:val="left" w:pos="1380"/>
            </w:tabs>
            <w:ind w:firstLine="180"/>
            <w:jc w:val="center"/>
          </w:pPr>
        </w:pPrChange>
      </w:pPr>
    </w:p>
    <w:p w14:paraId="2EFF9954" w14:textId="77777777" w:rsidR="00640CDC" w:rsidRPr="004D05D6" w:rsidDel="00F168BA" w:rsidRDefault="00640CDC">
      <w:pPr>
        <w:pStyle w:val="1"/>
        <w:rPr>
          <w:del w:id="7729" w:author="Gladiator Gladiator" w:date="2018-05-23T00:06:00Z"/>
          <w:lang w:val="el-GR"/>
          <w:rPrChange w:id="7730" w:author="Gladiator Gladiator" w:date="2018-05-23T20:53:00Z">
            <w:rPr>
              <w:del w:id="7731" w:author="Gladiator Gladiator" w:date="2018-05-23T00:06:00Z"/>
              <w:lang w:val="el-GR"/>
            </w:rPr>
          </w:rPrChange>
        </w:rPr>
        <w:pPrChange w:id="7732" w:author="Gladiator Gladiator" w:date="2018-05-23T20:53:00Z">
          <w:pPr>
            <w:tabs>
              <w:tab w:val="left" w:pos="1380"/>
            </w:tabs>
            <w:ind w:firstLine="180"/>
            <w:jc w:val="center"/>
          </w:pPr>
        </w:pPrChange>
      </w:pPr>
    </w:p>
    <w:p w14:paraId="1EA9F04D" w14:textId="77777777" w:rsidR="00640CDC" w:rsidRPr="004D05D6" w:rsidDel="00F168BA" w:rsidRDefault="00640CDC">
      <w:pPr>
        <w:pStyle w:val="1"/>
        <w:rPr>
          <w:del w:id="7733" w:author="Gladiator Gladiator" w:date="2018-05-23T00:06:00Z"/>
          <w:lang w:val="el-GR"/>
          <w:rPrChange w:id="7734" w:author="Gladiator Gladiator" w:date="2018-05-23T20:53:00Z">
            <w:rPr>
              <w:del w:id="7735" w:author="Gladiator Gladiator" w:date="2018-05-23T00:06:00Z"/>
              <w:lang w:val="el-GR"/>
            </w:rPr>
          </w:rPrChange>
        </w:rPr>
        <w:pPrChange w:id="7736" w:author="Gladiator Gladiator" w:date="2018-05-23T20:53:00Z">
          <w:pPr>
            <w:tabs>
              <w:tab w:val="left" w:pos="1380"/>
            </w:tabs>
            <w:ind w:firstLine="180"/>
            <w:jc w:val="center"/>
          </w:pPr>
        </w:pPrChange>
      </w:pPr>
    </w:p>
    <w:p w14:paraId="78748A11" w14:textId="77777777" w:rsidR="00640CDC" w:rsidRPr="004D05D6" w:rsidDel="00F168BA" w:rsidRDefault="00640CDC">
      <w:pPr>
        <w:pStyle w:val="1"/>
        <w:rPr>
          <w:del w:id="7737" w:author="Gladiator Gladiator" w:date="2018-05-23T00:06:00Z"/>
          <w:lang w:val="el-GR"/>
          <w:rPrChange w:id="7738" w:author="Gladiator Gladiator" w:date="2018-05-23T20:53:00Z">
            <w:rPr>
              <w:del w:id="7739" w:author="Gladiator Gladiator" w:date="2018-05-23T00:06:00Z"/>
              <w:lang w:val="el-GR"/>
            </w:rPr>
          </w:rPrChange>
        </w:rPr>
        <w:pPrChange w:id="7740" w:author="Gladiator Gladiator" w:date="2018-05-23T20:53:00Z">
          <w:pPr>
            <w:tabs>
              <w:tab w:val="left" w:pos="1380"/>
            </w:tabs>
            <w:ind w:firstLine="180"/>
            <w:jc w:val="center"/>
          </w:pPr>
        </w:pPrChange>
      </w:pPr>
    </w:p>
    <w:p w14:paraId="29E1B50C" w14:textId="77777777" w:rsidR="00640CDC" w:rsidRPr="004D05D6" w:rsidDel="00F168BA" w:rsidRDefault="00640CDC">
      <w:pPr>
        <w:pStyle w:val="1"/>
        <w:rPr>
          <w:del w:id="7741" w:author="Gladiator Gladiator" w:date="2018-05-23T00:06:00Z"/>
          <w:lang w:val="el-GR"/>
          <w:rPrChange w:id="7742" w:author="Gladiator Gladiator" w:date="2018-05-23T20:53:00Z">
            <w:rPr>
              <w:del w:id="7743" w:author="Gladiator Gladiator" w:date="2018-05-23T00:06:00Z"/>
              <w:lang w:val="el-GR"/>
            </w:rPr>
          </w:rPrChange>
        </w:rPr>
        <w:pPrChange w:id="7744" w:author="Gladiator Gladiator" w:date="2018-05-23T20:53:00Z">
          <w:pPr>
            <w:tabs>
              <w:tab w:val="left" w:pos="1380"/>
            </w:tabs>
            <w:ind w:firstLine="180"/>
            <w:jc w:val="center"/>
          </w:pPr>
        </w:pPrChange>
      </w:pPr>
    </w:p>
    <w:p w14:paraId="52EB6566" w14:textId="77777777" w:rsidR="00640CDC" w:rsidRPr="004D05D6" w:rsidDel="00F168BA" w:rsidRDefault="00640CDC">
      <w:pPr>
        <w:pStyle w:val="1"/>
        <w:rPr>
          <w:del w:id="7745" w:author="Gladiator Gladiator" w:date="2018-05-23T00:06:00Z"/>
          <w:lang w:val="el-GR"/>
          <w:rPrChange w:id="7746" w:author="Gladiator Gladiator" w:date="2018-05-23T20:53:00Z">
            <w:rPr>
              <w:del w:id="7747" w:author="Gladiator Gladiator" w:date="2018-05-23T00:06:00Z"/>
              <w:lang w:val="el-GR"/>
            </w:rPr>
          </w:rPrChange>
        </w:rPr>
        <w:pPrChange w:id="7748" w:author="Gladiator Gladiator" w:date="2018-05-23T20:53:00Z">
          <w:pPr>
            <w:tabs>
              <w:tab w:val="left" w:pos="1380"/>
            </w:tabs>
            <w:ind w:firstLine="180"/>
            <w:jc w:val="center"/>
          </w:pPr>
        </w:pPrChange>
      </w:pPr>
    </w:p>
    <w:p w14:paraId="2B9DE44E" w14:textId="77777777" w:rsidR="00640CDC" w:rsidRPr="004D05D6" w:rsidDel="00F168BA" w:rsidRDefault="00640CDC">
      <w:pPr>
        <w:pStyle w:val="1"/>
        <w:rPr>
          <w:del w:id="7749" w:author="Gladiator Gladiator" w:date="2018-05-23T00:06:00Z"/>
          <w:lang w:val="el-GR"/>
          <w:rPrChange w:id="7750" w:author="Gladiator Gladiator" w:date="2018-05-23T20:53:00Z">
            <w:rPr>
              <w:del w:id="7751" w:author="Gladiator Gladiator" w:date="2018-05-23T00:06:00Z"/>
              <w:lang w:val="el-GR"/>
            </w:rPr>
          </w:rPrChange>
        </w:rPr>
        <w:pPrChange w:id="7752" w:author="Gladiator Gladiator" w:date="2018-05-23T20:53:00Z">
          <w:pPr>
            <w:tabs>
              <w:tab w:val="left" w:pos="1380"/>
            </w:tabs>
            <w:ind w:firstLine="180"/>
            <w:jc w:val="center"/>
          </w:pPr>
        </w:pPrChange>
      </w:pPr>
    </w:p>
    <w:p w14:paraId="634C4D8A" w14:textId="77777777" w:rsidR="00640CDC" w:rsidRPr="004D05D6" w:rsidDel="00F168BA" w:rsidRDefault="00640CDC">
      <w:pPr>
        <w:pStyle w:val="1"/>
        <w:rPr>
          <w:del w:id="7753" w:author="Gladiator Gladiator" w:date="2018-05-23T00:06:00Z"/>
          <w:lang w:val="el-GR"/>
          <w:rPrChange w:id="7754" w:author="Gladiator Gladiator" w:date="2018-05-23T20:53:00Z">
            <w:rPr>
              <w:del w:id="7755" w:author="Gladiator Gladiator" w:date="2018-05-23T00:06:00Z"/>
              <w:lang w:val="el-GR"/>
            </w:rPr>
          </w:rPrChange>
        </w:rPr>
        <w:pPrChange w:id="7756" w:author="Gladiator Gladiator" w:date="2018-05-23T20:53:00Z">
          <w:pPr>
            <w:tabs>
              <w:tab w:val="left" w:pos="1380"/>
            </w:tabs>
            <w:ind w:firstLine="180"/>
            <w:jc w:val="center"/>
          </w:pPr>
        </w:pPrChange>
      </w:pPr>
    </w:p>
    <w:p w14:paraId="014792BC" w14:textId="5BD5D414" w:rsidR="00640CDC" w:rsidRPr="004D05D6" w:rsidRDefault="00787726">
      <w:pPr>
        <w:pStyle w:val="1"/>
        <w:rPr>
          <w:color w:val="5B9BD5" w:themeColor="accent1"/>
          <w:sz w:val="36"/>
          <w:lang w:val="el-GR"/>
          <w:rPrChange w:id="7757" w:author="Gladiator Gladiator" w:date="2018-05-23T20:53:00Z">
            <w:rPr>
              <w:color w:val="5B9BD5" w:themeColor="accent1"/>
              <w:sz w:val="36"/>
              <w:u w:val="single"/>
              <w:lang w:val="el-GR"/>
            </w:rPr>
          </w:rPrChange>
        </w:rPr>
        <w:pPrChange w:id="7758" w:author="Gladiator Gladiator" w:date="2018-05-23T20:53:00Z">
          <w:pPr>
            <w:tabs>
              <w:tab w:val="left" w:pos="1380"/>
            </w:tabs>
            <w:jc w:val="both"/>
          </w:pPr>
        </w:pPrChange>
      </w:pPr>
      <w:r w:rsidRPr="004D05D6">
        <w:rPr>
          <w:color w:val="5B9BD5" w:themeColor="accent1"/>
          <w:sz w:val="36"/>
          <w:lang w:val="el-GR"/>
          <w:rPrChange w:id="7759" w:author="Gladiator Gladiator" w:date="2018-05-23T20:53:00Z">
            <w:rPr>
              <w:color w:val="5B9BD5" w:themeColor="accent1"/>
              <w:sz w:val="36"/>
              <w:u w:val="single"/>
              <w:lang w:val="el-GR"/>
            </w:rPr>
          </w:rPrChange>
        </w:rPr>
        <w:t>Κεφάλαιο 8</w:t>
      </w:r>
      <w:r w:rsidR="00640CDC" w:rsidRPr="004D05D6">
        <w:rPr>
          <w:color w:val="5B9BD5" w:themeColor="accent1"/>
          <w:sz w:val="36"/>
          <w:lang w:val="el-GR"/>
          <w:rPrChange w:id="7760" w:author="Gladiator Gladiator" w:date="2018-05-23T20:53:00Z">
            <w:rPr>
              <w:color w:val="5B9BD5" w:themeColor="accent1"/>
              <w:sz w:val="36"/>
              <w:u w:val="single"/>
              <w:lang w:val="el-GR"/>
            </w:rPr>
          </w:rPrChange>
        </w:rPr>
        <w:t xml:space="preserve"> : Συμπεράσματα και μελλοντικές επεκτάσεις</w:t>
      </w:r>
    </w:p>
    <w:p w14:paraId="31D4E37B" w14:textId="77777777" w:rsidR="00640CDC" w:rsidRPr="004D05D6" w:rsidRDefault="00787726">
      <w:pPr>
        <w:pStyle w:val="2"/>
        <w:rPr>
          <w:sz w:val="32"/>
          <w:u w:val="single"/>
          <w:lang w:val="el-GR"/>
          <w:rPrChange w:id="7761" w:author="Gladiator Gladiator" w:date="2018-05-23T20:53:00Z">
            <w:rPr>
              <w:lang w:val="el-GR"/>
            </w:rPr>
          </w:rPrChange>
        </w:rPr>
        <w:pPrChange w:id="7762" w:author="Gladiator Gladiator" w:date="2018-05-23T20:53:00Z">
          <w:pPr>
            <w:tabs>
              <w:tab w:val="left" w:pos="1380"/>
            </w:tabs>
            <w:jc w:val="both"/>
          </w:pPr>
        </w:pPrChange>
      </w:pPr>
      <w:r w:rsidRPr="004D05D6">
        <w:rPr>
          <w:sz w:val="32"/>
          <w:u w:val="single"/>
          <w:lang w:val="el-GR"/>
          <w:rPrChange w:id="7763" w:author="Gladiator Gladiator" w:date="2018-05-23T20:53:00Z">
            <w:rPr>
              <w:lang w:val="el-GR"/>
            </w:rPr>
          </w:rPrChange>
        </w:rPr>
        <w:t>8</w:t>
      </w:r>
      <w:r w:rsidR="00640CDC" w:rsidRPr="004D05D6">
        <w:rPr>
          <w:sz w:val="32"/>
          <w:u w:val="single"/>
          <w:lang w:val="el-GR"/>
          <w:rPrChange w:id="7764" w:author="Gladiator Gladiator" w:date="2018-05-23T20:53:00Z">
            <w:rPr>
              <w:lang w:val="el-GR"/>
            </w:rPr>
          </w:rPrChange>
        </w:rPr>
        <w:t>.1 Συμπεράσματα</w:t>
      </w:r>
    </w:p>
    <w:p w14:paraId="4F27AD77" w14:textId="19C9B124" w:rsidR="00640CDC" w:rsidRDefault="00640CDC" w:rsidP="00640CDC">
      <w:pPr>
        <w:tabs>
          <w:tab w:val="left" w:pos="1380"/>
        </w:tabs>
        <w:ind w:firstLine="180"/>
        <w:jc w:val="both"/>
        <w:rPr>
          <w:rFonts w:cstheme="minorHAnsi"/>
          <w:sz w:val="24"/>
          <w:szCs w:val="24"/>
          <w:lang w:val="el-GR"/>
        </w:rPr>
      </w:pPr>
      <w:r>
        <w:rPr>
          <w:rFonts w:cstheme="minorHAnsi"/>
          <w:sz w:val="24"/>
          <w:szCs w:val="24"/>
          <w:lang w:val="el-GR"/>
        </w:rPr>
        <w:t>Στην παρούσα διπλωματική εργασία παρουσιάστηκε ο τρόπος με τον οποίο μια μικροσυσκευή καθημερινής χρήσης μπορεί να καταγράψει και να αποστείλει ένα ηλεκτροκαρδιογραφ</w:t>
      </w:r>
      <w:r w:rsidR="00595EB0">
        <w:rPr>
          <w:rFonts w:cstheme="minorHAnsi"/>
          <w:sz w:val="24"/>
          <w:szCs w:val="24"/>
          <w:lang w:val="el-GR"/>
        </w:rPr>
        <w:t>ικό σήμα σε μια κινητή εφαρμογή, καθώς ο χρήστης αλληλοεπιδρά με ένα τεστ άγχους</w:t>
      </w:r>
      <w:ins w:id="7765" w:author="goumop" w:date="2018-05-29T14:59:00Z">
        <w:r w:rsidR="00ED26E0">
          <w:rPr>
            <w:rFonts w:cstheme="minorHAnsi"/>
            <w:sz w:val="24"/>
            <w:szCs w:val="24"/>
            <w:lang w:val="el-GR"/>
          </w:rPr>
          <w:t xml:space="preserve"> </w:t>
        </w:r>
      </w:ins>
      <w:r w:rsidR="00595EB0">
        <w:rPr>
          <w:rFonts w:cstheme="minorHAnsi"/>
          <w:sz w:val="24"/>
          <w:szCs w:val="24"/>
          <w:lang w:val="el-GR"/>
        </w:rPr>
        <w:t>(</w:t>
      </w:r>
      <w:r w:rsidR="00595EB0">
        <w:rPr>
          <w:rFonts w:cstheme="minorHAnsi"/>
          <w:sz w:val="24"/>
          <w:szCs w:val="24"/>
        </w:rPr>
        <w:t>Stroop</w:t>
      </w:r>
      <w:r w:rsidR="00595EB0" w:rsidRPr="00595EB0">
        <w:rPr>
          <w:rFonts w:cstheme="minorHAnsi"/>
          <w:sz w:val="24"/>
          <w:szCs w:val="24"/>
          <w:lang w:val="el-GR"/>
        </w:rPr>
        <w:t xml:space="preserve"> </w:t>
      </w:r>
      <w:r w:rsidR="00595EB0">
        <w:rPr>
          <w:rFonts w:cstheme="minorHAnsi"/>
          <w:sz w:val="24"/>
          <w:szCs w:val="24"/>
        </w:rPr>
        <w:t>test</w:t>
      </w:r>
      <w:r w:rsidR="00595EB0" w:rsidRPr="00595EB0">
        <w:rPr>
          <w:rFonts w:cstheme="minorHAnsi"/>
          <w:sz w:val="24"/>
          <w:szCs w:val="24"/>
          <w:lang w:val="el-GR"/>
        </w:rPr>
        <w:t xml:space="preserve">, </w:t>
      </w:r>
      <w:r w:rsidR="00595EB0">
        <w:rPr>
          <w:rFonts w:cstheme="minorHAnsi"/>
          <w:sz w:val="24"/>
          <w:szCs w:val="24"/>
        </w:rPr>
        <w:t>test</w:t>
      </w:r>
      <w:r w:rsidR="00595EB0" w:rsidRPr="00595EB0">
        <w:rPr>
          <w:rFonts w:cstheme="minorHAnsi"/>
          <w:sz w:val="24"/>
          <w:szCs w:val="24"/>
          <w:lang w:val="el-GR"/>
        </w:rPr>
        <w:t xml:space="preserve"> </w:t>
      </w:r>
      <w:r w:rsidR="00595EB0">
        <w:rPr>
          <w:rFonts w:cstheme="minorHAnsi"/>
          <w:sz w:val="24"/>
          <w:szCs w:val="24"/>
          <w:lang w:val="el-GR"/>
        </w:rPr>
        <w:t>μνήμης και αριθμητικών πράξεων), και στη συνέχεια να ερευνήσουμε τα χαρακτηριστικά του με ψυχολογικές/ συναισθηματικές μετρήσεις.</w:t>
      </w:r>
    </w:p>
    <w:p w14:paraId="40369405" w14:textId="77777777" w:rsidR="00595EB0" w:rsidRDefault="00640CDC" w:rsidP="00640CDC">
      <w:pPr>
        <w:tabs>
          <w:tab w:val="left" w:pos="1380"/>
        </w:tabs>
        <w:ind w:firstLine="180"/>
        <w:jc w:val="both"/>
        <w:rPr>
          <w:rFonts w:cstheme="minorHAnsi"/>
          <w:sz w:val="24"/>
          <w:szCs w:val="24"/>
          <w:lang w:val="el-GR"/>
        </w:rPr>
      </w:pPr>
      <w:r>
        <w:rPr>
          <w:rFonts w:cstheme="minorHAnsi"/>
          <w:sz w:val="24"/>
          <w:szCs w:val="24"/>
          <w:lang w:val="el-GR"/>
        </w:rPr>
        <w:t xml:space="preserve">Επίσης, σκοπός της εργασίας ήταν η κατασκευή λογισμικού για </w:t>
      </w:r>
      <w:r>
        <w:rPr>
          <w:rFonts w:cstheme="minorHAnsi"/>
          <w:sz w:val="24"/>
          <w:szCs w:val="24"/>
        </w:rPr>
        <w:t>android</w:t>
      </w:r>
      <w:r w:rsidRPr="00640CDC">
        <w:rPr>
          <w:rFonts w:cstheme="minorHAnsi"/>
          <w:sz w:val="24"/>
          <w:szCs w:val="24"/>
          <w:lang w:val="el-GR"/>
        </w:rPr>
        <w:t xml:space="preserve"> </w:t>
      </w:r>
      <w:r>
        <w:rPr>
          <w:rFonts w:cstheme="minorHAnsi"/>
          <w:sz w:val="24"/>
          <w:szCs w:val="24"/>
          <w:lang w:val="el-GR"/>
        </w:rPr>
        <w:t xml:space="preserve">για την καταγραφή μέσω </w:t>
      </w:r>
      <w:r w:rsidR="00595EB0">
        <w:rPr>
          <w:rFonts w:cstheme="minorHAnsi"/>
          <w:sz w:val="24"/>
          <w:szCs w:val="24"/>
          <w:lang w:val="el-GR"/>
        </w:rPr>
        <w:t>τεχνολογίας</w:t>
      </w:r>
      <w:r>
        <w:rPr>
          <w:rFonts w:cstheme="minorHAnsi"/>
          <w:sz w:val="24"/>
          <w:szCs w:val="24"/>
          <w:lang w:val="el-GR"/>
        </w:rPr>
        <w:t xml:space="preserve"> </w:t>
      </w:r>
      <w:r>
        <w:rPr>
          <w:rFonts w:cstheme="minorHAnsi"/>
          <w:sz w:val="24"/>
          <w:szCs w:val="24"/>
        </w:rPr>
        <w:t>Bluetooth</w:t>
      </w:r>
      <w:r w:rsidR="00595EB0">
        <w:rPr>
          <w:rFonts w:cstheme="minorHAnsi"/>
          <w:sz w:val="24"/>
          <w:szCs w:val="24"/>
          <w:lang w:val="el-GR"/>
        </w:rPr>
        <w:t xml:space="preserve"> και κατάλληλων βιβλιοθηκών της εταιρείας </w:t>
      </w:r>
      <w:r w:rsidR="00595EB0">
        <w:rPr>
          <w:rFonts w:cstheme="minorHAnsi"/>
          <w:sz w:val="24"/>
          <w:szCs w:val="24"/>
        </w:rPr>
        <w:t>Zephyr</w:t>
      </w:r>
      <w:r w:rsidRPr="00640CDC">
        <w:rPr>
          <w:rFonts w:cstheme="minorHAnsi"/>
          <w:sz w:val="24"/>
          <w:szCs w:val="24"/>
          <w:lang w:val="el-GR"/>
        </w:rPr>
        <w:t xml:space="preserve">, </w:t>
      </w:r>
      <w:r>
        <w:rPr>
          <w:rFonts w:cstheme="minorHAnsi"/>
          <w:sz w:val="24"/>
          <w:szCs w:val="24"/>
          <w:lang w:val="el-GR"/>
        </w:rPr>
        <w:t xml:space="preserve">την αποθήκευση των δεδομένων και την επαναποστολή τους σε Η/Υ  για την ανάλυση </w:t>
      </w:r>
      <w:r w:rsidR="00595EB0">
        <w:rPr>
          <w:rFonts w:cstheme="minorHAnsi"/>
          <w:sz w:val="24"/>
          <w:szCs w:val="24"/>
          <w:lang w:val="el-GR"/>
        </w:rPr>
        <w:t>στο πεδίο του χρόνου (</w:t>
      </w:r>
      <w:r w:rsidR="00595EB0">
        <w:rPr>
          <w:rFonts w:cstheme="minorHAnsi"/>
          <w:sz w:val="24"/>
          <w:szCs w:val="24"/>
        </w:rPr>
        <w:t>time</w:t>
      </w:r>
      <w:r w:rsidR="00595EB0" w:rsidRPr="00595EB0">
        <w:rPr>
          <w:rFonts w:cstheme="minorHAnsi"/>
          <w:sz w:val="24"/>
          <w:szCs w:val="24"/>
          <w:lang w:val="el-GR"/>
        </w:rPr>
        <w:t xml:space="preserve"> </w:t>
      </w:r>
      <w:r w:rsidR="00595EB0">
        <w:rPr>
          <w:rFonts w:cstheme="minorHAnsi"/>
          <w:sz w:val="24"/>
          <w:szCs w:val="24"/>
        </w:rPr>
        <w:t>domain</w:t>
      </w:r>
      <w:r w:rsidR="00595EB0" w:rsidRPr="00595EB0">
        <w:rPr>
          <w:rFonts w:cstheme="minorHAnsi"/>
          <w:sz w:val="24"/>
          <w:szCs w:val="24"/>
          <w:lang w:val="el-GR"/>
        </w:rPr>
        <w:t xml:space="preserve">) </w:t>
      </w:r>
      <w:r>
        <w:rPr>
          <w:rFonts w:cstheme="minorHAnsi"/>
          <w:sz w:val="24"/>
          <w:szCs w:val="24"/>
          <w:lang w:val="el-GR"/>
        </w:rPr>
        <w:t xml:space="preserve">και την εξαγωγή </w:t>
      </w:r>
      <w:r w:rsidR="00595EB0">
        <w:rPr>
          <w:rFonts w:cstheme="minorHAnsi"/>
          <w:sz w:val="24"/>
          <w:szCs w:val="24"/>
          <w:lang w:val="el-GR"/>
        </w:rPr>
        <w:t>συμπερασμάτων</w:t>
      </w:r>
      <w:r>
        <w:rPr>
          <w:rFonts w:cstheme="minorHAnsi"/>
          <w:sz w:val="24"/>
          <w:szCs w:val="24"/>
          <w:lang w:val="el-GR"/>
        </w:rPr>
        <w:t>.</w:t>
      </w:r>
      <w:r w:rsidR="00595EB0">
        <w:rPr>
          <w:rFonts w:cstheme="minorHAnsi"/>
          <w:sz w:val="24"/>
          <w:szCs w:val="24"/>
          <w:lang w:val="el-GR"/>
        </w:rPr>
        <w:t xml:space="preserve"> Έτσι, κατασκευάστηκε μια εφαρμογή με το όνομα </w:t>
      </w:r>
      <w:r w:rsidR="00595EB0">
        <w:rPr>
          <w:rFonts w:cstheme="minorHAnsi"/>
          <w:sz w:val="24"/>
          <w:szCs w:val="24"/>
        </w:rPr>
        <w:t>My</w:t>
      </w:r>
      <w:r w:rsidR="00595EB0" w:rsidRPr="00595EB0">
        <w:rPr>
          <w:rFonts w:cstheme="minorHAnsi"/>
          <w:sz w:val="24"/>
          <w:szCs w:val="24"/>
          <w:lang w:val="el-GR"/>
        </w:rPr>
        <w:t xml:space="preserve"> </w:t>
      </w:r>
      <w:r w:rsidR="00595EB0">
        <w:rPr>
          <w:rFonts w:cstheme="minorHAnsi"/>
          <w:sz w:val="24"/>
          <w:szCs w:val="24"/>
        </w:rPr>
        <w:t>Health</w:t>
      </w:r>
      <w:r w:rsidR="00595EB0" w:rsidRPr="00595EB0">
        <w:rPr>
          <w:rFonts w:cstheme="minorHAnsi"/>
          <w:sz w:val="24"/>
          <w:szCs w:val="24"/>
          <w:lang w:val="el-GR"/>
        </w:rPr>
        <w:t xml:space="preserve"> </w:t>
      </w:r>
      <w:r w:rsidR="00595EB0">
        <w:rPr>
          <w:rFonts w:cstheme="minorHAnsi"/>
          <w:sz w:val="24"/>
          <w:szCs w:val="24"/>
          <w:lang w:val="el-GR"/>
        </w:rPr>
        <w:t xml:space="preserve">προκειμένου να επιτελεστούν οι παραπάνω διεργασίες. Η ανάπτυξή της έγινε με χρήση της γλώσσας </w:t>
      </w:r>
      <w:r w:rsidR="00595EB0">
        <w:rPr>
          <w:rFonts w:cstheme="minorHAnsi"/>
          <w:sz w:val="24"/>
          <w:szCs w:val="24"/>
        </w:rPr>
        <w:t>JavaME</w:t>
      </w:r>
      <w:r w:rsidR="00595EB0" w:rsidRPr="00595EB0">
        <w:rPr>
          <w:rFonts w:cstheme="minorHAnsi"/>
          <w:sz w:val="24"/>
          <w:szCs w:val="24"/>
          <w:lang w:val="el-GR"/>
        </w:rPr>
        <w:t xml:space="preserve">, </w:t>
      </w:r>
      <w:r w:rsidR="00595EB0">
        <w:rPr>
          <w:rFonts w:cstheme="minorHAnsi"/>
          <w:sz w:val="24"/>
          <w:szCs w:val="24"/>
          <w:lang w:val="el-GR"/>
        </w:rPr>
        <w:t>που είναι μια γλώσσα προγραμματισμού ενσωματωμένη στην πλειοψηφία των κινητών τηλεφώνων.</w:t>
      </w:r>
      <w:r>
        <w:rPr>
          <w:rFonts w:cstheme="minorHAnsi"/>
          <w:sz w:val="24"/>
          <w:szCs w:val="24"/>
          <w:lang w:val="el-GR"/>
        </w:rPr>
        <w:t xml:space="preserve"> </w:t>
      </w:r>
    </w:p>
    <w:p w14:paraId="08D967A0" w14:textId="5D7AAFEF" w:rsidR="00D82039" w:rsidRDefault="00D82039" w:rsidP="00640CDC">
      <w:pPr>
        <w:tabs>
          <w:tab w:val="left" w:pos="1380"/>
        </w:tabs>
        <w:ind w:firstLine="180"/>
        <w:jc w:val="both"/>
        <w:rPr>
          <w:rFonts w:cstheme="minorHAnsi"/>
          <w:sz w:val="24"/>
          <w:szCs w:val="24"/>
          <w:lang w:val="el-GR"/>
        </w:rPr>
      </w:pPr>
      <w:r>
        <w:rPr>
          <w:rFonts w:cstheme="minorHAnsi"/>
          <w:sz w:val="24"/>
          <w:szCs w:val="24"/>
          <w:lang w:val="el-GR"/>
        </w:rPr>
        <w:t xml:space="preserve">Αφού τα δεδομένα στάλθηκαν σε Η/Υ, </w:t>
      </w:r>
      <w:r w:rsidR="00E73022">
        <w:rPr>
          <w:rFonts w:cstheme="minorHAnsi"/>
          <w:sz w:val="24"/>
          <w:szCs w:val="24"/>
          <w:lang w:val="el-GR"/>
        </w:rPr>
        <w:t xml:space="preserve">οι υπολογισμοί </w:t>
      </w:r>
      <w:r>
        <w:rPr>
          <w:rFonts w:cstheme="minorHAnsi"/>
          <w:sz w:val="24"/>
          <w:szCs w:val="24"/>
          <w:lang w:val="el-GR"/>
        </w:rPr>
        <w:t xml:space="preserve">γίνανε με χρήση του </w:t>
      </w:r>
      <w:r>
        <w:rPr>
          <w:rFonts w:cstheme="minorHAnsi"/>
          <w:sz w:val="24"/>
          <w:szCs w:val="24"/>
        </w:rPr>
        <w:t>Excel</w:t>
      </w:r>
      <w:r w:rsidRPr="00D82039">
        <w:rPr>
          <w:rFonts w:cstheme="minorHAnsi"/>
          <w:sz w:val="24"/>
          <w:szCs w:val="24"/>
          <w:lang w:val="el-GR"/>
        </w:rPr>
        <w:t xml:space="preserve"> </w:t>
      </w:r>
      <w:r>
        <w:rPr>
          <w:rFonts w:cstheme="minorHAnsi"/>
          <w:sz w:val="24"/>
          <w:szCs w:val="24"/>
          <w:lang w:val="el-GR"/>
        </w:rPr>
        <w:t>και παρατηρήσαμε τις ενδείξεις 7 χαρακτηριστικών του βιοσήματος, για κάθε μία από τις δύο συναισθηματικές καταστάσεις που υποβλήθηκε ο εξεταζόμενος (χαλάρωση/</w:t>
      </w:r>
      <w:r>
        <w:rPr>
          <w:rFonts w:cstheme="minorHAnsi"/>
          <w:sz w:val="24"/>
          <w:szCs w:val="24"/>
        </w:rPr>
        <w:t>stress</w:t>
      </w:r>
      <w:r w:rsidRPr="00D82039">
        <w:rPr>
          <w:rFonts w:cstheme="minorHAnsi"/>
          <w:sz w:val="24"/>
          <w:szCs w:val="24"/>
          <w:lang w:val="el-GR"/>
        </w:rPr>
        <w:t>).</w:t>
      </w:r>
    </w:p>
    <w:p w14:paraId="17691681" w14:textId="77777777" w:rsidR="00D82039" w:rsidRPr="00D82039" w:rsidRDefault="00D82039" w:rsidP="00640CDC">
      <w:pPr>
        <w:tabs>
          <w:tab w:val="left" w:pos="1380"/>
        </w:tabs>
        <w:ind w:firstLine="180"/>
        <w:jc w:val="both"/>
        <w:rPr>
          <w:rFonts w:cstheme="minorHAnsi"/>
          <w:sz w:val="24"/>
          <w:szCs w:val="24"/>
          <w:lang w:val="el-GR"/>
        </w:rPr>
      </w:pPr>
      <w:r>
        <w:rPr>
          <w:rFonts w:cstheme="minorHAnsi"/>
          <w:sz w:val="24"/>
          <w:szCs w:val="24"/>
          <w:lang w:val="el-GR"/>
        </w:rPr>
        <w:t xml:space="preserve">Συγκεκριμένα παρατηρήσαμε τις ενδείξεις των εξής χαρακτηριστικών </w:t>
      </w:r>
      <w:r w:rsidRPr="00D82039">
        <w:rPr>
          <w:rFonts w:cstheme="minorHAnsi"/>
          <w:sz w:val="24"/>
          <w:szCs w:val="24"/>
          <w:lang w:val="el-GR"/>
        </w:rPr>
        <w:t>:</w:t>
      </w:r>
    </w:p>
    <w:p w14:paraId="3591213D" w14:textId="77777777" w:rsidR="00D82039" w:rsidRPr="00D82039" w:rsidRDefault="00D82039" w:rsidP="00D82039">
      <w:pPr>
        <w:pStyle w:val="a6"/>
        <w:numPr>
          <w:ilvl w:val="0"/>
          <w:numId w:val="34"/>
        </w:numPr>
        <w:tabs>
          <w:tab w:val="left" w:pos="1380"/>
        </w:tabs>
        <w:jc w:val="both"/>
        <w:rPr>
          <w:rFonts w:cstheme="minorHAnsi"/>
          <w:sz w:val="24"/>
          <w:szCs w:val="24"/>
          <w:lang w:val="el-GR"/>
        </w:rPr>
      </w:pPr>
      <w:r>
        <w:rPr>
          <w:rFonts w:cstheme="minorHAnsi"/>
          <w:sz w:val="24"/>
          <w:szCs w:val="24"/>
        </w:rPr>
        <w:t>Heart Rate</w:t>
      </w:r>
    </w:p>
    <w:p w14:paraId="1BB4FADA" w14:textId="77777777" w:rsidR="00D82039" w:rsidRPr="00D82039" w:rsidRDefault="00D82039" w:rsidP="00D82039">
      <w:pPr>
        <w:pStyle w:val="a6"/>
        <w:numPr>
          <w:ilvl w:val="0"/>
          <w:numId w:val="34"/>
        </w:numPr>
        <w:tabs>
          <w:tab w:val="left" w:pos="1380"/>
        </w:tabs>
        <w:jc w:val="both"/>
        <w:rPr>
          <w:rFonts w:cstheme="minorHAnsi"/>
          <w:sz w:val="24"/>
          <w:szCs w:val="24"/>
          <w:lang w:val="el-GR"/>
        </w:rPr>
      </w:pPr>
      <w:r>
        <w:rPr>
          <w:rFonts w:cstheme="minorHAnsi"/>
          <w:sz w:val="24"/>
          <w:szCs w:val="24"/>
        </w:rPr>
        <w:t>RR interval</w:t>
      </w:r>
    </w:p>
    <w:p w14:paraId="090840EF" w14:textId="77777777" w:rsidR="00D82039" w:rsidRPr="00D82039" w:rsidRDefault="00D82039" w:rsidP="00D82039">
      <w:pPr>
        <w:pStyle w:val="a6"/>
        <w:numPr>
          <w:ilvl w:val="0"/>
          <w:numId w:val="34"/>
        </w:numPr>
        <w:tabs>
          <w:tab w:val="left" w:pos="1380"/>
        </w:tabs>
        <w:jc w:val="both"/>
        <w:rPr>
          <w:rFonts w:cstheme="minorHAnsi"/>
          <w:sz w:val="24"/>
          <w:szCs w:val="24"/>
          <w:lang w:val="el-GR"/>
        </w:rPr>
      </w:pPr>
      <w:r>
        <w:rPr>
          <w:rFonts w:cstheme="minorHAnsi"/>
          <w:sz w:val="24"/>
          <w:szCs w:val="24"/>
        </w:rPr>
        <w:t>Mean Heart Rate</w:t>
      </w:r>
    </w:p>
    <w:p w14:paraId="1CAFCC18" w14:textId="77777777" w:rsidR="00D82039" w:rsidRPr="00D82039" w:rsidRDefault="00D82039" w:rsidP="00D82039">
      <w:pPr>
        <w:pStyle w:val="a6"/>
        <w:numPr>
          <w:ilvl w:val="0"/>
          <w:numId w:val="34"/>
        </w:numPr>
        <w:tabs>
          <w:tab w:val="left" w:pos="1380"/>
        </w:tabs>
        <w:jc w:val="both"/>
        <w:rPr>
          <w:rFonts w:cstheme="minorHAnsi"/>
          <w:sz w:val="24"/>
          <w:szCs w:val="24"/>
          <w:lang w:val="el-GR"/>
        </w:rPr>
      </w:pPr>
      <w:r>
        <w:rPr>
          <w:rFonts w:cstheme="minorHAnsi"/>
          <w:sz w:val="24"/>
          <w:szCs w:val="24"/>
        </w:rPr>
        <w:t>Mean RR interval</w:t>
      </w:r>
    </w:p>
    <w:p w14:paraId="1F358232" w14:textId="77777777" w:rsidR="00D82039" w:rsidRPr="00D82039" w:rsidRDefault="00D82039" w:rsidP="00D82039">
      <w:pPr>
        <w:pStyle w:val="a6"/>
        <w:numPr>
          <w:ilvl w:val="0"/>
          <w:numId w:val="34"/>
        </w:numPr>
        <w:tabs>
          <w:tab w:val="left" w:pos="1380"/>
        </w:tabs>
        <w:jc w:val="both"/>
        <w:rPr>
          <w:rFonts w:cstheme="minorHAnsi"/>
          <w:sz w:val="24"/>
          <w:szCs w:val="24"/>
          <w:lang w:val="el-GR"/>
        </w:rPr>
      </w:pPr>
      <w:r>
        <w:rPr>
          <w:rFonts w:cstheme="minorHAnsi"/>
          <w:sz w:val="24"/>
          <w:szCs w:val="24"/>
        </w:rPr>
        <w:t>SDNN</w:t>
      </w:r>
    </w:p>
    <w:p w14:paraId="62D08AF5" w14:textId="77777777" w:rsidR="00D82039" w:rsidRPr="00D82039" w:rsidRDefault="00D82039" w:rsidP="00D82039">
      <w:pPr>
        <w:pStyle w:val="a6"/>
        <w:numPr>
          <w:ilvl w:val="0"/>
          <w:numId w:val="34"/>
        </w:numPr>
        <w:tabs>
          <w:tab w:val="left" w:pos="1380"/>
        </w:tabs>
        <w:jc w:val="both"/>
        <w:rPr>
          <w:rFonts w:cstheme="minorHAnsi"/>
          <w:sz w:val="24"/>
          <w:szCs w:val="24"/>
          <w:lang w:val="el-GR"/>
        </w:rPr>
      </w:pPr>
      <w:r>
        <w:rPr>
          <w:rFonts w:cstheme="minorHAnsi"/>
          <w:sz w:val="24"/>
          <w:szCs w:val="24"/>
        </w:rPr>
        <w:t>RMSSD</w:t>
      </w:r>
    </w:p>
    <w:p w14:paraId="756FCE30" w14:textId="77777777" w:rsidR="00D82039" w:rsidRPr="00D82039" w:rsidRDefault="00D82039" w:rsidP="00D82039">
      <w:pPr>
        <w:pStyle w:val="a6"/>
        <w:numPr>
          <w:ilvl w:val="0"/>
          <w:numId w:val="34"/>
        </w:numPr>
        <w:tabs>
          <w:tab w:val="left" w:pos="1380"/>
        </w:tabs>
        <w:jc w:val="both"/>
        <w:rPr>
          <w:rFonts w:cstheme="minorHAnsi"/>
          <w:sz w:val="24"/>
          <w:szCs w:val="24"/>
          <w:lang w:val="el-GR"/>
        </w:rPr>
      </w:pPr>
      <w:r>
        <w:rPr>
          <w:rFonts w:cstheme="minorHAnsi"/>
          <w:sz w:val="24"/>
          <w:szCs w:val="24"/>
        </w:rPr>
        <w:t>pNN50</w:t>
      </w:r>
    </w:p>
    <w:p w14:paraId="5D460AEF" w14:textId="6C25BAB5" w:rsidR="00595EB0" w:rsidRDefault="00D82039" w:rsidP="00640CDC">
      <w:pPr>
        <w:tabs>
          <w:tab w:val="left" w:pos="1380"/>
        </w:tabs>
        <w:ind w:firstLine="180"/>
        <w:jc w:val="both"/>
        <w:rPr>
          <w:rFonts w:cstheme="minorHAnsi"/>
          <w:sz w:val="24"/>
          <w:szCs w:val="24"/>
          <w:lang w:val="el-GR"/>
        </w:rPr>
      </w:pPr>
      <w:r>
        <w:rPr>
          <w:rFonts w:cstheme="minorHAnsi"/>
          <w:sz w:val="24"/>
          <w:szCs w:val="24"/>
          <w:lang w:val="el-GR"/>
        </w:rPr>
        <w:t xml:space="preserve">Παρατηρήσαμε λοιπόν, πως όταν ο χρήστης βρίσκεται σε κατάσταση άγχους το </w:t>
      </w:r>
      <w:r>
        <w:rPr>
          <w:rFonts w:cstheme="minorHAnsi"/>
          <w:sz w:val="24"/>
          <w:szCs w:val="24"/>
        </w:rPr>
        <w:t>Heart</w:t>
      </w:r>
      <w:r w:rsidRPr="00D82039">
        <w:rPr>
          <w:rFonts w:cstheme="minorHAnsi"/>
          <w:sz w:val="24"/>
          <w:szCs w:val="24"/>
          <w:lang w:val="el-GR"/>
        </w:rPr>
        <w:t xml:space="preserve"> </w:t>
      </w:r>
      <w:r>
        <w:rPr>
          <w:rFonts w:cstheme="minorHAnsi"/>
          <w:sz w:val="24"/>
          <w:szCs w:val="24"/>
        </w:rPr>
        <w:t>rate</w:t>
      </w:r>
      <w:r w:rsidRPr="00D82039">
        <w:rPr>
          <w:rFonts w:cstheme="minorHAnsi"/>
          <w:sz w:val="24"/>
          <w:szCs w:val="24"/>
          <w:lang w:val="el-GR"/>
        </w:rPr>
        <w:t xml:space="preserve">, </w:t>
      </w:r>
      <w:r>
        <w:rPr>
          <w:rFonts w:cstheme="minorHAnsi"/>
          <w:sz w:val="24"/>
          <w:szCs w:val="24"/>
          <w:lang w:val="el-GR"/>
        </w:rPr>
        <w:t xml:space="preserve">το </w:t>
      </w:r>
      <w:r>
        <w:rPr>
          <w:rFonts w:cstheme="minorHAnsi"/>
          <w:sz w:val="24"/>
          <w:szCs w:val="24"/>
        </w:rPr>
        <w:t>Mean</w:t>
      </w:r>
      <w:r w:rsidRPr="00D82039">
        <w:rPr>
          <w:rFonts w:cstheme="minorHAnsi"/>
          <w:sz w:val="24"/>
          <w:szCs w:val="24"/>
          <w:lang w:val="el-GR"/>
        </w:rPr>
        <w:t xml:space="preserve"> </w:t>
      </w:r>
      <w:r>
        <w:rPr>
          <w:rFonts w:cstheme="minorHAnsi"/>
          <w:sz w:val="24"/>
          <w:szCs w:val="24"/>
        </w:rPr>
        <w:t>Heart</w:t>
      </w:r>
      <w:r w:rsidRPr="00D82039">
        <w:rPr>
          <w:rFonts w:cstheme="minorHAnsi"/>
          <w:sz w:val="24"/>
          <w:szCs w:val="24"/>
          <w:lang w:val="el-GR"/>
        </w:rPr>
        <w:t xml:space="preserve"> </w:t>
      </w:r>
      <w:r>
        <w:rPr>
          <w:rFonts w:cstheme="minorHAnsi"/>
          <w:sz w:val="24"/>
          <w:szCs w:val="24"/>
        </w:rPr>
        <w:t>Rate</w:t>
      </w:r>
      <w:r w:rsidRPr="00D82039">
        <w:rPr>
          <w:rFonts w:cstheme="minorHAnsi"/>
          <w:sz w:val="24"/>
          <w:szCs w:val="24"/>
          <w:lang w:val="el-GR"/>
        </w:rPr>
        <w:t xml:space="preserve"> </w:t>
      </w:r>
      <w:r>
        <w:rPr>
          <w:rFonts w:cstheme="minorHAnsi"/>
          <w:sz w:val="24"/>
          <w:szCs w:val="24"/>
          <w:lang w:val="el-GR"/>
        </w:rPr>
        <w:t xml:space="preserve">και το </w:t>
      </w:r>
      <w:r>
        <w:rPr>
          <w:rFonts w:cstheme="minorHAnsi"/>
          <w:sz w:val="24"/>
          <w:szCs w:val="24"/>
        </w:rPr>
        <w:t>pNN</w:t>
      </w:r>
      <w:r w:rsidRPr="00D82039">
        <w:rPr>
          <w:rFonts w:cstheme="minorHAnsi"/>
          <w:sz w:val="24"/>
          <w:szCs w:val="24"/>
          <w:lang w:val="el-GR"/>
        </w:rPr>
        <w:t xml:space="preserve">50 </w:t>
      </w:r>
      <w:r>
        <w:rPr>
          <w:rFonts w:cstheme="minorHAnsi"/>
          <w:sz w:val="24"/>
          <w:szCs w:val="24"/>
          <w:lang w:val="el-GR"/>
        </w:rPr>
        <w:t xml:space="preserve">αυξάνονται ενώ τα </w:t>
      </w:r>
      <w:r>
        <w:rPr>
          <w:rFonts w:cstheme="minorHAnsi"/>
          <w:sz w:val="24"/>
          <w:szCs w:val="24"/>
        </w:rPr>
        <w:t>RR</w:t>
      </w:r>
      <w:r w:rsidRPr="00D82039">
        <w:rPr>
          <w:rFonts w:cstheme="minorHAnsi"/>
          <w:sz w:val="24"/>
          <w:szCs w:val="24"/>
          <w:lang w:val="el-GR"/>
        </w:rPr>
        <w:t xml:space="preserve"> </w:t>
      </w:r>
      <w:r>
        <w:rPr>
          <w:rFonts w:cstheme="minorHAnsi"/>
          <w:sz w:val="24"/>
          <w:szCs w:val="24"/>
        </w:rPr>
        <w:t>Interval</w:t>
      </w:r>
      <w:r w:rsidRPr="00D82039">
        <w:rPr>
          <w:rFonts w:cstheme="minorHAnsi"/>
          <w:sz w:val="24"/>
          <w:szCs w:val="24"/>
          <w:lang w:val="el-GR"/>
        </w:rPr>
        <w:t xml:space="preserve">, </w:t>
      </w:r>
      <w:r>
        <w:rPr>
          <w:rFonts w:cstheme="minorHAnsi"/>
          <w:sz w:val="24"/>
          <w:szCs w:val="24"/>
        </w:rPr>
        <w:t>Mean</w:t>
      </w:r>
      <w:r w:rsidRPr="00D82039">
        <w:rPr>
          <w:rFonts w:cstheme="minorHAnsi"/>
          <w:sz w:val="24"/>
          <w:szCs w:val="24"/>
          <w:lang w:val="el-GR"/>
        </w:rPr>
        <w:t xml:space="preserve"> </w:t>
      </w:r>
      <w:r>
        <w:rPr>
          <w:rFonts w:cstheme="minorHAnsi"/>
          <w:sz w:val="24"/>
          <w:szCs w:val="24"/>
        </w:rPr>
        <w:t>RR</w:t>
      </w:r>
      <w:r w:rsidRPr="00D82039">
        <w:rPr>
          <w:rFonts w:cstheme="minorHAnsi"/>
          <w:sz w:val="24"/>
          <w:szCs w:val="24"/>
          <w:lang w:val="el-GR"/>
        </w:rPr>
        <w:t xml:space="preserve"> </w:t>
      </w:r>
      <w:r>
        <w:rPr>
          <w:rFonts w:cstheme="minorHAnsi"/>
          <w:sz w:val="24"/>
          <w:szCs w:val="24"/>
        </w:rPr>
        <w:t>Interval</w:t>
      </w:r>
      <w:r w:rsidRPr="00D82039">
        <w:rPr>
          <w:rFonts w:cstheme="minorHAnsi"/>
          <w:sz w:val="24"/>
          <w:szCs w:val="24"/>
          <w:lang w:val="el-GR"/>
        </w:rPr>
        <w:t xml:space="preserve">, </w:t>
      </w:r>
      <w:r>
        <w:rPr>
          <w:rFonts w:cstheme="minorHAnsi"/>
          <w:sz w:val="24"/>
          <w:szCs w:val="24"/>
        </w:rPr>
        <w:t>SDNN</w:t>
      </w:r>
      <w:r w:rsidRPr="00D82039">
        <w:rPr>
          <w:rFonts w:cstheme="minorHAnsi"/>
          <w:sz w:val="24"/>
          <w:szCs w:val="24"/>
          <w:lang w:val="el-GR"/>
        </w:rPr>
        <w:t xml:space="preserve"> </w:t>
      </w:r>
      <w:ins w:id="7766" w:author="goumop" w:date="2018-05-29T14:00:00Z">
        <w:r w:rsidR="00B076CF">
          <w:rPr>
            <w:rFonts w:cstheme="minorHAnsi"/>
            <w:sz w:val="24"/>
            <w:szCs w:val="24"/>
            <w:lang w:val="el-GR"/>
          </w:rPr>
          <w:t xml:space="preserve">και </w:t>
        </w:r>
      </w:ins>
      <w:r>
        <w:rPr>
          <w:rFonts w:cstheme="minorHAnsi"/>
          <w:sz w:val="24"/>
          <w:szCs w:val="24"/>
        </w:rPr>
        <w:t>pNN</w:t>
      </w:r>
      <w:r w:rsidRPr="00D82039">
        <w:rPr>
          <w:rFonts w:cstheme="minorHAnsi"/>
          <w:sz w:val="24"/>
          <w:szCs w:val="24"/>
          <w:lang w:val="el-GR"/>
        </w:rPr>
        <w:t xml:space="preserve">50 </w:t>
      </w:r>
      <w:r>
        <w:rPr>
          <w:rFonts w:cstheme="minorHAnsi"/>
          <w:sz w:val="24"/>
          <w:szCs w:val="24"/>
          <w:lang w:val="el-GR"/>
        </w:rPr>
        <w:t>μειώνονται.</w:t>
      </w:r>
      <w:ins w:id="7767" w:author="Gladiator Gladiator" w:date="2018-05-23T01:59:00Z">
        <w:r w:rsidR="00CB128B">
          <w:rPr>
            <w:rFonts w:cstheme="minorHAnsi"/>
            <w:sz w:val="24"/>
            <w:szCs w:val="24"/>
            <w:lang w:val="el-GR"/>
          </w:rPr>
          <w:t xml:space="preserve"> </w:t>
        </w:r>
      </w:ins>
      <w:ins w:id="7768" w:author="Gladiator Gladiator" w:date="2018-05-23T02:00:00Z">
        <w:del w:id="7769" w:author="goumop" w:date="2018-05-29T13:59:00Z">
          <w:r w:rsidR="00CB128B" w:rsidDel="00B076CF">
            <w:rPr>
              <w:rFonts w:cstheme="minorHAnsi"/>
              <w:sz w:val="24"/>
              <w:szCs w:val="24"/>
              <w:lang w:val="el-GR"/>
            </w:rPr>
            <w:delText>Οι παραπάνω παρατηρήσεις</w:delText>
          </w:r>
        </w:del>
      </w:ins>
      <w:ins w:id="7770" w:author="Gladiator Gladiator" w:date="2018-05-23T01:59:00Z">
        <w:del w:id="7771" w:author="goumop" w:date="2018-05-29T13:59:00Z">
          <w:r w:rsidR="00CB128B" w:rsidDel="00B076CF">
            <w:rPr>
              <w:rFonts w:cstheme="minorHAnsi"/>
              <w:sz w:val="24"/>
              <w:szCs w:val="24"/>
              <w:lang w:val="el-GR"/>
            </w:rPr>
            <w:delText xml:space="preserve"> επιβεβαι</w:delText>
          </w:r>
        </w:del>
      </w:ins>
      <w:ins w:id="7772" w:author="Gladiator Gladiator" w:date="2018-05-23T02:00:00Z">
        <w:del w:id="7773" w:author="goumop" w:date="2018-05-29T13:59:00Z">
          <w:r w:rsidR="00CB128B" w:rsidDel="00B076CF">
            <w:rPr>
              <w:rFonts w:cstheme="minorHAnsi"/>
              <w:sz w:val="24"/>
              <w:szCs w:val="24"/>
              <w:lang w:val="el-GR"/>
            </w:rPr>
            <w:delText xml:space="preserve">ώθηκαν μετά την κανονικοποίηση των </w:delText>
          </w:r>
        </w:del>
      </w:ins>
      <w:ins w:id="7774" w:author="Gladiator Gladiator" w:date="2018-05-23T02:01:00Z">
        <w:del w:id="7775" w:author="goumop" w:date="2018-05-29T13:59:00Z">
          <w:r w:rsidR="00CB128B" w:rsidDel="00B076CF">
            <w:rPr>
              <w:rFonts w:cstheme="minorHAnsi"/>
              <w:sz w:val="24"/>
              <w:szCs w:val="24"/>
              <w:lang w:val="el-GR"/>
            </w:rPr>
            <w:delText>τιμών,</w:delText>
          </w:r>
        </w:del>
      </w:ins>
      <w:ins w:id="7776" w:author="Gladiator Gladiator" w:date="2018-05-23T02:00:00Z">
        <w:del w:id="7777" w:author="goumop" w:date="2018-05-29T13:59:00Z">
          <w:r w:rsidR="00CB128B" w:rsidDel="00B076CF">
            <w:rPr>
              <w:rFonts w:cstheme="minorHAnsi"/>
              <w:sz w:val="24"/>
              <w:szCs w:val="24"/>
              <w:lang w:val="el-GR"/>
            </w:rPr>
            <w:delText xml:space="preserve"> καθώς επιβεβαιώθηκαν τα αποτελέσματά τους.</w:delText>
          </w:r>
        </w:del>
      </w:ins>
    </w:p>
    <w:p w14:paraId="631E6AA2" w14:textId="1FF3587A" w:rsidR="00771B6D" w:rsidRPr="00D82039" w:rsidRDefault="00771B6D" w:rsidP="00771B6D">
      <w:pPr>
        <w:tabs>
          <w:tab w:val="left" w:pos="1380"/>
        </w:tabs>
        <w:ind w:firstLine="180"/>
        <w:jc w:val="both"/>
        <w:rPr>
          <w:rFonts w:cstheme="minorHAnsi"/>
          <w:sz w:val="24"/>
          <w:szCs w:val="24"/>
          <w:lang w:val="el-GR"/>
        </w:rPr>
      </w:pPr>
      <w:r>
        <w:rPr>
          <w:rFonts w:cstheme="minorHAnsi"/>
          <w:sz w:val="24"/>
          <w:szCs w:val="24"/>
          <w:lang w:val="el-GR"/>
        </w:rPr>
        <w:t>Στο μεγαλύτερο μέρος των αποτελεσμάτων παρατηρήσαμε επίσης ότι κάθε εξεταζόμενος είχε διαφορετικές τιμές για κάθε παράμετρο σε σχέση με του υπόλοιπους, με αρκετές περιπτώσεις οι αποκλίσεις να είναι μεγάλες. Αυτό είναι φυσιολογικό καθώς τα δεδομένα που υπολογίσαμε διαφέρουν από άτομο σε άτομο λόγω της διαφορετικής διατροφής, διάθεσης και άλλους παραμέτρους που έχουν να κάνουν κυρίως με την καθημερινότητα του ατόμου.</w:t>
      </w:r>
      <w:ins w:id="7778" w:author="goumop" w:date="2018-05-29T14:00:00Z">
        <w:r w:rsidR="00B076CF">
          <w:rPr>
            <w:rFonts w:cstheme="minorHAnsi"/>
            <w:sz w:val="24"/>
            <w:szCs w:val="24"/>
            <w:lang w:val="el-GR"/>
          </w:rPr>
          <w:t xml:space="preserve"> Μια λύση για να αντιμετωπιστεί αυτό το πρόβλημα είναι η κανονικοποίηση τιμών.</w:t>
        </w:r>
      </w:ins>
      <w:ins w:id="7779" w:author="goumop" w:date="2018-05-29T13:59:00Z">
        <w:r w:rsidR="00B076CF" w:rsidRPr="00B076CF">
          <w:rPr>
            <w:rFonts w:cstheme="minorHAnsi"/>
            <w:sz w:val="24"/>
            <w:szCs w:val="24"/>
            <w:lang w:val="el-GR"/>
          </w:rPr>
          <w:t xml:space="preserve"> </w:t>
        </w:r>
        <w:r w:rsidR="00B076CF">
          <w:rPr>
            <w:rFonts w:cstheme="minorHAnsi"/>
            <w:sz w:val="24"/>
            <w:szCs w:val="24"/>
            <w:lang w:val="el-GR"/>
          </w:rPr>
          <w:t xml:space="preserve">Οι παραπάνω παρατηρήσεις </w:t>
        </w:r>
      </w:ins>
      <w:ins w:id="7780" w:author="goumop" w:date="2018-05-29T14:01:00Z">
        <w:r w:rsidR="00B076CF">
          <w:rPr>
            <w:rFonts w:cstheme="minorHAnsi"/>
            <w:sz w:val="24"/>
            <w:szCs w:val="24"/>
            <w:lang w:val="el-GR"/>
          </w:rPr>
          <w:t xml:space="preserve">σε </w:t>
        </w:r>
        <w:r w:rsidR="00EB63E3">
          <w:rPr>
            <w:rFonts w:cstheme="minorHAnsi"/>
            <w:sz w:val="24"/>
            <w:szCs w:val="24"/>
            <w:lang w:val="el-GR"/>
          </w:rPr>
          <w:t>σχέση</w:t>
        </w:r>
        <w:r w:rsidR="00B076CF">
          <w:rPr>
            <w:rFonts w:cstheme="minorHAnsi"/>
            <w:sz w:val="24"/>
            <w:szCs w:val="24"/>
            <w:lang w:val="el-GR"/>
          </w:rPr>
          <w:t xml:space="preserve"> με τα χαρακτηριστικά του σήματος</w:t>
        </w:r>
        <w:r w:rsidR="00EB63E3">
          <w:rPr>
            <w:rFonts w:cstheme="minorHAnsi"/>
            <w:sz w:val="24"/>
            <w:szCs w:val="24"/>
            <w:lang w:val="el-GR"/>
          </w:rPr>
          <w:t xml:space="preserve"> </w:t>
        </w:r>
      </w:ins>
      <w:ins w:id="7781" w:author="goumop" w:date="2018-05-29T13:59:00Z">
        <w:r w:rsidR="00B076CF">
          <w:rPr>
            <w:rFonts w:cstheme="minorHAnsi"/>
            <w:sz w:val="24"/>
            <w:szCs w:val="24"/>
            <w:lang w:val="el-GR"/>
          </w:rPr>
          <w:t xml:space="preserve">επιβεβαιώθηκαν και μετά την κανονικοποίηση των </w:t>
        </w:r>
        <w:r w:rsidR="00EB63E3">
          <w:rPr>
            <w:rFonts w:cstheme="minorHAnsi"/>
            <w:sz w:val="24"/>
            <w:szCs w:val="24"/>
            <w:lang w:val="el-GR"/>
          </w:rPr>
          <w:t>τιμών</w:t>
        </w:r>
        <w:r w:rsidR="00B076CF">
          <w:rPr>
            <w:rFonts w:cstheme="minorHAnsi"/>
            <w:sz w:val="24"/>
            <w:szCs w:val="24"/>
            <w:lang w:val="el-GR"/>
          </w:rPr>
          <w:t>.</w:t>
        </w:r>
      </w:ins>
    </w:p>
    <w:p w14:paraId="20EDB3B4" w14:textId="5595FCDD" w:rsidR="00595EB0" w:rsidDel="00EB63E3" w:rsidRDefault="00595EB0" w:rsidP="00640CDC">
      <w:pPr>
        <w:tabs>
          <w:tab w:val="left" w:pos="1380"/>
        </w:tabs>
        <w:ind w:firstLine="180"/>
        <w:jc w:val="both"/>
        <w:rPr>
          <w:del w:id="7782" w:author="goumop" w:date="2018-05-29T14:01:00Z"/>
          <w:rFonts w:cstheme="minorHAnsi"/>
          <w:sz w:val="24"/>
          <w:szCs w:val="24"/>
          <w:lang w:val="el-GR"/>
        </w:rPr>
      </w:pPr>
    </w:p>
    <w:p w14:paraId="5A13B49D" w14:textId="76127B21" w:rsidR="00640CDC" w:rsidRPr="00595EB0" w:rsidDel="00EB63E3" w:rsidRDefault="00640CDC" w:rsidP="00640CDC">
      <w:pPr>
        <w:tabs>
          <w:tab w:val="left" w:pos="1380"/>
        </w:tabs>
        <w:ind w:firstLine="180"/>
        <w:jc w:val="both"/>
        <w:rPr>
          <w:del w:id="7783" w:author="goumop" w:date="2018-05-29T14:01:00Z"/>
          <w:rFonts w:cstheme="minorHAnsi"/>
          <w:color w:val="ED7D31" w:themeColor="accent2"/>
          <w:sz w:val="24"/>
          <w:szCs w:val="24"/>
          <w:lang w:val="el-GR"/>
        </w:rPr>
      </w:pPr>
    </w:p>
    <w:p w14:paraId="4104DC07" w14:textId="77777777" w:rsidR="003F04DE" w:rsidRDefault="003F04DE" w:rsidP="00640CDC">
      <w:pPr>
        <w:tabs>
          <w:tab w:val="left" w:pos="1380"/>
        </w:tabs>
        <w:jc w:val="both"/>
        <w:rPr>
          <w:rFonts w:cstheme="minorHAnsi"/>
          <w:color w:val="5B9BD5" w:themeColor="accent1"/>
          <w:sz w:val="28"/>
          <w:szCs w:val="24"/>
          <w:u w:val="single"/>
          <w:lang w:val="el-GR"/>
        </w:rPr>
      </w:pPr>
    </w:p>
    <w:p w14:paraId="7279CF15" w14:textId="77777777" w:rsidR="00640CDC" w:rsidRPr="004D05D6" w:rsidRDefault="00787726">
      <w:pPr>
        <w:pStyle w:val="2"/>
        <w:rPr>
          <w:sz w:val="32"/>
          <w:u w:val="single"/>
          <w:lang w:val="el-GR"/>
          <w:rPrChange w:id="7784" w:author="Gladiator Gladiator" w:date="2018-05-23T20:53:00Z">
            <w:rPr>
              <w:lang w:val="el-GR"/>
            </w:rPr>
          </w:rPrChange>
        </w:rPr>
        <w:pPrChange w:id="7785" w:author="Gladiator Gladiator" w:date="2018-05-23T20:53:00Z">
          <w:pPr>
            <w:tabs>
              <w:tab w:val="left" w:pos="1380"/>
            </w:tabs>
            <w:jc w:val="both"/>
          </w:pPr>
        </w:pPrChange>
      </w:pPr>
      <w:r w:rsidRPr="004D05D6">
        <w:rPr>
          <w:sz w:val="32"/>
          <w:u w:val="single"/>
          <w:lang w:val="el-GR"/>
          <w:rPrChange w:id="7786" w:author="Gladiator Gladiator" w:date="2018-05-23T20:53:00Z">
            <w:rPr>
              <w:lang w:val="el-GR"/>
            </w:rPr>
          </w:rPrChange>
        </w:rPr>
        <w:lastRenderedPageBreak/>
        <w:t>8</w:t>
      </w:r>
      <w:r w:rsidR="00640CDC" w:rsidRPr="004D05D6">
        <w:rPr>
          <w:sz w:val="32"/>
          <w:u w:val="single"/>
          <w:lang w:val="el-GR"/>
          <w:rPrChange w:id="7787" w:author="Gladiator Gladiator" w:date="2018-05-23T20:53:00Z">
            <w:rPr>
              <w:lang w:val="el-GR"/>
            </w:rPr>
          </w:rPrChange>
        </w:rPr>
        <w:t>.2 Μελλοντικές επεκτάσεις</w:t>
      </w:r>
    </w:p>
    <w:p w14:paraId="460A50F7" w14:textId="08FABB2F" w:rsidR="00771B6D" w:rsidRDefault="00771B6D" w:rsidP="00771B6D">
      <w:pPr>
        <w:tabs>
          <w:tab w:val="left" w:pos="1380"/>
        </w:tabs>
        <w:ind w:firstLine="180"/>
        <w:jc w:val="both"/>
        <w:rPr>
          <w:rFonts w:cstheme="minorHAnsi"/>
          <w:sz w:val="24"/>
          <w:szCs w:val="24"/>
          <w:lang w:val="el-GR"/>
        </w:rPr>
      </w:pPr>
      <w:r>
        <w:rPr>
          <w:rFonts w:cstheme="minorHAnsi"/>
          <w:sz w:val="24"/>
          <w:szCs w:val="24"/>
          <w:lang w:val="el-GR"/>
        </w:rPr>
        <w:t xml:space="preserve">Μια επέκταση της παρούσας έρευνας θα μπορούσε να συνδυάζει συλλογή δεδομένων από ένα δίκτυο αισθητήρων </w:t>
      </w:r>
      <w:r w:rsidR="00E73022">
        <w:rPr>
          <w:rFonts w:cstheme="minorHAnsi"/>
          <w:sz w:val="24"/>
          <w:szCs w:val="24"/>
          <w:lang w:val="el-GR"/>
        </w:rPr>
        <w:t xml:space="preserve">αποδίδοντας </w:t>
      </w:r>
      <w:r>
        <w:rPr>
          <w:rFonts w:cstheme="minorHAnsi"/>
          <w:sz w:val="24"/>
          <w:szCs w:val="24"/>
          <w:lang w:val="el-GR"/>
        </w:rPr>
        <w:t xml:space="preserve">μεγαλύτερη ποσότητα δεδομένων. Όσον αφορά τα </w:t>
      </w:r>
      <w:r>
        <w:rPr>
          <w:rFonts w:cstheme="minorHAnsi"/>
          <w:sz w:val="24"/>
          <w:szCs w:val="24"/>
        </w:rPr>
        <w:t>ECG</w:t>
      </w:r>
      <w:r w:rsidRPr="00771B6D">
        <w:rPr>
          <w:rFonts w:cstheme="minorHAnsi"/>
          <w:sz w:val="24"/>
          <w:szCs w:val="24"/>
          <w:lang w:val="el-GR"/>
        </w:rPr>
        <w:t xml:space="preserve"> </w:t>
      </w:r>
      <w:r>
        <w:rPr>
          <w:rFonts w:cstheme="minorHAnsi"/>
          <w:sz w:val="24"/>
          <w:szCs w:val="24"/>
          <w:lang w:val="el-GR"/>
        </w:rPr>
        <w:t>βιοσήματα θα μπορούσαν να αναλυθούν και στο πεδίο του φάσματος για την εξαγωγή περισσότερων αποτελεσμάτων και συμπερασμάτων.</w:t>
      </w:r>
    </w:p>
    <w:p w14:paraId="14D0E2C8" w14:textId="2BC33F75" w:rsidR="003F04DE" w:rsidRDefault="003F04DE" w:rsidP="00771B6D">
      <w:pPr>
        <w:tabs>
          <w:tab w:val="left" w:pos="1380"/>
        </w:tabs>
        <w:ind w:firstLine="180"/>
        <w:jc w:val="both"/>
        <w:rPr>
          <w:rFonts w:cstheme="minorHAnsi"/>
          <w:sz w:val="24"/>
          <w:szCs w:val="24"/>
          <w:lang w:val="el-GR"/>
        </w:rPr>
      </w:pPr>
      <w:r>
        <w:rPr>
          <w:rFonts w:cstheme="minorHAnsi"/>
          <w:sz w:val="24"/>
          <w:szCs w:val="24"/>
          <w:lang w:val="el-GR"/>
        </w:rPr>
        <w:t xml:space="preserve">Η εφαρμογή μπορεί να επεκταθεί προσθέτοντας περισσότερες γραφικές παραστάσεις που να αναπαριστούν το σήμα σε </w:t>
      </w:r>
      <w:r w:rsidR="00E73022">
        <w:rPr>
          <w:rFonts w:cstheme="minorHAnsi"/>
          <w:sz w:val="24"/>
          <w:szCs w:val="24"/>
          <w:lang w:val="el-GR"/>
        </w:rPr>
        <w:t xml:space="preserve">πραγματικό </w:t>
      </w:r>
      <w:r>
        <w:rPr>
          <w:rFonts w:cstheme="minorHAnsi"/>
          <w:sz w:val="24"/>
          <w:szCs w:val="24"/>
          <w:lang w:val="el-GR"/>
        </w:rPr>
        <w:t xml:space="preserve">χρόνο ενώ </w:t>
      </w:r>
      <w:r w:rsidRPr="003F04DE">
        <w:rPr>
          <w:rFonts w:cstheme="minorHAnsi"/>
          <w:sz w:val="24"/>
          <w:szCs w:val="24"/>
          <w:lang w:val="el-GR"/>
        </w:rPr>
        <w:t xml:space="preserve">πέρα όμως από την </w:t>
      </w:r>
      <w:r w:rsidRPr="003F04DE">
        <w:rPr>
          <w:rFonts w:cstheme="minorHAnsi"/>
          <w:sz w:val="24"/>
          <w:szCs w:val="24"/>
        </w:rPr>
        <w:t>Java</w:t>
      </w:r>
      <w:r w:rsidRPr="003F04DE">
        <w:rPr>
          <w:rFonts w:cstheme="minorHAnsi"/>
          <w:sz w:val="24"/>
          <w:szCs w:val="24"/>
          <w:lang w:val="el-GR"/>
        </w:rPr>
        <w:t xml:space="preserve">, ανάλογα με την συσκευή θα μπορούσαν να χρησιμοποιηθούν και άλλες γλώσσες όπως η </w:t>
      </w:r>
      <w:r w:rsidRPr="003F04DE">
        <w:rPr>
          <w:rFonts w:cstheme="minorHAnsi"/>
          <w:sz w:val="24"/>
          <w:szCs w:val="24"/>
        </w:rPr>
        <w:t>Kotlin</w:t>
      </w:r>
      <w:r w:rsidRPr="003F04DE">
        <w:rPr>
          <w:rFonts w:cstheme="minorHAnsi"/>
          <w:sz w:val="24"/>
          <w:szCs w:val="24"/>
          <w:lang w:val="el-GR"/>
        </w:rPr>
        <w:t xml:space="preserve">, </w:t>
      </w:r>
      <w:r w:rsidRPr="003F04DE">
        <w:rPr>
          <w:rFonts w:cstheme="minorHAnsi"/>
          <w:sz w:val="24"/>
          <w:szCs w:val="24"/>
        </w:rPr>
        <w:t>C</w:t>
      </w:r>
      <w:r w:rsidRPr="003F04DE">
        <w:rPr>
          <w:rFonts w:cstheme="minorHAnsi"/>
          <w:sz w:val="24"/>
          <w:szCs w:val="24"/>
          <w:lang w:val="el-GR"/>
        </w:rPr>
        <w:t>/</w:t>
      </w:r>
      <w:r w:rsidRPr="003F04DE">
        <w:rPr>
          <w:rFonts w:cstheme="minorHAnsi"/>
          <w:sz w:val="24"/>
          <w:szCs w:val="24"/>
        </w:rPr>
        <w:t>C</w:t>
      </w:r>
      <w:r w:rsidRPr="003F04DE">
        <w:rPr>
          <w:rFonts w:cstheme="minorHAnsi"/>
          <w:sz w:val="24"/>
          <w:szCs w:val="24"/>
          <w:lang w:val="el-GR"/>
        </w:rPr>
        <w:t xml:space="preserve">++, </w:t>
      </w:r>
      <w:r w:rsidRPr="003F04DE">
        <w:rPr>
          <w:rFonts w:cstheme="minorHAnsi"/>
          <w:sz w:val="24"/>
          <w:szCs w:val="24"/>
        </w:rPr>
        <w:t>Python</w:t>
      </w:r>
      <w:r w:rsidRPr="003F04DE">
        <w:rPr>
          <w:rFonts w:cstheme="minorHAnsi"/>
          <w:sz w:val="24"/>
          <w:szCs w:val="24"/>
          <w:lang w:val="el-GR"/>
        </w:rPr>
        <w:t xml:space="preserve">, </w:t>
      </w:r>
      <w:r w:rsidRPr="003F04DE">
        <w:rPr>
          <w:rFonts w:cstheme="minorHAnsi"/>
          <w:sz w:val="24"/>
          <w:szCs w:val="24"/>
        </w:rPr>
        <w:t>Objective</w:t>
      </w:r>
      <w:r w:rsidRPr="003F04DE">
        <w:rPr>
          <w:rFonts w:cstheme="minorHAnsi"/>
          <w:sz w:val="24"/>
          <w:szCs w:val="24"/>
          <w:lang w:val="el-GR"/>
        </w:rPr>
        <w:t xml:space="preserve"> </w:t>
      </w:r>
      <w:r w:rsidRPr="003F04DE">
        <w:rPr>
          <w:rFonts w:cstheme="minorHAnsi"/>
          <w:sz w:val="24"/>
          <w:szCs w:val="24"/>
        </w:rPr>
        <w:t>C</w:t>
      </w:r>
      <w:r w:rsidRPr="003F04DE">
        <w:rPr>
          <w:rFonts w:cstheme="minorHAnsi"/>
          <w:sz w:val="24"/>
          <w:szCs w:val="24"/>
          <w:lang w:val="el-GR"/>
        </w:rPr>
        <w:t>, οι οποίες πιθανότατα να παρέχουν περισσότερες βιβλιοθήκες.</w:t>
      </w:r>
    </w:p>
    <w:p w14:paraId="2C98DE56" w14:textId="77777777" w:rsidR="003F04DE" w:rsidRDefault="003F04DE" w:rsidP="00771B6D">
      <w:pPr>
        <w:tabs>
          <w:tab w:val="left" w:pos="1380"/>
        </w:tabs>
        <w:ind w:firstLine="180"/>
        <w:jc w:val="both"/>
        <w:rPr>
          <w:rFonts w:cstheme="minorHAnsi"/>
          <w:sz w:val="24"/>
          <w:szCs w:val="24"/>
          <w:lang w:val="el-GR"/>
        </w:rPr>
      </w:pPr>
      <w:r>
        <w:rPr>
          <w:rFonts w:cstheme="minorHAnsi"/>
          <w:sz w:val="24"/>
          <w:szCs w:val="24"/>
          <w:lang w:val="el-GR"/>
        </w:rPr>
        <w:t>Μια σημαντική παρατήρηση είναι πως θα θέλαμε μεγαλύτερο δείγμα εθελοντών με μεγαλύτερο εύρος ηλικίας για να μπορούμε να εξάγουμε πιο αξιόπιστα αποτελέσματα.</w:t>
      </w:r>
    </w:p>
    <w:p w14:paraId="7F964E3F" w14:textId="5C68BE91" w:rsidR="003F04DE" w:rsidRDefault="003F04DE" w:rsidP="00771B6D">
      <w:pPr>
        <w:tabs>
          <w:tab w:val="left" w:pos="1380"/>
        </w:tabs>
        <w:ind w:firstLine="180"/>
        <w:jc w:val="both"/>
        <w:rPr>
          <w:rFonts w:cstheme="minorHAnsi"/>
          <w:sz w:val="24"/>
          <w:szCs w:val="24"/>
          <w:lang w:val="el-GR"/>
        </w:rPr>
      </w:pPr>
      <w:r>
        <w:rPr>
          <w:rFonts w:cstheme="minorHAnsi"/>
          <w:sz w:val="24"/>
          <w:szCs w:val="24"/>
          <w:lang w:val="el-GR"/>
        </w:rPr>
        <w:t xml:space="preserve">Το επόμενο βήμα της ανάλυσης του </w:t>
      </w:r>
      <w:r>
        <w:rPr>
          <w:rFonts w:cstheme="minorHAnsi"/>
          <w:sz w:val="24"/>
          <w:szCs w:val="24"/>
        </w:rPr>
        <w:t>ECG</w:t>
      </w:r>
      <w:r w:rsidRPr="003F04DE">
        <w:rPr>
          <w:rFonts w:cstheme="minorHAnsi"/>
          <w:sz w:val="24"/>
          <w:szCs w:val="24"/>
          <w:lang w:val="el-GR"/>
        </w:rPr>
        <w:t xml:space="preserve"> </w:t>
      </w:r>
      <w:r>
        <w:rPr>
          <w:rFonts w:cstheme="minorHAnsi"/>
          <w:sz w:val="24"/>
          <w:szCs w:val="24"/>
          <w:lang w:val="el-GR"/>
        </w:rPr>
        <w:t xml:space="preserve">βιοσήματος,  αφού αναλυθεί και στο πεδίο του φάσματος, είναι να χρησιμοποιήσουμε τις κανονικοποιημένες τιμές </w:t>
      </w:r>
      <w:r w:rsidR="00A13CE1">
        <w:rPr>
          <w:rFonts w:cstheme="minorHAnsi"/>
          <w:sz w:val="24"/>
          <w:szCs w:val="24"/>
          <w:lang w:val="el-GR"/>
        </w:rPr>
        <w:t>σε συνδυασμό με ένα</w:t>
      </w:r>
      <w:r>
        <w:rPr>
          <w:rFonts w:cstheme="minorHAnsi"/>
          <w:sz w:val="24"/>
          <w:szCs w:val="24"/>
          <w:lang w:val="el-GR"/>
        </w:rPr>
        <w:t xml:space="preserve"> </w:t>
      </w:r>
      <w:r>
        <w:rPr>
          <w:rFonts w:cstheme="minorHAnsi"/>
          <w:sz w:val="24"/>
          <w:szCs w:val="24"/>
        </w:rPr>
        <w:t>machine</w:t>
      </w:r>
      <w:r w:rsidRPr="003F04DE">
        <w:rPr>
          <w:rFonts w:cstheme="minorHAnsi"/>
          <w:sz w:val="24"/>
          <w:szCs w:val="24"/>
          <w:lang w:val="el-GR"/>
        </w:rPr>
        <w:t xml:space="preserve"> </w:t>
      </w:r>
      <w:r>
        <w:rPr>
          <w:rFonts w:cstheme="minorHAnsi"/>
          <w:sz w:val="24"/>
          <w:szCs w:val="24"/>
        </w:rPr>
        <w:t>learning</w:t>
      </w:r>
      <w:r w:rsidRPr="003F04DE">
        <w:rPr>
          <w:rFonts w:cstheme="minorHAnsi"/>
          <w:sz w:val="24"/>
          <w:szCs w:val="24"/>
          <w:lang w:val="el-GR"/>
        </w:rPr>
        <w:t xml:space="preserve"> </w:t>
      </w:r>
      <w:r>
        <w:rPr>
          <w:rFonts w:cstheme="minorHAnsi"/>
          <w:sz w:val="24"/>
          <w:szCs w:val="24"/>
        </w:rPr>
        <w:t>engine</w:t>
      </w:r>
      <w:r w:rsidRPr="003F04DE">
        <w:rPr>
          <w:rFonts w:cstheme="minorHAnsi"/>
          <w:sz w:val="24"/>
          <w:szCs w:val="24"/>
          <w:lang w:val="el-GR"/>
        </w:rPr>
        <w:t xml:space="preserve"> </w:t>
      </w:r>
      <w:r>
        <w:rPr>
          <w:rFonts w:cstheme="minorHAnsi"/>
          <w:sz w:val="24"/>
          <w:szCs w:val="24"/>
          <w:lang w:val="el-GR"/>
        </w:rPr>
        <w:t xml:space="preserve">όπως το </w:t>
      </w:r>
      <w:r>
        <w:rPr>
          <w:rFonts w:cstheme="minorHAnsi"/>
          <w:sz w:val="24"/>
          <w:szCs w:val="24"/>
        </w:rPr>
        <w:t>WEKA</w:t>
      </w:r>
      <w:r w:rsidRPr="003F04DE">
        <w:rPr>
          <w:rFonts w:cstheme="minorHAnsi"/>
          <w:sz w:val="24"/>
          <w:szCs w:val="24"/>
          <w:lang w:val="el-GR"/>
        </w:rPr>
        <w:t xml:space="preserve"> </w:t>
      </w:r>
      <w:r w:rsidR="00A13CE1">
        <w:rPr>
          <w:rFonts w:cstheme="minorHAnsi"/>
          <w:sz w:val="24"/>
          <w:szCs w:val="24"/>
          <w:lang w:val="el-GR"/>
        </w:rPr>
        <w:t xml:space="preserve">για την δημιουργία ενός μοντέλου που να αναγνωρίζει τις δύο καταστάσεις σε πραγματικό χρόνο </w:t>
      </w:r>
      <w:r>
        <w:rPr>
          <w:rFonts w:cstheme="minorHAnsi"/>
          <w:sz w:val="24"/>
          <w:szCs w:val="24"/>
          <w:lang w:val="el-GR"/>
        </w:rPr>
        <w:t xml:space="preserve">σε συνδυασμό με την επέκταση της </w:t>
      </w:r>
      <w:r>
        <w:rPr>
          <w:rFonts w:cstheme="minorHAnsi"/>
          <w:sz w:val="24"/>
          <w:szCs w:val="24"/>
        </w:rPr>
        <w:t>Android</w:t>
      </w:r>
      <w:r w:rsidRPr="003F04DE">
        <w:rPr>
          <w:rFonts w:cstheme="minorHAnsi"/>
          <w:sz w:val="24"/>
          <w:szCs w:val="24"/>
          <w:lang w:val="el-GR"/>
        </w:rPr>
        <w:t xml:space="preserve"> </w:t>
      </w:r>
      <w:r>
        <w:rPr>
          <w:rFonts w:cstheme="minorHAnsi"/>
          <w:sz w:val="24"/>
          <w:szCs w:val="24"/>
          <w:lang w:val="el-GR"/>
        </w:rPr>
        <w:t>εφαρμογής.</w:t>
      </w:r>
      <w:r w:rsidRPr="003F04DE">
        <w:rPr>
          <w:rFonts w:cstheme="minorHAnsi"/>
          <w:sz w:val="24"/>
          <w:szCs w:val="24"/>
          <w:lang w:val="el-GR"/>
        </w:rPr>
        <w:t xml:space="preserve"> </w:t>
      </w:r>
      <w:r>
        <w:rPr>
          <w:rFonts w:cstheme="minorHAnsi"/>
          <w:sz w:val="24"/>
          <w:szCs w:val="24"/>
          <w:lang w:val="el-GR"/>
        </w:rPr>
        <w:t xml:space="preserve">Δηλαδή, να </w:t>
      </w:r>
      <w:r w:rsidRPr="003F04DE">
        <w:rPr>
          <w:rFonts w:cstheme="minorHAnsi"/>
          <w:sz w:val="24"/>
          <w:szCs w:val="24"/>
          <w:lang w:val="el-GR"/>
        </w:rPr>
        <w:t>“</w:t>
      </w:r>
      <w:r>
        <w:rPr>
          <w:rFonts w:cstheme="minorHAnsi"/>
          <w:sz w:val="24"/>
          <w:szCs w:val="24"/>
          <w:lang w:val="el-GR"/>
        </w:rPr>
        <w:t>εκπαιδεύσουμε</w:t>
      </w:r>
      <w:r w:rsidRPr="003F04DE">
        <w:rPr>
          <w:rFonts w:cstheme="minorHAnsi"/>
          <w:sz w:val="24"/>
          <w:szCs w:val="24"/>
          <w:lang w:val="el-GR"/>
        </w:rPr>
        <w:t>”</w:t>
      </w:r>
      <w:r>
        <w:rPr>
          <w:rFonts w:cstheme="minorHAnsi"/>
          <w:sz w:val="24"/>
          <w:szCs w:val="24"/>
          <w:lang w:val="el-GR"/>
        </w:rPr>
        <w:t xml:space="preserve"> την εφαρμογή για να αναγνωρίζει τι είναι άγχος και τι όχι. Έτσι θα δημιουργηθεί μία εφαρμογή, η οποία μπορεί να ενημερώνει τον χρήστη ανά πάσα ώρα (αφού είναι συνδεμένος με κάποιο αισθητήρα) για τα επίπεδα </w:t>
      </w:r>
      <w:r>
        <w:rPr>
          <w:rFonts w:cstheme="minorHAnsi"/>
          <w:sz w:val="24"/>
          <w:szCs w:val="24"/>
        </w:rPr>
        <w:t>stress</w:t>
      </w:r>
      <w:r w:rsidRPr="003F04DE">
        <w:rPr>
          <w:rFonts w:cstheme="minorHAnsi"/>
          <w:sz w:val="24"/>
          <w:szCs w:val="24"/>
          <w:lang w:val="el-GR"/>
        </w:rPr>
        <w:t xml:space="preserve"> </w:t>
      </w:r>
      <w:r>
        <w:rPr>
          <w:rFonts w:cstheme="minorHAnsi"/>
          <w:sz w:val="24"/>
          <w:szCs w:val="24"/>
          <w:lang w:val="el-GR"/>
        </w:rPr>
        <w:t>που βιώνει εκείνη τη στιγμή.</w:t>
      </w:r>
    </w:p>
    <w:p w14:paraId="4444D241" w14:textId="77777777" w:rsidR="003F04DE" w:rsidRDefault="003F04DE" w:rsidP="00771B6D">
      <w:pPr>
        <w:tabs>
          <w:tab w:val="left" w:pos="1380"/>
        </w:tabs>
        <w:ind w:firstLine="180"/>
        <w:jc w:val="both"/>
        <w:rPr>
          <w:rFonts w:cstheme="minorHAnsi"/>
          <w:sz w:val="24"/>
          <w:szCs w:val="24"/>
          <w:lang w:val="el-GR"/>
        </w:rPr>
      </w:pPr>
    </w:p>
    <w:p w14:paraId="1F42DBC3" w14:textId="77777777" w:rsidR="003F04DE" w:rsidRDefault="003F04DE" w:rsidP="003F04DE">
      <w:pPr>
        <w:tabs>
          <w:tab w:val="left" w:pos="1380"/>
        </w:tabs>
        <w:jc w:val="both"/>
        <w:rPr>
          <w:rFonts w:cstheme="minorHAnsi"/>
          <w:sz w:val="24"/>
          <w:szCs w:val="24"/>
          <w:lang w:val="el-GR"/>
        </w:rPr>
      </w:pPr>
    </w:p>
    <w:p w14:paraId="62F57AA4" w14:textId="77777777" w:rsidR="003F04DE" w:rsidRDefault="003F04DE" w:rsidP="003F04DE">
      <w:pPr>
        <w:tabs>
          <w:tab w:val="left" w:pos="1380"/>
        </w:tabs>
        <w:jc w:val="both"/>
        <w:rPr>
          <w:rFonts w:cstheme="minorHAnsi"/>
          <w:sz w:val="24"/>
          <w:szCs w:val="24"/>
          <w:lang w:val="el-GR"/>
        </w:rPr>
      </w:pPr>
    </w:p>
    <w:p w14:paraId="7E6EC542" w14:textId="77777777" w:rsidR="003F04DE" w:rsidRDefault="003F04DE" w:rsidP="003F04DE">
      <w:pPr>
        <w:tabs>
          <w:tab w:val="left" w:pos="1380"/>
        </w:tabs>
        <w:jc w:val="both"/>
        <w:rPr>
          <w:rFonts w:cstheme="minorHAnsi"/>
          <w:sz w:val="24"/>
          <w:szCs w:val="24"/>
          <w:lang w:val="el-GR"/>
        </w:rPr>
      </w:pPr>
    </w:p>
    <w:p w14:paraId="7A927374" w14:textId="77777777" w:rsidR="003F04DE" w:rsidRDefault="003F04DE" w:rsidP="003F04DE">
      <w:pPr>
        <w:tabs>
          <w:tab w:val="left" w:pos="1380"/>
        </w:tabs>
        <w:jc w:val="both"/>
        <w:rPr>
          <w:rFonts w:cstheme="minorHAnsi"/>
          <w:sz w:val="24"/>
          <w:szCs w:val="24"/>
          <w:lang w:val="el-GR"/>
        </w:rPr>
      </w:pPr>
    </w:p>
    <w:p w14:paraId="5F641A5B" w14:textId="77777777" w:rsidR="003F04DE" w:rsidRDefault="003F04DE" w:rsidP="003F04DE">
      <w:pPr>
        <w:tabs>
          <w:tab w:val="left" w:pos="1380"/>
        </w:tabs>
        <w:jc w:val="both"/>
        <w:rPr>
          <w:rFonts w:cstheme="minorHAnsi"/>
          <w:sz w:val="24"/>
          <w:szCs w:val="24"/>
          <w:lang w:val="el-GR"/>
        </w:rPr>
      </w:pPr>
    </w:p>
    <w:p w14:paraId="1E540095" w14:textId="77777777" w:rsidR="003F04DE" w:rsidRDefault="003F04DE" w:rsidP="003F04DE">
      <w:pPr>
        <w:tabs>
          <w:tab w:val="left" w:pos="1380"/>
        </w:tabs>
        <w:jc w:val="both"/>
        <w:rPr>
          <w:rFonts w:cstheme="minorHAnsi"/>
          <w:sz w:val="24"/>
          <w:szCs w:val="24"/>
          <w:lang w:val="el-GR"/>
        </w:rPr>
      </w:pPr>
    </w:p>
    <w:p w14:paraId="17A720B5" w14:textId="77777777" w:rsidR="003F04DE" w:rsidRDefault="003F04DE" w:rsidP="003F04DE">
      <w:pPr>
        <w:tabs>
          <w:tab w:val="left" w:pos="1380"/>
        </w:tabs>
        <w:jc w:val="both"/>
        <w:rPr>
          <w:rFonts w:cstheme="minorHAnsi"/>
          <w:sz w:val="24"/>
          <w:szCs w:val="24"/>
          <w:lang w:val="el-GR"/>
        </w:rPr>
      </w:pPr>
    </w:p>
    <w:p w14:paraId="019E8BA9" w14:textId="77777777" w:rsidR="003F04DE" w:rsidRDefault="003F04DE" w:rsidP="003F04DE">
      <w:pPr>
        <w:tabs>
          <w:tab w:val="left" w:pos="1380"/>
        </w:tabs>
        <w:jc w:val="both"/>
        <w:rPr>
          <w:rFonts w:cstheme="minorHAnsi"/>
          <w:sz w:val="24"/>
          <w:szCs w:val="24"/>
          <w:lang w:val="el-GR"/>
        </w:rPr>
      </w:pPr>
    </w:p>
    <w:p w14:paraId="3A6085F2" w14:textId="77777777" w:rsidR="003F04DE" w:rsidRDefault="003F04DE" w:rsidP="003F04DE">
      <w:pPr>
        <w:tabs>
          <w:tab w:val="left" w:pos="1380"/>
        </w:tabs>
        <w:jc w:val="both"/>
        <w:rPr>
          <w:rFonts w:cstheme="minorHAnsi"/>
          <w:sz w:val="24"/>
          <w:szCs w:val="24"/>
          <w:lang w:val="el-GR"/>
        </w:rPr>
      </w:pPr>
    </w:p>
    <w:p w14:paraId="23FF6D8F" w14:textId="77777777" w:rsidR="003F04DE" w:rsidRDefault="003F04DE" w:rsidP="003F04DE">
      <w:pPr>
        <w:tabs>
          <w:tab w:val="left" w:pos="1380"/>
        </w:tabs>
        <w:jc w:val="both"/>
        <w:rPr>
          <w:rFonts w:cstheme="minorHAnsi"/>
          <w:sz w:val="24"/>
          <w:szCs w:val="24"/>
          <w:lang w:val="el-GR"/>
        </w:rPr>
      </w:pPr>
    </w:p>
    <w:p w14:paraId="191AC152" w14:textId="77777777" w:rsidR="003F04DE" w:rsidRDefault="003F04DE" w:rsidP="003F04DE">
      <w:pPr>
        <w:tabs>
          <w:tab w:val="left" w:pos="1380"/>
        </w:tabs>
        <w:jc w:val="both"/>
        <w:rPr>
          <w:rFonts w:cstheme="minorHAnsi"/>
          <w:sz w:val="24"/>
          <w:szCs w:val="24"/>
          <w:lang w:val="el-GR"/>
        </w:rPr>
      </w:pPr>
    </w:p>
    <w:p w14:paraId="32772D5F" w14:textId="77777777" w:rsidR="003F04DE" w:rsidRDefault="003F04DE" w:rsidP="003F04DE">
      <w:pPr>
        <w:tabs>
          <w:tab w:val="left" w:pos="1380"/>
        </w:tabs>
        <w:jc w:val="both"/>
        <w:rPr>
          <w:rFonts w:cstheme="minorHAnsi"/>
          <w:sz w:val="24"/>
          <w:szCs w:val="24"/>
          <w:lang w:val="el-GR"/>
        </w:rPr>
      </w:pPr>
    </w:p>
    <w:p w14:paraId="21147366" w14:textId="77777777" w:rsidR="003F04DE" w:rsidRDefault="003F04DE" w:rsidP="003F04DE">
      <w:pPr>
        <w:tabs>
          <w:tab w:val="left" w:pos="1380"/>
        </w:tabs>
        <w:jc w:val="both"/>
        <w:rPr>
          <w:rFonts w:cstheme="minorHAnsi"/>
          <w:sz w:val="24"/>
          <w:szCs w:val="24"/>
          <w:lang w:val="el-GR"/>
        </w:rPr>
      </w:pPr>
    </w:p>
    <w:p w14:paraId="289BDA63" w14:textId="77777777" w:rsidR="003F04DE" w:rsidRDefault="003F04DE" w:rsidP="003F04DE">
      <w:pPr>
        <w:tabs>
          <w:tab w:val="left" w:pos="1380"/>
        </w:tabs>
        <w:jc w:val="both"/>
        <w:rPr>
          <w:rFonts w:cstheme="minorHAnsi"/>
          <w:sz w:val="24"/>
          <w:szCs w:val="24"/>
          <w:lang w:val="el-GR"/>
        </w:rPr>
      </w:pPr>
    </w:p>
    <w:p w14:paraId="7E15C2A1" w14:textId="77777777" w:rsidR="003F04DE" w:rsidRDefault="003F04DE" w:rsidP="003F04DE">
      <w:pPr>
        <w:tabs>
          <w:tab w:val="left" w:pos="1380"/>
        </w:tabs>
        <w:jc w:val="both"/>
        <w:rPr>
          <w:rFonts w:cstheme="minorHAnsi"/>
          <w:sz w:val="24"/>
          <w:szCs w:val="24"/>
          <w:lang w:val="el-GR"/>
        </w:rPr>
      </w:pPr>
    </w:p>
    <w:p w14:paraId="730B620F" w14:textId="3E69256D" w:rsidR="00D44D3E" w:rsidDel="00D40804" w:rsidRDefault="00D44D3E">
      <w:pPr>
        <w:tabs>
          <w:tab w:val="left" w:pos="1380"/>
        </w:tabs>
        <w:jc w:val="center"/>
        <w:rPr>
          <w:ins w:id="7788" w:author="Gladiator Gladiator" w:date="2018-05-23T00:25:00Z"/>
          <w:del w:id="7789" w:author="goumop" w:date="2018-05-29T14:45:00Z"/>
          <w:rFonts w:cstheme="minorHAnsi"/>
          <w:color w:val="5B9BD5" w:themeColor="accent1"/>
          <w:sz w:val="36"/>
          <w:szCs w:val="24"/>
          <w:u w:val="single"/>
          <w:lang w:val="el-GR"/>
        </w:rPr>
        <w:pPrChange w:id="7790" w:author="Gladiator Gladiator" w:date="2018-05-23T00:24:00Z">
          <w:pPr>
            <w:tabs>
              <w:tab w:val="left" w:pos="1380"/>
            </w:tabs>
            <w:jc w:val="both"/>
          </w:pPr>
        </w:pPrChange>
      </w:pPr>
    </w:p>
    <w:p w14:paraId="5AC0F3F4" w14:textId="62CD9977" w:rsidR="00D44D3E" w:rsidDel="00D40804" w:rsidRDefault="00D44D3E">
      <w:pPr>
        <w:tabs>
          <w:tab w:val="left" w:pos="1380"/>
        </w:tabs>
        <w:jc w:val="center"/>
        <w:rPr>
          <w:ins w:id="7791" w:author="Gladiator Gladiator" w:date="2018-05-23T00:25:00Z"/>
          <w:del w:id="7792" w:author="goumop" w:date="2018-05-29T14:45:00Z"/>
          <w:rFonts w:cstheme="minorHAnsi"/>
          <w:color w:val="5B9BD5" w:themeColor="accent1"/>
          <w:sz w:val="36"/>
          <w:szCs w:val="24"/>
          <w:u w:val="single"/>
          <w:lang w:val="el-GR"/>
        </w:rPr>
        <w:pPrChange w:id="7793" w:author="Gladiator Gladiator" w:date="2018-05-23T00:24:00Z">
          <w:pPr>
            <w:tabs>
              <w:tab w:val="left" w:pos="1380"/>
            </w:tabs>
            <w:jc w:val="both"/>
          </w:pPr>
        </w:pPrChange>
      </w:pPr>
    </w:p>
    <w:p w14:paraId="4D5AA4C0" w14:textId="04856664" w:rsidR="00D44D3E" w:rsidDel="00D40804" w:rsidRDefault="00D44D3E">
      <w:pPr>
        <w:tabs>
          <w:tab w:val="left" w:pos="1380"/>
        </w:tabs>
        <w:jc w:val="center"/>
        <w:rPr>
          <w:ins w:id="7794" w:author="Gladiator Gladiator" w:date="2018-05-23T00:25:00Z"/>
          <w:del w:id="7795" w:author="goumop" w:date="2018-05-29T14:45:00Z"/>
          <w:rFonts w:cstheme="minorHAnsi"/>
          <w:color w:val="5B9BD5" w:themeColor="accent1"/>
          <w:sz w:val="36"/>
          <w:szCs w:val="24"/>
          <w:u w:val="single"/>
          <w:lang w:val="el-GR"/>
        </w:rPr>
        <w:pPrChange w:id="7796" w:author="Gladiator Gladiator" w:date="2018-05-23T00:24:00Z">
          <w:pPr>
            <w:tabs>
              <w:tab w:val="left" w:pos="1380"/>
            </w:tabs>
            <w:jc w:val="both"/>
          </w:pPr>
        </w:pPrChange>
      </w:pPr>
    </w:p>
    <w:p w14:paraId="74B2EB26" w14:textId="0CB5BCFC" w:rsidR="00D44D3E" w:rsidDel="00D40804" w:rsidRDefault="00D44D3E">
      <w:pPr>
        <w:tabs>
          <w:tab w:val="left" w:pos="1380"/>
        </w:tabs>
        <w:jc w:val="center"/>
        <w:rPr>
          <w:ins w:id="7797" w:author="Gladiator Gladiator" w:date="2018-05-23T00:25:00Z"/>
          <w:del w:id="7798" w:author="goumop" w:date="2018-05-29T14:45:00Z"/>
          <w:rFonts w:cstheme="minorHAnsi"/>
          <w:color w:val="5B9BD5" w:themeColor="accent1"/>
          <w:sz w:val="36"/>
          <w:szCs w:val="24"/>
          <w:u w:val="single"/>
          <w:lang w:val="el-GR"/>
        </w:rPr>
        <w:pPrChange w:id="7799" w:author="Gladiator Gladiator" w:date="2018-05-23T00:24:00Z">
          <w:pPr>
            <w:tabs>
              <w:tab w:val="left" w:pos="1380"/>
            </w:tabs>
            <w:jc w:val="both"/>
          </w:pPr>
        </w:pPrChange>
      </w:pPr>
    </w:p>
    <w:p w14:paraId="2DD9D5D0" w14:textId="331FBAEE" w:rsidR="00D44D3E" w:rsidDel="00D40804" w:rsidRDefault="00D44D3E">
      <w:pPr>
        <w:tabs>
          <w:tab w:val="left" w:pos="1380"/>
        </w:tabs>
        <w:jc w:val="center"/>
        <w:rPr>
          <w:ins w:id="7800" w:author="Gladiator Gladiator" w:date="2018-05-23T00:25:00Z"/>
          <w:del w:id="7801" w:author="goumop" w:date="2018-05-29T14:45:00Z"/>
          <w:rFonts w:cstheme="minorHAnsi"/>
          <w:color w:val="5B9BD5" w:themeColor="accent1"/>
          <w:sz w:val="36"/>
          <w:szCs w:val="24"/>
          <w:u w:val="single"/>
          <w:lang w:val="el-GR"/>
        </w:rPr>
        <w:pPrChange w:id="7802" w:author="Gladiator Gladiator" w:date="2018-05-23T00:24:00Z">
          <w:pPr>
            <w:tabs>
              <w:tab w:val="left" w:pos="1380"/>
            </w:tabs>
            <w:jc w:val="both"/>
          </w:pPr>
        </w:pPrChange>
      </w:pPr>
    </w:p>
    <w:p w14:paraId="1EF34534" w14:textId="63531CD1" w:rsidR="004D05D6" w:rsidDel="00D40804" w:rsidRDefault="004D05D6">
      <w:pPr>
        <w:tabs>
          <w:tab w:val="left" w:pos="1380"/>
        </w:tabs>
        <w:jc w:val="center"/>
        <w:rPr>
          <w:ins w:id="7803" w:author="Gladiator Gladiator" w:date="2018-05-23T20:53:00Z"/>
          <w:del w:id="7804" w:author="goumop" w:date="2018-05-29T14:45:00Z"/>
          <w:rFonts w:cstheme="minorHAnsi"/>
          <w:color w:val="5B9BD5" w:themeColor="accent1"/>
          <w:sz w:val="36"/>
          <w:szCs w:val="24"/>
          <w:u w:val="single"/>
          <w:lang w:val="el-GR"/>
        </w:rPr>
        <w:pPrChange w:id="7805" w:author="Gladiator Gladiator" w:date="2018-05-23T00:24:00Z">
          <w:pPr>
            <w:tabs>
              <w:tab w:val="left" w:pos="1380"/>
            </w:tabs>
            <w:jc w:val="both"/>
          </w:pPr>
        </w:pPrChange>
      </w:pPr>
    </w:p>
    <w:p w14:paraId="23D8A34F" w14:textId="7A1F5455" w:rsidR="003F04DE" w:rsidDel="00ED26E0" w:rsidRDefault="00A13CE1">
      <w:pPr>
        <w:pStyle w:val="1"/>
        <w:spacing w:after="240"/>
        <w:jc w:val="center"/>
        <w:rPr>
          <w:ins w:id="7806" w:author="Gladiator Gladiator" w:date="2018-05-23T01:41:00Z"/>
          <w:del w:id="7807" w:author="goumop" w:date="2018-05-29T14:59:00Z"/>
          <w:lang w:val="el-GR"/>
        </w:rPr>
        <w:pPrChange w:id="7808" w:author="goumop" w:date="2018-05-29T14:59:00Z">
          <w:pPr>
            <w:tabs>
              <w:tab w:val="left" w:pos="1380"/>
            </w:tabs>
            <w:jc w:val="both"/>
          </w:pPr>
        </w:pPrChange>
      </w:pPr>
      <w:r>
        <w:rPr>
          <w:lang w:val="el-GR"/>
        </w:rPr>
        <w:t>Βιβλιογραφία</w:t>
      </w:r>
    </w:p>
    <w:p w14:paraId="7B18C3C4" w14:textId="61AA4F90" w:rsidR="00016116" w:rsidRDefault="00016116">
      <w:pPr>
        <w:pStyle w:val="1"/>
        <w:spacing w:after="240"/>
        <w:jc w:val="center"/>
        <w:rPr>
          <w:lang w:val="el-GR"/>
        </w:rPr>
        <w:pPrChange w:id="7809" w:author="goumop" w:date="2018-05-29T14:59:00Z">
          <w:pPr>
            <w:tabs>
              <w:tab w:val="left" w:pos="1380"/>
            </w:tabs>
            <w:jc w:val="both"/>
          </w:pPr>
        </w:pPrChange>
      </w:pPr>
      <w:bookmarkStart w:id="7810" w:name="_GoBack"/>
      <w:bookmarkEnd w:id="7810"/>
    </w:p>
    <w:p w14:paraId="48FDDB40" w14:textId="19EA904E" w:rsidR="003F04DE" w:rsidDel="00016116" w:rsidRDefault="003F04DE" w:rsidP="00344153">
      <w:pPr>
        <w:tabs>
          <w:tab w:val="left" w:pos="1380"/>
        </w:tabs>
        <w:ind w:left="426"/>
        <w:jc w:val="both"/>
        <w:rPr>
          <w:ins w:id="7811" w:author="goumop" w:date="2018-05-21T18:53:00Z"/>
          <w:del w:id="7812" w:author="Gladiator Gladiator" w:date="2018-05-23T01:41:00Z"/>
          <w:rFonts w:cstheme="minorHAnsi"/>
          <w:color w:val="5B9BD5" w:themeColor="accent1"/>
          <w:sz w:val="36"/>
          <w:szCs w:val="24"/>
          <w:u w:val="single"/>
          <w:lang w:val="el-GR"/>
        </w:rPr>
      </w:pPr>
    </w:p>
    <w:p w14:paraId="4DD10003" w14:textId="09A503DC" w:rsidR="00A13CE1" w:rsidRPr="00A13CE1" w:rsidDel="00016116" w:rsidRDefault="00A13CE1" w:rsidP="00344153">
      <w:pPr>
        <w:ind w:left="426"/>
        <w:rPr>
          <w:ins w:id="7813" w:author="goumop" w:date="2018-05-21T18:53:00Z"/>
          <w:del w:id="7814" w:author="Gladiator Gladiator" w:date="2018-05-23T01:41:00Z"/>
          <w:lang w:val="el-GR"/>
          <w:rPrChange w:id="7815" w:author="goumop" w:date="2018-05-21T18:53:00Z">
            <w:rPr>
              <w:ins w:id="7816" w:author="goumop" w:date="2018-05-21T18:53:00Z"/>
              <w:del w:id="7817" w:author="Gladiator Gladiator" w:date="2018-05-23T01:41:00Z"/>
            </w:rPr>
          </w:rPrChange>
        </w:rPr>
      </w:pPr>
      <w:ins w:id="7818" w:author="goumop" w:date="2018-05-21T18:53:00Z">
        <w:del w:id="7819" w:author="Gladiator Gladiator" w:date="2018-05-23T01:41:00Z">
          <w:r w:rsidDel="00016116">
            <w:rPr>
              <w:lang w:val="el-GR"/>
            </w:rPr>
            <w:delText>Ν</w:delText>
          </w:r>
          <w:r w:rsidRPr="00A13CE1" w:rsidDel="00016116">
            <w:rPr>
              <w:lang w:val="el-GR"/>
              <w:rPrChange w:id="7820" w:author="goumop" w:date="2018-05-21T18:53:00Z">
                <w:rPr/>
              </w:rPrChange>
            </w:rPr>
            <w:delText xml:space="preserve">α χρησιμοποιηθεί το </w:delText>
          </w:r>
          <w:r w:rsidDel="00016116">
            <w:delText>APA</w:delText>
          </w:r>
          <w:r w:rsidRPr="00A13CE1" w:rsidDel="00016116">
            <w:rPr>
              <w:lang w:val="el-GR"/>
              <w:rPrChange w:id="7821" w:author="goumop" w:date="2018-05-21T18:53:00Z">
                <w:rPr/>
              </w:rPrChange>
            </w:rPr>
            <w:delText xml:space="preserve"> </w:delText>
          </w:r>
          <w:r w:rsidDel="00016116">
            <w:delText>style</w:delText>
          </w:r>
          <w:r w:rsidRPr="00A13CE1" w:rsidDel="00016116">
            <w:rPr>
              <w:lang w:val="el-GR"/>
              <w:rPrChange w:id="7822" w:author="goumop" w:date="2018-05-21T18:53:00Z">
                <w:rPr/>
              </w:rPrChange>
            </w:rPr>
            <w:delText xml:space="preserve">. Η πληροφορία που πρέπει να παρέχεται περιλαμβάνει τίτλο, χρονολογία, συνέδριο/περιοδικό που δημοσιεύθηκε η εργασία, </w:delText>
          </w:r>
          <w:r w:rsidDel="00016116">
            <w:delText>volume</w:delText>
          </w:r>
          <w:r w:rsidRPr="00A13CE1" w:rsidDel="00016116">
            <w:rPr>
              <w:lang w:val="el-GR"/>
              <w:rPrChange w:id="7823" w:author="goumop" w:date="2018-05-21T18:53:00Z">
                <w:rPr/>
              </w:rPrChange>
            </w:rPr>
            <w:delText xml:space="preserve">, </w:delText>
          </w:r>
          <w:r w:rsidDel="00016116">
            <w:delText>issue</w:delText>
          </w:r>
          <w:r w:rsidRPr="00A13CE1" w:rsidDel="00016116">
            <w:rPr>
              <w:lang w:val="el-GR"/>
              <w:rPrChange w:id="7824" w:author="goumop" w:date="2018-05-21T18:53:00Z">
                <w:rPr/>
              </w:rPrChange>
            </w:rPr>
            <w:delText xml:space="preserve"> και </w:delText>
          </w:r>
          <w:r w:rsidDel="00016116">
            <w:delText>page</w:delText>
          </w:r>
          <w:r w:rsidRPr="00A13CE1" w:rsidDel="00016116">
            <w:rPr>
              <w:lang w:val="el-GR"/>
              <w:rPrChange w:id="7825" w:author="goumop" w:date="2018-05-21T18:53:00Z">
                <w:rPr/>
              </w:rPrChange>
            </w:rPr>
            <w:delText xml:space="preserve"> </w:delText>
          </w:r>
          <w:r w:rsidDel="00016116">
            <w:delText>numbers</w:delText>
          </w:r>
          <w:r w:rsidRPr="00A13CE1" w:rsidDel="00016116">
            <w:rPr>
              <w:lang w:val="el-GR"/>
              <w:rPrChange w:id="7826" w:author="goumop" w:date="2018-05-21T18:53:00Z">
                <w:rPr/>
              </w:rPrChange>
            </w:rPr>
            <w:delText xml:space="preserve"> με συγκεκριμένο μορφότυπο.</w:delText>
          </w:r>
        </w:del>
      </w:ins>
    </w:p>
    <w:p w14:paraId="65FA6428" w14:textId="5690AB8A" w:rsidR="00A13CE1" w:rsidDel="00016116" w:rsidRDefault="00A13CE1" w:rsidP="00344153">
      <w:pPr>
        <w:ind w:left="426"/>
        <w:rPr>
          <w:ins w:id="7827" w:author="goumop" w:date="2018-05-21T18:53:00Z"/>
          <w:del w:id="7828" w:author="Gladiator Gladiator" w:date="2018-05-23T01:41:00Z"/>
        </w:rPr>
      </w:pPr>
      <w:ins w:id="7829" w:author="goumop" w:date="2018-05-21T18:53:00Z">
        <w:del w:id="7830" w:author="Gladiator Gladiator" w:date="2018-05-23T01:41:00Z">
          <w:r w:rsidDel="00016116">
            <w:delText>To</w:delText>
          </w:r>
          <w:r w:rsidRPr="00A13CE1" w:rsidDel="00016116">
            <w:rPr>
              <w:lang w:val="el-GR"/>
              <w:rPrChange w:id="7831" w:author="goumop" w:date="2018-05-21T18:53:00Z">
                <w:rPr/>
              </w:rPrChange>
            </w:rPr>
            <w:delText xml:space="preserve"> </w:delText>
          </w:r>
          <w:r w:rsidDel="00016116">
            <w:delText>google</w:delText>
          </w:r>
          <w:r w:rsidRPr="00A13CE1" w:rsidDel="00016116">
            <w:rPr>
              <w:lang w:val="el-GR"/>
              <w:rPrChange w:id="7832" w:author="goumop" w:date="2018-05-21T18:53:00Z">
                <w:rPr/>
              </w:rPrChange>
            </w:rPr>
            <w:delText xml:space="preserve"> </w:delText>
          </w:r>
          <w:r w:rsidDel="00016116">
            <w:delText>scholar</w:delText>
          </w:r>
          <w:r w:rsidRPr="00A13CE1" w:rsidDel="00016116">
            <w:rPr>
              <w:lang w:val="el-GR"/>
              <w:rPrChange w:id="7833" w:author="goumop" w:date="2018-05-21T18:53:00Z">
                <w:rPr/>
              </w:rPrChange>
            </w:rPr>
            <w:delText xml:space="preserve"> μας δίνει ένα εύκολο μέσο για να αντιγράψουμε το </w:delText>
          </w:r>
          <w:r w:rsidDel="00016116">
            <w:delText>APA</w:delText>
          </w:r>
          <w:r w:rsidRPr="00A13CE1" w:rsidDel="00016116">
            <w:rPr>
              <w:lang w:val="el-GR"/>
              <w:rPrChange w:id="7834" w:author="goumop" w:date="2018-05-21T18:53:00Z">
                <w:rPr/>
              </w:rPrChange>
            </w:rPr>
            <w:delText xml:space="preserve"> </w:delText>
          </w:r>
          <w:r w:rsidDel="00016116">
            <w:delText>style</w:delText>
          </w:r>
          <w:r w:rsidRPr="00A13CE1" w:rsidDel="00016116">
            <w:rPr>
              <w:lang w:val="el-GR"/>
              <w:rPrChange w:id="7835" w:author="goumop" w:date="2018-05-21T18:53:00Z">
                <w:rPr/>
              </w:rPrChange>
            </w:rPr>
            <w:delText xml:space="preserve"> της αναφοράς που μας ενδιαφέρει. </w:delText>
          </w:r>
          <w:r w:rsidDel="00016116">
            <w:delText>Για παράδειγμα:</w:delText>
          </w:r>
        </w:del>
      </w:ins>
    </w:p>
    <w:p w14:paraId="51E1300A" w14:textId="4C844184" w:rsidR="00A13CE1" w:rsidRPr="00F93D6D" w:rsidDel="00016116" w:rsidRDefault="00A13CE1" w:rsidP="00344153">
      <w:pPr>
        <w:ind w:left="426"/>
        <w:rPr>
          <w:ins w:id="7836" w:author="goumop" w:date="2018-05-21T18:53:00Z"/>
          <w:del w:id="7837" w:author="Gladiator Gladiator" w:date="2018-05-23T01:41:00Z"/>
          <w:rFonts w:cs="font271"/>
          <w:noProof/>
          <w:sz w:val="24"/>
        </w:rPr>
      </w:pPr>
      <w:ins w:id="7838" w:author="goumop" w:date="2018-05-21T18:53:00Z">
        <w:del w:id="7839" w:author="Gladiator Gladiator" w:date="2018-05-23T01:41:00Z">
          <w:r w:rsidRPr="007608B7" w:rsidDel="00016116">
            <w:rPr>
              <w:noProof/>
            </w:rPr>
            <w:drawing>
              <wp:inline distT="0" distB="0" distL="0" distR="0" wp14:anchorId="33A0312A" wp14:editId="238ADDCB">
                <wp:extent cx="5276850" cy="26479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6850" cy="2647950"/>
                        </a:xfrm>
                        <a:prstGeom prst="rect">
                          <a:avLst/>
                        </a:prstGeom>
                        <a:noFill/>
                        <a:ln>
                          <a:noFill/>
                        </a:ln>
                      </pic:spPr>
                    </pic:pic>
                  </a:graphicData>
                </a:graphic>
              </wp:inline>
            </w:drawing>
          </w:r>
        </w:del>
      </w:ins>
    </w:p>
    <w:p w14:paraId="46FCE3D9" w14:textId="669A66F6" w:rsidR="00A13CE1" w:rsidRPr="00AF36FC" w:rsidDel="00016116" w:rsidRDefault="00A13CE1" w:rsidP="00344153">
      <w:pPr>
        <w:widowControl w:val="0"/>
        <w:autoSpaceDE w:val="0"/>
        <w:autoSpaceDN w:val="0"/>
        <w:adjustRightInd w:val="0"/>
        <w:spacing w:after="120" w:line="240" w:lineRule="auto"/>
        <w:ind w:left="426" w:hanging="640"/>
        <w:rPr>
          <w:ins w:id="7840" w:author="goumop" w:date="2018-05-21T18:53:00Z"/>
          <w:del w:id="7841" w:author="Gladiator Gladiator" w:date="2018-05-23T01:41:00Z"/>
          <w:rFonts w:cs="Times New Roman"/>
          <w:noProof/>
          <w:szCs w:val="24"/>
        </w:rPr>
      </w:pPr>
      <w:ins w:id="7842" w:author="goumop" w:date="2018-05-21T18:53:00Z">
        <w:del w:id="7843" w:author="Gladiator Gladiator" w:date="2018-05-23T01:41:00Z">
          <w:r w:rsidDel="00016116">
            <w:fldChar w:fldCharType="begin" w:fldLock="1"/>
          </w:r>
          <w:r w:rsidDel="00016116">
            <w:delInstrText>ADDIN</w:delInstrText>
          </w:r>
          <w:r w:rsidRPr="00A13CE1" w:rsidDel="00016116">
            <w:rPr>
              <w:lang w:val="el-GR"/>
              <w:rPrChange w:id="7844" w:author="goumop" w:date="2018-05-21T18:53:00Z">
                <w:rPr/>
              </w:rPrChange>
            </w:rPr>
            <w:delInstrText xml:space="preserve"> </w:delInstrText>
          </w:r>
          <w:r w:rsidDel="00016116">
            <w:delInstrText>Mendeley</w:delInstrText>
          </w:r>
          <w:r w:rsidRPr="00A13CE1" w:rsidDel="00016116">
            <w:rPr>
              <w:lang w:val="el-GR"/>
              <w:rPrChange w:id="7845" w:author="goumop" w:date="2018-05-21T18:53:00Z">
                <w:rPr/>
              </w:rPrChange>
            </w:rPr>
            <w:delInstrText xml:space="preserve"> </w:delInstrText>
          </w:r>
          <w:r w:rsidDel="00016116">
            <w:delInstrText>Bibliography</w:delInstrText>
          </w:r>
          <w:r w:rsidRPr="00A13CE1" w:rsidDel="00016116">
            <w:rPr>
              <w:lang w:val="el-GR"/>
              <w:rPrChange w:id="7846" w:author="goumop" w:date="2018-05-21T18:53:00Z">
                <w:rPr/>
              </w:rPrChange>
            </w:rPr>
            <w:delInstrText xml:space="preserve"> </w:delInstrText>
          </w:r>
          <w:r w:rsidDel="00016116">
            <w:delInstrText>CSL</w:delInstrText>
          </w:r>
          <w:r w:rsidRPr="00A13CE1" w:rsidDel="00016116">
            <w:rPr>
              <w:lang w:val="el-GR"/>
              <w:rPrChange w:id="7847" w:author="goumop" w:date="2018-05-21T18:53:00Z">
                <w:rPr/>
              </w:rPrChange>
            </w:rPr>
            <w:delInstrText>_</w:delInstrText>
          </w:r>
          <w:r w:rsidDel="00016116">
            <w:delInstrText>BIBLIOGRAPHY</w:delInstrText>
          </w:r>
          <w:r w:rsidRPr="00A13CE1" w:rsidDel="00016116">
            <w:rPr>
              <w:lang w:val="el-GR"/>
              <w:rPrChange w:id="7848" w:author="goumop" w:date="2018-05-21T18:53:00Z">
                <w:rPr/>
              </w:rPrChange>
            </w:rPr>
            <w:delInstrText xml:space="preserve"> </w:delInstrText>
          </w:r>
          <w:r w:rsidDel="00016116">
            <w:fldChar w:fldCharType="separate"/>
          </w:r>
          <w:r w:rsidRPr="00A13CE1" w:rsidDel="00016116">
            <w:rPr>
              <w:rFonts w:cs="Times New Roman"/>
              <w:noProof/>
              <w:szCs w:val="24"/>
              <w:lang w:val="el-GR"/>
              <w:rPrChange w:id="7849" w:author="goumop" w:date="2018-05-21T18:53:00Z">
                <w:rPr>
                  <w:rFonts w:cs="Times New Roman"/>
                  <w:noProof/>
                  <w:szCs w:val="24"/>
                </w:rPr>
              </w:rPrChange>
            </w:rPr>
            <w:delText>[1]</w:delText>
          </w:r>
          <w:r w:rsidRPr="00A13CE1" w:rsidDel="00016116">
            <w:rPr>
              <w:rFonts w:cs="Times New Roman"/>
              <w:noProof/>
              <w:szCs w:val="24"/>
              <w:lang w:val="el-GR"/>
              <w:rPrChange w:id="7850" w:author="goumop" w:date="2018-05-21T18:53:00Z">
                <w:rPr>
                  <w:rFonts w:cs="Times New Roman"/>
                  <w:noProof/>
                  <w:szCs w:val="24"/>
                </w:rPr>
              </w:rPrChange>
            </w:rPr>
            <w:tab/>
            <w:delText xml:space="preserve">Γ. Ν.Παπαπολυχρονίου, “Πανεπιστήμιο Πελοποννήσου,” </w:delText>
          </w:r>
          <w:r w:rsidRPr="00796794" w:rsidDel="00016116">
            <w:rPr>
              <w:rFonts w:cs="Times New Roman"/>
              <w:noProof/>
              <w:szCs w:val="24"/>
            </w:rPr>
            <w:delText>no</w:delText>
          </w:r>
          <w:r w:rsidRPr="00A13CE1" w:rsidDel="00016116">
            <w:rPr>
              <w:rFonts w:cs="Times New Roman"/>
              <w:noProof/>
              <w:szCs w:val="24"/>
              <w:lang w:val="el-GR"/>
              <w:rPrChange w:id="7851" w:author="goumop" w:date="2018-05-21T18:53:00Z">
                <w:rPr>
                  <w:rFonts w:cs="Times New Roman"/>
                  <w:noProof/>
                  <w:szCs w:val="24"/>
                </w:rPr>
              </w:rPrChange>
            </w:rPr>
            <w:delText xml:space="preserve">. </w:delText>
          </w:r>
          <w:r w:rsidRPr="00796794" w:rsidDel="00016116">
            <w:rPr>
              <w:rFonts w:cs="Times New Roman"/>
              <w:noProof/>
              <w:szCs w:val="24"/>
            </w:rPr>
            <w:delText>Τεχνικές</w:delText>
          </w:r>
          <w:r w:rsidRPr="00AF36FC" w:rsidDel="00016116">
            <w:rPr>
              <w:rFonts w:cs="Times New Roman"/>
              <w:noProof/>
              <w:szCs w:val="24"/>
            </w:rPr>
            <w:delText xml:space="preserve"> </w:delText>
          </w:r>
          <w:r w:rsidRPr="00796794" w:rsidDel="00016116">
            <w:rPr>
              <w:rFonts w:cs="Times New Roman"/>
              <w:noProof/>
              <w:szCs w:val="24"/>
            </w:rPr>
            <w:delText>εντοπισμού</w:delText>
          </w:r>
          <w:r w:rsidRPr="00AF36FC" w:rsidDel="00016116">
            <w:rPr>
              <w:rFonts w:cs="Times New Roman"/>
              <w:noProof/>
              <w:szCs w:val="24"/>
            </w:rPr>
            <w:delText xml:space="preserve"> </w:delText>
          </w:r>
          <w:r w:rsidRPr="00796794" w:rsidDel="00016116">
            <w:rPr>
              <w:rFonts w:cs="Times New Roman"/>
              <w:noProof/>
              <w:szCs w:val="24"/>
            </w:rPr>
            <w:delText>θέσης</w:delText>
          </w:r>
          <w:r w:rsidRPr="00AF36FC" w:rsidDel="00016116">
            <w:rPr>
              <w:rFonts w:cs="Times New Roman"/>
              <w:noProof/>
              <w:szCs w:val="24"/>
            </w:rPr>
            <w:delText>, 2013.</w:delText>
          </w:r>
        </w:del>
      </w:ins>
    </w:p>
    <w:p w14:paraId="6EBDCB1B" w14:textId="4C6CCCA0" w:rsidR="00A13CE1" w:rsidRPr="00AF36FC" w:rsidDel="00016116" w:rsidRDefault="00A13CE1" w:rsidP="00344153">
      <w:pPr>
        <w:widowControl w:val="0"/>
        <w:autoSpaceDE w:val="0"/>
        <w:autoSpaceDN w:val="0"/>
        <w:adjustRightInd w:val="0"/>
        <w:spacing w:after="120" w:line="240" w:lineRule="auto"/>
        <w:ind w:left="426" w:hanging="640"/>
        <w:rPr>
          <w:ins w:id="7852" w:author="goumop" w:date="2018-05-21T18:53:00Z"/>
          <w:del w:id="7853" w:author="Gladiator Gladiator" w:date="2018-05-23T01:41:00Z"/>
          <w:rFonts w:cs="Times New Roman"/>
          <w:noProof/>
          <w:szCs w:val="24"/>
        </w:rPr>
      </w:pPr>
      <w:ins w:id="7854" w:author="goumop" w:date="2018-05-21T18:53:00Z">
        <w:del w:id="7855" w:author="Gladiator Gladiator" w:date="2018-05-23T01:41:00Z">
          <w:r w:rsidRPr="00AF36FC" w:rsidDel="00016116">
            <w:rPr>
              <w:rFonts w:cs="Times New Roman"/>
              <w:noProof/>
              <w:szCs w:val="24"/>
            </w:rPr>
            <w:delText>[2]</w:delText>
          </w:r>
          <w:r w:rsidRPr="00AF36FC" w:rsidDel="00016116">
            <w:rPr>
              <w:rFonts w:cs="Times New Roman"/>
              <w:noProof/>
              <w:szCs w:val="24"/>
            </w:rPr>
            <w:tab/>
            <w:delText>G. M. Giaglis and G. Lekakos, “A Taxonomy of Indoor and Outdoor Positioning Techniques for Mobile Location Services,” pp. 19–27, 2003.</w:delText>
          </w:r>
        </w:del>
      </w:ins>
    </w:p>
    <w:p w14:paraId="0225AB65" w14:textId="759977A9" w:rsidR="00A13CE1" w:rsidRPr="00AF36FC" w:rsidDel="00016116" w:rsidRDefault="00A13CE1" w:rsidP="00344153">
      <w:pPr>
        <w:widowControl w:val="0"/>
        <w:autoSpaceDE w:val="0"/>
        <w:autoSpaceDN w:val="0"/>
        <w:adjustRightInd w:val="0"/>
        <w:spacing w:after="120" w:line="240" w:lineRule="auto"/>
        <w:ind w:left="426" w:hanging="640"/>
        <w:rPr>
          <w:ins w:id="7856" w:author="goumop" w:date="2018-05-21T18:53:00Z"/>
          <w:del w:id="7857" w:author="Gladiator Gladiator" w:date="2018-05-23T01:41:00Z"/>
          <w:rFonts w:cs="Times New Roman"/>
          <w:noProof/>
          <w:szCs w:val="24"/>
        </w:rPr>
      </w:pPr>
      <w:ins w:id="7858" w:author="goumop" w:date="2018-05-21T18:53:00Z">
        <w:del w:id="7859" w:author="Gladiator Gladiator" w:date="2018-05-23T01:41:00Z">
          <w:r w:rsidRPr="00AF36FC" w:rsidDel="00016116">
            <w:rPr>
              <w:rFonts w:cs="Times New Roman"/>
              <w:noProof/>
              <w:szCs w:val="24"/>
            </w:rPr>
            <w:delText>[3]</w:delText>
          </w:r>
          <w:r w:rsidRPr="00AF36FC" w:rsidDel="00016116">
            <w:rPr>
              <w:rFonts w:cs="Times New Roman"/>
              <w:noProof/>
              <w:szCs w:val="24"/>
            </w:rPr>
            <w:tab/>
            <w:delText>H. Liu, S. Member, H. Darabi, P. Banerjee, and J. Liu, “Survey of Wireless Indoor Positioning Techniques and Systems,” vol. 37, no. 6, pp. 1067–1080, 2007.</w:delText>
          </w:r>
        </w:del>
      </w:ins>
    </w:p>
    <w:p w14:paraId="7A2CFA69" w14:textId="11CCEB93" w:rsidR="00A13CE1" w:rsidRPr="00AF36FC" w:rsidDel="00016116" w:rsidRDefault="00A13CE1" w:rsidP="00344153">
      <w:pPr>
        <w:widowControl w:val="0"/>
        <w:autoSpaceDE w:val="0"/>
        <w:autoSpaceDN w:val="0"/>
        <w:adjustRightInd w:val="0"/>
        <w:spacing w:after="120" w:line="240" w:lineRule="auto"/>
        <w:ind w:left="426" w:hanging="640"/>
        <w:rPr>
          <w:ins w:id="7860" w:author="goumop" w:date="2018-05-21T18:53:00Z"/>
          <w:del w:id="7861" w:author="Gladiator Gladiator" w:date="2018-05-23T01:41:00Z"/>
          <w:rFonts w:cs="Times New Roman"/>
          <w:noProof/>
          <w:szCs w:val="24"/>
        </w:rPr>
      </w:pPr>
      <w:ins w:id="7862" w:author="goumop" w:date="2018-05-21T18:53:00Z">
        <w:del w:id="7863" w:author="Gladiator Gladiator" w:date="2018-05-23T01:41:00Z">
          <w:r w:rsidRPr="00AF36FC" w:rsidDel="00016116">
            <w:rPr>
              <w:rFonts w:cs="Times New Roman"/>
              <w:noProof/>
              <w:szCs w:val="24"/>
            </w:rPr>
            <w:delText>[4]</w:delText>
          </w:r>
          <w:r w:rsidRPr="00AF36FC" w:rsidDel="00016116">
            <w:rPr>
              <w:rFonts w:cs="Times New Roman"/>
              <w:noProof/>
              <w:szCs w:val="24"/>
            </w:rPr>
            <w:tab/>
            <w:delText>P. Romirer-maierhofer, “Global Positioning in Harsh Environments Global Positioning in Harsh Environments Master ’ s Thesis in Computer Systems Engineering,” no. June 2017, 2005.</w:delText>
          </w:r>
        </w:del>
      </w:ins>
    </w:p>
    <w:p w14:paraId="2A8F7B3E" w14:textId="7D7632AD" w:rsidR="00A13CE1" w:rsidRPr="00AF36FC" w:rsidDel="00016116" w:rsidRDefault="00A13CE1" w:rsidP="00344153">
      <w:pPr>
        <w:widowControl w:val="0"/>
        <w:autoSpaceDE w:val="0"/>
        <w:autoSpaceDN w:val="0"/>
        <w:adjustRightInd w:val="0"/>
        <w:spacing w:after="120" w:line="240" w:lineRule="auto"/>
        <w:ind w:left="426" w:hanging="640"/>
        <w:rPr>
          <w:ins w:id="7864" w:author="goumop" w:date="2018-05-21T18:53:00Z"/>
          <w:del w:id="7865" w:author="Gladiator Gladiator" w:date="2018-05-23T01:41:00Z"/>
          <w:rFonts w:cs="Times New Roman"/>
          <w:noProof/>
          <w:szCs w:val="24"/>
        </w:rPr>
      </w:pPr>
      <w:ins w:id="7866" w:author="goumop" w:date="2018-05-21T18:53:00Z">
        <w:del w:id="7867" w:author="Gladiator Gladiator" w:date="2018-05-23T01:41:00Z">
          <w:r w:rsidRPr="00AF36FC" w:rsidDel="00016116">
            <w:rPr>
              <w:rFonts w:cs="Times New Roman"/>
              <w:noProof/>
              <w:szCs w:val="24"/>
            </w:rPr>
            <w:delText>[5]</w:delText>
          </w:r>
          <w:r w:rsidRPr="00AF36FC" w:rsidDel="00016116">
            <w:rPr>
              <w:rFonts w:cs="Times New Roman"/>
              <w:noProof/>
              <w:szCs w:val="24"/>
            </w:rPr>
            <w:tab/>
            <w:delText>“Time-of-Arrival Based Localization Under NLOS Conditions,” vol. 51.</w:delText>
          </w:r>
        </w:del>
      </w:ins>
    </w:p>
    <w:p w14:paraId="5D77D60F" w14:textId="5193E56B" w:rsidR="00A13CE1" w:rsidRPr="00AF36FC" w:rsidDel="00016116" w:rsidRDefault="00A13CE1" w:rsidP="00344153">
      <w:pPr>
        <w:widowControl w:val="0"/>
        <w:autoSpaceDE w:val="0"/>
        <w:autoSpaceDN w:val="0"/>
        <w:adjustRightInd w:val="0"/>
        <w:spacing w:after="120" w:line="240" w:lineRule="auto"/>
        <w:ind w:left="426" w:hanging="640"/>
        <w:rPr>
          <w:ins w:id="7868" w:author="goumop" w:date="2018-05-21T18:53:00Z"/>
          <w:del w:id="7869" w:author="Gladiator Gladiator" w:date="2018-05-23T01:41:00Z"/>
          <w:rFonts w:cs="Times New Roman"/>
          <w:noProof/>
          <w:szCs w:val="24"/>
        </w:rPr>
      </w:pPr>
      <w:ins w:id="7870" w:author="goumop" w:date="2018-05-21T18:53:00Z">
        <w:del w:id="7871" w:author="Gladiator Gladiator" w:date="2018-05-23T01:41:00Z">
          <w:r w:rsidRPr="00AF36FC" w:rsidDel="00016116">
            <w:rPr>
              <w:rFonts w:cs="Times New Roman"/>
              <w:noProof/>
              <w:szCs w:val="24"/>
            </w:rPr>
            <w:delText>[6]</w:delText>
          </w:r>
          <w:r w:rsidRPr="00AF36FC" w:rsidDel="00016116">
            <w:rPr>
              <w:rFonts w:cs="Times New Roman"/>
              <w:noProof/>
              <w:szCs w:val="24"/>
            </w:rPr>
            <w:tab/>
            <w:delText>R. Yamasaki, A. Ogino, T. Tamaki, T. Uta, N. Matsuzawa, and T. Kato, “TDOA Location System for IEEE 802 . 11b WLAN,” pp. 2338–2343, 2005.</w:delText>
          </w:r>
        </w:del>
      </w:ins>
    </w:p>
    <w:p w14:paraId="595BE3CD" w14:textId="31D517FB" w:rsidR="00A13CE1" w:rsidRPr="00AF36FC" w:rsidDel="00016116" w:rsidRDefault="00A13CE1" w:rsidP="00344153">
      <w:pPr>
        <w:widowControl w:val="0"/>
        <w:autoSpaceDE w:val="0"/>
        <w:autoSpaceDN w:val="0"/>
        <w:adjustRightInd w:val="0"/>
        <w:spacing w:after="120" w:line="240" w:lineRule="auto"/>
        <w:ind w:left="426" w:hanging="640"/>
        <w:rPr>
          <w:ins w:id="7872" w:author="goumop" w:date="2018-05-21T18:53:00Z"/>
          <w:del w:id="7873" w:author="Gladiator Gladiator" w:date="2018-05-23T01:41:00Z"/>
          <w:rFonts w:cs="Times New Roman"/>
          <w:noProof/>
          <w:szCs w:val="24"/>
        </w:rPr>
      </w:pPr>
      <w:ins w:id="7874" w:author="goumop" w:date="2018-05-21T18:53:00Z">
        <w:del w:id="7875" w:author="Gladiator Gladiator" w:date="2018-05-23T01:41:00Z">
          <w:r w:rsidRPr="00AF36FC" w:rsidDel="00016116">
            <w:rPr>
              <w:rFonts w:cs="Times New Roman"/>
              <w:noProof/>
              <w:szCs w:val="24"/>
            </w:rPr>
            <w:delText>[7]</w:delText>
          </w:r>
          <w:r w:rsidRPr="00AF36FC" w:rsidDel="00016116">
            <w:rPr>
              <w:rFonts w:cs="Times New Roman"/>
              <w:noProof/>
              <w:szCs w:val="24"/>
            </w:rPr>
            <w:tab/>
            <w:delText>R. Peng and M. L. Sichitiu, “Angle of Arrival Localization for Wireless Sensor Networks,” vol. 0, no. C, pp. 374–382, 2006.</w:delText>
          </w:r>
        </w:del>
      </w:ins>
    </w:p>
    <w:p w14:paraId="353F0DF5" w14:textId="1625F88B" w:rsidR="00A13CE1" w:rsidRPr="00AF36FC" w:rsidDel="00016116" w:rsidRDefault="00A13CE1" w:rsidP="00344153">
      <w:pPr>
        <w:widowControl w:val="0"/>
        <w:autoSpaceDE w:val="0"/>
        <w:autoSpaceDN w:val="0"/>
        <w:adjustRightInd w:val="0"/>
        <w:spacing w:after="120" w:line="240" w:lineRule="auto"/>
        <w:ind w:left="426" w:hanging="640"/>
        <w:rPr>
          <w:ins w:id="7876" w:author="goumop" w:date="2018-05-21T18:53:00Z"/>
          <w:del w:id="7877" w:author="Gladiator Gladiator" w:date="2018-05-23T01:41:00Z"/>
          <w:rFonts w:cs="Times New Roman"/>
          <w:noProof/>
          <w:szCs w:val="24"/>
        </w:rPr>
      </w:pPr>
      <w:ins w:id="7878" w:author="goumop" w:date="2018-05-21T18:53:00Z">
        <w:del w:id="7879" w:author="Gladiator Gladiator" w:date="2018-05-23T01:41:00Z">
          <w:r w:rsidRPr="00AF36FC" w:rsidDel="00016116">
            <w:rPr>
              <w:rFonts w:cs="Times New Roman"/>
              <w:noProof/>
              <w:szCs w:val="24"/>
            </w:rPr>
            <w:delText>[8]</w:delText>
          </w:r>
          <w:r w:rsidRPr="00AF36FC" w:rsidDel="00016116">
            <w:rPr>
              <w:rFonts w:cs="Times New Roman"/>
              <w:noProof/>
              <w:szCs w:val="24"/>
            </w:rPr>
            <w:tab/>
            <w:delText>T. Lin and P. Lin, “based on Location Fingerprinting in Wireless Networks p ( S ),” pp. 1–6, 2005.</w:delText>
          </w:r>
        </w:del>
      </w:ins>
    </w:p>
    <w:p w14:paraId="4F074BB7" w14:textId="49BCA9B6" w:rsidR="00A13CE1" w:rsidRPr="00AF36FC" w:rsidDel="00016116" w:rsidRDefault="00A13CE1" w:rsidP="00344153">
      <w:pPr>
        <w:widowControl w:val="0"/>
        <w:autoSpaceDE w:val="0"/>
        <w:autoSpaceDN w:val="0"/>
        <w:adjustRightInd w:val="0"/>
        <w:spacing w:after="120" w:line="240" w:lineRule="auto"/>
        <w:ind w:left="426" w:hanging="640"/>
        <w:rPr>
          <w:ins w:id="7880" w:author="goumop" w:date="2018-05-21T18:53:00Z"/>
          <w:del w:id="7881" w:author="Gladiator Gladiator" w:date="2018-05-23T01:41:00Z"/>
          <w:rFonts w:cs="Times New Roman"/>
          <w:noProof/>
          <w:szCs w:val="24"/>
        </w:rPr>
      </w:pPr>
      <w:ins w:id="7882" w:author="goumop" w:date="2018-05-21T18:53:00Z">
        <w:del w:id="7883" w:author="Gladiator Gladiator" w:date="2018-05-23T01:41:00Z">
          <w:r w:rsidRPr="00AF36FC" w:rsidDel="00016116">
            <w:rPr>
              <w:rFonts w:cs="Times New Roman"/>
              <w:noProof/>
              <w:szCs w:val="24"/>
            </w:rPr>
            <w:delText>[9]</w:delText>
          </w:r>
          <w:r w:rsidRPr="00AF36FC" w:rsidDel="00016116">
            <w:rPr>
              <w:rFonts w:cs="Times New Roman"/>
              <w:noProof/>
              <w:szCs w:val="24"/>
            </w:rPr>
            <w:tab/>
            <w:delText>A. Moosavian, H. Ahmadi, A. Tabatabaeefar, and M. Khazaee, “Comparison of two classifiers ; K-nearest neighbor and artificial neural network , for fault diagnosis on a main engine,” vol. 20, pp. 263–272, 2013.</w:delText>
          </w:r>
        </w:del>
      </w:ins>
    </w:p>
    <w:p w14:paraId="65F091E8" w14:textId="3491C22A" w:rsidR="00A13CE1" w:rsidRPr="00AF36FC" w:rsidDel="00016116" w:rsidRDefault="00A13CE1" w:rsidP="00344153">
      <w:pPr>
        <w:widowControl w:val="0"/>
        <w:autoSpaceDE w:val="0"/>
        <w:autoSpaceDN w:val="0"/>
        <w:adjustRightInd w:val="0"/>
        <w:spacing w:after="120" w:line="240" w:lineRule="auto"/>
        <w:ind w:left="426" w:hanging="640"/>
        <w:rPr>
          <w:ins w:id="7884" w:author="goumop" w:date="2018-05-21T18:53:00Z"/>
          <w:del w:id="7885" w:author="Gladiator Gladiator" w:date="2018-05-23T01:41:00Z"/>
          <w:rFonts w:cs="Times New Roman"/>
          <w:noProof/>
          <w:szCs w:val="24"/>
        </w:rPr>
      </w:pPr>
      <w:ins w:id="7886" w:author="goumop" w:date="2018-05-21T18:53:00Z">
        <w:del w:id="7887" w:author="Gladiator Gladiator" w:date="2018-05-23T01:41:00Z">
          <w:r w:rsidRPr="00AF36FC" w:rsidDel="00016116">
            <w:rPr>
              <w:rFonts w:cs="Times New Roman"/>
              <w:noProof/>
              <w:szCs w:val="24"/>
            </w:rPr>
            <w:delText>[10]</w:delText>
          </w:r>
          <w:r w:rsidRPr="00AF36FC" w:rsidDel="00016116">
            <w:rPr>
              <w:rFonts w:cs="Times New Roman"/>
              <w:noProof/>
              <w:szCs w:val="24"/>
            </w:rPr>
            <w:tab/>
            <w:delText>K. Q. Weinberger, J. Blitzer, and L. K. Saul, “Distance Metric Learning for Large Margin Nearest Neighbor Classification.”</w:delText>
          </w:r>
        </w:del>
      </w:ins>
    </w:p>
    <w:p w14:paraId="591A56BC" w14:textId="56D29DD2" w:rsidR="00A13CE1" w:rsidRPr="00AF36FC" w:rsidDel="00016116" w:rsidRDefault="00A13CE1" w:rsidP="00344153">
      <w:pPr>
        <w:widowControl w:val="0"/>
        <w:autoSpaceDE w:val="0"/>
        <w:autoSpaceDN w:val="0"/>
        <w:adjustRightInd w:val="0"/>
        <w:spacing w:after="120" w:line="240" w:lineRule="auto"/>
        <w:ind w:left="426" w:hanging="640"/>
        <w:rPr>
          <w:ins w:id="7888" w:author="goumop" w:date="2018-05-21T18:53:00Z"/>
          <w:del w:id="7889" w:author="Gladiator Gladiator" w:date="2018-05-23T01:41:00Z"/>
          <w:rFonts w:cs="Times New Roman"/>
          <w:noProof/>
          <w:szCs w:val="24"/>
        </w:rPr>
      </w:pPr>
      <w:ins w:id="7890" w:author="goumop" w:date="2018-05-21T18:53:00Z">
        <w:del w:id="7891" w:author="Gladiator Gladiator" w:date="2018-05-23T01:41:00Z">
          <w:r w:rsidRPr="00AF36FC" w:rsidDel="00016116">
            <w:rPr>
              <w:rFonts w:cs="Times New Roman"/>
              <w:noProof/>
              <w:szCs w:val="24"/>
            </w:rPr>
            <w:delText>[11]</w:delText>
          </w:r>
          <w:r w:rsidRPr="00AF36FC" w:rsidDel="00016116">
            <w:rPr>
              <w:rFonts w:cs="Times New Roman"/>
              <w:noProof/>
              <w:szCs w:val="24"/>
            </w:rPr>
            <w:tab/>
            <w:delText>S. S. Gps, “Precise positioning with current Galileo and BeiDou,” pp. 1–14, 2015.</w:delText>
          </w:r>
        </w:del>
      </w:ins>
    </w:p>
    <w:p w14:paraId="627E41E3" w14:textId="5EA2E45C" w:rsidR="00A13CE1" w:rsidRPr="00AF36FC" w:rsidDel="00016116" w:rsidRDefault="00A13CE1" w:rsidP="00344153">
      <w:pPr>
        <w:widowControl w:val="0"/>
        <w:autoSpaceDE w:val="0"/>
        <w:autoSpaceDN w:val="0"/>
        <w:adjustRightInd w:val="0"/>
        <w:spacing w:after="120" w:line="240" w:lineRule="auto"/>
        <w:ind w:left="426" w:hanging="640"/>
        <w:rPr>
          <w:ins w:id="7892" w:author="goumop" w:date="2018-05-21T18:53:00Z"/>
          <w:del w:id="7893" w:author="Gladiator Gladiator" w:date="2018-05-23T01:41:00Z"/>
          <w:rFonts w:cs="Times New Roman"/>
          <w:noProof/>
          <w:szCs w:val="24"/>
        </w:rPr>
      </w:pPr>
      <w:ins w:id="7894" w:author="goumop" w:date="2018-05-21T18:53:00Z">
        <w:del w:id="7895" w:author="Gladiator Gladiator" w:date="2018-05-23T01:41:00Z">
          <w:r w:rsidRPr="00AF36FC" w:rsidDel="00016116">
            <w:rPr>
              <w:rFonts w:cs="Times New Roman"/>
              <w:noProof/>
              <w:szCs w:val="24"/>
            </w:rPr>
            <w:delText>[12]</w:delText>
          </w:r>
          <w:r w:rsidRPr="00AF36FC" w:rsidDel="00016116">
            <w:rPr>
              <w:rFonts w:cs="Times New Roman"/>
              <w:noProof/>
              <w:szCs w:val="24"/>
            </w:rPr>
            <w:tab/>
            <w:delText>P. A. Zandbergen, “Accuracy of iPhone Locations : A Comparison of Assisted GPS , WiFi and Cellular Positioning,” vol. 13, pp. 5–25, 2009.</w:delText>
          </w:r>
        </w:del>
      </w:ins>
    </w:p>
    <w:p w14:paraId="20B28845" w14:textId="2A1F8BA5" w:rsidR="00A13CE1" w:rsidRPr="00AF36FC" w:rsidDel="00016116" w:rsidRDefault="00A13CE1" w:rsidP="00344153">
      <w:pPr>
        <w:widowControl w:val="0"/>
        <w:autoSpaceDE w:val="0"/>
        <w:autoSpaceDN w:val="0"/>
        <w:adjustRightInd w:val="0"/>
        <w:spacing w:after="120" w:line="240" w:lineRule="auto"/>
        <w:ind w:left="426" w:hanging="640"/>
        <w:rPr>
          <w:ins w:id="7896" w:author="goumop" w:date="2018-05-21T18:53:00Z"/>
          <w:del w:id="7897" w:author="Gladiator Gladiator" w:date="2018-05-23T01:41:00Z"/>
          <w:rFonts w:cs="Times New Roman"/>
          <w:noProof/>
          <w:szCs w:val="24"/>
        </w:rPr>
      </w:pPr>
      <w:ins w:id="7898" w:author="goumop" w:date="2018-05-21T18:53:00Z">
        <w:del w:id="7899" w:author="Gladiator Gladiator" w:date="2018-05-23T01:41:00Z">
          <w:r w:rsidRPr="00AF36FC" w:rsidDel="00016116">
            <w:rPr>
              <w:rFonts w:cs="Times New Roman"/>
              <w:noProof/>
              <w:szCs w:val="24"/>
            </w:rPr>
            <w:delText>[13]</w:delText>
          </w:r>
          <w:r w:rsidRPr="00AF36FC" w:rsidDel="00016116">
            <w:rPr>
              <w:rFonts w:cs="Times New Roman"/>
              <w:noProof/>
              <w:szCs w:val="24"/>
            </w:rPr>
            <w:tab/>
            <w:delText>M. Bouet, “RFID Tags : Positioning Principles and Localization Techniques.”</w:delText>
          </w:r>
        </w:del>
      </w:ins>
    </w:p>
    <w:p w14:paraId="7C227AA2" w14:textId="186329BE" w:rsidR="00A13CE1" w:rsidRPr="00AF36FC" w:rsidDel="00016116" w:rsidRDefault="00A13CE1" w:rsidP="00344153">
      <w:pPr>
        <w:widowControl w:val="0"/>
        <w:autoSpaceDE w:val="0"/>
        <w:autoSpaceDN w:val="0"/>
        <w:adjustRightInd w:val="0"/>
        <w:spacing w:after="120" w:line="240" w:lineRule="auto"/>
        <w:ind w:left="426" w:hanging="640"/>
        <w:rPr>
          <w:ins w:id="7900" w:author="goumop" w:date="2018-05-21T18:53:00Z"/>
          <w:del w:id="7901" w:author="Gladiator Gladiator" w:date="2018-05-23T01:41:00Z"/>
          <w:rFonts w:cs="Times New Roman"/>
          <w:noProof/>
          <w:szCs w:val="24"/>
        </w:rPr>
      </w:pPr>
      <w:ins w:id="7902" w:author="goumop" w:date="2018-05-21T18:53:00Z">
        <w:del w:id="7903" w:author="Gladiator Gladiator" w:date="2018-05-23T01:41:00Z">
          <w:r w:rsidRPr="00AF36FC" w:rsidDel="00016116">
            <w:rPr>
              <w:rFonts w:cs="Times New Roman"/>
              <w:noProof/>
              <w:szCs w:val="24"/>
            </w:rPr>
            <w:delText>[14]</w:delText>
          </w:r>
          <w:r w:rsidRPr="00AF36FC" w:rsidDel="00016116">
            <w:rPr>
              <w:rFonts w:cs="Times New Roman"/>
              <w:noProof/>
              <w:szCs w:val="24"/>
            </w:rPr>
            <w:tab/>
            <w:delText>H. Koyuncu and S. H. Yang, “A S urvey of Indoor Positioning and Object Locating Systems,” vol. 10, no. 5, pp. 121–128, 2010.</w:delText>
          </w:r>
        </w:del>
      </w:ins>
    </w:p>
    <w:p w14:paraId="51C78233" w14:textId="2F451F10" w:rsidR="00A13CE1" w:rsidRPr="00AF36FC" w:rsidDel="00016116" w:rsidRDefault="00A13CE1" w:rsidP="00344153">
      <w:pPr>
        <w:widowControl w:val="0"/>
        <w:autoSpaceDE w:val="0"/>
        <w:autoSpaceDN w:val="0"/>
        <w:adjustRightInd w:val="0"/>
        <w:spacing w:after="120" w:line="240" w:lineRule="auto"/>
        <w:ind w:left="426" w:hanging="640"/>
        <w:rPr>
          <w:ins w:id="7904" w:author="goumop" w:date="2018-05-21T18:53:00Z"/>
          <w:del w:id="7905" w:author="Gladiator Gladiator" w:date="2018-05-23T01:41:00Z"/>
          <w:rFonts w:cs="Times New Roman"/>
          <w:noProof/>
          <w:szCs w:val="24"/>
        </w:rPr>
      </w:pPr>
      <w:ins w:id="7906" w:author="goumop" w:date="2018-05-21T18:53:00Z">
        <w:del w:id="7907" w:author="Gladiator Gladiator" w:date="2018-05-23T01:41:00Z">
          <w:r w:rsidRPr="00AF36FC" w:rsidDel="00016116">
            <w:rPr>
              <w:rFonts w:cs="Times New Roman"/>
              <w:noProof/>
              <w:szCs w:val="24"/>
            </w:rPr>
            <w:delText>[15]</w:delText>
          </w:r>
          <w:r w:rsidRPr="00AF36FC" w:rsidDel="00016116">
            <w:rPr>
              <w:rFonts w:cs="Times New Roman"/>
              <w:noProof/>
              <w:szCs w:val="24"/>
            </w:rPr>
            <w:tab/>
            <w:delText>T. Fernandes, “Indoor Localization Using Bluetooth.”</w:delText>
          </w:r>
        </w:del>
      </w:ins>
    </w:p>
    <w:p w14:paraId="6DDAC759" w14:textId="09C575C4" w:rsidR="00A13CE1" w:rsidRPr="00AF36FC" w:rsidDel="00016116" w:rsidRDefault="00A13CE1" w:rsidP="00344153">
      <w:pPr>
        <w:widowControl w:val="0"/>
        <w:autoSpaceDE w:val="0"/>
        <w:autoSpaceDN w:val="0"/>
        <w:adjustRightInd w:val="0"/>
        <w:spacing w:after="120" w:line="240" w:lineRule="auto"/>
        <w:ind w:left="426" w:hanging="640"/>
        <w:rPr>
          <w:ins w:id="7908" w:author="goumop" w:date="2018-05-21T18:53:00Z"/>
          <w:del w:id="7909" w:author="Gladiator Gladiator" w:date="2018-05-23T01:41:00Z"/>
          <w:rFonts w:cs="Times New Roman"/>
          <w:noProof/>
          <w:szCs w:val="24"/>
        </w:rPr>
      </w:pPr>
      <w:ins w:id="7910" w:author="goumop" w:date="2018-05-21T18:53:00Z">
        <w:del w:id="7911" w:author="Gladiator Gladiator" w:date="2018-05-23T01:41:00Z">
          <w:r w:rsidRPr="00AF36FC" w:rsidDel="00016116">
            <w:rPr>
              <w:rFonts w:cs="Times New Roman"/>
              <w:noProof/>
              <w:szCs w:val="24"/>
            </w:rPr>
            <w:delText>[16]</w:delText>
          </w:r>
          <w:r w:rsidRPr="00AF36FC" w:rsidDel="00016116">
            <w:rPr>
              <w:rFonts w:cs="Times New Roman"/>
              <w:noProof/>
              <w:szCs w:val="24"/>
            </w:rPr>
            <w:tab/>
            <w:delText>V. Almaula and D. Cheng, “Bluetooth Triangulator,” 2006.</w:delText>
          </w:r>
        </w:del>
      </w:ins>
    </w:p>
    <w:p w14:paraId="7D1EA5F4" w14:textId="79A747CC" w:rsidR="00A13CE1" w:rsidRPr="00AF36FC" w:rsidDel="00016116" w:rsidRDefault="00A13CE1" w:rsidP="00344153">
      <w:pPr>
        <w:widowControl w:val="0"/>
        <w:autoSpaceDE w:val="0"/>
        <w:autoSpaceDN w:val="0"/>
        <w:adjustRightInd w:val="0"/>
        <w:spacing w:after="120" w:line="240" w:lineRule="auto"/>
        <w:ind w:left="426" w:hanging="640"/>
        <w:rPr>
          <w:ins w:id="7912" w:author="goumop" w:date="2018-05-21T18:53:00Z"/>
          <w:del w:id="7913" w:author="Gladiator Gladiator" w:date="2018-05-23T01:41:00Z"/>
          <w:rFonts w:cs="Times New Roman"/>
          <w:noProof/>
          <w:szCs w:val="24"/>
        </w:rPr>
      </w:pPr>
      <w:ins w:id="7914" w:author="goumop" w:date="2018-05-21T18:53:00Z">
        <w:del w:id="7915" w:author="Gladiator Gladiator" w:date="2018-05-23T01:41:00Z">
          <w:r w:rsidRPr="00AF36FC" w:rsidDel="00016116">
            <w:rPr>
              <w:rFonts w:cs="Times New Roman"/>
              <w:noProof/>
              <w:szCs w:val="24"/>
            </w:rPr>
            <w:delText>[17]</w:delText>
          </w:r>
          <w:r w:rsidRPr="00AF36FC" w:rsidDel="00016116">
            <w:rPr>
              <w:rFonts w:cs="Times New Roman"/>
              <w:noProof/>
              <w:szCs w:val="24"/>
            </w:rPr>
            <w:tab/>
            <w:delText>S. Al-hadhrami, M. A. Al-ammar, and H. S. Al-khalifa, “Ultra Wideband Indoor Positioning Technologies : Analysis and Recent Advances †,” pp. 1–36, 2014.</w:delText>
          </w:r>
        </w:del>
      </w:ins>
    </w:p>
    <w:p w14:paraId="1BD16EF7" w14:textId="217A5E10" w:rsidR="00A13CE1" w:rsidRPr="00AF36FC" w:rsidDel="00016116" w:rsidRDefault="00A13CE1" w:rsidP="00344153">
      <w:pPr>
        <w:widowControl w:val="0"/>
        <w:autoSpaceDE w:val="0"/>
        <w:autoSpaceDN w:val="0"/>
        <w:adjustRightInd w:val="0"/>
        <w:spacing w:after="120" w:line="240" w:lineRule="auto"/>
        <w:ind w:left="426" w:hanging="640"/>
        <w:rPr>
          <w:ins w:id="7916" w:author="goumop" w:date="2018-05-21T18:53:00Z"/>
          <w:del w:id="7917" w:author="Gladiator Gladiator" w:date="2018-05-23T01:41:00Z"/>
          <w:rFonts w:cs="Times New Roman"/>
          <w:noProof/>
          <w:szCs w:val="24"/>
        </w:rPr>
      </w:pPr>
      <w:ins w:id="7918" w:author="goumop" w:date="2018-05-21T18:53:00Z">
        <w:del w:id="7919" w:author="Gladiator Gladiator" w:date="2018-05-23T01:41:00Z">
          <w:r w:rsidRPr="00AF36FC" w:rsidDel="00016116">
            <w:rPr>
              <w:rFonts w:cs="Times New Roman"/>
              <w:noProof/>
              <w:szCs w:val="24"/>
            </w:rPr>
            <w:delText>[18]</w:delText>
          </w:r>
          <w:r w:rsidRPr="00AF36FC" w:rsidDel="00016116">
            <w:rPr>
              <w:rFonts w:cs="Times New Roman"/>
              <w:noProof/>
              <w:szCs w:val="24"/>
            </w:rPr>
            <w:tab/>
            <w:delText>Z. Sahinoglu, “Ultra-Wideband Positioning Systems,” 2008.</w:delText>
          </w:r>
        </w:del>
      </w:ins>
    </w:p>
    <w:p w14:paraId="4C9AADCE" w14:textId="6E775683" w:rsidR="00A13CE1" w:rsidRPr="00AF36FC" w:rsidDel="00016116" w:rsidRDefault="00A13CE1" w:rsidP="00344153">
      <w:pPr>
        <w:widowControl w:val="0"/>
        <w:autoSpaceDE w:val="0"/>
        <w:autoSpaceDN w:val="0"/>
        <w:adjustRightInd w:val="0"/>
        <w:spacing w:after="120" w:line="240" w:lineRule="auto"/>
        <w:ind w:left="426" w:hanging="640"/>
        <w:rPr>
          <w:ins w:id="7920" w:author="goumop" w:date="2018-05-21T18:53:00Z"/>
          <w:del w:id="7921" w:author="Gladiator Gladiator" w:date="2018-05-23T01:41:00Z"/>
          <w:rFonts w:cs="Times New Roman"/>
          <w:noProof/>
          <w:szCs w:val="24"/>
        </w:rPr>
      </w:pPr>
      <w:ins w:id="7922" w:author="goumop" w:date="2018-05-21T18:53:00Z">
        <w:del w:id="7923" w:author="Gladiator Gladiator" w:date="2018-05-23T01:41:00Z">
          <w:r w:rsidRPr="00AF36FC" w:rsidDel="00016116">
            <w:rPr>
              <w:rFonts w:cs="Times New Roman"/>
              <w:noProof/>
              <w:szCs w:val="24"/>
            </w:rPr>
            <w:delText>[19]</w:delText>
          </w:r>
          <w:r w:rsidRPr="00AF36FC" w:rsidDel="00016116">
            <w:rPr>
              <w:rFonts w:cs="Times New Roman"/>
              <w:noProof/>
              <w:szCs w:val="24"/>
            </w:rPr>
            <w:tab/>
            <w:delText>C. B. Anagnostopoulos and A. Tsounis, “Context Awareness in Mobile Computing Environments,” pp. 445–464, 2007.</w:delText>
          </w:r>
        </w:del>
      </w:ins>
    </w:p>
    <w:p w14:paraId="650A9AE4" w14:textId="4EA91A15" w:rsidR="00A13CE1" w:rsidRPr="00AF36FC" w:rsidDel="00016116" w:rsidRDefault="00A13CE1" w:rsidP="00344153">
      <w:pPr>
        <w:widowControl w:val="0"/>
        <w:autoSpaceDE w:val="0"/>
        <w:autoSpaceDN w:val="0"/>
        <w:adjustRightInd w:val="0"/>
        <w:spacing w:after="120" w:line="240" w:lineRule="auto"/>
        <w:ind w:left="426" w:hanging="640"/>
        <w:rPr>
          <w:ins w:id="7924" w:author="goumop" w:date="2018-05-21T18:53:00Z"/>
          <w:del w:id="7925" w:author="Gladiator Gladiator" w:date="2018-05-23T01:41:00Z"/>
          <w:rFonts w:cs="Times New Roman"/>
          <w:noProof/>
          <w:szCs w:val="24"/>
        </w:rPr>
      </w:pPr>
      <w:ins w:id="7926" w:author="goumop" w:date="2018-05-21T18:53:00Z">
        <w:del w:id="7927" w:author="Gladiator Gladiator" w:date="2018-05-23T01:41:00Z">
          <w:r w:rsidRPr="00AF36FC" w:rsidDel="00016116">
            <w:rPr>
              <w:rFonts w:cs="Times New Roman"/>
              <w:noProof/>
              <w:szCs w:val="24"/>
            </w:rPr>
            <w:delText>[20]</w:delText>
          </w:r>
          <w:r w:rsidRPr="00AF36FC" w:rsidDel="00016116">
            <w:rPr>
              <w:rFonts w:cs="Times New Roman"/>
              <w:noProof/>
              <w:szCs w:val="24"/>
            </w:rPr>
            <w:tab/>
            <w:delText>J. Hightower and G. Borriello, “A Survey and Taxonomy of Location Systems for Ubiquitous Computing,” pp. 1–29, 2001.</w:delText>
          </w:r>
        </w:del>
      </w:ins>
    </w:p>
    <w:p w14:paraId="62E4FB9C" w14:textId="485A66FA" w:rsidR="00A13CE1" w:rsidRPr="00AF36FC" w:rsidDel="00016116" w:rsidRDefault="00A13CE1" w:rsidP="00344153">
      <w:pPr>
        <w:widowControl w:val="0"/>
        <w:autoSpaceDE w:val="0"/>
        <w:autoSpaceDN w:val="0"/>
        <w:adjustRightInd w:val="0"/>
        <w:spacing w:after="120" w:line="240" w:lineRule="auto"/>
        <w:ind w:left="426" w:hanging="640"/>
        <w:rPr>
          <w:ins w:id="7928" w:author="goumop" w:date="2018-05-21T18:53:00Z"/>
          <w:del w:id="7929" w:author="Gladiator Gladiator" w:date="2018-05-23T01:41:00Z"/>
          <w:rFonts w:cs="Times New Roman"/>
          <w:noProof/>
          <w:szCs w:val="24"/>
        </w:rPr>
      </w:pPr>
      <w:ins w:id="7930" w:author="goumop" w:date="2018-05-21T18:53:00Z">
        <w:del w:id="7931" w:author="Gladiator Gladiator" w:date="2018-05-23T01:41:00Z">
          <w:r w:rsidRPr="00AF36FC" w:rsidDel="00016116">
            <w:rPr>
              <w:rFonts w:cs="Times New Roman"/>
              <w:noProof/>
              <w:szCs w:val="24"/>
            </w:rPr>
            <w:delText>[21]</w:delText>
          </w:r>
          <w:r w:rsidRPr="00AF36FC" w:rsidDel="00016116">
            <w:rPr>
              <w:rFonts w:cs="Times New Roman"/>
              <w:noProof/>
              <w:szCs w:val="24"/>
            </w:rPr>
            <w:tab/>
            <w:delText>C. Pontikakos, T. Glezakos, and T. Tsiligiridis, “Location-based services : architecture overview,” 2004.</w:delText>
          </w:r>
        </w:del>
      </w:ins>
    </w:p>
    <w:p w14:paraId="05958743" w14:textId="1CA35367" w:rsidR="00A13CE1" w:rsidRPr="00AF36FC" w:rsidDel="00016116" w:rsidRDefault="00A13CE1" w:rsidP="00344153">
      <w:pPr>
        <w:widowControl w:val="0"/>
        <w:autoSpaceDE w:val="0"/>
        <w:autoSpaceDN w:val="0"/>
        <w:adjustRightInd w:val="0"/>
        <w:spacing w:after="120" w:line="240" w:lineRule="auto"/>
        <w:ind w:left="426" w:hanging="640"/>
        <w:rPr>
          <w:ins w:id="7932" w:author="goumop" w:date="2018-05-21T18:53:00Z"/>
          <w:del w:id="7933" w:author="Gladiator Gladiator" w:date="2018-05-23T01:41:00Z"/>
          <w:rFonts w:cs="Times New Roman"/>
          <w:noProof/>
          <w:szCs w:val="24"/>
        </w:rPr>
      </w:pPr>
      <w:ins w:id="7934" w:author="goumop" w:date="2018-05-21T18:53:00Z">
        <w:del w:id="7935" w:author="Gladiator Gladiator" w:date="2018-05-23T01:41:00Z">
          <w:r w:rsidRPr="00AF36FC" w:rsidDel="00016116">
            <w:rPr>
              <w:rFonts w:cs="Times New Roman"/>
              <w:noProof/>
              <w:szCs w:val="24"/>
            </w:rPr>
            <w:delText>[22]</w:delText>
          </w:r>
          <w:r w:rsidRPr="00AF36FC" w:rsidDel="00016116">
            <w:rPr>
              <w:rFonts w:cs="Times New Roman"/>
              <w:noProof/>
              <w:szCs w:val="24"/>
            </w:rPr>
            <w:tab/>
            <w:delText>R. Mautz, “Combination of Indoor and Outdoor Positioning,” 2008.</w:delText>
          </w:r>
        </w:del>
      </w:ins>
    </w:p>
    <w:p w14:paraId="5472C4EB" w14:textId="40C3568F" w:rsidR="00A13CE1" w:rsidRPr="00AF36FC" w:rsidDel="00016116" w:rsidRDefault="00A13CE1" w:rsidP="00344153">
      <w:pPr>
        <w:widowControl w:val="0"/>
        <w:autoSpaceDE w:val="0"/>
        <w:autoSpaceDN w:val="0"/>
        <w:adjustRightInd w:val="0"/>
        <w:spacing w:after="120" w:line="240" w:lineRule="auto"/>
        <w:ind w:left="426" w:hanging="640"/>
        <w:rPr>
          <w:ins w:id="7936" w:author="goumop" w:date="2018-05-21T18:53:00Z"/>
          <w:del w:id="7937" w:author="Gladiator Gladiator" w:date="2018-05-23T01:41:00Z"/>
          <w:rFonts w:cs="Times New Roman"/>
          <w:noProof/>
          <w:szCs w:val="24"/>
        </w:rPr>
      </w:pPr>
      <w:ins w:id="7938" w:author="goumop" w:date="2018-05-21T18:53:00Z">
        <w:del w:id="7939" w:author="Gladiator Gladiator" w:date="2018-05-23T01:41:00Z">
          <w:r w:rsidRPr="00AF36FC" w:rsidDel="00016116">
            <w:rPr>
              <w:rFonts w:cs="Times New Roman"/>
              <w:noProof/>
              <w:szCs w:val="24"/>
            </w:rPr>
            <w:delText>[23]</w:delText>
          </w:r>
          <w:r w:rsidRPr="00AF36FC" w:rsidDel="00016116">
            <w:rPr>
              <w:rFonts w:cs="Times New Roman"/>
              <w:noProof/>
              <w:szCs w:val="24"/>
            </w:rPr>
            <w:tab/>
            <w:delText>Y. Gu, A. Lo, S. Member, and I. Niemegeers, “Wireless Personal Networks,” vol. 11, no. 1, pp. 13–32, 2009.</w:delText>
          </w:r>
        </w:del>
      </w:ins>
    </w:p>
    <w:p w14:paraId="51F95252" w14:textId="3FBEBAE0" w:rsidR="00A13CE1" w:rsidRPr="00AF36FC" w:rsidDel="00016116" w:rsidRDefault="00A13CE1" w:rsidP="00344153">
      <w:pPr>
        <w:widowControl w:val="0"/>
        <w:autoSpaceDE w:val="0"/>
        <w:autoSpaceDN w:val="0"/>
        <w:adjustRightInd w:val="0"/>
        <w:spacing w:after="120" w:line="240" w:lineRule="auto"/>
        <w:ind w:left="426" w:hanging="640"/>
        <w:rPr>
          <w:ins w:id="7940" w:author="goumop" w:date="2018-05-21T18:53:00Z"/>
          <w:del w:id="7941" w:author="Gladiator Gladiator" w:date="2018-05-23T01:41:00Z"/>
          <w:rFonts w:cs="Times New Roman"/>
          <w:noProof/>
          <w:szCs w:val="24"/>
        </w:rPr>
      </w:pPr>
      <w:ins w:id="7942" w:author="goumop" w:date="2018-05-21T18:53:00Z">
        <w:del w:id="7943" w:author="Gladiator Gladiator" w:date="2018-05-23T01:41:00Z">
          <w:r w:rsidRPr="00AF36FC" w:rsidDel="00016116">
            <w:rPr>
              <w:rFonts w:cs="Times New Roman"/>
              <w:noProof/>
              <w:szCs w:val="24"/>
            </w:rPr>
            <w:delText>[24]</w:delText>
          </w:r>
          <w:r w:rsidRPr="00AF36FC" w:rsidDel="00016116">
            <w:rPr>
              <w:rFonts w:cs="Times New Roman"/>
              <w:noProof/>
              <w:szCs w:val="24"/>
            </w:rPr>
            <w:tab/>
            <w:delText xml:space="preserve">G. Deak, K. Curran, and J. Condell, “Author </w:delText>
          </w:r>
          <w:r w:rsidRPr="00796794" w:rsidDel="00016116">
            <w:rPr>
              <w:rFonts w:cs="Times New Roman"/>
              <w:noProof/>
              <w:szCs w:val="24"/>
            </w:rPr>
            <w:delText>β</w:delText>
          </w:r>
          <w:r w:rsidRPr="00AF36FC" w:rsidDel="00016116">
            <w:rPr>
              <w:rFonts w:cs="Times New Roman"/>
              <w:noProof/>
              <w:szCs w:val="24"/>
            </w:rPr>
            <w:delText>€</w:delText>
          </w:r>
          <w:r w:rsidRPr="00AF36FC" w:rsidDel="00016116">
            <w:rPr>
              <w:rFonts w:cs="Times New Roman"/>
              <w:noProof/>
              <w:szCs w:val="24"/>
              <w:vertAlign w:val="superscript"/>
            </w:rPr>
            <w:delText>TM</w:delText>
          </w:r>
          <w:r w:rsidRPr="00AF36FC" w:rsidDel="00016116">
            <w:rPr>
              <w:rFonts w:cs="Times New Roman"/>
              <w:noProof/>
              <w:szCs w:val="24"/>
            </w:rPr>
            <w:delText xml:space="preserve"> s personal copy A survey of active and passive indoor localisation systems Author </w:delText>
          </w:r>
          <w:r w:rsidRPr="00796794" w:rsidDel="00016116">
            <w:rPr>
              <w:rFonts w:cs="Times New Roman"/>
              <w:noProof/>
              <w:szCs w:val="24"/>
            </w:rPr>
            <w:delText>β</w:delText>
          </w:r>
          <w:r w:rsidRPr="00AF36FC" w:rsidDel="00016116">
            <w:rPr>
              <w:rFonts w:cs="Times New Roman"/>
              <w:noProof/>
              <w:szCs w:val="24"/>
            </w:rPr>
            <w:delText>€</w:delText>
          </w:r>
          <w:r w:rsidRPr="00AF36FC" w:rsidDel="00016116">
            <w:rPr>
              <w:rFonts w:cs="Times New Roman"/>
              <w:noProof/>
              <w:szCs w:val="24"/>
              <w:vertAlign w:val="superscript"/>
            </w:rPr>
            <w:delText>TM</w:delText>
          </w:r>
          <w:r w:rsidRPr="00AF36FC" w:rsidDel="00016116">
            <w:rPr>
              <w:rFonts w:cs="Times New Roman"/>
              <w:noProof/>
              <w:szCs w:val="24"/>
            </w:rPr>
            <w:delText xml:space="preserve"> s personal copy,” vol. 35, pp. 1939–1954, 2012.</w:delText>
          </w:r>
        </w:del>
      </w:ins>
    </w:p>
    <w:p w14:paraId="64D803A8" w14:textId="1313FEF1" w:rsidR="00A13CE1" w:rsidRPr="00AF36FC" w:rsidDel="00016116" w:rsidRDefault="00A13CE1" w:rsidP="00344153">
      <w:pPr>
        <w:widowControl w:val="0"/>
        <w:autoSpaceDE w:val="0"/>
        <w:autoSpaceDN w:val="0"/>
        <w:adjustRightInd w:val="0"/>
        <w:spacing w:after="120" w:line="240" w:lineRule="auto"/>
        <w:ind w:left="426" w:hanging="640"/>
        <w:rPr>
          <w:ins w:id="7944" w:author="goumop" w:date="2018-05-21T18:53:00Z"/>
          <w:del w:id="7945" w:author="Gladiator Gladiator" w:date="2018-05-23T01:41:00Z"/>
          <w:rFonts w:cs="Times New Roman"/>
          <w:noProof/>
          <w:szCs w:val="24"/>
        </w:rPr>
      </w:pPr>
      <w:ins w:id="7946" w:author="goumop" w:date="2018-05-21T18:53:00Z">
        <w:del w:id="7947" w:author="Gladiator Gladiator" w:date="2018-05-23T01:41:00Z">
          <w:r w:rsidRPr="00AF36FC" w:rsidDel="00016116">
            <w:rPr>
              <w:rFonts w:cs="Times New Roman"/>
              <w:noProof/>
              <w:szCs w:val="24"/>
            </w:rPr>
            <w:delText>[25]</w:delText>
          </w:r>
          <w:r w:rsidRPr="00AF36FC" w:rsidDel="00016116">
            <w:rPr>
              <w:rFonts w:cs="Times New Roman"/>
              <w:noProof/>
              <w:szCs w:val="24"/>
            </w:rPr>
            <w:tab/>
            <w:delText>A. Varshavsky and S. Patel, “Location in Ubiquitous Computing,” pp. 285–320.</w:delText>
          </w:r>
        </w:del>
      </w:ins>
    </w:p>
    <w:p w14:paraId="4E112523" w14:textId="7D46F3D6" w:rsidR="00A13CE1" w:rsidRPr="00AF36FC" w:rsidDel="00016116" w:rsidRDefault="00A13CE1" w:rsidP="00344153">
      <w:pPr>
        <w:widowControl w:val="0"/>
        <w:autoSpaceDE w:val="0"/>
        <w:autoSpaceDN w:val="0"/>
        <w:adjustRightInd w:val="0"/>
        <w:spacing w:after="120" w:line="240" w:lineRule="auto"/>
        <w:ind w:left="426" w:hanging="640"/>
        <w:rPr>
          <w:ins w:id="7948" w:author="goumop" w:date="2018-05-21T18:53:00Z"/>
          <w:del w:id="7949" w:author="Gladiator Gladiator" w:date="2018-05-23T01:41:00Z"/>
          <w:rFonts w:cs="Times New Roman"/>
          <w:noProof/>
          <w:szCs w:val="24"/>
        </w:rPr>
      </w:pPr>
      <w:ins w:id="7950" w:author="goumop" w:date="2018-05-21T18:53:00Z">
        <w:del w:id="7951" w:author="Gladiator Gladiator" w:date="2018-05-23T01:41:00Z">
          <w:r w:rsidRPr="00AF36FC" w:rsidDel="00016116">
            <w:rPr>
              <w:rFonts w:cs="Times New Roman"/>
              <w:noProof/>
              <w:szCs w:val="24"/>
            </w:rPr>
            <w:delText>[26]</w:delText>
          </w:r>
          <w:r w:rsidRPr="00AF36FC" w:rsidDel="00016116">
            <w:rPr>
              <w:rFonts w:cs="Times New Roman"/>
              <w:noProof/>
              <w:szCs w:val="24"/>
            </w:rPr>
            <w:tab/>
            <w:delText>D. Zhang, F. Xia, Z. Yang, and L. Yao, “Localization Technologies for Indoor Human Tracking,” no. 60903153.</w:delText>
          </w:r>
        </w:del>
      </w:ins>
    </w:p>
    <w:p w14:paraId="02CA9925" w14:textId="260556C6" w:rsidR="00A13CE1" w:rsidRPr="00AF36FC" w:rsidDel="00016116" w:rsidRDefault="00A13CE1" w:rsidP="00344153">
      <w:pPr>
        <w:widowControl w:val="0"/>
        <w:autoSpaceDE w:val="0"/>
        <w:autoSpaceDN w:val="0"/>
        <w:adjustRightInd w:val="0"/>
        <w:spacing w:after="120" w:line="240" w:lineRule="auto"/>
        <w:ind w:left="426" w:hanging="640"/>
        <w:rPr>
          <w:ins w:id="7952" w:author="goumop" w:date="2018-05-21T18:53:00Z"/>
          <w:del w:id="7953" w:author="Gladiator Gladiator" w:date="2018-05-23T01:41:00Z"/>
          <w:rFonts w:cs="Times New Roman"/>
          <w:noProof/>
          <w:szCs w:val="24"/>
        </w:rPr>
      </w:pPr>
      <w:ins w:id="7954" w:author="goumop" w:date="2018-05-21T18:53:00Z">
        <w:del w:id="7955" w:author="Gladiator Gladiator" w:date="2018-05-23T01:41:00Z">
          <w:r w:rsidRPr="00AF36FC" w:rsidDel="00016116">
            <w:rPr>
              <w:rFonts w:cs="Times New Roman"/>
              <w:noProof/>
              <w:szCs w:val="24"/>
            </w:rPr>
            <w:delText>[27]</w:delText>
          </w:r>
          <w:r w:rsidRPr="00AF36FC" w:rsidDel="00016116">
            <w:rPr>
              <w:rFonts w:cs="Times New Roman"/>
              <w:noProof/>
              <w:szCs w:val="24"/>
            </w:rPr>
            <w:tab/>
            <w:delText>H. Araklian, “Indoor &amp; Outdoor location sensing.”</w:delText>
          </w:r>
        </w:del>
      </w:ins>
    </w:p>
    <w:p w14:paraId="3161C35C" w14:textId="35DEBCE0" w:rsidR="00A13CE1" w:rsidRPr="00AF36FC" w:rsidDel="00016116" w:rsidRDefault="00A13CE1" w:rsidP="00344153">
      <w:pPr>
        <w:widowControl w:val="0"/>
        <w:autoSpaceDE w:val="0"/>
        <w:autoSpaceDN w:val="0"/>
        <w:adjustRightInd w:val="0"/>
        <w:spacing w:after="120" w:line="240" w:lineRule="auto"/>
        <w:ind w:left="426" w:hanging="640"/>
        <w:rPr>
          <w:ins w:id="7956" w:author="goumop" w:date="2018-05-21T18:53:00Z"/>
          <w:del w:id="7957" w:author="Gladiator Gladiator" w:date="2018-05-23T01:41:00Z"/>
          <w:rFonts w:cs="Times New Roman"/>
          <w:noProof/>
          <w:szCs w:val="24"/>
        </w:rPr>
      </w:pPr>
      <w:ins w:id="7958" w:author="goumop" w:date="2018-05-21T18:53:00Z">
        <w:del w:id="7959" w:author="Gladiator Gladiator" w:date="2018-05-23T01:41:00Z">
          <w:r w:rsidRPr="00AF36FC" w:rsidDel="00016116">
            <w:rPr>
              <w:rFonts w:cs="Times New Roman"/>
              <w:noProof/>
              <w:szCs w:val="24"/>
            </w:rPr>
            <w:delText>[28]</w:delText>
          </w:r>
          <w:r w:rsidRPr="00AF36FC" w:rsidDel="00016116">
            <w:rPr>
              <w:rFonts w:cs="Times New Roman"/>
              <w:noProof/>
              <w:szCs w:val="24"/>
            </w:rPr>
            <w:tab/>
            <w:delText>M. Ficco and F. Palmieri, “Hybrid indoor and outdoor location services for new generation mobile terminals,” pp. 271–285, 2014.</w:delText>
          </w:r>
        </w:del>
      </w:ins>
    </w:p>
    <w:p w14:paraId="0E906CA1" w14:textId="2D48FF95" w:rsidR="00A13CE1" w:rsidRPr="00AF36FC" w:rsidDel="00016116" w:rsidRDefault="00A13CE1" w:rsidP="00344153">
      <w:pPr>
        <w:widowControl w:val="0"/>
        <w:autoSpaceDE w:val="0"/>
        <w:autoSpaceDN w:val="0"/>
        <w:adjustRightInd w:val="0"/>
        <w:spacing w:after="120" w:line="240" w:lineRule="auto"/>
        <w:ind w:left="426" w:hanging="640"/>
        <w:rPr>
          <w:ins w:id="7960" w:author="goumop" w:date="2018-05-21T18:53:00Z"/>
          <w:del w:id="7961" w:author="Gladiator Gladiator" w:date="2018-05-23T01:41:00Z"/>
          <w:rFonts w:cs="Times New Roman"/>
          <w:noProof/>
          <w:szCs w:val="24"/>
        </w:rPr>
      </w:pPr>
      <w:ins w:id="7962" w:author="goumop" w:date="2018-05-21T18:53:00Z">
        <w:del w:id="7963" w:author="Gladiator Gladiator" w:date="2018-05-23T01:41:00Z">
          <w:r w:rsidRPr="00AF36FC" w:rsidDel="00016116">
            <w:rPr>
              <w:rFonts w:cs="Times New Roman"/>
              <w:noProof/>
              <w:szCs w:val="24"/>
            </w:rPr>
            <w:delText>[29]</w:delText>
          </w:r>
          <w:r w:rsidRPr="00AF36FC" w:rsidDel="00016116">
            <w:rPr>
              <w:rFonts w:cs="Times New Roman"/>
              <w:noProof/>
              <w:szCs w:val="24"/>
            </w:rPr>
            <w:tab/>
            <w:delText xml:space="preserve">S. Zirari </w:delText>
          </w:r>
          <w:r w:rsidRPr="00AF36FC" w:rsidDel="00016116">
            <w:rPr>
              <w:rFonts w:cs="Times New Roman"/>
              <w:i/>
              <w:iCs/>
              <w:noProof/>
              <w:szCs w:val="24"/>
            </w:rPr>
            <w:delText>et al.</w:delText>
          </w:r>
          <w:r w:rsidRPr="00AF36FC" w:rsidDel="00016116">
            <w:rPr>
              <w:rFonts w:cs="Times New Roman"/>
              <w:noProof/>
              <w:szCs w:val="24"/>
            </w:rPr>
            <w:delText>, “WiFi GPS based Combined positioning Algorithm To cite this version : HAL Id : hal-00563629 WiFi GPS based Combined positioning Algorithm,” 2011.</w:delText>
          </w:r>
        </w:del>
      </w:ins>
    </w:p>
    <w:p w14:paraId="55A41C8D" w14:textId="6481D2FD" w:rsidR="00A13CE1" w:rsidRPr="00AF36FC" w:rsidDel="00016116" w:rsidRDefault="00A13CE1" w:rsidP="00344153">
      <w:pPr>
        <w:widowControl w:val="0"/>
        <w:autoSpaceDE w:val="0"/>
        <w:autoSpaceDN w:val="0"/>
        <w:adjustRightInd w:val="0"/>
        <w:spacing w:after="120" w:line="240" w:lineRule="auto"/>
        <w:ind w:left="426" w:hanging="640"/>
        <w:rPr>
          <w:ins w:id="7964" w:author="goumop" w:date="2018-05-21T18:53:00Z"/>
          <w:del w:id="7965" w:author="Gladiator Gladiator" w:date="2018-05-23T01:41:00Z"/>
          <w:rFonts w:cs="Times New Roman"/>
          <w:noProof/>
          <w:szCs w:val="24"/>
        </w:rPr>
      </w:pPr>
      <w:ins w:id="7966" w:author="goumop" w:date="2018-05-21T18:53:00Z">
        <w:del w:id="7967" w:author="Gladiator Gladiator" w:date="2018-05-23T01:41:00Z">
          <w:r w:rsidRPr="00AF36FC" w:rsidDel="00016116">
            <w:rPr>
              <w:rFonts w:cs="Times New Roman"/>
              <w:noProof/>
              <w:szCs w:val="24"/>
            </w:rPr>
            <w:delText>[30]</w:delText>
          </w:r>
          <w:r w:rsidRPr="00AF36FC" w:rsidDel="00016116">
            <w:rPr>
              <w:rFonts w:cs="Times New Roman"/>
              <w:noProof/>
              <w:szCs w:val="24"/>
            </w:rPr>
            <w:tab/>
            <w:delText>G. Djuknic, R. E. Richton, G. M. Djuknic, and R. E. Richton, “Geolocation and assisted GPS,” no. November, 2014.</w:delText>
          </w:r>
        </w:del>
      </w:ins>
    </w:p>
    <w:p w14:paraId="13E832AE" w14:textId="797DE2A3" w:rsidR="00A13CE1" w:rsidRPr="00AF36FC" w:rsidDel="00016116" w:rsidRDefault="00A13CE1" w:rsidP="00344153">
      <w:pPr>
        <w:widowControl w:val="0"/>
        <w:autoSpaceDE w:val="0"/>
        <w:autoSpaceDN w:val="0"/>
        <w:adjustRightInd w:val="0"/>
        <w:spacing w:after="120" w:line="240" w:lineRule="auto"/>
        <w:ind w:left="426" w:hanging="640"/>
        <w:rPr>
          <w:ins w:id="7968" w:author="goumop" w:date="2018-05-21T18:53:00Z"/>
          <w:del w:id="7969" w:author="Gladiator Gladiator" w:date="2018-05-23T01:41:00Z"/>
          <w:rFonts w:cs="Times New Roman"/>
          <w:noProof/>
          <w:szCs w:val="24"/>
        </w:rPr>
      </w:pPr>
      <w:ins w:id="7970" w:author="goumop" w:date="2018-05-21T18:53:00Z">
        <w:del w:id="7971" w:author="Gladiator Gladiator" w:date="2018-05-23T01:41:00Z">
          <w:r w:rsidRPr="00AF36FC" w:rsidDel="00016116">
            <w:rPr>
              <w:rFonts w:cs="Times New Roman"/>
              <w:noProof/>
              <w:szCs w:val="24"/>
            </w:rPr>
            <w:delText>[31]</w:delText>
          </w:r>
          <w:r w:rsidRPr="00AF36FC" w:rsidDel="00016116">
            <w:rPr>
              <w:rFonts w:cs="Times New Roman"/>
              <w:noProof/>
              <w:szCs w:val="24"/>
            </w:rPr>
            <w:tab/>
            <w:delText>S. L. Ranaweera and L. S. I. Logic, “GPS: Location-Tracking Technology.,” no. April 2002, 2015.</w:delText>
          </w:r>
        </w:del>
      </w:ins>
    </w:p>
    <w:p w14:paraId="4DECEE70" w14:textId="6D6C85EB" w:rsidR="00A13CE1" w:rsidRPr="00AF36FC" w:rsidDel="00016116" w:rsidRDefault="00A13CE1" w:rsidP="00344153">
      <w:pPr>
        <w:widowControl w:val="0"/>
        <w:autoSpaceDE w:val="0"/>
        <w:autoSpaceDN w:val="0"/>
        <w:adjustRightInd w:val="0"/>
        <w:spacing w:after="120" w:line="240" w:lineRule="auto"/>
        <w:ind w:left="426" w:hanging="640"/>
        <w:rPr>
          <w:ins w:id="7972" w:author="goumop" w:date="2018-05-21T18:53:00Z"/>
          <w:del w:id="7973" w:author="Gladiator Gladiator" w:date="2018-05-23T01:41:00Z"/>
          <w:rFonts w:cs="Times New Roman"/>
          <w:noProof/>
          <w:szCs w:val="24"/>
        </w:rPr>
      </w:pPr>
      <w:ins w:id="7974" w:author="goumop" w:date="2018-05-21T18:53:00Z">
        <w:del w:id="7975" w:author="Gladiator Gladiator" w:date="2018-05-23T01:41:00Z">
          <w:r w:rsidRPr="00AF36FC" w:rsidDel="00016116">
            <w:rPr>
              <w:rFonts w:cs="Times New Roman"/>
              <w:noProof/>
              <w:szCs w:val="24"/>
            </w:rPr>
            <w:delText>[32]</w:delText>
          </w:r>
          <w:r w:rsidRPr="00AF36FC" w:rsidDel="00016116">
            <w:rPr>
              <w:rFonts w:cs="Times New Roman"/>
              <w:noProof/>
              <w:szCs w:val="24"/>
            </w:rPr>
            <w:tab/>
            <w:delText>P. A. Zandbergen and S. J. Barbeau, “THE JOURNAL OF NAVIGATION Positional Accuracy of Assisted GPS Data from High-Sensitivity GPS-enabled Mobile Phones,” no. 2011, pp. 381–399, 2018.</w:delText>
          </w:r>
        </w:del>
      </w:ins>
    </w:p>
    <w:p w14:paraId="1584257E" w14:textId="384FB0A3" w:rsidR="00A13CE1" w:rsidRPr="00A13CE1" w:rsidDel="00016116" w:rsidRDefault="00A13CE1" w:rsidP="00344153">
      <w:pPr>
        <w:widowControl w:val="0"/>
        <w:autoSpaceDE w:val="0"/>
        <w:autoSpaceDN w:val="0"/>
        <w:adjustRightInd w:val="0"/>
        <w:spacing w:after="120" w:line="240" w:lineRule="auto"/>
        <w:ind w:left="426" w:hanging="640"/>
        <w:rPr>
          <w:ins w:id="7976" w:author="goumop" w:date="2018-05-21T18:53:00Z"/>
          <w:del w:id="7977" w:author="Gladiator Gladiator" w:date="2018-05-23T01:41:00Z"/>
          <w:rFonts w:cs="Times New Roman"/>
          <w:noProof/>
          <w:szCs w:val="24"/>
          <w:lang w:val="el-GR"/>
          <w:rPrChange w:id="7978" w:author="goumop" w:date="2018-05-21T18:53:00Z">
            <w:rPr>
              <w:ins w:id="7979" w:author="goumop" w:date="2018-05-21T18:53:00Z"/>
              <w:del w:id="7980" w:author="Gladiator Gladiator" w:date="2018-05-23T01:41:00Z"/>
              <w:rFonts w:cs="Times New Roman"/>
              <w:noProof/>
              <w:szCs w:val="24"/>
            </w:rPr>
          </w:rPrChange>
        </w:rPr>
      </w:pPr>
      <w:ins w:id="7981" w:author="goumop" w:date="2018-05-21T18:53:00Z">
        <w:del w:id="7982" w:author="Gladiator Gladiator" w:date="2018-05-23T01:41:00Z">
          <w:r w:rsidRPr="00A13CE1" w:rsidDel="00016116">
            <w:rPr>
              <w:rFonts w:cs="Times New Roman"/>
              <w:noProof/>
              <w:szCs w:val="24"/>
              <w:lang w:val="el-GR"/>
              <w:rPrChange w:id="7983" w:author="goumop" w:date="2018-05-21T18:53:00Z">
                <w:rPr>
                  <w:rFonts w:cs="Times New Roman"/>
                  <w:noProof/>
                  <w:szCs w:val="24"/>
                </w:rPr>
              </w:rPrChange>
            </w:rPr>
            <w:delText>[33]</w:delText>
          </w:r>
          <w:r w:rsidRPr="00A13CE1" w:rsidDel="00016116">
            <w:rPr>
              <w:rFonts w:cs="Times New Roman"/>
              <w:noProof/>
              <w:szCs w:val="24"/>
              <w:lang w:val="el-GR"/>
              <w:rPrChange w:id="7984" w:author="goumop" w:date="2018-05-21T18:53:00Z">
                <w:rPr>
                  <w:rFonts w:cs="Times New Roman"/>
                  <w:noProof/>
                  <w:szCs w:val="24"/>
                </w:rPr>
              </w:rPrChange>
            </w:rPr>
            <w:tab/>
            <w:delText xml:space="preserve">“Αξιοποίηση του </w:delText>
          </w:r>
          <w:r w:rsidRPr="00796794" w:rsidDel="00016116">
            <w:rPr>
              <w:rFonts w:cs="Times New Roman"/>
              <w:noProof/>
              <w:szCs w:val="24"/>
            </w:rPr>
            <w:delText>GPS</w:delText>
          </w:r>
          <w:r w:rsidRPr="00A13CE1" w:rsidDel="00016116">
            <w:rPr>
              <w:rFonts w:cs="Times New Roman"/>
              <w:noProof/>
              <w:szCs w:val="24"/>
              <w:lang w:val="el-GR"/>
              <w:rPrChange w:id="7985" w:author="goumop" w:date="2018-05-21T18:53:00Z">
                <w:rPr>
                  <w:rFonts w:cs="Times New Roman"/>
                  <w:noProof/>
                  <w:szCs w:val="24"/>
                </w:rPr>
              </w:rPrChange>
            </w:rPr>
            <w:delText xml:space="preserve"> στην διεξαγωγή της ναυτιλίας.”</w:delText>
          </w:r>
        </w:del>
      </w:ins>
    </w:p>
    <w:p w14:paraId="099F0E58" w14:textId="64383E65" w:rsidR="00A13CE1" w:rsidRPr="00AF36FC" w:rsidDel="00016116" w:rsidRDefault="00A13CE1" w:rsidP="00344153">
      <w:pPr>
        <w:widowControl w:val="0"/>
        <w:autoSpaceDE w:val="0"/>
        <w:autoSpaceDN w:val="0"/>
        <w:adjustRightInd w:val="0"/>
        <w:spacing w:after="120" w:line="240" w:lineRule="auto"/>
        <w:ind w:left="426" w:hanging="640"/>
        <w:rPr>
          <w:ins w:id="7986" w:author="goumop" w:date="2018-05-21T18:53:00Z"/>
          <w:del w:id="7987" w:author="Gladiator Gladiator" w:date="2018-05-23T01:41:00Z"/>
          <w:rFonts w:cs="Times New Roman"/>
          <w:noProof/>
          <w:szCs w:val="24"/>
        </w:rPr>
      </w:pPr>
      <w:ins w:id="7988" w:author="goumop" w:date="2018-05-21T18:53:00Z">
        <w:del w:id="7989" w:author="Gladiator Gladiator" w:date="2018-05-23T01:41:00Z">
          <w:r w:rsidRPr="00AF36FC" w:rsidDel="00016116">
            <w:rPr>
              <w:rFonts w:cs="Times New Roman"/>
              <w:noProof/>
              <w:szCs w:val="24"/>
            </w:rPr>
            <w:delText>[34]</w:delText>
          </w:r>
          <w:r w:rsidRPr="00AF36FC" w:rsidDel="00016116">
            <w:rPr>
              <w:rFonts w:cs="Times New Roman"/>
              <w:noProof/>
              <w:szCs w:val="24"/>
            </w:rPr>
            <w:tab/>
            <w:delText>J. Benedicto, S. E. Dinwiddy, G. Gatti, R. Lucas, and M. Lugert, “G ALILEO : Satellite System Design and Technology Developments,” pp. 1–21, 2000.</w:delText>
          </w:r>
        </w:del>
      </w:ins>
    </w:p>
    <w:p w14:paraId="35F608F5" w14:textId="1703A627" w:rsidR="00A13CE1" w:rsidRPr="00AF36FC" w:rsidDel="00016116" w:rsidRDefault="00A13CE1" w:rsidP="00344153">
      <w:pPr>
        <w:widowControl w:val="0"/>
        <w:autoSpaceDE w:val="0"/>
        <w:autoSpaceDN w:val="0"/>
        <w:adjustRightInd w:val="0"/>
        <w:spacing w:after="120" w:line="240" w:lineRule="auto"/>
        <w:ind w:left="426" w:hanging="640"/>
        <w:rPr>
          <w:ins w:id="7990" w:author="goumop" w:date="2018-05-21T18:53:00Z"/>
          <w:del w:id="7991" w:author="Gladiator Gladiator" w:date="2018-05-23T01:41:00Z"/>
          <w:rFonts w:cs="Times New Roman"/>
          <w:noProof/>
          <w:szCs w:val="24"/>
        </w:rPr>
      </w:pPr>
      <w:ins w:id="7992" w:author="goumop" w:date="2018-05-21T18:53:00Z">
        <w:del w:id="7993" w:author="Gladiator Gladiator" w:date="2018-05-23T01:41:00Z">
          <w:r w:rsidRPr="00AF36FC" w:rsidDel="00016116">
            <w:rPr>
              <w:rFonts w:cs="Times New Roman"/>
              <w:noProof/>
              <w:szCs w:val="24"/>
            </w:rPr>
            <w:delText>[35]</w:delText>
          </w:r>
          <w:r w:rsidRPr="00AF36FC" w:rsidDel="00016116">
            <w:rPr>
              <w:rFonts w:cs="Times New Roman"/>
              <w:noProof/>
              <w:szCs w:val="24"/>
            </w:rPr>
            <w:tab/>
            <w:delText>P. Javier, X. Maufroid, and G. S. Granados, “Overview of Galileo System.”</w:delText>
          </w:r>
        </w:del>
      </w:ins>
    </w:p>
    <w:p w14:paraId="3AC26151" w14:textId="0209F2C0" w:rsidR="00A13CE1" w:rsidRPr="00AF36FC" w:rsidDel="00016116" w:rsidRDefault="00A13CE1" w:rsidP="00344153">
      <w:pPr>
        <w:widowControl w:val="0"/>
        <w:autoSpaceDE w:val="0"/>
        <w:autoSpaceDN w:val="0"/>
        <w:adjustRightInd w:val="0"/>
        <w:spacing w:after="120" w:line="240" w:lineRule="auto"/>
        <w:ind w:left="426" w:hanging="640"/>
        <w:rPr>
          <w:ins w:id="7994" w:author="goumop" w:date="2018-05-21T18:53:00Z"/>
          <w:del w:id="7995" w:author="Gladiator Gladiator" w:date="2018-05-23T01:41:00Z"/>
          <w:rFonts w:cs="Times New Roman"/>
          <w:noProof/>
          <w:szCs w:val="24"/>
        </w:rPr>
      </w:pPr>
      <w:ins w:id="7996" w:author="goumop" w:date="2018-05-21T18:53:00Z">
        <w:del w:id="7997" w:author="Gladiator Gladiator" w:date="2018-05-23T01:41:00Z">
          <w:r w:rsidRPr="00AF36FC" w:rsidDel="00016116">
            <w:rPr>
              <w:rFonts w:cs="Times New Roman"/>
              <w:noProof/>
              <w:szCs w:val="24"/>
            </w:rPr>
            <w:delText>[36]</w:delText>
          </w:r>
          <w:r w:rsidRPr="00AF36FC" w:rsidDel="00016116">
            <w:rPr>
              <w:rFonts w:cs="Times New Roman"/>
              <w:noProof/>
              <w:szCs w:val="24"/>
            </w:rPr>
            <w:tab/>
            <w:delText>T. Oemv-g-based and O.--based Glonass-enabled, “GLONASS Overview,” pp. 1–7.</w:delText>
          </w:r>
        </w:del>
      </w:ins>
    </w:p>
    <w:p w14:paraId="4E1C30C0" w14:textId="52B2554A" w:rsidR="00A13CE1" w:rsidRPr="00AF36FC" w:rsidDel="00016116" w:rsidRDefault="00A13CE1" w:rsidP="00344153">
      <w:pPr>
        <w:widowControl w:val="0"/>
        <w:autoSpaceDE w:val="0"/>
        <w:autoSpaceDN w:val="0"/>
        <w:adjustRightInd w:val="0"/>
        <w:spacing w:after="120" w:line="240" w:lineRule="auto"/>
        <w:ind w:left="426" w:hanging="640"/>
        <w:rPr>
          <w:ins w:id="7998" w:author="goumop" w:date="2018-05-21T18:53:00Z"/>
          <w:del w:id="7999" w:author="Gladiator Gladiator" w:date="2018-05-23T01:41:00Z"/>
          <w:rFonts w:cs="Times New Roman"/>
          <w:noProof/>
          <w:szCs w:val="24"/>
        </w:rPr>
      </w:pPr>
      <w:ins w:id="8000" w:author="goumop" w:date="2018-05-21T18:53:00Z">
        <w:del w:id="8001" w:author="Gladiator Gladiator" w:date="2018-05-23T01:41:00Z">
          <w:r w:rsidRPr="00AF36FC" w:rsidDel="00016116">
            <w:rPr>
              <w:rFonts w:cs="Times New Roman"/>
              <w:noProof/>
              <w:szCs w:val="24"/>
            </w:rPr>
            <w:delText>[37]</w:delText>
          </w:r>
          <w:r w:rsidRPr="00AF36FC" w:rsidDel="00016116">
            <w:rPr>
              <w:rFonts w:cs="Times New Roman"/>
              <w:noProof/>
              <w:szCs w:val="24"/>
            </w:rPr>
            <w:tab/>
            <w:delText>M. Flipse, “RFID techniques for indoor warehouse location sensing indoor location sensing,” 2011.</w:delText>
          </w:r>
        </w:del>
      </w:ins>
    </w:p>
    <w:p w14:paraId="2A8704CD" w14:textId="02436EC2" w:rsidR="00A13CE1" w:rsidRPr="00AF36FC" w:rsidDel="00016116" w:rsidRDefault="00A13CE1" w:rsidP="00344153">
      <w:pPr>
        <w:widowControl w:val="0"/>
        <w:autoSpaceDE w:val="0"/>
        <w:autoSpaceDN w:val="0"/>
        <w:adjustRightInd w:val="0"/>
        <w:spacing w:after="120" w:line="240" w:lineRule="auto"/>
        <w:ind w:left="426" w:hanging="640"/>
        <w:rPr>
          <w:ins w:id="8002" w:author="goumop" w:date="2018-05-21T18:53:00Z"/>
          <w:del w:id="8003" w:author="Gladiator Gladiator" w:date="2018-05-23T01:41:00Z"/>
          <w:rFonts w:cs="Times New Roman"/>
          <w:noProof/>
          <w:szCs w:val="24"/>
        </w:rPr>
      </w:pPr>
      <w:ins w:id="8004" w:author="goumop" w:date="2018-05-21T18:53:00Z">
        <w:del w:id="8005" w:author="Gladiator Gladiator" w:date="2018-05-23T01:41:00Z">
          <w:r w:rsidRPr="00AF36FC" w:rsidDel="00016116">
            <w:rPr>
              <w:rFonts w:cs="Times New Roman"/>
              <w:noProof/>
              <w:szCs w:val="24"/>
            </w:rPr>
            <w:delText>[38]</w:delText>
          </w:r>
          <w:r w:rsidRPr="00AF36FC" w:rsidDel="00016116">
            <w:rPr>
              <w:rFonts w:cs="Times New Roman"/>
              <w:noProof/>
              <w:szCs w:val="24"/>
            </w:rPr>
            <w:tab/>
            <w:delText>L. M. Ni and Y. Liu, “LANDMARC : Indoor Location Sensing Using Active RFID,” pp. 701–710, 2004.</w:delText>
          </w:r>
        </w:del>
      </w:ins>
    </w:p>
    <w:p w14:paraId="18CFF827" w14:textId="4BB828DA" w:rsidR="00A13CE1" w:rsidRPr="00AF36FC" w:rsidDel="00016116" w:rsidRDefault="00A13CE1" w:rsidP="00344153">
      <w:pPr>
        <w:widowControl w:val="0"/>
        <w:autoSpaceDE w:val="0"/>
        <w:autoSpaceDN w:val="0"/>
        <w:adjustRightInd w:val="0"/>
        <w:spacing w:after="120" w:line="240" w:lineRule="auto"/>
        <w:ind w:left="426" w:hanging="640"/>
        <w:rPr>
          <w:ins w:id="8006" w:author="goumop" w:date="2018-05-21T18:53:00Z"/>
          <w:del w:id="8007" w:author="Gladiator Gladiator" w:date="2018-05-23T01:41:00Z"/>
          <w:rFonts w:cs="Times New Roman"/>
          <w:noProof/>
          <w:szCs w:val="24"/>
        </w:rPr>
      </w:pPr>
      <w:ins w:id="8008" w:author="goumop" w:date="2018-05-21T18:53:00Z">
        <w:del w:id="8009" w:author="Gladiator Gladiator" w:date="2018-05-23T01:41:00Z">
          <w:r w:rsidRPr="00AF36FC" w:rsidDel="00016116">
            <w:rPr>
              <w:rFonts w:cs="Times New Roman"/>
              <w:noProof/>
              <w:szCs w:val="24"/>
            </w:rPr>
            <w:delText>[39]</w:delText>
          </w:r>
          <w:r w:rsidRPr="00AF36FC" w:rsidDel="00016116">
            <w:rPr>
              <w:rFonts w:cs="Times New Roman"/>
              <w:noProof/>
              <w:szCs w:val="24"/>
            </w:rPr>
            <w:tab/>
            <w:delText>Y. Fukuju, M. Minami, H. Morikawa, T. Aoyama, I. Science, and F. Sciences, “DOLPHIN : An Autonomous Indoor Positioning System in Ubiquitous Computing Environment Yasuhiro FUKUJU *, Masateru MINAMI *, Hiroyuki MORIKAWA **, and Tomonori AOYAMA * * Graduate School of Information Science and Technology , The University of Tokyo ** Graduate School of Frontier Sciences , The University of Tokyo.”</w:delText>
          </w:r>
        </w:del>
      </w:ins>
    </w:p>
    <w:p w14:paraId="7D6FB52C" w14:textId="7E43DAA0" w:rsidR="00A13CE1" w:rsidRPr="00AF36FC" w:rsidDel="00016116" w:rsidRDefault="00A13CE1" w:rsidP="00344153">
      <w:pPr>
        <w:widowControl w:val="0"/>
        <w:autoSpaceDE w:val="0"/>
        <w:autoSpaceDN w:val="0"/>
        <w:adjustRightInd w:val="0"/>
        <w:spacing w:after="120" w:line="240" w:lineRule="auto"/>
        <w:ind w:left="426" w:hanging="640"/>
        <w:rPr>
          <w:ins w:id="8010" w:author="goumop" w:date="2018-05-21T18:53:00Z"/>
          <w:del w:id="8011" w:author="Gladiator Gladiator" w:date="2018-05-23T01:41:00Z"/>
          <w:rFonts w:cs="Times New Roman"/>
          <w:noProof/>
          <w:szCs w:val="24"/>
        </w:rPr>
      </w:pPr>
      <w:ins w:id="8012" w:author="goumop" w:date="2018-05-21T18:53:00Z">
        <w:del w:id="8013" w:author="Gladiator Gladiator" w:date="2018-05-23T01:41:00Z">
          <w:r w:rsidRPr="00AF36FC" w:rsidDel="00016116">
            <w:rPr>
              <w:rFonts w:cs="Times New Roman"/>
              <w:noProof/>
              <w:szCs w:val="24"/>
            </w:rPr>
            <w:delText>[40]</w:delText>
          </w:r>
          <w:r w:rsidRPr="00AF36FC" w:rsidDel="00016116">
            <w:rPr>
              <w:rFonts w:cs="Times New Roman"/>
              <w:noProof/>
              <w:szCs w:val="24"/>
            </w:rPr>
            <w:tab/>
            <w:delText>M. Kessel, M. Werner, and C. Linnhoff-popien, “Compass and WLAN Integration for Indoor Tracking on Mobile Phones,” no. c, pp. 1–7, 2012.</w:delText>
          </w:r>
        </w:del>
      </w:ins>
    </w:p>
    <w:p w14:paraId="4186645A" w14:textId="2910E2B9" w:rsidR="00A13CE1" w:rsidRPr="00B9103C" w:rsidDel="00016116" w:rsidRDefault="00A13CE1" w:rsidP="00344153">
      <w:pPr>
        <w:widowControl w:val="0"/>
        <w:autoSpaceDE w:val="0"/>
        <w:autoSpaceDN w:val="0"/>
        <w:adjustRightInd w:val="0"/>
        <w:spacing w:after="120" w:line="240" w:lineRule="auto"/>
        <w:ind w:left="426" w:hanging="640"/>
        <w:rPr>
          <w:ins w:id="8014" w:author="goumop" w:date="2018-05-21T18:53:00Z"/>
          <w:del w:id="8015" w:author="Gladiator Gladiator" w:date="2018-05-23T01:41:00Z"/>
          <w:rFonts w:cs="Times New Roman"/>
          <w:noProof/>
          <w:lang w:val="el-GR"/>
          <w:rPrChange w:id="8016" w:author="Gladiator Gladiator" w:date="2018-05-23T00:55:00Z">
            <w:rPr>
              <w:ins w:id="8017" w:author="goumop" w:date="2018-05-21T18:53:00Z"/>
              <w:del w:id="8018" w:author="Gladiator Gladiator" w:date="2018-05-23T01:41:00Z"/>
              <w:rFonts w:cs="Times New Roman"/>
              <w:noProof/>
            </w:rPr>
          </w:rPrChange>
        </w:rPr>
      </w:pPr>
      <w:ins w:id="8019" w:author="goumop" w:date="2018-05-21T18:53:00Z">
        <w:del w:id="8020" w:author="Gladiator Gladiator" w:date="2018-05-23T01:41:00Z">
          <w:r w:rsidRPr="00AF36FC" w:rsidDel="00016116">
            <w:rPr>
              <w:rFonts w:cs="Times New Roman"/>
              <w:noProof/>
              <w:szCs w:val="24"/>
            </w:rPr>
            <w:delText>[41]</w:delText>
          </w:r>
          <w:r w:rsidRPr="00AF36FC" w:rsidDel="00016116">
            <w:rPr>
              <w:rFonts w:cs="Times New Roman"/>
              <w:noProof/>
              <w:szCs w:val="24"/>
            </w:rPr>
            <w:tab/>
            <w:delText xml:space="preserve">T. King, S. Kopf, T. Haenselmann, and C. Lubberger, “COMPASS : A Probabilistic Indoor Positioning System Based on 802 . </w:delText>
          </w:r>
          <w:r w:rsidRPr="00B9103C" w:rsidDel="00016116">
            <w:rPr>
              <w:rFonts w:cs="Times New Roman"/>
              <w:noProof/>
              <w:szCs w:val="24"/>
              <w:lang w:val="el-GR"/>
              <w:rPrChange w:id="8021" w:author="Gladiator Gladiator" w:date="2018-05-23T00:55:00Z">
                <w:rPr>
                  <w:rFonts w:cs="Times New Roman"/>
                  <w:noProof/>
                  <w:szCs w:val="24"/>
                </w:rPr>
              </w:rPrChange>
            </w:rPr>
            <w:delText xml:space="preserve">11 </w:delText>
          </w:r>
          <w:r w:rsidRPr="00796794" w:rsidDel="00016116">
            <w:rPr>
              <w:rFonts w:cs="Times New Roman"/>
              <w:noProof/>
              <w:szCs w:val="24"/>
            </w:rPr>
            <w:delText>and</w:delText>
          </w:r>
          <w:r w:rsidRPr="00B9103C" w:rsidDel="00016116">
            <w:rPr>
              <w:rFonts w:cs="Times New Roman"/>
              <w:noProof/>
              <w:szCs w:val="24"/>
              <w:lang w:val="el-GR"/>
              <w:rPrChange w:id="8022" w:author="Gladiator Gladiator" w:date="2018-05-23T00:55:00Z">
                <w:rPr>
                  <w:rFonts w:cs="Times New Roman"/>
                  <w:noProof/>
                  <w:szCs w:val="24"/>
                </w:rPr>
              </w:rPrChange>
            </w:rPr>
            <w:delText xml:space="preserve"> </w:delText>
          </w:r>
          <w:r w:rsidRPr="00796794" w:rsidDel="00016116">
            <w:rPr>
              <w:rFonts w:cs="Times New Roman"/>
              <w:noProof/>
              <w:szCs w:val="24"/>
            </w:rPr>
            <w:delText>Digital</w:delText>
          </w:r>
          <w:r w:rsidRPr="00B9103C" w:rsidDel="00016116">
            <w:rPr>
              <w:rFonts w:cs="Times New Roman"/>
              <w:noProof/>
              <w:szCs w:val="24"/>
              <w:lang w:val="el-GR"/>
              <w:rPrChange w:id="8023" w:author="Gladiator Gladiator" w:date="2018-05-23T00:55:00Z">
                <w:rPr>
                  <w:rFonts w:cs="Times New Roman"/>
                  <w:noProof/>
                  <w:szCs w:val="24"/>
                </w:rPr>
              </w:rPrChange>
            </w:rPr>
            <w:delText xml:space="preserve"> </w:delText>
          </w:r>
          <w:r w:rsidRPr="00796794" w:rsidDel="00016116">
            <w:rPr>
              <w:rFonts w:cs="Times New Roman"/>
              <w:noProof/>
              <w:szCs w:val="24"/>
            </w:rPr>
            <w:delText>Compasses</w:delText>
          </w:r>
          <w:r w:rsidRPr="00B9103C" w:rsidDel="00016116">
            <w:rPr>
              <w:rFonts w:cs="Times New Roman"/>
              <w:noProof/>
              <w:szCs w:val="24"/>
              <w:lang w:val="el-GR"/>
              <w:rPrChange w:id="8024" w:author="Gladiator Gladiator" w:date="2018-05-23T00:55:00Z">
                <w:rPr>
                  <w:rFonts w:cs="Times New Roman"/>
                  <w:noProof/>
                  <w:szCs w:val="24"/>
                </w:rPr>
              </w:rPrChange>
            </w:rPr>
            <w:delText xml:space="preserve">,” </w:delText>
          </w:r>
          <w:r w:rsidRPr="00796794" w:rsidDel="00016116">
            <w:rPr>
              <w:rFonts w:cs="Times New Roman"/>
              <w:noProof/>
              <w:szCs w:val="24"/>
            </w:rPr>
            <w:delText>no</w:delText>
          </w:r>
          <w:r w:rsidRPr="00B9103C" w:rsidDel="00016116">
            <w:rPr>
              <w:rFonts w:cs="Times New Roman"/>
              <w:noProof/>
              <w:szCs w:val="24"/>
              <w:lang w:val="el-GR"/>
              <w:rPrChange w:id="8025" w:author="Gladiator Gladiator" w:date="2018-05-23T00:55:00Z">
                <w:rPr>
                  <w:rFonts w:cs="Times New Roman"/>
                  <w:noProof/>
                  <w:szCs w:val="24"/>
                </w:rPr>
              </w:rPrChange>
            </w:rPr>
            <w:delText xml:space="preserve">. </w:delText>
          </w:r>
          <w:r w:rsidRPr="00796794" w:rsidDel="00016116">
            <w:rPr>
              <w:rFonts w:cs="Times New Roman"/>
              <w:noProof/>
              <w:szCs w:val="24"/>
            </w:rPr>
            <w:delText>September</w:delText>
          </w:r>
          <w:r w:rsidRPr="00B9103C" w:rsidDel="00016116">
            <w:rPr>
              <w:rFonts w:cs="Times New Roman"/>
              <w:noProof/>
              <w:szCs w:val="24"/>
              <w:lang w:val="el-GR"/>
              <w:rPrChange w:id="8026" w:author="Gladiator Gladiator" w:date="2018-05-23T00:55:00Z">
                <w:rPr>
                  <w:rFonts w:cs="Times New Roman"/>
                  <w:noProof/>
                  <w:szCs w:val="24"/>
                </w:rPr>
              </w:rPrChange>
            </w:rPr>
            <w:delText xml:space="preserve">, </w:delText>
          </w:r>
          <w:r w:rsidRPr="00796794" w:rsidDel="00016116">
            <w:rPr>
              <w:rFonts w:cs="Times New Roman"/>
              <w:noProof/>
              <w:szCs w:val="24"/>
            </w:rPr>
            <w:delText>pp</w:delText>
          </w:r>
          <w:r w:rsidRPr="00B9103C" w:rsidDel="00016116">
            <w:rPr>
              <w:rFonts w:cs="Times New Roman"/>
              <w:noProof/>
              <w:szCs w:val="24"/>
              <w:lang w:val="el-GR"/>
              <w:rPrChange w:id="8027" w:author="Gladiator Gladiator" w:date="2018-05-23T00:55:00Z">
                <w:rPr>
                  <w:rFonts w:cs="Times New Roman"/>
                  <w:noProof/>
                  <w:szCs w:val="24"/>
                </w:rPr>
              </w:rPrChange>
            </w:rPr>
            <w:delText>. 34–40, 2006.</w:delText>
          </w:r>
        </w:del>
      </w:ins>
    </w:p>
    <w:p w14:paraId="5BC4A4D7" w14:textId="07D6AE8C" w:rsidR="00A13CE1" w:rsidDel="00016116" w:rsidRDefault="00A13CE1" w:rsidP="00344153">
      <w:pPr>
        <w:tabs>
          <w:tab w:val="left" w:pos="1380"/>
        </w:tabs>
        <w:ind w:left="426"/>
        <w:jc w:val="both"/>
        <w:rPr>
          <w:ins w:id="8028" w:author="goumop" w:date="2018-05-21T18:53:00Z"/>
          <w:del w:id="8029" w:author="Gladiator Gladiator" w:date="2018-05-23T01:41:00Z"/>
          <w:rFonts w:cstheme="minorHAnsi"/>
          <w:color w:val="5B9BD5" w:themeColor="accent1"/>
          <w:sz w:val="36"/>
          <w:szCs w:val="24"/>
          <w:u w:val="single"/>
          <w:lang w:val="el-GR"/>
        </w:rPr>
      </w:pPr>
      <w:ins w:id="8030" w:author="goumop" w:date="2018-05-21T18:53:00Z">
        <w:del w:id="8031" w:author="Gladiator Gladiator" w:date="2018-05-23T01:41:00Z">
          <w:r w:rsidDel="00016116">
            <w:fldChar w:fldCharType="end"/>
          </w:r>
        </w:del>
      </w:ins>
    </w:p>
    <w:p w14:paraId="21F4A546" w14:textId="77777777" w:rsidR="00A13CE1" w:rsidDel="00016116" w:rsidRDefault="00A13CE1" w:rsidP="00344153">
      <w:pPr>
        <w:tabs>
          <w:tab w:val="left" w:pos="1380"/>
        </w:tabs>
        <w:ind w:left="426"/>
        <w:jc w:val="both"/>
        <w:rPr>
          <w:ins w:id="8032" w:author="goumop" w:date="2018-05-21T18:53:00Z"/>
          <w:del w:id="8033" w:author="Gladiator Gladiator" w:date="2018-05-23T01:41:00Z"/>
          <w:rFonts w:cstheme="minorHAnsi"/>
          <w:color w:val="5B9BD5" w:themeColor="accent1"/>
          <w:sz w:val="36"/>
          <w:szCs w:val="24"/>
          <w:u w:val="single"/>
          <w:lang w:val="el-GR"/>
        </w:rPr>
      </w:pPr>
    </w:p>
    <w:p w14:paraId="417527C0" w14:textId="77777777" w:rsidR="00A13CE1" w:rsidDel="00016116" w:rsidRDefault="00A13CE1" w:rsidP="00344153">
      <w:pPr>
        <w:tabs>
          <w:tab w:val="left" w:pos="1380"/>
        </w:tabs>
        <w:ind w:left="426"/>
        <w:jc w:val="both"/>
        <w:rPr>
          <w:ins w:id="8034" w:author="goumop" w:date="2018-05-21T18:53:00Z"/>
          <w:del w:id="8035" w:author="Gladiator Gladiator" w:date="2018-05-23T01:41:00Z"/>
          <w:rFonts w:cstheme="minorHAnsi"/>
          <w:color w:val="5B9BD5" w:themeColor="accent1"/>
          <w:sz w:val="36"/>
          <w:szCs w:val="24"/>
          <w:u w:val="single"/>
          <w:lang w:val="el-GR"/>
        </w:rPr>
      </w:pPr>
    </w:p>
    <w:p w14:paraId="4682C8DE" w14:textId="56AECCC3" w:rsidR="00A13CE1" w:rsidDel="00016116" w:rsidRDefault="00A13CE1" w:rsidP="00344153">
      <w:pPr>
        <w:tabs>
          <w:tab w:val="left" w:pos="1380"/>
        </w:tabs>
        <w:ind w:left="426"/>
        <w:jc w:val="both"/>
        <w:rPr>
          <w:del w:id="8036" w:author="Gladiator Gladiator" w:date="2018-05-23T01:41:00Z"/>
          <w:rFonts w:cstheme="minorHAnsi"/>
          <w:color w:val="5B9BD5" w:themeColor="accent1"/>
          <w:sz w:val="36"/>
          <w:szCs w:val="24"/>
          <w:u w:val="single"/>
          <w:lang w:val="el-GR"/>
        </w:rPr>
      </w:pPr>
    </w:p>
    <w:p w14:paraId="36B3E6CF" w14:textId="7673CE27" w:rsidR="006353B3" w:rsidRPr="00E6076C" w:rsidRDefault="006353B3" w:rsidP="00E6076C">
      <w:pPr>
        <w:pStyle w:val="a6"/>
        <w:numPr>
          <w:ilvl w:val="0"/>
          <w:numId w:val="39"/>
        </w:numPr>
        <w:ind w:left="714" w:hanging="357"/>
        <w:rPr>
          <w:ins w:id="8037" w:author="Gladiator Gladiator" w:date="2018-05-23T00:29:00Z"/>
          <w:rFonts w:cstheme="minorHAnsi"/>
          <w:lang w:val="el-GR"/>
          <w:rPrChange w:id="8038" w:author="Gladiator Gladiator" w:date="2018-05-23T00:54:00Z">
            <w:rPr>
              <w:ins w:id="8039" w:author="Gladiator Gladiator" w:date="2018-05-23T00:29:00Z"/>
            </w:rPr>
          </w:rPrChange>
        </w:rPr>
      </w:pPr>
      <w:bookmarkStart w:id="8040" w:name="_Ref515562132"/>
      <w:ins w:id="8041" w:author="Gladiator Gladiator" w:date="2018-05-23T00:37:00Z">
        <w:r w:rsidRPr="00E6076C">
          <w:rPr>
            <w:rFonts w:cstheme="minorHAnsi"/>
            <w:lang w:val="el-GR"/>
          </w:rPr>
          <w:t>Γ. Πετρίδου</w:t>
        </w:r>
      </w:ins>
      <w:ins w:id="8042" w:author="Gladiator Gladiator" w:date="2018-05-23T00:38:00Z">
        <w:r w:rsidR="00693E22" w:rsidRPr="00E6076C">
          <w:rPr>
            <w:rFonts w:cstheme="minorHAnsi"/>
            <w:lang w:val="el-GR"/>
          </w:rPr>
          <w:t>,</w:t>
        </w:r>
      </w:ins>
      <w:ins w:id="8043" w:author="Gladiator Gladiator" w:date="2018-05-23T00:39:00Z">
        <w:r w:rsidRPr="00E6076C">
          <w:rPr>
            <w:rFonts w:cstheme="minorHAnsi"/>
            <w:lang w:val="el-GR"/>
          </w:rPr>
          <w:t xml:space="preserve"> </w:t>
        </w:r>
      </w:ins>
      <w:ins w:id="8044" w:author="Gladiator Gladiator" w:date="2018-05-23T00:40:00Z">
        <w:r w:rsidR="00693E22" w:rsidRPr="00E6076C">
          <w:rPr>
            <w:rFonts w:cstheme="minorHAnsi"/>
            <w:lang w:val="el-GR"/>
            <w:rPrChange w:id="8045" w:author="Gladiator Gladiator" w:date="2018-05-23T00:54:00Z">
              <w:rPr/>
            </w:rPrChange>
          </w:rPr>
          <w:t>“</w:t>
        </w:r>
      </w:ins>
      <w:ins w:id="8046" w:author="Gladiator Gladiator" w:date="2018-05-23T00:38:00Z">
        <w:r w:rsidRPr="00E6076C">
          <w:rPr>
            <w:rFonts w:cstheme="minorHAnsi"/>
            <w:lang w:val="el-GR"/>
          </w:rPr>
          <w:t>Επαγγελματική ικανοποίηση και επαγγελματική εξουθένωση εκπαιδευτικ</w:t>
        </w:r>
      </w:ins>
      <w:ins w:id="8047" w:author="Gladiator Gladiator" w:date="2018-05-23T00:39:00Z">
        <w:r w:rsidRPr="00E6076C">
          <w:rPr>
            <w:rFonts w:cstheme="minorHAnsi"/>
            <w:lang w:val="el-GR"/>
          </w:rPr>
          <w:t>ών δευτεροβάθμιας εκπαίδευσης γενικής και ειδικής αγωγής</w:t>
        </w:r>
      </w:ins>
      <w:ins w:id="8048" w:author="Gladiator Gladiator" w:date="2018-05-23T00:45:00Z">
        <w:r w:rsidR="00693E22" w:rsidRPr="00E6076C">
          <w:rPr>
            <w:rFonts w:cstheme="minorHAnsi"/>
            <w:lang w:val="el-GR"/>
            <w:rPrChange w:id="8049" w:author="Gladiator Gladiator" w:date="2018-05-23T00:54:00Z">
              <w:rPr/>
            </w:rPrChange>
          </w:rPr>
          <w:t>”</w:t>
        </w:r>
        <w:r w:rsidR="00501C21" w:rsidRPr="00E6076C">
          <w:rPr>
            <w:rFonts w:cstheme="minorHAnsi"/>
            <w:lang w:val="el-GR"/>
          </w:rPr>
          <w:t>.</w:t>
        </w:r>
      </w:ins>
      <w:ins w:id="8050" w:author="Gladiator Gladiator" w:date="2018-05-23T01:00:00Z">
        <w:r w:rsidR="00501C21" w:rsidRPr="00E6076C">
          <w:rPr>
            <w:rFonts w:cstheme="minorHAnsi"/>
            <w:lang w:val="el-GR"/>
          </w:rPr>
          <w:t xml:space="preserve"> </w:t>
        </w:r>
        <w:r w:rsidR="00501C21" w:rsidRPr="00E6076C">
          <w:rPr>
            <w:rFonts w:cstheme="minorHAnsi"/>
          </w:rPr>
          <w:t>Thesis,</w:t>
        </w:r>
      </w:ins>
      <w:ins w:id="8051" w:author="Gladiator Gladiator" w:date="2018-05-23T00:45:00Z">
        <w:r w:rsidR="00693E22" w:rsidRPr="00E6076C">
          <w:rPr>
            <w:rFonts w:cstheme="minorHAnsi"/>
            <w:lang w:val="el-GR"/>
            <w:rPrChange w:id="8052" w:author="Gladiator Gladiator" w:date="2018-05-23T00:54:00Z">
              <w:rPr/>
            </w:rPrChange>
          </w:rPr>
          <w:t xml:space="preserve"> </w:t>
        </w:r>
        <w:r w:rsidR="00693E22" w:rsidRPr="00E6076C">
          <w:rPr>
            <w:rFonts w:cstheme="minorHAnsi"/>
          </w:rPr>
          <w:t>pp</w:t>
        </w:r>
        <w:r w:rsidR="00693E22" w:rsidRPr="00E6076C">
          <w:rPr>
            <w:rFonts w:cstheme="minorHAnsi"/>
            <w:lang w:val="el-GR"/>
            <w:rPrChange w:id="8053" w:author="Gladiator Gladiator" w:date="2018-05-23T00:54:00Z">
              <w:rPr/>
            </w:rPrChange>
          </w:rPr>
          <w:t>. 15-17, 2014.</w:t>
        </w:r>
      </w:ins>
      <w:bookmarkEnd w:id="8040"/>
    </w:p>
    <w:p w14:paraId="04AAB16B" w14:textId="74FF7CF2" w:rsidR="006353B3" w:rsidRPr="00E6076C" w:rsidDel="006353B3" w:rsidRDefault="006353B3" w:rsidP="00E6076C">
      <w:pPr>
        <w:ind w:left="66"/>
        <w:rPr>
          <w:del w:id="8054" w:author="Gladiator Gladiator" w:date="2018-05-23T00:31:00Z"/>
          <w:rFonts w:cstheme="minorHAnsi"/>
          <w:lang w:val="el-GR"/>
        </w:rPr>
      </w:pPr>
    </w:p>
    <w:p w14:paraId="736C94F2" w14:textId="688AFE45" w:rsidR="003F04DE" w:rsidRPr="00B9103C" w:rsidRDefault="003F04DE" w:rsidP="00E6076C">
      <w:pPr>
        <w:pStyle w:val="a6"/>
        <w:numPr>
          <w:ilvl w:val="0"/>
          <w:numId w:val="39"/>
        </w:numPr>
      </w:pPr>
      <w:bookmarkStart w:id="8055" w:name="_Ref515562921"/>
      <w:r w:rsidRPr="00CB128B">
        <w:t xml:space="preserve">Fontana, D. &amp; </w:t>
      </w:r>
      <w:proofErr w:type="spellStart"/>
      <w:r w:rsidRPr="00CB128B">
        <w:t>Abouserie</w:t>
      </w:r>
      <w:proofErr w:type="spellEnd"/>
      <w:r w:rsidRPr="00CB128B">
        <w:t>, R.</w:t>
      </w:r>
      <w:del w:id="8056" w:author="Gladiator Gladiator" w:date="2018-05-23T00:47:00Z">
        <w:r w:rsidRPr="00F73DB5" w:rsidDel="00693E22">
          <w:delText xml:space="preserve"> (1993).</w:delText>
        </w:r>
      </w:del>
      <w:ins w:id="8057" w:author="Gladiator Gladiator" w:date="2018-05-23T00:47:00Z">
        <w:r w:rsidR="00693E22" w:rsidRPr="00574203">
          <w:t xml:space="preserve">, </w:t>
        </w:r>
      </w:ins>
      <w:ins w:id="8058" w:author="Gladiator Gladiator" w:date="2018-05-23T00:50:00Z">
        <w:r w:rsidR="003C2D4E" w:rsidRPr="00DF50AF">
          <w:t>“</w:t>
        </w:r>
      </w:ins>
      <w:del w:id="8059" w:author="Gladiator Gladiator" w:date="2018-05-23T00:47:00Z">
        <w:r w:rsidRPr="00DF50AF" w:rsidDel="00693E22">
          <w:delText xml:space="preserve"> </w:delText>
        </w:r>
      </w:del>
      <w:r w:rsidRPr="003E2E99">
        <w:t>Stress levels, gender and personality factors in teachers</w:t>
      </w:r>
      <w:ins w:id="8060" w:author="Gladiator Gladiator" w:date="2018-05-23T00:50:00Z">
        <w:r w:rsidR="003C2D4E" w:rsidRPr="003E2E99">
          <w:t>”</w:t>
        </w:r>
      </w:ins>
      <w:r w:rsidRPr="003E2E99">
        <w:t>. British Journal of Educational Psychology</w:t>
      </w:r>
      <w:ins w:id="8061" w:author="Gladiator Gladiator" w:date="2018-05-23T00:47:00Z">
        <w:r w:rsidR="00693E22" w:rsidRPr="00B9103C">
          <w:t>, 1993.</w:t>
        </w:r>
      </w:ins>
      <w:bookmarkEnd w:id="8055"/>
    </w:p>
    <w:p w14:paraId="279AF3E3" w14:textId="2C0D8DE3" w:rsidR="003F04DE" w:rsidRPr="00E6076C" w:rsidRDefault="003F04DE" w:rsidP="00E6076C">
      <w:pPr>
        <w:pStyle w:val="a6"/>
        <w:numPr>
          <w:ilvl w:val="0"/>
          <w:numId w:val="39"/>
        </w:numPr>
        <w:rPr>
          <w:rFonts w:cstheme="minorHAnsi"/>
        </w:rPr>
      </w:pPr>
      <w:bookmarkStart w:id="8062" w:name="_Ref515562939"/>
      <w:proofErr w:type="spellStart"/>
      <w:r w:rsidRPr="00B9103C">
        <w:t>Varvogli</w:t>
      </w:r>
      <w:proofErr w:type="spellEnd"/>
      <w:r w:rsidRPr="00B9103C">
        <w:t xml:space="preserve">, L. &amp; </w:t>
      </w:r>
      <w:proofErr w:type="spellStart"/>
      <w:r w:rsidRPr="00B9103C">
        <w:t>Darviri</w:t>
      </w:r>
      <w:proofErr w:type="spellEnd"/>
      <w:r w:rsidRPr="00B9103C">
        <w:t>, C.</w:t>
      </w:r>
      <w:del w:id="8063" w:author="Gladiator Gladiator" w:date="2018-05-23T00:48:00Z">
        <w:r w:rsidRPr="00B9103C" w:rsidDel="00693E22">
          <w:delText xml:space="preserve"> </w:delText>
        </w:r>
      </w:del>
      <w:del w:id="8064" w:author="Gladiator Gladiator" w:date="2018-05-23T00:47:00Z">
        <w:r w:rsidRPr="00B9103C" w:rsidDel="00693E22">
          <w:delText>(2011).</w:delText>
        </w:r>
      </w:del>
      <w:ins w:id="8065" w:author="Gladiator Gladiator" w:date="2018-05-23T00:47:00Z">
        <w:r w:rsidR="00693E22" w:rsidRPr="00B9103C">
          <w:t xml:space="preserve">, </w:t>
        </w:r>
      </w:ins>
      <w:ins w:id="8066" w:author="Gladiator Gladiator" w:date="2018-05-23T00:50:00Z">
        <w:r w:rsidR="003C2D4E" w:rsidRPr="00B9103C">
          <w:t>“</w:t>
        </w:r>
      </w:ins>
      <w:del w:id="8067" w:author="Gladiator Gladiator" w:date="2018-05-23T00:47:00Z">
        <w:r w:rsidRPr="00B9103C" w:rsidDel="00693E22">
          <w:delText xml:space="preserve"> </w:delText>
        </w:r>
      </w:del>
      <w:r w:rsidRPr="00B9103C">
        <w:t>Stress Management Techniques: evidence-based procedures that red</w:t>
      </w:r>
      <w:r w:rsidRPr="00E6076C">
        <w:rPr>
          <w:rFonts w:cstheme="minorHAnsi"/>
        </w:rPr>
        <w:t>uce stress and promote health</w:t>
      </w:r>
      <w:ins w:id="8068" w:author="Gladiator Gladiator" w:date="2018-05-23T00:50:00Z">
        <w:r w:rsidR="003C2D4E" w:rsidRPr="00E6076C">
          <w:rPr>
            <w:rFonts w:cstheme="minorHAnsi"/>
          </w:rPr>
          <w:t>”</w:t>
        </w:r>
      </w:ins>
      <w:r w:rsidRPr="00E6076C">
        <w:rPr>
          <w:rFonts w:cstheme="minorHAnsi"/>
        </w:rPr>
        <w:t>. Health Science Journal</w:t>
      </w:r>
      <w:ins w:id="8069" w:author="Gladiator Gladiator" w:date="2018-05-23T00:48:00Z">
        <w:r w:rsidR="00693E22" w:rsidRPr="00FF65D1">
          <w:rPr>
            <w:rFonts w:cstheme="minorHAnsi"/>
          </w:rPr>
          <w:t xml:space="preserve">, </w:t>
        </w:r>
        <w:r w:rsidR="00B9103C" w:rsidRPr="00E6076C">
          <w:rPr>
            <w:rFonts w:cstheme="minorHAnsi"/>
          </w:rPr>
          <w:t>2011</w:t>
        </w:r>
        <w:r w:rsidR="00693E22" w:rsidRPr="00E6076C">
          <w:rPr>
            <w:rFonts w:cstheme="minorHAnsi"/>
          </w:rPr>
          <w:t>.</w:t>
        </w:r>
      </w:ins>
      <w:bookmarkEnd w:id="8062"/>
    </w:p>
    <w:p w14:paraId="509255C7" w14:textId="77777777" w:rsidR="00BC27BF" w:rsidRPr="00E6076C" w:rsidRDefault="003F04DE" w:rsidP="00E6076C">
      <w:pPr>
        <w:pStyle w:val="a6"/>
        <w:numPr>
          <w:ilvl w:val="0"/>
          <w:numId w:val="39"/>
        </w:numPr>
        <w:rPr>
          <w:rFonts w:cstheme="minorHAnsi"/>
        </w:rPr>
      </w:pPr>
      <w:bookmarkStart w:id="8070" w:name="_Ref515562988"/>
      <w:r w:rsidRPr="00E6076C">
        <w:rPr>
          <w:rFonts w:cstheme="minorHAnsi"/>
        </w:rPr>
        <w:t xml:space="preserve">Lazarus, R.S. &amp; </w:t>
      </w:r>
      <w:proofErr w:type="spellStart"/>
      <w:r w:rsidRPr="00E6076C">
        <w:rPr>
          <w:rFonts w:cstheme="minorHAnsi"/>
        </w:rPr>
        <w:t>Folkman</w:t>
      </w:r>
      <w:proofErr w:type="spellEnd"/>
      <w:r w:rsidRPr="00E6076C">
        <w:rPr>
          <w:rFonts w:cstheme="minorHAnsi"/>
        </w:rPr>
        <w:t>, S</w:t>
      </w:r>
      <w:moveFromRangeStart w:id="8071" w:author="Gladiator Gladiator" w:date="2018-05-23T00:49:00Z" w:name="move514799922"/>
      <w:moveFrom w:id="8072" w:author="Gladiator Gladiator" w:date="2018-05-23T00:49:00Z">
        <w:r w:rsidRPr="00E6076C" w:rsidDel="00693E22">
          <w:rPr>
            <w:rFonts w:cstheme="minorHAnsi"/>
          </w:rPr>
          <w:t xml:space="preserve">. (1984). </w:t>
        </w:r>
      </w:moveFrom>
      <w:moveFromRangeEnd w:id="8071"/>
      <w:ins w:id="8073" w:author="Gladiator Gladiator" w:date="2018-05-23T00:49:00Z">
        <w:r w:rsidR="00693E22" w:rsidRPr="00FF65D1">
          <w:rPr>
            <w:rFonts w:cstheme="minorHAnsi"/>
          </w:rPr>
          <w:t xml:space="preserve">., </w:t>
        </w:r>
      </w:ins>
      <w:ins w:id="8074" w:author="Gladiator Gladiator" w:date="2018-05-23T00:50:00Z">
        <w:r w:rsidR="003C2D4E" w:rsidRPr="00B9103C">
          <w:t>“</w:t>
        </w:r>
      </w:ins>
      <w:r w:rsidRPr="00B9103C">
        <w:t>Stress, appraisal and coping</w:t>
      </w:r>
      <w:ins w:id="8075" w:author="Gladiator Gladiator" w:date="2018-05-23T00:50:00Z">
        <w:r w:rsidR="003C2D4E" w:rsidRPr="00B9103C">
          <w:t>”</w:t>
        </w:r>
      </w:ins>
      <w:r w:rsidRPr="00B9103C">
        <w:t>. New York: Springer</w:t>
      </w:r>
      <w:ins w:id="8076" w:author="Gladiator Gladiator" w:date="2018-05-23T00:49:00Z">
        <w:r w:rsidR="00693E22" w:rsidRPr="00B9103C">
          <w:t>,</w:t>
        </w:r>
      </w:ins>
      <w:moveToRangeStart w:id="8077" w:author="Gladiator Gladiator" w:date="2018-05-23T00:49:00Z" w:name="move514799922"/>
      <w:moveTo w:id="8078" w:author="Gladiator Gladiator" w:date="2018-05-23T00:49:00Z">
        <w:del w:id="8079" w:author="Gladiator Gladiator" w:date="2018-05-23T00:49:00Z">
          <w:r w:rsidR="00693E22" w:rsidRPr="00B9103C" w:rsidDel="00693E22">
            <w:delText>.</w:delText>
          </w:r>
        </w:del>
        <w:r w:rsidR="00693E22" w:rsidRPr="00B9103C">
          <w:t xml:space="preserve"> </w:t>
        </w:r>
        <w:del w:id="8080" w:author="Gladiator Gladiator" w:date="2018-05-23T00:57:00Z">
          <w:r w:rsidR="00693E22" w:rsidRPr="00B9103C" w:rsidDel="00B9103C">
            <w:delText>(</w:delText>
          </w:r>
        </w:del>
        <w:r w:rsidR="00693E22" w:rsidRPr="00B9103C">
          <w:t>1984</w:t>
        </w:r>
        <w:del w:id="8081" w:author="Gladiator Gladiator" w:date="2018-05-23T00:57:00Z">
          <w:r w:rsidR="00693E22" w:rsidRPr="00B9103C" w:rsidDel="00B9103C">
            <w:delText>)</w:delText>
          </w:r>
        </w:del>
        <w:r w:rsidR="00693E22" w:rsidRPr="00B9103C">
          <w:t>.</w:t>
        </w:r>
      </w:moveTo>
      <w:bookmarkEnd w:id="8070"/>
      <w:moveToRangeEnd w:id="8077"/>
      <w:ins w:id="8082" w:author="goumop" w:date="2018-05-29T14:15:00Z">
        <w:r w:rsidR="00BC27BF" w:rsidRPr="00E6076C">
          <w:t xml:space="preserve"> </w:t>
        </w:r>
      </w:ins>
    </w:p>
    <w:p w14:paraId="2061369C" w14:textId="4B46BDC8" w:rsidR="00E6076C" w:rsidRPr="00E6076C" w:rsidRDefault="00E6076C" w:rsidP="00E6076C">
      <w:pPr>
        <w:pStyle w:val="a6"/>
        <w:numPr>
          <w:ilvl w:val="0"/>
          <w:numId w:val="39"/>
        </w:numPr>
        <w:ind w:left="714" w:hanging="357"/>
        <w:rPr>
          <w:rFonts w:cstheme="minorHAnsi"/>
        </w:rPr>
      </w:pPr>
      <w:bookmarkStart w:id="8083" w:name="_Ref515563013"/>
      <w:proofErr w:type="spellStart"/>
      <w:r w:rsidRPr="00E6076C">
        <w:rPr>
          <w:rFonts w:cstheme="minorHAnsi"/>
        </w:rPr>
        <w:t>Koksal</w:t>
      </w:r>
      <w:proofErr w:type="spellEnd"/>
      <w:r w:rsidRPr="00E6076C">
        <w:rPr>
          <w:rFonts w:cstheme="minorHAnsi"/>
        </w:rPr>
        <w:t>, F., &amp; Power, K. G., “Four Systems Anxiety Questionnaire (FSAQ): A self-report measure of somatic, cognitive, behavioral, and feeling components”. Journal of Personality Assessment, 54(3-4), 534-545, 1990</w:t>
      </w:r>
      <w:bookmarkEnd w:id="8083"/>
    </w:p>
    <w:p w14:paraId="39AD43D2" w14:textId="4E1BED08" w:rsidR="003F04DE" w:rsidRPr="00E6076C" w:rsidDel="00B9103C" w:rsidRDefault="00B65622" w:rsidP="00E6076C">
      <w:pPr>
        <w:ind w:left="66"/>
        <w:rPr>
          <w:del w:id="8084" w:author="Gladiator Gladiator" w:date="2018-05-23T00:52:00Z"/>
          <w:rFonts w:cstheme="minorHAnsi"/>
        </w:rPr>
      </w:pPr>
      <w:del w:id="8085" w:author="Gladiator Gladiator" w:date="2018-05-23T00:52:00Z">
        <w:r w:rsidRPr="00E6076C" w:rsidDel="00B9103C">
          <w:fldChar w:fldCharType="begin"/>
        </w:r>
        <w:r w:rsidRPr="00E6076C" w:rsidDel="00B9103C">
          <w:rPr>
            <w:rFonts w:cstheme="minorHAnsi"/>
            <w:rPrChange w:id="8086" w:author="Gladiator Gladiator" w:date="2018-05-23T00:55:00Z">
              <w:rPr/>
            </w:rPrChange>
          </w:rPr>
          <w:delInstrText xml:space="preserve"> HYPERLINK "https://www.researchgate.net/publication/20808428_Four_Systems_Anxiety_Questionnaire_FSAQ_A_Self-Report_Measure_of_Somatic_Cognitive_Behavioral_and_Feeling_Components" </w:delInstrText>
        </w:r>
        <w:r w:rsidRPr="00E6076C" w:rsidDel="00B9103C">
          <w:rPr>
            <w:rPrChange w:id="8087" w:author="Gladiator Gladiator" w:date="2018-05-23T00:55:00Z">
              <w:rPr>
                <w:rStyle w:val="-"/>
                <w:rFonts w:cstheme="minorHAnsi"/>
              </w:rPr>
            </w:rPrChange>
          </w:rPr>
          <w:fldChar w:fldCharType="separate"/>
        </w:r>
        <w:r w:rsidR="003F04DE" w:rsidRPr="00E6076C" w:rsidDel="00B9103C">
          <w:rPr>
            <w:rStyle w:val="-"/>
            <w:rFonts w:cstheme="minorHAnsi"/>
          </w:rPr>
          <w:delText>https://www.researchgate.net/publication/20808428_Four_Systems_Anxiety_Questionnaire_FSAQ_A_Self-Report_Measure_of_Somatic_Cognitive_Behavioral_and_Feeling_Components</w:delText>
        </w:r>
        <w:r w:rsidRPr="00E6076C" w:rsidDel="00B9103C">
          <w:rPr>
            <w:rStyle w:val="-"/>
            <w:rFonts w:cstheme="minorHAnsi"/>
          </w:rPr>
          <w:fldChar w:fldCharType="end"/>
        </w:r>
      </w:del>
    </w:p>
    <w:p w14:paraId="3E932BC4" w14:textId="0C5F8950" w:rsidR="003F04DE" w:rsidRPr="00E6076C" w:rsidRDefault="003F04DE" w:rsidP="00E6076C">
      <w:pPr>
        <w:pStyle w:val="a6"/>
        <w:numPr>
          <w:ilvl w:val="0"/>
          <w:numId w:val="39"/>
        </w:numPr>
        <w:ind w:left="714" w:hanging="357"/>
        <w:rPr>
          <w:ins w:id="8088" w:author="Gladiator Gladiator" w:date="2018-05-23T01:00:00Z"/>
          <w:rFonts w:cstheme="minorHAnsi"/>
        </w:rPr>
      </w:pPr>
      <w:bookmarkStart w:id="8089" w:name="_Ref515563038"/>
      <w:proofErr w:type="spellStart"/>
      <w:r w:rsidRPr="00B9103C">
        <w:rPr>
          <w:rPrChange w:id="8090" w:author="Gladiator Gladiator" w:date="2018-05-23T00:56:00Z">
            <w:rPr>
              <w:rFonts w:ascii="Verdana" w:hAnsi="Verdana"/>
              <w:color w:val="333333"/>
              <w:sz w:val="18"/>
              <w:szCs w:val="18"/>
              <w:shd w:val="clear" w:color="auto" w:fill="FFFFFF"/>
            </w:rPr>
          </w:rPrChange>
        </w:rPr>
        <w:t>Spielberger</w:t>
      </w:r>
      <w:proofErr w:type="spellEnd"/>
      <w:r w:rsidRPr="00B9103C">
        <w:rPr>
          <w:rPrChange w:id="8091" w:author="Gladiator Gladiator" w:date="2018-05-23T00:56:00Z">
            <w:rPr>
              <w:rFonts w:ascii="Verdana" w:hAnsi="Verdana"/>
              <w:color w:val="333333"/>
              <w:sz w:val="18"/>
              <w:szCs w:val="18"/>
              <w:shd w:val="clear" w:color="auto" w:fill="FFFFFF"/>
            </w:rPr>
          </w:rPrChange>
        </w:rPr>
        <w:t xml:space="preserve">, G.D., </w:t>
      </w:r>
      <w:proofErr w:type="spellStart"/>
      <w:r w:rsidRPr="00B9103C">
        <w:rPr>
          <w:rPrChange w:id="8092" w:author="Gladiator Gladiator" w:date="2018-05-23T00:56:00Z">
            <w:rPr>
              <w:rFonts w:ascii="Verdana" w:hAnsi="Verdana"/>
              <w:color w:val="333333"/>
              <w:sz w:val="18"/>
              <w:szCs w:val="18"/>
              <w:shd w:val="clear" w:color="auto" w:fill="FFFFFF"/>
            </w:rPr>
          </w:rPrChange>
        </w:rPr>
        <w:t>Gorush</w:t>
      </w:r>
      <w:proofErr w:type="spellEnd"/>
      <w:r w:rsidRPr="00B9103C">
        <w:rPr>
          <w:rPrChange w:id="8093" w:author="Gladiator Gladiator" w:date="2018-05-23T00:56:00Z">
            <w:rPr>
              <w:rFonts w:ascii="Verdana" w:hAnsi="Verdana"/>
              <w:color w:val="333333"/>
              <w:sz w:val="18"/>
              <w:szCs w:val="18"/>
              <w:shd w:val="clear" w:color="auto" w:fill="FFFFFF"/>
            </w:rPr>
          </w:rPrChange>
        </w:rPr>
        <w:t xml:space="preserve">, R.L, </w:t>
      </w:r>
      <w:proofErr w:type="spellStart"/>
      <w:r w:rsidRPr="00B9103C">
        <w:rPr>
          <w:rPrChange w:id="8094" w:author="Gladiator Gladiator" w:date="2018-05-23T00:56:00Z">
            <w:rPr>
              <w:rFonts w:ascii="Verdana" w:hAnsi="Verdana"/>
              <w:color w:val="333333"/>
              <w:sz w:val="18"/>
              <w:szCs w:val="18"/>
              <w:shd w:val="clear" w:color="auto" w:fill="FFFFFF"/>
            </w:rPr>
          </w:rPrChange>
        </w:rPr>
        <w:t>Lushene</w:t>
      </w:r>
      <w:proofErr w:type="gramStart"/>
      <w:r w:rsidRPr="00B9103C">
        <w:rPr>
          <w:rPrChange w:id="8095" w:author="Gladiator Gladiator" w:date="2018-05-23T00:56:00Z">
            <w:rPr>
              <w:rFonts w:ascii="Verdana" w:hAnsi="Verdana"/>
              <w:color w:val="333333"/>
              <w:sz w:val="18"/>
              <w:szCs w:val="18"/>
              <w:shd w:val="clear" w:color="auto" w:fill="FFFFFF"/>
            </w:rPr>
          </w:rPrChange>
        </w:rPr>
        <w:t>,R.E</w:t>
      </w:r>
      <w:proofErr w:type="spellEnd"/>
      <w:proofErr w:type="gramEnd"/>
      <w:r w:rsidRPr="00B9103C">
        <w:rPr>
          <w:rPrChange w:id="8096" w:author="Gladiator Gladiator" w:date="2018-05-23T00:56:00Z">
            <w:rPr>
              <w:rFonts w:ascii="Verdana" w:hAnsi="Verdana"/>
              <w:color w:val="333333"/>
              <w:sz w:val="18"/>
              <w:szCs w:val="18"/>
              <w:shd w:val="clear" w:color="auto" w:fill="FFFFFF"/>
            </w:rPr>
          </w:rPrChange>
        </w:rPr>
        <w:t>.</w:t>
      </w:r>
      <w:del w:id="8097" w:author="Gladiator Gladiator" w:date="2018-05-23T00:54:00Z">
        <w:r w:rsidRPr="00B9103C" w:rsidDel="00B9103C">
          <w:rPr>
            <w:rPrChange w:id="8098" w:author="Gladiator Gladiator" w:date="2018-05-23T00:56:00Z">
              <w:rPr>
                <w:rFonts w:ascii="Verdana" w:hAnsi="Verdana"/>
                <w:color w:val="333333"/>
                <w:sz w:val="18"/>
                <w:szCs w:val="18"/>
                <w:shd w:val="clear" w:color="auto" w:fill="FFFFFF"/>
              </w:rPr>
            </w:rPrChange>
          </w:rPr>
          <w:delText xml:space="preserve"> (1970).</w:delText>
        </w:r>
      </w:del>
      <w:ins w:id="8099" w:author="Gladiator Gladiator" w:date="2018-05-23T00:54:00Z">
        <w:r w:rsidR="00B9103C" w:rsidRPr="00B9103C">
          <w:rPr>
            <w:rPrChange w:id="8100" w:author="Gladiator Gladiator" w:date="2018-05-23T00:56:00Z">
              <w:rPr>
                <w:rFonts w:ascii="Verdana" w:hAnsi="Verdana"/>
                <w:color w:val="333333"/>
                <w:sz w:val="18"/>
                <w:szCs w:val="18"/>
                <w:shd w:val="clear" w:color="auto" w:fill="FFFFFF"/>
              </w:rPr>
            </w:rPrChange>
          </w:rPr>
          <w:t>, “</w:t>
        </w:r>
      </w:ins>
      <w:del w:id="8101" w:author="Gladiator Gladiator" w:date="2018-05-23T00:54:00Z">
        <w:r w:rsidRPr="00B9103C" w:rsidDel="00B9103C">
          <w:rPr>
            <w:rPrChange w:id="8102" w:author="Gladiator Gladiator" w:date="2018-05-23T00:56:00Z">
              <w:rPr>
                <w:rFonts w:ascii="Verdana" w:hAnsi="Verdana"/>
                <w:color w:val="333333"/>
                <w:sz w:val="18"/>
                <w:szCs w:val="18"/>
                <w:shd w:val="clear" w:color="auto" w:fill="FFFFFF"/>
              </w:rPr>
            </w:rPrChange>
          </w:rPr>
          <w:delText xml:space="preserve"> </w:delText>
        </w:r>
      </w:del>
      <w:r w:rsidRPr="00B9103C">
        <w:rPr>
          <w:rPrChange w:id="8103" w:author="Gladiator Gladiator" w:date="2018-05-23T00:56:00Z">
            <w:rPr>
              <w:rFonts w:ascii="Verdana" w:hAnsi="Verdana"/>
              <w:color w:val="333333"/>
              <w:sz w:val="18"/>
              <w:szCs w:val="18"/>
              <w:shd w:val="clear" w:color="auto" w:fill="FFFFFF"/>
            </w:rPr>
          </w:rPrChange>
        </w:rPr>
        <w:t>The state-Trait Anxiety Inventory</w:t>
      </w:r>
      <w:ins w:id="8104" w:author="Gladiator Gladiator" w:date="2018-05-23T00:54:00Z">
        <w:r w:rsidR="00B9103C" w:rsidRPr="00B9103C">
          <w:rPr>
            <w:rPrChange w:id="8105" w:author="Gladiator Gladiator" w:date="2018-05-23T00:56:00Z">
              <w:rPr>
                <w:rFonts w:ascii="Verdana" w:hAnsi="Verdana"/>
                <w:color w:val="333333"/>
                <w:sz w:val="18"/>
                <w:szCs w:val="18"/>
                <w:shd w:val="clear" w:color="auto" w:fill="FFFFFF"/>
              </w:rPr>
            </w:rPrChange>
          </w:rPr>
          <w:t>”</w:t>
        </w:r>
      </w:ins>
      <w:r w:rsidRPr="00B9103C">
        <w:rPr>
          <w:rPrChange w:id="8106" w:author="Gladiator Gladiator" w:date="2018-05-23T00:56:00Z">
            <w:rPr>
              <w:rFonts w:ascii="Verdana" w:hAnsi="Verdana"/>
              <w:color w:val="333333"/>
              <w:sz w:val="18"/>
              <w:szCs w:val="18"/>
              <w:shd w:val="clear" w:color="auto" w:fill="FFFFFF"/>
            </w:rPr>
          </w:rPrChange>
        </w:rPr>
        <w:t>, Palo Alto, CA:</w:t>
      </w:r>
      <w:r w:rsidRPr="00E6076C">
        <w:rPr>
          <w:rFonts w:cstheme="minorHAnsi"/>
          <w:color w:val="333333"/>
          <w:shd w:val="clear" w:color="auto" w:fill="FFFFFF"/>
          <w:rPrChange w:id="8107" w:author="Gladiator Gladiator" w:date="2018-05-23T00:54:00Z">
            <w:rPr>
              <w:rFonts w:ascii="Verdana" w:hAnsi="Verdana"/>
              <w:color w:val="333333"/>
              <w:sz w:val="18"/>
              <w:szCs w:val="18"/>
              <w:shd w:val="clear" w:color="auto" w:fill="FFFFFF"/>
            </w:rPr>
          </w:rPrChange>
        </w:rPr>
        <w:t xml:space="preserve"> </w:t>
      </w:r>
      <w:r w:rsidRPr="00B9103C">
        <w:rPr>
          <w:rPrChange w:id="8108" w:author="Gladiator Gladiator" w:date="2018-05-23T00:56:00Z">
            <w:rPr>
              <w:rFonts w:ascii="Verdana" w:hAnsi="Verdana"/>
              <w:color w:val="333333"/>
              <w:sz w:val="18"/>
              <w:szCs w:val="18"/>
              <w:shd w:val="clear" w:color="auto" w:fill="FFFFFF"/>
            </w:rPr>
          </w:rPrChange>
        </w:rPr>
        <w:t>Consulting Psychologists Press</w:t>
      </w:r>
      <w:ins w:id="8109" w:author="Gladiator Gladiator" w:date="2018-05-23T00:54:00Z">
        <w:r w:rsidR="00B9103C" w:rsidRPr="00B9103C">
          <w:rPr>
            <w:rPrChange w:id="8110" w:author="Gladiator Gladiator" w:date="2018-05-23T00:56:00Z">
              <w:rPr>
                <w:rFonts w:ascii="Verdana" w:hAnsi="Verdana"/>
                <w:color w:val="333333"/>
                <w:sz w:val="18"/>
                <w:szCs w:val="18"/>
                <w:shd w:val="clear" w:color="auto" w:fill="FFFFFF"/>
              </w:rPr>
            </w:rPrChange>
          </w:rPr>
          <w:t xml:space="preserve">, </w:t>
        </w:r>
        <w:r w:rsidR="00B9103C" w:rsidRPr="00CB128B">
          <w:t>1970</w:t>
        </w:r>
        <w:r w:rsidR="00B9103C" w:rsidRPr="00B9103C">
          <w:rPr>
            <w:rPrChange w:id="8111" w:author="Gladiator Gladiator" w:date="2018-05-23T00:56:00Z">
              <w:rPr>
                <w:rFonts w:ascii="Verdana" w:hAnsi="Verdana"/>
                <w:color w:val="333333"/>
                <w:sz w:val="18"/>
                <w:szCs w:val="18"/>
                <w:shd w:val="clear" w:color="auto" w:fill="FFFFFF"/>
              </w:rPr>
            </w:rPrChange>
          </w:rPr>
          <w:t>.</w:t>
        </w:r>
      </w:ins>
      <w:bookmarkEnd w:id="8089"/>
    </w:p>
    <w:p w14:paraId="7E5B8012" w14:textId="16162687" w:rsidR="005214A7" w:rsidRPr="005214A7" w:rsidRDefault="00501C21">
      <w:pPr>
        <w:pStyle w:val="a6"/>
        <w:numPr>
          <w:ilvl w:val="0"/>
          <w:numId w:val="39"/>
        </w:numPr>
        <w:rPr>
          <w:ins w:id="8112" w:author="Gladiator Gladiator" w:date="2018-05-31T19:34:00Z"/>
          <w:rFonts w:cstheme="minorHAnsi"/>
          <w:lang w:val="el-GR"/>
          <w:rPrChange w:id="8113" w:author="Gladiator Gladiator" w:date="2018-05-31T19:34:00Z">
            <w:rPr>
              <w:ins w:id="8114" w:author="Gladiator Gladiator" w:date="2018-05-31T19:34:00Z"/>
            </w:rPr>
          </w:rPrChange>
        </w:rPr>
      </w:pPr>
      <w:bookmarkStart w:id="8115" w:name="_Ref515563316"/>
      <w:ins w:id="8116" w:author="Gladiator Gladiator" w:date="2018-05-23T01:01:00Z">
        <w:r w:rsidRPr="00E6076C">
          <w:rPr>
            <w:lang w:val="el-GR"/>
          </w:rPr>
          <w:t xml:space="preserve">Α. Παρασκευά, </w:t>
        </w:r>
        <w:r w:rsidRPr="00E6076C">
          <w:rPr>
            <w:lang w:val="el-GR"/>
            <w:rPrChange w:id="8117" w:author="Gladiator Gladiator" w:date="2018-05-23T01:02:00Z">
              <w:rPr/>
            </w:rPrChange>
          </w:rPr>
          <w:t>“</w:t>
        </w:r>
        <w:r w:rsidRPr="00E6076C">
          <w:rPr>
            <w:lang w:val="el-GR"/>
          </w:rPr>
          <w:t>Ανάπτυξη και χρήση αισθητήρων για την ανίχνευση συναισθημ</w:t>
        </w:r>
      </w:ins>
      <w:ins w:id="8118" w:author="Gladiator Gladiator" w:date="2018-05-23T01:02:00Z">
        <w:r w:rsidRPr="00E6076C">
          <w:rPr>
            <w:lang w:val="el-GR"/>
          </w:rPr>
          <w:t>άτων μαθητών και εφαρμογή τους σε προσαρμοστικό εκπαιδευτικό περιβάλλον</w:t>
        </w:r>
      </w:ins>
      <w:ins w:id="8119" w:author="Gladiator Gladiator" w:date="2018-05-23T01:01:00Z">
        <w:r w:rsidRPr="00E6076C">
          <w:rPr>
            <w:lang w:val="el-GR"/>
            <w:rPrChange w:id="8120" w:author="Gladiator Gladiator" w:date="2018-05-23T01:02:00Z">
              <w:rPr/>
            </w:rPrChange>
          </w:rPr>
          <w:t>”</w:t>
        </w:r>
      </w:ins>
      <w:ins w:id="8121" w:author="Gladiator Gladiator" w:date="2018-05-23T01:02:00Z">
        <w:r w:rsidRPr="00E6076C">
          <w:rPr>
            <w:lang w:val="el-GR"/>
          </w:rPr>
          <w:t xml:space="preserve">. </w:t>
        </w:r>
        <w:r>
          <w:t>Thesis</w:t>
        </w:r>
        <w:r w:rsidRPr="005214A7">
          <w:t>, 2012.</w:t>
        </w:r>
      </w:ins>
      <w:bookmarkEnd w:id="8115"/>
    </w:p>
    <w:p w14:paraId="2BE6A216" w14:textId="04C268F5" w:rsidR="00254F84" w:rsidRPr="00254F84" w:rsidRDefault="005214A7">
      <w:pPr>
        <w:pStyle w:val="a6"/>
        <w:numPr>
          <w:ilvl w:val="0"/>
          <w:numId w:val="39"/>
        </w:numPr>
        <w:rPr>
          <w:ins w:id="8122" w:author="Gladiator Gladiator" w:date="2018-05-31T19:41:00Z"/>
          <w:rFonts w:cstheme="minorHAnsi"/>
          <w:rPrChange w:id="8123" w:author="Gladiator Gladiator" w:date="2018-05-31T19:41:00Z">
            <w:rPr>
              <w:ins w:id="8124" w:author="Gladiator Gladiator" w:date="2018-05-31T19:41:00Z"/>
              <w:shd w:val="clear" w:color="auto" w:fill="FFFFFF"/>
            </w:rPr>
          </w:rPrChange>
        </w:rPr>
      </w:pPr>
      <w:bookmarkStart w:id="8125" w:name="_Ref515563340"/>
      <w:ins w:id="8126" w:author="Gladiator Gladiator" w:date="2018-05-31T19:33:00Z">
        <w:r w:rsidRPr="005214A7">
          <w:rPr>
            <w:shd w:val="clear" w:color="auto" w:fill="FFFFFF"/>
          </w:rPr>
          <w:t xml:space="preserve">De </w:t>
        </w:r>
        <w:proofErr w:type="spellStart"/>
        <w:r w:rsidRPr="005214A7">
          <w:rPr>
            <w:shd w:val="clear" w:color="auto" w:fill="FFFFFF"/>
          </w:rPr>
          <w:t>Trefford</w:t>
        </w:r>
        <w:proofErr w:type="spellEnd"/>
        <w:r w:rsidRPr="005214A7">
          <w:rPr>
            <w:shd w:val="clear" w:color="auto" w:fill="FFFFFF"/>
          </w:rPr>
          <w:t xml:space="preserve">, J., &amp; Lafferty, K, “What does </w:t>
        </w:r>
        <w:proofErr w:type="spellStart"/>
        <w:r w:rsidRPr="005214A7">
          <w:rPr>
            <w:shd w:val="clear" w:color="auto" w:fill="FFFFFF"/>
          </w:rPr>
          <w:t>photoplethysmography</w:t>
        </w:r>
        <w:proofErr w:type="spellEnd"/>
        <w:r w:rsidRPr="005214A7">
          <w:rPr>
            <w:shd w:val="clear" w:color="auto" w:fill="FFFFFF"/>
          </w:rPr>
          <w:t xml:space="preserve"> measure?</w:t>
        </w:r>
      </w:ins>
      <w:proofErr w:type="gramStart"/>
      <w:ins w:id="8127" w:author="Gladiator Gladiator" w:date="2018-05-31T19:34:00Z">
        <w:r w:rsidRPr="005214A7">
          <w:rPr>
            <w:shd w:val="clear" w:color="auto" w:fill="FFFFFF"/>
          </w:rPr>
          <w:t>”</w:t>
        </w:r>
        <w:r>
          <w:rPr>
            <w:shd w:val="clear" w:color="auto" w:fill="FFFFFF"/>
          </w:rPr>
          <w:t>.</w:t>
        </w:r>
        <w:proofErr w:type="gramEnd"/>
        <w:r>
          <w:rPr>
            <w:shd w:val="clear" w:color="auto" w:fill="FFFFFF"/>
          </w:rPr>
          <w:t xml:space="preserve"> </w:t>
        </w:r>
      </w:ins>
      <w:ins w:id="8128" w:author="Gladiator Gladiator" w:date="2018-05-31T19:33:00Z">
        <w:r w:rsidRPr="005214A7">
          <w:rPr>
            <w:i/>
            <w:iCs/>
            <w:shd w:val="clear" w:color="auto" w:fill="FFFFFF"/>
          </w:rPr>
          <w:t>Medical and biological engineering and computing</w:t>
        </w:r>
        <w:r w:rsidRPr="005214A7">
          <w:rPr>
            <w:shd w:val="clear" w:color="auto" w:fill="FFFFFF"/>
          </w:rPr>
          <w:t>, </w:t>
        </w:r>
        <w:r w:rsidRPr="005214A7">
          <w:rPr>
            <w:i/>
            <w:iCs/>
            <w:shd w:val="clear" w:color="auto" w:fill="FFFFFF"/>
          </w:rPr>
          <w:t>22</w:t>
        </w:r>
        <w:r w:rsidRPr="005214A7">
          <w:rPr>
            <w:shd w:val="clear" w:color="auto" w:fill="FFFFFF"/>
          </w:rPr>
          <w:t>(5), 479-480, 1984.</w:t>
        </w:r>
      </w:ins>
      <w:bookmarkEnd w:id="8125"/>
    </w:p>
    <w:p w14:paraId="1198DE30" w14:textId="7630DDEB" w:rsidR="00254F84" w:rsidRPr="005D2851" w:rsidRDefault="00254F84">
      <w:pPr>
        <w:pStyle w:val="a6"/>
        <w:numPr>
          <w:ilvl w:val="0"/>
          <w:numId w:val="39"/>
        </w:numPr>
        <w:rPr>
          <w:ins w:id="8129" w:author="Gladiator Gladiator" w:date="2018-05-31T19:31:00Z"/>
          <w:rFonts w:cstheme="minorHAnsi"/>
        </w:rPr>
      </w:pPr>
      <w:bookmarkStart w:id="8130" w:name="_Ref515563353"/>
      <w:ins w:id="8131" w:author="Gladiator Gladiator" w:date="2018-05-31T19:41:00Z">
        <w:r w:rsidRPr="0061300A">
          <w:rPr>
            <w:shd w:val="clear" w:color="auto" w:fill="FFFFFF"/>
          </w:rPr>
          <w:t xml:space="preserve">Shelley, K. H. (2007). </w:t>
        </w:r>
        <w:proofErr w:type="spellStart"/>
        <w:r w:rsidRPr="0061300A">
          <w:rPr>
            <w:shd w:val="clear" w:color="auto" w:fill="FFFFFF"/>
          </w:rPr>
          <w:t>Photoplethysmography</w:t>
        </w:r>
        <w:proofErr w:type="spellEnd"/>
        <w:r w:rsidRPr="0061300A">
          <w:rPr>
            <w:shd w:val="clear" w:color="auto" w:fill="FFFFFF"/>
          </w:rPr>
          <w:t>: beyond the calculation of arterial oxygen saturation and heart rate. </w:t>
        </w:r>
        <w:r w:rsidRPr="0061300A">
          <w:rPr>
            <w:i/>
            <w:iCs/>
            <w:shd w:val="clear" w:color="auto" w:fill="FFFFFF"/>
          </w:rPr>
          <w:t>Anesthesia &amp; Analgesia</w:t>
        </w:r>
        <w:r w:rsidRPr="0061300A">
          <w:rPr>
            <w:shd w:val="clear" w:color="auto" w:fill="FFFFFF"/>
          </w:rPr>
          <w:t>, </w:t>
        </w:r>
        <w:r w:rsidRPr="0061300A">
          <w:rPr>
            <w:i/>
            <w:iCs/>
            <w:shd w:val="clear" w:color="auto" w:fill="FFFFFF"/>
          </w:rPr>
          <w:t>105</w:t>
        </w:r>
        <w:r w:rsidRPr="0061300A">
          <w:rPr>
            <w:shd w:val="clear" w:color="auto" w:fill="FFFFFF"/>
          </w:rPr>
          <w:t>(6), S31-S36.</w:t>
        </w:r>
      </w:ins>
      <w:bookmarkEnd w:id="8130"/>
    </w:p>
    <w:p w14:paraId="02CC7BAC" w14:textId="77777777" w:rsidR="00BC27BF" w:rsidRPr="00E6076C" w:rsidRDefault="00501C21">
      <w:pPr>
        <w:pStyle w:val="a6"/>
        <w:numPr>
          <w:ilvl w:val="0"/>
          <w:numId w:val="39"/>
        </w:numPr>
        <w:rPr>
          <w:color w:val="0563C1" w:themeColor="hyperlink"/>
          <w:u w:val="single"/>
        </w:rPr>
      </w:pPr>
      <w:bookmarkStart w:id="8132" w:name="_Ref515563489"/>
      <w:ins w:id="8133" w:author="Gladiator Gladiator" w:date="2018-05-23T01:05:00Z">
        <w:r w:rsidRPr="00E6076C">
          <w:rPr>
            <w:rFonts w:cstheme="minorHAnsi"/>
            <w:rPrChange w:id="8134" w:author="Gladiator Gladiator" w:date="2018-05-23T01:05:00Z">
              <w:rPr>
                <w:rFonts w:cstheme="minorHAnsi"/>
                <w:lang w:val="el-GR"/>
              </w:rPr>
            </w:rPrChange>
          </w:rPr>
          <w:t>Zephyr™ HXM Bluetooth API Guide - Zephyr™ Performance Systems</w:t>
        </w:r>
      </w:ins>
      <w:ins w:id="8135" w:author="Gladiator Gladiator" w:date="2018-05-23T01:06:00Z">
        <w:r w:rsidRPr="00E6076C">
          <w:rPr>
            <w:rFonts w:cstheme="minorHAnsi"/>
          </w:rPr>
          <w:t xml:space="preserve">. Retrieved from </w:t>
        </w:r>
      </w:ins>
      <w:ins w:id="8136" w:author="Gladiator Gladiator" w:date="2018-05-23T01:14:00Z">
        <w:r w:rsidR="00B115E7" w:rsidRPr="00E6076C">
          <w:rPr>
            <w:rFonts w:cstheme="minorHAnsi"/>
          </w:rPr>
          <w:t>[</w:t>
        </w:r>
        <w:r w:rsidR="00B115E7" w:rsidRPr="00B115E7">
          <w:rPr>
            <w:rPrChange w:id="8137" w:author="Gladiator Gladiator" w:date="2018-05-23T01:14:00Z">
              <w:rPr>
                <w:rStyle w:val="-"/>
                <w:rFonts w:cstheme="minorHAnsi"/>
              </w:rPr>
            </w:rPrChange>
          </w:rPr>
          <w:t>https://www.zephyranywhere.com/media/download/hxm1-api-p-bluetooth-hxm-api-guide-20100722-v01.pdf</w:t>
        </w:r>
      </w:ins>
      <w:ins w:id="8138" w:author="Gladiator Gladiator" w:date="2018-05-23T01:07:00Z">
        <w:r w:rsidR="00B115E7" w:rsidRPr="00E6076C">
          <w:rPr>
            <w:rFonts w:cstheme="minorHAnsi"/>
          </w:rPr>
          <w:t>]</w:t>
        </w:r>
      </w:ins>
      <w:bookmarkEnd w:id="8132"/>
      <w:r w:rsidR="00BC27BF" w:rsidRPr="00E6076C">
        <w:rPr>
          <w:rFonts w:cstheme="minorHAnsi"/>
        </w:rPr>
        <w:t xml:space="preserve"> </w:t>
      </w:r>
    </w:p>
    <w:p w14:paraId="2F02C769" w14:textId="5A805D19" w:rsidR="003F04DE" w:rsidRPr="00E6076C" w:rsidDel="00501C21" w:rsidRDefault="00501C21" w:rsidP="00E6076C">
      <w:pPr>
        <w:ind w:left="66"/>
        <w:rPr>
          <w:del w:id="8139" w:author="Gladiator Gladiator" w:date="2018-05-23T01:00:00Z"/>
          <w:color w:val="0563C1" w:themeColor="hyperlink"/>
          <w:u w:val="single"/>
        </w:rPr>
      </w:pPr>
      <w:ins w:id="8140" w:author="Gladiator Gladiator" w:date="2018-05-23T01:10:00Z">
        <w:r>
          <w:t>Baud</w:t>
        </w:r>
      </w:ins>
      <w:ins w:id="8141" w:author="Gladiator Gladiator" w:date="2018-05-23T01:11:00Z">
        <w:r w:rsidR="00B115E7">
          <w:t xml:space="preserve">. </w:t>
        </w:r>
        <w:proofErr w:type="spellStart"/>
        <w:r w:rsidR="00B115E7">
          <w:t>Retri</w:t>
        </w:r>
      </w:ins>
      <w:ins w:id="8142" w:author="Gladiator Gladiator" w:date="2018-05-31T20:56:00Z">
        <w:r w:rsidR="005C027A">
          <w:t>v</w:t>
        </w:r>
      </w:ins>
      <w:ins w:id="8143" w:author="Gladiator Gladiator" w:date="2018-05-23T01:11:00Z">
        <w:r w:rsidR="00B115E7">
          <w:t>ed</w:t>
        </w:r>
        <w:proofErr w:type="spellEnd"/>
        <w:r w:rsidR="00B115E7">
          <w:t xml:space="preserve"> from </w:t>
        </w:r>
      </w:ins>
      <w:ins w:id="8144" w:author="Gladiator Gladiator" w:date="2018-05-23T01:14:00Z">
        <w:r w:rsidR="00B115E7">
          <w:t>[</w:t>
        </w:r>
      </w:ins>
      <w:del w:id="8145" w:author="Gladiator Gladiator" w:date="2018-05-23T01:00:00Z">
        <w:r w:rsidR="00B65622" w:rsidDel="00501C21">
          <w:fldChar w:fldCharType="begin"/>
        </w:r>
        <w:r w:rsidR="00B65622" w:rsidDel="00501C21">
          <w:delInstrText xml:space="preserve"> HYPERLINK "http://ikee.lib.auth.gr/record/130994/files/GRI-2013-9834.pdf" </w:delInstrText>
        </w:r>
        <w:r w:rsidR="00B65622" w:rsidDel="00501C21">
          <w:fldChar w:fldCharType="separate"/>
        </w:r>
        <w:r w:rsidR="003F04DE" w:rsidRPr="00A6074E" w:rsidDel="00501C21">
          <w:rPr>
            <w:rStyle w:val="-"/>
          </w:rPr>
          <w:delText>http://ikee.lib.auth.gr/record/130994/files/GRI-2013-9834.pdf</w:delText>
        </w:r>
        <w:r w:rsidR="00B65622" w:rsidDel="00501C21">
          <w:rPr>
            <w:rStyle w:val="-"/>
          </w:rPr>
          <w:fldChar w:fldCharType="end"/>
        </w:r>
      </w:del>
    </w:p>
    <w:p w14:paraId="18A8CC62" w14:textId="2D537CC4" w:rsidR="003F04DE" w:rsidRPr="003F04DE" w:rsidDel="00501C21" w:rsidRDefault="00B65622" w:rsidP="00E6076C">
      <w:pPr>
        <w:rPr>
          <w:del w:id="8146" w:author="Gladiator Gladiator" w:date="2018-05-23T01:05:00Z"/>
        </w:rPr>
      </w:pPr>
      <w:del w:id="8147" w:author="Gladiator Gladiator" w:date="2018-05-23T01:05:00Z">
        <w:r w:rsidDel="00501C21">
          <w:fldChar w:fldCharType="begin"/>
        </w:r>
        <w:r w:rsidDel="00501C21">
          <w:delInstrText xml:space="preserve"> HYPERLINK "https://www.zephyranywhere.com/media/download/hxm1-api-p-bluetooth-hxm-api-guide-20100722-v01.pdf" </w:delInstrText>
        </w:r>
        <w:r w:rsidDel="00501C21">
          <w:fldChar w:fldCharType="separate"/>
        </w:r>
        <w:r w:rsidR="003F04DE" w:rsidRPr="00A6074E" w:rsidDel="00501C21">
          <w:rPr>
            <w:rStyle w:val="-"/>
          </w:rPr>
          <w:delText>https</w:delText>
        </w:r>
        <w:r w:rsidR="003F04DE" w:rsidRPr="003F04DE" w:rsidDel="00501C21">
          <w:rPr>
            <w:rStyle w:val="-"/>
          </w:rPr>
          <w:delText>://</w:delText>
        </w:r>
        <w:r w:rsidR="003F04DE" w:rsidRPr="00A6074E" w:rsidDel="00501C21">
          <w:rPr>
            <w:rStyle w:val="-"/>
          </w:rPr>
          <w:delText>www</w:delText>
        </w:r>
        <w:r w:rsidR="003F04DE" w:rsidRPr="003F04DE" w:rsidDel="00501C21">
          <w:rPr>
            <w:rStyle w:val="-"/>
          </w:rPr>
          <w:delText>.</w:delText>
        </w:r>
        <w:r w:rsidR="003F04DE" w:rsidRPr="00A6074E" w:rsidDel="00501C21">
          <w:rPr>
            <w:rStyle w:val="-"/>
          </w:rPr>
          <w:delText>zephyranywhere</w:delText>
        </w:r>
        <w:r w:rsidR="003F04DE" w:rsidRPr="003F04DE" w:rsidDel="00501C21">
          <w:rPr>
            <w:rStyle w:val="-"/>
          </w:rPr>
          <w:delText>.</w:delText>
        </w:r>
        <w:r w:rsidR="003F04DE" w:rsidRPr="00A6074E" w:rsidDel="00501C21">
          <w:rPr>
            <w:rStyle w:val="-"/>
          </w:rPr>
          <w:delText>com</w:delText>
        </w:r>
        <w:r w:rsidR="003F04DE" w:rsidRPr="003F04DE" w:rsidDel="00501C21">
          <w:rPr>
            <w:rStyle w:val="-"/>
          </w:rPr>
          <w:delText>/</w:delText>
        </w:r>
        <w:r w:rsidR="003F04DE" w:rsidRPr="00A6074E" w:rsidDel="00501C21">
          <w:rPr>
            <w:rStyle w:val="-"/>
          </w:rPr>
          <w:delText>media</w:delText>
        </w:r>
        <w:r w:rsidR="003F04DE" w:rsidRPr="003F04DE" w:rsidDel="00501C21">
          <w:rPr>
            <w:rStyle w:val="-"/>
          </w:rPr>
          <w:delText>/</w:delText>
        </w:r>
        <w:r w:rsidR="003F04DE" w:rsidRPr="00A6074E" w:rsidDel="00501C21">
          <w:rPr>
            <w:rStyle w:val="-"/>
          </w:rPr>
          <w:delText>download</w:delText>
        </w:r>
        <w:r w:rsidR="003F04DE" w:rsidRPr="003F04DE" w:rsidDel="00501C21">
          <w:rPr>
            <w:rStyle w:val="-"/>
          </w:rPr>
          <w:delText>/</w:delText>
        </w:r>
        <w:r w:rsidR="003F04DE" w:rsidRPr="00A6074E" w:rsidDel="00501C21">
          <w:rPr>
            <w:rStyle w:val="-"/>
          </w:rPr>
          <w:delText>hxm</w:delText>
        </w:r>
        <w:r w:rsidR="003F04DE" w:rsidRPr="003F04DE" w:rsidDel="00501C21">
          <w:rPr>
            <w:rStyle w:val="-"/>
          </w:rPr>
          <w:delText>1-</w:delText>
        </w:r>
        <w:r w:rsidR="003F04DE" w:rsidRPr="00A6074E" w:rsidDel="00501C21">
          <w:rPr>
            <w:rStyle w:val="-"/>
          </w:rPr>
          <w:delText>api</w:delText>
        </w:r>
        <w:r w:rsidR="003F04DE" w:rsidRPr="003F04DE" w:rsidDel="00501C21">
          <w:rPr>
            <w:rStyle w:val="-"/>
          </w:rPr>
          <w:delText>-</w:delText>
        </w:r>
        <w:r w:rsidR="003F04DE" w:rsidRPr="00A6074E" w:rsidDel="00501C21">
          <w:rPr>
            <w:rStyle w:val="-"/>
          </w:rPr>
          <w:delText>p</w:delText>
        </w:r>
        <w:r w:rsidR="003F04DE" w:rsidRPr="003F04DE" w:rsidDel="00501C21">
          <w:rPr>
            <w:rStyle w:val="-"/>
          </w:rPr>
          <w:delText>-</w:delText>
        </w:r>
        <w:r w:rsidR="003F04DE" w:rsidRPr="00A6074E" w:rsidDel="00501C21">
          <w:rPr>
            <w:rStyle w:val="-"/>
          </w:rPr>
          <w:delText>bluetooth</w:delText>
        </w:r>
        <w:r w:rsidR="003F04DE" w:rsidRPr="003F04DE" w:rsidDel="00501C21">
          <w:rPr>
            <w:rStyle w:val="-"/>
          </w:rPr>
          <w:delText>-</w:delText>
        </w:r>
        <w:r w:rsidR="003F04DE" w:rsidRPr="00A6074E" w:rsidDel="00501C21">
          <w:rPr>
            <w:rStyle w:val="-"/>
          </w:rPr>
          <w:delText>hxm</w:delText>
        </w:r>
        <w:r w:rsidR="003F04DE" w:rsidRPr="003F04DE" w:rsidDel="00501C21">
          <w:rPr>
            <w:rStyle w:val="-"/>
          </w:rPr>
          <w:delText>-</w:delText>
        </w:r>
        <w:r w:rsidR="003F04DE" w:rsidRPr="00A6074E" w:rsidDel="00501C21">
          <w:rPr>
            <w:rStyle w:val="-"/>
          </w:rPr>
          <w:delText>api</w:delText>
        </w:r>
        <w:r w:rsidR="003F04DE" w:rsidRPr="003F04DE" w:rsidDel="00501C21">
          <w:rPr>
            <w:rStyle w:val="-"/>
          </w:rPr>
          <w:delText>-</w:delText>
        </w:r>
        <w:r w:rsidR="003F04DE" w:rsidRPr="00A6074E" w:rsidDel="00501C21">
          <w:rPr>
            <w:rStyle w:val="-"/>
          </w:rPr>
          <w:delText>guide</w:delText>
        </w:r>
        <w:r w:rsidR="003F04DE" w:rsidRPr="003F04DE" w:rsidDel="00501C21">
          <w:rPr>
            <w:rStyle w:val="-"/>
          </w:rPr>
          <w:delText>-20100722-</w:delText>
        </w:r>
        <w:r w:rsidR="003F04DE" w:rsidRPr="00A6074E" w:rsidDel="00501C21">
          <w:rPr>
            <w:rStyle w:val="-"/>
          </w:rPr>
          <w:delText>v</w:delText>
        </w:r>
        <w:r w:rsidR="003F04DE" w:rsidRPr="003F04DE" w:rsidDel="00501C21">
          <w:rPr>
            <w:rStyle w:val="-"/>
          </w:rPr>
          <w:delText>01.</w:delText>
        </w:r>
        <w:r w:rsidR="003F04DE" w:rsidRPr="00A6074E" w:rsidDel="00501C21">
          <w:rPr>
            <w:rStyle w:val="-"/>
          </w:rPr>
          <w:delText>pdf</w:delText>
        </w:r>
        <w:r w:rsidDel="00501C21">
          <w:rPr>
            <w:rStyle w:val="-"/>
          </w:rPr>
          <w:fldChar w:fldCharType="end"/>
        </w:r>
      </w:del>
    </w:p>
    <w:p w14:paraId="1EB578C9" w14:textId="37D820E9" w:rsidR="003F04DE" w:rsidRPr="00DA3613" w:rsidRDefault="00B65622" w:rsidP="00E6076C">
      <w:pPr>
        <w:pStyle w:val="a6"/>
        <w:numPr>
          <w:ilvl w:val="0"/>
          <w:numId w:val="39"/>
        </w:numPr>
      </w:pPr>
      <w:del w:id="8148" w:author="Gladiator Gladiator" w:date="2018-05-23T01:14:00Z">
        <w:r w:rsidDel="00B115E7">
          <w:fldChar w:fldCharType="begin"/>
        </w:r>
        <w:r w:rsidDel="00B115E7">
          <w:delInstrText xml:space="preserve"> HYPERLINK "https://en.wikipedia.org/wiki/Baud" </w:delInstrText>
        </w:r>
        <w:r w:rsidDel="00B115E7">
          <w:fldChar w:fldCharType="separate"/>
        </w:r>
        <w:r w:rsidR="003F04DE" w:rsidRPr="00B115E7" w:rsidDel="00B115E7">
          <w:rPr>
            <w:rPrChange w:id="8149" w:author="Gladiator Gladiator" w:date="2018-05-23T01:14:00Z">
              <w:rPr>
                <w:rStyle w:val="-"/>
              </w:rPr>
            </w:rPrChange>
          </w:rPr>
          <w:delText>https://en.wikipedia.org/wiki/Baud</w:delText>
        </w:r>
        <w:r w:rsidDel="00B115E7">
          <w:rPr>
            <w:rStyle w:val="-"/>
          </w:rPr>
          <w:fldChar w:fldCharType="end"/>
        </w:r>
      </w:del>
      <w:bookmarkStart w:id="8150" w:name="_Ref515563520"/>
      <w:r w:rsidR="00B115E7" w:rsidRPr="00B115E7">
        <w:rPr>
          <w:rPrChange w:id="8151" w:author="Gladiator Gladiator" w:date="2018-05-23T01:14:00Z">
            <w:rPr>
              <w:rStyle w:val="-"/>
            </w:rPr>
          </w:rPrChange>
        </w:rPr>
        <w:t>https://en.wikipedia.org/wiki/Baud</w:t>
      </w:r>
      <w:r w:rsidR="00B115E7">
        <w:rPr>
          <w:rStyle w:val="-"/>
        </w:rPr>
        <w:t>]</w:t>
      </w:r>
      <w:bookmarkEnd w:id="8150"/>
    </w:p>
    <w:p w14:paraId="32E77ECD" w14:textId="4B7D2763" w:rsidR="003F04DE" w:rsidRPr="00DA3613" w:rsidRDefault="00B115E7" w:rsidP="00E6076C">
      <w:pPr>
        <w:pStyle w:val="a6"/>
        <w:numPr>
          <w:ilvl w:val="0"/>
          <w:numId w:val="39"/>
        </w:numPr>
      </w:pPr>
      <w:bookmarkStart w:id="8152" w:name="_Ref515563586"/>
      <w:ins w:id="8153" w:author="Gladiator Gladiator" w:date="2018-05-23T01:12:00Z">
        <w:r w:rsidRPr="00B115E7">
          <w:t>Cyclic redundancy check</w:t>
        </w:r>
        <w:r>
          <w:t xml:space="preserve">. Retrieved </w:t>
        </w:r>
      </w:ins>
      <w:ins w:id="8154" w:author="Gladiator Gladiator" w:date="2018-05-23T01:13:00Z">
        <w:r>
          <w:t>from</w:t>
        </w:r>
      </w:ins>
      <w:ins w:id="8155" w:author="Gladiator Gladiator" w:date="2018-05-23T01:12:00Z">
        <w:r>
          <w:t xml:space="preserve"> </w:t>
        </w:r>
      </w:ins>
      <w:ins w:id="8156" w:author="Gladiator Gladiator" w:date="2018-05-23T01:14:00Z">
        <w:r>
          <w:t>[</w:t>
        </w:r>
      </w:ins>
      <w:del w:id="8157" w:author="Gladiator Gladiator" w:date="2018-05-23T01:14:00Z">
        <w:r w:rsidR="00B65622" w:rsidDel="00B115E7">
          <w:fldChar w:fldCharType="begin"/>
        </w:r>
        <w:r w:rsidR="00B65622" w:rsidDel="00B115E7">
          <w:delInstrText xml:space="preserve"> HYPERLINK "https://en.wikipedia.org/wiki/Cyclic_redundancy_check" </w:delInstrText>
        </w:r>
        <w:r w:rsidR="00B65622" w:rsidDel="00B115E7">
          <w:fldChar w:fldCharType="separate"/>
        </w:r>
        <w:r w:rsidR="003F04DE" w:rsidRPr="00B115E7" w:rsidDel="00B115E7">
          <w:rPr>
            <w:rPrChange w:id="8158" w:author="Gladiator Gladiator" w:date="2018-05-23T01:14:00Z">
              <w:rPr>
                <w:rStyle w:val="-"/>
              </w:rPr>
            </w:rPrChange>
          </w:rPr>
          <w:delText>https://en.wikipedia.org/wiki/Cyclic_redundancy_check</w:delText>
        </w:r>
        <w:r w:rsidR="00B65622" w:rsidDel="00B115E7">
          <w:rPr>
            <w:rStyle w:val="-"/>
          </w:rPr>
          <w:fldChar w:fldCharType="end"/>
        </w:r>
      </w:del>
      <w:r w:rsidRPr="00B115E7">
        <w:rPr>
          <w:rPrChange w:id="8159" w:author="Gladiator Gladiator" w:date="2018-05-23T01:14:00Z">
            <w:rPr>
              <w:rStyle w:val="-"/>
            </w:rPr>
          </w:rPrChange>
        </w:rPr>
        <w:t>https://en.wikipedia.org/wiki/Cyclic_redundancy_check</w:t>
      </w:r>
      <w:ins w:id="8160" w:author="Gladiator Gladiator" w:date="2018-05-31T19:34:00Z">
        <w:r w:rsidR="005214A7">
          <w:rPr>
            <w:rStyle w:val="-"/>
          </w:rPr>
          <w:t>]</w:t>
        </w:r>
      </w:ins>
      <w:bookmarkEnd w:id="8152"/>
      <w:del w:id="8161" w:author="Gladiator Gladiator" w:date="2018-05-31T19:34:00Z">
        <w:r w:rsidDel="005214A7">
          <w:rPr>
            <w:rStyle w:val="-"/>
          </w:rPr>
          <w:delText>]</w:delText>
        </w:r>
      </w:del>
    </w:p>
    <w:p w14:paraId="75F858C2" w14:textId="0191EF36" w:rsidR="003F04DE" w:rsidRPr="00DA3613" w:rsidRDefault="00B115E7" w:rsidP="00E6076C">
      <w:pPr>
        <w:pStyle w:val="a6"/>
        <w:numPr>
          <w:ilvl w:val="0"/>
          <w:numId w:val="39"/>
        </w:numPr>
      </w:pPr>
      <w:bookmarkStart w:id="8162" w:name="_Ref515563738"/>
      <w:ins w:id="8163" w:author="Gladiator Gladiator" w:date="2018-05-23T01:15:00Z">
        <w:r w:rsidRPr="00B115E7">
          <w:t>Stroop effect</w:t>
        </w:r>
        <w:r>
          <w:t>. Retrieved from [</w:t>
        </w:r>
      </w:ins>
      <w:del w:id="8164" w:author="Gladiator Gladiator" w:date="2018-05-23T01:14:00Z">
        <w:r w:rsidR="00B65622" w:rsidDel="00B115E7">
          <w:fldChar w:fldCharType="begin"/>
        </w:r>
        <w:r w:rsidR="00B65622" w:rsidDel="00B115E7">
          <w:delInstrText xml:space="preserve"> HYPERLINK "https://en.wikipedia.org/wiki/Stroop_effect" </w:delInstrText>
        </w:r>
        <w:r w:rsidR="00B65622" w:rsidDel="00B115E7">
          <w:fldChar w:fldCharType="separate"/>
        </w:r>
        <w:r w:rsidR="003F04DE" w:rsidRPr="00B115E7" w:rsidDel="00B115E7">
          <w:rPr>
            <w:rPrChange w:id="8165" w:author="Gladiator Gladiator" w:date="2018-05-23T01:14:00Z">
              <w:rPr>
                <w:rStyle w:val="-"/>
              </w:rPr>
            </w:rPrChange>
          </w:rPr>
          <w:delText>https://en.wikipedia.org/wiki/Stroop_effect</w:delText>
        </w:r>
        <w:r w:rsidR="00B65622" w:rsidDel="00B115E7">
          <w:rPr>
            <w:rStyle w:val="-"/>
          </w:rPr>
          <w:fldChar w:fldCharType="end"/>
        </w:r>
      </w:del>
      <w:ins w:id="8166" w:author="Gladiator Gladiator" w:date="2018-05-23T01:14:00Z">
        <w:r w:rsidRPr="00B115E7">
          <w:rPr>
            <w:rPrChange w:id="8167" w:author="Gladiator Gladiator" w:date="2018-05-23T01:14:00Z">
              <w:rPr>
                <w:rStyle w:val="-"/>
              </w:rPr>
            </w:rPrChange>
          </w:rPr>
          <w:t>https://en.wikipedia.org/wiki/Stroop_effect</w:t>
        </w:r>
      </w:ins>
      <w:ins w:id="8168" w:author="Gladiator Gladiator" w:date="2018-05-23T01:16:00Z">
        <w:r>
          <w:t>]</w:t>
        </w:r>
      </w:ins>
      <w:bookmarkEnd w:id="8162"/>
      <w:del w:id="8169" w:author="Gladiator Gladiator" w:date="2018-05-23T01:16:00Z">
        <w:r w:rsidR="003F04DE" w:rsidRPr="00DA3613" w:rsidDel="00B115E7">
          <w:delText xml:space="preserve"> </w:delText>
        </w:r>
      </w:del>
    </w:p>
    <w:p w14:paraId="537205F5" w14:textId="117A1B63" w:rsidR="003F04DE" w:rsidRPr="00DA3613" w:rsidRDefault="00B115E7" w:rsidP="00E6076C">
      <w:pPr>
        <w:pStyle w:val="a6"/>
        <w:numPr>
          <w:ilvl w:val="0"/>
          <w:numId w:val="39"/>
        </w:numPr>
      </w:pPr>
      <w:bookmarkStart w:id="8170" w:name="_Ref515563755"/>
      <w:ins w:id="8171" w:author="Gladiator Gladiator" w:date="2018-05-23T01:18:00Z">
        <w:r w:rsidRPr="00CB128B">
          <w:t xml:space="preserve">Concentration (game). </w:t>
        </w:r>
      </w:ins>
      <w:ins w:id="8172" w:author="Gladiator Gladiator" w:date="2018-05-23T01:19:00Z">
        <w:r w:rsidRPr="009170CF">
          <w:t>Retrieved</w:t>
        </w:r>
      </w:ins>
      <w:ins w:id="8173" w:author="Gladiator Gladiator" w:date="2018-05-23T01:18:00Z">
        <w:r w:rsidRPr="009170CF">
          <w:t xml:space="preserve"> from [https://en.wikipedia.org/wiki/Concentration</w:t>
        </w:r>
        <w:r w:rsidRPr="00B115E7">
          <w:t>_(</w:t>
        </w:r>
        <w:r w:rsidRPr="00CB128B">
          <w:t>game)</w:t>
        </w:r>
      </w:ins>
      <w:ins w:id="8174" w:author="Gladiator Gladiator" w:date="2018-05-23T01:19:00Z">
        <w:r w:rsidRPr="00B115E7">
          <w:rPr>
            <w:rPrChange w:id="8175" w:author="Gladiator Gladiator" w:date="2018-05-23T01:19:00Z">
              <w:rPr>
                <w:sz w:val="24"/>
              </w:rPr>
            </w:rPrChange>
          </w:rPr>
          <w:t>]</w:t>
        </w:r>
      </w:ins>
      <w:bookmarkEnd w:id="8170"/>
      <w:del w:id="8176" w:author="Gladiator Gladiator" w:date="2018-05-23T01:18:00Z">
        <w:r w:rsidR="00B65622" w:rsidDel="00B115E7">
          <w:fldChar w:fldCharType="begin"/>
        </w:r>
        <w:r w:rsidR="00B65622" w:rsidDel="00B115E7">
          <w:delInstrText xml:space="preserve"> HYPERLINK "https://translate.google.gr/translate?hl=el&amp;sl=en&amp;u=https://en.wikipedia.org/wiki/Concentration_(game)&amp;prev=search" </w:delInstrText>
        </w:r>
        <w:r w:rsidR="00B65622" w:rsidDel="00B115E7">
          <w:fldChar w:fldCharType="separate"/>
        </w:r>
        <w:r w:rsidR="003F04DE" w:rsidRPr="00711159" w:rsidDel="00B115E7">
          <w:rPr>
            <w:rStyle w:val="-"/>
          </w:rPr>
          <w:delText>https</w:delText>
        </w:r>
        <w:r w:rsidR="003F04DE" w:rsidRPr="00DA3613" w:rsidDel="00B115E7">
          <w:rPr>
            <w:rStyle w:val="-"/>
          </w:rPr>
          <w:delText>://</w:delText>
        </w:r>
        <w:r w:rsidR="003F04DE" w:rsidRPr="00711159" w:rsidDel="00B115E7">
          <w:rPr>
            <w:rStyle w:val="-"/>
          </w:rPr>
          <w:delText>translate</w:delText>
        </w:r>
        <w:r w:rsidR="003F04DE" w:rsidRPr="00DA3613" w:rsidDel="00B115E7">
          <w:rPr>
            <w:rStyle w:val="-"/>
          </w:rPr>
          <w:delText>.</w:delText>
        </w:r>
        <w:r w:rsidR="003F04DE" w:rsidRPr="00711159" w:rsidDel="00B115E7">
          <w:rPr>
            <w:rStyle w:val="-"/>
          </w:rPr>
          <w:delText>google</w:delText>
        </w:r>
        <w:r w:rsidR="003F04DE" w:rsidRPr="00DA3613" w:rsidDel="00B115E7">
          <w:rPr>
            <w:rStyle w:val="-"/>
          </w:rPr>
          <w:delText>.</w:delText>
        </w:r>
        <w:r w:rsidR="003F04DE" w:rsidRPr="00711159" w:rsidDel="00B115E7">
          <w:rPr>
            <w:rStyle w:val="-"/>
          </w:rPr>
          <w:delText>gr</w:delText>
        </w:r>
        <w:r w:rsidR="003F04DE" w:rsidRPr="00DA3613" w:rsidDel="00B115E7">
          <w:rPr>
            <w:rStyle w:val="-"/>
          </w:rPr>
          <w:delText>/</w:delText>
        </w:r>
        <w:r w:rsidR="003F04DE" w:rsidRPr="00711159" w:rsidDel="00B115E7">
          <w:rPr>
            <w:rStyle w:val="-"/>
          </w:rPr>
          <w:delText>translate</w:delText>
        </w:r>
        <w:r w:rsidR="003F04DE" w:rsidRPr="00DA3613" w:rsidDel="00B115E7">
          <w:rPr>
            <w:rStyle w:val="-"/>
          </w:rPr>
          <w:delText>?</w:delText>
        </w:r>
        <w:r w:rsidR="003F04DE" w:rsidRPr="00711159" w:rsidDel="00B115E7">
          <w:rPr>
            <w:rStyle w:val="-"/>
          </w:rPr>
          <w:delText>hl</w:delText>
        </w:r>
        <w:r w:rsidR="003F04DE" w:rsidRPr="00DA3613" w:rsidDel="00B115E7">
          <w:rPr>
            <w:rStyle w:val="-"/>
          </w:rPr>
          <w:delText>=</w:delText>
        </w:r>
        <w:r w:rsidR="003F04DE" w:rsidRPr="00711159" w:rsidDel="00B115E7">
          <w:rPr>
            <w:rStyle w:val="-"/>
          </w:rPr>
          <w:delText>el</w:delText>
        </w:r>
        <w:r w:rsidR="003F04DE" w:rsidRPr="00DA3613" w:rsidDel="00B115E7">
          <w:rPr>
            <w:rStyle w:val="-"/>
          </w:rPr>
          <w:delText>&amp;</w:delText>
        </w:r>
        <w:r w:rsidR="003F04DE" w:rsidRPr="00711159" w:rsidDel="00B115E7">
          <w:rPr>
            <w:rStyle w:val="-"/>
          </w:rPr>
          <w:delText>sl</w:delText>
        </w:r>
        <w:r w:rsidR="003F04DE" w:rsidRPr="00DA3613" w:rsidDel="00B115E7">
          <w:rPr>
            <w:rStyle w:val="-"/>
          </w:rPr>
          <w:delText>=</w:delText>
        </w:r>
        <w:r w:rsidR="003F04DE" w:rsidRPr="00711159" w:rsidDel="00B115E7">
          <w:rPr>
            <w:rStyle w:val="-"/>
          </w:rPr>
          <w:delText>en</w:delText>
        </w:r>
        <w:r w:rsidR="003F04DE" w:rsidRPr="00DA3613" w:rsidDel="00B115E7">
          <w:rPr>
            <w:rStyle w:val="-"/>
          </w:rPr>
          <w:delText>&amp;</w:delText>
        </w:r>
        <w:r w:rsidR="003F04DE" w:rsidRPr="00711159" w:rsidDel="00B115E7">
          <w:rPr>
            <w:rStyle w:val="-"/>
          </w:rPr>
          <w:delText>u</w:delText>
        </w:r>
        <w:r w:rsidR="003F04DE" w:rsidRPr="00DA3613" w:rsidDel="00B115E7">
          <w:rPr>
            <w:rStyle w:val="-"/>
          </w:rPr>
          <w:delText>=</w:delText>
        </w:r>
        <w:r w:rsidR="003F04DE" w:rsidRPr="00711159" w:rsidDel="00B115E7">
          <w:rPr>
            <w:rStyle w:val="-"/>
          </w:rPr>
          <w:delText>https</w:delText>
        </w:r>
        <w:r w:rsidR="003F04DE" w:rsidRPr="00DA3613" w:rsidDel="00B115E7">
          <w:rPr>
            <w:rStyle w:val="-"/>
          </w:rPr>
          <w:delText>://</w:delText>
        </w:r>
        <w:r w:rsidR="003F04DE" w:rsidRPr="00711159" w:rsidDel="00B115E7">
          <w:rPr>
            <w:rStyle w:val="-"/>
          </w:rPr>
          <w:delText>en</w:delText>
        </w:r>
        <w:r w:rsidR="003F04DE" w:rsidRPr="00DA3613" w:rsidDel="00B115E7">
          <w:rPr>
            <w:rStyle w:val="-"/>
          </w:rPr>
          <w:delText>.</w:delText>
        </w:r>
        <w:r w:rsidR="003F04DE" w:rsidRPr="00711159" w:rsidDel="00B115E7">
          <w:rPr>
            <w:rStyle w:val="-"/>
          </w:rPr>
          <w:delText>wikipedia</w:delText>
        </w:r>
        <w:r w:rsidR="003F04DE" w:rsidRPr="00DA3613" w:rsidDel="00B115E7">
          <w:rPr>
            <w:rStyle w:val="-"/>
          </w:rPr>
          <w:delText>.</w:delText>
        </w:r>
        <w:r w:rsidR="003F04DE" w:rsidRPr="00711159" w:rsidDel="00B115E7">
          <w:rPr>
            <w:rStyle w:val="-"/>
          </w:rPr>
          <w:delText>org</w:delText>
        </w:r>
        <w:r w:rsidR="003F04DE" w:rsidRPr="00DA3613" w:rsidDel="00B115E7">
          <w:rPr>
            <w:rStyle w:val="-"/>
          </w:rPr>
          <w:delText>/</w:delText>
        </w:r>
        <w:r w:rsidR="003F04DE" w:rsidRPr="00711159" w:rsidDel="00B115E7">
          <w:rPr>
            <w:rStyle w:val="-"/>
          </w:rPr>
          <w:delText>wiki</w:delText>
        </w:r>
        <w:r w:rsidR="003F04DE" w:rsidRPr="00DA3613" w:rsidDel="00B115E7">
          <w:rPr>
            <w:rStyle w:val="-"/>
          </w:rPr>
          <w:delText>/</w:delText>
        </w:r>
        <w:r w:rsidR="003F04DE" w:rsidRPr="00711159" w:rsidDel="00B115E7">
          <w:rPr>
            <w:rStyle w:val="-"/>
          </w:rPr>
          <w:delText>Concentration</w:delText>
        </w:r>
        <w:r w:rsidR="003F04DE" w:rsidRPr="00DA3613" w:rsidDel="00B115E7">
          <w:rPr>
            <w:rStyle w:val="-"/>
          </w:rPr>
          <w:delText>_(</w:delText>
        </w:r>
        <w:r w:rsidR="003F04DE" w:rsidRPr="00711159" w:rsidDel="00B115E7">
          <w:rPr>
            <w:rStyle w:val="-"/>
          </w:rPr>
          <w:delText>game</w:delText>
        </w:r>
        <w:r w:rsidR="003F04DE" w:rsidRPr="00DA3613" w:rsidDel="00B115E7">
          <w:rPr>
            <w:rStyle w:val="-"/>
          </w:rPr>
          <w:delText>)&amp;</w:delText>
        </w:r>
        <w:r w:rsidR="003F04DE" w:rsidRPr="00711159" w:rsidDel="00B115E7">
          <w:rPr>
            <w:rStyle w:val="-"/>
          </w:rPr>
          <w:delText>prev</w:delText>
        </w:r>
        <w:r w:rsidR="003F04DE" w:rsidRPr="00DA3613" w:rsidDel="00B115E7">
          <w:rPr>
            <w:rStyle w:val="-"/>
          </w:rPr>
          <w:delText>=</w:delText>
        </w:r>
        <w:r w:rsidR="003F04DE" w:rsidRPr="00711159" w:rsidDel="00B115E7">
          <w:rPr>
            <w:rStyle w:val="-"/>
          </w:rPr>
          <w:delText>search</w:delText>
        </w:r>
        <w:r w:rsidR="00B65622" w:rsidDel="00B115E7">
          <w:rPr>
            <w:rStyle w:val="-"/>
          </w:rPr>
          <w:fldChar w:fldCharType="end"/>
        </w:r>
        <w:r w:rsidR="003F04DE" w:rsidRPr="00DA3613" w:rsidDel="00B115E7">
          <w:delText xml:space="preserve"> </w:delText>
        </w:r>
      </w:del>
    </w:p>
    <w:p w14:paraId="585B6F07" w14:textId="6C01A65B" w:rsidR="003F04DE" w:rsidRPr="00DA3613" w:rsidDel="005C027A" w:rsidRDefault="00B65622" w:rsidP="00E6076C">
      <w:pPr>
        <w:pStyle w:val="a6"/>
        <w:numPr>
          <w:ilvl w:val="0"/>
          <w:numId w:val="39"/>
        </w:numPr>
        <w:rPr>
          <w:del w:id="8177" w:author="Gladiator Gladiator" w:date="2018-05-31T21:02:00Z"/>
        </w:rPr>
      </w:pPr>
      <w:del w:id="8178" w:author="Gladiator Gladiator" w:date="2018-05-23T01:20:00Z">
        <w:r w:rsidDel="00B115E7">
          <w:fldChar w:fldCharType="begin"/>
        </w:r>
        <w:r w:rsidDel="00B115E7">
          <w:delInstrText xml:space="preserve"> HYPERLINK "http://www.brainmetrix.com/memory-test/" </w:delInstrText>
        </w:r>
        <w:r w:rsidDel="00B115E7">
          <w:fldChar w:fldCharType="separate"/>
        </w:r>
        <w:r w:rsidR="003F04DE" w:rsidRPr="00B115E7" w:rsidDel="00B115E7">
          <w:rPr>
            <w:rPrChange w:id="8179" w:author="Gladiator Gladiator" w:date="2018-05-23T01:20:00Z">
              <w:rPr>
                <w:rStyle w:val="-"/>
              </w:rPr>
            </w:rPrChange>
          </w:rPr>
          <w:delText>http://www.brainmetrix.com/memory-test/</w:delText>
        </w:r>
        <w:r w:rsidDel="00B115E7">
          <w:rPr>
            <w:rStyle w:val="-"/>
          </w:rPr>
          <w:fldChar w:fldCharType="end"/>
        </w:r>
      </w:del>
      <w:del w:id="8180" w:author="Gladiator Gladiator" w:date="2018-05-23T01:21:00Z">
        <w:r w:rsidR="003F04DE" w:rsidRPr="00DA3613" w:rsidDel="00B115E7">
          <w:delText xml:space="preserve"> </w:delText>
        </w:r>
      </w:del>
    </w:p>
    <w:p w14:paraId="46BF5661" w14:textId="2A1DCA85" w:rsidR="003F04DE" w:rsidRPr="00DA3613" w:rsidRDefault="00B115E7" w:rsidP="00E6076C">
      <w:pPr>
        <w:pStyle w:val="a6"/>
        <w:numPr>
          <w:ilvl w:val="0"/>
          <w:numId w:val="39"/>
        </w:numPr>
      </w:pPr>
      <w:bookmarkStart w:id="8181" w:name="_Ref515563665"/>
      <w:ins w:id="8182" w:author="Gladiator Gladiator" w:date="2018-05-23T01:22:00Z">
        <w:r w:rsidRPr="00B115E7">
          <w:t>Download Android Studio and SDK Tools | Android Developers</w:t>
        </w:r>
        <w:r w:rsidR="009170CF">
          <w:t>. Retrieved from [</w:t>
        </w:r>
      </w:ins>
      <w:del w:id="8183" w:author="Gladiator Gladiator" w:date="2018-05-23T01:22:00Z">
        <w:r w:rsidR="00B65622" w:rsidDel="009170CF">
          <w:fldChar w:fldCharType="begin"/>
        </w:r>
        <w:r w:rsidR="00B65622" w:rsidDel="009170CF">
          <w:delInstrText xml:space="preserve"> HYPERLINK "https://developer.android.com/studio/" </w:delInstrText>
        </w:r>
        <w:r w:rsidR="00B65622" w:rsidDel="009170CF">
          <w:fldChar w:fldCharType="separate"/>
        </w:r>
        <w:r w:rsidR="003F04DE" w:rsidRPr="009170CF" w:rsidDel="009170CF">
          <w:rPr>
            <w:rPrChange w:id="8184" w:author="Gladiator Gladiator" w:date="2018-05-23T01:22:00Z">
              <w:rPr>
                <w:rStyle w:val="-"/>
              </w:rPr>
            </w:rPrChange>
          </w:rPr>
          <w:delText>https://developer.android.com/stu</w:delText>
        </w:r>
      </w:del>
      <w:ins w:id="8185" w:author="Gladiator Gladiator" w:date="2018-05-23T01:22:00Z">
        <w:r w:rsidR="009170CF">
          <w:rPr>
            <w:rStyle w:val="-"/>
          </w:rPr>
          <w:t>[[[</w:t>
        </w:r>
      </w:ins>
      <w:del w:id="8186" w:author="Gladiator Gladiator" w:date="2018-05-23T01:22:00Z">
        <w:r w:rsidR="003F04DE" w:rsidRPr="009170CF" w:rsidDel="009170CF">
          <w:rPr>
            <w:rPrChange w:id="8187" w:author="Gladiator Gladiator" w:date="2018-05-23T01:22:00Z">
              <w:rPr>
                <w:rStyle w:val="-"/>
              </w:rPr>
            </w:rPrChange>
          </w:rPr>
          <w:delText>dio/</w:delText>
        </w:r>
        <w:r w:rsidR="00B65622" w:rsidDel="009170CF">
          <w:rPr>
            <w:rStyle w:val="-"/>
          </w:rPr>
          <w:fldChar w:fldCharType="end"/>
        </w:r>
      </w:del>
      <w:ins w:id="8188" w:author="Gladiator Gladiator" w:date="2018-05-23T01:22:00Z">
        <w:r w:rsidR="009170CF" w:rsidRPr="009170CF">
          <w:rPr>
            <w:rPrChange w:id="8189" w:author="Gladiator Gladiator" w:date="2018-05-23T01:22:00Z">
              <w:rPr>
                <w:rStyle w:val="-"/>
              </w:rPr>
            </w:rPrChange>
          </w:rPr>
          <w:t>https://developer.android.com/studio/</w:t>
        </w:r>
        <w:r w:rsidR="009170CF">
          <w:t>]</w:t>
        </w:r>
      </w:ins>
      <w:bookmarkEnd w:id="8181"/>
      <w:del w:id="8190" w:author="Gladiator Gladiator" w:date="2018-05-23T01:22:00Z">
        <w:r w:rsidR="003F04DE" w:rsidRPr="00DA3613" w:rsidDel="009170CF">
          <w:delText xml:space="preserve"> </w:delText>
        </w:r>
      </w:del>
    </w:p>
    <w:p w14:paraId="3561A43A" w14:textId="0A23DE40" w:rsidR="003F04DE" w:rsidRPr="00DA3613" w:rsidRDefault="009170CF" w:rsidP="00E6076C">
      <w:pPr>
        <w:pStyle w:val="a6"/>
        <w:numPr>
          <w:ilvl w:val="0"/>
          <w:numId w:val="39"/>
        </w:numPr>
      </w:pPr>
      <w:bookmarkStart w:id="8191" w:name="_Ref515563679"/>
      <w:ins w:id="8192" w:author="Gladiator Gladiator" w:date="2018-05-23T01:24:00Z">
        <w:r>
          <w:t>Android Studio. Retrieved from [</w:t>
        </w:r>
      </w:ins>
      <w:del w:id="8193" w:author="Gladiator Gladiator" w:date="2018-05-23T01:24:00Z">
        <w:r w:rsidR="00B65622" w:rsidDel="009170CF">
          <w:fldChar w:fldCharType="begin"/>
        </w:r>
        <w:r w:rsidR="00B65622" w:rsidDel="009170CF">
          <w:delInstrText xml:space="preserve"> HYPERLINK "https://el.wikipedia.org/wiki/Android_Studio" </w:delInstrText>
        </w:r>
        <w:r w:rsidR="00B65622" w:rsidDel="009170CF">
          <w:fldChar w:fldCharType="separate"/>
        </w:r>
        <w:r w:rsidR="003F04DE" w:rsidRPr="009170CF" w:rsidDel="009170CF">
          <w:rPr>
            <w:rPrChange w:id="8194" w:author="Gladiator Gladiator" w:date="2018-05-23T01:24:00Z">
              <w:rPr>
                <w:rStyle w:val="-"/>
              </w:rPr>
            </w:rPrChange>
          </w:rPr>
          <w:delText>https://el.w</w:delText>
        </w:r>
      </w:del>
      <w:ins w:id="8195" w:author="Gladiator Gladiator" w:date="2018-05-23T01:24:00Z">
        <w:r>
          <w:rPr>
            <w:rStyle w:val="-"/>
          </w:rPr>
          <w:t>[</w:t>
        </w:r>
      </w:ins>
      <w:del w:id="8196" w:author="Gladiator Gladiator" w:date="2018-05-23T01:24:00Z">
        <w:r w:rsidR="003F04DE" w:rsidRPr="009170CF" w:rsidDel="009170CF">
          <w:rPr>
            <w:rPrChange w:id="8197" w:author="Gladiator Gladiator" w:date="2018-05-23T01:24:00Z">
              <w:rPr>
                <w:rStyle w:val="-"/>
              </w:rPr>
            </w:rPrChange>
          </w:rPr>
          <w:delText>ikipedia.org/wiki/Android_Studio</w:delText>
        </w:r>
        <w:r w:rsidR="00B65622" w:rsidDel="009170CF">
          <w:rPr>
            <w:rStyle w:val="-"/>
          </w:rPr>
          <w:fldChar w:fldCharType="end"/>
        </w:r>
      </w:del>
      <w:ins w:id="8198" w:author="Gladiator Gladiator" w:date="2018-05-23T01:24:00Z">
        <w:r w:rsidRPr="009170CF">
          <w:rPr>
            <w:rPrChange w:id="8199" w:author="Gladiator Gladiator" w:date="2018-05-23T01:24:00Z">
              <w:rPr>
                <w:rStyle w:val="-"/>
              </w:rPr>
            </w:rPrChange>
          </w:rPr>
          <w:t>https://el.wikipedia.org/wiki/Android_Studio</w:t>
        </w:r>
        <w:r>
          <w:t>]</w:t>
        </w:r>
      </w:ins>
      <w:bookmarkEnd w:id="8191"/>
      <w:del w:id="8200" w:author="Gladiator Gladiator" w:date="2018-05-23T01:24:00Z">
        <w:r w:rsidR="003F04DE" w:rsidRPr="00DA3613" w:rsidDel="009170CF">
          <w:delText xml:space="preserve"> </w:delText>
        </w:r>
      </w:del>
    </w:p>
    <w:p w14:paraId="7DE60881" w14:textId="65986103" w:rsidR="003F04DE" w:rsidRDefault="009170CF" w:rsidP="00E6076C">
      <w:pPr>
        <w:pStyle w:val="a6"/>
        <w:numPr>
          <w:ilvl w:val="0"/>
          <w:numId w:val="39"/>
        </w:numPr>
      </w:pPr>
      <w:bookmarkStart w:id="8201" w:name="_Ref515563704"/>
      <w:ins w:id="8202" w:author="Gladiator Gladiator" w:date="2018-05-23T01:25:00Z">
        <w:r w:rsidRPr="009170CF">
          <w:t>Kotlin Programming Language</w:t>
        </w:r>
        <w:r>
          <w:t>. Retrieved from [</w:t>
        </w:r>
      </w:ins>
      <w:del w:id="8203" w:author="Gladiator Gladiator" w:date="2018-05-23T01:25:00Z">
        <w:r w:rsidR="00B65622" w:rsidDel="009170CF">
          <w:fldChar w:fldCharType="begin"/>
        </w:r>
        <w:r w:rsidR="00B65622" w:rsidDel="009170CF">
          <w:delInstrText xml:space="preserve"> HYPERLINK "https://kotlinlang.org/" </w:delInstrText>
        </w:r>
        <w:r w:rsidR="00B65622" w:rsidDel="009170CF">
          <w:fldChar w:fldCharType="separate"/>
        </w:r>
        <w:r w:rsidR="003F04DE" w:rsidRPr="009170CF" w:rsidDel="009170CF">
          <w:rPr>
            <w:rPrChange w:id="8204" w:author="Gladiator Gladiator" w:date="2018-05-23T01:25:00Z">
              <w:rPr>
                <w:rStyle w:val="-"/>
              </w:rPr>
            </w:rPrChange>
          </w:rPr>
          <w:delText>https://kotlinlang.org/</w:delText>
        </w:r>
        <w:r w:rsidR="00B65622" w:rsidDel="009170CF">
          <w:rPr>
            <w:rStyle w:val="-"/>
          </w:rPr>
          <w:fldChar w:fldCharType="end"/>
        </w:r>
      </w:del>
      <w:ins w:id="8205" w:author="Gladiator Gladiator" w:date="2018-05-23T01:25:00Z">
        <w:r w:rsidRPr="009170CF">
          <w:rPr>
            <w:rPrChange w:id="8206" w:author="Gladiator Gladiator" w:date="2018-05-23T01:25:00Z">
              <w:rPr>
                <w:rStyle w:val="-"/>
              </w:rPr>
            </w:rPrChange>
          </w:rPr>
          <w:t>https://kotlinlang.org/</w:t>
        </w:r>
        <w:r>
          <w:t>]</w:t>
        </w:r>
      </w:ins>
      <w:bookmarkEnd w:id="8201"/>
      <w:r w:rsidR="003F04DE">
        <w:t xml:space="preserve"> </w:t>
      </w:r>
    </w:p>
    <w:p w14:paraId="7CE128FB" w14:textId="2A41DB66" w:rsidR="003F04DE" w:rsidRDefault="009170CF" w:rsidP="00E6076C">
      <w:pPr>
        <w:pStyle w:val="a6"/>
        <w:numPr>
          <w:ilvl w:val="0"/>
          <w:numId w:val="39"/>
        </w:numPr>
      </w:pPr>
      <w:bookmarkStart w:id="8207" w:name="_Ref515563718"/>
      <w:ins w:id="8208" w:author="Gladiator Gladiator" w:date="2018-05-23T01:26:00Z">
        <w:r>
          <w:t>Java. Retrieved from [</w:t>
        </w:r>
      </w:ins>
      <w:del w:id="8209" w:author="Gladiator Gladiator" w:date="2018-05-23T01:26:00Z">
        <w:r w:rsidR="00B65622" w:rsidDel="009170CF">
          <w:fldChar w:fldCharType="begin"/>
        </w:r>
        <w:r w:rsidR="00B65622" w:rsidDel="009170CF">
          <w:delInstrText xml:space="preserve"> HYPERLINK "https://el.wikipedia.org/wiki/Java" </w:delInstrText>
        </w:r>
        <w:r w:rsidR="00B65622" w:rsidDel="009170CF">
          <w:fldChar w:fldCharType="separate"/>
        </w:r>
        <w:r w:rsidR="003F04DE" w:rsidRPr="009170CF" w:rsidDel="009170CF">
          <w:rPr>
            <w:rPrChange w:id="8210" w:author="Gladiator Gladiator" w:date="2018-05-23T01:26:00Z">
              <w:rPr>
                <w:rStyle w:val="-"/>
              </w:rPr>
            </w:rPrChange>
          </w:rPr>
          <w:delText>https</w:delText>
        </w:r>
      </w:del>
      <w:ins w:id="8211" w:author="Gladiator Gladiator" w:date="2018-05-23T01:26:00Z">
        <w:r>
          <w:rPr>
            <w:rStyle w:val="-"/>
          </w:rPr>
          <w:t>[][</w:t>
        </w:r>
      </w:ins>
      <w:del w:id="8212" w:author="Gladiator Gladiator" w:date="2018-05-23T01:26:00Z">
        <w:r w:rsidR="003F04DE" w:rsidRPr="009170CF" w:rsidDel="009170CF">
          <w:rPr>
            <w:rPrChange w:id="8213" w:author="Gladiator Gladiator" w:date="2018-05-23T01:26:00Z">
              <w:rPr>
                <w:rStyle w:val="-"/>
              </w:rPr>
            </w:rPrChange>
          </w:rPr>
          <w:delText>://el.wikipedia.org/wiki/Java</w:delText>
        </w:r>
        <w:r w:rsidR="00B65622" w:rsidDel="009170CF">
          <w:rPr>
            <w:rStyle w:val="-"/>
          </w:rPr>
          <w:fldChar w:fldCharType="end"/>
        </w:r>
      </w:del>
      <w:ins w:id="8214" w:author="Gladiator Gladiator" w:date="2018-05-23T01:26:00Z">
        <w:r w:rsidRPr="009170CF">
          <w:rPr>
            <w:rPrChange w:id="8215" w:author="Gladiator Gladiator" w:date="2018-05-23T01:26:00Z">
              <w:rPr>
                <w:rStyle w:val="-"/>
              </w:rPr>
            </w:rPrChange>
          </w:rPr>
          <w:t>https://el.wikipedia.org/wiki/Java</w:t>
        </w:r>
        <w:r>
          <w:t>]</w:t>
        </w:r>
      </w:ins>
      <w:bookmarkEnd w:id="8207"/>
      <w:del w:id="8216" w:author="Gladiator Gladiator" w:date="2018-05-23T01:26:00Z">
        <w:r w:rsidR="003F04DE" w:rsidRPr="00A74761" w:rsidDel="009170CF">
          <w:delText xml:space="preserve"> </w:delText>
        </w:r>
      </w:del>
    </w:p>
    <w:p w14:paraId="64EE2994" w14:textId="5BD65312" w:rsidR="003F04DE" w:rsidRPr="00AD1DD6" w:rsidRDefault="009170CF" w:rsidP="00E6076C">
      <w:pPr>
        <w:pStyle w:val="a6"/>
        <w:numPr>
          <w:ilvl w:val="0"/>
          <w:numId w:val="39"/>
        </w:numPr>
        <w:rPr>
          <w:lang w:val="el-GR"/>
          <w:rPrChange w:id="8217" w:author="Gladiator Gladiator" w:date="2018-06-01T16:47:00Z">
            <w:rPr/>
          </w:rPrChange>
        </w:rPr>
      </w:pPr>
      <w:bookmarkStart w:id="8218" w:name="_Ref515563972"/>
      <w:ins w:id="8219" w:author="Gladiator Gladiator" w:date="2018-05-23T01:28:00Z">
        <w:r w:rsidRPr="00E6076C">
          <w:rPr>
            <w:lang w:val="el-GR"/>
          </w:rPr>
          <w:t xml:space="preserve">Γ.  Χαραλαμπίδης, </w:t>
        </w:r>
        <w:r w:rsidRPr="00E6076C">
          <w:rPr>
            <w:lang w:val="el-GR"/>
            <w:rPrChange w:id="8220" w:author="Gladiator Gladiator" w:date="2018-05-23T01:28:00Z">
              <w:rPr/>
            </w:rPrChange>
          </w:rPr>
          <w:t>“</w:t>
        </w:r>
        <w:r w:rsidRPr="00E6076C">
          <w:rPr>
            <w:lang w:val="el-GR"/>
          </w:rPr>
          <w:t>Απαιτήσεις Λογισμικού</w:t>
        </w:r>
        <w:r w:rsidRPr="00E6076C">
          <w:rPr>
            <w:lang w:val="el-GR"/>
            <w:rPrChange w:id="8221" w:author="Gladiator Gladiator" w:date="2018-05-23T01:28:00Z">
              <w:rPr/>
            </w:rPrChange>
          </w:rPr>
          <w:t>”</w:t>
        </w:r>
      </w:ins>
      <w:ins w:id="8222" w:author="Gladiator Gladiator" w:date="2018-05-23T01:29:00Z">
        <w:r w:rsidRPr="00E6076C">
          <w:rPr>
            <w:lang w:val="el-GR"/>
          </w:rPr>
          <w:t xml:space="preserve">. </w:t>
        </w:r>
        <w:r>
          <w:t>Retrieved</w:t>
        </w:r>
        <w:r w:rsidRPr="00AD1DD6">
          <w:rPr>
            <w:lang w:val="el-GR"/>
            <w:rPrChange w:id="8223" w:author="Gladiator Gladiator" w:date="2018-06-01T16:47:00Z">
              <w:rPr/>
            </w:rPrChange>
          </w:rPr>
          <w:t xml:space="preserve"> </w:t>
        </w:r>
        <w:r>
          <w:t>from</w:t>
        </w:r>
        <w:r w:rsidRPr="00AD1DD6">
          <w:rPr>
            <w:lang w:val="el-GR"/>
            <w:rPrChange w:id="8224" w:author="Gladiator Gladiator" w:date="2018-06-01T16:47:00Z">
              <w:rPr/>
            </w:rPrChange>
          </w:rPr>
          <w:t xml:space="preserve"> [</w:t>
        </w:r>
      </w:ins>
      <w:del w:id="8225" w:author="Gladiator Gladiator" w:date="2018-05-23T01:29:00Z">
        <w:r w:rsidR="00B65622" w:rsidDel="009170CF">
          <w:fldChar w:fldCharType="begin"/>
        </w:r>
        <w:r w:rsidR="00B65622" w:rsidRPr="00AD1DD6" w:rsidDel="009170CF">
          <w:rPr>
            <w:lang w:val="el-GR"/>
            <w:rPrChange w:id="8226" w:author="Gladiator Gladiator" w:date="2018-06-01T16:47:00Z">
              <w:rPr/>
            </w:rPrChange>
          </w:rPr>
          <w:delInstrText xml:space="preserve"> </w:delInstrText>
        </w:r>
        <w:r w:rsidR="00B65622" w:rsidDel="009170CF">
          <w:delInstrText>HYPERLINK</w:delInstrText>
        </w:r>
        <w:r w:rsidR="00B65622" w:rsidRPr="00AD1DD6" w:rsidDel="009170CF">
          <w:rPr>
            <w:lang w:val="el-GR"/>
            <w:rPrChange w:id="8227" w:author="Gladiator Gladiator" w:date="2018-06-01T16:47:00Z">
              <w:rPr/>
            </w:rPrChange>
          </w:rPr>
          <w:delInstrText xml:space="preserve"> "</w:delInstrText>
        </w:r>
        <w:r w:rsidR="00B65622" w:rsidDel="009170CF">
          <w:delInstrText>http</w:delInstrText>
        </w:r>
        <w:r w:rsidR="00B65622" w:rsidRPr="00AD1DD6" w:rsidDel="009170CF">
          <w:rPr>
            <w:lang w:val="el-GR"/>
            <w:rPrChange w:id="8228" w:author="Gladiator Gladiator" w:date="2018-06-01T16:47:00Z">
              <w:rPr/>
            </w:rPrChange>
          </w:rPr>
          <w:delInstrText>://</w:delInstrText>
        </w:r>
        <w:r w:rsidR="00B65622" w:rsidDel="009170CF">
          <w:delInstrText>www</w:delInstrText>
        </w:r>
        <w:r w:rsidR="00B65622" w:rsidRPr="00AD1DD6" w:rsidDel="009170CF">
          <w:rPr>
            <w:lang w:val="el-GR"/>
            <w:rPrChange w:id="8229" w:author="Gladiator Gladiator" w:date="2018-06-01T16:47:00Z">
              <w:rPr/>
            </w:rPrChange>
          </w:rPr>
          <w:delInstrText>.</w:delInstrText>
        </w:r>
        <w:r w:rsidR="00B65622" w:rsidDel="009170CF">
          <w:delInstrText>icsd</w:delInstrText>
        </w:r>
        <w:r w:rsidR="00B65622" w:rsidRPr="00AD1DD6" w:rsidDel="009170CF">
          <w:rPr>
            <w:lang w:val="el-GR"/>
            <w:rPrChange w:id="8230" w:author="Gladiator Gladiator" w:date="2018-06-01T16:47:00Z">
              <w:rPr/>
            </w:rPrChange>
          </w:rPr>
          <w:delInstrText>.</w:delInstrText>
        </w:r>
        <w:r w:rsidR="00B65622" w:rsidDel="009170CF">
          <w:delInstrText>aegean</w:delInstrText>
        </w:r>
        <w:r w:rsidR="00B65622" w:rsidRPr="00AD1DD6" w:rsidDel="009170CF">
          <w:rPr>
            <w:lang w:val="el-GR"/>
            <w:rPrChange w:id="8231" w:author="Gladiator Gladiator" w:date="2018-06-01T16:47:00Z">
              <w:rPr/>
            </w:rPrChange>
          </w:rPr>
          <w:delInstrText>.</w:delInstrText>
        </w:r>
        <w:r w:rsidR="00B65622" w:rsidDel="009170CF">
          <w:delInstrText>gr</w:delInstrText>
        </w:r>
        <w:r w:rsidR="00B65622" w:rsidRPr="00AD1DD6" w:rsidDel="009170CF">
          <w:rPr>
            <w:lang w:val="el-GR"/>
            <w:rPrChange w:id="8232" w:author="Gladiator Gladiator" w:date="2018-06-01T16:47:00Z">
              <w:rPr/>
            </w:rPrChange>
          </w:rPr>
          <w:delInstrText>/</w:delInstrText>
        </w:r>
        <w:r w:rsidR="00B65622" w:rsidDel="009170CF">
          <w:delInstrText>website</w:delInstrText>
        </w:r>
        <w:r w:rsidR="00B65622" w:rsidRPr="00AD1DD6" w:rsidDel="009170CF">
          <w:rPr>
            <w:lang w:val="el-GR"/>
            <w:rPrChange w:id="8233" w:author="Gladiator Gladiator" w:date="2018-06-01T16:47:00Z">
              <w:rPr/>
            </w:rPrChange>
          </w:rPr>
          <w:delInstrText>_</w:delInstrText>
        </w:r>
        <w:r w:rsidR="00B65622" w:rsidDel="009170CF">
          <w:delInstrText>files</w:delInstrText>
        </w:r>
        <w:r w:rsidR="00B65622" w:rsidRPr="00AD1DD6" w:rsidDel="009170CF">
          <w:rPr>
            <w:lang w:val="el-GR"/>
            <w:rPrChange w:id="8234" w:author="Gladiator Gladiator" w:date="2018-06-01T16:47:00Z">
              <w:rPr/>
            </w:rPrChange>
          </w:rPr>
          <w:delInstrText>/</w:delInstrText>
        </w:r>
        <w:r w:rsidR="00B65622" w:rsidDel="009170CF">
          <w:delInstrText>proptyxiako</w:delInstrText>
        </w:r>
        <w:r w:rsidR="00B65622" w:rsidRPr="00AD1DD6" w:rsidDel="009170CF">
          <w:rPr>
            <w:lang w:val="el-GR"/>
            <w:rPrChange w:id="8235" w:author="Gladiator Gladiator" w:date="2018-06-01T16:47:00Z">
              <w:rPr/>
            </w:rPrChange>
          </w:rPr>
          <w:delInstrText>/736332428.</w:delInstrText>
        </w:r>
        <w:r w:rsidR="00B65622" w:rsidDel="009170CF">
          <w:delInstrText>pdf</w:delInstrText>
        </w:r>
        <w:r w:rsidR="00B65622" w:rsidRPr="00AD1DD6" w:rsidDel="009170CF">
          <w:rPr>
            <w:lang w:val="el-GR"/>
            <w:rPrChange w:id="8236" w:author="Gladiator Gladiator" w:date="2018-06-01T16:47:00Z">
              <w:rPr/>
            </w:rPrChange>
          </w:rPr>
          <w:delInstrText xml:space="preserve">" </w:delInstrText>
        </w:r>
        <w:r w:rsidR="00B65622" w:rsidDel="009170CF">
          <w:fldChar w:fldCharType="separate"/>
        </w:r>
        <w:r w:rsidR="003F04DE" w:rsidRPr="009170CF" w:rsidDel="009170CF">
          <w:rPr>
            <w:rPrChange w:id="8237" w:author="Gladiator Gladiator" w:date="2018-05-23T01:29:00Z">
              <w:rPr>
                <w:rStyle w:val="-"/>
              </w:rPr>
            </w:rPrChange>
          </w:rPr>
          <w:delText>http</w:delText>
        </w:r>
        <w:r w:rsidR="003F04DE" w:rsidRPr="00AD1DD6" w:rsidDel="009170CF">
          <w:rPr>
            <w:lang w:val="el-GR"/>
            <w:rPrChange w:id="8238" w:author="Gladiator Gladiator" w:date="2018-06-01T16:47:00Z">
              <w:rPr>
                <w:rStyle w:val="-"/>
              </w:rPr>
            </w:rPrChange>
          </w:rPr>
          <w:delText>://</w:delText>
        </w:r>
        <w:r w:rsidR="003F04DE" w:rsidRPr="009170CF" w:rsidDel="009170CF">
          <w:rPr>
            <w:rPrChange w:id="8239" w:author="Gladiator Gladiator" w:date="2018-05-23T01:29:00Z">
              <w:rPr>
                <w:rStyle w:val="-"/>
              </w:rPr>
            </w:rPrChange>
          </w:rPr>
          <w:delText>www</w:delText>
        </w:r>
        <w:r w:rsidR="003F04DE" w:rsidRPr="00AD1DD6" w:rsidDel="009170CF">
          <w:rPr>
            <w:lang w:val="el-GR"/>
            <w:rPrChange w:id="8240" w:author="Gladiator Gladiator" w:date="2018-06-01T16:47:00Z">
              <w:rPr>
                <w:rStyle w:val="-"/>
              </w:rPr>
            </w:rPrChange>
          </w:rPr>
          <w:delText>.</w:delText>
        </w:r>
        <w:r w:rsidR="003F04DE" w:rsidRPr="009170CF" w:rsidDel="009170CF">
          <w:rPr>
            <w:rPrChange w:id="8241" w:author="Gladiator Gladiator" w:date="2018-05-23T01:29:00Z">
              <w:rPr>
                <w:rStyle w:val="-"/>
              </w:rPr>
            </w:rPrChange>
          </w:rPr>
          <w:delText>icsd</w:delText>
        </w:r>
        <w:r w:rsidR="003F04DE" w:rsidRPr="00AD1DD6" w:rsidDel="009170CF">
          <w:rPr>
            <w:lang w:val="el-GR"/>
            <w:rPrChange w:id="8242" w:author="Gladiator Gladiator" w:date="2018-06-01T16:47:00Z">
              <w:rPr>
                <w:rStyle w:val="-"/>
              </w:rPr>
            </w:rPrChange>
          </w:rPr>
          <w:delText>.</w:delText>
        </w:r>
        <w:r w:rsidR="003F04DE" w:rsidRPr="009170CF" w:rsidDel="009170CF">
          <w:rPr>
            <w:rPrChange w:id="8243" w:author="Gladiator Gladiator" w:date="2018-05-23T01:29:00Z">
              <w:rPr>
                <w:rStyle w:val="-"/>
              </w:rPr>
            </w:rPrChange>
          </w:rPr>
          <w:delText>aegean</w:delText>
        </w:r>
        <w:r w:rsidR="003F04DE" w:rsidRPr="00AD1DD6" w:rsidDel="009170CF">
          <w:rPr>
            <w:lang w:val="el-GR"/>
            <w:rPrChange w:id="8244" w:author="Gladiator Gladiator" w:date="2018-06-01T16:47:00Z">
              <w:rPr>
                <w:rStyle w:val="-"/>
              </w:rPr>
            </w:rPrChange>
          </w:rPr>
          <w:delText>.</w:delText>
        </w:r>
        <w:r w:rsidR="003F04DE" w:rsidRPr="009170CF" w:rsidDel="009170CF">
          <w:rPr>
            <w:rPrChange w:id="8245" w:author="Gladiator Gladiator" w:date="2018-05-23T01:29:00Z">
              <w:rPr>
                <w:rStyle w:val="-"/>
              </w:rPr>
            </w:rPrChange>
          </w:rPr>
          <w:delText>gr</w:delText>
        </w:r>
        <w:r w:rsidR="003F04DE" w:rsidRPr="00AD1DD6" w:rsidDel="009170CF">
          <w:rPr>
            <w:lang w:val="el-GR"/>
            <w:rPrChange w:id="8246" w:author="Gladiator Gladiator" w:date="2018-06-01T16:47:00Z">
              <w:rPr>
                <w:rStyle w:val="-"/>
              </w:rPr>
            </w:rPrChange>
          </w:rPr>
          <w:delText>/</w:delText>
        </w:r>
        <w:r w:rsidR="003F04DE" w:rsidRPr="009170CF" w:rsidDel="009170CF">
          <w:rPr>
            <w:rPrChange w:id="8247" w:author="Gladiator Gladiator" w:date="2018-05-23T01:29:00Z">
              <w:rPr>
                <w:rStyle w:val="-"/>
              </w:rPr>
            </w:rPrChange>
          </w:rPr>
          <w:delText>website</w:delText>
        </w:r>
        <w:r w:rsidR="003F04DE" w:rsidRPr="00AD1DD6" w:rsidDel="009170CF">
          <w:rPr>
            <w:lang w:val="el-GR"/>
            <w:rPrChange w:id="8248" w:author="Gladiator Gladiator" w:date="2018-06-01T16:47:00Z">
              <w:rPr>
                <w:rStyle w:val="-"/>
              </w:rPr>
            </w:rPrChange>
          </w:rPr>
          <w:delText>_</w:delText>
        </w:r>
        <w:r w:rsidR="003F04DE" w:rsidRPr="009170CF" w:rsidDel="009170CF">
          <w:rPr>
            <w:rPrChange w:id="8249" w:author="Gladiator Gladiator" w:date="2018-05-23T01:29:00Z">
              <w:rPr>
                <w:rStyle w:val="-"/>
              </w:rPr>
            </w:rPrChange>
          </w:rPr>
          <w:delText>files</w:delText>
        </w:r>
        <w:r w:rsidR="003F04DE" w:rsidRPr="00AD1DD6" w:rsidDel="009170CF">
          <w:rPr>
            <w:lang w:val="el-GR"/>
            <w:rPrChange w:id="8250" w:author="Gladiator Gladiator" w:date="2018-06-01T16:47:00Z">
              <w:rPr>
                <w:rStyle w:val="-"/>
              </w:rPr>
            </w:rPrChange>
          </w:rPr>
          <w:delText>/</w:delText>
        </w:r>
        <w:r w:rsidR="003F04DE" w:rsidRPr="009170CF" w:rsidDel="009170CF">
          <w:rPr>
            <w:rPrChange w:id="8251" w:author="Gladiator Gladiator" w:date="2018-05-23T01:29:00Z">
              <w:rPr>
                <w:rStyle w:val="-"/>
              </w:rPr>
            </w:rPrChange>
          </w:rPr>
          <w:delText>proptyxiako</w:delText>
        </w:r>
        <w:r w:rsidR="003F04DE" w:rsidRPr="00AD1DD6" w:rsidDel="009170CF">
          <w:rPr>
            <w:lang w:val="el-GR"/>
            <w:rPrChange w:id="8252" w:author="Gladiator Gladiator" w:date="2018-06-01T16:47:00Z">
              <w:rPr>
                <w:rStyle w:val="-"/>
              </w:rPr>
            </w:rPrChange>
          </w:rPr>
          <w:delText>/736332428.</w:delText>
        </w:r>
        <w:r w:rsidR="003F04DE" w:rsidRPr="009170CF" w:rsidDel="009170CF">
          <w:rPr>
            <w:rPrChange w:id="8253" w:author="Gladiator Gladiator" w:date="2018-05-23T01:29:00Z">
              <w:rPr>
                <w:rStyle w:val="-"/>
              </w:rPr>
            </w:rPrChange>
          </w:rPr>
          <w:delText>pdf</w:delText>
        </w:r>
        <w:r w:rsidR="00B65622" w:rsidDel="009170CF">
          <w:rPr>
            <w:rStyle w:val="-"/>
          </w:rPr>
          <w:fldChar w:fldCharType="end"/>
        </w:r>
      </w:del>
      <w:ins w:id="8254" w:author="Gladiator Gladiator" w:date="2018-05-23T01:29:00Z">
        <w:r w:rsidRPr="009170CF">
          <w:rPr>
            <w:rPrChange w:id="8255" w:author="Gladiator Gladiator" w:date="2018-05-23T01:29:00Z">
              <w:rPr>
                <w:rStyle w:val="-"/>
              </w:rPr>
            </w:rPrChange>
          </w:rPr>
          <w:t>http</w:t>
        </w:r>
        <w:r w:rsidRPr="00AD1DD6">
          <w:rPr>
            <w:lang w:val="el-GR"/>
            <w:rPrChange w:id="8256" w:author="Gladiator Gladiator" w:date="2018-06-01T16:47:00Z">
              <w:rPr>
                <w:rStyle w:val="-"/>
              </w:rPr>
            </w:rPrChange>
          </w:rPr>
          <w:t>://</w:t>
        </w:r>
        <w:r w:rsidRPr="009170CF">
          <w:rPr>
            <w:rPrChange w:id="8257" w:author="Gladiator Gladiator" w:date="2018-05-23T01:29:00Z">
              <w:rPr>
                <w:rStyle w:val="-"/>
              </w:rPr>
            </w:rPrChange>
          </w:rPr>
          <w:t>www</w:t>
        </w:r>
        <w:r w:rsidRPr="00AD1DD6">
          <w:rPr>
            <w:lang w:val="el-GR"/>
            <w:rPrChange w:id="8258" w:author="Gladiator Gladiator" w:date="2018-06-01T16:47:00Z">
              <w:rPr>
                <w:rStyle w:val="-"/>
              </w:rPr>
            </w:rPrChange>
          </w:rPr>
          <w:t>.</w:t>
        </w:r>
        <w:proofErr w:type="spellStart"/>
        <w:r w:rsidRPr="009170CF">
          <w:rPr>
            <w:rPrChange w:id="8259" w:author="Gladiator Gladiator" w:date="2018-05-23T01:29:00Z">
              <w:rPr>
                <w:rStyle w:val="-"/>
              </w:rPr>
            </w:rPrChange>
          </w:rPr>
          <w:t>icsd</w:t>
        </w:r>
        <w:proofErr w:type="spellEnd"/>
        <w:r w:rsidRPr="00AD1DD6">
          <w:rPr>
            <w:lang w:val="el-GR"/>
            <w:rPrChange w:id="8260" w:author="Gladiator Gladiator" w:date="2018-06-01T16:47:00Z">
              <w:rPr>
                <w:rStyle w:val="-"/>
              </w:rPr>
            </w:rPrChange>
          </w:rPr>
          <w:t>.</w:t>
        </w:r>
        <w:proofErr w:type="spellStart"/>
        <w:r w:rsidRPr="009170CF">
          <w:rPr>
            <w:rPrChange w:id="8261" w:author="Gladiator Gladiator" w:date="2018-05-23T01:29:00Z">
              <w:rPr>
                <w:rStyle w:val="-"/>
              </w:rPr>
            </w:rPrChange>
          </w:rPr>
          <w:t>aegean</w:t>
        </w:r>
        <w:proofErr w:type="spellEnd"/>
        <w:r w:rsidRPr="00AD1DD6">
          <w:rPr>
            <w:lang w:val="el-GR"/>
            <w:rPrChange w:id="8262" w:author="Gladiator Gladiator" w:date="2018-06-01T16:47:00Z">
              <w:rPr>
                <w:rStyle w:val="-"/>
              </w:rPr>
            </w:rPrChange>
          </w:rPr>
          <w:t>.</w:t>
        </w:r>
        <w:r w:rsidRPr="009170CF">
          <w:rPr>
            <w:rPrChange w:id="8263" w:author="Gladiator Gladiator" w:date="2018-05-23T01:29:00Z">
              <w:rPr>
                <w:rStyle w:val="-"/>
              </w:rPr>
            </w:rPrChange>
          </w:rPr>
          <w:t>gr</w:t>
        </w:r>
        <w:r w:rsidRPr="00AD1DD6">
          <w:rPr>
            <w:lang w:val="el-GR"/>
            <w:rPrChange w:id="8264" w:author="Gladiator Gladiator" w:date="2018-06-01T16:47:00Z">
              <w:rPr>
                <w:rStyle w:val="-"/>
              </w:rPr>
            </w:rPrChange>
          </w:rPr>
          <w:t>/</w:t>
        </w:r>
        <w:r w:rsidRPr="009170CF">
          <w:rPr>
            <w:rPrChange w:id="8265" w:author="Gladiator Gladiator" w:date="2018-05-23T01:29:00Z">
              <w:rPr>
                <w:rStyle w:val="-"/>
              </w:rPr>
            </w:rPrChange>
          </w:rPr>
          <w:t>website</w:t>
        </w:r>
        <w:r w:rsidRPr="00AD1DD6">
          <w:rPr>
            <w:lang w:val="el-GR"/>
            <w:rPrChange w:id="8266" w:author="Gladiator Gladiator" w:date="2018-06-01T16:47:00Z">
              <w:rPr>
                <w:rStyle w:val="-"/>
              </w:rPr>
            </w:rPrChange>
          </w:rPr>
          <w:t>_</w:t>
        </w:r>
        <w:r w:rsidRPr="009170CF">
          <w:rPr>
            <w:rPrChange w:id="8267" w:author="Gladiator Gladiator" w:date="2018-05-23T01:29:00Z">
              <w:rPr>
                <w:rStyle w:val="-"/>
              </w:rPr>
            </w:rPrChange>
          </w:rPr>
          <w:t>files</w:t>
        </w:r>
        <w:r w:rsidRPr="00AD1DD6">
          <w:rPr>
            <w:lang w:val="el-GR"/>
            <w:rPrChange w:id="8268" w:author="Gladiator Gladiator" w:date="2018-06-01T16:47:00Z">
              <w:rPr>
                <w:rStyle w:val="-"/>
              </w:rPr>
            </w:rPrChange>
          </w:rPr>
          <w:t>/</w:t>
        </w:r>
        <w:proofErr w:type="spellStart"/>
        <w:r w:rsidRPr="009170CF">
          <w:rPr>
            <w:rPrChange w:id="8269" w:author="Gladiator Gladiator" w:date="2018-05-23T01:29:00Z">
              <w:rPr>
                <w:rStyle w:val="-"/>
              </w:rPr>
            </w:rPrChange>
          </w:rPr>
          <w:t>proptyxiako</w:t>
        </w:r>
        <w:proofErr w:type="spellEnd"/>
        <w:r w:rsidRPr="00AD1DD6">
          <w:rPr>
            <w:lang w:val="el-GR"/>
            <w:rPrChange w:id="8270" w:author="Gladiator Gladiator" w:date="2018-06-01T16:47:00Z">
              <w:rPr>
                <w:rStyle w:val="-"/>
              </w:rPr>
            </w:rPrChange>
          </w:rPr>
          <w:t>/736332428.</w:t>
        </w:r>
        <w:r w:rsidRPr="009170CF">
          <w:rPr>
            <w:rPrChange w:id="8271" w:author="Gladiator Gladiator" w:date="2018-05-23T01:29:00Z">
              <w:rPr>
                <w:rStyle w:val="-"/>
              </w:rPr>
            </w:rPrChange>
          </w:rPr>
          <w:t>pdf</w:t>
        </w:r>
        <w:r w:rsidRPr="00AD1DD6">
          <w:rPr>
            <w:lang w:val="el-GR"/>
            <w:rPrChange w:id="8272" w:author="Gladiator Gladiator" w:date="2018-06-01T16:47:00Z">
              <w:rPr/>
            </w:rPrChange>
          </w:rPr>
          <w:t>]</w:t>
        </w:r>
      </w:ins>
      <w:bookmarkEnd w:id="8218"/>
      <w:del w:id="8273" w:author="Gladiator Gladiator" w:date="2018-05-23T01:29:00Z">
        <w:r w:rsidR="003F04DE" w:rsidRPr="00AD1DD6" w:rsidDel="009170CF">
          <w:rPr>
            <w:lang w:val="el-GR"/>
            <w:rPrChange w:id="8274" w:author="Gladiator Gladiator" w:date="2018-06-01T16:47:00Z">
              <w:rPr/>
            </w:rPrChange>
          </w:rPr>
          <w:delText xml:space="preserve"> </w:delText>
        </w:r>
      </w:del>
    </w:p>
    <w:p w14:paraId="1FBE1179" w14:textId="13854CFF" w:rsidR="003F04DE" w:rsidRPr="003F04DE" w:rsidRDefault="009170CF" w:rsidP="00E6076C">
      <w:pPr>
        <w:pStyle w:val="a6"/>
        <w:numPr>
          <w:ilvl w:val="0"/>
          <w:numId w:val="39"/>
        </w:numPr>
      </w:pPr>
      <w:bookmarkStart w:id="8275" w:name="_Ref515563989"/>
      <w:ins w:id="8276" w:author="Gladiator Gladiator" w:date="2018-05-23T01:30:00Z">
        <w:r w:rsidRPr="009170CF">
          <w:t>Visual Basic for Applications</w:t>
        </w:r>
        <w:r>
          <w:t>. Retrieved from [</w:t>
        </w:r>
      </w:ins>
      <w:del w:id="8277" w:author="Gladiator Gladiator" w:date="2018-05-23T01:30:00Z">
        <w:r w:rsidR="00B65622" w:rsidDel="009170CF">
          <w:fldChar w:fldCharType="begin"/>
        </w:r>
        <w:r w:rsidR="00B65622" w:rsidDel="009170CF">
          <w:delInstrText xml:space="preserve"> HYPERLINK "https://en.wikipedia.org/wiki/Visual_Basic_for_Applications" </w:delInstrText>
        </w:r>
        <w:r w:rsidR="00B65622" w:rsidDel="009170CF">
          <w:fldChar w:fldCharType="separate"/>
        </w:r>
        <w:r w:rsidR="003F04DE" w:rsidRPr="009170CF" w:rsidDel="009170CF">
          <w:rPr>
            <w:rPrChange w:id="8278" w:author="Gladiator Gladiator" w:date="2018-05-23T01:30:00Z">
              <w:rPr>
                <w:rStyle w:val="-"/>
              </w:rPr>
            </w:rPrChange>
          </w:rPr>
          <w:delText>https://en.wikipedia.org/wiki/Visual_Basic_for_Applications</w:delText>
        </w:r>
        <w:r w:rsidR="00B65622" w:rsidDel="009170CF">
          <w:rPr>
            <w:rStyle w:val="-"/>
          </w:rPr>
          <w:fldChar w:fldCharType="end"/>
        </w:r>
      </w:del>
      <w:ins w:id="8279" w:author="Gladiator Gladiator" w:date="2018-05-23T01:30:00Z">
        <w:r w:rsidRPr="009170CF">
          <w:rPr>
            <w:rPrChange w:id="8280" w:author="Gladiator Gladiator" w:date="2018-05-23T01:30:00Z">
              <w:rPr>
                <w:rStyle w:val="-"/>
              </w:rPr>
            </w:rPrChange>
          </w:rPr>
          <w:t>https://en.wikipedia.org/wiki/Visual_Basic_for_Applications</w:t>
        </w:r>
        <w:r>
          <w:t>]</w:t>
        </w:r>
      </w:ins>
      <w:bookmarkEnd w:id="8275"/>
      <w:del w:id="8281" w:author="Gladiator Gladiator" w:date="2018-05-23T01:30:00Z">
        <w:r w:rsidR="003F04DE" w:rsidRPr="003F04DE" w:rsidDel="009170CF">
          <w:delText xml:space="preserve"> </w:delText>
        </w:r>
      </w:del>
    </w:p>
    <w:p w14:paraId="59B1085A" w14:textId="1D8FADDB" w:rsidR="003F04DE" w:rsidRPr="00DA3613" w:rsidRDefault="009170CF" w:rsidP="00E6076C">
      <w:pPr>
        <w:pStyle w:val="a6"/>
        <w:numPr>
          <w:ilvl w:val="0"/>
          <w:numId w:val="39"/>
        </w:numPr>
      </w:pPr>
      <w:bookmarkStart w:id="8282" w:name="_Ref515564238"/>
      <w:ins w:id="8283" w:author="Gladiator Gladiator" w:date="2018-05-23T01:32:00Z">
        <w:r w:rsidRPr="009170CF">
          <w:t>Wang, H. M., &amp; Huang, S. C. (2012). SDNN/RMSSD as a surrogate for LF/HF: a revised investigation. Modelling and Simulation in Engineering, 2012, 16.</w:t>
        </w:r>
      </w:ins>
      <w:bookmarkEnd w:id="8282"/>
      <w:del w:id="8284" w:author="Gladiator Gladiator" w:date="2018-05-23T01:32:00Z">
        <w:r w:rsidR="00B65622" w:rsidDel="009170CF">
          <w:fldChar w:fldCharType="begin"/>
        </w:r>
        <w:r w:rsidR="00B65622" w:rsidDel="009170CF">
          <w:delInstrText xml:space="preserve"> HYPERLINK "https://www.hindawi.com/journals/mse/2012/931943/" </w:delInstrText>
        </w:r>
        <w:r w:rsidR="00B65622" w:rsidDel="009170CF">
          <w:fldChar w:fldCharType="separate"/>
        </w:r>
        <w:r w:rsidR="003F04DE" w:rsidRPr="00DA3613" w:rsidDel="009170CF">
          <w:rPr>
            <w:rStyle w:val="-"/>
          </w:rPr>
          <w:delText>https://www.hindawi.com/journals/mse/2012/931943/</w:delText>
        </w:r>
        <w:r w:rsidR="00B65622" w:rsidDel="009170CF">
          <w:rPr>
            <w:rStyle w:val="-"/>
          </w:rPr>
          <w:fldChar w:fldCharType="end"/>
        </w:r>
      </w:del>
      <w:r w:rsidR="003F04DE" w:rsidRPr="00DA3613">
        <w:t xml:space="preserve"> </w:t>
      </w:r>
    </w:p>
    <w:p w14:paraId="498911CB" w14:textId="77777777" w:rsidR="00E6076C" w:rsidRDefault="00C13B21" w:rsidP="00E6076C">
      <w:pPr>
        <w:pStyle w:val="a6"/>
        <w:numPr>
          <w:ilvl w:val="0"/>
          <w:numId w:val="39"/>
        </w:numPr>
      </w:pPr>
      <w:bookmarkStart w:id="8285" w:name="_Ref515564285"/>
      <w:proofErr w:type="spellStart"/>
      <w:ins w:id="8286" w:author="Gladiator Gladiator" w:date="2018-05-23T01:36:00Z">
        <w:r w:rsidRPr="00C13B21">
          <w:t>Mietus</w:t>
        </w:r>
        <w:proofErr w:type="spellEnd"/>
        <w:r w:rsidRPr="00C13B21">
          <w:t xml:space="preserve">, J. E., Peng, C. K., Henry, I., Goldsmith, R. L., &amp; Goldberger, A. L. (2002). The </w:t>
        </w:r>
        <w:proofErr w:type="spellStart"/>
        <w:r w:rsidRPr="00C13B21">
          <w:t>pNNx</w:t>
        </w:r>
        <w:proofErr w:type="spellEnd"/>
        <w:r w:rsidRPr="00C13B21">
          <w:t xml:space="preserve"> files: re-examining a widely used heart rate variability measure. Heart, 88(4), 378-380.</w:t>
        </w:r>
      </w:ins>
      <w:bookmarkEnd w:id="8285"/>
      <w:del w:id="8287" w:author="Gladiator Gladiator" w:date="2018-05-23T01:36:00Z">
        <w:r w:rsidR="00B65622" w:rsidDel="00C13B21">
          <w:fldChar w:fldCharType="begin"/>
        </w:r>
        <w:r w:rsidR="00B65622" w:rsidDel="00C13B21">
          <w:delInstrText xml:space="preserve"> HYPERLINK "https://physionet.org/physiotools/pNNx/" </w:delInstrText>
        </w:r>
        <w:r w:rsidR="00B65622" w:rsidDel="00C13B21">
          <w:fldChar w:fldCharType="separate"/>
        </w:r>
        <w:r w:rsidR="003F04DE" w:rsidRPr="00DA3613" w:rsidDel="00C13B21">
          <w:rPr>
            <w:rStyle w:val="-"/>
          </w:rPr>
          <w:delText>https://physionet.org/physiotools/pNNx/</w:delText>
        </w:r>
        <w:r w:rsidR="00B65622" w:rsidDel="00C13B21">
          <w:rPr>
            <w:rStyle w:val="-"/>
          </w:rPr>
          <w:fldChar w:fldCharType="end"/>
        </w:r>
      </w:del>
      <w:r w:rsidR="003F04DE" w:rsidRPr="00DA3613">
        <w:t xml:space="preserve"> </w:t>
      </w:r>
    </w:p>
    <w:p w14:paraId="33D5CB12" w14:textId="430E39B7" w:rsidR="00C13B21" w:rsidRDefault="00C13B21" w:rsidP="00E6076C">
      <w:pPr>
        <w:pStyle w:val="a6"/>
        <w:numPr>
          <w:ilvl w:val="0"/>
          <w:numId w:val="39"/>
        </w:numPr>
        <w:rPr>
          <w:ins w:id="8288" w:author="Gladiator Gladiator" w:date="2018-05-23T01:38:00Z"/>
        </w:rPr>
      </w:pPr>
      <w:bookmarkStart w:id="8289" w:name="_Ref515564473"/>
      <w:ins w:id="8290" w:author="Gladiator Gladiator" w:date="2018-05-23T01:37:00Z">
        <w:r w:rsidRPr="00C13B21">
          <w:t xml:space="preserve">Sun, F. T., </w:t>
        </w:r>
        <w:proofErr w:type="spellStart"/>
        <w:r w:rsidRPr="00C13B21">
          <w:t>Kuo</w:t>
        </w:r>
        <w:proofErr w:type="spellEnd"/>
        <w:r w:rsidRPr="00C13B21">
          <w:t xml:space="preserve">, C., Cheng, H. T., </w:t>
        </w:r>
        <w:proofErr w:type="spellStart"/>
        <w:r w:rsidRPr="00C13B21">
          <w:t>Buthpitiya</w:t>
        </w:r>
        <w:proofErr w:type="spellEnd"/>
        <w:r w:rsidRPr="00C13B21">
          <w:t xml:space="preserve">, S., Collins, P., &amp; </w:t>
        </w:r>
        <w:proofErr w:type="spellStart"/>
        <w:r w:rsidRPr="00C13B21">
          <w:t>Griss</w:t>
        </w:r>
        <w:proofErr w:type="spellEnd"/>
        <w:r w:rsidRPr="00C13B21">
          <w:t>, M. (2010, October). Activity-aware mental stress detection using physiological sensors. In International Conference on Mobile Computing, Applications, and Services (pp. 282-301). Springer, Berlin, Heidelberg.</w:t>
        </w:r>
      </w:ins>
      <w:bookmarkEnd w:id="8289"/>
    </w:p>
    <w:p w14:paraId="74271663" w14:textId="6D08087E" w:rsidR="003F04DE" w:rsidDel="00C13B21" w:rsidRDefault="00C13B21" w:rsidP="00E6076C">
      <w:pPr>
        <w:ind w:left="66"/>
        <w:rPr>
          <w:del w:id="8291" w:author="Gladiator Gladiator" w:date="2018-05-23T01:37:00Z"/>
        </w:rPr>
      </w:pPr>
      <w:ins w:id="8292" w:author="Gladiator Gladiator" w:date="2018-05-23T01:38:00Z">
        <w:r>
          <w:lastRenderedPageBreak/>
          <w:t xml:space="preserve">Heart Rate Variability Analysis System. Retrieved from </w:t>
        </w:r>
      </w:ins>
      <w:ins w:id="8293" w:author="Gladiator Gladiator" w:date="2018-05-23T01:39:00Z">
        <w:r>
          <w:t>[</w:t>
        </w:r>
      </w:ins>
      <w:del w:id="8294" w:author="Gladiator Gladiator" w:date="2018-05-23T01:37:00Z">
        <w:r w:rsidR="003F04DE" w:rsidRPr="00AF3751" w:rsidDel="00C13B21">
          <w:delText>Activity-aware Mental Stress Detection Using Physiological Sensors</w:delText>
        </w:r>
        <w:r w:rsidR="003F04DE" w:rsidDel="00C13B21">
          <w:delText xml:space="preserve">, </w:delText>
        </w:r>
        <w:r w:rsidR="003F04DE" w:rsidRPr="00AF3751" w:rsidDel="00C13B21">
          <w:delText>Carnegie Mellon University</w:delText>
        </w:r>
        <w:r w:rsidR="003F04DE" w:rsidDel="00C13B21">
          <w:delText xml:space="preserve">, </w:delText>
        </w:r>
        <w:r w:rsidR="003F04DE" w:rsidRPr="00AF3751" w:rsidDel="00C13B21">
          <w:delText>lucas.sun, hengtze.cheng,senaka.buthpiti</w:delText>
        </w:r>
        <w:r w:rsidR="003F04DE" w:rsidDel="00C13B21">
          <w:delText>ya,patricia.collins,martin.griss</w:delText>
        </w:r>
      </w:del>
    </w:p>
    <w:p w14:paraId="1A92BFCA" w14:textId="4BA6D5BE" w:rsidR="00E07208" w:rsidRDefault="00B65622" w:rsidP="00E6076C">
      <w:pPr>
        <w:pStyle w:val="a6"/>
        <w:numPr>
          <w:ilvl w:val="0"/>
          <w:numId w:val="39"/>
        </w:numPr>
      </w:pPr>
      <w:del w:id="8295" w:author="Gladiator Gladiator" w:date="2018-05-23T01:39:00Z">
        <w:r w:rsidDel="00C13B21">
          <w:fldChar w:fldCharType="begin"/>
        </w:r>
        <w:r w:rsidDel="00C13B21">
          <w:delInstrText xml:space="preserve"> HYPERLINK "http://medi-core.com/download/HRV_clinical_manual_ver3.0.pdf" </w:delInstrText>
        </w:r>
        <w:r w:rsidDel="00C13B21">
          <w:fldChar w:fldCharType="separate"/>
        </w:r>
        <w:r w:rsidR="003F04DE" w:rsidRPr="00C13B21" w:rsidDel="00C13B21">
          <w:rPr>
            <w:rPrChange w:id="8296" w:author="Gladiator Gladiator" w:date="2018-05-23T01:39:00Z">
              <w:rPr>
                <w:rStyle w:val="-"/>
              </w:rPr>
            </w:rPrChange>
          </w:rPr>
          <w:delText>ht</w:delText>
        </w:r>
      </w:del>
      <w:ins w:id="8297" w:author="Gladiator Gladiator" w:date="2018-05-23T01:39:00Z">
        <w:r w:rsidR="00C13B21">
          <w:rPr>
            <w:rStyle w:val="-"/>
          </w:rPr>
          <w:t>[</w:t>
        </w:r>
      </w:ins>
      <w:del w:id="8298" w:author="Gladiator Gladiator" w:date="2018-05-23T01:39:00Z">
        <w:r w:rsidR="003F04DE" w:rsidRPr="00C13B21" w:rsidDel="00C13B21">
          <w:rPr>
            <w:rPrChange w:id="8299" w:author="Gladiator Gladiator" w:date="2018-05-23T01:39:00Z">
              <w:rPr>
                <w:rStyle w:val="-"/>
              </w:rPr>
            </w:rPrChange>
          </w:rPr>
          <w:delText>tp://medi-core.com/download/HRV_clinical_manual_ver3.0.pdf</w:delText>
        </w:r>
        <w:r w:rsidDel="00C13B21">
          <w:rPr>
            <w:rStyle w:val="-"/>
          </w:rPr>
          <w:fldChar w:fldCharType="end"/>
        </w:r>
      </w:del>
      <w:bookmarkStart w:id="8300" w:name="_Ref515564576"/>
      <w:ins w:id="8301" w:author="Gladiator Gladiator" w:date="2018-05-23T01:39:00Z">
        <w:r w:rsidR="00C13B21" w:rsidRPr="00C13B21">
          <w:rPr>
            <w:rPrChange w:id="8302" w:author="Gladiator Gladiator" w:date="2018-05-23T01:39:00Z">
              <w:rPr>
                <w:rStyle w:val="-"/>
              </w:rPr>
            </w:rPrChange>
          </w:rPr>
          <w:t>http://medi-core.com/download/HRV_clinical_manual_ver3.0.pdf</w:t>
        </w:r>
        <w:r w:rsidR="00C13B21">
          <w:t>]</w:t>
        </w:r>
      </w:ins>
      <w:bookmarkEnd w:id="8300"/>
      <w:del w:id="8303" w:author="Gladiator Gladiator" w:date="2018-05-23T01:39:00Z">
        <w:r w:rsidR="003F04DE" w:rsidRPr="001F4119" w:rsidDel="00C13B21">
          <w:delText xml:space="preserve"> </w:delText>
        </w:r>
      </w:del>
    </w:p>
    <w:p w14:paraId="0AD46A8C" w14:textId="0F1D5018" w:rsidR="003F04DE" w:rsidRPr="00E07208" w:rsidRDefault="00C13B21" w:rsidP="00E6076C">
      <w:pPr>
        <w:pStyle w:val="a6"/>
        <w:numPr>
          <w:ilvl w:val="0"/>
          <w:numId w:val="39"/>
        </w:numPr>
      </w:pPr>
      <w:bookmarkStart w:id="8304" w:name="_Ref515564658"/>
      <w:proofErr w:type="spellStart"/>
      <w:ins w:id="8305" w:author="Gladiator Gladiator" w:date="2018-05-23T01:40:00Z">
        <w:r w:rsidRPr="00C13B21">
          <w:t>Orsila</w:t>
        </w:r>
        <w:proofErr w:type="spellEnd"/>
        <w:r w:rsidRPr="00C13B21">
          <w:t xml:space="preserve">, R., Virtanen, M., </w:t>
        </w:r>
        <w:proofErr w:type="spellStart"/>
        <w:r w:rsidRPr="00C13B21">
          <w:t>Luukkaala</w:t>
        </w:r>
        <w:proofErr w:type="spellEnd"/>
        <w:r w:rsidRPr="00C13B21">
          <w:t xml:space="preserve">, T., </w:t>
        </w:r>
        <w:proofErr w:type="spellStart"/>
        <w:r w:rsidRPr="00C13B21">
          <w:t>Tarvainen</w:t>
        </w:r>
        <w:proofErr w:type="spellEnd"/>
        <w:r w:rsidRPr="00C13B21">
          <w:t xml:space="preserve">, M., </w:t>
        </w:r>
        <w:proofErr w:type="spellStart"/>
        <w:r w:rsidRPr="00C13B21">
          <w:t>Karjalainen</w:t>
        </w:r>
        <w:proofErr w:type="spellEnd"/>
        <w:r w:rsidRPr="00C13B21">
          <w:t xml:space="preserve">, P., </w:t>
        </w:r>
        <w:proofErr w:type="spellStart"/>
        <w:r w:rsidRPr="00C13B21">
          <w:t>Viik</w:t>
        </w:r>
        <w:proofErr w:type="spellEnd"/>
        <w:r w:rsidRPr="00C13B21">
          <w:t xml:space="preserve">, J., &amp; </w:t>
        </w:r>
        <w:proofErr w:type="spellStart"/>
        <w:r w:rsidRPr="00C13B21">
          <w:t>Nygård</w:t>
        </w:r>
        <w:proofErr w:type="spellEnd"/>
        <w:r w:rsidRPr="00C13B21">
          <w:t>, C. H. (2008). Perceived mental stress and reactions in heart rate variability—a pilot study among employees of an electronics company. International Journal of Occupational Safety and Ergonomics, 14(3), 275-283.</w:t>
        </w:r>
      </w:ins>
      <w:bookmarkEnd w:id="8304"/>
      <w:del w:id="8306" w:author="Gladiator Gladiator" w:date="2018-05-23T01:40:00Z">
        <w:r w:rsidR="00B65622" w:rsidDel="00C13B21">
          <w:fldChar w:fldCharType="begin"/>
        </w:r>
        <w:r w:rsidR="00B65622" w:rsidDel="00C13B21">
          <w:delInstrText xml:space="preserve"> HYPERLINK "https://pdfs.semanticscholar.org/b213/b8ed15c58b3569cec5f703f68e33cf0dfcf4.pdf" </w:delInstrText>
        </w:r>
        <w:r w:rsidR="00B65622" w:rsidDel="00C13B21">
          <w:fldChar w:fldCharType="separate"/>
        </w:r>
        <w:r w:rsidR="003F04DE" w:rsidRPr="003D2DAA" w:rsidDel="00C13B21">
          <w:rPr>
            <w:rStyle w:val="-"/>
          </w:rPr>
          <w:delText>https://pdfs.semanticscholar.org/b213/b8ed15c58b3569cec5f703f68e33cf0dfcf4.pdf</w:delText>
        </w:r>
        <w:r w:rsidR="00B65622" w:rsidDel="00C13B21">
          <w:rPr>
            <w:rStyle w:val="-"/>
          </w:rPr>
          <w:fldChar w:fldCharType="end"/>
        </w:r>
      </w:del>
    </w:p>
    <w:sectPr w:rsidR="003F04DE" w:rsidRPr="00E07208" w:rsidSect="00B8192E">
      <w:footerReference w:type="default" r:id="rId138"/>
      <w:pgSz w:w="12240" w:h="15840"/>
      <w:pgMar w:top="1080" w:right="1440" w:bottom="1170" w:left="1440" w:header="720" w:footer="0" w:gutter="0"/>
      <w:pgBorders w:display="firstPage"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0" w:author="goumop" w:date="2018-05-21T18:17:00Z" w:initials="g">
    <w:p w14:paraId="216B7DCE" w14:textId="77777777" w:rsidR="00A113D2" w:rsidRDefault="00A113D2">
      <w:pPr>
        <w:pStyle w:val="a8"/>
        <w:rPr>
          <w:lang w:val="el-GR"/>
        </w:rPr>
      </w:pPr>
      <w:r>
        <w:rPr>
          <w:rStyle w:val="a7"/>
        </w:rPr>
        <w:annotationRef/>
      </w:r>
      <w:r>
        <w:rPr>
          <w:lang w:val="el-GR"/>
        </w:rPr>
        <w:t>Χρειάζεται μεγαλύτερη ανάπτυξη σχετικά με:</w:t>
      </w:r>
    </w:p>
    <w:p w14:paraId="33C5FF22" w14:textId="77777777" w:rsidR="00A113D2" w:rsidRDefault="00A113D2" w:rsidP="00173668">
      <w:pPr>
        <w:pStyle w:val="ac"/>
        <w:rPr>
          <w:lang w:val="el-GR"/>
        </w:rPr>
      </w:pPr>
      <w:r w:rsidRPr="00173668">
        <w:rPr>
          <w:lang w:val="el-GR"/>
        </w:rPr>
        <w:t xml:space="preserve">την παρουσίαση του προβλήματος </w:t>
      </w:r>
    </w:p>
    <w:p w14:paraId="4DD99723" w14:textId="77777777" w:rsidR="00A113D2" w:rsidRPr="00173668" w:rsidRDefault="00A113D2" w:rsidP="00173668">
      <w:pPr>
        <w:pStyle w:val="ac"/>
        <w:rPr>
          <w:lang w:val="el-GR"/>
        </w:rPr>
      </w:pPr>
      <w:r>
        <w:rPr>
          <w:lang w:val="el-GR"/>
        </w:rPr>
        <w:t>•</w:t>
      </w:r>
      <w:r w:rsidRPr="00173668">
        <w:rPr>
          <w:lang w:val="el-GR"/>
        </w:rPr>
        <w:t xml:space="preserve">τον σκοπό και την εστίαση της δουλειάς που παρουσιάζεται </w:t>
      </w:r>
    </w:p>
    <w:p w14:paraId="2F88071D" w14:textId="77777777" w:rsidR="00A113D2" w:rsidRPr="00173668" w:rsidRDefault="00A113D2" w:rsidP="00173668">
      <w:pPr>
        <w:pStyle w:val="ac"/>
        <w:rPr>
          <w:lang w:val="el-GR"/>
        </w:rPr>
      </w:pPr>
      <w:r w:rsidRPr="00173668">
        <w:rPr>
          <w:lang w:val="el-GR"/>
        </w:rPr>
        <w:t xml:space="preserve">•τη σύνοψη </w:t>
      </w:r>
      <w:r>
        <w:rPr>
          <w:lang w:val="el-GR"/>
        </w:rPr>
        <w:t>των αποτελεσμάτων</w:t>
      </w:r>
      <w:r w:rsidRPr="00173668">
        <w:rPr>
          <w:lang w:val="el-GR"/>
        </w:rPr>
        <w:t xml:space="preserve"> για τη </w:t>
      </w:r>
      <w:r>
        <w:rPr>
          <w:lang w:val="el-GR"/>
        </w:rPr>
        <w:t>δουλειά</w:t>
      </w:r>
      <w:r w:rsidRPr="00173668">
        <w:rPr>
          <w:lang w:val="el-GR"/>
        </w:rPr>
        <w:t xml:space="preserve"> που </w:t>
      </w:r>
      <w:r>
        <w:rPr>
          <w:lang w:val="el-GR"/>
        </w:rPr>
        <w:t>έκανες</w:t>
      </w:r>
    </w:p>
    <w:p w14:paraId="10859E82" w14:textId="77777777" w:rsidR="00A113D2" w:rsidRPr="00173668" w:rsidRDefault="00A113D2">
      <w:pPr>
        <w:pStyle w:val="a8"/>
        <w:rPr>
          <w:lang w:val="el-GR"/>
        </w:rPr>
      </w:pPr>
    </w:p>
  </w:comment>
  <w:comment w:id="447" w:author="goumop" w:date="2018-05-21T18:24:00Z" w:initials="g">
    <w:p w14:paraId="711E92D4" w14:textId="3AAD0E71" w:rsidR="00A113D2" w:rsidRPr="00D92C81" w:rsidRDefault="00A113D2">
      <w:pPr>
        <w:pStyle w:val="a8"/>
        <w:rPr>
          <w:lang w:val="el-GR"/>
        </w:rPr>
      </w:pPr>
      <w:r>
        <w:rPr>
          <w:rStyle w:val="a7"/>
        </w:rPr>
        <w:annotationRef/>
      </w:r>
      <w:r>
        <w:rPr>
          <w:lang w:val="el-GR"/>
        </w:rPr>
        <w:t>Ή θα χρησιμοποιήσεις το ένα στυλ ή το άλλο για τις αναφορές όχι και τα δύο μαζί. Προσωπικά προτιμώ αυτό με τα ονόματα των συγγραφέων και όχι το αριθμητικό.</w:t>
      </w:r>
    </w:p>
  </w:comment>
  <w:comment w:id="547" w:author="goumop" w:date="2018-05-21T18:28:00Z" w:initials="g">
    <w:p w14:paraId="6C0BDB02" w14:textId="77777777" w:rsidR="00A113D2" w:rsidRPr="008D2A17" w:rsidRDefault="00A113D2">
      <w:pPr>
        <w:pStyle w:val="a8"/>
        <w:rPr>
          <w:lang w:val="el-GR"/>
        </w:rPr>
      </w:pPr>
      <w:r>
        <w:rPr>
          <w:rStyle w:val="a7"/>
        </w:rPr>
        <w:annotationRef/>
      </w:r>
      <w:r>
        <w:rPr>
          <w:lang w:val="el-GR"/>
        </w:rPr>
        <w:t>Πρέπει να υπάρχει μια αναφορά από το κείμενο σε κάθε εικόνα.</w:t>
      </w:r>
    </w:p>
  </w:comment>
  <w:comment w:id="626" w:author="goumop" w:date="2018-05-29T14:04:00Z" w:initials="g">
    <w:p w14:paraId="50D69DF4" w14:textId="28582EFF" w:rsidR="00A113D2" w:rsidRPr="003E2E99" w:rsidRDefault="00A113D2">
      <w:pPr>
        <w:pStyle w:val="a8"/>
        <w:rPr>
          <w:lang w:val="el-GR"/>
        </w:rPr>
      </w:pPr>
      <w:r>
        <w:rPr>
          <w:rStyle w:val="a7"/>
        </w:rPr>
        <w:annotationRef/>
      </w:r>
      <w:r>
        <w:rPr>
          <w:lang w:val="el-GR"/>
        </w:rPr>
        <w:t>Σωστή αναφορά.</w:t>
      </w:r>
    </w:p>
  </w:comment>
  <w:comment w:id="641" w:author="goumop" w:date="2018-05-29T14:06:00Z" w:initials="g">
    <w:p w14:paraId="2D4DEB6F" w14:textId="0760AF12" w:rsidR="00A113D2" w:rsidRPr="003E2E99" w:rsidRDefault="00A113D2">
      <w:pPr>
        <w:pStyle w:val="a8"/>
        <w:rPr>
          <w:lang w:val="el-GR"/>
        </w:rPr>
      </w:pPr>
      <w:r>
        <w:rPr>
          <w:rStyle w:val="a7"/>
        </w:rPr>
        <w:annotationRef/>
      </w:r>
      <w:r>
        <w:rPr>
          <w:lang w:val="el-GR"/>
        </w:rPr>
        <w:t>Σωστή αναφορά.</w:t>
      </w:r>
    </w:p>
  </w:comment>
  <w:comment w:id="813" w:author="goumop" w:date="2018-05-29T14:13:00Z" w:initials="g">
    <w:p w14:paraId="3167D675" w14:textId="6A6495B5" w:rsidR="00A113D2" w:rsidRPr="00E9245D" w:rsidRDefault="00A113D2">
      <w:pPr>
        <w:pStyle w:val="a8"/>
        <w:rPr>
          <w:lang w:val="el-GR"/>
        </w:rPr>
      </w:pPr>
      <w:r>
        <w:rPr>
          <w:rStyle w:val="a7"/>
        </w:rPr>
        <w:annotationRef/>
      </w:r>
      <w:r>
        <w:rPr>
          <w:lang w:val="el-GR"/>
        </w:rPr>
        <w:t>Δεν είναι συγχρονισμένη με τη λίστα στο τέλος.</w:t>
      </w:r>
    </w:p>
  </w:comment>
  <w:comment w:id="830" w:author="goumop" w:date="2018-05-29T15:11:00Z" w:initials="g">
    <w:p w14:paraId="172D60FB" w14:textId="4934B964" w:rsidR="00A113D2" w:rsidRPr="002A2F1B" w:rsidRDefault="00A113D2">
      <w:pPr>
        <w:pStyle w:val="a8"/>
        <w:rPr>
          <w:lang w:val="el-GR"/>
        </w:rPr>
      </w:pPr>
      <w:r>
        <w:rPr>
          <w:rStyle w:val="a7"/>
        </w:rPr>
        <w:annotationRef/>
      </w:r>
      <w:r>
        <w:rPr>
          <w:lang w:val="el-GR"/>
        </w:rPr>
        <w:t>????</w:t>
      </w:r>
    </w:p>
  </w:comment>
  <w:comment w:id="890" w:author="goumop" w:date="2018-05-29T14:34:00Z" w:initials="g">
    <w:p w14:paraId="2F3EF0B7" w14:textId="12995AE3" w:rsidR="00A113D2" w:rsidRPr="00A05FC3" w:rsidRDefault="00A113D2">
      <w:pPr>
        <w:pStyle w:val="a8"/>
        <w:rPr>
          <w:lang w:val="el-GR"/>
        </w:rPr>
      </w:pPr>
      <w:r>
        <w:rPr>
          <w:rStyle w:val="a7"/>
        </w:rPr>
        <w:annotationRef/>
      </w:r>
      <w:r>
        <w:rPr>
          <w:lang w:val="el-GR"/>
        </w:rPr>
        <w:t>????</w:t>
      </w:r>
    </w:p>
  </w:comment>
  <w:comment w:id="926" w:author="goumop" w:date="2018-05-29T14:26:00Z" w:initials="g">
    <w:p w14:paraId="12E936B6" w14:textId="2B1FF4D1" w:rsidR="00A113D2" w:rsidRPr="00D2316A" w:rsidRDefault="00A113D2">
      <w:pPr>
        <w:pStyle w:val="a8"/>
        <w:rPr>
          <w:lang w:val="el-GR"/>
        </w:rPr>
      </w:pPr>
      <w:r>
        <w:rPr>
          <w:rStyle w:val="a7"/>
        </w:rPr>
        <w:annotationRef/>
      </w:r>
      <w:r>
        <w:rPr>
          <w:lang w:val="el-GR"/>
        </w:rPr>
        <w:t>Σωστή θέση</w:t>
      </w:r>
    </w:p>
  </w:comment>
  <w:comment w:id="1245" w:author="goumop" w:date="2018-05-21T18:36:00Z" w:initials="g">
    <w:p w14:paraId="61318351" w14:textId="77777777" w:rsidR="00A113D2" w:rsidRPr="002B08BA" w:rsidRDefault="00A113D2">
      <w:pPr>
        <w:pStyle w:val="a8"/>
        <w:rPr>
          <w:lang w:val="el-GR"/>
        </w:rPr>
      </w:pPr>
      <w:r>
        <w:rPr>
          <w:rStyle w:val="a7"/>
        </w:rPr>
        <w:annotationRef/>
      </w:r>
      <w:r>
        <w:rPr>
          <w:lang w:val="el-GR"/>
        </w:rPr>
        <w:t>Βάλε πρώτα τις λειτουργικές και μετά τις μη-λειτουργικές.</w:t>
      </w:r>
    </w:p>
  </w:comment>
  <w:comment w:id="1316" w:author="goumop" w:date="2018-05-29T14:34:00Z" w:initials="g">
    <w:p w14:paraId="705BA495" w14:textId="3E79808E" w:rsidR="00A113D2" w:rsidRPr="00A05FC3" w:rsidRDefault="00A113D2">
      <w:pPr>
        <w:pStyle w:val="a8"/>
        <w:rPr>
          <w:lang w:val="el-GR"/>
        </w:rPr>
      </w:pPr>
      <w:r>
        <w:rPr>
          <w:rStyle w:val="a7"/>
        </w:rPr>
        <w:annotationRef/>
      </w:r>
      <w:r>
        <w:rPr>
          <w:lang w:val="el-GR"/>
        </w:rPr>
        <w:t>Συγκεκριμένα</w:t>
      </w:r>
    </w:p>
  </w:comment>
  <w:comment w:id="1445" w:author="goumop" w:date="2018-05-21T18:38:00Z" w:initials="g">
    <w:p w14:paraId="43879730" w14:textId="75C13C8F" w:rsidR="00A113D2" w:rsidRPr="002B08BA" w:rsidRDefault="00A113D2">
      <w:pPr>
        <w:pStyle w:val="a8"/>
        <w:rPr>
          <w:lang w:val="el-GR"/>
        </w:rPr>
      </w:pPr>
      <w:r>
        <w:rPr>
          <w:rStyle w:val="a7"/>
        </w:rPr>
        <w:annotationRef/>
      </w:r>
      <w:r>
        <w:rPr>
          <w:lang w:val="el-GR"/>
        </w:rPr>
        <w:t xml:space="preserve">Θα αφαιρέσεις οτιδήποτε προσωποποιεί τους χρήστες. Ανέφερε </w:t>
      </w:r>
      <w:r>
        <w:t>user</w:t>
      </w:r>
      <w:r w:rsidRPr="002B08BA">
        <w:rPr>
          <w:lang w:val="el-GR"/>
        </w:rPr>
        <w:t xml:space="preserve"> 1, </w:t>
      </w:r>
      <w:r>
        <w:t>user</w:t>
      </w:r>
      <w:r w:rsidRPr="002B08BA">
        <w:rPr>
          <w:lang w:val="el-GR"/>
        </w:rPr>
        <w:t xml:space="preserve"> 2, </w:t>
      </w:r>
      <w:proofErr w:type="spellStart"/>
      <w:r>
        <w:rPr>
          <w:lang w:val="el-GR"/>
        </w:rPr>
        <w:t>κ.ο.κ.</w:t>
      </w:r>
      <w:proofErr w:type="spellEnd"/>
    </w:p>
  </w:comment>
  <w:comment w:id="2247" w:author="goumop" w:date="2018-05-21T18:44:00Z" w:initials="g">
    <w:p w14:paraId="33344C00" w14:textId="77777777" w:rsidR="00A113D2" w:rsidRPr="00451D6D" w:rsidRDefault="00A113D2">
      <w:pPr>
        <w:pStyle w:val="a8"/>
        <w:rPr>
          <w:lang w:val="el-GR"/>
        </w:rPr>
      </w:pPr>
      <w:r>
        <w:rPr>
          <w:rStyle w:val="a7"/>
        </w:rPr>
        <w:annotationRef/>
      </w:r>
      <w:r>
        <w:rPr>
          <w:lang w:val="el-GR"/>
        </w:rPr>
        <w:t>Όχι ονόματα.</w:t>
      </w:r>
    </w:p>
  </w:comment>
  <w:comment w:id="2248" w:author="goumop" w:date="2018-05-29T14:51:00Z" w:initials="g">
    <w:p w14:paraId="54C5F9B8" w14:textId="398A1C91" w:rsidR="00A113D2" w:rsidRPr="009E2C62" w:rsidRDefault="00A113D2">
      <w:pPr>
        <w:pStyle w:val="a8"/>
        <w:rPr>
          <w:lang w:val="el-GR"/>
        </w:rPr>
      </w:pPr>
      <w:r>
        <w:rPr>
          <w:rStyle w:val="a7"/>
        </w:rPr>
        <w:annotationRef/>
      </w:r>
      <w:r>
        <w:rPr>
          <w:lang w:val="el-GR"/>
        </w:rPr>
        <w:t>Πρέπει να υπολογίσεις και να δείξεις επίσης τις μέσες τιμές στις δύο καταστάσεις και ανά λεπτό και συνολικά στο 5λεπτο. Το ίδιο και στα υπόλοιπα της ενότητας 7.6</w:t>
      </w:r>
    </w:p>
  </w:comment>
  <w:comment w:id="4474" w:author="goumop" w:date="2018-05-21T18:44:00Z" w:initials="g">
    <w:p w14:paraId="785478D5" w14:textId="16EBC3B6" w:rsidR="00A113D2" w:rsidRPr="00451D6D" w:rsidRDefault="00A113D2">
      <w:pPr>
        <w:pStyle w:val="a8"/>
        <w:rPr>
          <w:lang w:val="el-GR"/>
        </w:rPr>
      </w:pPr>
      <w:r>
        <w:rPr>
          <w:rStyle w:val="a7"/>
        </w:rPr>
        <w:annotationRef/>
      </w:r>
      <w:r>
        <w:rPr>
          <w:lang w:val="el-GR"/>
        </w:rPr>
        <w:t xml:space="preserve">Να φαίνεται πιο καθαρά το </w:t>
      </w:r>
      <w:r>
        <w:t>legend</w:t>
      </w:r>
      <w:r w:rsidRPr="00451D6D">
        <w:rPr>
          <w:lang w:val="el-GR"/>
        </w:rPr>
        <w:t xml:space="preserve"> </w:t>
      </w:r>
      <w:r>
        <w:rPr>
          <w:lang w:val="el-GR"/>
        </w:rPr>
        <w:t>του γραφήματος με το τι αντιπροσωπεύει κάθε χρώμα.</w:t>
      </w:r>
    </w:p>
  </w:comment>
  <w:comment w:id="4473" w:author="goumop" w:date="2018-05-21T18:45:00Z" w:initials="g">
    <w:p w14:paraId="5BAC859A" w14:textId="5564F5C8" w:rsidR="00A113D2" w:rsidRPr="00027450" w:rsidRDefault="00A113D2">
      <w:pPr>
        <w:pStyle w:val="a8"/>
        <w:rPr>
          <w:lang w:val="el-GR"/>
        </w:rPr>
      </w:pPr>
      <w:r>
        <w:rPr>
          <w:rStyle w:val="a7"/>
        </w:rPr>
        <w:annotationRef/>
      </w:r>
      <w:r>
        <w:rPr>
          <w:lang w:val="el-GR"/>
        </w:rPr>
        <w:t>Να δείξεις και ένα γράφημα με του μέσους όρους για όλους τους χρήστες.</w:t>
      </w:r>
    </w:p>
  </w:comment>
  <w:comment w:id="4524" w:author="goumop" w:date="2018-05-29T14:42:00Z" w:initials="g">
    <w:p w14:paraId="65121AA8" w14:textId="5691A6D0" w:rsidR="00A113D2" w:rsidRPr="007E6366" w:rsidRDefault="00A113D2">
      <w:pPr>
        <w:pStyle w:val="a8"/>
        <w:rPr>
          <w:lang w:val="el-GR"/>
        </w:rPr>
      </w:pPr>
      <w:r>
        <w:rPr>
          <w:rStyle w:val="a7"/>
        </w:rPr>
        <w:annotationRef/>
      </w:r>
      <w:r>
        <w:rPr>
          <w:lang w:val="el-GR"/>
        </w:rPr>
        <w:t xml:space="preserve">Διόρθωσε το </w:t>
      </w:r>
      <w:proofErr w:type="spellStart"/>
      <w:r>
        <w:t>iremia</w:t>
      </w:r>
      <w:proofErr w:type="spellEnd"/>
      <w:r w:rsidRPr="007E6366">
        <w:rPr>
          <w:lang w:val="el-GR"/>
        </w:rPr>
        <w:t xml:space="preserve"> </w:t>
      </w:r>
      <w:r>
        <w:rPr>
          <w:lang w:val="el-GR"/>
        </w:rPr>
        <w:t xml:space="preserve">σε </w:t>
      </w:r>
      <w:r>
        <w:t>relaxing</w:t>
      </w:r>
      <w:r w:rsidRPr="007E6366">
        <w:rPr>
          <w:lang w:val="el-GR"/>
        </w:rPr>
        <w:t>.</w:t>
      </w:r>
    </w:p>
  </w:comment>
  <w:comment w:id="5391" w:author="goumop" w:date="2018-05-29T14:58:00Z" w:initials="g">
    <w:p w14:paraId="0AA91BA4" w14:textId="5AA861FA" w:rsidR="00A113D2" w:rsidRPr="009E2C62" w:rsidRDefault="00A113D2" w:rsidP="00762287">
      <w:pPr>
        <w:pStyle w:val="a8"/>
        <w:rPr>
          <w:lang w:val="el-GR"/>
        </w:rPr>
      </w:pPr>
      <w:r>
        <w:rPr>
          <w:rStyle w:val="a7"/>
        </w:rPr>
        <w:annotationRef/>
      </w:r>
      <w:r>
        <w:rPr>
          <w:lang w:val="el-GR"/>
        </w:rPr>
        <w:t>Πρέπει να υπολογίσεις και να δείξεις επίσης τις μέσες τιμές στις δύο καταστάσεις και ανά λεπτό και συνολικά στο 5λεπτο. Το ίδιο και στα υπόλοιπα της ενότητας 7.7</w:t>
      </w:r>
    </w:p>
    <w:p w14:paraId="315323B2" w14:textId="5D8D23F3" w:rsidR="00A113D2" w:rsidRDefault="00A113D2">
      <w:pPr>
        <w:pStyle w:val="a8"/>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859E82" w15:done="0"/>
  <w15:commentEx w15:paraId="711E92D4" w15:done="0"/>
  <w15:commentEx w15:paraId="6C0BDB02" w15:done="0"/>
  <w15:commentEx w15:paraId="50D69DF4" w15:done="0"/>
  <w15:commentEx w15:paraId="2D4DEB6F" w15:done="0"/>
  <w15:commentEx w15:paraId="3167D675" w15:done="0"/>
  <w15:commentEx w15:paraId="172D60FB" w15:done="0"/>
  <w15:commentEx w15:paraId="2F3EF0B7" w15:done="0"/>
  <w15:commentEx w15:paraId="12E936B6" w15:done="0"/>
  <w15:commentEx w15:paraId="61318351" w15:done="0"/>
  <w15:commentEx w15:paraId="705BA495" w15:done="0"/>
  <w15:commentEx w15:paraId="43879730" w15:done="0"/>
  <w15:commentEx w15:paraId="33344C00" w15:done="0"/>
  <w15:commentEx w15:paraId="54C5F9B8" w15:done="0"/>
  <w15:commentEx w15:paraId="785478D5" w15:done="0"/>
  <w15:commentEx w15:paraId="5BAC859A" w15:done="0"/>
  <w15:commentEx w15:paraId="65121AA8" w15:done="0"/>
  <w15:commentEx w15:paraId="315323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0D3A05" w14:textId="77777777" w:rsidR="00821074" w:rsidRDefault="00821074" w:rsidP="007B64C7">
      <w:pPr>
        <w:spacing w:after="0" w:line="240" w:lineRule="auto"/>
      </w:pPr>
      <w:r>
        <w:separator/>
      </w:r>
    </w:p>
  </w:endnote>
  <w:endnote w:type="continuationSeparator" w:id="0">
    <w:p w14:paraId="59CD6008" w14:textId="77777777" w:rsidR="00821074" w:rsidRDefault="00821074" w:rsidP="007B6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altName w:val="Segoe UI Emoji"/>
    <w:panose1 w:val="020B0502040204020203"/>
    <w:charset w:val="00"/>
    <w:family w:val="swiss"/>
    <w:pitch w:val="variable"/>
    <w:sig w:usb0="00000003" w:usb1="02000000" w:usb2="00000000" w:usb3="00000000" w:csb0="00000001" w:csb1="00000000"/>
  </w:font>
  <w:font w:name="font271">
    <w:altName w:val="Times New Roman"/>
    <w:charset w:val="A1"/>
    <w:family w:val="auto"/>
    <w:pitch w:val="variable"/>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144" w:type="dxa"/>
        <w:left w:w="115" w:type="dxa"/>
        <w:bottom w:w="144" w:type="dxa"/>
        <w:right w:w="115" w:type="dxa"/>
      </w:tblCellMar>
      <w:tblLook w:val="04A0" w:firstRow="1" w:lastRow="0" w:firstColumn="1" w:lastColumn="0" w:noHBand="0" w:noVBand="1"/>
    </w:tblPr>
    <w:tblGrid>
      <w:gridCol w:w="8055"/>
      <w:gridCol w:w="1305"/>
    </w:tblGrid>
    <w:tr w:rsidR="00A113D2" w14:paraId="3B472DB8" w14:textId="77777777" w:rsidTr="001F4BD8">
      <w:trPr>
        <w:trHeight w:val="180"/>
      </w:trPr>
      <w:tc>
        <w:tcPr>
          <w:tcW w:w="4303" w:type="pct"/>
          <w:shd w:val="clear" w:color="auto" w:fill="5B9BD5" w:themeFill="accent1"/>
          <w:tcMar>
            <w:top w:w="0" w:type="dxa"/>
            <w:bottom w:w="0" w:type="dxa"/>
          </w:tcMar>
        </w:tcPr>
        <w:p w14:paraId="332C17F5" w14:textId="77777777" w:rsidR="00A113D2" w:rsidRDefault="00A113D2">
          <w:pPr>
            <w:pStyle w:val="a4"/>
            <w:tabs>
              <w:tab w:val="clear" w:pos="4680"/>
              <w:tab w:val="clear" w:pos="9360"/>
            </w:tabs>
            <w:rPr>
              <w:caps/>
              <w:sz w:val="18"/>
            </w:rPr>
          </w:pPr>
        </w:p>
      </w:tc>
      <w:tc>
        <w:tcPr>
          <w:tcW w:w="697" w:type="pct"/>
          <w:shd w:val="clear" w:color="auto" w:fill="5B9BD5" w:themeFill="accent1"/>
          <w:tcMar>
            <w:top w:w="0" w:type="dxa"/>
            <w:bottom w:w="0" w:type="dxa"/>
          </w:tcMar>
        </w:tcPr>
        <w:p w14:paraId="3D9FECAB" w14:textId="77777777" w:rsidR="00A113D2" w:rsidRDefault="00A113D2">
          <w:pPr>
            <w:pStyle w:val="a4"/>
            <w:tabs>
              <w:tab w:val="clear" w:pos="4680"/>
              <w:tab w:val="clear" w:pos="9360"/>
            </w:tabs>
            <w:jc w:val="right"/>
            <w:rPr>
              <w:caps/>
              <w:sz w:val="18"/>
            </w:rPr>
          </w:pPr>
        </w:p>
      </w:tc>
    </w:tr>
    <w:tr w:rsidR="00A113D2" w14:paraId="37B1031A" w14:textId="77777777" w:rsidTr="001F4BD8">
      <w:trPr>
        <w:trHeight w:val="261"/>
      </w:trPr>
      <w:sdt>
        <w:sdtPr>
          <w:rPr>
            <w:rFonts w:ascii="Times New Roman" w:eastAsiaTheme="majorEastAsia" w:hAnsi="Times New Roman" w:cstheme="majorBidi"/>
            <w:b/>
            <w:caps/>
            <w:sz w:val="18"/>
            <w:szCs w:val="18"/>
            <w:lang w:val="el-GR"/>
          </w:rPr>
          <w:alias w:val="Author"/>
          <w:tag w:val=""/>
          <w:id w:val="-747416836"/>
          <w:placeholder>
            <w:docPart w:val="AC37A823CDC54942BE843F111D0B0DDF"/>
          </w:placeholder>
          <w:dataBinding w:prefixMappings="xmlns:ns0='http://purl.org/dc/elements/1.1/' xmlns:ns1='http://schemas.openxmlformats.org/package/2006/metadata/core-properties' " w:xpath="/ns1:coreProperties[1]/ns0:creator[1]" w:storeItemID="{6C3C8BC8-F283-45AE-878A-BAB7291924A1}"/>
          <w:text/>
        </w:sdtPr>
        <w:sdtContent>
          <w:tc>
            <w:tcPr>
              <w:tcW w:w="4303" w:type="pct"/>
              <w:shd w:val="clear" w:color="auto" w:fill="auto"/>
              <w:vAlign w:val="center"/>
            </w:tcPr>
            <w:p w14:paraId="34B1BE44" w14:textId="77777777" w:rsidR="00A113D2" w:rsidRPr="00FA4104" w:rsidRDefault="00A113D2" w:rsidP="007B64C7">
              <w:pPr>
                <w:pStyle w:val="a5"/>
                <w:tabs>
                  <w:tab w:val="clear" w:pos="4680"/>
                  <w:tab w:val="clear" w:pos="9360"/>
                </w:tabs>
                <w:rPr>
                  <w:caps/>
                  <w:color w:val="808080" w:themeColor="background1" w:themeShade="80"/>
                  <w:sz w:val="18"/>
                  <w:szCs w:val="18"/>
                  <w:lang w:val="el-GR"/>
                </w:rPr>
              </w:pPr>
              <w:r w:rsidRPr="00FA4104">
                <w:rPr>
                  <w:rFonts w:ascii="Times New Roman" w:eastAsiaTheme="majorEastAsia" w:hAnsi="Times New Roman" w:cstheme="majorBidi"/>
                  <w:b/>
                  <w:caps/>
                  <w:sz w:val="18"/>
                  <w:szCs w:val="18"/>
                  <w:lang w:val="el-GR"/>
                </w:rPr>
                <w:t>ΣΥΛΛΟΓΗ ΚΑΙ ΕΠΕΞΕΡΓΑΣΙΑ ΜΕΤΡΗΣΕΩΝ ΤΟΥ ΣΗΜΑΤΟΣ ECG ΓΙΑ ΤΗΝ ΠΕΙΡΑΜΑΤΙΚΗ ΑΝΙΧΝΕΥΣΗ ΙΔΙΟΤΗΤΩΝ ΠΟΥ ΣΥΝΔΕΟΝΤΑΙ ΜΕ ΤΟ ΣΤΡΕΣ</w:t>
              </w:r>
            </w:p>
          </w:tc>
        </w:sdtContent>
      </w:sdt>
      <w:tc>
        <w:tcPr>
          <w:tcW w:w="697" w:type="pct"/>
          <w:shd w:val="clear" w:color="auto" w:fill="auto"/>
          <w:vAlign w:val="center"/>
        </w:tcPr>
        <w:p w14:paraId="21DD090D" w14:textId="14CC9790" w:rsidR="00A113D2" w:rsidRDefault="00A113D2">
          <w:pPr>
            <w:pStyle w:val="a5"/>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E396C">
            <w:rPr>
              <w:caps/>
              <w:noProof/>
              <w:color w:val="808080" w:themeColor="background1" w:themeShade="80"/>
              <w:sz w:val="18"/>
              <w:szCs w:val="18"/>
            </w:rPr>
            <w:t>92</w:t>
          </w:r>
          <w:r>
            <w:rPr>
              <w:caps/>
              <w:noProof/>
              <w:color w:val="808080" w:themeColor="background1" w:themeShade="80"/>
              <w:sz w:val="18"/>
              <w:szCs w:val="18"/>
            </w:rPr>
            <w:fldChar w:fldCharType="end"/>
          </w:r>
        </w:p>
      </w:tc>
    </w:tr>
  </w:tbl>
  <w:p w14:paraId="1CD0CBF2" w14:textId="77777777" w:rsidR="00A113D2" w:rsidRDefault="00A113D2" w:rsidP="001F4BD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A491AD" w14:textId="77777777" w:rsidR="00821074" w:rsidRDefault="00821074" w:rsidP="007B64C7">
      <w:pPr>
        <w:spacing w:after="0" w:line="240" w:lineRule="auto"/>
      </w:pPr>
      <w:r>
        <w:separator/>
      </w:r>
    </w:p>
  </w:footnote>
  <w:footnote w:type="continuationSeparator" w:id="0">
    <w:p w14:paraId="4C70A6C3" w14:textId="77777777" w:rsidR="00821074" w:rsidRDefault="00821074" w:rsidP="007B64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80E3E"/>
    <w:multiLevelType w:val="hybridMultilevel"/>
    <w:tmpl w:val="2878FB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E7201"/>
    <w:multiLevelType w:val="hybridMultilevel"/>
    <w:tmpl w:val="D334E9F6"/>
    <w:lvl w:ilvl="0" w:tplc="E4809DAA">
      <w:start w:val="1"/>
      <w:numFmt w:val="bullet"/>
      <w:lvlText w:val=""/>
      <w:lvlJc w:val="left"/>
      <w:pPr>
        <w:ind w:left="1800" w:hanging="360"/>
      </w:pPr>
      <w:rPr>
        <w:rFonts w:ascii="Wingdings" w:hAnsi="Wingdings" w:hint="default"/>
        <w:vertAlign w:val="baseline"/>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048E59E1"/>
    <w:multiLevelType w:val="hybridMultilevel"/>
    <w:tmpl w:val="1E7AAC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D0F6E"/>
    <w:multiLevelType w:val="hybridMultilevel"/>
    <w:tmpl w:val="69EAA21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0CAE0E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D45014"/>
    <w:multiLevelType w:val="hybridMultilevel"/>
    <w:tmpl w:val="21841C00"/>
    <w:lvl w:ilvl="0" w:tplc="912A73EE">
      <w:start w:val="1"/>
      <w:numFmt w:val="decimal"/>
      <w:lvlText w:val="%1."/>
      <w:lvlJc w:val="left"/>
      <w:pPr>
        <w:ind w:left="1080" w:hanging="360"/>
      </w:pPr>
      <w:rPr>
        <w:rFont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DC718F"/>
    <w:multiLevelType w:val="hybridMultilevel"/>
    <w:tmpl w:val="B824ED70"/>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147622D5"/>
    <w:multiLevelType w:val="hybridMultilevel"/>
    <w:tmpl w:val="94D2D3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E139F"/>
    <w:multiLevelType w:val="hybridMultilevel"/>
    <w:tmpl w:val="D69A64F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1E710D94"/>
    <w:multiLevelType w:val="multilevel"/>
    <w:tmpl w:val="153C27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026A93"/>
    <w:multiLevelType w:val="hybridMultilevel"/>
    <w:tmpl w:val="7582814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22177915"/>
    <w:multiLevelType w:val="hybridMultilevel"/>
    <w:tmpl w:val="EF7061C4"/>
    <w:lvl w:ilvl="0" w:tplc="91120B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CE47D2"/>
    <w:multiLevelType w:val="hybridMultilevel"/>
    <w:tmpl w:val="063813B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23FA6772"/>
    <w:multiLevelType w:val="multilevel"/>
    <w:tmpl w:val="8146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0604B8"/>
    <w:multiLevelType w:val="hybridMultilevel"/>
    <w:tmpl w:val="876EE994"/>
    <w:lvl w:ilvl="0" w:tplc="E4809DAA">
      <w:start w:val="1"/>
      <w:numFmt w:val="bullet"/>
      <w:lvlText w:val=""/>
      <w:lvlJc w:val="left"/>
      <w:pPr>
        <w:ind w:left="90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210443"/>
    <w:multiLevelType w:val="hybridMultilevel"/>
    <w:tmpl w:val="958221A6"/>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2EB351F4"/>
    <w:multiLevelType w:val="hybridMultilevel"/>
    <w:tmpl w:val="8C0AD3A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15:restartNumberingAfterBreak="0">
    <w:nsid w:val="34AC6981"/>
    <w:multiLevelType w:val="hybridMultilevel"/>
    <w:tmpl w:val="62862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55147"/>
    <w:multiLevelType w:val="multilevel"/>
    <w:tmpl w:val="8FA2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BB2E54"/>
    <w:multiLevelType w:val="multilevel"/>
    <w:tmpl w:val="0A3A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71076C"/>
    <w:multiLevelType w:val="hybridMultilevel"/>
    <w:tmpl w:val="73F03C5C"/>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15:restartNumberingAfterBreak="0">
    <w:nsid w:val="3CB10AFA"/>
    <w:multiLevelType w:val="hybridMultilevel"/>
    <w:tmpl w:val="972850AA"/>
    <w:lvl w:ilvl="0" w:tplc="0409000F">
      <w:start w:val="1"/>
      <w:numFmt w:val="decimal"/>
      <w:lvlText w:val="%1."/>
      <w:lvlJc w:val="left"/>
      <w:pPr>
        <w:ind w:left="900" w:hanging="360"/>
      </w:pPr>
      <w:rPr>
        <w:rFont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3ED779F7"/>
    <w:multiLevelType w:val="hybridMultilevel"/>
    <w:tmpl w:val="BE262E9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428F3243"/>
    <w:multiLevelType w:val="hybridMultilevel"/>
    <w:tmpl w:val="DC88D2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2C1FE8"/>
    <w:multiLevelType w:val="multilevel"/>
    <w:tmpl w:val="9DEA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360D75"/>
    <w:multiLevelType w:val="hybridMultilevel"/>
    <w:tmpl w:val="E1FC0980"/>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15:restartNumberingAfterBreak="0">
    <w:nsid w:val="588066B7"/>
    <w:multiLevelType w:val="hybridMultilevel"/>
    <w:tmpl w:val="FA30B7C0"/>
    <w:lvl w:ilvl="0" w:tplc="E4809DAA">
      <w:start w:val="1"/>
      <w:numFmt w:val="bullet"/>
      <w:lvlText w:val=""/>
      <w:lvlJc w:val="left"/>
      <w:pPr>
        <w:ind w:left="900" w:hanging="360"/>
      </w:pPr>
      <w:rPr>
        <w:rFonts w:ascii="Wingdings" w:hAnsi="Wingdings" w:hint="default"/>
        <w:vertAlign w:val="baseline"/>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15:restartNumberingAfterBreak="0">
    <w:nsid w:val="58BD23A9"/>
    <w:multiLevelType w:val="hybridMultilevel"/>
    <w:tmpl w:val="6C348D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5AA94956"/>
    <w:multiLevelType w:val="hybridMultilevel"/>
    <w:tmpl w:val="72DA780C"/>
    <w:lvl w:ilvl="0" w:tplc="91120B12">
      <w:numFmt w:val="bullet"/>
      <w:lvlText w:val="-"/>
      <w:lvlJc w:val="left"/>
      <w:pPr>
        <w:ind w:left="900" w:hanging="360"/>
      </w:pPr>
      <w:rPr>
        <w:rFonts w:ascii="Calibri" w:eastAsiaTheme="minorHAnsi" w:hAnsi="Calibri" w:cs="Calibr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9" w15:restartNumberingAfterBreak="0">
    <w:nsid w:val="69D606FE"/>
    <w:multiLevelType w:val="hybridMultilevel"/>
    <w:tmpl w:val="EF9E3F8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15:restartNumberingAfterBreak="0">
    <w:nsid w:val="6A4365F4"/>
    <w:multiLevelType w:val="multilevel"/>
    <w:tmpl w:val="153C27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CE025DB"/>
    <w:multiLevelType w:val="hybridMultilevel"/>
    <w:tmpl w:val="EB70BFA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15:restartNumberingAfterBreak="0">
    <w:nsid w:val="6F351139"/>
    <w:multiLevelType w:val="hybridMultilevel"/>
    <w:tmpl w:val="373A2940"/>
    <w:lvl w:ilvl="0" w:tplc="0409000B">
      <w:start w:val="1"/>
      <w:numFmt w:val="bullet"/>
      <w:lvlText w:val=""/>
      <w:lvlJc w:val="left"/>
      <w:pPr>
        <w:ind w:left="900" w:hanging="360"/>
      </w:pPr>
      <w:rPr>
        <w:rFonts w:ascii="Wingdings" w:hAnsi="Wingdings"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71203272"/>
    <w:multiLevelType w:val="hybridMultilevel"/>
    <w:tmpl w:val="9FF4BCE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78E54BD9"/>
    <w:multiLevelType w:val="hybridMultilevel"/>
    <w:tmpl w:val="2A8A3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7B26A6"/>
    <w:multiLevelType w:val="hybridMultilevel"/>
    <w:tmpl w:val="47E0C970"/>
    <w:lvl w:ilvl="0" w:tplc="E4809DAA">
      <w:start w:val="1"/>
      <w:numFmt w:val="bullet"/>
      <w:lvlText w:val=""/>
      <w:lvlJc w:val="left"/>
      <w:pPr>
        <w:ind w:left="90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C41B26"/>
    <w:multiLevelType w:val="hybridMultilevel"/>
    <w:tmpl w:val="FB94F82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7" w15:restartNumberingAfterBreak="0">
    <w:nsid w:val="7CBA411E"/>
    <w:multiLevelType w:val="hybridMultilevel"/>
    <w:tmpl w:val="998E7A5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7F36BF"/>
    <w:multiLevelType w:val="hybridMultilevel"/>
    <w:tmpl w:val="F720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FD2A4D"/>
    <w:multiLevelType w:val="hybridMultilevel"/>
    <w:tmpl w:val="6A2A563A"/>
    <w:lvl w:ilvl="0" w:tplc="E4809DAA">
      <w:start w:val="1"/>
      <w:numFmt w:val="bullet"/>
      <w:lvlText w:val=""/>
      <w:lvlJc w:val="left"/>
      <w:pPr>
        <w:ind w:left="1080" w:hanging="360"/>
      </w:pPr>
      <w:rPr>
        <w:rFonts w:ascii="Wingdings" w:hAnsi="Wingdings" w:hint="default"/>
        <w:vertAlign w:val="baseline"/>
      </w:rPr>
    </w:lvl>
    <w:lvl w:ilvl="1" w:tplc="0409000B">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7"/>
  </w:num>
  <w:num w:numId="3">
    <w:abstractNumId w:val="0"/>
  </w:num>
  <w:num w:numId="4">
    <w:abstractNumId w:val="10"/>
  </w:num>
  <w:num w:numId="5">
    <w:abstractNumId w:val="23"/>
  </w:num>
  <w:num w:numId="6">
    <w:abstractNumId w:val="32"/>
  </w:num>
  <w:num w:numId="7">
    <w:abstractNumId w:val="15"/>
  </w:num>
  <w:num w:numId="8">
    <w:abstractNumId w:val="20"/>
  </w:num>
  <w:num w:numId="9">
    <w:abstractNumId w:val="25"/>
  </w:num>
  <w:num w:numId="10">
    <w:abstractNumId w:val="29"/>
  </w:num>
  <w:num w:numId="11">
    <w:abstractNumId w:val="8"/>
  </w:num>
  <w:num w:numId="12">
    <w:abstractNumId w:val="36"/>
  </w:num>
  <w:num w:numId="13">
    <w:abstractNumId w:val="22"/>
  </w:num>
  <w:num w:numId="14">
    <w:abstractNumId w:val="21"/>
  </w:num>
  <w:num w:numId="15">
    <w:abstractNumId w:val="27"/>
  </w:num>
  <w:num w:numId="16">
    <w:abstractNumId w:val="18"/>
  </w:num>
  <w:num w:numId="17">
    <w:abstractNumId w:val="13"/>
  </w:num>
  <w:num w:numId="18">
    <w:abstractNumId w:val="19"/>
  </w:num>
  <w:num w:numId="19">
    <w:abstractNumId w:val="24"/>
  </w:num>
  <w:num w:numId="20">
    <w:abstractNumId w:val="31"/>
  </w:num>
  <w:num w:numId="21">
    <w:abstractNumId w:val="3"/>
  </w:num>
  <w:num w:numId="22">
    <w:abstractNumId w:val="6"/>
  </w:num>
  <w:num w:numId="23">
    <w:abstractNumId w:val="16"/>
  </w:num>
  <w:num w:numId="24">
    <w:abstractNumId w:val="11"/>
  </w:num>
  <w:num w:numId="25">
    <w:abstractNumId w:val="28"/>
  </w:num>
  <w:num w:numId="26">
    <w:abstractNumId w:val="2"/>
  </w:num>
  <w:num w:numId="27">
    <w:abstractNumId w:val="26"/>
  </w:num>
  <w:num w:numId="28">
    <w:abstractNumId w:val="39"/>
  </w:num>
  <w:num w:numId="29">
    <w:abstractNumId w:val="14"/>
  </w:num>
  <w:num w:numId="30">
    <w:abstractNumId w:val="1"/>
  </w:num>
  <w:num w:numId="31">
    <w:abstractNumId w:val="35"/>
  </w:num>
  <w:num w:numId="32">
    <w:abstractNumId w:val="12"/>
  </w:num>
  <w:num w:numId="33">
    <w:abstractNumId w:val="7"/>
  </w:num>
  <w:num w:numId="34">
    <w:abstractNumId w:val="33"/>
  </w:num>
  <w:num w:numId="35">
    <w:abstractNumId w:val="5"/>
  </w:num>
  <w:num w:numId="36">
    <w:abstractNumId w:val="4"/>
  </w:num>
  <w:num w:numId="37">
    <w:abstractNumId w:val="9"/>
  </w:num>
  <w:num w:numId="38">
    <w:abstractNumId w:val="30"/>
  </w:num>
  <w:num w:numId="39">
    <w:abstractNumId w:val="17"/>
  </w:num>
  <w:num w:numId="40">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oumop">
    <w15:presenceInfo w15:providerId="None" w15:userId="goumop"/>
  </w15:person>
  <w15:person w15:author="Gladiator Gladiator">
    <w15:presenceInfo w15:providerId="Windows Live" w15:userId="331d4c58451951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4AE"/>
    <w:rsid w:val="00007C66"/>
    <w:rsid w:val="00016116"/>
    <w:rsid w:val="00027450"/>
    <w:rsid w:val="000347F1"/>
    <w:rsid w:val="00053282"/>
    <w:rsid w:val="00057A61"/>
    <w:rsid w:val="0006114F"/>
    <w:rsid w:val="00062C7A"/>
    <w:rsid w:val="000640C7"/>
    <w:rsid w:val="000707E2"/>
    <w:rsid w:val="00076D76"/>
    <w:rsid w:val="00087E79"/>
    <w:rsid w:val="000977BE"/>
    <w:rsid w:val="000A1CC9"/>
    <w:rsid w:val="000A7743"/>
    <w:rsid w:val="000B5282"/>
    <w:rsid w:val="000D230E"/>
    <w:rsid w:val="000E1E99"/>
    <w:rsid w:val="000F13E0"/>
    <w:rsid w:val="000F3B2B"/>
    <w:rsid w:val="00104828"/>
    <w:rsid w:val="001108AD"/>
    <w:rsid w:val="00113BEE"/>
    <w:rsid w:val="00125E72"/>
    <w:rsid w:val="00127C3A"/>
    <w:rsid w:val="0013142C"/>
    <w:rsid w:val="00133099"/>
    <w:rsid w:val="001355CD"/>
    <w:rsid w:val="00151455"/>
    <w:rsid w:val="001534DA"/>
    <w:rsid w:val="00163074"/>
    <w:rsid w:val="00163DE0"/>
    <w:rsid w:val="00173668"/>
    <w:rsid w:val="00181987"/>
    <w:rsid w:val="00190B8D"/>
    <w:rsid w:val="0019123D"/>
    <w:rsid w:val="00193BBB"/>
    <w:rsid w:val="00195385"/>
    <w:rsid w:val="001B03CF"/>
    <w:rsid w:val="001B08C2"/>
    <w:rsid w:val="001C13A9"/>
    <w:rsid w:val="001C28C4"/>
    <w:rsid w:val="001C786C"/>
    <w:rsid w:val="001D5CAC"/>
    <w:rsid w:val="001E291A"/>
    <w:rsid w:val="001F04F8"/>
    <w:rsid w:val="001F4BD8"/>
    <w:rsid w:val="002041C1"/>
    <w:rsid w:val="00210B5B"/>
    <w:rsid w:val="00210F91"/>
    <w:rsid w:val="002156E2"/>
    <w:rsid w:val="0023418B"/>
    <w:rsid w:val="00237001"/>
    <w:rsid w:val="00245B72"/>
    <w:rsid w:val="0025377A"/>
    <w:rsid w:val="00254DFF"/>
    <w:rsid w:val="00254F84"/>
    <w:rsid w:val="0026283C"/>
    <w:rsid w:val="00263E92"/>
    <w:rsid w:val="002643F3"/>
    <w:rsid w:val="0026599B"/>
    <w:rsid w:val="00267743"/>
    <w:rsid w:val="00280C06"/>
    <w:rsid w:val="002A274A"/>
    <w:rsid w:val="002A2A40"/>
    <w:rsid w:val="002A2F1B"/>
    <w:rsid w:val="002B08BA"/>
    <w:rsid w:val="002B5665"/>
    <w:rsid w:val="002E2599"/>
    <w:rsid w:val="002E2B34"/>
    <w:rsid w:val="002E2EB7"/>
    <w:rsid w:val="0030216A"/>
    <w:rsid w:val="003040AC"/>
    <w:rsid w:val="00306C6B"/>
    <w:rsid w:val="00312123"/>
    <w:rsid w:val="003158FF"/>
    <w:rsid w:val="00321F3A"/>
    <w:rsid w:val="00323E1E"/>
    <w:rsid w:val="00344153"/>
    <w:rsid w:val="0035292A"/>
    <w:rsid w:val="00353010"/>
    <w:rsid w:val="00354D8B"/>
    <w:rsid w:val="0037140A"/>
    <w:rsid w:val="00386B00"/>
    <w:rsid w:val="0039674D"/>
    <w:rsid w:val="003A735F"/>
    <w:rsid w:val="003C2D4E"/>
    <w:rsid w:val="003D1631"/>
    <w:rsid w:val="003D2A7E"/>
    <w:rsid w:val="003D34BB"/>
    <w:rsid w:val="003D48BD"/>
    <w:rsid w:val="003D5ADD"/>
    <w:rsid w:val="003D5F6F"/>
    <w:rsid w:val="003D7A5C"/>
    <w:rsid w:val="003E0D40"/>
    <w:rsid w:val="003E2AAA"/>
    <w:rsid w:val="003E2E99"/>
    <w:rsid w:val="003E3569"/>
    <w:rsid w:val="003E36A1"/>
    <w:rsid w:val="003E59AC"/>
    <w:rsid w:val="003F04DE"/>
    <w:rsid w:val="003F6DFA"/>
    <w:rsid w:val="00405665"/>
    <w:rsid w:val="004109F4"/>
    <w:rsid w:val="00414BD2"/>
    <w:rsid w:val="00414E73"/>
    <w:rsid w:val="00415681"/>
    <w:rsid w:val="004263DE"/>
    <w:rsid w:val="00427397"/>
    <w:rsid w:val="00433F24"/>
    <w:rsid w:val="004401AB"/>
    <w:rsid w:val="00441971"/>
    <w:rsid w:val="00451D6D"/>
    <w:rsid w:val="00453487"/>
    <w:rsid w:val="00454950"/>
    <w:rsid w:val="00455C4D"/>
    <w:rsid w:val="004612C1"/>
    <w:rsid w:val="004649FC"/>
    <w:rsid w:val="00476CAA"/>
    <w:rsid w:val="0047733C"/>
    <w:rsid w:val="00481F71"/>
    <w:rsid w:val="0048401A"/>
    <w:rsid w:val="00487F43"/>
    <w:rsid w:val="00492157"/>
    <w:rsid w:val="004A26A3"/>
    <w:rsid w:val="004B0E71"/>
    <w:rsid w:val="004B40FA"/>
    <w:rsid w:val="004C25A5"/>
    <w:rsid w:val="004C6EC3"/>
    <w:rsid w:val="004D05D6"/>
    <w:rsid w:val="004D135B"/>
    <w:rsid w:val="004D3AC6"/>
    <w:rsid w:val="004E7BB0"/>
    <w:rsid w:val="004F6269"/>
    <w:rsid w:val="00501C21"/>
    <w:rsid w:val="005047DD"/>
    <w:rsid w:val="0050507D"/>
    <w:rsid w:val="00506E9E"/>
    <w:rsid w:val="00512D99"/>
    <w:rsid w:val="00514A93"/>
    <w:rsid w:val="005169BF"/>
    <w:rsid w:val="005214A7"/>
    <w:rsid w:val="00527684"/>
    <w:rsid w:val="00534F95"/>
    <w:rsid w:val="00547900"/>
    <w:rsid w:val="00562137"/>
    <w:rsid w:val="00567FCD"/>
    <w:rsid w:val="0057131E"/>
    <w:rsid w:val="005726B9"/>
    <w:rsid w:val="00573DB6"/>
    <w:rsid w:val="00574203"/>
    <w:rsid w:val="00595EB0"/>
    <w:rsid w:val="00596C42"/>
    <w:rsid w:val="005A301C"/>
    <w:rsid w:val="005A3559"/>
    <w:rsid w:val="005B2233"/>
    <w:rsid w:val="005C027A"/>
    <w:rsid w:val="005C48EE"/>
    <w:rsid w:val="005C7CD2"/>
    <w:rsid w:val="005D2851"/>
    <w:rsid w:val="005D7AA2"/>
    <w:rsid w:val="005E1B3E"/>
    <w:rsid w:val="005F1484"/>
    <w:rsid w:val="005F50D0"/>
    <w:rsid w:val="00607382"/>
    <w:rsid w:val="0061096B"/>
    <w:rsid w:val="006160B8"/>
    <w:rsid w:val="006230D0"/>
    <w:rsid w:val="006353B3"/>
    <w:rsid w:val="00640CDC"/>
    <w:rsid w:val="00641961"/>
    <w:rsid w:val="006505F2"/>
    <w:rsid w:val="0066682F"/>
    <w:rsid w:val="006723EC"/>
    <w:rsid w:val="00676B96"/>
    <w:rsid w:val="00693E22"/>
    <w:rsid w:val="006950CB"/>
    <w:rsid w:val="006A7190"/>
    <w:rsid w:val="006B3EBB"/>
    <w:rsid w:val="006B48FA"/>
    <w:rsid w:val="006B5CCC"/>
    <w:rsid w:val="006B7C59"/>
    <w:rsid w:val="006C7240"/>
    <w:rsid w:val="006C7DD6"/>
    <w:rsid w:val="006D7BC3"/>
    <w:rsid w:val="006E396C"/>
    <w:rsid w:val="006E6A76"/>
    <w:rsid w:val="006E74AE"/>
    <w:rsid w:val="006F0C16"/>
    <w:rsid w:val="00712C47"/>
    <w:rsid w:val="00715714"/>
    <w:rsid w:val="00716F84"/>
    <w:rsid w:val="007205D4"/>
    <w:rsid w:val="007219D3"/>
    <w:rsid w:val="00740C9E"/>
    <w:rsid w:val="00743AA2"/>
    <w:rsid w:val="00753B3F"/>
    <w:rsid w:val="00762287"/>
    <w:rsid w:val="00766C5E"/>
    <w:rsid w:val="00770597"/>
    <w:rsid w:val="00771B6D"/>
    <w:rsid w:val="00771FC0"/>
    <w:rsid w:val="00787726"/>
    <w:rsid w:val="007950DD"/>
    <w:rsid w:val="007A1E49"/>
    <w:rsid w:val="007A4013"/>
    <w:rsid w:val="007B5136"/>
    <w:rsid w:val="007B64C7"/>
    <w:rsid w:val="007D09A0"/>
    <w:rsid w:val="007D475B"/>
    <w:rsid w:val="007D58CC"/>
    <w:rsid w:val="007E6366"/>
    <w:rsid w:val="007F4B7C"/>
    <w:rsid w:val="007F65CC"/>
    <w:rsid w:val="008160B1"/>
    <w:rsid w:val="00821074"/>
    <w:rsid w:val="00821ABA"/>
    <w:rsid w:val="00823FB4"/>
    <w:rsid w:val="0082452A"/>
    <w:rsid w:val="00831BA3"/>
    <w:rsid w:val="008320C9"/>
    <w:rsid w:val="008401E1"/>
    <w:rsid w:val="00841733"/>
    <w:rsid w:val="008542EC"/>
    <w:rsid w:val="0087175D"/>
    <w:rsid w:val="008724CC"/>
    <w:rsid w:val="00873EDB"/>
    <w:rsid w:val="00880C60"/>
    <w:rsid w:val="00896815"/>
    <w:rsid w:val="008A3A0E"/>
    <w:rsid w:val="008C21F5"/>
    <w:rsid w:val="008C3CB7"/>
    <w:rsid w:val="008D1081"/>
    <w:rsid w:val="008D2A17"/>
    <w:rsid w:val="008D340E"/>
    <w:rsid w:val="008D3707"/>
    <w:rsid w:val="008D42E1"/>
    <w:rsid w:val="00910455"/>
    <w:rsid w:val="009126A2"/>
    <w:rsid w:val="009132B8"/>
    <w:rsid w:val="009170CF"/>
    <w:rsid w:val="0092719F"/>
    <w:rsid w:val="009324CA"/>
    <w:rsid w:val="00945298"/>
    <w:rsid w:val="00951817"/>
    <w:rsid w:val="00953AEB"/>
    <w:rsid w:val="009661A3"/>
    <w:rsid w:val="00973060"/>
    <w:rsid w:val="00981C35"/>
    <w:rsid w:val="00987457"/>
    <w:rsid w:val="0099405D"/>
    <w:rsid w:val="009B0422"/>
    <w:rsid w:val="009B091D"/>
    <w:rsid w:val="009B2C60"/>
    <w:rsid w:val="009B2E39"/>
    <w:rsid w:val="009D19B4"/>
    <w:rsid w:val="009E2C62"/>
    <w:rsid w:val="009F3199"/>
    <w:rsid w:val="00A05FC3"/>
    <w:rsid w:val="00A06A68"/>
    <w:rsid w:val="00A0768A"/>
    <w:rsid w:val="00A113D2"/>
    <w:rsid w:val="00A13CE1"/>
    <w:rsid w:val="00A14F52"/>
    <w:rsid w:val="00A34B78"/>
    <w:rsid w:val="00A35FEA"/>
    <w:rsid w:val="00A5043F"/>
    <w:rsid w:val="00A537D7"/>
    <w:rsid w:val="00A6156C"/>
    <w:rsid w:val="00A64FBF"/>
    <w:rsid w:val="00A71BC1"/>
    <w:rsid w:val="00A75CCC"/>
    <w:rsid w:val="00A77619"/>
    <w:rsid w:val="00A876F1"/>
    <w:rsid w:val="00A91171"/>
    <w:rsid w:val="00AB1522"/>
    <w:rsid w:val="00AC0165"/>
    <w:rsid w:val="00AC36E2"/>
    <w:rsid w:val="00AD1DD6"/>
    <w:rsid w:val="00AE3650"/>
    <w:rsid w:val="00AE54E4"/>
    <w:rsid w:val="00AF24F8"/>
    <w:rsid w:val="00AF31DE"/>
    <w:rsid w:val="00B076CF"/>
    <w:rsid w:val="00B115E7"/>
    <w:rsid w:val="00B11D9A"/>
    <w:rsid w:val="00B16FCB"/>
    <w:rsid w:val="00B24D77"/>
    <w:rsid w:val="00B251E9"/>
    <w:rsid w:val="00B320D5"/>
    <w:rsid w:val="00B343B1"/>
    <w:rsid w:val="00B377E5"/>
    <w:rsid w:val="00B40E5A"/>
    <w:rsid w:val="00B42043"/>
    <w:rsid w:val="00B4332A"/>
    <w:rsid w:val="00B46285"/>
    <w:rsid w:val="00B47A0A"/>
    <w:rsid w:val="00B5182B"/>
    <w:rsid w:val="00B51AE4"/>
    <w:rsid w:val="00B61B73"/>
    <w:rsid w:val="00B63BAB"/>
    <w:rsid w:val="00B65622"/>
    <w:rsid w:val="00B65C0E"/>
    <w:rsid w:val="00B7463A"/>
    <w:rsid w:val="00B8192E"/>
    <w:rsid w:val="00B87F98"/>
    <w:rsid w:val="00B9103C"/>
    <w:rsid w:val="00B93E7E"/>
    <w:rsid w:val="00BB3400"/>
    <w:rsid w:val="00BB5D55"/>
    <w:rsid w:val="00BC1F5E"/>
    <w:rsid w:val="00BC27BF"/>
    <w:rsid w:val="00BC2F11"/>
    <w:rsid w:val="00BC59A6"/>
    <w:rsid w:val="00BD7C4D"/>
    <w:rsid w:val="00BE058C"/>
    <w:rsid w:val="00BE3E86"/>
    <w:rsid w:val="00BF27FB"/>
    <w:rsid w:val="00BF2978"/>
    <w:rsid w:val="00C013C1"/>
    <w:rsid w:val="00C0509D"/>
    <w:rsid w:val="00C12FF2"/>
    <w:rsid w:val="00C13B21"/>
    <w:rsid w:val="00C15B19"/>
    <w:rsid w:val="00C160C5"/>
    <w:rsid w:val="00C17B99"/>
    <w:rsid w:val="00C23639"/>
    <w:rsid w:val="00C2551F"/>
    <w:rsid w:val="00C32CF0"/>
    <w:rsid w:val="00C370BF"/>
    <w:rsid w:val="00C37138"/>
    <w:rsid w:val="00C41C8A"/>
    <w:rsid w:val="00C50F65"/>
    <w:rsid w:val="00C52522"/>
    <w:rsid w:val="00C55EA2"/>
    <w:rsid w:val="00C73157"/>
    <w:rsid w:val="00C8323E"/>
    <w:rsid w:val="00CA0CD1"/>
    <w:rsid w:val="00CA1EFB"/>
    <w:rsid w:val="00CA3C67"/>
    <w:rsid w:val="00CA6E88"/>
    <w:rsid w:val="00CB0520"/>
    <w:rsid w:val="00CB128B"/>
    <w:rsid w:val="00CB27AA"/>
    <w:rsid w:val="00CC4456"/>
    <w:rsid w:val="00CC6C9F"/>
    <w:rsid w:val="00CD49B7"/>
    <w:rsid w:val="00CE524E"/>
    <w:rsid w:val="00CF3C9E"/>
    <w:rsid w:val="00CF57FE"/>
    <w:rsid w:val="00D01061"/>
    <w:rsid w:val="00D04030"/>
    <w:rsid w:val="00D062D6"/>
    <w:rsid w:val="00D2316A"/>
    <w:rsid w:val="00D25362"/>
    <w:rsid w:val="00D266EE"/>
    <w:rsid w:val="00D307D0"/>
    <w:rsid w:val="00D335AE"/>
    <w:rsid w:val="00D40804"/>
    <w:rsid w:val="00D41A96"/>
    <w:rsid w:val="00D41E0A"/>
    <w:rsid w:val="00D41E13"/>
    <w:rsid w:val="00D41E16"/>
    <w:rsid w:val="00D44D3E"/>
    <w:rsid w:val="00D55B11"/>
    <w:rsid w:val="00D57D7F"/>
    <w:rsid w:val="00D646F9"/>
    <w:rsid w:val="00D6515B"/>
    <w:rsid w:val="00D734D3"/>
    <w:rsid w:val="00D80DA9"/>
    <w:rsid w:val="00D82039"/>
    <w:rsid w:val="00D845E9"/>
    <w:rsid w:val="00D84EE7"/>
    <w:rsid w:val="00D85D53"/>
    <w:rsid w:val="00D90171"/>
    <w:rsid w:val="00D923DB"/>
    <w:rsid w:val="00D92C81"/>
    <w:rsid w:val="00DA3613"/>
    <w:rsid w:val="00DA5A25"/>
    <w:rsid w:val="00DB15EB"/>
    <w:rsid w:val="00DB3474"/>
    <w:rsid w:val="00DC2448"/>
    <w:rsid w:val="00DD43F6"/>
    <w:rsid w:val="00DD5266"/>
    <w:rsid w:val="00DE5B44"/>
    <w:rsid w:val="00DF3554"/>
    <w:rsid w:val="00DF50AF"/>
    <w:rsid w:val="00DF5C8A"/>
    <w:rsid w:val="00E02280"/>
    <w:rsid w:val="00E03081"/>
    <w:rsid w:val="00E03A39"/>
    <w:rsid w:val="00E042D4"/>
    <w:rsid w:val="00E07208"/>
    <w:rsid w:val="00E13301"/>
    <w:rsid w:val="00E17A84"/>
    <w:rsid w:val="00E27AE4"/>
    <w:rsid w:val="00E4235D"/>
    <w:rsid w:val="00E51231"/>
    <w:rsid w:val="00E5739B"/>
    <w:rsid w:val="00E6076C"/>
    <w:rsid w:val="00E60A77"/>
    <w:rsid w:val="00E62371"/>
    <w:rsid w:val="00E73022"/>
    <w:rsid w:val="00E73C6B"/>
    <w:rsid w:val="00E801E8"/>
    <w:rsid w:val="00E83220"/>
    <w:rsid w:val="00E86262"/>
    <w:rsid w:val="00E86D0D"/>
    <w:rsid w:val="00E90BC4"/>
    <w:rsid w:val="00E9199B"/>
    <w:rsid w:val="00E9245D"/>
    <w:rsid w:val="00EA4C36"/>
    <w:rsid w:val="00EB373B"/>
    <w:rsid w:val="00EB63E3"/>
    <w:rsid w:val="00EC4778"/>
    <w:rsid w:val="00ED26E0"/>
    <w:rsid w:val="00EE79C2"/>
    <w:rsid w:val="00F047C3"/>
    <w:rsid w:val="00F052E8"/>
    <w:rsid w:val="00F064D3"/>
    <w:rsid w:val="00F077E1"/>
    <w:rsid w:val="00F138D0"/>
    <w:rsid w:val="00F139FB"/>
    <w:rsid w:val="00F168BA"/>
    <w:rsid w:val="00F22806"/>
    <w:rsid w:val="00F22B24"/>
    <w:rsid w:val="00F323B7"/>
    <w:rsid w:val="00F34876"/>
    <w:rsid w:val="00F5237D"/>
    <w:rsid w:val="00F542AD"/>
    <w:rsid w:val="00F56054"/>
    <w:rsid w:val="00F65F91"/>
    <w:rsid w:val="00F73DB5"/>
    <w:rsid w:val="00F9113F"/>
    <w:rsid w:val="00FA2377"/>
    <w:rsid w:val="00FA4104"/>
    <w:rsid w:val="00FA5230"/>
    <w:rsid w:val="00FA7698"/>
    <w:rsid w:val="00FB0D35"/>
    <w:rsid w:val="00FC6EEB"/>
    <w:rsid w:val="00FD23CC"/>
    <w:rsid w:val="00FD368E"/>
    <w:rsid w:val="00FD4853"/>
    <w:rsid w:val="00FE61B9"/>
    <w:rsid w:val="00FF4C7B"/>
    <w:rsid w:val="00FF5CFC"/>
    <w:rsid w:val="00FF65D1"/>
    <w:rsid w:val="00FF7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50DFF"/>
  <w15:chartTrackingRefBased/>
  <w15:docId w15:val="{AEDEE7D6-7E6E-4C36-BA19-E2300B2B7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6D7B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6D7B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6D7B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Char"/>
    <w:uiPriority w:val="9"/>
    <w:unhideWhenUsed/>
    <w:qFormat/>
    <w:rsid w:val="000707E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B46285"/>
    <w:pPr>
      <w:spacing w:after="0" w:line="240" w:lineRule="auto"/>
    </w:pPr>
    <w:rPr>
      <w:rFonts w:eastAsiaTheme="minorEastAsia"/>
    </w:rPr>
  </w:style>
  <w:style w:type="character" w:customStyle="1" w:styleId="Char">
    <w:name w:val="Χωρίς διάστιχο Char"/>
    <w:basedOn w:val="a0"/>
    <w:link w:val="a3"/>
    <w:uiPriority w:val="1"/>
    <w:rsid w:val="00B46285"/>
    <w:rPr>
      <w:rFonts w:eastAsiaTheme="minorEastAsia"/>
    </w:rPr>
  </w:style>
  <w:style w:type="paragraph" w:styleId="a4">
    <w:name w:val="header"/>
    <w:basedOn w:val="a"/>
    <w:link w:val="Char0"/>
    <w:uiPriority w:val="99"/>
    <w:unhideWhenUsed/>
    <w:rsid w:val="007B64C7"/>
    <w:pPr>
      <w:tabs>
        <w:tab w:val="center" w:pos="4680"/>
        <w:tab w:val="right" w:pos="9360"/>
      </w:tabs>
      <w:spacing w:after="0" w:line="240" w:lineRule="auto"/>
    </w:pPr>
  </w:style>
  <w:style w:type="character" w:customStyle="1" w:styleId="Char0">
    <w:name w:val="Κεφαλίδα Char"/>
    <w:basedOn w:val="a0"/>
    <w:link w:val="a4"/>
    <w:uiPriority w:val="99"/>
    <w:rsid w:val="007B64C7"/>
  </w:style>
  <w:style w:type="paragraph" w:styleId="a5">
    <w:name w:val="footer"/>
    <w:basedOn w:val="a"/>
    <w:link w:val="Char1"/>
    <w:uiPriority w:val="99"/>
    <w:unhideWhenUsed/>
    <w:rsid w:val="007B64C7"/>
    <w:pPr>
      <w:tabs>
        <w:tab w:val="center" w:pos="4680"/>
        <w:tab w:val="right" w:pos="9360"/>
      </w:tabs>
      <w:spacing w:after="0" w:line="240" w:lineRule="auto"/>
    </w:pPr>
  </w:style>
  <w:style w:type="character" w:customStyle="1" w:styleId="Char1">
    <w:name w:val="Υποσέλιδο Char"/>
    <w:basedOn w:val="a0"/>
    <w:link w:val="a5"/>
    <w:uiPriority w:val="99"/>
    <w:rsid w:val="007B64C7"/>
  </w:style>
  <w:style w:type="paragraph" w:styleId="a6">
    <w:name w:val="List Paragraph"/>
    <w:basedOn w:val="a"/>
    <w:uiPriority w:val="34"/>
    <w:qFormat/>
    <w:rsid w:val="00127C3A"/>
    <w:pPr>
      <w:ind w:left="720"/>
      <w:contextualSpacing/>
    </w:pPr>
  </w:style>
  <w:style w:type="character" w:styleId="a7">
    <w:name w:val="annotation reference"/>
    <w:basedOn w:val="a0"/>
    <w:uiPriority w:val="99"/>
    <w:semiHidden/>
    <w:unhideWhenUsed/>
    <w:rsid w:val="004F6269"/>
    <w:rPr>
      <w:sz w:val="16"/>
      <w:szCs w:val="16"/>
    </w:rPr>
  </w:style>
  <w:style w:type="paragraph" w:styleId="a8">
    <w:name w:val="annotation text"/>
    <w:basedOn w:val="a"/>
    <w:link w:val="Char2"/>
    <w:uiPriority w:val="99"/>
    <w:semiHidden/>
    <w:unhideWhenUsed/>
    <w:rsid w:val="004F6269"/>
    <w:pPr>
      <w:spacing w:line="240" w:lineRule="auto"/>
    </w:pPr>
    <w:rPr>
      <w:sz w:val="20"/>
      <w:szCs w:val="20"/>
    </w:rPr>
  </w:style>
  <w:style w:type="character" w:customStyle="1" w:styleId="Char2">
    <w:name w:val="Κείμενο σχολίου Char"/>
    <w:basedOn w:val="a0"/>
    <w:link w:val="a8"/>
    <w:uiPriority w:val="99"/>
    <w:semiHidden/>
    <w:rsid w:val="004F6269"/>
    <w:rPr>
      <w:sz w:val="20"/>
      <w:szCs w:val="20"/>
    </w:rPr>
  </w:style>
  <w:style w:type="paragraph" w:styleId="a9">
    <w:name w:val="annotation subject"/>
    <w:basedOn w:val="a8"/>
    <w:next w:val="a8"/>
    <w:link w:val="Char3"/>
    <w:uiPriority w:val="99"/>
    <w:semiHidden/>
    <w:unhideWhenUsed/>
    <w:rsid w:val="004F6269"/>
    <w:rPr>
      <w:b/>
      <w:bCs/>
    </w:rPr>
  </w:style>
  <w:style w:type="character" w:customStyle="1" w:styleId="Char3">
    <w:name w:val="Θέμα σχολίου Char"/>
    <w:basedOn w:val="Char2"/>
    <w:link w:val="a9"/>
    <w:uiPriority w:val="99"/>
    <w:semiHidden/>
    <w:rsid w:val="004F6269"/>
    <w:rPr>
      <w:b/>
      <w:bCs/>
      <w:sz w:val="20"/>
      <w:szCs w:val="20"/>
    </w:rPr>
  </w:style>
  <w:style w:type="paragraph" w:styleId="aa">
    <w:name w:val="Balloon Text"/>
    <w:basedOn w:val="a"/>
    <w:link w:val="Char4"/>
    <w:uiPriority w:val="99"/>
    <w:semiHidden/>
    <w:unhideWhenUsed/>
    <w:rsid w:val="004F6269"/>
    <w:pPr>
      <w:spacing w:after="0" w:line="240" w:lineRule="auto"/>
    </w:pPr>
    <w:rPr>
      <w:rFonts w:ascii="Segoe UI" w:hAnsi="Segoe UI" w:cs="Segoe UI"/>
      <w:sz w:val="18"/>
      <w:szCs w:val="18"/>
    </w:rPr>
  </w:style>
  <w:style w:type="character" w:customStyle="1" w:styleId="Char4">
    <w:name w:val="Κείμενο πλαισίου Char"/>
    <w:basedOn w:val="a0"/>
    <w:link w:val="aa"/>
    <w:uiPriority w:val="99"/>
    <w:semiHidden/>
    <w:rsid w:val="004F6269"/>
    <w:rPr>
      <w:rFonts w:ascii="Segoe UI" w:hAnsi="Segoe UI" w:cs="Segoe UI"/>
      <w:sz w:val="18"/>
      <w:szCs w:val="18"/>
    </w:rPr>
  </w:style>
  <w:style w:type="table" w:styleId="ab">
    <w:name w:val="Table Grid"/>
    <w:basedOn w:val="a1"/>
    <w:uiPriority w:val="39"/>
    <w:rsid w:val="00C525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
    <w:name w:val="Hyperlink"/>
    <w:basedOn w:val="a0"/>
    <w:uiPriority w:val="99"/>
    <w:unhideWhenUsed/>
    <w:rsid w:val="003F04DE"/>
    <w:rPr>
      <w:color w:val="0563C1" w:themeColor="hyperlink"/>
      <w:u w:val="single"/>
    </w:rPr>
  </w:style>
  <w:style w:type="paragraph" w:customStyle="1" w:styleId="Default">
    <w:name w:val="Default"/>
    <w:rsid w:val="00A77619"/>
    <w:pPr>
      <w:autoSpaceDE w:val="0"/>
      <w:autoSpaceDN w:val="0"/>
      <w:adjustRightInd w:val="0"/>
      <w:spacing w:after="0" w:line="240" w:lineRule="auto"/>
    </w:pPr>
    <w:rPr>
      <w:rFonts w:ascii="Calibri" w:hAnsi="Calibri" w:cs="Calibri"/>
      <w:color w:val="000000"/>
      <w:sz w:val="24"/>
      <w:szCs w:val="24"/>
    </w:rPr>
  </w:style>
  <w:style w:type="character" w:styleId="-0">
    <w:name w:val="FollowedHyperlink"/>
    <w:basedOn w:val="a0"/>
    <w:uiPriority w:val="99"/>
    <w:semiHidden/>
    <w:unhideWhenUsed/>
    <w:rsid w:val="00C0509D"/>
    <w:rPr>
      <w:color w:val="954F72" w:themeColor="followedHyperlink"/>
      <w:u w:val="single"/>
    </w:rPr>
  </w:style>
  <w:style w:type="paragraph" w:styleId="ac">
    <w:name w:val="Plain Text"/>
    <w:basedOn w:val="a"/>
    <w:link w:val="Char5"/>
    <w:uiPriority w:val="99"/>
    <w:semiHidden/>
    <w:unhideWhenUsed/>
    <w:rsid w:val="00173668"/>
    <w:pPr>
      <w:spacing w:after="0" w:line="240" w:lineRule="auto"/>
    </w:pPr>
    <w:rPr>
      <w:rFonts w:ascii="Calibri" w:hAnsi="Calibri"/>
      <w:szCs w:val="21"/>
    </w:rPr>
  </w:style>
  <w:style w:type="character" w:customStyle="1" w:styleId="Char5">
    <w:name w:val="Απλό κείμενο Char"/>
    <w:basedOn w:val="a0"/>
    <w:link w:val="ac"/>
    <w:uiPriority w:val="99"/>
    <w:semiHidden/>
    <w:rsid w:val="00173668"/>
    <w:rPr>
      <w:rFonts w:ascii="Calibri" w:hAnsi="Calibri"/>
      <w:szCs w:val="21"/>
    </w:rPr>
  </w:style>
  <w:style w:type="paragraph" w:styleId="ad">
    <w:name w:val="Revision"/>
    <w:hidden/>
    <w:uiPriority w:val="99"/>
    <w:semiHidden/>
    <w:rsid w:val="006B48FA"/>
    <w:pPr>
      <w:spacing w:after="0" w:line="240" w:lineRule="auto"/>
    </w:pPr>
  </w:style>
  <w:style w:type="character" w:customStyle="1" w:styleId="1Char">
    <w:name w:val="Επικεφαλίδα 1 Char"/>
    <w:basedOn w:val="a0"/>
    <w:link w:val="1"/>
    <w:uiPriority w:val="9"/>
    <w:rsid w:val="006D7BC3"/>
    <w:rPr>
      <w:rFonts w:asciiTheme="majorHAnsi" w:eastAsiaTheme="majorEastAsia" w:hAnsiTheme="majorHAnsi" w:cstheme="majorBidi"/>
      <w:color w:val="2E74B5" w:themeColor="accent1" w:themeShade="BF"/>
      <w:sz w:val="32"/>
      <w:szCs w:val="32"/>
    </w:rPr>
  </w:style>
  <w:style w:type="character" w:customStyle="1" w:styleId="2Char">
    <w:name w:val="Επικεφαλίδα 2 Char"/>
    <w:basedOn w:val="a0"/>
    <w:link w:val="2"/>
    <w:uiPriority w:val="9"/>
    <w:rsid w:val="006D7BC3"/>
    <w:rPr>
      <w:rFonts w:asciiTheme="majorHAnsi" w:eastAsiaTheme="majorEastAsia" w:hAnsiTheme="majorHAnsi" w:cstheme="majorBidi"/>
      <w:color w:val="2E74B5" w:themeColor="accent1" w:themeShade="BF"/>
      <w:sz w:val="26"/>
      <w:szCs w:val="26"/>
    </w:rPr>
  </w:style>
  <w:style w:type="character" w:customStyle="1" w:styleId="3Char">
    <w:name w:val="Επικεφαλίδα 3 Char"/>
    <w:basedOn w:val="a0"/>
    <w:link w:val="3"/>
    <w:uiPriority w:val="9"/>
    <w:rsid w:val="006D7BC3"/>
    <w:rPr>
      <w:rFonts w:asciiTheme="majorHAnsi" w:eastAsiaTheme="majorEastAsia" w:hAnsiTheme="majorHAnsi" w:cstheme="majorBidi"/>
      <w:color w:val="1F4D78" w:themeColor="accent1" w:themeShade="7F"/>
      <w:sz w:val="24"/>
      <w:szCs w:val="24"/>
    </w:rPr>
  </w:style>
  <w:style w:type="character" w:styleId="ae">
    <w:name w:val="Book Title"/>
    <w:basedOn w:val="a0"/>
    <w:uiPriority w:val="33"/>
    <w:qFormat/>
    <w:rsid w:val="006D7BC3"/>
    <w:rPr>
      <w:b/>
      <w:bCs/>
      <w:i/>
      <w:iCs/>
      <w:spacing w:val="5"/>
    </w:rPr>
  </w:style>
  <w:style w:type="character" w:customStyle="1" w:styleId="4Char">
    <w:name w:val="Επικεφαλίδα 4 Char"/>
    <w:basedOn w:val="a0"/>
    <w:link w:val="4"/>
    <w:uiPriority w:val="9"/>
    <w:rsid w:val="000707E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17148">
      <w:bodyDiv w:val="1"/>
      <w:marLeft w:val="0"/>
      <w:marRight w:val="0"/>
      <w:marTop w:val="0"/>
      <w:marBottom w:val="0"/>
      <w:divBdr>
        <w:top w:val="none" w:sz="0" w:space="0" w:color="auto"/>
        <w:left w:val="none" w:sz="0" w:space="0" w:color="auto"/>
        <w:bottom w:val="none" w:sz="0" w:space="0" w:color="auto"/>
        <w:right w:val="none" w:sz="0" w:space="0" w:color="auto"/>
      </w:divBdr>
    </w:div>
    <w:div w:id="143204238">
      <w:bodyDiv w:val="1"/>
      <w:marLeft w:val="0"/>
      <w:marRight w:val="0"/>
      <w:marTop w:val="0"/>
      <w:marBottom w:val="0"/>
      <w:divBdr>
        <w:top w:val="none" w:sz="0" w:space="0" w:color="auto"/>
        <w:left w:val="none" w:sz="0" w:space="0" w:color="auto"/>
        <w:bottom w:val="none" w:sz="0" w:space="0" w:color="auto"/>
        <w:right w:val="none" w:sz="0" w:space="0" w:color="auto"/>
      </w:divBdr>
    </w:div>
    <w:div w:id="209267535">
      <w:bodyDiv w:val="1"/>
      <w:marLeft w:val="0"/>
      <w:marRight w:val="0"/>
      <w:marTop w:val="0"/>
      <w:marBottom w:val="0"/>
      <w:divBdr>
        <w:top w:val="none" w:sz="0" w:space="0" w:color="auto"/>
        <w:left w:val="none" w:sz="0" w:space="0" w:color="auto"/>
        <w:bottom w:val="none" w:sz="0" w:space="0" w:color="auto"/>
        <w:right w:val="none" w:sz="0" w:space="0" w:color="auto"/>
      </w:divBdr>
    </w:div>
    <w:div w:id="297228864">
      <w:bodyDiv w:val="1"/>
      <w:marLeft w:val="0"/>
      <w:marRight w:val="0"/>
      <w:marTop w:val="0"/>
      <w:marBottom w:val="0"/>
      <w:divBdr>
        <w:top w:val="none" w:sz="0" w:space="0" w:color="auto"/>
        <w:left w:val="none" w:sz="0" w:space="0" w:color="auto"/>
        <w:bottom w:val="none" w:sz="0" w:space="0" w:color="auto"/>
        <w:right w:val="none" w:sz="0" w:space="0" w:color="auto"/>
      </w:divBdr>
    </w:div>
    <w:div w:id="378363200">
      <w:bodyDiv w:val="1"/>
      <w:marLeft w:val="0"/>
      <w:marRight w:val="0"/>
      <w:marTop w:val="0"/>
      <w:marBottom w:val="0"/>
      <w:divBdr>
        <w:top w:val="none" w:sz="0" w:space="0" w:color="auto"/>
        <w:left w:val="none" w:sz="0" w:space="0" w:color="auto"/>
        <w:bottom w:val="none" w:sz="0" w:space="0" w:color="auto"/>
        <w:right w:val="none" w:sz="0" w:space="0" w:color="auto"/>
      </w:divBdr>
    </w:div>
    <w:div w:id="617834459">
      <w:bodyDiv w:val="1"/>
      <w:marLeft w:val="0"/>
      <w:marRight w:val="0"/>
      <w:marTop w:val="0"/>
      <w:marBottom w:val="0"/>
      <w:divBdr>
        <w:top w:val="none" w:sz="0" w:space="0" w:color="auto"/>
        <w:left w:val="none" w:sz="0" w:space="0" w:color="auto"/>
        <w:bottom w:val="none" w:sz="0" w:space="0" w:color="auto"/>
        <w:right w:val="none" w:sz="0" w:space="0" w:color="auto"/>
      </w:divBdr>
    </w:div>
    <w:div w:id="626088199">
      <w:bodyDiv w:val="1"/>
      <w:marLeft w:val="0"/>
      <w:marRight w:val="0"/>
      <w:marTop w:val="0"/>
      <w:marBottom w:val="0"/>
      <w:divBdr>
        <w:top w:val="none" w:sz="0" w:space="0" w:color="auto"/>
        <w:left w:val="none" w:sz="0" w:space="0" w:color="auto"/>
        <w:bottom w:val="none" w:sz="0" w:space="0" w:color="auto"/>
        <w:right w:val="none" w:sz="0" w:space="0" w:color="auto"/>
      </w:divBdr>
    </w:div>
    <w:div w:id="638190608">
      <w:bodyDiv w:val="1"/>
      <w:marLeft w:val="0"/>
      <w:marRight w:val="0"/>
      <w:marTop w:val="0"/>
      <w:marBottom w:val="0"/>
      <w:divBdr>
        <w:top w:val="none" w:sz="0" w:space="0" w:color="auto"/>
        <w:left w:val="none" w:sz="0" w:space="0" w:color="auto"/>
        <w:bottom w:val="none" w:sz="0" w:space="0" w:color="auto"/>
        <w:right w:val="none" w:sz="0" w:space="0" w:color="auto"/>
      </w:divBdr>
    </w:div>
    <w:div w:id="663901573">
      <w:bodyDiv w:val="1"/>
      <w:marLeft w:val="0"/>
      <w:marRight w:val="0"/>
      <w:marTop w:val="0"/>
      <w:marBottom w:val="0"/>
      <w:divBdr>
        <w:top w:val="none" w:sz="0" w:space="0" w:color="auto"/>
        <w:left w:val="none" w:sz="0" w:space="0" w:color="auto"/>
        <w:bottom w:val="none" w:sz="0" w:space="0" w:color="auto"/>
        <w:right w:val="none" w:sz="0" w:space="0" w:color="auto"/>
      </w:divBdr>
    </w:div>
    <w:div w:id="703094633">
      <w:bodyDiv w:val="1"/>
      <w:marLeft w:val="0"/>
      <w:marRight w:val="0"/>
      <w:marTop w:val="0"/>
      <w:marBottom w:val="0"/>
      <w:divBdr>
        <w:top w:val="none" w:sz="0" w:space="0" w:color="auto"/>
        <w:left w:val="none" w:sz="0" w:space="0" w:color="auto"/>
        <w:bottom w:val="none" w:sz="0" w:space="0" w:color="auto"/>
        <w:right w:val="none" w:sz="0" w:space="0" w:color="auto"/>
      </w:divBdr>
    </w:div>
    <w:div w:id="844129404">
      <w:bodyDiv w:val="1"/>
      <w:marLeft w:val="0"/>
      <w:marRight w:val="0"/>
      <w:marTop w:val="0"/>
      <w:marBottom w:val="0"/>
      <w:divBdr>
        <w:top w:val="none" w:sz="0" w:space="0" w:color="auto"/>
        <w:left w:val="none" w:sz="0" w:space="0" w:color="auto"/>
        <w:bottom w:val="none" w:sz="0" w:space="0" w:color="auto"/>
        <w:right w:val="none" w:sz="0" w:space="0" w:color="auto"/>
      </w:divBdr>
    </w:div>
    <w:div w:id="899091975">
      <w:bodyDiv w:val="1"/>
      <w:marLeft w:val="0"/>
      <w:marRight w:val="0"/>
      <w:marTop w:val="0"/>
      <w:marBottom w:val="0"/>
      <w:divBdr>
        <w:top w:val="none" w:sz="0" w:space="0" w:color="auto"/>
        <w:left w:val="none" w:sz="0" w:space="0" w:color="auto"/>
        <w:bottom w:val="none" w:sz="0" w:space="0" w:color="auto"/>
        <w:right w:val="none" w:sz="0" w:space="0" w:color="auto"/>
      </w:divBdr>
    </w:div>
    <w:div w:id="917590895">
      <w:bodyDiv w:val="1"/>
      <w:marLeft w:val="0"/>
      <w:marRight w:val="0"/>
      <w:marTop w:val="0"/>
      <w:marBottom w:val="0"/>
      <w:divBdr>
        <w:top w:val="none" w:sz="0" w:space="0" w:color="auto"/>
        <w:left w:val="none" w:sz="0" w:space="0" w:color="auto"/>
        <w:bottom w:val="none" w:sz="0" w:space="0" w:color="auto"/>
        <w:right w:val="none" w:sz="0" w:space="0" w:color="auto"/>
      </w:divBdr>
    </w:div>
    <w:div w:id="935675753">
      <w:bodyDiv w:val="1"/>
      <w:marLeft w:val="0"/>
      <w:marRight w:val="0"/>
      <w:marTop w:val="0"/>
      <w:marBottom w:val="0"/>
      <w:divBdr>
        <w:top w:val="none" w:sz="0" w:space="0" w:color="auto"/>
        <w:left w:val="none" w:sz="0" w:space="0" w:color="auto"/>
        <w:bottom w:val="none" w:sz="0" w:space="0" w:color="auto"/>
        <w:right w:val="none" w:sz="0" w:space="0" w:color="auto"/>
      </w:divBdr>
    </w:div>
    <w:div w:id="980572088">
      <w:bodyDiv w:val="1"/>
      <w:marLeft w:val="0"/>
      <w:marRight w:val="0"/>
      <w:marTop w:val="0"/>
      <w:marBottom w:val="0"/>
      <w:divBdr>
        <w:top w:val="none" w:sz="0" w:space="0" w:color="auto"/>
        <w:left w:val="none" w:sz="0" w:space="0" w:color="auto"/>
        <w:bottom w:val="none" w:sz="0" w:space="0" w:color="auto"/>
        <w:right w:val="none" w:sz="0" w:space="0" w:color="auto"/>
      </w:divBdr>
    </w:div>
    <w:div w:id="999817926">
      <w:bodyDiv w:val="1"/>
      <w:marLeft w:val="0"/>
      <w:marRight w:val="0"/>
      <w:marTop w:val="0"/>
      <w:marBottom w:val="0"/>
      <w:divBdr>
        <w:top w:val="none" w:sz="0" w:space="0" w:color="auto"/>
        <w:left w:val="none" w:sz="0" w:space="0" w:color="auto"/>
        <w:bottom w:val="none" w:sz="0" w:space="0" w:color="auto"/>
        <w:right w:val="none" w:sz="0" w:space="0" w:color="auto"/>
      </w:divBdr>
    </w:div>
    <w:div w:id="1081870966">
      <w:bodyDiv w:val="1"/>
      <w:marLeft w:val="0"/>
      <w:marRight w:val="0"/>
      <w:marTop w:val="0"/>
      <w:marBottom w:val="0"/>
      <w:divBdr>
        <w:top w:val="none" w:sz="0" w:space="0" w:color="auto"/>
        <w:left w:val="none" w:sz="0" w:space="0" w:color="auto"/>
        <w:bottom w:val="none" w:sz="0" w:space="0" w:color="auto"/>
        <w:right w:val="none" w:sz="0" w:space="0" w:color="auto"/>
      </w:divBdr>
    </w:div>
    <w:div w:id="1132016250">
      <w:bodyDiv w:val="1"/>
      <w:marLeft w:val="0"/>
      <w:marRight w:val="0"/>
      <w:marTop w:val="0"/>
      <w:marBottom w:val="0"/>
      <w:divBdr>
        <w:top w:val="none" w:sz="0" w:space="0" w:color="auto"/>
        <w:left w:val="none" w:sz="0" w:space="0" w:color="auto"/>
        <w:bottom w:val="none" w:sz="0" w:space="0" w:color="auto"/>
        <w:right w:val="none" w:sz="0" w:space="0" w:color="auto"/>
      </w:divBdr>
    </w:div>
    <w:div w:id="1210531137">
      <w:bodyDiv w:val="1"/>
      <w:marLeft w:val="0"/>
      <w:marRight w:val="0"/>
      <w:marTop w:val="0"/>
      <w:marBottom w:val="0"/>
      <w:divBdr>
        <w:top w:val="none" w:sz="0" w:space="0" w:color="auto"/>
        <w:left w:val="none" w:sz="0" w:space="0" w:color="auto"/>
        <w:bottom w:val="none" w:sz="0" w:space="0" w:color="auto"/>
        <w:right w:val="none" w:sz="0" w:space="0" w:color="auto"/>
      </w:divBdr>
    </w:div>
    <w:div w:id="1231228675">
      <w:bodyDiv w:val="1"/>
      <w:marLeft w:val="0"/>
      <w:marRight w:val="0"/>
      <w:marTop w:val="0"/>
      <w:marBottom w:val="0"/>
      <w:divBdr>
        <w:top w:val="none" w:sz="0" w:space="0" w:color="auto"/>
        <w:left w:val="none" w:sz="0" w:space="0" w:color="auto"/>
        <w:bottom w:val="none" w:sz="0" w:space="0" w:color="auto"/>
        <w:right w:val="none" w:sz="0" w:space="0" w:color="auto"/>
      </w:divBdr>
    </w:div>
    <w:div w:id="1281036094">
      <w:bodyDiv w:val="1"/>
      <w:marLeft w:val="0"/>
      <w:marRight w:val="0"/>
      <w:marTop w:val="0"/>
      <w:marBottom w:val="0"/>
      <w:divBdr>
        <w:top w:val="none" w:sz="0" w:space="0" w:color="auto"/>
        <w:left w:val="none" w:sz="0" w:space="0" w:color="auto"/>
        <w:bottom w:val="none" w:sz="0" w:space="0" w:color="auto"/>
        <w:right w:val="none" w:sz="0" w:space="0" w:color="auto"/>
      </w:divBdr>
    </w:div>
    <w:div w:id="1290477191">
      <w:bodyDiv w:val="1"/>
      <w:marLeft w:val="0"/>
      <w:marRight w:val="0"/>
      <w:marTop w:val="0"/>
      <w:marBottom w:val="0"/>
      <w:divBdr>
        <w:top w:val="none" w:sz="0" w:space="0" w:color="auto"/>
        <w:left w:val="none" w:sz="0" w:space="0" w:color="auto"/>
        <w:bottom w:val="none" w:sz="0" w:space="0" w:color="auto"/>
        <w:right w:val="none" w:sz="0" w:space="0" w:color="auto"/>
      </w:divBdr>
    </w:div>
    <w:div w:id="1347291559">
      <w:bodyDiv w:val="1"/>
      <w:marLeft w:val="0"/>
      <w:marRight w:val="0"/>
      <w:marTop w:val="0"/>
      <w:marBottom w:val="0"/>
      <w:divBdr>
        <w:top w:val="none" w:sz="0" w:space="0" w:color="auto"/>
        <w:left w:val="none" w:sz="0" w:space="0" w:color="auto"/>
        <w:bottom w:val="none" w:sz="0" w:space="0" w:color="auto"/>
        <w:right w:val="none" w:sz="0" w:space="0" w:color="auto"/>
      </w:divBdr>
    </w:div>
    <w:div w:id="1517112272">
      <w:bodyDiv w:val="1"/>
      <w:marLeft w:val="0"/>
      <w:marRight w:val="0"/>
      <w:marTop w:val="0"/>
      <w:marBottom w:val="0"/>
      <w:divBdr>
        <w:top w:val="none" w:sz="0" w:space="0" w:color="auto"/>
        <w:left w:val="none" w:sz="0" w:space="0" w:color="auto"/>
        <w:bottom w:val="none" w:sz="0" w:space="0" w:color="auto"/>
        <w:right w:val="none" w:sz="0" w:space="0" w:color="auto"/>
      </w:divBdr>
    </w:div>
    <w:div w:id="1625620774">
      <w:bodyDiv w:val="1"/>
      <w:marLeft w:val="0"/>
      <w:marRight w:val="0"/>
      <w:marTop w:val="0"/>
      <w:marBottom w:val="0"/>
      <w:divBdr>
        <w:top w:val="none" w:sz="0" w:space="0" w:color="auto"/>
        <w:left w:val="none" w:sz="0" w:space="0" w:color="auto"/>
        <w:bottom w:val="none" w:sz="0" w:space="0" w:color="auto"/>
        <w:right w:val="none" w:sz="0" w:space="0" w:color="auto"/>
      </w:divBdr>
    </w:div>
    <w:div w:id="1650094413">
      <w:bodyDiv w:val="1"/>
      <w:marLeft w:val="0"/>
      <w:marRight w:val="0"/>
      <w:marTop w:val="0"/>
      <w:marBottom w:val="0"/>
      <w:divBdr>
        <w:top w:val="none" w:sz="0" w:space="0" w:color="auto"/>
        <w:left w:val="none" w:sz="0" w:space="0" w:color="auto"/>
        <w:bottom w:val="none" w:sz="0" w:space="0" w:color="auto"/>
        <w:right w:val="none" w:sz="0" w:space="0" w:color="auto"/>
      </w:divBdr>
    </w:div>
    <w:div w:id="1651514183">
      <w:bodyDiv w:val="1"/>
      <w:marLeft w:val="0"/>
      <w:marRight w:val="0"/>
      <w:marTop w:val="0"/>
      <w:marBottom w:val="0"/>
      <w:divBdr>
        <w:top w:val="none" w:sz="0" w:space="0" w:color="auto"/>
        <w:left w:val="none" w:sz="0" w:space="0" w:color="auto"/>
        <w:bottom w:val="none" w:sz="0" w:space="0" w:color="auto"/>
        <w:right w:val="none" w:sz="0" w:space="0" w:color="auto"/>
      </w:divBdr>
    </w:div>
    <w:div w:id="1672443004">
      <w:bodyDiv w:val="1"/>
      <w:marLeft w:val="0"/>
      <w:marRight w:val="0"/>
      <w:marTop w:val="0"/>
      <w:marBottom w:val="0"/>
      <w:divBdr>
        <w:top w:val="none" w:sz="0" w:space="0" w:color="auto"/>
        <w:left w:val="none" w:sz="0" w:space="0" w:color="auto"/>
        <w:bottom w:val="none" w:sz="0" w:space="0" w:color="auto"/>
        <w:right w:val="none" w:sz="0" w:space="0" w:color="auto"/>
      </w:divBdr>
    </w:div>
    <w:div w:id="1685741005">
      <w:bodyDiv w:val="1"/>
      <w:marLeft w:val="0"/>
      <w:marRight w:val="0"/>
      <w:marTop w:val="0"/>
      <w:marBottom w:val="0"/>
      <w:divBdr>
        <w:top w:val="none" w:sz="0" w:space="0" w:color="auto"/>
        <w:left w:val="none" w:sz="0" w:space="0" w:color="auto"/>
        <w:bottom w:val="none" w:sz="0" w:space="0" w:color="auto"/>
        <w:right w:val="none" w:sz="0" w:space="0" w:color="auto"/>
      </w:divBdr>
    </w:div>
    <w:div w:id="1750348891">
      <w:bodyDiv w:val="1"/>
      <w:marLeft w:val="0"/>
      <w:marRight w:val="0"/>
      <w:marTop w:val="0"/>
      <w:marBottom w:val="0"/>
      <w:divBdr>
        <w:top w:val="none" w:sz="0" w:space="0" w:color="auto"/>
        <w:left w:val="none" w:sz="0" w:space="0" w:color="auto"/>
        <w:bottom w:val="none" w:sz="0" w:space="0" w:color="auto"/>
        <w:right w:val="none" w:sz="0" w:space="0" w:color="auto"/>
      </w:divBdr>
    </w:div>
    <w:div w:id="1776320497">
      <w:bodyDiv w:val="1"/>
      <w:marLeft w:val="0"/>
      <w:marRight w:val="0"/>
      <w:marTop w:val="0"/>
      <w:marBottom w:val="0"/>
      <w:divBdr>
        <w:top w:val="none" w:sz="0" w:space="0" w:color="auto"/>
        <w:left w:val="none" w:sz="0" w:space="0" w:color="auto"/>
        <w:bottom w:val="none" w:sz="0" w:space="0" w:color="auto"/>
        <w:right w:val="none" w:sz="0" w:space="0" w:color="auto"/>
      </w:divBdr>
    </w:div>
    <w:div w:id="1790397948">
      <w:bodyDiv w:val="1"/>
      <w:marLeft w:val="0"/>
      <w:marRight w:val="0"/>
      <w:marTop w:val="0"/>
      <w:marBottom w:val="0"/>
      <w:divBdr>
        <w:top w:val="none" w:sz="0" w:space="0" w:color="auto"/>
        <w:left w:val="none" w:sz="0" w:space="0" w:color="auto"/>
        <w:bottom w:val="none" w:sz="0" w:space="0" w:color="auto"/>
        <w:right w:val="none" w:sz="0" w:space="0" w:color="auto"/>
      </w:divBdr>
    </w:div>
    <w:div w:id="1844541285">
      <w:bodyDiv w:val="1"/>
      <w:marLeft w:val="0"/>
      <w:marRight w:val="0"/>
      <w:marTop w:val="0"/>
      <w:marBottom w:val="0"/>
      <w:divBdr>
        <w:top w:val="none" w:sz="0" w:space="0" w:color="auto"/>
        <w:left w:val="none" w:sz="0" w:space="0" w:color="auto"/>
        <w:bottom w:val="none" w:sz="0" w:space="0" w:color="auto"/>
        <w:right w:val="none" w:sz="0" w:space="0" w:color="auto"/>
      </w:divBdr>
    </w:div>
    <w:div w:id="1854294030">
      <w:bodyDiv w:val="1"/>
      <w:marLeft w:val="0"/>
      <w:marRight w:val="0"/>
      <w:marTop w:val="0"/>
      <w:marBottom w:val="0"/>
      <w:divBdr>
        <w:top w:val="none" w:sz="0" w:space="0" w:color="auto"/>
        <w:left w:val="none" w:sz="0" w:space="0" w:color="auto"/>
        <w:bottom w:val="none" w:sz="0" w:space="0" w:color="auto"/>
        <w:right w:val="none" w:sz="0" w:space="0" w:color="auto"/>
      </w:divBdr>
    </w:div>
    <w:div w:id="1858158878">
      <w:bodyDiv w:val="1"/>
      <w:marLeft w:val="0"/>
      <w:marRight w:val="0"/>
      <w:marTop w:val="0"/>
      <w:marBottom w:val="0"/>
      <w:divBdr>
        <w:top w:val="none" w:sz="0" w:space="0" w:color="auto"/>
        <w:left w:val="none" w:sz="0" w:space="0" w:color="auto"/>
        <w:bottom w:val="none" w:sz="0" w:space="0" w:color="auto"/>
        <w:right w:val="none" w:sz="0" w:space="0" w:color="auto"/>
      </w:divBdr>
    </w:div>
    <w:div w:id="1866406508">
      <w:bodyDiv w:val="1"/>
      <w:marLeft w:val="0"/>
      <w:marRight w:val="0"/>
      <w:marTop w:val="0"/>
      <w:marBottom w:val="0"/>
      <w:divBdr>
        <w:top w:val="none" w:sz="0" w:space="0" w:color="auto"/>
        <w:left w:val="none" w:sz="0" w:space="0" w:color="auto"/>
        <w:bottom w:val="none" w:sz="0" w:space="0" w:color="auto"/>
        <w:right w:val="none" w:sz="0" w:space="0" w:color="auto"/>
      </w:divBdr>
    </w:div>
    <w:div w:id="1969435443">
      <w:bodyDiv w:val="1"/>
      <w:marLeft w:val="0"/>
      <w:marRight w:val="0"/>
      <w:marTop w:val="0"/>
      <w:marBottom w:val="0"/>
      <w:divBdr>
        <w:top w:val="none" w:sz="0" w:space="0" w:color="auto"/>
        <w:left w:val="none" w:sz="0" w:space="0" w:color="auto"/>
        <w:bottom w:val="none" w:sz="0" w:space="0" w:color="auto"/>
        <w:right w:val="none" w:sz="0" w:space="0" w:color="auto"/>
      </w:divBdr>
    </w:div>
    <w:div w:id="2001689350">
      <w:bodyDiv w:val="1"/>
      <w:marLeft w:val="0"/>
      <w:marRight w:val="0"/>
      <w:marTop w:val="0"/>
      <w:marBottom w:val="0"/>
      <w:divBdr>
        <w:top w:val="none" w:sz="0" w:space="0" w:color="auto"/>
        <w:left w:val="none" w:sz="0" w:space="0" w:color="auto"/>
        <w:bottom w:val="none" w:sz="0" w:space="0" w:color="auto"/>
        <w:right w:val="none" w:sz="0" w:space="0" w:color="auto"/>
      </w:divBdr>
    </w:div>
    <w:div w:id="2002392885">
      <w:bodyDiv w:val="1"/>
      <w:marLeft w:val="0"/>
      <w:marRight w:val="0"/>
      <w:marTop w:val="0"/>
      <w:marBottom w:val="0"/>
      <w:divBdr>
        <w:top w:val="none" w:sz="0" w:space="0" w:color="auto"/>
        <w:left w:val="none" w:sz="0" w:space="0" w:color="auto"/>
        <w:bottom w:val="none" w:sz="0" w:space="0" w:color="auto"/>
        <w:right w:val="none" w:sz="0" w:space="0" w:color="auto"/>
      </w:divBdr>
    </w:div>
    <w:div w:id="2010861574">
      <w:bodyDiv w:val="1"/>
      <w:marLeft w:val="0"/>
      <w:marRight w:val="0"/>
      <w:marTop w:val="0"/>
      <w:marBottom w:val="0"/>
      <w:divBdr>
        <w:top w:val="none" w:sz="0" w:space="0" w:color="auto"/>
        <w:left w:val="none" w:sz="0" w:space="0" w:color="auto"/>
        <w:bottom w:val="none" w:sz="0" w:space="0" w:color="auto"/>
        <w:right w:val="none" w:sz="0" w:space="0" w:color="auto"/>
      </w:divBdr>
    </w:div>
    <w:div w:id="2019692028">
      <w:bodyDiv w:val="1"/>
      <w:marLeft w:val="0"/>
      <w:marRight w:val="0"/>
      <w:marTop w:val="0"/>
      <w:marBottom w:val="0"/>
      <w:divBdr>
        <w:top w:val="none" w:sz="0" w:space="0" w:color="auto"/>
        <w:left w:val="none" w:sz="0" w:space="0" w:color="auto"/>
        <w:bottom w:val="none" w:sz="0" w:space="0" w:color="auto"/>
        <w:right w:val="none" w:sz="0" w:space="0" w:color="auto"/>
      </w:divBdr>
    </w:div>
    <w:div w:id="2039159458">
      <w:bodyDiv w:val="1"/>
      <w:marLeft w:val="0"/>
      <w:marRight w:val="0"/>
      <w:marTop w:val="0"/>
      <w:marBottom w:val="0"/>
      <w:divBdr>
        <w:top w:val="none" w:sz="0" w:space="0" w:color="auto"/>
        <w:left w:val="none" w:sz="0" w:space="0" w:color="auto"/>
        <w:bottom w:val="none" w:sz="0" w:space="0" w:color="auto"/>
        <w:right w:val="none" w:sz="0" w:space="0" w:color="auto"/>
      </w:divBdr>
    </w:div>
    <w:div w:id="2083021634">
      <w:bodyDiv w:val="1"/>
      <w:marLeft w:val="0"/>
      <w:marRight w:val="0"/>
      <w:marTop w:val="0"/>
      <w:marBottom w:val="0"/>
      <w:divBdr>
        <w:top w:val="none" w:sz="0" w:space="0" w:color="auto"/>
        <w:left w:val="none" w:sz="0" w:space="0" w:color="auto"/>
        <w:bottom w:val="none" w:sz="0" w:space="0" w:color="auto"/>
        <w:right w:val="none" w:sz="0" w:space="0" w:color="auto"/>
      </w:divBdr>
    </w:div>
    <w:div w:id="2084721330">
      <w:bodyDiv w:val="1"/>
      <w:marLeft w:val="0"/>
      <w:marRight w:val="0"/>
      <w:marTop w:val="0"/>
      <w:marBottom w:val="0"/>
      <w:divBdr>
        <w:top w:val="none" w:sz="0" w:space="0" w:color="auto"/>
        <w:left w:val="none" w:sz="0" w:space="0" w:color="auto"/>
        <w:bottom w:val="none" w:sz="0" w:space="0" w:color="auto"/>
        <w:right w:val="none" w:sz="0" w:space="0" w:color="auto"/>
      </w:divBdr>
    </w:div>
    <w:div w:id="2108696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footer" Target="footer1.xml"/><Relationship Id="rId107" Type="http://schemas.openxmlformats.org/officeDocument/2006/relationships/image" Target="media/image94.png"/><Relationship Id="rId11" Type="http://schemas.microsoft.com/office/2011/relationships/commentsExtended" Target="commentsExtended.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chart" Target="charts/chart3.xml"/><Relationship Id="rId123" Type="http://schemas.openxmlformats.org/officeDocument/2006/relationships/chart" Target="charts/chart6.xml"/><Relationship Id="rId128" Type="http://schemas.openxmlformats.org/officeDocument/2006/relationships/chart" Target="charts/chart1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3.png"/><Relationship Id="rId139"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g"/><Relationship Id="rId17" Type="http://schemas.openxmlformats.org/officeDocument/2006/relationships/image" Target="media/image7.gif"/><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chart" Target="charts/chart7.xml"/><Relationship Id="rId129" Type="http://schemas.openxmlformats.org/officeDocument/2006/relationships/image" Target="media/image10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09.png"/><Relationship Id="rId135" Type="http://schemas.openxmlformats.org/officeDocument/2006/relationships/chart" Target="charts/chart12.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chart" Target="charts/chart8.xml"/><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0.png"/><Relationship Id="rId136" Type="http://schemas.openxmlformats.org/officeDocument/2006/relationships/chart" Target="charts/chart13.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chart" Target="charts/chart1.xml"/><Relationship Id="rId105" Type="http://schemas.openxmlformats.org/officeDocument/2006/relationships/image" Target="media/image92.png"/><Relationship Id="rId126" Type="http://schemas.openxmlformats.org/officeDocument/2006/relationships/chart" Target="charts/chart9.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chart" Target="charts/chart4.xml"/><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14.pn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image" Target="media/image11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chart" Target="charts/chart10.xml"/><Relationship Id="rId10" Type="http://schemas.openxmlformats.org/officeDocument/2006/relationships/comments" Target="comment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chart" Target="charts/chart2.xml"/><Relationship Id="rId122" Type="http://schemas.openxmlformats.org/officeDocument/2006/relationships/chart" Target="charts/chart5.xm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12.png"/><Relationship Id="rId16"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ladiator\Desktop\Zephyr_metriseis\02-sum.xlsm"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Gladiator\Desktop\Zephyr_metriseis\02-sum.xlsm"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Gladiator\Desktop\Zephyr_metriseis\02-sum.xlsm"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Gladiator\Desktop\Zephyr_metriseis\02-sum.xlsm"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Gladiator\Desktop\Zephyr_metriseis\02-sum.xlsm"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ladiator\Desktop\Zephyr_metriseis\02-sum.xlsm"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xlsx"/></Relationships>
</file>

<file path=word/charts/_rels/chart4.xml.rels><?xml version="1.0" encoding="UTF-8" standalone="yes"?>
<Relationships xmlns="http://schemas.openxmlformats.org/package/2006/relationships"><Relationship Id="rId3" Type="http://schemas.openxmlformats.org/officeDocument/2006/relationships/oleObject" Target="file:///C:\Users\Gladiator\Desktop\Zephyr_metriseis\02-sum.xlsm"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Gladiator\Desktop\Zephyr_metriseis\02-sum.xlsm"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Gladiator\Desktop\Zephyr_metriseis\02-sum.xlsm"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Gladiator\Desktop\Thesis_Kliaris\02-sum.xlsm"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Gladiator\Desktop\Zephyr_metriseis\02-sum.xlsm"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pivotSource>
    <c:name>[02-sum.xlsm]συγκεντρωτικά γραφήματα!Συγκεντρωτικός Πίνακας14</c:name>
    <c:fmtId val="-1"/>
  </c:pivotSource>
  <c:chart>
    <c:title>
      <c:tx>
        <c:rich>
          <a:bodyPr rot="0" spcFirstLastPara="1" vertOverflow="ellipsis" vert="horz" wrap="square" anchor="ctr" anchorCtr="1"/>
          <a:lstStyle/>
          <a:p>
            <a:pPr>
              <a:defRPr sz="1400" b="0" i="0" u="none" strike="noStrike" kern="1200" cap="none" spc="50" baseline="0">
                <a:solidFill>
                  <a:schemeClr val="tx1">
                    <a:lumMod val="65000"/>
                    <a:lumOff val="35000"/>
                  </a:schemeClr>
                </a:solidFill>
                <a:latin typeface="+mn-lt"/>
                <a:ea typeface="+mn-ea"/>
                <a:cs typeface="+mn-cs"/>
              </a:defRPr>
            </a:pPr>
            <a:r>
              <a:rPr lang="el-GR" b="0" i="0" cap="none" baseline="0"/>
              <a:t>Καταμέτρηση φύλλου</a:t>
            </a:r>
          </a:p>
        </c:rich>
      </c:tx>
      <c:overlay val="0"/>
      <c:spPr>
        <a:noFill/>
        <a:ln>
          <a:noFill/>
        </a:ln>
        <a:effectLst/>
      </c:spPr>
      <c:txPr>
        <a:bodyPr rot="0" spcFirstLastPara="1" vertOverflow="ellipsis" vert="horz" wrap="square" anchor="ctr" anchorCtr="1"/>
        <a:lstStyle/>
        <a:p>
          <a:pPr>
            <a:defRPr sz="1400" b="0" i="0" u="none" strike="noStrike" kern="1200" cap="none" spc="5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dLbl>
          <c:idx val="0"/>
          <c:dLblPos val="bestFit"/>
          <c:showLegendKey val="0"/>
          <c:showVal val="1"/>
          <c:showCatName val="0"/>
          <c:showSerName val="0"/>
          <c:showPercent val="0"/>
          <c:showBubbleSize val="0"/>
          <c:extLst>
            <c:ext xmlns:c15="http://schemas.microsoft.com/office/drawing/2012/chart" uri="{CE6537A1-D6FC-4f65-9D91-7224C49458BB}"/>
          </c:extLst>
        </c:dLbl>
      </c:pivotFmt>
      <c:pivotFmt>
        <c:idx val="2"/>
        <c:dLbl>
          <c:idx val="0"/>
          <c:dLblPos val="bestFit"/>
          <c:showLegendKey val="0"/>
          <c:showVal val="1"/>
          <c:showCatName val="0"/>
          <c:showSerName val="0"/>
          <c:showPercent val="0"/>
          <c:showBubbleSize val="0"/>
          <c:extLst>
            <c:ext xmlns:c15="http://schemas.microsoft.com/office/drawing/2012/chart" uri="{CE6537A1-D6FC-4f65-9D91-7224C49458BB}"/>
          </c:extLst>
        </c:dLbl>
      </c:pivotFmt>
      <c:pivotFmt>
        <c:idx val="3"/>
        <c:dLbl>
          <c:idx val="0"/>
          <c:dLblPos val="ctr"/>
          <c:showLegendKey val="0"/>
          <c:showVal val="1"/>
          <c:showCatName val="0"/>
          <c:showSerName val="0"/>
          <c:showPercent val="1"/>
          <c:showBubbleSize val="0"/>
          <c:extLst>
            <c:ext xmlns:c15="http://schemas.microsoft.com/office/drawing/2012/chart" uri="{CE6537A1-D6FC-4f65-9D91-7224C49458BB}"/>
          </c:extLst>
        </c:dLbl>
      </c:pivotFmt>
      <c:pivotFmt>
        <c:idx val="4"/>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3"/>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4"/>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'συγκεντρωτικά γραφήματα'!$B$3</c:f>
              <c:strCache>
                <c:ptCount val="1"/>
                <c:pt idx="0">
                  <c:v>Άθροισμα</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8B2C-4258-9A82-037C60B0B37A}"/>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8B2C-4258-9A82-037C60B0B37A}"/>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'συγκεντρωτικά γραφήματα'!$A$4:$A$5</c:f>
              <c:strCache>
                <c:ptCount val="2"/>
                <c:pt idx="0">
                  <c:v>ΑΝΔΡΑΣ</c:v>
                </c:pt>
                <c:pt idx="1">
                  <c:v>ΓΥΝΑΙΚΑ</c:v>
                </c:pt>
              </c:strCache>
            </c:strRef>
          </c:cat>
          <c:val>
            <c:numRef>
              <c:f>'συγκεντρωτικά γραφήματα'!$B$4:$B$5</c:f>
              <c:numCache>
                <c:formatCode>General</c:formatCode>
                <c:ptCount val="2"/>
                <c:pt idx="0">
                  <c:v>7</c:v>
                </c:pt>
                <c:pt idx="1">
                  <c:v>3</c:v>
                </c:pt>
              </c:numCache>
            </c:numRef>
          </c:val>
          <c:extLst>
            <c:ext xmlns:c16="http://schemas.microsoft.com/office/drawing/2014/chart" uri="{C3380CC4-5D6E-409C-BE32-E72D297353CC}">
              <c16:uniqueId val="{00000004-8B2C-4258-9A82-037C60B0B37A}"/>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lumMod val="95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RMSSD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testing</c:v>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strRef>
              <c:f>(συγκεντρωτικά!$Q$30,συγκεντρωτικά!$Q$32,συγκεντρωτικά!$Q$34,συγκεντρωτικά!$Q$36,συγκεντρωτικά!$Q$38,συγκεντρωτικά!$Q$40,συγκεντρωτικά!$Q$42,συγκεντρωτικά!$Q$44,συγκεντρωτικά!$Q$46,συγκεντρωτικά!$Q$48)</c:f>
              <c:strCache>
                <c:ptCount val="10"/>
                <c:pt idx="0">
                  <c:v>naloutsos</c:v>
                </c:pt>
                <c:pt idx="1">
                  <c:v>katerina</c:v>
                </c:pt>
                <c:pt idx="2">
                  <c:v>nikoleta</c:v>
                </c:pt>
                <c:pt idx="3">
                  <c:v>sakoulas</c:v>
                </c:pt>
                <c:pt idx="4">
                  <c:v>selinis</c:v>
                </c:pt>
                <c:pt idx="5">
                  <c:v>vidiadis</c:v>
                </c:pt>
                <c:pt idx="6">
                  <c:v>zourladanis</c:v>
                </c:pt>
                <c:pt idx="7">
                  <c:v>plastarias</c:v>
                </c:pt>
                <c:pt idx="8">
                  <c:v>alexandra</c:v>
                </c:pt>
                <c:pt idx="9">
                  <c:v>kliaris</c:v>
                </c:pt>
              </c:strCache>
            </c:strRef>
          </c:xVal>
          <c:yVal>
            <c:numRef>
              <c:f>(συγκεντρωτικά!$X$30,συγκεντρωτικά!$X$32,συγκεντρωτικά!$X$34,συγκεντρωτικά!$X$36,συγκεντρωτικά!$X$38,συγκεντρωτικά!$X$40,συγκεντρωτικά!$X$42,συγκεντρωτικά!$X$44,συγκεντρωτικά!$X$46,συγκεντρωτικά!$X$48)</c:f>
              <c:numCache>
                <c:formatCode>General</c:formatCode>
                <c:ptCount val="10"/>
                <c:pt idx="0">
                  <c:v>11.254796720252124</c:v>
                </c:pt>
                <c:pt idx="1">
                  <c:v>11.839959394007412</c:v>
                </c:pt>
                <c:pt idx="2">
                  <c:v>12.639516451246816</c:v>
                </c:pt>
                <c:pt idx="3">
                  <c:v>12.09456492643986</c:v>
                </c:pt>
                <c:pt idx="4">
                  <c:v>11.141227800109734</c:v>
                </c:pt>
                <c:pt idx="5">
                  <c:v>13.72772121350916</c:v>
                </c:pt>
                <c:pt idx="6">
                  <c:v>12.197478738152464</c:v>
                </c:pt>
                <c:pt idx="7">
                  <c:v>12.02349629358419</c:v>
                </c:pt>
                <c:pt idx="8">
                  <c:v>10.854744092014723</c:v>
                </c:pt>
                <c:pt idx="9">
                  <c:v>12.447934639951066</c:v>
                </c:pt>
              </c:numCache>
            </c:numRef>
          </c:yVal>
          <c:smooth val="1"/>
          <c:extLst>
            <c:ext xmlns:c16="http://schemas.microsoft.com/office/drawing/2014/chart" uri="{C3380CC4-5D6E-409C-BE32-E72D297353CC}">
              <c16:uniqueId val="{00000000-821B-4EE8-B46B-33CD125BCDB5}"/>
            </c:ext>
          </c:extLst>
        </c:ser>
        <c:ser>
          <c:idx val="1"/>
          <c:order val="1"/>
          <c:tx>
            <c:v>relaxing</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strRef>
              <c:f>(συγκεντρωτικά!$Q$29,συγκεντρωτικά!$Q$31,συγκεντρωτικά!$Q$33,συγκεντρωτικά!$Q$35,συγκεντρωτικά!$Q$37,συγκεντρωτικά!$Q$39,συγκεντρωτικά!$Q$41,συγκεντρωτικά!$Q$43,συγκεντρωτικά!$Q$45,συγκεντρωτικά!$Q$47)</c:f>
              <c:strCache>
                <c:ptCount val="10"/>
                <c:pt idx="0">
                  <c:v>naloutsos</c:v>
                </c:pt>
                <c:pt idx="1">
                  <c:v>katerina</c:v>
                </c:pt>
                <c:pt idx="2">
                  <c:v>nikoleta</c:v>
                </c:pt>
                <c:pt idx="3">
                  <c:v>sakoulas</c:v>
                </c:pt>
                <c:pt idx="4">
                  <c:v>selinis</c:v>
                </c:pt>
                <c:pt idx="5">
                  <c:v>vidiadis</c:v>
                </c:pt>
                <c:pt idx="6">
                  <c:v>zourladanis</c:v>
                </c:pt>
                <c:pt idx="7">
                  <c:v>plastarias</c:v>
                </c:pt>
                <c:pt idx="8">
                  <c:v>alexandra</c:v>
                </c:pt>
                <c:pt idx="9">
                  <c:v>kliaris</c:v>
                </c:pt>
              </c:strCache>
            </c:strRef>
          </c:xVal>
          <c:yVal>
            <c:numRef>
              <c:f>(συγκεντρωτικά!$X$29,συγκεντρωτικά!$X$31,συγκεντρωτικά!$X$33,συγκεντρωτικά!$X$35,συγκεντρωτικά!$X$37,συγκεντρωτικά!$X$39,συγκεντρωτικά!$X$41,συγκεντρωτικά!$X$43,συγκεντρωτικά!$X$45,συγκεντρωτικά!$X$47)</c:f>
              <c:numCache>
                <c:formatCode>General</c:formatCode>
                <c:ptCount val="10"/>
                <c:pt idx="0">
                  <c:v>12.972669798891497</c:v>
                </c:pt>
                <c:pt idx="1">
                  <c:v>11.683177099281377</c:v>
                </c:pt>
                <c:pt idx="2">
                  <c:v>12.60281909437111</c:v>
                </c:pt>
                <c:pt idx="3">
                  <c:v>11.34564997867615</c:v>
                </c:pt>
                <c:pt idx="4">
                  <c:v>13.251830593588526</c:v>
                </c:pt>
                <c:pt idx="5">
                  <c:v>14.568718805782998</c:v>
                </c:pt>
                <c:pt idx="6">
                  <c:v>13.263058179476667</c:v>
                </c:pt>
                <c:pt idx="7">
                  <c:v>13.793043204621526</c:v>
                </c:pt>
                <c:pt idx="8">
                  <c:v>14.007079488904386</c:v>
                </c:pt>
                <c:pt idx="9">
                  <c:v>14.357162243710018</c:v>
                </c:pt>
              </c:numCache>
            </c:numRef>
          </c:yVal>
          <c:smooth val="1"/>
          <c:extLst>
            <c:ext xmlns:c16="http://schemas.microsoft.com/office/drawing/2014/chart" uri="{C3380CC4-5D6E-409C-BE32-E72D297353CC}">
              <c16:uniqueId val="{00000001-821B-4EE8-B46B-33CD125BCDB5}"/>
            </c:ext>
          </c:extLst>
        </c:ser>
        <c:dLbls>
          <c:showLegendKey val="0"/>
          <c:showVal val="0"/>
          <c:showCatName val="0"/>
          <c:showSerName val="0"/>
          <c:showPercent val="0"/>
          <c:showBubbleSize val="0"/>
        </c:dLbls>
        <c:axId val="-1224156240"/>
        <c:axId val="-1224152432"/>
      </c:scatterChart>
      <c:valAx>
        <c:axId val="-1224156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Εξεταζόμενοι</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4152432"/>
        <c:crosses val="autoZero"/>
        <c:crossBetween val="midCat"/>
      </c:valAx>
      <c:valAx>
        <c:axId val="-1224152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RMSSD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41562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pNN50</a:t>
            </a:r>
            <a:endParaRPr lang="el-G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F23-4217-BD56-53A0BCE58F6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F23-4217-BD56-53A0BCE58F68}"/>
              </c:ext>
            </c:extLst>
          </c:dPt>
          <c:dLbls>
            <c:numFmt formatCode="0.00%" sourceLinked="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multiLvlStrRef>
              <c:f>συγκεντρωτικά!$H$76:$I$77</c:f>
              <c:multiLvlStrCache>
                <c:ptCount val="2"/>
                <c:lvl>
                  <c:pt idx="0">
                    <c:v>relaxing</c:v>
                  </c:pt>
                  <c:pt idx="1">
                    <c:v>testing</c:v>
                  </c:pt>
                </c:lvl>
                <c:lvl>
                  <c:pt idx="0">
                    <c:v>5 min average pnn50</c:v>
                  </c:pt>
                  <c:pt idx="1">
                    <c:v>5 min average pnn50</c:v>
                  </c:pt>
                </c:lvl>
              </c:multiLvlStrCache>
            </c:multiLvlStrRef>
          </c:cat>
          <c:val>
            <c:numRef>
              <c:f>συγκεντρωτικά!$J$76:$J$77</c:f>
              <c:numCache>
                <c:formatCode>0.000</c:formatCode>
                <c:ptCount val="2"/>
                <c:pt idx="0">
                  <c:v>0.12325581395348842</c:v>
                </c:pt>
                <c:pt idx="1">
                  <c:v>0.14598006644518272</c:v>
                </c:pt>
              </c:numCache>
            </c:numRef>
          </c:val>
          <c:extLst>
            <c:ext xmlns:c16="http://schemas.microsoft.com/office/drawing/2014/chart" uri="{C3380CC4-5D6E-409C-BE32-E72D297353CC}">
              <c16:uniqueId val="{00000004-EF23-4217-BD56-53A0BCE58F68}"/>
            </c:ext>
          </c:extLst>
        </c:ser>
        <c:dLbls>
          <c:showLegendKey val="0"/>
          <c:showVal val="0"/>
          <c:showCatName val="0"/>
          <c:showSerName val="0"/>
          <c:showPercent val="0"/>
          <c:showBubbleSize val="0"/>
          <c:showLeaderLines val="0"/>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Normalized mean</a:t>
            </a:r>
            <a:r>
              <a:rPr lang="en-US" baseline="0"/>
              <a:t> </a:t>
            </a:r>
            <a:r>
              <a:rPr lang="en-US"/>
              <a:t>HR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'relaxation'</c:v>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συγκεντρωτικά!$Z$1:$AD$1</c:f>
              <c:strCache>
                <c:ptCount val="5"/>
                <c:pt idx="0">
                  <c:v>1st min</c:v>
                </c:pt>
                <c:pt idx="1">
                  <c:v>2nd min</c:v>
                </c:pt>
                <c:pt idx="2">
                  <c:v>3rd min</c:v>
                </c:pt>
                <c:pt idx="3">
                  <c:v>4th min</c:v>
                </c:pt>
                <c:pt idx="4">
                  <c:v>5th min</c:v>
                </c:pt>
              </c:strCache>
            </c:strRef>
          </c:cat>
          <c:val>
            <c:numRef>
              <c:f>συγκεντρωτικά!$Z$22:$AD$22</c:f>
              <c:numCache>
                <c:formatCode>0.000</c:formatCode>
                <c:ptCount val="5"/>
                <c:pt idx="0">
                  <c:v>0.21593941057290925</c:v>
                </c:pt>
                <c:pt idx="1">
                  <c:v>0.21513767999833103</c:v>
                </c:pt>
                <c:pt idx="2">
                  <c:v>0.2496335862822773</c:v>
                </c:pt>
                <c:pt idx="3">
                  <c:v>0.26209527196268068</c:v>
                </c:pt>
                <c:pt idx="4">
                  <c:v>0.26880688544289016</c:v>
                </c:pt>
              </c:numCache>
            </c:numRef>
          </c:val>
          <c:smooth val="0"/>
          <c:extLst>
            <c:ext xmlns:c16="http://schemas.microsoft.com/office/drawing/2014/chart" uri="{C3380CC4-5D6E-409C-BE32-E72D297353CC}">
              <c16:uniqueId val="{00000000-3757-4656-B8F0-7B8C45A61420}"/>
            </c:ext>
          </c:extLst>
        </c:ser>
        <c:ser>
          <c:idx val="1"/>
          <c:order val="1"/>
          <c:tx>
            <c:v>stressing</c:v>
          </c:tx>
          <c:spPr>
            <a:ln w="19050"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συγκεντρωτικά!$Z$1:$AD$1</c:f>
              <c:strCache>
                <c:ptCount val="5"/>
                <c:pt idx="0">
                  <c:v>1st min</c:v>
                </c:pt>
                <c:pt idx="1">
                  <c:v>2nd min</c:v>
                </c:pt>
                <c:pt idx="2">
                  <c:v>3rd min</c:v>
                </c:pt>
                <c:pt idx="3">
                  <c:v>4th min</c:v>
                </c:pt>
                <c:pt idx="4">
                  <c:v>5th min</c:v>
                </c:pt>
              </c:strCache>
            </c:strRef>
          </c:cat>
          <c:val>
            <c:numRef>
              <c:f>συγκεντρωτικά!$Z$23:$AD$23</c:f>
              <c:numCache>
                <c:formatCode>0.000</c:formatCode>
                <c:ptCount val="5"/>
                <c:pt idx="0">
                  <c:v>0.47725395267692433</c:v>
                </c:pt>
                <c:pt idx="1">
                  <c:v>0.47291855170093866</c:v>
                </c:pt>
                <c:pt idx="2">
                  <c:v>0.47745860600057366</c:v>
                </c:pt>
                <c:pt idx="3">
                  <c:v>0.50611037495566458</c:v>
                </c:pt>
                <c:pt idx="4">
                  <c:v>0.47833351923021111</c:v>
                </c:pt>
              </c:numCache>
            </c:numRef>
          </c:val>
          <c:smooth val="0"/>
          <c:extLst>
            <c:ext xmlns:c16="http://schemas.microsoft.com/office/drawing/2014/chart" uri="{C3380CC4-5D6E-409C-BE32-E72D297353CC}">
              <c16:uniqueId val="{00000001-3757-4656-B8F0-7B8C45A61420}"/>
            </c:ext>
          </c:extLst>
        </c:ser>
        <c:dLbls>
          <c:dLblPos val="t"/>
          <c:showLegendKey val="0"/>
          <c:showVal val="1"/>
          <c:showCatName val="0"/>
          <c:showSerName val="0"/>
          <c:showPercent val="0"/>
          <c:showBubbleSize val="0"/>
        </c:dLbls>
        <c:marker val="1"/>
        <c:smooth val="0"/>
        <c:axId val="-1224150800"/>
        <c:axId val="-1224148624"/>
      </c:lineChart>
      <c:catAx>
        <c:axId val="-12241508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4148624"/>
        <c:crosses val="autoZero"/>
        <c:auto val="1"/>
        <c:lblAlgn val="ctr"/>
        <c:lblOffset val="100"/>
        <c:noMultiLvlLbl val="0"/>
      </c:catAx>
      <c:valAx>
        <c:axId val="-1224148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normalize</a:t>
                </a:r>
                <a:r>
                  <a:rPr lang="en-US" baseline="0"/>
                  <a:t>d unit</a:t>
                </a:r>
                <a:endParaRPr lang="el-G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4150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Μέσοι όροι </a:t>
            </a:r>
            <a:r>
              <a:rPr lang="en-US"/>
              <a:t>RR Interval (normalized)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testing</c:v>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συγκεντρωτικά!$AI$1:$AM$1</c:f>
              <c:strCache>
                <c:ptCount val="5"/>
                <c:pt idx="0">
                  <c:v>1st min</c:v>
                </c:pt>
                <c:pt idx="1">
                  <c:v>2nd min</c:v>
                </c:pt>
                <c:pt idx="2">
                  <c:v>3rd min</c:v>
                </c:pt>
                <c:pt idx="3">
                  <c:v>4th min</c:v>
                </c:pt>
                <c:pt idx="4">
                  <c:v>5th min</c:v>
                </c:pt>
              </c:strCache>
            </c:strRef>
          </c:xVal>
          <c:yVal>
            <c:numRef>
              <c:f>συγκεντρωτικά!$AI$23:$AM$23</c:f>
              <c:numCache>
                <c:formatCode>0.000</c:formatCode>
                <c:ptCount val="5"/>
                <c:pt idx="0">
                  <c:v>0.36131014212731022</c:v>
                </c:pt>
                <c:pt idx="1">
                  <c:v>0.36694615615099313</c:v>
                </c:pt>
                <c:pt idx="2">
                  <c:v>0.37447240998754439</c:v>
                </c:pt>
                <c:pt idx="3">
                  <c:v>0.34473132316264155</c:v>
                </c:pt>
                <c:pt idx="4">
                  <c:v>0.37786439812605765</c:v>
                </c:pt>
              </c:numCache>
            </c:numRef>
          </c:yVal>
          <c:smooth val="1"/>
          <c:extLst>
            <c:ext xmlns:c16="http://schemas.microsoft.com/office/drawing/2014/chart" uri="{C3380CC4-5D6E-409C-BE32-E72D297353CC}">
              <c16:uniqueId val="{00000000-9C81-43C1-8F74-F6F7E3AB3D7D}"/>
            </c:ext>
          </c:extLst>
        </c:ser>
        <c:ser>
          <c:idx val="1"/>
          <c:order val="1"/>
          <c:tx>
            <c:v>relaxing</c:v>
          </c:tx>
          <c:spPr>
            <a:ln w="19050"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συγκεντρωτικά!$AI$1:$AM$1</c:f>
              <c:strCache>
                <c:ptCount val="5"/>
                <c:pt idx="0">
                  <c:v>1st min</c:v>
                </c:pt>
                <c:pt idx="1">
                  <c:v>2nd min</c:v>
                </c:pt>
                <c:pt idx="2">
                  <c:v>3rd min</c:v>
                </c:pt>
                <c:pt idx="3">
                  <c:v>4th min</c:v>
                </c:pt>
                <c:pt idx="4">
                  <c:v>5th min</c:v>
                </c:pt>
              </c:strCache>
            </c:strRef>
          </c:xVal>
          <c:yVal>
            <c:numRef>
              <c:f>συγκεντρωτικά!$AI$22:$AM$22</c:f>
              <c:numCache>
                <c:formatCode>0.000</c:formatCode>
                <c:ptCount val="5"/>
                <c:pt idx="0">
                  <c:v>0.65761315028576073</c:v>
                </c:pt>
                <c:pt idx="1">
                  <c:v>0.63579775074460565</c:v>
                </c:pt>
                <c:pt idx="2">
                  <c:v>0.61820565603648414</c:v>
                </c:pt>
                <c:pt idx="3">
                  <c:v>0.61470931838005682</c:v>
                </c:pt>
                <c:pt idx="4">
                  <c:v>0.59061528076446046</c:v>
                </c:pt>
              </c:numCache>
            </c:numRef>
          </c:yVal>
          <c:smooth val="1"/>
          <c:extLst>
            <c:ext xmlns:c16="http://schemas.microsoft.com/office/drawing/2014/chart" uri="{C3380CC4-5D6E-409C-BE32-E72D297353CC}">
              <c16:uniqueId val="{00000001-9C81-43C1-8F74-F6F7E3AB3D7D}"/>
            </c:ext>
          </c:extLst>
        </c:ser>
        <c:dLbls>
          <c:dLblPos val="t"/>
          <c:showLegendKey val="0"/>
          <c:showVal val="1"/>
          <c:showCatName val="0"/>
          <c:showSerName val="0"/>
          <c:showPercent val="0"/>
          <c:showBubbleSize val="0"/>
        </c:dLbls>
        <c:axId val="-1224146992"/>
        <c:axId val="-1224145904"/>
      </c:scatterChart>
      <c:valAx>
        <c:axId val="-1224146992"/>
        <c:scaling>
          <c:orientation val="minMax"/>
          <c:max val="5"/>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minutes</a:t>
                </a:r>
                <a:endParaRPr lang="el-G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4145904"/>
        <c:crosses val="autoZero"/>
        <c:crossBetween val="midCat"/>
        <c:majorUnit val="1"/>
      </c:valAx>
      <c:valAx>
        <c:axId val="-12241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RR interval (normalized</a:t>
                </a:r>
                <a:r>
                  <a:rPr lang="en-US" baseline="0"/>
                  <a:t> unit)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4146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pivotSource>
    <c:name>[02-sum.xlsm]συγκεντρωτικά γραφήματα!Συγκεντρωτικός Πίνακας23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Πλήθως</a:t>
            </a:r>
            <a:r>
              <a:rPr lang="el-GR" baseline="0"/>
              <a:t> καπνιστών στο πείραμα</a:t>
            </a:r>
            <a:endParaRPr lang="el-GR"/>
          </a:p>
        </c:rich>
      </c:tx>
      <c:layout>
        <c:manualLayout>
          <c:xMode val="edge"/>
          <c:yMode val="edge"/>
          <c:x val="0.12827791154204898"/>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col"/>
        <c:grouping val="clustered"/>
        <c:varyColors val="0"/>
        <c:ser>
          <c:idx val="0"/>
          <c:order val="0"/>
          <c:tx>
            <c:strRef>
              <c:f>'συγκεντρωτικά γραφήματα'!$B$15</c:f>
              <c:strCache>
                <c:ptCount val="1"/>
                <c:pt idx="0">
                  <c:v>Άθροισμα</c:v>
                </c:pt>
              </c:strCache>
            </c:strRef>
          </c:tx>
          <c:spPr>
            <a:solidFill>
              <a:schemeClr val="accent1"/>
            </a:solidFill>
            <a:ln>
              <a:noFill/>
            </a:ln>
            <a:effectLst/>
          </c:spPr>
          <c:invertIfNegative val="0"/>
          <c:cat>
            <c:strRef>
              <c:f>'συγκεντρωτικά γραφήματα'!$A$16:$A$17</c:f>
              <c:strCache>
                <c:ptCount val="2"/>
                <c:pt idx="0">
                  <c:v>OXI</c:v>
                </c:pt>
                <c:pt idx="1">
                  <c:v>ΝΑΙ</c:v>
                </c:pt>
              </c:strCache>
            </c:strRef>
          </c:cat>
          <c:val>
            <c:numRef>
              <c:f>'συγκεντρωτικά γραφήματα'!$B$16:$B$17</c:f>
              <c:numCache>
                <c:formatCode>General</c:formatCode>
                <c:ptCount val="2"/>
                <c:pt idx="0">
                  <c:v>4</c:v>
                </c:pt>
                <c:pt idx="1">
                  <c:v>6</c:v>
                </c:pt>
              </c:numCache>
            </c:numRef>
          </c:val>
          <c:extLst>
            <c:ext xmlns:c16="http://schemas.microsoft.com/office/drawing/2014/chart" uri="{C3380CC4-5D6E-409C-BE32-E72D297353CC}">
              <c16:uniqueId val="{00000000-9C9F-4CB2-AB86-94EAC63AFFBA}"/>
            </c:ext>
          </c:extLst>
        </c:ser>
        <c:dLbls>
          <c:showLegendKey val="0"/>
          <c:showVal val="0"/>
          <c:showCatName val="0"/>
          <c:showSerName val="0"/>
          <c:showPercent val="0"/>
          <c:showBubbleSize val="0"/>
        </c:dLbls>
        <c:gapWidth val="219"/>
        <c:overlap val="-27"/>
        <c:axId val="-949465984"/>
        <c:axId val="-949473056"/>
      </c:barChart>
      <c:catAx>
        <c:axId val="-94946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473056"/>
        <c:crosses val="autoZero"/>
        <c:auto val="1"/>
        <c:lblAlgn val="ctr"/>
        <c:lblOffset val="100"/>
        <c:noMultiLvlLbl val="0"/>
      </c:catAx>
      <c:valAx>
        <c:axId val="-949473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465984"/>
        <c:crosses val="autoZero"/>
        <c:crossBetween val="between"/>
      </c:valAx>
      <c:spPr>
        <a:noFill/>
        <a:ln>
          <a:noFill/>
        </a:ln>
        <a:effectLst/>
      </c:spPr>
    </c:plotArea>
    <c:plotVisOnly val="1"/>
    <c:dispBlanksAs val="gap"/>
    <c:showDLblsOverMax val="0"/>
  </c:chart>
  <c:spPr>
    <a:solidFill>
      <a:schemeClr val="bg1">
        <a:lumMod val="95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[02-sum.xlsm]συγκεντρωτικά γραφήματα!Συγκεντρωτικός Πίνακας28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Group </a:t>
            </a:r>
            <a:r>
              <a:rPr lang="el-GR"/>
              <a:t>ηλικίας</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bar"/>
        <c:grouping val="clustered"/>
        <c:varyColors val="0"/>
        <c:ser>
          <c:idx val="0"/>
          <c:order val="0"/>
          <c:tx>
            <c:strRef>
              <c:f>'συγκεντρωτικά γραφήματα'!$B$29</c:f>
              <c:strCache>
                <c:ptCount val="1"/>
                <c:pt idx="0">
                  <c:v>Άθροισμα</c:v>
                </c:pt>
              </c:strCache>
            </c:strRef>
          </c:tx>
          <c:spPr>
            <a:solidFill>
              <a:schemeClr val="accent1"/>
            </a:solidFill>
            <a:ln>
              <a:noFill/>
            </a:ln>
            <a:effectLst/>
          </c:spPr>
          <c:invertIfNegative val="0"/>
          <c:cat>
            <c:strRef>
              <c:f>'συγκεντρωτικά γραφήματα'!$A$30:$A$33</c:f>
              <c:strCache>
                <c:ptCount val="4"/>
                <c:pt idx="0">
                  <c:v>16-20</c:v>
                </c:pt>
                <c:pt idx="1">
                  <c:v>21-25</c:v>
                </c:pt>
                <c:pt idx="2">
                  <c:v>26-30</c:v>
                </c:pt>
                <c:pt idx="3">
                  <c:v>31-35</c:v>
                </c:pt>
              </c:strCache>
            </c:strRef>
          </c:cat>
          <c:val>
            <c:numRef>
              <c:f>'συγκεντρωτικά γραφήματα'!$B$30:$B$33</c:f>
              <c:numCache>
                <c:formatCode>General</c:formatCode>
                <c:ptCount val="4"/>
                <c:pt idx="0">
                  <c:v>2</c:v>
                </c:pt>
                <c:pt idx="1">
                  <c:v>4</c:v>
                </c:pt>
                <c:pt idx="2">
                  <c:v>3</c:v>
                </c:pt>
                <c:pt idx="3">
                  <c:v>1</c:v>
                </c:pt>
              </c:numCache>
            </c:numRef>
          </c:val>
          <c:extLst>
            <c:ext xmlns:c16="http://schemas.microsoft.com/office/drawing/2014/chart" uri="{C3380CC4-5D6E-409C-BE32-E72D297353CC}">
              <c16:uniqueId val="{00000000-FEC6-4981-9DF5-DB9224A4E7D7}"/>
            </c:ext>
          </c:extLst>
        </c:ser>
        <c:dLbls>
          <c:showLegendKey val="0"/>
          <c:showVal val="0"/>
          <c:showCatName val="0"/>
          <c:showSerName val="0"/>
          <c:showPercent val="0"/>
          <c:showBubbleSize val="0"/>
        </c:dLbls>
        <c:gapWidth val="219"/>
        <c:axId val="-949469248"/>
        <c:axId val="-949463264"/>
      </c:barChart>
      <c:catAx>
        <c:axId val="-9494692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463264"/>
        <c:crosses val="autoZero"/>
        <c:auto val="1"/>
        <c:lblAlgn val="ctr"/>
        <c:lblOffset val="100"/>
        <c:noMultiLvlLbl val="0"/>
      </c:catAx>
      <c:valAx>
        <c:axId val="-949463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469248"/>
        <c:crosses val="autoZero"/>
        <c:crossBetween val="between"/>
        <c:majorUnit val="1"/>
      </c:valAx>
      <c:spPr>
        <a:noFill/>
        <a:ln>
          <a:noFill/>
        </a:ln>
        <a:effectLst/>
      </c:spPr>
    </c:plotArea>
    <c:plotVisOnly val="1"/>
    <c:dispBlanksAs val="gap"/>
    <c:showDLblsOverMax val="0"/>
  </c:chart>
  <c:spPr>
    <a:solidFill>
      <a:schemeClr val="bg1">
        <a:lumMod val="95000"/>
      </a:schemeClr>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HR per mode</a:t>
            </a:r>
            <a:endParaRPr lang="el-GR"/>
          </a:p>
        </c:rich>
      </c:tx>
      <c:layout>
        <c:manualLayout>
          <c:xMode val="edge"/>
          <c:yMode val="edge"/>
          <c:x val="0.3753972098155427"/>
          <c:y val="3.88397604145635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493007886099224"/>
          <c:y val="0.17813703357010444"/>
          <c:w val="0.82693521887816568"/>
          <c:h val="0.67935099021713197"/>
        </c:manualLayout>
      </c:layout>
      <c:barChart>
        <c:barDir val="col"/>
        <c:grouping val="clustered"/>
        <c:varyColors val="0"/>
        <c:ser>
          <c:idx val="0"/>
          <c:order val="0"/>
          <c:tx>
            <c:strRef>
              <c:f>συγκεντρωτικά!$I$2</c:f>
              <c:strCache>
                <c:ptCount val="1"/>
                <c:pt idx="0">
                  <c:v>relaxing</c:v>
                </c:pt>
              </c:strCache>
            </c:strRef>
          </c:tx>
          <c:spPr>
            <a:solidFill>
              <a:schemeClr val="accent1"/>
            </a:solidFill>
            <a:ln>
              <a:noFill/>
            </a:ln>
            <a:effectLst/>
          </c:spPr>
          <c:invertIfNegative val="0"/>
          <c:dLbls>
            <c:spPr>
              <a:noFill/>
              <a:ln>
                <a:noFill/>
              </a:ln>
              <a:effectLst/>
            </c:spPr>
            <c:txPr>
              <a:bodyPr rot="-5400000" spcFirstLastPara="1" vertOverflow="overflow" horzOverflow="overflow" vert="horz" wrap="square" lIns="38100" tIns="19050" rIns="38100" bIns="274320" anchor="b" anchorCtr="0">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συγκεντρωτικά!$H$2,συγκεντρωτικά!$H$4,συγκεντρωτικά!$H$6,συγκεντρωτικά!$H$8,συγκεντρωτικά!$H$10,συγκεντρωτικά!$H$12,συγκεντρωτικά!$H$14,συγκεντρωτικά!$H$16,συγκεντρωτικά!$H$18,συγκεντρωτικά!$H$20)</c:f>
              <c:strCache>
                <c:ptCount val="10"/>
                <c:pt idx="0">
                  <c:v>User 1</c:v>
                </c:pt>
                <c:pt idx="1">
                  <c:v>User 2</c:v>
                </c:pt>
                <c:pt idx="2">
                  <c:v>User 3</c:v>
                </c:pt>
                <c:pt idx="3">
                  <c:v>User 4</c:v>
                </c:pt>
                <c:pt idx="4">
                  <c:v>User 5</c:v>
                </c:pt>
                <c:pt idx="5">
                  <c:v>User 6</c:v>
                </c:pt>
                <c:pt idx="6">
                  <c:v>User 7</c:v>
                </c:pt>
                <c:pt idx="7">
                  <c:v>User 8</c:v>
                </c:pt>
                <c:pt idx="8">
                  <c:v>User 9</c:v>
                </c:pt>
                <c:pt idx="9">
                  <c:v>User 10</c:v>
                </c:pt>
              </c:strCache>
            </c:strRef>
          </c:cat>
          <c:val>
            <c:numRef>
              <c:f>(συγκεντρωτικά!$O$2,συγκεντρωτικά!$O$4,συγκεντρωτικά!$O$6,συγκεντρωτικά!$O$8,συγκεντρωτικά!$O$10,συγκεντρωτικά!$O$12,συγκεντρωτικά!$O$14,συγκεντρωτικά!$O$16,συγκεντρωτικά!$O$18,συγκεντρωτικά!$O$20)</c:f>
              <c:numCache>
                <c:formatCode>0.0000</c:formatCode>
                <c:ptCount val="10"/>
                <c:pt idx="0">
                  <c:v>69.264063165694182</c:v>
                </c:pt>
                <c:pt idx="1">
                  <c:v>89.868352320088917</c:v>
                </c:pt>
                <c:pt idx="2">
                  <c:v>75.661950541817177</c:v>
                </c:pt>
                <c:pt idx="3">
                  <c:v>95.513442622950805</c:v>
                </c:pt>
                <c:pt idx="4">
                  <c:v>67.482923034176167</c:v>
                </c:pt>
                <c:pt idx="5">
                  <c:v>57.627158469945357</c:v>
                </c:pt>
                <c:pt idx="6">
                  <c:v>69.648196721311479</c:v>
                </c:pt>
                <c:pt idx="7">
                  <c:v>64.151397610447347</c:v>
                </c:pt>
                <c:pt idx="8">
                  <c:v>62.309344262295077</c:v>
                </c:pt>
                <c:pt idx="9">
                  <c:v>58.702677595628415</c:v>
                </c:pt>
              </c:numCache>
            </c:numRef>
          </c:val>
          <c:extLst>
            <c:ext xmlns:c16="http://schemas.microsoft.com/office/drawing/2014/chart" uri="{C3380CC4-5D6E-409C-BE32-E72D297353CC}">
              <c16:uniqueId val="{00000000-1983-4243-A2EE-8AB35281D56D}"/>
            </c:ext>
          </c:extLst>
        </c:ser>
        <c:ser>
          <c:idx val="1"/>
          <c:order val="1"/>
          <c:tx>
            <c:strRef>
              <c:f>συγκεντρωτικά!$I$3</c:f>
              <c:strCache>
                <c:ptCount val="1"/>
                <c:pt idx="0">
                  <c:v>testing</c:v>
                </c:pt>
              </c:strCache>
            </c:strRef>
          </c:tx>
          <c:spPr>
            <a:solidFill>
              <a:schemeClr val="accent2"/>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συγκεντρωτικά!$H$2,συγκεντρωτικά!$H$4,συγκεντρωτικά!$H$6,συγκεντρωτικά!$H$8,συγκεντρωτικά!$H$10,συγκεντρωτικά!$H$12,συγκεντρωτικά!$H$14,συγκεντρωτικά!$H$16,συγκεντρωτικά!$H$18,συγκεντρωτικά!$H$20)</c:f>
              <c:strCache>
                <c:ptCount val="10"/>
                <c:pt idx="0">
                  <c:v>User 1</c:v>
                </c:pt>
                <c:pt idx="1">
                  <c:v>User 2</c:v>
                </c:pt>
                <c:pt idx="2">
                  <c:v>User 3</c:v>
                </c:pt>
                <c:pt idx="3">
                  <c:v>User 4</c:v>
                </c:pt>
                <c:pt idx="4">
                  <c:v>User 5</c:v>
                </c:pt>
                <c:pt idx="5">
                  <c:v>User 6</c:v>
                </c:pt>
                <c:pt idx="6">
                  <c:v>User 7</c:v>
                </c:pt>
                <c:pt idx="7">
                  <c:v>User 8</c:v>
                </c:pt>
                <c:pt idx="8">
                  <c:v>User 9</c:v>
                </c:pt>
                <c:pt idx="9">
                  <c:v>User 10</c:v>
                </c:pt>
              </c:strCache>
            </c:strRef>
          </c:cat>
          <c:val>
            <c:numRef>
              <c:f>(συγκεντρωτικά!$O$3,συγκεντρωτικά!$O$5,συγκεντρωτικά!$O$7,συγκεντρωτικά!$O$9,συγκεντρωτικά!$O$11,συγκεντρωτικά!$O$13,συγκεντρωτικά!$O$15,συγκεντρωτικά!$O$17,συγκεντρωτικά!$O$19,συγκεντρωτικά!$O$21)</c:f>
              <c:numCache>
                <c:formatCode>0.0000</c:formatCode>
                <c:ptCount val="10"/>
                <c:pt idx="0">
                  <c:v>97.753208969285851</c:v>
                </c:pt>
                <c:pt idx="1">
                  <c:v>86.696830601092898</c:v>
                </c:pt>
                <c:pt idx="2">
                  <c:v>75.152076502732228</c:v>
                </c:pt>
                <c:pt idx="3">
                  <c:v>82.141748633879772</c:v>
                </c:pt>
                <c:pt idx="4">
                  <c:v>99.855573770491816</c:v>
                </c:pt>
                <c:pt idx="5">
                  <c:v>67.580437158469948</c:v>
                </c:pt>
                <c:pt idx="6">
                  <c:v>82.576737982772983</c:v>
                </c:pt>
                <c:pt idx="7">
                  <c:v>83.53213114754098</c:v>
                </c:pt>
                <c:pt idx="8">
                  <c:v>104.79781420765028</c:v>
                </c:pt>
                <c:pt idx="9">
                  <c:v>77.999071038251373</c:v>
                </c:pt>
              </c:numCache>
            </c:numRef>
          </c:val>
          <c:extLst>
            <c:ext xmlns:c16="http://schemas.microsoft.com/office/drawing/2014/chart" uri="{C3380CC4-5D6E-409C-BE32-E72D297353CC}">
              <c16:uniqueId val="{00000001-1983-4243-A2EE-8AB35281D56D}"/>
            </c:ext>
          </c:extLst>
        </c:ser>
        <c:dLbls>
          <c:dLblPos val="outEnd"/>
          <c:showLegendKey val="0"/>
          <c:showVal val="1"/>
          <c:showCatName val="0"/>
          <c:showSerName val="0"/>
          <c:showPercent val="0"/>
          <c:showBubbleSize val="0"/>
        </c:dLbls>
        <c:gapWidth val="219"/>
        <c:overlap val="-27"/>
        <c:axId val="-949463808"/>
        <c:axId val="-949475776"/>
      </c:barChart>
      <c:catAx>
        <c:axId val="-9494638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Persons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475776"/>
        <c:crosses val="autoZero"/>
        <c:auto val="1"/>
        <c:lblAlgn val="ctr"/>
        <c:lblOffset val="100"/>
        <c:noMultiLvlLbl val="0"/>
      </c:catAx>
      <c:valAx>
        <c:axId val="-949475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Heart Rate</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463808"/>
        <c:crosses val="autoZero"/>
        <c:crossBetween val="between"/>
      </c:valAx>
      <c:spPr>
        <a:solidFill>
          <a:schemeClr val="bg1">
            <a:lumMod val="95000"/>
          </a:schemeClr>
        </a:solidFill>
        <a:ln>
          <a:noFill/>
        </a:ln>
        <a:effectLst/>
      </c:spPr>
    </c:plotArea>
    <c:legend>
      <c:legendPos val="t"/>
      <c:layout>
        <c:manualLayout>
          <c:xMode val="edge"/>
          <c:yMode val="edge"/>
          <c:x val="0.40135590470047511"/>
          <c:y val="0.10040073662120907"/>
          <c:w val="0.20978435123407829"/>
          <c:h val="5.658476361364769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lumMod val="85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HR per mode</a:t>
            </a:r>
            <a:endParaRPr lang="el-GR"/>
          </a:p>
        </c:rich>
      </c:tx>
      <c:layout>
        <c:manualLayout>
          <c:xMode val="edge"/>
          <c:yMode val="edge"/>
          <c:x val="0.56146823989343664"/>
          <c:y val="5.63192836189593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493007886099224"/>
          <c:y val="5.0808186347537455E-2"/>
          <c:w val="0.853753207445898"/>
          <c:h val="0.80667986526864255"/>
        </c:manualLayout>
      </c:layout>
      <c:barChart>
        <c:barDir val="col"/>
        <c:grouping val="clustered"/>
        <c:varyColors val="0"/>
        <c:ser>
          <c:idx val="0"/>
          <c:order val="0"/>
          <c:tx>
            <c:strRef>
              <c:f>συγκεντρωτικά!$I$2</c:f>
              <c:strCache>
                <c:ptCount val="1"/>
                <c:pt idx="0">
                  <c:v>relaxing</c:v>
                </c:pt>
              </c:strCache>
            </c:strRef>
          </c:tx>
          <c:spPr>
            <a:solidFill>
              <a:schemeClr val="accent1"/>
            </a:solidFill>
            <a:ln>
              <a:noFill/>
            </a:ln>
            <a:effectLst/>
          </c:spPr>
          <c:invertIfNegative val="0"/>
          <c:dLbls>
            <c:spPr>
              <a:noFill/>
              <a:ln>
                <a:noFill/>
              </a:ln>
              <a:effectLst/>
            </c:spPr>
            <c:txPr>
              <a:bodyPr rot="-5400000" spcFirstLastPara="1" vertOverflow="overflow" horzOverflow="overflow" vert="horz" wrap="square" lIns="38100" tIns="19050" rIns="38100" bIns="274320" anchor="b" anchorCtr="0">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συγκεντρωτικά!$H$2,συγκεντρωτικά!$H$4,συγκεντρωτικά!$H$6,συγκεντρωτικά!$H$8,συγκεντρωτικά!$H$10,συγκεντρωτικά!$H$12,συγκεντρωτικά!$H$14,συγκεντρωτικά!$H$16,συγκεντρωτικά!$H$18,συγκεντρωτικά!$H$20)</c:f>
              <c:strCache>
                <c:ptCount val="10"/>
                <c:pt idx="0">
                  <c:v>Faloutsos</c:v>
                </c:pt>
                <c:pt idx="1">
                  <c:v>katerina</c:v>
                </c:pt>
                <c:pt idx="2">
                  <c:v>nikoleta</c:v>
                </c:pt>
                <c:pt idx="3">
                  <c:v>sakoulas</c:v>
                </c:pt>
                <c:pt idx="4">
                  <c:v>selinis</c:v>
                </c:pt>
                <c:pt idx="5">
                  <c:v>vidiadis</c:v>
                </c:pt>
                <c:pt idx="6">
                  <c:v>zourladanis</c:v>
                </c:pt>
                <c:pt idx="7">
                  <c:v>plastarias</c:v>
                </c:pt>
                <c:pt idx="8">
                  <c:v>alexandra</c:v>
                </c:pt>
                <c:pt idx="9">
                  <c:v>kliaris</c:v>
                </c:pt>
              </c:strCache>
            </c:strRef>
          </c:cat>
          <c:val>
            <c:numRef>
              <c:f>(συγκεντρωτικά!$O$2,συγκεντρωτικά!$O$4,συγκεντρωτικά!$O$6,συγκεντρωτικά!$O$8,συγκεντρωτικά!$O$10,συγκεντρωτικά!$O$12,συγκεντρωτικά!$O$14,συγκεντρωτικά!$O$16,συγκεντρωτικά!$O$18,συγκεντρωτικά!$O$20)</c:f>
              <c:numCache>
                <c:formatCode>0.0000</c:formatCode>
                <c:ptCount val="10"/>
                <c:pt idx="0">
                  <c:v>69.264063165694182</c:v>
                </c:pt>
                <c:pt idx="1">
                  <c:v>89.868352320088917</c:v>
                </c:pt>
                <c:pt idx="2">
                  <c:v>75.661950541817177</c:v>
                </c:pt>
                <c:pt idx="3">
                  <c:v>95.513442622950805</c:v>
                </c:pt>
                <c:pt idx="4">
                  <c:v>67.482923034176167</c:v>
                </c:pt>
                <c:pt idx="5">
                  <c:v>57.627158469945357</c:v>
                </c:pt>
                <c:pt idx="6">
                  <c:v>69.648196721311479</c:v>
                </c:pt>
                <c:pt idx="7">
                  <c:v>64.151397610447347</c:v>
                </c:pt>
                <c:pt idx="8">
                  <c:v>62.309344262295077</c:v>
                </c:pt>
                <c:pt idx="9">
                  <c:v>58.702677595628415</c:v>
                </c:pt>
              </c:numCache>
            </c:numRef>
          </c:val>
          <c:extLst>
            <c:ext xmlns:c16="http://schemas.microsoft.com/office/drawing/2014/chart" uri="{C3380CC4-5D6E-409C-BE32-E72D297353CC}">
              <c16:uniqueId val="{00000000-3E92-4EF7-BA49-AC3824D06ADB}"/>
            </c:ext>
          </c:extLst>
        </c:ser>
        <c:ser>
          <c:idx val="1"/>
          <c:order val="1"/>
          <c:tx>
            <c:strRef>
              <c:f>συγκεντρωτικά!$I$3</c:f>
              <c:strCache>
                <c:ptCount val="1"/>
                <c:pt idx="0">
                  <c:v>testing</c:v>
                </c:pt>
              </c:strCache>
            </c:strRef>
          </c:tx>
          <c:spPr>
            <a:solidFill>
              <a:schemeClr val="accent2"/>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συγκεντρωτικά!$H$2,συγκεντρωτικά!$H$4,συγκεντρωτικά!$H$6,συγκεντρωτικά!$H$8,συγκεντρωτικά!$H$10,συγκεντρωτικά!$H$12,συγκεντρωτικά!$H$14,συγκεντρωτικά!$H$16,συγκεντρωτικά!$H$18,συγκεντρωτικά!$H$20)</c:f>
              <c:strCache>
                <c:ptCount val="10"/>
                <c:pt idx="0">
                  <c:v>Faloutsos</c:v>
                </c:pt>
                <c:pt idx="1">
                  <c:v>katerina</c:v>
                </c:pt>
                <c:pt idx="2">
                  <c:v>nikoleta</c:v>
                </c:pt>
                <c:pt idx="3">
                  <c:v>sakoulas</c:v>
                </c:pt>
                <c:pt idx="4">
                  <c:v>selinis</c:v>
                </c:pt>
                <c:pt idx="5">
                  <c:v>vidiadis</c:v>
                </c:pt>
                <c:pt idx="6">
                  <c:v>zourladanis</c:v>
                </c:pt>
                <c:pt idx="7">
                  <c:v>plastarias</c:v>
                </c:pt>
                <c:pt idx="8">
                  <c:v>alexandra</c:v>
                </c:pt>
                <c:pt idx="9">
                  <c:v>kliaris</c:v>
                </c:pt>
              </c:strCache>
            </c:strRef>
          </c:cat>
          <c:val>
            <c:numRef>
              <c:f>(συγκεντρωτικά!$O$3,συγκεντρωτικά!$O$5,συγκεντρωτικά!$O$7,συγκεντρωτικά!$O$9,συγκεντρωτικά!$O$11,συγκεντρωτικά!$O$13,συγκεντρωτικά!$O$15,συγκεντρωτικά!$O$17,συγκεντρωτικά!$O$19,συγκεντρωτικά!$O$21)</c:f>
              <c:numCache>
                <c:formatCode>0.0000</c:formatCode>
                <c:ptCount val="10"/>
                <c:pt idx="0">
                  <c:v>97.753208969285851</c:v>
                </c:pt>
                <c:pt idx="1">
                  <c:v>86.696830601092898</c:v>
                </c:pt>
                <c:pt idx="2">
                  <c:v>75.152076502732228</c:v>
                </c:pt>
                <c:pt idx="3">
                  <c:v>82.141748633879772</c:v>
                </c:pt>
                <c:pt idx="4">
                  <c:v>99.855573770491816</c:v>
                </c:pt>
                <c:pt idx="5">
                  <c:v>67.580437158469948</c:v>
                </c:pt>
                <c:pt idx="6">
                  <c:v>82.576737982772983</c:v>
                </c:pt>
                <c:pt idx="7">
                  <c:v>83.53213114754098</c:v>
                </c:pt>
                <c:pt idx="8">
                  <c:v>104.79781420765028</c:v>
                </c:pt>
                <c:pt idx="9">
                  <c:v>77.999071038251373</c:v>
                </c:pt>
              </c:numCache>
            </c:numRef>
          </c:val>
          <c:extLst>
            <c:ext xmlns:c16="http://schemas.microsoft.com/office/drawing/2014/chart" uri="{C3380CC4-5D6E-409C-BE32-E72D297353CC}">
              <c16:uniqueId val="{00000001-3E92-4EF7-BA49-AC3824D06ADB}"/>
            </c:ext>
          </c:extLst>
        </c:ser>
        <c:dLbls>
          <c:dLblPos val="outEnd"/>
          <c:showLegendKey val="0"/>
          <c:showVal val="1"/>
          <c:showCatName val="0"/>
          <c:showSerName val="0"/>
          <c:showPercent val="0"/>
          <c:showBubbleSize val="0"/>
        </c:dLbls>
        <c:gapWidth val="219"/>
        <c:overlap val="-27"/>
        <c:axId val="-949465440"/>
        <c:axId val="-949464896"/>
      </c:barChart>
      <c:catAx>
        <c:axId val="-949465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Persons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464896"/>
        <c:crosses val="autoZero"/>
        <c:auto val="1"/>
        <c:lblAlgn val="ctr"/>
        <c:lblOffset val="100"/>
        <c:noMultiLvlLbl val="0"/>
      </c:catAx>
      <c:valAx>
        <c:axId val="-949464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a:t>
                </a:r>
                <a:r>
                  <a:rPr lang="en-US" baseline="0"/>
                  <a:t> Heart rate</a:t>
                </a:r>
                <a:r>
                  <a:rPr lang="en-US"/>
                  <a:t> in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465440"/>
        <c:crosses val="autoZero"/>
        <c:crossBetween val="between"/>
      </c:valAx>
      <c:spPr>
        <a:solidFill>
          <a:schemeClr val="bg1">
            <a:lumMod val="95000"/>
          </a:schemeClr>
        </a:solidFill>
        <a:ln>
          <a:noFill/>
        </a:ln>
        <a:effectLst/>
      </c:spPr>
    </c:plotArea>
    <c:legend>
      <c:legendPos val="t"/>
      <c:layout>
        <c:manualLayout>
          <c:xMode val="edge"/>
          <c:yMode val="edge"/>
          <c:x val="0.57069273998407855"/>
          <c:y val="0.11066079975297205"/>
          <c:w val="0.20978435123407829"/>
          <c:h val="5.658476361364769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HR For All Users</a:t>
            </a:r>
            <a:endParaRPr lang="el-G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συγκεντρωτικά!$I$2</c:f>
              <c:strCache>
                <c:ptCount val="1"/>
                <c:pt idx="0">
                  <c:v>relaxing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συγκεντρωτικά!$J$23</c:f>
              <c:numCache>
                <c:formatCode>0.000</c:formatCode>
                <c:ptCount val="1"/>
                <c:pt idx="0">
                  <c:v>71.022950634435489</c:v>
                </c:pt>
              </c:numCache>
            </c:numRef>
          </c:val>
          <c:extLst>
            <c:ext xmlns:c16="http://schemas.microsoft.com/office/drawing/2014/chart" uri="{C3380CC4-5D6E-409C-BE32-E72D297353CC}">
              <c16:uniqueId val="{00000000-8FFC-44B9-89E1-54D457A82D05}"/>
            </c:ext>
          </c:extLst>
        </c:ser>
        <c:ser>
          <c:idx val="1"/>
          <c:order val="1"/>
          <c:tx>
            <c:strRef>
              <c:f>συγκεντρωτικά!$I$24</c:f>
              <c:strCache>
                <c:ptCount val="1"/>
                <c:pt idx="0">
                  <c:v>testing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συγκεντρωτικά!$J$24</c:f>
              <c:numCache>
                <c:formatCode>0.000</c:formatCode>
                <c:ptCount val="1"/>
                <c:pt idx="0">
                  <c:v>85.808563001216825</c:v>
                </c:pt>
              </c:numCache>
            </c:numRef>
          </c:val>
          <c:extLst>
            <c:ext xmlns:c16="http://schemas.microsoft.com/office/drawing/2014/chart" uri="{C3380CC4-5D6E-409C-BE32-E72D297353CC}">
              <c16:uniqueId val="{00000001-8FFC-44B9-89E1-54D457A82D05}"/>
            </c:ext>
          </c:extLst>
        </c:ser>
        <c:dLbls>
          <c:dLblPos val="outEnd"/>
          <c:showLegendKey val="0"/>
          <c:showVal val="1"/>
          <c:showCatName val="0"/>
          <c:showSerName val="0"/>
          <c:showPercent val="0"/>
          <c:showBubbleSize val="0"/>
        </c:dLbls>
        <c:gapWidth val="219"/>
        <c:overlap val="-27"/>
        <c:axId val="-949475232"/>
        <c:axId val="-1224158960"/>
      </c:barChart>
      <c:catAx>
        <c:axId val="-949475232"/>
        <c:scaling>
          <c:orientation val="minMax"/>
        </c:scaling>
        <c:delete val="1"/>
        <c:axPos val="b"/>
        <c:majorTickMark val="none"/>
        <c:minorTickMark val="none"/>
        <c:tickLblPos val="nextTo"/>
        <c:crossAx val="-1224158960"/>
        <c:crosses val="autoZero"/>
        <c:auto val="1"/>
        <c:lblAlgn val="ctr"/>
        <c:lblOffset val="100"/>
        <c:noMultiLvlLbl val="0"/>
      </c:catAx>
      <c:valAx>
        <c:axId val="-1224158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Heart Rate</a:t>
                </a:r>
                <a:endParaRPr lang="el-G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475232"/>
        <c:crosses val="autoZero"/>
        <c:crossBetween val="between"/>
        <c:majorUnit val="10"/>
      </c:valAx>
      <c:spPr>
        <a:noFill/>
        <a:ln>
          <a:noFill/>
        </a:ln>
        <a:effectLst/>
      </c:spPr>
    </c:plotArea>
    <c:legend>
      <c:legendPos val="b"/>
      <c:layout>
        <c:manualLayout>
          <c:xMode val="edge"/>
          <c:yMode val="edge"/>
          <c:x val="0.42323087903485751"/>
          <c:y val="0.89245442292686372"/>
          <c:w val="0.25880116959064325"/>
          <c:h val="7.601404554160459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accent3">
        <a:lumMod val="40000"/>
        <a:lumOff val="6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R-R Interval</a:t>
            </a:r>
            <a:r>
              <a:rPr lang="en-US" baseline="0"/>
              <a:t> (Seconds)</a:t>
            </a:r>
            <a:endParaRPr lang="el-G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736022061106087E-2"/>
          <c:y val="0.11921321741212187"/>
          <c:w val="0.68965447357055054"/>
          <c:h val="0.72429830753914382"/>
        </c:manualLayout>
      </c:layout>
      <c:scatterChart>
        <c:scatterStyle val="lineMarker"/>
        <c:varyColors val="0"/>
        <c:ser>
          <c:idx val="4"/>
          <c:order val="3"/>
          <c:tx>
            <c:v>relaxing</c:v>
          </c:tx>
          <c:spPr>
            <a:ln w="25400" cap="rnd">
              <a:noFill/>
              <a:round/>
            </a:ln>
            <a:effectLst/>
          </c:spPr>
          <c:marker>
            <c:symbol val="diamond"/>
            <c:size val="3"/>
            <c:spPr>
              <a:solidFill>
                <a:schemeClr val="accent5"/>
              </a:solidFill>
              <a:ln w="9525">
                <a:solidFill>
                  <a:schemeClr val="accent1">
                    <a:alpha val="98000"/>
                  </a:schemeClr>
                </a:solidFill>
                <a:round/>
              </a:ln>
              <a:effectLst/>
            </c:spPr>
          </c:marker>
          <c:xVal>
            <c:numRef>
              <c:f>συγκεντρωτικά!$D$3010:$D$6019</c:f>
              <c:numCache>
                <c:formatCode>General</c:formatCode>
                <c:ptCount val="301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26</c:v>
                </c:pt>
                <c:pt idx="28">
                  <c:v>28</c:v>
                </c:pt>
                <c:pt idx="29">
                  <c:v>28</c:v>
                </c:pt>
                <c:pt idx="30">
                  <c:v>30</c:v>
                </c:pt>
                <c:pt idx="31">
                  <c:v>30</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64</c:v>
                </c:pt>
                <c:pt idx="66">
                  <c:v>65</c:v>
                </c:pt>
                <c:pt idx="67">
                  <c:v>67</c:v>
                </c:pt>
                <c:pt idx="68">
                  <c:v>67</c:v>
                </c:pt>
                <c:pt idx="69">
                  <c:v>68</c:v>
                </c:pt>
                <c:pt idx="70">
                  <c:v>70</c:v>
                </c:pt>
                <c:pt idx="71">
                  <c:v>70</c:v>
                </c:pt>
                <c:pt idx="72">
                  <c:v>71</c:v>
                </c:pt>
                <c:pt idx="73">
                  <c:v>72</c:v>
                </c:pt>
                <c:pt idx="74">
                  <c:v>73</c:v>
                </c:pt>
                <c:pt idx="75">
                  <c:v>74</c:v>
                </c:pt>
                <c:pt idx="76">
                  <c:v>75</c:v>
                </c:pt>
                <c:pt idx="77">
                  <c:v>76</c:v>
                </c:pt>
                <c:pt idx="78">
                  <c:v>77</c:v>
                </c:pt>
                <c:pt idx="79">
                  <c:v>78</c:v>
                </c:pt>
                <c:pt idx="80">
                  <c:v>79</c:v>
                </c:pt>
                <c:pt idx="81">
                  <c:v>80</c:v>
                </c:pt>
                <c:pt idx="82">
                  <c:v>81</c:v>
                </c:pt>
                <c:pt idx="83">
                  <c:v>82</c:v>
                </c:pt>
                <c:pt idx="84">
                  <c:v>83</c:v>
                </c:pt>
                <c:pt idx="85">
                  <c:v>85</c:v>
                </c:pt>
                <c:pt idx="86">
                  <c:v>85</c:v>
                </c:pt>
                <c:pt idx="87">
                  <c:v>86</c:v>
                </c:pt>
                <c:pt idx="88">
                  <c:v>88</c:v>
                </c:pt>
                <c:pt idx="89">
                  <c:v>88</c:v>
                </c:pt>
                <c:pt idx="90">
                  <c:v>89</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130</c:v>
                </c:pt>
                <c:pt idx="132">
                  <c:v>131</c:v>
                </c:pt>
                <c:pt idx="133">
                  <c:v>132</c:v>
                </c:pt>
                <c:pt idx="134">
                  <c:v>133</c:v>
                </c:pt>
                <c:pt idx="135">
                  <c:v>134</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157</c:v>
                </c:pt>
                <c:pt idx="159">
                  <c:v>158</c:v>
                </c:pt>
                <c:pt idx="160">
                  <c:v>159</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198</c:v>
                </c:pt>
                <c:pt idx="199">
                  <c:v>199</c:v>
                </c:pt>
                <c:pt idx="200">
                  <c:v>200</c:v>
                </c:pt>
                <c:pt idx="201">
                  <c:v>202</c:v>
                </c:pt>
                <c:pt idx="202">
                  <c:v>202</c:v>
                </c:pt>
                <c:pt idx="203">
                  <c:v>203</c:v>
                </c:pt>
                <c:pt idx="204">
                  <c:v>204</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221</c:v>
                </c:pt>
                <c:pt idx="222">
                  <c:v>222</c:v>
                </c:pt>
                <c:pt idx="223">
                  <c:v>223</c:v>
                </c:pt>
                <c:pt idx="224">
                  <c:v>224</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242</c:v>
                </c:pt>
                <c:pt idx="243">
                  <c:v>244</c:v>
                </c:pt>
                <c:pt idx="244">
                  <c:v>244</c:v>
                </c:pt>
                <c:pt idx="245">
                  <c:v>245</c:v>
                </c:pt>
                <c:pt idx="246">
                  <c:v>246</c:v>
                </c:pt>
                <c:pt idx="247">
                  <c:v>247</c:v>
                </c:pt>
                <c:pt idx="248">
                  <c:v>248</c:v>
                </c:pt>
                <c:pt idx="249">
                  <c:v>249</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291</c:v>
                </c:pt>
                <c:pt idx="292">
                  <c:v>292</c:v>
                </c:pt>
                <c:pt idx="293">
                  <c:v>293</c:v>
                </c:pt>
                <c:pt idx="294">
                  <c:v>294</c:v>
                </c:pt>
                <c:pt idx="295">
                  <c:v>296</c:v>
                </c:pt>
                <c:pt idx="296">
                  <c:v>297</c:v>
                </c:pt>
                <c:pt idx="297">
                  <c:v>298</c:v>
                </c:pt>
                <c:pt idx="298">
                  <c:v>299</c:v>
                </c:pt>
                <c:pt idx="299">
                  <c:v>300</c:v>
                </c:pt>
                <c:pt idx="300">
                  <c:v>301</c:v>
                </c:pt>
                <c:pt idx="301">
                  <c:v>0</c:v>
                </c:pt>
                <c:pt idx="302">
                  <c:v>1</c:v>
                </c:pt>
                <c:pt idx="303">
                  <c:v>2</c:v>
                </c:pt>
                <c:pt idx="304">
                  <c:v>3</c:v>
                </c:pt>
                <c:pt idx="305">
                  <c:v>3</c:v>
                </c:pt>
                <c:pt idx="306">
                  <c:v>4</c:v>
                </c:pt>
                <c:pt idx="307">
                  <c:v>6</c:v>
                </c:pt>
                <c:pt idx="308">
                  <c:v>7</c:v>
                </c:pt>
                <c:pt idx="309">
                  <c:v>8</c:v>
                </c:pt>
                <c:pt idx="310">
                  <c:v>9</c:v>
                </c:pt>
                <c:pt idx="311">
                  <c:v>9</c:v>
                </c:pt>
                <c:pt idx="312">
                  <c:v>10</c:v>
                </c:pt>
                <c:pt idx="313">
                  <c:v>11</c:v>
                </c:pt>
                <c:pt idx="314">
                  <c:v>13</c:v>
                </c:pt>
                <c:pt idx="315">
                  <c:v>14</c:v>
                </c:pt>
                <c:pt idx="316">
                  <c:v>15</c:v>
                </c:pt>
                <c:pt idx="317">
                  <c:v>16</c:v>
                </c:pt>
                <c:pt idx="318">
                  <c:v>16</c:v>
                </c:pt>
                <c:pt idx="319">
                  <c:v>17</c:v>
                </c:pt>
                <c:pt idx="320">
                  <c:v>19</c:v>
                </c:pt>
                <c:pt idx="321">
                  <c:v>20</c:v>
                </c:pt>
                <c:pt idx="322">
                  <c:v>21</c:v>
                </c:pt>
                <c:pt idx="323">
                  <c:v>22</c:v>
                </c:pt>
                <c:pt idx="324">
                  <c:v>22</c:v>
                </c:pt>
                <c:pt idx="325">
                  <c:v>23</c:v>
                </c:pt>
                <c:pt idx="326">
                  <c:v>25</c:v>
                </c:pt>
                <c:pt idx="327">
                  <c:v>26</c:v>
                </c:pt>
                <c:pt idx="328">
                  <c:v>27</c:v>
                </c:pt>
                <c:pt idx="329">
                  <c:v>28</c:v>
                </c:pt>
                <c:pt idx="330">
                  <c:v>29</c:v>
                </c:pt>
                <c:pt idx="331">
                  <c:v>30</c:v>
                </c:pt>
                <c:pt idx="332">
                  <c:v>30</c:v>
                </c:pt>
                <c:pt idx="333">
                  <c:v>31</c:v>
                </c:pt>
                <c:pt idx="334">
                  <c:v>33</c:v>
                </c:pt>
                <c:pt idx="335">
                  <c:v>34</c:v>
                </c:pt>
                <c:pt idx="336">
                  <c:v>35</c:v>
                </c:pt>
                <c:pt idx="337">
                  <c:v>36</c:v>
                </c:pt>
                <c:pt idx="338">
                  <c:v>36</c:v>
                </c:pt>
                <c:pt idx="339">
                  <c:v>37</c:v>
                </c:pt>
                <c:pt idx="340">
                  <c:v>39</c:v>
                </c:pt>
                <c:pt idx="341">
                  <c:v>40</c:v>
                </c:pt>
                <c:pt idx="342">
                  <c:v>41</c:v>
                </c:pt>
                <c:pt idx="343">
                  <c:v>42</c:v>
                </c:pt>
                <c:pt idx="344">
                  <c:v>42</c:v>
                </c:pt>
                <c:pt idx="345">
                  <c:v>43</c:v>
                </c:pt>
                <c:pt idx="346">
                  <c:v>45</c:v>
                </c:pt>
                <c:pt idx="347">
                  <c:v>45</c:v>
                </c:pt>
                <c:pt idx="348">
                  <c:v>47</c:v>
                </c:pt>
                <c:pt idx="349">
                  <c:v>48</c:v>
                </c:pt>
                <c:pt idx="350">
                  <c:v>49</c:v>
                </c:pt>
                <c:pt idx="351">
                  <c:v>50</c:v>
                </c:pt>
                <c:pt idx="352">
                  <c:v>51</c:v>
                </c:pt>
                <c:pt idx="353">
                  <c:v>51</c:v>
                </c:pt>
                <c:pt idx="354">
                  <c:v>52</c:v>
                </c:pt>
                <c:pt idx="355">
                  <c:v>54</c:v>
                </c:pt>
                <c:pt idx="356">
                  <c:v>55</c:v>
                </c:pt>
                <c:pt idx="357">
                  <c:v>56</c:v>
                </c:pt>
                <c:pt idx="358">
                  <c:v>57</c:v>
                </c:pt>
                <c:pt idx="359">
                  <c:v>58</c:v>
                </c:pt>
                <c:pt idx="360">
                  <c:v>58</c:v>
                </c:pt>
                <c:pt idx="361">
                  <c:v>59</c:v>
                </c:pt>
                <c:pt idx="362">
                  <c:v>61</c:v>
                </c:pt>
                <c:pt idx="363">
                  <c:v>62</c:v>
                </c:pt>
                <c:pt idx="364">
                  <c:v>63</c:v>
                </c:pt>
                <c:pt idx="365">
                  <c:v>64</c:v>
                </c:pt>
                <c:pt idx="366">
                  <c:v>64</c:v>
                </c:pt>
                <c:pt idx="367">
                  <c:v>65</c:v>
                </c:pt>
                <c:pt idx="368">
                  <c:v>66</c:v>
                </c:pt>
                <c:pt idx="369">
                  <c:v>68</c:v>
                </c:pt>
                <c:pt idx="370">
                  <c:v>69</c:v>
                </c:pt>
                <c:pt idx="371">
                  <c:v>70</c:v>
                </c:pt>
                <c:pt idx="372">
                  <c:v>71</c:v>
                </c:pt>
                <c:pt idx="373">
                  <c:v>72</c:v>
                </c:pt>
                <c:pt idx="374">
                  <c:v>72</c:v>
                </c:pt>
                <c:pt idx="375">
                  <c:v>73</c:v>
                </c:pt>
                <c:pt idx="376">
                  <c:v>75</c:v>
                </c:pt>
                <c:pt idx="377">
                  <c:v>76</c:v>
                </c:pt>
                <c:pt idx="378">
                  <c:v>77</c:v>
                </c:pt>
                <c:pt idx="379">
                  <c:v>78</c:v>
                </c:pt>
                <c:pt idx="380">
                  <c:v>78</c:v>
                </c:pt>
                <c:pt idx="381">
                  <c:v>79</c:v>
                </c:pt>
                <c:pt idx="382">
                  <c:v>81</c:v>
                </c:pt>
                <c:pt idx="383">
                  <c:v>82</c:v>
                </c:pt>
                <c:pt idx="384">
                  <c:v>83</c:v>
                </c:pt>
                <c:pt idx="385">
                  <c:v>84</c:v>
                </c:pt>
                <c:pt idx="386">
                  <c:v>85</c:v>
                </c:pt>
                <c:pt idx="387">
                  <c:v>85</c:v>
                </c:pt>
                <c:pt idx="388">
                  <c:v>86</c:v>
                </c:pt>
                <c:pt idx="389">
                  <c:v>87</c:v>
                </c:pt>
                <c:pt idx="390">
                  <c:v>89</c:v>
                </c:pt>
                <c:pt idx="391">
                  <c:v>90</c:v>
                </c:pt>
                <c:pt idx="392">
                  <c:v>91</c:v>
                </c:pt>
                <c:pt idx="393">
                  <c:v>91</c:v>
                </c:pt>
                <c:pt idx="394">
                  <c:v>92</c:v>
                </c:pt>
                <c:pt idx="395">
                  <c:v>94</c:v>
                </c:pt>
                <c:pt idx="396">
                  <c:v>95</c:v>
                </c:pt>
                <c:pt idx="397">
                  <c:v>96</c:v>
                </c:pt>
                <c:pt idx="398">
                  <c:v>97</c:v>
                </c:pt>
                <c:pt idx="399">
                  <c:v>98</c:v>
                </c:pt>
                <c:pt idx="400">
                  <c:v>98</c:v>
                </c:pt>
                <c:pt idx="401">
                  <c:v>99</c:v>
                </c:pt>
                <c:pt idx="402">
                  <c:v>101</c:v>
                </c:pt>
                <c:pt idx="403">
                  <c:v>102</c:v>
                </c:pt>
                <c:pt idx="404">
                  <c:v>103</c:v>
                </c:pt>
                <c:pt idx="405">
                  <c:v>104</c:v>
                </c:pt>
                <c:pt idx="406">
                  <c:v>104</c:v>
                </c:pt>
                <c:pt idx="407">
                  <c:v>105</c:v>
                </c:pt>
                <c:pt idx="408">
                  <c:v>107</c:v>
                </c:pt>
                <c:pt idx="409">
                  <c:v>108</c:v>
                </c:pt>
                <c:pt idx="410">
                  <c:v>109</c:v>
                </c:pt>
                <c:pt idx="411">
                  <c:v>110</c:v>
                </c:pt>
                <c:pt idx="412">
                  <c:v>110</c:v>
                </c:pt>
                <c:pt idx="413">
                  <c:v>111</c:v>
                </c:pt>
                <c:pt idx="414">
                  <c:v>112</c:v>
                </c:pt>
                <c:pt idx="415">
                  <c:v>114</c:v>
                </c:pt>
                <c:pt idx="416">
                  <c:v>115</c:v>
                </c:pt>
                <c:pt idx="417">
                  <c:v>116</c:v>
                </c:pt>
                <c:pt idx="418">
                  <c:v>116</c:v>
                </c:pt>
                <c:pt idx="419">
                  <c:v>117</c:v>
                </c:pt>
                <c:pt idx="420">
                  <c:v>118</c:v>
                </c:pt>
                <c:pt idx="421">
                  <c:v>120</c:v>
                </c:pt>
                <c:pt idx="422">
                  <c:v>121</c:v>
                </c:pt>
                <c:pt idx="423">
                  <c:v>122</c:v>
                </c:pt>
                <c:pt idx="424">
                  <c:v>122</c:v>
                </c:pt>
                <c:pt idx="425">
                  <c:v>123</c:v>
                </c:pt>
                <c:pt idx="426">
                  <c:v>124</c:v>
                </c:pt>
                <c:pt idx="427">
                  <c:v>126</c:v>
                </c:pt>
                <c:pt idx="428">
                  <c:v>127</c:v>
                </c:pt>
                <c:pt idx="429">
                  <c:v>128</c:v>
                </c:pt>
                <c:pt idx="430">
                  <c:v>129</c:v>
                </c:pt>
                <c:pt idx="431">
                  <c:v>129</c:v>
                </c:pt>
                <c:pt idx="432">
                  <c:v>130</c:v>
                </c:pt>
                <c:pt idx="433">
                  <c:v>132</c:v>
                </c:pt>
                <c:pt idx="434">
                  <c:v>133</c:v>
                </c:pt>
                <c:pt idx="435">
                  <c:v>134</c:v>
                </c:pt>
                <c:pt idx="436">
                  <c:v>135</c:v>
                </c:pt>
                <c:pt idx="437">
                  <c:v>135</c:v>
                </c:pt>
                <c:pt idx="438">
                  <c:v>136</c:v>
                </c:pt>
                <c:pt idx="439">
                  <c:v>137</c:v>
                </c:pt>
                <c:pt idx="440">
                  <c:v>139</c:v>
                </c:pt>
                <c:pt idx="441">
                  <c:v>140</c:v>
                </c:pt>
                <c:pt idx="442">
                  <c:v>141</c:v>
                </c:pt>
                <c:pt idx="443">
                  <c:v>142</c:v>
                </c:pt>
                <c:pt idx="444">
                  <c:v>142</c:v>
                </c:pt>
                <c:pt idx="445">
                  <c:v>143</c:v>
                </c:pt>
                <c:pt idx="446">
                  <c:v>145</c:v>
                </c:pt>
                <c:pt idx="447">
                  <c:v>146</c:v>
                </c:pt>
                <c:pt idx="448">
                  <c:v>147</c:v>
                </c:pt>
                <c:pt idx="449">
                  <c:v>148</c:v>
                </c:pt>
                <c:pt idx="450">
                  <c:v>148</c:v>
                </c:pt>
                <c:pt idx="451">
                  <c:v>149</c:v>
                </c:pt>
                <c:pt idx="452">
                  <c:v>150</c:v>
                </c:pt>
                <c:pt idx="453">
                  <c:v>152</c:v>
                </c:pt>
                <c:pt idx="454">
                  <c:v>153</c:v>
                </c:pt>
                <c:pt idx="455">
                  <c:v>154</c:v>
                </c:pt>
                <c:pt idx="456">
                  <c:v>155</c:v>
                </c:pt>
                <c:pt idx="457">
                  <c:v>155</c:v>
                </c:pt>
                <c:pt idx="458">
                  <c:v>156</c:v>
                </c:pt>
                <c:pt idx="459">
                  <c:v>158</c:v>
                </c:pt>
                <c:pt idx="460">
                  <c:v>159</c:v>
                </c:pt>
                <c:pt idx="461">
                  <c:v>160</c:v>
                </c:pt>
                <c:pt idx="462">
                  <c:v>160</c:v>
                </c:pt>
                <c:pt idx="463">
                  <c:v>162</c:v>
                </c:pt>
                <c:pt idx="464">
                  <c:v>162</c:v>
                </c:pt>
                <c:pt idx="465">
                  <c:v>164</c:v>
                </c:pt>
                <c:pt idx="466">
                  <c:v>165</c:v>
                </c:pt>
                <c:pt idx="467">
                  <c:v>166</c:v>
                </c:pt>
                <c:pt idx="468">
                  <c:v>167</c:v>
                </c:pt>
                <c:pt idx="469">
                  <c:v>167</c:v>
                </c:pt>
                <c:pt idx="470">
                  <c:v>168</c:v>
                </c:pt>
                <c:pt idx="471">
                  <c:v>170</c:v>
                </c:pt>
                <c:pt idx="472">
                  <c:v>171</c:v>
                </c:pt>
                <c:pt idx="473">
                  <c:v>172</c:v>
                </c:pt>
                <c:pt idx="474">
                  <c:v>173</c:v>
                </c:pt>
                <c:pt idx="475">
                  <c:v>174</c:v>
                </c:pt>
                <c:pt idx="476">
                  <c:v>174</c:v>
                </c:pt>
                <c:pt idx="477">
                  <c:v>175</c:v>
                </c:pt>
                <c:pt idx="478">
                  <c:v>177</c:v>
                </c:pt>
                <c:pt idx="479">
                  <c:v>178</c:v>
                </c:pt>
                <c:pt idx="480">
                  <c:v>179</c:v>
                </c:pt>
                <c:pt idx="481">
                  <c:v>179</c:v>
                </c:pt>
                <c:pt idx="482">
                  <c:v>180</c:v>
                </c:pt>
                <c:pt idx="483">
                  <c:v>181</c:v>
                </c:pt>
                <c:pt idx="484">
                  <c:v>183</c:v>
                </c:pt>
                <c:pt idx="485">
                  <c:v>184</c:v>
                </c:pt>
                <c:pt idx="486">
                  <c:v>185</c:v>
                </c:pt>
                <c:pt idx="487">
                  <c:v>185</c:v>
                </c:pt>
                <c:pt idx="488">
                  <c:v>186</c:v>
                </c:pt>
                <c:pt idx="489">
                  <c:v>187</c:v>
                </c:pt>
                <c:pt idx="490">
                  <c:v>189</c:v>
                </c:pt>
                <c:pt idx="491">
                  <c:v>190</c:v>
                </c:pt>
                <c:pt idx="492">
                  <c:v>191</c:v>
                </c:pt>
                <c:pt idx="493">
                  <c:v>192</c:v>
                </c:pt>
                <c:pt idx="494">
                  <c:v>192</c:v>
                </c:pt>
                <c:pt idx="495">
                  <c:v>193</c:v>
                </c:pt>
                <c:pt idx="496">
                  <c:v>195</c:v>
                </c:pt>
                <c:pt idx="497">
                  <c:v>196</c:v>
                </c:pt>
                <c:pt idx="498">
                  <c:v>197</c:v>
                </c:pt>
                <c:pt idx="499">
                  <c:v>197</c:v>
                </c:pt>
                <c:pt idx="500">
                  <c:v>198</c:v>
                </c:pt>
                <c:pt idx="501">
                  <c:v>199</c:v>
                </c:pt>
                <c:pt idx="502">
                  <c:v>201</c:v>
                </c:pt>
                <c:pt idx="503">
                  <c:v>202</c:v>
                </c:pt>
                <c:pt idx="504">
                  <c:v>203</c:v>
                </c:pt>
                <c:pt idx="505">
                  <c:v>204</c:v>
                </c:pt>
                <c:pt idx="506">
                  <c:v>204</c:v>
                </c:pt>
                <c:pt idx="507">
                  <c:v>205</c:v>
                </c:pt>
                <c:pt idx="508">
                  <c:v>207</c:v>
                </c:pt>
                <c:pt idx="509">
                  <c:v>208</c:v>
                </c:pt>
                <c:pt idx="510">
                  <c:v>209</c:v>
                </c:pt>
                <c:pt idx="511">
                  <c:v>209</c:v>
                </c:pt>
                <c:pt idx="512">
                  <c:v>210</c:v>
                </c:pt>
                <c:pt idx="513">
                  <c:v>211</c:v>
                </c:pt>
                <c:pt idx="514">
                  <c:v>213</c:v>
                </c:pt>
                <c:pt idx="515">
                  <c:v>214</c:v>
                </c:pt>
                <c:pt idx="516">
                  <c:v>215</c:v>
                </c:pt>
                <c:pt idx="517">
                  <c:v>215</c:v>
                </c:pt>
                <c:pt idx="518">
                  <c:v>216</c:v>
                </c:pt>
                <c:pt idx="519">
                  <c:v>217</c:v>
                </c:pt>
                <c:pt idx="520">
                  <c:v>219</c:v>
                </c:pt>
                <c:pt idx="521">
                  <c:v>220</c:v>
                </c:pt>
                <c:pt idx="522">
                  <c:v>221</c:v>
                </c:pt>
                <c:pt idx="523">
                  <c:v>221</c:v>
                </c:pt>
                <c:pt idx="524">
                  <c:v>222</c:v>
                </c:pt>
                <c:pt idx="525">
                  <c:v>223</c:v>
                </c:pt>
                <c:pt idx="526">
                  <c:v>225</c:v>
                </c:pt>
                <c:pt idx="527">
                  <c:v>226</c:v>
                </c:pt>
                <c:pt idx="528">
                  <c:v>227</c:v>
                </c:pt>
                <c:pt idx="529">
                  <c:v>227</c:v>
                </c:pt>
                <c:pt idx="530">
                  <c:v>228</c:v>
                </c:pt>
                <c:pt idx="531">
                  <c:v>229</c:v>
                </c:pt>
                <c:pt idx="532">
                  <c:v>231</c:v>
                </c:pt>
                <c:pt idx="533">
                  <c:v>232</c:v>
                </c:pt>
                <c:pt idx="534">
                  <c:v>233</c:v>
                </c:pt>
                <c:pt idx="535">
                  <c:v>234</c:v>
                </c:pt>
                <c:pt idx="536">
                  <c:v>234</c:v>
                </c:pt>
                <c:pt idx="537">
                  <c:v>235</c:v>
                </c:pt>
                <c:pt idx="538">
                  <c:v>237</c:v>
                </c:pt>
                <c:pt idx="539">
                  <c:v>238</c:v>
                </c:pt>
                <c:pt idx="540">
                  <c:v>239</c:v>
                </c:pt>
                <c:pt idx="541">
                  <c:v>240</c:v>
                </c:pt>
                <c:pt idx="542">
                  <c:v>240</c:v>
                </c:pt>
                <c:pt idx="543">
                  <c:v>241</c:v>
                </c:pt>
                <c:pt idx="544">
                  <c:v>242</c:v>
                </c:pt>
                <c:pt idx="545">
                  <c:v>244</c:v>
                </c:pt>
                <c:pt idx="546">
                  <c:v>245</c:v>
                </c:pt>
                <c:pt idx="547">
                  <c:v>246</c:v>
                </c:pt>
                <c:pt idx="548">
                  <c:v>247</c:v>
                </c:pt>
                <c:pt idx="549">
                  <c:v>247</c:v>
                </c:pt>
                <c:pt idx="550">
                  <c:v>248</c:v>
                </c:pt>
                <c:pt idx="551">
                  <c:v>250</c:v>
                </c:pt>
                <c:pt idx="552">
                  <c:v>251</c:v>
                </c:pt>
                <c:pt idx="553">
                  <c:v>252</c:v>
                </c:pt>
                <c:pt idx="554">
                  <c:v>252</c:v>
                </c:pt>
                <c:pt idx="555">
                  <c:v>253</c:v>
                </c:pt>
                <c:pt idx="556">
                  <c:v>254</c:v>
                </c:pt>
                <c:pt idx="557">
                  <c:v>256</c:v>
                </c:pt>
                <c:pt idx="558">
                  <c:v>257</c:v>
                </c:pt>
                <c:pt idx="559">
                  <c:v>258</c:v>
                </c:pt>
                <c:pt idx="560">
                  <c:v>259</c:v>
                </c:pt>
                <c:pt idx="561">
                  <c:v>259</c:v>
                </c:pt>
                <c:pt idx="562">
                  <c:v>260</c:v>
                </c:pt>
                <c:pt idx="563">
                  <c:v>262</c:v>
                </c:pt>
                <c:pt idx="564">
                  <c:v>263</c:v>
                </c:pt>
                <c:pt idx="565">
                  <c:v>264</c:v>
                </c:pt>
                <c:pt idx="566">
                  <c:v>265</c:v>
                </c:pt>
                <c:pt idx="567">
                  <c:v>265</c:v>
                </c:pt>
                <c:pt idx="568">
                  <c:v>266</c:v>
                </c:pt>
                <c:pt idx="569">
                  <c:v>268</c:v>
                </c:pt>
                <c:pt idx="570">
                  <c:v>269</c:v>
                </c:pt>
                <c:pt idx="571">
                  <c:v>270</c:v>
                </c:pt>
                <c:pt idx="572">
                  <c:v>271</c:v>
                </c:pt>
                <c:pt idx="573">
                  <c:v>271</c:v>
                </c:pt>
                <c:pt idx="574">
                  <c:v>272</c:v>
                </c:pt>
                <c:pt idx="575">
                  <c:v>274</c:v>
                </c:pt>
                <c:pt idx="576">
                  <c:v>275</c:v>
                </c:pt>
                <c:pt idx="577">
                  <c:v>276</c:v>
                </c:pt>
                <c:pt idx="578">
                  <c:v>277</c:v>
                </c:pt>
                <c:pt idx="579">
                  <c:v>277</c:v>
                </c:pt>
                <c:pt idx="580">
                  <c:v>278</c:v>
                </c:pt>
                <c:pt idx="581">
                  <c:v>280</c:v>
                </c:pt>
                <c:pt idx="582">
                  <c:v>281</c:v>
                </c:pt>
                <c:pt idx="583">
                  <c:v>282</c:v>
                </c:pt>
                <c:pt idx="584">
                  <c:v>282</c:v>
                </c:pt>
                <c:pt idx="585">
                  <c:v>283</c:v>
                </c:pt>
                <c:pt idx="586">
                  <c:v>284</c:v>
                </c:pt>
                <c:pt idx="587">
                  <c:v>286</c:v>
                </c:pt>
                <c:pt idx="588">
                  <c:v>287</c:v>
                </c:pt>
                <c:pt idx="589">
                  <c:v>288</c:v>
                </c:pt>
                <c:pt idx="590">
                  <c:v>289</c:v>
                </c:pt>
                <c:pt idx="591">
                  <c:v>289</c:v>
                </c:pt>
                <c:pt idx="592">
                  <c:v>290</c:v>
                </c:pt>
                <c:pt idx="593">
                  <c:v>291</c:v>
                </c:pt>
                <c:pt idx="594">
                  <c:v>293</c:v>
                </c:pt>
                <c:pt idx="595">
                  <c:v>294</c:v>
                </c:pt>
                <c:pt idx="596">
                  <c:v>295</c:v>
                </c:pt>
                <c:pt idx="597">
                  <c:v>295</c:v>
                </c:pt>
                <c:pt idx="598">
                  <c:v>296</c:v>
                </c:pt>
                <c:pt idx="599">
                  <c:v>298</c:v>
                </c:pt>
                <c:pt idx="600">
                  <c:v>299</c:v>
                </c:pt>
                <c:pt idx="601">
                  <c:v>300</c:v>
                </c:pt>
                <c:pt idx="602">
                  <c:v>0</c:v>
                </c:pt>
                <c:pt idx="603">
                  <c:v>1</c:v>
                </c:pt>
                <c:pt idx="604">
                  <c:v>2</c:v>
                </c:pt>
                <c:pt idx="605">
                  <c:v>3</c:v>
                </c:pt>
                <c:pt idx="606">
                  <c:v>4</c:v>
                </c:pt>
                <c:pt idx="607">
                  <c:v>5</c:v>
                </c:pt>
                <c:pt idx="608">
                  <c:v>6</c:v>
                </c:pt>
                <c:pt idx="609">
                  <c:v>7</c:v>
                </c:pt>
                <c:pt idx="610">
                  <c:v>8</c:v>
                </c:pt>
                <c:pt idx="611">
                  <c:v>9</c:v>
                </c:pt>
                <c:pt idx="612">
                  <c:v>10</c:v>
                </c:pt>
                <c:pt idx="613">
                  <c:v>11</c:v>
                </c:pt>
                <c:pt idx="614">
                  <c:v>12</c:v>
                </c:pt>
                <c:pt idx="615">
                  <c:v>13</c:v>
                </c:pt>
                <c:pt idx="616">
                  <c:v>14</c:v>
                </c:pt>
                <c:pt idx="617">
                  <c:v>15</c:v>
                </c:pt>
                <c:pt idx="618">
                  <c:v>16</c:v>
                </c:pt>
                <c:pt idx="619">
                  <c:v>17</c:v>
                </c:pt>
                <c:pt idx="620">
                  <c:v>18</c:v>
                </c:pt>
                <c:pt idx="621">
                  <c:v>19</c:v>
                </c:pt>
                <c:pt idx="622">
                  <c:v>20</c:v>
                </c:pt>
                <c:pt idx="623">
                  <c:v>21</c:v>
                </c:pt>
                <c:pt idx="624">
                  <c:v>22</c:v>
                </c:pt>
                <c:pt idx="625">
                  <c:v>23</c:v>
                </c:pt>
                <c:pt idx="626">
                  <c:v>24</c:v>
                </c:pt>
                <c:pt idx="627">
                  <c:v>25</c:v>
                </c:pt>
                <c:pt idx="628">
                  <c:v>26</c:v>
                </c:pt>
                <c:pt idx="629">
                  <c:v>26</c:v>
                </c:pt>
                <c:pt idx="630">
                  <c:v>28</c:v>
                </c:pt>
                <c:pt idx="631">
                  <c:v>28</c:v>
                </c:pt>
                <c:pt idx="632">
                  <c:v>29</c:v>
                </c:pt>
                <c:pt idx="633">
                  <c:v>30</c:v>
                </c:pt>
                <c:pt idx="634">
                  <c:v>31</c:v>
                </c:pt>
                <c:pt idx="635">
                  <c:v>32</c:v>
                </c:pt>
                <c:pt idx="636">
                  <c:v>33</c:v>
                </c:pt>
                <c:pt idx="637">
                  <c:v>34</c:v>
                </c:pt>
                <c:pt idx="638">
                  <c:v>35</c:v>
                </c:pt>
                <c:pt idx="639">
                  <c:v>36</c:v>
                </c:pt>
                <c:pt idx="640">
                  <c:v>37</c:v>
                </c:pt>
                <c:pt idx="641">
                  <c:v>39</c:v>
                </c:pt>
                <c:pt idx="642">
                  <c:v>40</c:v>
                </c:pt>
                <c:pt idx="643">
                  <c:v>41</c:v>
                </c:pt>
                <c:pt idx="644">
                  <c:v>42</c:v>
                </c:pt>
                <c:pt idx="645">
                  <c:v>43</c:v>
                </c:pt>
                <c:pt idx="646">
                  <c:v>44</c:v>
                </c:pt>
                <c:pt idx="647">
                  <c:v>45</c:v>
                </c:pt>
                <c:pt idx="648">
                  <c:v>46</c:v>
                </c:pt>
                <c:pt idx="649">
                  <c:v>47</c:v>
                </c:pt>
                <c:pt idx="650">
                  <c:v>48</c:v>
                </c:pt>
                <c:pt idx="651">
                  <c:v>49</c:v>
                </c:pt>
                <c:pt idx="652">
                  <c:v>50</c:v>
                </c:pt>
                <c:pt idx="653">
                  <c:v>51</c:v>
                </c:pt>
                <c:pt idx="654">
                  <c:v>52</c:v>
                </c:pt>
                <c:pt idx="655">
                  <c:v>53</c:v>
                </c:pt>
                <c:pt idx="656">
                  <c:v>54</c:v>
                </c:pt>
                <c:pt idx="657">
                  <c:v>55</c:v>
                </c:pt>
                <c:pt idx="658">
                  <c:v>56</c:v>
                </c:pt>
                <c:pt idx="659">
                  <c:v>57</c:v>
                </c:pt>
                <c:pt idx="660">
                  <c:v>58</c:v>
                </c:pt>
                <c:pt idx="661">
                  <c:v>59</c:v>
                </c:pt>
                <c:pt idx="662">
                  <c:v>60</c:v>
                </c:pt>
                <c:pt idx="663">
                  <c:v>61</c:v>
                </c:pt>
                <c:pt idx="664">
                  <c:v>62</c:v>
                </c:pt>
                <c:pt idx="665">
                  <c:v>63</c:v>
                </c:pt>
                <c:pt idx="666">
                  <c:v>64</c:v>
                </c:pt>
                <c:pt idx="667">
                  <c:v>65</c:v>
                </c:pt>
                <c:pt idx="668">
                  <c:v>66</c:v>
                </c:pt>
                <c:pt idx="669">
                  <c:v>67</c:v>
                </c:pt>
                <c:pt idx="670">
                  <c:v>68</c:v>
                </c:pt>
                <c:pt idx="671">
                  <c:v>69</c:v>
                </c:pt>
                <c:pt idx="672">
                  <c:v>70</c:v>
                </c:pt>
                <c:pt idx="673">
                  <c:v>71</c:v>
                </c:pt>
                <c:pt idx="674">
                  <c:v>72</c:v>
                </c:pt>
                <c:pt idx="675">
                  <c:v>73</c:v>
                </c:pt>
                <c:pt idx="676">
                  <c:v>74</c:v>
                </c:pt>
                <c:pt idx="677">
                  <c:v>75</c:v>
                </c:pt>
                <c:pt idx="678">
                  <c:v>76</c:v>
                </c:pt>
                <c:pt idx="679">
                  <c:v>77</c:v>
                </c:pt>
                <c:pt idx="680">
                  <c:v>78</c:v>
                </c:pt>
                <c:pt idx="681">
                  <c:v>79</c:v>
                </c:pt>
                <c:pt idx="682">
                  <c:v>80</c:v>
                </c:pt>
                <c:pt idx="683">
                  <c:v>81</c:v>
                </c:pt>
                <c:pt idx="684">
                  <c:v>82</c:v>
                </c:pt>
                <c:pt idx="685">
                  <c:v>83</c:v>
                </c:pt>
                <c:pt idx="686">
                  <c:v>84</c:v>
                </c:pt>
                <c:pt idx="687">
                  <c:v>85</c:v>
                </c:pt>
                <c:pt idx="688">
                  <c:v>86</c:v>
                </c:pt>
                <c:pt idx="689">
                  <c:v>87</c:v>
                </c:pt>
                <c:pt idx="690">
                  <c:v>88</c:v>
                </c:pt>
                <c:pt idx="691">
                  <c:v>88</c:v>
                </c:pt>
                <c:pt idx="692">
                  <c:v>89</c:v>
                </c:pt>
                <c:pt idx="693">
                  <c:v>90</c:v>
                </c:pt>
                <c:pt idx="694">
                  <c:v>91</c:v>
                </c:pt>
                <c:pt idx="695">
                  <c:v>93</c:v>
                </c:pt>
                <c:pt idx="696">
                  <c:v>93</c:v>
                </c:pt>
                <c:pt idx="697">
                  <c:v>95</c:v>
                </c:pt>
                <c:pt idx="698">
                  <c:v>95</c:v>
                </c:pt>
                <c:pt idx="699">
                  <c:v>97</c:v>
                </c:pt>
                <c:pt idx="700">
                  <c:v>97</c:v>
                </c:pt>
                <c:pt idx="701">
                  <c:v>98</c:v>
                </c:pt>
                <c:pt idx="702">
                  <c:v>99</c:v>
                </c:pt>
                <c:pt idx="703">
                  <c:v>100</c:v>
                </c:pt>
                <c:pt idx="704">
                  <c:v>101</c:v>
                </c:pt>
                <c:pt idx="705">
                  <c:v>102</c:v>
                </c:pt>
                <c:pt idx="706">
                  <c:v>103</c:v>
                </c:pt>
                <c:pt idx="707">
                  <c:v>105</c:v>
                </c:pt>
                <c:pt idx="708">
                  <c:v>106</c:v>
                </c:pt>
                <c:pt idx="709">
                  <c:v>107</c:v>
                </c:pt>
                <c:pt idx="710">
                  <c:v>108</c:v>
                </c:pt>
                <c:pt idx="711">
                  <c:v>109</c:v>
                </c:pt>
                <c:pt idx="712">
                  <c:v>110</c:v>
                </c:pt>
                <c:pt idx="713">
                  <c:v>111</c:v>
                </c:pt>
                <c:pt idx="714">
                  <c:v>112</c:v>
                </c:pt>
                <c:pt idx="715">
                  <c:v>113</c:v>
                </c:pt>
                <c:pt idx="716">
                  <c:v>114</c:v>
                </c:pt>
                <c:pt idx="717">
                  <c:v>115</c:v>
                </c:pt>
                <c:pt idx="718">
                  <c:v>116</c:v>
                </c:pt>
                <c:pt idx="719">
                  <c:v>117</c:v>
                </c:pt>
                <c:pt idx="720">
                  <c:v>118</c:v>
                </c:pt>
                <c:pt idx="721">
                  <c:v>119</c:v>
                </c:pt>
                <c:pt idx="722">
                  <c:v>120</c:v>
                </c:pt>
                <c:pt idx="723">
                  <c:v>121</c:v>
                </c:pt>
                <c:pt idx="724">
                  <c:v>122</c:v>
                </c:pt>
                <c:pt idx="725">
                  <c:v>123</c:v>
                </c:pt>
                <c:pt idx="726">
                  <c:v>124</c:v>
                </c:pt>
                <c:pt idx="727">
                  <c:v>125</c:v>
                </c:pt>
                <c:pt idx="728">
                  <c:v>126</c:v>
                </c:pt>
                <c:pt idx="729">
                  <c:v>127</c:v>
                </c:pt>
                <c:pt idx="730">
                  <c:v>127</c:v>
                </c:pt>
                <c:pt idx="731">
                  <c:v>129</c:v>
                </c:pt>
                <c:pt idx="732">
                  <c:v>129</c:v>
                </c:pt>
                <c:pt idx="733">
                  <c:v>130</c:v>
                </c:pt>
                <c:pt idx="734">
                  <c:v>131</c:v>
                </c:pt>
                <c:pt idx="735">
                  <c:v>132</c:v>
                </c:pt>
                <c:pt idx="736">
                  <c:v>133</c:v>
                </c:pt>
                <c:pt idx="737">
                  <c:v>134</c:v>
                </c:pt>
                <c:pt idx="738">
                  <c:v>135</c:v>
                </c:pt>
                <c:pt idx="739">
                  <c:v>137</c:v>
                </c:pt>
                <c:pt idx="740">
                  <c:v>137</c:v>
                </c:pt>
                <c:pt idx="741">
                  <c:v>138</c:v>
                </c:pt>
                <c:pt idx="742">
                  <c:v>139</c:v>
                </c:pt>
                <c:pt idx="743">
                  <c:v>141</c:v>
                </c:pt>
                <c:pt idx="744">
                  <c:v>142</c:v>
                </c:pt>
                <c:pt idx="745">
                  <c:v>143</c:v>
                </c:pt>
                <c:pt idx="746">
                  <c:v>144</c:v>
                </c:pt>
                <c:pt idx="747">
                  <c:v>145</c:v>
                </c:pt>
                <c:pt idx="748">
                  <c:v>146</c:v>
                </c:pt>
                <c:pt idx="749">
                  <c:v>147</c:v>
                </c:pt>
                <c:pt idx="750">
                  <c:v>148</c:v>
                </c:pt>
                <c:pt idx="751">
                  <c:v>149</c:v>
                </c:pt>
                <c:pt idx="752">
                  <c:v>150</c:v>
                </c:pt>
                <c:pt idx="753">
                  <c:v>151</c:v>
                </c:pt>
                <c:pt idx="754">
                  <c:v>152</c:v>
                </c:pt>
                <c:pt idx="755">
                  <c:v>153</c:v>
                </c:pt>
                <c:pt idx="756">
                  <c:v>154</c:v>
                </c:pt>
                <c:pt idx="757">
                  <c:v>155</c:v>
                </c:pt>
                <c:pt idx="758">
                  <c:v>156</c:v>
                </c:pt>
                <c:pt idx="759">
                  <c:v>157</c:v>
                </c:pt>
                <c:pt idx="760">
                  <c:v>158</c:v>
                </c:pt>
                <c:pt idx="761">
                  <c:v>159</c:v>
                </c:pt>
                <c:pt idx="762">
                  <c:v>160</c:v>
                </c:pt>
                <c:pt idx="763">
                  <c:v>161</c:v>
                </c:pt>
                <c:pt idx="764">
                  <c:v>162</c:v>
                </c:pt>
                <c:pt idx="765">
                  <c:v>162</c:v>
                </c:pt>
                <c:pt idx="766">
                  <c:v>164</c:v>
                </c:pt>
                <c:pt idx="767">
                  <c:v>164</c:v>
                </c:pt>
                <c:pt idx="768">
                  <c:v>165</c:v>
                </c:pt>
                <c:pt idx="769">
                  <c:v>166</c:v>
                </c:pt>
                <c:pt idx="770">
                  <c:v>167</c:v>
                </c:pt>
                <c:pt idx="771">
                  <c:v>169</c:v>
                </c:pt>
                <c:pt idx="772">
                  <c:v>169</c:v>
                </c:pt>
                <c:pt idx="773">
                  <c:v>170</c:v>
                </c:pt>
                <c:pt idx="774">
                  <c:v>171</c:v>
                </c:pt>
                <c:pt idx="775">
                  <c:v>172</c:v>
                </c:pt>
                <c:pt idx="776">
                  <c:v>173</c:v>
                </c:pt>
                <c:pt idx="777">
                  <c:v>174</c:v>
                </c:pt>
                <c:pt idx="778">
                  <c:v>175</c:v>
                </c:pt>
                <c:pt idx="779">
                  <c:v>176</c:v>
                </c:pt>
                <c:pt idx="780">
                  <c:v>177</c:v>
                </c:pt>
                <c:pt idx="781">
                  <c:v>178</c:v>
                </c:pt>
                <c:pt idx="782">
                  <c:v>179</c:v>
                </c:pt>
                <c:pt idx="783">
                  <c:v>180</c:v>
                </c:pt>
                <c:pt idx="784">
                  <c:v>181</c:v>
                </c:pt>
                <c:pt idx="785">
                  <c:v>183</c:v>
                </c:pt>
                <c:pt idx="786">
                  <c:v>183</c:v>
                </c:pt>
                <c:pt idx="787">
                  <c:v>184</c:v>
                </c:pt>
                <c:pt idx="788">
                  <c:v>185</c:v>
                </c:pt>
                <c:pt idx="789">
                  <c:v>186</c:v>
                </c:pt>
                <c:pt idx="790">
                  <c:v>187</c:v>
                </c:pt>
                <c:pt idx="791">
                  <c:v>188</c:v>
                </c:pt>
                <c:pt idx="792">
                  <c:v>189</c:v>
                </c:pt>
                <c:pt idx="793">
                  <c:v>190</c:v>
                </c:pt>
                <c:pt idx="794">
                  <c:v>191</c:v>
                </c:pt>
                <c:pt idx="795">
                  <c:v>192</c:v>
                </c:pt>
                <c:pt idx="796">
                  <c:v>193</c:v>
                </c:pt>
                <c:pt idx="797">
                  <c:v>194</c:v>
                </c:pt>
                <c:pt idx="798">
                  <c:v>195</c:v>
                </c:pt>
                <c:pt idx="799">
                  <c:v>196</c:v>
                </c:pt>
                <c:pt idx="800">
                  <c:v>197</c:v>
                </c:pt>
                <c:pt idx="801">
                  <c:v>198</c:v>
                </c:pt>
                <c:pt idx="802">
                  <c:v>199</c:v>
                </c:pt>
                <c:pt idx="803">
                  <c:v>200</c:v>
                </c:pt>
                <c:pt idx="804">
                  <c:v>201</c:v>
                </c:pt>
                <c:pt idx="805">
                  <c:v>202</c:v>
                </c:pt>
                <c:pt idx="806">
                  <c:v>203</c:v>
                </c:pt>
                <c:pt idx="807">
                  <c:v>205</c:v>
                </c:pt>
                <c:pt idx="808">
                  <c:v>206</c:v>
                </c:pt>
                <c:pt idx="809">
                  <c:v>207</c:v>
                </c:pt>
                <c:pt idx="810">
                  <c:v>208</c:v>
                </c:pt>
                <c:pt idx="811">
                  <c:v>209</c:v>
                </c:pt>
                <c:pt idx="812">
                  <c:v>210</c:v>
                </c:pt>
                <c:pt idx="813">
                  <c:v>211</c:v>
                </c:pt>
                <c:pt idx="814">
                  <c:v>212</c:v>
                </c:pt>
                <c:pt idx="815">
                  <c:v>213</c:v>
                </c:pt>
                <c:pt idx="816">
                  <c:v>214</c:v>
                </c:pt>
                <c:pt idx="817">
                  <c:v>215</c:v>
                </c:pt>
                <c:pt idx="818">
                  <c:v>216</c:v>
                </c:pt>
                <c:pt idx="819">
                  <c:v>217</c:v>
                </c:pt>
                <c:pt idx="820">
                  <c:v>218</c:v>
                </c:pt>
                <c:pt idx="821">
                  <c:v>219</c:v>
                </c:pt>
                <c:pt idx="822">
                  <c:v>220</c:v>
                </c:pt>
                <c:pt idx="823">
                  <c:v>221</c:v>
                </c:pt>
                <c:pt idx="824">
                  <c:v>222</c:v>
                </c:pt>
                <c:pt idx="825">
                  <c:v>223</c:v>
                </c:pt>
                <c:pt idx="826">
                  <c:v>224</c:v>
                </c:pt>
                <c:pt idx="827">
                  <c:v>225</c:v>
                </c:pt>
                <c:pt idx="828">
                  <c:v>226</c:v>
                </c:pt>
                <c:pt idx="829">
                  <c:v>227</c:v>
                </c:pt>
                <c:pt idx="830">
                  <c:v>228</c:v>
                </c:pt>
                <c:pt idx="831">
                  <c:v>229</c:v>
                </c:pt>
                <c:pt idx="832">
                  <c:v>230</c:v>
                </c:pt>
                <c:pt idx="833">
                  <c:v>231</c:v>
                </c:pt>
                <c:pt idx="834">
                  <c:v>232</c:v>
                </c:pt>
                <c:pt idx="835">
                  <c:v>233</c:v>
                </c:pt>
                <c:pt idx="836">
                  <c:v>234</c:v>
                </c:pt>
                <c:pt idx="837">
                  <c:v>235</c:v>
                </c:pt>
                <c:pt idx="838">
                  <c:v>236</c:v>
                </c:pt>
                <c:pt idx="839">
                  <c:v>237</c:v>
                </c:pt>
                <c:pt idx="840">
                  <c:v>238</c:v>
                </c:pt>
                <c:pt idx="841">
                  <c:v>239</c:v>
                </c:pt>
                <c:pt idx="842">
                  <c:v>240</c:v>
                </c:pt>
                <c:pt idx="843">
                  <c:v>241</c:v>
                </c:pt>
                <c:pt idx="844">
                  <c:v>242</c:v>
                </c:pt>
                <c:pt idx="845">
                  <c:v>243</c:v>
                </c:pt>
                <c:pt idx="846">
                  <c:v>244</c:v>
                </c:pt>
                <c:pt idx="847">
                  <c:v>245</c:v>
                </c:pt>
                <c:pt idx="848">
                  <c:v>246</c:v>
                </c:pt>
                <c:pt idx="849">
                  <c:v>247</c:v>
                </c:pt>
                <c:pt idx="850">
                  <c:v>248</c:v>
                </c:pt>
                <c:pt idx="851">
                  <c:v>249</c:v>
                </c:pt>
                <c:pt idx="852">
                  <c:v>250</c:v>
                </c:pt>
                <c:pt idx="853">
                  <c:v>251</c:v>
                </c:pt>
                <c:pt idx="854">
                  <c:v>252</c:v>
                </c:pt>
                <c:pt idx="855">
                  <c:v>253</c:v>
                </c:pt>
                <c:pt idx="856">
                  <c:v>254</c:v>
                </c:pt>
                <c:pt idx="857">
                  <c:v>255</c:v>
                </c:pt>
                <c:pt idx="858">
                  <c:v>256</c:v>
                </c:pt>
                <c:pt idx="859">
                  <c:v>257</c:v>
                </c:pt>
                <c:pt idx="860">
                  <c:v>258</c:v>
                </c:pt>
                <c:pt idx="861">
                  <c:v>259</c:v>
                </c:pt>
                <c:pt idx="862">
                  <c:v>260</c:v>
                </c:pt>
                <c:pt idx="863">
                  <c:v>261</c:v>
                </c:pt>
                <c:pt idx="864">
                  <c:v>262</c:v>
                </c:pt>
                <c:pt idx="865">
                  <c:v>263</c:v>
                </c:pt>
                <c:pt idx="866">
                  <c:v>264</c:v>
                </c:pt>
                <c:pt idx="867">
                  <c:v>265</c:v>
                </c:pt>
                <c:pt idx="868">
                  <c:v>266</c:v>
                </c:pt>
                <c:pt idx="869">
                  <c:v>267</c:v>
                </c:pt>
                <c:pt idx="870">
                  <c:v>268</c:v>
                </c:pt>
                <c:pt idx="871">
                  <c:v>269</c:v>
                </c:pt>
                <c:pt idx="872">
                  <c:v>270</c:v>
                </c:pt>
                <c:pt idx="873">
                  <c:v>271</c:v>
                </c:pt>
                <c:pt idx="874">
                  <c:v>272</c:v>
                </c:pt>
                <c:pt idx="875">
                  <c:v>273</c:v>
                </c:pt>
                <c:pt idx="876">
                  <c:v>274</c:v>
                </c:pt>
                <c:pt idx="877">
                  <c:v>275</c:v>
                </c:pt>
                <c:pt idx="878">
                  <c:v>276</c:v>
                </c:pt>
                <c:pt idx="879">
                  <c:v>277</c:v>
                </c:pt>
                <c:pt idx="880">
                  <c:v>278</c:v>
                </c:pt>
                <c:pt idx="881">
                  <c:v>279</c:v>
                </c:pt>
                <c:pt idx="882">
                  <c:v>280</c:v>
                </c:pt>
                <c:pt idx="883">
                  <c:v>281</c:v>
                </c:pt>
                <c:pt idx="884">
                  <c:v>281</c:v>
                </c:pt>
                <c:pt idx="885">
                  <c:v>282</c:v>
                </c:pt>
                <c:pt idx="886">
                  <c:v>283</c:v>
                </c:pt>
                <c:pt idx="887">
                  <c:v>284</c:v>
                </c:pt>
                <c:pt idx="888">
                  <c:v>285</c:v>
                </c:pt>
                <c:pt idx="889">
                  <c:v>286</c:v>
                </c:pt>
                <c:pt idx="890">
                  <c:v>287</c:v>
                </c:pt>
                <c:pt idx="891">
                  <c:v>288</c:v>
                </c:pt>
                <c:pt idx="892">
                  <c:v>289</c:v>
                </c:pt>
                <c:pt idx="893">
                  <c:v>291</c:v>
                </c:pt>
                <c:pt idx="894">
                  <c:v>292</c:v>
                </c:pt>
                <c:pt idx="895">
                  <c:v>293</c:v>
                </c:pt>
                <c:pt idx="896">
                  <c:v>294</c:v>
                </c:pt>
                <c:pt idx="897">
                  <c:v>295</c:v>
                </c:pt>
                <c:pt idx="898">
                  <c:v>296</c:v>
                </c:pt>
                <c:pt idx="899">
                  <c:v>297</c:v>
                </c:pt>
                <c:pt idx="900">
                  <c:v>298</c:v>
                </c:pt>
                <c:pt idx="901">
                  <c:v>299</c:v>
                </c:pt>
                <c:pt idx="902">
                  <c:v>300</c:v>
                </c:pt>
                <c:pt idx="903">
                  <c:v>0</c:v>
                </c:pt>
                <c:pt idx="904">
                  <c:v>1</c:v>
                </c:pt>
                <c:pt idx="905">
                  <c:v>2</c:v>
                </c:pt>
                <c:pt idx="906">
                  <c:v>3</c:v>
                </c:pt>
                <c:pt idx="907">
                  <c:v>4</c:v>
                </c:pt>
                <c:pt idx="908">
                  <c:v>5</c:v>
                </c:pt>
                <c:pt idx="909">
                  <c:v>6</c:v>
                </c:pt>
                <c:pt idx="910">
                  <c:v>7</c:v>
                </c:pt>
                <c:pt idx="911">
                  <c:v>8</c:v>
                </c:pt>
                <c:pt idx="912">
                  <c:v>9</c:v>
                </c:pt>
                <c:pt idx="913">
                  <c:v>10</c:v>
                </c:pt>
                <c:pt idx="914">
                  <c:v>11</c:v>
                </c:pt>
                <c:pt idx="915">
                  <c:v>12</c:v>
                </c:pt>
                <c:pt idx="916">
                  <c:v>13</c:v>
                </c:pt>
                <c:pt idx="917">
                  <c:v>14</c:v>
                </c:pt>
                <c:pt idx="918">
                  <c:v>15</c:v>
                </c:pt>
                <c:pt idx="919">
                  <c:v>16</c:v>
                </c:pt>
                <c:pt idx="920">
                  <c:v>17</c:v>
                </c:pt>
                <c:pt idx="921">
                  <c:v>18</c:v>
                </c:pt>
                <c:pt idx="922">
                  <c:v>19</c:v>
                </c:pt>
                <c:pt idx="923">
                  <c:v>20</c:v>
                </c:pt>
                <c:pt idx="924">
                  <c:v>21</c:v>
                </c:pt>
                <c:pt idx="925">
                  <c:v>22</c:v>
                </c:pt>
                <c:pt idx="926">
                  <c:v>23</c:v>
                </c:pt>
                <c:pt idx="927">
                  <c:v>24</c:v>
                </c:pt>
                <c:pt idx="928">
                  <c:v>25</c:v>
                </c:pt>
                <c:pt idx="929">
                  <c:v>26</c:v>
                </c:pt>
                <c:pt idx="930">
                  <c:v>27</c:v>
                </c:pt>
                <c:pt idx="931">
                  <c:v>28</c:v>
                </c:pt>
                <c:pt idx="932">
                  <c:v>29</c:v>
                </c:pt>
                <c:pt idx="933">
                  <c:v>30</c:v>
                </c:pt>
                <c:pt idx="934">
                  <c:v>31</c:v>
                </c:pt>
                <c:pt idx="935">
                  <c:v>32</c:v>
                </c:pt>
                <c:pt idx="936">
                  <c:v>33</c:v>
                </c:pt>
                <c:pt idx="937">
                  <c:v>34</c:v>
                </c:pt>
                <c:pt idx="938">
                  <c:v>35</c:v>
                </c:pt>
                <c:pt idx="939">
                  <c:v>36</c:v>
                </c:pt>
                <c:pt idx="940">
                  <c:v>37</c:v>
                </c:pt>
                <c:pt idx="941">
                  <c:v>37</c:v>
                </c:pt>
                <c:pt idx="942">
                  <c:v>39</c:v>
                </c:pt>
                <c:pt idx="943">
                  <c:v>39</c:v>
                </c:pt>
                <c:pt idx="944">
                  <c:v>40</c:v>
                </c:pt>
                <c:pt idx="945">
                  <c:v>41</c:v>
                </c:pt>
                <c:pt idx="946">
                  <c:v>43</c:v>
                </c:pt>
                <c:pt idx="947">
                  <c:v>43</c:v>
                </c:pt>
                <c:pt idx="948">
                  <c:v>44</c:v>
                </c:pt>
                <c:pt idx="949">
                  <c:v>45</c:v>
                </c:pt>
                <c:pt idx="950">
                  <c:v>46</c:v>
                </c:pt>
                <c:pt idx="951">
                  <c:v>47</c:v>
                </c:pt>
                <c:pt idx="952">
                  <c:v>48</c:v>
                </c:pt>
                <c:pt idx="953">
                  <c:v>49</c:v>
                </c:pt>
                <c:pt idx="954">
                  <c:v>50</c:v>
                </c:pt>
                <c:pt idx="955">
                  <c:v>51</c:v>
                </c:pt>
                <c:pt idx="956">
                  <c:v>52</c:v>
                </c:pt>
                <c:pt idx="957">
                  <c:v>53</c:v>
                </c:pt>
                <c:pt idx="958">
                  <c:v>55</c:v>
                </c:pt>
                <c:pt idx="959">
                  <c:v>56</c:v>
                </c:pt>
                <c:pt idx="960">
                  <c:v>57</c:v>
                </c:pt>
                <c:pt idx="961">
                  <c:v>58</c:v>
                </c:pt>
                <c:pt idx="962">
                  <c:v>59</c:v>
                </c:pt>
                <c:pt idx="963">
                  <c:v>60</c:v>
                </c:pt>
                <c:pt idx="964">
                  <c:v>61</c:v>
                </c:pt>
                <c:pt idx="965">
                  <c:v>62</c:v>
                </c:pt>
                <c:pt idx="966">
                  <c:v>63</c:v>
                </c:pt>
                <c:pt idx="967">
                  <c:v>64</c:v>
                </c:pt>
                <c:pt idx="968">
                  <c:v>65</c:v>
                </c:pt>
                <c:pt idx="969">
                  <c:v>66</c:v>
                </c:pt>
                <c:pt idx="970">
                  <c:v>67</c:v>
                </c:pt>
                <c:pt idx="971">
                  <c:v>68</c:v>
                </c:pt>
                <c:pt idx="972">
                  <c:v>69</c:v>
                </c:pt>
                <c:pt idx="973">
                  <c:v>70</c:v>
                </c:pt>
                <c:pt idx="974">
                  <c:v>71</c:v>
                </c:pt>
                <c:pt idx="975">
                  <c:v>72</c:v>
                </c:pt>
                <c:pt idx="976">
                  <c:v>73</c:v>
                </c:pt>
                <c:pt idx="977">
                  <c:v>74</c:v>
                </c:pt>
                <c:pt idx="978">
                  <c:v>75</c:v>
                </c:pt>
                <c:pt idx="979">
                  <c:v>76</c:v>
                </c:pt>
                <c:pt idx="980">
                  <c:v>77</c:v>
                </c:pt>
                <c:pt idx="981">
                  <c:v>78</c:v>
                </c:pt>
                <c:pt idx="982">
                  <c:v>79</c:v>
                </c:pt>
                <c:pt idx="983">
                  <c:v>80</c:v>
                </c:pt>
                <c:pt idx="984">
                  <c:v>81</c:v>
                </c:pt>
                <c:pt idx="985">
                  <c:v>82</c:v>
                </c:pt>
                <c:pt idx="986">
                  <c:v>83</c:v>
                </c:pt>
                <c:pt idx="987">
                  <c:v>84</c:v>
                </c:pt>
                <c:pt idx="988">
                  <c:v>84</c:v>
                </c:pt>
                <c:pt idx="989">
                  <c:v>86</c:v>
                </c:pt>
                <c:pt idx="990">
                  <c:v>86</c:v>
                </c:pt>
                <c:pt idx="991">
                  <c:v>87</c:v>
                </c:pt>
                <c:pt idx="992">
                  <c:v>88</c:v>
                </c:pt>
                <c:pt idx="993">
                  <c:v>90</c:v>
                </c:pt>
                <c:pt idx="994">
                  <c:v>90</c:v>
                </c:pt>
                <c:pt idx="995">
                  <c:v>91</c:v>
                </c:pt>
                <c:pt idx="996">
                  <c:v>92</c:v>
                </c:pt>
                <c:pt idx="997">
                  <c:v>93</c:v>
                </c:pt>
                <c:pt idx="998">
                  <c:v>94</c:v>
                </c:pt>
                <c:pt idx="999">
                  <c:v>95</c:v>
                </c:pt>
                <c:pt idx="1000">
                  <c:v>96</c:v>
                </c:pt>
                <c:pt idx="1001">
                  <c:v>97</c:v>
                </c:pt>
                <c:pt idx="1002">
                  <c:v>98</c:v>
                </c:pt>
                <c:pt idx="1003">
                  <c:v>99</c:v>
                </c:pt>
                <c:pt idx="1004">
                  <c:v>100</c:v>
                </c:pt>
                <c:pt idx="1005">
                  <c:v>101</c:v>
                </c:pt>
                <c:pt idx="1006">
                  <c:v>102</c:v>
                </c:pt>
                <c:pt idx="1007">
                  <c:v>103</c:v>
                </c:pt>
                <c:pt idx="1008">
                  <c:v>105</c:v>
                </c:pt>
                <c:pt idx="1009">
                  <c:v>106</c:v>
                </c:pt>
                <c:pt idx="1010">
                  <c:v>107</c:v>
                </c:pt>
                <c:pt idx="1011">
                  <c:v>108</c:v>
                </c:pt>
                <c:pt idx="1012">
                  <c:v>109</c:v>
                </c:pt>
                <c:pt idx="1013">
                  <c:v>110</c:v>
                </c:pt>
                <c:pt idx="1014">
                  <c:v>111</c:v>
                </c:pt>
                <c:pt idx="1015">
                  <c:v>112</c:v>
                </c:pt>
                <c:pt idx="1016">
                  <c:v>113</c:v>
                </c:pt>
                <c:pt idx="1017">
                  <c:v>114</c:v>
                </c:pt>
                <c:pt idx="1018">
                  <c:v>115</c:v>
                </c:pt>
                <c:pt idx="1019">
                  <c:v>116</c:v>
                </c:pt>
                <c:pt idx="1020">
                  <c:v>117</c:v>
                </c:pt>
                <c:pt idx="1021">
                  <c:v>118</c:v>
                </c:pt>
                <c:pt idx="1022">
                  <c:v>119</c:v>
                </c:pt>
                <c:pt idx="1023">
                  <c:v>120</c:v>
                </c:pt>
                <c:pt idx="1024">
                  <c:v>121</c:v>
                </c:pt>
                <c:pt idx="1025">
                  <c:v>122</c:v>
                </c:pt>
                <c:pt idx="1026">
                  <c:v>123</c:v>
                </c:pt>
                <c:pt idx="1027">
                  <c:v>124</c:v>
                </c:pt>
                <c:pt idx="1028">
                  <c:v>125</c:v>
                </c:pt>
                <c:pt idx="1029">
                  <c:v>126</c:v>
                </c:pt>
                <c:pt idx="1030">
                  <c:v>127</c:v>
                </c:pt>
                <c:pt idx="1031">
                  <c:v>128</c:v>
                </c:pt>
                <c:pt idx="1032">
                  <c:v>129</c:v>
                </c:pt>
                <c:pt idx="1033">
                  <c:v>130</c:v>
                </c:pt>
                <c:pt idx="1034">
                  <c:v>131</c:v>
                </c:pt>
                <c:pt idx="1035">
                  <c:v>132</c:v>
                </c:pt>
                <c:pt idx="1036">
                  <c:v>133</c:v>
                </c:pt>
                <c:pt idx="1037">
                  <c:v>134</c:v>
                </c:pt>
                <c:pt idx="1038">
                  <c:v>135</c:v>
                </c:pt>
                <c:pt idx="1039">
                  <c:v>135</c:v>
                </c:pt>
                <c:pt idx="1040">
                  <c:v>136</c:v>
                </c:pt>
                <c:pt idx="1041">
                  <c:v>137</c:v>
                </c:pt>
                <c:pt idx="1042">
                  <c:v>138</c:v>
                </c:pt>
                <c:pt idx="1043">
                  <c:v>139</c:v>
                </c:pt>
                <c:pt idx="1044">
                  <c:v>141</c:v>
                </c:pt>
                <c:pt idx="1045">
                  <c:v>141</c:v>
                </c:pt>
                <c:pt idx="1046">
                  <c:v>142</c:v>
                </c:pt>
                <c:pt idx="1047">
                  <c:v>143</c:v>
                </c:pt>
                <c:pt idx="1048">
                  <c:v>144</c:v>
                </c:pt>
                <c:pt idx="1049">
                  <c:v>145</c:v>
                </c:pt>
                <c:pt idx="1050">
                  <c:v>146</c:v>
                </c:pt>
                <c:pt idx="1051">
                  <c:v>147</c:v>
                </c:pt>
                <c:pt idx="1052">
                  <c:v>149</c:v>
                </c:pt>
                <c:pt idx="1053">
                  <c:v>150</c:v>
                </c:pt>
                <c:pt idx="1054">
                  <c:v>151</c:v>
                </c:pt>
                <c:pt idx="1055">
                  <c:v>152</c:v>
                </c:pt>
                <c:pt idx="1056">
                  <c:v>153</c:v>
                </c:pt>
                <c:pt idx="1057">
                  <c:v>154</c:v>
                </c:pt>
                <c:pt idx="1058">
                  <c:v>155</c:v>
                </c:pt>
                <c:pt idx="1059">
                  <c:v>156</c:v>
                </c:pt>
                <c:pt idx="1060">
                  <c:v>157</c:v>
                </c:pt>
                <c:pt idx="1061">
                  <c:v>158</c:v>
                </c:pt>
                <c:pt idx="1062">
                  <c:v>159</c:v>
                </c:pt>
                <c:pt idx="1063">
                  <c:v>160</c:v>
                </c:pt>
                <c:pt idx="1064">
                  <c:v>161</c:v>
                </c:pt>
                <c:pt idx="1065">
                  <c:v>162</c:v>
                </c:pt>
                <c:pt idx="1066">
                  <c:v>163</c:v>
                </c:pt>
                <c:pt idx="1067">
                  <c:v>164</c:v>
                </c:pt>
                <c:pt idx="1068">
                  <c:v>165</c:v>
                </c:pt>
                <c:pt idx="1069">
                  <c:v>166</c:v>
                </c:pt>
                <c:pt idx="1070">
                  <c:v>167</c:v>
                </c:pt>
                <c:pt idx="1071">
                  <c:v>168</c:v>
                </c:pt>
                <c:pt idx="1072">
                  <c:v>169</c:v>
                </c:pt>
                <c:pt idx="1073">
                  <c:v>170</c:v>
                </c:pt>
                <c:pt idx="1074">
                  <c:v>171</c:v>
                </c:pt>
                <c:pt idx="1075">
                  <c:v>172</c:v>
                </c:pt>
                <c:pt idx="1076">
                  <c:v>173</c:v>
                </c:pt>
                <c:pt idx="1077">
                  <c:v>174</c:v>
                </c:pt>
                <c:pt idx="1078">
                  <c:v>175</c:v>
                </c:pt>
                <c:pt idx="1079">
                  <c:v>176</c:v>
                </c:pt>
                <c:pt idx="1080">
                  <c:v>177</c:v>
                </c:pt>
                <c:pt idx="1081">
                  <c:v>177</c:v>
                </c:pt>
                <c:pt idx="1082">
                  <c:v>178</c:v>
                </c:pt>
                <c:pt idx="1083">
                  <c:v>180</c:v>
                </c:pt>
                <c:pt idx="1084">
                  <c:v>180</c:v>
                </c:pt>
                <c:pt idx="1085">
                  <c:v>181</c:v>
                </c:pt>
                <c:pt idx="1086">
                  <c:v>182</c:v>
                </c:pt>
                <c:pt idx="1087">
                  <c:v>183</c:v>
                </c:pt>
                <c:pt idx="1088">
                  <c:v>184</c:v>
                </c:pt>
                <c:pt idx="1089">
                  <c:v>185</c:v>
                </c:pt>
                <c:pt idx="1090">
                  <c:v>186</c:v>
                </c:pt>
                <c:pt idx="1091">
                  <c:v>187</c:v>
                </c:pt>
                <c:pt idx="1092">
                  <c:v>188</c:v>
                </c:pt>
                <c:pt idx="1093">
                  <c:v>189</c:v>
                </c:pt>
                <c:pt idx="1094">
                  <c:v>190</c:v>
                </c:pt>
                <c:pt idx="1095">
                  <c:v>191</c:v>
                </c:pt>
                <c:pt idx="1096">
                  <c:v>192</c:v>
                </c:pt>
                <c:pt idx="1097">
                  <c:v>193</c:v>
                </c:pt>
                <c:pt idx="1098">
                  <c:v>194</c:v>
                </c:pt>
                <c:pt idx="1099">
                  <c:v>195</c:v>
                </c:pt>
                <c:pt idx="1100">
                  <c:v>196</c:v>
                </c:pt>
                <c:pt idx="1101">
                  <c:v>198</c:v>
                </c:pt>
                <c:pt idx="1102">
                  <c:v>199</c:v>
                </c:pt>
                <c:pt idx="1103">
                  <c:v>200</c:v>
                </c:pt>
                <c:pt idx="1104">
                  <c:v>201</c:v>
                </c:pt>
                <c:pt idx="1105">
                  <c:v>202</c:v>
                </c:pt>
                <c:pt idx="1106">
                  <c:v>203</c:v>
                </c:pt>
                <c:pt idx="1107">
                  <c:v>204</c:v>
                </c:pt>
                <c:pt idx="1108">
                  <c:v>205</c:v>
                </c:pt>
                <c:pt idx="1109">
                  <c:v>206</c:v>
                </c:pt>
                <c:pt idx="1110">
                  <c:v>207</c:v>
                </c:pt>
                <c:pt idx="1111">
                  <c:v>208</c:v>
                </c:pt>
                <c:pt idx="1112">
                  <c:v>209</c:v>
                </c:pt>
                <c:pt idx="1113">
                  <c:v>210</c:v>
                </c:pt>
                <c:pt idx="1114">
                  <c:v>211</c:v>
                </c:pt>
                <c:pt idx="1115">
                  <c:v>212</c:v>
                </c:pt>
                <c:pt idx="1116">
                  <c:v>213</c:v>
                </c:pt>
                <c:pt idx="1117">
                  <c:v>214</c:v>
                </c:pt>
                <c:pt idx="1118">
                  <c:v>215</c:v>
                </c:pt>
                <c:pt idx="1119">
                  <c:v>216</c:v>
                </c:pt>
                <c:pt idx="1120">
                  <c:v>217</c:v>
                </c:pt>
                <c:pt idx="1121">
                  <c:v>218</c:v>
                </c:pt>
                <c:pt idx="1122">
                  <c:v>219</c:v>
                </c:pt>
                <c:pt idx="1123">
                  <c:v>220</c:v>
                </c:pt>
                <c:pt idx="1124">
                  <c:v>221</c:v>
                </c:pt>
                <c:pt idx="1125">
                  <c:v>222</c:v>
                </c:pt>
                <c:pt idx="1126">
                  <c:v>223</c:v>
                </c:pt>
                <c:pt idx="1127">
                  <c:v>224</c:v>
                </c:pt>
                <c:pt idx="1128">
                  <c:v>225</c:v>
                </c:pt>
                <c:pt idx="1129">
                  <c:v>226</c:v>
                </c:pt>
                <c:pt idx="1130">
                  <c:v>226</c:v>
                </c:pt>
                <c:pt idx="1131">
                  <c:v>228</c:v>
                </c:pt>
                <c:pt idx="1132">
                  <c:v>228</c:v>
                </c:pt>
                <c:pt idx="1133">
                  <c:v>229</c:v>
                </c:pt>
                <c:pt idx="1134">
                  <c:v>231</c:v>
                </c:pt>
                <c:pt idx="1135">
                  <c:v>231</c:v>
                </c:pt>
                <c:pt idx="1136">
                  <c:v>232</c:v>
                </c:pt>
                <c:pt idx="1137">
                  <c:v>233</c:v>
                </c:pt>
                <c:pt idx="1138">
                  <c:v>234</c:v>
                </c:pt>
                <c:pt idx="1139">
                  <c:v>235</c:v>
                </c:pt>
                <c:pt idx="1140">
                  <c:v>236</c:v>
                </c:pt>
                <c:pt idx="1141">
                  <c:v>237</c:v>
                </c:pt>
                <c:pt idx="1142">
                  <c:v>238</c:v>
                </c:pt>
                <c:pt idx="1143">
                  <c:v>239</c:v>
                </c:pt>
                <c:pt idx="1144">
                  <c:v>240</c:v>
                </c:pt>
                <c:pt idx="1145">
                  <c:v>241</c:v>
                </c:pt>
                <c:pt idx="1146">
                  <c:v>242</c:v>
                </c:pt>
                <c:pt idx="1147">
                  <c:v>243</c:v>
                </c:pt>
                <c:pt idx="1148">
                  <c:v>245</c:v>
                </c:pt>
                <c:pt idx="1149">
                  <c:v>246</c:v>
                </c:pt>
                <c:pt idx="1150">
                  <c:v>247</c:v>
                </c:pt>
                <c:pt idx="1151">
                  <c:v>248</c:v>
                </c:pt>
                <c:pt idx="1152">
                  <c:v>249</c:v>
                </c:pt>
                <c:pt idx="1153">
                  <c:v>250</c:v>
                </c:pt>
                <c:pt idx="1154">
                  <c:v>251</c:v>
                </c:pt>
                <c:pt idx="1155">
                  <c:v>252</c:v>
                </c:pt>
                <c:pt idx="1156">
                  <c:v>253</c:v>
                </c:pt>
                <c:pt idx="1157">
                  <c:v>254</c:v>
                </c:pt>
                <c:pt idx="1158">
                  <c:v>255</c:v>
                </c:pt>
                <c:pt idx="1159">
                  <c:v>256</c:v>
                </c:pt>
                <c:pt idx="1160">
                  <c:v>257</c:v>
                </c:pt>
                <c:pt idx="1161">
                  <c:v>258</c:v>
                </c:pt>
                <c:pt idx="1162">
                  <c:v>259</c:v>
                </c:pt>
                <c:pt idx="1163">
                  <c:v>260</c:v>
                </c:pt>
                <c:pt idx="1164">
                  <c:v>261</c:v>
                </c:pt>
                <c:pt idx="1165">
                  <c:v>262</c:v>
                </c:pt>
                <c:pt idx="1166">
                  <c:v>263</c:v>
                </c:pt>
                <c:pt idx="1167">
                  <c:v>264</c:v>
                </c:pt>
                <c:pt idx="1168">
                  <c:v>265</c:v>
                </c:pt>
                <c:pt idx="1169">
                  <c:v>266</c:v>
                </c:pt>
                <c:pt idx="1170">
                  <c:v>267</c:v>
                </c:pt>
                <c:pt idx="1171">
                  <c:v>268</c:v>
                </c:pt>
                <c:pt idx="1172">
                  <c:v>269</c:v>
                </c:pt>
                <c:pt idx="1173">
                  <c:v>270</c:v>
                </c:pt>
                <c:pt idx="1174">
                  <c:v>271</c:v>
                </c:pt>
                <c:pt idx="1175">
                  <c:v>272</c:v>
                </c:pt>
                <c:pt idx="1176">
                  <c:v>273</c:v>
                </c:pt>
                <c:pt idx="1177">
                  <c:v>274</c:v>
                </c:pt>
                <c:pt idx="1178">
                  <c:v>274</c:v>
                </c:pt>
                <c:pt idx="1179">
                  <c:v>275</c:v>
                </c:pt>
                <c:pt idx="1180">
                  <c:v>276</c:v>
                </c:pt>
                <c:pt idx="1181">
                  <c:v>277</c:v>
                </c:pt>
                <c:pt idx="1182">
                  <c:v>278</c:v>
                </c:pt>
                <c:pt idx="1183">
                  <c:v>279</c:v>
                </c:pt>
                <c:pt idx="1184">
                  <c:v>280</c:v>
                </c:pt>
                <c:pt idx="1185">
                  <c:v>281</c:v>
                </c:pt>
                <c:pt idx="1186">
                  <c:v>282</c:v>
                </c:pt>
                <c:pt idx="1187">
                  <c:v>283</c:v>
                </c:pt>
                <c:pt idx="1188">
                  <c:v>284</c:v>
                </c:pt>
                <c:pt idx="1189">
                  <c:v>285</c:v>
                </c:pt>
                <c:pt idx="1190">
                  <c:v>286</c:v>
                </c:pt>
                <c:pt idx="1191">
                  <c:v>287</c:v>
                </c:pt>
                <c:pt idx="1192">
                  <c:v>288</c:v>
                </c:pt>
                <c:pt idx="1193">
                  <c:v>289</c:v>
                </c:pt>
                <c:pt idx="1194">
                  <c:v>290</c:v>
                </c:pt>
                <c:pt idx="1195">
                  <c:v>291</c:v>
                </c:pt>
                <c:pt idx="1196">
                  <c:v>292</c:v>
                </c:pt>
                <c:pt idx="1197">
                  <c:v>293</c:v>
                </c:pt>
                <c:pt idx="1198">
                  <c:v>294</c:v>
                </c:pt>
                <c:pt idx="1199">
                  <c:v>296</c:v>
                </c:pt>
                <c:pt idx="1200">
                  <c:v>297</c:v>
                </c:pt>
                <c:pt idx="1201">
                  <c:v>298</c:v>
                </c:pt>
                <c:pt idx="1202">
                  <c:v>299</c:v>
                </c:pt>
                <c:pt idx="1203">
                  <c:v>300</c:v>
                </c:pt>
                <c:pt idx="1204">
                  <c:v>0</c:v>
                </c:pt>
                <c:pt idx="1205">
                  <c:v>1</c:v>
                </c:pt>
                <c:pt idx="1206">
                  <c:v>2</c:v>
                </c:pt>
                <c:pt idx="1207">
                  <c:v>3</c:v>
                </c:pt>
                <c:pt idx="1208">
                  <c:v>4</c:v>
                </c:pt>
                <c:pt idx="1209">
                  <c:v>5</c:v>
                </c:pt>
                <c:pt idx="1210">
                  <c:v>6</c:v>
                </c:pt>
                <c:pt idx="1211">
                  <c:v>7</c:v>
                </c:pt>
                <c:pt idx="1212">
                  <c:v>7</c:v>
                </c:pt>
                <c:pt idx="1213">
                  <c:v>9</c:v>
                </c:pt>
                <c:pt idx="1214">
                  <c:v>9</c:v>
                </c:pt>
                <c:pt idx="1215">
                  <c:v>10</c:v>
                </c:pt>
                <c:pt idx="1216">
                  <c:v>11</c:v>
                </c:pt>
                <c:pt idx="1217">
                  <c:v>12</c:v>
                </c:pt>
                <c:pt idx="1218">
                  <c:v>13</c:v>
                </c:pt>
                <c:pt idx="1219">
                  <c:v>14</c:v>
                </c:pt>
                <c:pt idx="1220">
                  <c:v>15</c:v>
                </c:pt>
                <c:pt idx="1221">
                  <c:v>16</c:v>
                </c:pt>
                <c:pt idx="1222">
                  <c:v>17</c:v>
                </c:pt>
                <c:pt idx="1223">
                  <c:v>18</c:v>
                </c:pt>
                <c:pt idx="1224">
                  <c:v>19</c:v>
                </c:pt>
                <c:pt idx="1225">
                  <c:v>20</c:v>
                </c:pt>
                <c:pt idx="1226">
                  <c:v>21</c:v>
                </c:pt>
                <c:pt idx="1227">
                  <c:v>22</c:v>
                </c:pt>
                <c:pt idx="1228">
                  <c:v>23</c:v>
                </c:pt>
                <c:pt idx="1229">
                  <c:v>24</c:v>
                </c:pt>
                <c:pt idx="1230">
                  <c:v>25</c:v>
                </c:pt>
                <c:pt idx="1231">
                  <c:v>26</c:v>
                </c:pt>
                <c:pt idx="1232">
                  <c:v>27</c:v>
                </c:pt>
                <c:pt idx="1233">
                  <c:v>28</c:v>
                </c:pt>
                <c:pt idx="1234">
                  <c:v>29</c:v>
                </c:pt>
                <c:pt idx="1235">
                  <c:v>30</c:v>
                </c:pt>
                <c:pt idx="1236">
                  <c:v>31</c:v>
                </c:pt>
                <c:pt idx="1237">
                  <c:v>32</c:v>
                </c:pt>
                <c:pt idx="1238">
                  <c:v>33</c:v>
                </c:pt>
                <c:pt idx="1239">
                  <c:v>34</c:v>
                </c:pt>
                <c:pt idx="1240">
                  <c:v>35</c:v>
                </c:pt>
                <c:pt idx="1241">
                  <c:v>36</c:v>
                </c:pt>
                <c:pt idx="1242">
                  <c:v>37</c:v>
                </c:pt>
                <c:pt idx="1243">
                  <c:v>38</c:v>
                </c:pt>
                <c:pt idx="1244">
                  <c:v>39</c:v>
                </c:pt>
                <c:pt idx="1245">
                  <c:v>40</c:v>
                </c:pt>
                <c:pt idx="1246">
                  <c:v>41</c:v>
                </c:pt>
                <c:pt idx="1247">
                  <c:v>42</c:v>
                </c:pt>
                <c:pt idx="1248">
                  <c:v>43</c:v>
                </c:pt>
                <c:pt idx="1249">
                  <c:v>44</c:v>
                </c:pt>
                <c:pt idx="1250">
                  <c:v>45</c:v>
                </c:pt>
                <c:pt idx="1251">
                  <c:v>46</c:v>
                </c:pt>
                <c:pt idx="1252">
                  <c:v>47</c:v>
                </c:pt>
                <c:pt idx="1253">
                  <c:v>48</c:v>
                </c:pt>
                <c:pt idx="1254">
                  <c:v>49</c:v>
                </c:pt>
                <c:pt idx="1255">
                  <c:v>50</c:v>
                </c:pt>
                <c:pt idx="1256">
                  <c:v>51</c:v>
                </c:pt>
                <c:pt idx="1257">
                  <c:v>53</c:v>
                </c:pt>
                <c:pt idx="1258">
                  <c:v>54</c:v>
                </c:pt>
                <c:pt idx="1259">
                  <c:v>55</c:v>
                </c:pt>
                <c:pt idx="1260">
                  <c:v>55</c:v>
                </c:pt>
                <c:pt idx="1261">
                  <c:v>56</c:v>
                </c:pt>
                <c:pt idx="1262">
                  <c:v>57</c:v>
                </c:pt>
                <c:pt idx="1263">
                  <c:v>58</c:v>
                </c:pt>
                <c:pt idx="1264">
                  <c:v>59</c:v>
                </c:pt>
                <c:pt idx="1265">
                  <c:v>60</c:v>
                </c:pt>
                <c:pt idx="1266">
                  <c:v>61</c:v>
                </c:pt>
                <c:pt idx="1267">
                  <c:v>62</c:v>
                </c:pt>
                <c:pt idx="1268">
                  <c:v>64</c:v>
                </c:pt>
                <c:pt idx="1269">
                  <c:v>64</c:v>
                </c:pt>
                <c:pt idx="1270">
                  <c:v>65</c:v>
                </c:pt>
                <c:pt idx="1271">
                  <c:v>67</c:v>
                </c:pt>
                <c:pt idx="1272">
                  <c:v>67</c:v>
                </c:pt>
                <c:pt idx="1273">
                  <c:v>68</c:v>
                </c:pt>
                <c:pt idx="1274">
                  <c:v>69</c:v>
                </c:pt>
                <c:pt idx="1275">
                  <c:v>70</c:v>
                </c:pt>
                <c:pt idx="1276">
                  <c:v>71</c:v>
                </c:pt>
                <c:pt idx="1277">
                  <c:v>72</c:v>
                </c:pt>
                <c:pt idx="1278">
                  <c:v>73</c:v>
                </c:pt>
                <c:pt idx="1279">
                  <c:v>74</c:v>
                </c:pt>
                <c:pt idx="1280">
                  <c:v>75</c:v>
                </c:pt>
                <c:pt idx="1281">
                  <c:v>76</c:v>
                </c:pt>
                <c:pt idx="1282">
                  <c:v>77</c:v>
                </c:pt>
                <c:pt idx="1283">
                  <c:v>78</c:v>
                </c:pt>
                <c:pt idx="1284">
                  <c:v>79</c:v>
                </c:pt>
                <c:pt idx="1285">
                  <c:v>80</c:v>
                </c:pt>
                <c:pt idx="1286">
                  <c:v>81</c:v>
                </c:pt>
                <c:pt idx="1287">
                  <c:v>82</c:v>
                </c:pt>
                <c:pt idx="1288">
                  <c:v>83</c:v>
                </c:pt>
                <c:pt idx="1289">
                  <c:v>84</c:v>
                </c:pt>
                <c:pt idx="1290">
                  <c:v>85</c:v>
                </c:pt>
                <c:pt idx="1291">
                  <c:v>86</c:v>
                </c:pt>
                <c:pt idx="1292">
                  <c:v>87</c:v>
                </c:pt>
                <c:pt idx="1293">
                  <c:v>88</c:v>
                </c:pt>
                <c:pt idx="1294">
                  <c:v>89</c:v>
                </c:pt>
                <c:pt idx="1295">
                  <c:v>90</c:v>
                </c:pt>
                <c:pt idx="1296">
                  <c:v>91</c:v>
                </c:pt>
                <c:pt idx="1297">
                  <c:v>92</c:v>
                </c:pt>
                <c:pt idx="1298">
                  <c:v>93</c:v>
                </c:pt>
                <c:pt idx="1299">
                  <c:v>94</c:v>
                </c:pt>
                <c:pt idx="1300">
                  <c:v>95</c:v>
                </c:pt>
                <c:pt idx="1301">
                  <c:v>96</c:v>
                </c:pt>
                <c:pt idx="1302">
                  <c:v>97</c:v>
                </c:pt>
                <c:pt idx="1303">
                  <c:v>98</c:v>
                </c:pt>
                <c:pt idx="1304">
                  <c:v>99</c:v>
                </c:pt>
                <c:pt idx="1305">
                  <c:v>100</c:v>
                </c:pt>
                <c:pt idx="1306">
                  <c:v>101</c:v>
                </c:pt>
                <c:pt idx="1307">
                  <c:v>102</c:v>
                </c:pt>
                <c:pt idx="1308">
                  <c:v>103</c:v>
                </c:pt>
                <c:pt idx="1309">
                  <c:v>104</c:v>
                </c:pt>
                <c:pt idx="1310">
                  <c:v>105</c:v>
                </c:pt>
                <c:pt idx="1311">
                  <c:v>106</c:v>
                </c:pt>
                <c:pt idx="1312">
                  <c:v>107</c:v>
                </c:pt>
                <c:pt idx="1313">
                  <c:v>108</c:v>
                </c:pt>
                <c:pt idx="1314">
                  <c:v>109</c:v>
                </c:pt>
                <c:pt idx="1315">
                  <c:v>111</c:v>
                </c:pt>
                <c:pt idx="1316">
                  <c:v>112</c:v>
                </c:pt>
                <c:pt idx="1317">
                  <c:v>112</c:v>
                </c:pt>
                <c:pt idx="1318">
                  <c:v>113</c:v>
                </c:pt>
                <c:pt idx="1319">
                  <c:v>114</c:v>
                </c:pt>
                <c:pt idx="1320">
                  <c:v>115</c:v>
                </c:pt>
                <c:pt idx="1321">
                  <c:v>116</c:v>
                </c:pt>
                <c:pt idx="1322">
                  <c:v>117</c:v>
                </c:pt>
                <c:pt idx="1323">
                  <c:v>118</c:v>
                </c:pt>
                <c:pt idx="1324">
                  <c:v>120</c:v>
                </c:pt>
                <c:pt idx="1325">
                  <c:v>120</c:v>
                </c:pt>
                <c:pt idx="1326">
                  <c:v>121</c:v>
                </c:pt>
                <c:pt idx="1327">
                  <c:v>122</c:v>
                </c:pt>
                <c:pt idx="1328">
                  <c:v>124</c:v>
                </c:pt>
                <c:pt idx="1329">
                  <c:v>124</c:v>
                </c:pt>
                <c:pt idx="1330">
                  <c:v>125</c:v>
                </c:pt>
                <c:pt idx="1331">
                  <c:v>126</c:v>
                </c:pt>
                <c:pt idx="1332">
                  <c:v>127</c:v>
                </c:pt>
                <c:pt idx="1333">
                  <c:v>128</c:v>
                </c:pt>
                <c:pt idx="1334">
                  <c:v>129</c:v>
                </c:pt>
                <c:pt idx="1335">
                  <c:v>130</c:v>
                </c:pt>
                <c:pt idx="1336">
                  <c:v>131</c:v>
                </c:pt>
                <c:pt idx="1337">
                  <c:v>132</c:v>
                </c:pt>
                <c:pt idx="1338">
                  <c:v>133</c:v>
                </c:pt>
                <c:pt idx="1339">
                  <c:v>134</c:v>
                </c:pt>
                <c:pt idx="1340">
                  <c:v>135</c:v>
                </c:pt>
                <c:pt idx="1341">
                  <c:v>136</c:v>
                </c:pt>
                <c:pt idx="1342">
                  <c:v>137</c:v>
                </c:pt>
                <c:pt idx="1343">
                  <c:v>138</c:v>
                </c:pt>
                <c:pt idx="1344">
                  <c:v>139</c:v>
                </c:pt>
                <c:pt idx="1345">
                  <c:v>140</c:v>
                </c:pt>
                <c:pt idx="1346">
                  <c:v>141</c:v>
                </c:pt>
                <c:pt idx="1347">
                  <c:v>142</c:v>
                </c:pt>
                <c:pt idx="1348">
                  <c:v>143</c:v>
                </c:pt>
                <c:pt idx="1349">
                  <c:v>144</c:v>
                </c:pt>
                <c:pt idx="1350">
                  <c:v>145</c:v>
                </c:pt>
                <c:pt idx="1351">
                  <c:v>146</c:v>
                </c:pt>
                <c:pt idx="1352">
                  <c:v>147</c:v>
                </c:pt>
                <c:pt idx="1353">
                  <c:v>148</c:v>
                </c:pt>
                <c:pt idx="1354">
                  <c:v>149</c:v>
                </c:pt>
                <c:pt idx="1355">
                  <c:v>150</c:v>
                </c:pt>
                <c:pt idx="1356">
                  <c:v>151</c:v>
                </c:pt>
                <c:pt idx="1357">
                  <c:v>152</c:v>
                </c:pt>
                <c:pt idx="1358">
                  <c:v>153</c:v>
                </c:pt>
                <c:pt idx="1359">
                  <c:v>154</c:v>
                </c:pt>
                <c:pt idx="1360">
                  <c:v>155</c:v>
                </c:pt>
                <c:pt idx="1361">
                  <c:v>157</c:v>
                </c:pt>
                <c:pt idx="1362">
                  <c:v>157</c:v>
                </c:pt>
                <c:pt idx="1363">
                  <c:v>159</c:v>
                </c:pt>
                <c:pt idx="1364">
                  <c:v>159</c:v>
                </c:pt>
                <c:pt idx="1365">
                  <c:v>160</c:v>
                </c:pt>
                <c:pt idx="1366">
                  <c:v>161</c:v>
                </c:pt>
                <c:pt idx="1367">
                  <c:v>162</c:v>
                </c:pt>
                <c:pt idx="1368">
                  <c:v>164</c:v>
                </c:pt>
                <c:pt idx="1369">
                  <c:v>164</c:v>
                </c:pt>
                <c:pt idx="1370">
                  <c:v>165</c:v>
                </c:pt>
                <c:pt idx="1371">
                  <c:v>167</c:v>
                </c:pt>
                <c:pt idx="1372">
                  <c:v>167</c:v>
                </c:pt>
                <c:pt idx="1373">
                  <c:v>168</c:v>
                </c:pt>
                <c:pt idx="1374">
                  <c:v>169</c:v>
                </c:pt>
                <c:pt idx="1375">
                  <c:v>170</c:v>
                </c:pt>
                <c:pt idx="1376">
                  <c:v>171</c:v>
                </c:pt>
                <c:pt idx="1377">
                  <c:v>172</c:v>
                </c:pt>
                <c:pt idx="1378">
                  <c:v>173</c:v>
                </c:pt>
                <c:pt idx="1379">
                  <c:v>174</c:v>
                </c:pt>
                <c:pt idx="1380">
                  <c:v>175</c:v>
                </c:pt>
                <c:pt idx="1381">
                  <c:v>176</c:v>
                </c:pt>
                <c:pt idx="1382">
                  <c:v>177</c:v>
                </c:pt>
                <c:pt idx="1383">
                  <c:v>178</c:v>
                </c:pt>
                <c:pt idx="1384">
                  <c:v>179</c:v>
                </c:pt>
                <c:pt idx="1385">
                  <c:v>180</c:v>
                </c:pt>
                <c:pt idx="1386">
                  <c:v>181</c:v>
                </c:pt>
                <c:pt idx="1387">
                  <c:v>182</c:v>
                </c:pt>
                <c:pt idx="1388">
                  <c:v>183</c:v>
                </c:pt>
                <c:pt idx="1389">
                  <c:v>184</c:v>
                </c:pt>
                <c:pt idx="1390">
                  <c:v>185</c:v>
                </c:pt>
                <c:pt idx="1391">
                  <c:v>186</c:v>
                </c:pt>
                <c:pt idx="1392">
                  <c:v>187</c:v>
                </c:pt>
                <c:pt idx="1393">
                  <c:v>188</c:v>
                </c:pt>
                <c:pt idx="1394">
                  <c:v>189</c:v>
                </c:pt>
                <c:pt idx="1395">
                  <c:v>190</c:v>
                </c:pt>
                <c:pt idx="1396">
                  <c:v>191</c:v>
                </c:pt>
                <c:pt idx="1397">
                  <c:v>192</c:v>
                </c:pt>
                <c:pt idx="1398">
                  <c:v>193</c:v>
                </c:pt>
                <c:pt idx="1399">
                  <c:v>194</c:v>
                </c:pt>
                <c:pt idx="1400">
                  <c:v>195</c:v>
                </c:pt>
                <c:pt idx="1401">
                  <c:v>196</c:v>
                </c:pt>
                <c:pt idx="1402">
                  <c:v>197</c:v>
                </c:pt>
                <c:pt idx="1403">
                  <c:v>198</c:v>
                </c:pt>
                <c:pt idx="1404">
                  <c:v>199</c:v>
                </c:pt>
                <c:pt idx="1405">
                  <c:v>200</c:v>
                </c:pt>
                <c:pt idx="1406">
                  <c:v>201</c:v>
                </c:pt>
                <c:pt idx="1407">
                  <c:v>202</c:v>
                </c:pt>
                <c:pt idx="1408">
                  <c:v>203</c:v>
                </c:pt>
                <c:pt idx="1409">
                  <c:v>204</c:v>
                </c:pt>
                <c:pt idx="1410">
                  <c:v>205</c:v>
                </c:pt>
                <c:pt idx="1411">
                  <c:v>206</c:v>
                </c:pt>
                <c:pt idx="1412">
                  <c:v>206</c:v>
                </c:pt>
                <c:pt idx="1413">
                  <c:v>209</c:v>
                </c:pt>
                <c:pt idx="1414">
                  <c:v>209</c:v>
                </c:pt>
                <c:pt idx="1415">
                  <c:v>211</c:v>
                </c:pt>
                <c:pt idx="1416">
                  <c:v>211</c:v>
                </c:pt>
                <c:pt idx="1417">
                  <c:v>212</c:v>
                </c:pt>
                <c:pt idx="1418">
                  <c:v>213</c:v>
                </c:pt>
                <c:pt idx="1419">
                  <c:v>214</c:v>
                </c:pt>
                <c:pt idx="1420">
                  <c:v>215</c:v>
                </c:pt>
                <c:pt idx="1421">
                  <c:v>216</c:v>
                </c:pt>
                <c:pt idx="1422">
                  <c:v>217</c:v>
                </c:pt>
                <c:pt idx="1423">
                  <c:v>218</c:v>
                </c:pt>
                <c:pt idx="1424">
                  <c:v>219</c:v>
                </c:pt>
                <c:pt idx="1425">
                  <c:v>220</c:v>
                </c:pt>
                <c:pt idx="1426">
                  <c:v>221</c:v>
                </c:pt>
                <c:pt idx="1427">
                  <c:v>222</c:v>
                </c:pt>
                <c:pt idx="1428">
                  <c:v>223</c:v>
                </c:pt>
                <c:pt idx="1429">
                  <c:v>224</c:v>
                </c:pt>
                <c:pt idx="1430">
                  <c:v>225</c:v>
                </c:pt>
                <c:pt idx="1431">
                  <c:v>226</c:v>
                </c:pt>
                <c:pt idx="1432">
                  <c:v>227</c:v>
                </c:pt>
                <c:pt idx="1433">
                  <c:v>228</c:v>
                </c:pt>
                <c:pt idx="1434">
                  <c:v>229</c:v>
                </c:pt>
                <c:pt idx="1435">
                  <c:v>230</c:v>
                </c:pt>
                <c:pt idx="1436">
                  <c:v>231</c:v>
                </c:pt>
                <c:pt idx="1437">
                  <c:v>232</c:v>
                </c:pt>
                <c:pt idx="1438">
                  <c:v>233</c:v>
                </c:pt>
                <c:pt idx="1439">
                  <c:v>234</c:v>
                </c:pt>
                <c:pt idx="1440">
                  <c:v>235</c:v>
                </c:pt>
                <c:pt idx="1441">
                  <c:v>236</c:v>
                </c:pt>
                <c:pt idx="1442">
                  <c:v>237</c:v>
                </c:pt>
                <c:pt idx="1443">
                  <c:v>238</c:v>
                </c:pt>
                <c:pt idx="1444">
                  <c:v>239</c:v>
                </c:pt>
                <c:pt idx="1445">
                  <c:v>240</c:v>
                </c:pt>
                <c:pt idx="1446">
                  <c:v>241</c:v>
                </c:pt>
                <c:pt idx="1447">
                  <c:v>242</c:v>
                </c:pt>
                <c:pt idx="1448">
                  <c:v>243</c:v>
                </c:pt>
                <c:pt idx="1449">
                  <c:v>244</c:v>
                </c:pt>
                <c:pt idx="1450">
                  <c:v>245</c:v>
                </c:pt>
                <c:pt idx="1451">
                  <c:v>245</c:v>
                </c:pt>
                <c:pt idx="1452">
                  <c:v>247</c:v>
                </c:pt>
                <c:pt idx="1453">
                  <c:v>248</c:v>
                </c:pt>
                <c:pt idx="1454">
                  <c:v>249</c:v>
                </c:pt>
                <c:pt idx="1455">
                  <c:v>251</c:v>
                </c:pt>
                <c:pt idx="1456">
                  <c:v>251</c:v>
                </c:pt>
                <c:pt idx="1457">
                  <c:v>252</c:v>
                </c:pt>
                <c:pt idx="1458">
                  <c:v>254</c:v>
                </c:pt>
                <c:pt idx="1459">
                  <c:v>254</c:v>
                </c:pt>
                <c:pt idx="1460">
                  <c:v>255</c:v>
                </c:pt>
                <c:pt idx="1461">
                  <c:v>256</c:v>
                </c:pt>
                <c:pt idx="1462">
                  <c:v>258</c:v>
                </c:pt>
                <c:pt idx="1463">
                  <c:v>258</c:v>
                </c:pt>
                <c:pt idx="1464">
                  <c:v>259</c:v>
                </c:pt>
                <c:pt idx="1465">
                  <c:v>260</c:v>
                </c:pt>
                <c:pt idx="1466">
                  <c:v>261</c:v>
                </c:pt>
                <c:pt idx="1467">
                  <c:v>262</c:v>
                </c:pt>
                <c:pt idx="1468">
                  <c:v>263</c:v>
                </c:pt>
                <c:pt idx="1469">
                  <c:v>264</c:v>
                </c:pt>
                <c:pt idx="1470">
                  <c:v>265</c:v>
                </c:pt>
                <c:pt idx="1471">
                  <c:v>266</c:v>
                </c:pt>
                <c:pt idx="1472">
                  <c:v>267</c:v>
                </c:pt>
                <c:pt idx="1473">
                  <c:v>268</c:v>
                </c:pt>
                <c:pt idx="1474">
                  <c:v>269</c:v>
                </c:pt>
                <c:pt idx="1475">
                  <c:v>270</c:v>
                </c:pt>
                <c:pt idx="1476">
                  <c:v>271</c:v>
                </c:pt>
                <c:pt idx="1477">
                  <c:v>272</c:v>
                </c:pt>
                <c:pt idx="1478">
                  <c:v>273</c:v>
                </c:pt>
                <c:pt idx="1479">
                  <c:v>274</c:v>
                </c:pt>
                <c:pt idx="1480">
                  <c:v>275</c:v>
                </c:pt>
                <c:pt idx="1481">
                  <c:v>276</c:v>
                </c:pt>
                <c:pt idx="1482">
                  <c:v>277</c:v>
                </c:pt>
                <c:pt idx="1483">
                  <c:v>278</c:v>
                </c:pt>
                <c:pt idx="1484">
                  <c:v>279</c:v>
                </c:pt>
                <c:pt idx="1485">
                  <c:v>280</c:v>
                </c:pt>
                <c:pt idx="1486">
                  <c:v>281</c:v>
                </c:pt>
                <c:pt idx="1487">
                  <c:v>282</c:v>
                </c:pt>
                <c:pt idx="1488">
                  <c:v>283</c:v>
                </c:pt>
                <c:pt idx="1489">
                  <c:v>284</c:v>
                </c:pt>
                <c:pt idx="1490">
                  <c:v>285</c:v>
                </c:pt>
                <c:pt idx="1491">
                  <c:v>286</c:v>
                </c:pt>
                <c:pt idx="1492">
                  <c:v>287</c:v>
                </c:pt>
                <c:pt idx="1493">
                  <c:v>288</c:v>
                </c:pt>
                <c:pt idx="1494">
                  <c:v>289</c:v>
                </c:pt>
                <c:pt idx="1495">
                  <c:v>290</c:v>
                </c:pt>
                <c:pt idx="1496">
                  <c:v>290</c:v>
                </c:pt>
                <c:pt idx="1497">
                  <c:v>293</c:v>
                </c:pt>
                <c:pt idx="1498">
                  <c:v>293</c:v>
                </c:pt>
                <c:pt idx="1499">
                  <c:v>294</c:v>
                </c:pt>
                <c:pt idx="1500">
                  <c:v>295</c:v>
                </c:pt>
                <c:pt idx="1501">
                  <c:v>296</c:v>
                </c:pt>
                <c:pt idx="1502">
                  <c:v>298</c:v>
                </c:pt>
                <c:pt idx="1503">
                  <c:v>298</c:v>
                </c:pt>
                <c:pt idx="1504">
                  <c:v>299</c:v>
                </c:pt>
                <c:pt idx="1505">
                  <c:v>0</c:v>
                </c:pt>
                <c:pt idx="1506">
                  <c:v>1</c:v>
                </c:pt>
                <c:pt idx="1507">
                  <c:v>2</c:v>
                </c:pt>
                <c:pt idx="1508">
                  <c:v>3</c:v>
                </c:pt>
                <c:pt idx="1509">
                  <c:v>3</c:v>
                </c:pt>
                <c:pt idx="1510">
                  <c:v>5</c:v>
                </c:pt>
                <c:pt idx="1511">
                  <c:v>5</c:v>
                </c:pt>
                <c:pt idx="1512">
                  <c:v>6</c:v>
                </c:pt>
                <c:pt idx="1513">
                  <c:v>7</c:v>
                </c:pt>
                <c:pt idx="1514">
                  <c:v>8</c:v>
                </c:pt>
                <c:pt idx="1515">
                  <c:v>9</c:v>
                </c:pt>
                <c:pt idx="1516">
                  <c:v>10</c:v>
                </c:pt>
                <c:pt idx="1517">
                  <c:v>11</c:v>
                </c:pt>
                <c:pt idx="1518">
                  <c:v>12</c:v>
                </c:pt>
                <c:pt idx="1519">
                  <c:v>13</c:v>
                </c:pt>
                <c:pt idx="1520">
                  <c:v>14</c:v>
                </c:pt>
                <c:pt idx="1521">
                  <c:v>16</c:v>
                </c:pt>
                <c:pt idx="1522">
                  <c:v>17</c:v>
                </c:pt>
                <c:pt idx="1523">
                  <c:v>18</c:v>
                </c:pt>
                <c:pt idx="1524">
                  <c:v>19</c:v>
                </c:pt>
                <c:pt idx="1525">
                  <c:v>20</c:v>
                </c:pt>
                <c:pt idx="1526">
                  <c:v>20</c:v>
                </c:pt>
                <c:pt idx="1527">
                  <c:v>21</c:v>
                </c:pt>
                <c:pt idx="1528">
                  <c:v>22</c:v>
                </c:pt>
                <c:pt idx="1529">
                  <c:v>23</c:v>
                </c:pt>
                <c:pt idx="1530">
                  <c:v>24</c:v>
                </c:pt>
                <c:pt idx="1531">
                  <c:v>25</c:v>
                </c:pt>
                <c:pt idx="1532">
                  <c:v>26</c:v>
                </c:pt>
                <c:pt idx="1533">
                  <c:v>27</c:v>
                </c:pt>
                <c:pt idx="1534">
                  <c:v>28</c:v>
                </c:pt>
                <c:pt idx="1535">
                  <c:v>30</c:v>
                </c:pt>
                <c:pt idx="1536">
                  <c:v>31</c:v>
                </c:pt>
                <c:pt idx="1537">
                  <c:v>32</c:v>
                </c:pt>
                <c:pt idx="1538">
                  <c:v>33</c:v>
                </c:pt>
                <c:pt idx="1539">
                  <c:v>34</c:v>
                </c:pt>
                <c:pt idx="1540">
                  <c:v>34</c:v>
                </c:pt>
                <c:pt idx="1541">
                  <c:v>35</c:v>
                </c:pt>
                <c:pt idx="1542">
                  <c:v>36</c:v>
                </c:pt>
                <c:pt idx="1543">
                  <c:v>37</c:v>
                </c:pt>
                <c:pt idx="1544">
                  <c:v>38</c:v>
                </c:pt>
                <c:pt idx="1545">
                  <c:v>39</c:v>
                </c:pt>
                <c:pt idx="1546">
                  <c:v>40</c:v>
                </c:pt>
                <c:pt idx="1547">
                  <c:v>41</c:v>
                </c:pt>
                <c:pt idx="1548">
                  <c:v>42</c:v>
                </c:pt>
                <c:pt idx="1549">
                  <c:v>43</c:v>
                </c:pt>
                <c:pt idx="1550">
                  <c:v>45</c:v>
                </c:pt>
                <c:pt idx="1551">
                  <c:v>46</c:v>
                </c:pt>
                <c:pt idx="1552">
                  <c:v>47</c:v>
                </c:pt>
                <c:pt idx="1553">
                  <c:v>48</c:v>
                </c:pt>
                <c:pt idx="1554">
                  <c:v>49</c:v>
                </c:pt>
                <c:pt idx="1555">
                  <c:v>49</c:v>
                </c:pt>
                <c:pt idx="1556">
                  <c:v>51</c:v>
                </c:pt>
                <c:pt idx="1557">
                  <c:v>51</c:v>
                </c:pt>
                <c:pt idx="1558">
                  <c:v>52</c:v>
                </c:pt>
                <c:pt idx="1559">
                  <c:v>53</c:v>
                </c:pt>
                <c:pt idx="1560">
                  <c:v>54</c:v>
                </c:pt>
                <c:pt idx="1561">
                  <c:v>55</c:v>
                </c:pt>
                <c:pt idx="1562">
                  <c:v>56</c:v>
                </c:pt>
                <c:pt idx="1563">
                  <c:v>57</c:v>
                </c:pt>
                <c:pt idx="1564">
                  <c:v>58</c:v>
                </c:pt>
                <c:pt idx="1565">
                  <c:v>59</c:v>
                </c:pt>
                <c:pt idx="1566">
                  <c:v>60</c:v>
                </c:pt>
                <c:pt idx="1567">
                  <c:v>62</c:v>
                </c:pt>
                <c:pt idx="1568">
                  <c:v>63</c:v>
                </c:pt>
                <c:pt idx="1569">
                  <c:v>64</c:v>
                </c:pt>
                <c:pt idx="1570">
                  <c:v>65</c:v>
                </c:pt>
                <c:pt idx="1571">
                  <c:v>65</c:v>
                </c:pt>
                <c:pt idx="1572">
                  <c:v>66</c:v>
                </c:pt>
                <c:pt idx="1573">
                  <c:v>67</c:v>
                </c:pt>
                <c:pt idx="1574">
                  <c:v>68</c:v>
                </c:pt>
                <c:pt idx="1575">
                  <c:v>69</c:v>
                </c:pt>
                <c:pt idx="1576">
                  <c:v>70</c:v>
                </c:pt>
                <c:pt idx="1577">
                  <c:v>71</c:v>
                </c:pt>
                <c:pt idx="1578">
                  <c:v>72</c:v>
                </c:pt>
                <c:pt idx="1579">
                  <c:v>73</c:v>
                </c:pt>
                <c:pt idx="1580">
                  <c:v>75</c:v>
                </c:pt>
                <c:pt idx="1581">
                  <c:v>76</c:v>
                </c:pt>
                <c:pt idx="1582">
                  <c:v>77</c:v>
                </c:pt>
                <c:pt idx="1583">
                  <c:v>78</c:v>
                </c:pt>
                <c:pt idx="1584">
                  <c:v>78</c:v>
                </c:pt>
                <c:pt idx="1585">
                  <c:v>79</c:v>
                </c:pt>
                <c:pt idx="1586">
                  <c:v>80</c:v>
                </c:pt>
                <c:pt idx="1587">
                  <c:v>81</c:v>
                </c:pt>
                <c:pt idx="1588">
                  <c:v>82</c:v>
                </c:pt>
                <c:pt idx="1589">
                  <c:v>83</c:v>
                </c:pt>
                <c:pt idx="1590">
                  <c:v>84</c:v>
                </c:pt>
                <c:pt idx="1591">
                  <c:v>85</c:v>
                </c:pt>
                <c:pt idx="1592">
                  <c:v>86</c:v>
                </c:pt>
                <c:pt idx="1593">
                  <c:v>87</c:v>
                </c:pt>
                <c:pt idx="1594">
                  <c:v>89</c:v>
                </c:pt>
                <c:pt idx="1595">
                  <c:v>90</c:v>
                </c:pt>
                <c:pt idx="1596">
                  <c:v>91</c:v>
                </c:pt>
                <c:pt idx="1597">
                  <c:v>92</c:v>
                </c:pt>
                <c:pt idx="1598">
                  <c:v>92</c:v>
                </c:pt>
                <c:pt idx="1599">
                  <c:v>93</c:v>
                </c:pt>
                <c:pt idx="1600">
                  <c:v>94</c:v>
                </c:pt>
                <c:pt idx="1601">
                  <c:v>95</c:v>
                </c:pt>
                <c:pt idx="1602">
                  <c:v>96</c:v>
                </c:pt>
                <c:pt idx="1603">
                  <c:v>97</c:v>
                </c:pt>
                <c:pt idx="1604">
                  <c:v>98</c:v>
                </c:pt>
                <c:pt idx="1605">
                  <c:v>99</c:v>
                </c:pt>
                <c:pt idx="1606">
                  <c:v>100</c:v>
                </c:pt>
                <c:pt idx="1607">
                  <c:v>102</c:v>
                </c:pt>
                <c:pt idx="1608">
                  <c:v>103</c:v>
                </c:pt>
                <c:pt idx="1609">
                  <c:v>104</c:v>
                </c:pt>
                <c:pt idx="1610">
                  <c:v>104</c:v>
                </c:pt>
                <c:pt idx="1611">
                  <c:v>105</c:v>
                </c:pt>
                <c:pt idx="1612">
                  <c:v>106</c:v>
                </c:pt>
                <c:pt idx="1613">
                  <c:v>107</c:v>
                </c:pt>
                <c:pt idx="1614">
                  <c:v>108</c:v>
                </c:pt>
                <c:pt idx="1615">
                  <c:v>109</c:v>
                </c:pt>
                <c:pt idx="1616">
                  <c:v>110</c:v>
                </c:pt>
                <c:pt idx="1617">
                  <c:v>111</c:v>
                </c:pt>
                <c:pt idx="1618">
                  <c:v>113</c:v>
                </c:pt>
                <c:pt idx="1619">
                  <c:v>114</c:v>
                </c:pt>
                <c:pt idx="1620">
                  <c:v>115</c:v>
                </c:pt>
                <c:pt idx="1621">
                  <c:v>115</c:v>
                </c:pt>
                <c:pt idx="1622">
                  <c:v>116</c:v>
                </c:pt>
                <c:pt idx="1623">
                  <c:v>117</c:v>
                </c:pt>
                <c:pt idx="1624">
                  <c:v>118</c:v>
                </c:pt>
                <c:pt idx="1625">
                  <c:v>119</c:v>
                </c:pt>
                <c:pt idx="1626">
                  <c:v>120</c:v>
                </c:pt>
                <c:pt idx="1627">
                  <c:v>121</c:v>
                </c:pt>
                <c:pt idx="1628">
                  <c:v>122</c:v>
                </c:pt>
                <c:pt idx="1629">
                  <c:v>124</c:v>
                </c:pt>
                <c:pt idx="1630">
                  <c:v>125</c:v>
                </c:pt>
                <c:pt idx="1631">
                  <c:v>126</c:v>
                </c:pt>
                <c:pt idx="1632">
                  <c:v>126</c:v>
                </c:pt>
                <c:pt idx="1633">
                  <c:v>127</c:v>
                </c:pt>
                <c:pt idx="1634">
                  <c:v>128</c:v>
                </c:pt>
                <c:pt idx="1635">
                  <c:v>129</c:v>
                </c:pt>
                <c:pt idx="1636">
                  <c:v>130</c:v>
                </c:pt>
                <c:pt idx="1637">
                  <c:v>131</c:v>
                </c:pt>
                <c:pt idx="1638">
                  <c:v>132</c:v>
                </c:pt>
                <c:pt idx="1639">
                  <c:v>134</c:v>
                </c:pt>
                <c:pt idx="1640">
                  <c:v>135</c:v>
                </c:pt>
                <c:pt idx="1641">
                  <c:v>135</c:v>
                </c:pt>
                <c:pt idx="1642">
                  <c:v>136</c:v>
                </c:pt>
                <c:pt idx="1643">
                  <c:v>137</c:v>
                </c:pt>
                <c:pt idx="1644">
                  <c:v>138</c:v>
                </c:pt>
                <c:pt idx="1645">
                  <c:v>139</c:v>
                </c:pt>
                <c:pt idx="1646">
                  <c:v>140</c:v>
                </c:pt>
                <c:pt idx="1647">
                  <c:v>141</c:v>
                </c:pt>
                <c:pt idx="1648">
                  <c:v>142</c:v>
                </c:pt>
                <c:pt idx="1649">
                  <c:v>144</c:v>
                </c:pt>
                <c:pt idx="1650">
                  <c:v>145</c:v>
                </c:pt>
                <c:pt idx="1651">
                  <c:v>145</c:v>
                </c:pt>
                <c:pt idx="1652">
                  <c:v>146</c:v>
                </c:pt>
                <c:pt idx="1653">
                  <c:v>147</c:v>
                </c:pt>
                <c:pt idx="1654">
                  <c:v>148</c:v>
                </c:pt>
                <c:pt idx="1655">
                  <c:v>149</c:v>
                </c:pt>
                <c:pt idx="1656">
                  <c:v>150</c:v>
                </c:pt>
                <c:pt idx="1657">
                  <c:v>151</c:v>
                </c:pt>
                <c:pt idx="1658">
                  <c:v>152</c:v>
                </c:pt>
                <c:pt idx="1659">
                  <c:v>154</c:v>
                </c:pt>
                <c:pt idx="1660">
                  <c:v>155</c:v>
                </c:pt>
                <c:pt idx="1661">
                  <c:v>155</c:v>
                </c:pt>
                <c:pt idx="1662">
                  <c:v>156</c:v>
                </c:pt>
                <c:pt idx="1663">
                  <c:v>157</c:v>
                </c:pt>
                <c:pt idx="1664">
                  <c:v>158</c:v>
                </c:pt>
                <c:pt idx="1665">
                  <c:v>159</c:v>
                </c:pt>
                <c:pt idx="1666">
                  <c:v>160</c:v>
                </c:pt>
                <c:pt idx="1667">
                  <c:v>161</c:v>
                </c:pt>
                <c:pt idx="1668">
                  <c:v>163</c:v>
                </c:pt>
                <c:pt idx="1669">
                  <c:v>164</c:v>
                </c:pt>
                <c:pt idx="1670">
                  <c:v>164</c:v>
                </c:pt>
                <c:pt idx="1671">
                  <c:v>165</c:v>
                </c:pt>
                <c:pt idx="1672">
                  <c:v>166</c:v>
                </c:pt>
                <c:pt idx="1673">
                  <c:v>167</c:v>
                </c:pt>
                <c:pt idx="1674">
                  <c:v>168</c:v>
                </c:pt>
                <c:pt idx="1675">
                  <c:v>169</c:v>
                </c:pt>
                <c:pt idx="1676">
                  <c:v>170</c:v>
                </c:pt>
                <c:pt idx="1677">
                  <c:v>172</c:v>
                </c:pt>
                <c:pt idx="1678">
                  <c:v>173</c:v>
                </c:pt>
                <c:pt idx="1679">
                  <c:v>173</c:v>
                </c:pt>
                <c:pt idx="1680">
                  <c:v>174</c:v>
                </c:pt>
                <c:pt idx="1681">
                  <c:v>175</c:v>
                </c:pt>
                <c:pt idx="1682">
                  <c:v>176</c:v>
                </c:pt>
                <c:pt idx="1683">
                  <c:v>177</c:v>
                </c:pt>
                <c:pt idx="1684">
                  <c:v>178</c:v>
                </c:pt>
                <c:pt idx="1685">
                  <c:v>179</c:v>
                </c:pt>
                <c:pt idx="1686">
                  <c:v>181</c:v>
                </c:pt>
                <c:pt idx="1687">
                  <c:v>182</c:v>
                </c:pt>
                <c:pt idx="1688">
                  <c:v>182</c:v>
                </c:pt>
                <c:pt idx="1689">
                  <c:v>183</c:v>
                </c:pt>
                <c:pt idx="1690">
                  <c:v>184</c:v>
                </c:pt>
                <c:pt idx="1691">
                  <c:v>185</c:v>
                </c:pt>
                <c:pt idx="1692">
                  <c:v>186</c:v>
                </c:pt>
                <c:pt idx="1693">
                  <c:v>187</c:v>
                </c:pt>
                <c:pt idx="1694">
                  <c:v>188</c:v>
                </c:pt>
                <c:pt idx="1695">
                  <c:v>189</c:v>
                </c:pt>
                <c:pt idx="1696">
                  <c:v>191</c:v>
                </c:pt>
                <c:pt idx="1697">
                  <c:v>192</c:v>
                </c:pt>
                <c:pt idx="1698">
                  <c:v>192</c:v>
                </c:pt>
                <c:pt idx="1699">
                  <c:v>193</c:v>
                </c:pt>
                <c:pt idx="1700">
                  <c:v>194</c:v>
                </c:pt>
                <c:pt idx="1701">
                  <c:v>195</c:v>
                </c:pt>
                <c:pt idx="1702">
                  <c:v>196</c:v>
                </c:pt>
                <c:pt idx="1703">
                  <c:v>197</c:v>
                </c:pt>
                <c:pt idx="1704">
                  <c:v>198</c:v>
                </c:pt>
                <c:pt idx="1705">
                  <c:v>200</c:v>
                </c:pt>
                <c:pt idx="1706">
                  <c:v>201</c:v>
                </c:pt>
                <c:pt idx="1707">
                  <c:v>202</c:v>
                </c:pt>
                <c:pt idx="1708">
                  <c:v>202</c:v>
                </c:pt>
                <c:pt idx="1709">
                  <c:v>203</c:v>
                </c:pt>
                <c:pt idx="1710">
                  <c:v>204</c:v>
                </c:pt>
                <c:pt idx="1711">
                  <c:v>205</c:v>
                </c:pt>
                <c:pt idx="1712">
                  <c:v>206</c:v>
                </c:pt>
                <c:pt idx="1713">
                  <c:v>207</c:v>
                </c:pt>
                <c:pt idx="1714">
                  <c:v>208</c:v>
                </c:pt>
                <c:pt idx="1715">
                  <c:v>210</c:v>
                </c:pt>
                <c:pt idx="1716">
                  <c:v>211</c:v>
                </c:pt>
                <c:pt idx="1717">
                  <c:v>212</c:v>
                </c:pt>
                <c:pt idx="1718">
                  <c:v>212</c:v>
                </c:pt>
                <c:pt idx="1719">
                  <c:v>213</c:v>
                </c:pt>
                <c:pt idx="1720">
                  <c:v>214</c:v>
                </c:pt>
                <c:pt idx="1721">
                  <c:v>215</c:v>
                </c:pt>
                <c:pt idx="1722">
                  <c:v>216</c:v>
                </c:pt>
                <c:pt idx="1723">
                  <c:v>217</c:v>
                </c:pt>
                <c:pt idx="1724">
                  <c:v>218</c:v>
                </c:pt>
                <c:pt idx="1725">
                  <c:v>220</c:v>
                </c:pt>
                <c:pt idx="1726">
                  <c:v>221</c:v>
                </c:pt>
                <c:pt idx="1727">
                  <c:v>221</c:v>
                </c:pt>
                <c:pt idx="1728">
                  <c:v>222</c:v>
                </c:pt>
                <c:pt idx="1729">
                  <c:v>223</c:v>
                </c:pt>
                <c:pt idx="1730">
                  <c:v>224</c:v>
                </c:pt>
                <c:pt idx="1731">
                  <c:v>225</c:v>
                </c:pt>
                <c:pt idx="1732">
                  <c:v>226</c:v>
                </c:pt>
                <c:pt idx="1733">
                  <c:v>227</c:v>
                </c:pt>
                <c:pt idx="1734">
                  <c:v>229</c:v>
                </c:pt>
                <c:pt idx="1735">
                  <c:v>229</c:v>
                </c:pt>
                <c:pt idx="1736">
                  <c:v>230</c:v>
                </c:pt>
                <c:pt idx="1737">
                  <c:v>231</c:v>
                </c:pt>
                <c:pt idx="1738">
                  <c:v>232</c:v>
                </c:pt>
                <c:pt idx="1739">
                  <c:v>233</c:v>
                </c:pt>
                <c:pt idx="1740">
                  <c:v>234</c:v>
                </c:pt>
                <c:pt idx="1741">
                  <c:v>236</c:v>
                </c:pt>
                <c:pt idx="1742">
                  <c:v>236</c:v>
                </c:pt>
                <c:pt idx="1743">
                  <c:v>237</c:v>
                </c:pt>
                <c:pt idx="1744">
                  <c:v>238</c:v>
                </c:pt>
                <c:pt idx="1745">
                  <c:v>239</c:v>
                </c:pt>
                <c:pt idx="1746">
                  <c:v>240</c:v>
                </c:pt>
                <c:pt idx="1747">
                  <c:v>241</c:v>
                </c:pt>
                <c:pt idx="1748">
                  <c:v>242</c:v>
                </c:pt>
                <c:pt idx="1749">
                  <c:v>244</c:v>
                </c:pt>
                <c:pt idx="1750">
                  <c:v>245</c:v>
                </c:pt>
                <c:pt idx="1751">
                  <c:v>245</c:v>
                </c:pt>
                <c:pt idx="1752">
                  <c:v>246</c:v>
                </c:pt>
                <c:pt idx="1753">
                  <c:v>247</c:v>
                </c:pt>
                <c:pt idx="1754">
                  <c:v>248</c:v>
                </c:pt>
                <c:pt idx="1755">
                  <c:v>249</c:v>
                </c:pt>
                <c:pt idx="1756">
                  <c:v>250</c:v>
                </c:pt>
                <c:pt idx="1757">
                  <c:v>251</c:v>
                </c:pt>
                <c:pt idx="1758">
                  <c:v>253</c:v>
                </c:pt>
                <c:pt idx="1759">
                  <c:v>254</c:v>
                </c:pt>
                <c:pt idx="1760">
                  <c:v>254</c:v>
                </c:pt>
                <c:pt idx="1761">
                  <c:v>255</c:v>
                </c:pt>
                <c:pt idx="1762">
                  <c:v>256</c:v>
                </c:pt>
                <c:pt idx="1763">
                  <c:v>257</c:v>
                </c:pt>
                <c:pt idx="1764">
                  <c:v>258</c:v>
                </c:pt>
                <c:pt idx="1765">
                  <c:v>259</c:v>
                </c:pt>
                <c:pt idx="1766">
                  <c:v>260</c:v>
                </c:pt>
                <c:pt idx="1767">
                  <c:v>262</c:v>
                </c:pt>
                <c:pt idx="1768">
                  <c:v>263</c:v>
                </c:pt>
                <c:pt idx="1769">
                  <c:v>263</c:v>
                </c:pt>
                <c:pt idx="1770">
                  <c:v>264</c:v>
                </c:pt>
                <c:pt idx="1771">
                  <c:v>265</c:v>
                </c:pt>
                <c:pt idx="1772">
                  <c:v>266</c:v>
                </c:pt>
                <c:pt idx="1773">
                  <c:v>267</c:v>
                </c:pt>
                <c:pt idx="1774">
                  <c:v>268</c:v>
                </c:pt>
                <c:pt idx="1775">
                  <c:v>269</c:v>
                </c:pt>
                <c:pt idx="1776">
                  <c:v>271</c:v>
                </c:pt>
                <c:pt idx="1777">
                  <c:v>272</c:v>
                </c:pt>
                <c:pt idx="1778">
                  <c:v>272</c:v>
                </c:pt>
                <c:pt idx="1779">
                  <c:v>273</c:v>
                </c:pt>
                <c:pt idx="1780">
                  <c:v>274</c:v>
                </c:pt>
                <c:pt idx="1781">
                  <c:v>275</c:v>
                </c:pt>
                <c:pt idx="1782">
                  <c:v>276</c:v>
                </c:pt>
                <c:pt idx="1783">
                  <c:v>277</c:v>
                </c:pt>
                <c:pt idx="1784">
                  <c:v>279</c:v>
                </c:pt>
                <c:pt idx="1785">
                  <c:v>279</c:v>
                </c:pt>
                <c:pt idx="1786">
                  <c:v>280</c:v>
                </c:pt>
                <c:pt idx="1787">
                  <c:v>281</c:v>
                </c:pt>
                <c:pt idx="1788">
                  <c:v>282</c:v>
                </c:pt>
                <c:pt idx="1789">
                  <c:v>283</c:v>
                </c:pt>
                <c:pt idx="1790">
                  <c:v>284</c:v>
                </c:pt>
                <c:pt idx="1791">
                  <c:v>286</c:v>
                </c:pt>
                <c:pt idx="1792">
                  <c:v>287</c:v>
                </c:pt>
                <c:pt idx="1793">
                  <c:v>287</c:v>
                </c:pt>
                <c:pt idx="1794">
                  <c:v>288</c:v>
                </c:pt>
                <c:pt idx="1795">
                  <c:v>289</c:v>
                </c:pt>
                <c:pt idx="1796">
                  <c:v>290</c:v>
                </c:pt>
                <c:pt idx="1797">
                  <c:v>291</c:v>
                </c:pt>
                <c:pt idx="1798">
                  <c:v>292</c:v>
                </c:pt>
                <c:pt idx="1799">
                  <c:v>294</c:v>
                </c:pt>
                <c:pt idx="1800">
                  <c:v>295</c:v>
                </c:pt>
                <c:pt idx="1801">
                  <c:v>296</c:v>
                </c:pt>
                <c:pt idx="1802">
                  <c:v>296</c:v>
                </c:pt>
                <c:pt idx="1803">
                  <c:v>297</c:v>
                </c:pt>
                <c:pt idx="1804">
                  <c:v>298</c:v>
                </c:pt>
                <c:pt idx="1805">
                  <c:v>299</c:v>
                </c:pt>
                <c:pt idx="1806">
                  <c:v>1</c:v>
                </c:pt>
                <c:pt idx="1807">
                  <c:v>1</c:v>
                </c:pt>
                <c:pt idx="1808">
                  <c:v>2</c:v>
                </c:pt>
                <c:pt idx="1809">
                  <c:v>3</c:v>
                </c:pt>
                <c:pt idx="1810">
                  <c:v>5</c:v>
                </c:pt>
                <c:pt idx="1811">
                  <c:v>5</c:v>
                </c:pt>
                <c:pt idx="1812">
                  <c:v>6</c:v>
                </c:pt>
                <c:pt idx="1813">
                  <c:v>8</c:v>
                </c:pt>
                <c:pt idx="1814">
                  <c:v>8</c:v>
                </c:pt>
                <c:pt idx="1815">
                  <c:v>9</c:v>
                </c:pt>
                <c:pt idx="1816">
                  <c:v>10</c:v>
                </c:pt>
                <c:pt idx="1817">
                  <c:v>11</c:v>
                </c:pt>
                <c:pt idx="1818">
                  <c:v>12</c:v>
                </c:pt>
                <c:pt idx="1819">
                  <c:v>13</c:v>
                </c:pt>
                <c:pt idx="1820">
                  <c:v>15</c:v>
                </c:pt>
                <c:pt idx="1821">
                  <c:v>15</c:v>
                </c:pt>
                <c:pt idx="1822">
                  <c:v>16</c:v>
                </c:pt>
                <c:pt idx="1823">
                  <c:v>17</c:v>
                </c:pt>
                <c:pt idx="1824">
                  <c:v>18</c:v>
                </c:pt>
                <c:pt idx="1825">
                  <c:v>19</c:v>
                </c:pt>
                <c:pt idx="1826">
                  <c:v>20</c:v>
                </c:pt>
                <c:pt idx="1827">
                  <c:v>21</c:v>
                </c:pt>
                <c:pt idx="1828">
                  <c:v>22</c:v>
                </c:pt>
                <c:pt idx="1829">
                  <c:v>23</c:v>
                </c:pt>
                <c:pt idx="1830">
                  <c:v>24</c:v>
                </c:pt>
                <c:pt idx="1831">
                  <c:v>25</c:v>
                </c:pt>
                <c:pt idx="1832">
                  <c:v>26</c:v>
                </c:pt>
                <c:pt idx="1833">
                  <c:v>27</c:v>
                </c:pt>
                <c:pt idx="1834">
                  <c:v>28</c:v>
                </c:pt>
                <c:pt idx="1835">
                  <c:v>29</c:v>
                </c:pt>
                <c:pt idx="1836">
                  <c:v>30</c:v>
                </c:pt>
                <c:pt idx="1837">
                  <c:v>31</c:v>
                </c:pt>
                <c:pt idx="1838">
                  <c:v>32</c:v>
                </c:pt>
                <c:pt idx="1839">
                  <c:v>33</c:v>
                </c:pt>
                <c:pt idx="1840">
                  <c:v>34</c:v>
                </c:pt>
                <c:pt idx="1841">
                  <c:v>35</c:v>
                </c:pt>
                <c:pt idx="1842">
                  <c:v>36</c:v>
                </c:pt>
                <c:pt idx="1843">
                  <c:v>37</c:v>
                </c:pt>
                <c:pt idx="1844">
                  <c:v>38</c:v>
                </c:pt>
                <c:pt idx="1845">
                  <c:v>39</c:v>
                </c:pt>
                <c:pt idx="1846">
                  <c:v>40</c:v>
                </c:pt>
                <c:pt idx="1847">
                  <c:v>41</c:v>
                </c:pt>
                <c:pt idx="1848">
                  <c:v>42</c:v>
                </c:pt>
                <c:pt idx="1849">
                  <c:v>43</c:v>
                </c:pt>
                <c:pt idx="1850">
                  <c:v>44</c:v>
                </c:pt>
                <c:pt idx="1851">
                  <c:v>45</c:v>
                </c:pt>
                <c:pt idx="1852">
                  <c:v>46</c:v>
                </c:pt>
                <c:pt idx="1853">
                  <c:v>47</c:v>
                </c:pt>
                <c:pt idx="1854">
                  <c:v>48</c:v>
                </c:pt>
                <c:pt idx="1855">
                  <c:v>49</c:v>
                </c:pt>
                <c:pt idx="1856">
                  <c:v>50</c:v>
                </c:pt>
                <c:pt idx="1857">
                  <c:v>51</c:v>
                </c:pt>
                <c:pt idx="1858">
                  <c:v>52</c:v>
                </c:pt>
                <c:pt idx="1859">
                  <c:v>53</c:v>
                </c:pt>
                <c:pt idx="1860">
                  <c:v>54</c:v>
                </c:pt>
                <c:pt idx="1861">
                  <c:v>55</c:v>
                </c:pt>
                <c:pt idx="1862">
                  <c:v>56</c:v>
                </c:pt>
                <c:pt idx="1863">
                  <c:v>56</c:v>
                </c:pt>
                <c:pt idx="1864">
                  <c:v>57</c:v>
                </c:pt>
                <c:pt idx="1865">
                  <c:v>58</c:v>
                </c:pt>
                <c:pt idx="1866">
                  <c:v>60</c:v>
                </c:pt>
                <c:pt idx="1867">
                  <c:v>61</c:v>
                </c:pt>
                <c:pt idx="1868">
                  <c:v>62</c:v>
                </c:pt>
                <c:pt idx="1869">
                  <c:v>63</c:v>
                </c:pt>
                <c:pt idx="1870">
                  <c:v>64</c:v>
                </c:pt>
                <c:pt idx="1871">
                  <c:v>65</c:v>
                </c:pt>
                <c:pt idx="1872">
                  <c:v>66</c:v>
                </c:pt>
                <c:pt idx="1873">
                  <c:v>67</c:v>
                </c:pt>
                <c:pt idx="1874">
                  <c:v>69</c:v>
                </c:pt>
                <c:pt idx="1875">
                  <c:v>69</c:v>
                </c:pt>
                <c:pt idx="1876">
                  <c:v>70</c:v>
                </c:pt>
                <c:pt idx="1877">
                  <c:v>71</c:v>
                </c:pt>
                <c:pt idx="1878">
                  <c:v>72</c:v>
                </c:pt>
                <c:pt idx="1879">
                  <c:v>73</c:v>
                </c:pt>
                <c:pt idx="1880">
                  <c:v>74</c:v>
                </c:pt>
                <c:pt idx="1881">
                  <c:v>75</c:v>
                </c:pt>
                <c:pt idx="1882">
                  <c:v>76</c:v>
                </c:pt>
                <c:pt idx="1883">
                  <c:v>77</c:v>
                </c:pt>
                <c:pt idx="1884">
                  <c:v>78</c:v>
                </c:pt>
                <c:pt idx="1885">
                  <c:v>79</c:v>
                </c:pt>
                <c:pt idx="1886">
                  <c:v>80</c:v>
                </c:pt>
                <c:pt idx="1887">
                  <c:v>81</c:v>
                </c:pt>
                <c:pt idx="1888">
                  <c:v>82</c:v>
                </c:pt>
                <c:pt idx="1889">
                  <c:v>83</c:v>
                </c:pt>
                <c:pt idx="1890">
                  <c:v>84</c:v>
                </c:pt>
                <c:pt idx="1891">
                  <c:v>85</c:v>
                </c:pt>
                <c:pt idx="1892">
                  <c:v>86</c:v>
                </c:pt>
                <c:pt idx="1893">
                  <c:v>87</c:v>
                </c:pt>
                <c:pt idx="1894">
                  <c:v>88</c:v>
                </c:pt>
                <c:pt idx="1895">
                  <c:v>89</c:v>
                </c:pt>
                <c:pt idx="1896">
                  <c:v>90</c:v>
                </c:pt>
                <c:pt idx="1897">
                  <c:v>91</c:v>
                </c:pt>
                <c:pt idx="1898">
                  <c:v>92</c:v>
                </c:pt>
                <c:pt idx="1899">
                  <c:v>93</c:v>
                </c:pt>
                <c:pt idx="1900">
                  <c:v>94</c:v>
                </c:pt>
                <c:pt idx="1901">
                  <c:v>95</c:v>
                </c:pt>
                <c:pt idx="1902">
                  <c:v>96</c:v>
                </c:pt>
                <c:pt idx="1903">
                  <c:v>97</c:v>
                </c:pt>
                <c:pt idx="1904">
                  <c:v>98</c:v>
                </c:pt>
                <c:pt idx="1905">
                  <c:v>99</c:v>
                </c:pt>
                <c:pt idx="1906">
                  <c:v>100</c:v>
                </c:pt>
                <c:pt idx="1907">
                  <c:v>101</c:v>
                </c:pt>
                <c:pt idx="1908">
                  <c:v>102</c:v>
                </c:pt>
                <c:pt idx="1909">
                  <c:v>103</c:v>
                </c:pt>
                <c:pt idx="1910">
                  <c:v>104</c:v>
                </c:pt>
                <c:pt idx="1911">
                  <c:v>105</c:v>
                </c:pt>
                <c:pt idx="1912">
                  <c:v>106</c:v>
                </c:pt>
                <c:pt idx="1913">
                  <c:v>107</c:v>
                </c:pt>
                <c:pt idx="1914">
                  <c:v>107</c:v>
                </c:pt>
                <c:pt idx="1915">
                  <c:v>108</c:v>
                </c:pt>
                <c:pt idx="1916">
                  <c:v>110</c:v>
                </c:pt>
                <c:pt idx="1917">
                  <c:v>110</c:v>
                </c:pt>
                <c:pt idx="1918">
                  <c:v>112</c:v>
                </c:pt>
                <c:pt idx="1919">
                  <c:v>113</c:v>
                </c:pt>
                <c:pt idx="1920">
                  <c:v>114</c:v>
                </c:pt>
                <c:pt idx="1921">
                  <c:v>115</c:v>
                </c:pt>
                <c:pt idx="1922">
                  <c:v>116</c:v>
                </c:pt>
                <c:pt idx="1923">
                  <c:v>117</c:v>
                </c:pt>
                <c:pt idx="1924">
                  <c:v>118</c:v>
                </c:pt>
                <c:pt idx="1925">
                  <c:v>119</c:v>
                </c:pt>
                <c:pt idx="1926">
                  <c:v>120</c:v>
                </c:pt>
                <c:pt idx="1927">
                  <c:v>121</c:v>
                </c:pt>
                <c:pt idx="1928">
                  <c:v>122</c:v>
                </c:pt>
                <c:pt idx="1929">
                  <c:v>123</c:v>
                </c:pt>
                <c:pt idx="1930">
                  <c:v>124</c:v>
                </c:pt>
                <c:pt idx="1931">
                  <c:v>125</c:v>
                </c:pt>
                <c:pt idx="1932">
                  <c:v>126</c:v>
                </c:pt>
                <c:pt idx="1933">
                  <c:v>127</c:v>
                </c:pt>
                <c:pt idx="1934">
                  <c:v>128</c:v>
                </c:pt>
                <c:pt idx="1935">
                  <c:v>129</c:v>
                </c:pt>
                <c:pt idx="1936">
                  <c:v>130</c:v>
                </c:pt>
                <c:pt idx="1937">
                  <c:v>131</c:v>
                </c:pt>
                <c:pt idx="1938">
                  <c:v>132</c:v>
                </c:pt>
                <c:pt idx="1939">
                  <c:v>133</c:v>
                </c:pt>
                <c:pt idx="1940">
                  <c:v>134</c:v>
                </c:pt>
                <c:pt idx="1941">
                  <c:v>135</c:v>
                </c:pt>
                <c:pt idx="1942">
                  <c:v>136</c:v>
                </c:pt>
                <c:pt idx="1943">
                  <c:v>137</c:v>
                </c:pt>
                <c:pt idx="1944">
                  <c:v>138</c:v>
                </c:pt>
                <c:pt idx="1945">
                  <c:v>139</c:v>
                </c:pt>
                <c:pt idx="1946">
                  <c:v>140</c:v>
                </c:pt>
                <c:pt idx="1947">
                  <c:v>141</c:v>
                </c:pt>
                <c:pt idx="1948">
                  <c:v>142</c:v>
                </c:pt>
                <c:pt idx="1949">
                  <c:v>143</c:v>
                </c:pt>
                <c:pt idx="1950">
                  <c:v>144</c:v>
                </c:pt>
                <c:pt idx="1951">
                  <c:v>145</c:v>
                </c:pt>
                <c:pt idx="1952">
                  <c:v>146</c:v>
                </c:pt>
                <c:pt idx="1953">
                  <c:v>147</c:v>
                </c:pt>
                <c:pt idx="1954">
                  <c:v>148</c:v>
                </c:pt>
                <c:pt idx="1955">
                  <c:v>149</c:v>
                </c:pt>
                <c:pt idx="1956">
                  <c:v>150</c:v>
                </c:pt>
                <c:pt idx="1957">
                  <c:v>151</c:v>
                </c:pt>
                <c:pt idx="1958">
                  <c:v>152</c:v>
                </c:pt>
                <c:pt idx="1959">
                  <c:v>153</c:v>
                </c:pt>
                <c:pt idx="1960">
                  <c:v>154</c:v>
                </c:pt>
                <c:pt idx="1961">
                  <c:v>155</c:v>
                </c:pt>
                <c:pt idx="1962">
                  <c:v>156</c:v>
                </c:pt>
                <c:pt idx="1963">
                  <c:v>157</c:v>
                </c:pt>
                <c:pt idx="1964">
                  <c:v>158</c:v>
                </c:pt>
                <c:pt idx="1965">
                  <c:v>158</c:v>
                </c:pt>
                <c:pt idx="1966">
                  <c:v>159</c:v>
                </c:pt>
                <c:pt idx="1967">
                  <c:v>161</c:v>
                </c:pt>
                <c:pt idx="1968">
                  <c:v>161</c:v>
                </c:pt>
                <c:pt idx="1969">
                  <c:v>162</c:v>
                </c:pt>
                <c:pt idx="1970">
                  <c:v>165</c:v>
                </c:pt>
                <c:pt idx="1971">
                  <c:v>165</c:v>
                </c:pt>
                <c:pt idx="1972">
                  <c:v>166</c:v>
                </c:pt>
                <c:pt idx="1973">
                  <c:v>167</c:v>
                </c:pt>
                <c:pt idx="1974">
                  <c:v>168</c:v>
                </c:pt>
                <c:pt idx="1975">
                  <c:v>169</c:v>
                </c:pt>
                <c:pt idx="1976">
                  <c:v>170</c:v>
                </c:pt>
                <c:pt idx="1977">
                  <c:v>171</c:v>
                </c:pt>
                <c:pt idx="1978">
                  <c:v>172</c:v>
                </c:pt>
                <c:pt idx="1979">
                  <c:v>173</c:v>
                </c:pt>
                <c:pt idx="1980">
                  <c:v>174</c:v>
                </c:pt>
                <c:pt idx="1981">
                  <c:v>175</c:v>
                </c:pt>
                <c:pt idx="1982">
                  <c:v>176</c:v>
                </c:pt>
                <c:pt idx="1983">
                  <c:v>177</c:v>
                </c:pt>
                <c:pt idx="1984">
                  <c:v>178</c:v>
                </c:pt>
                <c:pt idx="1985">
                  <c:v>179</c:v>
                </c:pt>
                <c:pt idx="1986">
                  <c:v>180</c:v>
                </c:pt>
                <c:pt idx="1987">
                  <c:v>181</c:v>
                </c:pt>
                <c:pt idx="1988">
                  <c:v>182</c:v>
                </c:pt>
                <c:pt idx="1989">
                  <c:v>183</c:v>
                </c:pt>
                <c:pt idx="1990">
                  <c:v>184</c:v>
                </c:pt>
                <c:pt idx="1991">
                  <c:v>185</c:v>
                </c:pt>
                <c:pt idx="1992">
                  <c:v>186</c:v>
                </c:pt>
                <c:pt idx="1993">
                  <c:v>187</c:v>
                </c:pt>
                <c:pt idx="1994">
                  <c:v>188</c:v>
                </c:pt>
                <c:pt idx="1995">
                  <c:v>189</c:v>
                </c:pt>
                <c:pt idx="1996">
                  <c:v>190</c:v>
                </c:pt>
                <c:pt idx="1997">
                  <c:v>191</c:v>
                </c:pt>
                <c:pt idx="1998">
                  <c:v>192</c:v>
                </c:pt>
                <c:pt idx="1999">
                  <c:v>193</c:v>
                </c:pt>
                <c:pt idx="2000">
                  <c:v>194</c:v>
                </c:pt>
                <c:pt idx="2001">
                  <c:v>195</c:v>
                </c:pt>
                <c:pt idx="2002">
                  <c:v>196</c:v>
                </c:pt>
                <c:pt idx="2003">
                  <c:v>197</c:v>
                </c:pt>
                <c:pt idx="2004">
                  <c:v>198</c:v>
                </c:pt>
                <c:pt idx="2005">
                  <c:v>199</c:v>
                </c:pt>
                <c:pt idx="2006">
                  <c:v>200</c:v>
                </c:pt>
                <c:pt idx="2007">
                  <c:v>201</c:v>
                </c:pt>
                <c:pt idx="2008">
                  <c:v>202</c:v>
                </c:pt>
                <c:pt idx="2009">
                  <c:v>203</c:v>
                </c:pt>
                <c:pt idx="2010">
                  <c:v>203</c:v>
                </c:pt>
                <c:pt idx="2011">
                  <c:v>204</c:v>
                </c:pt>
                <c:pt idx="2012">
                  <c:v>205</c:v>
                </c:pt>
                <c:pt idx="2013">
                  <c:v>206</c:v>
                </c:pt>
                <c:pt idx="2014">
                  <c:v>207</c:v>
                </c:pt>
                <c:pt idx="2015">
                  <c:v>208</c:v>
                </c:pt>
                <c:pt idx="2016">
                  <c:v>210</c:v>
                </c:pt>
                <c:pt idx="2017">
                  <c:v>211</c:v>
                </c:pt>
                <c:pt idx="2018">
                  <c:v>212</c:v>
                </c:pt>
                <c:pt idx="2019">
                  <c:v>213</c:v>
                </c:pt>
                <c:pt idx="2020">
                  <c:v>214</c:v>
                </c:pt>
                <c:pt idx="2021">
                  <c:v>215</c:v>
                </c:pt>
                <c:pt idx="2022">
                  <c:v>216</c:v>
                </c:pt>
                <c:pt idx="2023">
                  <c:v>217</c:v>
                </c:pt>
                <c:pt idx="2024">
                  <c:v>218</c:v>
                </c:pt>
                <c:pt idx="2025">
                  <c:v>219</c:v>
                </c:pt>
                <c:pt idx="2026">
                  <c:v>220</c:v>
                </c:pt>
                <c:pt idx="2027">
                  <c:v>221</c:v>
                </c:pt>
                <c:pt idx="2028">
                  <c:v>222</c:v>
                </c:pt>
                <c:pt idx="2029">
                  <c:v>223</c:v>
                </c:pt>
                <c:pt idx="2030">
                  <c:v>224</c:v>
                </c:pt>
                <c:pt idx="2031">
                  <c:v>225</c:v>
                </c:pt>
                <c:pt idx="2032">
                  <c:v>226</c:v>
                </c:pt>
                <c:pt idx="2033">
                  <c:v>227</c:v>
                </c:pt>
                <c:pt idx="2034">
                  <c:v>228</c:v>
                </c:pt>
                <c:pt idx="2035">
                  <c:v>229</c:v>
                </c:pt>
                <c:pt idx="2036">
                  <c:v>230</c:v>
                </c:pt>
                <c:pt idx="2037">
                  <c:v>231</c:v>
                </c:pt>
                <c:pt idx="2038">
                  <c:v>232</c:v>
                </c:pt>
                <c:pt idx="2039">
                  <c:v>233</c:v>
                </c:pt>
                <c:pt idx="2040">
                  <c:v>234</c:v>
                </c:pt>
                <c:pt idx="2041">
                  <c:v>235</c:v>
                </c:pt>
                <c:pt idx="2042">
                  <c:v>236</c:v>
                </c:pt>
                <c:pt idx="2043">
                  <c:v>237</c:v>
                </c:pt>
                <c:pt idx="2044">
                  <c:v>238</c:v>
                </c:pt>
                <c:pt idx="2045">
                  <c:v>239</c:v>
                </c:pt>
                <c:pt idx="2046">
                  <c:v>240</c:v>
                </c:pt>
                <c:pt idx="2047">
                  <c:v>241</c:v>
                </c:pt>
                <c:pt idx="2048">
                  <c:v>242</c:v>
                </c:pt>
                <c:pt idx="2049">
                  <c:v>243</c:v>
                </c:pt>
                <c:pt idx="2050">
                  <c:v>244</c:v>
                </c:pt>
                <c:pt idx="2051">
                  <c:v>245</c:v>
                </c:pt>
                <c:pt idx="2052">
                  <c:v>246</c:v>
                </c:pt>
                <c:pt idx="2053">
                  <c:v>246</c:v>
                </c:pt>
                <c:pt idx="2054">
                  <c:v>248</c:v>
                </c:pt>
                <c:pt idx="2055">
                  <c:v>248</c:v>
                </c:pt>
                <c:pt idx="2056">
                  <c:v>249</c:v>
                </c:pt>
                <c:pt idx="2057">
                  <c:v>251</c:v>
                </c:pt>
                <c:pt idx="2058">
                  <c:v>251</c:v>
                </c:pt>
                <c:pt idx="2059">
                  <c:v>252</c:v>
                </c:pt>
                <c:pt idx="2060">
                  <c:v>254</c:v>
                </c:pt>
                <c:pt idx="2061">
                  <c:v>255</c:v>
                </c:pt>
                <c:pt idx="2062">
                  <c:v>256</c:v>
                </c:pt>
                <c:pt idx="2063">
                  <c:v>257</c:v>
                </c:pt>
                <c:pt idx="2064">
                  <c:v>258</c:v>
                </c:pt>
                <c:pt idx="2065">
                  <c:v>259</c:v>
                </c:pt>
                <c:pt idx="2066">
                  <c:v>260</c:v>
                </c:pt>
                <c:pt idx="2067">
                  <c:v>261</c:v>
                </c:pt>
                <c:pt idx="2068">
                  <c:v>262</c:v>
                </c:pt>
                <c:pt idx="2069">
                  <c:v>263</c:v>
                </c:pt>
                <c:pt idx="2070">
                  <c:v>264</c:v>
                </c:pt>
                <c:pt idx="2071">
                  <c:v>265</c:v>
                </c:pt>
                <c:pt idx="2072">
                  <c:v>266</c:v>
                </c:pt>
                <c:pt idx="2073">
                  <c:v>267</c:v>
                </c:pt>
                <c:pt idx="2074">
                  <c:v>268</c:v>
                </c:pt>
                <c:pt idx="2075">
                  <c:v>269</c:v>
                </c:pt>
                <c:pt idx="2076">
                  <c:v>270</c:v>
                </c:pt>
                <c:pt idx="2077">
                  <c:v>271</c:v>
                </c:pt>
                <c:pt idx="2078">
                  <c:v>272</c:v>
                </c:pt>
                <c:pt idx="2079">
                  <c:v>273</c:v>
                </c:pt>
                <c:pt idx="2080">
                  <c:v>274</c:v>
                </c:pt>
                <c:pt idx="2081">
                  <c:v>275</c:v>
                </c:pt>
                <c:pt idx="2082">
                  <c:v>276</c:v>
                </c:pt>
                <c:pt idx="2083">
                  <c:v>277</c:v>
                </c:pt>
                <c:pt idx="2084">
                  <c:v>278</c:v>
                </c:pt>
                <c:pt idx="2085">
                  <c:v>279</c:v>
                </c:pt>
                <c:pt idx="2086">
                  <c:v>280</c:v>
                </c:pt>
                <c:pt idx="2087">
                  <c:v>281</c:v>
                </c:pt>
                <c:pt idx="2088">
                  <c:v>282</c:v>
                </c:pt>
                <c:pt idx="2089">
                  <c:v>283</c:v>
                </c:pt>
                <c:pt idx="2090">
                  <c:v>284</c:v>
                </c:pt>
                <c:pt idx="2091">
                  <c:v>285</c:v>
                </c:pt>
                <c:pt idx="2092">
                  <c:v>286</c:v>
                </c:pt>
                <c:pt idx="2093">
                  <c:v>287</c:v>
                </c:pt>
                <c:pt idx="2094">
                  <c:v>288</c:v>
                </c:pt>
                <c:pt idx="2095">
                  <c:v>288</c:v>
                </c:pt>
                <c:pt idx="2096">
                  <c:v>290</c:v>
                </c:pt>
                <c:pt idx="2097">
                  <c:v>290</c:v>
                </c:pt>
                <c:pt idx="2098">
                  <c:v>291</c:v>
                </c:pt>
                <c:pt idx="2099">
                  <c:v>292</c:v>
                </c:pt>
                <c:pt idx="2100">
                  <c:v>293</c:v>
                </c:pt>
                <c:pt idx="2101">
                  <c:v>295</c:v>
                </c:pt>
                <c:pt idx="2102">
                  <c:v>296</c:v>
                </c:pt>
                <c:pt idx="2103">
                  <c:v>297</c:v>
                </c:pt>
                <c:pt idx="2104">
                  <c:v>298</c:v>
                </c:pt>
                <c:pt idx="2105">
                  <c:v>299</c:v>
                </c:pt>
                <c:pt idx="2106">
                  <c:v>300</c:v>
                </c:pt>
                <c:pt idx="2107">
                  <c:v>0</c:v>
                </c:pt>
                <c:pt idx="2108">
                  <c:v>1</c:v>
                </c:pt>
                <c:pt idx="2109">
                  <c:v>2</c:v>
                </c:pt>
                <c:pt idx="2110">
                  <c:v>3</c:v>
                </c:pt>
                <c:pt idx="2111">
                  <c:v>4</c:v>
                </c:pt>
                <c:pt idx="2112">
                  <c:v>5</c:v>
                </c:pt>
                <c:pt idx="2113">
                  <c:v>6</c:v>
                </c:pt>
                <c:pt idx="2114">
                  <c:v>7</c:v>
                </c:pt>
                <c:pt idx="2115">
                  <c:v>8</c:v>
                </c:pt>
                <c:pt idx="2116">
                  <c:v>9</c:v>
                </c:pt>
                <c:pt idx="2117">
                  <c:v>10</c:v>
                </c:pt>
                <c:pt idx="2118">
                  <c:v>11</c:v>
                </c:pt>
                <c:pt idx="2119">
                  <c:v>12</c:v>
                </c:pt>
                <c:pt idx="2120">
                  <c:v>13</c:v>
                </c:pt>
                <c:pt idx="2121">
                  <c:v>14</c:v>
                </c:pt>
                <c:pt idx="2122">
                  <c:v>15</c:v>
                </c:pt>
                <c:pt idx="2123">
                  <c:v>16</c:v>
                </c:pt>
                <c:pt idx="2124">
                  <c:v>17</c:v>
                </c:pt>
                <c:pt idx="2125">
                  <c:v>18</c:v>
                </c:pt>
                <c:pt idx="2126">
                  <c:v>19</c:v>
                </c:pt>
                <c:pt idx="2127">
                  <c:v>20</c:v>
                </c:pt>
                <c:pt idx="2128">
                  <c:v>20</c:v>
                </c:pt>
                <c:pt idx="2129">
                  <c:v>21</c:v>
                </c:pt>
                <c:pt idx="2130">
                  <c:v>22</c:v>
                </c:pt>
                <c:pt idx="2131">
                  <c:v>23</c:v>
                </c:pt>
                <c:pt idx="2132">
                  <c:v>24</c:v>
                </c:pt>
                <c:pt idx="2133">
                  <c:v>25</c:v>
                </c:pt>
                <c:pt idx="2134">
                  <c:v>26</c:v>
                </c:pt>
                <c:pt idx="2135">
                  <c:v>28</c:v>
                </c:pt>
                <c:pt idx="2136">
                  <c:v>28</c:v>
                </c:pt>
                <c:pt idx="2137">
                  <c:v>29</c:v>
                </c:pt>
                <c:pt idx="2138">
                  <c:v>30</c:v>
                </c:pt>
                <c:pt idx="2139">
                  <c:v>32</c:v>
                </c:pt>
                <c:pt idx="2140">
                  <c:v>32</c:v>
                </c:pt>
                <c:pt idx="2141">
                  <c:v>33</c:v>
                </c:pt>
                <c:pt idx="2142">
                  <c:v>34</c:v>
                </c:pt>
                <c:pt idx="2143">
                  <c:v>35</c:v>
                </c:pt>
                <c:pt idx="2144">
                  <c:v>36</c:v>
                </c:pt>
                <c:pt idx="2145">
                  <c:v>37</c:v>
                </c:pt>
                <c:pt idx="2146">
                  <c:v>38</c:v>
                </c:pt>
                <c:pt idx="2147">
                  <c:v>39</c:v>
                </c:pt>
                <c:pt idx="2148">
                  <c:v>40</c:v>
                </c:pt>
                <c:pt idx="2149">
                  <c:v>41</c:v>
                </c:pt>
                <c:pt idx="2150">
                  <c:v>42</c:v>
                </c:pt>
                <c:pt idx="2151">
                  <c:v>43</c:v>
                </c:pt>
                <c:pt idx="2152">
                  <c:v>44</c:v>
                </c:pt>
                <c:pt idx="2153">
                  <c:v>45</c:v>
                </c:pt>
                <c:pt idx="2154">
                  <c:v>46</c:v>
                </c:pt>
                <c:pt idx="2155">
                  <c:v>47</c:v>
                </c:pt>
                <c:pt idx="2156">
                  <c:v>48</c:v>
                </c:pt>
                <c:pt idx="2157">
                  <c:v>49</c:v>
                </c:pt>
                <c:pt idx="2158">
                  <c:v>50</c:v>
                </c:pt>
                <c:pt idx="2159">
                  <c:v>51</c:v>
                </c:pt>
                <c:pt idx="2160">
                  <c:v>52</c:v>
                </c:pt>
                <c:pt idx="2161">
                  <c:v>54</c:v>
                </c:pt>
                <c:pt idx="2162">
                  <c:v>55</c:v>
                </c:pt>
                <c:pt idx="2163">
                  <c:v>56</c:v>
                </c:pt>
                <c:pt idx="2164">
                  <c:v>57</c:v>
                </c:pt>
                <c:pt idx="2165">
                  <c:v>58</c:v>
                </c:pt>
                <c:pt idx="2166">
                  <c:v>59</c:v>
                </c:pt>
                <c:pt idx="2167">
                  <c:v>60</c:v>
                </c:pt>
                <c:pt idx="2168">
                  <c:v>61</c:v>
                </c:pt>
                <c:pt idx="2169">
                  <c:v>62</c:v>
                </c:pt>
                <c:pt idx="2170">
                  <c:v>63</c:v>
                </c:pt>
                <c:pt idx="2171">
                  <c:v>64</c:v>
                </c:pt>
                <c:pt idx="2172">
                  <c:v>65</c:v>
                </c:pt>
                <c:pt idx="2173">
                  <c:v>66</c:v>
                </c:pt>
                <c:pt idx="2174">
                  <c:v>67</c:v>
                </c:pt>
                <c:pt idx="2175">
                  <c:v>67</c:v>
                </c:pt>
                <c:pt idx="2176">
                  <c:v>68</c:v>
                </c:pt>
                <c:pt idx="2177">
                  <c:v>69</c:v>
                </c:pt>
                <c:pt idx="2178">
                  <c:v>71</c:v>
                </c:pt>
                <c:pt idx="2179">
                  <c:v>71</c:v>
                </c:pt>
                <c:pt idx="2180">
                  <c:v>72</c:v>
                </c:pt>
                <c:pt idx="2181">
                  <c:v>73</c:v>
                </c:pt>
                <c:pt idx="2182">
                  <c:v>75</c:v>
                </c:pt>
                <c:pt idx="2183">
                  <c:v>75</c:v>
                </c:pt>
                <c:pt idx="2184">
                  <c:v>76</c:v>
                </c:pt>
                <c:pt idx="2185">
                  <c:v>77</c:v>
                </c:pt>
                <c:pt idx="2186">
                  <c:v>78</c:v>
                </c:pt>
                <c:pt idx="2187">
                  <c:v>79</c:v>
                </c:pt>
                <c:pt idx="2188">
                  <c:v>80</c:v>
                </c:pt>
                <c:pt idx="2189">
                  <c:v>81</c:v>
                </c:pt>
                <c:pt idx="2190">
                  <c:v>82</c:v>
                </c:pt>
                <c:pt idx="2191">
                  <c:v>83</c:v>
                </c:pt>
                <c:pt idx="2192">
                  <c:v>84</c:v>
                </c:pt>
                <c:pt idx="2193">
                  <c:v>85</c:v>
                </c:pt>
                <c:pt idx="2194">
                  <c:v>86</c:v>
                </c:pt>
                <c:pt idx="2195">
                  <c:v>87</c:v>
                </c:pt>
                <c:pt idx="2196">
                  <c:v>88</c:v>
                </c:pt>
                <c:pt idx="2197">
                  <c:v>89</c:v>
                </c:pt>
                <c:pt idx="2198">
                  <c:v>90</c:v>
                </c:pt>
                <c:pt idx="2199">
                  <c:v>91</c:v>
                </c:pt>
                <c:pt idx="2200">
                  <c:v>92</c:v>
                </c:pt>
                <c:pt idx="2201">
                  <c:v>93</c:v>
                </c:pt>
                <c:pt idx="2202">
                  <c:v>95</c:v>
                </c:pt>
                <c:pt idx="2203">
                  <c:v>96</c:v>
                </c:pt>
                <c:pt idx="2204">
                  <c:v>97</c:v>
                </c:pt>
                <c:pt idx="2205">
                  <c:v>98</c:v>
                </c:pt>
                <c:pt idx="2206">
                  <c:v>99</c:v>
                </c:pt>
                <c:pt idx="2207">
                  <c:v>100</c:v>
                </c:pt>
                <c:pt idx="2208">
                  <c:v>101</c:v>
                </c:pt>
                <c:pt idx="2209">
                  <c:v>102</c:v>
                </c:pt>
                <c:pt idx="2210">
                  <c:v>103</c:v>
                </c:pt>
                <c:pt idx="2211">
                  <c:v>104</c:v>
                </c:pt>
                <c:pt idx="2212">
                  <c:v>104</c:v>
                </c:pt>
                <c:pt idx="2213">
                  <c:v>105</c:v>
                </c:pt>
                <c:pt idx="2214">
                  <c:v>106</c:v>
                </c:pt>
                <c:pt idx="2215">
                  <c:v>108</c:v>
                </c:pt>
                <c:pt idx="2216">
                  <c:v>108</c:v>
                </c:pt>
                <c:pt idx="2217">
                  <c:v>109</c:v>
                </c:pt>
                <c:pt idx="2218">
                  <c:v>110</c:v>
                </c:pt>
                <c:pt idx="2219">
                  <c:v>112</c:v>
                </c:pt>
                <c:pt idx="2220">
                  <c:v>112</c:v>
                </c:pt>
                <c:pt idx="2221">
                  <c:v>113</c:v>
                </c:pt>
                <c:pt idx="2222">
                  <c:v>114</c:v>
                </c:pt>
                <c:pt idx="2223">
                  <c:v>115</c:v>
                </c:pt>
                <c:pt idx="2224">
                  <c:v>116</c:v>
                </c:pt>
                <c:pt idx="2225">
                  <c:v>117</c:v>
                </c:pt>
                <c:pt idx="2226">
                  <c:v>118</c:v>
                </c:pt>
                <c:pt idx="2227">
                  <c:v>119</c:v>
                </c:pt>
                <c:pt idx="2228">
                  <c:v>120</c:v>
                </c:pt>
                <c:pt idx="2229">
                  <c:v>121</c:v>
                </c:pt>
                <c:pt idx="2230">
                  <c:v>122</c:v>
                </c:pt>
                <c:pt idx="2231">
                  <c:v>123</c:v>
                </c:pt>
                <c:pt idx="2232">
                  <c:v>124</c:v>
                </c:pt>
                <c:pt idx="2233">
                  <c:v>125</c:v>
                </c:pt>
                <c:pt idx="2234">
                  <c:v>126</c:v>
                </c:pt>
                <c:pt idx="2235">
                  <c:v>127</c:v>
                </c:pt>
                <c:pt idx="2236">
                  <c:v>128</c:v>
                </c:pt>
                <c:pt idx="2237">
                  <c:v>129</c:v>
                </c:pt>
                <c:pt idx="2238">
                  <c:v>130</c:v>
                </c:pt>
                <c:pt idx="2239">
                  <c:v>131</c:v>
                </c:pt>
                <c:pt idx="2240">
                  <c:v>132</c:v>
                </c:pt>
                <c:pt idx="2241">
                  <c:v>133</c:v>
                </c:pt>
                <c:pt idx="2242">
                  <c:v>134</c:v>
                </c:pt>
                <c:pt idx="2243">
                  <c:v>135</c:v>
                </c:pt>
                <c:pt idx="2244">
                  <c:v>136</c:v>
                </c:pt>
                <c:pt idx="2245">
                  <c:v>137</c:v>
                </c:pt>
                <c:pt idx="2246">
                  <c:v>139</c:v>
                </c:pt>
                <c:pt idx="2247">
                  <c:v>140</c:v>
                </c:pt>
                <c:pt idx="2248">
                  <c:v>141</c:v>
                </c:pt>
                <c:pt idx="2249">
                  <c:v>142</c:v>
                </c:pt>
                <c:pt idx="2250">
                  <c:v>143</c:v>
                </c:pt>
                <c:pt idx="2251">
                  <c:v>144</c:v>
                </c:pt>
                <c:pt idx="2252">
                  <c:v>145</c:v>
                </c:pt>
                <c:pt idx="2253">
                  <c:v>146</c:v>
                </c:pt>
                <c:pt idx="2254">
                  <c:v>147</c:v>
                </c:pt>
                <c:pt idx="2255">
                  <c:v>147</c:v>
                </c:pt>
                <c:pt idx="2256">
                  <c:v>148</c:v>
                </c:pt>
                <c:pt idx="2257">
                  <c:v>149</c:v>
                </c:pt>
                <c:pt idx="2258">
                  <c:v>150</c:v>
                </c:pt>
                <c:pt idx="2259">
                  <c:v>151</c:v>
                </c:pt>
                <c:pt idx="2260">
                  <c:v>152</c:v>
                </c:pt>
                <c:pt idx="2261">
                  <c:v>153</c:v>
                </c:pt>
                <c:pt idx="2262">
                  <c:v>154</c:v>
                </c:pt>
                <c:pt idx="2263">
                  <c:v>155</c:v>
                </c:pt>
                <c:pt idx="2264">
                  <c:v>156</c:v>
                </c:pt>
                <c:pt idx="2265">
                  <c:v>157</c:v>
                </c:pt>
                <c:pt idx="2266">
                  <c:v>158</c:v>
                </c:pt>
                <c:pt idx="2267">
                  <c:v>159</c:v>
                </c:pt>
                <c:pt idx="2268">
                  <c:v>161</c:v>
                </c:pt>
                <c:pt idx="2269">
                  <c:v>161</c:v>
                </c:pt>
                <c:pt idx="2270">
                  <c:v>162</c:v>
                </c:pt>
                <c:pt idx="2271">
                  <c:v>163</c:v>
                </c:pt>
                <c:pt idx="2272">
                  <c:v>164</c:v>
                </c:pt>
                <c:pt idx="2273">
                  <c:v>165</c:v>
                </c:pt>
                <c:pt idx="2274">
                  <c:v>166</c:v>
                </c:pt>
                <c:pt idx="2275">
                  <c:v>167</c:v>
                </c:pt>
                <c:pt idx="2276">
                  <c:v>168</c:v>
                </c:pt>
                <c:pt idx="2277">
                  <c:v>169</c:v>
                </c:pt>
                <c:pt idx="2278">
                  <c:v>170</c:v>
                </c:pt>
                <c:pt idx="2279">
                  <c:v>171</c:v>
                </c:pt>
                <c:pt idx="2280">
                  <c:v>172</c:v>
                </c:pt>
                <c:pt idx="2281">
                  <c:v>173</c:v>
                </c:pt>
                <c:pt idx="2282">
                  <c:v>175</c:v>
                </c:pt>
                <c:pt idx="2283">
                  <c:v>176</c:v>
                </c:pt>
                <c:pt idx="2284">
                  <c:v>177</c:v>
                </c:pt>
                <c:pt idx="2285">
                  <c:v>178</c:v>
                </c:pt>
                <c:pt idx="2286">
                  <c:v>179</c:v>
                </c:pt>
                <c:pt idx="2287">
                  <c:v>180</c:v>
                </c:pt>
                <c:pt idx="2288">
                  <c:v>180</c:v>
                </c:pt>
                <c:pt idx="2289">
                  <c:v>181</c:v>
                </c:pt>
                <c:pt idx="2290">
                  <c:v>182</c:v>
                </c:pt>
                <c:pt idx="2291">
                  <c:v>183</c:v>
                </c:pt>
                <c:pt idx="2292">
                  <c:v>184</c:v>
                </c:pt>
                <c:pt idx="2293">
                  <c:v>185</c:v>
                </c:pt>
                <c:pt idx="2294">
                  <c:v>186</c:v>
                </c:pt>
                <c:pt idx="2295">
                  <c:v>187</c:v>
                </c:pt>
                <c:pt idx="2296">
                  <c:v>189</c:v>
                </c:pt>
                <c:pt idx="2297">
                  <c:v>189</c:v>
                </c:pt>
                <c:pt idx="2298">
                  <c:v>190</c:v>
                </c:pt>
                <c:pt idx="2299">
                  <c:v>191</c:v>
                </c:pt>
                <c:pt idx="2300">
                  <c:v>192</c:v>
                </c:pt>
                <c:pt idx="2301">
                  <c:v>193</c:v>
                </c:pt>
                <c:pt idx="2302">
                  <c:v>194</c:v>
                </c:pt>
                <c:pt idx="2303">
                  <c:v>195</c:v>
                </c:pt>
                <c:pt idx="2304">
                  <c:v>196</c:v>
                </c:pt>
                <c:pt idx="2305">
                  <c:v>197</c:v>
                </c:pt>
                <c:pt idx="2306">
                  <c:v>198</c:v>
                </c:pt>
                <c:pt idx="2307">
                  <c:v>199</c:v>
                </c:pt>
                <c:pt idx="2308">
                  <c:v>200</c:v>
                </c:pt>
                <c:pt idx="2309">
                  <c:v>201</c:v>
                </c:pt>
                <c:pt idx="2310">
                  <c:v>202</c:v>
                </c:pt>
                <c:pt idx="2311">
                  <c:v>203</c:v>
                </c:pt>
                <c:pt idx="2312">
                  <c:v>204</c:v>
                </c:pt>
                <c:pt idx="2313">
                  <c:v>205</c:v>
                </c:pt>
                <c:pt idx="2314">
                  <c:v>207</c:v>
                </c:pt>
                <c:pt idx="2315">
                  <c:v>208</c:v>
                </c:pt>
                <c:pt idx="2316">
                  <c:v>209</c:v>
                </c:pt>
                <c:pt idx="2317">
                  <c:v>210</c:v>
                </c:pt>
                <c:pt idx="2318">
                  <c:v>211</c:v>
                </c:pt>
                <c:pt idx="2319">
                  <c:v>212</c:v>
                </c:pt>
                <c:pt idx="2320">
                  <c:v>213</c:v>
                </c:pt>
                <c:pt idx="2321">
                  <c:v>214</c:v>
                </c:pt>
                <c:pt idx="2322">
                  <c:v>214</c:v>
                </c:pt>
                <c:pt idx="2323">
                  <c:v>216</c:v>
                </c:pt>
                <c:pt idx="2324">
                  <c:v>216</c:v>
                </c:pt>
                <c:pt idx="2325">
                  <c:v>218</c:v>
                </c:pt>
                <c:pt idx="2326">
                  <c:v>218</c:v>
                </c:pt>
                <c:pt idx="2327">
                  <c:v>219</c:v>
                </c:pt>
                <c:pt idx="2328">
                  <c:v>220</c:v>
                </c:pt>
                <c:pt idx="2329">
                  <c:v>221</c:v>
                </c:pt>
                <c:pt idx="2330">
                  <c:v>222</c:v>
                </c:pt>
                <c:pt idx="2331">
                  <c:v>223</c:v>
                </c:pt>
                <c:pt idx="2332">
                  <c:v>224</c:v>
                </c:pt>
                <c:pt idx="2333">
                  <c:v>225</c:v>
                </c:pt>
                <c:pt idx="2334">
                  <c:v>226</c:v>
                </c:pt>
                <c:pt idx="2335">
                  <c:v>228</c:v>
                </c:pt>
                <c:pt idx="2336">
                  <c:v>228</c:v>
                </c:pt>
                <c:pt idx="2337">
                  <c:v>229</c:v>
                </c:pt>
                <c:pt idx="2338">
                  <c:v>230</c:v>
                </c:pt>
                <c:pt idx="2339">
                  <c:v>231</c:v>
                </c:pt>
                <c:pt idx="2340">
                  <c:v>232</c:v>
                </c:pt>
                <c:pt idx="2341">
                  <c:v>233</c:v>
                </c:pt>
                <c:pt idx="2342">
                  <c:v>234</c:v>
                </c:pt>
                <c:pt idx="2343">
                  <c:v>235</c:v>
                </c:pt>
                <c:pt idx="2344">
                  <c:v>236</c:v>
                </c:pt>
                <c:pt idx="2345">
                  <c:v>237</c:v>
                </c:pt>
                <c:pt idx="2346">
                  <c:v>238</c:v>
                </c:pt>
                <c:pt idx="2347">
                  <c:v>239</c:v>
                </c:pt>
                <c:pt idx="2348">
                  <c:v>240</c:v>
                </c:pt>
                <c:pt idx="2349">
                  <c:v>241</c:v>
                </c:pt>
                <c:pt idx="2350">
                  <c:v>242</c:v>
                </c:pt>
                <c:pt idx="2351">
                  <c:v>243</c:v>
                </c:pt>
                <c:pt idx="2352">
                  <c:v>244</c:v>
                </c:pt>
                <c:pt idx="2353">
                  <c:v>246</c:v>
                </c:pt>
                <c:pt idx="2354">
                  <c:v>247</c:v>
                </c:pt>
                <c:pt idx="2355">
                  <c:v>248</c:v>
                </c:pt>
                <c:pt idx="2356">
                  <c:v>249</c:v>
                </c:pt>
                <c:pt idx="2357">
                  <c:v>250</c:v>
                </c:pt>
                <c:pt idx="2358">
                  <c:v>250</c:v>
                </c:pt>
                <c:pt idx="2359">
                  <c:v>252</c:v>
                </c:pt>
                <c:pt idx="2360">
                  <c:v>252</c:v>
                </c:pt>
                <c:pt idx="2361">
                  <c:v>253</c:v>
                </c:pt>
                <c:pt idx="2362">
                  <c:v>255</c:v>
                </c:pt>
                <c:pt idx="2363">
                  <c:v>255</c:v>
                </c:pt>
                <c:pt idx="2364">
                  <c:v>256</c:v>
                </c:pt>
                <c:pt idx="2365">
                  <c:v>257</c:v>
                </c:pt>
                <c:pt idx="2366">
                  <c:v>258</c:v>
                </c:pt>
                <c:pt idx="2367">
                  <c:v>259</c:v>
                </c:pt>
                <c:pt idx="2368">
                  <c:v>260</c:v>
                </c:pt>
                <c:pt idx="2369">
                  <c:v>261</c:v>
                </c:pt>
                <c:pt idx="2370">
                  <c:v>262</c:v>
                </c:pt>
                <c:pt idx="2371">
                  <c:v>263</c:v>
                </c:pt>
                <c:pt idx="2372">
                  <c:v>264</c:v>
                </c:pt>
                <c:pt idx="2373">
                  <c:v>265</c:v>
                </c:pt>
                <c:pt idx="2374">
                  <c:v>266</c:v>
                </c:pt>
                <c:pt idx="2375">
                  <c:v>267</c:v>
                </c:pt>
                <c:pt idx="2376">
                  <c:v>268</c:v>
                </c:pt>
                <c:pt idx="2377">
                  <c:v>269</c:v>
                </c:pt>
                <c:pt idx="2378">
                  <c:v>270</c:v>
                </c:pt>
                <c:pt idx="2379">
                  <c:v>271</c:v>
                </c:pt>
                <c:pt idx="2380">
                  <c:v>273</c:v>
                </c:pt>
                <c:pt idx="2381">
                  <c:v>274</c:v>
                </c:pt>
                <c:pt idx="2382">
                  <c:v>275</c:v>
                </c:pt>
                <c:pt idx="2383">
                  <c:v>276</c:v>
                </c:pt>
                <c:pt idx="2384">
                  <c:v>276</c:v>
                </c:pt>
                <c:pt idx="2385">
                  <c:v>278</c:v>
                </c:pt>
                <c:pt idx="2386">
                  <c:v>278</c:v>
                </c:pt>
                <c:pt idx="2387">
                  <c:v>279</c:v>
                </c:pt>
                <c:pt idx="2388">
                  <c:v>280</c:v>
                </c:pt>
                <c:pt idx="2389">
                  <c:v>281</c:v>
                </c:pt>
                <c:pt idx="2390">
                  <c:v>282</c:v>
                </c:pt>
                <c:pt idx="2391">
                  <c:v>283</c:v>
                </c:pt>
                <c:pt idx="2392">
                  <c:v>284</c:v>
                </c:pt>
                <c:pt idx="2393">
                  <c:v>285</c:v>
                </c:pt>
                <c:pt idx="2394">
                  <c:v>286</c:v>
                </c:pt>
                <c:pt idx="2395">
                  <c:v>287</c:v>
                </c:pt>
                <c:pt idx="2396">
                  <c:v>288</c:v>
                </c:pt>
                <c:pt idx="2397">
                  <c:v>289</c:v>
                </c:pt>
                <c:pt idx="2398">
                  <c:v>290</c:v>
                </c:pt>
                <c:pt idx="2399">
                  <c:v>291</c:v>
                </c:pt>
                <c:pt idx="2400">
                  <c:v>292</c:v>
                </c:pt>
                <c:pt idx="2401">
                  <c:v>293</c:v>
                </c:pt>
                <c:pt idx="2402">
                  <c:v>294</c:v>
                </c:pt>
                <c:pt idx="2403">
                  <c:v>295</c:v>
                </c:pt>
                <c:pt idx="2404">
                  <c:v>296</c:v>
                </c:pt>
                <c:pt idx="2405">
                  <c:v>297</c:v>
                </c:pt>
                <c:pt idx="2406">
                  <c:v>298</c:v>
                </c:pt>
                <c:pt idx="2407">
                  <c:v>299</c:v>
                </c:pt>
                <c:pt idx="2408">
                  <c:v>0</c:v>
                </c:pt>
                <c:pt idx="2409">
                  <c:v>0</c:v>
                </c:pt>
                <c:pt idx="2410">
                  <c:v>2</c:v>
                </c:pt>
                <c:pt idx="2411">
                  <c:v>2</c:v>
                </c:pt>
                <c:pt idx="2412">
                  <c:v>3</c:v>
                </c:pt>
                <c:pt idx="2413">
                  <c:v>5</c:v>
                </c:pt>
                <c:pt idx="2414">
                  <c:v>5</c:v>
                </c:pt>
                <c:pt idx="2415">
                  <c:v>6</c:v>
                </c:pt>
                <c:pt idx="2416">
                  <c:v>8</c:v>
                </c:pt>
                <c:pt idx="2417">
                  <c:v>8</c:v>
                </c:pt>
                <c:pt idx="2418">
                  <c:v>9</c:v>
                </c:pt>
                <c:pt idx="2419">
                  <c:v>10</c:v>
                </c:pt>
                <c:pt idx="2420">
                  <c:v>11</c:v>
                </c:pt>
                <c:pt idx="2421">
                  <c:v>12</c:v>
                </c:pt>
                <c:pt idx="2422">
                  <c:v>14</c:v>
                </c:pt>
                <c:pt idx="2423">
                  <c:v>14</c:v>
                </c:pt>
                <c:pt idx="2424">
                  <c:v>15</c:v>
                </c:pt>
                <c:pt idx="2425">
                  <c:v>16</c:v>
                </c:pt>
                <c:pt idx="2426">
                  <c:v>17</c:v>
                </c:pt>
                <c:pt idx="2427">
                  <c:v>18</c:v>
                </c:pt>
                <c:pt idx="2428">
                  <c:v>19</c:v>
                </c:pt>
                <c:pt idx="2429">
                  <c:v>20</c:v>
                </c:pt>
                <c:pt idx="2430">
                  <c:v>21</c:v>
                </c:pt>
                <c:pt idx="2431">
                  <c:v>22</c:v>
                </c:pt>
                <c:pt idx="2432">
                  <c:v>23</c:v>
                </c:pt>
                <c:pt idx="2433">
                  <c:v>24</c:v>
                </c:pt>
                <c:pt idx="2434">
                  <c:v>25</c:v>
                </c:pt>
                <c:pt idx="2435">
                  <c:v>26</c:v>
                </c:pt>
                <c:pt idx="2436">
                  <c:v>27</c:v>
                </c:pt>
                <c:pt idx="2437">
                  <c:v>29</c:v>
                </c:pt>
                <c:pt idx="2438">
                  <c:v>30</c:v>
                </c:pt>
                <c:pt idx="2439">
                  <c:v>30</c:v>
                </c:pt>
                <c:pt idx="2440">
                  <c:v>31</c:v>
                </c:pt>
                <c:pt idx="2441">
                  <c:v>32</c:v>
                </c:pt>
                <c:pt idx="2442">
                  <c:v>33</c:v>
                </c:pt>
                <c:pt idx="2443">
                  <c:v>34</c:v>
                </c:pt>
                <c:pt idx="2444">
                  <c:v>35</c:v>
                </c:pt>
                <c:pt idx="2445">
                  <c:v>36</c:v>
                </c:pt>
                <c:pt idx="2446">
                  <c:v>37</c:v>
                </c:pt>
                <c:pt idx="2447">
                  <c:v>38</c:v>
                </c:pt>
                <c:pt idx="2448">
                  <c:v>39</c:v>
                </c:pt>
                <c:pt idx="2449">
                  <c:v>40</c:v>
                </c:pt>
                <c:pt idx="2450">
                  <c:v>41</c:v>
                </c:pt>
                <c:pt idx="2451">
                  <c:v>42</c:v>
                </c:pt>
                <c:pt idx="2452">
                  <c:v>43</c:v>
                </c:pt>
                <c:pt idx="2453">
                  <c:v>44</c:v>
                </c:pt>
                <c:pt idx="2454">
                  <c:v>45</c:v>
                </c:pt>
                <c:pt idx="2455">
                  <c:v>46</c:v>
                </c:pt>
                <c:pt idx="2456">
                  <c:v>47</c:v>
                </c:pt>
                <c:pt idx="2457">
                  <c:v>48</c:v>
                </c:pt>
                <c:pt idx="2458">
                  <c:v>49</c:v>
                </c:pt>
                <c:pt idx="2459">
                  <c:v>49</c:v>
                </c:pt>
                <c:pt idx="2460">
                  <c:v>51</c:v>
                </c:pt>
                <c:pt idx="2461">
                  <c:v>52</c:v>
                </c:pt>
                <c:pt idx="2462">
                  <c:v>53</c:v>
                </c:pt>
                <c:pt idx="2463">
                  <c:v>54</c:v>
                </c:pt>
                <c:pt idx="2464">
                  <c:v>56</c:v>
                </c:pt>
                <c:pt idx="2465">
                  <c:v>56</c:v>
                </c:pt>
                <c:pt idx="2466">
                  <c:v>57</c:v>
                </c:pt>
                <c:pt idx="2467">
                  <c:v>58</c:v>
                </c:pt>
                <c:pt idx="2468">
                  <c:v>59</c:v>
                </c:pt>
                <c:pt idx="2469">
                  <c:v>60</c:v>
                </c:pt>
                <c:pt idx="2470">
                  <c:v>61</c:v>
                </c:pt>
                <c:pt idx="2471">
                  <c:v>62</c:v>
                </c:pt>
                <c:pt idx="2472">
                  <c:v>63</c:v>
                </c:pt>
                <c:pt idx="2473">
                  <c:v>64</c:v>
                </c:pt>
                <c:pt idx="2474">
                  <c:v>65</c:v>
                </c:pt>
                <c:pt idx="2475">
                  <c:v>66</c:v>
                </c:pt>
                <c:pt idx="2476">
                  <c:v>67</c:v>
                </c:pt>
                <c:pt idx="2477">
                  <c:v>68</c:v>
                </c:pt>
                <c:pt idx="2478">
                  <c:v>69</c:v>
                </c:pt>
                <c:pt idx="2479">
                  <c:v>70</c:v>
                </c:pt>
                <c:pt idx="2480">
                  <c:v>71</c:v>
                </c:pt>
                <c:pt idx="2481">
                  <c:v>72</c:v>
                </c:pt>
                <c:pt idx="2482">
                  <c:v>73</c:v>
                </c:pt>
                <c:pt idx="2483">
                  <c:v>74</c:v>
                </c:pt>
                <c:pt idx="2484">
                  <c:v>75</c:v>
                </c:pt>
                <c:pt idx="2485">
                  <c:v>76</c:v>
                </c:pt>
                <c:pt idx="2486">
                  <c:v>77</c:v>
                </c:pt>
                <c:pt idx="2487">
                  <c:v>78</c:v>
                </c:pt>
                <c:pt idx="2488">
                  <c:v>79</c:v>
                </c:pt>
                <c:pt idx="2489">
                  <c:v>80</c:v>
                </c:pt>
                <c:pt idx="2490">
                  <c:v>81</c:v>
                </c:pt>
                <c:pt idx="2491">
                  <c:v>82</c:v>
                </c:pt>
                <c:pt idx="2492">
                  <c:v>83</c:v>
                </c:pt>
                <c:pt idx="2493">
                  <c:v>84</c:v>
                </c:pt>
                <c:pt idx="2494">
                  <c:v>85</c:v>
                </c:pt>
                <c:pt idx="2495">
                  <c:v>86</c:v>
                </c:pt>
                <c:pt idx="2496">
                  <c:v>87</c:v>
                </c:pt>
                <c:pt idx="2497">
                  <c:v>88</c:v>
                </c:pt>
                <c:pt idx="2498">
                  <c:v>89</c:v>
                </c:pt>
                <c:pt idx="2499">
                  <c:v>89</c:v>
                </c:pt>
                <c:pt idx="2500">
                  <c:v>91</c:v>
                </c:pt>
                <c:pt idx="2501">
                  <c:v>91</c:v>
                </c:pt>
                <c:pt idx="2502">
                  <c:v>93</c:v>
                </c:pt>
                <c:pt idx="2503">
                  <c:v>94</c:v>
                </c:pt>
                <c:pt idx="2504">
                  <c:v>95</c:v>
                </c:pt>
                <c:pt idx="2505">
                  <c:v>96</c:v>
                </c:pt>
                <c:pt idx="2506">
                  <c:v>97</c:v>
                </c:pt>
                <c:pt idx="2507">
                  <c:v>98</c:v>
                </c:pt>
                <c:pt idx="2508">
                  <c:v>99</c:v>
                </c:pt>
                <c:pt idx="2509">
                  <c:v>100</c:v>
                </c:pt>
                <c:pt idx="2510">
                  <c:v>101</c:v>
                </c:pt>
                <c:pt idx="2511">
                  <c:v>102</c:v>
                </c:pt>
                <c:pt idx="2512">
                  <c:v>103</c:v>
                </c:pt>
                <c:pt idx="2513">
                  <c:v>104</c:v>
                </c:pt>
                <c:pt idx="2514">
                  <c:v>105</c:v>
                </c:pt>
                <c:pt idx="2515">
                  <c:v>106</c:v>
                </c:pt>
                <c:pt idx="2516">
                  <c:v>107</c:v>
                </c:pt>
                <c:pt idx="2517">
                  <c:v>108</c:v>
                </c:pt>
                <c:pt idx="2518">
                  <c:v>109</c:v>
                </c:pt>
                <c:pt idx="2519">
                  <c:v>110</c:v>
                </c:pt>
                <c:pt idx="2520">
                  <c:v>111</c:v>
                </c:pt>
                <c:pt idx="2521">
                  <c:v>112</c:v>
                </c:pt>
                <c:pt idx="2522">
                  <c:v>113</c:v>
                </c:pt>
                <c:pt idx="2523">
                  <c:v>114</c:v>
                </c:pt>
                <c:pt idx="2524">
                  <c:v>115</c:v>
                </c:pt>
                <c:pt idx="2525">
                  <c:v>116</c:v>
                </c:pt>
                <c:pt idx="2526">
                  <c:v>117</c:v>
                </c:pt>
                <c:pt idx="2527">
                  <c:v>118</c:v>
                </c:pt>
                <c:pt idx="2528">
                  <c:v>119</c:v>
                </c:pt>
                <c:pt idx="2529">
                  <c:v>120</c:v>
                </c:pt>
                <c:pt idx="2530">
                  <c:v>121</c:v>
                </c:pt>
                <c:pt idx="2531">
                  <c:v>122</c:v>
                </c:pt>
                <c:pt idx="2532">
                  <c:v>123</c:v>
                </c:pt>
                <c:pt idx="2533">
                  <c:v>125</c:v>
                </c:pt>
                <c:pt idx="2534">
                  <c:v>125</c:v>
                </c:pt>
                <c:pt idx="2535">
                  <c:v>126</c:v>
                </c:pt>
                <c:pt idx="2536">
                  <c:v>127</c:v>
                </c:pt>
                <c:pt idx="2537">
                  <c:v>128</c:v>
                </c:pt>
                <c:pt idx="2538">
                  <c:v>129</c:v>
                </c:pt>
                <c:pt idx="2539">
                  <c:v>130</c:v>
                </c:pt>
                <c:pt idx="2540">
                  <c:v>131</c:v>
                </c:pt>
                <c:pt idx="2541">
                  <c:v>132</c:v>
                </c:pt>
                <c:pt idx="2542">
                  <c:v>133</c:v>
                </c:pt>
                <c:pt idx="2543">
                  <c:v>134</c:v>
                </c:pt>
                <c:pt idx="2544">
                  <c:v>135</c:v>
                </c:pt>
                <c:pt idx="2545">
                  <c:v>136</c:v>
                </c:pt>
                <c:pt idx="2546">
                  <c:v>137</c:v>
                </c:pt>
                <c:pt idx="2547">
                  <c:v>138</c:v>
                </c:pt>
                <c:pt idx="2548">
                  <c:v>139</c:v>
                </c:pt>
                <c:pt idx="2549">
                  <c:v>140</c:v>
                </c:pt>
                <c:pt idx="2550">
                  <c:v>141</c:v>
                </c:pt>
                <c:pt idx="2551">
                  <c:v>142</c:v>
                </c:pt>
                <c:pt idx="2552">
                  <c:v>143</c:v>
                </c:pt>
                <c:pt idx="2553">
                  <c:v>144</c:v>
                </c:pt>
                <c:pt idx="2554">
                  <c:v>145</c:v>
                </c:pt>
                <c:pt idx="2555">
                  <c:v>146</c:v>
                </c:pt>
                <c:pt idx="2556">
                  <c:v>147</c:v>
                </c:pt>
                <c:pt idx="2557">
                  <c:v>148</c:v>
                </c:pt>
                <c:pt idx="2558">
                  <c:v>149</c:v>
                </c:pt>
                <c:pt idx="2559">
                  <c:v>150</c:v>
                </c:pt>
                <c:pt idx="2560">
                  <c:v>151</c:v>
                </c:pt>
                <c:pt idx="2561">
                  <c:v>152</c:v>
                </c:pt>
                <c:pt idx="2562">
                  <c:v>153</c:v>
                </c:pt>
                <c:pt idx="2563">
                  <c:v>154</c:v>
                </c:pt>
                <c:pt idx="2564">
                  <c:v>154</c:v>
                </c:pt>
                <c:pt idx="2565">
                  <c:v>155</c:v>
                </c:pt>
                <c:pt idx="2566">
                  <c:v>157</c:v>
                </c:pt>
                <c:pt idx="2567">
                  <c:v>159</c:v>
                </c:pt>
                <c:pt idx="2568">
                  <c:v>159</c:v>
                </c:pt>
                <c:pt idx="2569">
                  <c:v>160</c:v>
                </c:pt>
                <c:pt idx="2570">
                  <c:v>161</c:v>
                </c:pt>
                <c:pt idx="2571">
                  <c:v>162</c:v>
                </c:pt>
                <c:pt idx="2572">
                  <c:v>163</c:v>
                </c:pt>
                <c:pt idx="2573">
                  <c:v>164</c:v>
                </c:pt>
                <c:pt idx="2574">
                  <c:v>165</c:v>
                </c:pt>
                <c:pt idx="2575">
                  <c:v>166</c:v>
                </c:pt>
                <c:pt idx="2576">
                  <c:v>167</c:v>
                </c:pt>
                <c:pt idx="2577">
                  <c:v>168</c:v>
                </c:pt>
                <c:pt idx="2578">
                  <c:v>169</c:v>
                </c:pt>
                <c:pt idx="2579">
                  <c:v>170</c:v>
                </c:pt>
                <c:pt idx="2580">
                  <c:v>171</c:v>
                </c:pt>
                <c:pt idx="2581">
                  <c:v>172</c:v>
                </c:pt>
                <c:pt idx="2582">
                  <c:v>173</c:v>
                </c:pt>
                <c:pt idx="2583">
                  <c:v>174</c:v>
                </c:pt>
                <c:pt idx="2584">
                  <c:v>175</c:v>
                </c:pt>
                <c:pt idx="2585">
                  <c:v>176</c:v>
                </c:pt>
                <c:pt idx="2586">
                  <c:v>177</c:v>
                </c:pt>
                <c:pt idx="2587">
                  <c:v>178</c:v>
                </c:pt>
                <c:pt idx="2588">
                  <c:v>179</c:v>
                </c:pt>
                <c:pt idx="2589">
                  <c:v>180</c:v>
                </c:pt>
                <c:pt idx="2590">
                  <c:v>181</c:v>
                </c:pt>
                <c:pt idx="2591">
                  <c:v>182</c:v>
                </c:pt>
                <c:pt idx="2592">
                  <c:v>183</c:v>
                </c:pt>
                <c:pt idx="2593">
                  <c:v>184</c:v>
                </c:pt>
                <c:pt idx="2594">
                  <c:v>185</c:v>
                </c:pt>
                <c:pt idx="2595">
                  <c:v>185</c:v>
                </c:pt>
                <c:pt idx="2596">
                  <c:v>187</c:v>
                </c:pt>
                <c:pt idx="2597">
                  <c:v>187</c:v>
                </c:pt>
                <c:pt idx="2598">
                  <c:v>188</c:v>
                </c:pt>
                <c:pt idx="2599">
                  <c:v>189</c:v>
                </c:pt>
                <c:pt idx="2600">
                  <c:v>192</c:v>
                </c:pt>
                <c:pt idx="2601">
                  <c:v>192</c:v>
                </c:pt>
                <c:pt idx="2602">
                  <c:v>193</c:v>
                </c:pt>
                <c:pt idx="2603">
                  <c:v>194</c:v>
                </c:pt>
                <c:pt idx="2604">
                  <c:v>195</c:v>
                </c:pt>
                <c:pt idx="2605">
                  <c:v>196</c:v>
                </c:pt>
                <c:pt idx="2606">
                  <c:v>197</c:v>
                </c:pt>
                <c:pt idx="2607">
                  <c:v>198</c:v>
                </c:pt>
                <c:pt idx="2608">
                  <c:v>199</c:v>
                </c:pt>
                <c:pt idx="2609">
                  <c:v>200</c:v>
                </c:pt>
                <c:pt idx="2610">
                  <c:v>201</c:v>
                </c:pt>
                <c:pt idx="2611">
                  <c:v>202</c:v>
                </c:pt>
                <c:pt idx="2612">
                  <c:v>203</c:v>
                </c:pt>
                <c:pt idx="2613">
                  <c:v>204</c:v>
                </c:pt>
                <c:pt idx="2614">
                  <c:v>205</c:v>
                </c:pt>
                <c:pt idx="2615">
                  <c:v>206</c:v>
                </c:pt>
                <c:pt idx="2616">
                  <c:v>207</c:v>
                </c:pt>
                <c:pt idx="2617">
                  <c:v>208</c:v>
                </c:pt>
                <c:pt idx="2618">
                  <c:v>209</c:v>
                </c:pt>
                <c:pt idx="2619">
                  <c:v>210</c:v>
                </c:pt>
                <c:pt idx="2620">
                  <c:v>211</c:v>
                </c:pt>
                <c:pt idx="2621">
                  <c:v>212</c:v>
                </c:pt>
                <c:pt idx="2622">
                  <c:v>213</c:v>
                </c:pt>
                <c:pt idx="2623">
                  <c:v>214</c:v>
                </c:pt>
                <c:pt idx="2624">
                  <c:v>215</c:v>
                </c:pt>
                <c:pt idx="2625">
                  <c:v>216</c:v>
                </c:pt>
                <c:pt idx="2626">
                  <c:v>217</c:v>
                </c:pt>
                <c:pt idx="2627">
                  <c:v>217</c:v>
                </c:pt>
                <c:pt idx="2628">
                  <c:v>218</c:v>
                </c:pt>
                <c:pt idx="2629">
                  <c:v>219</c:v>
                </c:pt>
                <c:pt idx="2630">
                  <c:v>220</c:v>
                </c:pt>
                <c:pt idx="2631">
                  <c:v>223</c:v>
                </c:pt>
                <c:pt idx="2632">
                  <c:v>223</c:v>
                </c:pt>
                <c:pt idx="2633">
                  <c:v>224</c:v>
                </c:pt>
                <c:pt idx="2634">
                  <c:v>225</c:v>
                </c:pt>
                <c:pt idx="2635">
                  <c:v>226</c:v>
                </c:pt>
                <c:pt idx="2636">
                  <c:v>227</c:v>
                </c:pt>
                <c:pt idx="2637">
                  <c:v>228</c:v>
                </c:pt>
                <c:pt idx="2638">
                  <c:v>229</c:v>
                </c:pt>
                <c:pt idx="2639">
                  <c:v>230</c:v>
                </c:pt>
                <c:pt idx="2640">
                  <c:v>231</c:v>
                </c:pt>
                <c:pt idx="2641">
                  <c:v>232</c:v>
                </c:pt>
                <c:pt idx="2642">
                  <c:v>233</c:v>
                </c:pt>
                <c:pt idx="2643">
                  <c:v>234</c:v>
                </c:pt>
                <c:pt idx="2644">
                  <c:v>235</c:v>
                </c:pt>
                <c:pt idx="2645">
                  <c:v>236</c:v>
                </c:pt>
                <c:pt idx="2646">
                  <c:v>237</c:v>
                </c:pt>
                <c:pt idx="2647">
                  <c:v>238</c:v>
                </c:pt>
                <c:pt idx="2648">
                  <c:v>239</c:v>
                </c:pt>
                <c:pt idx="2649">
                  <c:v>240</c:v>
                </c:pt>
                <c:pt idx="2650">
                  <c:v>241</c:v>
                </c:pt>
                <c:pt idx="2651">
                  <c:v>242</c:v>
                </c:pt>
                <c:pt idx="2652">
                  <c:v>243</c:v>
                </c:pt>
                <c:pt idx="2653">
                  <c:v>244</c:v>
                </c:pt>
                <c:pt idx="2654">
                  <c:v>245</c:v>
                </c:pt>
                <c:pt idx="2655">
                  <c:v>245</c:v>
                </c:pt>
                <c:pt idx="2656">
                  <c:v>247</c:v>
                </c:pt>
                <c:pt idx="2657">
                  <c:v>247</c:v>
                </c:pt>
                <c:pt idx="2658">
                  <c:v>248</c:v>
                </c:pt>
                <c:pt idx="2659">
                  <c:v>249</c:v>
                </c:pt>
                <c:pt idx="2660">
                  <c:v>251</c:v>
                </c:pt>
                <c:pt idx="2661">
                  <c:v>253</c:v>
                </c:pt>
                <c:pt idx="2662">
                  <c:v>253</c:v>
                </c:pt>
                <c:pt idx="2663">
                  <c:v>254</c:v>
                </c:pt>
                <c:pt idx="2664">
                  <c:v>255</c:v>
                </c:pt>
                <c:pt idx="2665">
                  <c:v>256</c:v>
                </c:pt>
                <c:pt idx="2666">
                  <c:v>257</c:v>
                </c:pt>
                <c:pt idx="2667">
                  <c:v>258</c:v>
                </c:pt>
                <c:pt idx="2668">
                  <c:v>259</c:v>
                </c:pt>
                <c:pt idx="2669">
                  <c:v>260</c:v>
                </c:pt>
                <c:pt idx="2670">
                  <c:v>261</c:v>
                </c:pt>
                <c:pt idx="2671">
                  <c:v>262</c:v>
                </c:pt>
                <c:pt idx="2672">
                  <c:v>263</c:v>
                </c:pt>
                <c:pt idx="2673">
                  <c:v>264</c:v>
                </c:pt>
                <c:pt idx="2674">
                  <c:v>265</c:v>
                </c:pt>
                <c:pt idx="2675">
                  <c:v>266</c:v>
                </c:pt>
                <c:pt idx="2676">
                  <c:v>267</c:v>
                </c:pt>
                <c:pt idx="2677">
                  <c:v>268</c:v>
                </c:pt>
                <c:pt idx="2678">
                  <c:v>269</c:v>
                </c:pt>
                <c:pt idx="2679">
                  <c:v>270</c:v>
                </c:pt>
                <c:pt idx="2680">
                  <c:v>271</c:v>
                </c:pt>
                <c:pt idx="2681">
                  <c:v>272</c:v>
                </c:pt>
                <c:pt idx="2682">
                  <c:v>273</c:v>
                </c:pt>
                <c:pt idx="2683">
                  <c:v>274</c:v>
                </c:pt>
                <c:pt idx="2684">
                  <c:v>275</c:v>
                </c:pt>
                <c:pt idx="2685">
                  <c:v>275</c:v>
                </c:pt>
                <c:pt idx="2686">
                  <c:v>277</c:v>
                </c:pt>
                <c:pt idx="2687">
                  <c:v>277</c:v>
                </c:pt>
                <c:pt idx="2688">
                  <c:v>279</c:v>
                </c:pt>
                <c:pt idx="2689">
                  <c:v>279</c:v>
                </c:pt>
                <c:pt idx="2690">
                  <c:v>281</c:v>
                </c:pt>
                <c:pt idx="2691">
                  <c:v>282</c:v>
                </c:pt>
                <c:pt idx="2692">
                  <c:v>283</c:v>
                </c:pt>
                <c:pt idx="2693">
                  <c:v>284</c:v>
                </c:pt>
                <c:pt idx="2694">
                  <c:v>285</c:v>
                </c:pt>
                <c:pt idx="2695">
                  <c:v>286</c:v>
                </c:pt>
                <c:pt idx="2696">
                  <c:v>287</c:v>
                </c:pt>
                <c:pt idx="2697">
                  <c:v>288</c:v>
                </c:pt>
                <c:pt idx="2698">
                  <c:v>289</c:v>
                </c:pt>
                <c:pt idx="2699">
                  <c:v>290</c:v>
                </c:pt>
                <c:pt idx="2700">
                  <c:v>291</c:v>
                </c:pt>
                <c:pt idx="2701">
                  <c:v>292</c:v>
                </c:pt>
                <c:pt idx="2702">
                  <c:v>293</c:v>
                </c:pt>
                <c:pt idx="2703">
                  <c:v>294</c:v>
                </c:pt>
                <c:pt idx="2704">
                  <c:v>295</c:v>
                </c:pt>
                <c:pt idx="2705">
                  <c:v>296</c:v>
                </c:pt>
                <c:pt idx="2706">
                  <c:v>297</c:v>
                </c:pt>
                <c:pt idx="2707">
                  <c:v>298</c:v>
                </c:pt>
                <c:pt idx="2708">
                  <c:v>299</c:v>
                </c:pt>
                <c:pt idx="2709">
                  <c:v>0</c:v>
                </c:pt>
                <c:pt idx="2710">
                  <c:v>1</c:v>
                </c:pt>
                <c:pt idx="2711">
                  <c:v>2</c:v>
                </c:pt>
                <c:pt idx="2712">
                  <c:v>3</c:v>
                </c:pt>
                <c:pt idx="2713">
                  <c:v>4</c:v>
                </c:pt>
                <c:pt idx="2714">
                  <c:v>5</c:v>
                </c:pt>
                <c:pt idx="2715">
                  <c:v>6</c:v>
                </c:pt>
                <c:pt idx="2716">
                  <c:v>7</c:v>
                </c:pt>
                <c:pt idx="2717">
                  <c:v>8</c:v>
                </c:pt>
                <c:pt idx="2718">
                  <c:v>9</c:v>
                </c:pt>
                <c:pt idx="2719">
                  <c:v>10</c:v>
                </c:pt>
                <c:pt idx="2720">
                  <c:v>11</c:v>
                </c:pt>
                <c:pt idx="2721">
                  <c:v>12</c:v>
                </c:pt>
                <c:pt idx="2722">
                  <c:v>13</c:v>
                </c:pt>
                <c:pt idx="2723">
                  <c:v>14</c:v>
                </c:pt>
                <c:pt idx="2724">
                  <c:v>15</c:v>
                </c:pt>
                <c:pt idx="2725">
                  <c:v>16</c:v>
                </c:pt>
                <c:pt idx="2726">
                  <c:v>17</c:v>
                </c:pt>
                <c:pt idx="2727">
                  <c:v>18</c:v>
                </c:pt>
                <c:pt idx="2728">
                  <c:v>19</c:v>
                </c:pt>
                <c:pt idx="2729">
                  <c:v>20</c:v>
                </c:pt>
                <c:pt idx="2730">
                  <c:v>21</c:v>
                </c:pt>
                <c:pt idx="2731">
                  <c:v>22</c:v>
                </c:pt>
                <c:pt idx="2732">
                  <c:v>23</c:v>
                </c:pt>
                <c:pt idx="2733">
                  <c:v>24</c:v>
                </c:pt>
                <c:pt idx="2734">
                  <c:v>25</c:v>
                </c:pt>
                <c:pt idx="2735">
                  <c:v>26</c:v>
                </c:pt>
                <c:pt idx="2736">
                  <c:v>27</c:v>
                </c:pt>
                <c:pt idx="2737">
                  <c:v>28</c:v>
                </c:pt>
                <c:pt idx="2738">
                  <c:v>29</c:v>
                </c:pt>
                <c:pt idx="2739">
                  <c:v>30</c:v>
                </c:pt>
                <c:pt idx="2740">
                  <c:v>31</c:v>
                </c:pt>
                <c:pt idx="2741">
                  <c:v>32</c:v>
                </c:pt>
                <c:pt idx="2742">
                  <c:v>32</c:v>
                </c:pt>
                <c:pt idx="2743">
                  <c:v>33</c:v>
                </c:pt>
                <c:pt idx="2744">
                  <c:v>35</c:v>
                </c:pt>
                <c:pt idx="2745">
                  <c:v>35</c:v>
                </c:pt>
                <c:pt idx="2746">
                  <c:v>36</c:v>
                </c:pt>
                <c:pt idx="2747">
                  <c:v>37</c:v>
                </c:pt>
                <c:pt idx="2748">
                  <c:v>38</c:v>
                </c:pt>
                <c:pt idx="2749">
                  <c:v>39</c:v>
                </c:pt>
                <c:pt idx="2750">
                  <c:v>40</c:v>
                </c:pt>
                <c:pt idx="2751">
                  <c:v>41</c:v>
                </c:pt>
                <c:pt idx="2752">
                  <c:v>43</c:v>
                </c:pt>
                <c:pt idx="2753">
                  <c:v>43</c:v>
                </c:pt>
                <c:pt idx="2754">
                  <c:v>44</c:v>
                </c:pt>
                <c:pt idx="2755">
                  <c:v>45</c:v>
                </c:pt>
                <c:pt idx="2756">
                  <c:v>46</c:v>
                </c:pt>
                <c:pt idx="2757">
                  <c:v>47</c:v>
                </c:pt>
                <c:pt idx="2758">
                  <c:v>48</c:v>
                </c:pt>
                <c:pt idx="2759">
                  <c:v>49</c:v>
                </c:pt>
                <c:pt idx="2760">
                  <c:v>50</c:v>
                </c:pt>
                <c:pt idx="2761">
                  <c:v>51</c:v>
                </c:pt>
                <c:pt idx="2762">
                  <c:v>52</c:v>
                </c:pt>
                <c:pt idx="2763">
                  <c:v>53</c:v>
                </c:pt>
                <c:pt idx="2764">
                  <c:v>54</c:v>
                </c:pt>
                <c:pt idx="2765">
                  <c:v>55</c:v>
                </c:pt>
                <c:pt idx="2766">
                  <c:v>56</c:v>
                </c:pt>
                <c:pt idx="2767">
                  <c:v>58</c:v>
                </c:pt>
                <c:pt idx="2768">
                  <c:v>59</c:v>
                </c:pt>
                <c:pt idx="2769">
                  <c:v>60</c:v>
                </c:pt>
                <c:pt idx="2770">
                  <c:v>61</c:v>
                </c:pt>
                <c:pt idx="2771">
                  <c:v>62</c:v>
                </c:pt>
                <c:pt idx="2772">
                  <c:v>63</c:v>
                </c:pt>
                <c:pt idx="2773">
                  <c:v>64</c:v>
                </c:pt>
                <c:pt idx="2774">
                  <c:v>65</c:v>
                </c:pt>
                <c:pt idx="2775">
                  <c:v>66</c:v>
                </c:pt>
                <c:pt idx="2776">
                  <c:v>67</c:v>
                </c:pt>
                <c:pt idx="2777">
                  <c:v>68</c:v>
                </c:pt>
                <c:pt idx="2778">
                  <c:v>69</c:v>
                </c:pt>
                <c:pt idx="2779">
                  <c:v>70</c:v>
                </c:pt>
                <c:pt idx="2780">
                  <c:v>71</c:v>
                </c:pt>
                <c:pt idx="2781">
                  <c:v>72</c:v>
                </c:pt>
                <c:pt idx="2782">
                  <c:v>73</c:v>
                </c:pt>
                <c:pt idx="2783">
                  <c:v>74</c:v>
                </c:pt>
                <c:pt idx="2784">
                  <c:v>75</c:v>
                </c:pt>
                <c:pt idx="2785">
                  <c:v>76</c:v>
                </c:pt>
                <c:pt idx="2786">
                  <c:v>77</c:v>
                </c:pt>
                <c:pt idx="2787">
                  <c:v>78</c:v>
                </c:pt>
                <c:pt idx="2788">
                  <c:v>79</c:v>
                </c:pt>
                <c:pt idx="2789">
                  <c:v>80</c:v>
                </c:pt>
                <c:pt idx="2790">
                  <c:v>81</c:v>
                </c:pt>
                <c:pt idx="2791">
                  <c:v>82</c:v>
                </c:pt>
                <c:pt idx="2792">
                  <c:v>83</c:v>
                </c:pt>
                <c:pt idx="2793">
                  <c:v>83</c:v>
                </c:pt>
                <c:pt idx="2794">
                  <c:v>85</c:v>
                </c:pt>
                <c:pt idx="2795">
                  <c:v>85</c:v>
                </c:pt>
                <c:pt idx="2796">
                  <c:v>86</c:v>
                </c:pt>
                <c:pt idx="2797">
                  <c:v>87</c:v>
                </c:pt>
                <c:pt idx="2798">
                  <c:v>89</c:v>
                </c:pt>
                <c:pt idx="2799">
                  <c:v>89</c:v>
                </c:pt>
                <c:pt idx="2800">
                  <c:v>90</c:v>
                </c:pt>
                <c:pt idx="2801">
                  <c:v>91</c:v>
                </c:pt>
                <c:pt idx="2802">
                  <c:v>93</c:v>
                </c:pt>
                <c:pt idx="2803">
                  <c:v>93</c:v>
                </c:pt>
                <c:pt idx="2804">
                  <c:v>94</c:v>
                </c:pt>
                <c:pt idx="2805">
                  <c:v>95</c:v>
                </c:pt>
                <c:pt idx="2806">
                  <c:v>96</c:v>
                </c:pt>
                <c:pt idx="2807">
                  <c:v>97</c:v>
                </c:pt>
                <c:pt idx="2808">
                  <c:v>98</c:v>
                </c:pt>
                <c:pt idx="2809">
                  <c:v>99</c:v>
                </c:pt>
                <c:pt idx="2810">
                  <c:v>100</c:v>
                </c:pt>
                <c:pt idx="2811">
                  <c:v>101</c:v>
                </c:pt>
                <c:pt idx="2812">
                  <c:v>102</c:v>
                </c:pt>
                <c:pt idx="2813">
                  <c:v>103</c:v>
                </c:pt>
                <c:pt idx="2814">
                  <c:v>104</c:v>
                </c:pt>
                <c:pt idx="2815">
                  <c:v>105</c:v>
                </c:pt>
                <c:pt idx="2816">
                  <c:v>106</c:v>
                </c:pt>
                <c:pt idx="2817">
                  <c:v>108</c:v>
                </c:pt>
                <c:pt idx="2818">
                  <c:v>109</c:v>
                </c:pt>
                <c:pt idx="2819">
                  <c:v>110</c:v>
                </c:pt>
                <c:pt idx="2820">
                  <c:v>111</c:v>
                </c:pt>
                <c:pt idx="2821">
                  <c:v>112</c:v>
                </c:pt>
                <c:pt idx="2822">
                  <c:v>113</c:v>
                </c:pt>
                <c:pt idx="2823">
                  <c:v>114</c:v>
                </c:pt>
                <c:pt idx="2824">
                  <c:v>115</c:v>
                </c:pt>
                <c:pt idx="2825">
                  <c:v>116</c:v>
                </c:pt>
                <c:pt idx="2826">
                  <c:v>117</c:v>
                </c:pt>
                <c:pt idx="2827">
                  <c:v>118</c:v>
                </c:pt>
                <c:pt idx="2828">
                  <c:v>119</c:v>
                </c:pt>
                <c:pt idx="2829">
                  <c:v>120</c:v>
                </c:pt>
                <c:pt idx="2830">
                  <c:v>121</c:v>
                </c:pt>
                <c:pt idx="2831">
                  <c:v>122</c:v>
                </c:pt>
                <c:pt idx="2832">
                  <c:v>123</c:v>
                </c:pt>
                <c:pt idx="2833">
                  <c:v>124</c:v>
                </c:pt>
                <c:pt idx="2834">
                  <c:v>125</c:v>
                </c:pt>
                <c:pt idx="2835">
                  <c:v>126</c:v>
                </c:pt>
                <c:pt idx="2836">
                  <c:v>127</c:v>
                </c:pt>
                <c:pt idx="2837">
                  <c:v>128</c:v>
                </c:pt>
                <c:pt idx="2838">
                  <c:v>129</c:v>
                </c:pt>
                <c:pt idx="2839">
                  <c:v>130</c:v>
                </c:pt>
                <c:pt idx="2840">
                  <c:v>131</c:v>
                </c:pt>
                <c:pt idx="2841">
                  <c:v>132</c:v>
                </c:pt>
                <c:pt idx="2842">
                  <c:v>133</c:v>
                </c:pt>
                <c:pt idx="2843">
                  <c:v>134</c:v>
                </c:pt>
                <c:pt idx="2844">
                  <c:v>134</c:v>
                </c:pt>
                <c:pt idx="2845">
                  <c:v>136</c:v>
                </c:pt>
                <c:pt idx="2846">
                  <c:v>136</c:v>
                </c:pt>
                <c:pt idx="2847">
                  <c:v>137</c:v>
                </c:pt>
                <c:pt idx="2848">
                  <c:v>138</c:v>
                </c:pt>
                <c:pt idx="2849">
                  <c:v>139</c:v>
                </c:pt>
                <c:pt idx="2850">
                  <c:v>140</c:v>
                </c:pt>
                <c:pt idx="2851">
                  <c:v>141</c:v>
                </c:pt>
                <c:pt idx="2852">
                  <c:v>143</c:v>
                </c:pt>
                <c:pt idx="2853">
                  <c:v>143</c:v>
                </c:pt>
                <c:pt idx="2854">
                  <c:v>144</c:v>
                </c:pt>
                <c:pt idx="2855">
                  <c:v>145</c:v>
                </c:pt>
                <c:pt idx="2856">
                  <c:v>146</c:v>
                </c:pt>
                <c:pt idx="2857">
                  <c:v>147</c:v>
                </c:pt>
                <c:pt idx="2858">
                  <c:v>148</c:v>
                </c:pt>
                <c:pt idx="2859">
                  <c:v>149</c:v>
                </c:pt>
                <c:pt idx="2860">
                  <c:v>150</c:v>
                </c:pt>
                <c:pt idx="2861">
                  <c:v>151</c:v>
                </c:pt>
                <c:pt idx="2862">
                  <c:v>152</c:v>
                </c:pt>
                <c:pt idx="2863">
                  <c:v>153</c:v>
                </c:pt>
                <c:pt idx="2864">
                  <c:v>155</c:v>
                </c:pt>
                <c:pt idx="2865">
                  <c:v>156</c:v>
                </c:pt>
                <c:pt idx="2866">
                  <c:v>157</c:v>
                </c:pt>
                <c:pt idx="2867">
                  <c:v>158</c:v>
                </c:pt>
                <c:pt idx="2868">
                  <c:v>159</c:v>
                </c:pt>
                <c:pt idx="2869">
                  <c:v>160</c:v>
                </c:pt>
                <c:pt idx="2870">
                  <c:v>161</c:v>
                </c:pt>
                <c:pt idx="2871">
                  <c:v>162</c:v>
                </c:pt>
                <c:pt idx="2872">
                  <c:v>163</c:v>
                </c:pt>
                <c:pt idx="2873">
                  <c:v>164</c:v>
                </c:pt>
                <c:pt idx="2874">
                  <c:v>165</c:v>
                </c:pt>
                <c:pt idx="2875">
                  <c:v>166</c:v>
                </c:pt>
                <c:pt idx="2876">
                  <c:v>167</c:v>
                </c:pt>
                <c:pt idx="2877">
                  <c:v>168</c:v>
                </c:pt>
                <c:pt idx="2878">
                  <c:v>169</c:v>
                </c:pt>
                <c:pt idx="2879">
                  <c:v>170</c:v>
                </c:pt>
                <c:pt idx="2880">
                  <c:v>171</c:v>
                </c:pt>
                <c:pt idx="2881">
                  <c:v>172</c:v>
                </c:pt>
                <c:pt idx="2882">
                  <c:v>173</c:v>
                </c:pt>
                <c:pt idx="2883">
                  <c:v>174</c:v>
                </c:pt>
                <c:pt idx="2884">
                  <c:v>175</c:v>
                </c:pt>
                <c:pt idx="2885">
                  <c:v>176</c:v>
                </c:pt>
                <c:pt idx="2886">
                  <c:v>177</c:v>
                </c:pt>
                <c:pt idx="2887">
                  <c:v>178</c:v>
                </c:pt>
                <c:pt idx="2888">
                  <c:v>179</c:v>
                </c:pt>
                <c:pt idx="2889">
                  <c:v>180</c:v>
                </c:pt>
                <c:pt idx="2890">
                  <c:v>180</c:v>
                </c:pt>
                <c:pt idx="2891">
                  <c:v>182</c:v>
                </c:pt>
                <c:pt idx="2892">
                  <c:v>182</c:v>
                </c:pt>
                <c:pt idx="2893">
                  <c:v>183</c:v>
                </c:pt>
                <c:pt idx="2894">
                  <c:v>184</c:v>
                </c:pt>
                <c:pt idx="2895">
                  <c:v>185</c:v>
                </c:pt>
                <c:pt idx="2896">
                  <c:v>186</c:v>
                </c:pt>
                <c:pt idx="2897">
                  <c:v>187</c:v>
                </c:pt>
                <c:pt idx="2898">
                  <c:v>188</c:v>
                </c:pt>
                <c:pt idx="2899">
                  <c:v>189</c:v>
                </c:pt>
                <c:pt idx="2900">
                  <c:v>190</c:v>
                </c:pt>
                <c:pt idx="2901">
                  <c:v>191</c:v>
                </c:pt>
                <c:pt idx="2902">
                  <c:v>192</c:v>
                </c:pt>
                <c:pt idx="2903">
                  <c:v>193</c:v>
                </c:pt>
                <c:pt idx="2904">
                  <c:v>194</c:v>
                </c:pt>
                <c:pt idx="2905">
                  <c:v>195</c:v>
                </c:pt>
                <c:pt idx="2906">
                  <c:v>196</c:v>
                </c:pt>
                <c:pt idx="2907">
                  <c:v>197</c:v>
                </c:pt>
                <c:pt idx="2908">
                  <c:v>198</c:v>
                </c:pt>
                <c:pt idx="2909">
                  <c:v>199</c:v>
                </c:pt>
                <c:pt idx="2910">
                  <c:v>200</c:v>
                </c:pt>
                <c:pt idx="2911">
                  <c:v>202</c:v>
                </c:pt>
                <c:pt idx="2912">
                  <c:v>203</c:v>
                </c:pt>
                <c:pt idx="2913">
                  <c:v>204</c:v>
                </c:pt>
                <c:pt idx="2914">
                  <c:v>205</c:v>
                </c:pt>
                <c:pt idx="2915">
                  <c:v>206</c:v>
                </c:pt>
                <c:pt idx="2916">
                  <c:v>207</c:v>
                </c:pt>
                <c:pt idx="2917">
                  <c:v>208</c:v>
                </c:pt>
                <c:pt idx="2918">
                  <c:v>209</c:v>
                </c:pt>
                <c:pt idx="2919">
                  <c:v>210</c:v>
                </c:pt>
                <c:pt idx="2920">
                  <c:v>211</c:v>
                </c:pt>
                <c:pt idx="2921">
                  <c:v>212</c:v>
                </c:pt>
                <c:pt idx="2922">
                  <c:v>213</c:v>
                </c:pt>
                <c:pt idx="2923">
                  <c:v>214</c:v>
                </c:pt>
                <c:pt idx="2924">
                  <c:v>215</c:v>
                </c:pt>
                <c:pt idx="2925">
                  <c:v>216</c:v>
                </c:pt>
                <c:pt idx="2926">
                  <c:v>217</c:v>
                </c:pt>
                <c:pt idx="2927">
                  <c:v>218</c:v>
                </c:pt>
                <c:pt idx="2928">
                  <c:v>219</c:v>
                </c:pt>
                <c:pt idx="2929">
                  <c:v>220</c:v>
                </c:pt>
                <c:pt idx="2930">
                  <c:v>221</c:v>
                </c:pt>
                <c:pt idx="2931">
                  <c:v>221</c:v>
                </c:pt>
                <c:pt idx="2932">
                  <c:v>222</c:v>
                </c:pt>
                <c:pt idx="2933">
                  <c:v>223</c:v>
                </c:pt>
                <c:pt idx="2934">
                  <c:v>224</c:v>
                </c:pt>
                <c:pt idx="2935">
                  <c:v>225</c:v>
                </c:pt>
                <c:pt idx="2936">
                  <c:v>226</c:v>
                </c:pt>
                <c:pt idx="2937">
                  <c:v>227</c:v>
                </c:pt>
                <c:pt idx="2938">
                  <c:v>228</c:v>
                </c:pt>
                <c:pt idx="2939">
                  <c:v>230</c:v>
                </c:pt>
                <c:pt idx="2940">
                  <c:v>230</c:v>
                </c:pt>
                <c:pt idx="2941">
                  <c:v>231</c:v>
                </c:pt>
                <c:pt idx="2942">
                  <c:v>232</c:v>
                </c:pt>
                <c:pt idx="2943">
                  <c:v>233</c:v>
                </c:pt>
                <c:pt idx="2944">
                  <c:v>234</c:v>
                </c:pt>
                <c:pt idx="2945">
                  <c:v>235</c:v>
                </c:pt>
                <c:pt idx="2946">
                  <c:v>236</c:v>
                </c:pt>
                <c:pt idx="2947">
                  <c:v>237</c:v>
                </c:pt>
                <c:pt idx="2948">
                  <c:v>238</c:v>
                </c:pt>
                <c:pt idx="2949">
                  <c:v>239</c:v>
                </c:pt>
                <c:pt idx="2950">
                  <c:v>240</c:v>
                </c:pt>
                <c:pt idx="2951">
                  <c:v>241</c:v>
                </c:pt>
                <c:pt idx="2952">
                  <c:v>242</c:v>
                </c:pt>
                <c:pt idx="2953">
                  <c:v>244</c:v>
                </c:pt>
                <c:pt idx="2954">
                  <c:v>245</c:v>
                </c:pt>
                <c:pt idx="2955">
                  <c:v>246</c:v>
                </c:pt>
                <c:pt idx="2956">
                  <c:v>247</c:v>
                </c:pt>
                <c:pt idx="2957">
                  <c:v>248</c:v>
                </c:pt>
                <c:pt idx="2958">
                  <c:v>249</c:v>
                </c:pt>
                <c:pt idx="2959">
                  <c:v>250</c:v>
                </c:pt>
                <c:pt idx="2960">
                  <c:v>251</c:v>
                </c:pt>
                <c:pt idx="2961">
                  <c:v>252</c:v>
                </c:pt>
                <c:pt idx="2962">
                  <c:v>253</c:v>
                </c:pt>
                <c:pt idx="2963">
                  <c:v>254</c:v>
                </c:pt>
                <c:pt idx="2964">
                  <c:v>255</c:v>
                </c:pt>
                <c:pt idx="2965">
                  <c:v>256</c:v>
                </c:pt>
                <c:pt idx="2966">
                  <c:v>257</c:v>
                </c:pt>
                <c:pt idx="2967">
                  <c:v>258</c:v>
                </c:pt>
                <c:pt idx="2968">
                  <c:v>259</c:v>
                </c:pt>
                <c:pt idx="2969">
                  <c:v>260</c:v>
                </c:pt>
                <c:pt idx="2970">
                  <c:v>261</c:v>
                </c:pt>
                <c:pt idx="2971">
                  <c:v>262</c:v>
                </c:pt>
                <c:pt idx="2972">
                  <c:v>263</c:v>
                </c:pt>
                <c:pt idx="2973">
                  <c:v>264</c:v>
                </c:pt>
                <c:pt idx="2974">
                  <c:v>265</c:v>
                </c:pt>
                <c:pt idx="2975">
                  <c:v>266</c:v>
                </c:pt>
                <c:pt idx="2976">
                  <c:v>267</c:v>
                </c:pt>
                <c:pt idx="2977">
                  <c:v>267</c:v>
                </c:pt>
                <c:pt idx="2978">
                  <c:v>269</c:v>
                </c:pt>
                <c:pt idx="2979">
                  <c:v>269</c:v>
                </c:pt>
                <c:pt idx="2980">
                  <c:v>270</c:v>
                </c:pt>
                <c:pt idx="2981">
                  <c:v>271</c:v>
                </c:pt>
                <c:pt idx="2982">
                  <c:v>272</c:v>
                </c:pt>
                <c:pt idx="2983">
                  <c:v>273</c:v>
                </c:pt>
                <c:pt idx="2984">
                  <c:v>274</c:v>
                </c:pt>
                <c:pt idx="2985">
                  <c:v>275</c:v>
                </c:pt>
                <c:pt idx="2986">
                  <c:v>276</c:v>
                </c:pt>
                <c:pt idx="2987">
                  <c:v>277</c:v>
                </c:pt>
                <c:pt idx="2988">
                  <c:v>278</c:v>
                </c:pt>
                <c:pt idx="2989">
                  <c:v>279</c:v>
                </c:pt>
                <c:pt idx="2990">
                  <c:v>280</c:v>
                </c:pt>
                <c:pt idx="2991">
                  <c:v>281</c:v>
                </c:pt>
                <c:pt idx="2992">
                  <c:v>282</c:v>
                </c:pt>
                <c:pt idx="2993">
                  <c:v>283</c:v>
                </c:pt>
                <c:pt idx="2994">
                  <c:v>284</c:v>
                </c:pt>
                <c:pt idx="2995">
                  <c:v>285</c:v>
                </c:pt>
                <c:pt idx="2996">
                  <c:v>286</c:v>
                </c:pt>
                <c:pt idx="2997">
                  <c:v>287</c:v>
                </c:pt>
                <c:pt idx="2998">
                  <c:v>288</c:v>
                </c:pt>
                <c:pt idx="2999">
                  <c:v>289</c:v>
                </c:pt>
                <c:pt idx="3000">
                  <c:v>290</c:v>
                </c:pt>
                <c:pt idx="3001">
                  <c:v>291</c:v>
                </c:pt>
                <c:pt idx="3002">
                  <c:v>292</c:v>
                </c:pt>
                <c:pt idx="3003">
                  <c:v>294</c:v>
                </c:pt>
                <c:pt idx="3004">
                  <c:v>295</c:v>
                </c:pt>
                <c:pt idx="3005">
                  <c:v>296</c:v>
                </c:pt>
                <c:pt idx="3006">
                  <c:v>297</c:v>
                </c:pt>
                <c:pt idx="3007">
                  <c:v>298</c:v>
                </c:pt>
                <c:pt idx="3008">
                  <c:v>299</c:v>
                </c:pt>
                <c:pt idx="3009">
                  <c:v>300</c:v>
                </c:pt>
              </c:numCache>
            </c:numRef>
          </c:xVal>
          <c:yVal>
            <c:numRef>
              <c:f>συγκεντρωτικά!$F$3010:$F$6019</c:f>
              <c:numCache>
                <c:formatCode>General</c:formatCode>
                <c:ptCount val="3010"/>
                <c:pt idx="0">
                  <c:v>1016</c:v>
                </c:pt>
                <c:pt idx="1">
                  <c:v>982</c:v>
                </c:pt>
                <c:pt idx="2">
                  <c:v>996</c:v>
                </c:pt>
                <c:pt idx="3">
                  <c:v>1001</c:v>
                </c:pt>
                <c:pt idx="4">
                  <c:v>963</c:v>
                </c:pt>
                <c:pt idx="5">
                  <c:v>960</c:v>
                </c:pt>
                <c:pt idx="6">
                  <c:v>942</c:v>
                </c:pt>
                <c:pt idx="7">
                  <c:v>940</c:v>
                </c:pt>
                <c:pt idx="8">
                  <c:v>996</c:v>
                </c:pt>
                <c:pt idx="9">
                  <c:v>980</c:v>
                </c:pt>
                <c:pt idx="10">
                  <c:v>984</c:v>
                </c:pt>
                <c:pt idx="11">
                  <c:v>940</c:v>
                </c:pt>
                <c:pt idx="12">
                  <c:v>950</c:v>
                </c:pt>
                <c:pt idx="13">
                  <c:v>898</c:v>
                </c:pt>
                <c:pt idx="14">
                  <c:v>911</c:v>
                </c:pt>
                <c:pt idx="15">
                  <c:v>801</c:v>
                </c:pt>
                <c:pt idx="16">
                  <c:v>829</c:v>
                </c:pt>
                <c:pt idx="17">
                  <c:v>888</c:v>
                </c:pt>
                <c:pt idx="18">
                  <c:v>788</c:v>
                </c:pt>
                <c:pt idx="19">
                  <c:v>804</c:v>
                </c:pt>
                <c:pt idx="20">
                  <c:v>820</c:v>
                </c:pt>
                <c:pt idx="21">
                  <c:v>885</c:v>
                </c:pt>
                <c:pt idx="22">
                  <c:v>888</c:v>
                </c:pt>
                <c:pt idx="23">
                  <c:v>988</c:v>
                </c:pt>
                <c:pt idx="24">
                  <c:v>936</c:v>
                </c:pt>
                <c:pt idx="25">
                  <c:v>871</c:v>
                </c:pt>
                <c:pt idx="26">
                  <c:v>862</c:v>
                </c:pt>
                <c:pt idx="27">
                  <c:v>851</c:v>
                </c:pt>
                <c:pt idx="28">
                  <c:v>887</c:v>
                </c:pt>
                <c:pt idx="29">
                  <c:v>865</c:v>
                </c:pt>
                <c:pt idx="30">
                  <c:v>887</c:v>
                </c:pt>
                <c:pt idx="31">
                  <c:v>890</c:v>
                </c:pt>
                <c:pt idx="32">
                  <c:v>896</c:v>
                </c:pt>
                <c:pt idx="33">
                  <c:v>888</c:v>
                </c:pt>
                <c:pt idx="34">
                  <c:v>892</c:v>
                </c:pt>
                <c:pt idx="35">
                  <c:v>892</c:v>
                </c:pt>
                <c:pt idx="36">
                  <c:v>896</c:v>
                </c:pt>
                <c:pt idx="37">
                  <c:v>888</c:v>
                </c:pt>
                <c:pt idx="38">
                  <c:v>906</c:v>
                </c:pt>
                <c:pt idx="39">
                  <c:v>905</c:v>
                </c:pt>
                <c:pt idx="40">
                  <c:v>911</c:v>
                </c:pt>
                <c:pt idx="41">
                  <c:v>928</c:v>
                </c:pt>
                <c:pt idx="42">
                  <c:v>923</c:v>
                </c:pt>
                <c:pt idx="43">
                  <c:v>941</c:v>
                </c:pt>
                <c:pt idx="44">
                  <c:v>933</c:v>
                </c:pt>
                <c:pt idx="45">
                  <c:v>928</c:v>
                </c:pt>
                <c:pt idx="46">
                  <c:v>924</c:v>
                </c:pt>
                <c:pt idx="47">
                  <c:v>933</c:v>
                </c:pt>
                <c:pt idx="48">
                  <c:v>944</c:v>
                </c:pt>
                <c:pt idx="49">
                  <c:v>945</c:v>
                </c:pt>
                <c:pt idx="50">
                  <c:v>940</c:v>
                </c:pt>
                <c:pt idx="51">
                  <c:v>828</c:v>
                </c:pt>
                <c:pt idx="52">
                  <c:v>831</c:v>
                </c:pt>
                <c:pt idx="53">
                  <c:v>840</c:v>
                </c:pt>
                <c:pt idx="54">
                  <c:v>816</c:v>
                </c:pt>
                <c:pt idx="55">
                  <c:v>816</c:v>
                </c:pt>
                <c:pt idx="56">
                  <c:v>809</c:v>
                </c:pt>
                <c:pt idx="57">
                  <c:v>798</c:v>
                </c:pt>
                <c:pt idx="58">
                  <c:v>801</c:v>
                </c:pt>
                <c:pt idx="59">
                  <c:v>798</c:v>
                </c:pt>
                <c:pt idx="60">
                  <c:v>796</c:v>
                </c:pt>
                <c:pt idx="61">
                  <c:v>788</c:v>
                </c:pt>
                <c:pt idx="62">
                  <c:v>789</c:v>
                </c:pt>
                <c:pt idx="63">
                  <c:v>784</c:v>
                </c:pt>
                <c:pt idx="64">
                  <c:v>793</c:v>
                </c:pt>
                <c:pt idx="65">
                  <c:v>788</c:v>
                </c:pt>
                <c:pt idx="66">
                  <c:v>778</c:v>
                </c:pt>
                <c:pt idx="67">
                  <c:v>785</c:v>
                </c:pt>
                <c:pt idx="68">
                  <c:v>764</c:v>
                </c:pt>
                <c:pt idx="69">
                  <c:v>765</c:v>
                </c:pt>
                <c:pt idx="70">
                  <c:v>760</c:v>
                </c:pt>
                <c:pt idx="71">
                  <c:v>760</c:v>
                </c:pt>
                <c:pt idx="72">
                  <c:v>754</c:v>
                </c:pt>
                <c:pt idx="73">
                  <c:v>764</c:v>
                </c:pt>
                <c:pt idx="74">
                  <c:v>752</c:v>
                </c:pt>
                <c:pt idx="75">
                  <c:v>774</c:v>
                </c:pt>
                <c:pt idx="76">
                  <c:v>752</c:v>
                </c:pt>
                <c:pt idx="77">
                  <c:v>741</c:v>
                </c:pt>
                <c:pt idx="78">
                  <c:v>796</c:v>
                </c:pt>
                <c:pt idx="79">
                  <c:v>791</c:v>
                </c:pt>
                <c:pt idx="80">
                  <c:v>789</c:v>
                </c:pt>
                <c:pt idx="81">
                  <c:v>812</c:v>
                </c:pt>
                <c:pt idx="82">
                  <c:v>808</c:v>
                </c:pt>
                <c:pt idx="83">
                  <c:v>832</c:v>
                </c:pt>
                <c:pt idx="84">
                  <c:v>820</c:v>
                </c:pt>
                <c:pt idx="85">
                  <c:v>804</c:v>
                </c:pt>
                <c:pt idx="86">
                  <c:v>828</c:v>
                </c:pt>
                <c:pt idx="87">
                  <c:v>856</c:v>
                </c:pt>
                <c:pt idx="88">
                  <c:v>868</c:v>
                </c:pt>
                <c:pt idx="89">
                  <c:v>808</c:v>
                </c:pt>
                <c:pt idx="90">
                  <c:v>824</c:v>
                </c:pt>
                <c:pt idx="91">
                  <c:v>848</c:v>
                </c:pt>
                <c:pt idx="92">
                  <c:v>836</c:v>
                </c:pt>
                <c:pt idx="93">
                  <c:v>812</c:v>
                </c:pt>
                <c:pt idx="94">
                  <c:v>828</c:v>
                </c:pt>
                <c:pt idx="95">
                  <c:v>824</c:v>
                </c:pt>
                <c:pt idx="96">
                  <c:v>792</c:v>
                </c:pt>
                <c:pt idx="97">
                  <c:v>820</c:v>
                </c:pt>
                <c:pt idx="98">
                  <c:v>844</c:v>
                </c:pt>
                <c:pt idx="99">
                  <c:v>868</c:v>
                </c:pt>
                <c:pt idx="100">
                  <c:v>824</c:v>
                </c:pt>
                <c:pt idx="101">
                  <c:v>780</c:v>
                </c:pt>
                <c:pt idx="102">
                  <c:v>480</c:v>
                </c:pt>
                <c:pt idx="103">
                  <c:v>808</c:v>
                </c:pt>
                <c:pt idx="104">
                  <c:v>860</c:v>
                </c:pt>
                <c:pt idx="105">
                  <c:v>788</c:v>
                </c:pt>
                <c:pt idx="106">
                  <c:v>804</c:v>
                </c:pt>
                <c:pt idx="107">
                  <c:v>808</c:v>
                </c:pt>
                <c:pt idx="108">
                  <c:v>804</c:v>
                </c:pt>
                <c:pt idx="109">
                  <c:v>784</c:v>
                </c:pt>
                <c:pt idx="110">
                  <c:v>804</c:v>
                </c:pt>
                <c:pt idx="111">
                  <c:v>808</c:v>
                </c:pt>
                <c:pt idx="112">
                  <c:v>836</c:v>
                </c:pt>
                <c:pt idx="113">
                  <c:v>836</c:v>
                </c:pt>
                <c:pt idx="114">
                  <c:v>876</c:v>
                </c:pt>
                <c:pt idx="115">
                  <c:v>864</c:v>
                </c:pt>
                <c:pt idx="116">
                  <c:v>856</c:v>
                </c:pt>
                <c:pt idx="117">
                  <c:v>824</c:v>
                </c:pt>
                <c:pt idx="118">
                  <c:v>844</c:v>
                </c:pt>
                <c:pt idx="119">
                  <c:v>852</c:v>
                </c:pt>
                <c:pt idx="120">
                  <c:v>828</c:v>
                </c:pt>
                <c:pt idx="121">
                  <c:v>836</c:v>
                </c:pt>
                <c:pt idx="122">
                  <c:v>804</c:v>
                </c:pt>
                <c:pt idx="123">
                  <c:v>728</c:v>
                </c:pt>
                <c:pt idx="124">
                  <c:v>724</c:v>
                </c:pt>
                <c:pt idx="125">
                  <c:v>756</c:v>
                </c:pt>
                <c:pt idx="126">
                  <c:v>776</c:v>
                </c:pt>
                <c:pt idx="127">
                  <c:v>828</c:v>
                </c:pt>
                <c:pt idx="128">
                  <c:v>836</c:v>
                </c:pt>
                <c:pt idx="129">
                  <c:v>800</c:v>
                </c:pt>
                <c:pt idx="130">
                  <c:v>772</c:v>
                </c:pt>
                <c:pt idx="131">
                  <c:v>776</c:v>
                </c:pt>
                <c:pt idx="132">
                  <c:v>794</c:v>
                </c:pt>
                <c:pt idx="133">
                  <c:v>822</c:v>
                </c:pt>
                <c:pt idx="134">
                  <c:v>840</c:v>
                </c:pt>
                <c:pt idx="135">
                  <c:v>861</c:v>
                </c:pt>
                <c:pt idx="136">
                  <c:v>855</c:v>
                </c:pt>
                <c:pt idx="137">
                  <c:v>872</c:v>
                </c:pt>
                <c:pt idx="138">
                  <c:v>896</c:v>
                </c:pt>
                <c:pt idx="139">
                  <c:v>882</c:v>
                </c:pt>
                <c:pt idx="140">
                  <c:v>875</c:v>
                </c:pt>
                <c:pt idx="141">
                  <c:v>874</c:v>
                </c:pt>
                <c:pt idx="142">
                  <c:v>852</c:v>
                </c:pt>
                <c:pt idx="143">
                  <c:v>896</c:v>
                </c:pt>
                <c:pt idx="144">
                  <c:v>920</c:v>
                </c:pt>
                <c:pt idx="145">
                  <c:v>898</c:v>
                </c:pt>
                <c:pt idx="146">
                  <c:v>901</c:v>
                </c:pt>
                <c:pt idx="147">
                  <c:v>892</c:v>
                </c:pt>
                <c:pt idx="148">
                  <c:v>887</c:v>
                </c:pt>
                <c:pt idx="149">
                  <c:v>867</c:v>
                </c:pt>
                <c:pt idx="150">
                  <c:v>854</c:v>
                </c:pt>
                <c:pt idx="151">
                  <c:v>865</c:v>
                </c:pt>
                <c:pt idx="152">
                  <c:v>887</c:v>
                </c:pt>
                <c:pt idx="153">
                  <c:v>901</c:v>
                </c:pt>
                <c:pt idx="154">
                  <c:v>870</c:v>
                </c:pt>
                <c:pt idx="155">
                  <c:v>845</c:v>
                </c:pt>
                <c:pt idx="156">
                  <c:v>888</c:v>
                </c:pt>
                <c:pt idx="157">
                  <c:v>890</c:v>
                </c:pt>
                <c:pt idx="158">
                  <c:v>866</c:v>
                </c:pt>
                <c:pt idx="159">
                  <c:v>850</c:v>
                </c:pt>
                <c:pt idx="160">
                  <c:v>848</c:v>
                </c:pt>
                <c:pt idx="161">
                  <c:v>828</c:v>
                </c:pt>
                <c:pt idx="162">
                  <c:v>808</c:v>
                </c:pt>
                <c:pt idx="163">
                  <c:v>816</c:v>
                </c:pt>
                <c:pt idx="164">
                  <c:v>808</c:v>
                </c:pt>
                <c:pt idx="165">
                  <c:v>832</c:v>
                </c:pt>
                <c:pt idx="166">
                  <c:v>860</c:v>
                </c:pt>
                <c:pt idx="167">
                  <c:v>884</c:v>
                </c:pt>
                <c:pt idx="168">
                  <c:v>860</c:v>
                </c:pt>
                <c:pt idx="169">
                  <c:v>900</c:v>
                </c:pt>
                <c:pt idx="170">
                  <c:v>888</c:v>
                </c:pt>
                <c:pt idx="171">
                  <c:v>848</c:v>
                </c:pt>
                <c:pt idx="172">
                  <c:v>828</c:v>
                </c:pt>
                <c:pt idx="173">
                  <c:v>780</c:v>
                </c:pt>
                <c:pt idx="174">
                  <c:v>800</c:v>
                </c:pt>
                <c:pt idx="175">
                  <c:v>796</c:v>
                </c:pt>
                <c:pt idx="176">
                  <c:v>760</c:v>
                </c:pt>
                <c:pt idx="177">
                  <c:v>788</c:v>
                </c:pt>
                <c:pt idx="178">
                  <c:v>868</c:v>
                </c:pt>
                <c:pt idx="179">
                  <c:v>888</c:v>
                </c:pt>
                <c:pt idx="180">
                  <c:v>856</c:v>
                </c:pt>
                <c:pt idx="181">
                  <c:v>860</c:v>
                </c:pt>
                <c:pt idx="182">
                  <c:v>848</c:v>
                </c:pt>
                <c:pt idx="183">
                  <c:v>860</c:v>
                </c:pt>
                <c:pt idx="184">
                  <c:v>900</c:v>
                </c:pt>
                <c:pt idx="185">
                  <c:v>880</c:v>
                </c:pt>
                <c:pt idx="186">
                  <c:v>876</c:v>
                </c:pt>
                <c:pt idx="187">
                  <c:v>864</c:v>
                </c:pt>
                <c:pt idx="188">
                  <c:v>876</c:v>
                </c:pt>
                <c:pt idx="189">
                  <c:v>892</c:v>
                </c:pt>
                <c:pt idx="190">
                  <c:v>864</c:v>
                </c:pt>
                <c:pt idx="191">
                  <c:v>832</c:v>
                </c:pt>
                <c:pt idx="192">
                  <c:v>844</c:v>
                </c:pt>
                <c:pt idx="193">
                  <c:v>828</c:v>
                </c:pt>
                <c:pt idx="194">
                  <c:v>752</c:v>
                </c:pt>
                <c:pt idx="195">
                  <c:v>788</c:v>
                </c:pt>
                <c:pt idx="196">
                  <c:v>824</c:v>
                </c:pt>
                <c:pt idx="197">
                  <c:v>784</c:v>
                </c:pt>
                <c:pt idx="198">
                  <c:v>816</c:v>
                </c:pt>
                <c:pt idx="199">
                  <c:v>848</c:v>
                </c:pt>
                <c:pt idx="200">
                  <c:v>876</c:v>
                </c:pt>
                <c:pt idx="201">
                  <c:v>820</c:v>
                </c:pt>
                <c:pt idx="202">
                  <c:v>828</c:v>
                </c:pt>
                <c:pt idx="203">
                  <c:v>888</c:v>
                </c:pt>
                <c:pt idx="204">
                  <c:v>892</c:v>
                </c:pt>
                <c:pt idx="205">
                  <c:v>820</c:v>
                </c:pt>
                <c:pt idx="206">
                  <c:v>848</c:v>
                </c:pt>
                <c:pt idx="207">
                  <c:v>860</c:v>
                </c:pt>
                <c:pt idx="208">
                  <c:v>868</c:v>
                </c:pt>
                <c:pt idx="209">
                  <c:v>848</c:v>
                </c:pt>
                <c:pt idx="210">
                  <c:v>812</c:v>
                </c:pt>
                <c:pt idx="211">
                  <c:v>824</c:v>
                </c:pt>
                <c:pt idx="212">
                  <c:v>856</c:v>
                </c:pt>
                <c:pt idx="213">
                  <c:v>836</c:v>
                </c:pt>
                <c:pt idx="214">
                  <c:v>840</c:v>
                </c:pt>
                <c:pt idx="215">
                  <c:v>888</c:v>
                </c:pt>
                <c:pt idx="216">
                  <c:v>824</c:v>
                </c:pt>
                <c:pt idx="217">
                  <c:v>828</c:v>
                </c:pt>
                <c:pt idx="218">
                  <c:v>824</c:v>
                </c:pt>
                <c:pt idx="219">
                  <c:v>840</c:v>
                </c:pt>
                <c:pt idx="220">
                  <c:v>804</c:v>
                </c:pt>
                <c:pt idx="221">
                  <c:v>836</c:v>
                </c:pt>
                <c:pt idx="222">
                  <c:v>832</c:v>
                </c:pt>
                <c:pt idx="223">
                  <c:v>836</c:v>
                </c:pt>
                <c:pt idx="224">
                  <c:v>812</c:v>
                </c:pt>
                <c:pt idx="225">
                  <c:v>816</c:v>
                </c:pt>
                <c:pt idx="226">
                  <c:v>820</c:v>
                </c:pt>
                <c:pt idx="227">
                  <c:v>840</c:v>
                </c:pt>
                <c:pt idx="228">
                  <c:v>808</c:v>
                </c:pt>
                <c:pt idx="229">
                  <c:v>816</c:v>
                </c:pt>
                <c:pt idx="230">
                  <c:v>832</c:v>
                </c:pt>
                <c:pt idx="231">
                  <c:v>872</c:v>
                </c:pt>
                <c:pt idx="232">
                  <c:v>844</c:v>
                </c:pt>
                <c:pt idx="233">
                  <c:v>824</c:v>
                </c:pt>
                <c:pt idx="234">
                  <c:v>840</c:v>
                </c:pt>
                <c:pt idx="235">
                  <c:v>828</c:v>
                </c:pt>
                <c:pt idx="236">
                  <c:v>808</c:v>
                </c:pt>
                <c:pt idx="237">
                  <c:v>836</c:v>
                </c:pt>
                <c:pt idx="238">
                  <c:v>848</c:v>
                </c:pt>
                <c:pt idx="239">
                  <c:v>888</c:v>
                </c:pt>
                <c:pt idx="240">
                  <c:v>864</c:v>
                </c:pt>
                <c:pt idx="241">
                  <c:v>900</c:v>
                </c:pt>
                <c:pt idx="242">
                  <c:v>900</c:v>
                </c:pt>
                <c:pt idx="243">
                  <c:v>912</c:v>
                </c:pt>
                <c:pt idx="244">
                  <c:v>856</c:v>
                </c:pt>
                <c:pt idx="245">
                  <c:v>828</c:v>
                </c:pt>
                <c:pt idx="246">
                  <c:v>832</c:v>
                </c:pt>
                <c:pt idx="247">
                  <c:v>848</c:v>
                </c:pt>
                <c:pt idx="248">
                  <c:v>808</c:v>
                </c:pt>
                <c:pt idx="249">
                  <c:v>804</c:v>
                </c:pt>
                <c:pt idx="250">
                  <c:v>808</c:v>
                </c:pt>
                <c:pt idx="251">
                  <c:v>800</c:v>
                </c:pt>
                <c:pt idx="252">
                  <c:v>764</c:v>
                </c:pt>
                <c:pt idx="253">
                  <c:v>748</c:v>
                </c:pt>
                <c:pt idx="254">
                  <c:v>744</c:v>
                </c:pt>
                <c:pt idx="255">
                  <c:v>740</c:v>
                </c:pt>
                <c:pt idx="256">
                  <c:v>740</c:v>
                </c:pt>
                <c:pt idx="257">
                  <c:v>768</c:v>
                </c:pt>
                <c:pt idx="258">
                  <c:v>800</c:v>
                </c:pt>
                <c:pt idx="259">
                  <c:v>800</c:v>
                </c:pt>
                <c:pt idx="260">
                  <c:v>792</c:v>
                </c:pt>
                <c:pt idx="261">
                  <c:v>796</c:v>
                </c:pt>
                <c:pt idx="262">
                  <c:v>764</c:v>
                </c:pt>
                <c:pt idx="263">
                  <c:v>792</c:v>
                </c:pt>
                <c:pt idx="264">
                  <c:v>812</c:v>
                </c:pt>
                <c:pt idx="265">
                  <c:v>784</c:v>
                </c:pt>
                <c:pt idx="266">
                  <c:v>808</c:v>
                </c:pt>
                <c:pt idx="267">
                  <c:v>840</c:v>
                </c:pt>
                <c:pt idx="268">
                  <c:v>868</c:v>
                </c:pt>
                <c:pt idx="269">
                  <c:v>804</c:v>
                </c:pt>
                <c:pt idx="270">
                  <c:v>824</c:v>
                </c:pt>
                <c:pt idx="271">
                  <c:v>828</c:v>
                </c:pt>
                <c:pt idx="272">
                  <c:v>816</c:v>
                </c:pt>
                <c:pt idx="273">
                  <c:v>744</c:v>
                </c:pt>
                <c:pt idx="274">
                  <c:v>732</c:v>
                </c:pt>
                <c:pt idx="275">
                  <c:v>748</c:v>
                </c:pt>
                <c:pt idx="276">
                  <c:v>788</c:v>
                </c:pt>
                <c:pt idx="277">
                  <c:v>844</c:v>
                </c:pt>
                <c:pt idx="278">
                  <c:v>904</c:v>
                </c:pt>
                <c:pt idx="279">
                  <c:v>960</c:v>
                </c:pt>
                <c:pt idx="280">
                  <c:v>996</c:v>
                </c:pt>
                <c:pt idx="281">
                  <c:v>956</c:v>
                </c:pt>
                <c:pt idx="282">
                  <c:v>928</c:v>
                </c:pt>
                <c:pt idx="283">
                  <c:v>920</c:v>
                </c:pt>
                <c:pt idx="284">
                  <c:v>872</c:v>
                </c:pt>
                <c:pt idx="285">
                  <c:v>792</c:v>
                </c:pt>
                <c:pt idx="286">
                  <c:v>844</c:v>
                </c:pt>
                <c:pt idx="287">
                  <c:v>888</c:v>
                </c:pt>
                <c:pt idx="288">
                  <c:v>904</c:v>
                </c:pt>
                <c:pt idx="289">
                  <c:v>884</c:v>
                </c:pt>
                <c:pt idx="290">
                  <c:v>896</c:v>
                </c:pt>
                <c:pt idx="291">
                  <c:v>908</c:v>
                </c:pt>
                <c:pt idx="292">
                  <c:v>864</c:v>
                </c:pt>
                <c:pt idx="293">
                  <c:v>860</c:v>
                </c:pt>
                <c:pt idx="294">
                  <c:v>860</c:v>
                </c:pt>
                <c:pt idx="295">
                  <c:v>888</c:v>
                </c:pt>
                <c:pt idx="296">
                  <c:v>860</c:v>
                </c:pt>
                <c:pt idx="297">
                  <c:v>868</c:v>
                </c:pt>
                <c:pt idx="298">
                  <c:v>880</c:v>
                </c:pt>
                <c:pt idx="299">
                  <c:v>900</c:v>
                </c:pt>
                <c:pt idx="300">
                  <c:v>848</c:v>
                </c:pt>
                <c:pt idx="301">
                  <c:v>688</c:v>
                </c:pt>
                <c:pt idx="302">
                  <c:v>736</c:v>
                </c:pt>
                <c:pt idx="303">
                  <c:v>720</c:v>
                </c:pt>
                <c:pt idx="304">
                  <c:v>632</c:v>
                </c:pt>
                <c:pt idx="305">
                  <c:v>560</c:v>
                </c:pt>
                <c:pt idx="306">
                  <c:v>552</c:v>
                </c:pt>
                <c:pt idx="307">
                  <c:v>544</c:v>
                </c:pt>
                <c:pt idx="308">
                  <c:v>648</c:v>
                </c:pt>
                <c:pt idx="309">
                  <c:v>688</c:v>
                </c:pt>
                <c:pt idx="310">
                  <c:v>732</c:v>
                </c:pt>
                <c:pt idx="311">
                  <c:v>816</c:v>
                </c:pt>
                <c:pt idx="312">
                  <c:v>776</c:v>
                </c:pt>
                <c:pt idx="313">
                  <c:v>756</c:v>
                </c:pt>
                <c:pt idx="314">
                  <c:v>644</c:v>
                </c:pt>
                <c:pt idx="315">
                  <c:v>644</c:v>
                </c:pt>
                <c:pt idx="316">
                  <c:v>704</c:v>
                </c:pt>
                <c:pt idx="317">
                  <c:v>728</c:v>
                </c:pt>
                <c:pt idx="318">
                  <c:v>768</c:v>
                </c:pt>
                <c:pt idx="319">
                  <c:v>768</c:v>
                </c:pt>
                <c:pt idx="320">
                  <c:v>740</c:v>
                </c:pt>
                <c:pt idx="321">
                  <c:v>724</c:v>
                </c:pt>
                <c:pt idx="322">
                  <c:v>716</c:v>
                </c:pt>
                <c:pt idx="323">
                  <c:v>704</c:v>
                </c:pt>
                <c:pt idx="324">
                  <c:v>692</c:v>
                </c:pt>
                <c:pt idx="325">
                  <c:v>692</c:v>
                </c:pt>
                <c:pt idx="326">
                  <c:v>676</c:v>
                </c:pt>
                <c:pt idx="327">
                  <c:v>680</c:v>
                </c:pt>
                <c:pt idx="328">
                  <c:v>772</c:v>
                </c:pt>
                <c:pt idx="329">
                  <c:v>740</c:v>
                </c:pt>
                <c:pt idx="330">
                  <c:v>700</c:v>
                </c:pt>
                <c:pt idx="331">
                  <c:v>660</c:v>
                </c:pt>
                <c:pt idx="332">
                  <c:v>676</c:v>
                </c:pt>
                <c:pt idx="333">
                  <c:v>696</c:v>
                </c:pt>
                <c:pt idx="334">
                  <c:v>720</c:v>
                </c:pt>
                <c:pt idx="335">
                  <c:v>704</c:v>
                </c:pt>
                <c:pt idx="336">
                  <c:v>688</c:v>
                </c:pt>
                <c:pt idx="337">
                  <c:v>680</c:v>
                </c:pt>
                <c:pt idx="338">
                  <c:v>732</c:v>
                </c:pt>
                <c:pt idx="339">
                  <c:v>712</c:v>
                </c:pt>
                <c:pt idx="340">
                  <c:v>724</c:v>
                </c:pt>
                <c:pt idx="341">
                  <c:v>776</c:v>
                </c:pt>
                <c:pt idx="342">
                  <c:v>732</c:v>
                </c:pt>
                <c:pt idx="343">
                  <c:v>704</c:v>
                </c:pt>
                <c:pt idx="344">
                  <c:v>704</c:v>
                </c:pt>
                <c:pt idx="345">
                  <c:v>688</c:v>
                </c:pt>
                <c:pt idx="346">
                  <c:v>656</c:v>
                </c:pt>
                <c:pt idx="347">
                  <c:v>676</c:v>
                </c:pt>
                <c:pt idx="348">
                  <c:v>884</c:v>
                </c:pt>
                <c:pt idx="349">
                  <c:v>824</c:v>
                </c:pt>
                <c:pt idx="350">
                  <c:v>756</c:v>
                </c:pt>
                <c:pt idx="351">
                  <c:v>656</c:v>
                </c:pt>
                <c:pt idx="352">
                  <c:v>648</c:v>
                </c:pt>
                <c:pt idx="353">
                  <c:v>664</c:v>
                </c:pt>
                <c:pt idx="354">
                  <c:v>716</c:v>
                </c:pt>
                <c:pt idx="355">
                  <c:v>736</c:v>
                </c:pt>
                <c:pt idx="356">
                  <c:v>748</c:v>
                </c:pt>
                <c:pt idx="357">
                  <c:v>768</c:v>
                </c:pt>
                <c:pt idx="358">
                  <c:v>784</c:v>
                </c:pt>
                <c:pt idx="359">
                  <c:v>712</c:v>
                </c:pt>
                <c:pt idx="360">
                  <c:v>692</c:v>
                </c:pt>
                <c:pt idx="361">
                  <c:v>684</c:v>
                </c:pt>
                <c:pt idx="362">
                  <c:v>692</c:v>
                </c:pt>
                <c:pt idx="363">
                  <c:v>696</c:v>
                </c:pt>
                <c:pt idx="364">
                  <c:v>736</c:v>
                </c:pt>
                <c:pt idx="365">
                  <c:v>724</c:v>
                </c:pt>
                <c:pt idx="366">
                  <c:v>696</c:v>
                </c:pt>
                <c:pt idx="367">
                  <c:v>688</c:v>
                </c:pt>
                <c:pt idx="368">
                  <c:v>636</c:v>
                </c:pt>
                <c:pt idx="369">
                  <c:v>616</c:v>
                </c:pt>
                <c:pt idx="370">
                  <c:v>592</c:v>
                </c:pt>
                <c:pt idx="371">
                  <c:v>568</c:v>
                </c:pt>
                <c:pt idx="372">
                  <c:v>572</c:v>
                </c:pt>
                <c:pt idx="373">
                  <c:v>632</c:v>
                </c:pt>
                <c:pt idx="374">
                  <c:v>704</c:v>
                </c:pt>
                <c:pt idx="375">
                  <c:v>752</c:v>
                </c:pt>
                <c:pt idx="376">
                  <c:v>744</c:v>
                </c:pt>
                <c:pt idx="377">
                  <c:v>660</c:v>
                </c:pt>
                <c:pt idx="378">
                  <c:v>616</c:v>
                </c:pt>
                <c:pt idx="379">
                  <c:v>652</c:v>
                </c:pt>
                <c:pt idx="380">
                  <c:v>700</c:v>
                </c:pt>
                <c:pt idx="381">
                  <c:v>740</c:v>
                </c:pt>
                <c:pt idx="382">
                  <c:v>760</c:v>
                </c:pt>
                <c:pt idx="383">
                  <c:v>832</c:v>
                </c:pt>
                <c:pt idx="384">
                  <c:v>804</c:v>
                </c:pt>
                <c:pt idx="385">
                  <c:v>712</c:v>
                </c:pt>
                <c:pt idx="386">
                  <c:v>708</c:v>
                </c:pt>
                <c:pt idx="387">
                  <c:v>680</c:v>
                </c:pt>
                <c:pt idx="388">
                  <c:v>668</c:v>
                </c:pt>
                <c:pt idx="389">
                  <c:v>696</c:v>
                </c:pt>
                <c:pt idx="390">
                  <c:v>800</c:v>
                </c:pt>
                <c:pt idx="391">
                  <c:v>776</c:v>
                </c:pt>
                <c:pt idx="392">
                  <c:v>768</c:v>
                </c:pt>
                <c:pt idx="393">
                  <c:v>756</c:v>
                </c:pt>
                <c:pt idx="394">
                  <c:v>708</c:v>
                </c:pt>
                <c:pt idx="395">
                  <c:v>672</c:v>
                </c:pt>
                <c:pt idx="396">
                  <c:v>724</c:v>
                </c:pt>
                <c:pt idx="397">
                  <c:v>700</c:v>
                </c:pt>
                <c:pt idx="398">
                  <c:v>756</c:v>
                </c:pt>
                <c:pt idx="399">
                  <c:v>840</c:v>
                </c:pt>
                <c:pt idx="400">
                  <c:v>804</c:v>
                </c:pt>
                <c:pt idx="401">
                  <c:v>740</c:v>
                </c:pt>
                <c:pt idx="402">
                  <c:v>700</c:v>
                </c:pt>
                <c:pt idx="403">
                  <c:v>684</c:v>
                </c:pt>
                <c:pt idx="404">
                  <c:v>700</c:v>
                </c:pt>
                <c:pt idx="405">
                  <c:v>704</c:v>
                </c:pt>
                <c:pt idx="406">
                  <c:v>700</c:v>
                </c:pt>
                <c:pt idx="407">
                  <c:v>648</c:v>
                </c:pt>
                <c:pt idx="408">
                  <c:v>584</c:v>
                </c:pt>
                <c:pt idx="409">
                  <c:v>592</c:v>
                </c:pt>
                <c:pt idx="410">
                  <c:v>608</c:v>
                </c:pt>
                <c:pt idx="411">
                  <c:v>636</c:v>
                </c:pt>
                <c:pt idx="412">
                  <c:v>660</c:v>
                </c:pt>
                <c:pt idx="413">
                  <c:v>680</c:v>
                </c:pt>
                <c:pt idx="414">
                  <c:v>692</c:v>
                </c:pt>
                <c:pt idx="415">
                  <c:v>724</c:v>
                </c:pt>
                <c:pt idx="416">
                  <c:v>672</c:v>
                </c:pt>
                <c:pt idx="417">
                  <c:v>640</c:v>
                </c:pt>
                <c:pt idx="418">
                  <c:v>632</c:v>
                </c:pt>
                <c:pt idx="419">
                  <c:v>580</c:v>
                </c:pt>
                <c:pt idx="420">
                  <c:v>584</c:v>
                </c:pt>
                <c:pt idx="421">
                  <c:v>616</c:v>
                </c:pt>
                <c:pt idx="422">
                  <c:v>736</c:v>
                </c:pt>
                <c:pt idx="423">
                  <c:v>744</c:v>
                </c:pt>
                <c:pt idx="424">
                  <c:v>724</c:v>
                </c:pt>
                <c:pt idx="425">
                  <c:v>688</c:v>
                </c:pt>
                <c:pt idx="426">
                  <c:v>696</c:v>
                </c:pt>
                <c:pt idx="427">
                  <c:v>696</c:v>
                </c:pt>
                <c:pt idx="428">
                  <c:v>692</c:v>
                </c:pt>
                <c:pt idx="429">
                  <c:v>780</c:v>
                </c:pt>
                <c:pt idx="430">
                  <c:v>812</c:v>
                </c:pt>
                <c:pt idx="431">
                  <c:v>764</c:v>
                </c:pt>
                <c:pt idx="432">
                  <c:v>740</c:v>
                </c:pt>
                <c:pt idx="433">
                  <c:v>724</c:v>
                </c:pt>
                <c:pt idx="434">
                  <c:v>716</c:v>
                </c:pt>
                <c:pt idx="435">
                  <c:v>692</c:v>
                </c:pt>
                <c:pt idx="436">
                  <c:v>800</c:v>
                </c:pt>
                <c:pt idx="437">
                  <c:v>808</c:v>
                </c:pt>
                <c:pt idx="438">
                  <c:v>736</c:v>
                </c:pt>
                <c:pt idx="439">
                  <c:v>740</c:v>
                </c:pt>
                <c:pt idx="440">
                  <c:v>768</c:v>
                </c:pt>
                <c:pt idx="441">
                  <c:v>696</c:v>
                </c:pt>
                <c:pt idx="442">
                  <c:v>672</c:v>
                </c:pt>
                <c:pt idx="443">
                  <c:v>840</c:v>
                </c:pt>
                <c:pt idx="444">
                  <c:v>736</c:v>
                </c:pt>
                <c:pt idx="445">
                  <c:v>672</c:v>
                </c:pt>
                <c:pt idx="446">
                  <c:v>600</c:v>
                </c:pt>
                <c:pt idx="447">
                  <c:v>636</c:v>
                </c:pt>
                <c:pt idx="448">
                  <c:v>596</c:v>
                </c:pt>
                <c:pt idx="449">
                  <c:v>600</c:v>
                </c:pt>
                <c:pt idx="450">
                  <c:v>608</c:v>
                </c:pt>
                <c:pt idx="451">
                  <c:v>656</c:v>
                </c:pt>
                <c:pt idx="452">
                  <c:v>692</c:v>
                </c:pt>
                <c:pt idx="453">
                  <c:v>744</c:v>
                </c:pt>
                <c:pt idx="454">
                  <c:v>736</c:v>
                </c:pt>
                <c:pt idx="455">
                  <c:v>724</c:v>
                </c:pt>
                <c:pt idx="456">
                  <c:v>664</c:v>
                </c:pt>
                <c:pt idx="457">
                  <c:v>624</c:v>
                </c:pt>
                <c:pt idx="458">
                  <c:v>596</c:v>
                </c:pt>
                <c:pt idx="459">
                  <c:v>620</c:v>
                </c:pt>
                <c:pt idx="460">
                  <c:v>612</c:v>
                </c:pt>
                <c:pt idx="461">
                  <c:v>592</c:v>
                </c:pt>
                <c:pt idx="462">
                  <c:v>572</c:v>
                </c:pt>
                <c:pt idx="463">
                  <c:v>596</c:v>
                </c:pt>
                <c:pt idx="464">
                  <c:v>612</c:v>
                </c:pt>
                <c:pt idx="465">
                  <c:v>616</c:v>
                </c:pt>
                <c:pt idx="466">
                  <c:v>648</c:v>
                </c:pt>
                <c:pt idx="467">
                  <c:v>640</c:v>
                </c:pt>
                <c:pt idx="468">
                  <c:v>624</c:v>
                </c:pt>
                <c:pt idx="469">
                  <c:v>608</c:v>
                </c:pt>
                <c:pt idx="470">
                  <c:v>600</c:v>
                </c:pt>
                <c:pt idx="471">
                  <c:v>628</c:v>
                </c:pt>
                <c:pt idx="472">
                  <c:v>684</c:v>
                </c:pt>
                <c:pt idx="473">
                  <c:v>684</c:v>
                </c:pt>
                <c:pt idx="474">
                  <c:v>632</c:v>
                </c:pt>
                <c:pt idx="475">
                  <c:v>676</c:v>
                </c:pt>
                <c:pt idx="476">
                  <c:v>628</c:v>
                </c:pt>
                <c:pt idx="477">
                  <c:v>580</c:v>
                </c:pt>
                <c:pt idx="478">
                  <c:v>560</c:v>
                </c:pt>
                <c:pt idx="479">
                  <c:v>540</c:v>
                </c:pt>
                <c:pt idx="480">
                  <c:v>532</c:v>
                </c:pt>
                <c:pt idx="481">
                  <c:v>548</c:v>
                </c:pt>
                <c:pt idx="482">
                  <c:v>536</c:v>
                </c:pt>
                <c:pt idx="483">
                  <c:v>540</c:v>
                </c:pt>
                <c:pt idx="484">
                  <c:v>568</c:v>
                </c:pt>
                <c:pt idx="485">
                  <c:v>564</c:v>
                </c:pt>
                <c:pt idx="486">
                  <c:v>624</c:v>
                </c:pt>
                <c:pt idx="487">
                  <c:v>696</c:v>
                </c:pt>
                <c:pt idx="488">
                  <c:v>796</c:v>
                </c:pt>
                <c:pt idx="489">
                  <c:v>756</c:v>
                </c:pt>
                <c:pt idx="490">
                  <c:v>760</c:v>
                </c:pt>
                <c:pt idx="491">
                  <c:v>748</c:v>
                </c:pt>
                <c:pt idx="492">
                  <c:v>660</c:v>
                </c:pt>
                <c:pt idx="493">
                  <c:v>580</c:v>
                </c:pt>
                <c:pt idx="494">
                  <c:v>560</c:v>
                </c:pt>
                <c:pt idx="495">
                  <c:v>584</c:v>
                </c:pt>
                <c:pt idx="496">
                  <c:v>648</c:v>
                </c:pt>
                <c:pt idx="497">
                  <c:v>656</c:v>
                </c:pt>
                <c:pt idx="498">
                  <c:v>684</c:v>
                </c:pt>
                <c:pt idx="499">
                  <c:v>676</c:v>
                </c:pt>
                <c:pt idx="500">
                  <c:v>600</c:v>
                </c:pt>
                <c:pt idx="501">
                  <c:v>556</c:v>
                </c:pt>
                <c:pt idx="502">
                  <c:v>604</c:v>
                </c:pt>
                <c:pt idx="503">
                  <c:v>636</c:v>
                </c:pt>
                <c:pt idx="504">
                  <c:v>644</c:v>
                </c:pt>
                <c:pt idx="505">
                  <c:v>656</c:v>
                </c:pt>
                <c:pt idx="506">
                  <c:v>624</c:v>
                </c:pt>
                <c:pt idx="507">
                  <c:v>624</c:v>
                </c:pt>
                <c:pt idx="508">
                  <c:v>592</c:v>
                </c:pt>
                <c:pt idx="509">
                  <c:v>556</c:v>
                </c:pt>
                <c:pt idx="510">
                  <c:v>544</c:v>
                </c:pt>
                <c:pt idx="511">
                  <c:v>528</c:v>
                </c:pt>
                <c:pt idx="512">
                  <c:v>520</c:v>
                </c:pt>
                <c:pt idx="513">
                  <c:v>624</c:v>
                </c:pt>
                <c:pt idx="514">
                  <c:v>712</c:v>
                </c:pt>
                <c:pt idx="515">
                  <c:v>796</c:v>
                </c:pt>
                <c:pt idx="516">
                  <c:v>812</c:v>
                </c:pt>
                <c:pt idx="517">
                  <c:v>796</c:v>
                </c:pt>
                <c:pt idx="518">
                  <c:v>724</c:v>
                </c:pt>
                <c:pt idx="519">
                  <c:v>620</c:v>
                </c:pt>
                <c:pt idx="520">
                  <c:v>624</c:v>
                </c:pt>
                <c:pt idx="521">
                  <c:v>828</c:v>
                </c:pt>
                <c:pt idx="522">
                  <c:v>880</c:v>
                </c:pt>
                <c:pt idx="523">
                  <c:v>872</c:v>
                </c:pt>
                <c:pt idx="524">
                  <c:v>872</c:v>
                </c:pt>
                <c:pt idx="525">
                  <c:v>848</c:v>
                </c:pt>
                <c:pt idx="526">
                  <c:v>752</c:v>
                </c:pt>
                <c:pt idx="527">
                  <c:v>696</c:v>
                </c:pt>
                <c:pt idx="528">
                  <c:v>676</c:v>
                </c:pt>
                <c:pt idx="529">
                  <c:v>716</c:v>
                </c:pt>
                <c:pt idx="530">
                  <c:v>736</c:v>
                </c:pt>
                <c:pt idx="531">
                  <c:v>732</c:v>
                </c:pt>
                <c:pt idx="532">
                  <c:v>780</c:v>
                </c:pt>
                <c:pt idx="533">
                  <c:v>792</c:v>
                </c:pt>
                <c:pt idx="534">
                  <c:v>780</c:v>
                </c:pt>
                <c:pt idx="535">
                  <c:v>696</c:v>
                </c:pt>
                <c:pt idx="536">
                  <c:v>600</c:v>
                </c:pt>
                <c:pt idx="537">
                  <c:v>576</c:v>
                </c:pt>
                <c:pt idx="538">
                  <c:v>580</c:v>
                </c:pt>
                <c:pt idx="539">
                  <c:v>640</c:v>
                </c:pt>
                <c:pt idx="540">
                  <c:v>720</c:v>
                </c:pt>
                <c:pt idx="541">
                  <c:v>852</c:v>
                </c:pt>
                <c:pt idx="542">
                  <c:v>856</c:v>
                </c:pt>
                <c:pt idx="543">
                  <c:v>824</c:v>
                </c:pt>
                <c:pt idx="544">
                  <c:v>796</c:v>
                </c:pt>
                <c:pt idx="545">
                  <c:v>724</c:v>
                </c:pt>
                <c:pt idx="546">
                  <c:v>672</c:v>
                </c:pt>
                <c:pt idx="547">
                  <c:v>656</c:v>
                </c:pt>
                <c:pt idx="548">
                  <c:v>656</c:v>
                </c:pt>
                <c:pt idx="549">
                  <c:v>680</c:v>
                </c:pt>
                <c:pt idx="550">
                  <c:v>716</c:v>
                </c:pt>
                <c:pt idx="551">
                  <c:v>700</c:v>
                </c:pt>
                <c:pt idx="552">
                  <c:v>696</c:v>
                </c:pt>
                <c:pt idx="553">
                  <c:v>732</c:v>
                </c:pt>
                <c:pt idx="554">
                  <c:v>704</c:v>
                </c:pt>
                <c:pt idx="555">
                  <c:v>636</c:v>
                </c:pt>
                <c:pt idx="556">
                  <c:v>608</c:v>
                </c:pt>
                <c:pt idx="557">
                  <c:v>604</c:v>
                </c:pt>
                <c:pt idx="558">
                  <c:v>644</c:v>
                </c:pt>
                <c:pt idx="559">
                  <c:v>736</c:v>
                </c:pt>
                <c:pt idx="560">
                  <c:v>728</c:v>
                </c:pt>
                <c:pt idx="561">
                  <c:v>728</c:v>
                </c:pt>
                <c:pt idx="562">
                  <c:v>700</c:v>
                </c:pt>
                <c:pt idx="563">
                  <c:v>656</c:v>
                </c:pt>
                <c:pt idx="564">
                  <c:v>628</c:v>
                </c:pt>
                <c:pt idx="565">
                  <c:v>624</c:v>
                </c:pt>
                <c:pt idx="566">
                  <c:v>640</c:v>
                </c:pt>
                <c:pt idx="567">
                  <c:v>700</c:v>
                </c:pt>
                <c:pt idx="568">
                  <c:v>684</c:v>
                </c:pt>
                <c:pt idx="569">
                  <c:v>664</c:v>
                </c:pt>
                <c:pt idx="570">
                  <c:v>668</c:v>
                </c:pt>
                <c:pt idx="571">
                  <c:v>604</c:v>
                </c:pt>
                <c:pt idx="572">
                  <c:v>576</c:v>
                </c:pt>
                <c:pt idx="573">
                  <c:v>584</c:v>
                </c:pt>
                <c:pt idx="574">
                  <c:v>556</c:v>
                </c:pt>
                <c:pt idx="575">
                  <c:v>560</c:v>
                </c:pt>
                <c:pt idx="576">
                  <c:v>576</c:v>
                </c:pt>
                <c:pt idx="577">
                  <c:v>588</c:v>
                </c:pt>
                <c:pt idx="578">
                  <c:v>612</c:v>
                </c:pt>
                <c:pt idx="579">
                  <c:v>624</c:v>
                </c:pt>
                <c:pt idx="580">
                  <c:v>644</c:v>
                </c:pt>
                <c:pt idx="581">
                  <c:v>700</c:v>
                </c:pt>
                <c:pt idx="582">
                  <c:v>716</c:v>
                </c:pt>
                <c:pt idx="583">
                  <c:v>708</c:v>
                </c:pt>
                <c:pt idx="584">
                  <c:v>636</c:v>
                </c:pt>
                <c:pt idx="585">
                  <c:v>584</c:v>
                </c:pt>
                <c:pt idx="586">
                  <c:v>604</c:v>
                </c:pt>
                <c:pt idx="587">
                  <c:v>624</c:v>
                </c:pt>
                <c:pt idx="588">
                  <c:v>608</c:v>
                </c:pt>
                <c:pt idx="589">
                  <c:v>628</c:v>
                </c:pt>
                <c:pt idx="590">
                  <c:v>668</c:v>
                </c:pt>
                <c:pt idx="591">
                  <c:v>720</c:v>
                </c:pt>
                <c:pt idx="592">
                  <c:v>712</c:v>
                </c:pt>
                <c:pt idx="593">
                  <c:v>724</c:v>
                </c:pt>
                <c:pt idx="594">
                  <c:v>712</c:v>
                </c:pt>
                <c:pt idx="595">
                  <c:v>692</c:v>
                </c:pt>
                <c:pt idx="596">
                  <c:v>668</c:v>
                </c:pt>
                <c:pt idx="597">
                  <c:v>664</c:v>
                </c:pt>
                <c:pt idx="598">
                  <c:v>704</c:v>
                </c:pt>
                <c:pt idx="599">
                  <c:v>732</c:v>
                </c:pt>
                <c:pt idx="600">
                  <c:v>680</c:v>
                </c:pt>
                <c:pt idx="601">
                  <c:v>668</c:v>
                </c:pt>
                <c:pt idx="602">
                  <c:v>836</c:v>
                </c:pt>
                <c:pt idx="603">
                  <c:v>836</c:v>
                </c:pt>
                <c:pt idx="604">
                  <c:v>844</c:v>
                </c:pt>
                <c:pt idx="605">
                  <c:v>852</c:v>
                </c:pt>
                <c:pt idx="606">
                  <c:v>864</c:v>
                </c:pt>
                <c:pt idx="607">
                  <c:v>816</c:v>
                </c:pt>
                <c:pt idx="608">
                  <c:v>820</c:v>
                </c:pt>
                <c:pt idx="609">
                  <c:v>836</c:v>
                </c:pt>
                <c:pt idx="610">
                  <c:v>868</c:v>
                </c:pt>
                <c:pt idx="611">
                  <c:v>872</c:v>
                </c:pt>
                <c:pt idx="612">
                  <c:v>836</c:v>
                </c:pt>
                <c:pt idx="613">
                  <c:v>864</c:v>
                </c:pt>
                <c:pt idx="614">
                  <c:v>864</c:v>
                </c:pt>
                <c:pt idx="615">
                  <c:v>868</c:v>
                </c:pt>
                <c:pt idx="616">
                  <c:v>848</c:v>
                </c:pt>
                <c:pt idx="617">
                  <c:v>816</c:v>
                </c:pt>
                <c:pt idx="618">
                  <c:v>836</c:v>
                </c:pt>
                <c:pt idx="619">
                  <c:v>808</c:v>
                </c:pt>
                <c:pt idx="620">
                  <c:v>760</c:v>
                </c:pt>
                <c:pt idx="621">
                  <c:v>720</c:v>
                </c:pt>
                <c:pt idx="622">
                  <c:v>808</c:v>
                </c:pt>
                <c:pt idx="623">
                  <c:v>836</c:v>
                </c:pt>
                <c:pt idx="624">
                  <c:v>880</c:v>
                </c:pt>
                <c:pt idx="625">
                  <c:v>880</c:v>
                </c:pt>
                <c:pt idx="626">
                  <c:v>848</c:v>
                </c:pt>
                <c:pt idx="627">
                  <c:v>824</c:v>
                </c:pt>
                <c:pt idx="628">
                  <c:v>844</c:v>
                </c:pt>
                <c:pt idx="629">
                  <c:v>812</c:v>
                </c:pt>
                <c:pt idx="630">
                  <c:v>836</c:v>
                </c:pt>
                <c:pt idx="631">
                  <c:v>784</c:v>
                </c:pt>
                <c:pt idx="632">
                  <c:v>804</c:v>
                </c:pt>
                <c:pt idx="633">
                  <c:v>824</c:v>
                </c:pt>
                <c:pt idx="634">
                  <c:v>856</c:v>
                </c:pt>
                <c:pt idx="635">
                  <c:v>868</c:v>
                </c:pt>
                <c:pt idx="636">
                  <c:v>900</c:v>
                </c:pt>
                <c:pt idx="637">
                  <c:v>816</c:v>
                </c:pt>
                <c:pt idx="638">
                  <c:v>824</c:v>
                </c:pt>
                <c:pt idx="639">
                  <c:v>844</c:v>
                </c:pt>
                <c:pt idx="640">
                  <c:v>796</c:v>
                </c:pt>
                <c:pt idx="641">
                  <c:v>828</c:v>
                </c:pt>
                <c:pt idx="642">
                  <c:v>816</c:v>
                </c:pt>
                <c:pt idx="643">
                  <c:v>816</c:v>
                </c:pt>
                <c:pt idx="644">
                  <c:v>872</c:v>
                </c:pt>
                <c:pt idx="645">
                  <c:v>840</c:v>
                </c:pt>
                <c:pt idx="646">
                  <c:v>888</c:v>
                </c:pt>
                <c:pt idx="647">
                  <c:v>876</c:v>
                </c:pt>
                <c:pt idx="648">
                  <c:v>800</c:v>
                </c:pt>
                <c:pt idx="649">
                  <c:v>836</c:v>
                </c:pt>
                <c:pt idx="650">
                  <c:v>808</c:v>
                </c:pt>
                <c:pt idx="651">
                  <c:v>852</c:v>
                </c:pt>
                <c:pt idx="652">
                  <c:v>844</c:v>
                </c:pt>
                <c:pt idx="653">
                  <c:v>776</c:v>
                </c:pt>
                <c:pt idx="654">
                  <c:v>828</c:v>
                </c:pt>
                <c:pt idx="655">
                  <c:v>836</c:v>
                </c:pt>
                <c:pt idx="656">
                  <c:v>844</c:v>
                </c:pt>
                <c:pt idx="657">
                  <c:v>832</c:v>
                </c:pt>
                <c:pt idx="658">
                  <c:v>828</c:v>
                </c:pt>
                <c:pt idx="659">
                  <c:v>864</c:v>
                </c:pt>
                <c:pt idx="660">
                  <c:v>796</c:v>
                </c:pt>
                <c:pt idx="661">
                  <c:v>788</c:v>
                </c:pt>
                <c:pt idx="662">
                  <c:v>780</c:v>
                </c:pt>
                <c:pt idx="663">
                  <c:v>840</c:v>
                </c:pt>
                <c:pt idx="664">
                  <c:v>820</c:v>
                </c:pt>
                <c:pt idx="665">
                  <c:v>800</c:v>
                </c:pt>
                <c:pt idx="666">
                  <c:v>804</c:v>
                </c:pt>
                <c:pt idx="667">
                  <c:v>820</c:v>
                </c:pt>
                <c:pt idx="668">
                  <c:v>832</c:v>
                </c:pt>
                <c:pt idx="669">
                  <c:v>836</c:v>
                </c:pt>
                <c:pt idx="670">
                  <c:v>836</c:v>
                </c:pt>
                <c:pt idx="671">
                  <c:v>812</c:v>
                </c:pt>
                <c:pt idx="672">
                  <c:v>792</c:v>
                </c:pt>
                <c:pt idx="673">
                  <c:v>808</c:v>
                </c:pt>
                <c:pt idx="674">
                  <c:v>820</c:v>
                </c:pt>
                <c:pt idx="675">
                  <c:v>776</c:v>
                </c:pt>
                <c:pt idx="676">
                  <c:v>788</c:v>
                </c:pt>
                <c:pt idx="677">
                  <c:v>776</c:v>
                </c:pt>
                <c:pt idx="678">
                  <c:v>744</c:v>
                </c:pt>
                <c:pt idx="679">
                  <c:v>824</c:v>
                </c:pt>
                <c:pt idx="680">
                  <c:v>828</c:v>
                </c:pt>
                <c:pt idx="681">
                  <c:v>828</c:v>
                </c:pt>
                <c:pt idx="682">
                  <c:v>840</c:v>
                </c:pt>
                <c:pt idx="683">
                  <c:v>736</c:v>
                </c:pt>
                <c:pt idx="684">
                  <c:v>760</c:v>
                </c:pt>
                <c:pt idx="685">
                  <c:v>784</c:v>
                </c:pt>
                <c:pt idx="686">
                  <c:v>768</c:v>
                </c:pt>
                <c:pt idx="687">
                  <c:v>776</c:v>
                </c:pt>
                <c:pt idx="688">
                  <c:v>808</c:v>
                </c:pt>
                <c:pt idx="689">
                  <c:v>796</c:v>
                </c:pt>
                <c:pt idx="690">
                  <c:v>788</c:v>
                </c:pt>
                <c:pt idx="691">
                  <c:v>796</c:v>
                </c:pt>
                <c:pt idx="692">
                  <c:v>804</c:v>
                </c:pt>
                <c:pt idx="693">
                  <c:v>820</c:v>
                </c:pt>
                <c:pt idx="694">
                  <c:v>840</c:v>
                </c:pt>
                <c:pt idx="695">
                  <c:v>848</c:v>
                </c:pt>
                <c:pt idx="696">
                  <c:v>812</c:v>
                </c:pt>
                <c:pt idx="697">
                  <c:v>792</c:v>
                </c:pt>
                <c:pt idx="698">
                  <c:v>800</c:v>
                </c:pt>
                <c:pt idx="699">
                  <c:v>816</c:v>
                </c:pt>
                <c:pt idx="700">
                  <c:v>848</c:v>
                </c:pt>
                <c:pt idx="701">
                  <c:v>820</c:v>
                </c:pt>
                <c:pt idx="702">
                  <c:v>764</c:v>
                </c:pt>
                <c:pt idx="703">
                  <c:v>812</c:v>
                </c:pt>
                <c:pt idx="704">
                  <c:v>812</c:v>
                </c:pt>
                <c:pt idx="705">
                  <c:v>828</c:v>
                </c:pt>
                <c:pt idx="706">
                  <c:v>804</c:v>
                </c:pt>
                <c:pt idx="707">
                  <c:v>820</c:v>
                </c:pt>
                <c:pt idx="708">
                  <c:v>768</c:v>
                </c:pt>
                <c:pt idx="709">
                  <c:v>764</c:v>
                </c:pt>
                <c:pt idx="710">
                  <c:v>780</c:v>
                </c:pt>
                <c:pt idx="711">
                  <c:v>852</c:v>
                </c:pt>
                <c:pt idx="712">
                  <c:v>844</c:v>
                </c:pt>
                <c:pt idx="713">
                  <c:v>824</c:v>
                </c:pt>
                <c:pt idx="714">
                  <c:v>816</c:v>
                </c:pt>
                <c:pt idx="715">
                  <c:v>816</c:v>
                </c:pt>
                <c:pt idx="716">
                  <c:v>820</c:v>
                </c:pt>
                <c:pt idx="717">
                  <c:v>832</c:v>
                </c:pt>
                <c:pt idx="718">
                  <c:v>832</c:v>
                </c:pt>
                <c:pt idx="719">
                  <c:v>844</c:v>
                </c:pt>
                <c:pt idx="720">
                  <c:v>776</c:v>
                </c:pt>
                <c:pt idx="721">
                  <c:v>839</c:v>
                </c:pt>
                <c:pt idx="722">
                  <c:v>804</c:v>
                </c:pt>
                <c:pt idx="723">
                  <c:v>840</c:v>
                </c:pt>
                <c:pt idx="724">
                  <c:v>800</c:v>
                </c:pt>
                <c:pt idx="725">
                  <c:v>796</c:v>
                </c:pt>
                <c:pt idx="726">
                  <c:v>768</c:v>
                </c:pt>
                <c:pt idx="727">
                  <c:v>796</c:v>
                </c:pt>
                <c:pt idx="728">
                  <c:v>816</c:v>
                </c:pt>
                <c:pt idx="729">
                  <c:v>840</c:v>
                </c:pt>
                <c:pt idx="730">
                  <c:v>864</c:v>
                </c:pt>
                <c:pt idx="731">
                  <c:v>828</c:v>
                </c:pt>
                <c:pt idx="732">
                  <c:v>804</c:v>
                </c:pt>
                <c:pt idx="733">
                  <c:v>820</c:v>
                </c:pt>
                <c:pt idx="734">
                  <c:v>840</c:v>
                </c:pt>
                <c:pt idx="735">
                  <c:v>840</c:v>
                </c:pt>
                <c:pt idx="736">
                  <c:v>844</c:v>
                </c:pt>
                <c:pt idx="737">
                  <c:v>792</c:v>
                </c:pt>
                <c:pt idx="738">
                  <c:v>808</c:v>
                </c:pt>
                <c:pt idx="739">
                  <c:v>760</c:v>
                </c:pt>
                <c:pt idx="740">
                  <c:v>796</c:v>
                </c:pt>
                <c:pt idx="741">
                  <c:v>808</c:v>
                </c:pt>
                <c:pt idx="742">
                  <c:v>812</c:v>
                </c:pt>
                <c:pt idx="743">
                  <c:v>820</c:v>
                </c:pt>
                <c:pt idx="744">
                  <c:v>820</c:v>
                </c:pt>
                <c:pt idx="745">
                  <c:v>808</c:v>
                </c:pt>
                <c:pt idx="746">
                  <c:v>776</c:v>
                </c:pt>
                <c:pt idx="747">
                  <c:v>792</c:v>
                </c:pt>
                <c:pt idx="748">
                  <c:v>752</c:v>
                </c:pt>
                <c:pt idx="749">
                  <c:v>800</c:v>
                </c:pt>
                <c:pt idx="750">
                  <c:v>768</c:v>
                </c:pt>
                <c:pt idx="751">
                  <c:v>732</c:v>
                </c:pt>
                <c:pt idx="752">
                  <c:v>772</c:v>
                </c:pt>
                <c:pt idx="753">
                  <c:v>796</c:v>
                </c:pt>
                <c:pt idx="754">
                  <c:v>756</c:v>
                </c:pt>
                <c:pt idx="755">
                  <c:v>772</c:v>
                </c:pt>
                <c:pt idx="756">
                  <c:v>760</c:v>
                </c:pt>
                <c:pt idx="757">
                  <c:v>744</c:v>
                </c:pt>
                <c:pt idx="758">
                  <c:v>732</c:v>
                </c:pt>
                <c:pt idx="759">
                  <c:v>764</c:v>
                </c:pt>
                <c:pt idx="760">
                  <c:v>780</c:v>
                </c:pt>
                <c:pt idx="761">
                  <c:v>800</c:v>
                </c:pt>
                <c:pt idx="762">
                  <c:v>784</c:v>
                </c:pt>
                <c:pt idx="763">
                  <c:v>796</c:v>
                </c:pt>
                <c:pt idx="764">
                  <c:v>736</c:v>
                </c:pt>
                <c:pt idx="765">
                  <c:v>760</c:v>
                </c:pt>
                <c:pt idx="766">
                  <c:v>748</c:v>
                </c:pt>
                <c:pt idx="767">
                  <c:v>748</c:v>
                </c:pt>
                <c:pt idx="768">
                  <c:v>752</c:v>
                </c:pt>
                <c:pt idx="769">
                  <c:v>772</c:v>
                </c:pt>
                <c:pt idx="770">
                  <c:v>744</c:v>
                </c:pt>
                <c:pt idx="771">
                  <c:v>728</c:v>
                </c:pt>
                <c:pt idx="772">
                  <c:v>728</c:v>
                </c:pt>
                <c:pt idx="773">
                  <c:v>748</c:v>
                </c:pt>
                <c:pt idx="774">
                  <c:v>764</c:v>
                </c:pt>
                <c:pt idx="775">
                  <c:v>800</c:v>
                </c:pt>
                <c:pt idx="776">
                  <c:v>804</c:v>
                </c:pt>
                <c:pt idx="777">
                  <c:v>804</c:v>
                </c:pt>
                <c:pt idx="778">
                  <c:v>740</c:v>
                </c:pt>
                <c:pt idx="779">
                  <c:v>736</c:v>
                </c:pt>
                <c:pt idx="780">
                  <c:v>780</c:v>
                </c:pt>
                <c:pt idx="781">
                  <c:v>756</c:v>
                </c:pt>
                <c:pt idx="782">
                  <c:v>752</c:v>
                </c:pt>
                <c:pt idx="783">
                  <c:v>768</c:v>
                </c:pt>
                <c:pt idx="784">
                  <c:v>708</c:v>
                </c:pt>
                <c:pt idx="785">
                  <c:v>760</c:v>
                </c:pt>
                <c:pt idx="786">
                  <c:v>788</c:v>
                </c:pt>
                <c:pt idx="787">
                  <c:v>821</c:v>
                </c:pt>
                <c:pt idx="788">
                  <c:v>844</c:v>
                </c:pt>
                <c:pt idx="789">
                  <c:v>792</c:v>
                </c:pt>
                <c:pt idx="790">
                  <c:v>788</c:v>
                </c:pt>
                <c:pt idx="791">
                  <c:v>772</c:v>
                </c:pt>
                <c:pt idx="792">
                  <c:v>776</c:v>
                </c:pt>
                <c:pt idx="793">
                  <c:v>736</c:v>
                </c:pt>
                <c:pt idx="794">
                  <c:v>748</c:v>
                </c:pt>
                <c:pt idx="795">
                  <c:v>732</c:v>
                </c:pt>
                <c:pt idx="796">
                  <c:v>724</c:v>
                </c:pt>
                <c:pt idx="797">
                  <c:v>712</c:v>
                </c:pt>
                <c:pt idx="798">
                  <c:v>660</c:v>
                </c:pt>
                <c:pt idx="799">
                  <c:v>636</c:v>
                </c:pt>
                <c:pt idx="800">
                  <c:v>748</c:v>
                </c:pt>
                <c:pt idx="801">
                  <c:v>772</c:v>
                </c:pt>
                <c:pt idx="802">
                  <c:v>780</c:v>
                </c:pt>
                <c:pt idx="803">
                  <c:v>776</c:v>
                </c:pt>
                <c:pt idx="804">
                  <c:v>756</c:v>
                </c:pt>
                <c:pt idx="805">
                  <c:v>776</c:v>
                </c:pt>
                <c:pt idx="806">
                  <c:v>724</c:v>
                </c:pt>
                <c:pt idx="807">
                  <c:v>748</c:v>
                </c:pt>
                <c:pt idx="808">
                  <c:v>752</c:v>
                </c:pt>
                <c:pt idx="809">
                  <c:v>760</c:v>
                </c:pt>
                <c:pt idx="810">
                  <c:v>760</c:v>
                </c:pt>
                <c:pt idx="811">
                  <c:v>780</c:v>
                </c:pt>
                <c:pt idx="812">
                  <c:v>788</c:v>
                </c:pt>
                <c:pt idx="813">
                  <c:v>804</c:v>
                </c:pt>
                <c:pt idx="814">
                  <c:v>824</c:v>
                </c:pt>
                <c:pt idx="815">
                  <c:v>784</c:v>
                </c:pt>
                <c:pt idx="816">
                  <c:v>764</c:v>
                </c:pt>
                <c:pt idx="817">
                  <c:v>784</c:v>
                </c:pt>
                <c:pt idx="818">
                  <c:v>764</c:v>
                </c:pt>
                <c:pt idx="819">
                  <c:v>756</c:v>
                </c:pt>
                <c:pt idx="820">
                  <c:v>748</c:v>
                </c:pt>
                <c:pt idx="821">
                  <c:v>744</c:v>
                </c:pt>
                <c:pt idx="822">
                  <c:v>784</c:v>
                </c:pt>
                <c:pt idx="823">
                  <c:v>780</c:v>
                </c:pt>
                <c:pt idx="824">
                  <c:v>784</c:v>
                </c:pt>
                <c:pt idx="825">
                  <c:v>776</c:v>
                </c:pt>
                <c:pt idx="826">
                  <c:v>744</c:v>
                </c:pt>
                <c:pt idx="827">
                  <c:v>784</c:v>
                </c:pt>
                <c:pt idx="828">
                  <c:v>728</c:v>
                </c:pt>
                <c:pt idx="829">
                  <c:v>732</c:v>
                </c:pt>
                <c:pt idx="830">
                  <c:v>764</c:v>
                </c:pt>
                <c:pt idx="831">
                  <c:v>788</c:v>
                </c:pt>
                <c:pt idx="832">
                  <c:v>792</c:v>
                </c:pt>
                <c:pt idx="833">
                  <c:v>796</c:v>
                </c:pt>
                <c:pt idx="834">
                  <c:v>732</c:v>
                </c:pt>
                <c:pt idx="835">
                  <c:v>756</c:v>
                </c:pt>
                <c:pt idx="836">
                  <c:v>772</c:v>
                </c:pt>
                <c:pt idx="837">
                  <c:v>772</c:v>
                </c:pt>
                <c:pt idx="838">
                  <c:v>776</c:v>
                </c:pt>
                <c:pt idx="839">
                  <c:v>748</c:v>
                </c:pt>
                <c:pt idx="840">
                  <c:v>784</c:v>
                </c:pt>
                <c:pt idx="841">
                  <c:v>796</c:v>
                </c:pt>
                <c:pt idx="842">
                  <c:v>808</c:v>
                </c:pt>
                <c:pt idx="843">
                  <c:v>796</c:v>
                </c:pt>
                <c:pt idx="844">
                  <c:v>808</c:v>
                </c:pt>
                <c:pt idx="845">
                  <c:v>788</c:v>
                </c:pt>
                <c:pt idx="846">
                  <c:v>780</c:v>
                </c:pt>
                <c:pt idx="847">
                  <c:v>772</c:v>
                </c:pt>
                <c:pt idx="848">
                  <c:v>784</c:v>
                </c:pt>
                <c:pt idx="849">
                  <c:v>800</c:v>
                </c:pt>
                <c:pt idx="850">
                  <c:v>788</c:v>
                </c:pt>
                <c:pt idx="851">
                  <c:v>756</c:v>
                </c:pt>
                <c:pt idx="852">
                  <c:v>777</c:v>
                </c:pt>
                <c:pt idx="853">
                  <c:v>756</c:v>
                </c:pt>
                <c:pt idx="854">
                  <c:v>788</c:v>
                </c:pt>
                <c:pt idx="855">
                  <c:v>792</c:v>
                </c:pt>
                <c:pt idx="856">
                  <c:v>812</c:v>
                </c:pt>
                <c:pt idx="857">
                  <c:v>760</c:v>
                </c:pt>
                <c:pt idx="858">
                  <c:v>780</c:v>
                </c:pt>
                <c:pt idx="859">
                  <c:v>804</c:v>
                </c:pt>
                <c:pt idx="860">
                  <c:v>792</c:v>
                </c:pt>
                <c:pt idx="861">
                  <c:v>760</c:v>
                </c:pt>
                <c:pt idx="862">
                  <c:v>724</c:v>
                </c:pt>
                <c:pt idx="863">
                  <c:v>776</c:v>
                </c:pt>
                <c:pt idx="864">
                  <c:v>760</c:v>
                </c:pt>
                <c:pt idx="865">
                  <c:v>776</c:v>
                </c:pt>
                <c:pt idx="866">
                  <c:v>804</c:v>
                </c:pt>
                <c:pt idx="867">
                  <c:v>764</c:v>
                </c:pt>
                <c:pt idx="868">
                  <c:v>752</c:v>
                </c:pt>
                <c:pt idx="869">
                  <c:v>740</c:v>
                </c:pt>
                <c:pt idx="870">
                  <c:v>768</c:v>
                </c:pt>
                <c:pt idx="871">
                  <c:v>808</c:v>
                </c:pt>
                <c:pt idx="872">
                  <c:v>820</c:v>
                </c:pt>
                <c:pt idx="873">
                  <c:v>796</c:v>
                </c:pt>
                <c:pt idx="874">
                  <c:v>800</c:v>
                </c:pt>
                <c:pt idx="875">
                  <c:v>796</c:v>
                </c:pt>
                <c:pt idx="876">
                  <c:v>792</c:v>
                </c:pt>
                <c:pt idx="877">
                  <c:v>780</c:v>
                </c:pt>
                <c:pt idx="878">
                  <c:v>776</c:v>
                </c:pt>
                <c:pt idx="879">
                  <c:v>724</c:v>
                </c:pt>
                <c:pt idx="880">
                  <c:v>772</c:v>
                </c:pt>
                <c:pt idx="881">
                  <c:v>792</c:v>
                </c:pt>
                <c:pt idx="882">
                  <c:v>796</c:v>
                </c:pt>
                <c:pt idx="883">
                  <c:v>812</c:v>
                </c:pt>
                <c:pt idx="884">
                  <c:v>788</c:v>
                </c:pt>
                <c:pt idx="885">
                  <c:v>768</c:v>
                </c:pt>
                <c:pt idx="886">
                  <c:v>804</c:v>
                </c:pt>
                <c:pt idx="887">
                  <c:v>756</c:v>
                </c:pt>
                <c:pt idx="888">
                  <c:v>796</c:v>
                </c:pt>
                <c:pt idx="889">
                  <c:v>772</c:v>
                </c:pt>
                <c:pt idx="890">
                  <c:v>756</c:v>
                </c:pt>
                <c:pt idx="891">
                  <c:v>736</c:v>
                </c:pt>
                <c:pt idx="892">
                  <c:v>748</c:v>
                </c:pt>
                <c:pt idx="893">
                  <c:v>784</c:v>
                </c:pt>
                <c:pt idx="894">
                  <c:v>768</c:v>
                </c:pt>
                <c:pt idx="895">
                  <c:v>836</c:v>
                </c:pt>
                <c:pt idx="896">
                  <c:v>816</c:v>
                </c:pt>
                <c:pt idx="897">
                  <c:v>812</c:v>
                </c:pt>
                <c:pt idx="898">
                  <c:v>780</c:v>
                </c:pt>
                <c:pt idx="899">
                  <c:v>772</c:v>
                </c:pt>
                <c:pt idx="900">
                  <c:v>804</c:v>
                </c:pt>
                <c:pt idx="901">
                  <c:v>824</c:v>
                </c:pt>
                <c:pt idx="902">
                  <c:v>836</c:v>
                </c:pt>
                <c:pt idx="903">
                  <c:v>672</c:v>
                </c:pt>
                <c:pt idx="904">
                  <c:v>588</c:v>
                </c:pt>
                <c:pt idx="905">
                  <c:v>580</c:v>
                </c:pt>
                <c:pt idx="906">
                  <c:v>600</c:v>
                </c:pt>
                <c:pt idx="907">
                  <c:v>648</c:v>
                </c:pt>
                <c:pt idx="908">
                  <c:v>612</c:v>
                </c:pt>
                <c:pt idx="909">
                  <c:v>640</c:v>
                </c:pt>
                <c:pt idx="910">
                  <c:v>680</c:v>
                </c:pt>
                <c:pt idx="911">
                  <c:v>744</c:v>
                </c:pt>
                <c:pt idx="912">
                  <c:v>720</c:v>
                </c:pt>
                <c:pt idx="913">
                  <c:v>712</c:v>
                </c:pt>
                <c:pt idx="914">
                  <c:v>636</c:v>
                </c:pt>
                <c:pt idx="915">
                  <c:v>596</c:v>
                </c:pt>
                <c:pt idx="916">
                  <c:v>592</c:v>
                </c:pt>
                <c:pt idx="917">
                  <c:v>720</c:v>
                </c:pt>
                <c:pt idx="918">
                  <c:v>808</c:v>
                </c:pt>
                <c:pt idx="919">
                  <c:v>796</c:v>
                </c:pt>
                <c:pt idx="920">
                  <c:v>720</c:v>
                </c:pt>
                <c:pt idx="921">
                  <c:v>712</c:v>
                </c:pt>
                <c:pt idx="922">
                  <c:v>636</c:v>
                </c:pt>
                <c:pt idx="923">
                  <c:v>624</c:v>
                </c:pt>
                <c:pt idx="924">
                  <c:v>660</c:v>
                </c:pt>
                <c:pt idx="925">
                  <c:v>1188</c:v>
                </c:pt>
                <c:pt idx="926">
                  <c:v>1188</c:v>
                </c:pt>
                <c:pt idx="927">
                  <c:v>628</c:v>
                </c:pt>
                <c:pt idx="928">
                  <c:v>628</c:v>
                </c:pt>
                <c:pt idx="929">
                  <c:v>772</c:v>
                </c:pt>
                <c:pt idx="930">
                  <c:v>776</c:v>
                </c:pt>
                <c:pt idx="931">
                  <c:v>728</c:v>
                </c:pt>
                <c:pt idx="932">
                  <c:v>684</c:v>
                </c:pt>
                <c:pt idx="933">
                  <c:v>652</c:v>
                </c:pt>
                <c:pt idx="934">
                  <c:v>644</c:v>
                </c:pt>
                <c:pt idx="935">
                  <c:v>632</c:v>
                </c:pt>
                <c:pt idx="936">
                  <c:v>596</c:v>
                </c:pt>
                <c:pt idx="937">
                  <c:v>616</c:v>
                </c:pt>
                <c:pt idx="938">
                  <c:v>668</c:v>
                </c:pt>
                <c:pt idx="939">
                  <c:v>624</c:v>
                </c:pt>
                <c:pt idx="940">
                  <c:v>600</c:v>
                </c:pt>
                <c:pt idx="941">
                  <c:v>604</c:v>
                </c:pt>
                <c:pt idx="942">
                  <c:v>636</c:v>
                </c:pt>
                <c:pt idx="943">
                  <c:v>676</c:v>
                </c:pt>
                <c:pt idx="944">
                  <c:v>696</c:v>
                </c:pt>
                <c:pt idx="945">
                  <c:v>664</c:v>
                </c:pt>
                <c:pt idx="946">
                  <c:v>616</c:v>
                </c:pt>
                <c:pt idx="947">
                  <c:v>604</c:v>
                </c:pt>
                <c:pt idx="948">
                  <c:v>576</c:v>
                </c:pt>
                <c:pt idx="949">
                  <c:v>588</c:v>
                </c:pt>
                <c:pt idx="950">
                  <c:v>612</c:v>
                </c:pt>
                <c:pt idx="951">
                  <c:v>660</c:v>
                </c:pt>
                <c:pt idx="952">
                  <c:v>688</c:v>
                </c:pt>
                <c:pt idx="953">
                  <c:v>648</c:v>
                </c:pt>
                <c:pt idx="954">
                  <c:v>664</c:v>
                </c:pt>
                <c:pt idx="955">
                  <c:v>624</c:v>
                </c:pt>
                <c:pt idx="956">
                  <c:v>600</c:v>
                </c:pt>
                <c:pt idx="957">
                  <c:v>600</c:v>
                </c:pt>
                <c:pt idx="958">
                  <c:v>616</c:v>
                </c:pt>
                <c:pt idx="959">
                  <c:v>652</c:v>
                </c:pt>
                <c:pt idx="960">
                  <c:v>640</c:v>
                </c:pt>
                <c:pt idx="961">
                  <c:v>612</c:v>
                </c:pt>
                <c:pt idx="962">
                  <c:v>632</c:v>
                </c:pt>
                <c:pt idx="963">
                  <c:v>604</c:v>
                </c:pt>
                <c:pt idx="964">
                  <c:v>564</c:v>
                </c:pt>
                <c:pt idx="965">
                  <c:v>564</c:v>
                </c:pt>
                <c:pt idx="966">
                  <c:v>576</c:v>
                </c:pt>
                <c:pt idx="967">
                  <c:v>684</c:v>
                </c:pt>
                <c:pt idx="968">
                  <c:v>748</c:v>
                </c:pt>
                <c:pt idx="969">
                  <c:v>760</c:v>
                </c:pt>
                <c:pt idx="970">
                  <c:v>656</c:v>
                </c:pt>
                <c:pt idx="971">
                  <c:v>588</c:v>
                </c:pt>
                <c:pt idx="972">
                  <c:v>556</c:v>
                </c:pt>
                <c:pt idx="973">
                  <c:v>540</c:v>
                </c:pt>
                <c:pt idx="974">
                  <c:v>684</c:v>
                </c:pt>
                <c:pt idx="975">
                  <c:v>816</c:v>
                </c:pt>
                <c:pt idx="976">
                  <c:v>784</c:v>
                </c:pt>
                <c:pt idx="977">
                  <c:v>832</c:v>
                </c:pt>
                <c:pt idx="978">
                  <c:v>796</c:v>
                </c:pt>
                <c:pt idx="979">
                  <c:v>712</c:v>
                </c:pt>
                <c:pt idx="980">
                  <c:v>624</c:v>
                </c:pt>
                <c:pt idx="981">
                  <c:v>608</c:v>
                </c:pt>
                <c:pt idx="982">
                  <c:v>652</c:v>
                </c:pt>
                <c:pt idx="983">
                  <c:v>656</c:v>
                </c:pt>
                <c:pt idx="984">
                  <c:v>716</c:v>
                </c:pt>
                <c:pt idx="985">
                  <c:v>732</c:v>
                </c:pt>
                <c:pt idx="986">
                  <c:v>636</c:v>
                </c:pt>
                <c:pt idx="987">
                  <c:v>616</c:v>
                </c:pt>
                <c:pt idx="988">
                  <c:v>588</c:v>
                </c:pt>
                <c:pt idx="989">
                  <c:v>568</c:v>
                </c:pt>
                <c:pt idx="990">
                  <c:v>628</c:v>
                </c:pt>
                <c:pt idx="991">
                  <c:v>680</c:v>
                </c:pt>
                <c:pt idx="992">
                  <c:v>716</c:v>
                </c:pt>
                <c:pt idx="993">
                  <c:v>612</c:v>
                </c:pt>
                <c:pt idx="994">
                  <c:v>596</c:v>
                </c:pt>
                <c:pt idx="995">
                  <c:v>596</c:v>
                </c:pt>
                <c:pt idx="996">
                  <c:v>608</c:v>
                </c:pt>
                <c:pt idx="997">
                  <c:v>680</c:v>
                </c:pt>
                <c:pt idx="998">
                  <c:v>684</c:v>
                </c:pt>
                <c:pt idx="999">
                  <c:v>704</c:v>
                </c:pt>
                <c:pt idx="1000">
                  <c:v>720</c:v>
                </c:pt>
                <c:pt idx="1001">
                  <c:v>712</c:v>
                </c:pt>
                <c:pt idx="1002">
                  <c:v>676</c:v>
                </c:pt>
                <c:pt idx="1003">
                  <c:v>676</c:v>
                </c:pt>
                <c:pt idx="1004">
                  <c:v>672</c:v>
                </c:pt>
                <c:pt idx="1005">
                  <c:v>668</c:v>
                </c:pt>
                <c:pt idx="1006">
                  <c:v>616</c:v>
                </c:pt>
                <c:pt idx="1007">
                  <c:v>604</c:v>
                </c:pt>
                <c:pt idx="1008">
                  <c:v>640</c:v>
                </c:pt>
                <c:pt idx="1009">
                  <c:v>668</c:v>
                </c:pt>
                <c:pt idx="1010">
                  <c:v>688</c:v>
                </c:pt>
                <c:pt idx="1011">
                  <c:v>696</c:v>
                </c:pt>
                <c:pt idx="1012">
                  <c:v>644</c:v>
                </c:pt>
                <c:pt idx="1013">
                  <c:v>624</c:v>
                </c:pt>
                <c:pt idx="1014">
                  <c:v>640</c:v>
                </c:pt>
                <c:pt idx="1015">
                  <c:v>676</c:v>
                </c:pt>
                <c:pt idx="1016">
                  <c:v>676</c:v>
                </c:pt>
                <c:pt idx="1017">
                  <c:v>648</c:v>
                </c:pt>
                <c:pt idx="1018">
                  <c:v>608</c:v>
                </c:pt>
                <c:pt idx="1019">
                  <c:v>604</c:v>
                </c:pt>
                <c:pt idx="1020">
                  <c:v>612</c:v>
                </c:pt>
                <c:pt idx="1021">
                  <c:v>628</c:v>
                </c:pt>
                <c:pt idx="1022">
                  <c:v>712</c:v>
                </c:pt>
                <c:pt idx="1023">
                  <c:v>756</c:v>
                </c:pt>
                <c:pt idx="1024">
                  <c:v>748</c:v>
                </c:pt>
                <c:pt idx="1025">
                  <c:v>660</c:v>
                </c:pt>
                <c:pt idx="1026">
                  <c:v>620</c:v>
                </c:pt>
                <c:pt idx="1027">
                  <c:v>592</c:v>
                </c:pt>
                <c:pt idx="1028">
                  <c:v>584</c:v>
                </c:pt>
                <c:pt idx="1029">
                  <c:v>608</c:v>
                </c:pt>
                <c:pt idx="1030">
                  <c:v>712</c:v>
                </c:pt>
                <c:pt idx="1031">
                  <c:v>688</c:v>
                </c:pt>
                <c:pt idx="1032">
                  <c:v>688</c:v>
                </c:pt>
                <c:pt idx="1033">
                  <c:v>668</c:v>
                </c:pt>
                <c:pt idx="1034">
                  <c:v>620</c:v>
                </c:pt>
                <c:pt idx="1035">
                  <c:v>572</c:v>
                </c:pt>
                <c:pt idx="1036">
                  <c:v>560</c:v>
                </c:pt>
                <c:pt idx="1037">
                  <c:v>600</c:v>
                </c:pt>
                <c:pt idx="1038">
                  <c:v>712</c:v>
                </c:pt>
                <c:pt idx="1039">
                  <c:v>824</c:v>
                </c:pt>
                <c:pt idx="1040">
                  <c:v>816</c:v>
                </c:pt>
                <c:pt idx="1041">
                  <c:v>744</c:v>
                </c:pt>
                <c:pt idx="1042">
                  <c:v>712</c:v>
                </c:pt>
                <c:pt idx="1043">
                  <c:v>640</c:v>
                </c:pt>
                <c:pt idx="1044">
                  <c:v>584</c:v>
                </c:pt>
                <c:pt idx="1045">
                  <c:v>584</c:v>
                </c:pt>
                <c:pt idx="1046">
                  <c:v>596</c:v>
                </c:pt>
                <c:pt idx="1047">
                  <c:v>616</c:v>
                </c:pt>
                <c:pt idx="1048">
                  <c:v>596</c:v>
                </c:pt>
                <c:pt idx="1049">
                  <c:v>584</c:v>
                </c:pt>
                <c:pt idx="1050">
                  <c:v>580</c:v>
                </c:pt>
                <c:pt idx="1051">
                  <c:v>544</c:v>
                </c:pt>
                <c:pt idx="1052">
                  <c:v>548</c:v>
                </c:pt>
                <c:pt idx="1053">
                  <c:v>556</c:v>
                </c:pt>
                <c:pt idx="1054">
                  <c:v>604</c:v>
                </c:pt>
                <c:pt idx="1055">
                  <c:v>608</c:v>
                </c:pt>
                <c:pt idx="1056">
                  <c:v>608</c:v>
                </c:pt>
                <c:pt idx="1057">
                  <c:v>676</c:v>
                </c:pt>
                <c:pt idx="1058">
                  <c:v>736</c:v>
                </c:pt>
                <c:pt idx="1059">
                  <c:v>652</c:v>
                </c:pt>
                <c:pt idx="1060">
                  <c:v>640</c:v>
                </c:pt>
                <c:pt idx="1061">
                  <c:v>596</c:v>
                </c:pt>
                <c:pt idx="1062">
                  <c:v>584</c:v>
                </c:pt>
                <c:pt idx="1063">
                  <c:v>588</c:v>
                </c:pt>
                <c:pt idx="1064">
                  <c:v>656</c:v>
                </c:pt>
                <c:pt idx="1065">
                  <c:v>704</c:v>
                </c:pt>
                <c:pt idx="1066">
                  <c:v>764</c:v>
                </c:pt>
                <c:pt idx="1067">
                  <c:v>680</c:v>
                </c:pt>
                <c:pt idx="1068">
                  <c:v>604</c:v>
                </c:pt>
                <c:pt idx="1069">
                  <c:v>592</c:v>
                </c:pt>
                <c:pt idx="1070">
                  <c:v>580</c:v>
                </c:pt>
                <c:pt idx="1071">
                  <c:v>628</c:v>
                </c:pt>
                <c:pt idx="1072">
                  <c:v>680</c:v>
                </c:pt>
                <c:pt idx="1073">
                  <c:v>672</c:v>
                </c:pt>
                <c:pt idx="1074">
                  <c:v>712</c:v>
                </c:pt>
                <c:pt idx="1075">
                  <c:v>640</c:v>
                </c:pt>
                <c:pt idx="1076">
                  <c:v>620</c:v>
                </c:pt>
                <c:pt idx="1077">
                  <c:v>600</c:v>
                </c:pt>
                <c:pt idx="1078">
                  <c:v>612</c:v>
                </c:pt>
                <c:pt idx="1079">
                  <c:v>648</c:v>
                </c:pt>
                <c:pt idx="1080">
                  <c:v>636</c:v>
                </c:pt>
                <c:pt idx="1081">
                  <c:v>636</c:v>
                </c:pt>
                <c:pt idx="1082">
                  <c:v>684</c:v>
                </c:pt>
                <c:pt idx="1083">
                  <c:v>732</c:v>
                </c:pt>
                <c:pt idx="1084">
                  <c:v>648</c:v>
                </c:pt>
                <c:pt idx="1085">
                  <c:v>632</c:v>
                </c:pt>
                <c:pt idx="1086">
                  <c:v>612</c:v>
                </c:pt>
                <c:pt idx="1087">
                  <c:v>612</c:v>
                </c:pt>
                <c:pt idx="1088">
                  <c:v>628</c:v>
                </c:pt>
                <c:pt idx="1089">
                  <c:v>668</c:v>
                </c:pt>
                <c:pt idx="1090">
                  <c:v>708</c:v>
                </c:pt>
                <c:pt idx="1091">
                  <c:v>656</c:v>
                </c:pt>
                <c:pt idx="1092">
                  <c:v>624</c:v>
                </c:pt>
                <c:pt idx="1093">
                  <c:v>624</c:v>
                </c:pt>
                <c:pt idx="1094">
                  <c:v>624</c:v>
                </c:pt>
                <c:pt idx="1095">
                  <c:v>616</c:v>
                </c:pt>
                <c:pt idx="1096">
                  <c:v>592</c:v>
                </c:pt>
                <c:pt idx="1097">
                  <c:v>584</c:v>
                </c:pt>
                <c:pt idx="1098">
                  <c:v>596</c:v>
                </c:pt>
                <c:pt idx="1099">
                  <c:v>612</c:v>
                </c:pt>
                <c:pt idx="1100">
                  <c:v>628</c:v>
                </c:pt>
                <c:pt idx="1101">
                  <c:v>672</c:v>
                </c:pt>
                <c:pt idx="1102">
                  <c:v>664</c:v>
                </c:pt>
                <c:pt idx="1103">
                  <c:v>628</c:v>
                </c:pt>
                <c:pt idx="1104">
                  <c:v>624</c:v>
                </c:pt>
                <c:pt idx="1105">
                  <c:v>608</c:v>
                </c:pt>
                <c:pt idx="1106">
                  <c:v>596</c:v>
                </c:pt>
                <c:pt idx="1107">
                  <c:v>592</c:v>
                </c:pt>
                <c:pt idx="1108">
                  <c:v>612</c:v>
                </c:pt>
                <c:pt idx="1109">
                  <c:v>620</c:v>
                </c:pt>
                <c:pt idx="1110">
                  <c:v>624</c:v>
                </c:pt>
                <c:pt idx="1111">
                  <c:v>616</c:v>
                </c:pt>
                <c:pt idx="1112">
                  <c:v>612</c:v>
                </c:pt>
                <c:pt idx="1113">
                  <c:v>604</c:v>
                </c:pt>
                <c:pt idx="1114">
                  <c:v>580</c:v>
                </c:pt>
                <c:pt idx="1115">
                  <c:v>560</c:v>
                </c:pt>
                <c:pt idx="1116">
                  <c:v>552</c:v>
                </c:pt>
                <c:pt idx="1117">
                  <c:v>560</c:v>
                </c:pt>
                <c:pt idx="1118">
                  <c:v>568</c:v>
                </c:pt>
                <c:pt idx="1119">
                  <c:v>604</c:v>
                </c:pt>
                <c:pt idx="1120">
                  <c:v>628</c:v>
                </c:pt>
                <c:pt idx="1121">
                  <c:v>644</c:v>
                </c:pt>
                <c:pt idx="1122">
                  <c:v>636</c:v>
                </c:pt>
                <c:pt idx="1123">
                  <c:v>632</c:v>
                </c:pt>
                <c:pt idx="1124">
                  <c:v>636</c:v>
                </c:pt>
                <c:pt idx="1125">
                  <c:v>632</c:v>
                </c:pt>
                <c:pt idx="1126">
                  <c:v>592</c:v>
                </c:pt>
                <c:pt idx="1127">
                  <c:v>576</c:v>
                </c:pt>
                <c:pt idx="1128">
                  <c:v>596</c:v>
                </c:pt>
                <c:pt idx="1129">
                  <c:v>660</c:v>
                </c:pt>
                <c:pt idx="1130">
                  <c:v>756</c:v>
                </c:pt>
                <c:pt idx="1131">
                  <c:v>756</c:v>
                </c:pt>
                <c:pt idx="1132">
                  <c:v>656</c:v>
                </c:pt>
                <c:pt idx="1133">
                  <c:v>644</c:v>
                </c:pt>
                <c:pt idx="1134">
                  <c:v>604</c:v>
                </c:pt>
                <c:pt idx="1135">
                  <c:v>576</c:v>
                </c:pt>
                <c:pt idx="1136">
                  <c:v>576</c:v>
                </c:pt>
                <c:pt idx="1137">
                  <c:v>624</c:v>
                </c:pt>
                <c:pt idx="1138">
                  <c:v>796</c:v>
                </c:pt>
                <c:pt idx="1139">
                  <c:v>680</c:v>
                </c:pt>
                <c:pt idx="1140">
                  <c:v>644</c:v>
                </c:pt>
                <c:pt idx="1141">
                  <c:v>628</c:v>
                </c:pt>
                <c:pt idx="1142">
                  <c:v>628</c:v>
                </c:pt>
                <c:pt idx="1143">
                  <c:v>636</c:v>
                </c:pt>
                <c:pt idx="1144">
                  <c:v>604</c:v>
                </c:pt>
                <c:pt idx="1145">
                  <c:v>608</c:v>
                </c:pt>
                <c:pt idx="1146">
                  <c:v>684</c:v>
                </c:pt>
                <c:pt idx="1147">
                  <c:v>696</c:v>
                </c:pt>
                <c:pt idx="1148">
                  <c:v>660</c:v>
                </c:pt>
                <c:pt idx="1149">
                  <c:v>628</c:v>
                </c:pt>
                <c:pt idx="1150">
                  <c:v>604</c:v>
                </c:pt>
                <c:pt idx="1151">
                  <c:v>596</c:v>
                </c:pt>
                <c:pt idx="1152">
                  <c:v>592</c:v>
                </c:pt>
                <c:pt idx="1153">
                  <c:v>592</c:v>
                </c:pt>
                <c:pt idx="1154">
                  <c:v>596</c:v>
                </c:pt>
                <c:pt idx="1155">
                  <c:v>588</c:v>
                </c:pt>
                <c:pt idx="1156">
                  <c:v>564</c:v>
                </c:pt>
                <c:pt idx="1157">
                  <c:v>548</c:v>
                </c:pt>
                <c:pt idx="1158">
                  <c:v>536</c:v>
                </c:pt>
                <c:pt idx="1159">
                  <c:v>588</c:v>
                </c:pt>
                <c:pt idx="1160">
                  <c:v>604</c:v>
                </c:pt>
                <c:pt idx="1161">
                  <c:v>580</c:v>
                </c:pt>
                <c:pt idx="1162">
                  <c:v>572</c:v>
                </c:pt>
                <c:pt idx="1163">
                  <c:v>564</c:v>
                </c:pt>
                <c:pt idx="1164">
                  <c:v>552</c:v>
                </c:pt>
                <c:pt idx="1165">
                  <c:v>544</c:v>
                </c:pt>
                <c:pt idx="1166">
                  <c:v>552</c:v>
                </c:pt>
                <c:pt idx="1167">
                  <c:v>568</c:v>
                </c:pt>
                <c:pt idx="1168">
                  <c:v>584</c:v>
                </c:pt>
                <c:pt idx="1169">
                  <c:v>656</c:v>
                </c:pt>
                <c:pt idx="1170">
                  <c:v>656</c:v>
                </c:pt>
                <c:pt idx="1171">
                  <c:v>628</c:v>
                </c:pt>
                <c:pt idx="1172">
                  <c:v>600</c:v>
                </c:pt>
                <c:pt idx="1173">
                  <c:v>596</c:v>
                </c:pt>
                <c:pt idx="1174">
                  <c:v>592</c:v>
                </c:pt>
                <c:pt idx="1175">
                  <c:v>616</c:v>
                </c:pt>
                <c:pt idx="1176">
                  <c:v>620</c:v>
                </c:pt>
                <c:pt idx="1177">
                  <c:v>656</c:v>
                </c:pt>
                <c:pt idx="1178">
                  <c:v>656</c:v>
                </c:pt>
                <c:pt idx="1179">
                  <c:v>668</c:v>
                </c:pt>
                <c:pt idx="1180">
                  <c:v>656</c:v>
                </c:pt>
                <c:pt idx="1181">
                  <c:v>612</c:v>
                </c:pt>
                <c:pt idx="1182">
                  <c:v>608</c:v>
                </c:pt>
                <c:pt idx="1183">
                  <c:v>604</c:v>
                </c:pt>
                <c:pt idx="1184">
                  <c:v>612</c:v>
                </c:pt>
                <c:pt idx="1185">
                  <c:v>628</c:v>
                </c:pt>
                <c:pt idx="1186">
                  <c:v>732</c:v>
                </c:pt>
                <c:pt idx="1187">
                  <c:v>692</c:v>
                </c:pt>
                <c:pt idx="1188">
                  <c:v>616</c:v>
                </c:pt>
                <c:pt idx="1189">
                  <c:v>596</c:v>
                </c:pt>
                <c:pt idx="1190">
                  <c:v>600</c:v>
                </c:pt>
                <c:pt idx="1191">
                  <c:v>616</c:v>
                </c:pt>
                <c:pt idx="1192">
                  <c:v>624</c:v>
                </c:pt>
                <c:pt idx="1193">
                  <c:v>628</c:v>
                </c:pt>
                <c:pt idx="1194">
                  <c:v>652</c:v>
                </c:pt>
                <c:pt idx="1195">
                  <c:v>656</c:v>
                </c:pt>
                <c:pt idx="1196">
                  <c:v>644</c:v>
                </c:pt>
                <c:pt idx="1197">
                  <c:v>632</c:v>
                </c:pt>
                <c:pt idx="1198">
                  <c:v>612</c:v>
                </c:pt>
                <c:pt idx="1199">
                  <c:v>600</c:v>
                </c:pt>
                <c:pt idx="1200">
                  <c:v>612</c:v>
                </c:pt>
                <c:pt idx="1201">
                  <c:v>644</c:v>
                </c:pt>
                <c:pt idx="1202">
                  <c:v>792</c:v>
                </c:pt>
                <c:pt idx="1203">
                  <c:v>768</c:v>
                </c:pt>
                <c:pt idx="1204">
                  <c:v>804</c:v>
                </c:pt>
                <c:pt idx="1205">
                  <c:v>1176</c:v>
                </c:pt>
                <c:pt idx="1206">
                  <c:v>1000</c:v>
                </c:pt>
                <c:pt idx="1207">
                  <c:v>892</c:v>
                </c:pt>
                <c:pt idx="1208">
                  <c:v>972</c:v>
                </c:pt>
                <c:pt idx="1209">
                  <c:v>932</c:v>
                </c:pt>
                <c:pt idx="1210">
                  <c:v>916</c:v>
                </c:pt>
                <c:pt idx="1211">
                  <c:v>948</c:v>
                </c:pt>
                <c:pt idx="1212">
                  <c:v>956</c:v>
                </c:pt>
                <c:pt idx="1213">
                  <c:v>848</c:v>
                </c:pt>
                <c:pt idx="1214">
                  <c:v>888</c:v>
                </c:pt>
                <c:pt idx="1215">
                  <c:v>888</c:v>
                </c:pt>
                <c:pt idx="1216">
                  <c:v>364</c:v>
                </c:pt>
                <c:pt idx="1217">
                  <c:v>892</c:v>
                </c:pt>
                <c:pt idx="1218">
                  <c:v>824</c:v>
                </c:pt>
                <c:pt idx="1219">
                  <c:v>904</c:v>
                </c:pt>
                <c:pt idx="1220">
                  <c:v>904</c:v>
                </c:pt>
                <c:pt idx="1221">
                  <c:v>896</c:v>
                </c:pt>
                <c:pt idx="1222">
                  <c:v>892</c:v>
                </c:pt>
                <c:pt idx="1223">
                  <c:v>944</c:v>
                </c:pt>
                <c:pt idx="1224">
                  <c:v>256</c:v>
                </c:pt>
                <c:pt idx="1225">
                  <c:v>868</c:v>
                </c:pt>
                <c:pt idx="1226">
                  <c:v>876</c:v>
                </c:pt>
                <c:pt idx="1227">
                  <c:v>844</c:v>
                </c:pt>
                <c:pt idx="1228">
                  <c:v>784</c:v>
                </c:pt>
                <c:pt idx="1229">
                  <c:v>776</c:v>
                </c:pt>
                <c:pt idx="1230">
                  <c:v>652</c:v>
                </c:pt>
                <c:pt idx="1231">
                  <c:v>1084</c:v>
                </c:pt>
                <c:pt idx="1232">
                  <c:v>892</c:v>
                </c:pt>
                <c:pt idx="1233">
                  <c:v>920</c:v>
                </c:pt>
                <c:pt idx="1234">
                  <c:v>940</c:v>
                </c:pt>
                <c:pt idx="1235">
                  <c:v>948</c:v>
                </c:pt>
                <c:pt idx="1236">
                  <c:v>884</c:v>
                </c:pt>
                <c:pt idx="1237">
                  <c:v>920</c:v>
                </c:pt>
                <c:pt idx="1238">
                  <c:v>900</c:v>
                </c:pt>
                <c:pt idx="1239">
                  <c:v>876</c:v>
                </c:pt>
                <c:pt idx="1240">
                  <c:v>532</c:v>
                </c:pt>
                <c:pt idx="1241">
                  <c:v>612</c:v>
                </c:pt>
                <c:pt idx="1242">
                  <c:v>920</c:v>
                </c:pt>
                <c:pt idx="1243">
                  <c:v>592</c:v>
                </c:pt>
                <c:pt idx="1244">
                  <c:v>912</c:v>
                </c:pt>
                <c:pt idx="1245">
                  <c:v>888</c:v>
                </c:pt>
                <c:pt idx="1246">
                  <c:v>956</c:v>
                </c:pt>
                <c:pt idx="1247">
                  <c:v>884</c:v>
                </c:pt>
                <c:pt idx="1248">
                  <c:v>272</c:v>
                </c:pt>
                <c:pt idx="1249">
                  <c:v>880</c:v>
                </c:pt>
                <c:pt idx="1250">
                  <c:v>848</c:v>
                </c:pt>
                <c:pt idx="1251">
                  <c:v>756</c:v>
                </c:pt>
                <c:pt idx="1252">
                  <c:v>788</c:v>
                </c:pt>
                <c:pt idx="1253">
                  <c:v>848</c:v>
                </c:pt>
                <c:pt idx="1254">
                  <c:v>852</c:v>
                </c:pt>
                <c:pt idx="1255">
                  <c:v>820</c:v>
                </c:pt>
                <c:pt idx="1256">
                  <c:v>900</c:v>
                </c:pt>
                <c:pt idx="1257">
                  <c:v>864</c:v>
                </c:pt>
                <c:pt idx="1258">
                  <c:v>344</c:v>
                </c:pt>
                <c:pt idx="1259">
                  <c:v>844</c:v>
                </c:pt>
                <c:pt idx="1260">
                  <c:v>896</c:v>
                </c:pt>
                <c:pt idx="1261">
                  <c:v>932</c:v>
                </c:pt>
                <c:pt idx="1262">
                  <c:v>688</c:v>
                </c:pt>
                <c:pt idx="1263">
                  <c:v>840</c:v>
                </c:pt>
                <c:pt idx="1264">
                  <c:v>884</c:v>
                </c:pt>
                <c:pt idx="1265">
                  <c:v>848</c:v>
                </c:pt>
                <c:pt idx="1266">
                  <c:v>800</c:v>
                </c:pt>
                <c:pt idx="1267">
                  <c:v>696</c:v>
                </c:pt>
                <c:pt idx="1268">
                  <c:v>696</c:v>
                </c:pt>
                <c:pt idx="1269">
                  <c:v>916</c:v>
                </c:pt>
                <c:pt idx="1270">
                  <c:v>852</c:v>
                </c:pt>
                <c:pt idx="1271">
                  <c:v>876</c:v>
                </c:pt>
                <c:pt idx="1272">
                  <c:v>692</c:v>
                </c:pt>
                <c:pt idx="1273">
                  <c:v>1040</c:v>
                </c:pt>
                <c:pt idx="1274">
                  <c:v>836</c:v>
                </c:pt>
                <c:pt idx="1275">
                  <c:v>884</c:v>
                </c:pt>
                <c:pt idx="1276">
                  <c:v>940</c:v>
                </c:pt>
                <c:pt idx="1277">
                  <c:v>900</c:v>
                </c:pt>
                <c:pt idx="1278">
                  <c:v>880</c:v>
                </c:pt>
                <c:pt idx="1279">
                  <c:v>884</c:v>
                </c:pt>
                <c:pt idx="1280">
                  <c:v>900</c:v>
                </c:pt>
                <c:pt idx="1281">
                  <c:v>900</c:v>
                </c:pt>
                <c:pt idx="1282">
                  <c:v>876</c:v>
                </c:pt>
                <c:pt idx="1283">
                  <c:v>868</c:v>
                </c:pt>
                <c:pt idx="1284">
                  <c:v>896</c:v>
                </c:pt>
                <c:pt idx="1285">
                  <c:v>876</c:v>
                </c:pt>
                <c:pt idx="1286">
                  <c:v>920</c:v>
                </c:pt>
                <c:pt idx="1287">
                  <c:v>936</c:v>
                </c:pt>
                <c:pt idx="1288">
                  <c:v>888</c:v>
                </c:pt>
                <c:pt idx="1289">
                  <c:v>888</c:v>
                </c:pt>
                <c:pt idx="1290">
                  <c:v>900</c:v>
                </c:pt>
                <c:pt idx="1291">
                  <c:v>940</c:v>
                </c:pt>
                <c:pt idx="1292">
                  <c:v>864</c:v>
                </c:pt>
                <c:pt idx="1293">
                  <c:v>900</c:v>
                </c:pt>
                <c:pt idx="1294">
                  <c:v>960</c:v>
                </c:pt>
                <c:pt idx="1295">
                  <c:v>904</c:v>
                </c:pt>
                <c:pt idx="1296">
                  <c:v>928</c:v>
                </c:pt>
                <c:pt idx="1297">
                  <c:v>888</c:v>
                </c:pt>
                <c:pt idx="1298">
                  <c:v>912</c:v>
                </c:pt>
                <c:pt idx="1299">
                  <c:v>896</c:v>
                </c:pt>
                <c:pt idx="1300">
                  <c:v>872</c:v>
                </c:pt>
                <c:pt idx="1301">
                  <c:v>920</c:v>
                </c:pt>
                <c:pt idx="1302">
                  <c:v>976</c:v>
                </c:pt>
                <c:pt idx="1303">
                  <c:v>984</c:v>
                </c:pt>
                <c:pt idx="1304">
                  <c:v>920</c:v>
                </c:pt>
                <c:pt idx="1305">
                  <c:v>912</c:v>
                </c:pt>
                <c:pt idx="1306">
                  <c:v>892</c:v>
                </c:pt>
                <c:pt idx="1307">
                  <c:v>868</c:v>
                </c:pt>
                <c:pt idx="1308">
                  <c:v>616</c:v>
                </c:pt>
                <c:pt idx="1309">
                  <c:v>920</c:v>
                </c:pt>
                <c:pt idx="1310">
                  <c:v>416</c:v>
                </c:pt>
                <c:pt idx="1311">
                  <c:v>892</c:v>
                </c:pt>
                <c:pt idx="1312">
                  <c:v>836</c:v>
                </c:pt>
                <c:pt idx="1313">
                  <c:v>880</c:v>
                </c:pt>
                <c:pt idx="1314">
                  <c:v>928</c:v>
                </c:pt>
                <c:pt idx="1315">
                  <c:v>980</c:v>
                </c:pt>
                <c:pt idx="1316">
                  <c:v>908</c:v>
                </c:pt>
                <c:pt idx="1317">
                  <c:v>916</c:v>
                </c:pt>
                <c:pt idx="1318">
                  <c:v>928</c:v>
                </c:pt>
                <c:pt idx="1319">
                  <c:v>920</c:v>
                </c:pt>
                <c:pt idx="1320">
                  <c:v>916</c:v>
                </c:pt>
                <c:pt idx="1321">
                  <c:v>912</c:v>
                </c:pt>
                <c:pt idx="1322">
                  <c:v>952</c:v>
                </c:pt>
                <c:pt idx="1323">
                  <c:v>880</c:v>
                </c:pt>
                <c:pt idx="1324">
                  <c:v>876</c:v>
                </c:pt>
                <c:pt idx="1325">
                  <c:v>896</c:v>
                </c:pt>
                <c:pt idx="1326">
                  <c:v>884</c:v>
                </c:pt>
                <c:pt idx="1327">
                  <c:v>876</c:v>
                </c:pt>
                <c:pt idx="1328">
                  <c:v>924</c:v>
                </c:pt>
                <c:pt idx="1329">
                  <c:v>948</c:v>
                </c:pt>
                <c:pt idx="1330">
                  <c:v>932</c:v>
                </c:pt>
                <c:pt idx="1331">
                  <c:v>880</c:v>
                </c:pt>
                <c:pt idx="1332">
                  <c:v>900</c:v>
                </c:pt>
                <c:pt idx="1333">
                  <c:v>904</c:v>
                </c:pt>
                <c:pt idx="1334">
                  <c:v>916</c:v>
                </c:pt>
                <c:pt idx="1335">
                  <c:v>884</c:v>
                </c:pt>
                <c:pt idx="1336">
                  <c:v>892</c:v>
                </c:pt>
                <c:pt idx="1337">
                  <c:v>912</c:v>
                </c:pt>
                <c:pt idx="1338">
                  <c:v>908</c:v>
                </c:pt>
                <c:pt idx="1339">
                  <c:v>912</c:v>
                </c:pt>
                <c:pt idx="1340">
                  <c:v>932</c:v>
                </c:pt>
                <c:pt idx="1341">
                  <c:v>936</c:v>
                </c:pt>
                <c:pt idx="1342">
                  <c:v>896</c:v>
                </c:pt>
                <c:pt idx="1343">
                  <c:v>916</c:v>
                </c:pt>
                <c:pt idx="1344">
                  <c:v>800</c:v>
                </c:pt>
                <c:pt idx="1345">
                  <c:v>780</c:v>
                </c:pt>
                <c:pt idx="1346">
                  <c:v>776</c:v>
                </c:pt>
                <c:pt idx="1347">
                  <c:v>800</c:v>
                </c:pt>
                <c:pt idx="1348">
                  <c:v>804</c:v>
                </c:pt>
                <c:pt idx="1349">
                  <c:v>856</c:v>
                </c:pt>
                <c:pt idx="1350">
                  <c:v>908</c:v>
                </c:pt>
                <c:pt idx="1351">
                  <c:v>956</c:v>
                </c:pt>
                <c:pt idx="1352">
                  <c:v>940</c:v>
                </c:pt>
                <c:pt idx="1353">
                  <c:v>328</c:v>
                </c:pt>
                <c:pt idx="1354">
                  <c:v>872</c:v>
                </c:pt>
                <c:pt idx="1355">
                  <c:v>864</c:v>
                </c:pt>
                <c:pt idx="1356">
                  <c:v>940</c:v>
                </c:pt>
                <c:pt idx="1357">
                  <c:v>872</c:v>
                </c:pt>
                <c:pt idx="1358">
                  <c:v>940</c:v>
                </c:pt>
                <c:pt idx="1359">
                  <c:v>948</c:v>
                </c:pt>
                <c:pt idx="1360">
                  <c:v>956</c:v>
                </c:pt>
                <c:pt idx="1361">
                  <c:v>896</c:v>
                </c:pt>
                <c:pt idx="1362">
                  <c:v>932</c:v>
                </c:pt>
                <c:pt idx="1363">
                  <c:v>996</c:v>
                </c:pt>
                <c:pt idx="1364">
                  <c:v>960</c:v>
                </c:pt>
                <c:pt idx="1365">
                  <c:v>916</c:v>
                </c:pt>
                <c:pt idx="1366">
                  <c:v>912</c:v>
                </c:pt>
                <c:pt idx="1367">
                  <c:v>928</c:v>
                </c:pt>
                <c:pt idx="1368">
                  <c:v>944</c:v>
                </c:pt>
                <c:pt idx="1369">
                  <c:v>964</c:v>
                </c:pt>
                <c:pt idx="1370">
                  <c:v>968</c:v>
                </c:pt>
                <c:pt idx="1371">
                  <c:v>972</c:v>
                </c:pt>
                <c:pt idx="1372">
                  <c:v>948</c:v>
                </c:pt>
                <c:pt idx="1373">
                  <c:v>916</c:v>
                </c:pt>
                <c:pt idx="1374">
                  <c:v>988</c:v>
                </c:pt>
                <c:pt idx="1375">
                  <c:v>968</c:v>
                </c:pt>
                <c:pt idx="1376">
                  <c:v>956</c:v>
                </c:pt>
                <c:pt idx="1377">
                  <c:v>960</c:v>
                </c:pt>
                <c:pt idx="1378">
                  <c:v>972</c:v>
                </c:pt>
                <c:pt idx="1379">
                  <c:v>928</c:v>
                </c:pt>
                <c:pt idx="1380">
                  <c:v>940</c:v>
                </c:pt>
                <c:pt idx="1381">
                  <c:v>940</c:v>
                </c:pt>
                <c:pt idx="1382">
                  <c:v>956</c:v>
                </c:pt>
                <c:pt idx="1383">
                  <c:v>920</c:v>
                </c:pt>
                <c:pt idx="1384">
                  <c:v>912</c:v>
                </c:pt>
                <c:pt idx="1385">
                  <c:v>916</c:v>
                </c:pt>
                <c:pt idx="1386">
                  <c:v>932</c:v>
                </c:pt>
                <c:pt idx="1387">
                  <c:v>860</c:v>
                </c:pt>
                <c:pt idx="1388">
                  <c:v>876</c:v>
                </c:pt>
                <c:pt idx="1389">
                  <c:v>904</c:v>
                </c:pt>
                <c:pt idx="1390">
                  <c:v>940</c:v>
                </c:pt>
                <c:pt idx="1391">
                  <c:v>940</c:v>
                </c:pt>
                <c:pt idx="1392">
                  <c:v>928</c:v>
                </c:pt>
                <c:pt idx="1393">
                  <c:v>972</c:v>
                </c:pt>
                <c:pt idx="1394">
                  <c:v>980</c:v>
                </c:pt>
                <c:pt idx="1395">
                  <c:v>944</c:v>
                </c:pt>
                <c:pt idx="1396">
                  <c:v>900</c:v>
                </c:pt>
                <c:pt idx="1397">
                  <c:v>900</c:v>
                </c:pt>
                <c:pt idx="1398">
                  <c:v>884</c:v>
                </c:pt>
                <c:pt idx="1399">
                  <c:v>916</c:v>
                </c:pt>
                <c:pt idx="1400">
                  <c:v>896</c:v>
                </c:pt>
                <c:pt idx="1401">
                  <c:v>924</c:v>
                </c:pt>
                <c:pt idx="1402">
                  <c:v>884</c:v>
                </c:pt>
                <c:pt idx="1403">
                  <c:v>904</c:v>
                </c:pt>
                <c:pt idx="1404">
                  <c:v>852</c:v>
                </c:pt>
                <c:pt idx="1405">
                  <c:v>728</c:v>
                </c:pt>
                <c:pt idx="1406">
                  <c:v>788</c:v>
                </c:pt>
                <c:pt idx="1407">
                  <c:v>824</c:v>
                </c:pt>
                <c:pt idx="1408">
                  <c:v>828</c:v>
                </c:pt>
                <c:pt idx="1409">
                  <c:v>792</c:v>
                </c:pt>
                <c:pt idx="1410">
                  <c:v>772</c:v>
                </c:pt>
                <c:pt idx="1411">
                  <c:v>820</c:v>
                </c:pt>
                <c:pt idx="1412">
                  <c:v>848</c:v>
                </c:pt>
                <c:pt idx="1413">
                  <c:v>896</c:v>
                </c:pt>
                <c:pt idx="1414">
                  <c:v>908</c:v>
                </c:pt>
                <c:pt idx="1415">
                  <c:v>832</c:v>
                </c:pt>
                <c:pt idx="1416">
                  <c:v>840</c:v>
                </c:pt>
                <c:pt idx="1417">
                  <c:v>884</c:v>
                </c:pt>
                <c:pt idx="1418">
                  <c:v>884</c:v>
                </c:pt>
                <c:pt idx="1419">
                  <c:v>876</c:v>
                </c:pt>
                <c:pt idx="1420">
                  <c:v>920</c:v>
                </c:pt>
                <c:pt idx="1421">
                  <c:v>940</c:v>
                </c:pt>
                <c:pt idx="1422">
                  <c:v>936</c:v>
                </c:pt>
                <c:pt idx="1423">
                  <c:v>888</c:v>
                </c:pt>
                <c:pt idx="1424">
                  <c:v>952</c:v>
                </c:pt>
                <c:pt idx="1425">
                  <c:v>908</c:v>
                </c:pt>
                <c:pt idx="1426">
                  <c:v>968</c:v>
                </c:pt>
                <c:pt idx="1427">
                  <c:v>960</c:v>
                </c:pt>
                <c:pt idx="1428">
                  <c:v>976</c:v>
                </c:pt>
                <c:pt idx="1429">
                  <c:v>996</c:v>
                </c:pt>
                <c:pt idx="1430">
                  <c:v>1004</c:v>
                </c:pt>
                <c:pt idx="1431">
                  <c:v>976</c:v>
                </c:pt>
                <c:pt idx="1432">
                  <c:v>964</c:v>
                </c:pt>
                <c:pt idx="1433">
                  <c:v>960</c:v>
                </c:pt>
                <c:pt idx="1434">
                  <c:v>948</c:v>
                </c:pt>
                <c:pt idx="1435">
                  <c:v>932</c:v>
                </c:pt>
                <c:pt idx="1436">
                  <c:v>932</c:v>
                </c:pt>
                <c:pt idx="1437">
                  <c:v>952</c:v>
                </c:pt>
                <c:pt idx="1438">
                  <c:v>980</c:v>
                </c:pt>
                <c:pt idx="1439">
                  <c:v>980</c:v>
                </c:pt>
                <c:pt idx="1440">
                  <c:v>908</c:v>
                </c:pt>
                <c:pt idx="1441">
                  <c:v>932</c:v>
                </c:pt>
                <c:pt idx="1442">
                  <c:v>948</c:v>
                </c:pt>
                <c:pt idx="1443">
                  <c:v>956</c:v>
                </c:pt>
                <c:pt idx="1444">
                  <c:v>924</c:v>
                </c:pt>
                <c:pt idx="1445">
                  <c:v>944</c:v>
                </c:pt>
                <c:pt idx="1446">
                  <c:v>928</c:v>
                </c:pt>
                <c:pt idx="1447">
                  <c:v>892</c:v>
                </c:pt>
                <c:pt idx="1448">
                  <c:v>896</c:v>
                </c:pt>
                <c:pt idx="1449">
                  <c:v>892</c:v>
                </c:pt>
                <c:pt idx="1450">
                  <c:v>920</c:v>
                </c:pt>
                <c:pt idx="1451">
                  <c:v>892</c:v>
                </c:pt>
                <c:pt idx="1452">
                  <c:v>428</c:v>
                </c:pt>
                <c:pt idx="1453">
                  <c:v>804</c:v>
                </c:pt>
                <c:pt idx="1454">
                  <c:v>772</c:v>
                </c:pt>
                <c:pt idx="1455">
                  <c:v>728</c:v>
                </c:pt>
                <c:pt idx="1456">
                  <c:v>756</c:v>
                </c:pt>
                <c:pt idx="1457">
                  <c:v>764</c:v>
                </c:pt>
                <c:pt idx="1458">
                  <c:v>740</c:v>
                </c:pt>
                <c:pt idx="1459">
                  <c:v>716</c:v>
                </c:pt>
                <c:pt idx="1460">
                  <c:v>760</c:v>
                </c:pt>
                <c:pt idx="1461">
                  <c:v>804</c:v>
                </c:pt>
                <c:pt idx="1462">
                  <c:v>840</c:v>
                </c:pt>
                <c:pt idx="1463">
                  <c:v>828</c:v>
                </c:pt>
                <c:pt idx="1464">
                  <c:v>832</c:v>
                </c:pt>
                <c:pt idx="1465">
                  <c:v>800</c:v>
                </c:pt>
                <c:pt idx="1466">
                  <c:v>792</c:v>
                </c:pt>
                <c:pt idx="1467">
                  <c:v>820</c:v>
                </c:pt>
                <c:pt idx="1468">
                  <c:v>880</c:v>
                </c:pt>
                <c:pt idx="1469">
                  <c:v>880</c:v>
                </c:pt>
                <c:pt idx="1470">
                  <c:v>848</c:v>
                </c:pt>
                <c:pt idx="1471">
                  <c:v>872</c:v>
                </c:pt>
                <c:pt idx="1472">
                  <c:v>904</c:v>
                </c:pt>
                <c:pt idx="1473">
                  <c:v>908</c:v>
                </c:pt>
                <c:pt idx="1474">
                  <c:v>904</c:v>
                </c:pt>
                <c:pt idx="1475">
                  <c:v>896</c:v>
                </c:pt>
                <c:pt idx="1476">
                  <c:v>924</c:v>
                </c:pt>
                <c:pt idx="1477">
                  <c:v>940</c:v>
                </c:pt>
                <c:pt idx="1478">
                  <c:v>932</c:v>
                </c:pt>
                <c:pt idx="1479">
                  <c:v>948</c:v>
                </c:pt>
                <c:pt idx="1480">
                  <c:v>932</c:v>
                </c:pt>
                <c:pt idx="1481">
                  <c:v>940</c:v>
                </c:pt>
                <c:pt idx="1482">
                  <c:v>884</c:v>
                </c:pt>
                <c:pt idx="1483">
                  <c:v>892</c:v>
                </c:pt>
                <c:pt idx="1484">
                  <c:v>912</c:v>
                </c:pt>
                <c:pt idx="1485">
                  <c:v>924</c:v>
                </c:pt>
                <c:pt idx="1486">
                  <c:v>880</c:v>
                </c:pt>
                <c:pt idx="1487">
                  <c:v>868</c:v>
                </c:pt>
                <c:pt idx="1488">
                  <c:v>884</c:v>
                </c:pt>
                <c:pt idx="1489">
                  <c:v>880</c:v>
                </c:pt>
                <c:pt idx="1490">
                  <c:v>840</c:v>
                </c:pt>
                <c:pt idx="1491">
                  <c:v>872</c:v>
                </c:pt>
                <c:pt idx="1492">
                  <c:v>932</c:v>
                </c:pt>
                <c:pt idx="1493">
                  <c:v>952</c:v>
                </c:pt>
                <c:pt idx="1494">
                  <c:v>928</c:v>
                </c:pt>
                <c:pt idx="1495">
                  <c:v>900</c:v>
                </c:pt>
                <c:pt idx="1496">
                  <c:v>912</c:v>
                </c:pt>
                <c:pt idx="1497">
                  <c:v>944</c:v>
                </c:pt>
                <c:pt idx="1498">
                  <c:v>896</c:v>
                </c:pt>
                <c:pt idx="1499">
                  <c:v>852</c:v>
                </c:pt>
                <c:pt idx="1500">
                  <c:v>872</c:v>
                </c:pt>
                <c:pt idx="1501">
                  <c:v>892</c:v>
                </c:pt>
                <c:pt idx="1502">
                  <c:v>944</c:v>
                </c:pt>
                <c:pt idx="1503">
                  <c:v>916</c:v>
                </c:pt>
                <c:pt idx="1504">
                  <c:v>924</c:v>
                </c:pt>
                <c:pt idx="1505">
                  <c:v>1072</c:v>
                </c:pt>
                <c:pt idx="1506">
                  <c:v>1128</c:v>
                </c:pt>
                <c:pt idx="1507">
                  <c:v>1116</c:v>
                </c:pt>
                <c:pt idx="1508">
                  <c:v>972</c:v>
                </c:pt>
                <c:pt idx="1509">
                  <c:v>1064</c:v>
                </c:pt>
                <c:pt idx="1510">
                  <c:v>1072</c:v>
                </c:pt>
                <c:pt idx="1511">
                  <c:v>1108</c:v>
                </c:pt>
                <c:pt idx="1512">
                  <c:v>1108</c:v>
                </c:pt>
                <c:pt idx="1513">
                  <c:v>1132</c:v>
                </c:pt>
                <c:pt idx="1514">
                  <c:v>1048</c:v>
                </c:pt>
                <c:pt idx="1515">
                  <c:v>1028</c:v>
                </c:pt>
                <c:pt idx="1516">
                  <c:v>1000</c:v>
                </c:pt>
                <c:pt idx="1517">
                  <c:v>1104</c:v>
                </c:pt>
                <c:pt idx="1518">
                  <c:v>1108</c:v>
                </c:pt>
                <c:pt idx="1519">
                  <c:v>1072</c:v>
                </c:pt>
                <c:pt idx="1520">
                  <c:v>1080</c:v>
                </c:pt>
                <c:pt idx="1521">
                  <c:v>1024</c:v>
                </c:pt>
                <c:pt idx="1522">
                  <c:v>1064</c:v>
                </c:pt>
                <c:pt idx="1523">
                  <c:v>1024</c:v>
                </c:pt>
                <c:pt idx="1524">
                  <c:v>1020</c:v>
                </c:pt>
                <c:pt idx="1525">
                  <c:v>1056</c:v>
                </c:pt>
                <c:pt idx="1526">
                  <c:v>960</c:v>
                </c:pt>
                <c:pt idx="1527">
                  <c:v>1160</c:v>
                </c:pt>
                <c:pt idx="1528">
                  <c:v>1152</c:v>
                </c:pt>
                <c:pt idx="1529">
                  <c:v>1152</c:v>
                </c:pt>
                <c:pt idx="1530">
                  <c:v>1064</c:v>
                </c:pt>
                <c:pt idx="1531">
                  <c:v>1088</c:v>
                </c:pt>
                <c:pt idx="1532">
                  <c:v>1052</c:v>
                </c:pt>
                <c:pt idx="1533">
                  <c:v>1152</c:v>
                </c:pt>
                <c:pt idx="1534">
                  <c:v>1136</c:v>
                </c:pt>
                <c:pt idx="1535">
                  <c:v>1160</c:v>
                </c:pt>
                <c:pt idx="1536">
                  <c:v>1148</c:v>
                </c:pt>
                <c:pt idx="1537">
                  <c:v>1124</c:v>
                </c:pt>
                <c:pt idx="1538">
                  <c:v>1124</c:v>
                </c:pt>
                <c:pt idx="1539">
                  <c:v>1152</c:v>
                </c:pt>
                <c:pt idx="1540">
                  <c:v>1150</c:v>
                </c:pt>
                <c:pt idx="1541">
                  <c:v>1156</c:v>
                </c:pt>
                <c:pt idx="1542">
                  <c:v>992</c:v>
                </c:pt>
                <c:pt idx="1543">
                  <c:v>908</c:v>
                </c:pt>
                <c:pt idx="1544">
                  <c:v>844</c:v>
                </c:pt>
                <c:pt idx="1545">
                  <c:v>844</c:v>
                </c:pt>
                <c:pt idx="1546">
                  <c:v>1200</c:v>
                </c:pt>
                <c:pt idx="1547">
                  <c:v>1064</c:v>
                </c:pt>
                <c:pt idx="1548">
                  <c:v>1024</c:v>
                </c:pt>
                <c:pt idx="1549">
                  <c:v>1092</c:v>
                </c:pt>
                <c:pt idx="1550">
                  <c:v>1052</c:v>
                </c:pt>
                <c:pt idx="1551">
                  <c:v>1052</c:v>
                </c:pt>
                <c:pt idx="1552">
                  <c:v>992</c:v>
                </c:pt>
                <c:pt idx="1553">
                  <c:v>832</c:v>
                </c:pt>
                <c:pt idx="1554">
                  <c:v>992</c:v>
                </c:pt>
                <c:pt idx="1555">
                  <c:v>1096</c:v>
                </c:pt>
                <c:pt idx="1556">
                  <c:v>916</c:v>
                </c:pt>
                <c:pt idx="1557">
                  <c:v>1008</c:v>
                </c:pt>
                <c:pt idx="1558">
                  <c:v>964</c:v>
                </c:pt>
                <c:pt idx="1559">
                  <c:v>1028</c:v>
                </c:pt>
                <c:pt idx="1560">
                  <c:v>1076</c:v>
                </c:pt>
                <c:pt idx="1561">
                  <c:v>1100</c:v>
                </c:pt>
                <c:pt idx="1562">
                  <c:v>1088</c:v>
                </c:pt>
                <c:pt idx="1563">
                  <c:v>976</c:v>
                </c:pt>
                <c:pt idx="1564">
                  <c:v>1020</c:v>
                </c:pt>
                <c:pt idx="1565">
                  <c:v>1156</c:v>
                </c:pt>
                <c:pt idx="1566">
                  <c:v>1196</c:v>
                </c:pt>
                <c:pt idx="1567">
                  <c:v>1132</c:v>
                </c:pt>
                <c:pt idx="1568">
                  <c:v>1132</c:v>
                </c:pt>
                <c:pt idx="1569">
                  <c:v>1168</c:v>
                </c:pt>
                <c:pt idx="1570">
                  <c:v>1156</c:v>
                </c:pt>
                <c:pt idx="1571">
                  <c:v>1116</c:v>
                </c:pt>
                <c:pt idx="1572">
                  <c:v>1140</c:v>
                </c:pt>
                <c:pt idx="1573">
                  <c:v>1068</c:v>
                </c:pt>
                <c:pt idx="1574">
                  <c:v>1168</c:v>
                </c:pt>
                <c:pt idx="1575">
                  <c:v>1088</c:v>
                </c:pt>
                <c:pt idx="1576">
                  <c:v>1048</c:v>
                </c:pt>
                <c:pt idx="1577">
                  <c:v>912</c:v>
                </c:pt>
                <c:pt idx="1578">
                  <c:v>1108</c:v>
                </c:pt>
                <c:pt idx="1579">
                  <c:v>1108</c:v>
                </c:pt>
                <c:pt idx="1580">
                  <c:v>1096</c:v>
                </c:pt>
                <c:pt idx="1581">
                  <c:v>1160</c:v>
                </c:pt>
                <c:pt idx="1582">
                  <c:v>1008</c:v>
                </c:pt>
                <c:pt idx="1583">
                  <c:v>1088</c:v>
                </c:pt>
                <c:pt idx="1584">
                  <c:v>1028</c:v>
                </c:pt>
                <c:pt idx="1585">
                  <c:v>1084</c:v>
                </c:pt>
                <c:pt idx="1586">
                  <c:v>1108</c:v>
                </c:pt>
                <c:pt idx="1587">
                  <c:v>1072</c:v>
                </c:pt>
                <c:pt idx="1588">
                  <c:v>1076</c:v>
                </c:pt>
                <c:pt idx="1589">
                  <c:v>976</c:v>
                </c:pt>
                <c:pt idx="1590">
                  <c:v>1120</c:v>
                </c:pt>
                <c:pt idx="1591">
                  <c:v>1064</c:v>
                </c:pt>
                <c:pt idx="1592">
                  <c:v>1132</c:v>
                </c:pt>
                <c:pt idx="1593">
                  <c:v>1040</c:v>
                </c:pt>
                <c:pt idx="1594">
                  <c:v>1040</c:v>
                </c:pt>
                <c:pt idx="1595">
                  <c:v>1064</c:v>
                </c:pt>
                <c:pt idx="1596">
                  <c:v>1048</c:v>
                </c:pt>
                <c:pt idx="1597">
                  <c:v>1108</c:v>
                </c:pt>
                <c:pt idx="1598">
                  <c:v>1136</c:v>
                </c:pt>
                <c:pt idx="1599">
                  <c:v>1112</c:v>
                </c:pt>
                <c:pt idx="1600">
                  <c:v>1080</c:v>
                </c:pt>
                <c:pt idx="1601">
                  <c:v>1072</c:v>
                </c:pt>
                <c:pt idx="1602">
                  <c:v>1080</c:v>
                </c:pt>
                <c:pt idx="1603">
                  <c:v>1064</c:v>
                </c:pt>
                <c:pt idx="1604">
                  <c:v>1120</c:v>
                </c:pt>
                <c:pt idx="1605">
                  <c:v>1148</c:v>
                </c:pt>
                <c:pt idx="1606">
                  <c:v>1148</c:v>
                </c:pt>
                <c:pt idx="1607">
                  <c:v>1148</c:v>
                </c:pt>
                <c:pt idx="1608">
                  <c:v>1044</c:v>
                </c:pt>
                <c:pt idx="1609">
                  <c:v>1168</c:v>
                </c:pt>
                <c:pt idx="1610">
                  <c:v>1092</c:v>
                </c:pt>
                <c:pt idx="1611">
                  <c:v>1120</c:v>
                </c:pt>
                <c:pt idx="1612">
                  <c:v>1108</c:v>
                </c:pt>
                <c:pt idx="1613">
                  <c:v>1084</c:v>
                </c:pt>
                <c:pt idx="1614">
                  <c:v>1160</c:v>
                </c:pt>
                <c:pt idx="1615">
                  <c:v>1072</c:v>
                </c:pt>
                <c:pt idx="1616">
                  <c:v>1072</c:v>
                </c:pt>
                <c:pt idx="1617">
                  <c:v>948</c:v>
                </c:pt>
                <c:pt idx="1618">
                  <c:v>780</c:v>
                </c:pt>
                <c:pt idx="1619">
                  <c:v>872</c:v>
                </c:pt>
                <c:pt idx="1620">
                  <c:v>1292</c:v>
                </c:pt>
                <c:pt idx="1621">
                  <c:v>1292</c:v>
                </c:pt>
                <c:pt idx="1622">
                  <c:v>1128</c:v>
                </c:pt>
                <c:pt idx="1623">
                  <c:v>888</c:v>
                </c:pt>
                <c:pt idx="1624">
                  <c:v>888</c:v>
                </c:pt>
                <c:pt idx="1625">
                  <c:v>1132</c:v>
                </c:pt>
                <c:pt idx="1626">
                  <c:v>1128</c:v>
                </c:pt>
                <c:pt idx="1627">
                  <c:v>1024</c:v>
                </c:pt>
                <c:pt idx="1628">
                  <c:v>992</c:v>
                </c:pt>
                <c:pt idx="1629">
                  <c:v>932</c:v>
                </c:pt>
                <c:pt idx="1630">
                  <c:v>1060</c:v>
                </c:pt>
                <c:pt idx="1631">
                  <c:v>992</c:v>
                </c:pt>
                <c:pt idx="1632">
                  <c:v>1068</c:v>
                </c:pt>
                <c:pt idx="1633">
                  <c:v>1072</c:v>
                </c:pt>
                <c:pt idx="1634">
                  <c:v>1088</c:v>
                </c:pt>
                <c:pt idx="1635">
                  <c:v>992</c:v>
                </c:pt>
                <c:pt idx="1636">
                  <c:v>960</c:v>
                </c:pt>
                <c:pt idx="1637">
                  <c:v>980</c:v>
                </c:pt>
                <c:pt idx="1638">
                  <c:v>948</c:v>
                </c:pt>
                <c:pt idx="1639">
                  <c:v>1152</c:v>
                </c:pt>
                <c:pt idx="1640">
                  <c:v>1116</c:v>
                </c:pt>
                <c:pt idx="1641">
                  <c:v>1140</c:v>
                </c:pt>
                <c:pt idx="1642">
                  <c:v>1044</c:v>
                </c:pt>
                <c:pt idx="1643">
                  <c:v>1108</c:v>
                </c:pt>
                <c:pt idx="1644">
                  <c:v>948</c:v>
                </c:pt>
                <c:pt idx="1645">
                  <c:v>1048</c:v>
                </c:pt>
                <c:pt idx="1646">
                  <c:v>1048</c:v>
                </c:pt>
                <c:pt idx="1647">
                  <c:v>1124</c:v>
                </c:pt>
                <c:pt idx="1648">
                  <c:v>1104</c:v>
                </c:pt>
                <c:pt idx="1649">
                  <c:v>1104</c:v>
                </c:pt>
                <c:pt idx="1650">
                  <c:v>1160</c:v>
                </c:pt>
                <c:pt idx="1651">
                  <c:v>1096</c:v>
                </c:pt>
                <c:pt idx="1652">
                  <c:v>944</c:v>
                </c:pt>
                <c:pt idx="1653">
                  <c:v>904</c:v>
                </c:pt>
                <c:pt idx="1654">
                  <c:v>908</c:v>
                </c:pt>
                <c:pt idx="1655">
                  <c:v>1100</c:v>
                </c:pt>
                <c:pt idx="1656">
                  <c:v>1084</c:v>
                </c:pt>
                <c:pt idx="1657">
                  <c:v>1068</c:v>
                </c:pt>
                <c:pt idx="1658">
                  <c:v>1040</c:v>
                </c:pt>
                <c:pt idx="1659">
                  <c:v>932</c:v>
                </c:pt>
                <c:pt idx="1660">
                  <c:v>1024</c:v>
                </c:pt>
                <c:pt idx="1661">
                  <c:v>980</c:v>
                </c:pt>
                <c:pt idx="1662">
                  <c:v>1124</c:v>
                </c:pt>
                <c:pt idx="1663">
                  <c:v>1116</c:v>
                </c:pt>
                <c:pt idx="1664">
                  <c:v>1084</c:v>
                </c:pt>
                <c:pt idx="1665">
                  <c:v>1080</c:v>
                </c:pt>
                <c:pt idx="1666">
                  <c:v>1004</c:v>
                </c:pt>
                <c:pt idx="1667">
                  <c:v>920</c:v>
                </c:pt>
                <c:pt idx="1668">
                  <c:v>884</c:v>
                </c:pt>
                <c:pt idx="1669">
                  <c:v>1140</c:v>
                </c:pt>
                <c:pt idx="1670">
                  <c:v>1092</c:v>
                </c:pt>
                <c:pt idx="1671">
                  <c:v>1092</c:v>
                </c:pt>
                <c:pt idx="1672">
                  <c:v>1084</c:v>
                </c:pt>
                <c:pt idx="1673">
                  <c:v>976</c:v>
                </c:pt>
                <c:pt idx="1674">
                  <c:v>888</c:v>
                </c:pt>
                <c:pt idx="1675">
                  <c:v>876</c:v>
                </c:pt>
                <c:pt idx="1676">
                  <c:v>1072</c:v>
                </c:pt>
                <c:pt idx="1677">
                  <c:v>1128</c:v>
                </c:pt>
                <c:pt idx="1678">
                  <c:v>976</c:v>
                </c:pt>
                <c:pt idx="1679">
                  <c:v>1012</c:v>
                </c:pt>
                <c:pt idx="1680">
                  <c:v>1000</c:v>
                </c:pt>
                <c:pt idx="1681">
                  <c:v>944</c:v>
                </c:pt>
                <c:pt idx="1682">
                  <c:v>1040</c:v>
                </c:pt>
                <c:pt idx="1683">
                  <c:v>984</c:v>
                </c:pt>
                <c:pt idx="1684">
                  <c:v>984</c:v>
                </c:pt>
                <c:pt idx="1685">
                  <c:v>1104</c:v>
                </c:pt>
                <c:pt idx="1686">
                  <c:v>1124</c:v>
                </c:pt>
                <c:pt idx="1687">
                  <c:v>1072</c:v>
                </c:pt>
                <c:pt idx="1688">
                  <c:v>1088</c:v>
                </c:pt>
                <c:pt idx="1689">
                  <c:v>924</c:v>
                </c:pt>
                <c:pt idx="1690">
                  <c:v>1004</c:v>
                </c:pt>
                <c:pt idx="1691">
                  <c:v>1012</c:v>
                </c:pt>
                <c:pt idx="1692">
                  <c:v>824</c:v>
                </c:pt>
                <c:pt idx="1693">
                  <c:v>824</c:v>
                </c:pt>
                <c:pt idx="1694">
                  <c:v>1068</c:v>
                </c:pt>
                <c:pt idx="1695">
                  <c:v>1060</c:v>
                </c:pt>
                <c:pt idx="1696">
                  <c:v>1008</c:v>
                </c:pt>
                <c:pt idx="1697">
                  <c:v>1016</c:v>
                </c:pt>
                <c:pt idx="1698">
                  <c:v>1004</c:v>
                </c:pt>
                <c:pt idx="1699">
                  <c:v>1096</c:v>
                </c:pt>
                <c:pt idx="1700">
                  <c:v>1060</c:v>
                </c:pt>
                <c:pt idx="1701">
                  <c:v>1068</c:v>
                </c:pt>
                <c:pt idx="1702">
                  <c:v>1056</c:v>
                </c:pt>
                <c:pt idx="1703">
                  <c:v>992</c:v>
                </c:pt>
                <c:pt idx="1704">
                  <c:v>980</c:v>
                </c:pt>
                <c:pt idx="1705">
                  <c:v>940</c:v>
                </c:pt>
                <c:pt idx="1706">
                  <c:v>1112</c:v>
                </c:pt>
                <c:pt idx="1707">
                  <c:v>1020</c:v>
                </c:pt>
                <c:pt idx="1708">
                  <c:v>1024</c:v>
                </c:pt>
                <c:pt idx="1709">
                  <c:v>1124</c:v>
                </c:pt>
                <c:pt idx="1710">
                  <c:v>1108</c:v>
                </c:pt>
                <c:pt idx="1711">
                  <c:v>1128</c:v>
                </c:pt>
                <c:pt idx="1712">
                  <c:v>996</c:v>
                </c:pt>
                <c:pt idx="1713">
                  <c:v>1036</c:v>
                </c:pt>
                <c:pt idx="1714">
                  <c:v>888</c:v>
                </c:pt>
                <c:pt idx="1715">
                  <c:v>1116</c:v>
                </c:pt>
                <c:pt idx="1716">
                  <c:v>1116</c:v>
                </c:pt>
                <c:pt idx="1717">
                  <c:v>1224</c:v>
                </c:pt>
                <c:pt idx="1718">
                  <c:v>1124</c:v>
                </c:pt>
                <c:pt idx="1719">
                  <c:v>1120</c:v>
                </c:pt>
                <c:pt idx="1720">
                  <c:v>1136</c:v>
                </c:pt>
                <c:pt idx="1721">
                  <c:v>1164</c:v>
                </c:pt>
                <c:pt idx="1722">
                  <c:v>1200</c:v>
                </c:pt>
                <c:pt idx="1723">
                  <c:v>1108</c:v>
                </c:pt>
                <c:pt idx="1724">
                  <c:v>1108</c:v>
                </c:pt>
                <c:pt idx="1725">
                  <c:v>1232</c:v>
                </c:pt>
                <c:pt idx="1726">
                  <c:v>1196</c:v>
                </c:pt>
                <c:pt idx="1727">
                  <c:v>1124</c:v>
                </c:pt>
                <c:pt idx="1728">
                  <c:v>1208</c:v>
                </c:pt>
                <c:pt idx="1729">
                  <c:v>1152</c:v>
                </c:pt>
                <c:pt idx="1730">
                  <c:v>1152</c:v>
                </c:pt>
                <c:pt idx="1731">
                  <c:v>932</c:v>
                </c:pt>
                <c:pt idx="1732">
                  <c:v>932</c:v>
                </c:pt>
                <c:pt idx="1733">
                  <c:v>1176</c:v>
                </c:pt>
                <c:pt idx="1734">
                  <c:v>1304</c:v>
                </c:pt>
                <c:pt idx="1735">
                  <c:v>1224</c:v>
                </c:pt>
                <c:pt idx="1736">
                  <c:v>1160</c:v>
                </c:pt>
                <c:pt idx="1737">
                  <c:v>1160</c:v>
                </c:pt>
                <c:pt idx="1738">
                  <c:v>1180</c:v>
                </c:pt>
                <c:pt idx="1739">
                  <c:v>1144</c:v>
                </c:pt>
                <c:pt idx="1740">
                  <c:v>1152</c:v>
                </c:pt>
                <c:pt idx="1741">
                  <c:v>1120</c:v>
                </c:pt>
                <c:pt idx="1742">
                  <c:v>1196</c:v>
                </c:pt>
                <c:pt idx="1743">
                  <c:v>1248</c:v>
                </c:pt>
                <c:pt idx="1744">
                  <c:v>1248</c:v>
                </c:pt>
                <c:pt idx="1745">
                  <c:v>1124</c:v>
                </c:pt>
                <c:pt idx="1746">
                  <c:v>1172</c:v>
                </c:pt>
                <c:pt idx="1747">
                  <c:v>1132</c:v>
                </c:pt>
                <c:pt idx="1748">
                  <c:v>1040</c:v>
                </c:pt>
                <c:pt idx="1749">
                  <c:v>804</c:v>
                </c:pt>
                <c:pt idx="1750">
                  <c:v>1212</c:v>
                </c:pt>
                <c:pt idx="1751">
                  <c:v>1000</c:v>
                </c:pt>
                <c:pt idx="1752">
                  <c:v>1092</c:v>
                </c:pt>
                <c:pt idx="1753">
                  <c:v>1088</c:v>
                </c:pt>
                <c:pt idx="1754">
                  <c:v>972</c:v>
                </c:pt>
                <c:pt idx="1755">
                  <c:v>1116</c:v>
                </c:pt>
                <c:pt idx="1756">
                  <c:v>936</c:v>
                </c:pt>
                <c:pt idx="1757">
                  <c:v>924</c:v>
                </c:pt>
                <c:pt idx="1758">
                  <c:v>1144</c:v>
                </c:pt>
                <c:pt idx="1759">
                  <c:v>1008</c:v>
                </c:pt>
                <c:pt idx="1760">
                  <c:v>1108</c:v>
                </c:pt>
                <c:pt idx="1761">
                  <c:v>992</c:v>
                </c:pt>
                <c:pt idx="1762">
                  <c:v>1064</c:v>
                </c:pt>
                <c:pt idx="1763">
                  <c:v>1020</c:v>
                </c:pt>
                <c:pt idx="1764">
                  <c:v>1036</c:v>
                </c:pt>
                <c:pt idx="1765">
                  <c:v>1036</c:v>
                </c:pt>
                <c:pt idx="1766">
                  <c:v>1072</c:v>
                </c:pt>
                <c:pt idx="1767">
                  <c:v>856</c:v>
                </c:pt>
                <c:pt idx="1768">
                  <c:v>828</c:v>
                </c:pt>
                <c:pt idx="1769">
                  <c:v>1136</c:v>
                </c:pt>
                <c:pt idx="1770">
                  <c:v>1136</c:v>
                </c:pt>
                <c:pt idx="1771">
                  <c:v>1160</c:v>
                </c:pt>
                <c:pt idx="1772">
                  <c:v>1164</c:v>
                </c:pt>
                <c:pt idx="1773">
                  <c:v>1148</c:v>
                </c:pt>
                <c:pt idx="1774">
                  <c:v>1088</c:v>
                </c:pt>
                <c:pt idx="1775">
                  <c:v>1088</c:v>
                </c:pt>
                <c:pt idx="1776">
                  <c:v>924</c:v>
                </c:pt>
                <c:pt idx="1777">
                  <c:v>1088</c:v>
                </c:pt>
                <c:pt idx="1778">
                  <c:v>1100</c:v>
                </c:pt>
                <c:pt idx="1779">
                  <c:v>992</c:v>
                </c:pt>
                <c:pt idx="1780">
                  <c:v>1124</c:v>
                </c:pt>
                <c:pt idx="1781">
                  <c:v>1052</c:v>
                </c:pt>
                <c:pt idx="1782">
                  <c:v>1092</c:v>
                </c:pt>
                <c:pt idx="1783">
                  <c:v>1092</c:v>
                </c:pt>
                <c:pt idx="1784">
                  <c:v>1128</c:v>
                </c:pt>
                <c:pt idx="1785">
                  <c:v>940</c:v>
                </c:pt>
                <c:pt idx="1786">
                  <c:v>888</c:v>
                </c:pt>
                <c:pt idx="1787">
                  <c:v>1084</c:v>
                </c:pt>
                <c:pt idx="1788">
                  <c:v>1084</c:v>
                </c:pt>
                <c:pt idx="1789">
                  <c:v>1156</c:v>
                </c:pt>
                <c:pt idx="1790">
                  <c:v>1108</c:v>
                </c:pt>
                <c:pt idx="1791">
                  <c:v>1096</c:v>
                </c:pt>
                <c:pt idx="1792">
                  <c:v>1040</c:v>
                </c:pt>
                <c:pt idx="1793">
                  <c:v>1052</c:v>
                </c:pt>
                <c:pt idx="1794">
                  <c:v>1032</c:v>
                </c:pt>
                <c:pt idx="1795">
                  <c:v>936</c:v>
                </c:pt>
                <c:pt idx="1796">
                  <c:v>812</c:v>
                </c:pt>
                <c:pt idx="1797">
                  <c:v>924</c:v>
                </c:pt>
                <c:pt idx="1798">
                  <c:v>1064</c:v>
                </c:pt>
                <c:pt idx="1799">
                  <c:v>1012</c:v>
                </c:pt>
                <c:pt idx="1800">
                  <c:v>1048</c:v>
                </c:pt>
                <c:pt idx="1801">
                  <c:v>872</c:v>
                </c:pt>
                <c:pt idx="1802">
                  <c:v>1104</c:v>
                </c:pt>
                <c:pt idx="1803">
                  <c:v>1044</c:v>
                </c:pt>
                <c:pt idx="1804">
                  <c:v>856</c:v>
                </c:pt>
                <c:pt idx="1805">
                  <c:v>960</c:v>
                </c:pt>
                <c:pt idx="1806">
                  <c:v>816</c:v>
                </c:pt>
                <c:pt idx="1807">
                  <c:v>768</c:v>
                </c:pt>
                <c:pt idx="1808">
                  <c:v>748</c:v>
                </c:pt>
                <c:pt idx="1809">
                  <c:v>1016</c:v>
                </c:pt>
                <c:pt idx="1810">
                  <c:v>1004</c:v>
                </c:pt>
                <c:pt idx="1811">
                  <c:v>988</c:v>
                </c:pt>
                <c:pt idx="1812">
                  <c:v>916</c:v>
                </c:pt>
                <c:pt idx="1813">
                  <c:v>820</c:v>
                </c:pt>
                <c:pt idx="1814">
                  <c:v>856</c:v>
                </c:pt>
                <c:pt idx="1815">
                  <c:v>960</c:v>
                </c:pt>
                <c:pt idx="1816">
                  <c:v>976</c:v>
                </c:pt>
                <c:pt idx="1817">
                  <c:v>892</c:v>
                </c:pt>
                <c:pt idx="1818">
                  <c:v>900</c:v>
                </c:pt>
                <c:pt idx="1819">
                  <c:v>944</c:v>
                </c:pt>
                <c:pt idx="1820">
                  <c:v>848</c:v>
                </c:pt>
                <c:pt idx="1821">
                  <c:v>764</c:v>
                </c:pt>
                <c:pt idx="1822">
                  <c:v>768</c:v>
                </c:pt>
                <c:pt idx="1823">
                  <c:v>924</c:v>
                </c:pt>
                <c:pt idx="1824">
                  <c:v>1024</c:v>
                </c:pt>
                <c:pt idx="1825">
                  <c:v>1016</c:v>
                </c:pt>
                <c:pt idx="1826">
                  <c:v>864</c:v>
                </c:pt>
                <c:pt idx="1827">
                  <c:v>928</c:v>
                </c:pt>
                <c:pt idx="1828">
                  <c:v>928</c:v>
                </c:pt>
                <c:pt idx="1829">
                  <c:v>844</c:v>
                </c:pt>
                <c:pt idx="1830">
                  <c:v>872</c:v>
                </c:pt>
                <c:pt idx="1831">
                  <c:v>896</c:v>
                </c:pt>
                <c:pt idx="1832">
                  <c:v>936</c:v>
                </c:pt>
                <c:pt idx="1833">
                  <c:v>888</c:v>
                </c:pt>
                <c:pt idx="1834">
                  <c:v>892</c:v>
                </c:pt>
                <c:pt idx="1835">
                  <c:v>996</c:v>
                </c:pt>
                <c:pt idx="1836">
                  <c:v>964</c:v>
                </c:pt>
                <c:pt idx="1837">
                  <c:v>780</c:v>
                </c:pt>
                <c:pt idx="1838">
                  <c:v>804</c:v>
                </c:pt>
                <c:pt idx="1839">
                  <c:v>1120</c:v>
                </c:pt>
                <c:pt idx="1840">
                  <c:v>1104</c:v>
                </c:pt>
                <c:pt idx="1841">
                  <c:v>1004</c:v>
                </c:pt>
                <c:pt idx="1842">
                  <c:v>1012</c:v>
                </c:pt>
                <c:pt idx="1843">
                  <c:v>1064</c:v>
                </c:pt>
                <c:pt idx="1844">
                  <c:v>1044</c:v>
                </c:pt>
                <c:pt idx="1845">
                  <c:v>1020</c:v>
                </c:pt>
                <c:pt idx="1846">
                  <c:v>984</c:v>
                </c:pt>
                <c:pt idx="1847">
                  <c:v>976</c:v>
                </c:pt>
                <c:pt idx="1848">
                  <c:v>948</c:v>
                </c:pt>
                <c:pt idx="1849">
                  <c:v>928</c:v>
                </c:pt>
                <c:pt idx="1850">
                  <c:v>872</c:v>
                </c:pt>
                <c:pt idx="1851">
                  <c:v>976</c:v>
                </c:pt>
                <c:pt idx="1852">
                  <c:v>1052</c:v>
                </c:pt>
                <c:pt idx="1853">
                  <c:v>1016</c:v>
                </c:pt>
                <c:pt idx="1854">
                  <c:v>940</c:v>
                </c:pt>
                <c:pt idx="1855">
                  <c:v>860</c:v>
                </c:pt>
                <c:pt idx="1856">
                  <c:v>1028</c:v>
                </c:pt>
                <c:pt idx="1857">
                  <c:v>1052</c:v>
                </c:pt>
                <c:pt idx="1858">
                  <c:v>1040</c:v>
                </c:pt>
                <c:pt idx="1859">
                  <c:v>1004</c:v>
                </c:pt>
                <c:pt idx="1860">
                  <c:v>960</c:v>
                </c:pt>
                <c:pt idx="1861">
                  <c:v>904</c:v>
                </c:pt>
                <c:pt idx="1862">
                  <c:v>932</c:v>
                </c:pt>
                <c:pt idx="1863">
                  <c:v>1044</c:v>
                </c:pt>
                <c:pt idx="1864">
                  <c:v>1040</c:v>
                </c:pt>
                <c:pt idx="1865">
                  <c:v>956</c:v>
                </c:pt>
                <c:pt idx="1866">
                  <c:v>872</c:v>
                </c:pt>
                <c:pt idx="1867">
                  <c:v>816</c:v>
                </c:pt>
                <c:pt idx="1868">
                  <c:v>816</c:v>
                </c:pt>
                <c:pt idx="1869">
                  <c:v>1004</c:v>
                </c:pt>
                <c:pt idx="1870">
                  <c:v>932</c:v>
                </c:pt>
                <c:pt idx="1871">
                  <c:v>868</c:v>
                </c:pt>
                <c:pt idx="1872">
                  <c:v>864</c:v>
                </c:pt>
                <c:pt idx="1873">
                  <c:v>964</c:v>
                </c:pt>
                <c:pt idx="1874">
                  <c:v>956</c:v>
                </c:pt>
                <c:pt idx="1875">
                  <c:v>832</c:v>
                </c:pt>
                <c:pt idx="1876">
                  <c:v>772</c:v>
                </c:pt>
                <c:pt idx="1877">
                  <c:v>856</c:v>
                </c:pt>
                <c:pt idx="1878">
                  <c:v>924</c:v>
                </c:pt>
                <c:pt idx="1879">
                  <c:v>864</c:v>
                </c:pt>
                <c:pt idx="1880">
                  <c:v>892</c:v>
                </c:pt>
                <c:pt idx="1881">
                  <c:v>980</c:v>
                </c:pt>
                <c:pt idx="1882">
                  <c:v>900</c:v>
                </c:pt>
                <c:pt idx="1883">
                  <c:v>780</c:v>
                </c:pt>
                <c:pt idx="1884">
                  <c:v>752</c:v>
                </c:pt>
                <c:pt idx="1885">
                  <c:v>760</c:v>
                </c:pt>
                <c:pt idx="1886">
                  <c:v>964</c:v>
                </c:pt>
                <c:pt idx="1887">
                  <c:v>920</c:v>
                </c:pt>
                <c:pt idx="1888">
                  <c:v>860</c:v>
                </c:pt>
                <c:pt idx="1889">
                  <c:v>776</c:v>
                </c:pt>
                <c:pt idx="1890">
                  <c:v>716</c:v>
                </c:pt>
                <c:pt idx="1891">
                  <c:v>884</c:v>
                </c:pt>
                <c:pt idx="1892">
                  <c:v>872</c:v>
                </c:pt>
                <c:pt idx="1893">
                  <c:v>816</c:v>
                </c:pt>
                <c:pt idx="1894">
                  <c:v>852</c:v>
                </c:pt>
                <c:pt idx="1895">
                  <c:v>916</c:v>
                </c:pt>
                <c:pt idx="1896">
                  <c:v>872</c:v>
                </c:pt>
                <c:pt idx="1897">
                  <c:v>844</c:v>
                </c:pt>
                <c:pt idx="1898">
                  <c:v>872</c:v>
                </c:pt>
                <c:pt idx="1899">
                  <c:v>904</c:v>
                </c:pt>
                <c:pt idx="1900">
                  <c:v>824</c:v>
                </c:pt>
                <c:pt idx="1901">
                  <c:v>876</c:v>
                </c:pt>
                <c:pt idx="1902">
                  <c:v>920</c:v>
                </c:pt>
                <c:pt idx="1903">
                  <c:v>884</c:v>
                </c:pt>
                <c:pt idx="1904">
                  <c:v>848</c:v>
                </c:pt>
                <c:pt idx="1905">
                  <c:v>940</c:v>
                </c:pt>
                <c:pt idx="1906">
                  <c:v>916</c:v>
                </c:pt>
                <c:pt idx="1907">
                  <c:v>816</c:v>
                </c:pt>
                <c:pt idx="1908">
                  <c:v>836</c:v>
                </c:pt>
                <c:pt idx="1909">
                  <c:v>952</c:v>
                </c:pt>
                <c:pt idx="1910">
                  <c:v>940</c:v>
                </c:pt>
                <c:pt idx="1911">
                  <c:v>892</c:v>
                </c:pt>
                <c:pt idx="1912">
                  <c:v>792</c:v>
                </c:pt>
                <c:pt idx="1913">
                  <c:v>812</c:v>
                </c:pt>
                <c:pt idx="1914">
                  <c:v>960</c:v>
                </c:pt>
                <c:pt idx="1915">
                  <c:v>904</c:v>
                </c:pt>
                <c:pt idx="1916">
                  <c:v>808</c:v>
                </c:pt>
                <c:pt idx="1917">
                  <c:v>780</c:v>
                </c:pt>
                <c:pt idx="1918">
                  <c:v>868</c:v>
                </c:pt>
                <c:pt idx="1919">
                  <c:v>992</c:v>
                </c:pt>
                <c:pt idx="1920">
                  <c:v>996</c:v>
                </c:pt>
                <c:pt idx="1921">
                  <c:v>964</c:v>
                </c:pt>
                <c:pt idx="1922">
                  <c:v>984</c:v>
                </c:pt>
                <c:pt idx="1923">
                  <c:v>948</c:v>
                </c:pt>
                <c:pt idx="1924">
                  <c:v>868</c:v>
                </c:pt>
                <c:pt idx="1925">
                  <c:v>816</c:v>
                </c:pt>
                <c:pt idx="1926">
                  <c:v>864</c:v>
                </c:pt>
                <c:pt idx="1927">
                  <c:v>908</c:v>
                </c:pt>
                <c:pt idx="1928">
                  <c:v>848</c:v>
                </c:pt>
                <c:pt idx="1929">
                  <c:v>768</c:v>
                </c:pt>
                <c:pt idx="1930">
                  <c:v>844</c:v>
                </c:pt>
                <c:pt idx="1931">
                  <c:v>988</c:v>
                </c:pt>
                <c:pt idx="1932">
                  <c:v>1004</c:v>
                </c:pt>
                <c:pt idx="1933">
                  <c:v>864</c:v>
                </c:pt>
                <c:pt idx="1934">
                  <c:v>788</c:v>
                </c:pt>
                <c:pt idx="1935">
                  <c:v>776</c:v>
                </c:pt>
                <c:pt idx="1936">
                  <c:v>920</c:v>
                </c:pt>
                <c:pt idx="1937">
                  <c:v>912</c:v>
                </c:pt>
                <c:pt idx="1938">
                  <c:v>884</c:v>
                </c:pt>
                <c:pt idx="1939">
                  <c:v>852</c:v>
                </c:pt>
                <c:pt idx="1940">
                  <c:v>812</c:v>
                </c:pt>
                <c:pt idx="1941">
                  <c:v>904</c:v>
                </c:pt>
                <c:pt idx="1942">
                  <c:v>864</c:v>
                </c:pt>
                <c:pt idx="1943">
                  <c:v>792</c:v>
                </c:pt>
                <c:pt idx="1944">
                  <c:v>852</c:v>
                </c:pt>
                <c:pt idx="1945">
                  <c:v>1012</c:v>
                </c:pt>
                <c:pt idx="1946">
                  <c:v>980</c:v>
                </c:pt>
                <c:pt idx="1947">
                  <c:v>928</c:v>
                </c:pt>
                <c:pt idx="1948">
                  <c:v>972</c:v>
                </c:pt>
                <c:pt idx="1949">
                  <c:v>912</c:v>
                </c:pt>
                <c:pt idx="1950">
                  <c:v>824</c:v>
                </c:pt>
                <c:pt idx="1951">
                  <c:v>776</c:v>
                </c:pt>
                <c:pt idx="1952">
                  <c:v>840</c:v>
                </c:pt>
                <c:pt idx="1953">
                  <c:v>824</c:v>
                </c:pt>
                <c:pt idx="1954">
                  <c:v>824</c:v>
                </c:pt>
                <c:pt idx="1955">
                  <c:v>976</c:v>
                </c:pt>
                <c:pt idx="1956">
                  <c:v>972</c:v>
                </c:pt>
                <c:pt idx="1957">
                  <c:v>892</c:v>
                </c:pt>
                <c:pt idx="1958">
                  <c:v>896</c:v>
                </c:pt>
                <c:pt idx="1959">
                  <c:v>868</c:v>
                </c:pt>
                <c:pt idx="1960">
                  <c:v>824</c:v>
                </c:pt>
                <c:pt idx="1961">
                  <c:v>792</c:v>
                </c:pt>
                <c:pt idx="1962">
                  <c:v>844</c:v>
                </c:pt>
                <c:pt idx="1963">
                  <c:v>828</c:v>
                </c:pt>
                <c:pt idx="1964">
                  <c:v>908</c:v>
                </c:pt>
                <c:pt idx="1965">
                  <c:v>816</c:v>
                </c:pt>
                <c:pt idx="1966">
                  <c:v>856</c:v>
                </c:pt>
                <c:pt idx="1967">
                  <c:v>872</c:v>
                </c:pt>
                <c:pt idx="1968">
                  <c:v>844</c:v>
                </c:pt>
                <c:pt idx="1969">
                  <c:v>732</c:v>
                </c:pt>
                <c:pt idx="1970">
                  <c:v>800</c:v>
                </c:pt>
                <c:pt idx="1971">
                  <c:v>952</c:v>
                </c:pt>
                <c:pt idx="1972">
                  <c:v>872</c:v>
                </c:pt>
                <c:pt idx="1973">
                  <c:v>836</c:v>
                </c:pt>
                <c:pt idx="1974">
                  <c:v>872</c:v>
                </c:pt>
                <c:pt idx="1975">
                  <c:v>940</c:v>
                </c:pt>
                <c:pt idx="1976">
                  <c:v>876</c:v>
                </c:pt>
                <c:pt idx="1977">
                  <c:v>792</c:v>
                </c:pt>
                <c:pt idx="1978">
                  <c:v>760</c:v>
                </c:pt>
                <c:pt idx="1979">
                  <c:v>880</c:v>
                </c:pt>
                <c:pt idx="1980">
                  <c:v>884</c:v>
                </c:pt>
                <c:pt idx="1981">
                  <c:v>800</c:v>
                </c:pt>
                <c:pt idx="1982">
                  <c:v>732</c:v>
                </c:pt>
                <c:pt idx="1983">
                  <c:v>664</c:v>
                </c:pt>
                <c:pt idx="1984">
                  <c:v>676</c:v>
                </c:pt>
                <c:pt idx="1985">
                  <c:v>892</c:v>
                </c:pt>
                <c:pt idx="1986">
                  <c:v>916</c:v>
                </c:pt>
                <c:pt idx="1987">
                  <c:v>836</c:v>
                </c:pt>
                <c:pt idx="1988">
                  <c:v>756</c:v>
                </c:pt>
                <c:pt idx="1989">
                  <c:v>752</c:v>
                </c:pt>
                <c:pt idx="1990">
                  <c:v>844</c:v>
                </c:pt>
                <c:pt idx="1991">
                  <c:v>916</c:v>
                </c:pt>
                <c:pt idx="1992">
                  <c:v>772</c:v>
                </c:pt>
                <c:pt idx="1993">
                  <c:v>716</c:v>
                </c:pt>
                <c:pt idx="1994">
                  <c:v>704</c:v>
                </c:pt>
                <c:pt idx="1995">
                  <c:v>856</c:v>
                </c:pt>
                <c:pt idx="1996">
                  <c:v>956</c:v>
                </c:pt>
                <c:pt idx="1997">
                  <c:v>920</c:v>
                </c:pt>
                <c:pt idx="1998">
                  <c:v>868</c:v>
                </c:pt>
                <c:pt idx="1999">
                  <c:v>844</c:v>
                </c:pt>
                <c:pt idx="2000">
                  <c:v>824</c:v>
                </c:pt>
                <c:pt idx="2001">
                  <c:v>896</c:v>
                </c:pt>
                <c:pt idx="2002">
                  <c:v>964</c:v>
                </c:pt>
                <c:pt idx="2003">
                  <c:v>932</c:v>
                </c:pt>
                <c:pt idx="2004">
                  <c:v>804</c:v>
                </c:pt>
                <c:pt idx="2005">
                  <c:v>792</c:v>
                </c:pt>
                <c:pt idx="2006">
                  <c:v>824</c:v>
                </c:pt>
                <c:pt idx="2007">
                  <c:v>896</c:v>
                </c:pt>
                <c:pt idx="2008">
                  <c:v>852</c:v>
                </c:pt>
                <c:pt idx="2009">
                  <c:v>852</c:v>
                </c:pt>
                <c:pt idx="2010">
                  <c:v>920</c:v>
                </c:pt>
                <c:pt idx="2011">
                  <c:v>852</c:v>
                </c:pt>
                <c:pt idx="2012">
                  <c:v>816</c:v>
                </c:pt>
                <c:pt idx="2013">
                  <c:v>908</c:v>
                </c:pt>
                <c:pt idx="2014">
                  <c:v>920</c:v>
                </c:pt>
                <c:pt idx="2015">
                  <c:v>828</c:v>
                </c:pt>
                <c:pt idx="2016">
                  <c:v>908</c:v>
                </c:pt>
                <c:pt idx="2017">
                  <c:v>916</c:v>
                </c:pt>
                <c:pt idx="2018">
                  <c:v>864</c:v>
                </c:pt>
                <c:pt idx="2019">
                  <c:v>892</c:v>
                </c:pt>
                <c:pt idx="2020">
                  <c:v>856</c:v>
                </c:pt>
                <c:pt idx="2021">
                  <c:v>892</c:v>
                </c:pt>
                <c:pt idx="2022">
                  <c:v>872</c:v>
                </c:pt>
                <c:pt idx="2023">
                  <c:v>876</c:v>
                </c:pt>
                <c:pt idx="2024">
                  <c:v>876</c:v>
                </c:pt>
                <c:pt idx="2025">
                  <c:v>908</c:v>
                </c:pt>
                <c:pt idx="2026">
                  <c:v>912</c:v>
                </c:pt>
                <c:pt idx="2027">
                  <c:v>924</c:v>
                </c:pt>
                <c:pt idx="2028">
                  <c:v>940</c:v>
                </c:pt>
                <c:pt idx="2029">
                  <c:v>864</c:v>
                </c:pt>
                <c:pt idx="2030">
                  <c:v>896</c:v>
                </c:pt>
                <c:pt idx="2031">
                  <c:v>932</c:v>
                </c:pt>
                <c:pt idx="2032">
                  <c:v>792</c:v>
                </c:pt>
                <c:pt idx="2033">
                  <c:v>844</c:v>
                </c:pt>
                <c:pt idx="2034">
                  <c:v>932</c:v>
                </c:pt>
                <c:pt idx="2035">
                  <c:v>888</c:v>
                </c:pt>
                <c:pt idx="2036">
                  <c:v>832</c:v>
                </c:pt>
                <c:pt idx="2037">
                  <c:v>908</c:v>
                </c:pt>
                <c:pt idx="2038">
                  <c:v>948</c:v>
                </c:pt>
                <c:pt idx="2039">
                  <c:v>816</c:v>
                </c:pt>
                <c:pt idx="2040">
                  <c:v>840</c:v>
                </c:pt>
                <c:pt idx="2041">
                  <c:v>816</c:v>
                </c:pt>
                <c:pt idx="2042">
                  <c:v>816</c:v>
                </c:pt>
                <c:pt idx="2043">
                  <c:v>744</c:v>
                </c:pt>
                <c:pt idx="2044">
                  <c:v>720</c:v>
                </c:pt>
                <c:pt idx="2045">
                  <c:v>1008</c:v>
                </c:pt>
                <c:pt idx="2046">
                  <c:v>972</c:v>
                </c:pt>
                <c:pt idx="2047">
                  <c:v>888</c:v>
                </c:pt>
                <c:pt idx="2048">
                  <c:v>916</c:v>
                </c:pt>
                <c:pt idx="2049">
                  <c:v>920</c:v>
                </c:pt>
                <c:pt idx="2050">
                  <c:v>852</c:v>
                </c:pt>
                <c:pt idx="2051">
                  <c:v>824</c:v>
                </c:pt>
                <c:pt idx="2052">
                  <c:v>840</c:v>
                </c:pt>
                <c:pt idx="2053">
                  <c:v>816</c:v>
                </c:pt>
                <c:pt idx="2054">
                  <c:v>836</c:v>
                </c:pt>
                <c:pt idx="2055">
                  <c:v>868</c:v>
                </c:pt>
                <c:pt idx="2056">
                  <c:v>860</c:v>
                </c:pt>
                <c:pt idx="2057">
                  <c:v>888</c:v>
                </c:pt>
                <c:pt idx="2058">
                  <c:v>912</c:v>
                </c:pt>
                <c:pt idx="2059">
                  <c:v>840</c:v>
                </c:pt>
                <c:pt idx="2060">
                  <c:v>840</c:v>
                </c:pt>
                <c:pt idx="2061">
                  <c:v>852</c:v>
                </c:pt>
                <c:pt idx="2062">
                  <c:v>816</c:v>
                </c:pt>
                <c:pt idx="2063">
                  <c:v>832</c:v>
                </c:pt>
                <c:pt idx="2064">
                  <c:v>820</c:v>
                </c:pt>
                <c:pt idx="2065">
                  <c:v>872</c:v>
                </c:pt>
                <c:pt idx="2066">
                  <c:v>888</c:v>
                </c:pt>
                <c:pt idx="2067">
                  <c:v>892</c:v>
                </c:pt>
                <c:pt idx="2068">
                  <c:v>856</c:v>
                </c:pt>
                <c:pt idx="2069">
                  <c:v>844</c:v>
                </c:pt>
                <c:pt idx="2070">
                  <c:v>872</c:v>
                </c:pt>
                <c:pt idx="2071">
                  <c:v>836</c:v>
                </c:pt>
                <c:pt idx="2072">
                  <c:v>816</c:v>
                </c:pt>
                <c:pt idx="2073">
                  <c:v>852</c:v>
                </c:pt>
                <c:pt idx="2074">
                  <c:v>800</c:v>
                </c:pt>
                <c:pt idx="2075">
                  <c:v>832</c:v>
                </c:pt>
                <c:pt idx="2076">
                  <c:v>908</c:v>
                </c:pt>
                <c:pt idx="2077">
                  <c:v>868</c:v>
                </c:pt>
                <c:pt idx="2078">
                  <c:v>884</c:v>
                </c:pt>
                <c:pt idx="2079">
                  <c:v>920</c:v>
                </c:pt>
                <c:pt idx="2080">
                  <c:v>800</c:v>
                </c:pt>
                <c:pt idx="2081">
                  <c:v>764</c:v>
                </c:pt>
                <c:pt idx="2082">
                  <c:v>780</c:v>
                </c:pt>
                <c:pt idx="2083">
                  <c:v>892</c:v>
                </c:pt>
                <c:pt idx="2084">
                  <c:v>884</c:v>
                </c:pt>
                <c:pt idx="2085">
                  <c:v>916</c:v>
                </c:pt>
                <c:pt idx="2086">
                  <c:v>956</c:v>
                </c:pt>
                <c:pt idx="2087">
                  <c:v>716</c:v>
                </c:pt>
                <c:pt idx="2088">
                  <c:v>768</c:v>
                </c:pt>
                <c:pt idx="2089">
                  <c:v>828</c:v>
                </c:pt>
                <c:pt idx="2090">
                  <c:v>1004</c:v>
                </c:pt>
                <c:pt idx="2091">
                  <c:v>952</c:v>
                </c:pt>
                <c:pt idx="2092">
                  <c:v>964</c:v>
                </c:pt>
                <c:pt idx="2093">
                  <c:v>972</c:v>
                </c:pt>
                <c:pt idx="2094">
                  <c:v>904</c:v>
                </c:pt>
                <c:pt idx="2095">
                  <c:v>912</c:v>
                </c:pt>
                <c:pt idx="2096">
                  <c:v>848</c:v>
                </c:pt>
                <c:pt idx="2097">
                  <c:v>844</c:v>
                </c:pt>
                <c:pt idx="2098">
                  <c:v>900</c:v>
                </c:pt>
                <c:pt idx="2099">
                  <c:v>844</c:v>
                </c:pt>
                <c:pt idx="2100">
                  <c:v>816</c:v>
                </c:pt>
                <c:pt idx="2101">
                  <c:v>916</c:v>
                </c:pt>
                <c:pt idx="2102">
                  <c:v>972</c:v>
                </c:pt>
                <c:pt idx="2103">
                  <c:v>772</c:v>
                </c:pt>
                <c:pt idx="2104">
                  <c:v>748</c:v>
                </c:pt>
                <c:pt idx="2105">
                  <c:v>756</c:v>
                </c:pt>
                <c:pt idx="2106">
                  <c:v>776</c:v>
                </c:pt>
                <c:pt idx="2107">
                  <c:v>848</c:v>
                </c:pt>
                <c:pt idx="2108">
                  <c:v>796</c:v>
                </c:pt>
                <c:pt idx="2109">
                  <c:v>832</c:v>
                </c:pt>
                <c:pt idx="2110">
                  <c:v>904</c:v>
                </c:pt>
                <c:pt idx="2111">
                  <c:v>800</c:v>
                </c:pt>
                <c:pt idx="2112">
                  <c:v>836</c:v>
                </c:pt>
                <c:pt idx="2113">
                  <c:v>936</c:v>
                </c:pt>
                <c:pt idx="2114">
                  <c:v>944</c:v>
                </c:pt>
                <c:pt idx="2115">
                  <c:v>888</c:v>
                </c:pt>
                <c:pt idx="2116">
                  <c:v>896</c:v>
                </c:pt>
                <c:pt idx="2117">
                  <c:v>960</c:v>
                </c:pt>
                <c:pt idx="2118">
                  <c:v>832</c:v>
                </c:pt>
                <c:pt idx="2119">
                  <c:v>848</c:v>
                </c:pt>
                <c:pt idx="2120">
                  <c:v>868</c:v>
                </c:pt>
                <c:pt idx="2121">
                  <c:v>824</c:v>
                </c:pt>
                <c:pt idx="2122">
                  <c:v>780</c:v>
                </c:pt>
                <c:pt idx="2123">
                  <c:v>876</c:v>
                </c:pt>
                <c:pt idx="2124">
                  <c:v>948</c:v>
                </c:pt>
                <c:pt idx="2125">
                  <c:v>1044</c:v>
                </c:pt>
                <c:pt idx="2126">
                  <c:v>964</c:v>
                </c:pt>
                <c:pt idx="2127">
                  <c:v>980</c:v>
                </c:pt>
                <c:pt idx="2128">
                  <c:v>1048</c:v>
                </c:pt>
                <c:pt idx="2129">
                  <c:v>1052</c:v>
                </c:pt>
                <c:pt idx="2130">
                  <c:v>1008</c:v>
                </c:pt>
                <c:pt idx="2131">
                  <c:v>900</c:v>
                </c:pt>
                <c:pt idx="2132">
                  <c:v>860</c:v>
                </c:pt>
                <c:pt idx="2133">
                  <c:v>1080</c:v>
                </c:pt>
                <c:pt idx="2134">
                  <c:v>1100</c:v>
                </c:pt>
                <c:pt idx="2135">
                  <c:v>1072</c:v>
                </c:pt>
                <c:pt idx="2136">
                  <c:v>1012</c:v>
                </c:pt>
                <c:pt idx="2137">
                  <c:v>1036</c:v>
                </c:pt>
                <c:pt idx="2138">
                  <c:v>1120</c:v>
                </c:pt>
                <c:pt idx="2139">
                  <c:v>1132</c:v>
                </c:pt>
                <c:pt idx="2140">
                  <c:v>1092</c:v>
                </c:pt>
                <c:pt idx="2141">
                  <c:v>984</c:v>
                </c:pt>
                <c:pt idx="2142">
                  <c:v>892</c:v>
                </c:pt>
                <c:pt idx="2143">
                  <c:v>1068</c:v>
                </c:pt>
                <c:pt idx="2144">
                  <c:v>1100</c:v>
                </c:pt>
                <c:pt idx="2145">
                  <c:v>1152</c:v>
                </c:pt>
                <c:pt idx="2146">
                  <c:v>1064</c:v>
                </c:pt>
                <c:pt idx="2147">
                  <c:v>960</c:v>
                </c:pt>
                <c:pt idx="2148">
                  <c:v>980</c:v>
                </c:pt>
                <c:pt idx="2149">
                  <c:v>980</c:v>
                </c:pt>
                <c:pt idx="2150">
                  <c:v>1108</c:v>
                </c:pt>
                <c:pt idx="2151">
                  <c:v>1080</c:v>
                </c:pt>
                <c:pt idx="2152">
                  <c:v>1080</c:v>
                </c:pt>
                <c:pt idx="2153">
                  <c:v>1056</c:v>
                </c:pt>
                <c:pt idx="2154">
                  <c:v>976</c:v>
                </c:pt>
                <c:pt idx="2155">
                  <c:v>912</c:v>
                </c:pt>
                <c:pt idx="2156">
                  <c:v>912</c:v>
                </c:pt>
                <c:pt idx="2157">
                  <c:v>1140</c:v>
                </c:pt>
                <c:pt idx="2158">
                  <c:v>1092</c:v>
                </c:pt>
                <c:pt idx="2159">
                  <c:v>1024</c:v>
                </c:pt>
                <c:pt idx="2160">
                  <c:v>924</c:v>
                </c:pt>
                <c:pt idx="2161">
                  <c:v>924</c:v>
                </c:pt>
                <c:pt idx="2162">
                  <c:v>1044</c:v>
                </c:pt>
                <c:pt idx="2163">
                  <c:v>924</c:v>
                </c:pt>
                <c:pt idx="2164">
                  <c:v>912</c:v>
                </c:pt>
                <c:pt idx="2165">
                  <c:v>908</c:v>
                </c:pt>
                <c:pt idx="2166">
                  <c:v>896</c:v>
                </c:pt>
                <c:pt idx="2167">
                  <c:v>1012</c:v>
                </c:pt>
                <c:pt idx="2168">
                  <c:v>1164</c:v>
                </c:pt>
                <c:pt idx="2169">
                  <c:v>1064</c:v>
                </c:pt>
                <c:pt idx="2170">
                  <c:v>912</c:v>
                </c:pt>
                <c:pt idx="2171">
                  <c:v>856</c:v>
                </c:pt>
                <c:pt idx="2172">
                  <c:v>944</c:v>
                </c:pt>
                <c:pt idx="2173">
                  <c:v>980</c:v>
                </c:pt>
                <c:pt idx="2174">
                  <c:v>976</c:v>
                </c:pt>
                <c:pt idx="2175">
                  <c:v>948</c:v>
                </c:pt>
                <c:pt idx="2176">
                  <c:v>1108</c:v>
                </c:pt>
                <c:pt idx="2177">
                  <c:v>1128</c:v>
                </c:pt>
                <c:pt idx="2178">
                  <c:v>1084</c:v>
                </c:pt>
                <c:pt idx="2179">
                  <c:v>1020</c:v>
                </c:pt>
                <c:pt idx="2180">
                  <c:v>1016</c:v>
                </c:pt>
                <c:pt idx="2181">
                  <c:v>948</c:v>
                </c:pt>
                <c:pt idx="2182">
                  <c:v>948</c:v>
                </c:pt>
                <c:pt idx="2183">
                  <c:v>1032</c:v>
                </c:pt>
                <c:pt idx="2184">
                  <c:v>892</c:v>
                </c:pt>
                <c:pt idx="2185">
                  <c:v>1000</c:v>
                </c:pt>
                <c:pt idx="2186">
                  <c:v>1000</c:v>
                </c:pt>
                <c:pt idx="2187">
                  <c:v>1112</c:v>
                </c:pt>
                <c:pt idx="2188">
                  <c:v>1080</c:v>
                </c:pt>
                <c:pt idx="2189">
                  <c:v>948</c:v>
                </c:pt>
                <c:pt idx="2190">
                  <c:v>996</c:v>
                </c:pt>
                <c:pt idx="2191">
                  <c:v>984</c:v>
                </c:pt>
                <c:pt idx="2192">
                  <c:v>928</c:v>
                </c:pt>
                <c:pt idx="2193">
                  <c:v>1096</c:v>
                </c:pt>
                <c:pt idx="2194">
                  <c:v>1096</c:v>
                </c:pt>
                <c:pt idx="2195">
                  <c:v>1084</c:v>
                </c:pt>
                <c:pt idx="2196">
                  <c:v>1032</c:v>
                </c:pt>
                <c:pt idx="2197">
                  <c:v>952</c:v>
                </c:pt>
                <c:pt idx="2198">
                  <c:v>956</c:v>
                </c:pt>
                <c:pt idx="2199">
                  <c:v>916</c:v>
                </c:pt>
                <c:pt idx="2200">
                  <c:v>820</c:v>
                </c:pt>
                <c:pt idx="2201">
                  <c:v>848</c:v>
                </c:pt>
                <c:pt idx="2202">
                  <c:v>988</c:v>
                </c:pt>
                <c:pt idx="2203">
                  <c:v>984</c:v>
                </c:pt>
                <c:pt idx="2204">
                  <c:v>1008</c:v>
                </c:pt>
                <c:pt idx="2205">
                  <c:v>888</c:v>
                </c:pt>
                <c:pt idx="2206">
                  <c:v>832</c:v>
                </c:pt>
                <c:pt idx="2207">
                  <c:v>868</c:v>
                </c:pt>
                <c:pt idx="2208">
                  <c:v>956</c:v>
                </c:pt>
                <c:pt idx="2209">
                  <c:v>908</c:v>
                </c:pt>
                <c:pt idx="2210">
                  <c:v>976</c:v>
                </c:pt>
                <c:pt idx="2211">
                  <c:v>912</c:v>
                </c:pt>
                <c:pt idx="2212">
                  <c:v>880</c:v>
                </c:pt>
                <c:pt idx="2213">
                  <c:v>812</c:v>
                </c:pt>
                <c:pt idx="2214">
                  <c:v>952</c:v>
                </c:pt>
                <c:pt idx="2215">
                  <c:v>1052</c:v>
                </c:pt>
                <c:pt idx="2216">
                  <c:v>1104</c:v>
                </c:pt>
                <c:pt idx="2217">
                  <c:v>1000</c:v>
                </c:pt>
                <c:pt idx="2218">
                  <c:v>1020</c:v>
                </c:pt>
                <c:pt idx="2219">
                  <c:v>1100</c:v>
                </c:pt>
                <c:pt idx="2220">
                  <c:v>1056</c:v>
                </c:pt>
                <c:pt idx="2221">
                  <c:v>944</c:v>
                </c:pt>
                <c:pt idx="2222">
                  <c:v>1088</c:v>
                </c:pt>
                <c:pt idx="2223">
                  <c:v>1124</c:v>
                </c:pt>
                <c:pt idx="2224">
                  <c:v>1024</c:v>
                </c:pt>
                <c:pt idx="2225">
                  <c:v>884</c:v>
                </c:pt>
                <c:pt idx="2226">
                  <c:v>1056</c:v>
                </c:pt>
                <c:pt idx="2227">
                  <c:v>1100</c:v>
                </c:pt>
                <c:pt idx="2228">
                  <c:v>1100</c:v>
                </c:pt>
                <c:pt idx="2229">
                  <c:v>972</c:v>
                </c:pt>
                <c:pt idx="2230">
                  <c:v>972</c:v>
                </c:pt>
                <c:pt idx="2231">
                  <c:v>1036</c:v>
                </c:pt>
                <c:pt idx="2232">
                  <c:v>1084</c:v>
                </c:pt>
                <c:pt idx="2233">
                  <c:v>1012</c:v>
                </c:pt>
                <c:pt idx="2234">
                  <c:v>952</c:v>
                </c:pt>
                <c:pt idx="2235">
                  <c:v>1028</c:v>
                </c:pt>
                <c:pt idx="2236">
                  <c:v>1028</c:v>
                </c:pt>
                <c:pt idx="2237">
                  <c:v>912</c:v>
                </c:pt>
                <c:pt idx="2238">
                  <c:v>840</c:v>
                </c:pt>
                <c:pt idx="2239">
                  <c:v>884</c:v>
                </c:pt>
                <c:pt idx="2240">
                  <c:v>964</c:v>
                </c:pt>
                <c:pt idx="2241">
                  <c:v>968</c:v>
                </c:pt>
                <c:pt idx="2242">
                  <c:v>948</c:v>
                </c:pt>
                <c:pt idx="2243">
                  <c:v>836</c:v>
                </c:pt>
                <c:pt idx="2244">
                  <c:v>900</c:v>
                </c:pt>
                <c:pt idx="2245">
                  <c:v>1008</c:v>
                </c:pt>
                <c:pt idx="2246">
                  <c:v>996</c:v>
                </c:pt>
                <c:pt idx="2247">
                  <c:v>992</c:v>
                </c:pt>
                <c:pt idx="2248">
                  <c:v>888</c:v>
                </c:pt>
                <c:pt idx="2249">
                  <c:v>924</c:v>
                </c:pt>
                <c:pt idx="2250">
                  <c:v>920</c:v>
                </c:pt>
                <c:pt idx="2251">
                  <c:v>932</c:v>
                </c:pt>
                <c:pt idx="2252">
                  <c:v>856</c:v>
                </c:pt>
                <c:pt idx="2253">
                  <c:v>960</c:v>
                </c:pt>
                <c:pt idx="2254">
                  <c:v>1036</c:v>
                </c:pt>
                <c:pt idx="2255">
                  <c:v>1028</c:v>
                </c:pt>
                <c:pt idx="2256">
                  <c:v>1008</c:v>
                </c:pt>
                <c:pt idx="2257">
                  <c:v>964</c:v>
                </c:pt>
                <c:pt idx="2258">
                  <c:v>820</c:v>
                </c:pt>
                <c:pt idx="2259">
                  <c:v>848</c:v>
                </c:pt>
                <c:pt idx="2260">
                  <c:v>952</c:v>
                </c:pt>
                <c:pt idx="2261">
                  <c:v>1000</c:v>
                </c:pt>
                <c:pt idx="2262">
                  <c:v>1012</c:v>
                </c:pt>
                <c:pt idx="2263">
                  <c:v>1024</c:v>
                </c:pt>
                <c:pt idx="2264">
                  <c:v>984</c:v>
                </c:pt>
                <c:pt idx="2265">
                  <c:v>900</c:v>
                </c:pt>
                <c:pt idx="2266">
                  <c:v>1000</c:v>
                </c:pt>
                <c:pt idx="2267">
                  <c:v>1032</c:v>
                </c:pt>
                <c:pt idx="2268">
                  <c:v>992</c:v>
                </c:pt>
                <c:pt idx="2269">
                  <c:v>884</c:v>
                </c:pt>
                <c:pt idx="2270">
                  <c:v>948</c:v>
                </c:pt>
                <c:pt idx="2271">
                  <c:v>1036</c:v>
                </c:pt>
                <c:pt idx="2272">
                  <c:v>972</c:v>
                </c:pt>
                <c:pt idx="2273">
                  <c:v>868</c:v>
                </c:pt>
                <c:pt idx="2274">
                  <c:v>864</c:v>
                </c:pt>
                <c:pt idx="2275">
                  <c:v>984</c:v>
                </c:pt>
                <c:pt idx="2276">
                  <c:v>1040</c:v>
                </c:pt>
                <c:pt idx="2277">
                  <c:v>1008</c:v>
                </c:pt>
                <c:pt idx="2278">
                  <c:v>1048</c:v>
                </c:pt>
                <c:pt idx="2279">
                  <c:v>968</c:v>
                </c:pt>
                <c:pt idx="2280">
                  <c:v>900</c:v>
                </c:pt>
                <c:pt idx="2281">
                  <c:v>868</c:v>
                </c:pt>
                <c:pt idx="2282">
                  <c:v>1004</c:v>
                </c:pt>
                <c:pt idx="2283">
                  <c:v>968</c:v>
                </c:pt>
                <c:pt idx="2284">
                  <c:v>1000</c:v>
                </c:pt>
                <c:pt idx="2285">
                  <c:v>976</c:v>
                </c:pt>
                <c:pt idx="2286">
                  <c:v>748</c:v>
                </c:pt>
                <c:pt idx="2287">
                  <c:v>688</c:v>
                </c:pt>
                <c:pt idx="2288">
                  <c:v>684</c:v>
                </c:pt>
                <c:pt idx="2289">
                  <c:v>1052</c:v>
                </c:pt>
                <c:pt idx="2290">
                  <c:v>1004</c:v>
                </c:pt>
                <c:pt idx="2291">
                  <c:v>1036</c:v>
                </c:pt>
                <c:pt idx="2292">
                  <c:v>972</c:v>
                </c:pt>
                <c:pt idx="2293">
                  <c:v>916</c:v>
                </c:pt>
                <c:pt idx="2294">
                  <c:v>988</c:v>
                </c:pt>
                <c:pt idx="2295">
                  <c:v>1004</c:v>
                </c:pt>
                <c:pt idx="2296">
                  <c:v>944</c:v>
                </c:pt>
                <c:pt idx="2297">
                  <c:v>928</c:v>
                </c:pt>
                <c:pt idx="2298">
                  <c:v>800</c:v>
                </c:pt>
                <c:pt idx="2299">
                  <c:v>992</c:v>
                </c:pt>
                <c:pt idx="2300">
                  <c:v>1008</c:v>
                </c:pt>
                <c:pt idx="2301">
                  <c:v>964</c:v>
                </c:pt>
                <c:pt idx="2302">
                  <c:v>892</c:v>
                </c:pt>
                <c:pt idx="2303">
                  <c:v>868</c:v>
                </c:pt>
                <c:pt idx="2304">
                  <c:v>940</c:v>
                </c:pt>
                <c:pt idx="2305">
                  <c:v>932</c:v>
                </c:pt>
                <c:pt idx="2306">
                  <c:v>900</c:v>
                </c:pt>
                <c:pt idx="2307">
                  <c:v>844</c:v>
                </c:pt>
                <c:pt idx="2308">
                  <c:v>1036</c:v>
                </c:pt>
                <c:pt idx="2309">
                  <c:v>1068</c:v>
                </c:pt>
                <c:pt idx="2310">
                  <c:v>1016</c:v>
                </c:pt>
                <c:pt idx="2311">
                  <c:v>916</c:v>
                </c:pt>
                <c:pt idx="2312">
                  <c:v>960</c:v>
                </c:pt>
                <c:pt idx="2313">
                  <c:v>840</c:v>
                </c:pt>
                <c:pt idx="2314">
                  <c:v>752</c:v>
                </c:pt>
                <c:pt idx="2315">
                  <c:v>768</c:v>
                </c:pt>
                <c:pt idx="2316">
                  <c:v>784</c:v>
                </c:pt>
                <c:pt idx="2317">
                  <c:v>864</c:v>
                </c:pt>
                <c:pt idx="2318">
                  <c:v>804</c:v>
                </c:pt>
                <c:pt idx="2319">
                  <c:v>948</c:v>
                </c:pt>
                <c:pt idx="2320">
                  <c:v>1076</c:v>
                </c:pt>
                <c:pt idx="2321">
                  <c:v>1020</c:v>
                </c:pt>
                <c:pt idx="2322">
                  <c:v>900</c:v>
                </c:pt>
                <c:pt idx="2323">
                  <c:v>844</c:v>
                </c:pt>
                <c:pt idx="2324">
                  <c:v>952</c:v>
                </c:pt>
                <c:pt idx="2325">
                  <c:v>1104</c:v>
                </c:pt>
                <c:pt idx="2326">
                  <c:v>960</c:v>
                </c:pt>
                <c:pt idx="2327">
                  <c:v>944</c:v>
                </c:pt>
                <c:pt idx="2328">
                  <c:v>1036</c:v>
                </c:pt>
                <c:pt idx="2329">
                  <c:v>1040</c:v>
                </c:pt>
                <c:pt idx="2330">
                  <c:v>1032</c:v>
                </c:pt>
                <c:pt idx="2331">
                  <c:v>968</c:v>
                </c:pt>
                <c:pt idx="2332">
                  <c:v>960</c:v>
                </c:pt>
                <c:pt idx="2333">
                  <c:v>932</c:v>
                </c:pt>
                <c:pt idx="2334">
                  <c:v>852</c:v>
                </c:pt>
                <c:pt idx="2335">
                  <c:v>900</c:v>
                </c:pt>
                <c:pt idx="2336">
                  <c:v>1028</c:v>
                </c:pt>
                <c:pt idx="2337">
                  <c:v>1020</c:v>
                </c:pt>
                <c:pt idx="2338">
                  <c:v>988</c:v>
                </c:pt>
                <c:pt idx="2339">
                  <c:v>896</c:v>
                </c:pt>
                <c:pt idx="2340">
                  <c:v>916</c:v>
                </c:pt>
                <c:pt idx="2341">
                  <c:v>1028</c:v>
                </c:pt>
                <c:pt idx="2342">
                  <c:v>876</c:v>
                </c:pt>
                <c:pt idx="2343">
                  <c:v>868</c:v>
                </c:pt>
                <c:pt idx="2344">
                  <c:v>908</c:v>
                </c:pt>
                <c:pt idx="2345">
                  <c:v>960</c:v>
                </c:pt>
                <c:pt idx="2346">
                  <c:v>968</c:v>
                </c:pt>
                <c:pt idx="2347">
                  <c:v>876</c:v>
                </c:pt>
                <c:pt idx="2348">
                  <c:v>832</c:v>
                </c:pt>
                <c:pt idx="2349">
                  <c:v>920</c:v>
                </c:pt>
                <c:pt idx="2350">
                  <c:v>896</c:v>
                </c:pt>
                <c:pt idx="2351">
                  <c:v>820</c:v>
                </c:pt>
                <c:pt idx="2352">
                  <c:v>792</c:v>
                </c:pt>
                <c:pt idx="2353">
                  <c:v>892</c:v>
                </c:pt>
                <c:pt idx="2354">
                  <c:v>976</c:v>
                </c:pt>
                <c:pt idx="2355">
                  <c:v>968</c:v>
                </c:pt>
                <c:pt idx="2356">
                  <c:v>904</c:v>
                </c:pt>
                <c:pt idx="2357">
                  <c:v>740</c:v>
                </c:pt>
                <c:pt idx="2358">
                  <c:v>780</c:v>
                </c:pt>
                <c:pt idx="2359">
                  <c:v>1044</c:v>
                </c:pt>
                <c:pt idx="2360">
                  <c:v>1004</c:v>
                </c:pt>
                <c:pt idx="2361">
                  <c:v>1024</c:v>
                </c:pt>
                <c:pt idx="2362">
                  <c:v>1024</c:v>
                </c:pt>
                <c:pt idx="2363">
                  <c:v>1036</c:v>
                </c:pt>
                <c:pt idx="2364">
                  <c:v>984</c:v>
                </c:pt>
                <c:pt idx="2365">
                  <c:v>900</c:v>
                </c:pt>
                <c:pt idx="2366">
                  <c:v>860</c:v>
                </c:pt>
                <c:pt idx="2367">
                  <c:v>896</c:v>
                </c:pt>
                <c:pt idx="2368">
                  <c:v>916</c:v>
                </c:pt>
                <c:pt idx="2369">
                  <c:v>880</c:v>
                </c:pt>
                <c:pt idx="2370">
                  <c:v>856</c:v>
                </c:pt>
                <c:pt idx="2371">
                  <c:v>852</c:v>
                </c:pt>
                <c:pt idx="2372">
                  <c:v>900</c:v>
                </c:pt>
                <c:pt idx="2373">
                  <c:v>916</c:v>
                </c:pt>
                <c:pt idx="2374">
                  <c:v>940</c:v>
                </c:pt>
                <c:pt idx="2375">
                  <c:v>924</c:v>
                </c:pt>
                <c:pt idx="2376">
                  <c:v>992</c:v>
                </c:pt>
                <c:pt idx="2377">
                  <c:v>920</c:v>
                </c:pt>
                <c:pt idx="2378">
                  <c:v>936</c:v>
                </c:pt>
                <c:pt idx="2379">
                  <c:v>924</c:v>
                </c:pt>
                <c:pt idx="2380">
                  <c:v>896</c:v>
                </c:pt>
                <c:pt idx="2381">
                  <c:v>884</c:v>
                </c:pt>
                <c:pt idx="2382">
                  <c:v>944</c:v>
                </c:pt>
                <c:pt idx="2383">
                  <c:v>868</c:v>
                </c:pt>
                <c:pt idx="2384">
                  <c:v>840</c:v>
                </c:pt>
                <c:pt idx="2385">
                  <c:v>896</c:v>
                </c:pt>
                <c:pt idx="2386">
                  <c:v>924</c:v>
                </c:pt>
                <c:pt idx="2387">
                  <c:v>872</c:v>
                </c:pt>
                <c:pt idx="2388">
                  <c:v>864</c:v>
                </c:pt>
                <c:pt idx="2389">
                  <c:v>896</c:v>
                </c:pt>
                <c:pt idx="2390">
                  <c:v>896</c:v>
                </c:pt>
                <c:pt idx="2391">
                  <c:v>872</c:v>
                </c:pt>
                <c:pt idx="2392">
                  <c:v>788</c:v>
                </c:pt>
                <c:pt idx="2393">
                  <c:v>824</c:v>
                </c:pt>
                <c:pt idx="2394">
                  <c:v>948</c:v>
                </c:pt>
                <c:pt idx="2395">
                  <c:v>896</c:v>
                </c:pt>
                <c:pt idx="2396">
                  <c:v>856</c:v>
                </c:pt>
                <c:pt idx="2397">
                  <c:v>936</c:v>
                </c:pt>
                <c:pt idx="2398">
                  <c:v>940</c:v>
                </c:pt>
                <c:pt idx="2399">
                  <c:v>848</c:v>
                </c:pt>
                <c:pt idx="2400">
                  <c:v>756</c:v>
                </c:pt>
                <c:pt idx="2401">
                  <c:v>808</c:v>
                </c:pt>
                <c:pt idx="2402">
                  <c:v>948</c:v>
                </c:pt>
                <c:pt idx="2403">
                  <c:v>968</c:v>
                </c:pt>
                <c:pt idx="2404">
                  <c:v>972</c:v>
                </c:pt>
                <c:pt idx="2405">
                  <c:v>1004</c:v>
                </c:pt>
                <c:pt idx="2406">
                  <c:v>964</c:v>
                </c:pt>
                <c:pt idx="2407">
                  <c:v>892</c:v>
                </c:pt>
                <c:pt idx="2408">
                  <c:v>1076</c:v>
                </c:pt>
                <c:pt idx="2409">
                  <c:v>1092</c:v>
                </c:pt>
                <c:pt idx="2410">
                  <c:v>976</c:v>
                </c:pt>
                <c:pt idx="2411">
                  <c:v>1060</c:v>
                </c:pt>
                <c:pt idx="2412">
                  <c:v>1048</c:v>
                </c:pt>
                <c:pt idx="2413">
                  <c:v>888</c:v>
                </c:pt>
                <c:pt idx="2414">
                  <c:v>1136</c:v>
                </c:pt>
                <c:pt idx="2415">
                  <c:v>1092</c:v>
                </c:pt>
                <c:pt idx="2416">
                  <c:v>888</c:v>
                </c:pt>
                <c:pt idx="2417">
                  <c:v>928</c:v>
                </c:pt>
                <c:pt idx="2418">
                  <c:v>1148</c:v>
                </c:pt>
                <c:pt idx="2419">
                  <c:v>924</c:v>
                </c:pt>
                <c:pt idx="2420">
                  <c:v>1132</c:v>
                </c:pt>
                <c:pt idx="2421">
                  <c:v>1104</c:v>
                </c:pt>
                <c:pt idx="2422">
                  <c:v>880</c:v>
                </c:pt>
                <c:pt idx="2423">
                  <c:v>872</c:v>
                </c:pt>
                <c:pt idx="2424">
                  <c:v>1160</c:v>
                </c:pt>
                <c:pt idx="2425">
                  <c:v>968</c:v>
                </c:pt>
                <c:pt idx="2426">
                  <c:v>1072</c:v>
                </c:pt>
                <c:pt idx="2427">
                  <c:v>964</c:v>
                </c:pt>
                <c:pt idx="2428">
                  <c:v>872</c:v>
                </c:pt>
                <c:pt idx="2429">
                  <c:v>1040</c:v>
                </c:pt>
                <c:pt idx="2430">
                  <c:v>1100</c:v>
                </c:pt>
                <c:pt idx="2431">
                  <c:v>924</c:v>
                </c:pt>
                <c:pt idx="2432">
                  <c:v>924</c:v>
                </c:pt>
                <c:pt idx="2433">
                  <c:v>1160</c:v>
                </c:pt>
                <c:pt idx="2434">
                  <c:v>1116</c:v>
                </c:pt>
                <c:pt idx="2435">
                  <c:v>984</c:v>
                </c:pt>
                <c:pt idx="2436">
                  <c:v>1072</c:v>
                </c:pt>
                <c:pt idx="2437">
                  <c:v>1024</c:v>
                </c:pt>
                <c:pt idx="2438">
                  <c:v>892</c:v>
                </c:pt>
                <c:pt idx="2439">
                  <c:v>1212</c:v>
                </c:pt>
                <c:pt idx="2440">
                  <c:v>924</c:v>
                </c:pt>
                <c:pt idx="2441">
                  <c:v>1116</c:v>
                </c:pt>
                <c:pt idx="2442">
                  <c:v>1044</c:v>
                </c:pt>
                <c:pt idx="2443">
                  <c:v>880</c:v>
                </c:pt>
                <c:pt idx="2444">
                  <c:v>1088</c:v>
                </c:pt>
                <c:pt idx="2445">
                  <c:v>1024</c:v>
                </c:pt>
                <c:pt idx="2446">
                  <c:v>840</c:v>
                </c:pt>
                <c:pt idx="2447">
                  <c:v>1096</c:v>
                </c:pt>
                <c:pt idx="2448">
                  <c:v>1012</c:v>
                </c:pt>
                <c:pt idx="2449">
                  <c:v>948</c:v>
                </c:pt>
                <c:pt idx="2450">
                  <c:v>1104</c:v>
                </c:pt>
                <c:pt idx="2451">
                  <c:v>972</c:v>
                </c:pt>
                <c:pt idx="2452">
                  <c:v>956</c:v>
                </c:pt>
                <c:pt idx="2453">
                  <c:v>1116</c:v>
                </c:pt>
                <c:pt idx="2454">
                  <c:v>1024</c:v>
                </c:pt>
                <c:pt idx="2455">
                  <c:v>932</c:v>
                </c:pt>
                <c:pt idx="2456">
                  <c:v>1140</c:v>
                </c:pt>
                <c:pt idx="2457">
                  <c:v>1004</c:v>
                </c:pt>
                <c:pt idx="2458">
                  <c:v>992</c:v>
                </c:pt>
                <c:pt idx="2459">
                  <c:v>1064</c:v>
                </c:pt>
                <c:pt idx="2460">
                  <c:v>980</c:v>
                </c:pt>
                <c:pt idx="2461">
                  <c:v>944</c:v>
                </c:pt>
                <c:pt idx="2462">
                  <c:v>1084</c:v>
                </c:pt>
                <c:pt idx="2463">
                  <c:v>952</c:v>
                </c:pt>
                <c:pt idx="2464">
                  <c:v>924</c:v>
                </c:pt>
                <c:pt idx="2465">
                  <c:v>1048</c:v>
                </c:pt>
                <c:pt idx="2466">
                  <c:v>1024</c:v>
                </c:pt>
                <c:pt idx="2467">
                  <c:v>956</c:v>
                </c:pt>
                <c:pt idx="2468">
                  <c:v>1112</c:v>
                </c:pt>
                <c:pt idx="2469">
                  <c:v>1032</c:v>
                </c:pt>
                <c:pt idx="2470">
                  <c:v>880</c:v>
                </c:pt>
                <c:pt idx="2471">
                  <c:v>1088</c:v>
                </c:pt>
                <c:pt idx="2472">
                  <c:v>1052</c:v>
                </c:pt>
                <c:pt idx="2473">
                  <c:v>856</c:v>
                </c:pt>
                <c:pt idx="2474">
                  <c:v>976</c:v>
                </c:pt>
                <c:pt idx="2475">
                  <c:v>1040</c:v>
                </c:pt>
                <c:pt idx="2476">
                  <c:v>884</c:v>
                </c:pt>
                <c:pt idx="2477">
                  <c:v>1128</c:v>
                </c:pt>
                <c:pt idx="2478">
                  <c:v>1024</c:v>
                </c:pt>
                <c:pt idx="2479">
                  <c:v>908</c:v>
                </c:pt>
                <c:pt idx="2480">
                  <c:v>1076</c:v>
                </c:pt>
                <c:pt idx="2481">
                  <c:v>1044</c:v>
                </c:pt>
                <c:pt idx="2482">
                  <c:v>860</c:v>
                </c:pt>
                <c:pt idx="2483">
                  <c:v>916</c:v>
                </c:pt>
                <c:pt idx="2484">
                  <c:v>1132</c:v>
                </c:pt>
                <c:pt idx="2485">
                  <c:v>972</c:v>
                </c:pt>
                <c:pt idx="2486">
                  <c:v>864</c:v>
                </c:pt>
                <c:pt idx="2487">
                  <c:v>1068</c:v>
                </c:pt>
                <c:pt idx="2488">
                  <c:v>996</c:v>
                </c:pt>
                <c:pt idx="2489">
                  <c:v>868</c:v>
                </c:pt>
                <c:pt idx="2490">
                  <c:v>1032</c:v>
                </c:pt>
                <c:pt idx="2491">
                  <c:v>1068</c:v>
                </c:pt>
                <c:pt idx="2492">
                  <c:v>896</c:v>
                </c:pt>
                <c:pt idx="2493">
                  <c:v>980</c:v>
                </c:pt>
                <c:pt idx="2494">
                  <c:v>1020</c:v>
                </c:pt>
                <c:pt idx="2495">
                  <c:v>868</c:v>
                </c:pt>
                <c:pt idx="2496">
                  <c:v>892</c:v>
                </c:pt>
                <c:pt idx="2497">
                  <c:v>1008</c:v>
                </c:pt>
                <c:pt idx="2498">
                  <c:v>960</c:v>
                </c:pt>
                <c:pt idx="2499">
                  <c:v>960</c:v>
                </c:pt>
                <c:pt idx="2500">
                  <c:v>916</c:v>
                </c:pt>
                <c:pt idx="2501">
                  <c:v>820</c:v>
                </c:pt>
                <c:pt idx="2502">
                  <c:v>1004</c:v>
                </c:pt>
                <c:pt idx="2503">
                  <c:v>912</c:v>
                </c:pt>
                <c:pt idx="2504">
                  <c:v>832</c:v>
                </c:pt>
                <c:pt idx="2505">
                  <c:v>1048</c:v>
                </c:pt>
                <c:pt idx="2506">
                  <c:v>992</c:v>
                </c:pt>
                <c:pt idx="2507">
                  <c:v>836</c:v>
                </c:pt>
                <c:pt idx="2508">
                  <c:v>932</c:v>
                </c:pt>
                <c:pt idx="2509">
                  <c:v>1076</c:v>
                </c:pt>
                <c:pt idx="2510">
                  <c:v>936</c:v>
                </c:pt>
                <c:pt idx="2511">
                  <c:v>868</c:v>
                </c:pt>
                <c:pt idx="2512">
                  <c:v>1140</c:v>
                </c:pt>
                <c:pt idx="2513">
                  <c:v>1028</c:v>
                </c:pt>
                <c:pt idx="2514">
                  <c:v>744</c:v>
                </c:pt>
                <c:pt idx="2515">
                  <c:v>736</c:v>
                </c:pt>
                <c:pt idx="2516">
                  <c:v>1296</c:v>
                </c:pt>
                <c:pt idx="2517">
                  <c:v>1296</c:v>
                </c:pt>
                <c:pt idx="2518">
                  <c:v>1116</c:v>
                </c:pt>
                <c:pt idx="2519">
                  <c:v>880</c:v>
                </c:pt>
                <c:pt idx="2520">
                  <c:v>880</c:v>
                </c:pt>
                <c:pt idx="2521">
                  <c:v>1096</c:v>
                </c:pt>
                <c:pt idx="2522">
                  <c:v>876</c:v>
                </c:pt>
                <c:pt idx="2523">
                  <c:v>876</c:v>
                </c:pt>
                <c:pt idx="2524">
                  <c:v>1060</c:v>
                </c:pt>
                <c:pt idx="2525">
                  <c:v>1076</c:v>
                </c:pt>
                <c:pt idx="2526">
                  <c:v>968</c:v>
                </c:pt>
                <c:pt idx="2527">
                  <c:v>960</c:v>
                </c:pt>
                <c:pt idx="2528">
                  <c:v>1068</c:v>
                </c:pt>
                <c:pt idx="2529">
                  <c:v>776</c:v>
                </c:pt>
                <c:pt idx="2530">
                  <c:v>728</c:v>
                </c:pt>
                <c:pt idx="2531">
                  <c:v>1200</c:v>
                </c:pt>
                <c:pt idx="2532">
                  <c:v>856</c:v>
                </c:pt>
                <c:pt idx="2533">
                  <c:v>936</c:v>
                </c:pt>
                <c:pt idx="2534">
                  <c:v>1020</c:v>
                </c:pt>
                <c:pt idx="2535">
                  <c:v>976</c:v>
                </c:pt>
                <c:pt idx="2536">
                  <c:v>868</c:v>
                </c:pt>
                <c:pt idx="2537">
                  <c:v>956</c:v>
                </c:pt>
                <c:pt idx="2538">
                  <c:v>1032</c:v>
                </c:pt>
                <c:pt idx="2539">
                  <c:v>924</c:v>
                </c:pt>
                <c:pt idx="2540">
                  <c:v>1048</c:v>
                </c:pt>
                <c:pt idx="2541">
                  <c:v>1020</c:v>
                </c:pt>
                <c:pt idx="2542">
                  <c:v>868</c:v>
                </c:pt>
                <c:pt idx="2543">
                  <c:v>1088</c:v>
                </c:pt>
                <c:pt idx="2544">
                  <c:v>1036</c:v>
                </c:pt>
                <c:pt idx="2545">
                  <c:v>912</c:v>
                </c:pt>
                <c:pt idx="2546">
                  <c:v>1108</c:v>
                </c:pt>
                <c:pt idx="2547">
                  <c:v>1064</c:v>
                </c:pt>
                <c:pt idx="2548">
                  <c:v>924</c:v>
                </c:pt>
                <c:pt idx="2549">
                  <c:v>1112</c:v>
                </c:pt>
                <c:pt idx="2550">
                  <c:v>1072</c:v>
                </c:pt>
                <c:pt idx="2551">
                  <c:v>928</c:v>
                </c:pt>
                <c:pt idx="2552">
                  <c:v>1132</c:v>
                </c:pt>
                <c:pt idx="2553">
                  <c:v>1080</c:v>
                </c:pt>
                <c:pt idx="2554">
                  <c:v>940</c:v>
                </c:pt>
                <c:pt idx="2555">
                  <c:v>1112</c:v>
                </c:pt>
                <c:pt idx="2556">
                  <c:v>1108</c:v>
                </c:pt>
                <c:pt idx="2557">
                  <c:v>932</c:v>
                </c:pt>
                <c:pt idx="2558">
                  <c:v>948</c:v>
                </c:pt>
                <c:pt idx="2559">
                  <c:v>948</c:v>
                </c:pt>
                <c:pt idx="2560">
                  <c:v>1108</c:v>
                </c:pt>
                <c:pt idx="2561">
                  <c:v>964</c:v>
                </c:pt>
                <c:pt idx="2562">
                  <c:v>964</c:v>
                </c:pt>
                <c:pt idx="2563">
                  <c:v>1112</c:v>
                </c:pt>
                <c:pt idx="2564">
                  <c:v>980</c:v>
                </c:pt>
                <c:pt idx="2565">
                  <c:v>1084</c:v>
                </c:pt>
                <c:pt idx="2566">
                  <c:v>1100</c:v>
                </c:pt>
                <c:pt idx="2567">
                  <c:v>952</c:v>
                </c:pt>
                <c:pt idx="2568">
                  <c:v>1064</c:v>
                </c:pt>
                <c:pt idx="2569">
                  <c:v>1048</c:v>
                </c:pt>
                <c:pt idx="2570">
                  <c:v>904</c:v>
                </c:pt>
                <c:pt idx="2571">
                  <c:v>1088</c:v>
                </c:pt>
                <c:pt idx="2572">
                  <c:v>1080</c:v>
                </c:pt>
                <c:pt idx="2573">
                  <c:v>936</c:v>
                </c:pt>
                <c:pt idx="2574">
                  <c:v>1048</c:v>
                </c:pt>
                <c:pt idx="2575">
                  <c:v>1060</c:v>
                </c:pt>
                <c:pt idx="2576">
                  <c:v>928</c:v>
                </c:pt>
                <c:pt idx="2577">
                  <c:v>1024</c:v>
                </c:pt>
                <c:pt idx="2578">
                  <c:v>896</c:v>
                </c:pt>
                <c:pt idx="2579">
                  <c:v>772</c:v>
                </c:pt>
                <c:pt idx="2580">
                  <c:v>732</c:v>
                </c:pt>
                <c:pt idx="2581">
                  <c:v>1200</c:v>
                </c:pt>
                <c:pt idx="2582">
                  <c:v>1052</c:v>
                </c:pt>
                <c:pt idx="2583">
                  <c:v>888</c:v>
                </c:pt>
                <c:pt idx="2584">
                  <c:v>1056</c:v>
                </c:pt>
                <c:pt idx="2585">
                  <c:v>1020</c:v>
                </c:pt>
                <c:pt idx="2586">
                  <c:v>880</c:v>
                </c:pt>
                <c:pt idx="2587">
                  <c:v>1008</c:v>
                </c:pt>
                <c:pt idx="2588">
                  <c:v>1048</c:v>
                </c:pt>
                <c:pt idx="2589">
                  <c:v>872</c:v>
                </c:pt>
                <c:pt idx="2590">
                  <c:v>980</c:v>
                </c:pt>
                <c:pt idx="2591">
                  <c:v>1056</c:v>
                </c:pt>
                <c:pt idx="2592">
                  <c:v>884</c:v>
                </c:pt>
                <c:pt idx="2593">
                  <c:v>1072</c:v>
                </c:pt>
                <c:pt idx="2594">
                  <c:v>1036</c:v>
                </c:pt>
                <c:pt idx="2595">
                  <c:v>896</c:v>
                </c:pt>
                <c:pt idx="2596">
                  <c:v>1048</c:v>
                </c:pt>
                <c:pt idx="2597">
                  <c:v>1012</c:v>
                </c:pt>
                <c:pt idx="2598">
                  <c:v>848</c:v>
                </c:pt>
                <c:pt idx="2599">
                  <c:v>812</c:v>
                </c:pt>
                <c:pt idx="2600">
                  <c:v>1160</c:v>
                </c:pt>
                <c:pt idx="2601">
                  <c:v>956</c:v>
                </c:pt>
                <c:pt idx="2602">
                  <c:v>936</c:v>
                </c:pt>
                <c:pt idx="2603">
                  <c:v>1100</c:v>
                </c:pt>
                <c:pt idx="2604">
                  <c:v>1008</c:v>
                </c:pt>
                <c:pt idx="2605">
                  <c:v>832</c:v>
                </c:pt>
                <c:pt idx="2606">
                  <c:v>1060</c:v>
                </c:pt>
                <c:pt idx="2607">
                  <c:v>1008</c:v>
                </c:pt>
                <c:pt idx="2608">
                  <c:v>856</c:v>
                </c:pt>
                <c:pt idx="2609">
                  <c:v>1132</c:v>
                </c:pt>
                <c:pt idx="2610">
                  <c:v>1064</c:v>
                </c:pt>
                <c:pt idx="2611">
                  <c:v>940</c:v>
                </c:pt>
                <c:pt idx="2612">
                  <c:v>1060</c:v>
                </c:pt>
                <c:pt idx="2613">
                  <c:v>1032</c:v>
                </c:pt>
                <c:pt idx="2614">
                  <c:v>860</c:v>
                </c:pt>
                <c:pt idx="2615">
                  <c:v>888</c:v>
                </c:pt>
                <c:pt idx="2616">
                  <c:v>1096</c:v>
                </c:pt>
                <c:pt idx="2617">
                  <c:v>932</c:v>
                </c:pt>
                <c:pt idx="2618">
                  <c:v>1008</c:v>
                </c:pt>
                <c:pt idx="2619">
                  <c:v>1020</c:v>
                </c:pt>
                <c:pt idx="2620">
                  <c:v>708</c:v>
                </c:pt>
                <c:pt idx="2621">
                  <c:v>680</c:v>
                </c:pt>
                <c:pt idx="2622">
                  <c:v>700</c:v>
                </c:pt>
                <c:pt idx="2623">
                  <c:v>1140</c:v>
                </c:pt>
                <c:pt idx="2624">
                  <c:v>992</c:v>
                </c:pt>
                <c:pt idx="2625">
                  <c:v>976</c:v>
                </c:pt>
                <c:pt idx="2626">
                  <c:v>1044</c:v>
                </c:pt>
                <c:pt idx="2627">
                  <c:v>1096</c:v>
                </c:pt>
                <c:pt idx="2628">
                  <c:v>964</c:v>
                </c:pt>
                <c:pt idx="2629">
                  <c:v>924</c:v>
                </c:pt>
                <c:pt idx="2630">
                  <c:v>924</c:v>
                </c:pt>
                <c:pt idx="2631">
                  <c:v>1064</c:v>
                </c:pt>
                <c:pt idx="2632">
                  <c:v>980</c:v>
                </c:pt>
                <c:pt idx="2633">
                  <c:v>1060</c:v>
                </c:pt>
                <c:pt idx="2634">
                  <c:v>1060</c:v>
                </c:pt>
                <c:pt idx="2635">
                  <c:v>844</c:v>
                </c:pt>
                <c:pt idx="2636">
                  <c:v>1000</c:v>
                </c:pt>
                <c:pt idx="2637">
                  <c:v>920</c:v>
                </c:pt>
                <c:pt idx="2638">
                  <c:v>960</c:v>
                </c:pt>
                <c:pt idx="2639">
                  <c:v>1084</c:v>
                </c:pt>
                <c:pt idx="2640">
                  <c:v>912</c:v>
                </c:pt>
                <c:pt idx="2641">
                  <c:v>968</c:v>
                </c:pt>
                <c:pt idx="2642">
                  <c:v>1000</c:v>
                </c:pt>
                <c:pt idx="2643">
                  <c:v>868</c:v>
                </c:pt>
                <c:pt idx="2644">
                  <c:v>960</c:v>
                </c:pt>
                <c:pt idx="2645">
                  <c:v>996</c:v>
                </c:pt>
                <c:pt idx="2646">
                  <c:v>884</c:v>
                </c:pt>
                <c:pt idx="2647">
                  <c:v>948</c:v>
                </c:pt>
                <c:pt idx="2648">
                  <c:v>956</c:v>
                </c:pt>
                <c:pt idx="2649">
                  <c:v>828</c:v>
                </c:pt>
                <c:pt idx="2650">
                  <c:v>812</c:v>
                </c:pt>
                <c:pt idx="2651">
                  <c:v>896</c:v>
                </c:pt>
                <c:pt idx="2652">
                  <c:v>828</c:v>
                </c:pt>
                <c:pt idx="2653">
                  <c:v>988</c:v>
                </c:pt>
                <c:pt idx="2654">
                  <c:v>924</c:v>
                </c:pt>
                <c:pt idx="2655">
                  <c:v>820</c:v>
                </c:pt>
                <c:pt idx="2656">
                  <c:v>968</c:v>
                </c:pt>
                <c:pt idx="2657">
                  <c:v>1004</c:v>
                </c:pt>
                <c:pt idx="2658">
                  <c:v>880</c:v>
                </c:pt>
                <c:pt idx="2659">
                  <c:v>1040</c:v>
                </c:pt>
                <c:pt idx="2660">
                  <c:v>1012</c:v>
                </c:pt>
                <c:pt idx="2661">
                  <c:v>876</c:v>
                </c:pt>
                <c:pt idx="2662">
                  <c:v>1004</c:v>
                </c:pt>
                <c:pt idx="2663">
                  <c:v>980</c:v>
                </c:pt>
                <c:pt idx="2664">
                  <c:v>856</c:v>
                </c:pt>
                <c:pt idx="2665">
                  <c:v>944</c:v>
                </c:pt>
                <c:pt idx="2666">
                  <c:v>876</c:v>
                </c:pt>
                <c:pt idx="2667">
                  <c:v>956</c:v>
                </c:pt>
                <c:pt idx="2668">
                  <c:v>956</c:v>
                </c:pt>
                <c:pt idx="2669">
                  <c:v>972</c:v>
                </c:pt>
                <c:pt idx="2670">
                  <c:v>868</c:v>
                </c:pt>
                <c:pt idx="2671">
                  <c:v>1052</c:v>
                </c:pt>
                <c:pt idx="2672">
                  <c:v>1020</c:v>
                </c:pt>
                <c:pt idx="2673">
                  <c:v>888</c:v>
                </c:pt>
                <c:pt idx="2674">
                  <c:v>1052</c:v>
                </c:pt>
                <c:pt idx="2675">
                  <c:v>1024</c:v>
                </c:pt>
                <c:pt idx="2676">
                  <c:v>868</c:v>
                </c:pt>
                <c:pt idx="2677">
                  <c:v>940</c:v>
                </c:pt>
                <c:pt idx="2678">
                  <c:v>988</c:v>
                </c:pt>
                <c:pt idx="2679">
                  <c:v>876</c:v>
                </c:pt>
                <c:pt idx="2680">
                  <c:v>868</c:v>
                </c:pt>
                <c:pt idx="2681">
                  <c:v>1064</c:v>
                </c:pt>
                <c:pt idx="2682">
                  <c:v>928</c:v>
                </c:pt>
                <c:pt idx="2683">
                  <c:v>812</c:v>
                </c:pt>
                <c:pt idx="2684">
                  <c:v>924</c:v>
                </c:pt>
                <c:pt idx="2685">
                  <c:v>728</c:v>
                </c:pt>
                <c:pt idx="2686">
                  <c:v>728</c:v>
                </c:pt>
                <c:pt idx="2687">
                  <c:v>836</c:v>
                </c:pt>
                <c:pt idx="2688">
                  <c:v>1180</c:v>
                </c:pt>
                <c:pt idx="2689">
                  <c:v>1048</c:v>
                </c:pt>
                <c:pt idx="2690">
                  <c:v>1008</c:v>
                </c:pt>
                <c:pt idx="2691">
                  <c:v>1100</c:v>
                </c:pt>
                <c:pt idx="2692">
                  <c:v>1064</c:v>
                </c:pt>
                <c:pt idx="2693">
                  <c:v>884</c:v>
                </c:pt>
                <c:pt idx="2694">
                  <c:v>1108</c:v>
                </c:pt>
                <c:pt idx="2695">
                  <c:v>1040</c:v>
                </c:pt>
                <c:pt idx="2696">
                  <c:v>912</c:v>
                </c:pt>
                <c:pt idx="2697">
                  <c:v>1040</c:v>
                </c:pt>
                <c:pt idx="2698">
                  <c:v>1036</c:v>
                </c:pt>
                <c:pt idx="2699">
                  <c:v>900</c:v>
                </c:pt>
                <c:pt idx="2700">
                  <c:v>1040</c:v>
                </c:pt>
                <c:pt idx="2701">
                  <c:v>1048</c:v>
                </c:pt>
                <c:pt idx="2702">
                  <c:v>860</c:v>
                </c:pt>
                <c:pt idx="2703">
                  <c:v>812</c:v>
                </c:pt>
                <c:pt idx="2704">
                  <c:v>1136</c:v>
                </c:pt>
                <c:pt idx="2705">
                  <c:v>964</c:v>
                </c:pt>
                <c:pt idx="2706">
                  <c:v>852</c:v>
                </c:pt>
                <c:pt idx="2707">
                  <c:v>1068</c:v>
                </c:pt>
                <c:pt idx="2708">
                  <c:v>988</c:v>
                </c:pt>
                <c:pt idx="2709">
                  <c:v>1076</c:v>
                </c:pt>
                <c:pt idx="2710">
                  <c:v>1004</c:v>
                </c:pt>
                <c:pt idx="2711">
                  <c:v>852</c:v>
                </c:pt>
                <c:pt idx="2712">
                  <c:v>892</c:v>
                </c:pt>
                <c:pt idx="2713">
                  <c:v>884</c:v>
                </c:pt>
                <c:pt idx="2714">
                  <c:v>808</c:v>
                </c:pt>
                <c:pt idx="2715">
                  <c:v>792</c:v>
                </c:pt>
                <c:pt idx="2716">
                  <c:v>928</c:v>
                </c:pt>
                <c:pt idx="2717">
                  <c:v>996</c:v>
                </c:pt>
                <c:pt idx="2718">
                  <c:v>916</c:v>
                </c:pt>
                <c:pt idx="2719">
                  <c:v>960</c:v>
                </c:pt>
                <c:pt idx="2720">
                  <c:v>1028</c:v>
                </c:pt>
                <c:pt idx="2721">
                  <c:v>1028</c:v>
                </c:pt>
                <c:pt idx="2722">
                  <c:v>1064</c:v>
                </c:pt>
                <c:pt idx="2723">
                  <c:v>988</c:v>
                </c:pt>
                <c:pt idx="2724">
                  <c:v>1040</c:v>
                </c:pt>
                <c:pt idx="2725">
                  <c:v>1104</c:v>
                </c:pt>
                <c:pt idx="2726">
                  <c:v>1040</c:v>
                </c:pt>
                <c:pt idx="2727">
                  <c:v>1024</c:v>
                </c:pt>
                <c:pt idx="2728">
                  <c:v>996</c:v>
                </c:pt>
                <c:pt idx="2729">
                  <c:v>1096</c:v>
                </c:pt>
                <c:pt idx="2730">
                  <c:v>984</c:v>
                </c:pt>
                <c:pt idx="2731">
                  <c:v>820</c:v>
                </c:pt>
                <c:pt idx="2732">
                  <c:v>1008</c:v>
                </c:pt>
                <c:pt idx="2733">
                  <c:v>1012</c:v>
                </c:pt>
                <c:pt idx="2734">
                  <c:v>960</c:v>
                </c:pt>
                <c:pt idx="2735">
                  <c:v>1032</c:v>
                </c:pt>
                <c:pt idx="2736">
                  <c:v>1032</c:v>
                </c:pt>
                <c:pt idx="2737">
                  <c:v>1116</c:v>
                </c:pt>
                <c:pt idx="2738">
                  <c:v>1068</c:v>
                </c:pt>
                <c:pt idx="2739">
                  <c:v>1052</c:v>
                </c:pt>
                <c:pt idx="2740">
                  <c:v>1076</c:v>
                </c:pt>
                <c:pt idx="2741">
                  <c:v>1068</c:v>
                </c:pt>
                <c:pt idx="2742">
                  <c:v>1048</c:v>
                </c:pt>
                <c:pt idx="2743">
                  <c:v>1084</c:v>
                </c:pt>
                <c:pt idx="2744">
                  <c:v>1088</c:v>
                </c:pt>
                <c:pt idx="2745">
                  <c:v>1016</c:v>
                </c:pt>
                <c:pt idx="2746">
                  <c:v>1076</c:v>
                </c:pt>
                <c:pt idx="2747">
                  <c:v>1092</c:v>
                </c:pt>
                <c:pt idx="2748">
                  <c:v>968</c:v>
                </c:pt>
                <c:pt idx="2749">
                  <c:v>940</c:v>
                </c:pt>
                <c:pt idx="2750">
                  <c:v>1088</c:v>
                </c:pt>
                <c:pt idx="2751">
                  <c:v>1056</c:v>
                </c:pt>
                <c:pt idx="2752">
                  <c:v>1036</c:v>
                </c:pt>
                <c:pt idx="2753">
                  <c:v>1112</c:v>
                </c:pt>
                <c:pt idx="2754">
                  <c:v>1112</c:v>
                </c:pt>
                <c:pt idx="2755">
                  <c:v>1120</c:v>
                </c:pt>
                <c:pt idx="2756">
                  <c:v>1056</c:v>
                </c:pt>
                <c:pt idx="2757">
                  <c:v>1092</c:v>
                </c:pt>
                <c:pt idx="2758">
                  <c:v>1084</c:v>
                </c:pt>
                <c:pt idx="2759">
                  <c:v>952</c:v>
                </c:pt>
                <c:pt idx="2760">
                  <c:v>836</c:v>
                </c:pt>
                <c:pt idx="2761">
                  <c:v>960</c:v>
                </c:pt>
                <c:pt idx="2762">
                  <c:v>1100</c:v>
                </c:pt>
                <c:pt idx="2763">
                  <c:v>1064</c:v>
                </c:pt>
                <c:pt idx="2764">
                  <c:v>920</c:v>
                </c:pt>
                <c:pt idx="2765">
                  <c:v>1028</c:v>
                </c:pt>
                <c:pt idx="2766">
                  <c:v>1040</c:v>
                </c:pt>
                <c:pt idx="2767">
                  <c:v>1092</c:v>
                </c:pt>
                <c:pt idx="2768">
                  <c:v>1020</c:v>
                </c:pt>
                <c:pt idx="2769">
                  <c:v>1096</c:v>
                </c:pt>
                <c:pt idx="2770">
                  <c:v>1116</c:v>
                </c:pt>
                <c:pt idx="2771">
                  <c:v>1044</c:v>
                </c:pt>
                <c:pt idx="2772">
                  <c:v>1060</c:v>
                </c:pt>
                <c:pt idx="2773">
                  <c:v>1100</c:v>
                </c:pt>
                <c:pt idx="2774">
                  <c:v>1040</c:v>
                </c:pt>
                <c:pt idx="2775">
                  <c:v>1104</c:v>
                </c:pt>
                <c:pt idx="2776">
                  <c:v>1104</c:v>
                </c:pt>
                <c:pt idx="2777">
                  <c:v>1128</c:v>
                </c:pt>
                <c:pt idx="2778">
                  <c:v>1068</c:v>
                </c:pt>
                <c:pt idx="2779">
                  <c:v>1128</c:v>
                </c:pt>
                <c:pt idx="2780">
                  <c:v>1132</c:v>
                </c:pt>
                <c:pt idx="2781">
                  <c:v>1040</c:v>
                </c:pt>
                <c:pt idx="2782">
                  <c:v>1096</c:v>
                </c:pt>
                <c:pt idx="2783">
                  <c:v>1084</c:v>
                </c:pt>
                <c:pt idx="2784">
                  <c:v>976</c:v>
                </c:pt>
                <c:pt idx="2785">
                  <c:v>1016</c:v>
                </c:pt>
                <c:pt idx="2786">
                  <c:v>1100</c:v>
                </c:pt>
                <c:pt idx="2787">
                  <c:v>1068</c:v>
                </c:pt>
                <c:pt idx="2788">
                  <c:v>992</c:v>
                </c:pt>
                <c:pt idx="2789">
                  <c:v>1080</c:v>
                </c:pt>
                <c:pt idx="2790">
                  <c:v>1100</c:v>
                </c:pt>
                <c:pt idx="2791">
                  <c:v>992</c:v>
                </c:pt>
                <c:pt idx="2792">
                  <c:v>1008</c:v>
                </c:pt>
                <c:pt idx="2793">
                  <c:v>1008</c:v>
                </c:pt>
                <c:pt idx="2794">
                  <c:v>1072</c:v>
                </c:pt>
                <c:pt idx="2795">
                  <c:v>1052</c:v>
                </c:pt>
                <c:pt idx="2796">
                  <c:v>988</c:v>
                </c:pt>
                <c:pt idx="2797">
                  <c:v>1064</c:v>
                </c:pt>
                <c:pt idx="2798">
                  <c:v>1072</c:v>
                </c:pt>
                <c:pt idx="2799">
                  <c:v>988</c:v>
                </c:pt>
                <c:pt idx="2800">
                  <c:v>1064</c:v>
                </c:pt>
                <c:pt idx="2801">
                  <c:v>1092</c:v>
                </c:pt>
                <c:pt idx="2802">
                  <c:v>984</c:v>
                </c:pt>
                <c:pt idx="2803">
                  <c:v>1024</c:v>
                </c:pt>
                <c:pt idx="2804">
                  <c:v>1092</c:v>
                </c:pt>
                <c:pt idx="2805">
                  <c:v>1016</c:v>
                </c:pt>
                <c:pt idx="2806">
                  <c:v>996</c:v>
                </c:pt>
                <c:pt idx="2807">
                  <c:v>1092</c:v>
                </c:pt>
                <c:pt idx="2808">
                  <c:v>1056</c:v>
                </c:pt>
                <c:pt idx="2809">
                  <c:v>996</c:v>
                </c:pt>
                <c:pt idx="2810">
                  <c:v>1104</c:v>
                </c:pt>
                <c:pt idx="2811">
                  <c:v>1048</c:v>
                </c:pt>
                <c:pt idx="2812">
                  <c:v>984</c:v>
                </c:pt>
                <c:pt idx="2813">
                  <c:v>1052</c:v>
                </c:pt>
                <c:pt idx="2814">
                  <c:v>1032</c:v>
                </c:pt>
                <c:pt idx="2815">
                  <c:v>908</c:v>
                </c:pt>
                <c:pt idx="2816">
                  <c:v>1040</c:v>
                </c:pt>
                <c:pt idx="2817">
                  <c:v>1068</c:v>
                </c:pt>
                <c:pt idx="2818">
                  <c:v>968</c:v>
                </c:pt>
                <c:pt idx="2819">
                  <c:v>1024</c:v>
                </c:pt>
                <c:pt idx="2820">
                  <c:v>1116</c:v>
                </c:pt>
                <c:pt idx="2821">
                  <c:v>1116</c:v>
                </c:pt>
                <c:pt idx="2822">
                  <c:v>1084</c:v>
                </c:pt>
                <c:pt idx="2823">
                  <c:v>1008</c:v>
                </c:pt>
                <c:pt idx="2824">
                  <c:v>1080</c:v>
                </c:pt>
                <c:pt idx="2825">
                  <c:v>1104</c:v>
                </c:pt>
                <c:pt idx="2826">
                  <c:v>992</c:v>
                </c:pt>
                <c:pt idx="2827">
                  <c:v>964</c:v>
                </c:pt>
                <c:pt idx="2828">
                  <c:v>1100</c:v>
                </c:pt>
                <c:pt idx="2829">
                  <c:v>1120</c:v>
                </c:pt>
                <c:pt idx="2830">
                  <c:v>1004</c:v>
                </c:pt>
                <c:pt idx="2831">
                  <c:v>1068</c:v>
                </c:pt>
                <c:pt idx="2832">
                  <c:v>1024</c:v>
                </c:pt>
                <c:pt idx="2833">
                  <c:v>1028</c:v>
                </c:pt>
                <c:pt idx="2834">
                  <c:v>980</c:v>
                </c:pt>
                <c:pt idx="2835">
                  <c:v>1068</c:v>
                </c:pt>
                <c:pt idx="2836">
                  <c:v>1072</c:v>
                </c:pt>
                <c:pt idx="2837">
                  <c:v>976</c:v>
                </c:pt>
                <c:pt idx="2838">
                  <c:v>1116</c:v>
                </c:pt>
                <c:pt idx="2839">
                  <c:v>1144</c:v>
                </c:pt>
                <c:pt idx="2840">
                  <c:v>1024</c:v>
                </c:pt>
                <c:pt idx="2841">
                  <c:v>1024</c:v>
                </c:pt>
                <c:pt idx="2842">
                  <c:v>1036</c:v>
                </c:pt>
                <c:pt idx="2843">
                  <c:v>1100</c:v>
                </c:pt>
                <c:pt idx="2844">
                  <c:v>996</c:v>
                </c:pt>
                <c:pt idx="2845">
                  <c:v>1036</c:v>
                </c:pt>
                <c:pt idx="2846">
                  <c:v>1108</c:v>
                </c:pt>
                <c:pt idx="2847">
                  <c:v>1004</c:v>
                </c:pt>
                <c:pt idx="2848">
                  <c:v>1036</c:v>
                </c:pt>
                <c:pt idx="2849">
                  <c:v>1112</c:v>
                </c:pt>
                <c:pt idx="2850">
                  <c:v>1012</c:v>
                </c:pt>
                <c:pt idx="2851">
                  <c:v>964</c:v>
                </c:pt>
                <c:pt idx="2852">
                  <c:v>1076</c:v>
                </c:pt>
                <c:pt idx="2853">
                  <c:v>1072</c:v>
                </c:pt>
                <c:pt idx="2854">
                  <c:v>1040</c:v>
                </c:pt>
                <c:pt idx="2855">
                  <c:v>1108</c:v>
                </c:pt>
                <c:pt idx="2856">
                  <c:v>1104</c:v>
                </c:pt>
                <c:pt idx="2857">
                  <c:v>988</c:v>
                </c:pt>
                <c:pt idx="2858">
                  <c:v>1032</c:v>
                </c:pt>
                <c:pt idx="2859">
                  <c:v>1068</c:v>
                </c:pt>
                <c:pt idx="2860">
                  <c:v>992</c:v>
                </c:pt>
                <c:pt idx="2861">
                  <c:v>1020</c:v>
                </c:pt>
                <c:pt idx="2862">
                  <c:v>1124</c:v>
                </c:pt>
                <c:pt idx="2863">
                  <c:v>1124</c:v>
                </c:pt>
                <c:pt idx="2864">
                  <c:v>888</c:v>
                </c:pt>
                <c:pt idx="2865">
                  <c:v>812</c:v>
                </c:pt>
                <c:pt idx="2866">
                  <c:v>840</c:v>
                </c:pt>
                <c:pt idx="2867">
                  <c:v>904</c:v>
                </c:pt>
                <c:pt idx="2868">
                  <c:v>924</c:v>
                </c:pt>
                <c:pt idx="2869">
                  <c:v>820</c:v>
                </c:pt>
                <c:pt idx="2870">
                  <c:v>804</c:v>
                </c:pt>
                <c:pt idx="2871">
                  <c:v>1088</c:v>
                </c:pt>
                <c:pt idx="2872">
                  <c:v>1048</c:v>
                </c:pt>
                <c:pt idx="2873">
                  <c:v>1048</c:v>
                </c:pt>
                <c:pt idx="2874">
                  <c:v>956</c:v>
                </c:pt>
                <c:pt idx="2875">
                  <c:v>972</c:v>
                </c:pt>
                <c:pt idx="2876">
                  <c:v>972</c:v>
                </c:pt>
                <c:pt idx="2877">
                  <c:v>1052</c:v>
                </c:pt>
                <c:pt idx="2878">
                  <c:v>1108</c:v>
                </c:pt>
                <c:pt idx="2879">
                  <c:v>1100</c:v>
                </c:pt>
                <c:pt idx="2880">
                  <c:v>1028</c:v>
                </c:pt>
                <c:pt idx="2881">
                  <c:v>1120</c:v>
                </c:pt>
                <c:pt idx="2882">
                  <c:v>1156</c:v>
                </c:pt>
                <c:pt idx="2883">
                  <c:v>1108</c:v>
                </c:pt>
                <c:pt idx="2884">
                  <c:v>1024</c:v>
                </c:pt>
                <c:pt idx="2885">
                  <c:v>1092</c:v>
                </c:pt>
                <c:pt idx="2886">
                  <c:v>1132</c:v>
                </c:pt>
                <c:pt idx="2887">
                  <c:v>1024</c:v>
                </c:pt>
                <c:pt idx="2888">
                  <c:v>1084</c:v>
                </c:pt>
                <c:pt idx="2889">
                  <c:v>1084</c:v>
                </c:pt>
                <c:pt idx="2890">
                  <c:v>1120</c:v>
                </c:pt>
                <c:pt idx="2891">
                  <c:v>1020</c:v>
                </c:pt>
                <c:pt idx="2892">
                  <c:v>984</c:v>
                </c:pt>
                <c:pt idx="2893">
                  <c:v>1080</c:v>
                </c:pt>
                <c:pt idx="2894">
                  <c:v>1048</c:v>
                </c:pt>
                <c:pt idx="2895">
                  <c:v>1052</c:v>
                </c:pt>
                <c:pt idx="2896">
                  <c:v>1124</c:v>
                </c:pt>
                <c:pt idx="2897">
                  <c:v>1040</c:v>
                </c:pt>
                <c:pt idx="2898">
                  <c:v>1032</c:v>
                </c:pt>
                <c:pt idx="2899">
                  <c:v>1096</c:v>
                </c:pt>
                <c:pt idx="2900">
                  <c:v>1080</c:v>
                </c:pt>
                <c:pt idx="2901">
                  <c:v>988</c:v>
                </c:pt>
                <c:pt idx="2902">
                  <c:v>1052</c:v>
                </c:pt>
                <c:pt idx="2903">
                  <c:v>1080</c:v>
                </c:pt>
                <c:pt idx="2904">
                  <c:v>964</c:v>
                </c:pt>
                <c:pt idx="2905">
                  <c:v>1056</c:v>
                </c:pt>
                <c:pt idx="2906">
                  <c:v>1072</c:v>
                </c:pt>
                <c:pt idx="2907">
                  <c:v>968</c:v>
                </c:pt>
                <c:pt idx="2908">
                  <c:v>1040</c:v>
                </c:pt>
                <c:pt idx="2909">
                  <c:v>1056</c:v>
                </c:pt>
                <c:pt idx="2910">
                  <c:v>980</c:v>
                </c:pt>
                <c:pt idx="2911">
                  <c:v>984</c:v>
                </c:pt>
                <c:pt idx="2912">
                  <c:v>1040</c:v>
                </c:pt>
                <c:pt idx="2913">
                  <c:v>980</c:v>
                </c:pt>
                <c:pt idx="2914">
                  <c:v>1008</c:v>
                </c:pt>
                <c:pt idx="2915">
                  <c:v>1008</c:v>
                </c:pt>
                <c:pt idx="2916">
                  <c:v>1120</c:v>
                </c:pt>
                <c:pt idx="2917">
                  <c:v>1048</c:v>
                </c:pt>
                <c:pt idx="2918">
                  <c:v>1000</c:v>
                </c:pt>
                <c:pt idx="2919">
                  <c:v>1056</c:v>
                </c:pt>
                <c:pt idx="2920">
                  <c:v>1016</c:v>
                </c:pt>
                <c:pt idx="2921">
                  <c:v>892</c:v>
                </c:pt>
                <c:pt idx="2922">
                  <c:v>1020</c:v>
                </c:pt>
                <c:pt idx="2923">
                  <c:v>1100</c:v>
                </c:pt>
                <c:pt idx="2924">
                  <c:v>976</c:v>
                </c:pt>
                <c:pt idx="2925">
                  <c:v>1028</c:v>
                </c:pt>
                <c:pt idx="2926">
                  <c:v>1088</c:v>
                </c:pt>
                <c:pt idx="2927">
                  <c:v>1004</c:v>
                </c:pt>
                <c:pt idx="2928">
                  <c:v>1020</c:v>
                </c:pt>
                <c:pt idx="2929">
                  <c:v>1068</c:v>
                </c:pt>
                <c:pt idx="2930">
                  <c:v>992</c:v>
                </c:pt>
                <c:pt idx="2931">
                  <c:v>952</c:v>
                </c:pt>
                <c:pt idx="2932">
                  <c:v>1060</c:v>
                </c:pt>
                <c:pt idx="2933">
                  <c:v>1024</c:v>
                </c:pt>
                <c:pt idx="2934">
                  <c:v>944</c:v>
                </c:pt>
                <c:pt idx="2935">
                  <c:v>1044</c:v>
                </c:pt>
                <c:pt idx="2936">
                  <c:v>1096</c:v>
                </c:pt>
                <c:pt idx="2937">
                  <c:v>952</c:v>
                </c:pt>
                <c:pt idx="2938">
                  <c:v>1016</c:v>
                </c:pt>
                <c:pt idx="2939">
                  <c:v>1060</c:v>
                </c:pt>
                <c:pt idx="2940">
                  <c:v>980</c:v>
                </c:pt>
                <c:pt idx="2941">
                  <c:v>976</c:v>
                </c:pt>
                <c:pt idx="2942">
                  <c:v>1044</c:v>
                </c:pt>
                <c:pt idx="2943">
                  <c:v>960</c:v>
                </c:pt>
                <c:pt idx="2944">
                  <c:v>1012</c:v>
                </c:pt>
                <c:pt idx="2945">
                  <c:v>1064</c:v>
                </c:pt>
                <c:pt idx="2946">
                  <c:v>1012</c:v>
                </c:pt>
                <c:pt idx="2947">
                  <c:v>1008</c:v>
                </c:pt>
                <c:pt idx="2948">
                  <c:v>1064</c:v>
                </c:pt>
                <c:pt idx="2949">
                  <c:v>992</c:v>
                </c:pt>
                <c:pt idx="2950">
                  <c:v>1004</c:v>
                </c:pt>
                <c:pt idx="2951">
                  <c:v>1060</c:v>
                </c:pt>
                <c:pt idx="2952">
                  <c:v>984</c:v>
                </c:pt>
                <c:pt idx="2953">
                  <c:v>1016</c:v>
                </c:pt>
                <c:pt idx="2954">
                  <c:v>1052</c:v>
                </c:pt>
                <c:pt idx="2955">
                  <c:v>984</c:v>
                </c:pt>
                <c:pt idx="2956">
                  <c:v>1016</c:v>
                </c:pt>
                <c:pt idx="2957">
                  <c:v>1056</c:v>
                </c:pt>
                <c:pt idx="2958">
                  <c:v>976</c:v>
                </c:pt>
                <c:pt idx="2959">
                  <c:v>1024</c:v>
                </c:pt>
                <c:pt idx="2960">
                  <c:v>1068</c:v>
                </c:pt>
                <c:pt idx="2961">
                  <c:v>980</c:v>
                </c:pt>
                <c:pt idx="2962">
                  <c:v>948</c:v>
                </c:pt>
                <c:pt idx="2963">
                  <c:v>1056</c:v>
                </c:pt>
                <c:pt idx="2964">
                  <c:v>968</c:v>
                </c:pt>
                <c:pt idx="2965">
                  <c:v>956</c:v>
                </c:pt>
                <c:pt idx="2966">
                  <c:v>1036</c:v>
                </c:pt>
                <c:pt idx="2967">
                  <c:v>1012</c:v>
                </c:pt>
                <c:pt idx="2968">
                  <c:v>968</c:v>
                </c:pt>
                <c:pt idx="2969">
                  <c:v>1072</c:v>
                </c:pt>
                <c:pt idx="2970">
                  <c:v>1072</c:v>
                </c:pt>
                <c:pt idx="2971">
                  <c:v>1076</c:v>
                </c:pt>
                <c:pt idx="2972">
                  <c:v>988</c:v>
                </c:pt>
                <c:pt idx="2973">
                  <c:v>1052</c:v>
                </c:pt>
                <c:pt idx="2974">
                  <c:v>1084</c:v>
                </c:pt>
                <c:pt idx="2975">
                  <c:v>964</c:v>
                </c:pt>
                <c:pt idx="2976">
                  <c:v>976</c:v>
                </c:pt>
                <c:pt idx="2977">
                  <c:v>1088</c:v>
                </c:pt>
                <c:pt idx="2978">
                  <c:v>1048</c:v>
                </c:pt>
                <c:pt idx="2979">
                  <c:v>948</c:v>
                </c:pt>
                <c:pt idx="2980">
                  <c:v>1036</c:v>
                </c:pt>
                <c:pt idx="2981">
                  <c:v>1068</c:v>
                </c:pt>
                <c:pt idx="2982">
                  <c:v>932</c:v>
                </c:pt>
                <c:pt idx="2983">
                  <c:v>972</c:v>
                </c:pt>
                <c:pt idx="2984">
                  <c:v>1108</c:v>
                </c:pt>
                <c:pt idx="2985">
                  <c:v>996</c:v>
                </c:pt>
                <c:pt idx="2986">
                  <c:v>1000</c:v>
                </c:pt>
                <c:pt idx="2987">
                  <c:v>1092</c:v>
                </c:pt>
                <c:pt idx="2988">
                  <c:v>1004</c:v>
                </c:pt>
                <c:pt idx="2989">
                  <c:v>1012</c:v>
                </c:pt>
                <c:pt idx="2990">
                  <c:v>1080</c:v>
                </c:pt>
                <c:pt idx="2991">
                  <c:v>1060</c:v>
                </c:pt>
                <c:pt idx="2992">
                  <c:v>924</c:v>
                </c:pt>
                <c:pt idx="2993">
                  <c:v>1040</c:v>
                </c:pt>
                <c:pt idx="2994">
                  <c:v>1120</c:v>
                </c:pt>
                <c:pt idx="2995">
                  <c:v>1000</c:v>
                </c:pt>
                <c:pt idx="2996">
                  <c:v>1088</c:v>
                </c:pt>
                <c:pt idx="2997">
                  <c:v>1112</c:v>
                </c:pt>
                <c:pt idx="2998">
                  <c:v>1008</c:v>
                </c:pt>
                <c:pt idx="2999">
                  <c:v>1056</c:v>
                </c:pt>
                <c:pt idx="3000">
                  <c:v>1104</c:v>
                </c:pt>
                <c:pt idx="3001">
                  <c:v>1104</c:v>
                </c:pt>
                <c:pt idx="3002">
                  <c:v>1032</c:v>
                </c:pt>
                <c:pt idx="3003">
                  <c:v>1068</c:v>
                </c:pt>
                <c:pt idx="3004">
                  <c:v>1096</c:v>
                </c:pt>
                <c:pt idx="3005">
                  <c:v>988</c:v>
                </c:pt>
                <c:pt idx="3006">
                  <c:v>1032</c:v>
                </c:pt>
                <c:pt idx="3007">
                  <c:v>1048</c:v>
                </c:pt>
                <c:pt idx="3008">
                  <c:v>932</c:v>
                </c:pt>
                <c:pt idx="3009">
                  <c:v>1020</c:v>
                </c:pt>
              </c:numCache>
            </c:numRef>
          </c:yVal>
          <c:smooth val="0"/>
          <c:extLst>
            <c:ext xmlns:c16="http://schemas.microsoft.com/office/drawing/2014/chart" uri="{C3380CC4-5D6E-409C-BE32-E72D297353CC}">
              <c16:uniqueId val="{00000000-2276-40EC-9460-4C95D20C52D0}"/>
            </c:ext>
          </c:extLst>
        </c:ser>
        <c:ser>
          <c:idx val="3"/>
          <c:order val="4"/>
          <c:tx>
            <c:v>testing</c:v>
          </c:tx>
          <c:spPr>
            <a:ln w="25400" cap="rnd">
              <a:noFill/>
              <a:round/>
            </a:ln>
            <a:effectLst/>
          </c:spPr>
          <c:marker>
            <c:symbol val="circle"/>
            <c:size val="4"/>
            <c:spPr>
              <a:solidFill>
                <a:schemeClr val="accent4"/>
              </a:solidFill>
              <a:ln w="9525">
                <a:noFill/>
              </a:ln>
              <a:effectLst/>
            </c:spPr>
          </c:marker>
          <c:dPt>
            <c:idx val="0"/>
            <c:marker>
              <c:symbol val="diamond"/>
              <c:size val="4"/>
              <c:spPr>
                <a:solidFill>
                  <a:schemeClr val="accent4"/>
                </a:solidFill>
                <a:ln w="9525">
                  <a:noFill/>
                </a:ln>
                <a:effectLst/>
              </c:spPr>
            </c:marker>
            <c:bubble3D val="0"/>
            <c:extLst>
              <c:ext xmlns:c16="http://schemas.microsoft.com/office/drawing/2014/chart" uri="{C3380CC4-5D6E-409C-BE32-E72D297353CC}">
                <c16:uniqueId val="{00000001-2276-40EC-9460-4C95D20C52D0}"/>
              </c:ext>
            </c:extLst>
          </c:dPt>
          <c:xVal>
            <c:numRef>
              <c:f>συγκεντρωτικά!$D$2:$D$3009</c:f>
              <c:numCache>
                <c:formatCode>General</c:formatCode>
                <c:ptCount val="3008"/>
                <c:pt idx="0">
                  <c:v>0</c:v>
                </c:pt>
                <c:pt idx="1">
                  <c:v>1</c:v>
                </c:pt>
                <c:pt idx="2">
                  <c:v>2</c:v>
                </c:pt>
                <c:pt idx="3">
                  <c:v>3</c:v>
                </c:pt>
                <c:pt idx="4">
                  <c:v>4</c:v>
                </c:pt>
                <c:pt idx="5">
                  <c:v>5</c:v>
                </c:pt>
                <c:pt idx="6">
                  <c:v>6</c:v>
                </c:pt>
                <c:pt idx="7">
                  <c:v>7</c:v>
                </c:pt>
                <c:pt idx="8">
                  <c:v>8</c:v>
                </c:pt>
                <c:pt idx="9">
                  <c:v>8</c:v>
                </c:pt>
                <c:pt idx="10">
                  <c:v>9</c:v>
                </c:pt>
                <c:pt idx="11">
                  <c:v>10</c:v>
                </c:pt>
                <c:pt idx="12">
                  <c:v>11</c:v>
                </c:pt>
                <c:pt idx="13">
                  <c:v>12</c:v>
                </c:pt>
                <c:pt idx="14">
                  <c:v>13</c:v>
                </c:pt>
                <c:pt idx="15">
                  <c:v>14</c:v>
                </c:pt>
                <c:pt idx="16">
                  <c:v>16</c:v>
                </c:pt>
                <c:pt idx="17">
                  <c:v>16</c:v>
                </c:pt>
                <c:pt idx="18">
                  <c:v>17</c:v>
                </c:pt>
                <c:pt idx="19">
                  <c:v>19</c:v>
                </c:pt>
                <c:pt idx="20">
                  <c:v>19</c:v>
                </c:pt>
                <c:pt idx="21">
                  <c:v>20</c:v>
                </c:pt>
                <c:pt idx="22">
                  <c:v>21</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60</c:v>
                </c:pt>
                <c:pt idx="59">
                  <c:v>61</c:v>
                </c:pt>
                <c:pt idx="60">
                  <c:v>62</c:v>
                </c:pt>
                <c:pt idx="61">
                  <c:v>63</c:v>
                </c:pt>
                <c:pt idx="62">
                  <c:v>64</c:v>
                </c:pt>
                <c:pt idx="63">
                  <c:v>64</c:v>
                </c:pt>
                <c:pt idx="64">
                  <c:v>65</c:v>
                </c:pt>
                <c:pt idx="65">
                  <c:v>66</c:v>
                </c:pt>
                <c:pt idx="66">
                  <c:v>67</c:v>
                </c:pt>
                <c:pt idx="67">
                  <c:v>68</c:v>
                </c:pt>
                <c:pt idx="68">
                  <c:v>69</c:v>
                </c:pt>
                <c:pt idx="69">
                  <c:v>70</c:v>
                </c:pt>
                <c:pt idx="70">
                  <c:v>72</c:v>
                </c:pt>
                <c:pt idx="71">
                  <c:v>72</c:v>
                </c:pt>
                <c:pt idx="72">
                  <c:v>73</c:v>
                </c:pt>
                <c:pt idx="73">
                  <c:v>74</c:v>
                </c:pt>
                <c:pt idx="74">
                  <c:v>76</c:v>
                </c:pt>
                <c:pt idx="75">
                  <c:v>76</c:v>
                </c:pt>
                <c:pt idx="76">
                  <c:v>77</c:v>
                </c:pt>
                <c:pt idx="77">
                  <c:v>78</c:v>
                </c:pt>
                <c:pt idx="78">
                  <c:v>79</c:v>
                </c:pt>
                <c:pt idx="79">
                  <c:v>80</c:v>
                </c:pt>
                <c:pt idx="80">
                  <c:v>81</c:v>
                </c:pt>
                <c:pt idx="81">
                  <c:v>82</c:v>
                </c:pt>
                <c:pt idx="82">
                  <c:v>83</c:v>
                </c:pt>
                <c:pt idx="83">
                  <c:v>85</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108</c:v>
                </c:pt>
                <c:pt idx="107">
                  <c:v>109</c:v>
                </c:pt>
                <c:pt idx="108">
                  <c:v>110</c:v>
                </c:pt>
                <c:pt idx="109">
                  <c:v>111</c:v>
                </c:pt>
                <c:pt idx="110">
                  <c:v>112</c:v>
                </c:pt>
                <c:pt idx="111">
                  <c:v>113</c:v>
                </c:pt>
                <c:pt idx="112">
                  <c:v>114</c:v>
                </c:pt>
                <c:pt idx="113">
                  <c:v>114</c:v>
                </c:pt>
                <c:pt idx="114">
                  <c:v>116</c:v>
                </c:pt>
                <c:pt idx="115">
                  <c:v>116</c:v>
                </c:pt>
                <c:pt idx="116">
                  <c:v>118</c:v>
                </c:pt>
                <c:pt idx="117">
                  <c:v>118</c:v>
                </c:pt>
                <c:pt idx="118">
                  <c:v>119</c:v>
                </c:pt>
                <c:pt idx="119">
                  <c:v>120</c:v>
                </c:pt>
                <c:pt idx="120">
                  <c:v>122</c:v>
                </c:pt>
                <c:pt idx="121">
                  <c:v>122</c:v>
                </c:pt>
                <c:pt idx="122">
                  <c:v>123</c:v>
                </c:pt>
                <c:pt idx="123">
                  <c:v>124</c:v>
                </c:pt>
                <c:pt idx="124">
                  <c:v>126</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162</c:v>
                </c:pt>
                <c:pt idx="161">
                  <c:v>163</c:v>
                </c:pt>
                <c:pt idx="162">
                  <c:v>164</c:v>
                </c:pt>
                <c:pt idx="163">
                  <c:v>165</c:v>
                </c:pt>
                <c:pt idx="164">
                  <c:v>166</c:v>
                </c:pt>
                <c:pt idx="165">
                  <c:v>167</c:v>
                </c:pt>
                <c:pt idx="166">
                  <c:v>167</c:v>
                </c:pt>
                <c:pt idx="167">
                  <c:v>168</c:v>
                </c:pt>
                <c:pt idx="168">
                  <c:v>169</c:v>
                </c:pt>
                <c:pt idx="169">
                  <c:v>170</c:v>
                </c:pt>
                <c:pt idx="170">
                  <c:v>171</c:v>
                </c:pt>
                <c:pt idx="171">
                  <c:v>173</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206</c:v>
                </c:pt>
                <c:pt idx="205">
                  <c:v>207</c:v>
                </c:pt>
                <c:pt idx="206">
                  <c:v>207</c:v>
                </c:pt>
                <c:pt idx="207">
                  <c:v>209</c:v>
                </c:pt>
                <c:pt idx="208">
                  <c:v>209</c:v>
                </c:pt>
                <c:pt idx="209">
                  <c:v>210</c:v>
                </c:pt>
                <c:pt idx="210">
                  <c:v>211</c:v>
                </c:pt>
                <c:pt idx="211">
                  <c:v>213</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242</c:v>
                </c:pt>
                <c:pt idx="241">
                  <c:v>243</c:v>
                </c:pt>
                <c:pt idx="242">
                  <c:v>243</c:v>
                </c:pt>
                <c:pt idx="243">
                  <c:v>245</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285</c:v>
                </c:pt>
                <c:pt idx="284">
                  <c:v>285</c:v>
                </c:pt>
                <c:pt idx="285">
                  <c:v>287</c:v>
                </c:pt>
                <c:pt idx="286">
                  <c:v>287</c:v>
                </c:pt>
                <c:pt idx="287">
                  <c:v>289</c:v>
                </c:pt>
                <c:pt idx="288">
                  <c:v>289</c:v>
                </c:pt>
                <c:pt idx="289">
                  <c:v>290</c:v>
                </c:pt>
                <c:pt idx="290">
                  <c:v>291</c:v>
                </c:pt>
                <c:pt idx="291">
                  <c:v>292</c:v>
                </c:pt>
                <c:pt idx="292">
                  <c:v>293</c:v>
                </c:pt>
                <c:pt idx="293">
                  <c:v>294</c:v>
                </c:pt>
                <c:pt idx="294">
                  <c:v>295</c:v>
                </c:pt>
                <c:pt idx="295">
                  <c:v>296</c:v>
                </c:pt>
                <c:pt idx="296">
                  <c:v>297</c:v>
                </c:pt>
                <c:pt idx="297">
                  <c:v>298</c:v>
                </c:pt>
                <c:pt idx="298">
                  <c:v>299</c:v>
                </c:pt>
                <c:pt idx="299">
                  <c:v>1</c:v>
                </c:pt>
                <c:pt idx="300">
                  <c:v>1</c:v>
                </c:pt>
                <c:pt idx="301">
                  <c:v>2</c:v>
                </c:pt>
                <c:pt idx="302">
                  <c:v>3</c:v>
                </c:pt>
                <c:pt idx="303">
                  <c:v>4</c:v>
                </c:pt>
                <c:pt idx="304">
                  <c:v>5</c:v>
                </c:pt>
                <c:pt idx="305">
                  <c:v>6</c:v>
                </c:pt>
                <c:pt idx="306">
                  <c:v>7</c:v>
                </c:pt>
                <c:pt idx="307">
                  <c:v>8</c:v>
                </c:pt>
                <c:pt idx="308">
                  <c:v>9</c:v>
                </c:pt>
                <c:pt idx="309">
                  <c:v>10</c:v>
                </c:pt>
                <c:pt idx="310">
                  <c:v>11</c:v>
                </c:pt>
                <c:pt idx="311">
                  <c:v>12</c:v>
                </c:pt>
                <c:pt idx="312">
                  <c:v>13</c:v>
                </c:pt>
                <c:pt idx="313">
                  <c:v>14</c:v>
                </c:pt>
                <c:pt idx="314">
                  <c:v>15</c:v>
                </c:pt>
                <c:pt idx="315">
                  <c:v>16</c:v>
                </c:pt>
                <c:pt idx="316">
                  <c:v>17</c:v>
                </c:pt>
                <c:pt idx="317">
                  <c:v>18</c:v>
                </c:pt>
                <c:pt idx="318">
                  <c:v>19</c:v>
                </c:pt>
                <c:pt idx="319">
                  <c:v>20</c:v>
                </c:pt>
                <c:pt idx="320">
                  <c:v>21</c:v>
                </c:pt>
                <c:pt idx="321">
                  <c:v>22</c:v>
                </c:pt>
                <c:pt idx="322">
                  <c:v>23</c:v>
                </c:pt>
                <c:pt idx="323">
                  <c:v>24</c:v>
                </c:pt>
                <c:pt idx="324">
                  <c:v>25</c:v>
                </c:pt>
                <c:pt idx="325">
                  <c:v>26</c:v>
                </c:pt>
                <c:pt idx="326">
                  <c:v>27</c:v>
                </c:pt>
                <c:pt idx="327">
                  <c:v>28</c:v>
                </c:pt>
                <c:pt idx="328">
                  <c:v>29</c:v>
                </c:pt>
                <c:pt idx="329">
                  <c:v>30</c:v>
                </c:pt>
                <c:pt idx="330">
                  <c:v>31</c:v>
                </c:pt>
                <c:pt idx="331">
                  <c:v>32</c:v>
                </c:pt>
                <c:pt idx="332">
                  <c:v>33</c:v>
                </c:pt>
                <c:pt idx="333">
                  <c:v>34</c:v>
                </c:pt>
                <c:pt idx="334">
                  <c:v>35</c:v>
                </c:pt>
                <c:pt idx="335">
                  <c:v>36</c:v>
                </c:pt>
                <c:pt idx="336">
                  <c:v>37</c:v>
                </c:pt>
                <c:pt idx="337">
                  <c:v>38</c:v>
                </c:pt>
                <c:pt idx="338">
                  <c:v>39</c:v>
                </c:pt>
                <c:pt idx="339">
                  <c:v>40</c:v>
                </c:pt>
                <c:pt idx="340">
                  <c:v>41</c:v>
                </c:pt>
                <c:pt idx="341">
                  <c:v>42</c:v>
                </c:pt>
                <c:pt idx="342">
                  <c:v>43</c:v>
                </c:pt>
                <c:pt idx="343">
                  <c:v>44</c:v>
                </c:pt>
                <c:pt idx="344">
                  <c:v>44</c:v>
                </c:pt>
                <c:pt idx="345">
                  <c:v>46</c:v>
                </c:pt>
                <c:pt idx="346">
                  <c:v>46</c:v>
                </c:pt>
                <c:pt idx="347">
                  <c:v>47</c:v>
                </c:pt>
                <c:pt idx="348">
                  <c:v>49</c:v>
                </c:pt>
                <c:pt idx="349">
                  <c:v>50</c:v>
                </c:pt>
                <c:pt idx="350">
                  <c:v>51</c:v>
                </c:pt>
                <c:pt idx="351">
                  <c:v>52</c:v>
                </c:pt>
                <c:pt idx="352">
                  <c:v>53</c:v>
                </c:pt>
                <c:pt idx="353">
                  <c:v>54</c:v>
                </c:pt>
                <c:pt idx="354">
                  <c:v>55</c:v>
                </c:pt>
                <c:pt idx="355">
                  <c:v>56</c:v>
                </c:pt>
                <c:pt idx="356">
                  <c:v>57</c:v>
                </c:pt>
                <c:pt idx="357">
                  <c:v>58</c:v>
                </c:pt>
                <c:pt idx="358">
                  <c:v>59</c:v>
                </c:pt>
                <c:pt idx="359">
                  <c:v>60</c:v>
                </c:pt>
                <c:pt idx="360">
                  <c:v>61</c:v>
                </c:pt>
                <c:pt idx="361">
                  <c:v>62</c:v>
                </c:pt>
                <c:pt idx="362">
                  <c:v>63</c:v>
                </c:pt>
                <c:pt idx="363">
                  <c:v>64</c:v>
                </c:pt>
                <c:pt idx="364">
                  <c:v>65</c:v>
                </c:pt>
                <c:pt idx="365">
                  <c:v>66</c:v>
                </c:pt>
                <c:pt idx="366">
                  <c:v>67</c:v>
                </c:pt>
                <c:pt idx="367">
                  <c:v>68</c:v>
                </c:pt>
                <c:pt idx="368">
                  <c:v>69</c:v>
                </c:pt>
                <c:pt idx="369">
                  <c:v>70</c:v>
                </c:pt>
                <c:pt idx="370">
                  <c:v>71</c:v>
                </c:pt>
                <c:pt idx="371">
                  <c:v>72</c:v>
                </c:pt>
                <c:pt idx="372">
                  <c:v>73</c:v>
                </c:pt>
                <c:pt idx="373">
                  <c:v>74</c:v>
                </c:pt>
                <c:pt idx="374">
                  <c:v>75</c:v>
                </c:pt>
                <c:pt idx="375">
                  <c:v>76</c:v>
                </c:pt>
                <c:pt idx="376">
                  <c:v>77</c:v>
                </c:pt>
                <c:pt idx="377">
                  <c:v>78</c:v>
                </c:pt>
                <c:pt idx="378">
                  <c:v>79</c:v>
                </c:pt>
                <c:pt idx="379">
                  <c:v>80</c:v>
                </c:pt>
                <c:pt idx="380">
                  <c:v>81</c:v>
                </c:pt>
                <c:pt idx="381">
                  <c:v>82</c:v>
                </c:pt>
                <c:pt idx="382">
                  <c:v>83</c:v>
                </c:pt>
                <c:pt idx="383">
                  <c:v>84</c:v>
                </c:pt>
                <c:pt idx="384">
                  <c:v>85</c:v>
                </c:pt>
                <c:pt idx="385">
                  <c:v>86</c:v>
                </c:pt>
                <c:pt idx="386">
                  <c:v>87</c:v>
                </c:pt>
                <c:pt idx="387">
                  <c:v>87</c:v>
                </c:pt>
                <c:pt idx="388">
                  <c:v>89</c:v>
                </c:pt>
                <c:pt idx="389">
                  <c:v>89</c:v>
                </c:pt>
                <c:pt idx="390">
                  <c:v>90</c:v>
                </c:pt>
                <c:pt idx="391">
                  <c:v>91</c:v>
                </c:pt>
                <c:pt idx="392">
                  <c:v>92</c:v>
                </c:pt>
                <c:pt idx="393">
                  <c:v>93</c:v>
                </c:pt>
                <c:pt idx="394">
                  <c:v>94</c:v>
                </c:pt>
                <c:pt idx="395">
                  <c:v>95</c:v>
                </c:pt>
                <c:pt idx="396">
                  <c:v>97</c:v>
                </c:pt>
                <c:pt idx="397">
                  <c:v>98</c:v>
                </c:pt>
                <c:pt idx="398">
                  <c:v>99</c:v>
                </c:pt>
                <c:pt idx="399">
                  <c:v>100</c:v>
                </c:pt>
                <c:pt idx="400">
                  <c:v>101</c:v>
                </c:pt>
                <c:pt idx="401">
                  <c:v>102</c:v>
                </c:pt>
                <c:pt idx="402">
                  <c:v>103</c:v>
                </c:pt>
                <c:pt idx="403">
                  <c:v>104</c:v>
                </c:pt>
                <c:pt idx="404">
                  <c:v>105</c:v>
                </c:pt>
                <c:pt idx="405">
                  <c:v>106</c:v>
                </c:pt>
                <c:pt idx="406">
                  <c:v>107</c:v>
                </c:pt>
                <c:pt idx="407">
                  <c:v>108</c:v>
                </c:pt>
                <c:pt idx="408">
                  <c:v>109</c:v>
                </c:pt>
                <c:pt idx="409">
                  <c:v>110</c:v>
                </c:pt>
                <c:pt idx="410">
                  <c:v>111</c:v>
                </c:pt>
                <c:pt idx="411">
                  <c:v>112</c:v>
                </c:pt>
                <c:pt idx="412">
                  <c:v>113</c:v>
                </c:pt>
                <c:pt idx="413">
                  <c:v>114</c:v>
                </c:pt>
                <c:pt idx="414">
                  <c:v>115</c:v>
                </c:pt>
                <c:pt idx="415">
                  <c:v>116</c:v>
                </c:pt>
                <c:pt idx="416">
                  <c:v>117</c:v>
                </c:pt>
                <c:pt idx="417">
                  <c:v>118</c:v>
                </c:pt>
                <c:pt idx="418">
                  <c:v>119</c:v>
                </c:pt>
                <c:pt idx="419">
                  <c:v>120</c:v>
                </c:pt>
                <c:pt idx="420">
                  <c:v>121</c:v>
                </c:pt>
                <c:pt idx="421">
                  <c:v>122</c:v>
                </c:pt>
                <c:pt idx="422">
                  <c:v>123</c:v>
                </c:pt>
                <c:pt idx="423">
                  <c:v>124</c:v>
                </c:pt>
                <c:pt idx="424">
                  <c:v>125</c:v>
                </c:pt>
                <c:pt idx="425">
                  <c:v>126</c:v>
                </c:pt>
                <c:pt idx="426">
                  <c:v>127</c:v>
                </c:pt>
                <c:pt idx="427">
                  <c:v>128</c:v>
                </c:pt>
                <c:pt idx="428">
                  <c:v>129</c:v>
                </c:pt>
                <c:pt idx="429">
                  <c:v>130</c:v>
                </c:pt>
                <c:pt idx="430">
                  <c:v>131</c:v>
                </c:pt>
                <c:pt idx="431">
                  <c:v>132</c:v>
                </c:pt>
                <c:pt idx="432">
                  <c:v>133</c:v>
                </c:pt>
                <c:pt idx="433">
                  <c:v>134</c:v>
                </c:pt>
                <c:pt idx="434">
                  <c:v>135</c:v>
                </c:pt>
                <c:pt idx="435">
                  <c:v>136</c:v>
                </c:pt>
                <c:pt idx="436">
                  <c:v>137</c:v>
                </c:pt>
                <c:pt idx="437">
                  <c:v>138</c:v>
                </c:pt>
                <c:pt idx="438">
                  <c:v>139</c:v>
                </c:pt>
                <c:pt idx="439">
                  <c:v>140</c:v>
                </c:pt>
                <c:pt idx="440">
                  <c:v>141</c:v>
                </c:pt>
                <c:pt idx="441">
                  <c:v>141</c:v>
                </c:pt>
                <c:pt idx="442">
                  <c:v>142</c:v>
                </c:pt>
                <c:pt idx="443">
                  <c:v>144</c:v>
                </c:pt>
                <c:pt idx="444">
                  <c:v>144</c:v>
                </c:pt>
                <c:pt idx="445">
                  <c:v>145</c:v>
                </c:pt>
                <c:pt idx="446">
                  <c:v>147</c:v>
                </c:pt>
                <c:pt idx="447">
                  <c:v>147</c:v>
                </c:pt>
                <c:pt idx="448">
                  <c:v>149</c:v>
                </c:pt>
                <c:pt idx="449">
                  <c:v>150</c:v>
                </c:pt>
                <c:pt idx="450">
                  <c:v>151</c:v>
                </c:pt>
                <c:pt idx="451">
                  <c:v>152</c:v>
                </c:pt>
                <c:pt idx="452">
                  <c:v>153</c:v>
                </c:pt>
                <c:pt idx="453">
                  <c:v>154</c:v>
                </c:pt>
                <c:pt idx="454">
                  <c:v>155</c:v>
                </c:pt>
                <c:pt idx="455">
                  <c:v>156</c:v>
                </c:pt>
                <c:pt idx="456">
                  <c:v>157</c:v>
                </c:pt>
                <c:pt idx="457">
                  <c:v>158</c:v>
                </c:pt>
                <c:pt idx="458">
                  <c:v>159</c:v>
                </c:pt>
                <c:pt idx="459">
                  <c:v>160</c:v>
                </c:pt>
                <c:pt idx="460">
                  <c:v>161</c:v>
                </c:pt>
                <c:pt idx="461">
                  <c:v>162</c:v>
                </c:pt>
                <c:pt idx="462">
                  <c:v>163</c:v>
                </c:pt>
                <c:pt idx="463">
                  <c:v>164</c:v>
                </c:pt>
                <c:pt idx="464">
                  <c:v>165</c:v>
                </c:pt>
                <c:pt idx="465">
                  <c:v>166</c:v>
                </c:pt>
                <c:pt idx="466">
                  <c:v>167</c:v>
                </c:pt>
                <c:pt idx="467">
                  <c:v>168</c:v>
                </c:pt>
                <c:pt idx="468">
                  <c:v>169</c:v>
                </c:pt>
                <c:pt idx="469">
                  <c:v>170</c:v>
                </c:pt>
                <c:pt idx="470">
                  <c:v>171</c:v>
                </c:pt>
                <c:pt idx="471">
                  <c:v>172</c:v>
                </c:pt>
                <c:pt idx="472">
                  <c:v>173</c:v>
                </c:pt>
                <c:pt idx="473">
                  <c:v>174</c:v>
                </c:pt>
                <c:pt idx="474">
                  <c:v>175</c:v>
                </c:pt>
                <c:pt idx="475">
                  <c:v>176</c:v>
                </c:pt>
                <c:pt idx="476">
                  <c:v>177</c:v>
                </c:pt>
                <c:pt idx="477">
                  <c:v>178</c:v>
                </c:pt>
                <c:pt idx="478">
                  <c:v>179</c:v>
                </c:pt>
                <c:pt idx="479">
                  <c:v>180</c:v>
                </c:pt>
                <c:pt idx="480">
                  <c:v>181</c:v>
                </c:pt>
                <c:pt idx="481">
                  <c:v>182</c:v>
                </c:pt>
                <c:pt idx="482">
                  <c:v>183</c:v>
                </c:pt>
                <c:pt idx="483">
                  <c:v>184</c:v>
                </c:pt>
                <c:pt idx="484">
                  <c:v>185</c:v>
                </c:pt>
                <c:pt idx="485">
                  <c:v>186</c:v>
                </c:pt>
                <c:pt idx="486">
                  <c:v>186</c:v>
                </c:pt>
                <c:pt idx="487">
                  <c:v>187</c:v>
                </c:pt>
                <c:pt idx="488">
                  <c:v>188</c:v>
                </c:pt>
                <c:pt idx="489">
                  <c:v>189</c:v>
                </c:pt>
                <c:pt idx="490">
                  <c:v>190</c:v>
                </c:pt>
                <c:pt idx="491">
                  <c:v>191</c:v>
                </c:pt>
                <c:pt idx="492">
                  <c:v>192</c:v>
                </c:pt>
                <c:pt idx="493">
                  <c:v>194</c:v>
                </c:pt>
                <c:pt idx="494">
                  <c:v>195</c:v>
                </c:pt>
                <c:pt idx="495">
                  <c:v>196</c:v>
                </c:pt>
                <c:pt idx="496">
                  <c:v>197</c:v>
                </c:pt>
                <c:pt idx="497">
                  <c:v>198</c:v>
                </c:pt>
                <c:pt idx="498">
                  <c:v>199</c:v>
                </c:pt>
                <c:pt idx="499">
                  <c:v>200</c:v>
                </c:pt>
                <c:pt idx="500">
                  <c:v>201</c:v>
                </c:pt>
                <c:pt idx="501">
                  <c:v>202</c:v>
                </c:pt>
                <c:pt idx="502">
                  <c:v>203</c:v>
                </c:pt>
                <c:pt idx="503">
                  <c:v>204</c:v>
                </c:pt>
                <c:pt idx="504">
                  <c:v>205</c:v>
                </c:pt>
                <c:pt idx="505">
                  <c:v>206</c:v>
                </c:pt>
                <c:pt idx="506">
                  <c:v>207</c:v>
                </c:pt>
                <c:pt idx="507">
                  <c:v>208</c:v>
                </c:pt>
                <c:pt idx="508">
                  <c:v>209</c:v>
                </c:pt>
                <c:pt idx="509">
                  <c:v>210</c:v>
                </c:pt>
                <c:pt idx="510">
                  <c:v>211</c:v>
                </c:pt>
                <c:pt idx="511">
                  <c:v>212</c:v>
                </c:pt>
                <c:pt idx="512">
                  <c:v>213</c:v>
                </c:pt>
                <c:pt idx="513">
                  <c:v>214</c:v>
                </c:pt>
                <c:pt idx="514">
                  <c:v>215</c:v>
                </c:pt>
                <c:pt idx="515">
                  <c:v>216</c:v>
                </c:pt>
                <c:pt idx="516">
                  <c:v>217</c:v>
                </c:pt>
                <c:pt idx="517">
                  <c:v>218</c:v>
                </c:pt>
                <c:pt idx="518">
                  <c:v>219</c:v>
                </c:pt>
                <c:pt idx="519">
                  <c:v>220</c:v>
                </c:pt>
                <c:pt idx="520">
                  <c:v>221</c:v>
                </c:pt>
                <c:pt idx="521">
                  <c:v>222</c:v>
                </c:pt>
                <c:pt idx="522">
                  <c:v>223</c:v>
                </c:pt>
                <c:pt idx="523">
                  <c:v>224</c:v>
                </c:pt>
                <c:pt idx="524">
                  <c:v>225</c:v>
                </c:pt>
                <c:pt idx="525">
                  <c:v>225</c:v>
                </c:pt>
                <c:pt idx="526">
                  <c:v>226</c:v>
                </c:pt>
                <c:pt idx="527">
                  <c:v>227</c:v>
                </c:pt>
                <c:pt idx="528">
                  <c:v>228</c:v>
                </c:pt>
                <c:pt idx="529">
                  <c:v>229</c:v>
                </c:pt>
                <c:pt idx="530">
                  <c:v>231</c:v>
                </c:pt>
                <c:pt idx="531">
                  <c:v>231</c:v>
                </c:pt>
                <c:pt idx="532">
                  <c:v>232</c:v>
                </c:pt>
                <c:pt idx="533">
                  <c:v>233</c:v>
                </c:pt>
                <c:pt idx="534">
                  <c:v>234</c:v>
                </c:pt>
                <c:pt idx="535">
                  <c:v>236</c:v>
                </c:pt>
                <c:pt idx="536">
                  <c:v>237</c:v>
                </c:pt>
                <c:pt idx="537">
                  <c:v>238</c:v>
                </c:pt>
                <c:pt idx="538">
                  <c:v>239</c:v>
                </c:pt>
                <c:pt idx="539">
                  <c:v>240</c:v>
                </c:pt>
                <c:pt idx="540">
                  <c:v>241</c:v>
                </c:pt>
                <c:pt idx="541">
                  <c:v>242</c:v>
                </c:pt>
                <c:pt idx="542">
                  <c:v>243</c:v>
                </c:pt>
                <c:pt idx="543">
                  <c:v>244</c:v>
                </c:pt>
                <c:pt idx="544">
                  <c:v>245</c:v>
                </c:pt>
                <c:pt idx="545">
                  <c:v>246</c:v>
                </c:pt>
                <c:pt idx="546">
                  <c:v>247</c:v>
                </c:pt>
                <c:pt idx="547">
                  <c:v>248</c:v>
                </c:pt>
                <c:pt idx="548">
                  <c:v>249</c:v>
                </c:pt>
                <c:pt idx="549">
                  <c:v>250</c:v>
                </c:pt>
                <c:pt idx="550">
                  <c:v>251</c:v>
                </c:pt>
                <c:pt idx="551">
                  <c:v>252</c:v>
                </c:pt>
                <c:pt idx="552">
                  <c:v>253</c:v>
                </c:pt>
                <c:pt idx="553">
                  <c:v>254</c:v>
                </c:pt>
                <c:pt idx="554">
                  <c:v>255</c:v>
                </c:pt>
                <c:pt idx="555">
                  <c:v>256</c:v>
                </c:pt>
                <c:pt idx="556">
                  <c:v>257</c:v>
                </c:pt>
                <c:pt idx="557">
                  <c:v>258</c:v>
                </c:pt>
                <c:pt idx="558">
                  <c:v>259</c:v>
                </c:pt>
                <c:pt idx="559">
                  <c:v>260</c:v>
                </c:pt>
                <c:pt idx="560">
                  <c:v>261</c:v>
                </c:pt>
                <c:pt idx="561">
                  <c:v>262</c:v>
                </c:pt>
                <c:pt idx="562">
                  <c:v>263</c:v>
                </c:pt>
                <c:pt idx="563">
                  <c:v>264</c:v>
                </c:pt>
                <c:pt idx="564">
                  <c:v>264</c:v>
                </c:pt>
                <c:pt idx="565">
                  <c:v>265</c:v>
                </c:pt>
                <c:pt idx="566">
                  <c:v>267</c:v>
                </c:pt>
                <c:pt idx="567">
                  <c:v>267</c:v>
                </c:pt>
                <c:pt idx="568">
                  <c:v>268</c:v>
                </c:pt>
                <c:pt idx="569">
                  <c:v>270</c:v>
                </c:pt>
                <c:pt idx="570">
                  <c:v>270</c:v>
                </c:pt>
                <c:pt idx="571">
                  <c:v>271</c:v>
                </c:pt>
                <c:pt idx="572">
                  <c:v>272</c:v>
                </c:pt>
                <c:pt idx="573">
                  <c:v>273</c:v>
                </c:pt>
                <c:pt idx="574">
                  <c:v>274</c:v>
                </c:pt>
                <c:pt idx="575">
                  <c:v>275</c:v>
                </c:pt>
                <c:pt idx="576">
                  <c:v>276</c:v>
                </c:pt>
                <c:pt idx="577">
                  <c:v>278</c:v>
                </c:pt>
                <c:pt idx="578">
                  <c:v>279</c:v>
                </c:pt>
                <c:pt idx="579">
                  <c:v>280</c:v>
                </c:pt>
                <c:pt idx="580">
                  <c:v>281</c:v>
                </c:pt>
                <c:pt idx="581">
                  <c:v>282</c:v>
                </c:pt>
                <c:pt idx="582">
                  <c:v>283</c:v>
                </c:pt>
                <c:pt idx="583">
                  <c:v>284</c:v>
                </c:pt>
                <c:pt idx="584">
                  <c:v>285</c:v>
                </c:pt>
                <c:pt idx="585">
                  <c:v>286</c:v>
                </c:pt>
                <c:pt idx="586">
                  <c:v>287</c:v>
                </c:pt>
                <c:pt idx="587">
                  <c:v>288</c:v>
                </c:pt>
                <c:pt idx="588">
                  <c:v>289</c:v>
                </c:pt>
                <c:pt idx="589">
                  <c:v>290</c:v>
                </c:pt>
                <c:pt idx="590">
                  <c:v>291</c:v>
                </c:pt>
                <c:pt idx="591">
                  <c:v>292</c:v>
                </c:pt>
                <c:pt idx="592">
                  <c:v>293</c:v>
                </c:pt>
                <c:pt idx="593">
                  <c:v>294</c:v>
                </c:pt>
                <c:pt idx="594">
                  <c:v>295</c:v>
                </c:pt>
                <c:pt idx="595">
                  <c:v>296</c:v>
                </c:pt>
                <c:pt idx="596">
                  <c:v>297</c:v>
                </c:pt>
                <c:pt idx="597">
                  <c:v>298</c:v>
                </c:pt>
                <c:pt idx="598">
                  <c:v>299</c:v>
                </c:pt>
                <c:pt idx="599">
                  <c:v>300</c:v>
                </c:pt>
                <c:pt idx="600">
                  <c:v>0</c:v>
                </c:pt>
                <c:pt idx="601">
                  <c:v>1</c:v>
                </c:pt>
                <c:pt idx="602">
                  <c:v>2</c:v>
                </c:pt>
                <c:pt idx="603">
                  <c:v>3</c:v>
                </c:pt>
                <c:pt idx="604">
                  <c:v>4</c:v>
                </c:pt>
                <c:pt idx="605">
                  <c:v>5</c:v>
                </c:pt>
                <c:pt idx="606">
                  <c:v>6</c:v>
                </c:pt>
                <c:pt idx="607">
                  <c:v>7</c:v>
                </c:pt>
                <c:pt idx="608">
                  <c:v>8</c:v>
                </c:pt>
                <c:pt idx="609">
                  <c:v>9</c:v>
                </c:pt>
                <c:pt idx="610">
                  <c:v>10</c:v>
                </c:pt>
                <c:pt idx="611">
                  <c:v>11</c:v>
                </c:pt>
                <c:pt idx="612">
                  <c:v>12</c:v>
                </c:pt>
                <c:pt idx="613">
                  <c:v>13</c:v>
                </c:pt>
                <c:pt idx="614">
                  <c:v>14</c:v>
                </c:pt>
                <c:pt idx="615">
                  <c:v>15</c:v>
                </c:pt>
                <c:pt idx="616">
                  <c:v>16</c:v>
                </c:pt>
                <c:pt idx="617">
                  <c:v>17</c:v>
                </c:pt>
                <c:pt idx="618">
                  <c:v>18</c:v>
                </c:pt>
                <c:pt idx="619">
                  <c:v>19</c:v>
                </c:pt>
                <c:pt idx="620">
                  <c:v>20</c:v>
                </c:pt>
                <c:pt idx="621">
                  <c:v>21</c:v>
                </c:pt>
                <c:pt idx="622">
                  <c:v>22</c:v>
                </c:pt>
                <c:pt idx="623">
                  <c:v>23</c:v>
                </c:pt>
                <c:pt idx="624">
                  <c:v>24</c:v>
                </c:pt>
                <c:pt idx="625">
                  <c:v>25</c:v>
                </c:pt>
                <c:pt idx="626">
                  <c:v>26</c:v>
                </c:pt>
                <c:pt idx="627">
                  <c:v>27</c:v>
                </c:pt>
                <c:pt idx="628">
                  <c:v>28</c:v>
                </c:pt>
                <c:pt idx="629">
                  <c:v>29</c:v>
                </c:pt>
                <c:pt idx="630">
                  <c:v>30</c:v>
                </c:pt>
                <c:pt idx="631">
                  <c:v>31</c:v>
                </c:pt>
                <c:pt idx="632">
                  <c:v>32</c:v>
                </c:pt>
                <c:pt idx="633">
                  <c:v>33</c:v>
                </c:pt>
                <c:pt idx="634">
                  <c:v>34</c:v>
                </c:pt>
                <c:pt idx="635">
                  <c:v>35</c:v>
                </c:pt>
                <c:pt idx="636">
                  <c:v>36</c:v>
                </c:pt>
                <c:pt idx="637">
                  <c:v>37</c:v>
                </c:pt>
                <c:pt idx="638">
                  <c:v>38</c:v>
                </c:pt>
                <c:pt idx="639">
                  <c:v>39</c:v>
                </c:pt>
                <c:pt idx="640">
                  <c:v>40</c:v>
                </c:pt>
                <c:pt idx="641">
                  <c:v>41</c:v>
                </c:pt>
                <c:pt idx="642">
                  <c:v>42</c:v>
                </c:pt>
                <c:pt idx="643">
                  <c:v>43</c:v>
                </c:pt>
                <c:pt idx="644">
                  <c:v>44</c:v>
                </c:pt>
                <c:pt idx="645">
                  <c:v>45</c:v>
                </c:pt>
                <c:pt idx="646">
                  <c:v>46</c:v>
                </c:pt>
                <c:pt idx="647">
                  <c:v>47</c:v>
                </c:pt>
                <c:pt idx="648">
                  <c:v>48</c:v>
                </c:pt>
                <c:pt idx="649">
                  <c:v>49</c:v>
                </c:pt>
                <c:pt idx="650">
                  <c:v>50</c:v>
                </c:pt>
                <c:pt idx="651">
                  <c:v>51</c:v>
                </c:pt>
                <c:pt idx="652">
                  <c:v>52</c:v>
                </c:pt>
                <c:pt idx="653">
                  <c:v>53</c:v>
                </c:pt>
                <c:pt idx="654">
                  <c:v>54</c:v>
                </c:pt>
                <c:pt idx="655">
                  <c:v>55</c:v>
                </c:pt>
                <c:pt idx="656">
                  <c:v>56</c:v>
                </c:pt>
                <c:pt idx="657">
                  <c:v>57</c:v>
                </c:pt>
                <c:pt idx="658">
                  <c:v>58</c:v>
                </c:pt>
                <c:pt idx="659">
                  <c:v>59</c:v>
                </c:pt>
                <c:pt idx="660">
                  <c:v>60</c:v>
                </c:pt>
                <c:pt idx="661">
                  <c:v>61</c:v>
                </c:pt>
                <c:pt idx="662">
                  <c:v>62</c:v>
                </c:pt>
                <c:pt idx="663">
                  <c:v>63</c:v>
                </c:pt>
                <c:pt idx="664">
                  <c:v>64</c:v>
                </c:pt>
                <c:pt idx="665">
                  <c:v>65</c:v>
                </c:pt>
                <c:pt idx="666">
                  <c:v>66</c:v>
                </c:pt>
                <c:pt idx="667">
                  <c:v>67</c:v>
                </c:pt>
                <c:pt idx="668">
                  <c:v>68</c:v>
                </c:pt>
                <c:pt idx="669">
                  <c:v>69</c:v>
                </c:pt>
                <c:pt idx="670">
                  <c:v>70</c:v>
                </c:pt>
                <c:pt idx="671">
                  <c:v>71</c:v>
                </c:pt>
                <c:pt idx="672">
                  <c:v>72</c:v>
                </c:pt>
                <c:pt idx="673">
                  <c:v>73</c:v>
                </c:pt>
                <c:pt idx="674">
                  <c:v>74</c:v>
                </c:pt>
                <c:pt idx="675">
                  <c:v>75</c:v>
                </c:pt>
                <c:pt idx="676">
                  <c:v>76</c:v>
                </c:pt>
                <c:pt idx="677">
                  <c:v>77</c:v>
                </c:pt>
                <c:pt idx="678">
                  <c:v>78</c:v>
                </c:pt>
                <c:pt idx="679">
                  <c:v>79</c:v>
                </c:pt>
                <c:pt idx="680">
                  <c:v>80</c:v>
                </c:pt>
                <c:pt idx="681">
                  <c:v>81</c:v>
                </c:pt>
                <c:pt idx="682">
                  <c:v>82</c:v>
                </c:pt>
                <c:pt idx="683">
                  <c:v>83</c:v>
                </c:pt>
                <c:pt idx="684">
                  <c:v>84</c:v>
                </c:pt>
                <c:pt idx="685">
                  <c:v>85</c:v>
                </c:pt>
                <c:pt idx="686">
                  <c:v>86</c:v>
                </c:pt>
                <c:pt idx="687">
                  <c:v>87</c:v>
                </c:pt>
                <c:pt idx="688">
                  <c:v>88</c:v>
                </c:pt>
                <c:pt idx="689">
                  <c:v>89</c:v>
                </c:pt>
                <c:pt idx="690">
                  <c:v>90</c:v>
                </c:pt>
                <c:pt idx="691">
                  <c:v>91</c:v>
                </c:pt>
                <c:pt idx="692">
                  <c:v>92</c:v>
                </c:pt>
                <c:pt idx="693">
                  <c:v>93</c:v>
                </c:pt>
                <c:pt idx="694">
                  <c:v>94</c:v>
                </c:pt>
                <c:pt idx="695">
                  <c:v>95</c:v>
                </c:pt>
                <c:pt idx="696">
                  <c:v>96</c:v>
                </c:pt>
                <c:pt idx="697">
                  <c:v>97</c:v>
                </c:pt>
                <c:pt idx="698">
                  <c:v>98</c:v>
                </c:pt>
                <c:pt idx="699">
                  <c:v>99</c:v>
                </c:pt>
                <c:pt idx="700">
                  <c:v>100</c:v>
                </c:pt>
                <c:pt idx="701">
                  <c:v>101</c:v>
                </c:pt>
                <c:pt idx="702">
                  <c:v>102</c:v>
                </c:pt>
                <c:pt idx="703">
                  <c:v>103</c:v>
                </c:pt>
                <c:pt idx="704">
                  <c:v>104</c:v>
                </c:pt>
                <c:pt idx="705">
                  <c:v>105</c:v>
                </c:pt>
                <c:pt idx="706">
                  <c:v>106</c:v>
                </c:pt>
                <c:pt idx="707">
                  <c:v>107</c:v>
                </c:pt>
                <c:pt idx="708">
                  <c:v>108</c:v>
                </c:pt>
                <c:pt idx="709">
                  <c:v>109</c:v>
                </c:pt>
                <c:pt idx="710">
                  <c:v>110</c:v>
                </c:pt>
                <c:pt idx="711">
                  <c:v>111</c:v>
                </c:pt>
                <c:pt idx="712">
                  <c:v>112</c:v>
                </c:pt>
                <c:pt idx="713">
                  <c:v>113</c:v>
                </c:pt>
                <c:pt idx="714">
                  <c:v>114</c:v>
                </c:pt>
                <c:pt idx="715">
                  <c:v>115</c:v>
                </c:pt>
                <c:pt idx="716">
                  <c:v>116</c:v>
                </c:pt>
                <c:pt idx="717">
                  <c:v>117</c:v>
                </c:pt>
                <c:pt idx="718">
                  <c:v>118</c:v>
                </c:pt>
                <c:pt idx="719">
                  <c:v>119</c:v>
                </c:pt>
                <c:pt idx="720">
                  <c:v>120</c:v>
                </c:pt>
                <c:pt idx="721">
                  <c:v>121</c:v>
                </c:pt>
                <c:pt idx="722">
                  <c:v>122</c:v>
                </c:pt>
                <c:pt idx="723">
                  <c:v>123</c:v>
                </c:pt>
                <c:pt idx="724">
                  <c:v>124</c:v>
                </c:pt>
                <c:pt idx="725">
                  <c:v>125</c:v>
                </c:pt>
                <c:pt idx="726">
                  <c:v>126</c:v>
                </c:pt>
                <c:pt idx="727">
                  <c:v>127</c:v>
                </c:pt>
                <c:pt idx="728">
                  <c:v>128</c:v>
                </c:pt>
                <c:pt idx="729">
                  <c:v>129</c:v>
                </c:pt>
                <c:pt idx="730">
                  <c:v>130</c:v>
                </c:pt>
                <c:pt idx="731">
                  <c:v>131</c:v>
                </c:pt>
                <c:pt idx="732">
                  <c:v>132</c:v>
                </c:pt>
                <c:pt idx="733">
                  <c:v>133</c:v>
                </c:pt>
                <c:pt idx="734">
                  <c:v>134</c:v>
                </c:pt>
                <c:pt idx="735">
                  <c:v>135</c:v>
                </c:pt>
                <c:pt idx="736">
                  <c:v>136</c:v>
                </c:pt>
                <c:pt idx="737">
                  <c:v>137</c:v>
                </c:pt>
                <c:pt idx="738">
                  <c:v>138</c:v>
                </c:pt>
                <c:pt idx="739">
                  <c:v>139</c:v>
                </c:pt>
                <c:pt idx="740">
                  <c:v>140</c:v>
                </c:pt>
                <c:pt idx="741">
                  <c:v>141</c:v>
                </c:pt>
                <c:pt idx="742">
                  <c:v>142</c:v>
                </c:pt>
                <c:pt idx="743">
                  <c:v>143</c:v>
                </c:pt>
                <c:pt idx="744">
                  <c:v>144</c:v>
                </c:pt>
                <c:pt idx="745">
                  <c:v>145</c:v>
                </c:pt>
                <c:pt idx="746">
                  <c:v>146</c:v>
                </c:pt>
                <c:pt idx="747">
                  <c:v>147</c:v>
                </c:pt>
                <c:pt idx="748">
                  <c:v>148</c:v>
                </c:pt>
                <c:pt idx="749">
                  <c:v>149</c:v>
                </c:pt>
                <c:pt idx="750">
                  <c:v>150</c:v>
                </c:pt>
                <c:pt idx="751">
                  <c:v>151</c:v>
                </c:pt>
                <c:pt idx="752">
                  <c:v>152</c:v>
                </c:pt>
                <c:pt idx="753">
                  <c:v>153</c:v>
                </c:pt>
                <c:pt idx="754">
                  <c:v>154</c:v>
                </c:pt>
                <c:pt idx="755">
                  <c:v>155</c:v>
                </c:pt>
                <c:pt idx="756">
                  <c:v>156</c:v>
                </c:pt>
                <c:pt idx="757">
                  <c:v>157</c:v>
                </c:pt>
                <c:pt idx="758">
                  <c:v>158</c:v>
                </c:pt>
                <c:pt idx="759">
                  <c:v>159</c:v>
                </c:pt>
                <c:pt idx="760">
                  <c:v>160</c:v>
                </c:pt>
                <c:pt idx="761">
                  <c:v>161</c:v>
                </c:pt>
                <c:pt idx="762">
                  <c:v>162</c:v>
                </c:pt>
                <c:pt idx="763">
                  <c:v>163</c:v>
                </c:pt>
                <c:pt idx="764">
                  <c:v>164</c:v>
                </c:pt>
                <c:pt idx="765">
                  <c:v>165</c:v>
                </c:pt>
                <c:pt idx="766">
                  <c:v>166</c:v>
                </c:pt>
                <c:pt idx="767">
                  <c:v>167</c:v>
                </c:pt>
                <c:pt idx="768">
                  <c:v>168</c:v>
                </c:pt>
                <c:pt idx="769">
                  <c:v>169</c:v>
                </c:pt>
                <c:pt idx="770">
                  <c:v>170</c:v>
                </c:pt>
                <c:pt idx="771">
                  <c:v>171</c:v>
                </c:pt>
                <c:pt idx="772">
                  <c:v>172</c:v>
                </c:pt>
                <c:pt idx="773">
                  <c:v>173</c:v>
                </c:pt>
                <c:pt idx="774">
                  <c:v>174</c:v>
                </c:pt>
                <c:pt idx="775">
                  <c:v>175</c:v>
                </c:pt>
                <c:pt idx="776">
                  <c:v>176</c:v>
                </c:pt>
                <c:pt idx="777">
                  <c:v>177</c:v>
                </c:pt>
                <c:pt idx="778">
                  <c:v>178</c:v>
                </c:pt>
                <c:pt idx="779">
                  <c:v>179</c:v>
                </c:pt>
                <c:pt idx="780">
                  <c:v>180</c:v>
                </c:pt>
                <c:pt idx="781">
                  <c:v>181</c:v>
                </c:pt>
                <c:pt idx="782">
                  <c:v>182</c:v>
                </c:pt>
                <c:pt idx="783">
                  <c:v>183</c:v>
                </c:pt>
                <c:pt idx="784">
                  <c:v>184</c:v>
                </c:pt>
                <c:pt idx="785">
                  <c:v>185</c:v>
                </c:pt>
                <c:pt idx="786">
                  <c:v>186</c:v>
                </c:pt>
                <c:pt idx="787">
                  <c:v>187</c:v>
                </c:pt>
                <c:pt idx="788">
                  <c:v>188</c:v>
                </c:pt>
                <c:pt idx="789">
                  <c:v>189</c:v>
                </c:pt>
                <c:pt idx="790">
                  <c:v>190</c:v>
                </c:pt>
                <c:pt idx="791">
                  <c:v>191</c:v>
                </c:pt>
                <c:pt idx="792">
                  <c:v>192</c:v>
                </c:pt>
                <c:pt idx="793">
                  <c:v>193</c:v>
                </c:pt>
                <c:pt idx="794">
                  <c:v>194</c:v>
                </c:pt>
                <c:pt idx="795">
                  <c:v>195</c:v>
                </c:pt>
                <c:pt idx="796">
                  <c:v>196</c:v>
                </c:pt>
                <c:pt idx="797">
                  <c:v>197</c:v>
                </c:pt>
                <c:pt idx="798">
                  <c:v>198</c:v>
                </c:pt>
                <c:pt idx="799">
                  <c:v>199</c:v>
                </c:pt>
                <c:pt idx="800">
                  <c:v>200</c:v>
                </c:pt>
                <c:pt idx="801">
                  <c:v>201</c:v>
                </c:pt>
                <c:pt idx="802">
                  <c:v>202</c:v>
                </c:pt>
                <c:pt idx="803">
                  <c:v>203</c:v>
                </c:pt>
                <c:pt idx="804">
                  <c:v>204</c:v>
                </c:pt>
                <c:pt idx="805">
                  <c:v>205</c:v>
                </c:pt>
                <c:pt idx="806">
                  <c:v>206</c:v>
                </c:pt>
                <c:pt idx="807">
                  <c:v>207</c:v>
                </c:pt>
                <c:pt idx="808">
                  <c:v>208</c:v>
                </c:pt>
                <c:pt idx="809">
                  <c:v>209</c:v>
                </c:pt>
                <c:pt idx="810">
                  <c:v>210</c:v>
                </c:pt>
                <c:pt idx="811">
                  <c:v>211</c:v>
                </c:pt>
                <c:pt idx="812">
                  <c:v>212</c:v>
                </c:pt>
                <c:pt idx="813">
                  <c:v>213</c:v>
                </c:pt>
                <c:pt idx="814">
                  <c:v>214</c:v>
                </c:pt>
                <c:pt idx="815">
                  <c:v>215</c:v>
                </c:pt>
                <c:pt idx="816">
                  <c:v>216</c:v>
                </c:pt>
                <c:pt idx="817">
                  <c:v>217</c:v>
                </c:pt>
                <c:pt idx="818">
                  <c:v>218</c:v>
                </c:pt>
                <c:pt idx="819">
                  <c:v>219</c:v>
                </c:pt>
                <c:pt idx="820">
                  <c:v>220</c:v>
                </c:pt>
                <c:pt idx="821">
                  <c:v>221</c:v>
                </c:pt>
                <c:pt idx="822">
                  <c:v>222</c:v>
                </c:pt>
                <c:pt idx="823">
                  <c:v>223</c:v>
                </c:pt>
                <c:pt idx="824">
                  <c:v>224</c:v>
                </c:pt>
                <c:pt idx="825">
                  <c:v>225</c:v>
                </c:pt>
                <c:pt idx="826">
                  <c:v>226</c:v>
                </c:pt>
                <c:pt idx="827">
                  <c:v>227</c:v>
                </c:pt>
                <c:pt idx="828">
                  <c:v>228</c:v>
                </c:pt>
                <c:pt idx="829">
                  <c:v>229</c:v>
                </c:pt>
                <c:pt idx="830">
                  <c:v>230</c:v>
                </c:pt>
                <c:pt idx="831">
                  <c:v>231</c:v>
                </c:pt>
                <c:pt idx="832">
                  <c:v>232</c:v>
                </c:pt>
                <c:pt idx="833">
                  <c:v>233</c:v>
                </c:pt>
                <c:pt idx="834">
                  <c:v>234</c:v>
                </c:pt>
                <c:pt idx="835">
                  <c:v>235</c:v>
                </c:pt>
                <c:pt idx="836">
                  <c:v>236</c:v>
                </c:pt>
                <c:pt idx="837">
                  <c:v>237</c:v>
                </c:pt>
                <c:pt idx="838">
                  <c:v>238</c:v>
                </c:pt>
                <c:pt idx="839">
                  <c:v>239</c:v>
                </c:pt>
                <c:pt idx="840">
                  <c:v>240</c:v>
                </c:pt>
                <c:pt idx="841">
                  <c:v>241</c:v>
                </c:pt>
                <c:pt idx="842">
                  <c:v>242</c:v>
                </c:pt>
                <c:pt idx="843">
                  <c:v>243</c:v>
                </c:pt>
                <c:pt idx="844">
                  <c:v>244</c:v>
                </c:pt>
                <c:pt idx="845">
                  <c:v>245</c:v>
                </c:pt>
                <c:pt idx="846">
                  <c:v>246</c:v>
                </c:pt>
                <c:pt idx="847">
                  <c:v>247</c:v>
                </c:pt>
                <c:pt idx="848">
                  <c:v>248</c:v>
                </c:pt>
                <c:pt idx="849">
                  <c:v>249</c:v>
                </c:pt>
                <c:pt idx="850">
                  <c:v>250</c:v>
                </c:pt>
                <c:pt idx="851">
                  <c:v>251</c:v>
                </c:pt>
                <c:pt idx="852">
                  <c:v>252</c:v>
                </c:pt>
                <c:pt idx="853">
                  <c:v>253</c:v>
                </c:pt>
                <c:pt idx="854">
                  <c:v>254</c:v>
                </c:pt>
                <c:pt idx="855">
                  <c:v>255</c:v>
                </c:pt>
                <c:pt idx="856">
                  <c:v>256</c:v>
                </c:pt>
                <c:pt idx="857">
                  <c:v>257</c:v>
                </c:pt>
                <c:pt idx="858">
                  <c:v>258</c:v>
                </c:pt>
                <c:pt idx="859">
                  <c:v>259</c:v>
                </c:pt>
                <c:pt idx="860">
                  <c:v>260</c:v>
                </c:pt>
                <c:pt idx="861">
                  <c:v>261</c:v>
                </c:pt>
                <c:pt idx="862">
                  <c:v>262</c:v>
                </c:pt>
                <c:pt idx="863">
                  <c:v>263</c:v>
                </c:pt>
                <c:pt idx="864">
                  <c:v>264</c:v>
                </c:pt>
                <c:pt idx="865">
                  <c:v>265</c:v>
                </c:pt>
                <c:pt idx="866">
                  <c:v>266</c:v>
                </c:pt>
                <c:pt idx="867">
                  <c:v>267</c:v>
                </c:pt>
                <c:pt idx="868">
                  <c:v>268</c:v>
                </c:pt>
                <c:pt idx="869">
                  <c:v>269</c:v>
                </c:pt>
                <c:pt idx="870">
                  <c:v>270</c:v>
                </c:pt>
                <c:pt idx="871">
                  <c:v>271</c:v>
                </c:pt>
                <c:pt idx="872">
                  <c:v>272</c:v>
                </c:pt>
                <c:pt idx="873">
                  <c:v>273</c:v>
                </c:pt>
                <c:pt idx="874">
                  <c:v>274</c:v>
                </c:pt>
                <c:pt idx="875">
                  <c:v>275</c:v>
                </c:pt>
                <c:pt idx="876">
                  <c:v>276</c:v>
                </c:pt>
                <c:pt idx="877">
                  <c:v>277</c:v>
                </c:pt>
                <c:pt idx="878">
                  <c:v>278</c:v>
                </c:pt>
                <c:pt idx="879">
                  <c:v>279</c:v>
                </c:pt>
                <c:pt idx="880">
                  <c:v>280</c:v>
                </c:pt>
                <c:pt idx="881">
                  <c:v>281</c:v>
                </c:pt>
                <c:pt idx="882">
                  <c:v>282</c:v>
                </c:pt>
                <c:pt idx="883">
                  <c:v>283</c:v>
                </c:pt>
                <c:pt idx="884">
                  <c:v>284</c:v>
                </c:pt>
                <c:pt idx="885">
                  <c:v>285</c:v>
                </c:pt>
                <c:pt idx="886">
                  <c:v>286</c:v>
                </c:pt>
                <c:pt idx="887">
                  <c:v>287</c:v>
                </c:pt>
                <c:pt idx="888">
                  <c:v>288</c:v>
                </c:pt>
                <c:pt idx="889">
                  <c:v>289</c:v>
                </c:pt>
                <c:pt idx="890">
                  <c:v>290</c:v>
                </c:pt>
                <c:pt idx="891">
                  <c:v>291</c:v>
                </c:pt>
                <c:pt idx="892">
                  <c:v>292</c:v>
                </c:pt>
                <c:pt idx="893">
                  <c:v>293</c:v>
                </c:pt>
                <c:pt idx="894">
                  <c:v>294</c:v>
                </c:pt>
                <c:pt idx="895">
                  <c:v>295</c:v>
                </c:pt>
                <c:pt idx="896">
                  <c:v>296</c:v>
                </c:pt>
                <c:pt idx="897">
                  <c:v>297</c:v>
                </c:pt>
                <c:pt idx="898">
                  <c:v>298</c:v>
                </c:pt>
                <c:pt idx="899">
                  <c:v>299</c:v>
                </c:pt>
                <c:pt idx="900">
                  <c:v>300</c:v>
                </c:pt>
                <c:pt idx="901">
                  <c:v>0</c:v>
                </c:pt>
                <c:pt idx="902">
                  <c:v>1</c:v>
                </c:pt>
                <c:pt idx="903">
                  <c:v>2</c:v>
                </c:pt>
                <c:pt idx="904">
                  <c:v>3</c:v>
                </c:pt>
                <c:pt idx="905">
                  <c:v>4</c:v>
                </c:pt>
                <c:pt idx="906">
                  <c:v>5</c:v>
                </c:pt>
                <c:pt idx="907">
                  <c:v>7</c:v>
                </c:pt>
                <c:pt idx="908">
                  <c:v>7</c:v>
                </c:pt>
                <c:pt idx="909">
                  <c:v>8</c:v>
                </c:pt>
                <c:pt idx="910">
                  <c:v>9</c:v>
                </c:pt>
                <c:pt idx="911">
                  <c:v>10</c:v>
                </c:pt>
                <c:pt idx="912">
                  <c:v>11</c:v>
                </c:pt>
                <c:pt idx="913">
                  <c:v>12</c:v>
                </c:pt>
                <c:pt idx="914">
                  <c:v>13</c:v>
                </c:pt>
                <c:pt idx="915">
                  <c:v>14</c:v>
                </c:pt>
                <c:pt idx="916">
                  <c:v>15</c:v>
                </c:pt>
                <c:pt idx="917">
                  <c:v>16</c:v>
                </c:pt>
                <c:pt idx="918">
                  <c:v>17</c:v>
                </c:pt>
                <c:pt idx="919">
                  <c:v>18</c:v>
                </c:pt>
                <c:pt idx="920">
                  <c:v>19</c:v>
                </c:pt>
                <c:pt idx="921">
                  <c:v>20</c:v>
                </c:pt>
                <c:pt idx="922">
                  <c:v>21</c:v>
                </c:pt>
                <c:pt idx="923">
                  <c:v>22</c:v>
                </c:pt>
                <c:pt idx="924">
                  <c:v>23</c:v>
                </c:pt>
                <c:pt idx="925">
                  <c:v>24</c:v>
                </c:pt>
                <c:pt idx="926">
                  <c:v>25</c:v>
                </c:pt>
                <c:pt idx="927">
                  <c:v>26</c:v>
                </c:pt>
                <c:pt idx="928">
                  <c:v>27</c:v>
                </c:pt>
                <c:pt idx="929">
                  <c:v>28</c:v>
                </c:pt>
                <c:pt idx="930">
                  <c:v>29</c:v>
                </c:pt>
                <c:pt idx="931">
                  <c:v>30</c:v>
                </c:pt>
                <c:pt idx="932">
                  <c:v>31</c:v>
                </c:pt>
                <c:pt idx="933">
                  <c:v>32</c:v>
                </c:pt>
                <c:pt idx="934">
                  <c:v>33</c:v>
                </c:pt>
                <c:pt idx="935">
                  <c:v>34</c:v>
                </c:pt>
                <c:pt idx="936">
                  <c:v>35</c:v>
                </c:pt>
                <c:pt idx="937">
                  <c:v>36</c:v>
                </c:pt>
                <c:pt idx="938">
                  <c:v>37</c:v>
                </c:pt>
                <c:pt idx="939">
                  <c:v>38</c:v>
                </c:pt>
                <c:pt idx="940">
                  <c:v>39</c:v>
                </c:pt>
                <c:pt idx="941">
                  <c:v>40</c:v>
                </c:pt>
                <c:pt idx="942">
                  <c:v>41</c:v>
                </c:pt>
                <c:pt idx="943">
                  <c:v>42</c:v>
                </c:pt>
                <c:pt idx="944">
                  <c:v>43</c:v>
                </c:pt>
                <c:pt idx="945">
                  <c:v>44</c:v>
                </c:pt>
                <c:pt idx="946">
                  <c:v>45</c:v>
                </c:pt>
                <c:pt idx="947">
                  <c:v>45</c:v>
                </c:pt>
                <c:pt idx="948">
                  <c:v>46</c:v>
                </c:pt>
                <c:pt idx="949">
                  <c:v>49</c:v>
                </c:pt>
                <c:pt idx="950">
                  <c:v>49</c:v>
                </c:pt>
                <c:pt idx="951">
                  <c:v>50</c:v>
                </c:pt>
                <c:pt idx="952">
                  <c:v>51</c:v>
                </c:pt>
                <c:pt idx="953">
                  <c:v>52</c:v>
                </c:pt>
                <c:pt idx="954">
                  <c:v>53</c:v>
                </c:pt>
                <c:pt idx="955">
                  <c:v>54</c:v>
                </c:pt>
                <c:pt idx="956">
                  <c:v>55</c:v>
                </c:pt>
                <c:pt idx="957">
                  <c:v>56</c:v>
                </c:pt>
                <c:pt idx="958">
                  <c:v>57</c:v>
                </c:pt>
                <c:pt idx="959">
                  <c:v>58</c:v>
                </c:pt>
                <c:pt idx="960">
                  <c:v>59</c:v>
                </c:pt>
                <c:pt idx="961">
                  <c:v>60</c:v>
                </c:pt>
                <c:pt idx="962">
                  <c:v>61</c:v>
                </c:pt>
                <c:pt idx="963">
                  <c:v>62</c:v>
                </c:pt>
                <c:pt idx="964">
                  <c:v>63</c:v>
                </c:pt>
                <c:pt idx="965">
                  <c:v>64</c:v>
                </c:pt>
                <c:pt idx="966">
                  <c:v>65</c:v>
                </c:pt>
                <c:pt idx="967">
                  <c:v>66</c:v>
                </c:pt>
                <c:pt idx="968">
                  <c:v>67</c:v>
                </c:pt>
                <c:pt idx="969">
                  <c:v>68</c:v>
                </c:pt>
                <c:pt idx="970">
                  <c:v>69</c:v>
                </c:pt>
                <c:pt idx="971">
                  <c:v>70</c:v>
                </c:pt>
                <c:pt idx="972">
                  <c:v>71</c:v>
                </c:pt>
                <c:pt idx="973">
                  <c:v>72</c:v>
                </c:pt>
                <c:pt idx="974">
                  <c:v>73</c:v>
                </c:pt>
                <c:pt idx="975">
                  <c:v>74</c:v>
                </c:pt>
                <c:pt idx="976">
                  <c:v>75</c:v>
                </c:pt>
                <c:pt idx="977">
                  <c:v>76</c:v>
                </c:pt>
                <c:pt idx="978">
                  <c:v>77</c:v>
                </c:pt>
                <c:pt idx="979">
                  <c:v>78</c:v>
                </c:pt>
                <c:pt idx="980">
                  <c:v>79</c:v>
                </c:pt>
                <c:pt idx="981">
                  <c:v>80</c:v>
                </c:pt>
                <c:pt idx="982">
                  <c:v>81</c:v>
                </c:pt>
                <c:pt idx="983">
                  <c:v>82</c:v>
                </c:pt>
                <c:pt idx="984">
                  <c:v>83</c:v>
                </c:pt>
                <c:pt idx="985">
                  <c:v>84</c:v>
                </c:pt>
                <c:pt idx="986">
                  <c:v>85</c:v>
                </c:pt>
                <c:pt idx="987">
                  <c:v>86</c:v>
                </c:pt>
                <c:pt idx="988">
                  <c:v>87</c:v>
                </c:pt>
                <c:pt idx="989">
                  <c:v>88</c:v>
                </c:pt>
                <c:pt idx="990">
                  <c:v>89</c:v>
                </c:pt>
                <c:pt idx="991">
                  <c:v>90</c:v>
                </c:pt>
                <c:pt idx="992">
                  <c:v>91</c:v>
                </c:pt>
                <c:pt idx="993">
                  <c:v>92</c:v>
                </c:pt>
                <c:pt idx="994">
                  <c:v>93</c:v>
                </c:pt>
                <c:pt idx="995">
                  <c:v>94</c:v>
                </c:pt>
                <c:pt idx="996">
                  <c:v>95</c:v>
                </c:pt>
                <c:pt idx="997">
                  <c:v>96</c:v>
                </c:pt>
                <c:pt idx="998">
                  <c:v>97</c:v>
                </c:pt>
                <c:pt idx="999">
                  <c:v>98</c:v>
                </c:pt>
                <c:pt idx="1000">
                  <c:v>99</c:v>
                </c:pt>
                <c:pt idx="1001">
                  <c:v>99</c:v>
                </c:pt>
                <c:pt idx="1002">
                  <c:v>100</c:v>
                </c:pt>
                <c:pt idx="1003">
                  <c:v>102</c:v>
                </c:pt>
                <c:pt idx="1004">
                  <c:v>102</c:v>
                </c:pt>
                <c:pt idx="1005">
                  <c:v>103</c:v>
                </c:pt>
                <c:pt idx="1006">
                  <c:v>106</c:v>
                </c:pt>
                <c:pt idx="1007">
                  <c:v>106</c:v>
                </c:pt>
                <c:pt idx="1008">
                  <c:v>107</c:v>
                </c:pt>
                <c:pt idx="1009">
                  <c:v>108</c:v>
                </c:pt>
                <c:pt idx="1010">
                  <c:v>109</c:v>
                </c:pt>
                <c:pt idx="1011">
                  <c:v>110</c:v>
                </c:pt>
                <c:pt idx="1012">
                  <c:v>111</c:v>
                </c:pt>
                <c:pt idx="1013">
                  <c:v>112</c:v>
                </c:pt>
                <c:pt idx="1014">
                  <c:v>113</c:v>
                </c:pt>
                <c:pt idx="1015">
                  <c:v>114</c:v>
                </c:pt>
                <c:pt idx="1016">
                  <c:v>115</c:v>
                </c:pt>
                <c:pt idx="1017">
                  <c:v>116</c:v>
                </c:pt>
                <c:pt idx="1018">
                  <c:v>117</c:v>
                </c:pt>
                <c:pt idx="1019">
                  <c:v>118</c:v>
                </c:pt>
                <c:pt idx="1020">
                  <c:v>119</c:v>
                </c:pt>
                <c:pt idx="1021">
                  <c:v>120</c:v>
                </c:pt>
                <c:pt idx="1022">
                  <c:v>121</c:v>
                </c:pt>
                <c:pt idx="1023">
                  <c:v>122</c:v>
                </c:pt>
                <c:pt idx="1024">
                  <c:v>123</c:v>
                </c:pt>
                <c:pt idx="1025">
                  <c:v>124</c:v>
                </c:pt>
                <c:pt idx="1026">
                  <c:v>125</c:v>
                </c:pt>
                <c:pt idx="1027">
                  <c:v>126</c:v>
                </c:pt>
                <c:pt idx="1028">
                  <c:v>127</c:v>
                </c:pt>
                <c:pt idx="1029">
                  <c:v>128</c:v>
                </c:pt>
                <c:pt idx="1030">
                  <c:v>129</c:v>
                </c:pt>
                <c:pt idx="1031">
                  <c:v>130</c:v>
                </c:pt>
                <c:pt idx="1032">
                  <c:v>131</c:v>
                </c:pt>
                <c:pt idx="1033">
                  <c:v>132</c:v>
                </c:pt>
                <c:pt idx="1034">
                  <c:v>133</c:v>
                </c:pt>
                <c:pt idx="1035">
                  <c:v>134</c:v>
                </c:pt>
                <c:pt idx="1036">
                  <c:v>135</c:v>
                </c:pt>
                <c:pt idx="1037">
                  <c:v>136</c:v>
                </c:pt>
                <c:pt idx="1038">
                  <c:v>137</c:v>
                </c:pt>
                <c:pt idx="1039">
                  <c:v>138</c:v>
                </c:pt>
                <c:pt idx="1040">
                  <c:v>139</c:v>
                </c:pt>
                <c:pt idx="1041">
                  <c:v>140</c:v>
                </c:pt>
                <c:pt idx="1042">
                  <c:v>141</c:v>
                </c:pt>
                <c:pt idx="1043">
                  <c:v>142</c:v>
                </c:pt>
                <c:pt idx="1044">
                  <c:v>143</c:v>
                </c:pt>
                <c:pt idx="1045">
                  <c:v>144</c:v>
                </c:pt>
                <c:pt idx="1046">
                  <c:v>145</c:v>
                </c:pt>
                <c:pt idx="1047">
                  <c:v>146</c:v>
                </c:pt>
                <c:pt idx="1048">
                  <c:v>147</c:v>
                </c:pt>
                <c:pt idx="1049">
                  <c:v>147</c:v>
                </c:pt>
                <c:pt idx="1050">
                  <c:v>148</c:v>
                </c:pt>
                <c:pt idx="1051">
                  <c:v>150</c:v>
                </c:pt>
                <c:pt idx="1052">
                  <c:v>150</c:v>
                </c:pt>
                <c:pt idx="1053">
                  <c:v>151</c:v>
                </c:pt>
                <c:pt idx="1054">
                  <c:v>154</c:v>
                </c:pt>
                <c:pt idx="1055">
                  <c:v>154</c:v>
                </c:pt>
                <c:pt idx="1056">
                  <c:v>155</c:v>
                </c:pt>
                <c:pt idx="1057">
                  <c:v>157</c:v>
                </c:pt>
                <c:pt idx="1058">
                  <c:v>157</c:v>
                </c:pt>
                <c:pt idx="1059">
                  <c:v>158</c:v>
                </c:pt>
                <c:pt idx="1060">
                  <c:v>159</c:v>
                </c:pt>
                <c:pt idx="1061">
                  <c:v>161</c:v>
                </c:pt>
                <c:pt idx="1062">
                  <c:v>161</c:v>
                </c:pt>
                <c:pt idx="1063">
                  <c:v>162</c:v>
                </c:pt>
                <c:pt idx="1064">
                  <c:v>163</c:v>
                </c:pt>
                <c:pt idx="1065">
                  <c:v>164</c:v>
                </c:pt>
                <c:pt idx="1066">
                  <c:v>165</c:v>
                </c:pt>
                <c:pt idx="1067">
                  <c:v>166</c:v>
                </c:pt>
                <c:pt idx="1068">
                  <c:v>167</c:v>
                </c:pt>
                <c:pt idx="1069">
                  <c:v>168</c:v>
                </c:pt>
                <c:pt idx="1070">
                  <c:v>169</c:v>
                </c:pt>
                <c:pt idx="1071">
                  <c:v>170</c:v>
                </c:pt>
                <c:pt idx="1072">
                  <c:v>171</c:v>
                </c:pt>
                <c:pt idx="1073">
                  <c:v>172</c:v>
                </c:pt>
                <c:pt idx="1074">
                  <c:v>173</c:v>
                </c:pt>
                <c:pt idx="1075">
                  <c:v>174</c:v>
                </c:pt>
                <c:pt idx="1076">
                  <c:v>175</c:v>
                </c:pt>
                <c:pt idx="1077">
                  <c:v>176</c:v>
                </c:pt>
                <c:pt idx="1078">
                  <c:v>177</c:v>
                </c:pt>
                <c:pt idx="1079">
                  <c:v>178</c:v>
                </c:pt>
                <c:pt idx="1080">
                  <c:v>179</c:v>
                </c:pt>
                <c:pt idx="1081">
                  <c:v>180</c:v>
                </c:pt>
                <c:pt idx="1082">
                  <c:v>181</c:v>
                </c:pt>
                <c:pt idx="1083">
                  <c:v>182</c:v>
                </c:pt>
                <c:pt idx="1084">
                  <c:v>183</c:v>
                </c:pt>
                <c:pt idx="1085">
                  <c:v>184</c:v>
                </c:pt>
                <c:pt idx="1086">
                  <c:v>185</c:v>
                </c:pt>
                <c:pt idx="1087">
                  <c:v>186</c:v>
                </c:pt>
                <c:pt idx="1088">
                  <c:v>187</c:v>
                </c:pt>
                <c:pt idx="1089">
                  <c:v>188</c:v>
                </c:pt>
                <c:pt idx="1090">
                  <c:v>189</c:v>
                </c:pt>
                <c:pt idx="1091">
                  <c:v>190</c:v>
                </c:pt>
                <c:pt idx="1092">
                  <c:v>190</c:v>
                </c:pt>
                <c:pt idx="1093">
                  <c:v>192</c:v>
                </c:pt>
                <c:pt idx="1094">
                  <c:v>192</c:v>
                </c:pt>
                <c:pt idx="1095">
                  <c:v>193</c:v>
                </c:pt>
                <c:pt idx="1096">
                  <c:v>195</c:v>
                </c:pt>
                <c:pt idx="1097">
                  <c:v>195</c:v>
                </c:pt>
                <c:pt idx="1098">
                  <c:v>196</c:v>
                </c:pt>
                <c:pt idx="1099">
                  <c:v>197</c:v>
                </c:pt>
                <c:pt idx="1100">
                  <c:v>199</c:v>
                </c:pt>
                <c:pt idx="1101">
                  <c:v>200</c:v>
                </c:pt>
                <c:pt idx="1102">
                  <c:v>201</c:v>
                </c:pt>
                <c:pt idx="1103">
                  <c:v>202</c:v>
                </c:pt>
                <c:pt idx="1104">
                  <c:v>203</c:v>
                </c:pt>
                <c:pt idx="1105">
                  <c:v>204</c:v>
                </c:pt>
                <c:pt idx="1106">
                  <c:v>205</c:v>
                </c:pt>
                <c:pt idx="1107">
                  <c:v>206</c:v>
                </c:pt>
                <c:pt idx="1108">
                  <c:v>207</c:v>
                </c:pt>
                <c:pt idx="1109">
                  <c:v>208</c:v>
                </c:pt>
                <c:pt idx="1110">
                  <c:v>209</c:v>
                </c:pt>
                <c:pt idx="1111">
                  <c:v>210</c:v>
                </c:pt>
                <c:pt idx="1112">
                  <c:v>211</c:v>
                </c:pt>
                <c:pt idx="1113">
                  <c:v>212</c:v>
                </c:pt>
                <c:pt idx="1114">
                  <c:v>213</c:v>
                </c:pt>
                <c:pt idx="1115">
                  <c:v>214</c:v>
                </c:pt>
                <c:pt idx="1116">
                  <c:v>215</c:v>
                </c:pt>
                <c:pt idx="1117">
                  <c:v>216</c:v>
                </c:pt>
                <c:pt idx="1118">
                  <c:v>217</c:v>
                </c:pt>
                <c:pt idx="1119">
                  <c:v>218</c:v>
                </c:pt>
                <c:pt idx="1120">
                  <c:v>219</c:v>
                </c:pt>
                <c:pt idx="1121">
                  <c:v>220</c:v>
                </c:pt>
                <c:pt idx="1122">
                  <c:v>221</c:v>
                </c:pt>
                <c:pt idx="1123">
                  <c:v>222</c:v>
                </c:pt>
                <c:pt idx="1124">
                  <c:v>223</c:v>
                </c:pt>
                <c:pt idx="1125">
                  <c:v>224</c:v>
                </c:pt>
                <c:pt idx="1126">
                  <c:v>225</c:v>
                </c:pt>
                <c:pt idx="1127">
                  <c:v>226</c:v>
                </c:pt>
                <c:pt idx="1128">
                  <c:v>227</c:v>
                </c:pt>
                <c:pt idx="1129">
                  <c:v>228</c:v>
                </c:pt>
                <c:pt idx="1130">
                  <c:v>229</c:v>
                </c:pt>
                <c:pt idx="1131">
                  <c:v>230</c:v>
                </c:pt>
                <c:pt idx="1132">
                  <c:v>231</c:v>
                </c:pt>
                <c:pt idx="1133">
                  <c:v>232</c:v>
                </c:pt>
                <c:pt idx="1134">
                  <c:v>233</c:v>
                </c:pt>
                <c:pt idx="1135">
                  <c:v>234</c:v>
                </c:pt>
                <c:pt idx="1136">
                  <c:v>235</c:v>
                </c:pt>
                <c:pt idx="1137">
                  <c:v>236</c:v>
                </c:pt>
                <c:pt idx="1138">
                  <c:v>237</c:v>
                </c:pt>
                <c:pt idx="1139">
                  <c:v>238</c:v>
                </c:pt>
                <c:pt idx="1140">
                  <c:v>239</c:v>
                </c:pt>
                <c:pt idx="1141">
                  <c:v>239</c:v>
                </c:pt>
                <c:pt idx="1142">
                  <c:v>240</c:v>
                </c:pt>
                <c:pt idx="1143">
                  <c:v>241</c:v>
                </c:pt>
                <c:pt idx="1144">
                  <c:v>243</c:v>
                </c:pt>
                <c:pt idx="1145">
                  <c:v>243</c:v>
                </c:pt>
                <c:pt idx="1146">
                  <c:v>245</c:v>
                </c:pt>
                <c:pt idx="1147">
                  <c:v>246</c:v>
                </c:pt>
                <c:pt idx="1148">
                  <c:v>247</c:v>
                </c:pt>
                <c:pt idx="1149">
                  <c:v>248</c:v>
                </c:pt>
                <c:pt idx="1150">
                  <c:v>249</c:v>
                </c:pt>
                <c:pt idx="1151">
                  <c:v>250</c:v>
                </c:pt>
                <c:pt idx="1152">
                  <c:v>251</c:v>
                </c:pt>
                <c:pt idx="1153">
                  <c:v>252</c:v>
                </c:pt>
                <c:pt idx="1154">
                  <c:v>253</c:v>
                </c:pt>
                <c:pt idx="1155">
                  <c:v>254</c:v>
                </c:pt>
                <c:pt idx="1156">
                  <c:v>255</c:v>
                </c:pt>
                <c:pt idx="1157">
                  <c:v>256</c:v>
                </c:pt>
                <c:pt idx="1158">
                  <c:v>257</c:v>
                </c:pt>
                <c:pt idx="1159">
                  <c:v>258</c:v>
                </c:pt>
                <c:pt idx="1160">
                  <c:v>259</c:v>
                </c:pt>
                <c:pt idx="1161">
                  <c:v>260</c:v>
                </c:pt>
                <c:pt idx="1162">
                  <c:v>261</c:v>
                </c:pt>
                <c:pt idx="1163">
                  <c:v>262</c:v>
                </c:pt>
                <c:pt idx="1164">
                  <c:v>263</c:v>
                </c:pt>
                <c:pt idx="1165">
                  <c:v>264</c:v>
                </c:pt>
                <c:pt idx="1166">
                  <c:v>265</c:v>
                </c:pt>
                <c:pt idx="1167">
                  <c:v>266</c:v>
                </c:pt>
                <c:pt idx="1168">
                  <c:v>267</c:v>
                </c:pt>
                <c:pt idx="1169">
                  <c:v>268</c:v>
                </c:pt>
                <c:pt idx="1170">
                  <c:v>269</c:v>
                </c:pt>
                <c:pt idx="1171">
                  <c:v>270</c:v>
                </c:pt>
                <c:pt idx="1172">
                  <c:v>271</c:v>
                </c:pt>
                <c:pt idx="1173">
                  <c:v>272</c:v>
                </c:pt>
                <c:pt idx="1174">
                  <c:v>273</c:v>
                </c:pt>
                <c:pt idx="1175">
                  <c:v>274</c:v>
                </c:pt>
                <c:pt idx="1176">
                  <c:v>275</c:v>
                </c:pt>
                <c:pt idx="1177">
                  <c:v>276</c:v>
                </c:pt>
                <c:pt idx="1178">
                  <c:v>277</c:v>
                </c:pt>
                <c:pt idx="1179">
                  <c:v>278</c:v>
                </c:pt>
                <c:pt idx="1180">
                  <c:v>279</c:v>
                </c:pt>
                <c:pt idx="1181">
                  <c:v>280</c:v>
                </c:pt>
                <c:pt idx="1182">
                  <c:v>281</c:v>
                </c:pt>
                <c:pt idx="1183">
                  <c:v>281</c:v>
                </c:pt>
                <c:pt idx="1184">
                  <c:v>283</c:v>
                </c:pt>
                <c:pt idx="1185">
                  <c:v>283</c:v>
                </c:pt>
                <c:pt idx="1186">
                  <c:v>284</c:v>
                </c:pt>
                <c:pt idx="1187">
                  <c:v>286</c:v>
                </c:pt>
                <c:pt idx="1188">
                  <c:v>286</c:v>
                </c:pt>
                <c:pt idx="1189">
                  <c:v>287</c:v>
                </c:pt>
                <c:pt idx="1190">
                  <c:v>288</c:v>
                </c:pt>
                <c:pt idx="1191">
                  <c:v>289</c:v>
                </c:pt>
                <c:pt idx="1192">
                  <c:v>290</c:v>
                </c:pt>
                <c:pt idx="1193">
                  <c:v>291</c:v>
                </c:pt>
                <c:pt idx="1194">
                  <c:v>293</c:v>
                </c:pt>
                <c:pt idx="1195">
                  <c:v>294</c:v>
                </c:pt>
                <c:pt idx="1196">
                  <c:v>295</c:v>
                </c:pt>
                <c:pt idx="1197">
                  <c:v>296</c:v>
                </c:pt>
                <c:pt idx="1198">
                  <c:v>297</c:v>
                </c:pt>
                <c:pt idx="1199">
                  <c:v>298</c:v>
                </c:pt>
                <c:pt idx="1200">
                  <c:v>299</c:v>
                </c:pt>
                <c:pt idx="1201">
                  <c:v>300</c:v>
                </c:pt>
                <c:pt idx="1202">
                  <c:v>0</c:v>
                </c:pt>
                <c:pt idx="1203">
                  <c:v>1</c:v>
                </c:pt>
                <c:pt idx="1204">
                  <c:v>2</c:v>
                </c:pt>
                <c:pt idx="1205">
                  <c:v>3</c:v>
                </c:pt>
                <c:pt idx="1206">
                  <c:v>4</c:v>
                </c:pt>
                <c:pt idx="1207">
                  <c:v>5</c:v>
                </c:pt>
                <c:pt idx="1208">
                  <c:v>6</c:v>
                </c:pt>
                <c:pt idx="1209">
                  <c:v>7</c:v>
                </c:pt>
                <c:pt idx="1210">
                  <c:v>8</c:v>
                </c:pt>
                <c:pt idx="1211">
                  <c:v>9</c:v>
                </c:pt>
                <c:pt idx="1212">
                  <c:v>10</c:v>
                </c:pt>
                <c:pt idx="1213">
                  <c:v>11</c:v>
                </c:pt>
                <c:pt idx="1214">
                  <c:v>12</c:v>
                </c:pt>
                <c:pt idx="1215">
                  <c:v>13</c:v>
                </c:pt>
                <c:pt idx="1216">
                  <c:v>14</c:v>
                </c:pt>
                <c:pt idx="1217">
                  <c:v>14</c:v>
                </c:pt>
                <c:pt idx="1218">
                  <c:v>15</c:v>
                </c:pt>
                <c:pt idx="1219">
                  <c:v>17</c:v>
                </c:pt>
                <c:pt idx="1220">
                  <c:v>17</c:v>
                </c:pt>
                <c:pt idx="1221">
                  <c:v>18</c:v>
                </c:pt>
                <c:pt idx="1222">
                  <c:v>20</c:v>
                </c:pt>
                <c:pt idx="1223">
                  <c:v>20</c:v>
                </c:pt>
                <c:pt idx="1224">
                  <c:v>21</c:v>
                </c:pt>
                <c:pt idx="1225">
                  <c:v>22</c:v>
                </c:pt>
                <c:pt idx="1226">
                  <c:v>23</c:v>
                </c:pt>
                <c:pt idx="1227">
                  <c:v>24</c:v>
                </c:pt>
                <c:pt idx="1228">
                  <c:v>25</c:v>
                </c:pt>
                <c:pt idx="1229">
                  <c:v>26</c:v>
                </c:pt>
                <c:pt idx="1230">
                  <c:v>27</c:v>
                </c:pt>
                <c:pt idx="1231">
                  <c:v>28</c:v>
                </c:pt>
                <c:pt idx="1232">
                  <c:v>29</c:v>
                </c:pt>
                <c:pt idx="1233">
                  <c:v>30</c:v>
                </c:pt>
                <c:pt idx="1234">
                  <c:v>31</c:v>
                </c:pt>
                <c:pt idx="1235">
                  <c:v>32</c:v>
                </c:pt>
                <c:pt idx="1236">
                  <c:v>33</c:v>
                </c:pt>
                <c:pt idx="1237">
                  <c:v>34</c:v>
                </c:pt>
                <c:pt idx="1238">
                  <c:v>35</c:v>
                </c:pt>
                <c:pt idx="1239">
                  <c:v>36</c:v>
                </c:pt>
                <c:pt idx="1240">
                  <c:v>37</c:v>
                </c:pt>
                <c:pt idx="1241">
                  <c:v>38</c:v>
                </c:pt>
                <c:pt idx="1242">
                  <c:v>39</c:v>
                </c:pt>
                <c:pt idx="1243">
                  <c:v>40</c:v>
                </c:pt>
                <c:pt idx="1244">
                  <c:v>41</c:v>
                </c:pt>
                <c:pt idx="1245">
                  <c:v>42</c:v>
                </c:pt>
                <c:pt idx="1246">
                  <c:v>43</c:v>
                </c:pt>
                <c:pt idx="1247">
                  <c:v>44</c:v>
                </c:pt>
                <c:pt idx="1248">
                  <c:v>45</c:v>
                </c:pt>
                <c:pt idx="1249">
                  <c:v>46</c:v>
                </c:pt>
                <c:pt idx="1250">
                  <c:v>47</c:v>
                </c:pt>
                <c:pt idx="1251">
                  <c:v>49</c:v>
                </c:pt>
                <c:pt idx="1252">
                  <c:v>50</c:v>
                </c:pt>
                <c:pt idx="1253">
                  <c:v>51</c:v>
                </c:pt>
                <c:pt idx="1254">
                  <c:v>52</c:v>
                </c:pt>
                <c:pt idx="1255">
                  <c:v>53</c:v>
                </c:pt>
                <c:pt idx="1256">
                  <c:v>54</c:v>
                </c:pt>
                <c:pt idx="1257">
                  <c:v>55</c:v>
                </c:pt>
                <c:pt idx="1258">
                  <c:v>56</c:v>
                </c:pt>
                <c:pt idx="1259">
                  <c:v>57</c:v>
                </c:pt>
                <c:pt idx="1260">
                  <c:v>58</c:v>
                </c:pt>
                <c:pt idx="1261">
                  <c:v>59</c:v>
                </c:pt>
                <c:pt idx="1262">
                  <c:v>60</c:v>
                </c:pt>
                <c:pt idx="1263">
                  <c:v>61</c:v>
                </c:pt>
                <c:pt idx="1264">
                  <c:v>62</c:v>
                </c:pt>
                <c:pt idx="1265">
                  <c:v>63</c:v>
                </c:pt>
                <c:pt idx="1266">
                  <c:v>63</c:v>
                </c:pt>
                <c:pt idx="1267">
                  <c:v>64</c:v>
                </c:pt>
                <c:pt idx="1268">
                  <c:v>65</c:v>
                </c:pt>
                <c:pt idx="1269">
                  <c:v>67</c:v>
                </c:pt>
                <c:pt idx="1270">
                  <c:v>67</c:v>
                </c:pt>
                <c:pt idx="1271">
                  <c:v>68</c:v>
                </c:pt>
                <c:pt idx="1272">
                  <c:v>69</c:v>
                </c:pt>
                <c:pt idx="1273">
                  <c:v>70</c:v>
                </c:pt>
                <c:pt idx="1274">
                  <c:v>71</c:v>
                </c:pt>
                <c:pt idx="1275">
                  <c:v>72</c:v>
                </c:pt>
                <c:pt idx="1276">
                  <c:v>73</c:v>
                </c:pt>
                <c:pt idx="1277">
                  <c:v>74</c:v>
                </c:pt>
                <c:pt idx="1278">
                  <c:v>75</c:v>
                </c:pt>
                <c:pt idx="1279">
                  <c:v>76</c:v>
                </c:pt>
                <c:pt idx="1280">
                  <c:v>77</c:v>
                </c:pt>
                <c:pt idx="1281">
                  <c:v>78</c:v>
                </c:pt>
                <c:pt idx="1282">
                  <c:v>79</c:v>
                </c:pt>
                <c:pt idx="1283">
                  <c:v>80</c:v>
                </c:pt>
                <c:pt idx="1284">
                  <c:v>81</c:v>
                </c:pt>
                <c:pt idx="1285">
                  <c:v>82</c:v>
                </c:pt>
                <c:pt idx="1286">
                  <c:v>83</c:v>
                </c:pt>
                <c:pt idx="1287">
                  <c:v>84</c:v>
                </c:pt>
                <c:pt idx="1288">
                  <c:v>85</c:v>
                </c:pt>
                <c:pt idx="1289">
                  <c:v>86</c:v>
                </c:pt>
                <c:pt idx="1290">
                  <c:v>87</c:v>
                </c:pt>
                <c:pt idx="1291">
                  <c:v>88</c:v>
                </c:pt>
                <c:pt idx="1292">
                  <c:v>89</c:v>
                </c:pt>
                <c:pt idx="1293">
                  <c:v>90</c:v>
                </c:pt>
                <c:pt idx="1294">
                  <c:v>91</c:v>
                </c:pt>
                <c:pt idx="1295">
                  <c:v>92</c:v>
                </c:pt>
                <c:pt idx="1296">
                  <c:v>93</c:v>
                </c:pt>
                <c:pt idx="1297">
                  <c:v>94</c:v>
                </c:pt>
                <c:pt idx="1298">
                  <c:v>95</c:v>
                </c:pt>
                <c:pt idx="1299">
                  <c:v>96</c:v>
                </c:pt>
                <c:pt idx="1300">
                  <c:v>98</c:v>
                </c:pt>
                <c:pt idx="1301">
                  <c:v>99</c:v>
                </c:pt>
                <c:pt idx="1302">
                  <c:v>100</c:v>
                </c:pt>
                <c:pt idx="1303">
                  <c:v>101</c:v>
                </c:pt>
                <c:pt idx="1304">
                  <c:v>102</c:v>
                </c:pt>
                <c:pt idx="1305">
                  <c:v>103</c:v>
                </c:pt>
                <c:pt idx="1306">
                  <c:v>104</c:v>
                </c:pt>
                <c:pt idx="1307">
                  <c:v>105</c:v>
                </c:pt>
                <c:pt idx="1308">
                  <c:v>106</c:v>
                </c:pt>
                <c:pt idx="1309">
                  <c:v>107</c:v>
                </c:pt>
                <c:pt idx="1310">
                  <c:v>108</c:v>
                </c:pt>
                <c:pt idx="1311">
                  <c:v>109</c:v>
                </c:pt>
                <c:pt idx="1312">
                  <c:v>110</c:v>
                </c:pt>
                <c:pt idx="1313">
                  <c:v>111</c:v>
                </c:pt>
                <c:pt idx="1314">
                  <c:v>112</c:v>
                </c:pt>
                <c:pt idx="1315">
                  <c:v>113</c:v>
                </c:pt>
                <c:pt idx="1316">
                  <c:v>113</c:v>
                </c:pt>
                <c:pt idx="1317">
                  <c:v>114</c:v>
                </c:pt>
                <c:pt idx="1318">
                  <c:v>115</c:v>
                </c:pt>
                <c:pt idx="1319">
                  <c:v>116</c:v>
                </c:pt>
                <c:pt idx="1320">
                  <c:v>117</c:v>
                </c:pt>
                <c:pt idx="1321">
                  <c:v>118</c:v>
                </c:pt>
                <c:pt idx="1322">
                  <c:v>119</c:v>
                </c:pt>
                <c:pt idx="1323">
                  <c:v>120</c:v>
                </c:pt>
                <c:pt idx="1324">
                  <c:v>121</c:v>
                </c:pt>
                <c:pt idx="1325">
                  <c:v>122</c:v>
                </c:pt>
                <c:pt idx="1326">
                  <c:v>123</c:v>
                </c:pt>
                <c:pt idx="1327">
                  <c:v>124</c:v>
                </c:pt>
                <c:pt idx="1328">
                  <c:v>125</c:v>
                </c:pt>
                <c:pt idx="1329">
                  <c:v>126</c:v>
                </c:pt>
                <c:pt idx="1330">
                  <c:v>127</c:v>
                </c:pt>
                <c:pt idx="1331">
                  <c:v>128</c:v>
                </c:pt>
                <c:pt idx="1332">
                  <c:v>129</c:v>
                </c:pt>
                <c:pt idx="1333">
                  <c:v>130</c:v>
                </c:pt>
                <c:pt idx="1334">
                  <c:v>131</c:v>
                </c:pt>
                <c:pt idx="1335">
                  <c:v>132</c:v>
                </c:pt>
                <c:pt idx="1336">
                  <c:v>133</c:v>
                </c:pt>
                <c:pt idx="1337">
                  <c:v>134</c:v>
                </c:pt>
                <c:pt idx="1338">
                  <c:v>135</c:v>
                </c:pt>
                <c:pt idx="1339">
                  <c:v>136</c:v>
                </c:pt>
                <c:pt idx="1340">
                  <c:v>137</c:v>
                </c:pt>
                <c:pt idx="1341">
                  <c:v>138</c:v>
                </c:pt>
                <c:pt idx="1342">
                  <c:v>139</c:v>
                </c:pt>
                <c:pt idx="1343">
                  <c:v>140</c:v>
                </c:pt>
                <c:pt idx="1344">
                  <c:v>141</c:v>
                </c:pt>
                <c:pt idx="1345">
                  <c:v>142</c:v>
                </c:pt>
                <c:pt idx="1346">
                  <c:v>143</c:v>
                </c:pt>
                <c:pt idx="1347">
                  <c:v>144</c:v>
                </c:pt>
                <c:pt idx="1348">
                  <c:v>145</c:v>
                </c:pt>
                <c:pt idx="1349">
                  <c:v>146</c:v>
                </c:pt>
                <c:pt idx="1350">
                  <c:v>147</c:v>
                </c:pt>
                <c:pt idx="1351">
                  <c:v>148</c:v>
                </c:pt>
                <c:pt idx="1352">
                  <c:v>150</c:v>
                </c:pt>
                <c:pt idx="1353">
                  <c:v>151</c:v>
                </c:pt>
                <c:pt idx="1354">
                  <c:v>152</c:v>
                </c:pt>
                <c:pt idx="1355">
                  <c:v>153</c:v>
                </c:pt>
                <c:pt idx="1356">
                  <c:v>154</c:v>
                </c:pt>
                <c:pt idx="1357">
                  <c:v>155</c:v>
                </c:pt>
                <c:pt idx="1358">
                  <c:v>156</c:v>
                </c:pt>
                <c:pt idx="1359">
                  <c:v>157</c:v>
                </c:pt>
                <c:pt idx="1360">
                  <c:v>158</c:v>
                </c:pt>
                <c:pt idx="1361">
                  <c:v>159</c:v>
                </c:pt>
                <c:pt idx="1362">
                  <c:v>160</c:v>
                </c:pt>
                <c:pt idx="1363">
                  <c:v>161</c:v>
                </c:pt>
                <c:pt idx="1364">
                  <c:v>162</c:v>
                </c:pt>
                <c:pt idx="1365">
                  <c:v>162</c:v>
                </c:pt>
                <c:pt idx="1366">
                  <c:v>163</c:v>
                </c:pt>
                <c:pt idx="1367">
                  <c:v>164</c:v>
                </c:pt>
                <c:pt idx="1368">
                  <c:v>165</c:v>
                </c:pt>
                <c:pt idx="1369">
                  <c:v>166</c:v>
                </c:pt>
                <c:pt idx="1370">
                  <c:v>167</c:v>
                </c:pt>
                <c:pt idx="1371">
                  <c:v>168</c:v>
                </c:pt>
                <c:pt idx="1372">
                  <c:v>169</c:v>
                </c:pt>
                <c:pt idx="1373">
                  <c:v>171</c:v>
                </c:pt>
                <c:pt idx="1374">
                  <c:v>171</c:v>
                </c:pt>
                <c:pt idx="1375">
                  <c:v>172</c:v>
                </c:pt>
                <c:pt idx="1376">
                  <c:v>173</c:v>
                </c:pt>
                <c:pt idx="1377">
                  <c:v>174</c:v>
                </c:pt>
                <c:pt idx="1378">
                  <c:v>175</c:v>
                </c:pt>
                <c:pt idx="1379">
                  <c:v>176</c:v>
                </c:pt>
                <c:pt idx="1380">
                  <c:v>177</c:v>
                </c:pt>
                <c:pt idx="1381">
                  <c:v>178</c:v>
                </c:pt>
                <c:pt idx="1382">
                  <c:v>179</c:v>
                </c:pt>
                <c:pt idx="1383">
                  <c:v>180</c:v>
                </c:pt>
                <c:pt idx="1384">
                  <c:v>181</c:v>
                </c:pt>
                <c:pt idx="1385">
                  <c:v>182</c:v>
                </c:pt>
                <c:pt idx="1386">
                  <c:v>183</c:v>
                </c:pt>
                <c:pt idx="1387">
                  <c:v>184</c:v>
                </c:pt>
                <c:pt idx="1388">
                  <c:v>185</c:v>
                </c:pt>
                <c:pt idx="1389">
                  <c:v>186</c:v>
                </c:pt>
                <c:pt idx="1390">
                  <c:v>187</c:v>
                </c:pt>
                <c:pt idx="1391">
                  <c:v>188</c:v>
                </c:pt>
                <c:pt idx="1392">
                  <c:v>189</c:v>
                </c:pt>
                <c:pt idx="1393">
                  <c:v>190</c:v>
                </c:pt>
                <c:pt idx="1394">
                  <c:v>191</c:v>
                </c:pt>
                <c:pt idx="1395">
                  <c:v>192</c:v>
                </c:pt>
                <c:pt idx="1396">
                  <c:v>193</c:v>
                </c:pt>
                <c:pt idx="1397">
                  <c:v>194</c:v>
                </c:pt>
                <c:pt idx="1398">
                  <c:v>196</c:v>
                </c:pt>
                <c:pt idx="1399">
                  <c:v>197</c:v>
                </c:pt>
                <c:pt idx="1400">
                  <c:v>198</c:v>
                </c:pt>
                <c:pt idx="1401">
                  <c:v>199</c:v>
                </c:pt>
                <c:pt idx="1402">
                  <c:v>200</c:v>
                </c:pt>
                <c:pt idx="1403">
                  <c:v>201</c:v>
                </c:pt>
                <c:pt idx="1404">
                  <c:v>202</c:v>
                </c:pt>
                <c:pt idx="1405">
                  <c:v>203</c:v>
                </c:pt>
                <c:pt idx="1406">
                  <c:v>204</c:v>
                </c:pt>
                <c:pt idx="1407">
                  <c:v>204</c:v>
                </c:pt>
                <c:pt idx="1408">
                  <c:v>205</c:v>
                </c:pt>
                <c:pt idx="1409">
                  <c:v>207</c:v>
                </c:pt>
                <c:pt idx="1410">
                  <c:v>207</c:v>
                </c:pt>
                <c:pt idx="1411">
                  <c:v>208</c:v>
                </c:pt>
                <c:pt idx="1412">
                  <c:v>209</c:v>
                </c:pt>
                <c:pt idx="1413">
                  <c:v>210</c:v>
                </c:pt>
                <c:pt idx="1414">
                  <c:v>211</c:v>
                </c:pt>
                <c:pt idx="1415">
                  <c:v>212</c:v>
                </c:pt>
                <c:pt idx="1416">
                  <c:v>213</c:v>
                </c:pt>
                <c:pt idx="1417">
                  <c:v>214</c:v>
                </c:pt>
                <c:pt idx="1418">
                  <c:v>215</c:v>
                </c:pt>
                <c:pt idx="1419">
                  <c:v>216</c:v>
                </c:pt>
                <c:pt idx="1420">
                  <c:v>217</c:v>
                </c:pt>
                <c:pt idx="1421">
                  <c:v>218</c:v>
                </c:pt>
                <c:pt idx="1422">
                  <c:v>219</c:v>
                </c:pt>
                <c:pt idx="1423">
                  <c:v>220</c:v>
                </c:pt>
                <c:pt idx="1424">
                  <c:v>221</c:v>
                </c:pt>
                <c:pt idx="1425">
                  <c:v>222</c:v>
                </c:pt>
                <c:pt idx="1426">
                  <c:v>223</c:v>
                </c:pt>
                <c:pt idx="1427">
                  <c:v>224</c:v>
                </c:pt>
                <c:pt idx="1428">
                  <c:v>225</c:v>
                </c:pt>
                <c:pt idx="1429">
                  <c:v>226</c:v>
                </c:pt>
                <c:pt idx="1430">
                  <c:v>227</c:v>
                </c:pt>
                <c:pt idx="1431">
                  <c:v>228</c:v>
                </c:pt>
                <c:pt idx="1432">
                  <c:v>229</c:v>
                </c:pt>
                <c:pt idx="1433">
                  <c:v>230</c:v>
                </c:pt>
                <c:pt idx="1434">
                  <c:v>231</c:v>
                </c:pt>
                <c:pt idx="1435">
                  <c:v>232</c:v>
                </c:pt>
                <c:pt idx="1436">
                  <c:v>233</c:v>
                </c:pt>
                <c:pt idx="1437">
                  <c:v>234</c:v>
                </c:pt>
                <c:pt idx="1438">
                  <c:v>235</c:v>
                </c:pt>
                <c:pt idx="1439">
                  <c:v>236</c:v>
                </c:pt>
                <c:pt idx="1440">
                  <c:v>237</c:v>
                </c:pt>
                <c:pt idx="1441">
                  <c:v>238</c:v>
                </c:pt>
                <c:pt idx="1442">
                  <c:v>239</c:v>
                </c:pt>
                <c:pt idx="1443">
                  <c:v>240</c:v>
                </c:pt>
                <c:pt idx="1444">
                  <c:v>241</c:v>
                </c:pt>
                <c:pt idx="1445">
                  <c:v>243</c:v>
                </c:pt>
                <c:pt idx="1446">
                  <c:v>244</c:v>
                </c:pt>
                <c:pt idx="1447">
                  <c:v>245</c:v>
                </c:pt>
                <c:pt idx="1448">
                  <c:v>246</c:v>
                </c:pt>
                <c:pt idx="1449">
                  <c:v>247</c:v>
                </c:pt>
                <c:pt idx="1450">
                  <c:v>248</c:v>
                </c:pt>
                <c:pt idx="1451">
                  <c:v>249</c:v>
                </c:pt>
                <c:pt idx="1452">
                  <c:v>249</c:v>
                </c:pt>
                <c:pt idx="1453">
                  <c:v>250</c:v>
                </c:pt>
                <c:pt idx="1454">
                  <c:v>251</c:v>
                </c:pt>
                <c:pt idx="1455">
                  <c:v>252</c:v>
                </c:pt>
                <c:pt idx="1456">
                  <c:v>253</c:v>
                </c:pt>
                <c:pt idx="1457">
                  <c:v>255</c:v>
                </c:pt>
                <c:pt idx="1458">
                  <c:v>255</c:v>
                </c:pt>
                <c:pt idx="1459">
                  <c:v>256</c:v>
                </c:pt>
                <c:pt idx="1460">
                  <c:v>257</c:v>
                </c:pt>
                <c:pt idx="1461">
                  <c:v>258</c:v>
                </c:pt>
                <c:pt idx="1462">
                  <c:v>259</c:v>
                </c:pt>
                <c:pt idx="1463">
                  <c:v>260</c:v>
                </c:pt>
                <c:pt idx="1464">
                  <c:v>261</c:v>
                </c:pt>
                <c:pt idx="1465">
                  <c:v>262</c:v>
                </c:pt>
                <c:pt idx="1466">
                  <c:v>263</c:v>
                </c:pt>
                <c:pt idx="1467">
                  <c:v>264</c:v>
                </c:pt>
                <c:pt idx="1468">
                  <c:v>265</c:v>
                </c:pt>
                <c:pt idx="1469">
                  <c:v>266</c:v>
                </c:pt>
                <c:pt idx="1470">
                  <c:v>267</c:v>
                </c:pt>
                <c:pt idx="1471">
                  <c:v>268</c:v>
                </c:pt>
                <c:pt idx="1472">
                  <c:v>269</c:v>
                </c:pt>
                <c:pt idx="1473">
                  <c:v>270</c:v>
                </c:pt>
                <c:pt idx="1474">
                  <c:v>271</c:v>
                </c:pt>
                <c:pt idx="1475">
                  <c:v>272</c:v>
                </c:pt>
                <c:pt idx="1476">
                  <c:v>273</c:v>
                </c:pt>
                <c:pt idx="1477">
                  <c:v>274</c:v>
                </c:pt>
                <c:pt idx="1478">
                  <c:v>275</c:v>
                </c:pt>
                <c:pt idx="1479">
                  <c:v>276</c:v>
                </c:pt>
                <c:pt idx="1480">
                  <c:v>277</c:v>
                </c:pt>
                <c:pt idx="1481">
                  <c:v>278</c:v>
                </c:pt>
                <c:pt idx="1482">
                  <c:v>279</c:v>
                </c:pt>
                <c:pt idx="1483">
                  <c:v>280</c:v>
                </c:pt>
                <c:pt idx="1484">
                  <c:v>281</c:v>
                </c:pt>
                <c:pt idx="1485">
                  <c:v>282</c:v>
                </c:pt>
                <c:pt idx="1486">
                  <c:v>283</c:v>
                </c:pt>
                <c:pt idx="1487">
                  <c:v>284</c:v>
                </c:pt>
                <c:pt idx="1488">
                  <c:v>286</c:v>
                </c:pt>
                <c:pt idx="1489">
                  <c:v>287</c:v>
                </c:pt>
                <c:pt idx="1490">
                  <c:v>288</c:v>
                </c:pt>
                <c:pt idx="1491">
                  <c:v>289</c:v>
                </c:pt>
                <c:pt idx="1492">
                  <c:v>290</c:v>
                </c:pt>
                <c:pt idx="1493">
                  <c:v>291</c:v>
                </c:pt>
                <c:pt idx="1494">
                  <c:v>291</c:v>
                </c:pt>
                <c:pt idx="1495">
                  <c:v>292</c:v>
                </c:pt>
                <c:pt idx="1496">
                  <c:v>293</c:v>
                </c:pt>
                <c:pt idx="1497">
                  <c:v>295</c:v>
                </c:pt>
                <c:pt idx="1498">
                  <c:v>295</c:v>
                </c:pt>
                <c:pt idx="1499">
                  <c:v>296</c:v>
                </c:pt>
                <c:pt idx="1500">
                  <c:v>297</c:v>
                </c:pt>
                <c:pt idx="1501">
                  <c:v>298</c:v>
                </c:pt>
                <c:pt idx="1502">
                  <c:v>299</c:v>
                </c:pt>
                <c:pt idx="1503">
                  <c:v>0</c:v>
                </c:pt>
                <c:pt idx="1504">
                  <c:v>1</c:v>
                </c:pt>
                <c:pt idx="1505">
                  <c:v>2</c:v>
                </c:pt>
                <c:pt idx="1506">
                  <c:v>3</c:v>
                </c:pt>
                <c:pt idx="1507">
                  <c:v>4</c:v>
                </c:pt>
                <c:pt idx="1508">
                  <c:v>5</c:v>
                </c:pt>
                <c:pt idx="1509">
                  <c:v>6</c:v>
                </c:pt>
                <c:pt idx="1510">
                  <c:v>7</c:v>
                </c:pt>
                <c:pt idx="1511">
                  <c:v>8</c:v>
                </c:pt>
                <c:pt idx="1512">
                  <c:v>9</c:v>
                </c:pt>
                <c:pt idx="1513">
                  <c:v>9</c:v>
                </c:pt>
                <c:pt idx="1514">
                  <c:v>11</c:v>
                </c:pt>
                <c:pt idx="1515">
                  <c:v>11</c:v>
                </c:pt>
                <c:pt idx="1516">
                  <c:v>12</c:v>
                </c:pt>
                <c:pt idx="1517">
                  <c:v>14</c:v>
                </c:pt>
                <c:pt idx="1518">
                  <c:v>14</c:v>
                </c:pt>
                <c:pt idx="1519">
                  <c:v>15</c:v>
                </c:pt>
                <c:pt idx="1520">
                  <c:v>16</c:v>
                </c:pt>
                <c:pt idx="1521">
                  <c:v>17</c:v>
                </c:pt>
                <c:pt idx="1522">
                  <c:v>18</c:v>
                </c:pt>
                <c:pt idx="1523">
                  <c:v>19</c:v>
                </c:pt>
                <c:pt idx="1524">
                  <c:v>20</c:v>
                </c:pt>
                <c:pt idx="1525">
                  <c:v>21</c:v>
                </c:pt>
                <c:pt idx="1526">
                  <c:v>22</c:v>
                </c:pt>
                <c:pt idx="1527">
                  <c:v>23</c:v>
                </c:pt>
                <c:pt idx="1528">
                  <c:v>24</c:v>
                </c:pt>
                <c:pt idx="1529">
                  <c:v>25</c:v>
                </c:pt>
                <c:pt idx="1530">
                  <c:v>26</c:v>
                </c:pt>
                <c:pt idx="1531">
                  <c:v>27</c:v>
                </c:pt>
                <c:pt idx="1532">
                  <c:v>28</c:v>
                </c:pt>
                <c:pt idx="1533">
                  <c:v>29</c:v>
                </c:pt>
                <c:pt idx="1534">
                  <c:v>30</c:v>
                </c:pt>
                <c:pt idx="1535">
                  <c:v>31</c:v>
                </c:pt>
                <c:pt idx="1536">
                  <c:v>32</c:v>
                </c:pt>
                <c:pt idx="1537">
                  <c:v>33</c:v>
                </c:pt>
                <c:pt idx="1538">
                  <c:v>35</c:v>
                </c:pt>
                <c:pt idx="1539">
                  <c:v>36</c:v>
                </c:pt>
                <c:pt idx="1540">
                  <c:v>37</c:v>
                </c:pt>
                <c:pt idx="1541">
                  <c:v>38</c:v>
                </c:pt>
                <c:pt idx="1542">
                  <c:v>39</c:v>
                </c:pt>
                <c:pt idx="1543">
                  <c:v>40</c:v>
                </c:pt>
                <c:pt idx="1544">
                  <c:v>41</c:v>
                </c:pt>
                <c:pt idx="1545">
                  <c:v>41</c:v>
                </c:pt>
                <c:pt idx="1546">
                  <c:v>42</c:v>
                </c:pt>
                <c:pt idx="1547">
                  <c:v>44</c:v>
                </c:pt>
                <c:pt idx="1548">
                  <c:v>44</c:v>
                </c:pt>
                <c:pt idx="1549">
                  <c:v>45</c:v>
                </c:pt>
                <c:pt idx="1550">
                  <c:v>46</c:v>
                </c:pt>
                <c:pt idx="1551">
                  <c:v>47</c:v>
                </c:pt>
                <c:pt idx="1552">
                  <c:v>48</c:v>
                </c:pt>
                <c:pt idx="1553">
                  <c:v>49</c:v>
                </c:pt>
                <c:pt idx="1554">
                  <c:v>50</c:v>
                </c:pt>
                <c:pt idx="1555">
                  <c:v>51</c:v>
                </c:pt>
                <c:pt idx="1556">
                  <c:v>52</c:v>
                </c:pt>
                <c:pt idx="1557">
                  <c:v>53</c:v>
                </c:pt>
                <c:pt idx="1558">
                  <c:v>54</c:v>
                </c:pt>
                <c:pt idx="1559">
                  <c:v>55</c:v>
                </c:pt>
                <c:pt idx="1560">
                  <c:v>56</c:v>
                </c:pt>
                <c:pt idx="1561">
                  <c:v>57</c:v>
                </c:pt>
                <c:pt idx="1562">
                  <c:v>58</c:v>
                </c:pt>
                <c:pt idx="1563">
                  <c:v>59</c:v>
                </c:pt>
                <c:pt idx="1564">
                  <c:v>60</c:v>
                </c:pt>
                <c:pt idx="1565">
                  <c:v>61</c:v>
                </c:pt>
                <c:pt idx="1566">
                  <c:v>63</c:v>
                </c:pt>
                <c:pt idx="1567">
                  <c:v>64</c:v>
                </c:pt>
                <c:pt idx="1568">
                  <c:v>65</c:v>
                </c:pt>
                <c:pt idx="1569">
                  <c:v>66</c:v>
                </c:pt>
                <c:pt idx="1570">
                  <c:v>67</c:v>
                </c:pt>
                <c:pt idx="1571">
                  <c:v>68</c:v>
                </c:pt>
                <c:pt idx="1572">
                  <c:v>69</c:v>
                </c:pt>
                <c:pt idx="1573">
                  <c:v>69</c:v>
                </c:pt>
                <c:pt idx="1574">
                  <c:v>71</c:v>
                </c:pt>
                <c:pt idx="1575">
                  <c:v>71</c:v>
                </c:pt>
                <c:pt idx="1576">
                  <c:v>72</c:v>
                </c:pt>
                <c:pt idx="1577">
                  <c:v>73</c:v>
                </c:pt>
                <c:pt idx="1578">
                  <c:v>75</c:v>
                </c:pt>
                <c:pt idx="1579">
                  <c:v>75</c:v>
                </c:pt>
                <c:pt idx="1580">
                  <c:v>76</c:v>
                </c:pt>
                <c:pt idx="1581">
                  <c:v>77</c:v>
                </c:pt>
                <c:pt idx="1582">
                  <c:v>78</c:v>
                </c:pt>
                <c:pt idx="1583">
                  <c:v>79</c:v>
                </c:pt>
                <c:pt idx="1584">
                  <c:v>80</c:v>
                </c:pt>
                <c:pt idx="1585">
                  <c:v>81</c:v>
                </c:pt>
                <c:pt idx="1586">
                  <c:v>82</c:v>
                </c:pt>
                <c:pt idx="1587">
                  <c:v>83</c:v>
                </c:pt>
                <c:pt idx="1588">
                  <c:v>84</c:v>
                </c:pt>
                <c:pt idx="1589">
                  <c:v>85</c:v>
                </c:pt>
                <c:pt idx="1590">
                  <c:v>86</c:v>
                </c:pt>
                <c:pt idx="1591">
                  <c:v>87</c:v>
                </c:pt>
                <c:pt idx="1592">
                  <c:v>88</c:v>
                </c:pt>
                <c:pt idx="1593">
                  <c:v>89</c:v>
                </c:pt>
                <c:pt idx="1594">
                  <c:v>90</c:v>
                </c:pt>
                <c:pt idx="1595">
                  <c:v>91</c:v>
                </c:pt>
                <c:pt idx="1596">
                  <c:v>93</c:v>
                </c:pt>
                <c:pt idx="1597">
                  <c:v>94</c:v>
                </c:pt>
                <c:pt idx="1598">
                  <c:v>95</c:v>
                </c:pt>
                <c:pt idx="1599">
                  <c:v>96</c:v>
                </c:pt>
                <c:pt idx="1600">
                  <c:v>97</c:v>
                </c:pt>
                <c:pt idx="1601">
                  <c:v>98</c:v>
                </c:pt>
                <c:pt idx="1602">
                  <c:v>99</c:v>
                </c:pt>
                <c:pt idx="1603">
                  <c:v>99</c:v>
                </c:pt>
                <c:pt idx="1604">
                  <c:v>101</c:v>
                </c:pt>
                <c:pt idx="1605">
                  <c:v>101</c:v>
                </c:pt>
                <c:pt idx="1606">
                  <c:v>102</c:v>
                </c:pt>
                <c:pt idx="1607">
                  <c:v>103</c:v>
                </c:pt>
                <c:pt idx="1608">
                  <c:v>105</c:v>
                </c:pt>
                <c:pt idx="1609">
                  <c:v>105</c:v>
                </c:pt>
                <c:pt idx="1610">
                  <c:v>106</c:v>
                </c:pt>
                <c:pt idx="1611">
                  <c:v>107</c:v>
                </c:pt>
                <c:pt idx="1612">
                  <c:v>108</c:v>
                </c:pt>
                <c:pt idx="1613">
                  <c:v>109</c:v>
                </c:pt>
                <c:pt idx="1614">
                  <c:v>110</c:v>
                </c:pt>
                <c:pt idx="1615">
                  <c:v>111</c:v>
                </c:pt>
                <c:pt idx="1616">
                  <c:v>112</c:v>
                </c:pt>
                <c:pt idx="1617">
                  <c:v>113</c:v>
                </c:pt>
                <c:pt idx="1618">
                  <c:v>114</c:v>
                </c:pt>
                <c:pt idx="1619">
                  <c:v>115</c:v>
                </c:pt>
                <c:pt idx="1620">
                  <c:v>116</c:v>
                </c:pt>
                <c:pt idx="1621">
                  <c:v>117</c:v>
                </c:pt>
                <c:pt idx="1622">
                  <c:v>118</c:v>
                </c:pt>
                <c:pt idx="1623">
                  <c:v>119</c:v>
                </c:pt>
                <c:pt idx="1624">
                  <c:v>120</c:v>
                </c:pt>
                <c:pt idx="1625">
                  <c:v>121</c:v>
                </c:pt>
                <c:pt idx="1626">
                  <c:v>123</c:v>
                </c:pt>
                <c:pt idx="1627">
                  <c:v>124</c:v>
                </c:pt>
                <c:pt idx="1628">
                  <c:v>125</c:v>
                </c:pt>
                <c:pt idx="1629">
                  <c:v>126</c:v>
                </c:pt>
                <c:pt idx="1630">
                  <c:v>127</c:v>
                </c:pt>
                <c:pt idx="1631">
                  <c:v>128</c:v>
                </c:pt>
                <c:pt idx="1632">
                  <c:v>128</c:v>
                </c:pt>
                <c:pt idx="1633">
                  <c:v>129</c:v>
                </c:pt>
                <c:pt idx="1634">
                  <c:v>130</c:v>
                </c:pt>
                <c:pt idx="1635">
                  <c:v>132</c:v>
                </c:pt>
                <c:pt idx="1636">
                  <c:v>132</c:v>
                </c:pt>
                <c:pt idx="1637">
                  <c:v>133</c:v>
                </c:pt>
                <c:pt idx="1638">
                  <c:v>134</c:v>
                </c:pt>
                <c:pt idx="1639">
                  <c:v>135</c:v>
                </c:pt>
                <c:pt idx="1640">
                  <c:v>136</c:v>
                </c:pt>
                <c:pt idx="1641">
                  <c:v>137</c:v>
                </c:pt>
                <c:pt idx="1642">
                  <c:v>138</c:v>
                </c:pt>
                <c:pt idx="1643">
                  <c:v>139</c:v>
                </c:pt>
                <c:pt idx="1644">
                  <c:v>140</c:v>
                </c:pt>
                <c:pt idx="1645">
                  <c:v>141</c:v>
                </c:pt>
                <c:pt idx="1646">
                  <c:v>142</c:v>
                </c:pt>
                <c:pt idx="1647">
                  <c:v>143</c:v>
                </c:pt>
                <c:pt idx="1648">
                  <c:v>144</c:v>
                </c:pt>
                <c:pt idx="1649">
                  <c:v>145</c:v>
                </c:pt>
                <c:pt idx="1650">
                  <c:v>146</c:v>
                </c:pt>
                <c:pt idx="1651">
                  <c:v>147</c:v>
                </c:pt>
                <c:pt idx="1652">
                  <c:v>148</c:v>
                </c:pt>
                <c:pt idx="1653">
                  <c:v>150</c:v>
                </c:pt>
                <c:pt idx="1654">
                  <c:v>151</c:v>
                </c:pt>
                <c:pt idx="1655">
                  <c:v>152</c:v>
                </c:pt>
                <c:pt idx="1656">
                  <c:v>153</c:v>
                </c:pt>
                <c:pt idx="1657">
                  <c:v>154</c:v>
                </c:pt>
                <c:pt idx="1658">
                  <c:v>154</c:v>
                </c:pt>
                <c:pt idx="1659">
                  <c:v>155</c:v>
                </c:pt>
                <c:pt idx="1660">
                  <c:v>156</c:v>
                </c:pt>
                <c:pt idx="1661">
                  <c:v>157</c:v>
                </c:pt>
                <c:pt idx="1662">
                  <c:v>158</c:v>
                </c:pt>
                <c:pt idx="1663">
                  <c:v>159</c:v>
                </c:pt>
                <c:pt idx="1664">
                  <c:v>160</c:v>
                </c:pt>
                <c:pt idx="1665">
                  <c:v>161</c:v>
                </c:pt>
                <c:pt idx="1666">
                  <c:v>162</c:v>
                </c:pt>
                <c:pt idx="1667">
                  <c:v>163</c:v>
                </c:pt>
                <c:pt idx="1668">
                  <c:v>164</c:v>
                </c:pt>
                <c:pt idx="1669">
                  <c:v>165</c:v>
                </c:pt>
                <c:pt idx="1670">
                  <c:v>166</c:v>
                </c:pt>
                <c:pt idx="1671">
                  <c:v>167</c:v>
                </c:pt>
                <c:pt idx="1672">
                  <c:v>168</c:v>
                </c:pt>
                <c:pt idx="1673">
                  <c:v>169</c:v>
                </c:pt>
                <c:pt idx="1674">
                  <c:v>170</c:v>
                </c:pt>
                <c:pt idx="1675">
                  <c:v>171</c:v>
                </c:pt>
                <c:pt idx="1676">
                  <c:v>172</c:v>
                </c:pt>
                <c:pt idx="1677">
                  <c:v>174</c:v>
                </c:pt>
                <c:pt idx="1678">
                  <c:v>175</c:v>
                </c:pt>
                <c:pt idx="1679">
                  <c:v>176</c:v>
                </c:pt>
                <c:pt idx="1680">
                  <c:v>177</c:v>
                </c:pt>
                <c:pt idx="1681">
                  <c:v>177</c:v>
                </c:pt>
                <c:pt idx="1682">
                  <c:v>179</c:v>
                </c:pt>
                <c:pt idx="1683">
                  <c:v>179</c:v>
                </c:pt>
                <c:pt idx="1684">
                  <c:v>180</c:v>
                </c:pt>
                <c:pt idx="1685">
                  <c:v>181</c:v>
                </c:pt>
                <c:pt idx="1686">
                  <c:v>182</c:v>
                </c:pt>
                <c:pt idx="1687">
                  <c:v>183</c:v>
                </c:pt>
                <c:pt idx="1688">
                  <c:v>184</c:v>
                </c:pt>
                <c:pt idx="1689">
                  <c:v>185</c:v>
                </c:pt>
                <c:pt idx="1690">
                  <c:v>186</c:v>
                </c:pt>
                <c:pt idx="1691">
                  <c:v>187</c:v>
                </c:pt>
                <c:pt idx="1692">
                  <c:v>188</c:v>
                </c:pt>
                <c:pt idx="1693">
                  <c:v>189</c:v>
                </c:pt>
                <c:pt idx="1694">
                  <c:v>190</c:v>
                </c:pt>
                <c:pt idx="1695">
                  <c:v>191</c:v>
                </c:pt>
                <c:pt idx="1696">
                  <c:v>192</c:v>
                </c:pt>
                <c:pt idx="1697">
                  <c:v>193</c:v>
                </c:pt>
                <c:pt idx="1698">
                  <c:v>194</c:v>
                </c:pt>
                <c:pt idx="1699">
                  <c:v>195</c:v>
                </c:pt>
                <c:pt idx="1700">
                  <c:v>197</c:v>
                </c:pt>
                <c:pt idx="1701">
                  <c:v>198</c:v>
                </c:pt>
                <c:pt idx="1702">
                  <c:v>199</c:v>
                </c:pt>
                <c:pt idx="1703">
                  <c:v>200</c:v>
                </c:pt>
                <c:pt idx="1704">
                  <c:v>200</c:v>
                </c:pt>
                <c:pt idx="1705">
                  <c:v>202</c:v>
                </c:pt>
                <c:pt idx="1706">
                  <c:v>202</c:v>
                </c:pt>
                <c:pt idx="1707">
                  <c:v>203</c:v>
                </c:pt>
                <c:pt idx="1708">
                  <c:v>204</c:v>
                </c:pt>
                <c:pt idx="1709">
                  <c:v>205</c:v>
                </c:pt>
                <c:pt idx="1710">
                  <c:v>206</c:v>
                </c:pt>
                <c:pt idx="1711">
                  <c:v>207</c:v>
                </c:pt>
                <c:pt idx="1712">
                  <c:v>208</c:v>
                </c:pt>
                <c:pt idx="1713">
                  <c:v>209</c:v>
                </c:pt>
                <c:pt idx="1714">
                  <c:v>210</c:v>
                </c:pt>
                <c:pt idx="1715">
                  <c:v>211</c:v>
                </c:pt>
                <c:pt idx="1716">
                  <c:v>212</c:v>
                </c:pt>
                <c:pt idx="1717">
                  <c:v>213</c:v>
                </c:pt>
                <c:pt idx="1718">
                  <c:v>214</c:v>
                </c:pt>
                <c:pt idx="1719">
                  <c:v>215</c:v>
                </c:pt>
                <c:pt idx="1720">
                  <c:v>216</c:v>
                </c:pt>
                <c:pt idx="1721">
                  <c:v>217</c:v>
                </c:pt>
                <c:pt idx="1722">
                  <c:v>218</c:v>
                </c:pt>
                <c:pt idx="1723">
                  <c:v>219</c:v>
                </c:pt>
                <c:pt idx="1724">
                  <c:v>220</c:v>
                </c:pt>
                <c:pt idx="1725">
                  <c:v>221</c:v>
                </c:pt>
                <c:pt idx="1726">
                  <c:v>222</c:v>
                </c:pt>
                <c:pt idx="1727">
                  <c:v>224</c:v>
                </c:pt>
                <c:pt idx="1728">
                  <c:v>225</c:v>
                </c:pt>
                <c:pt idx="1729">
                  <c:v>226</c:v>
                </c:pt>
                <c:pt idx="1730">
                  <c:v>227</c:v>
                </c:pt>
                <c:pt idx="1731">
                  <c:v>227</c:v>
                </c:pt>
                <c:pt idx="1732">
                  <c:v>229</c:v>
                </c:pt>
                <c:pt idx="1733">
                  <c:v>229</c:v>
                </c:pt>
                <c:pt idx="1734">
                  <c:v>230</c:v>
                </c:pt>
                <c:pt idx="1735">
                  <c:v>231</c:v>
                </c:pt>
                <c:pt idx="1736">
                  <c:v>232</c:v>
                </c:pt>
                <c:pt idx="1737">
                  <c:v>233</c:v>
                </c:pt>
                <c:pt idx="1738">
                  <c:v>234</c:v>
                </c:pt>
                <c:pt idx="1739">
                  <c:v>235</c:v>
                </c:pt>
                <c:pt idx="1740">
                  <c:v>236</c:v>
                </c:pt>
                <c:pt idx="1741">
                  <c:v>237</c:v>
                </c:pt>
                <c:pt idx="1742">
                  <c:v>238</c:v>
                </c:pt>
                <c:pt idx="1743">
                  <c:v>239</c:v>
                </c:pt>
                <c:pt idx="1744">
                  <c:v>240</c:v>
                </c:pt>
                <c:pt idx="1745">
                  <c:v>241</c:v>
                </c:pt>
                <c:pt idx="1746">
                  <c:v>242</c:v>
                </c:pt>
                <c:pt idx="1747">
                  <c:v>243</c:v>
                </c:pt>
                <c:pt idx="1748">
                  <c:v>244</c:v>
                </c:pt>
                <c:pt idx="1749">
                  <c:v>245</c:v>
                </c:pt>
                <c:pt idx="1750">
                  <c:v>246</c:v>
                </c:pt>
                <c:pt idx="1751">
                  <c:v>247</c:v>
                </c:pt>
                <c:pt idx="1752">
                  <c:v>248</c:v>
                </c:pt>
                <c:pt idx="1753">
                  <c:v>249</c:v>
                </c:pt>
                <c:pt idx="1754">
                  <c:v>250</c:v>
                </c:pt>
                <c:pt idx="1755">
                  <c:v>251</c:v>
                </c:pt>
                <c:pt idx="1756">
                  <c:v>253</c:v>
                </c:pt>
                <c:pt idx="1757">
                  <c:v>254</c:v>
                </c:pt>
                <c:pt idx="1758">
                  <c:v>254</c:v>
                </c:pt>
                <c:pt idx="1759">
                  <c:v>255</c:v>
                </c:pt>
                <c:pt idx="1760">
                  <c:v>256</c:v>
                </c:pt>
                <c:pt idx="1761">
                  <c:v>257</c:v>
                </c:pt>
                <c:pt idx="1762">
                  <c:v>258</c:v>
                </c:pt>
                <c:pt idx="1763">
                  <c:v>259</c:v>
                </c:pt>
                <c:pt idx="1764">
                  <c:v>260</c:v>
                </c:pt>
                <c:pt idx="1765">
                  <c:v>261</c:v>
                </c:pt>
                <c:pt idx="1766">
                  <c:v>262</c:v>
                </c:pt>
                <c:pt idx="1767">
                  <c:v>263</c:v>
                </c:pt>
                <c:pt idx="1768">
                  <c:v>264</c:v>
                </c:pt>
                <c:pt idx="1769">
                  <c:v>265</c:v>
                </c:pt>
                <c:pt idx="1770">
                  <c:v>266</c:v>
                </c:pt>
                <c:pt idx="1771">
                  <c:v>267</c:v>
                </c:pt>
                <c:pt idx="1772">
                  <c:v>268</c:v>
                </c:pt>
                <c:pt idx="1773">
                  <c:v>269</c:v>
                </c:pt>
                <c:pt idx="1774">
                  <c:v>270</c:v>
                </c:pt>
                <c:pt idx="1775">
                  <c:v>271</c:v>
                </c:pt>
                <c:pt idx="1776">
                  <c:v>273</c:v>
                </c:pt>
                <c:pt idx="1777">
                  <c:v>274</c:v>
                </c:pt>
                <c:pt idx="1778">
                  <c:v>274</c:v>
                </c:pt>
                <c:pt idx="1779">
                  <c:v>276</c:v>
                </c:pt>
                <c:pt idx="1780">
                  <c:v>276</c:v>
                </c:pt>
                <c:pt idx="1781">
                  <c:v>277</c:v>
                </c:pt>
                <c:pt idx="1782">
                  <c:v>278</c:v>
                </c:pt>
                <c:pt idx="1783">
                  <c:v>279</c:v>
                </c:pt>
                <c:pt idx="1784">
                  <c:v>280</c:v>
                </c:pt>
                <c:pt idx="1785">
                  <c:v>281</c:v>
                </c:pt>
                <c:pt idx="1786">
                  <c:v>282</c:v>
                </c:pt>
                <c:pt idx="1787">
                  <c:v>283</c:v>
                </c:pt>
                <c:pt idx="1788">
                  <c:v>284</c:v>
                </c:pt>
                <c:pt idx="1789">
                  <c:v>285</c:v>
                </c:pt>
                <c:pt idx="1790">
                  <c:v>286</c:v>
                </c:pt>
                <c:pt idx="1791">
                  <c:v>287</c:v>
                </c:pt>
                <c:pt idx="1792">
                  <c:v>288</c:v>
                </c:pt>
                <c:pt idx="1793">
                  <c:v>289</c:v>
                </c:pt>
                <c:pt idx="1794">
                  <c:v>290</c:v>
                </c:pt>
                <c:pt idx="1795">
                  <c:v>291</c:v>
                </c:pt>
                <c:pt idx="1796">
                  <c:v>292</c:v>
                </c:pt>
                <c:pt idx="1797">
                  <c:v>294</c:v>
                </c:pt>
                <c:pt idx="1798">
                  <c:v>295</c:v>
                </c:pt>
                <c:pt idx="1799">
                  <c:v>295</c:v>
                </c:pt>
                <c:pt idx="1800">
                  <c:v>296</c:v>
                </c:pt>
                <c:pt idx="1801">
                  <c:v>297</c:v>
                </c:pt>
                <c:pt idx="1802">
                  <c:v>298</c:v>
                </c:pt>
                <c:pt idx="1803">
                  <c:v>299</c:v>
                </c:pt>
                <c:pt idx="1804">
                  <c:v>0</c:v>
                </c:pt>
                <c:pt idx="1805">
                  <c:v>1</c:v>
                </c:pt>
                <c:pt idx="1806">
                  <c:v>2</c:v>
                </c:pt>
                <c:pt idx="1807">
                  <c:v>3</c:v>
                </c:pt>
                <c:pt idx="1808">
                  <c:v>4</c:v>
                </c:pt>
                <c:pt idx="1809">
                  <c:v>5</c:v>
                </c:pt>
                <c:pt idx="1810">
                  <c:v>6</c:v>
                </c:pt>
                <c:pt idx="1811">
                  <c:v>7</c:v>
                </c:pt>
                <c:pt idx="1812">
                  <c:v>8</c:v>
                </c:pt>
                <c:pt idx="1813">
                  <c:v>9</c:v>
                </c:pt>
                <c:pt idx="1814">
                  <c:v>10</c:v>
                </c:pt>
                <c:pt idx="1815">
                  <c:v>11</c:v>
                </c:pt>
                <c:pt idx="1816">
                  <c:v>12</c:v>
                </c:pt>
                <c:pt idx="1817">
                  <c:v>13</c:v>
                </c:pt>
                <c:pt idx="1818">
                  <c:v>14</c:v>
                </c:pt>
                <c:pt idx="1819">
                  <c:v>15</c:v>
                </c:pt>
                <c:pt idx="1820">
                  <c:v>15</c:v>
                </c:pt>
                <c:pt idx="1821">
                  <c:v>16</c:v>
                </c:pt>
                <c:pt idx="1822">
                  <c:v>18</c:v>
                </c:pt>
                <c:pt idx="1823">
                  <c:v>18</c:v>
                </c:pt>
                <c:pt idx="1824">
                  <c:v>19</c:v>
                </c:pt>
                <c:pt idx="1825">
                  <c:v>20</c:v>
                </c:pt>
                <c:pt idx="1826">
                  <c:v>22</c:v>
                </c:pt>
                <c:pt idx="1827">
                  <c:v>22</c:v>
                </c:pt>
                <c:pt idx="1828">
                  <c:v>23</c:v>
                </c:pt>
                <c:pt idx="1829">
                  <c:v>24</c:v>
                </c:pt>
                <c:pt idx="1830">
                  <c:v>26</c:v>
                </c:pt>
                <c:pt idx="1831">
                  <c:v>26</c:v>
                </c:pt>
                <c:pt idx="1832">
                  <c:v>27</c:v>
                </c:pt>
                <c:pt idx="1833">
                  <c:v>28</c:v>
                </c:pt>
                <c:pt idx="1834">
                  <c:v>29</c:v>
                </c:pt>
                <c:pt idx="1835">
                  <c:v>30</c:v>
                </c:pt>
                <c:pt idx="1836">
                  <c:v>31</c:v>
                </c:pt>
                <c:pt idx="1837">
                  <c:v>32</c:v>
                </c:pt>
                <c:pt idx="1838">
                  <c:v>33</c:v>
                </c:pt>
                <c:pt idx="1839">
                  <c:v>34</c:v>
                </c:pt>
                <c:pt idx="1840">
                  <c:v>35</c:v>
                </c:pt>
                <c:pt idx="1841">
                  <c:v>36</c:v>
                </c:pt>
                <c:pt idx="1842">
                  <c:v>37</c:v>
                </c:pt>
                <c:pt idx="1843">
                  <c:v>38</c:v>
                </c:pt>
                <c:pt idx="1844">
                  <c:v>39</c:v>
                </c:pt>
                <c:pt idx="1845">
                  <c:v>40</c:v>
                </c:pt>
                <c:pt idx="1846">
                  <c:v>41</c:v>
                </c:pt>
                <c:pt idx="1847">
                  <c:v>42</c:v>
                </c:pt>
                <c:pt idx="1848">
                  <c:v>43</c:v>
                </c:pt>
                <c:pt idx="1849">
                  <c:v>45</c:v>
                </c:pt>
                <c:pt idx="1850">
                  <c:v>46</c:v>
                </c:pt>
                <c:pt idx="1851">
                  <c:v>47</c:v>
                </c:pt>
                <c:pt idx="1852">
                  <c:v>48</c:v>
                </c:pt>
                <c:pt idx="1853">
                  <c:v>49</c:v>
                </c:pt>
                <c:pt idx="1854">
                  <c:v>50</c:v>
                </c:pt>
                <c:pt idx="1855">
                  <c:v>51</c:v>
                </c:pt>
                <c:pt idx="1856">
                  <c:v>52</c:v>
                </c:pt>
                <c:pt idx="1857">
                  <c:v>53</c:v>
                </c:pt>
                <c:pt idx="1858">
                  <c:v>54</c:v>
                </c:pt>
                <c:pt idx="1859">
                  <c:v>55</c:v>
                </c:pt>
                <c:pt idx="1860">
                  <c:v>56</c:v>
                </c:pt>
                <c:pt idx="1861">
                  <c:v>57</c:v>
                </c:pt>
                <c:pt idx="1862">
                  <c:v>58</c:v>
                </c:pt>
                <c:pt idx="1863">
                  <c:v>59</c:v>
                </c:pt>
                <c:pt idx="1864">
                  <c:v>60</c:v>
                </c:pt>
                <c:pt idx="1865">
                  <c:v>61</c:v>
                </c:pt>
                <c:pt idx="1866">
                  <c:v>61</c:v>
                </c:pt>
                <c:pt idx="1867">
                  <c:v>62</c:v>
                </c:pt>
                <c:pt idx="1868">
                  <c:v>63</c:v>
                </c:pt>
                <c:pt idx="1869">
                  <c:v>64</c:v>
                </c:pt>
                <c:pt idx="1870">
                  <c:v>65</c:v>
                </c:pt>
                <c:pt idx="1871">
                  <c:v>66</c:v>
                </c:pt>
                <c:pt idx="1872">
                  <c:v>67</c:v>
                </c:pt>
                <c:pt idx="1873">
                  <c:v>68</c:v>
                </c:pt>
                <c:pt idx="1874">
                  <c:v>69</c:v>
                </c:pt>
                <c:pt idx="1875">
                  <c:v>70</c:v>
                </c:pt>
                <c:pt idx="1876">
                  <c:v>71</c:v>
                </c:pt>
                <c:pt idx="1877">
                  <c:v>72</c:v>
                </c:pt>
                <c:pt idx="1878">
                  <c:v>73</c:v>
                </c:pt>
                <c:pt idx="1879">
                  <c:v>74</c:v>
                </c:pt>
                <c:pt idx="1880">
                  <c:v>75</c:v>
                </c:pt>
                <c:pt idx="1881">
                  <c:v>76</c:v>
                </c:pt>
                <c:pt idx="1882">
                  <c:v>77</c:v>
                </c:pt>
                <c:pt idx="1883">
                  <c:v>78</c:v>
                </c:pt>
                <c:pt idx="1884">
                  <c:v>79</c:v>
                </c:pt>
                <c:pt idx="1885">
                  <c:v>80</c:v>
                </c:pt>
                <c:pt idx="1886">
                  <c:v>81</c:v>
                </c:pt>
                <c:pt idx="1887">
                  <c:v>83</c:v>
                </c:pt>
                <c:pt idx="1888">
                  <c:v>84</c:v>
                </c:pt>
                <c:pt idx="1889">
                  <c:v>85</c:v>
                </c:pt>
                <c:pt idx="1890">
                  <c:v>86</c:v>
                </c:pt>
                <c:pt idx="1891">
                  <c:v>87</c:v>
                </c:pt>
                <c:pt idx="1892">
                  <c:v>88</c:v>
                </c:pt>
                <c:pt idx="1893">
                  <c:v>89</c:v>
                </c:pt>
                <c:pt idx="1894">
                  <c:v>90</c:v>
                </c:pt>
                <c:pt idx="1895">
                  <c:v>91</c:v>
                </c:pt>
                <c:pt idx="1896">
                  <c:v>92</c:v>
                </c:pt>
                <c:pt idx="1897">
                  <c:v>93</c:v>
                </c:pt>
                <c:pt idx="1898">
                  <c:v>94</c:v>
                </c:pt>
                <c:pt idx="1899">
                  <c:v>94</c:v>
                </c:pt>
                <c:pt idx="1900">
                  <c:v>95</c:v>
                </c:pt>
                <c:pt idx="1901">
                  <c:v>96</c:v>
                </c:pt>
                <c:pt idx="1902">
                  <c:v>97</c:v>
                </c:pt>
                <c:pt idx="1903">
                  <c:v>98</c:v>
                </c:pt>
                <c:pt idx="1904">
                  <c:v>99</c:v>
                </c:pt>
                <c:pt idx="1905">
                  <c:v>100</c:v>
                </c:pt>
                <c:pt idx="1906">
                  <c:v>101</c:v>
                </c:pt>
                <c:pt idx="1907">
                  <c:v>102</c:v>
                </c:pt>
                <c:pt idx="1908">
                  <c:v>103</c:v>
                </c:pt>
                <c:pt idx="1909">
                  <c:v>104</c:v>
                </c:pt>
                <c:pt idx="1910">
                  <c:v>105</c:v>
                </c:pt>
                <c:pt idx="1911">
                  <c:v>106</c:v>
                </c:pt>
                <c:pt idx="1912">
                  <c:v>107</c:v>
                </c:pt>
                <c:pt idx="1913">
                  <c:v>108</c:v>
                </c:pt>
                <c:pt idx="1914">
                  <c:v>109</c:v>
                </c:pt>
                <c:pt idx="1915">
                  <c:v>110</c:v>
                </c:pt>
                <c:pt idx="1916">
                  <c:v>111</c:v>
                </c:pt>
                <c:pt idx="1917">
                  <c:v>112</c:v>
                </c:pt>
                <c:pt idx="1918">
                  <c:v>113</c:v>
                </c:pt>
                <c:pt idx="1919">
                  <c:v>114</c:v>
                </c:pt>
                <c:pt idx="1920">
                  <c:v>115</c:v>
                </c:pt>
                <c:pt idx="1921">
                  <c:v>116</c:v>
                </c:pt>
                <c:pt idx="1922">
                  <c:v>117</c:v>
                </c:pt>
                <c:pt idx="1923">
                  <c:v>118</c:v>
                </c:pt>
                <c:pt idx="1924">
                  <c:v>119</c:v>
                </c:pt>
                <c:pt idx="1925">
                  <c:v>120</c:v>
                </c:pt>
                <c:pt idx="1926">
                  <c:v>121</c:v>
                </c:pt>
                <c:pt idx="1927">
                  <c:v>122</c:v>
                </c:pt>
                <c:pt idx="1928">
                  <c:v>124</c:v>
                </c:pt>
                <c:pt idx="1929">
                  <c:v>125</c:v>
                </c:pt>
                <c:pt idx="1930">
                  <c:v>126</c:v>
                </c:pt>
                <c:pt idx="1931">
                  <c:v>127</c:v>
                </c:pt>
                <c:pt idx="1932">
                  <c:v>128</c:v>
                </c:pt>
                <c:pt idx="1933">
                  <c:v>129</c:v>
                </c:pt>
                <c:pt idx="1934">
                  <c:v>130</c:v>
                </c:pt>
                <c:pt idx="1935">
                  <c:v>131</c:v>
                </c:pt>
                <c:pt idx="1936">
                  <c:v>132</c:v>
                </c:pt>
                <c:pt idx="1937">
                  <c:v>133</c:v>
                </c:pt>
                <c:pt idx="1938">
                  <c:v>133</c:v>
                </c:pt>
                <c:pt idx="1939">
                  <c:v>134</c:v>
                </c:pt>
                <c:pt idx="1940">
                  <c:v>136</c:v>
                </c:pt>
                <c:pt idx="1941">
                  <c:v>136</c:v>
                </c:pt>
                <c:pt idx="1942">
                  <c:v>137</c:v>
                </c:pt>
                <c:pt idx="1943">
                  <c:v>138</c:v>
                </c:pt>
                <c:pt idx="1944">
                  <c:v>139</c:v>
                </c:pt>
                <c:pt idx="1945">
                  <c:v>140</c:v>
                </c:pt>
                <c:pt idx="1946">
                  <c:v>141</c:v>
                </c:pt>
                <c:pt idx="1947">
                  <c:v>142</c:v>
                </c:pt>
                <c:pt idx="1948">
                  <c:v>143</c:v>
                </c:pt>
                <c:pt idx="1949">
                  <c:v>144</c:v>
                </c:pt>
                <c:pt idx="1950">
                  <c:v>145</c:v>
                </c:pt>
                <c:pt idx="1951">
                  <c:v>146</c:v>
                </c:pt>
                <c:pt idx="1952">
                  <c:v>147</c:v>
                </c:pt>
                <c:pt idx="1953">
                  <c:v>148</c:v>
                </c:pt>
                <c:pt idx="1954">
                  <c:v>149</c:v>
                </c:pt>
                <c:pt idx="1955">
                  <c:v>150</c:v>
                </c:pt>
                <c:pt idx="1956">
                  <c:v>151</c:v>
                </c:pt>
                <c:pt idx="1957">
                  <c:v>152</c:v>
                </c:pt>
                <c:pt idx="1958">
                  <c:v>153</c:v>
                </c:pt>
                <c:pt idx="1959">
                  <c:v>154</c:v>
                </c:pt>
                <c:pt idx="1960">
                  <c:v>155</c:v>
                </c:pt>
                <c:pt idx="1961">
                  <c:v>156</c:v>
                </c:pt>
                <c:pt idx="1962">
                  <c:v>157</c:v>
                </c:pt>
                <c:pt idx="1963">
                  <c:v>158</c:v>
                </c:pt>
                <c:pt idx="1964">
                  <c:v>159</c:v>
                </c:pt>
                <c:pt idx="1965">
                  <c:v>161</c:v>
                </c:pt>
                <c:pt idx="1966">
                  <c:v>162</c:v>
                </c:pt>
                <c:pt idx="1967">
                  <c:v>163</c:v>
                </c:pt>
                <c:pt idx="1968">
                  <c:v>164</c:v>
                </c:pt>
                <c:pt idx="1969">
                  <c:v>165</c:v>
                </c:pt>
                <c:pt idx="1970">
                  <c:v>166</c:v>
                </c:pt>
                <c:pt idx="1971">
                  <c:v>167</c:v>
                </c:pt>
                <c:pt idx="1972">
                  <c:v>168</c:v>
                </c:pt>
                <c:pt idx="1973">
                  <c:v>169</c:v>
                </c:pt>
                <c:pt idx="1974">
                  <c:v>169</c:v>
                </c:pt>
                <c:pt idx="1975">
                  <c:v>170</c:v>
                </c:pt>
                <c:pt idx="1976">
                  <c:v>172</c:v>
                </c:pt>
                <c:pt idx="1977">
                  <c:v>172</c:v>
                </c:pt>
                <c:pt idx="1978">
                  <c:v>173</c:v>
                </c:pt>
                <c:pt idx="1979">
                  <c:v>174</c:v>
                </c:pt>
                <c:pt idx="1980">
                  <c:v>175</c:v>
                </c:pt>
                <c:pt idx="1981">
                  <c:v>176</c:v>
                </c:pt>
                <c:pt idx="1982">
                  <c:v>177</c:v>
                </c:pt>
                <c:pt idx="1983">
                  <c:v>178</c:v>
                </c:pt>
                <c:pt idx="1984">
                  <c:v>179</c:v>
                </c:pt>
                <c:pt idx="1985">
                  <c:v>180</c:v>
                </c:pt>
                <c:pt idx="1986">
                  <c:v>181</c:v>
                </c:pt>
                <c:pt idx="1987">
                  <c:v>182</c:v>
                </c:pt>
                <c:pt idx="1988">
                  <c:v>183</c:v>
                </c:pt>
                <c:pt idx="1989">
                  <c:v>184</c:v>
                </c:pt>
                <c:pt idx="1990">
                  <c:v>185</c:v>
                </c:pt>
                <c:pt idx="1991">
                  <c:v>186</c:v>
                </c:pt>
                <c:pt idx="1992">
                  <c:v>187</c:v>
                </c:pt>
                <c:pt idx="1993">
                  <c:v>188</c:v>
                </c:pt>
                <c:pt idx="1994">
                  <c:v>189</c:v>
                </c:pt>
                <c:pt idx="1995">
                  <c:v>190</c:v>
                </c:pt>
                <c:pt idx="1996">
                  <c:v>191</c:v>
                </c:pt>
                <c:pt idx="1997">
                  <c:v>192</c:v>
                </c:pt>
                <c:pt idx="1998">
                  <c:v>193</c:v>
                </c:pt>
                <c:pt idx="1999">
                  <c:v>194</c:v>
                </c:pt>
                <c:pt idx="2000">
                  <c:v>196</c:v>
                </c:pt>
                <c:pt idx="2001">
                  <c:v>197</c:v>
                </c:pt>
                <c:pt idx="2002">
                  <c:v>198</c:v>
                </c:pt>
                <c:pt idx="2003">
                  <c:v>199</c:v>
                </c:pt>
                <c:pt idx="2004">
                  <c:v>200</c:v>
                </c:pt>
                <c:pt idx="2005">
                  <c:v>201</c:v>
                </c:pt>
                <c:pt idx="2006">
                  <c:v>202</c:v>
                </c:pt>
                <c:pt idx="2007">
                  <c:v>203</c:v>
                </c:pt>
                <c:pt idx="2008">
                  <c:v>204</c:v>
                </c:pt>
                <c:pt idx="2009">
                  <c:v>205</c:v>
                </c:pt>
                <c:pt idx="2010">
                  <c:v>206</c:v>
                </c:pt>
                <c:pt idx="2011">
                  <c:v>207</c:v>
                </c:pt>
                <c:pt idx="2012">
                  <c:v>208</c:v>
                </c:pt>
                <c:pt idx="2013">
                  <c:v>208</c:v>
                </c:pt>
                <c:pt idx="2014">
                  <c:v>209</c:v>
                </c:pt>
                <c:pt idx="2015">
                  <c:v>210</c:v>
                </c:pt>
                <c:pt idx="2016">
                  <c:v>211</c:v>
                </c:pt>
                <c:pt idx="2017">
                  <c:v>212</c:v>
                </c:pt>
                <c:pt idx="2018">
                  <c:v>213</c:v>
                </c:pt>
                <c:pt idx="2019">
                  <c:v>214</c:v>
                </c:pt>
                <c:pt idx="2020">
                  <c:v>215</c:v>
                </c:pt>
                <c:pt idx="2021">
                  <c:v>216</c:v>
                </c:pt>
                <c:pt idx="2022">
                  <c:v>217</c:v>
                </c:pt>
                <c:pt idx="2023">
                  <c:v>218</c:v>
                </c:pt>
                <c:pt idx="2024">
                  <c:v>219</c:v>
                </c:pt>
                <c:pt idx="2025">
                  <c:v>220</c:v>
                </c:pt>
                <c:pt idx="2026">
                  <c:v>221</c:v>
                </c:pt>
                <c:pt idx="2027">
                  <c:v>222</c:v>
                </c:pt>
                <c:pt idx="2028">
                  <c:v>223</c:v>
                </c:pt>
                <c:pt idx="2029">
                  <c:v>224</c:v>
                </c:pt>
                <c:pt idx="2030">
                  <c:v>225</c:v>
                </c:pt>
                <c:pt idx="2031">
                  <c:v>226</c:v>
                </c:pt>
                <c:pt idx="2032">
                  <c:v>227</c:v>
                </c:pt>
                <c:pt idx="2033">
                  <c:v>228</c:v>
                </c:pt>
                <c:pt idx="2034">
                  <c:v>229</c:v>
                </c:pt>
                <c:pt idx="2035">
                  <c:v>230</c:v>
                </c:pt>
                <c:pt idx="2036">
                  <c:v>231</c:v>
                </c:pt>
                <c:pt idx="2037">
                  <c:v>232</c:v>
                </c:pt>
                <c:pt idx="2038">
                  <c:v>233</c:v>
                </c:pt>
                <c:pt idx="2039">
                  <c:v>235</c:v>
                </c:pt>
                <c:pt idx="2040">
                  <c:v>236</c:v>
                </c:pt>
                <c:pt idx="2041">
                  <c:v>237</c:v>
                </c:pt>
                <c:pt idx="2042">
                  <c:v>238</c:v>
                </c:pt>
                <c:pt idx="2043">
                  <c:v>239</c:v>
                </c:pt>
                <c:pt idx="2044">
                  <c:v>240</c:v>
                </c:pt>
                <c:pt idx="2045">
                  <c:v>241</c:v>
                </c:pt>
                <c:pt idx="2046">
                  <c:v>242</c:v>
                </c:pt>
                <c:pt idx="2047">
                  <c:v>242</c:v>
                </c:pt>
                <c:pt idx="2048">
                  <c:v>243</c:v>
                </c:pt>
                <c:pt idx="2049">
                  <c:v>244</c:v>
                </c:pt>
                <c:pt idx="2050">
                  <c:v>245</c:v>
                </c:pt>
                <c:pt idx="2051">
                  <c:v>246</c:v>
                </c:pt>
                <c:pt idx="2052">
                  <c:v>247</c:v>
                </c:pt>
                <c:pt idx="2053">
                  <c:v>248</c:v>
                </c:pt>
                <c:pt idx="2054">
                  <c:v>250</c:v>
                </c:pt>
                <c:pt idx="2055">
                  <c:v>250</c:v>
                </c:pt>
                <c:pt idx="2056">
                  <c:v>251</c:v>
                </c:pt>
                <c:pt idx="2057">
                  <c:v>252</c:v>
                </c:pt>
                <c:pt idx="2058">
                  <c:v>253</c:v>
                </c:pt>
                <c:pt idx="2059">
                  <c:v>254</c:v>
                </c:pt>
                <c:pt idx="2060">
                  <c:v>255</c:v>
                </c:pt>
                <c:pt idx="2061">
                  <c:v>256</c:v>
                </c:pt>
                <c:pt idx="2062">
                  <c:v>257</c:v>
                </c:pt>
                <c:pt idx="2063">
                  <c:v>258</c:v>
                </c:pt>
                <c:pt idx="2064">
                  <c:v>259</c:v>
                </c:pt>
                <c:pt idx="2065">
                  <c:v>260</c:v>
                </c:pt>
                <c:pt idx="2066">
                  <c:v>261</c:v>
                </c:pt>
                <c:pt idx="2067">
                  <c:v>262</c:v>
                </c:pt>
                <c:pt idx="2068">
                  <c:v>263</c:v>
                </c:pt>
                <c:pt idx="2069">
                  <c:v>264</c:v>
                </c:pt>
                <c:pt idx="2070">
                  <c:v>265</c:v>
                </c:pt>
                <c:pt idx="2071">
                  <c:v>266</c:v>
                </c:pt>
                <c:pt idx="2072">
                  <c:v>267</c:v>
                </c:pt>
                <c:pt idx="2073">
                  <c:v>268</c:v>
                </c:pt>
                <c:pt idx="2074">
                  <c:v>270</c:v>
                </c:pt>
                <c:pt idx="2075">
                  <c:v>271</c:v>
                </c:pt>
                <c:pt idx="2076">
                  <c:v>272</c:v>
                </c:pt>
                <c:pt idx="2077">
                  <c:v>273</c:v>
                </c:pt>
                <c:pt idx="2078">
                  <c:v>274</c:v>
                </c:pt>
                <c:pt idx="2079">
                  <c:v>275</c:v>
                </c:pt>
                <c:pt idx="2080">
                  <c:v>275</c:v>
                </c:pt>
                <c:pt idx="2081">
                  <c:v>276</c:v>
                </c:pt>
                <c:pt idx="2082">
                  <c:v>277</c:v>
                </c:pt>
                <c:pt idx="2083">
                  <c:v>278</c:v>
                </c:pt>
                <c:pt idx="2084">
                  <c:v>280</c:v>
                </c:pt>
                <c:pt idx="2085">
                  <c:v>280</c:v>
                </c:pt>
                <c:pt idx="2086">
                  <c:v>281</c:v>
                </c:pt>
                <c:pt idx="2087">
                  <c:v>282</c:v>
                </c:pt>
                <c:pt idx="2088">
                  <c:v>283</c:v>
                </c:pt>
                <c:pt idx="2089">
                  <c:v>284</c:v>
                </c:pt>
                <c:pt idx="2090">
                  <c:v>286</c:v>
                </c:pt>
                <c:pt idx="2091">
                  <c:v>286</c:v>
                </c:pt>
                <c:pt idx="2092">
                  <c:v>287</c:v>
                </c:pt>
                <c:pt idx="2093">
                  <c:v>288</c:v>
                </c:pt>
                <c:pt idx="2094">
                  <c:v>289</c:v>
                </c:pt>
                <c:pt idx="2095">
                  <c:v>290</c:v>
                </c:pt>
                <c:pt idx="2096">
                  <c:v>291</c:v>
                </c:pt>
                <c:pt idx="2097">
                  <c:v>292</c:v>
                </c:pt>
                <c:pt idx="2098">
                  <c:v>293</c:v>
                </c:pt>
                <c:pt idx="2099">
                  <c:v>294</c:v>
                </c:pt>
                <c:pt idx="2100">
                  <c:v>295</c:v>
                </c:pt>
                <c:pt idx="2101">
                  <c:v>296</c:v>
                </c:pt>
                <c:pt idx="2102">
                  <c:v>297</c:v>
                </c:pt>
                <c:pt idx="2103">
                  <c:v>298</c:v>
                </c:pt>
                <c:pt idx="2104">
                  <c:v>299</c:v>
                </c:pt>
                <c:pt idx="2105">
                  <c:v>0</c:v>
                </c:pt>
                <c:pt idx="2106">
                  <c:v>1</c:v>
                </c:pt>
                <c:pt idx="2107">
                  <c:v>2</c:v>
                </c:pt>
                <c:pt idx="2108">
                  <c:v>3</c:v>
                </c:pt>
                <c:pt idx="2109">
                  <c:v>4</c:v>
                </c:pt>
                <c:pt idx="2110">
                  <c:v>5</c:v>
                </c:pt>
                <c:pt idx="2111">
                  <c:v>6</c:v>
                </c:pt>
                <c:pt idx="2112">
                  <c:v>7</c:v>
                </c:pt>
                <c:pt idx="2113">
                  <c:v>8</c:v>
                </c:pt>
                <c:pt idx="2114">
                  <c:v>9</c:v>
                </c:pt>
                <c:pt idx="2115">
                  <c:v>10</c:v>
                </c:pt>
                <c:pt idx="2116">
                  <c:v>11</c:v>
                </c:pt>
                <c:pt idx="2117">
                  <c:v>12</c:v>
                </c:pt>
                <c:pt idx="2118">
                  <c:v>13</c:v>
                </c:pt>
                <c:pt idx="2119">
                  <c:v>14</c:v>
                </c:pt>
                <c:pt idx="2120">
                  <c:v>15</c:v>
                </c:pt>
                <c:pt idx="2121">
                  <c:v>16</c:v>
                </c:pt>
                <c:pt idx="2122">
                  <c:v>17</c:v>
                </c:pt>
                <c:pt idx="2123">
                  <c:v>18</c:v>
                </c:pt>
                <c:pt idx="2124">
                  <c:v>19</c:v>
                </c:pt>
                <c:pt idx="2125">
                  <c:v>20</c:v>
                </c:pt>
                <c:pt idx="2126">
                  <c:v>21</c:v>
                </c:pt>
                <c:pt idx="2127">
                  <c:v>22</c:v>
                </c:pt>
                <c:pt idx="2128">
                  <c:v>23</c:v>
                </c:pt>
                <c:pt idx="2129">
                  <c:v>24</c:v>
                </c:pt>
                <c:pt idx="2130">
                  <c:v>25</c:v>
                </c:pt>
                <c:pt idx="2131">
                  <c:v>26</c:v>
                </c:pt>
                <c:pt idx="2132">
                  <c:v>27</c:v>
                </c:pt>
                <c:pt idx="2133">
                  <c:v>28</c:v>
                </c:pt>
                <c:pt idx="2134">
                  <c:v>29</c:v>
                </c:pt>
                <c:pt idx="2135">
                  <c:v>30</c:v>
                </c:pt>
                <c:pt idx="2136">
                  <c:v>31</c:v>
                </c:pt>
                <c:pt idx="2137">
                  <c:v>32</c:v>
                </c:pt>
                <c:pt idx="2138">
                  <c:v>33</c:v>
                </c:pt>
                <c:pt idx="2139">
                  <c:v>34</c:v>
                </c:pt>
                <c:pt idx="2140">
                  <c:v>35</c:v>
                </c:pt>
                <c:pt idx="2141">
                  <c:v>36</c:v>
                </c:pt>
                <c:pt idx="2142">
                  <c:v>37</c:v>
                </c:pt>
                <c:pt idx="2143">
                  <c:v>38</c:v>
                </c:pt>
                <c:pt idx="2144">
                  <c:v>39</c:v>
                </c:pt>
                <c:pt idx="2145">
                  <c:v>40</c:v>
                </c:pt>
                <c:pt idx="2146">
                  <c:v>41</c:v>
                </c:pt>
                <c:pt idx="2147">
                  <c:v>42</c:v>
                </c:pt>
                <c:pt idx="2148">
                  <c:v>43</c:v>
                </c:pt>
                <c:pt idx="2149">
                  <c:v>44</c:v>
                </c:pt>
                <c:pt idx="2150">
                  <c:v>45</c:v>
                </c:pt>
                <c:pt idx="2151">
                  <c:v>46</c:v>
                </c:pt>
                <c:pt idx="2152">
                  <c:v>47</c:v>
                </c:pt>
                <c:pt idx="2153">
                  <c:v>48</c:v>
                </c:pt>
                <c:pt idx="2154">
                  <c:v>49</c:v>
                </c:pt>
                <c:pt idx="2155">
                  <c:v>50</c:v>
                </c:pt>
                <c:pt idx="2156">
                  <c:v>51</c:v>
                </c:pt>
                <c:pt idx="2157">
                  <c:v>52</c:v>
                </c:pt>
                <c:pt idx="2158">
                  <c:v>53</c:v>
                </c:pt>
                <c:pt idx="2159">
                  <c:v>54</c:v>
                </c:pt>
                <c:pt idx="2160">
                  <c:v>55</c:v>
                </c:pt>
                <c:pt idx="2161">
                  <c:v>56</c:v>
                </c:pt>
                <c:pt idx="2162">
                  <c:v>57</c:v>
                </c:pt>
                <c:pt idx="2163">
                  <c:v>58</c:v>
                </c:pt>
                <c:pt idx="2164">
                  <c:v>59</c:v>
                </c:pt>
                <c:pt idx="2165">
                  <c:v>60</c:v>
                </c:pt>
                <c:pt idx="2166">
                  <c:v>61</c:v>
                </c:pt>
                <c:pt idx="2167">
                  <c:v>62</c:v>
                </c:pt>
                <c:pt idx="2168">
                  <c:v>63</c:v>
                </c:pt>
                <c:pt idx="2169">
                  <c:v>64</c:v>
                </c:pt>
                <c:pt idx="2170">
                  <c:v>65</c:v>
                </c:pt>
                <c:pt idx="2171">
                  <c:v>66</c:v>
                </c:pt>
                <c:pt idx="2172">
                  <c:v>67</c:v>
                </c:pt>
                <c:pt idx="2173">
                  <c:v>68</c:v>
                </c:pt>
                <c:pt idx="2174">
                  <c:v>69</c:v>
                </c:pt>
                <c:pt idx="2175">
                  <c:v>70</c:v>
                </c:pt>
                <c:pt idx="2176">
                  <c:v>71</c:v>
                </c:pt>
                <c:pt idx="2177">
                  <c:v>72</c:v>
                </c:pt>
                <c:pt idx="2178">
                  <c:v>73</c:v>
                </c:pt>
                <c:pt idx="2179">
                  <c:v>74</c:v>
                </c:pt>
                <c:pt idx="2180">
                  <c:v>75</c:v>
                </c:pt>
                <c:pt idx="2181">
                  <c:v>76</c:v>
                </c:pt>
                <c:pt idx="2182">
                  <c:v>77</c:v>
                </c:pt>
                <c:pt idx="2183">
                  <c:v>78</c:v>
                </c:pt>
                <c:pt idx="2184">
                  <c:v>79</c:v>
                </c:pt>
                <c:pt idx="2185">
                  <c:v>80</c:v>
                </c:pt>
                <c:pt idx="2186">
                  <c:v>81</c:v>
                </c:pt>
                <c:pt idx="2187">
                  <c:v>82</c:v>
                </c:pt>
                <c:pt idx="2188">
                  <c:v>83</c:v>
                </c:pt>
                <c:pt idx="2189">
                  <c:v>84</c:v>
                </c:pt>
                <c:pt idx="2190">
                  <c:v>85</c:v>
                </c:pt>
                <c:pt idx="2191">
                  <c:v>86</c:v>
                </c:pt>
                <c:pt idx="2192">
                  <c:v>87</c:v>
                </c:pt>
                <c:pt idx="2193">
                  <c:v>88</c:v>
                </c:pt>
                <c:pt idx="2194">
                  <c:v>89</c:v>
                </c:pt>
                <c:pt idx="2195">
                  <c:v>90</c:v>
                </c:pt>
                <c:pt idx="2196">
                  <c:v>91</c:v>
                </c:pt>
                <c:pt idx="2197">
                  <c:v>92</c:v>
                </c:pt>
                <c:pt idx="2198">
                  <c:v>93</c:v>
                </c:pt>
                <c:pt idx="2199">
                  <c:v>94</c:v>
                </c:pt>
                <c:pt idx="2200">
                  <c:v>95</c:v>
                </c:pt>
                <c:pt idx="2201">
                  <c:v>96</c:v>
                </c:pt>
                <c:pt idx="2202">
                  <c:v>97</c:v>
                </c:pt>
                <c:pt idx="2203">
                  <c:v>98</c:v>
                </c:pt>
                <c:pt idx="2204">
                  <c:v>99</c:v>
                </c:pt>
                <c:pt idx="2205">
                  <c:v>100</c:v>
                </c:pt>
                <c:pt idx="2206">
                  <c:v>101</c:v>
                </c:pt>
                <c:pt idx="2207">
                  <c:v>102</c:v>
                </c:pt>
                <c:pt idx="2208">
                  <c:v>103</c:v>
                </c:pt>
                <c:pt idx="2209">
                  <c:v>104</c:v>
                </c:pt>
                <c:pt idx="2210">
                  <c:v>105</c:v>
                </c:pt>
                <c:pt idx="2211">
                  <c:v>106</c:v>
                </c:pt>
                <c:pt idx="2212">
                  <c:v>107</c:v>
                </c:pt>
                <c:pt idx="2213">
                  <c:v>108</c:v>
                </c:pt>
                <c:pt idx="2214">
                  <c:v>109</c:v>
                </c:pt>
                <c:pt idx="2215">
                  <c:v>110</c:v>
                </c:pt>
                <c:pt idx="2216">
                  <c:v>111</c:v>
                </c:pt>
                <c:pt idx="2217">
                  <c:v>112</c:v>
                </c:pt>
                <c:pt idx="2218">
                  <c:v>113</c:v>
                </c:pt>
                <c:pt idx="2219">
                  <c:v>114</c:v>
                </c:pt>
                <c:pt idx="2220">
                  <c:v>115</c:v>
                </c:pt>
                <c:pt idx="2221">
                  <c:v>116</c:v>
                </c:pt>
                <c:pt idx="2222">
                  <c:v>117</c:v>
                </c:pt>
                <c:pt idx="2223">
                  <c:v>118</c:v>
                </c:pt>
                <c:pt idx="2224">
                  <c:v>119</c:v>
                </c:pt>
                <c:pt idx="2225">
                  <c:v>120</c:v>
                </c:pt>
                <c:pt idx="2226">
                  <c:v>121</c:v>
                </c:pt>
                <c:pt idx="2227">
                  <c:v>122</c:v>
                </c:pt>
                <c:pt idx="2228">
                  <c:v>123</c:v>
                </c:pt>
                <c:pt idx="2229">
                  <c:v>124</c:v>
                </c:pt>
                <c:pt idx="2230">
                  <c:v>125</c:v>
                </c:pt>
                <c:pt idx="2231">
                  <c:v>126</c:v>
                </c:pt>
                <c:pt idx="2232">
                  <c:v>127</c:v>
                </c:pt>
                <c:pt idx="2233">
                  <c:v>128</c:v>
                </c:pt>
                <c:pt idx="2234">
                  <c:v>129</c:v>
                </c:pt>
                <c:pt idx="2235">
                  <c:v>130</c:v>
                </c:pt>
                <c:pt idx="2236">
                  <c:v>131</c:v>
                </c:pt>
                <c:pt idx="2237">
                  <c:v>132</c:v>
                </c:pt>
                <c:pt idx="2238">
                  <c:v>133</c:v>
                </c:pt>
                <c:pt idx="2239">
                  <c:v>134</c:v>
                </c:pt>
                <c:pt idx="2240">
                  <c:v>135</c:v>
                </c:pt>
                <c:pt idx="2241">
                  <c:v>136</c:v>
                </c:pt>
                <c:pt idx="2242">
                  <c:v>137</c:v>
                </c:pt>
                <c:pt idx="2243">
                  <c:v>138</c:v>
                </c:pt>
                <c:pt idx="2244">
                  <c:v>139</c:v>
                </c:pt>
                <c:pt idx="2245">
                  <c:v>140</c:v>
                </c:pt>
                <c:pt idx="2246">
                  <c:v>141</c:v>
                </c:pt>
                <c:pt idx="2247">
                  <c:v>142</c:v>
                </c:pt>
                <c:pt idx="2248">
                  <c:v>143</c:v>
                </c:pt>
                <c:pt idx="2249">
                  <c:v>144</c:v>
                </c:pt>
                <c:pt idx="2250">
                  <c:v>145</c:v>
                </c:pt>
                <c:pt idx="2251">
                  <c:v>146</c:v>
                </c:pt>
                <c:pt idx="2252">
                  <c:v>147</c:v>
                </c:pt>
                <c:pt idx="2253">
                  <c:v>148</c:v>
                </c:pt>
                <c:pt idx="2254">
                  <c:v>149</c:v>
                </c:pt>
                <c:pt idx="2255">
                  <c:v>150</c:v>
                </c:pt>
                <c:pt idx="2256">
                  <c:v>151</c:v>
                </c:pt>
                <c:pt idx="2257">
                  <c:v>152</c:v>
                </c:pt>
                <c:pt idx="2258">
                  <c:v>153</c:v>
                </c:pt>
                <c:pt idx="2259">
                  <c:v>154</c:v>
                </c:pt>
                <c:pt idx="2260">
                  <c:v>155</c:v>
                </c:pt>
                <c:pt idx="2261">
                  <c:v>156</c:v>
                </c:pt>
                <c:pt idx="2262">
                  <c:v>157</c:v>
                </c:pt>
                <c:pt idx="2263">
                  <c:v>158</c:v>
                </c:pt>
                <c:pt idx="2264">
                  <c:v>159</c:v>
                </c:pt>
                <c:pt idx="2265">
                  <c:v>160</c:v>
                </c:pt>
                <c:pt idx="2266">
                  <c:v>161</c:v>
                </c:pt>
                <c:pt idx="2267">
                  <c:v>162</c:v>
                </c:pt>
                <c:pt idx="2268">
                  <c:v>163</c:v>
                </c:pt>
                <c:pt idx="2269">
                  <c:v>164</c:v>
                </c:pt>
                <c:pt idx="2270">
                  <c:v>165</c:v>
                </c:pt>
                <c:pt idx="2271">
                  <c:v>166</c:v>
                </c:pt>
                <c:pt idx="2272">
                  <c:v>167</c:v>
                </c:pt>
                <c:pt idx="2273">
                  <c:v>168</c:v>
                </c:pt>
                <c:pt idx="2274">
                  <c:v>169</c:v>
                </c:pt>
                <c:pt idx="2275">
                  <c:v>170</c:v>
                </c:pt>
                <c:pt idx="2276">
                  <c:v>171</c:v>
                </c:pt>
                <c:pt idx="2277">
                  <c:v>172</c:v>
                </c:pt>
                <c:pt idx="2278">
                  <c:v>173</c:v>
                </c:pt>
                <c:pt idx="2279">
                  <c:v>174</c:v>
                </c:pt>
                <c:pt idx="2280">
                  <c:v>175</c:v>
                </c:pt>
                <c:pt idx="2281">
                  <c:v>176</c:v>
                </c:pt>
                <c:pt idx="2282">
                  <c:v>177</c:v>
                </c:pt>
                <c:pt idx="2283">
                  <c:v>178</c:v>
                </c:pt>
                <c:pt idx="2284">
                  <c:v>179</c:v>
                </c:pt>
                <c:pt idx="2285">
                  <c:v>180</c:v>
                </c:pt>
                <c:pt idx="2286">
                  <c:v>181</c:v>
                </c:pt>
                <c:pt idx="2287">
                  <c:v>182</c:v>
                </c:pt>
                <c:pt idx="2288">
                  <c:v>183</c:v>
                </c:pt>
                <c:pt idx="2289">
                  <c:v>184</c:v>
                </c:pt>
                <c:pt idx="2290">
                  <c:v>185</c:v>
                </c:pt>
                <c:pt idx="2291">
                  <c:v>186</c:v>
                </c:pt>
                <c:pt idx="2292">
                  <c:v>187</c:v>
                </c:pt>
                <c:pt idx="2293">
                  <c:v>188</c:v>
                </c:pt>
                <c:pt idx="2294">
                  <c:v>189</c:v>
                </c:pt>
                <c:pt idx="2295">
                  <c:v>190</c:v>
                </c:pt>
                <c:pt idx="2296">
                  <c:v>191</c:v>
                </c:pt>
                <c:pt idx="2297">
                  <c:v>192</c:v>
                </c:pt>
                <c:pt idx="2298">
                  <c:v>193</c:v>
                </c:pt>
                <c:pt idx="2299">
                  <c:v>194</c:v>
                </c:pt>
                <c:pt idx="2300">
                  <c:v>195</c:v>
                </c:pt>
                <c:pt idx="2301">
                  <c:v>196</c:v>
                </c:pt>
                <c:pt idx="2302">
                  <c:v>197</c:v>
                </c:pt>
                <c:pt idx="2303">
                  <c:v>198</c:v>
                </c:pt>
                <c:pt idx="2304">
                  <c:v>199</c:v>
                </c:pt>
                <c:pt idx="2305">
                  <c:v>200</c:v>
                </c:pt>
                <c:pt idx="2306">
                  <c:v>201</c:v>
                </c:pt>
                <c:pt idx="2307">
                  <c:v>202</c:v>
                </c:pt>
                <c:pt idx="2308">
                  <c:v>203</c:v>
                </c:pt>
                <c:pt idx="2309">
                  <c:v>204</c:v>
                </c:pt>
                <c:pt idx="2310">
                  <c:v>205</c:v>
                </c:pt>
                <c:pt idx="2311">
                  <c:v>206</c:v>
                </c:pt>
                <c:pt idx="2312">
                  <c:v>207</c:v>
                </c:pt>
                <c:pt idx="2313">
                  <c:v>208</c:v>
                </c:pt>
                <c:pt idx="2314">
                  <c:v>209</c:v>
                </c:pt>
                <c:pt idx="2315">
                  <c:v>210</c:v>
                </c:pt>
                <c:pt idx="2316">
                  <c:v>211</c:v>
                </c:pt>
                <c:pt idx="2317">
                  <c:v>212</c:v>
                </c:pt>
                <c:pt idx="2318">
                  <c:v>213</c:v>
                </c:pt>
                <c:pt idx="2319">
                  <c:v>214</c:v>
                </c:pt>
                <c:pt idx="2320">
                  <c:v>215</c:v>
                </c:pt>
                <c:pt idx="2321">
                  <c:v>216</c:v>
                </c:pt>
                <c:pt idx="2322">
                  <c:v>217</c:v>
                </c:pt>
                <c:pt idx="2323">
                  <c:v>218</c:v>
                </c:pt>
                <c:pt idx="2324">
                  <c:v>219</c:v>
                </c:pt>
                <c:pt idx="2325">
                  <c:v>220</c:v>
                </c:pt>
                <c:pt idx="2326">
                  <c:v>221</c:v>
                </c:pt>
                <c:pt idx="2327">
                  <c:v>222</c:v>
                </c:pt>
                <c:pt idx="2328">
                  <c:v>223</c:v>
                </c:pt>
                <c:pt idx="2329">
                  <c:v>224</c:v>
                </c:pt>
                <c:pt idx="2330">
                  <c:v>225</c:v>
                </c:pt>
                <c:pt idx="2331">
                  <c:v>226</c:v>
                </c:pt>
                <c:pt idx="2332">
                  <c:v>227</c:v>
                </c:pt>
                <c:pt idx="2333">
                  <c:v>228</c:v>
                </c:pt>
                <c:pt idx="2334">
                  <c:v>229</c:v>
                </c:pt>
                <c:pt idx="2335">
                  <c:v>230</c:v>
                </c:pt>
                <c:pt idx="2336">
                  <c:v>231</c:v>
                </c:pt>
                <c:pt idx="2337">
                  <c:v>232</c:v>
                </c:pt>
                <c:pt idx="2338">
                  <c:v>233</c:v>
                </c:pt>
                <c:pt idx="2339">
                  <c:v>234</c:v>
                </c:pt>
                <c:pt idx="2340">
                  <c:v>235</c:v>
                </c:pt>
                <c:pt idx="2341">
                  <c:v>236</c:v>
                </c:pt>
                <c:pt idx="2342">
                  <c:v>237</c:v>
                </c:pt>
                <c:pt idx="2343">
                  <c:v>238</c:v>
                </c:pt>
                <c:pt idx="2344">
                  <c:v>239</c:v>
                </c:pt>
                <c:pt idx="2345">
                  <c:v>240</c:v>
                </c:pt>
                <c:pt idx="2346">
                  <c:v>241</c:v>
                </c:pt>
                <c:pt idx="2347">
                  <c:v>242</c:v>
                </c:pt>
                <c:pt idx="2348">
                  <c:v>243</c:v>
                </c:pt>
                <c:pt idx="2349">
                  <c:v>244</c:v>
                </c:pt>
                <c:pt idx="2350">
                  <c:v>245</c:v>
                </c:pt>
                <c:pt idx="2351">
                  <c:v>246</c:v>
                </c:pt>
                <c:pt idx="2352">
                  <c:v>247</c:v>
                </c:pt>
                <c:pt idx="2353">
                  <c:v>248</c:v>
                </c:pt>
                <c:pt idx="2354">
                  <c:v>249</c:v>
                </c:pt>
                <c:pt idx="2355">
                  <c:v>250</c:v>
                </c:pt>
                <c:pt idx="2356">
                  <c:v>251</c:v>
                </c:pt>
                <c:pt idx="2357">
                  <c:v>252</c:v>
                </c:pt>
                <c:pt idx="2358">
                  <c:v>253</c:v>
                </c:pt>
                <c:pt idx="2359">
                  <c:v>254</c:v>
                </c:pt>
                <c:pt idx="2360">
                  <c:v>255</c:v>
                </c:pt>
                <c:pt idx="2361">
                  <c:v>256</c:v>
                </c:pt>
                <c:pt idx="2362">
                  <c:v>257</c:v>
                </c:pt>
                <c:pt idx="2363">
                  <c:v>258</c:v>
                </c:pt>
                <c:pt idx="2364">
                  <c:v>259</c:v>
                </c:pt>
                <c:pt idx="2365">
                  <c:v>260</c:v>
                </c:pt>
                <c:pt idx="2366">
                  <c:v>261</c:v>
                </c:pt>
                <c:pt idx="2367">
                  <c:v>262</c:v>
                </c:pt>
                <c:pt idx="2368">
                  <c:v>263</c:v>
                </c:pt>
                <c:pt idx="2369">
                  <c:v>264</c:v>
                </c:pt>
                <c:pt idx="2370">
                  <c:v>265</c:v>
                </c:pt>
                <c:pt idx="2371">
                  <c:v>266</c:v>
                </c:pt>
                <c:pt idx="2372">
                  <c:v>267</c:v>
                </c:pt>
                <c:pt idx="2373">
                  <c:v>268</c:v>
                </c:pt>
                <c:pt idx="2374">
                  <c:v>269</c:v>
                </c:pt>
                <c:pt idx="2375">
                  <c:v>270</c:v>
                </c:pt>
                <c:pt idx="2376">
                  <c:v>271</c:v>
                </c:pt>
                <c:pt idx="2377">
                  <c:v>272</c:v>
                </c:pt>
                <c:pt idx="2378">
                  <c:v>273</c:v>
                </c:pt>
                <c:pt idx="2379">
                  <c:v>274</c:v>
                </c:pt>
                <c:pt idx="2380">
                  <c:v>275</c:v>
                </c:pt>
                <c:pt idx="2381">
                  <c:v>276</c:v>
                </c:pt>
                <c:pt idx="2382">
                  <c:v>277</c:v>
                </c:pt>
                <c:pt idx="2383">
                  <c:v>278</c:v>
                </c:pt>
                <c:pt idx="2384">
                  <c:v>279</c:v>
                </c:pt>
                <c:pt idx="2385">
                  <c:v>280</c:v>
                </c:pt>
                <c:pt idx="2386">
                  <c:v>281</c:v>
                </c:pt>
                <c:pt idx="2387">
                  <c:v>282</c:v>
                </c:pt>
                <c:pt idx="2388">
                  <c:v>283</c:v>
                </c:pt>
                <c:pt idx="2389">
                  <c:v>284</c:v>
                </c:pt>
                <c:pt idx="2390">
                  <c:v>285</c:v>
                </c:pt>
                <c:pt idx="2391">
                  <c:v>286</c:v>
                </c:pt>
                <c:pt idx="2392">
                  <c:v>287</c:v>
                </c:pt>
                <c:pt idx="2393">
                  <c:v>288</c:v>
                </c:pt>
                <c:pt idx="2394">
                  <c:v>289</c:v>
                </c:pt>
                <c:pt idx="2395">
                  <c:v>290</c:v>
                </c:pt>
                <c:pt idx="2396">
                  <c:v>291</c:v>
                </c:pt>
                <c:pt idx="2397">
                  <c:v>292</c:v>
                </c:pt>
                <c:pt idx="2398">
                  <c:v>293</c:v>
                </c:pt>
                <c:pt idx="2399">
                  <c:v>294</c:v>
                </c:pt>
                <c:pt idx="2400">
                  <c:v>295</c:v>
                </c:pt>
                <c:pt idx="2401">
                  <c:v>296</c:v>
                </c:pt>
                <c:pt idx="2402">
                  <c:v>297</c:v>
                </c:pt>
                <c:pt idx="2403">
                  <c:v>298</c:v>
                </c:pt>
                <c:pt idx="2404">
                  <c:v>299</c:v>
                </c:pt>
                <c:pt idx="2405">
                  <c:v>300</c:v>
                </c:pt>
                <c:pt idx="2406">
                  <c:v>0</c:v>
                </c:pt>
                <c:pt idx="2407">
                  <c:v>1</c:v>
                </c:pt>
                <c:pt idx="2408">
                  <c:v>1</c:v>
                </c:pt>
                <c:pt idx="2409">
                  <c:v>2</c:v>
                </c:pt>
                <c:pt idx="2410">
                  <c:v>3</c:v>
                </c:pt>
                <c:pt idx="2411">
                  <c:v>4</c:v>
                </c:pt>
                <c:pt idx="2412">
                  <c:v>5</c:v>
                </c:pt>
                <c:pt idx="2413">
                  <c:v>6</c:v>
                </c:pt>
                <c:pt idx="2414">
                  <c:v>7</c:v>
                </c:pt>
                <c:pt idx="2415">
                  <c:v>8</c:v>
                </c:pt>
                <c:pt idx="2416">
                  <c:v>9</c:v>
                </c:pt>
                <c:pt idx="2417">
                  <c:v>10</c:v>
                </c:pt>
                <c:pt idx="2418">
                  <c:v>12</c:v>
                </c:pt>
                <c:pt idx="2419">
                  <c:v>12</c:v>
                </c:pt>
                <c:pt idx="2420">
                  <c:v>13</c:v>
                </c:pt>
                <c:pt idx="2421">
                  <c:v>14</c:v>
                </c:pt>
                <c:pt idx="2422">
                  <c:v>15</c:v>
                </c:pt>
                <c:pt idx="2423">
                  <c:v>16</c:v>
                </c:pt>
                <c:pt idx="2424">
                  <c:v>17</c:v>
                </c:pt>
                <c:pt idx="2425">
                  <c:v>18</c:v>
                </c:pt>
                <c:pt idx="2426">
                  <c:v>19</c:v>
                </c:pt>
                <c:pt idx="2427">
                  <c:v>20</c:v>
                </c:pt>
                <c:pt idx="2428">
                  <c:v>21</c:v>
                </c:pt>
                <c:pt idx="2429">
                  <c:v>23</c:v>
                </c:pt>
                <c:pt idx="2430">
                  <c:v>23</c:v>
                </c:pt>
                <c:pt idx="2431">
                  <c:v>24</c:v>
                </c:pt>
                <c:pt idx="2432">
                  <c:v>25</c:v>
                </c:pt>
                <c:pt idx="2433">
                  <c:v>26</c:v>
                </c:pt>
                <c:pt idx="2434">
                  <c:v>27</c:v>
                </c:pt>
                <c:pt idx="2435">
                  <c:v>28</c:v>
                </c:pt>
                <c:pt idx="2436">
                  <c:v>29</c:v>
                </c:pt>
                <c:pt idx="2437">
                  <c:v>30</c:v>
                </c:pt>
                <c:pt idx="2438">
                  <c:v>31</c:v>
                </c:pt>
                <c:pt idx="2439">
                  <c:v>33</c:v>
                </c:pt>
                <c:pt idx="2440">
                  <c:v>33</c:v>
                </c:pt>
                <c:pt idx="2441">
                  <c:v>34</c:v>
                </c:pt>
                <c:pt idx="2442">
                  <c:v>35</c:v>
                </c:pt>
                <c:pt idx="2443">
                  <c:v>36</c:v>
                </c:pt>
                <c:pt idx="2444">
                  <c:v>37</c:v>
                </c:pt>
                <c:pt idx="2445">
                  <c:v>38</c:v>
                </c:pt>
                <c:pt idx="2446">
                  <c:v>39</c:v>
                </c:pt>
                <c:pt idx="2447">
                  <c:v>40</c:v>
                </c:pt>
                <c:pt idx="2448">
                  <c:v>41</c:v>
                </c:pt>
                <c:pt idx="2449">
                  <c:v>43</c:v>
                </c:pt>
                <c:pt idx="2450">
                  <c:v>43</c:v>
                </c:pt>
                <c:pt idx="2451">
                  <c:v>44</c:v>
                </c:pt>
                <c:pt idx="2452">
                  <c:v>45</c:v>
                </c:pt>
                <c:pt idx="2453">
                  <c:v>46</c:v>
                </c:pt>
                <c:pt idx="2454">
                  <c:v>47</c:v>
                </c:pt>
                <c:pt idx="2455">
                  <c:v>48</c:v>
                </c:pt>
                <c:pt idx="2456">
                  <c:v>49</c:v>
                </c:pt>
                <c:pt idx="2457">
                  <c:v>50</c:v>
                </c:pt>
                <c:pt idx="2458">
                  <c:v>51</c:v>
                </c:pt>
                <c:pt idx="2459">
                  <c:v>53</c:v>
                </c:pt>
                <c:pt idx="2460">
                  <c:v>53</c:v>
                </c:pt>
                <c:pt idx="2461">
                  <c:v>54</c:v>
                </c:pt>
                <c:pt idx="2462">
                  <c:v>55</c:v>
                </c:pt>
                <c:pt idx="2463">
                  <c:v>56</c:v>
                </c:pt>
                <c:pt idx="2464">
                  <c:v>57</c:v>
                </c:pt>
                <c:pt idx="2465">
                  <c:v>58</c:v>
                </c:pt>
                <c:pt idx="2466">
                  <c:v>59</c:v>
                </c:pt>
                <c:pt idx="2467">
                  <c:v>60</c:v>
                </c:pt>
                <c:pt idx="2468">
                  <c:v>61</c:v>
                </c:pt>
                <c:pt idx="2469">
                  <c:v>63</c:v>
                </c:pt>
                <c:pt idx="2470">
                  <c:v>63</c:v>
                </c:pt>
                <c:pt idx="2471">
                  <c:v>64</c:v>
                </c:pt>
                <c:pt idx="2472">
                  <c:v>65</c:v>
                </c:pt>
                <c:pt idx="2473">
                  <c:v>66</c:v>
                </c:pt>
                <c:pt idx="2474">
                  <c:v>67</c:v>
                </c:pt>
                <c:pt idx="2475">
                  <c:v>68</c:v>
                </c:pt>
                <c:pt idx="2476">
                  <c:v>69</c:v>
                </c:pt>
                <c:pt idx="2477">
                  <c:v>70</c:v>
                </c:pt>
                <c:pt idx="2478">
                  <c:v>71</c:v>
                </c:pt>
                <c:pt idx="2479">
                  <c:v>73</c:v>
                </c:pt>
                <c:pt idx="2480">
                  <c:v>73</c:v>
                </c:pt>
                <c:pt idx="2481">
                  <c:v>74</c:v>
                </c:pt>
                <c:pt idx="2482">
                  <c:v>75</c:v>
                </c:pt>
                <c:pt idx="2483">
                  <c:v>76</c:v>
                </c:pt>
                <c:pt idx="2484">
                  <c:v>77</c:v>
                </c:pt>
                <c:pt idx="2485">
                  <c:v>78</c:v>
                </c:pt>
                <c:pt idx="2486">
                  <c:v>79</c:v>
                </c:pt>
                <c:pt idx="2487">
                  <c:v>80</c:v>
                </c:pt>
                <c:pt idx="2488">
                  <c:v>81</c:v>
                </c:pt>
                <c:pt idx="2489">
                  <c:v>82</c:v>
                </c:pt>
                <c:pt idx="2490">
                  <c:v>82</c:v>
                </c:pt>
                <c:pt idx="2491">
                  <c:v>84</c:v>
                </c:pt>
                <c:pt idx="2492">
                  <c:v>85</c:v>
                </c:pt>
                <c:pt idx="2493">
                  <c:v>86</c:v>
                </c:pt>
                <c:pt idx="2494">
                  <c:v>87</c:v>
                </c:pt>
                <c:pt idx="2495">
                  <c:v>88</c:v>
                </c:pt>
                <c:pt idx="2496">
                  <c:v>89</c:v>
                </c:pt>
                <c:pt idx="2497">
                  <c:v>90</c:v>
                </c:pt>
                <c:pt idx="2498">
                  <c:v>91</c:v>
                </c:pt>
                <c:pt idx="2499">
                  <c:v>92</c:v>
                </c:pt>
                <c:pt idx="2500">
                  <c:v>92</c:v>
                </c:pt>
                <c:pt idx="2501">
                  <c:v>94</c:v>
                </c:pt>
                <c:pt idx="2502">
                  <c:v>95</c:v>
                </c:pt>
                <c:pt idx="2503">
                  <c:v>96</c:v>
                </c:pt>
                <c:pt idx="2504">
                  <c:v>97</c:v>
                </c:pt>
                <c:pt idx="2505">
                  <c:v>98</c:v>
                </c:pt>
                <c:pt idx="2506">
                  <c:v>99</c:v>
                </c:pt>
                <c:pt idx="2507">
                  <c:v>100</c:v>
                </c:pt>
                <c:pt idx="2508">
                  <c:v>102</c:v>
                </c:pt>
                <c:pt idx="2509">
                  <c:v>102</c:v>
                </c:pt>
                <c:pt idx="2510">
                  <c:v>103</c:v>
                </c:pt>
                <c:pt idx="2511">
                  <c:v>104</c:v>
                </c:pt>
                <c:pt idx="2512">
                  <c:v>105</c:v>
                </c:pt>
                <c:pt idx="2513">
                  <c:v>106</c:v>
                </c:pt>
                <c:pt idx="2514">
                  <c:v>107</c:v>
                </c:pt>
                <c:pt idx="2515">
                  <c:v>108</c:v>
                </c:pt>
                <c:pt idx="2516">
                  <c:v>109</c:v>
                </c:pt>
                <c:pt idx="2517">
                  <c:v>110</c:v>
                </c:pt>
                <c:pt idx="2518">
                  <c:v>112</c:v>
                </c:pt>
                <c:pt idx="2519">
                  <c:v>112</c:v>
                </c:pt>
                <c:pt idx="2520">
                  <c:v>113</c:v>
                </c:pt>
                <c:pt idx="2521">
                  <c:v>114</c:v>
                </c:pt>
                <c:pt idx="2522">
                  <c:v>115</c:v>
                </c:pt>
                <c:pt idx="2523">
                  <c:v>116</c:v>
                </c:pt>
                <c:pt idx="2524">
                  <c:v>117</c:v>
                </c:pt>
                <c:pt idx="2525">
                  <c:v>118</c:v>
                </c:pt>
                <c:pt idx="2526">
                  <c:v>119</c:v>
                </c:pt>
                <c:pt idx="2527">
                  <c:v>120</c:v>
                </c:pt>
                <c:pt idx="2528">
                  <c:v>120</c:v>
                </c:pt>
                <c:pt idx="2529">
                  <c:v>122</c:v>
                </c:pt>
                <c:pt idx="2530">
                  <c:v>123</c:v>
                </c:pt>
                <c:pt idx="2531">
                  <c:v>124</c:v>
                </c:pt>
                <c:pt idx="2532">
                  <c:v>125</c:v>
                </c:pt>
                <c:pt idx="2533">
                  <c:v>126</c:v>
                </c:pt>
                <c:pt idx="2534">
                  <c:v>127</c:v>
                </c:pt>
                <c:pt idx="2535">
                  <c:v>128</c:v>
                </c:pt>
                <c:pt idx="2536">
                  <c:v>129</c:v>
                </c:pt>
                <c:pt idx="2537">
                  <c:v>129</c:v>
                </c:pt>
                <c:pt idx="2538">
                  <c:v>131</c:v>
                </c:pt>
                <c:pt idx="2539">
                  <c:v>132</c:v>
                </c:pt>
                <c:pt idx="2540">
                  <c:v>133</c:v>
                </c:pt>
                <c:pt idx="2541">
                  <c:v>134</c:v>
                </c:pt>
                <c:pt idx="2542">
                  <c:v>135</c:v>
                </c:pt>
                <c:pt idx="2543">
                  <c:v>136</c:v>
                </c:pt>
                <c:pt idx="2544">
                  <c:v>137</c:v>
                </c:pt>
                <c:pt idx="2545">
                  <c:v>138</c:v>
                </c:pt>
                <c:pt idx="2546">
                  <c:v>138</c:v>
                </c:pt>
                <c:pt idx="2547">
                  <c:v>140</c:v>
                </c:pt>
                <c:pt idx="2548">
                  <c:v>141</c:v>
                </c:pt>
                <c:pt idx="2549">
                  <c:v>142</c:v>
                </c:pt>
                <c:pt idx="2550">
                  <c:v>143</c:v>
                </c:pt>
                <c:pt idx="2551">
                  <c:v>144</c:v>
                </c:pt>
                <c:pt idx="2552">
                  <c:v>145</c:v>
                </c:pt>
                <c:pt idx="2553">
                  <c:v>146</c:v>
                </c:pt>
                <c:pt idx="2554">
                  <c:v>148</c:v>
                </c:pt>
                <c:pt idx="2555">
                  <c:v>148</c:v>
                </c:pt>
                <c:pt idx="2556">
                  <c:v>149</c:v>
                </c:pt>
                <c:pt idx="2557">
                  <c:v>150</c:v>
                </c:pt>
                <c:pt idx="2558">
                  <c:v>151</c:v>
                </c:pt>
                <c:pt idx="2559">
                  <c:v>152</c:v>
                </c:pt>
                <c:pt idx="2560">
                  <c:v>153</c:v>
                </c:pt>
                <c:pt idx="2561">
                  <c:v>154</c:v>
                </c:pt>
                <c:pt idx="2562">
                  <c:v>155</c:v>
                </c:pt>
                <c:pt idx="2563">
                  <c:v>157</c:v>
                </c:pt>
                <c:pt idx="2564">
                  <c:v>157</c:v>
                </c:pt>
                <c:pt idx="2565">
                  <c:v>158</c:v>
                </c:pt>
                <c:pt idx="2566">
                  <c:v>159</c:v>
                </c:pt>
                <c:pt idx="2567">
                  <c:v>160</c:v>
                </c:pt>
                <c:pt idx="2568">
                  <c:v>161</c:v>
                </c:pt>
                <c:pt idx="2569">
                  <c:v>162</c:v>
                </c:pt>
                <c:pt idx="2570">
                  <c:v>163</c:v>
                </c:pt>
                <c:pt idx="2571">
                  <c:v>164</c:v>
                </c:pt>
                <c:pt idx="2572">
                  <c:v>165</c:v>
                </c:pt>
                <c:pt idx="2573">
                  <c:v>167</c:v>
                </c:pt>
                <c:pt idx="2574">
                  <c:v>167</c:v>
                </c:pt>
                <c:pt idx="2575">
                  <c:v>168</c:v>
                </c:pt>
                <c:pt idx="2576">
                  <c:v>169</c:v>
                </c:pt>
                <c:pt idx="2577">
                  <c:v>170</c:v>
                </c:pt>
                <c:pt idx="2578">
                  <c:v>171</c:v>
                </c:pt>
                <c:pt idx="2579">
                  <c:v>172</c:v>
                </c:pt>
                <c:pt idx="2580">
                  <c:v>173</c:v>
                </c:pt>
                <c:pt idx="2581">
                  <c:v>174</c:v>
                </c:pt>
                <c:pt idx="2582">
                  <c:v>174</c:v>
                </c:pt>
                <c:pt idx="2583">
                  <c:v>176</c:v>
                </c:pt>
                <c:pt idx="2584">
                  <c:v>177</c:v>
                </c:pt>
                <c:pt idx="2585">
                  <c:v>178</c:v>
                </c:pt>
                <c:pt idx="2586">
                  <c:v>179</c:v>
                </c:pt>
                <c:pt idx="2587">
                  <c:v>180</c:v>
                </c:pt>
                <c:pt idx="2588">
                  <c:v>181</c:v>
                </c:pt>
                <c:pt idx="2589">
                  <c:v>182</c:v>
                </c:pt>
                <c:pt idx="2590">
                  <c:v>183</c:v>
                </c:pt>
                <c:pt idx="2591">
                  <c:v>185</c:v>
                </c:pt>
                <c:pt idx="2592">
                  <c:v>185</c:v>
                </c:pt>
                <c:pt idx="2593">
                  <c:v>186</c:v>
                </c:pt>
                <c:pt idx="2594">
                  <c:v>187</c:v>
                </c:pt>
                <c:pt idx="2595">
                  <c:v>188</c:v>
                </c:pt>
                <c:pt idx="2596">
                  <c:v>189</c:v>
                </c:pt>
                <c:pt idx="2597">
                  <c:v>190</c:v>
                </c:pt>
                <c:pt idx="2598">
                  <c:v>191</c:v>
                </c:pt>
                <c:pt idx="2599">
                  <c:v>192</c:v>
                </c:pt>
                <c:pt idx="2600">
                  <c:v>192</c:v>
                </c:pt>
                <c:pt idx="2601">
                  <c:v>194</c:v>
                </c:pt>
                <c:pt idx="2602">
                  <c:v>195</c:v>
                </c:pt>
                <c:pt idx="2603">
                  <c:v>196</c:v>
                </c:pt>
                <c:pt idx="2604">
                  <c:v>197</c:v>
                </c:pt>
                <c:pt idx="2605">
                  <c:v>198</c:v>
                </c:pt>
                <c:pt idx="2606">
                  <c:v>199</c:v>
                </c:pt>
                <c:pt idx="2607">
                  <c:v>200</c:v>
                </c:pt>
                <c:pt idx="2608">
                  <c:v>200</c:v>
                </c:pt>
                <c:pt idx="2609">
                  <c:v>203</c:v>
                </c:pt>
                <c:pt idx="2610">
                  <c:v>203</c:v>
                </c:pt>
                <c:pt idx="2611">
                  <c:v>204</c:v>
                </c:pt>
                <c:pt idx="2612">
                  <c:v>205</c:v>
                </c:pt>
                <c:pt idx="2613">
                  <c:v>206</c:v>
                </c:pt>
                <c:pt idx="2614">
                  <c:v>207</c:v>
                </c:pt>
                <c:pt idx="2615">
                  <c:v>208</c:v>
                </c:pt>
                <c:pt idx="2616">
                  <c:v>210</c:v>
                </c:pt>
                <c:pt idx="2617">
                  <c:v>210</c:v>
                </c:pt>
                <c:pt idx="2618">
                  <c:v>211</c:v>
                </c:pt>
                <c:pt idx="2619">
                  <c:v>212</c:v>
                </c:pt>
                <c:pt idx="2620">
                  <c:v>213</c:v>
                </c:pt>
                <c:pt idx="2621">
                  <c:v>214</c:v>
                </c:pt>
                <c:pt idx="2622">
                  <c:v>215</c:v>
                </c:pt>
                <c:pt idx="2623">
                  <c:v>216</c:v>
                </c:pt>
                <c:pt idx="2624">
                  <c:v>217</c:v>
                </c:pt>
                <c:pt idx="2625">
                  <c:v>219</c:v>
                </c:pt>
                <c:pt idx="2626">
                  <c:v>219</c:v>
                </c:pt>
                <c:pt idx="2627">
                  <c:v>220</c:v>
                </c:pt>
                <c:pt idx="2628">
                  <c:v>221</c:v>
                </c:pt>
                <c:pt idx="2629">
                  <c:v>222</c:v>
                </c:pt>
                <c:pt idx="2630">
                  <c:v>223</c:v>
                </c:pt>
                <c:pt idx="2631">
                  <c:v>224</c:v>
                </c:pt>
                <c:pt idx="2632">
                  <c:v>225</c:v>
                </c:pt>
                <c:pt idx="2633">
                  <c:v>226</c:v>
                </c:pt>
                <c:pt idx="2634">
                  <c:v>227</c:v>
                </c:pt>
                <c:pt idx="2635">
                  <c:v>229</c:v>
                </c:pt>
                <c:pt idx="2636">
                  <c:v>229</c:v>
                </c:pt>
                <c:pt idx="2637">
                  <c:v>230</c:v>
                </c:pt>
                <c:pt idx="2638">
                  <c:v>231</c:v>
                </c:pt>
                <c:pt idx="2639">
                  <c:v>232</c:v>
                </c:pt>
                <c:pt idx="2640">
                  <c:v>233</c:v>
                </c:pt>
                <c:pt idx="2641">
                  <c:v>234</c:v>
                </c:pt>
                <c:pt idx="2642">
                  <c:v>235</c:v>
                </c:pt>
                <c:pt idx="2643">
                  <c:v>236</c:v>
                </c:pt>
                <c:pt idx="2644">
                  <c:v>236</c:v>
                </c:pt>
                <c:pt idx="2645">
                  <c:v>238</c:v>
                </c:pt>
                <c:pt idx="2646">
                  <c:v>239</c:v>
                </c:pt>
                <c:pt idx="2647">
                  <c:v>240</c:v>
                </c:pt>
                <c:pt idx="2648">
                  <c:v>241</c:v>
                </c:pt>
                <c:pt idx="2649">
                  <c:v>242</c:v>
                </c:pt>
                <c:pt idx="2650">
                  <c:v>243</c:v>
                </c:pt>
                <c:pt idx="2651">
                  <c:v>244</c:v>
                </c:pt>
                <c:pt idx="2652">
                  <c:v>245</c:v>
                </c:pt>
                <c:pt idx="2653">
                  <c:v>247</c:v>
                </c:pt>
                <c:pt idx="2654">
                  <c:v>247</c:v>
                </c:pt>
                <c:pt idx="2655">
                  <c:v>248</c:v>
                </c:pt>
                <c:pt idx="2656">
                  <c:v>249</c:v>
                </c:pt>
                <c:pt idx="2657">
                  <c:v>250</c:v>
                </c:pt>
                <c:pt idx="2658">
                  <c:v>251</c:v>
                </c:pt>
                <c:pt idx="2659">
                  <c:v>252</c:v>
                </c:pt>
                <c:pt idx="2660">
                  <c:v>252</c:v>
                </c:pt>
                <c:pt idx="2661">
                  <c:v>254</c:v>
                </c:pt>
                <c:pt idx="2662">
                  <c:v>255</c:v>
                </c:pt>
                <c:pt idx="2663">
                  <c:v>256</c:v>
                </c:pt>
                <c:pt idx="2664">
                  <c:v>257</c:v>
                </c:pt>
                <c:pt idx="2665">
                  <c:v>258</c:v>
                </c:pt>
                <c:pt idx="2666">
                  <c:v>259</c:v>
                </c:pt>
                <c:pt idx="2667">
                  <c:v>260</c:v>
                </c:pt>
                <c:pt idx="2668">
                  <c:v>261</c:v>
                </c:pt>
                <c:pt idx="2669">
                  <c:v>263</c:v>
                </c:pt>
                <c:pt idx="2670">
                  <c:v>263</c:v>
                </c:pt>
                <c:pt idx="2671">
                  <c:v>264</c:v>
                </c:pt>
                <c:pt idx="2672">
                  <c:v>265</c:v>
                </c:pt>
                <c:pt idx="2673">
                  <c:v>266</c:v>
                </c:pt>
                <c:pt idx="2674">
                  <c:v>267</c:v>
                </c:pt>
                <c:pt idx="2675">
                  <c:v>268</c:v>
                </c:pt>
                <c:pt idx="2676">
                  <c:v>269</c:v>
                </c:pt>
                <c:pt idx="2677">
                  <c:v>270</c:v>
                </c:pt>
                <c:pt idx="2678">
                  <c:v>270</c:v>
                </c:pt>
                <c:pt idx="2679">
                  <c:v>272</c:v>
                </c:pt>
                <c:pt idx="2680">
                  <c:v>273</c:v>
                </c:pt>
                <c:pt idx="2681">
                  <c:v>274</c:v>
                </c:pt>
                <c:pt idx="2682">
                  <c:v>275</c:v>
                </c:pt>
                <c:pt idx="2683">
                  <c:v>276</c:v>
                </c:pt>
                <c:pt idx="2684">
                  <c:v>277</c:v>
                </c:pt>
                <c:pt idx="2685">
                  <c:v>278</c:v>
                </c:pt>
                <c:pt idx="2686">
                  <c:v>278</c:v>
                </c:pt>
                <c:pt idx="2687">
                  <c:v>280</c:v>
                </c:pt>
                <c:pt idx="2688">
                  <c:v>281</c:v>
                </c:pt>
                <c:pt idx="2689">
                  <c:v>282</c:v>
                </c:pt>
                <c:pt idx="2690">
                  <c:v>283</c:v>
                </c:pt>
                <c:pt idx="2691">
                  <c:v>284</c:v>
                </c:pt>
                <c:pt idx="2692">
                  <c:v>285</c:v>
                </c:pt>
                <c:pt idx="2693">
                  <c:v>287</c:v>
                </c:pt>
                <c:pt idx="2694">
                  <c:v>287</c:v>
                </c:pt>
                <c:pt idx="2695">
                  <c:v>288</c:v>
                </c:pt>
                <c:pt idx="2696">
                  <c:v>289</c:v>
                </c:pt>
                <c:pt idx="2697">
                  <c:v>290</c:v>
                </c:pt>
                <c:pt idx="2698">
                  <c:v>291</c:v>
                </c:pt>
                <c:pt idx="2699">
                  <c:v>292</c:v>
                </c:pt>
                <c:pt idx="2700">
                  <c:v>294</c:v>
                </c:pt>
                <c:pt idx="2701">
                  <c:v>294</c:v>
                </c:pt>
                <c:pt idx="2702">
                  <c:v>295</c:v>
                </c:pt>
                <c:pt idx="2703">
                  <c:v>296</c:v>
                </c:pt>
                <c:pt idx="2704">
                  <c:v>297</c:v>
                </c:pt>
                <c:pt idx="2705">
                  <c:v>298</c:v>
                </c:pt>
                <c:pt idx="2706">
                  <c:v>299</c:v>
                </c:pt>
                <c:pt idx="2707">
                  <c:v>0</c:v>
                </c:pt>
                <c:pt idx="2708">
                  <c:v>0</c:v>
                </c:pt>
                <c:pt idx="2709">
                  <c:v>1</c:v>
                </c:pt>
                <c:pt idx="2710">
                  <c:v>2</c:v>
                </c:pt>
                <c:pt idx="2711">
                  <c:v>3</c:v>
                </c:pt>
                <c:pt idx="2712">
                  <c:v>4</c:v>
                </c:pt>
                <c:pt idx="2713">
                  <c:v>5</c:v>
                </c:pt>
                <c:pt idx="2714">
                  <c:v>6</c:v>
                </c:pt>
                <c:pt idx="2715">
                  <c:v>7</c:v>
                </c:pt>
                <c:pt idx="2716">
                  <c:v>8</c:v>
                </c:pt>
                <c:pt idx="2717">
                  <c:v>9</c:v>
                </c:pt>
                <c:pt idx="2718">
                  <c:v>10</c:v>
                </c:pt>
                <c:pt idx="2719">
                  <c:v>11</c:v>
                </c:pt>
                <c:pt idx="2720">
                  <c:v>12</c:v>
                </c:pt>
                <c:pt idx="2721">
                  <c:v>13</c:v>
                </c:pt>
                <c:pt idx="2722">
                  <c:v>14</c:v>
                </c:pt>
                <c:pt idx="2723">
                  <c:v>15</c:v>
                </c:pt>
                <c:pt idx="2724">
                  <c:v>16</c:v>
                </c:pt>
                <c:pt idx="2725">
                  <c:v>17</c:v>
                </c:pt>
                <c:pt idx="2726">
                  <c:v>18</c:v>
                </c:pt>
                <c:pt idx="2727">
                  <c:v>19</c:v>
                </c:pt>
                <c:pt idx="2728">
                  <c:v>20</c:v>
                </c:pt>
                <c:pt idx="2729">
                  <c:v>21</c:v>
                </c:pt>
                <c:pt idx="2730">
                  <c:v>22</c:v>
                </c:pt>
                <c:pt idx="2731">
                  <c:v>23</c:v>
                </c:pt>
                <c:pt idx="2732">
                  <c:v>24</c:v>
                </c:pt>
                <c:pt idx="2733">
                  <c:v>25</c:v>
                </c:pt>
                <c:pt idx="2734">
                  <c:v>26</c:v>
                </c:pt>
                <c:pt idx="2735">
                  <c:v>27</c:v>
                </c:pt>
                <c:pt idx="2736">
                  <c:v>28</c:v>
                </c:pt>
                <c:pt idx="2737">
                  <c:v>29</c:v>
                </c:pt>
                <c:pt idx="2738">
                  <c:v>30</c:v>
                </c:pt>
                <c:pt idx="2739">
                  <c:v>31</c:v>
                </c:pt>
                <c:pt idx="2740">
                  <c:v>32</c:v>
                </c:pt>
                <c:pt idx="2741">
                  <c:v>33</c:v>
                </c:pt>
                <c:pt idx="2742">
                  <c:v>34</c:v>
                </c:pt>
                <c:pt idx="2743">
                  <c:v>35</c:v>
                </c:pt>
                <c:pt idx="2744">
                  <c:v>36</c:v>
                </c:pt>
                <c:pt idx="2745">
                  <c:v>36</c:v>
                </c:pt>
                <c:pt idx="2746">
                  <c:v>38</c:v>
                </c:pt>
                <c:pt idx="2747">
                  <c:v>38</c:v>
                </c:pt>
                <c:pt idx="2748">
                  <c:v>39</c:v>
                </c:pt>
                <c:pt idx="2749">
                  <c:v>40</c:v>
                </c:pt>
                <c:pt idx="2750">
                  <c:v>42</c:v>
                </c:pt>
                <c:pt idx="2751">
                  <c:v>42</c:v>
                </c:pt>
                <c:pt idx="2752">
                  <c:v>43</c:v>
                </c:pt>
                <c:pt idx="2753">
                  <c:v>45</c:v>
                </c:pt>
                <c:pt idx="2754">
                  <c:v>45</c:v>
                </c:pt>
                <c:pt idx="2755">
                  <c:v>46</c:v>
                </c:pt>
                <c:pt idx="2756">
                  <c:v>47</c:v>
                </c:pt>
                <c:pt idx="2757">
                  <c:v>48</c:v>
                </c:pt>
                <c:pt idx="2758">
                  <c:v>50</c:v>
                </c:pt>
                <c:pt idx="2759">
                  <c:v>51</c:v>
                </c:pt>
                <c:pt idx="2760">
                  <c:v>52</c:v>
                </c:pt>
                <c:pt idx="2761">
                  <c:v>53</c:v>
                </c:pt>
                <c:pt idx="2762">
                  <c:v>54</c:v>
                </c:pt>
                <c:pt idx="2763">
                  <c:v>55</c:v>
                </c:pt>
                <c:pt idx="2764">
                  <c:v>56</c:v>
                </c:pt>
                <c:pt idx="2765">
                  <c:v>57</c:v>
                </c:pt>
                <c:pt idx="2766">
                  <c:v>58</c:v>
                </c:pt>
                <c:pt idx="2767">
                  <c:v>59</c:v>
                </c:pt>
                <c:pt idx="2768">
                  <c:v>60</c:v>
                </c:pt>
                <c:pt idx="2769">
                  <c:v>61</c:v>
                </c:pt>
                <c:pt idx="2770">
                  <c:v>62</c:v>
                </c:pt>
                <c:pt idx="2771">
                  <c:v>63</c:v>
                </c:pt>
                <c:pt idx="2772">
                  <c:v>64</c:v>
                </c:pt>
                <c:pt idx="2773">
                  <c:v>65</c:v>
                </c:pt>
                <c:pt idx="2774">
                  <c:v>66</c:v>
                </c:pt>
                <c:pt idx="2775">
                  <c:v>67</c:v>
                </c:pt>
                <c:pt idx="2776">
                  <c:v>68</c:v>
                </c:pt>
                <c:pt idx="2777">
                  <c:v>69</c:v>
                </c:pt>
                <c:pt idx="2778">
                  <c:v>70</c:v>
                </c:pt>
                <c:pt idx="2779">
                  <c:v>71</c:v>
                </c:pt>
                <c:pt idx="2780">
                  <c:v>72</c:v>
                </c:pt>
                <c:pt idx="2781">
                  <c:v>73</c:v>
                </c:pt>
                <c:pt idx="2782">
                  <c:v>74</c:v>
                </c:pt>
                <c:pt idx="2783">
                  <c:v>75</c:v>
                </c:pt>
                <c:pt idx="2784">
                  <c:v>76</c:v>
                </c:pt>
                <c:pt idx="2785">
                  <c:v>77</c:v>
                </c:pt>
                <c:pt idx="2786">
                  <c:v>78</c:v>
                </c:pt>
                <c:pt idx="2787">
                  <c:v>79</c:v>
                </c:pt>
                <c:pt idx="2788">
                  <c:v>80</c:v>
                </c:pt>
                <c:pt idx="2789">
                  <c:v>80</c:v>
                </c:pt>
                <c:pt idx="2790">
                  <c:v>82</c:v>
                </c:pt>
                <c:pt idx="2791">
                  <c:v>82</c:v>
                </c:pt>
                <c:pt idx="2792">
                  <c:v>83</c:v>
                </c:pt>
                <c:pt idx="2793">
                  <c:v>84</c:v>
                </c:pt>
                <c:pt idx="2794">
                  <c:v>86</c:v>
                </c:pt>
                <c:pt idx="2795">
                  <c:v>86</c:v>
                </c:pt>
                <c:pt idx="2796">
                  <c:v>87</c:v>
                </c:pt>
                <c:pt idx="2797">
                  <c:v>88</c:v>
                </c:pt>
                <c:pt idx="2798">
                  <c:v>89</c:v>
                </c:pt>
                <c:pt idx="2799">
                  <c:v>90</c:v>
                </c:pt>
                <c:pt idx="2800">
                  <c:v>92</c:v>
                </c:pt>
                <c:pt idx="2801">
                  <c:v>93</c:v>
                </c:pt>
                <c:pt idx="2802">
                  <c:v>94</c:v>
                </c:pt>
                <c:pt idx="2803">
                  <c:v>95</c:v>
                </c:pt>
                <c:pt idx="2804">
                  <c:v>96</c:v>
                </c:pt>
                <c:pt idx="2805">
                  <c:v>97</c:v>
                </c:pt>
                <c:pt idx="2806">
                  <c:v>98</c:v>
                </c:pt>
                <c:pt idx="2807">
                  <c:v>99</c:v>
                </c:pt>
                <c:pt idx="2808">
                  <c:v>100</c:v>
                </c:pt>
                <c:pt idx="2809">
                  <c:v>101</c:v>
                </c:pt>
                <c:pt idx="2810">
                  <c:v>102</c:v>
                </c:pt>
                <c:pt idx="2811">
                  <c:v>103</c:v>
                </c:pt>
                <c:pt idx="2812">
                  <c:v>104</c:v>
                </c:pt>
                <c:pt idx="2813">
                  <c:v>105</c:v>
                </c:pt>
                <c:pt idx="2814">
                  <c:v>106</c:v>
                </c:pt>
                <c:pt idx="2815">
                  <c:v>107</c:v>
                </c:pt>
                <c:pt idx="2816">
                  <c:v>108</c:v>
                </c:pt>
                <c:pt idx="2817">
                  <c:v>109</c:v>
                </c:pt>
                <c:pt idx="2818">
                  <c:v>110</c:v>
                </c:pt>
                <c:pt idx="2819">
                  <c:v>111</c:v>
                </c:pt>
                <c:pt idx="2820">
                  <c:v>112</c:v>
                </c:pt>
                <c:pt idx="2821">
                  <c:v>113</c:v>
                </c:pt>
                <c:pt idx="2822">
                  <c:v>114</c:v>
                </c:pt>
                <c:pt idx="2823">
                  <c:v>115</c:v>
                </c:pt>
                <c:pt idx="2824">
                  <c:v>116</c:v>
                </c:pt>
                <c:pt idx="2825">
                  <c:v>117</c:v>
                </c:pt>
                <c:pt idx="2826">
                  <c:v>118</c:v>
                </c:pt>
                <c:pt idx="2827">
                  <c:v>119</c:v>
                </c:pt>
                <c:pt idx="2828">
                  <c:v>120</c:v>
                </c:pt>
                <c:pt idx="2829">
                  <c:v>120</c:v>
                </c:pt>
                <c:pt idx="2830">
                  <c:v>122</c:v>
                </c:pt>
                <c:pt idx="2831">
                  <c:v>122</c:v>
                </c:pt>
                <c:pt idx="2832">
                  <c:v>123</c:v>
                </c:pt>
                <c:pt idx="2833">
                  <c:v>124</c:v>
                </c:pt>
                <c:pt idx="2834">
                  <c:v>126</c:v>
                </c:pt>
                <c:pt idx="2835">
                  <c:v>126</c:v>
                </c:pt>
                <c:pt idx="2836">
                  <c:v>127</c:v>
                </c:pt>
                <c:pt idx="2837">
                  <c:v>128</c:v>
                </c:pt>
                <c:pt idx="2838">
                  <c:v>130</c:v>
                </c:pt>
                <c:pt idx="2839">
                  <c:v>131</c:v>
                </c:pt>
                <c:pt idx="2840">
                  <c:v>132</c:v>
                </c:pt>
                <c:pt idx="2841">
                  <c:v>133</c:v>
                </c:pt>
                <c:pt idx="2842">
                  <c:v>134</c:v>
                </c:pt>
                <c:pt idx="2843">
                  <c:v>135</c:v>
                </c:pt>
                <c:pt idx="2844">
                  <c:v>136</c:v>
                </c:pt>
                <c:pt idx="2845">
                  <c:v>137</c:v>
                </c:pt>
                <c:pt idx="2846">
                  <c:v>138</c:v>
                </c:pt>
                <c:pt idx="2847">
                  <c:v>139</c:v>
                </c:pt>
                <c:pt idx="2848">
                  <c:v>140</c:v>
                </c:pt>
                <c:pt idx="2849">
                  <c:v>141</c:v>
                </c:pt>
                <c:pt idx="2850">
                  <c:v>142</c:v>
                </c:pt>
                <c:pt idx="2851">
                  <c:v>143</c:v>
                </c:pt>
                <c:pt idx="2852">
                  <c:v>144</c:v>
                </c:pt>
                <c:pt idx="2853">
                  <c:v>145</c:v>
                </c:pt>
                <c:pt idx="2854">
                  <c:v>146</c:v>
                </c:pt>
                <c:pt idx="2855">
                  <c:v>147</c:v>
                </c:pt>
                <c:pt idx="2856">
                  <c:v>148</c:v>
                </c:pt>
                <c:pt idx="2857">
                  <c:v>149</c:v>
                </c:pt>
                <c:pt idx="2858">
                  <c:v>150</c:v>
                </c:pt>
                <c:pt idx="2859">
                  <c:v>151</c:v>
                </c:pt>
                <c:pt idx="2860">
                  <c:v>152</c:v>
                </c:pt>
                <c:pt idx="2861">
                  <c:v>153</c:v>
                </c:pt>
                <c:pt idx="2862">
                  <c:v>154</c:v>
                </c:pt>
                <c:pt idx="2863">
                  <c:v>155</c:v>
                </c:pt>
                <c:pt idx="2864">
                  <c:v>156</c:v>
                </c:pt>
                <c:pt idx="2865">
                  <c:v>157</c:v>
                </c:pt>
                <c:pt idx="2866">
                  <c:v>158</c:v>
                </c:pt>
                <c:pt idx="2867">
                  <c:v>159</c:v>
                </c:pt>
                <c:pt idx="2868">
                  <c:v>160</c:v>
                </c:pt>
                <c:pt idx="2869">
                  <c:v>161</c:v>
                </c:pt>
                <c:pt idx="2870">
                  <c:v>161</c:v>
                </c:pt>
                <c:pt idx="2871">
                  <c:v>163</c:v>
                </c:pt>
                <c:pt idx="2872">
                  <c:v>163</c:v>
                </c:pt>
                <c:pt idx="2873">
                  <c:v>165</c:v>
                </c:pt>
                <c:pt idx="2874">
                  <c:v>165</c:v>
                </c:pt>
                <c:pt idx="2875">
                  <c:v>166</c:v>
                </c:pt>
                <c:pt idx="2876">
                  <c:v>167</c:v>
                </c:pt>
                <c:pt idx="2877">
                  <c:v>168</c:v>
                </c:pt>
                <c:pt idx="2878">
                  <c:v>169</c:v>
                </c:pt>
                <c:pt idx="2879">
                  <c:v>170</c:v>
                </c:pt>
                <c:pt idx="2880">
                  <c:v>171</c:v>
                </c:pt>
                <c:pt idx="2881">
                  <c:v>172</c:v>
                </c:pt>
                <c:pt idx="2882">
                  <c:v>174</c:v>
                </c:pt>
                <c:pt idx="2883">
                  <c:v>175</c:v>
                </c:pt>
                <c:pt idx="2884">
                  <c:v>176</c:v>
                </c:pt>
                <c:pt idx="2885">
                  <c:v>177</c:v>
                </c:pt>
                <c:pt idx="2886">
                  <c:v>178</c:v>
                </c:pt>
                <c:pt idx="2887">
                  <c:v>179</c:v>
                </c:pt>
                <c:pt idx="2888">
                  <c:v>180</c:v>
                </c:pt>
                <c:pt idx="2889">
                  <c:v>181</c:v>
                </c:pt>
                <c:pt idx="2890">
                  <c:v>182</c:v>
                </c:pt>
                <c:pt idx="2891">
                  <c:v>183</c:v>
                </c:pt>
                <c:pt idx="2892">
                  <c:v>184</c:v>
                </c:pt>
                <c:pt idx="2893">
                  <c:v>185</c:v>
                </c:pt>
                <c:pt idx="2894">
                  <c:v>186</c:v>
                </c:pt>
                <c:pt idx="2895">
                  <c:v>187</c:v>
                </c:pt>
                <c:pt idx="2896">
                  <c:v>188</c:v>
                </c:pt>
                <c:pt idx="2897">
                  <c:v>189</c:v>
                </c:pt>
                <c:pt idx="2898">
                  <c:v>190</c:v>
                </c:pt>
                <c:pt idx="2899">
                  <c:v>191</c:v>
                </c:pt>
                <c:pt idx="2900">
                  <c:v>192</c:v>
                </c:pt>
                <c:pt idx="2901">
                  <c:v>193</c:v>
                </c:pt>
                <c:pt idx="2902">
                  <c:v>194</c:v>
                </c:pt>
                <c:pt idx="2903">
                  <c:v>195</c:v>
                </c:pt>
                <c:pt idx="2904">
                  <c:v>196</c:v>
                </c:pt>
                <c:pt idx="2905">
                  <c:v>197</c:v>
                </c:pt>
                <c:pt idx="2906">
                  <c:v>198</c:v>
                </c:pt>
                <c:pt idx="2907">
                  <c:v>199</c:v>
                </c:pt>
                <c:pt idx="2908">
                  <c:v>200</c:v>
                </c:pt>
                <c:pt idx="2909">
                  <c:v>201</c:v>
                </c:pt>
                <c:pt idx="2910">
                  <c:v>202</c:v>
                </c:pt>
                <c:pt idx="2911">
                  <c:v>203</c:v>
                </c:pt>
                <c:pt idx="2912">
                  <c:v>204</c:v>
                </c:pt>
                <c:pt idx="2913">
                  <c:v>204</c:v>
                </c:pt>
                <c:pt idx="2914">
                  <c:v>205</c:v>
                </c:pt>
                <c:pt idx="2915">
                  <c:v>206</c:v>
                </c:pt>
                <c:pt idx="2916">
                  <c:v>207</c:v>
                </c:pt>
                <c:pt idx="2917">
                  <c:v>208</c:v>
                </c:pt>
                <c:pt idx="2918">
                  <c:v>209</c:v>
                </c:pt>
                <c:pt idx="2919">
                  <c:v>210</c:v>
                </c:pt>
                <c:pt idx="2920">
                  <c:v>211</c:v>
                </c:pt>
                <c:pt idx="2921">
                  <c:v>213</c:v>
                </c:pt>
                <c:pt idx="2922">
                  <c:v>213</c:v>
                </c:pt>
                <c:pt idx="2923">
                  <c:v>214</c:v>
                </c:pt>
                <c:pt idx="2924">
                  <c:v>215</c:v>
                </c:pt>
                <c:pt idx="2925">
                  <c:v>216</c:v>
                </c:pt>
                <c:pt idx="2926">
                  <c:v>217</c:v>
                </c:pt>
                <c:pt idx="2927">
                  <c:v>218</c:v>
                </c:pt>
                <c:pt idx="2928">
                  <c:v>220</c:v>
                </c:pt>
                <c:pt idx="2929">
                  <c:v>221</c:v>
                </c:pt>
                <c:pt idx="2930">
                  <c:v>222</c:v>
                </c:pt>
                <c:pt idx="2931">
                  <c:v>223</c:v>
                </c:pt>
                <c:pt idx="2932">
                  <c:v>224</c:v>
                </c:pt>
                <c:pt idx="2933">
                  <c:v>225</c:v>
                </c:pt>
                <c:pt idx="2934">
                  <c:v>226</c:v>
                </c:pt>
                <c:pt idx="2935">
                  <c:v>227</c:v>
                </c:pt>
                <c:pt idx="2936">
                  <c:v>228</c:v>
                </c:pt>
                <c:pt idx="2937">
                  <c:v>229</c:v>
                </c:pt>
                <c:pt idx="2938">
                  <c:v>230</c:v>
                </c:pt>
                <c:pt idx="2939">
                  <c:v>231</c:v>
                </c:pt>
                <c:pt idx="2940">
                  <c:v>232</c:v>
                </c:pt>
                <c:pt idx="2941">
                  <c:v>233</c:v>
                </c:pt>
                <c:pt idx="2942">
                  <c:v>234</c:v>
                </c:pt>
                <c:pt idx="2943">
                  <c:v>235</c:v>
                </c:pt>
                <c:pt idx="2944">
                  <c:v>236</c:v>
                </c:pt>
                <c:pt idx="2945">
                  <c:v>237</c:v>
                </c:pt>
                <c:pt idx="2946">
                  <c:v>238</c:v>
                </c:pt>
                <c:pt idx="2947">
                  <c:v>239</c:v>
                </c:pt>
                <c:pt idx="2948">
                  <c:v>240</c:v>
                </c:pt>
                <c:pt idx="2949">
                  <c:v>241</c:v>
                </c:pt>
                <c:pt idx="2950">
                  <c:v>242</c:v>
                </c:pt>
                <c:pt idx="2951">
                  <c:v>243</c:v>
                </c:pt>
                <c:pt idx="2952">
                  <c:v>244</c:v>
                </c:pt>
                <c:pt idx="2953">
                  <c:v>245</c:v>
                </c:pt>
                <c:pt idx="2954">
                  <c:v>246</c:v>
                </c:pt>
                <c:pt idx="2955">
                  <c:v>247</c:v>
                </c:pt>
                <c:pt idx="2956">
                  <c:v>248</c:v>
                </c:pt>
                <c:pt idx="2957">
                  <c:v>249</c:v>
                </c:pt>
                <c:pt idx="2958">
                  <c:v>250</c:v>
                </c:pt>
                <c:pt idx="2959">
                  <c:v>250</c:v>
                </c:pt>
                <c:pt idx="2960">
                  <c:v>252</c:v>
                </c:pt>
                <c:pt idx="2961">
                  <c:v>252</c:v>
                </c:pt>
                <c:pt idx="2962">
                  <c:v>253</c:v>
                </c:pt>
                <c:pt idx="2963">
                  <c:v>254</c:v>
                </c:pt>
                <c:pt idx="2964">
                  <c:v>255</c:v>
                </c:pt>
                <c:pt idx="2965">
                  <c:v>256</c:v>
                </c:pt>
                <c:pt idx="2966">
                  <c:v>257</c:v>
                </c:pt>
                <c:pt idx="2967">
                  <c:v>258</c:v>
                </c:pt>
                <c:pt idx="2968">
                  <c:v>259</c:v>
                </c:pt>
                <c:pt idx="2969">
                  <c:v>260</c:v>
                </c:pt>
                <c:pt idx="2970">
                  <c:v>261</c:v>
                </c:pt>
                <c:pt idx="2971">
                  <c:v>262</c:v>
                </c:pt>
                <c:pt idx="2972">
                  <c:v>263</c:v>
                </c:pt>
                <c:pt idx="2973">
                  <c:v>264</c:v>
                </c:pt>
                <c:pt idx="2974">
                  <c:v>265</c:v>
                </c:pt>
                <c:pt idx="2975">
                  <c:v>266</c:v>
                </c:pt>
                <c:pt idx="2976">
                  <c:v>267</c:v>
                </c:pt>
                <c:pt idx="2977">
                  <c:v>269</c:v>
                </c:pt>
                <c:pt idx="2978">
                  <c:v>270</c:v>
                </c:pt>
                <c:pt idx="2979">
                  <c:v>271</c:v>
                </c:pt>
                <c:pt idx="2980">
                  <c:v>272</c:v>
                </c:pt>
                <c:pt idx="2981">
                  <c:v>273</c:v>
                </c:pt>
                <c:pt idx="2982">
                  <c:v>274</c:v>
                </c:pt>
                <c:pt idx="2983">
                  <c:v>275</c:v>
                </c:pt>
                <c:pt idx="2984">
                  <c:v>276</c:v>
                </c:pt>
                <c:pt idx="2985">
                  <c:v>277</c:v>
                </c:pt>
                <c:pt idx="2986">
                  <c:v>278</c:v>
                </c:pt>
                <c:pt idx="2987">
                  <c:v>279</c:v>
                </c:pt>
                <c:pt idx="2988">
                  <c:v>280</c:v>
                </c:pt>
                <c:pt idx="2989">
                  <c:v>281</c:v>
                </c:pt>
                <c:pt idx="2990">
                  <c:v>282</c:v>
                </c:pt>
                <c:pt idx="2991">
                  <c:v>283</c:v>
                </c:pt>
                <c:pt idx="2992">
                  <c:v>284</c:v>
                </c:pt>
                <c:pt idx="2993">
                  <c:v>285</c:v>
                </c:pt>
                <c:pt idx="2994">
                  <c:v>286</c:v>
                </c:pt>
                <c:pt idx="2995">
                  <c:v>287</c:v>
                </c:pt>
                <c:pt idx="2996">
                  <c:v>288</c:v>
                </c:pt>
                <c:pt idx="2997">
                  <c:v>289</c:v>
                </c:pt>
                <c:pt idx="2998">
                  <c:v>290</c:v>
                </c:pt>
                <c:pt idx="2999">
                  <c:v>291</c:v>
                </c:pt>
                <c:pt idx="3000">
                  <c:v>292</c:v>
                </c:pt>
                <c:pt idx="3001">
                  <c:v>293</c:v>
                </c:pt>
                <c:pt idx="3002">
                  <c:v>294</c:v>
                </c:pt>
                <c:pt idx="3003">
                  <c:v>294</c:v>
                </c:pt>
                <c:pt idx="3004">
                  <c:v>295</c:v>
                </c:pt>
                <c:pt idx="3005">
                  <c:v>296</c:v>
                </c:pt>
                <c:pt idx="3006">
                  <c:v>297</c:v>
                </c:pt>
                <c:pt idx="3007">
                  <c:v>298</c:v>
                </c:pt>
              </c:numCache>
            </c:numRef>
          </c:xVal>
          <c:yVal>
            <c:numRef>
              <c:f>συγκεντρωτικά!$F$2:$F$3009</c:f>
              <c:numCache>
                <c:formatCode>General</c:formatCode>
                <c:ptCount val="3008"/>
                <c:pt idx="0">
                  <c:v>720</c:v>
                </c:pt>
                <c:pt idx="1">
                  <c:v>720</c:v>
                </c:pt>
                <c:pt idx="2">
                  <c:v>796</c:v>
                </c:pt>
                <c:pt idx="3">
                  <c:v>780</c:v>
                </c:pt>
                <c:pt idx="4">
                  <c:v>652</c:v>
                </c:pt>
                <c:pt idx="5">
                  <c:v>632</c:v>
                </c:pt>
                <c:pt idx="6">
                  <c:v>600</c:v>
                </c:pt>
                <c:pt idx="7">
                  <c:v>1252</c:v>
                </c:pt>
                <c:pt idx="8">
                  <c:v>684</c:v>
                </c:pt>
                <c:pt idx="9">
                  <c:v>1376</c:v>
                </c:pt>
                <c:pt idx="10">
                  <c:v>1388</c:v>
                </c:pt>
                <c:pt idx="11">
                  <c:v>644</c:v>
                </c:pt>
                <c:pt idx="12">
                  <c:v>1372</c:v>
                </c:pt>
                <c:pt idx="13">
                  <c:v>672</c:v>
                </c:pt>
                <c:pt idx="14">
                  <c:v>608</c:v>
                </c:pt>
                <c:pt idx="15">
                  <c:v>684</c:v>
                </c:pt>
                <c:pt idx="16">
                  <c:v>660</c:v>
                </c:pt>
                <c:pt idx="17">
                  <c:v>716</c:v>
                </c:pt>
                <c:pt idx="18">
                  <c:v>756</c:v>
                </c:pt>
                <c:pt idx="19">
                  <c:v>692</c:v>
                </c:pt>
                <c:pt idx="20">
                  <c:v>704</c:v>
                </c:pt>
                <c:pt idx="21">
                  <c:v>616</c:v>
                </c:pt>
                <c:pt idx="22">
                  <c:v>652</c:v>
                </c:pt>
                <c:pt idx="23">
                  <c:v>732</c:v>
                </c:pt>
                <c:pt idx="24">
                  <c:v>732</c:v>
                </c:pt>
                <c:pt idx="25">
                  <c:v>624</c:v>
                </c:pt>
                <c:pt idx="26">
                  <c:v>616</c:v>
                </c:pt>
                <c:pt idx="27">
                  <c:v>632</c:v>
                </c:pt>
                <c:pt idx="28">
                  <c:v>636</c:v>
                </c:pt>
                <c:pt idx="29">
                  <c:v>640</c:v>
                </c:pt>
                <c:pt idx="30">
                  <c:v>612</c:v>
                </c:pt>
                <c:pt idx="31">
                  <c:v>580</c:v>
                </c:pt>
                <c:pt idx="32">
                  <c:v>328</c:v>
                </c:pt>
                <c:pt idx="33">
                  <c:v>616</c:v>
                </c:pt>
                <c:pt idx="34">
                  <c:v>596</c:v>
                </c:pt>
                <c:pt idx="35">
                  <c:v>612</c:v>
                </c:pt>
                <c:pt idx="36">
                  <c:v>604</c:v>
                </c:pt>
                <c:pt idx="37">
                  <c:v>600</c:v>
                </c:pt>
                <c:pt idx="38">
                  <c:v>592</c:v>
                </c:pt>
                <c:pt idx="39">
                  <c:v>596</c:v>
                </c:pt>
                <c:pt idx="40">
                  <c:v>560</c:v>
                </c:pt>
                <c:pt idx="41">
                  <c:v>548</c:v>
                </c:pt>
                <c:pt idx="42">
                  <c:v>548</c:v>
                </c:pt>
                <c:pt idx="43">
                  <c:v>580</c:v>
                </c:pt>
                <c:pt idx="44">
                  <c:v>1092</c:v>
                </c:pt>
                <c:pt idx="45">
                  <c:v>1116</c:v>
                </c:pt>
                <c:pt idx="46">
                  <c:v>520</c:v>
                </c:pt>
                <c:pt idx="47">
                  <c:v>1060</c:v>
                </c:pt>
                <c:pt idx="48">
                  <c:v>520</c:v>
                </c:pt>
                <c:pt idx="49">
                  <c:v>532</c:v>
                </c:pt>
                <c:pt idx="50">
                  <c:v>608</c:v>
                </c:pt>
                <c:pt idx="51">
                  <c:v>1180</c:v>
                </c:pt>
                <c:pt idx="52">
                  <c:v>644</c:v>
                </c:pt>
                <c:pt idx="53">
                  <c:v>580</c:v>
                </c:pt>
                <c:pt idx="54">
                  <c:v>572</c:v>
                </c:pt>
                <c:pt idx="55">
                  <c:v>592</c:v>
                </c:pt>
                <c:pt idx="56">
                  <c:v>984</c:v>
                </c:pt>
                <c:pt idx="57">
                  <c:v>524</c:v>
                </c:pt>
                <c:pt idx="58">
                  <c:v>584</c:v>
                </c:pt>
                <c:pt idx="59">
                  <c:v>628</c:v>
                </c:pt>
                <c:pt idx="60">
                  <c:v>668</c:v>
                </c:pt>
                <c:pt idx="61">
                  <c:v>664</c:v>
                </c:pt>
                <c:pt idx="62">
                  <c:v>624</c:v>
                </c:pt>
                <c:pt idx="63">
                  <c:v>552</c:v>
                </c:pt>
                <c:pt idx="64">
                  <c:v>568</c:v>
                </c:pt>
                <c:pt idx="65">
                  <c:v>564</c:v>
                </c:pt>
                <c:pt idx="66">
                  <c:v>604</c:v>
                </c:pt>
                <c:pt idx="67">
                  <c:v>1124</c:v>
                </c:pt>
                <c:pt idx="68">
                  <c:v>568</c:v>
                </c:pt>
                <c:pt idx="69">
                  <c:v>540</c:v>
                </c:pt>
                <c:pt idx="70">
                  <c:v>564</c:v>
                </c:pt>
                <c:pt idx="71">
                  <c:v>584</c:v>
                </c:pt>
                <c:pt idx="72">
                  <c:v>604</c:v>
                </c:pt>
                <c:pt idx="73">
                  <c:v>608</c:v>
                </c:pt>
                <c:pt idx="74">
                  <c:v>560</c:v>
                </c:pt>
                <c:pt idx="75">
                  <c:v>552</c:v>
                </c:pt>
                <c:pt idx="76">
                  <c:v>552</c:v>
                </c:pt>
                <c:pt idx="77">
                  <c:v>564</c:v>
                </c:pt>
                <c:pt idx="78">
                  <c:v>548</c:v>
                </c:pt>
                <c:pt idx="79">
                  <c:v>580</c:v>
                </c:pt>
                <c:pt idx="80">
                  <c:v>588</c:v>
                </c:pt>
                <c:pt idx="81">
                  <c:v>608</c:v>
                </c:pt>
                <c:pt idx="82">
                  <c:v>580</c:v>
                </c:pt>
                <c:pt idx="83">
                  <c:v>636</c:v>
                </c:pt>
                <c:pt idx="84">
                  <c:v>564</c:v>
                </c:pt>
                <c:pt idx="85">
                  <c:v>580</c:v>
                </c:pt>
                <c:pt idx="86">
                  <c:v>572</c:v>
                </c:pt>
                <c:pt idx="87">
                  <c:v>576</c:v>
                </c:pt>
                <c:pt idx="88">
                  <c:v>576</c:v>
                </c:pt>
                <c:pt idx="89">
                  <c:v>576</c:v>
                </c:pt>
                <c:pt idx="90">
                  <c:v>584</c:v>
                </c:pt>
                <c:pt idx="91">
                  <c:v>540</c:v>
                </c:pt>
                <c:pt idx="92">
                  <c:v>540</c:v>
                </c:pt>
                <c:pt idx="93">
                  <c:v>1056</c:v>
                </c:pt>
                <c:pt idx="94">
                  <c:v>580</c:v>
                </c:pt>
                <c:pt idx="95">
                  <c:v>568</c:v>
                </c:pt>
                <c:pt idx="96">
                  <c:v>1160</c:v>
                </c:pt>
                <c:pt idx="97">
                  <c:v>632</c:v>
                </c:pt>
                <c:pt idx="98">
                  <c:v>592</c:v>
                </c:pt>
                <c:pt idx="99">
                  <c:v>576</c:v>
                </c:pt>
                <c:pt idx="100">
                  <c:v>576</c:v>
                </c:pt>
                <c:pt idx="101">
                  <c:v>584</c:v>
                </c:pt>
                <c:pt idx="102">
                  <c:v>596</c:v>
                </c:pt>
                <c:pt idx="103">
                  <c:v>1104</c:v>
                </c:pt>
                <c:pt idx="104">
                  <c:v>1104</c:v>
                </c:pt>
                <c:pt idx="105">
                  <c:v>600</c:v>
                </c:pt>
                <c:pt idx="106">
                  <c:v>628</c:v>
                </c:pt>
                <c:pt idx="107">
                  <c:v>584</c:v>
                </c:pt>
                <c:pt idx="108">
                  <c:v>628</c:v>
                </c:pt>
                <c:pt idx="109">
                  <c:v>1220</c:v>
                </c:pt>
                <c:pt idx="110">
                  <c:v>628</c:v>
                </c:pt>
                <c:pt idx="111">
                  <c:v>568</c:v>
                </c:pt>
                <c:pt idx="112">
                  <c:v>552</c:v>
                </c:pt>
                <c:pt idx="113">
                  <c:v>548</c:v>
                </c:pt>
                <c:pt idx="114">
                  <c:v>576</c:v>
                </c:pt>
                <c:pt idx="115">
                  <c:v>540</c:v>
                </c:pt>
                <c:pt idx="116">
                  <c:v>608</c:v>
                </c:pt>
                <c:pt idx="117">
                  <c:v>608</c:v>
                </c:pt>
                <c:pt idx="118">
                  <c:v>552</c:v>
                </c:pt>
                <c:pt idx="119">
                  <c:v>564</c:v>
                </c:pt>
                <c:pt idx="120">
                  <c:v>556</c:v>
                </c:pt>
                <c:pt idx="121">
                  <c:v>650</c:v>
                </c:pt>
                <c:pt idx="122">
                  <c:v>564</c:v>
                </c:pt>
                <c:pt idx="123">
                  <c:v>564</c:v>
                </c:pt>
                <c:pt idx="124">
                  <c:v>584</c:v>
                </c:pt>
                <c:pt idx="125">
                  <c:v>588</c:v>
                </c:pt>
                <c:pt idx="126">
                  <c:v>584</c:v>
                </c:pt>
                <c:pt idx="127">
                  <c:v>572</c:v>
                </c:pt>
                <c:pt idx="128">
                  <c:v>572</c:v>
                </c:pt>
                <c:pt idx="129">
                  <c:v>1152</c:v>
                </c:pt>
                <c:pt idx="130">
                  <c:v>536</c:v>
                </c:pt>
                <c:pt idx="131">
                  <c:v>520</c:v>
                </c:pt>
                <c:pt idx="132">
                  <c:v>512</c:v>
                </c:pt>
                <c:pt idx="133">
                  <c:v>528</c:v>
                </c:pt>
                <c:pt idx="134">
                  <c:v>896</c:v>
                </c:pt>
                <c:pt idx="135">
                  <c:v>652</c:v>
                </c:pt>
                <c:pt idx="136">
                  <c:v>572</c:v>
                </c:pt>
                <c:pt idx="137">
                  <c:v>596</c:v>
                </c:pt>
                <c:pt idx="138">
                  <c:v>568</c:v>
                </c:pt>
                <c:pt idx="139">
                  <c:v>580</c:v>
                </c:pt>
                <c:pt idx="140">
                  <c:v>544</c:v>
                </c:pt>
                <c:pt idx="141">
                  <c:v>572</c:v>
                </c:pt>
                <c:pt idx="142">
                  <c:v>1076</c:v>
                </c:pt>
                <c:pt idx="143">
                  <c:v>572</c:v>
                </c:pt>
                <c:pt idx="144">
                  <c:v>592</c:v>
                </c:pt>
                <c:pt idx="145">
                  <c:v>648</c:v>
                </c:pt>
                <c:pt idx="146">
                  <c:v>668</c:v>
                </c:pt>
                <c:pt idx="147">
                  <c:v>688</c:v>
                </c:pt>
                <c:pt idx="148">
                  <c:v>632</c:v>
                </c:pt>
                <c:pt idx="149">
                  <c:v>580</c:v>
                </c:pt>
                <c:pt idx="150">
                  <c:v>584</c:v>
                </c:pt>
                <c:pt idx="151">
                  <c:v>604</c:v>
                </c:pt>
                <c:pt idx="152">
                  <c:v>636</c:v>
                </c:pt>
                <c:pt idx="153">
                  <c:v>640</c:v>
                </c:pt>
                <c:pt idx="154">
                  <c:v>644</c:v>
                </c:pt>
                <c:pt idx="155">
                  <c:v>660</c:v>
                </c:pt>
                <c:pt idx="156">
                  <c:v>640</c:v>
                </c:pt>
                <c:pt idx="157">
                  <c:v>616</c:v>
                </c:pt>
                <c:pt idx="158">
                  <c:v>616</c:v>
                </c:pt>
                <c:pt idx="159">
                  <c:v>660</c:v>
                </c:pt>
                <c:pt idx="160">
                  <c:v>672</c:v>
                </c:pt>
                <c:pt idx="161">
                  <c:v>648</c:v>
                </c:pt>
                <c:pt idx="162">
                  <c:v>640</c:v>
                </c:pt>
                <c:pt idx="163">
                  <c:v>648</c:v>
                </c:pt>
                <c:pt idx="164">
                  <c:v>628</c:v>
                </c:pt>
                <c:pt idx="165">
                  <c:v>628</c:v>
                </c:pt>
                <c:pt idx="166">
                  <c:v>644</c:v>
                </c:pt>
                <c:pt idx="167">
                  <c:v>592</c:v>
                </c:pt>
                <c:pt idx="168">
                  <c:v>644</c:v>
                </c:pt>
                <c:pt idx="169">
                  <c:v>592</c:v>
                </c:pt>
                <c:pt idx="170">
                  <c:v>616</c:v>
                </c:pt>
                <c:pt idx="171">
                  <c:v>628</c:v>
                </c:pt>
                <c:pt idx="172">
                  <c:v>640</c:v>
                </c:pt>
                <c:pt idx="173">
                  <c:v>636</c:v>
                </c:pt>
                <c:pt idx="174">
                  <c:v>572</c:v>
                </c:pt>
                <c:pt idx="175">
                  <c:v>592</c:v>
                </c:pt>
                <c:pt idx="176">
                  <c:v>588</c:v>
                </c:pt>
                <c:pt idx="177">
                  <c:v>576</c:v>
                </c:pt>
                <c:pt idx="178">
                  <c:v>580</c:v>
                </c:pt>
                <c:pt idx="179">
                  <c:v>588</c:v>
                </c:pt>
                <c:pt idx="180">
                  <c:v>616</c:v>
                </c:pt>
                <c:pt idx="181">
                  <c:v>620</c:v>
                </c:pt>
                <c:pt idx="182">
                  <c:v>652</c:v>
                </c:pt>
                <c:pt idx="183">
                  <c:v>668</c:v>
                </c:pt>
                <c:pt idx="184">
                  <c:v>648</c:v>
                </c:pt>
                <c:pt idx="185">
                  <c:v>632</c:v>
                </c:pt>
                <c:pt idx="186">
                  <c:v>600</c:v>
                </c:pt>
                <c:pt idx="187">
                  <c:v>916</c:v>
                </c:pt>
                <c:pt idx="188">
                  <c:v>576</c:v>
                </c:pt>
                <c:pt idx="189">
                  <c:v>600</c:v>
                </c:pt>
                <c:pt idx="190">
                  <c:v>604</c:v>
                </c:pt>
                <c:pt idx="191">
                  <c:v>588</c:v>
                </c:pt>
                <c:pt idx="192">
                  <c:v>612</c:v>
                </c:pt>
                <c:pt idx="193">
                  <c:v>604</c:v>
                </c:pt>
                <c:pt idx="194">
                  <c:v>604</c:v>
                </c:pt>
                <c:pt idx="195">
                  <c:v>612</c:v>
                </c:pt>
                <c:pt idx="196">
                  <c:v>612</c:v>
                </c:pt>
                <c:pt idx="197">
                  <c:v>592</c:v>
                </c:pt>
                <c:pt idx="198">
                  <c:v>568</c:v>
                </c:pt>
                <c:pt idx="199">
                  <c:v>628</c:v>
                </c:pt>
                <c:pt idx="200">
                  <c:v>576</c:v>
                </c:pt>
                <c:pt idx="201">
                  <c:v>612</c:v>
                </c:pt>
                <c:pt idx="202">
                  <c:v>636</c:v>
                </c:pt>
                <c:pt idx="203">
                  <c:v>628</c:v>
                </c:pt>
                <c:pt idx="204">
                  <c:v>596</c:v>
                </c:pt>
                <c:pt idx="205">
                  <c:v>576</c:v>
                </c:pt>
                <c:pt idx="206">
                  <c:v>552</c:v>
                </c:pt>
                <c:pt idx="207">
                  <c:v>564</c:v>
                </c:pt>
                <c:pt idx="208">
                  <c:v>580</c:v>
                </c:pt>
                <c:pt idx="209">
                  <c:v>592</c:v>
                </c:pt>
                <c:pt idx="210">
                  <c:v>600</c:v>
                </c:pt>
                <c:pt idx="211">
                  <c:v>576</c:v>
                </c:pt>
                <c:pt idx="212">
                  <c:v>568</c:v>
                </c:pt>
                <c:pt idx="213">
                  <c:v>552</c:v>
                </c:pt>
                <c:pt idx="214">
                  <c:v>548</c:v>
                </c:pt>
                <c:pt idx="215">
                  <c:v>544</c:v>
                </c:pt>
                <c:pt idx="216">
                  <c:v>564</c:v>
                </c:pt>
                <c:pt idx="217">
                  <c:v>592</c:v>
                </c:pt>
                <c:pt idx="218">
                  <c:v>576</c:v>
                </c:pt>
                <c:pt idx="219">
                  <c:v>596</c:v>
                </c:pt>
                <c:pt idx="220">
                  <c:v>576</c:v>
                </c:pt>
                <c:pt idx="221">
                  <c:v>588</c:v>
                </c:pt>
                <c:pt idx="222">
                  <c:v>532</c:v>
                </c:pt>
                <c:pt idx="223">
                  <c:v>552</c:v>
                </c:pt>
                <c:pt idx="224">
                  <c:v>532</c:v>
                </c:pt>
                <c:pt idx="225">
                  <c:v>548</c:v>
                </c:pt>
                <c:pt idx="226">
                  <c:v>556</c:v>
                </c:pt>
                <c:pt idx="227">
                  <c:v>552</c:v>
                </c:pt>
                <c:pt idx="228">
                  <c:v>544</c:v>
                </c:pt>
                <c:pt idx="229">
                  <c:v>548</c:v>
                </c:pt>
                <c:pt idx="230">
                  <c:v>544</c:v>
                </c:pt>
                <c:pt idx="231">
                  <c:v>536</c:v>
                </c:pt>
                <c:pt idx="232">
                  <c:v>544</c:v>
                </c:pt>
                <c:pt idx="233">
                  <c:v>540</c:v>
                </c:pt>
                <c:pt idx="234">
                  <c:v>512</c:v>
                </c:pt>
                <c:pt idx="235">
                  <c:v>504</c:v>
                </c:pt>
                <c:pt idx="236">
                  <c:v>1084</c:v>
                </c:pt>
                <c:pt idx="237">
                  <c:v>564</c:v>
                </c:pt>
                <c:pt idx="238">
                  <c:v>588</c:v>
                </c:pt>
                <c:pt idx="239">
                  <c:v>564</c:v>
                </c:pt>
                <c:pt idx="240">
                  <c:v>556</c:v>
                </c:pt>
                <c:pt idx="241">
                  <c:v>544</c:v>
                </c:pt>
                <c:pt idx="242">
                  <c:v>560</c:v>
                </c:pt>
                <c:pt idx="243">
                  <c:v>548</c:v>
                </c:pt>
                <c:pt idx="244">
                  <c:v>1112</c:v>
                </c:pt>
                <c:pt idx="245">
                  <c:v>580</c:v>
                </c:pt>
                <c:pt idx="246">
                  <c:v>572</c:v>
                </c:pt>
                <c:pt idx="247">
                  <c:v>588</c:v>
                </c:pt>
                <c:pt idx="248">
                  <c:v>576</c:v>
                </c:pt>
                <c:pt idx="249">
                  <c:v>608</c:v>
                </c:pt>
                <c:pt idx="250">
                  <c:v>564</c:v>
                </c:pt>
                <c:pt idx="251">
                  <c:v>560</c:v>
                </c:pt>
                <c:pt idx="252">
                  <c:v>556</c:v>
                </c:pt>
                <c:pt idx="253">
                  <c:v>564</c:v>
                </c:pt>
                <c:pt idx="254">
                  <c:v>564</c:v>
                </c:pt>
                <c:pt idx="255">
                  <c:v>556</c:v>
                </c:pt>
                <c:pt idx="256">
                  <c:v>540</c:v>
                </c:pt>
                <c:pt idx="257">
                  <c:v>548</c:v>
                </c:pt>
                <c:pt idx="258">
                  <c:v>560</c:v>
                </c:pt>
                <c:pt idx="259">
                  <c:v>568</c:v>
                </c:pt>
                <c:pt idx="260">
                  <c:v>572</c:v>
                </c:pt>
                <c:pt idx="261">
                  <c:v>572</c:v>
                </c:pt>
                <c:pt idx="262">
                  <c:v>572</c:v>
                </c:pt>
                <c:pt idx="263">
                  <c:v>564</c:v>
                </c:pt>
                <c:pt idx="264">
                  <c:v>580</c:v>
                </c:pt>
                <c:pt idx="265">
                  <c:v>1076</c:v>
                </c:pt>
                <c:pt idx="266">
                  <c:v>572</c:v>
                </c:pt>
                <c:pt idx="267">
                  <c:v>576</c:v>
                </c:pt>
                <c:pt idx="268">
                  <c:v>576</c:v>
                </c:pt>
                <c:pt idx="269">
                  <c:v>568</c:v>
                </c:pt>
                <c:pt idx="270">
                  <c:v>608</c:v>
                </c:pt>
                <c:pt idx="271">
                  <c:v>556</c:v>
                </c:pt>
                <c:pt idx="272">
                  <c:v>596</c:v>
                </c:pt>
                <c:pt idx="273">
                  <c:v>592</c:v>
                </c:pt>
                <c:pt idx="274">
                  <c:v>596</c:v>
                </c:pt>
                <c:pt idx="275">
                  <c:v>612</c:v>
                </c:pt>
                <c:pt idx="276">
                  <c:v>620</c:v>
                </c:pt>
                <c:pt idx="277">
                  <c:v>588</c:v>
                </c:pt>
                <c:pt idx="278">
                  <c:v>588</c:v>
                </c:pt>
                <c:pt idx="279">
                  <c:v>556</c:v>
                </c:pt>
                <c:pt idx="280">
                  <c:v>564</c:v>
                </c:pt>
                <c:pt idx="281">
                  <c:v>596</c:v>
                </c:pt>
                <c:pt idx="282">
                  <c:v>644</c:v>
                </c:pt>
                <c:pt idx="283">
                  <c:v>656</c:v>
                </c:pt>
                <c:pt idx="284">
                  <c:v>624</c:v>
                </c:pt>
                <c:pt idx="285">
                  <c:v>628</c:v>
                </c:pt>
                <c:pt idx="286">
                  <c:v>636</c:v>
                </c:pt>
                <c:pt idx="287">
                  <c:v>620</c:v>
                </c:pt>
                <c:pt idx="288">
                  <c:v>576</c:v>
                </c:pt>
                <c:pt idx="289">
                  <c:v>596</c:v>
                </c:pt>
                <c:pt idx="290">
                  <c:v>684</c:v>
                </c:pt>
                <c:pt idx="291">
                  <c:v>736</c:v>
                </c:pt>
                <c:pt idx="292">
                  <c:v>748</c:v>
                </c:pt>
                <c:pt idx="293">
                  <c:v>704</c:v>
                </c:pt>
                <c:pt idx="294">
                  <c:v>696</c:v>
                </c:pt>
                <c:pt idx="295">
                  <c:v>732</c:v>
                </c:pt>
                <c:pt idx="296">
                  <c:v>736</c:v>
                </c:pt>
                <c:pt idx="297">
                  <c:v>704</c:v>
                </c:pt>
                <c:pt idx="298">
                  <c:v>720</c:v>
                </c:pt>
                <c:pt idx="299">
                  <c:v>784</c:v>
                </c:pt>
                <c:pt idx="300">
                  <c:v>712</c:v>
                </c:pt>
                <c:pt idx="301">
                  <c:v>644</c:v>
                </c:pt>
                <c:pt idx="302">
                  <c:v>640</c:v>
                </c:pt>
                <c:pt idx="303">
                  <c:v>608</c:v>
                </c:pt>
                <c:pt idx="304">
                  <c:v>616</c:v>
                </c:pt>
                <c:pt idx="305">
                  <c:v>608</c:v>
                </c:pt>
                <c:pt idx="306">
                  <c:v>672</c:v>
                </c:pt>
                <c:pt idx="307">
                  <c:v>672</c:v>
                </c:pt>
                <c:pt idx="308">
                  <c:v>680</c:v>
                </c:pt>
                <c:pt idx="309">
                  <c:v>680</c:v>
                </c:pt>
                <c:pt idx="310">
                  <c:v>676</c:v>
                </c:pt>
                <c:pt idx="311">
                  <c:v>676</c:v>
                </c:pt>
                <c:pt idx="312">
                  <c:v>672</c:v>
                </c:pt>
                <c:pt idx="313">
                  <c:v>652</c:v>
                </c:pt>
                <c:pt idx="314">
                  <c:v>616</c:v>
                </c:pt>
                <c:pt idx="315">
                  <c:v>576</c:v>
                </c:pt>
                <c:pt idx="316">
                  <c:v>572</c:v>
                </c:pt>
                <c:pt idx="317">
                  <c:v>584</c:v>
                </c:pt>
                <c:pt idx="318">
                  <c:v>648</c:v>
                </c:pt>
                <c:pt idx="319">
                  <c:v>656</c:v>
                </c:pt>
                <c:pt idx="320">
                  <c:v>712</c:v>
                </c:pt>
                <c:pt idx="321">
                  <c:v>732</c:v>
                </c:pt>
                <c:pt idx="322">
                  <c:v>736</c:v>
                </c:pt>
                <c:pt idx="323">
                  <c:v>704</c:v>
                </c:pt>
                <c:pt idx="324">
                  <c:v>672</c:v>
                </c:pt>
                <c:pt idx="325">
                  <c:v>624</c:v>
                </c:pt>
                <c:pt idx="326">
                  <c:v>632</c:v>
                </c:pt>
                <c:pt idx="327">
                  <c:v>684</c:v>
                </c:pt>
                <c:pt idx="328">
                  <c:v>668</c:v>
                </c:pt>
                <c:pt idx="329">
                  <c:v>668</c:v>
                </c:pt>
                <c:pt idx="330">
                  <c:v>704</c:v>
                </c:pt>
                <c:pt idx="331">
                  <c:v>748</c:v>
                </c:pt>
                <c:pt idx="332">
                  <c:v>724</c:v>
                </c:pt>
                <c:pt idx="333">
                  <c:v>716</c:v>
                </c:pt>
                <c:pt idx="334">
                  <c:v>708</c:v>
                </c:pt>
                <c:pt idx="335">
                  <c:v>692</c:v>
                </c:pt>
                <c:pt idx="336">
                  <c:v>680</c:v>
                </c:pt>
                <c:pt idx="337">
                  <c:v>684</c:v>
                </c:pt>
                <c:pt idx="338">
                  <c:v>712</c:v>
                </c:pt>
                <c:pt idx="339">
                  <c:v>720</c:v>
                </c:pt>
                <c:pt idx="340">
                  <c:v>752</c:v>
                </c:pt>
                <c:pt idx="341">
                  <c:v>724</c:v>
                </c:pt>
                <c:pt idx="342">
                  <c:v>720</c:v>
                </c:pt>
                <c:pt idx="343">
                  <c:v>720</c:v>
                </c:pt>
                <c:pt idx="344">
                  <c:v>704</c:v>
                </c:pt>
                <c:pt idx="345">
                  <c:v>720</c:v>
                </c:pt>
                <c:pt idx="346">
                  <c:v>700</c:v>
                </c:pt>
                <c:pt idx="347">
                  <c:v>772</c:v>
                </c:pt>
                <c:pt idx="348">
                  <c:v>796</c:v>
                </c:pt>
                <c:pt idx="349">
                  <c:v>704</c:v>
                </c:pt>
                <c:pt idx="350">
                  <c:v>708</c:v>
                </c:pt>
                <c:pt idx="351">
                  <c:v>700</c:v>
                </c:pt>
                <c:pt idx="352">
                  <c:v>748</c:v>
                </c:pt>
                <c:pt idx="353">
                  <c:v>760</c:v>
                </c:pt>
                <c:pt idx="354">
                  <c:v>724</c:v>
                </c:pt>
                <c:pt idx="355">
                  <c:v>700</c:v>
                </c:pt>
                <c:pt idx="356">
                  <c:v>680</c:v>
                </c:pt>
                <c:pt idx="357">
                  <c:v>664</c:v>
                </c:pt>
                <c:pt idx="358">
                  <c:v>652</c:v>
                </c:pt>
                <c:pt idx="359">
                  <c:v>660</c:v>
                </c:pt>
                <c:pt idx="360">
                  <c:v>660</c:v>
                </c:pt>
                <c:pt idx="361">
                  <c:v>768</c:v>
                </c:pt>
                <c:pt idx="362">
                  <c:v>796</c:v>
                </c:pt>
                <c:pt idx="363">
                  <c:v>784</c:v>
                </c:pt>
                <c:pt idx="364">
                  <c:v>732</c:v>
                </c:pt>
                <c:pt idx="365">
                  <c:v>700</c:v>
                </c:pt>
                <c:pt idx="366">
                  <c:v>656</c:v>
                </c:pt>
                <c:pt idx="367">
                  <c:v>628</c:v>
                </c:pt>
                <c:pt idx="368">
                  <c:v>618</c:v>
                </c:pt>
                <c:pt idx="369">
                  <c:v>608</c:v>
                </c:pt>
                <c:pt idx="370">
                  <c:v>652</c:v>
                </c:pt>
                <c:pt idx="371">
                  <c:v>636</c:v>
                </c:pt>
                <c:pt idx="372">
                  <c:v>652</c:v>
                </c:pt>
                <c:pt idx="373">
                  <c:v>680</c:v>
                </c:pt>
                <c:pt idx="374">
                  <c:v>688</c:v>
                </c:pt>
                <c:pt idx="375">
                  <c:v>652</c:v>
                </c:pt>
                <c:pt idx="376">
                  <c:v>636</c:v>
                </c:pt>
                <c:pt idx="377">
                  <c:v>644</c:v>
                </c:pt>
                <c:pt idx="378">
                  <c:v>648</c:v>
                </c:pt>
                <c:pt idx="379">
                  <c:v>676</c:v>
                </c:pt>
                <c:pt idx="380">
                  <c:v>688</c:v>
                </c:pt>
                <c:pt idx="381">
                  <c:v>696</c:v>
                </c:pt>
                <c:pt idx="382">
                  <c:v>700</c:v>
                </c:pt>
                <c:pt idx="383">
                  <c:v>696</c:v>
                </c:pt>
                <c:pt idx="384">
                  <c:v>668</c:v>
                </c:pt>
                <c:pt idx="385">
                  <c:v>668</c:v>
                </c:pt>
                <c:pt idx="386">
                  <c:v>616</c:v>
                </c:pt>
                <c:pt idx="387">
                  <c:v>588</c:v>
                </c:pt>
                <c:pt idx="388">
                  <c:v>612</c:v>
                </c:pt>
                <c:pt idx="389">
                  <c:v>700</c:v>
                </c:pt>
                <c:pt idx="390">
                  <c:v>732</c:v>
                </c:pt>
                <c:pt idx="391">
                  <c:v>888</c:v>
                </c:pt>
                <c:pt idx="392">
                  <c:v>744</c:v>
                </c:pt>
                <c:pt idx="393">
                  <c:v>708</c:v>
                </c:pt>
                <c:pt idx="394">
                  <c:v>668</c:v>
                </c:pt>
                <c:pt idx="395">
                  <c:v>640</c:v>
                </c:pt>
                <c:pt idx="396">
                  <c:v>672</c:v>
                </c:pt>
                <c:pt idx="397">
                  <c:v>684</c:v>
                </c:pt>
                <c:pt idx="398">
                  <c:v>704</c:v>
                </c:pt>
                <c:pt idx="399">
                  <c:v>716</c:v>
                </c:pt>
                <c:pt idx="400">
                  <c:v>692</c:v>
                </c:pt>
                <c:pt idx="401">
                  <c:v>820</c:v>
                </c:pt>
                <c:pt idx="402">
                  <c:v>780</c:v>
                </c:pt>
                <c:pt idx="403">
                  <c:v>736</c:v>
                </c:pt>
                <c:pt idx="404">
                  <c:v>652</c:v>
                </c:pt>
                <c:pt idx="405">
                  <c:v>608</c:v>
                </c:pt>
                <c:pt idx="406">
                  <c:v>592</c:v>
                </c:pt>
                <c:pt idx="407">
                  <c:v>676</c:v>
                </c:pt>
                <c:pt idx="408">
                  <c:v>752</c:v>
                </c:pt>
                <c:pt idx="409">
                  <c:v>816</c:v>
                </c:pt>
                <c:pt idx="410">
                  <c:v>824</c:v>
                </c:pt>
                <c:pt idx="411">
                  <c:v>820</c:v>
                </c:pt>
                <c:pt idx="412">
                  <c:v>788</c:v>
                </c:pt>
                <c:pt idx="413">
                  <c:v>716</c:v>
                </c:pt>
                <c:pt idx="414">
                  <c:v>700</c:v>
                </c:pt>
                <c:pt idx="415">
                  <c:v>716</c:v>
                </c:pt>
                <c:pt idx="416">
                  <c:v>680</c:v>
                </c:pt>
                <c:pt idx="417">
                  <c:v>672</c:v>
                </c:pt>
                <c:pt idx="418">
                  <c:v>660</c:v>
                </c:pt>
                <c:pt idx="419">
                  <c:v>676</c:v>
                </c:pt>
                <c:pt idx="420">
                  <c:v>692</c:v>
                </c:pt>
                <c:pt idx="421">
                  <c:v>720</c:v>
                </c:pt>
                <c:pt idx="422">
                  <c:v>760</c:v>
                </c:pt>
                <c:pt idx="423">
                  <c:v>852</c:v>
                </c:pt>
                <c:pt idx="424">
                  <c:v>792</c:v>
                </c:pt>
                <c:pt idx="425">
                  <c:v>760</c:v>
                </c:pt>
                <c:pt idx="426">
                  <c:v>728</c:v>
                </c:pt>
                <c:pt idx="427">
                  <c:v>672</c:v>
                </c:pt>
                <c:pt idx="428">
                  <c:v>672</c:v>
                </c:pt>
                <c:pt idx="429">
                  <c:v>692</c:v>
                </c:pt>
                <c:pt idx="430">
                  <c:v>724</c:v>
                </c:pt>
                <c:pt idx="431">
                  <c:v>788</c:v>
                </c:pt>
                <c:pt idx="432">
                  <c:v>792</c:v>
                </c:pt>
                <c:pt idx="433">
                  <c:v>784</c:v>
                </c:pt>
                <c:pt idx="434">
                  <c:v>792</c:v>
                </c:pt>
                <c:pt idx="435">
                  <c:v>696</c:v>
                </c:pt>
                <c:pt idx="436">
                  <c:v>692</c:v>
                </c:pt>
                <c:pt idx="437">
                  <c:v>660</c:v>
                </c:pt>
                <c:pt idx="438">
                  <c:v>672</c:v>
                </c:pt>
                <c:pt idx="439">
                  <c:v>704</c:v>
                </c:pt>
                <c:pt idx="440">
                  <c:v>724</c:v>
                </c:pt>
                <c:pt idx="441">
                  <c:v>724</c:v>
                </c:pt>
                <c:pt idx="442">
                  <c:v>776</c:v>
                </c:pt>
                <c:pt idx="443">
                  <c:v>764</c:v>
                </c:pt>
                <c:pt idx="444">
                  <c:v>720</c:v>
                </c:pt>
                <c:pt idx="445">
                  <c:v>644</c:v>
                </c:pt>
                <c:pt idx="446">
                  <c:v>616</c:v>
                </c:pt>
                <c:pt idx="447">
                  <c:v>636</c:v>
                </c:pt>
                <c:pt idx="448">
                  <c:v>616</c:v>
                </c:pt>
                <c:pt idx="449">
                  <c:v>612</c:v>
                </c:pt>
                <c:pt idx="450">
                  <c:v>700</c:v>
                </c:pt>
                <c:pt idx="451">
                  <c:v>712</c:v>
                </c:pt>
                <c:pt idx="452">
                  <c:v>744</c:v>
                </c:pt>
                <c:pt idx="453">
                  <c:v>764</c:v>
                </c:pt>
                <c:pt idx="454">
                  <c:v>740</c:v>
                </c:pt>
                <c:pt idx="455">
                  <c:v>696</c:v>
                </c:pt>
                <c:pt idx="456">
                  <c:v>656</c:v>
                </c:pt>
                <c:pt idx="457">
                  <c:v>680</c:v>
                </c:pt>
                <c:pt idx="458">
                  <c:v>700</c:v>
                </c:pt>
                <c:pt idx="459">
                  <c:v>764</c:v>
                </c:pt>
                <c:pt idx="460">
                  <c:v>808</c:v>
                </c:pt>
                <c:pt idx="461">
                  <c:v>772</c:v>
                </c:pt>
                <c:pt idx="462">
                  <c:v>704</c:v>
                </c:pt>
                <c:pt idx="463">
                  <c:v>636</c:v>
                </c:pt>
                <c:pt idx="464">
                  <c:v>636</c:v>
                </c:pt>
                <c:pt idx="465">
                  <c:v>672</c:v>
                </c:pt>
                <c:pt idx="466">
                  <c:v>704</c:v>
                </c:pt>
                <c:pt idx="467">
                  <c:v>748</c:v>
                </c:pt>
                <c:pt idx="468">
                  <c:v>728</c:v>
                </c:pt>
                <c:pt idx="469">
                  <c:v>720</c:v>
                </c:pt>
                <c:pt idx="470">
                  <c:v>720</c:v>
                </c:pt>
                <c:pt idx="471">
                  <c:v>700</c:v>
                </c:pt>
                <c:pt idx="472">
                  <c:v>672</c:v>
                </c:pt>
                <c:pt idx="473">
                  <c:v>676</c:v>
                </c:pt>
                <c:pt idx="474">
                  <c:v>684</c:v>
                </c:pt>
                <c:pt idx="475">
                  <c:v>704</c:v>
                </c:pt>
                <c:pt idx="476">
                  <c:v>696</c:v>
                </c:pt>
                <c:pt idx="477">
                  <c:v>696</c:v>
                </c:pt>
                <c:pt idx="478">
                  <c:v>736</c:v>
                </c:pt>
                <c:pt idx="479">
                  <c:v>696</c:v>
                </c:pt>
                <c:pt idx="480">
                  <c:v>692</c:v>
                </c:pt>
                <c:pt idx="481">
                  <c:v>668</c:v>
                </c:pt>
                <c:pt idx="482">
                  <c:v>672</c:v>
                </c:pt>
                <c:pt idx="483">
                  <c:v>688</c:v>
                </c:pt>
                <c:pt idx="484">
                  <c:v>712</c:v>
                </c:pt>
                <c:pt idx="485">
                  <c:v>752</c:v>
                </c:pt>
                <c:pt idx="486">
                  <c:v>704</c:v>
                </c:pt>
                <c:pt idx="487">
                  <c:v>672</c:v>
                </c:pt>
                <c:pt idx="488">
                  <c:v>688</c:v>
                </c:pt>
                <c:pt idx="489">
                  <c:v>692</c:v>
                </c:pt>
                <c:pt idx="490">
                  <c:v>624</c:v>
                </c:pt>
                <c:pt idx="491">
                  <c:v>632</c:v>
                </c:pt>
                <c:pt idx="492">
                  <c:v>652</c:v>
                </c:pt>
                <c:pt idx="493">
                  <c:v>656</c:v>
                </c:pt>
                <c:pt idx="494">
                  <c:v>704</c:v>
                </c:pt>
                <c:pt idx="495">
                  <c:v>740</c:v>
                </c:pt>
                <c:pt idx="496">
                  <c:v>752</c:v>
                </c:pt>
                <c:pt idx="497">
                  <c:v>736</c:v>
                </c:pt>
                <c:pt idx="498">
                  <c:v>732</c:v>
                </c:pt>
                <c:pt idx="499">
                  <c:v>708</c:v>
                </c:pt>
                <c:pt idx="500">
                  <c:v>700</c:v>
                </c:pt>
                <c:pt idx="501">
                  <c:v>688</c:v>
                </c:pt>
                <c:pt idx="502">
                  <c:v>728</c:v>
                </c:pt>
                <c:pt idx="503">
                  <c:v>724</c:v>
                </c:pt>
                <c:pt idx="504">
                  <c:v>700</c:v>
                </c:pt>
                <c:pt idx="505">
                  <c:v>760</c:v>
                </c:pt>
                <c:pt idx="506">
                  <c:v>720</c:v>
                </c:pt>
                <c:pt idx="507">
                  <c:v>628</c:v>
                </c:pt>
                <c:pt idx="508">
                  <c:v>628</c:v>
                </c:pt>
                <c:pt idx="509">
                  <c:v>648</c:v>
                </c:pt>
                <c:pt idx="510">
                  <c:v>696</c:v>
                </c:pt>
                <c:pt idx="511">
                  <c:v>704</c:v>
                </c:pt>
                <c:pt idx="512">
                  <c:v>720</c:v>
                </c:pt>
                <c:pt idx="513">
                  <c:v>720</c:v>
                </c:pt>
                <c:pt idx="514">
                  <c:v>728</c:v>
                </c:pt>
                <c:pt idx="515">
                  <c:v>732</c:v>
                </c:pt>
                <c:pt idx="516">
                  <c:v>716</c:v>
                </c:pt>
                <c:pt idx="517">
                  <c:v>716</c:v>
                </c:pt>
                <c:pt idx="518">
                  <c:v>712</c:v>
                </c:pt>
                <c:pt idx="519">
                  <c:v>700</c:v>
                </c:pt>
                <c:pt idx="520">
                  <c:v>708</c:v>
                </c:pt>
                <c:pt idx="521">
                  <c:v>728</c:v>
                </c:pt>
                <c:pt idx="522">
                  <c:v>760</c:v>
                </c:pt>
                <c:pt idx="523">
                  <c:v>756</c:v>
                </c:pt>
                <c:pt idx="524">
                  <c:v>732</c:v>
                </c:pt>
                <c:pt idx="525">
                  <c:v>736</c:v>
                </c:pt>
                <c:pt idx="526">
                  <c:v>736</c:v>
                </c:pt>
                <c:pt idx="527">
                  <c:v>728</c:v>
                </c:pt>
                <c:pt idx="528">
                  <c:v>732</c:v>
                </c:pt>
                <c:pt idx="529">
                  <c:v>848</c:v>
                </c:pt>
                <c:pt idx="530">
                  <c:v>784</c:v>
                </c:pt>
                <c:pt idx="531">
                  <c:v>740</c:v>
                </c:pt>
                <c:pt idx="532">
                  <c:v>704</c:v>
                </c:pt>
                <c:pt idx="533">
                  <c:v>664</c:v>
                </c:pt>
                <c:pt idx="534">
                  <c:v>676</c:v>
                </c:pt>
                <c:pt idx="535">
                  <c:v>696</c:v>
                </c:pt>
                <c:pt idx="536">
                  <c:v>764</c:v>
                </c:pt>
                <c:pt idx="537">
                  <c:v>792</c:v>
                </c:pt>
                <c:pt idx="538">
                  <c:v>724</c:v>
                </c:pt>
                <c:pt idx="539">
                  <c:v>748</c:v>
                </c:pt>
                <c:pt idx="540">
                  <c:v>752</c:v>
                </c:pt>
                <c:pt idx="541">
                  <c:v>704</c:v>
                </c:pt>
                <c:pt idx="542">
                  <c:v>740</c:v>
                </c:pt>
                <c:pt idx="543">
                  <c:v>696</c:v>
                </c:pt>
                <c:pt idx="544">
                  <c:v>672</c:v>
                </c:pt>
                <c:pt idx="545">
                  <c:v>604</c:v>
                </c:pt>
                <c:pt idx="546">
                  <c:v>604</c:v>
                </c:pt>
                <c:pt idx="547">
                  <c:v>712</c:v>
                </c:pt>
                <c:pt idx="548">
                  <c:v>724</c:v>
                </c:pt>
                <c:pt idx="549">
                  <c:v>704</c:v>
                </c:pt>
                <c:pt idx="550">
                  <c:v>644</c:v>
                </c:pt>
                <c:pt idx="551">
                  <c:v>596</c:v>
                </c:pt>
                <c:pt idx="552">
                  <c:v>588</c:v>
                </c:pt>
                <c:pt idx="553">
                  <c:v>580</c:v>
                </c:pt>
                <c:pt idx="554">
                  <c:v>584</c:v>
                </c:pt>
                <c:pt idx="555">
                  <c:v>588</c:v>
                </c:pt>
                <c:pt idx="556">
                  <c:v>588</c:v>
                </c:pt>
                <c:pt idx="557">
                  <c:v>592</c:v>
                </c:pt>
                <c:pt idx="558">
                  <c:v>652</c:v>
                </c:pt>
                <c:pt idx="559">
                  <c:v>720</c:v>
                </c:pt>
                <c:pt idx="560">
                  <c:v>760</c:v>
                </c:pt>
                <c:pt idx="561">
                  <c:v>684</c:v>
                </c:pt>
                <c:pt idx="562">
                  <c:v>656</c:v>
                </c:pt>
                <c:pt idx="563">
                  <c:v>616</c:v>
                </c:pt>
                <c:pt idx="564">
                  <c:v>640</c:v>
                </c:pt>
                <c:pt idx="565">
                  <c:v>784</c:v>
                </c:pt>
                <c:pt idx="566">
                  <c:v>748</c:v>
                </c:pt>
                <c:pt idx="567">
                  <c:v>708</c:v>
                </c:pt>
                <c:pt idx="568">
                  <c:v>628</c:v>
                </c:pt>
                <c:pt idx="569">
                  <c:v>636</c:v>
                </c:pt>
                <c:pt idx="570">
                  <c:v>688</c:v>
                </c:pt>
                <c:pt idx="571">
                  <c:v>720</c:v>
                </c:pt>
                <c:pt idx="572">
                  <c:v>752</c:v>
                </c:pt>
                <c:pt idx="573">
                  <c:v>864</c:v>
                </c:pt>
                <c:pt idx="574">
                  <c:v>876</c:v>
                </c:pt>
                <c:pt idx="575">
                  <c:v>836</c:v>
                </c:pt>
                <c:pt idx="576">
                  <c:v>724</c:v>
                </c:pt>
                <c:pt idx="577">
                  <c:v>680</c:v>
                </c:pt>
                <c:pt idx="578">
                  <c:v>640</c:v>
                </c:pt>
                <c:pt idx="579">
                  <c:v>672</c:v>
                </c:pt>
                <c:pt idx="580">
                  <c:v>748</c:v>
                </c:pt>
                <c:pt idx="581">
                  <c:v>772</c:v>
                </c:pt>
                <c:pt idx="582">
                  <c:v>780</c:v>
                </c:pt>
                <c:pt idx="583">
                  <c:v>776</c:v>
                </c:pt>
                <c:pt idx="584">
                  <c:v>784</c:v>
                </c:pt>
                <c:pt idx="585">
                  <c:v>780</c:v>
                </c:pt>
                <c:pt idx="586">
                  <c:v>744</c:v>
                </c:pt>
                <c:pt idx="587">
                  <c:v>732</c:v>
                </c:pt>
                <c:pt idx="588">
                  <c:v>720</c:v>
                </c:pt>
                <c:pt idx="589">
                  <c:v>712</c:v>
                </c:pt>
                <c:pt idx="590">
                  <c:v>708</c:v>
                </c:pt>
                <c:pt idx="591">
                  <c:v>704</c:v>
                </c:pt>
                <c:pt idx="592">
                  <c:v>704</c:v>
                </c:pt>
                <c:pt idx="593">
                  <c:v>708</c:v>
                </c:pt>
                <c:pt idx="594">
                  <c:v>712</c:v>
                </c:pt>
                <c:pt idx="595">
                  <c:v>724</c:v>
                </c:pt>
                <c:pt idx="596">
                  <c:v>716</c:v>
                </c:pt>
                <c:pt idx="597">
                  <c:v>704</c:v>
                </c:pt>
                <c:pt idx="598">
                  <c:v>720</c:v>
                </c:pt>
                <c:pt idx="599">
                  <c:v>696</c:v>
                </c:pt>
                <c:pt idx="600">
                  <c:v>796</c:v>
                </c:pt>
                <c:pt idx="601">
                  <c:v>752</c:v>
                </c:pt>
                <c:pt idx="602">
                  <c:v>724</c:v>
                </c:pt>
                <c:pt idx="603">
                  <c:v>772</c:v>
                </c:pt>
                <c:pt idx="604">
                  <c:v>756</c:v>
                </c:pt>
                <c:pt idx="605">
                  <c:v>716</c:v>
                </c:pt>
                <c:pt idx="606">
                  <c:v>700</c:v>
                </c:pt>
                <c:pt idx="607">
                  <c:v>680</c:v>
                </c:pt>
                <c:pt idx="608">
                  <c:v>680</c:v>
                </c:pt>
                <c:pt idx="609">
                  <c:v>748</c:v>
                </c:pt>
                <c:pt idx="610">
                  <c:v>796</c:v>
                </c:pt>
                <c:pt idx="611">
                  <c:v>840</c:v>
                </c:pt>
                <c:pt idx="612">
                  <c:v>832</c:v>
                </c:pt>
                <c:pt idx="613">
                  <c:v>812</c:v>
                </c:pt>
                <c:pt idx="614">
                  <c:v>808</c:v>
                </c:pt>
                <c:pt idx="615">
                  <c:v>796</c:v>
                </c:pt>
                <c:pt idx="616">
                  <c:v>836</c:v>
                </c:pt>
                <c:pt idx="617">
                  <c:v>828</c:v>
                </c:pt>
                <c:pt idx="618">
                  <c:v>836</c:v>
                </c:pt>
                <c:pt idx="619">
                  <c:v>800</c:v>
                </c:pt>
                <c:pt idx="620">
                  <c:v>836</c:v>
                </c:pt>
                <c:pt idx="621">
                  <c:v>780</c:v>
                </c:pt>
                <c:pt idx="622">
                  <c:v>808</c:v>
                </c:pt>
                <c:pt idx="623">
                  <c:v>840</c:v>
                </c:pt>
                <c:pt idx="624">
                  <c:v>872</c:v>
                </c:pt>
                <c:pt idx="625">
                  <c:v>860</c:v>
                </c:pt>
                <c:pt idx="626">
                  <c:v>824</c:v>
                </c:pt>
                <c:pt idx="627">
                  <c:v>812</c:v>
                </c:pt>
                <c:pt idx="628">
                  <c:v>840</c:v>
                </c:pt>
                <c:pt idx="629">
                  <c:v>800</c:v>
                </c:pt>
                <c:pt idx="630">
                  <c:v>804</c:v>
                </c:pt>
                <c:pt idx="631">
                  <c:v>848</c:v>
                </c:pt>
                <c:pt idx="632">
                  <c:v>804</c:v>
                </c:pt>
                <c:pt idx="633">
                  <c:v>812</c:v>
                </c:pt>
                <c:pt idx="634">
                  <c:v>828</c:v>
                </c:pt>
                <c:pt idx="635">
                  <c:v>856</c:v>
                </c:pt>
                <c:pt idx="636">
                  <c:v>812</c:v>
                </c:pt>
                <c:pt idx="637">
                  <c:v>784</c:v>
                </c:pt>
                <c:pt idx="638">
                  <c:v>836</c:v>
                </c:pt>
                <c:pt idx="639">
                  <c:v>816</c:v>
                </c:pt>
                <c:pt idx="640">
                  <c:v>788</c:v>
                </c:pt>
                <c:pt idx="641">
                  <c:v>812</c:v>
                </c:pt>
                <c:pt idx="642">
                  <c:v>804</c:v>
                </c:pt>
                <c:pt idx="643">
                  <c:v>804</c:v>
                </c:pt>
                <c:pt idx="644">
                  <c:v>728</c:v>
                </c:pt>
                <c:pt idx="645">
                  <c:v>732</c:v>
                </c:pt>
                <c:pt idx="646">
                  <c:v>764</c:v>
                </c:pt>
                <c:pt idx="647">
                  <c:v>780</c:v>
                </c:pt>
                <c:pt idx="648">
                  <c:v>864</c:v>
                </c:pt>
                <c:pt idx="649">
                  <c:v>804</c:v>
                </c:pt>
                <c:pt idx="650">
                  <c:v>760</c:v>
                </c:pt>
                <c:pt idx="651">
                  <c:v>780</c:v>
                </c:pt>
                <c:pt idx="652">
                  <c:v>776</c:v>
                </c:pt>
                <c:pt idx="653">
                  <c:v>752</c:v>
                </c:pt>
                <c:pt idx="654">
                  <c:v>752</c:v>
                </c:pt>
                <c:pt idx="655">
                  <c:v>744</c:v>
                </c:pt>
                <c:pt idx="656">
                  <c:v>744</c:v>
                </c:pt>
                <c:pt idx="657">
                  <c:v>720</c:v>
                </c:pt>
                <c:pt idx="658">
                  <c:v>784</c:v>
                </c:pt>
                <c:pt idx="659">
                  <c:v>764</c:v>
                </c:pt>
                <c:pt idx="660">
                  <c:v>828</c:v>
                </c:pt>
                <c:pt idx="661">
                  <c:v>796</c:v>
                </c:pt>
                <c:pt idx="662">
                  <c:v>840</c:v>
                </c:pt>
                <c:pt idx="663">
                  <c:v>816</c:v>
                </c:pt>
                <c:pt idx="664">
                  <c:v>788</c:v>
                </c:pt>
                <c:pt idx="665">
                  <c:v>720</c:v>
                </c:pt>
                <c:pt idx="666">
                  <c:v>720</c:v>
                </c:pt>
                <c:pt idx="667">
                  <c:v>760</c:v>
                </c:pt>
                <c:pt idx="668">
                  <c:v>788</c:v>
                </c:pt>
                <c:pt idx="669">
                  <c:v>804</c:v>
                </c:pt>
                <c:pt idx="670">
                  <c:v>824</c:v>
                </c:pt>
                <c:pt idx="671">
                  <c:v>820</c:v>
                </c:pt>
                <c:pt idx="672">
                  <c:v>844</c:v>
                </c:pt>
                <c:pt idx="673">
                  <c:v>820</c:v>
                </c:pt>
                <c:pt idx="674">
                  <c:v>812</c:v>
                </c:pt>
                <c:pt idx="675">
                  <c:v>788</c:v>
                </c:pt>
                <c:pt idx="676">
                  <c:v>780</c:v>
                </c:pt>
                <c:pt idx="677">
                  <c:v>812</c:v>
                </c:pt>
                <c:pt idx="678">
                  <c:v>836</c:v>
                </c:pt>
                <c:pt idx="679">
                  <c:v>860</c:v>
                </c:pt>
                <c:pt idx="680">
                  <c:v>772</c:v>
                </c:pt>
                <c:pt idx="681">
                  <c:v>804</c:v>
                </c:pt>
                <c:pt idx="682">
                  <c:v>840</c:v>
                </c:pt>
                <c:pt idx="683">
                  <c:v>804</c:v>
                </c:pt>
                <c:pt idx="684">
                  <c:v>804</c:v>
                </c:pt>
                <c:pt idx="685">
                  <c:v>816</c:v>
                </c:pt>
                <c:pt idx="686">
                  <c:v>840</c:v>
                </c:pt>
                <c:pt idx="687">
                  <c:v>808</c:v>
                </c:pt>
                <c:pt idx="688">
                  <c:v>812</c:v>
                </c:pt>
                <c:pt idx="689">
                  <c:v>788</c:v>
                </c:pt>
                <c:pt idx="690">
                  <c:v>796</c:v>
                </c:pt>
                <c:pt idx="691">
                  <c:v>812</c:v>
                </c:pt>
                <c:pt idx="692">
                  <c:v>792</c:v>
                </c:pt>
                <c:pt idx="693">
                  <c:v>788</c:v>
                </c:pt>
                <c:pt idx="694">
                  <c:v>788</c:v>
                </c:pt>
                <c:pt idx="695">
                  <c:v>792</c:v>
                </c:pt>
                <c:pt idx="696">
                  <c:v>828</c:v>
                </c:pt>
                <c:pt idx="697">
                  <c:v>776</c:v>
                </c:pt>
                <c:pt idx="698">
                  <c:v>716</c:v>
                </c:pt>
                <c:pt idx="699">
                  <c:v>732</c:v>
                </c:pt>
                <c:pt idx="700">
                  <c:v>700</c:v>
                </c:pt>
                <c:pt idx="701">
                  <c:v>772</c:v>
                </c:pt>
                <c:pt idx="702">
                  <c:v>792</c:v>
                </c:pt>
                <c:pt idx="703">
                  <c:v>816</c:v>
                </c:pt>
                <c:pt idx="704">
                  <c:v>796</c:v>
                </c:pt>
                <c:pt idx="705">
                  <c:v>828</c:v>
                </c:pt>
                <c:pt idx="706">
                  <c:v>828</c:v>
                </c:pt>
                <c:pt idx="707">
                  <c:v>748</c:v>
                </c:pt>
                <c:pt idx="708">
                  <c:v>776</c:v>
                </c:pt>
                <c:pt idx="709">
                  <c:v>796</c:v>
                </c:pt>
                <c:pt idx="710">
                  <c:v>788</c:v>
                </c:pt>
                <c:pt idx="711">
                  <c:v>800</c:v>
                </c:pt>
                <c:pt idx="712">
                  <c:v>776</c:v>
                </c:pt>
                <c:pt idx="713">
                  <c:v>792</c:v>
                </c:pt>
                <c:pt idx="714">
                  <c:v>796</c:v>
                </c:pt>
                <c:pt idx="715">
                  <c:v>712</c:v>
                </c:pt>
                <c:pt idx="716">
                  <c:v>812</c:v>
                </c:pt>
                <c:pt idx="717">
                  <c:v>808</c:v>
                </c:pt>
                <c:pt idx="718">
                  <c:v>812</c:v>
                </c:pt>
                <c:pt idx="719">
                  <c:v>800</c:v>
                </c:pt>
                <c:pt idx="720">
                  <c:v>776</c:v>
                </c:pt>
                <c:pt idx="721">
                  <c:v>772</c:v>
                </c:pt>
                <c:pt idx="722">
                  <c:v>740</c:v>
                </c:pt>
                <c:pt idx="723">
                  <c:v>788</c:v>
                </c:pt>
                <c:pt idx="724">
                  <c:v>796</c:v>
                </c:pt>
                <c:pt idx="725">
                  <c:v>752</c:v>
                </c:pt>
                <c:pt idx="726">
                  <c:v>756</c:v>
                </c:pt>
                <c:pt idx="727">
                  <c:v>772</c:v>
                </c:pt>
                <c:pt idx="728">
                  <c:v>780</c:v>
                </c:pt>
                <c:pt idx="729">
                  <c:v>812</c:v>
                </c:pt>
                <c:pt idx="730">
                  <c:v>800</c:v>
                </c:pt>
                <c:pt idx="731">
                  <c:v>800</c:v>
                </c:pt>
                <c:pt idx="732">
                  <c:v>804</c:v>
                </c:pt>
                <c:pt idx="733">
                  <c:v>800</c:v>
                </c:pt>
                <c:pt idx="734">
                  <c:v>788</c:v>
                </c:pt>
                <c:pt idx="735">
                  <c:v>800</c:v>
                </c:pt>
                <c:pt idx="736">
                  <c:v>808</c:v>
                </c:pt>
                <c:pt idx="737">
                  <c:v>816</c:v>
                </c:pt>
                <c:pt idx="738">
                  <c:v>820</c:v>
                </c:pt>
                <c:pt idx="739">
                  <c:v>824</c:v>
                </c:pt>
                <c:pt idx="740">
                  <c:v>776</c:v>
                </c:pt>
                <c:pt idx="741">
                  <c:v>804</c:v>
                </c:pt>
                <c:pt idx="742">
                  <c:v>808</c:v>
                </c:pt>
                <c:pt idx="743">
                  <c:v>828</c:v>
                </c:pt>
                <c:pt idx="744">
                  <c:v>828</c:v>
                </c:pt>
                <c:pt idx="745">
                  <c:v>844</c:v>
                </c:pt>
                <c:pt idx="746">
                  <c:v>852</c:v>
                </c:pt>
                <c:pt idx="747">
                  <c:v>864</c:v>
                </c:pt>
                <c:pt idx="748">
                  <c:v>876</c:v>
                </c:pt>
                <c:pt idx="749">
                  <c:v>824</c:v>
                </c:pt>
                <c:pt idx="750">
                  <c:v>840</c:v>
                </c:pt>
                <c:pt idx="751">
                  <c:v>812</c:v>
                </c:pt>
                <c:pt idx="752">
                  <c:v>816</c:v>
                </c:pt>
                <c:pt idx="753">
                  <c:v>816</c:v>
                </c:pt>
                <c:pt idx="754">
                  <c:v>852</c:v>
                </c:pt>
                <c:pt idx="755">
                  <c:v>812</c:v>
                </c:pt>
                <c:pt idx="756">
                  <c:v>840</c:v>
                </c:pt>
                <c:pt idx="757">
                  <c:v>832</c:v>
                </c:pt>
                <c:pt idx="758">
                  <c:v>844</c:v>
                </c:pt>
                <c:pt idx="759">
                  <c:v>716</c:v>
                </c:pt>
                <c:pt idx="760">
                  <c:v>752</c:v>
                </c:pt>
                <c:pt idx="761">
                  <c:v>708</c:v>
                </c:pt>
                <c:pt idx="762">
                  <c:v>756</c:v>
                </c:pt>
                <c:pt idx="763">
                  <c:v>764</c:v>
                </c:pt>
                <c:pt idx="764">
                  <c:v>760</c:v>
                </c:pt>
                <c:pt idx="765">
                  <c:v>776</c:v>
                </c:pt>
                <c:pt idx="766">
                  <c:v>704</c:v>
                </c:pt>
                <c:pt idx="767">
                  <c:v>796</c:v>
                </c:pt>
                <c:pt idx="768">
                  <c:v>848</c:v>
                </c:pt>
                <c:pt idx="769">
                  <c:v>864</c:v>
                </c:pt>
                <c:pt idx="770">
                  <c:v>820</c:v>
                </c:pt>
                <c:pt idx="771">
                  <c:v>800</c:v>
                </c:pt>
                <c:pt idx="772">
                  <c:v>748</c:v>
                </c:pt>
                <c:pt idx="773">
                  <c:v>772</c:v>
                </c:pt>
                <c:pt idx="774">
                  <c:v>800</c:v>
                </c:pt>
                <c:pt idx="775">
                  <c:v>724</c:v>
                </c:pt>
                <c:pt idx="776">
                  <c:v>792</c:v>
                </c:pt>
                <c:pt idx="777">
                  <c:v>796</c:v>
                </c:pt>
                <c:pt idx="778">
                  <c:v>788</c:v>
                </c:pt>
                <c:pt idx="779">
                  <c:v>724</c:v>
                </c:pt>
                <c:pt idx="780">
                  <c:v>792</c:v>
                </c:pt>
                <c:pt idx="781">
                  <c:v>768</c:v>
                </c:pt>
                <c:pt idx="782">
                  <c:v>728</c:v>
                </c:pt>
                <c:pt idx="783">
                  <c:v>768</c:v>
                </c:pt>
                <c:pt idx="784">
                  <c:v>748</c:v>
                </c:pt>
                <c:pt idx="785">
                  <c:v>768</c:v>
                </c:pt>
                <c:pt idx="786">
                  <c:v>804</c:v>
                </c:pt>
                <c:pt idx="787">
                  <c:v>812</c:v>
                </c:pt>
                <c:pt idx="788">
                  <c:v>772</c:v>
                </c:pt>
                <c:pt idx="789">
                  <c:v>788</c:v>
                </c:pt>
                <c:pt idx="790">
                  <c:v>812</c:v>
                </c:pt>
                <c:pt idx="791">
                  <c:v>832</c:v>
                </c:pt>
                <c:pt idx="792">
                  <c:v>844</c:v>
                </c:pt>
                <c:pt idx="793">
                  <c:v>872</c:v>
                </c:pt>
                <c:pt idx="794">
                  <c:v>796</c:v>
                </c:pt>
                <c:pt idx="795">
                  <c:v>796</c:v>
                </c:pt>
                <c:pt idx="796">
                  <c:v>788</c:v>
                </c:pt>
                <c:pt idx="797">
                  <c:v>812</c:v>
                </c:pt>
                <c:pt idx="798">
                  <c:v>816</c:v>
                </c:pt>
                <c:pt idx="799">
                  <c:v>824</c:v>
                </c:pt>
                <c:pt idx="800">
                  <c:v>832</c:v>
                </c:pt>
                <c:pt idx="801">
                  <c:v>828</c:v>
                </c:pt>
                <c:pt idx="802">
                  <c:v>888</c:v>
                </c:pt>
                <c:pt idx="803">
                  <c:v>856</c:v>
                </c:pt>
                <c:pt idx="804">
                  <c:v>888</c:v>
                </c:pt>
                <c:pt idx="805">
                  <c:v>820</c:v>
                </c:pt>
                <c:pt idx="806">
                  <c:v>832</c:v>
                </c:pt>
                <c:pt idx="807">
                  <c:v>792</c:v>
                </c:pt>
                <c:pt idx="808">
                  <c:v>812</c:v>
                </c:pt>
                <c:pt idx="809">
                  <c:v>852</c:v>
                </c:pt>
                <c:pt idx="810">
                  <c:v>876</c:v>
                </c:pt>
                <c:pt idx="811">
                  <c:v>844</c:v>
                </c:pt>
                <c:pt idx="812">
                  <c:v>800</c:v>
                </c:pt>
                <c:pt idx="813">
                  <c:v>816</c:v>
                </c:pt>
                <c:pt idx="814">
                  <c:v>804</c:v>
                </c:pt>
                <c:pt idx="815">
                  <c:v>776</c:v>
                </c:pt>
                <c:pt idx="816">
                  <c:v>796</c:v>
                </c:pt>
                <c:pt idx="817">
                  <c:v>812</c:v>
                </c:pt>
                <c:pt idx="818">
                  <c:v>780</c:v>
                </c:pt>
                <c:pt idx="819">
                  <c:v>788</c:v>
                </c:pt>
                <c:pt idx="820">
                  <c:v>796</c:v>
                </c:pt>
                <c:pt idx="821">
                  <c:v>852</c:v>
                </c:pt>
                <c:pt idx="822">
                  <c:v>864</c:v>
                </c:pt>
                <c:pt idx="823">
                  <c:v>872</c:v>
                </c:pt>
                <c:pt idx="824">
                  <c:v>820</c:v>
                </c:pt>
                <c:pt idx="825">
                  <c:v>736</c:v>
                </c:pt>
                <c:pt idx="826">
                  <c:v>748</c:v>
                </c:pt>
                <c:pt idx="827">
                  <c:v>772</c:v>
                </c:pt>
                <c:pt idx="828">
                  <c:v>828</c:v>
                </c:pt>
                <c:pt idx="829">
                  <c:v>844</c:v>
                </c:pt>
                <c:pt idx="830">
                  <c:v>864</c:v>
                </c:pt>
                <c:pt idx="831">
                  <c:v>820</c:v>
                </c:pt>
                <c:pt idx="832">
                  <c:v>764</c:v>
                </c:pt>
                <c:pt idx="833">
                  <c:v>724</c:v>
                </c:pt>
                <c:pt idx="834">
                  <c:v>736</c:v>
                </c:pt>
                <c:pt idx="835">
                  <c:v>760</c:v>
                </c:pt>
                <c:pt idx="836">
                  <c:v>772</c:v>
                </c:pt>
                <c:pt idx="837">
                  <c:v>780</c:v>
                </c:pt>
                <c:pt idx="838">
                  <c:v>840</c:v>
                </c:pt>
                <c:pt idx="839">
                  <c:v>812</c:v>
                </c:pt>
                <c:pt idx="840">
                  <c:v>804</c:v>
                </c:pt>
                <c:pt idx="841">
                  <c:v>756</c:v>
                </c:pt>
                <c:pt idx="842">
                  <c:v>776</c:v>
                </c:pt>
                <c:pt idx="843">
                  <c:v>792</c:v>
                </c:pt>
                <c:pt idx="844">
                  <c:v>828</c:v>
                </c:pt>
                <c:pt idx="845">
                  <c:v>844</c:v>
                </c:pt>
                <c:pt idx="846">
                  <c:v>688</c:v>
                </c:pt>
                <c:pt idx="847">
                  <c:v>816</c:v>
                </c:pt>
                <c:pt idx="848">
                  <c:v>804</c:v>
                </c:pt>
                <c:pt idx="849">
                  <c:v>816</c:v>
                </c:pt>
                <c:pt idx="850">
                  <c:v>856</c:v>
                </c:pt>
                <c:pt idx="851">
                  <c:v>792</c:v>
                </c:pt>
                <c:pt idx="852">
                  <c:v>804</c:v>
                </c:pt>
                <c:pt idx="853">
                  <c:v>812</c:v>
                </c:pt>
                <c:pt idx="854">
                  <c:v>784</c:v>
                </c:pt>
                <c:pt idx="855">
                  <c:v>792</c:v>
                </c:pt>
                <c:pt idx="856">
                  <c:v>776</c:v>
                </c:pt>
                <c:pt idx="857">
                  <c:v>848</c:v>
                </c:pt>
                <c:pt idx="858">
                  <c:v>860</c:v>
                </c:pt>
                <c:pt idx="859">
                  <c:v>868</c:v>
                </c:pt>
                <c:pt idx="860">
                  <c:v>856</c:v>
                </c:pt>
                <c:pt idx="861">
                  <c:v>844</c:v>
                </c:pt>
                <c:pt idx="862">
                  <c:v>812</c:v>
                </c:pt>
                <c:pt idx="863">
                  <c:v>780</c:v>
                </c:pt>
                <c:pt idx="864">
                  <c:v>724</c:v>
                </c:pt>
                <c:pt idx="865">
                  <c:v>776</c:v>
                </c:pt>
                <c:pt idx="866">
                  <c:v>804</c:v>
                </c:pt>
                <c:pt idx="867">
                  <c:v>832</c:v>
                </c:pt>
                <c:pt idx="868">
                  <c:v>848</c:v>
                </c:pt>
                <c:pt idx="869">
                  <c:v>880</c:v>
                </c:pt>
                <c:pt idx="870">
                  <c:v>864</c:v>
                </c:pt>
                <c:pt idx="871">
                  <c:v>828</c:v>
                </c:pt>
                <c:pt idx="872">
                  <c:v>836</c:v>
                </c:pt>
                <c:pt idx="873">
                  <c:v>716</c:v>
                </c:pt>
                <c:pt idx="874">
                  <c:v>804</c:v>
                </c:pt>
                <c:pt idx="875">
                  <c:v>904</c:v>
                </c:pt>
                <c:pt idx="876">
                  <c:v>812</c:v>
                </c:pt>
                <c:pt idx="877">
                  <c:v>736</c:v>
                </c:pt>
                <c:pt idx="878">
                  <c:v>712</c:v>
                </c:pt>
                <c:pt idx="879">
                  <c:v>740</c:v>
                </c:pt>
                <c:pt idx="880">
                  <c:v>760</c:v>
                </c:pt>
                <c:pt idx="881">
                  <c:v>784</c:v>
                </c:pt>
                <c:pt idx="882">
                  <c:v>816</c:v>
                </c:pt>
                <c:pt idx="883">
                  <c:v>860</c:v>
                </c:pt>
                <c:pt idx="884">
                  <c:v>880</c:v>
                </c:pt>
                <c:pt idx="885">
                  <c:v>848</c:v>
                </c:pt>
                <c:pt idx="886">
                  <c:v>844</c:v>
                </c:pt>
                <c:pt idx="887">
                  <c:v>788</c:v>
                </c:pt>
                <c:pt idx="888">
                  <c:v>784</c:v>
                </c:pt>
                <c:pt idx="889">
                  <c:v>764</c:v>
                </c:pt>
                <c:pt idx="890">
                  <c:v>764</c:v>
                </c:pt>
                <c:pt idx="891">
                  <c:v>760</c:v>
                </c:pt>
                <c:pt idx="892">
                  <c:v>836</c:v>
                </c:pt>
                <c:pt idx="893">
                  <c:v>836</c:v>
                </c:pt>
                <c:pt idx="894">
                  <c:v>860</c:v>
                </c:pt>
                <c:pt idx="895">
                  <c:v>856</c:v>
                </c:pt>
                <c:pt idx="896">
                  <c:v>800</c:v>
                </c:pt>
                <c:pt idx="897">
                  <c:v>812</c:v>
                </c:pt>
                <c:pt idx="898">
                  <c:v>780</c:v>
                </c:pt>
                <c:pt idx="899">
                  <c:v>740</c:v>
                </c:pt>
                <c:pt idx="900">
                  <c:v>684</c:v>
                </c:pt>
                <c:pt idx="901">
                  <c:v>728</c:v>
                </c:pt>
                <c:pt idx="902">
                  <c:v>796</c:v>
                </c:pt>
                <c:pt idx="903">
                  <c:v>876</c:v>
                </c:pt>
                <c:pt idx="904">
                  <c:v>892</c:v>
                </c:pt>
                <c:pt idx="905">
                  <c:v>888</c:v>
                </c:pt>
                <c:pt idx="906">
                  <c:v>812</c:v>
                </c:pt>
                <c:pt idx="907">
                  <c:v>800</c:v>
                </c:pt>
                <c:pt idx="908">
                  <c:v>768</c:v>
                </c:pt>
                <c:pt idx="909">
                  <c:v>752</c:v>
                </c:pt>
                <c:pt idx="910">
                  <c:v>744</c:v>
                </c:pt>
                <c:pt idx="911">
                  <c:v>764</c:v>
                </c:pt>
                <c:pt idx="912">
                  <c:v>720</c:v>
                </c:pt>
                <c:pt idx="913">
                  <c:v>744</c:v>
                </c:pt>
                <c:pt idx="914">
                  <c:v>764</c:v>
                </c:pt>
                <c:pt idx="915">
                  <c:v>768</c:v>
                </c:pt>
                <c:pt idx="916">
                  <c:v>740</c:v>
                </c:pt>
                <c:pt idx="917">
                  <c:v>772</c:v>
                </c:pt>
                <c:pt idx="918">
                  <c:v>748</c:v>
                </c:pt>
                <c:pt idx="919">
                  <c:v>724</c:v>
                </c:pt>
                <c:pt idx="920">
                  <c:v>720</c:v>
                </c:pt>
                <c:pt idx="921">
                  <c:v>748</c:v>
                </c:pt>
                <c:pt idx="922">
                  <c:v>760</c:v>
                </c:pt>
                <c:pt idx="923">
                  <c:v>740</c:v>
                </c:pt>
                <c:pt idx="924">
                  <c:v>772</c:v>
                </c:pt>
                <c:pt idx="925">
                  <c:v>764</c:v>
                </c:pt>
                <c:pt idx="926">
                  <c:v>760</c:v>
                </c:pt>
                <c:pt idx="927">
                  <c:v>780</c:v>
                </c:pt>
                <c:pt idx="928">
                  <c:v>736</c:v>
                </c:pt>
                <c:pt idx="929">
                  <c:v>768</c:v>
                </c:pt>
                <c:pt idx="930">
                  <c:v>776</c:v>
                </c:pt>
                <c:pt idx="931">
                  <c:v>744</c:v>
                </c:pt>
                <c:pt idx="932">
                  <c:v>732</c:v>
                </c:pt>
                <c:pt idx="933">
                  <c:v>712</c:v>
                </c:pt>
                <c:pt idx="934">
                  <c:v>728</c:v>
                </c:pt>
                <c:pt idx="935">
                  <c:v>736</c:v>
                </c:pt>
                <c:pt idx="936">
                  <c:v>700</c:v>
                </c:pt>
                <c:pt idx="937">
                  <c:v>716</c:v>
                </c:pt>
                <c:pt idx="938">
                  <c:v>684</c:v>
                </c:pt>
                <c:pt idx="939">
                  <c:v>708</c:v>
                </c:pt>
                <c:pt idx="940">
                  <c:v>608</c:v>
                </c:pt>
                <c:pt idx="941">
                  <c:v>692</c:v>
                </c:pt>
                <c:pt idx="942">
                  <c:v>720</c:v>
                </c:pt>
                <c:pt idx="943">
                  <c:v>676</c:v>
                </c:pt>
                <c:pt idx="944">
                  <c:v>708</c:v>
                </c:pt>
                <c:pt idx="945">
                  <c:v>672</c:v>
                </c:pt>
                <c:pt idx="946">
                  <c:v>696</c:v>
                </c:pt>
                <c:pt idx="947">
                  <c:v>644</c:v>
                </c:pt>
                <c:pt idx="948">
                  <c:v>692</c:v>
                </c:pt>
                <c:pt idx="949">
                  <c:v>692</c:v>
                </c:pt>
                <c:pt idx="950">
                  <c:v>704</c:v>
                </c:pt>
                <c:pt idx="951">
                  <c:v>708</c:v>
                </c:pt>
                <c:pt idx="952">
                  <c:v>684</c:v>
                </c:pt>
                <c:pt idx="953">
                  <c:v>700</c:v>
                </c:pt>
                <c:pt idx="954">
                  <c:v>672</c:v>
                </c:pt>
                <c:pt idx="955">
                  <c:v>660</c:v>
                </c:pt>
                <c:pt idx="956">
                  <c:v>664</c:v>
                </c:pt>
                <c:pt idx="957">
                  <c:v>656</c:v>
                </c:pt>
                <c:pt idx="958">
                  <c:v>680</c:v>
                </c:pt>
                <c:pt idx="959">
                  <c:v>660</c:v>
                </c:pt>
                <c:pt idx="960">
                  <c:v>708</c:v>
                </c:pt>
                <c:pt idx="961">
                  <c:v>696</c:v>
                </c:pt>
                <c:pt idx="962">
                  <c:v>688</c:v>
                </c:pt>
                <c:pt idx="963">
                  <c:v>700</c:v>
                </c:pt>
                <c:pt idx="964">
                  <c:v>676</c:v>
                </c:pt>
                <c:pt idx="965">
                  <c:v>696</c:v>
                </c:pt>
                <c:pt idx="966">
                  <c:v>680</c:v>
                </c:pt>
                <c:pt idx="967">
                  <c:v>712</c:v>
                </c:pt>
                <c:pt idx="968">
                  <c:v>708</c:v>
                </c:pt>
                <c:pt idx="969">
                  <c:v>672</c:v>
                </c:pt>
                <c:pt idx="970">
                  <c:v>832</c:v>
                </c:pt>
                <c:pt idx="971">
                  <c:v>724</c:v>
                </c:pt>
                <c:pt idx="972">
                  <c:v>712</c:v>
                </c:pt>
                <c:pt idx="973">
                  <c:v>736</c:v>
                </c:pt>
                <c:pt idx="974">
                  <c:v>736</c:v>
                </c:pt>
                <c:pt idx="975">
                  <c:v>724</c:v>
                </c:pt>
                <c:pt idx="976">
                  <c:v>704</c:v>
                </c:pt>
                <c:pt idx="977">
                  <c:v>704</c:v>
                </c:pt>
                <c:pt idx="978">
                  <c:v>712</c:v>
                </c:pt>
                <c:pt idx="979">
                  <c:v>692</c:v>
                </c:pt>
                <c:pt idx="980">
                  <c:v>716</c:v>
                </c:pt>
                <c:pt idx="981">
                  <c:v>724</c:v>
                </c:pt>
                <c:pt idx="982">
                  <c:v>688</c:v>
                </c:pt>
                <c:pt idx="983">
                  <c:v>712</c:v>
                </c:pt>
                <c:pt idx="984">
                  <c:v>684</c:v>
                </c:pt>
                <c:pt idx="985">
                  <c:v>692</c:v>
                </c:pt>
                <c:pt idx="986">
                  <c:v>712</c:v>
                </c:pt>
                <c:pt idx="987">
                  <c:v>696</c:v>
                </c:pt>
                <c:pt idx="988">
                  <c:v>728</c:v>
                </c:pt>
                <c:pt idx="989">
                  <c:v>720</c:v>
                </c:pt>
                <c:pt idx="990">
                  <c:v>684</c:v>
                </c:pt>
                <c:pt idx="991">
                  <c:v>708</c:v>
                </c:pt>
                <c:pt idx="992">
                  <c:v>672</c:v>
                </c:pt>
                <c:pt idx="993">
                  <c:v>696</c:v>
                </c:pt>
                <c:pt idx="994">
                  <c:v>704</c:v>
                </c:pt>
                <c:pt idx="995">
                  <c:v>676</c:v>
                </c:pt>
                <c:pt idx="996">
                  <c:v>708</c:v>
                </c:pt>
                <c:pt idx="997">
                  <c:v>708</c:v>
                </c:pt>
                <c:pt idx="998">
                  <c:v>692</c:v>
                </c:pt>
                <c:pt idx="999">
                  <c:v>684</c:v>
                </c:pt>
                <c:pt idx="1000">
                  <c:v>664</c:v>
                </c:pt>
                <c:pt idx="1001">
                  <c:v>648</c:v>
                </c:pt>
                <c:pt idx="1002">
                  <c:v>688</c:v>
                </c:pt>
                <c:pt idx="1003">
                  <c:v>688</c:v>
                </c:pt>
                <c:pt idx="1004">
                  <c:v>656</c:v>
                </c:pt>
                <c:pt idx="1005">
                  <c:v>684</c:v>
                </c:pt>
                <c:pt idx="1006">
                  <c:v>704</c:v>
                </c:pt>
                <c:pt idx="1007">
                  <c:v>748</c:v>
                </c:pt>
                <c:pt idx="1008">
                  <c:v>736</c:v>
                </c:pt>
                <c:pt idx="1009">
                  <c:v>728</c:v>
                </c:pt>
                <c:pt idx="1010">
                  <c:v>756</c:v>
                </c:pt>
                <c:pt idx="1011">
                  <c:v>740</c:v>
                </c:pt>
                <c:pt idx="1012">
                  <c:v>732</c:v>
                </c:pt>
                <c:pt idx="1013">
                  <c:v>704</c:v>
                </c:pt>
                <c:pt idx="1014">
                  <c:v>692</c:v>
                </c:pt>
                <c:pt idx="1015">
                  <c:v>736</c:v>
                </c:pt>
                <c:pt idx="1016">
                  <c:v>764</c:v>
                </c:pt>
                <c:pt idx="1017">
                  <c:v>712</c:v>
                </c:pt>
                <c:pt idx="1018">
                  <c:v>700</c:v>
                </c:pt>
                <c:pt idx="1019">
                  <c:v>696</c:v>
                </c:pt>
                <c:pt idx="1020">
                  <c:v>696</c:v>
                </c:pt>
                <c:pt idx="1021">
                  <c:v>688</c:v>
                </c:pt>
                <c:pt idx="1022">
                  <c:v>720</c:v>
                </c:pt>
                <c:pt idx="1023">
                  <c:v>724</c:v>
                </c:pt>
                <c:pt idx="1024">
                  <c:v>692</c:v>
                </c:pt>
                <c:pt idx="1025">
                  <c:v>728</c:v>
                </c:pt>
                <c:pt idx="1026">
                  <c:v>732</c:v>
                </c:pt>
                <c:pt idx="1027">
                  <c:v>728</c:v>
                </c:pt>
                <c:pt idx="1028">
                  <c:v>716</c:v>
                </c:pt>
                <c:pt idx="1029">
                  <c:v>752</c:v>
                </c:pt>
                <c:pt idx="1030">
                  <c:v>756</c:v>
                </c:pt>
                <c:pt idx="1031">
                  <c:v>752</c:v>
                </c:pt>
                <c:pt idx="1032">
                  <c:v>772</c:v>
                </c:pt>
                <c:pt idx="1033">
                  <c:v>768</c:v>
                </c:pt>
                <c:pt idx="1034">
                  <c:v>760</c:v>
                </c:pt>
                <c:pt idx="1035">
                  <c:v>752</c:v>
                </c:pt>
                <c:pt idx="1036">
                  <c:v>804</c:v>
                </c:pt>
                <c:pt idx="1037">
                  <c:v>736</c:v>
                </c:pt>
                <c:pt idx="1038">
                  <c:v>716</c:v>
                </c:pt>
                <c:pt idx="1039">
                  <c:v>756</c:v>
                </c:pt>
                <c:pt idx="1040">
                  <c:v>704</c:v>
                </c:pt>
                <c:pt idx="1041">
                  <c:v>720</c:v>
                </c:pt>
                <c:pt idx="1042">
                  <c:v>688</c:v>
                </c:pt>
                <c:pt idx="1043">
                  <c:v>720</c:v>
                </c:pt>
                <c:pt idx="1044">
                  <c:v>736</c:v>
                </c:pt>
                <c:pt idx="1045">
                  <c:v>764</c:v>
                </c:pt>
                <c:pt idx="1046">
                  <c:v>772</c:v>
                </c:pt>
                <c:pt idx="1047">
                  <c:v>740</c:v>
                </c:pt>
                <c:pt idx="1048">
                  <c:v>740</c:v>
                </c:pt>
                <c:pt idx="1049">
                  <c:v>724</c:v>
                </c:pt>
                <c:pt idx="1050">
                  <c:v>720</c:v>
                </c:pt>
                <c:pt idx="1051">
                  <c:v>740</c:v>
                </c:pt>
                <c:pt idx="1052">
                  <c:v>732</c:v>
                </c:pt>
                <c:pt idx="1053">
                  <c:v>768</c:v>
                </c:pt>
                <c:pt idx="1054">
                  <c:v>784</c:v>
                </c:pt>
                <c:pt idx="1055">
                  <c:v>756</c:v>
                </c:pt>
                <c:pt idx="1056">
                  <c:v>760</c:v>
                </c:pt>
                <c:pt idx="1057">
                  <c:v>780</c:v>
                </c:pt>
                <c:pt idx="1058">
                  <c:v>728</c:v>
                </c:pt>
                <c:pt idx="1059">
                  <c:v>728</c:v>
                </c:pt>
                <c:pt idx="1060">
                  <c:v>740</c:v>
                </c:pt>
                <c:pt idx="1061">
                  <c:v>728</c:v>
                </c:pt>
                <c:pt idx="1062">
                  <c:v>680</c:v>
                </c:pt>
                <c:pt idx="1063">
                  <c:v>696</c:v>
                </c:pt>
                <c:pt idx="1064">
                  <c:v>756</c:v>
                </c:pt>
                <c:pt idx="1065">
                  <c:v>804</c:v>
                </c:pt>
                <c:pt idx="1066">
                  <c:v>816</c:v>
                </c:pt>
                <c:pt idx="1067">
                  <c:v>812</c:v>
                </c:pt>
                <c:pt idx="1068">
                  <c:v>820</c:v>
                </c:pt>
                <c:pt idx="1069">
                  <c:v>804</c:v>
                </c:pt>
                <c:pt idx="1070">
                  <c:v>804</c:v>
                </c:pt>
                <c:pt idx="1071">
                  <c:v>816</c:v>
                </c:pt>
                <c:pt idx="1072">
                  <c:v>780</c:v>
                </c:pt>
                <c:pt idx="1073">
                  <c:v>780</c:v>
                </c:pt>
                <c:pt idx="1074">
                  <c:v>780</c:v>
                </c:pt>
                <c:pt idx="1075">
                  <c:v>732</c:v>
                </c:pt>
                <c:pt idx="1076">
                  <c:v>736</c:v>
                </c:pt>
                <c:pt idx="1077">
                  <c:v>748</c:v>
                </c:pt>
                <c:pt idx="1078">
                  <c:v>764</c:v>
                </c:pt>
                <c:pt idx="1079">
                  <c:v>748</c:v>
                </c:pt>
                <c:pt idx="1080">
                  <c:v>740</c:v>
                </c:pt>
                <c:pt idx="1081">
                  <c:v>716</c:v>
                </c:pt>
                <c:pt idx="1082">
                  <c:v>748</c:v>
                </c:pt>
                <c:pt idx="1083">
                  <c:v>776</c:v>
                </c:pt>
                <c:pt idx="1084">
                  <c:v>752</c:v>
                </c:pt>
                <c:pt idx="1085">
                  <c:v>792</c:v>
                </c:pt>
                <c:pt idx="1086">
                  <c:v>796</c:v>
                </c:pt>
                <c:pt idx="1087">
                  <c:v>764</c:v>
                </c:pt>
                <c:pt idx="1088">
                  <c:v>748</c:v>
                </c:pt>
                <c:pt idx="1089">
                  <c:v>752</c:v>
                </c:pt>
                <c:pt idx="1090">
                  <c:v>784</c:v>
                </c:pt>
                <c:pt idx="1091">
                  <c:v>788</c:v>
                </c:pt>
                <c:pt idx="1092">
                  <c:v>808</c:v>
                </c:pt>
                <c:pt idx="1093">
                  <c:v>788</c:v>
                </c:pt>
                <c:pt idx="1094">
                  <c:v>752</c:v>
                </c:pt>
                <c:pt idx="1095">
                  <c:v>796</c:v>
                </c:pt>
                <c:pt idx="1096">
                  <c:v>764</c:v>
                </c:pt>
                <c:pt idx="1097">
                  <c:v>740</c:v>
                </c:pt>
                <c:pt idx="1098">
                  <c:v>752</c:v>
                </c:pt>
                <c:pt idx="1099">
                  <c:v>708</c:v>
                </c:pt>
                <c:pt idx="1100">
                  <c:v>744</c:v>
                </c:pt>
                <c:pt idx="1101">
                  <c:v>816</c:v>
                </c:pt>
                <c:pt idx="1102">
                  <c:v>708</c:v>
                </c:pt>
                <c:pt idx="1103">
                  <c:v>748</c:v>
                </c:pt>
                <c:pt idx="1104">
                  <c:v>716</c:v>
                </c:pt>
                <c:pt idx="1105">
                  <c:v>736</c:v>
                </c:pt>
                <c:pt idx="1106">
                  <c:v>708</c:v>
                </c:pt>
                <c:pt idx="1107">
                  <c:v>680</c:v>
                </c:pt>
                <c:pt idx="1108">
                  <c:v>728</c:v>
                </c:pt>
                <c:pt idx="1109">
                  <c:v>728</c:v>
                </c:pt>
                <c:pt idx="1110">
                  <c:v>716</c:v>
                </c:pt>
                <c:pt idx="1111">
                  <c:v>748</c:v>
                </c:pt>
                <c:pt idx="1112">
                  <c:v>712</c:v>
                </c:pt>
                <c:pt idx="1113">
                  <c:v>752</c:v>
                </c:pt>
                <c:pt idx="1114">
                  <c:v>752</c:v>
                </c:pt>
                <c:pt idx="1115">
                  <c:v>732</c:v>
                </c:pt>
                <c:pt idx="1116">
                  <c:v>764</c:v>
                </c:pt>
                <c:pt idx="1117">
                  <c:v>728</c:v>
                </c:pt>
                <c:pt idx="1118">
                  <c:v>712</c:v>
                </c:pt>
                <c:pt idx="1119">
                  <c:v>744</c:v>
                </c:pt>
                <c:pt idx="1120">
                  <c:v>740</c:v>
                </c:pt>
                <c:pt idx="1121">
                  <c:v>720</c:v>
                </c:pt>
                <c:pt idx="1122">
                  <c:v>752</c:v>
                </c:pt>
                <c:pt idx="1123">
                  <c:v>712</c:v>
                </c:pt>
                <c:pt idx="1124">
                  <c:v>712</c:v>
                </c:pt>
                <c:pt idx="1125">
                  <c:v>752</c:v>
                </c:pt>
                <c:pt idx="1126">
                  <c:v>776</c:v>
                </c:pt>
                <c:pt idx="1127">
                  <c:v>732</c:v>
                </c:pt>
                <c:pt idx="1128">
                  <c:v>768</c:v>
                </c:pt>
                <c:pt idx="1129">
                  <c:v>768</c:v>
                </c:pt>
                <c:pt idx="1130">
                  <c:v>720</c:v>
                </c:pt>
                <c:pt idx="1131">
                  <c:v>712</c:v>
                </c:pt>
                <c:pt idx="1132">
                  <c:v>716</c:v>
                </c:pt>
                <c:pt idx="1133">
                  <c:v>740</c:v>
                </c:pt>
                <c:pt idx="1134">
                  <c:v>748</c:v>
                </c:pt>
                <c:pt idx="1135">
                  <c:v>764</c:v>
                </c:pt>
                <c:pt idx="1136">
                  <c:v>760</c:v>
                </c:pt>
                <c:pt idx="1137">
                  <c:v>752</c:v>
                </c:pt>
                <c:pt idx="1138">
                  <c:v>760</c:v>
                </c:pt>
                <c:pt idx="1139">
                  <c:v>744</c:v>
                </c:pt>
                <c:pt idx="1140">
                  <c:v>740</c:v>
                </c:pt>
                <c:pt idx="1141">
                  <c:v>740</c:v>
                </c:pt>
                <c:pt idx="1142">
                  <c:v>736</c:v>
                </c:pt>
                <c:pt idx="1143">
                  <c:v>744</c:v>
                </c:pt>
                <c:pt idx="1144">
                  <c:v>728</c:v>
                </c:pt>
                <c:pt idx="1145">
                  <c:v>752</c:v>
                </c:pt>
                <c:pt idx="1146">
                  <c:v>756</c:v>
                </c:pt>
                <c:pt idx="1147">
                  <c:v>732</c:v>
                </c:pt>
                <c:pt idx="1148">
                  <c:v>740</c:v>
                </c:pt>
                <c:pt idx="1149">
                  <c:v>740</c:v>
                </c:pt>
                <c:pt idx="1150">
                  <c:v>708</c:v>
                </c:pt>
                <c:pt idx="1151">
                  <c:v>740</c:v>
                </c:pt>
                <c:pt idx="1152">
                  <c:v>744</c:v>
                </c:pt>
                <c:pt idx="1153">
                  <c:v>720</c:v>
                </c:pt>
                <c:pt idx="1154">
                  <c:v>736</c:v>
                </c:pt>
                <c:pt idx="1155">
                  <c:v>748</c:v>
                </c:pt>
                <c:pt idx="1156">
                  <c:v>736</c:v>
                </c:pt>
                <c:pt idx="1157">
                  <c:v>764</c:v>
                </c:pt>
                <c:pt idx="1158">
                  <c:v>780</c:v>
                </c:pt>
                <c:pt idx="1159">
                  <c:v>744</c:v>
                </c:pt>
                <c:pt idx="1160">
                  <c:v>740</c:v>
                </c:pt>
                <c:pt idx="1161">
                  <c:v>740</c:v>
                </c:pt>
                <c:pt idx="1162">
                  <c:v>740</c:v>
                </c:pt>
                <c:pt idx="1163">
                  <c:v>756</c:v>
                </c:pt>
                <c:pt idx="1164">
                  <c:v>748</c:v>
                </c:pt>
                <c:pt idx="1165">
                  <c:v>736</c:v>
                </c:pt>
                <c:pt idx="1166">
                  <c:v>740</c:v>
                </c:pt>
                <c:pt idx="1167">
                  <c:v>776</c:v>
                </c:pt>
                <c:pt idx="1168">
                  <c:v>748</c:v>
                </c:pt>
                <c:pt idx="1169">
                  <c:v>736</c:v>
                </c:pt>
                <c:pt idx="1170">
                  <c:v>688</c:v>
                </c:pt>
                <c:pt idx="1171">
                  <c:v>684</c:v>
                </c:pt>
                <c:pt idx="1172">
                  <c:v>700</c:v>
                </c:pt>
                <c:pt idx="1173">
                  <c:v>712</c:v>
                </c:pt>
                <c:pt idx="1174">
                  <c:v>696</c:v>
                </c:pt>
                <c:pt idx="1175">
                  <c:v>740</c:v>
                </c:pt>
                <c:pt idx="1176">
                  <c:v>752</c:v>
                </c:pt>
                <c:pt idx="1177">
                  <c:v>700</c:v>
                </c:pt>
                <c:pt idx="1178">
                  <c:v>728</c:v>
                </c:pt>
                <c:pt idx="1179">
                  <c:v>728</c:v>
                </c:pt>
                <c:pt idx="1180">
                  <c:v>728</c:v>
                </c:pt>
                <c:pt idx="1181">
                  <c:v>728</c:v>
                </c:pt>
                <c:pt idx="1182">
                  <c:v>688</c:v>
                </c:pt>
                <c:pt idx="1183">
                  <c:v>708</c:v>
                </c:pt>
                <c:pt idx="1184">
                  <c:v>712</c:v>
                </c:pt>
                <c:pt idx="1185">
                  <c:v>716</c:v>
                </c:pt>
                <c:pt idx="1186">
                  <c:v>732</c:v>
                </c:pt>
                <c:pt idx="1187">
                  <c:v>748</c:v>
                </c:pt>
                <c:pt idx="1188">
                  <c:v>708</c:v>
                </c:pt>
                <c:pt idx="1189">
                  <c:v>728</c:v>
                </c:pt>
                <c:pt idx="1190">
                  <c:v>684</c:v>
                </c:pt>
                <c:pt idx="1191">
                  <c:v>708</c:v>
                </c:pt>
                <c:pt idx="1192">
                  <c:v>712</c:v>
                </c:pt>
                <c:pt idx="1193">
                  <c:v>712</c:v>
                </c:pt>
                <c:pt idx="1194">
                  <c:v>712</c:v>
                </c:pt>
                <c:pt idx="1195">
                  <c:v>680</c:v>
                </c:pt>
                <c:pt idx="1196">
                  <c:v>656</c:v>
                </c:pt>
                <c:pt idx="1197">
                  <c:v>688</c:v>
                </c:pt>
                <c:pt idx="1198">
                  <c:v>660</c:v>
                </c:pt>
                <c:pt idx="1199">
                  <c:v>692</c:v>
                </c:pt>
                <c:pt idx="1200">
                  <c:v>708</c:v>
                </c:pt>
                <c:pt idx="1201">
                  <c:v>716</c:v>
                </c:pt>
                <c:pt idx="1202">
                  <c:v>652</c:v>
                </c:pt>
                <c:pt idx="1203">
                  <c:v>668</c:v>
                </c:pt>
                <c:pt idx="1204">
                  <c:v>644</c:v>
                </c:pt>
                <c:pt idx="1205">
                  <c:v>620</c:v>
                </c:pt>
                <c:pt idx="1206">
                  <c:v>576</c:v>
                </c:pt>
                <c:pt idx="1207">
                  <c:v>560</c:v>
                </c:pt>
                <c:pt idx="1208">
                  <c:v>540</c:v>
                </c:pt>
                <c:pt idx="1209">
                  <c:v>552</c:v>
                </c:pt>
                <c:pt idx="1210">
                  <c:v>536</c:v>
                </c:pt>
                <c:pt idx="1211">
                  <c:v>556</c:v>
                </c:pt>
                <c:pt idx="1212">
                  <c:v>560</c:v>
                </c:pt>
                <c:pt idx="1213">
                  <c:v>596</c:v>
                </c:pt>
                <c:pt idx="1214">
                  <c:v>616</c:v>
                </c:pt>
                <c:pt idx="1215">
                  <c:v>584</c:v>
                </c:pt>
                <c:pt idx="1216">
                  <c:v>556</c:v>
                </c:pt>
                <c:pt idx="1217">
                  <c:v>536</c:v>
                </c:pt>
                <c:pt idx="1218">
                  <c:v>596</c:v>
                </c:pt>
                <c:pt idx="1219">
                  <c:v>632</c:v>
                </c:pt>
                <c:pt idx="1220">
                  <c:v>660</c:v>
                </c:pt>
                <c:pt idx="1221">
                  <c:v>620</c:v>
                </c:pt>
                <c:pt idx="1222">
                  <c:v>552</c:v>
                </c:pt>
                <c:pt idx="1223">
                  <c:v>524</c:v>
                </c:pt>
                <c:pt idx="1224">
                  <c:v>512</c:v>
                </c:pt>
                <c:pt idx="1225">
                  <c:v>556</c:v>
                </c:pt>
                <c:pt idx="1226">
                  <c:v>728</c:v>
                </c:pt>
                <c:pt idx="1227">
                  <c:v>740</c:v>
                </c:pt>
                <c:pt idx="1228">
                  <c:v>732</c:v>
                </c:pt>
                <c:pt idx="1229">
                  <c:v>660</c:v>
                </c:pt>
                <c:pt idx="1230">
                  <c:v>580</c:v>
                </c:pt>
                <c:pt idx="1231">
                  <c:v>532</c:v>
                </c:pt>
                <c:pt idx="1232">
                  <c:v>500</c:v>
                </c:pt>
                <c:pt idx="1233">
                  <c:v>516</c:v>
                </c:pt>
                <c:pt idx="1234">
                  <c:v>580</c:v>
                </c:pt>
                <c:pt idx="1235">
                  <c:v>624</c:v>
                </c:pt>
                <c:pt idx="1236">
                  <c:v>612</c:v>
                </c:pt>
                <c:pt idx="1237">
                  <c:v>584</c:v>
                </c:pt>
                <c:pt idx="1238">
                  <c:v>576</c:v>
                </c:pt>
                <c:pt idx="1239">
                  <c:v>552</c:v>
                </c:pt>
                <c:pt idx="1240">
                  <c:v>520</c:v>
                </c:pt>
                <c:pt idx="1241">
                  <c:v>520</c:v>
                </c:pt>
                <c:pt idx="1242">
                  <c:v>540</c:v>
                </c:pt>
                <c:pt idx="1243">
                  <c:v>564</c:v>
                </c:pt>
                <c:pt idx="1244">
                  <c:v>508</c:v>
                </c:pt>
                <c:pt idx="1245">
                  <c:v>568</c:v>
                </c:pt>
                <c:pt idx="1246">
                  <c:v>568</c:v>
                </c:pt>
                <c:pt idx="1247">
                  <c:v>544</c:v>
                </c:pt>
                <c:pt idx="1248">
                  <c:v>572</c:v>
                </c:pt>
                <c:pt idx="1249">
                  <c:v>976</c:v>
                </c:pt>
                <c:pt idx="1250">
                  <c:v>520</c:v>
                </c:pt>
                <c:pt idx="1251">
                  <c:v>592</c:v>
                </c:pt>
                <c:pt idx="1252">
                  <c:v>616</c:v>
                </c:pt>
                <c:pt idx="1253">
                  <c:v>672</c:v>
                </c:pt>
                <c:pt idx="1254">
                  <c:v>692</c:v>
                </c:pt>
                <c:pt idx="1255">
                  <c:v>664</c:v>
                </c:pt>
                <c:pt idx="1256">
                  <c:v>624</c:v>
                </c:pt>
                <c:pt idx="1257">
                  <c:v>608</c:v>
                </c:pt>
                <c:pt idx="1258">
                  <c:v>596</c:v>
                </c:pt>
                <c:pt idx="1259">
                  <c:v>560</c:v>
                </c:pt>
                <c:pt idx="1260">
                  <c:v>572</c:v>
                </c:pt>
                <c:pt idx="1261">
                  <c:v>544</c:v>
                </c:pt>
                <c:pt idx="1262">
                  <c:v>732</c:v>
                </c:pt>
                <c:pt idx="1263">
                  <c:v>732</c:v>
                </c:pt>
                <c:pt idx="1264">
                  <c:v>564</c:v>
                </c:pt>
                <c:pt idx="1265">
                  <c:v>588</c:v>
                </c:pt>
                <c:pt idx="1266">
                  <c:v>588</c:v>
                </c:pt>
                <c:pt idx="1267">
                  <c:v>584</c:v>
                </c:pt>
                <c:pt idx="1268">
                  <c:v>524</c:v>
                </c:pt>
                <c:pt idx="1269">
                  <c:v>524</c:v>
                </c:pt>
                <c:pt idx="1270">
                  <c:v>624</c:v>
                </c:pt>
                <c:pt idx="1271">
                  <c:v>836</c:v>
                </c:pt>
                <c:pt idx="1272">
                  <c:v>792</c:v>
                </c:pt>
                <c:pt idx="1273">
                  <c:v>796</c:v>
                </c:pt>
                <c:pt idx="1274">
                  <c:v>760</c:v>
                </c:pt>
                <c:pt idx="1275">
                  <c:v>668</c:v>
                </c:pt>
                <c:pt idx="1276">
                  <c:v>580</c:v>
                </c:pt>
                <c:pt idx="1277">
                  <c:v>540</c:v>
                </c:pt>
                <c:pt idx="1278">
                  <c:v>532</c:v>
                </c:pt>
                <c:pt idx="1279">
                  <c:v>556</c:v>
                </c:pt>
                <c:pt idx="1280">
                  <c:v>624</c:v>
                </c:pt>
                <c:pt idx="1281">
                  <c:v>724</c:v>
                </c:pt>
                <c:pt idx="1282">
                  <c:v>736</c:v>
                </c:pt>
                <c:pt idx="1283">
                  <c:v>708</c:v>
                </c:pt>
                <c:pt idx="1284">
                  <c:v>712</c:v>
                </c:pt>
                <c:pt idx="1285">
                  <c:v>660</c:v>
                </c:pt>
                <c:pt idx="1286">
                  <c:v>636</c:v>
                </c:pt>
                <c:pt idx="1287">
                  <c:v>592</c:v>
                </c:pt>
                <c:pt idx="1288">
                  <c:v>592</c:v>
                </c:pt>
                <c:pt idx="1289">
                  <c:v>612</c:v>
                </c:pt>
                <c:pt idx="1290">
                  <c:v>644</c:v>
                </c:pt>
                <c:pt idx="1291">
                  <c:v>748</c:v>
                </c:pt>
                <c:pt idx="1292">
                  <c:v>700</c:v>
                </c:pt>
                <c:pt idx="1293">
                  <c:v>672</c:v>
                </c:pt>
                <c:pt idx="1294">
                  <c:v>616</c:v>
                </c:pt>
                <c:pt idx="1295">
                  <c:v>648</c:v>
                </c:pt>
                <c:pt idx="1296">
                  <c:v>580</c:v>
                </c:pt>
                <c:pt idx="1297">
                  <c:v>564</c:v>
                </c:pt>
                <c:pt idx="1298">
                  <c:v>596</c:v>
                </c:pt>
                <c:pt idx="1299">
                  <c:v>684</c:v>
                </c:pt>
                <c:pt idx="1300">
                  <c:v>720</c:v>
                </c:pt>
                <c:pt idx="1301">
                  <c:v>752</c:v>
                </c:pt>
                <c:pt idx="1302">
                  <c:v>720</c:v>
                </c:pt>
                <c:pt idx="1303">
                  <c:v>656</c:v>
                </c:pt>
                <c:pt idx="1304">
                  <c:v>632</c:v>
                </c:pt>
                <c:pt idx="1305">
                  <c:v>576</c:v>
                </c:pt>
                <c:pt idx="1306">
                  <c:v>552</c:v>
                </c:pt>
                <c:pt idx="1307">
                  <c:v>560</c:v>
                </c:pt>
                <c:pt idx="1308">
                  <c:v>816</c:v>
                </c:pt>
                <c:pt idx="1309">
                  <c:v>712</c:v>
                </c:pt>
                <c:pt idx="1310">
                  <c:v>720</c:v>
                </c:pt>
                <c:pt idx="1311">
                  <c:v>776</c:v>
                </c:pt>
                <c:pt idx="1312">
                  <c:v>728</c:v>
                </c:pt>
                <c:pt idx="1313">
                  <c:v>636</c:v>
                </c:pt>
                <c:pt idx="1314">
                  <c:v>608</c:v>
                </c:pt>
                <c:pt idx="1315">
                  <c:v>592</c:v>
                </c:pt>
                <c:pt idx="1316">
                  <c:v>576</c:v>
                </c:pt>
                <c:pt idx="1317">
                  <c:v>592</c:v>
                </c:pt>
                <c:pt idx="1318">
                  <c:v>628</c:v>
                </c:pt>
                <c:pt idx="1319">
                  <c:v>732</c:v>
                </c:pt>
                <c:pt idx="1320">
                  <c:v>708</c:v>
                </c:pt>
                <c:pt idx="1321">
                  <c:v>636</c:v>
                </c:pt>
                <c:pt idx="1322">
                  <c:v>636</c:v>
                </c:pt>
                <c:pt idx="1323">
                  <c:v>632</c:v>
                </c:pt>
                <c:pt idx="1324">
                  <c:v>652</c:v>
                </c:pt>
                <c:pt idx="1325">
                  <c:v>672</c:v>
                </c:pt>
                <c:pt idx="1326">
                  <c:v>640</c:v>
                </c:pt>
                <c:pt idx="1327">
                  <c:v>592</c:v>
                </c:pt>
                <c:pt idx="1328">
                  <c:v>560</c:v>
                </c:pt>
                <c:pt idx="1329">
                  <c:v>560</c:v>
                </c:pt>
                <c:pt idx="1330">
                  <c:v>564</c:v>
                </c:pt>
                <c:pt idx="1331">
                  <c:v>684</c:v>
                </c:pt>
                <c:pt idx="1332">
                  <c:v>700</c:v>
                </c:pt>
                <c:pt idx="1333">
                  <c:v>592</c:v>
                </c:pt>
                <c:pt idx="1334">
                  <c:v>556</c:v>
                </c:pt>
                <c:pt idx="1335">
                  <c:v>536</c:v>
                </c:pt>
                <c:pt idx="1336">
                  <c:v>524</c:v>
                </c:pt>
                <c:pt idx="1337">
                  <c:v>520</c:v>
                </c:pt>
                <c:pt idx="1338">
                  <c:v>504</c:v>
                </c:pt>
                <c:pt idx="1339">
                  <c:v>504</c:v>
                </c:pt>
                <c:pt idx="1340">
                  <c:v>512</c:v>
                </c:pt>
                <c:pt idx="1341">
                  <c:v>600</c:v>
                </c:pt>
                <c:pt idx="1342">
                  <c:v>748</c:v>
                </c:pt>
                <c:pt idx="1343">
                  <c:v>660</c:v>
                </c:pt>
                <c:pt idx="1344">
                  <c:v>588</c:v>
                </c:pt>
                <c:pt idx="1345">
                  <c:v>576</c:v>
                </c:pt>
                <c:pt idx="1346">
                  <c:v>580</c:v>
                </c:pt>
                <c:pt idx="1347">
                  <c:v>576</c:v>
                </c:pt>
                <c:pt idx="1348">
                  <c:v>580</c:v>
                </c:pt>
                <c:pt idx="1349">
                  <c:v>608</c:v>
                </c:pt>
                <c:pt idx="1350">
                  <c:v>576</c:v>
                </c:pt>
                <c:pt idx="1351">
                  <c:v>588</c:v>
                </c:pt>
                <c:pt idx="1352">
                  <c:v>548</c:v>
                </c:pt>
                <c:pt idx="1353">
                  <c:v>544</c:v>
                </c:pt>
                <c:pt idx="1354">
                  <c:v>596</c:v>
                </c:pt>
                <c:pt idx="1355">
                  <c:v>624</c:v>
                </c:pt>
                <c:pt idx="1356">
                  <c:v>656</c:v>
                </c:pt>
                <c:pt idx="1357">
                  <c:v>668</c:v>
                </c:pt>
                <c:pt idx="1358">
                  <c:v>608</c:v>
                </c:pt>
                <c:pt idx="1359">
                  <c:v>592</c:v>
                </c:pt>
                <c:pt idx="1360">
                  <c:v>600</c:v>
                </c:pt>
                <c:pt idx="1361">
                  <c:v>640</c:v>
                </c:pt>
                <c:pt idx="1362">
                  <c:v>588</c:v>
                </c:pt>
                <c:pt idx="1363">
                  <c:v>572</c:v>
                </c:pt>
                <c:pt idx="1364">
                  <c:v>564</c:v>
                </c:pt>
                <c:pt idx="1365">
                  <c:v>608</c:v>
                </c:pt>
                <c:pt idx="1366">
                  <c:v>568</c:v>
                </c:pt>
                <c:pt idx="1367">
                  <c:v>588</c:v>
                </c:pt>
                <c:pt idx="1368">
                  <c:v>688</c:v>
                </c:pt>
                <c:pt idx="1369">
                  <c:v>664</c:v>
                </c:pt>
                <c:pt idx="1370">
                  <c:v>644</c:v>
                </c:pt>
                <c:pt idx="1371">
                  <c:v>620</c:v>
                </c:pt>
                <c:pt idx="1372">
                  <c:v>588</c:v>
                </c:pt>
                <c:pt idx="1373">
                  <c:v>560</c:v>
                </c:pt>
                <c:pt idx="1374">
                  <c:v>568</c:v>
                </c:pt>
                <c:pt idx="1375">
                  <c:v>580</c:v>
                </c:pt>
                <c:pt idx="1376">
                  <c:v>736</c:v>
                </c:pt>
                <c:pt idx="1377">
                  <c:v>736</c:v>
                </c:pt>
                <c:pt idx="1378">
                  <c:v>712</c:v>
                </c:pt>
                <c:pt idx="1379">
                  <c:v>692</c:v>
                </c:pt>
                <c:pt idx="1380">
                  <c:v>616</c:v>
                </c:pt>
                <c:pt idx="1381">
                  <c:v>612</c:v>
                </c:pt>
                <c:pt idx="1382">
                  <c:v>572</c:v>
                </c:pt>
                <c:pt idx="1383">
                  <c:v>612</c:v>
                </c:pt>
                <c:pt idx="1384">
                  <c:v>664</c:v>
                </c:pt>
                <c:pt idx="1385">
                  <c:v>684</c:v>
                </c:pt>
                <c:pt idx="1386">
                  <c:v>652</c:v>
                </c:pt>
                <c:pt idx="1387">
                  <c:v>632</c:v>
                </c:pt>
                <c:pt idx="1388">
                  <c:v>636</c:v>
                </c:pt>
                <c:pt idx="1389">
                  <c:v>612</c:v>
                </c:pt>
                <c:pt idx="1390">
                  <c:v>588</c:v>
                </c:pt>
                <c:pt idx="1391">
                  <c:v>572</c:v>
                </c:pt>
                <c:pt idx="1392">
                  <c:v>560</c:v>
                </c:pt>
                <c:pt idx="1393">
                  <c:v>632</c:v>
                </c:pt>
                <c:pt idx="1394">
                  <c:v>748</c:v>
                </c:pt>
                <c:pt idx="1395">
                  <c:v>768</c:v>
                </c:pt>
                <c:pt idx="1396">
                  <c:v>756</c:v>
                </c:pt>
                <c:pt idx="1397">
                  <c:v>700</c:v>
                </c:pt>
                <c:pt idx="1398">
                  <c:v>636</c:v>
                </c:pt>
                <c:pt idx="1399">
                  <c:v>612</c:v>
                </c:pt>
                <c:pt idx="1400">
                  <c:v>552</c:v>
                </c:pt>
                <c:pt idx="1401">
                  <c:v>532</c:v>
                </c:pt>
                <c:pt idx="1402">
                  <c:v>576</c:v>
                </c:pt>
                <c:pt idx="1403">
                  <c:v>712</c:v>
                </c:pt>
                <c:pt idx="1404">
                  <c:v>788</c:v>
                </c:pt>
                <c:pt idx="1405">
                  <c:v>800</c:v>
                </c:pt>
                <c:pt idx="1406">
                  <c:v>744</c:v>
                </c:pt>
                <c:pt idx="1407">
                  <c:v>668</c:v>
                </c:pt>
                <c:pt idx="1408">
                  <c:v>640</c:v>
                </c:pt>
                <c:pt idx="1409">
                  <c:v>588</c:v>
                </c:pt>
                <c:pt idx="1410">
                  <c:v>568</c:v>
                </c:pt>
                <c:pt idx="1411">
                  <c:v>560</c:v>
                </c:pt>
                <c:pt idx="1412">
                  <c:v>560</c:v>
                </c:pt>
                <c:pt idx="1413">
                  <c:v>604</c:v>
                </c:pt>
                <c:pt idx="1414">
                  <c:v>612</c:v>
                </c:pt>
                <c:pt idx="1415">
                  <c:v>676</c:v>
                </c:pt>
                <c:pt idx="1416">
                  <c:v>664</c:v>
                </c:pt>
                <c:pt idx="1417">
                  <c:v>604</c:v>
                </c:pt>
                <c:pt idx="1418">
                  <c:v>576</c:v>
                </c:pt>
                <c:pt idx="1419">
                  <c:v>584</c:v>
                </c:pt>
                <c:pt idx="1420">
                  <c:v>612</c:v>
                </c:pt>
                <c:pt idx="1421">
                  <c:v>672</c:v>
                </c:pt>
                <c:pt idx="1422">
                  <c:v>636</c:v>
                </c:pt>
                <c:pt idx="1423">
                  <c:v>580</c:v>
                </c:pt>
                <c:pt idx="1424">
                  <c:v>560</c:v>
                </c:pt>
                <c:pt idx="1425">
                  <c:v>572</c:v>
                </c:pt>
                <c:pt idx="1426">
                  <c:v>612</c:v>
                </c:pt>
                <c:pt idx="1427">
                  <c:v>660</c:v>
                </c:pt>
                <c:pt idx="1428">
                  <c:v>616</c:v>
                </c:pt>
                <c:pt idx="1429">
                  <c:v>596</c:v>
                </c:pt>
                <c:pt idx="1430">
                  <c:v>584</c:v>
                </c:pt>
                <c:pt idx="1431">
                  <c:v>600</c:v>
                </c:pt>
                <c:pt idx="1432">
                  <c:v>640</c:v>
                </c:pt>
                <c:pt idx="1433">
                  <c:v>652</c:v>
                </c:pt>
                <c:pt idx="1434">
                  <c:v>608</c:v>
                </c:pt>
                <c:pt idx="1435">
                  <c:v>592</c:v>
                </c:pt>
                <c:pt idx="1436">
                  <c:v>616</c:v>
                </c:pt>
                <c:pt idx="1437">
                  <c:v>644</c:v>
                </c:pt>
                <c:pt idx="1438">
                  <c:v>640</c:v>
                </c:pt>
                <c:pt idx="1439">
                  <c:v>676</c:v>
                </c:pt>
                <c:pt idx="1440">
                  <c:v>672</c:v>
                </c:pt>
                <c:pt idx="1441">
                  <c:v>632</c:v>
                </c:pt>
                <c:pt idx="1442">
                  <c:v>576</c:v>
                </c:pt>
                <c:pt idx="1443">
                  <c:v>568</c:v>
                </c:pt>
                <c:pt idx="1444">
                  <c:v>624</c:v>
                </c:pt>
                <c:pt idx="1445">
                  <c:v>676</c:v>
                </c:pt>
                <c:pt idx="1446">
                  <c:v>636</c:v>
                </c:pt>
                <c:pt idx="1447">
                  <c:v>568</c:v>
                </c:pt>
                <c:pt idx="1448">
                  <c:v>540</c:v>
                </c:pt>
                <c:pt idx="1449">
                  <c:v>564</c:v>
                </c:pt>
                <c:pt idx="1450">
                  <c:v>584</c:v>
                </c:pt>
                <c:pt idx="1451">
                  <c:v>548</c:v>
                </c:pt>
                <c:pt idx="1452">
                  <c:v>608</c:v>
                </c:pt>
                <c:pt idx="1453">
                  <c:v>620</c:v>
                </c:pt>
                <c:pt idx="1454">
                  <c:v>564</c:v>
                </c:pt>
                <c:pt idx="1455">
                  <c:v>532</c:v>
                </c:pt>
                <c:pt idx="1456">
                  <c:v>512</c:v>
                </c:pt>
                <c:pt idx="1457">
                  <c:v>504</c:v>
                </c:pt>
                <c:pt idx="1458">
                  <c:v>504</c:v>
                </c:pt>
                <c:pt idx="1459">
                  <c:v>500</c:v>
                </c:pt>
                <c:pt idx="1460">
                  <c:v>508</c:v>
                </c:pt>
                <c:pt idx="1461">
                  <c:v>588</c:v>
                </c:pt>
                <c:pt idx="1462">
                  <c:v>692</c:v>
                </c:pt>
                <c:pt idx="1463">
                  <c:v>708</c:v>
                </c:pt>
                <c:pt idx="1464">
                  <c:v>660</c:v>
                </c:pt>
                <c:pt idx="1465">
                  <c:v>568</c:v>
                </c:pt>
                <c:pt idx="1466">
                  <c:v>544</c:v>
                </c:pt>
                <c:pt idx="1467">
                  <c:v>524</c:v>
                </c:pt>
                <c:pt idx="1468">
                  <c:v>548</c:v>
                </c:pt>
                <c:pt idx="1469">
                  <c:v>680</c:v>
                </c:pt>
                <c:pt idx="1470">
                  <c:v>752</c:v>
                </c:pt>
                <c:pt idx="1471">
                  <c:v>712</c:v>
                </c:pt>
                <c:pt idx="1472">
                  <c:v>712</c:v>
                </c:pt>
                <c:pt idx="1473">
                  <c:v>712</c:v>
                </c:pt>
                <c:pt idx="1474">
                  <c:v>696</c:v>
                </c:pt>
                <c:pt idx="1475">
                  <c:v>628</c:v>
                </c:pt>
                <c:pt idx="1476">
                  <c:v>608</c:v>
                </c:pt>
                <c:pt idx="1477">
                  <c:v>592</c:v>
                </c:pt>
                <c:pt idx="1478">
                  <c:v>600</c:v>
                </c:pt>
                <c:pt idx="1479">
                  <c:v>672</c:v>
                </c:pt>
                <c:pt idx="1480">
                  <c:v>720</c:v>
                </c:pt>
                <c:pt idx="1481">
                  <c:v>732</c:v>
                </c:pt>
                <c:pt idx="1482">
                  <c:v>648</c:v>
                </c:pt>
                <c:pt idx="1483">
                  <c:v>636</c:v>
                </c:pt>
                <c:pt idx="1484">
                  <c:v>612</c:v>
                </c:pt>
                <c:pt idx="1485">
                  <c:v>576</c:v>
                </c:pt>
                <c:pt idx="1486">
                  <c:v>576</c:v>
                </c:pt>
                <c:pt idx="1487">
                  <c:v>632</c:v>
                </c:pt>
                <c:pt idx="1488">
                  <c:v>688</c:v>
                </c:pt>
                <c:pt idx="1489">
                  <c:v>676</c:v>
                </c:pt>
                <c:pt idx="1490">
                  <c:v>668</c:v>
                </c:pt>
                <c:pt idx="1491">
                  <c:v>680</c:v>
                </c:pt>
                <c:pt idx="1492">
                  <c:v>656</c:v>
                </c:pt>
                <c:pt idx="1493">
                  <c:v>620</c:v>
                </c:pt>
                <c:pt idx="1494">
                  <c:v>596</c:v>
                </c:pt>
                <c:pt idx="1495">
                  <c:v>588</c:v>
                </c:pt>
                <c:pt idx="1496">
                  <c:v>576</c:v>
                </c:pt>
                <c:pt idx="1497">
                  <c:v>576</c:v>
                </c:pt>
                <c:pt idx="1498">
                  <c:v>576</c:v>
                </c:pt>
                <c:pt idx="1499">
                  <c:v>648</c:v>
                </c:pt>
                <c:pt idx="1500">
                  <c:v>708</c:v>
                </c:pt>
                <c:pt idx="1501">
                  <c:v>696</c:v>
                </c:pt>
                <c:pt idx="1502">
                  <c:v>692</c:v>
                </c:pt>
                <c:pt idx="1503">
                  <c:v>732</c:v>
                </c:pt>
                <c:pt idx="1504">
                  <c:v>732</c:v>
                </c:pt>
                <c:pt idx="1505">
                  <c:v>680</c:v>
                </c:pt>
                <c:pt idx="1506">
                  <c:v>672</c:v>
                </c:pt>
                <c:pt idx="1507">
                  <c:v>756</c:v>
                </c:pt>
                <c:pt idx="1508">
                  <c:v>672</c:v>
                </c:pt>
                <c:pt idx="1509">
                  <c:v>832</c:v>
                </c:pt>
                <c:pt idx="1510">
                  <c:v>964</c:v>
                </c:pt>
                <c:pt idx="1511">
                  <c:v>1020</c:v>
                </c:pt>
                <c:pt idx="1512">
                  <c:v>1012</c:v>
                </c:pt>
                <c:pt idx="1513">
                  <c:v>876</c:v>
                </c:pt>
                <c:pt idx="1514">
                  <c:v>736</c:v>
                </c:pt>
                <c:pt idx="1515">
                  <c:v>796</c:v>
                </c:pt>
                <c:pt idx="1516">
                  <c:v>864</c:v>
                </c:pt>
                <c:pt idx="1517">
                  <c:v>1108</c:v>
                </c:pt>
                <c:pt idx="1518">
                  <c:v>1140</c:v>
                </c:pt>
                <c:pt idx="1519">
                  <c:v>1104</c:v>
                </c:pt>
                <c:pt idx="1520">
                  <c:v>1104</c:v>
                </c:pt>
                <c:pt idx="1521">
                  <c:v>1056</c:v>
                </c:pt>
                <c:pt idx="1522">
                  <c:v>1076</c:v>
                </c:pt>
                <c:pt idx="1523">
                  <c:v>916</c:v>
                </c:pt>
                <c:pt idx="1524">
                  <c:v>840</c:v>
                </c:pt>
                <c:pt idx="1525">
                  <c:v>888</c:v>
                </c:pt>
                <c:pt idx="1526">
                  <c:v>856</c:v>
                </c:pt>
                <c:pt idx="1527">
                  <c:v>980</c:v>
                </c:pt>
                <c:pt idx="1528">
                  <c:v>844</c:v>
                </c:pt>
                <c:pt idx="1529">
                  <c:v>740</c:v>
                </c:pt>
                <c:pt idx="1530">
                  <c:v>784</c:v>
                </c:pt>
                <c:pt idx="1531">
                  <c:v>768</c:v>
                </c:pt>
                <c:pt idx="1532">
                  <c:v>736</c:v>
                </c:pt>
                <c:pt idx="1533">
                  <c:v>724</c:v>
                </c:pt>
                <c:pt idx="1534">
                  <c:v>752</c:v>
                </c:pt>
                <c:pt idx="1535">
                  <c:v>768</c:v>
                </c:pt>
                <c:pt idx="1536">
                  <c:v>724</c:v>
                </c:pt>
                <c:pt idx="1537">
                  <c:v>736</c:v>
                </c:pt>
                <c:pt idx="1538">
                  <c:v>800</c:v>
                </c:pt>
                <c:pt idx="1539">
                  <c:v>1044</c:v>
                </c:pt>
                <c:pt idx="1540">
                  <c:v>1008</c:v>
                </c:pt>
                <c:pt idx="1541">
                  <c:v>1012</c:v>
                </c:pt>
                <c:pt idx="1542">
                  <c:v>964</c:v>
                </c:pt>
                <c:pt idx="1543">
                  <c:v>988</c:v>
                </c:pt>
                <c:pt idx="1544">
                  <c:v>968</c:v>
                </c:pt>
                <c:pt idx="1545">
                  <c:v>892</c:v>
                </c:pt>
                <c:pt idx="1546">
                  <c:v>836</c:v>
                </c:pt>
                <c:pt idx="1547">
                  <c:v>812</c:v>
                </c:pt>
                <c:pt idx="1548">
                  <c:v>1152</c:v>
                </c:pt>
                <c:pt idx="1549">
                  <c:v>1096</c:v>
                </c:pt>
                <c:pt idx="1550">
                  <c:v>1056</c:v>
                </c:pt>
                <c:pt idx="1551">
                  <c:v>1088</c:v>
                </c:pt>
                <c:pt idx="1552">
                  <c:v>1088</c:v>
                </c:pt>
                <c:pt idx="1553">
                  <c:v>1048</c:v>
                </c:pt>
                <c:pt idx="1554">
                  <c:v>1056</c:v>
                </c:pt>
                <c:pt idx="1555">
                  <c:v>1112</c:v>
                </c:pt>
                <c:pt idx="1556">
                  <c:v>1032</c:v>
                </c:pt>
                <c:pt idx="1557">
                  <c:v>812</c:v>
                </c:pt>
                <c:pt idx="1558">
                  <c:v>732</c:v>
                </c:pt>
                <c:pt idx="1559">
                  <c:v>740</c:v>
                </c:pt>
                <c:pt idx="1560">
                  <c:v>748</c:v>
                </c:pt>
                <c:pt idx="1561">
                  <c:v>776</c:v>
                </c:pt>
                <c:pt idx="1562">
                  <c:v>736</c:v>
                </c:pt>
                <c:pt idx="1563">
                  <c:v>720</c:v>
                </c:pt>
                <c:pt idx="1564">
                  <c:v>684</c:v>
                </c:pt>
                <c:pt idx="1565">
                  <c:v>684</c:v>
                </c:pt>
                <c:pt idx="1566">
                  <c:v>780</c:v>
                </c:pt>
                <c:pt idx="1567">
                  <c:v>1160</c:v>
                </c:pt>
                <c:pt idx="1568">
                  <c:v>1084</c:v>
                </c:pt>
                <c:pt idx="1569">
                  <c:v>1028</c:v>
                </c:pt>
                <c:pt idx="1570">
                  <c:v>800</c:v>
                </c:pt>
                <c:pt idx="1571">
                  <c:v>792</c:v>
                </c:pt>
                <c:pt idx="1572">
                  <c:v>780</c:v>
                </c:pt>
                <c:pt idx="1573">
                  <c:v>692</c:v>
                </c:pt>
                <c:pt idx="1574">
                  <c:v>676</c:v>
                </c:pt>
                <c:pt idx="1575">
                  <c:v>732</c:v>
                </c:pt>
                <c:pt idx="1576">
                  <c:v>732</c:v>
                </c:pt>
                <c:pt idx="1577">
                  <c:v>1080</c:v>
                </c:pt>
                <c:pt idx="1578">
                  <c:v>836</c:v>
                </c:pt>
                <c:pt idx="1579">
                  <c:v>804</c:v>
                </c:pt>
                <c:pt idx="1580">
                  <c:v>784</c:v>
                </c:pt>
                <c:pt idx="1581">
                  <c:v>944</c:v>
                </c:pt>
                <c:pt idx="1582">
                  <c:v>1060</c:v>
                </c:pt>
                <c:pt idx="1583">
                  <c:v>972</c:v>
                </c:pt>
                <c:pt idx="1584">
                  <c:v>1092</c:v>
                </c:pt>
                <c:pt idx="1585">
                  <c:v>916</c:v>
                </c:pt>
                <c:pt idx="1586">
                  <c:v>912</c:v>
                </c:pt>
                <c:pt idx="1587">
                  <c:v>940</c:v>
                </c:pt>
                <c:pt idx="1588">
                  <c:v>928</c:v>
                </c:pt>
                <c:pt idx="1589">
                  <c:v>804</c:v>
                </c:pt>
                <c:pt idx="1590">
                  <c:v>852</c:v>
                </c:pt>
                <c:pt idx="1591">
                  <c:v>856</c:v>
                </c:pt>
                <c:pt idx="1592">
                  <c:v>796</c:v>
                </c:pt>
                <c:pt idx="1593">
                  <c:v>832</c:v>
                </c:pt>
                <c:pt idx="1594">
                  <c:v>896</c:v>
                </c:pt>
                <c:pt idx="1595">
                  <c:v>912</c:v>
                </c:pt>
                <c:pt idx="1596">
                  <c:v>1000</c:v>
                </c:pt>
                <c:pt idx="1597">
                  <c:v>852</c:v>
                </c:pt>
                <c:pt idx="1598">
                  <c:v>784</c:v>
                </c:pt>
                <c:pt idx="1599">
                  <c:v>804</c:v>
                </c:pt>
                <c:pt idx="1600">
                  <c:v>772</c:v>
                </c:pt>
                <c:pt idx="1601">
                  <c:v>760</c:v>
                </c:pt>
                <c:pt idx="1602">
                  <c:v>756</c:v>
                </c:pt>
                <c:pt idx="1603">
                  <c:v>820</c:v>
                </c:pt>
                <c:pt idx="1604">
                  <c:v>1056</c:v>
                </c:pt>
                <c:pt idx="1605">
                  <c:v>1012</c:v>
                </c:pt>
                <c:pt idx="1606">
                  <c:v>988</c:v>
                </c:pt>
                <c:pt idx="1607">
                  <c:v>896</c:v>
                </c:pt>
                <c:pt idx="1608">
                  <c:v>740</c:v>
                </c:pt>
                <c:pt idx="1609">
                  <c:v>748</c:v>
                </c:pt>
                <c:pt idx="1610">
                  <c:v>740</c:v>
                </c:pt>
                <c:pt idx="1611">
                  <c:v>1100</c:v>
                </c:pt>
                <c:pt idx="1612">
                  <c:v>1092</c:v>
                </c:pt>
                <c:pt idx="1613">
                  <c:v>992</c:v>
                </c:pt>
                <c:pt idx="1614">
                  <c:v>880</c:v>
                </c:pt>
                <c:pt idx="1615">
                  <c:v>748</c:v>
                </c:pt>
                <c:pt idx="1616">
                  <c:v>932</c:v>
                </c:pt>
                <c:pt idx="1617">
                  <c:v>1052</c:v>
                </c:pt>
                <c:pt idx="1618">
                  <c:v>1224</c:v>
                </c:pt>
                <c:pt idx="1619">
                  <c:v>988</c:v>
                </c:pt>
                <c:pt idx="1620">
                  <c:v>1156</c:v>
                </c:pt>
                <c:pt idx="1621">
                  <c:v>1040</c:v>
                </c:pt>
                <c:pt idx="1622">
                  <c:v>1048</c:v>
                </c:pt>
                <c:pt idx="1623">
                  <c:v>980</c:v>
                </c:pt>
                <c:pt idx="1624">
                  <c:v>984</c:v>
                </c:pt>
                <c:pt idx="1625">
                  <c:v>1128</c:v>
                </c:pt>
                <c:pt idx="1626">
                  <c:v>1052</c:v>
                </c:pt>
                <c:pt idx="1627">
                  <c:v>1016</c:v>
                </c:pt>
                <c:pt idx="1628">
                  <c:v>1020</c:v>
                </c:pt>
                <c:pt idx="1629">
                  <c:v>960</c:v>
                </c:pt>
                <c:pt idx="1630">
                  <c:v>1028</c:v>
                </c:pt>
                <c:pt idx="1631">
                  <c:v>1048</c:v>
                </c:pt>
                <c:pt idx="1632">
                  <c:v>952</c:v>
                </c:pt>
                <c:pt idx="1633">
                  <c:v>944</c:v>
                </c:pt>
                <c:pt idx="1634">
                  <c:v>976</c:v>
                </c:pt>
                <c:pt idx="1635">
                  <c:v>928</c:v>
                </c:pt>
                <c:pt idx="1636">
                  <c:v>1092</c:v>
                </c:pt>
                <c:pt idx="1637">
                  <c:v>972</c:v>
                </c:pt>
                <c:pt idx="1638">
                  <c:v>780</c:v>
                </c:pt>
                <c:pt idx="1639">
                  <c:v>740</c:v>
                </c:pt>
                <c:pt idx="1640">
                  <c:v>1040</c:v>
                </c:pt>
                <c:pt idx="1641">
                  <c:v>1040</c:v>
                </c:pt>
                <c:pt idx="1642">
                  <c:v>1076</c:v>
                </c:pt>
                <c:pt idx="1643">
                  <c:v>1048</c:v>
                </c:pt>
                <c:pt idx="1644">
                  <c:v>836</c:v>
                </c:pt>
                <c:pt idx="1645">
                  <c:v>888</c:v>
                </c:pt>
                <c:pt idx="1646">
                  <c:v>912</c:v>
                </c:pt>
                <c:pt idx="1647">
                  <c:v>992</c:v>
                </c:pt>
                <c:pt idx="1648">
                  <c:v>1100</c:v>
                </c:pt>
                <c:pt idx="1649">
                  <c:v>1128</c:v>
                </c:pt>
                <c:pt idx="1650">
                  <c:v>992</c:v>
                </c:pt>
                <c:pt idx="1651">
                  <c:v>816</c:v>
                </c:pt>
                <c:pt idx="1652">
                  <c:v>756</c:v>
                </c:pt>
                <c:pt idx="1653">
                  <c:v>804</c:v>
                </c:pt>
                <c:pt idx="1654">
                  <c:v>1240</c:v>
                </c:pt>
                <c:pt idx="1655">
                  <c:v>1072</c:v>
                </c:pt>
                <c:pt idx="1656">
                  <c:v>1220</c:v>
                </c:pt>
                <c:pt idx="1657">
                  <c:v>1220</c:v>
                </c:pt>
                <c:pt idx="1658">
                  <c:v>1180</c:v>
                </c:pt>
                <c:pt idx="1659">
                  <c:v>1084</c:v>
                </c:pt>
                <c:pt idx="1660">
                  <c:v>968</c:v>
                </c:pt>
                <c:pt idx="1661">
                  <c:v>1016</c:v>
                </c:pt>
                <c:pt idx="1662">
                  <c:v>1060</c:v>
                </c:pt>
                <c:pt idx="1663">
                  <c:v>892</c:v>
                </c:pt>
                <c:pt idx="1664">
                  <c:v>1204</c:v>
                </c:pt>
                <c:pt idx="1665">
                  <c:v>1172</c:v>
                </c:pt>
                <c:pt idx="1666">
                  <c:v>1084</c:v>
                </c:pt>
                <c:pt idx="1667">
                  <c:v>996</c:v>
                </c:pt>
                <c:pt idx="1668">
                  <c:v>892</c:v>
                </c:pt>
                <c:pt idx="1669">
                  <c:v>700</c:v>
                </c:pt>
                <c:pt idx="1670">
                  <c:v>720</c:v>
                </c:pt>
                <c:pt idx="1671">
                  <c:v>916</c:v>
                </c:pt>
                <c:pt idx="1672">
                  <c:v>1220</c:v>
                </c:pt>
                <c:pt idx="1673">
                  <c:v>1220</c:v>
                </c:pt>
                <c:pt idx="1674">
                  <c:v>1220</c:v>
                </c:pt>
                <c:pt idx="1675">
                  <c:v>1172</c:v>
                </c:pt>
                <c:pt idx="1676">
                  <c:v>1132</c:v>
                </c:pt>
                <c:pt idx="1677">
                  <c:v>1056</c:v>
                </c:pt>
                <c:pt idx="1678">
                  <c:v>760</c:v>
                </c:pt>
                <c:pt idx="1679">
                  <c:v>780</c:v>
                </c:pt>
                <c:pt idx="1680">
                  <c:v>880</c:v>
                </c:pt>
                <c:pt idx="1681">
                  <c:v>1092</c:v>
                </c:pt>
                <c:pt idx="1682">
                  <c:v>1048</c:v>
                </c:pt>
                <c:pt idx="1683">
                  <c:v>936</c:v>
                </c:pt>
                <c:pt idx="1684">
                  <c:v>884</c:v>
                </c:pt>
                <c:pt idx="1685">
                  <c:v>816</c:v>
                </c:pt>
                <c:pt idx="1686">
                  <c:v>776</c:v>
                </c:pt>
                <c:pt idx="1687">
                  <c:v>1124</c:v>
                </c:pt>
                <c:pt idx="1688">
                  <c:v>1124</c:v>
                </c:pt>
                <c:pt idx="1689">
                  <c:v>1112</c:v>
                </c:pt>
                <c:pt idx="1690">
                  <c:v>1144</c:v>
                </c:pt>
                <c:pt idx="1691">
                  <c:v>1024</c:v>
                </c:pt>
                <c:pt idx="1692">
                  <c:v>928</c:v>
                </c:pt>
                <c:pt idx="1693">
                  <c:v>1016</c:v>
                </c:pt>
                <c:pt idx="1694">
                  <c:v>1048</c:v>
                </c:pt>
                <c:pt idx="1695">
                  <c:v>1008</c:v>
                </c:pt>
                <c:pt idx="1696">
                  <c:v>876</c:v>
                </c:pt>
                <c:pt idx="1697">
                  <c:v>912</c:v>
                </c:pt>
                <c:pt idx="1698">
                  <c:v>864</c:v>
                </c:pt>
                <c:pt idx="1699">
                  <c:v>972</c:v>
                </c:pt>
                <c:pt idx="1700">
                  <c:v>1148</c:v>
                </c:pt>
                <c:pt idx="1701">
                  <c:v>1100</c:v>
                </c:pt>
                <c:pt idx="1702">
                  <c:v>1044</c:v>
                </c:pt>
                <c:pt idx="1703">
                  <c:v>980</c:v>
                </c:pt>
                <c:pt idx="1704">
                  <c:v>864</c:v>
                </c:pt>
                <c:pt idx="1705">
                  <c:v>800</c:v>
                </c:pt>
                <c:pt idx="1706">
                  <c:v>1044</c:v>
                </c:pt>
                <c:pt idx="1707">
                  <c:v>860</c:v>
                </c:pt>
                <c:pt idx="1708">
                  <c:v>824</c:v>
                </c:pt>
                <c:pt idx="1709">
                  <c:v>776</c:v>
                </c:pt>
                <c:pt idx="1710">
                  <c:v>1072</c:v>
                </c:pt>
                <c:pt idx="1711">
                  <c:v>984</c:v>
                </c:pt>
                <c:pt idx="1712">
                  <c:v>1056</c:v>
                </c:pt>
                <c:pt idx="1713">
                  <c:v>1088</c:v>
                </c:pt>
                <c:pt idx="1714">
                  <c:v>1060</c:v>
                </c:pt>
                <c:pt idx="1715">
                  <c:v>932</c:v>
                </c:pt>
                <c:pt idx="1716">
                  <c:v>872</c:v>
                </c:pt>
                <c:pt idx="1717">
                  <c:v>844</c:v>
                </c:pt>
                <c:pt idx="1718">
                  <c:v>900</c:v>
                </c:pt>
                <c:pt idx="1719">
                  <c:v>740</c:v>
                </c:pt>
                <c:pt idx="1720">
                  <c:v>768</c:v>
                </c:pt>
                <c:pt idx="1721">
                  <c:v>824</c:v>
                </c:pt>
                <c:pt idx="1722">
                  <c:v>840</c:v>
                </c:pt>
                <c:pt idx="1723">
                  <c:v>1072</c:v>
                </c:pt>
                <c:pt idx="1724">
                  <c:v>976</c:v>
                </c:pt>
                <c:pt idx="1725">
                  <c:v>932</c:v>
                </c:pt>
                <c:pt idx="1726">
                  <c:v>804</c:v>
                </c:pt>
                <c:pt idx="1727">
                  <c:v>784</c:v>
                </c:pt>
                <c:pt idx="1728">
                  <c:v>868</c:v>
                </c:pt>
                <c:pt idx="1729">
                  <c:v>1140</c:v>
                </c:pt>
                <c:pt idx="1730">
                  <c:v>1068</c:v>
                </c:pt>
                <c:pt idx="1731">
                  <c:v>1064</c:v>
                </c:pt>
                <c:pt idx="1732">
                  <c:v>972</c:v>
                </c:pt>
                <c:pt idx="1733">
                  <c:v>856</c:v>
                </c:pt>
                <c:pt idx="1734">
                  <c:v>724</c:v>
                </c:pt>
                <c:pt idx="1735">
                  <c:v>748</c:v>
                </c:pt>
                <c:pt idx="1736">
                  <c:v>1016</c:v>
                </c:pt>
                <c:pt idx="1737">
                  <c:v>960</c:v>
                </c:pt>
                <c:pt idx="1738">
                  <c:v>844</c:v>
                </c:pt>
                <c:pt idx="1739">
                  <c:v>756</c:v>
                </c:pt>
                <c:pt idx="1740">
                  <c:v>764</c:v>
                </c:pt>
                <c:pt idx="1741">
                  <c:v>856</c:v>
                </c:pt>
                <c:pt idx="1742">
                  <c:v>1116</c:v>
                </c:pt>
                <c:pt idx="1743">
                  <c:v>1140</c:v>
                </c:pt>
                <c:pt idx="1744">
                  <c:v>996</c:v>
                </c:pt>
                <c:pt idx="1745">
                  <c:v>1008</c:v>
                </c:pt>
                <c:pt idx="1746">
                  <c:v>992</c:v>
                </c:pt>
                <c:pt idx="1747">
                  <c:v>1012</c:v>
                </c:pt>
                <c:pt idx="1748">
                  <c:v>1072</c:v>
                </c:pt>
                <c:pt idx="1749">
                  <c:v>1028</c:v>
                </c:pt>
                <c:pt idx="1750">
                  <c:v>912</c:v>
                </c:pt>
                <c:pt idx="1751">
                  <c:v>1016</c:v>
                </c:pt>
                <c:pt idx="1752">
                  <c:v>868</c:v>
                </c:pt>
                <c:pt idx="1753">
                  <c:v>868</c:v>
                </c:pt>
                <c:pt idx="1754">
                  <c:v>1288</c:v>
                </c:pt>
                <c:pt idx="1755">
                  <c:v>1236</c:v>
                </c:pt>
                <c:pt idx="1756">
                  <c:v>1172</c:v>
                </c:pt>
                <c:pt idx="1757">
                  <c:v>1164</c:v>
                </c:pt>
                <c:pt idx="1758">
                  <c:v>1104</c:v>
                </c:pt>
                <c:pt idx="1759">
                  <c:v>908</c:v>
                </c:pt>
                <c:pt idx="1760">
                  <c:v>900</c:v>
                </c:pt>
                <c:pt idx="1761">
                  <c:v>1084</c:v>
                </c:pt>
                <c:pt idx="1762">
                  <c:v>1084</c:v>
                </c:pt>
                <c:pt idx="1763">
                  <c:v>908</c:v>
                </c:pt>
                <c:pt idx="1764">
                  <c:v>820</c:v>
                </c:pt>
                <c:pt idx="1765">
                  <c:v>852</c:v>
                </c:pt>
                <c:pt idx="1766">
                  <c:v>808</c:v>
                </c:pt>
                <c:pt idx="1767">
                  <c:v>1084</c:v>
                </c:pt>
                <c:pt idx="1768">
                  <c:v>936</c:v>
                </c:pt>
                <c:pt idx="1769">
                  <c:v>896</c:v>
                </c:pt>
                <c:pt idx="1770">
                  <c:v>904</c:v>
                </c:pt>
                <c:pt idx="1771">
                  <c:v>888</c:v>
                </c:pt>
                <c:pt idx="1772">
                  <c:v>1028</c:v>
                </c:pt>
                <c:pt idx="1773">
                  <c:v>1092</c:v>
                </c:pt>
                <c:pt idx="1774">
                  <c:v>1128</c:v>
                </c:pt>
                <c:pt idx="1775">
                  <c:v>1036</c:v>
                </c:pt>
                <c:pt idx="1776">
                  <c:v>892</c:v>
                </c:pt>
                <c:pt idx="1777">
                  <c:v>828</c:v>
                </c:pt>
                <c:pt idx="1778">
                  <c:v>760</c:v>
                </c:pt>
                <c:pt idx="1779">
                  <c:v>696</c:v>
                </c:pt>
                <c:pt idx="1780">
                  <c:v>684</c:v>
                </c:pt>
                <c:pt idx="1781">
                  <c:v>684</c:v>
                </c:pt>
                <c:pt idx="1782">
                  <c:v>1292</c:v>
                </c:pt>
                <c:pt idx="1783">
                  <c:v>976</c:v>
                </c:pt>
                <c:pt idx="1784">
                  <c:v>1304</c:v>
                </c:pt>
                <c:pt idx="1785">
                  <c:v>984</c:v>
                </c:pt>
                <c:pt idx="1786">
                  <c:v>1044</c:v>
                </c:pt>
                <c:pt idx="1787">
                  <c:v>1068</c:v>
                </c:pt>
                <c:pt idx="1788">
                  <c:v>1092</c:v>
                </c:pt>
                <c:pt idx="1789">
                  <c:v>1016</c:v>
                </c:pt>
                <c:pt idx="1790">
                  <c:v>1016</c:v>
                </c:pt>
                <c:pt idx="1791">
                  <c:v>1040</c:v>
                </c:pt>
                <c:pt idx="1792">
                  <c:v>1056</c:v>
                </c:pt>
                <c:pt idx="1793">
                  <c:v>1032</c:v>
                </c:pt>
                <c:pt idx="1794">
                  <c:v>952</c:v>
                </c:pt>
                <c:pt idx="1795">
                  <c:v>788</c:v>
                </c:pt>
                <c:pt idx="1796">
                  <c:v>812</c:v>
                </c:pt>
                <c:pt idx="1797">
                  <c:v>1060</c:v>
                </c:pt>
                <c:pt idx="1798">
                  <c:v>1048</c:v>
                </c:pt>
                <c:pt idx="1799">
                  <c:v>1000</c:v>
                </c:pt>
                <c:pt idx="1800">
                  <c:v>1008</c:v>
                </c:pt>
                <c:pt idx="1801">
                  <c:v>984</c:v>
                </c:pt>
                <c:pt idx="1802">
                  <c:v>812</c:v>
                </c:pt>
                <c:pt idx="1803">
                  <c:v>924</c:v>
                </c:pt>
                <c:pt idx="1804">
                  <c:v>784</c:v>
                </c:pt>
                <c:pt idx="1805">
                  <c:v>736</c:v>
                </c:pt>
                <c:pt idx="1806">
                  <c:v>864</c:v>
                </c:pt>
                <c:pt idx="1807">
                  <c:v>908</c:v>
                </c:pt>
                <c:pt idx="1808">
                  <c:v>828</c:v>
                </c:pt>
                <c:pt idx="1809">
                  <c:v>908</c:v>
                </c:pt>
                <c:pt idx="1810">
                  <c:v>852</c:v>
                </c:pt>
                <c:pt idx="1811">
                  <c:v>848</c:v>
                </c:pt>
                <c:pt idx="1812">
                  <c:v>840</c:v>
                </c:pt>
                <c:pt idx="1813">
                  <c:v>756</c:v>
                </c:pt>
                <c:pt idx="1814">
                  <c:v>724</c:v>
                </c:pt>
                <c:pt idx="1815">
                  <c:v>660</c:v>
                </c:pt>
                <c:pt idx="1816">
                  <c:v>668</c:v>
                </c:pt>
                <c:pt idx="1817">
                  <c:v>636</c:v>
                </c:pt>
                <c:pt idx="1818">
                  <c:v>624</c:v>
                </c:pt>
                <c:pt idx="1819">
                  <c:v>648</c:v>
                </c:pt>
                <c:pt idx="1820">
                  <c:v>660</c:v>
                </c:pt>
                <c:pt idx="1821">
                  <c:v>640</c:v>
                </c:pt>
                <c:pt idx="1822">
                  <c:v>680</c:v>
                </c:pt>
                <c:pt idx="1823">
                  <c:v>716</c:v>
                </c:pt>
                <c:pt idx="1824">
                  <c:v>704</c:v>
                </c:pt>
                <c:pt idx="1825">
                  <c:v>676</c:v>
                </c:pt>
                <c:pt idx="1826">
                  <c:v>672</c:v>
                </c:pt>
                <c:pt idx="1827">
                  <c:v>688</c:v>
                </c:pt>
                <c:pt idx="1828">
                  <c:v>668</c:v>
                </c:pt>
                <c:pt idx="1829">
                  <c:v>628</c:v>
                </c:pt>
                <c:pt idx="1830">
                  <c:v>608</c:v>
                </c:pt>
                <c:pt idx="1831">
                  <c:v>600</c:v>
                </c:pt>
                <c:pt idx="1832">
                  <c:v>576</c:v>
                </c:pt>
                <c:pt idx="1833">
                  <c:v>556</c:v>
                </c:pt>
                <c:pt idx="1834">
                  <c:v>560</c:v>
                </c:pt>
                <c:pt idx="1835">
                  <c:v>572</c:v>
                </c:pt>
                <c:pt idx="1836">
                  <c:v>568</c:v>
                </c:pt>
                <c:pt idx="1837">
                  <c:v>596</c:v>
                </c:pt>
                <c:pt idx="1838">
                  <c:v>620</c:v>
                </c:pt>
                <c:pt idx="1839">
                  <c:v>648</c:v>
                </c:pt>
                <c:pt idx="1840">
                  <c:v>676</c:v>
                </c:pt>
                <c:pt idx="1841">
                  <c:v>724</c:v>
                </c:pt>
                <c:pt idx="1842">
                  <c:v>728</c:v>
                </c:pt>
                <c:pt idx="1843">
                  <c:v>716</c:v>
                </c:pt>
                <c:pt idx="1844">
                  <c:v>792</c:v>
                </c:pt>
                <c:pt idx="1845">
                  <c:v>836</c:v>
                </c:pt>
                <c:pt idx="1846">
                  <c:v>848</c:v>
                </c:pt>
                <c:pt idx="1847">
                  <c:v>792</c:v>
                </c:pt>
                <c:pt idx="1848">
                  <c:v>828</c:v>
                </c:pt>
                <c:pt idx="1849">
                  <c:v>824</c:v>
                </c:pt>
                <c:pt idx="1850">
                  <c:v>796</c:v>
                </c:pt>
                <c:pt idx="1851">
                  <c:v>856</c:v>
                </c:pt>
                <c:pt idx="1852">
                  <c:v>892</c:v>
                </c:pt>
                <c:pt idx="1853">
                  <c:v>912</c:v>
                </c:pt>
                <c:pt idx="1854">
                  <c:v>908</c:v>
                </c:pt>
                <c:pt idx="1855">
                  <c:v>856</c:v>
                </c:pt>
                <c:pt idx="1856">
                  <c:v>832</c:v>
                </c:pt>
                <c:pt idx="1857">
                  <c:v>764</c:v>
                </c:pt>
                <c:pt idx="1858">
                  <c:v>716</c:v>
                </c:pt>
                <c:pt idx="1859">
                  <c:v>872</c:v>
                </c:pt>
                <c:pt idx="1860">
                  <c:v>936</c:v>
                </c:pt>
                <c:pt idx="1861">
                  <c:v>912</c:v>
                </c:pt>
                <c:pt idx="1862">
                  <c:v>904</c:v>
                </c:pt>
                <c:pt idx="1863">
                  <c:v>820</c:v>
                </c:pt>
                <c:pt idx="1864">
                  <c:v>808</c:v>
                </c:pt>
                <c:pt idx="1865">
                  <c:v>836</c:v>
                </c:pt>
                <c:pt idx="1866">
                  <c:v>840</c:v>
                </c:pt>
                <c:pt idx="1867">
                  <c:v>800</c:v>
                </c:pt>
                <c:pt idx="1868">
                  <c:v>824</c:v>
                </c:pt>
                <c:pt idx="1869">
                  <c:v>940</c:v>
                </c:pt>
                <c:pt idx="1870">
                  <c:v>848</c:v>
                </c:pt>
                <c:pt idx="1871">
                  <c:v>816</c:v>
                </c:pt>
                <c:pt idx="1872">
                  <c:v>776</c:v>
                </c:pt>
                <c:pt idx="1873">
                  <c:v>700</c:v>
                </c:pt>
                <c:pt idx="1874">
                  <c:v>716</c:v>
                </c:pt>
                <c:pt idx="1875">
                  <c:v>764</c:v>
                </c:pt>
                <c:pt idx="1876">
                  <c:v>764</c:v>
                </c:pt>
                <c:pt idx="1877">
                  <c:v>780</c:v>
                </c:pt>
                <c:pt idx="1878">
                  <c:v>820</c:v>
                </c:pt>
                <c:pt idx="1879">
                  <c:v>840</c:v>
                </c:pt>
                <c:pt idx="1880">
                  <c:v>752</c:v>
                </c:pt>
                <c:pt idx="1881">
                  <c:v>820</c:v>
                </c:pt>
                <c:pt idx="1882">
                  <c:v>792</c:v>
                </c:pt>
                <c:pt idx="1883">
                  <c:v>680</c:v>
                </c:pt>
                <c:pt idx="1884">
                  <c:v>668</c:v>
                </c:pt>
                <c:pt idx="1885">
                  <c:v>828</c:v>
                </c:pt>
                <c:pt idx="1886">
                  <c:v>936</c:v>
                </c:pt>
                <c:pt idx="1887">
                  <c:v>924</c:v>
                </c:pt>
                <c:pt idx="1888">
                  <c:v>936</c:v>
                </c:pt>
                <c:pt idx="1889">
                  <c:v>872</c:v>
                </c:pt>
                <c:pt idx="1890">
                  <c:v>788</c:v>
                </c:pt>
                <c:pt idx="1891">
                  <c:v>716</c:v>
                </c:pt>
                <c:pt idx="1892">
                  <c:v>788</c:v>
                </c:pt>
                <c:pt idx="1893">
                  <c:v>796</c:v>
                </c:pt>
                <c:pt idx="1894">
                  <c:v>816</c:v>
                </c:pt>
                <c:pt idx="1895">
                  <c:v>868</c:v>
                </c:pt>
                <c:pt idx="1896">
                  <c:v>876</c:v>
                </c:pt>
                <c:pt idx="1897">
                  <c:v>868</c:v>
                </c:pt>
                <c:pt idx="1898">
                  <c:v>852</c:v>
                </c:pt>
                <c:pt idx="1899">
                  <c:v>808</c:v>
                </c:pt>
                <c:pt idx="1900">
                  <c:v>744</c:v>
                </c:pt>
                <c:pt idx="1901">
                  <c:v>912</c:v>
                </c:pt>
                <c:pt idx="1902">
                  <c:v>928</c:v>
                </c:pt>
                <c:pt idx="1903">
                  <c:v>896</c:v>
                </c:pt>
                <c:pt idx="1904">
                  <c:v>880</c:v>
                </c:pt>
                <c:pt idx="1905">
                  <c:v>836</c:v>
                </c:pt>
                <c:pt idx="1906">
                  <c:v>876</c:v>
                </c:pt>
                <c:pt idx="1907">
                  <c:v>900</c:v>
                </c:pt>
                <c:pt idx="1908">
                  <c:v>840</c:v>
                </c:pt>
                <c:pt idx="1909">
                  <c:v>840</c:v>
                </c:pt>
                <c:pt idx="1910">
                  <c:v>924</c:v>
                </c:pt>
                <c:pt idx="1911">
                  <c:v>912</c:v>
                </c:pt>
                <c:pt idx="1912">
                  <c:v>952</c:v>
                </c:pt>
                <c:pt idx="1913">
                  <c:v>900</c:v>
                </c:pt>
                <c:pt idx="1914">
                  <c:v>896</c:v>
                </c:pt>
                <c:pt idx="1915">
                  <c:v>856</c:v>
                </c:pt>
                <c:pt idx="1916">
                  <c:v>840</c:v>
                </c:pt>
                <c:pt idx="1917">
                  <c:v>812</c:v>
                </c:pt>
                <c:pt idx="1918">
                  <c:v>800</c:v>
                </c:pt>
                <c:pt idx="1919">
                  <c:v>820</c:v>
                </c:pt>
                <c:pt idx="1920">
                  <c:v>856</c:v>
                </c:pt>
                <c:pt idx="1921">
                  <c:v>836</c:v>
                </c:pt>
                <c:pt idx="1922">
                  <c:v>884</c:v>
                </c:pt>
                <c:pt idx="1923">
                  <c:v>892</c:v>
                </c:pt>
                <c:pt idx="1924">
                  <c:v>836</c:v>
                </c:pt>
                <c:pt idx="1925">
                  <c:v>844</c:v>
                </c:pt>
                <c:pt idx="1926">
                  <c:v>852</c:v>
                </c:pt>
                <c:pt idx="1927">
                  <c:v>828</c:v>
                </c:pt>
                <c:pt idx="1928">
                  <c:v>848</c:v>
                </c:pt>
                <c:pt idx="1929">
                  <c:v>876</c:v>
                </c:pt>
                <c:pt idx="1930">
                  <c:v>844</c:v>
                </c:pt>
                <c:pt idx="1931">
                  <c:v>816</c:v>
                </c:pt>
                <c:pt idx="1932">
                  <c:v>856</c:v>
                </c:pt>
                <c:pt idx="1933">
                  <c:v>888</c:v>
                </c:pt>
                <c:pt idx="1934">
                  <c:v>808</c:v>
                </c:pt>
                <c:pt idx="1935">
                  <c:v>796</c:v>
                </c:pt>
                <c:pt idx="1936">
                  <c:v>792</c:v>
                </c:pt>
                <c:pt idx="1937">
                  <c:v>796</c:v>
                </c:pt>
                <c:pt idx="1938">
                  <c:v>792</c:v>
                </c:pt>
                <c:pt idx="1939">
                  <c:v>908</c:v>
                </c:pt>
                <c:pt idx="1940">
                  <c:v>892</c:v>
                </c:pt>
                <c:pt idx="1941">
                  <c:v>868</c:v>
                </c:pt>
                <c:pt idx="1942">
                  <c:v>892</c:v>
                </c:pt>
                <c:pt idx="1943">
                  <c:v>876</c:v>
                </c:pt>
                <c:pt idx="1944">
                  <c:v>836</c:v>
                </c:pt>
                <c:pt idx="1945">
                  <c:v>840</c:v>
                </c:pt>
                <c:pt idx="1946">
                  <c:v>876</c:v>
                </c:pt>
                <c:pt idx="1947">
                  <c:v>812</c:v>
                </c:pt>
                <c:pt idx="1948">
                  <c:v>840</c:v>
                </c:pt>
                <c:pt idx="1949">
                  <c:v>928</c:v>
                </c:pt>
                <c:pt idx="1950">
                  <c:v>836</c:v>
                </c:pt>
                <c:pt idx="1951">
                  <c:v>824</c:v>
                </c:pt>
                <c:pt idx="1952">
                  <c:v>848</c:v>
                </c:pt>
                <c:pt idx="1953">
                  <c:v>824</c:v>
                </c:pt>
                <c:pt idx="1954">
                  <c:v>808</c:v>
                </c:pt>
                <c:pt idx="1955">
                  <c:v>892</c:v>
                </c:pt>
                <c:pt idx="1956">
                  <c:v>852</c:v>
                </c:pt>
                <c:pt idx="1957">
                  <c:v>884</c:v>
                </c:pt>
                <c:pt idx="1958">
                  <c:v>1000</c:v>
                </c:pt>
                <c:pt idx="1959">
                  <c:v>976</c:v>
                </c:pt>
                <c:pt idx="1960">
                  <c:v>920</c:v>
                </c:pt>
                <c:pt idx="1961">
                  <c:v>892</c:v>
                </c:pt>
                <c:pt idx="1962">
                  <c:v>864</c:v>
                </c:pt>
                <c:pt idx="1963">
                  <c:v>856</c:v>
                </c:pt>
                <c:pt idx="1964">
                  <c:v>804</c:v>
                </c:pt>
                <c:pt idx="1965">
                  <c:v>884</c:v>
                </c:pt>
                <c:pt idx="1966">
                  <c:v>1024</c:v>
                </c:pt>
                <c:pt idx="1967">
                  <c:v>968</c:v>
                </c:pt>
                <c:pt idx="1968">
                  <c:v>852</c:v>
                </c:pt>
                <c:pt idx="1969">
                  <c:v>816</c:v>
                </c:pt>
                <c:pt idx="1970">
                  <c:v>1008</c:v>
                </c:pt>
                <c:pt idx="1971">
                  <c:v>940</c:v>
                </c:pt>
                <c:pt idx="1972">
                  <c:v>844</c:v>
                </c:pt>
                <c:pt idx="1973">
                  <c:v>732</c:v>
                </c:pt>
                <c:pt idx="1974">
                  <c:v>668</c:v>
                </c:pt>
                <c:pt idx="1975">
                  <c:v>624</c:v>
                </c:pt>
                <c:pt idx="1976">
                  <c:v>600</c:v>
                </c:pt>
                <c:pt idx="1977">
                  <c:v>628</c:v>
                </c:pt>
                <c:pt idx="1978">
                  <c:v>704</c:v>
                </c:pt>
                <c:pt idx="1979">
                  <c:v>708</c:v>
                </c:pt>
                <c:pt idx="1980">
                  <c:v>724</c:v>
                </c:pt>
                <c:pt idx="1981">
                  <c:v>692</c:v>
                </c:pt>
                <c:pt idx="1982">
                  <c:v>664</c:v>
                </c:pt>
                <c:pt idx="1983">
                  <c:v>676</c:v>
                </c:pt>
                <c:pt idx="1984">
                  <c:v>728</c:v>
                </c:pt>
                <c:pt idx="1985">
                  <c:v>744</c:v>
                </c:pt>
                <c:pt idx="1986">
                  <c:v>832</c:v>
                </c:pt>
                <c:pt idx="1987">
                  <c:v>828</c:v>
                </c:pt>
                <c:pt idx="1988">
                  <c:v>824</c:v>
                </c:pt>
                <c:pt idx="1989">
                  <c:v>764</c:v>
                </c:pt>
                <c:pt idx="1990">
                  <c:v>736</c:v>
                </c:pt>
                <c:pt idx="1991">
                  <c:v>676</c:v>
                </c:pt>
                <c:pt idx="1992">
                  <c:v>628</c:v>
                </c:pt>
                <c:pt idx="1993">
                  <c:v>588</c:v>
                </c:pt>
                <c:pt idx="1994">
                  <c:v>588</c:v>
                </c:pt>
                <c:pt idx="1995">
                  <c:v>576</c:v>
                </c:pt>
                <c:pt idx="1996">
                  <c:v>580</c:v>
                </c:pt>
                <c:pt idx="1997">
                  <c:v>576</c:v>
                </c:pt>
                <c:pt idx="1998">
                  <c:v>596</c:v>
                </c:pt>
                <c:pt idx="1999">
                  <c:v>672</c:v>
                </c:pt>
                <c:pt idx="2000">
                  <c:v>876</c:v>
                </c:pt>
                <c:pt idx="2001">
                  <c:v>868</c:v>
                </c:pt>
                <c:pt idx="2002">
                  <c:v>860</c:v>
                </c:pt>
                <c:pt idx="2003">
                  <c:v>800</c:v>
                </c:pt>
                <c:pt idx="2004">
                  <c:v>696</c:v>
                </c:pt>
                <c:pt idx="2005">
                  <c:v>680</c:v>
                </c:pt>
                <c:pt idx="2006">
                  <c:v>660</c:v>
                </c:pt>
                <c:pt idx="2007">
                  <c:v>644</c:v>
                </c:pt>
                <c:pt idx="2008">
                  <c:v>700</c:v>
                </c:pt>
                <c:pt idx="2009">
                  <c:v>852</c:v>
                </c:pt>
                <c:pt idx="2010">
                  <c:v>816</c:v>
                </c:pt>
                <c:pt idx="2011">
                  <c:v>788</c:v>
                </c:pt>
                <c:pt idx="2012">
                  <c:v>736</c:v>
                </c:pt>
                <c:pt idx="2013">
                  <c:v>716</c:v>
                </c:pt>
                <c:pt idx="2014">
                  <c:v>720</c:v>
                </c:pt>
                <c:pt idx="2015">
                  <c:v>776</c:v>
                </c:pt>
                <c:pt idx="2016">
                  <c:v>748</c:v>
                </c:pt>
                <c:pt idx="2017">
                  <c:v>724</c:v>
                </c:pt>
                <c:pt idx="2018">
                  <c:v>700</c:v>
                </c:pt>
                <c:pt idx="2019">
                  <c:v>668</c:v>
                </c:pt>
                <c:pt idx="2020">
                  <c:v>652</c:v>
                </c:pt>
                <c:pt idx="2021">
                  <c:v>696</c:v>
                </c:pt>
                <c:pt idx="2022">
                  <c:v>756</c:v>
                </c:pt>
                <c:pt idx="2023">
                  <c:v>684</c:v>
                </c:pt>
                <c:pt idx="2024">
                  <c:v>680</c:v>
                </c:pt>
                <c:pt idx="2025">
                  <c:v>688</c:v>
                </c:pt>
                <c:pt idx="2026">
                  <c:v>688</c:v>
                </c:pt>
                <c:pt idx="2027">
                  <c:v>692</c:v>
                </c:pt>
                <c:pt idx="2028">
                  <c:v>668</c:v>
                </c:pt>
                <c:pt idx="2029">
                  <c:v>660</c:v>
                </c:pt>
                <c:pt idx="2030">
                  <c:v>620</c:v>
                </c:pt>
                <c:pt idx="2031">
                  <c:v>616</c:v>
                </c:pt>
                <c:pt idx="2032">
                  <c:v>620</c:v>
                </c:pt>
                <c:pt idx="2033">
                  <c:v>620</c:v>
                </c:pt>
                <c:pt idx="2034">
                  <c:v>636</c:v>
                </c:pt>
                <c:pt idx="2035">
                  <c:v>620</c:v>
                </c:pt>
                <c:pt idx="2036">
                  <c:v>628</c:v>
                </c:pt>
                <c:pt idx="2037">
                  <c:v>608</c:v>
                </c:pt>
                <c:pt idx="2038">
                  <c:v>592</c:v>
                </c:pt>
                <c:pt idx="2039">
                  <c:v>588</c:v>
                </c:pt>
                <c:pt idx="2040">
                  <c:v>572</c:v>
                </c:pt>
                <c:pt idx="2041">
                  <c:v>552</c:v>
                </c:pt>
                <c:pt idx="2042">
                  <c:v>548</c:v>
                </c:pt>
                <c:pt idx="2043">
                  <c:v>548</c:v>
                </c:pt>
                <c:pt idx="2044">
                  <c:v>548</c:v>
                </c:pt>
                <c:pt idx="2045">
                  <c:v>564</c:v>
                </c:pt>
                <c:pt idx="2046">
                  <c:v>608</c:v>
                </c:pt>
                <c:pt idx="2047">
                  <c:v>600</c:v>
                </c:pt>
                <c:pt idx="2048">
                  <c:v>600</c:v>
                </c:pt>
                <c:pt idx="2049">
                  <c:v>616</c:v>
                </c:pt>
                <c:pt idx="2050">
                  <c:v>620</c:v>
                </c:pt>
                <c:pt idx="2051">
                  <c:v>624</c:v>
                </c:pt>
                <c:pt idx="2052">
                  <c:v>592</c:v>
                </c:pt>
                <c:pt idx="2053">
                  <c:v>580</c:v>
                </c:pt>
                <c:pt idx="2054">
                  <c:v>564</c:v>
                </c:pt>
                <c:pt idx="2055">
                  <c:v>568</c:v>
                </c:pt>
                <c:pt idx="2056">
                  <c:v>584</c:v>
                </c:pt>
                <c:pt idx="2057">
                  <c:v>580</c:v>
                </c:pt>
                <c:pt idx="2058">
                  <c:v>576</c:v>
                </c:pt>
                <c:pt idx="2059">
                  <c:v>580</c:v>
                </c:pt>
                <c:pt idx="2060">
                  <c:v>580</c:v>
                </c:pt>
                <c:pt idx="2061">
                  <c:v>612</c:v>
                </c:pt>
                <c:pt idx="2062">
                  <c:v>692</c:v>
                </c:pt>
                <c:pt idx="2063">
                  <c:v>768</c:v>
                </c:pt>
                <c:pt idx="2064">
                  <c:v>756</c:v>
                </c:pt>
                <c:pt idx="2065">
                  <c:v>756</c:v>
                </c:pt>
                <c:pt idx="2066">
                  <c:v>708</c:v>
                </c:pt>
                <c:pt idx="2067">
                  <c:v>700</c:v>
                </c:pt>
                <c:pt idx="2068">
                  <c:v>676</c:v>
                </c:pt>
                <c:pt idx="2069">
                  <c:v>716</c:v>
                </c:pt>
                <c:pt idx="2070">
                  <c:v>700</c:v>
                </c:pt>
                <c:pt idx="2071">
                  <c:v>672</c:v>
                </c:pt>
                <c:pt idx="2072">
                  <c:v>680</c:v>
                </c:pt>
                <c:pt idx="2073">
                  <c:v>676</c:v>
                </c:pt>
                <c:pt idx="2074">
                  <c:v>644</c:v>
                </c:pt>
                <c:pt idx="2075">
                  <c:v>640</c:v>
                </c:pt>
                <c:pt idx="2076">
                  <c:v>648</c:v>
                </c:pt>
                <c:pt idx="2077">
                  <c:v>652</c:v>
                </c:pt>
                <c:pt idx="2078">
                  <c:v>680</c:v>
                </c:pt>
                <c:pt idx="2079">
                  <c:v>676</c:v>
                </c:pt>
                <c:pt idx="2080">
                  <c:v>656</c:v>
                </c:pt>
                <c:pt idx="2081">
                  <c:v>644</c:v>
                </c:pt>
                <c:pt idx="2082">
                  <c:v>648</c:v>
                </c:pt>
                <c:pt idx="2083">
                  <c:v>652</c:v>
                </c:pt>
                <c:pt idx="2084">
                  <c:v>628</c:v>
                </c:pt>
                <c:pt idx="2085">
                  <c:v>616</c:v>
                </c:pt>
                <c:pt idx="2086">
                  <c:v>628</c:v>
                </c:pt>
                <c:pt idx="2087">
                  <c:v>644</c:v>
                </c:pt>
                <c:pt idx="2088">
                  <c:v>676</c:v>
                </c:pt>
                <c:pt idx="2089">
                  <c:v>668</c:v>
                </c:pt>
                <c:pt idx="2090">
                  <c:v>652</c:v>
                </c:pt>
                <c:pt idx="2091">
                  <c:v>632</c:v>
                </c:pt>
                <c:pt idx="2092">
                  <c:v>636</c:v>
                </c:pt>
                <c:pt idx="2093">
                  <c:v>628</c:v>
                </c:pt>
                <c:pt idx="2094">
                  <c:v>632</c:v>
                </c:pt>
                <c:pt idx="2095">
                  <c:v>628</c:v>
                </c:pt>
                <c:pt idx="2096">
                  <c:v>604</c:v>
                </c:pt>
                <c:pt idx="2097">
                  <c:v>608</c:v>
                </c:pt>
                <c:pt idx="2098">
                  <c:v>564</c:v>
                </c:pt>
                <c:pt idx="2099">
                  <c:v>568</c:v>
                </c:pt>
                <c:pt idx="2100">
                  <c:v>544</c:v>
                </c:pt>
                <c:pt idx="2101">
                  <c:v>1048</c:v>
                </c:pt>
                <c:pt idx="2102">
                  <c:v>512</c:v>
                </c:pt>
                <c:pt idx="2103">
                  <c:v>500</c:v>
                </c:pt>
                <c:pt idx="2104">
                  <c:v>496</c:v>
                </c:pt>
                <c:pt idx="2105">
                  <c:v>704</c:v>
                </c:pt>
                <c:pt idx="2106">
                  <c:v>696</c:v>
                </c:pt>
                <c:pt idx="2107">
                  <c:v>736</c:v>
                </c:pt>
                <c:pt idx="2108">
                  <c:v>752</c:v>
                </c:pt>
                <c:pt idx="2109">
                  <c:v>784</c:v>
                </c:pt>
                <c:pt idx="2110">
                  <c:v>820</c:v>
                </c:pt>
                <c:pt idx="2111">
                  <c:v>828</c:v>
                </c:pt>
                <c:pt idx="2112">
                  <c:v>784</c:v>
                </c:pt>
                <c:pt idx="2113">
                  <c:v>772</c:v>
                </c:pt>
                <c:pt idx="2114">
                  <c:v>684</c:v>
                </c:pt>
                <c:pt idx="2115">
                  <c:v>680</c:v>
                </c:pt>
                <c:pt idx="2116">
                  <c:v>704</c:v>
                </c:pt>
                <c:pt idx="2117">
                  <c:v>700</c:v>
                </c:pt>
                <c:pt idx="2118">
                  <c:v>760</c:v>
                </c:pt>
                <c:pt idx="2119">
                  <c:v>712</c:v>
                </c:pt>
                <c:pt idx="2120">
                  <c:v>740</c:v>
                </c:pt>
                <c:pt idx="2121">
                  <c:v>792</c:v>
                </c:pt>
                <c:pt idx="2122">
                  <c:v>780</c:v>
                </c:pt>
                <c:pt idx="2123">
                  <c:v>748</c:v>
                </c:pt>
                <c:pt idx="2124">
                  <c:v>720</c:v>
                </c:pt>
                <c:pt idx="2125">
                  <c:v>728</c:v>
                </c:pt>
                <c:pt idx="2126">
                  <c:v>752</c:v>
                </c:pt>
                <c:pt idx="2127">
                  <c:v>780</c:v>
                </c:pt>
                <c:pt idx="2128">
                  <c:v>712</c:v>
                </c:pt>
                <c:pt idx="2129">
                  <c:v>712</c:v>
                </c:pt>
                <c:pt idx="2130">
                  <c:v>720</c:v>
                </c:pt>
                <c:pt idx="2131">
                  <c:v>788</c:v>
                </c:pt>
                <c:pt idx="2132">
                  <c:v>816</c:v>
                </c:pt>
                <c:pt idx="2133">
                  <c:v>732</c:v>
                </c:pt>
                <c:pt idx="2134">
                  <c:v>756</c:v>
                </c:pt>
                <c:pt idx="2135">
                  <c:v>764</c:v>
                </c:pt>
                <c:pt idx="2136">
                  <c:v>736</c:v>
                </c:pt>
                <c:pt idx="2137">
                  <c:v>756</c:v>
                </c:pt>
                <c:pt idx="2138">
                  <c:v>756</c:v>
                </c:pt>
                <c:pt idx="2139">
                  <c:v>688</c:v>
                </c:pt>
                <c:pt idx="2140">
                  <c:v>684</c:v>
                </c:pt>
                <c:pt idx="2141">
                  <c:v>704</c:v>
                </c:pt>
                <c:pt idx="2142">
                  <c:v>732</c:v>
                </c:pt>
                <c:pt idx="2143">
                  <c:v>704</c:v>
                </c:pt>
                <c:pt idx="2144">
                  <c:v>708</c:v>
                </c:pt>
                <c:pt idx="2145">
                  <c:v>684</c:v>
                </c:pt>
                <c:pt idx="2146">
                  <c:v>676</c:v>
                </c:pt>
                <c:pt idx="2147">
                  <c:v>680</c:v>
                </c:pt>
                <c:pt idx="2148">
                  <c:v>684</c:v>
                </c:pt>
                <c:pt idx="2149">
                  <c:v>660</c:v>
                </c:pt>
                <c:pt idx="2150">
                  <c:v>668</c:v>
                </c:pt>
                <c:pt idx="2151">
                  <c:v>656</c:v>
                </c:pt>
                <c:pt idx="2152">
                  <c:v>596</c:v>
                </c:pt>
                <c:pt idx="2153">
                  <c:v>612</c:v>
                </c:pt>
                <c:pt idx="2154">
                  <c:v>636</c:v>
                </c:pt>
                <c:pt idx="2155">
                  <c:v>648</c:v>
                </c:pt>
                <c:pt idx="2156">
                  <c:v>656</c:v>
                </c:pt>
                <c:pt idx="2157">
                  <c:v>676</c:v>
                </c:pt>
                <c:pt idx="2158">
                  <c:v>676</c:v>
                </c:pt>
                <c:pt idx="2159">
                  <c:v>628</c:v>
                </c:pt>
                <c:pt idx="2160">
                  <c:v>644</c:v>
                </c:pt>
                <c:pt idx="2161">
                  <c:v>668</c:v>
                </c:pt>
                <c:pt idx="2162">
                  <c:v>880</c:v>
                </c:pt>
                <c:pt idx="2163">
                  <c:v>724</c:v>
                </c:pt>
                <c:pt idx="2164">
                  <c:v>728</c:v>
                </c:pt>
                <c:pt idx="2165">
                  <c:v>708</c:v>
                </c:pt>
                <c:pt idx="2166">
                  <c:v>744</c:v>
                </c:pt>
                <c:pt idx="2167">
                  <c:v>768</c:v>
                </c:pt>
                <c:pt idx="2168">
                  <c:v>732</c:v>
                </c:pt>
                <c:pt idx="2169">
                  <c:v>732</c:v>
                </c:pt>
                <c:pt idx="2170">
                  <c:v>728</c:v>
                </c:pt>
                <c:pt idx="2171">
                  <c:v>688</c:v>
                </c:pt>
                <c:pt idx="2172">
                  <c:v>704</c:v>
                </c:pt>
                <c:pt idx="2173">
                  <c:v>720</c:v>
                </c:pt>
                <c:pt idx="2174">
                  <c:v>708</c:v>
                </c:pt>
                <c:pt idx="2175">
                  <c:v>744</c:v>
                </c:pt>
                <c:pt idx="2176">
                  <c:v>748</c:v>
                </c:pt>
                <c:pt idx="2177">
                  <c:v>708</c:v>
                </c:pt>
                <c:pt idx="2178">
                  <c:v>680</c:v>
                </c:pt>
                <c:pt idx="2179">
                  <c:v>716</c:v>
                </c:pt>
                <c:pt idx="2180">
                  <c:v>700</c:v>
                </c:pt>
                <c:pt idx="2181">
                  <c:v>720</c:v>
                </c:pt>
                <c:pt idx="2182">
                  <c:v>764</c:v>
                </c:pt>
                <c:pt idx="2183">
                  <c:v>780</c:v>
                </c:pt>
                <c:pt idx="2184">
                  <c:v>744</c:v>
                </c:pt>
                <c:pt idx="2185">
                  <c:v>764</c:v>
                </c:pt>
                <c:pt idx="2186">
                  <c:v>804</c:v>
                </c:pt>
                <c:pt idx="2187">
                  <c:v>760</c:v>
                </c:pt>
                <c:pt idx="2188">
                  <c:v>764</c:v>
                </c:pt>
                <c:pt idx="2189">
                  <c:v>752</c:v>
                </c:pt>
                <c:pt idx="2190">
                  <c:v>684</c:v>
                </c:pt>
                <c:pt idx="2191">
                  <c:v>692</c:v>
                </c:pt>
                <c:pt idx="2192">
                  <c:v>708</c:v>
                </c:pt>
                <c:pt idx="2193">
                  <c:v>676</c:v>
                </c:pt>
                <c:pt idx="2194">
                  <c:v>688</c:v>
                </c:pt>
                <c:pt idx="2195">
                  <c:v>752</c:v>
                </c:pt>
                <c:pt idx="2196">
                  <c:v>708</c:v>
                </c:pt>
                <c:pt idx="2197">
                  <c:v>692</c:v>
                </c:pt>
                <c:pt idx="2198">
                  <c:v>704</c:v>
                </c:pt>
                <c:pt idx="2199">
                  <c:v>668</c:v>
                </c:pt>
                <c:pt idx="2200">
                  <c:v>688</c:v>
                </c:pt>
                <c:pt idx="2201">
                  <c:v>720</c:v>
                </c:pt>
                <c:pt idx="2202">
                  <c:v>676</c:v>
                </c:pt>
                <c:pt idx="2203">
                  <c:v>652</c:v>
                </c:pt>
                <c:pt idx="2204">
                  <c:v>680</c:v>
                </c:pt>
                <c:pt idx="2205">
                  <c:v>680</c:v>
                </c:pt>
                <c:pt idx="2206">
                  <c:v>636</c:v>
                </c:pt>
                <c:pt idx="2207">
                  <c:v>668</c:v>
                </c:pt>
                <c:pt idx="2208">
                  <c:v>700</c:v>
                </c:pt>
                <c:pt idx="2209">
                  <c:v>668</c:v>
                </c:pt>
                <c:pt idx="2210">
                  <c:v>688</c:v>
                </c:pt>
                <c:pt idx="2211">
                  <c:v>720</c:v>
                </c:pt>
                <c:pt idx="2212">
                  <c:v>632</c:v>
                </c:pt>
                <c:pt idx="2213">
                  <c:v>652</c:v>
                </c:pt>
                <c:pt idx="2214">
                  <c:v>680</c:v>
                </c:pt>
                <c:pt idx="2215">
                  <c:v>660</c:v>
                </c:pt>
                <c:pt idx="2216">
                  <c:v>684</c:v>
                </c:pt>
                <c:pt idx="2217">
                  <c:v>728</c:v>
                </c:pt>
                <c:pt idx="2218">
                  <c:v>728</c:v>
                </c:pt>
                <c:pt idx="2219">
                  <c:v>708</c:v>
                </c:pt>
                <c:pt idx="2220">
                  <c:v>736</c:v>
                </c:pt>
                <c:pt idx="2221">
                  <c:v>724</c:v>
                </c:pt>
                <c:pt idx="2222">
                  <c:v>668</c:v>
                </c:pt>
                <c:pt idx="2223">
                  <c:v>676</c:v>
                </c:pt>
                <c:pt idx="2224">
                  <c:v>688</c:v>
                </c:pt>
                <c:pt idx="2225">
                  <c:v>708</c:v>
                </c:pt>
                <c:pt idx="2226">
                  <c:v>760</c:v>
                </c:pt>
                <c:pt idx="2227">
                  <c:v>728</c:v>
                </c:pt>
                <c:pt idx="2228">
                  <c:v>724</c:v>
                </c:pt>
                <c:pt idx="2229">
                  <c:v>712</c:v>
                </c:pt>
                <c:pt idx="2230">
                  <c:v>728</c:v>
                </c:pt>
                <c:pt idx="2231">
                  <c:v>684</c:v>
                </c:pt>
                <c:pt idx="2232">
                  <c:v>736</c:v>
                </c:pt>
                <c:pt idx="2233">
                  <c:v>708</c:v>
                </c:pt>
                <c:pt idx="2234">
                  <c:v>668</c:v>
                </c:pt>
                <c:pt idx="2235">
                  <c:v>708</c:v>
                </c:pt>
                <c:pt idx="2236">
                  <c:v>760</c:v>
                </c:pt>
                <c:pt idx="2237">
                  <c:v>716</c:v>
                </c:pt>
                <c:pt idx="2238">
                  <c:v>680</c:v>
                </c:pt>
                <c:pt idx="2239">
                  <c:v>732</c:v>
                </c:pt>
                <c:pt idx="2240">
                  <c:v>716</c:v>
                </c:pt>
                <c:pt idx="2241">
                  <c:v>704</c:v>
                </c:pt>
                <c:pt idx="2242">
                  <c:v>704</c:v>
                </c:pt>
                <c:pt idx="2243">
                  <c:v>736</c:v>
                </c:pt>
                <c:pt idx="2244">
                  <c:v>692</c:v>
                </c:pt>
                <c:pt idx="2245">
                  <c:v>716</c:v>
                </c:pt>
                <c:pt idx="2246">
                  <c:v>668</c:v>
                </c:pt>
                <c:pt idx="2247">
                  <c:v>656</c:v>
                </c:pt>
                <c:pt idx="2248">
                  <c:v>704</c:v>
                </c:pt>
                <c:pt idx="2249">
                  <c:v>732</c:v>
                </c:pt>
                <c:pt idx="2250">
                  <c:v>688</c:v>
                </c:pt>
                <c:pt idx="2251">
                  <c:v>732</c:v>
                </c:pt>
                <c:pt idx="2252">
                  <c:v>724</c:v>
                </c:pt>
                <c:pt idx="2253">
                  <c:v>656</c:v>
                </c:pt>
                <c:pt idx="2254">
                  <c:v>664</c:v>
                </c:pt>
                <c:pt idx="2255">
                  <c:v>708</c:v>
                </c:pt>
                <c:pt idx="2256">
                  <c:v>668</c:v>
                </c:pt>
                <c:pt idx="2257">
                  <c:v>708</c:v>
                </c:pt>
                <c:pt idx="2258">
                  <c:v>736</c:v>
                </c:pt>
                <c:pt idx="2259">
                  <c:v>792</c:v>
                </c:pt>
                <c:pt idx="2260">
                  <c:v>656</c:v>
                </c:pt>
                <c:pt idx="2261">
                  <c:v>676</c:v>
                </c:pt>
                <c:pt idx="2262">
                  <c:v>720</c:v>
                </c:pt>
                <c:pt idx="2263">
                  <c:v>660</c:v>
                </c:pt>
                <c:pt idx="2264">
                  <c:v>672</c:v>
                </c:pt>
                <c:pt idx="2265">
                  <c:v>696</c:v>
                </c:pt>
                <c:pt idx="2266">
                  <c:v>700</c:v>
                </c:pt>
                <c:pt idx="2267">
                  <c:v>720</c:v>
                </c:pt>
                <c:pt idx="2268">
                  <c:v>748</c:v>
                </c:pt>
                <c:pt idx="2269">
                  <c:v>732</c:v>
                </c:pt>
                <c:pt idx="2270">
                  <c:v>688</c:v>
                </c:pt>
                <c:pt idx="2271">
                  <c:v>684</c:v>
                </c:pt>
                <c:pt idx="2272">
                  <c:v>784</c:v>
                </c:pt>
                <c:pt idx="2273">
                  <c:v>764</c:v>
                </c:pt>
                <c:pt idx="2274">
                  <c:v>728</c:v>
                </c:pt>
                <c:pt idx="2275">
                  <c:v>692</c:v>
                </c:pt>
                <c:pt idx="2276">
                  <c:v>756</c:v>
                </c:pt>
                <c:pt idx="2277">
                  <c:v>800</c:v>
                </c:pt>
                <c:pt idx="2278">
                  <c:v>776</c:v>
                </c:pt>
                <c:pt idx="2279">
                  <c:v>752</c:v>
                </c:pt>
                <c:pt idx="2280">
                  <c:v>728</c:v>
                </c:pt>
                <c:pt idx="2281">
                  <c:v>744</c:v>
                </c:pt>
                <c:pt idx="2282">
                  <c:v>700</c:v>
                </c:pt>
                <c:pt idx="2283">
                  <c:v>720</c:v>
                </c:pt>
                <c:pt idx="2284">
                  <c:v>740</c:v>
                </c:pt>
                <c:pt idx="2285">
                  <c:v>736</c:v>
                </c:pt>
                <c:pt idx="2286">
                  <c:v>728</c:v>
                </c:pt>
                <c:pt idx="2287">
                  <c:v>736</c:v>
                </c:pt>
                <c:pt idx="2288">
                  <c:v>760</c:v>
                </c:pt>
                <c:pt idx="2289">
                  <c:v>724</c:v>
                </c:pt>
                <c:pt idx="2290">
                  <c:v>764</c:v>
                </c:pt>
                <c:pt idx="2291">
                  <c:v>808</c:v>
                </c:pt>
                <c:pt idx="2292">
                  <c:v>724</c:v>
                </c:pt>
                <c:pt idx="2293">
                  <c:v>804</c:v>
                </c:pt>
                <c:pt idx="2294">
                  <c:v>720</c:v>
                </c:pt>
                <c:pt idx="2295">
                  <c:v>668</c:v>
                </c:pt>
                <c:pt idx="2296">
                  <c:v>708</c:v>
                </c:pt>
                <c:pt idx="2297">
                  <c:v>740</c:v>
                </c:pt>
                <c:pt idx="2298">
                  <c:v>728</c:v>
                </c:pt>
                <c:pt idx="2299">
                  <c:v>696</c:v>
                </c:pt>
                <c:pt idx="2300">
                  <c:v>776</c:v>
                </c:pt>
                <c:pt idx="2301">
                  <c:v>780</c:v>
                </c:pt>
                <c:pt idx="2302">
                  <c:v>732</c:v>
                </c:pt>
                <c:pt idx="2303">
                  <c:v>736</c:v>
                </c:pt>
                <c:pt idx="2304">
                  <c:v>704</c:v>
                </c:pt>
                <c:pt idx="2305">
                  <c:v>680</c:v>
                </c:pt>
                <c:pt idx="2306">
                  <c:v>704</c:v>
                </c:pt>
                <c:pt idx="2307">
                  <c:v>756</c:v>
                </c:pt>
                <c:pt idx="2308">
                  <c:v>704</c:v>
                </c:pt>
                <c:pt idx="2309">
                  <c:v>724</c:v>
                </c:pt>
                <c:pt idx="2310">
                  <c:v>752</c:v>
                </c:pt>
                <c:pt idx="2311">
                  <c:v>716</c:v>
                </c:pt>
                <c:pt idx="2312">
                  <c:v>732</c:v>
                </c:pt>
                <c:pt idx="2313">
                  <c:v>740</c:v>
                </c:pt>
                <c:pt idx="2314">
                  <c:v>696</c:v>
                </c:pt>
                <c:pt idx="2315">
                  <c:v>700</c:v>
                </c:pt>
                <c:pt idx="2316">
                  <c:v>712</c:v>
                </c:pt>
                <c:pt idx="2317">
                  <c:v>704</c:v>
                </c:pt>
                <c:pt idx="2318">
                  <c:v>720</c:v>
                </c:pt>
                <c:pt idx="2319">
                  <c:v>724</c:v>
                </c:pt>
                <c:pt idx="2320">
                  <c:v>776</c:v>
                </c:pt>
                <c:pt idx="2321">
                  <c:v>676</c:v>
                </c:pt>
                <c:pt idx="2322">
                  <c:v>704</c:v>
                </c:pt>
                <c:pt idx="2323">
                  <c:v>736</c:v>
                </c:pt>
                <c:pt idx="2324">
                  <c:v>668</c:v>
                </c:pt>
                <c:pt idx="2325">
                  <c:v>720</c:v>
                </c:pt>
                <c:pt idx="2326">
                  <c:v>764</c:v>
                </c:pt>
                <c:pt idx="2327">
                  <c:v>760</c:v>
                </c:pt>
                <c:pt idx="2328">
                  <c:v>780</c:v>
                </c:pt>
                <c:pt idx="2329">
                  <c:v>788</c:v>
                </c:pt>
                <c:pt idx="2330">
                  <c:v>728</c:v>
                </c:pt>
                <c:pt idx="2331">
                  <c:v>748</c:v>
                </c:pt>
                <c:pt idx="2332">
                  <c:v>740</c:v>
                </c:pt>
                <c:pt idx="2333">
                  <c:v>756</c:v>
                </c:pt>
                <c:pt idx="2334">
                  <c:v>708</c:v>
                </c:pt>
                <c:pt idx="2335">
                  <c:v>720</c:v>
                </c:pt>
                <c:pt idx="2336">
                  <c:v>744</c:v>
                </c:pt>
                <c:pt idx="2337">
                  <c:v>700</c:v>
                </c:pt>
                <c:pt idx="2338">
                  <c:v>736</c:v>
                </c:pt>
                <c:pt idx="2339">
                  <c:v>788</c:v>
                </c:pt>
                <c:pt idx="2340">
                  <c:v>748</c:v>
                </c:pt>
                <c:pt idx="2341">
                  <c:v>720</c:v>
                </c:pt>
                <c:pt idx="2342">
                  <c:v>748</c:v>
                </c:pt>
                <c:pt idx="2343">
                  <c:v>728</c:v>
                </c:pt>
                <c:pt idx="2344">
                  <c:v>668</c:v>
                </c:pt>
                <c:pt idx="2345">
                  <c:v>724</c:v>
                </c:pt>
                <c:pt idx="2346">
                  <c:v>760</c:v>
                </c:pt>
                <c:pt idx="2347">
                  <c:v>668</c:v>
                </c:pt>
                <c:pt idx="2348">
                  <c:v>676</c:v>
                </c:pt>
                <c:pt idx="2349">
                  <c:v>732</c:v>
                </c:pt>
                <c:pt idx="2350">
                  <c:v>680</c:v>
                </c:pt>
                <c:pt idx="2351">
                  <c:v>656</c:v>
                </c:pt>
                <c:pt idx="2352">
                  <c:v>764</c:v>
                </c:pt>
                <c:pt idx="2353">
                  <c:v>784</c:v>
                </c:pt>
                <c:pt idx="2354">
                  <c:v>752</c:v>
                </c:pt>
                <c:pt idx="2355">
                  <c:v>724</c:v>
                </c:pt>
                <c:pt idx="2356">
                  <c:v>664</c:v>
                </c:pt>
                <c:pt idx="2357">
                  <c:v>696</c:v>
                </c:pt>
                <c:pt idx="2358">
                  <c:v>700</c:v>
                </c:pt>
                <c:pt idx="2359">
                  <c:v>784</c:v>
                </c:pt>
                <c:pt idx="2360">
                  <c:v>680</c:v>
                </c:pt>
                <c:pt idx="2361">
                  <c:v>692</c:v>
                </c:pt>
                <c:pt idx="2362">
                  <c:v>752</c:v>
                </c:pt>
                <c:pt idx="2363">
                  <c:v>724</c:v>
                </c:pt>
                <c:pt idx="2364">
                  <c:v>692</c:v>
                </c:pt>
                <c:pt idx="2365">
                  <c:v>708</c:v>
                </c:pt>
                <c:pt idx="2366">
                  <c:v>776</c:v>
                </c:pt>
                <c:pt idx="2367">
                  <c:v>796</c:v>
                </c:pt>
                <c:pt idx="2368">
                  <c:v>828</c:v>
                </c:pt>
                <c:pt idx="2369">
                  <c:v>740</c:v>
                </c:pt>
                <c:pt idx="2370">
                  <c:v>748</c:v>
                </c:pt>
                <c:pt idx="2371">
                  <c:v>720</c:v>
                </c:pt>
                <c:pt idx="2372">
                  <c:v>708</c:v>
                </c:pt>
                <c:pt idx="2373">
                  <c:v>684</c:v>
                </c:pt>
                <c:pt idx="2374">
                  <c:v>716</c:v>
                </c:pt>
                <c:pt idx="2375">
                  <c:v>776</c:v>
                </c:pt>
                <c:pt idx="2376">
                  <c:v>780</c:v>
                </c:pt>
                <c:pt idx="2377">
                  <c:v>800</c:v>
                </c:pt>
                <c:pt idx="2378">
                  <c:v>760</c:v>
                </c:pt>
                <c:pt idx="2379">
                  <c:v>724</c:v>
                </c:pt>
                <c:pt idx="2380">
                  <c:v>688</c:v>
                </c:pt>
                <c:pt idx="2381">
                  <c:v>676</c:v>
                </c:pt>
                <c:pt idx="2382">
                  <c:v>784</c:v>
                </c:pt>
                <c:pt idx="2383">
                  <c:v>808</c:v>
                </c:pt>
                <c:pt idx="2384">
                  <c:v>800</c:v>
                </c:pt>
                <c:pt idx="2385">
                  <c:v>704</c:v>
                </c:pt>
                <c:pt idx="2386">
                  <c:v>708</c:v>
                </c:pt>
                <c:pt idx="2387">
                  <c:v>756</c:v>
                </c:pt>
                <c:pt idx="2388">
                  <c:v>800</c:v>
                </c:pt>
                <c:pt idx="2389">
                  <c:v>776</c:v>
                </c:pt>
                <c:pt idx="2390">
                  <c:v>756</c:v>
                </c:pt>
                <c:pt idx="2391">
                  <c:v>784</c:v>
                </c:pt>
                <c:pt idx="2392">
                  <c:v>816</c:v>
                </c:pt>
                <c:pt idx="2393">
                  <c:v>784</c:v>
                </c:pt>
                <c:pt idx="2394">
                  <c:v>740</c:v>
                </c:pt>
                <c:pt idx="2395">
                  <c:v>768</c:v>
                </c:pt>
                <c:pt idx="2396">
                  <c:v>820</c:v>
                </c:pt>
                <c:pt idx="2397">
                  <c:v>768</c:v>
                </c:pt>
                <c:pt idx="2398">
                  <c:v>740</c:v>
                </c:pt>
                <c:pt idx="2399">
                  <c:v>760</c:v>
                </c:pt>
                <c:pt idx="2400">
                  <c:v>744</c:v>
                </c:pt>
                <c:pt idx="2401">
                  <c:v>708</c:v>
                </c:pt>
                <c:pt idx="2402">
                  <c:v>728</c:v>
                </c:pt>
                <c:pt idx="2403">
                  <c:v>764</c:v>
                </c:pt>
                <c:pt idx="2404">
                  <c:v>768</c:v>
                </c:pt>
                <c:pt idx="2405">
                  <c:v>704</c:v>
                </c:pt>
                <c:pt idx="2406">
                  <c:v>736</c:v>
                </c:pt>
                <c:pt idx="2407">
                  <c:v>708</c:v>
                </c:pt>
                <c:pt idx="2408">
                  <c:v>680</c:v>
                </c:pt>
                <c:pt idx="2409">
                  <c:v>676</c:v>
                </c:pt>
                <c:pt idx="2410">
                  <c:v>660</c:v>
                </c:pt>
                <c:pt idx="2411">
                  <c:v>660</c:v>
                </c:pt>
                <c:pt idx="2412">
                  <c:v>660</c:v>
                </c:pt>
                <c:pt idx="2413">
                  <c:v>644</c:v>
                </c:pt>
                <c:pt idx="2414">
                  <c:v>648</c:v>
                </c:pt>
                <c:pt idx="2415">
                  <c:v>460</c:v>
                </c:pt>
                <c:pt idx="2416">
                  <c:v>708</c:v>
                </c:pt>
                <c:pt idx="2417">
                  <c:v>724</c:v>
                </c:pt>
                <c:pt idx="2418">
                  <c:v>724</c:v>
                </c:pt>
                <c:pt idx="2419">
                  <c:v>752</c:v>
                </c:pt>
                <c:pt idx="2420">
                  <c:v>684</c:v>
                </c:pt>
                <c:pt idx="2421">
                  <c:v>672</c:v>
                </c:pt>
                <c:pt idx="2422">
                  <c:v>648</c:v>
                </c:pt>
                <c:pt idx="2423">
                  <c:v>1360</c:v>
                </c:pt>
                <c:pt idx="2424">
                  <c:v>616</c:v>
                </c:pt>
                <c:pt idx="2425">
                  <c:v>600</c:v>
                </c:pt>
                <c:pt idx="2426">
                  <c:v>604</c:v>
                </c:pt>
                <c:pt idx="2427">
                  <c:v>716</c:v>
                </c:pt>
                <c:pt idx="2428">
                  <c:v>696</c:v>
                </c:pt>
                <c:pt idx="2429">
                  <c:v>624</c:v>
                </c:pt>
                <c:pt idx="2430">
                  <c:v>632</c:v>
                </c:pt>
                <c:pt idx="2431">
                  <c:v>592</c:v>
                </c:pt>
                <c:pt idx="2432">
                  <c:v>592</c:v>
                </c:pt>
                <c:pt idx="2433">
                  <c:v>564</c:v>
                </c:pt>
                <c:pt idx="2434">
                  <c:v>564</c:v>
                </c:pt>
                <c:pt idx="2435">
                  <c:v>644</c:v>
                </c:pt>
                <c:pt idx="2436">
                  <c:v>788</c:v>
                </c:pt>
                <c:pt idx="2437">
                  <c:v>572</c:v>
                </c:pt>
                <c:pt idx="2438">
                  <c:v>412</c:v>
                </c:pt>
                <c:pt idx="2439">
                  <c:v>450</c:v>
                </c:pt>
                <c:pt idx="2440">
                  <c:v>1284</c:v>
                </c:pt>
                <c:pt idx="2441">
                  <c:v>668</c:v>
                </c:pt>
                <c:pt idx="2442">
                  <c:v>512</c:v>
                </c:pt>
                <c:pt idx="2443">
                  <c:v>512</c:v>
                </c:pt>
                <c:pt idx="2444">
                  <c:v>596</c:v>
                </c:pt>
                <c:pt idx="2445">
                  <c:v>504</c:v>
                </c:pt>
                <c:pt idx="2446">
                  <c:v>584</c:v>
                </c:pt>
                <c:pt idx="2447">
                  <c:v>548</c:v>
                </c:pt>
                <c:pt idx="2448">
                  <c:v>1212</c:v>
                </c:pt>
                <c:pt idx="2449">
                  <c:v>452</c:v>
                </c:pt>
                <c:pt idx="2450">
                  <c:v>496</c:v>
                </c:pt>
                <c:pt idx="2451">
                  <c:v>476</c:v>
                </c:pt>
                <c:pt idx="2452">
                  <c:v>480</c:v>
                </c:pt>
                <c:pt idx="2453">
                  <c:v>488</c:v>
                </c:pt>
                <c:pt idx="2454">
                  <c:v>488</c:v>
                </c:pt>
                <c:pt idx="2455">
                  <c:v>496</c:v>
                </c:pt>
                <c:pt idx="2456">
                  <c:v>504</c:v>
                </c:pt>
                <c:pt idx="2457">
                  <c:v>496</c:v>
                </c:pt>
                <c:pt idx="2458">
                  <c:v>504</c:v>
                </c:pt>
                <c:pt idx="2459">
                  <c:v>528</c:v>
                </c:pt>
                <c:pt idx="2460">
                  <c:v>512</c:v>
                </c:pt>
                <c:pt idx="2461">
                  <c:v>540</c:v>
                </c:pt>
                <c:pt idx="2462">
                  <c:v>528</c:v>
                </c:pt>
                <c:pt idx="2463">
                  <c:v>528</c:v>
                </c:pt>
                <c:pt idx="2464">
                  <c:v>536</c:v>
                </c:pt>
                <c:pt idx="2465">
                  <c:v>548</c:v>
                </c:pt>
                <c:pt idx="2466">
                  <c:v>544</c:v>
                </c:pt>
                <c:pt idx="2467">
                  <c:v>540</c:v>
                </c:pt>
                <c:pt idx="2468">
                  <c:v>536</c:v>
                </c:pt>
                <c:pt idx="2469">
                  <c:v>532</c:v>
                </c:pt>
                <c:pt idx="2470">
                  <c:v>948</c:v>
                </c:pt>
                <c:pt idx="2471">
                  <c:v>328</c:v>
                </c:pt>
                <c:pt idx="2472">
                  <c:v>396</c:v>
                </c:pt>
                <c:pt idx="2473">
                  <c:v>476</c:v>
                </c:pt>
                <c:pt idx="2474">
                  <c:v>504</c:v>
                </c:pt>
                <c:pt idx="2475">
                  <c:v>516</c:v>
                </c:pt>
                <c:pt idx="2476">
                  <c:v>536</c:v>
                </c:pt>
                <c:pt idx="2477">
                  <c:v>560</c:v>
                </c:pt>
                <c:pt idx="2478">
                  <c:v>568</c:v>
                </c:pt>
                <c:pt idx="2479">
                  <c:v>556</c:v>
                </c:pt>
                <c:pt idx="2480">
                  <c:v>556</c:v>
                </c:pt>
                <c:pt idx="2481">
                  <c:v>548</c:v>
                </c:pt>
                <c:pt idx="2482">
                  <c:v>432</c:v>
                </c:pt>
                <c:pt idx="2483">
                  <c:v>520</c:v>
                </c:pt>
                <c:pt idx="2484">
                  <c:v>532</c:v>
                </c:pt>
                <c:pt idx="2485">
                  <c:v>592</c:v>
                </c:pt>
                <c:pt idx="2486">
                  <c:v>636</c:v>
                </c:pt>
                <c:pt idx="2487">
                  <c:v>604</c:v>
                </c:pt>
                <c:pt idx="2488">
                  <c:v>652</c:v>
                </c:pt>
                <c:pt idx="2489">
                  <c:v>936</c:v>
                </c:pt>
                <c:pt idx="2490">
                  <c:v>828</c:v>
                </c:pt>
                <c:pt idx="2491">
                  <c:v>656</c:v>
                </c:pt>
                <c:pt idx="2492">
                  <c:v>636</c:v>
                </c:pt>
                <c:pt idx="2493">
                  <c:v>476</c:v>
                </c:pt>
                <c:pt idx="2494">
                  <c:v>468</c:v>
                </c:pt>
                <c:pt idx="2495">
                  <c:v>540</c:v>
                </c:pt>
                <c:pt idx="2496">
                  <c:v>532</c:v>
                </c:pt>
                <c:pt idx="2497">
                  <c:v>524</c:v>
                </c:pt>
                <c:pt idx="2498">
                  <c:v>520</c:v>
                </c:pt>
                <c:pt idx="2499">
                  <c:v>516</c:v>
                </c:pt>
                <c:pt idx="2500">
                  <c:v>512</c:v>
                </c:pt>
                <c:pt idx="2501">
                  <c:v>492</c:v>
                </c:pt>
                <c:pt idx="2502">
                  <c:v>544</c:v>
                </c:pt>
                <c:pt idx="2503">
                  <c:v>528</c:v>
                </c:pt>
                <c:pt idx="2504">
                  <c:v>532</c:v>
                </c:pt>
                <c:pt idx="2505">
                  <c:v>544</c:v>
                </c:pt>
                <c:pt idx="2506">
                  <c:v>560</c:v>
                </c:pt>
                <c:pt idx="2507">
                  <c:v>644</c:v>
                </c:pt>
                <c:pt idx="2508">
                  <c:v>680</c:v>
                </c:pt>
                <c:pt idx="2509">
                  <c:v>612</c:v>
                </c:pt>
                <c:pt idx="2510">
                  <c:v>592</c:v>
                </c:pt>
                <c:pt idx="2511">
                  <c:v>580</c:v>
                </c:pt>
                <c:pt idx="2512">
                  <c:v>548</c:v>
                </c:pt>
                <c:pt idx="2513">
                  <c:v>648</c:v>
                </c:pt>
                <c:pt idx="2514">
                  <c:v>760</c:v>
                </c:pt>
                <c:pt idx="2515">
                  <c:v>740</c:v>
                </c:pt>
                <c:pt idx="2516">
                  <c:v>832</c:v>
                </c:pt>
                <c:pt idx="2517">
                  <c:v>748</c:v>
                </c:pt>
                <c:pt idx="2518">
                  <c:v>708</c:v>
                </c:pt>
                <c:pt idx="2519">
                  <c:v>688</c:v>
                </c:pt>
                <c:pt idx="2520">
                  <c:v>620</c:v>
                </c:pt>
                <c:pt idx="2521">
                  <c:v>600</c:v>
                </c:pt>
                <c:pt idx="2522">
                  <c:v>560</c:v>
                </c:pt>
                <c:pt idx="2523">
                  <c:v>552</c:v>
                </c:pt>
                <c:pt idx="2524">
                  <c:v>572</c:v>
                </c:pt>
                <c:pt idx="2525">
                  <c:v>596</c:v>
                </c:pt>
                <c:pt idx="2526">
                  <c:v>588</c:v>
                </c:pt>
                <c:pt idx="2527">
                  <c:v>596</c:v>
                </c:pt>
                <c:pt idx="2528">
                  <c:v>568</c:v>
                </c:pt>
                <c:pt idx="2529">
                  <c:v>552</c:v>
                </c:pt>
                <c:pt idx="2530">
                  <c:v>540</c:v>
                </c:pt>
                <c:pt idx="2531">
                  <c:v>612</c:v>
                </c:pt>
                <c:pt idx="2532">
                  <c:v>592</c:v>
                </c:pt>
                <c:pt idx="2533">
                  <c:v>592</c:v>
                </c:pt>
                <c:pt idx="2534">
                  <c:v>564</c:v>
                </c:pt>
                <c:pt idx="2535">
                  <c:v>552</c:v>
                </c:pt>
                <c:pt idx="2536">
                  <c:v>560</c:v>
                </c:pt>
                <c:pt idx="2537">
                  <c:v>1096</c:v>
                </c:pt>
                <c:pt idx="2538">
                  <c:v>540</c:v>
                </c:pt>
                <c:pt idx="2539">
                  <c:v>532</c:v>
                </c:pt>
                <c:pt idx="2540">
                  <c:v>480</c:v>
                </c:pt>
                <c:pt idx="2541">
                  <c:v>250</c:v>
                </c:pt>
                <c:pt idx="2542">
                  <c:v>604</c:v>
                </c:pt>
                <c:pt idx="2543">
                  <c:v>532</c:v>
                </c:pt>
                <c:pt idx="2544">
                  <c:v>404</c:v>
                </c:pt>
                <c:pt idx="2545">
                  <c:v>628</c:v>
                </c:pt>
                <c:pt idx="2546">
                  <c:v>452</c:v>
                </c:pt>
                <c:pt idx="2547">
                  <c:v>668</c:v>
                </c:pt>
                <c:pt idx="2548">
                  <c:v>516</c:v>
                </c:pt>
                <c:pt idx="2549">
                  <c:v>516</c:v>
                </c:pt>
                <c:pt idx="2550">
                  <c:v>496</c:v>
                </c:pt>
                <c:pt idx="2551">
                  <c:v>500</c:v>
                </c:pt>
                <c:pt idx="2552">
                  <c:v>504</c:v>
                </c:pt>
                <c:pt idx="2553">
                  <c:v>448</c:v>
                </c:pt>
                <c:pt idx="2554">
                  <c:v>576</c:v>
                </c:pt>
                <c:pt idx="2555">
                  <c:v>452</c:v>
                </c:pt>
                <c:pt idx="2556">
                  <c:v>504</c:v>
                </c:pt>
                <c:pt idx="2557">
                  <c:v>488</c:v>
                </c:pt>
                <c:pt idx="2558">
                  <c:v>492</c:v>
                </c:pt>
                <c:pt idx="2559">
                  <c:v>500</c:v>
                </c:pt>
                <c:pt idx="2560">
                  <c:v>384</c:v>
                </c:pt>
                <c:pt idx="2561">
                  <c:v>508</c:v>
                </c:pt>
                <c:pt idx="2562">
                  <c:v>512</c:v>
                </c:pt>
                <c:pt idx="2563">
                  <c:v>512</c:v>
                </c:pt>
                <c:pt idx="2564">
                  <c:v>492</c:v>
                </c:pt>
                <c:pt idx="2565">
                  <c:v>496</c:v>
                </c:pt>
                <c:pt idx="2566">
                  <c:v>480</c:v>
                </c:pt>
                <c:pt idx="2567">
                  <c:v>500</c:v>
                </c:pt>
                <c:pt idx="2568">
                  <c:v>976</c:v>
                </c:pt>
                <c:pt idx="2569">
                  <c:v>500</c:v>
                </c:pt>
                <c:pt idx="2570">
                  <c:v>404</c:v>
                </c:pt>
                <c:pt idx="2571">
                  <c:v>572</c:v>
                </c:pt>
                <c:pt idx="2572">
                  <c:v>476</c:v>
                </c:pt>
                <c:pt idx="2573">
                  <c:v>250</c:v>
                </c:pt>
                <c:pt idx="2574">
                  <c:v>520</c:v>
                </c:pt>
                <c:pt idx="2575">
                  <c:v>448</c:v>
                </c:pt>
                <c:pt idx="2576">
                  <c:v>392</c:v>
                </c:pt>
                <c:pt idx="2577">
                  <c:v>508</c:v>
                </c:pt>
                <c:pt idx="2578">
                  <c:v>500</c:v>
                </c:pt>
                <c:pt idx="2579">
                  <c:v>592</c:v>
                </c:pt>
                <c:pt idx="2580">
                  <c:v>484</c:v>
                </c:pt>
                <c:pt idx="2581">
                  <c:v>460</c:v>
                </c:pt>
                <c:pt idx="2582">
                  <c:v>250</c:v>
                </c:pt>
                <c:pt idx="2583">
                  <c:v>472</c:v>
                </c:pt>
                <c:pt idx="2584">
                  <c:v>496</c:v>
                </c:pt>
                <c:pt idx="2585">
                  <c:v>484</c:v>
                </c:pt>
                <c:pt idx="2586">
                  <c:v>484</c:v>
                </c:pt>
                <c:pt idx="2587">
                  <c:v>348</c:v>
                </c:pt>
                <c:pt idx="2588">
                  <c:v>496</c:v>
                </c:pt>
                <c:pt idx="2589">
                  <c:v>492</c:v>
                </c:pt>
                <c:pt idx="2590">
                  <c:v>488</c:v>
                </c:pt>
                <c:pt idx="2591">
                  <c:v>484</c:v>
                </c:pt>
                <c:pt idx="2592">
                  <c:v>468</c:v>
                </c:pt>
                <c:pt idx="2593">
                  <c:v>484</c:v>
                </c:pt>
                <c:pt idx="2594">
                  <c:v>456</c:v>
                </c:pt>
                <c:pt idx="2595">
                  <c:v>500</c:v>
                </c:pt>
                <c:pt idx="2596">
                  <c:v>452</c:v>
                </c:pt>
                <c:pt idx="2597">
                  <c:v>624</c:v>
                </c:pt>
                <c:pt idx="2598">
                  <c:v>444</c:v>
                </c:pt>
                <c:pt idx="2599">
                  <c:v>464</c:v>
                </c:pt>
                <c:pt idx="2600">
                  <c:v>444</c:v>
                </c:pt>
                <c:pt idx="2601">
                  <c:v>460</c:v>
                </c:pt>
                <c:pt idx="2602">
                  <c:v>484</c:v>
                </c:pt>
                <c:pt idx="2603">
                  <c:v>512</c:v>
                </c:pt>
                <c:pt idx="2604">
                  <c:v>524</c:v>
                </c:pt>
                <c:pt idx="2605">
                  <c:v>524</c:v>
                </c:pt>
                <c:pt idx="2606">
                  <c:v>520</c:v>
                </c:pt>
                <c:pt idx="2607">
                  <c:v>512</c:v>
                </c:pt>
                <c:pt idx="2608">
                  <c:v>512</c:v>
                </c:pt>
                <c:pt idx="2609">
                  <c:v>524</c:v>
                </c:pt>
                <c:pt idx="2610">
                  <c:v>508</c:v>
                </c:pt>
                <c:pt idx="2611">
                  <c:v>508</c:v>
                </c:pt>
                <c:pt idx="2612">
                  <c:v>516</c:v>
                </c:pt>
                <c:pt idx="2613">
                  <c:v>544</c:v>
                </c:pt>
                <c:pt idx="2614">
                  <c:v>540</c:v>
                </c:pt>
                <c:pt idx="2615">
                  <c:v>516</c:v>
                </c:pt>
                <c:pt idx="2616">
                  <c:v>512</c:v>
                </c:pt>
                <c:pt idx="2617">
                  <c:v>544</c:v>
                </c:pt>
                <c:pt idx="2618">
                  <c:v>556</c:v>
                </c:pt>
                <c:pt idx="2619">
                  <c:v>552</c:v>
                </c:pt>
                <c:pt idx="2620">
                  <c:v>636</c:v>
                </c:pt>
                <c:pt idx="2621">
                  <c:v>568</c:v>
                </c:pt>
                <c:pt idx="2622">
                  <c:v>556</c:v>
                </c:pt>
                <c:pt idx="2623">
                  <c:v>552</c:v>
                </c:pt>
                <c:pt idx="2624">
                  <c:v>524</c:v>
                </c:pt>
                <c:pt idx="2625">
                  <c:v>504</c:v>
                </c:pt>
                <c:pt idx="2626">
                  <c:v>520</c:v>
                </c:pt>
                <c:pt idx="2627">
                  <c:v>508</c:v>
                </c:pt>
                <c:pt idx="2628">
                  <c:v>504</c:v>
                </c:pt>
                <c:pt idx="2629">
                  <c:v>500</c:v>
                </c:pt>
                <c:pt idx="2630">
                  <c:v>516</c:v>
                </c:pt>
                <c:pt idx="2631">
                  <c:v>524</c:v>
                </c:pt>
                <c:pt idx="2632">
                  <c:v>572</c:v>
                </c:pt>
                <c:pt idx="2633">
                  <c:v>564</c:v>
                </c:pt>
                <c:pt idx="2634">
                  <c:v>604</c:v>
                </c:pt>
                <c:pt idx="2635">
                  <c:v>556</c:v>
                </c:pt>
                <c:pt idx="2636">
                  <c:v>576</c:v>
                </c:pt>
                <c:pt idx="2637">
                  <c:v>572</c:v>
                </c:pt>
                <c:pt idx="2638">
                  <c:v>560</c:v>
                </c:pt>
                <c:pt idx="2639">
                  <c:v>560</c:v>
                </c:pt>
                <c:pt idx="2640">
                  <c:v>556</c:v>
                </c:pt>
                <c:pt idx="2641">
                  <c:v>560</c:v>
                </c:pt>
                <c:pt idx="2642">
                  <c:v>584</c:v>
                </c:pt>
                <c:pt idx="2643">
                  <c:v>600</c:v>
                </c:pt>
                <c:pt idx="2644">
                  <c:v>592</c:v>
                </c:pt>
                <c:pt idx="2645">
                  <c:v>616</c:v>
                </c:pt>
                <c:pt idx="2646">
                  <c:v>660</c:v>
                </c:pt>
                <c:pt idx="2647">
                  <c:v>620</c:v>
                </c:pt>
                <c:pt idx="2648">
                  <c:v>636</c:v>
                </c:pt>
                <c:pt idx="2649">
                  <c:v>620</c:v>
                </c:pt>
                <c:pt idx="2650">
                  <c:v>652</c:v>
                </c:pt>
                <c:pt idx="2651">
                  <c:v>632</c:v>
                </c:pt>
                <c:pt idx="2652">
                  <c:v>712</c:v>
                </c:pt>
                <c:pt idx="2653">
                  <c:v>660</c:v>
                </c:pt>
                <c:pt idx="2654">
                  <c:v>624</c:v>
                </c:pt>
                <c:pt idx="2655">
                  <c:v>688</c:v>
                </c:pt>
                <c:pt idx="2656">
                  <c:v>792</c:v>
                </c:pt>
                <c:pt idx="2657">
                  <c:v>760</c:v>
                </c:pt>
                <c:pt idx="2658">
                  <c:v>628</c:v>
                </c:pt>
                <c:pt idx="2659">
                  <c:v>564</c:v>
                </c:pt>
                <c:pt idx="2660">
                  <c:v>548</c:v>
                </c:pt>
                <c:pt idx="2661">
                  <c:v>732</c:v>
                </c:pt>
                <c:pt idx="2662">
                  <c:v>592</c:v>
                </c:pt>
                <c:pt idx="2663">
                  <c:v>656</c:v>
                </c:pt>
                <c:pt idx="2664">
                  <c:v>792</c:v>
                </c:pt>
                <c:pt idx="2665">
                  <c:v>708</c:v>
                </c:pt>
                <c:pt idx="2666">
                  <c:v>732</c:v>
                </c:pt>
                <c:pt idx="2667">
                  <c:v>724</c:v>
                </c:pt>
                <c:pt idx="2668">
                  <c:v>876</c:v>
                </c:pt>
                <c:pt idx="2669">
                  <c:v>924</c:v>
                </c:pt>
                <c:pt idx="2670">
                  <c:v>868</c:v>
                </c:pt>
                <c:pt idx="2671">
                  <c:v>792</c:v>
                </c:pt>
                <c:pt idx="2672">
                  <c:v>668</c:v>
                </c:pt>
                <c:pt idx="2673">
                  <c:v>864</c:v>
                </c:pt>
                <c:pt idx="2674">
                  <c:v>732</c:v>
                </c:pt>
                <c:pt idx="2675">
                  <c:v>788</c:v>
                </c:pt>
                <c:pt idx="2676">
                  <c:v>760</c:v>
                </c:pt>
                <c:pt idx="2677">
                  <c:v>884</c:v>
                </c:pt>
                <c:pt idx="2678">
                  <c:v>852</c:v>
                </c:pt>
                <c:pt idx="2679">
                  <c:v>820</c:v>
                </c:pt>
                <c:pt idx="2680">
                  <c:v>788</c:v>
                </c:pt>
                <c:pt idx="2681">
                  <c:v>720</c:v>
                </c:pt>
                <c:pt idx="2682">
                  <c:v>728</c:v>
                </c:pt>
                <c:pt idx="2683">
                  <c:v>680</c:v>
                </c:pt>
                <c:pt idx="2684">
                  <c:v>764</c:v>
                </c:pt>
                <c:pt idx="2685">
                  <c:v>700</c:v>
                </c:pt>
                <c:pt idx="2686">
                  <c:v>684</c:v>
                </c:pt>
                <c:pt idx="2687">
                  <c:v>688</c:v>
                </c:pt>
                <c:pt idx="2688">
                  <c:v>656</c:v>
                </c:pt>
                <c:pt idx="2689">
                  <c:v>664</c:v>
                </c:pt>
                <c:pt idx="2690">
                  <c:v>664</c:v>
                </c:pt>
                <c:pt idx="2691">
                  <c:v>612</c:v>
                </c:pt>
                <c:pt idx="2692">
                  <c:v>700</c:v>
                </c:pt>
                <c:pt idx="2693">
                  <c:v>652</c:v>
                </c:pt>
                <c:pt idx="2694">
                  <c:v>628</c:v>
                </c:pt>
                <c:pt idx="2695">
                  <c:v>656</c:v>
                </c:pt>
                <c:pt idx="2696">
                  <c:v>608</c:v>
                </c:pt>
                <c:pt idx="2697">
                  <c:v>624</c:v>
                </c:pt>
                <c:pt idx="2698">
                  <c:v>632</c:v>
                </c:pt>
                <c:pt idx="2699">
                  <c:v>576</c:v>
                </c:pt>
                <c:pt idx="2700">
                  <c:v>552</c:v>
                </c:pt>
                <c:pt idx="2701">
                  <c:v>568</c:v>
                </c:pt>
                <c:pt idx="2702">
                  <c:v>664</c:v>
                </c:pt>
                <c:pt idx="2703">
                  <c:v>668</c:v>
                </c:pt>
                <c:pt idx="2704">
                  <c:v>656</c:v>
                </c:pt>
                <c:pt idx="2705">
                  <c:v>776</c:v>
                </c:pt>
                <c:pt idx="2706">
                  <c:v>656</c:v>
                </c:pt>
                <c:pt idx="2707">
                  <c:v>896</c:v>
                </c:pt>
                <c:pt idx="2708">
                  <c:v>788</c:v>
                </c:pt>
                <c:pt idx="2709">
                  <c:v>784</c:v>
                </c:pt>
                <c:pt idx="2710">
                  <c:v>780</c:v>
                </c:pt>
                <c:pt idx="2711">
                  <c:v>764</c:v>
                </c:pt>
                <c:pt idx="2712">
                  <c:v>852</c:v>
                </c:pt>
                <c:pt idx="2713">
                  <c:v>792</c:v>
                </c:pt>
                <c:pt idx="2714">
                  <c:v>856</c:v>
                </c:pt>
                <c:pt idx="2715">
                  <c:v>808</c:v>
                </c:pt>
                <c:pt idx="2716">
                  <c:v>872</c:v>
                </c:pt>
                <c:pt idx="2717">
                  <c:v>836</c:v>
                </c:pt>
                <c:pt idx="2718">
                  <c:v>792</c:v>
                </c:pt>
                <c:pt idx="2719">
                  <c:v>812</c:v>
                </c:pt>
                <c:pt idx="2720">
                  <c:v>792</c:v>
                </c:pt>
                <c:pt idx="2721">
                  <c:v>808</c:v>
                </c:pt>
                <c:pt idx="2722">
                  <c:v>732</c:v>
                </c:pt>
                <c:pt idx="2723">
                  <c:v>788</c:v>
                </c:pt>
                <c:pt idx="2724">
                  <c:v>728</c:v>
                </c:pt>
                <c:pt idx="2725">
                  <c:v>764</c:v>
                </c:pt>
                <c:pt idx="2726">
                  <c:v>820</c:v>
                </c:pt>
                <c:pt idx="2727">
                  <c:v>780</c:v>
                </c:pt>
                <c:pt idx="2728">
                  <c:v>752</c:v>
                </c:pt>
                <c:pt idx="2729">
                  <c:v>712</c:v>
                </c:pt>
                <c:pt idx="2730">
                  <c:v>704</c:v>
                </c:pt>
                <c:pt idx="2731">
                  <c:v>716</c:v>
                </c:pt>
                <c:pt idx="2732">
                  <c:v>848</c:v>
                </c:pt>
                <c:pt idx="2733">
                  <c:v>700</c:v>
                </c:pt>
                <c:pt idx="2734">
                  <c:v>708</c:v>
                </c:pt>
                <c:pt idx="2735">
                  <c:v>708</c:v>
                </c:pt>
                <c:pt idx="2736">
                  <c:v>744</c:v>
                </c:pt>
                <c:pt idx="2737">
                  <c:v>704</c:v>
                </c:pt>
                <c:pt idx="2738">
                  <c:v>728</c:v>
                </c:pt>
                <c:pt idx="2739">
                  <c:v>692</c:v>
                </c:pt>
                <c:pt idx="2740">
                  <c:v>728</c:v>
                </c:pt>
                <c:pt idx="2741">
                  <c:v>712</c:v>
                </c:pt>
                <c:pt idx="2742">
                  <c:v>736</c:v>
                </c:pt>
                <c:pt idx="2743">
                  <c:v>700</c:v>
                </c:pt>
                <c:pt idx="2744">
                  <c:v>720</c:v>
                </c:pt>
                <c:pt idx="2745">
                  <c:v>688</c:v>
                </c:pt>
                <c:pt idx="2746">
                  <c:v>704</c:v>
                </c:pt>
                <c:pt idx="2747">
                  <c:v>688</c:v>
                </c:pt>
                <c:pt idx="2748">
                  <c:v>664</c:v>
                </c:pt>
                <c:pt idx="2749">
                  <c:v>692</c:v>
                </c:pt>
                <c:pt idx="2750">
                  <c:v>684</c:v>
                </c:pt>
                <c:pt idx="2751">
                  <c:v>708</c:v>
                </c:pt>
                <c:pt idx="2752">
                  <c:v>668</c:v>
                </c:pt>
                <c:pt idx="2753">
                  <c:v>744</c:v>
                </c:pt>
                <c:pt idx="2754">
                  <c:v>696</c:v>
                </c:pt>
                <c:pt idx="2755">
                  <c:v>704</c:v>
                </c:pt>
                <c:pt idx="2756">
                  <c:v>760</c:v>
                </c:pt>
                <c:pt idx="2757">
                  <c:v>712</c:v>
                </c:pt>
                <c:pt idx="2758">
                  <c:v>784</c:v>
                </c:pt>
                <c:pt idx="2759">
                  <c:v>852</c:v>
                </c:pt>
                <c:pt idx="2760">
                  <c:v>784</c:v>
                </c:pt>
                <c:pt idx="2761">
                  <c:v>544</c:v>
                </c:pt>
                <c:pt idx="2762">
                  <c:v>840</c:v>
                </c:pt>
                <c:pt idx="2763">
                  <c:v>824</c:v>
                </c:pt>
                <c:pt idx="2764">
                  <c:v>780</c:v>
                </c:pt>
                <c:pt idx="2765">
                  <c:v>716</c:v>
                </c:pt>
                <c:pt idx="2766">
                  <c:v>744</c:v>
                </c:pt>
                <c:pt idx="2767">
                  <c:v>716</c:v>
                </c:pt>
                <c:pt idx="2768">
                  <c:v>736</c:v>
                </c:pt>
                <c:pt idx="2769">
                  <c:v>704</c:v>
                </c:pt>
                <c:pt idx="2770">
                  <c:v>728</c:v>
                </c:pt>
                <c:pt idx="2771">
                  <c:v>816</c:v>
                </c:pt>
                <c:pt idx="2772">
                  <c:v>812</c:v>
                </c:pt>
                <c:pt idx="2773">
                  <c:v>804</c:v>
                </c:pt>
                <c:pt idx="2774">
                  <c:v>728</c:v>
                </c:pt>
                <c:pt idx="2775">
                  <c:v>756</c:v>
                </c:pt>
                <c:pt idx="2776">
                  <c:v>736</c:v>
                </c:pt>
                <c:pt idx="2777">
                  <c:v>808</c:v>
                </c:pt>
                <c:pt idx="2778">
                  <c:v>804</c:v>
                </c:pt>
                <c:pt idx="2779">
                  <c:v>768</c:v>
                </c:pt>
                <c:pt idx="2780">
                  <c:v>780</c:v>
                </c:pt>
                <c:pt idx="2781">
                  <c:v>756</c:v>
                </c:pt>
                <c:pt idx="2782">
                  <c:v>808</c:v>
                </c:pt>
                <c:pt idx="2783">
                  <c:v>740</c:v>
                </c:pt>
                <c:pt idx="2784">
                  <c:v>740</c:v>
                </c:pt>
                <c:pt idx="2785">
                  <c:v>712</c:v>
                </c:pt>
                <c:pt idx="2786">
                  <c:v>804</c:v>
                </c:pt>
                <c:pt idx="2787">
                  <c:v>760</c:v>
                </c:pt>
                <c:pt idx="2788">
                  <c:v>768</c:v>
                </c:pt>
                <c:pt idx="2789">
                  <c:v>704</c:v>
                </c:pt>
                <c:pt idx="2790">
                  <c:v>732</c:v>
                </c:pt>
                <c:pt idx="2791">
                  <c:v>712</c:v>
                </c:pt>
                <c:pt idx="2792">
                  <c:v>756</c:v>
                </c:pt>
                <c:pt idx="2793">
                  <c:v>752</c:v>
                </c:pt>
                <c:pt idx="2794">
                  <c:v>808</c:v>
                </c:pt>
                <c:pt idx="2795">
                  <c:v>828</c:v>
                </c:pt>
                <c:pt idx="2796">
                  <c:v>748</c:v>
                </c:pt>
                <c:pt idx="2797">
                  <c:v>816</c:v>
                </c:pt>
                <c:pt idx="2798">
                  <c:v>768</c:v>
                </c:pt>
                <c:pt idx="2799">
                  <c:v>756</c:v>
                </c:pt>
                <c:pt idx="2800">
                  <c:v>704</c:v>
                </c:pt>
                <c:pt idx="2801">
                  <c:v>708</c:v>
                </c:pt>
                <c:pt idx="2802">
                  <c:v>696</c:v>
                </c:pt>
                <c:pt idx="2803">
                  <c:v>732</c:v>
                </c:pt>
                <c:pt idx="2804">
                  <c:v>712</c:v>
                </c:pt>
                <c:pt idx="2805">
                  <c:v>744</c:v>
                </c:pt>
                <c:pt idx="2806">
                  <c:v>732</c:v>
                </c:pt>
                <c:pt idx="2807">
                  <c:v>812</c:v>
                </c:pt>
                <c:pt idx="2808">
                  <c:v>792</c:v>
                </c:pt>
                <c:pt idx="2809">
                  <c:v>740</c:v>
                </c:pt>
                <c:pt idx="2810">
                  <c:v>756</c:v>
                </c:pt>
                <c:pt idx="2811">
                  <c:v>708</c:v>
                </c:pt>
                <c:pt idx="2812">
                  <c:v>740</c:v>
                </c:pt>
                <c:pt idx="2813">
                  <c:v>796</c:v>
                </c:pt>
                <c:pt idx="2814">
                  <c:v>824</c:v>
                </c:pt>
                <c:pt idx="2815">
                  <c:v>808</c:v>
                </c:pt>
                <c:pt idx="2816">
                  <c:v>784</c:v>
                </c:pt>
                <c:pt idx="2817">
                  <c:v>820</c:v>
                </c:pt>
                <c:pt idx="2818">
                  <c:v>820</c:v>
                </c:pt>
                <c:pt idx="2819">
                  <c:v>832</c:v>
                </c:pt>
                <c:pt idx="2820">
                  <c:v>760</c:v>
                </c:pt>
                <c:pt idx="2821">
                  <c:v>816</c:v>
                </c:pt>
                <c:pt idx="2822">
                  <c:v>752</c:v>
                </c:pt>
                <c:pt idx="2823">
                  <c:v>808</c:v>
                </c:pt>
                <c:pt idx="2824">
                  <c:v>812</c:v>
                </c:pt>
                <c:pt idx="2825">
                  <c:v>760</c:v>
                </c:pt>
                <c:pt idx="2826">
                  <c:v>748</c:v>
                </c:pt>
                <c:pt idx="2827">
                  <c:v>716</c:v>
                </c:pt>
                <c:pt idx="2828">
                  <c:v>704</c:v>
                </c:pt>
                <c:pt idx="2829">
                  <c:v>728</c:v>
                </c:pt>
                <c:pt idx="2830">
                  <c:v>756</c:v>
                </c:pt>
                <c:pt idx="2831">
                  <c:v>728</c:v>
                </c:pt>
                <c:pt idx="2832">
                  <c:v>804</c:v>
                </c:pt>
                <c:pt idx="2833">
                  <c:v>764</c:v>
                </c:pt>
                <c:pt idx="2834">
                  <c:v>804</c:v>
                </c:pt>
                <c:pt idx="2835">
                  <c:v>776</c:v>
                </c:pt>
                <c:pt idx="2836">
                  <c:v>760</c:v>
                </c:pt>
                <c:pt idx="2837">
                  <c:v>764</c:v>
                </c:pt>
                <c:pt idx="2838">
                  <c:v>752</c:v>
                </c:pt>
                <c:pt idx="2839">
                  <c:v>832</c:v>
                </c:pt>
                <c:pt idx="2840">
                  <c:v>820</c:v>
                </c:pt>
                <c:pt idx="2841">
                  <c:v>812</c:v>
                </c:pt>
                <c:pt idx="2842">
                  <c:v>740</c:v>
                </c:pt>
                <c:pt idx="2843">
                  <c:v>712</c:v>
                </c:pt>
                <c:pt idx="2844">
                  <c:v>672</c:v>
                </c:pt>
                <c:pt idx="2845">
                  <c:v>696</c:v>
                </c:pt>
                <c:pt idx="2846">
                  <c:v>688</c:v>
                </c:pt>
                <c:pt idx="2847">
                  <c:v>724</c:v>
                </c:pt>
                <c:pt idx="2848">
                  <c:v>736</c:v>
                </c:pt>
                <c:pt idx="2849">
                  <c:v>708</c:v>
                </c:pt>
                <c:pt idx="2850">
                  <c:v>736</c:v>
                </c:pt>
                <c:pt idx="2851">
                  <c:v>696</c:v>
                </c:pt>
                <c:pt idx="2852">
                  <c:v>780</c:v>
                </c:pt>
                <c:pt idx="2853">
                  <c:v>780</c:v>
                </c:pt>
                <c:pt idx="2854">
                  <c:v>748</c:v>
                </c:pt>
                <c:pt idx="2855">
                  <c:v>808</c:v>
                </c:pt>
                <c:pt idx="2856">
                  <c:v>804</c:v>
                </c:pt>
                <c:pt idx="2857">
                  <c:v>888</c:v>
                </c:pt>
                <c:pt idx="2858">
                  <c:v>868</c:v>
                </c:pt>
                <c:pt idx="2859">
                  <c:v>848</c:v>
                </c:pt>
                <c:pt idx="2860">
                  <c:v>788</c:v>
                </c:pt>
                <c:pt idx="2861">
                  <c:v>776</c:v>
                </c:pt>
                <c:pt idx="2862">
                  <c:v>804</c:v>
                </c:pt>
                <c:pt idx="2863">
                  <c:v>764</c:v>
                </c:pt>
                <c:pt idx="2864">
                  <c:v>816</c:v>
                </c:pt>
                <c:pt idx="2865">
                  <c:v>760</c:v>
                </c:pt>
                <c:pt idx="2866">
                  <c:v>832</c:v>
                </c:pt>
                <c:pt idx="2867">
                  <c:v>868</c:v>
                </c:pt>
                <c:pt idx="2868">
                  <c:v>828</c:v>
                </c:pt>
                <c:pt idx="2869">
                  <c:v>816</c:v>
                </c:pt>
                <c:pt idx="2870">
                  <c:v>776</c:v>
                </c:pt>
                <c:pt idx="2871">
                  <c:v>796</c:v>
                </c:pt>
                <c:pt idx="2872">
                  <c:v>792</c:v>
                </c:pt>
                <c:pt idx="2873">
                  <c:v>796</c:v>
                </c:pt>
                <c:pt idx="2874">
                  <c:v>716</c:v>
                </c:pt>
                <c:pt idx="2875">
                  <c:v>784</c:v>
                </c:pt>
                <c:pt idx="2876">
                  <c:v>748</c:v>
                </c:pt>
                <c:pt idx="2877">
                  <c:v>748</c:v>
                </c:pt>
                <c:pt idx="2878">
                  <c:v>740</c:v>
                </c:pt>
                <c:pt idx="2879">
                  <c:v>760</c:v>
                </c:pt>
                <c:pt idx="2880">
                  <c:v>764</c:v>
                </c:pt>
                <c:pt idx="2881">
                  <c:v>752</c:v>
                </c:pt>
                <c:pt idx="2882">
                  <c:v>764</c:v>
                </c:pt>
                <c:pt idx="2883">
                  <c:v>716</c:v>
                </c:pt>
                <c:pt idx="2884">
                  <c:v>780</c:v>
                </c:pt>
                <c:pt idx="2885">
                  <c:v>736</c:v>
                </c:pt>
                <c:pt idx="2886">
                  <c:v>736</c:v>
                </c:pt>
                <c:pt idx="2887">
                  <c:v>684</c:v>
                </c:pt>
                <c:pt idx="2888">
                  <c:v>728</c:v>
                </c:pt>
                <c:pt idx="2889">
                  <c:v>728</c:v>
                </c:pt>
                <c:pt idx="2890">
                  <c:v>748</c:v>
                </c:pt>
                <c:pt idx="2891">
                  <c:v>756</c:v>
                </c:pt>
                <c:pt idx="2892">
                  <c:v>728</c:v>
                </c:pt>
                <c:pt idx="2893">
                  <c:v>780</c:v>
                </c:pt>
                <c:pt idx="2894">
                  <c:v>740</c:v>
                </c:pt>
                <c:pt idx="2895">
                  <c:v>780</c:v>
                </c:pt>
                <c:pt idx="2896">
                  <c:v>716</c:v>
                </c:pt>
                <c:pt idx="2897">
                  <c:v>712</c:v>
                </c:pt>
                <c:pt idx="2898">
                  <c:v>704</c:v>
                </c:pt>
                <c:pt idx="2899">
                  <c:v>696</c:v>
                </c:pt>
                <c:pt idx="2900">
                  <c:v>688</c:v>
                </c:pt>
                <c:pt idx="2901">
                  <c:v>700</c:v>
                </c:pt>
                <c:pt idx="2902">
                  <c:v>692</c:v>
                </c:pt>
                <c:pt idx="2903">
                  <c:v>744</c:v>
                </c:pt>
                <c:pt idx="2904">
                  <c:v>692</c:v>
                </c:pt>
                <c:pt idx="2905">
                  <c:v>660</c:v>
                </c:pt>
                <c:pt idx="2906">
                  <c:v>640</c:v>
                </c:pt>
                <c:pt idx="2907">
                  <c:v>720</c:v>
                </c:pt>
                <c:pt idx="2908">
                  <c:v>700</c:v>
                </c:pt>
                <c:pt idx="2909">
                  <c:v>684</c:v>
                </c:pt>
                <c:pt idx="2910">
                  <c:v>780</c:v>
                </c:pt>
                <c:pt idx="2911">
                  <c:v>728</c:v>
                </c:pt>
                <c:pt idx="2912">
                  <c:v>764</c:v>
                </c:pt>
                <c:pt idx="2913">
                  <c:v>828</c:v>
                </c:pt>
                <c:pt idx="2914">
                  <c:v>808</c:v>
                </c:pt>
                <c:pt idx="2915">
                  <c:v>760</c:v>
                </c:pt>
                <c:pt idx="2916">
                  <c:v>728</c:v>
                </c:pt>
                <c:pt idx="2917">
                  <c:v>780</c:v>
                </c:pt>
                <c:pt idx="2918">
                  <c:v>784</c:v>
                </c:pt>
                <c:pt idx="2919">
                  <c:v>884</c:v>
                </c:pt>
                <c:pt idx="2920">
                  <c:v>848</c:v>
                </c:pt>
                <c:pt idx="2921">
                  <c:v>856</c:v>
                </c:pt>
                <c:pt idx="2922">
                  <c:v>884</c:v>
                </c:pt>
                <c:pt idx="2923">
                  <c:v>800</c:v>
                </c:pt>
                <c:pt idx="2924">
                  <c:v>824</c:v>
                </c:pt>
                <c:pt idx="2925">
                  <c:v>808</c:v>
                </c:pt>
                <c:pt idx="2926">
                  <c:v>748</c:v>
                </c:pt>
                <c:pt idx="2927">
                  <c:v>800</c:v>
                </c:pt>
                <c:pt idx="2928">
                  <c:v>772</c:v>
                </c:pt>
                <c:pt idx="2929">
                  <c:v>688</c:v>
                </c:pt>
                <c:pt idx="2930">
                  <c:v>856</c:v>
                </c:pt>
                <c:pt idx="2931">
                  <c:v>860</c:v>
                </c:pt>
                <c:pt idx="2932">
                  <c:v>800</c:v>
                </c:pt>
                <c:pt idx="2933">
                  <c:v>800</c:v>
                </c:pt>
                <c:pt idx="2934">
                  <c:v>852</c:v>
                </c:pt>
                <c:pt idx="2935">
                  <c:v>772</c:v>
                </c:pt>
                <c:pt idx="2936">
                  <c:v>804</c:v>
                </c:pt>
                <c:pt idx="2937">
                  <c:v>748</c:v>
                </c:pt>
                <c:pt idx="2938">
                  <c:v>788</c:v>
                </c:pt>
                <c:pt idx="2939">
                  <c:v>820</c:v>
                </c:pt>
                <c:pt idx="2940">
                  <c:v>920</c:v>
                </c:pt>
                <c:pt idx="2941">
                  <c:v>836</c:v>
                </c:pt>
                <c:pt idx="2942">
                  <c:v>888</c:v>
                </c:pt>
                <c:pt idx="2943">
                  <c:v>792</c:v>
                </c:pt>
                <c:pt idx="2944">
                  <c:v>788</c:v>
                </c:pt>
                <c:pt idx="2945">
                  <c:v>924</c:v>
                </c:pt>
                <c:pt idx="2946">
                  <c:v>808</c:v>
                </c:pt>
                <c:pt idx="2947">
                  <c:v>728</c:v>
                </c:pt>
                <c:pt idx="2948">
                  <c:v>740</c:v>
                </c:pt>
                <c:pt idx="2949">
                  <c:v>796</c:v>
                </c:pt>
                <c:pt idx="2950">
                  <c:v>780</c:v>
                </c:pt>
                <c:pt idx="2951">
                  <c:v>852</c:v>
                </c:pt>
                <c:pt idx="2952">
                  <c:v>884</c:v>
                </c:pt>
                <c:pt idx="2953">
                  <c:v>796</c:v>
                </c:pt>
                <c:pt idx="2954">
                  <c:v>736</c:v>
                </c:pt>
                <c:pt idx="2955">
                  <c:v>740</c:v>
                </c:pt>
                <c:pt idx="2956">
                  <c:v>720</c:v>
                </c:pt>
                <c:pt idx="2957">
                  <c:v>812</c:v>
                </c:pt>
                <c:pt idx="2958">
                  <c:v>836</c:v>
                </c:pt>
                <c:pt idx="2959">
                  <c:v>836</c:v>
                </c:pt>
                <c:pt idx="2960">
                  <c:v>824</c:v>
                </c:pt>
                <c:pt idx="2961">
                  <c:v>900</c:v>
                </c:pt>
                <c:pt idx="2962">
                  <c:v>868</c:v>
                </c:pt>
                <c:pt idx="2963">
                  <c:v>824</c:v>
                </c:pt>
                <c:pt idx="2964">
                  <c:v>892</c:v>
                </c:pt>
                <c:pt idx="2965">
                  <c:v>848</c:v>
                </c:pt>
                <c:pt idx="2966">
                  <c:v>812</c:v>
                </c:pt>
                <c:pt idx="2967">
                  <c:v>780</c:v>
                </c:pt>
                <c:pt idx="2968">
                  <c:v>792</c:v>
                </c:pt>
                <c:pt idx="2969">
                  <c:v>904</c:v>
                </c:pt>
                <c:pt idx="2970">
                  <c:v>844</c:v>
                </c:pt>
                <c:pt idx="2971">
                  <c:v>880</c:v>
                </c:pt>
                <c:pt idx="2972">
                  <c:v>812</c:v>
                </c:pt>
                <c:pt idx="2973">
                  <c:v>864</c:v>
                </c:pt>
                <c:pt idx="2974">
                  <c:v>800</c:v>
                </c:pt>
                <c:pt idx="2975">
                  <c:v>836</c:v>
                </c:pt>
                <c:pt idx="2976">
                  <c:v>880</c:v>
                </c:pt>
                <c:pt idx="2977">
                  <c:v>784</c:v>
                </c:pt>
                <c:pt idx="2978">
                  <c:v>876</c:v>
                </c:pt>
                <c:pt idx="2979">
                  <c:v>776</c:v>
                </c:pt>
                <c:pt idx="2980">
                  <c:v>760</c:v>
                </c:pt>
                <c:pt idx="2981">
                  <c:v>756</c:v>
                </c:pt>
                <c:pt idx="2982">
                  <c:v>788</c:v>
                </c:pt>
                <c:pt idx="2983">
                  <c:v>780</c:v>
                </c:pt>
                <c:pt idx="2984">
                  <c:v>812</c:v>
                </c:pt>
                <c:pt idx="2985">
                  <c:v>756</c:v>
                </c:pt>
                <c:pt idx="2986">
                  <c:v>808</c:v>
                </c:pt>
                <c:pt idx="2987">
                  <c:v>740</c:v>
                </c:pt>
                <c:pt idx="2988">
                  <c:v>748</c:v>
                </c:pt>
                <c:pt idx="2989">
                  <c:v>800</c:v>
                </c:pt>
                <c:pt idx="2990">
                  <c:v>840</c:v>
                </c:pt>
                <c:pt idx="2991">
                  <c:v>728</c:v>
                </c:pt>
                <c:pt idx="2992">
                  <c:v>744</c:v>
                </c:pt>
                <c:pt idx="2993">
                  <c:v>800</c:v>
                </c:pt>
                <c:pt idx="2994">
                  <c:v>768</c:v>
                </c:pt>
                <c:pt idx="2995">
                  <c:v>824</c:v>
                </c:pt>
                <c:pt idx="2996">
                  <c:v>848</c:v>
                </c:pt>
                <c:pt idx="2997">
                  <c:v>876</c:v>
                </c:pt>
                <c:pt idx="2998">
                  <c:v>864</c:v>
                </c:pt>
                <c:pt idx="2999">
                  <c:v>924</c:v>
                </c:pt>
                <c:pt idx="3000">
                  <c:v>876</c:v>
                </c:pt>
                <c:pt idx="3001">
                  <c:v>892</c:v>
                </c:pt>
                <c:pt idx="3002">
                  <c:v>808</c:v>
                </c:pt>
                <c:pt idx="3003">
                  <c:v>848</c:v>
                </c:pt>
                <c:pt idx="3004">
                  <c:v>864</c:v>
                </c:pt>
                <c:pt idx="3005">
                  <c:v>808</c:v>
                </c:pt>
                <c:pt idx="3006">
                  <c:v>848</c:v>
                </c:pt>
                <c:pt idx="3007">
                  <c:v>808</c:v>
                </c:pt>
              </c:numCache>
            </c:numRef>
          </c:yVal>
          <c:smooth val="0"/>
          <c:extLst>
            <c:ext xmlns:c16="http://schemas.microsoft.com/office/drawing/2014/chart" uri="{C3380CC4-5D6E-409C-BE32-E72D297353CC}">
              <c16:uniqueId val="{00000002-2276-40EC-9460-4C95D20C52D0}"/>
            </c:ext>
          </c:extLst>
        </c:ser>
        <c:dLbls>
          <c:showLegendKey val="0"/>
          <c:showVal val="0"/>
          <c:showCatName val="0"/>
          <c:showSerName val="0"/>
          <c:showPercent val="0"/>
          <c:showBubbleSize val="0"/>
        </c:dLbls>
        <c:axId val="2050547840"/>
        <c:axId val="2050545344"/>
        <c:extLst>
          <c:ext xmlns:c15="http://schemas.microsoft.com/office/drawing/2012/chart" uri="{02D57815-91ED-43cb-92C2-25804820EDAC}">
            <c15:filteredScatterSeries>
              <c15:ser>
                <c:idx val="0"/>
                <c:order val="0"/>
                <c:tx>
                  <c:strRef>
                    <c:extLst>
                      <c:ext uri="{02D57815-91ED-43cb-92C2-25804820EDAC}">
                        <c15:formulaRef>
                          <c15:sqref>συγκεντρωτικά!$B$1</c15:sqref>
                        </c15:formulaRef>
                      </c:ext>
                    </c:extLst>
                    <c:strCache>
                      <c:ptCount val="1"/>
                      <c:pt idx="0">
                        <c:v>minutes</c:v>
                      </c:pt>
                    </c:strCache>
                  </c:strRef>
                </c:tx>
                <c:spPr>
                  <a:ln w="19050" cap="rnd">
                    <a:noFill/>
                    <a:round/>
                  </a:ln>
                  <a:effectLst/>
                </c:spPr>
                <c:marker>
                  <c:symbol val="circle"/>
                  <c:size val="5"/>
                  <c:spPr>
                    <a:solidFill>
                      <a:schemeClr val="accent1"/>
                    </a:solidFill>
                    <a:ln w="9525">
                      <a:solidFill>
                        <a:schemeClr val="accent1"/>
                      </a:solidFill>
                    </a:ln>
                    <a:effectLst/>
                  </c:spPr>
                </c:marker>
                <c:xVal>
                  <c:strRef>
                    <c:extLst>
                      <c:ext uri="{02D57815-91ED-43cb-92C2-25804820EDAC}">
                        <c15:formulaRef>
                          <c15:sqref>συγκεντρωτικά!$A$2:$A$5417</c15:sqref>
                        </c15:formulaRef>
                      </c:ext>
                    </c:extLst>
                    <c:strCache>
                      <c:ptCount val="5115"/>
                      <c:pt idx="0">
                        <c:v>falutsos-testing</c:v>
                      </c:pt>
                      <c:pt idx="298">
                        <c:v>kateriFa</c:v>
                      </c:pt>
                      <c:pt idx="599">
                        <c:v>Fikoleta</c:v>
                      </c:pt>
                      <c:pt idx="900">
                        <c:v>sakoulas</c:v>
                      </c:pt>
                      <c:pt idx="1201">
                        <c:v>seliFis</c:v>
                      </c:pt>
                      <c:pt idx="1502">
                        <c:v>User 6</c:v>
                      </c:pt>
                      <c:pt idx="1803">
                        <c:v>zourladaFis</c:v>
                      </c:pt>
                      <c:pt idx="2104">
                        <c:v>plastarias</c:v>
                      </c:pt>
                      <c:pt idx="2406">
                        <c:v>alexaFdra</c:v>
                      </c:pt>
                      <c:pt idx="2707">
                        <c:v>kliaris</c:v>
                      </c:pt>
                      <c:pt idx="3008">
                        <c:v>faloutsos-iremia</c:v>
                      </c:pt>
                      <c:pt idx="3308">
                        <c:v>kateriFa</c:v>
                      </c:pt>
                      <c:pt idx="3609">
                        <c:v>Fikoleta</c:v>
                      </c:pt>
                      <c:pt idx="3910">
                        <c:v>seliFis</c:v>
                      </c:pt>
                      <c:pt idx="4211">
                        <c:v>sakoulas</c:v>
                      </c:pt>
                      <c:pt idx="4512">
                        <c:v>vidiadis</c:v>
                      </c:pt>
                      <c:pt idx="4813">
                        <c:v>zourladaFis</c:v>
                      </c:pt>
                      <c:pt idx="5114">
                        <c:v>plastarias</c:v>
                      </c:pt>
                    </c:strCache>
                  </c:strRef>
                </c:xVal>
                <c:yVal>
                  <c:numRef>
                    <c:extLst>
                      <c:ext uri="{02D57815-91ED-43cb-92C2-25804820EDAC}">
                        <c15:formulaRef>
                          <c15:sqref>συγκεντρωτικά!$B$2:$B$5417</c15:sqref>
                        </c15:formulaRef>
                      </c:ext>
                    </c:extLst>
                    <c:numCache>
                      <c:formatCode>General</c:formatCode>
                      <c:ptCount val="54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formatCode="h:mm">
                        <c:v>0</c:v>
                      </c:pt>
                      <c:pt idx="300" formatCode="h:mm">
                        <c:v>0</c:v>
                      </c:pt>
                      <c:pt idx="301" formatCode="h:mm">
                        <c:v>0</c:v>
                      </c:pt>
                      <c:pt idx="302" formatCode="h:mm">
                        <c:v>0</c:v>
                      </c:pt>
                      <c:pt idx="303" formatCode="h:mm">
                        <c:v>0</c:v>
                      </c:pt>
                      <c:pt idx="304" formatCode="h:mm">
                        <c:v>0</c:v>
                      </c:pt>
                      <c:pt idx="305" formatCode="h:mm">
                        <c:v>0</c:v>
                      </c:pt>
                      <c:pt idx="306" formatCode="h:mm">
                        <c:v>0</c:v>
                      </c:pt>
                      <c:pt idx="307" formatCode="h:mm">
                        <c:v>0</c:v>
                      </c:pt>
                      <c:pt idx="308" formatCode="h:mm">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3</c:v>
                      </c:pt>
                      <c:pt idx="480">
                        <c:v>3</c:v>
                      </c:pt>
                      <c:pt idx="481">
                        <c:v>3</c:v>
                      </c:pt>
                      <c:pt idx="482">
                        <c:v>3</c:v>
                      </c:pt>
                      <c:pt idx="483">
                        <c:v>3</c:v>
                      </c:pt>
                      <c:pt idx="484">
                        <c:v>3</c:v>
                      </c:pt>
                      <c:pt idx="485">
                        <c:v>3</c:v>
                      </c:pt>
                      <c:pt idx="486">
                        <c:v>3</c:v>
                      </c:pt>
                      <c:pt idx="487">
                        <c:v>3</c:v>
                      </c:pt>
                      <c:pt idx="488">
                        <c:v>3</c:v>
                      </c:pt>
                      <c:pt idx="489">
                        <c:v>3</c:v>
                      </c:pt>
                      <c:pt idx="490">
                        <c:v>3</c:v>
                      </c:pt>
                      <c:pt idx="491">
                        <c:v>3</c:v>
                      </c:pt>
                      <c:pt idx="492">
                        <c:v>3</c:v>
                      </c:pt>
                      <c:pt idx="493">
                        <c:v>3</c:v>
                      </c:pt>
                      <c:pt idx="494">
                        <c:v>3</c:v>
                      </c:pt>
                      <c:pt idx="495">
                        <c:v>3</c:v>
                      </c:pt>
                      <c:pt idx="496">
                        <c:v>3</c:v>
                      </c:pt>
                      <c:pt idx="497">
                        <c:v>3</c:v>
                      </c:pt>
                      <c:pt idx="498">
                        <c:v>3</c:v>
                      </c:pt>
                      <c:pt idx="499">
                        <c:v>3</c:v>
                      </c:pt>
                      <c:pt idx="500">
                        <c:v>3</c:v>
                      </c:pt>
                      <c:pt idx="501">
                        <c:v>3</c:v>
                      </c:pt>
                      <c:pt idx="502">
                        <c:v>3</c:v>
                      </c:pt>
                      <c:pt idx="503">
                        <c:v>3</c:v>
                      </c:pt>
                      <c:pt idx="504">
                        <c:v>3</c:v>
                      </c:pt>
                      <c:pt idx="505">
                        <c:v>3</c:v>
                      </c:pt>
                      <c:pt idx="506">
                        <c:v>3</c:v>
                      </c:pt>
                      <c:pt idx="507">
                        <c:v>3</c:v>
                      </c:pt>
                      <c:pt idx="508">
                        <c:v>3</c:v>
                      </c:pt>
                      <c:pt idx="509">
                        <c:v>3</c:v>
                      </c:pt>
                      <c:pt idx="510">
                        <c:v>3</c:v>
                      </c:pt>
                      <c:pt idx="511">
                        <c:v>3</c:v>
                      </c:pt>
                      <c:pt idx="512">
                        <c:v>3</c:v>
                      </c:pt>
                      <c:pt idx="513">
                        <c:v>3</c:v>
                      </c:pt>
                      <c:pt idx="514">
                        <c:v>3</c:v>
                      </c:pt>
                      <c:pt idx="515">
                        <c:v>3</c:v>
                      </c:pt>
                      <c:pt idx="516">
                        <c:v>3</c:v>
                      </c:pt>
                      <c:pt idx="517">
                        <c:v>3</c:v>
                      </c:pt>
                      <c:pt idx="518">
                        <c:v>3</c:v>
                      </c:pt>
                      <c:pt idx="519">
                        <c:v>3</c:v>
                      </c:pt>
                      <c:pt idx="520">
                        <c:v>3</c:v>
                      </c:pt>
                      <c:pt idx="521">
                        <c:v>3</c:v>
                      </c:pt>
                      <c:pt idx="522">
                        <c:v>3</c:v>
                      </c:pt>
                      <c:pt idx="523">
                        <c:v>3</c:v>
                      </c:pt>
                      <c:pt idx="524">
                        <c:v>3</c:v>
                      </c:pt>
                      <c:pt idx="525">
                        <c:v>3</c:v>
                      </c:pt>
                      <c:pt idx="526">
                        <c:v>3</c:v>
                      </c:pt>
                      <c:pt idx="527">
                        <c:v>3</c:v>
                      </c:pt>
                      <c:pt idx="528">
                        <c:v>3</c:v>
                      </c:pt>
                      <c:pt idx="529">
                        <c:v>3</c:v>
                      </c:pt>
                      <c:pt idx="530">
                        <c:v>3</c:v>
                      </c:pt>
                      <c:pt idx="531">
                        <c:v>3</c:v>
                      </c:pt>
                      <c:pt idx="532">
                        <c:v>3</c:v>
                      </c:pt>
                      <c:pt idx="533">
                        <c:v>3</c:v>
                      </c:pt>
                      <c:pt idx="534">
                        <c:v>3</c:v>
                      </c:pt>
                      <c:pt idx="535">
                        <c:v>3</c:v>
                      </c:pt>
                      <c:pt idx="536">
                        <c:v>3</c:v>
                      </c:pt>
                      <c:pt idx="537">
                        <c:v>3</c:v>
                      </c:pt>
                      <c:pt idx="538">
                        <c:v>3</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5</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1</c:v>
                      </c:pt>
                      <c:pt idx="696">
                        <c:v>1</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3</c:v>
                      </c:pt>
                      <c:pt idx="781">
                        <c:v>3</c:v>
                      </c:pt>
                      <c:pt idx="782">
                        <c:v>3</c:v>
                      </c:pt>
                      <c:pt idx="783">
                        <c:v>3</c:v>
                      </c:pt>
                      <c:pt idx="784">
                        <c:v>3</c:v>
                      </c:pt>
                      <c:pt idx="785">
                        <c:v>3</c:v>
                      </c:pt>
                      <c:pt idx="786">
                        <c:v>3</c:v>
                      </c:pt>
                      <c:pt idx="787">
                        <c:v>3</c:v>
                      </c:pt>
                      <c:pt idx="788">
                        <c:v>3</c:v>
                      </c:pt>
                      <c:pt idx="789">
                        <c:v>3</c:v>
                      </c:pt>
                      <c:pt idx="790">
                        <c:v>3</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3</c:v>
                      </c:pt>
                      <c:pt idx="805">
                        <c:v>3</c:v>
                      </c:pt>
                      <c:pt idx="806">
                        <c:v>3</c:v>
                      </c:pt>
                      <c:pt idx="807">
                        <c:v>3</c:v>
                      </c:pt>
                      <c:pt idx="808">
                        <c:v>3</c:v>
                      </c:pt>
                      <c:pt idx="809">
                        <c:v>3</c:v>
                      </c:pt>
                      <c:pt idx="810">
                        <c:v>3</c:v>
                      </c:pt>
                      <c:pt idx="811">
                        <c:v>3</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3</c:v>
                      </c:pt>
                      <c:pt idx="832">
                        <c:v>3</c:v>
                      </c:pt>
                      <c:pt idx="833">
                        <c:v>3</c:v>
                      </c:pt>
                      <c:pt idx="834">
                        <c:v>3</c:v>
                      </c:pt>
                      <c:pt idx="835">
                        <c:v>3</c:v>
                      </c:pt>
                      <c:pt idx="836">
                        <c:v>3</c:v>
                      </c:pt>
                      <c:pt idx="837">
                        <c:v>3</c:v>
                      </c:pt>
                      <c:pt idx="838">
                        <c:v>3</c:v>
                      </c:pt>
                      <c:pt idx="839">
                        <c:v>3</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4</c:v>
                      </c:pt>
                      <c:pt idx="855">
                        <c:v>4</c:v>
                      </c:pt>
                      <c:pt idx="856">
                        <c:v>4</c:v>
                      </c:pt>
                      <c:pt idx="857">
                        <c:v>4</c:v>
                      </c:pt>
                      <c:pt idx="858">
                        <c:v>4</c:v>
                      </c:pt>
                      <c:pt idx="859">
                        <c:v>4</c:v>
                      </c:pt>
                      <c:pt idx="860">
                        <c:v>4</c:v>
                      </c:pt>
                      <c:pt idx="861">
                        <c:v>4</c:v>
                      </c:pt>
                      <c:pt idx="862">
                        <c:v>4</c:v>
                      </c:pt>
                      <c:pt idx="863">
                        <c:v>4</c:v>
                      </c:pt>
                      <c:pt idx="864">
                        <c:v>4</c:v>
                      </c:pt>
                      <c:pt idx="865">
                        <c:v>4</c:v>
                      </c:pt>
                      <c:pt idx="866">
                        <c:v>4</c:v>
                      </c:pt>
                      <c:pt idx="867">
                        <c:v>4</c:v>
                      </c:pt>
                      <c:pt idx="868">
                        <c:v>4</c:v>
                      </c:pt>
                      <c:pt idx="869">
                        <c:v>4</c:v>
                      </c:pt>
                      <c:pt idx="870">
                        <c:v>4</c:v>
                      </c:pt>
                      <c:pt idx="871">
                        <c:v>4</c:v>
                      </c:pt>
                      <c:pt idx="872">
                        <c:v>4</c:v>
                      </c:pt>
                      <c:pt idx="873">
                        <c:v>4</c:v>
                      </c:pt>
                      <c:pt idx="874">
                        <c:v>4</c:v>
                      </c:pt>
                      <c:pt idx="875">
                        <c:v>4</c:v>
                      </c:pt>
                      <c:pt idx="876">
                        <c:v>4</c:v>
                      </c:pt>
                      <c:pt idx="877">
                        <c:v>4</c:v>
                      </c:pt>
                      <c:pt idx="878">
                        <c:v>4</c:v>
                      </c:pt>
                      <c:pt idx="879">
                        <c:v>4</c:v>
                      </c:pt>
                      <c:pt idx="880">
                        <c:v>4</c:v>
                      </c:pt>
                      <c:pt idx="881">
                        <c:v>4</c:v>
                      </c:pt>
                      <c:pt idx="882">
                        <c:v>4</c:v>
                      </c:pt>
                      <c:pt idx="883">
                        <c:v>4</c:v>
                      </c:pt>
                      <c:pt idx="884">
                        <c:v>4</c:v>
                      </c:pt>
                      <c:pt idx="885">
                        <c:v>4</c:v>
                      </c:pt>
                      <c:pt idx="886">
                        <c:v>4</c:v>
                      </c:pt>
                      <c:pt idx="887">
                        <c:v>4</c:v>
                      </c:pt>
                      <c:pt idx="888">
                        <c:v>4</c:v>
                      </c:pt>
                      <c:pt idx="889">
                        <c:v>4</c:v>
                      </c:pt>
                      <c:pt idx="890">
                        <c:v>4</c:v>
                      </c:pt>
                      <c:pt idx="891">
                        <c:v>4</c:v>
                      </c:pt>
                      <c:pt idx="892">
                        <c:v>4</c:v>
                      </c:pt>
                      <c:pt idx="893">
                        <c:v>4</c:v>
                      </c:pt>
                      <c:pt idx="894">
                        <c:v>4</c:v>
                      </c:pt>
                      <c:pt idx="895">
                        <c:v>4</c:v>
                      </c:pt>
                      <c:pt idx="896">
                        <c:v>4</c:v>
                      </c:pt>
                      <c:pt idx="897">
                        <c:v>4</c:v>
                      </c:pt>
                      <c:pt idx="898">
                        <c:v>4</c:v>
                      </c:pt>
                      <c:pt idx="899">
                        <c:v>4</c:v>
                      </c:pt>
                      <c:pt idx="900">
                        <c:v>5</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1</c:v>
                      </c:pt>
                      <c:pt idx="1013">
                        <c:v>1</c:v>
                      </c:pt>
                      <c:pt idx="1014">
                        <c:v>1</c:v>
                      </c:pt>
                      <c:pt idx="1015">
                        <c:v>1</c:v>
                      </c:pt>
                      <c:pt idx="1016">
                        <c:v>1</c:v>
                      </c:pt>
                      <c:pt idx="1017">
                        <c:v>1</c:v>
                      </c:pt>
                      <c:pt idx="1018">
                        <c:v>1</c:v>
                      </c:pt>
                      <c:pt idx="1019">
                        <c:v>1</c:v>
                      </c:pt>
                      <c:pt idx="1020">
                        <c:v>1</c:v>
                      </c:pt>
                      <c:pt idx="1021">
                        <c:v>2</c:v>
                      </c:pt>
                      <c:pt idx="1022">
                        <c:v>2</c:v>
                      </c:pt>
                      <c:pt idx="1023">
                        <c:v>2</c:v>
                      </c:pt>
                      <c:pt idx="1024">
                        <c:v>2</c:v>
                      </c:pt>
                      <c:pt idx="1025">
                        <c:v>2</c:v>
                      </c:pt>
                      <c:pt idx="1026">
                        <c:v>2</c:v>
                      </c:pt>
                      <c:pt idx="1027">
                        <c:v>2</c:v>
                      </c:pt>
                      <c:pt idx="1028">
                        <c:v>2</c:v>
                      </c:pt>
                      <c:pt idx="1029">
                        <c:v>2</c:v>
                      </c:pt>
                      <c:pt idx="1030">
                        <c:v>2</c:v>
                      </c:pt>
                      <c:pt idx="1031">
                        <c:v>2</c:v>
                      </c:pt>
                      <c:pt idx="1032">
                        <c:v>2</c:v>
                      </c:pt>
                      <c:pt idx="1033">
                        <c:v>2</c:v>
                      </c:pt>
                      <c:pt idx="1034">
                        <c:v>2</c:v>
                      </c:pt>
                      <c:pt idx="1035">
                        <c:v>2</c:v>
                      </c:pt>
                      <c:pt idx="1036">
                        <c:v>2</c:v>
                      </c:pt>
                      <c:pt idx="1037">
                        <c:v>2</c:v>
                      </c:pt>
                      <c:pt idx="1038">
                        <c:v>2</c:v>
                      </c:pt>
                      <c:pt idx="1039">
                        <c:v>2</c:v>
                      </c:pt>
                      <c:pt idx="1040">
                        <c:v>2</c:v>
                      </c:pt>
                      <c:pt idx="1041">
                        <c:v>2</c:v>
                      </c:pt>
                      <c:pt idx="1042">
                        <c:v>2</c:v>
                      </c:pt>
                      <c:pt idx="1043">
                        <c:v>2</c:v>
                      </c:pt>
                      <c:pt idx="1044">
                        <c:v>2</c:v>
                      </c:pt>
                      <c:pt idx="1045">
                        <c:v>2</c:v>
                      </c:pt>
                      <c:pt idx="1046">
                        <c:v>2</c:v>
                      </c:pt>
                      <c:pt idx="1047">
                        <c:v>2</c:v>
                      </c:pt>
                      <c:pt idx="1048">
                        <c:v>2</c:v>
                      </c:pt>
                      <c:pt idx="1049">
                        <c:v>2</c:v>
                      </c:pt>
                      <c:pt idx="1050">
                        <c:v>2</c:v>
                      </c:pt>
                      <c:pt idx="1051">
                        <c:v>2</c:v>
                      </c:pt>
                      <c:pt idx="1052">
                        <c:v>2</c:v>
                      </c:pt>
                      <c:pt idx="1053">
                        <c:v>2</c:v>
                      </c:pt>
                      <c:pt idx="1054">
                        <c:v>2</c:v>
                      </c:pt>
                      <c:pt idx="1055">
                        <c:v>2</c:v>
                      </c:pt>
                      <c:pt idx="1056">
                        <c:v>2</c:v>
                      </c:pt>
                      <c:pt idx="1057">
                        <c:v>2</c:v>
                      </c:pt>
                      <c:pt idx="1058">
                        <c:v>2</c:v>
                      </c:pt>
                      <c:pt idx="1059">
                        <c:v>2</c:v>
                      </c:pt>
                      <c:pt idx="1060">
                        <c:v>2</c:v>
                      </c:pt>
                      <c:pt idx="1061">
                        <c:v>2</c:v>
                      </c:pt>
                      <c:pt idx="1062">
                        <c:v>2</c:v>
                      </c:pt>
                      <c:pt idx="1063">
                        <c:v>2</c:v>
                      </c:pt>
                      <c:pt idx="1064">
                        <c:v>2</c:v>
                      </c:pt>
                      <c:pt idx="1065">
                        <c:v>2</c:v>
                      </c:pt>
                      <c:pt idx="1066">
                        <c:v>2</c:v>
                      </c:pt>
                      <c:pt idx="1067">
                        <c:v>2</c:v>
                      </c:pt>
                      <c:pt idx="1068">
                        <c:v>2</c:v>
                      </c:pt>
                      <c:pt idx="1069">
                        <c:v>2</c:v>
                      </c:pt>
                      <c:pt idx="1070">
                        <c:v>2</c:v>
                      </c:pt>
                      <c:pt idx="1071">
                        <c:v>2</c:v>
                      </c:pt>
                      <c:pt idx="1072">
                        <c:v>2</c:v>
                      </c:pt>
                      <c:pt idx="1073">
                        <c:v>2</c:v>
                      </c:pt>
                      <c:pt idx="1074">
                        <c:v>2</c:v>
                      </c:pt>
                      <c:pt idx="1075">
                        <c:v>2</c:v>
                      </c:pt>
                      <c:pt idx="1076">
                        <c:v>2</c:v>
                      </c:pt>
                      <c:pt idx="1077">
                        <c:v>2</c:v>
                      </c:pt>
                      <c:pt idx="1078">
                        <c:v>2</c:v>
                      </c:pt>
                      <c:pt idx="1079">
                        <c:v>2</c:v>
                      </c:pt>
                      <c:pt idx="1080">
                        <c:v>2</c:v>
                      </c:pt>
                      <c:pt idx="1081">
                        <c:v>3</c:v>
                      </c:pt>
                      <c:pt idx="1082">
                        <c:v>3</c:v>
                      </c:pt>
                      <c:pt idx="1083">
                        <c:v>3</c:v>
                      </c:pt>
                      <c:pt idx="1084">
                        <c:v>3</c:v>
                      </c:pt>
                      <c:pt idx="1085">
                        <c:v>3</c:v>
                      </c:pt>
                      <c:pt idx="1086">
                        <c:v>3</c:v>
                      </c:pt>
                      <c:pt idx="1087">
                        <c:v>3</c:v>
                      </c:pt>
                      <c:pt idx="1088">
                        <c:v>3</c:v>
                      </c:pt>
                      <c:pt idx="1089">
                        <c:v>3</c:v>
                      </c:pt>
                      <c:pt idx="1090">
                        <c:v>3</c:v>
                      </c:pt>
                      <c:pt idx="1091">
                        <c:v>3</c:v>
                      </c:pt>
                      <c:pt idx="1092">
                        <c:v>3</c:v>
                      </c:pt>
                      <c:pt idx="1093">
                        <c:v>3</c:v>
                      </c:pt>
                      <c:pt idx="1094">
                        <c:v>3</c:v>
                      </c:pt>
                      <c:pt idx="1095">
                        <c:v>3</c:v>
                      </c:pt>
                      <c:pt idx="1096">
                        <c:v>3</c:v>
                      </c:pt>
                      <c:pt idx="1097">
                        <c:v>3</c:v>
                      </c:pt>
                      <c:pt idx="1098">
                        <c:v>3</c:v>
                      </c:pt>
                      <c:pt idx="1099">
                        <c:v>3</c:v>
                      </c:pt>
                      <c:pt idx="1100">
                        <c:v>3</c:v>
                      </c:pt>
                      <c:pt idx="1101">
                        <c:v>3</c:v>
                      </c:pt>
                      <c:pt idx="1102">
                        <c:v>3</c:v>
                      </c:pt>
                      <c:pt idx="1103">
                        <c:v>3</c:v>
                      </c:pt>
                      <c:pt idx="1104">
                        <c:v>3</c:v>
                      </c:pt>
                      <c:pt idx="1105">
                        <c:v>3</c:v>
                      </c:pt>
                      <c:pt idx="1106">
                        <c:v>3</c:v>
                      </c:pt>
                      <c:pt idx="1107">
                        <c:v>3</c:v>
                      </c:pt>
                      <c:pt idx="1108">
                        <c:v>3</c:v>
                      </c:pt>
                      <c:pt idx="1109">
                        <c:v>3</c:v>
                      </c:pt>
                      <c:pt idx="1110">
                        <c:v>3</c:v>
                      </c:pt>
                      <c:pt idx="1111">
                        <c:v>3</c:v>
                      </c:pt>
                      <c:pt idx="1112">
                        <c:v>3</c:v>
                      </c:pt>
                      <c:pt idx="1113">
                        <c:v>3</c:v>
                      </c:pt>
                      <c:pt idx="1114">
                        <c:v>3</c:v>
                      </c:pt>
                      <c:pt idx="1115">
                        <c:v>3</c:v>
                      </c:pt>
                      <c:pt idx="1116">
                        <c:v>3</c:v>
                      </c:pt>
                      <c:pt idx="1117">
                        <c:v>3</c:v>
                      </c:pt>
                      <c:pt idx="1118">
                        <c:v>3</c:v>
                      </c:pt>
                      <c:pt idx="1119">
                        <c:v>3</c:v>
                      </c:pt>
                      <c:pt idx="1120">
                        <c:v>3</c:v>
                      </c:pt>
                      <c:pt idx="1121">
                        <c:v>3</c:v>
                      </c:pt>
                      <c:pt idx="1122">
                        <c:v>3</c:v>
                      </c:pt>
                      <c:pt idx="1123">
                        <c:v>3</c:v>
                      </c:pt>
                      <c:pt idx="1124">
                        <c:v>3</c:v>
                      </c:pt>
                      <c:pt idx="1125">
                        <c:v>3</c:v>
                      </c:pt>
                      <c:pt idx="1126">
                        <c:v>3</c:v>
                      </c:pt>
                      <c:pt idx="1127">
                        <c:v>3</c:v>
                      </c:pt>
                      <c:pt idx="1128">
                        <c:v>3</c:v>
                      </c:pt>
                      <c:pt idx="1129">
                        <c:v>3</c:v>
                      </c:pt>
                      <c:pt idx="1130">
                        <c:v>3</c:v>
                      </c:pt>
                      <c:pt idx="1131">
                        <c:v>3</c:v>
                      </c:pt>
                      <c:pt idx="1132">
                        <c:v>3</c:v>
                      </c:pt>
                      <c:pt idx="1133">
                        <c:v>3</c:v>
                      </c:pt>
                      <c:pt idx="1134">
                        <c:v>3</c:v>
                      </c:pt>
                      <c:pt idx="1135">
                        <c:v>3</c:v>
                      </c:pt>
                      <c:pt idx="1136">
                        <c:v>3</c:v>
                      </c:pt>
                      <c:pt idx="1137">
                        <c:v>3</c:v>
                      </c:pt>
                      <c:pt idx="1138">
                        <c:v>3</c:v>
                      </c:pt>
                      <c:pt idx="1139">
                        <c:v>3</c:v>
                      </c:pt>
                      <c:pt idx="1140">
                        <c:v>3</c:v>
                      </c:pt>
                      <c:pt idx="1141">
                        <c:v>3</c:v>
                      </c:pt>
                      <c:pt idx="1142">
                        <c:v>4</c:v>
                      </c:pt>
                      <c:pt idx="1143">
                        <c:v>4</c:v>
                      </c:pt>
                      <c:pt idx="1144">
                        <c:v>4</c:v>
                      </c:pt>
                      <c:pt idx="1145">
                        <c:v>4</c:v>
                      </c:pt>
                      <c:pt idx="1146">
                        <c:v>4</c:v>
                      </c:pt>
                      <c:pt idx="1147">
                        <c:v>4</c:v>
                      </c:pt>
                      <c:pt idx="1148">
                        <c:v>4</c:v>
                      </c:pt>
                      <c:pt idx="1149">
                        <c:v>4</c:v>
                      </c:pt>
                      <c:pt idx="1150">
                        <c:v>4</c:v>
                      </c:pt>
                      <c:pt idx="1151">
                        <c:v>4</c:v>
                      </c:pt>
                      <c:pt idx="1152">
                        <c:v>4</c:v>
                      </c:pt>
                      <c:pt idx="1153">
                        <c:v>4</c:v>
                      </c:pt>
                      <c:pt idx="1154">
                        <c:v>4</c:v>
                      </c:pt>
                      <c:pt idx="1155">
                        <c:v>4</c:v>
                      </c:pt>
                      <c:pt idx="1156">
                        <c:v>4</c:v>
                      </c:pt>
                      <c:pt idx="1157">
                        <c:v>4</c:v>
                      </c:pt>
                      <c:pt idx="1158">
                        <c:v>4</c:v>
                      </c:pt>
                      <c:pt idx="1159">
                        <c:v>4</c:v>
                      </c:pt>
                      <c:pt idx="1160">
                        <c:v>4</c:v>
                      </c:pt>
                      <c:pt idx="1161">
                        <c:v>4</c:v>
                      </c:pt>
                      <c:pt idx="1162">
                        <c:v>4</c:v>
                      </c:pt>
                      <c:pt idx="1163">
                        <c:v>4</c:v>
                      </c:pt>
                      <c:pt idx="1164">
                        <c:v>4</c:v>
                      </c:pt>
                      <c:pt idx="1165">
                        <c:v>4</c:v>
                      </c:pt>
                      <c:pt idx="1166">
                        <c:v>4</c:v>
                      </c:pt>
                      <c:pt idx="1167">
                        <c:v>4</c:v>
                      </c:pt>
                      <c:pt idx="1168">
                        <c:v>4</c:v>
                      </c:pt>
                      <c:pt idx="1169">
                        <c:v>4</c:v>
                      </c:pt>
                      <c:pt idx="1170">
                        <c:v>4</c:v>
                      </c:pt>
                      <c:pt idx="1171">
                        <c:v>4</c:v>
                      </c:pt>
                      <c:pt idx="1172">
                        <c:v>4</c:v>
                      </c:pt>
                      <c:pt idx="1173">
                        <c:v>4</c:v>
                      </c:pt>
                      <c:pt idx="1174">
                        <c:v>4</c:v>
                      </c:pt>
                      <c:pt idx="1175">
                        <c:v>4</c:v>
                      </c:pt>
                      <c:pt idx="1176">
                        <c:v>4</c:v>
                      </c:pt>
                      <c:pt idx="1177">
                        <c:v>4</c:v>
                      </c:pt>
                      <c:pt idx="1178">
                        <c:v>4</c:v>
                      </c:pt>
                      <c:pt idx="1179">
                        <c:v>4</c:v>
                      </c:pt>
                      <c:pt idx="1180">
                        <c:v>4</c:v>
                      </c:pt>
                      <c:pt idx="1181">
                        <c:v>4</c:v>
                      </c:pt>
                      <c:pt idx="1182">
                        <c:v>4</c:v>
                      </c:pt>
                      <c:pt idx="1183">
                        <c:v>4</c:v>
                      </c:pt>
                      <c:pt idx="1184">
                        <c:v>4</c:v>
                      </c:pt>
                      <c:pt idx="1185">
                        <c:v>4</c:v>
                      </c:pt>
                      <c:pt idx="1186">
                        <c:v>4</c:v>
                      </c:pt>
                      <c:pt idx="1187">
                        <c:v>4</c:v>
                      </c:pt>
                      <c:pt idx="1188">
                        <c:v>4</c:v>
                      </c:pt>
                      <c:pt idx="1189">
                        <c:v>4</c:v>
                      </c:pt>
                      <c:pt idx="1190">
                        <c:v>4</c:v>
                      </c:pt>
                      <c:pt idx="1191">
                        <c:v>4</c:v>
                      </c:pt>
                      <c:pt idx="1192">
                        <c:v>4</c:v>
                      </c:pt>
                      <c:pt idx="1193">
                        <c:v>4</c:v>
                      </c:pt>
                      <c:pt idx="1194">
                        <c:v>4</c:v>
                      </c:pt>
                      <c:pt idx="1195">
                        <c:v>4</c:v>
                      </c:pt>
                      <c:pt idx="1196">
                        <c:v>4</c:v>
                      </c:pt>
                      <c:pt idx="1197">
                        <c:v>4</c:v>
                      </c:pt>
                      <c:pt idx="1198">
                        <c:v>4</c:v>
                      </c:pt>
                      <c:pt idx="1199">
                        <c:v>4</c:v>
                      </c:pt>
                      <c:pt idx="1200">
                        <c:v>4</c:v>
                      </c:pt>
                      <c:pt idx="1201">
                        <c:v>5</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1</c:v>
                      </c:pt>
                      <c:pt idx="1263">
                        <c:v>1</c:v>
                      </c:pt>
                      <c:pt idx="1264">
                        <c:v>1</c:v>
                      </c:pt>
                      <c:pt idx="1265">
                        <c:v>1</c:v>
                      </c:pt>
                      <c:pt idx="1266">
                        <c:v>1</c:v>
                      </c:pt>
                      <c:pt idx="1267">
                        <c:v>1</c:v>
                      </c:pt>
                      <c:pt idx="1268">
                        <c:v>1</c:v>
                      </c:pt>
                      <c:pt idx="1269">
                        <c:v>1</c:v>
                      </c:pt>
                      <c:pt idx="1270">
                        <c:v>1</c:v>
                      </c:pt>
                      <c:pt idx="1271">
                        <c:v>1</c:v>
                      </c:pt>
                      <c:pt idx="1272">
                        <c:v>1</c:v>
                      </c:pt>
                      <c:pt idx="1273">
                        <c:v>1</c:v>
                      </c:pt>
                      <c:pt idx="1274">
                        <c:v>1</c:v>
                      </c:pt>
                      <c:pt idx="1275">
                        <c:v>1</c:v>
                      </c:pt>
                      <c:pt idx="1276">
                        <c:v>1</c:v>
                      </c:pt>
                      <c:pt idx="1277">
                        <c:v>1</c:v>
                      </c:pt>
                      <c:pt idx="1278">
                        <c:v>1</c:v>
                      </c:pt>
                      <c:pt idx="1279">
                        <c:v>1</c:v>
                      </c:pt>
                      <c:pt idx="1280">
                        <c:v>1</c:v>
                      </c:pt>
                      <c:pt idx="1281">
                        <c:v>1</c:v>
                      </c:pt>
                      <c:pt idx="1282">
                        <c:v>1</c:v>
                      </c:pt>
                      <c:pt idx="1283">
                        <c:v>1</c:v>
                      </c:pt>
                      <c:pt idx="1284">
                        <c:v>1</c:v>
                      </c:pt>
                      <c:pt idx="1285">
                        <c:v>1</c:v>
                      </c:pt>
                      <c:pt idx="1286">
                        <c:v>1</c:v>
                      </c:pt>
                      <c:pt idx="1287">
                        <c:v>1</c:v>
                      </c:pt>
                      <c:pt idx="1288">
                        <c:v>1</c:v>
                      </c:pt>
                      <c:pt idx="1289">
                        <c:v>1</c:v>
                      </c:pt>
                      <c:pt idx="1290">
                        <c:v>1</c:v>
                      </c:pt>
                      <c:pt idx="1291">
                        <c:v>1</c:v>
                      </c:pt>
                      <c:pt idx="1292">
                        <c:v>1</c:v>
                      </c:pt>
                      <c:pt idx="1293">
                        <c:v>1</c:v>
                      </c:pt>
                      <c:pt idx="1294">
                        <c:v>1</c:v>
                      </c:pt>
                      <c:pt idx="1295">
                        <c:v>1</c:v>
                      </c:pt>
                      <c:pt idx="1296">
                        <c:v>1</c:v>
                      </c:pt>
                      <c:pt idx="1297">
                        <c:v>1</c:v>
                      </c:pt>
                      <c:pt idx="1298">
                        <c:v>1</c:v>
                      </c:pt>
                      <c:pt idx="1299">
                        <c:v>1</c:v>
                      </c:pt>
                      <c:pt idx="1300">
                        <c:v>1</c:v>
                      </c:pt>
                      <c:pt idx="1301">
                        <c:v>1</c:v>
                      </c:pt>
                      <c:pt idx="1302">
                        <c:v>1</c:v>
                      </c:pt>
                      <c:pt idx="1303">
                        <c:v>1</c:v>
                      </c:pt>
                      <c:pt idx="1304">
                        <c:v>1</c:v>
                      </c:pt>
                      <c:pt idx="1305">
                        <c:v>1</c:v>
                      </c:pt>
                      <c:pt idx="1306">
                        <c:v>1</c:v>
                      </c:pt>
                      <c:pt idx="1307">
                        <c:v>1</c:v>
                      </c:pt>
                      <c:pt idx="1308">
                        <c:v>1</c:v>
                      </c:pt>
                      <c:pt idx="1309">
                        <c:v>1</c:v>
                      </c:pt>
                      <c:pt idx="1310">
                        <c:v>1</c:v>
                      </c:pt>
                      <c:pt idx="1311">
                        <c:v>1</c:v>
                      </c:pt>
                      <c:pt idx="1312">
                        <c:v>1</c:v>
                      </c:pt>
                      <c:pt idx="1313">
                        <c:v>1</c:v>
                      </c:pt>
                      <c:pt idx="1314">
                        <c:v>1</c:v>
                      </c:pt>
                      <c:pt idx="1315">
                        <c:v>1</c:v>
                      </c:pt>
                      <c:pt idx="1316">
                        <c:v>1</c:v>
                      </c:pt>
                      <c:pt idx="1317">
                        <c:v>1</c:v>
                      </c:pt>
                      <c:pt idx="1318">
                        <c:v>1</c:v>
                      </c:pt>
                      <c:pt idx="1319">
                        <c:v>1</c:v>
                      </c:pt>
                      <c:pt idx="1320">
                        <c:v>1</c:v>
                      </c:pt>
                      <c:pt idx="1321">
                        <c:v>1</c:v>
                      </c:pt>
                      <c:pt idx="1322">
                        <c:v>1</c:v>
                      </c:pt>
                      <c:pt idx="1323">
                        <c:v>2</c:v>
                      </c:pt>
                      <c:pt idx="1324">
                        <c:v>2</c:v>
                      </c:pt>
                      <c:pt idx="1325">
                        <c:v>2</c:v>
                      </c:pt>
                      <c:pt idx="1326">
                        <c:v>2</c:v>
                      </c:pt>
                      <c:pt idx="1327">
                        <c:v>2</c:v>
                      </c:pt>
                      <c:pt idx="1328">
                        <c:v>2</c:v>
                      </c:pt>
                      <c:pt idx="1329">
                        <c:v>2</c:v>
                      </c:pt>
                      <c:pt idx="1330">
                        <c:v>2</c:v>
                      </c:pt>
                      <c:pt idx="1331">
                        <c:v>2</c:v>
                      </c:pt>
                      <c:pt idx="1332">
                        <c:v>2</c:v>
                      </c:pt>
                      <c:pt idx="1333">
                        <c:v>2</c:v>
                      </c:pt>
                      <c:pt idx="1334">
                        <c:v>2</c:v>
                      </c:pt>
                      <c:pt idx="1335">
                        <c:v>2</c:v>
                      </c:pt>
                      <c:pt idx="1336">
                        <c:v>2</c:v>
                      </c:pt>
                      <c:pt idx="1337">
                        <c:v>2</c:v>
                      </c:pt>
                      <c:pt idx="1338">
                        <c:v>2</c:v>
                      </c:pt>
                      <c:pt idx="1339">
                        <c:v>2</c:v>
                      </c:pt>
                      <c:pt idx="1340">
                        <c:v>2</c:v>
                      </c:pt>
                      <c:pt idx="1341">
                        <c:v>2</c:v>
                      </c:pt>
                      <c:pt idx="1342">
                        <c:v>2</c:v>
                      </c:pt>
                      <c:pt idx="1343">
                        <c:v>2</c:v>
                      </c:pt>
                      <c:pt idx="1344">
                        <c:v>2</c:v>
                      </c:pt>
                      <c:pt idx="1345">
                        <c:v>2</c:v>
                      </c:pt>
                      <c:pt idx="1346">
                        <c:v>2</c:v>
                      </c:pt>
                      <c:pt idx="1347">
                        <c:v>2</c:v>
                      </c:pt>
                      <c:pt idx="1348">
                        <c:v>2</c:v>
                      </c:pt>
                      <c:pt idx="1349">
                        <c:v>2</c:v>
                      </c:pt>
                      <c:pt idx="1350">
                        <c:v>2</c:v>
                      </c:pt>
                      <c:pt idx="1351">
                        <c:v>2</c:v>
                      </c:pt>
                      <c:pt idx="1352">
                        <c:v>2</c:v>
                      </c:pt>
                      <c:pt idx="1353">
                        <c:v>2</c:v>
                      </c:pt>
                      <c:pt idx="1354">
                        <c:v>2</c:v>
                      </c:pt>
                      <c:pt idx="1355">
                        <c:v>2</c:v>
                      </c:pt>
                      <c:pt idx="1356">
                        <c:v>2</c:v>
                      </c:pt>
                      <c:pt idx="1357">
                        <c:v>2</c:v>
                      </c:pt>
                      <c:pt idx="1358">
                        <c:v>2</c:v>
                      </c:pt>
                      <c:pt idx="1359">
                        <c:v>2</c:v>
                      </c:pt>
                      <c:pt idx="1360">
                        <c:v>2</c:v>
                      </c:pt>
                      <c:pt idx="1361">
                        <c:v>2</c:v>
                      </c:pt>
                      <c:pt idx="1362">
                        <c:v>2</c:v>
                      </c:pt>
                      <c:pt idx="1363">
                        <c:v>2</c:v>
                      </c:pt>
                      <c:pt idx="1364">
                        <c:v>2</c:v>
                      </c:pt>
                      <c:pt idx="1365">
                        <c:v>2</c:v>
                      </c:pt>
                      <c:pt idx="1366">
                        <c:v>2</c:v>
                      </c:pt>
                      <c:pt idx="1367">
                        <c:v>2</c:v>
                      </c:pt>
                      <c:pt idx="1368">
                        <c:v>2</c:v>
                      </c:pt>
                      <c:pt idx="1369">
                        <c:v>2</c:v>
                      </c:pt>
                      <c:pt idx="1370">
                        <c:v>2</c:v>
                      </c:pt>
                      <c:pt idx="1371">
                        <c:v>2</c:v>
                      </c:pt>
                      <c:pt idx="1372">
                        <c:v>2</c:v>
                      </c:pt>
                      <c:pt idx="1373">
                        <c:v>2</c:v>
                      </c:pt>
                      <c:pt idx="1374">
                        <c:v>2</c:v>
                      </c:pt>
                      <c:pt idx="1375">
                        <c:v>2</c:v>
                      </c:pt>
                      <c:pt idx="1376">
                        <c:v>2</c:v>
                      </c:pt>
                      <c:pt idx="1377">
                        <c:v>2</c:v>
                      </c:pt>
                      <c:pt idx="1378">
                        <c:v>2</c:v>
                      </c:pt>
                      <c:pt idx="1379">
                        <c:v>2</c:v>
                      </c:pt>
                      <c:pt idx="1380">
                        <c:v>2</c:v>
                      </c:pt>
                      <c:pt idx="1381">
                        <c:v>2</c:v>
                      </c:pt>
                      <c:pt idx="1382">
                        <c:v>2</c:v>
                      </c:pt>
                      <c:pt idx="1383">
                        <c:v>3</c:v>
                      </c:pt>
                      <c:pt idx="1384">
                        <c:v>3</c:v>
                      </c:pt>
                      <c:pt idx="1385">
                        <c:v>3</c:v>
                      </c:pt>
                      <c:pt idx="1386">
                        <c:v>3</c:v>
                      </c:pt>
                      <c:pt idx="1387">
                        <c:v>3</c:v>
                      </c:pt>
                      <c:pt idx="1388">
                        <c:v>3</c:v>
                      </c:pt>
                      <c:pt idx="1389">
                        <c:v>3</c:v>
                      </c:pt>
                      <c:pt idx="1390">
                        <c:v>3</c:v>
                      </c:pt>
                      <c:pt idx="1391">
                        <c:v>3</c:v>
                      </c:pt>
                      <c:pt idx="1392">
                        <c:v>3</c:v>
                      </c:pt>
                      <c:pt idx="1393">
                        <c:v>3</c:v>
                      </c:pt>
                      <c:pt idx="1394">
                        <c:v>3</c:v>
                      </c:pt>
                      <c:pt idx="1395">
                        <c:v>3</c:v>
                      </c:pt>
                      <c:pt idx="1396">
                        <c:v>3</c:v>
                      </c:pt>
                      <c:pt idx="1397">
                        <c:v>3</c:v>
                      </c:pt>
                      <c:pt idx="1398">
                        <c:v>3</c:v>
                      </c:pt>
                      <c:pt idx="1399">
                        <c:v>3</c:v>
                      </c:pt>
                      <c:pt idx="1400">
                        <c:v>3</c:v>
                      </c:pt>
                      <c:pt idx="1401">
                        <c:v>3</c:v>
                      </c:pt>
                      <c:pt idx="1402">
                        <c:v>3</c:v>
                      </c:pt>
                      <c:pt idx="1403">
                        <c:v>3</c:v>
                      </c:pt>
                      <c:pt idx="1404">
                        <c:v>3</c:v>
                      </c:pt>
                      <c:pt idx="1405">
                        <c:v>3</c:v>
                      </c:pt>
                      <c:pt idx="1406">
                        <c:v>3</c:v>
                      </c:pt>
                      <c:pt idx="1407">
                        <c:v>3</c:v>
                      </c:pt>
                      <c:pt idx="1408">
                        <c:v>3</c:v>
                      </c:pt>
                      <c:pt idx="1409">
                        <c:v>3</c:v>
                      </c:pt>
                      <c:pt idx="1410">
                        <c:v>3</c:v>
                      </c:pt>
                      <c:pt idx="1411">
                        <c:v>3</c:v>
                      </c:pt>
                      <c:pt idx="1412">
                        <c:v>3</c:v>
                      </c:pt>
                      <c:pt idx="1413">
                        <c:v>3</c:v>
                      </c:pt>
                      <c:pt idx="1414">
                        <c:v>3</c:v>
                      </c:pt>
                      <c:pt idx="1415">
                        <c:v>3</c:v>
                      </c:pt>
                      <c:pt idx="1416">
                        <c:v>3</c:v>
                      </c:pt>
                      <c:pt idx="1417">
                        <c:v>3</c:v>
                      </c:pt>
                      <c:pt idx="1418">
                        <c:v>3</c:v>
                      </c:pt>
                      <c:pt idx="1419">
                        <c:v>3</c:v>
                      </c:pt>
                      <c:pt idx="1420">
                        <c:v>3</c:v>
                      </c:pt>
                      <c:pt idx="1421">
                        <c:v>3</c:v>
                      </c:pt>
                      <c:pt idx="1422">
                        <c:v>3</c:v>
                      </c:pt>
                      <c:pt idx="1423">
                        <c:v>3</c:v>
                      </c:pt>
                      <c:pt idx="1424">
                        <c:v>3</c:v>
                      </c:pt>
                      <c:pt idx="1425">
                        <c:v>3</c:v>
                      </c:pt>
                      <c:pt idx="1426">
                        <c:v>3</c:v>
                      </c:pt>
                      <c:pt idx="1427">
                        <c:v>3</c:v>
                      </c:pt>
                      <c:pt idx="1428">
                        <c:v>3</c:v>
                      </c:pt>
                      <c:pt idx="1429">
                        <c:v>3</c:v>
                      </c:pt>
                      <c:pt idx="1430">
                        <c:v>3</c:v>
                      </c:pt>
                      <c:pt idx="1431">
                        <c:v>3</c:v>
                      </c:pt>
                      <c:pt idx="1432">
                        <c:v>3</c:v>
                      </c:pt>
                      <c:pt idx="1433">
                        <c:v>3</c:v>
                      </c:pt>
                      <c:pt idx="1434">
                        <c:v>3</c:v>
                      </c:pt>
                      <c:pt idx="1435">
                        <c:v>3</c:v>
                      </c:pt>
                      <c:pt idx="1436">
                        <c:v>3</c:v>
                      </c:pt>
                      <c:pt idx="1437">
                        <c:v>3</c:v>
                      </c:pt>
                      <c:pt idx="1438">
                        <c:v>3</c:v>
                      </c:pt>
                      <c:pt idx="1439">
                        <c:v>3</c:v>
                      </c:pt>
                      <c:pt idx="1440">
                        <c:v>3</c:v>
                      </c:pt>
                      <c:pt idx="1441">
                        <c:v>3</c:v>
                      </c:pt>
                      <c:pt idx="1442">
                        <c:v>3</c:v>
                      </c:pt>
                      <c:pt idx="1443">
                        <c:v>4</c:v>
                      </c:pt>
                      <c:pt idx="1444">
                        <c:v>4</c:v>
                      </c:pt>
                      <c:pt idx="1445">
                        <c:v>4</c:v>
                      </c:pt>
                      <c:pt idx="1446">
                        <c:v>4</c:v>
                      </c:pt>
                      <c:pt idx="1447">
                        <c:v>4</c:v>
                      </c:pt>
                      <c:pt idx="1448">
                        <c:v>4</c:v>
                      </c:pt>
                      <c:pt idx="1449">
                        <c:v>4</c:v>
                      </c:pt>
                      <c:pt idx="1450">
                        <c:v>4</c:v>
                      </c:pt>
                      <c:pt idx="1451">
                        <c:v>4</c:v>
                      </c:pt>
                      <c:pt idx="1452">
                        <c:v>4</c:v>
                      </c:pt>
                      <c:pt idx="1453">
                        <c:v>4</c:v>
                      </c:pt>
                      <c:pt idx="1454">
                        <c:v>4</c:v>
                      </c:pt>
                      <c:pt idx="1455">
                        <c:v>4</c:v>
                      </c:pt>
                      <c:pt idx="1456">
                        <c:v>4</c:v>
                      </c:pt>
                      <c:pt idx="1457">
                        <c:v>4</c:v>
                      </c:pt>
                      <c:pt idx="1458">
                        <c:v>4</c:v>
                      </c:pt>
                      <c:pt idx="1459">
                        <c:v>4</c:v>
                      </c:pt>
                      <c:pt idx="1460">
                        <c:v>4</c:v>
                      </c:pt>
                      <c:pt idx="1461">
                        <c:v>4</c:v>
                      </c:pt>
                      <c:pt idx="1462">
                        <c:v>4</c:v>
                      </c:pt>
                      <c:pt idx="1463">
                        <c:v>4</c:v>
                      </c:pt>
                      <c:pt idx="1464">
                        <c:v>4</c:v>
                      </c:pt>
                      <c:pt idx="1465">
                        <c:v>4</c:v>
                      </c:pt>
                      <c:pt idx="1466">
                        <c:v>4</c:v>
                      </c:pt>
                      <c:pt idx="1467">
                        <c:v>4</c:v>
                      </c:pt>
                      <c:pt idx="1468">
                        <c:v>4</c:v>
                      </c:pt>
                      <c:pt idx="1469">
                        <c:v>4</c:v>
                      </c:pt>
                      <c:pt idx="1470">
                        <c:v>4</c:v>
                      </c:pt>
                      <c:pt idx="1471">
                        <c:v>4</c:v>
                      </c:pt>
                      <c:pt idx="1472">
                        <c:v>4</c:v>
                      </c:pt>
                      <c:pt idx="1473">
                        <c:v>4</c:v>
                      </c:pt>
                      <c:pt idx="1474">
                        <c:v>4</c:v>
                      </c:pt>
                      <c:pt idx="1475">
                        <c:v>4</c:v>
                      </c:pt>
                      <c:pt idx="1476">
                        <c:v>4</c:v>
                      </c:pt>
                      <c:pt idx="1477">
                        <c:v>4</c:v>
                      </c:pt>
                      <c:pt idx="1478">
                        <c:v>4</c:v>
                      </c:pt>
                      <c:pt idx="1479">
                        <c:v>4</c:v>
                      </c:pt>
                      <c:pt idx="1480">
                        <c:v>4</c:v>
                      </c:pt>
                      <c:pt idx="1481">
                        <c:v>4</c:v>
                      </c:pt>
                      <c:pt idx="1482">
                        <c:v>4</c:v>
                      </c:pt>
                      <c:pt idx="1483">
                        <c:v>4</c:v>
                      </c:pt>
                      <c:pt idx="1484">
                        <c:v>4</c:v>
                      </c:pt>
                      <c:pt idx="1485">
                        <c:v>4</c:v>
                      </c:pt>
                      <c:pt idx="1486">
                        <c:v>4</c:v>
                      </c:pt>
                      <c:pt idx="1487">
                        <c:v>4</c:v>
                      </c:pt>
                      <c:pt idx="1488">
                        <c:v>4</c:v>
                      </c:pt>
                      <c:pt idx="1489">
                        <c:v>4</c:v>
                      </c:pt>
                      <c:pt idx="1490">
                        <c:v>4</c:v>
                      </c:pt>
                      <c:pt idx="1491">
                        <c:v>4</c:v>
                      </c:pt>
                      <c:pt idx="1492">
                        <c:v>4</c:v>
                      </c:pt>
                      <c:pt idx="1493">
                        <c:v>4</c:v>
                      </c:pt>
                      <c:pt idx="1494">
                        <c:v>4</c:v>
                      </c:pt>
                      <c:pt idx="1495">
                        <c:v>4</c:v>
                      </c:pt>
                      <c:pt idx="1496">
                        <c:v>4</c:v>
                      </c:pt>
                      <c:pt idx="1497">
                        <c:v>4</c:v>
                      </c:pt>
                      <c:pt idx="1498">
                        <c:v>4</c:v>
                      </c:pt>
                      <c:pt idx="1499">
                        <c:v>4</c:v>
                      </c:pt>
                      <c:pt idx="1500">
                        <c:v>4</c:v>
                      </c:pt>
                      <c:pt idx="1501">
                        <c:v>4</c:v>
                      </c:pt>
                      <c:pt idx="1502">
                        <c:v>4</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1</c:v>
                      </c:pt>
                      <c:pt idx="1565">
                        <c:v>1</c:v>
                      </c:pt>
                      <c:pt idx="1566">
                        <c:v>1</c:v>
                      </c:pt>
                      <c:pt idx="1567">
                        <c:v>1</c:v>
                      </c:pt>
                      <c:pt idx="1568">
                        <c:v>1</c:v>
                      </c:pt>
                      <c:pt idx="1569">
                        <c:v>1</c:v>
                      </c:pt>
                      <c:pt idx="1570">
                        <c:v>1</c:v>
                      </c:pt>
                      <c:pt idx="1571">
                        <c:v>1</c:v>
                      </c:pt>
                      <c:pt idx="1572">
                        <c:v>1</c:v>
                      </c:pt>
                      <c:pt idx="1573">
                        <c:v>1</c:v>
                      </c:pt>
                      <c:pt idx="1574">
                        <c:v>1</c:v>
                      </c:pt>
                      <c:pt idx="1575">
                        <c:v>1</c:v>
                      </c:pt>
                      <c:pt idx="1576">
                        <c:v>1</c:v>
                      </c:pt>
                      <c:pt idx="1577">
                        <c:v>1</c:v>
                      </c:pt>
                      <c:pt idx="1578">
                        <c:v>1</c:v>
                      </c:pt>
                      <c:pt idx="1579">
                        <c:v>1</c:v>
                      </c:pt>
                      <c:pt idx="1580">
                        <c:v>1</c:v>
                      </c:pt>
                      <c:pt idx="1581">
                        <c:v>1</c:v>
                      </c:pt>
                      <c:pt idx="1582">
                        <c:v>1</c:v>
                      </c:pt>
                      <c:pt idx="1583">
                        <c:v>1</c:v>
                      </c:pt>
                      <c:pt idx="1584">
                        <c:v>1</c:v>
                      </c:pt>
                      <c:pt idx="1585">
                        <c:v>1</c:v>
                      </c:pt>
                      <c:pt idx="1586">
                        <c:v>1</c:v>
                      </c:pt>
                      <c:pt idx="1587">
                        <c:v>1</c:v>
                      </c:pt>
                      <c:pt idx="1588">
                        <c:v>1</c:v>
                      </c:pt>
                      <c:pt idx="1589">
                        <c:v>1</c:v>
                      </c:pt>
                      <c:pt idx="1590">
                        <c:v>1</c:v>
                      </c:pt>
                      <c:pt idx="1591">
                        <c:v>1</c:v>
                      </c:pt>
                      <c:pt idx="1592">
                        <c:v>1</c:v>
                      </c:pt>
                      <c:pt idx="1593">
                        <c:v>1</c:v>
                      </c:pt>
                      <c:pt idx="1594">
                        <c:v>1</c:v>
                      </c:pt>
                      <c:pt idx="1595">
                        <c:v>1</c:v>
                      </c:pt>
                      <c:pt idx="1596">
                        <c:v>1</c:v>
                      </c:pt>
                      <c:pt idx="1597">
                        <c:v>1</c:v>
                      </c:pt>
                      <c:pt idx="1598">
                        <c:v>1</c:v>
                      </c:pt>
                      <c:pt idx="1599">
                        <c:v>1</c:v>
                      </c:pt>
                      <c:pt idx="1600">
                        <c:v>1</c:v>
                      </c:pt>
                      <c:pt idx="1601">
                        <c:v>1</c:v>
                      </c:pt>
                      <c:pt idx="1602">
                        <c:v>1</c:v>
                      </c:pt>
                      <c:pt idx="1603">
                        <c:v>1</c:v>
                      </c:pt>
                      <c:pt idx="1604">
                        <c:v>1</c:v>
                      </c:pt>
                      <c:pt idx="1605">
                        <c:v>1</c:v>
                      </c:pt>
                      <c:pt idx="1606">
                        <c:v>1</c:v>
                      </c:pt>
                      <c:pt idx="1607">
                        <c:v>1</c:v>
                      </c:pt>
                      <c:pt idx="1608">
                        <c:v>1</c:v>
                      </c:pt>
                      <c:pt idx="1609">
                        <c:v>1</c:v>
                      </c:pt>
                      <c:pt idx="1610">
                        <c:v>1</c:v>
                      </c:pt>
                      <c:pt idx="1611">
                        <c:v>1</c:v>
                      </c:pt>
                      <c:pt idx="1612">
                        <c:v>1</c:v>
                      </c:pt>
                      <c:pt idx="1613">
                        <c:v>1</c:v>
                      </c:pt>
                      <c:pt idx="1614">
                        <c:v>1</c:v>
                      </c:pt>
                      <c:pt idx="1615">
                        <c:v>1</c:v>
                      </c:pt>
                      <c:pt idx="1616">
                        <c:v>1</c:v>
                      </c:pt>
                      <c:pt idx="1617">
                        <c:v>1</c:v>
                      </c:pt>
                      <c:pt idx="1618">
                        <c:v>1</c:v>
                      </c:pt>
                      <c:pt idx="1619">
                        <c:v>1</c:v>
                      </c:pt>
                      <c:pt idx="1620">
                        <c:v>1</c:v>
                      </c:pt>
                      <c:pt idx="1621">
                        <c:v>1</c:v>
                      </c:pt>
                      <c:pt idx="1622">
                        <c:v>1</c:v>
                      </c:pt>
                      <c:pt idx="1623">
                        <c:v>1</c:v>
                      </c:pt>
                      <c:pt idx="1624">
                        <c:v>2</c:v>
                      </c:pt>
                      <c:pt idx="1625">
                        <c:v>2</c:v>
                      </c:pt>
                      <c:pt idx="1626">
                        <c:v>2</c:v>
                      </c:pt>
                      <c:pt idx="1627">
                        <c:v>2</c:v>
                      </c:pt>
                      <c:pt idx="1628">
                        <c:v>2</c:v>
                      </c:pt>
                      <c:pt idx="1629">
                        <c:v>2</c:v>
                      </c:pt>
                      <c:pt idx="1630">
                        <c:v>2</c:v>
                      </c:pt>
                      <c:pt idx="1631">
                        <c:v>2</c:v>
                      </c:pt>
                      <c:pt idx="1632">
                        <c:v>2</c:v>
                      </c:pt>
                      <c:pt idx="1633">
                        <c:v>2</c:v>
                      </c:pt>
                      <c:pt idx="1634">
                        <c:v>2</c:v>
                      </c:pt>
                      <c:pt idx="1635">
                        <c:v>2</c:v>
                      </c:pt>
                      <c:pt idx="1636">
                        <c:v>2</c:v>
                      </c:pt>
                      <c:pt idx="1637">
                        <c:v>2</c:v>
                      </c:pt>
                      <c:pt idx="1638">
                        <c:v>2</c:v>
                      </c:pt>
                      <c:pt idx="1639">
                        <c:v>2</c:v>
                      </c:pt>
                      <c:pt idx="1640">
                        <c:v>2</c:v>
                      </c:pt>
                      <c:pt idx="1641">
                        <c:v>2</c:v>
                      </c:pt>
                      <c:pt idx="1642">
                        <c:v>2</c:v>
                      </c:pt>
                      <c:pt idx="1643">
                        <c:v>2</c:v>
                      </c:pt>
                      <c:pt idx="1644">
                        <c:v>2</c:v>
                      </c:pt>
                      <c:pt idx="1645">
                        <c:v>2</c:v>
                      </c:pt>
                      <c:pt idx="1646">
                        <c:v>2</c:v>
                      </c:pt>
                      <c:pt idx="1647">
                        <c:v>2</c:v>
                      </c:pt>
                      <c:pt idx="1648">
                        <c:v>2</c:v>
                      </c:pt>
                      <c:pt idx="1649">
                        <c:v>2</c:v>
                      </c:pt>
                      <c:pt idx="1650">
                        <c:v>2</c:v>
                      </c:pt>
                      <c:pt idx="1651">
                        <c:v>2</c:v>
                      </c:pt>
                      <c:pt idx="1652">
                        <c:v>2</c:v>
                      </c:pt>
                      <c:pt idx="1653">
                        <c:v>2</c:v>
                      </c:pt>
                      <c:pt idx="1654">
                        <c:v>2</c:v>
                      </c:pt>
                      <c:pt idx="1655">
                        <c:v>2</c:v>
                      </c:pt>
                      <c:pt idx="1656">
                        <c:v>2</c:v>
                      </c:pt>
                      <c:pt idx="1657">
                        <c:v>2</c:v>
                      </c:pt>
                      <c:pt idx="1658">
                        <c:v>2</c:v>
                      </c:pt>
                      <c:pt idx="1659">
                        <c:v>2</c:v>
                      </c:pt>
                      <c:pt idx="1660">
                        <c:v>2</c:v>
                      </c:pt>
                      <c:pt idx="1661">
                        <c:v>2</c:v>
                      </c:pt>
                      <c:pt idx="1662">
                        <c:v>2</c:v>
                      </c:pt>
                      <c:pt idx="1663">
                        <c:v>2</c:v>
                      </c:pt>
                      <c:pt idx="1664">
                        <c:v>2</c:v>
                      </c:pt>
                      <c:pt idx="1665">
                        <c:v>2</c:v>
                      </c:pt>
                      <c:pt idx="1666">
                        <c:v>2</c:v>
                      </c:pt>
                      <c:pt idx="1667">
                        <c:v>2</c:v>
                      </c:pt>
                      <c:pt idx="1668">
                        <c:v>2</c:v>
                      </c:pt>
                      <c:pt idx="1669">
                        <c:v>2</c:v>
                      </c:pt>
                      <c:pt idx="1670">
                        <c:v>2</c:v>
                      </c:pt>
                      <c:pt idx="1671">
                        <c:v>2</c:v>
                      </c:pt>
                      <c:pt idx="1672">
                        <c:v>2</c:v>
                      </c:pt>
                      <c:pt idx="1673">
                        <c:v>2</c:v>
                      </c:pt>
                      <c:pt idx="1674">
                        <c:v>2</c:v>
                      </c:pt>
                      <c:pt idx="1675">
                        <c:v>2</c:v>
                      </c:pt>
                      <c:pt idx="1676">
                        <c:v>2</c:v>
                      </c:pt>
                      <c:pt idx="1677">
                        <c:v>2</c:v>
                      </c:pt>
                      <c:pt idx="1678">
                        <c:v>2</c:v>
                      </c:pt>
                      <c:pt idx="1679">
                        <c:v>2</c:v>
                      </c:pt>
                      <c:pt idx="1680">
                        <c:v>2</c:v>
                      </c:pt>
                      <c:pt idx="1681">
                        <c:v>2</c:v>
                      </c:pt>
                      <c:pt idx="1682">
                        <c:v>2</c:v>
                      </c:pt>
                      <c:pt idx="1683">
                        <c:v>2</c:v>
                      </c:pt>
                      <c:pt idx="1684">
                        <c:v>3</c:v>
                      </c:pt>
                      <c:pt idx="1685">
                        <c:v>3</c:v>
                      </c:pt>
                      <c:pt idx="1686">
                        <c:v>3</c:v>
                      </c:pt>
                      <c:pt idx="1687">
                        <c:v>3</c:v>
                      </c:pt>
                      <c:pt idx="1688">
                        <c:v>3</c:v>
                      </c:pt>
                      <c:pt idx="1689">
                        <c:v>3</c:v>
                      </c:pt>
                      <c:pt idx="1690">
                        <c:v>3</c:v>
                      </c:pt>
                      <c:pt idx="1691">
                        <c:v>3</c:v>
                      </c:pt>
                      <c:pt idx="1692">
                        <c:v>3</c:v>
                      </c:pt>
                      <c:pt idx="1693">
                        <c:v>3</c:v>
                      </c:pt>
                      <c:pt idx="1694">
                        <c:v>3</c:v>
                      </c:pt>
                      <c:pt idx="1695">
                        <c:v>3</c:v>
                      </c:pt>
                      <c:pt idx="1696">
                        <c:v>3</c:v>
                      </c:pt>
                      <c:pt idx="1697">
                        <c:v>3</c:v>
                      </c:pt>
                      <c:pt idx="1698">
                        <c:v>3</c:v>
                      </c:pt>
                      <c:pt idx="1699">
                        <c:v>3</c:v>
                      </c:pt>
                      <c:pt idx="1700">
                        <c:v>3</c:v>
                      </c:pt>
                      <c:pt idx="1701">
                        <c:v>3</c:v>
                      </c:pt>
                      <c:pt idx="1702">
                        <c:v>3</c:v>
                      </c:pt>
                      <c:pt idx="1703">
                        <c:v>3</c:v>
                      </c:pt>
                      <c:pt idx="1704">
                        <c:v>3</c:v>
                      </c:pt>
                      <c:pt idx="1705">
                        <c:v>3</c:v>
                      </c:pt>
                      <c:pt idx="1706">
                        <c:v>3</c:v>
                      </c:pt>
                      <c:pt idx="1707">
                        <c:v>3</c:v>
                      </c:pt>
                      <c:pt idx="1708">
                        <c:v>3</c:v>
                      </c:pt>
                      <c:pt idx="1709">
                        <c:v>3</c:v>
                      </c:pt>
                      <c:pt idx="1710">
                        <c:v>3</c:v>
                      </c:pt>
                      <c:pt idx="1711">
                        <c:v>3</c:v>
                      </c:pt>
                      <c:pt idx="1712">
                        <c:v>3</c:v>
                      </c:pt>
                      <c:pt idx="1713">
                        <c:v>3</c:v>
                      </c:pt>
                      <c:pt idx="1714">
                        <c:v>3</c:v>
                      </c:pt>
                      <c:pt idx="1715">
                        <c:v>3</c:v>
                      </c:pt>
                      <c:pt idx="1716">
                        <c:v>3</c:v>
                      </c:pt>
                      <c:pt idx="1717">
                        <c:v>3</c:v>
                      </c:pt>
                      <c:pt idx="1718">
                        <c:v>3</c:v>
                      </c:pt>
                      <c:pt idx="1719">
                        <c:v>3</c:v>
                      </c:pt>
                      <c:pt idx="1720">
                        <c:v>3</c:v>
                      </c:pt>
                      <c:pt idx="1721">
                        <c:v>3</c:v>
                      </c:pt>
                      <c:pt idx="1722">
                        <c:v>3</c:v>
                      </c:pt>
                      <c:pt idx="1723">
                        <c:v>3</c:v>
                      </c:pt>
                      <c:pt idx="1724">
                        <c:v>3</c:v>
                      </c:pt>
                      <c:pt idx="1725">
                        <c:v>3</c:v>
                      </c:pt>
                      <c:pt idx="1726">
                        <c:v>3</c:v>
                      </c:pt>
                      <c:pt idx="1727">
                        <c:v>3</c:v>
                      </c:pt>
                      <c:pt idx="1728">
                        <c:v>3</c:v>
                      </c:pt>
                      <c:pt idx="1729">
                        <c:v>3</c:v>
                      </c:pt>
                      <c:pt idx="1730">
                        <c:v>3</c:v>
                      </c:pt>
                      <c:pt idx="1731">
                        <c:v>3</c:v>
                      </c:pt>
                      <c:pt idx="1732">
                        <c:v>3</c:v>
                      </c:pt>
                      <c:pt idx="1733">
                        <c:v>3</c:v>
                      </c:pt>
                      <c:pt idx="1734">
                        <c:v>3</c:v>
                      </c:pt>
                      <c:pt idx="1735">
                        <c:v>3</c:v>
                      </c:pt>
                      <c:pt idx="1736">
                        <c:v>3</c:v>
                      </c:pt>
                      <c:pt idx="1737">
                        <c:v>3</c:v>
                      </c:pt>
                      <c:pt idx="1738">
                        <c:v>3</c:v>
                      </c:pt>
                      <c:pt idx="1739">
                        <c:v>3</c:v>
                      </c:pt>
                      <c:pt idx="1740">
                        <c:v>3</c:v>
                      </c:pt>
                      <c:pt idx="1741">
                        <c:v>3</c:v>
                      </c:pt>
                      <c:pt idx="1742">
                        <c:v>3</c:v>
                      </c:pt>
                      <c:pt idx="1743">
                        <c:v>3</c:v>
                      </c:pt>
                      <c:pt idx="1744">
                        <c:v>4</c:v>
                      </c:pt>
                      <c:pt idx="1745">
                        <c:v>4</c:v>
                      </c:pt>
                      <c:pt idx="1746">
                        <c:v>4</c:v>
                      </c:pt>
                      <c:pt idx="1747">
                        <c:v>4</c:v>
                      </c:pt>
                      <c:pt idx="1748">
                        <c:v>4</c:v>
                      </c:pt>
                      <c:pt idx="1749">
                        <c:v>4</c:v>
                      </c:pt>
                      <c:pt idx="1750">
                        <c:v>4</c:v>
                      </c:pt>
                      <c:pt idx="1751">
                        <c:v>4</c:v>
                      </c:pt>
                      <c:pt idx="1752">
                        <c:v>4</c:v>
                      </c:pt>
                      <c:pt idx="1753">
                        <c:v>4</c:v>
                      </c:pt>
                      <c:pt idx="1754">
                        <c:v>4</c:v>
                      </c:pt>
                      <c:pt idx="1755">
                        <c:v>4</c:v>
                      </c:pt>
                      <c:pt idx="1756">
                        <c:v>4</c:v>
                      </c:pt>
                      <c:pt idx="1757">
                        <c:v>4</c:v>
                      </c:pt>
                      <c:pt idx="1758">
                        <c:v>4</c:v>
                      </c:pt>
                      <c:pt idx="1759">
                        <c:v>4</c:v>
                      </c:pt>
                      <c:pt idx="1760">
                        <c:v>4</c:v>
                      </c:pt>
                      <c:pt idx="1761">
                        <c:v>4</c:v>
                      </c:pt>
                      <c:pt idx="1762">
                        <c:v>4</c:v>
                      </c:pt>
                      <c:pt idx="1763">
                        <c:v>4</c:v>
                      </c:pt>
                      <c:pt idx="1764">
                        <c:v>4</c:v>
                      </c:pt>
                      <c:pt idx="1765">
                        <c:v>4</c:v>
                      </c:pt>
                      <c:pt idx="1766">
                        <c:v>4</c:v>
                      </c:pt>
                      <c:pt idx="1767">
                        <c:v>4</c:v>
                      </c:pt>
                      <c:pt idx="1768">
                        <c:v>4</c:v>
                      </c:pt>
                      <c:pt idx="1769">
                        <c:v>4</c:v>
                      </c:pt>
                      <c:pt idx="1770">
                        <c:v>4</c:v>
                      </c:pt>
                      <c:pt idx="1771">
                        <c:v>4</c:v>
                      </c:pt>
                      <c:pt idx="1772">
                        <c:v>4</c:v>
                      </c:pt>
                      <c:pt idx="1773">
                        <c:v>4</c:v>
                      </c:pt>
                      <c:pt idx="1774">
                        <c:v>4</c:v>
                      </c:pt>
                      <c:pt idx="1775">
                        <c:v>4</c:v>
                      </c:pt>
                      <c:pt idx="1776">
                        <c:v>4</c:v>
                      </c:pt>
                      <c:pt idx="1777">
                        <c:v>4</c:v>
                      </c:pt>
                      <c:pt idx="1778">
                        <c:v>4</c:v>
                      </c:pt>
                      <c:pt idx="1779">
                        <c:v>4</c:v>
                      </c:pt>
                      <c:pt idx="1780">
                        <c:v>4</c:v>
                      </c:pt>
                      <c:pt idx="1781">
                        <c:v>4</c:v>
                      </c:pt>
                      <c:pt idx="1782">
                        <c:v>4</c:v>
                      </c:pt>
                      <c:pt idx="1783">
                        <c:v>4</c:v>
                      </c:pt>
                      <c:pt idx="1784">
                        <c:v>4</c:v>
                      </c:pt>
                      <c:pt idx="1785">
                        <c:v>4</c:v>
                      </c:pt>
                      <c:pt idx="1786">
                        <c:v>4</c:v>
                      </c:pt>
                      <c:pt idx="1787">
                        <c:v>4</c:v>
                      </c:pt>
                      <c:pt idx="1788">
                        <c:v>4</c:v>
                      </c:pt>
                      <c:pt idx="1789">
                        <c:v>4</c:v>
                      </c:pt>
                      <c:pt idx="1790">
                        <c:v>4</c:v>
                      </c:pt>
                      <c:pt idx="1791">
                        <c:v>4</c:v>
                      </c:pt>
                      <c:pt idx="1792">
                        <c:v>4</c:v>
                      </c:pt>
                      <c:pt idx="1793">
                        <c:v>4</c:v>
                      </c:pt>
                      <c:pt idx="1794">
                        <c:v>4</c:v>
                      </c:pt>
                      <c:pt idx="1795">
                        <c:v>4</c:v>
                      </c:pt>
                      <c:pt idx="1796">
                        <c:v>4</c:v>
                      </c:pt>
                      <c:pt idx="1797">
                        <c:v>4</c:v>
                      </c:pt>
                      <c:pt idx="1798">
                        <c:v>4</c:v>
                      </c:pt>
                      <c:pt idx="1799">
                        <c:v>4</c:v>
                      </c:pt>
                      <c:pt idx="1800">
                        <c:v>4</c:v>
                      </c:pt>
                      <c:pt idx="1801">
                        <c:v>4</c:v>
                      </c:pt>
                      <c:pt idx="1802">
                        <c:v>4</c:v>
                      </c:pt>
                      <c:pt idx="1803">
                        <c:v>4</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1</c:v>
                      </c:pt>
                      <c:pt idx="1865">
                        <c:v>1</c:v>
                      </c:pt>
                      <c:pt idx="1866">
                        <c:v>1</c:v>
                      </c:pt>
                      <c:pt idx="1867">
                        <c:v>1</c:v>
                      </c:pt>
                      <c:pt idx="1868">
                        <c:v>1</c:v>
                      </c:pt>
                      <c:pt idx="1869">
                        <c:v>1</c:v>
                      </c:pt>
                      <c:pt idx="1870">
                        <c:v>1</c:v>
                      </c:pt>
                      <c:pt idx="1871">
                        <c:v>1</c:v>
                      </c:pt>
                      <c:pt idx="1872">
                        <c:v>1</c:v>
                      </c:pt>
                      <c:pt idx="1873">
                        <c:v>1</c:v>
                      </c:pt>
                      <c:pt idx="1874">
                        <c:v>1</c:v>
                      </c:pt>
                      <c:pt idx="1875">
                        <c:v>1</c:v>
                      </c:pt>
                      <c:pt idx="1876">
                        <c:v>1</c:v>
                      </c:pt>
                      <c:pt idx="1877">
                        <c:v>1</c:v>
                      </c:pt>
                      <c:pt idx="1878">
                        <c:v>1</c:v>
                      </c:pt>
                      <c:pt idx="1879">
                        <c:v>1</c:v>
                      </c:pt>
                      <c:pt idx="1880">
                        <c:v>1</c:v>
                      </c:pt>
                      <c:pt idx="1881">
                        <c:v>1</c:v>
                      </c:pt>
                      <c:pt idx="1882">
                        <c:v>1</c:v>
                      </c:pt>
                      <c:pt idx="1883">
                        <c:v>1</c:v>
                      </c:pt>
                      <c:pt idx="1884">
                        <c:v>1</c:v>
                      </c:pt>
                      <c:pt idx="1885">
                        <c:v>1</c:v>
                      </c:pt>
                      <c:pt idx="1886">
                        <c:v>1</c:v>
                      </c:pt>
                      <c:pt idx="1887">
                        <c:v>1</c:v>
                      </c:pt>
                      <c:pt idx="1888">
                        <c:v>1</c:v>
                      </c:pt>
                      <c:pt idx="1889">
                        <c:v>1</c:v>
                      </c:pt>
                      <c:pt idx="1890">
                        <c:v>1</c:v>
                      </c:pt>
                      <c:pt idx="1891">
                        <c:v>1</c:v>
                      </c:pt>
                      <c:pt idx="1892">
                        <c:v>1</c:v>
                      </c:pt>
                      <c:pt idx="1893">
                        <c:v>1</c:v>
                      </c:pt>
                      <c:pt idx="1894">
                        <c:v>1</c:v>
                      </c:pt>
                      <c:pt idx="1895">
                        <c:v>1</c:v>
                      </c:pt>
                      <c:pt idx="1896">
                        <c:v>1</c:v>
                      </c:pt>
                      <c:pt idx="1897">
                        <c:v>1</c:v>
                      </c:pt>
                      <c:pt idx="1898">
                        <c:v>1</c:v>
                      </c:pt>
                      <c:pt idx="1899">
                        <c:v>1</c:v>
                      </c:pt>
                      <c:pt idx="1900">
                        <c:v>1</c:v>
                      </c:pt>
                      <c:pt idx="1901">
                        <c:v>1</c:v>
                      </c:pt>
                      <c:pt idx="1902">
                        <c:v>1</c:v>
                      </c:pt>
                      <c:pt idx="1903">
                        <c:v>1</c:v>
                      </c:pt>
                      <c:pt idx="1904">
                        <c:v>1</c:v>
                      </c:pt>
                      <c:pt idx="1905">
                        <c:v>1</c:v>
                      </c:pt>
                      <c:pt idx="1906">
                        <c:v>1</c:v>
                      </c:pt>
                      <c:pt idx="1907">
                        <c:v>1</c:v>
                      </c:pt>
                      <c:pt idx="1908">
                        <c:v>1</c:v>
                      </c:pt>
                      <c:pt idx="1909">
                        <c:v>1</c:v>
                      </c:pt>
                      <c:pt idx="1910">
                        <c:v>1</c:v>
                      </c:pt>
                      <c:pt idx="1911">
                        <c:v>1</c:v>
                      </c:pt>
                      <c:pt idx="1912">
                        <c:v>1</c:v>
                      </c:pt>
                      <c:pt idx="1913">
                        <c:v>1</c:v>
                      </c:pt>
                      <c:pt idx="1914">
                        <c:v>1</c:v>
                      </c:pt>
                      <c:pt idx="1915">
                        <c:v>1</c:v>
                      </c:pt>
                      <c:pt idx="1916">
                        <c:v>1</c:v>
                      </c:pt>
                      <c:pt idx="1917">
                        <c:v>1</c:v>
                      </c:pt>
                      <c:pt idx="1918">
                        <c:v>1</c:v>
                      </c:pt>
                      <c:pt idx="1919">
                        <c:v>1</c:v>
                      </c:pt>
                      <c:pt idx="1920">
                        <c:v>1</c:v>
                      </c:pt>
                      <c:pt idx="1921">
                        <c:v>1</c:v>
                      </c:pt>
                      <c:pt idx="1922">
                        <c:v>1</c:v>
                      </c:pt>
                      <c:pt idx="1923">
                        <c:v>1</c:v>
                      </c:pt>
                      <c:pt idx="1924">
                        <c:v>1</c:v>
                      </c:pt>
                      <c:pt idx="1925">
                        <c:v>2</c:v>
                      </c:pt>
                      <c:pt idx="1926">
                        <c:v>2</c:v>
                      </c:pt>
                      <c:pt idx="1927">
                        <c:v>2</c:v>
                      </c:pt>
                      <c:pt idx="1928">
                        <c:v>2</c:v>
                      </c:pt>
                      <c:pt idx="1929">
                        <c:v>2</c:v>
                      </c:pt>
                      <c:pt idx="1930">
                        <c:v>2</c:v>
                      </c:pt>
                      <c:pt idx="1931">
                        <c:v>2</c:v>
                      </c:pt>
                      <c:pt idx="1932">
                        <c:v>2</c:v>
                      </c:pt>
                      <c:pt idx="1933">
                        <c:v>2</c:v>
                      </c:pt>
                      <c:pt idx="1934">
                        <c:v>2</c:v>
                      </c:pt>
                      <c:pt idx="1935">
                        <c:v>2</c:v>
                      </c:pt>
                      <c:pt idx="1936">
                        <c:v>2</c:v>
                      </c:pt>
                      <c:pt idx="1937">
                        <c:v>2</c:v>
                      </c:pt>
                      <c:pt idx="1938">
                        <c:v>2</c:v>
                      </c:pt>
                      <c:pt idx="1939">
                        <c:v>2</c:v>
                      </c:pt>
                      <c:pt idx="1940">
                        <c:v>2</c:v>
                      </c:pt>
                      <c:pt idx="1941">
                        <c:v>2</c:v>
                      </c:pt>
                      <c:pt idx="1942">
                        <c:v>2</c:v>
                      </c:pt>
                      <c:pt idx="1943">
                        <c:v>2</c:v>
                      </c:pt>
                      <c:pt idx="1944">
                        <c:v>2</c:v>
                      </c:pt>
                      <c:pt idx="1945">
                        <c:v>2</c:v>
                      </c:pt>
                      <c:pt idx="1946">
                        <c:v>2</c:v>
                      </c:pt>
                      <c:pt idx="1947">
                        <c:v>2</c:v>
                      </c:pt>
                      <c:pt idx="1948">
                        <c:v>2</c:v>
                      </c:pt>
                      <c:pt idx="1949">
                        <c:v>2</c:v>
                      </c:pt>
                      <c:pt idx="1950">
                        <c:v>2</c:v>
                      </c:pt>
                      <c:pt idx="1951">
                        <c:v>2</c:v>
                      </c:pt>
                      <c:pt idx="1952">
                        <c:v>2</c:v>
                      </c:pt>
                      <c:pt idx="1953">
                        <c:v>2</c:v>
                      </c:pt>
                      <c:pt idx="1954">
                        <c:v>2</c:v>
                      </c:pt>
                      <c:pt idx="1955">
                        <c:v>2</c:v>
                      </c:pt>
                      <c:pt idx="1956">
                        <c:v>2</c:v>
                      </c:pt>
                      <c:pt idx="1957">
                        <c:v>2</c:v>
                      </c:pt>
                      <c:pt idx="1958">
                        <c:v>2</c:v>
                      </c:pt>
                      <c:pt idx="1959">
                        <c:v>2</c:v>
                      </c:pt>
                      <c:pt idx="1960">
                        <c:v>2</c:v>
                      </c:pt>
                      <c:pt idx="1961">
                        <c:v>2</c:v>
                      </c:pt>
                      <c:pt idx="1962">
                        <c:v>2</c:v>
                      </c:pt>
                      <c:pt idx="1963">
                        <c:v>2</c:v>
                      </c:pt>
                      <c:pt idx="1964">
                        <c:v>2</c:v>
                      </c:pt>
                      <c:pt idx="1965">
                        <c:v>2</c:v>
                      </c:pt>
                      <c:pt idx="1966">
                        <c:v>2</c:v>
                      </c:pt>
                      <c:pt idx="1967">
                        <c:v>2</c:v>
                      </c:pt>
                      <c:pt idx="1968">
                        <c:v>2</c:v>
                      </c:pt>
                      <c:pt idx="1969">
                        <c:v>2</c:v>
                      </c:pt>
                      <c:pt idx="1970">
                        <c:v>2</c:v>
                      </c:pt>
                      <c:pt idx="1971">
                        <c:v>2</c:v>
                      </c:pt>
                      <c:pt idx="1972">
                        <c:v>2</c:v>
                      </c:pt>
                      <c:pt idx="1973">
                        <c:v>2</c:v>
                      </c:pt>
                      <c:pt idx="1974">
                        <c:v>2</c:v>
                      </c:pt>
                      <c:pt idx="1975">
                        <c:v>2</c:v>
                      </c:pt>
                      <c:pt idx="1976">
                        <c:v>2</c:v>
                      </c:pt>
                      <c:pt idx="1977">
                        <c:v>2</c:v>
                      </c:pt>
                      <c:pt idx="1978">
                        <c:v>2</c:v>
                      </c:pt>
                      <c:pt idx="1979">
                        <c:v>2</c:v>
                      </c:pt>
                      <c:pt idx="1980">
                        <c:v>2</c:v>
                      </c:pt>
                      <c:pt idx="1981">
                        <c:v>2</c:v>
                      </c:pt>
                      <c:pt idx="1982">
                        <c:v>2</c:v>
                      </c:pt>
                      <c:pt idx="1983">
                        <c:v>2</c:v>
                      </c:pt>
                      <c:pt idx="1984">
                        <c:v>2</c:v>
                      </c:pt>
                      <c:pt idx="1985">
                        <c:v>3</c:v>
                      </c:pt>
                      <c:pt idx="1986">
                        <c:v>3</c:v>
                      </c:pt>
                      <c:pt idx="1987">
                        <c:v>3</c:v>
                      </c:pt>
                      <c:pt idx="1988">
                        <c:v>3</c:v>
                      </c:pt>
                      <c:pt idx="1989">
                        <c:v>3</c:v>
                      </c:pt>
                      <c:pt idx="1990">
                        <c:v>3</c:v>
                      </c:pt>
                      <c:pt idx="1991">
                        <c:v>3</c:v>
                      </c:pt>
                      <c:pt idx="1992">
                        <c:v>3</c:v>
                      </c:pt>
                      <c:pt idx="1993">
                        <c:v>3</c:v>
                      </c:pt>
                      <c:pt idx="1994">
                        <c:v>3</c:v>
                      </c:pt>
                      <c:pt idx="1995">
                        <c:v>3</c:v>
                      </c:pt>
                      <c:pt idx="1996">
                        <c:v>3</c:v>
                      </c:pt>
                      <c:pt idx="1997">
                        <c:v>3</c:v>
                      </c:pt>
                      <c:pt idx="1998">
                        <c:v>3</c:v>
                      </c:pt>
                      <c:pt idx="1999">
                        <c:v>3</c:v>
                      </c:pt>
                      <c:pt idx="2000">
                        <c:v>3</c:v>
                      </c:pt>
                      <c:pt idx="2001">
                        <c:v>3</c:v>
                      </c:pt>
                      <c:pt idx="2002">
                        <c:v>3</c:v>
                      </c:pt>
                      <c:pt idx="2003">
                        <c:v>3</c:v>
                      </c:pt>
                      <c:pt idx="2004">
                        <c:v>3</c:v>
                      </c:pt>
                      <c:pt idx="2005">
                        <c:v>3</c:v>
                      </c:pt>
                      <c:pt idx="2006">
                        <c:v>3</c:v>
                      </c:pt>
                      <c:pt idx="2007">
                        <c:v>3</c:v>
                      </c:pt>
                      <c:pt idx="2008">
                        <c:v>3</c:v>
                      </c:pt>
                      <c:pt idx="2009">
                        <c:v>3</c:v>
                      </c:pt>
                      <c:pt idx="2010">
                        <c:v>3</c:v>
                      </c:pt>
                      <c:pt idx="2011">
                        <c:v>3</c:v>
                      </c:pt>
                      <c:pt idx="2012">
                        <c:v>3</c:v>
                      </c:pt>
                      <c:pt idx="2013">
                        <c:v>3</c:v>
                      </c:pt>
                      <c:pt idx="2014">
                        <c:v>3</c:v>
                      </c:pt>
                      <c:pt idx="2015">
                        <c:v>3</c:v>
                      </c:pt>
                      <c:pt idx="2016">
                        <c:v>3</c:v>
                      </c:pt>
                      <c:pt idx="2017">
                        <c:v>3</c:v>
                      </c:pt>
                      <c:pt idx="2018">
                        <c:v>3</c:v>
                      </c:pt>
                      <c:pt idx="2019">
                        <c:v>3</c:v>
                      </c:pt>
                      <c:pt idx="2020">
                        <c:v>3</c:v>
                      </c:pt>
                      <c:pt idx="2021">
                        <c:v>3</c:v>
                      </c:pt>
                      <c:pt idx="2022">
                        <c:v>3</c:v>
                      </c:pt>
                      <c:pt idx="2023">
                        <c:v>3</c:v>
                      </c:pt>
                      <c:pt idx="2024">
                        <c:v>3</c:v>
                      </c:pt>
                      <c:pt idx="2025">
                        <c:v>3</c:v>
                      </c:pt>
                      <c:pt idx="2026">
                        <c:v>3</c:v>
                      </c:pt>
                      <c:pt idx="2027">
                        <c:v>3</c:v>
                      </c:pt>
                      <c:pt idx="2028">
                        <c:v>3</c:v>
                      </c:pt>
                      <c:pt idx="2029">
                        <c:v>3</c:v>
                      </c:pt>
                      <c:pt idx="2030">
                        <c:v>3</c:v>
                      </c:pt>
                      <c:pt idx="2031">
                        <c:v>3</c:v>
                      </c:pt>
                      <c:pt idx="2032">
                        <c:v>3</c:v>
                      </c:pt>
                      <c:pt idx="2033">
                        <c:v>3</c:v>
                      </c:pt>
                      <c:pt idx="2034">
                        <c:v>3</c:v>
                      </c:pt>
                      <c:pt idx="2035">
                        <c:v>3</c:v>
                      </c:pt>
                      <c:pt idx="2036">
                        <c:v>3</c:v>
                      </c:pt>
                      <c:pt idx="2037">
                        <c:v>3</c:v>
                      </c:pt>
                      <c:pt idx="2038">
                        <c:v>3</c:v>
                      </c:pt>
                      <c:pt idx="2039">
                        <c:v>3</c:v>
                      </c:pt>
                      <c:pt idx="2040">
                        <c:v>3</c:v>
                      </c:pt>
                      <c:pt idx="2041">
                        <c:v>3</c:v>
                      </c:pt>
                      <c:pt idx="2042">
                        <c:v>3</c:v>
                      </c:pt>
                      <c:pt idx="2043">
                        <c:v>3</c:v>
                      </c:pt>
                      <c:pt idx="2044">
                        <c:v>4</c:v>
                      </c:pt>
                      <c:pt idx="2045">
                        <c:v>4</c:v>
                      </c:pt>
                      <c:pt idx="2046">
                        <c:v>4</c:v>
                      </c:pt>
                      <c:pt idx="2047">
                        <c:v>4</c:v>
                      </c:pt>
                      <c:pt idx="2048">
                        <c:v>4</c:v>
                      </c:pt>
                      <c:pt idx="2049">
                        <c:v>4</c:v>
                      </c:pt>
                      <c:pt idx="2050">
                        <c:v>4</c:v>
                      </c:pt>
                      <c:pt idx="2051">
                        <c:v>4</c:v>
                      </c:pt>
                      <c:pt idx="2052">
                        <c:v>4</c:v>
                      </c:pt>
                      <c:pt idx="2053">
                        <c:v>4</c:v>
                      </c:pt>
                      <c:pt idx="2054">
                        <c:v>4</c:v>
                      </c:pt>
                      <c:pt idx="2055">
                        <c:v>4</c:v>
                      </c:pt>
                      <c:pt idx="2056">
                        <c:v>4</c:v>
                      </c:pt>
                      <c:pt idx="2057">
                        <c:v>4</c:v>
                      </c:pt>
                      <c:pt idx="2058">
                        <c:v>4</c:v>
                      </c:pt>
                      <c:pt idx="2059">
                        <c:v>4</c:v>
                      </c:pt>
                      <c:pt idx="2060">
                        <c:v>4</c:v>
                      </c:pt>
                      <c:pt idx="2061">
                        <c:v>4</c:v>
                      </c:pt>
                      <c:pt idx="2062">
                        <c:v>4</c:v>
                      </c:pt>
                      <c:pt idx="2063">
                        <c:v>4</c:v>
                      </c:pt>
                      <c:pt idx="2064">
                        <c:v>4</c:v>
                      </c:pt>
                      <c:pt idx="2065">
                        <c:v>4</c:v>
                      </c:pt>
                      <c:pt idx="2066">
                        <c:v>4</c:v>
                      </c:pt>
                      <c:pt idx="2067">
                        <c:v>4</c:v>
                      </c:pt>
                      <c:pt idx="2068">
                        <c:v>4</c:v>
                      </c:pt>
                      <c:pt idx="2069">
                        <c:v>4</c:v>
                      </c:pt>
                      <c:pt idx="2070">
                        <c:v>4</c:v>
                      </c:pt>
                      <c:pt idx="2071">
                        <c:v>4</c:v>
                      </c:pt>
                      <c:pt idx="2072">
                        <c:v>4</c:v>
                      </c:pt>
                      <c:pt idx="2073">
                        <c:v>4</c:v>
                      </c:pt>
                      <c:pt idx="2074">
                        <c:v>4</c:v>
                      </c:pt>
                      <c:pt idx="2075">
                        <c:v>4</c:v>
                      </c:pt>
                      <c:pt idx="2076">
                        <c:v>4</c:v>
                      </c:pt>
                      <c:pt idx="2077">
                        <c:v>4</c:v>
                      </c:pt>
                      <c:pt idx="2078">
                        <c:v>4</c:v>
                      </c:pt>
                      <c:pt idx="2079">
                        <c:v>4</c:v>
                      </c:pt>
                      <c:pt idx="2080">
                        <c:v>4</c:v>
                      </c:pt>
                      <c:pt idx="2081">
                        <c:v>4</c:v>
                      </c:pt>
                      <c:pt idx="2082">
                        <c:v>4</c:v>
                      </c:pt>
                      <c:pt idx="2083">
                        <c:v>4</c:v>
                      </c:pt>
                      <c:pt idx="2084">
                        <c:v>4</c:v>
                      </c:pt>
                      <c:pt idx="2085">
                        <c:v>4</c:v>
                      </c:pt>
                      <c:pt idx="2086">
                        <c:v>4</c:v>
                      </c:pt>
                      <c:pt idx="2087">
                        <c:v>4</c:v>
                      </c:pt>
                      <c:pt idx="2088">
                        <c:v>4</c:v>
                      </c:pt>
                      <c:pt idx="2089">
                        <c:v>4</c:v>
                      </c:pt>
                      <c:pt idx="2090">
                        <c:v>4</c:v>
                      </c:pt>
                      <c:pt idx="2091">
                        <c:v>4</c:v>
                      </c:pt>
                      <c:pt idx="2092">
                        <c:v>4</c:v>
                      </c:pt>
                      <c:pt idx="2093">
                        <c:v>4</c:v>
                      </c:pt>
                      <c:pt idx="2094">
                        <c:v>4</c:v>
                      </c:pt>
                      <c:pt idx="2095">
                        <c:v>4</c:v>
                      </c:pt>
                      <c:pt idx="2096">
                        <c:v>4</c:v>
                      </c:pt>
                      <c:pt idx="2097">
                        <c:v>4</c:v>
                      </c:pt>
                      <c:pt idx="2098">
                        <c:v>4</c:v>
                      </c:pt>
                      <c:pt idx="2099">
                        <c:v>4</c:v>
                      </c:pt>
                      <c:pt idx="2100">
                        <c:v>4</c:v>
                      </c:pt>
                      <c:pt idx="2101">
                        <c:v>4</c:v>
                      </c:pt>
                      <c:pt idx="2102">
                        <c:v>4</c:v>
                      </c:pt>
                      <c:pt idx="2103">
                        <c:v>4</c:v>
                      </c:pt>
                      <c:pt idx="2104">
                        <c:v>4</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1</c:v>
                      </c:pt>
                      <c:pt idx="2166">
                        <c:v>1</c:v>
                      </c:pt>
                      <c:pt idx="2167">
                        <c:v>1</c:v>
                      </c:pt>
                      <c:pt idx="2168">
                        <c:v>1</c:v>
                      </c:pt>
                      <c:pt idx="2169">
                        <c:v>1</c:v>
                      </c:pt>
                      <c:pt idx="2170">
                        <c:v>1</c:v>
                      </c:pt>
                      <c:pt idx="2171">
                        <c:v>1</c:v>
                      </c:pt>
                      <c:pt idx="2172">
                        <c:v>1</c:v>
                      </c:pt>
                      <c:pt idx="2173">
                        <c:v>1</c:v>
                      </c:pt>
                      <c:pt idx="2174">
                        <c:v>1</c:v>
                      </c:pt>
                      <c:pt idx="2175">
                        <c:v>1</c:v>
                      </c:pt>
                      <c:pt idx="2176">
                        <c:v>1</c:v>
                      </c:pt>
                      <c:pt idx="2177">
                        <c:v>1</c:v>
                      </c:pt>
                      <c:pt idx="2178">
                        <c:v>1</c:v>
                      </c:pt>
                      <c:pt idx="2179">
                        <c:v>1</c:v>
                      </c:pt>
                      <c:pt idx="2180">
                        <c:v>1</c:v>
                      </c:pt>
                      <c:pt idx="2181">
                        <c:v>1</c:v>
                      </c:pt>
                      <c:pt idx="2182">
                        <c:v>1</c:v>
                      </c:pt>
                      <c:pt idx="2183">
                        <c:v>1</c:v>
                      </c:pt>
                      <c:pt idx="2184">
                        <c:v>1</c:v>
                      </c:pt>
                      <c:pt idx="2185">
                        <c:v>1</c:v>
                      </c:pt>
                      <c:pt idx="2186">
                        <c:v>1</c:v>
                      </c:pt>
                      <c:pt idx="2187">
                        <c:v>1</c:v>
                      </c:pt>
                      <c:pt idx="2188">
                        <c:v>1</c:v>
                      </c:pt>
                      <c:pt idx="2189">
                        <c:v>1</c:v>
                      </c:pt>
                      <c:pt idx="2190">
                        <c:v>1</c:v>
                      </c:pt>
                      <c:pt idx="2191">
                        <c:v>1</c:v>
                      </c:pt>
                      <c:pt idx="2192">
                        <c:v>1</c:v>
                      </c:pt>
                      <c:pt idx="2193">
                        <c:v>1</c:v>
                      </c:pt>
                      <c:pt idx="2194">
                        <c:v>1</c:v>
                      </c:pt>
                      <c:pt idx="2195">
                        <c:v>1</c:v>
                      </c:pt>
                      <c:pt idx="2196">
                        <c:v>1</c:v>
                      </c:pt>
                      <c:pt idx="2197">
                        <c:v>1</c:v>
                      </c:pt>
                      <c:pt idx="2198">
                        <c:v>1</c:v>
                      </c:pt>
                      <c:pt idx="2199">
                        <c:v>1</c:v>
                      </c:pt>
                      <c:pt idx="2200">
                        <c:v>1</c:v>
                      </c:pt>
                      <c:pt idx="2201">
                        <c:v>1</c:v>
                      </c:pt>
                      <c:pt idx="2202">
                        <c:v>1</c:v>
                      </c:pt>
                      <c:pt idx="2203">
                        <c:v>1</c:v>
                      </c:pt>
                      <c:pt idx="2204">
                        <c:v>1</c:v>
                      </c:pt>
                      <c:pt idx="2205">
                        <c:v>1</c:v>
                      </c:pt>
                      <c:pt idx="2206">
                        <c:v>1</c:v>
                      </c:pt>
                      <c:pt idx="2207">
                        <c:v>1</c:v>
                      </c:pt>
                      <c:pt idx="2208">
                        <c:v>1</c:v>
                      </c:pt>
                      <c:pt idx="2209">
                        <c:v>1</c:v>
                      </c:pt>
                      <c:pt idx="2210">
                        <c:v>1</c:v>
                      </c:pt>
                      <c:pt idx="2211">
                        <c:v>1</c:v>
                      </c:pt>
                      <c:pt idx="2212">
                        <c:v>1</c:v>
                      </c:pt>
                      <c:pt idx="2213">
                        <c:v>1</c:v>
                      </c:pt>
                      <c:pt idx="2214">
                        <c:v>1</c:v>
                      </c:pt>
                      <c:pt idx="2215">
                        <c:v>1</c:v>
                      </c:pt>
                      <c:pt idx="2216">
                        <c:v>1</c:v>
                      </c:pt>
                      <c:pt idx="2217">
                        <c:v>1</c:v>
                      </c:pt>
                      <c:pt idx="2218">
                        <c:v>1</c:v>
                      </c:pt>
                      <c:pt idx="2219">
                        <c:v>1</c:v>
                      </c:pt>
                      <c:pt idx="2220">
                        <c:v>1</c:v>
                      </c:pt>
                      <c:pt idx="2221">
                        <c:v>1</c:v>
                      </c:pt>
                      <c:pt idx="2222">
                        <c:v>1</c:v>
                      </c:pt>
                      <c:pt idx="2223">
                        <c:v>1</c:v>
                      </c:pt>
                      <c:pt idx="2224">
                        <c:v>1</c:v>
                      </c:pt>
                      <c:pt idx="2225">
                        <c:v>2</c:v>
                      </c:pt>
                      <c:pt idx="2226">
                        <c:v>2</c:v>
                      </c:pt>
                      <c:pt idx="2227">
                        <c:v>2</c:v>
                      </c:pt>
                      <c:pt idx="2228">
                        <c:v>2</c:v>
                      </c:pt>
                      <c:pt idx="2229">
                        <c:v>2</c:v>
                      </c:pt>
                      <c:pt idx="2230">
                        <c:v>2</c:v>
                      </c:pt>
                      <c:pt idx="2231">
                        <c:v>2</c:v>
                      </c:pt>
                      <c:pt idx="2232">
                        <c:v>2</c:v>
                      </c:pt>
                      <c:pt idx="2233">
                        <c:v>2</c:v>
                      </c:pt>
                      <c:pt idx="2234">
                        <c:v>2</c:v>
                      </c:pt>
                      <c:pt idx="2235">
                        <c:v>2</c:v>
                      </c:pt>
                      <c:pt idx="2236">
                        <c:v>2</c:v>
                      </c:pt>
                      <c:pt idx="2237">
                        <c:v>2</c:v>
                      </c:pt>
                      <c:pt idx="2238">
                        <c:v>2</c:v>
                      </c:pt>
                      <c:pt idx="2239">
                        <c:v>2</c:v>
                      </c:pt>
                      <c:pt idx="2240">
                        <c:v>2</c:v>
                      </c:pt>
                      <c:pt idx="2241">
                        <c:v>2</c:v>
                      </c:pt>
                      <c:pt idx="2242">
                        <c:v>2</c:v>
                      </c:pt>
                      <c:pt idx="2243">
                        <c:v>2</c:v>
                      </c:pt>
                      <c:pt idx="2244">
                        <c:v>2</c:v>
                      </c:pt>
                      <c:pt idx="2245">
                        <c:v>2</c:v>
                      </c:pt>
                      <c:pt idx="2246">
                        <c:v>2</c:v>
                      </c:pt>
                      <c:pt idx="2247">
                        <c:v>2</c:v>
                      </c:pt>
                      <c:pt idx="2248">
                        <c:v>2</c:v>
                      </c:pt>
                      <c:pt idx="2249">
                        <c:v>2</c:v>
                      </c:pt>
                      <c:pt idx="2250">
                        <c:v>2</c:v>
                      </c:pt>
                      <c:pt idx="2251">
                        <c:v>2</c:v>
                      </c:pt>
                      <c:pt idx="2252">
                        <c:v>2</c:v>
                      </c:pt>
                      <c:pt idx="2253">
                        <c:v>2</c:v>
                      </c:pt>
                      <c:pt idx="2254">
                        <c:v>2</c:v>
                      </c:pt>
                      <c:pt idx="2255">
                        <c:v>2</c:v>
                      </c:pt>
                      <c:pt idx="2256">
                        <c:v>2</c:v>
                      </c:pt>
                      <c:pt idx="2257">
                        <c:v>2</c:v>
                      </c:pt>
                      <c:pt idx="2258">
                        <c:v>2</c:v>
                      </c:pt>
                      <c:pt idx="2259">
                        <c:v>2</c:v>
                      </c:pt>
                      <c:pt idx="2260">
                        <c:v>2</c:v>
                      </c:pt>
                      <c:pt idx="2261">
                        <c:v>2</c:v>
                      </c:pt>
                      <c:pt idx="2262">
                        <c:v>2</c:v>
                      </c:pt>
                      <c:pt idx="2263">
                        <c:v>2</c:v>
                      </c:pt>
                      <c:pt idx="2264">
                        <c:v>2</c:v>
                      </c:pt>
                      <c:pt idx="2265">
                        <c:v>2</c:v>
                      </c:pt>
                      <c:pt idx="2266">
                        <c:v>2</c:v>
                      </c:pt>
                      <c:pt idx="2267">
                        <c:v>2</c:v>
                      </c:pt>
                      <c:pt idx="2268">
                        <c:v>2</c:v>
                      </c:pt>
                      <c:pt idx="2269">
                        <c:v>2</c:v>
                      </c:pt>
                      <c:pt idx="2270">
                        <c:v>2</c:v>
                      </c:pt>
                      <c:pt idx="2271">
                        <c:v>2</c:v>
                      </c:pt>
                      <c:pt idx="2272">
                        <c:v>2</c:v>
                      </c:pt>
                      <c:pt idx="2273">
                        <c:v>2</c:v>
                      </c:pt>
                      <c:pt idx="2274">
                        <c:v>2</c:v>
                      </c:pt>
                      <c:pt idx="2275">
                        <c:v>2</c:v>
                      </c:pt>
                      <c:pt idx="2276">
                        <c:v>2</c:v>
                      </c:pt>
                      <c:pt idx="2277">
                        <c:v>2</c:v>
                      </c:pt>
                      <c:pt idx="2278">
                        <c:v>2</c:v>
                      </c:pt>
                      <c:pt idx="2279">
                        <c:v>2</c:v>
                      </c:pt>
                      <c:pt idx="2280">
                        <c:v>2</c:v>
                      </c:pt>
                      <c:pt idx="2281">
                        <c:v>2</c:v>
                      </c:pt>
                      <c:pt idx="2282">
                        <c:v>2</c:v>
                      </c:pt>
                      <c:pt idx="2283">
                        <c:v>2</c:v>
                      </c:pt>
                      <c:pt idx="2284">
                        <c:v>2</c:v>
                      </c:pt>
                      <c:pt idx="2285">
                        <c:v>3</c:v>
                      </c:pt>
                      <c:pt idx="2286">
                        <c:v>3</c:v>
                      </c:pt>
                      <c:pt idx="2287">
                        <c:v>3</c:v>
                      </c:pt>
                      <c:pt idx="2288">
                        <c:v>3</c:v>
                      </c:pt>
                      <c:pt idx="2289">
                        <c:v>3</c:v>
                      </c:pt>
                      <c:pt idx="2290">
                        <c:v>3</c:v>
                      </c:pt>
                      <c:pt idx="2291">
                        <c:v>3</c:v>
                      </c:pt>
                      <c:pt idx="2292">
                        <c:v>3</c:v>
                      </c:pt>
                      <c:pt idx="2293">
                        <c:v>3</c:v>
                      </c:pt>
                      <c:pt idx="2294">
                        <c:v>3</c:v>
                      </c:pt>
                      <c:pt idx="2295">
                        <c:v>3</c:v>
                      </c:pt>
                      <c:pt idx="2296">
                        <c:v>3</c:v>
                      </c:pt>
                      <c:pt idx="2297">
                        <c:v>3</c:v>
                      </c:pt>
                      <c:pt idx="2298">
                        <c:v>3</c:v>
                      </c:pt>
                      <c:pt idx="2299">
                        <c:v>3</c:v>
                      </c:pt>
                      <c:pt idx="2300">
                        <c:v>3</c:v>
                      </c:pt>
                      <c:pt idx="2301">
                        <c:v>3</c:v>
                      </c:pt>
                      <c:pt idx="2302">
                        <c:v>3</c:v>
                      </c:pt>
                      <c:pt idx="2303">
                        <c:v>3</c:v>
                      </c:pt>
                      <c:pt idx="2304">
                        <c:v>3</c:v>
                      </c:pt>
                      <c:pt idx="2305">
                        <c:v>3</c:v>
                      </c:pt>
                      <c:pt idx="2306">
                        <c:v>3</c:v>
                      </c:pt>
                      <c:pt idx="2307">
                        <c:v>3</c:v>
                      </c:pt>
                      <c:pt idx="2308">
                        <c:v>3</c:v>
                      </c:pt>
                      <c:pt idx="2309">
                        <c:v>3</c:v>
                      </c:pt>
                      <c:pt idx="2310">
                        <c:v>3</c:v>
                      </c:pt>
                      <c:pt idx="2311">
                        <c:v>3</c:v>
                      </c:pt>
                      <c:pt idx="2312">
                        <c:v>3</c:v>
                      </c:pt>
                      <c:pt idx="2313">
                        <c:v>3</c:v>
                      </c:pt>
                      <c:pt idx="2314">
                        <c:v>3</c:v>
                      </c:pt>
                      <c:pt idx="2315">
                        <c:v>3</c:v>
                      </c:pt>
                      <c:pt idx="2316">
                        <c:v>3</c:v>
                      </c:pt>
                      <c:pt idx="2317">
                        <c:v>3</c:v>
                      </c:pt>
                      <c:pt idx="2318">
                        <c:v>3</c:v>
                      </c:pt>
                      <c:pt idx="2319">
                        <c:v>3</c:v>
                      </c:pt>
                      <c:pt idx="2320">
                        <c:v>3</c:v>
                      </c:pt>
                      <c:pt idx="2321">
                        <c:v>3</c:v>
                      </c:pt>
                      <c:pt idx="2322">
                        <c:v>3</c:v>
                      </c:pt>
                      <c:pt idx="2323">
                        <c:v>3</c:v>
                      </c:pt>
                      <c:pt idx="2324">
                        <c:v>3</c:v>
                      </c:pt>
                      <c:pt idx="2325">
                        <c:v>3</c:v>
                      </c:pt>
                      <c:pt idx="2326">
                        <c:v>3</c:v>
                      </c:pt>
                      <c:pt idx="2327">
                        <c:v>3</c:v>
                      </c:pt>
                      <c:pt idx="2328">
                        <c:v>3</c:v>
                      </c:pt>
                      <c:pt idx="2329">
                        <c:v>3</c:v>
                      </c:pt>
                      <c:pt idx="2330">
                        <c:v>3</c:v>
                      </c:pt>
                      <c:pt idx="2331">
                        <c:v>3</c:v>
                      </c:pt>
                      <c:pt idx="2332">
                        <c:v>3</c:v>
                      </c:pt>
                      <c:pt idx="2333">
                        <c:v>3</c:v>
                      </c:pt>
                      <c:pt idx="2334">
                        <c:v>3</c:v>
                      </c:pt>
                      <c:pt idx="2335">
                        <c:v>3</c:v>
                      </c:pt>
                      <c:pt idx="2336">
                        <c:v>3</c:v>
                      </c:pt>
                      <c:pt idx="2337">
                        <c:v>3</c:v>
                      </c:pt>
                      <c:pt idx="2338">
                        <c:v>3</c:v>
                      </c:pt>
                      <c:pt idx="2339">
                        <c:v>3</c:v>
                      </c:pt>
                      <c:pt idx="2340">
                        <c:v>3</c:v>
                      </c:pt>
                      <c:pt idx="2341">
                        <c:v>3</c:v>
                      </c:pt>
                      <c:pt idx="2342">
                        <c:v>3</c:v>
                      </c:pt>
                      <c:pt idx="2343">
                        <c:v>3</c:v>
                      </c:pt>
                      <c:pt idx="2344">
                        <c:v>3</c:v>
                      </c:pt>
                      <c:pt idx="2345">
                        <c:v>4</c:v>
                      </c:pt>
                      <c:pt idx="2346">
                        <c:v>4</c:v>
                      </c:pt>
                      <c:pt idx="2347">
                        <c:v>4</c:v>
                      </c:pt>
                      <c:pt idx="2348">
                        <c:v>4</c:v>
                      </c:pt>
                      <c:pt idx="2349">
                        <c:v>4</c:v>
                      </c:pt>
                      <c:pt idx="2350">
                        <c:v>4</c:v>
                      </c:pt>
                      <c:pt idx="2351">
                        <c:v>4</c:v>
                      </c:pt>
                      <c:pt idx="2352">
                        <c:v>4</c:v>
                      </c:pt>
                      <c:pt idx="2353">
                        <c:v>4</c:v>
                      </c:pt>
                      <c:pt idx="2354">
                        <c:v>4</c:v>
                      </c:pt>
                      <c:pt idx="2355">
                        <c:v>4</c:v>
                      </c:pt>
                      <c:pt idx="2356">
                        <c:v>4</c:v>
                      </c:pt>
                      <c:pt idx="2357">
                        <c:v>4</c:v>
                      </c:pt>
                      <c:pt idx="2358">
                        <c:v>4</c:v>
                      </c:pt>
                      <c:pt idx="2359">
                        <c:v>4</c:v>
                      </c:pt>
                      <c:pt idx="2360">
                        <c:v>4</c:v>
                      </c:pt>
                      <c:pt idx="2361">
                        <c:v>4</c:v>
                      </c:pt>
                      <c:pt idx="2362">
                        <c:v>4</c:v>
                      </c:pt>
                      <c:pt idx="2363">
                        <c:v>4</c:v>
                      </c:pt>
                      <c:pt idx="2364">
                        <c:v>4</c:v>
                      </c:pt>
                      <c:pt idx="2365">
                        <c:v>4</c:v>
                      </c:pt>
                      <c:pt idx="2366">
                        <c:v>4</c:v>
                      </c:pt>
                      <c:pt idx="2367">
                        <c:v>4</c:v>
                      </c:pt>
                      <c:pt idx="2368">
                        <c:v>4</c:v>
                      </c:pt>
                      <c:pt idx="2369">
                        <c:v>4</c:v>
                      </c:pt>
                      <c:pt idx="2370">
                        <c:v>4</c:v>
                      </c:pt>
                      <c:pt idx="2371">
                        <c:v>4</c:v>
                      </c:pt>
                      <c:pt idx="2372">
                        <c:v>4</c:v>
                      </c:pt>
                      <c:pt idx="2373">
                        <c:v>4</c:v>
                      </c:pt>
                      <c:pt idx="2374">
                        <c:v>4</c:v>
                      </c:pt>
                      <c:pt idx="2375">
                        <c:v>4</c:v>
                      </c:pt>
                      <c:pt idx="2376">
                        <c:v>4</c:v>
                      </c:pt>
                      <c:pt idx="2377">
                        <c:v>4</c:v>
                      </c:pt>
                      <c:pt idx="2378">
                        <c:v>4</c:v>
                      </c:pt>
                      <c:pt idx="2379">
                        <c:v>4</c:v>
                      </c:pt>
                      <c:pt idx="2380">
                        <c:v>4</c:v>
                      </c:pt>
                      <c:pt idx="2381">
                        <c:v>4</c:v>
                      </c:pt>
                      <c:pt idx="2382">
                        <c:v>4</c:v>
                      </c:pt>
                      <c:pt idx="2383">
                        <c:v>4</c:v>
                      </c:pt>
                      <c:pt idx="2384">
                        <c:v>4</c:v>
                      </c:pt>
                      <c:pt idx="2385">
                        <c:v>4</c:v>
                      </c:pt>
                      <c:pt idx="2386">
                        <c:v>4</c:v>
                      </c:pt>
                      <c:pt idx="2387">
                        <c:v>4</c:v>
                      </c:pt>
                      <c:pt idx="2388">
                        <c:v>4</c:v>
                      </c:pt>
                      <c:pt idx="2389">
                        <c:v>4</c:v>
                      </c:pt>
                      <c:pt idx="2390">
                        <c:v>4</c:v>
                      </c:pt>
                      <c:pt idx="2391">
                        <c:v>4</c:v>
                      </c:pt>
                      <c:pt idx="2392">
                        <c:v>4</c:v>
                      </c:pt>
                      <c:pt idx="2393">
                        <c:v>4</c:v>
                      </c:pt>
                      <c:pt idx="2394">
                        <c:v>4</c:v>
                      </c:pt>
                      <c:pt idx="2395">
                        <c:v>4</c:v>
                      </c:pt>
                      <c:pt idx="2396">
                        <c:v>4</c:v>
                      </c:pt>
                      <c:pt idx="2397">
                        <c:v>4</c:v>
                      </c:pt>
                      <c:pt idx="2398">
                        <c:v>4</c:v>
                      </c:pt>
                      <c:pt idx="2399">
                        <c:v>4</c:v>
                      </c:pt>
                      <c:pt idx="2400">
                        <c:v>4</c:v>
                      </c:pt>
                      <c:pt idx="2401">
                        <c:v>4</c:v>
                      </c:pt>
                      <c:pt idx="2402">
                        <c:v>4</c:v>
                      </c:pt>
                      <c:pt idx="2403">
                        <c:v>4</c:v>
                      </c:pt>
                      <c:pt idx="2404">
                        <c:v>4</c:v>
                      </c:pt>
                      <c:pt idx="2405">
                        <c:v>5</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1</c:v>
                      </c:pt>
                      <c:pt idx="2468">
                        <c:v>1</c:v>
                      </c:pt>
                      <c:pt idx="2469">
                        <c:v>1</c:v>
                      </c:pt>
                      <c:pt idx="2470">
                        <c:v>1</c:v>
                      </c:pt>
                      <c:pt idx="2471">
                        <c:v>1</c:v>
                      </c:pt>
                      <c:pt idx="2472">
                        <c:v>1</c:v>
                      </c:pt>
                      <c:pt idx="2473">
                        <c:v>1</c:v>
                      </c:pt>
                      <c:pt idx="2474">
                        <c:v>1</c:v>
                      </c:pt>
                      <c:pt idx="2475">
                        <c:v>1</c:v>
                      </c:pt>
                      <c:pt idx="2476">
                        <c:v>1</c:v>
                      </c:pt>
                      <c:pt idx="2477">
                        <c:v>1</c:v>
                      </c:pt>
                      <c:pt idx="2478">
                        <c:v>1</c:v>
                      </c:pt>
                      <c:pt idx="2479">
                        <c:v>1</c:v>
                      </c:pt>
                      <c:pt idx="2480">
                        <c:v>1</c:v>
                      </c:pt>
                      <c:pt idx="2481">
                        <c:v>1</c:v>
                      </c:pt>
                      <c:pt idx="2482">
                        <c:v>1</c:v>
                      </c:pt>
                      <c:pt idx="2483">
                        <c:v>1</c:v>
                      </c:pt>
                      <c:pt idx="2484">
                        <c:v>1</c:v>
                      </c:pt>
                      <c:pt idx="2485">
                        <c:v>1</c:v>
                      </c:pt>
                      <c:pt idx="2486">
                        <c:v>1</c:v>
                      </c:pt>
                      <c:pt idx="2487">
                        <c:v>1</c:v>
                      </c:pt>
                      <c:pt idx="2488">
                        <c:v>1</c:v>
                      </c:pt>
                      <c:pt idx="2489">
                        <c:v>1</c:v>
                      </c:pt>
                      <c:pt idx="2490">
                        <c:v>1</c:v>
                      </c:pt>
                      <c:pt idx="2491">
                        <c:v>1</c:v>
                      </c:pt>
                      <c:pt idx="2492">
                        <c:v>1</c:v>
                      </c:pt>
                      <c:pt idx="2493">
                        <c:v>1</c:v>
                      </c:pt>
                      <c:pt idx="2494">
                        <c:v>1</c:v>
                      </c:pt>
                      <c:pt idx="2495">
                        <c:v>1</c:v>
                      </c:pt>
                      <c:pt idx="2496">
                        <c:v>1</c:v>
                      </c:pt>
                      <c:pt idx="2497">
                        <c:v>1</c:v>
                      </c:pt>
                      <c:pt idx="2498">
                        <c:v>1</c:v>
                      </c:pt>
                      <c:pt idx="2499">
                        <c:v>1</c:v>
                      </c:pt>
                      <c:pt idx="2500">
                        <c:v>1</c:v>
                      </c:pt>
                      <c:pt idx="2501">
                        <c:v>1</c:v>
                      </c:pt>
                      <c:pt idx="2502">
                        <c:v>1</c:v>
                      </c:pt>
                      <c:pt idx="2503">
                        <c:v>1</c:v>
                      </c:pt>
                      <c:pt idx="2504">
                        <c:v>1</c:v>
                      </c:pt>
                      <c:pt idx="2505">
                        <c:v>1</c:v>
                      </c:pt>
                      <c:pt idx="2506">
                        <c:v>1</c:v>
                      </c:pt>
                      <c:pt idx="2507">
                        <c:v>1</c:v>
                      </c:pt>
                      <c:pt idx="2508">
                        <c:v>1</c:v>
                      </c:pt>
                      <c:pt idx="2509">
                        <c:v>1</c:v>
                      </c:pt>
                      <c:pt idx="2510">
                        <c:v>1</c:v>
                      </c:pt>
                      <c:pt idx="2511">
                        <c:v>1</c:v>
                      </c:pt>
                      <c:pt idx="2512">
                        <c:v>1</c:v>
                      </c:pt>
                      <c:pt idx="2513">
                        <c:v>1</c:v>
                      </c:pt>
                      <c:pt idx="2514">
                        <c:v>1</c:v>
                      </c:pt>
                      <c:pt idx="2515">
                        <c:v>1</c:v>
                      </c:pt>
                      <c:pt idx="2516">
                        <c:v>1</c:v>
                      </c:pt>
                      <c:pt idx="2517">
                        <c:v>1</c:v>
                      </c:pt>
                      <c:pt idx="2518">
                        <c:v>1</c:v>
                      </c:pt>
                      <c:pt idx="2519">
                        <c:v>1</c:v>
                      </c:pt>
                      <c:pt idx="2520">
                        <c:v>1</c:v>
                      </c:pt>
                      <c:pt idx="2521">
                        <c:v>1</c:v>
                      </c:pt>
                      <c:pt idx="2522">
                        <c:v>1</c:v>
                      </c:pt>
                      <c:pt idx="2523">
                        <c:v>1</c:v>
                      </c:pt>
                      <c:pt idx="2524">
                        <c:v>1</c:v>
                      </c:pt>
                      <c:pt idx="2525">
                        <c:v>1</c:v>
                      </c:pt>
                      <c:pt idx="2526">
                        <c:v>1</c:v>
                      </c:pt>
                      <c:pt idx="2527">
                        <c:v>2</c:v>
                      </c:pt>
                      <c:pt idx="2528">
                        <c:v>2</c:v>
                      </c:pt>
                      <c:pt idx="2529">
                        <c:v>2</c:v>
                      </c:pt>
                      <c:pt idx="2530">
                        <c:v>2</c:v>
                      </c:pt>
                      <c:pt idx="2531">
                        <c:v>2</c:v>
                      </c:pt>
                      <c:pt idx="2532">
                        <c:v>2</c:v>
                      </c:pt>
                      <c:pt idx="2533">
                        <c:v>2</c:v>
                      </c:pt>
                      <c:pt idx="2534">
                        <c:v>2</c:v>
                      </c:pt>
                      <c:pt idx="2535">
                        <c:v>2</c:v>
                      </c:pt>
                      <c:pt idx="2536">
                        <c:v>2</c:v>
                      </c:pt>
                      <c:pt idx="2537">
                        <c:v>2</c:v>
                      </c:pt>
                      <c:pt idx="2538">
                        <c:v>2</c:v>
                      </c:pt>
                      <c:pt idx="2539">
                        <c:v>2</c:v>
                      </c:pt>
                      <c:pt idx="2540">
                        <c:v>2</c:v>
                      </c:pt>
                      <c:pt idx="2541">
                        <c:v>2</c:v>
                      </c:pt>
                      <c:pt idx="2542">
                        <c:v>2</c:v>
                      </c:pt>
                      <c:pt idx="2543">
                        <c:v>2</c:v>
                      </c:pt>
                      <c:pt idx="2544">
                        <c:v>2</c:v>
                      </c:pt>
                      <c:pt idx="2545">
                        <c:v>2</c:v>
                      </c:pt>
                      <c:pt idx="2546">
                        <c:v>2</c:v>
                      </c:pt>
                      <c:pt idx="2547">
                        <c:v>2</c:v>
                      </c:pt>
                      <c:pt idx="2548">
                        <c:v>2</c:v>
                      </c:pt>
                      <c:pt idx="2549">
                        <c:v>2</c:v>
                      </c:pt>
                      <c:pt idx="2550">
                        <c:v>2</c:v>
                      </c:pt>
                      <c:pt idx="2551">
                        <c:v>2</c:v>
                      </c:pt>
                      <c:pt idx="2552">
                        <c:v>2</c:v>
                      </c:pt>
                      <c:pt idx="2553">
                        <c:v>2</c:v>
                      </c:pt>
                      <c:pt idx="2554">
                        <c:v>2</c:v>
                      </c:pt>
                      <c:pt idx="2555">
                        <c:v>2</c:v>
                      </c:pt>
                      <c:pt idx="2556">
                        <c:v>2</c:v>
                      </c:pt>
                      <c:pt idx="2557">
                        <c:v>2</c:v>
                      </c:pt>
                      <c:pt idx="2558">
                        <c:v>2</c:v>
                      </c:pt>
                      <c:pt idx="2559">
                        <c:v>2</c:v>
                      </c:pt>
                      <c:pt idx="2560">
                        <c:v>2</c:v>
                      </c:pt>
                      <c:pt idx="2561">
                        <c:v>2</c:v>
                      </c:pt>
                      <c:pt idx="2562">
                        <c:v>2</c:v>
                      </c:pt>
                      <c:pt idx="2563">
                        <c:v>2</c:v>
                      </c:pt>
                      <c:pt idx="2564">
                        <c:v>2</c:v>
                      </c:pt>
                      <c:pt idx="2565">
                        <c:v>2</c:v>
                      </c:pt>
                      <c:pt idx="2566">
                        <c:v>2</c:v>
                      </c:pt>
                      <c:pt idx="2567">
                        <c:v>2</c:v>
                      </c:pt>
                      <c:pt idx="2568">
                        <c:v>2</c:v>
                      </c:pt>
                      <c:pt idx="2569">
                        <c:v>2</c:v>
                      </c:pt>
                      <c:pt idx="2570">
                        <c:v>2</c:v>
                      </c:pt>
                      <c:pt idx="2571">
                        <c:v>2</c:v>
                      </c:pt>
                      <c:pt idx="2572">
                        <c:v>2</c:v>
                      </c:pt>
                      <c:pt idx="2573">
                        <c:v>2</c:v>
                      </c:pt>
                      <c:pt idx="2574">
                        <c:v>2</c:v>
                      </c:pt>
                      <c:pt idx="2575">
                        <c:v>2</c:v>
                      </c:pt>
                      <c:pt idx="2576">
                        <c:v>2</c:v>
                      </c:pt>
                      <c:pt idx="2577">
                        <c:v>2</c:v>
                      </c:pt>
                      <c:pt idx="2578">
                        <c:v>2</c:v>
                      </c:pt>
                      <c:pt idx="2579">
                        <c:v>2</c:v>
                      </c:pt>
                      <c:pt idx="2580">
                        <c:v>2</c:v>
                      </c:pt>
                      <c:pt idx="2581">
                        <c:v>2</c:v>
                      </c:pt>
                      <c:pt idx="2582">
                        <c:v>2</c:v>
                      </c:pt>
                      <c:pt idx="2583">
                        <c:v>2</c:v>
                      </c:pt>
                      <c:pt idx="2584">
                        <c:v>2</c:v>
                      </c:pt>
                      <c:pt idx="2585">
                        <c:v>2</c:v>
                      </c:pt>
                      <c:pt idx="2586">
                        <c:v>2</c:v>
                      </c:pt>
                      <c:pt idx="2587">
                        <c:v>3</c:v>
                      </c:pt>
                      <c:pt idx="2588">
                        <c:v>3</c:v>
                      </c:pt>
                      <c:pt idx="2589">
                        <c:v>3</c:v>
                      </c:pt>
                      <c:pt idx="2590">
                        <c:v>3</c:v>
                      </c:pt>
                      <c:pt idx="2591">
                        <c:v>3</c:v>
                      </c:pt>
                      <c:pt idx="2592">
                        <c:v>3</c:v>
                      </c:pt>
                      <c:pt idx="2593">
                        <c:v>3</c:v>
                      </c:pt>
                      <c:pt idx="2594">
                        <c:v>3</c:v>
                      </c:pt>
                      <c:pt idx="2595">
                        <c:v>3</c:v>
                      </c:pt>
                      <c:pt idx="2596">
                        <c:v>3</c:v>
                      </c:pt>
                      <c:pt idx="2597">
                        <c:v>3</c:v>
                      </c:pt>
                      <c:pt idx="2598">
                        <c:v>3</c:v>
                      </c:pt>
                      <c:pt idx="2599">
                        <c:v>3</c:v>
                      </c:pt>
                      <c:pt idx="2600">
                        <c:v>3</c:v>
                      </c:pt>
                      <c:pt idx="2601">
                        <c:v>3</c:v>
                      </c:pt>
                      <c:pt idx="2602">
                        <c:v>3</c:v>
                      </c:pt>
                      <c:pt idx="2603">
                        <c:v>3</c:v>
                      </c:pt>
                      <c:pt idx="2604">
                        <c:v>3</c:v>
                      </c:pt>
                      <c:pt idx="2605">
                        <c:v>3</c:v>
                      </c:pt>
                      <c:pt idx="2606">
                        <c:v>3</c:v>
                      </c:pt>
                      <c:pt idx="2607">
                        <c:v>3</c:v>
                      </c:pt>
                      <c:pt idx="2608">
                        <c:v>3</c:v>
                      </c:pt>
                      <c:pt idx="2609">
                        <c:v>3</c:v>
                      </c:pt>
                      <c:pt idx="2610">
                        <c:v>3</c:v>
                      </c:pt>
                      <c:pt idx="2611">
                        <c:v>3</c:v>
                      </c:pt>
                      <c:pt idx="2612">
                        <c:v>3</c:v>
                      </c:pt>
                      <c:pt idx="2613">
                        <c:v>3</c:v>
                      </c:pt>
                      <c:pt idx="2614">
                        <c:v>3</c:v>
                      </c:pt>
                      <c:pt idx="2615">
                        <c:v>3</c:v>
                      </c:pt>
                      <c:pt idx="2616">
                        <c:v>3</c:v>
                      </c:pt>
                      <c:pt idx="2617">
                        <c:v>3</c:v>
                      </c:pt>
                      <c:pt idx="2618">
                        <c:v>3</c:v>
                      </c:pt>
                      <c:pt idx="2619">
                        <c:v>3</c:v>
                      </c:pt>
                      <c:pt idx="2620">
                        <c:v>3</c:v>
                      </c:pt>
                      <c:pt idx="2621">
                        <c:v>3</c:v>
                      </c:pt>
                      <c:pt idx="2622">
                        <c:v>3</c:v>
                      </c:pt>
                      <c:pt idx="2623">
                        <c:v>3</c:v>
                      </c:pt>
                      <c:pt idx="2624">
                        <c:v>3</c:v>
                      </c:pt>
                      <c:pt idx="2625">
                        <c:v>3</c:v>
                      </c:pt>
                      <c:pt idx="2626">
                        <c:v>3</c:v>
                      </c:pt>
                      <c:pt idx="2627">
                        <c:v>3</c:v>
                      </c:pt>
                      <c:pt idx="2628">
                        <c:v>3</c:v>
                      </c:pt>
                      <c:pt idx="2629">
                        <c:v>3</c:v>
                      </c:pt>
                      <c:pt idx="2630">
                        <c:v>3</c:v>
                      </c:pt>
                      <c:pt idx="2631">
                        <c:v>3</c:v>
                      </c:pt>
                      <c:pt idx="2632">
                        <c:v>3</c:v>
                      </c:pt>
                      <c:pt idx="2633">
                        <c:v>3</c:v>
                      </c:pt>
                      <c:pt idx="2634">
                        <c:v>3</c:v>
                      </c:pt>
                      <c:pt idx="2635">
                        <c:v>3</c:v>
                      </c:pt>
                      <c:pt idx="2636">
                        <c:v>3</c:v>
                      </c:pt>
                      <c:pt idx="2637">
                        <c:v>3</c:v>
                      </c:pt>
                      <c:pt idx="2638">
                        <c:v>3</c:v>
                      </c:pt>
                      <c:pt idx="2639">
                        <c:v>3</c:v>
                      </c:pt>
                      <c:pt idx="2640">
                        <c:v>3</c:v>
                      </c:pt>
                      <c:pt idx="2641">
                        <c:v>3</c:v>
                      </c:pt>
                      <c:pt idx="2642">
                        <c:v>3</c:v>
                      </c:pt>
                      <c:pt idx="2643">
                        <c:v>3</c:v>
                      </c:pt>
                      <c:pt idx="2644">
                        <c:v>3</c:v>
                      </c:pt>
                      <c:pt idx="2645">
                        <c:v>3</c:v>
                      </c:pt>
                      <c:pt idx="2646">
                        <c:v>3</c:v>
                      </c:pt>
                      <c:pt idx="2647">
                        <c:v>4</c:v>
                      </c:pt>
                      <c:pt idx="2648">
                        <c:v>4</c:v>
                      </c:pt>
                      <c:pt idx="2649">
                        <c:v>4</c:v>
                      </c:pt>
                      <c:pt idx="2650">
                        <c:v>4</c:v>
                      </c:pt>
                      <c:pt idx="2651">
                        <c:v>4</c:v>
                      </c:pt>
                      <c:pt idx="2652">
                        <c:v>4</c:v>
                      </c:pt>
                      <c:pt idx="2653">
                        <c:v>4</c:v>
                      </c:pt>
                      <c:pt idx="2654">
                        <c:v>4</c:v>
                      </c:pt>
                      <c:pt idx="2655">
                        <c:v>4</c:v>
                      </c:pt>
                      <c:pt idx="2656">
                        <c:v>4</c:v>
                      </c:pt>
                      <c:pt idx="2657">
                        <c:v>4</c:v>
                      </c:pt>
                      <c:pt idx="2658">
                        <c:v>4</c:v>
                      </c:pt>
                      <c:pt idx="2659">
                        <c:v>4</c:v>
                      </c:pt>
                      <c:pt idx="2660">
                        <c:v>4</c:v>
                      </c:pt>
                      <c:pt idx="2661">
                        <c:v>4</c:v>
                      </c:pt>
                      <c:pt idx="2662">
                        <c:v>4</c:v>
                      </c:pt>
                      <c:pt idx="2663">
                        <c:v>4</c:v>
                      </c:pt>
                      <c:pt idx="2664">
                        <c:v>4</c:v>
                      </c:pt>
                      <c:pt idx="2665">
                        <c:v>4</c:v>
                      </c:pt>
                      <c:pt idx="2666">
                        <c:v>4</c:v>
                      </c:pt>
                      <c:pt idx="2667">
                        <c:v>4</c:v>
                      </c:pt>
                      <c:pt idx="2668">
                        <c:v>4</c:v>
                      </c:pt>
                      <c:pt idx="2669">
                        <c:v>4</c:v>
                      </c:pt>
                      <c:pt idx="2670">
                        <c:v>4</c:v>
                      </c:pt>
                      <c:pt idx="2671">
                        <c:v>4</c:v>
                      </c:pt>
                      <c:pt idx="2672">
                        <c:v>4</c:v>
                      </c:pt>
                      <c:pt idx="2673">
                        <c:v>4</c:v>
                      </c:pt>
                      <c:pt idx="2674">
                        <c:v>4</c:v>
                      </c:pt>
                      <c:pt idx="2675">
                        <c:v>4</c:v>
                      </c:pt>
                      <c:pt idx="2676">
                        <c:v>4</c:v>
                      </c:pt>
                      <c:pt idx="2677">
                        <c:v>4</c:v>
                      </c:pt>
                      <c:pt idx="2678">
                        <c:v>4</c:v>
                      </c:pt>
                      <c:pt idx="2679">
                        <c:v>4</c:v>
                      </c:pt>
                      <c:pt idx="2680">
                        <c:v>4</c:v>
                      </c:pt>
                      <c:pt idx="2681">
                        <c:v>4</c:v>
                      </c:pt>
                      <c:pt idx="2682">
                        <c:v>4</c:v>
                      </c:pt>
                      <c:pt idx="2683">
                        <c:v>4</c:v>
                      </c:pt>
                      <c:pt idx="2684">
                        <c:v>4</c:v>
                      </c:pt>
                      <c:pt idx="2685">
                        <c:v>4</c:v>
                      </c:pt>
                      <c:pt idx="2686">
                        <c:v>4</c:v>
                      </c:pt>
                      <c:pt idx="2687">
                        <c:v>4</c:v>
                      </c:pt>
                      <c:pt idx="2688">
                        <c:v>4</c:v>
                      </c:pt>
                      <c:pt idx="2689">
                        <c:v>4</c:v>
                      </c:pt>
                      <c:pt idx="2690">
                        <c:v>4</c:v>
                      </c:pt>
                      <c:pt idx="2691">
                        <c:v>4</c:v>
                      </c:pt>
                      <c:pt idx="2692">
                        <c:v>4</c:v>
                      </c:pt>
                      <c:pt idx="2693">
                        <c:v>4</c:v>
                      </c:pt>
                      <c:pt idx="2694">
                        <c:v>4</c:v>
                      </c:pt>
                      <c:pt idx="2695">
                        <c:v>4</c:v>
                      </c:pt>
                      <c:pt idx="2696">
                        <c:v>4</c:v>
                      </c:pt>
                      <c:pt idx="2697">
                        <c:v>4</c:v>
                      </c:pt>
                      <c:pt idx="2698">
                        <c:v>4</c:v>
                      </c:pt>
                      <c:pt idx="2699">
                        <c:v>4</c:v>
                      </c:pt>
                      <c:pt idx="2700">
                        <c:v>4</c:v>
                      </c:pt>
                      <c:pt idx="2701">
                        <c:v>4</c:v>
                      </c:pt>
                      <c:pt idx="2702">
                        <c:v>4</c:v>
                      </c:pt>
                      <c:pt idx="2703">
                        <c:v>4</c:v>
                      </c:pt>
                      <c:pt idx="2704">
                        <c:v>4</c:v>
                      </c:pt>
                      <c:pt idx="2705">
                        <c:v>4</c:v>
                      </c:pt>
                      <c:pt idx="2706">
                        <c:v>4</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1</c:v>
                      </c:pt>
                      <c:pt idx="2769">
                        <c:v>1</c:v>
                      </c:pt>
                      <c:pt idx="2770">
                        <c:v>1</c:v>
                      </c:pt>
                      <c:pt idx="2771">
                        <c:v>1</c:v>
                      </c:pt>
                      <c:pt idx="2772">
                        <c:v>1</c:v>
                      </c:pt>
                      <c:pt idx="2773">
                        <c:v>1</c:v>
                      </c:pt>
                      <c:pt idx="2774">
                        <c:v>1</c:v>
                      </c:pt>
                      <c:pt idx="2775">
                        <c:v>1</c:v>
                      </c:pt>
                      <c:pt idx="2776">
                        <c:v>1</c:v>
                      </c:pt>
                      <c:pt idx="2777">
                        <c:v>1</c:v>
                      </c:pt>
                      <c:pt idx="2778">
                        <c:v>1</c:v>
                      </c:pt>
                      <c:pt idx="2779">
                        <c:v>1</c:v>
                      </c:pt>
                      <c:pt idx="2780">
                        <c:v>1</c:v>
                      </c:pt>
                      <c:pt idx="2781">
                        <c:v>1</c:v>
                      </c:pt>
                      <c:pt idx="2782">
                        <c:v>1</c:v>
                      </c:pt>
                      <c:pt idx="2783">
                        <c:v>1</c:v>
                      </c:pt>
                      <c:pt idx="2784">
                        <c:v>1</c:v>
                      </c:pt>
                      <c:pt idx="2785">
                        <c:v>1</c:v>
                      </c:pt>
                      <c:pt idx="2786">
                        <c:v>1</c:v>
                      </c:pt>
                      <c:pt idx="2787">
                        <c:v>1</c:v>
                      </c:pt>
                      <c:pt idx="2788">
                        <c:v>1</c:v>
                      </c:pt>
                      <c:pt idx="2789">
                        <c:v>1</c:v>
                      </c:pt>
                      <c:pt idx="2790">
                        <c:v>1</c:v>
                      </c:pt>
                      <c:pt idx="2791">
                        <c:v>1</c:v>
                      </c:pt>
                      <c:pt idx="2792">
                        <c:v>1</c:v>
                      </c:pt>
                      <c:pt idx="2793">
                        <c:v>1</c:v>
                      </c:pt>
                      <c:pt idx="2794">
                        <c:v>1</c:v>
                      </c:pt>
                      <c:pt idx="2795">
                        <c:v>1</c:v>
                      </c:pt>
                      <c:pt idx="2796">
                        <c:v>1</c:v>
                      </c:pt>
                      <c:pt idx="2797">
                        <c:v>1</c:v>
                      </c:pt>
                      <c:pt idx="2798">
                        <c:v>1</c:v>
                      </c:pt>
                      <c:pt idx="2799">
                        <c:v>1</c:v>
                      </c:pt>
                      <c:pt idx="2800">
                        <c:v>1</c:v>
                      </c:pt>
                      <c:pt idx="2801">
                        <c:v>1</c:v>
                      </c:pt>
                      <c:pt idx="2802">
                        <c:v>1</c:v>
                      </c:pt>
                      <c:pt idx="2803">
                        <c:v>1</c:v>
                      </c:pt>
                      <c:pt idx="2804">
                        <c:v>1</c:v>
                      </c:pt>
                      <c:pt idx="2805">
                        <c:v>1</c:v>
                      </c:pt>
                      <c:pt idx="2806">
                        <c:v>1</c:v>
                      </c:pt>
                      <c:pt idx="2807">
                        <c:v>1</c:v>
                      </c:pt>
                      <c:pt idx="2808">
                        <c:v>1</c:v>
                      </c:pt>
                      <c:pt idx="2809">
                        <c:v>1</c:v>
                      </c:pt>
                      <c:pt idx="2810">
                        <c:v>1</c:v>
                      </c:pt>
                      <c:pt idx="2811">
                        <c:v>1</c:v>
                      </c:pt>
                      <c:pt idx="2812">
                        <c:v>1</c:v>
                      </c:pt>
                      <c:pt idx="2813">
                        <c:v>1</c:v>
                      </c:pt>
                      <c:pt idx="2814">
                        <c:v>1</c:v>
                      </c:pt>
                      <c:pt idx="2815">
                        <c:v>1</c:v>
                      </c:pt>
                      <c:pt idx="2816">
                        <c:v>1</c:v>
                      </c:pt>
                      <c:pt idx="2817">
                        <c:v>1</c:v>
                      </c:pt>
                      <c:pt idx="2818">
                        <c:v>1</c:v>
                      </c:pt>
                      <c:pt idx="2819">
                        <c:v>1</c:v>
                      </c:pt>
                      <c:pt idx="2820">
                        <c:v>1</c:v>
                      </c:pt>
                      <c:pt idx="2821">
                        <c:v>1</c:v>
                      </c:pt>
                      <c:pt idx="2822">
                        <c:v>1</c:v>
                      </c:pt>
                      <c:pt idx="2823">
                        <c:v>1</c:v>
                      </c:pt>
                      <c:pt idx="2824">
                        <c:v>1</c:v>
                      </c:pt>
                      <c:pt idx="2825">
                        <c:v>1</c:v>
                      </c:pt>
                      <c:pt idx="2826">
                        <c:v>1</c:v>
                      </c:pt>
                      <c:pt idx="2827">
                        <c:v>1</c:v>
                      </c:pt>
                      <c:pt idx="2828">
                        <c:v>2</c:v>
                      </c:pt>
                      <c:pt idx="2829">
                        <c:v>2</c:v>
                      </c:pt>
                      <c:pt idx="2830">
                        <c:v>2</c:v>
                      </c:pt>
                      <c:pt idx="2831">
                        <c:v>2</c:v>
                      </c:pt>
                      <c:pt idx="2832">
                        <c:v>2</c:v>
                      </c:pt>
                      <c:pt idx="2833">
                        <c:v>2</c:v>
                      </c:pt>
                      <c:pt idx="2834">
                        <c:v>2</c:v>
                      </c:pt>
                      <c:pt idx="2835">
                        <c:v>2</c:v>
                      </c:pt>
                      <c:pt idx="2836">
                        <c:v>2</c:v>
                      </c:pt>
                      <c:pt idx="2837">
                        <c:v>2</c:v>
                      </c:pt>
                      <c:pt idx="2838">
                        <c:v>2</c:v>
                      </c:pt>
                      <c:pt idx="2839">
                        <c:v>2</c:v>
                      </c:pt>
                      <c:pt idx="2840">
                        <c:v>2</c:v>
                      </c:pt>
                      <c:pt idx="2841">
                        <c:v>2</c:v>
                      </c:pt>
                      <c:pt idx="2842">
                        <c:v>2</c:v>
                      </c:pt>
                      <c:pt idx="2843">
                        <c:v>2</c:v>
                      </c:pt>
                      <c:pt idx="2844">
                        <c:v>2</c:v>
                      </c:pt>
                      <c:pt idx="2845">
                        <c:v>2</c:v>
                      </c:pt>
                      <c:pt idx="2846">
                        <c:v>2</c:v>
                      </c:pt>
                      <c:pt idx="2847">
                        <c:v>2</c:v>
                      </c:pt>
                      <c:pt idx="2848">
                        <c:v>2</c:v>
                      </c:pt>
                      <c:pt idx="2849">
                        <c:v>2</c:v>
                      </c:pt>
                      <c:pt idx="2850">
                        <c:v>2</c:v>
                      </c:pt>
                      <c:pt idx="2851">
                        <c:v>2</c:v>
                      </c:pt>
                      <c:pt idx="2852">
                        <c:v>2</c:v>
                      </c:pt>
                      <c:pt idx="2853">
                        <c:v>2</c:v>
                      </c:pt>
                      <c:pt idx="2854">
                        <c:v>2</c:v>
                      </c:pt>
                      <c:pt idx="2855">
                        <c:v>2</c:v>
                      </c:pt>
                      <c:pt idx="2856">
                        <c:v>2</c:v>
                      </c:pt>
                      <c:pt idx="2857">
                        <c:v>2</c:v>
                      </c:pt>
                      <c:pt idx="2858">
                        <c:v>2</c:v>
                      </c:pt>
                      <c:pt idx="2859">
                        <c:v>2</c:v>
                      </c:pt>
                      <c:pt idx="2860">
                        <c:v>2</c:v>
                      </c:pt>
                      <c:pt idx="2861">
                        <c:v>2</c:v>
                      </c:pt>
                      <c:pt idx="2862">
                        <c:v>2</c:v>
                      </c:pt>
                      <c:pt idx="2863">
                        <c:v>2</c:v>
                      </c:pt>
                      <c:pt idx="2864">
                        <c:v>2</c:v>
                      </c:pt>
                      <c:pt idx="2865">
                        <c:v>2</c:v>
                      </c:pt>
                      <c:pt idx="2866">
                        <c:v>2</c:v>
                      </c:pt>
                      <c:pt idx="2867">
                        <c:v>2</c:v>
                      </c:pt>
                      <c:pt idx="2868">
                        <c:v>2</c:v>
                      </c:pt>
                      <c:pt idx="2869">
                        <c:v>2</c:v>
                      </c:pt>
                      <c:pt idx="2870">
                        <c:v>2</c:v>
                      </c:pt>
                      <c:pt idx="2871">
                        <c:v>2</c:v>
                      </c:pt>
                      <c:pt idx="2872">
                        <c:v>2</c:v>
                      </c:pt>
                      <c:pt idx="2873">
                        <c:v>2</c:v>
                      </c:pt>
                      <c:pt idx="2874">
                        <c:v>2</c:v>
                      </c:pt>
                      <c:pt idx="2875">
                        <c:v>2</c:v>
                      </c:pt>
                      <c:pt idx="2876">
                        <c:v>2</c:v>
                      </c:pt>
                      <c:pt idx="2877">
                        <c:v>2</c:v>
                      </c:pt>
                      <c:pt idx="2878">
                        <c:v>2</c:v>
                      </c:pt>
                      <c:pt idx="2879">
                        <c:v>2</c:v>
                      </c:pt>
                      <c:pt idx="2880">
                        <c:v>2</c:v>
                      </c:pt>
                      <c:pt idx="2881">
                        <c:v>2</c:v>
                      </c:pt>
                      <c:pt idx="2882">
                        <c:v>2</c:v>
                      </c:pt>
                      <c:pt idx="2883">
                        <c:v>2</c:v>
                      </c:pt>
                      <c:pt idx="2884">
                        <c:v>2</c:v>
                      </c:pt>
                      <c:pt idx="2885">
                        <c:v>2</c:v>
                      </c:pt>
                      <c:pt idx="2886">
                        <c:v>2</c:v>
                      </c:pt>
                      <c:pt idx="2887">
                        <c:v>2</c:v>
                      </c:pt>
                      <c:pt idx="2888">
                        <c:v>3</c:v>
                      </c:pt>
                      <c:pt idx="2889">
                        <c:v>3</c:v>
                      </c:pt>
                      <c:pt idx="2890">
                        <c:v>3</c:v>
                      </c:pt>
                      <c:pt idx="2891">
                        <c:v>3</c:v>
                      </c:pt>
                      <c:pt idx="2892">
                        <c:v>3</c:v>
                      </c:pt>
                      <c:pt idx="2893">
                        <c:v>3</c:v>
                      </c:pt>
                      <c:pt idx="2894">
                        <c:v>3</c:v>
                      </c:pt>
                      <c:pt idx="2895">
                        <c:v>3</c:v>
                      </c:pt>
                      <c:pt idx="2896">
                        <c:v>3</c:v>
                      </c:pt>
                      <c:pt idx="2897">
                        <c:v>3</c:v>
                      </c:pt>
                      <c:pt idx="2898">
                        <c:v>3</c:v>
                      </c:pt>
                      <c:pt idx="2899">
                        <c:v>3</c:v>
                      </c:pt>
                      <c:pt idx="2900">
                        <c:v>3</c:v>
                      </c:pt>
                      <c:pt idx="2901">
                        <c:v>3</c:v>
                      </c:pt>
                      <c:pt idx="2902">
                        <c:v>3</c:v>
                      </c:pt>
                      <c:pt idx="2903">
                        <c:v>3</c:v>
                      </c:pt>
                      <c:pt idx="2904">
                        <c:v>3</c:v>
                      </c:pt>
                      <c:pt idx="2905">
                        <c:v>3</c:v>
                      </c:pt>
                      <c:pt idx="2906">
                        <c:v>3</c:v>
                      </c:pt>
                      <c:pt idx="2907">
                        <c:v>3</c:v>
                      </c:pt>
                      <c:pt idx="2908">
                        <c:v>3</c:v>
                      </c:pt>
                      <c:pt idx="2909">
                        <c:v>3</c:v>
                      </c:pt>
                      <c:pt idx="2910">
                        <c:v>3</c:v>
                      </c:pt>
                      <c:pt idx="2911">
                        <c:v>3</c:v>
                      </c:pt>
                      <c:pt idx="2912">
                        <c:v>3</c:v>
                      </c:pt>
                      <c:pt idx="2913">
                        <c:v>3</c:v>
                      </c:pt>
                      <c:pt idx="2914">
                        <c:v>3</c:v>
                      </c:pt>
                      <c:pt idx="2915">
                        <c:v>3</c:v>
                      </c:pt>
                      <c:pt idx="2916">
                        <c:v>3</c:v>
                      </c:pt>
                      <c:pt idx="2917">
                        <c:v>3</c:v>
                      </c:pt>
                      <c:pt idx="2918">
                        <c:v>3</c:v>
                      </c:pt>
                      <c:pt idx="2919">
                        <c:v>3</c:v>
                      </c:pt>
                      <c:pt idx="2920">
                        <c:v>3</c:v>
                      </c:pt>
                      <c:pt idx="2921">
                        <c:v>3</c:v>
                      </c:pt>
                      <c:pt idx="2922">
                        <c:v>3</c:v>
                      </c:pt>
                      <c:pt idx="2923">
                        <c:v>3</c:v>
                      </c:pt>
                      <c:pt idx="2924">
                        <c:v>3</c:v>
                      </c:pt>
                      <c:pt idx="2925">
                        <c:v>3</c:v>
                      </c:pt>
                      <c:pt idx="2926">
                        <c:v>3</c:v>
                      </c:pt>
                      <c:pt idx="2927">
                        <c:v>3</c:v>
                      </c:pt>
                      <c:pt idx="2928">
                        <c:v>3</c:v>
                      </c:pt>
                      <c:pt idx="2929">
                        <c:v>3</c:v>
                      </c:pt>
                      <c:pt idx="2930">
                        <c:v>3</c:v>
                      </c:pt>
                      <c:pt idx="2931">
                        <c:v>3</c:v>
                      </c:pt>
                      <c:pt idx="2932">
                        <c:v>3</c:v>
                      </c:pt>
                      <c:pt idx="2933">
                        <c:v>3</c:v>
                      </c:pt>
                      <c:pt idx="2934">
                        <c:v>3</c:v>
                      </c:pt>
                      <c:pt idx="2935">
                        <c:v>3</c:v>
                      </c:pt>
                      <c:pt idx="2936">
                        <c:v>3</c:v>
                      </c:pt>
                      <c:pt idx="2937">
                        <c:v>3</c:v>
                      </c:pt>
                      <c:pt idx="2938">
                        <c:v>3</c:v>
                      </c:pt>
                      <c:pt idx="2939">
                        <c:v>3</c:v>
                      </c:pt>
                      <c:pt idx="2940">
                        <c:v>3</c:v>
                      </c:pt>
                      <c:pt idx="2941">
                        <c:v>3</c:v>
                      </c:pt>
                      <c:pt idx="2942">
                        <c:v>3</c:v>
                      </c:pt>
                      <c:pt idx="2943">
                        <c:v>3</c:v>
                      </c:pt>
                      <c:pt idx="2944">
                        <c:v>3</c:v>
                      </c:pt>
                      <c:pt idx="2945">
                        <c:v>3</c:v>
                      </c:pt>
                      <c:pt idx="2946">
                        <c:v>3</c:v>
                      </c:pt>
                      <c:pt idx="2947">
                        <c:v>3</c:v>
                      </c:pt>
                      <c:pt idx="2948">
                        <c:v>4</c:v>
                      </c:pt>
                      <c:pt idx="2949">
                        <c:v>4</c:v>
                      </c:pt>
                      <c:pt idx="2950">
                        <c:v>4</c:v>
                      </c:pt>
                      <c:pt idx="2951">
                        <c:v>4</c:v>
                      </c:pt>
                      <c:pt idx="2952">
                        <c:v>4</c:v>
                      </c:pt>
                      <c:pt idx="2953">
                        <c:v>4</c:v>
                      </c:pt>
                      <c:pt idx="2954">
                        <c:v>4</c:v>
                      </c:pt>
                      <c:pt idx="2955">
                        <c:v>4</c:v>
                      </c:pt>
                      <c:pt idx="2956">
                        <c:v>4</c:v>
                      </c:pt>
                      <c:pt idx="2957">
                        <c:v>4</c:v>
                      </c:pt>
                      <c:pt idx="2958">
                        <c:v>4</c:v>
                      </c:pt>
                      <c:pt idx="2959">
                        <c:v>4</c:v>
                      </c:pt>
                      <c:pt idx="2960">
                        <c:v>4</c:v>
                      </c:pt>
                      <c:pt idx="2961">
                        <c:v>4</c:v>
                      </c:pt>
                      <c:pt idx="2962">
                        <c:v>4</c:v>
                      </c:pt>
                      <c:pt idx="2963">
                        <c:v>4</c:v>
                      </c:pt>
                      <c:pt idx="2964">
                        <c:v>4</c:v>
                      </c:pt>
                      <c:pt idx="2965">
                        <c:v>4</c:v>
                      </c:pt>
                      <c:pt idx="2966">
                        <c:v>4</c:v>
                      </c:pt>
                      <c:pt idx="2967">
                        <c:v>4</c:v>
                      </c:pt>
                      <c:pt idx="2968">
                        <c:v>4</c:v>
                      </c:pt>
                      <c:pt idx="2969">
                        <c:v>4</c:v>
                      </c:pt>
                      <c:pt idx="2970">
                        <c:v>4</c:v>
                      </c:pt>
                      <c:pt idx="2971">
                        <c:v>4</c:v>
                      </c:pt>
                      <c:pt idx="2972">
                        <c:v>4</c:v>
                      </c:pt>
                      <c:pt idx="2973">
                        <c:v>4</c:v>
                      </c:pt>
                      <c:pt idx="2974">
                        <c:v>4</c:v>
                      </c:pt>
                      <c:pt idx="2975">
                        <c:v>4</c:v>
                      </c:pt>
                      <c:pt idx="2976">
                        <c:v>4</c:v>
                      </c:pt>
                      <c:pt idx="2977">
                        <c:v>4</c:v>
                      </c:pt>
                      <c:pt idx="2978">
                        <c:v>4</c:v>
                      </c:pt>
                      <c:pt idx="2979">
                        <c:v>4</c:v>
                      </c:pt>
                      <c:pt idx="2980">
                        <c:v>4</c:v>
                      </c:pt>
                      <c:pt idx="2981">
                        <c:v>4</c:v>
                      </c:pt>
                      <c:pt idx="2982">
                        <c:v>4</c:v>
                      </c:pt>
                      <c:pt idx="2983">
                        <c:v>4</c:v>
                      </c:pt>
                      <c:pt idx="2984">
                        <c:v>4</c:v>
                      </c:pt>
                      <c:pt idx="2985">
                        <c:v>4</c:v>
                      </c:pt>
                      <c:pt idx="2986">
                        <c:v>4</c:v>
                      </c:pt>
                      <c:pt idx="2987">
                        <c:v>4</c:v>
                      </c:pt>
                      <c:pt idx="2988">
                        <c:v>4</c:v>
                      </c:pt>
                      <c:pt idx="2989">
                        <c:v>4</c:v>
                      </c:pt>
                      <c:pt idx="2990">
                        <c:v>4</c:v>
                      </c:pt>
                      <c:pt idx="2991">
                        <c:v>4</c:v>
                      </c:pt>
                      <c:pt idx="2992">
                        <c:v>4</c:v>
                      </c:pt>
                      <c:pt idx="2993">
                        <c:v>4</c:v>
                      </c:pt>
                      <c:pt idx="2994">
                        <c:v>4</c:v>
                      </c:pt>
                      <c:pt idx="2995">
                        <c:v>4</c:v>
                      </c:pt>
                      <c:pt idx="2996">
                        <c:v>4</c:v>
                      </c:pt>
                      <c:pt idx="2997">
                        <c:v>4</c:v>
                      </c:pt>
                      <c:pt idx="2998">
                        <c:v>4</c:v>
                      </c:pt>
                      <c:pt idx="2999">
                        <c:v>4</c:v>
                      </c:pt>
                      <c:pt idx="3000">
                        <c:v>4</c:v>
                      </c:pt>
                      <c:pt idx="3001">
                        <c:v>4</c:v>
                      </c:pt>
                      <c:pt idx="3002">
                        <c:v>4</c:v>
                      </c:pt>
                      <c:pt idx="3003">
                        <c:v>4</c:v>
                      </c:pt>
                      <c:pt idx="3004">
                        <c:v>4</c:v>
                      </c:pt>
                      <c:pt idx="3005">
                        <c:v>4</c:v>
                      </c:pt>
                      <c:pt idx="3006">
                        <c:v>4</c:v>
                      </c:pt>
                      <c:pt idx="3007">
                        <c:v>4</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1</c:v>
                      </c:pt>
                      <c:pt idx="3069">
                        <c:v>1</c:v>
                      </c:pt>
                      <c:pt idx="3070">
                        <c:v>1</c:v>
                      </c:pt>
                      <c:pt idx="3071">
                        <c:v>1</c:v>
                      </c:pt>
                      <c:pt idx="3072">
                        <c:v>1</c:v>
                      </c:pt>
                      <c:pt idx="3073">
                        <c:v>1</c:v>
                      </c:pt>
                      <c:pt idx="3074">
                        <c:v>1</c:v>
                      </c:pt>
                      <c:pt idx="3075">
                        <c:v>1</c:v>
                      </c:pt>
                      <c:pt idx="3076">
                        <c:v>1</c:v>
                      </c:pt>
                      <c:pt idx="3077">
                        <c:v>1</c:v>
                      </c:pt>
                      <c:pt idx="3078">
                        <c:v>1</c:v>
                      </c:pt>
                      <c:pt idx="3079">
                        <c:v>1</c:v>
                      </c:pt>
                      <c:pt idx="3080">
                        <c:v>1</c:v>
                      </c:pt>
                      <c:pt idx="3081">
                        <c:v>1</c:v>
                      </c:pt>
                      <c:pt idx="3082">
                        <c:v>1</c:v>
                      </c:pt>
                      <c:pt idx="3083">
                        <c:v>1</c:v>
                      </c:pt>
                      <c:pt idx="3084">
                        <c:v>1</c:v>
                      </c:pt>
                      <c:pt idx="3085">
                        <c:v>1</c:v>
                      </c:pt>
                      <c:pt idx="3086">
                        <c:v>1</c:v>
                      </c:pt>
                      <c:pt idx="3087">
                        <c:v>1</c:v>
                      </c:pt>
                      <c:pt idx="3088">
                        <c:v>1</c:v>
                      </c:pt>
                      <c:pt idx="3089">
                        <c:v>1</c:v>
                      </c:pt>
                      <c:pt idx="3090">
                        <c:v>1</c:v>
                      </c:pt>
                      <c:pt idx="3091">
                        <c:v>1</c:v>
                      </c:pt>
                      <c:pt idx="3092">
                        <c:v>1</c:v>
                      </c:pt>
                      <c:pt idx="3093">
                        <c:v>1</c:v>
                      </c:pt>
                      <c:pt idx="3094">
                        <c:v>1</c:v>
                      </c:pt>
                      <c:pt idx="3095">
                        <c:v>1</c:v>
                      </c:pt>
                      <c:pt idx="3096">
                        <c:v>1</c:v>
                      </c:pt>
                      <c:pt idx="3097">
                        <c:v>1</c:v>
                      </c:pt>
                      <c:pt idx="3098">
                        <c:v>1</c:v>
                      </c:pt>
                      <c:pt idx="3099">
                        <c:v>1</c:v>
                      </c:pt>
                      <c:pt idx="3100">
                        <c:v>1</c:v>
                      </c:pt>
                      <c:pt idx="3101">
                        <c:v>1</c:v>
                      </c:pt>
                      <c:pt idx="3102">
                        <c:v>1</c:v>
                      </c:pt>
                      <c:pt idx="3103">
                        <c:v>1</c:v>
                      </c:pt>
                      <c:pt idx="3104">
                        <c:v>1</c:v>
                      </c:pt>
                      <c:pt idx="3105">
                        <c:v>1</c:v>
                      </c:pt>
                      <c:pt idx="3106">
                        <c:v>1</c:v>
                      </c:pt>
                      <c:pt idx="3107">
                        <c:v>1</c:v>
                      </c:pt>
                      <c:pt idx="3108">
                        <c:v>1</c:v>
                      </c:pt>
                      <c:pt idx="3109">
                        <c:v>1</c:v>
                      </c:pt>
                      <c:pt idx="3110">
                        <c:v>1</c:v>
                      </c:pt>
                      <c:pt idx="3111">
                        <c:v>1</c:v>
                      </c:pt>
                      <c:pt idx="3112">
                        <c:v>1</c:v>
                      </c:pt>
                      <c:pt idx="3113">
                        <c:v>1</c:v>
                      </c:pt>
                      <c:pt idx="3114">
                        <c:v>1</c:v>
                      </c:pt>
                      <c:pt idx="3115">
                        <c:v>1</c:v>
                      </c:pt>
                      <c:pt idx="3116">
                        <c:v>1</c:v>
                      </c:pt>
                      <c:pt idx="3117">
                        <c:v>1</c:v>
                      </c:pt>
                      <c:pt idx="3118">
                        <c:v>1</c:v>
                      </c:pt>
                      <c:pt idx="3119">
                        <c:v>1</c:v>
                      </c:pt>
                      <c:pt idx="3120">
                        <c:v>1</c:v>
                      </c:pt>
                      <c:pt idx="3121">
                        <c:v>1</c:v>
                      </c:pt>
                      <c:pt idx="3122">
                        <c:v>1</c:v>
                      </c:pt>
                      <c:pt idx="3123">
                        <c:v>1</c:v>
                      </c:pt>
                      <c:pt idx="3124">
                        <c:v>1</c:v>
                      </c:pt>
                      <c:pt idx="3125">
                        <c:v>1</c:v>
                      </c:pt>
                      <c:pt idx="3126">
                        <c:v>1</c:v>
                      </c:pt>
                      <c:pt idx="3127">
                        <c:v>1</c:v>
                      </c:pt>
                      <c:pt idx="3128">
                        <c:v>2</c:v>
                      </c:pt>
                      <c:pt idx="3129">
                        <c:v>2</c:v>
                      </c:pt>
                      <c:pt idx="3130">
                        <c:v>2</c:v>
                      </c:pt>
                      <c:pt idx="3131">
                        <c:v>2</c:v>
                      </c:pt>
                      <c:pt idx="3132">
                        <c:v>2</c:v>
                      </c:pt>
                      <c:pt idx="3133">
                        <c:v>2</c:v>
                      </c:pt>
                      <c:pt idx="3134">
                        <c:v>2</c:v>
                      </c:pt>
                      <c:pt idx="3135">
                        <c:v>2</c:v>
                      </c:pt>
                      <c:pt idx="3136">
                        <c:v>2</c:v>
                      </c:pt>
                      <c:pt idx="3137">
                        <c:v>2</c:v>
                      </c:pt>
                      <c:pt idx="3138">
                        <c:v>2</c:v>
                      </c:pt>
                      <c:pt idx="3139">
                        <c:v>2</c:v>
                      </c:pt>
                      <c:pt idx="3140">
                        <c:v>2</c:v>
                      </c:pt>
                      <c:pt idx="3141">
                        <c:v>2</c:v>
                      </c:pt>
                      <c:pt idx="3142">
                        <c:v>2</c:v>
                      </c:pt>
                      <c:pt idx="3143">
                        <c:v>2</c:v>
                      </c:pt>
                      <c:pt idx="3144">
                        <c:v>2</c:v>
                      </c:pt>
                      <c:pt idx="3145">
                        <c:v>2</c:v>
                      </c:pt>
                      <c:pt idx="3146">
                        <c:v>2</c:v>
                      </c:pt>
                      <c:pt idx="3147">
                        <c:v>2</c:v>
                      </c:pt>
                      <c:pt idx="3148">
                        <c:v>2</c:v>
                      </c:pt>
                      <c:pt idx="3149">
                        <c:v>2</c:v>
                      </c:pt>
                      <c:pt idx="3150">
                        <c:v>2</c:v>
                      </c:pt>
                      <c:pt idx="3151">
                        <c:v>2</c:v>
                      </c:pt>
                      <c:pt idx="3152">
                        <c:v>2</c:v>
                      </c:pt>
                      <c:pt idx="3153">
                        <c:v>2</c:v>
                      </c:pt>
                      <c:pt idx="3154">
                        <c:v>2</c:v>
                      </c:pt>
                      <c:pt idx="3155">
                        <c:v>2</c:v>
                      </c:pt>
                      <c:pt idx="3156">
                        <c:v>2</c:v>
                      </c:pt>
                      <c:pt idx="3157">
                        <c:v>2</c:v>
                      </c:pt>
                      <c:pt idx="3158">
                        <c:v>2</c:v>
                      </c:pt>
                      <c:pt idx="3159">
                        <c:v>2</c:v>
                      </c:pt>
                      <c:pt idx="3160">
                        <c:v>2</c:v>
                      </c:pt>
                      <c:pt idx="3161">
                        <c:v>2</c:v>
                      </c:pt>
                      <c:pt idx="3162">
                        <c:v>2</c:v>
                      </c:pt>
                      <c:pt idx="3163">
                        <c:v>2</c:v>
                      </c:pt>
                      <c:pt idx="3164">
                        <c:v>2</c:v>
                      </c:pt>
                      <c:pt idx="3165">
                        <c:v>2</c:v>
                      </c:pt>
                      <c:pt idx="3166">
                        <c:v>2</c:v>
                      </c:pt>
                      <c:pt idx="3167">
                        <c:v>2</c:v>
                      </c:pt>
                      <c:pt idx="3168">
                        <c:v>2</c:v>
                      </c:pt>
                      <c:pt idx="3169">
                        <c:v>2</c:v>
                      </c:pt>
                      <c:pt idx="3170">
                        <c:v>2</c:v>
                      </c:pt>
                      <c:pt idx="3171">
                        <c:v>2</c:v>
                      </c:pt>
                      <c:pt idx="3172">
                        <c:v>2</c:v>
                      </c:pt>
                      <c:pt idx="3173">
                        <c:v>2</c:v>
                      </c:pt>
                      <c:pt idx="3174">
                        <c:v>2</c:v>
                      </c:pt>
                      <c:pt idx="3175">
                        <c:v>2</c:v>
                      </c:pt>
                      <c:pt idx="3176">
                        <c:v>2</c:v>
                      </c:pt>
                      <c:pt idx="3177">
                        <c:v>2</c:v>
                      </c:pt>
                      <c:pt idx="3178">
                        <c:v>2</c:v>
                      </c:pt>
                      <c:pt idx="3179">
                        <c:v>2</c:v>
                      </c:pt>
                      <c:pt idx="3180">
                        <c:v>2</c:v>
                      </c:pt>
                      <c:pt idx="3181">
                        <c:v>2</c:v>
                      </c:pt>
                      <c:pt idx="3182">
                        <c:v>2</c:v>
                      </c:pt>
                      <c:pt idx="3183">
                        <c:v>2</c:v>
                      </c:pt>
                      <c:pt idx="3184">
                        <c:v>2</c:v>
                      </c:pt>
                      <c:pt idx="3185">
                        <c:v>2</c:v>
                      </c:pt>
                      <c:pt idx="3186">
                        <c:v>2</c:v>
                      </c:pt>
                      <c:pt idx="3187">
                        <c:v>2</c:v>
                      </c:pt>
                      <c:pt idx="3188">
                        <c:v>3</c:v>
                      </c:pt>
                      <c:pt idx="3189">
                        <c:v>3</c:v>
                      </c:pt>
                      <c:pt idx="3190">
                        <c:v>3</c:v>
                      </c:pt>
                      <c:pt idx="3191">
                        <c:v>3</c:v>
                      </c:pt>
                      <c:pt idx="3192">
                        <c:v>3</c:v>
                      </c:pt>
                      <c:pt idx="3193">
                        <c:v>3</c:v>
                      </c:pt>
                      <c:pt idx="3194">
                        <c:v>3</c:v>
                      </c:pt>
                      <c:pt idx="3195">
                        <c:v>3</c:v>
                      </c:pt>
                      <c:pt idx="3196">
                        <c:v>3</c:v>
                      </c:pt>
                      <c:pt idx="3197">
                        <c:v>3</c:v>
                      </c:pt>
                      <c:pt idx="3198">
                        <c:v>3</c:v>
                      </c:pt>
                      <c:pt idx="3199">
                        <c:v>3</c:v>
                      </c:pt>
                      <c:pt idx="3200">
                        <c:v>3</c:v>
                      </c:pt>
                      <c:pt idx="3201">
                        <c:v>3</c:v>
                      </c:pt>
                      <c:pt idx="3202">
                        <c:v>3</c:v>
                      </c:pt>
                      <c:pt idx="3203">
                        <c:v>3</c:v>
                      </c:pt>
                      <c:pt idx="3204">
                        <c:v>3</c:v>
                      </c:pt>
                      <c:pt idx="3205">
                        <c:v>3</c:v>
                      </c:pt>
                      <c:pt idx="3206">
                        <c:v>3</c:v>
                      </c:pt>
                      <c:pt idx="3207">
                        <c:v>3</c:v>
                      </c:pt>
                      <c:pt idx="3208">
                        <c:v>3</c:v>
                      </c:pt>
                      <c:pt idx="3209">
                        <c:v>3</c:v>
                      </c:pt>
                      <c:pt idx="3210">
                        <c:v>3</c:v>
                      </c:pt>
                      <c:pt idx="3211">
                        <c:v>3</c:v>
                      </c:pt>
                      <c:pt idx="3212">
                        <c:v>3</c:v>
                      </c:pt>
                      <c:pt idx="3213">
                        <c:v>3</c:v>
                      </c:pt>
                      <c:pt idx="3214">
                        <c:v>3</c:v>
                      </c:pt>
                      <c:pt idx="3215">
                        <c:v>3</c:v>
                      </c:pt>
                      <c:pt idx="3216">
                        <c:v>3</c:v>
                      </c:pt>
                      <c:pt idx="3217">
                        <c:v>3</c:v>
                      </c:pt>
                      <c:pt idx="3218">
                        <c:v>3</c:v>
                      </c:pt>
                      <c:pt idx="3219">
                        <c:v>3</c:v>
                      </c:pt>
                      <c:pt idx="3220">
                        <c:v>3</c:v>
                      </c:pt>
                      <c:pt idx="3221">
                        <c:v>3</c:v>
                      </c:pt>
                      <c:pt idx="3222">
                        <c:v>3</c:v>
                      </c:pt>
                      <c:pt idx="3223">
                        <c:v>3</c:v>
                      </c:pt>
                      <c:pt idx="3224">
                        <c:v>3</c:v>
                      </c:pt>
                      <c:pt idx="3225">
                        <c:v>3</c:v>
                      </c:pt>
                      <c:pt idx="3226">
                        <c:v>3</c:v>
                      </c:pt>
                      <c:pt idx="3227">
                        <c:v>3</c:v>
                      </c:pt>
                      <c:pt idx="3228">
                        <c:v>3</c:v>
                      </c:pt>
                      <c:pt idx="3229">
                        <c:v>3</c:v>
                      </c:pt>
                      <c:pt idx="3230">
                        <c:v>3</c:v>
                      </c:pt>
                      <c:pt idx="3231">
                        <c:v>3</c:v>
                      </c:pt>
                      <c:pt idx="3232">
                        <c:v>3</c:v>
                      </c:pt>
                      <c:pt idx="3233">
                        <c:v>3</c:v>
                      </c:pt>
                      <c:pt idx="3234">
                        <c:v>3</c:v>
                      </c:pt>
                      <c:pt idx="3235">
                        <c:v>3</c:v>
                      </c:pt>
                      <c:pt idx="3236">
                        <c:v>3</c:v>
                      </c:pt>
                      <c:pt idx="3237">
                        <c:v>3</c:v>
                      </c:pt>
                      <c:pt idx="3238">
                        <c:v>3</c:v>
                      </c:pt>
                      <c:pt idx="3239">
                        <c:v>3</c:v>
                      </c:pt>
                      <c:pt idx="3240">
                        <c:v>3</c:v>
                      </c:pt>
                      <c:pt idx="3241">
                        <c:v>3</c:v>
                      </c:pt>
                      <c:pt idx="3242">
                        <c:v>3</c:v>
                      </c:pt>
                      <c:pt idx="3243">
                        <c:v>3</c:v>
                      </c:pt>
                      <c:pt idx="3244">
                        <c:v>3</c:v>
                      </c:pt>
                      <c:pt idx="3245">
                        <c:v>3</c:v>
                      </c:pt>
                      <c:pt idx="3246">
                        <c:v>3</c:v>
                      </c:pt>
                      <c:pt idx="3247">
                        <c:v>4</c:v>
                      </c:pt>
                      <c:pt idx="3248">
                        <c:v>4</c:v>
                      </c:pt>
                      <c:pt idx="3249">
                        <c:v>4</c:v>
                      </c:pt>
                      <c:pt idx="3250">
                        <c:v>4</c:v>
                      </c:pt>
                      <c:pt idx="3251">
                        <c:v>4</c:v>
                      </c:pt>
                      <c:pt idx="3252">
                        <c:v>4</c:v>
                      </c:pt>
                      <c:pt idx="3253">
                        <c:v>4</c:v>
                      </c:pt>
                      <c:pt idx="3254">
                        <c:v>4</c:v>
                      </c:pt>
                      <c:pt idx="3255">
                        <c:v>4</c:v>
                      </c:pt>
                      <c:pt idx="3256">
                        <c:v>4</c:v>
                      </c:pt>
                      <c:pt idx="3257">
                        <c:v>4</c:v>
                      </c:pt>
                      <c:pt idx="3258">
                        <c:v>4</c:v>
                      </c:pt>
                      <c:pt idx="3259">
                        <c:v>4</c:v>
                      </c:pt>
                      <c:pt idx="3260">
                        <c:v>4</c:v>
                      </c:pt>
                      <c:pt idx="3261">
                        <c:v>4</c:v>
                      </c:pt>
                      <c:pt idx="3262">
                        <c:v>4</c:v>
                      </c:pt>
                      <c:pt idx="3263">
                        <c:v>4</c:v>
                      </c:pt>
                      <c:pt idx="3264">
                        <c:v>4</c:v>
                      </c:pt>
                      <c:pt idx="3265">
                        <c:v>4</c:v>
                      </c:pt>
                      <c:pt idx="3266">
                        <c:v>4</c:v>
                      </c:pt>
                      <c:pt idx="3267">
                        <c:v>4</c:v>
                      </c:pt>
                      <c:pt idx="3268">
                        <c:v>4</c:v>
                      </c:pt>
                      <c:pt idx="3269">
                        <c:v>4</c:v>
                      </c:pt>
                      <c:pt idx="3270">
                        <c:v>4</c:v>
                      </c:pt>
                      <c:pt idx="3271">
                        <c:v>4</c:v>
                      </c:pt>
                      <c:pt idx="3272">
                        <c:v>4</c:v>
                      </c:pt>
                      <c:pt idx="3273">
                        <c:v>4</c:v>
                      </c:pt>
                      <c:pt idx="3274">
                        <c:v>4</c:v>
                      </c:pt>
                      <c:pt idx="3275">
                        <c:v>4</c:v>
                      </c:pt>
                      <c:pt idx="3276">
                        <c:v>4</c:v>
                      </c:pt>
                      <c:pt idx="3277">
                        <c:v>4</c:v>
                      </c:pt>
                      <c:pt idx="3278">
                        <c:v>4</c:v>
                      </c:pt>
                      <c:pt idx="3279">
                        <c:v>4</c:v>
                      </c:pt>
                      <c:pt idx="3280">
                        <c:v>4</c:v>
                      </c:pt>
                      <c:pt idx="3281">
                        <c:v>4</c:v>
                      </c:pt>
                      <c:pt idx="3282">
                        <c:v>4</c:v>
                      </c:pt>
                      <c:pt idx="3283">
                        <c:v>4</c:v>
                      </c:pt>
                      <c:pt idx="3284">
                        <c:v>4</c:v>
                      </c:pt>
                      <c:pt idx="3285">
                        <c:v>4</c:v>
                      </c:pt>
                      <c:pt idx="3286">
                        <c:v>4</c:v>
                      </c:pt>
                      <c:pt idx="3287">
                        <c:v>4</c:v>
                      </c:pt>
                      <c:pt idx="3288">
                        <c:v>4</c:v>
                      </c:pt>
                      <c:pt idx="3289">
                        <c:v>4</c:v>
                      </c:pt>
                      <c:pt idx="3290">
                        <c:v>4</c:v>
                      </c:pt>
                      <c:pt idx="3291">
                        <c:v>4</c:v>
                      </c:pt>
                      <c:pt idx="3292">
                        <c:v>4</c:v>
                      </c:pt>
                      <c:pt idx="3293">
                        <c:v>4</c:v>
                      </c:pt>
                      <c:pt idx="3294">
                        <c:v>4</c:v>
                      </c:pt>
                      <c:pt idx="3295">
                        <c:v>4</c:v>
                      </c:pt>
                      <c:pt idx="3296">
                        <c:v>4</c:v>
                      </c:pt>
                      <c:pt idx="3297">
                        <c:v>4</c:v>
                      </c:pt>
                      <c:pt idx="3298">
                        <c:v>4</c:v>
                      </c:pt>
                      <c:pt idx="3299">
                        <c:v>4</c:v>
                      </c:pt>
                      <c:pt idx="3300">
                        <c:v>4</c:v>
                      </c:pt>
                      <c:pt idx="3301">
                        <c:v>4</c:v>
                      </c:pt>
                      <c:pt idx="3302">
                        <c:v>4</c:v>
                      </c:pt>
                      <c:pt idx="3303">
                        <c:v>4</c:v>
                      </c:pt>
                      <c:pt idx="3304">
                        <c:v>4</c:v>
                      </c:pt>
                      <c:pt idx="3305">
                        <c:v>4</c:v>
                      </c:pt>
                      <c:pt idx="3306">
                        <c:v>4</c:v>
                      </c:pt>
                      <c:pt idx="3307">
                        <c:v>5</c:v>
                      </c:pt>
                      <c:pt idx="3308">
                        <c:v>5</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1</c:v>
                      </c:pt>
                      <c:pt idx="3371">
                        <c:v>1</c:v>
                      </c:pt>
                      <c:pt idx="3372">
                        <c:v>1</c:v>
                      </c:pt>
                      <c:pt idx="3373">
                        <c:v>1</c:v>
                      </c:pt>
                      <c:pt idx="3374">
                        <c:v>1</c:v>
                      </c:pt>
                      <c:pt idx="3375">
                        <c:v>1</c:v>
                      </c:pt>
                      <c:pt idx="3376">
                        <c:v>1</c:v>
                      </c:pt>
                      <c:pt idx="3377">
                        <c:v>1</c:v>
                      </c:pt>
                      <c:pt idx="3378">
                        <c:v>1</c:v>
                      </c:pt>
                      <c:pt idx="3379">
                        <c:v>1</c:v>
                      </c:pt>
                      <c:pt idx="3380">
                        <c:v>1</c:v>
                      </c:pt>
                      <c:pt idx="3381">
                        <c:v>1</c:v>
                      </c:pt>
                      <c:pt idx="3382">
                        <c:v>1</c:v>
                      </c:pt>
                      <c:pt idx="3383">
                        <c:v>1</c:v>
                      </c:pt>
                      <c:pt idx="3384">
                        <c:v>1</c:v>
                      </c:pt>
                      <c:pt idx="3385">
                        <c:v>1</c:v>
                      </c:pt>
                      <c:pt idx="3386">
                        <c:v>1</c:v>
                      </c:pt>
                      <c:pt idx="3387">
                        <c:v>1</c:v>
                      </c:pt>
                      <c:pt idx="3388">
                        <c:v>1</c:v>
                      </c:pt>
                      <c:pt idx="3389">
                        <c:v>1</c:v>
                      </c:pt>
                      <c:pt idx="3390">
                        <c:v>1</c:v>
                      </c:pt>
                      <c:pt idx="3391">
                        <c:v>1</c:v>
                      </c:pt>
                      <c:pt idx="3392">
                        <c:v>1</c:v>
                      </c:pt>
                      <c:pt idx="3393">
                        <c:v>1</c:v>
                      </c:pt>
                      <c:pt idx="3394">
                        <c:v>1</c:v>
                      </c:pt>
                      <c:pt idx="3395">
                        <c:v>1</c:v>
                      </c:pt>
                      <c:pt idx="3396">
                        <c:v>1</c:v>
                      </c:pt>
                      <c:pt idx="3397">
                        <c:v>1</c:v>
                      </c:pt>
                      <c:pt idx="3398">
                        <c:v>1</c:v>
                      </c:pt>
                      <c:pt idx="3399">
                        <c:v>1</c:v>
                      </c:pt>
                      <c:pt idx="3400">
                        <c:v>1</c:v>
                      </c:pt>
                      <c:pt idx="3401">
                        <c:v>1</c:v>
                      </c:pt>
                      <c:pt idx="3402">
                        <c:v>1</c:v>
                      </c:pt>
                      <c:pt idx="3403">
                        <c:v>1</c:v>
                      </c:pt>
                      <c:pt idx="3404">
                        <c:v>1</c:v>
                      </c:pt>
                      <c:pt idx="3405">
                        <c:v>1</c:v>
                      </c:pt>
                      <c:pt idx="3406">
                        <c:v>1</c:v>
                      </c:pt>
                      <c:pt idx="3407">
                        <c:v>1</c:v>
                      </c:pt>
                      <c:pt idx="3408">
                        <c:v>1</c:v>
                      </c:pt>
                      <c:pt idx="3409">
                        <c:v>1</c:v>
                      </c:pt>
                      <c:pt idx="3410">
                        <c:v>1</c:v>
                      </c:pt>
                      <c:pt idx="3411">
                        <c:v>1</c:v>
                      </c:pt>
                      <c:pt idx="3412">
                        <c:v>1</c:v>
                      </c:pt>
                      <c:pt idx="3413">
                        <c:v>1</c:v>
                      </c:pt>
                      <c:pt idx="3414">
                        <c:v>1</c:v>
                      </c:pt>
                      <c:pt idx="3415">
                        <c:v>1</c:v>
                      </c:pt>
                      <c:pt idx="3416">
                        <c:v>1</c:v>
                      </c:pt>
                      <c:pt idx="3417">
                        <c:v>1</c:v>
                      </c:pt>
                      <c:pt idx="3418">
                        <c:v>1</c:v>
                      </c:pt>
                      <c:pt idx="3419">
                        <c:v>1</c:v>
                      </c:pt>
                      <c:pt idx="3420">
                        <c:v>1</c:v>
                      </c:pt>
                      <c:pt idx="3421">
                        <c:v>1</c:v>
                      </c:pt>
                      <c:pt idx="3422">
                        <c:v>1</c:v>
                      </c:pt>
                      <c:pt idx="3423">
                        <c:v>1</c:v>
                      </c:pt>
                      <c:pt idx="3424">
                        <c:v>1</c:v>
                      </c:pt>
                      <c:pt idx="3425">
                        <c:v>1</c:v>
                      </c:pt>
                      <c:pt idx="3426">
                        <c:v>1</c:v>
                      </c:pt>
                      <c:pt idx="3427">
                        <c:v>1</c:v>
                      </c:pt>
                      <c:pt idx="3428">
                        <c:v>1</c:v>
                      </c:pt>
                      <c:pt idx="3429">
                        <c:v>2</c:v>
                      </c:pt>
                      <c:pt idx="3430">
                        <c:v>2</c:v>
                      </c:pt>
                      <c:pt idx="3431">
                        <c:v>2</c:v>
                      </c:pt>
                      <c:pt idx="3432">
                        <c:v>2</c:v>
                      </c:pt>
                      <c:pt idx="3433">
                        <c:v>2</c:v>
                      </c:pt>
                      <c:pt idx="3434">
                        <c:v>2</c:v>
                      </c:pt>
                      <c:pt idx="3435">
                        <c:v>2</c:v>
                      </c:pt>
                      <c:pt idx="3436">
                        <c:v>2</c:v>
                      </c:pt>
                      <c:pt idx="3437">
                        <c:v>2</c:v>
                      </c:pt>
                      <c:pt idx="3438">
                        <c:v>2</c:v>
                      </c:pt>
                      <c:pt idx="3439">
                        <c:v>2</c:v>
                      </c:pt>
                      <c:pt idx="3440">
                        <c:v>2</c:v>
                      </c:pt>
                      <c:pt idx="3441">
                        <c:v>2</c:v>
                      </c:pt>
                      <c:pt idx="3442">
                        <c:v>2</c:v>
                      </c:pt>
                      <c:pt idx="3443">
                        <c:v>2</c:v>
                      </c:pt>
                      <c:pt idx="3444">
                        <c:v>2</c:v>
                      </c:pt>
                      <c:pt idx="3445">
                        <c:v>2</c:v>
                      </c:pt>
                      <c:pt idx="3446">
                        <c:v>2</c:v>
                      </c:pt>
                      <c:pt idx="3447">
                        <c:v>2</c:v>
                      </c:pt>
                      <c:pt idx="3448">
                        <c:v>2</c:v>
                      </c:pt>
                      <c:pt idx="3449">
                        <c:v>2</c:v>
                      </c:pt>
                      <c:pt idx="3450">
                        <c:v>2</c:v>
                      </c:pt>
                      <c:pt idx="3451">
                        <c:v>2</c:v>
                      </c:pt>
                      <c:pt idx="3452">
                        <c:v>2</c:v>
                      </c:pt>
                      <c:pt idx="3453">
                        <c:v>2</c:v>
                      </c:pt>
                      <c:pt idx="3454">
                        <c:v>2</c:v>
                      </c:pt>
                      <c:pt idx="3455">
                        <c:v>2</c:v>
                      </c:pt>
                      <c:pt idx="3456">
                        <c:v>2</c:v>
                      </c:pt>
                      <c:pt idx="3457">
                        <c:v>2</c:v>
                      </c:pt>
                      <c:pt idx="3458">
                        <c:v>2</c:v>
                      </c:pt>
                      <c:pt idx="3459">
                        <c:v>2</c:v>
                      </c:pt>
                      <c:pt idx="3460">
                        <c:v>2</c:v>
                      </c:pt>
                      <c:pt idx="3461">
                        <c:v>2</c:v>
                      </c:pt>
                      <c:pt idx="3462">
                        <c:v>2</c:v>
                      </c:pt>
                      <c:pt idx="3463">
                        <c:v>2</c:v>
                      </c:pt>
                      <c:pt idx="3464">
                        <c:v>2</c:v>
                      </c:pt>
                      <c:pt idx="3465">
                        <c:v>2</c:v>
                      </c:pt>
                      <c:pt idx="3466">
                        <c:v>2</c:v>
                      </c:pt>
                      <c:pt idx="3467">
                        <c:v>2</c:v>
                      </c:pt>
                      <c:pt idx="3468">
                        <c:v>2</c:v>
                      </c:pt>
                      <c:pt idx="3469">
                        <c:v>2</c:v>
                      </c:pt>
                      <c:pt idx="3470">
                        <c:v>2</c:v>
                      </c:pt>
                      <c:pt idx="3471">
                        <c:v>2</c:v>
                      </c:pt>
                      <c:pt idx="3472">
                        <c:v>2</c:v>
                      </c:pt>
                      <c:pt idx="3473">
                        <c:v>2</c:v>
                      </c:pt>
                      <c:pt idx="3474">
                        <c:v>2</c:v>
                      </c:pt>
                      <c:pt idx="3475">
                        <c:v>2</c:v>
                      </c:pt>
                      <c:pt idx="3476">
                        <c:v>2</c:v>
                      </c:pt>
                      <c:pt idx="3477">
                        <c:v>2</c:v>
                      </c:pt>
                      <c:pt idx="3478">
                        <c:v>2</c:v>
                      </c:pt>
                      <c:pt idx="3479">
                        <c:v>2</c:v>
                      </c:pt>
                      <c:pt idx="3480">
                        <c:v>2</c:v>
                      </c:pt>
                      <c:pt idx="3481">
                        <c:v>2</c:v>
                      </c:pt>
                      <c:pt idx="3482">
                        <c:v>2</c:v>
                      </c:pt>
                      <c:pt idx="3483">
                        <c:v>2</c:v>
                      </c:pt>
                      <c:pt idx="3484">
                        <c:v>2</c:v>
                      </c:pt>
                      <c:pt idx="3485">
                        <c:v>2</c:v>
                      </c:pt>
                      <c:pt idx="3486">
                        <c:v>2</c:v>
                      </c:pt>
                      <c:pt idx="3487">
                        <c:v>2</c:v>
                      </c:pt>
                      <c:pt idx="3488">
                        <c:v>2</c:v>
                      </c:pt>
                      <c:pt idx="3489">
                        <c:v>2</c:v>
                      </c:pt>
                      <c:pt idx="3490">
                        <c:v>3</c:v>
                      </c:pt>
                      <c:pt idx="3491">
                        <c:v>3</c:v>
                      </c:pt>
                      <c:pt idx="3492">
                        <c:v>3</c:v>
                      </c:pt>
                      <c:pt idx="3493">
                        <c:v>3</c:v>
                      </c:pt>
                      <c:pt idx="3494">
                        <c:v>3</c:v>
                      </c:pt>
                      <c:pt idx="3495">
                        <c:v>3</c:v>
                      </c:pt>
                      <c:pt idx="3496">
                        <c:v>3</c:v>
                      </c:pt>
                      <c:pt idx="3497">
                        <c:v>3</c:v>
                      </c:pt>
                      <c:pt idx="3498">
                        <c:v>3</c:v>
                      </c:pt>
                      <c:pt idx="3499">
                        <c:v>3</c:v>
                      </c:pt>
                      <c:pt idx="3500">
                        <c:v>3</c:v>
                      </c:pt>
                      <c:pt idx="3501">
                        <c:v>3</c:v>
                      </c:pt>
                      <c:pt idx="3502">
                        <c:v>3</c:v>
                      </c:pt>
                      <c:pt idx="3503">
                        <c:v>3</c:v>
                      </c:pt>
                      <c:pt idx="3504">
                        <c:v>3</c:v>
                      </c:pt>
                      <c:pt idx="3505">
                        <c:v>3</c:v>
                      </c:pt>
                      <c:pt idx="3506">
                        <c:v>3</c:v>
                      </c:pt>
                      <c:pt idx="3507">
                        <c:v>3</c:v>
                      </c:pt>
                      <c:pt idx="3508">
                        <c:v>3</c:v>
                      </c:pt>
                      <c:pt idx="3509">
                        <c:v>3</c:v>
                      </c:pt>
                      <c:pt idx="3510">
                        <c:v>3</c:v>
                      </c:pt>
                      <c:pt idx="3511">
                        <c:v>3</c:v>
                      </c:pt>
                      <c:pt idx="3512">
                        <c:v>3</c:v>
                      </c:pt>
                      <c:pt idx="3513">
                        <c:v>3</c:v>
                      </c:pt>
                      <c:pt idx="3514">
                        <c:v>3</c:v>
                      </c:pt>
                      <c:pt idx="3515">
                        <c:v>3</c:v>
                      </c:pt>
                      <c:pt idx="3516">
                        <c:v>3</c:v>
                      </c:pt>
                      <c:pt idx="3517">
                        <c:v>3</c:v>
                      </c:pt>
                      <c:pt idx="3518">
                        <c:v>3</c:v>
                      </c:pt>
                      <c:pt idx="3519">
                        <c:v>3</c:v>
                      </c:pt>
                      <c:pt idx="3520">
                        <c:v>3</c:v>
                      </c:pt>
                      <c:pt idx="3521">
                        <c:v>3</c:v>
                      </c:pt>
                      <c:pt idx="3522">
                        <c:v>3</c:v>
                      </c:pt>
                      <c:pt idx="3523">
                        <c:v>3</c:v>
                      </c:pt>
                      <c:pt idx="3524">
                        <c:v>3</c:v>
                      </c:pt>
                      <c:pt idx="3525">
                        <c:v>3</c:v>
                      </c:pt>
                      <c:pt idx="3526">
                        <c:v>3</c:v>
                      </c:pt>
                      <c:pt idx="3527">
                        <c:v>3</c:v>
                      </c:pt>
                      <c:pt idx="3528">
                        <c:v>3</c:v>
                      </c:pt>
                      <c:pt idx="3529">
                        <c:v>3</c:v>
                      </c:pt>
                      <c:pt idx="3530">
                        <c:v>3</c:v>
                      </c:pt>
                      <c:pt idx="3531">
                        <c:v>3</c:v>
                      </c:pt>
                      <c:pt idx="3532">
                        <c:v>3</c:v>
                      </c:pt>
                      <c:pt idx="3533">
                        <c:v>3</c:v>
                      </c:pt>
                      <c:pt idx="3534">
                        <c:v>3</c:v>
                      </c:pt>
                      <c:pt idx="3535">
                        <c:v>3</c:v>
                      </c:pt>
                      <c:pt idx="3536">
                        <c:v>3</c:v>
                      </c:pt>
                      <c:pt idx="3537">
                        <c:v>3</c:v>
                      </c:pt>
                      <c:pt idx="3538">
                        <c:v>3</c:v>
                      </c:pt>
                      <c:pt idx="3539">
                        <c:v>3</c:v>
                      </c:pt>
                      <c:pt idx="3540">
                        <c:v>3</c:v>
                      </c:pt>
                      <c:pt idx="3541">
                        <c:v>3</c:v>
                      </c:pt>
                      <c:pt idx="3542">
                        <c:v>3</c:v>
                      </c:pt>
                      <c:pt idx="3543">
                        <c:v>3</c:v>
                      </c:pt>
                      <c:pt idx="3544">
                        <c:v>3</c:v>
                      </c:pt>
                      <c:pt idx="3545">
                        <c:v>3</c:v>
                      </c:pt>
                      <c:pt idx="3546">
                        <c:v>3</c:v>
                      </c:pt>
                      <c:pt idx="3547">
                        <c:v>3</c:v>
                      </c:pt>
                      <c:pt idx="3548">
                        <c:v>3</c:v>
                      </c:pt>
                      <c:pt idx="3549">
                        <c:v>4</c:v>
                      </c:pt>
                      <c:pt idx="3550">
                        <c:v>4</c:v>
                      </c:pt>
                      <c:pt idx="3551">
                        <c:v>4</c:v>
                      </c:pt>
                      <c:pt idx="3552">
                        <c:v>4</c:v>
                      </c:pt>
                      <c:pt idx="3553">
                        <c:v>4</c:v>
                      </c:pt>
                      <c:pt idx="3554">
                        <c:v>4</c:v>
                      </c:pt>
                      <c:pt idx="3555">
                        <c:v>4</c:v>
                      </c:pt>
                      <c:pt idx="3556">
                        <c:v>4</c:v>
                      </c:pt>
                      <c:pt idx="3557">
                        <c:v>4</c:v>
                      </c:pt>
                      <c:pt idx="3558">
                        <c:v>4</c:v>
                      </c:pt>
                      <c:pt idx="3559">
                        <c:v>4</c:v>
                      </c:pt>
                      <c:pt idx="3560">
                        <c:v>4</c:v>
                      </c:pt>
                      <c:pt idx="3561">
                        <c:v>4</c:v>
                      </c:pt>
                      <c:pt idx="3562">
                        <c:v>4</c:v>
                      </c:pt>
                      <c:pt idx="3563">
                        <c:v>4</c:v>
                      </c:pt>
                      <c:pt idx="3564">
                        <c:v>4</c:v>
                      </c:pt>
                      <c:pt idx="3565">
                        <c:v>4</c:v>
                      </c:pt>
                      <c:pt idx="3566">
                        <c:v>4</c:v>
                      </c:pt>
                      <c:pt idx="3567">
                        <c:v>4</c:v>
                      </c:pt>
                      <c:pt idx="3568">
                        <c:v>4</c:v>
                      </c:pt>
                      <c:pt idx="3569">
                        <c:v>4</c:v>
                      </c:pt>
                      <c:pt idx="3570">
                        <c:v>4</c:v>
                      </c:pt>
                      <c:pt idx="3571">
                        <c:v>4</c:v>
                      </c:pt>
                      <c:pt idx="3572">
                        <c:v>4</c:v>
                      </c:pt>
                      <c:pt idx="3573">
                        <c:v>4</c:v>
                      </c:pt>
                      <c:pt idx="3574">
                        <c:v>4</c:v>
                      </c:pt>
                      <c:pt idx="3575">
                        <c:v>4</c:v>
                      </c:pt>
                      <c:pt idx="3576">
                        <c:v>4</c:v>
                      </c:pt>
                      <c:pt idx="3577">
                        <c:v>4</c:v>
                      </c:pt>
                      <c:pt idx="3578">
                        <c:v>4</c:v>
                      </c:pt>
                      <c:pt idx="3579">
                        <c:v>4</c:v>
                      </c:pt>
                      <c:pt idx="3580">
                        <c:v>4</c:v>
                      </c:pt>
                      <c:pt idx="3581">
                        <c:v>4</c:v>
                      </c:pt>
                      <c:pt idx="3582">
                        <c:v>4</c:v>
                      </c:pt>
                      <c:pt idx="3583">
                        <c:v>4</c:v>
                      </c:pt>
                      <c:pt idx="3584">
                        <c:v>4</c:v>
                      </c:pt>
                      <c:pt idx="3585">
                        <c:v>4</c:v>
                      </c:pt>
                      <c:pt idx="3586">
                        <c:v>4</c:v>
                      </c:pt>
                      <c:pt idx="3587">
                        <c:v>4</c:v>
                      </c:pt>
                      <c:pt idx="3588">
                        <c:v>4</c:v>
                      </c:pt>
                      <c:pt idx="3589">
                        <c:v>4</c:v>
                      </c:pt>
                      <c:pt idx="3590">
                        <c:v>4</c:v>
                      </c:pt>
                      <c:pt idx="3591">
                        <c:v>4</c:v>
                      </c:pt>
                      <c:pt idx="3592">
                        <c:v>4</c:v>
                      </c:pt>
                      <c:pt idx="3593">
                        <c:v>4</c:v>
                      </c:pt>
                      <c:pt idx="3594">
                        <c:v>4</c:v>
                      </c:pt>
                      <c:pt idx="3595">
                        <c:v>4</c:v>
                      </c:pt>
                      <c:pt idx="3596">
                        <c:v>4</c:v>
                      </c:pt>
                      <c:pt idx="3597">
                        <c:v>4</c:v>
                      </c:pt>
                      <c:pt idx="3598">
                        <c:v>4</c:v>
                      </c:pt>
                      <c:pt idx="3599">
                        <c:v>4</c:v>
                      </c:pt>
                      <c:pt idx="3600">
                        <c:v>4</c:v>
                      </c:pt>
                      <c:pt idx="3601">
                        <c:v>4</c:v>
                      </c:pt>
                      <c:pt idx="3602">
                        <c:v>4</c:v>
                      </c:pt>
                      <c:pt idx="3603">
                        <c:v>4</c:v>
                      </c:pt>
                      <c:pt idx="3604">
                        <c:v>4</c:v>
                      </c:pt>
                      <c:pt idx="3605">
                        <c:v>4</c:v>
                      </c:pt>
                      <c:pt idx="3606">
                        <c:v>4</c:v>
                      </c:pt>
                      <c:pt idx="3607">
                        <c:v>4</c:v>
                      </c:pt>
                      <c:pt idx="3608">
                        <c:v>4</c:v>
                      </c:pt>
                      <c:pt idx="3609">
                        <c:v>5</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1</c:v>
                      </c:pt>
                      <c:pt idx="3671">
                        <c:v>1</c:v>
                      </c:pt>
                      <c:pt idx="3672">
                        <c:v>1</c:v>
                      </c:pt>
                      <c:pt idx="3673">
                        <c:v>1</c:v>
                      </c:pt>
                      <c:pt idx="3674">
                        <c:v>1</c:v>
                      </c:pt>
                      <c:pt idx="3675">
                        <c:v>1</c:v>
                      </c:pt>
                      <c:pt idx="3676">
                        <c:v>1</c:v>
                      </c:pt>
                      <c:pt idx="3677">
                        <c:v>1</c:v>
                      </c:pt>
                      <c:pt idx="3678">
                        <c:v>1</c:v>
                      </c:pt>
                      <c:pt idx="3679">
                        <c:v>1</c:v>
                      </c:pt>
                      <c:pt idx="3680">
                        <c:v>1</c:v>
                      </c:pt>
                      <c:pt idx="3681">
                        <c:v>1</c:v>
                      </c:pt>
                      <c:pt idx="3682">
                        <c:v>1</c:v>
                      </c:pt>
                      <c:pt idx="3683">
                        <c:v>1</c:v>
                      </c:pt>
                      <c:pt idx="3684">
                        <c:v>1</c:v>
                      </c:pt>
                      <c:pt idx="3685">
                        <c:v>1</c:v>
                      </c:pt>
                      <c:pt idx="3686">
                        <c:v>1</c:v>
                      </c:pt>
                      <c:pt idx="3687">
                        <c:v>1</c:v>
                      </c:pt>
                      <c:pt idx="3688">
                        <c:v>1</c:v>
                      </c:pt>
                      <c:pt idx="3689">
                        <c:v>1</c:v>
                      </c:pt>
                      <c:pt idx="3690">
                        <c:v>1</c:v>
                      </c:pt>
                      <c:pt idx="3691">
                        <c:v>1</c:v>
                      </c:pt>
                      <c:pt idx="3692">
                        <c:v>1</c:v>
                      </c:pt>
                      <c:pt idx="3693">
                        <c:v>1</c:v>
                      </c:pt>
                      <c:pt idx="3694">
                        <c:v>1</c:v>
                      </c:pt>
                      <c:pt idx="3695">
                        <c:v>1</c:v>
                      </c:pt>
                      <c:pt idx="3696">
                        <c:v>1</c:v>
                      </c:pt>
                      <c:pt idx="3697">
                        <c:v>1</c:v>
                      </c:pt>
                      <c:pt idx="3698">
                        <c:v>1</c:v>
                      </c:pt>
                      <c:pt idx="3699">
                        <c:v>1</c:v>
                      </c:pt>
                      <c:pt idx="3700">
                        <c:v>1</c:v>
                      </c:pt>
                      <c:pt idx="3701">
                        <c:v>1</c:v>
                      </c:pt>
                      <c:pt idx="3702">
                        <c:v>1</c:v>
                      </c:pt>
                      <c:pt idx="3703">
                        <c:v>1</c:v>
                      </c:pt>
                      <c:pt idx="3704">
                        <c:v>1</c:v>
                      </c:pt>
                      <c:pt idx="3705">
                        <c:v>1</c:v>
                      </c:pt>
                      <c:pt idx="3706">
                        <c:v>1</c:v>
                      </c:pt>
                      <c:pt idx="3707">
                        <c:v>1</c:v>
                      </c:pt>
                      <c:pt idx="3708">
                        <c:v>1</c:v>
                      </c:pt>
                      <c:pt idx="3709">
                        <c:v>1</c:v>
                      </c:pt>
                      <c:pt idx="3710">
                        <c:v>1</c:v>
                      </c:pt>
                      <c:pt idx="3711">
                        <c:v>1</c:v>
                      </c:pt>
                      <c:pt idx="3712">
                        <c:v>1</c:v>
                      </c:pt>
                      <c:pt idx="3713">
                        <c:v>1</c:v>
                      </c:pt>
                      <c:pt idx="3714">
                        <c:v>1</c:v>
                      </c:pt>
                      <c:pt idx="3715">
                        <c:v>1</c:v>
                      </c:pt>
                      <c:pt idx="3716">
                        <c:v>1</c:v>
                      </c:pt>
                      <c:pt idx="3717">
                        <c:v>1</c:v>
                      </c:pt>
                      <c:pt idx="3718">
                        <c:v>1</c:v>
                      </c:pt>
                      <c:pt idx="3719">
                        <c:v>1</c:v>
                      </c:pt>
                      <c:pt idx="3720">
                        <c:v>1</c:v>
                      </c:pt>
                      <c:pt idx="3721">
                        <c:v>1</c:v>
                      </c:pt>
                      <c:pt idx="3722">
                        <c:v>1</c:v>
                      </c:pt>
                      <c:pt idx="3723">
                        <c:v>1</c:v>
                      </c:pt>
                      <c:pt idx="3724">
                        <c:v>1</c:v>
                      </c:pt>
                      <c:pt idx="3725">
                        <c:v>1</c:v>
                      </c:pt>
                      <c:pt idx="3726">
                        <c:v>1</c:v>
                      </c:pt>
                      <c:pt idx="3727">
                        <c:v>1</c:v>
                      </c:pt>
                      <c:pt idx="3728">
                        <c:v>1</c:v>
                      </c:pt>
                      <c:pt idx="3729">
                        <c:v>1</c:v>
                      </c:pt>
                      <c:pt idx="3730">
                        <c:v>2</c:v>
                      </c:pt>
                      <c:pt idx="3731">
                        <c:v>2</c:v>
                      </c:pt>
                      <c:pt idx="3732">
                        <c:v>2</c:v>
                      </c:pt>
                      <c:pt idx="3733">
                        <c:v>2</c:v>
                      </c:pt>
                      <c:pt idx="3734">
                        <c:v>2</c:v>
                      </c:pt>
                      <c:pt idx="3735">
                        <c:v>2</c:v>
                      </c:pt>
                      <c:pt idx="3736">
                        <c:v>2</c:v>
                      </c:pt>
                      <c:pt idx="3737">
                        <c:v>2</c:v>
                      </c:pt>
                      <c:pt idx="3738">
                        <c:v>2</c:v>
                      </c:pt>
                      <c:pt idx="3739">
                        <c:v>2</c:v>
                      </c:pt>
                      <c:pt idx="3740">
                        <c:v>2</c:v>
                      </c:pt>
                      <c:pt idx="3741">
                        <c:v>2</c:v>
                      </c:pt>
                      <c:pt idx="3742">
                        <c:v>2</c:v>
                      </c:pt>
                      <c:pt idx="3743">
                        <c:v>2</c:v>
                      </c:pt>
                      <c:pt idx="3744">
                        <c:v>2</c:v>
                      </c:pt>
                      <c:pt idx="3745">
                        <c:v>2</c:v>
                      </c:pt>
                      <c:pt idx="3746">
                        <c:v>2</c:v>
                      </c:pt>
                      <c:pt idx="3747">
                        <c:v>2</c:v>
                      </c:pt>
                      <c:pt idx="3748">
                        <c:v>2</c:v>
                      </c:pt>
                      <c:pt idx="3749">
                        <c:v>2</c:v>
                      </c:pt>
                      <c:pt idx="3750">
                        <c:v>2</c:v>
                      </c:pt>
                      <c:pt idx="3751">
                        <c:v>2</c:v>
                      </c:pt>
                      <c:pt idx="3752">
                        <c:v>2</c:v>
                      </c:pt>
                      <c:pt idx="3753">
                        <c:v>2</c:v>
                      </c:pt>
                      <c:pt idx="3754">
                        <c:v>2</c:v>
                      </c:pt>
                      <c:pt idx="3755">
                        <c:v>2</c:v>
                      </c:pt>
                      <c:pt idx="3756">
                        <c:v>2</c:v>
                      </c:pt>
                      <c:pt idx="3757">
                        <c:v>2</c:v>
                      </c:pt>
                      <c:pt idx="3758">
                        <c:v>2</c:v>
                      </c:pt>
                      <c:pt idx="3759">
                        <c:v>2</c:v>
                      </c:pt>
                      <c:pt idx="3760">
                        <c:v>2</c:v>
                      </c:pt>
                      <c:pt idx="3761">
                        <c:v>2</c:v>
                      </c:pt>
                      <c:pt idx="3762">
                        <c:v>2</c:v>
                      </c:pt>
                      <c:pt idx="3763">
                        <c:v>2</c:v>
                      </c:pt>
                      <c:pt idx="3764">
                        <c:v>2</c:v>
                      </c:pt>
                      <c:pt idx="3765">
                        <c:v>2</c:v>
                      </c:pt>
                      <c:pt idx="3766">
                        <c:v>2</c:v>
                      </c:pt>
                      <c:pt idx="3767">
                        <c:v>2</c:v>
                      </c:pt>
                      <c:pt idx="3768">
                        <c:v>2</c:v>
                      </c:pt>
                      <c:pt idx="3769">
                        <c:v>2</c:v>
                      </c:pt>
                      <c:pt idx="3770">
                        <c:v>2</c:v>
                      </c:pt>
                      <c:pt idx="3771">
                        <c:v>2</c:v>
                      </c:pt>
                      <c:pt idx="3772">
                        <c:v>2</c:v>
                      </c:pt>
                      <c:pt idx="3773">
                        <c:v>2</c:v>
                      </c:pt>
                      <c:pt idx="3774">
                        <c:v>2</c:v>
                      </c:pt>
                      <c:pt idx="3775">
                        <c:v>2</c:v>
                      </c:pt>
                      <c:pt idx="3776">
                        <c:v>2</c:v>
                      </c:pt>
                      <c:pt idx="3777">
                        <c:v>2</c:v>
                      </c:pt>
                      <c:pt idx="3778">
                        <c:v>2</c:v>
                      </c:pt>
                      <c:pt idx="3779">
                        <c:v>2</c:v>
                      </c:pt>
                      <c:pt idx="3780">
                        <c:v>2</c:v>
                      </c:pt>
                      <c:pt idx="3781">
                        <c:v>2</c:v>
                      </c:pt>
                      <c:pt idx="3782">
                        <c:v>2</c:v>
                      </c:pt>
                      <c:pt idx="3783">
                        <c:v>2</c:v>
                      </c:pt>
                      <c:pt idx="3784">
                        <c:v>2</c:v>
                      </c:pt>
                      <c:pt idx="3785">
                        <c:v>2</c:v>
                      </c:pt>
                      <c:pt idx="3786">
                        <c:v>2</c:v>
                      </c:pt>
                      <c:pt idx="3787">
                        <c:v>2</c:v>
                      </c:pt>
                      <c:pt idx="3788">
                        <c:v>2</c:v>
                      </c:pt>
                      <c:pt idx="3789">
                        <c:v>2</c:v>
                      </c:pt>
                      <c:pt idx="3790">
                        <c:v>2</c:v>
                      </c:pt>
                      <c:pt idx="3791">
                        <c:v>3</c:v>
                      </c:pt>
                      <c:pt idx="3792">
                        <c:v>3</c:v>
                      </c:pt>
                      <c:pt idx="3793">
                        <c:v>3</c:v>
                      </c:pt>
                      <c:pt idx="3794">
                        <c:v>3</c:v>
                      </c:pt>
                      <c:pt idx="3795">
                        <c:v>3</c:v>
                      </c:pt>
                      <c:pt idx="3796">
                        <c:v>3</c:v>
                      </c:pt>
                      <c:pt idx="3797">
                        <c:v>3</c:v>
                      </c:pt>
                      <c:pt idx="3798">
                        <c:v>3</c:v>
                      </c:pt>
                      <c:pt idx="3799">
                        <c:v>3</c:v>
                      </c:pt>
                      <c:pt idx="3800">
                        <c:v>3</c:v>
                      </c:pt>
                      <c:pt idx="3801">
                        <c:v>3</c:v>
                      </c:pt>
                      <c:pt idx="3802">
                        <c:v>3</c:v>
                      </c:pt>
                      <c:pt idx="3803">
                        <c:v>3</c:v>
                      </c:pt>
                      <c:pt idx="3804">
                        <c:v>3</c:v>
                      </c:pt>
                      <c:pt idx="3805">
                        <c:v>3</c:v>
                      </c:pt>
                      <c:pt idx="3806">
                        <c:v>3</c:v>
                      </c:pt>
                      <c:pt idx="3807">
                        <c:v>3</c:v>
                      </c:pt>
                      <c:pt idx="3808">
                        <c:v>3</c:v>
                      </c:pt>
                      <c:pt idx="3809">
                        <c:v>3</c:v>
                      </c:pt>
                      <c:pt idx="3810">
                        <c:v>3</c:v>
                      </c:pt>
                      <c:pt idx="3811">
                        <c:v>3</c:v>
                      </c:pt>
                      <c:pt idx="3812">
                        <c:v>3</c:v>
                      </c:pt>
                      <c:pt idx="3813">
                        <c:v>3</c:v>
                      </c:pt>
                      <c:pt idx="3814">
                        <c:v>3</c:v>
                      </c:pt>
                      <c:pt idx="3815">
                        <c:v>3</c:v>
                      </c:pt>
                      <c:pt idx="3816">
                        <c:v>3</c:v>
                      </c:pt>
                      <c:pt idx="3817">
                        <c:v>3</c:v>
                      </c:pt>
                      <c:pt idx="3818">
                        <c:v>3</c:v>
                      </c:pt>
                      <c:pt idx="3819">
                        <c:v>3</c:v>
                      </c:pt>
                      <c:pt idx="3820">
                        <c:v>3</c:v>
                      </c:pt>
                      <c:pt idx="3821">
                        <c:v>3</c:v>
                      </c:pt>
                      <c:pt idx="3822">
                        <c:v>3</c:v>
                      </c:pt>
                      <c:pt idx="3823">
                        <c:v>3</c:v>
                      </c:pt>
                      <c:pt idx="3824">
                        <c:v>3</c:v>
                      </c:pt>
                      <c:pt idx="3825">
                        <c:v>3</c:v>
                      </c:pt>
                      <c:pt idx="3826">
                        <c:v>3</c:v>
                      </c:pt>
                      <c:pt idx="3827">
                        <c:v>3</c:v>
                      </c:pt>
                      <c:pt idx="3828">
                        <c:v>3</c:v>
                      </c:pt>
                      <c:pt idx="3829">
                        <c:v>3</c:v>
                      </c:pt>
                      <c:pt idx="3830">
                        <c:v>3</c:v>
                      </c:pt>
                      <c:pt idx="3831">
                        <c:v>3</c:v>
                      </c:pt>
                      <c:pt idx="3832">
                        <c:v>3</c:v>
                      </c:pt>
                      <c:pt idx="3833">
                        <c:v>3</c:v>
                      </c:pt>
                      <c:pt idx="3834">
                        <c:v>3</c:v>
                      </c:pt>
                      <c:pt idx="3835">
                        <c:v>3</c:v>
                      </c:pt>
                      <c:pt idx="3836">
                        <c:v>3</c:v>
                      </c:pt>
                      <c:pt idx="3837">
                        <c:v>3</c:v>
                      </c:pt>
                      <c:pt idx="3838">
                        <c:v>3</c:v>
                      </c:pt>
                      <c:pt idx="3839">
                        <c:v>3</c:v>
                      </c:pt>
                      <c:pt idx="3840">
                        <c:v>3</c:v>
                      </c:pt>
                      <c:pt idx="3841">
                        <c:v>3</c:v>
                      </c:pt>
                      <c:pt idx="3842">
                        <c:v>3</c:v>
                      </c:pt>
                      <c:pt idx="3843">
                        <c:v>3</c:v>
                      </c:pt>
                      <c:pt idx="3844">
                        <c:v>3</c:v>
                      </c:pt>
                      <c:pt idx="3845">
                        <c:v>3</c:v>
                      </c:pt>
                      <c:pt idx="3846">
                        <c:v>3</c:v>
                      </c:pt>
                      <c:pt idx="3847">
                        <c:v>3</c:v>
                      </c:pt>
                      <c:pt idx="3848">
                        <c:v>3</c:v>
                      </c:pt>
                      <c:pt idx="3849">
                        <c:v>3</c:v>
                      </c:pt>
                      <c:pt idx="3850">
                        <c:v>4</c:v>
                      </c:pt>
                      <c:pt idx="3851">
                        <c:v>4</c:v>
                      </c:pt>
                      <c:pt idx="3852">
                        <c:v>4</c:v>
                      </c:pt>
                      <c:pt idx="3853">
                        <c:v>4</c:v>
                      </c:pt>
                      <c:pt idx="3854">
                        <c:v>4</c:v>
                      </c:pt>
                      <c:pt idx="3855">
                        <c:v>4</c:v>
                      </c:pt>
                      <c:pt idx="3856">
                        <c:v>4</c:v>
                      </c:pt>
                      <c:pt idx="3857">
                        <c:v>4</c:v>
                      </c:pt>
                      <c:pt idx="3858">
                        <c:v>4</c:v>
                      </c:pt>
                      <c:pt idx="3859">
                        <c:v>4</c:v>
                      </c:pt>
                      <c:pt idx="3860">
                        <c:v>4</c:v>
                      </c:pt>
                      <c:pt idx="3861">
                        <c:v>4</c:v>
                      </c:pt>
                      <c:pt idx="3862">
                        <c:v>4</c:v>
                      </c:pt>
                      <c:pt idx="3863">
                        <c:v>4</c:v>
                      </c:pt>
                      <c:pt idx="3864">
                        <c:v>4</c:v>
                      </c:pt>
                      <c:pt idx="3865">
                        <c:v>4</c:v>
                      </c:pt>
                      <c:pt idx="3866">
                        <c:v>4</c:v>
                      </c:pt>
                      <c:pt idx="3867">
                        <c:v>4</c:v>
                      </c:pt>
                      <c:pt idx="3868">
                        <c:v>4</c:v>
                      </c:pt>
                      <c:pt idx="3869">
                        <c:v>4</c:v>
                      </c:pt>
                      <c:pt idx="3870">
                        <c:v>4</c:v>
                      </c:pt>
                      <c:pt idx="3871">
                        <c:v>4</c:v>
                      </c:pt>
                      <c:pt idx="3872">
                        <c:v>4</c:v>
                      </c:pt>
                      <c:pt idx="3873">
                        <c:v>4</c:v>
                      </c:pt>
                      <c:pt idx="3874">
                        <c:v>4</c:v>
                      </c:pt>
                      <c:pt idx="3875">
                        <c:v>4</c:v>
                      </c:pt>
                      <c:pt idx="3876">
                        <c:v>4</c:v>
                      </c:pt>
                      <c:pt idx="3877">
                        <c:v>4</c:v>
                      </c:pt>
                      <c:pt idx="3878">
                        <c:v>4</c:v>
                      </c:pt>
                      <c:pt idx="3879">
                        <c:v>4</c:v>
                      </c:pt>
                      <c:pt idx="3880">
                        <c:v>4</c:v>
                      </c:pt>
                      <c:pt idx="3881">
                        <c:v>4</c:v>
                      </c:pt>
                      <c:pt idx="3882">
                        <c:v>4</c:v>
                      </c:pt>
                      <c:pt idx="3883">
                        <c:v>4</c:v>
                      </c:pt>
                      <c:pt idx="3884">
                        <c:v>4</c:v>
                      </c:pt>
                      <c:pt idx="3885">
                        <c:v>4</c:v>
                      </c:pt>
                      <c:pt idx="3886">
                        <c:v>4</c:v>
                      </c:pt>
                      <c:pt idx="3887">
                        <c:v>4</c:v>
                      </c:pt>
                      <c:pt idx="3888">
                        <c:v>4</c:v>
                      </c:pt>
                      <c:pt idx="3889">
                        <c:v>4</c:v>
                      </c:pt>
                      <c:pt idx="3890">
                        <c:v>4</c:v>
                      </c:pt>
                      <c:pt idx="3891">
                        <c:v>4</c:v>
                      </c:pt>
                      <c:pt idx="3892">
                        <c:v>4</c:v>
                      </c:pt>
                      <c:pt idx="3893">
                        <c:v>4</c:v>
                      </c:pt>
                      <c:pt idx="3894">
                        <c:v>4</c:v>
                      </c:pt>
                      <c:pt idx="3895">
                        <c:v>4</c:v>
                      </c:pt>
                      <c:pt idx="3896">
                        <c:v>4</c:v>
                      </c:pt>
                      <c:pt idx="3897">
                        <c:v>4</c:v>
                      </c:pt>
                      <c:pt idx="3898">
                        <c:v>4</c:v>
                      </c:pt>
                      <c:pt idx="3899">
                        <c:v>4</c:v>
                      </c:pt>
                      <c:pt idx="3900">
                        <c:v>4</c:v>
                      </c:pt>
                      <c:pt idx="3901">
                        <c:v>4</c:v>
                      </c:pt>
                      <c:pt idx="3902">
                        <c:v>4</c:v>
                      </c:pt>
                      <c:pt idx="3903">
                        <c:v>4</c:v>
                      </c:pt>
                      <c:pt idx="3904">
                        <c:v>4</c:v>
                      </c:pt>
                      <c:pt idx="3905">
                        <c:v>4</c:v>
                      </c:pt>
                      <c:pt idx="3906">
                        <c:v>4</c:v>
                      </c:pt>
                      <c:pt idx="3907">
                        <c:v>4</c:v>
                      </c:pt>
                      <c:pt idx="3908">
                        <c:v>4</c:v>
                      </c:pt>
                      <c:pt idx="3909">
                        <c:v>4</c:v>
                      </c:pt>
                      <c:pt idx="3910">
                        <c:v>5</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1</c:v>
                      </c:pt>
                      <c:pt idx="3972">
                        <c:v>1</c:v>
                      </c:pt>
                      <c:pt idx="3973">
                        <c:v>1</c:v>
                      </c:pt>
                      <c:pt idx="3974">
                        <c:v>1</c:v>
                      </c:pt>
                      <c:pt idx="3975">
                        <c:v>1</c:v>
                      </c:pt>
                      <c:pt idx="3976">
                        <c:v>1</c:v>
                      </c:pt>
                      <c:pt idx="3977">
                        <c:v>1</c:v>
                      </c:pt>
                      <c:pt idx="3978">
                        <c:v>1</c:v>
                      </c:pt>
                      <c:pt idx="3979">
                        <c:v>1</c:v>
                      </c:pt>
                      <c:pt idx="3980">
                        <c:v>1</c:v>
                      </c:pt>
                      <c:pt idx="3981">
                        <c:v>1</c:v>
                      </c:pt>
                      <c:pt idx="3982">
                        <c:v>1</c:v>
                      </c:pt>
                      <c:pt idx="3983">
                        <c:v>1</c:v>
                      </c:pt>
                      <c:pt idx="3984">
                        <c:v>1</c:v>
                      </c:pt>
                      <c:pt idx="3985">
                        <c:v>1</c:v>
                      </c:pt>
                      <c:pt idx="3986">
                        <c:v>1</c:v>
                      </c:pt>
                      <c:pt idx="3987">
                        <c:v>1</c:v>
                      </c:pt>
                      <c:pt idx="3988">
                        <c:v>1</c:v>
                      </c:pt>
                      <c:pt idx="3989">
                        <c:v>1</c:v>
                      </c:pt>
                      <c:pt idx="3990">
                        <c:v>1</c:v>
                      </c:pt>
                      <c:pt idx="3991">
                        <c:v>1</c:v>
                      </c:pt>
                      <c:pt idx="3992">
                        <c:v>1</c:v>
                      </c:pt>
                      <c:pt idx="3993">
                        <c:v>1</c:v>
                      </c:pt>
                      <c:pt idx="3994">
                        <c:v>1</c:v>
                      </c:pt>
                      <c:pt idx="3995">
                        <c:v>1</c:v>
                      </c:pt>
                      <c:pt idx="3996">
                        <c:v>1</c:v>
                      </c:pt>
                      <c:pt idx="3997">
                        <c:v>1</c:v>
                      </c:pt>
                      <c:pt idx="3998">
                        <c:v>1</c:v>
                      </c:pt>
                      <c:pt idx="3999">
                        <c:v>1</c:v>
                      </c:pt>
                      <c:pt idx="4000">
                        <c:v>1</c:v>
                      </c:pt>
                      <c:pt idx="4001">
                        <c:v>1</c:v>
                      </c:pt>
                      <c:pt idx="4002">
                        <c:v>1</c:v>
                      </c:pt>
                      <c:pt idx="4003">
                        <c:v>1</c:v>
                      </c:pt>
                      <c:pt idx="4004">
                        <c:v>1</c:v>
                      </c:pt>
                      <c:pt idx="4005">
                        <c:v>1</c:v>
                      </c:pt>
                      <c:pt idx="4006">
                        <c:v>1</c:v>
                      </c:pt>
                      <c:pt idx="4007">
                        <c:v>1</c:v>
                      </c:pt>
                      <c:pt idx="4008">
                        <c:v>1</c:v>
                      </c:pt>
                      <c:pt idx="4009">
                        <c:v>1</c:v>
                      </c:pt>
                      <c:pt idx="4010">
                        <c:v>1</c:v>
                      </c:pt>
                      <c:pt idx="4011">
                        <c:v>1</c:v>
                      </c:pt>
                      <c:pt idx="4012">
                        <c:v>1</c:v>
                      </c:pt>
                      <c:pt idx="4013">
                        <c:v>1</c:v>
                      </c:pt>
                      <c:pt idx="4014">
                        <c:v>1</c:v>
                      </c:pt>
                      <c:pt idx="4015">
                        <c:v>1</c:v>
                      </c:pt>
                      <c:pt idx="4016">
                        <c:v>1</c:v>
                      </c:pt>
                      <c:pt idx="4017">
                        <c:v>1</c:v>
                      </c:pt>
                      <c:pt idx="4018">
                        <c:v>1</c:v>
                      </c:pt>
                      <c:pt idx="4019">
                        <c:v>1</c:v>
                      </c:pt>
                      <c:pt idx="4020">
                        <c:v>1</c:v>
                      </c:pt>
                      <c:pt idx="4021">
                        <c:v>1</c:v>
                      </c:pt>
                      <c:pt idx="4022">
                        <c:v>1</c:v>
                      </c:pt>
                      <c:pt idx="4023">
                        <c:v>1</c:v>
                      </c:pt>
                      <c:pt idx="4024">
                        <c:v>1</c:v>
                      </c:pt>
                      <c:pt idx="4025">
                        <c:v>1</c:v>
                      </c:pt>
                      <c:pt idx="4026">
                        <c:v>1</c:v>
                      </c:pt>
                      <c:pt idx="4027">
                        <c:v>1</c:v>
                      </c:pt>
                      <c:pt idx="4028">
                        <c:v>1</c:v>
                      </c:pt>
                      <c:pt idx="4029">
                        <c:v>1</c:v>
                      </c:pt>
                      <c:pt idx="4030">
                        <c:v>1</c:v>
                      </c:pt>
                      <c:pt idx="4031">
                        <c:v>2</c:v>
                      </c:pt>
                      <c:pt idx="4032">
                        <c:v>2</c:v>
                      </c:pt>
                      <c:pt idx="4033">
                        <c:v>2</c:v>
                      </c:pt>
                      <c:pt idx="4034">
                        <c:v>2</c:v>
                      </c:pt>
                      <c:pt idx="4035">
                        <c:v>2</c:v>
                      </c:pt>
                      <c:pt idx="4036">
                        <c:v>2</c:v>
                      </c:pt>
                      <c:pt idx="4037">
                        <c:v>2</c:v>
                      </c:pt>
                      <c:pt idx="4038">
                        <c:v>2</c:v>
                      </c:pt>
                      <c:pt idx="4039">
                        <c:v>2</c:v>
                      </c:pt>
                      <c:pt idx="4040">
                        <c:v>2</c:v>
                      </c:pt>
                      <c:pt idx="4041">
                        <c:v>2</c:v>
                      </c:pt>
                      <c:pt idx="4042">
                        <c:v>2</c:v>
                      </c:pt>
                      <c:pt idx="4043">
                        <c:v>2</c:v>
                      </c:pt>
                      <c:pt idx="4044">
                        <c:v>2</c:v>
                      </c:pt>
                      <c:pt idx="4045">
                        <c:v>2</c:v>
                      </c:pt>
                      <c:pt idx="4046">
                        <c:v>2</c:v>
                      </c:pt>
                      <c:pt idx="4047">
                        <c:v>2</c:v>
                      </c:pt>
                      <c:pt idx="4048">
                        <c:v>2</c:v>
                      </c:pt>
                      <c:pt idx="4049">
                        <c:v>2</c:v>
                      </c:pt>
                      <c:pt idx="4050">
                        <c:v>2</c:v>
                      </c:pt>
                      <c:pt idx="4051">
                        <c:v>2</c:v>
                      </c:pt>
                      <c:pt idx="4052">
                        <c:v>2</c:v>
                      </c:pt>
                      <c:pt idx="4053">
                        <c:v>2</c:v>
                      </c:pt>
                      <c:pt idx="4054">
                        <c:v>2</c:v>
                      </c:pt>
                      <c:pt idx="4055">
                        <c:v>2</c:v>
                      </c:pt>
                      <c:pt idx="4056">
                        <c:v>2</c:v>
                      </c:pt>
                      <c:pt idx="4057">
                        <c:v>2</c:v>
                      </c:pt>
                      <c:pt idx="4058">
                        <c:v>2</c:v>
                      </c:pt>
                      <c:pt idx="4059">
                        <c:v>2</c:v>
                      </c:pt>
                      <c:pt idx="4060">
                        <c:v>2</c:v>
                      </c:pt>
                      <c:pt idx="4061">
                        <c:v>2</c:v>
                      </c:pt>
                      <c:pt idx="4062">
                        <c:v>2</c:v>
                      </c:pt>
                      <c:pt idx="4063">
                        <c:v>2</c:v>
                      </c:pt>
                      <c:pt idx="4064">
                        <c:v>2</c:v>
                      </c:pt>
                      <c:pt idx="4065">
                        <c:v>2</c:v>
                      </c:pt>
                      <c:pt idx="4066">
                        <c:v>2</c:v>
                      </c:pt>
                      <c:pt idx="4067">
                        <c:v>2</c:v>
                      </c:pt>
                      <c:pt idx="4068">
                        <c:v>2</c:v>
                      </c:pt>
                      <c:pt idx="4069">
                        <c:v>2</c:v>
                      </c:pt>
                      <c:pt idx="4070">
                        <c:v>2</c:v>
                      </c:pt>
                      <c:pt idx="4071">
                        <c:v>2</c:v>
                      </c:pt>
                      <c:pt idx="4072">
                        <c:v>2</c:v>
                      </c:pt>
                      <c:pt idx="4073">
                        <c:v>2</c:v>
                      </c:pt>
                      <c:pt idx="4074">
                        <c:v>2</c:v>
                      </c:pt>
                      <c:pt idx="4075">
                        <c:v>2</c:v>
                      </c:pt>
                      <c:pt idx="4076">
                        <c:v>2</c:v>
                      </c:pt>
                      <c:pt idx="4077">
                        <c:v>2</c:v>
                      </c:pt>
                      <c:pt idx="4078">
                        <c:v>2</c:v>
                      </c:pt>
                      <c:pt idx="4079">
                        <c:v>2</c:v>
                      </c:pt>
                      <c:pt idx="4080">
                        <c:v>2</c:v>
                      </c:pt>
                      <c:pt idx="4081">
                        <c:v>2</c:v>
                      </c:pt>
                      <c:pt idx="4082">
                        <c:v>2</c:v>
                      </c:pt>
                      <c:pt idx="4083">
                        <c:v>2</c:v>
                      </c:pt>
                      <c:pt idx="4084">
                        <c:v>2</c:v>
                      </c:pt>
                      <c:pt idx="4085">
                        <c:v>2</c:v>
                      </c:pt>
                      <c:pt idx="4086">
                        <c:v>2</c:v>
                      </c:pt>
                      <c:pt idx="4087">
                        <c:v>2</c:v>
                      </c:pt>
                      <c:pt idx="4088">
                        <c:v>2</c:v>
                      </c:pt>
                      <c:pt idx="4089">
                        <c:v>2</c:v>
                      </c:pt>
                      <c:pt idx="4090">
                        <c:v>2</c:v>
                      </c:pt>
                      <c:pt idx="4091">
                        <c:v>3</c:v>
                      </c:pt>
                      <c:pt idx="4092">
                        <c:v>3</c:v>
                      </c:pt>
                      <c:pt idx="4093">
                        <c:v>3</c:v>
                      </c:pt>
                      <c:pt idx="4094">
                        <c:v>3</c:v>
                      </c:pt>
                      <c:pt idx="4095">
                        <c:v>3</c:v>
                      </c:pt>
                      <c:pt idx="4096">
                        <c:v>3</c:v>
                      </c:pt>
                      <c:pt idx="4097">
                        <c:v>3</c:v>
                      </c:pt>
                      <c:pt idx="4098">
                        <c:v>3</c:v>
                      </c:pt>
                      <c:pt idx="4099">
                        <c:v>3</c:v>
                      </c:pt>
                      <c:pt idx="4100">
                        <c:v>3</c:v>
                      </c:pt>
                      <c:pt idx="4101">
                        <c:v>3</c:v>
                      </c:pt>
                      <c:pt idx="4102">
                        <c:v>3</c:v>
                      </c:pt>
                      <c:pt idx="4103">
                        <c:v>3</c:v>
                      </c:pt>
                      <c:pt idx="4104">
                        <c:v>3</c:v>
                      </c:pt>
                      <c:pt idx="4105">
                        <c:v>3</c:v>
                      </c:pt>
                      <c:pt idx="4106">
                        <c:v>3</c:v>
                      </c:pt>
                      <c:pt idx="4107">
                        <c:v>3</c:v>
                      </c:pt>
                      <c:pt idx="4108">
                        <c:v>3</c:v>
                      </c:pt>
                      <c:pt idx="4109">
                        <c:v>3</c:v>
                      </c:pt>
                      <c:pt idx="4110">
                        <c:v>3</c:v>
                      </c:pt>
                      <c:pt idx="4111">
                        <c:v>3</c:v>
                      </c:pt>
                      <c:pt idx="4112">
                        <c:v>3</c:v>
                      </c:pt>
                      <c:pt idx="4113">
                        <c:v>3</c:v>
                      </c:pt>
                      <c:pt idx="4114">
                        <c:v>3</c:v>
                      </c:pt>
                      <c:pt idx="4115">
                        <c:v>3</c:v>
                      </c:pt>
                      <c:pt idx="4116">
                        <c:v>3</c:v>
                      </c:pt>
                      <c:pt idx="4117">
                        <c:v>3</c:v>
                      </c:pt>
                      <c:pt idx="4118">
                        <c:v>3</c:v>
                      </c:pt>
                      <c:pt idx="4119">
                        <c:v>3</c:v>
                      </c:pt>
                      <c:pt idx="4120">
                        <c:v>3</c:v>
                      </c:pt>
                      <c:pt idx="4121">
                        <c:v>3</c:v>
                      </c:pt>
                      <c:pt idx="4122">
                        <c:v>3</c:v>
                      </c:pt>
                      <c:pt idx="4123">
                        <c:v>3</c:v>
                      </c:pt>
                      <c:pt idx="4124">
                        <c:v>3</c:v>
                      </c:pt>
                      <c:pt idx="4125">
                        <c:v>3</c:v>
                      </c:pt>
                      <c:pt idx="4126">
                        <c:v>3</c:v>
                      </c:pt>
                      <c:pt idx="4127">
                        <c:v>3</c:v>
                      </c:pt>
                      <c:pt idx="4128">
                        <c:v>3</c:v>
                      </c:pt>
                      <c:pt idx="4129">
                        <c:v>3</c:v>
                      </c:pt>
                      <c:pt idx="4130">
                        <c:v>3</c:v>
                      </c:pt>
                      <c:pt idx="4131">
                        <c:v>3</c:v>
                      </c:pt>
                      <c:pt idx="4132">
                        <c:v>3</c:v>
                      </c:pt>
                      <c:pt idx="4133">
                        <c:v>3</c:v>
                      </c:pt>
                      <c:pt idx="4134">
                        <c:v>3</c:v>
                      </c:pt>
                      <c:pt idx="4135">
                        <c:v>3</c:v>
                      </c:pt>
                      <c:pt idx="4136">
                        <c:v>3</c:v>
                      </c:pt>
                      <c:pt idx="4137">
                        <c:v>3</c:v>
                      </c:pt>
                      <c:pt idx="4138">
                        <c:v>3</c:v>
                      </c:pt>
                      <c:pt idx="4139">
                        <c:v>3</c:v>
                      </c:pt>
                      <c:pt idx="4140">
                        <c:v>3</c:v>
                      </c:pt>
                      <c:pt idx="4141">
                        <c:v>3</c:v>
                      </c:pt>
                      <c:pt idx="4142">
                        <c:v>3</c:v>
                      </c:pt>
                      <c:pt idx="4143">
                        <c:v>3</c:v>
                      </c:pt>
                      <c:pt idx="4144">
                        <c:v>3</c:v>
                      </c:pt>
                      <c:pt idx="4145">
                        <c:v>3</c:v>
                      </c:pt>
                      <c:pt idx="4146">
                        <c:v>3</c:v>
                      </c:pt>
                      <c:pt idx="4147">
                        <c:v>3</c:v>
                      </c:pt>
                      <c:pt idx="4148">
                        <c:v>3</c:v>
                      </c:pt>
                      <c:pt idx="4149">
                        <c:v>3</c:v>
                      </c:pt>
                      <c:pt idx="4150">
                        <c:v>3</c:v>
                      </c:pt>
                      <c:pt idx="4151">
                        <c:v>3</c:v>
                      </c:pt>
                      <c:pt idx="4152">
                        <c:v>4</c:v>
                      </c:pt>
                      <c:pt idx="4153">
                        <c:v>4</c:v>
                      </c:pt>
                      <c:pt idx="4154">
                        <c:v>4</c:v>
                      </c:pt>
                      <c:pt idx="4155">
                        <c:v>4</c:v>
                      </c:pt>
                      <c:pt idx="4156">
                        <c:v>4</c:v>
                      </c:pt>
                      <c:pt idx="4157">
                        <c:v>4</c:v>
                      </c:pt>
                      <c:pt idx="4158">
                        <c:v>4</c:v>
                      </c:pt>
                      <c:pt idx="4159">
                        <c:v>4</c:v>
                      </c:pt>
                      <c:pt idx="4160">
                        <c:v>4</c:v>
                      </c:pt>
                      <c:pt idx="4161">
                        <c:v>4</c:v>
                      </c:pt>
                      <c:pt idx="4162">
                        <c:v>4</c:v>
                      </c:pt>
                      <c:pt idx="4163">
                        <c:v>4</c:v>
                      </c:pt>
                      <c:pt idx="4164">
                        <c:v>4</c:v>
                      </c:pt>
                      <c:pt idx="4165">
                        <c:v>4</c:v>
                      </c:pt>
                      <c:pt idx="4166">
                        <c:v>4</c:v>
                      </c:pt>
                      <c:pt idx="4167">
                        <c:v>4</c:v>
                      </c:pt>
                      <c:pt idx="4168">
                        <c:v>4</c:v>
                      </c:pt>
                      <c:pt idx="4169">
                        <c:v>4</c:v>
                      </c:pt>
                      <c:pt idx="4170">
                        <c:v>4</c:v>
                      </c:pt>
                      <c:pt idx="4171">
                        <c:v>4</c:v>
                      </c:pt>
                      <c:pt idx="4172">
                        <c:v>4</c:v>
                      </c:pt>
                      <c:pt idx="4173">
                        <c:v>4</c:v>
                      </c:pt>
                      <c:pt idx="4174">
                        <c:v>4</c:v>
                      </c:pt>
                      <c:pt idx="4175">
                        <c:v>4</c:v>
                      </c:pt>
                      <c:pt idx="4176">
                        <c:v>4</c:v>
                      </c:pt>
                      <c:pt idx="4177">
                        <c:v>4</c:v>
                      </c:pt>
                      <c:pt idx="4178">
                        <c:v>4</c:v>
                      </c:pt>
                      <c:pt idx="4179">
                        <c:v>4</c:v>
                      </c:pt>
                      <c:pt idx="4180">
                        <c:v>4</c:v>
                      </c:pt>
                      <c:pt idx="4181">
                        <c:v>4</c:v>
                      </c:pt>
                      <c:pt idx="4182">
                        <c:v>4</c:v>
                      </c:pt>
                      <c:pt idx="4183">
                        <c:v>4</c:v>
                      </c:pt>
                      <c:pt idx="4184">
                        <c:v>4</c:v>
                      </c:pt>
                      <c:pt idx="4185">
                        <c:v>4</c:v>
                      </c:pt>
                      <c:pt idx="4186">
                        <c:v>4</c:v>
                      </c:pt>
                      <c:pt idx="4187">
                        <c:v>4</c:v>
                      </c:pt>
                      <c:pt idx="4188">
                        <c:v>4</c:v>
                      </c:pt>
                      <c:pt idx="4189">
                        <c:v>4</c:v>
                      </c:pt>
                      <c:pt idx="4190">
                        <c:v>4</c:v>
                      </c:pt>
                      <c:pt idx="4191">
                        <c:v>4</c:v>
                      </c:pt>
                      <c:pt idx="4192">
                        <c:v>4</c:v>
                      </c:pt>
                      <c:pt idx="4193">
                        <c:v>4</c:v>
                      </c:pt>
                      <c:pt idx="4194">
                        <c:v>4</c:v>
                      </c:pt>
                      <c:pt idx="4195">
                        <c:v>4</c:v>
                      </c:pt>
                      <c:pt idx="4196">
                        <c:v>4</c:v>
                      </c:pt>
                      <c:pt idx="4197">
                        <c:v>4</c:v>
                      </c:pt>
                      <c:pt idx="4198">
                        <c:v>4</c:v>
                      </c:pt>
                      <c:pt idx="4199">
                        <c:v>4</c:v>
                      </c:pt>
                      <c:pt idx="4200">
                        <c:v>4</c:v>
                      </c:pt>
                      <c:pt idx="4201">
                        <c:v>4</c:v>
                      </c:pt>
                      <c:pt idx="4202">
                        <c:v>4</c:v>
                      </c:pt>
                      <c:pt idx="4203">
                        <c:v>4</c:v>
                      </c:pt>
                      <c:pt idx="4204">
                        <c:v>4</c:v>
                      </c:pt>
                      <c:pt idx="4205">
                        <c:v>4</c:v>
                      </c:pt>
                      <c:pt idx="4206">
                        <c:v>4</c:v>
                      </c:pt>
                      <c:pt idx="4207">
                        <c:v>4</c:v>
                      </c:pt>
                      <c:pt idx="4208">
                        <c:v>4</c:v>
                      </c:pt>
                      <c:pt idx="4209">
                        <c:v>4</c:v>
                      </c:pt>
                      <c:pt idx="4210">
                        <c:v>4</c:v>
                      </c:pt>
                      <c:pt idx="4211">
                        <c:v>5</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1</c:v>
                      </c:pt>
                      <c:pt idx="4274">
                        <c:v>1</c:v>
                      </c:pt>
                      <c:pt idx="4275">
                        <c:v>1</c:v>
                      </c:pt>
                      <c:pt idx="4276">
                        <c:v>1</c:v>
                      </c:pt>
                      <c:pt idx="4277">
                        <c:v>1</c:v>
                      </c:pt>
                      <c:pt idx="4278">
                        <c:v>1</c:v>
                      </c:pt>
                      <c:pt idx="4279">
                        <c:v>1</c:v>
                      </c:pt>
                      <c:pt idx="4280">
                        <c:v>1</c:v>
                      </c:pt>
                      <c:pt idx="4281">
                        <c:v>1</c:v>
                      </c:pt>
                      <c:pt idx="4282">
                        <c:v>1</c:v>
                      </c:pt>
                      <c:pt idx="4283">
                        <c:v>1</c:v>
                      </c:pt>
                      <c:pt idx="4284">
                        <c:v>1</c:v>
                      </c:pt>
                      <c:pt idx="4285">
                        <c:v>1</c:v>
                      </c:pt>
                      <c:pt idx="4286">
                        <c:v>1</c:v>
                      </c:pt>
                      <c:pt idx="4287">
                        <c:v>1</c:v>
                      </c:pt>
                      <c:pt idx="4288">
                        <c:v>1</c:v>
                      </c:pt>
                      <c:pt idx="4289">
                        <c:v>1</c:v>
                      </c:pt>
                      <c:pt idx="4290">
                        <c:v>1</c:v>
                      </c:pt>
                      <c:pt idx="4291">
                        <c:v>1</c:v>
                      </c:pt>
                      <c:pt idx="4292">
                        <c:v>1</c:v>
                      </c:pt>
                      <c:pt idx="4293">
                        <c:v>1</c:v>
                      </c:pt>
                      <c:pt idx="4294">
                        <c:v>1</c:v>
                      </c:pt>
                      <c:pt idx="4295">
                        <c:v>1</c:v>
                      </c:pt>
                      <c:pt idx="4296">
                        <c:v>1</c:v>
                      </c:pt>
                      <c:pt idx="4297">
                        <c:v>1</c:v>
                      </c:pt>
                      <c:pt idx="4298">
                        <c:v>1</c:v>
                      </c:pt>
                      <c:pt idx="4299">
                        <c:v>1</c:v>
                      </c:pt>
                      <c:pt idx="4300">
                        <c:v>1</c:v>
                      </c:pt>
                      <c:pt idx="4301">
                        <c:v>1</c:v>
                      </c:pt>
                      <c:pt idx="4302">
                        <c:v>1</c:v>
                      </c:pt>
                      <c:pt idx="4303">
                        <c:v>1</c:v>
                      </c:pt>
                      <c:pt idx="4304">
                        <c:v>1</c:v>
                      </c:pt>
                      <c:pt idx="4305">
                        <c:v>1</c:v>
                      </c:pt>
                      <c:pt idx="4306">
                        <c:v>1</c:v>
                      </c:pt>
                      <c:pt idx="4307">
                        <c:v>1</c:v>
                      </c:pt>
                      <c:pt idx="4308">
                        <c:v>1</c:v>
                      </c:pt>
                      <c:pt idx="4309">
                        <c:v>1</c:v>
                      </c:pt>
                      <c:pt idx="4310">
                        <c:v>1</c:v>
                      </c:pt>
                      <c:pt idx="4311">
                        <c:v>1</c:v>
                      </c:pt>
                      <c:pt idx="4312">
                        <c:v>1</c:v>
                      </c:pt>
                      <c:pt idx="4313">
                        <c:v>1</c:v>
                      </c:pt>
                      <c:pt idx="4314">
                        <c:v>1</c:v>
                      </c:pt>
                      <c:pt idx="4315">
                        <c:v>1</c:v>
                      </c:pt>
                      <c:pt idx="4316">
                        <c:v>1</c:v>
                      </c:pt>
                      <c:pt idx="4317">
                        <c:v>1</c:v>
                      </c:pt>
                      <c:pt idx="4318">
                        <c:v>1</c:v>
                      </c:pt>
                      <c:pt idx="4319">
                        <c:v>1</c:v>
                      </c:pt>
                      <c:pt idx="4320">
                        <c:v>1</c:v>
                      </c:pt>
                      <c:pt idx="4321">
                        <c:v>1</c:v>
                      </c:pt>
                      <c:pt idx="4322">
                        <c:v>1</c:v>
                      </c:pt>
                      <c:pt idx="4323">
                        <c:v>1</c:v>
                      </c:pt>
                      <c:pt idx="4324">
                        <c:v>1</c:v>
                      </c:pt>
                      <c:pt idx="4325">
                        <c:v>1</c:v>
                      </c:pt>
                      <c:pt idx="4326">
                        <c:v>1</c:v>
                      </c:pt>
                      <c:pt idx="4327">
                        <c:v>1</c:v>
                      </c:pt>
                      <c:pt idx="4328">
                        <c:v>1</c:v>
                      </c:pt>
                      <c:pt idx="4329">
                        <c:v>1</c:v>
                      </c:pt>
                      <c:pt idx="4330">
                        <c:v>1</c:v>
                      </c:pt>
                      <c:pt idx="4331">
                        <c:v>1</c:v>
                      </c:pt>
                      <c:pt idx="4332">
                        <c:v>2</c:v>
                      </c:pt>
                      <c:pt idx="4333">
                        <c:v>2</c:v>
                      </c:pt>
                      <c:pt idx="4334">
                        <c:v>2</c:v>
                      </c:pt>
                      <c:pt idx="4335">
                        <c:v>2</c:v>
                      </c:pt>
                      <c:pt idx="4336">
                        <c:v>2</c:v>
                      </c:pt>
                      <c:pt idx="4337">
                        <c:v>2</c:v>
                      </c:pt>
                      <c:pt idx="4338">
                        <c:v>2</c:v>
                      </c:pt>
                      <c:pt idx="4339">
                        <c:v>2</c:v>
                      </c:pt>
                      <c:pt idx="4340">
                        <c:v>2</c:v>
                      </c:pt>
                      <c:pt idx="4341">
                        <c:v>2</c:v>
                      </c:pt>
                      <c:pt idx="4342">
                        <c:v>2</c:v>
                      </c:pt>
                      <c:pt idx="4343">
                        <c:v>2</c:v>
                      </c:pt>
                      <c:pt idx="4344">
                        <c:v>2</c:v>
                      </c:pt>
                      <c:pt idx="4345">
                        <c:v>2</c:v>
                      </c:pt>
                      <c:pt idx="4346">
                        <c:v>2</c:v>
                      </c:pt>
                      <c:pt idx="4347">
                        <c:v>2</c:v>
                      </c:pt>
                      <c:pt idx="4348">
                        <c:v>2</c:v>
                      </c:pt>
                      <c:pt idx="4349">
                        <c:v>2</c:v>
                      </c:pt>
                      <c:pt idx="4350">
                        <c:v>2</c:v>
                      </c:pt>
                      <c:pt idx="4351">
                        <c:v>2</c:v>
                      </c:pt>
                      <c:pt idx="4352">
                        <c:v>2</c:v>
                      </c:pt>
                      <c:pt idx="4353">
                        <c:v>2</c:v>
                      </c:pt>
                      <c:pt idx="4354">
                        <c:v>2</c:v>
                      </c:pt>
                      <c:pt idx="4355">
                        <c:v>2</c:v>
                      </c:pt>
                      <c:pt idx="4356">
                        <c:v>2</c:v>
                      </c:pt>
                      <c:pt idx="4357">
                        <c:v>2</c:v>
                      </c:pt>
                      <c:pt idx="4358">
                        <c:v>2</c:v>
                      </c:pt>
                      <c:pt idx="4359">
                        <c:v>2</c:v>
                      </c:pt>
                      <c:pt idx="4360">
                        <c:v>2</c:v>
                      </c:pt>
                      <c:pt idx="4361">
                        <c:v>2</c:v>
                      </c:pt>
                      <c:pt idx="4362">
                        <c:v>2</c:v>
                      </c:pt>
                      <c:pt idx="4363">
                        <c:v>2</c:v>
                      </c:pt>
                      <c:pt idx="4364">
                        <c:v>2</c:v>
                      </c:pt>
                      <c:pt idx="4365">
                        <c:v>2</c:v>
                      </c:pt>
                      <c:pt idx="4366">
                        <c:v>2</c:v>
                      </c:pt>
                      <c:pt idx="4367">
                        <c:v>2</c:v>
                      </c:pt>
                      <c:pt idx="4368">
                        <c:v>2</c:v>
                      </c:pt>
                      <c:pt idx="4369">
                        <c:v>2</c:v>
                      </c:pt>
                      <c:pt idx="4370">
                        <c:v>2</c:v>
                      </c:pt>
                      <c:pt idx="4371">
                        <c:v>2</c:v>
                      </c:pt>
                      <c:pt idx="4372">
                        <c:v>2</c:v>
                      </c:pt>
                      <c:pt idx="4373">
                        <c:v>2</c:v>
                      </c:pt>
                      <c:pt idx="4374">
                        <c:v>2</c:v>
                      </c:pt>
                      <c:pt idx="4375">
                        <c:v>2</c:v>
                      </c:pt>
                      <c:pt idx="4376">
                        <c:v>2</c:v>
                      </c:pt>
                      <c:pt idx="4377">
                        <c:v>2</c:v>
                      </c:pt>
                      <c:pt idx="4378">
                        <c:v>2</c:v>
                      </c:pt>
                      <c:pt idx="4379">
                        <c:v>2</c:v>
                      </c:pt>
                      <c:pt idx="4380">
                        <c:v>2</c:v>
                      </c:pt>
                      <c:pt idx="4381">
                        <c:v>2</c:v>
                      </c:pt>
                      <c:pt idx="4382">
                        <c:v>2</c:v>
                      </c:pt>
                      <c:pt idx="4383">
                        <c:v>2</c:v>
                      </c:pt>
                      <c:pt idx="4384">
                        <c:v>2</c:v>
                      </c:pt>
                      <c:pt idx="4385">
                        <c:v>2</c:v>
                      </c:pt>
                      <c:pt idx="4386">
                        <c:v>2</c:v>
                      </c:pt>
                      <c:pt idx="4387">
                        <c:v>2</c:v>
                      </c:pt>
                      <c:pt idx="4388">
                        <c:v>2</c:v>
                      </c:pt>
                      <c:pt idx="4389">
                        <c:v>2</c:v>
                      </c:pt>
                      <c:pt idx="4390">
                        <c:v>2</c:v>
                      </c:pt>
                      <c:pt idx="4391">
                        <c:v>2</c:v>
                      </c:pt>
                      <c:pt idx="4392">
                        <c:v>2</c:v>
                      </c:pt>
                      <c:pt idx="4393">
                        <c:v>3</c:v>
                      </c:pt>
                      <c:pt idx="4394">
                        <c:v>3</c:v>
                      </c:pt>
                      <c:pt idx="4395">
                        <c:v>3</c:v>
                      </c:pt>
                      <c:pt idx="4396">
                        <c:v>3</c:v>
                      </c:pt>
                      <c:pt idx="4397">
                        <c:v>3</c:v>
                      </c:pt>
                      <c:pt idx="4398">
                        <c:v>3</c:v>
                      </c:pt>
                      <c:pt idx="4399">
                        <c:v>3</c:v>
                      </c:pt>
                      <c:pt idx="4400">
                        <c:v>3</c:v>
                      </c:pt>
                      <c:pt idx="4401">
                        <c:v>3</c:v>
                      </c:pt>
                      <c:pt idx="4402">
                        <c:v>3</c:v>
                      </c:pt>
                      <c:pt idx="4403">
                        <c:v>3</c:v>
                      </c:pt>
                      <c:pt idx="4404">
                        <c:v>3</c:v>
                      </c:pt>
                      <c:pt idx="4405">
                        <c:v>3</c:v>
                      </c:pt>
                      <c:pt idx="4406">
                        <c:v>3</c:v>
                      </c:pt>
                      <c:pt idx="4407">
                        <c:v>3</c:v>
                      </c:pt>
                      <c:pt idx="4408">
                        <c:v>3</c:v>
                      </c:pt>
                      <c:pt idx="4409">
                        <c:v>3</c:v>
                      </c:pt>
                      <c:pt idx="4410">
                        <c:v>3</c:v>
                      </c:pt>
                      <c:pt idx="4411">
                        <c:v>3</c:v>
                      </c:pt>
                      <c:pt idx="4412">
                        <c:v>3</c:v>
                      </c:pt>
                      <c:pt idx="4413">
                        <c:v>3</c:v>
                      </c:pt>
                      <c:pt idx="4414">
                        <c:v>3</c:v>
                      </c:pt>
                      <c:pt idx="4415">
                        <c:v>3</c:v>
                      </c:pt>
                      <c:pt idx="4416">
                        <c:v>3</c:v>
                      </c:pt>
                      <c:pt idx="4417">
                        <c:v>3</c:v>
                      </c:pt>
                      <c:pt idx="4418">
                        <c:v>3</c:v>
                      </c:pt>
                      <c:pt idx="4419">
                        <c:v>3</c:v>
                      </c:pt>
                      <c:pt idx="4420">
                        <c:v>3</c:v>
                      </c:pt>
                      <c:pt idx="4421">
                        <c:v>3</c:v>
                      </c:pt>
                      <c:pt idx="4422">
                        <c:v>3</c:v>
                      </c:pt>
                      <c:pt idx="4423">
                        <c:v>3</c:v>
                      </c:pt>
                      <c:pt idx="4424">
                        <c:v>3</c:v>
                      </c:pt>
                      <c:pt idx="4425">
                        <c:v>3</c:v>
                      </c:pt>
                      <c:pt idx="4426">
                        <c:v>3</c:v>
                      </c:pt>
                      <c:pt idx="4427">
                        <c:v>3</c:v>
                      </c:pt>
                      <c:pt idx="4428">
                        <c:v>3</c:v>
                      </c:pt>
                      <c:pt idx="4429">
                        <c:v>3</c:v>
                      </c:pt>
                      <c:pt idx="4430">
                        <c:v>3</c:v>
                      </c:pt>
                      <c:pt idx="4431">
                        <c:v>3</c:v>
                      </c:pt>
                      <c:pt idx="4432">
                        <c:v>3</c:v>
                      </c:pt>
                      <c:pt idx="4433">
                        <c:v>3</c:v>
                      </c:pt>
                      <c:pt idx="4434">
                        <c:v>3</c:v>
                      </c:pt>
                      <c:pt idx="4435">
                        <c:v>3</c:v>
                      </c:pt>
                      <c:pt idx="4436">
                        <c:v>3</c:v>
                      </c:pt>
                      <c:pt idx="4437">
                        <c:v>3</c:v>
                      </c:pt>
                      <c:pt idx="4438">
                        <c:v>3</c:v>
                      </c:pt>
                      <c:pt idx="4439">
                        <c:v>3</c:v>
                      </c:pt>
                      <c:pt idx="4440">
                        <c:v>3</c:v>
                      </c:pt>
                      <c:pt idx="4441">
                        <c:v>3</c:v>
                      </c:pt>
                      <c:pt idx="4442">
                        <c:v>3</c:v>
                      </c:pt>
                      <c:pt idx="4443">
                        <c:v>3</c:v>
                      </c:pt>
                      <c:pt idx="4444">
                        <c:v>3</c:v>
                      </c:pt>
                      <c:pt idx="4445">
                        <c:v>3</c:v>
                      </c:pt>
                      <c:pt idx="4446">
                        <c:v>3</c:v>
                      </c:pt>
                      <c:pt idx="4447">
                        <c:v>3</c:v>
                      </c:pt>
                      <c:pt idx="4448">
                        <c:v>3</c:v>
                      </c:pt>
                      <c:pt idx="4449">
                        <c:v>3</c:v>
                      </c:pt>
                      <c:pt idx="4450">
                        <c:v>3</c:v>
                      </c:pt>
                      <c:pt idx="4451">
                        <c:v>3</c:v>
                      </c:pt>
                      <c:pt idx="4452">
                        <c:v>3</c:v>
                      </c:pt>
                      <c:pt idx="4453">
                        <c:v>4</c:v>
                      </c:pt>
                      <c:pt idx="4454">
                        <c:v>4</c:v>
                      </c:pt>
                      <c:pt idx="4455">
                        <c:v>4</c:v>
                      </c:pt>
                      <c:pt idx="4456">
                        <c:v>4</c:v>
                      </c:pt>
                      <c:pt idx="4457">
                        <c:v>4</c:v>
                      </c:pt>
                      <c:pt idx="4458">
                        <c:v>4</c:v>
                      </c:pt>
                      <c:pt idx="4459">
                        <c:v>4</c:v>
                      </c:pt>
                      <c:pt idx="4460">
                        <c:v>4</c:v>
                      </c:pt>
                      <c:pt idx="4461">
                        <c:v>4</c:v>
                      </c:pt>
                      <c:pt idx="4462">
                        <c:v>4</c:v>
                      </c:pt>
                      <c:pt idx="4463">
                        <c:v>4</c:v>
                      </c:pt>
                      <c:pt idx="4464">
                        <c:v>4</c:v>
                      </c:pt>
                      <c:pt idx="4465">
                        <c:v>4</c:v>
                      </c:pt>
                      <c:pt idx="4466">
                        <c:v>4</c:v>
                      </c:pt>
                      <c:pt idx="4467">
                        <c:v>4</c:v>
                      </c:pt>
                      <c:pt idx="4468">
                        <c:v>4</c:v>
                      </c:pt>
                      <c:pt idx="4469">
                        <c:v>4</c:v>
                      </c:pt>
                      <c:pt idx="4470">
                        <c:v>4</c:v>
                      </c:pt>
                      <c:pt idx="4471">
                        <c:v>4</c:v>
                      </c:pt>
                      <c:pt idx="4472">
                        <c:v>4</c:v>
                      </c:pt>
                      <c:pt idx="4473">
                        <c:v>4</c:v>
                      </c:pt>
                      <c:pt idx="4474">
                        <c:v>4</c:v>
                      </c:pt>
                      <c:pt idx="4475">
                        <c:v>4</c:v>
                      </c:pt>
                      <c:pt idx="4476">
                        <c:v>4</c:v>
                      </c:pt>
                      <c:pt idx="4477">
                        <c:v>4</c:v>
                      </c:pt>
                      <c:pt idx="4478">
                        <c:v>4</c:v>
                      </c:pt>
                      <c:pt idx="4479">
                        <c:v>4</c:v>
                      </c:pt>
                      <c:pt idx="4480">
                        <c:v>4</c:v>
                      </c:pt>
                      <c:pt idx="4481">
                        <c:v>4</c:v>
                      </c:pt>
                      <c:pt idx="4482">
                        <c:v>4</c:v>
                      </c:pt>
                      <c:pt idx="4483">
                        <c:v>4</c:v>
                      </c:pt>
                      <c:pt idx="4484">
                        <c:v>4</c:v>
                      </c:pt>
                      <c:pt idx="4485">
                        <c:v>4</c:v>
                      </c:pt>
                      <c:pt idx="4486">
                        <c:v>4</c:v>
                      </c:pt>
                      <c:pt idx="4487">
                        <c:v>4</c:v>
                      </c:pt>
                      <c:pt idx="4488">
                        <c:v>4</c:v>
                      </c:pt>
                      <c:pt idx="4489">
                        <c:v>4</c:v>
                      </c:pt>
                      <c:pt idx="4490">
                        <c:v>4</c:v>
                      </c:pt>
                      <c:pt idx="4491">
                        <c:v>4</c:v>
                      </c:pt>
                      <c:pt idx="4492">
                        <c:v>4</c:v>
                      </c:pt>
                      <c:pt idx="4493">
                        <c:v>4</c:v>
                      </c:pt>
                      <c:pt idx="4494">
                        <c:v>4</c:v>
                      </c:pt>
                      <c:pt idx="4495">
                        <c:v>4</c:v>
                      </c:pt>
                      <c:pt idx="4496">
                        <c:v>4</c:v>
                      </c:pt>
                      <c:pt idx="4497">
                        <c:v>4</c:v>
                      </c:pt>
                      <c:pt idx="4498">
                        <c:v>4</c:v>
                      </c:pt>
                      <c:pt idx="4499">
                        <c:v>4</c:v>
                      </c:pt>
                      <c:pt idx="4500">
                        <c:v>4</c:v>
                      </c:pt>
                      <c:pt idx="4501">
                        <c:v>4</c:v>
                      </c:pt>
                      <c:pt idx="4502">
                        <c:v>4</c:v>
                      </c:pt>
                      <c:pt idx="4503">
                        <c:v>4</c:v>
                      </c:pt>
                      <c:pt idx="4504">
                        <c:v>4</c:v>
                      </c:pt>
                      <c:pt idx="4505">
                        <c:v>4</c:v>
                      </c:pt>
                      <c:pt idx="4506">
                        <c:v>4</c:v>
                      </c:pt>
                      <c:pt idx="4507">
                        <c:v>4</c:v>
                      </c:pt>
                      <c:pt idx="4508">
                        <c:v>4</c:v>
                      </c:pt>
                      <c:pt idx="4509">
                        <c:v>4</c:v>
                      </c:pt>
                      <c:pt idx="4510">
                        <c:v>4</c:v>
                      </c:pt>
                      <c:pt idx="4511">
                        <c:v>4</c:v>
                      </c:pt>
                      <c:pt idx="4512">
                        <c:v>4</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1</c:v>
                      </c:pt>
                      <c:pt idx="4575">
                        <c:v>1</c:v>
                      </c:pt>
                      <c:pt idx="4576">
                        <c:v>1</c:v>
                      </c:pt>
                      <c:pt idx="4577">
                        <c:v>1</c:v>
                      </c:pt>
                      <c:pt idx="4578">
                        <c:v>1</c:v>
                      </c:pt>
                      <c:pt idx="4579">
                        <c:v>1</c:v>
                      </c:pt>
                      <c:pt idx="4580">
                        <c:v>1</c:v>
                      </c:pt>
                      <c:pt idx="4581">
                        <c:v>1</c:v>
                      </c:pt>
                      <c:pt idx="4582">
                        <c:v>1</c:v>
                      </c:pt>
                      <c:pt idx="4583">
                        <c:v>1</c:v>
                      </c:pt>
                      <c:pt idx="4584">
                        <c:v>1</c:v>
                      </c:pt>
                      <c:pt idx="4585">
                        <c:v>1</c:v>
                      </c:pt>
                      <c:pt idx="4586">
                        <c:v>1</c:v>
                      </c:pt>
                      <c:pt idx="4587">
                        <c:v>1</c:v>
                      </c:pt>
                      <c:pt idx="4588">
                        <c:v>1</c:v>
                      </c:pt>
                      <c:pt idx="4589">
                        <c:v>1</c:v>
                      </c:pt>
                      <c:pt idx="4590">
                        <c:v>1</c:v>
                      </c:pt>
                      <c:pt idx="4591">
                        <c:v>1</c:v>
                      </c:pt>
                      <c:pt idx="4592">
                        <c:v>1</c:v>
                      </c:pt>
                      <c:pt idx="4593">
                        <c:v>1</c:v>
                      </c:pt>
                      <c:pt idx="4594">
                        <c:v>1</c:v>
                      </c:pt>
                      <c:pt idx="4595">
                        <c:v>1</c:v>
                      </c:pt>
                      <c:pt idx="4596">
                        <c:v>1</c:v>
                      </c:pt>
                      <c:pt idx="4597">
                        <c:v>1</c:v>
                      </c:pt>
                      <c:pt idx="4598">
                        <c:v>1</c:v>
                      </c:pt>
                      <c:pt idx="4599">
                        <c:v>1</c:v>
                      </c:pt>
                      <c:pt idx="4600">
                        <c:v>1</c:v>
                      </c:pt>
                      <c:pt idx="4601">
                        <c:v>1</c:v>
                      </c:pt>
                      <c:pt idx="4602">
                        <c:v>1</c:v>
                      </c:pt>
                      <c:pt idx="4603">
                        <c:v>1</c:v>
                      </c:pt>
                      <c:pt idx="4604">
                        <c:v>1</c:v>
                      </c:pt>
                      <c:pt idx="4605">
                        <c:v>1</c:v>
                      </c:pt>
                      <c:pt idx="4606">
                        <c:v>1</c:v>
                      </c:pt>
                      <c:pt idx="4607">
                        <c:v>1</c:v>
                      </c:pt>
                      <c:pt idx="4608">
                        <c:v>1</c:v>
                      </c:pt>
                      <c:pt idx="4609">
                        <c:v>1</c:v>
                      </c:pt>
                      <c:pt idx="4610">
                        <c:v>1</c:v>
                      </c:pt>
                      <c:pt idx="4611">
                        <c:v>1</c:v>
                      </c:pt>
                      <c:pt idx="4612">
                        <c:v>1</c:v>
                      </c:pt>
                      <c:pt idx="4613">
                        <c:v>1</c:v>
                      </c:pt>
                      <c:pt idx="4614">
                        <c:v>1</c:v>
                      </c:pt>
                      <c:pt idx="4615">
                        <c:v>1</c:v>
                      </c:pt>
                      <c:pt idx="4616">
                        <c:v>1</c:v>
                      </c:pt>
                      <c:pt idx="4617">
                        <c:v>1</c:v>
                      </c:pt>
                      <c:pt idx="4618">
                        <c:v>1</c:v>
                      </c:pt>
                      <c:pt idx="4619">
                        <c:v>1</c:v>
                      </c:pt>
                      <c:pt idx="4620">
                        <c:v>1</c:v>
                      </c:pt>
                      <c:pt idx="4621">
                        <c:v>1</c:v>
                      </c:pt>
                      <c:pt idx="4622">
                        <c:v>1</c:v>
                      </c:pt>
                      <c:pt idx="4623">
                        <c:v>1</c:v>
                      </c:pt>
                      <c:pt idx="4624">
                        <c:v>1</c:v>
                      </c:pt>
                      <c:pt idx="4625">
                        <c:v>1</c:v>
                      </c:pt>
                      <c:pt idx="4626">
                        <c:v>1</c:v>
                      </c:pt>
                      <c:pt idx="4627">
                        <c:v>1</c:v>
                      </c:pt>
                      <c:pt idx="4628">
                        <c:v>1</c:v>
                      </c:pt>
                      <c:pt idx="4629">
                        <c:v>1</c:v>
                      </c:pt>
                      <c:pt idx="4630">
                        <c:v>1</c:v>
                      </c:pt>
                      <c:pt idx="4631">
                        <c:v>1</c:v>
                      </c:pt>
                      <c:pt idx="4632">
                        <c:v>1</c:v>
                      </c:pt>
                      <c:pt idx="4633">
                        <c:v>1</c:v>
                      </c:pt>
                      <c:pt idx="4634">
                        <c:v>2</c:v>
                      </c:pt>
                      <c:pt idx="4635">
                        <c:v>2</c:v>
                      </c:pt>
                      <c:pt idx="4636">
                        <c:v>2</c:v>
                      </c:pt>
                      <c:pt idx="4637">
                        <c:v>2</c:v>
                      </c:pt>
                      <c:pt idx="4638">
                        <c:v>2</c:v>
                      </c:pt>
                      <c:pt idx="4639">
                        <c:v>2</c:v>
                      </c:pt>
                      <c:pt idx="4640">
                        <c:v>2</c:v>
                      </c:pt>
                      <c:pt idx="4641">
                        <c:v>2</c:v>
                      </c:pt>
                      <c:pt idx="4642">
                        <c:v>2</c:v>
                      </c:pt>
                      <c:pt idx="4643">
                        <c:v>2</c:v>
                      </c:pt>
                      <c:pt idx="4644">
                        <c:v>2</c:v>
                      </c:pt>
                      <c:pt idx="4645">
                        <c:v>2</c:v>
                      </c:pt>
                      <c:pt idx="4646">
                        <c:v>2</c:v>
                      </c:pt>
                      <c:pt idx="4647">
                        <c:v>2</c:v>
                      </c:pt>
                      <c:pt idx="4648">
                        <c:v>2</c:v>
                      </c:pt>
                      <c:pt idx="4649">
                        <c:v>2</c:v>
                      </c:pt>
                      <c:pt idx="4650">
                        <c:v>2</c:v>
                      </c:pt>
                      <c:pt idx="4651">
                        <c:v>2</c:v>
                      </c:pt>
                      <c:pt idx="4652">
                        <c:v>2</c:v>
                      </c:pt>
                      <c:pt idx="4653">
                        <c:v>2</c:v>
                      </c:pt>
                      <c:pt idx="4654">
                        <c:v>2</c:v>
                      </c:pt>
                      <c:pt idx="4655">
                        <c:v>2</c:v>
                      </c:pt>
                      <c:pt idx="4656">
                        <c:v>2</c:v>
                      </c:pt>
                      <c:pt idx="4657">
                        <c:v>2</c:v>
                      </c:pt>
                      <c:pt idx="4658">
                        <c:v>2</c:v>
                      </c:pt>
                      <c:pt idx="4659">
                        <c:v>2</c:v>
                      </c:pt>
                      <c:pt idx="4660">
                        <c:v>2</c:v>
                      </c:pt>
                      <c:pt idx="4661">
                        <c:v>2</c:v>
                      </c:pt>
                      <c:pt idx="4662">
                        <c:v>2</c:v>
                      </c:pt>
                      <c:pt idx="4663">
                        <c:v>2</c:v>
                      </c:pt>
                      <c:pt idx="4664">
                        <c:v>2</c:v>
                      </c:pt>
                      <c:pt idx="4665">
                        <c:v>2</c:v>
                      </c:pt>
                      <c:pt idx="4666">
                        <c:v>2</c:v>
                      </c:pt>
                      <c:pt idx="4667">
                        <c:v>2</c:v>
                      </c:pt>
                      <c:pt idx="4668">
                        <c:v>2</c:v>
                      </c:pt>
                      <c:pt idx="4669">
                        <c:v>2</c:v>
                      </c:pt>
                      <c:pt idx="4670">
                        <c:v>2</c:v>
                      </c:pt>
                      <c:pt idx="4671">
                        <c:v>2</c:v>
                      </c:pt>
                      <c:pt idx="4672">
                        <c:v>2</c:v>
                      </c:pt>
                      <c:pt idx="4673">
                        <c:v>2</c:v>
                      </c:pt>
                      <c:pt idx="4674">
                        <c:v>2</c:v>
                      </c:pt>
                      <c:pt idx="4675">
                        <c:v>2</c:v>
                      </c:pt>
                      <c:pt idx="4676">
                        <c:v>2</c:v>
                      </c:pt>
                      <c:pt idx="4677">
                        <c:v>2</c:v>
                      </c:pt>
                      <c:pt idx="4678">
                        <c:v>2</c:v>
                      </c:pt>
                      <c:pt idx="4679">
                        <c:v>2</c:v>
                      </c:pt>
                      <c:pt idx="4680">
                        <c:v>2</c:v>
                      </c:pt>
                      <c:pt idx="4681">
                        <c:v>2</c:v>
                      </c:pt>
                      <c:pt idx="4682">
                        <c:v>2</c:v>
                      </c:pt>
                      <c:pt idx="4683">
                        <c:v>2</c:v>
                      </c:pt>
                      <c:pt idx="4684">
                        <c:v>2</c:v>
                      </c:pt>
                      <c:pt idx="4685">
                        <c:v>2</c:v>
                      </c:pt>
                      <c:pt idx="4686">
                        <c:v>2</c:v>
                      </c:pt>
                      <c:pt idx="4687">
                        <c:v>2</c:v>
                      </c:pt>
                      <c:pt idx="4688">
                        <c:v>2</c:v>
                      </c:pt>
                      <c:pt idx="4689">
                        <c:v>2</c:v>
                      </c:pt>
                      <c:pt idx="4690">
                        <c:v>2</c:v>
                      </c:pt>
                      <c:pt idx="4691">
                        <c:v>2</c:v>
                      </c:pt>
                      <c:pt idx="4692">
                        <c:v>2</c:v>
                      </c:pt>
                      <c:pt idx="4693">
                        <c:v>2</c:v>
                      </c:pt>
                      <c:pt idx="4694">
                        <c:v>3</c:v>
                      </c:pt>
                      <c:pt idx="4695">
                        <c:v>3</c:v>
                      </c:pt>
                      <c:pt idx="4696">
                        <c:v>3</c:v>
                      </c:pt>
                      <c:pt idx="4697">
                        <c:v>3</c:v>
                      </c:pt>
                      <c:pt idx="4698">
                        <c:v>3</c:v>
                      </c:pt>
                      <c:pt idx="4699">
                        <c:v>3</c:v>
                      </c:pt>
                      <c:pt idx="4700">
                        <c:v>3</c:v>
                      </c:pt>
                      <c:pt idx="4701">
                        <c:v>3</c:v>
                      </c:pt>
                      <c:pt idx="4702">
                        <c:v>3</c:v>
                      </c:pt>
                      <c:pt idx="4703">
                        <c:v>3</c:v>
                      </c:pt>
                      <c:pt idx="4704">
                        <c:v>3</c:v>
                      </c:pt>
                      <c:pt idx="4705">
                        <c:v>3</c:v>
                      </c:pt>
                      <c:pt idx="4706">
                        <c:v>3</c:v>
                      </c:pt>
                      <c:pt idx="4707">
                        <c:v>3</c:v>
                      </c:pt>
                      <c:pt idx="4708">
                        <c:v>3</c:v>
                      </c:pt>
                      <c:pt idx="4709">
                        <c:v>3</c:v>
                      </c:pt>
                      <c:pt idx="4710">
                        <c:v>3</c:v>
                      </c:pt>
                      <c:pt idx="4711">
                        <c:v>3</c:v>
                      </c:pt>
                      <c:pt idx="4712">
                        <c:v>3</c:v>
                      </c:pt>
                      <c:pt idx="4713">
                        <c:v>3</c:v>
                      </c:pt>
                      <c:pt idx="4714">
                        <c:v>3</c:v>
                      </c:pt>
                      <c:pt idx="4715">
                        <c:v>3</c:v>
                      </c:pt>
                      <c:pt idx="4716">
                        <c:v>3</c:v>
                      </c:pt>
                      <c:pt idx="4717">
                        <c:v>3</c:v>
                      </c:pt>
                      <c:pt idx="4718">
                        <c:v>3</c:v>
                      </c:pt>
                      <c:pt idx="4719">
                        <c:v>3</c:v>
                      </c:pt>
                      <c:pt idx="4720">
                        <c:v>3</c:v>
                      </c:pt>
                      <c:pt idx="4721">
                        <c:v>3</c:v>
                      </c:pt>
                      <c:pt idx="4722">
                        <c:v>3</c:v>
                      </c:pt>
                      <c:pt idx="4723">
                        <c:v>3</c:v>
                      </c:pt>
                      <c:pt idx="4724">
                        <c:v>3</c:v>
                      </c:pt>
                      <c:pt idx="4725">
                        <c:v>3</c:v>
                      </c:pt>
                      <c:pt idx="4726">
                        <c:v>3</c:v>
                      </c:pt>
                      <c:pt idx="4727">
                        <c:v>3</c:v>
                      </c:pt>
                      <c:pt idx="4728">
                        <c:v>3</c:v>
                      </c:pt>
                      <c:pt idx="4729">
                        <c:v>3</c:v>
                      </c:pt>
                      <c:pt idx="4730">
                        <c:v>3</c:v>
                      </c:pt>
                      <c:pt idx="4731">
                        <c:v>3</c:v>
                      </c:pt>
                      <c:pt idx="4732">
                        <c:v>3</c:v>
                      </c:pt>
                      <c:pt idx="4733">
                        <c:v>3</c:v>
                      </c:pt>
                      <c:pt idx="4734">
                        <c:v>3</c:v>
                      </c:pt>
                      <c:pt idx="4735">
                        <c:v>3</c:v>
                      </c:pt>
                      <c:pt idx="4736">
                        <c:v>3</c:v>
                      </c:pt>
                      <c:pt idx="4737">
                        <c:v>3</c:v>
                      </c:pt>
                      <c:pt idx="4738">
                        <c:v>3</c:v>
                      </c:pt>
                      <c:pt idx="4739">
                        <c:v>3</c:v>
                      </c:pt>
                      <c:pt idx="4740">
                        <c:v>3</c:v>
                      </c:pt>
                      <c:pt idx="4741">
                        <c:v>3</c:v>
                      </c:pt>
                      <c:pt idx="4742">
                        <c:v>3</c:v>
                      </c:pt>
                      <c:pt idx="4743">
                        <c:v>3</c:v>
                      </c:pt>
                      <c:pt idx="4744">
                        <c:v>3</c:v>
                      </c:pt>
                      <c:pt idx="4745">
                        <c:v>3</c:v>
                      </c:pt>
                      <c:pt idx="4746">
                        <c:v>3</c:v>
                      </c:pt>
                      <c:pt idx="4747">
                        <c:v>3</c:v>
                      </c:pt>
                      <c:pt idx="4748">
                        <c:v>3</c:v>
                      </c:pt>
                      <c:pt idx="4749">
                        <c:v>3</c:v>
                      </c:pt>
                      <c:pt idx="4750">
                        <c:v>3</c:v>
                      </c:pt>
                      <c:pt idx="4751">
                        <c:v>3</c:v>
                      </c:pt>
                      <c:pt idx="4752">
                        <c:v>3</c:v>
                      </c:pt>
                      <c:pt idx="4753">
                        <c:v>3</c:v>
                      </c:pt>
                      <c:pt idx="4754">
                        <c:v>4</c:v>
                      </c:pt>
                      <c:pt idx="4755">
                        <c:v>4</c:v>
                      </c:pt>
                      <c:pt idx="4756">
                        <c:v>4</c:v>
                      </c:pt>
                      <c:pt idx="4757">
                        <c:v>4</c:v>
                      </c:pt>
                      <c:pt idx="4758">
                        <c:v>4</c:v>
                      </c:pt>
                      <c:pt idx="4759">
                        <c:v>4</c:v>
                      </c:pt>
                      <c:pt idx="4760">
                        <c:v>4</c:v>
                      </c:pt>
                      <c:pt idx="4761">
                        <c:v>4</c:v>
                      </c:pt>
                      <c:pt idx="4762">
                        <c:v>4</c:v>
                      </c:pt>
                      <c:pt idx="4763">
                        <c:v>4</c:v>
                      </c:pt>
                      <c:pt idx="4764">
                        <c:v>4</c:v>
                      </c:pt>
                      <c:pt idx="4765">
                        <c:v>4</c:v>
                      </c:pt>
                      <c:pt idx="4766">
                        <c:v>4</c:v>
                      </c:pt>
                      <c:pt idx="4767">
                        <c:v>4</c:v>
                      </c:pt>
                      <c:pt idx="4768">
                        <c:v>4</c:v>
                      </c:pt>
                      <c:pt idx="4769">
                        <c:v>4</c:v>
                      </c:pt>
                      <c:pt idx="4770">
                        <c:v>4</c:v>
                      </c:pt>
                      <c:pt idx="4771">
                        <c:v>4</c:v>
                      </c:pt>
                      <c:pt idx="4772">
                        <c:v>4</c:v>
                      </c:pt>
                      <c:pt idx="4773">
                        <c:v>4</c:v>
                      </c:pt>
                      <c:pt idx="4774">
                        <c:v>4</c:v>
                      </c:pt>
                      <c:pt idx="4775">
                        <c:v>4</c:v>
                      </c:pt>
                      <c:pt idx="4776">
                        <c:v>4</c:v>
                      </c:pt>
                      <c:pt idx="4777">
                        <c:v>4</c:v>
                      </c:pt>
                      <c:pt idx="4778">
                        <c:v>4</c:v>
                      </c:pt>
                      <c:pt idx="4779">
                        <c:v>4</c:v>
                      </c:pt>
                      <c:pt idx="4780">
                        <c:v>4</c:v>
                      </c:pt>
                      <c:pt idx="4781">
                        <c:v>4</c:v>
                      </c:pt>
                      <c:pt idx="4782">
                        <c:v>4</c:v>
                      </c:pt>
                      <c:pt idx="4783">
                        <c:v>4</c:v>
                      </c:pt>
                      <c:pt idx="4784">
                        <c:v>4</c:v>
                      </c:pt>
                      <c:pt idx="4785">
                        <c:v>4</c:v>
                      </c:pt>
                      <c:pt idx="4786">
                        <c:v>4</c:v>
                      </c:pt>
                      <c:pt idx="4787">
                        <c:v>4</c:v>
                      </c:pt>
                      <c:pt idx="4788">
                        <c:v>4</c:v>
                      </c:pt>
                      <c:pt idx="4789">
                        <c:v>4</c:v>
                      </c:pt>
                      <c:pt idx="4790">
                        <c:v>4</c:v>
                      </c:pt>
                      <c:pt idx="4791">
                        <c:v>4</c:v>
                      </c:pt>
                      <c:pt idx="4792">
                        <c:v>4</c:v>
                      </c:pt>
                      <c:pt idx="4793">
                        <c:v>4</c:v>
                      </c:pt>
                      <c:pt idx="4794">
                        <c:v>4</c:v>
                      </c:pt>
                      <c:pt idx="4795">
                        <c:v>4</c:v>
                      </c:pt>
                      <c:pt idx="4796">
                        <c:v>4</c:v>
                      </c:pt>
                      <c:pt idx="4797">
                        <c:v>4</c:v>
                      </c:pt>
                      <c:pt idx="4798">
                        <c:v>4</c:v>
                      </c:pt>
                      <c:pt idx="4799">
                        <c:v>4</c:v>
                      </c:pt>
                      <c:pt idx="4800">
                        <c:v>4</c:v>
                      </c:pt>
                      <c:pt idx="4801">
                        <c:v>4</c:v>
                      </c:pt>
                      <c:pt idx="4802">
                        <c:v>4</c:v>
                      </c:pt>
                      <c:pt idx="4803">
                        <c:v>4</c:v>
                      </c:pt>
                      <c:pt idx="4804">
                        <c:v>4</c:v>
                      </c:pt>
                      <c:pt idx="4805">
                        <c:v>4</c:v>
                      </c:pt>
                      <c:pt idx="4806">
                        <c:v>4</c:v>
                      </c:pt>
                      <c:pt idx="4807">
                        <c:v>4</c:v>
                      </c:pt>
                      <c:pt idx="4808">
                        <c:v>4</c:v>
                      </c:pt>
                      <c:pt idx="4809">
                        <c:v>4</c:v>
                      </c:pt>
                      <c:pt idx="4810">
                        <c:v>4</c:v>
                      </c:pt>
                      <c:pt idx="4811">
                        <c:v>4</c:v>
                      </c:pt>
                      <c:pt idx="4812">
                        <c:v>4</c:v>
                      </c:pt>
                      <c:pt idx="4813">
                        <c:v>4</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1</c:v>
                      </c:pt>
                      <c:pt idx="4875">
                        <c:v>1</c:v>
                      </c:pt>
                      <c:pt idx="4876">
                        <c:v>1</c:v>
                      </c:pt>
                      <c:pt idx="4877">
                        <c:v>1</c:v>
                      </c:pt>
                      <c:pt idx="4878">
                        <c:v>1</c:v>
                      </c:pt>
                      <c:pt idx="4879">
                        <c:v>1</c:v>
                      </c:pt>
                      <c:pt idx="4880">
                        <c:v>1</c:v>
                      </c:pt>
                      <c:pt idx="4881">
                        <c:v>1</c:v>
                      </c:pt>
                      <c:pt idx="4882">
                        <c:v>1</c:v>
                      </c:pt>
                      <c:pt idx="4883">
                        <c:v>1</c:v>
                      </c:pt>
                      <c:pt idx="4884">
                        <c:v>1</c:v>
                      </c:pt>
                      <c:pt idx="4885">
                        <c:v>1</c:v>
                      </c:pt>
                      <c:pt idx="4886">
                        <c:v>1</c:v>
                      </c:pt>
                      <c:pt idx="4887">
                        <c:v>1</c:v>
                      </c:pt>
                      <c:pt idx="4888">
                        <c:v>1</c:v>
                      </c:pt>
                      <c:pt idx="4889">
                        <c:v>1</c:v>
                      </c:pt>
                      <c:pt idx="4890">
                        <c:v>1</c:v>
                      </c:pt>
                      <c:pt idx="4891">
                        <c:v>1</c:v>
                      </c:pt>
                      <c:pt idx="4892">
                        <c:v>1</c:v>
                      </c:pt>
                      <c:pt idx="4893">
                        <c:v>1</c:v>
                      </c:pt>
                      <c:pt idx="4894">
                        <c:v>1</c:v>
                      </c:pt>
                      <c:pt idx="4895">
                        <c:v>1</c:v>
                      </c:pt>
                      <c:pt idx="4896">
                        <c:v>1</c:v>
                      </c:pt>
                      <c:pt idx="4897">
                        <c:v>1</c:v>
                      </c:pt>
                      <c:pt idx="4898">
                        <c:v>1</c:v>
                      </c:pt>
                      <c:pt idx="4899">
                        <c:v>1</c:v>
                      </c:pt>
                      <c:pt idx="4900">
                        <c:v>1</c:v>
                      </c:pt>
                      <c:pt idx="4901">
                        <c:v>1</c:v>
                      </c:pt>
                      <c:pt idx="4902">
                        <c:v>1</c:v>
                      </c:pt>
                      <c:pt idx="4903">
                        <c:v>1</c:v>
                      </c:pt>
                      <c:pt idx="4904">
                        <c:v>1</c:v>
                      </c:pt>
                      <c:pt idx="4905">
                        <c:v>1</c:v>
                      </c:pt>
                      <c:pt idx="4906">
                        <c:v>1</c:v>
                      </c:pt>
                      <c:pt idx="4907">
                        <c:v>1</c:v>
                      </c:pt>
                      <c:pt idx="4908">
                        <c:v>1</c:v>
                      </c:pt>
                      <c:pt idx="4909">
                        <c:v>1</c:v>
                      </c:pt>
                      <c:pt idx="4910">
                        <c:v>1</c:v>
                      </c:pt>
                      <c:pt idx="4911">
                        <c:v>1</c:v>
                      </c:pt>
                      <c:pt idx="4912">
                        <c:v>1</c:v>
                      </c:pt>
                      <c:pt idx="4913">
                        <c:v>1</c:v>
                      </c:pt>
                      <c:pt idx="4914">
                        <c:v>1</c:v>
                      </c:pt>
                      <c:pt idx="4915">
                        <c:v>1</c:v>
                      </c:pt>
                      <c:pt idx="4916">
                        <c:v>1</c:v>
                      </c:pt>
                      <c:pt idx="4917">
                        <c:v>1</c:v>
                      </c:pt>
                      <c:pt idx="4918">
                        <c:v>1</c:v>
                      </c:pt>
                      <c:pt idx="4919">
                        <c:v>1</c:v>
                      </c:pt>
                      <c:pt idx="4920">
                        <c:v>1</c:v>
                      </c:pt>
                      <c:pt idx="4921">
                        <c:v>1</c:v>
                      </c:pt>
                      <c:pt idx="4922">
                        <c:v>1</c:v>
                      </c:pt>
                      <c:pt idx="4923">
                        <c:v>1</c:v>
                      </c:pt>
                      <c:pt idx="4924">
                        <c:v>1</c:v>
                      </c:pt>
                      <c:pt idx="4925">
                        <c:v>1</c:v>
                      </c:pt>
                      <c:pt idx="4926">
                        <c:v>1</c:v>
                      </c:pt>
                      <c:pt idx="4927">
                        <c:v>1</c:v>
                      </c:pt>
                      <c:pt idx="4928">
                        <c:v>1</c:v>
                      </c:pt>
                      <c:pt idx="4929">
                        <c:v>1</c:v>
                      </c:pt>
                      <c:pt idx="4930">
                        <c:v>1</c:v>
                      </c:pt>
                      <c:pt idx="4931">
                        <c:v>1</c:v>
                      </c:pt>
                      <c:pt idx="4932">
                        <c:v>1</c:v>
                      </c:pt>
                      <c:pt idx="4933">
                        <c:v>1</c:v>
                      </c:pt>
                      <c:pt idx="4934">
                        <c:v>2</c:v>
                      </c:pt>
                      <c:pt idx="4935">
                        <c:v>2</c:v>
                      </c:pt>
                      <c:pt idx="4936">
                        <c:v>2</c:v>
                      </c:pt>
                      <c:pt idx="4937">
                        <c:v>2</c:v>
                      </c:pt>
                      <c:pt idx="4938">
                        <c:v>2</c:v>
                      </c:pt>
                      <c:pt idx="4939">
                        <c:v>2</c:v>
                      </c:pt>
                      <c:pt idx="4940">
                        <c:v>2</c:v>
                      </c:pt>
                      <c:pt idx="4941">
                        <c:v>2</c:v>
                      </c:pt>
                      <c:pt idx="4942">
                        <c:v>2</c:v>
                      </c:pt>
                      <c:pt idx="4943">
                        <c:v>2</c:v>
                      </c:pt>
                      <c:pt idx="4944">
                        <c:v>2</c:v>
                      </c:pt>
                      <c:pt idx="4945">
                        <c:v>2</c:v>
                      </c:pt>
                      <c:pt idx="4946">
                        <c:v>2</c:v>
                      </c:pt>
                      <c:pt idx="4947">
                        <c:v>2</c:v>
                      </c:pt>
                      <c:pt idx="4948">
                        <c:v>2</c:v>
                      </c:pt>
                      <c:pt idx="4949">
                        <c:v>2</c:v>
                      </c:pt>
                      <c:pt idx="4950">
                        <c:v>2</c:v>
                      </c:pt>
                      <c:pt idx="4951">
                        <c:v>2</c:v>
                      </c:pt>
                      <c:pt idx="4952">
                        <c:v>2</c:v>
                      </c:pt>
                      <c:pt idx="4953">
                        <c:v>2</c:v>
                      </c:pt>
                      <c:pt idx="4954">
                        <c:v>2</c:v>
                      </c:pt>
                      <c:pt idx="4955">
                        <c:v>2</c:v>
                      </c:pt>
                      <c:pt idx="4956">
                        <c:v>2</c:v>
                      </c:pt>
                      <c:pt idx="4957">
                        <c:v>2</c:v>
                      </c:pt>
                      <c:pt idx="4958">
                        <c:v>2</c:v>
                      </c:pt>
                      <c:pt idx="4959">
                        <c:v>2</c:v>
                      </c:pt>
                      <c:pt idx="4960">
                        <c:v>2</c:v>
                      </c:pt>
                      <c:pt idx="4961">
                        <c:v>2</c:v>
                      </c:pt>
                      <c:pt idx="4962">
                        <c:v>2</c:v>
                      </c:pt>
                      <c:pt idx="4963">
                        <c:v>2</c:v>
                      </c:pt>
                      <c:pt idx="4964">
                        <c:v>2</c:v>
                      </c:pt>
                      <c:pt idx="4965">
                        <c:v>2</c:v>
                      </c:pt>
                      <c:pt idx="4966">
                        <c:v>2</c:v>
                      </c:pt>
                      <c:pt idx="4967">
                        <c:v>2</c:v>
                      </c:pt>
                      <c:pt idx="4968">
                        <c:v>2</c:v>
                      </c:pt>
                      <c:pt idx="4969">
                        <c:v>2</c:v>
                      </c:pt>
                      <c:pt idx="4970">
                        <c:v>2</c:v>
                      </c:pt>
                      <c:pt idx="4971">
                        <c:v>2</c:v>
                      </c:pt>
                      <c:pt idx="4972">
                        <c:v>2</c:v>
                      </c:pt>
                      <c:pt idx="4973">
                        <c:v>2</c:v>
                      </c:pt>
                      <c:pt idx="4974">
                        <c:v>2</c:v>
                      </c:pt>
                      <c:pt idx="4975">
                        <c:v>2</c:v>
                      </c:pt>
                      <c:pt idx="4976">
                        <c:v>2</c:v>
                      </c:pt>
                      <c:pt idx="4977">
                        <c:v>2</c:v>
                      </c:pt>
                      <c:pt idx="4978">
                        <c:v>2</c:v>
                      </c:pt>
                      <c:pt idx="4979">
                        <c:v>2</c:v>
                      </c:pt>
                      <c:pt idx="4980">
                        <c:v>2</c:v>
                      </c:pt>
                      <c:pt idx="4981">
                        <c:v>2</c:v>
                      </c:pt>
                      <c:pt idx="4982">
                        <c:v>2</c:v>
                      </c:pt>
                      <c:pt idx="4983">
                        <c:v>2</c:v>
                      </c:pt>
                      <c:pt idx="4984">
                        <c:v>2</c:v>
                      </c:pt>
                      <c:pt idx="4985">
                        <c:v>2</c:v>
                      </c:pt>
                      <c:pt idx="4986">
                        <c:v>2</c:v>
                      </c:pt>
                      <c:pt idx="4987">
                        <c:v>2</c:v>
                      </c:pt>
                      <c:pt idx="4988">
                        <c:v>2</c:v>
                      </c:pt>
                      <c:pt idx="4989">
                        <c:v>2</c:v>
                      </c:pt>
                      <c:pt idx="4990">
                        <c:v>2</c:v>
                      </c:pt>
                      <c:pt idx="4991">
                        <c:v>2</c:v>
                      </c:pt>
                      <c:pt idx="4992">
                        <c:v>2</c:v>
                      </c:pt>
                      <c:pt idx="4993">
                        <c:v>2</c:v>
                      </c:pt>
                      <c:pt idx="4994">
                        <c:v>3</c:v>
                      </c:pt>
                      <c:pt idx="4995">
                        <c:v>3</c:v>
                      </c:pt>
                      <c:pt idx="4996">
                        <c:v>3</c:v>
                      </c:pt>
                      <c:pt idx="4997">
                        <c:v>3</c:v>
                      </c:pt>
                      <c:pt idx="4998">
                        <c:v>3</c:v>
                      </c:pt>
                      <c:pt idx="4999">
                        <c:v>3</c:v>
                      </c:pt>
                      <c:pt idx="5000">
                        <c:v>3</c:v>
                      </c:pt>
                      <c:pt idx="5001">
                        <c:v>3</c:v>
                      </c:pt>
                      <c:pt idx="5002">
                        <c:v>3</c:v>
                      </c:pt>
                      <c:pt idx="5003">
                        <c:v>3</c:v>
                      </c:pt>
                      <c:pt idx="5004">
                        <c:v>3</c:v>
                      </c:pt>
                      <c:pt idx="5005">
                        <c:v>3</c:v>
                      </c:pt>
                      <c:pt idx="5006">
                        <c:v>3</c:v>
                      </c:pt>
                      <c:pt idx="5007">
                        <c:v>3</c:v>
                      </c:pt>
                      <c:pt idx="5008">
                        <c:v>3</c:v>
                      </c:pt>
                      <c:pt idx="5009">
                        <c:v>3</c:v>
                      </c:pt>
                      <c:pt idx="5010">
                        <c:v>3</c:v>
                      </c:pt>
                      <c:pt idx="5011">
                        <c:v>3</c:v>
                      </c:pt>
                      <c:pt idx="5012">
                        <c:v>3</c:v>
                      </c:pt>
                      <c:pt idx="5013">
                        <c:v>3</c:v>
                      </c:pt>
                      <c:pt idx="5014">
                        <c:v>3</c:v>
                      </c:pt>
                      <c:pt idx="5015">
                        <c:v>3</c:v>
                      </c:pt>
                      <c:pt idx="5016">
                        <c:v>3</c:v>
                      </c:pt>
                      <c:pt idx="5017">
                        <c:v>3</c:v>
                      </c:pt>
                      <c:pt idx="5018">
                        <c:v>3</c:v>
                      </c:pt>
                      <c:pt idx="5019">
                        <c:v>3</c:v>
                      </c:pt>
                      <c:pt idx="5020">
                        <c:v>3</c:v>
                      </c:pt>
                      <c:pt idx="5021">
                        <c:v>3</c:v>
                      </c:pt>
                      <c:pt idx="5022">
                        <c:v>3</c:v>
                      </c:pt>
                      <c:pt idx="5023">
                        <c:v>3</c:v>
                      </c:pt>
                      <c:pt idx="5024">
                        <c:v>3</c:v>
                      </c:pt>
                      <c:pt idx="5025">
                        <c:v>3</c:v>
                      </c:pt>
                      <c:pt idx="5026">
                        <c:v>3</c:v>
                      </c:pt>
                      <c:pt idx="5027">
                        <c:v>3</c:v>
                      </c:pt>
                      <c:pt idx="5028">
                        <c:v>3</c:v>
                      </c:pt>
                      <c:pt idx="5029">
                        <c:v>3</c:v>
                      </c:pt>
                      <c:pt idx="5030">
                        <c:v>3</c:v>
                      </c:pt>
                      <c:pt idx="5031">
                        <c:v>3</c:v>
                      </c:pt>
                      <c:pt idx="5032">
                        <c:v>3</c:v>
                      </c:pt>
                      <c:pt idx="5033">
                        <c:v>3</c:v>
                      </c:pt>
                      <c:pt idx="5034">
                        <c:v>3</c:v>
                      </c:pt>
                      <c:pt idx="5035">
                        <c:v>3</c:v>
                      </c:pt>
                      <c:pt idx="5036">
                        <c:v>3</c:v>
                      </c:pt>
                      <c:pt idx="5037">
                        <c:v>3</c:v>
                      </c:pt>
                      <c:pt idx="5038">
                        <c:v>3</c:v>
                      </c:pt>
                      <c:pt idx="5039">
                        <c:v>3</c:v>
                      </c:pt>
                      <c:pt idx="5040">
                        <c:v>3</c:v>
                      </c:pt>
                      <c:pt idx="5041">
                        <c:v>3</c:v>
                      </c:pt>
                      <c:pt idx="5042">
                        <c:v>3</c:v>
                      </c:pt>
                      <c:pt idx="5043">
                        <c:v>3</c:v>
                      </c:pt>
                      <c:pt idx="5044">
                        <c:v>3</c:v>
                      </c:pt>
                      <c:pt idx="5045">
                        <c:v>3</c:v>
                      </c:pt>
                      <c:pt idx="5046">
                        <c:v>3</c:v>
                      </c:pt>
                      <c:pt idx="5047">
                        <c:v>3</c:v>
                      </c:pt>
                      <c:pt idx="5048">
                        <c:v>3</c:v>
                      </c:pt>
                      <c:pt idx="5049">
                        <c:v>3</c:v>
                      </c:pt>
                      <c:pt idx="5050">
                        <c:v>3</c:v>
                      </c:pt>
                      <c:pt idx="5051">
                        <c:v>3</c:v>
                      </c:pt>
                      <c:pt idx="5052">
                        <c:v>3</c:v>
                      </c:pt>
                      <c:pt idx="5053">
                        <c:v>3</c:v>
                      </c:pt>
                      <c:pt idx="5054">
                        <c:v>4</c:v>
                      </c:pt>
                      <c:pt idx="5055">
                        <c:v>4</c:v>
                      </c:pt>
                      <c:pt idx="5056">
                        <c:v>4</c:v>
                      </c:pt>
                      <c:pt idx="5057">
                        <c:v>4</c:v>
                      </c:pt>
                      <c:pt idx="5058">
                        <c:v>4</c:v>
                      </c:pt>
                      <c:pt idx="5059">
                        <c:v>4</c:v>
                      </c:pt>
                      <c:pt idx="5060">
                        <c:v>4</c:v>
                      </c:pt>
                      <c:pt idx="5061">
                        <c:v>4</c:v>
                      </c:pt>
                      <c:pt idx="5062">
                        <c:v>4</c:v>
                      </c:pt>
                      <c:pt idx="5063">
                        <c:v>4</c:v>
                      </c:pt>
                      <c:pt idx="5064">
                        <c:v>4</c:v>
                      </c:pt>
                      <c:pt idx="5065">
                        <c:v>4</c:v>
                      </c:pt>
                      <c:pt idx="5066">
                        <c:v>4</c:v>
                      </c:pt>
                      <c:pt idx="5067">
                        <c:v>4</c:v>
                      </c:pt>
                      <c:pt idx="5068">
                        <c:v>4</c:v>
                      </c:pt>
                      <c:pt idx="5069">
                        <c:v>4</c:v>
                      </c:pt>
                      <c:pt idx="5070">
                        <c:v>4</c:v>
                      </c:pt>
                      <c:pt idx="5071">
                        <c:v>4</c:v>
                      </c:pt>
                      <c:pt idx="5072">
                        <c:v>4</c:v>
                      </c:pt>
                      <c:pt idx="5073">
                        <c:v>4</c:v>
                      </c:pt>
                      <c:pt idx="5074">
                        <c:v>4</c:v>
                      </c:pt>
                      <c:pt idx="5075">
                        <c:v>4</c:v>
                      </c:pt>
                      <c:pt idx="5076">
                        <c:v>4</c:v>
                      </c:pt>
                      <c:pt idx="5077">
                        <c:v>4</c:v>
                      </c:pt>
                      <c:pt idx="5078">
                        <c:v>4</c:v>
                      </c:pt>
                      <c:pt idx="5079">
                        <c:v>4</c:v>
                      </c:pt>
                      <c:pt idx="5080">
                        <c:v>4</c:v>
                      </c:pt>
                      <c:pt idx="5081">
                        <c:v>4</c:v>
                      </c:pt>
                      <c:pt idx="5082">
                        <c:v>4</c:v>
                      </c:pt>
                      <c:pt idx="5083">
                        <c:v>4</c:v>
                      </c:pt>
                      <c:pt idx="5084">
                        <c:v>4</c:v>
                      </c:pt>
                      <c:pt idx="5085">
                        <c:v>4</c:v>
                      </c:pt>
                      <c:pt idx="5086">
                        <c:v>4</c:v>
                      </c:pt>
                      <c:pt idx="5087">
                        <c:v>4</c:v>
                      </c:pt>
                      <c:pt idx="5088">
                        <c:v>4</c:v>
                      </c:pt>
                      <c:pt idx="5089">
                        <c:v>4</c:v>
                      </c:pt>
                      <c:pt idx="5090">
                        <c:v>4</c:v>
                      </c:pt>
                      <c:pt idx="5091">
                        <c:v>4</c:v>
                      </c:pt>
                      <c:pt idx="5092">
                        <c:v>4</c:v>
                      </c:pt>
                      <c:pt idx="5093">
                        <c:v>4</c:v>
                      </c:pt>
                      <c:pt idx="5094">
                        <c:v>4</c:v>
                      </c:pt>
                      <c:pt idx="5095">
                        <c:v>4</c:v>
                      </c:pt>
                      <c:pt idx="5096">
                        <c:v>4</c:v>
                      </c:pt>
                      <c:pt idx="5097">
                        <c:v>4</c:v>
                      </c:pt>
                      <c:pt idx="5098">
                        <c:v>4</c:v>
                      </c:pt>
                      <c:pt idx="5099">
                        <c:v>4</c:v>
                      </c:pt>
                      <c:pt idx="5100">
                        <c:v>4</c:v>
                      </c:pt>
                      <c:pt idx="5101">
                        <c:v>4</c:v>
                      </c:pt>
                      <c:pt idx="5102">
                        <c:v>4</c:v>
                      </c:pt>
                      <c:pt idx="5103">
                        <c:v>4</c:v>
                      </c:pt>
                      <c:pt idx="5104">
                        <c:v>4</c:v>
                      </c:pt>
                      <c:pt idx="5105">
                        <c:v>4</c:v>
                      </c:pt>
                      <c:pt idx="5106">
                        <c:v>4</c:v>
                      </c:pt>
                      <c:pt idx="5107">
                        <c:v>4</c:v>
                      </c:pt>
                      <c:pt idx="5108">
                        <c:v>4</c:v>
                      </c:pt>
                      <c:pt idx="5109">
                        <c:v>4</c:v>
                      </c:pt>
                      <c:pt idx="5110">
                        <c:v>4</c:v>
                      </c:pt>
                      <c:pt idx="5111">
                        <c:v>4</c:v>
                      </c:pt>
                      <c:pt idx="5112">
                        <c:v>4</c:v>
                      </c:pt>
                      <c:pt idx="5113">
                        <c:v>4</c:v>
                      </c:pt>
                      <c:pt idx="5114">
                        <c:v>5</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1</c:v>
                      </c:pt>
                      <c:pt idx="5176">
                        <c:v>1</c:v>
                      </c:pt>
                      <c:pt idx="5177">
                        <c:v>1</c:v>
                      </c:pt>
                      <c:pt idx="5178">
                        <c:v>1</c:v>
                      </c:pt>
                      <c:pt idx="5179">
                        <c:v>1</c:v>
                      </c:pt>
                      <c:pt idx="5180">
                        <c:v>1</c:v>
                      </c:pt>
                      <c:pt idx="5181">
                        <c:v>1</c:v>
                      </c:pt>
                      <c:pt idx="5182">
                        <c:v>1</c:v>
                      </c:pt>
                      <c:pt idx="5183">
                        <c:v>1</c:v>
                      </c:pt>
                      <c:pt idx="5184">
                        <c:v>1</c:v>
                      </c:pt>
                      <c:pt idx="5185">
                        <c:v>1</c:v>
                      </c:pt>
                      <c:pt idx="5186">
                        <c:v>1</c:v>
                      </c:pt>
                      <c:pt idx="5187">
                        <c:v>1</c:v>
                      </c:pt>
                      <c:pt idx="5188">
                        <c:v>1</c:v>
                      </c:pt>
                      <c:pt idx="5189">
                        <c:v>1</c:v>
                      </c:pt>
                      <c:pt idx="5190">
                        <c:v>1</c:v>
                      </c:pt>
                      <c:pt idx="5191">
                        <c:v>1</c:v>
                      </c:pt>
                      <c:pt idx="5192">
                        <c:v>1</c:v>
                      </c:pt>
                      <c:pt idx="5193">
                        <c:v>1</c:v>
                      </c:pt>
                      <c:pt idx="5194">
                        <c:v>1</c:v>
                      </c:pt>
                      <c:pt idx="5195">
                        <c:v>1</c:v>
                      </c:pt>
                      <c:pt idx="5196">
                        <c:v>1</c:v>
                      </c:pt>
                      <c:pt idx="5197">
                        <c:v>1</c:v>
                      </c:pt>
                      <c:pt idx="5198">
                        <c:v>1</c:v>
                      </c:pt>
                      <c:pt idx="5199">
                        <c:v>1</c:v>
                      </c:pt>
                      <c:pt idx="5200">
                        <c:v>1</c:v>
                      </c:pt>
                      <c:pt idx="5201">
                        <c:v>1</c:v>
                      </c:pt>
                      <c:pt idx="5202">
                        <c:v>1</c:v>
                      </c:pt>
                      <c:pt idx="5203">
                        <c:v>1</c:v>
                      </c:pt>
                      <c:pt idx="5204">
                        <c:v>1</c:v>
                      </c:pt>
                      <c:pt idx="5205">
                        <c:v>1</c:v>
                      </c:pt>
                      <c:pt idx="5206">
                        <c:v>1</c:v>
                      </c:pt>
                      <c:pt idx="5207">
                        <c:v>1</c:v>
                      </c:pt>
                      <c:pt idx="5208">
                        <c:v>1</c:v>
                      </c:pt>
                      <c:pt idx="5209">
                        <c:v>1</c:v>
                      </c:pt>
                      <c:pt idx="5210">
                        <c:v>1</c:v>
                      </c:pt>
                      <c:pt idx="5211">
                        <c:v>1</c:v>
                      </c:pt>
                      <c:pt idx="5212">
                        <c:v>1</c:v>
                      </c:pt>
                      <c:pt idx="5213">
                        <c:v>1</c:v>
                      </c:pt>
                      <c:pt idx="5214">
                        <c:v>1</c:v>
                      </c:pt>
                      <c:pt idx="5215">
                        <c:v>1</c:v>
                      </c:pt>
                      <c:pt idx="5216">
                        <c:v>1</c:v>
                      </c:pt>
                      <c:pt idx="5217">
                        <c:v>1</c:v>
                      </c:pt>
                      <c:pt idx="5218">
                        <c:v>1</c:v>
                      </c:pt>
                      <c:pt idx="5219">
                        <c:v>1</c:v>
                      </c:pt>
                      <c:pt idx="5220">
                        <c:v>1</c:v>
                      </c:pt>
                      <c:pt idx="5221">
                        <c:v>1</c:v>
                      </c:pt>
                      <c:pt idx="5222">
                        <c:v>1</c:v>
                      </c:pt>
                      <c:pt idx="5223">
                        <c:v>1</c:v>
                      </c:pt>
                      <c:pt idx="5224">
                        <c:v>1</c:v>
                      </c:pt>
                      <c:pt idx="5225">
                        <c:v>1</c:v>
                      </c:pt>
                      <c:pt idx="5226">
                        <c:v>1</c:v>
                      </c:pt>
                      <c:pt idx="5227">
                        <c:v>1</c:v>
                      </c:pt>
                      <c:pt idx="5228">
                        <c:v>1</c:v>
                      </c:pt>
                      <c:pt idx="5229">
                        <c:v>1</c:v>
                      </c:pt>
                      <c:pt idx="5230">
                        <c:v>1</c:v>
                      </c:pt>
                      <c:pt idx="5231">
                        <c:v>1</c:v>
                      </c:pt>
                      <c:pt idx="5232">
                        <c:v>1</c:v>
                      </c:pt>
                      <c:pt idx="5233">
                        <c:v>1</c:v>
                      </c:pt>
                      <c:pt idx="5234">
                        <c:v>1</c:v>
                      </c:pt>
                      <c:pt idx="5235">
                        <c:v>1</c:v>
                      </c:pt>
                      <c:pt idx="5236">
                        <c:v>2</c:v>
                      </c:pt>
                      <c:pt idx="5237">
                        <c:v>2</c:v>
                      </c:pt>
                      <c:pt idx="5238">
                        <c:v>2</c:v>
                      </c:pt>
                      <c:pt idx="5239">
                        <c:v>2</c:v>
                      </c:pt>
                      <c:pt idx="5240">
                        <c:v>2</c:v>
                      </c:pt>
                      <c:pt idx="5241">
                        <c:v>2</c:v>
                      </c:pt>
                      <c:pt idx="5242">
                        <c:v>2</c:v>
                      </c:pt>
                      <c:pt idx="5243">
                        <c:v>2</c:v>
                      </c:pt>
                      <c:pt idx="5244">
                        <c:v>2</c:v>
                      </c:pt>
                      <c:pt idx="5245">
                        <c:v>2</c:v>
                      </c:pt>
                      <c:pt idx="5246">
                        <c:v>2</c:v>
                      </c:pt>
                      <c:pt idx="5247">
                        <c:v>2</c:v>
                      </c:pt>
                      <c:pt idx="5248">
                        <c:v>2</c:v>
                      </c:pt>
                      <c:pt idx="5249">
                        <c:v>2</c:v>
                      </c:pt>
                      <c:pt idx="5250">
                        <c:v>2</c:v>
                      </c:pt>
                      <c:pt idx="5251">
                        <c:v>2</c:v>
                      </c:pt>
                      <c:pt idx="5252">
                        <c:v>2</c:v>
                      </c:pt>
                      <c:pt idx="5253">
                        <c:v>2</c:v>
                      </c:pt>
                      <c:pt idx="5254">
                        <c:v>2</c:v>
                      </c:pt>
                      <c:pt idx="5255">
                        <c:v>2</c:v>
                      </c:pt>
                      <c:pt idx="5256">
                        <c:v>2</c:v>
                      </c:pt>
                      <c:pt idx="5257">
                        <c:v>2</c:v>
                      </c:pt>
                      <c:pt idx="5258">
                        <c:v>2</c:v>
                      </c:pt>
                      <c:pt idx="5259">
                        <c:v>2</c:v>
                      </c:pt>
                      <c:pt idx="5260">
                        <c:v>2</c:v>
                      </c:pt>
                      <c:pt idx="5261">
                        <c:v>2</c:v>
                      </c:pt>
                      <c:pt idx="5262">
                        <c:v>2</c:v>
                      </c:pt>
                      <c:pt idx="5263">
                        <c:v>2</c:v>
                      </c:pt>
                      <c:pt idx="5264">
                        <c:v>2</c:v>
                      </c:pt>
                      <c:pt idx="5265">
                        <c:v>2</c:v>
                      </c:pt>
                      <c:pt idx="5266">
                        <c:v>2</c:v>
                      </c:pt>
                      <c:pt idx="5267">
                        <c:v>2</c:v>
                      </c:pt>
                      <c:pt idx="5268">
                        <c:v>2</c:v>
                      </c:pt>
                      <c:pt idx="5269">
                        <c:v>2</c:v>
                      </c:pt>
                      <c:pt idx="5270">
                        <c:v>2</c:v>
                      </c:pt>
                      <c:pt idx="5271">
                        <c:v>2</c:v>
                      </c:pt>
                      <c:pt idx="5272">
                        <c:v>2</c:v>
                      </c:pt>
                      <c:pt idx="5273">
                        <c:v>2</c:v>
                      </c:pt>
                      <c:pt idx="5274">
                        <c:v>2</c:v>
                      </c:pt>
                      <c:pt idx="5275">
                        <c:v>2</c:v>
                      </c:pt>
                      <c:pt idx="5276">
                        <c:v>2</c:v>
                      </c:pt>
                      <c:pt idx="5277">
                        <c:v>2</c:v>
                      </c:pt>
                      <c:pt idx="5278">
                        <c:v>2</c:v>
                      </c:pt>
                      <c:pt idx="5279">
                        <c:v>2</c:v>
                      </c:pt>
                      <c:pt idx="5280">
                        <c:v>2</c:v>
                      </c:pt>
                      <c:pt idx="5281">
                        <c:v>2</c:v>
                      </c:pt>
                      <c:pt idx="5282">
                        <c:v>2</c:v>
                      </c:pt>
                      <c:pt idx="5283">
                        <c:v>2</c:v>
                      </c:pt>
                      <c:pt idx="5284">
                        <c:v>2</c:v>
                      </c:pt>
                      <c:pt idx="5285">
                        <c:v>2</c:v>
                      </c:pt>
                      <c:pt idx="5286">
                        <c:v>2</c:v>
                      </c:pt>
                      <c:pt idx="5287">
                        <c:v>2</c:v>
                      </c:pt>
                      <c:pt idx="5288">
                        <c:v>2</c:v>
                      </c:pt>
                      <c:pt idx="5289">
                        <c:v>2</c:v>
                      </c:pt>
                      <c:pt idx="5290">
                        <c:v>2</c:v>
                      </c:pt>
                      <c:pt idx="5291">
                        <c:v>2</c:v>
                      </c:pt>
                      <c:pt idx="5292">
                        <c:v>2</c:v>
                      </c:pt>
                      <c:pt idx="5293">
                        <c:v>2</c:v>
                      </c:pt>
                      <c:pt idx="5294">
                        <c:v>2</c:v>
                      </c:pt>
                      <c:pt idx="5295">
                        <c:v>3</c:v>
                      </c:pt>
                      <c:pt idx="5296">
                        <c:v>3</c:v>
                      </c:pt>
                      <c:pt idx="5297">
                        <c:v>3</c:v>
                      </c:pt>
                      <c:pt idx="5298">
                        <c:v>3</c:v>
                      </c:pt>
                      <c:pt idx="5299">
                        <c:v>3</c:v>
                      </c:pt>
                      <c:pt idx="5300">
                        <c:v>3</c:v>
                      </c:pt>
                      <c:pt idx="5301">
                        <c:v>3</c:v>
                      </c:pt>
                      <c:pt idx="5302">
                        <c:v>3</c:v>
                      </c:pt>
                      <c:pt idx="5303">
                        <c:v>3</c:v>
                      </c:pt>
                      <c:pt idx="5304">
                        <c:v>3</c:v>
                      </c:pt>
                      <c:pt idx="5305">
                        <c:v>3</c:v>
                      </c:pt>
                      <c:pt idx="5306">
                        <c:v>3</c:v>
                      </c:pt>
                      <c:pt idx="5307">
                        <c:v>3</c:v>
                      </c:pt>
                      <c:pt idx="5308">
                        <c:v>3</c:v>
                      </c:pt>
                      <c:pt idx="5309">
                        <c:v>3</c:v>
                      </c:pt>
                      <c:pt idx="5310">
                        <c:v>3</c:v>
                      </c:pt>
                      <c:pt idx="5311">
                        <c:v>3</c:v>
                      </c:pt>
                      <c:pt idx="5312">
                        <c:v>3</c:v>
                      </c:pt>
                      <c:pt idx="5313">
                        <c:v>3</c:v>
                      </c:pt>
                      <c:pt idx="5314">
                        <c:v>3</c:v>
                      </c:pt>
                      <c:pt idx="5315">
                        <c:v>3</c:v>
                      </c:pt>
                      <c:pt idx="5316">
                        <c:v>3</c:v>
                      </c:pt>
                      <c:pt idx="5317">
                        <c:v>3</c:v>
                      </c:pt>
                      <c:pt idx="5318">
                        <c:v>3</c:v>
                      </c:pt>
                      <c:pt idx="5319">
                        <c:v>3</c:v>
                      </c:pt>
                      <c:pt idx="5320">
                        <c:v>3</c:v>
                      </c:pt>
                      <c:pt idx="5321">
                        <c:v>3</c:v>
                      </c:pt>
                      <c:pt idx="5322">
                        <c:v>3</c:v>
                      </c:pt>
                      <c:pt idx="5323">
                        <c:v>3</c:v>
                      </c:pt>
                      <c:pt idx="5324">
                        <c:v>3</c:v>
                      </c:pt>
                      <c:pt idx="5325">
                        <c:v>3</c:v>
                      </c:pt>
                      <c:pt idx="5326">
                        <c:v>3</c:v>
                      </c:pt>
                      <c:pt idx="5327">
                        <c:v>3</c:v>
                      </c:pt>
                      <c:pt idx="5328">
                        <c:v>3</c:v>
                      </c:pt>
                      <c:pt idx="5329">
                        <c:v>3</c:v>
                      </c:pt>
                      <c:pt idx="5330">
                        <c:v>3</c:v>
                      </c:pt>
                      <c:pt idx="5331">
                        <c:v>3</c:v>
                      </c:pt>
                      <c:pt idx="5332">
                        <c:v>3</c:v>
                      </c:pt>
                      <c:pt idx="5333">
                        <c:v>3</c:v>
                      </c:pt>
                      <c:pt idx="5334">
                        <c:v>3</c:v>
                      </c:pt>
                      <c:pt idx="5335">
                        <c:v>3</c:v>
                      </c:pt>
                      <c:pt idx="5336">
                        <c:v>3</c:v>
                      </c:pt>
                      <c:pt idx="5337">
                        <c:v>3</c:v>
                      </c:pt>
                      <c:pt idx="5338">
                        <c:v>3</c:v>
                      </c:pt>
                      <c:pt idx="5339">
                        <c:v>3</c:v>
                      </c:pt>
                      <c:pt idx="5340">
                        <c:v>3</c:v>
                      </c:pt>
                      <c:pt idx="5341">
                        <c:v>3</c:v>
                      </c:pt>
                      <c:pt idx="5342">
                        <c:v>3</c:v>
                      </c:pt>
                      <c:pt idx="5343">
                        <c:v>3</c:v>
                      </c:pt>
                      <c:pt idx="5344">
                        <c:v>3</c:v>
                      </c:pt>
                      <c:pt idx="5345">
                        <c:v>3</c:v>
                      </c:pt>
                      <c:pt idx="5346">
                        <c:v>3</c:v>
                      </c:pt>
                      <c:pt idx="5347">
                        <c:v>3</c:v>
                      </c:pt>
                      <c:pt idx="5348">
                        <c:v>3</c:v>
                      </c:pt>
                      <c:pt idx="5349">
                        <c:v>3</c:v>
                      </c:pt>
                      <c:pt idx="5350">
                        <c:v>3</c:v>
                      </c:pt>
                      <c:pt idx="5351">
                        <c:v>3</c:v>
                      </c:pt>
                      <c:pt idx="5352">
                        <c:v>3</c:v>
                      </c:pt>
                      <c:pt idx="5353">
                        <c:v>3</c:v>
                      </c:pt>
                      <c:pt idx="5354">
                        <c:v>3</c:v>
                      </c:pt>
                      <c:pt idx="5355">
                        <c:v>3</c:v>
                      </c:pt>
                      <c:pt idx="5356">
                        <c:v>4</c:v>
                      </c:pt>
                      <c:pt idx="5357">
                        <c:v>4</c:v>
                      </c:pt>
                      <c:pt idx="5358">
                        <c:v>4</c:v>
                      </c:pt>
                      <c:pt idx="5359">
                        <c:v>4</c:v>
                      </c:pt>
                      <c:pt idx="5360">
                        <c:v>4</c:v>
                      </c:pt>
                      <c:pt idx="5361">
                        <c:v>4</c:v>
                      </c:pt>
                      <c:pt idx="5362">
                        <c:v>4</c:v>
                      </c:pt>
                      <c:pt idx="5363">
                        <c:v>4</c:v>
                      </c:pt>
                      <c:pt idx="5364">
                        <c:v>4</c:v>
                      </c:pt>
                      <c:pt idx="5365">
                        <c:v>4</c:v>
                      </c:pt>
                      <c:pt idx="5366">
                        <c:v>4</c:v>
                      </c:pt>
                      <c:pt idx="5367">
                        <c:v>4</c:v>
                      </c:pt>
                      <c:pt idx="5368">
                        <c:v>4</c:v>
                      </c:pt>
                      <c:pt idx="5369">
                        <c:v>4</c:v>
                      </c:pt>
                      <c:pt idx="5370">
                        <c:v>4</c:v>
                      </c:pt>
                      <c:pt idx="5371">
                        <c:v>4</c:v>
                      </c:pt>
                      <c:pt idx="5372">
                        <c:v>4</c:v>
                      </c:pt>
                      <c:pt idx="5373">
                        <c:v>4</c:v>
                      </c:pt>
                      <c:pt idx="5374">
                        <c:v>4</c:v>
                      </c:pt>
                      <c:pt idx="5375">
                        <c:v>4</c:v>
                      </c:pt>
                      <c:pt idx="5376">
                        <c:v>4</c:v>
                      </c:pt>
                      <c:pt idx="5377">
                        <c:v>4</c:v>
                      </c:pt>
                      <c:pt idx="5378">
                        <c:v>4</c:v>
                      </c:pt>
                      <c:pt idx="5379">
                        <c:v>4</c:v>
                      </c:pt>
                      <c:pt idx="5380">
                        <c:v>4</c:v>
                      </c:pt>
                      <c:pt idx="5381">
                        <c:v>4</c:v>
                      </c:pt>
                      <c:pt idx="5382">
                        <c:v>4</c:v>
                      </c:pt>
                      <c:pt idx="5383">
                        <c:v>4</c:v>
                      </c:pt>
                      <c:pt idx="5384">
                        <c:v>4</c:v>
                      </c:pt>
                      <c:pt idx="5385">
                        <c:v>4</c:v>
                      </c:pt>
                      <c:pt idx="5386">
                        <c:v>4</c:v>
                      </c:pt>
                      <c:pt idx="5387">
                        <c:v>4</c:v>
                      </c:pt>
                      <c:pt idx="5388">
                        <c:v>4</c:v>
                      </c:pt>
                      <c:pt idx="5389">
                        <c:v>4</c:v>
                      </c:pt>
                      <c:pt idx="5390">
                        <c:v>4</c:v>
                      </c:pt>
                      <c:pt idx="5391">
                        <c:v>4</c:v>
                      </c:pt>
                      <c:pt idx="5392">
                        <c:v>4</c:v>
                      </c:pt>
                      <c:pt idx="5393">
                        <c:v>4</c:v>
                      </c:pt>
                      <c:pt idx="5394">
                        <c:v>4</c:v>
                      </c:pt>
                      <c:pt idx="5395">
                        <c:v>4</c:v>
                      </c:pt>
                      <c:pt idx="5396">
                        <c:v>4</c:v>
                      </c:pt>
                      <c:pt idx="5397">
                        <c:v>4</c:v>
                      </c:pt>
                      <c:pt idx="5398">
                        <c:v>4</c:v>
                      </c:pt>
                      <c:pt idx="5399">
                        <c:v>4</c:v>
                      </c:pt>
                      <c:pt idx="5400">
                        <c:v>4</c:v>
                      </c:pt>
                      <c:pt idx="5401">
                        <c:v>4</c:v>
                      </c:pt>
                      <c:pt idx="5402">
                        <c:v>4</c:v>
                      </c:pt>
                      <c:pt idx="5403">
                        <c:v>4</c:v>
                      </c:pt>
                      <c:pt idx="5404">
                        <c:v>4</c:v>
                      </c:pt>
                      <c:pt idx="5405">
                        <c:v>4</c:v>
                      </c:pt>
                      <c:pt idx="5406">
                        <c:v>4</c:v>
                      </c:pt>
                      <c:pt idx="5407">
                        <c:v>4</c:v>
                      </c:pt>
                      <c:pt idx="5408">
                        <c:v>4</c:v>
                      </c:pt>
                      <c:pt idx="5409">
                        <c:v>4</c:v>
                      </c:pt>
                      <c:pt idx="5410">
                        <c:v>4</c:v>
                      </c:pt>
                      <c:pt idx="5411">
                        <c:v>4</c:v>
                      </c:pt>
                      <c:pt idx="5412">
                        <c:v>4</c:v>
                      </c:pt>
                      <c:pt idx="5413">
                        <c:v>4</c:v>
                      </c:pt>
                      <c:pt idx="5414">
                        <c:v>4</c:v>
                      </c:pt>
                      <c:pt idx="5415">
                        <c:v>4</c:v>
                      </c:pt>
                    </c:numCache>
                  </c:numRef>
                </c:yVal>
                <c:smooth val="0"/>
                <c:extLst>
                  <c:ext xmlns:c16="http://schemas.microsoft.com/office/drawing/2014/chart" uri="{C3380CC4-5D6E-409C-BE32-E72D297353CC}">
                    <c16:uniqueId val="{00000003-2276-40EC-9460-4C95D20C52D0}"/>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συγκεντρωτικά!$D$1</c15:sqref>
                        </c15:formulaRef>
                      </c:ext>
                    </c:extLst>
                    <c:strCache>
                      <c:ptCount val="1"/>
                      <c:pt idx="0">
                        <c:v>Total SecoFds</c:v>
                      </c:pt>
                    </c:strCache>
                  </c:strRef>
                </c:tx>
                <c:spPr>
                  <a:ln w="19050" cap="rnd">
                    <a:no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συγκεντρωτικά!$D$2:$D$5417</c15:sqref>
                        </c15:formulaRef>
                      </c:ext>
                    </c:extLst>
                    <c:numCache>
                      <c:formatCode>General</c:formatCode>
                      <c:ptCount val="5416"/>
                      <c:pt idx="0">
                        <c:v>0</c:v>
                      </c:pt>
                      <c:pt idx="1">
                        <c:v>1</c:v>
                      </c:pt>
                      <c:pt idx="2">
                        <c:v>2</c:v>
                      </c:pt>
                      <c:pt idx="3">
                        <c:v>3</c:v>
                      </c:pt>
                      <c:pt idx="4">
                        <c:v>4</c:v>
                      </c:pt>
                      <c:pt idx="5">
                        <c:v>5</c:v>
                      </c:pt>
                      <c:pt idx="6">
                        <c:v>6</c:v>
                      </c:pt>
                      <c:pt idx="7">
                        <c:v>7</c:v>
                      </c:pt>
                      <c:pt idx="8">
                        <c:v>8</c:v>
                      </c:pt>
                      <c:pt idx="9">
                        <c:v>8</c:v>
                      </c:pt>
                      <c:pt idx="10">
                        <c:v>9</c:v>
                      </c:pt>
                      <c:pt idx="11">
                        <c:v>10</c:v>
                      </c:pt>
                      <c:pt idx="12">
                        <c:v>11</c:v>
                      </c:pt>
                      <c:pt idx="13">
                        <c:v>12</c:v>
                      </c:pt>
                      <c:pt idx="14">
                        <c:v>13</c:v>
                      </c:pt>
                      <c:pt idx="15">
                        <c:v>14</c:v>
                      </c:pt>
                      <c:pt idx="16">
                        <c:v>16</c:v>
                      </c:pt>
                      <c:pt idx="17">
                        <c:v>16</c:v>
                      </c:pt>
                      <c:pt idx="18">
                        <c:v>17</c:v>
                      </c:pt>
                      <c:pt idx="19">
                        <c:v>19</c:v>
                      </c:pt>
                      <c:pt idx="20">
                        <c:v>19</c:v>
                      </c:pt>
                      <c:pt idx="21">
                        <c:v>20</c:v>
                      </c:pt>
                      <c:pt idx="22">
                        <c:v>21</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60</c:v>
                      </c:pt>
                      <c:pt idx="59">
                        <c:v>61</c:v>
                      </c:pt>
                      <c:pt idx="60">
                        <c:v>62</c:v>
                      </c:pt>
                      <c:pt idx="61">
                        <c:v>63</c:v>
                      </c:pt>
                      <c:pt idx="62">
                        <c:v>64</c:v>
                      </c:pt>
                      <c:pt idx="63">
                        <c:v>64</c:v>
                      </c:pt>
                      <c:pt idx="64">
                        <c:v>65</c:v>
                      </c:pt>
                      <c:pt idx="65">
                        <c:v>66</c:v>
                      </c:pt>
                      <c:pt idx="66">
                        <c:v>67</c:v>
                      </c:pt>
                      <c:pt idx="67">
                        <c:v>68</c:v>
                      </c:pt>
                      <c:pt idx="68">
                        <c:v>69</c:v>
                      </c:pt>
                      <c:pt idx="69">
                        <c:v>70</c:v>
                      </c:pt>
                      <c:pt idx="70">
                        <c:v>72</c:v>
                      </c:pt>
                      <c:pt idx="71">
                        <c:v>72</c:v>
                      </c:pt>
                      <c:pt idx="72">
                        <c:v>73</c:v>
                      </c:pt>
                      <c:pt idx="73">
                        <c:v>74</c:v>
                      </c:pt>
                      <c:pt idx="74">
                        <c:v>76</c:v>
                      </c:pt>
                      <c:pt idx="75">
                        <c:v>76</c:v>
                      </c:pt>
                      <c:pt idx="76">
                        <c:v>77</c:v>
                      </c:pt>
                      <c:pt idx="77">
                        <c:v>78</c:v>
                      </c:pt>
                      <c:pt idx="78">
                        <c:v>79</c:v>
                      </c:pt>
                      <c:pt idx="79">
                        <c:v>80</c:v>
                      </c:pt>
                      <c:pt idx="80">
                        <c:v>81</c:v>
                      </c:pt>
                      <c:pt idx="81">
                        <c:v>82</c:v>
                      </c:pt>
                      <c:pt idx="82">
                        <c:v>83</c:v>
                      </c:pt>
                      <c:pt idx="83">
                        <c:v>85</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108</c:v>
                      </c:pt>
                      <c:pt idx="107">
                        <c:v>109</c:v>
                      </c:pt>
                      <c:pt idx="108">
                        <c:v>110</c:v>
                      </c:pt>
                      <c:pt idx="109">
                        <c:v>111</c:v>
                      </c:pt>
                      <c:pt idx="110">
                        <c:v>112</c:v>
                      </c:pt>
                      <c:pt idx="111">
                        <c:v>113</c:v>
                      </c:pt>
                      <c:pt idx="112">
                        <c:v>114</c:v>
                      </c:pt>
                      <c:pt idx="113">
                        <c:v>114</c:v>
                      </c:pt>
                      <c:pt idx="114">
                        <c:v>116</c:v>
                      </c:pt>
                      <c:pt idx="115">
                        <c:v>116</c:v>
                      </c:pt>
                      <c:pt idx="116">
                        <c:v>118</c:v>
                      </c:pt>
                      <c:pt idx="117">
                        <c:v>118</c:v>
                      </c:pt>
                      <c:pt idx="118">
                        <c:v>119</c:v>
                      </c:pt>
                      <c:pt idx="119">
                        <c:v>120</c:v>
                      </c:pt>
                      <c:pt idx="120">
                        <c:v>122</c:v>
                      </c:pt>
                      <c:pt idx="121">
                        <c:v>122</c:v>
                      </c:pt>
                      <c:pt idx="122">
                        <c:v>123</c:v>
                      </c:pt>
                      <c:pt idx="123">
                        <c:v>124</c:v>
                      </c:pt>
                      <c:pt idx="124">
                        <c:v>126</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162</c:v>
                      </c:pt>
                      <c:pt idx="161">
                        <c:v>163</c:v>
                      </c:pt>
                      <c:pt idx="162">
                        <c:v>164</c:v>
                      </c:pt>
                      <c:pt idx="163">
                        <c:v>165</c:v>
                      </c:pt>
                      <c:pt idx="164">
                        <c:v>166</c:v>
                      </c:pt>
                      <c:pt idx="165">
                        <c:v>167</c:v>
                      </c:pt>
                      <c:pt idx="166">
                        <c:v>167</c:v>
                      </c:pt>
                      <c:pt idx="167">
                        <c:v>168</c:v>
                      </c:pt>
                      <c:pt idx="168">
                        <c:v>169</c:v>
                      </c:pt>
                      <c:pt idx="169">
                        <c:v>170</c:v>
                      </c:pt>
                      <c:pt idx="170">
                        <c:v>171</c:v>
                      </c:pt>
                      <c:pt idx="171">
                        <c:v>173</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206</c:v>
                      </c:pt>
                      <c:pt idx="205">
                        <c:v>207</c:v>
                      </c:pt>
                      <c:pt idx="206">
                        <c:v>207</c:v>
                      </c:pt>
                      <c:pt idx="207">
                        <c:v>209</c:v>
                      </c:pt>
                      <c:pt idx="208">
                        <c:v>209</c:v>
                      </c:pt>
                      <c:pt idx="209">
                        <c:v>210</c:v>
                      </c:pt>
                      <c:pt idx="210">
                        <c:v>211</c:v>
                      </c:pt>
                      <c:pt idx="211">
                        <c:v>213</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242</c:v>
                      </c:pt>
                      <c:pt idx="241">
                        <c:v>243</c:v>
                      </c:pt>
                      <c:pt idx="242">
                        <c:v>243</c:v>
                      </c:pt>
                      <c:pt idx="243">
                        <c:v>245</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285</c:v>
                      </c:pt>
                      <c:pt idx="284">
                        <c:v>285</c:v>
                      </c:pt>
                      <c:pt idx="285">
                        <c:v>287</c:v>
                      </c:pt>
                      <c:pt idx="286">
                        <c:v>287</c:v>
                      </c:pt>
                      <c:pt idx="287">
                        <c:v>289</c:v>
                      </c:pt>
                      <c:pt idx="288">
                        <c:v>289</c:v>
                      </c:pt>
                      <c:pt idx="289">
                        <c:v>290</c:v>
                      </c:pt>
                      <c:pt idx="290">
                        <c:v>291</c:v>
                      </c:pt>
                      <c:pt idx="291">
                        <c:v>292</c:v>
                      </c:pt>
                      <c:pt idx="292">
                        <c:v>293</c:v>
                      </c:pt>
                      <c:pt idx="293">
                        <c:v>294</c:v>
                      </c:pt>
                      <c:pt idx="294">
                        <c:v>295</c:v>
                      </c:pt>
                      <c:pt idx="295">
                        <c:v>296</c:v>
                      </c:pt>
                      <c:pt idx="296">
                        <c:v>297</c:v>
                      </c:pt>
                      <c:pt idx="297">
                        <c:v>298</c:v>
                      </c:pt>
                      <c:pt idx="298">
                        <c:v>299</c:v>
                      </c:pt>
                      <c:pt idx="299">
                        <c:v>1</c:v>
                      </c:pt>
                      <c:pt idx="300">
                        <c:v>1</c:v>
                      </c:pt>
                      <c:pt idx="301">
                        <c:v>2</c:v>
                      </c:pt>
                      <c:pt idx="302">
                        <c:v>3</c:v>
                      </c:pt>
                      <c:pt idx="303">
                        <c:v>4</c:v>
                      </c:pt>
                      <c:pt idx="304">
                        <c:v>5</c:v>
                      </c:pt>
                      <c:pt idx="305">
                        <c:v>6</c:v>
                      </c:pt>
                      <c:pt idx="306">
                        <c:v>7</c:v>
                      </c:pt>
                      <c:pt idx="307">
                        <c:v>8</c:v>
                      </c:pt>
                      <c:pt idx="308">
                        <c:v>9</c:v>
                      </c:pt>
                      <c:pt idx="309">
                        <c:v>10</c:v>
                      </c:pt>
                      <c:pt idx="310">
                        <c:v>11</c:v>
                      </c:pt>
                      <c:pt idx="311">
                        <c:v>12</c:v>
                      </c:pt>
                      <c:pt idx="312">
                        <c:v>13</c:v>
                      </c:pt>
                      <c:pt idx="313">
                        <c:v>14</c:v>
                      </c:pt>
                      <c:pt idx="314">
                        <c:v>15</c:v>
                      </c:pt>
                      <c:pt idx="315">
                        <c:v>16</c:v>
                      </c:pt>
                      <c:pt idx="316">
                        <c:v>17</c:v>
                      </c:pt>
                      <c:pt idx="317">
                        <c:v>18</c:v>
                      </c:pt>
                      <c:pt idx="318">
                        <c:v>19</c:v>
                      </c:pt>
                      <c:pt idx="319">
                        <c:v>20</c:v>
                      </c:pt>
                      <c:pt idx="320">
                        <c:v>21</c:v>
                      </c:pt>
                      <c:pt idx="321">
                        <c:v>22</c:v>
                      </c:pt>
                      <c:pt idx="322">
                        <c:v>23</c:v>
                      </c:pt>
                      <c:pt idx="323">
                        <c:v>24</c:v>
                      </c:pt>
                      <c:pt idx="324">
                        <c:v>25</c:v>
                      </c:pt>
                      <c:pt idx="325">
                        <c:v>26</c:v>
                      </c:pt>
                      <c:pt idx="326">
                        <c:v>27</c:v>
                      </c:pt>
                      <c:pt idx="327">
                        <c:v>28</c:v>
                      </c:pt>
                      <c:pt idx="328">
                        <c:v>29</c:v>
                      </c:pt>
                      <c:pt idx="329">
                        <c:v>30</c:v>
                      </c:pt>
                      <c:pt idx="330">
                        <c:v>31</c:v>
                      </c:pt>
                      <c:pt idx="331">
                        <c:v>32</c:v>
                      </c:pt>
                      <c:pt idx="332">
                        <c:v>33</c:v>
                      </c:pt>
                      <c:pt idx="333">
                        <c:v>34</c:v>
                      </c:pt>
                      <c:pt idx="334">
                        <c:v>35</c:v>
                      </c:pt>
                      <c:pt idx="335">
                        <c:v>36</c:v>
                      </c:pt>
                      <c:pt idx="336">
                        <c:v>37</c:v>
                      </c:pt>
                      <c:pt idx="337">
                        <c:v>38</c:v>
                      </c:pt>
                      <c:pt idx="338">
                        <c:v>39</c:v>
                      </c:pt>
                      <c:pt idx="339">
                        <c:v>40</c:v>
                      </c:pt>
                      <c:pt idx="340">
                        <c:v>41</c:v>
                      </c:pt>
                      <c:pt idx="341">
                        <c:v>42</c:v>
                      </c:pt>
                      <c:pt idx="342">
                        <c:v>43</c:v>
                      </c:pt>
                      <c:pt idx="343">
                        <c:v>44</c:v>
                      </c:pt>
                      <c:pt idx="344">
                        <c:v>44</c:v>
                      </c:pt>
                      <c:pt idx="345">
                        <c:v>46</c:v>
                      </c:pt>
                      <c:pt idx="346">
                        <c:v>46</c:v>
                      </c:pt>
                      <c:pt idx="347">
                        <c:v>47</c:v>
                      </c:pt>
                      <c:pt idx="348">
                        <c:v>49</c:v>
                      </c:pt>
                      <c:pt idx="349">
                        <c:v>50</c:v>
                      </c:pt>
                      <c:pt idx="350">
                        <c:v>51</c:v>
                      </c:pt>
                      <c:pt idx="351">
                        <c:v>52</c:v>
                      </c:pt>
                      <c:pt idx="352">
                        <c:v>53</c:v>
                      </c:pt>
                      <c:pt idx="353">
                        <c:v>54</c:v>
                      </c:pt>
                      <c:pt idx="354">
                        <c:v>55</c:v>
                      </c:pt>
                      <c:pt idx="355">
                        <c:v>56</c:v>
                      </c:pt>
                      <c:pt idx="356">
                        <c:v>57</c:v>
                      </c:pt>
                      <c:pt idx="357">
                        <c:v>58</c:v>
                      </c:pt>
                      <c:pt idx="358">
                        <c:v>59</c:v>
                      </c:pt>
                      <c:pt idx="359">
                        <c:v>60</c:v>
                      </c:pt>
                      <c:pt idx="360">
                        <c:v>61</c:v>
                      </c:pt>
                      <c:pt idx="361">
                        <c:v>62</c:v>
                      </c:pt>
                      <c:pt idx="362">
                        <c:v>63</c:v>
                      </c:pt>
                      <c:pt idx="363">
                        <c:v>64</c:v>
                      </c:pt>
                      <c:pt idx="364">
                        <c:v>65</c:v>
                      </c:pt>
                      <c:pt idx="365">
                        <c:v>66</c:v>
                      </c:pt>
                      <c:pt idx="366">
                        <c:v>67</c:v>
                      </c:pt>
                      <c:pt idx="367">
                        <c:v>68</c:v>
                      </c:pt>
                      <c:pt idx="368">
                        <c:v>69</c:v>
                      </c:pt>
                      <c:pt idx="369">
                        <c:v>70</c:v>
                      </c:pt>
                      <c:pt idx="370">
                        <c:v>71</c:v>
                      </c:pt>
                      <c:pt idx="371">
                        <c:v>72</c:v>
                      </c:pt>
                      <c:pt idx="372">
                        <c:v>73</c:v>
                      </c:pt>
                      <c:pt idx="373">
                        <c:v>74</c:v>
                      </c:pt>
                      <c:pt idx="374">
                        <c:v>75</c:v>
                      </c:pt>
                      <c:pt idx="375">
                        <c:v>76</c:v>
                      </c:pt>
                      <c:pt idx="376">
                        <c:v>77</c:v>
                      </c:pt>
                      <c:pt idx="377">
                        <c:v>78</c:v>
                      </c:pt>
                      <c:pt idx="378">
                        <c:v>79</c:v>
                      </c:pt>
                      <c:pt idx="379">
                        <c:v>80</c:v>
                      </c:pt>
                      <c:pt idx="380">
                        <c:v>81</c:v>
                      </c:pt>
                      <c:pt idx="381">
                        <c:v>82</c:v>
                      </c:pt>
                      <c:pt idx="382">
                        <c:v>83</c:v>
                      </c:pt>
                      <c:pt idx="383">
                        <c:v>84</c:v>
                      </c:pt>
                      <c:pt idx="384">
                        <c:v>85</c:v>
                      </c:pt>
                      <c:pt idx="385">
                        <c:v>86</c:v>
                      </c:pt>
                      <c:pt idx="386">
                        <c:v>87</c:v>
                      </c:pt>
                      <c:pt idx="387">
                        <c:v>87</c:v>
                      </c:pt>
                      <c:pt idx="388">
                        <c:v>89</c:v>
                      </c:pt>
                      <c:pt idx="389">
                        <c:v>89</c:v>
                      </c:pt>
                      <c:pt idx="390">
                        <c:v>90</c:v>
                      </c:pt>
                      <c:pt idx="391">
                        <c:v>91</c:v>
                      </c:pt>
                      <c:pt idx="392">
                        <c:v>92</c:v>
                      </c:pt>
                      <c:pt idx="393">
                        <c:v>93</c:v>
                      </c:pt>
                      <c:pt idx="394">
                        <c:v>94</c:v>
                      </c:pt>
                      <c:pt idx="395">
                        <c:v>95</c:v>
                      </c:pt>
                      <c:pt idx="396">
                        <c:v>97</c:v>
                      </c:pt>
                      <c:pt idx="397">
                        <c:v>98</c:v>
                      </c:pt>
                      <c:pt idx="398">
                        <c:v>99</c:v>
                      </c:pt>
                      <c:pt idx="399">
                        <c:v>100</c:v>
                      </c:pt>
                      <c:pt idx="400">
                        <c:v>101</c:v>
                      </c:pt>
                      <c:pt idx="401">
                        <c:v>102</c:v>
                      </c:pt>
                      <c:pt idx="402">
                        <c:v>103</c:v>
                      </c:pt>
                      <c:pt idx="403">
                        <c:v>104</c:v>
                      </c:pt>
                      <c:pt idx="404">
                        <c:v>105</c:v>
                      </c:pt>
                      <c:pt idx="405">
                        <c:v>106</c:v>
                      </c:pt>
                      <c:pt idx="406">
                        <c:v>107</c:v>
                      </c:pt>
                      <c:pt idx="407">
                        <c:v>108</c:v>
                      </c:pt>
                      <c:pt idx="408">
                        <c:v>109</c:v>
                      </c:pt>
                      <c:pt idx="409">
                        <c:v>110</c:v>
                      </c:pt>
                      <c:pt idx="410">
                        <c:v>111</c:v>
                      </c:pt>
                      <c:pt idx="411">
                        <c:v>112</c:v>
                      </c:pt>
                      <c:pt idx="412">
                        <c:v>113</c:v>
                      </c:pt>
                      <c:pt idx="413">
                        <c:v>114</c:v>
                      </c:pt>
                      <c:pt idx="414">
                        <c:v>115</c:v>
                      </c:pt>
                      <c:pt idx="415">
                        <c:v>116</c:v>
                      </c:pt>
                      <c:pt idx="416">
                        <c:v>117</c:v>
                      </c:pt>
                      <c:pt idx="417">
                        <c:v>118</c:v>
                      </c:pt>
                      <c:pt idx="418">
                        <c:v>119</c:v>
                      </c:pt>
                      <c:pt idx="419">
                        <c:v>120</c:v>
                      </c:pt>
                      <c:pt idx="420">
                        <c:v>121</c:v>
                      </c:pt>
                      <c:pt idx="421">
                        <c:v>122</c:v>
                      </c:pt>
                      <c:pt idx="422">
                        <c:v>123</c:v>
                      </c:pt>
                      <c:pt idx="423">
                        <c:v>124</c:v>
                      </c:pt>
                      <c:pt idx="424">
                        <c:v>125</c:v>
                      </c:pt>
                      <c:pt idx="425">
                        <c:v>126</c:v>
                      </c:pt>
                      <c:pt idx="426">
                        <c:v>127</c:v>
                      </c:pt>
                      <c:pt idx="427">
                        <c:v>128</c:v>
                      </c:pt>
                      <c:pt idx="428">
                        <c:v>129</c:v>
                      </c:pt>
                      <c:pt idx="429">
                        <c:v>130</c:v>
                      </c:pt>
                      <c:pt idx="430">
                        <c:v>131</c:v>
                      </c:pt>
                      <c:pt idx="431">
                        <c:v>132</c:v>
                      </c:pt>
                      <c:pt idx="432">
                        <c:v>133</c:v>
                      </c:pt>
                      <c:pt idx="433">
                        <c:v>134</c:v>
                      </c:pt>
                      <c:pt idx="434">
                        <c:v>135</c:v>
                      </c:pt>
                      <c:pt idx="435">
                        <c:v>136</c:v>
                      </c:pt>
                      <c:pt idx="436">
                        <c:v>137</c:v>
                      </c:pt>
                      <c:pt idx="437">
                        <c:v>138</c:v>
                      </c:pt>
                      <c:pt idx="438">
                        <c:v>139</c:v>
                      </c:pt>
                      <c:pt idx="439">
                        <c:v>140</c:v>
                      </c:pt>
                      <c:pt idx="440">
                        <c:v>141</c:v>
                      </c:pt>
                      <c:pt idx="441">
                        <c:v>141</c:v>
                      </c:pt>
                      <c:pt idx="442">
                        <c:v>142</c:v>
                      </c:pt>
                      <c:pt idx="443">
                        <c:v>144</c:v>
                      </c:pt>
                      <c:pt idx="444">
                        <c:v>144</c:v>
                      </c:pt>
                      <c:pt idx="445">
                        <c:v>145</c:v>
                      </c:pt>
                      <c:pt idx="446">
                        <c:v>147</c:v>
                      </c:pt>
                      <c:pt idx="447">
                        <c:v>147</c:v>
                      </c:pt>
                      <c:pt idx="448">
                        <c:v>149</c:v>
                      </c:pt>
                      <c:pt idx="449">
                        <c:v>150</c:v>
                      </c:pt>
                      <c:pt idx="450">
                        <c:v>151</c:v>
                      </c:pt>
                      <c:pt idx="451">
                        <c:v>152</c:v>
                      </c:pt>
                      <c:pt idx="452">
                        <c:v>153</c:v>
                      </c:pt>
                      <c:pt idx="453">
                        <c:v>154</c:v>
                      </c:pt>
                      <c:pt idx="454">
                        <c:v>155</c:v>
                      </c:pt>
                      <c:pt idx="455">
                        <c:v>156</c:v>
                      </c:pt>
                      <c:pt idx="456">
                        <c:v>157</c:v>
                      </c:pt>
                      <c:pt idx="457">
                        <c:v>158</c:v>
                      </c:pt>
                      <c:pt idx="458">
                        <c:v>159</c:v>
                      </c:pt>
                      <c:pt idx="459">
                        <c:v>160</c:v>
                      </c:pt>
                      <c:pt idx="460">
                        <c:v>161</c:v>
                      </c:pt>
                      <c:pt idx="461">
                        <c:v>162</c:v>
                      </c:pt>
                      <c:pt idx="462">
                        <c:v>163</c:v>
                      </c:pt>
                      <c:pt idx="463">
                        <c:v>164</c:v>
                      </c:pt>
                      <c:pt idx="464">
                        <c:v>165</c:v>
                      </c:pt>
                      <c:pt idx="465">
                        <c:v>166</c:v>
                      </c:pt>
                      <c:pt idx="466">
                        <c:v>167</c:v>
                      </c:pt>
                      <c:pt idx="467">
                        <c:v>168</c:v>
                      </c:pt>
                      <c:pt idx="468">
                        <c:v>169</c:v>
                      </c:pt>
                      <c:pt idx="469">
                        <c:v>170</c:v>
                      </c:pt>
                      <c:pt idx="470">
                        <c:v>171</c:v>
                      </c:pt>
                      <c:pt idx="471">
                        <c:v>172</c:v>
                      </c:pt>
                      <c:pt idx="472">
                        <c:v>173</c:v>
                      </c:pt>
                      <c:pt idx="473">
                        <c:v>174</c:v>
                      </c:pt>
                      <c:pt idx="474">
                        <c:v>175</c:v>
                      </c:pt>
                      <c:pt idx="475">
                        <c:v>176</c:v>
                      </c:pt>
                      <c:pt idx="476">
                        <c:v>177</c:v>
                      </c:pt>
                      <c:pt idx="477">
                        <c:v>178</c:v>
                      </c:pt>
                      <c:pt idx="478">
                        <c:v>179</c:v>
                      </c:pt>
                      <c:pt idx="479">
                        <c:v>180</c:v>
                      </c:pt>
                      <c:pt idx="480">
                        <c:v>181</c:v>
                      </c:pt>
                      <c:pt idx="481">
                        <c:v>182</c:v>
                      </c:pt>
                      <c:pt idx="482">
                        <c:v>183</c:v>
                      </c:pt>
                      <c:pt idx="483">
                        <c:v>184</c:v>
                      </c:pt>
                      <c:pt idx="484">
                        <c:v>185</c:v>
                      </c:pt>
                      <c:pt idx="485">
                        <c:v>186</c:v>
                      </c:pt>
                      <c:pt idx="486">
                        <c:v>186</c:v>
                      </c:pt>
                      <c:pt idx="487">
                        <c:v>187</c:v>
                      </c:pt>
                      <c:pt idx="488">
                        <c:v>188</c:v>
                      </c:pt>
                      <c:pt idx="489">
                        <c:v>189</c:v>
                      </c:pt>
                      <c:pt idx="490">
                        <c:v>190</c:v>
                      </c:pt>
                      <c:pt idx="491">
                        <c:v>191</c:v>
                      </c:pt>
                      <c:pt idx="492">
                        <c:v>192</c:v>
                      </c:pt>
                      <c:pt idx="493">
                        <c:v>194</c:v>
                      </c:pt>
                      <c:pt idx="494">
                        <c:v>195</c:v>
                      </c:pt>
                      <c:pt idx="495">
                        <c:v>196</c:v>
                      </c:pt>
                      <c:pt idx="496">
                        <c:v>197</c:v>
                      </c:pt>
                      <c:pt idx="497">
                        <c:v>198</c:v>
                      </c:pt>
                      <c:pt idx="498">
                        <c:v>199</c:v>
                      </c:pt>
                      <c:pt idx="499">
                        <c:v>200</c:v>
                      </c:pt>
                      <c:pt idx="500">
                        <c:v>201</c:v>
                      </c:pt>
                      <c:pt idx="501">
                        <c:v>202</c:v>
                      </c:pt>
                      <c:pt idx="502">
                        <c:v>203</c:v>
                      </c:pt>
                      <c:pt idx="503">
                        <c:v>204</c:v>
                      </c:pt>
                      <c:pt idx="504">
                        <c:v>205</c:v>
                      </c:pt>
                      <c:pt idx="505">
                        <c:v>206</c:v>
                      </c:pt>
                      <c:pt idx="506">
                        <c:v>207</c:v>
                      </c:pt>
                      <c:pt idx="507">
                        <c:v>208</c:v>
                      </c:pt>
                      <c:pt idx="508">
                        <c:v>209</c:v>
                      </c:pt>
                      <c:pt idx="509">
                        <c:v>210</c:v>
                      </c:pt>
                      <c:pt idx="510">
                        <c:v>211</c:v>
                      </c:pt>
                      <c:pt idx="511">
                        <c:v>212</c:v>
                      </c:pt>
                      <c:pt idx="512">
                        <c:v>213</c:v>
                      </c:pt>
                      <c:pt idx="513">
                        <c:v>214</c:v>
                      </c:pt>
                      <c:pt idx="514">
                        <c:v>215</c:v>
                      </c:pt>
                      <c:pt idx="515">
                        <c:v>216</c:v>
                      </c:pt>
                      <c:pt idx="516">
                        <c:v>217</c:v>
                      </c:pt>
                      <c:pt idx="517">
                        <c:v>218</c:v>
                      </c:pt>
                      <c:pt idx="518">
                        <c:v>219</c:v>
                      </c:pt>
                      <c:pt idx="519">
                        <c:v>220</c:v>
                      </c:pt>
                      <c:pt idx="520">
                        <c:v>221</c:v>
                      </c:pt>
                      <c:pt idx="521">
                        <c:v>222</c:v>
                      </c:pt>
                      <c:pt idx="522">
                        <c:v>223</c:v>
                      </c:pt>
                      <c:pt idx="523">
                        <c:v>224</c:v>
                      </c:pt>
                      <c:pt idx="524">
                        <c:v>225</c:v>
                      </c:pt>
                      <c:pt idx="525">
                        <c:v>225</c:v>
                      </c:pt>
                      <c:pt idx="526">
                        <c:v>226</c:v>
                      </c:pt>
                      <c:pt idx="527">
                        <c:v>227</c:v>
                      </c:pt>
                      <c:pt idx="528">
                        <c:v>228</c:v>
                      </c:pt>
                      <c:pt idx="529">
                        <c:v>229</c:v>
                      </c:pt>
                      <c:pt idx="530">
                        <c:v>231</c:v>
                      </c:pt>
                      <c:pt idx="531">
                        <c:v>231</c:v>
                      </c:pt>
                      <c:pt idx="532">
                        <c:v>232</c:v>
                      </c:pt>
                      <c:pt idx="533">
                        <c:v>233</c:v>
                      </c:pt>
                      <c:pt idx="534">
                        <c:v>234</c:v>
                      </c:pt>
                      <c:pt idx="535">
                        <c:v>236</c:v>
                      </c:pt>
                      <c:pt idx="536">
                        <c:v>237</c:v>
                      </c:pt>
                      <c:pt idx="537">
                        <c:v>238</c:v>
                      </c:pt>
                      <c:pt idx="538">
                        <c:v>239</c:v>
                      </c:pt>
                      <c:pt idx="539">
                        <c:v>240</c:v>
                      </c:pt>
                      <c:pt idx="540">
                        <c:v>241</c:v>
                      </c:pt>
                      <c:pt idx="541">
                        <c:v>242</c:v>
                      </c:pt>
                      <c:pt idx="542">
                        <c:v>243</c:v>
                      </c:pt>
                      <c:pt idx="543">
                        <c:v>244</c:v>
                      </c:pt>
                      <c:pt idx="544">
                        <c:v>245</c:v>
                      </c:pt>
                      <c:pt idx="545">
                        <c:v>246</c:v>
                      </c:pt>
                      <c:pt idx="546">
                        <c:v>247</c:v>
                      </c:pt>
                      <c:pt idx="547">
                        <c:v>248</c:v>
                      </c:pt>
                      <c:pt idx="548">
                        <c:v>249</c:v>
                      </c:pt>
                      <c:pt idx="549">
                        <c:v>250</c:v>
                      </c:pt>
                      <c:pt idx="550">
                        <c:v>251</c:v>
                      </c:pt>
                      <c:pt idx="551">
                        <c:v>252</c:v>
                      </c:pt>
                      <c:pt idx="552">
                        <c:v>253</c:v>
                      </c:pt>
                      <c:pt idx="553">
                        <c:v>254</c:v>
                      </c:pt>
                      <c:pt idx="554">
                        <c:v>255</c:v>
                      </c:pt>
                      <c:pt idx="555">
                        <c:v>256</c:v>
                      </c:pt>
                      <c:pt idx="556">
                        <c:v>257</c:v>
                      </c:pt>
                      <c:pt idx="557">
                        <c:v>258</c:v>
                      </c:pt>
                      <c:pt idx="558">
                        <c:v>259</c:v>
                      </c:pt>
                      <c:pt idx="559">
                        <c:v>260</c:v>
                      </c:pt>
                      <c:pt idx="560">
                        <c:v>261</c:v>
                      </c:pt>
                      <c:pt idx="561">
                        <c:v>262</c:v>
                      </c:pt>
                      <c:pt idx="562">
                        <c:v>263</c:v>
                      </c:pt>
                      <c:pt idx="563">
                        <c:v>264</c:v>
                      </c:pt>
                      <c:pt idx="564">
                        <c:v>264</c:v>
                      </c:pt>
                      <c:pt idx="565">
                        <c:v>265</c:v>
                      </c:pt>
                      <c:pt idx="566">
                        <c:v>267</c:v>
                      </c:pt>
                      <c:pt idx="567">
                        <c:v>267</c:v>
                      </c:pt>
                      <c:pt idx="568">
                        <c:v>268</c:v>
                      </c:pt>
                      <c:pt idx="569">
                        <c:v>270</c:v>
                      </c:pt>
                      <c:pt idx="570">
                        <c:v>270</c:v>
                      </c:pt>
                      <c:pt idx="571">
                        <c:v>271</c:v>
                      </c:pt>
                      <c:pt idx="572">
                        <c:v>272</c:v>
                      </c:pt>
                      <c:pt idx="573">
                        <c:v>273</c:v>
                      </c:pt>
                      <c:pt idx="574">
                        <c:v>274</c:v>
                      </c:pt>
                      <c:pt idx="575">
                        <c:v>275</c:v>
                      </c:pt>
                      <c:pt idx="576">
                        <c:v>276</c:v>
                      </c:pt>
                      <c:pt idx="577">
                        <c:v>278</c:v>
                      </c:pt>
                      <c:pt idx="578">
                        <c:v>279</c:v>
                      </c:pt>
                      <c:pt idx="579">
                        <c:v>280</c:v>
                      </c:pt>
                      <c:pt idx="580">
                        <c:v>281</c:v>
                      </c:pt>
                      <c:pt idx="581">
                        <c:v>282</c:v>
                      </c:pt>
                      <c:pt idx="582">
                        <c:v>283</c:v>
                      </c:pt>
                      <c:pt idx="583">
                        <c:v>284</c:v>
                      </c:pt>
                      <c:pt idx="584">
                        <c:v>285</c:v>
                      </c:pt>
                      <c:pt idx="585">
                        <c:v>286</c:v>
                      </c:pt>
                      <c:pt idx="586">
                        <c:v>287</c:v>
                      </c:pt>
                      <c:pt idx="587">
                        <c:v>288</c:v>
                      </c:pt>
                      <c:pt idx="588">
                        <c:v>289</c:v>
                      </c:pt>
                      <c:pt idx="589">
                        <c:v>290</c:v>
                      </c:pt>
                      <c:pt idx="590">
                        <c:v>291</c:v>
                      </c:pt>
                      <c:pt idx="591">
                        <c:v>292</c:v>
                      </c:pt>
                      <c:pt idx="592">
                        <c:v>293</c:v>
                      </c:pt>
                      <c:pt idx="593">
                        <c:v>294</c:v>
                      </c:pt>
                      <c:pt idx="594">
                        <c:v>295</c:v>
                      </c:pt>
                      <c:pt idx="595">
                        <c:v>296</c:v>
                      </c:pt>
                      <c:pt idx="596">
                        <c:v>297</c:v>
                      </c:pt>
                      <c:pt idx="597">
                        <c:v>298</c:v>
                      </c:pt>
                      <c:pt idx="598">
                        <c:v>299</c:v>
                      </c:pt>
                      <c:pt idx="599">
                        <c:v>300</c:v>
                      </c:pt>
                      <c:pt idx="600">
                        <c:v>0</c:v>
                      </c:pt>
                      <c:pt idx="601">
                        <c:v>1</c:v>
                      </c:pt>
                      <c:pt idx="602">
                        <c:v>2</c:v>
                      </c:pt>
                      <c:pt idx="603">
                        <c:v>3</c:v>
                      </c:pt>
                      <c:pt idx="604">
                        <c:v>4</c:v>
                      </c:pt>
                      <c:pt idx="605">
                        <c:v>5</c:v>
                      </c:pt>
                      <c:pt idx="606">
                        <c:v>6</c:v>
                      </c:pt>
                      <c:pt idx="607">
                        <c:v>7</c:v>
                      </c:pt>
                      <c:pt idx="608">
                        <c:v>8</c:v>
                      </c:pt>
                      <c:pt idx="609">
                        <c:v>9</c:v>
                      </c:pt>
                      <c:pt idx="610">
                        <c:v>10</c:v>
                      </c:pt>
                      <c:pt idx="611">
                        <c:v>11</c:v>
                      </c:pt>
                      <c:pt idx="612">
                        <c:v>12</c:v>
                      </c:pt>
                      <c:pt idx="613">
                        <c:v>13</c:v>
                      </c:pt>
                      <c:pt idx="614">
                        <c:v>14</c:v>
                      </c:pt>
                      <c:pt idx="615">
                        <c:v>15</c:v>
                      </c:pt>
                      <c:pt idx="616">
                        <c:v>16</c:v>
                      </c:pt>
                      <c:pt idx="617">
                        <c:v>17</c:v>
                      </c:pt>
                      <c:pt idx="618">
                        <c:v>18</c:v>
                      </c:pt>
                      <c:pt idx="619">
                        <c:v>19</c:v>
                      </c:pt>
                      <c:pt idx="620">
                        <c:v>20</c:v>
                      </c:pt>
                      <c:pt idx="621">
                        <c:v>21</c:v>
                      </c:pt>
                      <c:pt idx="622">
                        <c:v>22</c:v>
                      </c:pt>
                      <c:pt idx="623">
                        <c:v>23</c:v>
                      </c:pt>
                      <c:pt idx="624">
                        <c:v>24</c:v>
                      </c:pt>
                      <c:pt idx="625">
                        <c:v>25</c:v>
                      </c:pt>
                      <c:pt idx="626">
                        <c:v>26</c:v>
                      </c:pt>
                      <c:pt idx="627">
                        <c:v>27</c:v>
                      </c:pt>
                      <c:pt idx="628">
                        <c:v>28</c:v>
                      </c:pt>
                      <c:pt idx="629">
                        <c:v>29</c:v>
                      </c:pt>
                      <c:pt idx="630">
                        <c:v>30</c:v>
                      </c:pt>
                      <c:pt idx="631">
                        <c:v>31</c:v>
                      </c:pt>
                      <c:pt idx="632">
                        <c:v>32</c:v>
                      </c:pt>
                      <c:pt idx="633">
                        <c:v>33</c:v>
                      </c:pt>
                      <c:pt idx="634">
                        <c:v>34</c:v>
                      </c:pt>
                      <c:pt idx="635">
                        <c:v>35</c:v>
                      </c:pt>
                      <c:pt idx="636">
                        <c:v>36</c:v>
                      </c:pt>
                      <c:pt idx="637">
                        <c:v>37</c:v>
                      </c:pt>
                      <c:pt idx="638">
                        <c:v>38</c:v>
                      </c:pt>
                      <c:pt idx="639">
                        <c:v>39</c:v>
                      </c:pt>
                      <c:pt idx="640">
                        <c:v>40</c:v>
                      </c:pt>
                      <c:pt idx="641">
                        <c:v>41</c:v>
                      </c:pt>
                      <c:pt idx="642">
                        <c:v>42</c:v>
                      </c:pt>
                      <c:pt idx="643">
                        <c:v>43</c:v>
                      </c:pt>
                      <c:pt idx="644">
                        <c:v>44</c:v>
                      </c:pt>
                      <c:pt idx="645">
                        <c:v>45</c:v>
                      </c:pt>
                      <c:pt idx="646">
                        <c:v>46</c:v>
                      </c:pt>
                      <c:pt idx="647">
                        <c:v>47</c:v>
                      </c:pt>
                      <c:pt idx="648">
                        <c:v>48</c:v>
                      </c:pt>
                      <c:pt idx="649">
                        <c:v>49</c:v>
                      </c:pt>
                      <c:pt idx="650">
                        <c:v>50</c:v>
                      </c:pt>
                      <c:pt idx="651">
                        <c:v>51</c:v>
                      </c:pt>
                      <c:pt idx="652">
                        <c:v>52</c:v>
                      </c:pt>
                      <c:pt idx="653">
                        <c:v>53</c:v>
                      </c:pt>
                      <c:pt idx="654">
                        <c:v>54</c:v>
                      </c:pt>
                      <c:pt idx="655">
                        <c:v>55</c:v>
                      </c:pt>
                      <c:pt idx="656">
                        <c:v>56</c:v>
                      </c:pt>
                      <c:pt idx="657">
                        <c:v>57</c:v>
                      </c:pt>
                      <c:pt idx="658">
                        <c:v>58</c:v>
                      </c:pt>
                      <c:pt idx="659">
                        <c:v>59</c:v>
                      </c:pt>
                      <c:pt idx="660">
                        <c:v>60</c:v>
                      </c:pt>
                      <c:pt idx="661">
                        <c:v>61</c:v>
                      </c:pt>
                      <c:pt idx="662">
                        <c:v>62</c:v>
                      </c:pt>
                      <c:pt idx="663">
                        <c:v>63</c:v>
                      </c:pt>
                      <c:pt idx="664">
                        <c:v>64</c:v>
                      </c:pt>
                      <c:pt idx="665">
                        <c:v>65</c:v>
                      </c:pt>
                      <c:pt idx="666">
                        <c:v>66</c:v>
                      </c:pt>
                      <c:pt idx="667">
                        <c:v>67</c:v>
                      </c:pt>
                      <c:pt idx="668">
                        <c:v>68</c:v>
                      </c:pt>
                      <c:pt idx="669">
                        <c:v>69</c:v>
                      </c:pt>
                      <c:pt idx="670">
                        <c:v>70</c:v>
                      </c:pt>
                      <c:pt idx="671">
                        <c:v>71</c:v>
                      </c:pt>
                      <c:pt idx="672">
                        <c:v>72</c:v>
                      </c:pt>
                      <c:pt idx="673">
                        <c:v>73</c:v>
                      </c:pt>
                      <c:pt idx="674">
                        <c:v>74</c:v>
                      </c:pt>
                      <c:pt idx="675">
                        <c:v>75</c:v>
                      </c:pt>
                      <c:pt idx="676">
                        <c:v>76</c:v>
                      </c:pt>
                      <c:pt idx="677">
                        <c:v>77</c:v>
                      </c:pt>
                      <c:pt idx="678">
                        <c:v>78</c:v>
                      </c:pt>
                      <c:pt idx="679">
                        <c:v>79</c:v>
                      </c:pt>
                      <c:pt idx="680">
                        <c:v>80</c:v>
                      </c:pt>
                      <c:pt idx="681">
                        <c:v>81</c:v>
                      </c:pt>
                      <c:pt idx="682">
                        <c:v>82</c:v>
                      </c:pt>
                      <c:pt idx="683">
                        <c:v>83</c:v>
                      </c:pt>
                      <c:pt idx="684">
                        <c:v>84</c:v>
                      </c:pt>
                      <c:pt idx="685">
                        <c:v>85</c:v>
                      </c:pt>
                      <c:pt idx="686">
                        <c:v>86</c:v>
                      </c:pt>
                      <c:pt idx="687">
                        <c:v>87</c:v>
                      </c:pt>
                      <c:pt idx="688">
                        <c:v>88</c:v>
                      </c:pt>
                      <c:pt idx="689">
                        <c:v>89</c:v>
                      </c:pt>
                      <c:pt idx="690">
                        <c:v>90</c:v>
                      </c:pt>
                      <c:pt idx="691">
                        <c:v>91</c:v>
                      </c:pt>
                      <c:pt idx="692">
                        <c:v>92</c:v>
                      </c:pt>
                      <c:pt idx="693">
                        <c:v>93</c:v>
                      </c:pt>
                      <c:pt idx="694">
                        <c:v>94</c:v>
                      </c:pt>
                      <c:pt idx="695">
                        <c:v>95</c:v>
                      </c:pt>
                      <c:pt idx="696">
                        <c:v>96</c:v>
                      </c:pt>
                      <c:pt idx="697">
                        <c:v>97</c:v>
                      </c:pt>
                      <c:pt idx="698">
                        <c:v>98</c:v>
                      </c:pt>
                      <c:pt idx="699">
                        <c:v>99</c:v>
                      </c:pt>
                      <c:pt idx="700">
                        <c:v>100</c:v>
                      </c:pt>
                      <c:pt idx="701">
                        <c:v>101</c:v>
                      </c:pt>
                      <c:pt idx="702">
                        <c:v>102</c:v>
                      </c:pt>
                      <c:pt idx="703">
                        <c:v>103</c:v>
                      </c:pt>
                      <c:pt idx="704">
                        <c:v>104</c:v>
                      </c:pt>
                      <c:pt idx="705">
                        <c:v>105</c:v>
                      </c:pt>
                      <c:pt idx="706">
                        <c:v>106</c:v>
                      </c:pt>
                      <c:pt idx="707">
                        <c:v>107</c:v>
                      </c:pt>
                      <c:pt idx="708">
                        <c:v>108</c:v>
                      </c:pt>
                      <c:pt idx="709">
                        <c:v>109</c:v>
                      </c:pt>
                      <c:pt idx="710">
                        <c:v>110</c:v>
                      </c:pt>
                      <c:pt idx="711">
                        <c:v>111</c:v>
                      </c:pt>
                      <c:pt idx="712">
                        <c:v>112</c:v>
                      </c:pt>
                      <c:pt idx="713">
                        <c:v>113</c:v>
                      </c:pt>
                      <c:pt idx="714">
                        <c:v>114</c:v>
                      </c:pt>
                      <c:pt idx="715">
                        <c:v>115</c:v>
                      </c:pt>
                      <c:pt idx="716">
                        <c:v>116</c:v>
                      </c:pt>
                      <c:pt idx="717">
                        <c:v>117</c:v>
                      </c:pt>
                      <c:pt idx="718">
                        <c:v>118</c:v>
                      </c:pt>
                      <c:pt idx="719">
                        <c:v>119</c:v>
                      </c:pt>
                      <c:pt idx="720">
                        <c:v>120</c:v>
                      </c:pt>
                      <c:pt idx="721">
                        <c:v>121</c:v>
                      </c:pt>
                      <c:pt idx="722">
                        <c:v>122</c:v>
                      </c:pt>
                      <c:pt idx="723">
                        <c:v>123</c:v>
                      </c:pt>
                      <c:pt idx="724">
                        <c:v>124</c:v>
                      </c:pt>
                      <c:pt idx="725">
                        <c:v>125</c:v>
                      </c:pt>
                      <c:pt idx="726">
                        <c:v>126</c:v>
                      </c:pt>
                      <c:pt idx="727">
                        <c:v>127</c:v>
                      </c:pt>
                      <c:pt idx="728">
                        <c:v>128</c:v>
                      </c:pt>
                      <c:pt idx="729">
                        <c:v>129</c:v>
                      </c:pt>
                      <c:pt idx="730">
                        <c:v>130</c:v>
                      </c:pt>
                      <c:pt idx="731">
                        <c:v>131</c:v>
                      </c:pt>
                      <c:pt idx="732">
                        <c:v>132</c:v>
                      </c:pt>
                      <c:pt idx="733">
                        <c:v>133</c:v>
                      </c:pt>
                      <c:pt idx="734">
                        <c:v>134</c:v>
                      </c:pt>
                      <c:pt idx="735">
                        <c:v>135</c:v>
                      </c:pt>
                      <c:pt idx="736">
                        <c:v>136</c:v>
                      </c:pt>
                      <c:pt idx="737">
                        <c:v>137</c:v>
                      </c:pt>
                      <c:pt idx="738">
                        <c:v>138</c:v>
                      </c:pt>
                      <c:pt idx="739">
                        <c:v>139</c:v>
                      </c:pt>
                      <c:pt idx="740">
                        <c:v>140</c:v>
                      </c:pt>
                      <c:pt idx="741">
                        <c:v>141</c:v>
                      </c:pt>
                      <c:pt idx="742">
                        <c:v>142</c:v>
                      </c:pt>
                      <c:pt idx="743">
                        <c:v>143</c:v>
                      </c:pt>
                      <c:pt idx="744">
                        <c:v>144</c:v>
                      </c:pt>
                      <c:pt idx="745">
                        <c:v>145</c:v>
                      </c:pt>
                      <c:pt idx="746">
                        <c:v>146</c:v>
                      </c:pt>
                      <c:pt idx="747">
                        <c:v>147</c:v>
                      </c:pt>
                      <c:pt idx="748">
                        <c:v>148</c:v>
                      </c:pt>
                      <c:pt idx="749">
                        <c:v>149</c:v>
                      </c:pt>
                      <c:pt idx="750">
                        <c:v>150</c:v>
                      </c:pt>
                      <c:pt idx="751">
                        <c:v>151</c:v>
                      </c:pt>
                      <c:pt idx="752">
                        <c:v>152</c:v>
                      </c:pt>
                      <c:pt idx="753">
                        <c:v>153</c:v>
                      </c:pt>
                      <c:pt idx="754">
                        <c:v>154</c:v>
                      </c:pt>
                      <c:pt idx="755">
                        <c:v>155</c:v>
                      </c:pt>
                      <c:pt idx="756">
                        <c:v>156</c:v>
                      </c:pt>
                      <c:pt idx="757">
                        <c:v>157</c:v>
                      </c:pt>
                      <c:pt idx="758">
                        <c:v>158</c:v>
                      </c:pt>
                      <c:pt idx="759">
                        <c:v>159</c:v>
                      </c:pt>
                      <c:pt idx="760">
                        <c:v>160</c:v>
                      </c:pt>
                      <c:pt idx="761">
                        <c:v>161</c:v>
                      </c:pt>
                      <c:pt idx="762">
                        <c:v>162</c:v>
                      </c:pt>
                      <c:pt idx="763">
                        <c:v>163</c:v>
                      </c:pt>
                      <c:pt idx="764">
                        <c:v>164</c:v>
                      </c:pt>
                      <c:pt idx="765">
                        <c:v>165</c:v>
                      </c:pt>
                      <c:pt idx="766">
                        <c:v>166</c:v>
                      </c:pt>
                      <c:pt idx="767">
                        <c:v>167</c:v>
                      </c:pt>
                      <c:pt idx="768">
                        <c:v>168</c:v>
                      </c:pt>
                      <c:pt idx="769">
                        <c:v>169</c:v>
                      </c:pt>
                      <c:pt idx="770">
                        <c:v>170</c:v>
                      </c:pt>
                      <c:pt idx="771">
                        <c:v>171</c:v>
                      </c:pt>
                      <c:pt idx="772">
                        <c:v>172</c:v>
                      </c:pt>
                      <c:pt idx="773">
                        <c:v>173</c:v>
                      </c:pt>
                      <c:pt idx="774">
                        <c:v>174</c:v>
                      </c:pt>
                      <c:pt idx="775">
                        <c:v>175</c:v>
                      </c:pt>
                      <c:pt idx="776">
                        <c:v>176</c:v>
                      </c:pt>
                      <c:pt idx="777">
                        <c:v>177</c:v>
                      </c:pt>
                      <c:pt idx="778">
                        <c:v>178</c:v>
                      </c:pt>
                      <c:pt idx="779">
                        <c:v>179</c:v>
                      </c:pt>
                      <c:pt idx="780">
                        <c:v>180</c:v>
                      </c:pt>
                      <c:pt idx="781">
                        <c:v>181</c:v>
                      </c:pt>
                      <c:pt idx="782">
                        <c:v>182</c:v>
                      </c:pt>
                      <c:pt idx="783">
                        <c:v>183</c:v>
                      </c:pt>
                      <c:pt idx="784">
                        <c:v>184</c:v>
                      </c:pt>
                      <c:pt idx="785">
                        <c:v>185</c:v>
                      </c:pt>
                      <c:pt idx="786">
                        <c:v>186</c:v>
                      </c:pt>
                      <c:pt idx="787">
                        <c:v>187</c:v>
                      </c:pt>
                      <c:pt idx="788">
                        <c:v>188</c:v>
                      </c:pt>
                      <c:pt idx="789">
                        <c:v>189</c:v>
                      </c:pt>
                      <c:pt idx="790">
                        <c:v>190</c:v>
                      </c:pt>
                      <c:pt idx="791">
                        <c:v>191</c:v>
                      </c:pt>
                      <c:pt idx="792">
                        <c:v>192</c:v>
                      </c:pt>
                      <c:pt idx="793">
                        <c:v>193</c:v>
                      </c:pt>
                      <c:pt idx="794">
                        <c:v>194</c:v>
                      </c:pt>
                      <c:pt idx="795">
                        <c:v>195</c:v>
                      </c:pt>
                      <c:pt idx="796">
                        <c:v>196</c:v>
                      </c:pt>
                      <c:pt idx="797">
                        <c:v>197</c:v>
                      </c:pt>
                      <c:pt idx="798">
                        <c:v>198</c:v>
                      </c:pt>
                      <c:pt idx="799">
                        <c:v>199</c:v>
                      </c:pt>
                      <c:pt idx="800">
                        <c:v>200</c:v>
                      </c:pt>
                      <c:pt idx="801">
                        <c:v>201</c:v>
                      </c:pt>
                      <c:pt idx="802">
                        <c:v>202</c:v>
                      </c:pt>
                      <c:pt idx="803">
                        <c:v>203</c:v>
                      </c:pt>
                      <c:pt idx="804">
                        <c:v>204</c:v>
                      </c:pt>
                      <c:pt idx="805">
                        <c:v>205</c:v>
                      </c:pt>
                      <c:pt idx="806">
                        <c:v>206</c:v>
                      </c:pt>
                      <c:pt idx="807">
                        <c:v>207</c:v>
                      </c:pt>
                      <c:pt idx="808">
                        <c:v>208</c:v>
                      </c:pt>
                      <c:pt idx="809">
                        <c:v>209</c:v>
                      </c:pt>
                      <c:pt idx="810">
                        <c:v>210</c:v>
                      </c:pt>
                      <c:pt idx="811">
                        <c:v>211</c:v>
                      </c:pt>
                      <c:pt idx="812">
                        <c:v>212</c:v>
                      </c:pt>
                      <c:pt idx="813">
                        <c:v>213</c:v>
                      </c:pt>
                      <c:pt idx="814">
                        <c:v>214</c:v>
                      </c:pt>
                      <c:pt idx="815">
                        <c:v>215</c:v>
                      </c:pt>
                      <c:pt idx="816">
                        <c:v>216</c:v>
                      </c:pt>
                      <c:pt idx="817">
                        <c:v>217</c:v>
                      </c:pt>
                      <c:pt idx="818">
                        <c:v>218</c:v>
                      </c:pt>
                      <c:pt idx="819">
                        <c:v>219</c:v>
                      </c:pt>
                      <c:pt idx="820">
                        <c:v>220</c:v>
                      </c:pt>
                      <c:pt idx="821">
                        <c:v>221</c:v>
                      </c:pt>
                      <c:pt idx="822">
                        <c:v>222</c:v>
                      </c:pt>
                      <c:pt idx="823">
                        <c:v>223</c:v>
                      </c:pt>
                      <c:pt idx="824">
                        <c:v>224</c:v>
                      </c:pt>
                      <c:pt idx="825">
                        <c:v>225</c:v>
                      </c:pt>
                      <c:pt idx="826">
                        <c:v>226</c:v>
                      </c:pt>
                      <c:pt idx="827">
                        <c:v>227</c:v>
                      </c:pt>
                      <c:pt idx="828">
                        <c:v>228</c:v>
                      </c:pt>
                      <c:pt idx="829">
                        <c:v>229</c:v>
                      </c:pt>
                      <c:pt idx="830">
                        <c:v>230</c:v>
                      </c:pt>
                      <c:pt idx="831">
                        <c:v>231</c:v>
                      </c:pt>
                      <c:pt idx="832">
                        <c:v>232</c:v>
                      </c:pt>
                      <c:pt idx="833">
                        <c:v>233</c:v>
                      </c:pt>
                      <c:pt idx="834">
                        <c:v>234</c:v>
                      </c:pt>
                      <c:pt idx="835">
                        <c:v>235</c:v>
                      </c:pt>
                      <c:pt idx="836">
                        <c:v>236</c:v>
                      </c:pt>
                      <c:pt idx="837">
                        <c:v>237</c:v>
                      </c:pt>
                      <c:pt idx="838">
                        <c:v>238</c:v>
                      </c:pt>
                      <c:pt idx="839">
                        <c:v>239</c:v>
                      </c:pt>
                      <c:pt idx="840">
                        <c:v>240</c:v>
                      </c:pt>
                      <c:pt idx="841">
                        <c:v>241</c:v>
                      </c:pt>
                      <c:pt idx="842">
                        <c:v>242</c:v>
                      </c:pt>
                      <c:pt idx="843">
                        <c:v>243</c:v>
                      </c:pt>
                      <c:pt idx="844">
                        <c:v>244</c:v>
                      </c:pt>
                      <c:pt idx="845">
                        <c:v>245</c:v>
                      </c:pt>
                      <c:pt idx="846">
                        <c:v>246</c:v>
                      </c:pt>
                      <c:pt idx="847">
                        <c:v>247</c:v>
                      </c:pt>
                      <c:pt idx="848">
                        <c:v>248</c:v>
                      </c:pt>
                      <c:pt idx="849">
                        <c:v>249</c:v>
                      </c:pt>
                      <c:pt idx="850">
                        <c:v>250</c:v>
                      </c:pt>
                      <c:pt idx="851">
                        <c:v>251</c:v>
                      </c:pt>
                      <c:pt idx="852">
                        <c:v>252</c:v>
                      </c:pt>
                      <c:pt idx="853">
                        <c:v>253</c:v>
                      </c:pt>
                      <c:pt idx="854">
                        <c:v>254</c:v>
                      </c:pt>
                      <c:pt idx="855">
                        <c:v>255</c:v>
                      </c:pt>
                      <c:pt idx="856">
                        <c:v>256</c:v>
                      </c:pt>
                      <c:pt idx="857">
                        <c:v>257</c:v>
                      </c:pt>
                      <c:pt idx="858">
                        <c:v>258</c:v>
                      </c:pt>
                      <c:pt idx="859">
                        <c:v>259</c:v>
                      </c:pt>
                      <c:pt idx="860">
                        <c:v>260</c:v>
                      </c:pt>
                      <c:pt idx="861">
                        <c:v>261</c:v>
                      </c:pt>
                      <c:pt idx="862">
                        <c:v>262</c:v>
                      </c:pt>
                      <c:pt idx="863">
                        <c:v>263</c:v>
                      </c:pt>
                      <c:pt idx="864">
                        <c:v>264</c:v>
                      </c:pt>
                      <c:pt idx="865">
                        <c:v>265</c:v>
                      </c:pt>
                      <c:pt idx="866">
                        <c:v>266</c:v>
                      </c:pt>
                      <c:pt idx="867">
                        <c:v>267</c:v>
                      </c:pt>
                      <c:pt idx="868">
                        <c:v>268</c:v>
                      </c:pt>
                      <c:pt idx="869">
                        <c:v>269</c:v>
                      </c:pt>
                      <c:pt idx="870">
                        <c:v>270</c:v>
                      </c:pt>
                      <c:pt idx="871">
                        <c:v>271</c:v>
                      </c:pt>
                      <c:pt idx="872">
                        <c:v>272</c:v>
                      </c:pt>
                      <c:pt idx="873">
                        <c:v>273</c:v>
                      </c:pt>
                      <c:pt idx="874">
                        <c:v>274</c:v>
                      </c:pt>
                      <c:pt idx="875">
                        <c:v>275</c:v>
                      </c:pt>
                      <c:pt idx="876">
                        <c:v>276</c:v>
                      </c:pt>
                      <c:pt idx="877">
                        <c:v>277</c:v>
                      </c:pt>
                      <c:pt idx="878">
                        <c:v>278</c:v>
                      </c:pt>
                      <c:pt idx="879">
                        <c:v>279</c:v>
                      </c:pt>
                      <c:pt idx="880">
                        <c:v>280</c:v>
                      </c:pt>
                      <c:pt idx="881">
                        <c:v>281</c:v>
                      </c:pt>
                      <c:pt idx="882">
                        <c:v>282</c:v>
                      </c:pt>
                      <c:pt idx="883">
                        <c:v>283</c:v>
                      </c:pt>
                      <c:pt idx="884">
                        <c:v>284</c:v>
                      </c:pt>
                      <c:pt idx="885">
                        <c:v>285</c:v>
                      </c:pt>
                      <c:pt idx="886">
                        <c:v>286</c:v>
                      </c:pt>
                      <c:pt idx="887">
                        <c:v>287</c:v>
                      </c:pt>
                      <c:pt idx="888">
                        <c:v>288</c:v>
                      </c:pt>
                      <c:pt idx="889">
                        <c:v>289</c:v>
                      </c:pt>
                      <c:pt idx="890">
                        <c:v>290</c:v>
                      </c:pt>
                      <c:pt idx="891">
                        <c:v>291</c:v>
                      </c:pt>
                      <c:pt idx="892">
                        <c:v>292</c:v>
                      </c:pt>
                      <c:pt idx="893">
                        <c:v>293</c:v>
                      </c:pt>
                      <c:pt idx="894">
                        <c:v>294</c:v>
                      </c:pt>
                      <c:pt idx="895">
                        <c:v>295</c:v>
                      </c:pt>
                      <c:pt idx="896">
                        <c:v>296</c:v>
                      </c:pt>
                      <c:pt idx="897">
                        <c:v>297</c:v>
                      </c:pt>
                      <c:pt idx="898">
                        <c:v>298</c:v>
                      </c:pt>
                      <c:pt idx="899">
                        <c:v>299</c:v>
                      </c:pt>
                      <c:pt idx="900">
                        <c:v>300</c:v>
                      </c:pt>
                      <c:pt idx="901">
                        <c:v>0</c:v>
                      </c:pt>
                      <c:pt idx="902">
                        <c:v>1</c:v>
                      </c:pt>
                      <c:pt idx="903">
                        <c:v>2</c:v>
                      </c:pt>
                      <c:pt idx="904">
                        <c:v>3</c:v>
                      </c:pt>
                      <c:pt idx="905">
                        <c:v>4</c:v>
                      </c:pt>
                      <c:pt idx="906">
                        <c:v>5</c:v>
                      </c:pt>
                      <c:pt idx="907">
                        <c:v>7</c:v>
                      </c:pt>
                      <c:pt idx="908">
                        <c:v>7</c:v>
                      </c:pt>
                      <c:pt idx="909">
                        <c:v>8</c:v>
                      </c:pt>
                      <c:pt idx="910">
                        <c:v>9</c:v>
                      </c:pt>
                      <c:pt idx="911">
                        <c:v>10</c:v>
                      </c:pt>
                      <c:pt idx="912">
                        <c:v>11</c:v>
                      </c:pt>
                      <c:pt idx="913">
                        <c:v>12</c:v>
                      </c:pt>
                      <c:pt idx="914">
                        <c:v>13</c:v>
                      </c:pt>
                      <c:pt idx="915">
                        <c:v>14</c:v>
                      </c:pt>
                      <c:pt idx="916">
                        <c:v>15</c:v>
                      </c:pt>
                      <c:pt idx="917">
                        <c:v>16</c:v>
                      </c:pt>
                      <c:pt idx="918">
                        <c:v>17</c:v>
                      </c:pt>
                      <c:pt idx="919">
                        <c:v>18</c:v>
                      </c:pt>
                      <c:pt idx="920">
                        <c:v>19</c:v>
                      </c:pt>
                      <c:pt idx="921">
                        <c:v>20</c:v>
                      </c:pt>
                      <c:pt idx="922">
                        <c:v>21</c:v>
                      </c:pt>
                      <c:pt idx="923">
                        <c:v>22</c:v>
                      </c:pt>
                      <c:pt idx="924">
                        <c:v>23</c:v>
                      </c:pt>
                      <c:pt idx="925">
                        <c:v>24</c:v>
                      </c:pt>
                      <c:pt idx="926">
                        <c:v>25</c:v>
                      </c:pt>
                      <c:pt idx="927">
                        <c:v>26</c:v>
                      </c:pt>
                      <c:pt idx="928">
                        <c:v>27</c:v>
                      </c:pt>
                      <c:pt idx="929">
                        <c:v>28</c:v>
                      </c:pt>
                      <c:pt idx="930">
                        <c:v>29</c:v>
                      </c:pt>
                      <c:pt idx="931">
                        <c:v>30</c:v>
                      </c:pt>
                      <c:pt idx="932">
                        <c:v>31</c:v>
                      </c:pt>
                      <c:pt idx="933">
                        <c:v>32</c:v>
                      </c:pt>
                      <c:pt idx="934">
                        <c:v>33</c:v>
                      </c:pt>
                      <c:pt idx="935">
                        <c:v>34</c:v>
                      </c:pt>
                      <c:pt idx="936">
                        <c:v>35</c:v>
                      </c:pt>
                      <c:pt idx="937">
                        <c:v>36</c:v>
                      </c:pt>
                      <c:pt idx="938">
                        <c:v>37</c:v>
                      </c:pt>
                      <c:pt idx="939">
                        <c:v>38</c:v>
                      </c:pt>
                      <c:pt idx="940">
                        <c:v>39</c:v>
                      </c:pt>
                      <c:pt idx="941">
                        <c:v>40</c:v>
                      </c:pt>
                      <c:pt idx="942">
                        <c:v>41</c:v>
                      </c:pt>
                      <c:pt idx="943">
                        <c:v>42</c:v>
                      </c:pt>
                      <c:pt idx="944">
                        <c:v>43</c:v>
                      </c:pt>
                      <c:pt idx="945">
                        <c:v>44</c:v>
                      </c:pt>
                      <c:pt idx="946">
                        <c:v>45</c:v>
                      </c:pt>
                      <c:pt idx="947">
                        <c:v>45</c:v>
                      </c:pt>
                      <c:pt idx="948">
                        <c:v>46</c:v>
                      </c:pt>
                      <c:pt idx="949">
                        <c:v>49</c:v>
                      </c:pt>
                      <c:pt idx="950">
                        <c:v>49</c:v>
                      </c:pt>
                      <c:pt idx="951">
                        <c:v>50</c:v>
                      </c:pt>
                      <c:pt idx="952">
                        <c:v>51</c:v>
                      </c:pt>
                      <c:pt idx="953">
                        <c:v>52</c:v>
                      </c:pt>
                      <c:pt idx="954">
                        <c:v>53</c:v>
                      </c:pt>
                      <c:pt idx="955">
                        <c:v>54</c:v>
                      </c:pt>
                      <c:pt idx="956">
                        <c:v>55</c:v>
                      </c:pt>
                      <c:pt idx="957">
                        <c:v>56</c:v>
                      </c:pt>
                      <c:pt idx="958">
                        <c:v>57</c:v>
                      </c:pt>
                      <c:pt idx="959">
                        <c:v>58</c:v>
                      </c:pt>
                      <c:pt idx="960">
                        <c:v>59</c:v>
                      </c:pt>
                      <c:pt idx="961">
                        <c:v>60</c:v>
                      </c:pt>
                      <c:pt idx="962">
                        <c:v>61</c:v>
                      </c:pt>
                      <c:pt idx="963">
                        <c:v>62</c:v>
                      </c:pt>
                      <c:pt idx="964">
                        <c:v>63</c:v>
                      </c:pt>
                      <c:pt idx="965">
                        <c:v>64</c:v>
                      </c:pt>
                      <c:pt idx="966">
                        <c:v>65</c:v>
                      </c:pt>
                      <c:pt idx="967">
                        <c:v>66</c:v>
                      </c:pt>
                      <c:pt idx="968">
                        <c:v>67</c:v>
                      </c:pt>
                      <c:pt idx="969">
                        <c:v>68</c:v>
                      </c:pt>
                      <c:pt idx="970">
                        <c:v>69</c:v>
                      </c:pt>
                      <c:pt idx="971">
                        <c:v>70</c:v>
                      </c:pt>
                      <c:pt idx="972">
                        <c:v>71</c:v>
                      </c:pt>
                      <c:pt idx="973">
                        <c:v>72</c:v>
                      </c:pt>
                      <c:pt idx="974">
                        <c:v>73</c:v>
                      </c:pt>
                      <c:pt idx="975">
                        <c:v>74</c:v>
                      </c:pt>
                      <c:pt idx="976">
                        <c:v>75</c:v>
                      </c:pt>
                      <c:pt idx="977">
                        <c:v>76</c:v>
                      </c:pt>
                      <c:pt idx="978">
                        <c:v>77</c:v>
                      </c:pt>
                      <c:pt idx="979">
                        <c:v>78</c:v>
                      </c:pt>
                      <c:pt idx="980">
                        <c:v>79</c:v>
                      </c:pt>
                      <c:pt idx="981">
                        <c:v>80</c:v>
                      </c:pt>
                      <c:pt idx="982">
                        <c:v>81</c:v>
                      </c:pt>
                      <c:pt idx="983">
                        <c:v>82</c:v>
                      </c:pt>
                      <c:pt idx="984">
                        <c:v>83</c:v>
                      </c:pt>
                      <c:pt idx="985">
                        <c:v>84</c:v>
                      </c:pt>
                      <c:pt idx="986">
                        <c:v>85</c:v>
                      </c:pt>
                      <c:pt idx="987">
                        <c:v>86</c:v>
                      </c:pt>
                      <c:pt idx="988">
                        <c:v>87</c:v>
                      </c:pt>
                      <c:pt idx="989">
                        <c:v>88</c:v>
                      </c:pt>
                      <c:pt idx="990">
                        <c:v>89</c:v>
                      </c:pt>
                      <c:pt idx="991">
                        <c:v>90</c:v>
                      </c:pt>
                      <c:pt idx="992">
                        <c:v>91</c:v>
                      </c:pt>
                      <c:pt idx="993">
                        <c:v>92</c:v>
                      </c:pt>
                      <c:pt idx="994">
                        <c:v>93</c:v>
                      </c:pt>
                      <c:pt idx="995">
                        <c:v>94</c:v>
                      </c:pt>
                      <c:pt idx="996">
                        <c:v>95</c:v>
                      </c:pt>
                      <c:pt idx="997">
                        <c:v>96</c:v>
                      </c:pt>
                      <c:pt idx="998">
                        <c:v>97</c:v>
                      </c:pt>
                      <c:pt idx="999">
                        <c:v>98</c:v>
                      </c:pt>
                      <c:pt idx="1000">
                        <c:v>99</c:v>
                      </c:pt>
                      <c:pt idx="1001">
                        <c:v>99</c:v>
                      </c:pt>
                      <c:pt idx="1002">
                        <c:v>100</c:v>
                      </c:pt>
                      <c:pt idx="1003">
                        <c:v>102</c:v>
                      </c:pt>
                      <c:pt idx="1004">
                        <c:v>102</c:v>
                      </c:pt>
                      <c:pt idx="1005">
                        <c:v>103</c:v>
                      </c:pt>
                      <c:pt idx="1006">
                        <c:v>106</c:v>
                      </c:pt>
                      <c:pt idx="1007">
                        <c:v>106</c:v>
                      </c:pt>
                      <c:pt idx="1008">
                        <c:v>107</c:v>
                      </c:pt>
                      <c:pt idx="1009">
                        <c:v>108</c:v>
                      </c:pt>
                      <c:pt idx="1010">
                        <c:v>109</c:v>
                      </c:pt>
                      <c:pt idx="1011">
                        <c:v>110</c:v>
                      </c:pt>
                      <c:pt idx="1012">
                        <c:v>111</c:v>
                      </c:pt>
                      <c:pt idx="1013">
                        <c:v>112</c:v>
                      </c:pt>
                      <c:pt idx="1014">
                        <c:v>113</c:v>
                      </c:pt>
                      <c:pt idx="1015">
                        <c:v>114</c:v>
                      </c:pt>
                      <c:pt idx="1016">
                        <c:v>115</c:v>
                      </c:pt>
                      <c:pt idx="1017">
                        <c:v>116</c:v>
                      </c:pt>
                      <c:pt idx="1018">
                        <c:v>117</c:v>
                      </c:pt>
                      <c:pt idx="1019">
                        <c:v>118</c:v>
                      </c:pt>
                      <c:pt idx="1020">
                        <c:v>119</c:v>
                      </c:pt>
                      <c:pt idx="1021">
                        <c:v>120</c:v>
                      </c:pt>
                      <c:pt idx="1022">
                        <c:v>121</c:v>
                      </c:pt>
                      <c:pt idx="1023">
                        <c:v>122</c:v>
                      </c:pt>
                      <c:pt idx="1024">
                        <c:v>123</c:v>
                      </c:pt>
                      <c:pt idx="1025">
                        <c:v>124</c:v>
                      </c:pt>
                      <c:pt idx="1026">
                        <c:v>125</c:v>
                      </c:pt>
                      <c:pt idx="1027">
                        <c:v>126</c:v>
                      </c:pt>
                      <c:pt idx="1028">
                        <c:v>127</c:v>
                      </c:pt>
                      <c:pt idx="1029">
                        <c:v>128</c:v>
                      </c:pt>
                      <c:pt idx="1030">
                        <c:v>129</c:v>
                      </c:pt>
                      <c:pt idx="1031">
                        <c:v>130</c:v>
                      </c:pt>
                      <c:pt idx="1032">
                        <c:v>131</c:v>
                      </c:pt>
                      <c:pt idx="1033">
                        <c:v>132</c:v>
                      </c:pt>
                      <c:pt idx="1034">
                        <c:v>133</c:v>
                      </c:pt>
                      <c:pt idx="1035">
                        <c:v>134</c:v>
                      </c:pt>
                      <c:pt idx="1036">
                        <c:v>135</c:v>
                      </c:pt>
                      <c:pt idx="1037">
                        <c:v>136</c:v>
                      </c:pt>
                      <c:pt idx="1038">
                        <c:v>137</c:v>
                      </c:pt>
                      <c:pt idx="1039">
                        <c:v>138</c:v>
                      </c:pt>
                      <c:pt idx="1040">
                        <c:v>139</c:v>
                      </c:pt>
                      <c:pt idx="1041">
                        <c:v>140</c:v>
                      </c:pt>
                      <c:pt idx="1042">
                        <c:v>141</c:v>
                      </c:pt>
                      <c:pt idx="1043">
                        <c:v>142</c:v>
                      </c:pt>
                      <c:pt idx="1044">
                        <c:v>143</c:v>
                      </c:pt>
                      <c:pt idx="1045">
                        <c:v>144</c:v>
                      </c:pt>
                      <c:pt idx="1046">
                        <c:v>145</c:v>
                      </c:pt>
                      <c:pt idx="1047">
                        <c:v>146</c:v>
                      </c:pt>
                      <c:pt idx="1048">
                        <c:v>147</c:v>
                      </c:pt>
                      <c:pt idx="1049">
                        <c:v>147</c:v>
                      </c:pt>
                      <c:pt idx="1050">
                        <c:v>148</c:v>
                      </c:pt>
                      <c:pt idx="1051">
                        <c:v>150</c:v>
                      </c:pt>
                      <c:pt idx="1052">
                        <c:v>150</c:v>
                      </c:pt>
                      <c:pt idx="1053">
                        <c:v>151</c:v>
                      </c:pt>
                      <c:pt idx="1054">
                        <c:v>154</c:v>
                      </c:pt>
                      <c:pt idx="1055">
                        <c:v>154</c:v>
                      </c:pt>
                      <c:pt idx="1056">
                        <c:v>155</c:v>
                      </c:pt>
                      <c:pt idx="1057">
                        <c:v>157</c:v>
                      </c:pt>
                      <c:pt idx="1058">
                        <c:v>157</c:v>
                      </c:pt>
                      <c:pt idx="1059">
                        <c:v>158</c:v>
                      </c:pt>
                      <c:pt idx="1060">
                        <c:v>159</c:v>
                      </c:pt>
                      <c:pt idx="1061">
                        <c:v>161</c:v>
                      </c:pt>
                      <c:pt idx="1062">
                        <c:v>161</c:v>
                      </c:pt>
                      <c:pt idx="1063">
                        <c:v>162</c:v>
                      </c:pt>
                      <c:pt idx="1064">
                        <c:v>163</c:v>
                      </c:pt>
                      <c:pt idx="1065">
                        <c:v>164</c:v>
                      </c:pt>
                      <c:pt idx="1066">
                        <c:v>165</c:v>
                      </c:pt>
                      <c:pt idx="1067">
                        <c:v>166</c:v>
                      </c:pt>
                      <c:pt idx="1068">
                        <c:v>167</c:v>
                      </c:pt>
                      <c:pt idx="1069">
                        <c:v>168</c:v>
                      </c:pt>
                      <c:pt idx="1070">
                        <c:v>169</c:v>
                      </c:pt>
                      <c:pt idx="1071">
                        <c:v>170</c:v>
                      </c:pt>
                      <c:pt idx="1072">
                        <c:v>171</c:v>
                      </c:pt>
                      <c:pt idx="1073">
                        <c:v>172</c:v>
                      </c:pt>
                      <c:pt idx="1074">
                        <c:v>173</c:v>
                      </c:pt>
                      <c:pt idx="1075">
                        <c:v>174</c:v>
                      </c:pt>
                      <c:pt idx="1076">
                        <c:v>175</c:v>
                      </c:pt>
                      <c:pt idx="1077">
                        <c:v>176</c:v>
                      </c:pt>
                      <c:pt idx="1078">
                        <c:v>177</c:v>
                      </c:pt>
                      <c:pt idx="1079">
                        <c:v>178</c:v>
                      </c:pt>
                      <c:pt idx="1080">
                        <c:v>179</c:v>
                      </c:pt>
                      <c:pt idx="1081">
                        <c:v>180</c:v>
                      </c:pt>
                      <c:pt idx="1082">
                        <c:v>181</c:v>
                      </c:pt>
                      <c:pt idx="1083">
                        <c:v>182</c:v>
                      </c:pt>
                      <c:pt idx="1084">
                        <c:v>183</c:v>
                      </c:pt>
                      <c:pt idx="1085">
                        <c:v>184</c:v>
                      </c:pt>
                      <c:pt idx="1086">
                        <c:v>185</c:v>
                      </c:pt>
                      <c:pt idx="1087">
                        <c:v>186</c:v>
                      </c:pt>
                      <c:pt idx="1088">
                        <c:v>187</c:v>
                      </c:pt>
                      <c:pt idx="1089">
                        <c:v>188</c:v>
                      </c:pt>
                      <c:pt idx="1090">
                        <c:v>189</c:v>
                      </c:pt>
                      <c:pt idx="1091">
                        <c:v>190</c:v>
                      </c:pt>
                      <c:pt idx="1092">
                        <c:v>190</c:v>
                      </c:pt>
                      <c:pt idx="1093">
                        <c:v>192</c:v>
                      </c:pt>
                      <c:pt idx="1094">
                        <c:v>192</c:v>
                      </c:pt>
                      <c:pt idx="1095">
                        <c:v>193</c:v>
                      </c:pt>
                      <c:pt idx="1096">
                        <c:v>195</c:v>
                      </c:pt>
                      <c:pt idx="1097">
                        <c:v>195</c:v>
                      </c:pt>
                      <c:pt idx="1098">
                        <c:v>196</c:v>
                      </c:pt>
                      <c:pt idx="1099">
                        <c:v>197</c:v>
                      </c:pt>
                      <c:pt idx="1100">
                        <c:v>199</c:v>
                      </c:pt>
                      <c:pt idx="1101">
                        <c:v>200</c:v>
                      </c:pt>
                      <c:pt idx="1102">
                        <c:v>201</c:v>
                      </c:pt>
                      <c:pt idx="1103">
                        <c:v>202</c:v>
                      </c:pt>
                      <c:pt idx="1104">
                        <c:v>203</c:v>
                      </c:pt>
                      <c:pt idx="1105">
                        <c:v>204</c:v>
                      </c:pt>
                      <c:pt idx="1106">
                        <c:v>205</c:v>
                      </c:pt>
                      <c:pt idx="1107">
                        <c:v>206</c:v>
                      </c:pt>
                      <c:pt idx="1108">
                        <c:v>207</c:v>
                      </c:pt>
                      <c:pt idx="1109">
                        <c:v>208</c:v>
                      </c:pt>
                      <c:pt idx="1110">
                        <c:v>209</c:v>
                      </c:pt>
                      <c:pt idx="1111">
                        <c:v>210</c:v>
                      </c:pt>
                      <c:pt idx="1112">
                        <c:v>211</c:v>
                      </c:pt>
                      <c:pt idx="1113">
                        <c:v>212</c:v>
                      </c:pt>
                      <c:pt idx="1114">
                        <c:v>213</c:v>
                      </c:pt>
                      <c:pt idx="1115">
                        <c:v>214</c:v>
                      </c:pt>
                      <c:pt idx="1116">
                        <c:v>215</c:v>
                      </c:pt>
                      <c:pt idx="1117">
                        <c:v>216</c:v>
                      </c:pt>
                      <c:pt idx="1118">
                        <c:v>217</c:v>
                      </c:pt>
                      <c:pt idx="1119">
                        <c:v>218</c:v>
                      </c:pt>
                      <c:pt idx="1120">
                        <c:v>219</c:v>
                      </c:pt>
                      <c:pt idx="1121">
                        <c:v>220</c:v>
                      </c:pt>
                      <c:pt idx="1122">
                        <c:v>221</c:v>
                      </c:pt>
                      <c:pt idx="1123">
                        <c:v>222</c:v>
                      </c:pt>
                      <c:pt idx="1124">
                        <c:v>223</c:v>
                      </c:pt>
                      <c:pt idx="1125">
                        <c:v>224</c:v>
                      </c:pt>
                      <c:pt idx="1126">
                        <c:v>225</c:v>
                      </c:pt>
                      <c:pt idx="1127">
                        <c:v>226</c:v>
                      </c:pt>
                      <c:pt idx="1128">
                        <c:v>227</c:v>
                      </c:pt>
                      <c:pt idx="1129">
                        <c:v>228</c:v>
                      </c:pt>
                      <c:pt idx="1130">
                        <c:v>229</c:v>
                      </c:pt>
                      <c:pt idx="1131">
                        <c:v>230</c:v>
                      </c:pt>
                      <c:pt idx="1132">
                        <c:v>231</c:v>
                      </c:pt>
                      <c:pt idx="1133">
                        <c:v>232</c:v>
                      </c:pt>
                      <c:pt idx="1134">
                        <c:v>233</c:v>
                      </c:pt>
                      <c:pt idx="1135">
                        <c:v>234</c:v>
                      </c:pt>
                      <c:pt idx="1136">
                        <c:v>235</c:v>
                      </c:pt>
                      <c:pt idx="1137">
                        <c:v>236</c:v>
                      </c:pt>
                      <c:pt idx="1138">
                        <c:v>237</c:v>
                      </c:pt>
                      <c:pt idx="1139">
                        <c:v>238</c:v>
                      </c:pt>
                      <c:pt idx="1140">
                        <c:v>239</c:v>
                      </c:pt>
                      <c:pt idx="1141">
                        <c:v>239</c:v>
                      </c:pt>
                      <c:pt idx="1142">
                        <c:v>240</c:v>
                      </c:pt>
                      <c:pt idx="1143">
                        <c:v>241</c:v>
                      </c:pt>
                      <c:pt idx="1144">
                        <c:v>243</c:v>
                      </c:pt>
                      <c:pt idx="1145">
                        <c:v>243</c:v>
                      </c:pt>
                      <c:pt idx="1146">
                        <c:v>245</c:v>
                      </c:pt>
                      <c:pt idx="1147">
                        <c:v>246</c:v>
                      </c:pt>
                      <c:pt idx="1148">
                        <c:v>247</c:v>
                      </c:pt>
                      <c:pt idx="1149">
                        <c:v>248</c:v>
                      </c:pt>
                      <c:pt idx="1150">
                        <c:v>249</c:v>
                      </c:pt>
                      <c:pt idx="1151">
                        <c:v>250</c:v>
                      </c:pt>
                      <c:pt idx="1152">
                        <c:v>251</c:v>
                      </c:pt>
                      <c:pt idx="1153">
                        <c:v>252</c:v>
                      </c:pt>
                      <c:pt idx="1154">
                        <c:v>253</c:v>
                      </c:pt>
                      <c:pt idx="1155">
                        <c:v>254</c:v>
                      </c:pt>
                      <c:pt idx="1156">
                        <c:v>255</c:v>
                      </c:pt>
                      <c:pt idx="1157">
                        <c:v>256</c:v>
                      </c:pt>
                      <c:pt idx="1158">
                        <c:v>257</c:v>
                      </c:pt>
                      <c:pt idx="1159">
                        <c:v>258</c:v>
                      </c:pt>
                      <c:pt idx="1160">
                        <c:v>259</c:v>
                      </c:pt>
                      <c:pt idx="1161">
                        <c:v>260</c:v>
                      </c:pt>
                      <c:pt idx="1162">
                        <c:v>261</c:v>
                      </c:pt>
                      <c:pt idx="1163">
                        <c:v>262</c:v>
                      </c:pt>
                      <c:pt idx="1164">
                        <c:v>263</c:v>
                      </c:pt>
                      <c:pt idx="1165">
                        <c:v>264</c:v>
                      </c:pt>
                      <c:pt idx="1166">
                        <c:v>265</c:v>
                      </c:pt>
                      <c:pt idx="1167">
                        <c:v>266</c:v>
                      </c:pt>
                      <c:pt idx="1168">
                        <c:v>267</c:v>
                      </c:pt>
                      <c:pt idx="1169">
                        <c:v>268</c:v>
                      </c:pt>
                      <c:pt idx="1170">
                        <c:v>269</c:v>
                      </c:pt>
                      <c:pt idx="1171">
                        <c:v>270</c:v>
                      </c:pt>
                      <c:pt idx="1172">
                        <c:v>271</c:v>
                      </c:pt>
                      <c:pt idx="1173">
                        <c:v>272</c:v>
                      </c:pt>
                      <c:pt idx="1174">
                        <c:v>273</c:v>
                      </c:pt>
                      <c:pt idx="1175">
                        <c:v>274</c:v>
                      </c:pt>
                      <c:pt idx="1176">
                        <c:v>275</c:v>
                      </c:pt>
                      <c:pt idx="1177">
                        <c:v>276</c:v>
                      </c:pt>
                      <c:pt idx="1178">
                        <c:v>277</c:v>
                      </c:pt>
                      <c:pt idx="1179">
                        <c:v>278</c:v>
                      </c:pt>
                      <c:pt idx="1180">
                        <c:v>279</c:v>
                      </c:pt>
                      <c:pt idx="1181">
                        <c:v>280</c:v>
                      </c:pt>
                      <c:pt idx="1182">
                        <c:v>281</c:v>
                      </c:pt>
                      <c:pt idx="1183">
                        <c:v>281</c:v>
                      </c:pt>
                      <c:pt idx="1184">
                        <c:v>283</c:v>
                      </c:pt>
                      <c:pt idx="1185">
                        <c:v>283</c:v>
                      </c:pt>
                      <c:pt idx="1186">
                        <c:v>284</c:v>
                      </c:pt>
                      <c:pt idx="1187">
                        <c:v>286</c:v>
                      </c:pt>
                      <c:pt idx="1188">
                        <c:v>286</c:v>
                      </c:pt>
                      <c:pt idx="1189">
                        <c:v>287</c:v>
                      </c:pt>
                      <c:pt idx="1190">
                        <c:v>288</c:v>
                      </c:pt>
                      <c:pt idx="1191">
                        <c:v>289</c:v>
                      </c:pt>
                      <c:pt idx="1192">
                        <c:v>290</c:v>
                      </c:pt>
                      <c:pt idx="1193">
                        <c:v>291</c:v>
                      </c:pt>
                      <c:pt idx="1194">
                        <c:v>293</c:v>
                      </c:pt>
                      <c:pt idx="1195">
                        <c:v>294</c:v>
                      </c:pt>
                      <c:pt idx="1196">
                        <c:v>295</c:v>
                      </c:pt>
                      <c:pt idx="1197">
                        <c:v>296</c:v>
                      </c:pt>
                      <c:pt idx="1198">
                        <c:v>297</c:v>
                      </c:pt>
                      <c:pt idx="1199">
                        <c:v>298</c:v>
                      </c:pt>
                      <c:pt idx="1200">
                        <c:v>299</c:v>
                      </c:pt>
                      <c:pt idx="1201">
                        <c:v>300</c:v>
                      </c:pt>
                      <c:pt idx="1202">
                        <c:v>0</c:v>
                      </c:pt>
                      <c:pt idx="1203">
                        <c:v>1</c:v>
                      </c:pt>
                      <c:pt idx="1204">
                        <c:v>2</c:v>
                      </c:pt>
                      <c:pt idx="1205">
                        <c:v>3</c:v>
                      </c:pt>
                      <c:pt idx="1206">
                        <c:v>4</c:v>
                      </c:pt>
                      <c:pt idx="1207">
                        <c:v>5</c:v>
                      </c:pt>
                      <c:pt idx="1208">
                        <c:v>6</c:v>
                      </c:pt>
                      <c:pt idx="1209">
                        <c:v>7</c:v>
                      </c:pt>
                      <c:pt idx="1210">
                        <c:v>8</c:v>
                      </c:pt>
                      <c:pt idx="1211">
                        <c:v>9</c:v>
                      </c:pt>
                      <c:pt idx="1212">
                        <c:v>10</c:v>
                      </c:pt>
                      <c:pt idx="1213">
                        <c:v>11</c:v>
                      </c:pt>
                      <c:pt idx="1214">
                        <c:v>12</c:v>
                      </c:pt>
                      <c:pt idx="1215">
                        <c:v>13</c:v>
                      </c:pt>
                      <c:pt idx="1216">
                        <c:v>14</c:v>
                      </c:pt>
                      <c:pt idx="1217">
                        <c:v>14</c:v>
                      </c:pt>
                      <c:pt idx="1218">
                        <c:v>15</c:v>
                      </c:pt>
                      <c:pt idx="1219">
                        <c:v>17</c:v>
                      </c:pt>
                      <c:pt idx="1220">
                        <c:v>17</c:v>
                      </c:pt>
                      <c:pt idx="1221">
                        <c:v>18</c:v>
                      </c:pt>
                      <c:pt idx="1222">
                        <c:v>20</c:v>
                      </c:pt>
                      <c:pt idx="1223">
                        <c:v>20</c:v>
                      </c:pt>
                      <c:pt idx="1224">
                        <c:v>21</c:v>
                      </c:pt>
                      <c:pt idx="1225">
                        <c:v>22</c:v>
                      </c:pt>
                      <c:pt idx="1226">
                        <c:v>23</c:v>
                      </c:pt>
                      <c:pt idx="1227">
                        <c:v>24</c:v>
                      </c:pt>
                      <c:pt idx="1228">
                        <c:v>25</c:v>
                      </c:pt>
                      <c:pt idx="1229">
                        <c:v>26</c:v>
                      </c:pt>
                      <c:pt idx="1230">
                        <c:v>27</c:v>
                      </c:pt>
                      <c:pt idx="1231">
                        <c:v>28</c:v>
                      </c:pt>
                      <c:pt idx="1232">
                        <c:v>29</c:v>
                      </c:pt>
                      <c:pt idx="1233">
                        <c:v>30</c:v>
                      </c:pt>
                      <c:pt idx="1234">
                        <c:v>31</c:v>
                      </c:pt>
                      <c:pt idx="1235">
                        <c:v>32</c:v>
                      </c:pt>
                      <c:pt idx="1236">
                        <c:v>33</c:v>
                      </c:pt>
                      <c:pt idx="1237">
                        <c:v>34</c:v>
                      </c:pt>
                      <c:pt idx="1238">
                        <c:v>35</c:v>
                      </c:pt>
                      <c:pt idx="1239">
                        <c:v>36</c:v>
                      </c:pt>
                      <c:pt idx="1240">
                        <c:v>37</c:v>
                      </c:pt>
                      <c:pt idx="1241">
                        <c:v>38</c:v>
                      </c:pt>
                      <c:pt idx="1242">
                        <c:v>39</c:v>
                      </c:pt>
                      <c:pt idx="1243">
                        <c:v>40</c:v>
                      </c:pt>
                      <c:pt idx="1244">
                        <c:v>41</c:v>
                      </c:pt>
                      <c:pt idx="1245">
                        <c:v>42</c:v>
                      </c:pt>
                      <c:pt idx="1246">
                        <c:v>43</c:v>
                      </c:pt>
                      <c:pt idx="1247">
                        <c:v>44</c:v>
                      </c:pt>
                      <c:pt idx="1248">
                        <c:v>45</c:v>
                      </c:pt>
                      <c:pt idx="1249">
                        <c:v>46</c:v>
                      </c:pt>
                      <c:pt idx="1250">
                        <c:v>47</c:v>
                      </c:pt>
                      <c:pt idx="1251">
                        <c:v>49</c:v>
                      </c:pt>
                      <c:pt idx="1252">
                        <c:v>50</c:v>
                      </c:pt>
                      <c:pt idx="1253">
                        <c:v>51</c:v>
                      </c:pt>
                      <c:pt idx="1254">
                        <c:v>52</c:v>
                      </c:pt>
                      <c:pt idx="1255">
                        <c:v>53</c:v>
                      </c:pt>
                      <c:pt idx="1256">
                        <c:v>54</c:v>
                      </c:pt>
                      <c:pt idx="1257">
                        <c:v>55</c:v>
                      </c:pt>
                      <c:pt idx="1258">
                        <c:v>56</c:v>
                      </c:pt>
                      <c:pt idx="1259">
                        <c:v>57</c:v>
                      </c:pt>
                      <c:pt idx="1260">
                        <c:v>58</c:v>
                      </c:pt>
                      <c:pt idx="1261">
                        <c:v>59</c:v>
                      </c:pt>
                      <c:pt idx="1262">
                        <c:v>60</c:v>
                      </c:pt>
                      <c:pt idx="1263">
                        <c:v>61</c:v>
                      </c:pt>
                      <c:pt idx="1264">
                        <c:v>62</c:v>
                      </c:pt>
                      <c:pt idx="1265">
                        <c:v>63</c:v>
                      </c:pt>
                      <c:pt idx="1266">
                        <c:v>63</c:v>
                      </c:pt>
                      <c:pt idx="1267">
                        <c:v>64</c:v>
                      </c:pt>
                      <c:pt idx="1268">
                        <c:v>65</c:v>
                      </c:pt>
                      <c:pt idx="1269">
                        <c:v>67</c:v>
                      </c:pt>
                      <c:pt idx="1270">
                        <c:v>67</c:v>
                      </c:pt>
                      <c:pt idx="1271">
                        <c:v>68</c:v>
                      </c:pt>
                      <c:pt idx="1272">
                        <c:v>69</c:v>
                      </c:pt>
                      <c:pt idx="1273">
                        <c:v>70</c:v>
                      </c:pt>
                      <c:pt idx="1274">
                        <c:v>71</c:v>
                      </c:pt>
                      <c:pt idx="1275">
                        <c:v>72</c:v>
                      </c:pt>
                      <c:pt idx="1276">
                        <c:v>73</c:v>
                      </c:pt>
                      <c:pt idx="1277">
                        <c:v>74</c:v>
                      </c:pt>
                      <c:pt idx="1278">
                        <c:v>75</c:v>
                      </c:pt>
                      <c:pt idx="1279">
                        <c:v>76</c:v>
                      </c:pt>
                      <c:pt idx="1280">
                        <c:v>77</c:v>
                      </c:pt>
                      <c:pt idx="1281">
                        <c:v>78</c:v>
                      </c:pt>
                      <c:pt idx="1282">
                        <c:v>79</c:v>
                      </c:pt>
                      <c:pt idx="1283">
                        <c:v>80</c:v>
                      </c:pt>
                      <c:pt idx="1284">
                        <c:v>81</c:v>
                      </c:pt>
                      <c:pt idx="1285">
                        <c:v>82</c:v>
                      </c:pt>
                      <c:pt idx="1286">
                        <c:v>83</c:v>
                      </c:pt>
                      <c:pt idx="1287">
                        <c:v>84</c:v>
                      </c:pt>
                      <c:pt idx="1288">
                        <c:v>85</c:v>
                      </c:pt>
                      <c:pt idx="1289">
                        <c:v>86</c:v>
                      </c:pt>
                      <c:pt idx="1290">
                        <c:v>87</c:v>
                      </c:pt>
                      <c:pt idx="1291">
                        <c:v>88</c:v>
                      </c:pt>
                      <c:pt idx="1292">
                        <c:v>89</c:v>
                      </c:pt>
                      <c:pt idx="1293">
                        <c:v>90</c:v>
                      </c:pt>
                      <c:pt idx="1294">
                        <c:v>91</c:v>
                      </c:pt>
                      <c:pt idx="1295">
                        <c:v>92</c:v>
                      </c:pt>
                      <c:pt idx="1296">
                        <c:v>93</c:v>
                      </c:pt>
                      <c:pt idx="1297">
                        <c:v>94</c:v>
                      </c:pt>
                      <c:pt idx="1298">
                        <c:v>95</c:v>
                      </c:pt>
                      <c:pt idx="1299">
                        <c:v>96</c:v>
                      </c:pt>
                      <c:pt idx="1300">
                        <c:v>98</c:v>
                      </c:pt>
                      <c:pt idx="1301">
                        <c:v>99</c:v>
                      </c:pt>
                      <c:pt idx="1302">
                        <c:v>100</c:v>
                      </c:pt>
                      <c:pt idx="1303">
                        <c:v>101</c:v>
                      </c:pt>
                      <c:pt idx="1304">
                        <c:v>102</c:v>
                      </c:pt>
                      <c:pt idx="1305">
                        <c:v>103</c:v>
                      </c:pt>
                      <c:pt idx="1306">
                        <c:v>104</c:v>
                      </c:pt>
                      <c:pt idx="1307">
                        <c:v>105</c:v>
                      </c:pt>
                      <c:pt idx="1308">
                        <c:v>106</c:v>
                      </c:pt>
                      <c:pt idx="1309">
                        <c:v>107</c:v>
                      </c:pt>
                      <c:pt idx="1310">
                        <c:v>108</c:v>
                      </c:pt>
                      <c:pt idx="1311">
                        <c:v>109</c:v>
                      </c:pt>
                      <c:pt idx="1312">
                        <c:v>110</c:v>
                      </c:pt>
                      <c:pt idx="1313">
                        <c:v>111</c:v>
                      </c:pt>
                      <c:pt idx="1314">
                        <c:v>112</c:v>
                      </c:pt>
                      <c:pt idx="1315">
                        <c:v>113</c:v>
                      </c:pt>
                      <c:pt idx="1316">
                        <c:v>113</c:v>
                      </c:pt>
                      <c:pt idx="1317">
                        <c:v>114</c:v>
                      </c:pt>
                      <c:pt idx="1318">
                        <c:v>115</c:v>
                      </c:pt>
                      <c:pt idx="1319">
                        <c:v>116</c:v>
                      </c:pt>
                      <c:pt idx="1320">
                        <c:v>117</c:v>
                      </c:pt>
                      <c:pt idx="1321">
                        <c:v>118</c:v>
                      </c:pt>
                      <c:pt idx="1322">
                        <c:v>119</c:v>
                      </c:pt>
                      <c:pt idx="1323">
                        <c:v>120</c:v>
                      </c:pt>
                      <c:pt idx="1324">
                        <c:v>121</c:v>
                      </c:pt>
                      <c:pt idx="1325">
                        <c:v>122</c:v>
                      </c:pt>
                      <c:pt idx="1326">
                        <c:v>123</c:v>
                      </c:pt>
                      <c:pt idx="1327">
                        <c:v>124</c:v>
                      </c:pt>
                      <c:pt idx="1328">
                        <c:v>125</c:v>
                      </c:pt>
                      <c:pt idx="1329">
                        <c:v>126</c:v>
                      </c:pt>
                      <c:pt idx="1330">
                        <c:v>127</c:v>
                      </c:pt>
                      <c:pt idx="1331">
                        <c:v>128</c:v>
                      </c:pt>
                      <c:pt idx="1332">
                        <c:v>129</c:v>
                      </c:pt>
                      <c:pt idx="1333">
                        <c:v>130</c:v>
                      </c:pt>
                      <c:pt idx="1334">
                        <c:v>131</c:v>
                      </c:pt>
                      <c:pt idx="1335">
                        <c:v>132</c:v>
                      </c:pt>
                      <c:pt idx="1336">
                        <c:v>133</c:v>
                      </c:pt>
                      <c:pt idx="1337">
                        <c:v>134</c:v>
                      </c:pt>
                      <c:pt idx="1338">
                        <c:v>135</c:v>
                      </c:pt>
                      <c:pt idx="1339">
                        <c:v>136</c:v>
                      </c:pt>
                      <c:pt idx="1340">
                        <c:v>137</c:v>
                      </c:pt>
                      <c:pt idx="1341">
                        <c:v>138</c:v>
                      </c:pt>
                      <c:pt idx="1342">
                        <c:v>139</c:v>
                      </c:pt>
                      <c:pt idx="1343">
                        <c:v>140</c:v>
                      </c:pt>
                      <c:pt idx="1344">
                        <c:v>141</c:v>
                      </c:pt>
                      <c:pt idx="1345">
                        <c:v>142</c:v>
                      </c:pt>
                      <c:pt idx="1346">
                        <c:v>143</c:v>
                      </c:pt>
                      <c:pt idx="1347">
                        <c:v>144</c:v>
                      </c:pt>
                      <c:pt idx="1348">
                        <c:v>145</c:v>
                      </c:pt>
                      <c:pt idx="1349">
                        <c:v>146</c:v>
                      </c:pt>
                      <c:pt idx="1350">
                        <c:v>147</c:v>
                      </c:pt>
                      <c:pt idx="1351">
                        <c:v>148</c:v>
                      </c:pt>
                      <c:pt idx="1352">
                        <c:v>150</c:v>
                      </c:pt>
                      <c:pt idx="1353">
                        <c:v>151</c:v>
                      </c:pt>
                      <c:pt idx="1354">
                        <c:v>152</c:v>
                      </c:pt>
                      <c:pt idx="1355">
                        <c:v>153</c:v>
                      </c:pt>
                      <c:pt idx="1356">
                        <c:v>154</c:v>
                      </c:pt>
                      <c:pt idx="1357">
                        <c:v>155</c:v>
                      </c:pt>
                      <c:pt idx="1358">
                        <c:v>156</c:v>
                      </c:pt>
                      <c:pt idx="1359">
                        <c:v>157</c:v>
                      </c:pt>
                      <c:pt idx="1360">
                        <c:v>158</c:v>
                      </c:pt>
                      <c:pt idx="1361">
                        <c:v>159</c:v>
                      </c:pt>
                      <c:pt idx="1362">
                        <c:v>160</c:v>
                      </c:pt>
                      <c:pt idx="1363">
                        <c:v>161</c:v>
                      </c:pt>
                      <c:pt idx="1364">
                        <c:v>162</c:v>
                      </c:pt>
                      <c:pt idx="1365">
                        <c:v>162</c:v>
                      </c:pt>
                      <c:pt idx="1366">
                        <c:v>163</c:v>
                      </c:pt>
                      <c:pt idx="1367">
                        <c:v>164</c:v>
                      </c:pt>
                      <c:pt idx="1368">
                        <c:v>165</c:v>
                      </c:pt>
                      <c:pt idx="1369">
                        <c:v>166</c:v>
                      </c:pt>
                      <c:pt idx="1370">
                        <c:v>167</c:v>
                      </c:pt>
                      <c:pt idx="1371">
                        <c:v>168</c:v>
                      </c:pt>
                      <c:pt idx="1372">
                        <c:v>169</c:v>
                      </c:pt>
                      <c:pt idx="1373">
                        <c:v>171</c:v>
                      </c:pt>
                      <c:pt idx="1374">
                        <c:v>171</c:v>
                      </c:pt>
                      <c:pt idx="1375">
                        <c:v>172</c:v>
                      </c:pt>
                      <c:pt idx="1376">
                        <c:v>173</c:v>
                      </c:pt>
                      <c:pt idx="1377">
                        <c:v>174</c:v>
                      </c:pt>
                      <c:pt idx="1378">
                        <c:v>175</c:v>
                      </c:pt>
                      <c:pt idx="1379">
                        <c:v>176</c:v>
                      </c:pt>
                      <c:pt idx="1380">
                        <c:v>177</c:v>
                      </c:pt>
                      <c:pt idx="1381">
                        <c:v>178</c:v>
                      </c:pt>
                      <c:pt idx="1382">
                        <c:v>179</c:v>
                      </c:pt>
                      <c:pt idx="1383">
                        <c:v>180</c:v>
                      </c:pt>
                      <c:pt idx="1384">
                        <c:v>181</c:v>
                      </c:pt>
                      <c:pt idx="1385">
                        <c:v>182</c:v>
                      </c:pt>
                      <c:pt idx="1386">
                        <c:v>183</c:v>
                      </c:pt>
                      <c:pt idx="1387">
                        <c:v>184</c:v>
                      </c:pt>
                      <c:pt idx="1388">
                        <c:v>185</c:v>
                      </c:pt>
                      <c:pt idx="1389">
                        <c:v>186</c:v>
                      </c:pt>
                      <c:pt idx="1390">
                        <c:v>187</c:v>
                      </c:pt>
                      <c:pt idx="1391">
                        <c:v>188</c:v>
                      </c:pt>
                      <c:pt idx="1392">
                        <c:v>189</c:v>
                      </c:pt>
                      <c:pt idx="1393">
                        <c:v>190</c:v>
                      </c:pt>
                      <c:pt idx="1394">
                        <c:v>191</c:v>
                      </c:pt>
                      <c:pt idx="1395">
                        <c:v>192</c:v>
                      </c:pt>
                      <c:pt idx="1396">
                        <c:v>193</c:v>
                      </c:pt>
                      <c:pt idx="1397">
                        <c:v>194</c:v>
                      </c:pt>
                      <c:pt idx="1398">
                        <c:v>196</c:v>
                      </c:pt>
                      <c:pt idx="1399">
                        <c:v>197</c:v>
                      </c:pt>
                      <c:pt idx="1400">
                        <c:v>198</c:v>
                      </c:pt>
                      <c:pt idx="1401">
                        <c:v>199</c:v>
                      </c:pt>
                      <c:pt idx="1402">
                        <c:v>200</c:v>
                      </c:pt>
                      <c:pt idx="1403">
                        <c:v>201</c:v>
                      </c:pt>
                      <c:pt idx="1404">
                        <c:v>202</c:v>
                      </c:pt>
                      <c:pt idx="1405">
                        <c:v>203</c:v>
                      </c:pt>
                      <c:pt idx="1406">
                        <c:v>204</c:v>
                      </c:pt>
                      <c:pt idx="1407">
                        <c:v>204</c:v>
                      </c:pt>
                      <c:pt idx="1408">
                        <c:v>205</c:v>
                      </c:pt>
                      <c:pt idx="1409">
                        <c:v>207</c:v>
                      </c:pt>
                      <c:pt idx="1410">
                        <c:v>207</c:v>
                      </c:pt>
                      <c:pt idx="1411">
                        <c:v>208</c:v>
                      </c:pt>
                      <c:pt idx="1412">
                        <c:v>209</c:v>
                      </c:pt>
                      <c:pt idx="1413">
                        <c:v>210</c:v>
                      </c:pt>
                      <c:pt idx="1414">
                        <c:v>211</c:v>
                      </c:pt>
                      <c:pt idx="1415">
                        <c:v>212</c:v>
                      </c:pt>
                      <c:pt idx="1416">
                        <c:v>213</c:v>
                      </c:pt>
                      <c:pt idx="1417">
                        <c:v>214</c:v>
                      </c:pt>
                      <c:pt idx="1418">
                        <c:v>215</c:v>
                      </c:pt>
                      <c:pt idx="1419">
                        <c:v>216</c:v>
                      </c:pt>
                      <c:pt idx="1420">
                        <c:v>217</c:v>
                      </c:pt>
                      <c:pt idx="1421">
                        <c:v>218</c:v>
                      </c:pt>
                      <c:pt idx="1422">
                        <c:v>219</c:v>
                      </c:pt>
                      <c:pt idx="1423">
                        <c:v>220</c:v>
                      </c:pt>
                      <c:pt idx="1424">
                        <c:v>221</c:v>
                      </c:pt>
                      <c:pt idx="1425">
                        <c:v>222</c:v>
                      </c:pt>
                      <c:pt idx="1426">
                        <c:v>223</c:v>
                      </c:pt>
                      <c:pt idx="1427">
                        <c:v>224</c:v>
                      </c:pt>
                      <c:pt idx="1428">
                        <c:v>225</c:v>
                      </c:pt>
                      <c:pt idx="1429">
                        <c:v>226</c:v>
                      </c:pt>
                      <c:pt idx="1430">
                        <c:v>227</c:v>
                      </c:pt>
                      <c:pt idx="1431">
                        <c:v>228</c:v>
                      </c:pt>
                      <c:pt idx="1432">
                        <c:v>229</c:v>
                      </c:pt>
                      <c:pt idx="1433">
                        <c:v>230</c:v>
                      </c:pt>
                      <c:pt idx="1434">
                        <c:v>231</c:v>
                      </c:pt>
                      <c:pt idx="1435">
                        <c:v>232</c:v>
                      </c:pt>
                      <c:pt idx="1436">
                        <c:v>233</c:v>
                      </c:pt>
                      <c:pt idx="1437">
                        <c:v>234</c:v>
                      </c:pt>
                      <c:pt idx="1438">
                        <c:v>235</c:v>
                      </c:pt>
                      <c:pt idx="1439">
                        <c:v>236</c:v>
                      </c:pt>
                      <c:pt idx="1440">
                        <c:v>237</c:v>
                      </c:pt>
                      <c:pt idx="1441">
                        <c:v>238</c:v>
                      </c:pt>
                      <c:pt idx="1442">
                        <c:v>239</c:v>
                      </c:pt>
                      <c:pt idx="1443">
                        <c:v>240</c:v>
                      </c:pt>
                      <c:pt idx="1444">
                        <c:v>241</c:v>
                      </c:pt>
                      <c:pt idx="1445">
                        <c:v>243</c:v>
                      </c:pt>
                      <c:pt idx="1446">
                        <c:v>244</c:v>
                      </c:pt>
                      <c:pt idx="1447">
                        <c:v>245</c:v>
                      </c:pt>
                      <c:pt idx="1448">
                        <c:v>246</c:v>
                      </c:pt>
                      <c:pt idx="1449">
                        <c:v>247</c:v>
                      </c:pt>
                      <c:pt idx="1450">
                        <c:v>248</c:v>
                      </c:pt>
                      <c:pt idx="1451">
                        <c:v>249</c:v>
                      </c:pt>
                      <c:pt idx="1452">
                        <c:v>249</c:v>
                      </c:pt>
                      <c:pt idx="1453">
                        <c:v>250</c:v>
                      </c:pt>
                      <c:pt idx="1454">
                        <c:v>251</c:v>
                      </c:pt>
                      <c:pt idx="1455">
                        <c:v>252</c:v>
                      </c:pt>
                      <c:pt idx="1456">
                        <c:v>253</c:v>
                      </c:pt>
                      <c:pt idx="1457">
                        <c:v>255</c:v>
                      </c:pt>
                      <c:pt idx="1458">
                        <c:v>255</c:v>
                      </c:pt>
                      <c:pt idx="1459">
                        <c:v>256</c:v>
                      </c:pt>
                      <c:pt idx="1460">
                        <c:v>257</c:v>
                      </c:pt>
                      <c:pt idx="1461">
                        <c:v>258</c:v>
                      </c:pt>
                      <c:pt idx="1462">
                        <c:v>259</c:v>
                      </c:pt>
                      <c:pt idx="1463">
                        <c:v>260</c:v>
                      </c:pt>
                      <c:pt idx="1464">
                        <c:v>261</c:v>
                      </c:pt>
                      <c:pt idx="1465">
                        <c:v>262</c:v>
                      </c:pt>
                      <c:pt idx="1466">
                        <c:v>263</c:v>
                      </c:pt>
                      <c:pt idx="1467">
                        <c:v>264</c:v>
                      </c:pt>
                      <c:pt idx="1468">
                        <c:v>265</c:v>
                      </c:pt>
                      <c:pt idx="1469">
                        <c:v>266</c:v>
                      </c:pt>
                      <c:pt idx="1470">
                        <c:v>267</c:v>
                      </c:pt>
                      <c:pt idx="1471">
                        <c:v>268</c:v>
                      </c:pt>
                      <c:pt idx="1472">
                        <c:v>269</c:v>
                      </c:pt>
                      <c:pt idx="1473">
                        <c:v>270</c:v>
                      </c:pt>
                      <c:pt idx="1474">
                        <c:v>271</c:v>
                      </c:pt>
                      <c:pt idx="1475">
                        <c:v>272</c:v>
                      </c:pt>
                      <c:pt idx="1476">
                        <c:v>273</c:v>
                      </c:pt>
                      <c:pt idx="1477">
                        <c:v>274</c:v>
                      </c:pt>
                      <c:pt idx="1478">
                        <c:v>275</c:v>
                      </c:pt>
                      <c:pt idx="1479">
                        <c:v>276</c:v>
                      </c:pt>
                      <c:pt idx="1480">
                        <c:v>277</c:v>
                      </c:pt>
                      <c:pt idx="1481">
                        <c:v>278</c:v>
                      </c:pt>
                      <c:pt idx="1482">
                        <c:v>279</c:v>
                      </c:pt>
                      <c:pt idx="1483">
                        <c:v>280</c:v>
                      </c:pt>
                      <c:pt idx="1484">
                        <c:v>281</c:v>
                      </c:pt>
                      <c:pt idx="1485">
                        <c:v>282</c:v>
                      </c:pt>
                      <c:pt idx="1486">
                        <c:v>283</c:v>
                      </c:pt>
                      <c:pt idx="1487">
                        <c:v>284</c:v>
                      </c:pt>
                      <c:pt idx="1488">
                        <c:v>286</c:v>
                      </c:pt>
                      <c:pt idx="1489">
                        <c:v>287</c:v>
                      </c:pt>
                      <c:pt idx="1490">
                        <c:v>288</c:v>
                      </c:pt>
                      <c:pt idx="1491">
                        <c:v>289</c:v>
                      </c:pt>
                      <c:pt idx="1492">
                        <c:v>290</c:v>
                      </c:pt>
                      <c:pt idx="1493">
                        <c:v>291</c:v>
                      </c:pt>
                      <c:pt idx="1494">
                        <c:v>291</c:v>
                      </c:pt>
                      <c:pt idx="1495">
                        <c:v>292</c:v>
                      </c:pt>
                      <c:pt idx="1496">
                        <c:v>293</c:v>
                      </c:pt>
                      <c:pt idx="1497">
                        <c:v>295</c:v>
                      </c:pt>
                      <c:pt idx="1498">
                        <c:v>295</c:v>
                      </c:pt>
                      <c:pt idx="1499">
                        <c:v>296</c:v>
                      </c:pt>
                      <c:pt idx="1500">
                        <c:v>297</c:v>
                      </c:pt>
                      <c:pt idx="1501">
                        <c:v>298</c:v>
                      </c:pt>
                      <c:pt idx="1502">
                        <c:v>299</c:v>
                      </c:pt>
                      <c:pt idx="1503">
                        <c:v>0</c:v>
                      </c:pt>
                      <c:pt idx="1504">
                        <c:v>1</c:v>
                      </c:pt>
                      <c:pt idx="1505">
                        <c:v>2</c:v>
                      </c:pt>
                      <c:pt idx="1506">
                        <c:v>3</c:v>
                      </c:pt>
                      <c:pt idx="1507">
                        <c:v>4</c:v>
                      </c:pt>
                      <c:pt idx="1508">
                        <c:v>5</c:v>
                      </c:pt>
                      <c:pt idx="1509">
                        <c:v>6</c:v>
                      </c:pt>
                      <c:pt idx="1510">
                        <c:v>7</c:v>
                      </c:pt>
                      <c:pt idx="1511">
                        <c:v>8</c:v>
                      </c:pt>
                      <c:pt idx="1512">
                        <c:v>9</c:v>
                      </c:pt>
                      <c:pt idx="1513">
                        <c:v>9</c:v>
                      </c:pt>
                      <c:pt idx="1514">
                        <c:v>11</c:v>
                      </c:pt>
                      <c:pt idx="1515">
                        <c:v>11</c:v>
                      </c:pt>
                      <c:pt idx="1516">
                        <c:v>12</c:v>
                      </c:pt>
                      <c:pt idx="1517">
                        <c:v>14</c:v>
                      </c:pt>
                      <c:pt idx="1518">
                        <c:v>14</c:v>
                      </c:pt>
                      <c:pt idx="1519">
                        <c:v>15</c:v>
                      </c:pt>
                      <c:pt idx="1520">
                        <c:v>16</c:v>
                      </c:pt>
                      <c:pt idx="1521">
                        <c:v>17</c:v>
                      </c:pt>
                      <c:pt idx="1522">
                        <c:v>18</c:v>
                      </c:pt>
                      <c:pt idx="1523">
                        <c:v>19</c:v>
                      </c:pt>
                      <c:pt idx="1524">
                        <c:v>20</c:v>
                      </c:pt>
                      <c:pt idx="1525">
                        <c:v>21</c:v>
                      </c:pt>
                      <c:pt idx="1526">
                        <c:v>22</c:v>
                      </c:pt>
                      <c:pt idx="1527">
                        <c:v>23</c:v>
                      </c:pt>
                      <c:pt idx="1528">
                        <c:v>24</c:v>
                      </c:pt>
                      <c:pt idx="1529">
                        <c:v>25</c:v>
                      </c:pt>
                      <c:pt idx="1530">
                        <c:v>26</c:v>
                      </c:pt>
                      <c:pt idx="1531">
                        <c:v>27</c:v>
                      </c:pt>
                      <c:pt idx="1532">
                        <c:v>28</c:v>
                      </c:pt>
                      <c:pt idx="1533">
                        <c:v>29</c:v>
                      </c:pt>
                      <c:pt idx="1534">
                        <c:v>30</c:v>
                      </c:pt>
                      <c:pt idx="1535">
                        <c:v>31</c:v>
                      </c:pt>
                      <c:pt idx="1536">
                        <c:v>32</c:v>
                      </c:pt>
                      <c:pt idx="1537">
                        <c:v>33</c:v>
                      </c:pt>
                      <c:pt idx="1538">
                        <c:v>35</c:v>
                      </c:pt>
                      <c:pt idx="1539">
                        <c:v>36</c:v>
                      </c:pt>
                      <c:pt idx="1540">
                        <c:v>37</c:v>
                      </c:pt>
                      <c:pt idx="1541">
                        <c:v>38</c:v>
                      </c:pt>
                      <c:pt idx="1542">
                        <c:v>39</c:v>
                      </c:pt>
                      <c:pt idx="1543">
                        <c:v>40</c:v>
                      </c:pt>
                      <c:pt idx="1544">
                        <c:v>41</c:v>
                      </c:pt>
                      <c:pt idx="1545">
                        <c:v>41</c:v>
                      </c:pt>
                      <c:pt idx="1546">
                        <c:v>42</c:v>
                      </c:pt>
                      <c:pt idx="1547">
                        <c:v>44</c:v>
                      </c:pt>
                      <c:pt idx="1548">
                        <c:v>44</c:v>
                      </c:pt>
                      <c:pt idx="1549">
                        <c:v>45</c:v>
                      </c:pt>
                      <c:pt idx="1550">
                        <c:v>46</c:v>
                      </c:pt>
                      <c:pt idx="1551">
                        <c:v>47</c:v>
                      </c:pt>
                      <c:pt idx="1552">
                        <c:v>48</c:v>
                      </c:pt>
                      <c:pt idx="1553">
                        <c:v>49</c:v>
                      </c:pt>
                      <c:pt idx="1554">
                        <c:v>50</c:v>
                      </c:pt>
                      <c:pt idx="1555">
                        <c:v>51</c:v>
                      </c:pt>
                      <c:pt idx="1556">
                        <c:v>52</c:v>
                      </c:pt>
                      <c:pt idx="1557">
                        <c:v>53</c:v>
                      </c:pt>
                      <c:pt idx="1558">
                        <c:v>54</c:v>
                      </c:pt>
                      <c:pt idx="1559">
                        <c:v>55</c:v>
                      </c:pt>
                      <c:pt idx="1560">
                        <c:v>56</c:v>
                      </c:pt>
                      <c:pt idx="1561">
                        <c:v>57</c:v>
                      </c:pt>
                      <c:pt idx="1562">
                        <c:v>58</c:v>
                      </c:pt>
                      <c:pt idx="1563">
                        <c:v>59</c:v>
                      </c:pt>
                      <c:pt idx="1564">
                        <c:v>60</c:v>
                      </c:pt>
                      <c:pt idx="1565">
                        <c:v>61</c:v>
                      </c:pt>
                      <c:pt idx="1566">
                        <c:v>63</c:v>
                      </c:pt>
                      <c:pt idx="1567">
                        <c:v>64</c:v>
                      </c:pt>
                      <c:pt idx="1568">
                        <c:v>65</c:v>
                      </c:pt>
                      <c:pt idx="1569">
                        <c:v>66</c:v>
                      </c:pt>
                      <c:pt idx="1570">
                        <c:v>67</c:v>
                      </c:pt>
                      <c:pt idx="1571">
                        <c:v>68</c:v>
                      </c:pt>
                      <c:pt idx="1572">
                        <c:v>69</c:v>
                      </c:pt>
                      <c:pt idx="1573">
                        <c:v>69</c:v>
                      </c:pt>
                      <c:pt idx="1574">
                        <c:v>71</c:v>
                      </c:pt>
                      <c:pt idx="1575">
                        <c:v>71</c:v>
                      </c:pt>
                      <c:pt idx="1576">
                        <c:v>72</c:v>
                      </c:pt>
                      <c:pt idx="1577">
                        <c:v>73</c:v>
                      </c:pt>
                      <c:pt idx="1578">
                        <c:v>75</c:v>
                      </c:pt>
                      <c:pt idx="1579">
                        <c:v>75</c:v>
                      </c:pt>
                      <c:pt idx="1580">
                        <c:v>76</c:v>
                      </c:pt>
                      <c:pt idx="1581">
                        <c:v>77</c:v>
                      </c:pt>
                      <c:pt idx="1582">
                        <c:v>78</c:v>
                      </c:pt>
                      <c:pt idx="1583">
                        <c:v>79</c:v>
                      </c:pt>
                      <c:pt idx="1584">
                        <c:v>80</c:v>
                      </c:pt>
                      <c:pt idx="1585">
                        <c:v>81</c:v>
                      </c:pt>
                      <c:pt idx="1586">
                        <c:v>82</c:v>
                      </c:pt>
                      <c:pt idx="1587">
                        <c:v>83</c:v>
                      </c:pt>
                      <c:pt idx="1588">
                        <c:v>84</c:v>
                      </c:pt>
                      <c:pt idx="1589">
                        <c:v>85</c:v>
                      </c:pt>
                      <c:pt idx="1590">
                        <c:v>86</c:v>
                      </c:pt>
                      <c:pt idx="1591">
                        <c:v>87</c:v>
                      </c:pt>
                      <c:pt idx="1592">
                        <c:v>88</c:v>
                      </c:pt>
                      <c:pt idx="1593">
                        <c:v>89</c:v>
                      </c:pt>
                      <c:pt idx="1594">
                        <c:v>90</c:v>
                      </c:pt>
                      <c:pt idx="1595">
                        <c:v>91</c:v>
                      </c:pt>
                      <c:pt idx="1596">
                        <c:v>93</c:v>
                      </c:pt>
                      <c:pt idx="1597">
                        <c:v>94</c:v>
                      </c:pt>
                      <c:pt idx="1598">
                        <c:v>95</c:v>
                      </c:pt>
                      <c:pt idx="1599">
                        <c:v>96</c:v>
                      </c:pt>
                      <c:pt idx="1600">
                        <c:v>97</c:v>
                      </c:pt>
                      <c:pt idx="1601">
                        <c:v>98</c:v>
                      </c:pt>
                      <c:pt idx="1602">
                        <c:v>99</c:v>
                      </c:pt>
                      <c:pt idx="1603">
                        <c:v>99</c:v>
                      </c:pt>
                      <c:pt idx="1604">
                        <c:v>101</c:v>
                      </c:pt>
                      <c:pt idx="1605">
                        <c:v>101</c:v>
                      </c:pt>
                      <c:pt idx="1606">
                        <c:v>102</c:v>
                      </c:pt>
                      <c:pt idx="1607">
                        <c:v>103</c:v>
                      </c:pt>
                      <c:pt idx="1608">
                        <c:v>105</c:v>
                      </c:pt>
                      <c:pt idx="1609">
                        <c:v>105</c:v>
                      </c:pt>
                      <c:pt idx="1610">
                        <c:v>106</c:v>
                      </c:pt>
                      <c:pt idx="1611">
                        <c:v>107</c:v>
                      </c:pt>
                      <c:pt idx="1612">
                        <c:v>108</c:v>
                      </c:pt>
                      <c:pt idx="1613">
                        <c:v>109</c:v>
                      </c:pt>
                      <c:pt idx="1614">
                        <c:v>110</c:v>
                      </c:pt>
                      <c:pt idx="1615">
                        <c:v>111</c:v>
                      </c:pt>
                      <c:pt idx="1616">
                        <c:v>112</c:v>
                      </c:pt>
                      <c:pt idx="1617">
                        <c:v>113</c:v>
                      </c:pt>
                      <c:pt idx="1618">
                        <c:v>114</c:v>
                      </c:pt>
                      <c:pt idx="1619">
                        <c:v>115</c:v>
                      </c:pt>
                      <c:pt idx="1620">
                        <c:v>116</c:v>
                      </c:pt>
                      <c:pt idx="1621">
                        <c:v>117</c:v>
                      </c:pt>
                      <c:pt idx="1622">
                        <c:v>118</c:v>
                      </c:pt>
                      <c:pt idx="1623">
                        <c:v>119</c:v>
                      </c:pt>
                      <c:pt idx="1624">
                        <c:v>120</c:v>
                      </c:pt>
                      <c:pt idx="1625">
                        <c:v>121</c:v>
                      </c:pt>
                      <c:pt idx="1626">
                        <c:v>123</c:v>
                      </c:pt>
                      <c:pt idx="1627">
                        <c:v>124</c:v>
                      </c:pt>
                      <c:pt idx="1628">
                        <c:v>125</c:v>
                      </c:pt>
                      <c:pt idx="1629">
                        <c:v>126</c:v>
                      </c:pt>
                      <c:pt idx="1630">
                        <c:v>127</c:v>
                      </c:pt>
                      <c:pt idx="1631">
                        <c:v>128</c:v>
                      </c:pt>
                      <c:pt idx="1632">
                        <c:v>128</c:v>
                      </c:pt>
                      <c:pt idx="1633">
                        <c:v>129</c:v>
                      </c:pt>
                      <c:pt idx="1634">
                        <c:v>130</c:v>
                      </c:pt>
                      <c:pt idx="1635">
                        <c:v>132</c:v>
                      </c:pt>
                      <c:pt idx="1636">
                        <c:v>132</c:v>
                      </c:pt>
                      <c:pt idx="1637">
                        <c:v>133</c:v>
                      </c:pt>
                      <c:pt idx="1638">
                        <c:v>134</c:v>
                      </c:pt>
                      <c:pt idx="1639">
                        <c:v>135</c:v>
                      </c:pt>
                      <c:pt idx="1640">
                        <c:v>136</c:v>
                      </c:pt>
                      <c:pt idx="1641">
                        <c:v>137</c:v>
                      </c:pt>
                      <c:pt idx="1642">
                        <c:v>138</c:v>
                      </c:pt>
                      <c:pt idx="1643">
                        <c:v>139</c:v>
                      </c:pt>
                      <c:pt idx="1644">
                        <c:v>140</c:v>
                      </c:pt>
                      <c:pt idx="1645">
                        <c:v>141</c:v>
                      </c:pt>
                      <c:pt idx="1646">
                        <c:v>142</c:v>
                      </c:pt>
                      <c:pt idx="1647">
                        <c:v>143</c:v>
                      </c:pt>
                      <c:pt idx="1648">
                        <c:v>144</c:v>
                      </c:pt>
                      <c:pt idx="1649">
                        <c:v>145</c:v>
                      </c:pt>
                      <c:pt idx="1650">
                        <c:v>146</c:v>
                      </c:pt>
                      <c:pt idx="1651">
                        <c:v>147</c:v>
                      </c:pt>
                      <c:pt idx="1652">
                        <c:v>148</c:v>
                      </c:pt>
                      <c:pt idx="1653">
                        <c:v>150</c:v>
                      </c:pt>
                      <c:pt idx="1654">
                        <c:v>151</c:v>
                      </c:pt>
                      <c:pt idx="1655">
                        <c:v>152</c:v>
                      </c:pt>
                      <c:pt idx="1656">
                        <c:v>153</c:v>
                      </c:pt>
                      <c:pt idx="1657">
                        <c:v>154</c:v>
                      </c:pt>
                      <c:pt idx="1658">
                        <c:v>154</c:v>
                      </c:pt>
                      <c:pt idx="1659">
                        <c:v>155</c:v>
                      </c:pt>
                      <c:pt idx="1660">
                        <c:v>156</c:v>
                      </c:pt>
                      <c:pt idx="1661">
                        <c:v>157</c:v>
                      </c:pt>
                      <c:pt idx="1662">
                        <c:v>158</c:v>
                      </c:pt>
                      <c:pt idx="1663">
                        <c:v>159</c:v>
                      </c:pt>
                      <c:pt idx="1664">
                        <c:v>160</c:v>
                      </c:pt>
                      <c:pt idx="1665">
                        <c:v>161</c:v>
                      </c:pt>
                      <c:pt idx="1666">
                        <c:v>162</c:v>
                      </c:pt>
                      <c:pt idx="1667">
                        <c:v>163</c:v>
                      </c:pt>
                      <c:pt idx="1668">
                        <c:v>164</c:v>
                      </c:pt>
                      <c:pt idx="1669">
                        <c:v>165</c:v>
                      </c:pt>
                      <c:pt idx="1670">
                        <c:v>166</c:v>
                      </c:pt>
                      <c:pt idx="1671">
                        <c:v>167</c:v>
                      </c:pt>
                      <c:pt idx="1672">
                        <c:v>168</c:v>
                      </c:pt>
                      <c:pt idx="1673">
                        <c:v>169</c:v>
                      </c:pt>
                      <c:pt idx="1674">
                        <c:v>170</c:v>
                      </c:pt>
                      <c:pt idx="1675">
                        <c:v>171</c:v>
                      </c:pt>
                      <c:pt idx="1676">
                        <c:v>172</c:v>
                      </c:pt>
                      <c:pt idx="1677">
                        <c:v>174</c:v>
                      </c:pt>
                      <c:pt idx="1678">
                        <c:v>175</c:v>
                      </c:pt>
                      <c:pt idx="1679">
                        <c:v>176</c:v>
                      </c:pt>
                      <c:pt idx="1680">
                        <c:v>177</c:v>
                      </c:pt>
                      <c:pt idx="1681">
                        <c:v>177</c:v>
                      </c:pt>
                      <c:pt idx="1682">
                        <c:v>179</c:v>
                      </c:pt>
                      <c:pt idx="1683">
                        <c:v>179</c:v>
                      </c:pt>
                      <c:pt idx="1684">
                        <c:v>180</c:v>
                      </c:pt>
                      <c:pt idx="1685">
                        <c:v>181</c:v>
                      </c:pt>
                      <c:pt idx="1686">
                        <c:v>182</c:v>
                      </c:pt>
                      <c:pt idx="1687">
                        <c:v>183</c:v>
                      </c:pt>
                      <c:pt idx="1688">
                        <c:v>184</c:v>
                      </c:pt>
                      <c:pt idx="1689">
                        <c:v>185</c:v>
                      </c:pt>
                      <c:pt idx="1690">
                        <c:v>186</c:v>
                      </c:pt>
                      <c:pt idx="1691">
                        <c:v>187</c:v>
                      </c:pt>
                      <c:pt idx="1692">
                        <c:v>188</c:v>
                      </c:pt>
                      <c:pt idx="1693">
                        <c:v>189</c:v>
                      </c:pt>
                      <c:pt idx="1694">
                        <c:v>190</c:v>
                      </c:pt>
                      <c:pt idx="1695">
                        <c:v>191</c:v>
                      </c:pt>
                      <c:pt idx="1696">
                        <c:v>192</c:v>
                      </c:pt>
                      <c:pt idx="1697">
                        <c:v>193</c:v>
                      </c:pt>
                      <c:pt idx="1698">
                        <c:v>194</c:v>
                      </c:pt>
                      <c:pt idx="1699">
                        <c:v>195</c:v>
                      </c:pt>
                      <c:pt idx="1700">
                        <c:v>197</c:v>
                      </c:pt>
                      <c:pt idx="1701">
                        <c:v>198</c:v>
                      </c:pt>
                      <c:pt idx="1702">
                        <c:v>199</c:v>
                      </c:pt>
                      <c:pt idx="1703">
                        <c:v>200</c:v>
                      </c:pt>
                      <c:pt idx="1704">
                        <c:v>200</c:v>
                      </c:pt>
                      <c:pt idx="1705">
                        <c:v>202</c:v>
                      </c:pt>
                      <c:pt idx="1706">
                        <c:v>202</c:v>
                      </c:pt>
                      <c:pt idx="1707">
                        <c:v>203</c:v>
                      </c:pt>
                      <c:pt idx="1708">
                        <c:v>204</c:v>
                      </c:pt>
                      <c:pt idx="1709">
                        <c:v>205</c:v>
                      </c:pt>
                      <c:pt idx="1710">
                        <c:v>206</c:v>
                      </c:pt>
                      <c:pt idx="1711">
                        <c:v>207</c:v>
                      </c:pt>
                      <c:pt idx="1712">
                        <c:v>208</c:v>
                      </c:pt>
                      <c:pt idx="1713">
                        <c:v>209</c:v>
                      </c:pt>
                      <c:pt idx="1714">
                        <c:v>210</c:v>
                      </c:pt>
                      <c:pt idx="1715">
                        <c:v>211</c:v>
                      </c:pt>
                      <c:pt idx="1716">
                        <c:v>212</c:v>
                      </c:pt>
                      <c:pt idx="1717">
                        <c:v>213</c:v>
                      </c:pt>
                      <c:pt idx="1718">
                        <c:v>214</c:v>
                      </c:pt>
                      <c:pt idx="1719">
                        <c:v>215</c:v>
                      </c:pt>
                      <c:pt idx="1720">
                        <c:v>216</c:v>
                      </c:pt>
                      <c:pt idx="1721">
                        <c:v>217</c:v>
                      </c:pt>
                      <c:pt idx="1722">
                        <c:v>218</c:v>
                      </c:pt>
                      <c:pt idx="1723">
                        <c:v>219</c:v>
                      </c:pt>
                      <c:pt idx="1724">
                        <c:v>220</c:v>
                      </c:pt>
                      <c:pt idx="1725">
                        <c:v>221</c:v>
                      </c:pt>
                      <c:pt idx="1726">
                        <c:v>222</c:v>
                      </c:pt>
                      <c:pt idx="1727">
                        <c:v>224</c:v>
                      </c:pt>
                      <c:pt idx="1728">
                        <c:v>225</c:v>
                      </c:pt>
                      <c:pt idx="1729">
                        <c:v>226</c:v>
                      </c:pt>
                      <c:pt idx="1730">
                        <c:v>227</c:v>
                      </c:pt>
                      <c:pt idx="1731">
                        <c:v>227</c:v>
                      </c:pt>
                      <c:pt idx="1732">
                        <c:v>229</c:v>
                      </c:pt>
                      <c:pt idx="1733">
                        <c:v>229</c:v>
                      </c:pt>
                      <c:pt idx="1734">
                        <c:v>230</c:v>
                      </c:pt>
                      <c:pt idx="1735">
                        <c:v>231</c:v>
                      </c:pt>
                      <c:pt idx="1736">
                        <c:v>232</c:v>
                      </c:pt>
                      <c:pt idx="1737">
                        <c:v>233</c:v>
                      </c:pt>
                      <c:pt idx="1738">
                        <c:v>234</c:v>
                      </c:pt>
                      <c:pt idx="1739">
                        <c:v>235</c:v>
                      </c:pt>
                      <c:pt idx="1740">
                        <c:v>236</c:v>
                      </c:pt>
                      <c:pt idx="1741">
                        <c:v>237</c:v>
                      </c:pt>
                      <c:pt idx="1742">
                        <c:v>238</c:v>
                      </c:pt>
                      <c:pt idx="1743">
                        <c:v>239</c:v>
                      </c:pt>
                      <c:pt idx="1744">
                        <c:v>240</c:v>
                      </c:pt>
                      <c:pt idx="1745">
                        <c:v>241</c:v>
                      </c:pt>
                      <c:pt idx="1746">
                        <c:v>242</c:v>
                      </c:pt>
                      <c:pt idx="1747">
                        <c:v>243</c:v>
                      </c:pt>
                      <c:pt idx="1748">
                        <c:v>244</c:v>
                      </c:pt>
                      <c:pt idx="1749">
                        <c:v>245</c:v>
                      </c:pt>
                      <c:pt idx="1750">
                        <c:v>246</c:v>
                      </c:pt>
                      <c:pt idx="1751">
                        <c:v>247</c:v>
                      </c:pt>
                      <c:pt idx="1752">
                        <c:v>248</c:v>
                      </c:pt>
                      <c:pt idx="1753">
                        <c:v>249</c:v>
                      </c:pt>
                      <c:pt idx="1754">
                        <c:v>250</c:v>
                      </c:pt>
                      <c:pt idx="1755">
                        <c:v>251</c:v>
                      </c:pt>
                      <c:pt idx="1756">
                        <c:v>253</c:v>
                      </c:pt>
                      <c:pt idx="1757">
                        <c:v>254</c:v>
                      </c:pt>
                      <c:pt idx="1758">
                        <c:v>254</c:v>
                      </c:pt>
                      <c:pt idx="1759">
                        <c:v>255</c:v>
                      </c:pt>
                      <c:pt idx="1760">
                        <c:v>256</c:v>
                      </c:pt>
                      <c:pt idx="1761">
                        <c:v>257</c:v>
                      </c:pt>
                      <c:pt idx="1762">
                        <c:v>258</c:v>
                      </c:pt>
                      <c:pt idx="1763">
                        <c:v>259</c:v>
                      </c:pt>
                      <c:pt idx="1764">
                        <c:v>260</c:v>
                      </c:pt>
                      <c:pt idx="1765">
                        <c:v>261</c:v>
                      </c:pt>
                      <c:pt idx="1766">
                        <c:v>262</c:v>
                      </c:pt>
                      <c:pt idx="1767">
                        <c:v>263</c:v>
                      </c:pt>
                      <c:pt idx="1768">
                        <c:v>264</c:v>
                      </c:pt>
                      <c:pt idx="1769">
                        <c:v>265</c:v>
                      </c:pt>
                      <c:pt idx="1770">
                        <c:v>266</c:v>
                      </c:pt>
                      <c:pt idx="1771">
                        <c:v>267</c:v>
                      </c:pt>
                      <c:pt idx="1772">
                        <c:v>268</c:v>
                      </c:pt>
                      <c:pt idx="1773">
                        <c:v>269</c:v>
                      </c:pt>
                      <c:pt idx="1774">
                        <c:v>270</c:v>
                      </c:pt>
                      <c:pt idx="1775">
                        <c:v>271</c:v>
                      </c:pt>
                      <c:pt idx="1776">
                        <c:v>273</c:v>
                      </c:pt>
                      <c:pt idx="1777">
                        <c:v>274</c:v>
                      </c:pt>
                      <c:pt idx="1778">
                        <c:v>274</c:v>
                      </c:pt>
                      <c:pt idx="1779">
                        <c:v>276</c:v>
                      </c:pt>
                      <c:pt idx="1780">
                        <c:v>276</c:v>
                      </c:pt>
                      <c:pt idx="1781">
                        <c:v>277</c:v>
                      </c:pt>
                      <c:pt idx="1782">
                        <c:v>278</c:v>
                      </c:pt>
                      <c:pt idx="1783">
                        <c:v>279</c:v>
                      </c:pt>
                      <c:pt idx="1784">
                        <c:v>280</c:v>
                      </c:pt>
                      <c:pt idx="1785">
                        <c:v>281</c:v>
                      </c:pt>
                      <c:pt idx="1786">
                        <c:v>282</c:v>
                      </c:pt>
                      <c:pt idx="1787">
                        <c:v>283</c:v>
                      </c:pt>
                      <c:pt idx="1788">
                        <c:v>284</c:v>
                      </c:pt>
                      <c:pt idx="1789">
                        <c:v>285</c:v>
                      </c:pt>
                      <c:pt idx="1790">
                        <c:v>286</c:v>
                      </c:pt>
                      <c:pt idx="1791">
                        <c:v>287</c:v>
                      </c:pt>
                      <c:pt idx="1792">
                        <c:v>288</c:v>
                      </c:pt>
                      <c:pt idx="1793">
                        <c:v>289</c:v>
                      </c:pt>
                      <c:pt idx="1794">
                        <c:v>290</c:v>
                      </c:pt>
                      <c:pt idx="1795">
                        <c:v>291</c:v>
                      </c:pt>
                      <c:pt idx="1796">
                        <c:v>292</c:v>
                      </c:pt>
                      <c:pt idx="1797">
                        <c:v>294</c:v>
                      </c:pt>
                      <c:pt idx="1798">
                        <c:v>295</c:v>
                      </c:pt>
                      <c:pt idx="1799">
                        <c:v>295</c:v>
                      </c:pt>
                      <c:pt idx="1800">
                        <c:v>296</c:v>
                      </c:pt>
                      <c:pt idx="1801">
                        <c:v>297</c:v>
                      </c:pt>
                      <c:pt idx="1802">
                        <c:v>298</c:v>
                      </c:pt>
                      <c:pt idx="1803">
                        <c:v>299</c:v>
                      </c:pt>
                      <c:pt idx="1804">
                        <c:v>0</c:v>
                      </c:pt>
                      <c:pt idx="1805">
                        <c:v>1</c:v>
                      </c:pt>
                      <c:pt idx="1806">
                        <c:v>2</c:v>
                      </c:pt>
                      <c:pt idx="1807">
                        <c:v>3</c:v>
                      </c:pt>
                      <c:pt idx="1808">
                        <c:v>4</c:v>
                      </c:pt>
                      <c:pt idx="1809">
                        <c:v>5</c:v>
                      </c:pt>
                      <c:pt idx="1810">
                        <c:v>6</c:v>
                      </c:pt>
                      <c:pt idx="1811">
                        <c:v>7</c:v>
                      </c:pt>
                      <c:pt idx="1812">
                        <c:v>8</c:v>
                      </c:pt>
                      <c:pt idx="1813">
                        <c:v>9</c:v>
                      </c:pt>
                      <c:pt idx="1814">
                        <c:v>10</c:v>
                      </c:pt>
                      <c:pt idx="1815">
                        <c:v>11</c:v>
                      </c:pt>
                      <c:pt idx="1816">
                        <c:v>12</c:v>
                      </c:pt>
                      <c:pt idx="1817">
                        <c:v>13</c:v>
                      </c:pt>
                      <c:pt idx="1818">
                        <c:v>14</c:v>
                      </c:pt>
                      <c:pt idx="1819">
                        <c:v>15</c:v>
                      </c:pt>
                      <c:pt idx="1820">
                        <c:v>15</c:v>
                      </c:pt>
                      <c:pt idx="1821">
                        <c:v>16</c:v>
                      </c:pt>
                      <c:pt idx="1822">
                        <c:v>18</c:v>
                      </c:pt>
                      <c:pt idx="1823">
                        <c:v>18</c:v>
                      </c:pt>
                      <c:pt idx="1824">
                        <c:v>19</c:v>
                      </c:pt>
                      <c:pt idx="1825">
                        <c:v>20</c:v>
                      </c:pt>
                      <c:pt idx="1826">
                        <c:v>22</c:v>
                      </c:pt>
                      <c:pt idx="1827">
                        <c:v>22</c:v>
                      </c:pt>
                      <c:pt idx="1828">
                        <c:v>23</c:v>
                      </c:pt>
                      <c:pt idx="1829">
                        <c:v>24</c:v>
                      </c:pt>
                      <c:pt idx="1830">
                        <c:v>26</c:v>
                      </c:pt>
                      <c:pt idx="1831">
                        <c:v>26</c:v>
                      </c:pt>
                      <c:pt idx="1832">
                        <c:v>27</c:v>
                      </c:pt>
                      <c:pt idx="1833">
                        <c:v>28</c:v>
                      </c:pt>
                      <c:pt idx="1834">
                        <c:v>29</c:v>
                      </c:pt>
                      <c:pt idx="1835">
                        <c:v>30</c:v>
                      </c:pt>
                      <c:pt idx="1836">
                        <c:v>31</c:v>
                      </c:pt>
                      <c:pt idx="1837">
                        <c:v>32</c:v>
                      </c:pt>
                      <c:pt idx="1838">
                        <c:v>33</c:v>
                      </c:pt>
                      <c:pt idx="1839">
                        <c:v>34</c:v>
                      </c:pt>
                      <c:pt idx="1840">
                        <c:v>35</c:v>
                      </c:pt>
                      <c:pt idx="1841">
                        <c:v>36</c:v>
                      </c:pt>
                      <c:pt idx="1842">
                        <c:v>37</c:v>
                      </c:pt>
                      <c:pt idx="1843">
                        <c:v>38</c:v>
                      </c:pt>
                      <c:pt idx="1844">
                        <c:v>39</c:v>
                      </c:pt>
                      <c:pt idx="1845">
                        <c:v>40</c:v>
                      </c:pt>
                      <c:pt idx="1846">
                        <c:v>41</c:v>
                      </c:pt>
                      <c:pt idx="1847">
                        <c:v>42</c:v>
                      </c:pt>
                      <c:pt idx="1848">
                        <c:v>43</c:v>
                      </c:pt>
                      <c:pt idx="1849">
                        <c:v>45</c:v>
                      </c:pt>
                      <c:pt idx="1850">
                        <c:v>46</c:v>
                      </c:pt>
                      <c:pt idx="1851">
                        <c:v>47</c:v>
                      </c:pt>
                      <c:pt idx="1852">
                        <c:v>48</c:v>
                      </c:pt>
                      <c:pt idx="1853">
                        <c:v>49</c:v>
                      </c:pt>
                      <c:pt idx="1854">
                        <c:v>50</c:v>
                      </c:pt>
                      <c:pt idx="1855">
                        <c:v>51</c:v>
                      </c:pt>
                      <c:pt idx="1856">
                        <c:v>52</c:v>
                      </c:pt>
                      <c:pt idx="1857">
                        <c:v>53</c:v>
                      </c:pt>
                      <c:pt idx="1858">
                        <c:v>54</c:v>
                      </c:pt>
                      <c:pt idx="1859">
                        <c:v>55</c:v>
                      </c:pt>
                      <c:pt idx="1860">
                        <c:v>56</c:v>
                      </c:pt>
                      <c:pt idx="1861">
                        <c:v>57</c:v>
                      </c:pt>
                      <c:pt idx="1862">
                        <c:v>58</c:v>
                      </c:pt>
                      <c:pt idx="1863">
                        <c:v>59</c:v>
                      </c:pt>
                      <c:pt idx="1864">
                        <c:v>60</c:v>
                      </c:pt>
                      <c:pt idx="1865">
                        <c:v>61</c:v>
                      </c:pt>
                      <c:pt idx="1866">
                        <c:v>61</c:v>
                      </c:pt>
                      <c:pt idx="1867">
                        <c:v>62</c:v>
                      </c:pt>
                      <c:pt idx="1868">
                        <c:v>63</c:v>
                      </c:pt>
                      <c:pt idx="1869">
                        <c:v>64</c:v>
                      </c:pt>
                      <c:pt idx="1870">
                        <c:v>65</c:v>
                      </c:pt>
                      <c:pt idx="1871">
                        <c:v>66</c:v>
                      </c:pt>
                      <c:pt idx="1872">
                        <c:v>67</c:v>
                      </c:pt>
                      <c:pt idx="1873">
                        <c:v>68</c:v>
                      </c:pt>
                      <c:pt idx="1874">
                        <c:v>69</c:v>
                      </c:pt>
                      <c:pt idx="1875">
                        <c:v>70</c:v>
                      </c:pt>
                      <c:pt idx="1876">
                        <c:v>71</c:v>
                      </c:pt>
                      <c:pt idx="1877">
                        <c:v>72</c:v>
                      </c:pt>
                      <c:pt idx="1878">
                        <c:v>73</c:v>
                      </c:pt>
                      <c:pt idx="1879">
                        <c:v>74</c:v>
                      </c:pt>
                      <c:pt idx="1880">
                        <c:v>75</c:v>
                      </c:pt>
                      <c:pt idx="1881">
                        <c:v>76</c:v>
                      </c:pt>
                      <c:pt idx="1882">
                        <c:v>77</c:v>
                      </c:pt>
                      <c:pt idx="1883">
                        <c:v>78</c:v>
                      </c:pt>
                      <c:pt idx="1884">
                        <c:v>79</c:v>
                      </c:pt>
                      <c:pt idx="1885">
                        <c:v>80</c:v>
                      </c:pt>
                      <c:pt idx="1886">
                        <c:v>81</c:v>
                      </c:pt>
                      <c:pt idx="1887">
                        <c:v>83</c:v>
                      </c:pt>
                      <c:pt idx="1888">
                        <c:v>84</c:v>
                      </c:pt>
                      <c:pt idx="1889">
                        <c:v>85</c:v>
                      </c:pt>
                      <c:pt idx="1890">
                        <c:v>86</c:v>
                      </c:pt>
                      <c:pt idx="1891">
                        <c:v>87</c:v>
                      </c:pt>
                      <c:pt idx="1892">
                        <c:v>88</c:v>
                      </c:pt>
                      <c:pt idx="1893">
                        <c:v>89</c:v>
                      </c:pt>
                      <c:pt idx="1894">
                        <c:v>90</c:v>
                      </c:pt>
                      <c:pt idx="1895">
                        <c:v>91</c:v>
                      </c:pt>
                      <c:pt idx="1896">
                        <c:v>92</c:v>
                      </c:pt>
                      <c:pt idx="1897">
                        <c:v>93</c:v>
                      </c:pt>
                      <c:pt idx="1898">
                        <c:v>94</c:v>
                      </c:pt>
                      <c:pt idx="1899">
                        <c:v>94</c:v>
                      </c:pt>
                      <c:pt idx="1900">
                        <c:v>95</c:v>
                      </c:pt>
                      <c:pt idx="1901">
                        <c:v>96</c:v>
                      </c:pt>
                      <c:pt idx="1902">
                        <c:v>97</c:v>
                      </c:pt>
                      <c:pt idx="1903">
                        <c:v>98</c:v>
                      </c:pt>
                      <c:pt idx="1904">
                        <c:v>99</c:v>
                      </c:pt>
                      <c:pt idx="1905">
                        <c:v>100</c:v>
                      </c:pt>
                      <c:pt idx="1906">
                        <c:v>101</c:v>
                      </c:pt>
                      <c:pt idx="1907">
                        <c:v>102</c:v>
                      </c:pt>
                      <c:pt idx="1908">
                        <c:v>103</c:v>
                      </c:pt>
                      <c:pt idx="1909">
                        <c:v>104</c:v>
                      </c:pt>
                      <c:pt idx="1910">
                        <c:v>105</c:v>
                      </c:pt>
                      <c:pt idx="1911">
                        <c:v>106</c:v>
                      </c:pt>
                      <c:pt idx="1912">
                        <c:v>107</c:v>
                      </c:pt>
                      <c:pt idx="1913">
                        <c:v>108</c:v>
                      </c:pt>
                      <c:pt idx="1914">
                        <c:v>109</c:v>
                      </c:pt>
                      <c:pt idx="1915">
                        <c:v>110</c:v>
                      </c:pt>
                      <c:pt idx="1916">
                        <c:v>111</c:v>
                      </c:pt>
                      <c:pt idx="1917">
                        <c:v>112</c:v>
                      </c:pt>
                      <c:pt idx="1918">
                        <c:v>113</c:v>
                      </c:pt>
                      <c:pt idx="1919">
                        <c:v>114</c:v>
                      </c:pt>
                      <c:pt idx="1920">
                        <c:v>115</c:v>
                      </c:pt>
                      <c:pt idx="1921">
                        <c:v>116</c:v>
                      </c:pt>
                      <c:pt idx="1922">
                        <c:v>117</c:v>
                      </c:pt>
                      <c:pt idx="1923">
                        <c:v>118</c:v>
                      </c:pt>
                      <c:pt idx="1924">
                        <c:v>119</c:v>
                      </c:pt>
                      <c:pt idx="1925">
                        <c:v>120</c:v>
                      </c:pt>
                      <c:pt idx="1926">
                        <c:v>121</c:v>
                      </c:pt>
                      <c:pt idx="1927">
                        <c:v>122</c:v>
                      </c:pt>
                      <c:pt idx="1928">
                        <c:v>124</c:v>
                      </c:pt>
                      <c:pt idx="1929">
                        <c:v>125</c:v>
                      </c:pt>
                      <c:pt idx="1930">
                        <c:v>126</c:v>
                      </c:pt>
                      <c:pt idx="1931">
                        <c:v>127</c:v>
                      </c:pt>
                      <c:pt idx="1932">
                        <c:v>128</c:v>
                      </c:pt>
                      <c:pt idx="1933">
                        <c:v>129</c:v>
                      </c:pt>
                      <c:pt idx="1934">
                        <c:v>130</c:v>
                      </c:pt>
                      <c:pt idx="1935">
                        <c:v>131</c:v>
                      </c:pt>
                      <c:pt idx="1936">
                        <c:v>132</c:v>
                      </c:pt>
                      <c:pt idx="1937">
                        <c:v>133</c:v>
                      </c:pt>
                      <c:pt idx="1938">
                        <c:v>133</c:v>
                      </c:pt>
                      <c:pt idx="1939">
                        <c:v>134</c:v>
                      </c:pt>
                      <c:pt idx="1940">
                        <c:v>136</c:v>
                      </c:pt>
                      <c:pt idx="1941">
                        <c:v>136</c:v>
                      </c:pt>
                      <c:pt idx="1942">
                        <c:v>137</c:v>
                      </c:pt>
                      <c:pt idx="1943">
                        <c:v>138</c:v>
                      </c:pt>
                      <c:pt idx="1944">
                        <c:v>139</c:v>
                      </c:pt>
                      <c:pt idx="1945">
                        <c:v>140</c:v>
                      </c:pt>
                      <c:pt idx="1946">
                        <c:v>141</c:v>
                      </c:pt>
                      <c:pt idx="1947">
                        <c:v>142</c:v>
                      </c:pt>
                      <c:pt idx="1948">
                        <c:v>143</c:v>
                      </c:pt>
                      <c:pt idx="1949">
                        <c:v>144</c:v>
                      </c:pt>
                      <c:pt idx="1950">
                        <c:v>145</c:v>
                      </c:pt>
                      <c:pt idx="1951">
                        <c:v>146</c:v>
                      </c:pt>
                      <c:pt idx="1952">
                        <c:v>147</c:v>
                      </c:pt>
                      <c:pt idx="1953">
                        <c:v>148</c:v>
                      </c:pt>
                      <c:pt idx="1954">
                        <c:v>149</c:v>
                      </c:pt>
                      <c:pt idx="1955">
                        <c:v>150</c:v>
                      </c:pt>
                      <c:pt idx="1956">
                        <c:v>151</c:v>
                      </c:pt>
                      <c:pt idx="1957">
                        <c:v>152</c:v>
                      </c:pt>
                      <c:pt idx="1958">
                        <c:v>153</c:v>
                      </c:pt>
                      <c:pt idx="1959">
                        <c:v>154</c:v>
                      </c:pt>
                      <c:pt idx="1960">
                        <c:v>155</c:v>
                      </c:pt>
                      <c:pt idx="1961">
                        <c:v>156</c:v>
                      </c:pt>
                      <c:pt idx="1962">
                        <c:v>157</c:v>
                      </c:pt>
                      <c:pt idx="1963">
                        <c:v>158</c:v>
                      </c:pt>
                      <c:pt idx="1964">
                        <c:v>159</c:v>
                      </c:pt>
                      <c:pt idx="1965">
                        <c:v>161</c:v>
                      </c:pt>
                      <c:pt idx="1966">
                        <c:v>162</c:v>
                      </c:pt>
                      <c:pt idx="1967">
                        <c:v>163</c:v>
                      </c:pt>
                      <c:pt idx="1968">
                        <c:v>164</c:v>
                      </c:pt>
                      <c:pt idx="1969">
                        <c:v>165</c:v>
                      </c:pt>
                      <c:pt idx="1970">
                        <c:v>166</c:v>
                      </c:pt>
                      <c:pt idx="1971">
                        <c:v>167</c:v>
                      </c:pt>
                      <c:pt idx="1972">
                        <c:v>168</c:v>
                      </c:pt>
                      <c:pt idx="1973">
                        <c:v>169</c:v>
                      </c:pt>
                      <c:pt idx="1974">
                        <c:v>169</c:v>
                      </c:pt>
                      <c:pt idx="1975">
                        <c:v>170</c:v>
                      </c:pt>
                      <c:pt idx="1976">
                        <c:v>172</c:v>
                      </c:pt>
                      <c:pt idx="1977">
                        <c:v>172</c:v>
                      </c:pt>
                      <c:pt idx="1978">
                        <c:v>173</c:v>
                      </c:pt>
                      <c:pt idx="1979">
                        <c:v>174</c:v>
                      </c:pt>
                      <c:pt idx="1980">
                        <c:v>175</c:v>
                      </c:pt>
                      <c:pt idx="1981">
                        <c:v>176</c:v>
                      </c:pt>
                      <c:pt idx="1982">
                        <c:v>177</c:v>
                      </c:pt>
                      <c:pt idx="1983">
                        <c:v>178</c:v>
                      </c:pt>
                      <c:pt idx="1984">
                        <c:v>179</c:v>
                      </c:pt>
                      <c:pt idx="1985">
                        <c:v>180</c:v>
                      </c:pt>
                      <c:pt idx="1986">
                        <c:v>181</c:v>
                      </c:pt>
                      <c:pt idx="1987">
                        <c:v>182</c:v>
                      </c:pt>
                      <c:pt idx="1988">
                        <c:v>183</c:v>
                      </c:pt>
                      <c:pt idx="1989">
                        <c:v>184</c:v>
                      </c:pt>
                      <c:pt idx="1990">
                        <c:v>185</c:v>
                      </c:pt>
                      <c:pt idx="1991">
                        <c:v>186</c:v>
                      </c:pt>
                      <c:pt idx="1992">
                        <c:v>187</c:v>
                      </c:pt>
                      <c:pt idx="1993">
                        <c:v>188</c:v>
                      </c:pt>
                      <c:pt idx="1994">
                        <c:v>189</c:v>
                      </c:pt>
                      <c:pt idx="1995">
                        <c:v>190</c:v>
                      </c:pt>
                      <c:pt idx="1996">
                        <c:v>191</c:v>
                      </c:pt>
                      <c:pt idx="1997">
                        <c:v>192</c:v>
                      </c:pt>
                      <c:pt idx="1998">
                        <c:v>193</c:v>
                      </c:pt>
                      <c:pt idx="1999">
                        <c:v>194</c:v>
                      </c:pt>
                      <c:pt idx="2000">
                        <c:v>196</c:v>
                      </c:pt>
                      <c:pt idx="2001">
                        <c:v>197</c:v>
                      </c:pt>
                      <c:pt idx="2002">
                        <c:v>198</c:v>
                      </c:pt>
                      <c:pt idx="2003">
                        <c:v>199</c:v>
                      </c:pt>
                      <c:pt idx="2004">
                        <c:v>200</c:v>
                      </c:pt>
                      <c:pt idx="2005">
                        <c:v>201</c:v>
                      </c:pt>
                      <c:pt idx="2006">
                        <c:v>202</c:v>
                      </c:pt>
                      <c:pt idx="2007">
                        <c:v>203</c:v>
                      </c:pt>
                      <c:pt idx="2008">
                        <c:v>204</c:v>
                      </c:pt>
                      <c:pt idx="2009">
                        <c:v>205</c:v>
                      </c:pt>
                      <c:pt idx="2010">
                        <c:v>206</c:v>
                      </c:pt>
                      <c:pt idx="2011">
                        <c:v>207</c:v>
                      </c:pt>
                      <c:pt idx="2012">
                        <c:v>208</c:v>
                      </c:pt>
                      <c:pt idx="2013">
                        <c:v>208</c:v>
                      </c:pt>
                      <c:pt idx="2014">
                        <c:v>209</c:v>
                      </c:pt>
                      <c:pt idx="2015">
                        <c:v>210</c:v>
                      </c:pt>
                      <c:pt idx="2016">
                        <c:v>211</c:v>
                      </c:pt>
                      <c:pt idx="2017">
                        <c:v>212</c:v>
                      </c:pt>
                      <c:pt idx="2018">
                        <c:v>213</c:v>
                      </c:pt>
                      <c:pt idx="2019">
                        <c:v>214</c:v>
                      </c:pt>
                      <c:pt idx="2020">
                        <c:v>215</c:v>
                      </c:pt>
                      <c:pt idx="2021">
                        <c:v>216</c:v>
                      </c:pt>
                      <c:pt idx="2022">
                        <c:v>217</c:v>
                      </c:pt>
                      <c:pt idx="2023">
                        <c:v>218</c:v>
                      </c:pt>
                      <c:pt idx="2024">
                        <c:v>219</c:v>
                      </c:pt>
                      <c:pt idx="2025">
                        <c:v>220</c:v>
                      </c:pt>
                      <c:pt idx="2026">
                        <c:v>221</c:v>
                      </c:pt>
                      <c:pt idx="2027">
                        <c:v>222</c:v>
                      </c:pt>
                      <c:pt idx="2028">
                        <c:v>223</c:v>
                      </c:pt>
                      <c:pt idx="2029">
                        <c:v>224</c:v>
                      </c:pt>
                      <c:pt idx="2030">
                        <c:v>225</c:v>
                      </c:pt>
                      <c:pt idx="2031">
                        <c:v>226</c:v>
                      </c:pt>
                      <c:pt idx="2032">
                        <c:v>227</c:v>
                      </c:pt>
                      <c:pt idx="2033">
                        <c:v>228</c:v>
                      </c:pt>
                      <c:pt idx="2034">
                        <c:v>229</c:v>
                      </c:pt>
                      <c:pt idx="2035">
                        <c:v>230</c:v>
                      </c:pt>
                      <c:pt idx="2036">
                        <c:v>231</c:v>
                      </c:pt>
                      <c:pt idx="2037">
                        <c:v>232</c:v>
                      </c:pt>
                      <c:pt idx="2038">
                        <c:v>233</c:v>
                      </c:pt>
                      <c:pt idx="2039">
                        <c:v>235</c:v>
                      </c:pt>
                      <c:pt idx="2040">
                        <c:v>236</c:v>
                      </c:pt>
                      <c:pt idx="2041">
                        <c:v>237</c:v>
                      </c:pt>
                      <c:pt idx="2042">
                        <c:v>238</c:v>
                      </c:pt>
                      <c:pt idx="2043">
                        <c:v>239</c:v>
                      </c:pt>
                      <c:pt idx="2044">
                        <c:v>240</c:v>
                      </c:pt>
                      <c:pt idx="2045">
                        <c:v>241</c:v>
                      </c:pt>
                      <c:pt idx="2046">
                        <c:v>242</c:v>
                      </c:pt>
                      <c:pt idx="2047">
                        <c:v>242</c:v>
                      </c:pt>
                      <c:pt idx="2048">
                        <c:v>243</c:v>
                      </c:pt>
                      <c:pt idx="2049">
                        <c:v>244</c:v>
                      </c:pt>
                      <c:pt idx="2050">
                        <c:v>245</c:v>
                      </c:pt>
                      <c:pt idx="2051">
                        <c:v>246</c:v>
                      </c:pt>
                      <c:pt idx="2052">
                        <c:v>247</c:v>
                      </c:pt>
                      <c:pt idx="2053">
                        <c:v>248</c:v>
                      </c:pt>
                      <c:pt idx="2054">
                        <c:v>250</c:v>
                      </c:pt>
                      <c:pt idx="2055">
                        <c:v>250</c:v>
                      </c:pt>
                      <c:pt idx="2056">
                        <c:v>251</c:v>
                      </c:pt>
                      <c:pt idx="2057">
                        <c:v>252</c:v>
                      </c:pt>
                      <c:pt idx="2058">
                        <c:v>253</c:v>
                      </c:pt>
                      <c:pt idx="2059">
                        <c:v>254</c:v>
                      </c:pt>
                      <c:pt idx="2060">
                        <c:v>255</c:v>
                      </c:pt>
                      <c:pt idx="2061">
                        <c:v>256</c:v>
                      </c:pt>
                      <c:pt idx="2062">
                        <c:v>257</c:v>
                      </c:pt>
                      <c:pt idx="2063">
                        <c:v>258</c:v>
                      </c:pt>
                      <c:pt idx="2064">
                        <c:v>259</c:v>
                      </c:pt>
                      <c:pt idx="2065">
                        <c:v>260</c:v>
                      </c:pt>
                      <c:pt idx="2066">
                        <c:v>261</c:v>
                      </c:pt>
                      <c:pt idx="2067">
                        <c:v>262</c:v>
                      </c:pt>
                      <c:pt idx="2068">
                        <c:v>263</c:v>
                      </c:pt>
                      <c:pt idx="2069">
                        <c:v>264</c:v>
                      </c:pt>
                      <c:pt idx="2070">
                        <c:v>265</c:v>
                      </c:pt>
                      <c:pt idx="2071">
                        <c:v>266</c:v>
                      </c:pt>
                      <c:pt idx="2072">
                        <c:v>267</c:v>
                      </c:pt>
                      <c:pt idx="2073">
                        <c:v>268</c:v>
                      </c:pt>
                      <c:pt idx="2074">
                        <c:v>270</c:v>
                      </c:pt>
                      <c:pt idx="2075">
                        <c:v>271</c:v>
                      </c:pt>
                      <c:pt idx="2076">
                        <c:v>272</c:v>
                      </c:pt>
                      <c:pt idx="2077">
                        <c:v>273</c:v>
                      </c:pt>
                      <c:pt idx="2078">
                        <c:v>274</c:v>
                      </c:pt>
                      <c:pt idx="2079">
                        <c:v>275</c:v>
                      </c:pt>
                      <c:pt idx="2080">
                        <c:v>275</c:v>
                      </c:pt>
                      <c:pt idx="2081">
                        <c:v>276</c:v>
                      </c:pt>
                      <c:pt idx="2082">
                        <c:v>277</c:v>
                      </c:pt>
                      <c:pt idx="2083">
                        <c:v>278</c:v>
                      </c:pt>
                      <c:pt idx="2084">
                        <c:v>280</c:v>
                      </c:pt>
                      <c:pt idx="2085">
                        <c:v>280</c:v>
                      </c:pt>
                      <c:pt idx="2086">
                        <c:v>281</c:v>
                      </c:pt>
                      <c:pt idx="2087">
                        <c:v>282</c:v>
                      </c:pt>
                      <c:pt idx="2088">
                        <c:v>283</c:v>
                      </c:pt>
                      <c:pt idx="2089">
                        <c:v>284</c:v>
                      </c:pt>
                      <c:pt idx="2090">
                        <c:v>286</c:v>
                      </c:pt>
                      <c:pt idx="2091">
                        <c:v>286</c:v>
                      </c:pt>
                      <c:pt idx="2092">
                        <c:v>287</c:v>
                      </c:pt>
                      <c:pt idx="2093">
                        <c:v>288</c:v>
                      </c:pt>
                      <c:pt idx="2094">
                        <c:v>289</c:v>
                      </c:pt>
                      <c:pt idx="2095">
                        <c:v>290</c:v>
                      </c:pt>
                      <c:pt idx="2096">
                        <c:v>291</c:v>
                      </c:pt>
                      <c:pt idx="2097">
                        <c:v>292</c:v>
                      </c:pt>
                      <c:pt idx="2098">
                        <c:v>293</c:v>
                      </c:pt>
                      <c:pt idx="2099">
                        <c:v>294</c:v>
                      </c:pt>
                      <c:pt idx="2100">
                        <c:v>295</c:v>
                      </c:pt>
                      <c:pt idx="2101">
                        <c:v>296</c:v>
                      </c:pt>
                      <c:pt idx="2102">
                        <c:v>297</c:v>
                      </c:pt>
                      <c:pt idx="2103">
                        <c:v>298</c:v>
                      </c:pt>
                      <c:pt idx="2104">
                        <c:v>299</c:v>
                      </c:pt>
                      <c:pt idx="2105">
                        <c:v>0</c:v>
                      </c:pt>
                      <c:pt idx="2106">
                        <c:v>1</c:v>
                      </c:pt>
                      <c:pt idx="2107">
                        <c:v>2</c:v>
                      </c:pt>
                      <c:pt idx="2108">
                        <c:v>3</c:v>
                      </c:pt>
                      <c:pt idx="2109">
                        <c:v>4</c:v>
                      </c:pt>
                      <c:pt idx="2110">
                        <c:v>5</c:v>
                      </c:pt>
                      <c:pt idx="2111">
                        <c:v>6</c:v>
                      </c:pt>
                      <c:pt idx="2112">
                        <c:v>7</c:v>
                      </c:pt>
                      <c:pt idx="2113">
                        <c:v>8</c:v>
                      </c:pt>
                      <c:pt idx="2114">
                        <c:v>9</c:v>
                      </c:pt>
                      <c:pt idx="2115">
                        <c:v>10</c:v>
                      </c:pt>
                      <c:pt idx="2116">
                        <c:v>11</c:v>
                      </c:pt>
                      <c:pt idx="2117">
                        <c:v>12</c:v>
                      </c:pt>
                      <c:pt idx="2118">
                        <c:v>13</c:v>
                      </c:pt>
                      <c:pt idx="2119">
                        <c:v>14</c:v>
                      </c:pt>
                      <c:pt idx="2120">
                        <c:v>15</c:v>
                      </c:pt>
                      <c:pt idx="2121">
                        <c:v>16</c:v>
                      </c:pt>
                      <c:pt idx="2122">
                        <c:v>17</c:v>
                      </c:pt>
                      <c:pt idx="2123">
                        <c:v>18</c:v>
                      </c:pt>
                      <c:pt idx="2124">
                        <c:v>19</c:v>
                      </c:pt>
                      <c:pt idx="2125">
                        <c:v>20</c:v>
                      </c:pt>
                      <c:pt idx="2126">
                        <c:v>21</c:v>
                      </c:pt>
                      <c:pt idx="2127">
                        <c:v>22</c:v>
                      </c:pt>
                      <c:pt idx="2128">
                        <c:v>23</c:v>
                      </c:pt>
                      <c:pt idx="2129">
                        <c:v>24</c:v>
                      </c:pt>
                      <c:pt idx="2130">
                        <c:v>25</c:v>
                      </c:pt>
                      <c:pt idx="2131">
                        <c:v>26</c:v>
                      </c:pt>
                      <c:pt idx="2132">
                        <c:v>27</c:v>
                      </c:pt>
                      <c:pt idx="2133">
                        <c:v>28</c:v>
                      </c:pt>
                      <c:pt idx="2134">
                        <c:v>29</c:v>
                      </c:pt>
                      <c:pt idx="2135">
                        <c:v>30</c:v>
                      </c:pt>
                      <c:pt idx="2136">
                        <c:v>31</c:v>
                      </c:pt>
                      <c:pt idx="2137">
                        <c:v>32</c:v>
                      </c:pt>
                      <c:pt idx="2138">
                        <c:v>33</c:v>
                      </c:pt>
                      <c:pt idx="2139">
                        <c:v>34</c:v>
                      </c:pt>
                      <c:pt idx="2140">
                        <c:v>35</c:v>
                      </c:pt>
                      <c:pt idx="2141">
                        <c:v>36</c:v>
                      </c:pt>
                      <c:pt idx="2142">
                        <c:v>37</c:v>
                      </c:pt>
                      <c:pt idx="2143">
                        <c:v>38</c:v>
                      </c:pt>
                      <c:pt idx="2144">
                        <c:v>39</c:v>
                      </c:pt>
                      <c:pt idx="2145">
                        <c:v>40</c:v>
                      </c:pt>
                      <c:pt idx="2146">
                        <c:v>41</c:v>
                      </c:pt>
                      <c:pt idx="2147">
                        <c:v>42</c:v>
                      </c:pt>
                      <c:pt idx="2148">
                        <c:v>43</c:v>
                      </c:pt>
                      <c:pt idx="2149">
                        <c:v>44</c:v>
                      </c:pt>
                      <c:pt idx="2150">
                        <c:v>45</c:v>
                      </c:pt>
                      <c:pt idx="2151">
                        <c:v>46</c:v>
                      </c:pt>
                      <c:pt idx="2152">
                        <c:v>47</c:v>
                      </c:pt>
                      <c:pt idx="2153">
                        <c:v>48</c:v>
                      </c:pt>
                      <c:pt idx="2154">
                        <c:v>49</c:v>
                      </c:pt>
                      <c:pt idx="2155">
                        <c:v>50</c:v>
                      </c:pt>
                      <c:pt idx="2156">
                        <c:v>51</c:v>
                      </c:pt>
                      <c:pt idx="2157">
                        <c:v>52</c:v>
                      </c:pt>
                      <c:pt idx="2158">
                        <c:v>53</c:v>
                      </c:pt>
                      <c:pt idx="2159">
                        <c:v>54</c:v>
                      </c:pt>
                      <c:pt idx="2160">
                        <c:v>55</c:v>
                      </c:pt>
                      <c:pt idx="2161">
                        <c:v>56</c:v>
                      </c:pt>
                      <c:pt idx="2162">
                        <c:v>57</c:v>
                      </c:pt>
                      <c:pt idx="2163">
                        <c:v>58</c:v>
                      </c:pt>
                      <c:pt idx="2164">
                        <c:v>59</c:v>
                      </c:pt>
                      <c:pt idx="2165">
                        <c:v>60</c:v>
                      </c:pt>
                      <c:pt idx="2166">
                        <c:v>61</c:v>
                      </c:pt>
                      <c:pt idx="2167">
                        <c:v>62</c:v>
                      </c:pt>
                      <c:pt idx="2168">
                        <c:v>63</c:v>
                      </c:pt>
                      <c:pt idx="2169">
                        <c:v>64</c:v>
                      </c:pt>
                      <c:pt idx="2170">
                        <c:v>65</c:v>
                      </c:pt>
                      <c:pt idx="2171">
                        <c:v>66</c:v>
                      </c:pt>
                      <c:pt idx="2172">
                        <c:v>67</c:v>
                      </c:pt>
                      <c:pt idx="2173">
                        <c:v>68</c:v>
                      </c:pt>
                      <c:pt idx="2174">
                        <c:v>69</c:v>
                      </c:pt>
                      <c:pt idx="2175">
                        <c:v>70</c:v>
                      </c:pt>
                      <c:pt idx="2176">
                        <c:v>71</c:v>
                      </c:pt>
                      <c:pt idx="2177">
                        <c:v>72</c:v>
                      </c:pt>
                      <c:pt idx="2178">
                        <c:v>73</c:v>
                      </c:pt>
                      <c:pt idx="2179">
                        <c:v>74</c:v>
                      </c:pt>
                      <c:pt idx="2180">
                        <c:v>75</c:v>
                      </c:pt>
                      <c:pt idx="2181">
                        <c:v>76</c:v>
                      </c:pt>
                      <c:pt idx="2182">
                        <c:v>77</c:v>
                      </c:pt>
                      <c:pt idx="2183">
                        <c:v>78</c:v>
                      </c:pt>
                      <c:pt idx="2184">
                        <c:v>79</c:v>
                      </c:pt>
                      <c:pt idx="2185">
                        <c:v>80</c:v>
                      </c:pt>
                      <c:pt idx="2186">
                        <c:v>81</c:v>
                      </c:pt>
                      <c:pt idx="2187">
                        <c:v>82</c:v>
                      </c:pt>
                      <c:pt idx="2188">
                        <c:v>83</c:v>
                      </c:pt>
                      <c:pt idx="2189">
                        <c:v>84</c:v>
                      </c:pt>
                      <c:pt idx="2190">
                        <c:v>85</c:v>
                      </c:pt>
                      <c:pt idx="2191">
                        <c:v>86</c:v>
                      </c:pt>
                      <c:pt idx="2192">
                        <c:v>87</c:v>
                      </c:pt>
                      <c:pt idx="2193">
                        <c:v>88</c:v>
                      </c:pt>
                      <c:pt idx="2194">
                        <c:v>89</c:v>
                      </c:pt>
                      <c:pt idx="2195">
                        <c:v>90</c:v>
                      </c:pt>
                      <c:pt idx="2196">
                        <c:v>91</c:v>
                      </c:pt>
                      <c:pt idx="2197">
                        <c:v>92</c:v>
                      </c:pt>
                      <c:pt idx="2198">
                        <c:v>93</c:v>
                      </c:pt>
                      <c:pt idx="2199">
                        <c:v>94</c:v>
                      </c:pt>
                      <c:pt idx="2200">
                        <c:v>95</c:v>
                      </c:pt>
                      <c:pt idx="2201">
                        <c:v>96</c:v>
                      </c:pt>
                      <c:pt idx="2202">
                        <c:v>97</c:v>
                      </c:pt>
                      <c:pt idx="2203">
                        <c:v>98</c:v>
                      </c:pt>
                      <c:pt idx="2204">
                        <c:v>99</c:v>
                      </c:pt>
                      <c:pt idx="2205">
                        <c:v>100</c:v>
                      </c:pt>
                      <c:pt idx="2206">
                        <c:v>101</c:v>
                      </c:pt>
                      <c:pt idx="2207">
                        <c:v>102</c:v>
                      </c:pt>
                      <c:pt idx="2208">
                        <c:v>103</c:v>
                      </c:pt>
                      <c:pt idx="2209">
                        <c:v>104</c:v>
                      </c:pt>
                      <c:pt idx="2210">
                        <c:v>105</c:v>
                      </c:pt>
                      <c:pt idx="2211">
                        <c:v>106</c:v>
                      </c:pt>
                      <c:pt idx="2212">
                        <c:v>107</c:v>
                      </c:pt>
                      <c:pt idx="2213">
                        <c:v>108</c:v>
                      </c:pt>
                      <c:pt idx="2214">
                        <c:v>109</c:v>
                      </c:pt>
                      <c:pt idx="2215">
                        <c:v>110</c:v>
                      </c:pt>
                      <c:pt idx="2216">
                        <c:v>111</c:v>
                      </c:pt>
                      <c:pt idx="2217">
                        <c:v>112</c:v>
                      </c:pt>
                      <c:pt idx="2218">
                        <c:v>113</c:v>
                      </c:pt>
                      <c:pt idx="2219">
                        <c:v>114</c:v>
                      </c:pt>
                      <c:pt idx="2220">
                        <c:v>115</c:v>
                      </c:pt>
                      <c:pt idx="2221">
                        <c:v>116</c:v>
                      </c:pt>
                      <c:pt idx="2222">
                        <c:v>117</c:v>
                      </c:pt>
                      <c:pt idx="2223">
                        <c:v>118</c:v>
                      </c:pt>
                      <c:pt idx="2224">
                        <c:v>119</c:v>
                      </c:pt>
                      <c:pt idx="2225">
                        <c:v>120</c:v>
                      </c:pt>
                      <c:pt idx="2226">
                        <c:v>121</c:v>
                      </c:pt>
                      <c:pt idx="2227">
                        <c:v>122</c:v>
                      </c:pt>
                      <c:pt idx="2228">
                        <c:v>123</c:v>
                      </c:pt>
                      <c:pt idx="2229">
                        <c:v>124</c:v>
                      </c:pt>
                      <c:pt idx="2230">
                        <c:v>125</c:v>
                      </c:pt>
                      <c:pt idx="2231">
                        <c:v>126</c:v>
                      </c:pt>
                      <c:pt idx="2232">
                        <c:v>127</c:v>
                      </c:pt>
                      <c:pt idx="2233">
                        <c:v>128</c:v>
                      </c:pt>
                      <c:pt idx="2234">
                        <c:v>129</c:v>
                      </c:pt>
                      <c:pt idx="2235">
                        <c:v>130</c:v>
                      </c:pt>
                      <c:pt idx="2236">
                        <c:v>131</c:v>
                      </c:pt>
                      <c:pt idx="2237">
                        <c:v>132</c:v>
                      </c:pt>
                      <c:pt idx="2238">
                        <c:v>133</c:v>
                      </c:pt>
                      <c:pt idx="2239">
                        <c:v>134</c:v>
                      </c:pt>
                      <c:pt idx="2240">
                        <c:v>135</c:v>
                      </c:pt>
                      <c:pt idx="2241">
                        <c:v>136</c:v>
                      </c:pt>
                      <c:pt idx="2242">
                        <c:v>137</c:v>
                      </c:pt>
                      <c:pt idx="2243">
                        <c:v>138</c:v>
                      </c:pt>
                      <c:pt idx="2244">
                        <c:v>139</c:v>
                      </c:pt>
                      <c:pt idx="2245">
                        <c:v>140</c:v>
                      </c:pt>
                      <c:pt idx="2246">
                        <c:v>141</c:v>
                      </c:pt>
                      <c:pt idx="2247">
                        <c:v>142</c:v>
                      </c:pt>
                      <c:pt idx="2248">
                        <c:v>143</c:v>
                      </c:pt>
                      <c:pt idx="2249">
                        <c:v>144</c:v>
                      </c:pt>
                      <c:pt idx="2250">
                        <c:v>145</c:v>
                      </c:pt>
                      <c:pt idx="2251">
                        <c:v>146</c:v>
                      </c:pt>
                      <c:pt idx="2252">
                        <c:v>147</c:v>
                      </c:pt>
                      <c:pt idx="2253">
                        <c:v>148</c:v>
                      </c:pt>
                      <c:pt idx="2254">
                        <c:v>149</c:v>
                      </c:pt>
                      <c:pt idx="2255">
                        <c:v>150</c:v>
                      </c:pt>
                      <c:pt idx="2256">
                        <c:v>151</c:v>
                      </c:pt>
                      <c:pt idx="2257">
                        <c:v>152</c:v>
                      </c:pt>
                      <c:pt idx="2258">
                        <c:v>153</c:v>
                      </c:pt>
                      <c:pt idx="2259">
                        <c:v>154</c:v>
                      </c:pt>
                      <c:pt idx="2260">
                        <c:v>155</c:v>
                      </c:pt>
                      <c:pt idx="2261">
                        <c:v>156</c:v>
                      </c:pt>
                      <c:pt idx="2262">
                        <c:v>157</c:v>
                      </c:pt>
                      <c:pt idx="2263">
                        <c:v>158</c:v>
                      </c:pt>
                      <c:pt idx="2264">
                        <c:v>159</c:v>
                      </c:pt>
                      <c:pt idx="2265">
                        <c:v>160</c:v>
                      </c:pt>
                      <c:pt idx="2266">
                        <c:v>161</c:v>
                      </c:pt>
                      <c:pt idx="2267">
                        <c:v>162</c:v>
                      </c:pt>
                      <c:pt idx="2268">
                        <c:v>163</c:v>
                      </c:pt>
                      <c:pt idx="2269">
                        <c:v>164</c:v>
                      </c:pt>
                      <c:pt idx="2270">
                        <c:v>165</c:v>
                      </c:pt>
                      <c:pt idx="2271">
                        <c:v>166</c:v>
                      </c:pt>
                      <c:pt idx="2272">
                        <c:v>167</c:v>
                      </c:pt>
                      <c:pt idx="2273">
                        <c:v>168</c:v>
                      </c:pt>
                      <c:pt idx="2274">
                        <c:v>169</c:v>
                      </c:pt>
                      <c:pt idx="2275">
                        <c:v>170</c:v>
                      </c:pt>
                      <c:pt idx="2276">
                        <c:v>171</c:v>
                      </c:pt>
                      <c:pt idx="2277">
                        <c:v>172</c:v>
                      </c:pt>
                      <c:pt idx="2278">
                        <c:v>173</c:v>
                      </c:pt>
                      <c:pt idx="2279">
                        <c:v>174</c:v>
                      </c:pt>
                      <c:pt idx="2280">
                        <c:v>175</c:v>
                      </c:pt>
                      <c:pt idx="2281">
                        <c:v>176</c:v>
                      </c:pt>
                      <c:pt idx="2282">
                        <c:v>177</c:v>
                      </c:pt>
                      <c:pt idx="2283">
                        <c:v>178</c:v>
                      </c:pt>
                      <c:pt idx="2284">
                        <c:v>179</c:v>
                      </c:pt>
                      <c:pt idx="2285">
                        <c:v>180</c:v>
                      </c:pt>
                      <c:pt idx="2286">
                        <c:v>181</c:v>
                      </c:pt>
                      <c:pt idx="2287">
                        <c:v>182</c:v>
                      </c:pt>
                      <c:pt idx="2288">
                        <c:v>183</c:v>
                      </c:pt>
                      <c:pt idx="2289">
                        <c:v>184</c:v>
                      </c:pt>
                      <c:pt idx="2290">
                        <c:v>185</c:v>
                      </c:pt>
                      <c:pt idx="2291">
                        <c:v>186</c:v>
                      </c:pt>
                      <c:pt idx="2292">
                        <c:v>187</c:v>
                      </c:pt>
                      <c:pt idx="2293">
                        <c:v>188</c:v>
                      </c:pt>
                      <c:pt idx="2294">
                        <c:v>189</c:v>
                      </c:pt>
                      <c:pt idx="2295">
                        <c:v>190</c:v>
                      </c:pt>
                      <c:pt idx="2296">
                        <c:v>191</c:v>
                      </c:pt>
                      <c:pt idx="2297">
                        <c:v>192</c:v>
                      </c:pt>
                      <c:pt idx="2298">
                        <c:v>193</c:v>
                      </c:pt>
                      <c:pt idx="2299">
                        <c:v>194</c:v>
                      </c:pt>
                      <c:pt idx="2300">
                        <c:v>195</c:v>
                      </c:pt>
                      <c:pt idx="2301">
                        <c:v>196</c:v>
                      </c:pt>
                      <c:pt idx="2302">
                        <c:v>197</c:v>
                      </c:pt>
                      <c:pt idx="2303">
                        <c:v>198</c:v>
                      </c:pt>
                      <c:pt idx="2304">
                        <c:v>199</c:v>
                      </c:pt>
                      <c:pt idx="2305">
                        <c:v>200</c:v>
                      </c:pt>
                      <c:pt idx="2306">
                        <c:v>201</c:v>
                      </c:pt>
                      <c:pt idx="2307">
                        <c:v>202</c:v>
                      </c:pt>
                      <c:pt idx="2308">
                        <c:v>203</c:v>
                      </c:pt>
                      <c:pt idx="2309">
                        <c:v>204</c:v>
                      </c:pt>
                      <c:pt idx="2310">
                        <c:v>205</c:v>
                      </c:pt>
                      <c:pt idx="2311">
                        <c:v>206</c:v>
                      </c:pt>
                      <c:pt idx="2312">
                        <c:v>207</c:v>
                      </c:pt>
                      <c:pt idx="2313">
                        <c:v>208</c:v>
                      </c:pt>
                      <c:pt idx="2314">
                        <c:v>209</c:v>
                      </c:pt>
                      <c:pt idx="2315">
                        <c:v>210</c:v>
                      </c:pt>
                      <c:pt idx="2316">
                        <c:v>211</c:v>
                      </c:pt>
                      <c:pt idx="2317">
                        <c:v>212</c:v>
                      </c:pt>
                      <c:pt idx="2318">
                        <c:v>213</c:v>
                      </c:pt>
                      <c:pt idx="2319">
                        <c:v>214</c:v>
                      </c:pt>
                      <c:pt idx="2320">
                        <c:v>215</c:v>
                      </c:pt>
                      <c:pt idx="2321">
                        <c:v>216</c:v>
                      </c:pt>
                      <c:pt idx="2322">
                        <c:v>217</c:v>
                      </c:pt>
                      <c:pt idx="2323">
                        <c:v>218</c:v>
                      </c:pt>
                      <c:pt idx="2324">
                        <c:v>219</c:v>
                      </c:pt>
                      <c:pt idx="2325">
                        <c:v>220</c:v>
                      </c:pt>
                      <c:pt idx="2326">
                        <c:v>221</c:v>
                      </c:pt>
                      <c:pt idx="2327">
                        <c:v>222</c:v>
                      </c:pt>
                      <c:pt idx="2328">
                        <c:v>223</c:v>
                      </c:pt>
                      <c:pt idx="2329">
                        <c:v>224</c:v>
                      </c:pt>
                      <c:pt idx="2330">
                        <c:v>225</c:v>
                      </c:pt>
                      <c:pt idx="2331">
                        <c:v>226</c:v>
                      </c:pt>
                      <c:pt idx="2332">
                        <c:v>227</c:v>
                      </c:pt>
                      <c:pt idx="2333">
                        <c:v>228</c:v>
                      </c:pt>
                      <c:pt idx="2334">
                        <c:v>229</c:v>
                      </c:pt>
                      <c:pt idx="2335">
                        <c:v>230</c:v>
                      </c:pt>
                      <c:pt idx="2336">
                        <c:v>231</c:v>
                      </c:pt>
                      <c:pt idx="2337">
                        <c:v>232</c:v>
                      </c:pt>
                      <c:pt idx="2338">
                        <c:v>233</c:v>
                      </c:pt>
                      <c:pt idx="2339">
                        <c:v>234</c:v>
                      </c:pt>
                      <c:pt idx="2340">
                        <c:v>235</c:v>
                      </c:pt>
                      <c:pt idx="2341">
                        <c:v>236</c:v>
                      </c:pt>
                      <c:pt idx="2342">
                        <c:v>237</c:v>
                      </c:pt>
                      <c:pt idx="2343">
                        <c:v>238</c:v>
                      </c:pt>
                      <c:pt idx="2344">
                        <c:v>239</c:v>
                      </c:pt>
                      <c:pt idx="2345">
                        <c:v>240</c:v>
                      </c:pt>
                      <c:pt idx="2346">
                        <c:v>241</c:v>
                      </c:pt>
                      <c:pt idx="2347">
                        <c:v>242</c:v>
                      </c:pt>
                      <c:pt idx="2348">
                        <c:v>243</c:v>
                      </c:pt>
                      <c:pt idx="2349">
                        <c:v>244</c:v>
                      </c:pt>
                      <c:pt idx="2350">
                        <c:v>245</c:v>
                      </c:pt>
                      <c:pt idx="2351">
                        <c:v>246</c:v>
                      </c:pt>
                      <c:pt idx="2352">
                        <c:v>247</c:v>
                      </c:pt>
                      <c:pt idx="2353">
                        <c:v>248</c:v>
                      </c:pt>
                      <c:pt idx="2354">
                        <c:v>249</c:v>
                      </c:pt>
                      <c:pt idx="2355">
                        <c:v>250</c:v>
                      </c:pt>
                      <c:pt idx="2356">
                        <c:v>251</c:v>
                      </c:pt>
                      <c:pt idx="2357">
                        <c:v>252</c:v>
                      </c:pt>
                      <c:pt idx="2358">
                        <c:v>253</c:v>
                      </c:pt>
                      <c:pt idx="2359">
                        <c:v>254</c:v>
                      </c:pt>
                      <c:pt idx="2360">
                        <c:v>255</c:v>
                      </c:pt>
                      <c:pt idx="2361">
                        <c:v>256</c:v>
                      </c:pt>
                      <c:pt idx="2362">
                        <c:v>257</c:v>
                      </c:pt>
                      <c:pt idx="2363">
                        <c:v>258</c:v>
                      </c:pt>
                      <c:pt idx="2364">
                        <c:v>259</c:v>
                      </c:pt>
                      <c:pt idx="2365">
                        <c:v>260</c:v>
                      </c:pt>
                      <c:pt idx="2366">
                        <c:v>261</c:v>
                      </c:pt>
                      <c:pt idx="2367">
                        <c:v>262</c:v>
                      </c:pt>
                      <c:pt idx="2368">
                        <c:v>263</c:v>
                      </c:pt>
                      <c:pt idx="2369">
                        <c:v>264</c:v>
                      </c:pt>
                      <c:pt idx="2370">
                        <c:v>265</c:v>
                      </c:pt>
                      <c:pt idx="2371">
                        <c:v>266</c:v>
                      </c:pt>
                      <c:pt idx="2372">
                        <c:v>267</c:v>
                      </c:pt>
                      <c:pt idx="2373">
                        <c:v>268</c:v>
                      </c:pt>
                      <c:pt idx="2374">
                        <c:v>269</c:v>
                      </c:pt>
                      <c:pt idx="2375">
                        <c:v>270</c:v>
                      </c:pt>
                      <c:pt idx="2376">
                        <c:v>271</c:v>
                      </c:pt>
                      <c:pt idx="2377">
                        <c:v>272</c:v>
                      </c:pt>
                      <c:pt idx="2378">
                        <c:v>273</c:v>
                      </c:pt>
                      <c:pt idx="2379">
                        <c:v>274</c:v>
                      </c:pt>
                      <c:pt idx="2380">
                        <c:v>275</c:v>
                      </c:pt>
                      <c:pt idx="2381">
                        <c:v>276</c:v>
                      </c:pt>
                      <c:pt idx="2382">
                        <c:v>277</c:v>
                      </c:pt>
                      <c:pt idx="2383">
                        <c:v>278</c:v>
                      </c:pt>
                      <c:pt idx="2384">
                        <c:v>279</c:v>
                      </c:pt>
                      <c:pt idx="2385">
                        <c:v>280</c:v>
                      </c:pt>
                      <c:pt idx="2386">
                        <c:v>281</c:v>
                      </c:pt>
                      <c:pt idx="2387">
                        <c:v>282</c:v>
                      </c:pt>
                      <c:pt idx="2388">
                        <c:v>283</c:v>
                      </c:pt>
                      <c:pt idx="2389">
                        <c:v>284</c:v>
                      </c:pt>
                      <c:pt idx="2390">
                        <c:v>285</c:v>
                      </c:pt>
                      <c:pt idx="2391">
                        <c:v>286</c:v>
                      </c:pt>
                      <c:pt idx="2392">
                        <c:v>287</c:v>
                      </c:pt>
                      <c:pt idx="2393">
                        <c:v>288</c:v>
                      </c:pt>
                      <c:pt idx="2394">
                        <c:v>289</c:v>
                      </c:pt>
                      <c:pt idx="2395">
                        <c:v>290</c:v>
                      </c:pt>
                      <c:pt idx="2396">
                        <c:v>291</c:v>
                      </c:pt>
                      <c:pt idx="2397">
                        <c:v>292</c:v>
                      </c:pt>
                      <c:pt idx="2398">
                        <c:v>293</c:v>
                      </c:pt>
                      <c:pt idx="2399">
                        <c:v>294</c:v>
                      </c:pt>
                      <c:pt idx="2400">
                        <c:v>295</c:v>
                      </c:pt>
                      <c:pt idx="2401">
                        <c:v>296</c:v>
                      </c:pt>
                      <c:pt idx="2402">
                        <c:v>297</c:v>
                      </c:pt>
                      <c:pt idx="2403">
                        <c:v>298</c:v>
                      </c:pt>
                      <c:pt idx="2404">
                        <c:v>299</c:v>
                      </c:pt>
                      <c:pt idx="2405">
                        <c:v>300</c:v>
                      </c:pt>
                      <c:pt idx="2406">
                        <c:v>0</c:v>
                      </c:pt>
                      <c:pt idx="2407">
                        <c:v>1</c:v>
                      </c:pt>
                      <c:pt idx="2408">
                        <c:v>1</c:v>
                      </c:pt>
                      <c:pt idx="2409">
                        <c:v>2</c:v>
                      </c:pt>
                      <c:pt idx="2410">
                        <c:v>3</c:v>
                      </c:pt>
                      <c:pt idx="2411">
                        <c:v>4</c:v>
                      </c:pt>
                      <c:pt idx="2412">
                        <c:v>5</c:v>
                      </c:pt>
                      <c:pt idx="2413">
                        <c:v>6</c:v>
                      </c:pt>
                      <c:pt idx="2414">
                        <c:v>7</c:v>
                      </c:pt>
                      <c:pt idx="2415">
                        <c:v>8</c:v>
                      </c:pt>
                      <c:pt idx="2416">
                        <c:v>9</c:v>
                      </c:pt>
                      <c:pt idx="2417">
                        <c:v>10</c:v>
                      </c:pt>
                      <c:pt idx="2418">
                        <c:v>12</c:v>
                      </c:pt>
                      <c:pt idx="2419">
                        <c:v>12</c:v>
                      </c:pt>
                      <c:pt idx="2420">
                        <c:v>13</c:v>
                      </c:pt>
                      <c:pt idx="2421">
                        <c:v>14</c:v>
                      </c:pt>
                      <c:pt idx="2422">
                        <c:v>15</c:v>
                      </c:pt>
                      <c:pt idx="2423">
                        <c:v>16</c:v>
                      </c:pt>
                      <c:pt idx="2424">
                        <c:v>17</c:v>
                      </c:pt>
                      <c:pt idx="2425">
                        <c:v>18</c:v>
                      </c:pt>
                      <c:pt idx="2426">
                        <c:v>19</c:v>
                      </c:pt>
                      <c:pt idx="2427">
                        <c:v>20</c:v>
                      </c:pt>
                      <c:pt idx="2428">
                        <c:v>21</c:v>
                      </c:pt>
                      <c:pt idx="2429">
                        <c:v>23</c:v>
                      </c:pt>
                      <c:pt idx="2430">
                        <c:v>23</c:v>
                      </c:pt>
                      <c:pt idx="2431">
                        <c:v>24</c:v>
                      </c:pt>
                      <c:pt idx="2432">
                        <c:v>25</c:v>
                      </c:pt>
                      <c:pt idx="2433">
                        <c:v>26</c:v>
                      </c:pt>
                      <c:pt idx="2434">
                        <c:v>27</c:v>
                      </c:pt>
                      <c:pt idx="2435">
                        <c:v>28</c:v>
                      </c:pt>
                      <c:pt idx="2436">
                        <c:v>29</c:v>
                      </c:pt>
                      <c:pt idx="2437">
                        <c:v>30</c:v>
                      </c:pt>
                      <c:pt idx="2438">
                        <c:v>31</c:v>
                      </c:pt>
                      <c:pt idx="2439">
                        <c:v>33</c:v>
                      </c:pt>
                      <c:pt idx="2440">
                        <c:v>33</c:v>
                      </c:pt>
                      <c:pt idx="2441">
                        <c:v>34</c:v>
                      </c:pt>
                      <c:pt idx="2442">
                        <c:v>35</c:v>
                      </c:pt>
                      <c:pt idx="2443">
                        <c:v>36</c:v>
                      </c:pt>
                      <c:pt idx="2444">
                        <c:v>37</c:v>
                      </c:pt>
                      <c:pt idx="2445">
                        <c:v>38</c:v>
                      </c:pt>
                      <c:pt idx="2446">
                        <c:v>39</c:v>
                      </c:pt>
                      <c:pt idx="2447">
                        <c:v>40</c:v>
                      </c:pt>
                      <c:pt idx="2448">
                        <c:v>41</c:v>
                      </c:pt>
                      <c:pt idx="2449">
                        <c:v>43</c:v>
                      </c:pt>
                      <c:pt idx="2450">
                        <c:v>43</c:v>
                      </c:pt>
                      <c:pt idx="2451">
                        <c:v>44</c:v>
                      </c:pt>
                      <c:pt idx="2452">
                        <c:v>45</c:v>
                      </c:pt>
                      <c:pt idx="2453">
                        <c:v>46</c:v>
                      </c:pt>
                      <c:pt idx="2454">
                        <c:v>47</c:v>
                      </c:pt>
                      <c:pt idx="2455">
                        <c:v>48</c:v>
                      </c:pt>
                      <c:pt idx="2456">
                        <c:v>49</c:v>
                      </c:pt>
                      <c:pt idx="2457">
                        <c:v>50</c:v>
                      </c:pt>
                      <c:pt idx="2458">
                        <c:v>51</c:v>
                      </c:pt>
                      <c:pt idx="2459">
                        <c:v>53</c:v>
                      </c:pt>
                      <c:pt idx="2460">
                        <c:v>53</c:v>
                      </c:pt>
                      <c:pt idx="2461">
                        <c:v>54</c:v>
                      </c:pt>
                      <c:pt idx="2462">
                        <c:v>55</c:v>
                      </c:pt>
                      <c:pt idx="2463">
                        <c:v>56</c:v>
                      </c:pt>
                      <c:pt idx="2464">
                        <c:v>57</c:v>
                      </c:pt>
                      <c:pt idx="2465">
                        <c:v>58</c:v>
                      </c:pt>
                      <c:pt idx="2466">
                        <c:v>59</c:v>
                      </c:pt>
                      <c:pt idx="2467">
                        <c:v>60</c:v>
                      </c:pt>
                      <c:pt idx="2468">
                        <c:v>61</c:v>
                      </c:pt>
                      <c:pt idx="2469">
                        <c:v>63</c:v>
                      </c:pt>
                      <c:pt idx="2470">
                        <c:v>63</c:v>
                      </c:pt>
                      <c:pt idx="2471">
                        <c:v>64</c:v>
                      </c:pt>
                      <c:pt idx="2472">
                        <c:v>65</c:v>
                      </c:pt>
                      <c:pt idx="2473">
                        <c:v>66</c:v>
                      </c:pt>
                      <c:pt idx="2474">
                        <c:v>67</c:v>
                      </c:pt>
                      <c:pt idx="2475">
                        <c:v>68</c:v>
                      </c:pt>
                      <c:pt idx="2476">
                        <c:v>69</c:v>
                      </c:pt>
                      <c:pt idx="2477">
                        <c:v>70</c:v>
                      </c:pt>
                      <c:pt idx="2478">
                        <c:v>71</c:v>
                      </c:pt>
                      <c:pt idx="2479">
                        <c:v>73</c:v>
                      </c:pt>
                      <c:pt idx="2480">
                        <c:v>73</c:v>
                      </c:pt>
                      <c:pt idx="2481">
                        <c:v>74</c:v>
                      </c:pt>
                      <c:pt idx="2482">
                        <c:v>75</c:v>
                      </c:pt>
                      <c:pt idx="2483">
                        <c:v>76</c:v>
                      </c:pt>
                      <c:pt idx="2484">
                        <c:v>77</c:v>
                      </c:pt>
                      <c:pt idx="2485">
                        <c:v>78</c:v>
                      </c:pt>
                      <c:pt idx="2486">
                        <c:v>79</c:v>
                      </c:pt>
                      <c:pt idx="2487">
                        <c:v>80</c:v>
                      </c:pt>
                      <c:pt idx="2488">
                        <c:v>81</c:v>
                      </c:pt>
                      <c:pt idx="2489">
                        <c:v>82</c:v>
                      </c:pt>
                      <c:pt idx="2490">
                        <c:v>82</c:v>
                      </c:pt>
                      <c:pt idx="2491">
                        <c:v>84</c:v>
                      </c:pt>
                      <c:pt idx="2492">
                        <c:v>85</c:v>
                      </c:pt>
                      <c:pt idx="2493">
                        <c:v>86</c:v>
                      </c:pt>
                      <c:pt idx="2494">
                        <c:v>87</c:v>
                      </c:pt>
                      <c:pt idx="2495">
                        <c:v>88</c:v>
                      </c:pt>
                      <c:pt idx="2496">
                        <c:v>89</c:v>
                      </c:pt>
                      <c:pt idx="2497">
                        <c:v>90</c:v>
                      </c:pt>
                      <c:pt idx="2498">
                        <c:v>91</c:v>
                      </c:pt>
                      <c:pt idx="2499">
                        <c:v>92</c:v>
                      </c:pt>
                      <c:pt idx="2500">
                        <c:v>92</c:v>
                      </c:pt>
                      <c:pt idx="2501">
                        <c:v>94</c:v>
                      </c:pt>
                      <c:pt idx="2502">
                        <c:v>95</c:v>
                      </c:pt>
                      <c:pt idx="2503">
                        <c:v>96</c:v>
                      </c:pt>
                      <c:pt idx="2504">
                        <c:v>97</c:v>
                      </c:pt>
                      <c:pt idx="2505">
                        <c:v>98</c:v>
                      </c:pt>
                      <c:pt idx="2506">
                        <c:v>99</c:v>
                      </c:pt>
                      <c:pt idx="2507">
                        <c:v>100</c:v>
                      </c:pt>
                      <c:pt idx="2508">
                        <c:v>102</c:v>
                      </c:pt>
                      <c:pt idx="2509">
                        <c:v>102</c:v>
                      </c:pt>
                      <c:pt idx="2510">
                        <c:v>103</c:v>
                      </c:pt>
                      <c:pt idx="2511">
                        <c:v>104</c:v>
                      </c:pt>
                      <c:pt idx="2512">
                        <c:v>105</c:v>
                      </c:pt>
                      <c:pt idx="2513">
                        <c:v>106</c:v>
                      </c:pt>
                      <c:pt idx="2514">
                        <c:v>107</c:v>
                      </c:pt>
                      <c:pt idx="2515">
                        <c:v>108</c:v>
                      </c:pt>
                      <c:pt idx="2516">
                        <c:v>109</c:v>
                      </c:pt>
                      <c:pt idx="2517">
                        <c:v>110</c:v>
                      </c:pt>
                      <c:pt idx="2518">
                        <c:v>112</c:v>
                      </c:pt>
                      <c:pt idx="2519">
                        <c:v>112</c:v>
                      </c:pt>
                      <c:pt idx="2520">
                        <c:v>113</c:v>
                      </c:pt>
                      <c:pt idx="2521">
                        <c:v>114</c:v>
                      </c:pt>
                      <c:pt idx="2522">
                        <c:v>115</c:v>
                      </c:pt>
                      <c:pt idx="2523">
                        <c:v>116</c:v>
                      </c:pt>
                      <c:pt idx="2524">
                        <c:v>117</c:v>
                      </c:pt>
                      <c:pt idx="2525">
                        <c:v>118</c:v>
                      </c:pt>
                      <c:pt idx="2526">
                        <c:v>119</c:v>
                      </c:pt>
                      <c:pt idx="2527">
                        <c:v>120</c:v>
                      </c:pt>
                      <c:pt idx="2528">
                        <c:v>120</c:v>
                      </c:pt>
                      <c:pt idx="2529">
                        <c:v>122</c:v>
                      </c:pt>
                      <c:pt idx="2530">
                        <c:v>123</c:v>
                      </c:pt>
                      <c:pt idx="2531">
                        <c:v>124</c:v>
                      </c:pt>
                      <c:pt idx="2532">
                        <c:v>125</c:v>
                      </c:pt>
                      <c:pt idx="2533">
                        <c:v>126</c:v>
                      </c:pt>
                      <c:pt idx="2534">
                        <c:v>127</c:v>
                      </c:pt>
                      <c:pt idx="2535">
                        <c:v>128</c:v>
                      </c:pt>
                      <c:pt idx="2536">
                        <c:v>129</c:v>
                      </c:pt>
                      <c:pt idx="2537">
                        <c:v>129</c:v>
                      </c:pt>
                      <c:pt idx="2538">
                        <c:v>131</c:v>
                      </c:pt>
                      <c:pt idx="2539">
                        <c:v>132</c:v>
                      </c:pt>
                      <c:pt idx="2540">
                        <c:v>133</c:v>
                      </c:pt>
                      <c:pt idx="2541">
                        <c:v>134</c:v>
                      </c:pt>
                      <c:pt idx="2542">
                        <c:v>135</c:v>
                      </c:pt>
                      <c:pt idx="2543">
                        <c:v>136</c:v>
                      </c:pt>
                      <c:pt idx="2544">
                        <c:v>137</c:v>
                      </c:pt>
                      <c:pt idx="2545">
                        <c:v>138</c:v>
                      </c:pt>
                      <c:pt idx="2546">
                        <c:v>138</c:v>
                      </c:pt>
                      <c:pt idx="2547">
                        <c:v>140</c:v>
                      </c:pt>
                      <c:pt idx="2548">
                        <c:v>141</c:v>
                      </c:pt>
                      <c:pt idx="2549">
                        <c:v>142</c:v>
                      </c:pt>
                      <c:pt idx="2550">
                        <c:v>143</c:v>
                      </c:pt>
                      <c:pt idx="2551">
                        <c:v>144</c:v>
                      </c:pt>
                      <c:pt idx="2552">
                        <c:v>145</c:v>
                      </c:pt>
                      <c:pt idx="2553">
                        <c:v>146</c:v>
                      </c:pt>
                      <c:pt idx="2554">
                        <c:v>148</c:v>
                      </c:pt>
                      <c:pt idx="2555">
                        <c:v>148</c:v>
                      </c:pt>
                      <c:pt idx="2556">
                        <c:v>149</c:v>
                      </c:pt>
                      <c:pt idx="2557">
                        <c:v>150</c:v>
                      </c:pt>
                      <c:pt idx="2558">
                        <c:v>151</c:v>
                      </c:pt>
                      <c:pt idx="2559">
                        <c:v>152</c:v>
                      </c:pt>
                      <c:pt idx="2560">
                        <c:v>153</c:v>
                      </c:pt>
                      <c:pt idx="2561">
                        <c:v>154</c:v>
                      </c:pt>
                      <c:pt idx="2562">
                        <c:v>155</c:v>
                      </c:pt>
                      <c:pt idx="2563">
                        <c:v>157</c:v>
                      </c:pt>
                      <c:pt idx="2564">
                        <c:v>157</c:v>
                      </c:pt>
                      <c:pt idx="2565">
                        <c:v>158</c:v>
                      </c:pt>
                      <c:pt idx="2566">
                        <c:v>159</c:v>
                      </c:pt>
                      <c:pt idx="2567">
                        <c:v>160</c:v>
                      </c:pt>
                      <c:pt idx="2568">
                        <c:v>161</c:v>
                      </c:pt>
                      <c:pt idx="2569">
                        <c:v>162</c:v>
                      </c:pt>
                      <c:pt idx="2570">
                        <c:v>163</c:v>
                      </c:pt>
                      <c:pt idx="2571">
                        <c:v>164</c:v>
                      </c:pt>
                      <c:pt idx="2572">
                        <c:v>165</c:v>
                      </c:pt>
                      <c:pt idx="2573">
                        <c:v>167</c:v>
                      </c:pt>
                      <c:pt idx="2574">
                        <c:v>167</c:v>
                      </c:pt>
                      <c:pt idx="2575">
                        <c:v>168</c:v>
                      </c:pt>
                      <c:pt idx="2576">
                        <c:v>169</c:v>
                      </c:pt>
                      <c:pt idx="2577">
                        <c:v>170</c:v>
                      </c:pt>
                      <c:pt idx="2578">
                        <c:v>171</c:v>
                      </c:pt>
                      <c:pt idx="2579">
                        <c:v>172</c:v>
                      </c:pt>
                      <c:pt idx="2580">
                        <c:v>173</c:v>
                      </c:pt>
                      <c:pt idx="2581">
                        <c:v>174</c:v>
                      </c:pt>
                      <c:pt idx="2582">
                        <c:v>174</c:v>
                      </c:pt>
                      <c:pt idx="2583">
                        <c:v>176</c:v>
                      </c:pt>
                      <c:pt idx="2584">
                        <c:v>177</c:v>
                      </c:pt>
                      <c:pt idx="2585">
                        <c:v>178</c:v>
                      </c:pt>
                      <c:pt idx="2586">
                        <c:v>179</c:v>
                      </c:pt>
                      <c:pt idx="2587">
                        <c:v>180</c:v>
                      </c:pt>
                      <c:pt idx="2588">
                        <c:v>181</c:v>
                      </c:pt>
                      <c:pt idx="2589">
                        <c:v>182</c:v>
                      </c:pt>
                      <c:pt idx="2590">
                        <c:v>183</c:v>
                      </c:pt>
                      <c:pt idx="2591">
                        <c:v>185</c:v>
                      </c:pt>
                      <c:pt idx="2592">
                        <c:v>185</c:v>
                      </c:pt>
                      <c:pt idx="2593">
                        <c:v>186</c:v>
                      </c:pt>
                      <c:pt idx="2594">
                        <c:v>187</c:v>
                      </c:pt>
                      <c:pt idx="2595">
                        <c:v>188</c:v>
                      </c:pt>
                      <c:pt idx="2596">
                        <c:v>189</c:v>
                      </c:pt>
                      <c:pt idx="2597">
                        <c:v>190</c:v>
                      </c:pt>
                      <c:pt idx="2598">
                        <c:v>191</c:v>
                      </c:pt>
                      <c:pt idx="2599">
                        <c:v>192</c:v>
                      </c:pt>
                      <c:pt idx="2600">
                        <c:v>192</c:v>
                      </c:pt>
                      <c:pt idx="2601">
                        <c:v>194</c:v>
                      </c:pt>
                      <c:pt idx="2602">
                        <c:v>195</c:v>
                      </c:pt>
                      <c:pt idx="2603">
                        <c:v>196</c:v>
                      </c:pt>
                      <c:pt idx="2604">
                        <c:v>197</c:v>
                      </c:pt>
                      <c:pt idx="2605">
                        <c:v>198</c:v>
                      </c:pt>
                      <c:pt idx="2606">
                        <c:v>199</c:v>
                      </c:pt>
                      <c:pt idx="2607">
                        <c:v>200</c:v>
                      </c:pt>
                      <c:pt idx="2608">
                        <c:v>200</c:v>
                      </c:pt>
                      <c:pt idx="2609">
                        <c:v>203</c:v>
                      </c:pt>
                      <c:pt idx="2610">
                        <c:v>203</c:v>
                      </c:pt>
                      <c:pt idx="2611">
                        <c:v>204</c:v>
                      </c:pt>
                      <c:pt idx="2612">
                        <c:v>205</c:v>
                      </c:pt>
                      <c:pt idx="2613">
                        <c:v>206</c:v>
                      </c:pt>
                      <c:pt idx="2614">
                        <c:v>207</c:v>
                      </c:pt>
                      <c:pt idx="2615">
                        <c:v>208</c:v>
                      </c:pt>
                      <c:pt idx="2616">
                        <c:v>210</c:v>
                      </c:pt>
                      <c:pt idx="2617">
                        <c:v>210</c:v>
                      </c:pt>
                      <c:pt idx="2618">
                        <c:v>211</c:v>
                      </c:pt>
                      <c:pt idx="2619">
                        <c:v>212</c:v>
                      </c:pt>
                      <c:pt idx="2620">
                        <c:v>213</c:v>
                      </c:pt>
                      <c:pt idx="2621">
                        <c:v>214</c:v>
                      </c:pt>
                      <c:pt idx="2622">
                        <c:v>215</c:v>
                      </c:pt>
                      <c:pt idx="2623">
                        <c:v>216</c:v>
                      </c:pt>
                      <c:pt idx="2624">
                        <c:v>217</c:v>
                      </c:pt>
                      <c:pt idx="2625">
                        <c:v>219</c:v>
                      </c:pt>
                      <c:pt idx="2626">
                        <c:v>219</c:v>
                      </c:pt>
                      <c:pt idx="2627">
                        <c:v>220</c:v>
                      </c:pt>
                      <c:pt idx="2628">
                        <c:v>221</c:v>
                      </c:pt>
                      <c:pt idx="2629">
                        <c:v>222</c:v>
                      </c:pt>
                      <c:pt idx="2630">
                        <c:v>223</c:v>
                      </c:pt>
                      <c:pt idx="2631">
                        <c:v>224</c:v>
                      </c:pt>
                      <c:pt idx="2632">
                        <c:v>225</c:v>
                      </c:pt>
                      <c:pt idx="2633">
                        <c:v>226</c:v>
                      </c:pt>
                      <c:pt idx="2634">
                        <c:v>227</c:v>
                      </c:pt>
                      <c:pt idx="2635">
                        <c:v>229</c:v>
                      </c:pt>
                      <c:pt idx="2636">
                        <c:v>229</c:v>
                      </c:pt>
                      <c:pt idx="2637">
                        <c:v>230</c:v>
                      </c:pt>
                      <c:pt idx="2638">
                        <c:v>231</c:v>
                      </c:pt>
                      <c:pt idx="2639">
                        <c:v>232</c:v>
                      </c:pt>
                      <c:pt idx="2640">
                        <c:v>233</c:v>
                      </c:pt>
                      <c:pt idx="2641">
                        <c:v>234</c:v>
                      </c:pt>
                      <c:pt idx="2642">
                        <c:v>235</c:v>
                      </c:pt>
                      <c:pt idx="2643">
                        <c:v>236</c:v>
                      </c:pt>
                      <c:pt idx="2644">
                        <c:v>236</c:v>
                      </c:pt>
                      <c:pt idx="2645">
                        <c:v>238</c:v>
                      </c:pt>
                      <c:pt idx="2646">
                        <c:v>239</c:v>
                      </c:pt>
                      <c:pt idx="2647">
                        <c:v>240</c:v>
                      </c:pt>
                      <c:pt idx="2648">
                        <c:v>241</c:v>
                      </c:pt>
                      <c:pt idx="2649">
                        <c:v>242</c:v>
                      </c:pt>
                      <c:pt idx="2650">
                        <c:v>243</c:v>
                      </c:pt>
                      <c:pt idx="2651">
                        <c:v>244</c:v>
                      </c:pt>
                      <c:pt idx="2652">
                        <c:v>245</c:v>
                      </c:pt>
                      <c:pt idx="2653">
                        <c:v>247</c:v>
                      </c:pt>
                      <c:pt idx="2654">
                        <c:v>247</c:v>
                      </c:pt>
                      <c:pt idx="2655">
                        <c:v>248</c:v>
                      </c:pt>
                      <c:pt idx="2656">
                        <c:v>249</c:v>
                      </c:pt>
                      <c:pt idx="2657">
                        <c:v>250</c:v>
                      </c:pt>
                      <c:pt idx="2658">
                        <c:v>251</c:v>
                      </c:pt>
                      <c:pt idx="2659">
                        <c:v>252</c:v>
                      </c:pt>
                      <c:pt idx="2660">
                        <c:v>252</c:v>
                      </c:pt>
                      <c:pt idx="2661">
                        <c:v>254</c:v>
                      </c:pt>
                      <c:pt idx="2662">
                        <c:v>255</c:v>
                      </c:pt>
                      <c:pt idx="2663">
                        <c:v>256</c:v>
                      </c:pt>
                      <c:pt idx="2664">
                        <c:v>257</c:v>
                      </c:pt>
                      <c:pt idx="2665">
                        <c:v>258</c:v>
                      </c:pt>
                      <c:pt idx="2666">
                        <c:v>259</c:v>
                      </c:pt>
                      <c:pt idx="2667">
                        <c:v>260</c:v>
                      </c:pt>
                      <c:pt idx="2668">
                        <c:v>261</c:v>
                      </c:pt>
                      <c:pt idx="2669">
                        <c:v>263</c:v>
                      </c:pt>
                      <c:pt idx="2670">
                        <c:v>263</c:v>
                      </c:pt>
                      <c:pt idx="2671">
                        <c:v>264</c:v>
                      </c:pt>
                      <c:pt idx="2672">
                        <c:v>265</c:v>
                      </c:pt>
                      <c:pt idx="2673">
                        <c:v>266</c:v>
                      </c:pt>
                      <c:pt idx="2674">
                        <c:v>267</c:v>
                      </c:pt>
                      <c:pt idx="2675">
                        <c:v>268</c:v>
                      </c:pt>
                      <c:pt idx="2676">
                        <c:v>269</c:v>
                      </c:pt>
                      <c:pt idx="2677">
                        <c:v>270</c:v>
                      </c:pt>
                      <c:pt idx="2678">
                        <c:v>270</c:v>
                      </c:pt>
                      <c:pt idx="2679">
                        <c:v>272</c:v>
                      </c:pt>
                      <c:pt idx="2680">
                        <c:v>273</c:v>
                      </c:pt>
                      <c:pt idx="2681">
                        <c:v>274</c:v>
                      </c:pt>
                      <c:pt idx="2682">
                        <c:v>275</c:v>
                      </c:pt>
                      <c:pt idx="2683">
                        <c:v>276</c:v>
                      </c:pt>
                      <c:pt idx="2684">
                        <c:v>277</c:v>
                      </c:pt>
                      <c:pt idx="2685">
                        <c:v>278</c:v>
                      </c:pt>
                      <c:pt idx="2686">
                        <c:v>278</c:v>
                      </c:pt>
                      <c:pt idx="2687">
                        <c:v>280</c:v>
                      </c:pt>
                      <c:pt idx="2688">
                        <c:v>281</c:v>
                      </c:pt>
                      <c:pt idx="2689">
                        <c:v>282</c:v>
                      </c:pt>
                      <c:pt idx="2690">
                        <c:v>283</c:v>
                      </c:pt>
                      <c:pt idx="2691">
                        <c:v>284</c:v>
                      </c:pt>
                      <c:pt idx="2692">
                        <c:v>285</c:v>
                      </c:pt>
                      <c:pt idx="2693">
                        <c:v>287</c:v>
                      </c:pt>
                      <c:pt idx="2694">
                        <c:v>287</c:v>
                      </c:pt>
                      <c:pt idx="2695">
                        <c:v>288</c:v>
                      </c:pt>
                      <c:pt idx="2696">
                        <c:v>289</c:v>
                      </c:pt>
                      <c:pt idx="2697">
                        <c:v>290</c:v>
                      </c:pt>
                      <c:pt idx="2698">
                        <c:v>291</c:v>
                      </c:pt>
                      <c:pt idx="2699">
                        <c:v>292</c:v>
                      </c:pt>
                      <c:pt idx="2700">
                        <c:v>294</c:v>
                      </c:pt>
                      <c:pt idx="2701">
                        <c:v>294</c:v>
                      </c:pt>
                      <c:pt idx="2702">
                        <c:v>295</c:v>
                      </c:pt>
                      <c:pt idx="2703">
                        <c:v>296</c:v>
                      </c:pt>
                      <c:pt idx="2704">
                        <c:v>297</c:v>
                      </c:pt>
                      <c:pt idx="2705">
                        <c:v>298</c:v>
                      </c:pt>
                      <c:pt idx="2706">
                        <c:v>299</c:v>
                      </c:pt>
                      <c:pt idx="2707">
                        <c:v>0</c:v>
                      </c:pt>
                      <c:pt idx="2708">
                        <c:v>0</c:v>
                      </c:pt>
                      <c:pt idx="2709">
                        <c:v>1</c:v>
                      </c:pt>
                      <c:pt idx="2710">
                        <c:v>2</c:v>
                      </c:pt>
                      <c:pt idx="2711">
                        <c:v>3</c:v>
                      </c:pt>
                      <c:pt idx="2712">
                        <c:v>4</c:v>
                      </c:pt>
                      <c:pt idx="2713">
                        <c:v>5</c:v>
                      </c:pt>
                      <c:pt idx="2714">
                        <c:v>6</c:v>
                      </c:pt>
                      <c:pt idx="2715">
                        <c:v>7</c:v>
                      </c:pt>
                      <c:pt idx="2716">
                        <c:v>8</c:v>
                      </c:pt>
                      <c:pt idx="2717">
                        <c:v>9</c:v>
                      </c:pt>
                      <c:pt idx="2718">
                        <c:v>10</c:v>
                      </c:pt>
                      <c:pt idx="2719">
                        <c:v>11</c:v>
                      </c:pt>
                      <c:pt idx="2720">
                        <c:v>12</c:v>
                      </c:pt>
                      <c:pt idx="2721">
                        <c:v>13</c:v>
                      </c:pt>
                      <c:pt idx="2722">
                        <c:v>14</c:v>
                      </c:pt>
                      <c:pt idx="2723">
                        <c:v>15</c:v>
                      </c:pt>
                      <c:pt idx="2724">
                        <c:v>16</c:v>
                      </c:pt>
                      <c:pt idx="2725">
                        <c:v>17</c:v>
                      </c:pt>
                      <c:pt idx="2726">
                        <c:v>18</c:v>
                      </c:pt>
                      <c:pt idx="2727">
                        <c:v>19</c:v>
                      </c:pt>
                      <c:pt idx="2728">
                        <c:v>20</c:v>
                      </c:pt>
                      <c:pt idx="2729">
                        <c:v>21</c:v>
                      </c:pt>
                      <c:pt idx="2730">
                        <c:v>22</c:v>
                      </c:pt>
                      <c:pt idx="2731">
                        <c:v>23</c:v>
                      </c:pt>
                      <c:pt idx="2732">
                        <c:v>24</c:v>
                      </c:pt>
                      <c:pt idx="2733">
                        <c:v>25</c:v>
                      </c:pt>
                      <c:pt idx="2734">
                        <c:v>26</c:v>
                      </c:pt>
                      <c:pt idx="2735">
                        <c:v>27</c:v>
                      </c:pt>
                      <c:pt idx="2736">
                        <c:v>28</c:v>
                      </c:pt>
                      <c:pt idx="2737">
                        <c:v>29</c:v>
                      </c:pt>
                      <c:pt idx="2738">
                        <c:v>30</c:v>
                      </c:pt>
                      <c:pt idx="2739">
                        <c:v>31</c:v>
                      </c:pt>
                      <c:pt idx="2740">
                        <c:v>32</c:v>
                      </c:pt>
                      <c:pt idx="2741">
                        <c:v>33</c:v>
                      </c:pt>
                      <c:pt idx="2742">
                        <c:v>34</c:v>
                      </c:pt>
                      <c:pt idx="2743">
                        <c:v>35</c:v>
                      </c:pt>
                      <c:pt idx="2744">
                        <c:v>36</c:v>
                      </c:pt>
                      <c:pt idx="2745">
                        <c:v>36</c:v>
                      </c:pt>
                      <c:pt idx="2746">
                        <c:v>38</c:v>
                      </c:pt>
                      <c:pt idx="2747">
                        <c:v>38</c:v>
                      </c:pt>
                      <c:pt idx="2748">
                        <c:v>39</c:v>
                      </c:pt>
                      <c:pt idx="2749">
                        <c:v>40</c:v>
                      </c:pt>
                      <c:pt idx="2750">
                        <c:v>42</c:v>
                      </c:pt>
                      <c:pt idx="2751">
                        <c:v>42</c:v>
                      </c:pt>
                      <c:pt idx="2752">
                        <c:v>43</c:v>
                      </c:pt>
                      <c:pt idx="2753">
                        <c:v>45</c:v>
                      </c:pt>
                      <c:pt idx="2754">
                        <c:v>45</c:v>
                      </c:pt>
                      <c:pt idx="2755">
                        <c:v>46</c:v>
                      </c:pt>
                      <c:pt idx="2756">
                        <c:v>47</c:v>
                      </c:pt>
                      <c:pt idx="2757">
                        <c:v>48</c:v>
                      </c:pt>
                      <c:pt idx="2758">
                        <c:v>50</c:v>
                      </c:pt>
                      <c:pt idx="2759">
                        <c:v>51</c:v>
                      </c:pt>
                      <c:pt idx="2760">
                        <c:v>52</c:v>
                      </c:pt>
                      <c:pt idx="2761">
                        <c:v>53</c:v>
                      </c:pt>
                      <c:pt idx="2762">
                        <c:v>54</c:v>
                      </c:pt>
                      <c:pt idx="2763">
                        <c:v>55</c:v>
                      </c:pt>
                      <c:pt idx="2764">
                        <c:v>56</c:v>
                      </c:pt>
                      <c:pt idx="2765">
                        <c:v>57</c:v>
                      </c:pt>
                      <c:pt idx="2766">
                        <c:v>58</c:v>
                      </c:pt>
                      <c:pt idx="2767">
                        <c:v>59</c:v>
                      </c:pt>
                      <c:pt idx="2768">
                        <c:v>60</c:v>
                      </c:pt>
                      <c:pt idx="2769">
                        <c:v>61</c:v>
                      </c:pt>
                      <c:pt idx="2770">
                        <c:v>62</c:v>
                      </c:pt>
                      <c:pt idx="2771">
                        <c:v>63</c:v>
                      </c:pt>
                      <c:pt idx="2772">
                        <c:v>64</c:v>
                      </c:pt>
                      <c:pt idx="2773">
                        <c:v>65</c:v>
                      </c:pt>
                      <c:pt idx="2774">
                        <c:v>66</c:v>
                      </c:pt>
                      <c:pt idx="2775">
                        <c:v>67</c:v>
                      </c:pt>
                      <c:pt idx="2776">
                        <c:v>68</c:v>
                      </c:pt>
                      <c:pt idx="2777">
                        <c:v>69</c:v>
                      </c:pt>
                      <c:pt idx="2778">
                        <c:v>70</c:v>
                      </c:pt>
                      <c:pt idx="2779">
                        <c:v>71</c:v>
                      </c:pt>
                      <c:pt idx="2780">
                        <c:v>72</c:v>
                      </c:pt>
                      <c:pt idx="2781">
                        <c:v>73</c:v>
                      </c:pt>
                      <c:pt idx="2782">
                        <c:v>74</c:v>
                      </c:pt>
                      <c:pt idx="2783">
                        <c:v>75</c:v>
                      </c:pt>
                      <c:pt idx="2784">
                        <c:v>76</c:v>
                      </c:pt>
                      <c:pt idx="2785">
                        <c:v>77</c:v>
                      </c:pt>
                      <c:pt idx="2786">
                        <c:v>78</c:v>
                      </c:pt>
                      <c:pt idx="2787">
                        <c:v>79</c:v>
                      </c:pt>
                      <c:pt idx="2788">
                        <c:v>80</c:v>
                      </c:pt>
                      <c:pt idx="2789">
                        <c:v>80</c:v>
                      </c:pt>
                      <c:pt idx="2790">
                        <c:v>82</c:v>
                      </c:pt>
                      <c:pt idx="2791">
                        <c:v>82</c:v>
                      </c:pt>
                      <c:pt idx="2792">
                        <c:v>83</c:v>
                      </c:pt>
                      <c:pt idx="2793">
                        <c:v>84</c:v>
                      </c:pt>
                      <c:pt idx="2794">
                        <c:v>86</c:v>
                      </c:pt>
                      <c:pt idx="2795">
                        <c:v>86</c:v>
                      </c:pt>
                      <c:pt idx="2796">
                        <c:v>87</c:v>
                      </c:pt>
                      <c:pt idx="2797">
                        <c:v>88</c:v>
                      </c:pt>
                      <c:pt idx="2798">
                        <c:v>89</c:v>
                      </c:pt>
                      <c:pt idx="2799">
                        <c:v>90</c:v>
                      </c:pt>
                      <c:pt idx="2800">
                        <c:v>92</c:v>
                      </c:pt>
                      <c:pt idx="2801">
                        <c:v>93</c:v>
                      </c:pt>
                      <c:pt idx="2802">
                        <c:v>94</c:v>
                      </c:pt>
                      <c:pt idx="2803">
                        <c:v>95</c:v>
                      </c:pt>
                      <c:pt idx="2804">
                        <c:v>96</c:v>
                      </c:pt>
                      <c:pt idx="2805">
                        <c:v>97</c:v>
                      </c:pt>
                      <c:pt idx="2806">
                        <c:v>98</c:v>
                      </c:pt>
                      <c:pt idx="2807">
                        <c:v>99</c:v>
                      </c:pt>
                      <c:pt idx="2808">
                        <c:v>100</c:v>
                      </c:pt>
                      <c:pt idx="2809">
                        <c:v>101</c:v>
                      </c:pt>
                      <c:pt idx="2810">
                        <c:v>102</c:v>
                      </c:pt>
                      <c:pt idx="2811">
                        <c:v>103</c:v>
                      </c:pt>
                      <c:pt idx="2812">
                        <c:v>104</c:v>
                      </c:pt>
                      <c:pt idx="2813">
                        <c:v>105</c:v>
                      </c:pt>
                      <c:pt idx="2814">
                        <c:v>106</c:v>
                      </c:pt>
                      <c:pt idx="2815">
                        <c:v>107</c:v>
                      </c:pt>
                      <c:pt idx="2816">
                        <c:v>108</c:v>
                      </c:pt>
                      <c:pt idx="2817">
                        <c:v>109</c:v>
                      </c:pt>
                      <c:pt idx="2818">
                        <c:v>110</c:v>
                      </c:pt>
                      <c:pt idx="2819">
                        <c:v>111</c:v>
                      </c:pt>
                      <c:pt idx="2820">
                        <c:v>112</c:v>
                      </c:pt>
                      <c:pt idx="2821">
                        <c:v>113</c:v>
                      </c:pt>
                      <c:pt idx="2822">
                        <c:v>114</c:v>
                      </c:pt>
                      <c:pt idx="2823">
                        <c:v>115</c:v>
                      </c:pt>
                      <c:pt idx="2824">
                        <c:v>116</c:v>
                      </c:pt>
                      <c:pt idx="2825">
                        <c:v>117</c:v>
                      </c:pt>
                      <c:pt idx="2826">
                        <c:v>118</c:v>
                      </c:pt>
                      <c:pt idx="2827">
                        <c:v>119</c:v>
                      </c:pt>
                      <c:pt idx="2828">
                        <c:v>120</c:v>
                      </c:pt>
                      <c:pt idx="2829">
                        <c:v>120</c:v>
                      </c:pt>
                      <c:pt idx="2830">
                        <c:v>122</c:v>
                      </c:pt>
                      <c:pt idx="2831">
                        <c:v>122</c:v>
                      </c:pt>
                      <c:pt idx="2832">
                        <c:v>123</c:v>
                      </c:pt>
                      <c:pt idx="2833">
                        <c:v>124</c:v>
                      </c:pt>
                      <c:pt idx="2834">
                        <c:v>126</c:v>
                      </c:pt>
                      <c:pt idx="2835">
                        <c:v>126</c:v>
                      </c:pt>
                      <c:pt idx="2836">
                        <c:v>127</c:v>
                      </c:pt>
                      <c:pt idx="2837">
                        <c:v>128</c:v>
                      </c:pt>
                      <c:pt idx="2838">
                        <c:v>130</c:v>
                      </c:pt>
                      <c:pt idx="2839">
                        <c:v>131</c:v>
                      </c:pt>
                      <c:pt idx="2840">
                        <c:v>132</c:v>
                      </c:pt>
                      <c:pt idx="2841">
                        <c:v>133</c:v>
                      </c:pt>
                      <c:pt idx="2842">
                        <c:v>134</c:v>
                      </c:pt>
                      <c:pt idx="2843">
                        <c:v>135</c:v>
                      </c:pt>
                      <c:pt idx="2844">
                        <c:v>136</c:v>
                      </c:pt>
                      <c:pt idx="2845">
                        <c:v>137</c:v>
                      </c:pt>
                      <c:pt idx="2846">
                        <c:v>138</c:v>
                      </c:pt>
                      <c:pt idx="2847">
                        <c:v>139</c:v>
                      </c:pt>
                      <c:pt idx="2848">
                        <c:v>140</c:v>
                      </c:pt>
                      <c:pt idx="2849">
                        <c:v>141</c:v>
                      </c:pt>
                      <c:pt idx="2850">
                        <c:v>142</c:v>
                      </c:pt>
                      <c:pt idx="2851">
                        <c:v>143</c:v>
                      </c:pt>
                      <c:pt idx="2852">
                        <c:v>144</c:v>
                      </c:pt>
                      <c:pt idx="2853">
                        <c:v>145</c:v>
                      </c:pt>
                      <c:pt idx="2854">
                        <c:v>146</c:v>
                      </c:pt>
                      <c:pt idx="2855">
                        <c:v>147</c:v>
                      </c:pt>
                      <c:pt idx="2856">
                        <c:v>148</c:v>
                      </c:pt>
                      <c:pt idx="2857">
                        <c:v>149</c:v>
                      </c:pt>
                      <c:pt idx="2858">
                        <c:v>150</c:v>
                      </c:pt>
                      <c:pt idx="2859">
                        <c:v>151</c:v>
                      </c:pt>
                      <c:pt idx="2860">
                        <c:v>152</c:v>
                      </c:pt>
                      <c:pt idx="2861">
                        <c:v>153</c:v>
                      </c:pt>
                      <c:pt idx="2862">
                        <c:v>154</c:v>
                      </c:pt>
                      <c:pt idx="2863">
                        <c:v>155</c:v>
                      </c:pt>
                      <c:pt idx="2864">
                        <c:v>156</c:v>
                      </c:pt>
                      <c:pt idx="2865">
                        <c:v>157</c:v>
                      </c:pt>
                      <c:pt idx="2866">
                        <c:v>158</c:v>
                      </c:pt>
                      <c:pt idx="2867">
                        <c:v>159</c:v>
                      </c:pt>
                      <c:pt idx="2868">
                        <c:v>160</c:v>
                      </c:pt>
                      <c:pt idx="2869">
                        <c:v>161</c:v>
                      </c:pt>
                      <c:pt idx="2870">
                        <c:v>161</c:v>
                      </c:pt>
                      <c:pt idx="2871">
                        <c:v>163</c:v>
                      </c:pt>
                      <c:pt idx="2872">
                        <c:v>163</c:v>
                      </c:pt>
                      <c:pt idx="2873">
                        <c:v>165</c:v>
                      </c:pt>
                      <c:pt idx="2874">
                        <c:v>165</c:v>
                      </c:pt>
                      <c:pt idx="2875">
                        <c:v>166</c:v>
                      </c:pt>
                      <c:pt idx="2876">
                        <c:v>167</c:v>
                      </c:pt>
                      <c:pt idx="2877">
                        <c:v>168</c:v>
                      </c:pt>
                      <c:pt idx="2878">
                        <c:v>169</c:v>
                      </c:pt>
                      <c:pt idx="2879">
                        <c:v>170</c:v>
                      </c:pt>
                      <c:pt idx="2880">
                        <c:v>171</c:v>
                      </c:pt>
                      <c:pt idx="2881">
                        <c:v>172</c:v>
                      </c:pt>
                      <c:pt idx="2882">
                        <c:v>174</c:v>
                      </c:pt>
                      <c:pt idx="2883">
                        <c:v>175</c:v>
                      </c:pt>
                      <c:pt idx="2884">
                        <c:v>176</c:v>
                      </c:pt>
                      <c:pt idx="2885">
                        <c:v>177</c:v>
                      </c:pt>
                      <c:pt idx="2886">
                        <c:v>178</c:v>
                      </c:pt>
                      <c:pt idx="2887">
                        <c:v>179</c:v>
                      </c:pt>
                      <c:pt idx="2888">
                        <c:v>180</c:v>
                      </c:pt>
                      <c:pt idx="2889">
                        <c:v>181</c:v>
                      </c:pt>
                      <c:pt idx="2890">
                        <c:v>182</c:v>
                      </c:pt>
                      <c:pt idx="2891">
                        <c:v>183</c:v>
                      </c:pt>
                      <c:pt idx="2892">
                        <c:v>184</c:v>
                      </c:pt>
                      <c:pt idx="2893">
                        <c:v>185</c:v>
                      </c:pt>
                      <c:pt idx="2894">
                        <c:v>186</c:v>
                      </c:pt>
                      <c:pt idx="2895">
                        <c:v>187</c:v>
                      </c:pt>
                      <c:pt idx="2896">
                        <c:v>188</c:v>
                      </c:pt>
                      <c:pt idx="2897">
                        <c:v>189</c:v>
                      </c:pt>
                      <c:pt idx="2898">
                        <c:v>190</c:v>
                      </c:pt>
                      <c:pt idx="2899">
                        <c:v>191</c:v>
                      </c:pt>
                      <c:pt idx="2900">
                        <c:v>192</c:v>
                      </c:pt>
                      <c:pt idx="2901">
                        <c:v>193</c:v>
                      </c:pt>
                      <c:pt idx="2902">
                        <c:v>194</c:v>
                      </c:pt>
                      <c:pt idx="2903">
                        <c:v>195</c:v>
                      </c:pt>
                      <c:pt idx="2904">
                        <c:v>196</c:v>
                      </c:pt>
                      <c:pt idx="2905">
                        <c:v>197</c:v>
                      </c:pt>
                      <c:pt idx="2906">
                        <c:v>198</c:v>
                      </c:pt>
                      <c:pt idx="2907">
                        <c:v>199</c:v>
                      </c:pt>
                      <c:pt idx="2908">
                        <c:v>200</c:v>
                      </c:pt>
                      <c:pt idx="2909">
                        <c:v>201</c:v>
                      </c:pt>
                      <c:pt idx="2910">
                        <c:v>202</c:v>
                      </c:pt>
                      <c:pt idx="2911">
                        <c:v>203</c:v>
                      </c:pt>
                      <c:pt idx="2912">
                        <c:v>204</c:v>
                      </c:pt>
                      <c:pt idx="2913">
                        <c:v>204</c:v>
                      </c:pt>
                      <c:pt idx="2914">
                        <c:v>205</c:v>
                      </c:pt>
                      <c:pt idx="2915">
                        <c:v>206</c:v>
                      </c:pt>
                      <c:pt idx="2916">
                        <c:v>207</c:v>
                      </c:pt>
                      <c:pt idx="2917">
                        <c:v>208</c:v>
                      </c:pt>
                      <c:pt idx="2918">
                        <c:v>209</c:v>
                      </c:pt>
                      <c:pt idx="2919">
                        <c:v>210</c:v>
                      </c:pt>
                      <c:pt idx="2920">
                        <c:v>211</c:v>
                      </c:pt>
                      <c:pt idx="2921">
                        <c:v>213</c:v>
                      </c:pt>
                      <c:pt idx="2922">
                        <c:v>213</c:v>
                      </c:pt>
                      <c:pt idx="2923">
                        <c:v>214</c:v>
                      </c:pt>
                      <c:pt idx="2924">
                        <c:v>215</c:v>
                      </c:pt>
                      <c:pt idx="2925">
                        <c:v>216</c:v>
                      </c:pt>
                      <c:pt idx="2926">
                        <c:v>217</c:v>
                      </c:pt>
                      <c:pt idx="2927">
                        <c:v>218</c:v>
                      </c:pt>
                      <c:pt idx="2928">
                        <c:v>220</c:v>
                      </c:pt>
                      <c:pt idx="2929">
                        <c:v>221</c:v>
                      </c:pt>
                      <c:pt idx="2930">
                        <c:v>222</c:v>
                      </c:pt>
                      <c:pt idx="2931">
                        <c:v>223</c:v>
                      </c:pt>
                      <c:pt idx="2932">
                        <c:v>224</c:v>
                      </c:pt>
                      <c:pt idx="2933">
                        <c:v>225</c:v>
                      </c:pt>
                      <c:pt idx="2934">
                        <c:v>226</c:v>
                      </c:pt>
                      <c:pt idx="2935">
                        <c:v>227</c:v>
                      </c:pt>
                      <c:pt idx="2936">
                        <c:v>228</c:v>
                      </c:pt>
                      <c:pt idx="2937">
                        <c:v>229</c:v>
                      </c:pt>
                      <c:pt idx="2938">
                        <c:v>230</c:v>
                      </c:pt>
                      <c:pt idx="2939">
                        <c:v>231</c:v>
                      </c:pt>
                      <c:pt idx="2940">
                        <c:v>232</c:v>
                      </c:pt>
                      <c:pt idx="2941">
                        <c:v>233</c:v>
                      </c:pt>
                      <c:pt idx="2942">
                        <c:v>234</c:v>
                      </c:pt>
                      <c:pt idx="2943">
                        <c:v>235</c:v>
                      </c:pt>
                      <c:pt idx="2944">
                        <c:v>236</c:v>
                      </c:pt>
                      <c:pt idx="2945">
                        <c:v>237</c:v>
                      </c:pt>
                      <c:pt idx="2946">
                        <c:v>238</c:v>
                      </c:pt>
                      <c:pt idx="2947">
                        <c:v>239</c:v>
                      </c:pt>
                      <c:pt idx="2948">
                        <c:v>240</c:v>
                      </c:pt>
                      <c:pt idx="2949">
                        <c:v>241</c:v>
                      </c:pt>
                      <c:pt idx="2950">
                        <c:v>242</c:v>
                      </c:pt>
                      <c:pt idx="2951">
                        <c:v>243</c:v>
                      </c:pt>
                      <c:pt idx="2952">
                        <c:v>244</c:v>
                      </c:pt>
                      <c:pt idx="2953">
                        <c:v>245</c:v>
                      </c:pt>
                      <c:pt idx="2954">
                        <c:v>246</c:v>
                      </c:pt>
                      <c:pt idx="2955">
                        <c:v>247</c:v>
                      </c:pt>
                      <c:pt idx="2956">
                        <c:v>248</c:v>
                      </c:pt>
                      <c:pt idx="2957">
                        <c:v>249</c:v>
                      </c:pt>
                      <c:pt idx="2958">
                        <c:v>250</c:v>
                      </c:pt>
                      <c:pt idx="2959">
                        <c:v>250</c:v>
                      </c:pt>
                      <c:pt idx="2960">
                        <c:v>252</c:v>
                      </c:pt>
                      <c:pt idx="2961">
                        <c:v>252</c:v>
                      </c:pt>
                      <c:pt idx="2962">
                        <c:v>253</c:v>
                      </c:pt>
                      <c:pt idx="2963">
                        <c:v>254</c:v>
                      </c:pt>
                      <c:pt idx="2964">
                        <c:v>255</c:v>
                      </c:pt>
                      <c:pt idx="2965">
                        <c:v>256</c:v>
                      </c:pt>
                      <c:pt idx="2966">
                        <c:v>257</c:v>
                      </c:pt>
                      <c:pt idx="2967">
                        <c:v>258</c:v>
                      </c:pt>
                      <c:pt idx="2968">
                        <c:v>259</c:v>
                      </c:pt>
                      <c:pt idx="2969">
                        <c:v>260</c:v>
                      </c:pt>
                      <c:pt idx="2970">
                        <c:v>261</c:v>
                      </c:pt>
                      <c:pt idx="2971">
                        <c:v>262</c:v>
                      </c:pt>
                      <c:pt idx="2972">
                        <c:v>263</c:v>
                      </c:pt>
                      <c:pt idx="2973">
                        <c:v>264</c:v>
                      </c:pt>
                      <c:pt idx="2974">
                        <c:v>265</c:v>
                      </c:pt>
                      <c:pt idx="2975">
                        <c:v>266</c:v>
                      </c:pt>
                      <c:pt idx="2976">
                        <c:v>267</c:v>
                      </c:pt>
                      <c:pt idx="2977">
                        <c:v>269</c:v>
                      </c:pt>
                      <c:pt idx="2978">
                        <c:v>270</c:v>
                      </c:pt>
                      <c:pt idx="2979">
                        <c:v>271</c:v>
                      </c:pt>
                      <c:pt idx="2980">
                        <c:v>272</c:v>
                      </c:pt>
                      <c:pt idx="2981">
                        <c:v>273</c:v>
                      </c:pt>
                      <c:pt idx="2982">
                        <c:v>274</c:v>
                      </c:pt>
                      <c:pt idx="2983">
                        <c:v>275</c:v>
                      </c:pt>
                      <c:pt idx="2984">
                        <c:v>276</c:v>
                      </c:pt>
                      <c:pt idx="2985">
                        <c:v>277</c:v>
                      </c:pt>
                      <c:pt idx="2986">
                        <c:v>278</c:v>
                      </c:pt>
                      <c:pt idx="2987">
                        <c:v>279</c:v>
                      </c:pt>
                      <c:pt idx="2988">
                        <c:v>280</c:v>
                      </c:pt>
                      <c:pt idx="2989">
                        <c:v>281</c:v>
                      </c:pt>
                      <c:pt idx="2990">
                        <c:v>282</c:v>
                      </c:pt>
                      <c:pt idx="2991">
                        <c:v>283</c:v>
                      </c:pt>
                      <c:pt idx="2992">
                        <c:v>284</c:v>
                      </c:pt>
                      <c:pt idx="2993">
                        <c:v>285</c:v>
                      </c:pt>
                      <c:pt idx="2994">
                        <c:v>286</c:v>
                      </c:pt>
                      <c:pt idx="2995">
                        <c:v>287</c:v>
                      </c:pt>
                      <c:pt idx="2996">
                        <c:v>288</c:v>
                      </c:pt>
                      <c:pt idx="2997">
                        <c:v>289</c:v>
                      </c:pt>
                      <c:pt idx="2998">
                        <c:v>290</c:v>
                      </c:pt>
                      <c:pt idx="2999">
                        <c:v>291</c:v>
                      </c:pt>
                      <c:pt idx="3000">
                        <c:v>292</c:v>
                      </c:pt>
                      <c:pt idx="3001">
                        <c:v>293</c:v>
                      </c:pt>
                      <c:pt idx="3002">
                        <c:v>294</c:v>
                      </c:pt>
                      <c:pt idx="3003">
                        <c:v>294</c:v>
                      </c:pt>
                      <c:pt idx="3004">
                        <c:v>295</c:v>
                      </c:pt>
                      <c:pt idx="3005">
                        <c:v>296</c:v>
                      </c:pt>
                      <c:pt idx="3006">
                        <c:v>297</c:v>
                      </c:pt>
                      <c:pt idx="3007">
                        <c:v>298</c:v>
                      </c:pt>
                      <c:pt idx="3008">
                        <c:v>0</c:v>
                      </c:pt>
                      <c:pt idx="3009">
                        <c:v>1</c:v>
                      </c:pt>
                      <c:pt idx="3010">
                        <c:v>2</c:v>
                      </c:pt>
                      <c:pt idx="3011">
                        <c:v>3</c:v>
                      </c:pt>
                      <c:pt idx="3012">
                        <c:v>4</c:v>
                      </c:pt>
                      <c:pt idx="3013">
                        <c:v>5</c:v>
                      </c:pt>
                      <c:pt idx="3014">
                        <c:v>6</c:v>
                      </c:pt>
                      <c:pt idx="3015">
                        <c:v>7</c:v>
                      </c:pt>
                      <c:pt idx="3016">
                        <c:v>8</c:v>
                      </c:pt>
                      <c:pt idx="3017">
                        <c:v>9</c:v>
                      </c:pt>
                      <c:pt idx="3018">
                        <c:v>10</c:v>
                      </c:pt>
                      <c:pt idx="3019">
                        <c:v>11</c:v>
                      </c:pt>
                      <c:pt idx="3020">
                        <c:v>12</c:v>
                      </c:pt>
                      <c:pt idx="3021">
                        <c:v>13</c:v>
                      </c:pt>
                      <c:pt idx="3022">
                        <c:v>14</c:v>
                      </c:pt>
                      <c:pt idx="3023">
                        <c:v>15</c:v>
                      </c:pt>
                      <c:pt idx="3024">
                        <c:v>16</c:v>
                      </c:pt>
                      <c:pt idx="3025">
                        <c:v>17</c:v>
                      </c:pt>
                      <c:pt idx="3026">
                        <c:v>18</c:v>
                      </c:pt>
                      <c:pt idx="3027">
                        <c:v>19</c:v>
                      </c:pt>
                      <c:pt idx="3028">
                        <c:v>20</c:v>
                      </c:pt>
                      <c:pt idx="3029">
                        <c:v>21</c:v>
                      </c:pt>
                      <c:pt idx="3030">
                        <c:v>22</c:v>
                      </c:pt>
                      <c:pt idx="3031">
                        <c:v>23</c:v>
                      </c:pt>
                      <c:pt idx="3032">
                        <c:v>24</c:v>
                      </c:pt>
                      <c:pt idx="3033">
                        <c:v>25</c:v>
                      </c:pt>
                      <c:pt idx="3034">
                        <c:v>26</c:v>
                      </c:pt>
                      <c:pt idx="3035">
                        <c:v>26</c:v>
                      </c:pt>
                      <c:pt idx="3036">
                        <c:v>28</c:v>
                      </c:pt>
                      <c:pt idx="3037">
                        <c:v>28</c:v>
                      </c:pt>
                      <c:pt idx="3038">
                        <c:v>30</c:v>
                      </c:pt>
                      <c:pt idx="3039">
                        <c:v>30</c:v>
                      </c:pt>
                      <c:pt idx="3040">
                        <c:v>32</c:v>
                      </c:pt>
                      <c:pt idx="3041">
                        <c:v>33</c:v>
                      </c:pt>
                      <c:pt idx="3042">
                        <c:v>34</c:v>
                      </c:pt>
                      <c:pt idx="3043">
                        <c:v>35</c:v>
                      </c:pt>
                      <c:pt idx="3044">
                        <c:v>36</c:v>
                      </c:pt>
                      <c:pt idx="3045">
                        <c:v>37</c:v>
                      </c:pt>
                      <c:pt idx="3046">
                        <c:v>38</c:v>
                      </c:pt>
                      <c:pt idx="3047">
                        <c:v>39</c:v>
                      </c:pt>
                      <c:pt idx="3048">
                        <c:v>40</c:v>
                      </c:pt>
                      <c:pt idx="3049">
                        <c:v>41</c:v>
                      </c:pt>
                      <c:pt idx="3050">
                        <c:v>42</c:v>
                      </c:pt>
                      <c:pt idx="3051">
                        <c:v>43</c:v>
                      </c:pt>
                      <c:pt idx="3052">
                        <c:v>44</c:v>
                      </c:pt>
                      <c:pt idx="3053">
                        <c:v>45</c:v>
                      </c:pt>
                      <c:pt idx="3054">
                        <c:v>46</c:v>
                      </c:pt>
                      <c:pt idx="3055">
                        <c:v>47</c:v>
                      </c:pt>
                      <c:pt idx="3056">
                        <c:v>48</c:v>
                      </c:pt>
                      <c:pt idx="3057">
                        <c:v>49</c:v>
                      </c:pt>
                      <c:pt idx="3058">
                        <c:v>50</c:v>
                      </c:pt>
                      <c:pt idx="3059">
                        <c:v>51</c:v>
                      </c:pt>
                      <c:pt idx="3060">
                        <c:v>52</c:v>
                      </c:pt>
                      <c:pt idx="3061">
                        <c:v>53</c:v>
                      </c:pt>
                      <c:pt idx="3062">
                        <c:v>54</c:v>
                      </c:pt>
                      <c:pt idx="3063">
                        <c:v>55</c:v>
                      </c:pt>
                      <c:pt idx="3064">
                        <c:v>56</c:v>
                      </c:pt>
                      <c:pt idx="3065">
                        <c:v>57</c:v>
                      </c:pt>
                      <c:pt idx="3066">
                        <c:v>58</c:v>
                      </c:pt>
                      <c:pt idx="3067">
                        <c:v>59</c:v>
                      </c:pt>
                      <c:pt idx="3068">
                        <c:v>60</c:v>
                      </c:pt>
                      <c:pt idx="3069">
                        <c:v>61</c:v>
                      </c:pt>
                      <c:pt idx="3070">
                        <c:v>62</c:v>
                      </c:pt>
                      <c:pt idx="3071">
                        <c:v>63</c:v>
                      </c:pt>
                      <c:pt idx="3072">
                        <c:v>64</c:v>
                      </c:pt>
                      <c:pt idx="3073">
                        <c:v>64</c:v>
                      </c:pt>
                      <c:pt idx="3074">
                        <c:v>65</c:v>
                      </c:pt>
                      <c:pt idx="3075">
                        <c:v>67</c:v>
                      </c:pt>
                      <c:pt idx="3076">
                        <c:v>67</c:v>
                      </c:pt>
                      <c:pt idx="3077">
                        <c:v>68</c:v>
                      </c:pt>
                      <c:pt idx="3078">
                        <c:v>70</c:v>
                      </c:pt>
                      <c:pt idx="3079">
                        <c:v>70</c:v>
                      </c:pt>
                      <c:pt idx="3080">
                        <c:v>71</c:v>
                      </c:pt>
                      <c:pt idx="3081">
                        <c:v>72</c:v>
                      </c:pt>
                      <c:pt idx="3082">
                        <c:v>73</c:v>
                      </c:pt>
                      <c:pt idx="3083">
                        <c:v>74</c:v>
                      </c:pt>
                      <c:pt idx="3084">
                        <c:v>75</c:v>
                      </c:pt>
                      <c:pt idx="3085">
                        <c:v>76</c:v>
                      </c:pt>
                      <c:pt idx="3086">
                        <c:v>77</c:v>
                      </c:pt>
                      <c:pt idx="3087">
                        <c:v>78</c:v>
                      </c:pt>
                      <c:pt idx="3088">
                        <c:v>79</c:v>
                      </c:pt>
                      <c:pt idx="3089">
                        <c:v>80</c:v>
                      </c:pt>
                      <c:pt idx="3090">
                        <c:v>81</c:v>
                      </c:pt>
                      <c:pt idx="3091">
                        <c:v>82</c:v>
                      </c:pt>
                      <c:pt idx="3092">
                        <c:v>83</c:v>
                      </c:pt>
                      <c:pt idx="3093">
                        <c:v>85</c:v>
                      </c:pt>
                      <c:pt idx="3094">
                        <c:v>85</c:v>
                      </c:pt>
                      <c:pt idx="3095">
                        <c:v>86</c:v>
                      </c:pt>
                      <c:pt idx="3096">
                        <c:v>88</c:v>
                      </c:pt>
                      <c:pt idx="3097">
                        <c:v>88</c:v>
                      </c:pt>
                      <c:pt idx="3098">
                        <c:v>89</c:v>
                      </c:pt>
                      <c:pt idx="3099">
                        <c:v>91</c:v>
                      </c:pt>
                      <c:pt idx="3100">
                        <c:v>92</c:v>
                      </c:pt>
                      <c:pt idx="3101">
                        <c:v>93</c:v>
                      </c:pt>
                      <c:pt idx="3102">
                        <c:v>94</c:v>
                      </c:pt>
                      <c:pt idx="3103">
                        <c:v>95</c:v>
                      </c:pt>
                      <c:pt idx="3104">
                        <c:v>96</c:v>
                      </c:pt>
                      <c:pt idx="3105">
                        <c:v>97</c:v>
                      </c:pt>
                      <c:pt idx="3106">
                        <c:v>98</c:v>
                      </c:pt>
                      <c:pt idx="3107">
                        <c:v>99</c:v>
                      </c:pt>
                      <c:pt idx="3108">
                        <c:v>100</c:v>
                      </c:pt>
                      <c:pt idx="3109">
                        <c:v>101</c:v>
                      </c:pt>
                      <c:pt idx="3110">
                        <c:v>102</c:v>
                      </c:pt>
                      <c:pt idx="3111">
                        <c:v>103</c:v>
                      </c:pt>
                      <c:pt idx="3112">
                        <c:v>104</c:v>
                      </c:pt>
                      <c:pt idx="3113">
                        <c:v>105</c:v>
                      </c:pt>
                      <c:pt idx="3114">
                        <c:v>106</c:v>
                      </c:pt>
                      <c:pt idx="3115">
                        <c:v>107</c:v>
                      </c:pt>
                      <c:pt idx="3116">
                        <c:v>108</c:v>
                      </c:pt>
                      <c:pt idx="3117">
                        <c:v>109</c:v>
                      </c:pt>
                      <c:pt idx="3118">
                        <c:v>110</c:v>
                      </c:pt>
                      <c:pt idx="3119">
                        <c:v>111</c:v>
                      </c:pt>
                      <c:pt idx="3120">
                        <c:v>112</c:v>
                      </c:pt>
                      <c:pt idx="3121">
                        <c:v>113</c:v>
                      </c:pt>
                      <c:pt idx="3122">
                        <c:v>114</c:v>
                      </c:pt>
                      <c:pt idx="3123">
                        <c:v>115</c:v>
                      </c:pt>
                      <c:pt idx="3124">
                        <c:v>116</c:v>
                      </c:pt>
                      <c:pt idx="3125">
                        <c:v>117</c:v>
                      </c:pt>
                      <c:pt idx="3126">
                        <c:v>118</c:v>
                      </c:pt>
                      <c:pt idx="3127">
                        <c:v>119</c:v>
                      </c:pt>
                      <c:pt idx="3128">
                        <c:v>120</c:v>
                      </c:pt>
                      <c:pt idx="3129">
                        <c:v>121</c:v>
                      </c:pt>
                      <c:pt idx="3130">
                        <c:v>122</c:v>
                      </c:pt>
                      <c:pt idx="3131">
                        <c:v>123</c:v>
                      </c:pt>
                      <c:pt idx="3132">
                        <c:v>124</c:v>
                      </c:pt>
                      <c:pt idx="3133">
                        <c:v>125</c:v>
                      </c:pt>
                      <c:pt idx="3134">
                        <c:v>126</c:v>
                      </c:pt>
                      <c:pt idx="3135">
                        <c:v>127</c:v>
                      </c:pt>
                      <c:pt idx="3136">
                        <c:v>128</c:v>
                      </c:pt>
                      <c:pt idx="3137">
                        <c:v>129</c:v>
                      </c:pt>
                      <c:pt idx="3138">
                        <c:v>130</c:v>
                      </c:pt>
                      <c:pt idx="3139">
                        <c:v>130</c:v>
                      </c:pt>
                      <c:pt idx="3140">
                        <c:v>131</c:v>
                      </c:pt>
                      <c:pt idx="3141">
                        <c:v>132</c:v>
                      </c:pt>
                      <c:pt idx="3142">
                        <c:v>133</c:v>
                      </c:pt>
                      <c:pt idx="3143">
                        <c:v>134</c:v>
                      </c:pt>
                      <c:pt idx="3144">
                        <c:v>136</c:v>
                      </c:pt>
                      <c:pt idx="3145">
                        <c:v>137</c:v>
                      </c:pt>
                      <c:pt idx="3146">
                        <c:v>138</c:v>
                      </c:pt>
                      <c:pt idx="3147">
                        <c:v>139</c:v>
                      </c:pt>
                      <c:pt idx="3148">
                        <c:v>140</c:v>
                      </c:pt>
                      <c:pt idx="3149">
                        <c:v>141</c:v>
                      </c:pt>
                      <c:pt idx="3150">
                        <c:v>142</c:v>
                      </c:pt>
                      <c:pt idx="3151">
                        <c:v>143</c:v>
                      </c:pt>
                      <c:pt idx="3152">
                        <c:v>144</c:v>
                      </c:pt>
                      <c:pt idx="3153">
                        <c:v>145</c:v>
                      </c:pt>
                      <c:pt idx="3154">
                        <c:v>146</c:v>
                      </c:pt>
                      <c:pt idx="3155">
                        <c:v>147</c:v>
                      </c:pt>
                      <c:pt idx="3156">
                        <c:v>148</c:v>
                      </c:pt>
                      <c:pt idx="3157">
                        <c:v>149</c:v>
                      </c:pt>
                      <c:pt idx="3158">
                        <c:v>150</c:v>
                      </c:pt>
                      <c:pt idx="3159">
                        <c:v>151</c:v>
                      </c:pt>
                      <c:pt idx="3160">
                        <c:v>152</c:v>
                      </c:pt>
                      <c:pt idx="3161">
                        <c:v>153</c:v>
                      </c:pt>
                      <c:pt idx="3162">
                        <c:v>154</c:v>
                      </c:pt>
                      <c:pt idx="3163">
                        <c:v>155</c:v>
                      </c:pt>
                      <c:pt idx="3164">
                        <c:v>156</c:v>
                      </c:pt>
                      <c:pt idx="3165">
                        <c:v>157</c:v>
                      </c:pt>
                      <c:pt idx="3166">
                        <c:v>157</c:v>
                      </c:pt>
                      <c:pt idx="3167">
                        <c:v>158</c:v>
                      </c:pt>
                      <c:pt idx="3168">
                        <c:v>159</c:v>
                      </c:pt>
                      <c:pt idx="3169">
                        <c:v>161</c:v>
                      </c:pt>
                      <c:pt idx="3170">
                        <c:v>162</c:v>
                      </c:pt>
                      <c:pt idx="3171">
                        <c:v>163</c:v>
                      </c:pt>
                      <c:pt idx="3172">
                        <c:v>164</c:v>
                      </c:pt>
                      <c:pt idx="3173">
                        <c:v>165</c:v>
                      </c:pt>
                      <c:pt idx="3174">
                        <c:v>166</c:v>
                      </c:pt>
                      <c:pt idx="3175">
                        <c:v>167</c:v>
                      </c:pt>
                      <c:pt idx="3176">
                        <c:v>168</c:v>
                      </c:pt>
                      <c:pt idx="3177">
                        <c:v>169</c:v>
                      </c:pt>
                      <c:pt idx="3178">
                        <c:v>170</c:v>
                      </c:pt>
                      <c:pt idx="3179">
                        <c:v>171</c:v>
                      </c:pt>
                      <c:pt idx="3180">
                        <c:v>172</c:v>
                      </c:pt>
                      <c:pt idx="3181">
                        <c:v>173</c:v>
                      </c:pt>
                      <c:pt idx="3182">
                        <c:v>174</c:v>
                      </c:pt>
                      <c:pt idx="3183">
                        <c:v>175</c:v>
                      </c:pt>
                      <c:pt idx="3184">
                        <c:v>176</c:v>
                      </c:pt>
                      <c:pt idx="3185">
                        <c:v>177</c:v>
                      </c:pt>
                      <c:pt idx="3186">
                        <c:v>178</c:v>
                      </c:pt>
                      <c:pt idx="3187">
                        <c:v>179</c:v>
                      </c:pt>
                      <c:pt idx="3188">
                        <c:v>180</c:v>
                      </c:pt>
                      <c:pt idx="3189">
                        <c:v>181</c:v>
                      </c:pt>
                      <c:pt idx="3190">
                        <c:v>182</c:v>
                      </c:pt>
                      <c:pt idx="3191">
                        <c:v>184</c:v>
                      </c:pt>
                      <c:pt idx="3192">
                        <c:v>185</c:v>
                      </c:pt>
                      <c:pt idx="3193">
                        <c:v>186</c:v>
                      </c:pt>
                      <c:pt idx="3194">
                        <c:v>187</c:v>
                      </c:pt>
                      <c:pt idx="3195">
                        <c:v>188</c:v>
                      </c:pt>
                      <c:pt idx="3196">
                        <c:v>189</c:v>
                      </c:pt>
                      <c:pt idx="3197">
                        <c:v>190</c:v>
                      </c:pt>
                      <c:pt idx="3198">
                        <c:v>191</c:v>
                      </c:pt>
                      <c:pt idx="3199">
                        <c:v>192</c:v>
                      </c:pt>
                      <c:pt idx="3200">
                        <c:v>193</c:v>
                      </c:pt>
                      <c:pt idx="3201">
                        <c:v>194</c:v>
                      </c:pt>
                      <c:pt idx="3202">
                        <c:v>195</c:v>
                      </c:pt>
                      <c:pt idx="3203">
                        <c:v>196</c:v>
                      </c:pt>
                      <c:pt idx="3204">
                        <c:v>197</c:v>
                      </c:pt>
                      <c:pt idx="3205">
                        <c:v>198</c:v>
                      </c:pt>
                      <c:pt idx="3206">
                        <c:v>198</c:v>
                      </c:pt>
                      <c:pt idx="3207">
                        <c:v>199</c:v>
                      </c:pt>
                      <c:pt idx="3208">
                        <c:v>200</c:v>
                      </c:pt>
                      <c:pt idx="3209">
                        <c:v>202</c:v>
                      </c:pt>
                      <c:pt idx="3210">
                        <c:v>202</c:v>
                      </c:pt>
                      <c:pt idx="3211">
                        <c:v>203</c:v>
                      </c:pt>
                      <c:pt idx="3212">
                        <c:v>204</c:v>
                      </c:pt>
                      <c:pt idx="3213">
                        <c:v>206</c:v>
                      </c:pt>
                      <c:pt idx="3214">
                        <c:v>207</c:v>
                      </c:pt>
                      <c:pt idx="3215">
                        <c:v>208</c:v>
                      </c:pt>
                      <c:pt idx="3216">
                        <c:v>209</c:v>
                      </c:pt>
                      <c:pt idx="3217">
                        <c:v>210</c:v>
                      </c:pt>
                      <c:pt idx="3218">
                        <c:v>211</c:v>
                      </c:pt>
                      <c:pt idx="3219">
                        <c:v>212</c:v>
                      </c:pt>
                      <c:pt idx="3220">
                        <c:v>213</c:v>
                      </c:pt>
                      <c:pt idx="3221">
                        <c:v>214</c:v>
                      </c:pt>
                      <c:pt idx="3222">
                        <c:v>215</c:v>
                      </c:pt>
                      <c:pt idx="3223">
                        <c:v>216</c:v>
                      </c:pt>
                      <c:pt idx="3224">
                        <c:v>217</c:v>
                      </c:pt>
                      <c:pt idx="3225">
                        <c:v>218</c:v>
                      </c:pt>
                      <c:pt idx="3226">
                        <c:v>219</c:v>
                      </c:pt>
                      <c:pt idx="3227">
                        <c:v>220</c:v>
                      </c:pt>
                      <c:pt idx="3228">
                        <c:v>221</c:v>
                      </c:pt>
                      <c:pt idx="3229">
                        <c:v>221</c:v>
                      </c:pt>
                      <c:pt idx="3230">
                        <c:v>222</c:v>
                      </c:pt>
                      <c:pt idx="3231">
                        <c:v>223</c:v>
                      </c:pt>
                      <c:pt idx="3232">
                        <c:v>224</c:v>
                      </c:pt>
                      <c:pt idx="3233">
                        <c:v>226</c:v>
                      </c:pt>
                      <c:pt idx="3234">
                        <c:v>227</c:v>
                      </c:pt>
                      <c:pt idx="3235">
                        <c:v>228</c:v>
                      </c:pt>
                      <c:pt idx="3236">
                        <c:v>229</c:v>
                      </c:pt>
                      <c:pt idx="3237">
                        <c:v>230</c:v>
                      </c:pt>
                      <c:pt idx="3238">
                        <c:v>231</c:v>
                      </c:pt>
                      <c:pt idx="3239">
                        <c:v>232</c:v>
                      </c:pt>
                      <c:pt idx="3240">
                        <c:v>233</c:v>
                      </c:pt>
                      <c:pt idx="3241">
                        <c:v>234</c:v>
                      </c:pt>
                      <c:pt idx="3242">
                        <c:v>235</c:v>
                      </c:pt>
                      <c:pt idx="3243">
                        <c:v>236</c:v>
                      </c:pt>
                      <c:pt idx="3244">
                        <c:v>237</c:v>
                      </c:pt>
                      <c:pt idx="3245">
                        <c:v>238</c:v>
                      </c:pt>
                      <c:pt idx="3246">
                        <c:v>239</c:v>
                      </c:pt>
                      <c:pt idx="3247">
                        <c:v>240</c:v>
                      </c:pt>
                      <c:pt idx="3248">
                        <c:v>241</c:v>
                      </c:pt>
                      <c:pt idx="3249">
                        <c:v>242</c:v>
                      </c:pt>
                      <c:pt idx="3250">
                        <c:v>242</c:v>
                      </c:pt>
                      <c:pt idx="3251">
                        <c:v>244</c:v>
                      </c:pt>
                      <c:pt idx="3252">
                        <c:v>244</c:v>
                      </c:pt>
                      <c:pt idx="3253">
                        <c:v>245</c:v>
                      </c:pt>
                      <c:pt idx="3254">
                        <c:v>246</c:v>
                      </c:pt>
                      <c:pt idx="3255">
                        <c:v>247</c:v>
                      </c:pt>
                      <c:pt idx="3256">
                        <c:v>248</c:v>
                      </c:pt>
                      <c:pt idx="3257">
                        <c:v>249</c:v>
                      </c:pt>
                      <c:pt idx="3258">
                        <c:v>251</c:v>
                      </c:pt>
                      <c:pt idx="3259">
                        <c:v>252</c:v>
                      </c:pt>
                      <c:pt idx="3260">
                        <c:v>253</c:v>
                      </c:pt>
                      <c:pt idx="3261">
                        <c:v>254</c:v>
                      </c:pt>
                      <c:pt idx="3262">
                        <c:v>255</c:v>
                      </c:pt>
                      <c:pt idx="3263">
                        <c:v>256</c:v>
                      </c:pt>
                      <c:pt idx="3264">
                        <c:v>257</c:v>
                      </c:pt>
                      <c:pt idx="3265">
                        <c:v>258</c:v>
                      </c:pt>
                      <c:pt idx="3266">
                        <c:v>259</c:v>
                      </c:pt>
                      <c:pt idx="3267">
                        <c:v>260</c:v>
                      </c:pt>
                      <c:pt idx="3268">
                        <c:v>261</c:v>
                      </c:pt>
                      <c:pt idx="3269">
                        <c:v>262</c:v>
                      </c:pt>
                      <c:pt idx="3270">
                        <c:v>263</c:v>
                      </c:pt>
                      <c:pt idx="3271">
                        <c:v>264</c:v>
                      </c:pt>
                      <c:pt idx="3272">
                        <c:v>265</c:v>
                      </c:pt>
                      <c:pt idx="3273">
                        <c:v>266</c:v>
                      </c:pt>
                      <c:pt idx="3274">
                        <c:v>267</c:v>
                      </c:pt>
                      <c:pt idx="3275">
                        <c:v>268</c:v>
                      </c:pt>
                      <c:pt idx="3276">
                        <c:v>269</c:v>
                      </c:pt>
                      <c:pt idx="3277">
                        <c:v>270</c:v>
                      </c:pt>
                      <c:pt idx="3278">
                        <c:v>271</c:v>
                      </c:pt>
                      <c:pt idx="3279">
                        <c:v>272</c:v>
                      </c:pt>
                      <c:pt idx="3280">
                        <c:v>273</c:v>
                      </c:pt>
                      <c:pt idx="3281">
                        <c:v>274</c:v>
                      </c:pt>
                      <c:pt idx="3282">
                        <c:v>275</c:v>
                      </c:pt>
                      <c:pt idx="3283">
                        <c:v>276</c:v>
                      </c:pt>
                      <c:pt idx="3284">
                        <c:v>277</c:v>
                      </c:pt>
                      <c:pt idx="3285">
                        <c:v>278</c:v>
                      </c:pt>
                      <c:pt idx="3286">
                        <c:v>279</c:v>
                      </c:pt>
                      <c:pt idx="3287">
                        <c:v>280</c:v>
                      </c:pt>
                      <c:pt idx="3288">
                        <c:v>281</c:v>
                      </c:pt>
                      <c:pt idx="3289">
                        <c:v>282</c:v>
                      </c:pt>
                      <c:pt idx="3290">
                        <c:v>283</c:v>
                      </c:pt>
                      <c:pt idx="3291">
                        <c:v>284</c:v>
                      </c:pt>
                      <c:pt idx="3292">
                        <c:v>285</c:v>
                      </c:pt>
                      <c:pt idx="3293">
                        <c:v>286</c:v>
                      </c:pt>
                      <c:pt idx="3294">
                        <c:v>287</c:v>
                      </c:pt>
                      <c:pt idx="3295">
                        <c:v>288</c:v>
                      </c:pt>
                      <c:pt idx="3296">
                        <c:v>289</c:v>
                      </c:pt>
                      <c:pt idx="3297">
                        <c:v>290</c:v>
                      </c:pt>
                      <c:pt idx="3298">
                        <c:v>291</c:v>
                      </c:pt>
                      <c:pt idx="3299">
                        <c:v>291</c:v>
                      </c:pt>
                      <c:pt idx="3300">
                        <c:v>292</c:v>
                      </c:pt>
                      <c:pt idx="3301">
                        <c:v>293</c:v>
                      </c:pt>
                      <c:pt idx="3302">
                        <c:v>294</c:v>
                      </c:pt>
                      <c:pt idx="3303">
                        <c:v>296</c:v>
                      </c:pt>
                      <c:pt idx="3304">
                        <c:v>297</c:v>
                      </c:pt>
                      <c:pt idx="3305">
                        <c:v>298</c:v>
                      </c:pt>
                      <c:pt idx="3306">
                        <c:v>299</c:v>
                      </c:pt>
                      <c:pt idx="3307">
                        <c:v>300</c:v>
                      </c:pt>
                      <c:pt idx="3308">
                        <c:v>301</c:v>
                      </c:pt>
                      <c:pt idx="3309">
                        <c:v>0</c:v>
                      </c:pt>
                      <c:pt idx="3310">
                        <c:v>1</c:v>
                      </c:pt>
                      <c:pt idx="3311">
                        <c:v>2</c:v>
                      </c:pt>
                      <c:pt idx="3312">
                        <c:v>3</c:v>
                      </c:pt>
                      <c:pt idx="3313">
                        <c:v>3</c:v>
                      </c:pt>
                      <c:pt idx="3314">
                        <c:v>4</c:v>
                      </c:pt>
                      <c:pt idx="3315">
                        <c:v>6</c:v>
                      </c:pt>
                      <c:pt idx="3316">
                        <c:v>7</c:v>
                      </c:pt>
                      <c:pt idx="3317">
                        <c:v>8</c:v>
                      </c:pt>
                      <c:pt idx="3318">
                        <c:v>9</c:v>
                      </c:pt>
                      <c:pt idx="3319">
                        <c:v>9</c:v>
                      </c:pt>
                      <c:pt idx="3320">
                        <c:v>10</c:v>
                      </c:pt>
                      <c:pt idx="3321">
                        <c:v>11</c:v>
                      </c:pt>
                      <c:pt idx="3322">
                        <c:v>13</c:v>
                      </c:pt>
                      <c:pt idx="3323">
                        <c:v>14</c:v>
                      </c:pt>
                      <c:pt idx="3324">
                        <c:v>15</c:v>
                      </c:pt>
                      <c:pt idx="3325">
                        <c:v>16</c:v>
                      </c:pt>
                      <c:pt idx="3326">
                        <c:v>16</c:v>
                      </c:pt>
                      <c:pt idx="3327">
                        <c:v>17</c:v>
                      </c:pt>
                      <c:pt idx="3328">
                        <c:v>19</c:v>
                      </c:pt>
                      <c:pt idx="3329">
                        <c:v>20</c:v>
                      </c:pt>
                      <c:pt idx="3330">
                        <c:v>21</c:v>
                      </c:pt>
                      <c:pt idx="3331">
                        <c:v>22</c:v>
                      </c:pt>
                      <c:pt idx="3332">
                        <c:v>22</c:v>
                      </c:pt>
                      <c:pt idx="3333">
                        <c:v>23</c:v>
                      </c:pt>
                      <c:pt idx="3334">
                        <c:v>25</c:v>
                      </c:pt>
                      <c:pt idx="3335">
                        <c:v>26</c:v>
                      </c:pt>
                      <c:pt idx="3336">
                        <c:v>27</c:v>
                      </c:pt>
                      <c:pt idx="3337">
                        <c:v>28</c:v>
                      </c:pt>
                      <c:pt idx="3338">
                        <c:v>29</c:v>
                      </c:pt>
                      <c:pt idx="3339">
                        <c:v>30</c:v>
                      </c:pt>
                      <c:pt idx="3340">
                        <c:v>30</c:v>
                      </c:pt>
                      <c:pt idx="3341">
                        <c:v>31</c:v>
                      </c:pt>
                      <c:pt idx="3342">
                        <c:v>33</c:v>
                      </c:pt>
                      <c:pt idx="3343">
                        <c:v>34</c:v>
                      </c:pt>
                      <c:pt idx="3344">
                        <c:v>35</c:v>
                      </c:pt>
                      <c:pt idx="3345">
                        <c:v>36</c:v>
                      </c:pt>
                      <c:pt idx="3346">
                        <c:v>36</c:v>
                      </c:pt>
                      <c:pt idx="3347">
                        <c:v>37</c:v>
                      </c:pt>
                      <c:pt idx="3348">
                        <c:v>39</c:v>
                      </c:pt>
                      <c:pt idx="3349">
                        <c:v>40</c:v>
                      </c:pt>
                      <c:pt idx="3350">
                        <c:v>41</c:v>
                      </c:pt>
                      <c:pt idx="3351">
                        <c:v>42</c:v>
                      </c:pt>
                      <c:pt idx="3352">
                        <c:v>42</c:v>
                      </c:pt>
                      <c:pt idx="3353">
                        <c:v>43</c:v>
                      </c:pt>
                      <c:pt idx="3354">
                        <c:v>45</c:v>
                      </c:pt>
                      <c:pt idx="3355">
                        <c:v>45</c:v>
                      </c:pt>
                      <c:pt idx="3356">
                        <c:v>47</c:v>
                      </c:pt>
                      <c:pt idx="3357">
                        <c:v>48</c:v>
                      </c:pt>
                      <c:pt idx="3358">
                        <c:v>49</c:v>
                      </c:pt>
                      <c:pt idx="3359">
                        <c:v>50</c:v>
                      </c:pt>
                      <c:pt idx="3360">
                        <c:v>51</c:v>
                      </c:pt>
                      <c:pt idx="3361">
                        <c:v>51</c:v>
                      </c:pt>
                      <c:pt idx="3362">
                        <c:v>52</c:v>
                      </c:pt>
                      <c:pt idx="3363">
                        <c:v>54</c:v>
                      </c:pt>
                      <c:pt idx="3364">
                        <c:v>55</c:v>
                      </c:pt>
                      <c:pt idx="3365">
                        <c:v>56</c:v>
                      </c:pt>
                      <c:pt idx="3366">
                        <c:v>57</c:v>
                      </c:pt>
                      <c:pt idx="3367">
                        <c:v>58</c:v>
                      </c:pt>
                      <c:pt idx="3368">
                        <c:v>58</c:v>
                      </c:pt>
                      <c:pt idx="3369">
                        <c:v>59</c:v>
                      </c:pt>
                      <c:pt idx="3370">
                        <c:v>61</c:v>
                      </c:pt>
                      <c:pt idx="3371">
                        <c:v>62</c:v>
                      </c:pt>
                      <c:pt idx="3372">
                        <c:v>63</c:v>
                      </c:pt>
                      <c:pt idx="3373">
                        <c:v>64</c:v>
                      </c:pt>
                      <c:pt idx="3374">
                        <c:v>64</c:v>
                      </c:pt>
                      <c:pt idx="3375">
                        <c:v>65</c:v>
                      </c:pt>
                      <c:pt idx="3376">
                        <c:v>66</c:v>
                      </c:pt>
                      <c:pt idx="3377">
                        <c:v>68</c:v>
                      </c:pt>
                      <c:pt idx="3378">
                        <c:v>69</c:v>
                      </c:pt>
                      <c:pt idx="3379">
                        <c:v>70</c:v>
                      </c:pt>
                      <c:pt idx="3380">
                        <c:v>71</c:v>
                      </c:pt>
                      <c:pt idx="3381">
                        <c:v>72</c:v>
                      </c:pt>
                      <c:pt idx="3382">
                        <c:v>72</c:v>
                      </c:pt>
                      <c:pt idx="3383">
                        <c:v>73</c:v>
                      </c:pt>
                      <c:pt idx="3384">
                        <c:v>75</c:v>
                      </c:pt>
                      <c:pt idx="3385">
                        <c:v>76</c:v>
                      </c:pt>
                      <c:pt idx="3386">
                        <c:v>77</c:v>
                      </c:pt>
                      <c:pt idx="3387">
                        <c:v>78</c:v>
                      </c:pt>
                      <c:pt idx="3388">
                        <c:v>78</c:v>
                      </c:pt>
                      <c:pt idx="3389">
                        <c:v>79</c:v>
                      </c:pt>
                      <c:pt idx="3390">
                        <c:v>81</c:v>
                      </c:pt>
                      <c:pt idx="3391">
                        <c:v>82</c:v>
                      </c:pt>
                      <c:pt idx="3392">
                        <c:v>83</c:v>
                      </c:pt>
                      <c:pt idx="3393">
                        <c:v>84</c:v>
                      </c:pt>
                      <c:pt idx="3394">
                        <c:v>85</c:v>
                      </c:pt>
                      <c:pt idx="3395">
                        <c:v>85</c:v>
                      </c:pt>
                      <c:pt idx="3396">
                        <c:v>86</c:v>
                      </c:pt>
                      <c:pt idx="3397">
                        <c:v>87</c:v>
                      </c:pt>
                      <c:pt idx="3398">
                        <c:v>89</c:v>
                      </c:pt>
                      <c:pt idx="3399">
                        <c:v>90</c:v>
                      </c:pt>
                      <c:pt idx="3400">
                        <c:v>91</c:v>
                      </c:pt>
                      <c:pt idx="3401">
                        <c:v>91</c:v>
                      </c:pt>
                      <c:pt idx="3402">
                        <c:v>92</c:v>
                      </c:pt>
                      <c:pt idx="3403">
                        <c:v>94</c:v>
                      </c:pt>
                      <c:pt idx="3404">
                        <c:v>95</c:v>
                      </c:pt>
                      <c:pt idx="3405">
                        <c:v>96</c:v>
                      </c:pt>
                      <c:pt idx="3406">
                        <c:v>97</c:v>
                      </c:pt>
                      <c:pt idx="3407">
                        <c:v>98</c:v>
                      </c:pt>
                      <c:pt idx="3408">
                        <c:v>98</c:v>
                      </c:pt>
                      <c:pt idx="3409">
                        <c:v>99</c:v>
                      </c:pt>
                      <c:pt idx="3410">
                        <c:v>101</c:v>
                      </c:pt>
                      <c:pt idx="3411">
                        <c:v>102</c:v>
                      </c:pt>
                      <c:pt idx="3412">
                        <c:v>103</c:v>
                      </c:pt>
                      <c:pt idx="3413">
                        <c:v>104</c:v>
                      </c:pt>
                      <c:pt idx="3414">
                        <c:v>104</c:v>
                      </c:pt>
                      <c:pt idx="3415">
                        <c:v>105</c:v>
                      </c:pt>
                      <c:pt idx="3416">
                        <c:v>107</c:v>
                      </c:pt>
                      <c:pt idx="3417">
                        <c:v>108</c:v>
                      </c:pt>
                      <c:pt idx="3418">
                        <c:v>109</c:v>
                      </c:pt>
                      <c:pt idx="3419">
                        <c:v>110</c:v>
                      </c:pt>
                      <c:pt idx="3420">
                        <c:v>110</c:v>
                      </c:pt>
                      <c:pt idx="3421">
                        <c:v>111</c:v>
                      </c:pt>
                      <c:pt idx="3422">
                        <c:v>112</c:v>
                      </c:pt>
                      <c:pt idx="3423">
                        <c:v>114</c:v>
                      </c:pt>
                      <c:pt idx="3424">
                        <c:v>115</c:v>
                      </c:pt>
                      <c:pt idx="3425">
                        <c:v>116</c:v>
                      </c:pt>
                      <c:pt idx="3426">
                        <c:v>116</c:v>
                      </c:pt>
                      <c:pt idx="3427">
                        <c:v>117</c:v>
                      </c:pt>
                      <c:pt idx="3428">
                        <c:v>118</c:v>
                      </c:pt>
                      <c:pt idx="3429">
                        <c:v>120</c:v>
                      </c:pt>
                      <c:pt idx="3430">
                        <c:v>121</c:v>
                      </c:pt>
                      <c:pt idx="3431">
                        <c:v>122</c:v>
                      </c:pt>
                      <c:pt idx="3432">
                        <c:v>122</c:v>
                      </c:pt>
                      <c:pt idx="3433">
                        <c:v>123</c:v>
                      </c:pt>
                      <c:pt idx="3434">
                        <c:v>124</c:v>
                      </c:pt>
                      <c:pt idx="3435">
                        <c:v>126</c:v>
                      </c:pt>
                      <c:pt idx="3436">
                        <c:v>127</c:v>
                      </c:pt>
                      <c:pt idx="3437">
                        <c:v>128</c:v>
                      </c:pt>
                      <c:pt idx="3438">
                        <c:v>129</c:v>
                      </c:pt>
                      <c:pt idx="3439">
                        <c:v>129</c:v>
                      </c:pt>
                      <c:pt idx="3440">
                        <c:v>130</c:v>
                      </c:pt>
                      <c:pt idx="3441">
                        <c:v>132</c:v>
                      </c:pt>
                      <c:pt idx="3442">
                        <c:v>133</c:v>
                      </c:pt>
                      <c:pt idx="3443">
                        <c:v>134</c:v>
                      </c:pt>
                      <c:pt idx="3444">
                        <c:v>135</c:v>
                      </c:pt>
                      <c:pt idx="3445">
                        <c:v>135</c:v>
                      </c:pt>
                      <c:pt idx="3446">
                        <c:v>136</c:v>
                      </c:pt>
                      <c:pt idx="3447">
                        <c:v>137</c:v>
                      </c:pt>
                      <c:pt idx="3448">
                        <c:v>139</c:v>
                      </c:pt>
                      <c:pt idx="3449">
                        <c:v>140</c:v>
                      </c:pt>
                      <c:pt idx="3450">
                        <c:v>141</c:v>
                      </c:pt>
                      <c:pt idx="3451">
                        <c:v>142</c:v>
                      </c:pt>
                      <c:pt idx="3452">
                        <c:v>142</c:v>
                      </c:pt>
                      <c:pt idx="3453">
                        <c:v>143</c:v>
                      </c:pt>
                      <c:pt idx="3454">
                        <c:v>145</c:v>
                      </c:pt>
                      <c:pt idx="3455">
                        <c:v>146</c:v>
                      </c:pt>
                      <c:pt idx="3456">
                        <c:v>147</c:v>
                      </c:pt>
                      <c:pt idx="3457">
                        <c:v>148</c:v>
                      </c:pt>
                      <c:pt idx="3458">
                        <c:v>148</c:v>
                      </c:pt>
                      <c:pt idx="3459">
                        <c:v>149</c:v>
                      </c:pt>
                      <c:pt idx="3460">
                        <c:v>150</c:v>
                      </c:pt>
                      <c:pt idx="3461">
                        <c:v>152</c:v>
                      </c:pt>
                      <c:pt idx="3462">
                        <c:v>153</c:v>
                      </c:pt>
                      <c:pt idx="3463">
                        <c:v>154</c:v>
                      </c:pt>
                      <c:pt idx="3464">
                        <c:v>155</c:v>
                      </c:pt>
                      <c:pt idx="3465">
                        <c:v>155</c:v>
                      </c:pt>
                      <c:pt idx="3466">
                        <c:v>156</c:v>
                      </c:pt>
                      <c:pt idx="3467">
                        <c:v>158</c:v>
                      </c:pt>
                      <c:pt idx="3468">
                        <c:v>159</c:v>
                      </c:pt>
                      <c:pt idx="3469">
                        <c:v>160</c:v>
                      </c:pt>
                      <c:pt idx="3470">
                        <c:v>160</c:v>
                      </c:pt>
                      <c:pt idx="3471">
                        <c:v>162</c:v>
                      </c:pt>
                      <c:pt idx="3472">
                        <c:v>162</c:v>
                      </c:pt>
                      <c:pt idx="3473">
                        <c:v>164</c:v>
                      </c:pt>
                      <c:pt idx="3474">
                        <c:v>165</c:v>
                      </c:pt>
                      <c:pt idx="3475">
                        <c:v>166</c:v>
                      </c:pt>
                      <c:pt idx="3476">
                        <c:v>167</c:v>
                      </c:pt>
                      <c:pt idx="3477">
                        <c:v>167</c:v>
                      </c:pt>
                      <c:pt idx="3478">
                        <c:v>168</c:v>
                      </c:pt>
                      <c:pt idx="3479">
                        <c:v>170</c:v>
                      </c:pt>
                      <c:pt idx="3480">
                        <c:v>171</c:v>
                      </c:pt>
                      <c:pt idx="3481">
                        <c:v>172</c:v>
                      </c:pt>
                      <c:pt idx="3482">
                        <c:v>173</c:v>
                      </c:pt>
                      <c:pt idx="3483">
                        <c:v>174</c:v>
                      </c:pt>
                      <c:pt idx="3484">
                        <c:v>174</c:v>
                      </c:pt>
                      <c:pt idx="3485">
                        <c:v>175</c:v>
                      </c:pt>
                      <c:pt idx="3486">
                        <c:v>177</c:v>
                      </c:pt>
                      <c:pt idx="3487">
                        <c:v>178</c:v>
                      </c:pt>
                      <c:pt idx="3488">
                        <c:v>179</c:v>
                      </c:pt>
                      <c:pt idx="3489">
                        <c:v>179</c:v>
                      </c:pt>
                      <c:pt idx="3490">
                        <c:v>180</c:v>
                      </c:pt>
                      <c:pt idx="3491">
                        <c:v>181</c:v>
                      </c:pt>
                      <c:pt idx="3492">
                        <c:v>183</c:v>
                      </c:pt>
                      <c:pt idx="3493">
                        <c:v>184</c:v>
                      </c:pt>
                      <c:pt idx="3494">
                        <c:v>185</c:v>
                      </c:pt>
                      <c:pt idx="3495">
                        <c:v>185</c:v>
                      </c:pt>
                      <c:pt idx="3496">
                        <c:v>186</c:v>
                      </c:pt>
                      <c:pt idx="3497">
                        <c:v>187</c:v>
                      </c:pt>
                      <c:pt idx="3498">
                        <c:v>189</c:v>
                      </c:pt>
                      <c:pt idx="3499">
                        <c:v>190</c:v>
                      </c:pt>
                      <c:pt idx="3500">
                        <c:v>191</c:v>
                      </c:pt>
                      <c:pt idx="3501">
                        <c:v>192</c:v>
                      </c:pt>
                      <c:pt idx="3502">
                        <c:v>192</c:v>
                      </c:pt>
                      <c:pt idx="3503">
                        <c:v>193</c:v>
                      </c:pt>
                      <c:pt idx="3504">
                        <c:v>195</c:v>
                      </c:pt>
                      <c:pt idx="3505">
                        <c:v>196</c:v>
                      </c:pt>
                      <c:pt idx="3506">
                        <c:v>197</c:v>
                      </c:pt>
                      <c:pt idx="3507">
                        <c:v>197</c:v>
                      </c:pt>
                      <c:pt idx="3508">
                        <c:v>198</c:v>
                      </c:pt>
                      <c:pt idx="3509">
                        <c:v>199</c:v>
                      </c:pt>
                      <c:pt idx="3510">
                        <c:v>201</c:v>
                      </c:pt>
                      <c:pt idx="3511">
                        <c:v>202</c:v>
                      </c:pt>
                      <c:pt idx="3512">
                        <c:v>203</c:v>
                      </c:pt>
                      <c:pt idx="3513">
                        <c:v>204</c:v>
                      </c:pt>
                      <c:pt idx="3514">
                        <c:v>204</c:v>
                      </c:pt>
                      <c:pt idx="3515">
                        <c:v>205</c:v>
                      </c:pt>
                      <c:pt idx="3516">
                        <c:v>207</c:v>
                      </c:pt>
                      <c:pt idx="3517">
                        <c:v>208</c:v>
                      </c:pt>
                      <c:pt idx="3518">
                        <c:v>209</c:v>
                      </c:pt>
                      <c:pt idx="3519">
                        <c:v>209</c:v>
                      </c:pt>
                      <c:pt idx="3520">
                        <c:v>210</c:v>
                      </c:pt>
                      <c:pt idx="3521">
                        <c:v>211</c:v>
                      </c:pt>
                      <c:pt idx="3522">
                        <c:v>213</c:v>
                      </c:pt>
                      <c:pt idx="3523">
                        <c:v>214</c:v>
                      </c:pt>
                      <c:pt idx="3524">
                        <c:v>215</c:v>
                      </c:pt>
                      <c:pt idx="3525">
                        <c:v>215</c:v>
                      </c:pt>
                      <c:pt idx="3526">
                        <c:v>216</c:v>
                      </c:pt>
                      <c:pt idx="3527">
                        <c:v>217</c:v>
                      </c:pt>
                      <c:pt idx="3528">
                        <c:v>219</c:v>
                      </c:pt>
                      <c:pt idx="3529">
                        <c:v>220</c:v>
                      </c:pt>
                      <c:pt idx="3530">
                        <c:v>221</c:v>
                      </c:pt>
                      <c:pt idx="3531">
                        <c:v>221</c:v>
                      </c:pt>
                      <c:pt idx="3532">
                        <c:v>222</c:v>
                      </c:pt>
                      <c:pt idx="3533">
                        <c:v>223</c:v>
                      </c:pt>
                      <c:pt idx="3534">
                        <c:v>225</c:v>
                      </c:pt>
                      <c:pt idx="3535">
                        <c:v>226</c:v>
                      </c:pt>
                      <c:pt idx="3536">
                        <c:v>227</c:v>
                      </c:pt>
                      <c:pt idx="3537">
                        <c:v>227</c:v>
                      </c:pt>
                      <c:pt idx="3538">
                        <c:v>228</c:v>
                      </c:pt>
                      <c:pt idx="3539">
                        <c:v>229</c:v>
                      </c:pt>
                      <c:pt idx="3540">
                        <c:v>231</c:v>
                      </c:pt>
                      <c:pt idx="3541">
                        <c:v>232</c:v>
                      </c:pt>
                      <c:pt idx="3542">
                        <c:v>233</c:v>
                      </c:pt>
                      <c:pt idx="3543">
                        <c:v>234</c:v>
                      </c:pt>
                      <c:pt idx="3544">
                        <c:v>234</c:v>
                      </c:pt>
                      <c:pt idx="3545">
                        <c:v>235</c:v>
                      </c:pt>
                      <c:pt idx="3546">
                        <c:v>237</c:v>
                      </c:pt>
                      <c:pt idx="3547">
                        <c:v>238</c:v>
                      </c:pt>
                      <c:pt idx="3548">
                        <c:v>239</c:v>
                      </c:pt>
                      <c:pt idx="3549">
                        <c:v>240</c:v>
                      </c:pt>
                      <c:pt idx="3550">
                        <c:v>240</c:v>
                      </c:pt>
                      <c:pt idx="3551">
                        <c:v>241</c:v>
                      </c:pt>
                      <c:pt idx="3552">
                        <c:v>242</c:v>
                      </c:pt>
                      <c:pt idx="3553">
                        <c:v>244</c:v>
                      </c:pt>
                      <c:pt idx="3554">
                        <c:v>245</c:v>
                      </c:pt>
                      <c:pt idx="3555">
                        <c:v>246</c:v>
                      </c:pt>
                      <c:pt idx="3556">
                        <c:v>247</c:v>
                      </c:pt>
                      <c:pt idx="3557">
                        <c:v>247</c:v>
                      </c:pt>
                      <c:pt idx="3558">
                        <c:v>248</c:v>
                      </c:pt>
                      <c:pt idx="3559">
                        <c:v>250</c:v>
                      </c:pt>
                      <c:pt idx="3560">
                        <c:v>251</c:v>
                      </c:pt>
                      <c:pt idx="3561">
                        <c:v>252</c:v>
                      </c:pt>
                      <c:pt idx="3562">
                        <c:v>252</c:v>
                      </c:pt>
                      <c:pt idx="3563">
                        <c:v>253</c:v>
                      </c:pt>
                      <c:pt idx="3564">
                        <c:v>254</c:v>
                      </c:pt>
                      <c:pt idx="3565">
                        <c:v>256</c:v>
                      </c:pt>
                      <c:pt idx="3566">
                        <c:v>257</c:v>
                      </c:pt>
                      <c:pt idx="3567">
                        <c:v>258</c:v>
                      </c:pt>
                      <c:pt idx="3568">
                        <c:v>259</c:v>
                      </c:pt>
                      <c:pt idx="3569">
                        <c:v>259</c:v>
                      </c:pt>
                      <c:pt idx="3570">
                        <c:v>260</c:v>
                      </c:pt>
                      <c:pt idx="3571">
                        <c:v>262</c:v>
                      </c:pt>
                      <c:pt idx="3572">
                        <c:v>263</c:v>
                      </c:pt>
                      <c:pt idx="3573">
                        <c:v>264</c:v>
                      </c:pt>
                      <c:pt idx="3574">
                        <c:v>265</c:v>
                      </c:pt>
                      <c:pt idx="3575">
                        <c:v>265</c:v>
                      </c:pt>
                      <c:pt idx="3576">
                        <c:v>266</c:v>
                      </c:pt>
                      <c:pt idx="3577">
                        <c:v>268</c:v>
                      </c:pt>
                      <c:pt idx="3578">
                        <c:v>269</c:v>
                      </c:pt>
                      <c:pt idx="3579">
                        <c:v>270</c:v>
                      </c:pt>
                      <c:pt idx="3580">
                        <c:v>271</c:v>
                      </c:pt>
                      <c:pt idx="3581">
                        <c:v>271</c:v>
                      </c:pt>
                      <c:pt idx="3582">
                        <c:v>272</c:v>
                      </c:pt>
                      <c:pt idx="3583">
                        <c:v>274</c:v>
                      </c:pt>
                      <c:pt idx="3584">
                        <c:v>275</c:v>
                      </c:pt>
                      <c:pt idx="3585">
                        <c:v>276</c:v>
                      </c:pt>
                      <c:pt idx="3586">
                        <c:v>277</c:v>
                      </c:pt>
                      <c:pt idx="3587">
                        <c:v>277</c:v>
                      </c:pt>
                      <c:pt idx="3588">
                        <c:v>278</c:v>
                      </c:pt>
                      <c:pt idx="3589">
                        <c:v>280</c:v>
                      </c:pt>
                      <c:pt idx="3590">
                        <c:v>281</c:v>
                      </c:pt>
                      <c:pt idx="3591">
                        <c:v>282</c:v>
                      </c:pt>
                      <c:pt idx="3592">
                        <c:v>282</c:v>
                      </c:pt>
                      <c:pt idx="3593">
                        <c:v>283</c:v>
                      </c:pt>
                      <c:pt idx="3594">
                        <c:v>284</c:v>
                      </c:pt>
                      <c:pt idx="3595">
                        <c:v>286</c:v>
                      </c:pt>
                      <c:pt idx="3596">
                        <c:v>287</c:v>
                      </c:pt>
                      <c:pt idx="3597">
                        <c:v>288</c:v>
                      </c:pt>
                      <c:pt idx="3598">
                        <c:v>289</c:v>
                      </c:pt>
                      <c:pt idx="3599">
                        <c:v>289</c:v>
                      </c:pt>
                      <c:pt idx="3600">
                        <c:v>290</c:v>
                      </c:pt>
                      <c:pt idx="3601">
                        <c:v>291</c:v>
                      </c:pt>
                      <c:pt idx="3602">
                        <c:v>293</c:v>
                      </c:pt>
                      <c:pt idx="3603">
                        <c:v>294</c:v>
                      </c:pt>
                      <c:pt idx="3604">
                        <c:v>295</c:v>
                      </c:pt>
                      <c:pt idx="3605">
                        <c:v>295</c:v>
                      </c:pt>
                      <c:pt idx="3606">
                        <c:v>296</c:v>
                      </c:pt>
                      <c:pt idx="3607">
                        <c:v>298</c:v>
                      </c:pt>
                      <c:pt idx="3608">
                        <c:v>299</c:v>
                      </c:pt>
                      <c:pt idx="3609">
                        <c:v>300</c:v>
                      </c:pt>
                      <c:pt idx="3610">
                        <c:v>0</c:v>
                      </c:pt>
                      <c:pt idx="3611">
                        <c:v>1</c:v>
                      </c:pt>
                      <c:pt idx="3612">
                        <c:v>2</c:v>
                      </c:pt>
                      <c:pt idx="3613">
                        <c:v>3</c:v>
                      </c:pt>
                      <c:pt idx="3614">
                        <c:v>4</c:v>
                      </c:pt>
                      <c:pt idx="3615">
                        <c:v>5</c:v>
                      </c:pt>
                      <c:pt idx="3616">
                        <c:v>6</c:v>
                      </c:pt>
                      <c:pt idx="3617">
                        <c:v>7</c:v>
                      </c:pt>
                      <c:pt idx="3618">
                        <c:v>8</c:v>
                      </c:pt>
                      <c:pt idx="3619">
                        <c:v>9</c:v>
                      </c:pt>
                      <c:pt idx="3620">
                        <c:v>10</c:v>
                      </c:pt>
                      <c:pt idx="3621">
                        <c:v>11</c:v>
                      </c:pt>
                      <c:pt idx="3622">
                        <c:v>12</c:v>
                      </c:pt>
                      <c:pt idx="3623">
                        <c:v>13</c:v>
                      </c:pt>
                      <c:pt idx="3624">
                        <c:v>14</c:v>
                      </c:pt>
                      <c:pt idx="3625">
                        <c:v>15</c:v>
                      </c:pt>
                      <c:pt idx="3626">
                        <c:v>16</c:v>
                      </c:pt>
                      <c:pt idx="3627">
                        <c:v>17</c:v>
                      </c:pt>
                      <c:pt idx="3628">
                        <c:v>18</c:v>
                      </c:pt>
                      <c:pt idx="3629">
                        <c:v>19</c:v>
                      </c:pt>
                      <c:pt idx="3630">
                        <c:v>20</c:v>
                      </c:pt>
                      <c:pt idx="3631">
                        <c:v>21</c:v>
                      </c:pt>
                      <c:pt idx="3632">
                        <c:v>22</c:v>
                      </c:pt>
                      <c:pt idx="3633">
                        <c:v>23</c:v>
                      </c:pt>
                      <c:pt idx="3634">
                        <c:v>24</c:v>
                      </c:pt>
                      <c:pt idx="3635">
                        <c:v>25</c:v>
                      </c:pt>
                      <c:pt idx="3636">
                        <c:v>26</c:v>
                      </c:pt>
                      <c:pt idx="3637">
                        <c:v>26</c:v>
                      </c:pt>
                      <c:pt idx="3638">
                        <c:v>28</c:v>
                      </c:pt>
                      <c:pt idx="3639">
                        <c:v>28</c:v>
                      </c:pt>
                      <c:pt idx="3640">
                        <c:v>29</c:v>
                      </c:pt>
                      <c:pt idx="3641">
                        <c:v>30</c:v>
                      </c:pt>
                      <c:pt idx="3642">
                        <c:v>31</c:v>
                      </c:pt>
                      <c:pt idx="3643">
                        <c:v>32</c:v>
                      </c:pt>
                      <c:pt idx="3644">
                        <c:v>33</c:v>
                      </c:pt>
                      <c:pt idx="3645">
                        <c:v>34</c:v>
                      </c:pt>
                      <c:pt idx="3646">
                        <c:v>35</c:v>
                      </c:pt>
                      <c:pt idx="3647">
                        <c:v>36</c:v>
                      </c:pt>
                      <c:pt idx="3648">
                        <c:v>37</c:v>
                      </c:pt>
                      <c:pt idx="3649">
                        <c:v>39</c:v>
                      </c:pt>
                      <c:pt idx="3650">
                        <c:v>40</c:v>
                      </c:pt>
                      <c:pt idx="3651">
                        <c:v>41</c:v>
                      </c:pt>
                      <c:pt idx="3652">
                        <c:v>42</c:v>
                      </c:pt>
                      <c:pt idx="3653">
                        <c:v>43</c:v>
                      </c:pt>
                      <c:pt idx="3654">
                        <c:v>44</c:v>
                      </c:pt>
                      <c:pt idx="3655">
                        <c:v>45</c:v>
                      </c:pt>
                      <c:pt idx="3656">
                        <c:v>46</c:v>
                      </c:pt>
                      <c:pt idx="3657">
                        <c:v>47</c:v>
                      </c:pt>
                      <c:pt idx="3658">
                        <c:v>48</c:v>
                      </c:pt>
                      <c:pt idx="3659">
                        <c:v>49</c:v>
                      </c:pt>
                      <c:pt idx="3660">
                        <c:v>50</c:v>
                      </c:pt>
                      <c:pt idx="3661">
                        <c:v>51</c:v>
                      </c:pt>
                      <c:pt idx="3662">
                        <c:v>52</c:v>
                      </c:pt>
                      <c:pt idx="3663">
                        <c:v>53</c:v>
                      </c:pt>
                      <c:pt idx="3664">
                        <c:v>54</c:v>
                      </c:pt>
                      <c:pt idx="3665">
                        <c:v>55</c:v>
                      </c:pt>
                      <c:pt idx="3666">
                        <c:v>56</c:v>
                      </c:pt>
                      <c:pt idx="3667">
                        <c:v>57</c:v>
                      </c:pt>
                      <c:pt idx="3668">
                        <c:v>58</c:v>
                      </c:pt>
                      <c:pt idx="3669">
                        <c:v>59</c:v>
                      </c:pt>
                      <c:pt idx="3670">
                        <c:v>60</c:v>
                      </c:pt>
                      <c:pt idx="3671">
                        <c:v>61</c:v>
                      </c:pt>
                      <c:pt idx="3672">
                        <c:v>62</c:v>
                      </c:pt>
                      <c:pt idx="3673">
                        <c:v>63</c:v>
                      </c:pt>
                      <c:pt idx="3674">
                        <c:v>64</c:v>
                      </c:pt>
                      <c:pt idx="3675">
                        <c:v>65</c:v>
                      </c:pt>
                      <c:pt idx="3676">
                        <c:v>66</c:v>
                      </c:pt>
                      <c:pt idx="3677">
                        <c:v>67</c:v>
                      </c:pt>
                      <c:pt idx="3678">
                        <c:v>68</c:v>
                      </c:pt>
                      <c:pt idx="3679">
                        <c:v>69</c:v>
                      </c:pt>
                      <c:pt idx="3680">
                        <c:v>70</c:v>
                      </c:pt>
                      <c:pt idx="3681">
                        <c:v>71</c:v>
                      </c:pt>
                      <c:pt idx="3682">
                        <c:v>72</c:v>
                      </c:pt>
                      <c:pt idx="3683">
                        <c:v>73</c:v>
                      </c:pt>
                      <c:pt idx="3684">
                        <c:v>74</c:v>
                      </c:pt>
                      <c:pt idx="3685">
                        <c:v>75</c:v>
                      </c:pt>
                      <c:pt idx="3686">
                        <c:v>76</c:v>
                      </c:pt>
                      <c:pt idx="3687">
                        <c:v>77</c:v>
                      </c:pt>
                      <c:pt idx="3688">
                        <c:v>78</c:v>
                      </c:pt>
                      <c:pt idx="3689">
                        <c:v>79</c:v>
                      </c:pt>
                      <c:pt idx="3690">
                        <c:v>80</c:v>
                      </c:pt>
                      <c:pt idx="3691">
                        <c:v>81</c:v>
                      </c:pt>
                      <c:pt idx="3692">
                        <c:v>82</c:v>
                      </c:pt>
                      <c:pt idx="3693">
                        <c:v>83</c:v>
                      </c:pt>
                      <c:pt idx="3694">
                        <c:v>84</c:v>
                      </c:pt>
                      <c:pt idx="3695">
                        <c:v>85</c:v>
                      </c:pt>
                      <c:pt idx="3696">
                        <c:v>86</c:v>
                      </c:pt>
                      <c:pt idx="3697">
                        <c:v>87</c:v>
                      </c:pt>
                      <c:pt idx="3698">
                        <c:v>88</c:v>
                      </c:pt>
                      <c:pt idx="3699">
                        <c:v>88</c:v>
                      </c:pt>
                      <c:pt idx="3700">
                        <c:v>89</c:v>
                      </c:pt>
                      <c:pt idx="3701">
                        <c:v>90</c:v>
                      </c:pt>
                      <c:pt idx="3702">
                        <c:v>91</c:v>
                      </c:pt>
                      <c:pt idx="3703">
                        <c:v>93</c:v>
                      </c:pt>
                      <c:pt idx="3704">
                        <c:v>93</c:v>
                      </c:pt>
                      <c:pt idx="3705">
                        <c:v>95</c:v>
                      </c:pt>
                      <c:pt idx="3706">
                        <c:v>95</c:v>
                      </c:pt>
                      <c:pt idx="3707">
                        <c:v>97</c:v>
                      </c:pt>
                      <c:pt idx="3708">
                        <c:v>97</c:v>
                      </c:pt>
                      <c:pt idx="3709">
                        <c:v>98</c:v>
                      </c:pt>
                      <c:pt idx="3710">
                        <c:v>99</c:v>
                      </c:pt>
                      <c:pt idx="3711">
                        <c:v>100</c:v>
                      </c:pt>
                      <c:pt idx="3712">
                        <c:v>101</c:v>
                      </c:pt>
                      <c:pt idx="3713">
                        <c:v>102</c:v>
                      </c:pt>
                      <c:pt idx="3714">
                        <c:v>103</c:v>
                      </c:pt>
                      <c:pt idx="3715">
                        <c:v>105</c:v>
                      </c:pt>
                      <c:pt idx="3716">
                        <c:v>106</c:v>
                      </c:pt>
                      <c:pt idx="3717">
                        <c:v>107</c:v>
                      </c:pt>
                      <c:pt idx="3718">
                        <c:v>108</c:v>
                      </c:pt>
                      <c:pt idx="3719">
                        <c:v>109</c:v>
                      </c:pt>
                      <c:pt idx="3720">
                        <c:v>110</c:v>
                      </c:pt>
                      <c:pt idx="3721">
                        <c:v>111</c:v>
                      </c:pt>
                      <c:pt idx="3722">
                        <c:v>112</c:v>
                      </c:pt>
                      <c:pt idx="3723">
                        <c:v>113</c:v>
                      </c:pt>
                      <c:pt idx="3724">
                        <c:v>114</c:v>
                      </c:pt>
                      <c:pt idx="3725">
                        <c:v>115</c:v>
                      </c:pt>
                      <c:pt idx="3726">
                        <c:v>116</c:v>
                      </c:pt>
                      <c:pt idx="3727">
                        <c:v>117</c:v>
                      </c:pt>
                      <c:pt idx="3728">
                        <c:v>118</c:v>
                      </c:pt>
                      <c:pt idx="3729">
                        <c:v>119</c:v>
                      </c:pt>
                      <c:pt idx="3730">
                        <c:v>120</c:v>
                      </c:pt>
                      <c:pt idx="3731">
                        <c:v>121</c:v>
                      </c:pt>
                      <c:pt idx="3732">
                        <c:v>122</c:v>
                      </c:pt>
                      <c:pt idx="3733">
                        <c:v>123</c:v>
                      </c:pt>
                      <c:pt idx="3734">
                        <c:v>124</c:v>
                      </c:pt>
                      <c:pt idx="3735">
                        <c:v>125</c:v>
                      </c:pt>
                      <c:pt idx="3736">
                        <c:v>126</c:v>
                      </c:pt>
                      <c:pt idx="3737">
                        <c:v>127</c:v>
                      </c:pt>
                      <c:pt idx="3738">
                        <c:v>127</c:v>
                      </c:pt>
                      <c:pt idx="3739">
                        <c:v>129</c:v>
                      </c:pt>
                      <c:pt idx="3740">
                        <c:v>129</c:v>
                      </c:pt>
                      <c:pt idx="3741">
                        <c:v>130</c:v>
                      </c:pt>
                      <c:pt idx="3742">
                        <c:v>131</c:v>
                      </c:pt>
                      <c:pt idx="3743">
                        <c:v>132</c:v>
                      </c:pt>
                      <c:pt idx="3744">
                        <c:v>133</c:v>
                      </c:pt>
                      <c:pt idx="3745">
                        <c:v>134</c:v>
                      </c:pt>
                      <c:pt idx="3746">
                        <c:v>135</c:v>
                      </c:pt>
                      <c:pt idx="3747">
                        <c:v>137</c:v>
                      </c:pt>
                      <c:pt idx="3748">
                        <c:v>137</c:v>
                      </c:pt>
                      <c:pt idx="3749">
                        <c:v>138</c:v>
                      </c:pt>
                      <c:pt idx="3750">
                        <c:v>139</c:v>
                      </c:pt>
                      <c:pt idx="3751">
                        <c:v>141</c:v>
                      </c:pt>
                      <c:pt idx="3752">
                        <c:v>142</c:v>
                      </c:pt>
                      <c:pt idx="3753">
                        <c:v>143</c:v>
                      </c:pt>
                      <c:pt idx="3754">
                        <c:v>144</c:v>
                      </c:pt>
                      <c:pt idx="3755">
                        <c:v>145</c:v>
                      </c:pt>
                      <c:pt idx="3756">
                        <c:v>146</c:v>
                      </c:pt>
                      <c:pt idx="3757">
                        <c:v>147</c:v>
                      </c:pt>
                      <c:pt idx="3758">
                        <c:v>148</c:v>
                      </c:pt>
                      <c:pt idx="3759">
                        <c:v>149</c:v>
                      </c:pt>
                      <c:pt idx="3760">
                        <c:v>150</c:v>
                      </c:pt>
                      <c:pt idx="3761">
                        <c:v>151</c:v>
                      </c:pt>
                      <c:pt idx="3762">
                        <c:v>152</c:v>
                      </c:pt>
                      <c:pt idx="3763">
                        <c:v>153</c:v>
                      </c:pt>
                      <c:pt idx="3764">
                        <c:v>154</c:v>
                      </c:pt>
                      <c:pt idx="3765">
                        <c:v>155</c:v>
                      </c:pt>
                      <c:pt idx="3766">
                        <c:v>156</c:v>
                      </c:pt>
                      <c:pt idx="3767">
                        <c:v>157</c:v>
                      </c:pt>
                      <c:pt idx="3768">
                        <c:v>158</c:v>
                      </c:pt>
                      <c:pt idx="3769">
                        <c:v>159</c:v>
                      </c:pt>
                      <c:pt idx="3770">
                        <c:v>160</c:v>
                      </c:pt>
                      <c:pt idx="3771">
                        <c:v>161</c:v>
                      </c:pt>
                      <c:pt idx="3772">
                        <c:v>162</c:v>
                      </c:pt>
                      <c:pt idx="3773">
                        <c:v>162</c:v>
                      </c:pt>
                      <c:pt idx="3774">
                        <c:v>164</c:v>
                      </c:pt>
                      <c:pt idx="3775">
                        <c:v>164</c:v>
                      </c:pt>
                      <c:pt idx="3776">
                        <c:v>165</c:v>
                      </c:pt>
                      <c:pt idx="3777">
                        <c:v>166</c:v>
                      </c:pt>
                      <c:pt idx="3778">
                        <c:v>167</c:v>
                      </c:pt>
                      <c:pt idx="3779">
                        <c:v>169</c:v>
                      </c:pt>
                      <c:pt idx="3780">
                        <c:v>169</c:v>
                      </c:pt>
                      <c:pt idx="3781">
                        <c:v>170</c:v>
                      </c:pt>
                      <c:pt idx="3782">
                        <c:v>171</c:v>
                      </c:pt>
                      <c:pt idx="3783">
                        <c:v>172</c:v>
                      </c:pt>
                      <c:pt idx="3784">
                        <c:v>173</c:v>
                      </c:pt>
                      <c:pt idx="3785">
                        <c:v>174</c:v>
                      </c:pt>
                      <c:pt idx="3786">
                        <c:v>175</c:v>
                      </c:pt>
                      <c:pt idx="3787">
                        <c:v>176</c:v>
                      </c:pt>
                      <c:pt idx="3788">
                        <c:v>177</c:v>
                      </c:pt>
                      <c:pt idx="3789">
                        <c:v>178</c:v>
                      </c:pt>
                      <c:pt idx="3790">
                        <c:v>179</c:v>
                      </c:pt>
                      <c:pt idx="3791">
                        <c:v>180</c:v>
                      </c:pt>
                      <c:pt idx="3792">
                        <c:v>181</c:v>
                      </c:pt>
                      <c:pt idx="3793">
                        <c:v>183</c:v>
                      </c:pt>
                      <c:pt idx="3794">
                        <c:v>183</c:v>
                      </c:pt>
                      <c:pt idx="3795">
                        <c:v>184</c:v>
                      </c:pt>
                      <c:pt idx="3796">
                        <c:v>185</c:v>
                      </c:pt>
                      <c:pt idx="3797">
                        <c:v>186</c:v>
                      </c:pt>
                      <c:pt idx="3798">
                        <c:v>187</c:v>
                      </c:pt>
                      <c:pt idx="3799">
                        <c:v>188</c:v>
                      </c:pt>
                      <c:pt idx="3800">
                        <c:v>189</c:v>
                      </c:pt>
                      <c:pt idx="3801">
                        <c:v>190</c:v>
                      </c:pt>
                      <c:pt idx="3802">
                        <c:v>191</c:v>
                      </c:pt>
                      <c:pt idx="3803">
                        <c:v>192</c:v>
                      </c:pt>
                      <c:pt idx="3804">
                        <c:v>193</c:v>
                      </c:pt>
                      <c:pt idx="3805">
                        <c:v>194</c:v>
                      </c:pt>
                      <c:pt idx="3806">
                        <c:v>195</c:v>
                      </c:pt>
                      <c:pt idx="3807">
                        <c:v>196</c:v>
                      </c:pt>
                      <c:pt idx="3808">
                        <c:v>197</c:v>
                      </c:pt>
                      <c:pt idx="3809">
                        <c:v>198</c:v>
                      </c:pt>
                      <c:pt idx="3810">
                        <c:v>199</c:v>
                      </c:pt>
                      <c:pt idx="3811">
                        <c:v>200</c:v>
                      </c:pt>
                      <c:pt idx="3812">
                        <c:v>201</c:v>
                      </c:pt>
                      <c:pt idx="3813">
                        <c:v>202</c:v>
                      </c:pt>
                      <c:pt idx="3814">
                        <c:v>203</c:v>
                      </c:pt>
                      <c:pt idx="3815">
                        <c:v>205</c:v>
                      </c:pt>
                      <c:pt idx="3816">
                        <c:v>206</c:v>
                      </c:pt>
                      <c:pt idx="3817">
                        <c:v>207</c:v>
                      </c:pt>
                      <c:pt idx="3818">
                        <c:v>208</c:v>
                      </c:pt>
                      <c:pt idx="3819">
                        <c:v>209</c:v>
                      </c:pt>
                      <c:pt idx="3820">
                        <c:v>210</c:v>
                      </c:pt>
                      <c:pt idx="3821">
                        <c:v>211</c:v>
                      </c:pt>
                      <c:pt idx="3822">
                        <c:v>212</c:v>
                      </c:pt>
                      <c:pt idx="3823">
                        <c:v>213</c:v>
                      </c:pt>
                      <c:pt idx="3824">
                        <c:v>214</c:v>
                      </c:pt>
                      <c:pt idx="3825">
                        <c:v>215</c:v>
                      </c:pt>
                      <c:pt idx="3826">
                        <c:v>216</c:v>
                      </c:pt>
                      <c:pt idx="3827">
                        <c:v>217</c:v>
                      </c:pt>
                      <c:pt idx="3828">
                        <c:v>218</c:v>
                      </c:pt>
                      <c:pt idx="3829">
                        <c:v>219</c:v>
                      </c:pt>
                      <c:pt idx="3830">
                        <c:v>220</c:v>
                      </c:pt>
                      <c:pt idx="3831">
                        <c:v>221</c:v>
                      </c:pt>
                      <c:pt idx="3832">
                        <c:v>222</c:v>
                      </c:pt>
                      <c:pt idx="3833">
                        <c:v>223</c:v>
                      </c:pt>
                      <c:pt idx="3834">
                        <c:v>224</c:v>
                      </c:pt>
                      <c:pt idx="3835">
                        <c:v>225</c:v>
                      </c:pt>
                      <c:pt idx="3836">
                        <c:v>226</c:v>
                      </c:pt>
                      <c:pt idx="3837">
                        <c:v>227</c:v>
                      </c:pt>
                      <c:pt idx="3838">
                        <c:v>228</c:v>
                      </c:pt>
                      <c:pt idx="3839">
                        <c:v>229</c:v>
                      </c:pt>
                      <c:pt idx="3840">
                        <c:v>230</c:v>
                      </c:pt>
                      <c:pt idx="3841">
                        <c:v>231</c:v>
                      </c:pt>
                      <c:pt idx="3842">
                        <c:v>232</c:v>
                      </c:pt>
                      <c:pt idx="3843">
                        <c:v>233</c:v>
                      </c:pt>
                      <c:pt idx="3844">
                        <c:v>234</c:v>
                      </c:pt>
                      <c:pt idx="3845">
                        <c:v>235</c:v>
                      </c:pt>
                      <c:pt idx="3846">
                        <c:v>236</c:v>
                      </c:pt>
                      <c:pt idx="3847">
                        <c:v>237</c:v>
                      </c:pt>
                      <c:pt idx="3848">
                        <c:v>238</c:v>
                      </c:pt>
                      <c:pt idx="3849">
                        <c:v>239</c:v>
                      </c:pt>
                      <c:pt idx="3850">
                        <c:v>240</c:v>
                      </c:pt>
                      <c:pt idx="3851">
                        <c:v>241</c:v>
                      </c:pt>
                      <c:pt idx="3852">
                        <c:v>242</c:v>
                      </c:pt>
                      <c:pt idx="3853">
                        <c:v>243</c:v>
                      </c:pt>
                      <c:pt idx="3854">
                        <c:v>244</c:v>
                      </c:pt>
                      <c:pt idx="3855">
                        <c:v>245</c:v>
                      </c:pt>
                      <c:pt idx="3856">
                        <c:v>246</c:v>
                      </c:pt>
                      <c:pt idx="3857">
                        <c:v>247</c:v>
                      </c:pt>
                      <c:pt idx="3858">
                        <c:v>248</c:v>
                      </c:pt>
                      <c:pt idx="3859">
                        <c:v>249</c:v>
                      </c:pt>
                      <c:pt idx="3860">
                        <c:v>250</c:v>
                      </c:pt>
                      <c:pt idx="3861">
                        <c:v>251</c:v>
                      </c:pt>
                      <c:pt idx="3862">
                        <c:v>252</c:v>
                      </c:pt>
                      <c:pt idx="3863">
                        <c:v>253</c:v>
                      </c:pt>
                      <c:pt idx="3864">
                        <c:v>254</c:v>
                      </c:pt>
                      <c:pt idx="3865">
                        <c:v>255</c:v>
                      </c:pt>
                      <c:pt idx="3866">
                        <c:v>256</c:v>
                      </c:pt>
                      <c:pt idx="3867">
                        <c:v>257</c:v>
                      </c:pt>
                      <c:pt idx="3868">
                        <c:v>258</c:v>
                      </c:pt>
                      <c:pt idx="3869">
                        <c:v>259</c:v>
                      </c:pt>
                      <c:pt idx="3870">
                        <c:v>260</c:v>
                      </c:pt>
                      <c:pt idx="3871">
                        <c:v>261</c:v>
                      </c:pt>
                      <c:pt idx="3872">
                        <c:v>262</c:v>
                      </c:pt>
                      <c:pt idx="3873">
                        <c:v>263</c:v>
                      </c:pt>
                      <c:pt idx="3874">
                        <c:v>264</c:v>
                      </c:pt>
                      <c:pt idx="3875">
                        <c:v>265</c:v>
                      </c:pt>
                      <c:pt idx="3876">
                        <c:v>266</c:v>
                      </c:pt>
                      <c:pt idx="3877">
                        <c:v>267</c:v>
                      </c:pt>
                      <c:pt idx="3878">
                        <c:v>268</c:v>
                      </c:pt>
                      <c:pt idx="3879">
                        <c:v>269</c:v>
                      </c:pt>
                      <c:pt idx="3880">
                        <c:v>270</c:v>
                      </c:pt>
                      <c:pt idx="3881">
                        <c:v>271</c:v>
                      </c:pt>
                      <c:pt idx="3882">
                        <c:v>272</c:v>
                      </c:pt>
                      <c:pt idx="3883">
                        <c:v>273</c:v>
                      </c:pt>
                      <c:pt idx="3884">
                        <c:v>274</c:v>
                      </c:pt>
                      <c:pt idx="3885">
                        <c:v>275</c:v>
                      </c:pt>
                      <c:pt idx="3886">
                        <c:v>276</c:v>
                      </c:pt>
                      <c:pt idx="3887">
                        <c:v>277</c:v>
                      </c:pt>
                      <c:pt idx="3888">
                        <c:v>278</c:v>
                      </c:pt>
                      <c:pt idx="3889">
                        <c:v>279</c:v>
                      </c:pt>
                      <c:pt idx="3890">
                        <c:v>280</c:v>
                      </c:pt>
                      <c:pt idx="3891">
                        <c:v>281</c:v>
                      </c:pt>
                      <c:pt idx="3892">
                        <c:v>281</c:v>
                      </c:pt>
                      <c:pt idx="3893">
                        <c:v>282</c:v>
                      </c:pt>
                      <c:pt idx="3894">
                        <c:v>283</c:v>
                      </c:pt>
                      <c:pt idx="3895">
                        <c:v>284</c:v>
                      </c:pt>
                      <c:pt idx="3896">
                        <c:v>285</c:v>
                      </c:pt>
                      <c:pt idx="3897">
                        <c:v>286</c:v>
                      </c:pt>
                      <c:pt idx="3898">
                        <c:v>287</c:v>
                      </c:pt>
                      <c:pt idx="3899">
                        <c:v>288</c:v>
                      </c:pt>
                      <c:pt idx="3900">
                        <c:v>289</c:v>
                      </c:pt>
                      <c:pt idx="3901">
                        <c:v>291</c:v>
                      </c:pt>
                      <c:pt idx="3902">
                        <c:v>292</c:v>
                      </c:pt>
                      <c:pt idx="3903">
                        <c:v>293</c:v>
                      </c:pt>
                      <c:pt idx="3904">
                        <c:v>294</c:v>
                      </c:pt>
                      <c:pt idx="3905">
                        <c:v>295</c:v>
                      </c:pt>
                      <c:pt idx="3906">
                        <c:v>296</c:v>
                      </c:pt>
                      <c:pt idx="3907">
                        <c:v>297</c:v>
                      </c:pt>
                      <c:pt idx="3908">
                        <c:v>298</c:v>
                      </c:pt>
                      <c:pt idx="3909">
                        <c:v>299</c:v>
                      </c:pt>
                      <c:pt idx="3910">
                        <c:v>300</c:v>
                      </c:pt>
                      <c:pt idx="3911">
                        <c:v>0</c:v>
                      </c:pt>
                      <c:pt idx="3912">
                        <c:v>1</c:v>
                      </c:pt>
                      <c:pt idx="3913">
                        <c:v>2</c:v>
                      </c:pt>
                      <c:pt idx="3914">
                        <c:v>3</c:v>
                      </c:pt>
                      <c:pt idx="3915">
                        <c:v>4</c:v>
                      </c:pt>
                      <c:pt idx="3916">
                        <c:v>5</c:v>
                      </c:pt>
                      <c:pt idx="3917">
                        <c:v>6</c:v>
                      </c:pt>
                      <c:pt idx="3918">
                        <c:v>7</c:v>
                      </c:pt>
                      <c:pt idx="3919">
                        <c:v>8</c:v>
                      </c:pt>
                      <c:pt idx="3920">
                        <c:v>9</c:v>
                      </c:pt>
                      <c:pt idx="3921">
                        <c:v>10</c:v>
                      </c:pt>
                      <c:pt idx="3922">
                        <c:v>11</c:v>
                      </c:pt>
                      <c:pt idx="3923">
                        <c:v>12</c:v>
                      </c:pt>
                      <c:pt idx="3924">
                        <c:v>13</c:v>
                      </c:pt>
                      <c:pt idx="3925">
                        <c:v>14</c:v>
                      </c:pt>
                      <c:pt idx="3926">
                        <c:v>15</c:v>
                      </c:pt>
                      <c:pt idx="3927">
                        <c:v>16</c:v>
                      </c:pt>
                      <c:pt idx="3928">
                        <c:v>17</c:v>
                      </c:pt>
                      <c:pt idx="3929">
                        <c:v>18</c:v>
                      </c:pt>
                      <c:pt idx="3930">
                        <c:v>19</c:v>
                      </c:pt>
                      <c:pt idx="3931">
                        <c:v>20</c:v>
                      </c:pt>
                      <c:pt idx="3932">
                        <c:v>21</c:v>
                      </c:pt>
                      <c:pt idx="3933">
                        <c:v>22</c:v>
                      </c:pt>
                      <c:pt idx="3934">
                        <c:v>23</c:v>
                      </c:pt>
                      <c:pt idx="3935">
                        <c:v>24</c:v>
                      </c:pt>
                      <c:pt idx="3936">
                        <c:v>25</c:v>
                      </c:pt>
                      <c:pt idx="3937">
                        <c:v>26</c:v>
                      </c:pt>
                      <c:pt idx="3938">
                        <c:v>27</c:v>
                      </c:pt>
                      <c:pt idx="3939">
                        <c:v>28</c:v>
                      </c:pt>
                      <c:pt idx="3940">
                        <c:v>29</c:v>
                      </c:pt>
                      <c:pt idx="3941">
                        <c:v>30</c:v>
                      </c:pt>
                      <c:pt idx="3942">
                        <c:v>31</c:v>
                      </c:pt>
                      <c:pt idx="3943">
                        <c:v>32</c:v>
                      </c:pt>
                      <c:pt idx="3944">
                        <c:v>33</c:v>
                      </c:pt>
                      <c:pt idx="3945">
                        <c:v>34</c:v>
                      </c:pt>
                      <c:pt idx="3946">
                        <c:v>35</c:v>
                      </c:pt>
                      <c:pt idx="3947">
                        <c:v>36</c:v>
                      </c:pt>
                      <c:pt idx="3948">
                        <c:v>37</c:v>
                      </c:pt>
                      <c:pt idx="3949">
                        <c:v>37</c:v>
                      </c:pt>
                      <c:pt idx="3950">
                        <c:v>39</c:v>
                      </c:pt>
                      <c:pt idx="3951">
                        <c:v>39</c:v>
                      </c:pt>
                      <c:pt idx="3952">
                        <c:v>40</c:v>
                      </c:pt>
                      <c:pt idx="3953">
                        <c:v>41</c:v>
                      </c:pt>
                      <c:pt idx="3954">
                        <c:v>43</c:v>
                      </c:pt>
                      <c:pt idx="3955">
                        <c:v>43</c:v>
                      </c:pt>
                      <c:pt idx="3956">
                        <c:v>44</c:v>
                      </c:pt>
                      <c:pt idx="3957">
                        <c:v>45</c:v>
                      </c:pt>
                      <c:pt idx="3958">
                        <c:v>46</c:v>
                      </c:pt>
                      <c:pt idx="3959">
                        <c:v>47</c:v>
                      </c:pt>
                      <c:pt idx="3960">
                        <c:v>48</c:v>
                      </c:pt>
                      <c:pt idx="3961">
                        <c:v>49</c:v>
                      </c:pt>
                      <c:pt idx="3962">
                        <c:v>50</c:v>
                      </c:pt>
                      <c:pt idx="3963">
                        <c:v>51</c:v>
                      </c:pt>
                      <c:pt idx="3964">
                        <c:v>52</c:v>
                      </c:pt>
                      <c:pt idx="3965">
                        <c:v>53</c:v>
                      </c:pt>
                      <c:pt idx="3966">
                        <c:v>55</c:v>
                      </c:pt>
                      <c:pt idx="3967">
                        <c:v>56</c:v>
                      </c:pt>
                      <c:pt idx="3968">
                        <c:v>57</c:v>
                      </c:pt>
                      <c:pt idx="3969">
                        <c:v>58</c:v>
                      </c:pt>
                      <c:pt idx="3970">
                        <c:v>59</c:v>
                      </c:pt>
                      <c:pt idx="3971">
                        <c:v>60</c:v>
                      </c:pt>
                      <c:pt idx="3972">
                        <c:v>61</c:v>
                      </c:pt>
                      <c:pt idx="3973">
                        <c:v>62</c:v>
                      </c:pt>
                      <c:pt idx="3974">
                        <c:v>63</c:v>
                      </c:pt>
                      <c:pt idx="3975">
                        <c:v>64</c:v>
                      </c:pt>
                      <c:pt idx="3976">
                        <c:v>65</c:v>
                      </c:pt>
                      <c:pt idx="3977">
                        <c:v>66</c:v>
                      </c:pt>
                      <c:pt idx="3978">
                        <c:v>67</c:v>
                      </c:pt>
                      <c:pt idx="3979">
                        <c:v>68</c:v>
                      </c:pt>
                      <c:pt idx="3980">
                        <c:v>69</c:v>
                      </c:pt>
                      <c:pt idx="3981">
                        <c:v>70</c:v>
                      </c:pt>
                      <c:pt idx="3982">
                        <c:v>71</c:v>
                      </c:pt>
                      <c:pt idx="3983">
                        <c:v>72</c:v>
                      </c:pt>
                      <c:pt idx="3984">
                        <c:v>73</c:v>
                      </c:pt>
                      <c:pt idx="3985">
                        <c:v>74</c:v>
                      </c:pt>
                      <c:pt idx="3986">
                        <c:v>75</c:v>
                      </c:pt>
                      <c:pt idx="3987">
                        <c:v>76</c:v>
                      </c:pt>
                      <c:pt idx="3988">
                        <c:v>77</c:v>
                      </c:pt>
                      <c:pt idx="3989">
                        <c:v>78</c:v>
                      </c:pt>
                      <c:pt idx="3990">
                        <c:v>79</c:v>
                      </c:pt>
                      <c:pt idx="3991">
                        <c:v>80</c:v>
                      </c:pt>
                      <c:pt idx="3992">
                        <c:v>81</c:v>
                      </c:pt>
                      <c:pt idx="3993">
                        <c:v>82</c:v>
                      </c:pt>
                      <c:pt idx="3994">
                        <c:v>83</c:v>
                      </c:pt>
                      <c:pt idx="3995">
                        <c:v>84</c:v>
                      </c:pt>
                      <c:pt idx="3996">
                        <c:v>84</c:v>
                      </c:pt>
                      <c:pt idx="3997">
                        <c:v>86</c:v>
                      </c:pt>
                      <c:pt idx="3998">
                        <c:v>86</c:v>
                      </c:pt>
                      <c:pt idx="3999">
                        <c:v>87</c:v>
                      </c:pt>
                      <c:pt idx="4000">
                        <c:v>88</c:v>
                      </c:pt>
                      <c:pt idx="4001">
                        <c:v>90</c:v>
                      </c:pt>
                      <c:pt idx="4002">
                        <c:v>90</c:v>
                      </c:pt>
                      <c:pt idx="4003">
                        <c:v>91</c:v>
                      </c:pt>
                      <c:pt idx="4004">
                        <c:v>92</c:v>
                      </c:pt>
                      <c:pt idx="4005">
                        <c:v>93</c:v>
                      </c:pt>
                      <c:pt idx="4006">
                        <c:v>94</c:v>
                      </c:pt>
                      <c:pt idx="4007">
                        <c:v>95</c:v>
                      </c:pt>
                      <c:pt idx="4008">
                        <c:v>96</c:v>
                      </c:pt>
                      <c:pt idx="4009">
                        <c:v>97</c:v>
                      </c:pt>
                      <c:pt idx="4010">
                        <c:v>98</c:v>
                      </c:pt>
                      <c:pt idx="4011">
                        <c:v>99</c:v>
                      </c:pt>
                      <c:pt idx="4012">
                        <c:v>100</c:v>
                      </c:pt>
                      <c:pt idx="4013">
                        <c:v>101</c:v>
                      </c:pt>
                      <c:pt idx="4014">
                        <c:v>102</c:v>
                      </c:pt>
                      <c:pt idx="4015">
                        <c:v>103</c:v>
                      </c:pt>
                      <c:pt idx="4016">
                        <c:v>105</c:v>
                      </c:pt>
                      <c:pt idx="4017">
                        <c:v>106</c:v>
                      </c:pt>
                      <c:pt idx="4018">
                        <c:v>107</c:v>
                      </c:pt>
                      <c:pt idx="4019">
                        <c:v>108</c:v>
                      </c:pt>
                      <c:pt idx="4020">
                        <c:v>109</c:v>
                      </c:pt>
                      <c:pt idx="4021">
                        <c:v>110</c:v>
                      </c:pt>
                      <c:pt idx="4022">
                        <c:v>111</c:v>
                      </c:pt>
                      <c:pt idx="4023">
                        <c:v>112</c:v>
                      </c:pt>
                      <c:pt idx="4024">
                        <c:v>113</c:v>
                      </c:pt>
                      <c:pt idx="4025">
                        <c:v>114</c:v>
                      </c:pt>
                      <c:pt idx="4026">
                        <c:v>115</c:v>
                      </c:pt>
                      <c:pt idx="4027">
                        <c:v>116</c:v>
                      </c:pt>
                      <c:pt idx="4028">
                        <c:v>117</c:v>
                      </c:pt>
                      <c:pt idx="4029">
                        <c:v>118</c:v>
                      </c:pt>
                      <c:pt idx="4030">
                        <c:v>119</c:v>
                      </c:pt>
                      <c:pt idx="4031">
                        <c:v>120</c:v>
                      </c:pt>
                      <c:pt idx="4032">
                        <c:v>121</c:v>
                      </c:pt>
                      <c:pt idx="4033">
                        <c:v>122</c:v>
                      </c:pt>
                      <c:pt idx="4034">
                        <c:v>123</c:v>
                      </c:pt>
                      <c:pt idx="4035">
                        <c:v>124</c:v>
                      </c:pt>
                      <c:pt idx="4036">
                        <c:v>125</c:v>
                      </c:pt>
                      <c:pt idx="4037">
                        <c:v>126</c:v>
                      </c:pt>
                      <c:pt idx="4038">
                        <c:v>127</c:v>
                      </c:pt>
                      <c:pt idx="4039">
                        <c:v>128</c:v>
                      </c:pt>
                      <c:pt idx="4040">
                        <c:v>129</c:v>
                      </c:pt>
                      <c:pt idx="4041">
                        <c:v>130</c:v>
                      </c:pt>
                      <c:pt idx="4042">
                        <c:v>131</c:v>
                      </c:pt>
                      <c:pt idx="4043">
                        <c:v>132</c:v>
                      </c:pt>
                      <c:pt idx="4044">
                        <c:v>133</c:v>
                      </c:pt>
                      <c:pt idx="4045">
                        <c:v>134</c:v>
                      </c:pt>
                      <c:pt idx="4046">
                        <c:v>135</c:v>
                      </c:pt>
                      <c:pt idx="4047">
                        <c:v>135</c:v>
                      </c:pt>
                      <c:pt idx="4048">
                        <c:v>136</c:v>
                      </c:pt>
                      <c:pt idx="4049">
                        <c:v>137</c:v>
                      </c:pt>
                      <c:pt idx="4050">
                        <c:v>138</c:v>
                      </c:pt>
                      <c:pt idx="4051">
                        <c:v>139</c:v>
                      </c:pt>
                      <c:pt idx="4052">
                        <c:v>141</c:v>
                      </c:pt>
                      <c:pt idx="4053">
                        <c:v>141</c:v>
                      </c:pt>
                      <c:pt idx="4054">
                        <c:v>142</c:v>
                      </c:pt>
                      <c:pt idx="4055">
                        <c:v>143</c:v>
                      </c:pt>
                      <c:pt idx="4056">
                        <c:v>144</c:v>
                      </c:pt>
                      <c:pt idx="4057">
                        <c:v>145</c:v>
                      </c:pt>
                      <c:pt idx="4058">
                        <c:v>146</c:v>
                      </c:pt>
                      <c:pt idx="4059">
                        <c:v>147</c:v>
                      </c:pt>
                      <c:pt idx="4060">
                        <c:v>149</c:v>
                      </c:pt>
                      <c:pt idx="4061">
                        <c:v>150</c:v>
                      </c:pt>
                      <c:pt idx="4062">
                        <c:v>151</c:v>
                      </c:pt>
                      <c:pt idx="4063">
                        <c:v>152</c:v>
                      </c:pt>
                      <c:pt idx="4064">
                        <c:v>153</c:v>
                      </c:pt>
                      <c:pt idx="4065">
                        <c:v>154</c:v>
                      </c:pt>
                      <c:pt idx="4066">
                        <c:v>155</c:v>
                      </c:pt>
                      <c:pt idx="4067">
                        <c:v>156</c:v>
                      </c:pt>
                      <c:pt idx="4068">
                        <c:v>157</c:v>
                      </c:pt>
                      <c:pt idx="4069">
                        <c:v>158</c:v>
                      </c:pt>
                      <c:pt idx="4070">
                        <c:v>159</c:v>
                      </c:pt>
                      <c:pt idx="4071">
                        <c:v>160</c:v>
                      </c:pt>
                      <c:pt idx="4072">
                        <c:v>161</c:v>
                      </c:pt>
                      <c:pt idx="4073">
                        <c:v>162</c:v>
                      </c:pt>
                      <c:pt idx="4074">
                        <c:v>163</c:v>
                      </c:pt>
                      <c:pt idx="4075">
                        <c:v>164</c:v>
                      </c:pt>
                      <c:pt idx="4076">
                        <c:v>165</c:v>
                      </c:pt>
                      <c:pt idx="4077">
                        <c:v>166</c:v>
                      </c:pt>
                      <c:pt idx="4078">
                        <c:v>167</c:v>
                      </c:pt>
                      <c:pt idx="4079">
                        <c:v>168</c:v>
                      </c:pt>
                      <c:pt idx="4080">
                        <c:v>169</c:v>
                      </c:pt>
                      <c:pt idx="4081">
                        <c:v>170</c:v>
                      </c:pt>
                      <c:pt idx="4082">
                        <c:v>171</c:v>
                      </c:pt>
                      <c:pt idx="4083">
                        <c:v>172</c:v>
                      </c:pt>
                      <c:pt idx="4084">
                        <c:v>173</c:v>
                      </c:pt>
                      <c:pt idx="4085">
                        <c:v>174</c:v>
                      </c:pt>
                      <c:pt idx="4086">
                        <c:v>175</c:v>
                      </c:pt>
                      <c:pt idx="4087">
                        <c:v>176</c:v>
                      </c:pt>
                      <c:pt idx="4088">
                        <c:v>177</c:v>
                      </c:pt>
                      <c:pt idx="4089">
                        <c:v>177</c:v>
                      </c:pt>
                      <c:pt idx="4090">
                        <c:v>178</c:v>
                      </c:pt>
                      <c:pt idx="4091">
                        <c:v>180</c:v>
                      </c:pt>
                      <c:pt idx="4092">
                        <c:v>180</c:v>
                      </c:pt>
                      <c:pt idx="4093">
                        <c:v>181</c:v>
                      </c:pt>
                      <c:pt idx="4094">
                        <c:v>182</c:v>
                      </c:pt>
                      <c:pt idx="4095">
                        <c:v>183</c:v>
                      </c:pt>
                      <c:pt idx="4096">
                        <c:v>184</c:v>
                      </c:pt>
                      <c:pt idx="4097">
                        <c:v>185</c:v>
                      </c:pt>
                      <c:pt idx="4098">
                        <c:v>186</c:v>
                      </c:pt>
                      <c:pt idx="4099">
                        <c:v>187</c:v>
                      </c:pt>
                      <c:pt idx="4100">
                        <c:v>188</c:v>
                      </c:pt>
                      <c:pt idx="4101">
                        <c:v>189</c:v>
                      </c:pt>
                      <c:pt idx="4102">
                        <c:v>190</c:v>
                      </c:pt>
                      <c:pt idx="4103">
                        <c:v>191</c:v>
                      </c:pt>
                      <c:pt idx="4104">
                        <c:v>192</c:v>
                      </c:pt>
                      <c:pt idx="4105">
                        <c:v>193</c:v>
                      </c:pt>
                      <c:pt idx="4106">
                        <c:v>194</c:v>
                      </c:pt>
                      <c:pt idx="4107">
                        <c:v>195</c:v>
                      </c:pt>
                      <c:pt idx="4108">
                        <c:v>196</c:v>
                      </c:pt>
                      <c:pt idx="4109">
                        <c:v>198</c:v>
                      </c:pt>
                      <c:pt idx="4110">
                        <c:v>199</c:v>
                      </c:pt>
                      <c:pt idx="4111">
                        <c:v>200</c:v>
                      </c:pt>
                      <c:pt idx="4112">
                        <c:v>201</c:v>
                      </c:pt>
                      <c:pt idx="4113">
                        <c:v>202</c:v>
                      </c:pt>
                      <c:pt idx="4114">
                        <c:v>203</c:v>
                      </c:pt>
                      <c:pt idx="4115">
                        <c:v>204</c:v>
                      </c:pt>
                      <c:pt idx="4116">
                        <c:v>205</c:v>
                      </c:pt>
                      <c:pt idx="4117">
                        <c:v>206</c:v>
                      </c:pt>
                      <c:pt idx="4118">
                        <c:v>207</c:v>
                      </c:pt>
                      <c:pt idx="4119">
                        <c:v>208</c:v>
                      </c:pt>
                      <c:pt idx="4120">
                        <c:v>209</c:v>
                      </c:pt>
                      <c:pt idx="4121">
                        <c:v>210</c:v>
                      </c:pt>
                      <c:pt idx="4122">
                        <c:v>211</c:v>
                      </c:pt>
                      <c:pt idx="4123">
                        <c:v>212</c:v>
                      </c:pt>
                      <c:pt idx="4124">
                        <c:v>213</c:v>
                      </c:pt>
                      <c:pt idx="4125">
                        <c:v>214</c:v>
                      </c:pt>
                      <c:pt idx="4126">
                        <c:v>215</c:v>
                      </c:pt>
                      <c:pt idx="4127">
                        <c:v>216</c:v>
                      </c:pt>
                      <c:pt idx="4128">
                        <c:v>217</c:v>
                      </c:pt>
                      <c:pt idx="4129">
                        <c:v>218</c:v>
                      </c:pt>
                      <c:pt idx="4130">
                        <c:v>219</c:v>
                      </c:pt>
                      <c:pt idx="4131">
                        <c:v>220</c:v>
                      </c:pt>
                      <c:pt idx="4132">
                        <c:v>221</c:v>
                      </c:pt>
                      <c:pt idx="4133">
                        <c:v>222</c:v>
                      </c:pt>
                      <c:pt idx="4134">
                        <c:v>223</c:v>
                      </c:pt>
                      <c:pt idx="4135">
                        <c:v>224</c:v>
                      </c:pt>
                      <c:pt idx="4136">
                        <c:v>225</c:v>
                      </c:pt>
                      <c:pt idx="4137">
                        <c:v>226</c:v>
                      </c:pt>
                      <c:pt idx="4138">
                        <c:v>226</c:v>
                      </c:pt>
                      <c:pt idx="4139">
                        <c:v>228</c:v>
                      </c:pt>
                      <c:pt idx="4140">
                        <c:v>228</c:v>
                      </c:pt>
                      <c:pt idx="4141">
                        <c:v>229</c:v>
                      </c:pt>
                      <c:pt idx="4142">
                        <c:v>231</c:v>
                      </c:pt>
                      <c:pt idx="4143">
                        <c:v>231</c:v>
                      </c:pt>
                      <c:pt idx="4144">
                        <c:v>232</c:v>
                      </c:pt>
                      <c:pt idx="4145">
                        <c:v>233</c:v>
                      </c:pt>
                      <c:pt idx="4146">
                        <c:v>234</c:v>
                      </c:pt>
                      <c:pt idx="4147">
                        <c:v>235</c:v>
                      </c:pt>
                      <c:pt idx="4148">
                        <c:v>236</c:v>
                      </c:pt>
                      <c:pt idx="4149">
                        <c:v>237</c:v>
                      </c:pt>
                      <c:pt idx="4150">
                        <c:v>238</c:v>
                      </c:pt>
                      <c:pt idx="4151">
                        <c:v>239</c:v>
                      </c:pt>
                      <c:pt idx="4152">
                        <c:v>240</c:v>
                      </c:pt>
                      <c:pt idx="4153">
                        <c:v>241</c:v>
                      </c:pt>
                      <c:pt idx="4154">
                        <c:v>242</c:v>
                      </c:pt>
                      <c:pt idx="4155">
                        <c:v>243</c:v>
                      </c:pt>
                      <c:pt idx="4156">
                        <c:v>245</c:v>
                      </c:pt>
                      <c:pt idx="4157">
                        <c:v>246</c:v>
                      </c:pt>
                      <c:pt idx="4158">
                        <c:v>247</c:v>
                      </c:pt>
                      <c:pt idx="4159">
                        <c:v>248</c:v>
                      </c:pt>
                      <c:pt idx="4160">
                        <c:v>249</c:v>
                      </c:pt>
                      <c:pt idx="4161">
                        <c:v>250</c:v>
                      </c:pt>
                      <c:pt idx="4162">
                        <c:v>251</c:v>
                      </c:pt>
                      <c:pt idx="4163">
                        <c:v>252</c:v>
                      </c:pt>
                      <c:pt idx="4164">
                        <c:v>253</c:v>
                      </c:pt>
                      <c:pt idx="4165">
                        <c:v>254</c:v>
                      </c:pt>
                      <c:pt idx="4166">
                        <c:v>255</c:v>
                      </c:pt>
                      <c:pt idx="4167">
                        <c:v>256</c:v>
                      </c:pt>
                      <c:pt idx="4168">
                        <c:v>257</c:v>
                      </c:pt>
                      <c:pt idx="4169">
                        <c:v>258</c:v>
                      </c:pt>
                      <c:pt idx="4170">
                        <c:v>259</c:v>
                      </c:pt>
                      <c:pt idx="4171">
                        <c:v>260</c:v>
                      </c:pt>
                      <c:pt idx="4172">
                        <c:v>261</c:v>
                      </c:pt>
                      <c:pt idx="4173">
                        <c:v>262</c:v>
                      </c:pt>
                      <c:pt idx="4174">
                        <c:v>263</c:v>
                      </c:pt>
                      <c:pt idx="4175">
                        <c:v>264</c:v>
                      </c:pt>
                      <c:pt idx="4176">
                        <c:v>265</c:v>
                      </c:pt>
                      <c:pt idx="4177">
                        <c:v>266</c:v>
                      </c:pt>
                      <c:pt idx="4178">
                        <c:v>267</c:v>
                      </c:pt>
                      <c:pt idx="4179">
                        <c:v>268</c:v>
                      </c:pt>
                      <c:pt idx="4180">
                        <c:v>269</c:v>
                      </c:pt>
                      <c:pt idx="4181">
                        <c:v>270</c:v>
                      </c:pt>
                      <c:pt idx="4182">
                        <c:v>271</c:v>
                      </c:pt>
                      <c:pt idx="4183">
                        <c:v>272</c:v>
                      </c:pt>
                      <c:pt idx="4184">
                        <c:v>273</c:v>
                      </c:pt>
                      <c:pt idx="4185">
                        <c:v>274</c:v>
                      </c:pt>
                      <c:pt idx="4186">
                        <c:v>274</c:v>
                      </c:pt>
                      <c:pt idx="4187">
                        <c:v>275</c:v>
                      </c:pt>
                      <c:pt idx="4188">
                        <c:v>276</c:v>
                      </c:pt>
                      <c:pt idx="4189">
                        <c:v>277</c:v>
                      </c:pt>
                      <c:pt idx="4190">
                        <c:v>278</c:v>
                      </c:pt>
                      <c:pt idx="4191">
                        <c:v>279</c:v>
                      </c:pt>
                      <c:pt idx="4192">
                        <c:v>280</c:v>
                      </c:pt>
                      <c:pt idx="4193">
                        <c:v>281</c:v>
                      </c:pt>
                      <c:pt idx="4194">
                        <c:v>282</c:v>
                      </c:pt>
                      <c:pt idx="4195">
                        <c:v>283</c:v>
                      </c:pt>
                      <c:pt idx="4196">
                        <c:v>284</c:v>
                      </c:pt>
                      <c:pt idx="4197">
                        <c:v>285</c:v>
                      </c:pt>
                      <c:pt idx="4198">
                        <c:v>286</c:v>
                      </c:pt>
                      <c:pt idx="4199">
                        <c:v>287</c:v>
                      </c:pt>
                      <c:pt idx="4200">
                        <c:v>288</c:v>
                      </c:pt>
                      <c:pt idx="4201">
                        <c:v>289</c:v>
                      </c:pt>
                      <c:pt idx="4202">
                        <c:v>290</c:v>
                      </c:pt>
                      <c:pt idx="4203">
                        <c:v>291</c:v>
                      </c:pt>
                      <c:pt idx="4204">
                        <c:v>292</c:v>
                      </c:pt>
                      <c:pt idx="4205">
                        <c:v>293</c:v>
                      </c:pt>
                      <c:pt idx="4206">
                        <c:v>294</c:v>
                      </c:pt>
                      <c:pt idx="4207">
                        <c:v>296</c:v>
                      </c:pt>
                      <c:pt idx="4208">
                        <c:v>297</c:v>
                      </c:pt>
                      <c:pt idx="4209">
                        <c:v>298</c:v>
                      </c:pt>
                      <c:pt idx="4210">
                        <c:v>299</c:v>
                      </c:pt>
                      <c:pt idx="4211">
                        <c:v>300</c:v>
                      </c:pt>
                      <c:pt idx="4212">
                        <c:v>0</c:v>
                      </c:pt>
                      <c:pt idx="4213">
                        <c:v>1</c:v>
                      </c:pt>
                      <c:pt idx="4214">
                        <c:v>2</c:v>
                      </c:pt>
                      <c:pt idx="4215">
                        <c:v>3</c:v>
                      </c:pt>
                      <c:pt idx="4216">
                        <c:v>4</c:v>
                      </c:pt>
                      <c:pt idx="4217">
                        <c:v>5</c:v>
                      </c:pt>
                      <c:pt idx="4218">
                        <c:v>6</c:v>
                      </c:pt>
                      <c:pt idx="4219">
                        <c:v>7</c:v>
                      </c:pt>
                      <c:pt idx="4220">
                        <c:v>7</c:v>
                      </c:pt>
                      <c:pt idx="4221">
                        <c:v>9</c:v>
                      </c:pt>
                      <c:pt idx="4222">
                        <c:v>9</c:v>
                      </c:pt>
                      <c:pt idx="4223">
                        <c:v>10</c:v>
                      </c:pt>
                      <c:pt idx="4224">
                        <c:v>11</c:v>
                      </c:pt>
                      <c:pt idx="4225">
                        <c:v>12</c:v>
                      </c:pt>
                      <c:pt idx="4226">
                        <c:v>13</c:v>
                      </c:pt>
                      <c:pt idx="4227">
                        <c:v>14</c:v>
                      </c:pt>
                      <c:pt idx="4228">
                        <c:v>15</c:v>
                      </c:pt>
                      <c:pt idx="4229">
                        <c:v>16</c:v>
                      </c:pt>
                      <c:pt idx="4230">
                        <c:v>17</c:v>
                      </c:pt>
                      <c:pt idx="4231">
                        <c:v>18</c:v>
                      </c:pt>
                      <c:pt idx="4232">
                        <c:v>19</c:v>
                      </c:pt>
                      <c:pt idx="4233">
                        <c:v>20</c:v>
                      </c:pt>
                      <c:pt idx="4234">
                        <c:v>21</c:v>
                      </c:pt>
                      <c:pt idx="4235">
                        <c:v>22</c:v>
                      </c:pt>
                      <c:pt idx="4236">
                        <c:v>23</c:v>
                      </c:pt>
                      <c:pt idx="4237">
                        <c:v>24</c:v>
                      </c:pt>
                      <c:pt idx="4238">
                        <c:v>25</c:v>
                      </c:pt>
                      <c:pt idx="4239">
                        <c:v>26</c:v>
                      </c:pt>
                      <c:pt idx="4240">
                        <c:v>27</c:v>
                      </c:pt>
                      <c:pt idx="4241">
                        <c:v>28</c:v>
                      </c:pt>
                      <c:pt idx="4242">
                        <c:v>29</c:v>
                      </c:pt>
                      <c:pt idx="4243">
                        <c:v>30</c:v>
                      </c:pt>
                      <c:pt idx="4244">
                        <c:v>31</c:v>
                      </c:pt>
                      <c:pt idx="4245">
                        <c:v>32</c:v>
                      </c:pt>
                      <c:pt idx="4246">
                        <c:v>33</c:v>
                      </c:pt>
                      <c:pt idx="4247">
                        <c:v>34</c:v>
                      </c:pt>
                      <c:pt idx="4248">
                        <c:v>35</c:v>
                      </c:pt>
                      <c:pt idx="4249">
                        <c:v>36</c:v>
                      </c:pt>
                      <c:pt idx="4250">
                        <c:v>37</c:v>
                      </c:pt>
                      <c:pt idx="4251">
                        <c:v>38</c:v>
                      </c:pt>
                      <c:pt idx="4252">
                        <c:v>39</c:v>
                      </c:pt>
                      <c:pt idx="4253">
                        <c:v>40</c:v>
                      </c:pt>
                      <c:pt idx="4254">
                        <c:v>41</c:v>
                      </c:pt>
                      <c:pt idx="4255">
                        <c:v>42</c:v>
                      </c:pt>
                      <c:pt idx="4256">
                        <c:v>43</c:v>
                      </c:pt>
                      <c:pt idx="4257">
                        <c:v>44</c:v>
                      </c:pt>
                      <c:pt idx="4258">
                        <c:v>45</c:v>
                      </c:pt>
                      <c:pt idx="4259">
                        <c:v>46</c:v>
                      </c:pt>
                      <c:pt idx="4260">
                        <c:v>47</c:v>
                      </c:pt>
                      <c:pt idx="4261">
                        <c:v>48</c:v>
                      </c:pt>
                      <c:pt idx="4262">
                        <c:v>49</c:v>
                      </c:pt>
                      <c:pt idx="4263">
                        <c:v>50</c:v>
                      </c:pt>
                      <c:pt idx="4264">
                        <c:v>51</c:v>
                      </c:pt>
                      <c:pt idx="4265">
                        <c:v>53</c:v>
                      </c:pt>
                      <c:pt idx="4266">
                        <c:v>54</c:v>
                      </c:pt>
                      <c:pt idx="4267">
                        <c:v>55</c:v>
                      </c:pt>
                      <c:pt idx="4268">
                        <c:v>55</c:v>
                      </c:pt>
                      <c:pt idx="4269">
                        <c:v>56</c:v>
                      </c:pt>
                      <c:pt idx="4270">
                        <c:v>57</c:v>
                      </c:pt>
                      <c:pt idx="4271">
                        <c:v>58</c:v>
                      </c:pt>
                      <c:pt idx="4272">
                        <c:v>59</c:v>
                      </c:pt>
                      <c:pt idx="4273">
                        <c:v>60</c:v>
                      </c:pt>
                      <c:pt idx="4274">
                        <c:v>61</c:v>
                      </c:pt>
                      <c:pt idx="4275">
                        <c:v>62</c:v>
                      </c:pt>
                      <c:pt idx="4276">
                        <c:v>64</c:v>
                      </c:pt>
                      <c:pt idx="4277">
                        <c:v>64</c:v>
                      </c:pt>
                      <c:pt idx="4278">
                        <c:v>65</c:v>
                      </c:pt>
                      <c:pt idx="4279">
                        <c:v>67</c:v>
                      </c:pt>
                      <c:pt idx="4280">
                        <c:v>67</c:v>
                      </c:pt>
                      <c:pt idx="4281">
                        <c:v>68</c:v>
                      </c:pt>
                      <c:pt idx="4282">
                        <c:v>69</c:v>
                      </c:pt>
                      <c:pt idx="4283">
                        <c:v>70</c:v>
                      </c:pt>
                      <c:pt idx="4284">
                        <c:v>71</c:v>
                      </c:pt>
                      <c:pt idx="4285">
                        <c:v>72</c:v>
                      </c:pt>
                      <c:pt idx="4286">
                        <c:v>73</c:v>
                      </c:pt>
                      <c:pt idx="4287">
                        <c:v>74</c:v>
                      </c:pt>
                      <c:pt idx="4288">
                        <c:v>75</c:v>
                      </c:pt>
                      <c:pt idx="4289">
                        <c:v>76</c:v>
                      </c:pt>
                      <c:pt idx="4290">
                        <c:v>77</c:v>
                      </c:pt>
                      <c:pt idx="4291">
                        <c:v>78</c:v>
                      </c:pt>
                      <c:pt idx="4292">
                        <c:v>79</c:v>
                      </c:pt>
                      <c:pt idx="4293">
                        <c:v>80</c:v>
                      </c:pt>
                      <c:pt idx="4294">
                        <c:v>81</c:v>
                      </c:pt>
                      <c:pt idx="4295">
                        <c:v>82</c:v>
                      </c:pt>
                      <c:pt idx="4296">
                        <c:v>83</c:v>
                      </c:pt>
                      <c:pt idx="4297">
                        <c:v>84</c:v>
                      </c:pt>
                      <c:pt idx="4298">
                        <c:v>85</c:v>
                      </c:pt>
                      <c:pt idx="4299">
                        <c:v>86</c:v>
                      </c:pt>
                      <c:pt idx="4300">
                        <c:v>87</c:v>
                      </c:pt>
                      <c:pt idx="4301">
                        <c:v>88</c:v>
                      </c:pt>
                      <c:pt idx="4302">
                        <c:v>89</c:v>
                      </c:pt>
                      <c:pt idx="4303">
                        <c:v>90</c:v>
                      </c:pt>
                      <c:pt idx="4304">
                        <c:v>91</c:v>
                      </c:pt>
                      <c:pt idx="4305">
                        <c:v>92</c:v>
                      </c:pt>
                      <c:pt idx="4306">
                        <c:v>93</c:v>
                      </c:pt>
                      <c:pt idx="4307">
                        <c:v>94</c:v>
                      </c:pt>
                      <c:pt idx="4308">
                        <c:v>95</c:v>
                      </c:pt>
                      <c:pt idx="4309">
                        <c:v>96</c:v>
                      </c:pt>
                      <c:pt idx="4310">
                        <c:v>97</c:v>
                      </c:pt>
                      <c:pt idx="4311">
                        <c:v>98</c:v>
                      </c:pt>
                      <c:pt idx="4312">
                        <c:v>99</c:v>
                      </c:pt>
                      <c:pt idx="4313">
                        <c:v>100</c:v>
                      </c:pt>
                      <c:pt idx="4314">
                        <c:v>101</c:v>
                      </c:pt>
                      <c:pt idx="4315">
                        <c:v>102</c:v>
                      </c:pt>
                      <c:pt idx="4316">
                        <c:v>103</c:v>
                      </c:pt>
                      <c:pt idx="4317">
                        <c:v>104</c:v>
                      </c:pt>
                      <c:pt idx="4318">
                        <c:v>105</c:v>
                      </c:pt>
                      <c:pt idx="4319">
                        <c:v>106</c:v>
                      </c:pt>
                      <c:pt idx="4320">
                        <c:v>107</c:v>
                      </c:pt>
                      <c:pt idx="4321">
                        <c:v>108</c:v>
                      </c:pt>
                      <c:pt idx="4322">
                        <c:v>109</c:v>
                      </c:pt>
                      <c:pt idx="4323">
                        <c:v>111</c:v>
                      </c:pt>
                      <c:pt idx="4324">
                        <c:v>112</c:v>
                      </c:pt>
                      <c:pt idx="4325">
                        <c:v>112</c:v>
                      </c:pt>
                      <c:pt idx="4326">
                        <c:v>113</c:v>
                      </c:pt>
                      <c:pt idx="4327">
                        <c:v>114</c:v>
                      </c:pt>
                      <c:pt idx="4328">
                        <c:v>115</c:v>
                      </c:pt>
                      <c:pt idx="4329">
                        <c:v>116</c:v>
                      </c:pt>
                      <c:pt idx="4330">
                        <c:v>117</c:v>
                      </c:pt>
                      <c:pt idx="4331">
                        <c:v>118</c:v>
                      </c:pt>
                      <c:pt idx="4332">
                        <c:v>120</c:v>
                      </c:pt>
                      <c:pt idx="4333">
                        <c:v>120</c:v>
                      </c:pt>
                      <c:pt idx="4334">
                        <c:v>121</c:v>
                      </c:pt>
                      <c:pt idx="4335">
                        <c:v>122</c:v>
                      </c:pt>
                      <c:pt idx="4336">
                        <c:v>124</c:v>
                      </c:pt>
                      <c:pt idx="4337">
                        <c:v>124</c:v>
                      </c:pt>
                      <c:pt idx="4338">
                        <c:v>125</c:v>
                      </c:pt>
                      <c:pt idx="4339">
                        <c:v>126</c:v>
                      </c:pt>
                      <c:pt idx="4340">
                        <c:v>127</c:v>
                      </c:pt>
                      <c:pt idx="4341">
                        <c:v>128</c:v>
                      </c:pt>
                      <c:pt idx="4342">
                        <c:v>129</c:v>
                      </c:pt>
                      <c:pt idx="4343">
                        <c:v>130</c:v>
                      </c:pt>
                      <c:pt idx="4344">
                        <c:v>131</c:v>
                      </c:pt>
                      <c:pt idx="4345">
                        <c:v>132</c:v>
                      </c:pt>
                      <c:pt idx="4346">
                        <c:v>133</c:v>
                      </c:pt>
                      <c:pt idx="4347">
                        <c:v>134</c:v>
                      </c:pt>
                      <c:pt idx="4348">
                        <c:v>135</c:v>
                      </c:pt>
                      <c:pt idx="4349">
                        <c:v>136</c:v>
                      </c:pt>
                      <c:pt idx="4350">
                        <c:v>137</c:v>
                      </c:pt>
                      <c:pt idx="4351">
                        <c:v>138</c:v>
                      </c:pt>
                      <c:pt idx="4352">
                        <c:v>139</c:v>
                      </c:pt>
                      <c:pt idx="4353">
                        <c:v>140</c:v>
                      </c:pt>
                      <c:pt idx="4354">
                        <c:v>141</c:v>
                      </c:pt>
                      <c:pt idx="4355">
                        <c:v>142</c:v>
                      </c:pt>
                      <c:pt idx="4356">
                        <c:v>143</c:v>
                      </c:pt>
                      <c:pt idx="4357">
                        <c:v>144</c:v>
                      </c:pt>
                      <c:pt idx="4358">
                        <c:v>145</c:v>
                      </c:pt>
                      <c:pt idx="4359">
                        <c:v>146</c:v>
                      </c:pt>
                      <c:pt idx="4360">
                        <c:v>147</c:v>
                      </c:pt>
                      <c:pt idx="4361">
                        <c:v>148</c:v>
                      </c:pt>
                      <c:pt idx="4362">
                        <c:v>149</c:v>
                      </c:pt>
                      <c:pt idx="4363">
                        <c:v>150</c:v>
                      </c:pt>
                      <c:pt idx="4364">
                        <c:v>151</c:v>
                      </c:pt>
                      <c:pt idx="4365">
                        <c:v>152</c:v>
                      </c:pt>
                      <c:pt idx="4366">
                        <c:v>153</c:v>
                      </c:pt>
                      <c:pt idx="4367">
                        <c:v>154</c:v>
                      </c:pt>
                      <c:pt idx="4368">
                        <c:v>155</c:v>
                      </c:pt>
                      <c:pt idx="4369">
                        <c:v>157</c:v>
                      </c:pt>
                      <c:pt idx="4370">
                        <c:v>157</c:v>
                      </c:pt>
                      <c:pt idx="4371">
                        <c:v>159</c:v>
                      </c:pt>
                      <c:pt idx="4372">
                        <c:v>159</c:v>
                      </c:pt>
                      <c:pt idx="4373">
                        <c:v>160</c:v>
                      </c:pt>
                      <c:pt idx="4374">
                        <c:v>161</c:v>
                      </c:pt>
                      <c:pt idx="4375">
                        <c:v>162</c:v>
                      </c:pt>
                      <c:pt idx="4376">
                        <c:v>164</c:v>
                      </c:pt>
                      <c:pt idx="4377">
                        <c:v>164</c:v>
                      </c:pt>
                      <c:pt idx="4378">
                        <c:v>165</c:v>
                      </c:pt>
                      <c:pt idx="4379">
                        <c:v>167</c:v>
                      </c:pt>
                      <c:pt idx="4380">
                        <c:v>167</c:v>
                      </c:pt>
                      <c:pt idx="4381">
                        <c:v>168</c:v>
                      </c:pt>
                      <c:pt idx="4382">
                        <c:v>169</c:v>
                      </c:pt>
                      <c:pt idx="4383">
                        <c:v>170</c:v>
                      </c:pt>
                      <c:pt idx="4384">
                        <c:v>171</c:v>
                      </c:pt>
                      <c:pt idx="4385">
                        <c:v>172</c:v>
                      </c:pt>
                      <c:pt idx="4386">
                        <c:v>173</c:v>
                      </c:pt>
                      <c:pt idx="4387">
                        <c:v>174</c:v>
                      </c:pt>
                      <c:pt idx="4388">
                        <c:v>175</c:v>
                      </c:pt>
                      <c:pt idx="4389">
                        <c:v>176</c:v>
                      </c:pt>
                      <c:pt idx="4390">
                        <c:v>177</c:v>
                      </c:pt>
                      <c:pt idx="4391">
                        <c:v>178</c:v>
                      </c:pt>
                      <c:pt idx="4392">
                        <c:v>179</c:v>
                      </c:pt>
                      <c:pt idx="4393">
                        <c:v>180</c:v>
                      </c:pt>
                      <c:pt idx="4394">
                        <c:v>181</c:v>
                      </c:pt>
                      <c:pt idx="4395">
                        <c:v>182</c:v>
                      </c:pt>
                      <c:pt idx="4396">
                        <c:v>183</c:v>
                      </c:pt>
                      <c:pt idx="4397">
                        <c:v>184</c:v>
                      </c:pt>
                      <c:pt idx="4398">
                        <c:v>185</c:v>
                      </c:pt>
                      <c:pt idx="4399">
                        <c:v>186</c:v>
                      </c:pt>
                      <c:pt idx="4400">
                        <c:v>187</c:v>
                      </c:pt>
                      <c:pt idx="4401">
                        <c:v>188</c:v>
                      </c:pt>
                      <c:pt idx="4402">
                        <c:v>189</c:v>
                      </c:pt>
                      <c:pt idx="4403">
                        <c:v>190</c:v>
                      </c:pt>
                      <c:pt idx="4404">
                        <c:v>191</c:v>
                      </c:pt>
                      <c:pt idx="4405">
                        <c:v>192</c:v>
                      </c:pt>
                      <c:pt idx="4406">
                        <c:v>193</c:v>
                      </c:pt>
                      <c:pt idx="4407">
                        <c:v>194</c:v>
                      </c:pt>
                      <c:pt idx="4408">
                        <c:v>195</c:v>
                      </c:pt>
                      <c:pt idx="4409">
                        <c:v>196</c:v>
                      </c:pt>
                      <c:pt idx="4410">
                        <c:v>197</c:v>
                      </c:pt>
                      <c:pt idx="4411">
                        <c:v>198</c:v>
                      </c:pt>
                      <c:pt idx="4412">
                        <c:v>199</c:v>
                      </c:pt>
                      <c:pt idx="4413">
                        <c:v>200</c:v>
                      </c:pt>
                      <c:pt idx="4414">
                        <c:v>201</c:v>
                      </c:pt>
                      <c:pt idx="4415">
                        <c:v>202</c:v>
                      </c:pt>
                      <c:pt idx="4416">
                        <c:v>203</c:v>
                      </c:pt>
                      <c:pt idx="4417">
                        <c:v>204</c:v>
                      </c:pt>
                      <c:pt idx="4418">
                        <c:v>205</c:v>
                      </c:pt>
                      <c:pt idx="4419">
                        <c:v>206</c:v>
                      </c:pt>
                      <c:pt idx="4420">
                        <c:v>206</c:v>
                      </c:pt>
                      <c:pt idx="4421">
                        <c:v>209</c:v>
                      </c:pt>
                      <c:pt idx="4422">
                        <c:v>209</c:v>
                      </c:pt>
                      <c:pt idx="4423">
                        <c:v>211</c:v>
                      </c:pt>
                      <c:pt idx="4424">
                        <c:v>211</c:v>
                      </c:pt>
                      <c:pt idx="4425">
                        <c:v>212</c:v>
                      </c:pt>
                      <c:pt idx="4426">
                        <c:v>213</c:v>
                      </c:pt>
                      <c:pt idx="4427">
                        <c:v>214</c:v>
                      </c:pt>
                      <c:pt idx="4428">
                        <c:v>215</c:v>
                      </c:pt>
                      <c:pt idx="4429">
                        <c:v>216</c:v>
                      </c:pt>
                      <c:pt idx="4430">
                        <c:v>217</c:v>
                      </c:pt>
                      <c:pt idx="4431">
                        <c:v>218</c:v>
                      </c:pt>
                      <c:pt idx="4432">
                        <c:v>219</c:v>
                      </c:pt>
                      <c:pt idx="4433">
                        <c:v>220</c:v>
                      </c:pt>
                      <c:pt idx="4434">
                        <c:v>221</c:v>
                      </c:pt>
                      <c:pt idx="4435">
                        <c:v>222</c:v>
                      </c:pt>
                      <c:pt idx="4436">
                        <c:v>223</c:v>
                      </c:pt>
                      <c:pt idx="4437">
                        <c:v>224</c:v>
                      </c:pt>
                      <c:pt idx="4438">
                        <c:v>225</c:v>
                      </c:pt>
                      <c:pt idx="4439">
                        <c:v>226</c:v>
                      </c:pt>
                      <c:pt idx="4440">
                        <c:v>227</c:v>
                      </c:pt>
                      <c:pt idx="4441">
                        <c:v>228</c:v>
                      </c:pt>
                      <c:pt idx="4442">
                        <c:v>229</c:v>
                      </c:pt>
                      <c:pt idx="4443">
                        <c:v>230</c:v>
                      </c:pt>
                      <c:pt idx="4444">
                        <c:v>231</c:v>
                      </c:pt>
                      <c:pt idx="4445">
                        <c:v>232</c:v>
                      </c:pt>
                      <c:pt idx="4446">
                        <c:v>233</c:v>
                      </c:pt>
                      <c:pt idx="4447">
                        <c:v>234</c:v>
                      </c:pt>
                      <c:pt idx="4448">
                        <c:v>235</c:v>
                      </c:pt>
                      <c:pt idx="4449">
                        <c:v>236</c:v>
                      </c:pt>
                      <c:pt idx="4450">
                        <c:v>237</c:v>
                      </c:pt>
                      <c:pt idx="4451">
                        <c:v>238</c:v>
                      </c:pt>
                      <c:pt idx="4452">
                        <c:v>239</c:v>
                      </c:pt>
                      <c:pt idx="4453">
                        <c:v>240</c:v>
                      </c:pt>
                      <c:pt idx="4454">
                        <c:v>241</c:v>
                      </c:pt>
                      <c:pt idx="4455">
                        <c:v>242</c:v>
                      </c:pt>
                      <c:pt idx="4456">
                        <c:v>243</c:v>
                      </c:pt>
                      <c:pt idx="4457">
                        <c:v>244</c:v>
                      </c:pt>
                      <c:pt idx="4458">
                        <c:v>245</c:v>
                      </c:pt>
                      <c:pt idx="4459">
                        <c:v>245</c:v>
                      </c:pt>
                      <c:pt idx="4460">
                        <c:v>247</c:v>
                      </c:pt>
                      <c:pt idx="4461">
                        <c:v>248</c:v>
                      </c:pt>
                      <c:pt idx="4462">
                        <c:v>249</c:v>
                      </c:pt>
                      <c:pt idx="4463">
                        <c:v>251</c:v>
                      </c:pt>
                      <c:pt idx="4464">
                        <c:v>251</c:v>
                      </c:pt>
                      <c:pt idx="4465">
                        <c:v>252</c:v>
                      </c:pt>
                      <c:pt idx="4466">
                        <c:v>254</c:v>
                      </c:pt>
                      <c:pt idx="4467">
                        <c:v>254</c:v>
                      </c:pt>
                      <c:pt idx="4468">
                        <c:v>255</c:v>
                      </c:pt>
                      <c:pt idx="4469">
                        <c:v>256</c:v>
                      </c:pt>
                      <c:pt idx="4470">
                        <c:v>258</c:v>
                      </c:pt>
                      <c:pt idx="4471">
                        <c:v>258</c:v>
                      </c:pt>
                      <c:pt idx="4472">
                        <c:v>259</c:v>
                      </c:pt>
                      <c:pt idx="4473">
                        <c:v>260</c:v>
                      </c:pt>
                      <c:pt idx="4474">
                        <c:v>261</c:v>
                      </c:pt>
                      <c:pt idx="4475">
                        <c:v>262</c:v>
                      </c:pt>
                      <c:pt idx="4476">
                        <c:v>263</c:v>
                      </c:pt>
                      <c:pt idx="4477">
                        <c:v>264</c:v>
                      </c:pt>
                      <c:pt idx="4478">
                        <c:v>265</c:v>
                      </c:pt>
                      <c:pt idx="4479">
                        <c:v>266</c:v>
                      </c:pt>
                      <c:pt idx="4480">
                        <c:v>267</c:v>
                      </c:pt>
                      <c:pt idx="4481">
                        <c:v>268</c:v>
                      </c:pt>
                      <c:pt idx="4482">
                        <c:v>269</c:v>
                      </c:pt>
                      <c:pt idx="4483">
                        <c:v>270</c:v>
                      </c:pt>
                      <c:pt idx="4484">
                        <c:v>271</c:v>
                      </c:pt>
                      <c:pt idx="4485">
                        <c:v>272</c:v>
                      </c:pt>
                      <c:pt idx="4486">
                        <c:v>273</c:v>
                      </c:pt>
                      <c:pt idx="4487">
                        <c:v>274</c:v>
                      </c:pt>
                      <c:pt idx="4488">
                        <c:v>275</c:v>
                      </c:pt>
                      <c:pt idx="4489">
                        <c:v>276</c:v>
                      </c:pt>
                      <c:pt idx="4490">
                        <c:v>277</c:v>
                      </c:pt>
                      <c:pt idx="4491">
                        <c:v>278</c:v>
                      </c:pt>
                      <c:pt idx="4492">
                        <c:v>279</c:v>
                      </c:pt>
                      <c:pt idx="4493">
                        <c:v>280</c:v>
                      </c:pt>
                      <c:pt idx="4494">
                        <c:v>281</c:v>
                      </c:pt>
                      <c:pt idx="4495">
                        <c:v>282</c:v>
                      </c:pt>
                      <c:pt idx="4496">
                        <c:v>283</c:v>
                      </c:pt>
                      <c:pt idx="4497">
                        <c:v>284</c:v>
                      </c:pt>
                      <c:pt idx="4498">
                        <c:v>285</c:v>
                      </c:pt>
                      <c:pt idx="4499">
                        <c:v>286</c:v>
                      </c:pt>
                      <c:pt idx="4500">
                        <c:v>287</c:v>
                      </c:pt>
                      <c:pt idx="4501">
                        <c:v>288</c:v>
                      </c:pt>
                      <c:pt idx="4502">
                        <c:v>289</c:v>
                      </c:pt>
                      <c:pt idx="4503">
                        <c:v>290</c:v>
                      </c:pt>
                      <c:pt idx="4504">
                        <c:v>290</c:v>
                      </c:pt>
                      <c:pt idx="4505">
                        <c:v>293</c:v>
                      </c:pt>
                      <c:pt idx="4506">
                        <c:v>293</c:v>
                      </c:pt>
                      <c:pt idx="4507">
                        <c:v>294</c:v>
                      </c:pt>
                      <c:pt idx="4508">
                        <c:v>295</c:v>
                      </c:pt>
                      <c:pt idx="4509">
                        <c:v>296</c:v>
                      </c:pt>
                      <c:pt idx="4510">
                        <c:v>298</c:v>
                      </c:pt>
                      <c:pt idx="4511">
                        <c:v>298</c:v>
                      </c:pt>
                      <c:pt idx="4512">
                        <c:v>299</c:v>
                      </c:pt>
                      <c:pt idx="4513">
                        <c:v>0</c:v>
                      </c:pt>
                      <c:pt idx="4514">
                        <c:v>1</c:v>
                      </c:pt>
                      <c:pt idx="4515">
                        <c:v>2</c:v>
                      </c:pt>
                      <c:pt idx="4516">
                        <c:v>3</c:v>
                      </c:pt>
                      <c:pt idx="4517">
                        <c:v>3</c:v>
                      </c:pt>
                      <c:pt idx="4518">
                        <c:v>5</c:v>
                      </c:pt>
                      <c:pt idx="4519">
                        <c:v>5</c:v>
                      </c:pt>
                      <c:pt idx="4520">
                        <c:v>6</c:v>
                      </c:pt>
                      <c:pt idx="4521">
                        <c:v>7</c:v>
                      </c:pt>
                      <c:pt idx="4522">
                        <c:v>8</c:v>
                      </c:pt>
                      <c:pt idx="4523">
                        <c:v>9</c:v>
                      </c:pt>
                      <c:pt idx="4524">
                        <c:v>10</c:v>
                      </c:pt>
                      <c:pt idx="4525">
                        <c:v>11</c:v>
                      </c:pt>
                      <c:pt idx="4526">
                        <c:v>12</c:v>
                      </c:pt>
                      <c:pt idx="4527">
                        <c:v>13</c:v>
                      </c:pt>
                      <c:pt idx="4528">
                        <c:v>14</c:v>
                      </c:pt>
                      <c:pt idx="4529">
                        <c:v>16</c:v>
                      </c:pt>
                      <c:pt idx="4530">
                        <c:v>17</c:v>
                      </c:pt>
                      <c:pt idx="4531">
                        <c:v>18</c:v>
                      </c:pt>
                      <c:pt idx="4532">
                        <c:v>19</c:v>
                      </c:pt>
                      <c:pt idx="4533">
                        <c:v>20</c:v>
                      </c:pt>
                      <c:pt idx="4534">
                        <c:v>20</c:v>
                      </c:pt>
                      <c:pt idx="4535">
                        <c:v>21</c:v>
                      </c:pt>
                      <c:pt idx="4536">
                        <c:v>22</c:v>
                      </c:pt>
                      <c:pt idx="4537">
                        <c:v>23</c:v>
                      </c:pt>
                      <c:pt idx="4538">
                        <c:v>24</c:v>
                      </c:pt>
                      <c:pt idx="4539">
                        <c:v>25</c:v>
                      </c:pt>
                      <c:pt idx="4540">
                        <c:v>26</c:v>
                      </c:pt>
                      <c:pt idx="4541">
                        <c:v>27</c:v>
                      </c:pt>
                      <c:pt idx="4542">
                        <c:v>28</c:v>
                      </c:pt>
                      <c:pt idx="4543">
                        <c:v>30</c:v>
                      </c:pt>
                      <c:pt idx="4544">
                        <c:v>31</c:v>
                      </c:pt>
                      <c:pt idx="4545">
                        <c:v>32</c:v>
                      </c:pt>
                      <c:pt idx="4546">
                        <c:v>33</c:v>
                      </c:pt>
                      <c:pt idx="4547">
                        <c:v>34</c:v>
                      </c:pt>
                      <c:pt idx="4548">
                        <c:v>34</c:v>
                      </c:pt>
                      <c:pt idx="4549">
                        <c:v>35</c:v>
                      </c:pt>
                      <c:pt idx="4550">
                        <c:v>36</c:v>
                      </c:pt>
                      <c:pt idx="4551">
                        <c:v>37</c:v>
                      </c:pt>
                      <c:pt idx="4552">
                        <c:v>38</c:v>
                      </c:pt>
                      <c:pt idx="4553">
                        <c:v>39</c:v>
                      </c:pt>
                      <c:pt idx="4554">
                        <c:v>40</c:v>
                      </c:pt>
                      <c:pt idx="4555">
                        <c:v>41</c:v>
                      </c:pt>
                      <c:pt idx="4556">
                        <c:v>42</c:v>
                      </c:pt>
                      <c:pt idx="4557">
                        <c:v>43</c:v>
                      </c:pt>
                      <c:pt idx="4558">
                        <c:v>45</c:v>
                      </c:pt>
                      <c:pt idx="4559">
                        <c:v>46</c:v>
                      </c:pt>
                      <c:pt idx="4560">
                        <c:v>47</c:v>
                      </c:pt>
                      <c:pt idx="4561">
                        <c:v>48</c:v>
                      </c:pt>
                      <c:pt idx="4562">
                        <c:v>49</c:v>
                      </c:pt>
                      <c:pt idx="4563">
                        <c:v>49</c:v>
                      </c:pt>
                      <c:pt idx="4564">
                        <c:v>51</c:v>
                      </c:pt>
                      <c:pt idx="4565">
                        <c:v>51</c:v>
                      </c:pt>
                      <c:pt idx="4566">
                        <c:v>52</c:v>
                      </c:pt>
                      <c:pt idx="4567">
                        <c:v>53</c:v>
                      </c:pt>
                      <c:pt idx="4568">
                        <c:v>54</c:v>
                      </c:pt>
                      <c:pt idx="4569">
                        <c:v>55</c:v>
                      </c:pt>
                      <c:pt idx="4570">
                        <c:v>56</c:v>
                      </c:pt>
                      <c:pt idx="4571">
                        <c:v>57</c:v>
                      </c:pt>
                      <c:pt idx="4572">
                        <c:v>58</c:v>
                      </c:pt>
                      <c:pt idx="4573">
                        <c:v>59</c:v>
                      </c:pt>
                      <c:pt idx="4574">
                        <c:v>60</c:v>
                      </c:pt>
                      <c:pt idx="4575">
                        <c:v>62</c:v>
                      </c:pt>
                      <c:pt idx="4576">
                        <c:v>63</c:v>
                      </c:pt>
                      <c:pt idx="4577">
                        <c:v>64</c:v>
                      </c:pt>
                      <c:pt idx="4578">
                        <c:v>65</c:v>
                      </c:pt>
                      <c:pt idx="4579">
                        <c:v>65</c:v>
                      </c:pt>
                      <c:pt idx="4580">
                        <c:v>66</c:v>
                      </c:pt>
                      <c:pt idx="4581">
                        <c:v>67</c:v>
                      </c:pt>
                      <c:pt idx="4582">
                        <c:v>68</c:v>
                      </c:pt>
                      <c:pt idx="4583">
                        <c:v>69</c:v>
                      </c:pt>
                      <c:pt idx="4584">
                        <c:v>70</c:v>
                      </c:pt>
                      <c:pt idx="4585">
                        <c:v>71</c:v>
                      </c:pt>
                      <c:pt idx="4586">
                        <c:v>72</c:v>
                      </c:pt>
                      <c:pt idx="4587">
                        <c:v>73</c:v>
                      </c:pt>
                      <c:pt idx="4588">
                        <c:v>75</c:v>
                      </c:pt>
                      <c:pt idx="4589">
                        <c:v>76</c:v>
                      </c:pt>
                      <c:pt idx="4590">
                        <c:v>77</c:v>
                      </c:pt>
                      <c:pt idx="4591">
                        <c:v>78</c:v>
                      </c:pt>
                      <c:pt idx="4592">
                        <c:v>78</c:v>
                      </c:pt>
                      <c:pt idx="4593">
                        <c:v>79</c:v>
                      </c:pt>
                      <c:pt idx="4594">
                        <c:v>80</c:v>
                      </c:pt>
                      <c:pt idx="4595">
                        <c:v>81</c:v>
                      </c:pt>
                      <c:pt idx="4596">
                        <c:v>82</c:v>
                      </c:pt>
                      <c:pt idx="4597">
                        <c:v>83</c:v>
                      </c:pt>
                      <c:pt idx="4598">
                        <c:v>84</c:v>
                      </c:pt>
                      <c:pt idx="4599">
                        <c:v>85</c:v>
                      </c:pt>
                      <c:pt idx="4600">
                        <c:v>86</c:v>
                      </c:pt>
                      <c:pt idx="4601">
                        <c:v>87</c:v>
                      </c:pt>
                      <c:pt idx="4602">
                        <c:v>89</c:v>
                      </c:pt>
                      <c:pt idx="4603">
                        <c:v>90</c:v>
                      </c:pt>
                      <c:pt idx="4604">
                        <c:v>91</c:v>
                      </c:pt>
                      <c:pt idx="4605">
                        <c:v>92</c:v>
                      </c:pt>
                      <c:pt idx="4606">
                        <c:v>92</c:v>
                      </c:pt>
                      <c:pt idx="4607">
                        <c:v>93</c:v>
                      </c:pt>
                      <c:pt idx="4608">
                        <c:v>94</c:v>
                      </c:pt>
                      <c:pt idx="4609">
                        <c:v>95</c:v>
                      </c:pt>
                      <c:pt idx="4610">
                        <c:v>96</c:v>
                      </c:pt>
                      <c:pt idx="4611">
                        <c:v>97</c:v>
                      </c:pt>
                      <c:pt idx="4612">
                        <c:v>98</c:v>
                      </c:pt>
                      <c:pt idx="4613">
                        <c:v>99</c:v>
                      </c:pt>
                      <c:pt idx="4614">
                        <c:v>100</c:v>
                      </c:pt>
                      <c:pt idx="4615">
                        <c:v>102</c:v>
                      </c:pt>
                      <c:pt idx="4616">
                        <c:v>103</c:v>
                      </c:pt>
                      <c:pt idx="4617">
                        <c:v>104</c:v>
                      </c:pt>
                      <c:pt idx="4618">
                        <c:v>104</c:v>
                      </c:pt>
                      <c:pt idx="4619">
                        <c:v>105</c:v>
                      </c:pt>
                      <c:pt idx="4620">
                        <c:v>106</c:v>
                      </c:pt>
                      <c:pt idx="4621">
                        <c:v>107</c:v>
                      </c:pt>
                      <c:pt idx="4622">
                        <c:v>108</c:v>
                      </c:pt>
                      <c:pt idx="4623">
                        <c:v>109</c:v>
                      </c:pt>
                      <c:pt idx="4624">
                        <c:v>110</c:v>
                      </c:pt>
                      <c:pt idx="4625">
                        <c:v>111</c:v>
                      </c:pt>
                      <c:pt idx="4626">
                        <c:v>113</c:v>
                      </c:pt>
                      <c:pt idx="4627">
                        <c:v>114</c:v>
                      </c:pt>
                      <c:pt idx="4628">
                        <c:v>115</c:v>
                      </c:pt>
                      <c:pt idx="4629">
                        <c:v>115</c:v>
                      </c:pt>
                      <c:pt idx="4630">
                        <c:v>116</c:v>
                      </c:pt>
                      <c:pt idx="4631">
                        <c:v>117</c:v>
                      </c:pt>
                      <c:pt idx="4632">
                        <c:v>118</c:v>
                      </c:pt>
                      <c:pt idx="4633">
                        <c:v>119</c:v>
                      </c:pt>
                      <c:pt idx="4634">
                        <c:v>120</c:v>
                      </c:pt>
                      <c:pt idx="4635">
                        <c:v>121</c:v>
                      </c:pt>
                      <c:pt idx="4636">
                        <c:v>122</c:v>
                      </c:pt>
                      <c:pt idx="4637">
                        <c:v>124</c:v>
                      </c:pt>
                      <c:pt idx="4638">
                        <c:v>125</c:v>
                      </c:pt>
                      <c:pt idx="4639">
                        <c:v>126</c:v>
                      </c:pt>
                      <c:pt idx="4640">
                        <c:v>126</c:v>
                      </c:pt>
                      <c:pt idx="4641">
                        <c:v>127</c:v>
                      </c:pt>
                      <c:pt idx="4642">
                        <c:v>128</c:v>
                      </c:pt>
                      <c:pt idx="4643">
                        <c:v>129</c:v>
                      </c:pt>
                      <c:pt idx="4644">
                        <c:v>130</c:v>
                      </c:pt>
                      <c:pt idx="4645">
                        <c:v>131</c:v>
                      </c:pt>
                      <c:pt idx="4646">
                        <c:v>132</c:v>
                      </c:pt>
                      <c:pt idx="4647">
                        <c:v>134</c:v>
                      </c:pt>
                      <c:pt idx="4648">
                        <c:v>135</c:v>
                      </c:pt>
                      <c:pt idx="4649">
                        <c:v>135</c:v>
                      </c:pt>
                      <c:pt idx="4650">
                        <c:v>136</c:v>
                      </c:pt>
                      <c:pt idx="4651">
                        <c:v>137</c:v>
                      </c:pt>
                      <c:pt idx="4652">
                        <c:v>138</c:v>
                      </c:pt>
                      <c:pt idx="4653">
                        <c:v>139</c:v>
                      </c:pt>
                      <c:pt idx="4654">
                        <c:v>140</c:v>
                      </c:pt>
                      <c:pt idx="4655">
                        <c:v>141</c:v>
                      </c:pt>
                      <c:pt idx="4656">
                        <c:v>142</c:v>
                      </c:pt>
                      <c:pt idx="4657">
                        <c:v>144</c:v>
                      </c:pt>
                      <c:pt idx="4658">
                        <c:v>145</c:v>
                      </c:pt>
                      <c:pt idx="4659">
                        <c:v>145</c:v>
                      </c:pt>
                      <c:pt idx="4660">
                        <c:v>146</c:v>
                      </c:pt>
                      <c:pt idx="4661">
                        <c:v>147</c:v>
                      </c:pt>
                      <c:pt idx="4662">
                        <c:v>148</c:v>
                      </c:pt>
                      <c:pt idx="4663">
                        <c:v>149</c:v>
                      </c:pt>
                      <c:pt idx="4664">
                        <c:v>150</c:v>
                      </c:pt>
                      <c:pt idx="4665">
                        <c:v>151</c:v>
                      </c:pt>
                      <c:pt idx="4666">
                        <c:v>152</c:v>
                      </c:pt>
                      <c:pt idx="4667">
                        <c:v>154</c:v>
                      </c:pt>
                      <c:pt idx="4668">
                        <c:v>155</c:v>
                      </c:pt>
                      <c:pt idx="4669">
                        <c:v>155</c:v>
                      </c:pt>
                      <c:pt idx="4670">
                        <c:v>156</c:v>
                      </c:pt>
                      <c:pt idx="4671">
                        <c:v>157</c:v>
                      </c:pt>
                      <c:pt idx="4672">
                        <c:v>158</c:v>
                      </c:pt>
                      <c:pt idx="4673">
                        <c:v>159</c:v>
                      </c:pt>
                      <c:pt idx="4674">
                        <c:v>160</c:v>
                      </c:pt>
                      <c:pt idx="4675">
                        <c:v>161</c:v>
                      </c:pt>
                      <c:pt idx="4676">
                        <c:v>163</c:v>
                      </c:pt>
                      <c:pt idx="4677">
                        <c:v>164</c:v>
                      </c:pt>
                      <c:pt idx="4678">
                        <c:v>164</c:v>
                      </c:pt>
                      <c:pt idx="4679">
                        <c:v>165</c:v>
                      </c:pt>
                      <c:pt idx="4680">
                        <c:v>166</c:v>
                      </c:pt>
                      <c:pt idx="4681">
                        <c:v>167</c:v>
                      </c:pt>
                      <c:pt idx="4682">
                        <c:v>168</c:v>
                      </c:pt>
                      <c:pt idx="4683">
                        <c:v>169</c:v>
                      </c:pt>
                      <c:pt idx="4684">
                        <c:v>170</c:v>
                      </c:pt>
                      <c:pt idx="4685">
                        <c:v>172</c:v>
                      </c:pt>
                      <c:pt idx="4686">
                        <c:v>173</c:v>
                      </c:pt>
                      <c:pt idx="4687">
                        <c:v>173</c:v>
                      </c:pt>
                      <c:pt idx="4688">
                        <c:v>174</c:v>
                      </c:pt>
                      <c:pt idx="4689">
                        <c:v>175</c:v>
                      </c:pt>
                      <c:pt idx="4690">
                        <c:v>176</c:v>
                      </c:pt>
                      <c:pt idx="4691">
                        <c:v>177</c:v>
                      </c:pt>
                      <c:pt idx="4692">
                        <c:v>178</c:v>
                      </c:pt>
                      <c:pt idx="4693">
                        <c:v>179</c:v>
                      </c:pt>
                      <c:pt idx="4694">
                        <c:v>181</c:v>
                      </c:pt>
                      <c:pt idx="4695">
                        <c:v>182</c:v>
                      </c:pt>
                      <c:pt idx="4696">
                        <c:v>182</c:v>
                      </c:pt>
                      <c:pt idx="4697">
                        <c:v>183</c:v>
                      </c:pt>
                      <c:pt idx="4698">
                        <c:v>184</c:v>
                      </c:pt>
                      <c:pt idx="4699">
                        <c:v>185</c:v>
                      </c:pt>
                      <c:pt idx="4700">
                        <c:v>186</c:v>
                      </c:pt>
                      <c:pt idx="4701">
                        <c:v>187</c:v>
                      </c:pt>
                      <c:pt idx="4702">
                        <c:v>188</c:v>
                      </c:pt>
                      <c:pt idx="4703">
                        <c:v>189</c:v>
                      </c:pt>
                      <c:pt idx="4704">
                        <c:v>191</c:v>
                      </c:pt>
                      <c:pt idx="4705">
                        <c:v>192</c:v>
                      </c:pt>
                      <c:pt idx="4706">
                        <c:v>192</c:v>
                      </c:pt>
                      <c:pt idx="4707">
                        <c:v>193</c:v>
                      </c:pt>
                      <c:pt idx="4708">
                        <c:v>194</c:v>
                      </c:pt>
                      <c:pt idx="4709">
                        <c:v>195</c:v>
                      </c:pt>
                      <c:pt idx="4710">
                        <c:v>196</c:v>
                      </c:pt>
                      <c:pt idx="4711">
                        <c:v>197</c:v>
                      </c:pt>
                      <c:pt idx="4712">
                        <c:v>198</c:v>
                      </c:pt>
                      <c:pt idx="4713">
                        <c:v>200</c:v>
                      </c:pt>
                      <c:pt idx="4714">
                        <c:v>201</c:v>
                      </c:pt>
                      <c:pt idx="4715">
                        <c:v>202</c:v>
                      </c:pt>
                      <c:pt idx="4716">
                        <c:v>202</c:v>
                      </c:pt>
                      <c:pt idx="4717">
                        <c:v>203</c:v>
                      </c:pt>
                      <c:pt idx="4718">
                        <c:v>204</c:v>
                      </c:pt>
                      <c:pt idx="4719">
                        <c:v>205</c:v>
                      </c:pt>
                      <c:pt idx="4720">
                        <c:v>206</c:v>
                      </c:pt>
                      <c:pt idx="4721">
                        <c:v>207</c:v>
                      </c:pt>
                      <c:pt idx="4722">
                        <c:v>208</c:v>
                      </c:pt>
                      <c:pt idx="4723">
                        <c:v>210</c:v>
                      </c:pt>
                      <c:pt idx="4724">
                        <c:v>211</c:v>
                      </c:pt>
                      <c:pt idx="4725">
                        <c:v>212</c:v>
                      </c:pt>
                      <c:pt idx="4726">
                        <c:v>212</c:v>
                      </c:pt>
                      <c:pt idx="4727">
                        <c:v>213</c:v>
                      </c:pt>
                      <c:pt idx="4728">
                        <c:v>214</c:v>
                      </c:pt>
                      <c:pt idx="4729">
                        <c:v>215</c:v>
                      </c:pt>
                      <c:pt idx="4730">
                        <c:v>216</c:v>
                      </c:pt>
                      <c:pt idx="4731">
                        <c:v>217</c:v>
                      </c:pt>
                      <c:pt idx="4732">
                        <c:v>218</c:v>
                      </c:pt>
                      <c:pt idx="4733">
                        <c:v>220</c:v>
                      </c:pt>
                      <c:pt idx="4734">
                        <c:v>221</c:v>
                      </c:pt>
                      <c:pt idx="4735">
                        <c:v>221</c:v>
                      </c:pt>
                      <c:pt idx="4736">
                        <c:v>222</c:v>
                      </c:pt>
                      <c:pt idx="4737">
                        <c:v>223</c:v>
                      </c:pt>
                      <c:pt idx="4738">
                        <c:v>224</c:v>
                      </c:pt>
                      <c:pt idx="4739">
                        <c:v>225</c:v>
                      </c:pt>
                      <c:pt idx="4740">
                        <c:v>226</c:v>
                      </c:pt>
                      <c:pt idx="4741">
                        <c:v>227</c:v>
                      </c:pt>
                      <c:pt idx="4742">
                        <c:v>229</c:v>
                      </c:pt>
                      <c:pt idx="4743">
                        <c:v>229</c:v>
                      </c:pt>
                      <c:pt idx="4744">
                        <c:v>230</c:v>
                      </c:pt>
                      <c:pt idx="4745">
                        <c:v>231</c:v>
                      </c:pt>
                      <c:pt idx="4746">
                        <c:v>232</c:v>
                      </c:pt>
                      <c:pt idx="4747">
                        <c:v>233</c:v>
                      </c:pt>
                      <c:pt idx="4748">
                        <c:v>234</c:v>
                      </c:pt>
                      <c:pt idx="4749">
                        <c:v>236</c:v>
                      </c:pt>
                      <c:pt idx="4750">
                        <c:v>236</c:v>
                      </c:pt>
                      <c:pt idx="4751">
                        <c:v>237</c:v>
                      </c:pt>
                      <c:pt idx="4752">
                        <c:v>238</c:v>
                      </c:pt>
                      <c:pt idx="4753">
                        <c:v>239</c:v>
                      </c:pt>
                      <c:pt idx="4754">
                        <c:v>240</c:v>
                      </c:pt>
                      <c:pt idx="4755">
                        <c:v>241</c:v>
                      </c:pt>
                      <c:pt idx="4756">
                        <c:v>242</c:v>
                      </c:pt>
                      <c:pt idx="4757">
                        <c:v>244</c:v>
                      </c:pt>
                      <c:pt idx="4758">
                        <c:v>245</c:v>
                      </c:pt>
                      <c:pt idx="4759">
                        <c:v>245</c:v>
                      </c:pt>
                      <c:pt idx="4760">
                        <c:v>246</c:v>
                      </c:pt>
                      <c:pt idx="4761">
                        <c:v>247</c:v>
                      </c:pt>
                      <c:pt idx="4762">
                        <c:v>248</c:v>
                      </c:pt>
                      <c:pt idx="4763">
                        <c:v>249</c:v>
                      </c:pt>
                      <c:pt idx="4764">
                        <c:v>250</c:v>
                      </c:pt>
                      <c:pt idx="4765">
                        <c:v>251</c:v>
                      </c:pt>
                      <c:pt idx="4766">
                        <c:v>253</c:v>
                      </c:pt>
                      <c:pt idx="4767">
                        <c:v>254</c:v>
                      </c:pt>
                      <c:pt idx="4768">
                        <c:v>254</c:v>
                      </c:pt>
                      <c:pt idx="4769">
                        <c:v>255</c:v>
                      </c:pt>
                      <c:pt idx="4770">
                        <c:v>256</c:v>
                      </c:pt>
                      <c:pt idx="4771">
                        <c:v>257</c:v>
                      </c:pt>
                      <c:pt idx="4772">
                        <c:v>258</c:v>
                      </c:pt>
                      <c:pt idx="4773">
                        <c:v>259</c:v>
                      </c:pt>
                      <c:pt idx="4774">
                        <c:v>260</c:v>
                      </c:pt>
                      <c:pt idx="4775">
                        <c:v>262</c:v>
                      </c:pt>
                      <c:pt idx="4776">
                        <c:v>263</c:v>
                      </c:pt>
                      <c:pt idx="4777">
                        <c:v>263</c:v>
                      </c:pt>
                      <c:pt idx="4778">
                        <c:v>264</c:v>
                      </c:pt>
                      <c:pt idx="4779">
                        <c:v>265</c:v>
                      </c:pt>
                      <c:pt idx="4780">
                        <c:v>266</c:v>
                      </c:pt>
                      <c:pt idx="4781">
                        <c:v>267</c:v>
                      </c:pt>
                      <c:pt idx="4782">
                        <c:v>268</c:v>
                      </c:pt>
                      <c:pt idx="4783">
                        <c:v>269</c:v>
                      </c:pt>
                      <c:pt idx="4784">
                        <c:v>271</c:v>
                      </c:pt>
                      <c:pt idx="4785">
                        <c:v>272</c:v>
                      </c:pt>
                      <c:pt idx="4786">
                        <c:v>272</c:v>
                      </c:pt>
                      <c:pt idx="4787">
                        <c:v>273</c:v>
                      </c:pt>
                      <c:pt idx="4788">
                        <c:v>274</c:v>
                      </c:pt>
                      <c:pt idx="4789">
                        <c:v>275</c:v>
                      </c:pt>
                      <c:pt idx="4790">
                        <c:v>276</c:v>
                      </c:pt>
                      <c:pt idx="4791">
                        <c:v>277</c:v>
                      </c:pt>
                      <c:pt idx="4792">
                        <c:v>279</c:v>
                      </c:pt>
                      <c:pt idx="4793">
                        <c:v>279</c:v>
                      </c:pt>
                      <c:pt idx="4794">
                        <c:v>280</c:v>
                      </c:pt>
                      <c:pt idx="4795">
                        <c:v>281</c:v>
                      </c:pt>
                      <c:pt idx="4796">
                        <c:v>282</c:v>
                      </c:pt>
                      <c:pt idx="4797">
                        <c:v>283</c:v>
                      </c:pt>
                      <c:pt idx="4798">
                        <c:v>284</c:v>
                      </c:pt>
                      <c:pt idx="4799">
                        <c:v>286</c:v>
                      </c:pt>
                      <c:pt idx="4800">
                        <c:v>287</c:v>
                      </c:pt>
                      <c:pt idx="4801">
                        <c:v>287</c:v>
                      </c:pt>
                      <c:pt idx="4802">
                        <c:v>288</c:v>
                      </c:pt>
                      <c:pt idx="4803">
                        <c:v>289</c:v>
                      </c:pt>
                      <c:pt idx="4804">
                        <c:v>290</c:v>
                      </c:pt>
                      <c:pt idx="4805">
                        <c:v>291</c:v>
                      </c:pt>
                      <c:pt idx="4806">
                        <c:v>292</c:v>
                      </c:pt>
                      <c:pt idx="4807">
                        <c:v>294</c:v>
                      </c:pt>
                      <c:pt idx="4808">
                        <c:v>295</c:v>
                      </c:pt>
                      <c:pt idx="4809">
                        <c:v>296</c:v>
                      </c:pt>
                      <c:pt idx="4810">
                        <c:v>296</c:v>
                      </c:pt>
                      <c:pt idx="4811">
                        <c:v>297</c:v>
                      </c:pt>
                      <c:pt idx="4812">
                        <c:v>298</c:v>
                      </c:pt>
                      <c:pt idx="4813">
                        <c:v>299</c:v>
                      </c:pt>
                      <c:pt idx="4814">
                        <c:v>1</c:v>
                      </c:pt>
                      <c:pt idx="4815">
                        <c:v>1</c:v>
                      </c:pt>
                      <c:pt idx="4816">
                        <c:v>2</c:v>
                      </c:pt>
                      <c:pt idx="4817">
                        <c:v>3</c:v>
                      </c:pt>
                      <c:pt idx="4818">
                        <c:v>5</c:v>
                      </c:pt>
                      <c:pt idx="4819">
                        <c:v>5</c:v>
                      </c:pt>
                      <c:pt idx="4820">
                        <c:v>6</c:v>
                      </c:pt>
                      <c:pt idx="4821">
                        <c:v>8</c:v>
                      </c:pt>
                      <c:pt idx="4822">
                        <c:v>8</c:v>
                      </c:pt>
                      <c:pt idx="4823">
                        <c:v>9</c:v>
                      </c:pt>
                      <c:pt idx="4824">
                        <c:v>10</c:v>
                      </c:pt>
                      <c:pt idx="4825">
                        <c:v>11</c:v>
                      </c:pt>
                      <c:pt idx="4826">
                        <c:v>12</c:v>
                      </c:pt>
                      <c:pt idx="4827">
                        <c:v>13</c:v>
                      </c:pt>
                      <c:pt idx="4828">
                        <c:v>15</c:v>
                      </c:pt>
                      <c:pt idx="4829">
                        <c:v>15</c:v>
                      </c:pt>
                      <c:pt idx="4830">
                        <c:v>16</c:v>
                      </c:pt>
                      <c:pt idx="4831">
                        <c:v>17</c:v>
                      </c:pt>
                      <c:pt idx="4832">
                        <c:v>18</c:v>
                      </c:pt>
                      <c:pt idx="4833">
                        <c:v>19</c:v>
                      </c:pt>
                      <c:pt idx="4834">
                        <c:v>20</c:v>
                      </c:pt>
                      <c:pt idx="4835">
                        <c:v>21</c:v>
                      </c:pt>
                      <c:pt idx="4836">
                        <c:v>22</c:v>
                      </c:pt>
                      <c:pt idx="4837">
                        <c:v>23</c:v>
                      </c:pt>
                      <c:pt idx="4838">
                        <c:v>24</c:v>
                      </c:pt>
                      <c:pt idx="4839">
                        <c:v>25</c:v>
                      </c:pt>
                      <c:pt idx="4840">
                        <c:v>26</c:v>
                      </c:pt>
                      <c:pt idx="4841">
                        <c:v>27</c:v>
                      </c:pt>
                      <c:pt idx="4842">
                        <c:v>28</c:v>
                      </c:pt>
                      <c:pt idx="4843">
                        <c:v>29</c:v>
                      </c:pt>
                      <c:pt idx="4844">
                        <c:v>30</c:v>
                      </c:pt>
                      <c:pt idx="4845">
                        <c:v>31</c:v>
                      </c:pt>
                      <c:pt idx="4846">
                        <c:v>32</c:v>
                      </c:pt>
                      <c:pt idx="4847">
                        <c:v>33</c:v>
                      </c:pt>
                      <c:pt idx="4848">
                        <c:v>34</c:v>
                      </c:pt>
                      <c:pt idx="4849">
                        <c:v>35</c:v>
                      </c:pt>
                      <c:pt idx="4850">
                        <c:v>36</c:v>
                      </c:pt>
                      <c:pt idx="4851">
                        <c:v>37</c:v>
                      </c:pt>
                      <c:pt idx="4852">
                        <c:v>38</c:v>
                      </c:pt>
                      <c:pt idx="4853">
                        <c:v>39</c:v>
                      </c:pt>
                      <c:pt idx="4854">
                        <c:v>40</c:v>
                      </c:pt>
                      <c:pt idx="4855">
                        <c:v>41</c:v>
                      </c:pt>
                      <c:pt idx="4856">
                        <c:v>42</c:v>
                      </c:pt>
                      <c:pt idx="4857">
                        <c:v>43</c:v>
                      </c:pt>
                      <c:pt idx="4858">
                        <c:v>44</c:v>
                      </c:pt>
                      <c:pt idx="4859">
                        <c:v>45</c:v>
                      </c:pt>
                      <c:pt idx="4860">
                        <c:v>46</c:v>
                      </c:pt>
                      <c:pt idx="4861">
                        <c:v>47</c:v>
                      </c:pt>
                      <c:pt idx="4862">
                        <c:v>48</c:v>
                      </c:pt>
                      <c:pt idx="4863">
                        <c:v>49</c:v>
                      </c:pt>
                      <c:pt idx="4864">
                        <c:v>50</c:v>
                      </c:pt>
                      <c:pt idx="4865">
                        <c:v>51</c:v>
                      </c:pt>
                      <c:pt idx="4866">
                        <c:v>52</c:v>
                      </c:pt>
                      <c:pt idx="4867">
                        <c:v>53</c:v>
                      </c:pt>
                      <c:pt idx="4868">
                        <c:v>54</c:v>
                      </c:pt>
                      <c:pt idx="4869">
                        <c:v>55</c:v>
                      </c:pt>
                      <c:pt idx="4870">
                        <c:v>56</c:v>
                      </c:pt>
                      <c:pt idx="4871">
                        <c:v>56</c:v>
                      </c:pt>
                      <c:pt idx="4872">
                        <c:v>57</c:v>
                      </c:pt>
                      <c:pt idx="4873">
                        <c:v>58</c:v>
                      </c:pt>
                      <c:pt idx="4874">
                        <c:v>60</c:v>
                      </c:pt>
                      <c:pt idx="4875">
                        <c:v>61</c:v>
                      </c:pt>
                      <c:pt idx="4876">
                        <c:v>62</c:v>
                      </c:pt>
                      <c:pt idx="4877">
                        <c:v>63</c:v>
                      </c:pt>
                      <c:pt idx="4878">
                        <c:v>64</c:v>
                      </c:pt>
                      <c:pt idx="4879">
                        <c:v>65</c:v>
                      </c:pt>
                      <c:pt idx="4880">
                        <c:v>66</c:v>
                      </c:pt>
                      <c:pt idx="4881">
                        <c:v>67</c:v>
                      </c:pt>
                      <c:pt idx="4882">
                        <c:v>69</c:v>
                      </c:pt>
                      <c:pt idx="4883">
                        <c:v>69</c:v>
                      </c:pt>
                      <c:pt idx="4884">
                        <c:v>70</c:v>
                      </c:pt>
                      <c:pt idx="4885">
                        <c:v>71</c:v>
                      </c:pt>
                      <c:pt idx="4886">
                        <c:v>72</c:v>
                      </c:pt>
                      <c:pt idx="4887">
                        <c:v>73</c:v>
                      </c:pt>
                      <c:pt idx="4888">
                        <c:v>74</c:v>
                      </c:pt>
                      <c:pt idx="4889">
                        <c:v>75</c:v>
                      </c:pt>
                      <c:pt idx="4890">
                        <c:v>76</c:v>
                      </c:pt>
                      <c:pt idx="4891">
                        <c:v>77</c:v>
                      </c:pt>
                      <c:pt idx="4892">
                        <c:v>78</c:v>
                      </c:pt>
                      <c:pt idx="4893">
                        <c:v>79</c:v>
                      </c:pt>
                      <c:pt idx="4894">
                        <c:v>80</c:v>
                      </c:pt>
                      <c:pt idx="4895">
                        <c:v>81</c:v>
                      </c:pt>
                      <c:pt idx="4896">
                        <c:v>82</c:v>
                      </c:pt>
                      <c:pt idx="4897">
                        <c:v>83</c:v>
                      </c:pt>
                      <c:pt idx="4898">
                        <c:v>84</c:v>
                      </c:pt>
                      <c:pt idx="4899">
                        <c:v>85</c:v>
                      </c:pt>
                      <c:pt idx="4900">
                        <c:v>86</c:v>
                      </c:pt>
                      <c:pt idx="4901">
                        <c:v>87</c:v>
                      </c:pt>
                      <c:pt idx="4902">
                        <c:v>88</c:v>
                      </c:pt>
                      <c:pt idx="4903">
                        <c:v>89</c:v>
                      </c:pt>
                      <c:pt idx="4904">
                        <c:v>90</c:v>
                      </c:pt>
                      <c:pt idx="4905">
                        <c:v>91</c:v>
                      </c:pt>
                      <c:pt idx="4906">
                        <c:v>92</c:v>
                      </c:pt>
                      <c:pt idx="4907">
                        <c:v>93</c:v>
                      </c:pt>
                      <c:pt idx="4908">
                        <c:v>94</c:v>
                      </c:pt>
                      <c:pt idx="4909">
                        <c:v>95</c:v>
                      </c:pt>
                      <c:pt idx="4910">
                        <c:v>96</c:v>
                      </c:pt>
                      <c:pt idx="4911">
                        <c:v>97</c:v>
                      </c:pt>
                      <c:pt idx="4912">
                        <c:v>98</c:v>
                      </c:pt>
                      <c:pt idx="4913">
                        <c:v>99</c:v>
                      </c:pt>
                      <c:pt idx="4914">
                        <c:v>100</c:v>
                      </c:pt>
                      <c:pt idx="4915">
                        <c:v>101</c:v>
                      </c:pt>
                      <c:pt idx="4916">
                        <c:v>102</c:v>
                      </c:pt>
                      <c:pt idx="4917">
                        <c:v>103</c:v>
                      </c:pt>
                      <c:pt idx="4918">
                        <c:v>104</c:v>
                      </c:pt>
                      <c:pt idx="4919">
                        <c:v>105</c:v>
                      </c:pt>
                      <c:pt idx="4920">
                        <c:v>106</c:v>
                      </c:pt>
                      <c:pt idx="4921">
                        <c:v>107</c:v>
                      </c:pt>
                      <c:pt idx="4922">
                        <c:v>107</c:v>
                      </c:pt>
                      <c:pt idx="4923">
                        <c:v>108</c:v>
                      </c:pt>
                      <c:pt idx="4924">
                        <c:v>110</c:v>
                      </c:pt>
                      <c:pt idx="4925">
                        <c:v>110</c:v>
                      </c:pt>
                      <c:pt idx="4926">
                        <c:v>112</c:v>
                      </c:pt>
                      <c:pt idx="4927">
                        <c:v>113</c:v>
                      </c:pt>
                      <c:pt idx="4928">
                        <c:v>114</c:v>
                      </c:pt>
                      <c:pt idx="4929">
                        <c:v>115</c:v>
                      </c:pt>
                      <c:pt idx="4930">
                        <c:v>116</c:v>
                      </c:pt>
                      <c:pt idx="4931">
                        <c:v>117</c:v>
                      </c:pt>
                      <c:pt idx="4932">
                        <c:v>118</c:v>
                      </c:pt>
                      <c:pt idx="4933">
                        <c:v>119</c:v>
                      </c:pt>
                      <c:pt idx="4934">
                        <c:v>120</c:v>
                      </c:pt>
                      <c:pt idx="4935">
                        <c:v>121</c:v>
                      </c:pt>
                      <c:pt idx="4936">
                        <c:v>122</c:v>
                      </c:pt>
                      <c:pt idx="4937">
                        <c:v>123</c:v>
                      </c:pt>
                      <c:pt idx="4938">
                        <c:v>124</c:v>
                      </c:pt>
                      <c:pt idx="4939">
                        <c:v>125</c:v>
                      </c:pt>
                      <c:pt idx="4940">
                        <c:v>126</c:v>
                      </c:pt>
                      <c:pt idx="4941">
                        <c:v>127</c:v>
                      </c:pt>
                      <c:pt idx="4942">
                        <c:v>128</c:v>
                      </c:pt>
                      <c:pt idx="4943">
                        <c:v>129</c:v>
                      </c:pt>
                      <c:pt idx="4944">
                        <c:v>130</c:v>
                      </c:pt>
                      <c:pt idx="4945">
                        <c:v>131</c:v>
                      </c:pt>
                      <c:pt idx="4946">
                        <c:v>132</c:v>
                      </c:pt>
                      <c:pt idx="4947">
                        <c:v>133</c:v>
                      </c:pt>
                      <c:pt idx="4948">
                        <c:v>134</c:v>
                      </c:pt>
                      <c:pt idx="4949">
                        <c:v>135</c:v>
                      </c:pt>
                      <c:pt idx="4950">
                        <c:v>136</c:v>
                      </c:pt>
                      <c:pt idx="4951">
                        <c:v>137</c:v>
                      </c:pt>
                      <c:pt idx="4952">
                        <c:v>138</c:v>
                      </c:pt>
                      <c:pt idx="4953">
                        <c:v>139</c:v>
                      </c:pt>
                      <c:pt idx="4954">
                        <c:v>140</c:v>
                      </c:pt>
                      <c:pt idx="4955">
                        <c:v>141</c:v>
                      </c:pt>
                      <c:pt idx="4956">
                        <c:v>142</c:v>
                      </c:pt>
                      <c:pt idx="4957">
                        <c:v>143</c:v>
                      </c:pt>
                      <c:pt idx="4958">
                        <c:v>144</c:v>
                      </c:pt>
                      <c:pt idx="4959">
                        <c:v>145</c:v>
                      </c:pt>
                      <c:pt idx="4960">
                        <c:v>146</c:v>
                      </c:pt>
                      <c:pt idx="4961">
                        <c:v>147</c:v>
                      </c:pt>
                      <c:pt idx="4962">
                        <c:v>148</c:v>
                      </c:pt>
                      <c:pt idx="4963">
                        <c:v>149</c:v>
                      </c:pt>
                      <c:pt idx="4964">
                        <c:v>150</c:v>
                      </c:pt>
                      <c:pt idx="4965">
                        <c:v>151</c:v>
                      </c:pt>
                      <c:pt idx="4966">
                        <c:v>152</c:v>
                      </c:pt>
                      <c:pt idx="4967">
                        <c:v>153</c:v>
                      </c:pt>
                      <c:pt idx="4968">
                        <c:v>154</c:v>
                      </c:pt>
                      <c:pt idx="4969">
                        <c:v>155</c:v>
                      </c:pt>
                      <c:pt idx="4970">
                        <c:v>156</c:v>
                      </c:pt>
                      <c:pt idx="4971">
                        <c:v>157</c:v>
                      </c:pt>
                      <c:pt idx="4972">
                        <c:v>158</c:v>
                      </c:pt>
                      <c:pt idx="4973">
                        <c:v>158</c:v>
                      </c:pt>
                      <c:pt idx="4974">
                        <c:v>159</c:v>
                      </c:pt>
                      <c:pt idx="4975">
                        <c:v>161</c:v>
                      </c:pt>
                      <c:pt idx="4976">
                        <c:v>161</c:v>
                      </c:pt>
                      <c:pt idx="4977">
                        <c:v>162</c:v>
                      </c:pt>
                      <c:pt idx="4978">
                        <c:v>165</c:v>
                      </c:pt>
                      <c:pt idx="4979">
                        <c:v>165</c:v>
                      </c:pt>
                      <c:pt idx="4980">
                        <c:v>166</c:v>
                      </c:pt>
                      <c:pt idx="4981">
                        <c:v>167</c:v>
                      </c:pt>
                      <c:pt idx="4982">
                        <c:v>168</c:v>
                      </c:pt>
                      <c:pt idx="4983">
                        <c:v>169</c:v>
                      </c:pt>
                      <c:pt idx="4984">
                        <c:v>170</c:v>
                      </c:pt>
                      <c:pt idx="4985">
                        <c:v>171</c:v>
                      </c:pt>
                      <c:pt idx="4986">
                        <c:v>172</c:v>
                      </c:pt>
                      <c:pt idx="4987">
                        <c:v>173</c:v>
                      </c:pt>
                      <c:pt idx="4988">
                        <c:v>174</c:v>
                      </c:pt>
                      <c:pt idx="4989">
                        <c:v>175</c:v>
                      </c:pt>
                      <c:pt idx="4990">
                        <c:v>176</c:v>
                      </c:pt>
                      <c:pt idx="4991">
                        <c:v>177</c:v>
                      </c:pt>
                      <c:pt idx="4992">
                        <c:v>178</c:v>
                      </c:pt>
                      <c:pt idx="4993">
                        <c:v>179</c:v>
                      </c:pt>
                      <c:pt idx="4994">
                        <c:v>180</c:v>
                      </c:pt>
                      <c:pt idx="4995">
                        <c:v>181</c:v>
                      </c:pt>
                      <c:pt idx="4996">
                        <c:v>182</c:v>
                      </c:pt>
                      <c:pt idx="4997">
                        <c:v>183</c:v>
                      </c:pt>
                      <c:pt idx="4998">
                        <c:v>184</c:v>
                      </c:pt>
                      <c:pt idx="4999">
                        <c:v>185</c:v>
                      </c:pt>
                      <c:pt idx="5000">
                        <c:v>186</c:v>
                      </c:pt>
                      <c:pt idx="5001">
                        <c:v>187</c:v>
                      </c:pt>
                      <c:pt idx="5002">
                        <c:v>188</c:v>
                      </c:pt>
                      <c:pt idx="5003">
                        <c:v>189</c:v>
                      </c:pt>
                      <c:pt idx="5004">
                        <c:v>190</c:v>
                      </c:pt>
                      <c:pt idx="5005">
                        <c:v>191</c:v>
                      </c:pt>
                      <c:pt idx="5006">
                        <c:v>192</c:v>
                      </c:pt>
                      <c:pt idx="5007">
                        <c:v>193</c:v>
                      </c:pt>
                      <c:pt idx="5008">
                        <c:v>194</c:v>
                      </c:pt>
                      <c:pt idx="5009">
                        <c:v>195</c:v>
                      </c:pt>
                      <c:pt idx="5010">
                        <c:v>196</c:v>
                      </c:pt>
                      <c:pt idx="5011">
                        <c:v>197</c:v>
                      </c:pt>
                      <c:pt idx="5012">
                        <c:v>198</c:v>
                      </c:pt>
                      <c:pt idx="5013">
                        <c:v>199</c:v>
                      </c:pt>
                      <c:pt idx="5014">
                        <c:v>200</c:v>
                      </c:pt>
                      <c:pt idx="5015">
                        <c:v>201</c:v>
                      </c:pt>
                      <c:pt idx="5016">
                        <c:v>202</c:v>
                      </c:pt>
                      <c:pt idx="5017">
                        <c:v>203</c:v>
                      </c:pt>
                      <c:pt idx="5018">
                        <c:v>203</c:v>
                      </c:pt>
                      <c:pt idx="5019">
                        <c:v>204</c:v>
                      </c:pt>
                      <c:pt idx="5020">
                        <c:v>205</c:v>
                      </c:pt>
                      <c:pt idx="5021">
                        <c:v>206</c:v>
                      </c:pt>
                      <c:pt idx="5022">
                        <c:v>207</c:v>
                      </c:pt>
                      <c:pt idx="5023">
                        <c:v>208</c:v>
                      </c:pt>
                      <c:pt idx="5024">
                        <c:v>210</c:v>
                      </c:pt>
                      <c:pt idx="5025">
                        <c:v>211</c:v>
                      </c:pt>
                      <c:pt idx="5026">
                        <c:v>212</c:v>
                      </c:pt>
                      <c:pt idx="5027">
                        <c:v>213</c:v>
                      </c:pt>
                      <c:pt idx="5028">
                        <c:v>214</c:v>
                      </c:pt>
                      <c:pt idx="5029">
                        <c:v>215</c:v>
                      </c:pt>
                      <c:pt idx="5030">
                        <c:v>216</c:v>
                      </c:pt>
                      <c:pt idx="5031">
                        <c:v>217</c:v>
                      </c:pt>
                      <c:pt idx="5032">
                        <c:v>218</c:v>
                      </c:pt>
                      <c:pt idx="5033">
                        <c:v>219</c:v>
                      </c:pt>
                      <c:pt idx="5034">
                        <c:v>220</c:v>
                      </c:pt>
                      <c:pt idx="5035">
                        <c:v>221</c:v>
                      </c:pt>
                      <c:pt idx="5036">
                        <c:v>222</c:v>
                      </c:pt>
                      <c:pt idx="5037">
                        <c:v>223</c:v>
                      </c:pt>
                      <c:pt idx="5038">
                        <c:v>224</c:v>
                      </c:pt>
                      <c:pt idx="5039">
                        <c:v>225</c:v>
                      </c:pt>
                      <c:pt idx="5040">
                        <c:v>226</c:v>
                      </c:pt>
                      <c:pt idx="5041">
                        <c:v>227</c:v>
                      </c:pt>
                      <c:pt idx="5042">
                        <c:v>228</c:v>
                      </c:pt>
                      <c:pt idx="5043">
                        <c:v>229</c:v>
                      </c:pt>
                      <c:pt idx="5044">
                        <c:v>230</c:v>
                      </c:pt>
                      <c:pt idx="5045">
                        <c:v>231</c:v>
                      </c:pt>
                      <c:pt idx="5046">
                        <c:v>232</c:v>
                      </c:pt>
                      <c:pt idx="5047">
                        <c:v>233</c:v>
                      </c:pt>
                      <c:pt idx="5048">
                        <c:v>234</c:v>
                      </c:pt>
                      <c:pt idx="5049">
                        <c:v>235</c:v>
                      </c:pt>
                      <c:pt idx="5050">
                        <c:v>236</c:v>
                      </c:pt>
                      <c:pt idx="5051">
                        <c:v>237</c:v>
                      </c:pt>
                      <c:pt idx="5052">
                        <c:v>238</c:v>
                      </c:pt>
                      <c:pt idx="5053">
                        <c:v>239</c:v>
                      </c:pt>
                      <c:pt idx="5054">
                        <c:v>240</c:v>
                      </c:pt>
                      <c:pt idx="5055">
                        <c:v>241</c:v>
                      </c:pt>
                      <c:pt idx="5056">
                        <c:v>242</c:v>
                      </c:pt>
                      <c:pt idx="5057">
                        <c:v>243</c:v>
                      </c:pt>
                      <c:pt idx="5058">
                        <c:v>244</c:v>
                      </c:pt>
                      <c:pt idx="5059">
                        <c:v>245</c:v>
                      </c:pt>
                      <c:pt idx="5060">
                        <c:v>246</c:v>
                      </c:pt>
                      <c:pt idx="5061">
                        <c:v>246</c:v>
                      </c:pt>
                      <c:pt idx="5062">
                        <c:v>248</c:v>
                      </c:pt>
                      <c:pt idx="5063">
                        <c:v>248</c:v>
                      </c:pt>
                      <c:pt idx="5064">
                        <c:v>249</c:v>
                      </c:pt>
                      <c:pt idx="5065">
                        <c:v>251</c:v>
                      </c:pt>
                      <c:pt idx="5066">
                        <c:v>251</c:v>
                      </c:pt>
                      <c:pt idx="5067">
                        <c:v>252</c:v>
                      </c:pt>
                      <c:pt idx="5068">
                        <c:v>254</c:v>
                      </c:pt>
                      <c:pt idx="5069">
                        <c:v>255</c:v>
                      </c:pt>
                      <c:pt idx="5070">
                        <c:v>256</c:v>
                      </c:pt>
                      <c:pt idx="5071">
                        <c:v>257</c:v>
                      </c:pt>
                      <c:pt idx="5072">
                        <c:v>258</c:v>
                      </c:pt>
                      <c:pt idx="5073">
                        <c:v>259</c:v>
                      </c:pt>
                      <c:pt idx="5074">
                        <c:v>260</c:v>
                      </c:pt>
                      <c:pt idx="5075">
                        <c:v>261</c:v>
                      </c:pt>
                      <c:pt idx="5076">
                        <c:v>262</c:v>
                      </c:pt>
                      <c:pt idx="5077">
                        <c:v>263</c:v>
                      </c:pt>
                      <c:pt idx="5078">
                        <c:v>264</c:v>
                      </c:pt>
                      <c:pt idx="5079">
                        <c:v>265</c:v>
                      </c:pt>
                      <c:pt idx="5080">
                        <c:v>266</c:v>
                      </c:pt>
                      <c:pt idx="5081">
                        <c:v>267</c:v>
                      </c:pt>
                      <c:pt idx="5082">
                        <c:v>268</c:v>
                      </c:pt>
                      <c:pt idx="5083">
                        <c:v>269</c:v>
                      </c:pt>
                      <c:pt idx="5084">
                        <c:v>270</c:v>
                      </c:pt>
                      <c:pt idx="5085">
                        <c:v>271</c:v>
                      </c:pt>
                      <c:pt idx="5086">
                        <c:v>272</c:v>
                      </c:pt>
                      <c:pt idx="5087">
                        <c:v>273</c:v>
                      </c:pt>
                      <c:pt idx="5088">
                        <c:v>274</c:v>
                      </c:pt>
                      <c:pt idx="5089">
                        <c:v>275</c:v>
                      </c:pt>
                      <c:pt idx="5090">
                        <c:v>276</c:v>
                      </c:pt>
                      <c:pt idx="5091">
                        <c:v>277</c:v>
                      </c:pt>
                      <c:pt idx="5092">
                        <c:v>278</c:v>
                      </c:pt>
                      <c:pt idx="5093">
                        <c:v>279</c:v>
                      </c:pt>
                      <c:pt idx="5094">
                        <c:v>280</c:v>
                      </c:pt>
                      <c:pt idx="5095">
                        <c:v>281</c:v>
                      </c:pt>
                      <c:pt idx="5096">
                        <c:v>282</c:v>
                      </c:pt>
                      <c:pt idx="5097">
                        <c:v>283</c:v>
                      </c:pt>
                      <c:pt idx="5098">
                        <c:v>284</c:v>
                      </c:pt>
                      <c:pt idx="5099">
                        <c:v>285</c:v>
                      </c:pt>
                      <c:pt idx="5100">
                        <c:v>286</c:v>
                      </c:pt>
                      <c:pt idx="5101">
                        <c:v>287</c:v>
                      </c:pt>
                      <c:pt idx="5102">
                        <c:v>288</c:v>
                      </c:pt>
                      <c:pt idx="5103">
                        <c:v>288</c:v>
                      </c:pt>
                      <c:pt idx="5104">
                        <c:v>290</c:v>
                      </c:pt>
                      <c:pt idx="5105">
                        <c:v>290</c:v>
                      </c:pt>
                      <c:pt idx="5106">
                        <c:v>291</c:v>
                      </c:pt>
                      <c:pt idx="5107">
                        <c:v>292</c:v>
                      </c:pt>
                      <c:pt idx="5108">
                        <c:v>293</c:v>
                      </c:pt>
                      <c:pt idx="5109">
                        <c:v>295</c:v>
                      </c:pt>
                      <c:pt idx="5110">
                        <c:v>296</c:v>
                      </c:pt>
                      <c:pt idx="5111">
                        <c:v>297</c:v>
                      </c:pt>
                      <c:pt idx="5112">
                        <c:v>298</c:v>
                      </c:pt>
                      <c:pt idx="5113">
                        <c:v>299</c:v>
                      </c:pt>
                      <c:pt idx="5114">
                        <c:v>300</c:v>
                      </c:pt>
                      <c:pt idx="5115">
                        <c:v>0</c:v>
                      </c:pt>
                      <c:pt idx="5116">
                        <c:v>1</c:v>
                      </c:pt>
                      <c:pt idx="5117">
                        <c:v>2</c:v>
                      </c:pt>
                      <c:pt idx="5118">
                        <c:v>3</c:v>
                      </c:pt>
                      <c:pt idx="5119">
                        <c:v>4</c:v>
                      </c:pt>
                      <c:pt idx="5120">
                        <c:v>5</c:v>
                      </c:pt>
                      <c:pt idx="5121">
                        <c:v>6</c:v>
                      </c:pt>
                      <c:pt idx="5122">
                        <c:v>7</c:v>
                      </c:pt>
                      <c:pt idx="5123">
                        <c:v>8</c:v>
                      </c:pt>
                      <c:pt idx="5124">
                        <c:v>9</c:v>
                      </c:pt>
                      <c:pt idx="5125">
                        <c:v>10</c:v>
                      </c:pt>
                      <c:pt idx="5126">
                        <c:v>11</c:v>
                      </c:pt>
                      <c:pt idx="5127">
                        <c:v>12</c:v>
                      </c:pt>
                      <c:pt idx="5128">
                        <c:v>13</c:v>
                      </c:pt>
                      <c:pt idx="5129">
                        <c:v>14</c:v>
                      </c:pt>
                      <c:pt idx="5130">
                        <c:v>15</c:v>
                      </c:pt>
                      <c:pt idx="5131">
                        <c:v>16</c:v>
                      </c:pt>
                      <c:pt idx="5132">
                        <c:v>17</c:v>
                      </c:pt>
                      <c:pt idx="5133">
                        <c:v>18</c:v>
                      </c:pt>
                      <c:pt idx="5134">
                        <c:v>19</c:v>
                      </c:pt>
                      <c:pt idx="5135">
                        <c:v>20</c:v>
                      </c:pt>
                      <c:pt idx="5136">
                        <c:v>20</c:v>
                      </c:pt>
                      <c:pt idx="5137">
                        <c:v>21</c:v>
                      </c:pt>
                      <c:pt idx="5138">
                        <c:v>22</c:v>
                      </c:pt>
                      <c:pt idx="5139">
                        <c:v>23</c:v>
                      </c:pt>
                      <c:pt idx="5140">
                        <c:v>24</c:v>
                      </c:pt>
                      <c:pt idx="5141">
                        <c:v>25</c:v>
                      </c:pt>
                      <c:pt idx="5142">
                        <c:v>26</c:v>
                      </c:pt>
                      <c:pt idx="5143">
                        <c:v>28</c:v>
                      </c:pt>
                      <c:pt idx="5144">
                        <c:v>28</c:v>
                      </c:pt>
                      <c:pt idx="5145">
                        <c:v>29</c:v>
                      </c:pt>
                      <c:pt idx="5146">
                        <c:v>30</c:v>
                      </c:pt>
                      <c:pt idx="5147">
                        <c:v>32</c:v>
                      </c:pt>
                      <c:pt idx="5148">
                        <c:v>32</c:v>
                      </c:pt>
                      <c:pt idx="5149">
                        <c:v>33</c:v>
                      </c:pt>
                      <c:pt idx="5150">
                        <c:v>34</c:v>
                      </c:pt>
                      <c:pt idx="5151">
                        <c:v>35</c:v>
                      </c:pt>
                      <c:pt idx="5152">
                        <c:v>36</c:v>
                      </c:pt>
                      <c:pt idx="5153">
                        <c:v>37</c:v>
                      </c:pt>
                      <c:pt idx="5154">
                        <c:v>38</c:v>
                      </c:pt>
                      <c:pt idx="5155">
                        <c:v>39</c:v>
                      </c:pt>
                      <c:pt idx="5156">
                        <c:v>40</c:v>
                      </c:pt>
                      <c:pt idx="5157">
                        <c:v>41</c:v>
                      </c:pt>
                      <c:pt idx="5158">
                        <c:v>42</c:v>
                      </c:pt>
                      <c:pt idx="5159">
                        <c:v>43</c:v>
                      </c:pt>
                      <c:pt idx="5160">
                        <c:v>44</c:v>
                      </c:pt>
                      <c:pt idx="5161">
                        <c:v>45</c:v>
                      </c:pt>
                      <c:pt idx="5162">
                        <c:v>46</c:v>
                      </c:pt>
                      <c:pt idx="5163">
                        <c:v>47</c:v>
                      </c:pt>
                      <c:pt idx="5164">
                        <c:v>48</c:v>
                      </c:pt>
                      <c:pt idx="5165">
                        <c:v>49</c:v>
                      </c:pt>
                      <c:pt idx="5166">
                        <c:v>50</c:v>
                      </c:pt>
                      <c:pt idx="5167">
                        <c:v>51</c:v>
                      </c:pt>
                      <c:pt idx="5168">
                        <c:v>52</c:v>
                      </c:pt>
                      <c:pt idx="5169">
                        <c:v>54</c:v>
                      </c:pt>
                      <c:pt idx="5170">
                        <c:v>55</c:v>
                      </c:pt>
                      <c:pt idx="5171">
                        <c:v>56</c:v>
                      </c:pt>
                      <c:pt idx="5172">
                        <c:v>57</c:v>
                      </c:pt>
                      <c:pt idx="5173">
                        <c:v>58</c:v>
                      </c:pt>
                      <c:pt idx="5174">
                        <c:v>59</c:v>
                      </c:pt>
                      <c:pt idx="5175">
                        <c:v>60</c:v>
                      </c:pt>
                      <c:pt idx="5176">
                        <c:v>61</c:v>
                      </c:pt>
                      <c:pt idx="5177">
                        <c:v>62</c:v>
                      </c:pt>
                      <c:pt idx="5178">
                        <c:v>63</c:v>
                      </c:pt>
                      <c:pt idx="5179">
                        <c:v>64</c:v>
                      </c:pt>
                      <c:pt idx="5180">
                        <c:v>65</c:v>
                      </c:pt>
                      <c:pt idx="5181">
                        <c:v>66</c:v>
                      </c:pt>
                      <c:pt idx="5182">
                        <c:v>67</c:v>
                      </c:pt>
                      <c:pt idx="5183">
                        <c:v>67</c:v>
                      </c:pt>
                      <c:pt idx="5184">
                        <c:v>68</c:v>
                      </c:pt>
                      <c:pt idx="5185">
                        <c:v>69</c:v>
                      </c:pt>
                      <c:pt idx="5186">
                        <c:v>71</c:v>
                      </c:pt>
                      <c:pt idx="5187">
                        <c:v>71</c:v>
                      </c:pt>
                      <c:pt idx="5188">
                        <c:v>72</c:v>
                      </c:pt>
                      <c:pt idx="5189">
                        <c:v>73</c:v>
                      </c:pt>
                      <c:pt idx="5190">
                        <c:v>75</c:v>
                      </c:pt>
                      <c:pt idx="5191">
                        <c:v>75</c:v>
                      </c:pt>
                      <c:pt idx="5192">
                        <c:v>76</c:v>
                      </c:pt>
                      <c:pt idx="5193">
                        <c:v>77</c:v>
                      </c:pt>
                      <c:pt idx="5194">
                        <c:v>78</c:v>
                      </c:pt>
                      <c:pt idx="5195">
                        <c:v>79</c:v>
                      </c:pt>
                      <c:pt idx="5196">
                        <c:v>80</c:v>
                      </c:pt>
                      <c:pt idx="5197">
                        <c:v>81</c:v>
                      </c:pt>
                      <c:pt idx="5198">
                        <c:v>82</c:v>
                      </c:pt>
                      <c:pt idx="5199">
                        <c:v>83</c:v>
                      </c:pt>
                      <c:pt idx="5200">
                        <c:v>84</c:v>
                      </c:pt>
                      <c:pt idx="5201">
                        <c:v>85</c:v>
                      </c:pt>
                      <c:pt idx="5202">
                        <c:v>86</c:v>
                      </c:pt>
                      <c:pt idx="5203">
                        <c:v>87</c:v>
                      </c:pt>
                      <c:pt idx="5204">
                        <c:v>88</c:v>
                      </c:pt>
                      <c:pt idx="5205">
                        <c:v>89</c:v>
                      </c:pt>
                      <c:pt idx="5206">
                        <c:v>90</c:v>
                      </c:pt>
                      <c:pt idx="5207">
                        <c:v>91</c:v>
                      </c:pt>
                      <c:pt idx="5208">
                        <c:v>92</c:v>
                      </c:pt>
                      <c:pt idx="5209">
                        <c:v>93</c:v>
                      </c:pt>
                      <c:pt idx="5210">
                        <c:v>95</c:v>
                      </c:pt>
                      <c:pt idx="5211">
                        <c:v>96</c:v>
                      </c:pt>
                      <c:pt idx="5212">
                        <c:v>97</c:v>
                      </c:pt>
                      <c:pt idx="5213">
                        <c:v>98</c:v>
                      </c:pt>
                      <c:pt idx="5214">
                        <c:v>99</c:v>
                      </c:pt>
                      <c:pt idx="5215">
                        <c:v>100</c:v>
                      </c:pt>
                      <c:pt idx="5216">
                        <c:v>101</c:v>
                      </c:pt>
                      <c:pt idx="5217">
                        <c:v>102</c:v>
                      </c:pt>
                      <c:pt idx="5218">
                        <c:v>103</c:v>
                      </c:pt>
                      <c:pt idx="5219">
                        <c:v>104</c:v>
                      </c:pt>
                      <c:pt idx="5220">
                        <c:v>104</c:v>
                      </c:pt>
                      <c:pt idx="5221">
                        <c:v>105</c:v>
                      </c:pt>
                      <c:pt idx="5222">
                        <c:v>106</c:v>
                      </c:pt>
                      <c:pt idx="5223">
                        <c:v>108</c:v>
                      </c:pt>
                      <c:pt idx="5224">
                        <c:v>108</c:v>
                      </c:pt>
                      <c:pt idx="5225">
                        <c:v>109</c:v>
                      </c:pt>
                      <c:pt idx="5226">
                        <c:v>110</c:v>
                      </c:pt>
                      <c:pt idx="5227">
                        <c:v>112</c:v>
                      </c:pt>
                      <c:pt idx="5228">
                        <c:v>112</c:v>
                      </c:pt>
                      <c:pt idx="5229">
                        <c:v>113</c:v>
                      </c:pt>
                      <c:pt idx="5230">
                        <c:v>114</c:v>
                      </c:pt>
                      <c:pt idx="5231">
                        <c:v>115</c:v>
                      </c:pt>
                      <c:pt idx="5232">
                        <c:v>116</c:v>
                      </c:pt>
                      <c:pt idx="5233">
                        <c:v>117</c:v>
                      </c:pt>
                      <c:pt idx="5234">
                        <c:v>118</c:v>
                      </c:pt>
                      <c:pt idx="5235">
                        <c:v>119</c:v>
                      </c:pt>
                      <c:pt idx="5236">
                        <c:v>120</c:v>
                      </c:pt>
                      <c:pt idx="5237">
                        <c:v>121</c:v>
                      </c:pt>
                      <c:pt idx="5238">
                        <c:v>122</c:v>
                      </c:pt>
                      <c:pt idx="5239">
                        <c:v>123</c:v>
                      </c:pt>
                      <c:pt idx="5240">
                        <c:v>124</c:v>
                      </c:pt>
                      <c:pt idx="5241">
                        <c:v>125</c:v>
                      </c:pt>
                      <c:pt idx="5242">
                        <c:v>126</c:v>
                      </c:pt>
                      <c:pt idx="5243">
                        <c:v>127</c:v>
                      </c:pt>
                      <c:pt idx="5244">
                        <c:v>128</c:v>
                      </c:pt>
                      <c:pt idx="5245">
                        <c:v>129</c:v>
                      </c:pt>
                      <c:pt idx="5246">
                        <c:v>130</c:v>
                      </c:pt>
                      <c:pt idx="5247">
                        <c:v>131</c:v>
                      </c:pt>
                      <c:pt idx="5248">
                        <c:v>132</c:v>
                      </c:pt>
                      <c:pt idx="5249">
                        <c:v>133</c:v>
                      </c:pt>
                      <c:pt idx="5250">
                        <c:v>134</c:v>
                      </c:pt>
                      <c:pt idx="5251">
                        <c:v>135</c:v>
                      </c:pt>
                      <c:pt idx="5252">
                        <c:v>136</c:v>
                      </c:pt>
                      <c:pt idx="5253">
                        <c:v>137</c:v>
                      </c:pt>
                      <c:pt idx="5254">
                        <c:v>139</c:v>
                      </c:pt>
                      <c:pt idx="5255">
                        <c:v>140</c:v>
                      </c:pt>
                      <c:pt idx="5256">
                        <c:v>141</c:v>
                      </c:pt>
                      <c:pt idx="5257">
                        <c:v>142</c:v>
                      </c:pt>
                      <c:pt idx="5258">
                        <c:v>143</c:v>
                      </c:pt>
                      <c:pt idx="5259">
                        <c:v>144</c:v>
                      </c:pt>
                      <c:pt idx="5260">
                        <c:v>145</c:v>
                      </c:pt>
                      <c:pt idx="5261">
                        <c:v>146</c:v>
                      </c:pt>
                      <c:pt idx="5262">
                        <c:v>147</c:v>
                      </c:pt>
                      <c:pt idx="5263">
                        <c:v>147</c:v>
                      </c:pt>
                      <c:pt idx="5264">
                        <c:v>148</c:v>
                      </c:pt>
                      <c:pt idx="5265">
                        <c:v>149</c:v>
                      </c:pt>
                      <c:pt idx="5266">
                        <c:v>150</c:v>
                      </c:pt>
                      <c:pt idx="5267">
                        <c:v>151</c:v>
                      </c:pt>
                      <c:pt idx="5268">
                        <c:v>152</c:v>
                      </c:pt>
                      <c:pt idx="5269">
                        <c:v>153</c:v>
                      </c:pt>
                      <c:pt idx="5270">
                        <c:v>154</c:v>
                      </c:pt>
                      <c:pt idx="5271">
                        <c:v>155</c:v>
                      </c:pt>
                      <c:pt idx="5272">
                        <c:v>156</c:v>
                      </c:pt>
                      <c:pt idx="5273">
                        <c:v>157</c:v>
                      </c:pt>
                      <c:pt idx="5274">
                        <c:v>158</c:v>
                      </c:pt>
                      <c:pt idx="5275">
                        <c:v>159</c:v>
                      </c:pt>
                      <c:pt idx="5276">
                        <c:v>161</c:v>
                      </c:pt>
                      <c:pt idx="5277">
                        <c:v>161</c:v>
                      </c:pt>
                      <c:pt idx="5278">
                        <c:v>162</c:v>
                      </c:pt>
                      <c:pt idx="5279">
                        <c:v>163</c:v>
                      </c:pt>
                      <c:pt idx="5280">
                        <c:v>164</c:v>
                      </c:pt>
                      <c:pt idx="5281">
                        <c:v>165</c:v>
                      </c:pt>
                      <c:pt idx="5282">
                        <c:v>166</c:v>
                      </c:pt>
                      <c:pt idx="5283">
                        <c:v>167</c:v>
                      </c:pt>
                      <c:pt idx="5284">
                        <c:v>168</c:v>
                      </c:pt>
                      <c:pt idx="5285">
                        <c:v>169</c:v>
                      </c:pt>
                      <c:pt idx="5286">
                        <c:v>170</c:v>
                      </c:pt>
                      <c:pt idx="5287">
                        <c:v>171</c:v>
                      </c:pt>
                      <c:pt idx="5288">
                        <c:v>172</c:v>
                      </c:pt>
                      <c:pt idx="5289">
                        <c:v>173</c:v>
                      </c:pt>
                      <c:pt idx="5290">
                        <c:v>175</c:v>
                      </c:pt>
                      <c:pt idx="5291">
                        <c:v>176</c:v>
                      </c:pt>
                      <c:pt idx="5292">
                        <c:v>177</c:v>
                      </c:pt>
                      <c:pt idx="5293">
                        <c:v>178</c:v>
                      </c:pt>
                      <c:pt idx="5294">
                        <c:v>179</c:v>
                      </c:pt>
                      <c:pt idx="5295">
                        <c:v>180</c:v>
                      </c:pt>
                      <c:pt idx="5296">
                        <c:v>180</c:v>
                      </c:pt>
                      <c:pt idx="5297">
                        <c:v>181</c:v>
                      </c:pt>
                      <c:pt idx="5298">
                        <c:v>182</c:v>
                      </c:pt>
                      <c:pt idx="5299">
                        <c:v>183</c:v>
                      </c:pt>
                      <c:pt idx="5300">
                        <c:v>184</c:v>
                      </c:pt>
                      <c:pt idx="5301">
                        <c:v>185</c:v>
                      </c:pt>
                      <c:pt idx="5302">
                        <c:v>186</c:v>
                      </c:pt>
                      <c:pt idx="5303">
                        <c:v>187</c:v>
                      </c:pt>
                      <c:pt idx="5304">
                        <c:v>189</c:v>
                      </c:pt>
                      <c:pt idx="5305">
                        <c:v>189</c:v>
                      </c:pt>
                      <c:pt idx="5306">
                        <c:v>190</c:v>
                      </c:pt>
                      <c:pt idx="5307">
                        <c:v>191</c:v>
                      </c:pt>
                      <c:pt idx="5308">
                        <c:v>192</c:v>
                      </c:pt>
                      <c:pt idx="5309">
                        <c:v>193</c:v>
                      </c:pt>
                      <c:pt idx="5310">
                        <c:v>194</c:v>
                      </c:pt>
                      <c:pt idx="5311">
                        <c:v>195</c:v>
                      </c:pt>
                      <c:pt idx="5312">
                        <c:v>196</c:v>
                      </c:pt>
                      <c:pt idx="5313">
                        <c:v>197</c:v>
                      </c:pt>
                      <c:pt idx="5314">
                        <c:v>198</c:v>
                      </c:pt>
                      <c:pt idx="5315">
                        <c:v>199</c:v>
                      </c:pt>
                      <c:pt idx="5316">
                        <c:v>200</c:v>
                      </c:pt>
                      <c:pt idx="5317">
                        <c:v>201</c:v>
                      </c:pt>
                      <c:pt idx="5318">
                        <c:v>202</c:v>
                      </c:pt>
                      <c:pt idx="5319">
                        <c:v>203</c:v>
                      </c:pt>
                      <c:pt idx="5320">
                        <c:v>204</c:v>
                      </c:pt>
                      <c:pt idx="5321">
                        <c:v>205</c:v>
                      </c:pt>
                      <c:pt idx="5322">
                        <c:v>207</c:v>
                      </c:pt>
                      <c:pt idx="5323">
                        <c:v>208</c:v>
                      </c:pt>
                      <c:pt idx="5324">
                        <c:v>209</c:v>
                      </c:pt>
                      <c:pt idx="5325">
                        <c:v>210</c:v>
                      </c:pt>
                      <c:pt idx="5326">
                        <c:v>211</c:v>
                      </c:pt>
                      <c:pt idx="5327">
                        <c:v>212</c:v>
                      </c:pt>
                      <c:pt idx="5328">
                        <c:v>213</c:v>
                      </c:pt>
                      <c:pt idx="5329">
                        <c:v>214</c:v>
                      </c:pt>
                      <c:pt idx="5330">
                        <c:v>214</c:v>
                      </c:pt>
                      <c:pt idx="5331">
                        <c:v>216</c:v>
                      </c:pt>
                      <c:pt idx="5332">
                        <c:v>216</c:v>
                      </c:pt>
                      <c:pt idx="5333">
                        <c:v>218</c:v>
                      </c:pt>
                      <c:pt idx="5334">
                        <c:v>218</c:v>
                      </c:pt>
                      <c:pt idx="5335">
                        <c:v>219</c:v>
                      </c:pt>
                      <c:pt idx="5336">
                        <c:v>220</c:v>
                      </c:pt>
                      <c:pt idx="5337">
                        <c:v>221</c:v>
                      </c:pt>
                      <c:pt idx="5338">
                        <c:v>222</c:v>
                      </c:pt>
                      <c:pt idx="5339">
                        <c:v>223</c:v>
                      </c:pt>
                      <c:pt idx="5340">
                        <c:v>224</c:v>
                      </c:pt>
                      <c:pt idx="5341">
                        <c:v>225</c:v>
                      </c:pt>
                      <c:pt idx="5342">
                        <c:v>226</c:v>
                      </c:pt>
                      <c:pt idx="5343">
                        <c:v>228</c:v>
                      </c:pt>
                      <c:pt idx="5344">
                        <c:v>228</c:v>
                      </c:pt>
                      <c:pt idx="5345">
                        <c:v>229</c:v>
                      </c:pt>
                      <c:pt idx="5346">
                        <c:v>230</c:v>
                      </c:pt>
                      <c:pt idx="5347">
                        <c:v>231</c:v>
                      </c:pt>
                      <c:pt idx="5348">
                        <c:v>232</c:v>
                      </c:pt>
                      <c:pt idx="5349">
                        <c:v>233</c:v>
                      </c:pt>
                      <c:pt idx="5350">
                        <c:v>234</c:v>
                      </c:pt>
                      <c:pt idx="5351">
                        <c:v>235</c:v>
                      </c:pt>
                      <c:pt idx="5352">
                        <c:v>236</c:v>
                      </c:pt>
                      <c:pt idx="5353">
                        <c:v>237</c:v>
                      </c:pt>
                      <c:pt idx="5354">
                        <c:v>238</c:v>
                      </c:pt>
                      <c:pt idx="5355">
                        <c:v>239</c:v>
                      </c:pt>
                      <c:pt idx="5356">
                        <c:v>240</c:v>
                      </c:pt>
                      <c:pt idx="5357">
                        <c:v>241</c:v>
                      </c:pt>
                      <c:pt idx="5358">
                        <c:v>242</c:v>
                      </c:pt>
                      <c:pt idx="5359">
                        <c:v>243</c:v>
                      </c:pt>
                      <c:pt idx="5360">
                        <c:v>244</c:v>
                      </c:pt>
                      <c:pt idx="5361">
                        <c:v>246</c:v>
                      </c:pt>
                      <c:pt idx="5362">
                        <c:v>247</c:v>
                      </c:pt>
                      <c:pt idx="5363">
                        <c:v>248</c:v>
                      </c:pt>
                      <c:pt idx="5364">
                        <c:v>249</c:v>
                      </c:pt>
                      <c:pt idx="5365">
                        <c:v>250</c:v>
                      </c:pt>
                      <c:pt idx="5366">
                        <c:v>250</c:v>
                      </c:pt>
                      <c:pt idx="5367">
                        <c:v>252</c:v>
                      </c:pt>
                      <c:pt idx="5368">
                        <c:v>252</c:v>
                      </c:pt>
                      <c:pt idx="5369">
                        <c:v>253</c:v>
                      </c:pt>
                      <c:pt idx="5370">
                        <c:v>255</c:v>
                      </c:pt>
                      <c:pt idx="5371">
                        <c:v>255</c:v>
                      </c:pt>
                      <c:pt idx="5372">
                        <c:v>256</c:v>
                      </c:pt>
                      <c:pt idx="5373">
                        <c:v>257</c:v>
                      </c:pt>
                      <c:pt idx="5374">
                        <c:v>258</c:v>
                      </c:pt>
                      <c:pt idx="5375">
                        <c:v>259</c:v>
                      </c:pt>
                      <c:pt idx="5376">
                        <c:v>260</c:v>
                      </c:pt>
                      <c:pt idx="5377">
                        <c:v>261</c:v>
                      </c:pt>
                      <c:pt idx="5378">
                        <c:v>262</c:v>
                      </c:pt>
                      <c:pt idx="5379">
                        <c:v>263</c:v>
                      </c:pt>
                      <c:pt idx="5380">
                        <c:v>264</c:v>
                      </c:pt>
                      <c:pt idx="5381">
                        <c:v>265</c:v>
                      </c:pt>
                      <c:pt idx="5382">
                        <c:v>266</c:v>
                      </c:pt>
                      <c:pt idx="5383">
                        <c:v>267</c:v>
                      </c:pt>
                      <c:pt idx="5384">
                        <c:v>268</c:v>
                      </c:pt>
                      <c:pt idx="5385">
                        <c:v>269</c:v>
                      </c:pt>
                      <c:pt idx="5386">
                        <c:v>270</c:v>
                      </c:pt>
                      <c:pt idx="5387">
                        <c:v>271</c:v>
                      </c:pt>
                      <c:pt idx="5388">
                        <c:v>273</c:v>
                      </c:pt>
                      <c:pt idx="5389">
                        <c:v>274</c:v>
                      </c:pt>
                      <c:pt idx="5390">
                        <c:v>275</c:v>
                      </c:pt>
                      <c:pt idx="5391">
                        <c:v>276</c:v>
                      </c:pt>
                      <c:pt idx="5392">
                        <c:v>276</c:v>
                      </c:pt>
                      <c:pt idx="5393">
                        <c:v>278</c:v>
                      </c:pt>
                      <c:pt idx="5394">
                        <c:v>278</c:v>
                      </c:pt>
                      <c:pt idx="5395">
                        <c:v>279</c:v>
                      </c:pt>
                      <c:pt idx="5396">
                        <c:v>280</c:v>
                      </c:pt>
                      <c:pt idx="5397">
                        <c:v>281</c:v>
                      </c:pt>
                      <c:pt idx="5398">
                        <c:v>282</c:v>
                      </c:pt>
                      <c:pt idx="5399">
                        <c:v>283</c:v>
                      </c:pt>
                      <c:pt idx="5400">
                        <c:v>284</c:v>
                      </c:pt>
                      <c:pt idx="5401">
                        <c:v>285</c:v>
                      </c:pt>
                      <c:pt idx="5402">
                        <c:v>286</c:v>
                      </c:pt>
                      <c:pt idx="5403">
                        <c:v>287</c:v>
                      </c:pt>
                      <c:pt idx="5404">
                        <c:v>288</c:v>
                      </c:pt>
                      <c:pt idx="5405">
                        <c:v>289</c:v>
                      </c:pt>
                      <c:pt idx="5406">
                        <c:v>290</c:v>
                      </c:pt>
                      <c:pt idx="5407">
                        <c:v>291</c:v>
                      </c:pt>
                      <c:pt idx="5408">
                        <c:v>292</c:v>
                      </c:pt>
                      <c:pt idx="5409">
                        <c:v>293</c:v>
                      </c:pt>
                      <c:pt idx="5410">
                        <c:v>294</c:v>
                      </c:pt>
                      <c:pt idx="5411">
                        <c:v>295</c:v>
                      </c:pt>
                      <c:pt idx="5412">
                        <c:v>296</c:v>
                      </c:pt>
                      <c:pt idx="5413">
                        <c:v>297</c:v>
                      </c:pt>
                      <c:pt idx="5414">
                        <c:v>298</c:v>
                      </c:pt>
                      <c:pt idx="5415">
                        <c:v>299</c:v>
                      </c:pt>
                    </c:numCache>
                  </c:numRef>
                </c:xVal>
                <c:yVal>
                  <c:numLit>
                    <c:formatCode>General</c:formatCode>
                    <c:ptCount val="1"/>
                    <c:pt idx="0">
                      <c:v>1</c:v>
                    </c:pt>
                  </c:numLit>
                </c:yVal>
                <c:smooth val="0"/>
                <c:extLst xmlns:c15="http://schemas.microsoft.com/office/drawing/2012/chart">
                  <c:ext xmlns:c16="http://schemas.microsoft.com/office/drawing/2014/chart" uri="{C3380CC4-5D6E-409C-BE32-E72D297353CC}">
                    <c16:uniqueId val="{00000004-2276-40EC-9460-4C95D20C52D0}"/>
                  </c:ext>
                </c:extLst>
              </c15:ser>
            </c15:filteredScatterSeries>
            <c15:filteredScatterSeries>
              <c15:ser>
                <c:idx val="2"/>
                <c:order val="2"/>
                <c:spPr>
                  <a:ln w="25400" cap="rnd">
                    <a:no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συγκεντρωτικά!$D$2:$D$5417</c15:sqref>
                        </c15:formulaRef>
                      </c:ext>
                    </c:extLst>
                    <c:numCache>
                      <c:formatCode>General</c:formatCode>
                      <c:ptCount val="5416"/>
                      <c:pt idx="0">
                        <c:v>0</c:v>
                      </c:pt>
                      <c:pt idx="1">
                        <c:v>1</c:v>
                      </c:pt>
                      <c:pt idx="2">
                        <c:v>2</c:v>
                      </c:pt>
                      <c:pt idx="3">
                        <c:v>3</c:v>
                      </c:pt>
                      <c:pt idx="4">
                        <c:v>4</c:v>
                      </c:pt>
                      <c:pt idx="5">
                        <c:v>5</c:v>
                      </c:pt>
                      <c:pt idx="6">
                        <c:v>6</c:v>
                      </c:pt>
                      <c:pt idx="7">
                        <c:v>7</c:v>
                      </c:pt>
                      <c:pt idx="8">
                        <c:v>8</c:v>
                      </c:pt>
                      <c:pt idx="9">
                        <c:v>8</c:v>
                      </c:pt>
                      <c:pt idx="10">
                        <c:v>9</c:v>
                      </c:pt>
                      <c:pt idx="11">
                        <c:v>10</c:v>
                      </c:pt>
                      <c:pt idx="12">
                        <c:v>11</c:v>
                      </c:pt>
                      <c:pt idx="13">
                        <c:v>12</c:v>
                      </c:pt>
                      <c:pt idx="14">
                        <c:v>13</c:v>
                      </c:pt>
                      <c:pt idx="15">
                        <c:v>14</c:v>
                      </c:pt>
                      <c:pt idx="16">
                        <c:v>16</c:v>
                      </c:pt>
                      <c:pt idx="17">
                        <c:v>16</c:v>
                      </c:pt>
                      <c:pt idx="18">
                        <c:v>17</c:v>
                      </c:pt>
                      <c:pt idx="19">
                        <c:v>19</c:v>
                      </c:pt>
                      <c:pt idx="20">
                        <c:v>19</c:v>
                      </c:pt>
                      <c:pt idx="21">
                        <c:v>20</c:v>
                      </c:pt>
                      <c:pt idx="22">
                        <c:v>21</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60</c:v>
                      </c:pt>
                      <c:pt idx="59">
                        <c:v>61</c:v>
                      </c:pt>
                      <c:pt idx="60">
                        <c:v>62</c:v>
                      </c:pt>
                      <c:pt idx="61">
                        <c:v>63</c:v>
                      </c:pt>
                      <c:pt idx="62">
                        <c:v>64</c:v>
                      </c:pt>
                      <c:pt idx="63">
                        <c:v>64</c:v>
                      </c:pt>
                      <c:pt idx="64">
                        <c:v>65</c:v>
                      </c:pt>
                      <c:pt idx="65">
                        <c:v>66</c:v>
                      </c:pt>
                      <c:pt idx="66">
                        <c:v>67</c:v>
                      </c:pt>
                      <c:pt idx="67">
                        <c:v>68</c:v>
                      </c:pt>
                      <c:pt idx="68">
                        <c:v>69</c:v>
                      </c:pt>
                      <c:pt idx="69">
                        <c:v>70</c:v>
                      </c:pt>
                      <c:pt idx="70">
                        <c:v>72</c:v>
                      </c:pt>
                      <c:pt idx="71">
                        <c:v>72</c:v>
                      </c:pt>
                      <c:pt idx="72">
                        <c:v>73</c:v>
                      </c:pt>
                      <c:pt idx="73">
                        <c:v>74</c:v>
                      </c:pt>
                      <c:pt idx="74">
                        <c:v>76</c:v>
                      </c:pt>
                      <c:pt idx="75">
                        <c:v>76</c:v>
                      </c:pt>
                      <c:pt idx="76">
                        <c:v>77</c:v>
                      </c:pt>
                      <c:pt idx="77">
                        <c:v>78</c:v>
                      </c:pt>
                      <c:pt idx="78">
                        <c:v>79</c:v>
                      </c:pt>
                      <c:pt idx="79">
                        <c:v>80</c:v>
                      </c:pt>
                      <c:pt idx="80">
                        <c:v>81</c:v>
                      </c:pt>
                      <c:pt idx="81">
                        <c:v>82</c:v>
                      </c:pt>
                      <c:pt idx="82">
                        <c:v>83</c:v>
                      </c:pt>
                      <c:pt idx="83">
                        <c:v>85</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108</c:v>
                      </c:pt>
                      <c:pt idx="107">
                        <c:v>109</c:v>
                      </c:pt>
                      <c:pt idx="108">
                        <c:v>110</c:v>
                      </c:pt>
                      <c:pt idx="109">
                        <c:v>111</c:v>
                      </c:pt>
                      <c:pt idx="110">
                        <c:v>112</c:v>
                      </c:pt>
                      <c:pt idx="111">
                        <c:v>113</c:v>
                      </c:pt>
                      <c:pt idx="112">
                        <c:v>114</c:v>
                      </c:pt>
                      <c:pt idx="113">
                        <c:v>114</c:v>
                      </c:pt>
                      <c:pt idx="114">
                        <c:v>116</c:v>
                      </c:pt>
                      <c:pt idx="115">
                        <c:v>116</c:v>
                      </c:pt>
                      <c:pt idx="116">
                        <c:v>118</c:v>
                      </c:pt>
                      <c:pt idx="117">
                        <c:v>118</c:v>
                      </c:pt>
                      <c:pt idx="118">
                        <c:v>119</c:v>
                      </c:pt>
                      <c:pt idx="119">
                        <c:v>120</c:v>
                      </c:pt>
                      <c:pt idx="120">
                        <c:v>122</c:v>
                      </c:pt>
                      <c:pt idx="121">
                        <c:v>122</c:v>
                      </c:pt>
                      <c:pt idx="122">
                        <c:v>123</c:v>
                      </c:pt>
                      <c:pt idx="123">
                        <c:v>124</c:v>
                      </c:pt>
                      <c:pt idx="124">
                        <c:v>126</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162</c:v>
                      </c:pt>
                      <c:pt idx="161">
                        <c:v>163</c:v>
                      </c:pt>
                      <c:pt idx="162">
                        <c:v>164</c:v>
                      </c:pt>
                      <c:pt idx="163">
                        <c:v>165</c:v>
                      </c:pt>
                      <c:pt idx="164">
                        <c:v>166</c:v>
                      </c:pt>
                      <c:pt idx="165">
                        <c:v>167</c:v>
                      </c:pt>
                      <c:pt idx="166">
                        <c:v>167</c:v>
                      </c:pt>
                      <c:pt idx="167">
                        <c:v>168</c:v>
                      </c:pt>
                      <c:pt idx="168">
                        <c:v>169</c:v>
                      </c:pt>
                      <c:pt idx="169">
                        <c:v>170</c:v>
                      </c:pt>
                      <c:pt idx="170">
                        <c:v>171</c:v>
                      </c:pt>
                      <c:pt idx="171">
                        <c:v>173</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206</c:v>
                      </c:pt>
                      <c:pt idx="205">
                        <c:v>207</c:v>
                      </c:pt>
                      <c:pt idx="206">
                        <c:v>207</c:v>
                      </c:pt>
                      <c:pt idx="207">
                        <c:v>209</c:v>
                      </c:pt>
                      <c:pt idx="208">
                        <c:v>209</c:v>
                      </c:pt>
                      <c:pt idx="209">
                        <c:v>210</c:v>
                      </c:pt>
                      <c:pt idx="210">
                        <c:v>211</c:v>
                      </c:pt>
                      <c:pt idx="211">
                        <c:v>213</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242</c:v>
                      </c:pt>
                      <c:pt idx="241">
                        <c:v>243</c:v>
                      </c:pt>
                      <c:pt idx="242">
                        <c:v>243</c:v>
                      </c:pt>
                      <c:pt idx="243">
                        <c:v>245</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285</c:v>
                      </c:pt>
                      <c:pt idx="284">
                        <c:v>285</c:v>
                      </c:pt>
                      <c:pt idx="285">
                        <c:v>287</c:v>
                      </c:pt>
                      <c:pt idx="286">
                        <c:v>287</c:v>
                      </c:pt>
                      <c:pt idx="287">
                        <c:v>289</c:v>
                      </c:pt>
                      <c:pt idx="288">
                        <c:v>289</c:v>
                      </c:pt>
                      <c:pt idx="289">
                        <c:v>290</c:v>
                      </c:pt>
                      <c:pt idx="290">
                        <c:v>291</c:v>
                      </c:pt>
                      <c:pt idx="291">
                        <c:v>292</c:v>
                      </c:pt>
                      <c:pt idx="292">
                        <c:v>293</c:v>
                      </c:pt>
                      <c:pt idx="293">
                        <c:v>294</c:v>
                      </c:pt>
                      <c:pt idx="294">
                        <c:v>295</c:v>
                      </c:pt>
                      <c:pt idx="295">
                        <c:v>296</c:v>
                      </c:pt>
                      <c:pt idx="296">
                        <c:v>297</c:v>
                      </c:pt>
                      <c:pt idx="297">
                        <c:v>298</c:v>
                      </c:pt>
                      <c:pt idx="298">
                        <c:v>299</c:v>
                      </c:pt>
                      <c:pt idx="299">
                        <c:v>1</c:v>
                      </c:pt>
                      <c:pt idx="300">
                        <c:v>1</c:v>
                      </c:pt>
                      <c:pt idx="301">
                        <c:v>2</c:v>
                      </c:pt>
                      <c:pt idx="302">
                        <c:v>3</c:v>
                      </c:pt>
                      <c:pt idx="303">
                        <c:v>4</c:v>
                      </c:pt>
                      <c:pt idx="304">
                        <c:v>5</c:v>
                      </c:pt>
                      <c:pt idx="305">
                        <c:v>6</c:v>
                      </c:pt>
                      <c:pt idx="306">
                        <c:v>7</c:v>
                      </c:pt>
                      <c:pt idx="307">
                        <c:v>8</c:v>
                      </c:pt>
                      <c:pt idx="308">
                        <c:v>9</c:v>
                      </c:pt>
                      <c:pt idx="309">
                        <c:v>10</c:v>
                      </c:pt>
                      <c:pt idx="310">
                        <c:v>11</c:v>
                      </c:pt>
                      <c:pt idx="311">
                        <c:v>12</c:v>
                      </c:pt>
                      <c:pt idx="312">
                        <c:v>13</c:v>
                      </c:pt>
                      <c:pt idx="313">
                        <c:v>14</c:v>
                      </c:pt>
                      <c:pt idx="314">
                        <c:v>15</c:v>
                      </c:pt>
                      <c:pt idx="315">
                        <c:v>16</c:v>
                      </c:pt>
                      <c:pt idx="316">
                        <c:v>17</c:v>
                      </c:pt>
                      <c:pt idx="317">
                        <c:v>18</c:v>
                      </c:pt>
                      <c:pt idx="318">
                        <c:v>19</c:v>
                      </c:pt>
                      <c:pt idx="319">
                        <c:v>20</c:v>
                      </c:pt>
                      <c:pt idx="320">
                        <c:v>21</c:v>
                      </c:pt>
                      <c:pt idx="321">
                        <c:v>22</c:v>
                      </c:pt>
                      <c:pt idx="322">
                        <c:v>23</c:v>
                      </c:pt>
                      <c:pt idx="323">
                        <c:v>24</c:v>
                      </c:pt>
                      <c:pt idx="324">
                        <c:v>25</c:v>
                      </c:pt>
                      <c:pt idx="325">
                        <c:v>26</c:v>
                      </c:pt>
                      <c:pt idx="326">
                        <c:v>27</c:v>
                      </c:pt>
                      <c:pt idx="327">
                        <c:v>28</c:v>
                      </c:pt>
                      <c:pt idx="328">
                        <c:v>29</c:v>
                      </c:pt>
                      <c:pt idx="329">
                        <c:v>30</c:v>
                      </c:pt>
                      <c:pt idx="330">
                        <c:v>31</c:v>
                      </c:pt>
                      <c:pt idx="331">
                        <c:v>32</c:v>
                      </c:pt>
                      <c:pt idx="332">
                        <c:v>33</c:v>
                      </c:pt>
                      <c:pt idx="333">
                        <c:v>34</c:v>
                      </c:pt>
                      <c:pt idx="334">
                        <c:v>35</c:v>
                      </c:pt>
                      <c:pt idx="335">
                        <c:v>36</c:v>
                      </c:pt>
                      <c:pt idx="336">
                        <c:v>37</c:v>
                      </c:pt>
                      <c:pt idx="337">
                        <c:v>38</c:v>
                      </c:pt>
                      <c:pt idx="338">
                        <c:v>39</c:v>
                      </c:pt>
                      <c:pt idx="339">
                        <c:v>40</c:v>
                      </c:pt>
                      <c:pt idx="340">
                        <c:v>41</c:v>
                      </c:pt>
                      <c:pt idx="341">
                        <c:v>42</c:v>
                      </c:pt>
                      <c:pt idx="342">
                        <c:v>43</c:v>
                      </c:pt>
                      <c:pt idx="343">
                        <c:v>44</c:v>
                      </c:pt>
                      <c:pt idx="344">
                        <c:v>44</c:v>
                      </c:pt>
                      <c:pt idx="345">
                        <c:v>46</c:v>
                      </c:pt>
                      <c:pt idx="346">
                        <c:v>46</c:v>
                      </c:pt>
                      <c:pt idx="347">
                        <c:v>47</c:v>
                      </c:pt>
                      <c:pt idx="348">
                        <c:v>49</c:v>
                      </c:pt>
                      <c:pt idx="349">
                        <c:v>50</c:v>
                      </c:pt>
                      <c:pt idx="350">
                        <c:v>51</c:v>
                      </c:pt>
                      <c:pt idx="351">
                        <c:v>52</c:v>
                      </c:pt>
                      <c:pt idx="352">
                        <c:v>53</c:v>
                      </c:pt>
                      <c:pt idx="353">
                        <c:v>54</c:v>
                      </c:pt>
                      <c:pt idx="354">
                        <c:v>55</c:v>
                      </c:pt>
                      <c:pt idx="355">
                        <c:v>56</c:v>
                      </c:pt>
                      <c:pt idx="356">
                        <c:v>57</c:v>
                      </c:pt>
                      <c:pt idx="357">
                        <c:v>58</c:v>
                      </c:pt>
                      <c:pt idx="358">
                        <c:v>59</c:v>
                      </c:pt>
                      <c:pt idx="359">
                        <c:v>60</c:v>
                      </c:pt>
                      <c:pt idx="360">
                        <c:v>61</c:v>
                      </c:pt>
                      <c:pt idx="361">
                        <c:v>62</c:v>
                      </c:pt>
                      <c:pt idx="362">
                        <c:v>63</c:v>
                      </c:pt>
                      <c:pt idx="363">
                        <c:v>64</c:v>
                      </c:pt>
                      <c:pt idx="364">
                        <c:v>65</c:v>
                      </c:pt>
                      <c:pt idx="365">
                        <c:v>66</c:v>
                      </c:pt>
                      <c:pt idx="366">
                        <c:v>67</c:v>
                      </c:pt>
                      <c:pt idx="367">
                        <c:v>68</c:v>
                      </c:pt>
                      <c:pt idx="368">
                        <c:v>69</c:v>
                      </c:pt>
                      <c:pt idx="369">
                        <c:v>70</c:v>
                      </c:pt>
                      <c:pt idx="370">
                        <c:v>71</c:v>
                      </c:pt>
                      <c:pt idx="371">
                        <c:v>72</c:v>
                      </c:pt>
                      <c:pt idx="372">
                        <c:v>73</c:v>
                      </c:pt>
                      <c:pt idx="373">
                        <c:v>74</c:v>
                      </c:pt>
                      <c:pt idx="374">
                        <c:v>75</c:v>
                      </c:pt>
                      <c:pt idx="375">
                        <c:v>76</c:v>
                      </c:pt>
                      <c:pt idx="376">
                        <c:v>77</c:v>
                      </c:pt>
                      <c:pt idx="377">
                        <c:v>78</c:v>
                      </c:pt>
                      <c:pt idx="378">
                        <c:v>79</c:v>
                      </c:pt>
                      <c:pt idx="379">
                        <c:v>80</c:v>
                      </c:pt>
                      <c:pt idx="380">
                        <c:v>81</c:v>
                      </c:pt>
                      <c:pt idx="381">
                        <c:v>82</c:v>
                      </c:pt>
                      <c:pt idx="382">
                        <c:v>83</c:v>
                      </c:pt>
                      <c:pt idx="383">
                        <c:v>84</c:v>
                      </c:pt>
                      <c:pt idx="384">
                        <c:v>85</c:v>
                      </c:pt>
                      <c:pt idx="385">
                        <c:v>86</c:v>
                      </c:pt>
                      <c:pt idx="386">
                        <c:v>87</c:v>
                      </c:pt>
                      <c:pt idx="387">
                        <c:v>87</c:v>
                      </c:pt>
                      <c:pt idx="388">
                        <c:v>89</c:v>
                      </c:pt>
                      <c:pt idx="389">
                        <c:v>89</c:v>
                      </c:pt>
                      <c:pt idx="390">
                        <c:v>90</c:v>
                      </c:pt>
                      <c:pt idx="391">
                        <c:v>91</c:v>
                      </c:pt>
                      <c:pt idx="392">
                        <c:v>92</c:v>
                      </c:pt>
                      <c:pt idx="393">
                        <c:v>93</c:v>
                      </c:pt>
                      <c:pt idx="394">
                        <c:v>94</c:v>
                      </c:pt>
                      <c:pt idx="395">
                        <c:v>95</c:v>
                      </c:pt>
                      <c:pt idx="396">
                        <c:v>97</c:v>
                      </c:pt>
                      <c:pt idx="397">
                        <c:v>98</c:v>
                      </c:pt>
                      <c:pt idx="398">
                        <c:v>99</c:v>
                      </c:pt>
                      <c:pt idx="399">
                        <c:v>100</c:v>
                      </c:pt>
                      <c:pt idx="400">
                        <c:v>101</c:v>
                      </c:pt>
                      <c:pt idx="401">
                        <c:v>102</c:v>
                      </c:pt>
                      <c:pt idx="402">
                        <c:v>103</c:v>
                      </c:pt>
                      <c:pt idx="403">
                        <c:v>104</c:v>
                      </c:pt>
                      <c:pt idx="404">
                        <c:v>105</c:v>
                      </c:pt>
                      <c:pt idx="405">
                        <c:v>106</c:v>
                      </c:pt>
                      <c:pt idx="406">
                        <c:v>107</c:v>
                      </c:pt>
                      <c:pt idx="407">
                        <c:v>108</c:v>
                      </c:pt>
                      <c:pt idx="408">
                        <c:v>109</c:v>
                      </c:pt>
                      <c:pt idx="409">
                        <c:v>110</c:v>
                      </c:pt>
                      <c:pt idx="410">
                        <c:v>111</c:v>
                      </c:pt>
                      <c:pt idx="411">
                        <c:v>112</c:v>
                      </c:pt>
                      <c:pt idx="412">
                        <c:v>113</c:v>
                      </c:pt>
                      <c:pt idx="413">
                        <c:v>114</c:v>
                      </c:pt>
                      <c:pt idx="414">
                        <c:v>115</c:v>
                      </c:pt>
                      <c:pt idx="415">
                        <c:v>116</c:v>
                      </c:pt>
                      <c:pt idx="416">
                        <c:v>117</c:v>
                      </c:pt>
                      <c:pt idx="417">
                        <c:v>118</c:v>
                      </c:pt>
                      <c:pt idx="418">
                        <c:v>119</c:v>
                      </c:pt>
                      <c:pt idx="419">
                        <c:v>120</c:v>
                      </c:pt>
                      <c:pt idx="420">
                        <c:v>121</c:v>
                      </c:pt>
                      <c:pt idx="421">
                        <c:v>122</c:v>
                      </c:pt>
                      <c:pt idx="422">
                        <c:v>123</c:v>
                      </c:pt>
                      <c:pt idx="423">
                        <c:v>124</c:v>
                      </c:pt>
                      <c:pt idx="424">
                        <c:v>125</c:v>
                      </c:pt>
                      <c:pt idx="425">
                        <c:v>126</c:v>
                      </c:pt>
                      <c:pt idx="426">
                        <c:v>127</c:v>
                      </c:pt>
                      <c:pt idx="427">
                        <c:v>128</c:v>
                      </c:pt>
                      <c:pt idx="428">
                        <c:v>129</c:v>
                      </c:pt>
                      <c:pt idx="429">
                        <c:v>130</c:v>
                      </c:pt>
                      <c:pt idx="430">
                        <c:v>131</c:v>
                      </c:pt>
                      <c:pt idx="431">
                        <c:v>132</c:v>
                      </c:pt>
                      <c:pt idx="432">
                        <c:v>133</c:v>
                      </c:pt>
                      <c:pt idx="433">
                        <c:v>134</c:v>
                      </c:pt>
                      <c:pt idx="434">
                        <c:v>135</c:v>
                      </c:pt>
                      <c:pt idx="435">
                        <c:v>136</c:v>
                      </c:pt>
                      <c:pt idx="436">
                        <c:v>137</c:v>
                      </c:pt>
                      <c:pt idx="437">
                        <c:v>138</c:v>
                      </c:pt>
                      <c:pt idx="438">
                        <c:v>139</c:v>
                      </c:pt>
                      <c:pt idx="439">
                        <c:v>140</c:v>
                      </c:pt>
                      <c:pt idx="440">
                        <c:v>141</c:v>
                      </c:pt>
                      <c:pt idx="441">
                        <c:v>141</c:v>
                      </c:pt>
                      <c:pt idx="442">
                        <c:v>142</c:v>
                      </c:pt>
                      <c:pt idx="443">
                        <c:v>144</c:v>
                      </c:pt>
                      <c:pt idx="444">
                        <c:v>144</c:v>
                      </c:pt>
                      <c:pt idx="445">
                        <c:v>145</c:v>
                      </c:pt>
                      <c:pt idx="446">
                        <c:v>147</c:v>
                      </c:pt>
                      <c:pt idx="447">
                        <c:v>147</c:v>
                      </c:pt>
                      <c:pt idx="448">
                        <c:v>149</c:v>
                      </c:pt>
                      <c:pt idx="449">
                        <c:v>150</c:v>
                      </c:pt>
                      <c:pt idx="450">
                        <c:v>151</c:v>
                      </c:pt>
                      <c:pt idx="451">
                        <c:v>152</c:v>
                      </c:pt>
                      <c:pt idx="452">
                        <c:v>153</c:v>
                      </c:pt>
                      <c:pt idx="453">
                        <c:v>154</c:v>
                      </c:pt>
                      <c:pt idx="454">
                        <c:v>155</c:v>
                      </c:pt>
                      <c:pt idx="455">
                        <c:v>156</c:v>
                      </c:pt>
                      <c:pt idx="456">
                        <c:v>157</c:v>
                      </c:pt>
                      <c:pt idx="457">
                        <c:v>158</c:v>
                      </c:pt>
                      <c:pt idx="458">
                        <c:v>159</c:v>
                      </c:pt>
                      <c:pt idx="459">
                        <c:v>160</c:v>
                      </c:pt>
                      <c:pt idx="460">
                        <c:v>161</c:v>
                      </c:pt>
                      <c:pt idx="461">
                        <c:v>162</c:v>
                      </c:pt>
                      <c:pt idx="462">
                        <c:v>163</c:v>
                      </c:pt>
                      <c:pt idx="463">
                        <c:v>164</c:v>
                      </c:pt>
                      <c:pt idx="464">
                        <c:v>165</c:v>
                      </c:pt>
                      <c:pt idx="465">
                        <c:v>166</c:v>
                      </c:pt>
                      <c:pt idx="466">
                        <c:v>167</c:v>
                      </c:pt>
                      <c:pt idx="467">
                        <c:v>168</c:v>
                      </c:pt>
                      <c:pt idx="468">
                        <c:v>169</c:v>
                      </c:pt>
                      <c:pt idx="469">
                        <c:v>170</c:v>
                      </c:pt>
                      <c:pt idx="470">
                        <c:v>171</c:v>
                      </c:pt>
                      <c:pt idx="471">
                        <c:v>172</c:v>
                      </c:pt>
                      <c:pt idx="472">
                        <c:v>173</c:v>
                      </c:pt>
                      <c:pt idx="473">
                        <c:v>174</c:v>
                      </c:pt>
                      <c:pt idx="474">
                        <c:v>175</c:v>
                      </c:pt>
                      <c:pt idx="475">
                        <c:v>176</c:v>
                      </c:pt>
                      <c:pt idx="476">
                        <c:v>177</c:v>
                      </c:pt>
                      <c:pt idx="477">
                        <c:v>178</c:v>
                      </c:pt>
                      <c:pt idx="478">
                        <c:v>179</c:v>
                      </c:pt>
                      <c:pt idx="479">
                        <c:v>180</c:v>
                      </c:pt>
                      <c:pt idx="480">
                        <c:v>181</c:v>
                      </c:pt>
                      <c:pt idx="481">
                        <c:v>182</c:v>
                      </c:pt>
                      <c:pt idx="482">
                        <c:v>183</c:v>
                      </c:pt>
                      <c:pt idx="483">
                        <c:v>184</c:v>
                      </c:pt>
                      <c:pt idx="484">
                        <c:v>185</c:v>
                      </c:pt>
                      <c:pt idx="485">
                        <c:v>186</c:v>
                      </c:pt>
                      <c:pt idx="486">
                        <c:v>186</c:v>
                      </c:pt>
                      <c:pt idx="487">
                        <c:v>187</c:v>
                      </c:pt>
                      <c:pt idx="488">
                        <c:v>188</c:v>
                      </c:pt>
                      <c:pt idx="489">
                        <c:v>189</c:v>
                      </c:pt>
                      <c:pt idx="490">
                        <c:v>190</c:v>
                      </c:pt>
                      <c:pt idx="491">
                        <c:v>191</c:v>
                      </c:pt>
                      <c:pt idx="492">
                        <c:v>192</c:v>
                      </c:pt>
                      <c:pt idx="493">
                        <c:v>194</c:v>
                      </c:pt>
                      <c:pt idx="494">
                        <c:v>195</c:v>
                      </c:pt>
                      <c:pt idx="495">
                        <c:v>196</c:v>
                      </c:pt>
                      <c:pt idx="496">
                        <c:v>197</c:v>
                      </c:pt>
                      <c:pt idx="497">
                        <c:v>198</c:v>
                      </c:pt>
                      <c:pt idx="498">
                        <c:v>199</c:v>
                      </c:pt>
                      <c:pt idx="499">
                        <c:v>200</c:v>
                      </c:pt>
                      <c:pt idx="500">
                        <c:v>201</c:v>
                      </c:pt>
                      <c:pt idx="501">
                        <c:v>202</c:v>
                      </c:pt>
                      <c:pt idx="502">
                        <c:v>203</c:v>
                      </c:pt>
                      <c:pt idx="503">
                        <c:v>204</c:v>
                      </c:pt>
                      <c:pt idx="504">
                        <c:v>205</c:v>
                      </c:pt>
                      <c:pt idx="505">
                        <c:v>206</c:v>
                      </c:pt>
                      <c:pt idx="506">
                        <c:v>207</c:v>
                      </c:pt>
                      <c:pt idx="507">
                        <c:v>208</c:v>
                      </c:pt>
                      <c:pt idx="508">
                        <c:v>209</c:v>
                      </c:pt>
                      <c:pt idx="509">
                        <c:v>210</c:v>
                      </c:pt>
                      <c:pt idx="510">
                        <c:v>211</c:v>
                      </c:pt>
                      <c:pt idx="511">
                        <c:v>212</c:v>
                      </c:pt>
                      <c:pt idx="512">
                        <c:v>213</c:v>
                      </c:pt>
                      <c:pt idx="513">
                        <c:v>214</c:v>
                      </c:pt>
                      <c:pt idx="514">
                        <c:v>215</c:v>
                      </c:pt>
                      <c:pt idx="515">
                        <c:v>216</c:v>
                      </c:pt>
                      <c:pt idx="516">
                        <c:v>217</c:v>
                      </c:pt>
                      <c:pt idx="517">
                        <c:v>218</c:v>
                      </c:pt>
                      <c:pt idx="518">
                        <c:v>219</c:v>
                      </c:pt>
                      <c:pt idx="519">
                        <c:v>220</c:v>
                      </c:pt>
                      <c:pt idx="520">
                        <c:v>221</c:v>
                      </c:pt>
                      <c:pt idx="521">
                        <c:v>222</c:v>
                      </c:pt>
                      <c:pt idx="522">
                        <c:v>223</c:v>
                      </c:pt>
                      <c:pt idx="523">
                        <c:v>224</c:v>
                      </c:pt>
                      <c:pt idx="524">
                        <c:v>225</c:v>
                      </c:pt>
                      <c:pt idx="525">
                        <c:v>225</c:v>
                      </c:pt>
                      <c:pt idx="526">
                        <c:v>226</c:v>
                      </c:pt>
                      <c:pt idx="527">
                        <c:v>227</c:v>
                      </c:pt>
                      <c:pt idx="528">
                        <c:v>228</c:v>
                      </c:pt>
                      <c:pt idx="529">
                        <c:v>229</c:v>
                      </c:pt>
                      <c:pt idx="530">
                        <c:v>231</c:v>
                      </c:pt>
                      <c:pt idx="531">
                        <c:v>231</c:v>
                      </c:pt>
                      <c:pt idx="532">
                        <c:v>232</c:v>
                      </c:pt>
                      <c:pt idx="533">
                        <c:v>233</c:v>
                      </c:pt>
                      <c:pt idx="534">
                        <c:v>234</c:v>
                      </c:pt>
                      <c:pt idx="535">
                        <c:v>236</c:v>
                      </c:pt>
                      <c:pt idx="536">
                        <c:v>237</c:v>
                      </c:pt>
                      <c:pt idx="537">
                        <c:v>238</c:v>
                      </c:pt>
                      <c:pt idx="538">
                        <c:v>239</c:v>
                      </c:pt>
                      <c:pt idx="539">
                        <c:v>240</c:v>
                      </c:pt>
                      <c:pt idx="540">
                        <c:v>241</c:v>
                      </c:pt>
                      <c:pt idx="541">
                        <c:v>242</c:v>
                      </c:pt>
                      <c:pt idx="542">
                        <c:v>243</c:v>
                      </c:pt>
                      <c:pt idx="543">
                        <c:v>244</c:v>
                      </c:pt>
                      <c:pt idx="544">
                        <c:v>245</c:v>
                      </c:pt>
                      <c:pt idx="545">
                        <c:v>246</c:v>
                      </c:pt>
                      <c:pt idx="546">
                        <c:v>247</c:v>
                      </c:pt>
                      <c:pt idx="547">
                        <c:v>248</c:v>
                      </c:pt>
                      <c:pt idx="548">
                        <c:v>249</c:v>
                      </c:pt>
                      <c:pt idx="549">
                        <c:v>250</c:v>
                      </c:pt>
                      <c:pt idx="550">
                        <c:v>251</c:v>
                      </c:pt>
                      <c:pt idx="551">
                        <c:v>252</c:v>
                      </c:pt>
                      <c:pt idx="552">
                        <c:v>253</c:v>
                      </c:pt>
                      <c:pt idx="553">
                        <c:v>254</c:v>
                      </c:pt>
                      <c:pt idx="554">
                        <c:v>255</c:v>
                      </c:pt>
                      <c:pt idx="555">
                        <c:v>256</c:v>
                      </c:pt>
                      <c:pt idx="556">
                        <c:v>257</c:v>
                      </c:pt>
                      <c:pt idx="557">
                        <c:v>258</c:v>
                      </c:pt>
                      <c:pt idx="558">
                        <c:v>259</c:v>
                      </c:pt>
                      <c:pt idx="559">
                        <c:v>260</c:v>
                      </c:pt>
                      <c:pt idx="560">
                        <c:v>261</c:v>
                      </c:pt>
                      <c:pt idx="561">
                        <c:v>262</c:v>
                      </c:pt>
                      <c:pt idx="562">
                        <c:v>263</c:v>
                      </c:pt>
                      <c:pt idx="563">
                        <c:v>264</c:v>
                      </c:pt>
                      <c:pt idx="564">
                        <c:v>264</c:v>
                      </c:pt>
                      <c:pt idx="565">
                        <c:v>265</c:v>
                      </c:pt>
                      <c:pt idx="566">
                        <c:v>267</c:v>
                      </c:pt>
                      <c:pt idx="567">
                        <c:v>267</c:v>
                      </c:pt>
                      <c:pt idx="568">
                        <c:v>268</c:v>
                      </c:pt>
                      <c:pt idx="569">
                        <c:v>270</c:v>
                      </c:pt>
                      <c:pt idx="570">
                        <c:v>270</c:v>
                      </c:pt>
                      <c:pt idx="571">
                        <c:v>271</c:v>
                      </c:pt>
                      <c:pt idx="572">
                        <c:v>272</c:v>
                      </c:pt>
                      <c:pt idx="573">
                        <c:v>273</c:v>
                      </c:pt>
                      <c:pt idx="574">
                        <c:v>274</c:v>
                      </c:pt>
                      <c:pt idx="575">
                        <c:v>275</c:v>
                      </c:pt>
                      <c:pt idx="576">
                        <c:v>276</c:v>
                      </c:pt>
                      <c:pt idx="577">
                        <c:v>278</c:v>
                      </c:pt>
                      <c:pt idx="578">
                        <c:v>279</c:v>
                      </c:pt>
                      <c:pt idx="579">
                        <c:v>280</c:v>
                      </c:pt>
                      <c:pt idx="580">
                        <c:v>281</c:v>
                      </c:pt>
                      <c:pt idx="581">
                        <c:v>282</c:v>
                      </c:pt>
                      <c:pt idx="582">
                        <c:v>283</c:v>
                      </c:pt>
                      <c:pt idx="583">
                        <c:v>284</c:v>
                      </c:pt>
                      <c:pt idx="584">
                        <c:v>285</c:v>
                      </c:pt>
                      <c:pt idx="585">
                        <c:v>286</c:v>
                      </c:pt>
                      <c:pt idx="586">
                        <c:v>287</c:v>
                      </c:pt>
                      <c:pt idx="587">
                        <c:v>288</c:v>
                      </c:pt>
                      <c:pt idx="588">
                        <c:v>289</c:v>
                      </c:pt>
                      <c:pt idx="589">
                        <c:v>290</c:v>
                      </c:pt>
                      <c:pt idx="590">
                        <c:v>291</c:v>
                      </c:pt>
                      <c:pt idx="591">
                        <c:v>292</c:v>
                      </c:pt>
                      <c:pt idx="592">
                        <c:v>293</c:v>
                      </c:pt>
                      <c:pt idx="593">
                        <c:v>294</c:v>
                      </c:pt>
                      <c:pt idx="594">
                        <c:v>295</c:v>
                      </c:pt>
                      <c:pt idx="595">
                        <c:v>296</c:v>
                      </c:pt>
                      <c:pt idx="596">
                        <c:v>297</c:v>
                      </c:pt>
                      <c:pt idx="597">
                        <c:v>298</c:v>
                      </c:pt>
                      <c:pt idx="598">
                        <c:v>299</c:v>
                      </c:pt>
                      <c:pt idx="599">
                        <c:v>300</c:v>
                      </c:pt>
                      <c:pt idx="600">
                        <c:v>0</c:v>
                      </c:pt>
                      <c:pt idx="601">
                        <c:v>1</c:v>
                      </c:pt>
                      <c:pt idx="602">
                        <c:v>2</c:v>
                      </c:pt>
                      <c:pt idx="603">
                        <c:v>3</c:v>
                      </c:pt>
                      <c:pt idx="604">
                        <c:v>4</c:v>
                      </c:pt>
                      <c:pt idx="605">
                        <c:v>5</c:v>
                      </c:pt>
                      <c:pt idx="606">
                        <c:v>6</c:v>
                      </c:pt>
                      <c:pt idx="607">
                        <c:v>7</c:v>
                      </c:pt>
                      <c:pt idx="608">
                        <c:v>8</c:v>
                      </c:pt>
                      <c:pt idx="609">
                        <c:v>9</c:v>
                      </c:pt>
                      <c:pt idx="610">
                        <c:v>10</c:v>
                      </c:pt>
                      <c:pt idx="611">
                        <c:v>11</c:v>
                      </c:pt>
                      <c:pt idx="612">
                        <c:v>12</c:v>
                      </c:pt>
                      <c:pt idx="613">
                        <c:v>13</c:v>
                      </c:pt>
                      <c:pt idx="614">
                        <c:v>14</c:v>
                      </c:pt>
                      <c:pt idx="615">
                        <c:v>15</c:v>
                      </c:pt>
                      <c:pt idx="616">
                        <c:v>16</c:v>
                      </c:pt>
                      <c:pt idx="617">
                        <c:v>17</c:v>
                      </c:pt>
                      <c:pt idx="618">
                        <c:v>18</c:v>
                      </c:pt>
                      <c:pt idx="619">
                        <c:v>19</c:v>
                      </c:pt>
                      <c:pt idx="620">
                        <c:v>20</c:v>
                      </c:pt>
                      <c:pt idx="621">
                        <c:v>21</c:v>
                      </c:pt>
                      <c:pt idx="622">
                        <c:v>22</c:v>
                      </c:pt>
                      <c:pt idx="623">
                        <c:v>23</c:v>
                      </c:pt>
                      <c:pt idx="624">
                        <c:v>24</c:v>
                      </c:pt>
                      <c:pt idx="625">
                        <c:v>25</c:v>
                      </c:pt>
                      <c:pt idx="626">
                        <c:v>26</c:v>
                      </c:pt>
                      <c:pt idx="627">
                        <c:v>27</c:v>
                      </c:pt>
                      <c:pt idx="628">
                        <c:v>28</c:v>
                      </c:pt>
                      <c:pt idx="629">
                        <c:v>29</c:v>
                      </c:pt>
                      <c:pt idx="630">
                        <c:v>30</c:v>
                      </c:pt>
                      <c:pt idx="631">
                        <c:v>31</c:v>
                      </c:pt>
                      <c:pt idx="632">
                        <c:v>32</c:v>
                      </c:pt>
                      <c:pt idx="633">
                        <c:v>33</c:v>
                      </c:pt>
                      <c:pt idx="634">
                        <c:v>34</c:v>
                      </c:pt>
                      <c:pt idx="635">
                        <c:v>35</c:v>
                      </c:pt>
                      <c:pt idx="636">
                        <c:v>36</c:v>
                      </c:pt>
                      <c:pt idx="637">
                        <c:v>37</c:v>
                      </c:pt>
                      <c:pt idx="638">
                        <c:v>38</c:v>
                      </c:pt>
                      <c:pt idx="639">
                        <c:v>39</c:v>
                      </c:pt>
                      <c:pt idx="640">
                        <c:v>40</c:v>
                      </c:pt>
                      <c:pt idx="641">
                        <c:v>41</c:v>
                      </c:pt>
                      <c:pt idx="642">
                        <c:v>42</c:v>
                      </c:pt>
                      <c:pt idx="643">
                        <c:v>43</c:v>
                      </c:pt>
                      <c:pt idx="644">
                        <c:v>44</c:v>
                      </c:pt>
                      <c:pt idx="645">
                        <c:v>45</c:v>
                      </c:pt>
                      <c:pt idx="646">
                        <c:v>46</c:v>
                      </c:pt>
                      <c:pt idx="647">
                        <c:v>47</c:v>
                      </c:pt>
                      <c:pt idx="648">
                        <c:v>48</c:v>
                      </c:pt>
                      <c:pt idx="649">
                        <c:v>49</c:v>
                      </c:pt>
                      <c:pt idx="650">
                        <c:v>50</c:v>
                      </c:pt>
                      <c:pt idx="651">
                        <c:v>51</c:v>
                      </c:pt>
                      <c:pt idx="652">
                        <c:v>52</c:v>
                      </c:pt>
                      <c:pt idx="653">
                        <c:v>53</c:v>
                      </c:pt>
                      <c:pt idx="654">
                        <c:v>54</c:v>
                      </c:pt>
                      <c:pt idx="655">
                        <c:v>55</c:v>
                      </c:pt>
                      <c:pt idx="656">
                        <c:v>56</c:v>
                      </c:pt>
                      <c:pt idx="657">
                        <c:v>57</c:v>
                      </c:pt>
                      <c:pt idx="658">
                        <c:v>58</c:v>
                      </c:pt>
                      <c:pt idx="659">
                        <c:v>59</c:v>
                      </c:pt>
                      <c:pt idx="660">
                        <c:v>60</c:v>
                      </c:pt>
                      <c:pt idx="661">
                        <c:v>61</c:v>
                      </c:pt>
                      <c:pt idx="662">
                        <c:v>62</c:v>
                      </c:pt>
                      <c:pt idx="663">
                        <c:v>63</c:v>
                      </c:pt>
                      <c:pt idx="664">
                        <c:v>64</c:v>
                      </c:pt>
                      <c:pt idx="665">
                        <c:v>65</c:v>
                      </c:pt>
                      <c:pt idx="666">
                        <c:v>66</c:v>
                      </c:pt>
                      <c:pt idx="667">
                        <c:v>67</c:v>
                      </c:pt>
                      <c:pt idx="668">
                        <c:v>68</c:v>
                      </c:pt>
                      <c:pt idx="669">
                        <c:v>69</c:v>
                      </c:pt>
                      <c:pt idx="670">
                        <c:v>70</c:v>
                      </c:pt>
                      <c:pt idx="671">
                        <c:v>71</c:v>
                      </c:pt>
                      <c:pt idx="672">
                        <c:v>72</c:v>
                      </c:pt>
                      <c:pt idx="673">
                        <c:v>73</c:v>
                      </c:pt>
                      <c:pt idx="674">
                        <c:v>74</c:v>
                      </c:pt>
                      <c:pt idx="675">
                        <c:v>75</c:v>
                      </c:pt>
                      <c:pt idx="676">
                        <c:v>76</c:v>
                      </c:pt>
                      <c:pt idx="677">
                        <c:v>77</c:v>
                      </c:pt>
                      <c:pt idx="678">
                        <c:v>78</c:v>
                      </c:pt>
                      <c:pt idx="679">
                        <c:v>79</c:v>
                      </c:pt>
                      <c:pt idx="680">
                        <c:v>80</c:v>
                      </c:pt>
                      <c:pt idx="681">
                        <c:v>81</c:v>
                      </c:pt>
                      <c:pt idx="682">
                        <c:v>82</c:v>
                      </c:pt>
                      <c:pt idx="683">
                        <c:v>83</c:v>
                      </c:pt>
                      <c:pt idx="684">
                        <c:v>84</c:v>
                      </c:pt>
                      <c:pt idx="685">
                        <c:v>85</c:v>
                      </c:pt>
                      <c:pt idx="686">
                        <c:v>86</c:v>
                      </c:pt>
                      <c:pt idx="687">
                        <c:v>87</c:v>
                      </c:pt>
                      <c:pt idx="688">
                        <c:v>88</c:v>
                      </c:pt>
                      <c:pt idx="689">
                        <c:v>89</c:v>
                      </c:pt>
                      <c:pt idx="690">
                        <c:v>90</c:v>
                      </c:pt>
                      <c:pt idx="691">
                        <c:v>91</c:v>
                      </c:pt>
                      <c:pt idx="692">
                        <c:v>92</c:v>
                      </c:pt>
                      <c:pt idx="693">
                        <c:v>93</c:v>
                      </c:pt>
                      <c:pt idx="694">
                        <c:v>94</c:v>
                      </c:pt>
                      <c:pt idx="695">
                        <c:v>95</c:v>
                      </c:pt>
                      <c:pt idx="696">
                        <c:v>96</c:v>
                      </c:pt>
                      <c:pt idx="697">
                        <c:v>97</c:v>
                      </c:pt>
                      <c:pt idx="698">
                        <c:v>98</c:v>
                      </c:pt>
                      <c:pt idx="699">
                        <c:v>99</c:v>
                      </c:pt>
                      <c:pt idx="700">
                        <c:v>100</c:v>
                      </c:pt>
                      <c:pt idx="701">
                        <c:v>101</c:v>
                      </c:pt>
                      <c:pt idx="702">
                        <c:v>102</c:v>
                      </c:pt>
                      <c:pt idx="703">
                        <c:v>103</c:v>
                      </c:pt>
                      <c:pt idx="704">
                        <c:v>104</c:v>
                      </c:pt>
                      <c:pt idx="705">
                        <c:v>105</c:v>
                      </c:pt>
                      <c:pt idx="706">
                        <c:v>106</c:v>
                      </c:pt>
                      <c:pt idx="707">
                        <c:v>107</c:v>
                      </c:pt>
                      <c:pt idx="708">
                        <c:v>108</c:v>
                      </c:pt>
                      <c:pt idx="709">
                        <c:v>109</c:v>
                      </c:pt>
                      <c:pt idx="710">
                        <c:v>110</c:v>
                      </c:pt>
                      <c:pt idx="711">
                        <c:v>111</c:v>
                      </c:pt>
                      <c:pt idx="712">
                        <c:v>112</c:v>
                      </c:pt>
                      <c:pt idx="713">
                        <c:v>113</c:v>
                      </c:pt>
                      <c:pt idx="714">
                        <c:v>114</c:v>
                      </c:pt>
                      <c:pt idx="715">
                        <c:v>115</c:v>
                      </c:pt>
                      <c:pt idx="716">
                        <c:v>116</c:v>
                      </c:pt>
                      <c:pt idx="717">
                        <c:v>117</c:v>
                      </c:pt>
                      <c:pt idx="718">
                        <c:v>118</c:v>
                      </c:pt>
                      <c:pt idx="719">
                        <c:v>119</c:v>
                      </c:pt>
                      <c:pt idx="720">
                        <c:v>120</c:v>
                      </c:pt>
                      <c:pt idx="721">
                        <c:v>121</c:v>
                      </c:pt>
                      <c:pt idx="722">
                        <c:v>122</c:v>
                      </c:pt>
                      <c:pt idx="723">
                        <c:v>123</c:v>
                      </c:pt>
                      <c:pt idx="724">
                        <c:v>124</c:v>
                      </c:pt>
                      <c:pt idx="725">
                        <c:v>125</c:v>
                      </c:pt>
                      <c:pt idx="726">
                        <c:v>126</c:v>
                      </c:pt>
                      <c:pt idx="727">
                        <c:v>127</c:v>
                      </c:pt>
                      <c:pt idx="728">
                        <c:v>128</c:v>
                      </c:pt>
                      <c:pt idx="729">
                        <c:v>129</c:v>
                      </c:pt>
                      <c:pt idx="730">
                        <c:v>130</c:v>
                      </c:pt>
                      <c:pt idx="731">
                        <c:v>131</c:v>
                      </c:pt>
                      <c:pt idx="732">
                        <c:v>132</c:v>
                      </c:pt>
                      <c:pt idx="733">
                        <c:v>133</c:v>
                      </c:pt>
                      <c:pt idx="734">
                        <c:v>134</c:v>
                      </c:pt>
                      <c:pt idx="735">
                        <c:v>135</c:v>
                      </c:pt>
                      <c:pt idx="736">
                        <c:v>136</c:v>
                      </c:pt>
                      <c:pt idx="737">
                        <c:v>137</c:v>
                      </c:pt>
                      <c:pt idx="738">
                        <c:v>138</c:v>
                      </c:pt>
                      <c:pt idx="739">
                        <c:v>139</c:v>
                      </c:pt>
                      <c:pt idx="740">
                        <c:v>140</c:v>
                      </c:pt>
                      <c:pt idx="741">
                        <c:v>141</c:v>
                      </c:pt>
                      <c:pt idx="742">
                        <c:v>142</c:v>
                      </c:pt>
                      <c:pt idx="743">
                        <c:v>143</c:v>
                      </c:pt>
                      <c:pt idx="744">
                        <c:v>144</c:v>
                      </c:pt>
                      <c:pt idx="745">
                        <c:v>145</c:v>
                      </c:pt>
                      <c:pt idx="746">
                        <c:v>146</c:v>
                      </c:pt>
                      <c:pt idx="747">
                        <c:v>147</c:v>
                      </c:pt>
                      <c:pt idx="748">
                        <c:v>148</c:v>
                      </c:pt>
                      <c:pt idx="749">
                        <c:v>149</c:v>
                      </c:pt>
                      <c:pt idx="750">
                        <c:v>150</c:v>
                      </c:pt>
                      <c:pt idx="751">
                        <c:v>151</c:v>
                      </c:pt>
                      <c:pt idx="752">
                        <c:v>152</c:v>
                      </c:pt>
                      <c:pt idx="753">
                        <c:v>153</c:v>
                      </c:pt>
                      <c:pt idx="754">
                        <c:v>154</c:v>
                      </c:pt>
                      <c:pt idx="755">
                        <c:v>155</c:v>
                      </c:pt>
                      <c:pt idx="756">
                        <c:v>156</c:v>
                      </c:pt>
                      <c:pt idx="757">
                        <c:v>157</c:v>
                      </c:pt>
                      <c:pt idx="758">
                        <c:v>158</c:v>
                      </c:pt>
                      <c:pt idx="759">
                        <c:v>159</c:v>
                      </c:pt>
                      <c:pt idx="760">
                        <c:v>160</c:v>
                      </c:pt>
                      <c:pt idx="761">
                        <c:v>161</c:v>
                      </c:pt>
                      <c:pt idx="762">
                        <c:v>162</c:v>
                      </c:pt>
                      <c:pt idx="763">
                        <c:v>163</c:v>
                      </c:pt>
                      <c:pt idx="764">
                        <c:v>164</c:v>
                      </c:pt>
                      <c:pt idx="765">
                        <c:v>165</c:v>
                      </c:pt>
                      <c:pt idx="766">
                        <c:v>166</c:v>
                      </c:pt>
                      <c:pt idx="767">
                        <c:v>167</c:v>
                      </c:pt>
                      <c:pt idx="768">
                        <c:v>168</c:v>
                      </c:pt>
                      <c:pt idx="769">
                        <c:v>169</c:v>
                      </c:pt>
                      <c:pt idx="770">
                        <c:v>170</c:v>
                      </c:pt>
                      <c:pt idx="771">
                        <c:v>171</c:v>
                      </c:pt>
                      <c:pt idx="772">
                        <c:v>172</c:v>
                      </c:pt>
                      <c:pt idx="773">
                        <c:v>173</c:v>
                      </c:pt>
                      <c:pt idx="774">
                        <c:v>174</c:v>
                      </c:pt>
                      <c:pt idx="775">
                        <c:v>175</c:v>
                      </c:pt>
                      <c:pt idx="776">
                        <c:v>176</c:v>
                      </c:pt>
                      <c:pt idx="777">
                        <c:v>177</c:v>
                      </c:pt>
                      <c:pt idx="778">
                        <c:v>178</c:v>
                      </c:pt>
                      <c:pt idx="779">
                        <c:v>179</c:v>
                      </c:pt>
                      <c:pt idx="780">
                        <c:v>180</c:v>
                      </c:pt>
                      <c:pt idx="781">
                        <c:v>181</c:v>
                      </c:pt>
                      <c:pt idx="782">
                        <c:v>182</c:v>
                      </c:pt>
                      <c:pt idx="783">
                        <c:v>183</c:v>
                      </c:pt>
                      <c:pt idx="784">
                        <c:v>184</c:v>
                      </c:pt>
                      <c:pt idx="785">
                        <c:v>185</c:v>
                      </c:pt>
                      <c:pt idx="786">
                        <c:v>186</c:v>
                      </c:pt>
                      <c:pt idx="787">
                        <c:v>187</c:v>
                      </c:pt>
                      <c:pt idx="788">
                        <c:v>188</c:v>
                      </c:pt>
                      <c:pt idx="789">
                        <c:v>189</c:v>
                      </c:pt>
                      <c:pt idx="790">
                        <c:v>190</c:v>
                      </c:pt>
                      <c:pt idx="791">
                        <c:v>191</c:v>
                      </c:pt>
                      <c:pt idx="792">
                        <c:v>192</c:v>
                      </c:pt>
                      <c:pt idx="793">
                        <c:v>193</c:v>
                      </c:pt>
                      <c:pt idx="794">
                        <c:v>194</c:v>
                      </c:pt>
                      <c:pt idx="795">
                        <c:v>195</c:v>
                      </c:pt>
                      <c:pt idx="796">
                        <c:v>196</c:v>
                      </c:pt>
                      <c:pt idx="797">
                        <c:v>197</c:v>
                      </c:pt>
                      <c:pt idx="798">
                        <c:v>198</c:v>
                      </c:pt>
                      <c:pt idx="799">
                        <c:v>199</c:v>
                      </c:pt>
                      <c:pt idx="800">
                        <c:v>200</c:v>
                      </c:pt>
                      <c:pt idx="801">
                        <c:v>201</c:v>
                      </c:pt>
                      <c:pt idx="802">
                        <c:v>202</c:v>
                      </c:pt>
                      <c:pt idx="803">
                        <c:v>203</c:v>
                      </c:pt>
                      <c:pt idx="804">
                        <c:v>204</c:v>
                      </c:pt>
                      <c:pt idx="805">
                        <c:v>205</c:v>
                      </c:pt>
                      <c:pt idx="806">
                        <c:v>206</c:v>
                      </c:pt>
                      <c:pt idx="807">
                        <c:v>207</c:v>
                      </c:pt>
                      <c:pt idx="808">
                        <c:v>208</c:v>
                      </c:pt>
                      <c:pt idx="809">
                        <c:v>209</c:v>
                      </c:pt>
                      <c:pt idx="810">
                        <c:v>210</c:v>
                      </c:pt>
                      <c:pt idx="811">
                        <c:v>211</c:v>
                      </c:pt>
                      <c:pt idx="812">
                        <c:v>212</c:v>
                      </c:pt>
                      <c:pt idx="813">
                        <c:v>213</c:v>
                      </c:pt>
                      <c:pt idx="814">
                        <c:v>214</c:v>
                      </c:pt>
                      <c:pt idx="815">
                        <c:v>215</c:v>
                      </c:pt>
                      <c:pt idx="816">
                        <c:v>216</c:v>
                      </c:pt>
                      <c:pt idx="817">
                        <c:v>217</c:v>
                      </c:pt>
                      <c:pt idx="818">
                        <c:v>218</c:v>
                      </c:pt>
                      <c:pt idx="819">
                        <c:v>219</c:v>
                      </c:pt>
                      <c:pt idx="820">
                        <c:v>220</c:v>
                      </c:pt>
                      <c:pt idx="821">
                        <c:v>221</c:v>
                      </c:pt>
                      <c:pt idx="822">
                        <c:v>222</c:v>
                      </c:pt>
                      <c:pt idx="823">
                        <c:v>223</c:v>
                      </c:pt>
                      <c:pt idx="824">
                        <c:v>224</c:v>
                      </c:pt>
                      <c:pt idx="825">
                        <c:v>225</c:v>
                      </c:pt>
                      <c:pt idx="826">
                        <c:v>226</c:v>
                      </c:pt>
                      <c:pt idx="827">
                        <c:v>227</c:v>
                      </c:pt>
                      <c:pt idx="828">
                        <c:v>228</c:v>
                      </c:pt>
                      <c:pt idx="829">
                        <c:v>229</c:v>
                      </c:pt>
                      <c:pt idx="830">
                        <c:v>230</c:v>
                      </c:pt>
                      <c:pt idx="831">
                        <c:v>231</c:v>
                      </c:pt>
                      <c:pt idx="832">
                        <c:v>232</c:v>
                      </c:pt>
                      <c:pt idx="833">
                        <c:v>233</c:v>
                      </c:pt>
                      <c:pt idx="834">
                        <c:v>234</c:v>
                      </c:pt>
                      <c:pt idx="835">
                        <c:v>235</c:v>
                      </c:pt>
                      <c:pt idx="836">
                        <c:v>236</c:v>
                      </c:pt>
                      <c:pt idx="837">
                        <c:v>237</c:v>
                      </c:pt>
                      <c:pt idx="838">
                        <c:v>238</c:v>
                      </c:pt>
                      <c:pt idx="839">
                        <c:v>239</c:v>
                      </c:pt>
                      <c:pt idx="840">
                        <c:v>240</c:v>
                      </c:pt>
                      <c:pt idx="841">
                        <c:v>241</c:v>
                      </c:pt>
                      <c:pt idx="842">
                        <c:v>242</c:v>
                      </c:pt>
                      <c:pt idx="843">
                        <c:v>243</c:v>
                      </c:pt>
                      <c:pt idx="844">
                        <c:v>244</c:v>
                      </c:pt>
                      <c:pt idx="845">
                        <c:v>245</c:v>
                      </c:pt>
                      <c:pt idx="846">
                        <c:v>246</c:v>
                      </c:pt>
                      <c:pt idx="847">
                        <c:v>247</c:v>
                      </c:pt>
                      <c:pt idx="848">
                        <c:v>248</c:v>
                      </c:pt>
                      <c:pt idx="849">
                        <c:v>249</c:v>
                      </c:pt>
                      <c:pt idx="850">
                        <c:v>250</c:v>
                      </c:pt>
                      <c:pt idx="851">
                        <c:v>251</c:v>
                      </c:pt>
                      <c:pt idx="852">
                        <c:v>252</c:v>
                      </c:pt>
                      <c:pt idx="853">
                        <c:v>253</c:v>
                      </c:pt>
                      <c:pt idx="854">
                        <c:v>254</c:v>
                      </c:pt>
                      <c:pt idx="855">
                        <c:v>255</c:v>
                      </c:pt>
                      <c:pt idx="856">
                        <c:v>256</c:v>
                      </c:pt>
                      <c:pt idx="857">
                        <c:v>257</c:v>
                      </c:pt>
                      <c:pt idx="858">
                        <c:v>258</c:v>
                      </c:pt>
                      <c:pt idx="859">
                        <c:v>259</c:v>
                      </c:pt>
                      <c:pt idx="860">
                        <c:v>260</c:v>
                      </c:pt>
                      <c:pt idx="861">
                        <c:v>261</c:v>
                      </c:pt>
                      <c:pt idx="862">
                        <c:v>262</c:v>
                      </c:pt>
                      <c:pt idx="863">
                        <c:v>263</c:v>
                      </c:pt>
                      <c:pt idx="864">
                        <c:v>264</c:v>
                      </c:pt>
                      <c:pt idx="865">
                        <c:v>265</c:v>
                      </c:pt>
                      <c:pt idx="866">
                        <c:v>266</c:v>
                      </c:pt>
                      <c:pt idx="867">
                        <c:v>267</c:v>
                      </c:pt>
                      <c:pt idx="868">
                        <c:v>268</c:v>
                      </c:pt>
                      <c:pt idx="869">
                        <c:v>269</c:v>
                      </c:pt>
                      <c:pt idx="870">
                        <c:v>270</c:v>
                      </c:pt>
                      <c:pt idx="871">
                        <c:v>271</c:v>
                      </c:pt>
                      <c:pt idx="872">
                        <c:v>272</c:v>
                      </c:pt>
                      <c:pt idx="873">
                        <c:v>273</c:v>
                      </c:pt>
                      <c:pt idx="874">
                        <c:v>274</c:v>
                      </c:pt>
                      <c:pt idx="875">
                        <c:v>275</c:v>
                      </c:pt>
                      <c:pt idx="876">
                        <c:v>276</c:v>
                      </c:pt>
                      <c:pt idx="877">
                        <c:v>277</c:v>
                      </c:pt>
                      <c:pt idx="878">
                        <c:v>278</c:v>
                      </c:pt>
                      <c:pt idx="879">
                        <c:v>279</c:v>
                      </c:pt>
                      <c:pt idx="880">
                        <c:v>280</c:v>
                      </c:pt>
                      <c:pt idx="881">
                        <c:v>281</c:v>
                      </c:pt>
                      <c:pt idx="882">
                        <c:v>282</c:v>
                      </c:pt>
                      <c:pt idx="883">
                        <c:v>283</c:v>
                      </c:pt>
                      <c:pt idx="884">
                        <c:v>284</c:v>
                      </c:pt>
                      <c:pt idx="885">
                        <c:v>285</c:v>
                      </c:pt>
                      <c:pt idx="886">
                        <c:v>286</c:v>
                      </c:pt>
                      <c:pt idx="887">
                        <c:v>287</c:v>
                      </c:pt>
                      <c:pt idx="888">
                        <c:v>288</c:v>
                      </c:pt>
                      <c:pt idx="889">
                        <c:v>289</c:v>
                      </c:pt>
                      <c:pt idx="890">
                        <c:v>290</c:v>
                      </c:pt>
                      <c:pt idx="891">
                        <c:v>291</c:v>
                      </c:pt>
                      <c:pt idx="892">
                        <c:v>292</c:v>
                      </c:pt>
                      <c:pt idx="893">
                        <c:v>293</c:v>
                      </c:pt>
                      <c:pt idx="894">
                        <c:v>294</c:v>
                      </c:pt>
                      <c:pt idx="895">
                        <c:v>295</c:v>
                      </c:pt>
                      <c:pt idx="896">
                        <c:v>296</c:v>
                      </c:pt>
                      <c:pt idx="897">
                        <c:v>297</c:v>
                      </c:pt>
                      <c:pt idx="898">
                        <c:v>298</c:v>
                      </c:pt>
                      <c:pt idx="899">
                        <c:v>299</c:v>
                      </c:pt>
                      <c:pt idx="900">
                        <c:v>300</c:v>
                      </c:pt>
                      <c:pt idx="901">
                        <c:v>0</c:v>
                      </c:pt>
                      <c:pt idx="902">
                        <c:v>1</c:v>
                      </c:pt>
                      <c:pt idx="903">
                        <c:v>2</c:v>
                      </c:pt>
                      <c:pt idx="904">
                        <c:v>3</c:v>
                      </c:pt>
                      <c:pt idx="905">
                        <c:v>4</c:v>
                      </c:pt>
                      <c:pt idx="906">
                        <c:v>5</c:v>
                      </c:pt>
                      <c:pt idx="907">
                        <c:v>7</c:v>
                      </c:pt>
                      <c:pt idx="908">
                        <c:v>7</c:v>
                      </c:pt>
                      <c:pt idx="909">
                        <c:v>8</c:v>
                      </c:pt>
                      <c:pt idx="910">
                        <c:v>9</c:v>
                      </c:pt>
                      <c:pt idx="911">
                        <c:v>10</c:v>
                      </c:pt>
                      <c:pt idx="912">
                        <c:v>11</c:v>
                      </c:pt>
                      <c:pt idx="913">
                        <c:v>12</c:v>
                      </c:pt>
                      <c:pt idx="914">
                        <c:v>13</c:v>
                      </c:pt>
                      <c:pt idx="915">
                        <c:v>14</c:v>
                      </c:pt>
                      <c:pt idx="916">
                        <c:v>15</c:v>
                      </c:pt>
                      <c:pt idx="917">
                        <c:v>16</c:v>
                      </c:pt>
                      <c:pt idx="918">
                        <c:v>17</c:v>
                      </c:pt>
                      <c:pt idx="919">
                        <c:v>18</c:v>
                      </c:pt>
                      <c:pt idx="920">
                        <c:v>19</c:v>
                      </c:pt>
                      <c:pt idx="921">
                        <c:v>20</c:v>
                      </c:pt>
                      <c:pt idx="922">
                        <c:v>21</c:v>
                      </c:pt>
                      <c:pt idx="923">
                        <c:v>22</c:v>
                      </c:pt>
                      <c:pt idx="924">
                        <c:v>23</c:v>
                      </c:pt>
                      <c:pt idx="925">
                        <c:v>24</c:v>
                      </c:pt>
                      <c:pt idx="926">
                        <c:v>25</c:v>
                      </c:pt>
                      <c:pt idx="927">
                        <c:v>26</c:v>
                      </c:pt>
                      <c:pt idx="928">
                        <c:v>27</c:v>
                      </c:pt>
                      <c:pt idx="929">
                        <c:v>28</c:v>
                      </c:pt>
                      <c:pt idx="930">
                        <c:v>29</c:v>
                      </c:pt>
                      <c:pt idx="931">
                        <c:v>30</c:v>
                      </c:pt>
                      <c:pt idx="932">
                        <c:v>31</c:v>
                      </c:pt>
                      <c:pt idx="933">
                        <c:v>32</c:v>
                      </c:pt>
                      <c:pt idx="934">
                        <c:v>33</c:v>
                      </c:pt>
                      <c:pt idx="935">
                        <c:v>34</c:v>
                      </c:pt>
                      <c:pt idx="936">
                        <c:v>35</c:v>
                      </c:pt>
                      <c:pt idx="937">
                        <c:v>36</c:v>
                      </c:pt>
                      <c:pt idx="938">
                        <c:v>37</c:v>
                      </c:pt>
                      <c:pt idx="939">
                        <c:v>38</c:v>
                      </c:pt>
                      <c:pt idx="940">
                        <c:v>39</c:v>
                      </c:pt>
                      <c:pt idx="941">
                        <c:v>40</c:v>
                      </c:pt>
                      <c:pt idx="942">
                        <c:v>41</c:v>
                      </c:pt>
                      <c:pt idx="943">
                        <c:v>42</c:v>
                      </c:pt>
                      <c:pt idx="944">
                        <c:v>43</c:v>
                      </c:pt>
                      <c:pt idx="945">
                        <c:v>44</c:v>
                      </c:pt>
                      <c:pt idx="946">
                        <c:v>45</c:v>
                      </c:pt>
                      <c:pt idx="947">
                        <c:v>45</c:v>
                      </c:pt>
                      <c:pt idx="948">
                        <c:v>46</c:v>
                      </c:pt>
                      <c:pt idx="949">
                        <c:v>49</c:v>
                      </c:pt>
                      <c:pt idx="950">
                        <c:v>49</c:v>
                      </c:pt>
                      <c:pt idx="951">
                        <c:v>50</c:v>
                      </c:pt>
                      <c:pt idx="952">
                        <c:v>51</c:v>
                      </c:pt>
                      <c:pt idx="953">
                        <c:v>52</c:v>
                      </c:pt>
                      <c:pt idx="954">
                        <c:v>53</c:v>
                      </c:pt>
                      <c:pt idx="955">
                        <c:v>54</c:v>
                      </c:pt>
                      <c:pt idx="956">
                        <c:v>55</c:v>
                      </c:pt>
                      <c:pt idx="957">
                        <c:v>56</c:v>
                      </c:pt>
                      <c:pt idx="958">
                        <c:v>57</c:v>
                      </c:pt>
                      <c:pt idx="959">
                        <c:v>58</c:v>
                      </c:pt>
                      <c:pt idx="960">
                        <c:v>59</c:v>
                      </c:pt>
                      <c:pt idx="961">
                        <c:v>60</c:v>
                      </c:pt>
                      <c:pt idx="962">
                        <c:v>61</c:v>
                      </c:pt>
                      <c:pt idx="963">
                        <c:v>62</c:v>
                      </c:pt>
                      <c:pt idx="964">
                        <c:v>63</c:v>
                      </c:pt>
                      <c:pt idx="965">
                        <c:v>64</c:v>
                      </c:pt>
                      <c:pt idx="966">
                        <c:v>65</c:v>
                      </c:pt>
                      <c:pt idx="967">
                        <c:v>66</c:v>
                      </c:pt>
                      <c:pt idx="968">
                        <c:v>67</c:v>
                      </c:pt>
                      <c:pt idx="969">
                        <c:v>68</c:v>
                      </c:pt>
                      <c:pt idx="970">
                        <c:v>69</c:v>
                      </c:pt>
                      <c:pt idx="971">
                        <c:v>70</c:v>
                      </c:pt>
                      <c:pt idx="972">
                        <c:v>71</c:v>
                      </c:pt>
                      <c:pt idx="973">
                        <c:v>72</c:v>
                      </c:pt>
                      <c:pt idx="974">
                        <c:v>73</c:v>
                      </c:pt>
                      <c:pt idx="975">
                        <c:v>74</c:v>
                      </c:pt>
                      <c:pt idx="976">
                        <c:v>75</c:v>
                      </c:pt>
                      <c:pt idx="977">
                        <c:v>76</c:v>
                      </c:pt>
                      <c:pt idx="978">
                        <c:v>77</c:v>
                      </c:pt>
                      <c:pt idx="979">
                        <c:v>78</c:v>
                      </c:pt>
                      <c:pt idx="980">
                        <c:v>79</c:v>
                      </c:pt>
                      <c:pt idx="981">
                        <c:v>80</c:v>
                      </c:pt>
                      <c:pt idx="982">
                        <c:v>81</c:v>
                      </c:pt>
                      <c:pt idx="983">
                        <c:v>82</c:v>
                      </c:pt>
                      <c:pt idx="984">
                        <c:v>83</c:v>
                      </c:pt>
                      <c:pt idx="985">
                        <c:v>84</c:v>
                      </c:pt>
                      <c:pt idx="986">
                        <c:v>85</c:v>
                      </c:pt>
                      <c:pt idx="987">
                        <c:v>86</c:v>
                      </c:pt>
                      <c:pt idx="988">
                        <c:v>87</c:v>
                      </c:pt>
                      <c:pt idx="989">
                        <c:v>88</c:v>
                      </c:pt>
                      <c:pt idx="990">
                        <c:v>89</c:v>
                      </c:pt>
                      <c:pt idx="991">
                        <c:v>90</c:v>
                      </c:pt>
                      <c:pt idx="992">
                        <c:v>91</c:v>
                      </c:pt>
                      <c:pt idx="993">
                        <c:v>92</c:v>
                      </c:pt>
                      <c:pt idx="994">
                        <c:v>93</c:v>
                      </c:pt>
                      <c:pt idx="995">
                        <c:v>94</c:v>
                      </c:pt>
                      <c:pt idx="996">
                        <c:v>95</c:v>
                      </c:pt>
                      <c:pt idx="997">
                        <c:v>96</c:v>
                      </c:pt>
                      <c:pt idx="998">
                        <c:v>97</c:v>
                      </c:pt>
                      <c:pt idx="999">
                        <c:v>98</c:v>
                      </c:pt>
                      <c:pt idx="1000">
                        <c:v>99</c:v>
                      </c:pt>
                      <c:pt idx="1001">
                        <c:v>99</c:v>
                      </c:pt>
                      <c:pt idx="1002">
                        <c:v>100</c:v>
                      </c:pt>
                      <c:pt idx="1003">
                        <c:v>102</c:v>
                      </c:pt>
                      <c:pt idx="1004">
                        <c:v>102</c:v>
                      </c:pt>
                      <c:pt idx="1005">
                        <c:v>103</c:v>
                      </c:pt>
                      <c:pt idx="1006">
                        <c:v>106</c:v>
                      </c:pt>
                      <c:pt idx="1007">
                        <c:v>106</c:v>
                      </c:pt>
                      <c:pt idx="1008">
                        <c:v>107</c:v>
                      </c:pt>
                      <c:pt idx="1009">
                        <c:v>108</c:v>
                      </c:pt>
                      <c:pt idx="1010">
                        <c:v>109</c:v>
                      </c:pt>
                      <c:pt idx="1011">
                        <c:v>110</c:v>
                      </c:pt>
                      <c:pt idx="1012">
                        <c:v>111</c:v>
                      </c:pt>
                      <c:pt idx="1013">
                        <c:v>112</c:v>
                      </c:pt>
                      <c:pt idx="1014">
                        <c:v>113</c:v>
                      </c:pt>
                      <c:pt idx="1015">
                        <c:v>114</c:v>
                      </c:pt>
                      <c:pt idx="1016">
                        <c:v>115</c:v>
                      </c:pt>
                      <c:pt idx="1017">
                        <c:v>116</c:v>
                      </c:pt>
                      <c:pt idx="1018">
                        <c:v>117</c:v>
                      </c:pt>
                      <c:pt idx="1019">
                        <c:v>118</c:v>
                      </c:pt>
                      <c:pt idx="1020">
                        <c:v>119</c:v>
                      </c:pt>
                      <c:pt idx="1021">
                        <c:v>120</c:v>
                      </c:pt>
                      <c:pt idx="1022">
                        <c:v>121</c:v>
                      </c:pt>
                      <c:pt idx="1023">
                        <c:v>122</c:v>
                      </c:pt>
                      <c:pt idx="1024">
                        <c:v>123</c:v>
                      </c:pt>
                      <c:pt idx="1025">
                        <c:v>124</c:v>
                      </c:pt>
                      <c:pt idx="1026">
                        <c:v>125</c:v>
                      </c:pt>
                      <c:pt idx="1027">
                        <c:v>126</c:v>
                      </c:pt>
                      <c:pt idx="1028">
                        <c:v>127</c:v>
                      </c:pt>
                      <c:pt idx="1029">
                        <c:v>128</c:v>
                      </c:pt>
                      <c:pt idx="1030">
                        <c:v>129</c:v>
                      </c:pt>
                      <c:pt idx="1031">
                        <c:v>130</c:v>
                      </c:pt>
                      <c:pt idx="1032">
                        <c:v>131</c:v>
                      </c:pt>
                      <c:pt idx="1033">
                        <c:v>132</c:v>
                      </c:pt>
                      <c:pt idx="1034">
                        <c:v>133</c:v>
                      </c:pt>
                      <c:pt idx="1035">
                        <c:v>134</c:v>
                      </c:pt>
                      <c:pt idx="1036">
                        <c:v>135</c:v>
                      </c:pt>
                      <c:pt idx="1037">
                        <c:v>136</c:v>
                      </c:pt>
                      <c:pt idx="1038">
                        <c:v>137</c:v>
                      </c:pt>
                      <c:pt idx="1039">
                        <c:v>138</c:v>
                      </c:pt>
                      <c:pt idx="1040">
                        <c:v>139</c:v>
                      </c:pt>
                      <c:pt idx="1041">
                        <c:v>140</c:v>
                      </c:pt>
                      <c:pt idx="1042">
                        <c:v>141</c:v>
                      </c:pt>
                      <c:pt idx="1043">
                        <c:v>142</c:v>
                      </c:pt>
                      <c:pt idx="1044">
                        <c:v>143</c:v>
                      </c:pt>
                      <c:pt idx="1045">
                        <c:v>144</c:v>
                      </c:pt>
                      <c:pt idx="1046">
                        <c:v>145</c:v>
                      </c:pt>
                      <c:pt idx="1047">
                        <c:v>146</c:v>
                      </c:pt>
                      <c:pt idx="1048">
                        <c:v>147</c:v>
                      </c:pt>
                      <c:pt idx="1049">
                        <c:v>147</c:v>
                      </c:pt>
                      <c:pt idx="1050">
                        <c:v>148</c:v>
                      </c:pt>
                      <c:pt idx="1051">
                        <c:v>150</c:v>
                      </c:pt>
                      <c:pt idx="1052">
                        <c:v>150</c:v>
                      </c:pt>
                      <c:pt idx="1053">
                        <c:v>151</c:v>
                      </c:pt>
                      <c:pt idx="1054">
                        <c:v>154</c:v>
                      </c:pt>
                      <c:pt idx="1055">
                        <c:v>154</c:v>
                      </c:pt>
                      <c:pt idx="1056">
                        <c:v>155</c:v>
                      </c:pt>
                      <c:pt idx="1057">
                        <c:v>157</c:v>
                      </c:pt>
                      <c:pt idx="1058">
                        <c:v>157</c:v>
                      </c:pt>
                      <c:pt idx="1059">
                        <c:v>158</c:v>
                      </c:pt>
                      <c:pt idx="1060">
                        <c:v>159</c:v>
                      </c:pt>
                      <c:pt idx="1061">
                        <c:v>161</c:v>
                      </c:pt>
                      <c:pt idx="1062">
                        <c:v>161</c:v>
                      </c:pt>
                      <c:pt idx="1063">
                        <c:v>162</c:v>
                      </c:pt>
                      <c:pt idx="1064">
                        <c:v>163</c:v>
                      </c:pt>
                      <c:pt idx="1065">
                        <c:v>164</c:v>
                      </c:pt>
                      <c:pt idx="1066">
                        <c:v>165</c:v>
                      </c:pt>
                      <c:pt idx="1067">
                        <c:v>166</c:v>
                      </c:pt>
                      <c:pt idx="1068">
                        <c:v>167</c:v>
                      </c:pt>
                      <c:pt idx="1069">
                        <c:v>168</c:v>
                      </c:pt>
                      <c:pt idx="1070">
                        <c:v>169</c:v>
                      </c:pt>
                      <c:pt idx="1071">
                        <c:v>170</c:v>
                      </c:pt>
                      <c:pt idx="1072">
                        <c:v>171</c:v>
                      </c:pt>
                      <c:pt idx="1073">
                        <c:v>172</c:v>
                      </c:pt>
                      <c:pt idx="1074">
                        <c:v>173</c:v>
                      </c:pt>
                      <c:pt idx="1075">
                        <c:v>174</c:v>
                      </c:pt>
                      <c:pt idx="1076">
                        <c:v>175</c:v>
                      </c:pt>
                      <c:pt idx="1077">
                        <c:v>176</c:v>
                      </c:pt>
                      <c:pt idx="1078">
                        <c:v>177</c:v>
                      </c:pt>
                      <c:pt idx="1079">
                        <c:v>178</c:v>
                      </c:pt>
                      <c:pt idx="1080">
                        <c:v>179</c:v>
                      </c:pt>
                      <c:pt idx="1081">
                        <c:v>180</c:v>
                      </c:pt>
                      <c:pt idx="1082">
                        <c:v>181</c:v>
                      </c:pt>
                      <c:pt idx="1083">
                        <c:v>182</c:v>
                      </c:pt>
                      <c:pt idx="1084">
                        <c:v>183</c:v>
                      </c:pt>
                      <c:pt idx="1085">
                        <c:v>184</c:v>
                      </c:pt>
                      <c:pt idx="1086">
                        <c:v>185</c:v>
                      </c:pt>
                      <c:pt idx="1087">
                        <c:v>186</c:v>
                      </c:pt>
                      <c:pt idx="1088">
                        <c:v>187</c:v>
                      </c:pt>
                      <c:pt idx="1089">
                        <c:v>188</c:v>
                      </c:pt>
                      <c:pt idx="1090">
                        <c:v>189</c:v>
                      </c:pt>
                      <c:pt idx="1091">
                        <c:v>190</c:v>
                      </c:pt>
                      <c:pt idx="1092">
                        <c:v>190</c:v>
                      </c:pt>
                      <c:pt idx="1093">
                        <c:v>192</c:v>
                      </c:pt>
                      <c:pt idx="1094">
                        <c:v>192</c:v>
                      </c:pt>
                      <c:pt idx="1095">
                        <c:v>193</c:v>
                      </c:pt>
                      <c:pt idx="1096">
                        <c:v>195</c:v>
                      </c:pt>
                      <c:pt idx="1097">
                        <c:v>195</c:v>
                      </c:pt>
                      <c:pt idx="1098">
                        <c:v>196</c:v>
                      </c:pt>
                      <c:pt idx="1099">
                        <c:v>197</c:v>
                      </c:pt>
                      <c:pt idx="1100">
                        <c:v>199</c:v>
                      </c:pt>
                      <c:pt idx="1101">
                        <c:v>200</c:v>
                      </c:pt>
                      <c:pt idx="1102">
                        <c:v>201</c:v>
                      </c:pt>
                      <c:pt idx="1103">
                        <c:v>202</c:v>
                      </c:pt>
                      <c:pt idx="1104">
                        <c:v>203</c:v>
                      </c:pt>
                      <c:pt idx="1105">
                        <c:v>204</c:v>
                      </c:pt>
                      <c:pt idx="1106">
                        <c:v>205</c:v>
                      </c:pt>
                      <c:pt idx="1107">
                        <c:v>206</c:v>
                      </c:pt>
                      <c:pt idx="1108">
                        <c:v>207</c:v>
                      </c:pt>
                      <c:pt idx="1109">
                        <c:v>208</c:v>
                      </c:pt>
                      <c:pt idx="1110">
                        <c:v>209</c:v>
                      </c:pt>
                      <c:pt idx="1111">
                        <c:v>210</c:v>
                      </c:pt>
                      <c:pt idx="1112">
                        <c:v>211</c:v>
                      </c:pt>
                      <c:pt idx="1113">
                        <c:v>212</c:v>
                      </c:pt>
                      <c:pt idx="1114">
                        <c:v>213</c:v>
                      </c:pt>
                      <c:pt idx="1115">
                        <c:v>214</c:v>
                      </c:pt>
                      <c:pt idx="1116">
                        <c:v>215</c:v>
                      </c:pt>
                      <c:pt idx="1117">
                        <c:v>216</c:v>
                      </c:pt>
                      <c:pt idx="1118">
                        <c:v>217</c:v>
                      </c:pt>
                      <c:pt idx="1119">
                        <c:v>218</c:v>
                      </c:pt>
                      <c:pt idx="1120">
                        <c:v>219</c:v>
                      </c:pt>
                      <c:pt idx="1121">
                        <c:v>220</c:v>
                      </c:pt>
                      <c:pt idx="1122">
                        <c:v>221</c:v>
                      </c:pt>
                      <c:pt idx="1123">
                        <c:v>222</c:v>
                      </c:pt>
                      <c:pt idx="1124">
                        <c:v>223</c:v>
                      </c:pt>
                      <c:pt idx="1125">
                        <c:v>224</c:v>
                      </c:pt>
                      <c:pt idx="1126">
                        <c:v>225</c:v>
                      </c:pt>
                      <c:pt idx="1127">
                        <c:v>226</c:v>
                      </c:pt>
                      <c:pt idx="1128">
                        <c:v>227</c:v>
                      </c:pt>
                      <c:pt idx="1129">
                        <c:v>228</c:v>
                      </c:pt>
                      <c:pt idx="1130">
                        <c:v>229</c:v>
                      </c:pt>
                      <c:pt idx="1131">
                        <c:v>230</c:v>
                      </c:pt>
                      <c:pt idx="1132">
                        <c:v>231</c:v>
                      </c:pt>
                      <c:pt idx="1133">
                        <c:v>232</c:v>
                      </c:pt>
                      <c:pt idx="1134">
                        <c:v>233</c:v>
                      </c:pt>
                      <c:pt idx="1135">
                        <c:v>234</c:v>
                      </c:pt>
                      <c:pt idx="1136">
                        <c:v>235</c:v>
                      </c:pt>
                      <c:pt idx="1137">
                        <c:v>236</c:v>
                      </c:pt>
                      <c:pt idx="1138">
                        <c:v>237</c:v>
                      </c:pt>
                      <c:pt idx="1139">
                        <c:v>238</c:v>
                      </c:pt>
                      <c:pt idx="1140">
                        <c:v>239</c:v>
                      </c:pt>
                      <c:pt idx="1141">
                        <c:v>239</c:v>
                      </c:pt>
                      <c:pt idx="1142">
                        <c:v>240</c:v>
                      </c:pt>
                      <c:pt idx="1143">
                        <c:v>241</c:v>
                      </c:pt>
                      <c:pt idx="1144">
                        <c:v>243</c:v>
                      </c:pt>
                      <c:pt idx="1145">
                        <c:v>243</c:v>
                      </c:pt>
                      <c:pt idx="1146">
                        <c:v>245</c:v>
                      </c:pt>
                      <c:pt idx="1147">
                        <c:v>246</c:v>
                      </c:pt>
                      <c:pt idx="1148">
                        <c:v>247</c:v>
                      </c:pt>
                      <c:pt idx="1149">
                        <c:v>248</c:v>
                      </c:pt>
                      <c:pt idx="1150">
                        <c:v>249</c:v>
                      </c:pt>
                      <c:pt idx="1151">
                        <c:v>250</c:v>
                      </c:pt>
                      <c:pt idx="1152">
                        <c:v>251</c:v>
                      </c:pt>
                      <c:pt idx="1153">
                        <c:v>252</c:v>
                      </c:pt>
                      <c:pt idx="1154">
                        <c:v>253</c:v>
                      </c:pt>
                      <c:pt idx="1155">
                        <c:v>254</c:v>
                      </c:pt>
                      <c:pt idx="1156">
                        <c:v>255</c:v>
                      </c:pt>
                      <c:pt idx="1157">
                        <c:v>256</c:v>
                      </c:pt>
                      <c:pt idx="1158">
                        <c:v>257</c:v>
                      </c:pt>
                      <c:pt idx="1159">
                        <c:v>258</c:v>
                      </c:pt>
                      <c:pt idx="1160">
                        <c:v>259</c:v>
                      </c:pt>
                      <c:pt idx="1161">
                        <c:v>260</c:v>
                      </c:pt>
                      <c:pt idx="1162">
                        <c:v>261</c:v>
                      </c:pt>
                      <c:pt idx="1163">
                        <c:v>262</c:v>
                      </c:pt>
                      <c:pt idx="1164">
                        <c:v>263</c:v>
                      </c:pt>
                      <c:pt idx="1165">
                        <c:v>264</c:v>
                      </c:pt>
                      <c:pt idx="1166">
                        <c:v>265</c:v>
                      </c:pt>
                      <c:pt idx="1167">
                        <c:v>266</c:v>
                      </c:pt>
                      <c:pt idx="1168">
                        <c:v>267</c:v>
                      </c:pt>
                      <c:pt idx="1169">
                        <c:v>268</c:v>
                      </c:pt>
                      <c:pt idx="1170">
                        <c:v>269</c:v>
                      </c:pt>
                      <c:pt idx="1171">
                        <c:v>270</c:v>
                      </c:pt>
                      <c:pt idx="1172">
                        <c:v>271</c:v>
                      </c:pt>
                      <c:pt idx="1173">
                        <c:v>272</c:v>
                      </c:pt>
                      <c:pt idx="1174">
                        <c:v>273</c:v>
                      </c:pt>
                      <c:pt idx="1175">
                        <c:v>274</c:v>
                      </c:pt>
                      <c:pt idx="1176">
                        <c:v>275</c:v>
                      </c:pt>
                      <c:pt idx="1177">
                        <c:v>276</c:v>
                      </c:pt>
                      <c:pt idx="1178">
                        <c:v>277</c:v>
                      </c:pt>
                      <c:pt idx="1179">
                        <c:v>278</c:v>
                      </c:pt>
                      <c:pt idx="1180">
                        <c:v>279</c:v>
                      </c:pt>
                      <c:pt idx="1181">
                        <c:v>280</c:v>
                      </c:pt>
                      <c:pt idx="1182">
                        <c:v>281</c:v>
                      </c:pt>
                      <c:pt idx="1183">
                        <c:v>281</c:v>
                      </c:pt>
                      <c:pt idx="1184">
                        <c:v>283</c:v>
                      </c:pt>
                      <c:pt idx="1185">
                        <c:v>283</c:v>
                      </c:pt>
                      <c:pt idx="1186">
                        <c:v>284</c:v>
                      </c:pt>
                      <c:pt idx="1187">
                        <c:v>286</c:v>
                      </c:pt>
                      <c:pt idx="1188">
                        <c:v>286</c:v>
                      </c:pt>
                      <c:pt idx="1189">
                        <c:v>287</c:v>
                      </c:pt>
                      <c:pt idx="1190">
                        <c:v>288</c:v>
                      </c:pt>
                      <c:pt idx="1191">
                        <c:v>289</c:v>
                      </c:pt>
                      <c:pt idx="1192">
                        <c:v>290</c:v>
                      </c:pt>
                      <c:pt idx="1193">
                        <c:v>291</c:v>
                      </c:pt>
                      <c:pt idx="1194">
                        <c:v>293</c:v>
                      </c:pt>
                      <c:pt idx="1195">
                        <c:v>294</c:v>
                      </c:pt>
                      <c:pt idx="1196">
                        <c:v>295</c:v>
                      </c:pt>
                      <c:pt idx="1197">
                        <c:v>296</c:v>
                      </c:pt>
                      <c:pt idx="1198">
                        <c:v>297</c:v>
                      </c:pt>
                      <c:pt idx="1199">
                        <c:v>298</c:v>
                      </c:pt>
                      <c:pt idx="1200">
                        <c:v>299</c:v>
                      </c:pt>
                      <c:pt idx="1201">
                        <c:v>300</c:v>
                      </c:pt>
                      <c:pt idx="1202">
                        <c:v>0</c:v>
                      </c:pt>
                      <c:pt idx="1203">
                        <c:v>1</c:v>
                      </c:pt>
                      <c:pt idx="1204">
                        <c:v>2</c:v>
                      </c:pt>
                      <c:pt idx="1205">
                        <c:v>3</c:v>
                      </c:pt>
                      <c:pt idx="1206">
                        <c:v>4</c:v>
                      </c:pt>
                      <c:pt idx="1207">
                        <c:v>5</c:v>
                      </c:pt>
                      <c:pt idx="1208">
                        <c:v>6</c:v>
                      </c:pt>
                      <c:pt idx="1209">
                        <c:v>7</c:v>
                      </c:pt>
                      <c:pt idx="1210">
                        <c:v>8</c:v>
                      </c:pt>
                      <c:pt idx="1211">
                        <c:v>9</c:v>
                      </c:pt>
                      <c:pt idx="1212">
                        <c:v>10</c:v>
                      </c:pt>
                      <c:pt idx="1213">
                        <c:v>11</c:v>
                      </c:pt>
                      <c:pt idx="1214">
                        <c:v>12</c:v>
                      </c:pt>
                      <c:pt idx="1215">
                        <c:v>13</c:v>
                      </c:pt>
                      <c:pt idx="1216">
                        <c:v>14</c:v>
                      </c:pt>
                      <c:pt idx="1217">
                        <c:v>14</c:v>
                      </c:pt>
                      <c:pt idx="1218">
                        <c:v>15</c:v>
                      </c:pt>
                      <c:pt idx="1219">
                        <c:v>17</c:v>
                      </c:pt>
                      <c:pt idx="1220">
                        <c:v>17</c:v>
                      </c:pt>
                      <c:pt idx="1221">
                        <c:v>18</c:v>
                      </c:pt>
                      <c:pt idx="1222">
                        <c:v>20</c:v>
                      </c:pt>
                      <c:pt idx="1223">
                        <c:v>20</c:v>
                      </c:pt>
                      <c:pt idx="1224">
                        <c:v>21</c:v>
                      </c:pt>
                      <c:pt idx="1225">
                        <c:v>22</c:v>
                      </c:pt>
                      <c:pt idx="1226">
                        <c:v>23</c:v>
                      </c:pt>
                      <c:pt idx="1227">
                        <c:v>24</c:v>
                      </c:pt>
                      <c:pt idx="1228">
                        <c:v>25</c:v>
                      </c:pt>
                      <c:pt idx="1229">
                        <c:v>26</c:v>
                      </c:pt>
                      <c:pt idx="1230">
                        <c:v>27</c:v>
                      </c:pt>
                      <c:pt idx="1231">
                        <c:v>28</c:v>
                      </c:pt>
                      <c:pt idx="1232">
                        <c:v>29</c:v>
                      </c:pt>
                      <c:pt idx="1233">
                        <c:v>30</c:v>
                      </c:pt>
                      <c:pt idx="1234">
                        <c:v>31</c:v>
                      </c:pt>
                      <c:pt idx="1235">
                        <c:v>32</c:v>
                      </c:pt>
                      <c:pt idx="1236">
                        <c:v>33</c:v>
                      </c:pt>
                      <c:pt idx="1237">
                        <c:v>34</c:v>
                      </c:pt>
                      <c:pt idx="1238">
                        <c:v>35</c:v>
                      </c:pt>
                      <c:pt idx="1239">
                        <c:v>36</c:v>
                      </c:pt>
                      <c:pt idx="1240">
                        <c:v>37</c:v>
                      </c:pt>
                      <c:pt idx="1241">
                        <c:v>38</c:v>
                      </c:pt>
                      <c:pt idx="1242">
                        <c:v>39</c:v>
                      </c:pt>
                      <c:pt idx="1243">
                        <c:v>40</c:v>
                      </c:pt>
                      <c:pt idx="1244">
                        <c:v>41</c:v>
                      </c:pt>
                      <c:pt idx="1245">
                        <c:v>42</c:v>
                      </c:pt>
                      <c:pt idx="1246">
                        <c:v>43</c:v>
                      </c:pt>
                      <c:pt idx="1247">
                        <c:v>44</c:v>
                      </c:pt>
                      <c:pt idx="1248">
                        <c:v>45</c:v>
                      </c:pt>
                      <c:pt idx="1249">
                        <c:v>46</c:v>
                      </c:pt>
                      <c:pt idx="1250">
                        <c:v>47</c:v>
                      </c:pt>
                      <c:pt idx="1251">
                        <c:v>49</c:v>
                      </c:pt>
                      <c:pt idx="1252">
                        <c:v>50</c:v>
                      </c:pt>
                      <c:pt idx="1253">
                        <c:v>51</c:v>
                      </c:pt>
                      <c:pt idx="1254">
                        <c:v>52</c:v>
                      </c:pt>
                      <c:pt idx="1255">
                        <c:v>53</c:v>
                      </c:pt>
                      <c:pt idx="1256">
                        <c:v>54</c:v>
                      </c:pt>
                      <c:pt idx="1257">
                        <c:v>55</c:v>
                      </c:pt>
                      <c:pt idx="1258">
                        <c:v>56</c:v>
                      </c:pt>
                      <c:pt idx="1259">
                        <c:v>57</c:v>
                      </c:pt>
                      <c:pt idx="1260">
                        <c:v>58</c:v>
                      </c:pt>
                      <c:pt idx="1261">
                        <c:v>59</c:v>
                      </c:pt>
                      <c:pt idx="1262">
                        <c:v>60</c:v>
                      </c:pt>
                      <c:pt idx="1263">
                        <c:v>61</c:v>
                      </c:pt>
                      <c:pt idx="1264">
                        <c:v>62</c:v>
                      </c:pt>
                      <c:pt idx="1265">
                        <c:v>63</c:v>
                      </c:pt>
                      <c:pt idx="1266">
                        <c:v>63</c:v>
                      </c:pt>
                      <c:pt idx="1267">
                        <c:v>64</c:v>
                      </c:pt>
                      <c:pt idx="1268">
                        <c:v>65</c:v>
                      </c:pt>
                      <c:pt idx="1269">
                        <c:v>67</c:v>
                      </c:pt>
                      <c:pt idx="1270">
                        <c:v>67</c:v>
                      </c:pt>
                      <c:pt idx="1271">
                        <c:v>68</c:v>
                      </c:pt>
                      <c:pt idx="1272">
                        <c:v>69</c:v>
                      </c:pt>
                      <c:pt idx="1273">
                        <c:v>70</c:v>
                      </c:pt>
                      <c:pt idx="1274">
                        <c:v>71</c:v>
                      </c:pt>
                      <c:pt idx="1275">
                        <c:v>72</c:v>
                      </c:pt>
                      <c:pt idx="1276">
                        <c:v>73</c:v>
                      </c:pt>
                      <c:pt idx="1277">
                        <c:v>74</c:v>
                      </c:pt>
                      <c:pt idx="1278">
                        <c:v>75</c:v>
                      </c:pt>
                      <c:pt idx="1279">
                        <c:v>76</c:v>
                      </c:pt>
                      <c:pt idx="1280">
                        <c:v>77</c:v>
                      </c:pt>
                      <c:pt idx="1281">
                        <c:v>78</c:v>
                      </c:pt>
                      <c:pt idx="1282">
                        <c:v>79</c:v>
                      </c:pt>
                      <c:pt idx="1283">
                        <c:v>80</c:v>
                      </c:pt>
                      <c:pt idx="1284">
                        <c:v>81</c:v>
                      </c:pt>
                      <c:pt idx="1285">
                        <c:v>82</c:v>
                      </c:pt>
                      <c:pt idx="1286">
                        <c:v>83</c:v>
                      </c:pt>
                      <c:pt idx="1287">
                        <c:v>84</c:v>
                      </c:pt>
                      <c:pt idx="1288">
                        <c:v>85</c:v>
                      </c:pt>
                      <c:pt idx="1289">
                        <c:v>86</c:v>
                      </c:pt>
                      <c:pt idx="1290">
                        <c:v>87</c:v>
                      </c:pt>
                      <c:pt idx="1291">
                        <c:v>88</c:v>
                      </c:pt>
                      <c:pt idx="1292">
                        <c:v>89</c:v>
                      </c:pt>
                      <c:pt idx="1293">
                        <c:v>90</c:v>
                      </c:pt>
                      <c:pt idx="1294">
                        <c:v>91</c:v>
                      </c:pt>
                      <c:pt idx="1295">
                        <c:v>92</c:v>
                      </c:pt>
                      <c:pt idx="1296">
                        <c:v>93</c:v>
                      </c:pt>
                      <c:pt idx="1297">
                        <c:v>94</c:v>
                      </c:pt>
                      <c:pt idx="1298">
                        <c:v>95</c:v>
                      </c:pt>
                      <c:pt idx="1299">
                        <c:v>96</c:v>
                      </c:pt>
                      <c:pt idx="1300">
                        <c:v>98</c:v>
                      </c:pt>
                      <c:pt idx="1301">
                        <c:v>99</c:v>
                      </c:pt>
                      <c:pt idx="1302">
                        <c:v>100</c:v>
                      </c:pt>
                      <c:pt idx="1303">
                        <c:v>101</c:v>
                      </c:pt>
                      <c:pt idx="1304">
                        <c:v>102</c:v>
                      </c:pt>
                      <c:pt idx="1305">
                        <c:v>103</c:v>
                      </c:pt>
                      <c:pt idx="1306">
                        <c:v>104</c:v>
                      </c:pt>
                      <c:pt idx="1307">
                        <c:v>105</c:v>
                      </c:pt>
                      <c:pt idx="1308">
                        <c:v>106</c:v>
                      </c:pt>
                      <c:pt idx="1309">
                        <c:v>107</c:v>
                      </c:pt>
                      <c:pt idx="1310">
                        <c:v>108</c:v>
                      </c:pt>
                      <c:pt idx="1311">
                        <c:v>109</c:v>
                      </c:pt>
                      <c:pt idx="1312">
                        <c:v>110</c:v>
                      </c:pt>
                      <c:pt idx="1313">
                        <c:v>111</c:v>
                      </c:pt>
                      <c:pt idx="1314">
                        <c:v>112</c:v>
                      </c:pt>
                      <c:pt idx="1315">
                        <c:v>113</c:v>
                      </c:pt>
                      <c:pt idx="1316">
                        <c:v>113</c:v>
                      </c:pt>
                      <c:pt idx="1317">
                        <c:v>114</c:v>
                      </c:pt>
                      <c:pt idx="1318">
                        <c:v>115</c:v>
                      </c:pt>
                      <c:pt idx="1319">
                        <c:v>116</c:v>
                      </c:pt>
                      <c:pt idx="1320">
                        <c:v>117</c:v>
                      </c:pt>
                      <c:pt idx="1321">
                        <c:v>118</c:v>
                      </c:pt>
                      <c:pt idx="1322">
                        <c:v>119</c:v>
                      </c:pt>
                      <c:pt idx="1323">
                        <c:v>120</c:v>
                      </c:pt>
                      <c:pt idx="1324">
                        <c:v>121</c:v>
                      </c:pt>
                      <c:pt idx="1325">
                        <c:v>122</c:v>
                      </c:pt>
                      <c:pt idx="1326">
                        <c:v>123</c:v>
                      </c:pt>
                      <c:pt idx="1327">
                        <c:v>124</c:v>
                      </c:pt>
                      <c:pt idx="1328">
                        <c:v>125</c:v>
                      </c:pt>
                      <c:pt idx="1329">
                        <c:v>126</c:v>
                      </c:pt>
                      <c:pt idx="1330">
                        <c:v>127</c:v>
                      </c:pt>
                      <c:pt idx="1331">
                        <c:v>128</c:v>
                      </c:pt>
                      <c:pt idx="1332">
                        <c:v>129</c:v>
                      </c:pt>
                      <c:pt idx="1333">
                        <c:v>130</c:v>
                      </c:pt>
                      <c:pt idx="1334">
                        <c:v>131</c:v>
                      </c:pt>
                      <c:pt idx="1335">
                        <c:v>132</c:v>
                      </c:pt>
                      <c:pt idx="1336">
                        <c:v>133</c:v>
                      </c:pt>
                      <c:pt idx="1337">
                        <c:v>134</c:v>
                      </c:pt>
                      <c:pt idx="1338">
                        <c:v>135</c:v>
                      </c:pt>
                      <c:pt idx="1339">
                        <c:v>136</c:v>
                      </c:pt>
                      <c:pt idx="1340">
                        <c:v>137</c:v>
                      </c:pt>
                      <c:pt idx="1341">
                        <c:v>138</c:v>
                      </c:pt>
                      <c:pt idx="1342">
                        <c:v>139</c:v>
                      </c:pt>
                      <c:pt idx="1343">
                        <c:v>140</c:v>
                      </c:pt>
                      <c:pt idx="1344">
                        <c:v>141</c:v>
                      </c:pt>
                      <c:pt idx="1345">
                        <c:v>142</c:v>
                      </c:pt>
                      <c:pt idx="1346">
                        <c:v>143</c:v>
                      </c:pt>
                      <c:pt idx="1347">
                        <c:v>144</c:v>
                      </c:pt>
                      <c:pt idx="1348">
                        <c:v>145</c:v>
                      </c:pt>
                      <c:pt idx="1349">
                        <c:v>146</c:v>
                      </c:pt>
                      <c:pt idx="1350">
                        <c:v>147</c:v>
                      </c:pt>
                      <c:pt idx="1351">
                        <c:v>148</c:v>
                      </c:pt>
                      <c:pt idx="1352">
                        <c:v>150</c:v>
                      </c:pt>
                      <c:pt idx="1353">
                        <c:v>151</c:v>
                      </c:pt>
                      <c:pt idx="1354">
                        <c:v>152</c:v>
                      </c:pt>
                      <c:pt idx="1355">
                        <c:v>153</c:v>
                      </c:pt>
                      <c:pt idx="1356">
                        <c:v>154</c:v>
                      </c:pt>
                      <c:pt idx="1357">
                        <c:v>155</c:v>
                      </c:pt>
                      <c:pt idx="1358">
                        <c:v>156</c:v>
                      </c:pt>
                      <c:pt idx="1359">
                        <c:v>157</c:v>
                      </c:pt>
                      <c:pt idx="1360">
                        <c:v>158</c:v>
                      </c:pt>
                      <c:pt idx="1361">
                        <c:v>159</c:v>
                      </c:pt>
                      <c:pt idx="1362">
                        <c:v>160</c:v>
                      </c:pt>
                      <c:pt idx="1363">
                        <c:v>161</c:v>
                      </c:pt>
                      <c:pt idx="1364">
                        <c:v>162</c:v>
                      </c:pt>
                      <c:pt idx="1365">
                        <c:v>162</c:v>
                      </c:pt>
                      <c:pt idx="1366">
                        <c:v>163</c:v>
                      </c:pt>
                      <c:pt idx="1367">
                        <c:v>164</c:v>
                      </c:pt>
                      <c:pt idx="1368">
                        <c:v>165</c:v>
                      </c:pt>
                      <c:pt idx="1369">
                        <c:v>166</c:v>
                      </c:pt>
                      <c:pt idx="1370">
                        <c:v>167</c:v>
                      </c:pt>
                      <c:pt idx="1371">
                        <c:v>168</c:v>
                      </c:pt>
                      <c:pt idx="1372">
                        <c:v>169</c:v>
                      </c:pt>
                      <c:pt idx="1373">
                        <c:v>171</c:v>
                      </c:pt>
                      <c:pt idx="1374">
                        <c:v>171</c:v>
                      </c:pt>
                      <c:pt idx="1375">
                        <c:v>172</c:v>
                      </c:pt>
                      <c:pt idx="1376">
                        <c:v>173</c:v>
                      </c:pt>
                      <c:pt idx="1377">
                        <c:v>174</c:v>
                      </c:pt>
                      <c:pt idx="1378">
                        <c:v>175</c:v>
                      </c:pt>
                      <c:pt idx="1379">
                        <c:v>176</c:v>
                      </c:pt>
                      <c:pt idx="1380">
                        <c:v>177</c:v>
                      </c:pt>
                      <c:pt idx="1381">
                        <c:v>178</c:v>
                      </c:pt>
                      <c:pt idx="1382">
                        <c:v>179</c:v>
                      </c:pt>
                      <c:pt idx="1383">
                        <c:v>180</c:v>
                      </c:pt>
                      <c:pt idx="1384">
                        <c:v>181</c:v>
                      </c:pt>
                      <c:pt idx="1385">
                        <c:v>182</c:v>
                      </c:pt>
                      <c:pt idx="1386">
                        <c:v>183</c:v>
                      </c:pt>
                      <c:pt idx="1387">
                        <c:v>184</c:v>
                      </c:pt>
                      <c:pt idx="1388">
                        <c:v>185</c:v>
                      </c:pt>
                      <c:pt idx="1389">
                        <c:v>186</c:v>
                      </c:pt>
                      <c:pt idx="1390">
                        <c:v>187</c:v>
                      </c:pt>
                      <c:pt idx="1391">
                        <c:v>188</c:v>
                      </c:pt>
                      <c:pt idx="1392">
                        <c:v>189</c:v>
                      </c:pt>
                      <c:pt idx="1393">
                        <c:v>190</c:v>
                      </c:pt>
                      <c:pt idx="1394">
                        <c:v>191</c:v>
                      </c:pt>
                      <c:pt idx="1395">
                        <c:v>192</c:v>
                      </c:pt>
                      <c:pt idx="1396">
                        <c:v>193</c:v>
                      </c:pt>
                      <c:pt idx="1397">
                        <c:v>194</c:v>
                      </c:pt>
                      <c:pt idx="1398">
                        <c:v>196</c:v>
                      </c:pt>
                      <c:pt idx="1399">
                        <c:v>197</c:v>
                      </c:pt>
                      <c:pt idx="1400">
                        <c:v>198</c:v>
                      </c:pt>
                      <c:pt idx="1401">
                        <c:v>199</c:v>
                      </c:pt>
                      <c:pt idx="1402">
                        <c:v>200</c:v>
                      </c:pt>
                      <c:pt idx="1403">
                        <c:v>201</c:v>
                      </c:pt>
                      <c:pt idx="1404">
                        <c:v>202</c:v>
                      </c:pt>
                      <c:pt idx="1405">
                        <c:v>203</c:v>
                      </c:pt>
                      <c:pt idx="1406">
                        <c:v>204</c:v>
                      </c:pt>
                      <c:pt idx="1407">
                        <c:v>204</c:v>
                      </c:pt>
                      <c:pt idx="1408">
                        <c:v>205</c:v>
                      </c:pt>
                      <c:pt idx="1409">
                        <c:v>207</c:v>
                      </c:pt>
                      <c:pt idx="1410">
                        <c:v>207</c:v>
                      </c:pt>
                      <c:pt idx="1411">
                        <c:v>208</c:v>
                      </c:pt>
                      <c:pt idx="1412">
                        <c:v>209</c:v>
                      </c:pt>
                      <c:pt idx="1413">
                        <c:v>210</c:v>
                      </c:pt>
                      <c:pt idx="1414">
                        <c:v>211</c:v>
                      </c:pt>
                      <c:pt idx="1415">
                        <c:v>212</c:v>
                      </c:pt>
                      <c:pt idx="1416">
                        <c:v>213</c:v>
                      </c:pt>
                      <c:pt idx="1417">
                        <c:v>214</c:v>
                      </c:pt>
                      <c:pt idx="1418">
                        <c:v>215</c:v>
                      </c:pt>
                      <c:pt idx="1419">
                        <c:v>216</c:v>
                      </c:pt>
                      <c:pt idx="1420">
                        <c:v>217</c:v>
                      </c:pt>
                      <c:pt idx="1421">
                        <c:v>218</c:v>
                      </c:pt>
                      <c:pt idx="1422">
                        <c:v>219</c:v>
                      </c:pt>
                      <c:pt idx="1423">
                        <c:v>220</c:v>
                      </c:pt>
                      <c:pt idx="1424">
                        <c:v>221</c:v>
                      </c:pt>
                      <c:pt idx="1425">
                        <c:v>222</c:v>
                      </c:pt>
                      <c:pt idx="1426">
                        <c:v>223</c:v>
                      </c:pt>
                      <c:pt idx="1427">
                        <c:v>224</c:v>
                      </c:pt>
                      <c:pt idx="1428">
                        <c:v>225</c:v>
                      </c:pt>
                      <c:pt idx="1429">
                        <c:v>226</c:v>
                      </c:pt>
                      <c:pt idx="1430">
                        <c:v>227</c:v>
                      </c:pt>
                      <c:pt idx="1431">
                        <c:v>228</c:v>
                      </c:pt>
                      <c:pt idx="1432">
                        <c:v>229</c:v>
                      </c:pt>
                      <c:pt idx="1433">
                        <c:v>230</c:v>
                      </c:pt>
                      <c:pt idx="1434">
                        <c:v>231</c:v>
                      </c:pt>
                      <c:pt idx="1435">
                        <c:v>232</c:v>
                      </c:pt>
                      <c:pt idx="1436">
                        <c:v>233</c:v>
                      </c:pt>
                      <c:pt idx="1437">
                        <c:v>234</c:v>
                      </c:pt>
                      <c:pt idx="1438">
                        <c:v>235</c:v>
                      </c:pt>
                      <c:pt idx="1439">
                        <c:v>236</c:v>
                      </c:pt>
                      <c:pt idx="1440">
                        <c:v>237</c:v>
                      </c:pt>
                      <c:pt idx="1441">
                        <c:v>238</c:v>
                      </c:pt>
                      <c:pt idx="1442">
                        <c:v>239</c:v>
                      </c:pt>
                      <c:pt idx="1443">
                        <c:v>240</c:v>
                      </c:pt>
                      <c:pt idx="1444">
                        <c:v>241</c:v>
                      </c:pt>
                      <c:pt idx="1445">
                        <c:v>243</c:v>
                      </c:pt>
                      <c:pt idx="1446">
                        <c:v>244</c:v>
                      </c:pt>
                      <c:pt idx="1447">
                        <c:v>245</c:v>
                      </c:pt>
                      <c:pt idx="1448">
                        <c:v>246</c:v>
                      </c:pt>
                      <c:pt idx="1449">
                        <c:v>247</c:v>
                      </c:pt>
                      <c:pt idx="1450">
                        <c:v>248</c:v>
                      </c:pt>
                      <c:pt idx="1451">
                        <c:v>249</c:v>
                      </c:pt>
                      <c:pt idx="1452">
                        <c:v>249</c:v>
                      </c:pt>
                      <c:pt idx="1453">
                        <c:v>250</c:v>
                      </c:pt>
                      <c:pt idx="1454">
                        <c:v>251</c:v>
                      </c:pt>
                      <c:pt idx="1455">
                        <c:v>252</c:v>
                      </c:pt>
                      <c:pt idx="1456">
                        <c:v>253</c:v>
                      </c:pt>
                      <c:pt idx="1457">
                        <c:v>255</c:v>
                      </c:pt>
                      <c:pt idx="1458">
                        <c:v>255</c:v>
                      </c:pt>
                      <c:pt idx="1459">
                        <c:v>256</c:v>
                      </c:pt>
                      <c:pt idx="1460">
                        <c:v>257</c:v>
                      </c:pt>
                      <c:pt idx="1461">
                        <c:v>258</c:v>
                      </c:pt>
                      <c:pt idx="1462">
                        <c:v>259</c:v>
                      </c:pt>
                      <c:pt idx="1463">
                        <c:v>260</c:v>
                      </c:pt>
                      <c:pt idx="1464">
                        <c:v>261</c:v>
                      </c:pt>
                      <c:pt idx="1465">
                        <c:v>262</c:v>
                      </c:pt>
                      <c:pt idx="1466">
                        <c:v>263</c:v>
                      </c:pt>
                      <c:pt idx="1467">
                        <c:v>264</c:v>
                      </c:pt>
                      <c:pt idx="1468">
                        <c:v>265</c:v>
                      </c:pt>
                      <c:pt idx="1469">
                        <c:v>266</c:v>
                      </c:pt>
                      <c:pt idx="1470">
                        <c:v>267</c:v>
                      </c:pt>
                      <c:pt idx="1471">
                        <c:v>268</c:v>
                      </c:pt>
                      <c:pt idx="1472">
                        <c:v>269</c:v>
                      </c:pt>
                      <c:pt idx="1473">
                        <c:v>270</c:v>
                      </c:pt>
                      <c:pt idx="1474">
                        <c:v>271</c:v>
                      </c:pt>
                      <c:pt idx="1475">
                        <c:v>272</c:v>
                      </c:pt>
                      <c:pt idx="1476">
                        <c:v>273</c:v>
                      </c:pt>
                      <c:pt idx="1477">
                        <c:v>274</c:v>
                      </c:pt>
                      <c:pt idx="1478">
                        <c:v>275</c:v>
                      </c:pt>
                      <c:pt idx="1479">
                        <c:v>276</c:v>
                      </c:pt>
                      <c:pt idx="1480">
                        <c:v>277</c:v>
                      </c:pt>
                      <c:pt idx="1481">
                        <c:v>278</c:v>
                      </c:pt>
                      <c:pt idx="1482">
                        <c:v>279</c:v>
                      </c:pt>
                      <c:pt idx="1483">
                        <c:v>280</c:v>
                      </c:pt>
                      <c:pt idx="1484">
                        <c:v>281</c:v>
                      </c:pt>
                      <c:pt idx="1485">
                        <c:v>282</c:v>
                      </c:pt>
                      <c:pt idx="1486">
                        <c:v>283</c:v>
                      </c:pt>
                      <c:pt idx="1487">
                        <c:v>284</c:v>
                      </c:pt>
                      <c:pt idx="1488">
                        <c:v>286</c:v>
                      </c:pt>
                      <c:pt idx="1489">
                        <c:v>287</c:v>
                      </c:pt>
                      <c:pt idx="1490">
                        <c:v>288</c:v>
                      </c:pt>
                      <c:pt idx="1491">
                        <c:v>289</c:v>
                      </c:pt>
                      <c:pt idx="1492">
                        <c:v>290</c:v>
                      </c:pt>
                      <c:pt idx="1493">
                        <c:v>291</c:v>
                      </c:pt>
                      <c:pt idx="1494">
                        <c:v>291</c:v>
                      </c:pt>
                      <c:pt idx="1495">
                        <c:v>292</c:v>
                      </c:pt>
                      <c:pt idx="1496">
                        <c:v>293</c:v>
                      </c:pt>
                      <c:pt idx="1497">
                        <c:v>295</c:v>
                      </c:pt>
                      <c:pt idx="1498">
                        <c:v>295</c:v>
                      </c:pt>
                      <c:pt idx="1499">
                        <c:v>296</c:v>
                      </c:pt>
                      <c:pt idx="1500">
                        <c:v>297</c:v>
                      </c:pt>
                      <c:pt idx="1501">
                        <c:v>298</c:v>
                      </c:pt>
                      <c:pt idx="1502">
                        <c:v>299</c:v>
                      </c:pt>
                      <c:pt idx="1503">
                        <c:v>0</c:v>
                      </c:pt>
                      <c:pt idx="1504">
                        <c:v>1</c:v>
                      </c:pt>
                      <c:pt idx="1505">
                        <c:v>2</c:v>
                      </c:pt>
                      <c:pt idx="1506">
                        <c:v>3</c:v>
                      </c:pt>
                      <c:pt idx="1507">
                        <c:v>4</c:v>
                      </c:pt>
                      <c:pt idx="1508">
                        <c:v>5</c:v>
                      </c:pt>
                      <c:pt idx="1509">
                        <c:v>6</c:v>
                      </c:pt>
                      <c:pt idx="1510">
                        <c:v>7</c:v>
                      </c:pt>
                      <c:pt idx="1511">
                        <c:v>8</c:v>
                      </c:pt>
                      <c:pt idx="1512">
                        <c:v>9</c:v>
                      </c:pt>
                      <c:pt idx="1513">
                        <c:v>9</c:v>
                      </c:pt>
                      <c:pt idx="1514">
                        <c:v>11</c:v>
                      </c:pt>
                      <c:pt idx="1515">
                        <c:v>11</c:v>
                      </c:pt>
                      <c:pt idx="1516">
                        <c:v>12</c:v>
                      </c:pt>
                      <c:pt idx="1517">
                        <c:v>14</c:v>
                      </c:pt>
                      <c:pt idx="1518">
                        <c:v>14</c:v>
                      </c:pt>
                      <c:pt idx="1519">
                        <c:v>15</c:v>
                      </c:pt>
                      <c:pt idx="1520">
                        <c:v>16</c:v>
                      </c:pt>
                      <c:pt idx="1521">
                        <c:v>17</c:v>
                      </c:pt>
                      <c:pt idx="1522">
                        <c:v>18</c:v>
                      </c:pt>
                      <c:pt idx="1523">
                        <c:v>19</c:v>
                      </c:pt>
                      <c:pt idx="1524">
                        <c:v>20</c:v>
                      </c:pt>
                      <c:pt idx="1525">
                        <c:v>21</c:v>
                      </c:pt>
                      <c:pt idx="1526">
                        <c:v>22</c:v>
                      </c:pt>
                      <c:pt idx="1527">
                        <c:v>23</c:v>
                      </c:pt>
                      <c:pt idx="1528">
                        <c:v>24</c:v>
                      </c:pt>
                      <c:pt idx="1529">
                        <c:v>25</c:v>
                      </c:pt>
                      <c:pt idx="1530">
                        <c:v>26</c:v>
                      </c:pt>
                      <c:pt idx="1531">
                        <c:v>27</c:v>
                      </c:pt>
                      <c:pt idx="1532">
                        <c:v>28</c:v>
                      </c:pt>
                      <c:pt idx="1533">
                        <c:v>29</c:v>
                      </c:pt>
                      <c:pt idx="1534">
                        <c:v>30</c:v>
                      </c:pt>
                      <c:pt idx="1535">
                        <c:v>31</c:v>
                      </c:pt>
                      <c:pt idx="1536">
                        <c:v>32</c:v>
                      </c:pt>
                      <c:pt idx="1537">
                        <c:v>33</c:v>
                      </c:pt>
                      <c:pt idx="1538">
                        <c:v>35</c:v>
                      </c:pt>
                      <c:pt idx="1539">
                        <c:v>36</c:v>
                      </c:pt>
                      <c:pt idx="1540">
                        <c:v>37</c:v>
                      </c:pt>
                      <c:pt idx="1541">
                        <c:v>38</c:v>
                      </c:pt>
                      <c:pt idx="1542">
                        <c:v>39</c:v>
                      </c:pt>
                      <c:pt idx="1543">
                        <c:v>40</c:v>
                      </c:pt>
                      <c:pt idx="1544">
                        <c:v>41</c:v>
                      </c:pt>
                      <c:pt idx="1545">
                        <c:v>41</c:v>
                      </c:pt>
                      <c:pt idx="1546">
                        <c:v>42</c:v>
                      </c:pt>
                      <c:pt idx="1547">
                        <c:v>44</c:v>
                      </c:pt>
                      <c:pt idx="1548">
                        <c:v>44</c:v>
                      </c:pt>
                      <c:pt idx="1549">
                        <c:v>45</c:v>
                      </c:pt>
                      <c:pt idx="1550">
                        <c:v>46</c:v>
                      </c:pt>
                      <c:pt idx="1551">
                        <c:v>47</c:v>
                      </c:pt>
                      <c:pt idx="1552">
                        <c:v>48</c:v>
                      </c:pt>
                      <c:pt idx="1553">
                        <c:v>49</c:v>
                      </c:pt>
                      <c:pt idx="1554">
                        <c:v>50</c:v>
                      </c:pt>
                      <c:pt idx="1555">
                        <c:v>51</c:v>
                      </c:pt>
                      <c:pt idx="1556">
                        <c:v>52</c:v>
                      </c:pt>
                      <c:pt idx="1557">
                        <c:v>53</c:v>
                      </c:pt>
                      <c:pt idx="1558">
                        <c:v>54</c:v>
                      </c:pt>
                      <c:pt idx="1559">
                        <c:v>55</c:v>
                      </c:pt>
                      <c:pt idx="1560">
                        <c:v>56</c:v>
                      </c:pt>
                      <c:pt idx="1561">
                        <c:v>57</c:v>
                      </c:pt>
                      <c:pt idx="1562">
                        <c:v>58</c:v>
                      </c:pt>
                      <c:pt idx="1563">
                        <c:v>59</c:v>
                      </c:pt>
                      <c:pt idx="1564">
                        <c:v>60</c:v>
                      </c:pt>
                      <c:pt idx="1565">
                        <c:v>61</c:v>
                      </c:pt>
                      <c:pt idx="1566">
                        <c:v>63</c:v>
                      </c:pt>
                      <c:pt idx="1567">
                        <c:v>64</c:v>
                      </c:pt>
                      <c:pt idx="1568">
                        <c:v>65</c:v>
                      </c:pt>
                      <c:pt idx="1569">
                        <c:v>66</c:v>
                      </c:pt>
                      <c:pt idx="1570">
                        <c:v>67</c:v>
                      </c:pt>
                      <c:pt idx="1571">
                        <c:v>68</c:v>
                      </c:pt>
                      <c:pt idx="1572">
                        <c:v>69</c:v>
                      </c:pt>
                      <c:pt idx="1573">
                        <c:v>69</c:v>
                      </c:pt>
                      <c:pt idx="1574">
                        <c:v>71</c:v>
                      </c:pt>
                      <c:pt idx="1575">
                        <c:v>71</c:v>
                      </c:pt>
                      <c:pt idx="1576">
                        <c:v>72</c:v>
                      </c:pt>
                      <c:pt idx="1577">
                        <c:v>73</c:v>
                      </c:pt>
                      <c:pt idx="1578">
                        <c:v>75</c:v>
                      </c:pt>
                      <c:pt idx="1579">
                        <c:v>75</c:v>
                      </c:pt>
                      <c:pt idx="1580">
                        <c:v>76</c:v>
                      </c:pt>
                      <c:pt idx="1581">
                        <c:v>77</c:v>
                      </c:pt>
                      <c:pt idx="1582">
                        <c:v>78</c:v>
                      </c:pt>
                      <c:pt idx="1583">
                        <c:v>79</c:v>
                      </c:pt>
                      <c:pt idx="1584">
                        <c:v>80</c:v>
                      </c:pt>
                      <c:pt idx="1585">
                        <c:v>81</c:v>
                      </c:pt>
                      <c:pt idx="1586">
                        <c:v>82</c:v>
                      </c:pt>
                      <c:pt idx="1587">
                        <c:v>83</c:v>
                      </c:pt>
                      <c:pt idx="1588">
                        <c:v>84</c:v>
                      </c:pt>
                      <c:pt idx="1589">
                        <c:v>85</c:v>
                      </c:pt>
                      <c:pt idx="1590">
                        <c:v>86</c:v>
                      </c:pt>
                      <c:pt idx="1591">
                        <c:v>87</c:v>
                      </c:pt>
                      <c:pt idx="1592">
                        <c:v>88</c:v>
                      </c:pt>
                      <c:pt idx="1593">
                        <c:v>89</c:v>
                      </c:pt>
                      <c:pt idx="1594">
                        <c:v>90</c:v>
                      </c:pt>
                      <c:pt idx="1595">
                        <c:v>91</c:v>
                      </c:pt>
                      <c:pt idx="1596">
                        <c:v>93</c:v>
                      </c:pt>
                      <c:pt idx="1597">
                        <c:v>94</c:v>
                      </c:pt>
                      <c:pt idx="1598">
                        <c:v>95</c:v>
                      </c:pt>
                      <c:pt idx="1599">
                        <c:v>96</c:v>
                      </c:pt>
                      <c:pt idx="1600">
                        <c:v>97</c:v>
                      </c:pt>
                      <c:pt idx="1601">
                        <c:v>98</c:v>
                      </c:pt>
                      <c:pt idx="1602">
                        <c:v>99</c:v>
                      </c:pt>
                      <c:pt idx="1603">
                        <c:v>99</c:v>
                      </c:pt>
                      <c:pt idx="1604">
                        <c:v>101</c:v>
                      </c:pt>
                      <c:pt idx="1605">
                        <c:v>101</c:v>
                      </c:pt>
                      <c:pt idx="1606">
                        <c:v>102</c:v>
                      </c:pt>
                      <c:pt idx="1607">
                        <c:v>103</c:v>
                      </c:pt>
                      <c:pt idx="1608">
                        <c:v>105</c:v>
                      </c:pt>
                      <c:pt idx="1609">
                        <c:v>105</c:v>
                      </c:pt>
                      <c:pt idx="1610">
                        <c:v>106</c:v>
                      </c:pt>
                      <c:pt idx="1611">
                        <c:v>107</c:v>
                      </c:pt>
                      <c:pt idx="1612">
                        <c:v>108</c:v>
                      </c:pt>
                      <c:pt idx="1613">
                        <c:v>109</c:v>
                      </c:pt>
                      <c:pt idx="1614">
                        <c:v>110</c:v>
                      </c:pt>
                      <c:pt idx="1615">
                        <c:v>111</c:v>
                      </c:pt>
                      <c:pt idx="1616">
                        <c:v>112</c:v>
                      </c:pt>
                      <c:pt idx="1617">
                        <c:v>113</c:v>
                      </c:pt>
                      <c:pt idx="1618">
                        <c:v>114</c:v>
                      </c:pt>
                      <c:pt idx="1619">
                        <c:v>115</c:v>
                      </c:pt>
                      <c:pt idx="1620">
                        <c:v>116</c:v>
                      </c:pt>
                      <c:pt idx="1621">
                        <c:v>117</c:v>
                      </c:pt>
                      <c:pt idx="1622">
                        <c:v>118</c:v>
                      </c:pt>
                      <c:pt idx="1623">
                        <c:v>119</c:v>
                      </c:pt>
                      <c:pt idx="1624">
                        <c:v>120</c:v>
                      </c:pt>
                      <c:pt idx="1625">
                        <c:v>121</c:v>
                      </c:pt>
                      <c:pt idx="1626">
                        <c:v>123</c:v>
                      </c:pt>
                      <c:pt idx="1627">
                        <c:v>124</c:v>
                      </c:pt>
                      <c:pt idx="1628">
                        <c:v>125</c:v>
                      </c:pt>
                      <c:pt idx="1629">
                        <c:v>126</c:v>
                      </c:pt>
                      <c:pt idx="1630">
                        <c:v>127</c:v>
                      </c:pt>
                      <c:pt idx="1631">
                        <c:v>128</c:v>
                      </c:pt>
                      <c:pt idx="1632">
                        <c:v>128</c:v>
                      </c:pt>
                      <c:pt idx="1633">
                        <c:v>129</c:v>
                      </c:pt>
                      <c:pt idx="1634">
                        <c:v>130</c:v>
                      </c:pt>
                      <c:pt idx="1635">
                        <c:v>132</c:v>
                      </c:pt>
                      <c:pt idx="1636">
                        <c:v>132</c:v>
                      </c:pt>
                      <c:pt idx="1637">
                        <c:v>133</c:v>
                      </c:pt>
                      <c:pt idx="1638">
                        <c:v>134</c:v>
                      </c:pt>
                      <c:pt idx="1639">
                        <c:v>135</c:v>
                      </c:pt>
                      <c:pt idx="1640">
                        <c:v>136</c:v>
                      </c:pt>
                      <c:pt idx="1641">
                        <c:v>137</c:v>
                      </c:pt>
                      <c:pt idx="1642">
                        <c:v>138</c:v>
                      </c:pt>
                      <c:pt idx="1643">
                        <c:v>139</c:v>
                      </c:pt>
                      <c:pt idx="1644">
                        <c:v>140</c:v>
                      </c:pt>
                      <c:pt idx="1645">
                        <c:v>141</c:v>
                      </c:pt>
                      <c:pt idx="1646">
                        <c:v>142</c:v>
                      </c:pt>
                      <c:pt idx="1647">
                        <c:v>143</c:v>
                      </c:pt>
                      <c:pt idx="1648">
                        <c:v>144</c:v>
                      </c:pt>
                      <c:pt idx="1649">
                        <c:v>145</c:v>
                      </c:pt>
                      <c:pt idx="1650">
                        <c:v>146</c:v>
                      </c:pt>
                      <c:pt idx="1651">
                        <c:v>147</c:v>
                      </c:pt>
                      <c:pt idx="1652">
                        <c:v>148</c:v>
                      </c:pt>
                      <c:pt idx="1653">
                        <c:v>150</c:v>
                      </c:pt>
                      <c:pt idx="1654">
                        <c:v>151</c:v>
                      </c:pt>
                      <c:pt idx="1655">
                        <c:v>152</c:v>
                      </c:pt>
                      <c:pt idx="1656">
                        <c:v>153</c:v>
                      </c:pt>
                      <c:pt idx="1657">
                        <c:v>154</c:v>
                      </c:pt>
                      <c:pt idx="1658">
                        <c:v>154</c:v>
                      </c:pt>
                      <c:pt idx="1659">
                        <c:v>155</c:v>
                      </c:pt>
                      <c:pt idx="1660">
                        <c:v>156</c:v>
                      </c:pt>
                      <c:pt idx="1661">
                        <c:v>157</c:v>
                      </c:pt>
                      <c:pt idx="1662">
                        <c:v>158</c:v>
                      </c:pt>
                      <c:pt idx="1663">
                        <c:v>159</c:v>
                      </c:pt>
                      <c:pt idx="1664">
                        <c:v>160</c:v>
                      </c:pt>
                      <c:pt idx="1665">
                        <c:v>161</c:v>
                      </c:pt>
                      <c:pt idx="1666">
                        <c:v>162</c:v>
                      </c:pt>
                      <c:pt idx="1667">
                        <c:v>163</c:v>
                      </c:pt>
                      <c:pt idx="1668">
                        <c:v>164</c:v>
                      </c:pt>
                      <c:pt idx="1669">
                        <c:v>165</c:v>
                      </c:pt>
                      <c:pt idx="1670">
                        <c:v>166</c:v>
                      </c:pt>
                      <c:pt idx="1671">
                        <c:v>167</c:v>
                      </c:pt>
                      <c:pt idx="1672">
                        <c:v>168</c:v>
                      </c:pt>
                      <c:pt idx="1673">
                        <c:v>169</c:v>
                      </c:pt>
                      <c:pt idx="1674">
                        <c:v>170</c:v>
                      </c:pt>
                      <c:pt idx="1675">
                        <c:v>171</c:v>
                      </c:pt>
                      <c:pt idx="1676">
                        <c:v>172</c:v>
                      </c:pt>
                      <c:pt idx="1677">
                        <c:v>174</c:v>
                      </c:pt>
                      <c:pt idx="1678">
                        <c:v>175</c:v>
                      </c:pt>
                      <c:pt idx="1679">
                        <c:v>176</c:v>
                      </c:pt>
                      <c:pt idx="1680">
                        <c:v>177</c:v>
                      </c:pt>
                      <c:pt idx="1681">
                        <c:v>177</c:v>
                      </c:pt>
                      <c:pt idx="1682">
                        <c:v>179</c:v>
                      </c:pt>
                      <c:pt idx="1683">
                        <c:v>179</c:v>
                      </c:pt>
                      <c:pt idx="1684">
                        <c:v>180</c:v>
                      </c:pt>
                      <c:pt idx="1685">
                        <c:v>181</c:v>
                      </c:pt>
                      <c:pt idx="1686">
                        <c:v>182</c:v>
                      </c:pt>
                      <c:pt idx="1687">
                        <c:v>183</c:v>
                      </c:pt>
                      <c:pt idx="1688">
                        <c:v>184</c:v>
                      </c:pt>
                      <c:pt idx="1689">
                        <c:v>185</c:v>
                      </c:pt>
                      <c:pt idx="1690">
                        <c:v>186</c:v>
                      </c:pt>
                      <c:pt idx="1691">
                        <c:v>187</c:v>
                      </c:pt>
                      <c:pt idx="1692">
                        <c:v>188</c:v>
                      </c:pt>
                      <c:pt idx="1693">
                        <c:v>189</c:v>
                      </c:pt>
                      <c:pt idx="1694">
                        <c:v>190</c:v>
                      </c:pt>
                      <c:pt idx="1695">
                        <c:v>191</c:v>
                      </c:pt>
                      <c:pt idx="1696">
                        <c:v>192</c:v>
                      </c:pt>
                      <c:pt idx="1697">
                        <c:v>193</c:v>
                      </c:pt>
                      <c:pt idx="1698">
                        <c:v>194</c:v>
                      </c:pt>
                      <c:pt idx="1699">
                        <c:v>195</c:v>
                      </c:pt>
                      <c:pt idx="1700">
                        <c:v>197</c:v>
                      </c:pt>
                      <c:pt idx="1701">
                        <c:v>198</c:v>
                      </c:pt>
                      <c:pt idx="1702">
                        <c:v>199</c:v>
                      </c:pt>
                      <c:pt idx="1703">
                        <c:v>200</c:v>
                      </c:pt>
                      <c:pt idx="1704">
                        <c:v>200</c:v>
                      </c:pt>
                      <c:pt idx="1705">
                        <c:v>202</c:v>
                      </c:pt>
                      <c:pt idx="1706">
                        <c:v>202</c:v>
                      </c:pt>
                      <c:pt idx="1707">
                        <c:v>203</c:v>
                      </c:pt>
                      <c:pt idx="1708">
                        <c:v>204</c:v>
                      </c:pt>
                      <c:pt idx="1709">
                        <c:v>205</c:v>
                      </c:pt>
                      <c:pt idx="1710">
                        <c:v>206</c:v>
                      </c:pt>
                      <c:pt idx="1711">
                        <c:v>207</c:v>
                      </c:pt>
                      <c:pt idx="1712">
                        <c:v>208</c:v>
                      </c:pt>
                      <c:pt idx="1713">
                        <c:v>209</c:v>
                      </c:pt>
                      <c:pt idx="1714">
                        <c:v>210</c:v>
                      </c:pt>
                      <c:pt idx="1715">
                        <c:v>211</c:v>
                      </c:pt>
                      <c:pt idx="1716">
                        <c:v>212</c:v>
                      </c:pt>
                      <c:pt idx="1717">
                        <c:v>213</c:v>
                      </c:pt>
                      <c:pt idx="1718">
                        <c:v>214</c:v>
                      </c:pt>
                      <c:pt idx="1719">
                        <c:v>215</c:v>
                      </c:pt>
                      <c:pt idx="1720">
                        <c:v>216</c:v>
                      </c:pt>
                      <c:pt idx="1721">
                        <c:v>217</c:v>
                      </c:pt>
                      <c:pt idx="1722">
                        <c:v>218</c:v>
                      </c:pt>
                      <c:pt idx="1723">
                        <c:v>219</c:v>
                      </c:pt>
                      <c:pt idx="1724">
                        <c:v>220</c:v>
                      </c:pt>
                      <c:pt idx="1725">
                        <c:v>221</c:v>
                      </c:pt>
                      <c:pt idx="1726">
                        <c:v>222</c:v>
                      </c:pt>
                      <c:pt idx="1727">
                        <c:v>224</c:v>
                      </c:pt>
                      <c:pt idx="1728">
                        <c:v>225</c:v>
                      </c:pt>
                      <c:pt idx="1729">
                        <c:v>226</c:v>
                      </c:pt>
                      <c:pt idx="1730">
                        <c:v>227</c:v>
                      </c:pt>
                      <c:pt idx="1731">
                        <c:v>227</c:v>
                      </c:pt>
                      <c:pt idx="1732">
                        <c:v>229</c:v>
                      </c:pt>
                      <c:pt idx="1733">
                        <c:v>229</c:v>
                      </c:pt>
                      <c:pt idx="1734">
                        <c:v>230</c:v>
                      </c:pt>
                      <c:pt idx="1735">
                        <c:v>231</c:v>
                      </c:pt>
                      <c:pt idx="1736">
                        <c:v>232</c:v>
                      </c:pt>
                      <c:pt idx="1737">
                        <c:v>233</c:v>
                      </c:pt>
                      <c:pt idx="1738">
                        <c:v>234</c:v>
                      </c:pt>
                      <c:pt idx="1739">
                        <c:v>235</c:v>
                      </c:pt>
                      <c:pt idx="1740">
                        <c:v>236</c:v>
                      </c:pt>
                      <c:pt idx="1741">
                        <c:v>237</c:v>
                      </c:pt>
                      <c:pt idx="1742">
                        <c:v>238</c:v>
                      </c:pt>
                      <c:pt idx="1743">
                        <c:v>239</c:v>
                      </c:pt>
                      <c:pt idx="1744">
                        <c:v>240</c:v>
                      </c:pt>
                      <c:pt idx="1745">
                        <c:v>241</c:v>
                      </c:pt>
                      <c:pt idx="1746">
                        <c:v>242</c:v>
                      </c:pt>
                      <c:pt idx="1747">
                        <c:v>243</c:v>
                      </c:pt>
                      <c:pt idx="1748">
                        <c:v>244</c:v>
                      </c:pt>
                      <c:pt idx="1749">
                        <c:v>245</c:v>
                      </c:pt>
                      <c:pt idx="1750">
                        <c:v>246</c:v>
                      </c:pt>
                      <c:pt idx="1751">
                        <c:v>247</c:v>
                      </c:pt>
                      <c:pt idx="1752">
                        <c:v>248</c:v>
                      </c:pt>
                      <c:pt idx="1753">
                        <c:v>249</c:v>
                      </c:pt>
                      <c:pt idx="1754">
                        <c:v>250</c:v>
                      </c:pt>
                      <c:pt idx="1755">
                        <c:v>251</c:v>
                      </c:pt>
                      <c:pt idx="1756">
                        <c:v>253</c:v>
                      </c:pt>
                      <c:pt idx="1757">
                        <c:v>254</c:v>
                      </c:pt>
                      <c:pt idx="1758">
                        <c:v>254</c:v>
                      </c:pt>
                      <c:pt idx="1759">
                        <c:v>255</c:v>
                      </c:pt>
                      <c:pt idx="1760">
                        <c:v>256</c:v>
                      </c:pt>
                      <c:pt idx="1761">
                        <c:v>257</c:v>
                      </c:pt>
                      <c:pt idx="1762">
                        <c:v>258</c:v>
                      </c:pt>
                      <c:pt idx="1763">
                        <c:v>259</c:v>
                      </c:pt>
                      <c:pt idx="1764">
                        <c:v>260</c:v>
                      </c:pt>
                      <c:pt idx="1765">
                        <c:v>261</c:v>
                      </c:pt>
                      <c:pt idx="1766">
                        <c:v>262</c:v>
                      </c:pt>
                      <c:pt idx="1767">
                        <c:v>263</c:v>
                      </c:pt>
                      <c:pt idx="1768">
                        <c:v>264</c:v>
                      </c:pt>
                      <c:pt idx="1769">
                        <c:v>265</c:v>
                      </c:pt>
                      <c:pt idx="1770">
                        <c:v>266</c:v>
                      </c:pt>
                      <c:pt idx="1771">
                        <c:v>267</c:v>
                      </c:pt>
                      <c:pt idx="1772">
                        <c:v>268</c:v>
                      </c:pt>
                      <c:pt idx="1773">
                        <c:v>269</c:v>
                      </c:pt>
                      <c:pt idx="1774">
                        <c:v>270</c:v>
                      </c:pt>
                      <c:pt idx="1775">
                        <c:v>271</c:v>
                      </c:pt>
                      <c:pt idx="1776">
                        <c:v>273</c:v>
                      </c:pt>
                      <c:pt idx="1777">
                        <c:v>274</c:v>
                      </c:pt>
                      <c:pt idx="1778">
                        <c:v>274</c:v>
                      </c:pt>
                      <c:pt idx="1779">
                        <c:v>276</c:v>
                      </c:pt>
                      <c:pt idx="1780">
                        <c:v>276</c:v>
                      </c:pt>
                      <c:pt idx="1781">
                        <c:v>277</c:v>
                      </c:pt>
                      <c:pt idx="1782">
                        <c:v>278</c:v>
                      </c:pt>
                      <c:pt idx="1783">
                        <c:v>279</c:v>
                      </c:pt>
                      <c:pt idx="1784">
                        <c:v>280</c:v>
                      </c:pt>
                      <c:pt idx="1785">
                        <c:v>281</c:v>
                      </c:pt>
                      <c:pt idx="1786">
                        <c:v>282</c:v>
                      </c:pt>
                      <c:pt idx="1787">
                        <c:v>283</c:v>
                      </c:pt>
                      <c:pt idx="1788">
                        <c:v>284</c:v>
                      </c:pt>
                      <c:pt idx="1789">
                        <c:v>285</c:v>
                      </c:pt>
                      <c:pt idx="1790">
                        <c:v>286</c:v>
                      </c:pt>
                      <c:pt idx="1791">
                        <c:v>287</c:v>
                      </c:pt>
                      <c:pt idx="1792">
                        <c:v>288</c:v>
                      </c:pt>
                      <c:pt idx="1793">
                        <c:v>289</c:v>
                      </c:pt>
                      <c:pt idx="1794">
                        <c:v>290</c:v>
                      </c:pt>
                      <c:pt idx="1795">
                        <c:v>291</c:v>
                      </c:pt>
                      <c:pt idx="1796">
                        <c:v>292</c:v>
                      </c:pt>
                      <c:pt idx="1797">
                        <c:v>294</c:v>
                      </c:pt>
                      <c:pt idx="1798">
                        <c:v>295</c:v>
                      </c:pt>
                      <c:pt idx="1799">
                        <c:v>295</c:v>
                      </c:pt>
                      <c:pt idx="1800">
                        <c:v>296</c:v>
                      </c:pt>
                      <c:pt idx="1801">
                        <c:v>297</c:v>
                      </c:pt>
                      <c:pt idx="1802">
                        <c:v>298</c:v>
                      </c:pt>
                      <c:pt idx="1803">
                        <c:v>299</c:v>
                      </c:pt>
                      <c:pt idx="1804">
                        <c:v>0</c:v>
                      </c:pt>
                      <c:pt idx="1805">
                        <c:v>1</c:v>
                      </c:pt>
                      <c:pt idx="1806">
                        <c:v>2</c:v>
                      </c:pt>
                      <c:pt idx="1807">
                        <c:v>3</c:v>
                      </c:pt>
                      <c:pt idx="1808">
                        <c:v>4</c:v>
                      </c:pt>
                      <c:pt idx="1809">
                        <c:v>5</c:v>
                      </c:pt>
                      <c:pt idx="1810">
                        <c:v>6</c:v>
                      </c:pt>
                      <c:pt idx="1811">
                        <c:v>7</c:v>
                      </c:pt>
                      <c:pt idx="1812">
                        <c:v>8</c:v>
                      </c:pt>
                      <c:pt idx="1813">
                        <c:v>9</c:v>
                      </c:pt>
                      <c:pt idx="1814">
                        <c:v>10</c:v>
                      </c:pt>
                      <c:pt idx="1815">
                        <c:v>11</c:v>
                      </c:pt>
                      <c:pt idx="1816">
                        <c:v>12</c:v>
                      </c:pt>
                      <c:pt idx="1817">
                        <c:v>13</c:v>
                      </c:pt>
                      <c:pt idx="1818">
                        <c:v>14</c:v>
                      </c:pt>
                      <c:pt idx="1819">
                        <c:v>15</c:v>
                      </c:pt>
                      <c:pt idx="1820">
                        <c:v>15</c:v>
                      </c:pt>
                      <c:pt idx="1821">
                        <c:v>16</c:v>
                      </c:pt>
                      <c:pt idx="1822">
                        <c:v>18</c:v>
                      </c:pt>
                      <c:pt idx="1823">
                        <c:v>18</c:v>
                      </c:pt>
                      <c:pt idx="1824">
                        <c:v>19</c:v>
                      </c:pt>
                      <c:pt idx="1825">
                        <c:v>20</c:v>
                      </c:pt>
                      <c:pt idx="1826">
                        <c:v>22</c:v>
                      </c:pt>
                      <c:pt idx="1827">
                        <c:v>22</c:v>
                      </c:pt>
                      <c:pt idx="1828">
                        <c:v>23</c:v>
                      </c:pt>
                      <c:pt idx="1829">
                        <c:v>24</c:v>
                      </c:pt>
                      <c:pt idx="1830">
                        <c:v>26</c:v>
                      </c:pt>
                      <c:pt idx="1831">
                        <c:v>26</c:v>
                      </c:pt>
                      <c:pt idx="1832">
                        <c:v>27</c:v>
                      </c:pt>
                      <c:pt idx="1833">
                        <c:v>28</c:v>
                      </c:pt>
                      <c:pt idx="1834">
                        <c:v>29</c:v>
                      </c:pt>
                      <c:pt idx="1835">
                        <c:v>30</c:v>
                      </c:pt>
                      <c:pt idx="1836">
                        <c:v>31</c:v>
                      </c:pt>
                      <c:pt idx="1837">
                        <c:v>32</c:v>
                      </c:pt>
                      <c:pt idx="1838">
                        <c:v>33</c:v>
                      </c:pt>
                      <c:pt idx="1839">
                        <c:v>34</c:v>
                      </c:pt>
                      <c:pt idx="1840">
                        <c:v>35</c:v>
                      </c:pt>
                      <c:pt idx="1841">
                        <c:v>36</c:v>
                      </c:pt>
                      <c:pt idx="1842">
                        <c:v>37</c:v>
                      </c:pt>
                      <c:pt idx="1843">
                        <c:v>38</c:v>
                      </c:pt>
                      <c:pt idx="1844">
                        <c:v>39</c:v>
                      </c:pt>
                      <c:pt idx="1845">
                        <c:v>40</c:v>
                      </c:pt>
                      <c:pt idx="1846">
                        <c:v>41</c:v>
                      </c:pt>
                      <c:pt idx="1847">
                        <c:v>42</c:v>
                      </c:pt>
                      <c:pt idx="1848">
                        <c:v>43</c:v>
                      </c:pt>
                      <c:pt idx="1849">
                        <c:v>45</c:v>
                      </c:pt>
                      <c:pt idx="1850">
                        <c:v>46</c:v>
                      </c:pt>
                      <c:pt idx="1851">
                        <c:v>47</c:v>
                      </c:pt>
                      <c:pt idx="1852">
                        <c:v>48</c:v>
                      </c:pt>
                      <c:pt idx="1853">
                        <c:v>49</c:v>
                      </c:pt>
                      <c:pt idx="1854">
                        <c:v>50</c:v>
                      </c:pt>
                      <c:pt idx="1855">
                        <c:v>51</c:v>
                      </c:pt>
                      <c:pt idx="1856">
                        <c:v>52</c:v>
                      </c:pt>
                      <c:pt idx="1857">
                        <c:v>53</c:v>
                      </c:pt>
                      <c:pt idx="1858">
                        <c:v>54</c:v>
                      </c:pt>
                      <c:pt idx="1859">
                        <c:v>55</c:v>
                      </c:pt>
                      <c:pt idx="1860">
                        <c:v>56</c:v>
                      </c:pt>
                      <c:pt idx="1861">
                        <c:v>57</c:v>
                      </c:pt>
                      <c:pt idx="1862">
                        <c:v>58</c:v>
                      </c:pt>
                      <c:pt idx="1863">
                        <c:v>59</c:v>
                      </c:pt>
                      <c:pt idx="1864">
                        <c:v>60</c:v>
                      </c:pt>
                      <c:pt idx="1865">
                        <c:v>61</c:v>
                      </c:pt>
                      <c:pt idx="1866">
                        <c:v>61</c:v>
                      </c:pt>
                      <c:pt idx="1867">
                        <c:v>62</c:v>
                      </c:pt>
                      <c:pt idx="1868">
                        <c:v>63</c:v>
                      </c:pt>
                      <c:pt idx="1869">
                        <c:v>64</c:v>
                      </c:pt>
                      <c:pt idx="1870">
                        <c:v>65</c:v>
                      </c:pt>
                      <c:pt idx="1871">
                        <c:v>66</c:v>
                      </c:pt>
                      <c:pt idx="1872">
                        <c:v>67</c:v>
                      </c:pt>
                      <c:pt idx="1873">
                        <c:v>68</c:v>
                      </c:pt>
                      <c:pt idx="1874">
                        <c:v>69</c:v>
                      </c:pt>
                      <c:pt idx="1875">
                        <c:v>70</c:v>
                      </c:pt>
                      <c:pt idx="1876">
                        <c:v>71</c:v>
                      </c:pt>
                      <c:pt idx="1877">
                        <c:v>72</c:v>
                      </c:pt>
                      <c:pt idx="1878">
                        <c:v>73</c:v>
                      </c:pt>
                      <c:pt idx="1879">
                        <c:v>74</c:v>
                      </c:pt>
                      <c:pt idx="1880">
                        <c:v>75</c:v>
                      </c:pt>
                      <c:pt idx="1881">
                        <c:v>76</c:v>
                      </c:pt>
                      <c:pt idx="1882">
                        <c:v>77</c:v>
                      </c:pt>
                      <c:pt idx="1883">
                        <c:v>78</c:v>
                      </c:pt>
                      <c:pt idx="1884">
                        <c:v>79</c:v>
                      </c:pt>
                      <c:pt idx="1885">
                        <c:v>80</c:v>
                      </c:pt>
                      <c:pt idx="1886">
                        <c:v>81</c:v>
                      </c:pt>
                      <c:pt idx="1887">
                        <c:v>83</c:v>
                      </c:pt>
                      <c:pt idx="1888">
                        <c:v>84</c:v>
                      </c:pt>
                      <c:pt idx="1889">
                        <c:v>85</c:v>
                      </c:pt>
                      <c:pt idx="1890">
                        <c:v>86</c:v>
                      </c:pt>
                      <c:pt idx="1891">
                        <c:v>87</c:v>
                      </c:pt>
                      <c:pt idx="1892">
                        <c:v>88</c:v>
                      </c:pt>
                      <c:pt idx="1893">
                        <c:v>89</c:v>
                      </c:pt>
                      <c:pt idx="1894">
                        <c:v>90</c:v>
                      </c:pt>
                      <c:pt idx="1895">
                        <c:v>91</c:v>
                      </c:pt>
                      <c:pt idx="1896">
                        <c:v>92</c:v>
                      </c:pt>
                      <c:pt idx="1897">
                        <c:v>93</c:v>
                      </c:pt>
                      <c:pt idx="1898">
                        <c:v>94</c:v>
                      </c:pt>
                      <c:pt idx="1899">
                        <c:v>94</c:v>
                      </c:pt>
                      <c:pt idx="1900">
                        <c:v>95</c:v>
                      </c:pt>
                      <c:pt idx="1901">
                        <c:v>96</c:v>
                      </c:pt>
                      <c:pt idx="1902">
                        <c:v>97</c:v>
                      </c:pt>
                      <c:pt idx="1903">
                        <c:v>98</c:v>
                      </c:pt>
                      <c:pt idx="1904">
                        <c:v>99</c:v>
                      </c:pt>
                      <c:pt idx="1905">
                        <c:v>100</c:v>
                      </c:pt>
                      <c:pt idx="1906">
                        <c:v>101</c:v>
                      </c:pt>
                      <c:pt idx="1907">
                        <c:v>102</c:v>
                      </c:pt>
                      <c:pt idx="1908">
                        <c:v>103</c:v>
                      </c:pt>
                      <c:pt idx="1909">
                        <c:v>104</c:v>
                      </c:pt>
                      <c:pt idx="1910">
                        <c:v>105</c:v>
                      </c:pt>
                      <c:pt idx="1911">
                        <c:v>106</c:v>
                      </c:pt>
                      <c:pt idx="1912">
                        <c:v>107</c:v>
                      </c:pt>
                      <c:pt idx="1913">
                        <c:v>108</c:v>
                      </c:pt>
                      <c:pt idx="1914">
                        <c:v>109</c:v>
                      </c:pt>
                      <c:pt idx="1915">
                        <c:v>110</c:v>
                      </c:pt>
                      <c:pt idx="1916">
                        <c:v>111</c:v>
                      </c:pt>
                      <c:pt idx="1917">
                        <c:v>112</c:v>
                      </c:pt>
                      <c:pt idx="1918">
                        <c:v>113</c:v>
                      </c:pt>
                      <c:pt idx="1919">
                        <c:v>114</c:v>
                      </c:pt>
                      <c:pt idx="1920">
                        <c:v>115</c:v>
                      </c:pt>
                      <c:pt idx="1921">
                        <c:v>116</c:v>
                      </c:pt>
                      <c:pt idx="1922">
                        <c:v>117</c:v>
                      </c:pt>
                      <c:pt idx="1923">
                        <c:v>118</c:v>
                      </c:pt>
                      <c:pt idx="1924">
                        <c:v>119</c:v>
                      </c:pt>
                      <c:pt idx="1925">
                        <c:v>120</c:v>
                      </c:pt>
                      <c:pt idx="1926">
                        <c:v>121</c:v>
                      </c:pt>
                      <c:pt idx="1927">
                        <c:v>122</c:v>
                      </c:pt>
                      <c:pt idx="1928">
                        <c:v>124</c:v>
                      </c:pt>
                      <c:pt idx="1929">
                        <c:v>125</c:v>
                      </c:pt>
                      <c:pt idx="1930">
                        <c:v>126</c:v>
                      </c:pt>
                      <c:pt idx="1931">
                        <c:v>127</c:v>
                      </c:pt>
                      <c:pt idx="1932">
                        <c:v>128</c:v>
                      </c:pt>
                      <c:pt idx="1933">
                        <c:v>129</c:v>
                      </c:pt>
                      <c:pt idx="1934">
                        <c:v>130</c:v>
                      </c:pt>
                      <c:pt idx="1935">
                        <c:v>131</c:v>
                      </c:pt>
                      <c:pt idx="1936">
                        <c:v>132</c:v>
                      </c:pt>
                      <c:pt idx="1937">
                        <c:v>133</c:v>
                      </c:pt>
                      <c:pt idx="1938">
                        <c:v>133</c:v>
                      </c:pt>
                      <c:pt idx="1939">
                        <c:v>134</c:v>
                      </c:pt>
                      <c:pt idx="1940">
                        <c:v>136</c:v>
                      </c:pt>
                      <c:pt idx="1941">
                        <c:v>136</c:v>
                      </c:pt>
                      <c:pt idx="1942">
                        <c:v>137</c:v>
                      </c:pt>
                      <c:pt idx="1943">
                        <c:v>138</c:v>
                      </c:pt>
                      <c:pt idx="1944">
                        <c:v>139</c:v>
                      </c:pt>
                      <c:pt idx="1945">
                        <c:v>140</c:v>
                      </c:pt>
                      <c:pt idx="1946">
                        <c:v>141</c:v>
                      </c:pt>
                      <c:pt idx="1947">
                        <c:v>142</c:v>
                      </c:pt>
                      <c:pt idx="1948">
                        <c:v>143</c:v>
                      </c:pt>
                      <c:pt idx="1949">
                        <c:v>144</c:v>
                      </c:pt>
                      <c:pt idx="1950">
                        <c:v>145</c:v>
                      </c:pt>
                      <c:pt idx="1951">
                        <c:v>146</c:v>
                      </c:pt>
                      <c:pt idx="1952">
                        <c:v>147</c:v>
                      </c:pt>
                      <c:pt idx="1953">
                        <c:v>148</c:v>
                      </c:pt>
                      <c:pt idx="1954">
                        <c:v>149</c:v>
                      </c:pt>
                      <c:pt idx="1955">
                        <c:v>150</c:v>
                      </c:pt>
                      <c:pt idx="1956">
                        <c:v>151</c:v>
                      </c:pt>
                      <c:pt idx="1957">
                        <c:v>152</c:v>
                      </c:pt>
                      <c:pt idx="1958">
                        <c:v>153</c:v>
                      </c:pt>
                      <c:pt idx="1959">
                        <c:v>154</c:v>
                      </c:pt>
                      <c:pt idx="1960">
                        <c:v>155</c:v>
                      </c:pt>
                      <c:pt idx="1961">
                        <c:v>156</c:v>
                      </c:pt>
                      <c:pt idx="1962">
                        <c:v>157</c:v>
                      </c:pt>
                      <c:pt idx="1963">
                        <c:v>158</c:v>
                      </c:pt>
                      <c:pt idx="1964">
                        <c:v>159</c:v>
                      </c:pt>
                      <c:pt idx="1965">
                        <c:v>161</c:v>
                      </c:pt>
                      <c:pt idx="1966">
                        <c:v>162</c:v>
                      </c:pt>
                      <c:pt idx="1967">
                        <c:v>163</c:v>
                      </c:pt>
                      <c:pt idx="1968">
                        <c:v>164</c:v>
                      </c:pt>
                      <c:pt idx="1969">
                        <c:v>165</c:v>
                      </c:pt>
                      <c:pt idx="1970">
                        <c:v>166</c:v>
                      </c:pt>
                      <c:pt idx="1971">
                        <c:v>167</c:v>
                      </c:pt>
                      <c:pt idx="1972">
                        <c:v>168</c:v>
                      </c:pt>
                      <c:pt idx="1973">
                        <c:v>169</c:v>
                      </c:pt>
                      <c:pt idx="1974">
                        <c:v>169</c:v>
                      </c:pt>
                      <c:pt idx="1975">
                        <c:v>170</c:v>
                      </c:pt>
                      <c:pt idx="1976">
                        <c:v>172</c:v>
                      </c:pt>
                      <c:pt idx="1977">
                        <c:v>172</c:v>
                      </c:pt>
                      <c:pt idx="1978">
                        <c:v>173</c:v>
                      </c:pt>
                      <c:pt idx="1979">
                        <c:v>174</c:v>
                      </c:pt>
                      <c:pt idx="1980">
                        <c:v>175</c:v>
                      </c:pt>
                      <c:pt idx="1981">
                        <c:v>176</c:v>
                      </c:pt>
                      <c:pt idx="1982">
                        <c:v>177</c:v>
                      </c:pt>
                      <c:pt idx="1983">
                        <c:v>178</c:v>
                      </c:pt>
                      <c:pt idx="1984">
                        <c:v>179</c:v>
                      </c:pt>
                      <c:pt idx="1985">
                        <c:v>180</c:v>
                      </c:pt>
                      <c:pt idx="1986">
                        <c:v>181</c:v>
                      </c:pt>
                      <c:pt idx="1987">
                        <c:v>182</c:v>
                      </c:pt>
                      <c:pt idx="1988">
                        <c:v>183</c:v>
                      </c:pt>
                      <c:pt idx="1989">
                        <c:v>184</c:v>
                      </c:pt>
                      <c:pt idx="1990">
                        <c:v>185</c:v>
                      </c:pt>
                      <c:pt idx="1991">
                        <c:v>186</c:v>
                      </c:pt>
                      <c:pt idx="1992">
                        <c:v>187</c:v>
                      </c:pt>
                      <c:pt idx="1993">
                        <c:v>188</c:v>
                      </c:pt>
                      <c:pt idx="1994">
                        <c:v>189</c:v>
                      </c:pt>
                      <c:pt idx="1995">
                        <c:v>190</c:v>
                      </c:pt>
                      <c:pt idx="1996">
                        <c:v>191</c:v>
                      </c:pt>
                      <c:pt idx="1997">
                        <c:v>192</c:v>
                      </c:pt>
                      <c:pt idx="1998">
                        <c:v>193</c:v>
                      </c:pt>
                      <c:pt idx="1999">
                        <c:v>194</c:v>
                      </c:pt>
                      <c:pt idx="2000">
                        <c:v>196</c:v>
                      </c:pt>
                      <c:pt idx="2001">
                        <c:v>197</c:v>
                      </c:pt>
                      <c:pt idx="2002">
                        <c:v>198</c:v>
                      </c:pt>
                      <c:pt idx="2003">
                        <c:v>199</c:v>
                      </c:pt>
                      <c:pt idx="2004">
                        <c:v>200</c:v>
                      </c:pt>
                      <c:pt idx="2005">
                        <c:v>201</c:v>
                      </c:pt>
                      <c:pt idx="2006">
                        <c:v>202</c:v>
                      </c:pt>
                      <c:pt idx="2007">
                        <c:v>203</c:v>
                      </c:pt>
                      <c:pt idx="2008">
                        <c:v>204</c:v>
                      </c:pt>
                      <c:pt idx="2009">
                        <c:v>205</c:v>
                      </c:pt>
                      <c:pt idx="2010">
                        <c:v>206</c:v>
                      </c:pt>
                      <c:pt idx="2011">
                        <c:v>207</c:v>
                      </c:pt>
                      <c:pt idx="2012">
                        <c:v>208</c:v>
                      </c:pt>
                      <c:pt idx="2013">
                        <c:v>208</c:v>
                      </c:pt>
                      <c:pt idx="2014">
                        <c:v>209</c:v>
                      </c:pt>
                      <c:pt idx="2015">
                        <c:v>210</c:v>
                      </c:pt>
                      <c:pt idx="2016">
                        <c:v>211</c:v>
                      </c:pt>
                      <c:pt idx="2017">
                        <c:v>212</c:v>
                      </c:pt>
                      <c:pt idx="2018">
                        <c:v>213</c:v>
                      </c:pt>
                      <c:pt idx="2019">
                        <c:v>214</c:v>
                      </c:pt>
                      <c:pt idx="2020">
                        <c:v>215</c:v>
                      </c:pt>
                      <c:pt idx="2021">
                        <c:v>216</c:v>
                      </c:pt>
                      <c:pt idx="2022">
                        <c:v>217</c:v>
                      </c:pt>
                      <c:pt idx="2023">
                        <c:v>218</c:v>
                      </c:pt>
                      <c:pt idx="2024">
                        <c:v>219</c:v>
                      </c:pt>
                      <c:pt idx="2025">
                        <c:v>220</c:v>
                      </c:pt>
                      <c:pt idx="2026">
                        <c:v>221</c:v>
                      </c:pt>
                      <c:pt idx="2027">
                        <c:v>222</c:v>
                      </c:pt>
                      <c:pt idx="2028">
                        <c:v>223</c:v>
                      </c:pt>
                      <c:pt idx="2029">
                        <c:v>224</c:v>
                      </c:pt>
                      <c:pt idx="2030">
                        <c:v>225</c:v>
                      </c:pt>
                      <c:pt idx="2031">
                        <c:v>226</c:v>
                      </c:pt>
                      <c:pt idx="2032">
                        <c:v>227</c:v>
                      </c:pt>
                      <c:pt idx="2033">
                        <c:v>228</c:v>
                      </c:pt>
                      <c:pt idx="2034">
                        <c:v>229</c:v>
                      </c:pt>
                      <c:pt idx="2035">
                        <c:v>230</c:v>
                      </c:pt>
                      <c:pt idx="2036">
                        <c:v>231</c:v>
                      </c:pt>
                      <c:pt idx="2037">
                        <c:v>232</c:v>
                      </c:pt>
                      <c:pt idx="2038">
                        <c:v>233</c:v>
                      </c:pt>
                      <c:pt idx="2039">
                        <c:v>235</c:v>
                      </c:pt>
                      <c:pt idx="2040">
                        <c:v>236</c:v>
                      </c:pt>
                      <c:pt idx="2041">
                        <c:v>237</c:v>
                      </c:pt>
                      <c:pt idx="2042">
                        <c:v>238</c:v>
                      </c:pt>
                      <c:pt idx="2043">
                        <c:v>239</c:v>
                      </c:pt>
                      <c:pt idx="2044">
                        <c:v>240</c:v>
                      </c:pt>
                      <c:pt idx="2045">
                        <c:v>241</c:v>
                      </c:pt>
                      <c:pt idx="2046">
                        <c:v>242</c:v>
                      </c:pt>
                      <c:pt idx="2047">
                        <c:v>242</c:v>
                      </c:pt>
                      <c:pt idx="2048">
                        <c:v>243</c:v>
                      </c:pt>
                      <c:pt idx="2049">
                        <c:v>244</c:v>
                      </c:pt>
                      <c:pt idx="2050">
                        <c:v>245</c:v>
                      </c:pt>
                      <c:pt idx="2051">
                        <c:v>246</c:v>
                      </c:pt>
                      <c:pt idx="2052">
                        <c:v>247</c:v>
                      </c:pt>
                      <c:pt idx="2053">
                        <c:v>248</c:v>
                      </c:pt>
                      <c:pt idx="2054">
                        <c:v>250</c:v>
                      </c:pt>
                      <c:pt idx="2055">
                        <c:v>250</c:v>
                      </c:pt>
                      <c:pt idx="2056">
                        <c:v>251</c:v>
                      </c:pt>
                      <c:pt idx="2057">
                        <c:v>252</c:v>
                      </c:pt>
                      <c:pt idx="2058">
                        <c:v>253</c:v>
                      </c:pt>
                      <c:pt idx="2059">
                        <c:v>254</c:v>
                      </c:pt>
                      <c:pt idx="2060">
                        <c:v>255</c:v>
                      </c:pt>
                      <c:pt idx="2061">
                        <c:v>256</c:v>
                      </c:pt>
                      <c:pt idx="2062">
                        <c:v>257</c:v>
                      </c:pt>
                      <c:pt idx="2063">
                        <c:v>258</c:v>
                      </c:pt>
                      <c:pt idx="2064">
                        <c:v>259</c:v>
                      </c:pt>
                      <c:pt idx="2065">
                        <c:v>260</c:v>
                      </c:pt>
                      <c:pt idx="2066">
                        <c:v>261</c:v>
                      </c:pt>
                      <c:pt idx="2067">
                        <c:v>262</c:v>
                      </c:pt>
                      <c:pt idx="2068">
                        <c:v>263</c:v>
                      </c:pt>
                      <c:pt idx="2069">
                        <c:v>264</c:v>
                      </c:pt>
                      <c:pt idx="2070">
                        <c:v>265</c:v>
                      </c:pt>
                      <c:pt idx="2071">
                        <c:v>266</c:v>
                      </c:pt>
                      <c:pt idx="2072">
                        <c:v>267</c:v>
                      </c:pt>
                      <c:pt idx="2073">
                        <c:v>268</c:v>
                      </c:pt>
                      <c:pt idx="2074">
                        <c:v>270</c:v>
                      </c:pt>
                      <c:pt idx="2075">
                        <c:v>271</c:v>
                      </c:pt>
                      <c:pt idx="2076">
                        <c:v>272</c:v>
                      </c:pt>
                      <c:pt idx="2077">
                        <c:v>273</c:v>
                      </c:pt>
                      <c:pt idx="2078">
                        <c:v>274</c:v>
                      </c:pt>
                      <c:pt idx="2079">
                        <c:v>275</c:v>
                      </c:pt>
                      <c:pt idx="2080">
                        <c:v>275</c:v>
                      </c:pt>
                      <c:pt idx="2081">
                        <c:v>276</c:v>
                      </c:pt>
                      <c:pt idx="2082">
                        <c:v>277</c:v>
                      </c:pt>
                      <c:pt idx="2083">
                        <c:v>278</c:v>
                      </c:pt>
                      <c:pt idx="2084">
                        <c:v>280</c:v>
                      </c:pt>
                      <c:pt idx="2085">
                        <c:v>280</c:v>
                      </c:pt>
                      <c:pt idx="2086">
                        <c:v>281</c:v>
                      </c:pt>
                      <c:pt idx="2087">
                        <c:v>282</c:v>
                      </c:pt>
                      <c:pt idx="2088">
                        <c:v>283</c:v>
                      </c:pt>
                      <c:pt idx="2089">
                        <c:v>284</c:v>
                      </c:pt>
                      <c:pt idx="2090">
                        <c:v>286</c:v>
                      </c:pt>
                      <c:pt idx="2091">
                        <c:v>286</c:v>
                      </c:pt>
                      <c:pt idx="2092">
                        <c:v>287</c:v>
                      </c:pt>
                      <c:pt idx="2093">
                        <c:v>288</c:v>
                      </c:pt>
                      <c:pt idx="2094">
                        <c:v>289</c:v>
                      </c:pt>
                      <c:pt idx="2095">
                        <c:v>290</c:v>
                      </c:pt>
                      <c:pt idx="2096">
                        <c:v>291</c:v>
                      </c:pt>
                      <c:pt idx="2097">
                        <c:v>292</c:v>
                      </c:pt>
                      <c:pt idx="2098">
                        <c:v>293</c:v>
                      </c:pt>
                      <c:pt idx="2099">
                        <c:v>294</c:v>
                      </c:pt>
                      <c:pt idx="2100">
                        <c:v>295</c:v>
                      </c:pt>
                      <c:pt idx="2101">
                        <c:v>296</c:v>
                      </c:pt>
                      <c:pt idx="2102">
                        <c:v>297</c:v>
                      </c:pt>
                      <c:pt idx="2103">
                        <c:v>298</c:v>
                      </c:pt>
                      <c:pt idx="2104">
                        <c:v>299</c:v>
                      </c:pt>
                      <c:pt idx="2105">
                        <c:v>0</c:v>
                      </c:pt>
                      <c:pt idx="2106">
                        <c:v>1</c:v>
                      </c:pt>
                      <c:pt idx="2107">
                        <c:v>2</c:v>
                      </c:pt>
                      <c:pt idx="2108">
                        <c:v>3</c:v>
                      </c:pt>
                      <c:pt idx="2109">
                        <c:v>4</c:v>
                      </c:pt>
                      <c:pt idx="2110">
                        <c:v>5</c:v>
                      </c:pt>
                      <c:pt idx="2111">
                        <c:v>6</c:v>
                      </c:pt>
                      <c:pt idx="2112">
                        <c:v>7</c:v>
                      </c:pt>
                      <c:pt idx="2113">
                        <c:v>8</c:v>
                      </c:pt>
                      <c:pt idx="2114">
                        <c:v>9</c:v>
                      </c:pt>
                      <c:pt idx="2115">
                        <c:v>10</c:v>
                      </c:pt>
                      <c:pt idx="2116">
                        <c:v>11</c:v>
                      </c:pt>
                      <c:pt idx="2117">
                        <c:v>12</c:v>
                      </c:pt>
                      <c:pt idx="2118">
                        <c:v>13</c:v>
                      </c:pt>
                      <c:pt idx="2119">
                        <c:v>14</c:v>
                      </c:pt>
                      <c:pt idx="2120">
                        <c:v>15</c:v>
                      </c:pt>
                      <c:pt idx="2121">
                        <c:v>16</c:v>
                      </c:pt>
                      <c:pt idx="2122">
                        <c:v>17</c:v>
                      </c:pt>
                      <c:pt idx="2123">
                        <c:v>18</c:v>
                      </c:pt>
                      <c:pt idx="2124">
                        <c:v>19</c:v>
                      </c:pt>
                      <c:pt idx="2125">
                        <c:v>20</c:v>
                      </c:pt>
                      <c:pt idx="2126">
                        <c:v>21</c:v>
                      </c:pt>
                      <c:pt idx="2127">
                        <c:v>22</c:v>
                      </c:pt>
                      <c:pt idx="2128">
                        <c:v>23</c:v>
                      </c:pt>
                      <c:pt idx="2129">
                        <c:v>24</c:v>
                      </c:pt>
                      <c:pt idx="2130">
                        <c:v>25</c:v>
                      </c:pt>
                      <c:pt idx="2131">
                        <c:v>26</c:v>
                      </c:pt>
                      <c:pt idx="2132">
                        <c:v>27</c:v>
                      </c:pt>
                      <c:pt idx="2133">
                        <c:v>28</c:v>
                      </c:pt>
                      <c:pt idx="2134">
                        <c:v>29</c:v>
                      </c:pt>
                      <c:pt idx="2135">
                        <c:v>30</c:v>
                      </c:pt>
                      <c:pt idx="2136">
                        <c:v>31</c:v>
                      </c:pt>
                      <c:pt idx="2137">
                        <c:v>32</c:v>
                      </c:pt>
                      <c:pt idx="2138">
                        <c:v>33</c:v>
                      </c:pt>
                      <c:pt idx="2139">
                        <c:v>34</c:v>
                      </c:pt>
                      <c:pt idx="2140">
                        <c:v>35</c:v>
                      </c:pt>
                      <c:pt idx="2141">
                        <c:v>36</c:v>
                      </c:pt>
                      <c:pt idx="2142">
                        <c:v>37</c:v>
                      </c:pt>
                      <c:pt idx="2143">
                        <c:v>38</c:v>
                      </c:pt>
                      <c:pt idx="2144">
                        <c:v>39</c:v>
                      </c:pt>
                      <c:pt idx="2145">
                        <c:v>40</c:v>
                      </c:pt>
                      <c:pt idx="2146">
                        <c:v>41</c:v>
                      </c:pt>
                      <c:pt idx="2147">
                        <c:v>42</c:v>
                      </c:pt>
                      <c:pt idx="2148">
                        <c:v>43</c:v>
                      </c:pt>
                      <c:pt idx="2149">
                        <c:v>44</c:v>
                      </c:pt>
                      <c:pt idx="2150">
                        <c:v>45</c:v>
                      </c:pt>
                      <c:pt idx="2151">
                        <c:v>46</c:v>
                      </c:pt>
                      <c:pt idx="2152">
                        <c:v>47</c:v>
                      </c:pt>
                      <c:pt idx="2153">
                        <c:v>48</c:v>
                      </c:pt>
                      <c:pt idx="2154">
                        <c:v>49</c:v>
                      </c:pt>
                      <c:pt idx="2155">
                        <c:v>50</c:v>
                      </c:pt>
                      <c:pt idx="2156">
                        <c:v>51</c:v>
                      </c:pt>
                      <c:pt idx="2157">
                        <c:v>52</c:v>
                      </c:pt>
                      <c:pt idx="2158">
                        <c:v>53</c:v>
                      </c:pt>
                      <c:pt idx="2159">
                        <c:v>54</c:v>
                      </c:pt>
                      <c:pt idx="2160">
                        <c:v>55</c:v>
                      </c:pt>
                      <c:pt idx="2161">
                        <c:v>56</c:v>
                      </c:pt>
                      <c:pt idx="2162">
                        <c:v>57</c:v>
                      </c:pt>
                      <c:pt idx="2163">
                        <c:v>58</c:v>
                      </c:pt>
                      <c:pt idx="2164">
                        <c:v>59</c:v>
                      </c:pt>
                      <c:pt idx="2165">
                        <c:v>60</c:v>
                      </c:pt>
                      <c:pt idx="2166">
                        <c:v>61</c:v>
                      </c:pt>
                      <c:pt idx="2167">
                        <c:v>62</c:v>
                      </c:pt>
                      <c:pt idx="2168">
                        <c:v>63</c:v>
                      </c:pt>
                      <c:pt idx="2169">
                        <c:v>64</c:v>
                      </c:pt>
                      <c:pt idx="2170">
                        <c:v>65</c:v>
                      </c:pt>
                      <c:pt idx="2171">
                        <c:v>66</c:v>
                      </c:pt>
                      <c:pt idx="2172">
                        <c:v>67</c:v>
                      </c:pt>
                      <c:pt idx="2173">
                        <c:v>68</c:v>
                      </c:pt>
                      <c:pt idx="2174">
                        <c:v>69</c:v>
                      </c:pt>
                      <c:pt idx="2175">
                        <c:v>70</c:v>
                      </c:pt>
                      <c:pt idx="2176">
                        <c:v>71</c:v>
                      </c:pt>
                      <c:pt idx="2177">
                        <c:v>72</c:v>
                      </c:pt>
                      <c:pt idx="2178">
                        <c:v>73</c:v>
                      </c:pt>
                      <c:pt idx="2179">
                        <c:v>74</c:v>
                      </c:pt>
                      <c:pt idx="2180">
                        <c:v>75</c:v>
                      </c:pt>
                      <c:pt idx="2181">
                        <c:v>76</c:v>
                      </c:pt>
                      <c:pt idx="2182">
                        <c:v>77</c:v>
                      </c:pt>
                      <c:pt idx="2183">
                        <c:v>78</c:v>
                      </c:pt>
                      <c:pt idx="2184">
                        <c:v>79</c:v>
                      </c:pt>
                      <c:pt idx="2185">
                        <c:v>80</c:v>
                      </c:pt>
                      <c:pt idx="2186">
                        <c:v>81</c:v>
                      </c:pt>
                      <c:pt idx="2187">
                        <c:v>82</c:v>
                      </c:pt>
                      <c:pt idx="2188">
                        <c:v>83</c:v>
                      </c:pt>
                      <c:pt idx="2189">
                        <c:v>84</c:v>
                      </c:pt>
                      <c:pt idx="2190">
                        <c:v>85</c:v>
                      </c:pt>
                      <c:pt idx="2191">
                        <c:v>86</c:v>
                      </c:pt>
                      <c:pt idx="2192">
                        <c:v>87</c:v>
                      </c:pt>
                      <c:pt idx="2193">
                        <c:v>88</c:v>
                      </c:pt>
                      <c:pt idx="2194">
                        <c:v>89</c:v>
                      </c:pt>
                      <c:pt idx="2195">
                        <c:v>90</c:v>
                      </c:pt>
                      <c:pt idx="2196">
                        <c:v>91</c:v>
                      </c:pt>
                      <c:pt idx="2197">
                        <c:v>92</c:v>
                      </c:pt>
                      <c:pt idx="2198">
                        <c:v>93</c:v>
                      </c:pt>
                      <c:pt idx="2199">
                        <c:v>94</c:v>
                      </c:pt>
                      <c:pt idx="2200">
                        <c:v>95</c:v>
                      </c:pt>
                      <c:pt idx="2201">
                        <c:v>96</c:v>
                      </c:pt>
                      <c:pt idx="2202">
                        <c:v>97</c:v>
                      </c:pt>
                      <c:pt idx="2203">
                        <c:v>98</c:v>
                      </c:pt>
                      <c:pt idx="2204">
                        <c:v>99</c:v>
                      </c:pt>
                      <c:pt idx="2205">
                        <c:v>100</c:v>
                      </c:pt>
                      <c:pt idx="2206">
                        <c:v>101</c:v>
                      </c:pt>
                      <c:pt idx="2207">
                        <c:v>102</c:v>
                      </c:pt>
                      <c:pt idx="2208">
                        <c:v>103</c:v>
                      </c:pt>
                      <c:pt idx="2209">
                        <c:v>104</c:v>
                      </c:pt>
                      <c:pt idx="2210">
                        <c:v>105</c:v>
                      </c:pt>
                      <c:pt idx="2211">
                        <c:v>106</c:v>
                      </c:pt>
                      <c:pt idx="2212">
                        <c:v>107</c:v>
                      </c:pt>
                      <c:pt idx="2213">
                        <c:v>108</c:v>
                      </c:pt>
                      <c:pt idx="2214">
                        <c:v>109</c:v>
                      </c:pt>
                      <c:pt idx="2215">
                        <c:v>110</c:v>
                      </c:pt>
                      <c:pt idx="2216">
                        <c:v>111</c:v>
                      </c:pt>
                      <c:pt idx="2217">
                        <c:v>112</c:v>
                      </c:pt>
                      <c:pt idx="2218">
                        <c:v>113</c:v>
                      </c:pt>
                      <c:pt idx="2219">
                        <c:v>114</c:v>
                      </c:pt>
                      <c:pt idx="2220">
                        <c:v>115</c:v>
                      </c:pt>
                      <c:pt idx="2221">
                        <c:v>116</c:v>
                      </c:pt>
                      <c:pt idx="2222">
                        <c:v>117</c:v>
                      </c:pt>
                      <c:pt idx="2223">
                        <c:v>118</c:v>
                      </c:pt>
                      <c:pt idx="2224">
                        <c:v>119</c:v>
                      </c:pt>
                      <c:pt idx="2225">
                        <c:v>120</c:v>
                      </c:pt>
                      <c:pt idx="2226">
                        <c:v>121</c:v>
                      </c:pt>
                      <c:pt idx="2227">
                        <c:v>122</c:v>
                      </c:pt>
                      <c:pt idx="2228">
                        <c:v>123</c:v>
                      </c:pt>
                      <c:pt idx="2229">
                        <c:v>124</c:v>
                      </c:pt>
                      <c:pt idx="2230">
                        <c:v>125</c:v>
                      </c:pt>
                      <c:pt idx="2231">
                        <c:v>126</c:v>
                      </c:pt>
                      <c:pt idx="2232">
                        <c:v>127</c:v>
                      </c:pt>
                      <c:pt idx="2233">
                        <c:v>128</c:v>
                      </c:pt>
                      <c:pt idx="2234">
                        <c:v>129</c:v>
                      </c:pt>
                      <c:pt idx="2235">
                        <c:v>130</c:v>
                      </c:pt>
                      <c:pt idx="2236">
                        <c:v>131</c:v>
                      </c:pt>
                      <c:pt idx="2237">
                        <c:v>132</c:v>
                      </c:pt>
                      <c:pt idx="2238">
                        <c:v>133</c:v>
                      </c:pt>
                      <c:pt idx="2239">
                        <c:v>134</c:v>
                      </c:pt>
                      <c:pt idx="2240">
                        <c:v>135</c:v>
                      </c:pt>
                      <c:pt idx="2241">
                        <c:v>136</c:v>
                      </c:pt>
                      <c:pt idx="2242">
                        <c:v>137</c:v>
                      </c:pt>
                      <c:pt idx="2243">
                        <c:v>138</c:v>
                      </c:pt>
                      <c:pt idx="2244">
                        <c:v>139</c:v>
                      </c:pt>
                      <c:pt idx="2245">
                        <c:v>140</c:v>
                      </c:pt>
                      <c:pt idx="2246">
                        <c:v>141</c:v>
                      </c:pt>
                      <c:pt idx="2247">
                        <c:v>142</c:v>
                      </c:pt>
                      <c:pt idx="2248">
                        <c:v>143</c:v>
                      </c:pt>
                      <c:pt idx="2249">
                        <c:v>144</c:v>
                      </c:pt>
                      <c:pt idx="2250">
                        <c:v>145</c:v>
                      </c:pt>
                      <c:pt idx="2251">
                        <c:v>146</c:v>
                      </c:pt>
                      <c:pt idx="2252">
                        <c:v>147</c:v>
                      </c:pt>
                      <c:pt idx="2253">
                        <c:v>148</c:v>
                      </c:pt>
                      <c:pt idx="2254">
                        <c:v>149</c:v>
                      </c:pt>
                      <c:pt idx="2255">
                        <c:v>150</c:v>
                      </c:pt>
                      <c:pt idx="2256">
                        <c:v>151</c:v>
                      </c:pt>
                      <c:pt idx="2257">
                        <c:v>152</c:v>
                      </c:pt>
                      <c:pt idx="2258">
                        <c:v>153</c:v>
                      </c:pt>
                      <c:pt idx="2259">
                        <c:v>154</c:v>
                      </c:pt>
                      <c:pt idx="2260">
                        <c:v>155</c:v>
                      </c:pt>
                      <c:pt idx="2261">
                        <c:v>156</c:v>
                      </c:pt>
                      <c:pt idx="2262">
                        <c:v>157</c:v>
                      </c:pt>
                      <c:pt idx="2263">
                        <c:v>158</c:v>
                      </c:pt>
                      <c:pt idx="2264">
                        <c:v>159</c:v>
                      </c:pt>
                      <c:pt idx="2265">
                        <c:v>160</c:v>
                      </c:pt>
                      <c:pt idx="2266">
                        <c:v>161</c:v>
                      </c:pt>
                      <c:pt idx="2267">
                        <c:v>162</c:v>
                      </c:pt>
                      <c:pt idx="2268">
                        <c:v>163</c:v>
                      </c:pt>
                      <c:pt idx="2269">
                        <c:v>164</c:v>
                      </c:pt>
                      <c:pt idx="2270">
                        <c:v>165</c:v>
                      </c:pt>
                      <c:pt idx="2271">
                        <c:v>166</c:v>
                      </c:pt>
                      <c:pt idx="2272">
                        <c:v>167</c:v>
                      </c:pt>
                      <c:pt idx="2273">
                        <c:v>168</c:v>
                      </c:pt>
                      <c:pt idx="2274">
                        <c:v>169</c:v>
                      </c:pt>
                      <c:pt idx="2275">
                        <c:v>170</c:v>
                      </c:pt>
                      <c:pt idx="2276">
                        <c:v>171</c:v>
                      </c:pt>
                      <c:pt idx="2277">
                        <c:v>172</c:v>
                      </c:pt>
                      <c:pt idx="2278">
                        <c:v>173</c:v>
                      </c:pt>
                      <c:pt idx="2279">
                        <c:v>174</c:v>
                      </c:pt>
                      <c:pt idx="2280">
                        <c:v>175</c:v>
                      </c:pt>
                      <c:pt idx="2281">
                        <c:v>176</c:v>
                      </c:pt>
                      <c:pt idx="2282">
                        <c:v>177</c:v>
                      </c:pt>
                      <c:pt idx="2283">
                        <c:v>178</c:v>
                      </c:pt>
                      <c:pt idx="2284">
                        <c:v>179</c:v>
                      </c:pt>
                      <c:pt idx="2285">
                        <c:v>180</c:v>
                      </c:pt>
                      <c:pt idx="2286">
                        <c:v>181</c:v>
                      </c:pt>
                      <c:pt idx="2287">
                        <c:v>182</c:v>
                      </c:pt>
                      <c:pt idx="2288">
                        <c:v>183</c:v>
                      </c:pt>
                      <c:pt idx="2289">
                        <c:v>184</c:v>
                      </c:pt>
                      <c:pt idx="2290">
                        <c:v>185</c:v>
                      </c:pt>
                      <c:pt idx="2291">
                        <c:v>186</c:v>
                      </c:pt>
                      <c:pt idx="2292">
                        <c:v>187</c:v>
                      </c:pt>
                      <c:pt idx="2293">
                        <c:v>188</c:v>
                      </c:pt>
                      <c:pt idx="2294">
                        <c:v>189</c:v>
                      </c:pt>
                      <c:pt idx="2295">
                        <c:v>190</c:v>
                      </c:pt>
                      <c:pt idx="2296">
                        <c:v>191</c:v>
                      </c:pt>
                      <c:pt idx="2297">
                        <c:v>192</c:v>
                      </c:pt>
                      <c:pt idx="2298">
                        <c:v>193</c:v>
                      </c:pt>
                      <c:pt idx="2299">
                        <c:v>194</c:v>
                      </c:pt>
                      <c:pt idx="2300">
                        <c:v>195</c:v>
                      </c:pt>
                      <c:pt idx="2301">
                        <c:v>196</c:v>
                      </c:pt>
                      <c:pt idx="2302">
                        <c:v>197</c:v>
                      </c:pt>
                      <c:pt idx="2303">
                        <c:v>198</c:v>
                      </c:pt>
                      <c:pt idx="2304">
                        <c:v>199</c:v>
                      </c:pt>
                      <c:pt idx="2305">
                        <c:v>200</c:v>
                      </c:pt>
                      <c:pt idx="2306">
                        <c:v>201</c:v>
                      </c:pt>
                      <c:pt idx="2307">
                        <c:v>202</c:v>
                      </c:pt>
                      <c:pt idx="2308">
                        <c:v>203</c:v>
                      </c:pt>
                      <c:pt idx="2309">
                        <c:v>204</c:v>
                      </c:pt>
                      <c:pt idx="2310">
                        <c:v>205</c:v>
                      </c:pt>
                      <c:pt idx="2311">
                        <c:v>206</c:v>
                      </c:pt>
                      <c:pt idx="2312">
                        <c:v>207</c:v>
                      </c:pt>
                      <c:pt idx="2313">
                        <c:v>208</c:v>
                      </c:pt>
                      <c:pt idx="2314">
                        <c:v>209</c:v>
                      </c:pt>
                      <c:pt idx="2315">
                        <c:v>210</c:v>
                      </c:pt>
                      <c:pt idx="2316">
                        <c:v>211</c:v>
                      </c:pt>
                      <c:pt idx="2317">
                        <c:v>212</c:v>
                      </c:pt>
                      <c:pt idx="2318">
                        <c:v>213</c:v>
                      </c:pt>
                      <c:pt idx="2319">
                        <c:v>214</c:v>
                      </c:pt>
                      <c:pt idx="2320">
                        <c:v>215</c:v>
                      </c:pt>
                      <c:pt idx="2321">
                        <c:v>216</c:v>
                      </c:pt>
                      <c:pt idx="2322">
                        <c:v>217</c:v>
                      </c:pt>
                      <c:pt idx="2323">
                        <c:v>218</c:v>
                      </c:pt>
                      <c:pt idx="2324">
                        <c:v>219</c:v>
                      </c:pt>
                      <c:pt idx="2325">
                        <c:v>220</c:v>
                      </c:pt>
                      <c:pt idx="2326">
                        <c:v>221</c:v>
                      </c:pt>
                      <c:pt idx="2327">
                        <c:v>222</c:v>
                      </c:pt>
                      <c:pt idx="2328">
                        <c:v>223</c:v>
                      </c:pt>
                      <c:pt idx="2329">
                        <c:v>224</c:v>
                      </c:pt>
                      <c:pt idx="2330">
                        <c:v>225</c:v>
                      </c:pt>
                      <c:pt idx="2331">
                        <c:v>226</c:v>
                      </c:pt>
                      <c:pt idx="2332">
                        <c:v>227</c:v>
                      </c:pt>
                      <c:pt idx="2333">
                        <c:v>228</c:v>
                      </c:pt>
                      <c:pt idx="2334">
                        <c:v>229</c:v>
                      </c:pt>
                      <c:pt idx="2335">
                        <c:v>230</c:v>
                      </c:pt>
                      <c:pt idx="2336">
                        <c:v>231</c:v>
                      </c:pt>
                      <c:pt idx="2337">
                        <c:v>232</c:v>
                      </c:pt>
                      <c:pt idx="2338">
                        <c:v>233</c:v>
                      </c:pt>
                      <c:pt idx="2339">
                        <c:v>234</c:v>
                      </c:pt>
                      <c:pt idx="2340">
                        <c:v>235</c:v>
                      </c:pt>
                      <c:pt idx="2341">
                        <c:v>236</c:v>
                      </c:pt>
                      <c:pt idx="2342">
                        <c:v>237</c:v>
                      </c:pt>
                      <c:pt idx="2343">
                        <c:v>238</c:v>
                      </c:pt>
                      <c:pt idx="2344">
                        <c:v>239</c:v>
                      </c:pt>
                      <c:pt idx="2345">
                        <c:v>240</c:v>
                      </c:pt>
                      <c:pt idx="2346">
                        <c:v>241</c:v>
                      </c:pt>
                      <c:pt idx="2347">
                        <c:v>242</c:v>
                      </c:pt>
                      <c:pt idx="2348">
                        <c:v>243</c:v>
                      </c:pt>
                      <c:pt idx="2349">
                        <c:v>244</c:v>
                      </c:pt>
                      <c:pt idx="2350">
                        <c:v>245</c:v>
                      </c:pt>
                      <c:pt idx="2351">
                        <c:v>246</c:v>
                      </c:pt>
                      <c:pt idx="2352">
                        <c:v>247</c:v>
                      </c:pt>
                      <c:pt idx="2353">
                        <c:v>248</c:v>
                      </c:pt>
                      <c:pt idx="2354">
                        <c:v>249</c:v>
                      </c:pt>
                      <c:pt idx="2355">
                        <c:v>250</c:v>
                      </c:pt>
                      <c:pt idx="2356">
                        <c:v>251</c:v>
                      </c:pt>
                      <c:pt idx="2357">
                        <c:v>252</c:v>
                      </c:pt>
                      <c:pt idx="2358">
                        <c:v>253</c:v>
                      </c:pt>
                      <c:pt idx="2359">
                        <c:v>254</c:v>
                      </c:pt>
                      <c:pt idx="2360">
                        <c:v>255</c:v>
                      </c:pt>
                      <c:pt idx="2361">
                        <c:v>256</c:v>
                      </c:pt>
                      <c:pt idx="2362">
                        <c:v>257</c:v>
                      </c:pt>
                      <c:pt idx="2363">
                        <c:v>258</c:v>
                      </c:pt>
                      <c:pt idx="2364">
                        <c:v>259</c:v>
                      </c:pt>
                      <c:pt idx="2365">
                        <c:v>260</c:v>
                      </c:pt>
                      <c:pt idx="2366">
                        <c:v>261</c:v>
                      </c:pt>
                      <c:pt idx="2367">
                        <c:v>262</c:v>
                      </c:pt>
                      <c:pt idx="2368">
                        <c:v>263</c:v>
                      </c:pt>
                      <c:pt idx="2369">
                        <c:v>264</c:v>
                      </c:pt>
                      <c:pt idx="2370">
                        <c:v>265</c:v>
                      </c:pt>
                      <c:pt idx="2371">
                        <c:v>266</c:v>
                      </c:pt>
                      <c:pt idx="2372">
                        <c:v>267</c:v>
                      </c:pt>
                      <c:pt idx="2373">
                        <c:v>268</c:v>
                      </c:pt>
                      <c:pt idx="2374">
                        <c:v>269</c:v>
                      </c:pt>
                      <c:pt idx="2375">
                        <c:v>270</c:v>
                      </c:pt>
                      <c:pt idx="2376">
                        <c:v>271</c:v>
                      </c:pt>
                      <c:pt idx="2377">
                        <c:v>272</c:v>
                      </c:pt>
                      <c:pt idx="2378">
                        <c:v>273</c:v>
                      </c:pt>
                      <c:pt idx="2379">
                        <c:v>274</c:v>
                      </c:pt>
                      <c:pt idx="2380">
                        <c:v>275</c:v>
                      </c:pt>
                      <c:pt idx="2381">
                        <c:v>276</c:v>
                      </c:pt>
                      <c:pt idx="2382">
                        <c:v>277</c:v>
                      </c:pt>
                      <c:pt idx="2383">
                        <c:v>278</c:v>
                      </c:pt>
                      <c:pt idx="2384">
                        <c:v>279</c:v>
                      </c:pt>
                      <c:pt idx="2385">
                        <c:v>280</c:v>
                      </c:pt>
                      <c:pt idx="2386">
                        <c:v>281</c:v>
                      </c:pt>
                      <c:pt idx="2387">
                        <c:v>282</c:v>
                      </c:pt>
                      <c:pt idx="2388">
                        <c:v>283</c:v>
                      </c:pt>
                      <c:pt idx="2389">
                        <c:v>284</c:v>
                      </c:pt>
                      <c:pt idx="2390">
                        <c:v>285</c:v>
                      </c:pt>
                      <c:pt idx="2391">
                        <c:v>286</c:v>
                      </c:pt>
                      <c:pt idx="2392">
                        <c:v>287</c:v>
                      </c:pt>
                      <c:pt idx="2393">
                        <c:v>288</c:v>
                      </c:pt>
                      <c:pt idx="2394">
                        <c:v>289</c:v>
                      </c:pt>
                      <c:pt idx="2395">
                        <c:v>290</c:v>
                      </c:pt>
                      <c:pt idx="2396">
                        <c:v>291</c:v>
                      </c:pt>
                      <c:pt idx="2397">
                        <c:v>292</c:v>
                      </c:pt>
                      <c:pt idx="2398">
                        <c:v>293</c:v>
                      </c:pt>
                      <c:pt idx="2399">
                        <c:v>294</c:v>
                      </c:pt>
                      <c:pt idx="2400">
                        <c:v>295</c:v>
                      </c:pt>
                      <c:pt idx="2401">
                        <c:v>296</c:v>
                      </c:pt>
                      <c:pt idx="2402">
                        <c:v>297</c:v>
                      </c:pt>
                      <c:pt idx="2403">
                        <c:v>298</c:v>
                      </c:pt>
                      <c:pt idx="2404">
                        <c:v>299</c:v>
                      </c:pt>
                      <c:pt idx="2405">
                        <c:v>300</c:v>
                      </c:pt>
                      <c:pt idx="2406">
                        <c:v>0</c:v>
                      </c:pt>
                      <c:pt idx="2407">
                        <c:v>1</c:v>
                      </c:pt>
                      <c:pt idx="2408">
                        <c:v>1</c:v>
                      </c:pt>
                      <c:pt idx="2409">
                        <c:v>2</c:v>
                      </c:pt>
                      <c:pt idx="2410">
                        <c:v>3</c:v>
                      </c:pt>
                      <c:pt idx="2411">
                        <c:v>4</c:v>
                      </c:pt>
                      <c:pt idx="2412">
                        <c:v>5</c:v>
                      </c:pt>
                      <c:pt idx="2413">
                        <c:v>6</c:v>
                      </c:pt>
                      <c:pt idx="2414">
                        <c:v>7</c:v>
                      </c:pt>
                      <c:pt idx="2415">
                        <c:v>8</c:v>
                      </c:pt>
                      <c:pt idx="2416">
                        <c:v>9</c:v>
                      </c:pt>
                      <c:pt idx="2417">
                        <c:v>10</c:v>
                      </c:pt>
                      <c:pt idx="2418">
                        <c:v>12</c:v>
                      </c:pt>
                      <c:pt idx="2419">
                        <c:v>12</c:v>
                      </c:pt>
                      <c:pt idx="2420">
                        <c:v>13</c:v>
                      </c:pt>
                      <c:pt idx="2421">
                        <c:v>14</c:v>
                      </c:pt>
                      <c:pt idx="2422">
                        <c:v>15</c:v>
                      </c:pt>
                      <c:pt idx="2423">
                        <c:v>16</c:v>
                      </c:pt>
                      <c:pt idx="2424">
                        <c:v>17</c:v>
                      </c:pt>
                      <c:pt idx="2425">
                        <c:v>18</c:v>
                      </c:pt>
                      <c:pt idx="2426">
                        <c:v>19</c:v>
                      </c:pt>
                      <c:pt idx="2427">
                        <c:v>20</c:v>
                      </c:pt>
                      <c:pt idx="2428">
                        <c:v>21</c:v>
                      </c:pt>
                      <c:pt idx="2429">
                        <c:v>23</c:v>
                      </c:pt>
                      <c:pt idx="2430">
                        <c:v>23</c:v>
                      </c:pt>
                      <c:pt idx="2431">
                        <c:v>24</c:v>
                      </c:pt>
                      <c:pt idx="2432">
                        <c:v>25</c:v>
                      </c:pt>
                      <c:pt idx="2433">
                        <c:v>26</c:v>
                      </c:pt>
                      <c:pt idx="2434">
                        <c:v>27</c:v>
                      </c:pt>
                      <c:pt idx="2435">
                        <c:v>28</c:v>
                      </c:pt>
                      <c:pt idx="2436">
                        <c:v>29</c:v>
                      </c:pt>
                      <c:pt idx="2437">
                        <c:v>30</c:v>
                      </c:pt>
                      <c:pt idx="2438">
                        <c:v>31</c:v>
                      </c:pt>
                      <c:pt idx="2439">
                        <c:v>33</c:v>
                      </c:pt>
                      <c:pt idx="2440">
                        <c:v>33</c:v>
                      </c:pt>
                      <c:pt idx="2441">
                        <c:v>34</c:v>
                      </c:pt>
                      <c:pt idx="2442">
                        <c:v>35</c:v>
                      </c:pt>
                      <c:pt idx="2443">
                        <c:v>36</c:v>
                      </c:pt>
                      <c:pt idx="2444">
                        <c:v>37</c:v>
                      </c:pt>
                      <c:pt idx="2445">
                        <c:v>38</c:v>
                      </c:pt>
                      <c:pt idx="2446">
                        <c:v>39</c:v>
                      </c:pt>
                      <c:pt idx="2447">
                        <c:v>40</c:v>
                      </c:pt>
                      <c:pt idx="2448">
                        <c:v>41</c:v>
                      </c:pt>
                      <c:pt idx="2449">
                        <c:v>43</c:v>
                      </c:pt>
                      <c:pt idx="2450">
                        <c:v>43</c:v>
                      </c:pt>
                      <c:pt idx="2451">
                        <c:v>44</c:v>
                      </c:pt>
                      <c:pt idx="2452">
                        <c:v>45</c:v>
                      </c:pt>
                      <c:pt idx="2453">
                        <c:v>46</c:v>
                      </c:pt>
                      <c:pt idx="2454">
                        <c:v>47</c:v>
                      </c:pt>
                      <c:pt idx="2455">
                        <c:v>48</c:v>
                      </c:pt>
                      <c:pt idx="2456">
                        <c:v>49</c:v>
                      </c:pt>
                      <c:pt idx="2457">
                        <c:v>50</c:v>
                      </c:pt>
                      <c:pt idx="2458">
                        <c:v>51</c:v>
                      </c:pt>
                      <c:pt idx="2459">
                        <c:v>53</c:v>
                      </c:pt>
                      <c:pt idx="2460">
                        <c:v>53</c:v>
                      </c:pt>
                      <c:pt idx="2461">
                        <c:v>54</c:v>
                      </c:pt>
                      <c:pt idx="2462">
                        <c:v>55</c:v>
                      </c:pt>
                      <c:pt idx="2463">
                        <c:v>56</c:v>
                      </c:pt>
                      <c:pt idx="2464">
                        <c:v>57</c:v>
                      </c:pt>
                      <c:pt idx="2465">
                        <c:v>58</c:v>
                      </c:pt>
                      <c:pt idx="2466">
                        <c:v>59</c:v>
                      </c:pt>
                      <c:pt idx="2467">
                        <c:v>60</c:v>
                      </c:pt>
                      <c:pt idx="2468">
                        <c:v>61</c:v>
                      </c:pt>
                      <c:pt idx="2469">
                        <c:v>63</c:v>
                      </c:pt>
                      <c:pt idx="2470">
                        <c:v>63</c:v>
                      </c:pt>
                      <c:pt idx="2471">
                        <c:v>64</c:v>
                      </c:pt>
                      <c:pt idx="2472">
                        <c:v>65</c:v>
                      </c:pt>
                      <c:pt idx="2473">
                        <c:v>66</c:v>
                      </c:pt>
                      <c:pt idx="2474">
                        <c:v>67</c:v>
                      </c:pt>
                      <c:pt idx="2475">
                        <c:v>68</c:v>
                      </c:pt>
                      <c:pt idx="2476">
                        <c:v>69</c:v>
                      </c:pt>
                      <c:pt idx="2477">
                        <c:v>70</c:v>
                      </c:pt>
                      <c:pt idx="2478">
                        <c:v>71</c:v>
                      </c:pt>
                      <c:pt idx="2479">
                        <c:v>73</c:v>
                      </c:pt>
                      <c:pt idx="2480">
                        <c:v>73</c:v>
                      </c:pt>
                      <c:pt idx="2481">
                        <c:v>74</c:v>
                      </c:pt>
                      <c:pt idx="2482">
                        <c:v>75</c:v>
                      </c:pt>
                      <c:pt idx="2483">
                        <c:v>76</c:v>
                      </c:pt>
                      <c:pt idx="2484">
                        <c:v>77</c:v>
                      </c:pt>
                      <c:pt idx="2485">
                        <c:v>78</c:v>
                      </c:pt>
                      <c:pt idx="2486">
                        <c:v>79</c:v>
                      </c:pt>
                      <c:pt idx="2487">
                        <c:v>80</c:v>
                      </c:pt>
                      <c:pt idx="2488">
                        <c:v>81</c:v>
                      </c:pt>
                      <c:pt idx="2489">
                        <c:v>82</c:v>
                      </c:pt>
                      <c:pt idx="2490">
                        <c:v>82</c:v>
                      </c:pt>
                      <c:pt idx="2491">
                        <c:v>84</c:v>
                      </c:pt>
                      <c:pt idx="2492">
                        <c:v>85</c:v>
                      </c:pt>
                      <c:pt idx="2493">
                        <c:v>86</c:v>
                      </c:pt>
                      <c:pt idx="2494">
                        <c:v>87</c:v>
                      </c:pt>
                      <c:pt idx="2495">
                        <c:v>88</c:v>
                      </c:pt>
                      <c:pt idx="2496">
                        <c:v>89</c:v>
                      </c:pt>
                      <c:pt idx="2497">
                        <c:v>90</c:v>
                      </c:pt>
                      <c:pt idx="2498">
                        <c:v>91</c:v>
                      </c:pt>
                      <c:pt idx="2499">
                        <c:v>92</c:v>
                      </c:pt>
                      <c:pt idx="2500">
                        <c:v>92</c:v>
                      </c:pt>
                      <c:pt idx="2501">
                        <c:v>94</c:v>
                      </c:pt>
                      <c:pt idx="2502">
                        <c:v>95</c:v>
                      </c:pt>
                      <c:pt idx="2503">
                        <c:v>96</c:v>
                      </c:pt>
                      <c:pt idx="2504">
                        <c:v>97</c:v>
                      </c:pt>
                      <c:pt idx="2505">
                        <c:v>98</c:v>
                      </c:pt>
                      <c:pt idx="2506">
                        <c:v>99</c:v>
                      </c:pt>
                      <c:pt idx="2507">
                        <c:v>100</c:v>
                      </c:pt>
                      <c:pt idx="2508">
                        <c:v>102</c:v>
                      </c:pt>
                      <c:pt idx="2509">
                        <c:v>102</c:v>
                      </c:pt>
                      <c:pt idx="2510">
                        <c:v>103</c:v>
                      </c:pt>
                      <c:pt idx="2511">
                        <c:v>104</c:v>
                      </c:pt>
                      <c:pt idx="2512">
                        <c:v>105</c:v>
                      </c:pt>
                      <c:pt idx="2513">
                        <c:v>106</c:v>
                      </c:pt>
                      <c:pt idx="2514">
                        <c:v>107</c:v>
                      </c:pt>
                      <c:pt idx="2515">
                        <c:v>108</c:v>
                      </c:pt>
                      <c:pt idx="2516">
                        <c:v>109</c:v>
                      </c:pt>
                      <c:pt idx="2517">
                        <c:v>110</c:v>
                      </c:pt>
                      <c:pt idx="2518">
                        <c:v>112</c:v>
                      </c:pt>
                      <c:pt idx="2519">
                        <c:v>112</c:v>
                      </c:pt>
                      <c:pt idx="2520">
                        <c:v>113</c:v>
                      </c:pt>
                      <c:pt idx="2521">
                        <c:v>114</c:v>
                      </c:pt>
                      <c:pt idx="2522">
                        <c:v>115</c:v>
                      </c:pt>
                      <c:pt idx="2523">
                        <c:v>116</c:v>
                      </c:pt>
                      <c:pt idx="2524">
                        <c:v>117</c:v>
                      </c:pt>
                      <c:pt idx="2525">
                        <c:v>118</c:v>
                      </c:pt>
                      <c:pt idx="2526">
                        <c:v>119</c:v>
                      </c:pt>
                      <c:pt idx="2527">
                        <c:v>120</c:v>
                      </c:pt>
                      <c:pt idx="2528">
                        <c:v>120</c:v>
                      </c:pt>
                      <c:pt idx="2529">
                        <c:v>122</c:v>
                      </c:pt>
                      <c:pt idx="2530">
                        <c:v>123</c:v>
                      </c:pt>
                      <c:pt idx="2531">
                        <c:v>124</c:v>
                      </c:pt>
                      <c:pt idx="2532">
                        <c:v>125</c:v>
                      </c:pt>
                      <c:pt idx="2533">
                        <c:v>126</c:v>
                      </c:pt>
                      <c:pt idx="2534">
                        <c:v>127</c:v>
                      </c:pt>
                      <c:pt idx="2535">
                        <c:v>128</c:v>
                      </c:pt>
                      <c:pt idx="2536">
                        <c:v>129</c:v>
                      </c:pt>
                      <c:pt idx="2537">
                        <c:v>129</c:v>
                      </c:pt>
                      <c:pt idx="2538">
                        <c:v>131</c:v>
                      </c:pt>
                      <c:pt idx="2539">
                        <c:v>132</c:v>
                      </c:pt>
                      <c:pt idx="2540">
                        <c:v>133</c:v>
                      </c:pt>
                      <c:pt idx="2541">
                        <c:v>134</c:v>
                      </c:pt>
                      <c:pt idx="2542">
                        <c:v>135</c:v>
                      </c:pt>
                      <c:pt idx="2543">
                        <c:v>136</c:v>
                      </c:pt>
                      <c:pt idx="2544">
                        <c:v>137</c:v>
                      </c:pt>
                      <c:pt idx="2545">
                        <c:v>138</c:v>
                      </c:pt>
                      <c:pt idx="2546">
                        <c:v>138</c:v>
                      </c:pt>
                      <c:pt idx="2547">
                        <c:v>140</c:v>
                      </c:pt>
                      <c:pt idx="2548">
                        <c:v>141</c:v>
                      </c:pt>
                      <c:pt idx="2549">
                        <c:v>142</c:v>
                      </c:pt>
                      <c:pt idx="2550">
                        <c:v>143</c:v>
                      </c:pt>
                      <c:pt idx="2551">
                        <c:v>144</c:v>
                      </c:pt>
                      <c:pt idx="2552">
                        <c:v>145</c:v>
                      </c:pt>
                      <c:pt idx="2553">
                        <c:v>146</c:v>
                      </c:pt>
                      <c:pt idx="2554">
                        <c:v>148</c:v>
                      </c:pt>
                      <c:pt idx="2555">
                        <c:v>148</c:v>
                      </c:pt>
                      <c:pt idx="2556">
                        <c:v>149</c:v>
                      </c:pt>
                      <c:pt idx="2557">
                        <c:v>150</c:v>
                      </c:pt>
                      <c:pt idx="2558">
                        <c:v>151</c:v>
                      </c:pt>
                      <c:pt idx="2559">
                        <c:v>152</c:v>
                      </c:pt>
                      <c:pt idx="2560">
                        <c:v>153</c:v>
                      </c:pt>
                      <c:pt idx="2561">
                        <c:v>154</c:v>
                      </c:pt>
                      <c:pt idx="2562">
                        <c:v>155</c:v>
                      </c:pt>
                      <c:pt idx="2563">
                        <c:v>157</c:v>
                      </c:pt>
                      <c:pt idx="2564">
                        <c:v>157</c:v>
                      </c:pt>
                      <c:pt idx="2565">
                        <c:v>158</c:v>
                      </c:pt>
                      <c:pt idx="2566">
                        <c:v>159</c:v>
                      </c:pt>
                      <c:pt idx="2567">
                        <c:v>160</c:v>
                      </c:pt>
                      <c:pt idx="2568">
                        <c:v>161</c:v>
                      </c:pt>
                      <c:pt idx="2569">
                        <c:v>162</c:v>
                      </c:pt>
                      <c:pt idx="2570">
                        <c:v>163</c:v>
                      </c:pt>
                      <c:pt idx="2571">
                        <c:v>164</c:v>
                      </c:pt>
                      <c:pt idx="2572">
                        <c:v>165</c:v>
                      </c:pt>
                      <c:pt idx="2573">
                        <c:v>167</c:v>
                      </c:pt>
                      <c:pt idx="2574">
                        <c:v>167</c:v>
                      </c:pt>
                      <c:pt idx="2575">
                        <c:v>168</c:v>
                      </c:pt>
                      <c:pt idx="2576">
                        <c:v>169</c:v>
                      </c:pt>
                      <c:pt idx="2577">
                        <c:v>170</c:v>
                      </c:pt>
                      <c:pt idx="2578">
                        <c:v>171</c:v>
                      </c:pt>
                      <c:pt idx="2579">
                        <c:v>172</c:v>
                      </c:pt>
                      <c:pt idx="2580">
                        <c:v>173</c:v>
                      </c:pt>
                      <c:pt idx="2581">
                        <c:v>174</c:v>
                      </c:pt>
                      <c:pt idx="2582">
                        <c:v>174</c:v>
                      </c:pt>
                      <c:pt idx="2583">
                        <c:v>176</c:v>
                      </c:pt>
                      <c:pt idx="2584">
                        <c:v>177</c:v>
                      </c:pt>
                      <c:pt idx="2585">
                        <c:v>178</c:v>
                      </c:pt>
                      <c:pt idx="2586">
                        <c:v>179</c:v>
                      </c:pt>
                      <c:pt idx="2587">
                        <c:v>180</c:v>
                      </c:pt>
                      <c:pt idx="2588">
                        <c:v>181</c:v>
                      </c:pt>
                      <c:pt idx="2589">
                        <c:v>182</c:v>
                      </c:pt>
                      <c:pt idx="2590">
                        <c:v>183</c:v>
                      </c:pt>
                      <c:pt idx="2591">
                        <c:v>185</c:v>
                      </c:pt>
                      <c:pt idx="2592">
                        <c:v>185</c:v>
                      </c:pt>
                      <c:pt idx="2593">
                        <c:v>186</c:v>
                      </c:pt>
                      <c:pt idx="2594">
                        <c:v>187</c:v>
                      </c:pt>
                      <c:pt idx="2595">
                        <c:v>188</c:v>
                      </c:pt>
                      <c:pt idx="2596">
                        <c:v>189</c:v>
                      </c:pt>
                      <c:pt idx="2597">
                        <c:v>190</c:v>
                      </c:pt>
                      <c:pt idx="2598">
                        <c:v>191</c:v>
                      </c:pt>
                      <c:pt idx="2599">
                        <c:v>192</c:v>
                      </c:pt>
                      <c:pt idx="2600">
                        <c:v>192</c:v>
                      </c:pt>
                      <c:pt idx="2601">
                        <c:v>194</c:v>
                      </c:pt>
                      <c:pt idx="2602">
                        <c:v>195</c:v>
                      </c:pt>
                      <c:pt idx="2603">
                        <c:v>196</c:v>
                      </c:pt>
                      <c:pt idx="2604">
                        <c:v>197</c:v>
                      </c:pt>
                      <c:pt idx="2605">
                        <c:v>198</c:v>
                      </c:pt>
                      <c:pt idx="2606">
                        <c:v>199</c:v>
                      </c:pt>
                      <c:pt idx="2607">
                        <c:v>200</c:v>
                      </c:pt>
                      <c:pt idx="2608">
                        <c:v>200</c:v>
                      </c:pt>
                      <c:pt idx="2609">
                        <c:v>203</c:v>
                      </c:pt>
                      <c:pt idx="2610">
                        <c:v>203</c:v>
                      </c:pt>
                      <c:pt idx="2611">
                        <c:v>204</c:v>
                      </c:pt>
                      <c:pt idx="2612">
                        <c:v>205</c:v>
                      </c:pt>
                      <c:pt idx="2613">
                        <c:v>206</c:v>
                      </c:pt>
                      <c:pt idx="2614">
                        <c:v>207</c:v>
                      </c:pt>
                      <c:pt idx="2615">
                        <c:v>208</c:v>
                      </c:pt>
                      <c:pt idx="2616">
                        <c:v>210</c:v>
                      </c:pt>
                      <c:pt idx="2617">
                        <c:v>210</c:v>
                      </c:pt>
                      <c:pt idx="2618">
                        <c:v>211</c:v>
                      </c:pt>
                      <c:pt idx="2619">
                        <c:v>212</c:v>
                      </c:pt>
                      <c:pt idx="2620">
                        <c:v>213</c:v>
                      </c:pt>
                      <c:pt idx="2621">
                        <c:v>214</c:v>
                      </c:pt>
                      <c:pt idx="2622">
                        <c:v>215</c:v>
                      </c:pt>
                      <c:pt idx="2623">
                        <c:v>216</c:v>
                      </c:pt>
                      <c:pt idx="2624">
                        <c:v>217</c:v>
                      </c:pt>
                      <c:pt idx="2625">
                        <c:v>219</c:v>
                      </c:pt>
                      <c:pt idx="2626">
                        <c:v>219</c:v>
                      </c:pt>
                      <c:pt idx="2627">
                        <c:v>220</c:v>
                      </c:pt>
                      <c:pt idx="2628">
                        <c:v>221</c:v>
                      </c:pt>
                      <c:pt idx="2629">
                        <c:v>222</c:v>
                      </c:pt>
                      <c:pt idx="2630">
                        <c:v>223</c:v>
                      </c:pt>
                      <c:pt idx="2631">
                        <c:v>224</c:v>
                      </c:pt>
                      <c:pt idx="2632">
                        <c:v>225</c:v>
                      </c:pt>
                      <c:pt idx="2633">
                        <c:v>226</c:v>
                      </c:pt>
                      <c:pt idx="2634">
                        <c:v>227</c:v>
                      </c:pt>
                      <c:pt idx="2635">
                        <c:v>229</c:v>
                      </c:pt>
                      <c:pt idx="2636">
                        <c:v>229</c:v>
                      </c:pt>
                      <c:pt idx="2637">
                        <c:v>230</c:v>
                      </c:pt>
                      <c:pt idx="2638">
                        <c:v>231</c:v>
                      </c:pt>
                      <c:pt idx="2639">
                        <c:v>232</c:v>
                      </c:pt>
                      <c:pt idx="2640">
                        <c:v>233</c:v>
                      </c:pt>
                      <c:pt idx="2641">
                        <c:v>234</c:v>
                      </c:pt>
                      <c:pt idx="2642">
                        <c:v>235</c:v>
                      </c:pt>
                      <c:pt idx="2643">
                        <c:v>236</c:v>
                      </c:pt>
                      <c:pt idx="2644">
                        <c:v>236</c:v>
                      </c:pt>
                      <c:pt idx="2645">
                        <c:v>238</c:v>
                      </c:pt>
                      <c:pt idx="2646">
                        <c:v>239</c:v>
                      </c:pt>
                      <c:pt idx="2647">
                        <c:v>240</c:v>
                      </c:pt>
                      <c:pt idx="2648">
                        <c:v>241</c:v>
                      </c:pt>
                      <c:pt idx="2649">
                        <c:v>242</c:v>
                      </c:pt>
                      <c:pt idx="2650">
                        <c:v>243</c:v>
                      </c:pt>
                      <c:pt idx="2651">
                        <c:v>244</c:v>
                      </c:pt>
                      <c:pt idx="2652">
                        <c:v>245</c:v>
                      </c:pt>
                      <c:pt idx="2653">
                        <c:v>247</c:v>
                      </c:pt>
                      <c:pt idx="2654">
                        <c:v>247</c:v>
                      </c:pt>
                      <c:pt idx="2655">
                        <c:v>248</c:v>
                      </c:pt>
                      <c:pt idx="2656">
                        <c:v>249</c:v>
                      </c:pt>
                      <c:pt idx="2657">
                        <c:v>250</c:v>
                      </c:pt>
                      <c:pt idx="2658">
                        <c:v>251</c:v>
                      </c:pt>
                      <c:pt idx="2659">
                        <c:v>252</c:v>
                      </c:pt>
                      <c:pt idx="2660">
                        <c:v>252</c:v>
                      </c:pt>
                      <c:pt idx="2661">
                        <c:v>254</c:v>
                      </c:pt>
                      <c:pt idx="2662">
                        <c:v>255</c:v>
                      </c:pt>
                      <c:pt idx="2663">
                        <c:v>256</c:v>
                      </c:pt>
                      <c:pt idx="2664">
                        <c:v>257</c:v>
                      </c:pt>
                      <c:pt idx="2665">
                        <c:v>258</c:v>
                      </c:pt>
                      <c:pt idx="2666">
                        <c:v>259</c:v>
                      </c:pt>
                      <c:pt idx="2667">
                        <c:v>260</c:v>
                      </c:pt>
                      <c:pt idx="2668">
                        <c:v>261</c:v>
                      </c:pt>
                      <c:pt idx="2669">
                        <c:v>263</c:v>
                      </c:pt>
                      <c:pt idx="2670">
                        <c:v>263</c:v>
                      </c:pt>
                      <c:pt idx="2671">
                        <c:v>264</c:v>
                      </c:pt>
                      <c:pt idx="2672">
                        <c:v>265</c:v>
                      </c:pt>
                      <c:pt idx="2673">
                        <c:v>266</c:v>
                      </c:pt>
                      <c:pt idx="2674">
                        <c:v>267</c:v>
                      </c:pt>
                      <c:pt idx="2675">
                        <c:v>268</c:v>
                      </c:pt>
                      <c:pt idx="2676">
                        <c:v>269</c:v>
                      </c:pt>
                      <c:pt idx="2677">
                        <c:v>270</c:v>
                      </c:pt>
                      <c:pt idx="2678">
                        <c:v>270</c:v>
                      </c:pt>
                      <c:pt idx="2679">
                        <c:v>272</c:v>
                      </c:pt>
                      <c:pt idx="2680">
                        <c:v>273</c:v>
                      </c:pt>
                      <c:pt idx="2681">
                        <c:v>274</c:v>
                      </c:pt>
                      <c:pt idx="2682">
                        <c:v>275</c:v>
                      </c:pt>
                      <c:pt idx="2683">
                        <c:v>276</c:v>
                      </c:pt>
                      <c:pt idx="2684">
                        <c:v>277</c:v>
                      </c:pt>
                      <c:pt idx="2685">
                        <c:v>278</c:v>
                      </c:pt>
                      <c:pt idx="2686">
                        <c:v>278</c:v>
                      </c:pt>
                      <c:pt idx="2687">
                        <c:v>280</c:v>
                      </c:pt>
                      <c:pt idx="2688">
                        <c:v>281</c:v>
                      </c:pt>
                      <c:pt idx="2689">
                        <c:v>282</c:v>
                      </c:pt>
                      <c:pt idx="2690">
                        <c:v>283</c:v>
                      </c:pt>
                      <c:pt idx="2691">
                        <c:v>284</c:v>
                      </c:pt>
                      <c:pt idx="2692">
                        <c:v>285</c:v>
                      </c:pt>
                      <c:pt idx="2693">
                        <c:v>287</c:v>
                      </c:pt>
                      <c:pt idx="2694">
                        <c:v>287</c:v>
                      </c:pt>
                      <c:pt idx="2695">
                        <c:v>288</c:v>
                      </c:pt>
                      <c:pt idx="2696">
                        <c:v>289</c:v>
                      </c:pt>
                      <c:pt idx="2697">
                        <c:v>290</c:v>
                      </c:pt>
                      <c:pt idx="2698">
                        <c:v>291</c:v>
                      </c:pt>
                      <c:pt idx="2699">
                        <c:v>292</c:v>
                      </c:pt>
                      <c:pt idx="2700">
                        <c:v>294</c:v>
                      </c:pt>
                      <c:pt idx="2701">
                        <c:v>294</c:v>
                      </c:pt>
                      <c:pt idx="2702">
                        <c:v>295</c:v>
                      </c:pt>
                      <c:pt idx="2703">
                        <c:v>296</c:v>
                      </c:pt>
                      <c:pt idx="2704">
                        <c:v>297</c:v>
                      </c:pt>
                      <c:pt idx="2705">
                        <c:v>298</c:v>
                      </c:pt>
                      <c:pt idx="2706">
                        <c:v>299</c:v>
                      </c:pt>
                      <c:pt idx="2707">
                        <c:v>0</c:v>
                      </c:pt>
                      <c:pt idx="2708">
                        <c:v>0</c:v>
                      </c:pt>
                      <c:pt idx="2709">
                        <c:v>1</c:v>
                      </c:pt>
                      <c:pt idx="2710">
                        <c:v>2</c:v>
                      </c:pt>
                      <c:pt idx="2711">
                        <c:v>3</c:v>
                      </c:pt>
                      <c:pt idx="2712">
                        <c:v>4</c:v>
                      </c:pt>
                      <c:pt idx="2713">
                        <c:v>5</c:v>
                      </c:pt>
                      <c:pt idx="2714">
                        <c:v>6</c:v>
                      </c:pt>
                      <c:pt idx="2715">
                        <c:v>7</c:v>
                      </c:pt>
                      <c:pt idx="2716">
                        <c:v>8</c:v>
                      </c:pt>
                      <c:pt idx="2717">
                        <c:v>9</c:v>
                      </c:pt>
                      <c:pt idx="2718">
                        <c:v>10</c:v>
                      </c:pt>
                      <c:pt idx="2719">
                        <c:v>11</c:v>
                      </c:pt>
                      <c:pt idx="2720">
                        <c:v>12</c:v>
                      </c:pt>
                      <c:pt idx="2721">
                        <c:v>13</c:v>
                      </c:pt>
                      <c:pt idx="2722">
                        <c:v>14</c:v>
                      </c:pt>
                      <c:pt idx="2723">
                        <c:v>15</c:v>
                      </c:pt>
                      <c:pt idx="2724">
                        <c:v>16</c:v>
                      </c:pt>
                      <c:pt idx="2725">
                        <c:v>17</c:v>
                      </c:pt>
                      <c:pt idx="2726">
                        <c:v>18</c:v>
                      </c:pt>
                      <c:pt idx="2727">
                        <c:v>19</c:v>
                      </c:pt>
                      <c:pt idx="2728">
                        <c:v>20</c:v>
                      </c:pt>
                      <c:pt idx="2729">
                        <c:v>21</c:v>
                      </c:pt>
                      <c:pt idx="2730">
                        <c:v>22</c:v>
                      </c:pt>
                      <c:pt idx="2731">
                        <c:v>23</c:v>
                      </c:pt>
                      <c:pt idx="2732">
                        <c:v>24</c:v>
                      </c:pt>
                      <c:pt idx="2733">
                        <c:v>25</c:v>
                      </c:pt>
                      <c:pt idx="2734">
                        <c:v>26</c:v>
                      </c:pt>
                      <c:pt idx="2735">
                        <c:v>27</c:v>
                      </c:pt>
                      <c:pt idx="2736">
                        <c:v>28</c:v>
                      </c:pt>
                      <c:pt idx="2737">
                        <c:v>29</c:v>
                      </c:pt>
                      <c:pt idx="2738">
                        <c:v>30</c:v>
                      </c:pt>
                      <c:pt idx="2739">
                        <c:v>31</c:v>
                      </c:pt>
                      <c:pt idx="2740">
                        <c:v>32</c:v>
                      </c:pt>
                      <c:pt idx="2741">
                        <c:v>33</c:v>
                      </c:pt>
                      <c:pt idx="2742">
                        <c:v>34</c:v>
                      </c:pt>
                      <c:pt idx="2743">
                        <c:v>35</c:v>
                      </c:pt>
                      <c:pt idx="2744">
                        <c:v>36</c:v>
                      </c:pt>
                      <c:pt idx="2745">
                        <c:v>36</c:v>
                      </c:pt>
                      <c:pt idx="2746">
                        <c:v>38</c:v>
                      </c:pt>
                      <c:pt idx="2747">
                        <c:v>38</c:v>
                      </c:pt>
                      <c:pt idx="2748">
                        <c:v>39</c:v>
                      </c:pt>
                      <c:pt idx="2749">
                        <c:v>40</c:v>
                      </c:pt>
                      <c:pt idx="2750">
                        <c:v>42</c:v>
                      </c:pt>
                      <c:pt idx="2751">
                        <c:v>42</c:v>
                      </c:pt>
                      <c:pt idx="2752">
                        <c:v>43</c:v>
                      </c:pt>
                      <c:pt idx="2753">
                        <c:v>45</c:v>
                      </c:pt>
                      <c:pt idx="2754">
                        <c:v>45</c:v>
                      </c:pt>
                      <c:pt idx="2755">
                        <c:v>46</c:v>
                      </c:pt>
                      <c:pt idx="2756">
                        <c:v>47</c:v>
                      </c:pt>
                      <c:pt idx="2757">
                        <c:v>48</c:v>
                      </c:pt>
                      <c:pt idx="2758">
                        <c:v>50</c:v>
                      </c:pt>
                      <c:pt idx="2759">
                        <c:v>51</c:v>
                      </c:pt>
                      <c:pt idx="2760">
                        <c:v>52</c:v>
                      </c:pt>
                      <c:pt idx="2761">
                        <c:v>53</c:v>
                      </c:pt>
                      <c:pt idx="2762">
                        <c:v>54</c:v>
                      </c:pt>
                      <c:pt idx="2763">
                        <c:v>55</c:v>
                      </c:pt>
                      <c:pt idx="2764">
                        <c:v>56</c:v>
                      </c:pt>
                      <c:pt idx="2765">
                        <c:v>57</c:v>
                      </c:pt>
                      <c:pt idx="2766">
                        <c:v>58</c:v>
                      </c:pt>
                      <c:pt idx="2767">
                        <c:v>59</c:v>
                      </c:pt>
                      <c:pt idx="2768">
                        <c:v>60</c:v>
                      </c:pt>
                      <c:pt idx="2769">
                        <c:v>61</c:v>
                      </c:pt>
                      <c:pt idx="2770">
                        <c:v>62</c:v>
                      </c:pt>
                      <c:pt idx="2771">
                        <c:v>63</c:v>
                      </c:pt>
                      <c:pt idx="2772">
                        <c:v>64</c:v>
                      </c:pt>
                      <c:pt idx="2773">
                        <c:v>65</c:v>
                      </c:pt>
                      <c:pt idx="2774">
                        <c:v>66</c:v>
                      </c:pt>
                      <c:pt idx="2775">
                        <c:v>67</c:v>
                      </c:pt>
                      <c:pt idx="2776">
                        <c:v>68</c:v>
                      </c:pt>
                      <c:pt idx="2777">
                        <c:v>69</c:v>
                      </c:pt>
                      <c:pt idx="2778">
                        <c:v>70</c:v>
                      </c:pt>
                      <c:pt idx="2779">
                        <c:v>71</c:v>
                      </c:pt>
                      <c:pt idx="2780">
                        <c:v>72</c:v>
                      </c:pt>
                      <c:pt idx="2781">
                        <c:v>73</c:v>
                      </c:pt>
                      <c:pt idx="2782">
                        <c:v>74</c:v>
                      </c:pt>
                      <c:pt idx="2783">
                        <c:v>75</c:v>
                      </c:pt>
                      <c:pt idx="2784">
                        <c:v>76</c:v>
                      </c:pt>
                      <c:pt idx="2785">
                        <c:v>77</c:v>
                      </c:pt>
                      <c:pt idx="2786">
                        <c:v>78</c:v>
                      </c:pt>
                      <c:pt idx="2787">
                        <c:v>79</c:v>
                      </c:pt>
                      <c:pt idx="2788">
                        <c:v>80</c:v>
                      </c:pt>
                      <c:pt idx="2789">
                        <c:v>80</c:v>
                      </c:pt>
                      <c:pt idx="2790">
                        <c:v>82</c:v>
                      </c:pt>
                      <c:pt idx="2791">
                        <c:v>82</c:v>
                      </c:pt>
                      <c:pt idx="2792">
                        <c:v>83</c:v>
                      </c:pt>
                      <c:pt idx="2793">
                        <c:v>84</c:v>
                      </c:pt>
                      <c:pt idx="2794">
                        <c:v>86</c:v>
                      </c:pt>
                      <c:pt idx="2795">
                        <c:v>86</c:v>
                      </c:pt>
                      <c:pt idx="2796">
                        <c:v>87</c:v>
                      </c:pt>
                      <c:pt idx="2797">
                        <c:v>88</c:v>
                      </c:pt>
                      <c:pt idx="2798">
                        <c:v>89</c:v>
                      </c:pt>
                      <c:pt idx="2799">
                        <c:v>90</c:v>
                      </c:pt>
                      <c:pt idx="2800">
                        <c:v>92</c:v>
                      </c:pt>
                      <c:pt idx="2801">
                        <c:v>93</c:v>
                      </c:pt>
                      <c:pt idx="2802">
                        <c:v>94</c:v>
                      </c:pt>
                      <c:pt idx="2803">
                        <c:v>95</c:v>
                      </c:pt>
                      <c:pt idx="2804">
                        <c:v>96</c:v>
                      </c:pt>
                      <c:pt idx="2805">
                        <c:v>97</c:v>
                      </c:pt>
                      <c:pt idx="2806">
                        <c:v>98</c:v>
                      </c:pt>
                      <c:pt idx="2807">
                        <c:v>99</c:v>
                      </c:pt>
                      <c:pt idx="2808">
                        <c:v>100</c:v>
                      </c:pt>
                      <c:pt idx="2809">
                        <c:v>101</c:v>
                      </c:pt>
                      <c:pt idx="2810">
                        <c:v>102</c:v>
                      </c:pt>
                      <c:pt idx="2811">
                        <c:v>103</c:v>
                      </c:pt>
                      <c:pt idx="2812">
                        <c:v>104</c:v>
                      </c:pt>
                      <c:pt idx="2813">
                        <c:v>105</c:v>
                      </c:pt>
                      <c:pt idx="2814">
                        <c:v>106</c:v>
                      </c:pt>
                      <c:pt idx="2815">
                        <c:v>107</c:v>
                      </c:pt>
                      <c:pt idx="2816">
                        <c:v>108</c:v>
                      </c:pt>
                      <c:pt idx="2817">
                        <c:v>109</c:v>
                      </c:pt>
                      <c:pt idx="2818">
                        <c:v>110</c:v>
                      </c:pt>
                      <c:pt idx="2819">
                        <c:v>111</c:v>
                      </c:pt>
                      <c:pt idx="2820">
                        <c:v>112</c:v>
                      </c:pt>
                      <c:pt idx="2821">
                        <c:v>113</c:v>
                      </c:pt>
                      <c:pt idx="2822">
                        <c:v>114</c:v>
                      </c:pt>
                      <c:pt idx="2823">
                        <c:v>115</c:v>
                      </c:pt>
                      <c:pt idx="2824">
                        <c:v>116</c:v>
                      </c:pt>
                      <c:pt idx="2825">
                        <c:v>117</c:v>
                      </c:pt>
                      <c:pt idx="2826">
                        <c:v>118</c:v>
                      </c:pt>
                      <c:pt idx="2827">
                        <c:v>119</c:v>
                      </c:pt>
                      <c:pt idx="2828">
                        <c:v>120</c:v>
                      </c:pt>
                      <c:pt idx="2829">
                        <c:v>120</c:v>
                      </c:pt>
                      <c:pt idx="2830">
                        <c:v>122</c:v>
                      </c:pt>
                      <c:pt idx="2831">
                        <c:v>122</c:v>
                      </c:pt>
                      <c:pt idx="2832">
                        <c:v>123</c:v>
                      </c:pt>
                      <c:pt idx="2833">
                        <c:v>124</c:v>
                      </c:pt>
                      <c:pt idx="2834">
                        <c:v>126</c:v>
                      </c:pt>
                      <c:pt idx="2835">
                        <c:v>126</c:v>
                      </c:pt>
                      <c:pt idx="2836">
                        <c:v>127</c:v>
                      </c:pt>
                      <c:pt idx="2837">
                        <c:v>128</c:v>
                      </c:pt>
                      <c:pt idx="2838">
                        <c:v>130</c:v>
                      </c:pt>
                      <c:pt idx="2839">
                        <c:v>131</c:v>
                      </c:pt>
                      <c:pt idx="2840">
                        <c:v>132</c:v>
                      </c:pt>
                      <c:pt idx="2841">
                        <c:v>133</c:v>
                      </c:pt>
                      <c:pt idx="2842">
                        <c:v>134</c:v>
                      </c:pt>
                      <c:pt idx="2843">
                        <c:v>135</c:v>
                      </c:pt>
                      <c:pt idx="2844">
                        <c:v>136</c:v>
                      </c:pt>
                      <c:pt idx="2845">
                        <c:v>137</c:v>
                      </c:pt>
                      <c:pt idx="2846">
                        <c:v>138</c:v>
                      </c:pt>
                      <c:pt idx="2847">
                        <c:v>139</c:v>
                      </c:pt>
                      <c:pt idx="2848">
                        <c:v>140</c:v>
                      </c:pt>
                      <c:pt idx="2849">
                        <c:v>141</c:v>
                      </c:pt>
                      <c:pt idx="2850">
                        <c:v>142</c:v>
                      </c:pt>
                      <c:pt idx="2851">
                        <c:v>143</c:v>
                      </c:pt>
                      <c:pt idx="2852">
                        <c:v>144</c:v>
                      </c:pt>
                      <c:pt idx="2853">
                        <c:v>145</c:v>
                      </c:pt>
                      <c:pt idx="2854">
                        <c:v>146</c:v>
                      </c:pt>
                      <c:pt idx="2855">
                        <c:v>147</c:v>
                      </c:pt>
                      <c:pt idx="2856">
                        <c:v>148</c:v>
                      </c:pt>
                      <c:pt idx="2857">
                        <c:v>149</c:v>
                      </c:pt>
                      <c:pt idx="2858">
                        <c:v>150</c:v>
                      </c:pt>
                      <c:pt idx="2859">
                        <c:v>151</c:v>
                      </c:pt>
                      <c:pt idx="2860">
                        <c:v>152</c:v>
                      </c:pt>
                      <c:pt idx="2861">
                        <c:v>153</c:v>
                      </c:pt>
                      <c:pt idx="2862">
                        <c:v>154</c:v>
                      </c:pt>
                      <c:pt idx="2863">
                        <c:v>155</c:v>
                      </c:pt>
                      <c:pt idx="2864">
                        <c:v>156</c:v>
                      </c:pt>
                      <c:pt idx="2865">
                        <c:v>157</c:v>
                      </c:pt>
                      <c:pt idx="2866">
                        <c:v>158</c:v>
                      </c:pt>
                      <c:pt idx="2867">
                        <c:v>159</c:v>
                      </c:pt>
                      <c:pt idx="2868">
                        <c:v>160</c:v>
                      </c:pt>
                      <c:pt idx="2869">
                        <c:v>161</c:v>
                      </c:pt>
                      <c:pt idx="2870">
                        <c:v>161</c:v>
                      </c:pt>
                      <c:pt idx="2871">
                        <c:v>163</c:v>
                      </c:pt>
                      <c:pt idx="2872">
                        <c:v>163</c:v>
                      </c:pt>
                      <c:pt idx="2873">
                        <c:v>165</c:v>
                      </c:pt>
                      <c:pt idx="2874">
                        <c:v>165</c:v>
                      </c:pt>
                      <c:pt idx="2875">
                        <c:v>166</c:v>
                      </c:pt>
                      <c:pt idx="2876">
                        <c:v>167</c:v>
                      </c:pt>
                      <c:pt idx="2877">
                        <c:v>168</c:v>
                      </c:pt>
                      <c:pt idx="2878">
                        <c:v>169</c:v>
                      </c:pt>
                      <c:pt idx="2879">
                        <c:v>170</c:v>
                      </c:pt>
                      <c:pt idx="2880">
                        <c:v>171</c:v>
                      </c:pt>
                      <c:pt idx="2881">
                        <c:v>172</c:v>
                      </c:pt>
                      <c:pt idx="2882">
                        <c:v>174</c:v>
                      </c:pt>
                      <c:pt idx="2883">
                        <c:v>175</c:v>
                      </c:pt>
                      <c:pt idx="2884">
                        <c:v>176</c:v>
                      </c:pt>
                      <c:pt idx="2885">
                        <c:v>177</c:v>
                      </c:pt>
                      <c:pt idx="2886">
                        <c:v>178</c:v>
                      </c:pt>
                      <c:pt idx="2887">
                        <c:v>179</c:v>
                      </c:pt>
                      <c:pt idx="2888">
                        <c:v>180</c:v>
                      </c:pt>
                      <c:pt idx="2889">
                        <c:v>181</c:v>
                      </c:pt>
                      <c:pt idx="2890">
                        <c:v>182</c:v>
                      </c:pt>
                      <c:pt idx="2891">
                        <c:v>183</c:v>
                      </c:pt>
                      <c:pt idx="2892">
                        <c:v>184</c:v>
                      </c:pt>
                      <c:pt idx="2893">
                        <c:v>185</c:v>
                      </c:pt>
                      <c:pt idx="2894">
                        <c:v>186</c:v>
                      </c:pt>
                      <c:pt idx="2895">
                        <c:v>187</c:v>
                      </c:pt>
                      <c:pt idx="2896">
                        <c:v>188</c:v>
                      </c:pt>
                      <c:pt idx="2897">
                        <c:v>189</c:v>
                      </c:pt>
                      <c:pt idx="2898">
                        <c:v>190</c:v>
                      </c:pt>
                      <c:pt idx="2899">
                        <c:v>191</c:v>
                      </c:pt>
                      <c:pt idx="2900">
                        <c:v>192</c:v>
                      </c:pt>
                      <c:pt idx="2901">
                        <c:v>193</c:v>
                      </c:pt>
                      <c:pt idx="2902">
                        <c:v>194</c:v>
                      </c:pt>
                      <c:pt idx="2903">
                        <c:v>195</c:v>
                      </c:pt>
                      <c:pt idx="2904">
                        <c:v>196</c:v>
                      </c:pt>
                      <c:pt idx="2905">
                        <c:v>197</c:v>
                      </c:pt>
                      <c:pt idx="2906">
                        <c:v>198</c:v>
                      </c:pt>
                      <c:pt idx="2907">
                        <c:v>199</c:v>
                      </c:pt>
                      <c:pt idx="2908">
                        <c:v>200</c:v>
                      </c:pt>
                      <c:pt idx="2909">
                        <c:v>201</c:v>
                      </c:pt>
                      <c:pt idx="2910">
                        <c:v>202</c:v>
                      </c:pt>
                      <c:pt idx="2911">
                        <c:v>203</c:v>
                      </c:pt>
                      <c:pt idx="2912">
                        <c:v>204</c:v>
                      </c:pt>
                      <c:pt idx="2913">
                        <c:v>204</c:v>
                      </c:pt>
                      <c:pt idx="2914">
                        <c:v>205</c:v>
                      </c:pt>
                      <c:pt idx="2915">
                        <c:v>206</c:v>
                      </c:pt>
                      <c:pt idx="2916">
                        <c:v>207</c:v>
                      </c:pt>
                      <c:pt idx="2917">
                        <c:v>208</c:v>
                      </c:pt>
                      <c:pt idx="2918">
                        <c:v>209</c:v>
                      </c:pt>
                      <c:pt idx="2919">
                        <c:v>210</c:v>
                      </c:pt>
                      <c:pt idx="2920">
                        <c:v>211</c:v>
                      </c:pt>
                      <c:pt idx="2921">
                        <c:v>213</c:v>
                      </c:pt>
                      <c:pt idx="2922">
                        <c:v>213</c:v>
                      </c:pt>
                      <c:pt idx="2923">
                        <c:v>214</c:v>
                      </c:pt>
                      <c:pt idx="2924">
                        <c:v>215</c:v>
                      </c:pt>
                      <c:pt idx="2925">
                        <c:v>216</c:v>
                      </c:pt>
                      <c:pt idx="2926">
                        <c:v>217</c:v>
                      </c:pt>
                      <c:pt idx="2927">
                        <c:v>218</c:v>
                      </c:pt>
                      <c:pt idx="2928">
                        <c:v>220</c:v>
                      </c:pt>
                      <c:pt idx="2929">
                        <c:v>221</c:v>
                      </c:pt>
                      <c:pt idx="2930">
                        <c:v>222</c:v>
                      </c:pt>
                      <c:pt idx="2931">
                        <c:v>223</c:v>
                      </c:pt>
                      <c:pt idx="2932">
                        <c:v>224</c:v>
                      </c:pt>
                      <c:pt idx="2933">
                        <c:v>225</c:v>
                      </c:pt>
                      <c:pt idx="2934">
                        <c:v>226</c:v>
                      </c:pt>
                      <c:pt idx="2935">
                        <c:v>227</c:v>
                      </c:pt>
                      <c:pt idx="2936">
                        <c:v>228</c:v>
                      </c:pt>
                      <c:pt idx="2937">
                        <c:v>229</c:v>
                      </c:pt>
                      <c:pt idx="2938">
                        <c:v>230</c:v>
                      </c:pt>
                      <c:pt idx="2939">
                        <c:v>231</c:v>
                      </c:pt>
                      <c:pt idx="2940">
                        <c:v>232</c:v>
                      </c:pt>
                      <c:pt idx="2941">
                        <c:v>233</c:v>
                      </c:pt>
                      <c:pt idx="2942">
                        <c:v>234</c:v>
                      </c:pt>
                      <c:pt idx="2943">
                        <c:v>235</c:v>
                      </c:pt>
                      <c:pt idx="2944">
                        <c:v>236</c:v>
                      </c:pt>
                      <c:pt idx="2945">
                        <c:v>237</c:v>
                      </c:pt>
                      <c:pt idx="2946">
                        <c:v>238</c:v>
                      </c:pt>
                      <c:pt idx="2947">
                        <c:v>239</c:v>
                      </c:pt>
                      <c:pt idx="2948">
                        <c:v>240</c:v>
                      </c:pt>
                      <c:pt idx="2949">
                        <c:v>241</c:v>
                      </c:pt>
                      <c:pt idx="2950">
                        <c:v>242</c:v>
                      </c:pt>
                      <c:pt idx="2951">
                        <c:v>243</c:v>
                      </c:pt>
                      <c:pt idx="2952">
                        <c:v>244</c:v>
                      </c:pt>
                      <c:pt idx="2953">
                        <c:v>245</c:v>
                      </c:pt>
                      <c:pt idx="2954">
                        <c:v>246</c:v>
                      </c:pt>
                      <c:pt idx="2955">
                        <c:v>247</c:v>
                      </c:pt>
                      <c:pt idx="2956">
                        <c:v>248</c:v>
                      </c:pt>
                      <c:pt idx="2957">
                        <c:v>249</c:v>
                      </c:pt>
                      <c:pt idx="2958">
                        <c:v>250</c:v>
                      </c:pt>
                      <c:pt idx="2959">
                        <c:v>250</c:v>
                      </c:pt>
                      <c:pt idx="2960">
                        <c:v>252</c:v>
                      </c:pt>
                      <c:pt idx="2961">
                        <c:v>252</c:v>
                      </c:pt>
                      <c:pt idx="2962">
                        <c:v>253</c:v>
                      </c:pt>
                      <c:pt idx="2963">
                        <c:v>254</c:v>
                      </c:pt>
                      <c:pt idx="2964">
                        <c:v>255</c:v>
                      </c:pt>
                      <c:pt idx="2965">
                        <c:v>256</c:v>
                      </c:pt>
                      <c:pt idx="2966">
                        <c:v>257</c:v>
                      </c:pt>
                      <c:pt idx="2967">
                        <c:v>258</c:v>
                      </c:pt>
                      <c:pt idx="2968">
                        <c:v>259</c:v>
                      </c:pt>
                      <c:pt idx="2969">
                        <c:v>260</c:v>
                      </c:pt>
                      <c:pt idx="2970">
                        <c:v>261</c:v>
                      </c:pt>
                      <c:pt idx="2971">
                        <c:v>262</c:v>
                      </c:pt>
                      <c:pt idx="2972">
                        <c:v>263</c:v>
                      </c:pt>
                      <c:pt idx="2973">
                        <c:v>264</c:v>
                      </c:pt>
                      <c:pt idx="2974">
                        <c:v>265</c:v>
                      </c:pt>
                      <c:pt idx="2975">
                        <c:v>266</c:v>
                      </c:pt>
                      <c:pt idx="2976">
                        <c:v>267</c:v>
                      </c:pt>
                      <c:pt idx="2977">
                        <c:v>269</c:v>
                      </c:pt>
                      <c:pt idx="2978">
                        <c:v>270</c:v>
                      </c:pt>
                      <c:pt idx="2979">
                        <c:v>271</c:v>
                      </c:pt>
                      <c:pt idx="2980">
                        <c:v>272</c:v>
                      </c:pt>
                      <c:pt idx="2981">
                        <c:v>273</c:v>
                      </c:pt>
                      <c:pt idx="2982">
                        <c:v>274</c:v>
                      </c:pt>
                      <c:pt idx="2983">
                        <c:v>275</c:v>
                      </c:pt>
                      <c:pt idx="2984">
                        <c:v>276</c:v>
                      </c:pt>
                      <c:pt idx="2985">
                        <c:v>277</c:v>
                      </c:pt>
                      <c:pt idx="2986">
                        <c:v>278</c:v>
                      </c:pt>
                      <c:pt idx="2987">
                        <c:v>279</c:v>
                      </c:pt>
                      <c:pt idx="2988">
                        <c:v>280</c:v>
                      </c:pt>
                      <c:pt idx="2989">
                        <c:v>281</c:v>
                      </c:pt>
                      <c:pt idx="2990">
                        <c:v>282</c:v>
                      </c:pt>
                      <c:pt idx="2991">
                        <c:v>283</c:v>
                      </c:pt>
                      <c:pt idx="2992">
                        <c:v>284</c:v>
                      </c:pt>
                      <c:pt idx="2993">
                        <c:v>285</c:v>
                      </c:pt>
                      <c:pt idx="2994">
                        <c:v>286</c:v>
                      </c:pt>
                      <c:pt idx="2995">
                        <c:v>287</c:v>
                      </c:pt>
                      <c:pt idx="2996">
                        <c:v>288</c:v>
                      </c:pt>
                      <c:pt idx="2997">
                        <c:v>289</c:v>
                      </c:pt>
                      <c:pt idx="2998">
                        <c:v>290</c:v>
                      </c:pt>
                      <c:pt idx="2999">
                        <c:v>291</c:v>
                      </c:pt>
                      <c:pt idx="3000">
                        <c:v>292</c:v>
                      </c:pt>
                      <c:pt idx="3001">
                        <c:v>293</c:v>
                      </c:pt>
                      <c:pt idx="3002">
                        <c:v>294</c:v>
                      </c:pt>
                      <c:pt idx="3003">
                        <c:v>294</c:v>
                      </c:pt>
                      <c:pt idx="3004">
                        <c:v>295</c:v>
                      </c:pt>
                      <c:pt idx="3005">
                        <c:v>296</c:v>
                      </c:pt>
                      <c:pt idx="3006">
                        <c:v>297</c:v>
                      </c:pt>
                      <c:pt idx="3007">
                        <c:v>298</c:v>
                      </c:pt>
                      <c:pt idx="3008">
                        <c:v>0</c:v>
                      </c:pt>
                      <c:pt idx="3009">
                        <c:v>1</c:v>
                      </c:pt>
                      <c:pt idx="3010">
                        <c:v>2</c:v>
                      </c:pt>
                      <c:pt idx="3011">
                        <c:v>3</c:v>
                      </c:pt>
                      <c:pt idx="3012">
                        <c:v>4</c:v>
                      </c:pt>
                      <c:pt idx="3013">
                        <c:v>5</c:v>
                      </c:pt>
                      <c:pt idx="3014">
                        <c:v>6</c:v>
                      </c:pt>
                      <c:pt idx="3015">
                        <c:v>7</c:v>
                      </c:pt>
                      <c:pt idx="3016">
                        <c:v>8</c:v>
                      </c:pt>
                      <c:pt idx="3017">
                        <c:v>9</c:v>
                      </c:pt>
                      <c:pt idx="3018">
                        <c:v>10</c:v>
                      </c:pt>
                      <c:pt idx="3019">
                        <c:v>11</c:v>
                      </c:pt>
                      <c:pt idx="3020">
                        <c:v>12</c:v>
                      </c:pt>
                      <c:pt idx="3021">
                        <c:v>13</c:v>
                      </c:pt>
                      <c:pt idx="3022">
                        <c:v>14</c:v>
                      </c:pt>
                      <c:pt idx="3023">
                        <c:v>15</c:v>
                      </c:pt>
                      <c:pt idx="3024">
                        <c:v>16</c:v>
                      </c:pt>
                      <c:pt idx="3025">
                        <c:v>17</c:v>
                      </c:pt>
                      <c:pt idx="3026">
                        <c:v>18</c:v>
                      </c:pt>
                      <c:pt idx="3027">
                        <c:v>19</c:v>
                      </c:pt>
                      <c:pt idx="3028">
                        <c:v>20</c:v>
                      </c:pt>
                      <c:pt idx="3029">
                        <c:v>21</c:v>
                      </c:pt>
                      <c:pt idx="3030">
                        <c:v>22</c:v>
                      </c:pt>
                      <c:pt idx="3031">
                        <c:v>23</c:v>
                      </c:pt>
                      <c:pt idx="3032">
                        <c:v>24</c:v>
                      </c:pt>
                      <c:pt idx="3033">
                        <c:v>25</c:v>
                      </c:pt>
                      <c:pt idx="3034">
                        <c:v>26</c:v>
                      </c:pt>
                      <c:pt idx="3035">
                        <c:v>26</c:v>
                      </c:pt>
                      <c:pt idx="3036">
                        <c:v>28</c:v>
                      </c:pt>
                      <c:pt idx="3037">
                        <c:v>28</c:v>
                      </c:pt>
                      <c:pt idx="3038">
                        <c:v>30</c:v>
                      </c:pt>
                      <c:pt idx="3039">
                        <c:v>30</c:v>
                      </c:pt>
                      <c:pt idx="3040">
                        <c:v>32</c:v>
                      </c:pt>
                      <c:pt idx="3041">
                        <c:v>33</c:v>
                      </c:pt>
                      <c:pt idx="3042">
                        <c:v>34</c:v>
                      </c:pt>
                      <c:pt idx="3043">
                        <c:v>35</c:v>
                      </c:pt>
                      <c:pt idx="3044">
                        <c:v>36</c:v>
                      </c:pt>
                      <c:pt idx="3045">
                        <c:v>37</c:v>
                      </c:pt>
                      <c:pt idx="3046">
                        <c:v>38</c:v>
                      </c:pt>
                      <c:pt idx="3047">
                        <c:v>39</c:v>
                      </c:pt>
                      <c:pt idx="3048">
                        <c:v>40</c:v>
                      </c:pt>
                      <c:pt idx="3049">
                        <c:v>41</c:v>
                      </c:pt>
                      <c:pt idx="3050">
                        <c:v>42</c:v>
                      </c:pt>
                      <c:pt idx="3051">
                        <c:v>43</c:v>
                      </c:pt>
                      <c:pt idx="3052">
                        <c:v>44</c:v>
                      </c:pt>
                      <c:pt idx="3053">
                        <c:v>45</c:v>
                      </c:pt>
                      <c:pt idx="3054">
                        <c:v>46</c:v>
                      </c:pt>
                      <c:pt idx="3055">
                        <c:v>47</c:v>
                      </c:pt>
                      <c:pt idx="3056">
                        <c:v>48</c:v>
                      </c:pt>
                      <c:pt idx="3057">
                        <c:v>49</c:v>
                      </c:pt>
                      <c:pt idx="3058">
                        <c:v>50</c:v>
                      </c:pt>
                      <c:pt idx="3059">
                        <c:v>51</c:v>
                      </c:pt>
                      <c:pt idx="3060">
                        <c:v>52</c:v>
                      </c:pt>
                      <c:pt idx="3061">
                        <c:v>53</c:v>
                      </c:pt>
                      <c:pt idx="3062">
                        <c:v>54</c:v>
                      </c:pt>
                      <c:pt idx="3063">
                        <c:v>55</c:v>
                      </c:pt>
                      <c:pt idx="3064">
                        <c:v>56</c:v>
                      </c:pt>
                      <c:pt idx="3065">
                        <c:v>57</c:v>
                      </c:pt>
                      <c:pt idx="3066">
                        <c:v>58</c:v>
                      </c:pt>
                      <c:pt idx="3067">
                        <c:v>59</c:v>
                      </c:pt>
                      <c:pt idx="3068">
                        <c:v>60</c:v>
                      </c:pt>
                      <c:pt idx="3069">
                        <c:v>61</c:v>
                      </c:pt>
                      <c:pt idx="3070">
                        <c:v>62</c:v>
                      </c:pt>
                      <c:pt idx="3071">
                        <c:v>63</c:v>
                      </c:pt>
                      <c:pt idx="3072">
                        <c:v>64</c:v>
                      </c:pt>
                      <c:pt idx="3073">
                        <c:v>64</c:v>
                      </c:pt>
                      <c:pt idx="3074">
                        <c:v>65</c:v>
                      </c:pt>
                      <c:pt idx="3075">
                        <c:v>67</c:v>
                      </c:pt>
                      <c:pt idx="3076">
                        <c:v>67</c:v>
                      </c:pt>
                      <c:pt idx="3077">
                        <c:v>68</c:v>
                      </c:pt>
                      <c:pt idx="3078">
                        <c:v>70</c:v>
                      </c:pt>
                      <c:pt idx="3079">
                        <c:v>70</c:v>
                      </c:pt>
                      <c:pt idx="3080">
                        <c:v>71</c:v>
                      </c:pt>
                      <c:pt idx="3081">
                        <c:v>72</c:v>
                      </c:pt>
                      <c:pt idx="3082">
                        <c:v>73</c:v>
                      </c:pt>
                      <c:pt idx="3083">
                        <c:v>74</c:v>
                      </c:pt>
                      <c:pt idx="3084">
                        <c:v>75</c:v>
                      </c:pt>
                      <c:pt idx="3085">
                        <c:v>76</c:v>
                      </c:pt>
                      <c:pt idx="3086">
                        <c:v>77</c:v>
                      </c:pt>
                      <c:pt idx="3087">
                        <c:v>78</c:v>
                      </c:pt>
                      <c:pt idx="3088">
                        <c:v>79</c:v>
                      </c:pt>
                      <c:pt idx="3089">
                        <c:v>80</c:v>
                      </c:pt>
                      <c:pt idx="3090">
                        <c:v>81</c:v>
                      </c:pt>
                      <c:pt idx="3091">
                        <c:v>82</c:v>
                      </c:pt>
                      <c:pt idx="3092">
                        <c:v>83</c:v>
                      </c:pt>
                      <c:pt idx="3093">
                        <c:v>85</c:v>
                      </c:pt>
                      <c:pt idx="3094">
                        <c:v>85</c:v>
                      </c:pt>
                      <c:pt idx="3095">
                        <c:v>86</c:v>
                      </c:pt>
                      <c:pt idx="3096">
                        <c:v>88</c:v>
                      </c:pt>
                      <c:pt idx="3097">
                        <c:v>88</c:v>
                      </c:pt>
                      <c:pt idx="3098">
                        <c:v>89</c:v>
                      </c:pt>
                      <c:pt idx="3099">
                        <c:v>91</c:v>
                      </c:pt>
                      <c:pt idx="3100">
                        <c:v>92</c:v>
                      </c:pt>
                      <c:pt idx="3101">
                        <c:v>93</c:v>
                      </c:pt>
                      <c:pt idx="3102">
                        <c:v>94</c:v>
                      </c:pt>
                      <c:pt idx="3103">
                        <c:v>95</c:v>
                      </c:pt>
                      <c:pt idx="3104">
                        <c:v>96</c:v>
                      </c:pt>
                      <c:pt idx="3105">
                        <c:v>97</c:v>
                      </c:pt>
                      <c:pt idx="3106">
                        <c:v>98</c:v>
                      </c:pt>
                      <c:pt idx="3107">
                        <c:v>99</c:v>
                      </c:pt>
                      <c:pt idx="3108">
                        <c:v>100</c:v>
                      </c:pt>
                      <c:pt idx="3109">
                        <c:v>101</c:v>
                      </c:pt>
                      <c:pt idx="3110">
                        <c:v>102</c:v>
                      </c:pt>
                      <c:pt idx="3111">
                        <c:v>103</c:v>
                      </c:pt>
                      <c:pt idx="3112">
                        <c:v>104</c:v>
                      </c:pt>
                      <c:pt idx="3113">
                        <c:v>105</c:v>
                      </c:pt>
                      <c:pt idx="3114">
                        <c:v>106</c:v>
                      </c:pt>
                      <c:pt idx="3115">
                        <c:v>107</c:v>
                      </c:pt>
                      <c:pt idx="3116">
                        <c:v>108</c:v>
                      </c:pt>
                      <c:pt idx="3117">
                        <c:v>109</c:v>
                      </c:pt>
                      <c:pt idx="3118">
                        <c:v>110</c:v>
                      </c:pt>
                      <c:pt idx="3119">
                        <c:v>111</c:v>
                      </c:pt>
                      <c:pt idx="3120">
                        <c:v>112</c:v>
                      </c:pt>
                      <c:pt idx="3121">
                        <c:v>113</c:v>
                      </c:pt>
                      <c:pt idx="3122">
                        <c:v>114</c:v>
                      </c:pt>
                      <c:pt idx="3123">
                        <c:v>115</c:v>
                      </c:pt>
                      <c:pt idx="3124">
                        <c:v>116</c:v>
                      </c:pt>
                      <c:pt idx="3125">
                        <c:v>117</c:v>
                      </c:pt>
                      <c:pt idx="3126">
                        <c:v>118</c:v>
                      </c:pt>
                      <c:pt idx="3127">
                        <c:v>119</c:v>
                      </c:pt>
                      <c:pt idx="3128">
                        <c:v>120</c:v>
                      </c:pt>
                      <c:pt idx="3129">
                        <c:v>121</c:v>
                      </c:pt>
                      <c:pt idx="3130">
                        <c:v>122</c:v>
                      </c:pt>
                      <c:pt idx="3131">
                        <c:v>123</c:v>
                      </c:pt>
                      <c:pt idx="3132">
                        <c:v>124</c:v>
                      </c:pt>
                      <c:pt idx="3133">
                        <c:v>125</c:v>
                      </c:pt>
                      <c:pt idx="3134">
                        <c:v>126</c:v>
                      </c:pt>
                      <c:pt idx="3135">
                        <c:v>127</c:v>
                      </c:pt>
                      <c:pt idx="3136">
                        <c:v>128</c:v>
                      </c:pt>
                      <c:pt idx="3137">
                        <c:v>129</c:v>
                      </c:pt>
                      <c:pt idx="3138">
                        <c:v>130</c:v>
                      </c:pt>
                      <c:pt idx="3139">
                        <c:v>130</c:v>
                      </c:pt>
                      <c:pt idx="3140">
                        <c:v>131</c:v>
                      </c:pt>
                      <c:pt idx="3141">
                        <c:v>132</c:v>
                      </c:pt>
                      <c:pt idx="3142">
                        <c:v>133</c:v>
                      </c:pt>
                      <c:pt idx="3143">
                        <c:v>134</c:v>
                      </c:pt>
                      <c:pt idx="3144">
                        <c:v>136</c:v>
                      </c:pt>
                      <c:pt idx="3145">
                        <c:v>137</c:v>
                      </c:pt>
                      <c:pt idx="3146">
                        <c:v>138</c:v>
                      </c:pt>
                      <c:pt idx="3147">
                        <c:v>139</c:v>
                      </c:pt>
                      <c:pt idx="3148">
                        <c:v>140</c:v>
                      </c:pt>
                      <c:pt idx="3149">
                        <c:v>141</c:v>
                      </c:pt>
                      <c:pt idx="3150">
                        <c:v>142</c:v>
                      </c:pt>
                      <c:pt idx="3151">
                        <c:v>143</c:v>
                      </c:pt>
                      <c:pt idx="3152">
                        <c:v>144</c:v>
                      </c:pt>
                      <c:pt idx="3153">
                        <c:v>145</c:v>
                      </c:pt>
                      <c:pt idx="3154">
                        <c:v>146</c:v>
                      </c:pt>
                      <c:pt idx="3155">
                        <c:v>147</c:v>
                      </c:pt>
                      <c:pt idx="3156">
                        <c:v>148</c:v>
                      </c:pt>
                      <c:pt idx="3157">
                        <c:v>149</c:v>
                      </c:pt>
                      <c:pt idx="3158">
                        <c:v>150</c:v>
                      </c:pt>
                      <c:pt idx="3159">
                        <c:v>151</c:v>
                      </c:pt>
                      <c:pt idx="3160">
                        <c:v>152</c:v>
                      </c:pt>
                      <c:pt idx="3161">
                        <c:v>153</c:v>
                      </c:pt>
                      <c:pt idx="3162">
                        <c:v>154</c:v>
                      </c:pt>
                      <c:pt idx="3163">
                        <c:v>155</c:v>
                      </c:pt>
                      <c:pt idx="3164">
                        <c:v>156</c:v>
                      </c:pt>
                      <c:pt idx="3165">
                        <c:v>157</c:v>
                      </c:pt>
                      <c:pt idx="3166">
                        <c:v>157</c:v>
                      </c:pt>
                      <c:pt idx="3167">
                        <c:v>158</c:v>
                      </c:pt>
                      <c:pt idx="3168">
                        <c:v>159</c:v>
                      </c:pt>
                      <c:pt idx="3169">
                        <c:v>161</c:v>
                      </c:pt>
                      <c:pt idx="3170">
                        <c:v>162</c:v>
                      </c:pt>
                      <c:pt idx="3171">
                        <c:v>163</c:v>
                      </c:pt>
                      <c:pt idx="3172">
                        <c:v>164</c:v>
                      </c:pt>
                      <c:pt idx="3173">
                        <c:v>165</c:v>
                      </c:pt>
                      <c:pt idx="3174">
                        <c:v>166</c:v>
                      </c:pt>
                      <c:pt idx="3175">
                        <c:v>167</c:v>
                      </c:pt>
                      <c:pt idx="3176">
                        <c:v>168</c:v>
                      </c:pt>
                      <c:pt idx="3177">
                        <c:v>169</c:v>
                      </c:pt>
                      <c:pt idx="3178">
                        <c:v>170</c:v>
                      </c:pt>
                      <c:pt idx="3179">
                        <c:v>171</c:v>
                      </c:pt>
                      <c:pt idx="3180">
                        <c:v>172</c:v>
                      </c:pt>
                      <c:pt idx="3181">
                        <c:v>173</c:v>
                      </c:pt>
                      <c:pt idx="3182">
                        <c:v>174</c:v>
                      </c:pt>
                      <c:pt idx="3183">
                        <c:v>175</c:v>
                      </c:pt>
                      <c:pt idx="3184">
                        <c:v>176</c:v>
                      </c:pt>
                      <c:pt idx="3185">
                        <c:v>177</c:v>
                      </c:pt>
                      <c:pt idx="3186">
                        <c:v>178</c:v>
                      </c:pt>
                      <c:pt idx="3187">
                        <c:v>179</c:v>
                      </c:pt>
                      <c:pt idx="3188">
                        <c:v>180</c:v>
                      </c:pt>
                      <c:pt idx="3189">
                        <c:v>181</c:v>
                      </c:pt>
                      <c:pt idx="3190">
                        <c:v>182</c:v>
                      </c:pt>
                      <c:pt idx="3191">
                        <c:v>184</c:v>
                      </c:pt>
                      <c:pt idx="3192">
                        <c:v>185</c:v>
                      </c:pt>
                      <c:pt idx="3193">
                        <c:v>186</c:v>
                      </c:pt>
                      <c:pt idx="3194">
                        <c:v>187</c:v>
                      </c:pt>
                      <c:pt idx="3195">
                        <c:v>188</c:v>
                      </c:pt>
                      <c:pt idx="3196">
                        <c:v>189</c:v>
                      </c:pt>
                      <c:pt idx="3197">
                        <c:v>190</c:v>
                      </c:pt>
                      <c:pt idx="3198">
                        <c:v>191</c:v>
                      </c:pt>
                      <c:pt idx="3199">
                        <c:v>192</c:v>
                      </c:pt>
                      <c:pt idx="3200">
                        <c:v>193</c:v>
                      </c:pt>
                      <c:pt idx="3201">
                        <c:v>194</c:v>
                      </c:pt>
                      <c:pt idx="3202">
                        <c:v>195</c:v>
                      </c:pt>
                      <c:pt idx="3203">
                        <c:v>196</c:v>
                      </c:pt>
                      <c:pt idx="3204">
                        <c:v>197</c:v>
                      </c:pt>
                      <c:pt idx="3205">
                        <c:v>198</c:v>
                      </c:pt>
                      <c:pt idx="3206">
                        <c:v>198</c:v>
                      </c:pt>
                      <c:pt idx="3207">
                        <c:v>199</c:v>
                      </c:pt>
                      <c:pt idx="3208">
                        <c:v>200</c:v>
                      </c:pt>
                      <c:pt idx="3209">
                        <c:v>202</c:v>
                      </c:pt>
                      <c:pt idx="3210">
                        <c:v>202</c:v>
                      </c:pt>
                      <c:pt idx="3211">
                        <c:v>203</c:v>
                      </c:pt>
                      <c:pt idx="3212">
                        <c:v>204</c:v>
                      </c:pt>
                      <c:pt idx="3213">
                        <c:v>206</c:v>
                      </c:pt>
                      <c:pt idx="3214">
                        <c:v>207</c:v>
                      </c:pt>
                      <c:pt idx="3215">
                        <c:v>208</c:v>
                      </c:pt>
                      <c:pt idx="3216">
                        <c:v>209</c:v>
                      </c:pt>
                      <c:pt idx="3217">
                        <c:v>210</c:v>
                      </c:pt>
                      <c:pt idx="3218">
                        <c:v>211</c:v>
                      </c:pt>
                      <c:pt idx="3219">
                        <c:v>212</c:v>
                      </c:pt>
                      <c:pt idx="3220">
                        <c:v>213</c:v>
                      </c:pt>
                      <c:pt idx="3221">
                        <c:v>214</c:v>
                      </c:pt>
                      <c:pt idx="3222">
                        <c:v>215</c:v>
                      </c:pt>
                      <c:pt idx="3223">
                        <c:v>216</c:v>
                      </c:pt>
                      <c:pt idx="3224">
                        <c:v>217</c:v>
                      </c:pt>
                      <c:pt idx="3225">
                        <c:v>218</c:v>
                      </c:pt>
                      <c:pt idx="3226">
                        <c:v>219</c:v>
                      </c:pt>
                      <c:pt idx="3227">
                        <c:v>220</c:v>
                      </c:pt>
                      <c:pt idx="3228">
                        <c:v>221</c:v>
                      </c:pt>
                      <c:pt idx="3229">
                        <c:v>221</c:v>
                      </c:pt>
                      <c:pt idx="3230">
                        <c:v>222</c:v>
                      </c:pt>
                      <c:pt idx="3231">
                        <c:v>223</c:v>
                      </c:pt>
                      <c:pt idx="3232">
                        <c:v>224</c:v>
                      </c:pt>
                      <c:pt idx="3233">
                        <c:v>226</c:v>
                      </c:pt>
                      <c:pt idx="3234">
                        <c:v>227</c:v>
                      </c:pt>
                      <c:pt idx="3235">
                        <c:v>228</c:v>
                      </c:pt>
                      <c:pt idx="3236">
                        <c:v>229</c:v>
                      </c:pt>
                      <c:pt idx="3237">
                        <c:v>230</c:v>
                      </c:pt>
                      <c:pt idx="3238">
                        <c:v>231</c:v>
                      </c:pt>
                      <c:pt idx="3239">
                        <c:v>232</c:v>
                      </c:pt>
                      <c:pt idx="3240">
                        <c:v>233</c:v>
                      </c:pt>
                      <c:pt idx="3241">
                        <c:v>234</c:v>
                      </c:pt>
                      <c:pt idx="3242">
                        <c:v>235</c:v>
                      </c:pt>
                      <c:pt idx="3243">
                        <c:v>236</c:v>
                      </c:pt>
                      <c:pt idx="3244">
                        <c:v>237</c:v>
                      </c:pt>
                      <c:pt idx="3245">
                        <c:v>238</c:v>
                      </c:pt>
                      <c:pt idx="3246">
                        <c:v>239</c:v>
                      </c:pt>
                      <c:pt idx="3247">
                        <c:v>240</c:v>
                      </c:pt>
                      <c:pt idx="3248">
                        <c:v>241</c:v>
                      </c:pt>
                      <c:pt idx="3249">
                        <c:v>242</c:v>
                      </c:pt>
                      <c:pt idx="3250">
                        <c:v>242</c:v>
                      </c:pt>
                      <c:pt idx="3251">
                        <c:v>244</c:v>
                      </c:pt>
                      <c:pt idx="3252">
                        <c:v>244</c:v>
                      </c:pt>
                      <c:pt idx="3253">
                        <c:v>245</c:v>
                      </c:pt>
                      <c:pt idx="3254">
                        <c:v>246</c:v>
                      </c:pt>
                      <c:pt idx="3255">
                        <c:v>247</c:v>
                      </c:pt>
                      <c:pt idx="3256">
                        <c:v>248</c:v>
                      </c:pt>
                      <c:pt idx="3257">
                        <c:v>249</c:v>
                      </c:pt>
                      <c:pt idx="3258">
                        <c:v>251</c:v>
                      </c:pt>
                      <c:pt idx="3259">
                        <c:v>252</c:v>
                      </c:pt>
                      <c:pt idx="3260">
                        <c:v>253</c:v>
                      </c:pt>
                      <c:pt idx="3261">
                        <c:v>254</c:v>
                      </c:pt>
                      <c:pt idx="3262">
                        <c:v>255</c:v>
                      </c:pt>
                      <c:pt idx="3263">
                        <c:v>256</c:v>
                      </c:pt>
                      <c:pt idx="3264">
                        <c:v>257</c:v>
                      </c:pt>
                      <c:pt idx="3265">
                        <c:v>258</c:v>
                      </c:pt>
                      <c:pt idx="3266">
                        <c:v>259</c:v>
                      </c:pt>
                      <c:pt idx="3267">
                        <c:v>260</c:v>
                      </c:pt>
                      <c:pt idx="3268">
                        <c:v>261</c:v>
                      </c:pt>
                      <c:pt idx="3269">
                        <c:v>262</c:v>
                      </c:pt>
                      <c:pt idx="3270">
                        <c:v>263</c:v>
                      </c:pt>
                      <c:pt idx="3271">
                        <c:v>264</c:v>
                      </c:pt>
                      <c:pt idx="3272">
                        <c:v>265</c:v>
                      </c:pt>
                      <c:pt idx="3273">
                        <c:v>266</c:v>
                      </c:pt>
                      <c:pt idx="3274">
                        <c:v>267</c:v>
                      </c:pt>
                      <c:pt idx="3275">
                        <c:v>268</c:v>
                      </c:pt>
                      <c:pt idx="3276">
                        <c:v>269</c:v>
                      </c:pt>
                      <c:pt idx="3277">
                        <c:v>270</c:v>
                      </c:pt>
                      <c:pt idx="3278">
                        <c:v>271</c:v>
                      </c:pt>
                      <c:pt idx="3279">
                        <c:v>272</c:v>
                      </c:pt>
                      <c:pt idx="3280">
                        <c:v>273</c:v>
                      </c:pt>
                      <c:pt idx="3281">
                        <c:v>274</c:v>
                      </c:pt>
                      <c:pt idx="3282">
                        <c:v>275</c:v>
                      </c:pt>
                      <c:pt idx="3283">
                        <c:v>276</c:v>
                      </c:pt>
                      <c:pt idx="3284">
                        <c:v>277</c:v>
                      </c:pt>
                      <c:pt idx="3285">
                        <c:v>278</c:v>
                      </c:pt>
                      <c:pt idx="3286">
                        <c:v>279</c:v>
                      </c:pt>
                      <c:pt idx="3287">
                        <c:v>280</c:v>
                      </c:pt>
                      <c:pt idx="3288">
                        <c:v>281</c:v>
                      </c:pt>
                      <c:pt idx="3289">
                        <c:v>282</c:v>
                      </c:pt>
                      <c:pt idx="3290">
                        <c:v>283</c:v>
                      </c:pt>
                      <c:pt idx="3291">
                        <c:v>284</c:v>
                      </c:pt>
                      <c:pt idx="3292">
                        <c:v>285</c:v>
                      </c:pt>
                      <c:pt idx="3293">
                        <c:v>286</c:v>
                      </c:pt>
                      <c:pt idx="3294">
                        <c:v>287</c:v>
                      </c:pt>
                      <c:pt idx="3295">
                        <c:v>288</c:v>
                      </c:pt>
                      <c:pt idx="3296">
                        <c:v>289</c:v>
                      </c:pt>
                      <c:pt idx="3297">
                        <c:v>290</c:v>
                      </c:pt>
                      <c:pt idx="3298">
                        <c:v>291</c:v>
                      </c:pt>
                      <c:pt idx="3299">
                        <c:v>291</c:v>
                      </c:pt>
                      <c:pt idx="3300">
                        <c:v>292</c:v>
                      </c:pt>
                      <c:pt idx="3301">
                        <c:v>293</c:v>
                      </c:pt>
                      <c:pt idx="3302">
                        <c:v>294</c:v>
                      </c:pt>
                      <c:pt idx="3303">
                        <c:v>296</c:v>
                      </c:pt>
                      <c:pt idx="3304">
                        <c:v>297</c:v>
                      </c:pt>
                      <c:pt idx="3305">
                        <c:v>298</c:v>
                      </c:pt>
                      <c:pt idx="3306">
                        <c:v>299</c:v>
                      </c:pt>
                      <c:pt idx="3307">
                        <c:v>300</c:v>
                      </c:pt>
                      <c:pt idx="3308">
                        <c:v>301</c:v>
                      </c:pt>
                      <c:pt idx="3309">
                        <c:v>0</c:v>
                      </c:pt>
                      <c:pt idx="3310">
                        <c:v>1</c:v>
                      </c:pt>
                      <c:pt idx="3311">
                        <c:v>2</c:v>
                      </c:pt>
                      <c:pt idx="3312">
                        <c:v>3</c:v>
                      </c:pt>
                      <c:pt idx="3313">
                        <c:v>3</c:v>
                      </c:pt>
                      <c:pt idx="3314">
                        <c:v>4</c:v>
                      </c:pt>
                      <c:pt idx="3315">
                        <c:v>6</c:v>
                      </c:pt>
                      <c:pt idx="3316">
                        <c:v>7</c:v>
                      </c:pt>
                      <c:pt idx="3317">
                        <c:v>8</c:v>
                      </c:pt>
                      <c:pt idx="3318">
                        <c:v>9</c:v>
                      </c:pt>
                      <c:pt idx="3319">
                        <c:v>9</c:v>
                      </c:pt>
                      <c:pt idx="3320">
                        <c:v>10</c:v>
                      </c:pt>
                      <c:pt idx="3321">
                        <c:v>11</c:v>
                      </c:pt>
                      <c:pt idx="3322">
                        <c:v>13</c:v>
                      </c:pt>
                      <c:pt idx="3323">
                        <c:v>14</c:v>
                      </c:pt>
                      <c:pt idx="3324">
                        <c:v>15</c:v>
                      </c:pt>
                      <c:pt idx="3325">
                        <c:v>16</c:v>
                      </c:pt>
                      <c:pt idx="3326">
                        <c:v>16</c:v>
                      </c:pt>
                      <c:pt idx="3327">
                        <c:v>17</c:v>
                      </c:pt>
                      <c:pt idx="3328">
                        <c:v>19</c:v>
                      </c:pt>
                      <c:pt idx="3329">
                        <c:v>20</c:v>
                      </c:pt>
                      <c:pt idx="3330">
                        <c:v>21</c:v>
                      </c:pt>
                      <c:pt idx="3331">
                        <c:v>22</c:v>
                      </c:pt>
                      <c:pt idx="3332">
                        <c:v>22</c:v>
                      </c:pt>
                      <c:pt idx="3333">
                        <c:v>23</c:v>
                      </c:pt>
                      <c:pt idx="3334">
                        <c:v>25</c:v>
                      </c:pt>
                      <c:pt idx="3335">
                        <c:v>26</c:v>
                      </c:pt>
                      <c:pt idx="3336">
                        <c:v>27</c:v>
                      </c:pt>
                      <c:pt idx="3337">
                        <c:v>28</c:v>
                      </c:pt>
                      <c:pt idx="3338">
                        <c:v>29</c:v>
                      </c:pt>
                      <c:pt idx="3339">
                        <c:v>30</c:v>
                      </c:pt>
                      <c:pt idx="3340">
                        <c:v>30</c:v>
                      </c:pt>
                      <c:pt idx="3341">
                        <c:v>31</c:v>
                      </c:pt>
                      <c:pt idx="3342">
                        <c:v>33</c:v>
                      </c:pt>
                      <c:pt idx="3343">
                        <c:v>34</c:v>
                      </c:pt>
                      <c:pt idx="3344">
                        <c:v>35</c:v>
                      </c:pt>
                      <c:pt idx="3345">
                        <c:v>36</c:v>
                      </c:pt>
                      <c:pt idx="3346">
                        <c:v>36</c:v>
                      </c:pt>
                      <c:pt idx="3347">
                        <c:v>37</c:v>
                      </c:pt>
                      <c:pt idx="3348">
                        <c:v>39</c:v>
                      </c:pt>
                      <c:pt idx="3349">
                        <c:v>40</c:v>
                      </c:pt>
                      <c:pt idx="3350">
                        <c:v>41</c:v>
                      </c:pt>
                      <c:pt idx="3351">
                        <c:v>42</c:v>
                      </c:pt>
                      <c:pt idx="3352">
                        <c:v>42</c:v>
                      </c:pt>
                      <c:pt idx="3353">
                        <c:v>43</c:v>
                      </c:pt>
                      <c:pt idx="3354">
                        <c:v>45</c:v>
                      </c:pt>
                      <c:pt idx="3355">
                        <c:v>45</c:v>
                      </c:pt>
                      <c:pt idx="3356">
                        <c:v>47</c:v>
                      </c:pt>
                      <c:pt idx="3357">
                        <c:v>48</c:v>
                      </c:pt>
                      <c:pt idx="3358">
                        <c:v>49</c:v>
                      </c:pt>
                      <c:pt idx="3359">
                        <c:v>50</c:v>
                      </c:pt>
                      <c:pt idx="3360">
                        <c:v>51</c:v>
                      </c:pt>
                      <c:pt idx="3361">
                        <c:v>51</c:v>
                      </c:pt>
                      <c:pt idx="3362">
                        <c:v>52</c:v>
                      </c:pt>
                      <c:pt idx="3363">
                        <c:v>54</c:v>
                      </c:pt>
                      <c:pt idx="3364">
                        <c:v>55</c:v>
                      </c:pt>
                      <c:pt idx="3365">
                        <c:v>56</c:v>
                      </c:pt>
                      <c:pt idx="3366">
                        <c:v>57</c:v>
                      </c:pt>
                      <c:pt idx="3367">
                        <c:v>58</c:v>
                      </c:pt>
                      <c:pt idx="3368">
                        <c:v>58</c:v>
                      </c:pt>
                      <c:pt idx="3369">
                        <c:v>59</c:v>
                      </c:pt>
                      <c:pt idx="3370">
                        <c:v>61</c:v>
                      </c:pt>
                      <c:pt idx="3371">
                        <c:v>62</c:v>
                      </c:pt>
                      <c:pt idx="3372">
                        <c:v>63</c:v>
                      </c:pt>
                      <c:pt idx="3373">
                        <c:v>64</c:v>
                      </c:pt>
                      <c:pt idx="3374">
                        <c:v>64</c:v>
                      </c:pt>
                      <c:pt idx="3375">
                        <c:v>65</c:v>
                      </c:pt>
                      <c:pt idx="3376">
                        <c:v>66</c:v>
                      </c:pt>
                      <c:pt idx="3377">
                        <c:v>68</c:v>
                      </c:pt>
                      <c:pt idx="3378">
                        <c:v>69</c:v>
                      </c:pt>
                      <c:pt idx="3379">
                        <c:v>70</c:v>
                      </c:pt>
                      <c:pt idx="3380">
                        <c:v>71</c:v>
                      </c:pt>
                      <c:pt idx="3381">
                        <c:v>72</c:v>
                      </c:pt>
                      <c:pt idx="3382">
                        <c:v>72</c:v>
                      </c:pt>
                      <c:pt idx="3383">
                        <c:v>73</c:v>
                      </c:pt>
                      <c:pt idx="3384">
                        <c:v>75</c:v>
                      </c:pt>
                      <c:pt idx="3385">
                        <c:v>76</c:v>
                      </c:pt>
                      <c:pt idx="3386">
                        <c:v>77</c:v>
                      </c:pt>
                      <c:pt idx="3387">
                        <c:v>78</c:v>
                      </c:pt>
                      <c:pt idx="3388">
                        <c:v>78</c:v>
                      </c:pt>
                      <c:pt idx="3389">
                        <c:v>79</c:v>
                      </c:pt>
                      <c:pt idx="3390">
                        <c:v>81</c:v>
                      </c:pt>
                      <c:pt idx="3391">
                        <c:v>82</c:v>
                      </c:pt>
                      <c:pt idx="3392">
                        <c:v>83</c:v>
                      </c:pt>
                      <c:pt idx="3393">
                        <c:v>84</c:v>
                      </c:pt>
                      <c:pt idx="3394">
                        <c:v>85</c:v>
                      </c:pt>
                      <c:pt idx="3395">
                        <c:v>85</c:v>
                      </c:pt>
                      <c:pt idx="3396">
                        <c:v>86</c:v>
                      </c:pt>
                      <c:pt idx="3397">
                        <c:v>87</c:v>
                      </c:pt>
                      <c:pt idx="3398">
                        <c:v>89</c:v>
                      </c:pt>
                      <c:pt idx="3399">
                        <c:v>90</c:v>
                      </c:pt>
                      <c:pt idx="3400">
                        <c:v>91</c:v>
                      </c:pt>
                      <c:pt idx="3401">
                        <c:v>91</c:v>
                      </c:pt>
                      <c:pt idx="3402">
                        <c:v>92</c:v>
                      </c:pt>
                      <c:pt idx="3403">
                        <c:v>94</c:v>
                      </c:pt>
                      <c:pt idx="3404">
                        <c:v>95</c:v>
                      </c:pt>
                      <c:pt idx="3405">
                        <c:v>96</c:v>
                      </c:pt>
                      <c:pt idx="3406">
                        <c:v>97</c:v>
                      </c:pt>
                      <c:pt idx="3407">
                        <c:v>98</c:v>
                      </c:pt>
                      <c:pt idx="3408">
                        <c:v>98</c:v>
                      </c:pt>
                      <c:pt idx="3409">
                        <c:v>99</c:v>
                      </c:pt>
                      <c:pt idx="3410">
                        <c:v>101</c:v>
                      </c:pt>
                      <c:pt idx="3411">
                        <c:v>102</c:v>
                      </c:pt>
                      <c:pt idx="3412">
                        <c:v>103</c:v>
                      </c:pt>
                      <c:pt idx="3413">
                        <c:v>104</c:v>
                      </c:pt>
                      <c:pt idx="3414">
                        <c:v>104</c:v>
                      </c:pt>
                      <c:pt idx="3415">
                        <c:v>105</c:v>
                      </c:pt>
                      <c:pt idx="3416">
                        <c:v>107</c:v>
                      </c:pt>
                      <c:pt idx="3417">
                        <c:v>108</c:v>
                      </c:pt>
                      <c:pt idx="3418">
                        <c:v>109</c:v>
                      </c:pt>
                      <c:pt idx="3419">
                        <c:v>110</c:v>
                      </c:pt>
                      <c:pt idx="3420">
                        <c:v>110</c:v>
                      </c:pt>
                      <c:pt idx="3421">
                        <c:v>111</c:v>
                      </c:pt>
                      <c:pt idx="3422">
                        <c:v>112</c:v>
                      </c:pt>
                      <c:pt idx="3423">
                        <c:v>114</c:v>
                      </c:pt>
                      <c:pt idx="3424">
                        <c:v>115</c:v>
                      </c:pt>
                      <c:pt idx="3425">
                        <c:v>116</c:v>
                      </c:pt>
                      <c:pt idx="3426">
                        <c:v>116</c:v>
                      </c:pt>
                      <c:pt idx="3427">
                        <c:v>117</c:v>
                      </c:pt>
                      <c:pt idx="3428">
                        <c:v>118</c:v>
                      </c:pt>
                      <c:pt idx="3429">
                        <c:v>120</c:v>
                      </c:pt>
                      <c:pt idx="3430">
                        <c:v>121</c:v>
                      </c:pt>
                      <c:pt idx="3431">
                        <c:v>122</c:v>
                      </c:pt>
                      <c:pt idx="3432">
                        <c:v>122</c:v>
                      </c:pt>
                      <c:pt idx="3433">
                        <c:v>123</c:v>
                      </c:pt>
                      <c:pt idx="3434">
                        <c:v>124</c:v>
                      </c:pt>
                      <c:pt idx="3435">
                        <c:v>126</c:v>
                      </c:pt>
                      <c:pt idx="3436">
                        <c:v>127</c:v>
                      </c:pt>
                      <c:pt idx="3437">
                        <c:v>128</c:v>
                      </c:pt>
                      <c:pt idx="3438">
                        <c:v>129</c:v>
                      </c:pt>
                      <c:pt idx="3439">
                        <c:v>129</c:v>
                      </c:pt>
                      <c:pt idx="3440">
                        <c:v>130</c:v>
                      </c:pt>
                      <c:pt idx="3441">
                        <c:v>132</c:v>
                      </c:pt>
                      <c:pt idx="3442">
                        <c:v>133</c:v>
                      </c:pt>
                      <c:pt idx="3443">
                        <c:v>134</c:v>
                      </c:pt>
                      <c:pt idx="3444">
                        <c:v>135</c:v>
                      </c:pt>
                      <c:pt idx="3445">
                        <c:v>135</c:v>
                      </c:pt>
                      <c:pt idx="3446">
                        <c:v>136</c:v>
                      </c:pt>
                      <c:pt idx="3447">
                        <c:v>137</c:v>
                      </c:pt>
                      <c:pt idx="3448">
                        <c:v>139</c:v>
                      </c:pt>
                      <c:pt idx="3449">
                        <c:v>140</c:v>
                      </c:pt>
                      <c:pt idx="3450">
                        <c:v>141</c:v>
                      </c:pt>
                      <c:pt idx="3451">
                        <c:v>142</c:v>
                      </c:pt>
                      <c:pt idx="3452">
                        <c:v>142</c:v>
                      </c:pt>
                      <c:pt idx="3453">
                        <c:v>143</c:v>
                      </c:pt>
                      <c:pt idx="3454">
                        <c:v>145</c:v>
                      </c:pt>
                      <c:pt idx="3455">
                        <c:v>146</c:v>
                      </c:pt>
                      <c:pt idx="3456">
                        <c:v>147</c:v>
                      </c:pt>
                      <c:pt idx="3457">
                        <c:v>148</c:v>
                      </c:pt>
                      <c:pt idx="3458">
                        <c:v>148</c:v>
                      </c:pt>
                      <c:pt idx="3459">
                        <c:v>149</c:v>
                      </c:pt>
                      <c:pt idx="3460">
                        <c:v>150</c:v>
                      </c:pt>
                      <c:pt idx="3461">
                        <c:v>152</c:v>
                      </c:pt>
                      <c:pt idx="3462">
                        <c:v>153</c:v>
                      </c:pt>
                      <c:pt idx="3463">
                        <c:v>154</c:v>
                      </c:pt>
                      <c:pt idx="3464">
                        <c:v>155</c:v>
                      </c:pt>
                      <c:pt idx="3465">
                        <c:v>155</c:v>
                      </c:pt>
                      <c:pt idx="3466">
                        <c:v>156</c:v>
                      </c:pt>
                      <c:pt idx="3467">
                        <c:v>158</c:v>
                      </c:pt>
                      <c:pt idx="3468">
                        <c:v>159</c:v>
                      </c:pt>
                      <c:pt idx="3469">
                        <c:v>160</c:v>
                      </c:pt>
                      <c:pt idx="3470">
                        <c:v>160</c:v>
                      </c:pt>
                      <c:pt idx="3471">
                        <c:v>162</c:v>
                      </c:pt>
                      <c:pt idx="3472">
                        <c:v>162</c:v>
                      </c:pt>
                      <c:pt idx="3473">
                        <c:v>164</c:v>
                      </c:pt>
                      <c:pt idx="3474">
                        <c:v>165</c:v>
                      </c:pt>
                      <c:pt idx="3475">
                        <c:v>166</c:v>
                      </c:pt>
                      <c:pt idx="3476">
                        <c:v>167</c:v>
                      </c:pt>
                      <c:pt idx="3477">
                        <c:v>167</c:v>
                      </c:pt>
                      <c:pt idx="3478">
                        <c:v>168</c:v>
                      </c:pt>
                      <c:pt idx="3479">
                        <c:v>170</c:v>
                      </c:pt>
                      <c:pt idx="3480">
                        <c:v>171</c:v>
                      </c:pt>
                      <c:pt idx="3481">
                        <c:v>172</c:v>
                      </c:pt>
                      <c:pt idx="3482">
                        <c:v>173</c:v>
                      </c:pt>
                      <c:pt idx="3483">
                        <c:v>174</c:v>
                      </c:pt>
                      <c:pt idx="3484">
                        <c:v>174</c:v>
                      </c:pt>
                      <c:pt idx="3485">
                        <c:v>175</c:v>
                      </c:pt>
                      <c:pt idx="3486">
                        <c:v>177</c:v>
                      </c:pt>
                      <c:pt idx="3487">
                        <c:v>178</c:v>
                      </c:pt>
                      <c:pt idx="3488">
                        <c:v>179</c:v>
                      </c:pt>
                      <c:pt idx="3489">
                        <c:v>179</c:v>
                      </c:pt>
                      <c:pt idx="3490">
                        <c:v>180</c:v>
                      </c:pt>
                      <c:pt idx="3491">
                        <c:v>181</c:v>
                      </c:pt>
                      <c:pt idx="3492">
                        <c:v>183</c:v>
                      </c:pt>
                      <c:pt idx="3493">
                        <c:v>184</c:v>
                      </c:pt>
                      <c:pt idx="3494">
                        <c:v>185</c:v>
                      </c:pt>
                      <c:pt idx="3495">
                        <c:v>185</c:v>
                      </c:pt>
                      <c:pt idx="3496">
                        <c:v>186</c:v>
                      </c:pt>
                      <c:pt idx="3497">
                        <c:v>187</c:v>
                      </c:pt>
                      <c:pt idx="3498">
                        <c:v>189</c:v>
                      </c:pt>
                      <c:pt idx="3499">
                        <c:v>190</c:v>
                      </c:pt>
                      <c:pt idx="3500">
                        <c:v>191</c:v>
                      </c:pt>
                      <c:pt idx="3501">
                        <c:v>192</c:v>
                      </c:pt>
                      <c:pt idx="3502">
                        <c:v>192</c:v>
                      </c:pt>
                      <c:pt idx="3503">
                        <c:v>193</c:v>
                      </c:pt>
                      <c:pt idx="3504">
                        <c:v>195</c:v>
                      </c:pt>
                      <c:pt idx="3505">
                        <c:v>196</c:v>
                      </c:pt>
                      <c:pt idx="3506">
                        <c:v>197</c:v>
                      </c:pt>
                      <c:pt idx="3507">
                        <c:v>197</c:v>
                      </c:pt>
                      <c:pt idx="3508">
                        <c:v>198</c:v>
                      </c:pt>
                      <c:pt idx="3509">
                        <c:v>199</c:v>
                      </c:pt>
                      <c:pt idx="3510">
                        <c:v>201</c:v>
                      </c:pt>
                      <c:pt idx="3511">
                        <c:v>202</c:v>
                      </c:pt>
                      <c:pt idx="3512">
                        <c:v>203</c:v>
                      </c:pt>
                      <c:pt idx="3513">
                        <c:v>204</c:v>
                      </c:pt>
                      <c:pt idx="3514">
                        <c:v>204</c:v>
                      </c:pt>
                      <c:pt idx="3515">
                        <c:v>205</c:v>
                      </c:pt>
                      <c:pt idx="3516">
                        <c:v>207</c:v>
                      </c:pt>
                      <c:pt idx="3517">
                        <c:v>208</c:v>
                      </c:pt>
                      <c:pt idx="3518">
                        <c:v>209</c:v>
                      </c:pt>
                      <c:pt idx="3519">
                        <c:v>209</c:v>
                      </c:pt>
                      <c:pt idx="3520">
                        <c:v>210</c:v>
                      </c:pt>
                      <c:pt idx="3521">
                        <c:v>211</c:v>
                      </c:pt>
                      <c:pt idx="3522">
                        <c:v>213</c:v>
                      </c:pt>
                      <c:pt idx="3523">
                        <c:v>214</c:v>
                      </c:pt>
                      <c:pt idx="3524">
                        <c:v>215</c:v>
                      </c:pt>
                      <c:pt idx="3525">
                        <c:v>215</c:v>
                      </c:pt>
                      <c:pt idx="3526">
                        <c:v>216</c:v>
                      </c:pt>
                      <c:pt idx="3527">
                        <c:v>217</c:v>
                      </c:pt>
                      <c:pt idx="3528">
                        <c:v>219</c:v>
                      </c:pt>
                      <c:pt idx="3529">
                        <c:v>220</c:v>
                      </c:pt>
                      <c:pt idx="3530">
                        <c:v>221</c:v>
                      </c:pt>
                      <c:pt idx="3531">
                        <c:v>221</c:v>
                      </c:pt>
                      <c:pt idx="3532">
                        <c:v>222</c:v>
                      </c:pt>
                      <c:pt idx="3533">
                        <c:v>223</c:v>
                      </c:pt>
                      <c:pt idx="3534">
                        <c:v>225</c:v>
                      </c:pt>
                      <c:pt idx="3535">
                        <c:v>226</c:v>
                      </c:pt>
                      <c:pt idx="3536">
                        <c:v>227</c:v>
                      </c:pt>
                      <c:pt idx="3537">
                        <c:v>227</c:v>
                      </c:pt>
                      <c:pt idx="3538">
                        <c:v>228</c:v>
                      </c:pt>
                      <c:pt idx="3539">
                        <c:v>229</c:v>
                      </c:pt>
                      <c:pt idx="3540">
                        <c:v>231</c:v>
                      </c:pt>
                      <c:pt idx="3541">
                        <c:v>232</c:v>
                      </c:pt>
                      <c:pt idx="3542">
                        <c:v>233</c:v>
                      </c:pt>
                      <c:pt idx="3543">
                        <c:v>234</c:v>
                      </c:pt>
                      <c:pt idx="3544">
                        <c:v>234</c:v>
                      </c:pt>
                      <c:pt idx="3545">
                        <c:v>235</c:v>
                      </c:pt>
                      <c:pt idx="3546">
                        <c:v>237</c:v>
                      </c:pt>
                      <c:pt idx="3547">
                        <c:v>238</c:v>
                      </c:pt>
                      <c:pt idx="3548">
                        <c:v>239</c:v>
                      </c:pt>
                      <c:pt idx="3549">
                        <c:v>240</c:v>
                      </c:pt>
                      <c:pt idx="3550">
                        <c:v>240</c:v>
                      </c:pt>
                      <c:pt idx="3551">
                        <c:v>241</c:v>
                      </c:pt>
                      <c:pt idx="3552">
                        <c:v>242</c:v>
                      </c:pt>
                      <c:pt idx="3553">
                        <c:v>244</c:v>
                      </c:pt>
                      <c:pt idx="3554">
                        <c:v>245</c:v>
                      </c:pt>
                      <c:pt idx="3555">
                        <c:v>246</c:v>
                      </c:pt>
                      <c:pt idx="3556">
                        <c:v>247</c:v>
                      </c:pt>
                      <c:pt idx="3557">
                        <c:v>247</c:v>
                      </c:pt>
                      <c:pt idx="3558">
                        <c:v>248</c:v>
                      </c:pt>
                      <c:pt idx="3559">
                        <c:v>250</c:v>
                      </c:pt>
                      <c:pt idx="3560">
                        <c:v>251</c:v>
                      </c:pt>
                      <c:pt idx="3561">
                        <c:v>252</c:v>
                      </c:pt>
                      <c:pt idx="3562">
                        <c:v>252</c:v>
                      </c:pt>
                      <c:pt idx="3563">
                        <c:v>253</c:v>
                      </c:pt>
                      <c:pt idx="3564">
                        <c:v>254</c:v>
                      </c:pt>
                      <c:pt idx="3565">
                        <c:v>256</c:v>
                      </c:pt>
                      <c:pt idx="3566">
                        <c:v>257</c:v>
                      </c:pt>
                      <c:pt idx="3567">
                        <c:v>258</c:v>
                      </c:pt>
                      <c:pt idx="3568">
                        <c:v>259</c:v>
                      </c:pt>
                      <c:pt idx="3569">
                        <c:v>259</c:v>
                      </c:pt>
                      <c:pt idx="3570">
                        <c:v>260</c:v>
                      </c:pt>
                      <c:pt idx="3571">
                        <c:v>262</c:v>
                      </c:pt>
                      <c:pt idx="3572">
                        <c:v>263</c:v>
                      </c:pt>
                      <c:pt idx="3573">
                        <c:v>264</c:v>
                      </c:pt>
                      <c:pt idx="3574">
                        <c:v>265</c:v>
                      </c:pt>
                      <c:pt idx="3575">
                        <c:v>265</c:v>
                      </c:pt>
                      <c:pt idx="3576">
                        <c:v>266</c:v>
                      </c:pt>
                      <c:pt idx="3577">
                        <c:v>268</c:v>
                      </c:pt>
                      <c:pt idx="3578">
                        <c:v>269</c:v>
                      </c:pt>
                      <c:pt idx="3579">
                        <c:v>270</c:v>
                      </c:pt>
                      <c:pt idx="3580">
                        <c:v>271</c:v>
                      </c:pt>
                      <c:pt idx="3581">
                        <c:v>271</c:v>
                      </c:pt>
                      <c:pt idx="3582">
                        <c:v>272</c:v>
                      </c:pt>
                      <c:pt idx="3583">
                        <c:v>274</c:v>
                      </c:pt>
                      <c:pt idx="3584">
                        <c:v>275</c:v>
                      </c:pt>
                      <c:pt idx="3585">
                        <c:v>276</c:v>
                      </c:pt>
                      <c:pt idx="3586">
                        <c:v>277</c:v>
                      </c:pt>
                      <c:pt idx="3587">
                        <c:v>277</c:v>
                      </c:pt>
                      <c:pt idx="3588">
                        <c:v>278</c:v>
                      </c:pt>
                      <c:pt idx="3589">
                        <c:v>280</c:v>
                      </c:pt>
                      <c:pt idx="3590">
                        <c:v>281</c:v>
                      </c:pt>
                      <c:pt idx="3591">
                        <c:v>282</c:v>
                      </c:pt>
                      <c:pt idx="3592">
                        <c:v>282</c:v>
                      </c:pt>
                      <c:pt idx="3593">
                        <c:v>283</c:v>
                      </c:pt>
                      <c:pt idx="3594">
                        <c:v>284</c:v>
                      </c:pt>
                      <c:pt idx="3595">
                        <c:v>286</c:v>
                      </c:pt>
                      <c:pt idx="3596">
                        <c:v>287</c:v>
                      </c:pt>
                      <c:pt idx="3597">
                        <c:v>288</c:v>
                      </c:pt>
                      <c:pt idx="3598">
                        <c:v>289</c:v>
                      </c:pt>
                      <c:pt idx="3599">
                        <c:v>289</c:v>
                      </c:pt>
                      <c:pt idx="3600">
                        <c:v>290</c:v>
                      </c:pt>
                      <c:pt idx="3601">
                        <c:v>291</c:v>
                      </c:pt>
                      <c:pt idx="3602">
                        <c:v>293</c:v>
                      </c:pt>
                      <c:pt idx="3603">
                        <c:v>294</c:v>
                      </c:pt>
                      <c:pt idx="3604">
                        <c:v>295</c:v>
                      </c:pt>
                      <c:pt idx="3605">
                        <c:v>295</c:v>
                      </c:pt>
                      <c:pt idx="3606">
                        <c:v>296</c:v>
                      </c:pt>
                      <c:pt idx="3607">
                        <c:v>298</c:v>
                      </c:pt>
                      <c:pt idx="3608">
                        <c:v>299</c:v>
                      </c:pt>
                      <c:pt idx="3609">
                        <c:v>300</c:v>
                      </c:pt>
                      <c:pt idx="3610">
                        <c:v>0</c:v>
                      </c:pt>
                      <c:pt idx="3611">
                        <c:v>1</c:v>
                      </c:pt>
                      <c:pt idx="3612">
                        <c:v>2</c:v>
                      </c:pt>
                      <c:pt idx="3613">
                        <c:v>3</c:v>
                      </c:pt>
                      <c:pt idx="3614">
                        <c:v>4</c:v>
                      </c:pt>
                      <c:pt idx="3615">
                        <c:v>5</c:v>
                      </c:pt>
                      <c:pt idx="3616">
                        <c:v>6</c:v>
                      </c:pt>
                      <c:pt idx="3617">
                        <c:v>7</c:v>
                      </c:pt>
                      <c:pt idx="3618">
                        <c:v>8</c:v>
                      </c:pt>
                      <c:pt idx="3619">
                        <c:v>9</c:v>
                      </c:pt>
                      <c:pt idx="3620">
                        <c:v>10</c:v>
                      </c:pt>
                      <c:pt idx="3621">
                        <c:v>11</c:v>
                      </c:pt>
                      <c:pt idx="3622">
                        <c:v>12</c:v>
                      </c:pt>
                      <c:pt idx="3623">
                        <c:v>13</c:v>
                      </c:pt>
                      <c:pt idx="3624">
                        <c:v>14</c:v>
                      </c:pt>
                      <c:pt idx="3625">
                        <c:v>15</c:v>
                      </c:pt>
                      <c:pt idx="3626">
                        <c:v>16</c:v>
                      </c:pt>
                      <c:pt idx="3627">
                        <c:v>17</c:v>
                      </c:pt>
                      <c:pt idx="3628">
                        <c:v>18</c:v>
                      </c:pt>
                      <c:pt idx="3629">
                        <c:v>19</c:v>
                      </c:pt>
                      <c:pt idx="3630">
                        <c:v>20</c:v>
                      </c:pt>
                      <c:pt idx="3631">
                        <c:v>21</c:v>
                      </c:pt>
                      <c:pt idx="3632">
                        <c:v>22</c:v>
                      </c:pt>
                      <c:pt idx="3633">
                        <c:v>23</c:v>
                      </c:pt>
                      <c:pt idx="3634">
                        <c:v>24</c:v>
                      </c:pt>
                      <c:pt idx="3635">
                        <c:v>25</c:v>
                      </c:pt>
                      <c:pt idx="3636">
                        <c:v>26</c:v>
                      </c:pt>
                      <c:pt idx="3637">
                        <c:v>26</c:v>
                      </c:pt>
                      <c:pt idx="3638">
                        <c:v>28</c:v>
                      </c:pt>
                      <c:pt idx="3639">
                        <c:v>28</c:v>
                      </c:pt>
                      <c:pt idx="3640">
                        <c:v>29</c:v>
                      </c:pt>
                      <c:pt idx="3641">
                        <c:v>30</c:v>
                      </c:pt>
                      <c:pt idx="3642">
                        <c:v>31</c:v>
                      </c:pt>
                      <c:pt idx="3643">
                        <c:v>32</c:v>
                      </c:pt>
                      <c:pt idx="3644">
                        <c:v>33</c:v>
                      </c:pt>
                      <c:pt idx="3645">
                        <c:v>34</c:v>
                      </c:pt>
                      <c:pt idx="3646">
                        <c:v>35</c:v>
                      </c:pt>
                      <c:pt idx="3647">
                        <c:v>36</c:v>
                      </c:pt>
                      <c:pt idx="3648">
                        <c:v>37</c:v>
                      </c:pt>
                      <c:pt idx="3649">
                        <c:v>39</c:v>
                      </c:pt>
                      <c:pt idx="3650">
                        <c:v>40</c:v>
                      </c:pt>
                      <c:pt idx="3651">
                        <c:v>41</c:v>
                      </c:pt>
                      <c:pt idx="3652">
                        <c:v>42</c:v>
                      </c:pt>
                      <c:pt idx="3653">
                        <c:v>43</c:v>
                      </c:pt>
                      <c:pt idx="3654">
                        <c:v>44</c:v>
                      </c:pt>
                      <c:pt idx="3655">
                        <c:v>45</c:v>
                      </c:pt>
                      <c:pt idx="3656">
                        <c:v>46</c:v>
                      </c:pt>
                      <c:pt idx="3657">
                        <c:v>47</c:v>
                      </c:pt>
                      <c:pt idx="3658">
                        <c:v>48</c:v>
                      </c:pt>
                      <c:pt idx="3659">
                        <c:v>49</c:v>
                      </c:pt>
                      <c:pt idx="3660">
                        <c:v>50</c:v>
                      </c:pt>
                      <c:pt idx="3661">
                        <c:v>51</c:v>
                      </c:pt>
                      <c:pt idx="3662">
                        <c:v>52</c:v>
                      </c:pt>
                      <c:pt idx="3663">
                        <c:v>53</c:v>
                      </c:pt>
                      <c:pt idx="3664">
                        <c:v>54</c:v>
                      </c:pt>
                      <c:pt idx="3665">
                        <c:v>55</c:v>
                      </c:pt>
                      <c:pt idx="3666">
                        <c:v>56</c:v>
                      </c:pt>
                      <c:pt idx="3667">
                        <c:v>57</c:v>
                      </c:pt>
                      <c:pt idx="3668">
                        <c:v>58</c:v>
                      </c:pt>
                      <c:pt idx="3669">
                        <c:v>59</c:v>
                      </c:pt>
                      <c:pt idx="3670">
                        <c:v>60</c:v>
                      </c:pt>
                      <c:pt idx="3671">
                        <c:v>61</c:v>
                      </c:pt>
                      <c:pt idx="3672">
                        <c:v>62</c:v>
                      </c:pt>
                      <c:pt idx="3673">
                        <c:v>63</c:v>
                      </c:pt>
                      <c:pt idx="3674">
                        <c:v>64</c:v>
                      </c:pt>
                      <c:pt idx="3675">
                        <c:v>65</c:v>
                      </c:pt>
                      <c:pt idx="3676">
                        <c:v>66</c:v>
                      </c:pt>
                      <c:pt idx="3677">
                        <c:v>67</c:v>
                      </c:pt>
                      <c:pt idx="3678">
                        <c:v>68</c:v>
                      </c:pt>
                      <c:pt idx="3679">
                        <c:v>69</c:v>
                      </c:pt>
                      <c:pt idx="3680">
                        <c:v>70</c:v>
                      </c:pt>
                      <c:pt idx="3681">
                        <c:v>71</c:v>
                      </c:pt>
                      <c:pt idx="3682">
                        <c:v>72</c:v>
                      </c:pt>
                      <c:pt idx="3683">
                        <c:v>73</c:v>
                      </c:pt>
                      <c:pt idx="3684">
                        <c:v>74</c:v>
                      </c:pt>
                      <c:pt idx="3685">
                        <c:v>75</c:v>
                      </c:pt>
                      <c:pt idx="3686">
                        <c:v>76</c:v>
                      </c:pt>
                      <c:pt idx="3687">
                        <c:v>77</c:v>
                      </c:pt>
                      <c:pt idx="3688">
                        <c:v>78</c:v>
                      </c:pt>
                      <c:pt idx="3689">
                        <c:v>79</c:v>
                      </c:pt>
                      <c:pt idx="3690">
                        <c:v>80</c:v>
                      </c:pt>
                      <c:pt idx="3691">
                        <c:v>81</c:v>
                      </c:pt>
                      <c:pt idx="3692">
                        <c:v>82</c:v>
                      </c:pt>
                      <c:pt idx="3693">
                        <c:v>83</c:v>
                      </c:pt>
                      <c:pt idx="3694">
                        <c:v>84</c:v>
                      </c:pt>
                      <c:pt idx="3695">
                        <c:v>85</c:v>
                      </c:pt>
                      <c:pt idx="3696">
                        <c:v>86</c:v>
                      </c:pt>
                      <c:pt idx="3697">
                        <c:v>87</c:v>
                      </c:pt>
                      <c:pt idx="3698">
                        <c:v>88</c:v>
                      </c:pt>
                      <c:pt idx="3699">
                        <c:v>88</c:v>
                      </c:pt>
                      <c:pt idx="3700">
                        <c:v>89</c:v>
                      </c:pt>
                      <c:pt idx="3701">
                        <c:v>90</c:v>
                      </c:pt>
                      <c:pt idx="3702">
                        <c:v>91</c:v>
                      </c:pt>
                      <c:pt idx="3703">
                        <c:v>93</c:v>
                      </c:pt>
                      <c:pt idx="3704">
                        <c:v>93</c:v>
                      </c:pt>
                      <c:pt idx="3705">
                        <c:v>95</c:v>
                      </c:pt>
                      <c:pt idx="3706">
                        <c:v>95</c:v>
                      </c:pt>
                      <c:pt idx="3707">
                        <c:v>97</c:v>
                      </c:pt>
                      <c:pt idx="3708">
                        <c:v>97</c:v>
                      </c:pt>
                      <c:pt idx="3709">
                        <c:v>98</c:v>
                      </c:pt>
                      <c:pt idx="3710">
                        <c:v>99</c:v>
                      </c:pt>
                      <c:pt idx="3711">
                        <c:v>100</c:v>
                      </c:pt>
                      <c:pt idx="3712">
                        <c:v>101</c:v>
                      </c:pt>
                      <c:pt idx="3713">
                        <c:v>102</c:v>
                      </c:pt>
                      <c:pt idx="3714">
                        <c:v>103</c:v>
                      </c:pt>
                      <c:pt idx="3715">
                        <c:v>105</c:v>
                      </c:pt>
                      <c:pt idx="3716">
                        <c:v>106</c:v>
                      </c:pt>
                      <c:pt idx="3717">
                        <c:v>107</c:v>
                      </c:pt>
                      <c:pt idx="3718">
                        <c:v>108</c:v>
                      </c:pt>
                      <c:pt idx="3719">
                        <c:v>109</c:v>
                      </c:pt>
                      <c:pt idx="3720">
                        <c:v>110</c:v>
                      </c:pt>
                      <c:pt idx="3721">
                        <c:v>111</c:v>
                      </c:pt>
                      <c:pt idx="3722">
                        <c:v>112</c:v>
                      </c:pt>
                      <c:pt idx="3723">
                        <c:v>113</c:v>
                      </c:pt>
                      <c:pt idx="3724">
                        <c:v>114</c:v>
                      </c:pt>
                      <c:pt idx="3725">
                        <c:v>115</c:v>
                      </c:pt>
                      <c:pt idx="3726">
                        <c:v>116</c:v>
                      </c:pt>
                      <c:pt idx="3727">
                        <c:v>117</c:v>
                      </c:pt>
                      <c:pt idx="3728">
                        <c:v>118</c:v>
                      </c:pt>
                      <c:pt idx="3729">
                        <c:v>119</c:v>
                      </c:pt>
                      <c:pt idx="3730">
                        <c:v>120</c:v>
                      </c:pt>
                      <c:pt idx="3731">
                        <c:v>121</c:v>
                      </c:pt>
                      <c:pt idx="3732">
                        <c:v>122</c:v>
                      </c:pt>
                      <c:pt idx="3733">
                        <c:v>123</c:v>
                      </c:pt>
                      <c:pt idx="3734">
                        <c:v>124</c:v>
                      </c:pt>
                      <c:pt idx="3735">
                        <c:v>125</c:v>
                      </c:pt>
                      <c:pt idx="3736">
                        <c:v>126</c:v>
                      </c:pt>
                      <c:pt idx="3737">
                        <c:v>127</c:v>
                      </c:pt>
                      <c:pt idx="3738">
                        <c:v>127</c:v>
                      </c:pt>
                      <c:pt idx="3739">
                        <c:v>129</c:v>
                      </c:pt>
                      <c:pt idx="3740">
                        <c:v>129</c:v>
                      </c:pt>
                      <c:pt idx="3741">
                        <c:v>130</c:v>
                      </c:pt>
                      <c:pt idx="3742">
                        <c:v>131</c:v>
                      </c:pt>
                      <c:pt idx="3743">
                        <c:v>132</c:v>
                      </c:pt>
                      <c:pt idx="3744">
                        <c:v>133</c:v>
                      </c:pt>
                      <c:pt idx="3745">
                        <c:v>134</c:v>
                      </c:pt>
                      <c:pt idx="3746">
                        <c:v>135</c:v>
                      </c:pt>
                      <c:pt idx="3747">
                        <c:v>137</c:v>
                      </c:pt>
                      <c:pt idx="3748">
                        <c:v>137</c:v>
                      </c:pt>
                      <c:pt idx="3749">
                        <c:v>138</c:v>
                      </c:pt>
                      <c:pt idx="3750">
                        <c:v>139</c:v>
                      </c:pt>
                      <c:pt idx="3751">
                        <c:v>141</c:v>
                      </c:pt>
                      <c:pt idx="3752">
                        <c:v>142</c:v>
                      </c:pt>
                      <c:pt idx="3753">
                        <c:v>143</c:v>
                      </c:pt>
                      <c:pt idx="3754">
                        <c:v>144</c:v>
                      </c:pt>
                      <c:pt idx="3755">
                        <c:v>145</c:v>
                      </c:pt>
                      <c:pt idx="3756">
                        <c:v>146</c:v>
                      </c:pt>
                      <c:pt idx="3757">
                        <c:v>147</c:v>
                      </c:pt>
                      <c:pt idx="3758">
                        <c:v>148</c:v>
                      </c:pt>
                      <c:pt idx="3759">
                        <c:v>149</c:v>
                      </c:pt>
                      <c:pt idx="3760">
                        <c:v>150</c:v>
                      </c:pt>
                      <c:pt idx="3761">
                        <c:v>151</c:v>
                      </c:pt>
                      <c:pt idx="3762">
                        <c:v>152</c:v>
                      </c:pt>
                      <c:pt idx="3763">
                        <c:v>153</c:v>
                      </c:pt>
                      <c:pt idx="3764">
                        <c:v>154</c:v>
                      </c:pt>
                      <c:pt idx="3765">
                        <c:v>155</c:v>
                      </c:pt>
                      <c:pt idx="3766">
                        <c:v>156</c:v>
                      </c:pt>
                      <c:pt idx="3767">
                        <c:v>157</c:v>
                      </c:pt>
                      <c:pt idx="3768">
                        <c:v>158</c:v>
                      </c:pt>
                      <c:pt idx="3769">
                        <c:v>159</c:v>
                      </c:pt>
                      <c:pt idx="3770">
                        <c:v>160</c:v>
                      </c:pt>
                      <c:pt idx="3771">
                        <c:v>161</c:v>
                      </c:pt>
                      <c:pt idx="3772">
                        <c:v>162</c:v>
                      </c:pt>
                      <c:pt idx="3773">
                        <c:v>162</c:v>
                      </c:pt>
                      <c:pt idx="3774">
                        <c:v>164</c:v>
                      </c:pt>
                      <c:pt idx="3775">
                        <c:v>164</c:v>
                      </c:pt>
                      <c:pt idx="3776">
                        <c:v>165</c:v>
                      </c:pt>
                      <c:pt idx="3777">
                        <c:v>166</c:v>
                      </c:pt>
                      <c:pt idx="3778">
                        <c:v>167</c:v>
                      </c:pt>
                      <c:pt idx="3779">
                        <c:v>169</c:v>
                      </c:pt>
                      <c:pt idx="3780">
                        <c:v>169</c:v>
                      </c:pt>
                      <c:pt idx="3781">
                        <c:v>170</c:v>
                      </c:pt>
                      <c:pt idx="3782">
                        <c:v>171</c:v>
                      </c:pt>
                      <c:pt idx="3783">
                        <c:v>172</c:v>
                      </c:pt>
                      <c:pt idx="3784">
                        <c:v>173</c:v>
                      </c:pt>
                      <c:pt idx="3785">
                        <c:v>174</c:v>
                      </c:pt>
                      <c:pt idx="3786">
                        <c:v>175</c:v>
                      </c:pt>
                      <c:pt idx="3787">
                        <c:v>176</c:v>
                      </c:pt>
                      <c:pt idx="3788">
                        <c:v>177</c:v>
                      </c:pt>
                      <c:pt idx="3789">
                        <c:v>178</c:v>
                      </c:pt>
                      <c:pt idx="3790">
                        <c:v>179</c:v>
                      </c:pt>
                      <c:pt idx="3791">
                        <c:v>180</c:v>
                      </c:pt>
                      <c:pt idx="3792">
                        <c:v>181</c:v>
                      </c:pt>
                      <c:pt idx="3793">
                        <c:v>183</c:v>
                      </c:pt>
                      <c:pt idx="3794">
                        <c:v>183</c:v>
                      </c:pt>
                      <c:pt idx="3795">
                        <c:v>184</c:v>
                      </c:pt>
                      <c:pt idx="3796">
                        <c:v>185</c:v>
                      </c:pt>
                      <c:pt idx="3797">
                        <c:v>186</c:v>
                      </c:pt>
                      <c:pt idx="3798">
                        <c:v>187</c:v>
                      </c:pt>
                      <c:pt idx="3799">
                        <c:v>188</c:v>
                      </c:pt>
                      <c:pt idx="3800">
                        <c:v>189</c:v>
                      </c:pt>
                      <c:pt idx="3801">
                        <c:v>190</c:v>
                      </c:pt>
                      <c:pt idx="3802">
                        <c:v>191</c:v>
                      </c:pt>
                      <c:pt idx="3803">
                        <c:v>192</c:v>
                      </c:pt>
                      <c:pt idx="3804">
                        <c:v>193</c:v>
                      </c:pt>
                      <c:pt idx="3805">
                        <c:v>194</c:v>
                      </c:pt>
                      <c:pt idx="3806">
                        <c:v>195</c:v>
                      </c:pt>
                      <c:pt idx="3807">
                        <c:v>196</c:v>
                      </c:pt>
                      <c:pt idx="3808">
                        <c:v>197</c:v>
                      </c:pt>
                      <c:pt idx="3809">
                        <c:v>198</c:v>
                      </c:pt>
                      <c:pt idx="3810">
                        <c:v>199</c:v>
                      </c:pt>
                      <c:pt idx="3811">
                        <c:v>200</c:v>
                      </c:pt>
                      <c:pt idx="3812">
                        <c:v>201</c:v>
                      </c:pt>
                      <c:pt idx="3813">
                        <c:v>202</c:v>
                      </c:pt>
                      <c:pt idx="3814">
                        <c:v>203</c:v>
                      </c:pt>
                      <c:pt idx="3815">
                        <c:v>205</c:v>
                      </c:pt>
                      <c:pt idx="3816">
                        <c:v>206</c:v>
                      </c:pt>
                      <c:pt idx="3817">
                        <c:v>207</c:v>
                      </c:pt>
                      <c:pt idx="3818">
                        <c:v>208</c:v>
                      </c:pt>
                      <c:pt idx="3819">
                        <c:v>209</c:v>
                      </c:pt>
                      <c:pt idx="3820">
                        <c:v>210</c:v>
                      </c:pt>
                      <c:pt idx="3821">
                        <c:v>211</c:v>
                      </c:pt>
                      <c:pt idx="3822">
                        <c:v>212</c:v>
                      </c:pt>
                      <c:pt idx="3823">
                        <c:v>213</c:v>
                      </c:pt>
                      <c:pt idx="3824">
                        <c:v>214</c:v>
                      </c:pt>
                      <c:pt idx="3825">
                        <c:v>215</c:v>
                      </c:pt>
                      <c:pt idx="3826">
                        <c:v>216</c:v>
                      </c:pt>
                      <c:pt idx="3827">
                        <c:v>217</c:v>
                      </c:pt>
                      <c:pt idx="3828">
                        <c:v>218</c:v>
                      </c:pt>
                      <c:pt idx="3829">
                        <c:v>219</c:v>
                      </c:pt>
                      <c:pt idx="3830">
                        <c:v>220</c:v>
                      </c:pt>
                      <c:pt idx="3831">
                        <c:v>221</c:v>
                      </c:pt>
                      <c:pt idx="3832">
                        <c:v>222</c:v>
                      </c:pt>
                      <c:pt idx="3833">
                        <c:v>223</c:v>
                      </c:pt>
                      <c:pt idx="3834">
                        <c:v>224</c:v>
                      </c:pt>
                      <c:pt idx="3835">
                        <c:v>225</c:v>
                      </c:pt>
                      <c:pt idx="3836">
                        <c:v>226</c:v>
                      </c:pt>
                      <c:pt idx="3837">
                        <c:v>227</c:v>
                      </c:pt>
                      <c:pt idx="3838">
                        <c:v>228</c:v>
                      </c:pt>
                      <c:pt idx="3839">
                        <c:v>229</c:v>
                      </c:pt>
                      <c:pt idx="3840">
                        <c:v>230</c:v>
                      </c:pt>
                      <c:pt idx="3841">
                        <c:v>231</c:v>
                      </c:pt>
                      <c:pt idx="3842">
                        <c:v>232</c:v>
                      </c:pt>
                      <c:pt idx="3843">
                        <c:v>233</c:v>
                      </c:pt>
                      <c:pt idx="3844">
                        <c:v>234</c:v>
                      </c:pt>
                      <c:pt idx="3845">
                        <c:v>235</c:v>
                      </c:pt>
                      <c:pt idx="3846">
                        <c:v>236</c:v>
                      </c:pt>
                      <c:pt idx="3847">
                        <c:v>237</c:v>
                      </c:pt>
                      <c:pt idx="3848">
                        <c:v>238</c:v>
                      </c:pt>
                      <c:pt idx="3849">
                        <c:v>239</c:v>
                      </c:pt>
                      <c:pt idx="3850">
                        <c:v>240</c:v>
                      </c:pt>
                      <c:pt idx="3851">
                        <c:v>241</c:v>
                      </c:pt>
                      <c:pt idx="3852">
                        <c:v>242</c:v>
                      </c:pt>
                      <c:pt idx="3853">
                        <c:v>243</c:v>
                      </c:pt>
                      <c:pt idx="3854">
                        <c:v>244</c:v>
                      </c:pt>
                      <c:pt idx="3855">
                        <c:v>245</c:v>
                      </c:pt>
                      <c:pt idx="3856">
                        <c:v>246</c:v>
                      </c:pt>
                      <c:pt idx="3857">
                        <c:v>247</c:v>
                      </c:pt>
                      <c:pt idx="3858">
                        <c:v>248</c:v>
                      </c:pt>
                      <c:pt idx="3859">
                        <c:v>249</c:v>
                      </c:pt>
                      <c:pt idx="3860">
                        <c:v>250</c:v>
                      </c:pt>
                      <c:pt idx="3861">
                        <c:v>251</c:v>
                      </c:pt>
                      <c:pt idx="3862">
                        <c:v>252</c:v>
                      </c:pt>
                      <c:pt idx="3863">
                        <c:v>253</c:v>
                      </c:pt>
                      <c:pt idx="3864">
                        <c:v>254</c:v>
                      </c:pt>
                      <c:pt idx="3865">
                        <c:v>255</c:v>
                      </c:pt>
                      <c:pt idx="3866">
                        <c:v>256</c:v>
                      </c:pt>
                      <c:pt idx="3867">
                        <c:v>257</c:v>
                      </c:pt>
                      <c:pt idx="3868">
                        <c:v>258</c:v>
                      </c:pt>
                      <c:pt idx="3869">
                        <c:v>259</c:v>
                      </c:pt>
                      <c:pt idx="3870">
                        <c:v>260</c:v>
                      </c:pt>
                      <c:pt idx="3871">
                        <c:v>261</c:v>
                      </c:pt>
                      <c:pt idx="3872">
                        <c:v>262</c:v>
                      </c:pt>
                      <c:pt idx="3873">
                        <c:v>263</c:v>
                      </c:pt>
                      <c:pt idx="3874">
                        <c:v>264</c:v>
                      </c:pt>
                      <c:pt idx="3875">
                        <c:v>265</c:v>
                      </c:pt>
                      <c:pt idx="3876">
                        <c:v>266</c:v>
                      </c:pt>
                      <c:pt idx="3877">
                        <c:v>267</c:v>
                      </c:pt>
                      <c:pt idx="3878">
                        <c:v>268</c:v>
                      </c:pt>
                      <c:pt idx="3879">
                        <c:v>269</c:v>
                      </c:pt>
                      <c:pt idx="3880">
                        <c:v>270</c:v>
                      </c:pt>
                      <c:pt idx="3881">
                        <c:v>271</c:v>
                      </c:pt>
                      <c:pt idx="3882">
                        <c:v>272</c:v>
                      </c:pt>
                      <c:pt idx="3883">
                        <c:v>273</c:v>
                      </c:pt>
                      <c:pt idx="3884">
                        <c:v>274</c:v>
                      </c:pt>
                      <c:pt idx="3885">
                        <c:v>275</c:v>
                      </c:pt>
                      <c:pt idx="3886">
                        <c:v>276</c:v>
                      </c:pt>
                      <c:pt idx="3887">
                        <c:v>277</c:v>
                      </c:pt>
                      <c:pt idx="3888">
                        <c:v>278</c:v>
                      </c:pt>
                      <c:pt idx="3889">
                        <c:v>279</c:v>
                      </c:pt>
                      <c:pt idx="3890">
                        <c:v>280</c:v>
                      </c:pt>
                      <c:pt idx="3891">
                        <c:v>281</c:v>
                      </c:pt>
                      <c:pt idx="3892">
                        <c:v>281</c:v>
                      </c:pt>
                      <c:pt idx="3893">
                        <c:v>282</c:v>
                      </c:pt>
                      <c:pt idx="3894">
                        <c:v>283</c:v>
                      </c:pt>
                      <c:pt idx="3895">
                        <c:v>284</c:v>
                      </c:pt>
                      <c:pt idx="3896">
                        <c:v>285</c:v>
                      </c:pt>
                      <c:pt idx="3897">
                        <c:v>286</c:v>
                      </c:pt>
                      <c:pt idx="3898">
                        <c:v>287</c:v>
                      </c:pt>
                      <c:pt idx="3899">
                        <c:v>288</c:v>
                      </c:pt>
                      <c:pt idx="3900">
                        <c:v>289</c:v>
                      </c:pt>
                      <c:pt idx="3901">
                        <c:v>291</c:v>
                      </c:pt>
                      <c:pt idx="3902">
                        <c:v>292</c:v>
                      </c:pt>
                      <c:pt idx="3903">
                        <c:v>293</c:v>
                      </c:pt>
                      <c:pt idx="3904">
                        <c:v>294</c:v>
                      </c:pt>
                      <c:pt idx="3905">
                        <c:v>295</c:v>
                      </c:pt>
                      <c:pt idx="3906">
                        <c:v>296</c:v>
                      </c:pt>
                      <c:pt idx="3907">
                        <c:v>297</c:v>
                      </c:pt>
                      <c:pt idx="3908">
                        <c:v>298</c:v>
                      </c:pt>
                      <c:pt idx="3909">
                        <c:v>299</c:v>
                      </c:pt>
                      <c:pt idx="3910">
                        <c:v>300</c:v>
                      </c:pt>
                      <c:pt idx="3911">
                        <c:v>0</c:v>
                      </c:pt>
                      <c:pt idx="3912">
                        <c:v>1</c:v>
                      </c:pt>
                      <c:pt idx="3913">
                        <c:v>2</c:v>
                      </c:pt>
                      <c:pt idx="3914">
                        <c:v>3</c:v>
                      </c:pt>
                      <c:pt idx="3915">
                        <c:v>4</c:v>
                      </c:pt>
                      <c:pt idx="3916">
                        <c:v>5</c:v>
                      </c:pt>
                      <c:pt idx="3917">
                        <c:v>6</c:v>
                      </c:pt>
                      <c:pt idx="3918">
                        <c:v>7</c:v>
                      </c:pt>
                      <c:pt idx="3919">
                        <c:v>8</c:v>
                      </c:pt>
                      <c:pt idx="3920">
                        <c:v>9</c:v>
                      </c:pt>
                      <c:pt idx="3921">
                        <c:v>10</c:v>
                      </c:pt>
                      <c:pt idx="3922">
                        <c:v>11</c:v>
                      </c:pt>
                      <c:pt idx="3923">
                        <c:v>12</c:v>
                      </c:pt>
                      <c:pt idx="3924">
                        <c:v>13</c:v>
                      </c:pt>
                      <c:pt idx="3925">
                        <c:v>14</c:v>
                      </c:pt>
                      <c:pt idx="3926">
                        <c:v>15</c:v>
                      </c:pt>
                      <c:pt idx="3927">
                        <c:v>16</c:v>
                      </c:pt>
                      <c:pt idx="3928">
                        <c:v>17</c:v>
                      </c:pt>
                      <c:pt idx="3929">
                        <c:v>18</c:v>
                      </c:pt>
                      <c:pt idx="3930">
                        <c:v>19</c:v>
                      </c:pt>
                      <c:pt idx="3931">
                        <c:v>20</c:v>
                      </c:pt>
                      <c:pt idx="3932">
                        <c:v>21</c:v>
                      </c:pt>
                      <c:pt idx="3933">
                        <c:v>22</c:v>
                      </c:pt>
                      <c:pt idx="3934">
                        <c:v>23</c:v>
                      </c:pt>
                      <c:pt idx="3935">
                        <c:v>24</c:v>
                      </c:pt>
                      <c:pt idx="3936">
                        <c:v>25</c:v>
                      </c:pt>
                      <c:pt idx="3937">
                        <c:v>26</c:v>
                      </c:pt>
                      <c:pt idx="3938">
                        <c:v>27</c:v>
                      </c:pt>
                      <c:pt idx="3939">
                        <c:v>28</c:v>
                      </c:pt>
                      <c:pt idx="3940">
                        <c:v>29</c:v>
                      </c:pt>
                      <c:pt idx="3941">
                        <c:v>30</c:v>
                      </c:pt>
                      <c:pt idx="3942">
                        <c:v>31</c:v>
                      </c:pt>
                      <c:pt idx="3943">
                        <c:v>32</c:v>
                      </c:pt>
                      <c:pt idx="3944">
                        <c:v>33</c:v>
                      </c:pt>
                      <c:pt idx="3945">
                        <c:v>34</c:v>
                      </c:pt>
                      <c:pt idx="3946">
                        <c:v>35</c:v>
                      </c:pt>
                      <c:pt idx="3947">
                        <c:v>36</c:v>
                      </c:pt>
                      <c:pt idx="3948">
                        <c:v>37</c:v>
                      </c:pt>
                      <c:pt idx="3949">
                        <c:v>37</c:v>
                      </c:pt>
                      <c:pt idx="3950">
                        <c:v>39</c:v>
                      </c:pt>
                      <c:pt idx="3951">
                        <c:v>39</c:v>
                      </c:pt>
                      <c:pt idx="3952">
                        <c:v>40</c:v>
                      </c:pt>
                      <c:pt idx="3953">
                        <c:v>41</c:v>
                      </c:pt>
                      <c:pt idx="3954">
                        <c:v>43</c:v>
                      </c:pt>
                      <c:pt idx="3955">
                        <c:v>43</c:v>
                      </c:pt>
                      <c:pt idx="3956">
                        <c:v>44</c:v>
                      </c:pt>
                      <c:pt idx="3957">
                        <c:v>45</c:v>
                      </c:pt>
                      <c:pt idx="3958">
                        <c:v>46</c:v>
                      </c:pt>
                      <c:pt idx="3959">
                        <c:v>47</c:v>
                      </c:pt>
                      <c:pt idx="3960">
                        <c:v>48</c:v>
                      </c:pt>
                      <c:pt idx="3961">
                        <c:v>49</c:v>
                      </c:pt>
                      <c:pt idx="3962">
                        <c:v>50</c:v>
                      </c:pt>
                      <c:pt idx="3963">
                        <c:v>51</c:v>
                      </c:pt>
                      <c:pt idx="3964">
                        <c:v>52</c:v>
                      </c:pt>
                      <c:pt idx="3965">
                        <c:v>53</c:v>
                      </c:pt>
                      <c:pt idx="3966">
                        <c:v>55</c:v>
                      </c:pt>
                      <c:pt idx="3967">
                        <c:v>56</c:v>
                      </c:pt>
                      <c:pt idx="3968">
                        <c:v>57</c:v>
                      </c:pt>
                      <c:pt idx="3969">
                        <c:v>58</c:v>
                      </c:pt>
                      <c:pt idx="3970">
                        <c:v>59</c:v>
                      </c:pt>
                      <c:pt idx="3971">
                        <c:v>60</c:v>
                      </c:pt>
                      <c:pt idx="3972">
                        <c:v>61</c:v>
                      </c:pt>
                      <c:pt idx="3973">
                        <c:v>62</c:v>
                      </c:pt>
                      <c:pt idx="3974">
                        <c:v>63</c:v>
                      </c:pt>
                      <c:pt idx="3975">
                        <c:v>64</c:v>
                      </c:pt>
                      <c:pt idx="3976">
                        <c:v>65</c:v>
                      </c:pt>
                      <c:pt idx="3977">
                        <c:v>66</c:v>
                      </c:pt>
                      <c:pt idx="3978">
                        <c:v>67</c:v>
                      </c:pt>
                      <c:pt idx="3979">
                        <c:v>68</c:v>
                      </c:pt>
                      <c:pt idx="3980">
                        <c:v>69</c:v>
                      </c:pt>
                      <c:pt idx="3981">
                        <c:v>70</c:v>
                      </c:pt>
                      <c:pt idx="3982">
                        <c:v>71</c:v>
                      </c:pt>
                      <c:pt idx="3983">
                        <c:v>72</c:v>
                      </c:pt>
                      <c:pt idx="3984">
                        <c:v>73</c:v>
                      </c:pt>
                      <c:pt idx="3985">
                        <c:v>74</c:v>
                      </c:pt>
                      <c:pt idx="3986">
                        <c:v>75</c:v>
                      </c:pt>
                      <c:pt idx="3987">
                        <c:v>76</c:v>
                      </c:pt>
                      <c:pt idx="3988">
                        <c:v>77</c:v>
                      </c:pt>
                      <c:pt idx="3989">
                        <c:v>78</c:v>
                      </c:pt>
                      <c:pt idx="3990">
                        <c:v>79</c:v>
                      </c:pt>
                      <c:pt idx="3991">
                        <c:v>80</c:v>
                      </c:pt>
                      <c:pt idx="3992">
                        <c:v>81</c:v>
                      </c:pt>
                      <c:pt idx="3993">
                        <c:v>82</c:v>
                      </c:pt>
                      <c:pt idx="3994">
                        <c:v>83</c:v>
                      </c:pt>
                      <c:pt idx="3995">
                        <c:v>84</c:v>
                      </c:pt>
                      <c:pt idx="3996">
                        <c:v>84</c:v>
                      </c:pt>
                      <c:pt idx="3997">
                        <c:v>86</c:v>
                      </c:pt>
                      <c:pt idx="3998">
                        <c:v>86</c:v>
                      </c:pt>
                      <c:pt idx="3999">
                        <c:v>87</c:v>
                      </c:pt>
                      <c:pt idx="4000">
                        <c:v>88</c:v>
                      </c:pt>
                      <c:pt idx="4001">
                        <c:v>90</c:v>
                      </c:pt>
                      <c:pt idx="4002">
                        <c:v>90</c:v>
                      </c:pt>
                      <c:pt idx="4003">
                        <c:v>91</c:v>
                      </c:pt>
                      <c:pt idx="4004">
                        <c:v>92</c:v>
                      </c:pt>
                      <c:pt idx="4005">
                        <c:v>93</c:v>
                      </c:pt>
                      <c:pt idx="4006">
                        <c:v>94</c:v>
                      </c:pt>
                      <c:pt idx="4007">
                        <c:v>95</c:v>
                      </c:pt>
                      <c:pt idx="4008">
                        <c:v>96</c:v>
                      </c:pt>
                      <c:pt idx="4009">
                        <c:v>97</c:v>
                      </c:pt>
                      <c:pt idx="4010">
                        <c:v>98</c:v>
                      </c:pt>
                      <c:pt idx="4011">
                        <c:v>99</c:v>
                      </c:pt>
                      <c:pt idx="4012">
                        <c:v>100</c:v>
                      </c:pt>
                      <c:pt idx="4013">
                        <c:v>101</c:v>
                      </c:pt>
                      <c:pt idx="4014">
                        <c:v>102</c:v>
                      </c:pt>
                      <c:pt idx="4015">
                        <c:v>103</c:v>
                      </c:pt>
                      <c:pt idx="4016">
                        <c:v>105</c:v>
                      </c:pt>
                      <c:pt idx="4017">
                        <c:v>106</c:v>
                      </c:pt>
                      <c:pt idx="4018">
                        <c:v>107</c:v>
                      </c:pt>
                      <c:pt idx="4019">
                        <c:v>108</c:v>
                      </c:pt>
                      <c:pt idx="4020">
                        <c:v>109</c:v>
                      </c:pt>
                      <c:pt idx="4021">
                        <c:v>110</c:v>
                      </c:pt>
                      <c:pt idx="4022">
                        <c:v>111</c:v>
                      </c:pt>
                      <c:pt idx="4023">
                        <c:v>112</c:v>
                      </c:pt>
                      <c:pt idx="4024">
                        <c:v>113</c:v>
                      </c:pt>
                      <c:pt idx="4025">
                        <c:v>114</c:v>
                      </c:pt>
                      <c:pt idx="4026">
                        <c:v>115</c:v>
                      </c:pt>
                      <c:pt idx="4027">
                        <c:v>116</c:v>
                      </c:pt>
                      <c:pt idx="4028">
                        <c:v>117</c:v>
                      </c:pt>
                      <c:pt idx="4029">
                        <c:v>118</c:v>
                      </c:pt>
                      <c:pt idx="4030">
                        <c:v>119</c:v>
                      </c:pt>
                      <c:pt idx="4031">
                        <c:v>120</c:v>
                      </c:pt>
                      <c:pt idx="4032">
                        <c:v>121</c:v>
                      </c:pt>
                      <c:pt idx="4033">
                        <c:v>122</c:v>
                      </c:pt>
                      <c:pt idx="4034">
                        <c:v>123</c:v>
                      </c:pt>
                      <c:pt idx="4035">
                        <c:v>124</c:v>
                      </c:pt>
                      <c:pt idx="4036">
                        <c:v>125</c:v>
                      </c:pt>
                      <c:pt idx="4037">
                        <c:v>126</c:v>
                      </c:pt>
                      <c:pt idx="4038">
                        <c:v>127</c:v>
                      </c:pt>
                      <c:pt idx="4039">
                        <c:v>128</c:v>
                      </c:pt>
                      <c:pt idx="4040">
                        <c:v>129</c:v>
                      </c:pt>
                      <c:pt idx="4041">
                        <c:v>130</c:v>
                      </c:pt>
                      <c:pt idx="4042">
                        <c:v>131</c:v>
                      </c:pt>
                      <c:pt idx="4043">
                        <c:v>132</c:v>
                      </c:pt>
                      <c:pt idx="4044">
                        <c:v>133</c:v>
                      </c:pt>
                      <c:pt idx="4045">
                        <c:v>134</c:v>
                      </c:pt>
                      <c:pt idx="4046">
                        <c:v>135</c:v>
                      </c:pt>
                      <c:pt idx="4047">
                        <c:v>135</c:v>
                      </c:pt>
                      <c:pt idx="4048">
                        <c:v>136</c:v>
                      </c:pt>
                      <c:pt idx="4049">
                        <c:v>137</c:v>
                      </c:pt>
                      <c:pt idx="4050">
                        <c:v>138</c:v>
                      </c:pt>
                      <c:pt idx="4051">
                        <c:v>139</c:v>
                      </c:pt>
                      <c:pt idx="4052">
                        <c:v>141</c:v>
                      </c:pt>
                      <c:pt idx="4053">
                        <c:v>141</c:v>
                      </c:pt>
                      <c:pt idx="4054">
                        <c:v>142</c:v>
                      </c:pt>
                      <c:pt idx="4055">
                        <c:v>143</c:v>
                      </c:pt>
                      <c:pt idx="4056">
                        <c:v>144</c:v>
                      </c:pt>
                      <c:pt idx="4057">
                        <c:v>145</c:v>
                      </c:pt>
                      <c:pt idx="4058">
                        <c:v>146</c:v>
                      </c:pt>
                      <c:pt idx="4059">
                        <c:v>147</c:v>
                      </c:pt>
                      <c:pt idx="4060">
                        <c:v>149</c:v>
                      </c:pt>
                      <c:pt idx="4061">
                        <c:v>150</c:v>
                      </c:pt>
                      <c:pt idx="4062">
                        <c:v>151</c:v>
                      </c:pt>
                      <c:pt idx="4063">
                        <c:v>152</c:v>
                      </c:pt>
                      <c:pt idx="4064">
                        <c:v>153</c:v>
                      </c:pt>
                      <c:pt idx="4065">
                        <c:v>154</c:v>
                      </c:pt>
                      <c:pt idx="4066">
                        <c:v>155</c:v>
                      </c:pt>
                      <c:pt idx="4067">
                        <c:v>156</c:v>
                      </c:pt>
                      <c:pt idx="4068">
                        <c:v>157</c:v>
                      </c:pt>
                      <c:pt idx="4069">
                        <c:v>158</c:v>
                      </c:pt>
                      <c:pt idx="4070">
                        <c:v>159</c:v>
                      </c:pt>
                      <c:pt idx="4071">
                        <c:v>160</c:v>
                      </c:pt>
                      <c:pt idx="4072">
                        <c:v>161</c:v>
                      </c:pt>
                      <c:pt idx="4073">
                        <c:v>162</c:v>
                      </c:pt>
                      <c:pt idx="4074">
                        <c:v>163</c:v>
                      </c:pt>
                      <c:pt idx="4075">
                        <c:v>164</c:v>
                      </c:pt>
                      <c:pt idx="4076">
                        <c:v>165</c:v>
                      </c:pt>
                      <c:pt idx="4077">
                        <c:v>166</c:v>
                      </c:pt>
                      <c:pt idx="4078">
                        <c:v>167</c:v>
                      </c:pt>
                      <c:pt idx="4079">
                        <c:v>168</c:v>
                      </c:pt>
                      <c:pt idx="4080">
                        <c:v>169</c:v>
                      </c:pt>
                      <c:pt idx="4081">
                        <c:v>170</c:v>
                      </c:pt>
                      <c:pt idx="4082">
                        <c:v>171</c:v>
                      </c:pt>
                      <c:pt idx="4083">
                        <c:v>172</c:v>
                      </c:pt>
                      <c:pt idx="4084">
                        <c:v>173</c:v>
                      </c:pt>
                      <c:pt idx="4085">
                        <c:v>174</c:v>
                      </c:pt>
                      <c:pt idx="4086">
                        <c:v>175</c:v>
                      </c:pt>
                      <c:pt idx="4087">
                        <c:v>176</c:v>
                      </c:pt>
                      <c:pt idx="4088">
                        <c:v>177</c:v>
                      </c:pt>
                      <c:pt idx="4089">
                        <c:v>177</c:v>
                      </c:pt>
                      <c:pt idx="4090">
                        <c:v>178</c:v>
                      </c:pt>
                      <c:pt idx="4091">
                        <c:v>180</c:v>
                      </c:pt>
                      <c:pt idx="4092">
                        <c:v>180</c:v>
                      </c:pt>
                      <c:pt idx="4093">
                        <c:v>181</c:v>
                      </c:pt>
                      <c:pt idx="4094">
                        <c:v>182</c:v>
                      </c:pt>
                      <c:pt idx="4095">
                        <c:v>183</c:v>
                      </c:pt>
                      <c:pt idx="4096">
                        <c:v>184</c:v>
                      </c:pt>
                      <c:pt idx="4097">
                        <c:v>185</c:v>
                      </c:pt>
                      <c:pt idx="4098">
                        <c:v>186</c:v>
                      </c:pt>
                      <c:pt idx="4099">
                        <c:v>187</c:v>
                      </c:pt>
                      <c:pt idx="4100">
                        <c:v>188</c:v>
                      </c:pt>
                      <c:pt idx="4101">
                        <c:v>189</c:v>
                      </c:pt>
                      <c:pt idx="4102">
                        <c:v>190</c:v>
                      </c:pt>
                      <c:pt idx="4103">
                        <c:v>191</c:v>
                      </c:pt>
                      <c:pt idx="4104">
                        <c:v>192</c:v>
                      </c:pt>
                      <c:pt idx="4105">
                        <c:v>193</c:v>
                      </c:pt>
                      <c:pt idx="4106">
                        <c:v>194</c:v>
                      </c:pt>
                      <c:pt idx="4107">
                        <c:v>195</c:v>
                      </c:pt>
                      <c:pt idx="4108">
                        <c:v>196</c:v>
                      </c:pt>
                      <c:pt idx="4109">
                        <c:v>198</c:v>
                      </c:pt>
                      <c:pt idx="4110">
                        <c:v>199</c:v>
                      </c:pt>
                      <c:pt idx="4111">
                        <c:v>200</c:v>
                      </c:pt>
                      <c:pt idx="4112">
                        <c:v>201</c:v>
                      </c:pt>
                      <c:pt idx="4113">
                        <c:v>202</c:v>
                      </c:pt>
                      <c:pt idx="4114">
                        <c:v>203</c:v>
                      </c:pt>
                      <c:pt idx="4115">
                        <c:v>204</c:v>
                      </c:pt>
                      <c:pt idx="4116">
                        <c:v>205</c:v>
                      </c:pt>
                      <c:pt idx="4117">
                        <c:v>206</c:v>
                      </c:pt>
                      <c:pt idx="4118">
                        <c:v>207</c:v>
                      </c:pt>
                      <c:pt idx="4119">
                        <c:v>208</c:v>
                      </c:pt>
                      <c:pt idx="4120">
                        <c:v>209</c:v>
                      </c:pt>
                      <c:pt idx="4121">
                        <c:v>210</c:v>
                      </c:pt>
                      <c:pt idx="4122">
                        <c:v>211</c:v>
                      </c:pt>
                      <c:pt idx="4123">
                        <c:v>212</c:v>
                      </c:pt>
                      <c:pt idx="4124">
                        <c:v>213</c:v>
                      </c:pt>
                      <c:pt idx="4125">
                        <c:v>214</c:v>
                      </c:pt>
                      <c:pt idx="4126">
                        <c:v>215</c:v>
                      </c:pt>
                      <c:pt idx="4127">
                        <c:v>216</c:v>
                      </c:pt>
                      <c:pt idx="4128">
                        <c:v>217</c:v>
                      </c:pt>
                      <c:pt idx="4129">
                        <c:v>218</c:v>
                      </c:pt>
                      <c:pt idx="4130">
                        <c:v>219</c:v>
                      </c:pt>
                      <c:pt idx="4131">
                        <c:v>220</c:v>
                      </c:pt>
                      <c:pt idx="4132">
                        <c:v>221</c:v>
                      </c:pt>
                      <c:pt idx="4133">
                        <c:v>222</c:v>
                      </c:pt>
                      <c:pt idx="4134">
                        <c:v>223</c:v>
                      </c:pt>
                      <c:pt idx="4135">
                        <c:v>224</c:v>
                      </c:pt>
                      <c:pt idx="4136">
                        <c:v>225</c:v>
                      </c:pt>
                      <c:pt idx="4137">
                        <c:v>226</c:v>
                      </c:pt>
                      <c:pt idx="4138">
                        <c:v>226</c:v>
                      </c:pt>
                      <c:pt idx="4139">
                        <c:v>228</c:v>
                      </c:pt>
                      <c:pt idx="4140">
                        <c:v>228</c:v>
                      </c:pt>
                      <c:pt idx="4141">
                        <c:v>229</c:v>
                      </c:pt>
                      <c:pt idx="4142">
                        <c:v>231</c:v>
                      </c:pt>
                      <c:pt idx="4143">
                        <c:v>231</c:v>
                      </c:pt>
                      <c:pt idx="4144">
                        <c:v>232</c:v>
                      </c:pt>
                      <c:pt idx="4145">
                        <c:v>233</c:v>
                      </c:pt>
                      <c:pt idx="4146">
                        <c:v>234</c:v>
                      </c:pt>
                      <c:pt idx="4147">
                        <c:v>235</c:v>
                      </c:pt>
                      <c:pt idx="4148">
                        <c:v>236</c:v>
                      </c:pt>
                      <c:pt idx="4149">
                        <c:v>237</c:v>
                      </c:pt>
                      <c:pt idx="4150">
                        <c:v>238</c:v>
                      </c:pt>
                      <c:pt idx="4151">
                        <c:v>239</c:v>
                      </c:pt>
                      <c:pt idx="4152">
                        <c:v>240</c:v>
                      </c:pt>
                      <c:pt idx="4153">
                        <c:v>241</c:v>
                      </c:pt>
                      <c:pt idx="4154">
                        <c:v>242</c:v>
                      </c:pt>
                      <c:pt idx="4155">
                        <c:v>243</c:v>
                      </c:pt>
                      <c:pt idx="4156">
                        <c:v>245</c:v>
                      </c:pt>
                      <c:pt idx="4157">
                        <c:v>246</c:v>
                      </c:pt>
                      <c:pt idx="4158">
                        <c:v>247</c:v>
                      </c:pt>
                      <c:pt idx="4159">
                        <c:v>248</c:v>
                      </c:pt>
                      <c:pt idx="4160">
                        <c:v>249</c:v>
                      </c:pt>
                      <c:pt idx="4161">
                        <c:v>250</c:v>
                      </c:pt>
                      <c:pt idx="4162">
                        <c:v>251</c:v>
                      </c:pt>
                      <c:pt idx="4163">
                        <c:v>252</c:v>
                      </c:pt>
                      <c:pt idx="4164">
                        <c:v>253</c:v>
                      </c:pt>
                      <c:pt idx="4165">
                        <c:v>254</c:v>
                      </c:pt>
                      <c:pt idx="4166">
                        <c:v>255</c:v>
                      </c:pt>
                      <c:pt idx="4167">
                        <c:v>256</c:v>
                      </c:pt>
                      <c:pt idx="4168">
                        <c:v>257</c:v>
                      </c:pt>
                      <c:pt idx="4169">
                        <c:v>258</c:v>
                      </c:pt>
                      <c:pt idx="4170">
                        <c:v>259</c:v>
                      </c:pt>
                      <c:pt idx="4171">
                        <c:v>260</c:v>
                      </c:pt>
                      <c:pt idx="4172">
                        <c:v>261</c:v>
                      </c:pt>
                      <c:pt idx="4173">
                        <c:v>262</c:v>
                      </c:pt>
                      <c:pt idx="4174">
                        <c:v>263</c:v>
                      </c:pt>
                      <c:pt idx="4175">
                        <c:v>264</c:v>
                      </c:pt>
                      <c:pt idx="4176">
                        <c:v>265</c:v>
                      </c:pt>
                      <c:pt idx="4177">
                        <c:v>266</c:v>
                      </c:pt>
                      <c:pt idx="4178">
                        <c:v>267</c:v>
                      </c:pt>
                      <c:pt idx="4179">
                        <c:v>268</c:v>
                      </c:pt>
                      <c:pt idx="4180">
                        <c:v>269</c:v>
                      </c:pt>
                      <c:pt idx="4181">
                        <c:v>270</c:v>
                      </c:pt>
                      <c:pt idx="4182">
                        <c:v>271</c:v>
                      </c:pt>
                      <c:pt idx="4183">
                        <c:v>272</c:v>
                      </c:pt>
                      <c:pt idx="4184">
                        <c:v>273</c:v>
                      </c:pt>
                      <c:pt idx="4185">
                        <c:v>274</c:v>
                      </c:pt>
                      <c:pt idx="4186">
                        <c:v>274</c:v>
                      </c:pt>
                      <c:pt idx="4187">
                        <c:v>275</c:v>
                      </c:pt>
                      <c:pt idx="4188">
                        <c:v>276</c:v>
                      </c:pt>
                      <c:pt idx="4189">
                        <c:v>277</c:v>
                      </c:pt>
                      <c:pt idx="4190">
                        <c:v>278</c:v>
                      </c:pt>
                      <c:pt idx="4191">
                        <c:v>279</c:v>
                      </c:pt>
                      <c:pt idx="4192">
                        <c:v>280</c:v>
                      </c:pt>
                      <c:pt idx="4193">
                        <c:v>281</c:v>
                      </c:pt>
                      <c:pt idx="4194">
                        <c:v>282</c:v>
                      </c:pt>
                      <c:pt idx="4195">
                        <c:v>283</c:v>
                      </c:pt>
                      <c:pt idx="4196">
                        <c:v>284</c:v>
                      </c:pt>
                      <c:pt idx="4197">
                        <c:v>285</c:v>
                      </c:pt>
                      <c:pt idx="4198">
                        <c:v>286</c:v>
                      </c:pt>
                      <c:pt idx="4199">
                        <c:v>287</c:v>
                      </c:pt>
                      <c:pt idx="4200">
                        <c:v>288</c:v>
                      </c:pt>
                      <c:pt idx="4201">
                        <c:v>289</c:v>
                      </c:pt>
                      <c:pt idx="4202">
                        <c:v>290</c:v>
                      </c:pt>
                      <c:pt idx="4203">
                        <c:v>291</c:v>
                      </c:pt>
                      <c:pt idx="4204">
                        <c:v>292</c:v>
                      </c:pt>
                      <c:pt idx="4205">
                        <c:v>293</c:v>
                      </c:pt>
                      <c:pt idx="4206">
                        <c:v>294</c:v>
                      </c:pt>
                      <c:pt idx="4207">
                        <c:v>296</c:v>
                      </c:pt>
                      <c:pt idx="4208">
                        <c:v>297</c:v>
                      </c:pt>
                      <c:pt idx="4209">
                        <c:v>298</c:v>
                      </c:pt>
                      <c:pt idx="4210">
                        <c:v>299</c:v>
                      </c:pt>
                      <c:pt idx="4211">
                        <c:v>300</c:v>
                      </c:pt>
                      <c:pt idx="4212">
                        <c:v>0</c:v>
                      </c:pt>
                      <c:pt idx="4213">
                        <c:v>1</c:v>
                      </c:pt>
                      <c:pt idx="4214">
                        <c:v>2</c:v>
                      </c:pt>
                      <c:pt idx="4215">
                        <c:v>3</c:v>
                      </c:pt>
                      <c:pt idx="4216">
                        <c:v>4</c:v>
                      </c:pt>
                      <c:pt idx="4217">
                        <c:v>5</c:v>
                      </c:pt>
                      <c:pt idx="4218">
                        <c:v>6</c:v>
                      </c:pt>
                      <c:pt idx="4219">
                        <c:v>7</c:v>
                      </c:pt>
                      <c:pt idx="4220">
                        <c:v>7</c:v>
                      </c:pt>
                      <c:pt idx="4221">
                        <c:v>9</c:v>
                      </c:pt>
                      <c:pt idx="4222">
                        <c:v>9</c:v>
                      </c:pt>
                      <c:pt idx="4223">
                        <c:v>10</c:v>
                      </c:pt>
                      <c:pt idx="4224">
                        <c:v>11</c:v>
                      </c:pt>
                      <c:pt idx="4225">
                        <c:v>12</c:v>
                      </c:pt>
                      <c:pt idx="4226">
                        <c:v>13</c:v>
                      </c:pt>
                      <c:pt idx="4227">
                        <c:v>14</c:v>
                      </c:pt>
                      <c:pt idx="4228">
                        <c:v>15</c:v>
                      </c:pt>
                      <c:pt idx="4229">
                        <c:v>16</c:v>
                      </c:pt>
                      <c:pt idx="4230">
                        <c:v>17</c:v>
                      </c:pt>
                      <c:pt idx="4231">
                        <c:v>18</c:v>
                      </c:pt>
                      <c:pt idx="4232">
                        <c:v>19</c:v>
                      </c:pt>
                      <c:pt idx="4233">
                        <c:v>20</c:v>
                      </c:pt>
                      <c:pt idx="4234">
                        <c:v>21</c:v>
                      </c:pt>
                      <c:pt idx="4235">
                        <c:v>22</c:v>
                      </c:pt>
                      <c:pt idx="4236">
                        <c:v>23</c:v>
                      </c:pt>
                      <c:pt idx="4237">
                        <c:v>24</c:v>
                      </c:pt>
                      <c:pt idx="4238">
                        <c:v>25</c:v>
                      </c:pt>
                      <c:pt idx="4239">
                        <c:v>26</c:v>
                      </c:pt>
                      <c:pt idx="4240">
                        <c:v>27</c:v>
                      </c:pt>
                      <c:pt idx="4241">
                        <c:v>28</c:v>
                      </c:pt>
                      <c:pt idx="4242">
                        <c:v>29</c:v>
                      </c:pt>
                      <c:pt idx="4243">
                        <c:v>30</c:v>
                      </c:pt>
                      <c:pt idx="4244">
                        <c:v>31</c:v>
                      </c:pt>
                      <c:pt idx="4245">
                        <c:v>32</c:v>
                      </c:pt>
                      <c:pt idx="4246">
                        <c:v>33</c:v>
                      </c:pt>
                      <c:pt idx="4247">
                        <c:v>34</c:v>
                      </c:pt>
                      <c:pt idx="4248">
                        <c:v>35</c:v>
                      </c:pt>
                      <c:pt idx="4249">
                        <c:v>36</c:v>
                      </c:pt>
                      <c:pt idx="4250">
                        <c:v>37</c:v>
                      </c:pt>
                      <c:pt idx="4251">
                        <c:v>38</c:v>
                      </c:pt>
                      <c:pt idx="4252">
                        <c:v>39</c:v>
                      </c:pt>
                      <c:pt idx="4253">
                        <c:v>40</c:v>
                      </c:pt>
                      <c:pt idx="4254">
                        <c:v>41</c:v>
                      </c:pt>
                      <c:pt idx="4255">
                        <c:v>42</c:v>
                      </c:pt>
                      <c:pt idx="4256">
                        <c:v>43</c:v>
                      </c:pt>
                      <c:pt idx="4257">
                        <c:v>44</c:v>
                      </c:pt>
                      <c:pt idx="4258">
                        <c:v>45</c:v>
                      </c:pt>
                      <c:pt idx="4259">
                        <c:v>46</c:v>
                      </c:pt>
                      <c:pt idx="4260">
                        <c:v>47</c:v>
                      </c:pt>
                      <c:pt idx="4261">
                        <c:v>48</c:v>
                      </c:pt>
                      <c:pt idx="4262">
                        <c:v>49</c:v>
                      </c:pt>
                      <c:pt idx="4263">
                        <c:v>50</c:v>
                      </c:pt>
                      <c:pt idx="4264">
                        <c:v>51</c:v>
                      </c:pt>
                      <c:pt idx="4265">
                        <c:v>53</c:v>
                      </c:pt>
                      <c:pt idx="4266">
                        <c:v>54</c:v>
                      </c:pt>
                      <c:pt idx="4267">
                        <c:v>55</c:v>
                      </c:pt>
                      <c:pt idx="4268">
                        <c:v>55</c:v>
                      </c:pt>
                      <c:pt idx="4269">
                        <c:v>56</c:v>
                      </c:pt>
                      <c:pt idx="4270">
                        <c:v>57</c:v>
                      </c:pt>
                      <c:pt idx="4271">
                        <c:v>58</c:v>
                      </c:pt>
                      <c:pt idx="4272">
                        <c:v>59</c:v>
                      </c:pt>
                      <c:pt idx="4273">
                        <c:v>60</c:v>
                      </c:pt>
                      <c:pt idx="4274">
                        <c:v>61</c:v>
                      </c:pt>
                      <c:pt idx="4275">
                        <c:v>62</c:v>
                      </c:pt>
                      <c:pt idx="4276">
                        <c:v>64</c:v>
                      </c:pt>
                      <c:pt idx="4277">
                        <c:v>64</c:v>
                      </c:pt>
                      <c:pt idx="4278">
                        <c:v>65</c:v>
                      </c:pt>
                      <c:pt idx="4279">
                        <c:v>67</c:v>
                      </c:pt>
                      <c:pt idx="4280">
                        <c:v>67</c:v>
                      </c:pt>
                      <c:pt idx="4281">
                        <c:v>68</c:v>
                      </c:pt>
                      <c:pt idx="4282">
                        <c:v>69</c:v>
                      </c:pt>
                      <c:pt idx="4283">
                        <c:v>70</c:v>
                      </c:pt>
                      <c:pt idx="4284">
                        <c:v>71</c:v>
                      </c:pt>
                      <c:pt idx="4285">
                        <c:v>72</c:v>
                      </c:pt>
                      <c:pt idx="4286">
                        <c:v>73</c:v>
                      </c:pt>
                      <c:pt idx="4287">
                        <c:v>74</c:v>
                      </c:pt>
                      <c:pt idx="4288">
                        <c:v>75</c:v>
                      </c:pt>
                      <c:pt idx="4289">
                        <c:v>76</c:v>
                      </c:pt>
                      <c:pt idx="4290">
                        <c:v>77</c:v>
                      </c:pt>
                      <c:pt idx="4291">
                        <c:v>78</c:v>
                      </c:pt>
                      <c:pt idx="4292">
                        <c:v>79</c:v>
                      </c:pt>
                      <c:pt idx="4293">
                        <c:v>80</c:v>
                      </c:pt>
                      <c:pt idx="4294">
                        <c:v>81</c:v>
                      </c:pt>
                      <c:pt idx="4295">
                        <c:v>82</c:v>
                      </c:pt>
                      <c:pt idx="4296">
                        <c:v>83</c:v>
                      </c:pt>
                      <c:pt idx="4297">
                        <c:v>84</c:v>
                      </c:pt>
                      <c:pt idx="4298">
                        <c:v>85</c:v>
                      </c:pt>
                      <c:pt idx="4299">
                        <c:v>86</c:v>
                      </c:pt>
                      <c:pt idx="4300">
                        <c:v>87</c:v>
                      </c:pt>
                      <c:pt idx="4301">
                        <c:v>88</c:v>
                      </c:pt>
                      <c:pt idx="4302">
                        <c:v>89</c:v>
                      </c:pt>
                      <c:pt idx="4303">
                        <c:v>90</c:v>
                      </c:pt>
                      <c:pt idx="4304">
                        <c:v>91</c:v>
                      </c:pt>
                      <c:pt idx="4305">
                        <c:v>92</c:v>
                      </c:pt>
                      <c:pt idx="4306">
                        <c:v>93</c:v>
                      </c:pt>
                      <c:pt idx="4307">
                        <c:v>94</c:v>
                      </c:pt>
                      <c:pt idx="4308">
                        <c:v>95</c:v>
                      </c:pt>
                      <c:pt idx="4309">
                        <c:v>96</c:v>
                      </c:pt>
                      <c:pt idx="4310">
                        <c:v>97</c:v>
                      </c:pt>
                      <c:pt idx="4311">
                        <c:v>98</c:v>
                      </c:pt>
                      <c:pt idx="4312">
                        <c:v>99</c:v>
                      </c:pt>
                      <c:pt idx="4313">
                        <c:v>100</c:v>
                      </c:pt>
                      <c:pt idx="4314">
                        <c:v>101</c:v>
                      </c:pt>
                      <c:pt idx="4315">
                        <c:v>102</c:v>
                      </c:pt>
                      <c:pt idx="4316">
                        <c:v>103</c:v>
                      </c:pt>
                      <c:pt idx="4317">
                        <c:v>104</c:v>
                      </c:pt>
                      <c:pt idx="4318">
                        <c:v>105</c:v>
                      </c:pt>
                      <c:pt idx="4319">
                        <c:v>106</c:v>
                      </c:pt>
                      <c:pt idx="4320">
                        <c:v>107</c:v>
                      </c:pt>
                      <c:pt idx="4321">
                        <c:v>108</c:v>
                      </c:pt>
                      <c:pt idx="4322">
                        <c:v>109</c:v>
                      </c:pt>
                      <c:pt idx="4323">
                        <c:v>111</c:v>
                      </c:pt>
                      <c:pt idx="4324">
                        <c:v>112</c:v>
                      </c:pt>
                      <c:pt idx="4325">
                        <c:v>112</c:v>
                      </c:pt>
                      <c:pt idx="4326">
                        <c:v>113</c:v>
                      </c:pt>
                      <c:pt idx="4327">
                        <c:v>114</c:v>
                      </c:pt>
                      <c:pt idx="4328">
                        <c:v>115</c:v>
                      </c:pt>
                      <c:pt idx="4329">
                        <c:v>116</c:v>
                      </c:pt>
                      <c:pt idx="4330">
                        <c:v>117</c:v>
                      </c:pt>
                      <c:pt idx="4331">
                        <c:v>118</c:v>
                      </c:pt>
                      <c:pt idx="4332">
                        <c:v>120</c:v>
                      </c:pt>
                      <c:pt idx="4333">
                        <c:v>120</c:v>
                      </c:pt>
                      <c:pt idx="4334">
                        <c:v>121</c:v>
                      </c:pt>
                      <c:pt idx="4335">
                        <c:v>122</c:v>
                      </c:pt>
                      <c:pt idx="4336">
                        <c:v>124</c:v>
                      </c:pt>
                      <c:pt idx="4337">
                        <c:v>124</c:v>
                      </c:pt>
                      <c:pt idx="4338">
                        <c:v>125</c:v>
                      </c:pt>
                      <c:pt idx="4339">
                        <c:v>126</c:v>
                      </c:pt>
                      <c:pt idx="4340">
                        <c:v>127</c:v>
                      </c:pt>
                      <c:pt idx="4341">
                        <c:v>128</c:v>
                      </c:pt>
                      <c:pt idx="4342">
                        <c:v>129</c:v>
                      </c:pt>
                      <c:pt idx="4343">
                        <c:v>130</c:v>
                      </c:pt>
                      <c:pt idx="4344">
                        <c:v>131</c:v>
                      </c:pt>
                      <c:pt idx="4345">
                        <c:v>132</c:v>
                      </c:pt>
                      <c:pt idx="4346">
                        <c:v>133</c:v>
                      </c:pt>
                      <c:pt idx="4347">
                        <c:v>134</c:v>
                      </c:pt>
                      <c:pt idx="4348">
                        <c:v>135</c:v>
                      </c:pt>
                      <c:pt idx="4349">
                        <c:v>136</c:v>
                      </c:pt>
                      <c:pt idx="4350">
                        <c:v>137</c:v>
                      </c:pt>
                      <c:pt idx="4351">
                        <c:v>138</c:v>
                      </c:pt>
                      <c:pt idx="4352">
                        <c:v>139</c:v>
                      </c:pt>
                      <c:pt idx="4353">
                        <c:v>140</c:v>
                      </c:pt>
                      <c:pt idx="4354">
                        <c:v>141</c:v>
                      </c:pt>
                      <c:pt idx="4355">
                        <c:v>142</c:v>
                      </c:pt>
                      <c:pt idx="4356">
                        <c:v>143</c:v>
                      </c:pt>
                      <c:pt idx="4357">
                        <c:v>144</c:v>
                      </c:pt>
                      <c:pt idx="4358">
                        <c:v>145</c:v>
                      </c:pt>
                      <c:pt idx="4359">
                        <c:v>146</c:v>
                      </c:pt>
                      <c:pt idx="4360">
                        <c:v>147</c:v>
                      </c:pt>
                      <c:pt idx="4361">
                        <c:v>148</c:v>
                      </c:pt>
                      <c:pt idx="4362">
                        <c:v>149</c:v>
                      </c:pt>
                      <c:pt idx="4363">
                        <c:v>150</c:v>
                      </c:pt>
                      <c:pt idx="4364">
                        <c:v>151</c:v>
                      </c:pt>
                      <c:pt idx="4365">
                        <c:v>152</c:v>
                      </c:pt>
                      <c:pt idx="4366">
                        <c:v>153</c:v>
                      </c:pt>
                      <c:pt idx="4367">
                        <c:v>154</c:v>
                      </c:pt>
                      <c:pt idx="4368">
                        <c:v>155</c:v>
                      </c:pt>
                      <c:pt idx="4369">
                        <c:v>157</c:v>
                      </c:pt>
                      <c:pt idx="4370">
                        <c:v>157</c:v>
                      </c:pt>
                      <c:pt idx="4371">
                        <c:v>159</c:v>
                      </c:pt>
                      <c:pt idx="4372">
                        <c:v>159</c:v>
                      </c:pt>
                      <c:pt idx="4373">
                        <c:v>160</c:v>
                      </c:pt>
                      <c:pt idx="4374">
                        <c:v>161</c:v>
                      </c:pt>
                      <c:pt idx="4375">
                        <c:v>162</c:v>
                      </c:pt>
                      <c:pt idx="4376">
                        <c:v>164</c:v>
                      </c:pt>
                      <c:pt idx="4377">
                        <c:v>164</c:v>
                      </c:pt>
                      <c:pt idx="4378">
                        <c:v>165</c:v>
                      </c:pt>
                      <c:pt idx="4379">
                        <c:v>167</c:v>
                      </c:pt>
                      <c:pt idx="4380">
                        <c:v>167</c:v>
                      </c:pt>
                      <c:pt idx="4381">
                        <c:v>168</c:v>
                      </c:pt>
                      <c:pt idx="4382">
                        <c:v>169</c:v>
                      </c:pt>
                      <c:pt idx="4383">
                        <c:v>170</c:v>
                      </c:pt>
                      <c:pt idx="4384">
                        <c:v>171</c:v>
                      </c:pt>
                      <c:pt idx="4385">
                        <c:v>172</c:v>
                      </c:pt>
                      <c:pt idx="4386">
                        <c:v>173</c:v>
                      </c:pt>
                      <c:pt idx="4387">
                        <c:v>174</c:v>
                      </c:pt>
                      <c:pt idx="4388">
                        <c:v>175</c:v>
                      </c:pt>
                      <c:pt idx="4389">
                        <c:v>176</c:v>
                      </c:pt>
                      <c:pt idx="4390">
                        <c:v>177</c:v>
                      </c:pt>
                      <c:pt idx="4391">
                        <c:v>178</c:v>
                      </c:pt>
                      <c:pt idx="4392">
                        <c:v>179</c:v>
                      </c:pt>
                      <c:pt idx="4393">
                        <c:v>180</c:v>
                      </c:pt>
                      <c:pt idx="4394">
                        <c:v>181</c:v>
                      </c:pt>
                      <c:pt idx="4395">
                        <c:v>182</c:v>
                      </c:pt>
                      <c:pt idx="4396">
                        <c:v>183</c:v>
                      </c:pt>
                      <c:pt idx="4397">
                        <c:v>184</c:v>
                      </c:pt>
                      <c:pt idx="4398">
                        <c:v>185</c:v>
                      </c:pt>
                      <c:pt idx="4399">
                        <c:v>186</c:v>
                      </c:pt>
                      <c:pt idx="4400">
                        <c:v>187</c:v>
                      </c:pt>
                      <c:pt idx="4401">
                        <c:v>188</c:v>
                      </c:pt>
                      <c:pt idx="4402">
                        <c:v>189</c:v>
                      </c:pt>
                      <c:pt idx="4403">
                        <c:v>190</c:v>
                      </c:pt>
                      <c:pt idx="4404">
                        <c:v>191</c:v>
                      </c:pt>
                      <c:pt idx="4405">
                        <c:v>192</c:v>
                      </c:pt>
                      <c:pt idx="4406">
                        <c:v>193</c:v>
                      </c:pt>
                      <c:pt idx="4407">
                        <c:v>194</c:v>
                      </c:pt>
                      <c:pt idx="4408">
                        <c:v>195</c:v>
                      </c:pt>
                      <c:pt idx="4409">
                        <c:v>196</c:v>
                      </c:pt>
                      <c:pt idx="4410">
                        <c:v>197</c:v>
                      </c:pt>
                      <c:pt idx="4411">
                        <c:v>198</c:v>
                      </c:pt>
                      <c:pt idx="4412">
                        <c:v>199</c:v>
                      </c:pt>
                      <c:pt idx="4413">
                        <c:v>200</c:v>
                      </c:pt>
                      <c:pt idx="4414">
                        <c:v>201</c:v>
                      </c:pt>
                      <c:pt idx="4415">
                        <c:v>202</c:v>
                      </c:pt>
                      <c:pt idx="4416">
                        <c:v>203</c:v>
                      </c:pt>
                      <c:pt idx="4417">
                        <c:v>204</c:v>
                      </c:pt>
                      <c:pt idx="4418">
                        <c:v>205</c:v>
                      </c:pt>
                      <c:pt idx="4419">
                        <c:v>206</c:v>
                      </c:pt>
                      <c:pt idx="4420">
                        <c:v>206</c:v>
                      </c:pt>
                      <c:pt idx="4421">
                        <c:v>209</c:v>
                      </c:pt>
                      <c:pt idx="4422">
                        <c:v>209</c:v>
                      </c:pt>
                      <c:pt idx="4423">
                        <c:v>211</c:v>
                      </c:pt>
                      <c:pt idx="4424">
                        <c:v>211</c:v>
                      </c:pt>
                      <c:pt idx="4425">
                        <c:v>212</c:v>
                      </c:pt>
                      <c:pt idx="4426">
                        <c:v>213</c:v>
                      </c:pt>
                      <c:pt idx="4427">
                        <c:v>214</c:v>
                      </c:pt>
                      <c:pt idx="4428">
                        <c:v>215</c:v>
                      </c:pt>
                      <c:pt idx="4429">
                        <c:v>216</c:v>
                      </c:pt>
                      <c:pt idx="4430">
                        <c:v>217</c:v>
                      </c:pt>
                      <c:pt idx="4431">
                        <c:v>218</c:v>
                      </c:pt>
                      <c:pt idx="4432">
                        <c:v>219</c:v>
                      </c:pt>
                      <c:pt idx="4433">
                        <c:v>220</c:v>
                      </c:pt>
                      <c:pt idx="4434">
                        <c:v>221</c:v>
                      </c:pt>
                      <c:pt idx="4435">
                        <c:v>222</c:v>
                      </c:pt>
                      <c:pt idx="4436">
                        <c:v>223</c:v>
                      </c:pt>
                      <c:pt idx="4437">
                        <c:v>224</c:v>
                      </c:pt>
                      <c:pt idx="4438">
                        <c:v>225</c:v>
                      </c:pt>
                      <c:pt idx="4439">
                        <c:v>226</c:v>
                      </c:pt>
                      <c:pt idx="4440">
                        <c:v>227</c:v>
                      </c:pt>
                      <c:pt idx="4441">
                        <c:v>228</c:v>
                      </c:pt>
                      <c:pt idx="4442">
                        <c:v>229</c:v>
                      </c:pt>
                      <c:pt idx="4443">
                        <c:v>230</c:v>
                      </c:pt>
                      <c:pt idx="4444">
                        <c:v>231</c:v>
                      </c:pt>
                      <c:pt idx="4445">
                        <c:v>232</c:v>
                      </c:pt>
                      <c:pt idx="4446">
                        <c:v>233</c:v>
                      </c:pt>
                      <c:pt idx="4447">
                        <c:v>234</c:v>
                      </c:pt>
                      <c:pt idx="4448">
                        <c:v>235</c:v>
                      </c:pt>
                      <c:pt idx="4449">
                        <c:v>236</c:v>
                      </c:pt>
                      <c:pt idx="4450">
                        <c:v>237</c:v>
                      </c:pt>
                      <c:pt idx="4451">
                        <c:v>238</c:v>
                      </c:pt>
                      <c:pt idx="4452">
                        <c:v>239</c:v>
                      </c:pt>
                      <c:pt idx="4453">
                        <c:v>240</c:v>
                      </c:pt>
                      <c:pt idx="4454">
                        <c:v>241</c:v>
                      </c:pt>
                      <c:pt idx="4455">
                        <c:v>242</c:v>
                      </c:pt>
                      <c:pt idx="4456">
                        <c:v>243</c:v>
                      </c:pt>
                      <c:pt idx="4457">
                        <c:v>244</c:v>
                      </c:pt>
                      <c:pt idx="4458">
                        <c:v>245</c:v>
                      </c:pt>
                      <c:pt idx="4459">
                        <c:v>245</c:v>
                      </c:pt>
                      <c:pt idx="4460">
                        <c:v>247</c:v>
                      </c:pt>
                      <c:pt idx="4461">
                        <c:v>248</c:v>
                      </c:pt>
                      <c:pt idx="4462">
                        <c:v>249</c:v>
                      </c:pt>
                      <c:pt idx="4463">
                        <c:v>251</c:v>
                      </c:pt>
                      <c:pt idx="4464">
                        <c:v>251</c:v>
                      </c:pt>
                      <c:pt idx="4465">
                        <c:v>252</c:v>
                      </c:pt>
                      <c:pt idx="4466">
                        <c:v>254</c:v>
                      </c:pt>
                      <c:pt idx="4467">
                        <c:v>254</c:v>
                      </c:pt>
                      <c:pt idx="4468">
                        <c:v>255</c:v>
                      </c:pt>
                      <c:pt idx="4469">
                        <c:v>256</c:v>
                      </c:pt>
                      <c:pt idx="4470">
                        <c:v>258</c:v>
                      </c:pt>
                      <c:pt idx="4471">
                        <c:v>258</c:v>
                      </c:pt>
                      <c:pt idx="4472">
                        <c:v>259</c:v>
                      </c:pt>
                      <c:pt idx="4473">
                        <c:v>260</c:v>
                      </c:pt>
                      <c:pt idx="4474">
                        <c:v>261</c:v>
                      </c:pt>
                      <c:pt idx="4475">
                        <c:v>262</c:v>
                      </c:pt>
                      <c:pt idx="4476">
                        <c:v>263</c:v>
                      </c:pt>
                      <c:pt idx="4477">
                        <c:v>264</c:v>
                      </c:pt>
                      <c:pt idx="4478">
                        <c:v>265</c:v>
                      </c:pt>
                      <c:pt idx="4479">
                        <c:v>266</c:v>
                      </c:pt>
                      <c:pt idx="4480">
                        <c:v>267</c:v>
                      </c:pt>
                      <c:pt idx="4481">
                        <c:v>268</c:v>
                      </c:pt>
                      <c:pt idx="4482">
                        <c:v>269</c:v>
                      </c:pt>
                      <c:pt idx="4483">
                        <c:v>270</c:v>
                      </c:pt>
                      <c:pt idx="4484">
                        <c:v>271</c:v>
                      </c:pt>
                      <c:pt idx="4485">
                        <c:v>272</c:v>
                      </c:pt>
                      <c:pt idx="4486">
                        <c:v>273</c:v>
                      </c:pt>
                      <c:pt idx="4487">
                        <c:v>274</c:v>
                      </c:pt>
                      <c:pt idx="4488">
                        <c:v>275</c:v>
                      </c:pt>
                      <c:pt idx="4489">
                        <c:v>276</c:v>
                      </c:pt>
                      <c:pt idx="4490">
                        <c:v>277</c:v>
                      </c:pt>
                      <c:pt idx="4491">
                        <c:v>278</c:v>
                      </c:pt>
                      <c:pt idx="4492">
                        <c:v>279</c:v>
                      </c:pt>
                      <c:pt idx="4493">
                        <c:v>280</c:v>
                      </c:pt>
                      <c:pt idx="4494">
                        <c:v>281</c:v>
                      </c:pt>
                      <c:pt idx="4495">
                        <c:v>282</c:v>
                      </c:pt>
                      <c:pt idx="4496">
                        <c:v>283</c:v>
                      </c:pt>
                      <c:pt idx="4497">
                        <c:v>284</c:v>
                      </c:pt>
                      <c:pt idx="4498">
                        <c:v>285</c:v>
                      </c:pt>
                      <c:pt idx="4499">
                        <c:v>286</c:v>
                      </c:pt>
                      <c:pt idx="4500">
                        <c:v>287</c:v>
                      </c:pt>
                      <c:pt idx="4501">
                        <c:v>288</c:v>
                      </c:pt>
                      <c:pt idx="4502">
                        <c:v>289</c:v>
                      </c:pt>
                      <c:pt idx="4503">
                        <c:v>290</c:v>
                      </c:pt>
                      <c:pt idx="4504">
                        <c:v>290</c:v>
                      </c:pt>
                      <c:pt idx="4505">
                        <c:v>293</c:v>
                      </c:pt>
                      <c:pt idx="4506">
                        <c:v>293</c:v>
                      </c:pt>
                      <c:pt idx="4507">
                        <c:v>294</c:v>
                      </c:pt>
                      <c:pt idx="4508">
                        <c:v>295</c:v>
                      </c:pt>
                      <c:pt idx="4509">
                        <c:v>296</c:v>
                      </c:pt>
                      <c:pt idx="4510">
                        <c:v>298</c:v>
                      </c:pt>
                      <c:pt idx="4511">
                        <c:v>298</c:v>
                      </c:pt>
                      <c:pt idx="4512">
                        <c:v>299</c:v>
                      </c:pt>
                      <c:pt idx="4513">
                        <c:v>0</c:v>
                      </c:pt>
                      <c:pt idx="4514">
                        <c:v>1</c:v>
                      </c:pt>
                      <c:pt idx="4515">
                        <c:v>2</c:v>
                      </c:pt>
                      <c:pt idx="4516">
                        <c:v>3</c:v>
                      </c:pt>
                      <c:pt idx="4517">
                        <c:v>3</c:v>
                      </c:pt>
                      <c:pt idx="4518">
                        <c:v>5</c:v>
                      </c:pt>
                      <c:pt idx="4519">
                        <c:v>5</c:v>
                      </c:pt>
                      <c:pt idx="4520">
                        <c:v>6</c:v>
                      </c:pt>
                      <c:pt idx="4521">
                        <c:v>7</c:v>
                      </c:pt>
                      <c:pt idx="4522">
                        <c:v>8</c:v>
                      </c:pt>
                      <c:pt idx="4523">
                        <c:v>9</c:v>
                      </c:pt>
                      <c:pt idx="4524">
                        <c:v>10</c:v>
                      </c:pt>
                      <c:pt idx="4525">
                        <c:v>11</c:v>
                      </c:pt>
                      <c:pt idx="4526">
                        <c:v>12</c:v>
                      </c:pt>
                      <c:pt idx="4527">
                        <c:v>13</c:v>
                      </c:pt>
                      <c:pt idx="4528">
                        <c:v>14</c:v>
                      </c:pt>
                      <c:pt idx="4529">
                        <c:v>16</c:v>
                      </c:pt>
                      <c:pt idx="4530">
                        <c:v>17</c:v>
                      </c:pt>
                      <c:pt idx="4531">
                        <c:v>18</c:v>
                      </c:pt>
                      <c:pt idx="4532">
                        <c:v>19</c:v>
                      </c:pt>
                      <c:pt idx="4533">
                        <c:v>20</c:v>
                      </c:pt>
                      <c:pt idx="4534">
                        <c:v>20</c:v>
                      </c:pt>
                      <c:pt idx="4535">
                        <c:v>21</c:v>
                      </c:pt>
                      <c:pt idx="4536">
                        <c:v>22</c:v>
                      </c:pt>
                      <c:pt idx="4537">
                        <c:v>23</c:v>
                      </c:pt>
                      <c:pt idx="4538">
                        <c:v>24</c:v>
                      </c:pt>
                      <c:pt idx="4539">
                        <c:v>25</c:v>
                      </c:pt>
                      <c:pt idx="4540">
                        <c:v>26</c:v>
                      </c:pt>
                      <c:pt idx="4541">
                        <c:v>27</c:v>
                      </c:pt>
                      <c:pt idx="4542">
                        <c:v>28</c:v>
                      </c:pt>
                      <c:pt idx="4543">
                        <c:v>30</c:v>
                      </c:pt>
                      <c:pt idx="4544">
                        <c:v>31</c:v>
                      </c:pt>
                      <c:pt idx="4545">
                        <c:v>32</c:v>
                      </c:pt>
                      <c:pt idx="4546">
                        <c:v>33</c:v>
                      </c:pt>
                      <c:pt idx="4547">
                        <c:v>34</c:v>
                      </c:pt>
                      <c:pt idx="4548">
                        <c:v>34</c:v>
                      </c:pt>
                      <c:pt idx="4549">
                        <c:v>35</c:v>
                      </c:pt>
                      <c:pt idx="4550">
                        <c:v>36</c:v>
                      </c:pt>
                      <c:pt idx="4551">
                        <c:v>37</c:v>
                      </c:pt>
                      <c:pt idx="4552">
                        <c:v>38</c:v>
                      </c:pt>
                      <c:pt idx="4553">
                        <c:v>39</c:v>
                      </c:pt>
                      <c:pt idx="4554">
                        <c:v>40</c:v>
                      </c:pt>
                      <c:pt idx="4555">
                        <c:v>41</c:v>
                      </c:pt>
                      <c:pt idx="4556">
                        <c:v>42</c:v>
                      </c:pt>
                      <c:pt idx="4557">
                        <c:v>43</c:v>
                      </c:pt>
                      <c:pt idx="4558">
                        <c:v>45</c:v>
                      </c:pt>
                      <c:pt idx="4559">
                        <c:v>46</c:v>
                      </c:pt>
                      <c:pt idx="4560">
                        <c:v>47</c:v>
                      </c:pt>
                      <c:pt idx="4561">
                        <c:v>48</c:v>
                      </c:pt>
                      <c:pt idx="4562">
                        <c:v>49</c:v>
                      </c:pt>
                      <c:pt idx="4563">
                        <c:v>49</c:v>
                      </c:pt>
                      <c:pt idx="4564">
                        <c:v>51</c:v>
                      </c:pt>
                      <c:pt idx="4565">
                        <c:v>51</c:v>
                      </c:pt>
                      <c:pt idx="4566">
                        <c:v>52</c:v>
                      </c:pt>
                      <c:pt idx="4567">
                        <c:v>53</c:v>
                      </c:pt>
                      <c:pt idx="4568">
                        <c:v>54</c:v>
                      </c:pt>
                      <c:pt idx="4569">
                        <c:v>55</c:v>
                      </c:pt>
                      <c:pt idx="4570">
                        <c:v>56</c:v>
                      </c:pt>
                      <c:pt idx="4571">
                        <c:v>57</c:v>
                      </c:pt>
                      <c:pt idx="4572">
                        <c:v>58</c:v>
                      </c:pt>
                      <c:pt idx="4573">
                        <c:v>59</c:v>
                      </c:pt>
                      <c:pt idx="4574">
                        <c:v>60</c:v>
                      </c:pt>
                      <c:pt idx="4575">
                        <c:v>62</c:v>
                      </c:pt>
                      <c:pt idx="4576">
                        <c:v>63</c:v>
                      </c:pt>
                      <c:pt idx="4577">
                        <c:v>64</c:v>
                      </c:pt>
                      <c:pt idx="4578">
                        <c:v>65</c:v>
                      </c:pt>
                      <c:pt idx="4579">
                        <c:v>65</c:v>
                      </c:pt>
                      <c:pt idx="4580">
                        <c:v>66</c:v>
                      </c:pt>
                      <c:pt idx="4581">
                        <c:v>67</c:v>
                      </c:pt>
                      <c:pt idx="4582">
                        <c:v>68</c:v>
                      </c:pt>
                      <c:pt idx="4583">
                        <c:v>69</c:v>
                      </c:pt>
                      <c:pt idx="4584">
                        <c:v>70</c:v>
                      </c:pt>
                      <c:pt idx="4585">
                        <c:v>71</c:v>
                      </c:pt>
                      <c:pt idx="4586">
                        <c:v>72</c:v>
                      </c:pt>
                      <c:pt idx="4587">
                        <c:v>73</c:v>
                      </c:pt>
                      <c:pt idx="4588">
                        <c:v>75</c:v>
                      </c:pt>
                      <c:pt idx="4589">
                        <c:v>76</c:v>
                      </c:pt>
                      <c:pt idx="4590">
                        <c:v>77</c:v>
                      </c:pt>
                      <c:pt idx="4591">
                        <c:v>78</c:v>
                      </c:pt>
                      <c:pt idx="4592">
                        <c:v>78</c:v>
                      </c:pt>
                      <c:pt idx="4593">
                        <c:v>79</c:v>
                      </c:pt>
                      <c:pt idx="4594">
                        <c:v>80</c:v>
                      </c:pt>
                      <c:pt idx="4595">
                        <c:v>81</c:v>
                      </c:pt>
                      <c:pt idx="4596">
                        <c:v>82</c:v>
                      </c:pt>
                      <c:pt idx="4597">
                        <c:v>83</c:v>
                      </c:pt>
                      <c:pt idx="4598">
                        <c:v>84</c:v>
                      </c:pt>
                      <c:pt idx="4599">
                        <c:v>85</c:v>
                      </c:pt>
                      <c:pt idx="4600">
                        <c:v>86</c:v>
                      </c:pt>
                      <c:pt idx="4601">
                        <c:v>87</c:v>
                      </c:pt>
                      <c:pt idx="4602">
                        <c:v>89</c:v>
                      </c:pt>
                      <c:pt idx="4603">
                        <c:v>90</c:v>
                      </c:pt>
                      <c:pt idx="4604">
                        <c:v>91</c:v>
                      </c:pt>
                      <c:pt idx="4605">
                        <c:v>92</c:v>
                      </c:pt>
                      <c:pt idx="4606">
                        <c:v>92</c:v>
                      </c:pt>
                      <c:pt idx="4607">
                        <c:v>93</c:v>
                      </c:pt>
                      <c:pt idx="4608">
                        <c:v>94</c:v>
                      </c:pt>
                      <c:pt idx="4609">
                        <c:v>95</c:v>
                      </c:pt>
                      <c:pt idx="4610">
                        <c:v>96</c:v>
                      </c:pt>
                      <c:pt idx="4611">
                        <c:v>97</c:v>
                      </c:pt>
                      <c:pt idx="4612">
                        <c:v>98</c:v>
                      </c:pt>
                      <c:pt idx="4613">
                        <c:v>99</c:v>
                      </c:pt>
                      <c:pt idx="4614">
                        <c:v>100</c:v>
                      </c:pt>
                      <c:pt idx="4615">
                        <c:v>102</c:v>
                      </c:pt>
                      <c:pt idx="4616">
                        <c:v>103</c:v>
                      </c:pt>
                      <c:pt idx="4617">
                        <c:v>104</c:v>
                      </c:pt>
                      <c:pt idx="4618">
                        <c:v>104</c:v>
                      </c:pt>
                      <c:pt idx="4619">
                        <c:v>105</c:v>
                      </c:pt>
                      <c:pt idx="4620">
                        <c:v>106</c:v>
                      </c:pt>
                      <c:pt idx="4621">
                        <c:v>107</c:v>
                      </c:pt>
                      <c:pt idx="4622">
                        <c:v>108</c:v>
                      </c:pt>
                      <c:pt idx="4623">
                        <c:v>109</c:v>
                      </c:pt>
                      <c:pt idx="4624">
                        <c:v>110</c:v>
                      </c:pt>
                      <c:pt idx="4625">
                        <c:v>111</c:v>
                      </c:pt>
                      <c:pt idx="4626">
                        <c:v>113</c:v>
                      </c:pt>
                      <c:pt idx="4627">
                        <c:v>114</c:v>
                      </c:pt>
                      <c:pt idx="4628">
                        <c:v>115</c:v>
                      </c:pt>
                      <c:pt idx="4629">
                        <c:v>115</c:v>
                      </c:pt>
                      <c:pt idx="4630">
                        <c:v>116</c:v>
                      </c:pt>
                      <c:pt idx="4631">
                        <c:v>117</c:v>
                      </c:pt>
                      <c:pt idx="4632">
                        <c:v>118</c:v>
                      </c:pt>
                      <c:pt idx="4633">
                        <c:v>119</c:v>
                      </c:pt>
                      <c:pt idx="4634">
                        <c:v>120</c:v>
                      </c:pt>
                      <c:pt idx="4635">
                        <c:v>121</c:v>
                      </c:pt>
                      <c:pt idx="4636">
                        <c:v>122</c:v>
                      </c:pt>
                      <c:pt idx="4637">
                        <c:v>124</c:v>
                      </c:pt>
                      <c:pt idx="4638">
                        <c:v>125</c:v>
                      </c:pt>
                      <c:pt idx="4639">
                        <c:v>126</c:v>
                      </c:pt>
                      <c:pt idx="4640">
                        <c:v>126</c:v>
                      </c:pt>
                      <c:pt idx="4641">
                        <c:v>127</c:v>
                      </c:pt>
                      <c:pt idx="4642">
                        <c:v>128</c:v>
                      </c:pt>
                      <c:pt idx="4643">
                        <c:v>129</c:v>
                      </c:pt>
                      <c:pt idx="4644">
                        <c:v>130</c:v>
                      </c:pt>
                      <c:pt idx="4645">
                        <c:v>131</c:v>
                      </c:pt>
                      <c:pt idx="4646">
                        <c:v>132</c:v>
                      </c:pt>
                      <c:pt idx="4647">
                        <c:v>134</c:v>
                      </c:pt>
                      <c:pt idx="4648">
                        <c:v>135</c:v>
                      </c:pt>
                      <c:pt idx="4649">
                        <c:v>135</c:v>
                      </c:pt>
                      <c:pt idx="4650">
                        <c:v>136</c:v>
                      </c:pt>
                      <c:pt idx="4651">
                        <c:v>137</c:v>
                      </c:pt>
                      <c:pt idx="4652">
                        <c:v>138</c:v>
                      </c:pt>
                      <c:pt idx="4653">
                        <c:v>139</c:v>
                      </c:pt>
                      <c:pt idx="4654">
                        <c:v>140</c:v>
                      </c:pt>
                      <c:pt idx="4655">
                        <c:v>141</c:v>
                      </c:pt>
                      <c:pt idx="4656">
                        <c:v>142</c:v>
                      </c:pt>
                      <c:pt idx="4657">
                        <c:v>144</c:v>
                      </c:pt>
                      <c:pt idx="4658">
                        <c:v>145</c:v>
                      </c:pt>
                      <c:pt idx="4659">
                        <c:v>145</c:v>
                      </c:pt>
                      <c:pt idx="4660">
                        <c:v>146</c:v>
                      </c:pt>
                      <c:pt idx="4661">
                        <c:v>147</c:v>
                      </c:pt>
                      <c:pt idx="4662">
                        <c:v>148</c:v>
                      </c:pt>
                      <c:pt idx="4663">
                        <c:v>149</c:v>
                      </c:pt>
                      <c:pt idx="4664">
                        <c:v>150</c:v>
                      </c:pt>
                      <c:pt idx="4665">
                        <c:v>151</c:v>
                      </c:pt>
                      <c:pt idx="4666">
                        <c:v>152</c:v>
                      </c:pt>
                      <c:pt idx="4667">
                        <c:v>154</c:v>
                      </c:pt>
                      <c:pt idx="4668">
                        <c:v>155</c:v>
                      </c:pt>
                      <c:pt idx="4669">
                        <c:v>155</c:v>
                      </c:pt>
                      <c:pt idx="4670">
                        <c:v>156</c:v>
                      </c:pt>
                      <c:pt idx="4671">
                        <c:v>157</c:v>
                      </c:pt>
                      <c:pt idx="4672">
                        <c:v>158</c:v>
                      </c:pt>
                      <c:pt idx="4673">
                        <c:v>159</c:v>
                      </c:pt>
                      <c:pt idx="4674">
                        <c:v>160</c:v>
                      </c:pt>
                      <c:pt idx="4675">
                        <c:v>161</c:v>
                      </c:pt>
                      <c:pt idx="4676">
                        <c:v>163</c:v>
                      </c:pt>
                      <c:pt idx="4677">
                        <c:v>164</c:v>
                      </c:pt>
                      <c:pt idx="4678">
                        <c:v>164</c:v>
                      </c:pt>
                      <c:pt idx="4679">
                        <c:v>165</c:v>
                      </c:pt>
                      <c:pt idx="4680">
                        <c:v>166</c:v>
                      </c:pt>
                      <c:pt idx="4681">
                        <c:v>167</c:v>
                      </c:pt>
                      <c:pt idx="4682">
                        <c:v>168</c:v>
                      </c:pt>
                      <c:pt idx="4683">
                        <c:v>169</c:v>
                      </c:pt>
                      <c:pt idx="4684">
                        <c:v>170</c:v>
                      </c:pt>
                      <c:pt idx="4685">
                        <c:v>172</c:v>
                      </c:pt>
                      <c:pt idx="4686">
                        <c:v>173</c:v>
                      </c:pt>
                      <c:pt idx="4687">
                        <c:v>173</c:v>
                      </c:pt>
                      <c:pt idx="4688">
                        <c:v>174</c:v>
                      </c:pt>
                      <c:pt idx="4689">
                        <c:v>175</c:v>
                      </c:pt>
                      <c:pt idx="4690">
                        <c:v>176</c:v>
                      </c:pt>
                      <c:pt idx="4691">
                        <c:v>177</c:v>
                      </c:pt>
                      <c:pt idx="4692">
                        <c:v>178</c:v>
                      </c:pt>
                      <c:pt idx="4693">
                        <c:v>179</c:v>
                      </c:pt>
                      <c:pt idx="4694">
                        <c:v>181</c:v>
                      </c:pt>
                      <c:pt idx="4695">
                        <c:v>182</c:v>
                      </c:pt>
                      <c:pt idx="4696">
                        <c:v>182</c:v>
                      </c:pt>
                      <c:pt idx="4697">
                        <c:v>183</c:v>
                      </c:pt>
                      <c:pt idx="4698">
                        <c:v>184</c:v>
                      </c:pt>
                      <c:pt idx="4699">
                        <c:v>185</c:v>
                      </c:pt>
                      <c:pt idx="4700">
                        <c:v>186</c:v>
                      </c:pt>
                      <c:pt idx="4701">
                        <c:v>187</c:v>
                      </c:pt>
                      <c:pt idx="4702">
                        <c:v>188</c:v>
                      </c:pt>
                      <c:pt idx="4703">
                        <c:v>189</c:v>
                      </c:pt>
                      <c:pt idx="4704">
                        <c:v>191</c:v>
                      </c:pt>
                      <c:pt idx="4705">
                        <c:v>192</c:v>
                      </c:pt>
                      <c:pt idx="4706">
                        <c:v>192</c:v>
                      </c:pt>
                      <c:pt idx="4707">
                        <c:v>193</c:v>
                      </c:pt>
                      <c:pt idx="4708">
                        <c:v>194</c:v>
                      </c:pt>
                      <c:pt idx="4709">
                        <c:v>195</c:v>
                      </c:pt>
                      <c:pt idx="4710">
                        <c:v>196</c:v>
                      </c:pt>
                      <c:pt idx="4711">
                        <c:v>197</c:v>
                      </c:pt>
                      <c:pt idx="4712">
                        <c:v>198</c:v>
                      </c:pt>
                      <c:pt idx="4713">
                        <c:v>200</c:v>
                      </c:pt>
                      <c:pt idx="4714">
                        <c:v>201</c:v>
                      </c:pt>
                      <c:pt idx="4715">
                        <c:v>202</c:v>
                      </c:pt>
                      <c:pt idx="4716">
                        <c:v>202</c:v>
                      </c:pt>
                      <c:pt idx="4717">
                        <c:v>203</c:v>
                      </c:pt>
                      <c:pt idx="4718">
                        <c:v>204</c:v>
                      </c:pt>
                      <c:pt idx="4719">
                        <c:v>205</c:v>
                      </c:pt>
                      <c:pt idx="4720">
                        <c:v>206</c:v>
                      </c:pt>
                      <c:pt idx="4721">
                        <c:v>207</c:v>
                      </c:pt>
                      <c:pt idx="4722">
                        <c:v>208</c:v>
                      </c:pt>
                      <c:pt idx="4723">
                        <c:v>210</c:v>
                      </c:pt>
                      <c:pt idx="4724">
                        <c:v>211</c:v>
                      </c:pt>
                      <c:pt idx="4725">
                        <c:v>212</c:v>
                      </c:pt>
                      <c:pt idx="4726">
                        <c:v>212</c:v>
                      </c:pt>
                      <c:pt idx="4727">
                        <c:v>213</c:v>
                      </c:pt>
                      <c:pt idx="4728">
                        <c:v>214</c:v>
                      </c:pt>
                      <c:pt idx="4729">
                        <c:v>215</c:v>
                      </c:pt>
                      <c:pt idx="4730">
                        <c:v>216</c:v>
                      </c:pt>
                      <c:pt idx="4731">
                        <c:v>217</c:v>
                      </c:pt>
                      <c:pt idx="4732">
                        <c:v>218</c:v>
                      </c:pt>
                      <c:pt idx="4733">
                        <c:v>220</c:v>
                      </c:pt>
                      <c:pt idx="4734">
                        <c:v>221</c:v>
                      </c:pt>
                      <c:pt idx="4735">
                        <c:v>221</c:v>
                      </c:pt>
                      <c:pt idx="4736">
                        <c:v>222</c:v>
                      </c:pt>
                      <c:pt idx="4737">
                        <c:v>223</c:v>
                      </c:pt>
                      <c:pt idx="4738">
                        <c:v>224</c:v>
                      </c:pt>
                      <c:pt idx="4739">
                        <c:v>225</c:v>
                      </c:pt>
                      <c:pt idx="4740">
                        <c:v>226</c:v>
                      </c:pt>
                      <c:pt idx="4741">
                        <c:v>227</c:v>
                      </c:pt>
                      <c:pt idx="4742">
                        <c:v>229</c:v>
                      </c:pt>
                      <c:pt idx="4743">
                        <c:v>229</c:v>
                      </c:pt>
                      <c:pt idx="4744">
                        <c:v>230</c:v>
                      </c:pt>
                      <c:pt idx="4745">
                        <c:v>231</c:v>
                      </c:pt>
                      <c:pt idx="4746">
                        <c:v>232</c:v>
                      </c:pt>
                      <c:pt idx="4747">
                        <c:v>233</c:v>
                      </c:pt>
                      <c:pt idx="4748">
                        <c:v>234</c:v>
                      </c:pt>
                      <c:pt idx="4749">
                        <c:v>236</c:v>
                      </c:pt>
                      <c:pt idx="4750">
                        <c:v>236</c:v>
                      </c:pt>
                      <c:pt idx="4751">
                        <c:v>237</c:v>
                      </c:pt>
                      <c:pt idx="4752">
                        <c:v>238</c:v>
                      </c:pt>
                      <c:pt idx="4753">
                        <c:v>239</c:v>
                      </c:pt>
                      <c:pt idx="4754">
                        <c:v>240</c:v>
                      </c:pt>
                      <c:pt idx="4755">
                        <c:v>241</c:v>
                      </c:pt>
                      <c:pt idx="4756">
                        <c:v>242</c:v>
                      </c:pt>
                      <c:pt idx="4757">
                        <c:v>244</c:v>
                      </c:pt>
                      <c:pt idx="4758">
                        <c:v>245</c:v>
                      </c:pt>
                      <c:pt idx="4759">
                        <c:v>245</c:v>
                      </c:pt>
                      <c:pt idx="4760">
                        <c:v>246</c:v>
                      </c:pt>
                      <c:pt idx="4761">
                        <c:v>247</c:v>
                      </c:pt>
                      <c:pt idx="4762">
                        <c:v>248</c:v>
                      </c:pt>
                      <c:pt idx="4763">
                        <c:v>249</c:v>
                      </c:pt>
                      <c:pt idx="4764">
                        <c:v>250</c:v>
                      </c:pt>
                      <c:pt idx="4765">
                        <c:v>251</c:v>
                      </c:pt>
                      <c:pt idx="4766">
                        <c:v>253</c:v>
                      </c:pt>
                      <c:pt idx="4767">
                        <c:v>254</c:v>
                      </c:pt>
                      <c:pt idx="4768">
                        <c:v>254</c:v>
                      </c:pt>
                      <c:pt idx="4769">
                        <c:v>255</c:v>
                      </c:pt>
                      <c:pt idx="4770">
                        <c:v>256</c:v>
                      </c:pt>
                      <c:pt idx="4771">
                        <c:v>257</c:v>
                      </c:pt>
                      <c:pt idx="4772">
                        <c:v>258</c:v>
                      </c:pt>
                      <c:pt idx="4773">
                        <c:v>259</c:v>
                      </c:pt>
                      <c:pt idx="4774">
                        <c:v>260</c:v>
                      </c:pt>
                      <c:pt idx="4775">
                        <c:v>262</c:v>
                      </c:pt>
                      <c:pt idx="4776">
                        <c:v>263</c:v>
                      </c:pt>
                      <c:pt idx="4777">
                        <c:v>263</c:v>
                      </c:pt>
                      <c:pt idx="4778">
                        <c:v>264</c:v>
                      </c:pt>
                      <c:pt idx="4779">
                        <c:v>265</c:v>
                      </c:pt>
                      <c:pt idx="4780">
                        <c:v>266</c:v>
                      </c:pt>
                      <c:pt idx="4781">
                        <c:v>267</c:v>
                      </c:pt>
                      <c:pt idx="4782">
                        <c:v>268</c:v>
                      </c:pt>
                      <c:pt idx="4783">
                        <c:v>269</c:v>
                      </c:pt>
                      <c:pt idx="4784">
                        <c:v>271</c:v>
                      </c:pt>
                      <c:pt idx="4785">
                        <c:v>272</c:v>
                      </c:pt>
                      <c:pt idx="4786">
                        <c:v>272</c:v>
                      </c:pt>
                      <c:pt idx="4787">
                        <c:v>273</c:v>
                      </c:pt>
                      <c:pt idx="4788">
                        <c:v>274</c:v>
                      </c:pt>
                      <c:pt idx="4789">
                        <c:v>275</c:v>
                      </c:pt>
                      <c:pt idx="4790">
                        <c:v>276</c:v>
                      </c:pt>
                      <c:pt idx="4791">
                        <c:v>277</c:v>
                      </c:pt>
                      <c:pt idx="4792">
                        <c:v>279</c:v>
                      </c:pt>
                      <c:pt idx="4793">
                        <c:v>279</c:v>
                      </c:pt>
                      <c:pt idx="4794">
                        <c:v>280</c:v>
                      </c:pt>
                      <c:pt idx="4795">
                        <c:v>281</c:v>
                      </c:pt>
                      <c:pt idx="4796">
                        <c:v>282</c:v>
                      </c:pt>
                      <c:pt idx="4797">
                        <c:v>283</c:v>
                      </c:pt>
                      <c:pt idx="4798">
                        <c:v>284</c:v>
                      </c:pt>
                      <c:pt idx="4799">
                        <c:v>286</c:v>
                      </c:pt>
                      <c:pt idx="4800">
                        <c:v>287</c:v>
                      </c:pt>
                      <c:pt idx="4801">
                        <c:v>287</c:v>
                      </c:pt>
                      <c:pt idx="4802">
                        <c:v>288</c:v>
                      </c:pt>
                      <c:pt idx="4803">
                        <c:v>289</c:v>
                      </c:pt>
                      <c:pt idx="4804">
                        <c:v>290</c:v>
                      </c:pt>
                      <c:pt idx="4805">
                        <c:v>291</c:v>
                      </c:pt>
                      <c:pt idx="4806">
                        <c:v>292</c:v>
                      </c:pt>
                      <c:pt idx="4807">
                        <c:v>294</c:v>
                      </c:pt>
                      <c:pt idx="4808">
                        <c:v>295</c:v>
                      </c:pt>
                      <c:pt idx="4809">
                        <c:v>296</c:v>
                      </c:pt>
                      <c:pt idx="4810">
                        <c:v>296</c:v>
                      </c:pt>
                      <c:pt idx="4811">
                        <c:v>297</c:v>
                      </c:pt>
                      <c:pt idx="4812">
                        <c:v>298</c:v>
                      </c:pt>
                      <c:pt idx="4813">
                        <c:v>299</c:v>
                      </c:pt>
                      <c:pt idx="4814">
                        <c:v>1</c:v>
                      </c:pt>
                      <c:pt idx="4815">
                        <c:v>1</c:v>
                      </c:pt>
                      <c:pt idx="4816">
                        <c:v>2</c:v>
                      </c:pt>
                      <c:pt idx="4817">
                        <c:v>3</c:v>
                      </c:pt>
                      <c:pt idx="4818">
                        <c:v>5</c:v>
                      </c:pt>
                      <c:pt idx="4819">
                        <c:v>5</c:v>
                      </c:pt>
                      <c:pt idx="4820">
                        <c:v>6</c:v>
                      </c:pt>
                      <c:pt idx="4821">
                        <c:v>8</c:v>
                      </c:pt>
                      <c:pt idx="4822">
                        <c:v>8</c:v>
                      </c:pt>
                      <c:pt idx="4823">
                        <c:v>9</c:v>
                      </c:pt>
                      <c:pt idx="4824">
                        <c:v>10</c:v>
                      </c:pt>
                      <c:pt idx="4825">
                        <c:v>11</c:v>
                      </c:pt>
                      <c:pt idx="4826">
                        <c:v>12</c:v>
                      </c:pt>
                      <c:pt idx="4827">
                        <c:v>13</c:v>
                      </c:pt>
                      <c:pt idx="4828">
                        <c:v>15</c:v>
                      </c:pt>
                      <c:pt idx="4829">
                        <c:v>15</c:v>
                      </c:pt>
                      <c:pt idx="4830">
                        <c:v>16</c:v>
                      </c:pt>
                      <c:pt idx="4831">
                        <c:v>17</c:v>
                      </c:pt>
                      <c:pt idx="4832">
                        <c:v>18</c:v>
                      </c:pt>
                      <c:pt idx="4833">
                        <c:v>19</c:v>
                      </c:pt>
                      <c:pt idx="4834">
                        <c:v>20</c:v>
                      </c:pt>
                      <c:pt idx="4835">
                        <c:v>21</c:v>
                      </c:pt>
                      <c:pt idx="4836">
                        <c:v>22</c:v>
                      </c:pt>
                      <c:pt idx="4837">
                        <c:v>23</c:v>
                      </c:pt>
                      <c:pt idx="4838">
                        <c:v>24</c:v>
                      </c:pt>
                      <c:pt idx="4839">
                        <c:v>25</c:v>
                      </c:pt>
                      <c:pt idx="4840">
                        <c:v>26</c:v>
                      </c:pt>
                      <c:pt idx="4841">
                        <c:v>27</c:v>
                      </c:pt>
                      <c:pt idx="4842">
                        <c:v>28</c:v>
                      </c:pt>
                      <c:pt idx="4843">
                        <c:v>29</c:v>
                      </c:pt>
                      <c:pt idx="4844">
                        <c:v>30</c:v>
                      </c:pt>
                      <c:pt idx="4845">
                        <c:v>31</c:v>
                      </c:pt>
                      <c:pt idx="4846">
                        <c:v>32</c:v>
                      </c:pt>
                      <c:pt idx="4847">
                        <c:v>33</c:v>
                      </c:pt>
                      <c:pt idx="4848">
                        <c:v>34</c:v>
                      </c:pt>
                      <c:pt idx="4849">
                        <c:v>35</c:v>
                      </c:pt>
                      <c:pt idx="4850">
                        <c:v>36</c:v>
                      </c:pt>
                      <c:pt idx="4851">
                        <c:v>37</c:v>
                      </c:pt>
                      <c:pt idx="4852">
                        <c:v>38</c:v>
                      </c:pt>
                      <c:pt idx="4853">
                        <c:v>39</c:v>
                      </c:pt>
                      <c:pt idx="4854">
                        <c:v>40</c:v>
                      </c:pt>
                      <c:pt idx="4855">
                        <c:v>41</c:v>
                      </c:pt>
                      <c:pt idx="4856">
                        <c:v>42</c:v>
                      </c:pt>
                      <c:pt idx="4857">
                        <c:v>43</c:v>
                      </c:pt>
                      <c:pt idx="4858">
                        <c:v>44</c:v>
                      </c:pt>
                      <c:pt idx="4859">
                        <c:v>45</c:v>
                      </c:pt>
                      <c:pt idx="4860">
                        <c:v>46</c:v>
                      </c:pt>
                      <c:pt idx="4861">
                        <c:v>47</c:v>
                      </c:pt>
                      <c:pt idx="4862">
                        <c:v>48</c:v>
                      </c:pt>
                      <c:pt idx="4863">
                        <c:v>49</c:v>
                      </c:pt>
                      <c:pt idx="4864">
                        <c:v>50</c:v>
                      </c:pt>
                      <c:pt idx="4865">
                        <c:v>51</c:v>
                      </c:pt>
                      <c:pt idx="4866">
                        <c:v>52</c:v>
                      </c:pt>
                      <c:pt idx="4867">
                        <c:v>53</c:v>
                      </c:pt>
                      <c:pt idx="4868">
                        <c:v>54</c:v>
                      </c:pt>
                      <c:pt idx="4869">
                        <c:v>55</c:v>
                      </c:pt>
                      <c:pt idx="4870">
                        <c:v>56</c:v>
                      </c:pt>
                      <c:pt idx="4871">
                        <c:v>56</c:v>
                      </c:pt>
                      <c:pt idx="4872">
                        <c:v>57</c:v>
                      </c:pt>
                      <c:pt idx="4873">
                        <c:v>58</c:v>
                      </c:pt>
                      <c:pt idx="4874">
                        <c:v>60</c:v>
                      </c:pt>
                      <c:pt idx="4875">
                        <c:v>61</c:v>
                      </c:pt>
                      <c:pt idx="4876">
                        <c:v>62</c:v>
                      </c:pt>
                      <c:pt idx="4877">
                        <c:v>63</c:v>
                      </c:pt>
                      <c:pt idx="4878">
                        <c:v>64</c:v>
                      </c:pt>
                      <c:pt idx="4879">
                        <c:v>65</c:v>
                      </c:pt>
                      <c:pt idx="4880">
                        <c:v>66</c:v>
                      </c:pt>
                      <c:pt idx="4881">
                        <c:v>67</c:v>
                      </c:pt>
                      <c:pt idx="4882">
                        <c:v>69</c:v>
                      </c:pt>
                      <c:pt idx="4883">
                        <c:v>69</c:v>
                      </c:pt>
                      <c:pt idx="4884">
                        <c:v>70</c:v>
                      </c:pt>
                      <c:pt idx="4885">
                        <c:v>71</c:v>
                      </c:pt>
                      <c:pt idx="4886">
                        <c:v>72</c:v>
                      </c:pt>
                      <c:pt idx="4887">
                        <c:v>73</c:v>
                      </c:pt>
                      <c:pt idx="4888">
                        <c:v>74</c:v>
                      </c:pt>
                      <c:pt idx="4889">
                        <c:v>75</c:v>
                      </c:pt>
                      <c:pt idx="4890">
                        <c:v>76</c:v>
                      </c:pt>
                      <c:pt idx="4891">
                        <c:v>77</c:v>
                      </c:pt>
                      <c:pt idx="4892">
                        <c:v>78</c:v>
                      </c:pt>
                      <c:pt idx="4893">
                        <c:v>79</c:v>
                      </c:pt>
                      <c:pt idx="4894">
                        <c:v>80</c:v>
                      </c:pt>
                      <c:pt idx="4895">
                        <c:v>81</c:v>
                      </c:pt>
                      <c:pt idx="4896">
                        <c:v>82</c:v>
                      </c:pt>
                      <c:pt idx="4897">
                        <c:v>83</c:v>
                      </c:pt>
                      <c:pt idx="4898">
                        <c:v>84</c:v>
                      </c:pt>
                      <c:pt idx="4899">
                        <c:v>85</c:v>
                      </c:pt>
                      <c:pt idx="4900">
                        <c:v>86</c:v>
                      </c:pt>
                      <c:pt idx="4901">
                        <c:v>87</c:v>
                      </c:pt>
                      <c:pt idx="4902">
                        <c:v>88</c:v>
                      </c:pt>
                      <c:pt idx="4903">
                        <c:v>89</c:v>
                      </c:pt>
                      <c:pt idx="4904">
                        <c:v>90</c:v>
                      </c:pt>
                      <c:pt idx="4905">
                        <c:v>91</c:v>
                      </c:pt>
                      <c:pt idx="4906">
                        <c:v>92</c:v>
                      </c:pt>
                      <c:pt idx="4907">
                        <c:v>93</c:v>
                      </c:pt>
                      <c:pt idx="4908">
                        <c:v>94</c:v>
                      </c:pt>
                      <c:pt idx="4909">
                        <c:v>95</c:v>
                      </c:pt>
                      <c:pt idx="4910">
                        <c:v>96</c:v>
                      </c:pt>
                      <c:pt idx="4911">
                        <c:v>97</c:v>
                      </c:pt>
                      <c:pt idx="4912">
                        <c:v>98</c:v>
                      </c:pt>
                      <c:pt idx="4913">
                        <c:v>99</c:v>
                      </c:pt>
                      <c:pt idx="4914">
                        <c:v>100</c:v>
                      </c:pt>
                      <c:pt idx="4915">
                        <c:v>101</c:v>
                      </c:pt>
                      <c:pt idx="4916">
                        <c:v>102</c:v>
                      </c:pt>
                      <c:pt idx="4917">
                        <c:v>103</c:v>
                      </c:pt>
                      <c:pt idx="4918">
                        <c:v>104</c:v>
                      </c:pt>
                      <c:pt idx="4919">
                        <c:v>105</c:v>
                      </c:pt>
                      <c:pt idx="4920">
                        <c:v>106</c:v>
                      </c:pt>
                      <c:pt idx="4921">
                        <c:v>107</c:v>
                      </c:pt>
                      <c:pt idx="4922">
                        <c:v>107</c:v>
                      </c:pt>
                      <c:pt idx="4923">
                        <c:v>108</c:v>
                      </c:pt>
                      <c:pt idx="4924">
                        <c:v>110</c:v>
                      </c:pt>
                      <c:pt idx="4925">
                        <c:v>110</c:v>
                      </c:pt>
                      <c:pt idx="4926">
                        <c:v>112</c:v>
                      </c:pt>
                      <c:pt idx="4927">
                        <c:v>113</c:v>
                      </c:pt>
                      <c:pt idx="4928">
                        <c:v>114</c:v>
                      </c:pt>
                      <c:pt idx="4929">
                        <c:v>115</c:v>
                      </c:pt>
                      <c:pt idx="4930">
                        <c:v>116</c:v>
                      </c:pt>
                      <c:pt idx="4931">
                        <c:v>117</c:v>
                      </c:pt>
                      <c:pt idx="4932">
                        <c:v>118</c:v>
                      </c:pt>
                      <c:pt idx="4933">
                        <c:v>119</c:v>
                      </c:pt>
                      <c:pt idx="4934">
                        <c:v>120</c:v>
                      </c:pt>
                      <c:pt idx="4935">
                        <c:v>121</c:v>
                      </c:pt>
                      <c:pt idx="4936">
                        <c:v>122</c:v>
                      </c:pt>
                      <c:pt idx="4937">
                        <c:v>123</c:v>
                      </c:pt>
                      <c:pt idx="4938">
                        <c:v>124</c:v>
                      </c:pt>
                      <c:pt idx="4939">
                        <c:v>125</c:v>
                      </c:pt>
                      <c:pt idx="4940">
                        <c:v>126</c:v>
                      </c:pt>
                      <c:pt idx="4941">
                        <c:v>127</c:v>
                      </c:pt>
                      <c:pt idx="4942">
                        <c:v>128</c:v>
                      </c:pt>
                      <c:pt idx="4943">
                        <c:v>129</c:v>
                      </c:pt>
                      <c:pt idx="4944">
                        <c:v>130</c:v>
                      </c:pt>
                      <c:pt idx="4945">
                        <c:v>131</c:v>
                      </c:pt>
                      <c:pt idx="4946">
                        <c:v>132</c:v>
                      </c:pt>
                      <c:pt idx="4947">
                        <c:v>133</c:v>
                      </c:pt>
                      <c:pt idx="4948">
                        <c:v>134</c:v>
                      </c:pt>
                      <c:pt idx="4949">
                        <c:v>135</c:v>
                      </c:pt>
                      <c:pt idx="4950">
                        <c:v>136</c:v>
                      </c:pt>
                      <c:pt idx="4951">
                        <c:v>137</c:v>
                      </c:pt>
                      <c:pt idx="4952">
                        <c:v>138</c:v>
                      </c:pt>
                      <c:pt idx="4953">
                        <c:v>139</c:v>
                      </c:pt>
                      <c:pt idx="4954">
                        <c:v>140</c:v>
                      </c:pt>
                      <c:pt idx="4955">
                        <c:v>141</c:v>
                      </c:pt>
                      <c:pt idx="4956">
                        <c:v>142</c:v>
                      </c:pt>
                      <c:pt idx="4957">
                        <c:v>143</c:v>
                      </c:pt>
                      <c:pt idx="4958">
                        <c:v>144</c:v>
                      </c:pt>
                      <c:pt idx="4959">
                        <c:v>145</c:v>
                      </c:pt>
                      <c:pt idx="4960">
                        <c:v>146</c:v>
                      </c:pt>
                      <c:pt idx="4961">
                        <c:v>147</c:v>
                      </c:pt>
                      <c:pt idx="4962">
                        <c:v>148</c:v>
                      </c:pt>
                      <c:pt idx="4963">
                        <c:v>149</c:v>
                      </c:pt>
                      <c:pt idx="4964">
                        <c:v>150</c:v>
                      </c:pt>
                      <c:pt idx="4965">
                        <c:v>151</c:v>
                      </c:pt>
                      <c:pt idx="4966">
                        <c:v>152</c:v>
                      </c:pt>
                      <c:pt idx="4967">
                        <c:v>153</c:v>
                      </c:pt>
                      <c:pt idx="4968">
                        <c:v>154</c:v>
                      </c:pt>
                      <c:pt idx="4969">
                        <c:v>155</c:v>
                      </c:pt>
                      <c:pt idx="4970">
                        <c:v>156</c:v>
                      </c:pt>
                      <c:pt idx="4971">
                        <c:v>157</c:v>
                      </c:pt>
                      <c:pt idx="4972">
                        <c:v>158</c:v>
                      </c:pt>
                      <c:pt idx="4973">
                        <c:v>158</c:v>
                      </c:pt>
                      <c:pt idx="4974">
                        <c:v>159</c:v>
                      </c:pt>
                      <c:pt idx="4975">
                        <c:v>161</c:v>
                      </c:pt>
                      <c:pt idx="4976">
                        <c:v>161</c:v>
                      </c:pt>
                      <c:pt idx="4977">
                        <c:v>162</c:v>
                      </c:pt>
                      <c:pt idx="4978">
                        <c:v>165</c:v>
                      </c:pt>
                      <c:pt idx="4979">
                        <c:v>165</c:v>
                      </c:pt>
                      <c:pt idx="4980">
                        <c:v>166</c:v>
                      </c:pt>
                      <c:pt idx="4981">
                        <c:v>167</c:v>
                      </c:pt>
                      <c:pt idx="4982">
                        <c:v>168</c:v>
                      </c:pt>
                      <c:pt idx="4983">
                        <c:v>169</c:v>
                      </c:pt>
                      <c:pt idx="4984">
                        <c:v>170</c:v>
                      </c:pt>
                      <c:pt idx="4985">
                        <c:v>171</c:v>
                      </c:pt>
                      <c:pt idx="4986">
                        <c:v>172</c:v>
                      </c:pt>
                      <c:pt idx="4987">
                        <c:v>173</c:v>
                      </c:pt>
                      <c:pt idx="4988">
                        <c:v>174</c:v>
                      </c:pt>
                      <c:pt idx="4989">
                        <c:v>175</c:v>
                      </c:pt>
                      <c:pt idx="4990">
                        <c:v>176</c:v>
                      </c:pt>
                      <c:pt idx="4991">
                        <c:v>177</c:v>
                      </c:pt>
                      <c:pt idx="4992">
                        <c:v>178</c:v>
                      </c:pt>
                      <c:pt idx="4993">
                        <c:v>179</c:v>
                      </c:pt>
                      <c:pt idx="4994">
                        <c:v>180</c:v>
                      </c:pt>
                      <c:pt idx="4995">
                        <c:v>181</c:v>
                      </c:pt>
                      <c:pt idx="4996">
                        <c:v>182</c:v>
                      </c:pt>
                      <c:pt idx="4997">
                        <c:v>183</c:v>
                      </c:pt>
                      <c:pt idx="4998">
                        <c:v>184</c:v>
                      </c:pt>
                      <c:pt idx="4999">
                        <c:v>185</c:v>
                      </c:pt>
                      <c:pt idx="5000">
                        <c:v>186</c:v>
                      </c:pt>
                      <c:pt idx="5001">
                        <c:v>187</c:v>
                      </c:pt>
                      <c:pt idx="5002">
                        <c:v>188</c:v>
                      </c:pt>
                      <c:pt idx="5003">
                        <c:v>189</c:v>
                      </c:pt>
                      <c:pt idx="5004">
                        <c:v>190</c:v>
                      </c:pt>
                      <c:pt idx="5005">
                        <c:v>191</c:v>
                      </c:pt>
                      <c:pt idx="5006">
                        <c:v>192</c:v>
                      </c:pt>
                      <c:pt idx="5007">
                        <c:v>193</c:v>
                      </c:pt>
                      <c:pt idx="5008">
                        <c:v>194</c:v>
                      </c:pt>
                      <c:pt idx="5009">
                        <c:v>195</c:v>
                      </c:pt>
                      <c:pt idx="5010">
                        <c:v>196</c:v>
                      </c:pt>
                      <c:pt idx="5011">
                        <c:v>197</c:v>
                      </c:pt>
                      <c:pt idx="5012">
                        <c:v>198</c:v>
                      </c:pt>
                      <c:pt idx="5013">
                        <c:v>199</c:v>
                      </c:pt>
                      <c:pt idx="5014">
                        <c:v>200</c:v>
                      </c:pt>
                      <c:pt idx="5015">
                        <c:v>201</c:v>
                      </c:pt>
                      <c:pt idx="5016">
                        <c:v>202</c:v>
                      </c:pt>
                      <c:pt idx="5017">
                        <c:v>203</c:v>
                      </c:pt>
                      <c:pt idx="5018">
                        <c:v>203</c:v>
                      </c:pt>
                      <c:pt idx="5019">
                        <c:v>204</c:v>
                      </c:pt>
                      <c:pt idx="5020">
                        <c:v>205</c:v>
                      </c:pt>
                      <c:pt idx="5021">
                        <c:v>206</c:v>
                      </c:pt>
                      <c:pt idx="5022">
                        <c:v>207</c:v>
                      </c:pt>
                      <c:pt idx="5023">
                        <c:v>208</c:v>
                      </c:pt>
                      <c:pt idx="5024">
                        <c:v>210</c:v>
                      </c:pt>
                      <c:pt idx="5025">
                        <c:v>211</c:v>
                      </c:pt>
                      <c:pt idx="5026">
                        <c:v>212</c:v>
                      </c:pt>
                      <c:pt idx="5027">
                        <c:v>213</c:v>
                      </c:pt>
                      <c:pt idx="5028">
                        <c:v>214</c:v>
                      </c:pt>
                      <c:pt idx="5029">
                        <c:v>215</c:v>
                      </c:pt>
                      <c:pt idx="5030">
                        <c:v>216</c:v>
                      </c:pt>
                      <c:pt idx="5031">
                        <c:v>217</c:v>
                      </c:pt>
                      <c:pt idx="5032">
                        <c:v>218</c:v>
                      </c:pt>
                      <c:pt idx="5033">
                        <c:v>219</c:v>
                      </c:pt>
                      <c:pt idx="5034">
                        <c:v>220</c:v>
                      </c:pt>
                      <c:pt idx="5035">
                        <c:v>221</c:v>
                      </c:pt>
                      <c:pt idx="5036">
                        <c:v>222</c:v>
                      </c:pt>
                      <c:pt idx="5037">
                        <c:v>223</c:v>
                      </c:pt>
                      <c:pt idx="5038">
                        <c:v>224</c:v>
                      </c:pt>
                      <c:pt idx="5039">
                        <c:v>225</c:v>
                      </c:pt>
                      <c:pt idx="5040">
                        <c:v>226</c:v>
                      </c:pt>
                      <c:pt idx="5041">
                        <c:v>227</c:v>
                      </c:pt>
                      <c:pt idx="5042">
                        <c:v>228</c:v>
                      </c:pt>
                      <c:pt idx="5043">
                        <c:v>229</c:v>
                      </c:pt>
                      <c:pt idx="5044">
                        <c:v>230</c:v>
                      </c:pt>
                      <c:pt idx="5045">
                        <c:v>231</c:v>
                      </c:pt>
                      <c:pt idx="5046">
                        <c:v>232</c:v>
                      </c:pt>
                      <c:pt idx="5047">
                        <c:v>233</c:v>
                      </c:pt>
                      <c:pt idx="5048">
                        <c:v>234</c:v>
                      </c:pt>
                      <c:pt idx="5049">
                        <c:v>235</c:v>
                      </c:pt>
                      <c:pt idx="5050">
                        <c:v>236</c:v>
                      </c:pt>
                      <c:pt idx="5051">
                        <c:v>237</c:v>
                      </c:pt>
                      <c:pt idx="5052">
                        <c:v>238</c:v>
                      </c:pt>
                      <c:pt idx="5053">
                        <c:v>239</c:v>
                      </c:pt>
                      <c:pt idx="5054">
                        <c:v>240</c:v>
                      </c:pt>
                      <c:pt idx="5055">
                        <c:v>241</c:v>
                      </c:pt>
                      <c:pt idx="5056">
                        <c:v>242</c:v>
                      </c:pt>
                      <c:pt idx="5057">
                        <c:v>243</c:v>
                      </c:pt>
                      <c:pt idx="5058">
                        <c:v>244</c:v>
                      </c:pt>
                      <c:pt idx="5059">
                        <c:v>245</c:v>
                      </c:pt>
                      <c:pt idx="5060">
                        <c:v>246</c:v>
                      </c:pt>
                      <c:pt idx="5061">
                        <c:v>246</c:v>
                      </c:pt>
                      <c:pt idx="5062">
                        <c:v>248</c:v>
                      </c:pt>
                      <c:pt idx="5063">
                        <c:v>248</c:v>
                      </c:pt>
                      <c:pt idx="5064">
                        <c:v>249</c:v>
                      </c:pt>
                      <c:pt idx="5065">
                        <c:v>251</c:v>
                      </c:pt>
                      <c:pt idx="5066">
                        <c:v>251</c:v>
                      </c:pt>
                      <c:pt idx="5067">
                        <c:v>252</c:v>
                      </c:pt>
                      <c:pt idx="5068">
                        <c:v>254</c:v>
                      </c:pt>
                      <c:pt idx="5069">
                        <c:v>255</c:v>
                      </c:pt>
                      <c:pt idx="5070">
                        <c:v>256</c:v>
                      </c:pt>
                      <c:pt idx="5071">
                        <c:v>257</c:v>
                      </c:pt>
                      <c:pt idx="5072">
                        <c:v>258</c:v>
                      </c:pt>
                      <c:pt idx="5073">
                        <c:v>259</c:v>
                      </c:pt>
                      <c:pt idx="5074">
                        <c:v>260</c:v>
                      </c:pt>
                      <c:pt idx="5075">
                        <c:v>261</c:v>
                      </c:pt>
                      <c:pt idx="5076">
                        <c:v>262</c:v>
                      </c:pt>
                      <c:pt idx="5077">
                        <c:v>263</c:v>
                      </c:pt>
                      <c:pt idx="5078">
                        <c:v>264</c:v>
                      </c:pt>
                      <c:pt idx="5079">
                        <c:v>265</c:v>
                      </c:pt>
                      <c:pt idx="5080">
                        <c:v>266</c:v>
                      </c:pt>
                      <c:pt idx="5081">
                        <c:v>267</c:v>
                      </c:pt>
                      <c:pt idx="5082">
                        <c:v>268</c:v>
                      </c:pt>
                      <c:pt idx="5083">
                        <c:v>269</c:v>
                      </c:pt>
                      <c:pt idx="5084">
                        <c:v>270</c:v>
                      </c:pt>
                      <c:pt idx="5085">
                        <c:v>271</c:v>
                      </c:pt>
                      <c:pt idx="5086">
                        <c:v>272</c:v>
                      </c:pt>
                      <c:pt idx="5087">
                        <c:v>273</c:v>
                      </c:pt>
                      <c:pt idx="5088">
                        <c:v>274</c:v>
                      </c:pt>
                      <c:pt idx="5089">
                        <c:v>275</c:v>
                      </c:pt>
                      <c:pt idx="5090">
                        <c:v>276</c:v>
                      </c:pt>
                      <c:pt idx="5091">
                        <c:v>277</c:v>
                      </c:pt>
                      <c:pt idx="5092">
                        <c:v>278</c:v>
                      </c:pt>
                      <c:pt idx="5093">
                        <c:v>279</c:v>
                      </c:pt>
                      <c:pt idx="5094">
                        <c:v>280</c:v>
                      </c:pt>
                      <c:pt idx="5095">
                        <c:v>281</c:v>
                      </c:pt>
                      <c:pt idx="5096">
                        <c:v>282</c:v>
                      </c:pt>
                      <c:pt idx="5097">
                        <c:v>283</c:v>
                      </c:pt>
                      <c:pt idx="5098">
                        <c:v>284</c:v>
                      </c:pt>
                      <c:pt idx="5099">
                        <c:v>285</c:v>
                      </c:pt>
                      <c:pt idx="5100">
                        <c:v>286</c:v>
                      </c:pt>
                      <c:pt idx="5101">
                        <c:v>287</c:v>
                      </c:pt>
                      <c:pt idx="5102">
                        <c:v>288</c:v>
                      </c:pt>
                      <c:pt idx="5103">
                        <c:v>288</c:v>
                      </c:pt>
                      <c:pt idx="5104">
                        <c:v>290</c:v>
                      </c:pt>
                      <c:pt idx="5105">
                        <c:v>290</c:v>
                      </c:pt>
                      <c:pt idx="5106">
                        <c:v>291</c:v>
                      </c:pt>
                      <c:pt idx="5107">
                        <c:v>292</c:v>
                      </c:pt>
                      <c:pt idx="5108">
                        <c:v>293</c:v>
                      </c:pt>
                      <c:pt idx="5109">
                        <c:v>295</c:v>
                      </c:pt>
                      <c:pt idx="5110">
                        <c:v>296</c:v>
                      </c:pt>
                      <c:pt idx="5111">
                        <c:v>297</c:v>
                      </c:pt>
                      <c:pt idx="5112">
                        <c:v>298</c:v>
                      </c:pt>
                      <c:pt idx="5113">
                        <c:v>299</c:v>
                      </c:pt>
                      <c:pt idx="5114">
                        <c:v>300</c:v>
                      </c:pt>
                      <c:pt idx="5115">
                        <c:v>0</c:v>
                      </c:pt>
                      <c:pt idx="5116">
                        <c:v>1</c:v>
                      </c:pt>
                      <c:pt idx="5117">
                        <c:v>2</c:v>
                      </c:pt>
                      <c:pt idx="5118">
                        <c:v>3</c:v>
                      </c:pt>
                      <c:pt idx="5119">
                        <c:v>4</c:v>
                      </c:pt>
                      <c:pt idx="5120">
                        <c:v>5</c:v>
                      </c:pt>
                      <c:pt idx="5121">
                        <c:v>6</c:v>
                      </c:pt>
                      <c:pt idx="5122">
                        <c:v>7</c:v>
                      </c:pt>
                      <c:pt idx="5123">
                        <c:v>8</c:v>
                      </c:pt>
                      <c:pt idx="5124">
                        <c:v>9</c:v>
                      </c:pt>
                      <c:pt idx="5125">
                        <c:v>10</c:v>
                      </c:pt>
                      <c:pt idx="5126">
                        <c:v>11</c:v>
                      </c:pt>
                      <c:pt idx="5127">
                        <c:v>12</c:v>
                      </c:pt>
                      <c:pt idx="5128">
                        <c:v>13</c:v>
                      </c:pt>
                      <c:pt idx="5129">
                        <c:v>14</c:v>
                      </c:pt>
                      <c:pt idx="5130">
                        <c:v>15</c:v>
                      </c:pt>
                      <c:pt idx="5131">
                        <c:v>16</c:v>
                      </c:pt>
                      <c:pt idx="5132">
                        <c:v>17</c:v>
                      </c:pt>
                      <c:pt idx="5133">
                        <c:v>18</c:v>
                      </c:pt>
                      <c:pt idx="5134">
                        <c:v>19</c:v>
                      </c:pt>
                      <c:pt idx="5135">
                        <c:v>20</c:v>
                      </c:pt>
                      <c:pt idx="5136">
                        <c:v>20</c:v>
                      </c:pt>
                      <c:pt idx="5137">
                        <c:v>21</c:v>
                      </c:pt>
                      <c:pt idx="5138">
                        <c:v>22</c:v>
                      </c:pt>
                      <c:pt idx="5139">
                        <c:v>23</c:v>
                      </c:pt>
                      <c:pt idx="5140">
                        <c:v>24</c:v>
                      </c:pt>
                      <c:pt idx="5141">
                        <c:v>25</c:v>
                      </c:pt>
                      <c:pt idx="5142">
                        <c:v>26</c:v>
                      </c:pt>
                      <c:pt idx="5143">
                        <c:v>28</c:v>
                      </c:pt>
                      <c:pt idx="5144">
                        <c:v>28</c:v>
                      </c:pt>
                      <c:pt idx="5145">
                        <c:v>29</c:v>
                      </c:pt>
                      <c:pt idx="5146">
                        <c:v>30</c:v>
                      </c:pt>
                      <c:pt idx="5147">
                        <c:v>32</c:v>
                      </c:pt>
                      <c:pt idx="5148">
                        <c:v>32</c:v>
                      </c:pt>
                      <c:pt idx="5149">
                        <c:v>33</c:v>
                      </c:pt>
                      <c:pt idx="5150">
                        <c:v>34</c:v>
                      </c:pt>
                      <c:pt idx="5151">
                        <c:v>35</c:v>
                      </c:pt>
                      <c:pt idx="5152">
                        <c:v>36</c:v>
                      </c:pt>
                      <c:pt idx="5153">
                        <c:v>37</c:v>
                      </c:pt>
                      <c:pt idx="5154">
                        <c:v>38</c:v>
                      </c:pt>
                      <c:pt idx="5155">
                        <c:v>39</c:v>
                      </c:pt>
                      <c:pt idx="5156">
                        <c:v>40</c:v>
                      </c:pt>
                      <c:pt idx="5157">
                        <c:v>41</c:v>
                      </c:pt>
                      <c:pt idx="5158">
                        <c:v>42</c:v>
                      </c:pt>
                      <c:pt idx="5159">
                        <c:v>43</c:v>
                      </c:pt>
                      <c:pt idx="5160">
                        <c:v>44</c:v>
                      </c:pt>
                      <c:pt idx="5161">
                        <c:v>45</c:v>
                      </c:pt>
                      <c:pt idx="5162">
                        <c:v>46</c:v>
                      </c:pt>
                      <c:pt idx="5163">
                        <c:v>47</c:v>
                      </c:pt>
                      <c:pt idx="5164">
                        <c:v>48</c:v>
                      </c:pt>
                      <c:pt idx="5165">
                        <c:v>49</c:v>
                      </c:pt>
                      <c:pt idx="5166">
                        <c:v>50</c:v>
                      </c:pt>
                      <c:pt idx="5167">
                        <c:v>51</c:v>
                      </c:pt>
                      <c:pt idx="5168">
                        <c:v>52</c:v>
                      </c:pt>
                      <c:pt idx="5169">
                        <c:v>54</c:v>
                      </c:pt>
                      <c:pt idx="5170">
                        <c:v>55</c:v>
                      </c:pt>
                      <c:pt idx="5171">
                        <c:v>56</c:v>
                      </c:pt>
                      <c:pt idx="5172">
                        <c:v>57</c:v>
                      </c:pt>
                      <c:pt idx="5173">
                        <c:v>58</c:v>
                      </c:pt>
                      <c:pt idx="5174">
                        <c:v>59</c:v>
                      </c:pt>
                      <c:pt idx="5175">
                        <c:v>60</c:v>
                      </c:pt>
                      <c:pt idx="5176">
                        <c:v>61</c:v>
                      </c:pt>
                      <c:pt idx="5177">
                        <c:v>62</c:v>
                      </c:pt>
                      <c:pt idx="5178">
                        <c:v>63</c:v>
                      </c:pt>
                      <c:pt idx="5179">
                        <c:v>64</c:v>
                      </c:pt>
                      <c:pt idx="5180">
                        <c:v>65</c:v>
                      </c:pt>
                      <c:pt idx="5181">
                        <c:v>66</c:v>
                      </c:pt>
                      <c:pt idx="5182">
                        <c:v>67</c:v>
                      </c:pt>
                      <c:pt idx="5183">
                        <c:v>67</c:v>
                      </c:pt>
                      <c:pt idx="5184">
                        <c:v>68</c:v>
                      </c:pt>
                      <c:pt idx="5185">
                        <c:v>69</c:v>
                      </c:pt>
                      <c:pt idx="5186">
                        <c:v>71</c:v>
                      </c:pt>
                      <c:pt idx="5187">
                        <c:v>71</c:v>
                      </c:pt>
                      <c:pt idx="5188">
                        <c:v>72</c:v>
                      </c:pt>
                      <c:pt idx="5189">
                        <c:v>73</c:v>
                      </c:pt>
                      <c:pt idx="5190">
                        <c:v>75</c:v>
                      </c:pt>
                      <c:pt idx="5191">
                        <c:v>75</c:v>
                      </c:pt>
                      <c:pt idx="5192">
                        <c:v>76</c:v>
                      </c:pt>
                      <c:pt idx="5193">
                        <c:v>77</c:v>
                      </c:pt>
                      <c:pt idx="5194">
                        <c:v>78</c:v>
                      </c:pt>
                      <c:pt idx="5195">
                        <c:v>79</c:v>
                      </c:pt>
                      <c:pt idx="5196">
                        <c:v>80</c:v>
                      </c:pt>
                      <c:pt idx="5197">
                        <c:v>81</c:v>
                      </c:pt>
                      <c:pt idx="5198">
                        <c:v>82</c:v>
                      </c:pt>
                      <c:pt idx="5199">
                        <c:v>83</c:v>
                      </c:pt>
                      <c:pt idx="5200">
                        <c:v>84</c:v>
                      </c:pt>
                      <c:pt idx="5201">
                        <c:v>85</c:v>
                      </c:pt>
                      <c:pt idx="5202">
                        <c:v>86</c:v>
                      </c:pt>
                      <c:pt idx="5203">
                        <c:v>87</c:v>
                      </c:pt>
                      <c:pt idx="5204">
                        <c:v>88</c:v>
                      </c:pt>
                      <c:pt idx="5205">
                        <c:v>89</c:v>
                      </c:pt>
                      <c:pt idx="5206">
                        <c:v>90</c:v>
                      </c:pt>
                      <c:pt idx="5207">
                        <c:v>91</c:v>
                      </c:pt>
                      <c:pt idx="5208">
                        <c:v>92</c:v>
                      </c:pt>
                      <c:pt idx="5209">
                        <c:v>93</c:v>
                      </c:pt>
                      <c:pt idx="5210">
                        <c:v>95</c:v>
                      </c:pt>
                      <c:pt idx="5211">
                        <c:v>96</c:v>
                      </c:pt>
                      <c:pt idx="5212">
                        <c:v>97</c:v>
                      </c:pt>
                      <c:pt idx="5213">
                        <c:v>98</c:v>
                      </c:pt>
                      <c:pt idx="5214">
                        <c:v>99</c:v>
                      </c:pt>
                      <c:pt idx="5215">
                        <c:v>100</c:v>
                      </c:pt>
                      <c:pt idx="5216">
                        <c:v>101</c:v>
                      </c:pt>
                      <c:pt idx="5217">
                        <c:v>102</c:v>
                      </c:pt>
                      <c:pt idx="5218">
                        <c:v>103</c:v>
                      </c:pt>
                      <c:pt idx="5219">
                        <c:v>104</c:v>
                      </c:pt>
                      <c:pt idx="5220">
                        <c:v>104</c:v>
                      </c:pt>
                      <c:pt idx="5221">
                        <c:v>105</c:v>
                      </c:pt>
                      <c:pt idx="5222">
                        <c:v>106</c:v>
                      </c:pt>
                      <c:pt idx="5223">
                        <c:v>108</c:v>
                      </c:pt>
                      <c:pt idx="5224">
                        <c:v>108</c:v>
                      </c:pt>
                      <c:pt idx="5225">
                        <c:v>109</c:v>
                      </c:pt>
                      <c:pt idx="5226">
                        <c:v>110</c:v>
                      </c:pt>
                      <c:pt idx="5227">
                        <c:v>112</c:v>
                      </c:pt>
                      <c:pt idx="5228">
                        <c:v>112</c:v>
                      </c:pt>
                      <c:pt idx="5229">
                        <c:v>113</c:v>
                      </c:pt>
                      <c:pt idx="5230">
                        <c:v>114</c:v>
                      </c:pt>
                      <c:pt idx="5231">
                        <c:v>115</c:v>
                      </c:pt>
                      <c:pt idx="5232">
                        <c:v>116</c:v>
                      </c:pt>
                      <c:pt idx="5233">
                        <c:v>117</c:v>
                      </c:pt>
                      <c:pt idx="5234">
                        <c:v>118</c:v>
                      </c:pt>
                      <c:pt idx="5235">
                        <c:v>119</c:v>
                      </c:pt>
                      <c:pt idx="5236">
                        <c:v>120</c:v>
                      </c:pt>
                      <c:pt idx="5237">
                        <c:v>121</c:v>
                      </c:pt>
                      <c:pt idx="5238">
                        <c:v>122</c:v>
                      </c:pt>
                      <c:pt idx="5239">
                        <c:v>123</c:v>
                      </c:pt>
                      <c:pt idx="5240">
                        <c:v>124</c:v>
                      </c:pt>
                      <c:pt idx="5241">
                        <c:v>125</c:v>
                      </c:pt>
                      <c:pt idx="5242">
                        <c:v>126</c:v>
                      </c:pt>
                      <c:pt idx="5243">
                        <c:v>127</c:v>
                      </c:pt>
                      <c:pt idx="5244">
                        <c:v>128</c:v>
                      </c:pt>
                      <c:pt idx="5245">
                        <c:v>129</c:v>
                      </c:pt>
                      <c:pt idx="5246">
                        <c:v>130</c:v>
                      </c:pt>
                      <c:pt idx="5247">
                        <c:v>131</c:v>
                      </c:pt>
                      <c:pt idx="5248">
                        <c:v>132</c:v>
                      </c:pt>
                      <c:pt idx="5249">
                        <c:v>133</c:v>
                      </c:pt>
                      <c:pt idx="5250">
                        <c:v>134</c:v>
                      </c:pt>
                      <c:pt idx="5251">
                        <c:v>135</c:v>
                      </c:pt>
                      <c:pt idx="5252">
                        <c:v>136</c:v>
                      </c:pt>
                      <c:pt idx="5253">
                        <c:v>137</c:v>
                      </c:pt>
                      <c:pt idx="5254">
                        <c:v>139</c:v>
                      </c:pt>
                      <c:pt idx="5255">
                        <c:v>140</c:v>
                      </c:pt>
                      <c:pt idx="5256">
                        <c:v>141</c:v>
                      </c:pt>
                      <c:pt idx="5257">
                        <c:v>142</c:v>
                      </c:pt>
                      <c:pt idx="5258">
                        <c:v>143</c:v>
                      </c:pt>
                      <c:pt idx="5259">
                        <c:v>144</c:v>
                      </c:pt>
                      <c:pt idx="5260">
                        <c:v>145</c:v>
                      </c:pt>
                      <c:pt idx="5261">
                        <c:v>146</c:v>
                      </c:pt>
                      <c:pt idx="5262">
                        <c:v>147</c:v>
                      </c:pt>
                      <c:pt idx="5263">
                        <c:v>147</c:v>
                      </c:pt>
                      <c:pt idx="5264">
                        <c:v>148</c:v>
                      </c:pt>
                      <c:pt idx="5265">
                        <c:v>149</c:v>
                      </c:pt>
                      <c:pt idx="5266">
                        <c:v>150</c:v>
                      </c:pt>
                      <c:pt idx="5267">
                        <c:v>151</c:v>
                      </c:pt>
                      <c:pt idx="5268">
                        <c:v>152</c:v>
                      </c:pt>
                      <c:pt idx="5269">
                        <c:v>153</c:v>
                      </c:pt>
                      <c:pt idx="5270">
                        <c:v>154</c:v>
                      </c:pt>
                      <c:pt idx="5271">
                        <c:v>155</c:v>
                      </c:pt>
                      <c:pt idx="5272">
                        <c:v>156</c:v>
                      </c:pt>
                      <c:pt idx="5273">
                        <c:v>157</c:v>
                      </c:pt>
                      <c:pt idx="5274">
                        <c:v>158</c:v>
                      </c:pt>
                      <c:pt idx="5275">
                        <c:v>159</c:v>
                      </c:pt>
                      <c:pt idx="5276">
                        <c:v>161</c:v>
                      </c:pt>
                      <c:pt idx="5277">
                        <c:v>161</c:v>
                      </c:pt>
                      <c:pt idx="5278">
                        <c:v>162</c:v>
                      </c:pt>
                      <c:pt idx="5279">
                        <c:v>163</c:v>
                      </c:pt>
                      <c:pt idx="5280">
                        <c:v>164</c:v>
                      </c:pt>
                      <c:pt idx="5281">
                        <c:v>165</c:v>
                      </c:pt>
                      <c:pt idx="5282">
                        <c:v>166</c:v>
                      </c:pt>
                      <c:pt idx="5283">
                        <c:v>167</c:v>
                      </c:pt>
                      <c:pt idx="5284">
                        <c:v>168</c:v>
                      </c:pt>
                      <c:pt idx="5285">
                        <c:v>169</c:v>
                      </c:pt>
                      <c:pt idx="5286">
                        <c:v>170</c:v>
                      </c:pt>
                      <c:pt idx="5287">
                        <c:v>171</c:v>
                      </c:pt>
                      <c:pt idx="5288">
                        <c:v>172</c:v>
                      </c:pt>
                      <c:pt idx="5289">
                        <c:v>173</c:v>
                      </c:pt>
                      <c:pt idx="5290">
                        <c:v>175</c:v>
                      </c:pt>
                      <c:pt idx="5291">
                        <c:v>176</c:v>
                      </c:pt>
                      <c:pt idx="5292">
                        <c:v>177</c:v>
                      </c:pt>
                      <c:pt idx="5293">
                        <c:v>178</c:v>
                      </c:pt>
                      <c:pt idx="5294">
                        <c:v>179</c:v>
                      </c:pt>
                      <c:pt idx="5295">
                        <c:v>180</c:v>
                      </c:pt>
                      <c:pt idx="5296">
                        <c:v>180</c:v>
                      </c:pt>
                      <c:pt idx="5297">
                        <c:v>181</c:v>
                      </c:pt>
                      <c:pt idx="5298">
                        <c:v>182</c:v>
                      </c:pt>
                      <c:pt idx="5299">
                        <c:v>183</c:v>
                      </c:pt>
                      <c:pt idx="5300">
                        <c:v>184</c:v>
                      </c:pt>
                      <c:pt idx="5301">
                        <c:v>185</c:v>
                      </c:pt>
                      <c:pt idx="5302">
                        <c:v>186</c:v>
                      </c:pt>
                      <c:pt idx="5303">
                        <c:v>187</c:v>
                      </c:pt>
                      <c:pt idx="5304">
                        <c:v>189</c:v>
                      </c:pt>
                      <c:pt idx="5305">
                        <c:v>189</c:v>
                      </c:pt>
                      <c:pt idx="5306">
                        <c:v>190</c:v>
                      </c:pt>
                      <c:pt idx="5307">
                        <c:v>191</c:v>
                      </c:pt>
                      <c:pt idx="5308">
                        <c:v>192</c:v>
                      </c:pt>
                      <c:pt idx="5309">
                        <c:v>193</c:v>
                      </c:pt>
                      <c:pt idx="5310">
                        <c:v>194</c:v>
                      </c:pt>
                      <c:pt idx="5311">
                        <c:v>195</c:v>
                      </c:pt>
                      <c:pt idx="5312">
                        <c:v>196</c:v>
                      </c:pt>
                      <c:pt idx="5313">
                        <c:v>197</c:v>
                      </c:pt>
                      <c:pt idx="5314">
                        <c:v>198</c:v>
                      </c:pt>
                      <c:pt idx="5315">
                        <c:v>199</c:v>
                      </c:pt>
                      <c:pt idx="5316">
                        <c:v>200</c:v>
                      </c:pt>
                      <c:pt idx="5317">
                        <c:v>201</c:v>
                      </c:pt>
                      <c:pt idx="5318">
                        <c:v>202</c:v>
                      </c:pt>
                      <c:pt idx="5319">
                        <c:v>203</c:v>
                      </c:pt>
                      <c:pt idx="5320">
                        <c:v>204</c:v>
                      </c:pt>
                      <c:pt idx="5321">
                        <c:v>205</c:v>
                      </c:pt>
                      <c:pt idx="5322">
                        <c:v>207</c:v>
                      </c:pt>
                      <c:pt idx="5323">
                        <c:v>208</c:v>
                      </c:pt>
                      <c:pt idx="5324">
                        <c:v>209</c:v>
                      </c:pt>
                      <c:pt idx="5325">
                        <c:v>210</c:v>
                      </c:pt>
                      <c:pt idx="5326">
                        <c:v>211</c:v>
                      </c:pt>
                      <c:pt idx="5327">
                        <c:v>212</c:v>
                      </c:pt>
                      <c:pt idx="5328">
                        <c:v>213</c:v>
                      </c:pt>
                      <c:pt idx="5329">
                        <c:v>214</c:v>
                      </c:pt>
                      <c:pt idx="5330">
                        <c:v>214</c:v>
                      </c:pt>
                      <c:pt idx="5331">
                        <c:v>216</c:v>
                      </c:pt>
                      <c:pt idx="5332">
                        <c:v>216</c:v>
                      </c:pt>
                      <c:pt idx="5333">
                        <c:v>218</c:v>
                      </c:pt>
                      <c:pt idx="5334">
                        <c:v>218</c:v>
                      </c:pt>
                      <c:pt idx="5335">
                        <c:v>219</c:v>
                      </c:pt>
                      <c:pt idx="5336">
                        <c:v>220</c:v>
                      </c:pt>
                      <c:pt idx="5337">
                        <c:v>221</c:v>
                      </c:pt>
                      <c:pt idx="5338">
                        <c:v>222</c:v>
                      </c:pt>
                      <c:pt idx="5339">
                        <c:v>223</c:v>
                      </c:pt>
                      <c:pt idx="5340">
                        <c:v>224</c:v>
                      </c:pt>
                      <c:pt idx="5341">
                        <c:v>225</c:v>
                      </c:pt>
                      <c:pt idx="5342">
                        <c:v>226</c:v>
                      </c:pt>
                      <c:pt idx="5343">
                        <c:v>228</c:v>
                      </c:pt>
                      <c:pt idx="5344">
                        <c:v>228</c:v>
                      </c:pt>
                      <c:pt idx="5345">
                        <c:v>229</c:v>
                      </c:pt>
                      <c:pt idx="5346">
                        <c:v>230</c:v>
                      </c:pt>
                      <c:pt idx="5347">
                        <c:v>231</c:v>
                      </c:pt>
                      <c:pt idx="5348">
                        <c:v>232</c:v>
                      </c:pt>
                      <c:pt idx="5349">
                        <c:v>233</c:v>
                      </c:pt>
                      <c:pt idx="5350">
                        <c:v>234</c:v>
                      </c:pt>
                      <c:pt idx="5351">
                        <c:v>235</c:v>
                      </c:pt>
                      <c:pt idx="5352">
                        <c:v>236</c:v>
                      </c:pt>
                      <c:pt idx="5353">
                        <c:v>237</c:v>
                      </c:pt>
                      <c:pt idx="5354">
                        <c:v>238</c:v>
                      </c:pt>
                      <c:pt idx="5355">
                        <c:v>239</c:v>
                      </c:pt>
                      <c:pt idx="5356">
                        <c:v>240</c:v>
                      </c:pt>
                      <c:pt idx="5357">
                        <c:v>241</c:v>
                      </c:pt>
                      <c:pt idx="5358">
                        <c:v>242</c:v>
                      </c:pt>
                      <c:pt idx="5359">
                        <c:v>243</c:v>
                      </c:pt>
                      <c:pt idx="5360">
                        <c:v>244</c:v>
                      </c:pt>
                      <c:pt idx="5361">
                        <c:v>246</c:v>
                      </c:pt>
                      <c:pt idx="5362">
                        <c:v>247</c:v>
                      </c:pt>
                      <c:pt idx="5363">
                        <c:v>248</c:v>
                      </c:pt>
                      <c:pt idx="5364">
                        <c:v>249</c:v>
                      </c:pt>
                      <c:pt idx="5365">
                        <c:v>250</c:v>
                      </c:pt>
                      <c:pt idx="5366">
                        <c:v>250</c:v>
                      </c:pt>
                      <c:pt idx="5367">
                        <c:v>252</c:v>
                      </c:pt>
                      <c:pt idx="5368">
                        <c:v>252</c:v>
                      </c:pt>
                      <c:pt idx="5369">
                        <c:v>253</c:v>
                      </c:pt>
                      <c:pt idx="5370">
                        <c:v>255</c:v>
                      </c:pt>
                      <c:pt idx="5371">
                        <c:v>255</c:v>
                      </c:pt>
                      <c:pt idx="5372">
                        <c:v>256</c:v>
                      </c:pt>
                      <c:pt idx="5373">
                        <c:v>257</c:v>
                      </c:pt>
                      <c:pt idx="5374">
                        <c:v>258</c:v>
                      </c:pt>
                      <c:pt idx="5375">
                        <c:v>259</c:v>
                      </c:pt>
                      <c:pt idx="5376">
                        <c:v>260</c:v>
                      </c:pt>
                      <c:pt idx="5377">
                        <c:v>261</c:v>
                      </c:pt>
                      <c:pt idx="5378">
                        <c:v>262</c:v>
                      </c:pt>
                      <c:pt idx="5379">
                        <c:v>263</c:v>
                      </c:pt>
                      <c:pt idx="5380">
                        <c:v>264</c:v>
                      </c:pt>
                      <c:pt idx="5381">
                        <c:v>265</c:v>
                      </c:pt>
                      <c:pt idx="5382">
                        <c:v>266</c:v>
                      </c:pt>
                      <c:pt idx="5383">
                        <c:v>267</c:v>
                      </c:pt>
                      <c:pt idx="5384">
                        <c:v>268</c:v>
                      </c:pt>
                      <c:pt idx="5385">
                        <c:v>269</c:v>
                      </c:pt>
                      <c:pt idx="5386">
                        <c:v>270</c:v>
                      </c:pt>
                      <c:pt idx="5387">
                        <c:v>271</c:v>
                      </c:pt>
                      <c:pt idx="5388">
                        <c:v>273</c:v>
                      </c:pt>
                      <c:pt idx="5389">
                        <c:v>274</c:v>
                      </c:pt>
                      <c:pt idx="5390">
                        <c:v>275</c:v>
                      </c:pt>
                      <c:pt idx="5391">
                        <c:v>276</c:v>
                      </c:pt>
                      <c:pt idx="5392">
                        <c:v>276</c:v>
                      </c:pt>
                      <c:pt idx="5393">
                        <c:v>278</c:v>
                      </c:pt>
                      <c:pt idx="5394">
                        <c:v>278</c:v>
                      </c:pt>
                      <c:pt idx="5395">
                        <c:v>279</c:v>
                      </c:pt>
                      <c:pt idx="5396">
                        <c:v>280</c:v>
                      </c:pt>
                      <c:pt idx="5397">
                        <c:v>281</c:v>
                      </c:pt>
                      <c:pt idx="5398">
                        <c:v>282</c:v>
                      </c:pt>
                      <c:pt idx="5399">
                        <c:v>283</c:v>
                      </c:pt>
                      <c:pt idx="5400">
                        <c:v>284</c:v>
                      </c:pt>
                      <c:pt idx="5401">
                        <c:v>285</c:v>
                      </c:pt>
                      <c:pt idx="5402">
                        <c:v>286</c:v>
                      </c:pt>
                      <c:pt idx="5403">
                        <c:v>287</c:v>
                      </c:pt>
                      <c:pt idx="5404">
                        <c:v>288</c:v>
                      </c:pt>
                      <c:pt idx="5405">
                        <c:v>289</c:v>
                      </c:pt>
                      <c:pt idx="5406">
                        <c:v>290</c:v>
                      </c:pt>
                      <c:pt idx="5407">
                        <c:v>291</c:v>
                      </c:pt>
                      <c:pt idx="5408">
                        <c:v>292</c:v>
                      </c:pt>
                      <c:pt idx="5409">
                        <c:v>293</c:v>
                      </c:pt>
                      <c:pt idx="5410">
                        <c:v>294</c:v>
                      </c:pt>
                      <c:pt idx="5411">
                        <c:v>295</c:v>
                      </c:pt>
                      <c:pt idx="5412">
                        <c:v>296</c:v>
                      </c:pt>
                      <c:pt idx="5413">
                        <c:v>297</c:v>
                      </c:pt>
                      <c:pt idx="5414">
                        <c:v>298</c:v>
                      </c:pt>
                      <c:pt idx="5415">
                        <c:v>299</c:v>
                      </c:pt>
                    </c:numCache>
                  </c:numRef>
                </c:xVal>
                <c:yVal>
                  <c:numRef>
                    <c:extLst xmlns:c15="http://schemas.microsoft.com/office/drawing/2012/chart">
                      <c:ext xmlns:c15="http://schemas.microsoft.com/office/drawing/2012/chart" uri="{02D57815-91ED-43cb-92C2-25804820EDAC}">
                        <c15:formulaRef>
                          <c15:sqref>συγκεντρωτικά!$F$2:$F$5417</c15:sqref>
                        </c15:formulaRef>
                      </c:ext>
                    </c:extLst>
                    <c:numCache>
                      <c:formatCode>General</c:formatCode>
                      <c:ptCount val="5416"/>
                      <c:pt idx="0">
                        <c:v>720</c:v>
                      </c:pt>
                      <c:pt idx="1">
                        <c:v>720</c:v>
                      </c:pt>
                      <c:pt idx="2">
                        <c:v>796</c:v>
                      </c:pt>
                      <c:pt idx="3">
                        <c:v>780</c:v>
                      </c:pt>
                      <c:pt idx="4">
                        <c:v>652</c:v>
                      </c:pt>
                      <c:pt idx="5">
                        <c:v>632</c:v>
                      </c:pt>
                      <c:pt idx="6">
                        <c:v>600</c:v>
                      </c:pt>
                      <c:pt idx="7">
                        <c:v>1252</c:v>
                      </c:pt>
                      <c:pt idx="8">
                        <c:v>684</c:v>
                      </c:pt>
                      <c:pt idx="9">
                        <c:v>1376</c:v>
                      </c:pt>
                      <c:pt idx="10">
                        <c:v>1388</c:v>
                      </c:pt>
                      <c:pt idx="11">
                        <c:v>644</c:v>
                      </c:pt>
                      <c:pt idx="12">
                        <c:v>1372</c:v>
                      </c:pt>
                      <c:pt idx="13">
                        <c:v>672</c:v>
                      </c:pt>
                      <c:pt idx="14">
                        <c:v>608</c:v>
                      </c:pt>
                      <c:pt idx="15">
                        <c:v>684</c:v>
                      </c:pt>
                      <c:pt idx="16">
                        <c:v>660</c:v>
                      </c:pt>
                      <c:pt idx="17">
                        <c:v>716</c:v>
                      </c:pt>
                      <c:pt idx="18">
                        <c:v>756</c:v>
                      </c:pt>
                      <c:pt idx="19">
                        <c:v>692</c:v>
                      </c:pt>
                      <c:pt idx="20">
                        <c:v>704</c:v>
                      </c:pt>
                      <c:pt idx="21">
                        <c:v>616</c:v>
                      </c:pt>
                      <c:pt idx="22">
                        <c:v>652</c:v>
                      </c:pt>
                      <c:pt idx="23">
                        <c:v>732</c:v>
                      </c:pt>
                      <c:pt idx="24">
                        <c:v>732</c:v>
                      </c:pt>
                      <c:pt idx="25">
                        <c:v>624</c:v>
                      </c:pt>
                      <c:pt idx="26">
                        <c:v>616</c:v>
                      </c:pt>
                      <c:pt idx="27">
                        <c:v>632</c:v>
                      </c:pt>
                      <c:pt idx="28">
                        <c:v>636</c:v>
                      </c:pt>
                      <c:pt idx="29">
                        <c:v>640</c:v>
                      </c:pt>
                      <c:pt idx="30">
                        <c:v>612</c:v>
                      </c:pt>
                      <c:pt idx="31">
                        <c:v>580</c:v>
                      </c:pt>
                      <c:pt idx="32">
                        <c:v>328</c:v>
                      </c:pt>
                      <c:pt idx="33">
                        <c:v>616</c:v>
                      </c:pt>
                      <c:pt idx="34">
                        <c:v>596</c:v>
                      </c:pt>
                      <c:pt idx="35">
                        <c:v>612</c:v>
                      </c:pt>
                      <c:pt idx="36">
                        <c:v>604</c:v>
                      </c:pt>
                      <c:pt idx="37">
                        <c:v>600</c:v>
                      </c:pt>
                      <c:pt idx="38">
                        <c:v>592</c:v>
                      </c:pt>
                      <c:pt idx="39">
                        <c:v>596</c:v>
                      </c:pt>
                      <c:pt idx="40">
                        <c:v>560</c:v>
                      </c:pt>
                      <c:pt idx="41">
                        <c:v>548</c:v>
                      </c:pt>
                      <c:pt idx="42">
                        <c:v>548</c:v>
                      </c:pt>
                      <c:pt idx="43">
                        <c:v>580</c:v>
                      </c:pt>
                      <c:pt idx="44">
                        <c:v>1092</c:v>
                      </c:pt>
                      <c:pt idx="45">
                        <c:v>1116</c:v>
                      </c:pt>
                      <c:pt idx="46">
                        <c:v>520</c:v>
                      </c:pt>
                      <c:pt idx="47">
                        <c:v>1060</c:v>
                      </c:pt>
                      <c:pt idx="48">
                        <c:v>520</c:v>
                      </c:pt>
                      <c:pt idx="49">
                        <c:v>532</c:v>
                      </c:pt>
                      <c:pt idx="50">
                        <c:v>608</c:v>
                      </c:pt>
                      <c:pt idx="51">
                        <c:v>1180</c:v>
                      </c:pt>
                      <c:pt idx="52">
                        <c:v>644</c:v>
                      </c:pt>
                      <c:pt idx="53">
                        <c:v>580</c:v>
                      </c:pt>
                      <c:pt idx="54">
                        <c:v>572</c:v>
                      </c:pt>
                      <c:pt idx="55">
                        <c:v>592</c:v>
                      </c:pt>
                      <c:pt idx="56">
                        <c:v>984</c:v>
                      </c:pt>
                      <c:pt idx="57">
                        <c:v>524</c:v>
                      </c:pt>
                      <c:pt idx="58">
                        <c:v>584</c:v>
                      </c:pt>
                      <c:pt idx="59">
                        <c:v>628</c:v>
                      </c:pt>
                      <c:pt idx="60">
                        <c:v>668</c:v>
                      </c:pt>
                      <c:pt idx="61">
                        <c:v>664</c:v>
                      </c:pt>
                      <c:pt idx="62">
                        <c:v>624</c:v>
                      </c:pt>
                      <c:pt idx="63">
                        <c:v>552</c:v>
                      </c:pt>
                      <c:pt idx="64">
                        <c:v>568</c:v>
                      </c:pt>
                      <c:pt idx="65">
                        <c:v>564</c:v>
                      </c:pt>
                      <c:pt idx="66">
                        <c:v>604</c:v>
                      </c:pt>
                      <c:pt idx="67">
                        <c:v>1124</c:v>
                      </c:pt>
                      <c:pt idx="68">
                        <c:v>568</c:v>
                      </c:pt>
                      <c:pt idx="69">
                        <c:v>540</c:v>
                      </c:pt>
                      <c:pt idx="70">
                        <c:v>564</c:v>
                      </c:pt>
                      <c:pt idx="71">
                        <c:v>584</c:v>
                      </c:pt>
                      <c:pt idx="72">
                        <c:v>604</c:v>
                      </c:pt>
                      <c:pt idx="73">
                        <c:v>608</c:v>
                      </c:pt>
                      <c:pt idx="74">
                        <c:v>560</c:v>
                      </c:pt>
                      <c:pt idx="75">
                        <c:v>552</c:v>
                      </c:pt>
                      <c:pt idx="76">
                        <c:v>552</c:v>
                      </c:pt>
                      <c:pt idx="77">
                        <c:v>564</c:v>
                      </c:pt>
                      <c:pt idx="78">
                        <c:v>548</c:v>
                      </c:pt>
                      <c:pt idx="79">
                        <c:v>580</c:v>
                      </c:pt>
                      <c:pt idx="80">
                        <c:v>588</c:v>
                      </c:pt>
                      <c:pt idx="81">
                        <c:v>608</c:v>
                      </c:pt>
                      <c:pt idx="82">
                        <c:v>580</c:v>
                      </c:pt>
                      <c:pt idx="83">
                        <c:v>636</c:v>
                      </c:pt>
                      <c:pt idx="84">
                        <c:v>564</c:v>
                      </c:pt>
                      <c:pt idx="85">
                        <c:v>580</c:v>
                      </c:pt>
                      <c:pt idx="86">
                        <c:v>572</c:v>
                      </c:pt>
                      <c:pt idx="87">
                        <c:v>576</c:v>
                      </c:pt>
                      <c:pt idx="88">
                        <c:v>576</c:v>
                      </c:pt>
                      <c:pt idx="89">
                        <c:v>576</c:v>
                      </c:pt>
                      <c:pt idx="90">
                        <c:v>584</c:v>
                      </c:pt>
                      <c:pt idx="91">
                        <c:v>540</c:v>
                      </c:pt>
                      <c:pt idx="92">
                        <c:v>540</c:v>
                      </c:pt>
                      <c:pt idx="93">
                        <c:v>1056</c:v>
                      </c:pt>
                      <c:pt idx="94">
                        <c:v>580</c:v>
                      </c:pt>
                      <c:pt idx="95">
                        <c:v>568</c:v>
                      </c:pt>
                      <c:pt idx="96">
                        <c:v>1160</c:v>
                      </c:pt>
                      <c:pt idx="97">
                        <c:v>632</c:v>
                      </c:pt>
                      <c:pt idx="98">
                        <c:v>592</c:v>
                      </c:pt>
                      <c:pt idx="99">
                        <c:v>576</c:v>
                      </c:pt>
                      <c:pt idx="100">
                        <c:v>576</c:v>
                      </c:pt>
                      <c:pt idx="101">
                        <c:v>584</c:v>
                      </c:pt>
                      <c:pt idx="102">
                        <c:v>596</c:v>
                      </c:pt>
                      <c:pt idx="103">
                        <c:v>1104</c:v>
                      </c:pt>
                      <c:pt idx="104">
                        <c:v>1104</c:v>
                      </c:pt>
                      <c:pt idx="105">
                        <c:v>600</c:v>
                      </c:pt>
                      <c:pt idx="106">
                        <c:v>628</c:v>
                      </c:pt>
                      <c:pt idx="107">
                        <c:v>584</c:v>
                      </c:pt>
                      <c:pt idx="108">
                        <c:v>628</c:v>
                      </c:pt>
                      <c:pt idx="109">
                        <c:v>1220</c:v>
                      </c:pt>
                      <c:pt idx="110">
                        <c:v>628</c:v>
                      </c:pt>
                      <c:pt idx="111">
                        <c:v>568</c:v>
                      </c:pt>
                      <c:pt idx="112">
                        <c:v>552</c:v>
                      </c:pt>
                      <c:pt idx="113">
                        <c:v>548</c:v>
                      </c:pt>
                      <c:pt idx="114">
                        <c:v>576</c:v>
                      </c:pt>
                      <c:pt idx="115">
                        <c:v>540</c:v>
                      </c:pt>
                      <c:pt idx="116">
                        <c:v>608</c:v>
                      </c:pt>
                      <c:pt idx="117">
                        <c:v>608</c:v>
                      </c:pt>
                      <c:pt idx="118">
                        <c:v>552</c:v>
                      </c:pt>
                      <c:pt idx="119">
                        <c:v>564</c:v>
                      </c:pt>
                      <c:pt idx="120">
                        <c:v>556</c:v>
                      </c:pt>
                      <c:pt idx="121">
                        <c:v>650</c:v>
                      </c:pt>
                      <c:pt idx="122">
                        <c:v>564</c:v>
                      </c:pt>
                      <c:pt idx="123">
                        <c:v>564</c:v>
                      </c:pt>
                      <c:pt idx="124">
                        <c:v>584</c:v>
                      </c:pt>
                      <c:pt idx="125">
                        <c:v>588</c:v>
                      </c:pt>
                      <c:pt idx="126">
                        <c:v>584</c:v>
                      </c:pt>
                      <c:pt idx="127">
                        <c:v>572</c:v>
                      </c:pt>
                      <c:pt idx="128">
                        <c:v>572</c:v>
                      </c:pt>
                      <c:pt idx="129">
                        <c:v>1152</c:v>
                      </c:pt>
                      <c:pt idx="130">
                        <c:v>536</c:v>
                      </c:pt>
                      <c:pt idx="131">
                        <c:v>520</c:v>
                      </c:pt>
                      <c:pt idx="132">
                        <c:v>512</c:v>
                      </c:pt>
                      <c:pt idx="133">
                        <c:v>528</c:v>
                      </c:pt>
                      <c:pt idx="134">
                        <c:v>896</c:v>
                      </c:pt>
                      <c:pt idx="135">
                        <c:v>652</c:v>
                      </c:pt>
                      <c:pt idx="136">
                        <c:v>572</c:v>
                      </c:pt>
                      <c:pt idx="137">
                        <c:v>596</c:v>
                      </c:pt>
                      <c:pt idx="138">
                        <c:v>568</c:v>
                      </c:pt>
                      <c:pt idx="139">
                        <c:v>580</c:v>
                      </c:pt>
                      <c:pt idx="140">
                        <c:v>544</c:v>
                      </c:pt>
                      <c:pt idx="141">
                        <c:v>572</c:v>
                      </c:pt>
                      <c:pt idx="142">
                        <c:v>1076</c:v>
                      </c:pt>
                      <c:pt idx="143">
                        <c:v>572</c:v>
                      </c:pt>
                      <c:pt idx="144">
                        <c:v>592</c:v>
                      </c:pt>
                      <c:pt idx="145">
                        <c:v>648</c:v>
                      </c:pt>
                      <c:pt idx="146">
                        <c:v>668</c:v>
                      </c:pt>
                      <c:pt idx="147">
                        <c:v>688</c:v>
                      </c:pt>
                      <c:pt idx="148">
                        <c:v>632</c:v>
                      </c:pt>
                      <c:pt idx="149">
                        <c:v>580</c:v>
                      </c:pt>
                      <c:pt idx="150">
                        <c:v>584</c:v>
                      </c:pt>
                      <c:pt idx="151">
                        <c:v>604</c:v>
                      </c:pt>
                      <c:pt idx="152">
                        <c:v>636</c:v>
                      </c:pt>
                      <c:pt idx="153">
                        <c:v>640</c:v>
                      </c:pt>
                      <c:pt idx="154">
                        <c:v>644</c:v>
                      </c:pt>
                      <c:pt idx="155">
                        <c:v>660</c:v>
                      </c:pt>
                      <c:pt idx="156">
                        <c:v>640</c:v>
                      </c:pt>
                      <c:pt idx="157">
                        <c:v>616</c:v>
                      </c:pt>
                      <c:pt idx="158">
                        <c:v>616</c:v>
                      </c:pt>
                      <c:pt idx="159">
                        <c:v>660</c:v>
                      </c:pt>
                      <c:pt idx="160">
                        <c:v>672</c:v>
                      </c:pt>
                      <c:pt idx="161">
                        <c:v>648</c:v>
                      </c:pt>
                      <c:pt idx="162">
                        <c:v>640</c:v>
                      </c:pt>
                      <c:pt idx="163">
                        <c:v>648</c:v>
                      </c:pt>
                      <c:pt idx="164">
                        <c:v>628</c:v>
                      </c:pt>
                      <c:pt idx="165">
                        <c:v>628</c:v>
                      </c:pt>
                      <c:pt idx="166">
                        <c:v>644</c:v>
                      </c:pt>
                      <c:pt idx="167">
                        <c:v>592</c:v>
                      </c:pt>
                      <c:pt idx="168">
                        <c:v>644</c:v>
                      </c:pt>
                      <c:pt idx="169">
                        <c:v>592</c:v>
                      </c:pt>
                      <c:pt idx="170">
                        <c:v>616</c:v>
                      </c:pt>
                      <c:pt idx="171">
                        <c:v>628</c:v>
                      </c:pt>
                      <c:pt idx="172">
                        <c:v>640</c:v>
                      </c:pt>
                      <c:pt idx="173">
                        <c:v>636</c:v>
                      </c:pt>
                      <c:pt idx="174">
                        <c:v>572</c:v>
                      </c:pt>
                      <c:pt idx="175">
                        <c:v>592</c:v>
                      </c:pt>
                      <c:pt idx="176">
                        <c:v>588</c:v>
                      </c:pt>
                      <c:pt idx="177">
                        <c:v>576</c:v>
                      </c:pt>
                      <c:pt idx="178">
                        <c:v>580</c:v>
                      </c:pt>
                      <c:pt idx="179">
                        <c:v>588</c:v>
                      </c:pt>
                      <c:pt idx="180">
                        <c:v>616</c:v>
                      </c:pt>
                      <c:pt idx="181">
                        <c:v>620</c:v>
                      </c:pt>
                      <c:pt idx="182">
                        <c:v>652</c:v>
                      </c:pt>
                      <c:pt idx="183">
                        <c:v>668</c:v>
                      </c:pt>
                      <c:pt idx="184">
                        <c:v>648</c:v>
                      </c:pt>
                      <c:pt idx="185">
                        <c:v>632</c:v>
                      </c:pt>
                      <c:pt idx="186">
                        <c:v>600</c:v>
                      </c:pt>
                      <c:pt idx="187">
                        <c:v>916</c:v>
                      </c:pt>
                      <c:pt idx="188">
                        <c:v>576</c:v>
                      </c:pt>
                      <c:pt idx="189">
                        <c:v>600</c:v>
                      </c:pt>
                      <c:pt idx="190">
                        <c:v>604</c:v>
                      </c:pt>
                      <c:pt idx="191">
                        <c:v>588</c:v>
                      </c:pt>
                      <c:pt idx="192">
                        <c:v>612</c:v>
                      </c:pt>
                      <c:pt idx="193">
                        <c:v>604</c:v>
                      </c:pt>
                      <c:pt idx="194">
                        <c:v>604</c:v>
                      </c:pt>
                      <c:pt idx="195">
                        <c:v>612</c:v>
                      </c:pt>
                      <c:pt idx="196">
                        <c:v>612</c:v>
                      </c:pt>
                      <c:pt idx="197">
                        <c:v>592</c:v>
                      </c:pt>
                      <c:pt idx="198">
                        <c:v>568</c:v>
                      </c:pt>
                      <c:pt idx="199">
                        <c:v>628</c:v>
                      </c:pt>
                      <c:pt idx="200">
                        <c:v>576</c:v>
                      </c:pt>
                      <c:pt idx="201">
                        <c:v>612</c:v>
                      </c:pt>
                      <c:pt idx="202">
                        <c:v>636</c:v>
                      </c:pt>
                      <c:pt idx="203">
                        <c:v>628</c:v>
                      </c:pt>
                      <c:pt idx="204">
                        <c:v>596</c:v>
                      </c:pt>
                      <c:pt idx="205">
                        <c:v>576</c:v>
                      </c:pt>
                      <c:pt idx="206">
                        <c:v>552</c:v>
                      </c:pt>
                      <c:pt idx="207">
                        <c:v>564</c:v>
                      </c:pt>
                      <c:pt idx="208">
                        <c:v>580</c:v>
                      </c:pt>
                      <c:pt idx="209">
                        <c:v>592</c:v>
                      </c:pt>
                      <c:pt idx="210">
                        <c:v>600</c:v>
                      </c:pt>
                      <c:pt idx="211">
                        <c:v>576</c:v>
                      </c:pt>
                      <c:pt idx="212">
                        <c:v>568</c:v>
                      </c:pt>
                      <c:pt idx="213">
                        <c:v>552</c:v>
                      </c:pt>
                      <c:pt idx="214">
                        <c:v>548</c:v>
                      </c:pt>
                      <c:pt idx="215">
                        <c:v>544</c:v>
                      </c:pt>
                      <c:pt idx="216">
                        <c:v>564</c:v>
                      </c:pt>
                      <c:pt idx="217">
                        <c:v>592</c:v>
                      </c:pt>
                      <c:pt idx="218">
                        <c:v>576</c:v>
                      </c:pt>
                      <c:pt idx="219">
                        <c:v>596</c:v>
                      </c:pt>
                      <c:pt idx="220">
                        <c:v>576</c:v>
                      </c:pt>
                      <c:pt idx="221">
                        <c:v>588</c:v>
                      </c:pt>
                      <c:pt idx="222">
                        <c:v>532</c:v>
                      </c:pt>
                      <c:pt idx="223">
                        <c:v>552</c:v>
                      </c:pt>
                      <c:pt idx="224">
                        <c:v>532</c:v>
                      </c:pt>
                      <c:pt idx="225">
                        <c:v>548</c:v>
                      </c:pt>
                      <c:pt idx="226">
                        <c:v>556</c:v>
                      </c:pt>
                      <c:pt idx="227">
                        <c:v>552</c:v>
                      </c:pt>
                      <c:pt idx="228">
                        <c:v>544</c:v>
                      </c:pt>
                      <c:pt idx="229">
                        <c:v>548</c:v>
                      </c:pt>
                      <c:pt idx="230">
                        <c:v>544</c:v>
                      </c:pt>
                      <c:pt idx="231">
                        <c:v>536</c:v>
                      </c:pt>
                      <c:pt idx="232">
                        <c:v>544</c:v>
                      </c:pt>
                      <c:pt idx="233">
                        <c:v>540</c:v>
                      </c:pt>
                      <c:pt idx="234">
                        <c:v>512</c:v>
                      </c:pt>
                      <c:pt idx="235">
                        <c:v>504</c:v>
                      </c:pt>
                      <c:pt idx="236">
                        <c:v>1084</c:v>
                      </c:pt>
                      <c:pt idx="237">
                        <c:v>564</c:v>
                      </c:pt>
                      <c:pt idx="238">
                        <c:v>588</c:v>
                      </c:pt>
                      <c:pt idx="239">
                        <c:v>564</c:v>
                      </c:pt>
                      <c:pt idx="240">
                        <c:v>556</c:v>
                      </c:pt>
                      <c:pt idx="241">
                        <c:v>544</c:v>
                      </c:pt>
                      <c:pt idx="242">
                        <c:v>560</c:v>
                      </c:pt>
                      <c:pt idx="243">
                        <c:v>548</c:v>
                      </c:pt>
                      <c:pt idx="244">
                        <c:v>1112</c:v>
                      </c:pt>
                      <c:pt idx="245">
                        <c:v>580</c:v>
                      </c:pt>
                      <c:pt idx="246">
                        <c:v>572</c:v>
                      </c:pt>
                      <c:pt idx="247">
                        <c:v>588</c:v>
                      </c:pt>
                      <c:pt idx="248">
                        <c:v>576</c:v>
                      </c:pt>
                      <c:pt idx="249">
                        <c:v>608</c:v>
                      </c:pt>
                      <c:pt idx="250">
                        <c:v>564</c:v>
                      </c:pt>
                      <c:pt idx="251">
                        <c:v>560</c:v>
                      </c:pt>
                      <c:pt idx="252">
                        <c:v>556</c:v>
                      </c:pt>
                      <c:pt idx="253">
                        <c:v>564</c:v>
                      </c:pt>
                      <c:pt idx="254">
                        <c:v>564</c:v>
                      </c:pt>
                      <c:pt idx="255">
                        <c:v>556</c:v>
                      </c:pt>
                      <c:pt idx="256">
                        <c:v>540</c:v>
                      </c:pt>
                      <c:pt idx="257">
                        <c:v>548</c:v>
                      </c:pt>
                      <c:pt idx="258">
                        <c:v>560</c:v>
                      </c:pt>
                      <c:pt idx="259">
                        <c:v>568</c:v>
                      </c:pt>
                      <c:pt idx="260">
                        <c:v>572</c:v>
                      </c:pt>
                      <c:pt idx="261">
                        <c:v>572</c:v>
                      </c:pt>
                      <c:pt idx="262">
                        <c:v>572</c:v>
                      </c:pt>
                      <c:pt idx="263">
                        <c:v>564</c:v>
                      </c:pt>
                      <c:pt idx="264">
                        <c:v>580</c:v>
                      </c:pt>
                      <c:pt idx="265">
                        <c:v>1076</c:v>
                      </c:pt>
                      <c:pt idx="266">
                        <c:v>572</c:v>
                      </c:pt>
                      <c:pt idx="267">
                        <c:v>576</c:v>
                      </c:pt>
                      <c:pt idx="268">
                        <c:v>576</c:v>
                      </c:pt>
                      <c:pt idx="269">
                        <c:v>568</c:v>
                      </c:pt>
                      <c:pt idx="270">
                        <c:v>608</c:v>
                      </c:pt>
                      <c:pt idx="271">
                        <c:v>556</c:v>
                      </c:pt>
                      <c:pt idx="272">
                        <c:v>596</c:v>
                      </c:pt>
                      <c:pt idx="273">
                        <c:v>592</c:v>
                      </c:pt>
                      <c:pt idx="274">
                        <c:v>596</c:v>
                      </c:pt>
                      <c:pt idx="275">
                        <c:v>612</c:v>
                      </c:pt>
                      <c:pt idx="276">
                        <c:v>620</c:v>
                      </c:pt>
                      <c:pt idx="277">
                        <c:v>588</c:v>
                      </c:pt>
                      <c:pt idx="278">
                        <c:v>588</c:v>
                      </c:pt>
                      <c:pt idx="279">
                        <c:v>556</c:v>
                      </c:pt>
                      <c:pt idx="280">
                        <c:v>564</c:v>
                      </c:pt>
                      <c:pt idx="281">
                        <c:v>596</c:v>
                      </c:pt>
                      <c:pt idx="282">
                        <c:v>644</c:v>
                      </c:pt>
                      <c:pt idx="283">
                        <c:v>656</c:v>
                      </c:pt>
                      <c:pt idx="284">
                        <c:v>624</c:v>
                      </c:pt>
                      <c:pt idx="285">
                        <c:v>628</c:v>
                      </c:pt>
                      <c:pt idx="286">
                        <c:v>636</c:v>
                      </c:pt>
                      <c:pt idx="287">
                        <c:v>620</c:v>
                      </c:pt>
                      <c:pt idx="288">
                        <c:v>576</c:v>
                      </c:pt>
                      <c:pt idx="289">
                        <c:v>596</c:v>
                      </c:pt>
                      <c:pt idx="290">
                        <c:v>684</c:v>
                      </c:pt>
                      <c:pt idx="291">
                        <c:v>736</c:v>
                      </c:pt>
                      <c:pt idx="292">
                        <c:v>748</c:v>
                      </c:pt>
                      <c:pt idx="293">
                        <c:v>704</c:v>
                      </c:pt>
                      <c:pt idx="294">
                        <c:v>696</c:v>
                      </c:pt>
                      <c:pt idx="295">
                        <c:v>732</c:v>
                      </c:pt>
                      <c:pt idx="296">
                        <c:v>736</c:v>
                      </c:pt>
                      <c:pt idx="297">
                        <c:v>704</c:v>
                      </c:pt>
                      <c:pt idx="298">
                        <c:v>720</c:v>
                      </c:pt>
                      <c:pt idx="299">
                        <c:v>784</c:v>
                      </c:pt>
                      <c:pt idx="300">
                        <c:v>712</c:v>
                      </c:pt>
                      <c:pt idx="301">
                        <c:v>644</c:v>
                      </c:pt>
                      <c:pt idx="302">
                        <c:v>640</c:v>
                      </c:pt>
                      <c:pt idx="303">
                        <c:v>608</c:v>
                      </c:pt>
                      <c:pt idx="304">
                        <c:v>616</c:v>
                      </c:pt>
                      <c:pt idx="305">
                        <c:v>608</c:v>
                      </c:pt>
                      <c:pt idx="306">
                        <c:v>672</c:v>
                      </c:pt>
                      <c:pt idx="307">
                        <c:v>672</c:v>
                      </c:pt>
                      <c:pt idx="308">
                        <c:v>680</c:v>
                      </c:pt>
                      <c:pt idx="309">
                        <c:v>680</c:v>
                      </c:pt>
                      <c:pt idx="310">
                        <c:v>676</c:v>
                      </c:pt>
                      <c:pt idx="311">
                        <c:v>676</c:v>
                      </c:pt>
                      <c:pt idx="312">
                        <c:v>672</c:v>
                      </c:pt>
                      <c:pt idx="313">
                        <c:v>652</c:v>
                      </c:pt>
                      <c:pt idx="314">
                        <c:v>616</c:v>
                      </c:pt>
                      <c:pt idx="315">
                        <c:v>576</c:v>
                      </c:pt>
                      <c:pt idx="316">
                        <c:v>572</c:v>
                      </c:pt>
                      <c:pt idx="317">
                        <c:v>584</c:v>
                      </c:pt>
                      <c:pt idx="318">
                        <c:v>648</c:v>
                      </c:pt>
                      <c:pt idx="319">
                        <c:v>656</c:v>
                      </c:pt>
                      <c:pt idx="320">
                        <c:v>712</c:v>
                      </c:pt>
                      <c:pt idx="321">
                        <c:v>732</c:v>
                      </c:pt>
                      <c:pt idx="322">
                        <c:v>736</c:v>
                      </c:pt>
                      <c:pt idx="323">
                        <c:v>704</c:v>
                      </c:pt>
                      <c:pt idx="324">
                        <c:v>672</c:v>
                      </c:pt>
                      <c:pt idx="325">
                        <c:v>624</c:v>
                      </c:pt>
                      <c:pt idx="326">
                        <c:v>632</c:v>
                      </c:pt>
                      <c:pt idx="327">
                        <c:v>684</c:v>
                      </c:pt>
                      <c:pt idx="328">
                        <c:v>668</c:v>
                      </c:pt>
                      <c:pt idx="329">
                        <c:v>668</c:v>
                      </c:pt>
                      <c:pt idx="330">
                        <c:v>704</c:v>
                      </c:pt>
                      <c:pt idx="331">
                        <c:v>748</c:v>
                      </c:pt>
                      <c:pt idx="332">
                        <c:v>724</c:v>
                      </c:pt>
                      <c:pt idx="333">
                        <c:v>716</c:v>
                      </c:pt>
                      <c:pt idx="334">
                        <c:v>708</c:v>
                      </c:pt>
                      <c:pt idx="335">
                        <c:v>692</c:v>
                      </c:pt>
                      <c:pt idx="336">
                        <c:v>680</c:v>
                      </c:pt>
                      <c:pt idx="337">
                        <c:v>684</c:v>
                      </c:pt>
                      <c:pt idx="338">
                        <c:v>712</c:v>
                      </c:pt>
                      <c:pt idx="339">
                        <c:v>720</c:v>
                      </c:pt>
                      <c:pt idx="340">
                        <c:v>752</c:v>
                      </c:pt>
                      <c:pt idx="341">
                        <c:v>724</c:v>
                      </c:pt>
                      <c:pt idx="342">
                        <c:v>720</c:v>
                      </c:pt>
                      <c:pt idx="343">
                        <c:v>720</c:v>
                      </c:pt>
                      <c:pt idx="344">
                        <c:v>704</c:v>
                      </c:pt>
                      <c:pt idx="345">
                        <c:v>720</c:v>
                      </c:pt>
                      <c:pt idx="346">
                        <c:v>700</c:v>
                      </c:pt>
                      <c:pt idx="347">
                        <c:v>772</c:v>
                      </c:pt>
                      <c:pt idx="348">
                        <c:v>796</c:v>
                      </c:pt>
                      <c:pt idx="349">
                        <c:v>704</c:v>
                      </c:pt>
                      <c:pt idx="350">
                        <c:v>708</c:v>
                      </c:pt>
                      <c:pt idx="351">
                        <c:v>700</c:v>
                      </c:pt>
                      <c:pt idx="352">
                        <c:v>748</c:v>
                      </c:pt>
                      <c:pt idx="353">
                        <c:v>760</c:v>
                      </c:pt>
                      <c:pt idx="354">
                        <c:v>724</c:v>
                      </c:pt>
                      <c:pt idx="355">
                        <c:v>700</c:v>
                      </c:pt>
                      <c:pt idx="356">
                        <c:v>680</c:v>
                      </c:pt>
                      <c:pt idx="357">
                        <c:v>664</c:v>
                      </c:pt>
                      <c:pt idx="358">
                        <c:v>652</c:v>
                      </c:pt>
                      <c:pt idx="359">
                        <c:v>660</c:v>
                      </c:pt>
                      <c:pt idx="360">
                        <c:v>660</c:v>
                      </c:pt>
                      <c:pt idx="361">
                        <c:v>768</c:v>
                      </c:pt>
                      <c:pt idx="362">
                        <c:v>796</c:v>
                      </c:pt>
                      <c:pt idx="363">
                        <c:v>784</c:v>
                      </c:pt>
                      <c:pt idx="364">
                        <c:v>732</c:v>
                      </c:pt>
                      <c:pt idx="365">
                        <c:v>700</c:v>
                      </c:pt>
                      <c:pt idx="366">
                        <c:v>656</c:v>
                      </c:pt>
                      <c:pt idx="367">
                        <c:v>628</c:v>
                      </c:pt>
                      <c:pt idx="368">
                        <c:v>618</c:v>
                      </c:pt>
                      <c:pt idx="369">
                        <c:v>608</c:v>
                      </c:pt>
                      <c:pt idx="370">
                        <c:v>652</c:v>
                      </c:pt>
                      <c:pt idx="371">
                        <c:v>636</c:v>
                      </c:pt>
                      <c:pt idx="372">
                        <c:v>652</c:v>
                      </c:pt>
                      <c:pt idx="373">
                        <c:v>680</c:v>
                      </c:pt>
                      <c:pt idx="374">
                        <c:v>688</c:v>
                      </c:pt>
                      <c:pt idx="375">
                        <c:v>652</c:v>
                      </c:pt>
                      <c:pt idx="376">
                        <c:v>636</c:v>
                      </c:pt>
                      <c:pt idx="377">
                        <c:v>644</c:v>
                      </c:pt>
                      <c:pt idx="378">
                        <c:v>648</c:v>
                      </c:pt>
                      <c:pt idx="379">
                        <c:v>676</c:v>
                      </c:pt>
                      <c:pt idx="380">
                        <c:v>688</c:v>
                      </c:pt>
                      <c:pt idx="381">
                        <c:v>696</c:v>
                      </c:pt>
                      <c:pt idx="382">
                        <c:v>700</c:v>
                      </c:pt>
                      <c:pt idx="383">
                        <c:v>696</c:v>
                      </c:pt>
                      <c:pt idx="384">
                        <c:v>668</c:v>
                      </c:pt>
                      <c:pt idx="385">
                        <c:v>668</c:v>
                      </c:pt>
                      <c:pt idx="386">
                        <c:v>616</c:v>
                      </c:pt>
                      <c:pt idx="387">
                        <c:v>588</c:v>
                      </c:pt>
                      <c:pt idx="388">
                        <c:v>612</c:v>
                      </c:pt>
                      <c:pt idx="389">
                        <c:v>700</c:v>
                      </c:pt>
                      <c:pt idx="390">
                        <c:v>732</c:v>
                      </c:pt>
                      <c:pt idx="391">
                        <c:v>888</c:v>
                      </c:pt>
                      <c:pt idx="392">
                        <c:v>744</c:v>
                      </c:pt>
                      <c:pt idx="393">
                        <c:v>708</c:v>
                      </c:pt>
                      <c:pt idx="394">
                        <c:v>668</c:v>
                      </c:pt>
                      <c:pt idx="395">
                        <c:v>640</c:v>
                      </c:pt>
                      <c:pt idx="396">
                        <c:v>672</c:v>
                      </c:pt>
                      <c:pt idx="397">
                        <c:v>684</c:v>
                      </c:pt>
                      <c:pt idx="398">
                        <c:v>704</c:v>
                      </c:pt>
                      <c:pt idx="399">
                        <c:v>716</c:v>
                      </c:pt>
                      <c:pt idx="400">
                        <c:v>692</c:v>
                      </c:pt>
                      <c:pt idx="401">
                        <c:v>820</c:v>
                      </c:pt>
                      <c:pt idx="402">
                        <c:v>780</c:v>
                      </c:pt>
                      <c:pt idx="403">
                        <c:v>736</c:v>
                      </c:pt>
                      <c:pt idx="404">
                        <c:v>652</c:v>
                      </c:pt>
                      <c:pt idx="405">
                        <c:v>608</c:v>
                      </c:pt>
                      <c:pt idx="406">
                        <c:v>592</c:v>
                      </c:pt>
                      <c:pt idx="407">
                        <c:v>676</c:v>
                      </c:pt>
                      <c:pt idx="408">
                        <c:v>752</c:v>
                      </c:pt>
                      <c:pt idx="409">
                        <c:v>816</c:v>
                      </c:pt>
                      <c:pt idx="410">
                        <c:v>824</c:v>
                      </c:pt>
                      <c:pt idx="411">
                        <c:v>820</c:v>
                      </c:pt>
                      <c:pt idx="412">
                        <c:v>788</c:v>
                      </c:pt>
                      <c:pt idx="413">
                        <c:v>716</c:v>
                      </c:pt>
                      <c:pt idx="414">
                        <c:v>700</c:v>
                      </c:pt>
                      <c:pt idx="415">
                        <c:v>716</c:v>
                      </c:pt>
                      <c:pt idx="416">
                        <c:v>680</c:v>
                      </c:pt>
                      <c:pt idx="417">
                        <c:v>672</c:v>
                      </c:pt>
                      <c:pt idx="418">
                        <c:v>660</c:v>
                      </c:pt>
                      <c:pt idx="419">
                        <c:v>676</c:v>
                      </c:pt>
                      <c:pt idx="420">
                        <c:v>692</c:v>
                      </c:pt>
                      <c:pt idx="421">
                        <c:v>720</c:v>
                      </c:pt>
                      <c:pt idx="422">
                        <c:v>760</c:v>
                      </c:pt>
                      <c:pt idx="423">
                        <c:v>852</c:v>
                      </c:pt>
                      <c:pt idx="424">
                        <c:v>792</c:v>
                      </c:pt>
                      <c:pt idx="425">
                        <c:v>760</c:v>
                      </c:pt>
                      <c:pt idx="426">
                        <c:v>728</c:v>
                      </c:pt>
                      <c:pt idx="427">
                        <c:v>672</c:v>
                      </c:pt>
                      <c:pt idx="428">
                        <c:v>672</c:v>
                      </c:pt>
                      <c:pt idx="429">
                        <c:v>692</c:v>
                      </c:pt>
                      <c:pt idx="430">
                        <c:v>724</c:v>
                      </c:pt>
                      <c:pt idx="431">
                        <c:v>788</c:v>
                      </c:pt>
                      <c:pt idx="432">
                        <c:v>792</c:v>
                      </c:pt>
                      <c:pt idx="433">
                        <c:v>784</c:v>
                      </c:pt>
                      <c:pt idx="434">
                        <c:v>792</c:v>
                      </c:pt>
                      <c:pt idx="435">
                        <c:v>696</c:v>
                      </c:pt>
                      <c:pt idx="436">
                        <c:v>692</c:v>
                      </c:pt>
                      <c:pt idx="437">
                        <c:v>660</c:v>
                      </c:pt>
                      <c:pt idx="438">
                        <c:v>672</c:v>
                      </c:pt>
                      <c:pt idx="439">
                        <c:v>704</c:v>
                      </c:pt>
                      <c:pt idx="440">
                        <c:v>724</c:v>
                      </c:pt>
                      <c:pt idx="441">
                        <c:v>724</c:v>
                      </c:pt>
                      <c:pt idx="442">
                        <c:v>776</c:v>
                      </c:pt>
                      <c:pt idx="443">
                        <c:v>764</c:v>
                      </c:pt>
                      <c:pt idx="444">
                        <c:v>720</c:v>
                      </c:pt>
                      <c:pt idx="445">
                        <c:v>644</c:v>
                      </c:pt>
                      <c:pt idx="446">
                        <c:v>616</c:v>
                      </c:pt>
                      <c:pt idx="447">
                        <c:v>636</c:v>
                      </c:pt>
                      <c:pt idx="448">
                        <c:v>616</c:v>
                      </c:pt>
                      <c:pt idx="449">
                        <c:v>612</c:v>
                      </c:pt>
                      <c:pt idx="450">
                        <c:v>700</c:v>
                      </c:pt>
                      <c:pt idx="451">
                        <c:v>712</c:v>
                      </c:pt>
                      <c:pt idx="452">
                        <c:v>744</c:v>
                      </c:pt>
                      <c:pt idx="453">
                        <c:v>764</c:v>
                      </c:pt>
                      <c:pt idx="454">
                        <c:v>740</c:v>
                      </c:pt>
                      <c:pt idx="455">
                        <c:v>696</c:v>
                      </c:pt>
                      <c:pt idx="456">
                        <c:v>656</c:v>
                      </c:pt>
                      <c:pt idx="457">
                        <c:v>680</c:v>
                      </c:pt>
                      <c:pt idx="458">
                        <c:v>700</c:v>
                      </c:pt>
                      <c:pt idx="459">
                        <c:v>764</c:v>
                      </c:pt>
                      <c:pt idx="460">
                        <c:v>808</c:v>
                      </c:pt>
                      <c:pt idx="461">
                        <c:v>772</c:v>
                      </c:pt>
                      <c:pt idx="462">
                        <c:v>704</c:v>
                      </c:pt>
                      <c:pt idx="463">
                        <c:v>636</c:v>
                      </c:pt>
                      <c:pt idx="464">
                        <c:v>636</c:v>
                      </c:pt>
                      <c:pt idx="465">
                        <c:v>672</c:v>
                      </c:pt>
                      <c:pt idx="466">
                        <c:v>704</c:v>
                      </c:pt>
                      <c:pt idx="467">
                        <c:v>748</c:v>
                      </c:pt>
                      <c:pt idx="468">
                        <c:v>728</c:v>
                      </c:pt>
                      <c:pt idx="469">
                        <c:v>720</c:v>
                      </c:pt>
                      <c:pt idx="470">
                        <c:v>720</c:v>
                      </c:pt>
                      <c:pt idx="471">
                        <c:v>700</c:v>
                      </c:pt>
                      <c:pt idx="472">
                        <c:v>672</c:v>
                      </c:pt>
                      <c:pt idx="473">
                        <c:v>676</c:v>
                      </c:pt>
                      <c:pt idx="474">
                        <c:v>684</c:v>
                      </c:pt>
                      <c:pt idx="475">
                        <c:v>704</c:v>
                      </c:pt>
                      <c:pt idx="476">
                        <c:v>696</c:v>
                      </c:pt>
                      <c:pt idx="477">
                        <c:v>696</c:v>
                      </c:pt>
                      <c:pt idx="478">
                        <c:v>736</c:v>
                      </c:pt>
                      <c:pt idx="479">
                        <c:v>696</c:v>
                      </c:pt>
                      <c:pt idx="480">
                        <c:v>692</c:v>
                      </c:pt>
                      <c:pt idx="481">
                        <c:v>668</c:v>
                      </c:pt>
                      <c:pt idx="482">
                        <c:v>672</c:v>
                      </c:pt>
                      <c:pt idx="483">
                        <c:v>688</c:v>
                      </c:pt>
                      <c:pt idx="484">
                        <c:v>712</c:v>
                      </c:pt>
                      <c:pt idx="485">
                        <c:v>752</c:v>
                      </c:pt>
                      <c:pt idx="486">
                        <c:v>704</c:v>
                      </c:pt>
                      <c:pt idx="487">
                        <c:v>672</c:v>
                      </c:pt>
                      <c:pt idx="488">
                        <c:v>688</c:v>
                      </c:pt>
                      <c:pt idx="489">
                        <c:v>692</c:v>
                      </c:pt>
                      <c:pt idx="490">
                        <c:v>624</c:v>
                      </c:pt>
                      <c:pt idx="491">
                        <c:v>632</c:v>
                      </c:pt>
                      <c:pt idx="492">
                        <c:v>652</c:v>
                      </c:pt>
                      <c:pt idx="493">
                        <c:v>656</c:v>
                      </c:pt>
                      <c:pt idx="494">
                        <c:v>704</c:v>
                      </c:pt>
                      <c:pt idx="495">
                        <c:v>740</c:v>
                      </c:pt>
                      <c:pt idx="496">
                        <c:v>752</c:v>
                      </c:pt>
                      <c:pt idx="497">
                        <c:v>736</c:v>
                      </c:pt>
                      <c:pt idx="498">
                        <c:v>732</c:v>
                      </c:pt>
                      <c:pt idx="499">
                        <c:v>708</c:v>
                      </c:pt>
                      <c:pt idx="500">
                        <c:v>700</c:v>
                      </c:pt>
                      <c:pt idx="501">
                        <c:v>688</c:v>
                      </c:pt>
                      <c:pt idx="502">
                        <c:v>728</c:v>
                      </c:pt>
                      <c:pt idx="503">
                        <c:v>724</c:v>
                      </c:pt>
                      <c:pt idx="504">
                        <c:v>700</c:v>
                      </c:pt>
                      <c:pt idx="505">
                        <c:v>760</c:v>
                      </c:pt>
                      <c:pt idx="506">
                        <c:v>720</c:v>
                      </c:pt>
                      <c:pt idx="507">
                        <c:v>628</c:v>
                      </c:pt>
                      <c:pt idx="508">
                        <c:v>628</c:v>
                      </c:pt>
                      <c:pt idx="509">
                        <c:v>648</c:v>
                      </c:pt>
                      <c:pt idx="510">
                        <c:v>696</c:v>
                      </c:pt>
                      <c:pt idx="511">
                        <c:v>704</c:v>
                      </c:pt>
                      <c:pt idx="512">
                        <c:v>720</c:v>
                      </c:pt>
                      <c:pt idx="513">
                        <c:v>720</c:v>
                      </c:pt>
                      <c:pt idx="514">
                        <c:v>728</c:v>
                      </c:pt>
                      <c:pt idx="515">
                        <c:v>732</c:v>
                      </c:pt>
                      <c:pt idx="516">
                        <c:v>716</c:v>
                      </c:pt>
                      <c:pt idx="517">
                        <c:v>716</c:v>
                      </c:pt>
                      <c:pt idx="518">
                        <c:v>712</c:v>
                      </c:pt>
                      <c:pt idx="519">
                        <c:v>700</c:v>
                      </c:pt>
                      <c:pt idx="520">
                        <c:v>708</c:v>
                      </c:pt>
                      <c:pt idx="521">
                        <c:v>728</c:v>
                      </c:pt>
                      <c:pt idx="522">
                        <c:v>760</c:v>
                      </c:pt>
                      <c:pt idx="523">
                        <c:v>756</c:v>
                      </c:pt>
                      <c:pt idx="524">
                        <c:v>732</c:v>
                      </c:pt>
                      <c:pt idx="525">
                        <c:v>736</c:v>
                      </c:pt>
                      <c:pt idx="526">
                        <c:v>736</c:v>
                      </c:pt>
                      <c:pt idx="527">
                        <c:v>728</c:v>
                      </c:pt>
                      <c:pt idx="528">
                        <c:v>732</c:v>
                      </c:pt>
                      <c:pt idx="529">
                        <c:v>848</c:v>
                      </c:pt>
                      <c:pt idx="530">
                        <c:v>784</c:v>
                      </c:pt>
                      <c:pt idx="531">
                        <c:v>740</c:v>
                      </c:pt>
                      <c:pt idx="532">
                        <c:v>704</c:v>
                      </c:pt>
                      <c:pt idx="533">
                        <c:v>664</c:v>
                      </c:pt>
                      <c:pt idx="534">
                        <c:v>676</c:v>
                      </c:pt>
                      <c:pt idx="535">
                        <c:v>696</c:v>
                      </c:pt>
                      <c:pt idx="536">
                        <c:v>764</c:v>
                      </c:pt>
                      <c:pt idx="537">
                        <c:v>792</c:v>
                      </c:pt>
                      <c:pt idx="538">
                        <c:v>724</c:v>
                      </c:pt>
                      <c:pt idx="539">
                        <c:v>748</c:v>
                      </c:pt>
                      <c:pt idx="540">
                        <c:v>752</c:v>
                      </c:pt>
                      <c:pt idx="541">
                        <c:v>704</c:v>
                      </c:pt>
                      <c:pt idx="542">
                        <c:v>740</c:v>
                      </c:pt>
                      <c:pt idx="543">
                        <c:v>696</c:v>
                      </c:pt>
                      <c:pt idx="544">
                        <c:v>672</c:v>
                      </c:pt>
                      <c:pt idx="545">
                        <c:v>604</c:v>
                      </c:pt>
                      <c:pt idx="546">
                        <c:v>604</c:v>
                      </c:pt>
                      <c:pt idx="547">
                        <c:v>712</c:v>
                      </c:pt>
                      <c:pt idx="548">
                        <c:v>724</c:v>
                      </c:pt>
                      <c:pt idx="549">
                        <c:v>704</c:v>
                      </c:pt>
                      <c:pt idx="550">
                        <c:v>644</c:v>
                      </c:pt>
                      <c:pt idx="551">
                        <c:v>596</c:v>
                      </c:pt>
                      <c:pt idx="552">
                        <c:v>588</c:v>
                      </c:pt>
                      <c:pt idx="553">
                        <c:v>580</c:v>
                      </c:pt>
                      <c:pt idx="554">
                        <c:v>584</c:v>
                      </c:pt>
                      <c:pt idx="555">
                        <c:v>588</c:v>
                      </c:pt>
                      <c:pt idx="556">
                        <c:v>588</c:v>
                      </c:pt>
                      <c:pt idx="557">
                        <c:v>592</c:v>
                      </c:pt>
                      <c:pt idx="558">
                        <c:v>652</c:v>
                      </c:pt>
                      <c:pt idx="559">
                        <c:v>720</c:v>
                      </c:pt>
                      <c:pt idx="560">
                        <c:v>760</c:v>
                      </c:pt>
                      <c:pt idx="561">
                        <c:v>684</c:v>
                      </c:pt>
                      <c:pt idx="562">
                        <c:v>656</c:v>
                      </c:pt>
                      <c:pt idx="563">
                        <c:v>616</c:v>
                      </c:pt>
                      <c:pt idx="564">
                        <c:v>640</c:v>
                      </c:pt>
                      <c:pt idx="565">
                        <c:v>784</c:v>
                      </c:pt>
                      <c:pt idx="566">
                        <c:v>748</c:v>
                      </c:pt>
                      <c:pt idx="567">
                        <c:v>708</c:v>
                      </c:pt>
                      <c:pt idx="568">
                        <c:v>628</c:v>
                      </c:pt>
                      <c:pt idx="569">
                        <c:v>636</c:v>
                      </c:pt>
                      <c:pt idx="570">
                        <c:v>688</c:v>
                      </c:pt>
                      <c:pt idx="571">
                        <c:v>720</c:v>
                      </c:pt>
                      <c:pt idx="572">
                        <c:v>752</c:v>
                      </c:pt>
                      <c:pt idx="573">
                        <c:v>864</c:v>
                      </c:pt>
                      <c:pt idx="574">
                        <c:v>876</c:v>
                      </c:pt>
                      <c:pt idx="575">
                        <c:v>836</c:v>
                      </c:pt>
                      <c:pt idx="576">
                        <c:v>724</c:v>
                      </c:pt>
                      <c:pt idx="577">
                        <c:v>680</c:v>
                      </c:pt>
                      <c:pt idx="578">
                        <c:v>640</c:v>
                      </c:pt>
                      <c:pt idx="579">
                        <c:v>672</c:v>
                      </c:pt>
                      <c:pt idx="580">
                        <c:v>748</c:v>
                      </c:pt>
                      <c:pt idx="581">
                        <c:v>772</c:v>
                      </c:pt>
                      <c:pt idx="582">
                        <c:v>780</c:v>
                      </c:pt>
                      <c:pt idx="583">
                        <c:v>776</c:v>
                      </c:pt>
                      <c:pt idx="584">
                        <c:v>784</c:v>
                      </c:pt>
                      <c:pt idx="585">
                        <c:v>780</c:v>
                      </c:pt>
                      <c:pt idx="586">
                        <c:v>744</c:v>
                      </c:pt>
                      <c:pt idx="587">
                        <c:v>732</c:v>
                      </c:pt>
                      <c:pt idx="588">
                        <c:v>720</c:v>
                      </c:pt>
                      <c:pt idx="589">
                        <c:v>712</c:v>
                      </c:pt>
                      <c:pt idx="590">
                        <c:v>708</c:v>
                      </c:pt>
                      <c:pt idx="591">
                        <c:v>704</c:v>
                      </c:pt>
                      <c:pt idx="592">
                        <c:v>704</c:v>
                      </c:pt>
                      <c:pt idx="593">
                        <c:v>708</c:v>
                      </c:pt>
                      <c:pt idx="594">
                        <c:v>712</c:v>
                      </c:pt>
                      <c:pt idx="595">
                        <c:v>724</c:v>
                      </c:pt>
                      <c:pt idx="596">
                        <c:v>716</c:v>
                      </c:pt>
                      <c:pt idx="597">
                        <c:v>704</c:v>
                      </c:pt>
                      <c:pt idx="598">
                        <c:v>720</c:v>
                      </c:pt>
                      <c:pt idx="599">
                        <c:v>696</c:v>
                      </c:pt>
                      <c:pt idx="600">
                        <c:v>796</c:v>
                      </c:pt>
                      <c:pt idx="601">
                        <c:v>752</c:v>
                      </c:pt>
                      <c:pt idx="602">
                        <c:v>724</c:v>
                      </c:pt>
                      <c:pt idx="603">
                        <c:v>772</c:v>
                      </c:pt>
                      <c:pt idx="604">
                        <c:v>756</c:v>
                      </c:pt>
                      <c:pt idx="605">
                        <c:v>716</c:v>
                      </c:pt>
                      <c:pt idx="606">
                        <c:v>700</c:v>
                      </c:pt>
                      <c:pt idx="607">
                        <c:v>680</c:v>
                      </c:pt>
                      <c:pt idx="608">
                        <c:v>680</c:v>
                      </c:pt>
                      <c:pt idx="609">
                        <c:v>748</c:v>
                      </c:pt>
                      <c:pt idx="610">
                        <c:v>796</c:v>
                      </c:pt>
                      <c:pt idx="611">
                        <c:v>840</c:v>
                      </c:pt>
                      <c:pt idx="612">
                        <c:v>832</c:v>
                      </c:pt>
                      <c:pt idx="613">
                        <c:v>812</c:v>
                      </c:pt>
                      <c:pt idx="614">
                        <c:v>808</c:v>
                      </c:pt>
                      <c:pt idx="615">
                        <c:v>796</c:v>
                      </c:pt>
                      <c:pt idx="616">
                        <c:v>836</c:v>
                      </c:pt>
                      <c:pt idx="617">
                        <c:v>828</c:v>
                      </c:pt>
                      <c:pt idx="618">
                        <c:v>836</c:v>
                      </c:pt>
                      <c:pt idx="619">
                        <c:v>800</c:v>
                      </c:pt>
                      <c:pt idx="620">
                        <c:v>836</c:v>
                      </c:pt>
                      <c:pt idx="621">
                        <c:v>780</c:v>
                      </c:pt>
                      <c:pt idx="622">
                        <c:v>808</c:v>
                      </c:pt>
                      <c:pt idx="623">
                        <c:v>840</c:v>
                      </c:pt>
                      <c:pt idx="624">
                        <c:v>872</c:v>
                      </c:pt>
                      <c:pt idx="625">
                        <c:v>860</c:v>
                      </c:pt>
                      <c:pt idx="626">
                        <c:v>824</c:v>
                      </c:pt>
                      <c:pt idx="627">
                        <c:v>812</c:v>
                      </c:pt>
                      <c:pt idx="628">
                        <c:v>840</c:v>
                      </c:pt>
                      <c:pt idx="629">
                        <c:v>800</c:v>
                      </c:pt>
                      <c:pt idx="630">
                        <c:v>804</c:v>
                      </c:pt>
                      <c:pt idx="631">
                        <c:v>848</c:v>
                      </c:pt>
                      <c:pt idx="632">
                        <c:v>804</c:v>
                      </c:pt>
                      <c:pt idx="633">
                        <c:v>812</c:v>
                      </c:pt>
                      <c:pt idx="634">
                        <c:v>828</c:v>
                      </c:pt>
                      <c:pt idx="635">
                        <c:v>856</c:v>
                      </c:pt>
                      <c:pt idx="636">
                        <c:v>812</c:v>
                      </c:pt>
                      <c:pt idx="637">
                        <c:v>784</c:v>
                      </c:pt>
                      <c:pt idx="638">
                        <c:v>836</c:v>
                      </c:pt>
                      <c:pt idx="639">
                        <c:v>816</c:v>
                      </c:pt>
                      <c:pt idx="640">
                        <c:v>788</c:v>
                      </c:pt>
                      <c:pt idx="641">
                        <c:v>812</c:v>
                      </c:pt>
                      <c:pt idx="642">
                        <c:v>804</c:v>
                      </c:pt>
                      <c:pt idx="643">
                        <c:v>804</c:v>
                      </c:pt>
                      <c:pt idx="644">
                        <c:v>728</c:v>
                      </c:pt>
                      <c:pt idx="645">
                        <c:v>732</c:v>
                      </c:pt>
                      <c:pt idx="646">
                        <c:v>764</c:v>
                      </c:pt>
                      <c:pt idx="647">
                        <c:v>780</c:v>
                      </c:pt>
                      <c:pt idx="648">
                        <c:v>864</c:v>
                      </c:pt>
                      <c:pt idx="649">
                        <c:v>804</c:v>
                      </c:pt>
                      <c:pt idx="650">
                        <c:v>760</c:v>
                      </c:pt>
                      <c:pt idx="651">
                        <c:v>780</c:v>
                      </c:pt>
                      <c:pt idx="652">
                        <c:v>776</c:v>
                      </c:pt>
                      <c:pt idx="653">
                        <c:v>752</c:v>
                      </c:pt>
                      <c:pt idx="654">
                        <c:v>752</c:v>
                      </c:pt>
                      <c:pt idx="655">
                        <c:v>744</c:v>
                      </c:pt>
                      <c:pt idx="656">
                        <c:v>744</c:v>
                      </c:pt>
                      <c:pt idx="657">
                        <c:v>720</c:v>
                      </c:pt>
                      <c:pt idx="658">
                        <c:v>784</c:v>
                      </c:pt>
                      <c:pt idx="659">
                        <c:v>764</c:v>
                      </c:pt>
                      <c:pt idx="660">
                        <c:v>828</c:v>
                      </c:pt>
                      <c:pt idx="661">
                        <c:v>796</c:v>
                      </c:pt>
                      <c:pt idx="662">
                        <c:v>840</c:v>
                      </c:pt>
                      <c:pt idx="663">
                        <c:v>816</c:v>
                      </c:pt>
                      <c:pt idx="664">
                        <c:v>788</c:v>
                      </c:pt>
                      <c:pt idx="665">
                        <c:v>720</c:v>
                      </c:pt>
                      <c:pt idx="666">
                        <c:v>720</c:v>
                      </c:pt>
                      <c:pt idx="667">
                        <c:v>760</c:v>
                      </c:pt>
                      <c:pt idx="668">
                        <c:v>788</c:v>
                      </c:pt>
                      <c:pt idx="669">
                        <c:v>804</c:v>
                      </c:pt>
                      <c:pt idx="670">
                        <c:v>824</c:v>
                      </c:pt>
                      <c:pt idx="671">
                        <c:v>820</c:v>
                      </c:pt>
                      <c:pt idx="672">
                        <c:v>844</c:v>
                      </c:pt>
                      <c:pt idx="673">
                        <c:v>820</c:v>
                      </c:pt>
                      <c:pt idx="674">
                        <c:v>812</c:v>
                      </c:pt>
                      <c:pt idx="675">
                        <c:v>788</c:v>
                      </c:pt>
                      <c:pt idx="676">
                        <c:v>780</c:v>
                      </c:pt>
                      <c:pt idx="677">
                        <c:v>812</c:v>
                      </c:pt>
                      <c:pt idx="678">
                        <c:v>836</c:v>
                      </c:pt>
                      <c:pt idx="679">
                        <c:v>860</c:v>
                      </c:pt>
                      <c:pt idx="680">
                        <c:v>772</c:v>
                      </c:pt>
                      <c:pt idx="681">
                        <c:v>804</c:v>
                      </c:pt>
                      <c:pt idx="682">
                        <c:v>840</c:v>
                      </c:pt>
                      <c:pt idx="683">
                        <c:v>804</c:v>
                      </c:pt>
                      <c:pt idx="684">
                        <c:v>804</c:v>
                      </c:pt>
                      <c:pt idx="685">
                        <c:v>816</c:v>
                      </c:pt>
                      <c:pt idx="686">
                        <c:v>840</c:v>
                      </c:pt>
                      <c:pt idx="687">
                        <c:v>808</c:v>
                      </c:pt>
                      <c:pt idx="688">
                        <c:v>812</c:v>
                      </c:pt>
                      <c:pt idx="689">
                        <c:v>788</c:v>
                      </c:pt>
                      <c:pt idx="690">
                        <c:v>796</c:v>
                      </c:pt>
                      <c:pt idx="691">
                        <c:v>812</c:v>
                      </c:pt>
                      <c:pt idx="692">
                        <c:v>792</c:v>
                      </c:pt>
                      <c:pt idx="693">
                        <c:v>788</c:v>
                      </c:pt>
                      <c:pt idx="694">
                        <c:v>788</c:v>
                      </c:pt>
                      <c:pt idx="695">
                        <c:v>792</c:v>
                      </c:pt>
                      <c:pt idx="696">
                        <c:v>828</c:v>
                      </c:pt>
                      <c:pt idx="697">
                        <c:v>776</c:v>
                      </c:pt>
                      <c:pt idx="698">
                        <c:v>716</c:v>
                      </c:pt>
                      <c:pt idx="699">
                        <c:v>732</c:v>
                      </c:pt>
                      <c:pt idx="700">
                        <c:v>700</c:v>
                      </c:pt>
                      <c:pt idx="701">
                        <c:v>772</c:v>
                      </c:pt>
                      <c:pt idx="702">
                        <c:v>792</c:v>
                      </c:pt>
                      <c:pt idx="703">
                        <c:v>816</c:v>
                      </c:pt>
                      <c:pt idx="704">
                        <c:v>796</c:v>
                      </c:pt>
                      <c:pt idx="705">
                        <c:v>828</c:v>
                      </c:pt>
                      <c:pt idx="706">
                        <c:v>828</c:v>
                      </c:pt>
                      <c:pt idx="707">
                        <c:v>748</c:v>
                      </c:pt>
                      <c:pt idx="708">
                        <c:v>776</c:v>
                      </c:pt>
                      <c:pt idx="709">
                        <c:v>796</c:v>
                      </c:pt>
                      <c:pt idx="710">
                        <c:v>788</c:v>
                      </c:pt>
                      <c:pt idx="711">
                        <c:v>800</c:v>
                      </c:pt>
                      <c:pt idx="712">
                        <c:v>776</c:v>
                      </c:pt>
                      <c:pt idx="713">
                        <c:v>792</c:v>
                      </c:pt>
                      <c:pt idx="714">
                        <c:v>796</c:v>
                      </c:pt>
                      <c:pt idx="715">
                        <c:v>712</c:v>
                      </c:pt>
                      <c:pt idx="716">
                        <c:v>812</c:v>
                      </c:pt>
                      <c:pt idx="717">
                        <c:v>808</c:v>
                      </c:pt>
                      <c:pt idx="718">
                        <c:v>812</c:v>
                      </c:pt>
                      <c:pt idx="719">
                        <c:v>800</c:v>
                      </c:pt>
                      <c:pt idx="720">
                        <c:v>776</c:v>
                      </c:pt>
                      <c:pt idx="721">
                        <c:v>772</c:v>
                      </c:pt>
                      <c:pt idx="722">
                        <c:v>740</c:v>
                      </c:pt>
                      <c:pt idx="723">
                        <c:v>788</c:v>
                      </c:pt>
                      <c:pt idx="724">
                        <c:v>796</c:v>
                      </c:pt>
                      <c:pt idx="725">
                        <c:v>752</c:v>
                      </c:pt>
                      <c:pt idx="726">
                        <c:v>756</c:v>
                      </c:pt>
                      <c:pt idx="727">
                        <c:v>772</c:v>
                      </c:pt>
                      <c:pt idx="728">
                        <c:v>780</c:v>
                      </c:pt>
                      <c:pt idx="729">
                        <c:v>812</c:v>
                      </c:pt>
                      <c:pt idx="730">
                        <c:v>800</c:v>
                      </c:pt>
                      <c:pt idx="731">
                        <c:v>800</c:v>
                      </c:pt>
                      <c:pt idx="732">
                        <c:v>804</c:v>
                      </c:pt>
                      <c:pt idx="733">
                        <c:v>800</c:v>
                      </c:pt>
                      <c:pt idx="734">
                        <c:v>788</c:v>
                      </c:pt>
                      <c:pt idx="735">
                        <c:v>800</c:v>
                      </c:pt>
                      <c:pt idx="736">
                        <c:v>808</c:v>
                      </c:pt>
                      <c:pt idx="737">
                        <c:v>816</c:v>
                      </c:pt>
                      <c:pt idx="738">
                        <c:v>820</c:v>
                      </c:pt>
                      <c:pt idx="739">
                        <c:v>824</c:v>
                      </c:pt>
                      <c:pt idx="740">
                        <c:v>776</c:v>
                      </c:pt>
                      <c:pt idx="741">
                        <c:v>804</c:v>
                      </c:pt>
                      <c:pt idx="742">
                        <c:v>808</c:v>
                      </c:pt>
                      <c:pt idx="743">
                        <c:v>828</c:v>
                      </c:pt>
                      <c:pt idx="744">
                        <c:v>828</c:v>
                      </c:pt>
                      <c:pt idx="745">
                        <c:v>844</c:v>
                      </c:pt>
                      <c:pt idx="746">
                        <c:v>852</c:v>
                      </c:pt>
                      <c:pt idx="747">
                        <c:v>864</c:v>
                      </c:pt>
                      <c:pt idx="748">
                        <c:v>876</c:v>
                      </c:pt>
                      <c:pt idx="749">
                        <c:v>824</c:v>
                      </c:pt>
                      <c:pt idx="750">
                        <c:v>840</c:v>
                      </c:pt>
                      <c:pt idx="751">
                        <c:v>812</c:v>
                      </c:pt>
                      <c:pt idx="752">
                        <c:v>816</c:v>
                      </c:pt>
                      <c:pt idx="753">
                        <c:v>816</c:v>
                      </c:pt>
                      <c:pt idx="754">
                        <c:v>852</c:v>
                      </c:pt>
                      <c:pt idx="755">
                        <c:v>812</c:v>
                      </c:pt>
                      <c:pt idx="756">
                        <c:v>840</c:v>
                      </c:pt>
                      <c:pt idx="757">
                        <c:v>832</c:v>
                      </c:pt>
                      <c:pt idx="758">
                        <c:v>844</c:v>
                      </c:pt>
                      <c:pt idx="759">
                        <c:v>716</c:v>
                      </c:pt>
                      <c:pt idx="760">
                        <c:v>752</c:v>
                      </c:pt>
                      <c:pt idx="761">
                        <c:v>708</c:v>
                      </c:pt>
                      <c:pt idx="762">
                        <c:v>756</c:v>
                      </c:pt>
                      <c:pt idx="763">
                        <c:v>764</c:v>
                      </c:pt>
                      <c:pt idx="764">
                        <c:v>760</c:v>
                      </c:pt>
                      <c:pt idx="765">
                        <c:v>776</c:v>
                      </c:pt>
                      <c:pt idx="766">
                        <c:v>704</c:v>
                      </c:pt>
                      <c:pt idx="767">
                        <c:v>796</c:v>
                      </c:pt>
                      <c:pt idx="768">
                        <c:v>848</c:v>
                      </c:pt>
                      <c:pt idx="769">
                        <c:v>864</c:v>
                      </c:pt>
                      <c:pt idx="770">
                        <c:v>820</c:v>
                      </c:pt>
                      <c:pt idx="771">
                        <c:v>800</c:v>
                      </c:pt>
                      <c:pt idx="772">
                        <c:v>748</c:v>
                      </c:pt>
                      <c:pt idx="773">
                        <c:v>772</c:v>
                      </c:pt>
                      <c:pt idx="774">
                        <c:v>800</c:v>
                      </c:pt>
                      <c:pt idx="775">
                        <c:v>724</c:v>
                      </c:pt>
                      <c:pt idx="776">
                        <c:v>792</c:v>
                      </c:pt>
                      <c:pt idx="777">
                        <c:v>796</c:v>
                      </c:pt>
                      <c:pt idx="778">
                        <c:v>788</c:v>
                      </c:pt>
                      <c:pt idx="779">
                        <c:v>724</c:v>
                      </c:pt>
                      <c:pt idx="780">
                        <c:v>792</c:v>
                      </c:pt>
                      <c:pt idx="781">
                        <c:v>768</c:v>
                      </c:pt>
                      <c:pt idx="782">
                        <c:v>728</c:v>
                      </c:pt>
                      <c:pt idx="783">
                        <c:v>768</c:v>
                      </c:pt>
                      <c:pt idx="784">
                        <c:v>748</c:v>
                      </c:pt>
                      <c:pt idx="785">
                        <c:v>768</c:v>
                      </c:pt>
                      <c:pt idx="786">
                        <c:v>804</c:v>
                      </c:pt>
                      <c:pt idx="787">
                        <c:v>812</c:v>
                      </c:pt>
                      <c:pt idx="788">
                        <c:v>772</c:v>
                      </c:pt>
                      <c:pt idx="789">
                        <c:v>788</c:v>
                      </c:pt>
                      <c:pt idx="790">
                        <c:v>812</c:v>
                      </c:pt>
                      <c:pt idx="791">
                        <c:v>832</c:v>
                      </c:pt>
                      <c:pt idx="792">
                        <c:v>844</c:v>
                      </c:pt>
                      <c:pt idx="793">
                        <c:v>872</c:v>
                      </c:pt>
                      <c:pt idx="794">
                        <c:v>796</c:v>
                      </c:pt>
                      <c:pt idx="795">
                        <c:v>796</c:v>
                      </c:pt>
                      <c:pt idx="796">
                        <c:v>788</c:v>
                      </c:pt>
                      <c:pt idx="797">
                        <c:v>812</c:v>
                      </c:pt>
                      <c:pt idx="798">
                        <c:v>816</c:v>
                      </c:pt>
                      <c:pt idx="799">
                        <c:v>824</c:v>
                      </c:pt>
                      <c:pt idx="800">
                        <c:v>832</c:v>
                      </c:pt>
                      <c:pt idx="801">
                        <c:v>828</c:v>
                      </c:pt>
                      <c:pt idx="802">
                        <c:v>888</c:v>
                      </c:pt>
                      <c:pt idx="803">
                        <c:v>856</c:v>
                      </c:pt>
                      <c:pt idx="804">
                        <c:v>888</c:v>
                      </c:pt>
                      <c:pt idx="805">
                        <c:v>820</c:v>
                      </c:pt>
                      <c:pt idx="806">
                        <c:v>832</c:v>
                      </c:pt>
                      <c:pt idx="807">
                        <c:v>792</c:v>
                      </c:pt>
                      <c:pt idx="808">
                        <c:v>812</c:v>
                      </c:pt>
                      <c:pt idx="809">
                        <c:v>852</c:v>
                      </c:pt>
                      <c:pt idx="810">
                        <c:v>876</c:v>
                      </c:pt>
                      <c:pt idx="811">
                        <c:v>844</c:v>
                      </c:pt>
                      <c:pt idx="812">
                        <c:v>800</c:v>
                      </c:pt>
                      <c:pt idx="813">
                        <c:v>816</c:v>
                      </c:pt>
                      <c:pt idx="814">
                        <c:v>804</c:v>
                      </c:pt>
                      <c:pt idx="815">
                        <c:v>776</c:v>
                      </c:pt>
                      <c:pt idx="816">
                        <c:v>796</c:v>
                      </c:pt>
                      <c:pt idx="817">
                        <c:v>812</c:v>
                      </c:pt>
                      <c:pt idx="818">
                        <c:v>780</c:v>
                      </c:pt>
                      <c:pt idx="819">
                        <c:v>788</c:v>
                      </c:pt>
                      <c:pt idx="820">
                        <c:v>796</c:v>
                      </c:pt>
                      <c:pt idx="821">
                        <c:v>852</c:v>
                      </c:pt>
                      <c:pt idx="822">
                        <c:v>864</c:v>
                      </c:pt>
                      <c:pt idx="823">
                        <c:v>872</c:v>
                      </c:pt>
                      <c:pt idx="824">
                        <c:v>820</c:v>
                      </c:pt>
                      <c:pt idx="825">
                        <c:v>736</c:v>
                      </c:pt>
                      <c:pt idx="826">
                        <c:v>748</c:v>
                      </c:pt>
                      <c:pt idx="827">
                        <c:v>772</c:v>
                      </c:pt>
                      <c:pt idx="828">
                        <c:v>828</c:v>
                      </c:pt>
                      <c:pt idx="829">
                        <c:v>844</c:v>
                      </c:pt>
                      <c:pt idx="830">
                        <c:v>864</c:v>
                      </c:pt>
                      <c:pt idx="831">
                        <c:v>820</c:v>
                      </c:pt>
                      <c:pt idx="832">
                        <c:v>764</c:v>
                      </c:pt>
                      <c:pt idx="833">
                        <c:v>724</c:v>
                      </c:pt>
                      <c:pt idx="834">
                        <c:v>736</c:v>
                      </c:pt>
                      <c:pt idx="835">
                        <c:v>760</c:v>
                      </c:pt>
                      <c:pt idx="836">
                        <c:v>772</c:v>
                      </c:pt>
                      <c:pt idx="837">
                        <c:v>780</c:v>
                      </c:pt>
                      <c:pt idx="838">
                        <c:v>840</c:v>
                      </c:pt>
                      <c:pt idx="839">
                        <c:v>812</c:v>
                      </c:pt>
                      <c:pt idx="840">
                        <c:v>804</c:v>
                      </c:pt>
                      <c:pt idx="841">
                        <c:v>756</c:v>
                      </c:pt>
                      <c:pt idx="842">
                        <c:v>776</c:v>
                      </c:pt>
                      <c:pt idx="843">
                        <c:v>792</c:v>
                      </c:pt>
                      <c:pt idx="844">
                        <c:v>828</c:v>
                      </c:pt>
                      <c:pt idx="845">
                        <c:v>844</c:v>
                      </c:pt>
                      <c:pt idx="846">
                        <c:v>688</c:v>
                      </c:pt>
                      <c:pt idx="847">
                        <c:v>816</c:v>
                      </c:pt>
                      <c:pt idx="848">
                        <c:v>804</c:v>
                      </c:pt>
                      <c:pt idx="849">
                        <c:v>816</c:v>
                      </c:pt>
                      <c:pt idx="850">
                        <c:v>856</c:v>
                      </c:pt>
                      <c:pt idx="851">
                        <c:v>792</c:v>
                      </c:pt>
                      <c:pt idx="852">
                        <c:v>804</c:v>
                      </c:pt>
                      <c:pt idx="853">
                        <c:v>812</c:v>
                      </c:pt>
                      <c:pt idx="854">
                        <c:v>784</c:v>
                      </c:pt>
                      <c:pt idx="855">
                        <c:v>792</c:v>
                      </c:pt>
                      <c:pt idx="856">
                        <c:v>776</c:v>
                      </c:pt>
                      <c:pt idx="857">
                        <c:v>848</c:v>
                      </c:pt>
                      <c:pt idx="858">
                        <c:v>860</c:v>
                      </c:pt>
                      <c:pt idx="859">
                        <c:v>868</c:v>
                      </c:pt>
                      <c:pt idx="860">
                        <c:v>856</c:v>
                      </c:pt>
                      <c:pt idx="861">
                        <c:v>844</c:v>
                      </c:pt>
                      <c:pt idx="862">
                        <c:v>812</c:v>
                      </c:pt>
                      <c:pt idx="863">
                        <c:v>780</c:v>
                      </c:pt>
                      <c:pt idx="864">
                        <c:v>724</c:v>
                      </c:pt>
                      <c:pt idx="865">
                        <c:v>776</c:v>
                      </c:pt>
                      <c:pt idx="866">
                        <c:v>804</c:v>
                      </c:pt>
                      <c:pt idx="867">
                        <c:v>832</c:v>
                      </c:pt>
                      <c:pt idx="868">
                        <c:v>848</c:v>
                      </c:pt>
                      <c:pt idx="869">
                        <c:v>880</c:v>
                      </c:pt>
                      <c:pt idx="870">
                        <c:v>864</c:v>
                      </c:pt>
                      <c:pt idx="871">
                        <c:v>828</c:v>
                      </c:pt>
                      <c:pt idx="872">
                        <c:v>836</c:v>
                      </c:pt>
                      <c:pt idx="873">
                        <c:v>716</c:v>
                      </c:pt>
                      <c:pt idx="874">
                        <c:v>804</c:v>
                      </c:pt>
                      <c:pt idx="875">
                        <c:v>904</c:v>
                      </c:pt>
                      <c:pt idx="876">
                        <c:v>812</c:v>
                      </c:pt>
                      <c:pt idx="877">
                        <c:v>736</c:v>
                      </c:pt>
                      <c:pt idx="878">
                        <c:v>712</c:v>
                      </c:pt>
                      <c:pt idx="879">
                        <c:v>740</c:v>
                      </c:pt>
                      <c:pt idx="880">
                        <c:v>760</c:v>
                      </c:pt>
                      <c:pt idx="881">
                        <c:v>784</c:v>
                      </c:pt>
                      <c:pt idx="882">
                        <c:v>816</c:v>
                      </c:pt>
                      <c:pt idx="883">
                        <c:v>860</c:v>
                      </c:pt>
                      <c:pt idx="884">
                        <c:v>880</c:v>
                      </c:pt>
                      <c:pt idx="885">
                        <c:v>848</c:v>
                      </c:pt>
                      <c:pt idx="886">
                        <c:v>844</c:v>
                      </c:pt>
                      <c:pt idx="887">
                        <c:v>788</c:v>
                      </c:pt>
                      <c:pt idx="888">
                        <c:v>784</c:v>
                      </c:pt>
                      <c:pt idx="889">
                        <c:v>764</c:v>
                      </c:pt>
                      <c:pt idx="890">
                        <c:v>764</c:v>
                      </c:pt>
                      <c:pt idx="891">
                        <c:v>760</c:v>
                      </c:pt>
                      <c:pt idx="892">
                        <c:v>836</c:v>
                      </c:pt>
                      <c:pt idx="893">
                        <c:v>836</c:v>
                      </c:pt>
                      <c:pt idx="894">
                        <c:v>860</c:v>
                      </c:pt>
                      <c:pt idx="895">
                        <c:v>856</c:v>
                      </c:pt>
                      <c:pt idx="896">
                        <c:v>800</c:v>
                      </c:pt>
                      <c:pt idx="897">
                        <c:v>812</c:v>
                      </c:pt>
                      <c:pt idx="898">
                        <c:v>780</c:v>
                      </c:pt>
                      <c:pt idx="899">
                        <c:v>740</c:v>
                      </c:pt>
                      <c:pt idx="900">
                        <c:v>684</c:v>
                      </c:pt>
                      <c:pt idx="901">
                        <c:v>728</c:v>
                      </c:pt>
                      <c:pt idx="902">
                        <c:v>796</c:v>
                      </c:pt>
                      <c:pt idx="903">
                        <c:v>876</c:v>
                      </c:pt>
                      <c:pt idx="904">
                        <c:v>892</c:v>
                      </c:pt>
                      <c:pt idx="905">
                        <c:v>888</c:v>
                      </c:pt>
                      <c:pt idx="906">
                        <c:v>812</c:v>
                      </c:pt>
                      <c:pt idx="907">
                        <c:v>800</c:v>
                      </c:pt>
                      <c:pt idx="908">
                        <c:v>768</c:v>
                      </c:pt>
                      <c:pt idx="909">
                        <c:v>752</c:v>
                      </c:pt>
                      <c:pt idx="910">
                        <c:v>744</c:v>
                      </c:pt>
                      <c:pt idx="911">
                        <c:v>764</c:v>
                      </c:pt>
                      <c:pt idx="912">
                        <c:v>720</c:v>
                      </c:pt>
                      <c:pt idx="913">
                        <c:v>744</c:v>
                      </c:pt>
                      <c:pt idx="914">
                        <c:v>764</c:v>
                      </c:pt>
                      <c:pt idx="915">
                        <c:v>768</c:v>
                      </c:pt>
                      <c:pt idx="916">
                        <c:v>740</c:v>
                      </c:pt>
                      <c:pt idx="917">
                        <c:v>772</c:v>
                      </c:pt>
                      <c:pt idx="918">
                        <c:v>748</c:v>
                      </c:pt>
                      <c:pt idx="919">
                        <c:v>724</c:v>
                      </c:pt>
                      <c:pt idx="920">
                        <c:v>720</c:v>
                      </c:pt>
                      <c:pt idx="921">
                        <c:v>748</c:v>
                      </c:pt>
                      <c:pt idx="922">
                        <c:v>760</c:v>
                      </c:pt>
                      <c:pt idx="923">
                        <c:v>740</c:v>
                      </c:pt>
                      <c:pt idx="924">
                        <c:v>772</c:v>
                      </c:pt>
                      <c:pt idx="925">
                        <c:v>764</c:v>
                      </c:pt>
                      <c:pt idx="926">
                        <c:v>760</c:v>
                      </c:pt>
                      <c:pt idx="927">
                        <c:v>780</c:v>
                      </c:pt>
                      <c:pt idx="928">
                        <c:v>736</c:v>
                      </c:pt>
                      <c:pt idx="929">
                        <c:v>768</c:v>
                      </c:pt>
                      <c:pt idx="930">
                        <c:v>776</c:v>
                      </c:pt>
                      <c:pt idx="931">
                        <c:v>744</c:v>
                      </c:pt>
                      <c:pt idx="932">
                        <c:v>732</c:v>
                      </c:pt>
                      <c:pt idx="933">
                        <c:v>712</c:v>
                      </c:pt>
                      <c:pt idx="934">
                        <c:v>728</c:v>
                      </c:pt>
                      <c:pt idx="935">
                        <c:v>736</c:v>
                      </c:pt>
                      <c:pt idx="936">
                        <c:v>700</c:v>
                      </c:pt>
                      <c:pt idx="937">
                        <c:v>716</c:v>
                      </c:pt>
                      <c:pt idx="938">
                        <c:v>684</c:v>
                      </c:pt>
                      <c:pt idx="939">
                        <c:v>708</c:v>
                      </c:pt>
                      <c:pt idx="940">
                        <c:v>608</c:v>
                      </c:pt>
                      <c:pt idx="941">
                        <c:v>692</c:v>
                      </c:pt>
                      <c:pt idx="942">
                        <c:v>720</c:v>
                      </c:pt>
                      <c:pt idx="943">
                        <c:v>676</c:v>
                      </c:pt>
                      <c:pt idx="944">
                        <c:v>708</c:v>
                      </c:pt>
                      <c:pt idx="945">
                        <c:v>672</c:v>
                      </c:pt>
                      <c:pt idx="946">
                        <c:v>696</c:v>
                      </c:pt>
                      <c:pt idx="947">
                        <c:v>644</c:v>
                      </c:pt>
                      <c:pt idx="948">
                        <c:v>692</c:v>
                      </c:pt>
                      <c:pt idx="949">
                        <c:v>692</c:v>
                      </c:pt>
                      <c:pt idx="950">
                        <c:v>704</c:v>
                      </c:pt>
                      <c:pt idx="951">
                        <c:v>708</c:v>
                      </c:pt>
                      <c:pt idx="952">
                        <c:v>684</c:v>
                      </c:pt>
                      <c:pt idx="953">
                        <c:v>700</c:v>
                      </c:pt>
                      <c:pt idx="954">
                        <c:v>672</c:v>
                      </c:pt>
                      <c:pt idx="955">
                        <c:v>660</c:v>
                      </c:pt>
                      <c:pt idx="956">
                        <c:v>664</c:v>
                      </c:pt>
                      <c:pt idx="957">
                        <c:v>656</c:v>
                      </c:pt>
                      <c:pt idx="958">
                        <c:v>680</c:v>
                      </c:pt>
                      <c:pt idx="959">
                        <c:v>660</c:v>
                      </c:pt>
                      <c:pt idx="960">
                        <c:v>708</c:v>
                      </c:pt>
                      <c:pt idx="961">
                        <c:v>696</c:v>
                      </c:pt>
                      <c:pt idx="962">
                        <c:v>688</c:v>
                      </c:pt>
                      <c:pt idx="963">
                        <c:v>700</c:v>
                      </c:pt>
                      <c:pt idx="964">
                        <c:v>676</c:v>
                      </c:pt>
                      <c:pt idx="965">
                        <c:v>696</c:v>
                      </c:pt>
                      <c:pt idx="966">
                        <c:v>680</c:v>
                      </c:pt>
                      <c:pt idx="967">
                        <c:v>712</c:v>
                      </c:pt>
                      <c:pt idx="968">
                        <c:v>708</c:v>
                      </c:pt>
                      <c:pt idx="969">
                        <c:v>672</c:v>
                      </c:pt>
                      <c:pt idx="970">
                        <c:v>832</c:v>
                      </c:pt>
                      <c:pt idx="971">
                        <c:v>724</c:v>
                      </c:pt>
                      <c:pt idx="972">
                        <c:v>712</c:v>
                      </c:pt>
                      <c:pt idx="973">
                        <c:v>736</c:v>
                      </c:pt>
                      <c:pt idx="974">
                        <c:v>736</c:v>
                      </c:pt>
                      <c:pt idx="975">
                        <c:v>724</c:v>
                      </c:pt>
                      <c:pt idx="976">
                        <c:v>704</c:v>
                      </c:pt>
                      <c:pt idx="977">
                        <c:v>704</c:v>
                      </c:pt>
                      <c:pt idx="978">
                        <c:v>712</c:v>
                      </c:pt>
                      <c:pt idx="979">
                        <c:v>692</c:v>
                      </c:pt>
                      <c:pt idx="980">
                        <c:v>716</c:v>
                      </c:pt>
                      <c:pt idx="981">
                        <c:v>724</c:v>
                      </c:pt>
                      <c:pt idx="982">
                        <c:v>688</c:v>
                      </c:pt>
                      <c:pt idx="983">
                        <c:v>712</c:v>
                      </c:pt>
                      <c:pt idx="984">
                        <c:v>684</c:v>
                      </c:pt>
                      <c:pt idx="985">
                        <c:v>692</c:v>
                      </c:pt>
                      <c:pt idx="986">
                        <c:v>712</c:v>
                      </c:pt>
                      <c:pt idx="987">
                        <c:v>696</c:v>
                      </c:pt>
                      <c:pt idx="988">
                        <c:v>728</c:v>
                      </c:pt>
                      <c:pt idx="989">
                        <c:v>720</c:v>
                      </c:pt>
                      <c:pt idx="990">
                        <c:v>684</c:v>
                      </c:pt>
                      <c:pt idx="991">
                        <c:v>708</c:v>
                      </c:pt>
                      <c:pt idx="992">
                        <c:v>672</c:v>
                      </c:pt>
                      <c:pt idx="993">
                        <c:v>696</c:v>
                      </c:pt>
                      <c:pt idx="994">
                        <c:v>704</c:v>
                      </c:pt>
                      <c:pt idx="995">
                        <c:v>676</c:v>
                      </c:pt>
                      <c:pt idx="996">
                        <c:v>708</c:v>
                      </c:pt>
                      <c:pt idx="997">
                        <c:v>708</c:v>
                      </c:pt>
                      <c:pt idx="998">
                        <c:v>692</c:v>
                      </c:pt>
                      <c:pt idx="999">
                        <c:v>684</c:v>
                      </c:pt>
                      <c:pt idx="1000">
                        <c:v>664</c:v>
                      </c:pt>
                      <c:pt idx="1001">
                        <c:v>648</c:v>
                      </c:pt>
                      <c:pt idx="1002">
                        <c:v>688</c:v>
                      </c:pt>
                      <c:pt idx="1003">
                        <c:v>688</c:v>
                      </c:pt>
                      <c:pt idx="1004">
                        <c:v>656</c:v>
                      </c:pt>
                      <c:pt idx="1005">
                        <c:v>684</c:v>
                      </c:pt>
                      <c:pt idx="1006">
                        <c:v>704</c:v>
                      </c:pt>
                      <c:pt idx="1007">
                        <c:v>748</c:v>
                      </c:pt>
                      <c:pt idx="1008">
                        <c:v>736</c:v>
                      </c:pt>
                      <c:pt idx="1009">
                        <c:v>728</c:v>
                      </c:pt>
                      <c:pt idx="1010">
                        <c:v>756</c:v>
                      </c:pt>
                      <c:pt idx="1011">
                        <c:v>740</c:v>
                      </c:pt>
                      <c:pt idx="1012">
                        <c:v>732</c:v>
                      </c:pt>
                      <c:pt idx="1013">
                        <c:v>704</c:v>
                      </c:pt>
                      <c:pt idx="1014">
                        <c:v>692</c:v>
                      </c:pt>
                      <c:pt idx="1015">
                        <c:v>736</c:v>
                      </c:pt>
                      <c:pt idx="1016">
                        <c:v>764</c:v>
                      </c:pt>
                      <c:pt idx="1017">
                        <c:v>712</c:v>
                      </c:pt>
                      <c:pt idx="1018">
                        <c:v>700</c:v>
                      </c:pt>
                      <c:pt idx="1019">
                        <c:v>696</c:v>
                      </c:pt>
                      <c:pt idx="1020">
                        <c:v>696</c:v>
                      </c:pt>
                      <c:pt idx="1021">
                        <c:v>688</c:v>
                      </c:pt>
                      <c:pt idx="1022">
                        <c:v>720</c:v>
                      </c:pt>
                      <c:pt idx="1023">
                        <c:v>724</c:v>
                      </c:pt>
                      <c:pt idx="1024">
                        <c:v>692</c:v>
                      </c:pt>
                      <c:pt idx="1025">
                        <c:v>728</c:v>
                      </c:pt>
                      <c:pt idx="1026">
                        <c:v>732</c:v>
                      </c:pt>
                      <c:pt idx="1027">
                        <c:v>728</c:v>
                      </c:pt>
                      <c:pt idx="1028">
                        <c:v>716</c:v>
                      </c:pt>
                      <c:pt idx="1029">
                        <c:v>752</c:v>
                      </c:pt>
                      <c:pt idx="1030">
                        <c:v>756</c:v>
                      </c:pt>
                      <c:pt idx="1031">
                        <c:v>752</c:v>
                      </c:pt>
                      <c:pt idx="1032">
                        <c:v>772</c:v>
                      </c:pt>
                      <c:pt idx="1033">
                        <c:v>768</c:v>
                      </c:pt>
                      <c:pt idx="1034">
                        <c:v>760</c:v>
                      </c:pt>
                      <c:pt idx="1035">
                        <c:v>752</c:v>
                      </c:pt>
                      <c:pt idx="1036">
                        <c:v>804</c:v>
                      </c:pt>
                      <c:pt idx="1037">
                        <c:v>736</c:v>
                      </c:pt>
                      <c:pt idx="1038">
                        <c:v>716</c:v>
                      </c:pt>
                      <c:pt idx="1039">
                        <c:v>756</c:v>
                      </c:pt>
                      <c:pt idx="1040">
                        <c:v>704</c:v>
                      </c:pt>
                      <c:pt idx="1041">
                        <c:v>720</c:v>
                      </c:pt>
                      <c:pt idx="1042">
                        <c:v>688</c:v>
                      </c:pt>
                      <c:pt idx="1043">
                        <c:v>720</c:v>
                      </c:pt>
                      <c:pt idx="1044">
                        <c:v>736</c:v>
                      </c:pt>
                      <c:pt idx="1045">
                        <c:v>764</c:v>
                      </c:pt>
                      <c:pt idx="1046">
                        <c:v>772</c:v>
                      </c:pt>
                      <c:pt idx="1047">
                        <c:v>740</c:v>
                      </c:pt>
                      <c:pt idx="1048">
                        <c:v>740</c:v>
                      </c:pt>
                      <c:pt idx="1049">
                        <c:v>724</c:v>
                      </c:pt>
                      <c:pt idx="1050">
                        <c:v>720</c:v>
                      </c:pt>
                      <c:pt idx="1051">
                        <c:v>740</c:v>
                      </c:pt>
                      <c:pt idx="1052">
                        <c:v>732</c:v>
                      </c:pt>
                      <c:pt idx="1053">
                        <c:v>768</c:v>
                      </c:pt>
                      <c:pt idx="1054">
                        <c:v>784</c:v>
                      </c:pt>
                      <c:pt idx="1055">
                        <c:v>756</c:v>
                      </c:pt>
                      <c:pt idx="1056">
                        <c:v>760</c:v>
                      </c:pt>
                      <c:pt idx="1057">
                        <c:v>780</c:v>
                      </c:pt>
                      <c:pt idx="1058">
                        <c:v>728</c:v>
                      </c:pt>
                      <c:pt idx="1059">
                        <c:v>728</c:v>
                      </c:pt>
                      <c:pt idx="1060">
                        <c:v>740</c:v>
                      </c:pt>
                      <c:pt idx="1061">
                        <c:v>728</c:v>
                      </c:pt>
                      <c:pt idx="1062">
                        <c:v>680</c:v>
                      </c:pt>
                      <c:pt idx="1063">
                        <c:v>696</c:v>
                      </c:pt>
                      <c:pt idx="1064">
                        <c:v>756</c:v>
                      </c:pt>
                      <c:pt idx="1065">
                        <c:v>804</c:v>
                      </c:pt>
                      <c:pt idx="1066">
                        <c:v>816</c:v>
                      </c:pt>
                      <c:pt idx="1067">
                        <c:v>812</c:v>
                      </c:pt>
                      <c:pt idx="1068">
                        <c:v>820</c:v>
                      </c:pt>
                      <c:pt idx="1069">
                        <c:v>804</c:v>
                      </c:pt>
                      <c:pt idx="1070">
                        <c:v>804</c:v>
                      </c:pt>
                      <c:pt idx="1071">
                        <c:v>816</c:v>
                      </c:pt>
                      <c:pt idx="1072">
                        <c:v>780</c:v>
                      </c:pt>
                      <c:pt idx="1073">
                        <c:v>780</c:v>
                      </c:pt>
                      <c:pt idx="1074">
                        <c:v>780</c:v>
                      </c:pt>
                      <c:pt idx="1075">
                        <c:v>732</c:v>
                      </c:pt>
                      <c:pt idx="1076">
                        <c:v>736</c:v>
                      </c:pt>
                      <c:pt idx="1077">
                        <c:v>748</c:v>
                      </c:pt>
                      <c:pt idx="1078">
                        <c:v>764</c:v>
                      </c:pt>
                      <c:pt idx="1079">
                        <c:v>748</c:v>
                      </c:pt>
                      <c:pt idx="1080">
                        <c:v>740</c:v>
                      </c:pt>
                      <c:pt idx="1081">
                        <c:v>716</c:v>
                      </c:pt>
                      <c:pt idx="1082">
                        <c:v>748</c:v>
                      </c:pt>
                      <c:pt idx="1083">
                        <c:v>776</c:v>
                      </c:pt>
                      <c:pt idx="1084">
                        <c:v>752</c:v>
                      </c:pt>
                      <c:pt idx="1085">
                        <c:v>792</c:v>
                      </c:pt>
                      <c:pt idx="1086">
                        <c:v>796</c:v>
                      </c:pt>
                      <c:pt idx="1087">
                        <c:v>764</c:v>
                      </c:pt>
                      <c:pt idx="1088">
                        <c:v>748</c:v>
                      </c:pt>
                      <c:pt idx="1089">
                        <c:v>752</c:v>
                      </c:pt>
                      <c:pt idx="1090">
                        <c:v>784</c:v>
                      </c:pt>
                      <c:pt idx="1091">
                        <c:v>788</c:v>
                      </c:pt>
                      <c:pt idx="1092">
                        <c:v>808</c:v>
                      </c:pt>
                      <c:pt idx="1093">
                        <c:v>788</c:v>
                      </c:pt>
                      <c:pt idx="1094">
                        <c:v>752</c:v>
                      </c:pt>
                      <c:pt idx="1095">
                        <c:v>796</c:v>
                      </c:pt>
                      <c:pt idx="1096">
                        <c:v>764</c:v>
                      </c:pt>
                      <c:pt idx="1097">
                        <c:v>740</c:v>
                      </c:pt>
                      <c:pt idx="1098">
                        <c:v>752</c:v>
                      </c:pt>
                      <c:pt idx="1099">
                        <c:v>708</c:v>
                      </c:pt>
                      <c:pt idx="1100">
                        <c:v>744</c:v>
                      </c:pt>
                      <c:pt idx="1101">
                        <c:v>816</c:v>
                      </c:pt>
                      <c:pt idx="1102">
                        <c:v>708</c:v>
                      </c:pt>
                      <c:pt idx="1103">
                        <c:v>748</c:v>
                      </c:pt>
                      <c:pt idx="1104">
                        <c:v>716</c:v>
                      </c:pt>
                      <c:pt idx="1105">
                        <c:v>736</c:v>
                      </c:pt>
                      <c:pt idx="1106">
                        <c:v>708</c:v>
                      </c:pt>
                      <c:pt idx="1107">
                        <c:v>680</c:v>
                      </c:pt>
                      <c:pt idx="1108">
                        <c:v>728</c:v>
                      </c:pt>
                      <c:pt idx="1109">
                        <c:v>728</c:v>
                      </c:pt>
                      <c:pt idx="1110">
                        <c:v>716</c:v>
                      </c:pt>
                      <c:pt idx="1111">
                        <c:v>748</c:v>
                      </c:pt>
                      <c:pt idx="1112">
                        <c:v>712</c:v>
                      </c:pt>
                      <c:pt idx="1113">
                        <c:v>752</c:v>
                      </c:pt>
                      <c:pt idx="1114">
                        <c:v>752</c:v>
                      </c:pt>
                      <c:pt idx="1115">
                        <c:v>732</c:v>
                      </c:pt>
                      <c:pt idx="1116">
                        <c:v>764</c:v>
                      </c:pt>
                      <c:pt idx="1117">
                        <c:v>728</c:v>
                      </c:pt>
                      <c:pt idx="1118">
                        <c:v>712</c:v>
                      </c:pt>
                      <c:pt idx="1119">
                        <c:v>744</c:v>
                      </c:pt>
                      <c:pt idx="1120">
                        <c:v>740</c:v>
                      </c:pt>
                      <c:pt idx="1121">
                        <c:v>720</c:v>
                      </c:pt>
                      <c:pt idx="1122">
                        <c:v>752</c:v>
                      </c:pt>
                      <c:pt idx="1123">
                        <c:v>712</c:v>
                      </c:pt>
                      <c:pt idx="1124">
                        <c:v>712</c:v>
                      </c:pt>
                      <c:pt idx="1125">
                        <c:v>752</c:v>
                      </c:pt>
                      <c:pt idx="1126">
                        <c:v>776</c:v>
                      </c:pt>
                      <c:pt idx="1127">
                        <c:v>732</c:v>
                      </c:pt>
                      <c:pt idx="1128">
                        <c:v>768</c:v>
                      </c:pt>
                      <c:pt idx="1129">
                        <c:v>768</c:v>
                      </c:pt>
                      <c:pt idx="1130">
                        <c:v>720</c:v>
                      </c:pt>
                      <c:pt idx="1131">
                        <c:v>712</c:v>
                      </c:pt>
                      <c:pt idx="1132">
                        <c:v>716</c:v>
                      </c:pt>
                      <c:pt idx="1133">
                        <c:v>740</c:v>
                      </c:pt>
                      <c:pt idx="1134">
                        <c:v>748</c:v>
                      </c:pt>
                      <c:pt idx="1135">
                        <c:v>764</c:v>
                      </c:pt>
                      <c:pt idx="1136">
                        <c:v>760</c:v>
                      </c:pt>
                      <c:pt idx="1137">
                        <c:v>752</c:v>
                      </c:pt>
                      <c:pt idx="1138">
                        <c:v>760</c:v>
                      </c:pt>
                      <c:pt idx="1139">
                        <c:v>744</c:v>
                      </c:pt>
                      <c:pt idx="1140">
                        <c:v>740</c:v>
                      </c:pt>
                      <c:pt idx="1141">
                        <c:v>740</c:v>
                      </c:pt>
                      <c:pt idx="1142">
                        <c:v>736</c:v>
                      </c:pt>
                      <c:pt idx="1143">
                        <c:v>744</c:v>
                      </c:pt>
                      <c:pt idx="1144">
                        <c:v>728</c:v>
                      </c:pt>
                      <c:pt idx="1145">
                        <c:v>752</c:v>
                      </c:pt>
                      <c:pt idx="1146">
                        <c:v>756</c:v>
                      </c:pt>
                      <c:pt idx="1147">
                        <c:v>732</c:v>
                      </c:pt>
                      <c:pt idx="1148">
                        <c:v>740</c:v>
                      </c:pt>
                      <c:pt idx="1149">
                        <c:v>740</c:v>
                      </c:pt>
                      <c:pt idx="1150">
                        <c:v>708</c:v>
                      </c:pt>
                      <c:pt idx="1151">
                        <c:v>740</c:v>
                      </c:pt>
                      <c:pt idx="1152">
                        <c:v>744</c:v>
                      </c:pt>
                      <c:pt idx="1153">
                        <c:v>720</c:v>
                      </c:pt>
                      <c:pt idx="1154">
                        <c:v>736</c:v>
                      </c:pt>
                      <c:pt idx="1155">
                        <c:v>748</c:v>
                      </c:pt>
                      <c:pt idx="1156">
                        <c:v>736</c:v>
                      </c:pt>
                      <c:pt idx="1157">
                        <c:v>764</c:v>
                      </c:pt>
                      <c:pt idx="1158">
                        <c:v>780</c:v>
                      </c:pt>
                      <c:pt idx="1159">
                        <c:v>744</c:v>
                      </c:pt>
                      <c:pt idx="1160">
                        <c:v>740</c:v>
                      </c:pt>
                      <c:pt idx="1161">
                        <c:v>740</c:v>
                      </c:pt>
                      <c:pt idx="1162">
                        <c:v>740</c:v>
                      </c:pt>
                      <c:pt idx="1163">
                        <c:v>756</c:v>
                      </c:pt>
                      <c:pt idx="1164">
                        <c:v>748</c:v>
                      </c:pt>
                      <c:pt idx="1165">
                        <c:v>736</c:v>
                      </c:pt>
                      <c:pt idx="1166">
                        <c:v>740</c:v>
                      </c:pt>
                      <c:pt idx="1167">
                        <c:v>776</c:v>
                      </c:pt>
                      <c:pt idx="1168">
                        <c:v>748</c:v>
                      </c:pt>
                      <c:pt idx="1169">
                        <c:v>736</c:v>
                      </c:pt>
                      <c:pt idx="1170">
                        <c:v>688</c:v>
                      </c:pt>
                      <c:pt idx="1171">
                        <c:v>684</c:v>
                      </c:pt>
                      <c:pt idx="1172">
                        <c:v>700</c:v>
                      </c:pt>
                      <c:pt idx="1173">
                        <c:v>712</c:v>
                      </c:pt>
                      <c:pt idx="1174">
                        <c:v>696</c:v>
                      </c:pt>
                      <c:pt idx="1175">
                        <c:v>740</c:v>
                      </c:pt>
                      <c:pt idx="1176">
                        <c:v>752</c:v>
                      </c:pt>
                      <c:pt idx="1177">
                        <c:v>700</c:v>
                      </c:pt>
                      <c:pt idx="1178">
                        <c:v>728</c:v>
                      </c:pt>
                      <c:pt idx="1179">
                        <c:v>728</c:v>
                      </c:pt>
                      <c:pt idx="1180">
                        <c:v>728</c:v>
                      </c:pt>
                      <c:pt idx="1181">
                        <c:v>728</c:v>
                      </c:pt>
                      <c:pt idx="1182">
                        <c:v>688</c:v>
                      </c:pt>
                      <c:pt idx="1183">
                        <c:v>708</c:v>
                      </c:pt>
                      <c:pt idx="1184">
                        <c:v>712</c:v>
                      </c:pt>
                      <c:pt idx="1185">
                        <c:v>716</c:v>
                      </c:pt>
                      <c:pt idx="1186">
                        <c:v>732</c:v>
                      </c:pt>
                      <c:pt idx="1187">
                        <c:v>748</c:v>
                      </c:pt>
                      <c:pt idx="1188">
                        <c:v>708</c:v>
                      </c:pt>
                      <c:pt idx="1189">
                        <c:v>728</c:v>
                      </c:pt>
                      <c:pt idx="1190">
                        <c:v>684</c:v>
                      </c:pt>
                      <c:pt idx="1191">
                        <c:v>708</c:v>
                      </c:pt>
                      <c:pt idx="1192">
                        <c:v>712</c:v>
                      </c:pt>
                      <c:pt idx="1193">
                        <c:v>712</c:v>
                      </c:pt>
                      <c:pt idx="1194">
                        <c:v>712</c:v>
                      </c:pt>
                      <c:pt idx="1195">
                        <c:v>680</c:v>
                      </c:pt>
                      <c:pt idx="1196">
                        <c:v>656</c:v>
                      </c:pt>
                      <c:pt idx="1197">
                        <c:v>688</c:v>
                      </c:pt>
                      <c:pt idx="1198">
                        <c:v>660</c:v>
                      </c:pt>
                      <c:pt idx="1199">
                        <c:v>692</c:v>
                      </c:pt>
                      <c:pt idx="1200">
                        <c:v>708</c:v>
                      </c:pt>
                      <c:pt idx="1201">
                        <c:v>716</c:v>
                      </c:pt>
                      <c:pt idx="1202">
                        <c:v>652</c:v>
                      </c:pt>
                      <c:pt idx="1203">
                        <c:v>668</c:v>
                      </c:pt>
                      <c:pt idx="1204">
                        <c:v>644</c:v>
                      </c:pt>
                      <c:pt idx="1205">
                        <c:v>620</c:v>
                      </c:pt>
                      <c:pt idx="1206">
                        <c:v>576</c:v>
                      </c:pt>
                      <c:pt idx="1207">
                        <c:v>560</c:v>
                      </c:pt>
                      <c:pt idx="1208">
                        <c:v>540</c:v>
                      </c:pt>
                      <c:pt idx="1209">
                        <c:v>552</c:v>
                      </c:pt>
                      <c:pt idx="1210">
                        <c:v>536</c:v>
                      </c:pt>
                      <c:pt idx="1211">
                        <c:v>556</c:v>
                      </c:pt>
                      <c:pt idx="1212">
                        <c:v>560</c:v>
                      </c:pt>
                      <c:pt idx="1213">
                        <c:v>596</c:v>
                      </c:pt>
                      <c:pt idx="1214">
                        <c:v>616</c:v>
                      </c:pt>
                      <c:pt idx="1215">
                        <c:v>584</c:v>
                      </c:pt>
                      <c:pt idx="1216">
                        <c:v>556</c:v>
                      </c:pt>
                      <c:pt idx="1217">
                        <c:v>536</c:v>
                      </c:pt>
                      <c:pt idx="1218">
                        <c:v>596</c:v>
                      </c:pt>
                      <c:pt idx="1219">
                        <c:v>632</c:v>
                      </c:pt>
                      <c:pt idx="1220">
                        <c:v>660</c:v>
                      </c:pt>
                      <c:pt idx="1221">
                        <c:v>620</c:v>
                      </c:pt>
                      <c:pt idx="1222">
                        <c:v>552</c:v>
                      </c:pt>
                      <c:pt idx="1223">
                        <c:v>524</c:v>
                      </c:pt>
                      <c:pt idx="1224">
                        <c:v>512</c:v>
                      </c:pt>
                      <c:pt idx="1225">
                        <c:v>556</c:v>
                      </c:pt>
                      <c:pt idx="1226">
                        <c:v>728</c:v>
                      </c:pt>
                      <c:pt idx="1227">
                        <c:v>740</c:v>
                      </c:pt>
                      <c:pt idx="1228">
                        <c:v>732</c:v>
                      </c:pt>
                      <c:pt idx="1229">
                        <c:v>660</c:v>
                      </c:pt>
                      <c:pt idx="1230">
                        <c:v>580</c:v>
                      </c:pt>
                      <c:pt idx="1231">
                        <c:v>532</c:v>
                      </c:pt>
                      <c:pt idx="1232">
                        <c:v>500</c:v>
                      </c:pt>
                      <c:pt idx="1233">
                        <c:v>516</c:v>
                      </c:pt>
                      <c:pt idx="1234">
                        <c:v>580</c:v>
                      </c:pt>
                      <c:pt idx="1235">
                        <c:v>624</c:v>
                      </c:pt>
                      <c:pt idx="1236">
                        <c:v>612</c:v>
                      </c:pt>
                      <c:pt idx="1237">
                        <c:v>584</c:v>
                      </c:pt>
                      <c:pt idx="1238">
                        <c:v>576</c:v>
                      </c:pt>
                      <c:pt idx="1239">
                        <c:v>552</c:v>
                      </c:pt>
                      <c:pt idx="1240">
                        <c:v>520</c:v>
                      </c:pt>
                      <c:pt idx="1241">
                        <c:v>520</c:v>
                      </c:pt>
                      <c:pt idx="1242">
                        <c:v>540</c:v>
                      </c:pt>
                      <c:pt idx="1243">
                        <c:v>564</c:v>
                      </c:pt>
                      <c:pt idx="1244">
                        <c:v>508</c:v>
                      </c:pt>
                      <c:pt idx="1245">
                        <c:v>568</c:v>
                      </c:pt>
                      <c:pt idx="1246">
                        <c:v>568</c:v>
                      </c:pt>
                      <c:pt idx="1247">
                        <c:v>544</c:v>
                      </c:pt>
                      <c:pt idx="1248">
                        <c:v>572</c:v>
                      </c:pt>
                      <c:pt idx="1249">
                        <c:v>976</c:v>
                      </c:pt>
                      <c:pt idx="1250">
                        <c:v>520</c:v>
                      </c:pt>
                      <c:pt idx="1251">
                        <c:v>592</c:v>
                      </c:pt>
                      <c:pt idx="1252">
                        <c:v>616</c:v>
                      </c:pt>
                      <c:pt idx="1253">
                        <c:v>672</c:v>
                      </c:pt>
                      <c:pt idx="1254">
                        <c:v>692</c:v>
                      </c:pt>
                      <c:pt idx="1255">
                        <c:v>664</c:v>
                      </c:pt>
                      <c:pt idx="1256">
                        <c:v>624</c:v>
                      </c:pt>
                      <c:pt idx="1257">
                        <c:v>608</c:v>
                      </c:pt>
                      <c:pt idx="1258">
                        <c:v>596</c:v>
                      </c:pt>
                      <c:pt idx="1259">
                        <c:v>560</c:v>
                      </c:pt>
                      <c:pt idx="1260">
                        <c:v>572</c:v>
                      </c:pt>
                      <c:pt idx="1261">
                        <c:v>544</c:v>
                      </c:pt>
                      <c:pt idx="1262">
                        <c:v>732</c:v>
                      </c:pt>
                      <c:pt idx="1263">
                        <c:v>732</c:v>
                      </c:pt>
                      <c:pt idx="1264">
                        <c:v>564</c:v>
                      </c:pt>
                      <c:pt idx="1265">
                        <c:v>588</c:v>
                      </c:pt>
                      <c:pt idx="1266">
                        <c:v>588</c:v>
                      </c:pt>
                      <c:pt idx="1267">
                        <c:v>584</c:v>
                      </c:pt>
                      <c:pt idx="1268">
                        <c:v>524</c:v>
                      </c:pt>
                      <c:pt idx="1269">
                        <c:v>524</c:v>
                      </c:pt>
                      <c:pt idx="1270">
                        <c:v>624</c:v>
                      </c:pt>
                      <c:pt idx="1271">
                        <c:v>836</c:v>
                      </c:pt>
                      <c:pt idx="1272">
                        <c:v>792</c:v>
                      </c:pt>
                      <c:pt idx="1273">
                        <c:v>796</c:v>
                      </c:pt>
                      <c:pt idx="1274">
                        <c:v>760</c:v>
                      </c:pt>
                      <c:pt idx="1275">
                        <c:v>668</c:v>
                      </c:pt>
                      <c:pt idx="1276">
                        <c:v>580</c:v>
                      </c:pt>
                      <c:pt idx="1277">
                        <c:v>540</c:v>
                      </c:pt>
                      <c:pt idx="1278">
                        <c:v>532</c:v>
                      </c:pt>
                      <c:pt idx="1279">
                        <c:v>556</c:v>
                      </c:pt>
                      <c:pt idx="1280">
                        <c:v>624</c:v>
                      </c:pt>
                      <c:pt idx="1281">
                        <c:v>724</c:v>
                      </c:pt>
                      <c:pt idx="1282">
                        <c:v>736</c:v>
                      </c:pt>
                      <c:pt idx="1283">
                        <c:v>708</c:v>
                      </c:pt>
                      <c:pt idx="1284">
                        <c:v>712</c:v>
                      </c:pt>
                      <c:pt idx="1285">
                        <c:v>660</c:v>
                      </c:pt>
                      <c:pt idx="1286">
                        <c:v>636</c:v>
                      </c:pt>
                      <c:pt idx="1287">
                        <c:v>592</c:v>
                      </c:pt>
                      <c:pt idx="1288">
                        <c:v>592</c:v>
                      </c:pt>
                      <c:pt idx="1289">
                        <c:v>612</c:v>
                      </c:pt>
                      <c:pt idx="1290">
                        <c:v>644</c:v>
                      </c:pt>
                      <c:pt idx="1291">
                        <c:v>748</c:v>
                      </c:pt>
                      <c:pt idx="1292">
                        <c:v>700</c:v>
                      </c:pt>
                      <c:pt idx="1293">
                        <c:v>672</c:v>
                      </c:pt>
                      <c:pt idx="1294">
                        <c:v>616</c:v>
                      </c:pt>
                      <c:pt idx="1295">
                        <c:v>648</c:v>
                      </c:pt>
                      <c:pt idx="1296">
                        <c:v>580</c:v>
                      </c:pt>
                      <c:pt idx="1297">
                        <c:v>564</c:v>
                      </c:pt>
                      <c:pt idx="1298">
                        <c:v>596</c:v>
                      </c:pt>
                      <c:pt idx="1299">
                        <c:v>684</c:v>
                      </c:pt>
                      <c:pt idx="1300">
                        <c:v>720</c:v>
                      </c:pt>
                      <c:pt idx="1301">
                        <c:v>752</c:v>
                      </c:pt>
                      <c:pt idx="1302">
                        <c:v>720</c:v>
                      </c:pt>
                      <c:pt idx="1303">
                        <c:v>656</c:v>
                      </c:pt>
                      <c:pt idx="1304">
                        <c:v>632</c:v>
                      </c:pt>
                      <c:pt idx="1305">
                        <c:v>576</c:v>
                      </c:pt>
                      <c:pt idx="1306">
                        <c:v>552</c:v>
                      </c:pt>
                      <c:pt idx="1307">
                        <c:v>560</c:v>
                      </c:pt>
                      <c:pt idx="1308">
                        <c:v>816</c:v>
                      </c:pt>
                      <c:pt idx="1309">
                        <c:v>712</c:v>
                      </c:pt>
                      <c:pt idx="1310">
                        <c:v>720</c:v>
                      </c:pt>
                      <c:pt idx="1311">
                        <c:v>776</c:v>
                      </c:pt>
                      <c:pt idx="1312">
                        <c:v>728</c:v>
                      </c:pt>
                      <c:pt idx="1313">
                        <c:v>636</c:v>
                      </c:pt>
                      <c:pt idx="1314">
                        <c:v>608</c:v>
                      </c:pt>
                      <c:pt idx="1315">
                        <c:v>592</c:v>
                      </c:pt>
                      <c:pt idx="1316">
                        <c:v>576</c:v>
                      </c:pt>
                      <c:pt idx="1317">
                        <c:v>592</c:v>
                      </c:pt>
                      <c:pt idx="1318">
                        <c:v>628</c:v>
                      </c:pt>
                      <c:pt idx="1319">
                        <c:v>732</c:v>
                      </c:pt>
                      <c:pt idx="1320">
                        <c:v>708</c:v>
                      </c:pt>
                      <c:pt idx="1321">
                        <c:v>636</c:v>
                      </c:pt>
                      <c:pt idx="1322">
                        <c:v>636</c:v>
                      </c:pt>
                      <c:pt idx="1323">
                        <c:v>632</c:v>
                      </c:pt>
                      <c:pt idx="1324">
                        <c:v>652</c:v>
                      </c:pt>
                      <c:pt idx="1325">
                        <c:v>672</c:v>
                      </c:pt>
                      <c:pt idx="1326">
                        <c:v>640</c:v>
                      </c:pt>
                      <c:pt idx="1327">
                        <c:v>592</c:v>
                      </c:pt>
                      <c:pt idx="1328">
                        <c:v>560</c:v>
                      </c:pt>
                      <c:pt idx="1329">
                        <c:v>560</c:v>
                      </c:pt>
                      <c:pt idx="1330">
                        <c:v>564</c:v>
                      </c:pt>
                      <c:pt idx="1331">
                        <c:v>684</c:v>
                      </c:pt>
                      <c:pt idx="1332">
                        <c:v>700</c:v>
                      </c:pt>
                      <c:pt idx="1333">
                        <c:v>592</c:v>
                      </c:pt>
                      <c:pt idx="1334">
                        <c:v>556</c:v>
                      </c:pt>
                      <c:pt idx="1335">
                        <c:v>536</c:v>
                      </c:pt>
                      <c:pt idx="1336">
                        <c:v>524</c:v>
                      </c:pt>
                      <c:pt idx="1337">
                        <c:v>520</c:v>
                      </c:pt>
                      <c:pt idx="1338">
                        <c:v>504</c:v>
                      </c:pt>
                      <c:pt idx="1339">
                        <c:v>504</c:v>
                      </c:pt>
                      <c:pt idx="1340">
                        <c:v>512</c:v>
                      </c:pt>
                      <c:pt idx="1341">
                        <c:v>600</c:v>
                      </c:pt>
                      <c:pt idx="1342">
                        <c:v>748</c:v>
                      </c:pt>
                      <c:pt idx="1343">
                        <c:v>660</c:v>
                      </c:pt>
                      <c:pt idx="1344">
                        <c:v>588</c:v>
                      </c:pt>
                      <c:pt idx="1345">
                        <c:v>576</c:v>
                      </c:pt>
                      <c:pt idx="1346">
                        <c:v>580</c:v>
                      </c:pt>
                      <c:pt idx="1347">
                        <c:v>576</c:v>
                      </c:pt>
                      <c:pt idx="1348">
                        <c:v>580</c:v>
                      </c:pt>
                      <c:pt idx="1349">
                        <c:v>608</c:v>
                      </c:pt>
                      <c:pt idx="1350">
                        <c:v>576</c:v>
                      </c:pt>
                      <c:pt idx="1351">
                        <c:v>588</c:v>
                      </c:pt>
                      <c:pt idx="1352">
                        <c:v>548</c:v>
                      </c:pt>
                      <c:pt idx="1353">
                        <c:v>544</c:v>
                      </c:pt>
                      <c:pt idx="1354">
                        <c:v>596</c:v>
                      </c:pt>
                      <c:pt idx="1355">
                        <c:v>624</c:v>
                      </c:pt>
                      <c:pt idx="1356">
                        <c:v>656</c:v>
                      </c:pt>
                      <c:pt idx="1357">
                        <c:v>668</c:v>
                      </c:pt>
                      <c:pt idx="1358">
                        <c:v>608</c:v>
                      </c:pt>
                      <c:pt idx="1359">
                        <c:v>592</c:v>
                      </c:pt>
                      <c:pt idx="1360">
                        <c:v>600</c:v>
                      </c:pt>
                      <c:pt idx="1361">
                        <c:v>640</c:v>
                      </c:pt>
                      <c:pt idx="1362">
                        <c:v>588</c:v>
                      </c:pt>
                      <c:pt idx="1363">
                        <c:v>572</c:v>
                      </c:pt>
                      <c:pt idx="1364">
                        <c:v>564</c:v>
                      </c:pt>
                      <c:pt idx="1365">
                        <c:v>608</c:v>
                      </c:pt>
                      <c:pt idx="1366">
                        <c:v>568</c:v>
                      </c:pt>
                      <c:pt idx="1367">
                        <c:v>588</c:v>
                      </c:pt>
                      <c:pt idx="1368">
                        <c:v>688</c:v>
                      </c:pt>
                      <c:pt idx="1369">
                        <c:v>664</c:v>
                      </c:pt>
                      <c:pt idx="1370">
                        <c:v>644</c:v>
                      </c:pt>
                      <c:pt idx="1371">
                        <c:v>620</c:v>
                      </c:pt>
                      <c:pt idx="1372">
                        <c:v>588</c:v>
                      </c:pt>
                      <c:pt idx="1373">
                        <c:v>560</c:v>
                      </c:pt>
                      <c:pt idx="1374">
                        <c:v>568</c:v>
                      </c:pt>
                      <c:pt idx="1375">
                        <c:v>580</c:v>
                      </c:pt>
                      <c:pt idx="1376">
                        <c:v>736</c:v>
                      </c:pt>
                      <c:pt idx="1377">
                        <c:v>736</c:v>
                      </c:pt>
                      <c:pt idx="1378">
                        <c:v>712</c:v>
                      </c:pt>
                      <c:pt idx="1379">
                        <c:v>692</c:v>
                      </c:pt>
                      <c:pt idx="1380">
                        <c:v>616</c:v>
                      </c:pt>
                      <c:pt idx="1381">
                        <c:v>612</c:v>
                      </c:pt>
                      <c:pt idx="1382">
                        <c:v>572</c:v>
                      </c:pt>
                      <c:pt idx="1383">
                        <c:v>612</c:v>
                      </c:pt>
                      <c:pt idx="1384">
                        <c:v>664</c:v>
                      </c:pt>
                      <c:pt idx="1385">
                        <c:v>684</c:v>
                      </c:pt>
                      <c:pt idx="1386">
                        <c:v>652</c:v>
                      </c:pt>
                      <c:pt idx="1387">
                        <c:v>632</c:v>
                      </c:pt>
                      <c:pt idx="1388">
                        <c:v>636</c:v>
                      </c:pt>
                      <c:pt idx="1389">
                        <c:v>612</c:v>
                      </c:pt>
                      <c:pt idx="1390">
                        <c:v>588</c:v>
                      </c:pt>
                      <c:pt idx="1391">
                        <c:v>572</c:v>
                      </c:pt>
                      <c:pt idx="1392">
                        <c:v>560</c:v>
                      </c:pt>
                      <c:pt idx="1393">
                        <c:v>632</c:v>
                      </c:pt>
                      <c:pt idx="1394">
                        <c:v>748</c:v>
                      </c:pt>
                      <c:pt idx="1395">
                        <c:v>768</c:v>
                      </c:pt>
                      <c:pt idx="1396">
                        <c:v>756</c:v>
                      </c:pt>
                      <c:pt idx="1397">
                        <c:v>700</c:v>
                      </c:pt>
                      <c:pt idx="1398">
                        <c:v>636</c:v>
                      </c:pt>
                      <c:pt idx="1399">
                        <c:v>612</c:v>
                      </c:pt>
                      <c:pt idx="1400">
                        <c:v>552</c:v>
                      </c:pt>
                      <c:pt idx="1401">
                        <c:v>532</c:v>
                      </c:pt>
                      <c:pt idx="1402">
                        <c:v>576</c:v>
                      </c:pt>
                      <c:pt idx="1403">
                        <c:v>712</c:v>
                      </c:pt>
                      <c:pt idx="1404">
                        <c:v>788</c:v>
                      </c:pt>
                      <c:pt idx="1405">
                        <c:v>800</c:v>
                      </c:pt>
                      <c:pt idx="1406">
                        <c:v>744</c:v>
                      </c:pt>
                      <c:pt idx="1407">
                        <c:v>668</c:v>
                      </c:pt>
                      <c:pt idx="1408">
                        <c:v>640</c:v>
                      </c:pt>
                      <c:pt idx="1409">
                        <c:v>588</c:v>
                      </c:pt>
                      <c:pt idx="1410">
                        <c:v>568</c:v>
                      </c:pt>
                      <c:pt idx="1411">
                        <c:v>560</c:v>
                      </c:pt>
                      <c:pt idx="1412">
                        <c:v>560</c:v>
                      </c:pt>
                      <c:pt idx="1413">
                        <c:v>604</c:v>
                      </c:pt>
                      <c:pt idx="1414">
                        <c:v>612</c:v>
                      </c:pt>
                      <c:pt idx="1415">
                        <c:v>676</c:v>
                      </c:pt>
                      <c:pt idx="1416">
                        <c:v>664</c:v>
                      </c:pt>
                      <c:pt idx="1417">
                        <c:v>604</c:v>
                      </c:pt>
                      <c:pt idx="1418">
                        <c:v>576</c:v>
                      </c:pt>
                      <c:pt idx="1419">
                        <c:v>584</c:v>
                      </c:pt>
                      <c:pt idx="1420">
                        <c:v>612</c:v>
                      </c:pt>
                      <c:pt idx="1421">
                        <c:v>672</c:v>
                      </c:pt>
                      <c:pt idx="1422">
                        <c:v>636</c:v>
                      </c:pt>
                      <c:pt idx="1423">
                        <c:v>580</c:v>
                      </c:pt>
                      <c:pt idx="1424">
                        <c:v>560</c:v>
                      </c:pt>
                      <c:pt idx="1425">
                        <c:v>572</c:v>
                      </c:pt>
                      <c:pt idx="1426">
                        <c:v>612</c:v>
                      </c:pt>
                      <c:pt idx="1427">
                        <c:v>660</c:v>
                      </c:pt>
                      <c:pt idx="1428">
                        <c:v>616</c:v>
                      </c:pt>
                      <c:pt idx="1429">
                        <c:v>596</c:v>
                      </c:pt>
                      <c:pt idx="1430">
                        <c:v>584</c:v>
                      </c:pt>
                      <c:pt idx="1431">
                        <c:v>600</c:v>
                      </c:pt>
                      <c:pt idx="1432">
                        <c:v>640</c:v>
                      </c:pt>
                      <c:pt idx="1433">
                        <c:v>652</c:v>
                      </c:pt>
                      <c:pt idx="1434">
                        <c:v>608</c:v>
                      </c:pt>
                      <c:pt idx="1435">
                        <c:v>592</c:v>
                      </c:pt>
                      <c:pt idx="1436">
                        <c:v>616</c:v>
                      </c:pt>
                      <c:pt idx="1437">
                        <c:v>644</c:v>
                      </c:pt>
                      <c:pt idx="1438">
                        <c:v>640</c:v>
                      </c:pt>
                      <c:pt idx="1439">
                        <c:v>676</c:v>
                      </c:pt>
                      <c:pt idx="1440">
                        <c:v>672</c:v>
                      </c:pt>
                      <c:pt idx="1441">
                        <c:v>632</c:v>
                      </c:pt>
                      <c:pt idx="1442">
                        <c:v>576</c:v>
                      </c:pt>
                      <c:pt idx="1443">
                        <c:v>568</c:v>
                      </c:pt>
                      <c:pt idx="1444">
                        <c:v>624</c:v>
                      </c:pt>
                      <c:pt idx="1445">
                        <c:v>676</c:v>
                      </c:pt>
                      <c:pt idx="1446">
                        <c:v>636</c:v>
                      </c:pt>
                      <c:pt idx="1447">
                        <c:v>568</c:v>
                      </c:pt>
                      <c:pt idx="1448">
                        <c:v>540</c:v>
                      </c:pt>
                      <c:pt idx="1449">
                        <c:v>564</c:v>
                      </c:pt>
                      <c:pt idx="1450">
                        <c:v>584</c:v>
                      </c:pt>
                      <c:pt idx="1451">
                        <c:v>548</c:v>
                      </c:pt>
                      <c:pt idx="1452">
                        <c:v>608</c:v>
                      </c:pt>
                      <c:pt idx="1453">
                        <c:v>620</c:v>
                      </c:pt>
                      <c:pt idx="1454">
                        <c:v>564</c:v>
                      </c:pt>
                      <c:pt idx="1455">
                        <c:v>532</c:v>
                      </c:pt>
                      <c:pt idx="1456">
                        <c:v>512</c:v>
                      </c:pt>
                      <c:pt idx="1457">
                        <c:v>504</c:v>
                      </c:pt>
                      <c:pt idx="1458">
                        <c:v>504</c:v>
                      </c:pt>
                      <c:pt idx="1459">
                        <c:v>500</c:v>
                      </c:pt>
                      <c:pt idx="1460">
                        <c:v>508</c:v>
                      </c:pt>
                      <c:pt idx="1461">
                        <c:v>588</c:v>
                      </c:pt>
                      <c:pt idx="1462">
                        <c:v>692</c:v>
                      </c:pt>
                      <c:pt idx="1463">
                        <c:v>708</c:v>
                      </c:pt>
                      <c:pt idx="1464">
                        <c:v>660</c:v>
                      </c:pt>
                      <c:pt idx="1465">
                        <c:v>568</c:v>
                      </c:pt>
                      <c:pt idx="1466">
                        <c:v>544</c:v>
                      </c:pt>
                      <c:pt idx="1467">
                        <c:v>524</c:v>
                      </c:pt>
                      <c:pt idx="1468">
                        <c:v>548</c:v>
                      </c:pt>
                      <c:pt idx="1469">
                        <c:v>680</c:v>
                      </c:pt>
                      <c:pt idx="1470">
                        <c:v>752</c:v>
                      </c:pt>
                      <c:pt idx="1471">
                        <c:v>712</c:v>
                      </c:pt>
                      <c:pt idx="1472">
                        <c:v>712</c:v>
                      </c:pt>
                      <c:pt idx="1473">
                        <c:v>712</c:v>
                      </c:pt>
                      <c:pt idx="1474">
                        <c:v>696</c:v>
                      </c:pt>
                      <c:pt idx="1475">
                        <c:v>628</c:v>
                      </c:pt>
                      <c:pt idx="1476">
                        <c:v>608</c:v>
                      </c:pt>
                      <c:pt idx="1477">
                        <c:v>592</c:v>
                      </c:pt>
                      <c:pt idx="1478">
                        <c:v>600</c:v>
                      </c:pt>
                      <c:pt idx="1479">
                        <c:v>672</c:v>
                      </c:pt>
                      <c:pt idx="1480">
                        <c:v>720</c:v>
                      </c:pt>
                      <c:pt idx="1481">
                        <c:v>732</c:v>
                      </c:pt>
                      <c:pt idx="1482">
                        <c:v>648</c:v>
                      </c:pt>
                      <c:pt idx="1483">
                        <c:v>636</c:v>
                      </c:pt>
                      <c:pt idx="1484">
                        <c:v>612</c:v>
                      </c:pt>
                      <c:pt idx="1485">
                        <c:v>576</c:v>
                      </c:pt>
                      <c:pt idx="1486">
                        <c:v>576</c:v>
                      </c:pt>
                      <c:pt idx="1487">
                        <c:v>632</c:v>
                      </c:pt>
                      <c:pt idx="1488">
                        <c:v>688</c:v>
                      </c:pt>
                      <c:pt idx="1489">
                        <c:v>676</c:v>
                      </c:pt>
                      <c:pt idx="1490">
                        <c:v>668</c:v>
                      </c:pt>
                      <c:pt idx="1491">
                        <c:v>680</c:v>
                      </c:pt>
                      <c:pt idx="1492">
                        <c:v>656</c:v>
                      </c:pt>
                      <c:pt idx="1493">
                        <c:v>620</c:v>
                      </c:pt>
                      <c:pt idx="1494">
                        <c:v>596</c:v>
                      </c:pt>
                      <c:pt idx="1495">
                        <c:v>588</c:v>
                      </c:pt>
                      <c:pt idx="1496">
                        <c:v>576</c:v>
                      </c:pt>
                      <c:pt idx="1497">
                        <c:v>576</c:v>
                      </c:pt>
                      <c:pt idx="1498">
                        <c:v>576</c:v>
                      </c:pt>
                      <c:pt idx="1499">
                        <c:v>648</c:v>
                      </c:pt>
                      <c:pt idx="1500">
                        <c:v>708</c:v>
                      </c:pt>
                      <c:pt idx="1501">
                        <c:v>696</c:v>
                      </c:pt>
                      <c:pt idx="1502">
                        <c:v>692</c:v>
                      </c:pt>
                      <c:pt idx="1503">
                        <c:v>732</c:v>
                      </c:pt>
                      <c:pt idx="1504">
                        <c:v>732</c:v>
                      </c:pt>
                      <c:pt idx="1505">
                        <c:v>680</c:v>
                      </c:pt>
                      <c:pt idx="1506">
                        <c:v>672</c:v>
                      </c:pt>
                      <c:pt idx="1507">
                        <c:v>756</c:v>
                      </c:pt>
                      <c:pt idx="1508">
                        <c:v>672</c:v>
                      </c:pt>
                      <c:pt idx="1509">
                        <c:v>832</c:v>
                      </c:pt>
                      <c:pt idx="1510">
                        <c:v>964</c:v>
                      </c:pt>
                      <c:pt idx="1511">
                        <c:v>1020</c:v>
                      </c:pt>
                      <c:pt idx="1512">
                        <c:v>1012</c:v>
                      </c:pt>
                      <c:pt idx="1513">
                        <c:v>876</c:v>
                      </c:pt>
                      <c:pt idx="1514">
                        <c:v>736</c:v>
                      </c:pt>
                      <c:pt idx="1515">
                        <c:v>796</c:v>
                      </c:pt>
                      <c:pt idx="1516">
                        <c:v>864</c:v>
                      </c:pt>
                      <c:pt idx="1517">
                        <c:v>1108</c:v>
                      </c:pt>
                      <c:pt idx="1518">
                        <c:v>1140</c:v>
                      </c:pt>
                      <c:pt idx="1519">
                        <c:v>1104</c:v>
                      </c:pt>
                      <c:pt idx="1520">
                        <c:v>1104</c:v>
                      </c:pt>
                      <c:pt idx="1521">
                        <c:v>1056</c:v>
                      </c:pt>
                      <c:pt idx="1522">
                        <c:v>1076</c:v>
                      </c:pt>
                      <c:pt idx="1523">
                        <c:v>916</c:v>
                      </c:pt>
                      <c:pt idx="1524">
                        <c:v>840</c:v>
                      </c:pt>
                      <c:pt idx="1525">
                        <c:v>888</c:v>
                      </c:pt>
                      <c:pt idx="1526">
                        <c:v>856</c:v>
                      </c:pt>
                      <c:pt idx="1527">
                        <c:v>980</c:v>
                      </c:pt>
                      <c:pt idx="1528">
                        <c:v>844</c:v>
                      </c:pt>
                      <c:pt idx="1529">
                        <c:v>740</c:v>
                      </c:pt>
                      <c:pt idx="1530">
                        <c:v>784</c:v>
                      </c:pt>
                      <c:pt idx="1531">
                        <c:v>768</c:v>
                      </c:pt>
                      <c:pt idx="1532">
                        <c:v>736</c:v>
                      </c:pt>
                      <c:pt idx="1533">
                        <c:v>724</c:v>
                      </c:pt>
                      <c:pt idx="1534">
                        <c:v>752</c:v>
                      </c:pt>
                      <c:pt idx="1535">
                        <c:v>768</c:v>
                      </c:pt>
                      <c:pt idx="1536">
                        <c:v>724</c:v>
                      </c:pt>
                      <c:pt idx="1537">
                        <c:v>736</c:v>
                      </c:pt>
                      <c:pt idx="1538">
                        <c:v>800</c:v>
                      </c:pt>
                      <c:pt idx="1539">
                        <c:v>1044</c:v>
                      </c:pt>
                      <c:pt idx="1540">
                        <c:v>1008</c:v>
                      </c:pt>
                      <c:pt idx="1541">
                        <c:v>1012</c:v>
                      </c:pt>
                      <c:pt idx="1542">
                        <c:v>964</c:v>
                      </c:pt>
                      <c:pt idx="1543">
                        <c:v>988</c:v>
                      </c:pt>
                      <c:pt idx="1544">
                        <c:v>968</c:v>
                      </c:pt>
                      <c:pt idx="1545">
                        <c:v>892</c:v>
                      </c:pt>
                      <c:pt idx="1546">
                        <c:v>836</c:v>
                      </c:pt>
                      <c:pt idx="1547">
                        <c:v>812</c:v>
                      </c:pt>
                      <c:pt idx="1548">
                        <c:v>1152</c:v>
                      </c:pt>
                      <c:pt idx="1549">
                        <c:v>1096</c:v>
                      </c:pt>
                      <c:pt idx="1550">
                        <c:v>1056</c:v>
                      </c:pt>
                      <c:pt idx="1551">
                        <c:v>1088</c:v>
                      </c:pt>
                      <c:pt idx="1552">
                        <c:v>1088</c:v>
                      </c:pt>
                      <c:pt idx="1553">
                        <c:v>1048</c:v>
                      </c:pt>
                      <c:pt idx="1554">
                        <c:v>1056</c:v>
                      </c:pt>
                      <c:pt idx="1555">
                        <c:v>1112</c:v>
                      </c:pt>
                      <c:pt idx="1556">
                        <c:v>1032</c:v>
                      </c:pt>
                      <c:pt idx="1557">
                        <c:v>812</c:v>
                      </c:pt>
                      <c:pt idx="1558">
                        <c:v>732</c:v>
                      </c:pt>
                      <c:pt idx="1559">
                        <c:v>740</c:v>
                      </c:pt>
                      <c:pt idx="1560">
                        <c:v>748</c:v>
                      </c:pt>
                      <c:pt idx="1561">
                        <c:v>776</c:v>
                      </c:pt>
                      <c:pt idx="1562">
                        <c:v>736</c:v>
                      </c:pt>
                      <c:pt idx="1563">
                        <c:v>720</c:v>
                      </c:pt>
                      <c:pt idx="1564">
                        <c:v>684</c:v>
                      </c:pt>
                      <c:pt idx="1565">
                        <c:v>684</c:v>
                      </c:pt>
                      <c:pt idx="1566">
                        <c:v>780</c:v>
                      </c:pt>
                      <c:pt idx="1567">
                        <c:v>1160</c:v>
                      </c:pt>
                      <c:pt idx="1568">
                        <c:v>1084</c:v>
                      </c:pt>
                      <c:pt idx="1569">
                        <c:v>1028</c:v>
                      </c:pt>
                      <c:pt idx="1570">
                        <c:v>800</c:v>
                      </c:pt>
                      <c:pt idx="1571">
                        <c:v>792</c:v>
                      </c:pt>
                      <c:pt idx="1572">
                        <c:v>780</c:v>
                      </c:pt>
                      <c:pt idx="1573">
                        <c:v>692</c:v>
                      </c:pt>
                      <c:pt idx="1574">
                        <c:v>676</c:v>
                      </c:pt>
                      <c:pt idx="1575">
                        <c:v>732</c:v>
                      </c:pt>
                      <c:pt idx="1576">
                        <c:v>732</c:v>
                      </c:pt>
                      <c:pt idx="1577">
                        <c:v>1080</c:v>
                      </c:pt>
                      <c:pt idx="1578">
                        <c:v>836</c:v>
                      </c:pt>
                      <c:pt idx="1579">
                        <c:v>804</c:v>
                      </c:pt>
                      <c:pt idx="1580">
                        <c:v>784</c:v>
                      </c:pt>
                      <c:pt idx="1581">
                        <c:v>944</c:v>
                      </c:pt>
                      <c:pt idx="1582">
                        <c:v>1060</c:v>
                      </c:pt>
                      <c:pt idx="1583">
                        <c:v>972</c:v>
                      </c:pt>
                      <c:pt idx="1584">
                        <c:v>1092</c:v>
                      </c:pt>
                      <c:pt idx="1585">
                        <c:v>916</c:v>
                      </c:pt>
                      <c:pt idx="1586">
                        <c:v>912</c:v>
                      </c:pt>
                      <c:pt idx="1587">
                        <c:v>940</c:v>
                      </c:pt>
                      <c:pt idx="1588">
                        <c:v>928</c:v>
                      </c:pt>
                      <c:pt idx="1589">
                        <c:v>804</c:v>
                      </c:pt>
                      <c:pt idx="1590">
                        <c:v>852</c:v>
                      </c:pt>
                      <c:pt idx="1591">
                        <c:v>856</c:v>
                      </c:pt>
                      <c:pt idx="1592">
                        <c:v>796</c:v>
                      </c:pt>
                      <c:pt idx="1593">
                        <c:v>832</c:v>
                      </c:pt>
                      <c:pt idx="1594">
                        <c:v>896</c:v>
                      </c:pt>
                      <c:pt idx="1595">
                        <c:v>912</c:v>
                      </c:pt>
                      <c:pt idx="1596">
                        <c:v>1000</c:v>
                      </c:pt>
                      <c:pt idx="1597">
                        <c:v>852</c:v>
                      </c:pt>
                      <c:pt idx="1598">
                        <c:v>784</c:v>
                      </c:pt>
                      <c:pt idx="1599">
                        <c:v>804</c:v>
                      </c:pt>
                      <c:pt idx="1600">
                        <c:v>772</c:v>
                      </c:pt>
                      <c:pt idx="1601">
                        <c:v>760</c:v>
                      </c:pt>
                      <c:pt idx="1602">
                        <c:v>756</c:v>
                      </c:pt>
                      <c:pt idx="1603">
                        <c:v>820</c:v>
                      </c:pt>
                      <c:pt idx="1604">
                        <c:v>1056</c:v>
                      </c:pt>
                      <c:pt idx="1605">
                        <c:v>1012</c:v>
                      </c:pt>
                      <c:pt idx="1606">
                        <c:v>988</c:v>
                      </c:pt>
                      <c:pt idx="1607">
                        <c:v>896</c:v>
                      </c:pt>
                      <c:pt idx="1608">
                        <c:v>740</c:v>
                      </c:pt>
                      <c:pt idx="1609">
                        <c:v>748</c:v>
                      </c:pt>
                      <c:pt idx="1610">
                        <c:v>740</c:v>
                      </c:pt>
                      <c:pt idx="1611">
                        <c:v>1100</c:v>
                      </c:pt>
                      <c:pt idx="1612">
                        <c:v>1092</c:v>
                      </c:pt>
                      <c:pt idx="1613">
                        <c:v>992</c:v>
                      </c:pt>
                      <c:pt idx="1614">
                        <c:v>880</c:v>
                      </c:pt>
                      <c:pt idx="1615">
                        <c:v>748</c:v>
                      </c:pt>
                      <c:pt idx="1616">
                        <c:v>932</c:v>
                      </c:pt>
                      <c:pt idx="1617">
                        <c:v>1052</c:v>
                      </c:pt>
                      <c:pt idx="1618">
                        <c:v>1224</c:v>
                      </c:pt>
                      <c:pt idx="1619">
                        <c:v>988</c:v>
                      </c:pt>
                      <c:pt idx="1620">
                        <c:v>1156</c:v>
                      </c:pt>
                      <c:pt idx="1621">
                        <c:v>1040</c:v>
                      </c:pt>
                      <c:pt idx="1622">
                        <c:v>1048</c:v>
                      </c:pt>
                      <c:pt idx="1623">
                        <c:v>980</c:v>
                      </c:pt>
                      <c:pt idx="1624">
                        <c:v>984</c:v>
                      </c:pt>
                      <c:pt idx="1625">
                        <c:v>1128</c:v>
                      </c:pt>
                      <c:pt idx="1626">
                        <c:v>1052</c:v>
                      </c:pt>
                      <c:pt idx="1627">
                        <c:v>1016</c:v>
                      </c:pt>
                      <c:pt idx="1628">
                        <c:v>1020</c:v>
                      </c:pt>
                      <c:pt idx="1629">
                        <c:v>960</c:v>
                      </c:pt>
                      <c:pt idx="1630">
                        <c:v>1028</c:v>
                      </c:pt>
                      <c:pt idx="1631">
                        <c:v>1048</c:v>
                      </c:pt>
                      <c:pt idx="1632">
                        <c:v>952</c:v>
                      </c:pt>
                      <c:pt idx="1633">
                        <c:v>944</c:v>
                      </c:pt>
                      <c:pt idx="1634">
                        <c:v>976</c:v>
                      </c:pt>
                      <c:pt idx="1635">
                        <c:v>928</c:v>
                      </c:pt>
                      <c:pt idx="1636">
                        <c:v>1092</c:v>
                      </c:pt>
                      <c:pt idx="1637">
                        <c:v>972</c:v>
                      </c:pt>
                      <c:pt idx="1638">
                        <c:v>780</c:v>
                      </c:pt>
                      <c:pt idx="1639">
                        <c:v>740</c:v>
                      </c:pt>
                      <c:pt idx="1640">
                        <c:v>1040</c:v>
                      </c:pt>
                      <c:pt idx="1641">
                        <c:v>1040</c:v>
                      </c:pt>
                      <c:pt idx="1642">
                        <c:v>1076</c:v>
                      </c:pt>
                      <c:pt idx="1643">
                        <c:v>1048</c:v>
                      </c:pt>
                      <c:pt idx="1644">
                        <c:v>836</c:v>
                      </c:pt>
                      <c:pt idx="1645">
                        <c:v>888</c:v>
                      </c:pt>
                      <c:pt idx="1646">
                        <c:v>912</c:v>
                      </c:pt>
                      <c:pt idx="1647">
                        <c:v>992</c:v>
                      </c:pt>
                      <c:pt idx="1648">
                        <c:v>1100</c:v>
                      </c:pt>
                      <c:pt idx="1649">
                        <c:v>1128</c:v>
                      </c:pt>
                      <c:pt idx="1650">
                        <c:v>992</c:v>
                      </c:pt>
                      <c:pt idx="1651">
                        <c:v>816</c:v>
                      </c:pt>
                      <c:pt idx="1652">
                        <c:v>756</c:v>
                      </c:pt>
                      <c:pt idx="1653">
                        <c:v>804</c:v>
                      </c:pt>
                      <c:pt idx="1654">
                        <c:v>1240</c:v>
                      </c:pt>
                      <c:pt idx="1655">
                        <c:v>1072</c:v>
                      </c:pt>
                      <c:pt idx="1656">
                        <c:v>1220</c:v>
                      </c:pt>
                      <c:pt idx="1657">
                        <c:v>1220</c:v>
                      </c:pt>
                      <c:pt idx="1658">
                        <c:v>1180</c:v>
                      </c:pt>
                      <c:pt idx="1659">
                        <c:v>1084</c:v>
                      </c:pt>
                      <c:pt idx="1660">
                        <c:v>968</c:v>
                      </c:pt>
                      <c:pt idx="1661">
                        <c:v>1016</c:v>
                      </c:pt>
                      <c:pt idx="1662">
                        <c:v>1060</c:v>
                      </c:pt>
                      <c:pt idx="1663">
                        <c:v>892</c:v>
                      </c:pt>
                      <c:pt idx="1664">
                        <c:v>1204</c:v>
                      </c:pt>
                      <c:pt idx="1665">
                        <c:v>1172</c:v>
                      </c:pt>
                      <c:pt idx="1666">
                        <c:v>1084</c:v>
                      </c:pt>
                      <c:pt idx="1667">
                        <c:v>996</c:v>
                      </c:pt>
                      <c:pt idx="1668">
                        <c:v>892</c:v>
                      </c:pt>
                      <c:pt idx="1669">
                        <c:v>700</c:v>
                      </c:pt>
                      <c:pt idx="1670">
                        <c:v>720</c:v>
                      </c:pt>
                      <c:pt idx="1671">
                        <c:v>916</c:v>
                      </c:pt>
                      <c:pt idx="1672">
                        <c:v>1220</c:v>
                      </c:pt>
                      <c:pt idx="1673">
                        <c:v>1220</c:v>
                      </c:pt>
                      <c:pt idx="1674">
                        <c:v>1220</c:v>
                      </c:pt>
                      <c:pt idx="1675">
                        <c:v>1172</c:v>
                      </c:pt>
                      <c:pt idx="1676">
                        <c:v>1132</c:v>
                      </c:pt>
                      <c:pt idx="1677">
                        <c:v>1056</c:v>
                      </c:pt>
                      <c:pt idx="1678">
                        <c:v>760</c:v>
                      </c:pt>
                      <c:pt idx="1679">
                        <c:v>780</c:v>
                      </c:pt>
                      <c:pt idx="1680">
                        <c:v>880</c:v>
                      </c:pt>
                      <c:pt idx="1681">
                        <c:v>1092</c:v>
                      </c:pt>
                      <c:pt idx="1682">
                        <c:v>1048</c:v>
                      </c:pt>
                      <c:pt idx="1683">
                        <c:v>936</c:v>
                      </c:pt>
                      <c:pt idx="1684">
                        <c:v>884</c:v>
                      </c:pt>
                      <c:pt idx="1685">
                        <c:v>816</c:v>
                      </c:pt>
                      <c:pt idx="1686">
                        <c:v>776</c:v>
                      </c:pt>
                      <c:pt idx="1687">
                        <c:v>1124</c:v>
                      </c:pt>
                      <c:pt idx="1688">
                        <c:v>1124</c:v>
                      </c:pt>
                      <c:pt idx="1689">
                        <c:v>1112</c:v>
                      </c:pt>
                      <c:pt idx="1690">
                        <c:v>1144</c:v>
                      </c:pt>
                      <c:pt idx="1691">
                        <c:v>1024</c:v>
                      </c:pt>
                      <c:pt idx="1692">
                        <c:v>928</c:v>
                      </c:pt>
                      <c:pt idx="1693">
                        <c:v>1016</c:v>
                      </c:pt>
                      <c:pt idx="1694">
                        <c:v>1048</c:v>
                      </c:pt>
                      <c:pt idx="1695">
                        <c:v>1008</c:v>
                      </c:pt>
                      <c:pt idx="1696">
                        <c:v>876</c:v>
                      </c:pt>
                      <c:pt idx="1697">
                        <c:v>912</c:v>
                      </c:pt>
                      <c:pt idx="1698">
                        <c:v>864</c:v>
                      </c:pt>
                      <c:pt idx="1699">
                        <c:v>972</c:v>
                      </c:pt>
                      <c:pt idx="1700">
                        <c:v>1148</c:v>
                      </c:pt>
                      <c:pt idx="1701">
                        <c:v>1100</c:v>
                      </c:pt>
                      <c:pt idx="1702">
                        <c:v>1044</c:v>
                      </c:pt>
                      <c:pt idx="1703">
                        <c:v>980</c:v>
                      </c:pt>
                      <c:pt idx="1704">
                        <c:v>864</c:v>
                      </c:pt>
                      <c:pt idx="1705">
                        <c:v>800</c:v>
                      </c:pt>
                      <c:pt idx="1706">
                        <c:v>1044</c:v>
                      </c:pt>
                      <c:pt idx="1707">
                        <c:v>860</c:v>
                      </c:pt>
                      <c:pt idx="1708">
                        <c:v>824</c:v>
                      </c:pt>
                      <c:pt idx="1709">
                        <c:v>776</c:v>
                      </c:pt>
                      <c:pt idx="1710">
                        <c:v>1072</c:v>
                      </c:pt>
                      <c:pt idx="1711">
                        <c:v>984</c:v>
                      </c:pt>
                      <c:pt idx="1712">
                        <c:v>1056</c:v>
                      </c:pt>
                      <c:pt idx="1713">
                        <c:v>1088</c:v>
                      </c:pt>
                      <c:pt idx="1714">
                        <c:v>1060</c:v>
                      </c:pt>
                      <c:pt idx="1715">
                        <c:v>932</c:v>
                      </c:pt>
                      <c:pt idx="1716">
                        <c:v>872</c:v>
                      </c:pt>
                      <c:pt idx="1717">
                        <c:v>844</c:v>
                      </c:pt>
                      <c:pt idx="1718">
                        <c:v>900</c:v>
                      </c:pt>
                      <c:pt idx="1719">
                        <c:v>740</c:v>
                      </c:pt>
                      <c:pt idx="1720">
                        <c:v>768</c:v>
                      </c:pt>
                      <c:pt idx="1721">
                        <c:v>824</c:v>
                      </c:pt>
                      <c:pt idx="1722">
                        <c:v>840</c:v>
                      </c:pt>
                      <c:pt idx="1723">
                        <c:v>1072</c:v>
                      </c:pt>
                      <c:pt idx="1724">
                        <c:v>976</c:v>
                      </c:pt>
                      <c:pt idx="1725">
                        <c:v>932</c:v>
                      </c:pt>
                      <c:pt idx="1726">
                        <c:v>804</c:v>
                      </c:pt>
                      <c:pt idx="1727">
                        <c:v>784</c:v>
                      </c:pt>
                      <c:pt idx="1728">
                        <c:v>868</c:v>
                      </c:pt>
                      <c:pt idx="1729">
                        <c:v>1140</c:v>
                      </c:pt>
                      <c:pt idx="1730">
                        <c:v>1068</c:v>
                      </c:pt>
                      <c:pt idx="1731">
                        <c:v>1064</c:v>
                      </c:pt>
                      <c:pt idx="1732">
                        <c:v>972</c:v>
                      </c:pt>
                      <c:pt idx="1733">
                        <c:v>856</c:v>
                      </c:pt>
                      <c:pt idx="1734">
                        <c:v>724</c:v>
                      </c:pt>
                      <c:pt idx="1735">
                        <c:v>748</c:v>
                      </c:pt>
                      <c:pt idx="1736">
                        <c:v>1016</c:v>
                      </c:pt>
                      <c:pt idx="1737">
                        <c:v>960</c:v>
                      </c:pt>
                      <c:pt idx="1738">
                        <c:v>844</c:v>
                      </c:pt>
                      <c:pt idx="1739">
                        <c:v>756</c:v>
                      </c:pt>
                      <c:pt idx="1740">
                        <c:v>764</c:v>
                      </c:pt>
                      <c:pt idx="1741">
                        <c:v>856</c:v>
                      </c:pt>
                      <c:pt idx="1742">
                        <c:v>1116</c:v>
                      </c:pt>
                      <c:pt idx="1743">
                        <c:v>1140</c:v>
                      </c:pt>
                      <c:pt idx="1744">
                        <c:v>996</c:v>
                      </c:pt>
                      <c:pt idx="1745">
                        <c:v>1008</c:v>
                      </c:pt>
                      <c:pt idx="1746">
                        <c:v>992</c:v>
                      </c:pt>
                      <c:pt idx="1747">
                        <c:v>1012</c:v>
                      </c:pt>
                      <c:pt idx="1748">
                        <c:v>1072</c:v>
                      </c:pt>
                      <c:pt idx="1749">
                        <c:v>1028</c:v>
                      </c:pt>
                      <c:pt idx="1750">
                        <c:v>912</c:v>
                      </c:pt>
                      <c:pt idx="1751">
                        <c:v>1016</c:v>
                      </c:pt>
                      <c:pt idx="1752">
                        <c:v>868</c:v>
                      </c:pt>
                      <c:pt idx="1753">
                        <c:v>868</c:v>
                      </c:pt>
                      <c:pt idx="1754">
                        <c:v>1288</c:v>
                      </c:pt>
                      <c:pt idx="1755">
                        <c:v>1236</c:v>
                      </c:pt>
                      <c:pt idx="1756">
                        <c:v>1172</c:v>
                      </c:pt>
                      <c:pt idx="1757">
                        <c:v>1164</c:v>
                      </c:pt>
                      <c:pt idx="1758">
                        <c:v>1104</c:v>
                      </c:pt>
                      <c:pt idx="1759">
                        <c:v>908</c:v>
                      </c:pt>
                      <c:pt idx="1760">
                        <c:v>900</c:v>
                      </c:pt>
                      <c:pt idx="1761">
                        <c:v>1084</c:v>
                      </c:pt>
                      <c:pt idx="1762">
                        <c:v>1084</c:v>
                      </c:pt>
                      <c:pt idx="1763">
                        <c:v>908</c:v>
                      </c:pt>
                      <c:pt idx="1764">
                        <c:v>820</c:v>
                      </c:pt>
                      <c:pt idx="1765">
                        <c:v>852</c:v>
                      </c:pt>
                      <c:pt idx="1766">
                        <c:v>808</c:v>
                      </c:pt>
                      <c:pt idx="1767">
                        <c:v>1084</c:v>
                      </c:pt>
                      <c:pt idx="1768">
                        <c:v>936</c:v>
                      </c:pt>
                      <c:pt idx="1769">
                        <c:v>896</c:v>
                      </c:pt>
                      <c:pt idx="1770">
                        <c:v>904</c:v>
                      </c:pt>
                      <c:pt idx="1771">
                        <c:v>888</c:v>
                      </c:pt>
                      <c:pt idx="1772">
                        <c:v>1028</c:v>
                      </c:pt>
                      <c:pt idx="1773">
                        <c:v>1092</c:v>
                      </c:pt>
                      <c:pt idx="1774">
                        <c:v>1128</c:v>
                      </c:pt>
                      <c:pt idx="1775">
                        <c:v>1036</c:v>
                      </c:pt>
                      <c:pt idx="1776">
                        <c:v>892</c:v>
                      </c:pt>
                      <c:pt idx="1777">
                        <c:v>828</c:v>
                      </c:pt>
                      <c:pt idx="1778">
                        <c:v>760</c:v>
                      </c:pt>
                      <c:pt idx="1779">
                        <c:v>696</c:v>
                      </c:pt>
                      <c:pt idx="1780">
                        <c:v>684</c:v>
                      </c:pt>
                      <c:pt idx="1781">
                        <c:v>684</c:v>
                      </c:pt>
                      <c:pt idx="1782">
                        <c:v>1292</c:v>
                      </c:pt>
                      <c:pt idx="1783">
                        <c:v>976</c:v>
                      </c:pt>
                      <c:pt idx="1784">
                        <c:v>1304</c:v>
                      </c:pt>
                      <c:pt idx="1785">
                        <c:v>984</c:v>
                      </c:pt>
                      <c:pt idx="1786">
                        <c:v>1044</c:v>
                      </c:pt>
                      <c:pt idx="1787">
                        <c:v>1068</c:v>
                      </c:pt>
                      <c:pt idx="1788">
                        <c:v>1092</c:v>
                      </c:pt>
                      <c:pt idx="1789">
                        <c:v>1016</c:v>
                      </c:pt>
                      <c:pt idx="1790">
                        <c:v>1016</c:v>
                      </c:pt>
                      <c:pt idx="1791">
                        <c:v>1040</c:v>
                      </c:pt>
                      <c:pt idx="1792">
                        <c:v>1056</c:v>
                      </c:pt>
                      <c:pt idx="1793">
                        <c:v>1032</c:v>
                      </c:pt>
                      <c:pt idx="1794">
                        <c:v>952</c:v>
                      </c:pt>
                      <c:pt idx="1795">
                        <c:v>788</c:v>
                      </c:pt>
                      <c:pt idx="1796">
                        <c:v>812</c:v>
                      </c:pt>
                      <c:pt idx="1797">
                        <c:v>1060</c:v>
                      </c:pt>
                      <c:pt idx="1798">
                        <c:v>1048</c:v>
                      </c:pt>
                      <c:pt idx="1799">
                        <c:v>1000</c:v>
                      </c:pt>
                      <c:pt idx="1800">
                        <c:v>1008</c:v>
                      </c:pt>
                      <c:pt idx="1801">
                        <c:v>984</c:v>
                      </c:pt>
                      <c:pt idx="1802">
                        <c:v>812</c:v>
                      </c:pt>
                      <c:pt idx="1803">
                        <c:v>924</c:v>
                      </c:pt>
                      <c:pt idx="1804">
                        <c:v>784</c:v>
                      </c:pt>
                      <c:pt idx="1805">
                        <c:v>736</c:v>
                      </c:pt>
                      <c:pt idx="1806">
                        <c:v>864</c:v>
                      </c:pt>
                      <c:pt idx="1807">
                        <c:v>908</c:v>
                      </c:pt>
                      <c:pt idx="1808">
                        <c:v>828</c:v>
                      </c:pt>
                      <c:pt idx="1809">
                        <c:v>908</c:v>
                      </c:pt>
                      <c:pt idx="1810">
                        <c:v>852</c:v>
                      </c:pt>
                      <c:pt idx="1811">
                        <c:v>848</c:v>
                      </c:pt>
                      <c:pt idx="1812">
                        <c:v>840</c:v>
                      </c:pt>
                      <c:pt idx="1813">
                        <c:v>756</c:v>
                      </c:pt>
                      <c:pt idx="1814">
                        <c:v>724</c:v>
                      </c:pt>
                      <c:pt idx="1815">
                        <c:v>660</c:v>
                      </c:pt>
                      <c:pt idx="1816">
                        <c:v>668</c:v>
                      </c:pt>
                      <c:pt idx="1817">
                        <c:v>636</c:v>
                      </c:pt>
                      <c:pt idx="1818">
                        <c:v>624</c:v>
                      </c:pt>
                      <c:pt idx="1819">
                        <c:v>648</c:v>
                      </c:pt>
                      <c:pt idx="1820">
                        <c:v>660</c:v>
                      </c:pt>
                      <c:pt idx="1821">
                        <c:v>640</c:v>
                      </c:pt>
                      <c:pt idx="1822">
                        <c:v>680</c:v>
                      </c:pt>
                      <c:pt idx="1823">
                        <c:v>716</c:v>
                      </c:pt>
                      <c:pt idx="1824">
                        <c:v>704</c:v>
                      </c:pt>
                      <c:pt idx="1825">
                        <c:v>676</c:v>
                      </c:pt>
                      <c:pt idx="1826">
                        <c:v>672</c:v>
                      </c:pt>
                      <c:pt idx="1827">
                        <c:v>688</c:v>
                      </c:pt>
                      <c:pt idx="1828">
                        <c:v>668</c:v>
                      </c:pt>
                      <c:pt idx="1829">
                        <c:v>628</c:v>
                      </c:pt>
                      <c:pt idx="1830">
                        <c:v>608</c:v>
                      </c:pt>
                      <c:pt idx="1831">
                        <c:v>600</c:v>
                      </c:pt>
                      <c:pt idx="1832">
                        <c:v>576</c:v>
                      </c:pt>
                      <c:pt idx="1833">
                        <c:v>556</c:v>
                      </c:pt>
                      <c:pt idx="1834">
                        <c:v>560</c:v>
                      </c:pt>
                      <c:pt idx="1835">
                        <c:v>572</c:v>
                      </c:pt>
                      <c:pt idx="1836">
                        <c:v>568</c:v>
                      </c:pt>
                      <c:pt idx="1837">
                        <c:v>596</c:v>
                      </c:pt>
                      <c:pt idx="1838">
                        <c:v>620</c:v>
                      </c:pt>
                      <c:pt idx="1839">
                        <c:v>648</c:v>
                      </c:pt>
                      <c:pt idx="1840">
                        <c:v>676</c:v>
                      </c:pt>
                      <c:pt idx="1841">
                        <c:v>724</c:v>
                      </c:pt>
                      <c:pt idx="1842">
                        <c:v>728</c:v>
                      </c:pt>
                      <c:pt idx="1843">
                        <c:v>716</c:v>
                      </c:pt>
                      <c:pt idx="1844">
                        <c:v>792</c:v>
                      </c:pt>
                      <c:pt idx="1845">
                        <c:v>836</c:v>
                      </c:pt>
                      <c:pt idx="1846">
                        <c:v>848</c:v>
                      </c:pt>
                      <c:pt idx="1847">
                        <c:v>792</c:v>
                      </c:pt>
                      <c:pt idx="1848">
                        <c:v>828</c:v>
                      </c:pt>
                      <c:pt idx="1849">
                        <c:v>824</c:v>
                      </c:pt>
                      <c:pt idx="1850">
                        <c:v>796</c:v>
                      </c:pt>
                      <c:pt idx="1851">
                        <c:v>856</c:v>
                      </c:pt>
                      <c:pt idx="1852">
                        <c:v>892</c:v>
                      </c:pt>
                      <c:pt idx="1853">
                        <c:v>912</c:v>
                      </c:pt>
                      <c:pt idx="1854">
                        <c:v>908</c:v>
                      </c:pt>
                      <c:pt idx="1855">
                        <c:v>856</c:v>
                      </c:pt>
                      <c:pt idx="1856">
                        <c:v>832</c:v>
                      </c:pt>
                      <c:pt idx="1857">
                        <c:v>764</c:v>
                      </c:pt>
                      <c:pt idx="1858">
                        <c:v>716</c:v>
                      </c:pt>
                      <c:pt idx="1859">
                        <c:v>872</c:v>
                      </c:pt>
                      <c:pt idx="1860">
                        <c:v>936</c:v>
                      </c:pt>
                      <c:pt idx="1861">
                        <c:v>912</c:v>
                      </c:pt>
                      <c:pt idx="1862">
                        <c:v>904</c:v>
                      </c:pt>
                      <c:pt idx="1863">
                        <c:v>820</c:v>
                      </c:pt>
                      <c:pt idx="1864">
                        <c:v>808</c:v>
                      </c:pt>
                      <c:pt idx="1865">
                        <c:v>836</c:v>
                      </c:pt>
                      <c:pt idx="1866">
                        <c:v>840</c:v>
                      </c:pt>
                      <c:pt idx="1867">
                        <c:v>800</c:v>
                      </c:pt>
                      <c:pt idx="1868">
                        <c:v>824</c:v>
                      </c:pt>
                      <c:pt idx="1869">
                        <c:v>940</c:v>
                      </c:pt>
                      <c:pt idx="1870">
                        <c:v>848</c:v>
                      </c:pt>
                      <c:pt idx="1871">
                        <c:v>816</c:v>
                      </c:pt>
                      <c:pt idx="1872">
                        <c:v>776</c:v>
                      </c:pt>
                      <c:pt idx="1873">
                        <c:v>700</c:v>
                      </c:pt>
                      <c:pt idx="1874">
                        <c:v>716</c:v>
                      </c:pt>
                      <c:pt idx="1875">
                        <c:v>764</c:v>
                      </c:pt>
                      <c:pt idx="1876">
                        <c:v>764</c:v>
                      </c:pt>
                      <c:pt idx="1877">
                        <c:v>780</c:v>
                      </c:pt>
                      <c:pt idx="1878">
                        <c:v>820</c:v>
                      </c:pt>
                      <c:pt idx="1879">
                        <c:v>840</c:v>
                      </c:pt>
                      <c:pt idx="1880">
                        <c:v>752</c:v>
                      </c:pt>
                      <c:pt idx="1881">
                        <c:v>820</c:v>
                      </c:pt>
                      <c:pt idx="1882">
                        <c:v>792</c:v>
                      </c:pt>
                      <c:pt idx="1883">
                        <c:v>680</c:v>
                      </c:pt>
                      <c:pt idx="1884">
                        <c:v>668</c:v>
                      </c:pt>
                      <c:pt idx="1885">
                        <c:v>828</c:v>
                      </c:pt>
                      <c:pt idx="1886">
                        <c:v>936</c:v>
                      </c:pt>
                      <c:pt idx="1887">
                        <c:v>924</c:v>
                      </c:pt>
                      <c:pt idx="1888">
                        <c:v>936</c:v>
                      </c:pt>
                      <c:pt idx="1889">
                        <c:v>872</c:v>
                      </c:pt>
                      <c:pt idx="1890">
                        <c:v>788</c:v>
                      </c:pt>
                      <c:pt idx="1891">
                        <c:v>716</c:v>
                      </c:pt>
                      <c:pt idx="1892">
                        <c:v>788</c:v>
                      </c:pt>
                      <c:pt idx="1893">
                        <c:v>796</c:v>
                      </c:pt>
                      <c:pt idx="1894">
                        <c:v>816</c:v>
                      </c:pt>
                      <c:pt idx="1895">
                        <c:v>868</c:v>
                      </c:pt>
                      <c:pt idx="1896">
                        <c:v>876</c:v>
                      </c:pt>
                      <c:pt idx="1897">
                        <c:v>868</c:v>
                      </c:pt>
                      <c:pt idx="1898">
                        <c:v>852</c:v>
                      </c:pt>
                      <c:pt idx="1899">
                        <c:v>808</c:v>
                      </c:pt>
                      <c:pt idx="1900">
                        <c:v>744</c:v>
                      </c:pt>
                      <c:pt idx="1901">
                        <c:v>912</c:v>
                      </c:pt>
                      <c:pt idx="1902">
                        <c:v>928</c:v>
                      </c:pt>
                      <c:pt idx="1903">
                        <c:v>896</c:v>
                      </c:pt>
                      <c:pt idx="1904">
                        <c:v>880</c:v>
                      </c:pt>
                      <c:pt idx="1905">
                        <c:v>836</c:v>
                      </c:pt>
                      <c:pt idx="1906">
                        <c:v>876</c:v>
                      </c:pt>
                      <c:pt idx="1907">
                        <c:v>900</c:v>
                      </c:pt>
                      <c:pt idx="1908">
                        <c:v>840</c:v>
                      </c:pt>
                      <c:pt idx="1909">
                        <c:v>840</c:v>
                      </c:pt>
                      <c:pt idx="1910">
                        <c:v>924</c:v>
                      </c:pt>
                      <c:pt idx="1911">
                        <c:v>912</c:v>
                      </c:pt>
                      <c:pt idx="1912">
                        <c:v>952</c:v>
                      </c:pt>
                      <c:pt idx="1913">
                        <c:v>900</c:v>
                      </c:pt>
                      <c:pt idx="1914">
                        <c:v>896</c:v>
                      </c:pt>
                      <c:pt idx="1915">
                        <c:v>856</c:v>
                      </c:pt>
                      <c:pt idx="1916">
                        <c:v>840</c:v>
                      </c:pt>
                      <c:pt idx="1917">
                        <c:v>812</c:v>
                      </c:pt>
                      <c:pt idx="1918">
                        <c:v>800</c:v>
                      </c:pt>
                      <c:pt idx="1919">
                        <c:v>820</c:v>
                      </c:pt>
                      <c:pt idx="1920">
                        <c:v>856</c:v>
                      </c:pt>
                      <c:pt idx="1921">
                        <c:v>836</c:v>
                      </c:pt>
                      <c:pt idx="1922">
                        <c:v>884</c:v>
                      </c:pt>
                      <c:pt idx="1923">
                        <c:v>892</c:v>
                      </c:pt>
                      <c:pt idx="1924">
                        <c:v>836</c:v>
                      </c:pt>
                      <c:pt idx="1925">
                        <c:v>844</c:v>
                      </c:pt>
                      <c:pt idx="1926">
                        <c:v>852</c:v>
                      </c:pt>
                      <c:pt idx="1927">
                        <c:v>828</c:v>
                      </c:pt>
                      <c:pt idx="1928">
                        <c:v>848</c:v>
                      </c:pt>
                      <c:pt idx="1929">
                        <c:v>876</c:v>
                      </c:pt>
                      <c:pt idx="1930">
                        <c:v>844</c:v>
                      </c:pt>
                      <c:pt idx="1931">
                        <c:v>816</c:v>
                      </c:pt>
                      <c:pt idx="1932">
                        <c:v>856</c:v>
                      </c:pt>
                      <c:pt idx="1933">
                        <c:v>888</c:v>
                      </c:pt>
                      <c:pt idx="1934">
                        <c:v>808</c:v>
                      </c:pt>
                      <c:pt idx="1935">
                        <c:v>796</c:v>
                      </c:pt>
                      <c:pt idx="1936">
                        <c:v>792</c:v>
                      </c:pt>
                      <c:pt idx="1937">
                        <c:v>796</c:v>
                      </c:pt>
                      <c:pt idx="1938">
                        <c:v>792</c:v>
                      </c:pt>
                      <c:pt idx="1939">
                        <c:v>908</c:v>
                      </c:pt>
                      <c:pt idx="1940">
                        <c:v>892</c:v>
                      </c:pt>
                      <c:pt idx="1941">
                        <c:v>868</c:v>
                      </c:pt>
                      <c:pt idx="1942">
                        <c:v>892</c:v>
                      </c:pt>
                      <c:pt idx="1943">
                        <c:v>876</c:v>
                      </c:pt>
                      <c:pt idx="1944">
                        <c:v>836</c:v>
                      </c:pt>
                      <c:pt idx="1945">
                        <c:v>840</c:v>
                      </c:pt>
                      <c:pt idx="1946">
                        <c:v>876</c:v>
                      </c:pt>
                      <c:pt idx="1947">
                        <c:v>812</c:v>
                      </c:pt>
                      <c:pt idx="1948">
                        <c:v>840</c:v>
                      </c:pt>
                      <c:pt idx="1949">
                        <c:v>928</c:v>
                      </c:pt>
                      <c:pt idx="1950">
                        <c:v>836</c:v>
                      </c:pt>
                      <c:pt idx="1951">
                        <c:v>824</c:v>
                      </c:pt>
                      <c:pt idx="1952">
                        <c:v>848</c:v>
                      </c:pt>
                      <c:pt idx="1953">
                        <c:v>824</c:v>
                      </c:pt>
                      <c:pt idx="1954">
                        <c:v>808</c:v>
                      </c:pt>
                      <c:pt idx="1955">
                        <c:v>892</c:v>
                      </c:pt>
                      <c:pt idx="1956">
                        <c:v>852</c:v>
                      </c:pt>
                      <c:pt idx="1957">
                        <c:v>884</c:v>
                      </c:pt>
                      <c:pt idx="1958">
                        <c:v>1000</c:v>
                      </c:pt>
                      <c:pt idx="1959">
                        <c:v>976</c:v>
                      </c:pt>
                      <c:pt idx="1960">
                        <c:v>920</c:v>
                      </c:pt>
                      <c:pt idx="1961">
                        <c:v>892</c:v>
                      </c:pt>
                      <c:pt idx="1962">
                        <c:v>864</c:v>
                      </c:pt>
                      <c:pt idx="1963">
                        <c:v>856</c:v>
                      </c:pt>
                      <c:pt idx="1964">
                        <c:v>804</c:v>
                      </c:pt>
                      <c:pt idx="1965">
                        <c:v>884</c:v>
                      </c:pt>
                      <c:pt idx="1966">
                        <c:v>1024</c:v>
                      </c:pt>
                      <c:pt idx="1967">
                        <c:v>968</c:v>
                      </c:pt>
                      <c:pt idx="1968">
                        <c:v>852</c:v>
                      </c:pt>
                      <c:pt idx="1969">
                        <c:v>816</c:v>
                      </c:pt>
                      <c:pt idx="1970">
                        <c:v>1008</c:v>
                      </c:pt>
                      <c:pt idx="1971">
                        <c:v>940</c:v>
                      </c:pt>
                      <c:pt idx="1972">
                        <c:v>844</c:v>
                      </c:pt>
                      <c:pt idx="1973">
                        <c:v>732</c:v>
                      </c:pt>
                      <c:pt idx="1974">
                        <c:v>668</c:v>
                      </c:pt>
                      <c:pt idx="1975">
                        <c:v>624</c:v>
                      </c:pt>
                      <c:pt idx="1976">
                        <c:v>600</c:v>
                      </c:pt>
                      <c:pt idx="1977">
                        <c:v>628</c:v>
                      </c:pt>
                      <c:pt idx="1978">
                        <c:v>704</c:v>
                      </c:pt>
                      <c:pt idx="1979">
                        <c:v>708</c:v>
                      </c:pt>
                      <c:pt idx="1980">
                        <c:v>724</c:v>
                      </c:pt>
                      <c:pt idx="1981">
                        <c:v>692</c:v>
                      </c:pt>
                      <c:pt idx="1982">
                        <c:v>664</c:v>
                      </c:pt>
                      <c:pt idx="1983">
                        <c:v>676</c:v>
                      </c:pt>
                      <c:pt idx="1984">
                        <c:v>728</c:v>
                      </c:pt>
                      <c:pt idx="1985">
                        <c:v>744</c:v>
                      </c:pt>
                      <c:pt idx="1986">
                        <c:v>832</c:v>
                      </c:pt>
                      <c:pt idx="1987">
                        <c:v>828</c:v>
                      </c:pt>
                      <c:pt idx="1988">
                        <c:v>824</c:v>
                      </c:pt>
                      <c:pt idx="1989">
                        <c:v>764</c:v>
                      </c:pt>
                      <c:pt idx="1990">
                        <c:v>736</c:v>
                      </c:pt>
                      <c:pt idx="1991">
                        <c:v>676</c:v>
                      </c:pt>
                      <c:pt idx="1992">
                        <c:v>628</c:v>
                      </c:pt>
                      <c:pt idx="1993">
                        <c:v>588</c:v>
                      </c:pt>
                      <c:pt idx="1994">
                        <c:v>588</c:v>
                      </c:pt>
                      <c:pt idx="1995">
                        <c:v>576</c:v>
                      </c:pt>
                      <c:pt idx="1996">
                        <c:v>580</c:v>
                      </c:pt>
                      <c:pt idx="1997">
                        <c:v>576</c:v>
                      </c:pt>
                      <c:pt idx="1998">
                        <c:v>596</c:v>
                      </c:pt>
                      <c:pt idx="1999">
                        <c:v>672</c:v>
                      </c:pt>
                      <c:pt idx="2000">
                        <c:v>876</c:v>
                      </c:pt>
                      <c:pt idx="2001">
                        <c:v>868</c:v>
                      </c:pt>
                      <c:pt idx="2002">
                        <c:v>860</c:v>
                      </c:pt>
                      <c:pt idx="2003">
                        <c:v>800</c:v>
                      </c:pt>
                      <c:pt idx="2004">
                        <c:v>696</c:v>
                      </c:pt>
                      <c:pt idx="2005">
                        <c:v>680</c:v>
                      </c:pt>
                      <c:pt idx="2006">
                        <c:v>660</c:v>
                      </c:pt>
                      <c:pt idx="2007">
                        <c:v>644</c:v>
                      </c:pt>
                      <c:pt idx="2008">
                        <c:v>700</c:v>
                      </c:pt>
                      <c:pt idx="2009">
                        <c:v>852</c:v>
                      </c:pt>
                      <c:pt idx="2010">
                        <c:v>816</c:v>
                      </c:pt>
                      <c:pt idx="2011">
                        <c:v>788</c:v>
                      </c:pt>
                      <c:pt idx="2012">
                        <c:v>736</c:v>
                      </c:pt>
                      <c:pt idx="2013">
                        <c:v>716</c:v>
                      </c:pt>
                      <c:pt idx="2014">
                        <c:v>720</c:v>
                      </c:pt>
                      <c:pt idx="2015">
                        <c:v>776</c:v>
                      </c:pt>
                      <c:pt idx="2016">
                        <c:v>748</c:v>
                      </c:pt>
                      <c:pt idx="2017">
                        <c:v>724</c:v>
                      </c:pt>
                      <c:pt idx="2018">
                        <c:v>700</c:v>
                      </c:pt>
                      <c:pt idx="2019">
                        <c:v>668</c:v>
                      </c:pt>
                      <c:pt idx="2020">
                        <c:v>652</c:v>
                      </c:pt>
                      <c:pt idx="2021">
                        <c:v>696</c:v>
                      </c:pt>
                      <c:pt idx="2022">
                        <c:v>756</c:v>
                      </c:pt>
                      <c:pt idx="2023">
                        <c:v>684</c:v>
                      </c:pt>
                      <c:pt idx="2024">
                        <c:v>680</c:v>
                      </c:pt>
                      <c:pt idx="2025">
                        <c:v>688</c:v>
                      </c:pt>
                      <c:pt idx="2026">
                        <c:v>688</c:v>
                      </c:pt>
                      <c:pt idx="2027">
                        <c:v>692</c:v>
                      </c:pt>
                      <c:pt idx="2028">
                        <c:v>668</c:v>
                      </c:pt>
                      <c:pt idx="2029">
                        <c:v>660</c:v>
                      </c:pt>
                      <c:pt idx="2030">
                        <c:v>620</c:v>
                      </c:pt>
                      <c:pt idx="2031">
                        <c:v>616</c:v>
                      </c:pt>
                      <c:pt idx="2032">
                        <c:v>620</c:v>
                      </c:pt>
                      <c:pt idx="2033">
                        <c:v>620</c:v>
                      </c:pt>
                      <c:pt idx="2034">
                        <c:v>636</c:v>
                      </c:pt>
                      <c:pt idx="2035">
                        <c:v>620</c:v>
                      </c:pt>
                      <c:pt idx="2036">
                        <c:v>628</c:v>
                      </c:pt>
                      <c:pt idx="2037">
                        <c:v>608</c:v>
                      </c:pt>
                      <c:pt idx="2038">
                        <c:v>592</c:v>
                      </c:pt>
                      <c:pt idx="2039">
                        <c:v>588</c:v>
                      </c:pt>
                      <c:pt idx="2040">
                        <c:v>572</c:v>
                      </c:pt>
                      <c:pt idx="2041">
                        <c:v>552</c:v>
                      </c:pt>
                      <c:pt idx="2042">
                        <c:v>548</c:v>
                      </c:pt>
                      <c:pt idx="2043">
                        <c:v>548</c:v>
                      </c:pt>
                      <c:pt idx="2044">
                        <c:v>548</c:v>
                      </c:pt>
                      <c:pt idx="2045">
                        <c:v>564</c:v>
                      </c:pt>
                      <c:pt idx="2046">
                        <c:v>608</c:v>
                      </c:pt>
                      <c:pt idx="2047">
                        <c:v>600</c:v>
                      </c:pt>
                      <c:pt idx="2048">
                        <c:v>600</c:v>
                      </c:pt>
                      <c:pt idx="2049">
                        <c:v>616</c:v>
                      </c:pt>
                      <c:pt idx="2050">
                        <c:v>620</c:v>
                      </c:pt>
                      <c:pt idx="2051">
                        <c:v>624</c:v>
                      </c:pt>
                      <c:pt idx="2052">
                        <c:v>592</c:v>
                      </c:pt>
                      <c:pt idx="2053">
                        <c:v>580</c:v>
                      </c:pt>
                      <c:pt idx="2054">
                        <c:v>564</c:v>
                      </c:pt>
                      <c:pt idx="2055">
                        <c:v>568</c:v>
                      </c:pt>
                      <c:pt idx="2056">
                        <c:v>584</c:v>
                      </c:pt>
                      <c:pt idx="2057">
                        <c:v>580</c:v>
                      </c:pt>
                      <c:pt idx="2058">
                        <c:v>576</c:v>
                      </c:pt>
                      <c:pt idx="2059">
                        <c:v>580</c:v>
                      </c:pt>
                      <c:pt idx="2060">
                        <c:v>580</c:v>
                      </c:pt>
                      <c:pt idx="2061">
                        <c:v>612</c:v>
                      </c:pt>
                      <c:pt idx="2062">
                        <c:v>692</c:v>
                      </c:pt>
                      <c:pt idx="2063">
                        <c:v>768</c:v>
                      </c:pt>
                      <c:pt idx="2064">
                        <c:v>756</c:v>
                      </c:pt>
                      <c:pt idx="2065">
                        <c:v>756</c:v>
                      </c:pt>
                      <c:pt idx="2066">
                        <c:v>708</c:v>
                      </c:pt>
                      <c:pt idx="2067">
                        <c:v>700</c:v>
                      </c:pt>
                      <c:pt idx="2068">
                        <c:v>676</c:v>
                      </c:pt>
                      <c:pt idx="2069">
                        <c:v>716</c:v>
                      </c:pt>
                      <c:pt idx="2070">
                        <c:v>700</c:v>
                      </c:pt>
                      <c:pt idx="2071">
                        <c:v>672</c:v>
                      </c:pt>
                      <c:pt idx="2072">
                        <c:v>680</c:v>
                      </c:pt>
                      <c:pt idx="2073">
                        <c:v>676</c:v>
                      </c:pt>
                      <c:pt idx="2074">
                        <c:v>644</c:v>
                      </c:pt>
                      <c:pt idx="2075">
                        <c:v>640</c:v>
                      </c:pt>
                      <c:pt idx="2076">
                        <c:v>648</c:v>
                      </c:pt>
                      <c:pt idx="2077">
                        <c:v>652</c:v>
                      </c:pt>
                      <c:pt idx="2078">
                        <c:v>680</c:v>
                      </c:pt>
                      <c:pt idx="2079">
                        <c:v>676</c:v>
                      </c:pt>
                      <c:pt idx="2080">
                        <c:v>656</c:v>
                      </c:pt>
                      <c:pt idx="2081">
                        <c:v>644</c:v>
                      </c:pt>
                      <c:pt idx="2082">
                        <c:v>648</c:v>
                      </c:pt>
                      <c:pt idx="2083">
                        <c:v>652</c:v>
                      </c:pt>
                      <c:pt idx="2084">
                        <c:v>628</c:v>
                      </c:pt>
                      <c:pt idx="2085">
                        <c:v>616</c:v>
                      </c:pt>
                      <c:pt idx="2086">
                        <c:v>628</c:v>
                      </c:pt>
                      <c:pt idx="2087">
                        <c:v>644</c:v>
                      </c:pt>
                      <c:pt idx="2088">
                        <c:v>676</c:v>
                      </c:pt>
                      <c:pt idx="2089">
                        <c:v>668</c:v>
                      </c:pt>
                      <c:pt idx="2090">
                        <c:v>652</c:v>
                      </c:pt>
                      <c:pt idx="2091">
                        <c:v>632</c:v>
                      </c:pt>
                      <c:pt idx="2092">
                        <c:v>636</c:v>
                      </c:pt>
                      <c:pt idx="2093">
                        <c:v>628</c:v>
                      </c:pt>
                      <c:pt idx="2094">
                        <c:v>632</c:v>
                      </c:pt>
                      <c:pt idx="2095">
                        <c:v>628</c:v>
                      </c:pt>
                      <c:pt idx="2096">
                        <c:v>604</c:v>
                      </c:pt>
                      <c:pt idx="2097">
                        <c:v>608</c:v>
                      </c:pt>
                      <c:pt idx="2098">
                        <c:v>564</c:v>
                      </c:pt>
                      <c:pt idx="2099">
                        <c:v>568</c:v>
                      </c:pt>
                      <c:pt idx="2100">
                        <c:v>544</c:v>
                      </c:pt>
                      <c:pt idx="2101">
                        <c:v>1048</c:v>
                      </c:pt>
                      <c:pt idx="2102">
                        <c:v>512</c:v>
                      </c:pt>
                      <c:pt idx="2103">
                        <c:v>500</c:v>
                      </c:pt>
                      <c:pt idx="2104">
                        <c:v>496</c:v>
                      </c:pt>
                      <c:pt idx="2105">
                        <c:v>704</c:v>
                      </c:pt>
                      <c:pt idx="2106">
                        <c:v>696</c:v>
                      </c:pt>
                      <c:pt idx="2107">
                        <c:v>736</c:v>
                      </c:pt>
                      <c:pt idx="2108">
                        <c:v>752</c:v>
                      </c:pt>
                      <c:pt idx="2109">
                        <c:v>784</c:v>
                      </c:pt>
                      <c:pt idx="2110">
                        <c:v>820</c:v>
                      </c:pt>
                      <c:pt idx="2111">
                        <c:v>828</c:v>
                      </c:pt>
                      <c:pt idx="2112">
                        <c:v>784</c:v>
                      </c:pt>
                      <c:pt idx="2113">
                        <c:v>772</c:v>
                      </c:pt>
                      <c:pt idx="2114">
                        <c:v>684</c:v>
                      </c:pt>
                      <c:pt idx="2115">
                        <c:v>680</c:v>
                      </c:pt>
                      <c:pt idx="2116">
                        <c:v>704</c:v>
                      </c:pt>
                      <c:pt idx="2117">
                        <c:v>700</c:v>
                      </c:pt>
                      <c:pt idx="2118">
                        <c:v>760</c:v>
                      </c:pt>
                      <c:pt idx="2119">
                        <c:v>712</c:v>
                      </c:pt>
                      <c:pt idx="2120">
                        <c:v>740</c:v>
                      </c:pt>
                      <c:pt idx="2121">
                        <c:v>792</c:v>
                      </c:pt>
                      <c:pt idx="2122">
                        <c:v>780</c:v>
                      </c:pt>
                      <c:pt idx="2123">
                        <c:v>748</c:v>
                      </c:pt>
                      <c:pt idx="2124">
                        <c:v>720</c:v>
                      </c:pt>
                      <c:pt idx="2125">
                        <c:v>728</c:v>
                      </c:pt>
                      <c:pt idx="2126">
                        <c:v>752</c:v>
                      </c:pt>
                      <c:pt idx="2127">
                        <c:v>780</c:v>
                      </c:pt>
                      <c:pt idx="2128">
                        <c:v>712</c:v>
                      </c:pt>
                      <c:pt idx="2129">
                        <c:v>712</c:v>
                      </c:pt>
                      <c:pt idx="2130">
                        <c:v>720</c:v>
                      </c:pt>
                      <c:pt idx="2131">
                        <c:v>788</c:v>
                      </c:pt>
                      <c:pt idx="2132">
                        <c:v>816</c:v>
                      </c:pt>
                      <c:pt idx="2133">
                        <c:v>732</c:v>
                      </c:pt>
                      <c:pt idx="2134">
                        <c:v>756</c:v>
                      </c:pt>
                      <c:pt idx="2135">
                        <c:v>764</c:v>
                      </c:pt>
                      <c:pt idx="2136">
                        <c:v>736</c:v>
                      </c:pt>
                      <c:pt idx="2137">
                        <c:v>756</c:v>
                      </c:pt>
                      <c:pt idx="2138">
                        <c:v>756</c:v>
                      </c:pt>
                      <c:pt idx="2139">
                        <c:v>688</c:v>
                      </c:pt>
                      <c:pt idx="2140">
                        <c:v>684</c:v>
                      </c:pt>
                      <c:pt idx="2141">
                        <c:v>704</c:v>
                      </c:pt>
                      <c:pt idx="2142">
                        <c:v>732</c:v>
                      </c:pt>
                      <c:pt idx="2143">
                        <c:v>704</c:v>
                      </c:pt>
                      <c:pt idx="2144">
                        <c:v>708</c:v>
                      </c:pt>
                      <c:pt idx="2145">
                        <c:v>684</c:v>
                      </c:pt>
                      <c:pt idx="2146">
                        <c:v>676</c:v>
                      </c:pt>
                      <c:pt idx="2147">
                        <c:v>680</c:v>
                      </c:pt>
                      <c:pt idx="2148">
                        <c:v>684</c:v>
                      </c:pt>
                      <c:pt idx="2149">
                        <c:v>660</c:v>
                      </c:pt>
                      <c:pt idx="2150">
                        <c:v>668</c:v>
                      </c:pt>
                      <c:pt idx="2151">
                        <c:v>656</c:v>
                      </c:pt>
                      <c:pt idx="2152">
                        <c:v>596</c:v>
                      </c:pt>
                      <c:pt idx="2153">
                        <c:v>612</c:v>
                      </c:pt>
                      <c:pt idx="2154">
                        <c:v>636</c:v>
                      </c:pt>
                      <c:pt idx="2155">
                        <c:v>648</c:v>
                      </c:pt>
                      <c:pt idx="2156">
                        <c:v>656</c:v>
                      </c:pt>
                      <c:pt idx="2157">
                        <c:v>676</c:v>
                      </c:pt>
                      <c:pt idx="2158">
                        <c:v>676</c:v>
                      </c:pt>
                      <c:pt idx="2159">
                        <c:v>628</c:v>
                      </c:pt>
                      <c:pt idx="2160">
                        <c:v>644</c:v>
                      </c:pt>
                      <c:pt idx="2161">
                        <c:v>668</c:v>
                      </c:pt>
                      <c:pt idx="2162">
                        <c:v>880</c:v>
                      </c:pt>
                      <c:pt idx="2163">
                        <c:v>724</c:v>
                      </c:pt>
                      <c:pt idx="2164">
                        <c:v>728</c:v>
                      </c:pt>
                      <c:pt idx="2165">
                        <c:v>708</c:v>
                      </c:pt>
                      <c:pt idx="2166">
                        <c:v>744</c:v>
                      </c:pt>
                      <c:pt idx="2167">
                        <c:v>768</c:v>
                      </c:pt>
                      <c:pt idx="2168">
                        <c:v>732</c:v>
                      </c:pt>
                      <c:pt idx="2169">
                        <c:v>732</c:v>
                      </c:pt>
                      <c:pt idx="2170">
                        <c:v>728</c:v>
                      </c:pt>
                      <c:pt idx="2171">
                        <c:v>688</c:v>
                      </c:pt>
                      <c:pt idx="2172">
                        <c:v>704</c:v>
                      </c:pt>
                      <c:pt idx="2173">
                        <c:v>720</c:v>
                      </c:pt>
                      <c:pt idx="2174">
                        <c:v>708</c:v>
                      </c:pt>
                      <c:pt idx="2175">
                        <c:v>744</c:v>
                      </c:pt>
                      <c:pt idx="2176">
                        <c:v>748</c:v>
                      </c:pt>
                      <c:pt idx="2177">
                        <c:v>708</c:v>
                      </c:pt>
                      <c:pt idx="2178">
                        <c:v>680</c:v>
                      </c:pt>
                      <c:pt idx="2179">
                        <c:v>716</c:v>
                      </c:pt>
                      <c:pt idx="2180">
                        <c:v>700</c:v>
                      </c:pt>
                      <c:pt idx="2181">
                        <c:v>720</c:v>
                      </c:pt>
                      <c:pt idx="2182">
                        <c:v>764</c:v>
                      </c:pt>
                      <c:pt idx="2183">
                        <c:v>780</c:v>
                      </c:pt>
                      <c:pt idx="2184">
                        <c:v>744</c:v>
                      </c:pt>
                      <c:pt idx="2185">
                        <c:v>764</c:v>
                      </c:pt>
                      <c:pt idx="2186">
                        <c:v>804</c:v>
                      </c:pt>
                      <c:pt idx="2187">
                        <c:v>760</c:v>
                      </c:pt>
                      <c:pt idx="2188">
                        <c:v>764</c:v>
                      </c:pt>
                      <c:pt idx="2189">
                        <c:v>752</c:v>
                      </c:pt>
                      <c:pt idx="2190">
                        <c:v>684</c:v>
                      </c:pt>
                      <c:pt idx="2191">
                        <c:v>692</c:v>
                      </c:pt>
                      <c:pt idx="2192">
                        <c:v>708</c:v>
                      </c:pt>
                      <c:pt idx="2193">
                        <c:v>676</c:v>
                      </c:pt>
                      <c:pt idx="2194">
                        <c:v>688</c:v>
                      </c:pt>
                      <c:pt idx="2195">
                        <c:v>752</c:v>
                      </c:pt>
                      <c:pt idx="2196">
                        <c:v>708</c:v>
                      </c:pt>
                      <c:pt idx="2197">
                        <c:v>692</c:v>
                      </c:pt>
                      <c:pt idx="2198">
                        <c:v>704</c:v>
                      </c:pt>
                      <c:pt idx="2199">
                        <c:v>668</c:v>
                      </c:pt>
                      <c:pt idx="2200">
                        <c:v>688</c:v>
                      </c:pt>
                      <c:pt idx="2201">
                        <c:v>720</c:v>
                      </c:pt>
                      <c:pt idx="2202">
                        <c:v>676</c:v>
                      </c:pt>
                      <c:pt idx="2203">
                        <c:v>652</c:v>
                      </c:pt>
                      <c:pt idx="2204">
                        <c:v>680</c:v>
                      </c:pt>
                      <c:pt idx="2205">
                        <c:v>680</c:v>
                      </c:pt>
                      <c:pt idx="2206">
                        <c:v>636</c:v>
                      </c:pt>
                      <c:pt idx="2207">
                        <c:v>668</c:v>
                      </c:pt>
                      <c:pt idx="2208">
                        <c:v>700</c:v>
                      </c:pt>
                      <c:pt idx="2209">
                        <c:v>668</c:v>
                      </c:pt>
                      <c:pt idx="2210">
                        <c:v>688</c:v>
                      </c:pt>
                      <c:pt idx="2211">
                        <c:v>720</c:v>
                      </c:pt>
                      <c:pt idx="2212">
                        <c:v>632</c:v>
                      </c:pt>
                      <c:pt idx="2213">
                        <c:v>652</c:v>
                      </c:pt>
                      <c:pt idx="2214">
                        <c:v>680</c:v>
                      </c:pt>
                      <c:pt idx="2215">
                        <c:v>660</c:v>
                      </c:pt>
                      <c:pt idx="2216">
                        <c:v>684</c:v>
                      </c:pt>
                      <c:pt idx="2217">
                        <c:v>728</c:v>
                      </c:pt>
                      <c:pt idx="2218">
                        <c:v>728</c:v>
                      </c:pt>
                      <c:pt idx="2219">
                        <c:v>708</c:v>
                      </c:pt>
                      <c:pt idx="2220">
                        <c:v>736</c:v>
                      </c:pt>
                      <c:pt idx="2221">
                        <c:v>724</c:v>
                      </c:pt>
                      <c:pt idx="2222">
                        <c:v>668</c:v>
                      </c:pt>
                      <c:pt idx="2223">
                        <c:v>676</c:v>
                      </c:pt>
                      <c:pt idx="2224">
                        <c:v>688</c:v>
                      </c:pt>
                      <c:pt idx="2225">
                        <c:v>708</c:v>
                      </c:pt>
                      <c:pt idx="2226">
                        <c:v>760</c:v>
                      </c:pt>
                      <c:pt idx="2227">
                        <c:v>728</c:v>
                      </c:pt>
                      <c:pt idx="2228">
                        <c:v>724</c:v>
                      </c:pt>
                      <c:pt idx="2229">
                        <c:v>712</c:v>
                      </c:pt>
                      <c:pt idx="2230">
                        <c:v>728</c:v>
                      </c:pt>
                      <c:pt idx="2231">
                        <c:v>684</c:v>
                      </c:pt>
                      <c:pt idx="2232">
                        <c:v>736</c:v>
                      </c:pt>
                      <c:pt idx="2233">
                        <c:v>708</c:v>
                      </c:pt>
                      <c:pt idx="2234">
                        <c:v>668</c:v>
                      </c:pt>
                      <c:pt idx="2235">
                        <c:v>708</c:v>
                      </c:pt>
                      <c:pt idx="2236">
                        <c:v>760</c:v>
                      </c:pt>
                      <c:pt idx="2237">
                        <c:v>716</c:v>
                      </c:pt>
                      <c:pt idx="2238">
                        <c:v>680</c:v>
                      </c:pt>
                      <c:pt idx="2239">
                        <c:v>732</c:v>
                      </c:pt>
                      <c:pt idx="2240">
                        <c:v>716</c:v>
                      </c:pt>
                      <c:pt idx="2241">
                        <c:v>704</c:v>
                      </c:pt>
                      <c:pt idx="2242">
                        <c:v>704</c:v>
                      </c:pt>
                      <c:pt idx="2243">
                        <c:v>736</c:v>
                      </c:pt>
                      <c:pt idx="2244">
                        <c:v>692</c:v>
                      </c:pt>
                      <c:pt idx="2245">
                        <c:v>716</c:v>
                      </c:pt>
                      <c:pt idx="2246">
                        <c:v>668</c:v>
                      </c:pt>
                      <c:pt idx="2247">
                        <c:v>656</c:v>
                      </c:pt>
                      <c:pt idx="2248">
                        <c:v>704</c:v>
                      </c:pt>
                      <c:pt idx="2249">
                        <c:v>732</c:v>
                      </c:pt>
                      <c:pt idx="2250">
                        <c:v>688</c:v>
                      </c:pt>
                      <c:pt idx="2251">
                        <c:v>732</c:v>
                      </c:pt>
                      <c:pt idx="2252">
                        <c:v>724</c:v>
                      </c:pt>
                      <c:pt idx="2253">
                        <c:v>656</c:v>
                      </c:pt>
                      <c:pt idx="2254">
                        <c:v>664</c:v>
                      </c:pt>
                      <c:pt idx="2255">
                        <c:v>708</c:v>
                      </c:pt>
                      <c:pt idx="2256">
                        <c:v>668</c:v>
                      </c:pt>
                      <c:pt idx="2257">
                        <c:v>708</c:v>
                      </c:pt>
                      <c:pt idx="2258">
                        <c:v>736</c:v>
                      </c:pt>
                      <c:pt idx="2259">
                        <c:v>792</c:v>
                      </c:pt>
                      <c:pt idx="2260">
                        <c:v>656</c:v>
                      </c:pt>
                      <c:pt idx="2261">
                        <c:v>676</c:v>
                      </c:pt>
                      <c:pt idx="2262">
                        <c:v>720</c:v>
                      </c:pt>
                      <c:pt idx="2263">
                        <c:v>660</c:v>
                      </c:pt>
                      <c:pt idx="2264">
                        <c:v>672</c:v>
                      </c:pt>
                      <c:pt idx="2265">
                        <c:v>696</c:v>
                      </c:pt>
                      <c:pt idx="2266">
                        <c:v>700</c:v>
                      </c:pt>
                      <c:pt idx="2267">
                        <c:v>720</c:v>
                      </c:pt>
                      <c:pt idx="2268">
                        <c:v>748</c:v>
                      </c:pt>
                      <c:pt idx="2269">
                        <c:v>732</c:v>
                      </c:pt>
                      <c:pt idx="2270">
                        <c:v>688</c:v>
                      </c:pt>
                      <c:pt idx="2271">
                        <c:v>684</c:v>
                      </c:pt>
                      <c:pt idx="2272">
                        <c:v>784</c:v>
                      </c:pt>
                      <c:pt idx="2273">
                        <c:v>764</c:v>
                      </c:pt>
                      <c:pt idx="2274">
                        <c:v>728</c:v>
                      </c:pt>
                      <c:pt idx="2275">
                        <c:v>692</c:v>
                      </c:pt>
                      <c:pt idx="2276">
                        <c:v>756</c:v>
                      </c:pt>
                      <c:pt idx="2277">
                        <c:v>800</c:v>
                      </c:pt>
                      <c:pt idx="2278">
                        <c:v>776</c:v>
                      </c:pt>
                      <c:pt idx="2279">
                        <c:v>752</c:v>
                      </c:pt>
                      <c:pt idx="2280">
                        <c:v>728</c:v>
                      </c:pt>
                      <c:pt idx="2281">
                        <c:v>744</c:v>
                      </c:pt>
                      <c:pt idx="2282">
                        <c:v>700</c:v>
                      </c:pt>
                      <c:pt idx="2283">
                        <c:v>720</c:v>
                      </c:pt>
                      <c:pt idx="2284">
                        <c:v>740</c:v>
                      </c:pt>
                      <c:pt idx="2285">
                        <c:v>736</c:v>
                      </c:pt>
                      <c:pt idx="2286">
                        <c:v>728</c:v>
                      </c:pt>
                      <c:pt idx="2287">
                        <c:v>736</c:v>
                      </c:pt>
                      <c:pt idx="2288">
                        <c:v>760</c:v>
                      </c:pt>
                      <c:pt idx="2289">
                        <c:v>724</c:v>
                      </c:pt>
                      <c:pt idx="2290">
                        <c:v>764</c:v>
                      </c:pt>
                      <c:pt idx="2291">
                        <c:v>808</c:v>
                      </c:pt>
                      <c:pt idx="2292">
                        <c:v>724</c:v>
                      </c:pt>
                      <c:pt idx="2293">
                        <c:v>804</c:v>
                      </c:pt>
                      <c:pt idx="2294">
                        <c:v>720</c:v>
                      </c:pt>
                      <c:pt idx="2295">
                        <c:v>668</c:v>
                      </c:pt>
                      <c:pt idx="2296">
                        <c:v>708</c:v>
                      </c:pt>
                      <c:pt idx="2297">
                        <c:v>740</c:v>
                      </c:pt>
                      <c:pt idx="2298">
                        <c:v>728</c:v>
                      </c:pt>
                      <c:pt idx="2299">
                        <c:v>696</c:v>
                      </c:pt>
                      <c:pt idx="2300">
                        <c:v>776</c:v>
                      </c:pt>
                      <c:pt idx="2301">
                        <c:v>780</c:v>
                      </c:pt>
                      <c:pt idx="2302">
                        <c:v>732</c:v>
                      </c:pt>
                      <c:pt idx="2303">
                        <c:v>736</c:v>
                      </c:pt>
                      <c:pt idx="2304">
                        <c:v>704</c:v>
                      </c:pt>
                      <c:pt idx="2305">
                        <c:v>680</c:v>
                      </c:pt>
                      <c:pt idx="2306">
                        <c:v>704</c:v>
                      </c:pt>
                      <c:pt idx="2307">
                        <c:v>756</c:v>
                      </c:pt>
                      <c:pt idx="2308">
                        <c:v>704</c:v>
                      </c:pt>
                      <c:pt idx="2309">
                        <c:v>724</c:v>
                      </c:pt>
                      <c:pt idx="2310">
                        <c:v>752</c:v>
                      </c:pt>
                      <c:pt idx="2311">
                        <c:v>716</c:v>
                      </c:pt>
                      <c:pt idx="2312">
                        <c:v>732</c:v>
                      </c:pt>
                      <c:pt idx="2313">
                        <c:v>740</c:v>
                      </c:pt>
                      <c:pt idx="2314">
                        <c:v>696</c:v>
                      </c:pt>
                      <c:pt idx="2315">
                        <c:v>700</c:v>
                      </c:pt>
                      <c:pt idx="2316">
                        <c:v>712</c:v>
                      </c:pt>
                      <c:pt idx="2317">
                        <c:v>704</c:v>
                      </c:pt>
                      <c:pt idx="2318">
                        <c:v>720</c:v>
                      </c:pt>
                      <c:pt idx="2319">
                        <c:v>724</c:v>
                      </c:pt>
                      <c:pt idx="2320">
                        <c:v>776</c:v>
                      </c:pt>
                      <c:pt idx="2321">
                        <c:v>676</c:v>
                      </c:pt>
                      <c:pt idx="2322">
                        <c:v>704</c:v>
                      </c:pt>
                      <c:pt idx="2323">
                        <c:v>736</c:v>
                      </c:pt>
                      <c:pt idx="2324">
                        <c:v>668</c:v>
                      </c:pt>
                      <c:pt idx="2325">
                        <c:v>720</c:v>
                      </c:pt>
                      <c:pt idx="2326">
                        <c:v>764</c:v>
                      </c:pt>
                      <c:pt idx="2327">
                        <c:v>760</c:v>
                      </c:pt>
                      <c:pt idx="2328">
                        <c:v>780</c:v>
                      </c:pt>
                      <c:pt idx="2329">
                        <c:v>788</c:v>
                      </c:pt>
                      <c:pt idx="2330">
                        <c:v>728</c:v>
                      </c:pt>
                      <c:pt idx="2331">
                        <c:v>748</c:v>
                      </c:pt>
                      <c:pt idx="2332">
                        <c:v>740</c:v>
                      </c:pt>
                      <c:pt idx="2333">
                        <c:v>756</c:v>
                      </c:pt>
                      <c:pt idx="2334">
                        <c:v>708</c:v>
                      </c:pt>
                      <c:pt idx="2335">
                        <c:v>720</c:v>
                      </c:pt>
                      <c:pt idx="2336">
                        <c:v>744</c:v>
                      </c:pt>
                      <c:pt idx="2337">
                        <c:v>700</c:v>
                      </c:pt>
                      <c:pt idx="2338">
                        <c:v>736</c:v>
                      </c:pt>
                      <c:pt idx="2339">
                        <c:v>788</c:v>
                      </c:pt>
                      <c:pt idx="2340">
                        <c:v>748</c:v>
                      </c:pt>
                      <c:pt idx="2341">
                        <c:v>720</c:v>
                      </c:pt>
                      <c:pt idx="2342">
                        <c:v>748</c:v>
                      </c:pt>
                      <c:pt idx="2343">
                        <c:v>728</c:v>
                      </c:pt>
                      <c:pt idx="2344">
                        <c:v>668</c:v>
                      </c:pt>
                      <c:pt idx="2345">
                        <c:v>724</c:v>
                      </c:pt>
                      <c:pt idx="2346">
                        <c:v>760</c:v>
                      </c:pt>
                      <c:pt idx="2347">
                        <c:v>668</c:v>
                      </c:pt>
                      <c:pt idx="2348">
                        <c:v>676</c:v>
                      </c:pt>
                      <c:pt idx="2349">
                        <c:v>732</c:v>
                      </c:pt>
                      <c:pt idx="2350">
                        <c:v>680</c:v>
                      </c:pt>
                      <c:pt idx="2351">
                        <c:v>656</c:v>
                      </c:pt>
                      <c:pt idx="2352">
                        <c:v>764</c:v>
                      </c:pt>
                      <c:pt idx="2353">
                        <c:v>784</c:v>
                      </c:pt>
                      <c:pt idx="2354">
                        <c:v>752</c:v>
                      </c:pt>
                      <c:pt idx="2355">
                        <c:v>724</c:v>
                      </c:pt>
                      <c:pt idx="2356">
                        <c:v>664</c:v>
                      </c:pt>
                      <c:pt idx="2357">
                        <c:v>696</c:v>
                      </c:pt>
                      <c:pt idx="2358">
                        <c:v>700</c:v>
                      </c:pt>
                      <c:pt idx="2359">
                        <c:v>784</c:v>
                      </c:pt>
                      <c:pt idx="2360">
                        <c:v>680</c:v>
                      </c:pt>
                      <c:pt idx="2361">
                        <c:v>692</c:v>
                      </c:pt>
                      <c:pt idx="2362">
                        <c:v>752</c:v>
                      </c:pt>
                      <c:pt idx="2363">
                        <c:v>724</c:v>
                      </c:pt>
                      <c:pt idx="2364">
                        <c:v>692</c:v>
                      </c:pt>
                      <c:pt idx="2365">
                        <c:v>708</c:v>
                      </c:pt>
                      <c:pt idx="2366">
                        <c:v>776</c:v>
                      </c:pt>
                      <c:pt idx="2367">
                        <c:v>796</c:v>
                      </c:pt>
                      <c:pt idx="2368">
                        <c:v>828</c:v>
                      </c:pt>
                      <c:pt idx="2369">
                        <c:v>740</c:v>
                      </c:pt>
                      <c:pt idx="2370">
                        <c:v>748</c:v>
                      </c:pt>
                      <c:pt idx="2371">
                        <c:v>720</c:v>
                      </c:pt>
                      <c:pt idx="2372">
                        <c:v>708</c:v>
                      </c:pt>
                      <c:pt idx="2373">
                        <c:v>684</c:v>
                      </c:pt>
                      <c:pt idx="2374">
                        <c:v>716</c:v>
                      </c:pt>
                      <c:pt idx="2375">
                        <c:v>776</c:v>
                      </c:pt>
                      <c:pt idx="2376">
                        <c:v>780</c:v>
                      </c:pt>
                      <c:pt idx="2377">
                        <c:v>800</c:v>
                      </c:pt>
                      <c:pt idx="2378">
                        <c:v>760</c:v>
                      </c:pt>
                      <c:pt idx="2379">
                        <c:v>724</c:v>
                      </c:pt>
                      <c:pt idx="2380">
                        <c:v>688</c:v>
                      </c:pt>
                      <c:pt idx="2381">
                        <c:v>676</c:v>
                      </c:pt>
                      <c:pt idx="2382">
                        <c:v>784</c:v>
                      </c:pt>
                      <c:pt idx="2383">
                        <c:v>808</c:v>
                      </c:pt>
                      <c:pt idx="2384">
                        <c:v>800</c:v>
                      </c:pt>
                      <c:pt idx="2385">
                        <c:v>704</c:v>
                      </c:pt>
                      <c:pt idx="2386">
                        <c:v>708</c:v>
                      </c:pt>
                      <c:pt idx="2387">
                        <c:v>756</c:v>
                      </c:pt>
                      <c:pt idx="2388">
                        <c:v>800</c:v>
                      </c:pt>
                      <c:pt idx="2389">
                        <c:v>776</c:v>
                      </c:pt>
                      <c:pt idx="2390">
                        <c:v>756</c:v>
                      </c:pt>
                      <c:pt idx="2391">
                        <c:v>784</c:v>
                      </c:pt>
                      <c:pt idx="2392">
                        <c:v>816</c:v>
                      </c:pt>
                      <c:pt idx="2393">
                        <c:v>784</c:v>
                      </c:pt>
                      <c:pt idx="2394">
                        <c:v>740</c:v>
                      </c:pt>
                      <c:pt idx="2395">
                        <c:v>768</c:v>
                      </c:pt>
                      <c:pt idx="2396">
                        <c:v>820</c:v>
                      </c:pt>
                      <c:pt idx="2397">
                        <c:v>768</c:v>
                      </c:pt>
                      <c:pt idx="2398">
                        <c:v>740</c:v>
                      </c:pt>
                      <c:pt idx="2399">
                        <c:v>760</c:v>
                      </c:pt>
                      <c:pt idx="2400">
                        <c:v>744</c:v>
                      </c:pt>
                      <c:pt idx="2401">
                        <c:v>708</c:v>
                      </c:pt>
                      <c:pt idx="2402">
                        <c:v>728</c:v>
                      </c:pt>
                      <c:pt idx="2403">
                        <c:v>764</c:v>
                      </c:pt>
                      <c:pt idx="2404">
                        <c:v>768</c:v>
                      </c:pt>
                      <c:pt idx="2405">
                        <c:v>704</c:v>
                      </c:pt>
                      <c:pt idx="2406">
                        <c:v>736</c:v>
                      </c:pt>
                      <c:pt idx="2407">
                        <c:v>708</c:v>
                      </c:pt>
                      <c:pt idx="2408">
                        <c:v>680</c:v>
                      </c:pt>
                      <c:pt idx="2409">
                        <c:v>676</c:v>
                      </c:pt>
                      <c:pt idx="2410">
                        <c:v>660</c:v>
                      </c:pt>
                      <c:pt idx="2411">
                        <c:v>660</c:v>
                      </c:pt>
                      <c:pt idx="2412">
                        <c:v>660</c:v>
                      </c:pt>
                      <c:pt idx="2413">
                        <c:v>644</c:v>
                      </c:pt>
                      <c:pt idx="2414">
                        <c:v>648</c:v>
                      </c:pt>
                      <c:pt idx="2415">
                        <c:v>460</c:v>
                      </c:pt>
                      <c:pt idx="2416">
                        <c:v>708</c:v>
                      </c:pt>
                      <c:pt idx="2417">
                        <c:v>724</c:v>
                      </c:pt>
                      <c:pt idx="2418">
                        <c:v>724</c:v>
                      </c:pt>
                      <c:pt idx="2419">
                        <c:v>752</c:v>
                      </c:pt>
                      <c:pt idx="2420">
                        <c:v>684</c:v>
                      </c:pt>
                      <c:pt idx="2421">
                        <c:v>672</c:v>
                      </c:pt>
                      <c:pt idx="2422">
                        <c:v>648</c:v>
                      </c:pt>
                      <c:pt idx="2423">
                        <c:v>1360</c:v>
                      </c:pt>
                      <c:pt idx="2424">
                        <c:v>616</c:v>
                      </c:pt>
                      <c:pt idx="2425">
                        <c:v>600</c:v>
                      </c:pt>
                      <c:pt idx="2426">
                        <c:v>604</c:v>
                      </c:pt>
                      <c:pt idx="2427">
                        <c:v>716</c:v>
                      </c:pt>
                      <c:pt idx="2428">
                        <c:v>696</c:v>
                      </c:pt>
                      <c:pt idx="2429">
                        <c:v>624</c:v>
                      </c:pt>
                      <c:pt idx="2430">
                        <c:v>632</c:v>
                      </c:pt>
                      <c:pt idx="2431">
                        <c:v>592</c:v>
                      </c:pt>
                      <c:pt idx="2432">
                        <c:v>592</c:v>
                      </c:pt>
                      <c:pt idx="2433">
                        <c:v>564</c:v>
                      </c:pt>
                      <c:pt idx="2434">
                        <c:v>564</c:v>
                      </c:pt>
                      <c:pt idx="2435">
                        <c:v>644</c:v>
                      </c:pt>
                      <c:pt idx="2436">
                        <c:v>788</c:v>
                      </c:pt>
                      <c:pt idx="2437">
                        <c:v>572</c:v>
                      </c:pt>
                      <c:pt idx="2438">
                        <c:v>412</c:v>
                      </c:pt>
                      <c:pt idx="2439">
                        <c:v>450</c:v>
                      </c:pt>
                      <c:pt idx="2440">
                        <c:v>1284</c:v>
                      </c:pt>
                      <c:pt idx="2441">
                        <c:v>668</c:v>
                      </c:pt>
                      <c:pt idx="2442">
                        <c:v>512</c:v>
                      </c:pt>
                      <c:pt idx="2443">
                        <c:v>512</c:v>
                      </c:pt>
                      <c:pt idx="2444">
                        <c:v>596</c:v>
                      </c:pt>
                      <c:pt idx="2445">
                        <c:v>504</c:v>
                      </c:pt>
                      <c:pt idx="2446">
                        <c:v>584</c:v>
                      </c:pt>
                      <c:pt idx="2447">
                        <c:v>548</c:v>
                      </c:pt>
                      <c:pt idx="2448">
                        <c:v>1212</c:v>
                      </c:pt>
                      <c:pt idx="2449">
                        <c:v>452</c:v>
                      </c:pt>
                      <c:pt idx="2450">
                        <c:v>496</c:v>
                      </c:pt>
                      <c:pt idx="2451">
                        <c:v>476</c:v>
                      </c:pt>
                      <c:pt idx="2452">
                        <c:v>480</c:v>
                      </c:pt>
                      <c:pt idx="2453">
                        <c:v>488</c:v>
                      </c:pt>
                      <c:pt idx="2454">
                        <c:v>488</c:v>
                      </c:pt>
                      <c:pt idx="2455">
                        <c:v>496</c:v>
                      </c:pt>
                      <c:pt idx="2456">
                        <c:v>504</c:v>
                      </c:pt>
                      <c:pt idx="2457">
                        <c:v>496</c:v>
                      </c:pt>
                      <c:pt idx="2458">
                        <c:v>504</c:v>
                      </c:pt>
                      <c:pt idx="2459">
                        <c:v>528</c:v>
                      </c:pt>
                      <c:pt idx="2460">
                        <c:v>512</c:v>
                      </c:pt>
                      <c:pt idx="2461">
                        <c:v>540</c:v>
                      </c:pt>
                      <c:pt idx="2462">
                        <c:v>528</c:v>
                      </c:pt>
                      <c:pt idx="2463">
                        <c:v>528</c:v>
                      </c:pt>
                      <c:pt idx="2464">
                        <c:v>536</c:v>
                      </c:pt>
                      <c:pt idx="2465">
                        <c:v>548</c:v>
                      </c:pt>
                      <c:pt idx="2466">
                        <c:v>544</c:v>
                      </c:pt>
                      <c:pt idx="2467">
                        <c:v>540</c:v>
                      </c:pt>
                      <c:pt idx="2468">
                        <c:v>536</c:v>
                      </c:pt>
                      <c:pt idx="2469">
                        <c:v>532</c:v>
                      </c:pt>
                      <c:pt idx="2470">
                        <c:v>948</c:v>
                      </c:pt>
                      <c:pt idx="2471">
                        <c:v>328</c:v>
                      </c:pt>
                      <c:pt idx="2472">
                        <c:v>396</c:v>
                      </c:pt>
                      <c:pt idx="2473">
                        <c:v>476</c:v>
                      </c:pt>
                      <c:pt idx="2474">
                        <c:v>504</c:v>
                      </c:pt>
                      <c:pt idx="2475">
                        <c:v>516</c:v>
                      </c:pt>
                      <c:pt idx="2476">
                        <c:v>536</c:v>
                      </c:pt>
                      <c:pt idx="2477">
                        <c:v>560</c:v>
                      </c:pt>
                      <c:pt idx="2478">
                        <c:v>568</c:v>
                      </c:pt>
                      <c:pt idx="2479">
                        <c:v>556</c:v>
                      </c:pt>
                      <c:pt idx="2480">
                        <c:v>556</c:v>
                      </c:pt>
                      <c:pt idx="2481">
                        <c:v>548</c:v>
                      </c:pt>
                      <c:pt idx="2482">
                        <c:v>432</c:v>
                      </c:pt>
                      <c:pt idx="2483">
                        <c:v>520</c:v>
                      </c:pt>
                      <c:pt idx="2484">
                        <c:v>532</c:v>
                      </c:pt>
                      <c:pt idx="2485">
                        <c:v>592</c:v>
                      </c:pt>
                      <c:pt idx="2486">
                        <c:v>636</c:v>
                      </c:pt>
                      <c:pt idx="2487">
                        <c:v>604</c:v>
                      </c:pt>
                      <c:pt idx="2488">
                        <c:v>652</c:v>
                      </c:pt>
                      <c:pt idx="2489">
                        <c:v>936</c:v>
                      </c:pt>
                      <c:pt idx="2490">
                        <c:v>828</c:v>
                      </c:pt>
                      <c:pt idx="2491">
                        <c:v>656</c:v>
                      </c:pt>
                      <c:pt idx="2492">
                        <c:v>636</c:v>
                      </c:pt>
                      <c:pt idx="2493">
                        <c:v>476</c:v>
                      </c:pt>
                      <c:pt idx="2494">
                        <c:v>468</c:v>
                      </c:pt>
                      <c:pt idx="2495">
                        <c:v>540</c:v>
                      </c:pt>
                      <c:pt idx="2496">
                        <c:v>532</c:v>
                      </c:pt>
                      <c:pt idx="2497">
                        <c:v>524</c:v>
                      </c:pt>
                      <c:pt idx="2498">
                        <c:v>520</c:v>
                      </c:pt>
                      <c:pt idx="2499">
                        <c:v>516</c:v>
                      </c:pt>
                      <c:pt idx="2500">
                        <c:v>512</c:v>
                      </c:pt>
                      <c:pt idx="2501">
                        <c:v>492</c:v>
                      </c:pt>
                      <c:pt idx="2502">
                        <c:v>544</c:v>
                      </c:pt>
                      <c:pt idx="2503">
                        <c:v>528</c:v>
                      </c:pt>
                      <c:pt idx="2504">
                        <c:v>532</c:v>
                      </c:pt>
                      <c:pt idx="2505">
                        <c:v>544</c:v>
                      </c:pt>
                      <c:pt idx="2506">
                        <c:v>560</c:v>
                      </c:pt>
                      <c:pt idx="2507">
                        <c:v>644</c:v>
                      </c:pt>
                      <c:pt idx="2508">
                        <c:v>680</c:v>
                      </c:pt>
                      <c:pt idx="2509">
                        <c:v>612</c:v>
                      </c:pt>
                      <c:pt idx="2510">
                        <c:v>592</c:v>
                      </c:pt>
                      <c:pt idx="2511">
                        <c:v>580</c:v>
                      </c:pt>
                      <c:pt idx="2512">
                        <c:v>548</c:v>
                      </c:pt>
                      <c:pt idx="2513">
                        <c:v>648</c:v>
                      </c:pt>
                      <c:pt idx="2514">
                        <c:v>760</c:v>
                      </c:pt>
                      <c:pt idx="2515">
                        <c:v>740</c:v>
                      </c:pt>
                      <c:pt idx="2516">
                        <c:v>832</c:v>
                      </c:pt>
                      <c:pt idx="2517">
                        <c:v>748</c:v>
                      </c:pt>
                      <c:pt idx="2518">
                        <c:v>708</c:v>
                      </c:pt>
                      <c:pt idx="2519">
                        <c:v>688</c:v>
                      </c:pt>
                      <c:pt idx="2520">
                        <c:v>620</c:v>
                      </c:pt>
                      <c:pt idx="2521">
                        <c:v>600</c:v>
                      </c:pt>
                      <c:pt idx="2522">
                        <c:v>560</c:v>
                      </c:pt>
                      <c:pt idx="2523">
                        <c:v>552</c:v>
                      </c:pt>
                      <c:pt idx="2524">
                        <c:v>572</c:v>
                      </c:pt>
                      <c:pt idx="2525">
                        <c:v>596</c:v>
                      </c:pt>
                      <c:pt idx="2526">
                        <c:v>588</c:v>
                      </c:pt>
                      <c:pt idx="2527">
                        <c:v>596</c:v>
                      </c:pt>
                      <c:pt idx="2528">
                        <c:v>568</c:v>
                      </c:pt>
                      <c:pt idx="2529">
                        <c:v>552</c:v>
                      </c:pt>
                      <c:pt idx="2530">
                        <c:v>540</c:v>
                      </c:pt>
                      <c:pt idx="2531">
                        <c:v>612</c:v>
                      </c:pt>
                      <c:pt idx="2532">
                        <c:v>592</c:v>
                      </c:pt>
                      <c:pt idx="2533">
                        <c:v>592</c:v>
                      </c:pt>
                      <c:pt idx="2534">
                        <c:v>564</c:v>
                      </c:pt>
                      <c:pt idx="2535">
                        <c:v>552</c:v>
                      </c:pt>
                      <c:pt idx="2536">
                        <c:v>560</c:v>
                      </c:pt>
                      <c:pt idx="2537">
                        <c:v>1096</c:v>
                      </c:pt>
                      <c:pt idx="2538">
                        <c:v>540</c:v>
                      </c:pt>
                      <c:pt idx="2539">
                        <c:v>532</c:v>
                      </c:pt>
                      <c:pt idx="2540">
                        <c:v>480</c:v>
                      </c:pt>
                      <c:pt idx="2541">
                        <c:v>250</c:v>
                      </c:pt>
                      <c:pt idx="2542">
                        <c:v>604</c:v>
                      </c:pt>
                      <c:pt idx="2543">
                        <c:v>532</c:v>
                      </c:pt>
                      <c:pt idx="2544">
                        <c:v>404</c:v>
                      </c:pt>
                      <c:pt idx="2545">
                        <c:v>628</c:v>
                      </c:pt>
                      <c:pt idx="2546">
                        <c:v>452</c:v>
                      </c:pt>
                      <c:pt idx="2547">
                        <c:v>668</c:v>
                      </c:pt>
                      <c:pt idx="2548">
                        <c:v>516</c:v>
                      </c:pt>
                      <c:pt idx="2549">
                        <c:v>516</c:v>
                      </c:pt>
                      <c:pt idx="2550">
                        <c:v>496</c:v>
                      </c:pt>
                      <c:pt idx="2551">
                        <c:v>500</c:v>
                      </c:pt>
                      <c:pt idx="2552">
                        <c:v>504</c:v>
                      </c:pt>
                      <c:pt idx="2553">
                        <c:v>448</c:v>
                      </c:pt>
                      <c:pt idx="2554">
                        <c:v>576</c:v>
                      </c:pt>
                      <c:pt idx="2555">
                        <c:v>452</c:v>
                      </c:pt>
                      <c:pt idx="2556">
                        <c:v>504</c:v>
                      </c:pt>
                      <c:pt idx="2557">
                        <c:v>488</c:v>
                      </c:pt>
                      <c:pt idx="2558">
                        <c:v>492</c:v>
                      </c:pt>
                      <c:pt idx="2559">
                        <c:v>500</c:v>
                      </c:pt>
                      <c:pt idx="2560">
                        <c:v>384</c:v>
                      </c:pt>
                      <c:pt idx="2561">
                        <c:v>508</c:v>
                      </c:pt>
                      <c:pt idx="2562">
                        <c:v>512</c:v>
                      </c:pt>
                      <c:pt idx="2563">
                        <c:v>512</c:v>
                      </c:pt>
                      <c:pt idx="2564">
                        <c:v>492</c:v>
                      </c:pt>
                      <c:pt idx="2565">
                        <c:v>496</c:v>
                      </c:pt>
                      <c:pt idx="2566">
                        <c:v>480</c:v>
                      </c:pt>
                      <c:pt idx="2567">
                        <c:v>500</c:v>
                      </c:pt>
                      <c:pt idx="2568">
                        <c:v>976</c:v>
                      </c:pt>
                      <c:pt idx="2569">
                        <c:v>500</c:v>
                      </c:pt>
                      <c:pt idx="2570">
                        <c:v>404</c:v>
                      </c:pt>
                      <c:pt idx="2571">
                        <c:v>572</c:v>
                      </c:pt>
                      <c:pt idx="2572">
                        <c:v>476</c:v>
                      </c:pt>
                      <c:pt idx="2573">
                        <c:v>250</c:v>
                      </c:pt>
                      <c:pt idx="2574">
                        <c:v>520</c:v>
                      </c:pt>
                      <c:pt idx="2575">
                        <c:v>448</c:v>
                      </c:pt>
                      <c:pt idx="2576">
                        <c:v>392</c:v>
                      </c:pt>
                      <c:pt idx="2577">
                        <c:v>508</c:v>
                      </c:pt>
                      <c:pt idx="2578">
                        <c:v>500</c:v>
                      </c:pt>
                      <c:pt idx="2579">
                        <c:v>592</c:v>
                      </c:pt>
                      <c:pt idx="2580">
                        <c:v>484</c:v>
                      </c:pt>
                      <c:pt idx="2581">
                        <c:v>460</c:v>
                      </c:pt>
                      <c:pt idx="2582">
                        <c:v>250</c:v>
                      </c:pt>
                      <c:pt idx="2583">
                        <c:v>472</c:v>
                      </c:pt>
                      <c:pt idx="2584">
                        <c:v>496</c:v>
                      </c:pt>
                      <c:pt idx="2585">
                        <c:v>484</c:v>
                      </c:pt>
                      <c:pt idx="2586">
                        <c:v>484</c:v>
                      </c:pt>
                      <c:pt idx="2587">
                        <c:v>348</c:v>
                      </c:pt>
                      <c:pt idx="2588">
                        <c:v>496</c:v>
                      </c:pt>
                      <c:pt idx="2589">
                        <c:v>492</c:v>
                      </c:pt>
                      <c:pt idx="2590">
                        <c:v>488</c:v>
                      </c:pt>
                      <c:pt idx="2591">
                        <c:v>484</c:v>
                      </c:pt>
                      <c:pt idx="2592">
                        <c:v>468</c:v>
                      </c:pt>
                      <c:pt idx="2593">
                        <c:v>484</c:v>
                      </c:pt>
                      <c:pt idx="2594">
                        <c:v>456</c:v>
                      </c:pt>
                      <c:pt idx="2595">
                        <c:v>500</c:v>
                      </c:pt>
                      <c:pt idx="2596">
                        <c:v>452</c:v>
                      </c:pt>
                      <c:pt idx="2597">
                        <c:v>624</c:v>
                      </c:pt>
                      <c:pt idx="2598">
                        <c:v>444</c:v>
                      </c:pt>
                      <c:pt idx="2599">
                        <c:v>464</c:v>
                      </c:pt>
                      <c:pt idx="2600">
                        <c:v>444</c:v>
                      </c:pt>
                      <c:pt idx="2601">
                        <c:v>460</c:v>
                      </c:pt>
                      <c:pt idx="2602">
                        <c:v>484</c:v>
                      </c:pt>
                      <c:pt idx="2603">
                        <c:v>512</c:v>
                      </c:pt>
                      <c:pt idx="2604">
                        <c:v>524</c:v>
                      </c:pt>
                      <c:pt idx="2605">
                        <c:v>524</c:v>
                      </c:pt>
                      <c:pt idx="2606">
                        <c:v>520</c:v>
                      </c:pt>
                      <c:pt idx="2607">
                        <c:v>512</c:v>
                      </c:pt>
                      <c:pt idx="2608">
                        <c:v>512</c:v>
                      </c:pt>
                      <c:pt idx="2609">
                        <c:v>524</c:v>
                      </c:pt>
                      <c:pt idx="2610">
                        <c:v>508</c:v>
                      </c:pt>
                      <c:pt idx="2611">
                        <c:v>508</c:v>
                      </c:pt>
                      <c:pt idx="2612">
                        <c:v>516</c:v>
                      </c:pt>
                      <c:pt idx="2613">
                        <c:v>544</c:v>
                      </c:pt>
                      <c:pt idx="2614">
                        <c:v>540</c:v>
                      </c:pt>
                      <c:pt idx="2615">
                        <c:v>516</c:v>
                      </c:pt>
                      <c:pt idx="2616">
                        <c:v>512</c:v>
                      </c:pt>
                      <c:pt idx="2617">
                        <c:v>544</c:v>
                      </c:pt>
                      <c:pt idx="2618">
                        <c:v>556</c:v>
                      </c:pt>
                      <c:pt idx="2619">
                        <c:v>552</c:v>
                      </c:pt>
                      <c:pt idx="2620">
                        <c:v>636</c:v>
                      </c:pt>
                      <c:pt idx="2621">
                        <c:v>568</c:v>
                      </c:pt>
                      <c:pt idx="2622">
                        <c:v>556</c:v>
                      </c:pt>
                      <c:pt idx="2623">
                        <c:v>552</c:v>
                      </c:pt>
                      <c:pt idx="2624">
                        <c:v>524</c:v>
                      </c:pt>
                      <c:pt idx="2625">
                        <c:v>504</c:v>
                      </c:pt>
                      <c:pt idx="2626">
                        <c:v>520</c:v>
                      </c:pt>
                      <c:pt idx="2627">
                        <c:v>508</c:v>
                      </c:pt>
                      <c:pt idx="2628">
                        <c:v>504</c:v>
                      </c:pt>
                      <c:pt idx="2629">
                        <c:v>500</c:v>
                      </c:pt>
                      <c:pt idx="2630">
                        <c:v>516</c:v>
                      </c:pt>
                      <c:pt idx="2631">
                        <c:v>524</c:v>
                      </c:pt>
                      <c:pt idx="2632">
                        <c:v>572</c:v>
                      </c:pt>
                      <c:pt idx="2633">
                        <c:v>564</c:v>
                      </c:pt>
                      <c:pt idx="2634">
                        <c:v>604</c:v>
                      </c:pt>
                      <c:pt idx="2635">
                        <c:v>556</c:v>
                      </c:pt>
                      <c:pt idx="2636">
                        <c:v>576</c:v>
                      </c:pt>
                      <c:pt idx="2637">
                        <c:v>572</c:v>
                      </c:pt>
                      <c:pt idx="2638">
                        <c:v>560</c:v>
                      </c:pt>
                      <c:pt idx="2639">
                        <c:v>560</c:v>
                      </c:pt>
                      <c:pt idx="2640">
                        <c:v>556</c:v>
                      </c:pt>
                      <c:pt idx="2641">
                        <c:v>560</c:v>
                      </c:pt>
                      <c:pt idx="2642">
                        <c:v>584</c:v>
                      </c:pt>
                      <c:pt idx="2643">
                        <c:v>600</c:v>
                      </c:pt>
                      <c:pt idx="2644">
                        <c:v>592</c:v>
                      </c:pt>
                      <c:pt idx="2645">
                        <c:v>616</c:v>
                      </c:pt>
                      <c:pt idx="2646">
                        <c:v>660</c:v>
                      </c:pt>
                      <c:pt idx="2647">
                        <c:v>620</c:v>
                      </c:pt>
                      <c:pt idx="2648">
                        <c:v>636</c:v>
                      </c:pt>
                      <c:pt idx="2649">
                        <c:v>620</c:v>
                      </c:pt>
                      <c:pt idx="2650">
                        <c:v>652</c:v>
                      </c:pt>
                      <c:pt idx="2651">
                        <c:v>632</c:v>
                      </c:pt>
                      <c:pt idx="2652">
                        <c:v>712</c:v>
                      </c:pt>
                      <c:pt idx="2653">
                        <c:v>660</c:v>
                      </c:pt>
                      <c:pt idx="2654">
                        <c:v>624</c:v>
                      </c:pt>
                      <c:pt idx="2655">
                        <c:v>688</c:v>
                      </c:pt>
                      <c:pt idx="2656">
                        <c:v>792</c:v>
                      </c:pt>
                      <c:pt idx="2657">
                        <c:v>760</c:v>
                      </c:pt>
                      <c:pt idx="2658">
                        <c:v>628</c:v>
                      </c:pt>
                      <c:pt idx="2659">
                        <c:v>564</c:v>
                      </c:pt>
                      <c:pt idx="2660">
                        <c:v>548</c:v>
                      </c:pt>
                      <c:pt idx="2661">
                        <c:v>732</c:v>
                      </c:pt>
                      <c:pt idx="2662">
                        <c:v>592</c:v>
                      </c:pt>
                      <c:pt idx="2663">
                        <c:v>656</c:v>
                      </c:pt>
                      <c:pt idx="2664">
                        <c:v>792</c:v>
                      </c:pt>
                      <c:pt idx="2665">
                        <c:v>708</c:v>
                      </c:pt>
                      <c:pt idx="2666">
                        <c:v>732</c:v>
                      </c:pt>
                      <c:pt idx="2667">
                        <c:v>724</c:v>
                      </c:pt>
                      <c:pt idx="2668">
                        <c:v>876</c:v>
                      </c:pt>
                      <c:pt idx="2669">
                        <c:v>924</c:v>
                      </c:pt>
                      <c:pt idx="2670">
                        <c:v>868</c:v>
                      </c:pt>
                      <c:pt idx="2671">
                        <c:v>792</c:v>
                      </c:pt>
                      <c:pt idx="2672">
                        <c:v>668</c:v>
                      </c:pt>
                      <c:pt idx="2673">
                        <c:v>864</c:v>
                      </c:pt>
                      <c:pt idx="2674">
                        <c:v>732</c:v>
                      </c:pt>
                      <c:pt idx="2675">
                        <c:v>788</c:v>
                      </c:pt>
                      <c:pt idx="2676">
                        <c:v>760</c:v>
                      </c:pt>
                      <c:pt idx="2677">
                        <c:v>884</c:v>
                      </c:pt>
                      <c:pt idx="2678">
                        <c:v>852</c:v>
                      </c:pt>
                      <c:pt idx="2679">
                        <c:v>820</c:v>
                      </c:pt>
                      <c:pt idx="2680">
                        <c:v>788</c:v>
                      </c:pt>
                      <c:pt idx="2681">
                        <c:v>720</c:v>
                      </c:pt>
                      <c:pt idx="2682">
                        <c:v>728</c:v>
                      </c:pt>
                      <c:pt idx="2683">
                        <c:v>680</c:v>
                      </c:pt>
                      <c:pt idx="2684">
                        <c:v>764</c:v>
                      </c:pt>
                      <c:pt idx="2685">
                        <c:v>700</c:v>
                      </c:pt>
                      <c:pt idx="2686">
                        <c:v>684</c:v>
                      </c:pt>
                      <c:pt idx="2687">
                        <c:v>688</c:v>
                      </c:pt>
                      <c:pt idx="2688">
                        <c:v>656</c:v>
                      </c:pt>
                      <c:pt idx="2689">
                        <c:v>664</c:v>
                      </c:pt>
                      <c:pt idx="2690">
                        <c:v>664</c:v>
                      </c:pt>
                      <c:pt idx="2691">
                        <c:v>612</c:v>
                      </c:pt>
                      <c:pt idx="2692">
                        <c:v>700</c:v>
                      </c:pt>
                      <c:pt idx="2693">
                        <c:v>652</c:v>
                      </c:pt>
                      <c:pt idx="2694">
                        <c:v>628</c:v>
                      </c:pt>
                      <c:pt idx="2695">
                        <c:v>656</c:v>
                      </c:pt>
                      <c:pt idx="2696">
                        <c:v>608</c:v>
                      </c:pt>
                      <c:pt idx="2697">
                        <c:v>624</c:v>
                      </c:pt>
                      <c:pt idx="2698">
                        <c:v>632</c:v>
                      </c:pt>
                      <c:pt idx="2699">
                        <c:v>576</c:v>
                      </c:pt>
                      <c:pt idx="2700">
                        <c:v>552</c:v>
                      </c:pt>
                      <c:pt idx="2701">
                        <c:v>568</c:v>
                      </c:pt>
                      <c:pt idx="2702">
                        <c:v>664</c:v>
                      </c:pt>
                      <c:pt idx="2703">
                        <c:v>668</c:v>
                      </c:pt>
                      <c:pt idx="2704">
                        <c:v>656</c:v>
                      </c:pt>
                      <c:pt idx="2705">
                        <c:v>776</c:v>
                      </c:pt>
                      <c:pt idx="2706">
                        <c:v>656</c:v>
                      </c:pt>
                      <c:pt idx="2707">
                        <c:v>896</c:v>
                      </c:pt>
                      <c:pt idx="2708">
                        <c:v>788</c:v>
                      </c:pt>
                      <c:pt idx="2709">
                        <c:v>784</c:v>
                      </c:pt>
                      <c:pt idx="2710">
                        <c:v>780</c:v>
                      </c:pt>
                      <c:pt idx="2711">
                        <c:v>764</c:v>
                      </c:pt>
                      <c:pt idx="2712">
                        <c:v>852</c:v>
                      </c:pt>
                      <c:pt idx="2713">
                        <c:v>792</c:v>
                      </c:pt>
                      <c:pt idx="2714">
                        <c:v>856</c:v>
                      </c:pt>
                      <c:pt idx="2715">
                        <c:v>808</c:v>
                      </c:pt>
                      <c:pt idx="2716">
                        <c:v>872</c:v>
                      </c:pt>
                      <c:pt idx="2717">
                        <c:v>836</c:v>
                      </c:pt>
                      <c:pt idx="2718">
                        <c:v>792</c:v>
                      </c:pt>
                      <c:pt idx="2719">
                        <c:v>812</c:v>
                      </c:pt>
                      <c:pt idx="2720">
                        <c:v>792</c:v>
                      </c:pt>
                      <c:pt idx="2721">
                        <c:v>808</c:v>
                      </c:pt>
                      <c:pt idx="2722">
                        <c:v>732</c:v>
                      </c:pt>
                      <c:pt idx="2723">
                        <c:v>788</c:v>
                      </c:pt>
                      <c:pt idx="2724">
                        <c:v>728</c:v>
                      </c:pt>
                      <c:pt idx="2725">
                        <c:v>764</c:v>
                      </c:pt>
                      <c:pt idx="2726">
                        <c:v>820</c:v>
                      </c:pt>
                      <c:pt idx="2727">
                        <c:v>780</c:v>
                      </c:pt>
                      <c:pt idx="2728">
                        <c:v>752</c:v>
                      </c:pt>
                      <c:pt idx="2729">
                        <c:v>712</c:v>
                      </c:pt>
                      <c:pt idx="2730">
                        <c:v>704</c:v>
                      </c:pt>
                      <c:pt idx="2731">
                        <c:v>716</c:v>
                      </c:pt>
                      <c:pt idx="2732">
                        <c:v>848</c:v>
                      </c:pt>
                      <c:pt idx="2733">
                        <c:v>700</c:v>
                      </c:pt>
                      <c:pt idx="2734">
                        <c:v>708</c:v>
                      </c:pt>
                      <c:pt idx="2735">
                        <c:v>708</c:v>
                      </c:pt>
                      <c:pt idx="2736">
                        <c:v>744</c:v>
                      </c:pt>
                      <c:pt idx="2737">
                        <c:v>704</c:v>
                      </c:pt>
                      <c:pt idx="2738">
                        <c:v>728</c:v>
                      </c:pt>
                      <c:pt idx="2739">
                        <c:v>692</c:v>
                      </c:pt>
                      <c:pt idx="2740">
                        <c:v>728</c:v>
                      </c:pt>
                      <c:pt idx="2741">
                        <c:v>712</c:v>
                      </c:pt>
                      <c:pt idx="2742">
                        <c:v>736</c:v>
                      </c:pt>
                      <c:pt idx="2743">
                        <c:v>700</c:v>
                      </c:pt>
                      <c:pt idx="2744">
                        <c:v>720</c:v>
                      </c:pt>
                      <c:pt idx="2745">
                        <c:v>688</c:v>
                      </c:pt>
                      <c:pt idx="2746">
                        <c:v>704</c:v>
                      </c:pt>
                      <c:pt idx="2747">
                        <c:v>688</c:v>
                      </c:pt>
                      <c:pt idx="2748">
                        <c:v>664</c:v>
                      </c:pt>
                      <c:pt idx="2749">
                        <c:v>692</c:v>
                      </c:pt>
                      <c:pt idx="2750">
                        <c:v>684</c:v>
                      </c:pt>
                      <c:pt idx="2751">
                        <c:v>708</c:v>
                      </c:pt>
                      <c:pt idx="2752">
                        <c:v>668</c:v>
                      </c:pt>
                      <c:pt idx="2753">
                        <c:v>744</c:v>
                      </c:pt>
                      <c:pt idx="2754">
                        <c:v>696</c:v>
                      </c:pt>
                      <c:pt idx="2755">
                        <c:v>704</c:v>
                      </c:pt>
                      <c:pt idx="2756">
                        <c:v>760</c:v>
                      </c:pt>
                      <c:pt idx="2757">
                        <c:v>712</c:v>
                      </c:pt>
                      <c:pt idx="2758">
                        <c:v>784</c:v>
                      </c:pt>
                      <c:pt idx="2759">
                        <c:v>852</c:v>
                      </c:pt>
                      <c:pt idx="2760">
                        <c:v>784</c:v>
                      </c:pt>
                      <c:pt idx="2761">
                        <c:v>544</c:v>
                      </c:pt>
                      <c:pt idx="2762">
                        <c:v>840</c:v>
                      </c:pt>
                      <c:pt idx="2763">
                        <c:v>824</c:v>
                      </c:pt>
                      <c:pt idx="2764">
                        <c:v>780</c:v>
                      </c:pt>
                      <c:pt idx="2765">
                        <c:v>716</c:v>
                      </c:pt>
                      <c:pt idx="2766">
                        <c:v>744</c:v>
                      </c:pt>
                      <c:pt idx="2767">
                        <c:v>716</c:v>
                      </c:pt>
                      <c:pt idx="2768">
                        <c:v>736</c:v>
                      </c:pt>
                      <c:pt idx="2769">
                        <c:v>704</c:v>
                      </c:pt>
                      <c:pt idx="2770">
                        <c:v>728</c:v>
                      </c:pt>
                      <c:pt idx="2771">
                        <c:v>816</c:v>
                      </c:pt>
                      <c:pt idx="2772">
                        <c:v>812</c:v>
                      </c:pt>
                      <c:pt idx="2773">
                        <c:v>804</c:v>
                      </c:pt>
                      <c:pt idx="2774">
                        <c:v>728</c:v>
                      </c:pt>
                      <c:pt idx="2775">
                        <c:v>756</c:v>
                      </c:pt>
                      <c:pt idx="2776">
                        <c:v>736</c:v>
                      </c:pt>
                      <c:pt idx="2777">
                        <c:v>808</c:v>
                      </c:pt>
                      <c:pt idx="2778">
                        <c:v>804</c:v>
                      </c:pt>
                      <c:pt idx="2779">
                        <c:v>768</c:v>
                      </c:pt>
                      <c:pt idx="2780">
                        <c:v>780</c:v>
                      </c:pt>
                      <c:pt idx="2781">
                        <c:v>756</c:v>
                      </c:pt>
                      <c:pt idx="2782">
                        <c:v>808</c:v>
                      </c:pt>
                      <c:pt idx="2783">
                        <c:v>740</c:v>
                      </c:pt>
                      <c:pt idx="2784">
                        <c:v>740</c:v>
                      </c:pt>
                      <c:pt idx="2785">
                        <c:v>712</c:v>
                      </c:pt>
                      <c:pt idx="2786">
                        <c:v>804</c:v>
                      </c:pt>
                      <c:pt idx="2787">
                        <c:v>760</c:v>
                      </c:pt>
                      <c:pt idx="2788">
                        <c:v>768</c:v>
                      </c:pt>
                      <c:pt idx="2789">
                        <c:v>704</c:v>
                      </c:pt>
                      <c:pt idx="2790">
                        <c:v>732</c:v>
                      </c:pt>
                      <c:pt idx="2791">
                        <c:v>712</c:v>
                      </c:pt>
                      <c:pt idx="2792">
                        <c:v>756</c:v>
                      </c:pt>
                      <c:pt idx="2793">
                        <c:v>752</c:v>
                      </c:pt>
                      <c:pt idx="2794">
                        <c:v>808</c:v>
                      </c:pt>
                      <c:pt idx="2795">
                        <c:v>828</c:v>
                      </c:pt>
                      <c:pt idx="2796">
                        <c:v>748</c:v>
                      </c:pt>
                      <c:pt idx="2797">
                        <c:v>816</c:v>
                      </c:pt>
                      <c:pt idx="2798">
                        <c:v>768</c:v>
                      </c:pt>
                      <c:pt idx="2799">
                        <c:v>756</c:v>
                      </c:pt>
                      <c:pt idx="2800">
                        <c:v>704</c:v>
                      </c:pt>
                      <c:pt idx="2801">
                        <c:v>708</c:v>
                      </c:pt>
                      <c:pt idx="2802">
                        <c:v>696</c:v>
                      </c:pt>
                      <c:pt idx="2803">
                        <c:v>732</c:v>
                      </c:pt>
                      <c:pt idx="2804">
                        <c:v>712</c:v>
                      </c:pt>
                      <c:pt idx="2805">
                        <c:v>744</c:v>
                      </c:pt>
                      <c:pt idx="2806">
                        <c:v>732</c:v>
                      </c:pt>
                      <c:pt idx="2807">
                        <c:v>812</c:v>
                      </c:pt>
                      <c:pt idx="2808">
                        <c:v>792</c:v>
                      </c:pt>
                      <c:pt idx="2809">
                        <c:v>740</c:v>
                      </c:pt>
                      <c:pt idx="2810">
                        <c:v>756</c:v>
                      </c:pt>
                      <c:pt idx="2811">
                        <c:v>708</c:v>
                      </c:pt>
                      <c:pt idx="2812">
                        <c:v>740</c:v>
                      </c:pt>
                      <c:pt idx="2813">
                        <c:v>796</c:v>
                      </c:pt>
                      <c:pt idx="2814">
                        <c:v>824</c:v>
                      </c:pt>
                      <c:pt idx="2815">
                        <c:v>808</c:v>
                      </c:pt>
                      <c:pt idx="2816">
                        <c:v>784</c:v>
                      </c:pt>
                      <c:pt idx="2817">
                        <c:v>820</c:v>
                      </c:pt>
                      <c:pt idx="2818">
                        <c:v>820</c:v>
                      </c:pt>
                      <c:pt idx="2819">
                        <c:v>832</c:v>
                      </c:pt>
                      <c:pt idx="2820">
                        <c:v>760</c:v>
                      </c:pt>
                      <c:pt idx="2821">
                        <c:v>816</c:v>
                      </c:pt>
                      <c:pt idx="2822">
                        <c:v>752</c:v>
                      </c:pt>
                      <c:pt idx="2823">
                        <c:v>808</c:v>
                      </c:pt>
                      <c:pt idx="2824">
                        <c:v>812</c:v>
                      </c:pt>
                      <c:pt idx="2825">
                        <c:v>760</c:v>
                      </c:pt>
                      <c:pt idx="2826">
                        <c:v>748</c:v>
                      </c:pt>
                      <c:pt idx="2827">
                        <c:v>716</c:v>
                      </c:pt>
                      <c:pt idx="2828">
                        <c:v>704</c:v>
                      </c:pt>
                      <c:pt idx="2829">
                        <c:v>728</c:v>
                      </c:pt>
                      <c:pt idx="2830">
                        <c:v>756</c:v>
                      </c:pt>
                      <c:pt idx="2831">
                        <c:v>728</c:v>
                      </c:pt>
                      <c:pt idx="2832">
                        <c:v>804</c:v>
                      </c:pt>
                      <c:pt idx="2833">
                        <c:v>764</c:v>
                      </c:pt>
                      <c:pt idx="2834">
                        <c:v>804</c:v>
                      </c:pt>
                      <c:pt idx="2835">
                        <c:v>776</c:v>
                      </c:pt>
                      <c:pt idx="2836">
                        <c:v>760</c:v>
                      </c:pt>
                      <c:pt idx="2837">
                        <c:v>764</c:v>
                      </c:pt>
                      <c:pt idx="2838">
                        <c:v>752</c:v>
                      </c:pt>
                      <c:pt idx="2839">
                        <c:v>832</c:v>
                      </c:pt>
                      <c:pt idx="2840">
                        <c:v>820</c:v>
                      </c:pt>
                      <c:pt idx="2841">
                        <c:v>812</c:v>
                      </c:pt>
                      <c:pt idx="2842">
                        <c:v>740</c:v>
                      </c:pt>
                      <c:pt idx="2843">
                        <c:v>712</c:v>
                      </c:pt>
                      <c:pt idx="2844">
                        <c:v>672</c:v>
                      </c:pt>
                      <c:pt idx="2845">
                        <c:v>696</c:v>
                      </c:pt>
                      <c:pt idx="2846">
                        <c:v>688</c:v>
                      </c:pt>
                      <c:pt idx="2847">
                        <c:v>724</c:v>
                      </c:pt>
                      <c:pt idx="2848">
                        <c:v>736</c:v>
                      </c:pt>
                      <c:pt idx="2849">
                        <c:v>708</c:v>
                      </c:pt>
                      <c:pt idx="2850">
                        <c:v>736</c:v>
                      </c:pt>
                      <c:pt idx="2851">
                        <c:v>696</c:v>
                      </c:pt>
                      <c:pt idx="2852">
                        <c:v>780</c:v>
                      </c:pt>
                      <c:pt idx="2853">
                        <c:v>780</c:v>
                      </c:pt>
                      <c:pt idx="2854">
                        <c:v>748</c:v>
                      </c:pt>
                      <c:pt idx="2855">
                        <c:v>808</c:v>
                      </c:pt>
                      <c:pt idx="2856">
                        <c:v>804</c:v>
                      </c:pt>
                      <c:pt idx="2857">
                        <c:v>888</c:v>
                      </c:pt>
                      <c:pt idx="2858">
                        <c:v>868</c:v>
                      </c:pt>
                      <c:pt idx="2859">
                        <c:v>848</c:v>
                      </c:pt>
                      <c:pt idx="2860">
                        <c:v>788</c:v>
                      </c:pt>
                      <c:pt idx="2861">
                        <c:v>776</c:v>
                      </c:pt>
                      <c:pt idx="2862">
                        <c:v>804</c:v>
                      </c:pt>
                      <c:pt idx="2863">
                        <c:v>764</c:v>
                      </c:pt>
                      <c:pt idx="2864">
                        <c:v>816</c:v>
                      </c:pt>
                      <c:pt idx="2865">
                        <c:v>760</c:v>
                      </c:pt>
                      <c:pt idx="2866">
                        <c:v>832</c:v>
                      </c:pt>
                      <c:pt idx="2867">
                        <c:v>868</c:v>
                      </c:pt>
                      <c:pt idx="2868">
                        <c:v>828</c:v>
                      </c:pt>
                      <c:pt idx="2869">
                        <c:v>816</c:v>
                      </c:pt>
                      <c:pt idx="2870">
                        <c:v>776</c:v>
                      </c:pt>
                      <c:pt idx="2871">
                        <c:v>796</c:v>
                      </c:pt>
                      <c:pt idx="2872">
                        <c:v>792</c:v>
                      </c:pt>
                      <c:pt idx="2873">
                        <c:v>796</c:v>
                      </c:pt>
                      <c:pt idx="2874">
                        <c:v>716</c:v>
                      </c:pt>
                      <c:pt idx="2875">
                        <c:v>784</c:v>
                      </c:pt>
                      <c:pt idx="2876">
                        <c:v>748</c:v>
                      </c:pt>
                      <c:pt idx="2877">
                        <c:v>748</c:v>
                      </c:pt>
                      <c:pt idx="2878">
                        <c:v>740</c:v>
                      </c:pt>
                      <c:pt idx="2879">
                        <c:v>760</c:v>
                      </c:pt>
                      <c:pt idx="2880">
                        <c:v>764</c:v>
                      </c:pt>
                      <c:pt idx="2881">
                        <c:v>752</c:v>
                      </c:pt>
                      <c:pt idx="2882">
                        <c:v>764</c:v>
                      </c:pt>
                      <c:pt idx="2883">
                        <c:v>716</c:v>
                      </c:pt>
                      <c:pt idx="2884">
                        <c:v>780</c:v>
                      </c:pt>
                      <c:pt idx="2885">
                        <c:v>736</c:v>
                      </c:pt>
                      <c:pt idx="2886">
                        <c:v>736</c:v>
                      </c:pt>
                      <c:pt idx="2887">
                        <c:v>684</c:v>
                      </c:pt>
                      <c:pt idx="2888">
                        <c:v>728</c:v>
                      </c:pt>
                      <c:pt idx="2889">
                        <c:v>728</c:v>
                      </c:pt>
                      <c:pt idx="2890">
                        <c:v>748</c:v>
                      </c:pt>
                      <c:pt idx="2891">
                        <c:v>756</c:v>
                      </c:pt>
                      <c:pt idx="2892">
                        <c:v>728</c:v>
                      </c:pt>
                      <c:pt idx="2893">
                        <c:v>780</c:v>
                      </c:pt>
                      <c:pt idx="2894">
                        <c:v>740</c:v>
                      </c:pt>
                      <c:pt idx="2895">
                        <c:v>780</c:v>
                      </c:pt>
                      <c:pt idx="2896">
                        <c:v>716</c:v>
                      </c:pt>
                      <c:pt idx="2897">
                        <c:v>712</c:v>
                      </c:pt>
                      <c:pt idx="2898">
                        <c:v>704</c:v>
                      </c:pt>
                      <c:pt idx="2899">
                        <c:v>696</c:v>
                      </c:pt>
                      <c:pt idx="2900">
                        <c:v>688</c:v>
                      </c:pt>
                      <c:pt idx="2901">
                        <c:v>700</c:v>
                      </c:pt>
                      <c:pt idx="2902">
                        <c:v>692</c:v>
                      </c:pt>
                      <c:pt idx="2903">
                        <c:v>744</c:v>
                      </c:pt>
                      <c:pt idx="2904">
                        <c:v>692</c:v>
                      </c:pt>
                      <c:pt idx="2905">
                        <c:v>660</c:v>
                      </c:pt>
                      <c:pt idx="2906">
                        <c:v>640</c:v>
                      </c:pt>
                      <c:pt idx="2907">
                        <c:v>720</c:v>
                      </c:pt>
                      <c:pt idx="2908">
                        <c:v>700</c:v>
                      </c:pt>
                      <c:pt idx="2909">
                        <c:v>684</c:v>
                      </c:pt>
                      <c:pt idx="2910">
                        <c:v>780</c:v>
                      </c:pt>
                      <c:pt idx="2911">
                        <c:v>728</c:v>
                      </c:pt>
                      <c:pt idx="2912">
                        <c:v>764</c:v>
                      </c:pt>
                      <c:pt idx="2913">
                        <c:v>828</c:v>
                      </c:pt>
                      <c:pt idx="2914">
                        <c:v>808</c:v>
                      </c:pt>
                      <c:pt idx="2915">
                        <c:v>760</c:v>
                      </c:pt>
                      <c:pt idx="2916">
                        <c:v>728</c:v>
                      </c:pt>
                      <c:pt idx="2917">
                        <c:v>780</c:v>
                      </c:pt>
                      <c:pt idx="2918">
                        <c:v>784</c:v>
                      </c:pt>
                      <c:pt idx="2919">
                        <c:v>884</c:v>
                      </c:pt>
                      <c:pt idx="2920">
                        <c:v>848</c:v>
                      </c:pt>
                      <c:pt idx="2921">
                        <c:v>856</c:v>
                      </c:pt>
                      <c:pt idx="2922">
                        <c:v>884</c:v>
                      </c:pt>
                      <c:pt idx="2923">
                        <c:v>800</c:v>
                      </c:pt>
                      <c:pt idx="2924">
                        <c:v>824</c:v>
                      </c:pt>
                      <c:pt idx="2925">
                        <c:v>808</c:v>
                      </c:pt>
                      <c:pt idx="2926">
                        <c:v>748</c:v>
                      </c:pt>
                      <c:pt idx="2927">
                        <c:v>800</c:v>
                      </c:pt>
                      <c:pt idx="2928">
                        <c:v>772</c:v>
                      </c:pt>
                      <c:pt idx="2929">
                        <c:v>688</c:v>
                      </c:pt>
                      <c:pt idx="2930">
                        <c:v>856</c:v>
                      </c:pt>
                      <c:pt idx="2931">
                        <c:v>860</c:v>
                      </c:pt>
                      <c:pt idx="2932">
                        <c:v>800</c:v>
                      </c:pt>
                      <c:pt idx="2933">
                        <c:v>800</c:v>
                      </c:pt>
                      <c:pt idx="2934">
                        <c:v>852</c:v>
                      </c:pt>
                      <c:pt idx="2935">
                        <c:v>772</c:v>
                      </c:pt>
                      <c:pt idx="2936">
                        <c:v>804</c:v>
                      </c:pt>
                      <c:pt idx="2937">
                        <c:v>748</c:v>
                      </c:pt>
                      <c:pt idx="2938">
                        <c:v>788</c:v>
                      </c:pt>
                      <c:pt idx="2939">
                        <c:v>820</c:v>
                      </c:pt>
                      <c:pt idx="2940">
                        <c:v>920</c:v>
                      </c:pt>
                      <c:pt idx="2941">
                        <c:v>836</c:v>
                      </c:pt>
                      <c:pt idx="2942">
                        <c:v>888</c:v>
                      </c:pt>
                      <c:pt idx="2943">
                        <c:v>792</c:v>
                      </c:pt>
                      <c:pt idx="2944">
                        <c:v>788</c:v>
                      </c:pt>
                      <c:pt idx="2945">
                        <c:v>924</c:v>
                      </c:pt>
                      <c:pt idx="2946">
                        <c:v>808</c:v>
                      </c:pt>
                      <c:pt idx="2947">
                        <c:v>728</c:v>
                      </c:pt>
                      <c:pt idx="2948">
                        <c:v>740</c:v>
                      </c:pt>
                      <c:pt idx="2949">
                        <c:v>796</c:v>
                      </c:pt>
                      <c:pt idx="2950">
                        <c:v>780</c:v>
                      </c:pt>
                      <c:pt idx="2951">
                        <c:v>852</c:v>
                      </c:pt>
                      <c:pt idx="2952">
                        <c:v>884</c:v>
                      </c:pt>
                      <c:pt idx="2953">
                        <c:v>796</c:v>
                      </c:pt>
                      <c:pt idx="2954">
                        <c:v>736</c:v>
                      </c:pt>
                      <c:pt idx="2955">
                        <c:v>740</c:v>
                      </c:pt>
                      <c:pt idx="2956">
                        <c:v>720</c:v>
                      </c:pt>
                      <c:pt idx="2957">
                        <c:v>812</c:v>
                      </c:pt>
                      <c:pt idx="2958">
                        <c:v>836</c:v>
                      </c:pt>
                      <c:pt idx="2959">
                        <c:v>836</c:v>
                      </c:pt>
                      <c:pt idx="2960">
                        <c:v>824</c:v>
                      </c:pt>
                      <c:pt idx="2961">
                        <c:v>900</c:v>
                      </c:pt>
                      <c:pt idx="2962">
                        <c:v>868</c:v>
                      </c:pt>
                      <c:pt idx="2963">
                        <c:v>824</c:v>
                      </c:pt>
                      <c:pt idx="2964">
                        <c:v>892</c:v>
                      </c:pt>
                      <c:pt idx="2965">
                        <c:v>848</c:v>
                      </c:pt>
                      <c:pt idx="2966">
                        <c:v>812</c:v>
                      </c:pt>
                      <c:pt idx="2967">
                        <c:v>780</c:v>
                      </c:pt>
                      <c:pt idx="2968">
                        <c:v>792</c:v>
                      </c:pt>
                      <c:pt idx="2969">
                        <c:v>904</c:v>
                      </c:pt>
                      <c:pt idx="2970">
                        <c:v>844</c:v>
                      </c:pt>
                      <c:pt idx="2971">
                        <c:v>880</c:v>
                      </c:pt>
                      <c:pt idx="2972">
                        <c:v>812</c:v>
                      </c:pt>
                      <c:pt idx="2973">
                        <c:v>864</c:v>
                      </c:pt>
                      <c:pt idx="2974">
                        <c:v>800</c:v>
                      </c:pt>
                      <c:pt idx="2975">
                        <c:v>836</c:v>
                      </c:pt>
                      <c:pt idx="2976">
                        <c:v>880</c:v>
                      </c:pt>
                      <c:pt idx="2977">
                        <c:v>784</c:v>
                      </c:pt>
                      <c:pt idx="2978">
                        <c:v>876</c:v>
                      </c:pt>
                      <c:pt idx="2979">
                        <c:v>776</c:v>
                      </c:pt>
                      <c:pt idx="2980">
                        <c:v>760</c:v>
                      </c:pt>
                      <c:pt idx="2981">
                        <c:v>756</c:v>
                      </c:pt>
                      <c:pt idx="2982">
                        <c:v>788</c:v>
                      </c:pt>
                      <c:pt idx="2983">
                        <c:v>780</c:v>
                      </c:pt>
                      <c:pt idx="2984">
                        <c:v>812</c:v>
                      </c:pt>
                      <c:pt idx="2985">
                        <c:v>756</c:v>
                      </c:pt>
                      <c:pt idx="2986">
                        <c:v>808</c:v>
                      </c:pt>
                      <c:pt idx="2987">
                        <c:v>740</c:v>
                      </c:pt>
                      <c:pt idx="2988">
                        <c:v>748</c:v>
                      </c:pt>
                      <c:pt idx="2989">
                        <c:v>800</c:v>
                      </c:pt>
                      <c:pt idx="2990">
                        <c:v>840</c:v>
                      </c:pt>
                      <c:pt idx="2991">
                        <c:v>728</c:v>
                      </c:pt>
                      <c:pt idx="2992">
                        <c:v>744</c:v>
                      </c:pt>
                      <c:pt idx="2993">
                        <c:v>800</c:v>
                      </c:pt>
                      <c:pt idx="2994">
                        <c:v>768</c:v>
                      </c:pt>
                      <c:pt idx="2995">
                        <c:v>824</c:v>
                      </c:pt>
                      <c:pt idx="2996">
                        <c:v>848</c:v>
                      </c:pt>
                      <c:pt idx="2997">
                        <c:v>876</c:v>
                      </c:pt>
                      <c:pt idx="2998">
                        <c:v>864</c:v>
                      </c:pt>
                      <c:pt idx="2999">
                        <c:v>924</c:v>
                      </c:pt>
                      <c:pt idx="3000">
                        <c:v>876</c:v>
                      </c:pt>
                      <c:pt idx="3001">
                        <c:v>892</c:v>
                      </c:pt>
                      <c:pt idx="3002">
                        <c:v>808</c:v>
                      </c:pt>
                      <c:pt idx="3003">
                        <c:v>848</c:v>
                      </c:pt>
                      <c:pt idx="3004">
                        <c:v>864</c:v>
                      </c:pt>
                      <c:pt idx="3005">
                        <c:v>808</c:v>
                      </c:pt>
                      <c:pt idx="3006">
                        <c:v>848</c:v>
                      </c:pt>
                      <c:pt idx="3007">
                        <c:v>808</c:v>
                      </c:pt>
                      <c:pt idx="3008">
                        <c:v>1016</c:v>
                      </c:pt>
                      <c:pt idx="3009">
                        <c:v>982</c:v>
                      </c:pt>
                      <c:pt idx="3010">
                        <c:v>996</c:v>
                      </c:pt>
                      <c:pt idx="3011">
                        <c:v>1001</c:v>
                      </c:pt>
                      <c:pt idx="3012">
                        <c:v>963</c:v>
                      </c:pt>
                      <c:pt idx="3013">
                        <c:v>960</c:v>
                      </c:pt>
                      <c:pt idx="3014">
                        <c:v>942</c:v>
                      </c:pt>
                      <c:pt idx="3015">
                        <c:v>940</c:v>
                      </c:pt>
                      <c:pt idx="3016">
                        <c:v>996</c:v>
                      </c:pt>
                      <c:pt idx="3017">
                        <c:v>980</c:v>
                      </c:pt>
                      <c:pt idx="3018">
                        <c:v>984</c:v>
                      </c:pt>
                      <c:pt idx="3019">
                        <c:v>940</c:v>
                      </c:pt>
                      <c:pt idx="3020">
                        <c:v>950</c:v>
                      </c:pt>
                      <c:pt idx="3021">
                        <c:v>898</c:v>
                      </c:pt>
                      <c:pt idx="3022">
                        <c:v>911</c:v>
                      </c:pt>
                      <c:pt idx="3023">
                        <c:v>801</c:v>
                      </c:pt>
                      <c:pt idx="3024">
                        <c:v>829</c:v>
                      </c:pt>
                      <c:pt idx="3025">
                        <c:v>888</c:v>
                      </c:pt>
                      <c:pt idx="3026">
                        <c:v>788</c:v>
                      </c:pt>
                      <c:pt idx="3027">
                        <c:v>804</c:v>
                      </c:pt>
                      <c:pt idx="3028">
                        <c:v>820</c:v>
                      </c:pt>
                      <c:pt idx="3029">
                        <c:v>885</c:v>
                      </c:pt>
                      <c:pt idx="3030">
                        <c:v>888</c:v>
                      </c:pt>
                      <c:pt idx="3031">
                        <c:v>988</c:v>
                      </c:pt>
                      <c:pt idx="3032">
                        <c:v>936</c:v>
                      </c:pt>
                      <c:pt idx="3033">
                        <c:v>871</c:v>
                      </c:pt>
                      <c:pt idx="3034">
                        <c:v>862</c:v>
                      </c:pt>
                      <c:pt idx="3035">
                        <c:v>851</c:v>
                      </c:pt>
                      <c:pt idx="3036">
                        <c:v>887</c:v>
                      </c:pt>
                      <c:pt idx="3037">
                        <c:v>865</c:v>
                      </c:pt>
                      <c:pt idx="3038">
                        <c:v>887</c:v>
                      </c:pt>
                      <c:pt idx="3039">
                        <c:v>890</c:v>
                      </c:pt>
                      <c:pt idx="3040">
                        <c:v>896</c:v>
                      </c:pt>
                      <c:pt idx="3041">
                        <c:v>888</c:v>
                      </c:pt>
                      <c:pt idx="3042">
                        <c:v>892</c:v>
                      </c:pt>
                      <c:pt idx="3043">
                        <c:v>892</c:v>
                      </c:pt>
                      <c:pt idx="3044">
                        <c:v>896</c:v>
                      </c:pt>
                      <c:pt idx="3045">
                        <c:v>888</c:v>
                      </c:pt>
                      <c:pt idx="3046">
                        <c:v>906</c:v>
                      </c:pt>
                      <c:pt idx="3047">
                        <c:v>905</c:v>
                      </c:pt>
                      <c:pt idx="3048">
                        <c:v>911</c:v>
                      </c:pt>
                      <c:pt idx="3049">
                        <c:v>928</c:v>
                      </c:pt>
                      <c:pt idx="3050">
                        <c:v>923</c:v>
                      </c:pt>
                      <c:pt idx="3051">
                        <c:v>941</c:v>
                      </c:pt>
                      <c:pt idx="3052">
                        <c:v>933</c:v>
                      </c:pt>
                      <c:pt idx="3053">
                        <c:v>928</c:v>
                      </c:pt>
                      <c:pt idx="3054">
                        <c:v>924</c:v>
                      </c:pt>
                      <c:pt idx="3055">
                        <c:v>933</c:v>
                      </c:pt>
                      <c:pt idx="3056">
                        <c:v>944</c:v>
                      </c:pt>
                      <c:pt idx="3057">
                        <c:v>945</c:v>
                      </c:pt>
                      <c:pt idx="3058">
                        <c:v>940</c:v>
                      </c:pt>
                      <c:pt idx="3059">
                        <c:v>828</c:v>
                      </c:pt>
                      <c:pt idx="3060">
                        <c:v>831</c:v>
                      </c:pt>
                      <c:pt idx="3061">
                        <c:v>840</c:v>
                      </c:pt>
                      <c:pt idx="3062">
                        <c:v>816</c:v>
                      </c:pt>
                      <c:pt idx="3063">
                        <c:v>816</c:v>
                      </c:pt>
                      <c:pt idx="3064">
                        <c:v>809</c:v>
                      </c:pt>
                      <c:pt idx="3065">
                        <c:v>798</c:v>
                      </c:pt>
                      <c:pt idx="3066">
                        <c:v>801</c:v>
                      </c:pt>
                      <c:pt idx="3067">
                        <c:v>798</c:v>
                      </c:pt>
                      <c:pt idx="3068">
                        <c:v>796</c:v>
                      </c:pt>
                      <c:pt idx="3069">
                        <c:v>788</c:v>
                      </c:pt>
                      <c:pt idx="3070">
                        <c:v>789</c:v>
                      </c:pt>
                      <c:pt idx="3071">
                        <c:v>784</c:v>
                      </c:pt>
                      <c:pt idx="3072">
                        <c:v>793</c:v>
                      </c:pt>
                      <c:pt idx="3073">
                        <c:v>788</c:v>
                      </c:pt>
                      <c:pt idx="3074">
                        <c:v>778</c:v>
                      </c:pt>
                      <c:pt idx="3075">
                        <c:v>785</c:v>
                      </c:pt>
                      <c:pt idx="3076">
                        <c:v>764</c:v>
                      </c:pt>
                      <c:pt idx="3077">
                        <c:v>765</c:v>
                      </c:pt>
                      <c:pt idx="3078">
                        <c:v>760</c:v>
                      </c:pt>
                      <c:pt idx="3079">
                        <c:v>760</c:v>
                      </c:pt>
                      <c:pt idx="3080">
                        <c:v>754</c:v>
                      </c:pt>
                      <c:pt idx="3081">
                        <c:v>764</c:v>
                      </c:pt>
                      <c:pt idx="3082">
                        <c:v>752</c:v>
                      </c:pt>
                      <c:pt idx="3083">
                        <c:v>774</c:v>
                      </c:pt>
                      <c:pt idx="3084">
                        <c:v>752</c:v>
                      </c:pt>
                      <c:pt idx="3085">
                        <c:v>741</c:v>
                      </c:pt>
                      <c:pt idx="3086">
                        <c:v>796</c:v>
                      </c:pt>
                      <c:pt idx="3087">
                        <c:v>791</c:v>
                      </c:pt>
                      <c:pt idx="3088">
                        <c:v>789</c:v>
                      </c:pt>
                      <c:pt idx="3089">
                        <c:v>812</c:v>
                      </c:pt>
                      <c:pt idx="3090">
                        <c:v>808</c:v>
                      </c:pt>
                      <c:pt idx="3091">
                        <c:v>832</c:v>
                      </c:pt>
                      <c:pt idx="3092">
                        <c:v>820</c:v>
                      </c:pt>
                      <c:pt idx="3093">
                        <c:v>804</c:v>
                      </c:pt>
                      <c:pt idx="3094">
                        <c:v>828</c:v>
                      </c:pt>
                      <c:pt idx="3095">
                        <c:v>856</c:v>
                      </c:pt>
                      <c:pt idx="3096">
                        <c:v>868</c:v>
                      </c:pt>
                      <c:pt idx="3097">
                        <c:v>808</c:v>
                      </c:pt>
                      <c:pt idx="3098">
                        <c:v>824</c:v>
                      </c:pt>
                      <c:pt idx="3099">
                        <c:v>848</c:v>
                      </c:pt>
                      <c:pt idx="3100">
                        <c:v>836</c:v>
                      </c:pt>
                      <c:pt idx="3101">
                        <c:v>812</c:v>
                      </c:pt>
                      <c:pt idx="3102">
                        <c:v>828</c:v>
                      </c:pt>
                      <c:pt idx="3103">
                        <c:v>824</c:v>
                      </c:pt>
                      <c:pt idx="3104">
                        <c:v>792</c:v>
                      </c:pt>
                      <c:pt idx="3105">
                        <c:v>820</c:v>
                      </c:pt>
                      <c:pt idx="3106">
                        <c:v>844</c:v>
                      </c:pt>
                      <c:pt idx="3107">
                        <c:v>868</c:v>
                      </c:pt>
                      <c:pt idx="3108">
                        <c:v>824</c:v>
                      </c:pt>
                      <c:pt idx="3109">
                        <c:v>780</c:v>
                      </c:pt>
                      <c:pt idx="3110">
                        <c:v>480</c:v>
                      </c:pt>
                      <c:pt idx="3111">
                        <c:v>808</c:v>
                      </c:pt>
                      <c:pt idx="3112">
                        <c:v>860</c:v>
                      </c:pt>
                      <c:pt idx="3113">
                        <c:v>788</c:v>
                      </c:pt>
                      <c:pt idx="3114">
                        <c:v>804</c:v>
                      </c:pt>
                      <c:pt idx="3115">
                        <c:v>808</c:v>
                      </c:pt>
                      <c:pt idx="3116">
                        <c:v>804</c:v>
                      </c:pt>
                      <c:pt idx="3117">
                        <c:v>784</c:v>
                      </c:pt>
                      <c:pt idx="3118">
                        <c:v>804</c:v>
                      </c:pt>
                      <c:pt idx="3119">
                        <c:v>808</c:v>
                      </c:pt>
                      <c:pt idx="3120">
                        <c:v>836</c:v>
                      </c:pt>
                      <c:pt idx="3121">
                        <c:v>836</c:v>
                      </c:pt>
                      <c:pt idx="3122">
                        <c:v>876</c:v>
                      </c:pt>
                      <c:pt idx="3123">
                        <c:v>864</c:v>
                      </c:pt>
                      <c:pt idx="3124">
                        <c:v>856</c:v>
                      </c:pt>
                      <c:pt idx="3125">
                        <c:v>824</c:v>
                      </c:pt>
                      <c:pt idx="3126">
                        <c:v>844</c:v>
                      </c:pt>
                      <c:pt idx="3127">
                        <c:v>852</c:v>
                      </c:pt>
                      <c:pt idx="3128">
                        <c:v>828</c:v>
                      </c:pt>
                      <c:pt idx="3129">
                        <c:v>836</c:v>
                      </c:pt>
                      <c:pt idx="3130">
                        <c:v>804</c:v>
                      </c:pt>
                      <c:pt idx="3131">
                        <c:v>728</c:v>
                      </c:pt>
                      <c:pt idx="3132">
                        <c:v>724</c:v>
                      </c:pt>
                      <c:pt idx="3133">
                        <c:v>756</c:v>
                      </c:pt>
                      <c:pt idx="3134">
                        <c:v>776</c:v>
                      </c:pt>
                      <c:pt idx="3135">
                        <c:v>828</c:v>
                      </c:pt>
                      <c:pt idx="3136">
                        <c:v>836</c:v>
                      </c:pt>
                      <c:pt idx="3137">
                        <c:v>800</c:v>
                      </c:pt>
                      <c:pt idx="3138">
                        <c:v>772</c:v>
                      </c:pt>
                      <c:pt idx="3139">
                        <c:v>776</c:v>
                      </c:pt>
                      <c:pt idx="3140">
                        <c:v>794</c:v>
                      </c:pt>
                      <c:pt idx="3141">
                        <c:v>822</c:v>
                      </c:pt>
                      <c:pt idx="3142">
                        <c:v>840</c:v>
                      </c:pt>
                      <c:pt idx="3143">
                        <c:v>861</c:v>
                      </c:pt>
                      <c:pt idx="3144">
                        <c:v>855</c:v>
                      </c:pt>
                      <c:pt idx="3145">
                        <c:v>872</c:v>
                      </c:pt>
                      <c:pt idx="3146">
                        <c:v>896</c:v>
                      </c:pt>
                      <c:pt idx="3147">
                        <c:v>882</c:v>
                      </c:pt>
                      <c:pt idx="3148">
                        <c:v>875</c:v>
                      </c:pt>
                      <c:pt idx="3149">
                        <c:v>874</c:v>
                      </c:pt>
                      <c:pt idx="3150">
                        <c:v>852</c:v>
                      </c:pt>
                      <c:pt idx="3151">
                        <c:v>896</c:v>
                      </c:pt>
                      <c:pt idx="3152">
                        <c:v>920</c:v>
                      </c:pt>
                      <c:pt idx="3153">
                        <c:v>898</c:v>
                      </c:pt>
                      <c:pt idx="3154">
                        <c:v>901</c:v>
                      </c:pt>
                      <c:pt idx="3155">
                        <c:v>892</c:v>
                      </c:pt>
                      <c:pt idx="3156">
                        <c:v>887</c:v>
                      </c:pt>
                      <c:pt idx="3157">
                        <c:v>867</c:v>
                      </c:pt>
                      <c:pt idx="3158">
                        <c:v>854</c:v>
                      </c:pt>
                      <c:pt idx="3159">
                        <c:v>865</c:v>
                      </c:pt>
                      <c:pt idx="3160">
                        <c:v>887</c:v>
                      </c:pt>
                      <c:pt idx="3161">
                        <c:v>901</c:v>
                      </c:pt>
                      <c:pt idx="3162">
                        <c:v>870</c:v>
                      </c:pt>
                      <c:pt idx="3163">
                        <c:v>845</c:v>
                      </c:pt>
                      <c:pt idx="3164">
                        <c:v>888</c:v>
                      </c:pt>
                      <c:pt idx="3165">
                        <c:v>890</c:v>
                      </c:pt>
                      <c:pt idx="3166">
                        <c:v>866</c:v>
                      </c:pt>
                      <c:pt idx="3167">
                        <c:v>850</c:v>
                      </c:pt>
                      <c:pt idx="3168">
                        <c:v>848</c:v>
                      </c:pt>
                      <c:pt idx="3169">
                        <c:v>828</c:v>
                      </c:pt>
                      <c:pt idx="3170">
                        <c:v>808</c:v>
                      </c:pt>
                      <c:pt idx="3171">
                        <c:v>816</c:v>
                      </c:pt>
                      <c:pt idx="3172">
                        <c:v>808</c:v>
                      </c:pt>
                      <c:pt idx="3173">
                        <c:v>832</c:v>
                      </c:pt>
                      <c:pt idx="3174">
                        <c:v>860</c:v>
                      </c:pt>
                      <c:pt idx="3175">
                        <c:v>884</c:v>
                      </c:pt>
                      <c:pt idx="3176">
                        <c:v>860</c:v>
                      </c:pt>
                      <c:pt idx="3177">
                        <c:v>900</c:v>
                      </c:pt>
                      <c:pt idx="3178">
                        <c:v>888</c:v>
                      </c:pt>
                      <c:pt idx="3179">
                        <c:v>848</c:v>
                      </c:pt>
                      <c:pt idx="3180">
                        <c:v>828</c:v>
                      </c:pt>
                      <c:pt idx="3181">
                        <c:v>780</c:v>
                      </c:pt>
                      <c:pt idx="3182">
                        <c:v>800</c:v>
                      </c:pt>
                      <c:pt idx="3183">
                        <c:v>796</c:v>
                      </c:pt>
                      <c:pt idx="3184">
                        <c:v>760</c:v>
                      </c:pt>
                      <c:pt idx="3185">
                        <c:v>788</c:v>
                      </c:pt>
                      <c:pt idx="3186">
                        <c:v>868</c:v>
                      </c:pt>
                      <c:pt idx="3187">
                        <c:v>888</c:v>
                      </c:pt>
                      <c:pt idx="3188">
                        <c:v>856</c:v>
                      </c:pt>
                      <c:pt idx="3189">
                        <c:v>860</c:v>
                      </c:pt>
                      <c:pt idx="3190">
                        <c:v>848</c:v>
                      </c:pt>
                      <c:pt idx="3191">
                        <c:v>860</c:v>
                      </c:pt>
                      <c:pt idx="3192">
                        <c:v>900</c:v>
                      </c:pt>
                      <c:pt idx="3193">
                        <c:v>880</c:v>
                      </c:pt>
                      <c:pt idx="3194">
                        <c:v>876</c:v>
                      </c:pt>
                      <c:pt idx="3195">
                        <c:v>864</c:v>
                      </c:pt>
                      <c:pt idx="3196">
                        <c:v>876</c:v>
                      </c:pt>
                      <c:pt idx="3197">
                        <c:v>892</c:v>
                      </c:pt>
                      <c:pt idx="3198">
                        <c:v>864</c:v>
                      </c:pt>
                      <c:pt idx="3199">
                        <c:v>832</c:v>
                      </c:pt>
                      <c:pt idx="3200">
                        <c:v>844</c:v>
                      </c:pt>
                      <c:pt idx="3201">
                        <c:v>828</c:v>
                      </c:pt>
                      <c:pt idx="3202">
                        <c:v>752</c:v>
                      </c:pt>
                      <c:pt idx="3203">
                        <c:v>788</c:v>
                      </c:pt>
                      <c:pt idx="3204">
                        <c:v>824</c:v>
                      </c:pt>
                      <c:pt idx="3205">
                        <c:v>784</c:v>
                      </c:pt>
                      <c:pt idx="3206">
                        <c:v>816</c:v>
                      </c:pt>
                      <c:pt idx="3207">
                        <c:v>848</c:v>
                      </c:pt>
                      <c:pt idx="3208">
                        <c:v>876</c:v>
                      </c:pt>
                      <c:pt idx="3209">
                        <c:v>820</c:v>
                      </c:pt>
                      <c:pt idx="3210">
                        <c:v>828</c:v>
                      </c:pt>
                      <c:pt idx="3211">
                        <c:v>888</c:v>
                      </c:pt>
                      <c:pt idx="3212">
                        <c:v>892</c:v>
                      </c:pt>
                      <c:pt idx="3213">
                        <c:v>820</c:v>
                      </c:pt>
                      <c:pt idx="3214">
                        <c:v>848</c:v>
                      </c:pt>
                      <c:pt idx="3215">
                        <c:v>860</c:v>
                      </c:pt>
                      <c:pt idx="3216">
                        <c:v>868</c:v>
                      </c:pt>
                      <c:pt idx="3217">
                        <c:v>848</c:v>
                      </c:pt>
                      <c:pt idx="3218">
                        <c:v>812</c:v>
                      </c:pt>
                      <c:pt idx="3219">
                        <c:v>824</c:v>
                      </c:pt>
                      <c:pt idx="3220">
                        <c:v>856</c:v>
                      </c:pt>
                      <c:pt idx="3221">
                        <c:v>836</c:v>
                      </c:pt>
                      <c:pt idx="3222">
                        <c:v>840</c:v>
                      </c:pt>
                      <c:pt idx="3223">
                        <c:v>888</c:v>
                      </c:pt>
                      <c:pt idx="3224">
                        <c:v>824</c:v>
                      </c:pt>
                      <c:pt idx="3225">
                        <c:v>828</c:v>
                      </c:pt>
                      <c:pt idx="3226">
                        <c:v>824</c:v>
                      </c:pt>
                      <c:pt idx="3227">
                        <c:v>840</c:v>
                      </c:pt>
                      <c:pt idx="3228">
                        <c:v>804</c:v>
                      </c:pt>
                      <c:pt idx="3229">
                        <c:v>836</c:v>
                      </c:pt>
                      <c:pt idx="3230">
                        <c:v>832</c:v>
                      </c:pt>
                      <c:pt idx="3231">
                        <c:v>836</c:v>
                      </c:pt>
                      <c:pt idx="3232">
                        <c:v>812</c:v>
                      </c:pt>
                      <c:pt idx="3233">
                        <c:v>816</c:v>
                      </c:pt>
                      <c:pt idx="3234">
                        <c:v>820</c:v>
                      </c:pt>
                      <c:pt idx="3235">
                        <c:v>840</c:v>
                      </c:pt>
                      <c:pt idx="3236">
                        <c:v>808</c:v>
                      </c:pt>
                      <c:pt idx="3237">
                        <c:v>816</c:v>
                      </c:pt>
                      <c:pt idx="3238">
                        <c:v>832</c:v>
                      </c:pt>
                      <c:pt idx="3239">
                        <c:v>872</c:v>
                      </c:pt>
                      <c:pt idx="3240">
                        <c:v>844</c:v>
                      </c:pt>
                      <c:pt idx="3241">
                        <c:v>824</c:v>
                      </c:pt>
                      <c:pt idx="3242">
                        <c:v>840</c:v>
                      </c:pt>
                      <c:pt idx="3243">
                        <c:v>828</c:v>
                      </c:pt>
                      <c:pt idx="3244">
                        <c:v>808</c:v>
                      </c:pt>
                      <c:pt idx="3245">
                        <c:v>836</c:v>
                      </c:pt>
                      <c:pt idx="3246">
                        <c:v>848</c:v>
                      </c:pt>
                      <c:pt idx="3247">
                        <c:v>888</c:v>
                      </c:pt>
                      <c:pt idx="3248">
                        <c:v>864</c:v>
                      </c:pt>
                      <c:pt idx="3249">
                        <c:v>900</c:v>
                      </c:pt>
                      <c:pt idx="3250">
                        <c:v>900</c:v>
                      </c:pt>
                      <c:pt idx="3251">
                        <c:v>912</c:v>
                      </c:pt>
                      <c:pt idx="3252">
                        <c:v>856</c:v>
                      </c:pt>
                      <c:pt idx="3253">
                        <c:v>828</c:v>
                      </c:pt>
                      <c:pt idx="3254">
                        <c:v>832</c:v>
                      </c:pt>
                      <c:pt idx="3255">
                        <c:v>848</c:v>
                      </c:pt>
                      <c:pt idx="3256">
                        <c:v>808</c:v>
                      </c:pt>
                      <c:pt idx="3257">
                        <c:v>804</c:v>
                      </c:pt>
                      <c:pt idx="3258">
                        <c:v>808</c:v>
                      </c:pt>
                      <c:pt idx="3259">
                        <c:v>800</c:v>
                      </c:pt>
                      <c:pt idx="3260">
                        <c:v>764</c:v>
                      </c:pt>
                      <c:pt idx="3261">
                        <c:v>748</c:v>
                      </c:pt>
                      <c:pt idx="3262">
                        <c:v>744</c:v>
                      </c:pt>
                      <c:pt idx="3263">
                        <c:v>740</c:v>
                      </c:pt>
                      <c:pt idx="3264">
                        <c:v>740</c:v>
                      </c:pt>
                      <c:pt idx="3265">
                        <c:v>768</c:v>
                      </c:pt>
                      <c:pt idx="3266">
                        <c:v>800</c:v>
                      </c:pt>
                      <c:pt idx="3267">
                        <c:v>800</c:v>
                      </c:pt>
                      <c:pt idx="3268">
                        <c:v>792</c:v>
                      </c:pt>
                      <c:pt idx="3269">
                        <c:v>796</c:v>
                      </c:pt>
                      <c:pt idx="3270">
                        <c:v>764</c:v>
                      </c:pt>
                      <c:pt idx="3271">
                        <c:v>792</c:v>
                      </c:pt>
                      <c:pt idx="3272">
                        <c:v>812</c:v>
                      </c:pt>
                      <c:pt idx="3273">
                        <c:v>784</c:v>
                      </c:pt>
                      <c:pt idx="3274">
                        <c:v>808</c:v>
                      </c:pt>
                      <c:pt idx="3275">
                        <c:v>840</c:v>
                      </c:pt>
                      <c:pt idx="3276">
                        <c:v>868</c:v>
                      </c:pt>
                      <c:pt idx="3277">
                        <c:v>804</c:v>
                      </c:pt>
                      <c:pt idx="3278">
                        <c:v>824</c:v>
                      </c:pt>
                      <c:pt idx="3279">
                        <c:v>828</c:v>
                      </c:pt>
                      <c:pt idx="3280">
                        <c:v>816</c:v>
                      </c:pt>
                      <c:pt idx="3281">
                        <c:v>744</c:v>
                      </c:pt>
                      <c:pt idx="3282">
                        <c:v>732</c:v>
                      </c:pt>
                      <c:pt idx="3283">
                        <c:v>748</c:v>
                      </c:pt>
                      <c:pt idx="3284">
                        <c:v>788</c:v>
                      </c:pt>
                      <c:pt idx="3285">
                        <c:v>844</c:v>
                      </c:pt>
                      <c:pt idx="3286">
                        <c:v>904</c:v>
                      </c:pt>
                      <c:pt idx="3287">
                        <c:v>960</c:v>
                      </c:pt>
                      <c:pt idx="3288">
                        <c:v>996</c:v>
                      </c:pt>
                      <c:pt idx="3289">
                        <c:v>956</c:v>
                      </c:pt>
                      <c:pt idx="3290">
                        <c:v>928</c:v>
                      </c:pt>
                      <c:pt idx="3291">
                        <c:v>920</c:v>
                      </c:pt>
                      <c:pt idx="3292">
                        <c:v>872</c:v>
                      </c:pt>
                      <c:pt idx="3293">
                        <c:v>792</c:v>
                      </c:pt>
                      <c:pt idx="3294">
                        <c:v>844</c:v>
                      </c:pt>
                      <c:pt idx="3295">
                        <c:v>888</c:v>
                      </c:pt>
                      <c:pt idx="3296">
                        <c:v>904</c:v>
                      </c:pt>
                      <c:pt idx="3297">
                        <c:v>884</c:v>
                      </c:pt>
                      <c:pt idx="3298">
                        <c:v>896</c:v>
                      </c:pt>
                      <c:pt idx="3299">
                        <c:v>908</c:v>
                      </c:pt>
                      <c:pt idx="3300">
                        <c:v>864</c:v>
                      </c:pt>
                      <c:pt idx="3301">
                        <c:v>860</c:v>
                      </c:pt>
                      <c:pt idx="3302">
                        <c:v>860</c:v>
                      </c:pt>
                      <c:pt idx="3303">
                        <c:v>888</c:v>
                      </c:pt>
                      <c:pt idx="3304">
                        <c:v>860</c:v>
                      </c:pt>
                      <c:pt idx="3305">
                        <c:v>868</c:v>
                      </c:pt>
                      <c:pt idx="3306">
                        <c:v>880</c:v>
                      </c:pt>
                      <c:pt idx="3307">
                        <c:v>900</c:v>
                      </c:pt>
                      <c:pt idx="3308">
                        <c:v>848</c:v>
                      </c:pt>
                      <c:pt idx="3309">
                        <c:v>688</c:v>
                      </c:pt>
                      <c:pt idx="3310">
                        <c:v>736</c:v>
                      </c:pt>
                      <c:pt idx="3311">
                        <c:v>720</c:v>
                      </c:pt>
                      <c:pt idx="3312">
                        <c:v>632</c:v>
                      </c:pt>
                      <c:pt idx="3313">
                        <c:v>560</c:v>
                      </c:pt>
                      <c:pt idx="3314">
                        <c:v>552</c:v>
                      </c:pt>
                      <c:pt idx="3315">
                        <c:v>544</c:v>
                      </c:pt>
                      <c:pt idx="3316">
                        <c:v>648</c:v>
                      </c:pt>
                      <c:pt idx="3317">
                        <c:v>688</c:v>
                      </c:pt>
                      <c:pt idx="3318">
                        <c:v>732</c:v>
                      </c:pt>
                      <c:pt idx="3319">
                        <c:v>816</c:v>
                      </c:pt>
                      <c:pt idx="3320">
                        <c:v>776</c:v>
                      </c:pt>
                      <c:pt idx="3321">
                        <c:v>756</c:v>
                      </c:pt>
                      <c:pt idx="3322">
                        <c:v>644</c:v>
                      </c:pt>
                      <c:pt idx="3323">
                        <c:v>644</c:v>
                      </c:pt>
                      <c:pt idx="3324">
                        <c:v>704</c:v>
                      </c:pt>
                      <c:pt idx="3325">
                        <c:v>728</c:v>
                      </c:pt>
                      <c:pt idx="3326">
                        <c:v>768</c:v>
                      </c:pt>
                      <c:pt idx="3327">
                        <c:v>768</c:v>
                      </c:pt>
                      <c:pt idx="3328">
                        <c:v>740</c:v>
                      </c:pt>
                      <c:pt idx="3329">
                        <c:v>724</c:v>
                      </c:pt>
                      <c:pt idx="3330">
                        <c:v>716</c:v>
                      </c:pt>
                      <c:pt idx="3331">
                        <c:v>704</c:v>
                      </c:pt>
                      <c:pt idx="3332">
                        <c:v>692</c:v>
                      </c:pt>
                      <c:pt idx="3333">
                        <c:v>692</c:v>
                      </c:pt>
                      <c:pt idx="3334">
                        <c:v>676</c:v>
                      </c:pt>
                      <c:pt idx="3335">
                        <c:v>680</c:v>
                      </c:pt>
                      <c:pt idx="3336">
                        <c:v>772</c:v>
                      </c:pt>
                      <c:pt idx="3337">
                        <c:v>740</c:v>
                      </c:pt>
                      <c:pt idx="3338">
                        <c:v>700</c:v>
                      </c:pt>
                      <c:pt idx="3339">
                        <c:v>660</c:v>
                      </c:pt>
                      <c:pt idx="3340">
                        <c:v>676</c:v>
                      </c:pt>
                      <c:pt idx="3341">
                        <c:v>696</c:v>
                      </c:pt>
                      <c:pt idx="3342">
                        <c:v>720</c:v>
                      </c:pt>
                      <c:pt idx="3343">
                        <c:v>704</c:v>
                      </c:pt>
                      <c:pt idx="3344">
                        <c:v>688</c:v>
                      </c:pt>
                      <c:pt idx="3345">
                        <c:v>680</c:v>
                      </c:pt>
                      <c:pt idx="3346">
                        <c:v>732</c:v>
                      </c:pt>
                      <c:pt idx="3347">
                        <c:v>712</c:v>
                      </c:pt>
                      <c:pt idx="3348">
                        <c:v>724</c:v>
                      </c:pt>
                      <c:pt idx="3349">
                        <c:v>776</c:v>
                      </c:pt>
                      <c:pt idx="3350">
                        <c:v>732</c:v>
                      </c:pt>
                      <c:pt idx="3351">
                        <c:v>704</c:v>
                      </c:pt>
                      <c:pt idx="3352">
                        <c:v>704</c:v>
                      </c:pt>
                      <c:pt idx="3353">
                        <c:v>688</c:v>
                      </c:pt>
                      <c:pt idx="3354">
                        <c:v>656</c:v>
                      </c:pt>
                      <c:pt idx="3355">
                        <c:v>676</c:v>
                      </c:pt>
                      <c:pt idx="3356">
                        <c:v>884</c:v>
                      </c:pt>
                      <c:pt idx="3357">
                        <c:v>824</c:v>
                      </c:pt>
                      <c:pt idx="3358">
                        <c:v>756</c:v>
                      </c:pt>
                      <c:pt idx="3359">
                        <c:v>656</c:v>
                      </c:pt>
                      <c:pt idx="3360">
                        <c:v>648</c:v>
                      </c:pt>
                      <c:pt idx="3361">
                        <c:v>664</c:v>
                      </c:pt>
                      <c:pt idx="3362">
                        <c:v>716</c:v>
                      </c:pt>
                      <c:pt idx="3363">
                        <c:v>736</c:v>
                      </c:pt>
                      <c:pt idx="3364">
                        <c:v>748</c:v>
                      </c:pt>
                      <c:pt idx="3365">
                        <c:v>768</c:v>
                      </c:pt>
                      <c:pt idx="3366">
                        <c:v>784</c:v>
                      </c:pt>
                      <c:pt idx="3367">
                        <c:v>712</c:v>
                      </c:pt>
                      <c:pt idx="3368">
                        <c:v>692</c:v>
                      </c:pt>
                      <c:pt idx="3369">
                        <c:v>684</c:v>
                      </c:pt>
                      <c:pt idx="3370">
                        <c:v>692</c:v>
                      </c:pt>
                      <c:pt idx="3371">
                        <c:v>696</c:v>
                      </c:pt>
                      <c:pt idx="3372">
                        <c:v>736</c:v>
                      </c:pt>
                      <c:pt idx="3373">
                        <c:v>724</c:v>
                      </c:pt>
                      <c:pt idx="3374">
                        <c:v>696</c:v>
                      </c:pt>
                      <c:pt idx="3375">
                        <c:v>688</c:v>
                      </c:pt>
                      <c:pt idx="3376">
                        <c:v>636</c:v>
                      </c:pt>
                      <c:pt idx="3377">
                        <c:v>616</c:v>
                      </c:pt>
                      <c:pt idx="3378">
                        <c:v>592</c:v>
                      </c:pt>
                      <c:pt idx="3379">
                        <c:v>568</c:v>
                      </c:pt>
                      <c:pt idx="3380">
                        <c:v>572</c:v>
                      </c:pt>
                      <c:pt idx="3381">
                        <c:v>632</c:v>
                      </c:pt>
                      <c:pt idx="3382">
                        <c:v>704</c:v>
                      </c:pt>
                      <c:pt idx="3383">
                        <c:v>752</c:v>
                      </c:pt>
                      <c:pt idx="3384">
                        <c:v>744</c:v>
                      </c:pt>
                      <c:pt idx="3385">
                        <c:v>660</c:v>
                      </c:pt>
                      <c:pt idx="3386">
                        <c:v>616</c:v>
                      </c:pt>
                      <c:pt idx="3387">
                        <c:v>652</c:v>
                      </c:pt>
                      <c:pt idx="3388">
                        <c:v>700</c:v>
                      </c:pt>
                      <c:pt idx="3389">
                        <c:v>740</c:v>
                      </c:pt>
                      <c:pt idx="3390">
                        <c:v>760</c:v>
                      </c:pt>
                      <c:pt idx="3391">
                        <c:v>832</c:v>
                      </c:pt>
                      <c:pt idx="3392">
                        <c:v>804</c:v>
                      </c:pt>
                      <c:pt idx="3393">
                        <c:v>712</c:v>
                      </c:pt>
                      <c:pt idx="3394">
                        <c:v>708</c:v>
                      </c:pt>
                      <c:pt idx="3395">
                        <c:v>680</c:v>
                      </c:pt>
                      <c:pt idx="3396">
                        <c:v>668</c:v>
                      </c:pt>
                      <c:pt idx="3397">
                        <c:v>696</c:v>
                      </c:pt>
                      <c:pt idx="3398">
                        <c:v>800</c:v>
                      </c:pt>
                      <c:pt idx="3399">
                        <c:v>776</c:v>
                      </c:pt>
                      <c:pt idx="3400">
                        <c:v>768</c:v>
                      </c:pt>
                      <c:pt idx="3401">
                        <c:v>756</c:v>
                      </c:pt>
                      <c:pt idx="3402">
                        <c:v>708</c:v>
                      </c:pt>
                      <c:pt idx="3403">
                        <c:v>672</c:v>
                      </c:pt>
                      <c:pt idx="3404">
                        <c:v>724</c:v>
                      </c:pt>
                      <c:pt idx="3405">
                        <c:v>700</c:v>
                      </c:pt>
                      <c:pt idx="3406">
                        <c:v>756</c:v>
                      </c:pt>
                      <c:pt idx="3407">
                        <c:v>840</c:v>
                      </c:pt>
                      <c:pt idx="3408">
                        <c:v>804</c:v>
                      </c:pt>
                      <c:pt idx="3409">
                        <c:v>740</c:v>
                      </c:pt>
                      <c:pt idx="3410">
                        <c:v>700</c:v>
                      </c:pt>
                      <c:pt idx="3411">
                        <c:v>684</c:v>
                      </c:pt>
                      <c:pt idx="3412">
                        <c:v>700</c:v>
                      </c:pt>
                      <c:pt idx="3413">
                        <c:v>704</c:v>
                      </c:pt>
                      <c:pt idx="3414">
                        <c:v>700</c:v>
                      </c:pt>
                      <c:pt idx="3415">
                        <c:v>648</c:v>
                      </c:pt>
                      <c:pt idx="3416">
                        <c:v>584</c:v>
                      </c:pt>
                      <c:pt idx="3417">
                        <c:v>592</c:v>
                      </c:pt>
                      <c:pt idx="3418">
                        <c:v>608</c:v>
                      </c:pt>
                      <c:pt idx="3419">
                        <c:v>636</c:v>
                      </c:pt>
                      <c:pt idx="3420">
                        <c:v>660</c:v>
                      </c:pt>
                      <c:pt idx="3421">
                        <c:v>680</c:v>
                      </c:pt>
                      <c:pt idx="3422">
                        <c:v>692</c:v>
                      </c:pt>
                      <c:pt idx="3423">
                        <c:v>724</c:v>
                      </c:pt>
                      <c:pt idx="3424">
                        <c:v>672</c:v>
                      </c:pt>
                      <c:pt idx="3425">
                        <c:v>640</c:v>
                      </c:pt>
                      <c:pt idx="3426">
                        <c:v>632</c:v>
                      </c:pt>
                      <c:pt idx="3427">
                        <c:v>580</c:v>
                      </c:pt>
                      <c:pt idx="3428">
                        <c:v>584</c:v>
                      </c:pt>
                      <c:pt idx="3429">
                        <c:v>616</c:v>
                      </c:pt>
                      <c:pt idx="3430">
                        <c:v>736</c:v>
                      </c:pt>
                      <c:pt idx="3431">
                        <c:v>744</c:v>
                      </c:pt>
                      <c:pt idx="3432">
                        <c:v>724</c:v>
                      </c:pt>
                      <c:pt idx="3433">
                        <c:v>688</c:v>
                      </c:pt>
                      <c:pt idx="3434">
                        <c:v>696</c:v>
                      </c:pt>
                      <c:pt idx="3435">
                        <c:v>696</c:v>
                      </c:pt>
                      <c:pt idx="3436">
                        <c:v>692</c:v>
                      </c:pt>
                      <c:pt idx="3437">
                        <c:v>780</c:v>
                      </c:pt>
                      <c:pt idx="3438">
                        <c:v>812</c:v>
                      </c:pt>
                      <c:pt idx="3439">
                        <c:v>764</c:v>
                      </c:pt>
                      <c:pt idx="3440">
                        <c:v>740</c:v>
                      </c:pt>
                      <c:pt idx="3441">
                        <c:v>724</c:v>
                      </c:pt>
                      <c:pt idx="3442">
                        <c:v>716</c:v>
                      </c:pt>
                      <c:pt idx="3443">
                        <c:v>692</c:v>
                      </c:pt>
                      <c:pt idx="3444">
                        <c:v>800</c:v>
                      </c:pt>
                      <c:pt idx="3445">
                        <c:v>808</c:v>
                      </c:pt>
                      <c:pt idx="3446">
                        <c:v>736</c:v>
                      </c:pt>
                      <c:pt idx="3447">
                        <c:v>740</c:v>
                      </c:pt>
                      <c:pt idx="3448">
                        <c:v>768</c:v>
                      </c:pt>
                      <c:pt idx="3449">
                        <c:v>696</c:v>
                      </c:pt>
                      <c:pt idx="3450">
                        <c:v>672</c:v>
                      </c:pt>
                      <c:pt idx="3451">
                        <c:v>840</c:v>
                      </c:pt>
                      <c:pt idx="3452">
                        <c:v>736</c:v>
                      </c:pt>
                      <c:pt idx="3453">
                        <c:v>672</c:v>
                      </c:pt>
                      <c:pt idx="3454">
                        <c:v>600</c:v>
                      </c:pt>
                      <c:pt idx="3455">
                        <c:v>636</c:v>
                      </c:pt>
                      <c:pt idx="3456">
                        <c:v>596</c:v>
                      </c:pt>
                      <c:pt idx="3457">
                        <c:v>600</c:v>
                      </c:pt>
                      <c:pt idx="3458">
                        <c:v>608</c:v>
                      </c:pt>
                      <c:pt idx="3459">
                        <c:v>656</c:v>
                      </c:pt>
                      <c:pt idx="3460">
                        <c:v>692</c:v>
                      </c:pt>
                      <c:pt idx="3461">
                        <c:v>744</c:v>
                      </c:pt>
                      <c:pt idx="3462">
                        <c:v>736</c:v>
                      </c:pt>
                      <c:pt idx="3463">
                        <c:v>724</c:v>
                      </c:pt>
                      <c:pt idx="3464">
                        <c:v>664</c:v>
                      </c:pt>
                      <c:pt idx="3465">
                        <c:v>624</c:v>
                      </c:pt>
                      <c:pt idx="3466">
                        <c:v>596</c:v>
                      </c:pt>
                      <c:pt idx="3467">
                        <c:v>620</c:v>
                      </c:pt>
                      <c:pt idx="3468">
                        <c:v>612</c:v>
                      </c:pt>
                      <c:pt idx="3469">
                        <c:v>592</c:v>
                      </c:pt>
                      <c:pt idx="3470">
                        <c:v>572</c:v>
                      </c:pt>
                      <c:pt idx="3471">
                        <c:v>596</c:v>
                      </c:pt>
                      <c:pt idx="3472">
                        <c:v>612</c:v>
                      </c:pt>
                      <c:pt idx="3473">
                        <c:v>616</c:v>
                      </c:pt>
                      <c:pt idx="3474">
                        <c:v>648</c:v>
                      </c:pt>
                      <c:pt idx="3475">
                        <c:v>640</c:v>
                      </c:pt>
                      <c:pt idx="3476">
                        <c:v>624</c:v>
                      </c:pt>
                      <c:pt idx="3477">
                        <c:v>608</c:v>
                      </c:pt>
                      <c:pt idx="3478">
                        <c:v>600</c:v>
                      </c:pt>
                      <c:pt idx="3479">
                        <c:v>628</c:v>
                      </c:pt>
                      <c:pt idx="3480">
                        <c:v>684</c:v>
                      </c:pt>
                      <c:pt idx="3481">
                        <c:v>684</c:v>
                      </c:pt>
                      <c:pt idx="3482">
                        <c:v>632</c:v>
                      </c:pt>
                      <c:pt idx="3483">
                        <c:v>676</c:v>
                      </c:pt>
                      <c:pt idx="3484">
                        <c:v>628</c:v>
                      </c:pt>
                      <c:pt idx="3485">
                        <c:v>580</c:v>
                      </c:pt>
                      <c:pt idx="3486">
                        <c:v>560</c:v>
                      </c:pt>
                      <c:pt idx="3487">
                        <c:v>540</c:v>
                      </c:pt>
                      <c:pt idx="3488">
                        <c:v>532</c:v>
                      </c:pt>
                      <c:pt idx="3489">
                        <c:v>548</c:v>
                      </c:pt>
                      <c:pt idx="3490">
                        <c:v>536</c:v>
                      </c:pt>
                      <c:pt idx="3491">
                        <c:v>540</c:v>
                      </c:pt>
                      <c:pt idx="3492">
                        <c:v>568</c:v>
                      </c:pt>
                      <c:pt idx="3493">
                        <c:v>564</c:v>
                      </c:pt>
                      <c:pt idx="3494">
                        <c:v>624</c:v>
                      </c:pt>
                      <c:pt idx="3495">
                        <c:v>696</c:v>
                      </c:pt>
                      <c:pt idx="3496">
                        <c:v>796</c:v>
                      </c:pt>
                      <c:pt idx="3497">
                        <c:v>756</c:v>
                      </c:pt>
                      <c:pt idx="3498">
                        <c:v>760</c:v>
                      </c:pt>
                      <c:pt idx="3499">
                        <c:v>748</c:v>
                      </c:pt>
                      <c:pt idx="3500">
                        <c:v>660</c:v>
                      </c:pt>
                      <c:pt idx="3501">
                        <c:v>580</c:v>
                      </c:pt>
                      <c:pt idx="3502">
                        <c:v>560</c:v>
                      </c:pt>
                      <c:pt idx="3503">
                        <c:v>584</c:v>
                      </c:pt>
                      <c:pt idx="3504">
                        <c:v>648</c:v>
                      </c:pt>
                      <c:pt idx="3505">
                        <c:v>656</c:v>
                      </c:pt>
                      <c:pt idx="3506">
                        <c:v>684</c:v>
                      </c:pt>
                      <c:pt idx="3507">
                        <c:v>676</c:v>
                      </c:pt>
                      <c:pt idx="3508">
                        <c:v>600</c:v>
                      </c:pt>
                      <c:pt idx="3509">
                        <c:v>556</c:v>
                      </c:pt>
                      <c:pt idx="3510">
                        <c:v>604</c:v>
                      </c:pt>
                      <c:pt idx="3511">
                        <c:v>636</c:v>
                      </c:pt>
                      <c:pt idx="3512">
                        <c:v>644</c:v>
                      </c:pt>
                      <c:pt idx="3513">
                        <c:v>656</c:v>
                      </c:pt>
                      <c:pt idx="3514">
                        <c:v>624</c:v>
                      </c:pt>
                      <c:pt idx="3515">
                        <c:v>624</c:v>
                      </c:pt>
                      <c:pt idx="3516">
                        <c:v>592</c:v>
                      </c:pt>
                      <c:pt idx="3517">
                        <c:v>556</c:v>
                      </c:pt>
                      <c:pt idx="3518">
                        <c:v>544</c:v>
                      </c:pt>
                      <c:pt idx="3519">
                        <c:v>528</c:v>
                      </c:pt>
                      <c:pt idx="3520">
                        <c:v>520</c:v>
                      </c:pt>
                      <c:pt idx="3521">
                        <c:v>624</c:v>
                      </c:pt>
                      <c:pt idx="3522">
                        <c:v>712</c:v>
                      </c:pt>
                      <c:pt idx="3523">
                        <c:v>796</c:v>
                      </c:pt>
                      <c:pt idx="3524">
                        <c:v>812</c:v>
                      </c:pt>
                      <c:pt idx="3525">
                        <c:v>796</c:v>
                      </c:pt>
                      <c:pt idx="3526">
                        <c:v>724</c:v>
                      </c:pt>
                      <c:pt idx="3527">
                        <c:v>620</c:v>
                      </c:pt>
                      <c:pt idx="3528">
                        <c:v>624</c:v>
                      </c:pt>
                      <c:pt idx="3529">
                        <c:v>828</c:v>
                      </c:pt>
                      <c:pt idx="3530">
                        <c:v>880</c:v>
                      </c:pt>
                      <c:pt idx="3531">
                        <c:v>872</c:v>
                      </c:pt>
                      <c:pt idx="3532">
                        <c:v>872</c:v>
                      </c:pt>
                      <c:pt idx="3533">
                        <c:v>848</c:v>
                      </c:pt>
                      <c:pt idx="3534">
                        <c:v>752</c:v>
                      </c:pt>
                      <c:pt idx="3535">
                        <c:v>696</c:v>
                      </c:pt>
                      <c:pt idx="3536">
                        <c:v>676</c:v>
                      </c:pt>
                      <c:pt idx="3537">
                        <c:v>716</c:v>
                      </c:pt>
                      <c:pt idx="3538">
                        <c:v>736</c:v>
                      </c:pt>
                      <c:pt idx="3539">
                        <c:v>732</c:v>
                      </c:pt>
                      <c:pt idx="3540">
                        <c:v>780</c:v>
                      </c:pt>
                      <c:pt idx="3541">
                        <c:v>792</c:v>
                      </c:pt>
                      <c:pt idx="3542">
                        <c:v>780</c:v>
                      </c:pt>
                      <c:pt idx="3543">
                        <c:v>696</c:v>
                      </c:pt>
                      <c:pt idx="3544">
                        <c:v>600</c:v>
                      </c:pt>
                      <c:pt idx="3545">
                        <c:v>576</c:v>
                      </c:pt>
                      <c:pt idx="3546">
                        <c:v>580</c:v>
                      </c:pt>
                      <c:pt idx="3547">
                        <c:v>640</c:v>
                      </c:pt>
                      <c:pt idx="3548">
                        <c:v>720</c:v>
                      </c:pt>
                      <c:pt idx="3549">
                        <c:v>852</c:v>
                      </c:pt>
                      <c:pt idx="3550">
                        <c:v>856</c:v>
                      </c:pt>
                      <c:pt idx="3551">
                        <c:v>824</c:v>
                      </c:pt>
                      <c:pt idx="3552">
                        <c:v>796</c:v>
                      </c:pt>
                      <c:pt idx="3553">
                        <c:v>724</c:v>
                      </c:pt>
                      <c:pt idx="3554">
                        <c:v>672</c:v>
                      </c:pt>
                      <c:pt idx="3555">
                        <c:v>656</c:v>
                      </c:pt>
                      <c:pt idx="3556">
                        <c:v>656</c:v>
                      </c:pt>
                      <c:pt idx="3557">
                        <c:v>680</c:v>
                      </c:pt>
                      <c:pt idx="3558">
                        <c:v>716</c:v>
                      </c:pt>
                      <c:pt idx="3559">
                        <c:v>700</c:v>
                      </c:pt>
                      <c:pt idx="3560">
                        <c:v>696</c:v>
                      </c:pt>
                      <c:pt idx="3561">
                        <c:v>732</c:v>
                      </c:pt>
                      <c:pt idx="3562">
                        <c:v>704</c:v>
                      </c:pt>
                      <c:pt idx="3563">
                        <c:v>636</c:v>
                      </c:pt>
                      <c:pt idx="3564">
                        <c:v>608</c:v>
                      </c:pt>
                      <c:pt idx="3565">
                        <c:v>604</c:v>
                      </c:pt>
                      <c:pt idx="3566">
                        <c:v>644</c:v>
                      </c:pt>
                      <c:pt idx="3567">
                        <c:v>736</c:v>
                      </c:pt>
                      <c:pt idx="3568">
                        <c:v>728</c:v>
                      </c:pt>
                      <c:pt idx="3569">
                        <c:v>728</c:v>
                      </c:pt>
                      <c:pt idx="3570">
                        <c:v>700</c:v>
                      </c:pt>
                      <c:pt idx="3571">
                        <c:v>656</c:v>
                      </c:pt>
                      <c:pt idx="3572">
                        <c:v>628</c:v>
                      </c:pt>
                      <c:pt idx="3573">
                        <c:v>624</c:v>
                      </c:pt>
                      <c:pt idx="3574">
                        <c:v>640</c:v>
                      </c:pt>
                      <c:pt idx="3575">
                        <c:v>700</c:v>
                      </c:pt>
                      <c:pt idx="3576">
                        <c:v>684</c:v>
                      </c:pt>
                      <c:pt idx="3577">
                        <c:v>664</c:v>
                      </c:pt>
                      <c:pt idx="3578">
                        <c:v>668</c:v>
                      </c:pt>
                      <c:pt idx="3579">
                        <c:v>604</c:v>
                      </c:pt>
                      <c:pt idx="3580">
                        <c:v>576</c:v>
                      </c:pt>
                      <c:pt idx="3581">
                        <c:v>584</c:v>
                      </c:pt>
                      <c:pt idx="3582">
                        <c:v>556</c:v>
                      </c:pt>
                      <c:pt idx="3583">
                        <c:v>560</c:v>
                      </c:pt>
                      <c:pt idx="3584">
                        <c:v>576</c:v>
                      </c:pt>
                      <c:pt idx="3585">
                        <c:v>588</c:v>
                      </c:pt>
                      <c:pt idx="3586">
                        <c:v>612</c:v>
                      </c:pt>
                      <c:pt idx="3587">
                        <c:v>624</c:v>
                      </c:pt>
                      <c:pt idx="3588">
                        <c:v>644</c:v>
                      </c:pt>
                      <c:pt idx="3589">
                        <c:v>700</c:v>
                      </c:pt>
                      <c:pt idx="3590">
                        <c:v>716</c:v>
                      </c:pt>
                      <c:pt idx="3591">
                        <c:v>708</c:v>
                      </c:pt>
                      <c:pt idx="3592">
                        <c:v>636</c:v>
                      </c:pt>
                      <c:pt idx="3593">
                        <c:v>584</c:v>
                      </c:pt>
                      <c:pt idx="3594">
                        <c:v>604</c:v>
                      </c:pt>
                      <c:pt idx="3595">
                        <c:v>624</c:v>
                      </c:pt>
                      <c:pt idx="3596">
                        <c:v>608</c:v>
                      </c:pt>
                      <c:pt idx="3597">
                        <c:v>628</c:v>
                      </c:pt>
                      <c:pt idx="3598">
                        <c:v>668</c:v>
                      </c:pt>
                      <c:pt idx="3599">
                        <c:v>720</c:v>
                      </c:pt>
                      <c:pt idx="3600">
                        <c:v>712</c:v>
                      </c:pt>
                      <c:pt idx="3601">
                        <c:v>724</c:v>
                      </c:pt>
                      <c:pt idx="3602">
                        <c:v>712</c:v>
                      </c:pt>
                      <c:pt idx="3603">
                        <c:v>692</c:v>
                      </c:pt>
                      <c:pt idx="3604">
                        <c:v>668</c:v>
                      </c:pt>
                      <c:pt idx="3605">
                        <c:v>664</c:v>
                      </c:pt>
                      <c:pt idx="3606">
                        <c:v>704</c:v>
                      </c:pt>
                      <c:pt idx="3607">
                        <c:v>732</c:v>
                      </c:pt>
                      <c:pt idx="3608">
                        <c:v>680</c:v>
                      </c:pt>
                      <c:pt idx="3609">
                        <c:v>668</c:v>
                      </c:pt>
                      <c:pt idx="3610">
                        <c:v>836</c:v>
                      </c:pt>
                      <c:pt idx="3611">
                        <c:v>836</c:v>
                      </c:pt>
                      <c:pt idx="3612">
                        <c:v>844</c:v>
                      </c:pt>
                      <c:pt idx="3613">
                        <c:v>852</c:v>
                      </c:pt>
                      <c:pt idx="3614">
                        <c:v>864</c:v>
                      </c:pt>
                      <c:pt idx="3615">
                        <c:v>816</c:v>
                      </c:pt>
                      <c:pt idx="3616">
                        <c:v>820</c:v>
                      </c:pt>
                      <c:pt idx="3617">
                        <c:v>836</c:v>
                      </c:pt>
                      <c:pt idx="3618">
                        <c:v>868</c:v>
                      </c:pt>
                      <c:pt idx="3619">
                        <c:v>872</c:v>
                      </c:pt>
                      <c:pt idx="3620">
                        <c:v>836</c:v>
                      </c:pt>
                      <c:pt idx="3621">
                        <c:v>864</c:v>
                      </c:pt>
                      <c:pt idx="3622">
                        <c:v>864</c:v>
                      </c:pt>
                      <c:pt idx="3623">
                        <c:v>868</c:v>
                      </c:pt>
                      <c:pt idx="3624">
                        <c:v>848</c:v>
                      </c:pt>
                      <c:pt idx="3625">
                        <c:v>816</c:v>
                      </c:pt>
                      <c:pt idx="3626">
                        <c:v>836</c:v>
                      </c:pt>
                      <c:pt idx="3627">
                        <c:v>808</c:v>
                      </c:pt>
                      <c:pt idx="3628">
                        <c:v>760</c:v>
                      </c:pt>
                      <c:pt idx="3629">
                        <c:v>720</c:v>
                      </c:pt>
                      <c:pt idx="3630">
                        <c:v>808</c:v>
                      </c:pt>
                      <c:pt idx="3631">
                        <c:v>836</c:v>
                      </c:pt>
                      <c:pt idx="3632">
                        <c:v>880</c:v>
                      </c:pt>
                      <c:pt idx="3633">
                        <c:v>880</c:v>
                      </c:pt>
                      <c:pt idx="3634">
                        <c:v>848</c:v>
                      </c:pt>
                      <c:pt idx="3635">
                        <c:v>824</c:v>
                      </c:pt>
                      <c:pt idx="3636">
                        <c:v>844</c:v>
                      </c:pt>
                      <c:pt idx="3637">
                        <c:v>812</c:v>
                      </c:pt>
                      <c:pt idx="3638">
                        <c:v>836</c:v>
                      </c:pt>
                      <c:pt idx="3639">
                        <c:v>784</c:v>
                      </c:pt>
                      <c:pt idx="3640">
                        <c:v>804</c:v>
                      </c:pt>
                      <c:pt idx="3641">
                        <c:v>824</c:v>
                      </c:pt>
                      <c:pt idx="3642">
                        <c:v>856</c:v>
                      </c:pt>
                      <c:pt idx="3643">
                        <c:v>868</c:v>
                      </c:pt>
                      <c:pt idx="3644">
                        <c:v>900</c:v>
                      </c:pt>
                      <c:pt idx="3645">
                        <c:v>816</c:v>
                      </c:pt>
                      <c:pt idx="3646">
                        <c:v>824</c:v>
                      </c:pt>
                      <c:pt idx="3647">
                        <c:v>844</c:v>
                      </c:pt>
                      <c:pt idx="3648">
                        <c:v>796</c:v>
                      </c:pt>
                      <c:pt idx="3649">
                        <c:v>828</c:v>
                      </c:pt>
                      <c:pt idx="3650">
                        <c:v>816</c:v>
                      </c:pt>
                      <c:pt idx="3651">
                        <c:v>816</c:v>
                      </c:pt>
                      <c:pt idx="3652">
                        <c:v>872</c:v>
                      </c:pt>
                      <c:pt idx="3653">
                        <c:v>840</c:v>
                      </c:pt>
                      <c:pt idx="3654">
                        <c:v>888</c:v>
                      </c:pt>
                      <c:pt idx="3655">
                        <c:v>876</c:v>
                      </c:pt>
                      <c:pt idx="3656">
                        <c:v>800</c:v>
                      </c:pt>
                      <c:pt idx="3657">
                        <c:v>836</c:v>
                      </c:pt>
                      <c:pt idx="3658">
                        <c:v>808</c:v>
                      </c:pt>
                      <c:pt idx="3659">
                        <c:v>852</c:v>
                      </c:pt>
                      <c:pt idx="3660">
                        <c:v>844</c:v>
                      </c:pt>
                      <c:pt idx="3661">
                        <c:v>776</c:v>
                      </c:pt>
                      <c:pt idx="3662">
                        <c:v>828</c:v>
                      </c:pt>
                      <c:pt idx="3663">
                        <c:v>836</c:v>
                      </c:pt>
                      <c:pt idx="3664">
                        <c:v>844</c:v>
                      </c:pt>
                      <c:pt idx="3665">
                        <c:v>832</c:v>
                      </c:pt>
                      <c:pt idx="3666">
                        <c:v>828</c:v>
                      </c:pt>
                      <c:pt idx="3667">
                        <c:v>864</c:v>
                      </c:pt>
                      <c:pt idx="3668">
                        <c:v>796</c:v>
                      </c:pt>
                      <c:pt idx="3669">
                        <c:v>788</c:v>
                      </c:pt>
                      <c:pt idx="3670">
                        <c:v>780</c:v>
                      </c:pt>
                      <c:pt idx="3671">
                        <c:v>840</c:v>
                      </c:pt>
                      <c:pt idx="3672">
                        <c:v>820</c:v>
                      </c:pt>
                      <c:pt idx="3673">
                        <c:v>800</c:v>
                      </c:pt>
                      <c:pt idx="3674">
                        <c:v>804</c:v>
                      </c:pt>
                      <c:pt idx="3675">
                        <c:v>820</c:v>
                      </c:pt>
                      <c:pt idx="3676">
                        <c:v>832</c:v>
                      </c:pt>
                      <c:pt idx="3677">
                        <c:v>836</c:v>
                      </c:pt>
                      <c:pt idx="3678">
                        <c:v>836</c:v>
                      </c:pt>
                      <c:pt idx="3679">
                        <c:v>812</c:v>
                      </c:pt>
                      <c:pt idx="3680">
                        <c:v>792</c:v>
                      </c:pt>
                      <c:pt idx="3681">
                        <c:v>808</c:v>
                      </c:pt>
                      <c:pt idx="3682">
                        <c:v>820</c:v>
                      </c:pt>
                      <c:pt idx="3683">
                        <c:v>776</c:v>
                      </c:pt>
                      <c:pt idx="3684">
                        <c:v>788</c:v>
                      </c:pt>
                      <c:pt idx="3685">
                        <c:v>776</c:v>
                      </c:pt>
                      <c:pt idx="3686">
                        <c:v>744</c:v>
                      </c:pt>
                      <c:pt idx="3687">
                        <c:v>824</c:v>
                      </c:pt>
                      <c:pt idx="3688">
                        <c:v>828</c:v>
                      </c:pt>
                      <c:pt idx="3689">
                        <c:v>828</c:v>
                      </c:pt>
                      <c:pt idx="3690">
                        <c:v>840</c:v>
                      </c:pt>
                      <c:pt idx="3691">
                        <c:v>736</c:v>
                      </c:pt>
                      <c:pt idx="3692">
                        <c:v>760</c:v>
                      </c:pt>
                      <c:pt idx="3693">
                        <c:v>784</c:v>
                      </c:pt>
                      <c:pt idx="3694">
                        <c:v>768</c:v>
                      </c:pt>
                      <c:pt idx="3695">
                        <c:v>776</c:v>
                      </c:pt>
                      <c:pt idx="3696">
                        <c:v>808</c:v>
                      </c:pt>
                      <c:pt idx="3697">
                        <c:v>796</c:v>
                      </c:pt>
                      <c:pt idx="3698">
                        <c:v>788</c:v>
                      </c:pt>
                      <c:pt idx="3699">
                        <c:v>796</c:v>
                      </c:pt>
                      <c:pt idx="3700">
                        <c:v>804</c:v>
                      </c:pt>
                      <c:pt idx="3701">
                        <c:v>820</c:v>
                      </c:pt>
                      <c:pt idx="3702">
                        <c:v>840</c:v>
                      </c:pt>
                      <c:pt idx="3703">
                        <c:v>848</c:v>
                      </c:pt>
                      <c:pt idx="3704">
                        <c:v>812</c:v>
                      </c:pt>
                      <c:pt idx="3705">
                        <c:v>792</c:v>
                      </c:pt>
                      <c:pt idx="3706">
                        <c:v>800</c:v>
                      </c:pt>
                      <c:pt idx="3707">
                        <c:v>816</c:v>
                      </c:pt>
                      <c:pt idx="3708">
                        <c:v>848</c:v>
                      </c:pt>
                      <c:pt idx="3709">
                        <c:v>820</c:v>
                      </c:pt>
                      <c:pt idx="3710">
                        <c:v>764</c:v>
                      </c:pt>
                      <c:pt idx="3711">
                        <c:v>812</c:v>
                      </c:pt>
                      <c:pt idx="3712">
                        <c:v>812</c:v>
                      </c:pt>
                      <c:pt idx="3713">
                        <c:v>828</c:v>
                      </c:pt>
                      <c:pt idx="3714">
                        <c:v>804</c:v>
                      </c:pt>
                      <c:pt idx="3715">
                        <c:v>820</c:v>
                      </c:pt>
                      <c:pt idx="3716">
                        <c:v>768</c:v>
                      </c:pt>
                      <c:pt idx="3717">
                        <c:v>764</c:v>
                      </c:pt>
                      <c:pt idx="3718">
                        <c:v>780</c:v>
                      </c:pt>
                      <c:pt idx="3719">
                        <c:v>852</c:v>
                      </c:pt>
                      <c:pt idx="3720">
                        <c:v>844</c:v>
                      </c:pt>
                      <c:pt idx="3721">
                        <c:v>824</c:v>
                      </c:pt>
                      <c:pt idx="3722">
                        <c:v>816</c:v>
                      </c:pt>
                      <c:pt idx="3723">
                        <c:v>816</c:v>
                      </c:pt>
                      <c:pt idx="3724">
                        <c:v>820</c:v>
                      </c:pt>
                      <c:pt idx="3725">
                        <c:v>832</c:v>
                      </c:pt>
                      <c:pt idx="3726">
                        <c:v>832</c:v>
                      </c:pt>
                      <c:pt idx="3727">
                        <c:v>844</c:v>
                      </c:pt>
                      <c:pt idx="3728">
                        <c:v>776</c:v>
                      </c:pt>
                      <c:pt idx="3729">
                        <c:v>839</c:v>
                      </c:pt>
                      <c:pt idx="3730">
                        <c:v>804</c:v>
                      </c:pt>
                      <c:pt idx="3731">
                        <c:v>840</c:v>
                      </c:pt>
                      <c:pt idx="3732">
                        <c:v>800</c:v>
                      </c:pt>
                      <c:pt idx="3733">
                        <c:v>796</c:v>
                      </c:pt>
                      <c:pt idx="3734">
                        <c:v>768</c:v>
                      </c:pt>
                      <c:pt idx="3735">
                        <c:v>796</c:v>
                      </c:pt>
                      <c:pt idx="3736">
                        <c:v>816</c:v>
                      </c:pt>
                      <c:pt idx="3737">
                        <c:v>840</c:v>
                      </c:pt>
                      <c:pt idx="3738">
                        <c:v>864</c:v>
                      </c:pt>
                      <c:pt idx="3739">
                        <c:v>828</c:v>
                      </c:pt>
                      <c:pt idx="3740">
                        <c:v>804</c:v>
                      </c:pt>
                      <c:pt idx="3741">
                        <c:v>820</c:v>
                      </c:pt>
                      <c:pt idx="3742">
                        <c:v>840</c:v>
                      </c:pt>
                      <c:pt idx="3743">
                        <c:v>840</c:v>
                      </c:pt>
                      <c:pt idx="3744">
                        <c:v>844</c:v>
                      </c:pt>
                      <c:pt idx="3745">
                        <c:v>792</c:v>
                      </c:pt>
                      <c:pt idx="3746">
                        <c:v>808</c:v>
                      </c:pt>
                      <c:pt idx="3747">
                        <c:v>760</c:v>
                      </c:pt>
                      <c:pt idx="3748">
                        <c:v>796</c:v>
                      </c:pt>
                      <c:pt idx="3749">
                        <c:v>808</c:v>
                      </c:pt>
                      <c:pt idx="3750">
                        <c:v>812</c:v>
                      </c:pt>
                      <c:pt idx="3751">
                        <c:v>820</c:v>
                      </c:pt>
                      <c:pt idx="3752">
                        <c:v>820</c:v>
                      </c:pt>
                      <c:pt idx="3753">
                        <c:v>808</c:v>
                      </c:pt>
                      <c:pt idx="3754">
                        <c:v>776</c:v>
                      </c:pt>
                      <c:pt idx="3755">
                        <c:v>792</c:v>
                      </c:pt>
                      <c:pt idx="3756">
                        <c:v>752</c:v>
                      </c:pt>
                      <c:pt idx="3757">
                        <c:v>800</c:v>
                      </c:pt>
                      <c:pt idx="3758">
                        <c:v>768</c:v>
                      </c:pt>
                      <c:pt idx="3759">
                        <c:v>732</c:v>
                      </c:pt>
                      <c:pt idx="3760">
                        <c:v>772</c:v>
                      </c:pt>
                      <c:pt idx="3761">
                        <c:v>796</c:v>
                      </c:pt>
                      <c:pt idx="3762">
                        <c:v>756</c:v>
                      </c:pt>
                      <c:pt idx="3763">
                        <c:v>772</c:v>
                      </c:pt>
                      <c:pt idx="3764">
                        <c:v>760</c:v>
                      </c:pt>
                      <c:pt idx="3765">
                        <c:v>744</c:v>
                      </c:pt>
                      <c:pt idx="3766">
                        <c:v>732</c:v>
                      </c:pt>
                      <c:pt idx="3767">
                        <c:v>764</c:v>
                      </c:pt>
                      <c:pt idx="3768">
                        <c:v>780</c:v>
                      </c:pt>
                      <c:pt idx="3769">
                        <c:v>800</c:v>
                      </c:pt>
                      <c:pt idx="3770">
                        <c:v>784</c:v>
                      </c:pt>
                      <c:pt idx="3771">
                        <c:v>796</c:v>
                      </c:pt>
                      <c:pt idx="3772">
                        <c:v>736</c:v>
                      </c:pt>
                      <c:pt idx="3773">
                        <c:v>760</c:v>
                      </c:pt>
                      <c:pt idx="3774">
                        <c:v>748</c:v>
                      </c:pt>
                      <c:pt idx="3775">
                        <c:v>748</c:v>
                      </c:pt>
                      <c:pt idx="3776">
                        <c:v>752</c:v>
                      </c:pt>
                      <c:pt idx="3777">
                        <c:v>772</c:v>
                      </c:pt>
                      <c:pt idx="3778">
                        <c:v>744</c:v>
                      </c:pt>
                      <c:pt idx="3779">
                        <c:v>728</c:v>
                      </c:pt>
                      <c:pt idx="3780">
                        <c:v>728</c:v>
                      </c:pt>
                      <c:pt idx="3781">
                        <c:v>748</c:v>
                      </c:pt>
                      <c:pt idx="3782">
                        <c:v>764</c:v>
                      </c:pt>
                      <c:pt idx="3783">
                        <c:v>800</c:v>
                      </c:pt>
                      <c:pt idx="3784">
                        <c:v>804</c:v>
                      </c:pt>
                      <c:pt idx="3785">
                        <c:v>804</c:v>
                      </c:pt>
                      <c:pt idx="3786">
                        <c:v>740</c:v>
                      </c:pt>
                      <c:pt idx="3787">
                        <c:v>736</c:v>
                      </c:pt>
                      <c:pt idx="3788">
                        <c:v>780</c:v>
                      </c:pt>
                      <c:pt idx="3789">
                        <c:v>756</c:v>
                      </c:pt>
                      <c:pt idx="3790">
                        <c:v>752</c:v>
                      </c:pt>
                      <c:pt idx="3791">
                        <c:v>768</c:v>
                      </c:pt>
                      <c:pt idx="3792">
                        <c:v>708</c:v>
                      </c:pt>
                      <c:pt idx="3793">
                        <c:v>760</c:v>
                      </c:pt>
                      <c:pt idx="3794">
                        <c:v>788</c:v>
                      </c:pt>
                      <c:pt idx="3795">
                        <c:v>821</c:v>
                      </c:pt>
                      <c:pt idx="3796">
                        <c:v>844</c:v>
                      </c:pt>
                      <c:pt idx="3797">
                        <c:v>792</c:v>
                      </c:pt>
                      <c:pt idx="3798">
                        <c:v>788</c:v>
                      </c:pt>
                      <c:pt idx="3799">
                        <c:v>772</c:v>
                      </c:pt>
                      <c:pt idx="3800">
                        <c:v>776</c:v>
                      </c:pt>
                      <c:pt idx="3801">
                        <c:v>736</c:v>
                      </c:pt>
                      <c:pt idx="3802">
                        <c:v>748</c:v>
                      </c:pt>
                      <c:pt idx="3803">
                        <c:v>732</c:v>
                      </c:pt>
                      <c:pt idx="3804">
                        <c:v>724</c:v>
                      </c:pt>
                      <c:pt idx="3805">
                        <c:v>712</c:v>
                      </c:pt>
                      <c:pt idx="3806">
                        <c:v>660</c:v>
                      </c:pt>
                      <c:pt idx="3807">
                        <c:v>636</c:v>
                      </c:pt>
                      <c:pt idx="3808">
                        <c:v>748</c:v>
                      </c:pt>
                      <c:pt idx="3809">
                        <c:v>772</c:v>
                      </c:pt>
                      <c:pt idx="3810">
                        <c:v>780</c:v>
                      </c:pt>
                      <c:pt idx="3811">
                        <c:v>776</c:v>
                      </c:pt>
                      <c:pt idx="3812">
                        <c:v>756</c:v>
                      </c:pt>
                      <c:pt idx="3813">
                        <c:v>776</c:v>
                      </c:pt>
                      <c:pt idx="3814">
                        <c:v>724</c:v>
                      </c:pt>
                      <c:pt idx="3815">
                        <c:v>748</c:v>
                      </c:pt>
                      <c:pt idx="3816">
                        <c:v>752</c:v>
                      </c:pt>
                      <c:pt idx="3817">
                        <c:v>760</c:v>
                      </c:pt>
                      <c:pt idx="3818">
                        <c:v>760</c:v>
                      </c:pt>
                      <c:pt idx="3819">
                        <c:v>780</c:v>
                      </c:pt>
                      <c:pt idx="3820">
                        <c:v>788</c:v>
                      </c:pt>
                      <c:pt idx="3821">
                        <c:v>804</c:v>
                      </c:pt>
                      <c:pt idx="3822">
                        <c:v>824</c:v>
                      </c:pt>
                      <c:pt idx="3823">
                        <c:v>784</c:v>
                      </c:pt>
                      <c:pt idx="3824">
                        <c:v>764</c:v>
                      </c:pt>
                      <c:pt idx="3825">
                        <c:v>784</c:v>
                      </c:pt>
                      <c:pt idx="3826">
                        <c:v>764</c:v>
                      </c:pt>
                      <c:pt idx="3827">
                        <c:v>756</c:v>
                      </c:pt>
                      <c:pt idx="3828">
                        <c:v>748</c:v>
                      </c:pt>
                      <c:pt idx="3829">
                        <c:v>744</c:v>
                      </c:pt>
                      <c:pt idx="3830">
                        <c:v>784</c:v>
                      </c:pt>
                      <c:pt idx="3831">
                        <c:v>780</c:v>
                      </c:pt>
                      <c:pt idx="3832">
                        <c:v>784</c:v>
                      </c:pt>
                      <c:pt idx="3833">
                        <c:v>776</c:v>
                      </c:pt>
                      <c:pt idx="3834">
                        <c:v>744</c:v>
                      </c:pt>
                      <c:pt idx="3835">
                        <c:v>784</c:v>
                      </c:pt>
                      <c:pt idx="3836">
                        <c:v>728</c:v>
                      </c:pt>
                      <c:pt idx="3837">
                        <c:v>732</c:v>
                      </c:pt>
                      <c:pt idx="3838">
                        <c:v>764</c:v>
                      </c:pt>
                      <c:pt idx="3839">
                        <c:v>788</c:v>
                      </c:pt>
                      <c:pt idx="3840">
                        <c:v>792</c:v>
                      </c:pt>
                      <c:pt idx="3841">
                        <c:v>796</c:v>
                      </c:pt>
                      <c:pt idx="3842">
                        <c:v>732</c:v>
                      </c:pt>
                      <c:pt idx="3843">
                        <c:v>756</c:v>
                      </c:pt>
                      <c:pt idx="3844">
                        <c:v>772</c:v>
                      </c:pt>
                      <c:pt idx="3845">
                        <c:v>772</c:v>
                      </c:pt>
                      <c:pt idx="3846">
                        <c:v>776</c:v>
                      </c:pt>
                      <c:pt idx="3847">
                        <c:v>748</c:v>
                      </c:pt>
                      <c:pt idx="3848">
                        <c:v>784</c:v>
                      </c:pt>
                      <c:pt idx="3849">
                        <c:v>796</c:v>
                      </c:pt>
                      <c:pt idx="3850">
                        <c:v>808</c:v>
                      </c:pt>
                      <c:pt idx="3851">
                        <c:v>796</c:v>
                      </c:pt>
                      <c:pt idx="3852">
                        <c:v>808</c:v>
                      </c:pt>
                      <c:pt idx="3853">
                        <c:v>788</c:v>
                      </c:pt>
                      <c:pt idx="3854">
                        <c:v>780</c:v>
                      </c:pt>
                      <c:pt idx="3855">
                        <c:v>772</c:v>
                      </c:pt>
                      <c:pt idx="3856">
                        <c:v>784</c:v>
                      </c:pt>
                      <c:pt idx="3857">
                        <c:v>800</c:v>
                      </c:pt>
                      <c:pt idx="3858">
                        <c:v>788</c:v>
                      </c:pt>
                      <c:pt idx="3859">
                        <c:v>756</c:v>
                      </c:pt>
                      <c:pt idx="3860">
                        <c:v>777</c:v>
                      </c:pt>
                      <c:pt idx="3861">
                        <c:v>756</c:v>
                      </c:pt>
                      <c:pt idx="3862">
                        <c:v>788</c:v>
                      </c:pt>
                      <c:pt idx="3863">
                        <c:v>792</c:v>
                      </c:pt>
                      <c:pt idx="3864">
                        <c:v>812</c:v>
                      </c:pt>
                      <c:pt idx="3865">
                        <c:v>760</c:v>
                      </c:pt>
                      <c:pt idx="3866">
                        <c:v>780</c:v>
                      </c:pt>
                      <c:pt idx="3867">
                        <c:v>804</c:v>
                      </c:pt>
                      <c:pt idx="3868">
                        <c:v>792</c:v>
                      </c:pt>
                      <c:pt idx="3869">
                        <c:v>760</c:v>
                      </c:pt>
                      <c:pt idx="3870">
                        <c:v>724</c:v>
                      </c:pt>
                      <c:pt idx="3871">
                        <c:v>776</c:v>
                      </c:pt>
                      <c:pt idx="3872">
                        <c:v>760</c:v>
                      </c:pt>
                      <c:pt idx="3873">
                        <c:v>776</c:v>
                      </c:pt>
                      <c:pt idx="3874">
                        <c:v>804</c:v>
                      </c:pt>
                      <c:pt idx="3875">
                        <c:v>764</c:v>
                      </c:pt>
                      <c:pt idx="3876">
                        <c:v>752</c:v>
                      </c:pt>
                      <c:pt idx="3877">
                        <c:v>740</c:v>
                      </c:pt>
                      <c:pt idx="3878">
                        <c:v>768</c:v>
                      </c:pt>
                      <c:pt idx="3879">
                        <c:v>808</c:v>
                      </c:pt>
                      <c:pt idx="3880">
                        <c:v>820</c:v>
                      </c:pt>
                      <c:pt idx="3881">
                        <c:v>796</c:v>
                      </c:pt>
                      <c:pt idx="3882">
                        <c:v>800</c:v>
                      </c:pt>
                      <c:pt idx="3883">
                        <c:v>796</c:v>
                      </c:pt>
                      <c:pt idx="3884">
                        <c:v>792</c:v>
                      </c:pt>
                      <c:pt idx="3885">
                        <c:v>780</c:v>
                      </c:pt>
                      <c:pt idx="3886">
                        <c:v>776</c:v>
                      </c:pt>
                      <c:pt idx="3887">
                        <c:v>724</c:v>
                      </c:pt>
                      <c:pt idx="3888">
                        <c:v>772</c:v>
                      </c:pt>
                      <c:pt idx="3889">
                        <c:v>792</c:v>
                      </c:pt>
                      <c:pt idx="3890">
                        <c:v>796</c:v>
                      </c:pt>
                      <c:pt idx="3891">
                        <c:v>812</c:v>
                      </c:pt>
                      <c:pt idx="3892">
                        <c:v>788</c:v>
                      </c:pt>
                      <c:pt idx="3893">
                        <c:v>768</c:v>
                      </c:pt>
                      <c:pt idx="3894">
                        <c:v>804</c:v>
                      </c:pt>
                      <c:pt idx="3895">
                        <c:v>756</c:v>
                      </c:pt>
                      <c:pt idx="3896">
                        <c:v>796</c:v>
                      </c:pt>
                      <c:pt idx="3897">
                        <c:v>772</c:v>
                      </c:pt>
                      <c:pt idx="3898">
                        <c:v>756</c:v>
                      </c:pt>
                      <c:pt idx="3899">
                        <c:v>736</c:v>
                      </c:pt>
                      <c:pt idx="3900">
                        <c:v>748</c:v>
                      </c:pt>
                      <c:pt idx="3901">
                        <c:v>784</c:v>
                      </c:pt>
                      <c:pt idx="3902">
                        <c:v>768</c:v>
                      </c:pt>
                      <c:pt idx="3903">
                        <c:v>836</c:v>
                      </c:pt>
                      <c:pt idx="3904">
                        <c:v>816</c:v>
                      </c:pt>
                      <c:pt idx="3905">
                        <c:v>812</c:v>
                      </c:pt>
                      <c:pt idx="3906">
                        <c:v>780</c:v>
                      </c:pt>
                      <c:pt idx="3907">
                        <c:v>772</c:v>
                      </c:pt>
                      <c:pt idx="3908">
                        <c:v>804</c:v>
                      </c:pt>
                      <c:pt idx="3909">
                        <c:v>824</c:v>
                      </c:pt>
                      <c:pt idx="3910">
                        <c:v>836</c:v>
                      </c:pt>
                      <c:pt idx="3911">
                        <c:v>672</c:v>
                      </c:pt>
                      <c:pt idx="3912">
                        <c:v>588</c:v>
                      </c:pt>
                      <c:pt idx="3913">
                        <c:v>580</c:v>
                      </c:pt>
                      <c:pt idx="3914">
                        <c:v>600</c:v>
                      </c:pt>
                      <c:pt idx="3915">
                        <c:v>648</c:v>
                      </c:pt>
                      <c:pt idx="3916">
                        <c:v>612</c:v>
                      </c:pt>
                      <c:pt idx="3917">
                        <c:v>640</c:v>
                      </c:pt>
                      <c:pt idx="3918">
                        <c:v>680</c:v>
                      </c:pt>
                      <c:pt idx="3919">
                        <c:v>744</c:v>
                      </c:pt>
                      <c:pt idx="3920">
                        <c:v>720</c:v>
                      </c:pt>
                      <c:pt idx="3921">
                        <c:v>712</c:v>
                      </c:pt>
                      <c:pt idx="3922">
                        <c:v>636</c:v>
                      </c:pt>
                      <c:pt idx="3923">
                        <c:v>596</c:v>
                      </c:pt>
                      <c:pt idx="3924">
                        <c:v>592</c:v>
                      </c:pt>
                      <c:pt idx="3925">
                        <c:v>720</c:v>
                      </c:pt>
                      <c:pt idx="3926">
                        <c:v>808</c:v>
                      </c:pt>
                      <c:pt idx="3927">
                        <c:v>796</c:v>
                      </c:pt>
                      <c:pt idx="3928">
                        <c:v>720</c:v>
                      </c:pt>
                      <c:pt idx="3929">
                        <c:v>712</c:v>
                      </c:pt>
                      <c:pt idx="3930">
                        <c:v>636</c:v>
                      </c:pt>
                      <c:pt idx="3931">
                        <c:v>624</c:v>
                      </c:pt>
                      <c:pt idx="3932">
                        <c:v>660</c:v>
                      </c:pt>
                      <c:pt idx="3933">
                        <c:v>1188</c:v>
                      </c:pt>
                      <c:pt idx="3934">
                        <c:v>1188</c:v>
                      </c:pt>
                      <c:pt idx="3935">
                        <c:v>628</c:v>
                      </c:pt>
                      <c:pt idx="3936">
                        <c:v>628</c:v>
                      </c:pt>
                      <c:pt idx="3937">
                        <c:v>772</c:v>
                      </c:pt>
                      <c:pt idx="3938">
                        <c:v>776</c:v>
                      </c:pt>
                      <c:pt idx="3939">
                        <c:v>728</c:v>
                      </c:pt>
                      <c:pt idx="3940">
                        <c:v>684</c:v>
                      </c:pt>
                      <c:pt idx="3941">
                        <c:v>652</c:v>
                      </c:pt>
                      <c:pt idx="3942">
                        <c:v>644</c:v>
                      </c:pt>
                      <c:pt idx="3943">
                        <c:v>632</c:v>
                      </c:pt>
                      <c:pt idx="3944">
                        <c:v>596</c:v>
                      </c:pt>
                      <c:pt idx="3945">
                        <c:v>616</c:v>
                      </c:pt>
                      <c:pt idx="3946">
                        <c:v>668</c:v>
                      </c:pt>
                      <c:pt idx="3947">
                        <c:v>624</c:v>
                      </c:pt>
                      <c:pt idx="3948">
                        <c:v>600</c:v>
                      </c:pt>
                      <c:pt idx="3949">
                        <c:v>604</c:v>
                      </c:pt>
                      <c:pt idx="3950">
                        <c:v>636</c:v>
                      </c:pt>
                      <c:pt idx="3951">
                        <c:v>676</c:v>
                      </c:pt>
                      <c:pt idx="3952">
                        <c:v>696</c:v>
                      </c:pt>
                      <c:pt idx="3953">
                        <c:v>664</c:v>
                      </c:pt>
                      <c:pt idx="3954">
                        <c:v>616</c:v>
                      </c:pt>
                      <c:pt idx="3955">
                        <c:v>604</c:v>
                      </c:pt>
                      <c:pt idx="3956">
                        <c:v>576</c:v>
                      </c:pt>
                      <c:pt idx="3957">
                        <c:v>588</c:v>
                      </c:pt>
                      <c:pt idx="3958">
                        <c:v>612</c:v>
                      </c:pt>
                      <c:pt idx="3959">
                        <c:v>660</c:v>
                      </c:pt>
                      <c:pt idx="3960">
                        <c:v>688</c:v>
                      </c:pt>
                      <c:pt idx="3961">
                        <c:v>648</c:v>
                      </c:pt>
                      <c:pt idx="3962">
                        <c:v>664</c:v>
                      </c:pt>
                      <c:pt idx="3963">
                        <c:v>624</c:v>
                      </c:pt>
                      <c:pt idx="3964">
                        <c:v>600</c:v>
                      </c:pt>
                      <c:pt idx="3965">
                        <c:v>600</c:v>
                      </c:pt>
                      <c:pt idx="3966">
                        <c:v>616</c:v>
                      </c:pt>
                      <c:pt idx="3967">
                        <c:v>652</c:v>
                      </c:pt>
                      <c:pt idx="3968">
                        <c:v>640</c:v>
                      </c:pt>
                      <c:pt idx="3969">
                        <c:v>612</c:v>
                      </c:pt>
                      <c:pt idx="3970">
                        <c:v>632</c:v>
                      </c:pt>
                      <c:pt idx="3971">
                        <c:v>604</c:v>
                      </c:pt>
                      <c:pt idx="3972">
                        <c:v>564</c:v>
                      </c:pt>
                      <c:pt idx="3973">
                        <c:v>564</c:v>
                      </c:pt>
                      <c:pt idx="3974">
                        <c:v>576</c:v>
                      </c:pt>
                      <c:pt idx="3975">
                        <c:v>684</c:v>
                      </c:pt>
                      <c:pt idx="3976">
                        <c:v>748</c:v>
                      </c:pt>
                      <c:pt idx="3977">
                        <c:v>760</c:v>
                      </c:pt>
                      <c:pt idx="3978">
                        <c:v>656</c:v>
                      </c:pt>
                      <c:pt idx="3979">
                        <c:v>588</c:v>
                      </c:pt>
                      <c:pt idx="3980">
                        <c:v>556</c:v>
                      </c:pt>
                      <c:pt idx="3981">
                        <c:v>540</c:v>
                      </c:pt>
                      <c:pt idx="3982">
                        <c:v>684</c:v>
                      </c:pt>
                      <c:pt idx="3983">
                        <c:v>816</c:v>
                      </c:pt>
                      <c:pt idx="3984">
                        <c:v>784</c:v>
                      </c:pt>
                      <c:pt idx="3985">
                        <c:v>832</c:v>
                      </c:pt>
                      <c:pt idx="3986">
                        <c:v>796</c:v>
                      </c:pt>
                      <c:pt idx="3987">
                        <c:v>712</c:v>
                      </c:pt>
                      <c:pt idx="3988">
                        <c:v>624</c:v>
                      </c:pt>
                      <c:pt idx="3989">
                        <c:v>608</c:v>
                      </c:pt>
                      <c:pt idx="3990">
                        <c:v>652</c:v>
                      </c:pt>
                      <c:pt idx="3991">
                        <c:v>656</c:v>
                      </c:pt>
                      <c:pt idx="3992">
                        <c:v>716</c:v>
                      </c:pt>
                      <c:pt idx="3993">
                        <c:v>732</c:v>
                      </c:pt>
                      <c:pt idx="3994">
                        <c:v>636</c:v>
                      </c:pt>
                      <c:pt idx="3995">
                        <c:v>616</c:v>
                      </c:pt>
                      <c:pt idx="3996">
                        <c:v>588</c:v>
                      </c:pt>
                      <c:pt idx="3997">
                        <c:v>568</c:v>
                      </c:pt>
                      <c:pt idx="3998">
                        <c:v>628</c:v>
                      </c:pt>
                      <c:pt idx="3999">
                        <c:v>680</c:v>
                      </c:pt>
                      <c:pt idx="4000">
                        <c:v>716</c:v>
                      </c:pt>
                      <c:pt idx="4001">
                        <c:v>612</c:v>
                      </c:pt>
                      <c:pt idx="4002">
                        <c:v>596</c:v>
                      </c:pt>
                      <c:pt idx="4003">
                        <c:v>596</c:v>
                      </c:pt>
                      <c:pt idx="4004">
                        <c:v>608</c:v>
                      </c:pt>
                      <c:pt idx="4005">
                        <c:v>680</c:v>
                      </c:pt>
                      <c:pt idx="4006">
                        <c:v>684</c:v>
                      </c:pt>
                      <c:pt idx="4007">
                        <c:v>704</c:v>
                      </c:pt>
                      <c:pt idx="4008">
                        <c:v>720</c:v>
                      </c:pt>
                      <c:pt idx="4009">
                        <c:v>712</c:v>
                      </c:pt>
                      <c:pt idx="4010">
                        <c:v>676</c:v>
                      </c:pt>
                      <c:pt idx="4011">
                        <c:v>676</c:v>
                      </c:pt>
                      <c:pt idx="4012">
                        <c:v>672</c:v>
                      </c:pt>
                      <c:pt idx="4013">
                        <c:v>668</c:v>
                      </c:pt>
                      <c:pt idx="4014">
                        <c:v>616</c:v>
                      </c:pt>
                      <c:pt idx="4015">
                        <c:v>604</c:v>
                      </c:pt>
                      <c:pt idx="4016">
                        <c:v>640</c:v>
                      </c:pt>
                      <c:pt idx="4017">
                        <c:v>668</c:v>
                      </c:pt>
                      <c:pt idx="4018">
                        <c:v>688</c:v>
                      </c:pt>
                      <c:pt idx="4019">
                        <c:v>696</c:v>
                      </c:pt>
                      <c:pt idx="4020">
                        <c:v>644</c:v>
                      </c:pt>
                      <c:pt idx="4021">
                        <c:v>624</c:v>
                      </c:pt>
                      <c:pt idx="4022">
                        <c:v>640</c:v>
                      </c:pt>
                      <c:pt idx="4023">
                        <c:v>676</c:v>
                      </c:pt>
                      <c:pt idx="4024">
                        <c:v>676</c:v>
                      </c:pt>
                      <c:pt idx="4025">
                        <c:v>648</c:v>
                      </c:pt>
                      <c:pt idx="4026">
                        <c:v>608</c:v>
                      </c:pt>
                      <c:pt idx="4027">
                        <c:v>604</c:v>
                      </c:pt>
                      <c:pt idx="4028">
                        <c:v>612</c:v>
                      </c:pt>
                      <c:pt idx="4029">
                        <c:v>628</c:v>
                      </c:pt>
                      <c:pt idx="4030">
                        <c:v>712</c:v>
                      </c:pt>
                      <c:pt idx="4031">
                        <c:v>756</c:v>
                      </c:pt>
                      <c:pt idx="4032">
                        <c:v>748</c:v>
                      </c:pt>
                      <c:pt idx="4033">
                        <c:v>660</c:v>
                      </c:pt>
                      <c:pt idx="4034">
                        <c:v>620</c:v>
                      </c:pt>
                      <c:pt idx="4035">
                        <c:v>592</c:v>
                      </c:pt>
                      <c:pt idx="4036">
                        <c:v>584</c:v>
                      </c:pt>
                      <c:pt idx="4037">
                        <c:v>608</c:v>
                      </c:pt>
                      <c:pt idx="4038">
                        <c:v>712</c:v>
                      </c:pt>
                      <c:pt idx="4039">
                        <c:v>688</c:v>
                      </c:pt>
                      <c:pt idx="4040">
                        <c:v>688</c:v>
                      </c:pt>
                      <c:pt idx="4041">
                        <c:v>668</c:v>
                      </c:pt>
                      <c:pt idx="4042">
                        <c:v>620</c:v>
                      </c:pt>
                      <c:pt idx="4043">
                        <c:v>572</c:v>
                      </c:pt>
                      <c:pt idx="4044">
                        <c:v>560</c:v>
                      </c:pt>
                      <c:pt idx="4045">
                        <c:v>600</c:v>
                      </c:pt>
                      <c:pt idx="4046">
                        <c:v>712</c:v>
                      </c:pt>
                      <c:pt idx="4047">
                        <c:v>824</c:v>
                      </c:pt>
                      <c:pt idx="4048">
                        <c:v>816</c:v>
                      </c:pt>
                      <c:pt idx="4049">
                        <c:v>744</c:v>
                      </c:pt>
                      <c:pt idx="4050">
                        <c:v>712</c:v>
                      </c:pt>
                      <c:pt idx="4051">
                        <c:v>640</c:v>
                      </c:pt>
                      <c:pt idx="4052">
                        <c:v>584</c:v>
                      </c:pt>
                      <c:pt idx="4053">
                        <c:v>584</c:v>
                      </c:pt>
                      <c:pt idx="4054">
                        <c:v>596</c:v>
                      </c:pt>
                      <c:pt idx="4055">
                        <c:v>616</c:v>
                      </c:pt>
                      <c:pt idx="4056">
                        <c:v>596</c:v>
                      </c:pt>
                      <c:pt idx="4057">
                        <c:v>584</c:v>
                      </c:pt>
                      <c:pt idx="4058">
                        <c:v>580</c:v>
                      </c:pt>
                      <c:pt idx="4059">
                        <c:v>544</c:v>
                      </c:pt>
                      <c:pt idx="4060">
                        <c:v>548</c:v>
                      </c:pt>
                      <c:pt idx="4061">
                        <c:v>556</c:v>
                      </c:pt>
                      <c:pt idx="4062">
                        <c:v>604</c:v>
                      </c:pt>
                      <c:pt idx="4063">
                        <c:v>608</c:v>
                      </c:pt>
                      <c:pt idx="4064">
                        <c:v>608</c:v>
                      </c:pt>
                      <c:pt idx="4065">
                        <c:v>676</c:v>
                      </c:pt>
                      <c:pt idx="4066">
                        <c:v>736</c:v>
                      </c:pt>
                      <c:pt idx="4067">
                        <c:v>652</c:v>
                      </c:pt>
                      <c:pt idx="4068">
                        <c:v>640</c:v>
                      </c:pt>
                      <c:pt idx="4069">
                        <c:v>596</c:v>
                      </c:pt>
                      <c:pt idx="4070">
                        <c:v>584</c:v>
                      </c:pt>
                      <c:pt idx="4071">
                        <c:v>588</c:v>
                      </c:pt>
                      <c:pt idx="4072">
                        <c:v>656</c:v>
                      </c:pt>
                      <c:pt idx="4073">
                        <c:v>704</c:v>
                      </c:pt>
                      <c:pt idx="4074">
                        <c:v>764</c:v>
                      </c:pt>
                      <c:pt idx="4075">
                        <c:v>680</c:v>
                      </c:pt>
                      <c:pt idx="4076">
                        <c:v>604</c:v>
                      </c:pt>
                      <c:pt idx="4077">
                        <c:v>592</c:v>
                      </c:pt>
                      <c:pt idx="4078">
                        <c:v>580</c:v>
                      </c:pt>
                      <c:pt idx="4079">
                        <c:v>628</c:v>
                      </c:pt>
                      <c:pt idx="4080">
                        <c:v>680</c:v>
                      </c:pt>
                      <c:pt idx="4081">
                        <c:v>672</c:v>
                      </c:pt>
                      <c:pt idx="4082">
                        <c:v>712</c:v>
                      </c:pt>
                      <c:pt idx="4083">
                        <c:v>640</c:v>
                      </c:pt>
                      <c:pt idx="4084">
                        <c:v>620</c:v>
                      </c:pt>
                      <c:pt idx="4085">
                        <c:v>600</c:v>
                      </c:pt>
                      <c:pt idx="4086">
                        <c:v>612</c:v>
                      </c:pt>
                      <c:pt idx="4087">
                        <c:v>648</c:v>
                      </c:pt>
                      <c:pt idx="4088">
                        <c:v>636</c:v>
                      </c:pt>
                      <c:pt idx="4089">
                        <c:v>636</c:v>
                      </c:pt>
                      <c:pt idx="4090">
                        <c:v>684</c:v>
                      </c:pt>
                      <c:pt idx="4091">
                        <c:v>732</c:v>
                      </c:pt>
                      <c:pt idx="4092">
                        <c:v>648</c:v>
                      </c:pt>
                      <c:pt idx="4093">
                        <c:v>632</c:v>
                      </c:pt>
                      <c:pt idx="4094">
                        <c:v>612</c:v>
                      </c:pt>
                      <c:pt idx="4095">
                        <c:v>612</c:v>
                      </c:pt>
                      <c:pt idx="4096">
                        <c:v>628</c:v>
                      </c:pt>
                      <c:pt idx="4097">
                        <c:v>668</c:v>
                      </c:pt>
                      <c:pt idx="4098">
                        <c:v>708</c:v>
                      </c:pt>
                      <c:pt idx="4099">
                        <c:v>656</c:v>
                      </c:pt>
                      <c:pt idx="4100">
                        <c:v>624</c:v>
                      </c:pt>
                      <c:pt idx="4101">
                        <c:v>624</c:v>
                      </c:pt>
                      <c:pt idx="4102">
                        <c:v>624</c:v>
                      </c:pt>
                      <c:pt idx="4103">
                        <c:v>616</c:v>
                      </c:pt>
                      <c:pt idx="4104">
                        <c:v>592</c:v>
                      </c:pt>
                      <c:pt idx="4105">
                        <c:v>584</c:v>
                      </c:pt>
                      <c:pt idx="4106">
                        <c:v>596</c:v>
                      </c:pt>
                      <c:pt idx="4107">
                        <c:v>612</c:v>
                      </c:pt>
                      <c:pt idx="4108">
                        <c:v>628</c:v>
                      </c:pt>
                      <c:pt idx="4109">
                        <c:v>672</c:v>
                      </c:pt>
                      <c:pt idx="4110">
                        <c:v>664</c:v>
                      </c:pt>
                      <c:pt idx="4111">
                        <c:v>628</c:v>
                      </c:pt>
                      <c:pt idx="4112">
                        <c:v>624</c:v>
                      </c:pt>
                      <c:pt idx="4113">
                        <c:v>608</c:v>
                      </c:pt>
                      <c:pt idx="4114">
                        <c:v>596</c:v>
                      </c:pt>
                      <c:pt idx="4115">
                        <c:v>592</c:v>
                      </c:pt>
                      <c:pt idx="4116">
                        <c:v>612</c:v>
                      </c:pt>
                      <c:pt idx="4117">
                        <c:v>620</c:v>
                      </c:pt>
                      <c:pt idx="4118">
                        <c:v>624</c:v>
                      </c:pt>
                      <c:pt idx="4119">
                        <c:v>616</c:v>
                      </c:pt>
                      <c:pt idx="4120">
                        <c:v>612</c:v>
                      </c:pt>
                      <c:pt idx="4121">
                        <c:v>604</c:v>
                      </c:pt>
                      <c:pt idx="4122">
                        <c:v>580</c:v>
                      </c:pt>
                      <c:pt idx="4123">
                        <c:v>560</c:v>
                      </c:pt>
                      <c:pt idx="4124">
                        <c:v>552</c:v>
                      </c:pt>
                      <c:pt idx="4125">
                        <c:v>560</c:v>
                      </c:pt>
                      <c:pt idx="4126">
                        <c:v>568</c:v>
                      </c:pt>
                      <c:pt idx="4127">
                        <c:v>604</c:v>
                      </c:pt>
                      <c:pt idx="4128">
                        <c:v>628</c:v>
                      </c:pt>
                      <c:pt idx="4129">
                        <c:v>644</c:v>
                      </c:pt>
                      <c:pt idx="4130">
                        <c:v>636</c:v>
                      </c:pt>
                      <c:pt idx="4131">
                        <c:v>632</c:v>
                      </c:pt>
                      <c:pt idx="4132">
                        <c:v>636</c:v>
                      </c:pt>
                      <c:pt idx="4133">
                        <c:v>632</c:v>
                      </c:pt>
                      <c:pt idx="4134">
                        <c:v>592</c:v>
                      </c:pt>
                      <c:pt idx="4135">
                        <c:v>576</c:v>
                      </c:pt>
                      <c:pt idx="4136">
                        <c:v>596</c:v>
                      </c:pt>
                      <c:pt idx="4137">
                        <c:v>660</c:v>
                      </c:pt>
                      <c:pt idx="4138">
                        <c:v>756</c:v>
                      </c:pt>
                      <c:pt idx="4139">
                        <c:v>756</c:v>
                      </c:pt>
                      <c:pt idx="4140">
                        <c:v>656</c:v>
                      </c:pt>
                      <c:pt idx="4141">
                        <c:v>644</c:v>
                      </c:pt>
                      <c:pt idx="4142">
                        <c:v>604</c:v>
                      </c:pt>
                      <c:pt idx="4143">
                        <c:v>576</c:v>
                      </c:pt>
                      <c:pt idx="4144">
                        <c:v>576</c:v>
                      </c:pt>
                      <c:pt idx="4145">
                        <c:v>624</c:v>
                      </c:pt>
                      <c:pt idx="4146">
                        <c:v>796</c:v>
                      </c:pt>
                      <c:pt idx="4147">
                        <c:v>680</c:v>
                      </c:pt>
                      <c:pt idx="4148">
                        <c:v>644</c:v>
                      </c:pt>
                      <c:pt idx="4149">
                        <c:v>628</c:v>
                      </c:pt>
                      <c:pt idx="4150">
                        <c:v>628</c:v>
                      </c:pt>
                      <c:pt idx="4151">
                        <c:v>636</c:v>
                      </c:pt>
                      <c:pt idx="4152">
                        <c:v>604</c:v>
                      </c:pt>
                      <c:pt idx="4153">
                        <c:v>608</c:v>
                      </c:pt>
                      <c:pt idx="4154">
                        <c:v>684</c:v>
                      </c:pt>
                      <c:pt idx="4155">
                        <c:v>696</c:v>
                      </c:pt>
                      <c:pt idx="4156">
                        <c:v>660</c:v>
                      </c:pt>
                      <c:pt idx="4157">
                        <c:v>628</c:v>
                      </c:pt>
                      <c:pt idx="4158">
                        <c:v>604</c:v>
                      </c:pt>
                      <c:pt idx="4159">
                        <c:v>596</c:v>
                      </c:pt>
                      <c:pt idx="4160">
                        <c:v>592</c:v>
                      </c:pt>
                      <c:pt idx="4161">
                        <c:v>592</c:v>
                      </c:pt>
                      <c:pt idx="4162">
                        <c:v>596</c:v>
                      </c:pt>
                      <c:pt idx="4163">
                        <c:v>588</c:v>
                      </c:pt>
                      <c:pt idx="4164">
                        <c:v>564</c:v>
                      </c:pt>
                      <c:pt idx="4165">
                        <c:v>548</c:v>
                      </c:pt>
                      <c:pt idx="4166">
                        <c:v>536</c:v>
                      </c:pt>
                      <c:pt idx="4167">
                        <c:v>588</c:v>
                      </c:pt>
                      <c:pt idx="4168">
                        <c:v>604</c:v>
                      </c:pt>
                      <c:pt idx="4169">
                        <c:v>580</c:v>
                      </c:pt>
                      <c:pt idx="4170">
                        <c:v>572</c:v>
                      </c:pt>
                      <c:pt idx="4171">
                        <c:v>564</c:v>
                      </c:pt>
                      <c:pt idx="4172">
                        <c:v>552</c:v>
                      </c:pt>
                      <c:pt idx="4173">
                        <c:v>544</c:v>
                      </c:pt>
                      <c:pt idx="4174">
                        <c:v>552</c:v>
                      </c:pt>
                      <c:pt idx="4175">
                        <c:v>568</c:v>
                      </c:pt>
                      <c:pt idx="4176">
                        <c:v>584</c:v>
                      </c:pt>
                      <c:pt idx="4177">
                        <c:v>656</c:v>
                      </c:pt>
                      <c:pt idx="4178">
                        <c:v>656</c:v>
                      </c:pt>
                      <c:pt idx="4179">
                        <c:v>628</c:v>
                      </c:pt>
                      <c:pt idx="4180">
                        <c:v>600</c:v>
                      </c:pt>
                      <c:pt idx="4181">
                        <c:v>596</c:v>
                      </c:pt>
                      <c:pt idx="4182">
                        <c:v>592</c:v>
                      </c:pt>
                      <c:pt idx="4183">
                        <c:v>616</c:v>
                      </c:pt>
                      <c:pt idx="4184">
                        <c:v>620</c:v>
                      </c:pt>
                      <c:pt idx="4185">
                        <c:v>656</c:v>
                      </c:pt>
                      <c:pt idx="4186">
                        <c:v>656</c:v>
                      </c:pt>
                      <c:pt idx="4187">
                        <c:v>668</c:v>
                      </c:pt>
                      <c:pt idx="4188">
                        <c:v>656</c:v>
                      </c:pt>
                      <c:pt idx="4189">
                        <c:v>612</c:v>
                      </c:pt>
                      <c:pt idx="4190">
                        <c:v>608</c:v>
                      </c:pt>
                      <c:pt idx="4191">
                        <c:v>604</c:v>
                      </c:pt>
                      <c:pt idx="4192">
                        <c:v>612</c:v>
                      </c:pt>
                      <c:pt idx="4193">
                        <c:v>628</c:v>
                      </c:pt>
                      <c:pt idx="4194">
                        <c:v>732</c:v>
                      </c:pt>
                      <c:pt idx="4195">
                        <c:v>692</c:v>
                      </c:pt>
                      <c:pt idx="4196">
                        <c:v>616</c:v>
                      </c:pt>
                      <c:pt idx="4197">
                        <c:v>596</c:v>
                      </c:pt>
                      <c:pt idx="4198">
                        <c:v>600</c:v>
                      </c:pt>
                      <c:pt idx="4199">
                        <c:v>616</c:v>
                      </c:pt>
                      <c:pt idx="4200">
                        <c:v>624</c:v>
                      </c:pt>
                      <c:pt idx="4201">
                        <c:v>628</c:v>
                      </c:pt>
                      <c:pt idx="4202">
                        <c:v>652</c:v>
                      </c:pt>
                      <c:pt idx="4203">
                        <c:v>656</c:v>
                      </c:pt>
                      <c:pt idx="4204">
                        <c:v>644</c:v>
                      </c:pt>
                      <c:pt idx="4205">
                        <c:v>632</c:v>
                      </c:pt>
                      <c:pt idx="4206">
                        <c:v>612</c:v>
                      </c:pt>
                      <c:pt idx="4207">
                        <c:v>600</c:v>
                      </c:pt>
                      <c:pt idx="4208">
                        <c:v>612</c:v>
                      </c:pt>
                      <c:pt idx="4209">
                        <c:v>644</c:v>
                      </c:pt>
                      <c:pt idx="4210">
                        <c:v>792</c:v>
                      </c:pt>
                      <c:pt idx="4211">
                        <c:v>768</c:v>
                      </c:pt>
                      <c:pt idx="4212">
                        <c:v>804</c:v>
                      </c:pt>
                      <c:pt idx="4213">
                        <c:v>1176</c:v>
                      </c:pt>
                      <c:pt idx="4214">
                        <c:v>1000</c:v>
                      </c:pt>
                      <c:pt idx="4215">
                        <c:v>892</c:v>
                      </c:pt>
                      <c:pt idx="4216">
                        <c:v>972</c:v>
                      </c:pt>
                      <c:pt idx="4217">
                        <c:v>932</c:v>
                      </c:pt>
                      <c:pt idx="4218">
                        <c:v>916</c:v>
                      </c:pt>
                      <c:pt idx="4219">
                        <c:v>948</c:v>
                      </c:pt>
                      <c:pt idx="4220">
                        <c:v>956</c:v>
                      </c:pt>
                      <c:pt idx="4221">
                        <c:v>848</c:v>
                      </c:pt>
                      <c:pt idx="4222">
                        <c:v>888</c:v>
                      </c:pt>
                      <c:pt idx="4223">
                        <c:v>888</c:v>
                      </c:pt>
                      <c:pt idx="4224">
                        <c:v>364</c:v>
                      </c:pt>
                      <c:pt idx="4225">
                        <c:v>892</c:v>
                      </c:pt>
                      <c:pt idx="4226">
                        <c:v>824</c:v>
                      </c:pt>
                      <c:pt idx="4227">
                        <c:v>904</c:v>
                      </c:pt>
                      <c:pt idx="4228">
                        <c:v>904</c:v>
                      </c:pt>
                      <c:pt idx="4229">
                        <c:v>896</c:v>
                      </c:pt>
                      <c:pt idx="4230">
                        <c:v>892</c:v>
                      </c:pt>
                      <c:pt idx="4231">
                        <c:v>944</c:v>
                      </c:pt>
                      <c:pt idx="4232">
                        <c:v>256</c:v>
                      </c:pt>
                      <c:pt idx="4233">
                        <c:v>868</c:v>
                      </c:pt>
                      <c:pt idx="4234">
                        <c:v>876</c:v>
                      </c:pt>
                      <c:pt idx="4235">
                        <c:v>844</c:v>
                      </c:pt>
                      <c:pt idx="4236">
                        <c:v>784</c:v>
                      </c:pt>
                      <c:pt idx="4237">
                        <c:v>776</c:v>
                      </c:pt>
                      <c:pt idx="4238">
                        <c:v>652</c:v>
                      </c:pt>
                      <c:pt idx="4239">
                        <c:v>1084</c:v>
                      </c:pt>
                      <c:pt idx="4240">
                        <c:v>892</c:v>
                      </c:pt>
                      <c:pt idx="4241">
                        <c:v>920</c:v>
                      </c:pt>
                      <c:pt idx="4242">
                        <c:v>940</c:v>
                      </c:pt>
                      <c:pt idx="4243">
                        <c:v>948</c:v>
                      </c:pt>
                      <c:pt idx="4244">
                        <c:v>884</c:v>
                      </c:pt>
                      <c:pt idx="4245">
                        <c:v>920</c:v>
                      </c:pt>
                      <c:pt idx="4246">
                        <c:v>900</c:v>
                      </c:pt>
                      <c:pt idx="4247">
                        <c:v>876</c:v>
                      </c:pt>
                      <c:pt idx="4248">
                        <c:v>532</c:v>
                      </c:pt>
                      <c:pt idx="4249">
                        <c:v>612</c:v>
                      </c:pt>
                      <c:pt idx="4250">
                        <c:v>920</c:v>
                      </c:pt>
                      <c:pt idx="4251">
                        <c:v>592</c:v>
                      </c:pt>
                      <c:pt idx="4252">
                        <c:v>912</c:v>
                      </c:pt>
                      <c:pt idx="4253">
                        <c:v>888</c:v>
                      </c:pt>
                      <c:pt idx="4254">
                        <c:v>956</c:v>
                      </c:pt>
                      <c:pt idx="4255">
                        <c:v>884</c:v>
                      </c:pt>
                      <c:pt idx="4256">
                        <c:v>272</c:v>
                      </c:pt>
                      <c:pt idx="4257">
                        <c:v>880</c:v>
                      </c:pt>
                      <c:pt idx="4258">
                        <c:v>848</c:v>
                      </c:pt>
                      <c:pt idx="4259">
                        <c:v>756</c:v>
                      </c:pt>
                      <c:pt idx="4260">
                        <c:v>788</c:v>
                      </c:pt>
                      <c:pt idx="4261">
                        <c:v>848</c:v>
                      </c:pt>
                      <c:pt idx="4262">
                        <c:v>852</c:v>
                      </c:pt>
                      <c:pt idx="4263">
                        <c:v>820</c:v>
                      </c:pt>
                      <c:pt idx="4264">
                        <c:v>900</c:v>
                      </c:pt>
                      <c:pt idx="4265">
                        <c:v>864</c:v>
                      </c:pt>
                      <c:pt idx="4266">
                        <c:v>344</c:v>
                      </c:pt>
                      <c:pt idx="4267">
                        <c:v>844</c:v>
                      </c:pt>
                      <c:pt idx="4268">
                        <c:v>896</c:v>
                      </c:pt>
                      <c:pt idx="4269">
                        <c:v>932</c:v>
                      </c:pt>
                      <c:pt idx="4270">
                        <c:v>688</c:v>
                      </c:pt>
                      <c:pt idx="4271">
                        <c:v>840</c:v>
                      </c:pt>
                      <c:pt idx="4272">
                        <c:v>884</c:v>
                      </c:pt>
                      <c:pt idx="4273">
                        <c:v>848</c:v>
                      </c:pt>
                      <c:pt idx="4274">
                        <c:v>800</c:v>
                      </c:pt>
                      <c:pt idx="4275">
                        <c:v>696</c:v>
                      </c:pt>
                      <c:pt idx="4276">
                        <c:v>696</c:v>
                      </c:pt>
                      <c:pt idx="4277">
                        <c:v>916</c:v>
                      </c:pt>
                      <c:pt idx="4278">
                        <c:v>852</c:v>
                      </c:pt>
                      <c:pt idx="4279">
                        <c:v>876</c:v>
                      </c:pt>
                      <c:pt idx="4280">
                        <c:v>692</c:v>
                      </c:pt>
                      <c:pt idx="4281">
                        <c:v>1040</c:v>
                      </c:pt>
                      <c:pt idx="4282">
                        <c:v>836</c:v>
                      </c:pt>
                      <c:pt idx="4283">
                        <c:v>884</c:v>
                      </c:pt>
                      <c:pt idx="4284">
                        <c:v>940</c:v>
                      </c:pt>
                      <c:pt idx="4285">
                        <c:v>900</c:v>
                      </c:pt>
                      <c:pt idx="4286">
                        <c:v>880</c:v>
                      </c:pt>
                      <c:pt idx="4287">
                        <c:v>884</c:v>
                      </c:pt>
                      <c:pt idx="4288">
                        <c:v>900</c:v>
                      </c:pt>
                      <c:pt idx="4289">
                        <c:v>900</c:v>
                      </c:pt>
                      <c:pt idx="4290">
                        <c:v>876</c:v>
                      </c:pt>
                      <c:pt idx="4291">
                        <c:v>868</c:v>
                      </c:pt>
                      <c:pt idx="4292">
                        <c:v>896</c:v>
                      </c:pt>
                      <c:pt idx="4293">
                        <c:v>876</c:v>
                      </c:pt>
                      <c:pt idx="4294">
                        <c:v>920</c:v>
                      </c:pt>
                      <c:pt idx="4295">
                        <c:v>936</c:v>
                      </c:pt>
                      <c:pt idx="4296">
                        <c:v>888</c:v>
                      </c:pt>
                      <c:pt idx="4297">
                        <c:v>888</c:v>
                      </c:pt>
                      <c:pt idx="4298">
                        <c:v>900</c:v>
                      </c:pt>
                      <c:pt idx="4299">
                        <c:v>940</c:v>
                      </c:pt>
                      <c:pt idx="4300">
                        <c:v>864</c:v>
                      </c:pt>
                      <c:pt idx="4301">
                        <c:v>900</c:v>
                      </c:pt>
                      <c:pt idx="4302">
                        <c:v>960</c:v>
                      </c:pt>
                      <c:pt idx="4303">
                        <c:v>904</c:v>
                      </c:pt>
                      <c:pt idx="4304">
                        <c:v>928</c:v>
                      </c:pt>
                      <c:pt idx="4305">
                        <c:v>888</c:v>
                      </c:pt>
                      <c:pt idx="4306">
                        <c:v>912</c:v>
                      </c:pt>
                      <c:pt idx="4307">
                        <c:v>896</c:v>
                      </c:pt>
                      <c:pt idx="4308">
                        <c:v>872</c:v>
                      </c:pt>
                      <c:pt idx="4309">
                        <c:v>920</c:v>
                      </c:pt>
                      <c:pt idx="4310">
                        <c:v>976</c:v>
                      </c:pt>
                      <c:pt idx="4311">
                        <c:v>984</c:v>
                      </c:pt>
                      <c:pt idx="4312">
                        <c:v>920</c:v>
                      </c:pt>
                      <c:pt idx="4313">
                        <c:v>912</c:v>
                      </c:pt>
                      <c:pt idx="4314">
                        <c:v>892</c:v>
                      </c:pt>
                      <c:pt idx="4315">
                        <c:v>868</c:v>
                      </c:pt>
                      <c:pt idx="4316">
                        <c:v>616</c:v>
                      </c:pt>
                      <c:pt idx="4317">
                        <c:v>920</c:v>
                      </c:pt>
                      <c:pt idx="4318">
                        <c:v>416</c:v>
                      </c:pt>
                      <c:pt idx="4319">
                        <c:v>892</c:v>
                      </c:pt>
                      <c:pt idx="4320">
                        <c:v>836</c:v>
                      </c:pt>
                      <c:pt idx="4321">
                        <c:v>880</c:v>
                      </c:pt>
                      <c:pt idx="4322">
                        <c:v>928</c:v>
                      </c:pt>
                      <c:pt idx="4323">
                        <c:v>980</c:v>
                      </c:pt>
                      <c:pt idx="4324">
                        <c:v>908</c:v>
                      </c:pt>
                      <c:pt idx="4325">
                        <c:v>916</c:v>
                      </c:pt>
                      <c:pt idx="4326">
                        <c:v>928</c:v>
                      </c:pt>
                      <c:pt idx="4327">
                        <c:v>920</c:v>
                      </c:pt>
                      <c:pt idx="4328">
                        <c:v>916</c:v>
                      </c:pt>
                      <c:pt idx="4329">
                        <c:v>912</c:v>
                      </c:pt>
                      <c:pt idx="4330">
                        <c:v>952</c:v>
                      </c:pt>
                      <c:pt idx="4331">
                        <c:v>880</c:v>
                      </c:pt>
                      <c:pt idx="4332">
                        <c:v>876</c:v>
                      </c:pt>
                      <c:pt idx="4333">
                        <c:v>896</c:v>
                      </c:pt>
                      <c:pt idx="4334">
                        <c:v>884</c:v>
                      </c:pt>
                      <c:pt idx="4335">
                        <c:v>876</c:v>
                      </c:pt>
                      <c:pt idx="4336">
                        <c:v>924</c:v>
                      </c:pt>
                      <c:pt idx="4337">
                        <c:v>948</c:v>
                      </c:pt>
                      <c:pt idx="4338">
                        <c:v>932</c:v>
                      </c:pt>
                      <c:pt idx="4339">
                        <c:v>880</c:v>
                      </c:pt>
                      <c:pt idx="4340">
                        <c:v>900</c:v>
                      </c:pt>
                      <c:pt idx="4341">
                        <c:v>904</c:v>
                      </c:pt>
                      <c:pt idx="4342">
                        <c:v>916</c:v>
                      </c:pt>
                      <c:pt idx="4343">
                        <c:v>884</c:v>
                      </c:pt>
                      <c:pt idx="4344">
                        <c:v>892</c:v>
                      </c:pt>
                      <c:pt idx="4345">
                        <c:v>912</c:v>
                      </c:pt>
                      <c:pt idx="4346">
                        <c:v>908</c:v>
                      </c:pt>
                      <c:pt idx="4347">
                        <c:v>912</c:v>
                      </c:pt>
                      <c:pt idx="4348">
                        <c:v>932</c:v>
                      </c:pt>
                      <c:pt idx="4349">
                        <c:v>936</c:v>
                      </c:pt>
                      <c:pt idx="4350">
                        <c:v>896</c:v>
                      </c:pt>
                      <c:pt idx="4351">
                        <c:v>916</c:v>
                      </c:pt>
                      <c:pt idx="4352">
                        <c:v>800</c:v>
                      </c:pt>
                      <c:pt idx="4353">
                        <c:v>780</c:v>
                      </c:pt>
                      <c:pt idx="4354">
                        <c:v>776</c:v>
                      </c:pt>
                      <c:pt idx="4355">
                        <c:v>800</c:v>
                      </c:pt>
                      <c:pt idx="4356">
                        <c:v>804</c:v>
                      </c:pt>
                      <c:pt idx="4357">
                        <c:v>856</c:v>
                      </c:pt>
                      <c:pt idx="4358">
                        <c:v>908</c:v>
                      </c:pt>
                      <c:pt idx="4359">
                        <c:v>956</c:v>
                      </c:pt>
                      <c:pt idx="4360">
                        <c:v>940</c:v>
                      </c:pt>
                      <c:pt idx="4361">
                        <c:v>328</c:v>
                      </c:pt>
                      <c:pt idx="4362">
                        <c:v>872</c:v>
                      </c:pt>
                      <c:pt idx="4363">
                        <c:v>864</c:v>
                      </c:pt>
                      <c:pt idx="4364">
                        <c:v>940</c:v>
                      </c:pt>
                      <c:pt idx="4365">
                        <c:v>872</c:v>
                      </c:pt>
                      <c:pt idx="4366">
                        <c:v>940</c:v>
                      </c:pt>
                      <c:pt idx="4367">
                        <c:v>948</c:v>
                      </c:pt>
                      <c:pt idx="4368">
                        <c:v>956</c:v>
                      </c:pt>
                      <c:pt idx="4369">
                        <c:v>896</c:v>
                      </c:pt>
                      <c:pt idx="4370">
                        <c:v>932</c:v>
                      </c:pt>
                      <c:pt idx="4371">
                        <c:v>996</c:v>
                      </c:pt>
                      <c:pt idx="4372">
                        <c:v>960</c:v>
                      </c:pt>
                      <c:pt idx="4373">
                        <c:v>916</c:v>
                      </c:pt>
                      <c:pt idx="4374">
                        <c:v>912</c:v>
                      </c:pt>
                      <c:pt idx="4375">
                        <c:v>928</c:v>
                      </c:pt>
                      <c:pt idx="4376">
                        <c:v>944</c:v>
                      </c:pt>
                      <c:pt idx="4377">
                        <c:v>964</c:v>
                      </c:pt>
                      <c:pt idx="4378">
                        <c:v>968</c:v>
                      </c:pt>
                      <c:pt idx="4379">
                        <c:v>972</c:v>
                      </c:pt>
                      <c:pt idx="4380">
                        <c:v>948</c:v>
                      </c:pt>
                      <c:pt idx="4381">
                        <c:v>916</c:v>
                      </c:pt>
                      <c:pt idx="4382">
                        <c:v>988</c:v>
                      </c:pt>
                      <c:pt idx="4383">
                        <c:v>968</c:v>
                      </c:pt>
                      <c:pt idx="4384">
                        <c:v>956</c:v>
                      </c:pt>
                      <c:pt idx="4385">
                        <c:v>960</c:v>
                      </c:pt>
                      <c:pt idx="4386">
                        <c:v>972</c:v>
                      </c:pt>
                      <c:pt idx="4387">
                        <c:v>928</c:v>
                      </c:pt>
                      <c:pt idx="4388">
                        <c:v>940</c:v>
                      </c:pt>
                      <c:pt idx="4389">
                        <c:v>940</c:v>
                      </c:pt>
                      <c:pt idx="4390">
                        <c:v>956</c:v>
                      </c:pt>
                      <c:pt idx="4391">
                        <c:v>920</c:v>
                      </c:pt>
                      <c:pt idx="4392">
                        <c:v>912</c:v>
                      </c:pt>
                      <c:pt idx="4393">
                        <c:v>916</c:v>
                      </c:pt>
                      <c:pt idx="4394">
                        <c:v>932</c:v>
                      </c:pt>
                      <c:pt idx="4395">
                        <c:v>860</c:v>
                      </c:pt>
                      <c:pt idx="4396">
                        <c:v>876</c:v>
                      </c:pt>
                      <c:pt idx="4397">
                        <c:v>904</c:v>
                      </c:pt>
                      <c:pt idx="4398">
                        <c:v>940</c:v>
                      </c:pt>
                      <c:pt idx="4399">
                        <c:v>940</c:v>
                      </c:pt>
                      <c:pt idx="4400">
                        <c:v>928</c:v>
                      </c:pt>
                      <c:pt idx="4401">
                        <c:v>972</c:v>
                      </c:pt>
                      <c:pt idx="4402">
                        <c:v>980</c:v>
                      </c:pt>
                      <c:pt idx="4403">
                        <c:v>944</c:v>
                      </c:pt>
                      <c:pt idx="4404">
                        <c:v>900</c:v>
                      </c:pt>
                      <c:pt idx="4405">
                        <c:v>900</c:v>
                      </c:pt>
                      <c:pt idx="4406">
                        <c:v>884</c:v>
                      </c:pt>
                      <c:pt idx="4407">
                        <c:v>916</c:v>
                      </c:pt>
                      <c:pt idx="4408">
                        <c:v>896</c:v>
                      </c:pt>
                      <c:pt idx="4409">
                        <c:v>924</c:v>
                      </c:pt>
                      <c:pt idx="4410">
                        <c:v>884</c:v>
                      </c:pt>
                      <c:pt idx="4411">
                        <c:v>904</c:v>
                      </c:pt>
                      <c:pt idx="4412">
                        <c:v>852</c:v>
                      </c:pt>
                      <c:pt idx="4413">
                        <c:v>728</c:v>
                      </c:pt>
                      <c:pt idx="4414">
                        <c:v>788</c:v>
                      </c:pt>
                      <c:pt idx="4415">
                        <c:v>824</c:v>
                      </c:pt>
                      <c:pt idx="4416">
                        <c:v>828</c:v>
                      </c:pt>
                      <c:pt idx="4417">
                        <c:v>792</c:v>
                      </c:pt>
                      <c:pt idx="4418">
                        <c:v>772</c:v>
                      </c:pt>
                      <c:pt idx="4419">
                        <c:v>820</c:v>
                      </c:pt>
                      <c:pt idx="4420">
                        <c:v>848</c:v>
                      </c:pt>
                      <c:pt idx="4421">
                        <c:v>896</c:v>
                      </c:pt>
                      <c:pt idx="4422">
                        <c:v>908</c:v>
                      </c:pt>
                      <c:pt idx="4423">
                        <c:v>832</c:v>
                      </c:pt>
                      <c:pt idx="4424">
                        <c:v>840</c:v>
                      </c:pt>
                      <c:pt idx="4425">
                        <c:v>884</c:v>
                      </c:pt>
                      <c:pt idx="4426">
                        <c:v>884</c:v>
                      </c:pt>
                      <c:pt idx="4427">
                        <c:v>876</c:v>
                      </c:pt>
                      <c:pt idx="4428">
                        <c:v>920</c:v>
                      </c:pt>
                      <c:pt idx="4429">
                        <c:v>940</c:v>
                      </c:pt>
                      <c:pt idx="4430">
                        <c:v>936</c:v>
                      </c:pt>
                      <c:pt idx="4431">
                        <c:v>888</c:v>
                      </c:pt>
                      <c:pt idx="4432">
                        <c:v>952</c:v>
                      </c:pt>
                      <c:pt idx="4433">
                        <c:v>908</c:v>
                      </c:pt>
                      <c:pt idx="4434">
                        <c:v>968</c:v>
                      </c:pt>
                      <c:pt idx="4435">
                        <c:v>960</c:v>
                      </c:pt>
                      <c:pt idx="4436">
                        <c:v>976</c:v>
                      </c:pt>
                      <c:pt idx="4437">
                        <c:v>996</c:v>
                      </c:pt>
                      <c:pt idx="4438">
                        <c:v>1004</c:v>
                      </c:pt>
                      <c:pt idx="4439">
                        <c:v>976</c:v>
                      </c:pt>
                      <c:pt idx="4440">
                        <c:v>964</c:v>
                      </c:pt>
                      <c:pt idx="4441">
                        <c:v>960</c:v>
                      </c:pt>
                      <c:pt idx="4442">
                        <c:v>948</c:v>
                      </c:pt>
                      <c:pt idx="4443">
                        <c:v>932</c:v>
                      </c:pt>
                      <c:pt idx="4444">
                        <c:v>932</c:v>
                      </c:pt>
                      <c:pt idx="4445">
                        <c:v>952</c:v>
                      </c:pt>
                      <c:pt idx="4446">
                        <c:v>980</c:v>
                      </c:pt>
                      <c:pt idx="4447">
                        <c:v>980</c:v>
                      </c:pt>
                      <c:pt idx="4448">
                        <c:v>908</c:v>
                      </c:pt>
                      <c:pt idx="4449">
                        <c:v>932</c:v>
                      </c:pt>
                      <c:pt idx="4450">
                        <c:v>948</c:v>
                      </c:pt>
                      <c:pt idx="4451">
                        <c:v>956</c:v>
                      </c:pt>
                      <c:pt idx="4452">
                        <c:v>924</c:v>
                      </c:pt>
                      <c:pt idx="4453">
                        <c:v>944</c:v>
                      </c:pt>
                      <c:pt idx="4454">
                        <c:v>928</c:v>
                      </c:pt>
                      <c:pt idx="4455">
                        <c:v>892</c:v>
                      </c:pt>
                      <c:pt idx="4456">
                        <c:v>896</c:v>
                      </c:pt>
                      <c:pt idx="4457">
                        <c:v>892</c:v>
                      </c:pt>
                      <c:pt idx="4458">
                        <c:v>920</c:v>
                      </c:pt>
                      <c:pt idx="4459">
                        <c:v>892</c:v>
                      </c:pt>
                      <c:pt idx="4460">
                        <c:v>428</c:v>
                      </c:pt>
                      <c:pt idx="4461">
                        <c:v>804</c:v>
                      </c:pt>
                      <c:pt idx="4462">
                        <c:v>772</c:v>
                      </c:pt>
                      <c:pt idx="4463">
                        <c:v>728</c:v>
                      </c:pt>
                      <c:pt idx="4464">
                        <c:v>756</c:v>
                      </c:pt>
                      <c:pt idx="4465">
                        <c:v>764</c:v>
                      </c:pt>
                      <c:pt idx="4466">
                        <c:v>740</c:v>
                      </c:pt>
                      <c:pt idx="4467">
                        <c:v>716</c:v>
                      </c:pt>
                      <c:pt idx="4468">
                        <c:v>760</c:v>
                      </c:pt>
                      <c:pt idx="4469">
                        <c:v>804</c:v>
                      </c:pt>
                      <c:pt idx="4470">
                        <c:v>840</c:v>
                      </c:pt>
                      <c:pt idx="4471">
                        <c:v>828</c:v>
                      </c:pt>
                      <c:pt idx="4472">
                        <c:v>832</c:v>
                      </c:pt>
                      <c:pt idx="4473">
                        <c:v>800</c:v>
                      </c:pt>
                      <c:pt idx="4474">
                        <c:v>792</c:v>
                      </c:pt>
                      <c:pt idx="4475">
                        <c:v>820</c:v>
                      </c:pt>
                      <c:pt idx="4476">
                        <c:v>880</c:v>
                      </c:pt>
                      <c:pt idx="4477">
                        <c:v>880</c:v>
                      </c:pt>
                      <c:pt idx="4478">
                        <c:v>848</c:v>
                      </c:pt>
                      <c:pt idx="4479">
                        <c:v>872</c:v>
                      </c:pt>
                      <c:pt idx="4480">
                        <c:v>904</c:v>
                      </c:pt>
                      <c:pt idx="4481">
                        <c:v>908</c:v>
                      </c:pt>
                      <c:pt idx="4482">
                        <c:v>904</c:v>
                      </c:pt>
                      <c:pt idx="4483">
                        <c:v>896</c:v>
                      </c:pt>
                      <c:pt idx="4484">
                        <c:v>924</c:v>
                      </c:pt>
                      <c:pt idx="4485">
                        <c:v>940</c:v>
                      </c:pt>
                      <c:pt idx="4486">
                        <c:v>932</c:v>
                      </c:pt>
                      <c:pt idx="4487">
                        <c:v>948</c:v>
                      </c:pt>
                      <c:pt idx="4488">
                        <c:v>932</c:v>
                      </c:pt>
                      <c:pt idx="4489">
                        <c:v>940</c:v>
                      </c:pt>
                      <c:pt idx="4490">
                        <c:v>884</c:v>
                      </c:pt>
                      <c:pt idx="4491">
                        <c:v>892</c:v>
                      </c:pt>
                      <c:pt idx="4492">
                        <c:v>912</c:v>
                      </c:pt>
                      <c:pt idx="4493">
                        <c:v>924</c:v>
                      </c:pt>
                      <c:pt idx="4494">
                        <c:v>880</c:v>
                      </c:pt>
                      <c:pt idx="4495">
                        <c:v>868</c:v>
                      </c:pt>
                      <c:pt idx="4496">
                        <c:v>884</c:v>
                      </c:pt>
                      <c:pt idx="4497">
                        <c:v>880</c:v>
                      </c:pt>
                      <c:pt idx="4498">
                        <c:v>840</c:v>
                      </c:pt>
                      <c:pt idx="4499">
                        <c:v>872</c:v>
                      </c:pt>
                      <c:pt idx="4500">
                        <c:v>932</c:v>
                      </c:pt>
                      <c:pt idx="4501">
                        <c:v>952</c:v>
                      </c:pt>
                      <c:pt idx="4502">
                        <c:v>928</c:v>
                      </c:pt>
                      <c:pt idx="4503">
                        <c:v>900</c:v>
                      </c:pt>
                      <c:pt idx="4504">
                        <c:v>912</c:v>
                      </c:pt>
                      <c:pt idx="4505">
                        <c:v>944</c:v>
                      </c:pt>
                      <c:pt idx="4506">
                        <c:v>896</c:v>
                      </c:pt>
                      <c:pt idx="4507">
                        <c:v>852</c:v>
                      </c:pt>
                      <c:pt idx="4508">
                        <c:v>872</c:v>
                      </c:pt>
                      <c:pt idx="4509">
                        <c:v>892</c:v>
                      </c:pt>
                      <c:pt idx="4510">
                        <c:v>944</c:v>
                      </c:pt>
                      <c:pt idx="4511">
                        <c:v>916</c:v>
                      </c:pt>
                      <c:pt idx="4512">
                        <c:v>924</c:v>
                      </c:pt>
                      <c:pt idx="4513">
                        <c:v>1072</c:v>
                      </c:pt>
                      <c:pt idx="4514">
                        <c:v>1128</c:v>
                      </c:pt>
                      <c:pt idx="4515">
                        <c:v>1116</c:v>
                      </c:pt>
                      <c:pt idx="4516">
                        <c:v>972</c:v>
                      </c:pt>
                      <c:pt idx="4517">
                        <c:v>1064</c:v>
                      </c:pt>
                      <c:pt idx="4518">
                        <c:v>1072</c:v>
                      </c:pt>
                      <c:pt idx="4519">
                        <c:v>1108</c:v>
                      </c:pt>
                      <c:pt idx="4520">
                        <c:v>1108</c:v>
                      </c:pt>
                      <c:pt idx="4521">
                        <c:v>1132</c:v>
                      </c:pt>
                      <c:pt idx="4522">
                        <c:v>1048</c:v>
                      </c:pt>
                      <c:pt idx="4523">
                        <c:v>1028</c:v>
                      </c:pt>
                      <c:pt idx="4524">
                        <c:v>1000</c:v>
                      </c:pt>
                      <c:pt idx="4525">
                        <c:v>1104</c:v>
                      </c:pt>
                      <c:pt idx="4526">
                        <c:v>1108</c:v>
                      </c:pt>
                      <c:pt idx="4527">
                        <c:v>1072</c:v>
                      </c:pt>
                      <c:pt idx="4528">
                        <c:v>1080</c:v>
                      </c:pt>
                      <c:pt idx="4529">
                        <c:v>1024</c:v>
                      </c:pt>
                      <c:pt idx="4530">
                        <c:v>1064</c:v>
                      </c:pt>
                      <c:pt idx="4531">
                        <c:v>1024</c:v>
                      </c:pt>
                      <c:pt idx="4532">
                        <c:v>1020</c:v>
                      </c:pt>
                      <c:pt idx="4533">
                        <c:v>1056</c:v>
                      </c:pt>
                      <c:pt idx="4534">
                        <c:v>960</c:v>
                      </c:pt>
                      <c:pt idx="4535">
                        <c:v>1160</c:v>
                      </c:pt>
                      <c:pt idx="4536">
                        <c:v>1152</c:v>
                      </c:pt>
                      <c:pt idx="4537">
                        <c:v>1152</c:v>
                      </c:pt>
                      <c:pt idx="4538">
                        <c:v>1064</c:v>
                      </c:pt>
                      <c:pt idx="4539">
                        <c:v>1088</c:v>
                      </c:pt>
                      <c:pt idx="4540">
                        <c:v>1052</c:v>
                      </c:pt>
                      <c:pt idx="4541">
                        <c:v>1152</c:v>
                      </c:pt>
                      <c:pt idx="4542">
                        <c:v>1136</c:v>
                      </c:pt>
                      <c:pt idx="4543">
                        <c:v>1160</c:v>
                      </c:pt>
                      <c:pt idx="4544">
                        <c:v>1148</c:v>
                      </c:pt>
                      <c:pt idx="4545">
                        <c:v>1124</c:v>
                      </c:pt>
                      <c:pt idx="4546">
                        <c:v>1124</c:v>
                      </c:pt>
                      <c:pt idx="4547">
                        <c:v>1152</c:v>
                      </c:pt>
                      <c:pt idx="4548">
                        <c:v>1150</c:v>
                      </c:pt>
                      <c:pt idx="4549">
                        <c:v>1156</c:v>
                      </c:pt>
                      <c:pt idx="4550">
                        <c:v>992</c:v>
                      </c:pt>
                      <c:pt idx="4551">
                        <c:v>908</c:v>
                      </c:pt>
                      <c:pt idx="4552">
                        <c:v>844</c:v>
                      </c:pt>
                      <c:pt idx="4553">
                        <c:v>844</c:v>
                      </c:pt>
                      <c:pt idx="4554">
                        <c:v>1200</c:v>
                      </c:pt>
                      <c:pt idx="4555">
                        <c:v>1064</c:v>
                      </c:pt>
                      <c:pt idx="4556">
                        <c:v>1024</c:v>
                      </c:pt>
                      <c:pt idx="4557">
                        <c:v>1092</c:v>
                      </c:pt>
                      <c:pt idx="4558">
                        <c:v>1052</c:v>
                      </c:pt>
                      <c:pt idx="4559">
                        <c:v>1052</c:v>
                      </c:pt>
                      <c:pt idx="4560">
                        <c:v>992</c:v>
                      </c:pt>
                      <c:pt idx="4561">
                        <c:v>832</c:v>
                      </c:pt>
                      <c:pt idx="4562">
                        <c:v>992</c:v>
                      </c:pt>
                      <c:pt idx="4563">
                        <c:v>1096</c:v>
                      </c:pt>
                      <c:pt idx="4564">
                        <c:v>916</c:v>
                      </c:pt>
                      <c:pt idx="4565">
                        <c:v>1008</c:v>
                      </c:pt>
                      <c:pt idx="4566">
                        <c:v>964</c:v>
                      </c:pt>
                      <c:pt idx="4567">
                        <c:v>1028</c:v>
                      </c:pt>
                      <c:pt idx="4568">
                        <c:v>1076</c:v>
                      </c:pt>
                      <c:pt idx="4569">
                        <c:v>1100</c:v>
                      </c:pt>
                      <c:pt idx="4570">
                        <c:v>1088</c:v>
                      </c:pt>
                      <c:pt idx="4571">
                        <c:v>976</c:v>
                      </c:pt>
                      <c:pt idx="4572">
                        <c:v>1020</c:v>
                      </c:pt>
                      <c:pt idx="4573">
                        <c:v>1156</c:v>
                      </c:pt>
                      <c:pt idx="4574">
                        <c:v>1196</c:v>
                      </c:pt>
                      <c:pt idx="4575">
                        <c:v>1132</c:v>
                      </c:pt>
                      <c:pt idx="4576">
                        <c:v>1132</c:v>
                      </c:pt>
                      <c:pt idx="4577">
                        <c:v>1168</c:v>
                      </c:pt>
                      <c:pt idx="4578">
                        <c:v>1156</c:v>
                      </c:pt>
                      <c:pt idx="4579">
                        <c:v>1116</c:v>
                      </c:pt>
                      <c:pt idx="4580">
                        <c:v>1140</c:v>
                      </c:pt>
                      <c:pt idx="4581">
                        <c:v>1068</c:v>
                      </c:pt>
                      <c:pt idx="4582">
                        <c:v>1168</c:v>
                      </c:pt>
                      <c:pt idx="4583">
                        <c:v>1088</c:v>
                      </c:pt>
                      <c:pt idx="4584">
                        <c:v>1048</c:v>
                      </c:pt>
                      <c:pt idx="4585">
                        <c:v>912</c:v>
                      </c:pt>
                      <c:pt idx="4586">
                        <c:v>1108</c:v>
                      </c:pt>
                      <c:pt idx="4587">
                        <c:v>1108</c:v>
                      </c:pt>
                      <c:pt idx="4588">
                        <c:v>1096</c:v>
                      </c:pt>
                      <c:pt idx="4589">
                        <c:v>1160</c:v>
                      </c:pt>
                      <c:pt idx="4590">
                        <c:v>1008</c:v>
                      </c:pt>
                      <c:pt idx="4591">
                        <c:v>1088</c:v>
                      </c:pt>
                      <c:pt idx="4592">
                        <c:v>1028</c:v>
                      </c:pt>
                      <c:pt idx="4593">
                        <c:v>1084</c:v>
                      </c:pt>
                      <c:pt idx="4594">
                        <c:v>1108</c:v>
                      </c:pt>
                      <c:pt idx="4595">
                        <c:v>1072</c:v>
                      </c:pt>
                      <c:pt idx="4596">
                        <c:v>1076</c:v>
                      </c:pt>
                      <c:pt idx="4597">
                        <c:v>976</c:v>
                      </c:pt>
                      <c:pt idx="4598">
                        <c:v>1120</c:v>
                      </c:pt>
                      <c:pt idx="4599">
                        <c:v>1064</c:v>
                      </c:pt>
                      <c:pt idx="4600">
                        <c:v>1132</c:v>
                      </c:pt>
                      <c:pt idx="4601">
                        <c:v>1040</c:v>
                      </c:pt>
                      <c:pt idx="4602">
                        <c:v>1040</c:v>
                      </c:pt>
                      <c:pt idx="4603">
                        <c:v>1064</c:v>
                      </c:pt>
                      <c:pt idx="4604">
                        <c:v>1048</c:v>
                      </c:pt>
                      <c:pt idx="4605">
                        <c:v>1108</c:v>
                      </c:pt>
                      <c:pt idx="4606">
                        <c:v>1136</c:v>
                      </c:pt>
                      <c:pt idx="4607">
                        <c:v>1112</c:v>
                      </c:pt>
                      <c:pt idx="4608">
                        <c:v>1080</c:v>
                      </c:pt>
                      <c:pt idx="4609">
                        <c:v>1072</c:v>
                      </c:pt>
                      <c:pt idx="4610">
                        <c:v>1080</c:v>
                      </c:pt>
                      <c:pt idx="4611">
                        <c:v>1064</c:v>
                      </c:pt>
                      <c:pt idx="4612">
                        <c:v>1120</c:v>
                      </c:pt>
                      <c:pt idx="4613">
                        <c:v>1148</c:v>
                      </c:pt>
                      <c:pt idx="4614">
                        <c:v>1148</c:v>
                      </c:pt>
                      <c:pt idx="4615">
                        <c:v>1148</c:v>
                      </c:pt>
                      <c:pt idx="4616">
                        <c:v>1044</c:v>
                      </c:pt>
                      <c:pt idx="4617">
                        <c:v>1168</c:v>
                      </c:pt>
                      <c:pt idx="4618">
                        <c:v>1092</c:v>
                      </c:pt>
                      <c:pt idx="4619">
                        <c:v>1120</c:v>
                      </c:pt>
                      <c:pt idx="4620">
                        <c:v>1108</c:v>
                      </c:pt>
                      <c:pt idx="4621">
                        <c:v>1084</c:v>
                      </c:pt>
                      <c:pt idx="4622">
                        <c:v>1160</c:v>
                      </c:pt>
                      <c:pt idx="4623">
                        <c:v>1072</c:v>
                      </c:pt>
                      <c:pt idx="4624">
                        <c:v>1072</c:v>
                      </c:pt>
                      <c:pt idx="4625">
                        <c:v>948</c:v>
                      </c:pt>
                      <c:pt idx="4626">
                        <c:v>780</c:v>
                      </c:pt>
                      <c:pt idx="4627">
                        <c:v>872</c:v>
                      </c:pt>
                      <c:pt idx="4628">
                        <c:v>1292</c:v>
                      </c:pt>
                      <c:pt idx="4629">
                        <c:v>1292</c:v>
                      </c:pt>
                      <c:pt idx="4630">
                        <c:v>1128</c:v>
                      </c:pt>
                      <c:pt idx="4631">
                        <c:v>888</c:v>
                      </c:pt>
                      <c:pt idx="4632">
                        <c:v>888</c:v>
                      </c:pt>
                      <c:pt idx="4633">
                        <c:v>1132</c:v>
                      </c:pt>
                      <c:pt idx="4634">
                        <c:v>1128</c:v>
                      </c:pt>
                      <c:pt idx="4635">
                        <c:v>1024</c:v>
                      </c:pt>
                      <c:pt idx="4636">
                        <c:v>992</c:v>
                      </c:pt>
                      <c:pt idx="4637">
                        <c:v>932</c:v>
                      </c:pt>
                      <c:pt idx="4638">
                        <c:v>1060</c:v>
                      </c:pt>
                      <c:pt idx="4639">
                        <c:v>992</c:v>
                      </c:pt>
                      <c:pt idx="4640">
                        <c:v>1068</c:v>
                      </c:pt>
                      <c:pt idx="4641">
                        <c:v>1072</c:v>
                      </c:pt>
                      <c:pt idx="4642">
                        <c:v>1088</c:v>
                      </c:pt>
                      <c:pt idx="4643">
                        <c:v>992</c:v>
                      </c:pt>
                      <c:pt idx="4644">
                        <c:v>960</c:v>
                      </c:pt>
                      <c:pt idx="4645">
                        <c:v>980</c:v>
                      </c:pt>
                      <c:pt idx="4646">
                        <c:v>948</c:v>
                      </c:pt>
                      <c:pt idx="4647">
                        <c:v>1152</c:v>
                      </c:pt>
                      <c:pt idx="4648">
                        <c:v>1116</c:v>
                      </c:pt>
                      <c:pt idx="4649">
                        <c:v>1140</c:v>
                      </c:pt>
                      <c:pt idx="4650">
                        <c:v>1044</c:v>
                      </c:pt>
                      <c:pt idx="4651">
                        <c:v>1108</c:v>
                      </c:pt>
                      <c:pt idx="4652">
                        <c:v>948</c:v>
                      </c:pt>
                      <c:pt idx="4653">
                        <c:v>1048</c:v>
                      </c:pt>
                      <c:pt idx="4654">
                        <c:v>1048</c:v>
                      </c:pt>
                      <c:pt idx="4655">
                        <c:v>1124</c:v>
                      </c:pt>
                      <c:pt idx="4656">
                        <c:v>1104</c:v>
                      </c:pt>
                      <c:pt idx="4657">
                        <c:v>1104</c:v>
                      </c:pt>
                      <c:pt idx="4658">
                        <c:v>1160</c:v>
                      </c:pt>
                      <c:pt idx="4659">
                        <c:v>1096</c:v>
                      </c:pt>
                      <c:pt idx="4660">
                        <c:v>944</c:v>
                      </c:pt>
                      <c:pt idx="4661">
                        <c:v>904</c:v>
                      </c:pt>
                      <c:pt idx="4662">
                        <c:v>908</c:v>
                      </c:pt>
                      <c:pt idx="4663">
                        <c:v>1100</c:v>
                      </c:pt>
                      <c:pt idx="4664">
                        <c:v>1084</c:v>
                      </c:pt>
                      <c:pt idx="4665">
                        <c:v>1068</c:v>
                      </c:pt>
                      <c:pt idx="4666">
                        <c:v>1040</c:v>
                      </c:pt>
                      <c:pt idx="4667">
                        <c:v>932</c:v>
                      </c:pt>
                      <c:pt idx="4668">
                        <c:v>1024</c:v>
                      </c:pt>
                      <c:pt idx="4669">
                        <c:v>980</c:v>
                      </c:pt>
                      <c:pt idx="4670">
                        <c:v>1124</c:v>
                      </c:pt>
                      <c:pt idx="4671">
                        <c:v>1116</c:v>
                      </c:pt>
                      <c:pt idx="4672">
                        <c:v>1084</c:v>
                      </c:pt>
                      <c:pt idx="4673">
                        <c:v>1080</c:v>
                      </c:pt>
                      <c:pt idx="4674">
                        <c:v>1004</c:v>
                      </c:pt>
                      <c:pt idx="4675">
                        <c:v>920</c:v>
                      </c:pt>
                      <c:pt idx="4676">
                        <c:v>884</c:v>
                      </c:pt>
                      <c:pt idx="4677">
                        <c:v>1140</c:v>
                      </c:pt>
                      <c:pt idx="4678">
                        <c:v>1092</c:v>
                      </c:pt>
                      <c:pt idx="4679">
                        <c:v>1092</c:v>
                      </c:pt>
                      <c:pt idx="4680">
                        <c:v>1084</c:v>
                      </c:pt>
                      <c:pt idx="4681">
                        <c:v>976</c:v>
                      </c:pt>
                      <c:pt idx="4682">
                        <c:v>888</c:v>
                      </c:pt>
                      <c:pt idx="4683">
                        <c:v>876</c:v>
                      </c:pt>
                      <c:pt idx="4684">
                        <c:v>1072</c:v>
                      </c:pt>
                      <c:pt idx="4685">
                        <c:v>1128</c:v>
                      </c:pt>
                      <c:pt idx="4686">
                        <c:v>976</c:v>
                      </c:pt>
                      <c:pt idx="4687">
                        <c:v>1012</c:v>
                      </c:pt>
                      <c:pt idx="4688">
                        <c:v>1000</c:v>
                      </c:pt>
                      <c:pt idx="4689">
                        <c:v>944</c:v>
                      </c:pt>
                      <c:pt idx="4690">
                        <c:v>1040</c:v>
                      </c:pt>
                      <c:pt idx="4691">
                        <c:v>984</c:v>
                      </c:pt>
                      <c:pt idx="4692">
                        <c:v>984</c:v>
                      </c:pt>
                      <c:pt idx="4693">
                        <c:v>1104</c:v>
                      </c:pt>
                      <c:pt idx="4694">
                        <c:v>1124</c:v>
                      </c:pt>
                      <c:pt idx="4695">
                        <c:v>1072</c:v>
                      </c:pt>
                      <c:pt idx="4696">
                        <c:v>1088</c:v>
                      </c:pt>
                      <c:pt idx="4697">
                        <c:v>924</c:v>
                      </c:pt>
                      <c:pt idx="4698">
                        <c:v>1004</c:v>
                      </c:pt>
                      <c:pt idx="4699">
                        <c:v>1012</c:v>
                      </c:pt>
                      <c:pt idx="4700">
                        <c:v>824</c:v>
                      </c:pt>
                      <c:pt idx="4701">
                        <c:v>824</c:v>
                      </c:pt>
                      <c:pt idx="4702">
                        <c:v>1068</c:v>
                      </c:pt>
                      <c:pt idx="4703">
                        <c:v>1060</c:v>
                      </c:pt>
                      <c:pt idx="4704">
                        <c:v>1008</c:v>
                      </c:pt>
                      <c:pt idx="4705">
                        <c:v>1016</c:v>
                      </c:pt>
                      <c:pt idx="4706">
                        <c:v>1004</c:v>
                      </c:pt>
                      <c:pt idx="4707">
                        <c:v>1096</c:v>
                      </c:pt>
                      <c:pt idx="4708">
                        <c:v>1060</c:v>
                      </c:pt>
                      <c:pt idx="4709">
                        <c:v>1068</c:v>
                      </c:pt>
                      <c:pt idx="4710">
                        <c:v>1056</c:v>
                      </c:pt>
                      <c:pt idx="4711">
                        <c:v>992</c:v>
                      </c:pt>
                      <c:pt idx="4712">
                        <c:v>980</c:v>
                      </c:pt>
                      <c:pt idx="4713">
                        <c:v>940</c:v>
                      </c:pt>
                      <c:pt idx="4714">
                        <c:v>1112</c:v>
                      </c:pt>
                      <c:pt idx="4715">
                        <c:v>1020</c:v>
                      </c:pt>
                      <c:pt idx="4716">
                        <c:v>1024</c:v>
                      </c:pt>
                      <c:pt idx="4717">
                        <c:v>1124</c:v>
                      </c:pt>
                      <c:pt idx="4718">
                        <c:v>1108</c:v>
                      </c:pt>
                      <c:pt idx="4719">
                        <c:v>1128</c:v>
                      </c:pt>
                      <c:pt idx="4720">
                        <c:v>996</c:v>
                      </c:pt>
                      <c:pt idx="4721">
                        <c:v>1036</c:v>
                      </c:pt>
                      <c:pt idx="4722">
                        <c:v>888</c:v>
                      </c:pt>
                      <c:pt idx="4723">
                        <c:v>1116</c:v>
                      </c:pt>
                      <c:pt idx="4724">
                        <c:v>1116</c:v>
                      </c:pt>
                      <c:pt idx="4725">
                        <c:v>1224</c:v>
                      </c:pt>
                      <c:pt idx="4726">
                        <c:v>1124</c:v>
                      </c:pt>
                      <c:pt idx="4727">
                        <c:v>1120</c:v>
                      </c:pt>
                      <c:pt idx="4728">
                        <c:v>1136</c:v>
                      </c:pt>
                      <c:pt idx="4729">
                        <c:v>1164</c:v>
                      </c:pt>
                      <c:pt idx="4730">
                        <c:v>1200</c:v>
                      </c:pt>
                      <c:pt idx="4731">
                        <c:v>1108</c:v>
                      </c:pt>
                      <c:pt idx="4732">
                        <c:v>1108</c:v>
                      </c:pt>
                      <c:pt idx="4733">
                        <c:v>1232</c:v>
                      </c:pt>
                      <c:pt idx="4734">
                        <c:v>1196</c:v>
                      </c:pt>
                      <c:pt idx="4735">
                        <c:v>1124</c:v>
                      </c:pt>
                      <c:pt idx="4736">
                        <c:v>1208</c:v>
                      </c:pt>
                      <c:pt idx="4737">
                        <c:v>1152</c:v>
                      </c:pt>
                      <c:pt idx="4738">
                        <c:v>1152</c:v>
                      </c:pt>
                      <c:pt idx="4739">
                        <c:v>932</c:v>
                      </c:pt>
                      <c:pt idx="4740">
                        <c:v>932</c:v>
                      </c:pt>
                      <c:pt idx="4741">
                        <c:v>1176</c:v>
                      </c:pt>
                      <c:pt idx="4742">
                        <c:v>1304</c:v>
                      </c:pt>
                      <c:pt idx="4743">
                        <c:v>1224</c:v>
                      </c:pt>
                      <c:pt idx="4744">
                        <c:v>1160</c:v>
                      </c:pt>
                      <c:pt idx="4745">
                        <c:v>1160</c:v>
                      </c:pt>
                      <c:pt idx="4746">
                        <c:v>1180</c:v>
                      </c:pt>
                      <c:pt idx="4747">
                        <c:v>1144</c:v>
                      </c:pt>
                      <c:pt idx="4748">
                        <c:v>1152</c:v>
                      </c:pt>
                      <c:pt idx="4749">
                        <c:v>1120</c:v>
                      </c:pt>
                      <c:pt idx="4750">
                        <c:v>1196</c:v>
                      </c:pt>
                      <c:pt idx="4751">
                        <c:v>1248</c:v>
                      </c:pt>
                      <c:pt idx="4752">
                        <c:v>1248</c:v>
                      </c:pt>
                      <c:pt idx="4753">
                        <c:v>1124</c:v>
                      </c:pt>
                      <c:pt idx="4754">
                        <c:v>1172</c:v>
                      </c:pt>
                      <c:pt idx="4755">
                        <c:v>1132</c:v>
                      </c:pt>
                      <c:pt idx="4756">
                        <c:v>1040</c:v>
                      </c:pt>
                      <c:pt idx="4757">
                        <c:v>804</c:v>
                      </c:pt>
                      <c:pt idx="4758">
                        <c:v>1212</c:v>
                      </c:pt>
                      <c:pt idx="4759">
                        <c:v>1000</c:v>
                      </c:pt>
                      <c:pt idx="4760">
                        <c:v>1092</c:v>
                      </c:pt>
                      <c:pt idx="4761">
                        <c:v>1088</c:v>
                      </c:pt>
                      <c:pt idx="4762">
                        <c:v>972</c:v>
                      </c:pt>
                      <c:pt idx="4763">
                        <c:v>1116</c:v>
                      </c:pt>
                      <c:pt idx="4764">
                        <c:v>936</c:v>
                      </c:pt>
                      <c:pt idx="4765">
                        <c:v>924</c:v>
                      </c:pt>
                      <c:pt idx="4766">
                        <c:v>1144</c:v>
                      </c:pt>
                      <c:pt idx="4767">
                        <c:v>1008</c:v>
                      </c:pt>
                      <c:pt idx="4768">
                        <c:v>1108</c:v>
                      </c:pt>
                      <c:pt idx="4769">
                        <c:v>992</c:v>
                      </c:pt>
                      <c:pt idx="4770">
                        <c:v>1064</c:v>
                      </c:pt>
                      <c:pt idx="4771">
                        <c:v>1020</c:v>
                      </c:pt>
                      <c:pt idx="4772">
                        <c:v>1036</c:v>
                      </c:pt>
                      <c:pt idx="4773">
                        <c:v>1036</c:v>
                      </c:pt>
                      <c:pt idx="4774">
                        <c:v>1072</c:v>
                      </c:pt>
                      <c:pt idx="4775">
                        <c:v>856</c:v>
                      </c:pt>
                      <c:pt idx="4776">
                        <c:v>828</c:v>
                      </c:pt>
                      <c:pt idx="4777">
                        <c:v>1136</c:v>
                      </c:pt>
                      <c:pt idx="4778">
                        <c:v>1136</c:v>
                      </c:pt>
                      <c:pt idx="4779">
                        <c:v>1160</c:v>
                      </c:pt>
                      <c:pt idx="4780">
                        <c:v>1164</c:v>
                      </c:pt>
                      <c:pt idx="4781">
                        <c:v>1148</c:v>
                      </c:pt>
                      <c:pt idx="4782">
                        <c:v>1088</c:v>
                      </c:pt>
                      <c:pt idx="4783">
                        <c:v>1088</c:v>
                      </c:pt>
                      <c:pt idx="4784">
                        <c:v>924</c:v>
                      </c:pt>
                      <c:pt idx="4785">
                        <c:v>1088</c:v>
                      </c:pt>
                      <c:pt idx="4786">
                        <c:v>1100</c:v>
                      </c:pt>
                      <c:pt idx="4787">
                        <c:v>992</c:v>
                      </c:pt>
                      <c:pt idx="4788">
                        <c:v>1124</c:v>
                      </c:pt>
                      <c:pt idx="4789">
                        <c:v>1052</c:v>
                      </c:pt>
                      <c:pt idx="4790">
                        <c:v>1092</c:v>
                      </c:pt>
                      <c:pt idx="4791">
                        <c:v>1092</c:v>
                      </c:pt>
                      <c:pt idx="4792">
                        <c:v>1128</c:v>
                      </c:pt>
                      <c:pt idx="4793">
                        <c:v>940</c:v>
                      </c:pt>
                      <c:pt idx="4794">
                        <c:v>888</c:v>
                      </c:pt>
                      <c:pt idx="4795">
                        <c:v>1084</c:v>
                      </c:pt>
                      <c:pt idx="4796">
                        <c:v>1084</c:v>
                      </c:pt>
                      <c:pt idx="4797">
                        <c:v>1156</c:v>
                      </c:pt>
                      <c:pt idx="4798">
                        <c:v>1108</c:v>
                      </c:pt>
                      <c:pt idx="4799">
                        <c:v>1096</c:v>
                      </c:pt>
                      <c:pt idx="4800">
                        <c:v>1040</c:v>
                      </c:pt>
                      <c:pt idx="4801">
                        <c:v>1052</c:v>
                      </c:pt>
                      <c:pt idx="4802">
                        <c:v>1032</c:v>
                      </c:pt>
                      <c:pt idx="4803">
                        <c:v>936</c:v>
                      </c:pt>
                      <c:pt idx="4804">
                        <c:v>812</c:v>
                      </c:pt>
                      <c:pt idx="4805">
                        <c:v>924</c:v>
                      </c:pt>
                      <c:pt idx="4806">
                        <c:v>1064</c:v>
                      </c:pt>
                      <c:pt idx="4807">
                        <c:v>1012</c:v>
                      </c:pt>
                      <c:pt idx="4808">
                        <c:v>1048</c:v>
                      </c:pt>
                      <c:pt idx="4809">
                        <c:v>872</c:v>
                      </c:pt>
                      <c:pt idx="4810">
                        <c:v>1104</c:v>
                      </c:pt>
                      <c:pt idx="4811">
                        <c:v>1044</c:v>
                      </c:pt>
                      <c:pt idx="4812">
                        <c:v>856</c:v>
                      </c:pt>
                      <c:pt idx="4813">
                        <c:v>960</c:v>
                      </c:pt>
                      <c:pt idx="4814">
                        <c:v>816</c:v>
                      </c:pt>
                      <c:pt idx="4815">
                        <c:v>768</c:v>
                      </c:pt>
                      <c:pt idx="4816">
                        <c:v>748</c:v>
                      </c:pt>
                      <c:pt idx="4817">
                        <c:v>1016</c:v>
                      </c:pt>
                      <c:pt idx="4818">
                        <c:v>1004</c:v>
                      </c:pt>
                      <c:pt idx="4819">
                        <c:v>988</c:v>
                      </c:pt>
                      <c:pt idx="4820">
                        <c:v>916</c:v>
                      </c:pt>
                      <c:pt idx="4821">
                        <c:v>820</c:v>
                      </c:pt>
                      <c:pt idx="4822">
                        <c:v>856</c:v>
                      </c:pt>
                      <c:pt idx="4823">
                        <c:v>960</c:v>
                      </c:pt>
                      <c:pt idx="4824">
                        <c:v>976</c:v>
                      </c:pt>
                      <c:pt idx="4825">
                        <c:v>892</c:v>
                      </c:pt>
                      <c:pt idx="4826">
                        <c:v>900</c:v>
                      </c:pt>
                      <c:pt idx="4827">
                        <c:v>944</c:v>
                      </c:pt>
                      <c:pt idx="4828">
                        <c:v>848</c:v>
                      </c:pt>
                      <c:pt idx="4829">
                        <c:v>764</c:v>
                      </c:pt>
                      <c:pt idx="4830">
                        <c:v>768</c:v>
                      </c:pt>
                      <c:pt idx="4831">
                        <c:v>924</c:v>
                      </c:pt>
                      <c:pt idx="4832">
                        <c:v>1024</c:v>
                      </c:pt>
                      <c:pt idx="4833">
                        <c:v>1016</c:v>
                      </c:pt>
                      <c:pt idx="4834">
                        <c:v>864</c:v>
                      </c:pt>
                      <c:pt idx="4835">
                        <c:v>928</c:v>
                      </c:pt>
                      <c:pt idx="4836">
                        <c:v>928</c:v>
                      </c:pt>
                      <c:pt idx="4837">
                        <c:v>844</c:v>
                      </c:pt>
                      <c:pt idx="4838">
                        <c:v>872</c:v>
                      </c:pt>
                      <c:pt idx="4839">
                        <c:v>896</c:v>
                      </c:pt>
                      <c:pt idx="4840">
                        <c:v>936</c:v>
                      </c:pt>
                      <c:pt idx="4841">
                        <c:v>888</c:v>
                      </c:pt>
                      <c:pt idx="4842">
                        <c:v>892</c:v>
                      </c:pt>
                      <c:pt idx="4843">
                        <c:v>996</c:v>
                      </c:pt>
                      <c:pt idx="4844">
                        <c:v>964</c:v>
                      </c:pt>
                      <c:pt idx="4845">
                        <c:v>780</c:v>
                      </c:pt>
                      <c:pt idx="4846">
                        <c:v>804</c:v>
                      </c:pt>
                      <c:pt idx="4847">
                        <c:v>1120</c:v>
                      </c:pt>
                      <c:pt idx="4848">
                        <c:v>1104</c:v>
                      </c:pt>
                      <c:pt idx="4849">
                        <c:v>1004</c:v>
                      </c:pt>
                      <c:pt idx="4850">
                        <c:v>1012</c:v>
                      </c:pt>
                      <c:pt idx="4851">
                        <c:v>1064</c:v>
                      </c:pt>
                      <c:pt idx="4852">
                        <c:v>1044</c:v>
                      </c:pt>
                      <c:pt idx="4853">
                        <c:v>1020</c:v>
                      </c:pt>
                      <c:pt idx="4854">
                        <c:v>984</c:v>
                      </c:pt>
                      <c:pt idx="4855">
                        <c:v>976</c:v>
                      </c:pt>
                      <c:pt idx="4856">
                        <c:v>948</c:v>
                      </c:pt>
                      <c:pt idx="4857">
                        <c:v>928</c:v>
                      </c:pt>
                      <c:pt idx="4858">
                        <c:v>872</c:v>
                      </c:pt>
                      <c:pt idx="4859">
                        <c:v>976</c:v>
                      </c:pt>
                      <c:pt idx="4860">
                        <c:v>1052</c:v>
                      </c:pt>
                      <c:pt idx="4861">
                        <c:v>1016</c:v>
                      </c:pt>
                      <c:pt idx="4862">
                        <c:v>940</c:v>
                      </c:pt>
                      <c:pt idx="4863">
                        <c:v>860</c:v>
                      </c:pt>
                      <c:pt idx="4864">
                        <c:v>1028</c:v>
                      </c:pt>
                      <c:pt idx="4865">
                        <c:v>1052</c:v>
                      </c:pt>
                      <c:pt idx="4866">
                        <c:v>1040</c:v>
                      </c:pt>
                      <c:pt idx="4867">
                        <c:v>1004</c:v>
                      </c:pt>
                      <c:pt idx="4868">
                        <c:v>960</c:v>
                      </c:pt>
                      <c:pt idx="4869">
                        <c:v>904</c:v>
                      </c:pt>
                      <c:pt idx="4870">
                        <c:v>932</c:v>
                      </c:pt>
                      <c:pt idx="4871">
                        <c:v>1044</c:v>
                      </c:pt>
                      <c:pt idx="4872">
                        <c:v>1040</c:v>
                      </c:pt>
                      <c:pt idx="4873">
                        <c:v>956</c:v>
                      </c:pt>
                      <c:pt idx="4874">
                        <c:v>872</c:v>
                      </c:pt>
                      <c:pt idx="4875">
                        <c:v>816</c:v>
                      </c:pt>
                      <c:pt idx="4876">
                        <c:v>816</c:v>
                      </c:pt>
                      <c:pt idx="4877">
                        <c:v>1004</c:v>
                      </c:pt>
                      <c:pt idx="4878">
                        <c:v>932</c:v>
                      </c:pt>
                      <c:pt idx="4879">
                        <c:v>868</c:v>
                      </c:pt>
                      <c:pt idx="4880">
                        <c:v>864</c:v>
                      </c:pt>
                      <c:pt idx="4881">
                        <c:v>964</c:v>
                      </c:pt>
                      <c:pt idx="4882">
                        <c:v>956</c:v>
                      </c:pt>
                      <c:pt idx="4883">
                        <c:v>832</c:v>
                      </c:pt>
                      <c:pt idx="4884">
                        <c:v>772</c:v>
                      </c:pt>
                      <c:pt idx="4885">
                        <c:v>856</c:v>
                      </c:pt>
                      <c:pt idx="4886">
                        <c:v>924</c:v>
                      </c:pt>
                      <c:pt idx="4887">
                        <c:v>864</c:v>
                      </c:pt>
                      <c:pt idx="4888">
                        <c:v>892</c:v>
                      </c:pt>
                      <c:pt idx="4889">
                        <c:v>980</c:v>
                      </c:pt>
                      <c:pt idx="4890">
                        <c:v>900</c:v>
                      </c:pt>
                      <c:pt idx="4891">
                        <c:v>780</c:v>
                      </c:pt>
                      <c:pt idx="4892">
                        <c:v>752</c:v>
                      </c:pt>
                      <c:pt idx="4893">
                        <c:v>760</c:v>
                      </c:pt>
                      <c:pt idx="4894">
                        <c:v>964</c:v>
                      </c:pt>
                      <c:pt idx="4895">
                        <c:v>920</c:v>
                      </c:pt>
                      <c:pt idx="4896">
                        <c:v>860</c:v>
                      </c:pt>
                      <c:pt idx="4897">
                        <c:v>776</c:v>
                      </c:pt>
                      <c:pt idx="4898">
                        <c:v>716</c:v>
                      </c:pt>
                      <c:pt idx="4899">
                        <c:v>884</c:v>
                      </c:pt>
                      <c:pt idx="4900">
                        <c:v>872</c:v>
                      </c:pt>
                      <c:pt idx="4901">
                        <c:v>816</c:v>
                      </c:pt>
                      <c:pt idx="4902">
                        <c:v>852</c:v>
                      </c:pt>
                      <c:pt idx="4903">
                        <c:v>916</c:v>
                      </c:pt>
                      <c:pt idx="4904">
                        <c:v>872</c:v>
                      </c:pt>
                      <c:pt idx="4905">
                        <c:v>844</c:v>
                      </c:pt>
                      <c:pt idx="4906">
                        <c:v>872</c:v>
                      </c:pt>
                      <c:pt idx="4907">
                        <c:v>904</c:v>
                      </c:pt>
                      <c:pt idx="4908">
                        <c:v>824</c:v>
                      </c:pt>
                      <c:pt idx="4909">
                        <c:v>876</c:v>
                      </c:pt>
                      <c:pt idx="4910">
                        <c:v>920</c:v>
                      </c:pt>
                      <c:pt idx="4911">
                        <c:v>884</c:v>
                      </c:pt>
                      <c:pt idx="4912">
                        <c:v>848</c:v>
                      </c:pt>
                      <c:pt idx="4913">
                        <c:v>940</c:v>
                      </c:pt>
                      <c:pt idx="4914">
                        <c:v>916</c:v>
                      </c:pt>
                      <c:pt idx="4915">
                        <c:v>816</c:v>
                      </c:pt>
                      <c:pt idx="4916">
                        <c:v>836</c:v>
                      </c:pt>
                      <c:pt idx="4917">
                        <c:v>952</c:v>
                      </c:pt>
                      <c:pt idx="4918">
                        <c:v>940</c:v>
                      </c:pt>
                      <c:pt idx="4919">
                        <c:v>892</c:v>
                      </c:pt>
                      <c:pt idx="4920">
                        <c:v>792</c:v>
                      </c:pt>
                      <c:pt idx="4921">
                        <c:v>812</c:v>
                      </c:pt>
                      <c:pt idx="4922">
                        <c:v>960</c:v>
                      </c:pt>
                      <c:pt idx="4923">
                        <c:v>904</c:v>
                      </c:pt>
                      <c:pt idx="4924">
                        <c:v>808</c:v>
                      </c:pt>
                      <c:pt idx="4925">
                        <c:v>780</c:v>
                      </c:pt>
                      <c:pt idx="4926">
                        <c:v>868</c:v>
                      </c:pt>
                      <c:pt idx="4927">
                        <c:v>992</c:v>
                      </c:pt>
                      <c:pt idx="4928">
                        <c:v>996</c:v>
                      </c:pt>
                      <c:pt idx="4929">
                        <c:v>964</c:v>
                      </c:pt>
                      <c:pt idx="4930">
                        <c:v>984</c:v>
                      </c:pt>
                      <c:pt idx="4931">
                        <c:v>948</c:v>
                      </c:pt>
                      <c:pt idx="4932">
                        <c:v>868</c:v>
                      </c:pt>
                      <c:pt idx="4933">
                        <c:v>816</c:v>
                      </c:pt>
                      <c:pt idx="4934">
                        <c:v>864</c:v>
                      </c:pt>
                      <c:pt idx="4935">
                        <c:v>908</c:v>
                      </c:pt>
                      <c:pt idx="4936">
                        <c:v>848</c:v>
                      </c:pt>
                      <c:pt idx="4937">
                        <c:v>768</c:v>
                      </c:pt>
                      <c:pt idx="4938">
                        <c:v>844</c:v>
                      </c:pt>
                      <c:pt idx="4939">
                        <c:v>988</c:v>
                      </c:pt>
                      <c:pt idx="4940">
                        <c:v>1004</c:v>
                      </c:pt>
                      <c:pt idx="4941">
                        <c:v>864</c:v>
                      </c:pt>
                      <c:pt idx="4942">
                        <c:v>788</c:v>
                      </c:pt>
                      <c:pt idx="4943">
                        <c:v>776</c:v>
                      </c:pt>
                      <c:pt idx="4944">
                        <c:v>920</c:v>
                      </c:pt>
                      <c:pt idx="4945">
                        <c:v>912</c:v>
                      </c:pt>
                      <c:pt idx="4946">
                        <c:v>884</c:v>
                      </c:pt>
                      <c:pt idx="4947">
                        <c:v>852</c:v>
                      </c:pt>
                      <c:pt idx="4948">
                        <c:v>812</c:v>
                      </c:pt>
                      <c:pt idx="4949">
                        <c:v>904</c:v>
                      </c:pt>
                      <c:pt idx="4950">
                        <c:v>864</c:v>
                      </c:pt>
                      <c:pt idx="4951">
                        <c:v>792</c:v>
                      </c:pt>
                      <c:pt idx="4952">
                        <c:v>852</c:v>
                      </c:pt>
                      <c:pt idx="4953">
                        <c:v>1012</c:v>
                      </c:pt>
                      <c:pt idx="4954">
                        <c:v>980</c:v>
                      </c:pt>
                      <c:pt idx="4955">
                        <c:v>928</c:v>
                      </c:pt>
                      <c:pt idx="4956">
                        <c:v>972</c:v>
                      </c:pt>
                      <c:pt idx="4957">
                        <c:v>912</c:v>
                      </c:pt>
                      <c:pt idx="4958">
                        <c:v>824</c:v>
                      </c:pt>
                      <c:pt idx="4959">
                        <c:v>776</c:v>
                      </c:pt>
                      <c:pt idx="4960">
                        <c:v>840</c:v>
                      </c:pt>
                      <c:pt idx="4961">
                        <c:v>824</c:v>
                      </c:pt>
                      <c:pt idx="4962">
                        <c:v>824</c:v>
                      </c:pt>
                      <c:pt idx="4963">
                        <c:v>976</c:v>
                      </c:pt>
                      <c:pt idx="4964">
                        <c:v>972</c:v>
                      </c:pt>
                      <c:pt idx="4965">
                        <c:v>892</c:v>
                      </c:pt>
                      <c:pt idx="4966">
                        <c:v>896</c:v>
                      </c:pt>
                      <c:pt idx="4967">
                        <c:v>868</c:v>
                      </c:pt>
                      <c:pt idx="4968">
                        <c:v>824</c:v>
                      </c:pt>
                      <c:pt idx="4969">
                        <c:v>792</c:v>
                      </c:pt>
                      <c:pt idx="4970">
                        <c:v>844</c:v>
                      </c:pt>
                      <c:pt idx="4971">
                        <c:v>828</c:v>
                      </c:pt>
                      <c:pt idx="4972">
                        <c:v>908</c:v>
                      </c:pt>
                      <c:pt idx="4973">
                        <c:v>816</c:v>
                      </c:pt>
                      <c:pt idx="4974">
                        <c:v>856</c:v>
                      </c:pt>
                      <c:pt idx="4975">
                        <c:v>872</c:v>
                      </c:pt>
                      <c:pt idx="4976">
                        <c:v>844</c:v>
                      </c:pt>
                      <c:pt idx="4977">
                        <c:v>732</c:v>
                      </c:pt>
                      <c:pt idx="4978">
                        <c:v>800</c:v>
                      </c:pt>
                      <c:pt idx="4979">
                        <c:v>952</c:v>
                      </c:pt>
                      <c:pt idx="4980">
                        <c:v>872</c:v>
                      </c:pt>
                      <c:pt idx="4981">
                        <c:v>836</c:v>
                      </c:pt>
                      <c:pt idx="4982">
                        <c:v>872</c:v>
                      </c:pt>
                      <c:pt idx="4983">
                        <c:v>940</c:v>
                      </c:pt>
                      <c:pt idx="4984">
                        <c:v>876</c:v>
                      </c:pt>
                      <c:pt idx="4985">
                        <c:v>792</c:v>
                      </c:pt>
                      <c:pt idx="4986">
                        <c:v>760</c:v>
                      </c:pt>
                      <c:pt idx="4987">
                        <c:v>880</c:v>
                      </c:pt>
                      <c:pt idx="4988">
                        <c:v>884</c:v>
                      </c:pt>
                      <c:pt idx="4989">
                        <c:v>800</c:v>
                      </c:pt>
                      <c:pt idx="4990">
                        <c:v>732</c:v>
                      </c:pt>
                      <c:pt idx="4991">
                        <c:v>664</c:v>
                      </c:pt>
                      <c:pt idx="4992">
                        <c:v>676</c:v>
                      </c:pt>
                      <c:pt idx="4993">
                        <c:v>892</c:v>
                      </c:pt>
                      <c:pt idx="4994">
                        <c:v>916</c:v>
                      </c:pt>
                      <c:pt idx="4995">
                        <c:v>836</c:v>
                      </c:pt>
                      <c:pt idx="4996">
                        <c:v>756</c:v>
                      </c:pt>
                      <c:pt idx="4997">
                        <c:v>752</c:v>
                      </c:pt>
                      <c:pt idx="4998">
                        <c:v>844</c:v>
                      </c:pt>
                      <c:pt idx="4999">
                        <c:v>916</c:v>
                      </c:pt>
                      <c:pt idx="5000">
                        <c:v>772</c:v>
                      </c:pt>
                      <c:pt idx="5001">
                        <c:v>716</c:v>
                      </c:pt>
                      <c:pt idx="5002">
                        <c:v>704</c:v>
                      </c:pt>
                      <c:pt idx="5003">
                        <c:v>856</c:v>
                      </c:pt>
                      <c:pt idx="5004">
                        <c:v>956</c:v>
                      </c:pt>
                      <c:pt idx="5005">
                        <c:v>920</c:v>
                      </c:pt>
                      <c:pt idx="5006">
                        <c:v>868</c:v>
                      </c:pt>
                      <c:pt idx="5007">
                        <c:v>844</c:v>
                      </c:pt>
                      <c:pt idx="5008">
                        <c:v>824</c:v>
                      </c:pt>
                      <c:pt idx="5009">
                        <c:v>896</c:v>
                      </c:pt>
                      <c:pt idx="5010">
                        <c:v>964</c:v>
                      </c:pt>
                      <c:pt idx="5011">
                        <c:v>932</c:v>
                      </c:pt>
                      <c:pt idx="5012">
                        <c:v>804</c:v>
                      </c:pt>
                      <c:pt idx="5013">
                        <c:v>792</c:v>
                      </c:pt>
                      <c:pt idx="5014">
                        <c:v>824</c:v>
                      </c:pt>
                      <c:pt idx="5015">
                        <c:v>896</c:v>
                      </c:pt>
                      <c:pt idx="5016">
                        <c:v>852</c:v>
                      </c:pt>
                      <c:pt idx="5017">
                        <c:v>852</c:v>
                      </c:pt>
                      <c:pt idx="5018">
                        <c:v>920</c:v>
                      </c:pt>
                      <c:pt idx="5019">
                        <c:v>852</c:v>
                      </c:pt>
                      <c:pt idx="5020">
                        <c:v>816</c:v>
                      </c:pt>
                      <c:pt idx="5021">
                        <c:v>908</c:v>
                      </c:pt>
                      <c:pt idx="5022">
                        <c:v>920</c:v>
                      </c:pt>
                      <c:pt idx="5023">
                        <c:v>828</c:v>
                      </c:pt>
                      <c:pt idx="5024">
                        <c:v>908</c:v>
                      </c:pt>
                      <c:pt idx="5025">
                        <c:v>916</c:v>
                      </c:pt>
                      <c:pt idx="5026">
                        <c:v>864</c:v>
                      </c:pt>
                      <c:pt idx="5027">
                        <c:v>892</c:v>
                      </c:pt>
                      <c:pt idx="5028">
                        <c:v>856</c:v>
                      </c:pt>
                      <c:pt idx="5029">
                        <c:v>892</c:v>
                      </c:pt>
                      <c:pt idx="5030">
                        <c:v>872</c:v>
                      </c:pt>
                      <c:pt idx="5031">
                        <c:v>876</c:v>
                      </c:pt>
                      <c:pt idx="5032">
                        <c:v>876</c:v>
                      </c:pt>
                      <c:pt idx="5033">
                        <c:v>908</c:v>
                      </c:pt>
                      <c:pt idx="5034">
                        <c:v>912</c:v>
                      </c:pt>
                      <c:pt idx="5035">
                        <c:v>924</c:v>
                      </c:pt>
                      <c:pt idx="5036">
                        <c:v>940</c:v>
                      </c:pt>
                      <c:pt idx="5037">
                        <c:v>864</c:v>
                      </c:pt>
                      <c:pt idx="5038">
                        <c:v>896</c:v>
                      </c:pt>
                      <c:pt idx="5039">
                        <c:v>932</c:v>
                      </c:pt>
                      <c:pt idx="5040">
                        <c:v>792</c:v>
                      </c:pt>
                      <c:pt idx="5041">
                        <c:v>844</c:v>
                      </c:pt>
                      <c:pt idx="5042">
                        <c:v>932</c:v>
                      </c:pt>
                      <c:pt idx="5043">
                        <c:v>888</c:v>
                      </c:pt>
                      <c:pt idx="5044">
                        <c:v>832</c:v>
                      </c:pt>
                      <c:pt idx="5045">
                        <c:v>908</c:v>
                      </c:pt>
                      <c:pt idx="5046">
                        <c:v>948</c:v>
                      </c:pt>
                      <c:pt idx="5047">
                        <c:v>816</c:v>
                      </c:pt>
                      <c:pt idx="5048">
                        <c:v>840</c:v>
                      </c:pt>
                      <c:pt idx="5049">
                        <c:v>816</c:v>
                      </c:pt>
                      <c:pt idx="5050">
                        <c:v>816</c:v>
                      </c:pt>
                      <c:pt idx="5051">
                        <c:v>744</c:v>
                      </c:pt>
                      <c:pt idx="5052">
                        <c:v>720</c:v>
                      </c:pt>
                      <c:pt idx="5053">
                        <c:v>1008</c:v>
                      </c:pt>
                      <c:pt idx="5054">
                        <c:v>972</c:v>
                      </c:pt>
                      <c:pt idx="5055">
                        <c:v>888</c:v>
                      </c:pt>
                      <c:pt idx="5056">
                        <c:v>916</c:v>
                      </c:pt>
                      <c:pt idx="5057">
                        <c:v>920</c:v>
                      </c:pt>
                      <c:pt idx="5058">
                        <c:v>852</c:v>
                      </c:pt>
                      <c:pt idx="5059">
                        <c:v>824</c:v>
                      </c:pt>
                      <c:pt idx="5060">
                        <c:v>840</c:v>
                      </c:pt>
                      <c:pt idx="5061">
                        <c:v>816</c:v>
                      </c:pt>
                      <c:pt idx="5062">
                        <c:v>836</c:v>
                      </c:pt>
                      <c:pt idx="5063">
                        <c:v>868</c:v>
                      </c:pt>
                      <c:pt idx="5064">
                        <c:v>860</c:v>
                      </c:pt>
                      <c:pt idx="5065">
                        <c:v>888</c:v>
                      </c:pt>
                      <c:pt idx="5066">
                        <c:v>912</c:v>
                      </c:pt>
                      <c:pt idx="5067">
                        <c:v>840</c:v>
                      </c:pt>
                      <c:pt idx="5068">
                        <c:v>840</c:v>
                      </c:pt>
                      <c:pt idx="5069">
                        <c:v>852</c:v>
                      </c:pt>
                      <c:pt idx="5070">
                        <c:v>816</c:v>
                      </c:pt>
                      <c:pt idx="5071">
                        <c:v>832</c:v>
                      </c:pt>
                      <c:pt idx="5072">
                        <c:v>820</c:v>
                      </c:pt>
                      <c:pt idx="5073">
                        <c:v>872</c:v>
                      </c:pt>
                      <c:pt idx="5074">
                        <c:v>888</c:v>
                      </c:pt>
                      <c:pt idx="5075">
                        <c:v>892</c:v>
                      </c:pt>
                      <c:pt idx="5076">
                        <c:v>856</c:v>
                      </c:pt>
                      <c:pt idx="5077">
                        <c:v>844</c:v>
                      </c:pt>
                      <c:pt idx="5078">
                        <c:v>872</c:v>
                      </c:pt>
                      <c:pt idx="5079">
                        <c:v>836</c:v>
                      </c:pt>
                      <c:pt idx="5080">
                        <c:v>816</c:v>
                      </c:pt>
                      <c:pt idx="5081">
                        <c:v>852</c:v>
                      </c:pt>
                      <c:pt idx="5082">
                        <c:v>800</c:v>
                      </c:pt>
                      <c:pt idx="5083">
                        <c:v>832</c:v>
                      </c:pt>
                      <c:pt idx="5084">
                        <c:v>908</c:v>
                      </c:pt>
                      <c:pt idx="5085">
                        <c:v>868</c:v>
                      </c:pt>
                      <c:pt idx="5086">
                        <c:v>884</c:v>
                      </c:pt>
                      <c:pt idx="5087">
                        <c:v>920</c:v>
                      </c:pt>
                      <c:pt idx="5088">
                        <c:v>800</c:v>
                      </c:pt>
                      <c:pt idx="5089">
                        <c:v>764</c:v>
                      </c:pt>
                      <c:pt idx="5090">
                        <c:v>780</c:v>
                      </c:pt>
                      <c:pt idx="5091">
                        <c:v>892</c:v>
                      </c:pt>
                      <c:pt idx="5092">
                        <c:v>884</c:v>
                      </c:pt>
                      <c:pt idx="5093">
                        <c:v>916</c:v>
                      </c:pt>
                      <c:pt idx="5094">
                        <c:v>956</c:v>
                      </c:pt>
                      <c:pt idx="5095">
                        <c:v>716</c:v>
                      </c:pt>
                      <c:pt idx="5096">
                        <c:v>768</c:v>
                      </c:pt>
                      <c:pt idx="5097">
                        <c:v>828</c:v>
                      </c:pt>
                      <c:pt idx="5098">
                        <c:v>1004</c:v>
                      </c:pt>
                      <c:pt idx="5099">
                        <c:v>952</c:v>
                      </c:pt>
                      <c:pt idx="5100">
                        <c:v>964</c:v>
                      </c:pt>
                      <c:pt idx="5101">
                        <c:v>972</c:v>
                      </c:pt>
                      <c:pt idx="5102">
                        <c:v>904</c:v>
                      </c:pt>
                      <c:pt idx="5103">
                        <c:v>912</c:v>
                      </c:pt>
                      <c:pt idx="5104">
                        <c:v>848</c:v>
                      </c:pt>
                      <c:pt idx="5105">
                        <c:v>844</c:v>
                      </c:pt>
                      <c:pt idx="5106">
                        <c:v>900</c:v>
                      </c:pt>
                      <c:pt idx="5107">
                        <c:v>844</c:v>
                      </c:pt>
                      <c:pt idx="5108">
                        <c:v>816</c:v>
                      </c:pt>
                      <c:pt idx="5109">
                        <c:v>916</c:v>
                      </c:pt>
                      <c:pt idx="5110">
                        <c:v>972</c:v>
                      </c:pt>
                      <c:pt idx="5111">
                        <c:v>772</c:v>
                      </c:pt>
                      <c:pt idx="5112">
                        <c:v>748</c:v>
                      </c:pt>
                      <c:pt idx="5113">
                        <c:v>756</c:v>
                      </c:pt>
                      <c:pt idx="5114">
                        <c:v>776</c:v>
                      </c:pt>
                      <c:pt idx="5115">
                        <c:v>848</c:v>
                      </c:pt>
                      <c:pt idx="5116">
                        <c:v>796</c:v>
                      </c:pt>
                      <c:pt idx="5117">
                        <c:v>832</c:v>
                      </c:pt>
                      <c:pt idx="5118">
                        <c:v>904</c:v>
                      </c:pt>
                      <c:pt idx="5119">
                        <c:v>800</c:v>
                      </c:pt>
                      <c:pt idx="5120">
                        <c:v>836</c:v>
                      </c:pt>
                      <c:pt idx="5121">
                        <c:v>936</c:v>
                      </c:pt>
                      <c:pt idx="5122">
                        <c:v>944</c:v>
                      </c:pt>
                      <c:pt idx="5123">
                        <c:v>888</c:v>
                      </c:pt>
                      <c:pt idx="5124">
                        <c:v>896</c:v>
                      </c:pt>
                      <c:pt idx="5125">
                        <c:v>960</c:v>
                      </c:pt>
                      <c:pt idx="5126">
                        <c:v>832</c:v>
                      </c:pt>
                      <c:pt idx="5127">
                        <c:v>848</c:v>
                      </c:pt>
                      <c:pt idx="5128">
                        <c:v>868</c:v>
                      </c:pt>
                      <c:pt idx="5129">
                        <c:v>824</c:v>
                      </c:pt>
                      <c:pt idx="5130">
                        <c:v>780</c:v>
                      </c:pt>
                      <c:pt idx="5131">
                        <c:v>876</c:v>
                      </c:pt>
                      <c:pt idx="5132">
                        <c:v>948</c:v>
                      </c:pt>
                      <c:pt idx="5133">
                        <c:v>1044</c:v>
                      </c:pt>
                      <c:pt idx="5134">
                        <c:v>964</c:v>
                      </c:pt>
                      <c:pt idx="5135">
                        <c:v>980</c:v>
                      </c:pt>
                      <c:pt idx="5136">
                        <c:v>1048</c:v>
                      </c:pt>
                      <c:pt idx="5137">
                        <c:v>1052</c:v>
                      </c:pt>
                      <c:pt idx="5138">
                        <c:v>1008</c:v>
                      </c:pt>
                      <c:pt idx="5139">
                        <c:v>900</c:v>
                      </c:pt>
                      <c:pt idx="5140">
                        <c:v>860</c:v>
                      </c:pt>
                      <c:pt idx="5141">
                        <c:v>1080</c:v>
                      </c:pt>
                      <c:pt idx="5142">
                        <c:v>1100</c:v>
                      </c:pt>
                      <c:pt idx="5143">
                        <c:v>1072</c:v>
                      </c:pt>
                      <c:pt idx="5144">
                        <c:v>1012</c:v>
                      </c:pt>
                      <c:pt idx="5145">
                        <c:v>1036</c:v>
                      </c:pt>
                      <c:pt idx="5146">
                        <c:v>1120</c:v>
                      </c:pt>
                      <c:pt idx="5147">
                        <c:v>1132</c:v>
                      </c:pt>
                      <c:pt idx="5148">
                        <c:v>1092</c:v>
                      </c:pt>
                      <c:pt idx="5149">
                        <c:v>984</c:v>
                      </c:pt>
                      <c:pt idx="5150">
                        <c:v>892</c:v>
                      </c:pt>
                      <c:pt idx="5151">
                        <c:v>1068</c:v>
                      </c:pt>
                      <c:pt idx="5152">
                        <c:v>1100</c:v>
                      </c:pt>
                      <c:pt idx="5153">
                        <c:v>1152</c:v>
                      </c:pt>
                      <c:pt idx="5154">
                        <c:v>1064</c:v>
                      </c:pt>
                      <c:pt idx="5155">
                        <c:v>960</c:v>
                      </c:pt>
                      <c:pt idx="5156">
                        <c:v>980</c:v>
                      </c:pt>
                      <c:pt idx="5157">
                        <c:v>980</c:v>
                      </c:pt>
                      <c:pt idx="5158">
                        <c:v>1108</c:v>
                      </c:pt>
                      <c:pt idx="5159">
                        <c:v>1080</c:v>
                      </c:pt>
                      <c:pt idx="5160">
                        <c:v>1080</c:v>
                      </c:pt>
                      <c:pt idx="5161">
                        <c:v>1056</c:v>
                      </c:pt>
                      <c:pt idx="5162">
                        <c:v>976</c:v>
                      </c:pt>
                      <c:pt idx="5163">
                        <c:v>912</c:v>
                      </c:pt>
                      <c:pt idx="5164">
                        <c:v>912</c:v>
                      </c:pt>
                      <c:pt idx="5165">
                        <c:v>1140</c:v>
                      </c:pt>
                      <c:pt idx="5166">
                        <c:v>1092</c:v>
                      </c:pt>
                      <c:pt idx="5167">
                        <c:v>1024</c:v>
                      </c:pt>
                      <c:pt idx="5168">
                        <c:v>924</c:v>
                      </c:pt>
                      <c:pt idx="5169">
                        <c:v>924</c:v>
                      </c:pt>
                      <c:pt idx="5170">
                        <c:v>1044</c:v>
                      </c:pt>
                      <c:pt idx="5171">
                        <c:v>924</c:v>
                      </c:pt>
                      <c:pt idx="5172">
                        <c:v>912</c:v>
                      </c:pt>
                      <c:pt idx="5173">
                        <c:v>908</c:v>
                      </c:pt>
                      <c:pt idx="5174">
                        <c:v>896</c:v>
                      </c:pt>
                      <c:pt idx="5175">
                        <c:v>1012</c:v>
                      </c:pt>
                      <c:pt idx="5176">
                        <c:v>1164</c:v>
                      </c:pt>
                      <c:pt idx="5177">
                        <c:v>1064</c:v>
                      </c:pt>
                      <c:pt idx="5178">
                        <c:v>912</c:v>
                      </c:pt>
                      <c:pt idx="5179">
                        <c:v>856</c:v>
                      </c:pt>
                      <c:pt idx="5180">
                        <c:v>944</c:v>
                      </c:pt>
                      <c:pt idx="5181">
                        <c:v>980</c:v>
                      </c:pt>
                      <c:pt idx="5182">
                        <c:v>976</c:v>
                      </c:pt>
                      <c:pt idx="5183">
                        <c:v>948</c:v>
                      </c:pt>
                      <c:pt idx="5184">
                        <c:v>1108</c:v>
                      </c:pt>
                      <c:pt idx="5185">
                        <c:v>1128</c:v>
                      </c:pt>
                      <c:pt idx="5186">
                        <c:v>1084</c:v>
                      </c:pt>
                      <c:pt idx="5187">
                        <c:v>1020</c:v>
                      </c:pt>
                      <c:pt idx="5188">
                        <c:v>1016</c:v>
                      </c:pt>
                      <c:pt idx="5189">
                        <c:v>948</c:v>
                      </c:pt>
                      <c:pt idx="5190">
                        <c:v>948</c:v>
                      </c:pt>
                      <c:pt idx="5191">
                        <c:v>1032</c:v>
                      </c:pt>
                      <c:pt idx="5192">
                        <c:v>892</c:v>
                      </c:pt>
                      <c:pt idx="5193">
                        <c:v>1000</c:v>
                      </c:pt>
                      <c:pt idx="5194">
                        <c:v>1000</c:v>
                      </c:pt>
                      <c:pt idx="5195">
                        <c:v>1112</c:v>
                      </c:pt>
                      <c:pt idx="5196">
                        <c:v>1080</c:v>
                      </c:pt>
                      <c:pt idx="5197">
                        <c:v>948</c:v>
                      </c:pt>
                      <c:pt idx="5198">
                        <c:v>996</c:v>
                      </c:pt>
                      <c:pt idx="5199">
                        <c:v>984</c:v>
                      </c:pt>
                      <c:pt idx="5200">
                        <c:v>928</c:v>
                      </c:pt>
                      <c:pt idx="5201">
                        <c:v>1096</c:v>
                      </c:pt>
                      <c:pt idx="5202">
                        <c:v>1096</c:v>
                      </c:pt>
                      <c:pt idx="5203">
                        <c:v>1084</c:v>
                      </c:pt>
                      <c:pt idx="5204">
                        <c:v>1032</c:v>
                      </c:pt>
                      <c:pt idx="5205">
                        <c:v>952</c:v>
                      </c:pt>
                      <c:pt idx="5206">
                        <c:v>956</c:v>
                      </c:pt>
                      <c:pt idx="5207">
                        <c:v>916</c:v>
                      </c:pt>
                      <c:pt idx="5208">
                        <c:v>820</c:v>
                      </c:pt>
                      <c:pt idx="5209">
                        <c:v>848</c:v>
                      </c:pt>
                      <c:pt idx="5210">
                        <c:v>988</c:v>
                      </c:pt>
                      <c:pt idx="5211">
                        <c:v>984</c:v>
                      </c:pt>
                      <c:pt idx="5212">
                        <c:v>1008</c:v>
                      </c:pt>
                      <c:pt idx="5213">
                        <c:v>888</c:v>
                      </c:pt>
                      <c:pt idx="5214">
                        <c:v>832</c:v>
                      </c:pt>
                      <c:pt idx="5215">
                        <c:v>868</c:v>
                      </c:pt>
                      <c:pt idx="5216">
                        <c:v>956</c:v>
                      </c:pt>
                      <c:pt idx="5217">
                        <c:v>908</c:v>
                      </c:pt>
                      <c:pt idx="5218">
                        <c:v>976</c:v>
                      </c:pt>
                      <c:pt idx="5219">
                        <c:v>912</c:v>
                      </c:pt>
                      <c:pt idx="5220">
                        <c:v>880</c:v>
                      </c:pt>
                      <c:pt idx="5221">
                        <c:v>812</c:v>
                      </c:pt>
                      <c:pt idx="5222">
                        <c:v>952</c:v>
                      </c:pt>
                      <c:pt idx="5223">
                        <c:v>1052</c:v>
                      </c:pt>
                      <c:pt idx="5224">
                        <c:v>1104</c:v>
                      </c:pt>
                      <c:pt idx="5225">
                        <c:v>1000</c:v>
                      </c:pt>
                      <c:pt idx="5226">
                        <c:v>1020</c:v>
                      </c:pt>
                      <c:pt idx="5227">
                        <c:v>1100</c:v>
                      </c:pt>
                      <c:pt idx="5228">
                        <c:v>1056</c:v>
                      </c:pt>
                      <c:pt idx="5229">
                        <c:v>944</c:v>
                      </c:pt>
                      <c:pt idx="5230">
                        <c:v>1088</c:v>
                      </c:pt>
                      <c:pt idx="5231">
                        <c:v>1124</c:v>
                      </c:pt>
                      <c:pt idx="5232">
                        <c:v>1024</c:v>
                      </c:pt>
                      <c:pt idx="5233">
                        <c:v>884</c:v>
                      </c:pt>
                      <c:pt idx="5234">
                        <c:v>1056</c:v>
                      </c:pt>
                      <c:pt idx="5235">
                        <c:v>1100</c:v>
                      </c:pt>
                      <c:pt idx="5236">
                        <c:v>1100</c:v>
                      </c:pt>
                      <c:pt idx="5237">
                        <c:v>972</c:v>
                      </c:pt>
                      <c:pt idx="5238">
                        <c:v>972</c:v>
                      </c:pt>
                      <c:pt idx="5239">
                        <c:v>1036</c:v>
                      </c:pt>
                      <c:pt idx="5240">
                        <c:v>1084</c:v>
                      </c:pt>
                      <c:pt idx="5241">
                        <c:v>1012</c:v>
                      </c:pt>
                      <c:pt idx="5242">
                        <c:v>952</c:v>
                      </c:pt>
                      <c:pt idx="5243">
                        <c:v>1028</c:v>
                      </c:pt>
                      <c:pt idx="5244">
                        <c:v>1028</c:v>
                      </c:pt>
                      <c:pt idx="5245">
                        <c:v>912</c:v>
                      </c:pt>
                      <c:pt idx="5246">
                        <c:v>840</c:v>
                      </c:pt>
                      <c:pt idx="5247">
                        <c:v>884</c:v>
                      </c:pt>
                      <c:pt idx="5248">
                        <c:v>964</c:v>
                      </c:pt>
                      <c:pt idx="5249">
                        <c:v>968</c:v>
                      </c:pt>
                      <c:pt idx="5250">
                        <c:v>948</c:v>
                      </c:pt>
                      <c:pt idx="5251">
                        <c:v>836</c:v>
                      </c:pt>
                      <c:pt idx="5252">
                        <c:v>900</c:v>
                      </c:pt>
                      <c:pt idx="5253">
                        <c:v>1008</c:v>
                      </c:pt>
                      <c:pt idx="5254">
                        <c:v>996</c:v>
                      </c:pt>
                      <c:pt idx="5255">
                        <c:v>992</c:v>
                      </c:pt>
                      <c:pt idx="5256">
                        <c:v>888</c:v>
                      </c:pt>
                      <c:pt idx="5257">
                        <c:v>924</c:v>
                      </c:pt>
                      <c:pt idx="5258">
                        <c:v>920</c:v>
                      </c:pt>
                      <c:pt idx="5259">
                        <c:v>932</c:v>
                      </c:pt>
                      <c:pt idx="5260">
                        <c:v>856</c:v>
                      </c:pt>
                      <c:pt idx="5261">
                        <c:v>960</c:v>
                      </c:pt>
                      <c:pt idx="5262">
                        <c:v>1036</c:v>
                      </c:pt>
                      <c:pt idx="5263">
                        <c:v>1028</c:v>
                      </c:pt>
                      <c:pt idx="5264">
                        <c:v>1008</c:v>
                      </c:pt>
                      <c:pt idx="5265">
                        <c:v>964</c:v>
                      </c:pt>
                      <c:pt idx="5266">
                        <c:v>820</c:v>
                      </c:pt>
                      <c:pt idx="5267">
                        <c:v>848</c:v>
                      </c:pt>
                      <c:pt idx="5268">
                        <c:v>952</c:v>
                      </c:pt>
                      <c:pt idx="5269">
                        <c:v>1000</c:v>
                      </c:pt>
                      <c:pt idx="5270">
                        <c:v>1012</c:v>
                      </c:pt>
                      <c:pt idx="5271">
                        <c:v>1024</c:v>
                      </c:pt>
                      <c:pt idx="5272">
                        <c:v>984</c:v>
                      </c:pt>
                      <c:pt idx="5273">
                        <c:v>900</c:v>
                      </c:pt>
                      <c:pt idx="5274">
                        <c:v>1000</c:v>
                      </c:pt>
                      <c:pt idx="5275">
                        <c:v>1032</c:v>
                      </c:pt>
                      <c:pt idx="5276">
                        <c:v>992</c:v>
                      </c:pt>
                      <c:pt idx="5277">
                        <c:v>884</c:v>
                      </c:pt>
                      <c:pt idx="5278">
                        <c:v>948</c:v>
                      </c:pt>
                      <c:pt idx="5279">
                        <c:v>1036</c:v>
                      </c:pt>
                      <c:pt idx="5280">
                        <c:v>972</c:v>
                      </c:pt>
                      <c:pt idx="5281">
                        <c:v>868</c:v>
                      </c:pt>
                      <c:pt idx="5282">
                        <c:v>864</c:v>
                      </c:pt>
                      <c:pt idx="5283">
                        <c:v>984</c:v>
                      </c:pt>
                      <c:pt idx="5284">
                        <c:v>1040</c:v>
                      </c:pt>
                      <c:pt idx="5285">
                        <c:v>1008</c:v>
                      </c:pt>
                      <c:pt idx="5286">
                        <c:v>1048</c:v>
                      </c:pt>
                      <c:pt idx="5287">
                        <c:v>968</c:v>
                      </c:pt>
                      <c:pt idx="5288">
                        <c:v>900</c:v>
                      </c:pt>
                      <c:pt idx="5289">
                        <c:v>868</c:v>
                      </c:pt>
                      <c:pt idx="5290">
                        <c:v>1004</c:v>
                      </c:pt>
                      <c:pt idx="5291">
                        <c:v>968</c:v>
                      </c:pt>
                      <c:pt idx="5292">
                        <c:v>1000</c:v>
                      </c:pt>
                      <c:pt idx="5293">
                        <c:v>976</c:v>
                      </c:pt>
                      <c:pt idx="5294">
                        <c:v>748</c:v>
                      </c:pt>
                      <c:pt idx="5295">
                        <c:v>688</c:v>
                      </c:pt>
                      <c:pt idx="5296">
                        <c:v>684</c:v>
                      </c:pt>
                      <c:pt idx="5297">
                        <c:v>1052</c:v>
                      </c:pt>
                      <c:pt idx="5298">
                        <c:v>1004</c:v>
                      </c:pt>
                      <c:pt idx="5299">
                        <c:v>1036</c:v>
                      </c:pt>
                      <c:pt idx="5300">
                        <c:v>972</c:v>
                      </c:pt>
                      <c:pt idx="5301">
                        <c:v>916</c:v>
                      </c:pt>
                      <c:pt idx="5302">
                        <c:v>988</c:v>
                      </c:pt>
                      <c:pt idx="5303">
                        <c:v>1004</c:v>
                      </c:pt>
                      <c:pt idx="5304">
                        <c:v>944</c:v>
                      </c:pt>
                      <c:pt idx="5305">
                        <c:v>928</c:v>
                      </c:pt>
                      <c:pt idx="5306">
                        <c:v>800</c:v>
                      </c:pt>
                      <c:pt idx="5307">
                        <c:v>992</c:v>
                      </c:pt>
                      <c:pt idx="5308">
                        <c:v>1008</c:v>
                      </c:pt>
                      <c:pt idx="5309">
                        <c:v>964</c:v>
                      </c:pt>
                      <c:pt idx="5310">
                        <c:v>892</c:v>
                      </c:pt>
                      <c:pt idx="5311">
                        <c:v>868</c:v>
                      </c:pt>
                      <c:pt idx="5312">
                        <c:v>940</c:v>
                      </c:pt>
                      <c:pt idx="5313">
                        <c:v>932</c:v>
                      </c:pt>
                      <c:pt idx="5314">
                        <c:v>900</c:v>
                      </c:pt>
                      <c:pt idx="5315">
                        <c:v>844</c:v>
                      </c:pt>
                      <c:pt idx="5316">
                        <c:v>1036</c:v>
                      </c:pt>
                      <c:pt idx="5317">
                        <c:v>1068</c:v>
                      </c:pt>
                      <c:pt idx="5318">
                        <c:v>1016</c:v>
                      </c:pt>
                      <c:pt idx="5319">
                        <c:v>916</c:v>
                      </c:pt>
                      <c:pt idx="5320">
                        <c:v>960</c:v>
                      </c:pt>
                      <c:pt idx="5321">
                        <c:v>840</c:v>
                      </c:pt>
                      <c:pt idx="5322">
                        <c:v>752</c:v>
                      </c:pt>
                      <c:pt idx="5323">
                        <c:v>768</c:v>
                      </c:pt>
                      <c:pt idx="5324">
                        <c:v>784</c:v>
                      </c:pt>
                      <c:pt idx="5325">
                        <c:v>864</c:v>
                      </c:pt>
                      <c:pt idx="5326">
                        <c:v>804</c:v>
                      </c:pt>
                      <c:pt idx="5327">
                        <c:v>948</c:v>
                      </c:pt>
                      <c:pt idx="5328">
                        <c:v>1076</c:v>
                      </c:pt>
                      <c:pt idx="5329">
                        <c:v>1020</c:v>
                      </c:pt>
                      <c:pt idx="5330">
                        <c:v>900</c:v>
                      </c:pt>
                      <c:pt idx="5331">
                        <c:v>844</c:v>
                      </c:pt>
                      <c:pt idx="5332">
                        <c:v>952</c:v>
                      </c:pt>
                      <c:pt idx="5333">
                        <c:v>1104</c:v>
                      </c:pt>
                      <c:pt idx="5334">
                        <c:v>960</c:v>
                      </c:pt>
                      <c:pt idx="5335">
                        <c:v>944</c:v>
                      </c:pt>
                      <c:pt idx="5336">
                        <c:v>1036</c:v>
                      </c:pt>
                      <c:pt idx="5337">
                        <c:v>1040</c:v>
                      </c:pt>
                      <c:pt idx="5338">
                        <c:v>1032</c:v>
                      </c:pt>
                      <c:pt idx="5339">
                        <c:v>968</c:v>
                      </c:pt>
                      <c:pt idx="5340">
                        <c:v>960</c:v>
                      </c:pt>
                      <c:pt idx="5341">
                        <c:v>932</c:v>
                      </c:pt>
                      <c:pt idx="5342">
                        <c:v>852</c:v>
                      </c:pt>
                      <c:pt idx="5343">
                        <c:v>900</c:v>
                      </c:pt>
                      <c:pt idx="5344">
                        <c:v>1028</c:v>
                      </c:pt>
                      <c:pt idx="5345">
                        <c:v>1020</c:v>
                      </c:pt>
                      <c:pt idx="5346">
                        <c:v>988</c:v>
                      </c:pt>
                      <c:pt idx="5347">
                        <c:v>896</c:v>
                      </c:pt>
                      <c:pt idx="5348">
                        <c:v>916</c:v>
                      </c:pt>
                      <c:pt idx="5349">
                        <c:v>1028</c:v>
                      </c:pt>
                      <c:pt idx="5350">
                        <c:v>876</c:v>
                      </c:pt>
                      <c:pt idx="5351">
                        <c:v>868</c:v>
                      </c:pt>
                      <c:pt idx="5352">
                        <c:v>908</c:v>
                      </c:pt>
                      <c:pt idx="5353">
                        <c:v>960</c:v>
                      </c:pt>
                      <c:pt idx="5354">
                        <c:v>968</c:v>
                      </c:pt>
                      <c:pt idx="5355">
                        <c:v>876</c:v>
                      </c:pt>
                      <c:pt idx="5356">
                        <c:v>832</c:v>
                      </c:pt>
                      <c:pt idx="5357">
                        <c:v>920</c:v>
                      </c:pt>
                      <c:pt idx="5358">
                        <c:v>896</c:v>
                      </c:pt>
                      <c:pt idx="5359">
                        <c:v>820</c:v>
                      </c:pt>
                      <c:pt idx="5360">
                        <c:v>792</c:v>
                      </c:pt>
                      <c:pt idx="5361">
                        <c:v>892</c:v>
                      </c:pt>
                      <c:pt idx="5362">
                        <c:v>976</c:v>
                      </c:pt>
                      <c:pt idx="5363">
                        <c:v>968</c:v>
                      </c:pt>
                      <c:pt idx="5364">
                        <c:v>904</c:v>
                      </c:pt>
                      <c:pt idx="5365">
                        <c:v>740</c:v>
                      </c:pt>
                      <c:pt idx="5366">
                        <c:v>780</c:v>
                      </c:pt>
                      <c:pt idx="5367">
                        <c:v>1044</c:v>
                      </c:pt>
                      <c:pt idx="5368">
                        <c:v>1004</c:v>
                      </c:pt>
                      <c:pt idx="5369">
                        <c:v>1024</c:v>
                      </c:pt>
                      <c:pt idx="5370">
                        <c:v>1024</c:v>
                      </c:pt>
                      <c:pt idx="5371">
                        <c:v>1036</c:v>
                      </c:pt>
                      <c:pt idx="5372">
                        <c:v>984</c:v>
                      </c:pt>
                      <c:pt idx="5373">
                        <c:v>900</c:v>
                      </c:pt>
                      <c:pt idx="5374">
                        <c:v>860</c:v>
                      </c:pt>
                      <c:pt idx="5375">
                        <c:v>896</c:v>
                      </c:pt>
                      <c:pt idx="5376">
                        <c:v>916</c:v>
                      </c:pt>
                      <c:pt idx="5377">
                        <c:v>880</c:v>
                      </c:pt>
                      <c:pt idx="5378">
                        <c:v>856</c:v>
                      </c:pt>
                      <c:pt idx="5379">
                        <c:v>852</c:v>
                      </c:pt>
                      <c:pt idx="5380">
                        <c:v>900</c:v>
                      </c:pt>
                      <c:pt idx="5381">
                        <c:v>916</c:v>
                      </c:pt>
                      <c:pt idx="5382">
                        <c:v>940</c:v>
                      </c:pt>
                      <c:pt idx="5383">
                        <c:v>924</c:v>
                      </c:pt>
                      <c:pt idx="5384">
                        <c:v>992</c:v>
                      </c:pt>
                      <c:pt idx="5385">
                        <c:v>920</c:v>
                      </c:pt>
                      <c:pt idx="5386">
                        <c:v>936</c:v>
                      </c:pt>
                      <c:pt idx="5387">
                        <c:v>924</c:v>
                      </c:pt>
                      <c:pt idx="5388">
                        <c:v>896</c:v>
                      </c:pt>
                      <c:pt idx="5389">
                        <c:v>884</c:v>
                      </c:pt>
                      <c:pt idx="5390">
                        <c:v>944</c:v>
                      </c:pt>
                      <c:pt idx="5391">
                        <c:v>868</c:v>
                      </c:pt>
                      <c:pt idx="5392">
                        <c:v>840</c:v>
                      </c:pt>
                      <c:pt idx="5393">
                        <c:v>896</c:v>
                      </c:pt>
                      <c:pt idx="5394">
                        <c:v>924</c:v>
                      </c:pt>
                      <c:pt idx="5395">
                        <c:v>872</c:v>
                      </c:pt>
                      <c:pt idx="5396">
                        <c:v>864</c:v>
                      </c:pt>
                      <c:pt idx="5397">
                        <c:v>896</c:v>
                      </c:pt>
                      <c:pt idx="5398">
                        <c:v>896</c:v>
                      </c:pt>
                      <c:pt idx="5399">
                        <c:v>872</c:v>
                      </c:pt>
                      <c:pt idx="5400">
                        <c:v>788</c:v>
                      </c:pt>
                      <c:pt idx="5401">
                        <c:v>824</c:v>
                      </c:pt>
                      <c:pt idx="5402">
                        <c:v>948</c:v>
                      </c:pt>
                      <c:pt idx="5403">
                        <c:v>896</c:v>
                      </c:pt>
                      <c:pt idx="5404">
                        <c:v>856</c:v>
                      </c:pt>
                      <c:pt idx="5405">
                        <c:v>936</c:v>
                      </c:pt>
                      <c:pt idx="5406">
                        <c:v>940</c:v>
                      </c:pt>
                      <c:pt idx="5407">
                        <c:v>848</c:v>
                      </c:pt>
                      <c:pt idx="5408">
                        <c:v>756</c:v>
                      </c:pt>
                      <c:pt idx="5409">
                        <c:v>808</c:v>
                      </c:pt>
                      <c:pt idx="5410">
                        <c:v>948</c:v>
                      </c:pt>
                      <c:pt idx="5411">
                        <c:v>968</c:v>
                      </c:pt>
                      <c:pt idx="5412">
                        <c:v>972</c:v>
                      </c:pt>
                      <c:pt idx="5413">
                        <c:v>1004</c:v>
                      </c:pt>
                      <c:pt idx="5414">
                        <c:v>964</c:v>
                      </c:pt>
                      <c:pt idx="5415">
                        <c:v>892</c:v>
                      </c:pt>
                    </c:numCache>
                  </c:numRef>
                </c:yVal>
                <c:smooth val="0"/>
                <c:extLst xmlns:c15="http://schemas.microsoft.com/office/drawing/2012/chart">
                  <c:ext xmlns:c16="http://schemas.microsoft.com/office/drawing/2014/chart" uri="{C3380CC4-5D6E-409C-BE32-E72D297353CC}">
                    <c16:uniqueId val="{00000005-2276-40EC-9460-4C95D20C52D0}"/>
                  </c:ext>
                </c:extLst>
              </c15:ser>
            </c15:filteredScatterSeries>
          </c:ext>
        </c:extLst>
      </c:scatterChart>
      <c:valAx>
        <c:axId val="2050547840"/>
        <c:scaling>
          <c:orientation val="minMax"/>
        </c:scaling>
        <c:delete val="0"/>
        <c:axPos val="b"/>
        <c:majorGridlines>
          <c:spPr>
            <a:ln w="9525" cap="flat" cmpd="sng" algn="ctr">
              <a:solidFill>
                <a:schemeClr val="tx1">
                  <a:lumMod val="15000"/>
                  <a:lumOff val="85000"/>
                </a:schemeClr>
              </a:solidFill>
              <a:round/>
            </a:ln>
            <a:effectLst>
              <a:glow rad="25400">
                <a:schemeClr val="tx1">
                  <a:alpha val="71000"/>
                </a:schemeClr>
              </a:glow>
              <a:softEdge rad="0"/>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endParaRPr lang="el-GR"/>
              </a:p>
            </c:rich>
          </c:tx>
          <c:layout>
            <c:manualLayout>
              <c:xMode val="edge"/>
              <c:yMode val="edge"/>
              <c:x val="0.38895660985414798"/>
              <c:y val="0.9260667933749661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lumMod val="25000"/>
                <a:lumOff val="75000"/>
              </a:schemeClr>
            </a:solidFill>
            <a:round/>
          </a:ln>
          <a:effectLst>
            <a:glow rad="12700">
              <a:schemeClr val="tx1">
                <a:alpha val="83000"/>
              </a:schemeClr>
            </a:glow>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545344"/>
        <c:crosses val="autoZero"/>
        <c:crossBetween val="midCat"/>
        <c:majorUnit val="60"/>
        <c:minorUnit val="50"/>
      </c:valAx>
      <c:valAx>
        <c:axId val="2050545344"/>
        <c:scaling>
          <c:orientation val="minMax"/>
        </c:scaling>
        <c:delete val="0"/>
        <c:axPos val="l"/>
        <c:majorGridlines>
          <c:spPr>
            <a:ln w="9525" cap="flat" cmpd="sng" algn="ctr">
              <a:noFill/>
              <a:round/>
            </a:ln>
            <a:effectLst>
              <a:glow rad="215900">
                <a:schemeClr val="bg1">
                  <a:alpha val="80000"/>
                </a:schemeClr>
              </a:glow>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RR in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547840"/>
        <c:crosses val="autoZero"/>
        <c:crossBetween val="midCat"/>
      </c:valAx>
      <c:spPr>
        <a:solidFill>
          <a:schemeClr val="bg1">
            <a:lumMod val="95000"/>
          </a:schemeClr>
        </a:solidFill>
        <a:ln>
          <a:noFill/>
        </a:ln>
        <a:effectLst>
          <a:glow>
            <a:schemeClr val="bg1">
              <a:alpha val="40000"/>
            </a:schemeClr>
          </a:glow>
          <a:softEdge rad="0"/>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lumMod val="85000"/>
        <a:alpha val="96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R-R Interval</a:t>
            </a:r>
            <a:r>
              <a:rPr lang="en-US" baseline="0"/>
              <a:t> (Seconds)</a:t>
            </a:r>
            <a:endParaRPr lang="el-G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736022061106087E-2"/>
          <c:y val="0.11921321741212187"/>
          <c:w val="0.8664605626219799"/>
          <c:h val="0.7695957595943782"/>
        </c:manualLayout>
      </c:layout>
      <c:scatterChart>
        <c:scatterStyle val="lineMarker"/>
        <c:varyColors val="0"/>
        <c:ser>
          <c:idx val="4"/>
          <c:order val="3"/>
          <c:tx>
            <c:v>iremia</c:v>
          </c:tx>
          <c:spPr>
            <a:ln w="25400" cap="rnd">
              <a:noFill/>
              <a:round/>
            </a:ln>
            <a:effectLst/>
          </c:spPr>
          <c:marker>
            <c:symbol val="diamond"/>
            <c:size val="3"/>
            <c:spPr>
              <a:solidFill>
                <a:schemeClr val="accent5"/>
              </a:solidFill>
              <a:ln w="9525">
                <a:solidFill>
                  <a:schemeClr val="accent1">
                    <a:alpha val="98000"/>
                  </a:schemeClr>
                </a:solidFill>
                <a:round/>
              </a:ln>
              <a:effectLst/>
            </c:spPr>
          </c:marker>
          <c:xVal>
            <c:numRef>
              <c:f>συγκεντρωτικά!$D$3010:$D$6019</c:f>
              <c:numCache>
                <c:formatCode>General</c:formatCode>
                <c:ptCount val="301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26</c:v>
                </c:pt>
                <c:pt idx="28">
                  <c:v>28</c:v>
                </c:pt>
                <c:pt idx="29">
                  <c:v>28</c:v>
                </c:pt>
                <c:pt idx="30">
                  <c:v>30</c:v>
                </c:pt>
                <c:pt idx="31">
                  <c:v>30</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64</c:v>
                </c:pt>
                <c:pt idx="66">
                  <c:v>65</c:v>
                </c:pt>
                <c:pt idx="67">
                  <c:v>67</c:v>
                </c:pt>
                <c:pt idx="68">
                  <c:v>67</c:v>
                </c:pt>
                <c:pt idx="69">
                  <c:v>68</c:v>
                </c:pt>
                <c:pt idx="70">
                  <c:v>70</c:v>
                </c:pt>
                <c:pt idx="71">
                  <c:v>70</c:v>
                </c:pt>
                <c:pt idx="72">
                  <c:v>71</c:v>
                </c:pt>
                <c:pt idx="73">
                  <c:v>72</c:v>
                </c:pt>
                <c:pt idx="74">
                  <c:v>73</c:v>
                </c:pt>
                <c:pt idx="75">
                  <c:v>74</c:v>
                </c:pt>
                <c:pt idx="76">
                  <c:v>75</c:v>
                </c:pt>
                <c:pt idx="77">
                  <c:v>76</c:v>
                </c:pt>
                <c:pt idx="78">
                  <c:v>77</c:v>
                </c:pt>
                <c:pt idx="79">
                  <c:v>78</c:v>
                </c:pt>
                <c:pt idx="80">
                  <c:v>79</c:v>
                </c:pt>
                <c:pt idx="81">
                  <c:v>80</c:v>
                </c:pt>
                <c:pt idx="82">
                  <c:v>81</c:v>
                </c:pt>
                <c:pt idx="83">
                  <c:v>82</c:v>
                </c:pt>
                <c:pt idx="84">
                  <c:v>83</c:v>
                </c:pt>
                <c:pt idx="85">
                  <c:v>85</c:v>
                </c:pt>
                <c:pt idx="86">
                  <c:v>85</c:v>
                </c:pt>
                <c:pt idx="87">
                  <c:v>86</c:v>
                </c:pt>
                <c:pt idx="88">
                  <c:v>88</c:v>
                </c:pt>
                <c:pt idx="89">
                  <c:v>88</c:v>
                </c:pt>
                <c:pt idx="90">
                  <c:v>89</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130</c:v>
                </c:pt>
                <c:pt idx="132">
                  <c:v>131</c:v>
                </c:pt>
                <c:pt idx="133">
                  <c:v>132</c:v>
                </c:pt>
                <c:pt idx="134">
                  <c:v>133</c:v>
                </c:pt>
                <c:pt idx="135">
                  <c:v>134</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157</c:v>
                </c:pt>
                <c:pt idx="159">
                  <c:v>158</c:v>
                </c:pt>
                <c:pt idx="160">
                  <c:v>159</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198</c:v>
                </c:pt>
                <c:pt idx="199">
                  <c:v>199</c:v>
                </c:pt>
                <c:pt idx="200">
                  <c:v>200</c:v>
                </c:pt>
                <c:pt idx="201">
                  <c:v>202</c:v>
                </c:pt>
                <c:pt idx="202">
                  <c:v>202</c:v>
                </c:pt>
                <c:pt idx="203">
                  <c:v>203</c:v>
                </c:pt>
                <c:pt idx="204">
                  <c:v>204</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221</c:v>
                </c:pt>
                <c:pt idx="222">
                  <c:v>222</c:v>
                </c:pt>
                <c:pt idx="223">
                  <c:v>223</c:v>
                </c:pt>
                <c:pt idx="224">
                  <c:v>224</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242</c:v>
                </c:pt>
                <c:pt idx="243">
                  <c:v>244</c:v>
                </c:pt>
                <c:pt idx="244">
                  <c:v>244</c:v>
                </c:pt>
                <c:pt idx="245">
                  <c:v>245</c:v>
                </c:pt>
                <c:pt idx="246">
                  <c:v>246</c:v>
                </c:pt>
                <c:pt idx="247">
                  <c:v>247</c:v>
                </c:pt>
                <c:pt idx="248">
                  <c:v>248</c:v>
                </c:pt>
                <c:pt idx="249">
                  <c:v>249</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291</c:v>
                </c:pt>
                <c:pt idx="292">
                  <c:v>292</c:v>
                </c:pt>
                <c:pt idx="293">
                  <c:v>293</c:v>
                </c:pt>
                <c:pt idx="294">
                  <c:v>294</c:v>
                </c:pt>
                <c:pt idx="295">
                  <c:v>296</c:v>
                </c:pt>
                <c:pt idx="296">
                  <c:v>297</c:v>
                </c:pt>
                <c:pt idx="297">
                  <c:v>298</c:v>
                </c:pt>
                <c:pt idx="298">
                  <c:v>299</c:v>
                </c:pt>
                <c:pt idx="299">
                  <c:v>300</c:v>
                </c:pt>
                <c:pt idx="300">
                  <c:v>301</c:v>
                </c:pt>
                <c:pt idx="301">
                  <c:v>0</c:v>
                </c:pt>
                <c:pt idx="302">
                  <c:v>1</c:v>
                </c:pt>
                <c:pt idx="303">
                  <c:v>2</c:v>
                </c:pt>
                <c:pt idx="304">
                  <c:v>3</c:v>
                </c:pt>
                <c:pt idx="305">
                  <c:v>3</c:v>
                </c:pt>
                <c:pt idx="306">
                  <c:v>4</c:v>
                </c:pt>
                <c:pt idx="307">
                  <c:v>6</c:v>
                </c:pt>
                <c:pt idx="308">
                  <c:v>7</c:v>
                </c:pt>
                <c:pt idx="309">
                  <c:v>8</c:v>
                </c:pt>
                <c:pt idx="310">
                  <c:v>9</c:v>
                </c:pt>
                <c:pt idx="311">
                  <c:v>9</c:v>
                </c:pt>
                <c:pt idx="312">
                  <c:v>10</c:v>
                </c:pt>
                <c:pt idx="313">
                  <c:v>11</c:v>
                </c:pt>
                <c:pt idx="314">
                  <c:v>13</c:v>
                </c:pt>
                <c:pt idx="315">
                  <c:v>14</c:v>
                </c:pt>
                <c:pt idx="316">
                  <c:v>15</c:v>
                </c:pt>
                <c:pt idx="317">
                  <c:v>16</c:v>
                </c:pt>
                <c:pt idx="318">
                  <c:v>16</c:v>
                </c:pt>
                <c:pt idx="319">
                  <c:v>17</c:v>
                </c:pt>
                <c:pt idx="320">
                  <c:v>19</c:v>
                </c:pt>
                <c:pt idx="321">
                  <c:v>20</c:v>
                </c:pt>
                <c:pt idx="322">
                  <c:v>21</c:v>
                </c:pt>
                <c:pt idx="323">
                  <c:v>22</c:v>
                </c:pt>
                <c:pt idx="324">
                  <c:v>22</c:v>
                </c:pt>
                <c:pt idx="325">
                  <c:v>23</c:v>
                </c:pt>
                <c:pt idx="326">
                  <c:v>25</c:v>
                </c:pt>
                <c:pt idx="327">
                  <c:v>26</c:v>
                </c:pt>
                <c:pt idx="328">
                  <c:v>27</c:v>
                </c:pt>
                <c:pt idx="329">
                  <c:v>28</c:v>
                </c:pt>
                <c:pt idx="330">
                  <c:v>29</c:v>
                </c:pt>
                <c:pt idx="331">
                  <c:v>30</c:v>
                </c:pt>
                <c:pt idx="332">
                  <c:v>30</c:v>
                </c:pt>
                <c:pt idx="333">
                  <c:v>31</c:v>
                </c:pt>
                <c:pt idx="334">
                  <c:v>33</c:v>
                </c:pt>
                <c:pt idx="335">
                  <c:v>34</c:v>
                </c:pt>
                <c:pt idx="336">
                  <c:v>35</c:v>
                </c:pt>
                <c:pt idx="337">
                  <c:v>36</c:v>
                </c:pt>
                <c:pt idx="338">
                  <c:v>36</c:v>
                </c:pt>
                <c:pt idx="339">
                  <c:v>37</c:v>
                </c:pt>
                <c:pt idx="340">
                  <c:v>39</c:v>
                </c:pt>
                <c:pt idx="341">
                  <c:v>40</c:v>
                </c:pt>
                <c:pt idx="342">
                  <c:v>41</c:v>
                </c:pt>
                <c:pt idx="343">
                  <c:v>42</c:v>
                </c:pt>
                <c:pt idx="344">
                  <c:v>42</c:v>
                </c:pt>
                <c:pt idx="345">
                  <c:v>43</c:v>
                </c:pt>
                <c:pt idx="346">
                  <c:v>45</c:v>
                </c:pt>
                <c:pt idx="347">
                  <c:v>45</c:v>
                </c:pt>
                <c:pt idx="348">
                  <c:v>47</c:v>
                </c:pt>
                <c:pt idx="349">
                  <c:v>48</c:v>
                </c:pt>
                <c:pt idx="350">
                  <c:v>49</c:v>
                </c:pt>
                <c:pt idx="351">
                  <c:v>50</c:v>
                </c:pt>
                <c:pt idx="352">
                  <c:v>51</c:v>
                </c:pt>
                <c:pt idx="353">
                  <c:v>51</c:v>
                </c:pt>
                <c:pt idx="354">
                  <c:v>52</c:v>
                </c:pt>
                <c:pt idx="355">
                  <c:v>54</c:v>
                </c:pt>
                <c:pt idx="356">
                  <c:v>55</c:v>
                </c:pt>
                <c:pt idx="357">
                  <c:v>56</c:v>
                </c:pt>
                <c:pt idx="358">
                  <c:v>57</c:v>
                </c:pt>
                <c:pt idx="359">
                  <c:v>58</c:v>
                </c:pt>
                <c:pt idx="360">
                  <c:v>58</c:v>
                </c:pt>
                <c:pt idx="361">
                  <c:v>59</c:v>
                </c:pt>
                <c:pt idx="362">
                  <c:v>61</c:v>
                </c:pt>
                <c:pt idx="363">
                  <c:v>62</c:v>
                </c:pt>
                <c:pt idx="364">
                  <c:v>63</c:v>
                </c:pt>
                <c:pt idx="365">
                  <c:v>64</c:v>
                </c:pt>
                <c:pt idx="366">
                  <c:v>64</c:v>
                </c:pt>
                <c:pt idx="367">
                  <c:v>65</c:v>
                </c:pt>
                <c:pt idx="368">
                  <c:v>66</c:v>
                </c:pt>
                <c:pt idx="369">
                  <c:v>68</c:v>
                </c:pt>
                <c:pt idx="370">
                  <c:v>69</c:v>
                </c:pt>
                <c:pt idx="371">
                  <c:v>70</c:v>
                </c:pt>
                <c:pt idx="372">
                  <c:v>71</c:v>
                </c:pt>
                <c:pt idx="373">
                  <c:v>72</c:v>
                </c:pt>
                <c:pt idx="374">
                  <c:v>72</c:v>
                </c:pt>
                <c:pt idx="375">
                  <c:v>73</c:v>
                </c:pt>
                <c:pt idx="376">
                  <c:v>75</c:v>
                </c:pt>
                <c:pt idx="377">
                  <c:v>76</c:v>
                </c:pt>
                <c:pt idx="378">
                  <c:v>77</c:v>
                </c:pt>
                <c:pt idx="379">
                  <c:v>78</c:v>
                </c:pt>
                <c:pt idx="380">
                  <c:v>78</c:v>
                </c:pt>
                <c:pt idx="381">
                  <c:v>79</c:v>
                </c:pt>
                <c:pt idx="382">
                  <c:v>81</c:v>
                </c:pt>
                <c:pt idx="383">
                  <c:v>82</c:v>
                </c:pt>
                <c:pt idx="384">
                  <c:v>83</c:v>
                </c:pt>
                <c:pt idx="385">
                  <c:v>84</c:v>
                </c:pt>
                <c:pt idx="386">
                  <c:v>85</c:v>
                </c:pt>
                <c:pt idx="387">
                  <c:v>85</c:v>
                </c:pt>
                <c:pt idx="388">
                  <c:v>86</c:v>
                </c:pt>
                <c:pt idx="389">
                  <c:v>87</c:v>
                </c:pt>
                <c:pt idx="390">
                  <c:v>89</c:v>
                </c:pt>
                <c:pt idx="391">
                  <c:v>90</c:v>
                </c:pt>
                <c:pt idx="392">
                  <c:v>91</c:v>
                </c:pt>
                <c:pt idx="393">
                  <c:v>91</c:v>
                </c:pt>
                <c:pt idx="394">
                  <c:v>92</c:v>
                </c:pt>
                <c:pt idx="395">
                  <c:v>94</c:v>
                </c:pt>
                <c:pt idx="396">
                  <c:v>95</c:v>
                </c:pt>
                <c:pt idx="397">
                  <c:v>96</c:v>
                </c:pt>
                <c:pt idx="398">
                  <c:v>97</c:v>
                </c:pt>
                <c:pt idx="399">
                  <c:v>98</c:v>
                </c:pt>
                <c:pt idx="400">
                  <c:v>98</c:v>
                </c:pt>
                <c:pt idx="401">
                  <c:v>99</c:v>
                </c:pt>
                <c:pt idx="402">
                  <c:v>101</c:v>
                </c:pt>
                <c:pt idx="403">
                  <c:v>102</c:v>
                </c:pt>
                <c:pt idx="404">
                  <c:v>103</c:v>
                </c:pt>
                <c:pt idx="405">
                  <c:v>104</c:v>
                </c:pt>
                <c:pt idx="406">
                  <c:v>104</c:v>
                </c:pt>
                <c:pt idx="407">
                  <c:v>105</c:v>
                </c:pt>
                <c:pt idx="408">
                  <c:v>107</c:v>
                </c:pt>
                <c:pt idx="409">
                  <c:v>108</c:v>
                </c:pt>
                <c:pt idx="410">
                  <c:v>109</c:v>
                </c:pt>
                <c:pt idx="411">
                  <c:v>110</c:v>
                </c:pt>
                <c:pt idx="412">
                  <c:v>110</c:v>
                </c:pt>
                <c:pt idx="413">
                  <c:v>111</c:v>
                </c:pt>
                <c:pt idx="414">
                  <c:v>112</c:v>
                </c:pt>
                <c:pt idx="415">
                  <c:v>114</c:v>
                </c:pt>
                <c:pt idx="416">
                  <c:v>115</c:v>
                </c:pt>
                <c:pt idx="417">
                  <c:v>116</c:v>
                </c:pt>
                <c:pt idx="418">
                  <c:v>116</c:v>
                </c:pt>
                <c:pt idx="419">
                  <c:v>117</c:v>
                </c:pt>
                <c:pt idx="420">
                  <c:v>118</c:v>
                </c:pt>
                <c:pt idx="421">
                  <c:v>120</c:v>
                </c:pt>
                <c:pt idx="422">
                  <c:v>121</c:v>
                </c:pt>
                <c:pt idx="423">
                  <c:v>122</c:v>
                </c:pt>
                <c:pt idx="424">
                  <c:v>122</c:v>
                </c:pt>
                <c:pt idx="425">
                  <c:v>123</c:v>
                </c:pt>
                <c:pt idx="426">
                  <c:v>124</c:v>
                </c:pt>
                <c:pt idx="427">
                  <c:v>126</c:v>
                </c:pt>
                <c:pt idx="428">
                  <c:v>127</c:v>
                </c:pt>
                <c:pt idx="429">
                  <c:v>128</c:v>
                </c:pt>
                <c:pt idx="430">
                  <c:v>129</c:v>
                </c:pt>
                <c:pt idx="431">
                  <c:v>129</c:v>
                </c:pt>
                <c:pt idx="432">
                  <c:v>130</c:v>
                </c:pt>
                <c:pt idx="433">
                  <c:v>132</c:v>
                </c:pt>
                <c:pt idx="434">
                  <c:v>133</c:v>
                </c:pt>
                <c:pt idx="435">
                  <c:v>134</c:v>
                </c:pt>
                <c:pt idx="436">
                  <c:v>135</c:v>
                </c:pt>
                <c:pt idx="437">
                  <c:v>135</c:v>
                </c:pt>
                <c:pt idx="438">
                  <c:v>136</c:v>
                </c:pt>
                <c:pt idx="439">
                  <c:v>137</c:v>
                </c:pt>
                <c:pt idx="440">
                  <c:v>139</c:v>
                </c:pt>
                <c:pt idx="441">
                  <c:v>140</c:v>
                </c:pt>
                <c:pt idx="442">
                  <c:v>141</c:v>
                </c:pt>
                <c:pt idx="443">
                  <c:v>142</c:v>
                </c:pt>
                <c:pt idx="444">
                  <c:v>142</c:v>
                </c:pt>
                <c:pt idx="445">
                  <c:v>143</c:v>
                </c:pt>
                <c:pt idx="446">
                  <c:v>145</c:v>
                </c:pt>
                <c:pt idx="447">
                  <c:v>146</c:v>
                </c:pt>
                <c:pt idx="448">
                  <c:v>147</c:v>
                </c:pt>
                <c:pt idx="449">
                  <c:v>148</c:v>
                </c:pt>
                <c:pt idx="450">
                  <c:v>148</c:v>
                </c:pt>
                <c:pt idx="451">
                  <c:v>149</c:v>
                </c:pt>
                <c:pt idx="452">
                  <c:v>150</c:v>
                </c:pt>
                <c:pt idx="453">
                  <c:v>152</c:v>
                </c:pt>
                <c:pt idx="454">
                  <c:v>153</c:v>
                </c:pt>
                <c:pt idx="455">
                  <c:v>154</c:v>
                </c:pt>
                <c:pt idx="456">
                  <c:v>155</c:v>
                </c:pt>
                <c:pt idx="457">
                  <c:v>155</c:v>
                </c:pt>
                <c:pt idx="458">
                  <c:v>156</c:v>
                </c:pt>
                <c:pt idx="459">
                  <c:v>158</c:v>
                </c:pt>
                <c:pt idx="460">
                  <c:v>159</c:v>
                </c:pt>
                <c:pt idx="461">
                  <c:v>160</c:v>
                </c:pt>
                <c:pt idx="462">
                  <c:v>160</c:v>
                </c:pt>
                <c:pt idx="463">
                  <c:v>162</c:v>
                </c:pt>
                <c:pt idx="464">
                  <c:v>162</c:v>
                </c:pt>
                <c:pt idx="465">
                  <c:v>164</c:v>
                </c:pt>
                <c:pt idx="466">
                  <c:v>165</c:v>
                </c:pt>
                <c:pt idx="467">
                  <c:v>166</c:v>
                </c:pt>
                <c:pt idx="468">
                  <c:v>167</c:v>
                </c:pt>
                <c:pt idx="469">
                  <c:v>167</c:v>
                </c:pt>
                <c:pt idx="470">
                  <c:v>168</c:v>
                </c:pt>
                <c:pt idx="471">
                  <c:v>170</c:v>
                </c:pt>
                <c:pt idx="472">
                  <c:v>171</c:v>
                </c:pt>
                <c:pt idx="473">
                  <c:v>172</c:v>
                </c:pt>
                <c:pt idx="474">
                  <c:v>173</c:v>
                </c:pt>
                <c:pt idx="475">
                  <c:v>174</c:v>
                </c:pt>
                <c:pt idx="476">
                  <c:v>174</c:v>
                </c:pt>
                <c:pt idx="477">
                  <c:v>175</c:v>
                </c:pt>
                <c:pt idx="478">
                  <c:v>177</c:v>
                </c:pt>
                <c:pt idx="479">
                  <c:v>178</c:v>
                </c:pt>
                <c:pt idx="480">
                  <c:v>179</c:v>
                </c:pt>
                <c:pt idx="481">
                  <c:v>179</c:v>
                </c:pt>
                <c:pt idx="482">
                  <c:v>180</c:v>
                </c:pt>
                <c:pt idx="483">
                  <c:v>181</c:v>
                </c:pt>
                <c:pt idx="484">
                  <c:v>183</c:v>
                </c:pt>
                <c:pt idx="485">
                  <c:v>184</c:v>
                </c:pt>
                <c:pt idx="486">
                  <c:v>185</c:v>
                </c:pt>
                <c:pt idx="487">
                  <c:v>185</c:v>
                </c:pt>
                <c:pt idx="488">
                  <c:v>186</c:v>
                </c:pt>
                <c:pt idx="489">
                  <c:v>187</c:v>
                </c:pt>
                <c:pt idx="490">
                  <c:v>189</c:v>
                </c:pt>
                <c:pt idx="491">
                  <c:v>190</c:v>
                </c:pt>
                <c:pt idx="492">
                  <c:v>191</c:v>
                </c:pt>
                <c:pt idx="493">
                  <c:v>192</c:v>
                </c:pt>
                <c:pt idx="494">
                  <c:v>192</c:v>
                </c:pt>
                <c:pt idx="495">
                  <c:v>193</c:v>
                </c:pt>
                <c:pt idx="496">
                  <c:v>195</c:v>
                </c:pt>
                <c:pt idx="497">
                  <c:v>196</c:v>
                </c:pt>
                <c:pt idx="498">
                  <c:v>197</c:v>
                </c:pt>
                <c:pt idx="499">
                  <c:v>197</c:v>
                </c:pt>
                <c:pt idx="500">
                  <c:v>198</c:v>
                </c:pt>
                <c:pt idx="501">
                  <c:v>199</c:v>
                </c:pt>
                <c:pt idx="502">
                  <c:v>201</c:v>
                </c:pt>
                <c:pt idx="503">
                  <c:v>202</c:v>
                </c:pt>
                <c:pt idx="504">
                  <c:v>203</c:v>
                </c:pt>
                <c:pt idx="505">
                  <c:v>204</c:v>
                </c:pt>
                <c:pt idx="506">
                  <c:v>204</c:v>
                </c:pt>
                <c:pt idx="507">
                  <c:v>205</c:v>
                </c:pt>
                <c:pt idx="508">
                  <c:v>207</c:v>
                </c:pt>
                <c:pt idx="509">
                  <c:v>208</c:v>
                </c:pt>
                <c:pt idx="510">
                  <c:v>209</c:v>
                </c:pt>
                <c:pt idx="511">
                  <c:v>209</c:v>
                </c:pt>
                <c:pt idx="512">
                  <c:v>210</c:v>
                </c:pt>
                <c:pt idx="513">
                  <c:v>211</c:v>
                </c:pt>
                <c:pt idx="514">
                  <c:v>213</c:v>
                </c:pt>
                <c:pt idx="515">
                  <c:v>214</c:v>
                </c:pt>
                <c:pt idx="516">
                  <c:v>215</c:v>
                </c:pt>
                <c:pt idx="517">
                  <c:v>215</c:v>
                </c:pt>
                <c:pt idx="518">
                  <c:v>216</c:v>
                </c:pt>
                <c:pt idx="519">
                  <c:v>217</c:v>
                </c:pt>
                <c:pt idx="520">
                  <c:v>219</c:v>
                </c:pt>
                <c:pt idx="521">
                  <c:v>220</c:v>
                </c:pt>
                <c:pt idx="522">
                  <c:v>221</c:v>
                </c:pt>
                <c:pt idx="523">
                  <c:v>221</c:v>
                </c:pt>
                <c:pt idx="524">
                  <c:v>222</c:v>
                </c:pt>
                <c:pt idx="525">
                  <c:v>223</c:v>
                </c:pt>
                <c:pt idx="526">
                  <c:v>225</c:v>
                </c:pt>
                <c:pt idx="527">
                  <c:v>226</c:v>
                </c:pt>
                <c:pt idx="528">
                  <c:v>227</c:v>
                </c:pt>
                <c:pt idx="529">
                  <c:v>227</c:v>
                </c:pt>
                <c:pt idx="530">
                  <c:v>228</c:v>
                </c:pt>
                <c:pt idx="531">
                  <c:v>229</c:v>
                </c:pt>
                <c:pt idx="532">
                  <c:v>231</c:v>
                </c:pt>
                <c:pt idx="533">
                  <c:v>232</c:v>
                </c:pt>
                <c:pt idx="534">
                  <c:v>233</c:v>
                </c:pt>
                <c:pt idx="535">
                  <c:v>234</c:v>
                </c:pt>
                <c:pt idx="536">
                  <c:v>234</c:v>
                </c:pt>
                <c:pt idx="537">
                  <c:v>235</c:v>
                </c:pt>
                <c:pt idx="538">
                  <c:v>237</c:v>
                </c:pt>
                <c:pt idx="539">
                  <c:v>238</c:v>
                </c:pt>
                <c:pt idx="540">
                  <c:v>239</c:v>
                </c:pt>
                <c:pt idx="541">
                  <c:v>240</c:v>
                </c:pt>
                <c:pt idx="542">
                  <c:v>240</c:v>
                </c:pt>
                <c:pt idx="543">
                  <c:v>241</c:v>
                </c:pt>
                <c:pt idx="544">
                  <c:v>242</c:v>
                </c:pt>
                <c:pt idx="545">
                  <c:v>244</c:v>
                </c:pt>
                <c:pt idx="546">
                  <c:v>245</c:v>
                </c:pt>
                <c:pt idx="547">
                  <c:v>246</c:v>
                </c:pt>
                <c:pt idx="548">
                  <c:v>247</c:v>
                </c:pt>
                <c:pt idx="549">
                  <c:v>247</c:v>
                </c:pt>
                <c:pt idx="550">
                  <c:v>248</c:v>
                </c:pt>
                <c:pt idx="551">
                  <c:v>250</c:v>
                </c:pt>
                <c:pt idx="552">
                  <c:v>251</c:v>
                </c:pt>
                <c:pt idx="553">
                  <c:v>252</c:v>
                </c:pt>
                <c:pt idx="554">
                  <c:v>252</c:v>
                </c:pt>
                <c:pt idx="555">
                  <c:v>253</c:v>
                </c:pt>
                <c:pt idx="556">
                  <c:v>254</c:v>
                </c:pt>
                <c:pt idx="557">
                  <c:v>256</c:v>
                </c:pt>
                <c:pt idx="558">
                  <c:v>257</c:v>
                </c:pt>
                <c:pt idx="559">
                  <c:v>258</c:v>
                </c:pt>
                <c:pt idx="560">
                  <c:v>259</c:v>
                </c:pt>
                <c:pt idx="561">
                  <c:v>259</c:v>
                </c:pt>
                <c:pt idx="562">
                  <c:v>260</c:v>
                </c:pt>
                <c:pt idx="563">
                  <c:v>262</c:v>
                </c:pt>
                <c:pt idx="564">
                  <c:v>263</c:v>
                </c:pt>
                <c:pt idx="565">
                  <c:v>264</c:v>
                </c:pt>
                <c:pt idx="566">
                  <c:v>265</c:v>
                </c:pt>
                <c:pt idx="567">
                  <c:v>265</c:v>
                </c:pt>
                <c:pt idx="568">
                  <c:v>266</c:v>
                </c:pt>
                <c:pt idx="569">
                  <c:v>268</c:v>
                </c:pt>
                <c:pt idx="570">
                  <c:v>269</c:v>
                </c:pt>
                <c:pt idx="571">
                  <c:v>270</c:v>
                </c:pt>
                <c:pt idx="572">
                  <c:v>271</c:v>
                </c:pt>
                <c:pt idx="573">
                  <c:v>271</c:v>
                </c:pt>
                <c:pt idx="574">
                  <c:v>272</c:v>
                </c:pt>
                <c:pt idx="575">
                  <c:v>274</c:v>
                </c:pt>
                <c:pt idx="576">
                  <c:v>275</c:v>
                </c:pt>
                <c:pt idx="577">
                  <c:v>276</c:v>
                </c:pt>
                <c:pt idx="578">
                  <c:v>277</c:v>
                </c:pt>
                <c:pt idx="579">
                  <c:v>277</c:v>
                </c:pt>
                <c:pt idx="580">
                  <c:v>278</c:v>
                </c:pt>
                <c:pt idx="581">
                  <c:v>280</c:v>
                </c:pt>
                <c:pt idx="582">
                  <c:v>281</c:v>
                </c:pt>
                <c:pt idx="583">
                  <c:v>282</c:v>
                </c:pt>
                <c:pt idx="584">
                  <c:v>282</c:v>
                </c:pt>
                <c:pt idx="585">
                  <c:v>283</c:v>
                </c:pt>
                <c:pt idx="586">
                  <c:v>284</c:v>
                </c:pt>
                <c:pt idx="587">
                  <c:v>286</c:v>
                </c:pt>
                <c:pt idx="588">
                  <c:v>287</c:v>
                </c:pt>
                <c:pt idx="589">
                  <c:v>288</c:v>
                </c:pt>
                <c:pt idx="590">
                  <c:v>289</c:v>
                </c:pt>
                <c:pt idx="591">
                  <c:v>289</c:v>
                </c:pt>
                <c:pt idx="592">
                  <c:v>290</c:v>
                </c:pt>
                <c:pt idx="593">
                  <c:v>291</c:v>
                </c:pt>
                <c:pt idx="594">
                  <c:v>293</c:v>
                </c:pt>
                <c:pt idx="595">
                  <c:v>294</c:v>
                </c:pt>
                <c:pt idx="596">
                  <c:v>295</c:v>
                </c:pt>
                <c:pt idx="597">
                  <c:v>295</c:v>
                </c:pt>
                <c:pt idx="598">
                  <c:v>296</c:v>
                </c:pt>
                <c:pt idx="599">
                  <c:v>298</c:v>
                </c:pt>
                <c:pt idx="600">
                  <c:v>299</c:v>
                </c:pt>
                <c:pt idx="601">
                  <c:v>300</c:v>
                </c:pt>
                <c:pt idx="602">
                  <c:v>0</c:v>
                </c:pt>
                <c:pt idx="603">
                  <c:v>1</c:v>
                </c:pt>
                <c:pt idx="604">
                  <c:v>2</c:v>
                </c:pt>
                <c:pt idx="605">
                  <c:v>3</c:v>
                </c:pt>
                <c:pt idx="606">
                  <c:v>4</c:v>
                </c:pt>
                <c:pt idx="607">
                  <c:v>5</c:v>
                </c:pt>
                <c:pt idx="608">
                  <c:v>6</c:v>
                </c:pt>
                <c:pt idx="609">
                  <c:v>7</c:v>
                </c:pt>
                <c:pt idx="610">
                  <c:v>8</c:v>
                </c:pt>
                <c:pt idx="611">
                  <c:v>9</c:v>
                </c:pt>
                <c:pt idx="612">
                  <c:v>10</c:v>
                </c:pt>
                <c:pt idx="613">
                  <c:v>11</c:v>
                </c:pt>
                <c:pt idx="614">
                  <c:v>12</c:v>
                </c:pt>
                <c:pt idx="615">
                  <c:v>13</c:v>
                </c:pt>
                <c:pt idx="616">
                  <c:v>14</c:v>
                </c:pt>
                <c:pt idx="617">
                  <c:v>15</c:v>
                </c:pt>
                <c:pt idx="618">
                  <c:v>16</c:v>
                </c:pt>
                <c:pt idx="619">
                  <c:v>17</c:v>
                </c:pt>
                <c:pt idx="620">
                  <c:v>18</c:v>
                </c:pt>
                <c:pt idx="621">
                  <c:v>19</c:v>
                </c:pt>
                <c:pt idx="622">
                  <c:v>20</c:v>
                </c:pt>
                <c:pt idx="623">
                  <c:v>21</c:v>
                </c:pt>
                <c:pt idx="624">
                  <c:v>22</c:v>
                </c:pt>
                <c:pt idx="625">
                  <c:v>23</c:v>
                </c:pt>
                <c:pt idx="626">
                  <c:v>24</c:v>
                </c:pt>
                <c:pt idx="627">
                  <c:v>25</c:v>
                </c:pt>
                <c:pt idx="628">
                  <c:v>26</c:v>
                </c:pt>
                <c:pt idx="629">
                  <c:v>26</c:v>
                </c:pt>
                <c:pt idx="630">
                  <c:v>28</c:v>
                </c:pt>
                <c:pt idx="631">
                  <c:v>28</c:v>
                </c:pt>
                <c:pt idx="632">
                  <c:v>29</c:v>
                </c:pt>
                <c:pt idx="633">
                  <c:v>30</c:v>
                </c:pt>
                <c:pt idx="634">
                  <c:v>31</c:v>
                </c:pt>
                <c:pt idx="635">
                  <c:v>32</c:v>
                </c:pt>
                <c:pt idx="636">
                  <c:v>33</c:v>
                </c:pt>
                <c:pt idx="637">
                  <c:v>34</c:v>
                </c:pt>
                <c:pt idx="638">
                  <c:v>35</c:v>
                </c:pt>
                <c:pt idx="639">
                  <c:v>36</c:v>
                </c:pt>
                <c:pt idx="640">
                  <c:v>37</c:v>
                </c:pt>
                <c:pt idx="641">
                  <c:v>39</c:v>
                </c:pt>
                <c:pt idx="642">
                  <c:v>40</c:v>
                </c:pt>
                <c:pt idx="643">
                  <c:v>41</c:v>
                </c:pt>
                <c:pt idx="644">
                  <c:v>42</c:v>
                </c:pt>
                <c:pt idx="645">
                  <c:v>43</c:v>
                </c:pt>
                <c:pt idx="646">
                  <c:v>44</c:v>
                </c:pt>
                <c:pt idx="647">
                  <c:v>45</c:v>
                </c:pt>
                <c:pt idx="648">
                  <c:v>46</c:v>
                </c:pt>
                <c:pt idx="649">
                  <c:v>47</c:v>
                </c:pt>
                <c:pt idx="650">
                  <c:v>48</c:v>
                </c:pt>
                <c:pt idx="651">
                  <c:v>49</c:v>
                </c:pt>
                <c:pt idx="652">
                  <c:v>50</c:v>
                </c:pt>
                <c:pt idx="653">
                  <c:v>51</c:v>
                </c:pt>
                <c:pt idx="654">
                  <c:v>52</c:v>
                </c:pt>
                <c:pt idx="655">
                  <c:v>53</c:v>
                </c:pt>
                <c:pt idx="656">
                  <c:v>54</c:v>
                </c:pt>
                <c:pt idx="657">
                  <c:v>55</c:v>
                </c:pt>
                <c:pt idx="658">
                  <c:v>56</c:v>
                </c:pt>
                <c:pt idx="659">
                  <c:v>57</c:v>
                </c:pt>
                <c:pt idx="660">
                  <c:v>58</c:v>
                </c:pt>
                <c:pt idx="661">
                  <c:v>59</c:v>
                </c:pt>
                <c:pt idx="662">
                  <c:v>60</c:v>
                </c:pt>
                <c:pt idx="663">
                  <c:v>61</c:v>
                </c:pt>
                <c:pt idx="664">
                  <c:v>62</c:v>
                </c:pt>
                <c:pt idx="665">
                  <c:v>63</c:v>
                </c:pt>
                <c:pt idx="666">
                  <c:v>64</c:v>
                </c:pt>
                <c:pt idx="667">
                  <c:v>65</c:v>
                </c:pt>
                <c:pt idx="668">
                  <c:v>66</c:v>
                </c:pt>
                <c:pt idx="669">
                  <c:v>67</c:v>
                </c:pt>
                <c:pt idx="670">
                  <c:v>68</c:v>
                </c:pt>
                <c:pt idx="671">
                  <c:v>69</c:v>
                </c:pt>
                <c:pt idx="672">
                  <c:v>70</c:v>
                </c:pt>
                <c:pt idx="673">
                  <c:v>71</c:v>
                </c:pt>
                <c:pt idx="674">
                  <c:v>72</c:v>
                </c:pt>
                <c:pt idx="675">
                  <c:v>73</c:v>
                </c:pt>
                <c:pt idx="676">
                  <c:v>74</c:v>
                </c:pt>
                <c:pt idx="677">
                  <c:v>75</c:v>
                </c:pt>
                <c:pt idx="678">
                  <c:v>76</c:v>
                </c:pt>
                <c:pt idx="679">
                  <c:v>77</c:v>
                </c:pt>
                <c:pt idx="680">
                  <c:v>78</c:v>
                </c:pt>
                <c:pt idx="681">
                  <c:v>79</c:v>
                </c:pt>
                <c:pt idx="682">
                  <c:v>80</c:v>
                </c:pt>
                <c:pt idx="683">
                  <c:v>81</c:v>
                </c:pt>
                <c:pt idx="684">
                  <c:v>82</c:v>
                </c:pt>
                <c:pt idx="685">
                  <c:v>83</c:v>
                </c:pt>
                <c:pt idx="686">
                  <c:v>84</c:v>
                </c:pt>
                <c:pt idx="687">
                  <c:v>85</c:v>
                </c:pt>
                <c:pt idx="688">
                  <c:v>86</c:v>
                </c:pt>
                <c:pt idx="689">
                  <c:v>87</c:v>
                </c:pt>
                <c:pt idx="690">
                  <c:v>88</c:v>
                </c:pt>
                <c:pt idx="691">
                  <c:v>88</c:v>
                </c:pt>
                <c:pt idx="692">
                  <c:v>89</c:v>
                </c:pt>
                <c:pt idx="693">
                  <c:v>90</c:v>
                </c:pt>
                <c:pt idx="694">
                  <c:v>91</c:v>
                </c:pt>
                <c:pt idx="695">
                  <c:v>93</c:v>
                </c:pt>
                <c:pt idx="696">
                  <c:v>93</c:v>
                </c:pt>
                <c:pt idx="697">
                  <c:v>95</c:v>
                </c:pt>
                <c:pt idx="698">
                  <c:v>95</c:v>
                </c:pt>
                <c:pt idx="699">
                  <c:v>97</c:v>
                </c:pt>
                <c:pt idx="700">
                  <c:v>97</c:v>
                </c:pt>
                <c:pt idx="701">
                  <c:v>98</c:v>
                </c:pt>
                <c:pt idx="702">
                  <c:v>99</c:v>
                </c:pt>
                <c:pt idx="703">
                  <c:v>100</c:v>
                </c:pt>
                <c:pt idx="704">
                  <c:v>101</c:v>
                </c:pt>
                <c:pt idx="705">
                  <c:v>102</c:v>
                </c:pt>
                <c:pt idx="706">
                  <c:v>103</c:v>
                </c:pt>
                <c:pt idx="707">
                  <c:v>105</c:v>
                </c:pt>
                <c:pt idx="708">
                  <c:v>106</c:v>
                </c:pt>
                <c:pt idx="709">
                  <c:v>107</c:v>
                </c:pt>
                <c:pt idx="710">
                  <c:v>108</c:v>
                </c:pt>
                <c:pt idx="711">
                  <c:v>109</c:v>
                </c:pt>
                <c:pt idx="712">
                  <c:v>110</c:v>
                </c:pt>
                <c:pt idx="713">
                  <c:v>111</c:v>
                </c:pt>
                <c:pt idx="714">
                  <c:v>112</c:v>
                </c:pt>
                <c:pt idx="715">
                  <c:v>113</c:v>
                </c:pt>
                <c:pt idx="716">
                  <c:v>114</c:v>
                </c:pt>
                <c:pt idx="717">
                  <c:v>115</c:v>
                </c:pt>
                <c:pt idx="718">
                  <c:v>116</c:v>
                </c:pt>
                <c:pt idx="719">
                  <c:v>117</c:v>
                </c:pt>
                <c:pt idx="720">
                  <c:v>118</c:v>
                </c:pt>
                <c:pt idx="721">
                  <c:v>119</c:v>
                </c:pt>
                <c:pt idx="722">
                  <c:v>120</c:v>
                </c:pt>
                <c:pt idx="723">
                  <c:v>121</c:v>
                </c:pt>
                <c:pt idx="724">
                  <c:v>122</c:v>
                </c:pt>
                <c:pt idx="725">
                  <c:v>123</c:v>
                </c:pt>
                <c:pt idx="726">
                  <c:v>124</c:v>
                </c:pt>
                <c:pt idx="727">
                  <c:v>125</c:v>
                </c:pt>
                <c:pt idx="728">
                  <c:v>126</c:v>
                </c:pt>
                <c:pt idx="729">
                  <c:v>127</c:v>
                </c:pt>
                <c:pt idx="730">
                  <c:v>127</c:v>
                </c:pt>
                <c:pt idx="731">
                  <c:v>129</c:v>
                </c:pt>
                <c:pt idx="732">
                  <c:v>129</c:v>
                </c:pt>
                <c:pt idx="733">
                  <c:v>130</c:v>
                </c:pt>
                <c:pt idx="734">
                  <c:v>131</c:v>
                </c:pt>
                <c:pt idx="735">
                  <c:v>132</c:v>
                </c:pt>
                <c:pt idx="736">
                  <c:v>133</c:v>
                </c:pt>
                <c:pt idx="737">
                  <c:v>134</c:v>
                </c:pt>
                <c:pt idx="738">
                  <c:v>135</c:v>
                </c:pt>
                <c:pt idx="739">
                  <c:v>137</c:v>
                </c:pt>
                <c:pt idx="740">
                  <c:v>137</c:v>
                </c:pt>
                <c:pt idx="741">
                  <c:v>138</c:v>
                </c:pt>
                <c:pt idx="742">
                  <c:v>139</c:v>
                </c:pt>
                <c:pt idx="743">
                  <c:v>141</c:v>
                </c:pt>
                <c:pt idx="744">
                  <c:v>142</c:v>
                </c:pt>
                <c:pt idx="745">
                  <c:v>143</c:v>
                </c:pt>
                <c:pt idx="746">
                  <c:v>144</c:v>
                </c:pt>
                <c:pt idx="747">
                  <c:v>145</c:v>
                </c:pt>
                <c:pt idx="748">
                  <c:v>146</c:v>
                </c:pt>
                <c:pt idx="749">
                  <c:v>147</c:v>
                </c:pt>
                <c:pt idx="750">
                  <c:v>148</c:v>
                </c:pt>
                <c:pt idx="751">
                  <c:v>149</c:v>
                </c:pt>
                <c:pt idx="752">
                  <c:v>150</c:v>
                </c:pt>
                <c:pt idx="753">
                  <c:v>151</c:v>
                </c:pt>
                <c:pt idx="754">
                  <c:v>152</c:v>
                </c:pt>
                <c:pt idx="755">
                  <c:v>153</c:v>
                </c:pt>
                <c:pt idx="756">
                  <c:v>154</c:v>
                </c:pt>
                <c:pt idx="757">
                  <c:v>155</c:v>
                </c:pt>
                <c:pt idx="758">
                  <c:v>156</c:v>
                </c:pt>
                <c:pt idx="759">
                  <c:v>157</c:v>
                </c:pt>
                <c:pt idx="760">
                  <c:v>158</c:v>
                </c:pt>
                <c:pt idx="761">
                  <c:v>159</c:v>
                </c:pt>
                <c:pt idx="762">
                  <c:v>160</c:v>
                </c:pt>
                <c:pt idx="763">
                  <c:v>161</c:v>
                </c:pt>
                <c:pt idx="764">
                  <c:v>162</c:v>
                </c:pt>
                <c:pt idx="765">
                  <c:v>162</c:v>
                </c:pt>
                <c:pt idx="766">
                  <c:v>164</c:v>
                </c:pt>
                <c:pt idx="767">
                  <c:v>164</c:v>
                </c:pt>
                <c:pt idx="768">
                  <c:v>165</c:v>
                </c:pt>
                <c:pt idx="769">
                  <c:v>166</c:v>
                </c:pt>
                <c:pt idx="770">
                  <c:v>167</c:v>
                </c:pt>
                <c:pt idx="771">
                  <c:v>169</c:v>
                </c:pt>
                <c:pt idx="772">
                  <c:v>169</c:v>
                </c:pt>
                <c:pt idx="773">
                  <c:v>170</c:v>
                </c:pt>
                <c:pt idx="774">
                  <c:v>171</c:v>
                </c:pt>
                <c:pt idx="775">
                  <c:v>172</c:v>
                </c:pt>
                <c:pt idx="776">
                  <c:v>173</c:v>
                </c:pt>
                <c:pt idx="777">
                  <c:v>174</c:v>
                </c:pt>
                <c:pt idx="778">
                  <c:v>175</c:v>
                </c:pt>
                <c:pt idx="779">
                  <c:v>176</c:v>
                </c:pt>
                <c:pt idx="780">
                  <c:v>177</c:v>
                </c:pt>
                <c:pt idx="781">
                  <c:v>178</c:v>
                </c:pt>
                <c:pt idx="782">
                  <c:v>179</c:v>
                </c:pt>
                <c:pt idx="783">
                  <c:v>180</c:v>
                </c:pt>
                <c:pt idx="784">
                  <c:v>181</c:v>
                </c:pt>
                <c:pt idx="785">
                  <c:v>183</c:v>
                </c:pt>
                <c:pt idx="786">
                  <c:v>183</c:v>
                </c:pt>
                <c:pt idx="787">
                  <c:v>184</c:v>
                </c:pt>
                <c:pt idx="788">
                  <c:v>185</c:v>
                </c:pt>
                <c:pt idx="789">
                  <c:v>186</c:v>
                </c:pt>
                <c:pt idx="790">
                  <c:v>187</c:v>
                </c:pt>
                <c:pt idx="791">
                  <c:v>188</c:v>
                </c:pt>
                <c:pt idx="792">
                  <c:v>189</c:v>
                </c:pt>
                <c:pt idx="793">
                  <c:v>190</c:v>
                </c:pt>
                <c:pt idx="794">
                  <c:v>191</c:v>
                </c:pt>
                <c:pt idx="795">
                  <c:v>192</c:v>
                </c:pt>
                <c:pt idx="796">
                  <c:v>193</c:v>
                </c:pt>
                <c:pt idx="797">
                  <c:v>194</c:v>
                </c:pt>
                <c:pt idx="798">
                  <c:v>195</c:v>
                </c:pt>
                <c:pt idx="799">
                  <c:v>196</c:v>
                </c:pt>
                <c:pt idx="800">
                  <c:v>197</c:v>
                </c:pt>
                <c:pt idx="801">
                  <c:v>198</c:v>
                </c:pt>
                <c:pt idx="802">
                  <c:v>199</c:v>
                </c:pt>
                <c:pt idx="803">
                  <c:v>200</c:v>
                </c:pt>
                <c:pt idx="804">
                  <c:v>201</c:v>
                </c:pt>
                <c:pt idx="805">
                  <c:v>202</c:v>
                </c:pt>
                <c:pt idx="806">
                  <c:v>203</c:v>
                </c:pt>
                <c:pt idx="807">
                  <c:v>205</c:v>
                </c:pt>
                <c:pt idx="808">
                  <c:v>206</c:v>
                </c:pt>
                <c:pt idx="809">
                  <c:v>207</c:v>
                </c:pt>
                <c:pt idx="810">
                  <c:v>208</c:v>
                </c:pt>
                <c:pt idx="811">
                  <c:v>209</c:v>
                </c:pt>
                <c:pt idx="812">
                  <c:v>210</c:v>
                </c:pt>
                <c:pt idx="813">
                  <c:v>211</c:v>
                </c:pt>
                <c:pt idx="814">
                  <c:v>212</c:v>
                </c:pt>
                <c:pt idx="815">
                  <c:v>213</c:v>
                </c:pt>
                <c:pt idx="816">
                  <c:v>214</c:v>
                </c:pt>
                <c:pt idx="817">
                  <c:v>215</c:v>
                </c:pt>
                <c:pt idx="818">
                  <c:v>216</c:v>
                </c:pt>
                <c:pt idx="819">
                  <c:v>217</c:v>
                </c:pt>
                <c:pt idx="820">
                  <c:v>218</c:v>
                </c:pt>
                <c:pt idx="821">
                  <c:v>219</c:v>
                </c:pt>
                <c:pt idx="822">
                  <c:v>220</c:v>
                </c:pt>
                <c:pt idx="823">
                  <c:v>221</c:v>
                </c:pt>
                <c:pt idx="824">
                  <c:v>222</c:v>
                </c:pt>
                <c:pt idx="825">
                  <c:v>223</c:v>
                </c:pt>
                <c:pt idx="826">
                  <c:v>224</c:v>
                </c:pt>
                <c:pt idx="827">
                  <c:v>225</c:v>
                </c:pt>
                <c:pt idx="828">
                  <c:v>226</c:v>
                </c:pt>
                <c:pt idx="829">
                  <c:v>227</c:v>
                </c:pt>
                <c:pt idx="830">
                  <c:v>228</c:v>
                </c:pt>
                <c:pt idx="831">
                  <c:v>229</c:v>
                </c:pt>
                <c:pt idx="832">
                  <c:v>230</c:v>
                </c:pt>
                <c:pt idx="833">
                  <c:v>231</c:v>
                </c:pt>
                <c:pt idx="834">
                  <c:v>232</c:v>
                </c:pt>
                <c:pt idx="835">
                  <c:v>233</c:v>
                </c:pt>
                <c:pt idx="836">
                  <c:v>234</c:v>
                </c:pt>
                <c:pt idx="837">
                  <c:v>235</c:v>
                </c:pt>
                <c:pt idx="838">
                  <c:v>236</c:v>
                </c:pt>
                <c:pt idx="839">
                  <c:v>237</c:v>
                </c:pt>
                <c:pt idx="840">
                  <c:v>238</c:v>
                </c:pt>
                <c:pt idx="841">
                  <c:v>239</c:v>
                </c:pt>
                <c:pt idx="842">
                  <c:v>240</c:v>
                </c:pt>
                <c:pt idx="843">
                  <c:v>241</c:v>
                </c:pt>
                <c:pt idx="844">
                  <c:v>242</c:v>
                </c:pt>
                <c:pt idx="845">
                  <c:v>243</c:v>
                </c:pt>
                <c:pt idx="846">
                  <c:v>244</c:v>
                </c:pt>
                <c:pt idx="847">
                  <c:v>245</c:v>
                </c:pt>
                <c:pt idx="848">
                  <c:v>246</c:v>
                </c:pt>
                <c:pt idx="849">
                  <c:v>247</c:v>
                </c:pt>
                <c:pt idx="850">
                  <c:v>248</c:v>
                </c:pt>
                <c:pt idx="851">
                  <c:v>249</c:v>
                </c:pt>
                <c:pt idx="852">
                  <c:v>250</c:v>
                </c:pt>
                <c:pt idx="853">
                  <c:v>251</c:v>
                </c:pt>
                <c:pt idx="854">
                  <c:v>252</c:v>
                </c:pt>
                <c:pt idx="855">
                  <c:v>253</c:v>
                </c:pt>
                <c:pt idx="856">
                  <c:v>254</c:v>
                </c:pt>
                <c:pt idx="857">
                  <c:v>255</c:v>
                </c:pt>
                <c:pt idx="858">
                  <c:v>256</c:v>
                </c:pt>
                <c:pt idx="859">
                  <c:v>257</c:v>
                </c:pt>
                <c:pt idx="860">
                  <c:v>258</c:v>
                </c:pt>
                <c:pt idx="861">
                  <c:v>259</c:v>
                </c:pt>
                <c:pt idx="862">
                  <c:v>260</c:v>
                </c:pt>
                <c:pt idx="863">
                  <c:v>261</c:v>
                </c:pt>
                <c:pt idx="864">
                  <c:v>262</c:v>
                </c:pt>
                <c:pt idx="865">
                  <c:v>263</c:v>
                </c:pt>
                <c:pt idx="866">
                  <c:v>264</c:v>
                </c:pt>
                <c:pt idx="867">
                  <c:v>265</c:v>
                </c:pt>
                <c:pt idx="868">
                  <c:v>266</c:v>
                </c:pt>
                <c:pt idx="869">
                  <c:v>267</c:v>
                </c:pt>
                <c:pt idx="870">
                  <c:v>268</c:v>
                </c:pt>
                <c:pt idx="871">
                  <c:v>269</c:v>
                </c:pt>
                <c:pt idx="872">
                  <c:v>270</c:v>
                </c:pt>
                <c:pt idx="873">
                  <c:v>271</c:v>
                </c:pt>
                <c:pt idx="874">
                  <c:v>272</c:v>
                </c:pt>
                <c:pt idx="875">
                  <c:v>273</c:v>
                </c:pt>
                <c:pt idx="876">
                  <c:v>274</c:v>
                </c:pt>
                <c:pt idx="877">
                  <c:v>275</c:v>
                </c:pt>
                <c:pt idx="878">
                  <c:v>276</c:v>
                </c:pt>
                <c:pt idx="879">
                  <c:v>277</c:v>
                </c:pt>
                <c:pt idx="880">
                  <c:v>278</c:v>
                </c:pt>
                <c:pt idx="881">
                  <c:v>279</c:v>
                </c:pt>
                <c:pt idx="882">
                  <c:v>280</c:v>
                </c:pt>
                <c:pt idx="883">
                  <c:v>281</c:v>
                </c:pt>
                <c:pt idx="884">
                  <c:v>281</c:v>
                </c:pt>
                <c:pt idx="885">
                  <c:v>282</c:v>
                </c:pt>
                <c:pt idx="886">
                  <c:v>283</c:v>
                </c:pt>
                <c:pt idx="887">
                  <c:v>284</c:v>
                </c:pt>
                <c:pt idx="888">
                  <c:v>285</c:v>
                </c:pt>
                <c:pt idx="889">
                  <c:v>286</c:v>
                </c:pt>
                <c:pt idx="890">
                  <c:v>287</c:v>
                </c:pt>
                <c:pt idx="891">
                  <c:v>288</c:v>
                </c:pt>
                <c:pt idx="892">
                  <c:v>289</c:v>
                </c:pt>
                <c:pt idx="893">
                  <c:v>291</c:v>
                </c:pt>
                <c:pt idx="894">
                  <c:v>292</c:v>
                </c:pt>
                <c:pt idx="895">
                  <c:v>293</c:v>
                </c:pt>
                <c:pt idx="896">
                  <c:v>294</c:v>
                </c:pt>
                <c:pt idx="897">
                  <c:v>295</c:v>
                </c:pt>
                <c:pt idx="898">
                  <c:v>296</c:v>
                </c:pt>
                <c:pt idx="899">
                  <c:v>297</c:v>
                </c:pt>
                <c:pt idx="900">
                  <c:v>298</c:v>
                </c:pt>
                <c:pt idx="901">
                  <c:v>299</c:v>
                </c:pt>
                <c:pt idx="902">
                  <c:v>300</c:v>
                </c:pt>
                <c:pt idx="903">
                  <c:v>0</c:v>
                </c:pt>
                <c:pt idx="904">
                  <c:v>1</c:v>
                </c:pt>
                <c:pt idx="905">
                  <c:v>2</c:v>
                </c:pt>
                <c:pt idx="906">
                  <c:v>3</c:v>
                </c:pt>
                <c:pt idx="907">
                  <c:v>4</c:v>
                </c:pt>
                <c:pt idx="908">
                  <c:v>5</c:v>
                </c:pt>
                <c:pt idx="909">
                  <c:v>6</c:v>
                </c:pt>
                <c:pt idx="910">
                  <c:v>7</c:v>
                </c:pt>
                <c:pt idx="911">
                  <c:v>8</c:v>
                </c:pt>
                <c:pt idx="912">
                  <c:v>9</c:v>
                </c:pt>
                <c:pt idx="913">
                  <c:v>10</c:v>
                </c:pt>
                <c:pt idx="914">
                  <c:v>11</c:v>
                </c:pt>
                <c:pt idx="915">
                  <c:v>12</c:v>
                </c:pt>
                <c:pt idx="916">
                  <c:v>13</c:v>
                </c:pt>
                <c:pt idx="917">
                  <c:v>14</c:v>
                </c:pt>
                <c:pt idx="918">
                  <c:v>15</c:v>
                </c:pt>
                <c:pt idx="919">
                  <c:v>16</c:v>
                </c:pt>
                <c:pt idx="920">
                  <c:v>17</c:v>
                </c:pt>
                <c:pt idx="921">
                  <c:v>18</c:v>
                </c:pt>
                <c:pt idx="922">
                  <c:v>19</c:v>
                </c:pt>
                <c:pt idx="923">
                  <c:v>20</c:v>
                </c:pt>
                <c:pt idx="924">
                  <c:v>21</c:v>
                </c:pt>
                <c:pt idx="925">
                  <c:v>22</c:v>
                </c:pt>
                <c:pt idx="926">
                  <c:v>23</c:v>
                </c:pt>
                <c:pt idx="927">
                  <c:v>24</c:v>
                </c:pt>
                <c:pt idx="928">
                  <c:v>25</c:v>
                </c:pt>
                <c:pt idx="929">
                  <c:v>26</c:v>
                </c:pt>
                <c:pt idx="930">
                  <c:v>27</c:v>
                </c:pt>
                <c:pt idx="931">
                  <c:v>28</c:v>
                </c:pt>
                <c:pt idx="932">
                  <c:v>29</c:v>
                </c:pt>
                <c:pt idx="933">
                  <c:v>30</c:v>
                </c:pt>
                <c:pt idx="934">
                  <c:v>31</c:v>
                </c:pt>
                <c:pt idx="935">
                  <c:v>32</c:v>
                </c:pt>
                <c:pt idx="936">
                  <c:v>33</c:v>
                </c:pt>
                <c:pt idx="937">
                  <c:v>34</c:v>
                </c:pt>
                <c:pt idx="938">
                  <c:v>35</c:v>
                </c:pt>
                <c:pt idx="939">
                  <c:v>36</c:v>
                </c:pt>
                <c:pt idx="940">
                  <c:v>37</c:v>
                </c:pt>
                <c:pt idx="941">
                  <c:v>37</c:v>
                </c:pt>
                <c:pt idx="942">
                  <c:v>39</c:v>
                </c:pt>
                <c:pt idx="943">
                  <c:v>39</c:v>
                </c:pt>
                <c:pt idx="944">
                  <c:v>40</c:v>
                </c:pt>
                <c:pt idx="945">
                  <c:v>41</c:v>
                </c:pt>
                <c:pt idx="946">
                  <c:v>43</c:v>
                </c:pt>
                <c:pt idx="947">
                  <c:v>43</c:v>
                </c:pt>
                <c:pt idx="948">
                  <c:v>44</c:v>
                </c:pt>
                <c:pt idx="949">
                  <c:v>45</c:v>
                </c:pt>
                <c:pt idx="950">
                  <c:v>46</c:v>
                </c:pt>
                <c:pt idx="951">
                  <c:v>47</c:v>
                </c:pt>
                <c:pt idx="952">
                  <c:v>48</c:v>
                </c:pt>
                <c:pt idx="953">
                  <c:v>49</c:v>
                </c:pt>
                <c:pt idx="954">
                  <c:v>50</c:v>
                </c:pt>
                <c:pt idx="955">
                  <c:v>51</c:v>
                </c:pt>
                <c:pt idx="956">
                  <c:v>52</c:v>
                </c:pt>
                <c:pt idx="957">
                  <c:v>53</c:v>
                </c:pt>
                <c:pt idx="958">
                  <c:v>55</c:v>
                </c:pt>
                <c:pt idx="959">
                  <c:v>56</c:v>
                </c:pt>
                <c:pt idx="960">
                  <c:v>57</c:v>
                </c:pt>
                <c:pt idx="961">
                  <c:v>58</c:v>
                </c:pt>
                <c:pt idx="962">
                  <c:v>59</c:v>
                </c:pt>
                <c:pt idx="963">
                  <c:v>60</c:v>
                </c:pt>
                <c:pt idx="964">
                  <c:v>61</c:v>
                </c:pt>
                <c:pt idx="965">
                  <c:v>62</c:v>
                </c:pt>
                <c:pt idx="966">
                  <c:v>63</c:v>
                </c:pt>
                <c:pt idx="967">
                  <c:v>64</c:v>
                </c:pt>
                <c:pt idx="968">
                  <c:v>65</c:v>
                </c:pt>
                <c:pt idx="969">
                  <c:v>66</c:v>
                </c:pt>
                <c:pt idx="970">
                  <c:v>67</c:v>
                </c:pt>
                <c:pt idx="971">
                  <c:v>68</c:v>
                </c:pt>
                <c:pt idx="972">
                  <c:v>69</c:v>
                </c:pt>
                <c:pt idx="973">
                  <c:v>70</c:v>
                </c:pt>
                <c:pt idx="974">
                  <c:v>71</c:v>
                </c:pt>
                <c:pt idx="975">
                  <c:v>72</c:v>
                </c:pt>
                <c:pt idx="976">
                  <c:v>73</c:v>
                </c:pt>
                <c:pt idx="977">
                  <c:v>74</c:v>
                </c:pt>
                <c:pt idx="978">
                  <c:v>75</c:v>
                </c:pt>
                <c:pt idx="979">
                  <c:v>76</c:v>
                </c:pt>
                <c:pt idx="980">
                  <c:v>77</c:v>
                </c:pt>
                <c:pt idx="981">
                  <c:v>78</c:v>
                </c:pt>
                <c:pt idx="982">
                  <c:v>79</c:v>
                </c:pt>
                <c:pt idx="983">
                  <c:v>80</c:v>
                </c:pt>
                <c:pt idx="984">
                  <c:v>81</c:v>
                </c:pt>
                <c:pt idx="985">
                  <c:v>82</c:v>
                </c:pt>
                <c:pt idx="986">
                  <c:v>83</c:v>
                </c:pt>
                <c:pt idx="987">
                  <c:v>84</c:v>
                </c:pt>
                <c:pt idx="988">
                  <c:v>84</c:v>
                </c:pt>
                <c:pt idx="989">
                  <c:v>86</c:v>
                </c:pt>
                <c:pt idx="990">
                  <c:v>86</c:v>
                </c:pt>
                <c:pt idx="991">
                  <c:v>87</c:v>
                </c:pt>
                <c:pt idx="992">
                  <c:v>88</c:v>
                </c:pt>
                <c:pt idx="993">
                  <c:v>90</c:v>
                </c:pt>
                <c:pt idx="994">
                  <c:v>90</c:v>
                </c:pt>
                <c:pt idx="995">
                  <c:v>91</c:v>
                </c:pt>
                <c:pt idx="996">
                  <c:v>92</c:v>
                </c:pt>
                <c:pt idx="997">
                  <c:v>93</c:v>
                </c:pt>
                <c:pt idx="998">
                  <c:v>94</c:v>
                </c:pt>
                <c:pt idx="999">
                  <c:v>95</c:v>
                </c:pt>
                <c:pt idx="1000">
                  <c:v>96</c:v>
                </c:pt>
                <c:pt idx="1001">
                  <c:v>97</c:v>
                </c:pt>
                <c:pt idx="1002">
                  <c:v>98</c:v>
                </c:pt>
                <c:pt idx="1003">
                  <c:v>99</c:v>
                </c:pt>
                <c:pt idx="1004">
                  <c:v>100</c:v>
                </c:pt>
                <c:pt idx="1005">
                  <c:v>101</c:v>
                </c:pt>
                <c:pt idx="1006">
                  <c:v>102</c:v>
                </c:pt>
                <c:pt idx="1007">
                  <c:v>103</c:v>
                </c:pt>
                <c:pt idx="1008">
                  <c:v>105</c:v>
                </c:pt>
                <c:pt idx="1009">
                  <c:v>106</c:v>
                </c:pt>
                <c:pt idx="1010">
                  <c:v>107</c:v>
                </c:pt>
                <c:pt idx="1011">
                  <c:v>108</c:v>
                </c:pt>
                <c:pt idx="1012">
                  <c:v>109</c:v>
                </c:pt>
                <c:pt idx="1013">
                  <c:v>110</c:v>
                </c:pt>
                <c:pt idx="1014">
                  <c:v>111</c:v>
                </c:pt>
                <c:pt idx="1015">
                  <c:v>112</c:v>
                </c:pt>
                <c:pt idx="1016">
                  <c:v>113</c:v>
                </c:pt>
                <c:pt idx="1017">
                  <c:v>114</c:v>
                </c:pt>
                <c:pt idx="1018">
                  <c:v>115</c:v>
                </c:pt>
                <c:pt idx="1019">
                  <c:v>116</c:v>
                </c:pt>
                <c:pt idx="1020">
                  <c:v>117</c:v>
                </c:pt>
                <c:pt idx="1021">
                  <c:v>118</c:v>
                </c:pt>
                <c:pt idx="1022">
                  <c:v>119</c:v>
                </c:pt>
                <c:pt idx="1023">
                  <c:v>120</c:v>
                </c:pt>
                <c:pt idx="1024">
                  <c:v>121</c:v>
                </c:pt>
                <c:pt idx="1025">
                  <c:v>122</c:v>
                </c:pt>
                <c:pt idx="1026">
                  <c:v>123</c:v>
                </c:pt>
                <c:pt idx="1027">
                  <c:v>124</c:v>
                </c:pt>
                <c:pt idx="1028">
                  <c:v>125</c:v>
                </c:pt>
                <c:pt idx="1029">
                  <c:v>126</c:v>
                </c:pt>
                <c:pt idx="1030">
                  <c:v>127</c:v>
                </c:pt>
                <c:pt idx="1031">
                  <c:v>128</c:v>
                </c:pt>
                <c:pt idx="1032">
                  <c:v>129</c:v>
                </c:pt>
                <c:pt idx="1033">
                  <c:v>130</c:v>
                </c:pt>
                <c:pt idx="1034">
                  <c:v>131</c:v>
                </c:pt>
                <c:pt idx="1035">
                  <c:v>132</c:v>
                </c:pt>
                <c:pt idx="1036">
                  <c:v>133</c:v>
                </c:pt>
                <c:pt idx="1037">
                  <c:v>134</c:v>
                </c:pt>
                <c:pt idx="1038">
                  <c:v>135</c:v>
                </c:pt>
                <c:pt idx="1039">
                  <c:v>135</c:v>
                </c:pt>
                <c:pt idx="1040">
                  <c:v>136</c:v>
                </c:pt>
                <c:pt idx="1041">
                  <c:v>137</c:v>
                </c:pt>
                <c:pt idx="1042">
                  <c:v>138</c:v>
                </c:pt>
                <c:pt idx="1043">
                  <c:v>139</c:v>
                </c:pt>
                <c:pt idx="1044">
                  <c:v>141</c:v>
                </c:pt>
                <c:pt idx="1045">
                  <c:v>141</c:v>
                </c:pt>
                <c:pt idx="1046">
                  <c:v>142</c:v>
                </c:pt>
                <c:pt idx="1047">
                  <c:v>143</c:v>
                </c:pt>
                <c:pt idx="1048">
                  <c:v>144</c:v>
                </c:pt>
                <c:pt idx="1049">
                  <c:v>145</c:v>
                </c:pt>
                <c:pt idx="1050">
                  <c:v>146</c:v>
                </c:pt>
                <c:pt idx="1051">
                  <c:v>147</c:v>
                </c:pt>
                <c:pt idx="1052">
                  <c:v>149</c:v>
                </c:pt>
                <c:pt idx="1053">
                  <c:v>150</c:v>
                </c:pt>
                <c:pt idx="1054">
                  <c:v>151</c:v>
                </c:pt>
                <c:pt idx="1055">
                  <c:v>152</c:v>
                </c:pt>
                <c:pt idx="1056">
                  <c:v>153</c:v>
                </c:pt>
                <c:pt idx="1057">
                  <c:v>154</c:v>
                </c:pt>
                <c:pt idx="1058">
                  <c:v>155</c:v>
                </c:pt>
                <c:pt idx="1059">
                  <c:v>156</c:v>
                </c:pt>
                <c:pt idx="1060">
                  <c:v>157</c:v>
                </c:pt>
                <c:pt idx="1061">
                  <c:v>158</c:v>
                </c:pt>
                <c:pt idx="1062">
                  <c:v>159</c:v>
                </c:pt>
                <c:pt idx="1063">
                  <c:v>160</c:v>
                </c:pt>
                <c:pt idx="1064">
                  <c:v>161</c:v>
                </c:pt>
                <c:pt idx="1065">
                  <c:v>162</c:v>
                </c:pt>
                <c:pt idx="1066">
                  <c:v>163</c:v>
                </c:pt>
                <c:pt idx="1067">
                  <c:v>164</c:v>
                </c:pt>
                <c:pt idx="1068">
                  <c:v>165</c:v>
                </c:pt>
                <c:pt idx="1069">
                  <c:v>166</c:v>
                </c:pt>
                <c:pt idx="1070">
                  <c:v>167</c:v>
                </c:pt>
                <c:pt idx="1071">
                  <c:v>168</c:v>
                </c:pt>
                <c:pt idx="1072">
                  <c:v>169</c:v>
                </c:pt>
                <c:pt idx="1073">
                  <c:v>170</c:v>
                </c:pt>
                <c:pt idx="1074">
                  <c:v>171</c:v>
                </c:pt>
                <c:pt idx="1075">
                  <c:v>172</c:v>
                </c:pt>
                <c:pt idx="1076">
                  <c:v>173</c:v>
                </c:pt>
                <c:pt idx="1077">
                  <c:v>174</c:v>
                </c:pt>
                <c:pt idx="1078">
                  <c:v>175</c:v>
                </c:pt>
                <c:pt idx="1079">
                  <c:v>176</c:v>
                </c:pt>
                <c:pt idx="1080">
                  <c:v>177</c:v>
                </c:pt>
                <c:pt idx="1081">
                  <c:v>177</c:v>
                </c:pt>
                <c:pt idx="1082">
                  <c:v>178</c:v>
                </c:pt>
                <c:pt idx="1083">
                  <c:v>180</c:v>
                </c:pt>
                <c:pt idx="1084">
                  <c:v>180</c:v>
                </c:pt>
                <c:pt idx="1085">
                  <c:v>181</c:v>
                </c:pt>
                <c:pt idx="1086">
                  <c:v>182</c:v>
                </c:pt>
                <c:pt idx="1087">
                  <c:v>183</c:v>
                </c:pt>
                <c:pt idx="1088">
                  <c:v>184</c:v>
                </c:pt>
                <c:pt idx="1089">
                  <c:v>185</c:v>
                </c:pt>
                <c:pt idx="1090">
                  <c:v>186</c:v>
                </c:pt>
                <c:pt idx="1091">
                  <c:v>187</c:v>
                </c:pt>
                <c:pt idx="1092">
                  <c:v>188</c:v>
                </c:pt>
                <c:pt idx="1093">
                  <c:v>189</c:v>
                </c:pt>
                <c:pt idx="1094">
                  <c:v>190</c:v>
                </c:pt>
                <c:pt idx="1095">
                  <c:v>191</c:v>
                </c:pt>
                <c:pt idx="1096">
                  <c:v>192</c:v>
                </c:pt>
                <c:pt idx="1097">
                  <c:v>193</c:v>
                </c:pt>
                <c:pt idx="1098">
                  <c:v>194</c:v>
                </c:pt>
                <c:pt idx="1099">
                  <c:v>195</c:v>
                </c:pt>
                <c:pt idx="1100">
                  <c:v>196</c:v>
                </c:pt>
                <c:pt idx="1101">
                  <c:v>198</c:v>
                </c:pt>
                <c:pt idx="1102">
                  <c:v>199</c:v>
                </c:pt>
                <c:pt idx="1103">
                  <c:v>200</c:v>
                </c:pt>
                <c:pt idx="1104">
                  <c:v>201</c:v>
                </c:pt>
                <c:pt idx="1105">
                  <c:v>202</c:v>
                </c:pt>
                <c:pt idx="1106">
                  <c:v>203</c:v>
                </c:pt>
                <c:pt idx="1107">
                  <c:v>204</c:v>
                </c:pt>
                <c:pt idx="1108">
                  <c:v>205</c:v>
                </c:pt>
                <c:pt idx="1109">
                  <c:v>206</c:v>
                </c:pt>
                <c:pt idx="1110">
                  <c:v>207</c:v>
                </c:pt>
                <c:pt idx="1111">
                  <c:v>208</c:v>
                </c:pt>
                <c:pt idx="1112">
                  <c:v>209</c:v>
                </c:pt>
                <c:pt idx="1113">
                  <c:v>210</c:v>
                </c:pt>
                <c:pt idx="1114">
                  <c:v>211</c:v>
                </c:pt>
                <c:pt idx="1115">
                  <c:v>212</c:v>
                </c:pt>
                <c:pt idx="1116">
                  <c:v>213</c:v>
                </c:pt>
                <c:pt idx="1117">
                  <c:v>214</c:v>
                </c:pt>
                <c:pt idx="1118">
                  <c:v>215</c:v>
                </c:pt>
                <c:pt idx="1119">
                  <c:v>216</c:v>
                </c:pt>
                <c:pt idx="1120">
                  <c:v>217</c:v>
                </c:pt>
                <c:pt idx="1121">
                  <c:v>218</c:v>
                </c:pt>
                <c:pt idx="1122">
                  <c:v>219</c:v>
                </c:pt>
                <c:pt idx="1123">
                  <c:v>220</c:v>
                </c:pt>
                <c:pt idx="1124">
                  <c:v>221</c:v>
                </c:pt>
                <c:pt idx="1125">
                  <c:v>222</c:v>
                </c:pt>
                <c:pt idx="1126">
                  <c:v>223</c:v>
                </c:pt>
                <c:pt idx="1127">
                  <c:v>224</c:v>
                </c:pt>
                <c:pt idx="1128">
                  <c:v>225</c:v>
                </c:pt>
                <c:pt idx="1129">
                  <c:v>226</c:v>
                </c:pt>
                <c:pt idx="1130">
                  <c:v>226</c:v>
                </c:pt>
                <c:pt idx="1131">
                  <c:v>228</c:v>
                </c:pt>
                <c:pt idx="1132">
                  <c:v>228</c:v>
                </c:pt>
                <c:pt idx="1133">
                  <c:v>229</c:v>
                </c:pt>
                <c:pt idx="1134">
                  <c:v>231</c:v>
                </c:pt>
                <c:pt idx="1135">
                  <c:v>231</c:v>
                </c:pt>
                <c:pt idx="1136">
                  <c:v>232</c:v>
                </c:pt>
                <c:pt idx="1137">
                  <c:v>233</c:v>
                </c:pt>
                <c:pt idx="1138">
                  <c:v>234</c:v>
                </c:pt>
                <c:pt idx="1139">
                  <c:v>235</c:v>
                </c:pt>
                <c:pt idx="1140">
                  <c:v>236</c:v>
                </c:pt>
                <c:pt idx="1141">
                  <c:v>237</c:v>
                </c:pt>
                <c:pt idx="1142">
                  <c:v>238</c:v>
                </c:pt>
                <c:pt idx="1143">
                  <c:v>239</c:v>
                </c:pt>
                <c:pt idx="1144">
                  <c:v>240</c:v>
                </c:pt>
                <c:pt idx="1145">
                  <c:v>241</c:v>
                </c:pt>
                <c:pt idx="1146">
                  <c:v>242</c:v>
                </c:pt>
                <c:pt idx="1147">
                  <c:v>243</c:v>
                </c:pt>
                <c:pt idx="1148">
                  <c:v>245</c:v>
                </c:pt>
                <c:pt idx="1149">
                  <c:v>246</c:v>
                </c:pt>
                <c:pt idx="1150">
                  <c:v>247</c:v>
                </c:pt>
                <c:pt idx="1151">
                  <c:v>248</c:v>
                </c:pt>
                <c:pt idx="1152">
                  <c:v>249</c:v>
                </c:pt>
                <c:pt idx="1153">
                  <c:v>250</c:v>
                </c:pt>
                <c:pt idx="1154">
                  <c:v>251</c:v>
                </c:pt>
                <c:pt idx="1155">
                  <c:v>252</c:v>
                </c:pt>
                <c:pt idx="1156">
                  <c:v>253</c:v>
                </c:pt>
                <c:pt idx="1157">
                  <c:v>254</c:v>
                </c:pt>
                <c:pt idx="1158">
                  <c:v>255</c:v>
                </c:pt>
                <c:pt idx="1159">
                  <c:v>256</c:v>
                </c:pt>
                <c:pt idx="1160">
                  <c:v>257</c:v>
                </c:pt>
                <c:pt idx="1161">
                  <c:v>258</c:v>
                </c:pt>
                <c:pt idx="1162">
                  <c:v>259</c:v>
                </c:pt>
                <c:pt idx="1163">
                  <c:v>260</c:v>
                </c:pt>
                <c:pt idx="1164">
                  <c:v>261</c:v>
                </c:pt>
                <c:pt idx="1165">
                  <c:v>262</c:v>
                </c:pt>
                <c:pt idx="1166">
                  <c:v>263</c:v>
                </c:pt>
                <c:pt idx="1167">
                  <c:v>264</c:v>
                </c:pt>
                <c:pt idx="1168">
                  <c:v>265</c:v>
                </c:pt>
                <c:pt idx="1169">
                  <c:v>266</c:v>
                </c:pt>
                <c:pt idx="1170">
                  <c:v>267</c:v>
                </c:pt>
                <c:pt idx="1171">
                  <c:v>268</c:v>
                </c:pt>
                <c:pt idx="1172">
                  <c:v>269</c:v>
                </c:pt>
                <c:pt idx="1173">
                  <c:v>270</c:v>
                </c:pt>
                <c:pt idx="1174">
                  <c:v>271</c:v>
                </c:pt>
                <c:pt idx="1175">
                  <c:v>272</c:v>
                </c:pt>
                <c:pt idx="1176">
                  <c:v>273</c:v>
                </c:pt>
                <c:pt idx="1177">
                  <c:v>274</c:v>
                </c:pt>
                <c:pt idx="1178">
                  <c:v>274</c:v>
                </c:pt>
                <c:pt idx="1179">
                  <c:v>275</c:v>
                </c:pt>
                <c:pt idx="1180">
                  <c:v>276</c:v>
                </c:pt>
                <c:pt idx="1181">
                  <c:v>277</c:v>
                </c:pt>
                <c:pt idx="1182">
                  <c:v>278</c:v>
                </c:pt>
                <c:pt idx="1183">
                  <c:v>279</c:v>
                </c:pt>
                <c:pt idx="1184">
                  <c:v>280</c:v>
                </c:pt>
                <c:pt idx="1185">
                  <c:v>281</c:v>
                </c:pt>
                <c:pt idx="1186">
                  <c:v>282</c:v>
                </c:pt>
                <c:pt idx="1187">
                  <c:v>283</c:v>
                </c:pt>
                <c:pt idx="1188">
                  <c:v>284</c:v>
                </c:pt>
                <c:pt idx="1189">
                  <c:v>285</c:v>
                </c:pt>
                <c:pt idx="1190">
                  <c:v>286</c:v>
                </c:pt>
                <c:pt idx="1191">
                  <c:v>287</c:v>
                </c:pt>
                <c:pt idx="1192">
                  <c:v>288</c:v>
                </c:pt>
                <c:pt idx="1193">
                  <c:v>289</c:v>
                </c:pt>
                <c:pt idx="1194">
                  <c:v>290</c:v>
                </c:pt>
                <c:pt idx="1195">
                  <c:v>291</c:v>
                </c:pt>
                <c:pt idx="1196">
                  <c:v>292</c:v>
                </c:pt>
                <c:pt idx="1197">
                  <c:v>293</c:v>
                </c:pt>
                <c:pt idx="1198">
                  <c:v>294</c:v>
                </c:pt>
                <c:pt idx="1199">
                  <c:v>296</c:v>
                </c:pt>
                <c:pt idx="1200">
                  <c:v>297</c:v>
                </c:pt>
                <c:pt idx="1201">
                  <c:v>298</c:v>
                </c:pt>
                <c:pt idx="1202">
                  <c:v>299</c:v>
                </c:pt>
                <c:pt idx="1203">
                  <c:v>300</c:v>
                </c:pt>
                <c:pt idx="1204">
                  <c:v>0</c:v>
                </c:pt>
                <c:pt idx="1205">
                  <c:v>1</c:v>
                </c:pt>
                <c:pt idx="1206">
                  <c:v>2</c:v>
                </c:pt>
                <c:pt idx="1207">
                  <c:v>3</c:v>
                </c:pt>
                <c:pt idx="1208">
                  <c:v>4</c:v>
                </c:pt>
                <c:pt idx="1209">
                  <c:v>5</c:v>
                </c:pt>
                <c:pt idx="1210">
                  <c:v>6</c:v>
                </c:pt>
                <c:pt idx="1211">
                  <c:v>7</c:v>
                </c:pt>
                <c:pt idx="1212">
                  <c:v>7</c:v>
                </c:pt>
                <c:pt idx="1213">
                  <c:v>9</c:v>
                </c:pt>
                <c:pt idx="1214">
                  <c:v>9</c:v>
                </c:pt>
                <c:pt idx="1215">
                  <c:v>10</c:v>
                </c:pt>
                <c:pt idx="1216">
                  <c:v>11</c:v>
                </c:pt>
                <c:pt idx="1217">
                  <c:v>12</c:v>
                </c:pt>
                <c:pt idx="1218">
                  <c:v>13</c:v>
                </c:pt>
                <c:pt idx="1219">
                  <c:v>14</c:v>
                </c:pt>
                <c:pt idx="1220">
                  <c:v>15</c:v>
                </c:pt>
                <c:pt idx="1221">
                  <c:v>16</c:v>
                </c:pt>
                <c:pt idx="1222">
                  <c:v>17</c:v>
                </c:pt>
                <c:pt idx="1223">
                  <c:v>18</c:v>
                </c:pt>
                <c:pt idx="1224">
                  <c:v>19</c:v>
                </c:pt>
                <c:pt idx="1225">
                  <c:v>20</c:v>
                </c:pt>
                <c:pt idx="1226">
                  <c:v>21</c:v>
                </c:pt>
                <c:pt idx="1227">
                  <c:v>22</c:v>
                </c:pt>
                <c:pt idx="1228">
                  <c:v>23</c:v>
                </c:pt>
                <c:pt idx="1229">
                  <c:v>24</c:v>
                </c:pt>
                <c:pt idx="1230">
                  <c:v>25</c:v>
                </c:pt>
                <c:pt idx="1231">
                  <c:v>26</c:v>
                </c:pt>
                <c:pt idx="1232">
                  <c:v>27</c:v>
                </c:pt>
                <c:pt idx="1233">
                  <c:v>28</c:v>
                </c:pt>
                <c:pt idx="1234">
                  <c:v>29</c:v>
                </c:pt>
                <c:pt idx="1235">
                  <c:v>30</c:v>
                </c:pt>
                <c:pt idx="1236">
                  <c:v>31</c:v>
                </c:pt>
                <c:pt idx="1237">
                  <c:v>32</c:v>
                </c:pt>
                <c:pt idx="1238">
                  <c:v>33</c:v>
                </c:pt>
                <c:pt idx="1239">
                  <c:v>34</c:v>
                </c:pt>
                <c:pt idx="1240">
                  <c:v>35</c:v>
                </c:pt>
                <c:pt idx="1241">
                  <c:v>36</c:v>
                </c:pt>
                <c:pt idx="1242">
                  <c:v>37</c:v>
                </c:pt>
                <c:pt idx="1243">
                  <c:v>38</c:v>
                </c:pt>
                <c:pt idx="1244">
                  <c:v>39</c:v>
                </c:pt>
                <c:pt idx="1245">
                  <c:v>40</c:v>
                </c:pt>
                <c:pt idx="1246">
                  <c:v>41</c:v>
                </c:pt>
                <c:pt idx="1247">
                  <c:v>42</c:v>
                </c:pt>
                <c:pt idx="1248">
                  <c:v>43</c:v>
                </c:pt>
                <c:pt idx="1249">
                  <c:v>44</c:v>
                </c:pt>
                <c:pt idx="1250">
                  <c:v>45</c:v>
                </c:pt>
                <c:pt idx="1251">
                  <c:v>46</c:v>
                </c:pt>
                <c:pt idx="1252">
                  <c:v>47</c:v>
                </c:pt>
                <c:pt idx="1253">
                  <c:v>48</c:v>
                </c:pt>
                <c:pt idx="1254">
                  <c:v>49</c:v>
                </c:pt>
                <c:pt idx="1255">
                  <c:v>50</c:v>
                </c:pt>
                <c:pt idx="1256">
                  <c:v>51</c:v>
                </c:pt>
                <c:pt idx="1257">
                  <c:v>53</c:v>
                </c:pt>
                <c:pt idx="1258">
                  <c:v>54</c:v>
                </c:pt>
                <c:pt idx="1259">
                  <c:v>55</c:v>
                </c:pt>
                <c:pt idx="1260">
                  <c:v>55</c:v>
                </c:pt>
                <c:pt idx="1261">
                  <c:v>56</c:v>
                </c:pt>
                <c:pt idx="1262">
                  <c:v>57</c:v>
                </c:pt>
                <c:pt idx="1263">
                  <c:v>58</c:v>
                </c:pt>
                <c:pt idx="1264">
                  <c:v>59</c:v>
                </c:pt>
                <c:pt idx="1265">
                  <c:v>60</c:v>
                </c:pt>
                <c:pt idx="1266">
                  <c:v>61</c:v>
                </c:pt>
                <c:pt idx="1267">
                  <c:v>62</c:v>
                </c:pt>
                <c:pt idx="1268">
                  <c:v>64</c:v>
                </c:pt>
                <c:pt idx="1269">
                  <c:v>64</c:v>
                </c:pt>
                <c:pt idx="1270">
                  <c:v>65</c:v>
                </c:pt>
                <c:pt idx="1271">
                  <c:v>67</c:v>
                </c:pt>
                <c:pt idx="1272">
                  <c:v>67</c:v>
                </c:pt>
                <c:pt idx="1273">
                  <c:v>68</c:v>
                </c:pt>
                <c:pt idx="1274">
                  <c:v>69</c:v>
                </c:pt>
                <c:pt idx="1275">
                  <c:v>70</c:v>
                </c:pt>
                <c:pt idx="1276">
                  <c:v>71</c:v>
                </c:pt>
                <c:pt idx="1277">
                  <c:v>72</c:v>
                </c:pt>
                <c:pt idx="1278">
                  <c:v>73</c:v>
                </c:pt>
                <c:pt idx="1279">
                  <c:v>74</c:v>
                </c:pt>
                <c:pt idx="1280">
                  <c:v>75</c:v>
                </c:pt>
                <c:pt idx="1281">
                  <c:v>76</c:v>
                </c:pt>
                <c:pt idx="1282">
                  <c:v>77</c:v>
                </c:pt>
                <c:pt idx="1283">
                  <c:v>78</c:v>
                </c:pt>
                <c:pt idx="1284">
                  <c:v>79</c:v>
                </c:pt>
                <c:pt idx="1285">
                  <c:v>80</c:v>
                </c:pt>
                <c:pt idx="1286">
                  <c:v>81</c:v>
                </c:pt>
                <c:pt idx="1287">
                  <c:v>82</c:v>
                </c:pt>
                <c:pt idx="1288">
                  <c:v>83</c:v>
                </c:pt>
                <c:pt idx="1289">
                  <c:v>84</c:v>
                </c:pt>
                <c:pt idx="1290">
                  <c:v>85</c:v>
                </c:pt>
                <c:pt idx="1291">
                  <c:v>86</c:v>
                </c:pt>
                <c:pt idx="1292">
                  <c:v>87</c:v>
                </c:pt>
                <c:pt idx="1293">
                  <c:v>88</c:v>
                </c:pt>
                <c:pt idx="1294">
                  <c:v>89</c:v>
                </c:pt>
                <c:pt idx="1295">
                  <c:v>90</c:v>
                </c:pt>
                <c:pt idx="1296">
                  <c:v>91</c:v>
                </c:pt>
                <c:pt idx="1297">
                  <c:v>92</c:v>
                </c:pt>
                <c:pt idx="1298">
                  <c:v>93</c:v>
                </c:pt>
                <c:pt idx="1299">
                  <c:v>94</c:v>
                </c:pt>
                <c:pt idx="1300">
                  <c:v>95</c:v>
                </c:pt>
                <c:pt idx="1301">
                  <c:v>96</c:v>
                </c:pt>
                <c:pt idx="1302">
                  <c:v>97</c:v>
                </c:pt>
                <c:pt idx="1303">
                  <c:v>98</c:v>
                </c:pt>
                <c:pt idx="1304">
                  <c:v>99</c:v>
                </c:pt>
                <c:pt idx="1305">
                  <c:v>100</c:v>
                </c:pt>
                <c:pt idx="1306">
                  <c:v>101</c:v>
                </c:pt>
                <c:pt idx="1307">
                  <c:v>102</c:v>
                </c:pt>
                <c:pt idx="1308">
                  <c:v>103</c:v>
                </c:pt>
                <c:pt idx="1309">
                  <c:v>104</c:v>
                </c:pt>
                <c:pt idx="1310">
                  <c:v>105</c:v>
                </c:pt>
                <c:pt idx="1311">
                  <c:v>106</c:v>
                </c:pt>
                <c:pt idx="1312">
                  <c:v>107</c:v>
                </c:pt>
                <c:pt idx="1313">
                  <c:v>108</c:v>
                </c:pt>
                <c:pt idx="1314">
                  <c:v>109</c:v>
                </c:pt>
                <c:pt idx="1315">
                  <c:v>111</c:v>
                </c:pt>
                <c:pt idx="1316">
                  <c:v>112</c:v>
                </c:pt>
                <c:pt idx="1317">
                  <c:v>112</c:v>
                </c:pt>
                <c:pt idx="1318">
                  <c:v>113</c:v>
                </c:pt>
                <c:pt idx="1319">
                  <c:v>114</c:v>
                </c:pt>
                <c:pt idx="1320">
                  <c:v>115</c:v>
                </c:pt>
                <c:pt idx="1321">
                  <c:v>116</c:v>
                </c:pt>
                <c:pt idx="1322">
                  <c:v>117</c:v>
                </c:pt>
                <c:pt idx="1323">
                  <c:v>118</c:v>
                </c:pt>
                <c:pt idx="1324">
                  <c:v>120</c:v>
                </c:pt>
                <c:pt idx="1325">
                  <c:v>120</c:v>
                </c:pt>
                <c:pt idx="1326">
                  <c:v>121</c:v>
                </c:pt>
                <c:pt idx="1327">
                  <c:v>122</c:v>
                </c:pt>
                <c:pt idx="1328">
                  <c:v>124</c:v>
                </c:pt>
                <c:pt idx="1329">
                  <c:v>124</c:v>
                </c:pt>
                <c:pt idx="1330">
                  <c:v>125</c:v>
                </c:pt>
                <c:pt idx="1331">
                  <c:v>126</c:v>
                </c:pt>
                <c:pt idx="1332">
                  <c:v>127</c:v>
                </c:pt>
                <c:pt idx="1333">
                  <c:v>128</c:v>
                </c:pt>
                <c:pt idx="1334">
                  <c:v>129</c:v>
                </c:pt>
                <c:pt idx="1335">
                  <c:v>130</c:v>
                </c:pt>
                <c:pt idx="1336">
                  <c:v>131</c:v>
                </c:pt>
                <c:pt idx="1337">
                  <c:v>132</c:v>
                </c:pt>
                <c:pt idx="1338">
                  <c:v>133</c:v>
                </c:pt>
                <c:pt idx="1339">
                  <c:v>134</c:v>
                </c:pt>
                <c:pt idx="1340">
                  <c:v>135</c:v>
                </c:pt>
                <c:pt idx="1341">
                  <c:v>136</c:v>
                </c:pt>
                <c:pt idx="1342">
                  <c:v>137</c:v>
                </c:pt>
                <c:pt idx="1343">
                  <c:v>138</c:v>
                </c:pt>
                <c:pt idx="1344">
                  <c:v>139</c:v>
                </c:pt>
                <c:pt idx="1345">
                  <c:v>140</c:v>
                </c:pt>
                <c:pt idx="1346">
                  <c:v>141</c:v>
                </c:pt>
                <c:pt idx="1347">
                  <c:v>142</c:v>
                </c:pt>
                <c:pt idx="1348">
                  <c:v>143</c:v>
                </c:pt>
                <c:pt idx="1349">
                  <c:v>144</c:v>
                </c:pt>
                <c:pt idx="1350">
                  <c:v>145</c:v>
                </c:pt>
                <c:pt idx="1351">
                  <c:v>146</c:v>
                </c:pt>
                <c:pt idx="1352">
                  <c:v>147</c:v>
                </c:pt>
                <c:pt idx="1353">
                  <c:v>148</c:v>
                </c:pt>
                <c:pt idx="1354">
                  <c:v>149</c:v>
                </c:pt>
                <c:pt idx="1355">
                  <c:v>150</c:v>
                </c:pt>
                <c:pt idx="1356">
                  <c:v>151</c:v>
                </c:pt>
                <c:pt idx="1357">
                  <c:v>152</c:v>
                </c:pt>
                <c:pt idx="1358">
                  <c:v>153</c:v>
                </c:pt>
                <c:pt idx="1359">
                  <c:v>154</c:v>
                </c:pt>
                <c:pt idx="1360">
                  <c:v>155</c:v>
                </c:pt>
                <c:pt idx="1361">
                  <c:v>157</c:v>
                </c:pt>
                <c:pt idx="1362">
                  <c:v>157</c:v>
                </c:pt>
                <c:pt idx="1363">
                  <c:v>159</c:v>
                </c:pt>
                <c:pt idx="1364">
                  <c:v>159</c:v>
                </c:pt>
                <c:pt idx="1365">
                  <c:v>160</c:v>
                </c:pt>
                <c:pt idx="1366">
                  <c:v>161</c:v>
                </c:pt>
                <c:pt idx="1367">
                  <c:v>162</c:v>
                </c:pt>
                <c:pt idx="1368">
                  <c:v>164</c:v>
                </c:pt>
                <c:pt idx="1369">
                  <c:v>164</c:v>
                </c:pt>
                <c:pt idx="1370">
                  <c:v>165</c:v>
                </c:pt>
                <c:pt idx="1371">
                  <c:v>167</c:v>
                </c:pt>
                <c:pt idx="1372">
                  <c:v>167</c:v>
                </c:pt>
                <c:pt idx="1373">
                  <c:v>168</c:v>
                </c:pt>
                <c:pt idx="1374">
                  <c:v>169</c:v>
                </c:pt>
                <c:pt idx="1375">
                  <c:v>170</c:v>
                </c:pt>
                <c:pt idx="1376">
                  <c:v>171</c:v>
                </c:pt>
                <c:pt idx="1377">
                  <c:v>172</c:v>
                </c:pt>
                <c:pt idx="1378">
                  <c:v>173</c:v>
                </c:pt>
                <c:pt idx="1379">
                  <c:v>174</c:v>
                </c:pt>
                <c:pt idx="1380">
                  <c:v>175</c:v>
                </c:pt>
                <c:pt idx="1381">
                  <c:v>176</c:v>
                </c:pt>
                <c:pt idx="1382">
                  <c:v>177</c:v>
                </c:pt>
                <c:pt idx="1383">
                  <c:v>178</c:v>
                </c:pt>
                <c:pt idx="1384">
                  <c:v>179</c:v>
                </c:pt>
                <c:pt idx="1385">
                  <c:v>180</c:v>
                </c:pt>
                <c:pt idx="1386">
                  <c:v>181</c:v>
                </c:pt>
                <c:pt idx="1387">
                  <c:v>182</c:v>
                </c:pt>
                <c:pt idx="1388">
                  <c:v>183</c:v>
                </c:pt>
                <c:pt idx="1389">
                  <c:v>184</c:v>
                </c:pt>
                <c:pt idx="1390">
                  <c:v>185</c:v>
                </c:pt>
                <c:pt idx="1391">
                  <c:v>186</c:v>
                </c:pt>
                <c:pt idx="1392">
                  <c:v>187</c:v>
                </c:pt>
                <c:pt idx="1393">
                  <c:v>188</c:v>
                </c:pt>
                <c:pt idx="1394">
                  <c:v>189</c:v>
                </c:pt>
                <c:pt idx="1395">
                  <c:v>190</c:v>
                </c:pt>
                <c:pt idx="1396">
                  <c:v>191</c:v>
                </c:pt>
                <c:pt idx="1397">
                  <c:v>192</c:v>
                </c:pt>
                <c:pt idx="1398">
                  <c:v>193</c:v>
                </c:pt>
                <c:pt idx="1399">
                  <c:v>194</c:v>
                </c:pt>
                <c:pt idx="1400">
                  <c:v>195</c:v>
                </c:pt>
                <c:pt idx="1401">
                  <c:v>196</c:v>
                </c:pt>
                <c:pt idx="1402">
                  <c:v>197</c:v>
                </c:pt>
                <c:pt idx="1403">
                  <c:v>198</c:v>
                </c:pt>
                <c:pt idx="1404">
                  <c:v>199</c:v>
                </c:pt>
                <c:pt idx="1405">
                  <c:v>200</c:v>
                </c:pt>
                <c:pt idx="1406">
                  <c:v>201</c:v>
                </c:pt>
                <c:pt idx="1407">
                  <c:v>202</c:v>
                </c:pt>
                <c:pt idx="1408">
                  <c:v>203</c:v>
                </c:pt>
                <c:pt idx="1409">
                  <c:v>204</c:v>
                </c:pt>
                <c:pt idx="1410">
                  <c:v>205</c:v>
                </c:pt>
                <c:pt idx="1411">
                  <c:v>206</c:v>
                </c:pt>
                <c:pt idx="1412">
                  <c:v>206</c:v>
                </c:pt>
                <c:pt idx="1413">
                  <c:v>209</c:v>
                </c:pt>
                <c:pt idx="1414">
                  <c:v>209</c:v>
                </c:pt>
                <c:pt idx="1415">
                  <c:v>211</c:v>
                </c:pt>
                <c:pt idx="1416">
                  <c:v>211</c:v>
                </c:pt>
                <c:pt idx="1417">
                  <c:v>212</c:v>
                </c:pt>
                <c:pt idx="1418">
                  <c:v>213</c:v>
                </c:pt>
                <c:pt idx="1419">
                  <c:v>214</c:v>
                </c:pt>
                <c:pt idx="1420">
                  <c:v>215</c:v>
                </c:pt>
                <c:pt idx="1421">
                  <c:v>216</c:v>
                </c:pt>
                <c:pt idx="1422">
                  <c:v>217</c:v>
                </c:pt>
                <c:pt idx="1423">
                  <c:v>218</c:v>
                </c:pt>
                <c:pt idx="1424">
                  <c:v>219</c:v>
                </c:pt>
                <c:pt idx="1425">
                  <c:v>220</c:v>
                </c:pt>
                <c:pt idx="1426">
                  <c:v>221</c:v>
                </c:pt>
                <c:pt idx="1427">
                  <c:v>222</c:v>
                </c:pt>
                <c:pt idx="1428">
                  <c:v>223</c:v>
                </c:pt>
                <c:pt idx="1429">
                  <c:v>224</c:v>
                </c:pt>
                <c:pt idx="1430">
                  <c:v>225</c:v>
                </c:pt>
                <c:pt idx="1431">
                  <c:v>226</c:v>
                </c:pt>
                <c:pt idx="1432">
                  <c:v>227</c:v>
                </c:pt>
                <c:pt idx="1433">
                  <c:v>228</c:v>
                </c:pt>
                <c:pt idx="1434">
                  <c:v>229</c:v>
                </c:pt>
                <c:pt idx="1435">
                  <c:v>230</c:v>
                </c:pt>
                <c:pt idx="1436">
                  <c:v>231</c:v>
                </c:pt>
                <c:pt idx="1437">
                  <c:v>232</c:v>
                </c:pt>
                <c:pt idx="1438">
                  <c:v>233</c:v>
                </c:pt>
                <c:pt idx="1439">
                  <c:v>234</c:v>
                </c:pt>
                <c:pt idx="1440">
                  <c:v>235</c:v>
                </c:pt>
                <c:pt idx="1441">
                  <c:v>236</c:v>
                </c:pt>
                <c:pt idx="1442">
                  <c:v>237</c:v>
                </c:pt>
                <c:pt idx="1443">
                  <c:v>238</c:v>
                </c:pt>
                <c:pt idx="1444">
                  <c:v>239</c:v>
                </c:pt>
                <c:pt idx="1445">
                  <c:v>240</c:v>
                </c:pt>
                <c:pt idx="1446">
                  <c:v>241</c:v>
                </c:pt>
                <c:pt idx="1447">
                  <c:v>242</c:v>
                </c:pt>
                <c:pt idx="1448">
                  <c:v>243</c:v>
                </c:pt>
                <c:pt idx="1449">
                  <c:v>244</c:v>
                </c:pt>
                <c:pt idx="1450">
                  <c:v>245</c:v>
                </c:pt>
                <c:pt idx="1451">
                  <c:v>245</c:v>
                </c:pt>
                <c:pt idx="1452">
                  <c:v>247</c:v>
                </c:pt>
                <c:pt idx="1453">
                  <c:v>248</c:v>
                </c:pt>
                <c:pt idx="1454">
                  <c:v>249</c:v>
                </c:pt>
                <c:pt idx="1455">
                  <c:v>251</c:v>
                </c:pt>
                <c:pt idx="1456">
                  <c:v>251</c:v>
                </c:pt>
                <c:pt idx="1457">
                  <c:v>252</c:v>
                </c:pt>
                <c:pt idx="1458">
                  <c:v>254</c:v>
                </c:pt>
                <c:pt idx="1459">
                  <c:v>254</c:v>
                </c:pt>
                <c:pt idx="1460">
                  <c:v>255</c:v>
                </c:pt>
                <c:pt idx="1461">
                  <c:v>256</c:v>
                </c:pt>
                <c:pt idx="1462">
                  <c:v>258</c:v>
                </c:pt>
                <c:pt idx="1463">
                  <c:v>258</c:v>
                </c:pt>
                <c:pt idx="1464">
                  <c:v>259</c:v>
                </c:pt>
                <c:pt idx="1465">
                  <c:v>260</c:v>
                </c:pt>
                <c:pt idx="1466">
                  <c:v>261</c:v>
                </c:pt>
                <c:pt idx="1467">
                  <c:v>262</c:v>
                </c:pt>
                <c:pt idx="1468">
                  <c:v>263</c:v>
                </c:pt>
                <c:pt idx="1469">
                  <c:v>264</c:v>
                </c:pt>
                <c:pt idx="1470">
                  <c:v>265</c:v>
                </c:pt>
                <c:pt idx="1471">
                  <c:v>266</c:v>
                </c:pt>
                <c:pt idx="1472">
                  <c:v>267</c:v>
                </c:pt>
                <c:pt idx="1473">
                  <c:v>268</c:v>
                </c:pt>
                <c:pt idx="1474">
                  <c:v>269</c:v>
                </c:pt>
                <c:pt idx="1475">
                  <c:v>270</c:v>
                </c:pt>
                <c:pt idx="1476">
                  <c:v>271</c:v>
                </c:pt>
                <c:pt idx="1477">
                  <c:v>272</c:v>
                </c:pt>
                <c:pt idx="1478">
                  <c:v>273</c:v>
                </c:pt>
                <c:pt idx="1479">
                  <c:v>274</c:v>
                </c:pt>
                <c:pt idx="1480">
                  <c:v>275</c:v>
                </c:pt>
                <c:pt idx="1481">
                  <c:v>276</c:v>
                </c:pt>
                <c:pt idx="1482">
                  <c:v>277</c:v>
                </c:pt>
                <c:pt idx="1483">
                  <c:v>278</c:v>
                </c:pt>
                <c:pt idx="1484">
                  <c:v>279</c:v>
                </c:pt>
                <c:pt idx="1485">
                  <c:v>280</c:v>
                </c:pt>
                <c:pt idx="1486">
                  <c:v>281</c:v>
                </c:pt>
                <c:pt idx="1487">
                  <c:v>282</c:v>
                </c:pt>
                <c:pt idx="1488">
                  <c:v>283</c:v>
                </c:pt>
                <c:pt idx="1489">
                  <c:v>284</c:v>
                </c:pt>
                <c:pt idx="1490">
                  <c:v>285</c:v>
                </c:pt>
                <c:pt idx="1491">
                  <c:v>286</c:v>
                </c:pt>
                <c:pt idx="1492">
                  <c:v>287</c:v>
                </c:pt>
                <c:pt idx="1493">
                  <c:v>288</c:v>
                </c:pt>
                <c:pt idx="1494">
                  <c:v>289</c:v>
                </c:pt>
                <c:pt idx="1495">
                  <c:v>290</c:v>
                </c:pt>
                <c:pt idx="1496">
                  <c:v>290</c:v>
                </c:pt>
                <c:pt idx="1497">
                  <c:v>293</c:v>
                </c:pt>
                <c:pt idx="1498">
                  <c:v>293</c:v>
                </c:pt>
                <c:pt idx="1499">
                  <c:v>294</c:v>
                </c:pt>
                <c:pt idx="1500">
                  <c:v>295</c:v>
                </c:pt>
                <c:pt idx="1501">
                  <c:v>296</c:v>
                </c:pt>
                <c:pt idx="1502">
                  <c:v>298</c:v>
                </c:pt>
                <c:pt idx="1503">
                  <c:v>298</c:v>
                </c:pt>
                <c:pt idx="1504">
                  <c:v>299</c:v>
                </c:pt>
                <c:pt idx="1505">
                  <c:v>0</c:v>
                </c:pt>
                <c:pt idx="1506">
                  <c:v>1</c:v>
                </c:pt>
                <c:pt idx="1507">
                  <c:v>2</c:v>
                </c:pt>
                <c:pt idx="1508">
                  <c:v>3</c:v>
                </c:pt>
                <c:pt idx="1509">
                  <c:v>3</c:v>
                </c:pt>
                <c:pt idx="1510">
                  <c:v>5</c:v>
                </c:pt>
                <c:pt idx="1511">
                  <c:v>5</c:v>
                </c:pt>
                <c:pt idx="1512">
                  <c:v>6</c:v>
                </c:pt>
                <c:pt idx="1513">
                  <c:v>7</c:v>
                </c:pt>
                <c:pt idx="1514">
                  <c:v>8</c:v>
                </c:pt>
                <c:pt idx="1515">
                  <c:v>9</c:v>
                </c:pt>
                <c:pt idx="1516">
                  <c:v>10</c:v>
                </c:pt>
                <c:pt idx="1517">
                  <c:v>11</c:v>
                </c:pt>
                <c:pt idx="1518">
                  <c:v>12</c:v>
                </c:pt>
                <c:pt idx="1519">
                  <c:v>13</c:v>
                </c:pt>
                <c:pt idx="1520">
                  <c:v>14</c:v>
                </c:pt>
                <c:pt idx="1521">
                  <c:v>16</c:v>
                </c:pt>
                <c:pt idx="1522">
                  <c:v>17</c:v>
                </c:pt>
                <c:pt idx="1523">
                  <c:v>18</c:v>
                </c:pt>
                <c:pt idx="1524">
                  <c:v>19</c:v>
                </c:pt>
                <c:pt idx="1525">
                  <c:v>20</c:v>
                </c:pt>
                <c:pt idx="1526">
                  <c:v>20</c:v>
                </c:pt>
                <c:pt idx="1527">
                  <c:v>21</c:v>
                </c:pt>
                <c:pt idx="1528">
                  <c:v>22</c:v>
                </c:pt>
                <c:pt idx="1529">
                  <c:v>23</c:v>
                </c:pt>
                <c:pt idx="1530">
                  <c:v>24</c:v>
                </c:pt>
                <c:pt idx="1531">
                  <c:v>25</c:v>
                </c:pt>
                <c:pt idx="1532">
                  <c:v>26</c:v>
                </c:pt>
                <c:pt idx="1533">
                  <c:v>27</c:v>
                </c:pt>
                <c:pt idx="1534">
                  <c:v>28</c:v>
                </c:pt>
                <c:pt idx="1535">
                  <c:v>30</c:v>
                </c:pt>
                <c:pt idx="1536">
                  <c:v>31</c:v>
                </c:pt>
                <c:pt idx="1537">
                  <c:v>32</c:v>
                </c:pt>
                <c:pt idx="1538">
                  <c:v>33</c:v>
                </c:pt>
                <c:pt idx="1539">
                  <c:v>34</c:v>
                </c:pt>
                <c:pt idx="1540">
                  <c:v>34</c:v>
                </c:pt>
                <c:pt idx="1541">
                  <c:v>35</c:v>
                </c:pt>
                <c:pt idx="1542">
                  <c:v>36</c:v>
                </c:pt>
                <c:pt idx="1543">
                  <c:v>37</c:v>
                </c:pt>
                <c:pt idx="1544">
                  <c:v>38</c:v>
                </c:pt>
                <c:pt idx="1545">
                  <c:v>39</c:v>
                </c:pt>
                <c:pt idx="1546">
                  <c:v>40</c:v>
                </c:pt>
                <c:pt idx="1547">
                  <c:v>41</c:v>
                </c:pt>
                <c:pt idx="1548">
                  <c:v>42</c:v>
                </c:pt>
                <c:pt idx="1549">
                  <c:v>43</c:v>
                </c:pt>
                <c:pt idx="1550">
                  <c:v>45</c:v>
                </c:pt>
                <c:pt idx="1551">
                  <c:v>46</c:v>
                </c:pt>
                <c:pt idx="1552">
                  <c:v>47</c:v>
                </c:pt>
                <c:pt idx="1553">
                  <c:v>48</c:v>
                </c:pt>
                <c:pt idx="1554">
                  <c:v>49</c:v>
                </c:pt>
                <c:pt idx="1555">
                  <c:v>49</c:v>
                </c:pt>
                <c:pt idx="1556">
                  <c:v>51</c:v>
                </c:pt>
                <c:pt idx="1557">
                  <c:v>51</c:v>
                </c:pt>
                <c:pt idx="1558">
                  <c:v>52</c:v>
                </c:pt>
                <c:pt idx="1559">
                  <c:v>53</c:v>
                </c:pt>
                <c:pt idx="1560">
                  <c:v>54</c:v>
                </c:pt>
                <c:pt idx="1561">
                  <c:v>55</c:v>
                </c:pt>
                <c:pt idx="1562">
                  <c:v>56</c:v>
                </c:pt>
                <c:pt idx="1563">
                  <c:v>57</c:v>
                </c:pt>
                <c:pt idx="1564">
                  <c:v>58</c:v>
                </c:pt>
                <c:pt idx="1565">
                  <c:v>59</c:v>
                </c:pt>
                <c:pt idx="1566">
                  <c:v>60</c:v>
                </c:pt>
                <c:pt idx="1567">
                  <c:v>62</c:v>
                </c:pt>
                <c:pt idx="1568">
                  <c:v>63</c:v>
                </c:pt>
                <c:pt idx="1569">
                  <c:v>64</c:v>
                </c:pt>
                <c:pt idx="1570">
                  <c:v>65</c:v>
                </c:pt>
                <c:pt idx="1571">
                  <c:v>65</c:v>
                </c:pt>
                <c:pt idx="1572">
                  <c:v>66</c:v>
                </c:pt>
                <c:pt idx="1573">
                  <c:v>67</c:v>
                </c:pt>
                <c:pt idx="1574">
                  <c:v>68</c:v>
                </c:pt>
                <c:pt idx="1575">
                  <c:v>69</c:v>
                </c:pt>
                <c:pt idx="1576">
                  <c:v>70</c:v>
                </c:pt>
                <c:pt idx="1577">
                  <c:v>71</c:v>
                </c:pt>
                <c:pt idx="1578">
                  <c:v>72</c:v>
                </c:pt>
                <c:pt idx="1579">
                  <c:v>73</c:v>
                </c:pt>
                <c:pt idx="1580">
                  <c:v>75</c:v>
                </c:pt>
                <c:pt idx="1581">
                  <c:v>76</c:v>
                </c:pt>
                <c:pt idx="1582">
                  <c:v>77</c:v>
                </c:pt>
                <c:pt idx="1583">
                  <c:v>78</c:v>
                </c:pt>
                <c:pt idx="1584">
                  <c:v>78</c:v>
                </c:pt>
                <c:pt idx="1585">
                  <c:v>79</c:v>
                </c:pt>
                <c:pt idx="1586">
                  <c:v>80</c:v>
                </c:pt>
                <c:pt idx="1587">
                  <c:v>81</c:v>
                </c:pt>
                <c:pt idx="1588">
                  <c:v>82</c:v>
                </c:pt>
                <c:pt idx="1589">
                  <c:v>83</c:v>
                </c:pt>
                <c:pt idx="1590">
                  <c:v>84</c:v>
                </c:pt>
                <c:pt idx="1591">
                  <c:v>85</c:v>
                </c:pt>
                <c:pt idx="1592">
                  <c:v>86</c:v>
                </c:pt>
                <c:pt idx="1593">
                  <c:v>87</c:v>
                </c:pt>
                <c:pt idx="1594">
                  <c:v>89</c:v>
                </c:pt>
                <c:pt idx="1595">
                  <c:v>90</c:v>
                </c:pt>
                <c:pt idx="1596">
                  <c:v>91</c:v>
                </c:pt>
                <c:pt idx="1597">
                  <c:v>92</c:v>
                </c:pt>
                <c:pt idx="1598">
                  <c:v>92</c:v>
                </c:pt>
                <c:pt idx="1599">
                  <c:v>93</c:v>
                </c:pt>
                <c:pt idx="1600">
                  <c:v>94</c:v>
                </c:pt>
                <c:pt idx="1601">
                  <c:v>95</c:v>
                </c:pt>
                <c:pt idx="1602">
                  <c:v>96</c:v>
                </c:pt>
                <c:pt idx="1603">
                  <c:v>97</c:v>
                </c:pt>
                <c:pt idx="1604">
                  <c:v>98</c:v>
                </c:pt>
                <c:pt idx="1605">
                  <c:v>99</c:v>
                </c:pt>
                <c:pt idx="1606">
                  <c:v>100</c:v>
                </c:pt>
                <c:pt idx="1607">
                  <c:v>102</c:v>
                </c:pt>
                <c:pt idx="1608">
                  <c:v>103</c:v>
                </c:pt>
                <c:pt idx="1609">
                  <c:v>104</c:v>
                </c:pt>
                <c:pt idx="1610">
                  <c:v>104</c:v>
                </c:pt>
                <c:pt idx="1611">
                  <c:v>105</c:v>
                </c:pt>
                <c:pt idx="1612">
                  <c:v>106</c:v>
                </c:pt>
                <c:pt idx="1613">
                  <c:v>107</c:v>
                </c:pt>
                <c:pt idx="1614">
                  <c:v>108</c:v>
                </c:pt>
                <c:pt idx="1615">
                  <c:v>109</c:v>
                </c:pt>
                <c:pt idx="1616">
                  <c:v>110</c:v>
                </c:pt>
                <c:pt idx="1617">
                  <c:v>111</c:v>
                </c:pt>
                <c:pt idx="1618">
                  <c:v>113</c:v>
                </c:pt>
                <c:pt idx="1619">
                  <c:v>114</c:v>
                </c:pt>
                <c:pt idx="1620">
                  <c:v>115</c:v>
                </c:pt>
                <c:pt idx="1621">
                  <c:v>115</c:v>
                </c:pt>
                <c:pt idx="1622">
                  <c:v>116</c:v>
                </c:pt>
                <c:pt idx="1623">
                  <c:v>117</c:v>
                </c:pt>
                <c:pt idx="1624">
                  <c:v>118</c:v>
                </c:pt>
                <c:pt idx="1625">
                  <c:v>119</c:v>
                </c:pt>
                <c:pt idx="1626">
                  <c:v>120</c:v>
                </c:pt>
                <c:pt idx="1627">
                  <c:v>121</c:v>
                </c:pt>
                <c:pt idx="1628">
                  <c:v>122</c:v>
                </c:pt>
                <c:pt idx="1629">
                  <c:v>124</c:v>
                </c:pt>
                <c:pt idx="1630">
                  <c:v>125</c:v>
                </c:pt>
                <c:pt idx="1631">
                  <c:v>126</c:v>
                </c:pt>
                <c:pt idx="1632">
                  <c:v>126</c:v>
                </c:pt>
                <c:pt idx="1633">
                  <c:v>127</c:v>
                </c:pt>
                <c:pt idx="1634">
                  <c:v>128</c:v>
                </c:pt>
                <c:pt idx="1635">
                  <c:v>129</c:v>
                </c:pt>
                <c:pt idx="1636">
                  <c:v>130</c:v>
                </c:pt>
                <c:pt idx="1637">
                  <c:v>131</c:v>
                </c:pt>
                <c:pt idx="1638">
                  <c:v>132</c:v>
                </c:pt>
                <c:pt idx="1639">
                  <c:v>134</c:v>
                </c:pt>
                <c:pt idx="1640">
                  <c:v>135</c:v>
                </c:pt>
                <c:pt idx="1641">
                  <c:v>135</c:v>
                </c:pt>
                <c:pt idx="1642">
                  <c:v>136</c:v>
                </c:pt>
                <c:pt idx="1643">
                  <c:v>137</c:v>
                </c:pt>
                <c:pt idx="1644">
                  <c:v>138</c:v>
                </c:pt>
                <c:pt idx="1645">
                  <c:v>139</c:v>
                </c:pt>
                <c:pt idx="1646">
                  <c:v>140</c:v>
                </c:pt>
                <c:pt idx="1647">
                  <c:v>141</c:v>
                </c:pt>
                <c:pt idx="1648">
                  <c:v>142</c:v>
                </c:pt>
                <c:pt idx="1649">
                  <c:v>144</c:v>
                </c:pt>
                <c:pt idx="1650">
                  <c:v>145</c:v>
                </c:pt>
                <c:pt idx="1651">
                  <c:v>145</c:v>
                </c:pt>
                <c:pt idx="1652">
                  <c:v>146</c:v>
                </c:pt>
                <c:pt idx="1653">
                  <c:v>147</c:v>
                </c:pt>
                <c:pt idx="1654">
                  <c:v>148</c:v>
                </c:pt>
                <c:pt idx="1655">
                  <c:v>149</c:v>
                </c:pt>
                <c:pt idx="1656">
                  <c:v>150</c:v>
                </c:pt>
                <c:pt idx="1657">
                  <c:v>151</c:v>
                </c:pt>
                <c:pt idx="1658">
                  <c:v>152</c:v>
                </c:pt>
                <c:pt idx="1659">
                  <c:v>154</c:v>
                </c:pt>
                <c:pt idx="1660">
                  <c:v>155</c:v>
                </c:pt>
                <c:pt idx="1661">
                  <c:v>155</c:v>
                </c:pt>
                <c:pt idx="1662">
                  <c:v>156</c:v>
                </c:pt>
                <c:pt idx="1663">
                  <c:v>157</c:v>
                </c:pt>
                <c:pt idx="1664">
                  <c:v>158</c:v>
                </c:pt>
                <c:pt idx="1665">
                  <c:v>159</c:v>
                </c:pt>
                <c:pt idx="1666">
                  <c:v>160</c:v>
                </c:pt>
                <c:pt idx="1667">
                  <c:v>161</c:v>
                </c:pt>
                <c:pt idx="1668">
                  <c:v>163</c:v>
                </c:pt>
                <c:pt idx="1669">
                  <c:v>164</c:v>
                </c:pt>
                <c:pt idx="1670">
                  <c:v>164</c:v>
                </c:pt>
                <c:pt idx="1671">
                  <c:v>165</c:v>
                </c:pt>
                <c:pt idx="1672">
                  <c:v>166</c:v>
                </c:pt>
                <c:pt idx="1673">
                  <c:v>167</c:v>
                </c:pt>
                <c:pt idx="1674">
                  <c:v>168</c:v>
                </c:pt>
                <c:pt idx="1675">
                  <c:v>169</c:v>
                </c:pt>
                <c:pt idx="1676">
                  <c:v>170</c:v>
                </c:pt>
                <c:pt idx="1677">
                  <c:v>172</c:v>
                </c:pt>
                <c:pt idx="1678">
                  <c:v>173</c:v>
                </c:pt>
                <c:pt idx="1679">
                  <c:v>173</c:v>
                </c:pt>
                <c:pt idx="1680">
                  <c:v>174</c:v>
                </c:pt>
                <c:pt idx="1681">
                  <c:v>175</c:v>
                </c:pt>
                <c:pt idx="1682">
                  <c:v>176</c:v>
                </c:pt>
                <c:pt idx="1683">
                  <c:v>177</c:v>
                </c:pt>
                <c:pt idx="1684">
                  <c:v>178</c:v>
                </c:pt>
                <c:pt idx="1685">
                  <c:v>179</c:v>
                </c:pt>
                <c:pt idx="1686">
                  <c:v>181</c:v>
                </c:pt>
                <c:pt idx="1687">
                  <c:v>182</c:v>
                </c:pt>
                <c:pt idx="1688">
                  <c:v>182</c:v>
                </c:pt>
                <c:pt idx="1689">
                  <c:v>183</c:v>
                </c:pt>
                <c:pt idx="1690">
                  <c:v>184</c:v>
                </c:pt>
                <c:pt idx="1691">
                  <c:v>185</c:v>
                </c:pt>
                <c:pt idx="1692">
                  <c:v>186</c:v>
                </c:pt>
                <c:pt idx="1693">
                  <c:v>187</c:v>
                </c:pt>
                <c:pt idx="1694">
                  <c:v>188</c:v>
                </c:pt>
                <c:pt idx="1695">
                  <c:v>189</c:v>
                </c:pt>
                <c:pt idx="1696">
                  <c:v>191</c:v>
                </c:pt>
                <c:pt idx="1697">
                  <c:v>192</c:v>
                </c:pt>
                <c:pt idx="1698">
                  <c:v>192</c:v>
                </c:pt>
                <c:pt idx="1699">
                  <c:v>193</c:v>
                </c:pt>
                <c:pt idx="1700">
                  <c:v>194</c:v>
                </c:pt>
                <c:pt idx="1701">
                  <c:v>195</c:v>
                </c:pt>
                <c:pt idx="1702">
                  <c:v>196</c:v>
                </c:pt>
                <c:pt idx="1703">
                  <c:v>197</c:v>
                </c:pt>
                <c:pt idx="1704">
                  <c:v>198</c:v>
                </c:pt>
                <c:pt idx="1705">
                  <c:v>200</c:v>
                </c:pt>
                <c:pt idx="1706">
                  <c:v>201</c:v>
                </c:pt>
                <c:pt idx="1707">
                  <c:v>202</c:v>
                </c:pt>
                <c:pt idx="1708">
                  <c:v>202</c:v>
                </c:pt>
                <c:pt idx="1709">
                  <c:v>203</c:v>
                </c:pt>
                <c:pt idx="1710">
                  <c:v>204</c:v>
                </c:pt>
                <c:pt idx="1711">
                  <c:v>205</c:v>
                </c:pt>
                <c:pt idx="1712">
                  <c:v>206</c:v>
                </c:pt>
                <c:pt idx="1713">
                  <c:v>207</c:v>
                </c:pt>
                <c:pt idx="1714">
                  <c:v>208</c:v>
                </c:pt>
                <c:pt idx="1715">
                  <c:v>210</c:v>
                </c:pt>
                <c:pt idx="1716">
                  <c:v>211</c:v>
                </c:pt>
                <c:pt idx="1717">
                  <c:v>212</c:v>
                </c:pt>
                <c:pt idx="1718">
                  <c:v>212</c:v>
                </c:pt>
                <c:pt idx="1719">
                  <c:v>213</c:v>
                </c:pt>
                <c:pt idx="1720">
                  <c:v>214</c:v>
                </c:pt>
                <c:pt idx="1721">
                  <c:v>215</c:v>
                </c:pt>
                <c:pt idx="1722">
                  <c:v>216</c:v>
                </c:pt>
                <c:pt idx="1723">
                  <c:v>217</c:v>
                </c:pt>
                <c:pt idx="1724">
                  <c:v>218</c:v>
                </c:pt>
                <c:pt idx="1725">
                  <c:v>220</c:v>
                </c:pt>
                <c:pt idx="1726">
                  <c:v>221</c:v>
                </c:pt>
                <c:pt idx="1727">
                  <c:v>221</c:v>
                </c:pt>
                <c:pt idx="1728">
                  <c:v>222</c:v>
                </c:pt>
                <c:pt idx="1729">
                  <c:v>223</c:v>
                </c:pt>
                <c:pt idx="1730">
                  <c:v>224</c:v>
                </c:pt>
                <c:pt idx="1731">
                  <c:v>225</c:v>
                </c:pt>
                <c:pt idx="1732">
                  <c:v>226</c:v>
                </c:pt>
                <c:pt idx="1733">
                  <c:v>227</c:v>
                </c:pt>
                <c:pt idx="1734">
                  <c:v>229</c:v>
                </c:pt>
                <c:pt idx="1735">
                  <c:v>229</c:v>
                </c:pt>
                <c:pt idx="1736">
                  <c:v>230</c:v>
                </c:pt>
                <c:pt idx="1737">
                  <c:v>231</c:v>
                </c:pt>
                <c:pt idx="1738">
                  <c:v>232</c:v>
                </c:pt>
                <c:pt idx="1739">
                  <c:v>233</c:v>
                </c:pt>
                <c:pt idx="1740">
                  <c:v>234</c:v>
                </c:pt>
                <c:pt idx="1741">
                  <c:v>236</c:v>
                </c:pt>
                <c:pt idx="1742">
                  <c:v>236</c:v>
                </c:pt>
                <c:pt idx="1743">
                  <c:v>237</c:v>
                </c:pt>
                <c:pt idx="1744">
                  <c:v>238</c:v>
                </c:pt>
                <c:pt idx="1745">
                  <c:v>239</c:v>
                </c:pt>
                <c:pt idx="1746">
                  <c:v>240</c:v>
                </c:pt>
                <c:pt idx="1747">
                  <c:v>241</c:v>
                </c:pt>
                <c:pt idx="1748">
                  <c:v>242</c:v>
                </c:pt>
                <c:pt idx="1749">
                  <c:v>244</c:v>
                </c:pt>
                <c:pt idx="1750">
                  <c:v>245</c:v>
                </c:pt>
                <c:pt idx="1751">
                  <c:v>245</c:v>
                </c:pt>
                <c:pt idx="1752">
                  <c:v>246</c:v>
                </c:pt>
                <c:pt idx="1753">
                  <c:v>247</c:v>
                </c:pt>
                <c:pt idx="1754">
                  <c:v>248</c:v>
                </c:pt>
                <c:pt idx="1755">
                  <c:v>249</c:v>
                </c:pt>
                <c:pt idx="1756">
                  <c:v>250</c:v>
                </c:pt>
                <c:pt idx="1757">
                  <c:v>251</c:v>
                </c:pt>
                <c:pt idx="1758">
                  <c:v>253</c:v>
                </c:pt>
                <c:pt idx="1759">
                  <c:v>254</c:v>
                </c:pt>
                <c:pt idx="1760">
                  <c:v>254</c:v>
                </c:pt>
                <c:pt idx="1761">
                  <c:v>255</c:v>
                </c:pt>
                <c:pt idx="1762">
                  <c:v>256</c:v>
                </c:pt>
                <c:pt idx="1763">
                  <c:v>257</c:v>
                </c:pt>
                <c:pt idx="1764">
                  <c:v>258</c:v>
                </c:pt>
                <c:pt idx="1765">
                  <c:v>259</c:v>
                </c:pt>
                <c:pt idx="1766">
                  <c:v>260</c:v>
                </c:pt>
                <c:pt idx="1767">
                  <c:v>262</c:v>
                </c:pt>
                <c:pt idx="1768">
                  <c:v>263</c:v>
                </c:pt>
                <c:pt idx="1769">
                  <c:v>263</c:v>
                </c:pt>
                <c:pt idx="1770">
                  <c:v>264</c:v>
                </c:pt>
                <c:pt idx="1771">
                  <c:v>265</c:v>
                </c:pt>
                <c:pt idx="1772">
                  <c:v>266</c:v>
                </c:pt>
                <c:pt idx="1773">
                  <c:v>267</c:v>
                </c:pt>
                <c:pt idx="1774">
                  <c:v>268</c:v>
                </c:pt>
                <c:pt idx="1775">
                  <c:v>269</c:v>
                </c:pt>
                <c:pt idx="1776">
                  <c:v>271</c:v>
                </c:pt>
                <c:pt idx="1777">
                  <c:v>272</c:v>
                </c:pt>
                <c:pt idx="1778">
                  <c:v>272</c:v>
                </c:pt>
                <c:pt idx="1779">
                  <c:v>273</c:v>
                </c:pt>
                <c:pt idx="1780">
                  <c:v>274</c:v>
                </c:pt>
                <c:pt idx="1781">
                  <c:v>275</c:v>
                </c:pt>
                <c:pt idx="1782">
                  <c:v>276</c:v>
                </c:pt>
                <c:pt idx="1783">
                  <c:v>277</c:v>
                </c:pt>
                <c:pt idx="1784">
                  <c:v>279</c:v>
                </c:pt>
                <c:pt idx="1785">
                  <c:v>279</c:v>
                </c:pt>
                <c:pt idx="1786">
                  <c:v>280</c:v>
                </c:pt>
                <c:pt idx="1787">
                  <c:v>281</c:v>
                </c:pt>
                <c:pt idx="1788">
                  <c:v>282</c:v>
                </c:pt>
                <c:pt idx="1789">
                  <c:v>283</c:v>
                </c:pt>
                <c:pt idx="1790">
                  <c:v>284</c:v>
                </c:pt>
                <c:pt idx="1791">
                  <c:v>286</c:v>
                </c:pt>
                <c:pt idx="1792">
                  <c:v>287</c:v>
                </c:pt>
                <c:pt idx="1793">
                  <c:v>287</c:v>
                </c:pt>
                <c:pt idx="1794">
                  <c:v>288</c:v>
                </c:pt>
                <c:pt idx="1795">
                  <c:v>289</c:v>
                </c:pt>
                <c:pt idx="1796">
                  <c:v>290</c:v>
                </c:pt>
                <c:pt idx="1797">
                  <c:v>291</c:v>
                </c:pt>
                <c:pt idx="1798">
                  <c:v>292</c:v>
                </c:pt>
                <c:pt idx="1799">
                  <c:v>294</c:v>
                </c:pt>
                <c:pt idx="1800">
                  <c:v>295</c:v>
                </c:pt>
                <c:pt idx="1801">
                  <c:v>296</c:v>
                </c:pt>
                <c:pt idx="1802">
                  <c:v>296</c:v>
                </c:pt>
                <c:pt idx="1803">
                  <c:v>297</c:v>
                </c:pt>
                <c:pt idx="1804">
                  <c:v>298</c:v>
                </c:pt>
                <c:pt idx="1805">
                  <c:v>299</c:v>
                </c:pt>
                <c:pt idx="1806">
                  <c:v>1</c:v>
                </c:pt>
                <c:pt idx="1807">
                  <c:v>1</c:v>
                </c:pt>
                <c:pt idx="1808">
                  <c:v>2</c:v>
                </c:pt>
                <c:pt idx="1809">
                  <c:v>3</c:v>
                </c:pt>
                <c:pt idx="1810">
                  <c:v>5</c:v>
                </c:pt>
                <c:pt idx="1811">
                  <c:v>5</c:v>
                </c:pt>
                <c:pt idx="1812">
                  <c:v>6</c:v>
                </c:pt>
                <c:pt idx="1813">
                  <c:v>8</c:v>
                </c:pt>
                <c:pt idx="1814">
                  <c:v>8</c:v>
                </c:pt>
                <c:pt idx="1815">
                  <c:v>9</c:v>
                </c:pt>
                <c:pt idx="1816">
                  <c:v>10</c:v>
                </c:pt>
                <c:pt idx="1817">
                  <c:v>11</c:v>
                </c:pt>
                <c:pt idx="1818">
                  <c:v>12</c:v>
                </c:pt>
                <c:pt idx="1819">
                  <c:v>13</c:v>
                </c:pt>
                <c:pt idx="1820">
                  <c:v>15</c:v>
                </c:pt>
                <c:pt idx="1821">
                  <c:v>15</c:v>
                </c:pt>
                <c:pt idx="1822">
                  <c:v>16</c:v>
                </c:pt>
                <c:pt idx="1823">
                  <c:v>17</c:v>
                </c:pt>
                <c:pt idx="1824">
                  <c:v>18</c:v>
                </c:pt>
                <c:pt idx="1825">
                  <c:v>19</c:v>
                </c:pt>
                <c:pt idx="1826">
                  <c:v>20</c:v>
                </c:pt>
                <c:pt idx="1827">
                  <c:v>21</c:v>
                </c:pt>
                <c:pt idx="1828">
                  <c:v>22</c:v>
                </c:pt>
                <c:pt idx="1829">
                  <c:v>23</c:v>
                </c:pt>
                <c:pt idx="1830">
                  <c:v>24</c:v>
                </c:pt>
                <c:pt idx="1831">
                  <c:v>25</c:v>
                </c:pt>
                <c:pt idx="1832">
                  <c:v>26</c:v>
                </c:pt>
                <c:pt idx="1833">
                  <c:v>27</c:v>
                </c:pt>
                <c:pt idx="1834">
                  <c:v>28</c:v>
                </c:pt>
                <c:pt idx="1835">
                  <c:v>29</c:v>
                </c:pt>
                <c:pt idx="1836">
                  <c:v>30</c:v>
                </c:pt>
                <c:pt idx="1837">
                  <c:v>31</c:v>
                </c:pt>
                <c:pt idx="1838">
                  <c:v>32</c:v>
                </c:pt>
                <c:pt idx="1839">
                  <c:v>33</c:v>
                </c:pt>
                <c:pt idx="1840">
                  <c:v>34</c:v>
                </c:pt>
                <c:pt idx="1841">
                  <c:v>35</c:v>
                </c:pt>
                <c:pt idx="1842">
                  <c:v>36</c:v>
                </c:pt>
                <c:pt idx="1843">
                  <c:v>37</c:v>
                </c:pt>
                <c:pt idx="1844">
                  <c:v>38</c:v>
                </c:pt>
                <c:pt idx="1845">
                  <c:v>39</c:v>
                </c:pt>
                <c:pt idx="1846">
                  <c:v>40</c:v>
                </c:pt>
                <c:pt idx="1847">
                  <c:v>41</c:v>
                </c:pt>
                <c:pt idx="1848">
                  <c:v>42</c:v>
                </c:pt>
                <c:pt idx="1849">
                  <c:v>43</c:v>
                </c:pt>
                <c:pt idx="1850">
                  <c:v>44</c:v>
                </c:pt>
                <c:pt idx="1851">
                  <c:v>45</c:v>
                </c:pt>
                <c:pt idx="1852">
                  <c:v>46</c:v>
                </c:pt>
                <c:pt idx="1853">
                  <c:v>47</c:v>
                </c:pt>
                <c:pt idx="1854">
                  <c:v>48</c:v>
                </c:pt>
                <c:pt idx="1855">
                  <c:v>49</c:v>
                </c:pt>
                <c:pt idx="1856">
                  <c:v>50</c:v>
                </c:pt>
                <c:pt idx="1857">
                  <c:v>51</c:v>
                </c:pt>
                <c:pt idx="1858">
                  <c:v>52</c:v>
                </c:pt>
                <c:pt idx="1859">
                  <c:v>53</c:v>
                </c:pt>
                <c:pt idx="1860">
                  <c:v>54</c:v>
                </c:pt>
                <c:pt idx="1861">
                  <c:v>55</c:v>
                </c:pt>
                <c:pt idx="1862">
                  <c:v>56</c:v>
                </c:pt>
                <c:pt idx="1863">
                  <c:v>56</c:v>
                </c:pt>
                <c:pt idx="1864">
                  <c:v>57</c:v>
                </c:pt>
                <c:pt idx="1865">
                  <c:v>58</c:v>
                </c:pt>
                <c:pt idx="1866">
                  <c:v>60</c:v>
                </c:pt>
                <c:pt idx="1867">
                  <c:v>61</c:v>
                </c:pt>
                <c:pt idx="1868">
                  <c:v>62</c:v>
                </c:pt>
                <c:pt idx="1869">
                  <c:v>63</c:v>
                </c:pt>
                <c:pt idx="1870">
                  <c:v>64</c:v>
                </c:pt>
                <c:pt idx="1871">
                  <c:v>65</c:v>
                </c:pt>
                <c:pt idx="1872">
                  <c:v>66</c:v>
                </c:pt>
                <c:pt idx="1873">
                  <c:v>67</c:v>
                </c:pt>
                <c:pt idx="1874">
                  <c:v>69</c:v>
                </c:pt>
                <c:pt idx="1875">
                  <c:v>69</c:v>
                </c:pt>
                <c:pt idx="1876">
                  <c:v>70</c:v>
                </c:pt>
                <c:pt idx="1877">
                  <c:v>71</c:v>
                </c:pt>
                <c:pt idx="1878">
                  <c:v>72</c:v>
                </c:pt>
                <c:pt idx="1879">
                  <c:v>73</c:v>
                </c:pt>
                <c:pt idx="1880">
                  <c:v>74</c:v>
                </c:pt>
                <c:pt idx="1881">
                  <c:v>75</c:v>
                </c:pt>
                <c:pt idx="1882">
                  <c:v>76</c:v>
                </c:pt>
                <c:pt idx="1883">
                  <c:v>77</c:v>
                </c:pt>
                <c:pt idx="1884">
                  <c:v>78</c:v>
                </c:pt>
                <c:pt idx="1885">
                  <c:v>79</c:v>
                </c:pt>
                <c:pt idx="1886">
                  <c:v>80</c:v>
                </c:pt>
                <c:pt idx="1887">
                  <c:v>81</c:v>
                </c:pt>
                <c:pt idx="1888">
                  <c:v>82</c:v>
                </c:pt>
                <c:pt idx="1889">
                  <c:v>83</c:v>
                </c:pt>
                <c:pt idx="1890">
                  <c:v>84</c:v>
                </c:pt>
                <c:pt idx="1891">
                  <c:v>85</c:v>
                </c:pt>
                <c:pt idx="1892">
                  <c:v>86</c:v>
                </c:pt>
                <c:pt idx="1893">
                  <c:v>87</c:v>
                </c:pt>
                <c:pt idx="1894">
                  <c:v>88</c:v>
                </c:pt>
                <c:pt idx="1895">
                  <c:v>89</c:v>
                </c:pt>
                <c:pt idx="1896">
                  <c:v>90</c:v>
                </c:pt>
                <c:pt idx="1897">
                  <c:v>91</c:v>
                </c:pt>
                <c:pt idx="1898">
                  <c:v>92</c:v>
                </c:pt>
                <c:pt idx="1899">
                  <c:v>93</c:v>
                </c:pt>
                <c:pt idx="1900">
                  <c:v>94</c:v>
                </c:pt>
                <c:pt idx="1901">
                  <c:v>95</c:v>
                </c:pt>
                <c:pt idx="1902">
                  <c:v>96</c:v>
                </c:pt>
                <c:pt idx="1903">
                  <c:v>97</c:v>
                </c:pt>
                <c:pt idx="1904">
                  <c:v>98</c:v>
                </c:pt>
                <c:pt idx="1905">
                  <c:v>99</c:v>
                </c:pt>
                <c:pt idx="1906">
                  <c:v>100</c:v>
                </c:pt>
                <c:pt idx="1907">
                  <c:v>101</c:v>
                </c:pt>
                <c:pt idx="1908">
                  <c:v>102</c:v>
                </c:pt>
                <c:pt idx="1909">
                  <c:v>103</c:v>
                </c:pt>
                <c:pt idx="1910">
                  <c:v>104</c:v>
                </c:pt>
                <c:pt idx="1911">
                  <c:v>105</c:v>
                </c:pt>
                <c:pt idx="1912">
                  <c:v>106</c:v>
                </c:pt>
                <c:pt idx="1913">
                  <c:v>107</c:v>
                </c:pt>
                <c:pt idx="1914">
                  <c:v>107</c:v>
                </c:pt>
                <c:pt idx="1915">
                  <c:v>108</c:v>
                </c:pt>
                <c:pt idx="1916">
                  <c:v>110</c:v>
                </c:pt>
                <c:pt idx="1917">
                  <c:v>110</c:v>
                </c:pt>
                <c:pt idx="1918">
                  <c:v>112</c:v>
                </c:pt>
                <c:pt idx="1919">
                  <c:v>113</c:v>
                </c:pt>
                <c:pt idx="1920">
                  <c:v>114</c:v>
                </c:pt>
                <c:pt idx="1921">
                  <c:v>115</c:v>
                </c:pt>
                <c:pt idx="1922">
                  <c:v>116</c:v>
                </c:pt>
                <c:pt idx="1923">
                  <c:v>117</c:v>
                </c:pt>
                <c:pt idx="1924">
                  <c:v>118</c:v>
                </c:pt>
                <c:pt idx="1925">
                  <c:v>119</c:v>
                </c:pt>
                <c:pt idx="1926">
                  <c:v>120</c:v>
                </c:pt>
                <c:pt idx="1927">
                  <c:v>121</c:v>
                </c:pt>
                <c:pt idx="1928">
                  <c:v>122</c:v>
                </c:pt>
                <c:pt idx="1929">
                  <c:v>123</c:v>
                </c:pt>
                <c:pt idx="1930">
                  <c:v>124</c:v>
                </c:pt>
                <c:pt idx="1931">
                  <c:v>125</c:v>
                </c:pt>
                <c:pt idx="1932">
                  <c:v>126</c:v>
                </c:pt>
                <c:pt idx="1933">
                  <c:v>127</c:v>
                </c:pt>
                <c:pt idx="1934">
                  <c:v>128</c:v>
                </c:pt>
                <c:pt idx="1935">
                  <c:v>129</c:v>
                </c:pt>
                <c:pt idx="1936">
                  <c:v>130</c:v>
                </c:pt>
                <c:pt idx="1937">
                  <c:v>131</c:v>
                </c:pt>
                <c:pt idx="1938">
                  <c:v>132</c:v>
                </c:pt>
                <c:pt idx="1939">
                  <c:v>133</c:v>
                </c:pt>
                <c:pt idx="1940">
                  <c:v>134</c:v>
                </c:pt>
                <c:pt idx="1941">
                  <c:v>135</c:v>
                </c:pt>
                <c:pt idx="1942">
                  <c:v>136</c:v>
                </c:pt>
                <c:pt idx="1943">
                  <c:v>137</c:v>
                </c:pt>
                <c:pt idx="1944">
                  <c:v>138</c:v>
                </c:pt>
                <c:pt idx="1945">
                  <c:v>139</c:v>
                </c:pt>
                <c:pt idx="1946">
                  <c:v>140</c:v>
                </c:pt>
                <c:pt idx="1947">
                  <c:v>141</c:v>
                </c:pt>
                <c:pt idx="1948">
                  <c:v>142</c:v>
                </c:pt>
                <c:pt idx="1949">
                  <c:v>143</c:v>
                </c:pt>
                <c:pt idx="1950">
                  <c:v>144</c:v>
                </c:pt>
                <c:pt idx="1951">
                  <c:v>145</c:v>
                </c:pt>
                <c:pt idx="1952">
                  <c:v>146</c:v>
                </c:pt>
                <c:pt idx="1953">
                  <c:v>147</c:v>
                </c:pt>
                <c:pt idx="1954">
                  <c:v>148</c:v>
                </c:pt>
                <c:pt idx="1955">
                  <c:v>149</c:v>
                </c:pt>
                <c:pt idx="1956">
                  <c:v>150</c:v>
                </c:pt>
                <c:pt idx="1957">
                  <c:v>151</c:v>
                </c:pt>
                <c:pt idx="1958">
                  <c:v>152</c:v>
                </c:pt>
                <c:pt idx="1959">
                  <c:v>153</c:v>
                </c:pt>
                <c:pt idx="1960">
                  <c:v>154</c:v>
                </c:pt>
                <c:pt idx="1961">
                  <c:v>155</c:v>
                </c:pt>
                <c:pt idx="1962">
                  <c:v>156</c:v>
                </c:pt>
                <c:pt idx="1963">
                  <c:v>157</c:v>
                </c:pt>
                <c:pt idx="1964">
                  <c:v>158</c:v>
                </c:pt>
                <c:pt idx="1965">
                  <c:v>158</c:v>
                </c:pt>
                <c:pt idx="1966">
                  <c:v>159</c:v>
                </c:pt>
                <c:pt idx="1967">
                  <c:v>161</c:v>
                </c:pt>
                <c:pt idx="1968">
                  <c:v>161</c:v>
                </c:pt>
                <c:pt idx="1969">
                  <c:v>162</c:v>
                </c:pt>
                <c:pt idx="1970">
                  <c:v>165</c:v>
                </c:pt>
                <c:pt idx="1971">
                  <c:v>165</c:v>
                </c:pt>
                <c:pt idx="1972">
                  <c:v>166</c:v>
                </c:pt>
                <c:pt idx="1973">
                  <c:v>167</c:v>
                </c:pt>
                <c:pt idx="1974">
                  <c:v>168</c:v>
                </c:pt>
                <c:pt idx="1975">
                  <c:v>169</c:v>
                </c:pt>
                <c:pt idx="1976">
                  <c:v>170</c:v>
                </c:pt>
                <c:pt idx="1977">
                  <c:v>171</c:v>
                </c:pt>
                <c:pt idx="1978">
                  <c:v>172</c:v>
                </c:pt>
                <c:pt idx="1979">
                  <c:v>173</c:v>
                </c:pt>
                <c:pt idx="1980">
                  <c:v>174</c:v>
                </c:pt>
                <c:pt idx="1981">
                  <c:v>175</c:v>
                </c:pt>
                <c:pt idx="1982">
                  <c:v>176</c:v>
                </c:pt>
                <c:pt idx="1983">
                  <c:v>177</c:v>
                </c:pt>
                <c:pt idx="1984">
                  <c:v>178</c:v>
                </c:pt>
                <c:pt idx="1985">
                  <c:v>179</c:v>
                </c:pt>
                <c:pt idx="1986">
                  <c:v>180</c:v>
                </c:pt>
                <c:pt idx="1987">
                  <c:v>181</c:v>
                </c:pt>
                <c:pt idx="1988">
                  <c:v>182</c:v>
                </c:pt>
                <c:pt idx="1989">
                  <c:v>183</c:v>
                </c:pt>
                <c:pt idx="1990">
                  <c:v>184</c:v>
                </c:pt>
                <c:pt idx="1991">
                  <c:v>185</c:v>
                </c:pt>
                <c:pt idx="1992">
                  <c:v>186</c:v>
                </c:pt>
                <c:pt idx="1993">
                  <c:v>187</c:v>
                </c:pt>
                <c:pt idx="1994">
                  <c:v>188</c:v>
                </c:pt>
                <c:pt idx="1995">
                  <c:v>189</c:v>
                </c:pt>
                <c:pt idx="1996">
                  <c:v>190</c:v>
                </c:pt>
                <c:pt idx="1997">
                  <c:v>191</c:v>
                </c:pt>
                <c:pt idx="1998">
                  <c:v>192</c:v>
                </c:pt>
                <c:pt idx="1999">
                  <c:v>193</c:v>
                </c:pt>
                <c:pt idx="2000">
                  <c:v>194</c:v>
                </c:pt>
                <c:pt idx="2001">
                  <c:v>195</c:v>
                </c:pt>
                <c:pt idx="2002">
                  <c:v>196</c:v>
                </c:pt>
                <c:pt idx="2003">
                  <c:v>197</c:v>
                </c:pt>
                <c:pt idx="2004">
                  <c:v>198</c:v>
                </c:pt>
                <c:pt idx="2005">
                  <c:v>199</c:v>
                </c:pt>
                <c:pt idx="2006">
                  <c:v>200</c:v>
                </c:pt>
                <c:pt idx="2007">
                  <c:v>201</c:v>
                </c:pt>
                <c:pt idx="2008">
                  <c:v>202</c:v>
                </c:pt>
                <c:pt idx="2009">
                  <c:v>203</c:v>
                </c:pt>
                <c:pt idx="2010">
                  <c:v>203</c:v>
                </c:pt>
                <c:pt idx="2011">
                  <c:v>204</c:v>
                </c:pt>
                <c:pt idx="2012">
                  <c:v>205</c:v>
                </c:pt>
                <c:pt idx="2013">
                  <c:v>206</c:v>
                </c:pt>
                <c:pt idx="2014">
                  <c:v>207</c:v>
                </c:pt>
                <c:pt idx="2015">
                  <c:v>208</c:v>
                </c:pt>
                <c:pt idx="2016">
                  <c:v>210</c:v>
                </c:pt>
                <c:pt idx="2017">
                  <c:v>211</c:v>
                </c:pt>
                <c:pt idx="2018">
                  <c:v>212</c:v>
                </c:pt>
                <c:pt idx="2019">
                  <c:v>213</c:v>
                </c:pt>
                <c:pt idx="2020">
                  <c:v>214</c:v>
                </c:pt>
                <c:pt idx="2021">
                  <c:v>215</c:v>
                </c:pt>
                <c:pt idx="2022">
                  <c:v>216</c:v>
                </c:pt>
                <c:pt idx="2023">
                  <c:v>217</c:v>
                </c:pt>
                <c:pt idx="2024">
                  <c:v>218</c:v>
                </c:pt>
                <c:pt idx="2025">
                  <c:v>219</c:v>
                </c:pt>
                <c:pt idx="2026">
                  <c:v>220</c:v>
                </c:pt>
                <c:pt idx="2027">
                  <c:v>221</c:v>
                </c:pt>
                <c:pt idx="2028">
                  <c:v>222</c:v>
                </c:pt>
                <c:pt idx="2029">
                  <c:v>223</c:v>
                </c:pt>
                <c:pt idx="2030">
                  <c:v>224</c:v>
                </c:pt>
                <c:pt idx="2031">
                  <c:v>225</c:v>
                </c:pt>
                <c:pt idx="2032">
                  <c:v>226</c:v>
                </c:pt>
                <c:pt idx="2033">
                  <c:v>227</c:v>
                </c:pt>
                <c:pt idx="2034">
                  <c:v>228</c:v>
                </c:pt>
                <c:pt idx="2035">
                  <c:v>229</c:v>
                </c:pt>
                <c:pt idx="2036">
                  <c:v>230</c:v>
                </c:pt>
                <c:pt idx="2037">
                  <c:v>231</c:v>
                </c:pt>
                <c:pt idx="2038">
                  <c:v>232</c:v>
                </c:pt>
                <c:pt idx="2039">
                  <c:v>233</c:v>
                </c:pt>
                <c:pt idx="2040">
                  <c:v>234</c:v>
                </c:pt>
                <c:pt idx="2041">
                  <c:v>235</c:v>
                </c:pt>
                <c:pt idx="2042">
                  <c:v>236</c:v>
                </c:pt>
                <c:pt idx="2043">
                  <c:v>237</c:v>
                </c:pt>
                <c:pt idx="2044">
                  <c:v>238</c:v>
                </c:pt>
                <c:pt idx="2045">
                  <c:v>239</c:v>
                </c:pt>
                <c:pt idx="2046">
                  <c:v>240</c:v>
                </c:pt>
                <c:pt idx="2047">
                  <c:v>241</c:v>
                </c:pt>
                <c:pt idx="2048">
                  <c:v>242</c:v>
                </c:pt>
                <c:pt idx="2049">
                  <c:v>243</c:v>
                </c:pt>
                <c:pt idx="2050">
                  <c:v>244</c:v>
                </c:pt>
                <c:pt idx="2051">
                  <c:v>245</c:v>
                </c:pt>
                <c:pt idx="2052">
                  <c:v>246</c:v>
                </c:pt>
                <c:pt idx="2053">
                  <c:v>246</c:v>
                </c:pt>
                <c:pt idx="2054">
                  <c:v>248</c:v>
                </c:pt>
                <c:pt idx="2055">
                  <c:v>248</c:v>
                </c:pt>
                <c:pt idx="2056">
                  <c:v>249</c:v>
                </c:pt>
                <c:pt idx="2057">
                  <c:v>251</c:v>
                </c:pt>
                <c:pt idx="2058">
                  <c:v>251</c:v>
                </c:pt>
                <c:pt idx="2059">
                  <c:v>252</c:v>
                </c:pt>
                <c:pt idx="2060">
                  <c:v>254</c:v>
                </c:pt>
                <c:pt idx="2061">
                  <c:v>255</c:v>
                </c:pt>
                <c:pt idx="2062">
                  <c:v>256</c:v>
                </c:pt>
                <c:pt idx="2063">
                  <c:v>257</c:v>
                </c:pt>
                <c:pt idx="2064">
                  <c:v>258</c:v>
                </c:pt>
                <c:pt idx="2065">
                  <c:v>259</c:v>
                </c:pt>
                <c:pt idx="2066">
                  <c:v>260</c:v>
                </c:pt>
                <c:pt idx="2067">
                  <c:v>261</c:v>
                </c:pt>
                <c:pt idx="2068">
                  <c:v>262</c:v>
                </c:pt>
                <c:pt idx="2069">
                  <c:v>263</c:v>
                </c:pt>
                <c:pt idx="2070">
                  <c:v>264</c:v>
                </c:pt>
                <c:pt idx="2071">
                  <c:v>265</c:v>
                </c:pt>
                <c:pt idx="2072">
                  <c:v>266</c:v>
                </c:pt>
                <c:pt idx="2073">
                  <c:v>267</c:v>
                </c:pt>
                <c:pt idx="2074">
                  <c:v>268</c:v>
                </c:pt>
                <c:pt idx="2075">
                  <c:v>269</c:v>
                </c:pt>
                <c:pt idx="2076">
                  <c:v>270</c:v>
                </c:pt>
                <c:pt idx="2077">
                  <c:v>271</c:v>
                </c:pt>
                <c:pt idx="2078">
                  <c:v>272</c:v>
                </c:pt>
                <c:pt idx="2079">
                  <c:v>273</c:v>
                </c:pt>
                <c:pt idx="2080">
                  <c:v>274</c:v>
                </c:pt>
                <c:pt idx="2081">
                  <c:v>275</c:v>
                </c:pt>
                <c:pt idx="2082">
                  <c:v>276</c:v>
                </c:pt>
                <c:pt idx="2083">
                  <c:v>277</c:v>
                </c:pt>
                <c:pt idx="2084">
                  <c:v>278</c:v>
                </c:pt>
                <c:pt idx="2085">
                  <c:v>279</c:v>
                </c:pt>
                <c:pt idx="2086">
                  <c:v>280</c:v>
                </c:pt>
                <c:pt idx="2087">
                  <c:v>281</c:v>
                </c:pt>
                <c:pt idx="2088">
                  <c:v>282</c:v>
                </c:pt>
                <c:pt idx="2089">
                  <c:v>283</c:v>
                </c:pt>
                <c:pt idx="2090">
                  <c:v>284</c:v>
                </c:pt>
                <c:pt idx="2091">
                  <c:v>285</c:v>
                </c:pt>
                <c:pt idx="2092">
                  <c:v>286</c:v>
                </c:pt>
                <c:pt idx="2093">
                  <c:v>287</c:v>
                </c:pt>
                <c:pt idx="2094">
                  <c:v>288</c:v>
                </c:pt>
                <c:pt idx="2095">
                  <c:v>288</c:v>
                </c:pt>
                <c:pt idx="2096">
                  <c:v>290</c:v>
                </c:pt>
                <c:pt idx="2097">
                  <c:v>290</c:v>
                </c:pt>
                <c:pt idx="2098">
                  <c:v>291</c:v>
                </c:pt>
                <c:pt idx="2099">
                  <c:v>292</c:v>
                </c:pt>
                <c:pt idx="2100">
                  <c:v>293</c:v>
                </c:pt>
                <c:pt idx="2101">
                  <c:v>295</c:v>
                </c:pt>
                <c:pt idx="2102">
                  <c:v>296</c:v>
                </c:pt>
                <c:pt idx="2103">
                  <c:v>297</c:v>
                </c:pt>
                <c:pt idx="2104">
                  <c:v>298</c:v>
                </c:pt>
                <c:pt idx="2105">
                  <c:v>299</c:v>
                </c:pt>
                <c:pt idx="2106">
                  <c:v>300</c:v>
                </c:pt>
                <c:pt idx="2107">
                  <c:v>0</c:v>
                </c:pt>
                <c:pt idx="2108">
                  <c:v>1</c:v>
                </c:pt>
                <c:pt idx="2109">
                  <c:v>2</c:v>
                </c:pt>
                <c:pt idx="2110">
                  <c:v>3</c:v>
                </c:pt>
                <c:pt idx="2111">
                  <c:v>4</c:v>
                </c:pt>
                <c:pt idx="2112">
                  <c:v>5</c:v>
                </c:pt>
                <c:pt idx="2113">
                  <c:v>6</c:v>
                </c:pt>
                <c:pt idx="2114">
                  <c:v>7</c:v>
                </c:pt>
                <c:pt idx="2115">
                  <c:v>8</c:v>
                </c:pt>
                <c:pt idx="2116">
                  <c:v>9</c:v>
                </c:pt>
                <c:pt idx="2117">
                  <c:v>10</c:v>
                </c:pt>
                <c:pt idx="2118">
                  <c:v>11</c:v>
                </c:pt>
                <c:pt idx="2119">
                  <c:v>12</c:v>
                </c:pt>
                <c:pt idx="2120">
                  <c:v>13</c:v>
                </c:pt>
                <c:pt idx="2121">
                  <c:v>14</c:v>
                </c:pt>
                <c:pt idx="2122">
                  <c:v>15</c:v>
                </c:pt>
                <c:pt idx="2123">
                  <c:v>16</c:v>
                </c:pt>
                <c:pt idx="2124">
                  <c:v>17</c:v>
                </c:pt>
                <c:pt idx="2125">
                  <c:v>18</c:v>
                </c:pt>
                <c:pt idx="2126">
                  <c:v>19</c:v>
                </c:pt>
                <c:pt idx="2127">
                  <c:v>20</c:v>
                </c:pt>
                <c:pt idx="2128">
                  <c:v>20</c:v>
                </c:pt>
                <c:pt idx="2129">
                  <c:v>21</c:v>
                </c:pt>
                <c:pt idx="2130">
                  <c:v>22</c:v>
                </c:pt>
                <c:pt idx="2131">
                  <c:v>23</c:v>
                </c:pt>
                <c:pt idx="2132">
                  <c:v>24</c:v>
                </c:pt>
                <c:pt idx="2133">
                  <c:v>25</c:v>
                </c:pt>
                <c:pt idx="2134">
                  <c:v>26</c:v>
                </c:pt>
                <c:pt idx="2135">
                  <c:v>28</c:v>
                </c:pt>
                <c:pt idx="2136">
                  <c:v>28</c:v>
                </c:pt>
                <c:pt idx="2137">
                  <c:v>29</c:v>
                </c:pt>
                <c:pt idx="2138">
                  <c:v>30</c:v>
                </c:pt>
                <c:pt idx="2139">
                  <c:v>32</c:v>
                </c:pt>
                <c:pt idx="2140">
                  <c:v>32</c:v>
                </c:pt>
                <c:pt idx="2141">
                  <c:v>33</c:v>
                </c:pt>
                <c:pt idx="2142">
                  <c:v>34</c:v>
                </c:pt>
                <c:pt idx="2143">
                  <c:v>35</c:v>
                </c:pt>
                <c:pt idx="2144">
                  <c:v>36</c:v>
                </c:pt>
                <c:pt idx="2145">
                  <c:v>37</c:v>
                </c:pt>
                <c:pt idx="2146">
                  <c:v>38</c:v>
                </c:pt>
                <c:pt idx="2147">
                  <c:v>39</c:v>
                </c:pt>
                <c:pt idx="2148">
                  <c:v>40</c:v>
                </c:pt>
                <c:pt idx="2149">
                  <c:v>41</c:v>
                </c:pt>
                <c:pt idx="2150">
                  <c:v>42</c:v>
                </c:pt>
                <c:pt idx="2151">
                  <c:v>43</c:v>
                </c:pt>
                <c:pt idx="2152">
                  <c:v>44</c:v>
                </c:pt>
                <c:pt idx="2153">
                  <c:v>45</c:v>
                </c:pt>
                <c:pt idx="2154">
                  <c:v>46</c:v>
                </c:pt>
                <c:pt idx="2155">
                  <c:v>47</c:v>
                </c:pt>
                <c:pt idx="2156">
                  <c:v>48</c:v>
                </c:pt>
                <c:pt idx="2157">
                  <c:v>49</c:v>
                </c:pt>
                <c:pt idx="2158">
                  <c:v>50</c:v>
                </c:pt>
                <c:pt idx="2159">
                  <c:v>51</c:v>
                </c:pt>
                <c:pt idx="2160">
                  <c:v>52</c:v>
                </c:pt>
                <c:pt idx="2161">
                  <c:v>54</c:v>
                </c:pt>
                <c:pt idx="2162">
                  <c:v>55</c:v>
                </c:pt>
                <c:pt idx="2163">
                  <c:v>56</c:v>
                </c:pt>
                <c:pt idx="2164">
                  <c:v>57</c:v>
                </c:pt>
                <c:pt idx="2165">
                  <c:v>58</c:v>
                </c:pt>
                <c:pt idx="2166">
                  <c:v>59</c:v>
                </c:pt>
                <c:pt idx="2167">
                  <c:v>60</c:v>
                </c:pt>
                <c:pt idx="2168">
                  <c:v>61</c:v>
                </c:pt>
                <c:pt idx="2169">
                  <c:v>62</c:v>
                </c:pt>
                <c:pt idx="2170">
                  <c:v>63</c:v>
                </c:pt>
                <c:pt idx="2171">
                  <c:v>64</c:v>
                </c:pt>
                <c:pt idx="2172">
                  <c:v>65</c:v>
                </c:pt>
                <c:pt idx="2173">
                  <c:v>66</c:v>
                </c:pt>
                <c:pt idx="2174">
                  <c:v>67</c:v>
                </c:pt>
                <c:pt idx="2175">
                  <c:v>67</c:v>
                </c:pt>
                <c:pt idx="2176">
                  <c:v>68</c:v>
                </c:pt>
                <c:pt idx="2177">
                  <c:v>69</c:v>
                </c:pt>
                <c:pt idx="2178">
                  <c:v>71</c:v>
                </c:pt>
                <c:pt idx="2179">
                  <c:v>71</c:v>
                </c:pt>
                <c:pt idx="2180">
                  <c:v>72</c:v>
                </c:pt>
                <c:pt idx="2181">
                  <c:v>73</c:v>
                </c:pt>
                <c:pt idx="2182">
                  <c:v>75</c:v>
                </c:pt>
                <c:pt idx="2183">
                  <c:v>75</c:v>
                </c:pt>
                <c:pt idx="2184">
                  <c:v>76</c:v>
                </c:pt>
                <c:pt idx="2185">
                  <c:v>77</c:v>
                </c:pt>
                <c:pt idx="2186">
                  <c:v>78</c:v>
                </c:pt>
                <c:pt idx="2187">
                  <c:v>79</c:v>
                </c:pt>
                <c:pt idx="2188">
                  <c:v>80</c:v>
                </c:pt>
                <c:pt idx="2189">
                  <c:v>81</c:v>
                </c:pt>
                <c:pt idx="2190">
                  <c:v>82</c:v>
                </c:pt>
                <c:pt idx="2191">
                  <c:v>83</c:v>
                </c:pt>
                <c:pt idx="2192">
                  <c:v>84</c:v>
                </c:pt>
                <c:pt idx="2193">
                  <c:v>85</c:v>
                </c:pt>
                <c:pt idx="2194">
                  <c:v>86</c:v>
                </c:pt>
                <c:pt idx="2195">
                  <c:v>87</c:v>
                </c:pt>
                <c:pt idx="2196">
                  <c:v>88</c:v>
                </c:pt>
                <c:pt idx="2197">
                  <c:v>89</c:v>
                </c:pt>
                <c:pt idx="2198">
                  <c:v>90</c:v>
                </c:pt>
                <c:pt idx="2199">
                  <c:v>91</c:v>
                </c:pt>
                <c:pt idx="2200">
                  <c:v>92</c:v>
                </c:pt>
                <c:pt idx="2201">
                  <c:v>93</c:v>
                </c:pt>
                <c:pt idx="2202">
                  <c:v>95</c:v>
                </c:pt>
                <c:pt idx="2203">
                  <c:v>96</c:v>
                </c:pt>
                <c:pt idx="2204">
                  <c:v>97</c:v>
                </c:pt>
                <c:pt idx="2205">
                  <c:v>98</c:v>
                </c:pt>
                <c:pt idx="2206">
                  <c:v>99</c:v>
                </c:pt>
                <c:pt idx="2207">
                  <c:v>100</c:v>
                </c:pt>
                <c:pt idx="2208">
                  <c:v>101</c:v>
                </c:pt>
                <c:pt idx="2209">
                  <c:v>102</c:v>
                </c:pt>
                <c:pt idx="2210">
                  <c:v>103</c:v>
                </c:pt>
                <c:pt idx="2211">
                  <c:v>104</c:v>
                </c:pt>
                <c:pt idx="2212">
                  <c:v>104</c:v>
                </c:pt>
                <c:pt idx="2213">
                  <c:v>105</c:v>
                </c:pt>
                <c:pt idx="2214">
                  <c:v>106</c:v>
                </c:pt>
                <c:pt idx="2215">
                  <c:v>108</c:v>
                </c:pt>
                <c:pt idx="2216">
                  <c:v>108</c:v>
                </c:pt>
                <c:pt idx="2217">
                  <c:v>109</c:v>
                </c:pt>
                <c:pt idx="2218">
                  <c:v>110</c:v>
                </c:pt>
                <c:pt idx="2219">
                  <c:v>112</c:v>
                </c:pt>
                <c:pt idx="2220">
                  <c:v>112</c:v>
                </c:pt>
                <c:pt idx="2221">
                  <c:v>113</c:v>
                </c:pt>
                <c:pt idx="2222">
                  <c:v>114</c:v>
                </c:pt>
                <c:pt idx="2223">
                  <c:v>115</c:v>
                </c:pt>
                <c:pt idx="2224">
                  <c:v>116</c:v>
                </c:pt>
                <c:pt idx="2225">
                  <c:v>117</c:v>
                </c:pt>
                <c:pt idx="2226">
                  <c:v>118</c:v>
                </c:pt>
                <c:pt idx="2227">
                  <c:v>119</c:v>
                </c:pt>
                <c:pt idx="2228">
                  <c:v>120</c:v>
                </c:pt>
                <c:pt idx="2229">
                  <c:v>121</c:v>
                </c:pt>
                <c:pt idx="2230">
                  <c:v>122</c:v>
                </c:pt>
                <c:pt idx="2231">
                  <c:v>123</c:v>
                </c:pt>
                <c:pt idx="2232">
                  <c:v>124</c:v>
                </c:pt>
                <c:pt idx="2233">
                  <c:v>125</c:v>
                </c:pt>
                <c:pt idx="2234">
                  <c:v>126</c:v>
                </c:pt>
                <c:pt idx="2235">
                  <c:v>127</c:v>
                </c:pt>
                <c:pt idx="2236">
                  <c:v>128</c:v>
                </c:pt>
                <c:pt idx="2237">
                  <c:v>129</c:v>
                </c:pt>
                <c:pt idx="2238">
                  <c:v>130</c:v>
                </c:pt>
                <c:pt idx="2239">
                  <c:v>131</c:v>
                </c:pt>
                <c:pt idx="2240">
                  <c:v>132</c:v>
                </c:pt>
                <c:pt idx="2241">
                  <c:v>133</c:v>
                </c:pt>
                <c:pt idx="2242">
                  <c:v>134</c:v>
                </c:pt>
                <c:pt idx="2243">
                  <c:v>135</c:v>
                </c:pt>
                <c:pt idx="2244">
                  <c:v>136</c:v>
                </c:pt>
                <c:pt idx="2245">
                  <c:v>137</c:v>
                </c:pt>
                <c:pt idx="2246">
                  <c:v>139</c:v>
                </c:pt>
                <c:pt idx="2247">
                  <c:v>140</c:v>
                </c:pt>
                <c:pt idx="2248">
                  <c:v>141</c:v>
                </c:pt>
                <c:pt idx="2249">
                  <c:v>142</c:v>
                </c:pt>
                <c:pt idx="2250">
                  <c:v>143</c:v>
                </c:pt>
                <c:pt idx="2251">
                  <c:v>144</c:v>
                </c:pt>
                <c:pt idx="2252">
                  <c:v>145</c:v>
                </c:pt>
                <c:pt idx="2253">
                  <c:v>146</c:v>
                </c:pt>
                <c:pt idx="2254">
                  <c:v>147</c:v>
                </c:pt>
                <c:pt idx="2255">
                  <c:v>147</c:v>
                </c:pt>
                <c:pt idx="2256">
                  <c:v>148</c:v>
                </c:pt>
                <c:pt idx="2257">
                  <c:v>149</c:v>
                </c:pt>
                <c:pt idx="2258">
                  <c:v>150</c:v>
                </c:pt>
                <c:pt idx="2259">
                  <c:v>151</c:v>
                </c:pt>
                <c:pt idx="2260">
                  <c:v>152</c:v>
                </c:pt>
                <c:pt idx="2261">
                  <c:v>153</c:v>
                </c:pt>
                <c:pt idx="2262">
                  <c:v>154</c:v>
                </c:pt>
                <c:pt idx="2263">
                  <c:v>155</c:v>
                </c:pt>
                <c:pt idx="2264">
                  <c:v>156</c:v>
                </c:pt>
                <c:pt idx="2265">
                  <c:v>157</c:v>
                </c:pt>
                <c:pt idx="2266">
                  <c:v>158</c:v>
                </c:pt>
                <c:pt idx="2267">
                  <c:v>159</c:v>
                </c:pt>
                <c:pt idx="2268">
                  <c:v>161</c:v>
                </c:pt>
                <c:pt idx="2269">
                  <c:v>161</c:v>
                </c:pt>
                <c:pt idx="2270">
                  <c:v>162</c:v>
                </c:pt>
                <c:pt idx="2271">
                  <c:v>163</c:v>
                </c:pt>
                <c:pt idx="2272">
                  <c:v>164</c:v>
                </c:pt>
                <c:pt idx="2273">
                  <c:v>165</c:v>
                </c:pt>
                <c:pt idx="2274">
                  <c:v>166</c:v>
                </c:pt>
                <c:pt idx="2275">
                  <c:v>167</c:v>
                </c:pt>
                <c:pt idx="2276">
                  <c:v>168</c:v>
                </c:pt>
                <c:pt idx="2277">
                  <c:v>169</c:v>
                </c:pt>
                <c:pt idx="2278">
                  <c:v>170</c:v>
                </c:pt>
                <c:pt idx="2279">
                  <c:v>171</c:v>
                </c:pt>
                <c:pt idx="2280">
                  <c:v>172</c:v>
                </c:pt>
                <c:pt idx="2281">
                  <c:v>173</c:v>
                </c:pt>
                <c:pt idx="2282">
                  <c:v>175</c:v>
                </c:pt>
                <c:pt idx="2283">
                  <c:v>176</c:v>
                </c:pt>
                <c:pt idx="2284">
                  <c:v>177</c:v>
                </c:pt>
                <c:pt idx="2285">
                  <c:v>178</c:v>
                </c:pt>
                <c:pt idx="2286">
                  <c:v>179</c:v>
                </c:pt>
                <c:pt idx="2287">
                  <c:v>180</c:v>
                </c:pt>
                <c:pt idx="2288">
                  <c:v>180</c:v>
                </c:pt>
                <c:pt idx="2289">
                  <c:v>181</c:v>
                </c:pt>
                <c:pt idx="2290">
                  <c:v>182</c:v>
                </c:pt>
                <c:pt idx="2291">
                  <c:v>183</c:v>
                </c:pt>
                <c:pt idx="2292">
                  <c:v>184</c:v>
                </c:pt>
                <c:pt idx="2293">
                  <c:v>185</c:v>
                </c:pt>
                <c:pt idx="2294">
                  <c:v>186</c:v>
                </c:pt>
                <c:pt idx="2295">
                  <c:v>187</c:v>
                </c:pt>
                <c:pt idx="2296">
                  <c:v>189</c:v>
                </c:pt>
                <c:pt idx="2297">
                  <c:v>189</c:v>
                </c:pt>
                <c:pt idx="2298">
                  <c:v>190</c:v>
                </c:pt>
                <c:pt idx="2299">
                  <c:v>191</c:v>
                </c:pt>
                <c:pt idx="2300">
                  <c:v>192</c:v>
                </c:pt>
                <c:pt idx="2301">
                  <c:v>193</c:v>
                </c:pt>
                <c:pt idx="2302">
                  <c:v>194</c:v>
                </c:pt>
                <c:pt idx="2303">
                  <c:v>195</c:v>
                </c:pt>
                <c:pt idx="2304">
                  <c:v>196</c:v>
                </c:pt>
                <c:pt idx="2305">
                  <c:v>197</c:v>
                </c:pt>
                <c:pt idx="2306">
                  <c:v>198</c:v>
                </c:pt>
                <c:pt idx="2307">
                  <c:v>199</c:v>
                </c:pt>
                <c:pt idx="2308">
                  <c:v>200</c:v>
                </c:pt>
                <c:pt idx="2309">
                  <c:v>201</c:v>
                </c:pt>
                <c:pt idx="2310">
                  <c:v>202</c:v>
                </c:pt>
                <c:pt idx="2311">
                  <c:v>203</c:v>
                </c:pt>
                <c:pt idx="2312">
                  <c:v>204</c:v>
                </c:pt>
                <c:pt idx="2313">
                  <c:v>205</c:v>
                </c:pt>
                <c:pt idx="2314">
                  <c:v>207</c:v>
                </c:pt>
                <c:pt idx="2315">
                  <c:v>208</c:v>
                </c:pt>
                <c:pt idx="2316">
                  <c:v>209</c:v>
                </c:pt>
                <c:pt idx="2317">
                  <c:v>210</c:v>
                </c:pt>
                <c:pt idx="2318">
                  <c:v>211</c:v>
                </c:pt>
                <c:pt idx="2319">
                  <c:v>212</c:v>
                </c:pt>
                <c:pt idx="2320">
                  <c:v>213</c:v>
                </c:pt>
                <c:pt idx="2321">
                  <c:v>214</c:v>
                </c:pt>
                <c:pt idx="2322">
                  <c:v>214</c:v>
                </c:pt>
                <c:pt idx="2323">
                  <c:v>216</c:v>
                </c:pt>
                <c:pt idx="2324">
                  <c:v>216</c:v>
                </c:pt>
                <c:pt idx="2325">
                  <c:v>218</c:v>
                </c:pt>
                <c:pt idx="2326">
                  <c:v>218</c:v>
                </c:pt>
                <c:pt idx="2327">
                  <c:v>219</c:v>
                </c:pt>
                <c:pt idx="2328">
                  <c:v>220</c:v>
                </c:pt>
                <c:pt idx="2329">
                  <c:v>221</c:v>
                </c:pt>
                <c:pt idx="2330">
                  <c:v>222</c:v>
                </c:pt>
                <c:pt idx="2331">
                  <c:v>223</c:v>
                </c:pt>
                <c:pt idx="2332">
                  <c:v>224</c:v>
                </c:pt>
                <c:pt idx="2333">
                  <c:v>225</c:v>
                </c:pt>
                <c:pt idx="2334">
                  <c:v>226</c:v>
                </c:pt>
                <c:pt idx="2335">
                  <c:v>228</c:v>
                </c:pt>
                <c:pt idx="2336">
                  <c:v>228</c:v>
                </c:pt>
                <c:pt idx="2337">
                  <c:v>229</c:v>
                </c:pt>
                <c:pt idx="2338">
                  <c:v>230</c:v>
                </c:pt>
                <c:pt idx="2339">
                  <c:v>231</c:v>
                </c:pt>
                <c:pt idx="2340">
                  <c:v>232</c:v>
                </c:pt>
                <c:pt idx="2341">
                  <c:v>233</c:v>
                </c:pt>
                <c:pt idx="2342">
                  <c:v>234</c:v>
                </c:pt>
                <c:pt idx="2343">
                  <c:v>235</c:v>
                </c:pt>
                <c:pt idx="2344">
                  <c:v>236</c:v>
                </c:pt>
                <c:pt idx="2345">
                  <c:v>237</c:v>
                </c:pt>
                <c:pt idx="2346">
                  <c:v>238</c:v>
                </c:pt>
                <c:pt idx="2347">
                  <c:v>239</c:v>
                </c:pt>
                <c:pt idx="2348">
                  <c:v>240</c:v>
                </c:pt>
                <c:pt idx="2349">
                  <c:v>241</c:v>
                </c:pt>
                <c:pt idx="2350">
                  <c:v>242</c:v>
                </c:pt>
                <c:pt idx="2351">
                  <c:v>243</c:v>
                </c:pt>
                <c:pt idx="2352">
                  <c:v>244</c:v>
                </c:pt>
                <c:pt idx="2353">
                  <c:v>246</c:v>
                </c:pt>
                <c:pt idx="2354">
                  <c:v>247</c:v>
                </c:pt>
                <c:pt idx="2355">
                  <c:v>248</c:v>
                </c:pt>
                <c:pt idx="2356">
                  <c:v>249</c:v>
                </c:pt>
                <c:pt idx="2357">
                  <c:v>250</c:v>
                </c:pt>
                <c:pt idx="2358">
                  <c:v>250</c:v>
                </c:pt>
                <c:pt idx="2359">
                  <c:v>252</c:v>
                </c:pt>
                <c:pt idx="2360">
                  <c:v>252</c:v>
                </c:pt>
                <c:pt idx="2361">
                  <c:v>253</c:v>
                </c:pt>
                <c:pt idx="2362">
                  <c:v>255</c:v>
                </c:pt>
                <c:pt idx="2363">
                  <c:v>255</c:v>
                </c:pt>
                <c:pt idx="2364">
                  <c:v>256</c:v>
                </c:pt>
                <c:pt idx="2365">
                  <c:v>257</c:v>
                </c:pt>
                <c:pt idx="2366">
                  <c:v>258</c:v>
                </c:pt>
                <c:pt idx="2367">
                  <c:v>259</c:v>
                </c:pt>
                <c:pt idx="2368">
                  <c:v>260</c:v>
                </c:pt>
                <c:pt idx="2369">
                  <c:v>261</c:v>
                </c:pt>
                <c:pt idx="2370">
                  <c:v>262</c:v>
                </c:pt>
                <c:pt idx="2371">
                  <c:v>263</c:v>
                </c:pt>
                <c:pt idx="2372">
                  <c:v>264</c:v>
                </c:pt>
                <c:pt idx="2373">
                  <c:v>265</c:v>
                </c:pt>
                <c:pt idx="2374">
                  <c:v>266</c:v>
                </c:pt>
                <c:pt idx="2375">
                  <c:v>267</c:v>
                </c:pt>
                <c:pt idx="2376">
                  <c:v>268</c:v>
                </c:pt>
                <c:pt idx="2377">
                  <c:v>269</c:v>
                </c:pt>
                <c:pt idx="2378">
                  <c:v>270</c:v>
                </c:pt>
                <c:pt idx="2379">
                  <c:v>271</c:v>
                </c:pt>
                <c:pt idx="2380">
                  <c:v>273</c:v>
                </c:pt>
                <c:pt idx="2381">
                  <c:v>274</c:v>
                </c:pt>
                <c:pt idx="2382">
                  <c:v>275</c:v>
                </c:pt>
                <c:pt idx="2383">
                  <c:v>276</c:v>
                </c:pt>
                <c:pt idx="2384">
                  <c:v>276</c:v>
                </c:pt>
                <c:pt idx="2385">
                  <c:v>278</c:v>
                </c:pt>
                <c:pt idx="2386">
                  <c:v>278</c:v>
                </c:pt>
                <c:pt idx="2387">
                  <c:v>279</c:v>
                </c:pt>
                <c:pt idx="2388">
                  <c:v>280</c:v>
                </c:pt>
                <c:pt idx="2389">
                  <c:v>281</c:v>
                </c:pt>
                <c:pt idx="2390">
                  <c:v>282</c:v>
                </c:pt>
                <c:pt idx="2391">
                  <c:v>283</c:v>
                </c:pt>
                <c:pt idx="2392">
                  <c:v>284</c:v>
                </c:pt>
                <c:pt idx="2393">
                  <c:v>285</c:v>
                </c:pt>
                <c:pt idx="2394">
                  <c:v>286</c:v>
                </c:pt>
                <c:pt idx="2395">
                  <c:v>287</c:v>
                </c:pt>
                <c:pt idx="2396">
                  <c:v>288</c:v>
                </c:pt>
                <c:pt idx="2397">
                  <c:v>289</c:v>
                </c:pt>
                <c:pt idx="2398">
                  <c:v>290</c:v>
                </c:pt>
                <c:pt idx="2399">
                  <c:v>291</c:v>
                </c:pt>
                <c:pt idx="2400">
                  <c:v>292</c:v>
                </c:pt>
                <c:pt idx="2401">
                  <c:v>293</c:v>
                </c:pt>
                <c:pt idx="2402">
                  <c:v>294</c:v>
                </c:pt>
                <c:pt idx="2403">
                  <c:v>295</c:v>
                </c:pt>
                <c:pt idx="2404">
                  <c:v>296</c:v>
                </c:pt>
                <c:pt idx="2405">
                  <c:v>297</c:v>
                </c:pt>
                <c:pt idx="2406">
                  <c:v>298</c:v>
                </c:pt>
                <c:pt idx="2407">
                  <c:v>299</c:v>
                </c:pt>
                <c:pt idx="2408">
                  <c:v>0</c:v>
                </c:pt>
                <c:pt idx="2409">
                  <c:v>0</c:v>
                </c:pt>
                <c:pt idx="2410">
                  <c:v>2</c:v>
                </c:pt>
                <c:pt idx="2411">
                  <c:v>2</c:v>
                </c:pt>
                <c:pt idx="2412">
                  <c:v>3</c:v>
                </c:pt>
                <c:pt idx="2413">
                  <c:v>5</c:v>
                </c:pt>
                <c:pt idx="2414">
                  <c:v>5</c:v>
                </c:pt>
                <c:pt idx="2415">
                  <c:v>6</c:v>
                </c:pt>
                <c:pt idx="2416">
                  <c:v>8</c:v>
                </c:pt>
                <c:pt idx="2417">
                  <c:v>8</c:v>
                </c:pt>
                <c:pt idx="2418">
                  <c:v>9</c:v>
                </c:pt>
                <c:pt idx="2419">
                  <c:v>10</c:v>
                </c:pt>
                <c:pt idx="2420">
                  <c:v>11</c:v>
                </c:pt>
                <c:pt idx="2421">
                  <c:v>12</c:v>
                </c:pt>
                <c:pt idx="2422">
                  <c:v>14</c:v>
                </c:pt>
                <c:pt idx="2423">
                  <c:v>14</c:v>
                </c:pt>
                <c:pt idx="2424">
                  <c:v>15</c:v>
                </c:pt>
                <c:pt idx="2425">
                  <c:v>16</c:v>
                </c:pt>
                <c:pt idx="2426">
                  <c:v>17</c:v>
                </c:pt>
                <c:pt idx="2427">
                  <c:v>18</c:v>
                </c:pt>
                <c:pt idx="2428">
                  <c:v>19</c:v>
                </c:pt>
                <c:pt idx="2429">
                  <c:v>20</c:v>
                </c:pt>
                <c:pt idx="2430">
                  <c:v>21</c:v>
                </c:pt>
                <c:pt idx="2431">
                  <c:v>22</c:v>
                </c:pt>
                <c:pt idx="2432">
                  <c:v>23</c:v>
                </c:pt>
                <c:pt idx="2433">
                  <c:v>24</c:v>
                </c:pt>
                <c:pt idx="2434">
                  <c:v>25</c:v>
                </c:pt>
                <c:pt idx="2435">
                  <c:v>26</c:v>
                </c:pt>
                <c:pt idx="2436">
                  <c:v>27</c:v>
                </c:pt>
                <c:pt idx="2437">
                  <c:v>29</c:v>
                </c:pt>
                <c:pt idx="2438">
                  <c:v>30</c:v>
                </c:pt>
                <c:pt idx="2439">
                  <c:v>30</c:v>
                </c:pt>
                <c:pt idx="2440">
                  <c:v>31</c:v>
                </c:pt>
                <c:pt idx="2441">
                  <c:v>32</c:v>
                </c:pt>
                <c:pt idx="2442">
                  <c:v>33</c:v>
                </c:pt>
                <c:pt idx="2443">
                  <c:v>34</c:v>
                </c:pt>
                <c:pt idx="2444">
                  <c:v>35</c:v>
                </c:pt>
                <c:pt idx="2445">
                  <c:v>36</c:v>
                </c:pt>
                <c:pt idx="2446">
                  <c:v>37</c:v>
                </c:pt>
                <c:pt idx="2447">
                  <c:v>38</c:v>
                </c:pt>
                <c:pt idx="2448">
                  <c:v>39</c:v>
                </c:pt>
                <c:pt idx="2449">
                  <c:v>40</c:v>
                </c:pt>
                <c:pt idx="2450">
                  <c:v>41</c:v>
                </c:pt>
                <c:pt idx="2451">
                  <c:v>42</c:v>
                </c:pt>
                <c:pt idx="2452">
                  <c:v>43</c:v>
                </c:pt>
                <c:pt idx="2453">
                  <c:v>44</c:v>
                </c:pt>
                <c:pt idx="2454">
                  <c:v>45</c:v>
                </c:pt>
                <c:pt idx="2455">
                  <c:v>46</c:v>
                </c:pt>
                <c:pt idx="2456">
                  <c:v>47</c:v>
                </c:pt>
                <c:pt idx="2457">
                  <c:v>48</c:v>
                </c:pt>
                <c:pt idx="2458">
                  <c:v>49</c:v>
                </c:pt>
                <c:pt idx="2459">
                  <c:v>49</c:v>
                </c:pt>
                <c:pt idx="2460">
                  <c:v>51</c:v>
                </c:pt>
                <c:pt idx="2461">
                  <c:v>52</c:v>
                </c:pt>
                <c:pt idx="2462">
                  <c:v>53</c:v>
                </c:pt>
                <c:pt idx="2463">
                  <c:v>54</c:v>
                </c:pt>
                <c:pt idx="2464">
                  <c:v>56</c:v>
                </c:pt>
                <c:pt idx="2465">
                  <c:v>56</c:v>
                </c:pt>
                <c:pt idx="2466">
                  <c:v>57</c:v>
                </c:pt>
                <c:pt idx="2467">
                  <c:v>58</c:v>
                </c:pt>
                <c:pt idx="2468">
                  <c:v>59</c:v>
                </c:pt>
                <c:pt idx="2469">
                  <c:v>60</c:v>
                </c:pt>
                <c:pt idx="2470">
                  <c:v>61</c:v>
                </c:pt>
                <c:pt idx="2471">
                  <c:v>62</c:v>
                </c:pt>
                <c:pt idx="2472">
                  <c:v>63</c:v>
                </c:pt>
                <c:pt idx="2473">
                  <c:v>64</c:v>
                </c:pt>
                <c:pt idx="2474">
                  <c:v>65</c:v>
                </c:pt>
                <c:pt idx="2475">
                  <c:v>66</c:v>
                </c:pt>
                <c:pt idx="2476">
                  <c:v>67</c:v>
                </c:pt>
                <c:pt idx="2477">
                  <c:v>68</c:v>
                </c:pt>
                <c:pt idx="2478">
                  <c:v>69</c:v>
                </c:pt>
                <c:pt idx="2479">
                  <c:v>70</c:v>
                </c:pt>
                <c:pt idx="2480">
                  <c:v>71</c:v>
                </c:pt>
                <c:pt idx="2481">
                  <c:v>72</c:v>
                </c:pt>
                <c:pt idx="2482">
                  <c:v>73</c:v>
                </c:pt>
                <c:pt idx="2483">
                  <c:v>74</c:v>
                </c:pt>
                <c:pt idx="2484">
                  <c:v>75</c:v>
                </c:pt>
                <c:pt idx="2485">
                  <c:v>76</c:v>
                </c:pt>
                <c:pt idx="2486">
                  <c:v>77</c:v>
                </c:pt>
                <c:pt idx="2487">
                  <c:v>78</c:v>
                </c:pt>
                <c:pt idx="2488">
                  <c:v>79</c:v>
                </c:pt>
                <c:pt idx="2489">
                  <c:v>80</c:v>
                </c:pt>
                <c:pt idx="2490">
                  <c:v>81</c:v>
                </c:pt>
                <c:pt idx="2491">
                  <c:v>82</c:v>
                </c:pt>
                <c:pt idx="2492">
                  <c:v>83</c:v>
                </c:pt>
                <c:pt idx="2493">
                  <c:v>84</c:v>
                </c:pt>
                <c:pt idx="2494">
                  <c:v>85</c:v>
                </c:pt>
                <c:pt idx="2495">
                  <c:v>86</c:v>
                </c:pt>
                <c:pt idx="2496">
                  <c:v>87</c:v>
                </c:pt>
                <c:pt idx="2497">
                  <c:v>88</c:v>
                </c:pt>
                <c:pt idx="2498">
                  <c:v>89</c:v>
                </c:pt>
                <c:pt idx="2499">
                  <c:v>89</c:v>
                </c:pt>
                <c:pt idx="2500">
                  <c:v>91</c:v>
                </c:pt>
                <c:pt idx="2501">
                  <c:v>91</c:v>
                </c:pt>
                <c:pt idx="2502">
                  <c:v>93</c:v>
                </c:pt>
                <c:pt idx="2503">
                  <c:v>94</c:v>
                </c:pt>
                <c:pt idx="2504">
                  <c:v>95</c:v>
                </c:pt>
                <c:pt idx="2505">
                  <c:v>96</c:v>
                </c:pt>
                <c:pt idx="2506">
                  <c:v>97</c:v>
                </c:pt>
                <c:pt idx="2507">
                  <c:v>98</c:v>
                </c:pt>
                <c:pt idx="2508">
                  <c:v>99</c:v>
                </c:pt>
                <c:pt idx="2509">
                  <c:v>100</c:v>
                </c:pt>
                <c:pt idx="2510">
                  <c:v>101</c:v>
                </c:pt>
                <c:pt idx="2511">
                  <c:v>102</c:v>
                </c:pt>
                <c:pt idx="2512">
                  <c:v>103</c:v>
                </c:pt>
                <c:pt idx="2513">
                  <c:v>104</c:v>
                </c:pt>
                <c:pt idx="2514">
                  <c:v>105</c:v>
                </c:pt>
                <c:pt idx="2515">
                  <c:v>106</c:v>
                </c:pt>
                <c:pt idx="2516">
                  <c:v>107</c:v>
                </c:pt>
                <c:pt idx="2517">
                  <c:v>108</c:v>
                </c:pt>
                <c:pt idx="2518">
                  <c:v>109</c:v>
                </c:pt>
                <c:pt idx="2519">
                  <c:v>110</c:v>
                </c:pt>
                <c:pt idx="2520">
                  <c:v>111</c:v>
                </c:pt>
                <c:pt idx="2521">
                  <c:v>112</c:v>
                </c:pt>
                <c:pt idx="2522">
                  <c:v>113</c:v>
                </c:pt>
                <c:pt idx="2523">
                  <c:v>114</c:v>
                </c:pt>
                <c:pt idx="2524">
                  <c:v>115</c:v>
                </c:pt>
                <c:pt idx="2525">
                  <c:v>116</c:v>
                </c:pt>
                <c:pt idx="2526">
                  <c:v>117</c:v>
                </c:pt>
                <c:pt idx="2527">
                  <c:v>118</c:v>
                </c:pt>
                <c:pt idx="2528">
                  <c:v>119</c:v>
                </c:pt>
                <c:pt idx="2529">
                  <c:v>120</c:v>
                </c:pt>
                <c:pt idx="2530">
                  <c:v>121</c:v>
                </c:pt>
                <c:pt idx="2531">
                  <c:v>122</c:v>
                </c:pt>
                <c:pt idx="2532">
                  <c:v>123</c:v>
                </c:pt>
                <c:pt idx="2533">
                  <c:v>125</c:v>
                </c:pt>
                <c:pt idx="2534">
                  <c:v>125</c:v>
                </c:pt>
                <c:pt idx="2535">
                  <c:v>126</c:v>
                </c:pt>
                <c:pt idx="2536">
                  <c:v>127</c:v>
                </c:pt>
                <c:pt idx="2537">
                  <c:v>128</c:v>
                </c:pt>
                <c:pt idx="2538">
                  <c:v>129</c:v>
                </c:pt>
                <c:pt idx="2539">
                  <c:v>130</c:v>
                </c:pt>
                <c:pt idx="2540">
                  <c:v>131</c:v>
                </c:pt>
                <c:pt idx="2541">
                  <c:v>132</c:v>
                </c:pt>
                <c:pt idx="2542">
                  <c:v>133</c:v>
                </c:pt>
                <c:pt idx="2543">
                  <c:v>134</c:v>
                </c:pt>
                <c:pt idx="2544">
                  <c:v>135</c:v>
                </c:pt>
                <c:pt idx="2545">
                  <c:v>136</c:v>
                </c:pt>
                <c:pt idx="2546">
                  <c:v>137</c:v>
                </c:pt>
                <c:pt idx="2547">
                  <c:v>138</c:v>
                </c:pt>
                <c:pt idx="2548">
                  <c:v>139</c:v>
                </c:pt>
                <c:pt idx="2549">
                  <c:v>140</c:v>
                </c:pt>
                <c:pt idx="2550">
                  <c:v>141</c:v>
                </c:pt>
                <c:pt idx="2551">
                  <c:v>142</c:v>
                </c:pt>
                <c:pt idx="2552">
                  <c:v>143</c:v>
                </c:pt>
                <c:pt idx="2553">
                  <c:v>144</c:v>
                </c:pt>
                <c:pt idx="2554">
                  <c:v>145</c:v>
                </c:pt>
                <c:pt idx="2555">
                  <c:v>146</c:v>
                </c:pt>
                <c:pt idx="2556">
                  <c:v>147</c:v>
                </c:pt>
                <c:pt idx="2557">
                  <c:v>148</c:v>
                </c:pt>
                <c:pt idx="2558">
                  <c:v>149</c:v>
                </c:pt>
                <c:pt idx="2559">
                  <c:v>150</c:v>
                </c:pt>
                <c:pt idx="2560">
                  <c:v>151</c:v>
                </c:pt>
                <c:pt idx="2561">
                  <c:v>152</c:v>
                </c:pt>
                <c:pt idx="2562">
                  <c:v>153</c:v>
                </c:pt>
                <c:pt idx="2563">
                  <c:v>154</c:v>
                </c:pt>
                <c:pt idx="2564">
                  <c:v>154</c:v>
                </c:pt>
                <c:pt idx="2565">
                  <c:v>155</c:v>
                </c:pt>
                <c:pt idx="2566">
                  <c:v>157</c:v>
                </c:pt>
                <c:pt idx="2567">
                  <c:v>159</c:v>
                </c:pt>
                <c:pt idx="2568">
                  <c:v>159</c:v>
                </c:pt>
                <c:pt idx="2569">
                  <c:v>160</c:v>
                </c:pt>
                <c:pt idx="2570">
                  <c:v>161</c:v>
                </c:pt>
                <c:pt idx="2571">
                  <c:v>162</c:v>
                </c:pt>
                <c:pt idx="2572">
                  <c:v>163</c:v>
                </c:pt>
                <c:pt idx="2573">
                  <c:v>164</c:v>
                </c:pt>
                <c:pt idx="2574">
                  <c:v>165</c:v>
                </c:pt>
                <c:pt idx="2575">
                  <c:v>166</c:v>
                </c:pt>
                <c:pt idx="2576">
                  <c:v>167</c:v>
                </c:pt>
                <c:pt idx="2577">
                  <c:v>168</c:v>
                </c:pt>
                <c:pt idx="2578">
                  <c:v>169</c:v>
                </c:pt>
                <c:pt idx="2579">
                  <c:v>170</c:v>
                </c:pt>
                <c:pt idx="2580">
                  <c:v>171</c:v>
                </c:pt>
                <c:pt idx="2581">
                  <c:v>172</c:v>
                </c:pt>
                <c:pt idx="2582">
                  <c:v>173</c:v>
                </c:pt>
                <c:pt idx="2583">
                  <c:v>174</c:v>
                </c:pt>
                <c:pt idx="2584">
                  <c:v>175</c:v>
                </c:pt>
                <c:pt idx="2585">
                  <c:v>176</c:v>
                </c:pt>
                <c:pt idx="2586">
                  <c:v>177</c:v>
                </c:pt>
                <c:pt idx="2587">
                  <c:v>178</c:v>
                </c:pt>
                <c:pt idx="2588">
                  <c:v>179</c:v>
                </c:pt>
                <c:pt idx="2589">
                  <c:v>180</c:v>
                </c:pt>
                <c:pt idx="2590">
                  <c:v>181</c:v>
                </c:pt>
                <c:pt idx="2591">
                  <c:v>182</c:v>
                </c:pt>
                <c:pt idx="2592">
                  <c:v>183</c:v>
                </c:pt>
                <c:pt idx="2593">
                  <c:v>184</c:v>
                </c:pt>
                <c:pt idx="2594">
                  <c:v>185</c:v>
                </c:pt>
                <c:pt idx="2595">
                  <c:v>185</c:v>
                </c:pt>
                <c:pt idx="2596">
                  <c:v>187</c:v>
                </c:pt>
                <c:pt idx="2597">
                  <c:v>187</c:v>
                </c:pt>
                <c:pt idx="2598">
                  <c:v>188</c:v>
                </c:pt>
                <c:pt idx="2599">
                  <c:v>189</c:v>
                </c:pt>
                <c:pt idx="2600">
                  <c:v>192</c:v>
                </c:pt>
                <c:pt idx="2601">
                  <c:v>192</c:v>
                </c:pt>
                <c:pt idx="2602">
                  <c:v>193</c:v>
                </c:pt>
                <c:pt idx="2603">
                  <c:v>194</c:v>
                </c:pt>
                <c:pt idx="2604">
                  <c:v>195</c:v>
                </c:pt>
                <c:pt idx="2605">
                  <c:v>196</c:v>
                </c:pt>
                <c:pt idx="2606">
                  <c:v>197</c:v>
                </c:pt>
                <c:pt idx="2607">
                  <c:v>198</c:v>
                </c:pt>
                <c:pt idx="2608">
                  <c:v>199</c:v>
                </c:pt>
                <c:pt idx="2609">
                  <c:v>200</c:v>
                </c:pt>
                <c:pt idx="2610">
                  <c:v>201</c:v>
                </c:pt>
                <c:pt idx="2611">
                  <c:v>202</c:v>
                </c:pt>
                <c:pt idx="2612">
                  <c:v>203</c:v>
                </c:pt>
                <c:pt idx="2613">
                  <c:v>204</c:v>
                </c:pt>
                <c:pt idx="2614">
                  <c:v>205</c:v>
                </c:pt>
                <c:pt idx="2615">
                  <c:v>206</c:v>
                </c:pt>
                <c:pt idx="2616">
                  <c:v>207</c:v>
                </c:pt>
                <c:pt idx="2617">
                  <c:v>208</c:v>
                </c:pt>
                <c:pt idx="2618">
                  <c:v>209</c:v>
                </c:pt>
                <c:pt idx="2619">
                  <c:v>210</c:v>
                </c:pt>
                <c:pt idx="2620">
                  <c:v>211</c:v>
                </c:pt>
                <c:pt idx="2621">
                  <c:v>212</c:v>
                </c:pt>
                <c:pt idx="2622">
                  <c:v>213</c:v>
                </c:pt>
                <c:pt idx="2623">
                  <c:v>214</c:v>
                </c:pt>
                <c:pt idx="2624">
                  <c:v>215</c:v>
                </c:pt>
                <c:pt idx="2625">
                  <c:v>216</c:v>
                </c:pt>
                <c:pt idx="2626">
                  <c:v>217</c:v>
                </c:pt>
                <c:pt idx="2627">
                  <c:v>217</c:v>
                </c:pt>
                <c:pt idx="2628">
                  <c:v>218</c:v>
                </c:pt>
                <c:pt idx="2629">
                  <c:v>219</c:v>
                </c:pt>
                <c:pt idx="2630">
                  <c:v>220</c:v>
                </c:pt>
                <c:pt idx="2631">
                  <c:v>223</c:v>
                </c:pt>
                <c:pt idx="2632">
                  <c:v>223</c:v>
                </c:pt>
                <c:pt idx="2633">
                  <c:v>224</c:v>
                </c:pt>
                <c:pt idx="2634">
                  <c:v>225</c:v>
                </c:pt>
                <c:pt idx="2635">
                  <c:v>226</c:v>
                </c:pt>
                <c:pt idx="2636">
                  <c:v>227</c:v>
                </c:pt>
                <c:pt idx="2637">
                  <c:v>228</c:v>
                </c:pt>
                <c:pt idx="2638">
                  <c:v>229</c:v>
                </c:pt>
                <c:pt idx="2639">
                  <c:v>230</c:v>
                </c:pt>
                <c:pt idx="2640">
                  <c:v>231</c:v>
                </c:pt>
                <c:pt idx="2641">
                  <c:v>232</c:v>
                </c:pt>
                <c:pt idx="2642">
                  <c:v>233</c:v>
                </c:pt>
                <c:pt idx="2643">
                  <c:v>234</c:v>
                </c:pt>
                <c:pt idx="2644">
                  <c:v>235</c:v>
                </c:pt>
                <c:pt idx="2645">
                  <c:v>236</c:v>
                </c:pt>
                <c:pt idx="2646">
                  <c:v>237</c:v>
                </c:pt>
                <c:pt idx="2647">
                  <c:v>238</c:v>
                </c:pt>
                <c:pt idx="2648">
                  <c:v>239</c:v>
                </c:pt>
                <c:pt idx="2649">
                  <c:v>240</c:v>
                </c:pt>
                <c:pt idx="2650">
                  <c:v>241</c:v>
                </c:pt>
                <c:pt idx="2651">
                  <c:v>242</c:v>
                </c:pt>
                <c:pt idx="2652">
                  <c:v>243</c:v>
                </c:pt>
                <c:pt idx="2653">
                  <c:v>244</c:v>
                </c:pt>
                <c:pt idx="2654">
                  <c:v>245</c:v>
                </c:pt>
                <c:pt idx="2655">
                  <c:v>245</c:v>
                </c:pt>
                <c:pt idx="2656">
                  <c:v>247</c:v>
                </c:pt>
                <c:pt idx="2657">
                  <c:v>247</c:v>
                </c:pt>
                <c:pt idx="2658">
                  <c:v>248</c:v>
                </c:pt>
                <c:pt idx="2659">
                  <c:v>249</c:v>
                </c:pt>
                <c:pt idx="2660">
                  <c:v>251</c:v>
                </c:pt>
                <c:pt idx="2661">
                  <c:v>253</c:v>
                </c:pt>
                <c:pt idx="2662">
                  <c:v>253</c:v>
                </c:pt>
                <c:pt idx="2663">
                  <c:v>254</c:v>
                </c:pt>
                <c:pt idx="2664">
                  <c:v>255</c:v>
                </c:pt>
                <c:pt idx="2665">
                  <c:v>256</c:v>
                </c:pt>
                <c:pt idx="2666">
                  <c:v>257</c:v>
                </c:pt>
                <c:pt idx="2667">
                  <c:v>258</c:v>
                </c:pt>
                <c:pt idx="2668">
                  <c:v>259</c:v>
                </c:pt>
                <c:pt idx="2669">
                  <c:v>260</c:v>
                </c:pt>
                <c:pt idx="2670">
                  <c:v>261</c:v>
                </c:pt>
                <c:pt idx="2671">
                  <c:v>262</c:v>
                </c:pt>
                <c:pt idx="2672">
                  <c:v>263</c:v>
                </c:pt>
                <c:pt idx="2673">
                  <c:v>264</c:v>
                </c:pt>
                <c:pt idx="2674">
                  <c:v>265</c:v>
                </c:pt>
                <c:pt idx="2675">
                  <c:v>266</c:v>
                </c:pt>
                <c:pt idx="2676">
                  <c:v>267</c:v>
                </c:pt>
                <c:pt idx="2677">
                  <c:v>268</c:v>
                </c:pt>
                <c:pt idx="2678">
                  <c:v>269</c:v>
                </c:pt>
                <c:pt idx="2679">
                  <c:v>270</c:v>
                </c:pt>
                <c:pt idx="2680">
                  <c:v>271</c:v>
                </c:pt>
                <c:pt idx="2681">
                  <c:v>272</c:v>
                </c:pt>
                <c:pt idx="2682">
                  <c:v>273</c:v>
                </c:pt>
                <c:pt idx="2683">
                  <c:v>274</c:v>
                </c:pt>
                <c:pt idx="2684">
                  <c:v>275</c:v>
                </c:pt>
                <c:pt idx="2685">
                  <c:v>275</c:v>
                </c:pt>
                <c:pt idx="2686">
                  <c:v>277</c:v>
                </c:pt>
                <c:pt idx="2687">
                  <c:v>277</c:v>
                </c:pt>
                <c:pt idx="2688">
                  <c:v>279</c:v>
                </c:pt>
                <c:pt idx="2689">
                  <c:v>279</c:v>
                </c:pt>
                <c:pt idx="2690">
                  <c:v>281</c:v>
                </c:pt>
                <c:pt idx="2691">
                  <c:v>282</c:v>
                </c:pt>
                <c:pt idx="2692">
                  <c:v>283</c:v>
                </c:pt>
                <c:pt idx="2693">
                  <c:v>284</c:v>
                </c:pt>
                <c:pt idx="2694">
                  <c:v>285</c:v>
                </c:pt>
                <c:pt idx="2695">
                  <c:v>286</c:v>
                </c:pt>
                <c:pt idx="2696">
                  <c:v>287</c:v>
                </c:pt>
                <c:pt idx="2697">
                  <c:v>288</c:v>
                </c:pt>
                <c:pt idx="2698">
                  <c:v>289</c:v>
                </c:pt>
                <c:pt idx="2699">
                  <c:v>290</c:v>
                </c:pt>
                <c:pt idx="2700">
                  <c:v>291</c:v>
                </c:pt>
                <c:pt idx="2701">
                  <c:v>292</c:v>
                </c:pt>
                <c:pt idx="2702">
                  <c:v>293</c:v>
                </c:pt>
                <c:pt idx="2703">
                  <c:v>294</c:v>
                </c:pt>
                <c:pt idx="2704">
                  <c:v>295</c:v>
                </c:pt>
                <c:pt idx="2705">
                  <c:v>296</c:v>
                </c:pt>
                <c:pt idx="2706">
                  <c:v>297</c:v>
                </c:pt>
                <c:pt idx="2707">
                  <c:v>298</c:v>
                </c:pt>
                <c:pt idx="2708">
                  <c:v>299</c:v>
                </c:pt>
                <c:pt idx="2709">
                  <c:v>0</c:v>
                </c:pt>
                <c:pt idx="2710">
                  <c:v>1</c:v>
                </c:pt>
                <c:pt idx="2711">
                  <c:v>2</c:v>
                </c:pt>
                <c:pt idx="2712">
                  <c:v>3</c:v>
                </c:pt>
                <c:pt idx="2713">
                  <c:v>4</c:v>
                </c:pt>
                <c:pt idx="2714">
                  <c:v>5</c:v>
                </c:pt>
                <c:pt idx="2715">
                  <c:v>6</c:v>
                </c:pt>
                <c:pt idx="2716">
                  <c:v>7</c:v>
                </c:pt>
                <c:pt idx="2717">
                  <c:v>8</c:v>
                </c:pt>
                <c:pt idx="2718">
                  <c:v>9</c:v>
                </c:pt>
                <c:pt idx="2719">
                  <c:v>10</c:v>
                </c:pt>
                <c:pt idx="2720">
                  <c:v>11</c:v>
                </c:pt>
                <c:pt idx="2721">
                  <c:v>12</c:v>
                </c:pt>
                <c:pt idx="2722">
                  <c:v>13</c:v>
                </c:pt>
                <c:pt idx="2723">
                  <c:v>14</c:v>
                </c:pt>
                <c:pt idx="2724">
                  <c:v>15</c:v>
                </c:pt>
                <c:pt idx="2725">
                  <c:v>16</c:v>
                </c:pt>
                <c:pt idx="2726">
                  <c:v>17</c:v>
                </c:pt>
                <c:pt idx="2727">
                  <c:v>18</c:v>
                </c:pt>
                <c:pt idx="2728">
                  <c:v>19</c:v>
                </c:pt>
                <c:pt idx="2729">
                  <c:v>20</c:v>
                </c:pt>
                <c:pt idx="2730">
                  <c:v>21</c:v>
                </c:pt>
                <c:pt idx="2731">
                  <c:v>22</c:v>
                </c:pt>
                <c:pt idx="2732">
                  <c:v>23</c:v>
                </c:pt>
                <c:pt idx="2733">
                  <c:v>24</c:v>
                </c:pt>
                <c:pt idx="2734">
                  <c:v>25</c:v>
                </c:pt>
                <c:pt idx="2735">
                  <c:v>26</c:v>
                </c:pt>
                <c:pt idx="2736">
                  <c:v>27</c:v>
                </c:pt>
                <c:pt idx="2737">
                  <c:v>28</c:v>
                </c:pt>
                <c:pt idx="2738">
                  <c:v>29</c:v>
                </c:pt>
                <c:pt idx="2739">
                  <c:v>30</c:v>
                </c:pt>
                <c:pt idx="2740">
                  <c:v>31</c:v>
                </c:pt>
                <c:pt idx="2741">
                  <c:v>32</c:v>
                </c:pt>
                <c:pt idx="2742">
                  <c:v>32</c:v>
                </c:pt>
                <c:pt idx="2743">
                  <c:v>33</c:v>
                </c:pt>
                <c:pt idx="2744">
                  <c:v>35</c:v>
                </c:pt>
                <c:pt idx="2745">
                  <c:v>35</c:v>
                </c:pt>
                <c:pt idx="2746">
                  <c:v>36</c:v>
                </c:pt>
                <c:pt idx="2747">
                  <c:v>37</c:v>
                </c:pt>
                <c:pt idx="2748">
                  <c:v>38</c:v>
                </c:pt>
                <c:pt idx="2749">
                  <c:v>39</c:v>
                </c:pt>
                <c:pt idx="2750">
                  <c:v>40</c:v>
                </c:pt>
                <c:pt idx="2751">
                  <c:v>41</c:v>
                </c:pt>
                <c:pt idx="2752">
                  <c:v>43</c:v>
                </c:pt>
                <c:pt idx="2753">
                  <c:v>43</c:v>
                </c:pt>
                <c:pt idx="2754">
                  <c:v>44</c:v>
                </c:pt>
                <c:pt idx="2755">
                  <c:v>45</c:v>
                </c:pt>
                <c:pt idx="2756">
                  <c:v>46</c:v>
                </c:pt>
                <c:pt idx="2757">
                  <c:v>47</c:v>
                </c:pt>
                <c:pt idx="2758">
                  <c:v>48</c:v>
                </c:pt>
                <c:pt idx="2759">
                  <c:v>49</c:v>
                </c:pt>
                <c:pt idx="2760">
                  <c:v>50</c:v>
                </c:pt>
                <c:pt idx="2761">
                  <c:v>51</c:v>
                </c:pt>
                <c:pt idx="2762">
                  <c:v>52</c:v>
                </c:pt>
                <c:pt idx="2763">
                  <c:v>53</c:v>
                </c:pt>
                <c:pt idx="2764">
                  <c:v>54</c:v>
                </c:pt>
                <c:pt idx="2765">
                  <c:v>55</c:v>
                </c:pt>
                <c:pt idx="2766">
                  <c:v>56</c:v>
                </c:pt>
                <c:pt idx="2767">
                  <c:v>58</c:v>
                </c:pt>
                <c:pt idx="2768">
                  <c:v>59</c:v>
                </c:pt>
                <c:pt idx="2769">
                  <c:v>60</c:v>
                </c:pt>
                <c:pt idx="2770">
                  <c:v>61</c:v>
                </c:pt>
                <c:pt idx="2771">
                  <c:v>62</c:v>
                </c:pt>
                <c:pt idx="2772">
                  <c:v>63</c:v>
                </c:pt>
                <c:pt idx="2773">
                  <c:v>64</c:v>
                </c:pt>
                <c:pt idx="2774">
                  <c:v>65</c:v>
                </c:pt>
                <c:pt idx="2775">
                  <c:v>66</c:v>
                </c:pt>
                <c:pt idx="2776">
                  <c:v>67</c:v>
                </c:pt>
                <c:pt idx="2777">
                  <c:v>68</c:v>
                </c:pt>
                <c:pt idx="2778">
                  <c:v>69</c:v>
                </c:pt>
                <c:pt idx="2779">
                  <c:v>70</c:v>
                </c:pt>
                <c:pt idx="2780">
                  <c:v>71</c:v>
                </c:pt>
                <c:pt idx="2781">
                  <c:v>72</c:v>
                </c:pt>
                <c:pt idx="2782">
                  <c:v>73</c:v>
                </c:pt>
                <c:pt idx="2783">
                  <c:v>74</c:v>
                </c:pt>
                <c:pt idx="2784">
                  <c:v>75</c:v>
                </c:pt>
                <c:pt idx="2785">
                  <c:v>76</c:v>
                </c:pt>
                <c:pt idx="2786">
                  <c:v>77</c:v>
                </c:pt>
                <c:pt idx="2787">
                  <c:v>78</c:v>
                </c:pt>
                <c:pt idx="2788">
                  <c:v>79</c:v>
                </c:pt>
                <c:pt idx="2789">
                  <c:v>80</c:v>
                </c:pt>
                <c:pt idx="2790">
                  <c:v>81</c:v>
                </c:pt>
                <c:pt idx="2791">
                  <c:v>82</c:v>
                </c:pt>
                <c:pt idx="2792">
                  <c:v>83</c:v>
                </c:pt>
                <c:pt idx="2793">
                  <c:v>83</c:v>
                </c:pt>
                <c:pt idx="2794">
                  <c:v>85</c:v>
                </c:pt>
                <c:pt idx="2795">
                  <c:v>85</c:v>
                </c:pt>
                <c:pt idx="2796">
                  <c:v>86</c:v>
                </c:pt>
                <c:pt idx="2797">
                  <c:v>87</c:v>
                </c:pt>
                <c:pt idx="2798">
                  <c:v>89</c:v>
                </c:pt>
                <c:pt idx="2799">
                  <c:v>89</c:v>
                </c:pt>
                <c:pt idx="2800">
                  <c:v>90</c:v>
                </c:pt>
                <c:pt idx="2801">
                  <c:v>91</c:v>
                </c:pt>
                <c:pt idx="2802">
                  <c:v>93</c:v>
                </c:pt>
                <c:pt idx="2803">
                  <c:v>93</c:v>
                </c:pt>
                <c:pt idx="2804">
                  <c:v>94</c:v>
                </c:pt>
                <c:pt idx="2805">
                  <c:v>95</c:v>
                </c:pt>
                <c:pt idx="2806">
                  <c:v>96</c:v>
                </c:pt>
                <c:pt idx="2807">
                  <c:v>97</c:v>
                </c:pt>
                <c:pt idx="2808">
                  <c:v>98</c:v>
                </c:pt>
                <c:pt idx="2809">
                  <c:v>99</c:v>
                </c:pt>
                <c:pt idx="2810">
                  <c:v>100</c:v>
                </c:pt>
                <c:pt idx="2811">
                  <c:v>101</c:v>
                </c:pt>
                <c:pt idx="2812">
                  <c:v>102</c:v>
                </c:pt>
                <c:pt idx="2813">
                  <c:v>103</c:v>
                </c:pt>
                <c:pt idx="2814">
                  <c:v>104</c:v>
                </c:pt>
                <c:pt idx="2815">
                  <c:v>105</c:v>
                </c:pt>
                <c:pt idx="2816">
                  <c:v>106</c:v>
                </c:pt>
                <c:pt idx="2817">
                  <c:v>108</c:v>
                </c:pt>
                <c:pt idx="2818">
                  <c:v>109</c:v>
                </c:pt>
                <c:pt idx="2819">
                  <c:v>110</c:v>
                </c:pt>
                <c:pt idx="2820">
                  <c:v>111</c:v>
                </c:pt>
                <c:pt idx="2821">
                  <c:v>112</c:v>
                </c:pt>
                <c:pt idx="2822">
                  <c:v>113</c:v>
                </c:pt>
                <c:pt idx="2823">
                  <c:v>114</c:v>
                </c:pt>
                <c:pt idx="2824">
                  <c:v>115</c:v>
                </c:pt>
                <c:pt idx="2825">
                  <c:v>116</c:v>
                </c:pt>
                <c:pt idx="2826">
                  <c:v>117</c:v>
                </c:pt>
                <c:pt idx="2827">
                  <c:v>118</c:v>
                </c:pt>
                <c:pt idx="2828">
                  <c:v>119</c:v>
                </c:pt>
                <c:pt idx="2829">
                  <c:v>120</c:v>
                </c:pt>
                <c:pt idx="2830">
                  <c:v>121</c:v>
                </c:pt>
                <c:pt idx="2831">
                  <c:v>122</c:v>
                </c:pt>
                <c:pt idx="2832">
                  <c:v>123</c:v>
                </c:pt>
                <c:pt idx="2833">
                  <c:v>124</c:v>
                </c:pt>
                <c:pt idx="2834">
                  <c:v>125</c:v>
                </c:pt>
                <c:pt idx="2835">
                  <c:v>126</c:v>
                </c:pt>
                <c:pt idx="2836">
                  <c:v>127</c:v>
                </c:pt>
                <c:pt idx="2837">
                  <c:v>128</c:v>
                </c:pt>
                <c:pt idx="2838">
                  <c:v>129</c:v>
                </c:pt>
                <c:pt idx="2839">
                  <c:v>130</c:v>
                </c:pt>
                <c:pt idx="2840">
                  <c:v>131</c:v>
                </c:pt>
                <c:pt idx="2841">
                  <c:v>132</c:v>
                </c:pt>
                <c:pt idx="2842">
                  <c:v>133</c:v>
                </c:pt>
                <c:pt idx="2843">
                  <c:v>134</c:v>
                </c:pt>
                <c:pt idx="2844">
                  <c:v>134</c:v>
                </c:pt>
                <c:pt idx="2845">
                  <c:v>136</c:v>
                </c:pt>
                <c:pt idx="2846">
                  <c:v>136</c:v>
                </c:pt>
                <c:pt idx="2847">
                  <c:v>137</c:v>
                </c:pt>
                <c:pt idx="2848">
                  <c:v>138</c:v>
                </c:pt>
                <c:pt idx="2849">
                  <c:v>139</c:v>
                </c:pt>
                <c:pt idx="2850">
                  <c:v>140</c:v>
                </c:pt>
                <c:pt idx="2851">
                  <c:v>141</c:v>
                </c:pt>
                <c:pt idx="2852">
                  <c:v>143</c:v>
                </c:pt>
                <c:pt idx="2853">
                  <c:v>143</c:v>
                </c:pt>
                <c:pt idx="2854">
                  <c:v>144</c:v>
                </c:pt>
                <c:pt idx="2855">
                  <c:v>145</c:v>
                </c:pt>
                <c:pt idx="2856">
                  <c:v>146</c:v>
                </c:pt>
                <c:pt idx="2857">
                  <c:v>147</c:v>
                </c:pt>
                <c:pt idx="2858">
                  <c:v>148</c:v>
                </c:pt>
                <c:pt idx="2859">
                  <c:v>149</c:v>
                </c:pt>
                <c:pt idx="2860">
                  <c:v>150</c:v>
                </c:pt>
                <c:pt idx="2861">
                  <c:v>151</c:v>
                </c:pt>
                <c:pt idx="2862">
                  <c:v>152</c:v>
                </c:pt>
                <c:pt idx="2863">
                  <c:v>153</c:v>
                </c:pt>
                <c:pt idx="2864">
                  <c:v>155</c:v>
                </c:pt>
                <c:pt idx="2865">
                  <c:v>156</c:v>
                </c:pt>
                <c:pt idx="2866">
                  <c:v>157</c:v>
                </c:pt>
                <c:pt idx="2867">
                  <c:v>158</c:v>
                </c:pt>
                <c:pt idx="2868">
                  <c:v>159</c:v>
                </c:pt>
                <c:pt idx="2869">
                  <c:v>160</c:v>
                </c:pt>
                <c:pt idx="2870">
                  <c:v>161</c:v>
                </c:pt>
                <c:pt idx="2871">
                  <c:v>162</c:v>
                </c:pt>
                <c:pt idx="2872">
                  <c:v>163</c:v>
                </c:pt>
                <c:pt idx="2873">
                  <c:v>164</c:v>
                </c:pt>
                <c:pt idx="2874">
                  <c:v>165</c:v>
                </c:pt>
                <c:pt idx="2875">
                  <c:v>166</c:v>
                </c:pt>
                <c:pt idx="2876">
                  <c:v>167</c:v>
                </c:pt>
                <c:pt idx="2877">
                  <c:v>168</c:v>
                </c:pt>
                <c:pt idx="2878">
                  <c:v>169</c:v>
                </c:pt>
                <c:pt idx="2879">
                  <c:v>170</c:v>
                </c:pt>
                <c:pt idx="2880">
                  <c:v>171</c:v>
                </c:pt>
                <c:pt idx="2881">
                  <c:v>172</c:v>
                </c:pt>
                <c:pt idx="2882">
                  <c:v>173</c:v>
                </c:pt>
                <c:pt idx="2883">
                  <c:v>174</c:v>
                </c:pt>
                <c:pt idx="2884">
                  <c:v>175</c:v>
                </c:pt>
                <c:pt idx="2885">
                  <c:v>176</c:v>
                </c:pt>
                <c:pt idx="2886">
                  <c:v>177</c:v>
                </c:pt>
                <c:pt idx="2887">
                  <c:v>178</c:v>
                </c:pt>
                <c:pt idx="2888">
                  <c:v>179</c:v>
                </c:pt>
                <c:pt idx="2889">
                  <c:v>180</c:v>
                </c:pt>
                <c:pt idx="2890">
                  <c:v>180</c:v>
                </c:pt>
                <c:pt idx="2891">
                  <c:v>182</c:v>
                </c:pt>
                <c:pt idx="2892">
                  <c:v>182</c:v>
                </c:pt>
                <c:pt idx="2893">
                  <c:v>183</c:v>
                </c:pt>
                <c:pt idx="2894">
                  <c:v>184</c:v>
                </c:pt>
                <c:pt idx="2895">
                  <c:v>185</c:v>
                </c:pt>
                <c:pt idx="2896">
                  <c:v>186</c:v>
                </c:pt>
                <c:pt idx="2897">
                  <c:v>187</c:v>
                </c:pt>
                <c:pt idx="2898">
                  <c:v>188</c:v>
                </c:pt>
                <c:pt idx="2899">
                  <c:v>189</c:v>
                </c:pt>
                <c:pt idx="2900">
                  <c:v>190</c:v>
                </c:pt>
                <c:pt idx="2901">
                  <c:v>191</c:v>
                </c:pt>
                <c:pt idx="2902">
                  <c:v>192</c:v>
                </c:pt>
                <c:pt idx="2903">
                  <c:v>193</c:v>
                </c:pt>
                <c:pt idx="2904">
                  <c:v>194</c:v>
                </c:pt>
                <c:pt idx="2905">
                  <c:v>195</c:v>
                </c:pt>
                <c:pt idx="2906">
                  <c:v>196</c:v>
                </c:pt>
                <c:pt idx="2907">
                  <c:v>197</c:v>
                </c:pt>
                <c:pt idx="2908">
                  <c:v>198</c:v>
                </c:pt>
                <c:pt idx="2909">
                  <c:v>199</c:v>
                </c:pt>
                <c:pt idx="2910">
                  <c:v>200</c:v>
                </c:pt>
                <c:pt idx="2911">
                  <c:v>202</c:v>
                </c:pt>
                <c:pt idx="2912">
                  <c:v>203</c:v>
                </c:pt>
                <c:pt idx="2913">
                  <c:v>204</c:v>
                </c:pt>
                <c:pt idx="2914">
                  <c:v>205</c:v>
                </c:pt>
                <c:pt idx="2915">
                  <c:v>206</c:v>
                </c:pt>
                <c:pt idx="2916">
                  <c:v>207</c:v>
                </c:pt>
                <c:pt idx="2917">
                  <c:v>208</c:v>
                </c:pt>
                <c:pt idx="2918">
                  <c:v>209</c:v>
                </c:pt>
                <c:pt idx="2919">
                  <c:v>210</c:v>
                </c:pt>
                <c:pt idx="2920">
                  <c:v>211</c:v>
                </c:pt>
                <c:pt idx="2921">
                  <c:v>212</c:v>
                </c:pt>
                <c:pt idx="2922">
                  <c:v>213</c:v>
                </c:pt>
                <c:pt idx="2923">
                  <c:v>214</c:v>
                </c:pt>
                <c:pt idx="2924">
                  <c:v>215</c:v>
                </c:pt>
                <c:pt idx="2925">
                  <c:v>216</c:v>
                </c:pt>
                <c:pt idx="2926">
                  <c:v>217</c:v>
                </c:pt>
                <c:pt idx="2927">
                  <c:v>218</c:v>
                </c:pt>
                <c:pt idx="2928">
                  <c:v>219</c:v>
                </c:pt>
                <c:pt idx="2929">
                  <c:v>220</c:v>
                </c:pt>
                <c:pt idx="2930">
                  <c:v>221</c:v>
                </c:pt>
                <c:pt idx="2931">
                  <c:v>221</c:v>
                </c:pt>
                <c:pt idx="2932">
                  <c:v>222</c:v>
                </c:pt>
                <c:pt idx="2933">
                  <c:v>223</c:v>
                </c:pt>
                <c:pt idx="2934">
                  <c:v>224</c:v>
                </c:pt>
                <c:pt idx="2935">
                  <c:v>225</c:v>
                </c:pt>
                <c:pt idx="2936">
                  <c:v>226</c:v>
                </c:pt>
                <c:pt idx="2937">
                  <c:v>227</c:v>
                </c:pt>
                <c:pt idx="2938">
                  <c:v>228</c:v>
                </c:pt>
                <c:pt idx="2939">
                  <c:v>230</c:v>
                </c:pt>
                <c:pt idx="2940">
                  <c:v>230</c:v>
                </c:pt>
                <c:pt idx="2941">
                  <c:v>231</c:v>
                </c:pt>
                <c:pt idx="2942">
                  <c:v>232</c:v>
                </c:pt>
                <c:pt idx="2943">
                  <c:v>233</c:v>
                </c:pt>
                <c:pt idx="2944">
                  <c:v>234</c:v>
                </c:pt>
                <c:pt idx="2945">
                  <c:v>235</c:v>
                </c:pt>
                <c:pt idx="2946">
                  <c:v>236</c:v>
                </c:pt>
                <c:pt idx="2947">
                  <c:v>237</c:v>
                </c:pt>
                <c:pt idx="2948">
                  <c:v>238</c:v>
                </c:pt>
                <c:pt idx="2949">
                  <c:v>239</c:v>
                </c:pt>
                <c:pt idx="2950">
                  <c:v>240</c:v>
                </c:pt>
                <c:pt idx="2951">
                  <c:v>241</c:v>
                </c:pt>
                <c:pt idx="2952">
                  <c:v>242</c:v>
                </c:pt>
                <c:pt idx="2953">
                  <c:v>244</c:v>
                </c:pt>
                <c:pt idx="2954">
                  <c:v>245</c:v>
                </c:pt>
                <c:pt idx="2955">
                  <c:v>246</c:v>
                </c:pt>
                <c:pt idx="2956">
                  <c:v>247</c:v>
                </c:pt>
                <c:pt idx="2957">
                  <c:v>248</c:v>
                </c:pt>
                <c:pt idx="2958">
                  <c:v>249</c:v>
                </c:pt>
                <c:pt idx="2959">
                  <c:v>250</c:v>
                </c:pt>
                <c:pt idx="2960">
                  <c:v>251</c:v>
                </c:pt>
                <c:pt idx="2961">
                  <c:v>252</c:v>
                </c:pt>
                <c:pt idx="2962">
                  <c:v>253</c:v>
                </c:pt>
                <c:pt idx="2963">
                  <c:v>254</c:v>
                </c:pt>
                <c:pt idx="2964">
                  <c:v>255</c:v>
                </c:pt>
                <c:pt idx="2965">
                  <c:v>256</c:v>
                </c:pt>
                <c:pt idx="2966">
                  <c:v>257</c:v>
                </c:pt>
                <c:pt idx="2967">
                  <c:v>258</c:v>
                </c:pt>
                <c:pt idx="2968">
                  <c:v>259</c:v>
                </c:pt>
                <c:pt idx="2969">
                  <c:v>260</c:v>
                </c:pt>
                <c:pt idx="2970">
                  <c:v>261</c:v>
                </c:pt>
                <c:pt idx="2971">
                  <c:v>262</c:v>
                </c:pt>
                <c:pt idx="2972">
                  <c:v>263</c:v>
                </c:pt>
                <c:pt idx="2973">
                  <c:v>264</c:v>
                </c:pt>
                <c:pt idx="2974">
                  <c:v>265</c:v>
                </c:pt>
                <c:pt idx="2975">
                  <c:v>266</c:v>
                </c:pt>
                <c:pt idx="2976">
                  <c:v>267</c:v>
                </c:pt>
                <c:pt idx="2977">
                  <c:v>267</c:v>
                </c:pt>
                <c:pt idx="2978">
                  <c:v>269</c:v>
                </c:pt>
                <c:pt idx="2979">
                  <c:v>269</c:v>
                </c:pt>
                <c:pt idx="2980">
                  <c:v>270</c:v>
                </c:pt>
                <c:pt idx="2981">
                  <c:v>271</c:v>
                </c:pt>
                <c:pt idx="2982">
                  <c:v>272</c:v>
                </c:pt>
                <c:pt idx="2983">
                  <c:v>273</c:v>
                </c:pt>
                <c:pt idx="2984">
                  <c:v>274</c:v>
                </c:pt>
                <c:pt idx="2985">
                  <c:v>275</c:v>
                </c:pt>
                <c:pt idx="2986">
                  <c:v>276</c:v>
                </c:pt>
                <c:pt idx="2987">
                  <c:v>277</c:v>
                </c:pt>
                <c:pt idx="2988">
                  <c:v>278</c:v>
                </c:pt>
                <c:pt idx="2989">
                  <c:v>279</c:v>
                </c:pt>
                <c:pt idx="2990">
                  <c:v>280</c:v>
                </c:pt>
                <c:pt idx="2991">
                  <c:v>281</c:v>
                </c:pt>
                <c:pt idx="2992">
                  <c:v>282</c:v>
                </c:pt>
                <c:pt idx="2993">
                  <c:v>283</c:v>
                </c:pt>
                <c:pt idx="2994">
                  <c:v>284</c:v>
                </c:pt>
                <c:pt idx="2995">
                  <c:v>285</c:v>
                </c:pt>
                <c:pt idx="2996">
                  <c:v>286</c:v>
                </c:pt>
                <c:pt idx="2997">
                  <c:v>287</c:v>
                </c:pt>
                <c:pt idx="2998">
                  <c:v>288</c:v>
                </c:pt>
                <c:pt idx="2999">
                  <c:v>289</c:v>
                </c:pt>
                <c:pt idx="3000">
                  <c:v>290</c:v>
                </c:pt>
                <c:pt idx="3001">
                  <c:v>291</c:v>
                </c:pt>
                <c:pt idx="3002">
                  <c:v>292</c:v>
                </c:pt>
                <c:pt idx="3003">
                  <c:v>294</c:v>
                </c:pt>
                <c:pt idx="3004">
                  <c:v>295</c:v>
                </c:pt>
                <c:pt idx="3005">
                  <c:v>296</c:v>
                </c:pt>
                <c:pt idx="3006">
                  <c:v>297</c:v>
                </c:pt>
                <c:pt idx="3007">
                  <c:v>298</c:v>
                </c:pt>
                <c:pt idx="3008">
                  <c:v>299</c:v>
                </c:pt>
                <c:pt idx="3009">
                  <c:v>300</c:v>
                </c:pt>
              </c:numCache>
            </c:numRef>
          </c:xVal>
          <c:yVal>
            <c:numRef>
              <c:f>συγκεντρωτικά!$F$3010:$F$6019</c:f>
              <c:numCache>
                <c:formatCode>General</c:formatCode>
                <c:ptCount val="3010"/>
                <c:pt idx="0">
                  <c:v>1016</c:v>
                </c:pt>
                <c:pt idx="1">
                  <c:v>982</c:v>
                </c:pt>
                <c:pt idx="2">
                  <c:v>996</c:v>
                </c:pt>
                <c:pt idx="3">
                  <c:v>1001</c:v>
                </c:pt>
                <c:pt idx="4">
                  <c:v>963</c:v>
                </c:pt>
                <c:pt idx="5">
                  <c:v>960</c:v>
                </c:pt>
                <c:pt idx="6">
                  <c:v>942</c:v>
                </c:pt>
                <c:pt idx="7">
                  <c:v>940</c:v>
                </c:pt>
                <c:pt idx="8">
                  <c:v>996</c:v>
                </c:pt>
                <c:pt idx="9">
                  <c:v>980</c:v>
                </c:pt>
                <c:pt idx="10">
                  <c:v>984</c:v>
                </c:pt>
                <c:pt idx="11">
                  <c:v>940</c:v>
                </c:pt>
                <c:pt idx="12">
                  <c:v>950</c:v>
                </c:pt>
                <c:pt idx="13">
                  <c:v>898</c:v>
                </c:pt>
                <c:pt idx="14">
                  <c:v>911</c:v>
                </c:pt>
                <c:pt idx="15">
                  <c:v>801</c:v>
                </c:pt>
                <c:pt idx="16">
                  <c:v>829</c:v>
                </c:pt>
                <c:pt idx="17">
                  <c:v>888</c:v>
                </c:pt>
                <c:pt idx="18">
                  <c:v>788</c:v>
                </c:pt>
                <c:pt idx="19">
                  <c:v>804</c:v>
                </c:pt>
                <c:pt idx="20">
                  <c:v>820</c:v>
                </c:pt>
                <c:pt idx="21">
                  <c:v>885</c:v>
                </c:pt>
                <c:pt idx="22">
                  <c:v>888</c:v>
                </c:pt>
                <c:pt idx="23">
                  <c:v>988</c:v>
                </c:pt>
                <c:pt idx="24">
                  <c:v>936</c:v>
                </c:pt>
                <c:pt idx="25">
                  <c:v>871</c:v>
                </c:pt>
                <c:pt idx="26">
                  <c:v>862</c:v>
                </c:pt>
                <c:pt idx="27">
                  <c:v>851</c:v>
                </c:pt>
                <c:pt idx="28">
                  <c:v>887</c:v>
                </c:pt>
                <c:pt idx="29">
                  <c:v>865</c:v>
                </c:pt>
                <c:pt idx="30">
                  <c:v>887</c:v>
                </c:pt>
                <c:pt idx="31">
                  <c:v>890</c:v>
                </c:pt>
                <c:pt idx="32">
                  <c:v>896</c:v>
                </c:pt>
                <c:pt idx="33">
                  <c:v>888</c:v>
                </c:pt>
                <c:pt idx="34">
                  <c:v>892</c:v>
                </c:pt>
                <c:pt idx="35">
                  <c:v>892</c:v>
                </c:pt>
                <c:pt idx="36">
                  <c:v>896</c:v>
                </c:pt>
                <c:pt idx="37">
                  <c:v>888</c:v>
                </c:pt>
                <c:pt idx="38">
                  <c:v>906</c:v>
                </c:pt>
                <c:pt idx="39">
                  <c:v>905</c:v>
                </c:pt>
                <c:pt idx="40">
                  <c:v>911</c:v>
                </c:pt>
                <c:pt idx="41">
                  <c:v>928</c:v>
                </c:pt>
                <c:pt idx="42">
                  <c:v>923</c:v>
                </c:pt>
                <c:pt idx="43">
                  <c:v>941</c:v>
                </c:pt>
                <c:pt idx="44">
                  <c:v>933</c:v>
                </c:pt>
                <c:pt idx="45">
                  <c:v>928</c:v>
                </c:pt>
                <c:pt idx="46">
                  <c:v>924</c:v>
                </c:pt>
                <c:pt idx="47">
                  <c:v>933</c:v>
                </c:pt>
                <c:pt idx="48">
                  <c:v>944</c:v>
                </c:pt>
                <c:pt idx="49">
                  <c:v>945</c:v>
                </c:pt>
                <c:pt idx="50">
                  <c:v>940</c:v>
                </c:pt>
                <c:pt idx="51">
                  <c:v>828</c:v>
                </c:pt>
                <c:pt idx="52">
                  <c:v>831</c:v>
                </c:pt>
                <c:pt idx="53">
                  <c:v>840</c:v>
                </c:pt>
                <c:pt idx="54">
                  <c:v>816</c:v>
                </c:pt>
                <c:pt idx="55">
                  <c:v>816</c:v>
                </c:pt>
                <c:pt idx="56">
                  <c:v>809</c:v>
                </c:pt>
                <c:pt idx="57">
                  <c:v>798</c:v>
                </c:pt>
                <c:pt idx="58">
                  <c:v>801</c:v>
                </c:pt>
                <c:pt idx="59">
                  <c:v>798</c:v>
                </c:pt>
                <c:pt idx="60">
                  <c:v>796</c:v>
                </c:pt>
                <c:pt idx="61">
                  <c:v>788</c:v>
                </c:pt>
                <c:pt idx="62">
                  <c:v>789</c:v>
                </c:pt>
                <c:pt idx="63">
                  <c:v>784</c:v>
                </c:pt>
                <c:pt idx="64">
                  <c:v>793</c:v>
                </c:pt>
                <c:pt idx="65">
                  <c:v>788</c:v>
                </c:pt>
                <c:pt idx="66">
                  <c:v>778</c:v>
                </c:pt>
                <c:pt idx="67">
                  <c:v>785</c:v>
                </c:pt>
                <c:pt idx="68">
                  <c:v>764</c:v>
                </c:pt>
                <c:pt idx="69">
                  <c:v>765</c:v>
                </c:pt>
                <c:pt idx="70">
                  <c:v>760</c:v>
                </c:pt>
                <c:pt idx="71">
                  <c:v>760</c:v>
                </c:pt>
                <c:pt idx="72">
                  <c:v>754</c:v>
                </c:pt>
                <c:pt idx="73">
                  <c:v>764</c:v>
                </c:pt>
                <c:pt idx="74">
                  <c:v>752</c:v>
                </c:pt>
                <c:pt idx="75">
                  <c:v>774</c:v>
                </c:pt>
                <c:pt idx="76">
                  <c:v>752</c:v>
                </c:pt>
                <c:pt idx="77">
                  <c:v>741</c:v>
                </c:pt>
                <c:pt idx="78">
                  <c:v>796</c:v>
                </c:pt>
                <c:pt idx="79">
                  <c:v>791</c:v>
                </c:pt>
                <c:pt idx="80">
                  <c:v>789</c:v>
                </c:pt>
                <c:pt idx="81">
                  <c:v>812</c:v>
                </c:pt>
                <c:pt idx="82">
                  <c:v>808</c:v>
                </c:pt>
                <c:pt idx="83">
                  <c:v>832</c:v>
                </c:pt>
                <c:pt idx="84">
                  <c:v>820</c:v>
                </c:pt>
                <c:pt idx="85">
                  <c:v>804</c:v>
                </c:pt>
                <c:pt idx="86">
                  <c:v>828</c:v>
                </c:pt>
                <c:pt idx="87">
                  <c:v>856</c:v>
                </c:pt>
                <c:pt idx="88">
                  <c:v>868</c:v>
                </c:pt>
                <c:pt idx="89">
                  <c:v>808</c:v>
                </c:pt>
                <c:pt idx="90">
                  <c:v>824</c:v>
                </c:pt>
                <c:pt idx="91">
                  <c:v>848</c:v>
                </c:pt>
                <c:pt idx="92">
                  <c:v>836</c:v>
                </c:pt>
                <c:pt idx="93">
                  <c:v>812</c:v>
                </c:pt>
                <c:pt idx="94">
                  <c:v>828</c:v>
                </c:pt>
                <c:pt idx="95">
                  <c:v>824</c:v>
                </c:pt>
                <c:pt idx="96">
                  <c:v>792</c:v>
                </c:pt>
                <c:pt idx="97">
                  <c:v>820</c:v>
                </c:pt>
                <c:pt idx="98">
                  <c:v>844</c:v>
                </c:pt>
                <c:pt idx="99">
                  <c:v>868</c:v>
                </c:pt>
                <c:pt idx="100">
                  <c:v>824</c:v>
                </c:pt>
                <c:pt idx="101">
                  <c:v>780</c:v>
                </c:pt>
                <c:pt idx="102">
                  <c:v>480</c:v>
                </c:pt>
                <c:pt idx="103">
                  <c:v>808</c:v>
                </c:pt>
                <c:pt idx="104">
                  <c:v>860</c:v>
                </c:pt>
                <c:pt idx="105">
                  <c:v>788</c:v>
                </c:pt>
                <c:pt idx="106">
                  <c:v>804</c:v>
                </c:pt>
                <c:pt idx="107">
                  <c:v>808</c:v>
                </c:pt>
                <c:pt idx="108">
                  <c:v>804</c:v>
                </c:pt>
                <c:pt idx="109">
                  <c:v>784</c:v>
                </c:pt>
                <c:pt idx="110">
                  <c:v>804</c:v>
                </c:pt>
                <c:pt idx="111">
                  <c:v>808</c:v>
                </c:pt>
                <c:pt idx="112">
                  <c:v>836</c:v>
                </c:pt>
                <c:pt idx="113">
                  <c:v>836</c:v>
                </c:pt>
                <c:pt idx="114">
                  <c:v>876</c:v>
                </c:pt>
                <c:pt idx="115">
                  <c:v>864</c:v>
                </c:pt>
                <c:pt idx="116">
                  <c:v>856</c:v>
                </c:pt>
                <c:pt idx="117">
                  <c:v>824</c:v>
                </c:pt>
                <c:pt idx="118">
                  <c:v>844</c:v>
                </c:pt>
                <c:pt idx="119">
                  <c:v>852</c:v>
                </c:pt>
                <c:pt idx="120">
                  <c:v>828</c:v>
                </c:pt>
                <c:pt idx="121">
                  <c:v>836</c:v>
                </c:pt>
                <c:pt idx="122">
                  <c:v>804</c:v>
                </c:pt>
                <c:pt idx="123">
                  <c:v>728</c:v>
                </c:pt>
                <c:pt idx="124">
                  <c:v>724</c:v>
                </c:pt>
                <c:pt idx="125">
                  <c:v>756</c:v>
                </c:pt>
                <c:pt idx="126">
                  <c:v>776</c:v>
                </c:pt>
                <c:pt idx="127">
                  <c:v>828</c:v>
                </c:pt>
                <c:pt idx="128">
                  <c:v>836</c:v>
                </c:pt>
                <c:pt idx="129">
                  <c:v>800</c:v>
                </c:pt>
                <c:pt idx="130">
                  <c:v>772</c:v>
                </c:pt>
                <c:pt idx="131">
                  <c:v>776</c:v>
                </c:pt>
                <c:pt idx="132">
                  <c:v>794</c:v>
                </c:pt>
                <c:pt idx="133">
                  <c:v>822</c:v>
                </c:pt>
                <c:pt idx="134">
                  <c:v>840</c:v>
                </c:pt>
                <c:pt idx="135">
                  <c:v>861</c:v>
                </c:pt>
                <c:pt idx="136">
                  <c:v>855</c:v>
                </c:pt>
                <c:pt idx="137">
                  <c:v>872</c:v>
                </c:pt>
                <c:pt idx="138">
                  <c:v>896</c:v>
                </c:pt>
                <c:pt idx="139">
                  <c:v>882</c:v>
                </c:pt>
                <c:pt idx="140">
                  <c:v>875</c:v>
                </c:pt>
                <c:pt idx="141">
                  <c:v>874</c:v>
                </c:pt>
                <c:pt idx="142">
                  <c:v>852</c:v>
                </c:pt>
                <c:pt idx="143">
                  <c:v>896</c:v>
                </c:pt>
                <c:pt idx="144">
                  <c:v>920</c:v>
                </c:pt>
                <c:pt idx="145">
                  <c:v>898</c:v>
                </c:pt>
                <c:pt idx="146">
                  <c:v>901</c:v>
                </c:pt>
                <c:pt idx="147">
                  <c:v>892</c:v>
                </c:pt>
                <c:pt idx="148">
                  <c:v>887</c:v>
                </c:pt>
                <c:pt idx="149">
                  <c:v>867</c:v>
                </c:pt>
                <c:pt idx="150">
                  <c:v>854</c:v>
                </c:pt>
                <c:pt idx="151">
                  <c:v>865</c:v>
                </c:pt>
                <c:pt idx="152">
                  <c:v>887</c:v>
                </c:pt>
                <c:pt idx="153">
                  <c:v>901</c:v>
                </c:pt>
                <c:pt idx="154">
                  <c:v>870</c:v>
                </c:pt>
                <c:pt idx="155">
                  <c:v>845</c:v>
                </c:pt>
                <c:pt idx="156">
                  <c:v>888</c:v>
                </c:pt>
                <c:pt idx="157">
                  <c:v>890</c:v>
                </c:pt>
                <c:pt idx="158">
                  <c:v>866</c:v>
                </c:pt>
                <c:pt idx="159">
                  <c:v>850</c:v>
                </c:pt>
                <c:pt idx="160">
                  <c:v>848</c:v>
                </c:pt>
                <c:pt idx="161">
                  <c:v>828</c:v>
                </c:pt>
                <c:pt idx="162">
                  <c:v>808</c:v>
                </c:pt>
                <c:pt idx="163">
                  <c:v>816</c:v>
                </c:pt>
                <c:pt idx="164">
                  <c:v>808</c:v>
                </c:pt>
                <c:pt idx="165">
                  <c:v>832</c:v>
                </c:pt>
                <c:pt idx="166">
                  <c:v>860</c:v>
                </c:pt>
                <c:pt idx="167">
                  <c:v>884</c:v>
                </c:pt>
                <c:pt idx="168">
                  <c:v>860</c:v>
                </c:pt>
                <c:pt idx="169">
                  <c:v>900</c:v>
                </c:pt>
                <c:pt idx="170">
                  <c:v>888</c:v>
                </c:pt>
                <c:pt idx="171">
                  <c:v>848</c:v>
                </c:pt>
                <c:pt idx="172">
                  <c:v>828</c:v>
                </c:pt>
                <c:pt idx="173">
                  <c:v>780</c:v>
                </c:pt>
                <c:pt idx="174">
                  <c:v>800</c:v>
                </c:pt>
                <c:pt idx="175">
                  <c:v>796</c:v>
                </c:pt>
                <c:pt idx="176">
                  <c:v>760</c:v>
                </c:pt>
                <c:pt idx="177">
                  <c:v>788</c:v>
                </c:pt>
                <c:pt idx="178">
                  <c:v>868</c:v>
                </c:pt>
                <c:pt idx="179">
                  <c:v>888</c:v>
                </c:pt>
                <c:pt idx="180">
                  <c:v>856</c:v>
                </c:pt>
                <c:pt idx="181">
                  <c:v>860</c:v>
                </c:pt>
                <c:pt idx="182">
                  <c:v>848</c:v>
                </c:pt>
                <c:pt idx="183">
                  <c:v>860</c:v>
                </c:pt>
                <c:pt idx="184">
                  <c:v>900</c:v>
                </c:pt>
                <c:pt idx="185">
                  <c:v>880</c:v>
                </c:pt>
                <c:pt idx="186">
                  <c:v>876</c:v>
                </c:pt>
                <c:pt idx="187">
                  <c:v>864</c:v>
                </c:pt>
                <c:pt idx="188">
                  <c:v>876</c:v>
                </c:pt>
                <c:pt idx="189">
                  <c:v>892</c:v>
                </c:pt>
                <c:pt idx="190">
                  <c:v>864</c:v>
                </c:pt>
                <c:pt idx="191">
                  <c:v>832</c:v>
                </c:pt>
                <c:pt idx="192">
                  <c:v>844</c:v>
                </c:pt>
                <c:pt idx="193">
                  <c:v>828</c:v>
                </c:pt>
                <c:pt idx="194">
                  <c:v>752</c:v>
                </c:pt>
                <c:pt idx="195">
                  <c:v>788</c:v>
                </c:pt>
                <c:pt idx="196">
                  <c:v>824</c:v>
                </c:pt>
                <c:pt idx="197">
                  <c:v>784</c:v>
                </c:pt>
                <c:pt idx="198">
                  <c:v>816</c:v>
                </c:pt>
                <c:pt idx="199">
                  <c:v>848</c:v>
                </c:pt>
                <c:pt idx="200">
                  <c:v>876</c:v>
                </c:pt>
                <c:pt idx="201">
                  <c:v>820</c:v>
                </c:pt>
                <c:pt idx="202">
                  <c:v>828</c:v>
                </c:pt>
                <c:pt idx="203">
                  <c:v>888</c:v>
                </c:pt>
                <c:pt idx="204">
                  <c:v>892</c:v>
                </c:pt>
                <c:pt idx="205">
                  <c:v>820</c:v>
                </c:pt>
                <c:pt idx="206">
                  <c:v>848</c:v>
                </c:pt>
                <c:pt idx="207">
                  <c:v>860</c:v>
                </c:pt>
                <c:pt idx="208">
                  <c:v>868</c:v>
                </c:pt>
                <c:pt idx="209">
                  <c:v>848</c:v>
                </c:pt>
                <c:pt idx="210">
                  <c:v>812</c:v>
                </c:pt>
                <c:pt idx="211">
                  <c:v>824</c:v>
                </c:pt>
                <c:pt idx="212">
                  <c:v>856</c:v>
                </c:pt>
                <c:pt idx="213">
                  <c:v>836</c:v>
                </c:pt>
                <c:pt idx="214">
                  <c:v>840</c:v>
                </c:pt>
                <c:pt idx="215">
                  <c:v>888</c:v>
                </c:pt>
                <c:pt idx="216">
                  <c:v>824</c:v>
                </c:pt>
                <c:pt idx="217">
                  <c:v>828</c:v>
                </c:pt>
                <c:pt idx="218">
                  <c:v>824</c:v>
                </c:pt>
                <c:pt idx="219">
                  <c:v>840</c:v>
                </c:pt>
                <c:pt idx="220">
                  <c:v>804</c:v>
                </c:pt>
                <c:pt idx="221">
                  <c:v>836</c:v>
                </c:pt>
                <c:pt idx="222">
                  <c:v>832</c:v>
                </c:pt>
                <c:pt idx="223">
                  <c:v>836</c:v>
                </c:pt>
                <c:pt idx="224">
                  <c:v>812</c:v>
                </c:pt>
                <c:pt idx="225">
                  <c:v>816</c:v>
                </c:pt>
                <c:pt idx="226">
                  <c:v>820</c:v>
                </c:pt>
                <c:pt idx="227">
                  <c:v>840</c:v>
                </c:pt>
                <c:pt idx="228">
                  <c:v>808</c:v>
                </c:pt>
                <c:pt idx="229">
                  <c:v>816</c:v>
                </c:pt>
                <c:pt idx="230">
                  <c:v>832</c:v>
                </c:pt>
                <c:pt idx="231">
                  <c:v>872</c:v>
                </c:pt>
                <c:pt idx="232">
                  <c:v>844</c:v>
                </c:pt>
                <c:pt idx="233">
                  <c:v>824</c:v>
                </c:pt>
                <c:pt idx="234">
                  <c:v>840</c:v>
                </c:pt>
                <c:pt idx="235">
                  <c:v>828</c:v>
                </c:pt>
                <c:pt idx="236">
                  <c:v>808</c:v>
                </c:pt>
                <c:pt idx="237">
                  <c:v>836</c:v>
                </c:pt>
                <c:pt idx="238">
                  <c:v>848</c:v>
                </c:pt>
                <c:pt idx="239">
                  <c:v>888</c:v>
                </c:pt>
                <c:pt idx="240">
                  <c:v>864</c:v>
                </c:pt>
                <c:pt idx="241">
                  <c:v>900</c:v>
                </c:pt>
                <c:pt idx="242">
                  <c:v>900</c:v>
                </c:pt>
                <c:pt idx="243">
                  <c:v>912</c:v>
                </c:pt>
                <c:pt idx="244">
                  <c:v>856</c:v>
                </c:pt>
                <c:pt idx="245">
                  <c:v>828</c:v>
                </c:pt>
                <c:pt idx="246">
                  <c:v>832</c:v>
                </c:pt>
                <c:pt idx="247">
                  <c:v>848</c:v>
                </c:pt>
                <c:pt idx="248">
                  <c:v>808</c:v>
                </c:pt>
                <c:pt idx="249">
                  <c:v>804</c:v>
                </c:pt>
                <c:pt idx="250">
                  <c:v>808</c:v>
                </c:pt>
                <c:pt idx="251">
                  <c:v>800</c:v>
                </c:pt>
                <c:pt idx="252">
                  <c:v>764</c:v>
                </c:pt>
                <c:pt idx="253">
                  <c:v>748</c:v>
                </c:pt>
                <c:pt idx="254">
                  <c:v>744</c:v>
                </c:pt>
                <c:pt idx="255">
                  <c:v>740</c:v>
                </c:pt>
                <c:pt idx="256">
                  <c:v>740</c:v>
                </c:pt>
                <c:pt idx="257">
                  <c:v>768</c:v>
                </c:pt>
                <c:pt idx="258">
                  <c:v>800</c:v>
                </c:pt>
                <c:pt idx="259">
                  <c:v>800</c:v>
                </c:pt>
                <c:pt idx="260">
                  <c:v>792</c:v>
                </c:pt>
                <c:pt idx="261">
                  <c:v>796</c:v>
                </c:pt>
                <c:pt idx="262">
                  <c:v>764</c:v>
                </c:pt>
                <c:pt idx="263">
                  <c:v>792</c:v>
                </c:pt>
                <c:pt idx="264">
                  <c:v>812</c:v>
                </c:pt>
                <c:pt idx="265">
                  <c:v>784</c:v>
                </c:pt>
                <c:pt idx="266">
                  <c:v>808</c:v>
                </c:pt>
                <c:pt idx="267">
                  <c:v>840</c:v>
                </c:pt>
                <c:pt idx="268">
                  <c:v>868</c:v>
                </c:pt>
                <c:pt idx="269">
                  <c:v>804</c:v>
                </c:pt>
                <c:pt idx="270">
                  <c:v>824</c:v>
                </c:pt>
                <c:pt idx="271">
                  <c:v>828</c:v>
                </c:pt>
                <c:pt idx="272">
                  <c:v>816</c:v>
                </c:pt>
                <c:pt idx="273">
                  <c:v>744</c:v>
                </c:pt>
                <c:pt idx="274">
                  <c:v>732</c:v>
                </c:pt>
                <c:pt idx="275">
                  <c:v>748</c:v>
                </c:pt>
                <c:pt idx="276">
                  <c:v>788</c:v>
                </c:pt>
                <c:pt idx="277">
                  <c:v>844</c:v>
                </c:pt>
                <c:pt idx="278">
                  <c:v>904</c:v>
                </c:pt>
                <c:pt idx="279">
                  <c:v>960</c:v>
                </c:pt>
                <c:pt idx="280">
                  <c:v>996</c:v>
                </c:pt>
                <c:pt idx="281">
                  <c:v>956</c:v>
                </c:pt>
                <c:pt idx="282">
                  <c:v>928</c:v>
                </c:pt>
                <c:pt idx="283">
                  <c:v>920</c:v>
                </c:pt>
                <c:pt idx="284">
                  <c:v>872</c:v>
                </c:pt>
                <c:pt idx="285">
                  <c:v>792</c:v>
                </c:pt>
                <c:pt idx="286">
                  <c:v>844</c:v>
                </c:pt>
                <c:pt idx="287">
                  <c:v>888</c:v>
                </c:pt>
                <c:pt idx="288">
                  <c:v>904</c:v>
                </c:pt>
                <c:pt idx="289">
                  <c:v>884</c:v>
                </c:pt>
                <c:pt idx="290">
                  <c:v>896</c:v>
                </c:pt>
                <c:pt idx="291">
                  <c:v>908</c:v>
                </c:pt>
                <c:pt idx="292">
                  <c:v>864</c:v>
                </c:pt>
                <c:pt idx="293">
                  <c:v>860</c:v>
                </c:pt>
                <c:pt idx="294">
                  <c:v>860</c:v>
                </c:pt>
                <c:pt idx="295">
                  <c:v>888</c:v>
                </c:pt>
                <c:pt idx="296">
                  <c:v>860</c:v>
                </c:pt>
                <c:pt idx="297">
                  <c:v>868</c:v>
                </c:pt>
                <c:pt idx="298">
                  <c:v>880</c:v>
                </c:pt>
                <c:pt idx="299">
                  <c:v>900</c:v>
                </c:pt>
                <c:pt idx="300">
                  <c:v>848</c:v>
                </c:pt>
                <c:pt idx="301">
                  <c:v>688</c:v>
                </c:pt>
                <c:pt idx="302">
                  <c:v>736</c:v>
                </c:pt>
                <c:pt idx="303">
                  <c:v>720</c:v>
                </c:pt>
                <c:pt idx="304">
                  <c:v>632</c:v>
                </c:pt>
                <c:pt idx="305">
                  <c:v>560</c:v>
                </c:pt>
                <c:pt idx="306">
                  <c:v>552</c:v>
                </c:pt>
                <c:pt idx="307">
                  <c:v>544</c:v>
                </c:pt>
                <c:pt idx="308">
                  <c:v>648</c:v>
                </c:pt>
                <c:pt idx="309">
                  <c:v>688</c:v>
                </c:pt>
                <c:pt idx="310">
                  <c:v>732</c:v>
                </c:pt>
                <c:pt idx="311">
                  <c:v>816</c:v>
                </c:pt>
                <c:pt idx="312">
                  <c:v>776</c:v>
                </c:pt>
                <c:pt idx="313">
                  <c:v>756</c:v>
                </c:pt>
                <c:pt idx="314">
                  <c:v>644</c:v>
                </c:pt>
                <c:pt idx="315">
                  <c:v>644</c:v>
                </c:pt>
                <c:pt idx="316">
                  <c:v>704</c:v>
                </c:pt>
                <c:pt idx="317">
                  <c:v>728</c:v>
                </c:pt>
                <c:pt idx="318">
                  <c:v>768</c:v>
                </c:pt>
                <c:pt idx="319">
                  <c:v>768</c:v>
                </c:pt>
                <c:pt idx="320">
                  <c:v>740</c:v>
                </c:pt>
                <c:pt idx="321">
                  <c:v>724</c:v>
                </c:pt>
                <c:pt idx="322">
                  <c:v>716</c:v>
                </c:pt>
                <c:pt idx="323">
                  <c:v>704</c:v>
                </c:pt>
                <c:pt idx="324">
                  <c:v>692</c:v>
                </c:pt>
                <c:pt idx="325">
                  <c:v>692</c:v>
                </c:pt>
                <c:pt idx="326">
                  <c:v>676</c:v>
                </c:pt>
                <c:pt idx="327">
                  <c:v>680</c:v>
                </c:pt>
                <c:pt idx="328">
                  <c:v>772</c:v>
                </c:pt>
                <c:pt idx="329">
                  <c:v>740</c:v>
                </c:pt>
                <c:pt idx="330">
                  <c:v>700</c:v>
                </c:pt>
                <c:pt idx="331">
                  <c:v>660</c:v>
                </c:pt>
                <c:pt idx="332">
                  <c:v>676</c:v>
                </c:pt>
                <c:pt idx="333">
                  <c:v>696</c:v>
                </c:pt>
                <c:pt idx="334">
                  <c:v>720</c:v>
                </c:pt>
                <c:pt idx="335">
                  <c:v>704</c:v>
                </c:pt>
                <c:pt idx="336">
                  <c:v>688</c:v>
                </c:pt>
                <c:pt idx="337">
                  <c:v>680</c:v>
                </c:pt>
                <c:pt idx="338">
                  <c:v>732</c:v>
                </c:pt>
                <c:pt idx="339">
                  <c:v>712</c:v>
                </c:pt>
                <c:pt idx="340">
                  <c:v>724</c:v>
                </c:pt>
                <c:pt idx="341">
                  <c:v>776</c:v>
                </c:pt>
                <c:pt idx="342">
                  <c:v>732</c:v>
                </c:pt>
                <c:pt idx="343">
                  <c:v>704</c:v>
                </c:pt>
                <c:pt idx="344">
                  <c:v>704</c:v>
                </c:pt>
                <c:pt idx="345">
                  <c:v>688</c:v>
                </c:pt>
                <c:pt idx="346">
                  <c:v>656</c:v>
                </c:pt>
                <c:pt idx="347">
                  <c:v>676</c:v>
                </c:pt>
                <c:pt idx="348">
                  <c:v>884</c:v>
                </c:pt>
                <c:pt idx="349">
                  <c:v>824</c:v>
                </c:pt>
                <c:pt idx="350">
                  <c:v>756</c:v>
                </c:pt>
                <c:pt idx="351">
                  <c:v>656</c:v>
                </c:pt>
                <c:pt idx="352">
                  <c:v>648</c:v>
                </c:pt>
                <c:pt idx="353">
                  <c:v>664</c:v>
                </c:pt>
                <c:pt idx="354">
                  <c:v>716</c:v>
                </c:pt>
                <c:pt idx="355">
                  <c:v>736</c:v>
                </c:pt>
                <c:pt idx="356">
                  <c:v>748</c:v>
                </c:pt>
                <c:pt idx="357">
                  <c:v>768</c:v>
                </c:pt>
                <c:pt idx="358">
                  <c:v>784</c:v>
                </c:pt>
                <c:pt idx="359">
                  <c:v>712</c:v>
                </c:pt>
                <c:pt idx="360">
                  <c:v>692</c:v>
                </c:pt>
                <c:pt idx="361">
                  <c:v>684</c:v>
                </c:pt>
                <c:pt idx="362">
                  <c:v>692</c:v>
                </c:pt>
                <c:pt idx="363">
                  <c:v>696</c:v>
                </c:pt>
                <c:pt idx="364">
                  <c:v>736</c:v>
                </c:pt>
                <c:pt idx="365">
                  <c:v>724</c:v>
                </c:pt>
                <c:pt idx="366">
                  <c:v>696</c:v>
                </c:pt>
                <c:pt idx="367">
                  <c:v>688</c:v>
                </c:pt>
                <c:pt idx="368">
                  <c:v>636</c:v>
                </c:pt>
                <c:pt idx="369">
                  <c:v>616</c:v>
                </c:pt>
                <c:pt idx="370">
                  <c:v>592</c:v>
                </c:pt>
                <c:pt idx="371">
                  <c:v>568</c:v>
                </c:pt>
                <c:pt idx="372">
                  <c:v>572</c:v>
                </c:pt>
                <c:pt idx="373">
                  <c:v>632</c:v>
                </c:pt>
                <c:pt idx="374">
                  <c:v>704</c:v>
                </c:pt>
                <c:pt idx="375">
                  <c:v>752</c:v>
                </c:pt>
                <c:pt idx="376">
                  <c:v>744</c:v>
                </c:pt>
                <c:pt idx="377">
                  <c:v>660</c:v>
                </c:pt>
                <c:pt idx="378">
                  <c:v>616</c:v>
                </c:pt>
                <c:pt idx="379">
                  <c:v>652</c:v>
                </c:pt>
                <c:pt idx="380">
                  <c:v>700</c:v>
                </c:pt>
                <c:pt idx="381">
                  <c:v>740</c:v>
                </c:pt>
                <c:pt idx="382">
                  <c:v>760</c:v>
                </c:pt>
                <c:pt idx="383">
                  <c:v>832</c:v>
                </c:pt>
                <c:pt idx="384">
                  <c:v>804</c:v>
                </c:pt>
                <c:pt idx="385">
                  <c:v>712</c:v>
                </c:pt>
                <c:pt idx="386">
                  <c:v>708</c:v>
                </c:pt>
                <c:pt idx="387">
                  <c:v>680</c:v>
                </c:pt>
                <c:pt idx="388">
                  <c:v>668</c:v>
                </c:pt>
                <c:pt idx="389">
                  <c:v>696</c:v>
                </c:pt>
                <c:pt idx="390">
                  <c:v>800</c:v>
                </c:pt>
                <c:pt idx="391">
                  <c:v>776</c:v>
                </c:pt>
                <c:pt idx="392">
                  <c:v>768</c:v>
                </c:pt>
                <c:pt idx="393">
                  <c:v>756</c:v>
                </c:pt>
                <c:pt idx="394">
                  <c:v>708</c:v>
                </c:pt>
                <c:pt idx="395">
                  <c:v>672</c:v>
                </c:pt>
                <c:pt idx="396">
                  <c:v>724</c:v>
                </c:pt>
                <c:pt idx="397">
                  <c:v>700</c:v>
                </c:pt>
                <c:pt idx="398">
                  <c:v>756</c:v>
                </c:pt>
                <c:pt idx="399">
                  <c:v>840</c:v>
                </c:pt>
                <c:pt idx="400">
                  <c:v>804</c:v>
                </c:pt>
                <c:pt idx="401">
                  <c:v>740</c:v>
                </c:pt>
                <c:pt idx="402">
                  <c:v>700</c:v>
                </c:pt>
                <c:pt idx="403">
                  <c:v>684</c:v>
                </c:pt>
                <c:pt idx="404">
                  <c:v>700</c:v>
                </c:pt>
                <c:pt idx="405">
                  <c:v>704</c:v>
                </c:pt>
                <c:pt idx="406">
                  <c:v>700</c:v>
                </c:pt>
                <c:pt idx="407">
                  <c:v>648</c:v>
                </c:pt>
                <c:pt idx="408">
                  <c:v>584</c:v>
                </c:pt>
                <c:pt idx="409">
                  <c:v>592</c:v>
                </c:pt>
                <c:pt idx="410">
                  <c:v>608</c:v>
                </c:pt>
                <c:pt idx="411">
                  <c:v>636</c:v>
                </c:pt>
                <c:pt idx="412">
                  <c:v>660</c:v>
                </c:pt>
                <c:pt idx="413">
                  <c:v>680</c:v>
                </c:pt>
                <c:pt idx="414">
                  <c:v>692</c:v>
                </c:pt>
                <c:pt idx="415">
                  <c:v>724</c:v>
                </c:pt>
                <c:pt idx="416">
                  <c:v>672</c:v>
                </c:pt>
                <c:pt idx="417">
                  <c:v>640</c:v>
                </c:pt>
                <c:pt idx="418">
                  <c:v>632</c:v>
                </c:pt>
                <c:pt idx="419">
                  <c:v>580</c:v>
                </c:pt>
                <c:pt idx="420">
                  <c:v>584</c:v>
                </c:pt>
                <c:pt idx="421">
                  <c:v>616</c:v>
                </c:pt>
                <c:pt idx="422">
                  <c:v>736</c:v>
                </c:pt>
                <c:pt idx="423">
                  <c:v>744</c:v>
                </c:pt>
                <c:pt idx="424">
                  <c:v>724</c:v>
                </c:pt>
                <c:pt idx="425">
                  <c:v>688</c:v>
                </c:pt>
                <c:pt idx="426">
                  <c:v>696</c:v>
                </c:pt>
                <c:pt idx="427">
                  <c:v>696</c:v>
                </c:pt>
                <c:pt idx="428">
                  <c:v>692</c:v>
                </c:pt>
                <c:pt idx="429">
                  <c:v>780</c:v>
                </c:pt>
                <c:pt idx="430">
                  <c:v>812</c:v>
                </c:pt>
                <c:pt idx="431">
                  <c:v>764</c:v>
                </c:pt>
                <c:pt idx="432">
                  <c:v>740</c:v>
                </c:pt>
                <c:pt idx="433">
                  <c:v>724</c:v>
                </c:pt>
                <c:pt idx="434">
                  <c:v>716</c:v>
                </c:pt>
                <c:pt idx="435">
                  <c:v>692</c:v>
                </c:pt>
                <c:pt idx="436">
                  <c:v>800</c:v>
                </c:pt>
                <c:pt idx="437">
                  <c:v>808</c:v>
                </c:pt>
                <c:pt idx="438">
                  <c:v>736</c:v>
                </c:pt>
                <c:pt idx="439">
                  <c:v>740</c:v>
                </c:pt>
                <c:pt idx="440">
                  <c:v>768</c:v>
                </c:pt>
                <c:pt idx="441">
                  <c:v>696</c:v>
                </c:pt>
                <c:pt idx="442">
                  <c:v>672</c:v>
                </c:pt>
                <c:pt idx="443">
                  <c:v>840</c:v>
                </c:pt>
                <c:pt idx="444">
                  <c:v>736</c:v>
                </c:pt>
                <c:pt idx="445">
                  <c:v>672</c:v>
                </c:pt>
                <c:pt idx="446">
                  <c:v>600</c:v>
                </c:pt>
                <c:pt idx="447">
                  <c:v>636</c:v>
                </c:pt>
                <c:pt idx="448">
                  <c:v>596</c:v>
                </c:pt>
                <c:pt idx="449">
                  <c:v>600</c:v>
                </c:pt>
                <c:pt idx="450">
                  <c:v>608</c:v>
                </c:pt>
                <c:pt idx="451">
                  <c:v>656</c:v>
                </c:pt>
                <c:pt idx="452">
                  <c:v>692</c:v>
                </c:pt>
                <c:pt idx="453">
                  <c:v>744</c:v>
                </c:pt>
                <c:pt idx="454">
                  <c:v>736</c:v>
                </c:pt>
                <c:pt idx="455">
                  <c:v>724</c:v>
                </c:pt>
                <c:pt idx="456">
                  <c:v>664</c:v>
                </c:pt>
                <c:pt idx="457">
                  <c:v>624</c:v>
                </c:pt>
                <c:pt idx="458">
                  <c:v>596</c:v>
                </c:pt>
                <c:pt idx="459">
                  <c:v>620</c:v>
                </c:pt>
                <c:pt idx="460">
                  <c:v>612</c:v>
                </c:pt>
                <c:pt idx="461">
                  <c:v>592</c:v>
                </c:pt>
                <c:pt idx="462">
                  <c:v>572</c:v>
                </c:pt>
                <c:pt idx="463">
                  <c:v>596</c:v>
                </c:pt>
                <c:pt idx="464">
                  <c:v>612</c:v>
                </c:pt>
                <c:pt idx="465">
                  <c:v>616</c:v>
                </c:pt>
                <c:pt idx="466">
                  <c:v>648</c:v>
                </c:pt>
                <c:pt idx="467">
                  <c:v>640</c:v>
                </c:pt>
                <c:pt idx="468">
                  <c:v>624</c:v>
                </c:pt>
                <c:pt idx="469">
                  <c:v>608</c:v>
                </c:pt>
                <c:pt idx="470">
                  <c:v>600</c:v>
                </c:pt>
                <c:pt idx="471">
                  <c:v>628</c:v>
                </c:pt>
                <c:pt idx="472">
                  <c:v>684</c:v>
                </c:pt>
                <c:pt idx="473">
                  <c:v>684</c:v>
                </c:pt>
                <c:pt idx="474">
                  <c:v>632</c:v>
                </c:pt>
                <c:pt idx="475">
                  <c:v>676</c:v>
                </c:pt>
                <c:pt idx="476">
                  <c:v>628</c:v>
                </c:pt>
                <c:pt idx="477">
                  <c:v>580</c:v>
                </c:pt>
                <c:pt idx="478">
                  <c:v>560</c:v>
                </c:pt>
                <c:pt idx="479">
                  <c:v>540</c:v>
                </c:pt>
                <c:pt idx="480">
                  <c:v>532</c:v>
                </c:pt>
                <c:pt idx="481">
                  <c:v>548</c:v>
                </c:pt>
                <c:pt idx="482">
                  <c:v>536</c:v>
                </c:pt>
                <c:pt idx="483">
                  <c:v>540</c:v>
                </c:pt>
                <c:pt idx="484">
                  <c:v>568</c:v>
                </c:pt>
                <c:pt idx="485">
                  <c:v>564</c:v>
                </c:pt>
                <c:pt idx="486">
                  <c:v>624</c:v>
                </c:pt>
                <c:pt idx="487">
                  <c:v>696</c:v>
                </c:pt>
                <c:pt idx="488">
                  <c:v>796</c:v>
                </c:pt>
                <c:pt idx="489">
                  <c:v>756</c:v>
                </c:pt>
                <c:pt idx="490">
                  <c:v>760</c:v>
                </c:pt>
                <c:pt idx="491">
                  <c:v>748</c:v>
                </c:pt>
                <c:pt idx="492">
                  <c:v>660</c:v>
                </c:pt>
                <c:pt idx="493">
                  <c:v>580</c:v>
                </c:pt>
                <c:pt idx="494">
                  <c:v>560</c:v>
                </c:pt>
                <c:pt idx="495">
                  <c:v>584</c:v>
                </c:pt>
                <c:pt idx="496">
                  <c:v>648</c:v>
                </c:pt>
                <c:pt idx="497">
                  <c:v>656</c:v>
                </c:pt>
                <c:pt idx="498">
                  <c:v>684</c:v>
                </c:pt>
                <c:pt idx="499">
                  <c:v>676</c:v>
                </c:pt>
                <c:pt idx="500">
                  <c:v>600</c:v>
                </c:pt>
                <c:pt idx="501">
                  <c:v>556</c:v>
                </c:pt>
                <c:pt idx="502">
                  <c:v>604</c:v>
                </c:pt>
                <c:pt idx="503">
                  <c:v>636</c:v>
                </c:pt>
                <c:pt idx="504">
                  <c:v>644</c:v>
                </c:pt>
                <c:pt idx="505">
                  <c:v>656</c:v>
                </c:pt>
                <c:pt idx="506">
                  <c:v>624</c:v>
                </c:pt>
                <c:pt idx="507">
                  <c:v>624</c:v>
                </c:pt>
                <c:pt idx="508">
                  <c:v>592</c:v>
                </c:pt>
                <c:pt idx="509">
                  <c:v>556</c:v>
                </c:pt>
                <c:pt idx="510">
                  <c:v>544</c:v>
                </c:pt>
                <c:pt idx="511">
                  <c:v>528</c:v>
                </c:pt>
                <c:pt idx="512">
                  <c:v>520</c:v>
                </c:pt>
                <c:pt idx="513">
                  <c:v>624</c:v>
                </c:pt>
                <c:pt idx="514">
                  <c:v>712</c:v>
                </c:pt>
                <c:pt idx="515">
                  <c:v>796</c:v>
                </c:pt>
                <c:pt idx="516">
                  <c:v>812</c:v>
                </c:pt>
                <c:pt idx="517">
                  <c:v>796</c:v>
                </c:pt>
                <c:pt idx="518">
                  <c:v>724</c:v>
                </c:pt>
                <c:pt idx="519">
                  <c:v>620</c:v>
                </c:pt>
                <c:pt idx="520">
                  <c:v>624</c:v>
                </c:pt>
                <c:pt idx="521">
                  <c:v>828</c:v>
                </c:pt>
                <c:pt idx="522">
                  <c:v>880</c:v>
                </c:pt>
                <c:pt idx="523">
                  <c:v>872</c:v>
                </c:pt>
                <c:pt idx="524">
                  <c:v>872</c:v>
                </c:pt>
                <c:pt idx="525">
                  <c:v>848</c:v>
                </c:pt>
                <c:pt idx="526">
                  <c:v>752</c:v>
                </c:pt>
                <c:pt idx="527">
                  <c:v>696</c:v>
                </c:pt>
                <c:pt idx="528">
                  <c:v>676</c:v>
                </c:pt>
                <c:pt idx="529">
                  <c:v>716</c:v>
                </c:pt>
                <c:pt idx="530">
                  <c:v>736</c:v>
                </c:pt>
                <c:pt idx="531">
                  <c:v>732</c:v>
                </c:pt>
                <c:pt idx="532">
                  <c:v>780</c:v>
                </c:pt>
                <c:pt idx="533">
                  <c:v>792</c:v>
                </c:pt>
                <c:pt idx="534">
                  <c:v>780</c:v>
                </c:pt>
                <c:pt idx="535">
                  <c:v>696</c:v>
                </c:pt>
                <c:pt idx="536">
                  <c:v>600</c:v>
                </c:pt>
                <c:pt idx="537">
                  <c:v>576</c:v>
                </c:pt>
                <c:pt idx="538">
                  <c:v>580</c:v>
                </c:pt>
                <c:pt idx="539">
                  <c:v>640</c:v>
                </c:pt>
                <c:pt idx="540">
                  <c:v>720</c:v>
                </c:pt>
                <c:pt idx="541">
                  <c:v>852</c:v>
                </c:pt>
                <c:pt idx="542">
                  <c:v>856</c:v>
                </c:pt>
                <c:pt idx="543">
                  <c:v>824</c:v>
                </c:pt>
                <c:pt idx="544">
                  <c:v>796</c:v>
                </c:pt>
                <c:pt idx="545">
                  <c:v>724</c:v>
                </c:pt>
                <c:pt idx="546">
                  <c:v>672</c:v>
                </c:pt>
                <c:pt idx="547">
                  <c:v>656</c:v>
                </c:pt>
                <c:pt idx="548">
                  <c:v>656</c:v>
                </c:pt>
                <c:pt idx="549">
                  <c:v>680</c:v>
                </c:pt>
                <c:pt idx="550">
                  <c:v>716</c:v>
                </c:pt>
                <c:pt idx="551">
                  <c:v>700</c:v>
                </c:pt>
                <c:pt idx="552">
                  <c:v>696</c:v>
                </c:pt>
                <c:pt idx="553">
                  <c:v>732</c:v>
                </c:pt>
                <c:pt idx="554">
                  <c:v>704</c:v>
                </c:pt>
                <c:pt idx="555">
                  <c:v>636</c:v>
                </c:pt>
                <c:pt idx="556">
                  <c:v>608</c:v>
                </c:pt>
                <c:pt idx="557">
                  <c:v>604</c:v>
                </c:pt>
                <c:pt idx="558">
                  <c:v>644</c:v>
                </c:pt>
                <c:pt idx="559">
                  <c:v>736</c:v>
                </c:pt>
                <c:pt idx="560">
                  <c:v>728</c:v>
                </c:pt>
                <c:pt idx="561">
                  <c:v>728</c:v>
                </c:pt>
                <c:pt idx="562">
                  <c:v>700</c:v>
                </c:pt>
                <c:pt idx="563">
                  <c:v>656</c:v>
                </c:pt>
                <c:pt idx="564">
                  <c:v>628</c:v>
                </c:pt>
                <c:pt idx="565">
                  <c:v>624</c:v>
                </c:pt>
                <c:pt idx="566">
                  <c:v>640</c:v>
                </c:pt>
                <c:pt idx="567">
                  <c:v>700</c:v>
                </c:pt>
                <c:pt idx="568">
                  <c:v>684</c:v>
                </c:pt>
                <c:pt idx="569">
                  <c:v>664</c:v>
                </c:pt>
                <c:pt idx="570">
                  <c:v>668</c:v>
                </c:pt>
                <c:pt idx="571">
                  <c:v>604</c:v>
                </c:pt>
                <c:pt idx="572">
                  <c:v>576</c:v>
                </c:pt>
                <c:pt idx="573">
                  <c:v>584</c:v>
                </c:pt>
                <c:pt idx="574">
                  <c:v>556</c:v>
                </c:pt>
                <c:pt idx="575">
                  <c:v>560</c:v>
                </c:pt>
                <c:pt idx="576">
                  <c:v>576</c:v>
                </c:pt>
                <c:pt idx="577">
                  <c:v>588</c:v>
                </c:pt>
                <c:pt idx="578">
                  <c:v>612</c:v>
                </c:pt>
                <c:pt idx="579">
                  <c:v>624</c:v>
                </c:pt>
                <c:pt idx="580">
                  <c:v>644</c:v>
                </c:pt>
                <c:pt idx="581">
                  <c:v>700</c:v>
                </c:pt>
                <c:pt idx="582">
                  <c:v>716</c:v>
                </c:pt>
                <c:pt idx="583">
                  <c:v>708</c:v>
                </c:pt>
                <c:pt idx="584">
                  <c:v>636</c:v>
                </c:pt>
                <c:pt idx="585">
                  <c:v>584</c:v>
                </c:pt>
                <c:pt idx="586">
                  <c:v>604</c:v>
                </c:pt>
                <c:pt idx="587">
                  <c:v>624</c:v>
                </c:pt>
                <c:pt idx="588">
                  <c:v>608</c:v>
                </c:pt>
                <c:pt idx="589">
                  <c:v>628</c:v>
                </c:pt>
                <c:pt idx="590">
                  <c:v>668</c:v>
                </c:pt>
                <c:pt idx="591">
                  <c:v>720</c:v>
                </c:pt>
                <c:pt idx="592">
                  <c:v>712</c:v>
                </c:pt>
                <c:pt idx="593">
                  <c:v>724</c:v>
                </c:pt>
                <c:pt idx="594">
                  <c:v>712</c:v>
                </c:pt>
                <c:pt idx="595">
                  <c:v>692</c:v>
                </c:pt>
                <c:pt idx="596">
                  <c:v>668</c:v>
                </c:pt>
                <c:pt idx="597">
                  <c:v>664</c:v>
                </c:pt>
                <c:pt idx="598">
                  <c:v>704</c:v>
                </c:pt>
                <c:pt idx="599">
                  <c:v>732</c:v>
                </c:pt>
                <c:pt idx="600">
                  <c:v>680</c:v>
                </c:pt>
                <c:pt idx="601">
                  <c:v>668</c:v>
                </c:pt>
                <c:pt idx="602">
                  <c:v>836</c:v>
                </c:pt>
                <c:pt idx="603">
                  <c:v>836</c:v>
                </c:pt>
                <c:pt idx="604">
                  <c:v>844</c:v>
                </c:pt>
                <c:pt idx="605">
                  <c:v>852</c:v>
                </c:pt>
                <c:pt idx="606">
                  <c:v>864</c:v>
                </c:pt>
                <c:pt idx="607">
                  <c:v>816</c:v>
                </c:pt>
                <c:pt idx="608">
                  <c:v>820</c:v>
                </c:pt>
                <c:pt idx="609">
                  <c:v>836</c:v>
                </c:pt>
                <c:pt idx="610">
                  <c:v>868</c:v>
                </c:pt>
                <c:pt idx="611">
                  <c:v>872</c:v>
                </c:pt>
                <c:pt idx="612">
                  <c:v>836</c:v>
                </c:pt>
                <c:pt idx="613">
                  <c:v>864</c:v>
                </c:pt>
                <c:pt idx="614">
                  <c:v>864</c:v>
                </c:pt>
                <c:pt idx="615">
                  <c:v>868</c:v>
                </c:pt>
                <c:pt idx="616">
                  <c:v>848</c:v>
                </c:pt>
                <c:pt idx="617">
                  <c:v>816</c:v>
                </c:pt>
                <c:pt idx="618">
                  <c:v>836</c:v>
                </c:pt>
                <c:pt idx="619">
                  <c:v>808</c:v>
                </c:pt>
                <c:pt idx="620">
                  <c:v>760</c:v>
                </c:pt>
                <c:pt idx="621">
                  <c:v>720</c:v>
                </c:pt>
                <c:pt idx="622">
                  <c:v>808</c:v>
                </c:pt>
                <c:pt idx="623">
                  <c:v>836</c:v>
                </c:pt>
                <c:pt idx="624">
                  <c:v>880</c:v>
                </c:pt>
                <c:pt idx="625">
                  <c:v>880</c:v>
                </c:pt>
                <c:pt idx="626">
                  <c:v>848</c:v>
                </c:pt>
                <c:pt idx="627">
                  <c:v>824</c:v>
                </c:pt>
                <c:pt idx="628">
                  <c:v>844</c:v>
                </c:pt>
                <c:pt idx="629">
                  <c:v>812</c:v>
                </c:pt>
                <c:pt idx="630">
                  <c:v>836</c:v>
                </c:pt>
                <c:pt idx="631">
                  <c:v>784</c:v>
                </c:pt>
                <c:pt idx="632">
                  <c:v>804</c:v>
                </c:pt>
                <c:pt idx="633">
                  <c:v>824</c:v>
                </c:pt>
                <c:pt idx="634">
                  <c:v>856</c:v>
                </c:pt>
                <c:pt idx="635">
                  <c:v>868</c:v>
                </c:pt>
                <c:pt idx="636">
                  <c:v>900</c:v>
                </c:pt>
                <c:pt idx="637">
                  <c:v>816</c:v>
                </c:pt>
                <c:pt idx="638">
                  <c:v>824</c:v>
                </c:pt>
                <c:pt idx="639">
                  <c:v>844</c:v>
                </c:pt>
                <c:pt idx="640">
                  <c:v>796</c:v>
                </c:pt>
                <c:pt idx="641">
                  <c:v>828</c:v>
                </c:pt>
                <c:pt idx="642">
                  <c:v>816</c:v>
                </c:pt>
                <c:pt idx="643">
                  <c:v>816</c:v>
                </c:pt>
                <c:pt idx="644">
                  <c:v>872</c:v>
                </c:pt>
                <c:pt idx="645">
                  <c:v>840</c:v>
                </c:pt>
                <c:pt idx="646">
                  <c:v>888</c:v>
                </c:pt>
                <c:pt idx="647">
                  <c:v>876</c:v>
                </c:pt>
                <c:pt idx="648">
                  <c:v>800</c:v>
                </c:pt>
                <c:pt idx="649">
                  <c:v>836</c:v>
                </c:pt>
                <c:pt idx="650">
                  <c:v>808</c:v>
                </c:pt>
                <c:pt idx="651">
                  <c:v>852</c:v>
                </c:pt>
                <c:pt idx="652">
                  <c:v>844</c:v>
                </c:pt>
                <c:pt idx="653">
                  <c:v>776</c:v>
                </c:pt>
                <c:pt idx="654">
                  <c:v>828</c:v>
                </c:pt>
                <c:pt idx="655">
                  <c:v>836</c:v>
                </c:pt>
                <c:pt idx="656">
                  <c:v>844</c:v>
                </c:pt>
                <c:pt idx="657">
                  <c:v>832</c:v>
                </c:pt>
                <c:pt idx="658">
                  <c:v>828</c:v>
                </c:pt>
                <c:pt idx="659">
                  <c:v>864</c:v>
                </c:pt>
                <c:pt idx="660">
                  <c:v>796</c:v>
                </c:pt>
                <c:pt idx="661">
                  <c:v>788</c:v>
                </c:pt>
                <c:pt idx="662">
                  <c:v>780</c:v>
                </c:pt>
                <c:pt idx="663">
                  <c:v>840</c:v>
                </c:pt>
                <c:pt idx="664">
                  <c:v>820</c:v>
                </c:pt>
                <c:pt idx="665">
                  <c:v>800</c:v>
                </c:pt>
                <c:pt idx="666">
                  <c:v>804</c:v>
                </c:pt>
                <c:pt idx="667">
                  <c:v>820</c:v>
                </c:pt>
                <c:pt idx="668">
                  <c:v>832</c:v>
                </c:pt>
                <c:pt idx="669">
                  <c:v>836</c:v>
                </c:pt>
                <c:pt idx="670">
                  <c:v>836</c:v>
                </c:pt>
                <c:pt idx="671">
                  <c:v>812</c:v>
                </c:pt>
                <c:pt idx="672">
                  <c:v>792</c:v>
                </c:pt>
                <c:pt idx="673">
                  <c:v>808</c:v>
                </c:pt>
                <c:pt idx="674">
                  <c:v>820</c:v>
                </c:pt>
                <c:pt idx="675">
                  <c:v>776</c:v>
                </c:pt>
                <c:pt idx="676">
                  <c:v>788</c:v>
                </c:pt>
                <c:pt idx="677">
                  <c:v>776</c:v>
                </c:pt>
                <c:pt idx="678">
                  <c:v>744</c:v>
                </c:pt>
                <c:pt idx="679">
                  <c:v>824</c:v>
                </c:pt>
                <c:pt idx="680">
                  <c:v>828</c:v>
                </c:pt>
                <c:pt idx="681">
                  <c:v>828</c:v>
                </c:pt>
                <c:pt idx="682">
                  <c:v>840</c:v>
                </c:pt>
                <c:pt idx="683">
                  <c:v>736</c:v>
                </c:pt>
                <c:pt idx="684">
                  <c:v>760</c:v>
                </c:pt>
                <c:pt idx="685">
                  <c:v>784</c:v>
                </c:pt>
                <c:pt idx="686">
                  <c:v>768</c:v>
                </c:pt>
                <c:pt idx="687">
                  <c:v>776</c:v>
                </c:pt>
                <c:pt idx="688">
                  <c:v>808</c:v>
                </c:pt>
                <c:pt idx="689">
                  <c:v>796</c:v>
                </c:pt>
                <c:pt idx="690">
                  <c:v>788</c:v>
                </c:pt>
                <c:pt idx="691">
                  <c:v>796</c:v>
                </c:pt>
                <c:pt idx="692">
                  <c:v>804</c:v>
                </c:pt>
                <c:pt idx="693">
                  <c:v>820</c:v>
                </c:pt>
                <c:pt idx="694">
                  <c:v>840</c:v>
                </c:pt>
                <c:pt idx="695">
                  <c:v>848</c:v>
                </c:pt>
                <c:pt idx="696">
                  <c:v>812</c:v>
                </c:pt>
                <c:pt idx="697">
                  <c:v>792</c:v>
                </c:pt>
                <c:pt idx="698">
                  <c:v>800</c:v>
                </c:pt>
                <c:pt idx="699">
                  <c:v>816</c:v>
                </c:pt>
                <c:pt idx="700">
                  <c:v>848</c:v>
                </c:pt>
                <c:pt idx="701">
                  <c:v>820</c:v>
                </c:pt>
                <c:pt idx="702">
                  <c:v>764</c:v>
                </c:pt>
                <c:pt idx="703">
                  <c:v>812</c:v>
                </c:pt>
                <c:pt idx="704">
                  <c:v>812</c:v>
                </c:pt>
                <c:pt idx="705">
                  <c:v>828</c:v>
                </c:pt>
                <c:pt idx="706">
                  <c:v>804</c:v>
                </c:pt>
                <c:pt idx="707">
                  <c:v>820</c:v>
                </c:pt>
                <c:pt idx="708">
                  <c:v>768</c:v>
                </c:pt>
                <c:pt idx="709">
                  <c:v>764</c:v>
                </c:pt>
                <c:pt idx="710">
                  <c:v>780</c:v>
                </c:pt>
                <c:pt idx="711">
                  <c:v>852</c:v>
                </c:pt>
                <c:pt idx="712">
                  <c:v>844</c:v>
                </c:pt>
                <c:pt idx="713">
                  <c:v>824</c:v>
                </c:pt>
                <c:pt idx="714">
                  <c:v>816</c:v>
                </c:pt>
                <c:pt idx="715">
                  <c:v>816</c:v>
                </c:pt>
                <c:pt idx="716">
                  <c:v>820</c:v>
                </c:pt>
                <c:pt idx="717">
                  <c:v>832</c:v>
                </c:pt>
                <c:pt idx="718">
                  <c:v>832</c:v>
                </c:pt>
                <c:pt idx="719">
                  <c:v>844</c:v>
                </c:pt>
                <c:pt idx="720">
                  <c:v>776</c:v>
                </c:pt>
                <c:pt idx="721">
                  <c:v>839</c:v>
                </c:pt>
                <c:pt idx="722">
                  <c:v>804</c:v>
                </c:pt>
                <c:pt idx="723">
                  <c:v>840</c:v>
                </c:pt>
                <c:pt idx="724">
                  <c:v>800</c:v>
                </c:pt>
                <c:pt idx="725">
                  <c:v>796</c:v>
                </c:pt>
                <c:pt idx="726">
                  <c:v>768</c:v>
                </c:pt>
                <c:pt idx="727">
                  <c:v>796</c:v>
                </c:pt>
                <c:pt idx="728">
                  <c:v>816</c:v>
                </c:pt>
                <c:pt idx="729">
                  <c:v>840</c:v>
                </c:pt>
                <c:pt idx="730">
                  <c:v>864</c:v>
                </c:pt>
                <c:pt idx="731">
                  <c:v>828</c:v>
                </c:pt>
                <c:pt idx="732">
                  <c:v>804</c:v>
                </c:pt>
                <c:pt idx="733">
                  <c:v>820</c:v>
                </c:pt>
                <c:pt idx="734">
                  <c:v>840</c:v>
                </c:pt>
                <c:pt idx="735">
                  <c:v>840</c:v>
                </c:pt>
                <c:pt idx="736">
                  <c:v>844</c:v>
                </c:pt>
                <c:pt idx="737">
                  <c:v>792</c:v>
                </c:pt>
                <c:pt idx="738">
                  <c:v>808</c:v>
                </c:pt>
                <c:pt idx="739">
                  <c:v>760</c:v>
                </c:pt>
                <c:pt idx="740">
                  <c:v>796</c:v>
                </c:pt>
                <c:pt idx="741">
                  <c:v>808</c:v>
                </c:pt>
                <c:pt idx="742">
                  <c:v>812</c:v>
                </c:pt>
                <c:pt idx="743">
                  <c:v>820</c:v>
                </c:pt>
                <c:pt idx="744">
                  <c:v>820</c:v>
                </c:pt>
                <c:pt idx="745">
                  <c:v>808</c:v>
                </c:pt>
                <c:pt idx="746">
                  <c:v>776</c:v>
                </c:pt>
                <c:pt idx="747">
                  <c:v>792</c:v>
                </c:pt>
                <c:pt idx="748">
                  <c:v>752</c:v>
                </c:pt>
                <c:pt idx="749">
                  <c:v>800</c:v>
                </c:pt>
                <c:pt idx="750">
                  <c:v>768</c:v>
                </c:pt>
                <c:pt idx="751">
                  <c:v>732</c:v>
                </c:pt>
                <c:pt idx="752">
                  <c:v>772</c:v>
                </c:pt>
                <c:pt idx="753">
                  <c:v>796</c:v>
                </c:pt>
                <c:pt idx="754">
                  <c:v>756</c:v>
                </c:pt>
                <c:pt idx="755">
                  <c:v>772</c:v>
                </c:pt>
                <c:pt idx="756">
                  <c:v>760</c:v>
                </c:pt>
                <c:pt idx="757">
                  <c:v>744</c:v>
                </c:pt>
                <c:pt idx="758">
                  <c:v>732</c:v>
                </c:pt>
                <c:pt idx="759">
                  <c:v>764</c:v>
                </c:pt>
                <c:pt idx="760">
                  <c:v>780</c:v>
                </c:pt>
                <c:pt idx="761">
                  <c:v>800</c:v>
                </c:pt>
                <c:pt idx="762">
                  <c:v>784</c:v>
                </c:pt>
                <c:pt idx="763">
                  <c:v>796</c:v>
                </c:pt>
                <c:pt idx="764">
                  <c:v>736</c:v>
                </c:pt>
                <c:pt idx="765">
                  <c:v>760</c:v>
                </c:pt>
                <c:pt idx="766">
                  <c:v>748</c:v>
                </c:pt>
                <c:pt idx="767">
                  <c:v>748</c:v>
                </c:pt>
                <c:pt idx="768">
                  <c:v>752</c:v>
                </c:pt>
                <c:pt idx="769">
                  <c:v>772</c:v>
                </c:pt>
                <c:pt idx="770">
                  <c:v>744</c:v>
                </c:pt>
                <c:pt idx="771">
                  <c:v>728</c:v>
                </c:pt>
                <c:pt idx="772">
                  <c:v>728</c:v>
                </c:pt>
                <c:pt idx="773">
                  <c:v>748</c:v>
                </c:pt>
                <c:pt idx="774">
                  <c:v>764</c:v>
                </c:pt>
                <c:pt idx="775">
                  <c:v>800</c:v>
                </c:pt>
                <c:pt idx="776">
                  <c:v>804</c:v>
                </c:pt>
                <c:pt idx="777">
                  <c:v>804</c:v>
                </c:pt>
                <c:pt idx="778">
                  <c:v>740</c:v>
                </c:pt>
                <c:pt idx="779">
                  <c:v>736</c:v>
                </c:pt>
                <c:pt idx="780">
                  <c:v>780</c:v>
                </c:pt>
                <c:pt idx="781">
                  <c:v>756</c:v>
                </c:pt>
                <c:pt idx="782">
                  <c:v>752</c:v>
                </c:pt>
                <c:pt idx="783">
                  <c:v>768</c:v>
                </c:pt>
                <c:pt idx="784">
                  <c:v>708</c:v>
                </c:pt>
                <c:pt idx="785">
                  <c:v>760</c:v>
                </c:pt>
                <c:pt idx="786">
                  <c:v>788</c:v>
                </c:pt>
                <c:pt idx="787">
                  <c:v>821</c:v>
                </c:pt>
                <c:pt idx="788">
                  <c:v>844</c:v>
                </c:pt>
                <c:pt idx="789">
                  <c:v>792</c:v>
                </c:pt>
                <c:pt idx="790">
                  <c:v>788</c:v>
                </c:pt>
                <c:pt idx="791">
                  <c:v>772</c:v>
                </c:pt>
                <c:pt idx="792">
                  <c:v>776</c:v>
                </c:pt>
                <c:pt idx="793">
                  <c:v>736</c:v>
                </c:pt>
                <c:pt idx="794">
                  <c:v>748</c:v>
                </c:pt>
                <c:pt idx="795">
                  <c:v>732</c:v>
                </c:pt>
                <c:pt idx="796">
                  <c:v>724</c:v>
                </c:pt>
                <c:pt idx="797">
                  <c:v>712</c:v>
                </c:pt>
                <c:pt idx="798">
                  <c:v>660</c:v>
                </c:pt>
                <c:pt idx="799">
                  <c:v>636</c:v>
                </c:pt>
                <c:pt idx="800">
                  <c:v>748</c:v>
                </c:pt>
                <c:pt idx="801">
                  <c:v>772</c:v>
                </c:pt>
                <c:pt idx="802">
                  <c:v>780</c:v>
                </c:pt>
                <c:pt idx="803">
                  <c:v>776</c:v>
                </c:pt>
                <c:pt idx="804">
                  <c:v>756</c:v>
                </c:pt>
                <c:pt idx="805">
                  <c:v>776</c:v>
                </c:pt>
                <c:pt idx="806">
                  <c:v>724</c:v>
                </c:pt>
                <c:pt idx="807">
                  <c:v>748</c:v>
                </c:pt>
                <c:pt idx="808">
                  <c:v>752</c:v>
                </c:pt>
                <c:pt idx="809">
                  <c:v>760</c:v>
                </c:pt>
                <c:pt idx="810">
                  <c:v>760</c:v>
                </c:pt>
                <c:pt idx="811">
                  <c:v>780</c:v>
                </c:pt>
                <c:pt idx="812">
                  <c:v>788</c:v>
                </c:pt>
                <c:pt idx="813">
                  <c:v>804</c:v>
                </c:pt>
                <c:pt idx="814">
                  <c:v>824</c:v>
                </c:pt>
                <c:pt idx="815">
                  <c:v>784</c:v>
                </c:pt>
                <c:pt idx="816">
                  <c:v>764</c:v>
                </c:pt>
                <c:pt idx="817">
                  <c:v>784</c:v>
                </c:pt>
                <c:pt idx="818">
                  <c:v>764</c:v>
                </c:pt>
                <c:pt idx="819">
                  <c:v>756</c:v>
                </c:pt>
                <c:pt idx="820">
                  <c:v>748</c:v>
                </c:pt>
                <c:pt idx="821">
                  <c:v>744</c:v>
                </c:pt>
                <c:pt idx="822">
                  <c:v>784</c:v>
                </c:pt>
                <c:pt idx="823">
                  <c:v>780</c:v>
                </c:pt>
                <c:pt idx="824">
                  <c:v>784</c:v>
                </c:pt>
                <c:pt idx="825">
                  <c:v>776</c:v>
                </c:pt>
                <c:pt idx="826">
                  <c:v>744</c:v>
                </c:pt>
                <c:pt idx="827">
                  <c:v>784</c:v>
                </c:pt>
                <c:pt idx="828">
                  <c:v>728</c:v>
                </c:pt>
                <c:pt idx="829">
                  <c:v>732</c:v>
                </c:pt>
                <c:pt idx="830">
                  <c:v>764</c:v>
                </c:pt>
                <c:pt idx="831">
                  <c:v>788</c:v>
                </c:pt>
                <c:pt idx="832">
                  <c:v>792</c:v>
                </c:pt>
                <c:pt idx="833">
                  <c:v>796</c:v>
                </c:pt>
                <c:pt idx="834">
                  <c:v>732</c:v>
                </c:pt>
                <c:pt idx="835">
                  <c:v>756</c:v>
                </c:pt>
                <c:pt idx="836">
                  <c:v>772</c:v>
                </c:pt>
                <c:pt idx="837">
                  <c:v>772</c:v>
                </c:pt>
                <c:pt idx="838">
                  <c:v>776</c:v>
                </c:pt>
                <c:pt idx="839">
                  <c:v>748</c:v>
                </c:pt>
                <c:pt idx="840">
                  <c:v>784</c:v>
                </c:pt>
                <c:pt idx="841">
                  <c:v>796</c:v>
                </c:pt>
                <c:pt idx="842">
                  <c:v>808</c:v>
                </c:pt>
                <c:pt idx="843">
                  <c:v>796</c:v>
                </c:pt>
                <c:pt idx="844">
                  <c:v>808</c:v>
                </c:pt>
                <c:pt idx="845">
                  <c:v>788</c:v>
                </c:pt>
                <c:pt idx="846">
                  <c:v>780</c:v>
                </c:pt>
                <c:pt idx="847">
                  <c:v>772</c:v>
                </c:pt>
                <c:pt idx="848">
                  <c:v>784</c:v>
                </c:pt>
                <c:pt idx="849">
                  <c:v>800</c:v>
                </c:pt>
                <c:pt idx="850">
                  <c:v>788</c:v>
                </c:pt>
                <c:pt idx="851">
                  <c:v>756</c:v>
                </c:pt>
                <c:pt idx="852">
                  <c:v>777</c:v>
                </c:pt>
                <c:pt idx="853">
                  <c:v>756</c:v>
                </c:pt>
                <c:pt idx="854">
                  <c:v>788</c:v>
                </c:pt>
                <c:pt idx="855">
                  <c:v>792</c:v>
                </c:pt>
                <c:pt idx="856">
                  <c:v>812</c:v>
                </c:pt>
                <c:pt idx="857">
                  <c:v>760</c:v>
                </c:pt>
                <c:pt idx="858">
                  <c:v>780</c:v>
                </c:pt>
                <c:pt idx="859">
                  <c:v>804</c:v>
                </c:pt>
                <c:pt idx="860">
                  <c:v>792</c:v>
                </c:pt>
                <c:pt idx="861">
                  <c:v>760</c:v>
                </c:pt>
                <c:pt idx="862">
                  <c:v>724</c:v>
                </c:pt>
                <c:pt idx="863">
                  <c:v>776</c:v>
                </c:pt>
                <c:pt idx="864">
                  <c:v>760</c:v>
                </c:pt>
                <c:pt idx="865">
                  <c:v>776</c:v>
                </c:pt>
                <c:pt idx="866">
                  <c:v>804</c:v>
                </c:pt>
                <c:pt idx="867">
                  <c:v>764</c:v>
                </c:pt>
                <c:pt idx="868">
                  <c:v>752</c:v>
                </c:pt>
                <c:pt idx="869">
                  <c:v>740</c:v>
                </c:pt>
                <c:pt idx="870">
                  <c:v>768</c:v>
                </c:pt>
                <c:pt idx="871">
                  <c:v>808</c:v>
                </c:pt>
                <c:pt idx="872">
                  <c:v>820</c:v>
                </c:pt>
                <c:pt idx="873">
                  <c:v>796</c:v>
                </c:pt>
                <c:pt idx="874">
                  <c:v>800</c:v>
                </c:pt>
                <c:pt idx="875">
                  <c:v>796</c:v>
                </c:pt>
                <c:pt idx="876">
                  <c:v>792</c:v>
                </c:pt>
                <c:pt idx="877">
                  <c:v>780</c:v>
                </c:pt>
                <c:pt idx="878">
                  <c:v>776</c:v>
                </c:pt>
                <c:pt idx="879">
                  <c:v>724</c:v>
                </c:pt>
                <c:pt idx="880">
                  <c:v>772</c:v>
                </c:pt>
                <c:pt idx="881">
                  <c:v>792</c:v>
                </c:pt>
                <c:pt idx="882">
                  <c:v>796</c:v>
                </c:pt>
                <c:pt idx="883">
                  <c:v>812</c:v>
                </c:pt>
                <c:pt idx="884">
                  <c:v>788</c:v>
                </c:pt>
                <c:pt idx="885">
                  <c:v>768</c:v>
                </c:pt>
                <c:pt idx="886">
                  <c:v>804</c:v>
                </c:pt>
                <c:pt idx="887">
                  <c:v>756</c:v>
                </c:pt>
                <c:pt idx="888">
                  <c:v>796</c:v>
                </c:pt>
                <c:pt idx="889">
                  <c:v>772</c:v>
                </c:pt>
                <c:pt idx="890">
                  <c:v>756</c:v>
                </c:pt>
                <c:pt idx="891">
                  <c:v>736</c:v>
                </c:pt>
                <c:pt idx="892">
                  <c:v>748</c:v>
                </c:pt>
                <c:pt idx="893">
                  <c:v>784</c:v>
                </c:pt>
                <c:pt idx="894">
                  <c:v>768</c:v>
                </c:pt>
                <c:pt idx="895">
                  <c:v>836</c:v>
                </c:pt>
                <c:pt idx="896">
                  <c:v>816</c:v>
                </c:pt>
                <c:pt idx="897">
                  <c:v>812</c:v>
                </c:pt>
                <c:pt idx="898">
                  <c:v>780</c:v>
                </c:pt>
                <c:pt idx="899">
                  <c:v>772</c:v>
                </c:pt>
                <c:pt idx="900">
                  <c:v>804</c:v>
                </c:pt>
                <c:pt idx="901">
                  <c:v>824</c:v>
                </c:pt>
                <c:pt idx="902">
                  <c:v>836</c:v>
                </c:pt>
                <c:pt idx="903">
                  <c:v>672</c:v>
                </c:pt>
                <c:pt idx="904">
                  <c:v>588</c:v>
                </c:pt>
                <c:pt idx="905">
                  <c:v>580</c:v>
                </c:pt>
                <c:pt idx="906">
                  <c:v>600</c:v>
                </c:pt>
                <c:pt idx="907">
                  <c:v>648</c:v>
                </c:pt>
                <c:pt idx="908">
                  <c:v>612</c:v>
                </c:pt>
                <c:pt idx="909">
                  <c:v>640</c:v>
                </c:pt>
                <c:pt idx="910">
                  <c:v>680</c:v>
                </c:pt>
                <c:pt idx="911">
                  <c:v>744</c:v>
                </c:pt>
                <c:pt idx="912">
                  <c:v>720</c:v>
                </c:pt>
                <c:pt idx="913">
                  <c:v>712</c:v>
                </c:pt>
                <c:pt idx="914">
                  <c:v>636</c:v>
                </c:pt>
                <c:pt idx="915">
                  <c:v>596</c:v>
                </c:pt>
                <c:pt idx="916">
                  <c:v>592</c:v>
                </c:pt>
                <c:pt idx="917">
                  <c:v>720</c:v>
                </c:pt>
                <c:pt idx="918">
                  <c:v>808</c:v>
                </c:pt>
                <c:pt idx="919">
                  <c:v>796</c:v>
                </c:pt>
                <c:pt idx="920">
                  <c:v>720</c:v>
                </c:pt>
                <c:pt idx="921">
                  <c:v>712</c:v>
                </c:pt>
                <c:pt idx="922">
                  <c:v>636</c:v>
                </c:pt>
                <c:pt idx="923">
                  <c:v>624</c:v>
                </c:pt>
                <c:pt idx="924">
                  <c:v>660</c:v>
                </c:pt>
                <c:pt idx="925">
                  <c:v>1188</c:v>
                </c:pt>
                <c:pt idx="926">
                  <c:v>1188</c:v>
                </c:pt>
                <c:pt idx="927">
                  <c:v>628</c:v>
                </c:pt>
                <c:pt idx="928">
                  <c:v>628</c:v>
                </c:pt>
                <c:pt idx="929">
                  <c:v>772</c:v>
                </c:pt>
                <c:pt idx="930">
                  <c:v>776</c:v>
                </c:pt>
                <c:pt idx="931">
                  <c:v>728</c:v>
                </c:pt>
                <c:pt idx="932">
                  <c:v>684</c:v>
                </c:pt>
                <c:pt idx="933">
                  <c:v>652</c:v>
                </c:pt>
                <c:pt idx="934">
                  <c:v>644</c:v>
                </c:pt>
                <c:pt idx="935">
                  <c:v>632</c:v>
                </c:pt>
                <c:pt idx="936">
                  <c:v>596</c:v>
                </c:pt>
                <c:pt idx="937">
                  <c:v>616</c:v>
                </c:pt>
                <c:pt idx="938">
                  <c:v>668</c:v>
                </c:pt>
                <c:pt idx="939">
                  <c:v>624</c:v>
                </c:pt>
                <c:pt idx="940">
                  <c:v>600</c:v>
                </c:pt>
                <c:pt idx="941">
                  <c:v>604</c:v>
                </c:pt>
                <c:pt idx="942">
                  <c:v>636</c:v>
                </c:pt>
                <c:pt idx="943">
                  <c:v>676</c:v>
                </c:pt>
                <c:pt idx="944">
                  <c:v>696</c:v>
                </c:pt>
                <c:pt idx="945">
                  <c:v>664</c:v>
                </c:pt>
                <c:pt idx="946">
                  <c:v>616</c:v>
                </c:pt>
                <c:pt idx="947">
                  <c:v>604</c:v>
                </c:pt>
                <c:pt idx="948">
                  <c:v>576</c:v>
                </c:pt>
                <c:pt idx="949">
                  <c:v>588</c:v>
                </c:pt>
                <c:pt idx="950">
                  <c:v>612</c:v>
                </c:pt>
                <c:pt idx="951">
                  <c:v>660</c:v>
                </c:pt>
                <c:pt idx="952">
                  <c:v>688</c:v>
                </c:pt>
                <c:pt idx="953">
                  <c:v>648</c:v>
                </c:pt>
                <c:pt idx="954">
                  <c:v>664</c:v>
                </c:pt>
                <c:pt idx="955">
                  <c:v>624</c:v>
                </c:pt>
                <c:pt idx="956">
                  <c:v>600</c:v>
                </c:pt>
                <c:pt idx="957">
                  <c:v>600</c:v>
                </c:pt>
                <c:pt idx="958">
                  <c:v>616</c:v>
                </c:pt>
                <c:pt idx="959">
                  <c:v>652</c:v>
                </c:pt>
                <c:pt idx="960">
                  <c:v>640</c:v>
                </c:pt>
                <c:pt idx="961">
                  <c:v>612</c:v>
                </c:pt>
                <c:pt idx="962">
                  <c:v>632</c:v>
                </c:pt>
                <c:pt idx="963">
                  <c:v>604</c:v>
                </c:pt>
                <c:pt idx="964">
                  <c:v>564</c:v>
                </c:pt>
                <c:pt idx="965">
                  <c:v>564</c:v>
                </c:pt>
                <c:pt idx="966">
                  <c:v>576</c:v>
                </c:pt>
                <c:pt idx="967">
                  <c:v>684</c:v>
                </c:pt>
                <c:pt idx="968">
                  <c:v>748</c:v>
                </c:pt>
                <c:pt idx="969">
                  <c:v>760</c:v>
                </c:pt>
                <c:pt idx="970">
                  <c:v>656</c:v>
                </c:pt>
                <c:pt idx="971">
                  <c:v>588</c:v>
                </c:pt>
                <c:pt idx="972">
                  <c:v>556</c:v>
                </c:pt>
                <c:pt idx="973">
                  <c:v>540</c:v>
                </c:pt>
                <c:pt idx="974">
                  <c:v>684</c:v>
                </c:pt>
                <c:pt idx="975">
                  <c:v>816</c:v>
                </c:pt>
                <c:pt idx="976">
                  <c:v>784</c:v>
                </c:pt>
                <c:pt idx="977">
                  <c:v>832</c:v>
                </c:pt>
                <c:pt idx="978">
                  <c:v>796</c:v>
                </c:pt>
                <c:pt idx="979">
                  <c:v>712</c:v>
                </c:pt>
                <c:pt idx="980">
                  <c:v>624</c:v>
                </c:pt>
                <c:pt idx="981">
                  <c:v>608</c:v>
                </c:pt>
                <c:pt idx="982">
                  <c:v>652</c:v>
                </c:pt>
                <c:pt idx="983">
                  <c:v>656</c:v>
                </c:pt>
                <c:pt idx="984">
                  <c:v>716</c:v>
                </c:pt>
                <c:pt idx="985">
                  <c:v>732</c:v>
                </c:pt>
                <c:pt idx="986">
                  <c:v>636</c:v>
                </c:pt>
                <c:pt idx="987">
                  <c:v>616</c:v>
                </c:pt>
                <c:pt idx="988">
                  <c:v>588</c:v>
                </c:pt>
                <c:pt idx="989">
                  <c:v>568</c:v>
                </c:pt>
                <c:pt idx="990">
                  <c:v>628</c:v>
                </c:pt>
                <c:pt idx="991">
                  <c:v>680</c:v>
                </c:pt>
                <c:pt idx="992">
                  <c:v>716</c:v>
                </c:pt>
                <c:pt idx="993">
                  <c:v>612</c:v>
                </c:pt>
                <c:pt idx="994">
                  <c:v>596</c:v>
                </c:pt>
                <c:pt idx="995">
                  <c:v>596</c:v>
                </c:pt>
                <c:pt idx="996">
                  <c:v>608</c:v>
                </c:pt>
                <c:pt idx="997">
                  <c:v>680</c:v>
                </c:pt>
                <c:pt idx="998">
                  <c:v>684</c:v>
                </c:pt>
                <c:pt idx="999">
                  <c:v>704</c:v>
                </c:pt>
                <c:pt idx="1000">
                  <c:v>720</c:v>
                </c:pt>
                <c:pt idx="1001">
                  <c:v>712</c:v>
                </c:pt>
                <c:pt idx="1002">
                  <c:v>676</c:v>
                </c:pt>
                <c:pt idx="1003">
                  <c:v>676</c:v>
                </c:pt>
                <c:pt idx="1004">
                  <c:v>672</c:v>
                </c:pt>
                <c:pt idx="1005">
                  <c:v>668</c:v>
                </c:pt>
                <c:pt idx="1006">
                  <c:v>616</c:v>
                </c:pt>
                <c:pt idx="1007">
                  <c:v>604</c:v>
                </c:pt>
                <c:pt idx="1008">
                  <c:v>640</c:v>
                </c:pt>
                <c:pt idx="1009">
                  <c:v>668</c:v>
                </c:pt>
                <c:pt idx="1010">
                  <c:v>688</c:v>
                </c:pt>
                <c:pt idx="1011">
                  <c:v>696</c:v>
                </c:pt>
                <c:pt idx="1012">
                  <c:v>644</c:v>
                </c:pt>
                <c:pt idx="1013">
                  <c:v>624</c:v>
                </c:pt>
                <c:pt idx="1014">
                  <c:v>640</c:v>
                </c:pt>
                <c:pt idx="1015">
                  <c:v>676</c:v>
                </c:pt>
                <c:pt idx="1016">
                  <c:v>676</c:v>
                </c:pt>
                <c:pt idx="1017">
                  <c:v>648</c:v>
                </c:pt>
                <c:pt idx="1018">
                  <c:v>608</c:v>
                </c:pt>
                <c:pt idx="1019">
                  <c:v>604</c:v>
                </c:pt>
                <c:pt idx="1020">
                  <c:v>612</c:v>
                </c:pt>
                <c:pt idx="1021">
                  <c:v>628</c:v>
                </c:pt>
                <c:pt idx="1022">
                  <c:v>712</c:v>
                </c:pt>
                <c:pt idx="1023">
                  <c:v>756</c:v>
                </c:pt>
                <c:pt idx="1024">
                  <c:v>748</c:v>
                </c:pt>
                <c:pt idx="1025">
                  <c:v>660</c:v>
                </c:pt>
                <c:pt idx="1026">
                  <c:v>620</c:v>
                </c:pt>
                <c:pt idx="1027">
                  <c:v>592</c:v>
                </c:pt>
                <c:pt idx="1028">
                  <c:v>584</c:v>
                </c:pt>
                <c:pt idx="1029">
                  <c:v>608</c:v>
                </c:pt>
                <c:pt idx="1030">
                  <c:v>712</c:v>
                </c:pt>
                <c:pt idx="1031">
                  <c:v>688</c:v>
                </c:pt>
                <c:pt idx="1032">
                  <c:v>688</c:v>
                </c:pt>
                <c:pt idx="1033">
                  <c:v>668</c:v>
                </c:pt>
                <c:pt idx="1034">
                  <c:v>620</c:v>
                </c:pt>
                <c:pt idx="1035">
                  <c:v>572</c:v>
                </c:pt>
                <c:pt idx="1036">
                  <c:v>560</c:v>
                </c:pt>
                <c:pt idx="1037">
                  <c:v>600</c:v>
                </c:pt>
                <c:pt idx="1038">
                  <c:v>712</c:v>
                </c:pt>
                <c:pt idx="1039">
                  <c:v>824</c:v>
                </c:pt>
                <c:pt idx="1040">
                  <c:v>816</c:v>
                </c:pt>
                <c:pt idx="1041">
                  <c:v>744</c:v>
                </c:pt>
                <c:pt idx="1042">
                  <c:v>712</c:v>
                </c:pt>
                <c:pt idx="1043">
                  <c:v>640</c:v>
                </c:pt>
                <c:pt idx="1044">
                  <c:v>584</c:v>
                </c:pt>
                <c:pt idx="1045">
                  <c:v>584</c:v>
                </c:pt>
                <c:pt idx="1046">
                  <c:v>596</c:v>
                </c:pt>
                <c:pt idx="1047">
                  <c:v>616</c:v>
                </c:pt>
                <c:pt idx="1048">
                  <c:v>596</c:v>
                </c:pt>
                <c:pt idx="1049">
                  <c:v>584</c:v>
                </c:pt>
                <c:pt idx="1050">
                  <c:v>580</c:v>
                </c:pt>
                <c:pt idx="1051">
                  <c:v>544</c:v>
                </c:pt>
                <c:pt idx="1052">
                  <c:v>548</c:v>
                </c:pt>
                <c:pt idx="1053">
                  <c:v>556</c:v>
                </c:pt>
                <c:pt idx="1054">
                  <c:v>604</c:v>
                </c:pt>
                <c:pt idx="1055">
                  <c:v>608</c:v>
                </c:pt>
                <c:pt idx="1056">
                  <c:v>608</c:v>
                </c:pt>
                <c:pt idx="1057">
                  <c:v>676</c:v>
                </c:pt>
                <c:pt idx="1058">
                  <c:v>736</c:v>
                </c:pt>
                <c:pt idx="1059">
                  <c:v>652</c:v>
                </c:pt>
                <c:pt idx="1060">
                  <c:v>640</c:v>
                </c:pt>
                <c:pt idx="1061">
                  <c:v>596</c:v>
                </c:pt>
                <c:pt idx="1062">
                  <c:v>584</c:v>
                </c:pt>
                <c:pt idx="1063">
                  <c:v>588</c:v>
                </c:pt>
                <c:pt idx="1064">
                  <c:v>656</c:v>
                </c:pt>
                <c:pt idx="1065">
                  <c:v>704</c:v>
                </c:pt>
                <c:pt idx="1066">
                  <c:v>764</c:v>
                </c:pt>
                <c:pt idx="1067">
                  <c:v>680</c:v>
                </c:pt>
                <c:pt idx="1068">
                  <c:v>604</c:v>
                </c:pt>
                <c:pt idx="1069">
                  <c:v>592</c:v>
                </c:pt>
                <c:pt idx="1070">
                  <c:v>580</c:v>
                </c:pt>
                <c:pt idx="1071">
                  <c:v>628</c:v>
                </c:pt>
                <c:pt idx="1072">
                  <c:v>680</c:v>
                </c:pt>
                <c:pt idx="1073">
                  <c:v>672</c:v>
                </c:pt>
                <c:pt idx="1074">
                  <c:v>712</c:v>
                </c:pt>
                <c:pt idx="1075">
                  <c:v>640</c:v>
                </c:pt>
                <c:pt idx="1076">
                  <c:v>620</c:v>
                </c:pt>
                <c:pt idx="1077">
                  <c:v>600</c:v>
                </c:pt>
                <c:pt idx="1078">
                  <c:v>612</c:v>
                </c:pt>
                <c:pt idx="1079">
                  <c:v>648</c:v>
                </c:pt>
                <c:pt idx="1080">
                  <c:v>636</c:v>
                </c:pt>
                <c:pt idx="1081">
                  <c:v>636</c:v>
                </c:pt>
                <c:pt idx="1082">
                  <c:v>684</c:v>
                </c:pt>
                <c:pt idx="1083">
                  <c:v>732</c:v>
                </c:pt>
                <c:pt idx="1084">
                  <c:v>648</c:v>
                </c:pt>
                <c:pt idx="1085">
                  <c:v>632</c:v>
                </c:pt>
                <c:pt idx="1086">
                  <c:v>612</c:v>
                </c:pt>
                <c:pt idx="1087">
                  <c:v>612</c:v>
                </c:pt>
                <c:pt idx="1088">
                  <c:v>628</c:v>
                </c:pt>
                <c:pt idx="1089">
                  <c:v>668</c:v>
                </c:pt>
                <c:pt idx="1090">
                  <c:v>708</c:v>
                </c:pt>
                <c:pt idx="1091">
                  <c:v>656</c:v>
                </c:pt>
                <c:pt idx="1092">
                  <c:v>624</c:v>
                </c:pt>
                <c:pt idx="1093">
                  <c:v>624</c:v>
                </c:pt>
                <c:pt idx="1094">
                  <c:v>624</c:v>
                </c:pt>
                <c:pt idx="1095">
                  <c:v>616</c:v>
                </c:pt>
                <c:pt idx="1096">
                  <c:v>592</c:v>
                </c:pt>
                <c:pt idx="1097">
                  <c:v>584</c:v>
                </c:pt>
                <c:pt idx="1098">
                  <c:v>596</c:v>
                </c:pt>
                <c:pt idx="1099">
                  <c:v>612</c:v>
                </c:pt>
                <c:pt idx="1100">
                  <c:v>628</c:v>
                </c:pt>
                <c:pt idx="1101">
                  <c:v>672</c:v>
                </c:pt>
                <c:pt idx="1102">
                  <c:v>664</c:v>
                </c:pt>
                <c:pt idx="1103">
                  <c:v>628</c:v>
                </c:pt>
                <c:pt idx="1104">
                  <c:v>624</c:v>
                </c:pt>
                <c:pt idx="1105">
                  <c:v>608</c:v>
                </c:pt>
                <c:pt idx="1106">
                  <c:v>596</c:v>
                </c:pt>
                <c:pt idx="1107">
                  <c:v>592</c:v>
                </c:pt>
                <c:pt idx="1108">
                  <c:v>612</c:v>
                </c:pt>
                <c:pt idx="1109">
                  <c:v>620</c:v>
                </c:pt>
                <c:pt idx="1110">
                  <c:v>624</c:v>
                </c:pt>
                <c:pt idx="1111">
                  <c:v>616</c:v>
                </c:pt>
                <c:pt idx="1112">
                  <c:v>612</c:v>
                </c:pt>
                <c:pt idx="1113">
                  <c:v>604</c:v>
                </c:pt>
                <c:pt idx="1114">
                  <c:v>580</c:v>
                </c:pt>
                <c:pt idx="1115">
                  <c:v>560</c:v>
                </c:pt>
                <c:pt idx="1116">
                  <c:v>552</c:v>
                </c:pt>
                <c:pt idx="1117">
                  <c:v>560</c:v>
                </c:pt>
                <c:pt idx="1118">
                  <c:v>568</c:v>
                </c:pt>
                <c:pt idx="1119">
                  <c:v>604</c:v>
                </c:pt>
                <c:pt idx="1120">
                  <c:v>628</c:v>
                </c:pt>
                <c:pt idx="1121">
                  <c:v>644</c:v>
                </c:pt>
                <c:pt idx="1122">
                  <c:v>636</c:v>
                </c:pt>
                <c:pt idx="1123">
                  <c:v>632</c:v>
                </c:pt>
                <c:pt idx="1124">
                  <c:v>636</c:v>
                </c:pt>
                <c:pt idx="1125">
                  <c:v>632</c:v>
                </c:pt>
                <c:pt idx="1126">
                  <c:v>592</c:v>
                </c:pt>
                <c:pt idx="1127">
                  <c:v>576</c:v>
                </c:pt>
                <c:pt idx="1128">
                  <c:v>596</c:v>
                </c:pt>
                <c:pt idx="1129">
                  <c:v>660</c:v>
                </c:pt>
                <c:pt idx="1130">
                  <c:v>756</c:v>
                </c:pt>
                <c:pt idx="1131">
                  <c:v>756</c:v>
                </c:pt>
                <c:pt idx="1132">
                  <c:v>656</c:v>
                </c:pt>
                <c:pt idx="1133">
                  <c:v>644</c:v>
                </c:pt>
                <c:pt idx="1134">
                  <c:v>604</c:v>
                </c:pt>
                <c:pt idx="1135">
                  <c:v>576</c:v>
                </c:pt>
                <c:pt idx="1136">
                  <c:v>576</c:v>
                </c:pt>
                <c:pt idx="1137">
                  <c:v>624</c:v>
                </c:pt>
                <c:pt idx="1138">
                  <c:v>796</c:v>
                </c:pt>
                <c:pt idx="1139">
                  <c:v>680</c:v>
                </c:pt>
                <c:pt idx="1140">
                  <c:v>644</c:v>
                </c:pt>
                <c:pt idx="1141">
                  <c:v>628</c:v>
                </c:pt>
                <c:pt idx="1142">
                  <c:v>628</c:v>
                </c:pt>
                <c:pt idx="1143">
                  <c:v>636</c:v>
                </c:pt>
                <c:pt idx="1144">
                  <c:v>604</c:v>
                </c:pt>
                <c:pt idx="1145">
                  <c:v>608</c:v>
                </c:pt>
                <c:pt idx="1146">
                  <c:v>684</c:v>
                </c:pt>
                <c:pt idx="1147">
                  <c:v>696</c:v>
                </c:pt>
                <c:pt idx="1148">
                  <c:v>660</c:v>
                </c:pt>
                <c:pt idx="1149">
                  <c:v>628</c:v>
                </c:pt>
                <c:pt idx="1150">
                  <c:v>604</c:v>
                </c:pt>
                <c:pt idx="1151">
                  <c:v>596</c:v>
                </c:pt>
                <c:pt idx="1152">
                  <c:v>592</c:v>
                </c:pt>
                <c:pt idx="1153">
                  <c:v>592</c:v>
                </c:pt>
                <c:pt idx="1154">
                  <c:v>596</c:v>
                </c:pt>
                <c:pt idx="1155">
                  <c:v>588</c:v>
                </c:pt>
                <c:pt idx="1156">
                  <c:v>564</c:v>
                </c:pt>
                <c:pt idx="1157">
                  <c:v>548</c:v>
                </c:pt>
                <c:pt idx="1158">
                  <c:v>536</c:v>
                </c:pt>
                <c:pt idx="1159">
                  <c:v>588</c:v>
                </c:pt>
                <c:pt idx="1160">
                  <c:v>604</c:v>
                </c:pt>
                <c:pt idx="1161">
                  <c:v>580</c:v>
                </c:pt>
                <c:pt idx="1162">
                  <c:v>572</c:v>
                </c:pt>
                <c:pt idx="1163">
                  <c:v>564</c:v>
                </c:pt>
                <c:pt idx="1164">
                  <c:v>552</c:v>
                </c:pt>
                <c:pt idx="1165">
                  <c:v>544</c:v>
                </c:pt>
                <c:pt idx="1166">
                  <c:v>552</c:v>
                </c:pt>
                <c:pt idx="1167">
                  <c:v>568</c:v>
                </c:pt>
                <c:pt idx="1168">
                  <c:v>584</c:v>
                </c:pt>
                <c:pt idx="1169">
                  <c:v>656</c:v>
                </c:pt>
                <c:pt idx="1170">
                  <c:v>656</c:v>
                </c:pt>
                <c:pt idx="1171">
                  <c:v>628</c:v>
                </c:pt>
                <c:pt idx="1172">
                  <c:v>600</c:v>
                </c:pt>
                <c:pt idx="1173">
                  <c:v>596</c:v>
                </c:pt>
                <c:pt idx="1174">
                  <c:v>592</c:v>
                </c:pt>
                <c:pt idx="1175">
                  <c:v>616</c:v>
                </c:pt>
                <c:pt idx="1176">
                  <c:v>620</c:v>
                </c:pt>
                <c:pt idx="1177">
                  <c:v>656</c:v>
                </c:pt>
                <c:pt idx="1178">
                  <c:v>656</c:v>
                </c:pt>
                <c:pt idx="1179">
                  <c:v>668</c:v>
                </c:pt>
                <c:pt idx="1180">
                  <c:v>656</c:v>
                </c:pt>
                <c:pt idx="1181">
                  <c:v>612</c:v>
                </c:pt>
                <c:pt idx="1182">
                  <c:v>608</c:v>
                </c:pt>
                <c:pt idx="1183">
                  <c:v>604</c:v>
                </c:pt>
                <c:pt idx="1184">
                  <c:v>612</c:v>
                </c:pt>
                <c:pt idx="1185">
                  <c:v>628</c:v>
                </c:pt>
                <c:pt idx="1186">
                  <c:v>732</c:v>
                </c:pt>
                <c:pt idx="1187">
                  <c:v>692</c:v>
                </c:pt>
                <c:pt idx="1188">
                  <c:v>616</c:v>
                </c:pt>
                <c:pt idx="1189">
                  <c:v>596</c:v>
                </c:pt>
                <c:pt idx="1190">
                  <c:v>600</c:v>
                </c:pt>
                <c:pt idx="1191">
                  <c:v>616</c:v>
                </c:pt>
                <c:pt idx="1192">
                  <c:v>624</c:v>
                </c:pt>
                <c:pt idx="1193">
                  <c:v>628</c:v>
                </c:pt>
                <c:pt idx="1194">
                  <c:v>652</c:v>
                </c:pt>
                <c:pt idx="1195">
                  <c:v>656</c:v>
                </c:pt>
                <c:pt idx="1196">
                  <c:v>644</c:v>
                </c:pt>
                <c:pt idx="1197">
                  <c:v>632</c:v>
                </c:pt>
                <c:pt idx="1198">
                  <c:v>612</c:v>
                </c:pt>
                <c:pt idx="1199">
                  <c:v>600</c:v>
                </c:pt>
                <c:pt idx="1200">
                  <c:v>612</c:v>
                </c:pt>
                <c:pt idx="1201">
                  <c:v>644</c:v>
                </c:pt>
                <c:pt idx="1202">
                  <c:v>792</c:v>
                </c:pt>
                <c:pt idx="1203">
                  <c:v>768</c:v>
                </c:pt>
                <c:pt idx="1204">
                  <c:v>804</c:v>
                </c:pt>
                <c:pt idx="1205">
                  <c:v>1176</c:v>
                </c:pt>
                <c:pt idx="1206">
                  <c:v>1000</c:v>
                </c:pt>
                <c:pt idx="1207">
                  <c:v>892</c:v>
                </c:pt>
                <c:pt idx="1208">
                  <c:v>972</c:v>
                </c:pt>
                <c:pt idx="1209">
                  <c:v>932</c:v>
                </c:pt>
                <c:pt idx="1210">
                  <c:v>916</c:v>
                </c:pt>
                <c:pt idx="1211">
                  <c:v>948</c:v>
                </c:pt>
                <c:pt idx="1212">
                  <c:v>956</c:v>
                </c:pt>
                <c:pt idx="1213">
                  <c:v>848</c:v>
                </c:pt>
                <c:pt idx="1214">
                  <c:v>888</c:v>
                </c:pt>
                <c:pt idx="1215">
                  <c:v>888</c:v>
                </c:pt>
                <c:pt idx="1216">
                  <c:v>364</c:v>
                </c:pt>
                <c:pt idx="1217">
                  <c:v>892</c:v>
                </c:pt>
                <c:pt idx="1218">
                  <c:v>824</c:v>
                </c:pt>
                <c:pt idx="1219">
                  <c:v>904</c:v>
                </c:pt>
                <c:pt idx="1220">
                  <c:v>904</c:v>
                </c:pt>
                <c:pt idx="1221">
                  <c:v>896</c:v>
                </c:pt>
                <c:pt idx="1222">
                  <c:v>892</c:v>
                </c:pt>
                <c:pt idx="1223">
                  <c:v>944</c:v>
                </c:pt>
                <c:pt idx="1224">
                  <c:v>256</c:v>
                </c:pt>
                <c:pt idx="1225">
                  <c:v>868</c:v>
                </c:pt>
                <c:pt idx="1226">
                  <c:v>876</c:v>
                </c:pt>
                <c:pt idx="1227">
                  <c:v>844</c:v>
                </c:pt>
                <c:pt idx="1228">
                  <c:v>784</c:v>
                </c:pt>
                <c:pt idx="1229">
                  <c:v>776</c:v>
                </c:pt>
                <c:pt idx="1230">
                  <c:v>652</c:v>
                </c:pt>
                <c:pt idx="1231">
                  <c:v>1084</c:v>
                </c:pt>
                <c:pt idx="1232">
                  <c:v>892</c:v>
                </c:pt>
                <c:pt idx="1233">
                  <c:v>920</c:v>
                </c:pt>
                <c:pt idx="1234">
                  <c:v>940</c:v>
                </c:pt>
                <c:pt idx="1235">
                  <c:v>948</c:v>
                </c:pt>
                <c:pt idx="1236">
                  <c:v>884</c:v>
                </c:pt>
                <c:pt idx="1237">
                  <c:v>920</c:v>
                </c:pt>
                <c:pt idx="1238">
                  <c:v>900</c:v>
                </c:pt>
                <c:pt idx="1239">
                  <c:v>876</c:v>
                </c:pt>
                <c:pt idx="1240">
                  <c:v>532</c:v>
                </c:pt>
                <c:pt idx="1241">
                  <c:v>612</c:v>
                </c:pt>
                <c:pt idx="1242">
                  <c:v>920</c:v>
                </c:pt>
                <c:pt idx="1243">
                  <c:v>592</c:v>
                </c:pt>
                <c:pt idx="1244">
                  <c:v>912</c:v>
                </c:pt>
                <c:pt idx="1245">
                  <c:v>888</c:v>
                </c:pt>
                <c:pt idx="1246">
                  <c:v>956</c:v>
                </c:pt>
                <c:pt idx="1247">
                  <c:v>884</c:v>
                </c:pt>
                <c:pt idx="1248">
                  <c:v>272</c:v>
                </c:pt>
                <c:pt idx="1249">
                  <c:v>880</c:v>
                </c:pt>
                <c:pt idx="1250">
                  <c:v>848</c:v>
                </c:pt>
                <c:pt idx="1251">
                  <c:v>756</c:v>
                </c:pt>
                <c:pt idx="1252">
                  <c:v>788</c:v>
                </c:pt>
                <c:pt idx="1253">
                  <c:v>848</c:v>
                </c:pt>
                <c:pt idx="1254">
                  <c:v>852</c:v>
                </c:pt>
                <c:pt idx="1255">
                  <c:v>820</c:v>
                </c:pt>
                <c:pt idx="1256">
                  <c:v>900</c:v>
                </c:pt>
                <c:pt idx="1257">
                  <c:v>864</c:v>
                </c:pt>
                <c:pt idx="1258">
                  <c:v>344</c:v>
                </c:pt>
                <c:pt idx="1259">
                  <c:v>844</c:v>
                </c:pt>
                <c:pt idx="1260">
                  <c:v>896</c:v>
                </c:pt>
                <c:pt idx="1261">
                  <c:v>932</c:v>
                </c:pt>
                <c:pt idx="1262">
                  <c:v>688</c:v>
                </c:pt>
                <c:pt idx="1263">
                  <c:v>840</c:v>
                </c:pt>
                <c:pt idx="1264">
                  <c:v>884</c:v>
                </c:pt>
                <c:pt idx="1265">
                  <c:v>848</c:v>
                </c:pt>
                <c:pt idx="1266">
                  <c:v>800</c:v>
                </c:pt>
                <c:pt idx="1267">
                  <c:v>696</c:v>
                </c:pt>
                <c:pt idx="1268">
                  <c:v>696</c:v>
                </c:pt>
                <c:pt idx="1269">
                  <c:v>916</c:v>
                </c:pt>
                <c:pt idx="1270">
                  <c:v>852</c:v>
                </c:pt>
                <c:pt idx="1271">
                  <c:v>876</c:v>
                </c:pt>
                <c:pt idx="1272">
                  <c:v>692</c:v>
                </c:pt>
                <c:pt idx="1273">
                  <c:v>1040</c:v>
                </c:pt>
                <c:pt idx="1274">
                  <c:v>836</c:v>
                </c:pt>
                <c:pt idx="1275">
                  <c:v>884</c:v>
                </c:pt>
                <c:pt idx="1276">
                  <c:v>940</c:v>
                </c:pt>
                <c:pt idx="1277">
                  <c:v>900</c:v>
                </c:pt>
                <c:pt idx="1278">
                  <c:v>880</c:v>
                </c:pt>
                <c:pt idx="1279">
                  <c:v>884</c:v>
                </c:pt>
                <c:pt idx="1280">
                  <c:v>900</c:v>
                </c:pt>
                <c:pt idx="1281">
                  <c:v>900</c:v>
                </c:pt>
                <c:pt idx="1282">
                  <c:v>876</c:v>
                </c:pt>
                <c:pt idx="1283">
                  <c:v>868</c:v>
                </c:pt>
                <c:pt idx="1284">
                  <c:v>896</c:v>
                </c:pt>
                <c:pt idx="1285">
                  <c:v>876</c:v>
                </c:pt>
                <c:pt idx="1286">
                  <c:v>920</c:v>
                </c:pt>
                <c:pt idx="1287">
                  <c:v>936</c:v>
                </c:pt>
                <c:pt idx="1288">
                  <c:v>888</c:v>
                </c:pt>
                <c:pt idx="1289">
                  <c:v>888</c:v>
                </c:pt>
                <c:pt idx="1290">
                  <c:v>900</c:v>
                </c:pt>
                <c:pt idx="1291">
                  <c:v>940</c:v>
                </c:pt>
                <c:pt idx="1292">
                  <c:v>864</c:v>
                </c:pt>
                <c:pt idx="1293">
                  <c:v>900</c:v>
                </c:pt>
                <c:pt idx="1294">
                  <c:v>960</c:v>
                </c:pt>
                <c:pt idx="1295">
                  <c:v>904</c:v>
                </c:pt>
                <c:pt idx="1296">
                  <c:v>928</c:v>
                </c:pt>
                <c:pt idx="1297">
                  <c:v>888</c:v>
                </c:pt>
                <c:pt idx="1298">
                  <c:v>912</c:v>
                </c:pt>
                <c:pt idx="1299">
                  <c:v>896</c:v>
                </c:pt>
                <c:pt idx="1300">
                  <c:v>872</c:v>
                </c:pt>
                <c:pt idx="1301">
                  <c:v>920</c:v>
                </c:pt>
                <c:pt idx="1302">
                  <c:v>976</c:v>
                </c:pt>
                <c:pt idx="1303">
                  <c:v>984</c:v>
                </c:pt>
                <c:pt idx="1304">
                  <c:v>920</c:v>
                </c:pt>
                <c:pt idx="1305">
                  <c:v>912</c:v>
                </c:pt>
                <c:pt idx="1306">
                  <c:v>892</c:v>
                </c:pt>
                <c:pt idx="1307">
                  <c:v>868</c:v>
                </c:pt>
                <c:pt idx="1308">
                  <c:v>616</c:v>
                </c:pt>
                <c:pt idx="1309">
                  <c:v>920</c:v>
                </c:pt>
                <c:pt idx="1310">
                  <c:v>416</c:v>
                </c:pt>
                <c:pt idx="1311">
                  <c:v>892</c:v>
                </c:pt>
                <c:pt idx="1312">
                  <c:v>836</c:v>
                </c:pt>
                <c:pt idx="1313">
                  <c:v>880</c:v>
                </c:pt>
                <c:pt idx="1314">
                  <c:v>928</c:v>
                </c:pt>
                <c:pt idx="1315">
                  <c:v>980</c:v>
                </c:pt>
                <c:pt idx="1316">
                  <c:v>908</c:v>
                </c:pt>
                <c:pt idx="1317">
                  <c:v>916</c:v>
                </c:pt>
                <c:pt idx="1318">
                  <c:v>928</c:v>
                </c:pt>
                <c:pt idx="1319">
                  <c:v>920</c:v>
                </c:pt>
                <c:pt idx="1320">
                  <c:v>916</c:v>
                </c:pt>
                <c:pt idx="1321">
                  <c:v>912</c:v>
                </c:pt>
                <c:pt idx="1322">
                  <c:v>952</c:v>
                </c:pt>
                <c:pt idx="1323">
                  <c:v>880</c:v>
                </c:pt>
                <c:pt idx="1324">
                  <c:v>876</c:v>
                </c:pt>
                <c:pt idx="1325">
                  <c:v>896</c:v>
                </c:pt>
                <c:pt idx="1326">
                  <c:v>884</c:v>
                </c:pt>
                <c:pt idx="1327">
                  <c:v>876</c:v>
                </c:pt>
                <c:pt idx="1328">
                  <c:v>924</c:v>
                </c:pt>
                <c:pt idx="1329">
                  <c:v>948</c:v>
                </c:pt>
                <c:pt idx="1330">
                  <c:v>932</c:v>
                </c:pt>
                <c:pt idx="1331">
                  <c:v>880</c:v>
                </c:pt>
                <c:pt idx="1332">
                  <c:v>900</c:v>
                </c:pt>
                <c:pt idx="1333">
                  <c:v>904</c:v>
                </c:pt>
                <c:pt idx="1334">
                  <c:v>916</c:v>
                </c:pt>
                <c:pt idx="1335">
                  <c:v>884</c:v>
                </c:pt>
                <c:pt idx="1336">
                  <c:v>892</c:v>
                </c:pt>
                <c:pt idx="1337">
                  <c:v>912</c:v>
                </c:pt>
                <c:pt idx="1338">
                  <c:v>908</c:v>
                </c:pt>
                <c:pt idx="1339">
                  <c:v>912</c:v>
                </c:pt>
                <c:pt idx="1340">
                  <c:v>932</c:v>
                </c:pt>
                <c:pt idx="1341">
                  <c:v>936</c:v>
                </c:pt>
                <c:pt idx="1342">
                  <c:v>896</c:v>
                </c:pt>
                <c:pt idx="1343">
                  <c:v>916</c:v>
                </c:pt>
                <c:pt idx="1344">
                  <c:v>800</c:v>
                </c:pt>
                <c:pt idx="1345">
                  <c:v>780</c:v>
                </c:pt>
                <c:pt idx="1346">
                  <c:v>776</c:v>
                </c:pt>
                <c:pt idx="1347">
                  <c:v>800</c:v>
                </c:pt>
                <c:pt idx="1348">
                  <c:v>804</c:v>
                </c:pt>
                <c:pt idx="1349">
                  <c:v>856</c:v>
                </c:pt>
                <c:pt idx="1350">
                  <c:v>908</c:v>
                </c:pt>
                <c:pt idx="1351">
                  <c:v>956</c:v>
                </c:pt>
                <c:pt idx="1352">
                  <c:v>940</c:v>
                </c:pt>
                <c:pt idx="1353">
                  <c:v>328</c:v>
                </c:pt>
                <c:pt idx="1354">
                  <c:v>872</c:v>
                </c:pt>
                <c:pt idx="1355">
                  <c:v>864</c:v>
                </c:pt>
                <c:pt idx="1356">
                  <c:v>940</c:v>
                </c:pt>
                <c:pt idx="1357">
                  <c:v>872</c:v>
                </c:pt>
                <c:pt idx="1358">
                  <c:v>940</c:v>
                </c:pt>
                <c:pt idx="1359">
                  <c:v>948</c:v>
                </c:pt>
                <c:pt idx="1360">
                  <c:v>956</c:v>
                </c:pt>
                <c:pt idx="1361">
                  <c:v>896</c:v>
                </c:pt>
                <c:pt idx="1362">
                  <c:v>932</c:v>
                </c:pt>
                <c:pt idx="1363">
                  <c:v>996</c:v>
                </c:pt>
                <c:pt idx="1364">
                  <c:v>960</c:v>
                </c:pt>
                <c:pt idx="1365">
                  <c:v>916</c:v>
                </c:pt>
                <c:pt idx="1366">
                  <c:v>912</c:v>
                </c:pt>
                <c:pt idx="1367">
                  <c:v>928</c:v>
                </c:pt>
                <c:pt idx="1368">
                  <c:v>944</c:v>
                </c:pt>
                <c:pt idx="1369">
                  <c:v>964</c:v>
                </c:pt>
                <c:pt idx="1370">
                  <c:v>968</c:v>
                </c:pt>
                <c:pt idx="1371">
                  <c:v>972</c:v>
                </c:pt>
                <c:pt idx="1372">
                  <c:v>948</c:v>
                </c:pt>
                <c:pt idx="1373">
                  <c:v>916</c:v>
                </c:pt>
                <c:pt idx="1374">
                  <c:v>988</c:v>
                </c:pt>
                <c:pt idx="1375">
                  <c:v>968</c:v>
                </c:pt>
                <c:pt idx="1376">
                  <c:v>956</c:v>
                </c:pt>
                <c:pt idx="1377">
                  <c:v>960</c:v>
                </c:pt>
                <c:pt idx="1378">
                  <c:v>972</c:v>
                </c:pt>
                <c:pt idx="1379">
                  <c:v>928</c:v>
                </c:pt>
                <c:pt idx="1380">
                  <c:v>940</c:v>
                </c:pt>
                <c:pt idx="1381">
                  <c:v>940</c:v>
                </c:pt>
                <c:pt idx="1382">
                  <c:v>956</c:v>
                </c:pt>
                <c:pt idx="1383">
                  <c:v>920</c:v>
                </c:pt>
                <c:pt idx="1384">
                  <c:v>912</c:v>
                </c:pt>
                <c:pt idx="1385">
                  <c:v>916</c:v>
                </c:pt>
                <c:pt idx="1386">
                  <c:v>932</c:v>
                </c:pt>
                <c:pt idx="1387">
                  <c:v>860</c:v>
                </c:pt>
                <c:pt idx="1388">
                  <c:v>876</c:v>
                </c:pt>
                <c:pt idx="1389">
                  <c:v>904</c:v>
                </c:pt>
                <c:pt idx="1390">
                  <c:v>940</c:v>
                </c:pt>
                <c:pt idx="1391">
                  <c:v>940</c:v>
                </c:pt>
                <c:pt idx="1392">
                  <c:v>928</c:v>
                </c:pt>
                <c:pt idx="1393">
                  <c:v>972</c:v>
                </c:pt>
                <c:pt idx="1394">
                  <c:v>980</c:v>
                </c:pt>
                <c:pt idx="1395">
                  <c:v>944</c:v>
                </c:pt>
                <c:pt idx="1396">
                  <c:v>900</c:v>
                </c:pt>
                <c:pt idx="1397">
                  <c:v>900</c:v>
                </c:pt>
                <c:pt idx="1398">
                  <c:v>884</c:v>
                </c:pt>
                <c:pt idx="1399">
                  <c:v>916</c:v>
                </c:pt>
                <c:pt idx="1400">
                  <c:v>896</c:v>
                </c:pt>
                <c:pt idx="1401">
                  <c:v>924</c:v>
                </c:pt>
                <c:pt idx="1402">
                  <c:v>884</c:v>
                </c:pt>
                <c:pt idx="1403">
                  <c:v>904</c:v>
                </c:pt>
                <c:pt idx="1404">
                  <c:v>852</c:v>
                </c:pt>
                <c:pt idx="1405">
                  <c:v>728</c:v>
                </c:pt>
                <c:pt idx="1406">
                  <c:v>788</c:v>
                </c:pt>
                <c:pt idx="1407">
                  <c:v>824</c:v>
                </c:pt>
                <c:pt idx="1408">
                  <c:v>828</c:v>
                </c:pt>
                <c:pt idx="1409">
                  <c:v>792</c:v>
                </c:pt>
                <c:pt idx="1410">
                  <c:v>772</c:v>
                </c:pt>
                <c:pt idx="1411">
                  <c:v>820</c:v>
                </c:pt>
                <c:pt idx="1412">
                  <c:v>848</c:v>
                </c:pt>
                <c:pt idx="1413">
                  <c:v>896</c:v>
                </c:pt>
                <c:pt idx="1414">
                  <c:v>908</c:v>
                </c:pt>
                <c:pt idx="1415">
                  <c:v>832</c:v>
                </c:pt>
                <c:pt idx="1416">
                  <c:v>840</c:v>
                </c:pt>
                <c:pt idx="1417">
                  <c:v>884</c:v>
                </c:pt>
                <c:pt idx="1418">
                  <c:v>884</c:v>
                </c:pt>
                <c:pt idx="1419">
                  <c:v>876</c:v>
                </c:pt>
                <c:pt idx="1420">
                  <c:v>920</c:v>
                </c:pt>
                <c:pt idx="1421">
                  <c:v>940</c:v>
                </c:pt>
                <c:pt idx="1422">
                  <c:v>936</c:v>
                </c:pt>
                <c:pt idx="1423">
                  <c:v>888</c:v>
                </c:pt>
                <c:pt idx="1424">
                  <c:v>952</c:v>
                </c:pt>
                <c:pt idx="1425">
                  <c:v>908</c:v>
                </c:pt>
                <c:pt idx="1426">
                  <c:v>968</c:v>
                </c:pt>
                <c:pt idx="1427">
                  <c:v>960</c:v>
                </c:pt>
                <c:pt idx="1428">
                  <c:v>976</c:v>
                </c:pt>
                <c:pt idx="1429">
                  <c:v>996</c:v>
                </c:pt>
                <c:pt idx="1430">
                  <c:v>1004</c:v>
                </c:pt>
                <c:pt idx="1431">
                  <c:v>976</c:v>
                </c:pt>
                <c:pt idx="1432">
                  <c:v>964</c:v>
                </c:pt>
                <c:pt idx="1433">
                  <c:v>960</c:v>
                </c:pt>
                <c:pt idx="1434">
                  <c:v>948</c:v>
                </c:pt>
                <c:pt idx="1435">
                  <c:v>932</c:v>
                </c:pt>
                <c:pt idx="1436">
                  <c:v>932</c:v>
                </c:pt>
                <c:pt idx="1437">
                  <c:v>952</c:v>
                </c:pt>
                <c:pt idx="1438">
                  <c:v>980</c:v>
                </c:pt>
                <c:pt idx="1439">
                  <c:v>980</c:v>
                </c:pt>
                <c:pt idx="1440">
                  <c:v>908</c:v>
                </c:pt>
                <c:pt idx="1441">
                  <c:v>932</c:v>
                </c:pt>
                <c:pt idx="1442">
                  <c:v>948</c:v>
                </c:pt>
                <c:pt idx="1443">
                  <c:v>956</c:v>
                </c:pt>
                <c:pt idx="1444">
                  <c:v>924</c:v>
                </c:pt>
                <c:pt idx="1445">
                  <c:v>944</c:v>
                </c:pt>
                <c:pt idx="1446">
                  <c:v>928</c:v>
                </c:pt>
                <c:pt idx="1447">
                  <c:v>892</c:v>
                </c:pt>
                <c:pt idx="1448">
                  <c:v>896</c:v>
                </c:pt>
                <c:pt idx="1449">
                  <c:v>892</c:v>
                </c:pt>
                <c:pt idx="1450">
                  <c:v>920</c:v>
                </c:pt>
                <c:pt idx="1451">
                  <c:v>892</c:v>
                </c:pt>
                <c:pt idx="1452">
                  <c:v>428</c:v>
                </c:pt>
                <c:pt idx="1453">
                  <c:v>804</c:v>
                </c:pt>
                <c:pt idx="1454">
                  <c:v>772</c:v>
                </c:pt>
                <c:pt idx="1455">
                  <c:v>728</c:v>
                </c:pt>
                <c:pt idx="1456">
                  <c:v>756</c:v>
                </c:pt>
                <c:pt idx="1457">
                  <c:v>764</c:v>
                </c:pt>
                <c:pt idx="1458">
                  <c:v>740</c:v>
                </c:pt>
                <c:pt idx="1459">
                  <c:v>716</c:v>
                </c:pt>
                <c:pt idx="1460">
                  <c:v>760</c:v>
                </c:pt>
                <c:pt idx="1461">
                  <c:v>804</c:v>
                </c:pt>
                <c:pt idx="1462">
                  <c:v>840</c:v>
                </c:pt>
                <c:pt idx="1463">
                  <c:v>828</c:v>
                </c:pt>
                <c:pt idx="1464">
                  <c:v>832</c:v>
                </c:pt>
                <c:pt idx="1465">
                  <c:v>800</c:v>
                </c:pt>
                <c:pt idx="1466">
                  <c:v>792</c:v>
                </c:pt>
                <c:pt idx="1467">
                  <c:v>820</c:v>
                </c:pt>
                <c:pt idx="1468">
                  <c:v>880</c:v>
                </c:pt>
                <c:pt idx="1469">
                  <c:v>880</c:v>
                </c:pt>
                <c:pt idx="1470">
                  <c:v>848</c:v>
                </c:pt>
                <c:pt idx="1471">
                  <c:v>872</c:v>
                </c:pt>
                <c:pt idx="1472">
                  <c:v>904</c:v>
                </c:pt>
                <c:pt idx="1473">
                  <c:v>908</c:v>
                </c:pt>
                <c:pt idx="1474">
                  <c:v>904</c:v>
                </c:pt>
                <c:pt idx="1475">
                  <c:v>896</c:v>
                </c:pt>
                <c:pt idx="1476">
                  <c:v>924</c:v>
                </c:pt>
                <c:pt idx="1477">
                  <c:v>940</c:v>
                </c:pt>
                <c:pt idx="1478">
                  <c:v>932</c:v>
                </c:pt>
                <c:pt idx="1479">
                  <c:v>948</c:v>
                </c:pt>
                <c:pt idx="1480">
                  <c:v>932</c:v>
                </c:pt>
                <c:pt idx="1481">
                  <c:v>940</c:v>
                </c:pt>
                <c:pt idx="1482">
                  <c:v>884</c:v>
                </c:pt>
                <c:pt idx="1483">
                  <c:v>892</c:v>
                </c:pt>
                <c:pt idx="1484">
                  <c:v>912</c:v>
                </c:pt>
                <c:pt idx="1485">
                  <c:v>924</c:v>
                </c:pt>
                <c:pt idx="1486">
                  <c:v>880</c:v>
                </c:pt>
                <c:pt idx="1487">
                  <c:v>868</c:v>
                </c:pt>
                <c:pt idx="1488">
                  <c:v>884</c:v>
                </c:pt>
                <c:pt idx="1489">
                  <c:v>880</c:v>
                </c:pt>
                <c:pt idx="1490">
                  <c:v>840</c:v>
                </c:pt>
                <c:pt idx="1491">
                  <c:v>872</c:v>
                </c:pt>
                <c:pt idx="1492">
                  <c:v>932</c:v>
                </c:pt>
                <c:pt idx="1493">
                  <c:v>952</c:v>
                </c:pt>
                <c:pt idx="1494">
                  <c:v>928</c:v>
                </c:pt>
                <c:pt idx="1495">
                  <c:v>900</c:v>
                </c:pt>
                <c:pt idx="1496">
                  <c:v>912</c:v>
                </c:pt>
                <c:pt idx="1497">
                  <c:v>944</c:v>
                </c:pt>
                <c:pt idx="1498">
                  <c:v>896</c:v>
                </c:pt>
                <c:pt idx="1499">
                  <c:v>852</c:v>
                </c:pt>
                <c:pt idx="1500">
                  <c:v>872</c:v>
                </c:pt>
                <c:pt idx="1501">
                  <c:v>892</c:v>
                </c:pt>
                <c:pt idx="1502">
                  <c:v>944</c:v>
                </c:pt>
                <c:pt idx="1503">
                  <c:v>916</c:v>
                </c:pt>
                <c:pt idx="1504">
                  <c:v>924</c:v>
                </c:pt>
                <c:pt idx="1505">
                  <c:v>1072</c:v>
                </c:pt>
                <c:pt idx="1506">
                  <c:v>1128</c:v>
                </c:pt>
                <c:pt idx="1507">
                  <c:v>1116</c:v>
                </c:pt>
                <c:pt idx="1508">
                  <c:v>972</c:v>
                </c:pt>
                <c:pt idx="1509">
                  <c:v>1064</c:v>
                </c:pt>
                <c:pt idx="1510">
                  <c:v>1072</c:v>
                </c:pt>
                <c:pt idx="1511">
                  <c:v>1108</c:v>
                </c:pt>
                <c:pt idx="1512">
                  <c:v>1108</c:v>
                </c:pt>
                <c:pt idx="1513">
                  <c:v>1132</c:v>
                </c:pt>
                <c:pt idx="1514">
                  <c:v>1048</c:v>
                </c:pt>
                <c:pt idx="1515">
                  <c:v>1028</c:v>
                </c:pt>
                <c:pt idx="1516">
                  <c:v>1000</c:v>
                </c:pt>
                <c:pt idx="1517">
                  <c:v>1104</c:v>
                </c:pt>
                <c:pt idx="1518">
                  <c:v>1108</c:v>
                </c:pt>
                <c:pt idx="1519">
                  <c:v>1072</c:v>
                </c:pt>
                <c:pt idx="1520">
                  <c:v>1080</c:v>
                </c:pt>
                <c:pt idx="1521">
                  <c:v>1024</c:v>
                </c:pt>
                <c:pt idx="1522">
                  <c:v>1064</c:v>
                </c:pt>
                <c:pt idx="1523">
                  <c:v>1024</c:v>
                </c:pt>
                <c:pt idx="1524">
                  <c:v>1020</c:v>
                </c:pt>
                <c:pt idx="1525">
                  <c:v>1056</c:v>
                </c:pt>
                <c:pt idx="1526">
                  <c:v>960</c:v>
                </c:pt>
                <c:pt idx="1527">
                  <c:v>1160</c:v>
                </c:pt>
                <c:pt idx="1528">
                  <c:v>1152</c:v>
                </c:pt>
                <c:pt idx="1529">
                  <c:v>1152</c:v>
                </c:pt>
                <c:pt idx="1530">
                  <c:v>1064</c:v>
                </c:pt>
                <c:pt idx="1531">
                  <c:v>1088</c:v>
                </c:pt>
                <c:pt idx="1532">
                  <c:v>1052</c:v>
                </c:pt>
                <c:pt idx="1533">
                  <c:v>1152</c:v>
                </c:pt>
                <c:pt idx="1534">
                  <c:v>1136</c:v>
                </c:pt>
                <c:pt idx="1535">
                  <c:v>1160</c:v>
                </c:pt>
                <c:pt idx="1536">
                  <c:v>1148</c:v>
                </c:pt>
                <c:pt idx="1537">
                  <c:v>1124</c:v>
                </c:pt>
                <c:pt idx="1538">
                  <c:v>1124</c:v>
                </c:pt>
                <c:pt idx="1539">
                  <c:v>1152</c:v>
                </c:pt>
                <c:pt idx="1540">
                  <c:v>1150</c:v>
                </c:pt>
                <c:pt idx="1541">
                  <c:v>1156</c:v>
                </c:pt>
                <c:pt idx="1542">
                  <c:v>992</c:v>
                </c:pt>
                <c:pt idx="1543">
                  <c:v>908</c:v>
                </c:pt>
                <c:pt idx="1544">
                  <c:v>844</c:v>
                </c:pt>
                <c:pt idx="1545">
                  <c:v>844</c:v>
                </c:pt>
                <c:pt idx="1546">
                  <c:v>1200</c:v>
                </c:pt>
                <c:pt idx="1547">
                  <c:v>1064</c:v>
                </c:pt>
                <c:pt idx="1548">
                  <c:v>1024</c:v>
                </c:pt>
                <c:pt idx="1549">
                  <c:v>1092</c:v>
                </c:pt>
                <c:pt idx="1550">
                  <c:v>1052</c:v>
                </c:pt>
                <c:pt idx="1551">
                  <c:v>1052</c:v>
                </c:pt>
                <c:pt idx="1552">
                  <c:v>992</c:v>
                </c:pt>
                <c:pt idx="1553">
                  <c:v>832</c:v>
                </c:pt>
                <c:pt idx="1554">
                  <c:v>992</c:v>
                </c:pt>
                <c:pt idx="1555">
                  <c:v>1096</c:v>
                </c:pt>
                <c:pt idx="1556">
                  <c:v>916</c:v>
                </c:pt>
                <c:pt idx="1557">
                  <c:v>1008</c:v>
                </c:pt>
                <c:pt idx="1558">
                  <c:v>964</c:v>
                </c:pt>
                <c:pt idx="1559">
                  <c:v>1028</c:v>
                </c:pt>
                <c:pt idx="1560">
                  <c:v>1076</c:v>
                </c:pt>
                <c:pt idx="1561">
                  <c:v>1100</c:v>
                </c:pt>
                <c:pt idx="1562">
                  <c:v>1088</c:v>
                </c:pt>
                <c:pt idx="1563">
                  <c:v>976</c:v>
                </c:pt>
                <c:pt idx="1564">
                  <c:v>1020</c:v>
                </c:pt>
                <c:pt idx="1565">
                  <c:v>1156</c:v>
                </c:pt>
                <c:pt idx="1566">
                  <c:v>1196</c:v>
                </c:pt>
                <c:pt idx="1567">
                  <c:v>1132</c:v>
                </c:pt>
                <c:pt idx="1568">
                  <c:v>1132</c:v>
                </c:pt>
                <c:pt idx="1569">
                  <c:v>1168</c:v>
                </c:pt>
                <c:pt idx="1570">
                  <c:v>1156</c:v>
                </c:pt>
                <c:pt idx="1571">
                  <c:v>1116</c:v>
                </c:pt>
                <c:pt idx="1572">
                  <c:v>1140</c:v>
                </c:pt>
                <c:pt idx="1573">
                  <c:v>1068</c:v>
                </c:pt>
                <c:pt idx="1574">
                  <c:v>1168</c:v>
                </c:pt>
                <c:pt idx="1575">
                  <c:v>1088</c:v>
                </c:pt>
                <c:pt idx="1576">
                  <c:v>1048</c:v>
                </c:pt>
                <c:pt idx="1577">
                  <c:v>912</c:v>
                </c:pt>
                <c:pt idx="1578">
                  <c:v>1108</c:v>
                </c:pt>
                <c:pt idx="1579">
                  <c:v>1108</c:v>
                </c:pt>
                <c:pt idx="1580">
                  <c:v>1096</c:v>
                </c:pt>
                <c:pt idx="1581">
                  <c:v>1160</c:v>
                </c:pt>
                <c:pt idx="1582">
                  <c:v>1008</c:v>
                </c:pt>
                <c:pt idx="1583">
                  <c:v>1088</c:v>
                </c:pt>
                <c:pt idx="1584">
                  <c:v>1028</c:v>
                </c:pt>
                <c:pt idx="1585">
                  <c:v>1084</c:v>
                </c:pt>
                <c:pt idx="1586">
                  <c:v>1108</c:v>
                </c:pt>
                <c:pt idx="1587">
                  <c:v>1072</c:v>
                </c:pt>
                <c:pt idx="1588">
                  <c:v>1076</c:v>
                </c:pt>
                <c:pt idx="1589">
                  <c:v>976</c:v>
                </c:pt>
                <c:pt idx="1590">
                  <c:v>1120</c:v>
                </c:pt>
                <c:pt idx="1591">
                  <c:v>1064</c:v>
                </c:pt>
                <c:pt idx="1592">
                  <c:v>1132</c:v>
                </c:pt>
                <c:pt idx="1593">
                  <c:v>1040</c:v>
                </c:pt>
                <c:pt idx="1594">
                  <c:v>1040</c:v>
                </c:pt>
                <c:pt idx="1595">
                  <c:v>1064</c:v>
                </c:pt>
                <c:pt idx="1596">
                  <c:v>1048</c:v>
                </c:pt>
                <c:pt idx="1597">
                  <c:v>1108</c:v>
                </c:pt>
                <c:pt idx="1598">
                  <c:v>1136</c:v>
                </c:pt>
                <c:pt idx="1599">
                  <c:v>1112</c:v>
                </c:pt>
                <c:pt idx="1600">
                  <c:v>1080</c:v>
                </c:pt>
                <c:pt idx="1601">
                  <c:v>1072</c:v>
                </c:pt>
                <c:pt idx="1602">
                  <c:v>1080</c:v>
                </c:pt>
                <c:pt idx="1603">
                  <c:v>1064</c:v>
                </c:pt>
                <c:pt idx="1604">
                  <c:v>1120</c:v>
                </c:pt>
                <c:pt idx="1605">
                  <c:v>1148</c:v>
                </c:pt>
                <c:pt idx="1606">
                  <c:v>1148</c:v>
                </c:pt>
                <c:pt idx="1607">
                  <c:v>1148</c:v>
                </c:pt>
                <c:pt idx="1608">
                  <c:v>1044</c:v>
                </c:pt>
                <c:pt idx="1609">
                  <c:v>1168</c:v>
                </c:pt>
                <c:pt idx="1610">
                  <c:v>1092</c:v>
                </c:pt>
                <c:pt idx="1611">
                  <c:v>1120</c:v>
                </c:pt>
                <c:pt idx="1612">
                  <c:v>1108</c:v>
                </c:pt>
                <c:pt idx="1613">
                  <c:v>1084</c:v>
                </c:pt>
                <c:pt idx="1614">
                  <c:v>1160</c:v>
                </c:pt>
                <c:pt idx="1615">
                  <c:v>1072</c:v>
                </c:pt>
                <c:pt idx="1616">
                  <c:v>1072</c:v>
                </c:pt>
                <c:pt idx="1617">
                  <c:v>948</c:v>
                </c:pt>
                <c:pt idx="1618">
                  <c:v>780</c:v>
                </c:pt>
                <c:pt idx="1619">
                  <c:v>872</c:v>
                </c:pt>
                <c:pt idx="1620">
                  <c:v>1292</c:v>
                </c:pt>
                <c:pt idx="1621">
                  <c:v>1292</c:v>
                </c:pt>
                <c:pt idx="1622">
                  <c:v>1128</c:v>
                </c:pt>
                <c:pt idx="1623">
                  <c:v>888</c:v>
                </c:pt>
                <c:pt idx="1624">
                  <c:v>888</c:v>
                </c:pt>
                <c:pt idx="1625">
                  <c:v>1132</c:v>
                </c:pt>
                <c:pt idx="1626">
                  <c:v>1128</c:v>
                </c:pt>
                <c:pt idx="1627">
                  <c:v>1024</c:v>
                </c:pt>
                <c:pt idx="1628">
                  <c:v>992</c:v>
                </c:pt>
                <c:pt idx="1629">
                  <c:v>932</c:v>
                </c:pt>
                <c:pt idx="1630">
                  <c:v>1060</c:v>
                </c:pt>
                <c:pt idx="1631">
                  <c:v>992</c:v>
                </c:pt>
                <c:pt idx="1632">
                  <c:v>1068</c:v>
                </c:pt>
                <c:pt idx="1633">
                  <c:v>1072</c:v>
                </c:pt>
                <c:pt idx="1634">
                  <c:v>1088</c:v>
                </c:pt>
                <c:pt idx="1635">
                  <c:v>992</c:v>
                </c:pt>
                <c:pt idx="1636">
                  <c:v>960</c:v>
                </c:pt>
                <c:pt idx="1637">
                  <c:v>980</c:v>
                </c:pt>
                <c:pt idx="1638">
                  <c:v>948</c:v>
                </c:pt>
                <c:pt idx="1639">
                  <c:v>1152</c:v>
                </c:pt>
                <c:pt idx="1640">
                  <c:v>1116</c:v>
                </c:pt>
                <c:pt idx="1641">
                  <c:v>1140</c:v>
                </c:pt>
                <c:pt idx="1642">
                  <c:v>1044</c:v>
                </c:pt>
                <c:pt idx="1643">
                  <c:v>1108</c:v>
                </c:pt>
                <c:pt idx="1644">
                  <c:v>948</c:v>
                </c:pt>
                <c:pt idx="1645">
                  <c:v>1048</c:v>
                </c:pt>
                <c:pt idx="1646">
                  <c:v>1048</c:v>
                </c:pt>
                <c:pt idx="1647">
                  <c:v>1124</c:v>
                </c:pt>
                <c:pt idx="1648">
                  <c:v>1104</c:v>
                </c:pt>
                <c:pt idx="1649">
                  <c:v>1104</c:v>
                </c:pt>
                <c:pt idx="1650">
                  <c:v>1160</c:v>
                </c:pt>
                <c:pt idx="1651">
                  <c:v>1096</c:v>
                </c:pt>
                <c:pt idx="1652">
                  <c:v>944</c:v>
                </c:pt>
                <c:pt idx="1653">
                  <c:v>904</c:v>
                </c:pt>
                <c:pt idx="1654">
                  <c:v>908</c:v>
                </c:pt>
                <c:pt idx="1655">
                  <c:v>1100</c:v>
                </c:pt>
                <c:pt idx="1656">
                  <c:v>1084</c:v>
                </c:pt>
                <c:pt idx="1657">
                  <c:v>1068</c:v>
                </c:pt>
                <c:pt idx="1658">
                  <c:v>1040</c:v>
                </c:pt>
                <c:pt idx="1659">
                  <c:v>932</c:v>
                </c:pt>
                <c:pt idx="1660">
                  <c:v>1024</c:v>
                </c:pt>
                <c:pt idx="1661">
                  <c:v>980</c:v>
                </c:pt>
                <c:pt idx="1662">
                  <c:v>1124</c:v>
                </c:pt>
                <c:pt idx="1663">
                  <c:v>1116</c:v>
                </c:pt>
                <c:pt idx="1664">
                  <c:v>1084</c:v>
                </c:pt>
                <c:pt idx="1665">
                  <c:v>1080</c:v>
                </c:pt>
                <c:pt idx="1666">
                  <c:v>1004</c:v>
                </c:pt>
                <c:pt idx="1667">
                  <c:v>920</c:v>
                </c:pt>
                <c:pt idx="1668">
                  <c:v>884</c:v>
                </c:pt>
                <c:pt idx="1669">
                  <c:v>1140</c:v>
                </c:pt>
                <c:pt idx="1670">
                  <c:v>1092</c:v>
                </c:pt>
                <c:pt idx="1671">
                  <c:v>1092</c:v>
                </c:pt>
                <c:pt idx="1672">
                  <c:v>1084</c:v>
                </c:pt>
                <c:pt idx="1673">
                  <c:v>976</c:v>
                </c:pt>
                <c:pt idx="1674">
                  <c:v>888</c:v>
                </c:pt>
                <c:pt idx="1675">
                  <c:v>876</c:v>
                </c:pt>
                <c:pt idx="1676">
                  <c:v>1072</c:v>
                </c:pt>
                <c:pt idx="1677">
                  <c:v>1128</c:v>
                </c:pt>
                <c:pt idx="1678">
                  <c:v>976</c:v>
                </c:pt>
                <c:pt idx="1679">
                  <c:v>1012</c:v>
                </c:pt>
                <c:pt idx="1680">
                  <c:v>1000</c:v>
                </c:pt>
                <c:pt idx="1681">
                  <c:v>944</c:v>
                </c:pt>
                <c:pt idx="1682">
                  <c:v>1040</c:v>
                </c:pt>
                <c:pt idx="1683">
                  <c:v>984</c:v>
                </c:pt>
                <c:pt idx="1684">
                  <c:v>984</c:v>
                </c:pt>
                <c:pt idx="1685">
                  <c:v>1104</c:v>
                </c:pt>
                <c:pt idx="1686">
                  <c:v>1124</c:v>
                </c:pt>
                <c:pt idx="1687">
                  <c:v>1072</c:v>
                </c:pt>
                <c:pt idx="1688">
                  <c:v>1088</c:v>
                </c:pt>
                <c:pt idx="1689">
                  <c:v>924</c:v>
                </c:pt>
                <c:pt idx="1690">
                  <c:v>1004</c:v>
                </c:pt>
                <c:pt idx="1691">
                  <c:v>1012</c:v>
                </c:pt>
                <c:pt idx="1692">
                  <c:v>824</c:v>
                </c:pt>
                <c:pt idx="1693">
                  <c:v>824</c:v>
                </c:pt>
                <c:pt idx="1694">
                  <c:v>1068</c:v>
                </c:pt>
                <c:pt idx="1695">
                  <c:v>1060</c:v>
                </c:pt>
                <c:pt idx="1696">
                  <c:v>1008</c:v>
                </c:pt>
                <c:pt idx="1697">
                  <c:v>1016</c:v>
                </c:pt>
                <c:pt idx="1698">
                  <c:v>1004</c:v>
                </c:pt>
                <c:pt idx="1699">
                  <c:v>1096</c:v>
                </c:pt>
                <c:pt idx="1700">
                  <c:v>1060</c:v>
                </c:pt>
                <c:pt idx="1701">
                  <c:v>1068</c:v>
                </c:pt>
                <c:pt idx="1702">
                  <c:v>1056</c:v>
                </c:pt>
                <c:pt idx="1703">
                  <c:v>992</c:v>
                </c:pt>
                <c:pt idx="1704">
                  <c:v>980</c:v>
                </c:pt>
                <c:pt idx="1705">
                  <c:v>940</c:v>
                </c:pt>
                <c:pt idx="1706">
                  <c:v>1112</c:v>
                </c:pt>
                <c:pt idx="1707">
                  <c:v>1020</c:v>
                </c:pt>
                <c:pt idx="1708">
                  <c:v>1024</c:v>
                </c:pt>
                <c:pt idx="1709">
                  <c:v>1124</c:v>
                </c:pt>
                <c:pt idx="1710">
                  <c:v>1108</c:v>
                </c:pt>
                <c:pt idx="1711">
                  <c:v>1128</c:v>
                </c:pt>
                <c:pt idx="1712">
                  <c:v>996</c:v>
                </c:pt>
                <c:pt idx="1713">
                  <c:v>1036</c:v>
                </c:pt>
                <c:pt idx="1714">
                  <c:v>888</c:v>
                </c:pt>
                <c:pt idx="1715">
                  <c:v>1116</c:v>
                </c:pt>
                <c:pt idx="1716">
                  <c:v>1116</c:v>
                </c:pt>
                <c:pt idx="1717">
                  <c:v>1224</c:v>
                </c:pt>
                <c:pt idx="1718">
                  <c:v>1124</c:v>
                </c:pt>
                <c:pt idx="1719">
                  <c:v>1120</c:v>
                </c:pt>
                <c:pt idx="1720">
                  <c:v>1136</c:v>
                </c:pt>
                <c:pt idx="1721">
                  <c:v>1164</c:v>
                </c:pt>
                <c:pt idx="1722">
                  <c:v>1200</c:v>
                </c:pt>
                <c:pt idx="1723">
                  <c:v>1108</c:v>
                </c:pt>
                <c:pt idx="1724">
                  <c:v>1108</c:v>
                </c:pt>
                <c:pt idx="1725">
                  <c:v>1232</c:v>
                </c:pt>
                <c:pt idx="1726">
                  <c:v>1196</c:v>
                </c:pt>
                <c:pt idx="1727">
                  <c:v>1124</c:v>
                </c:pt>
                <c:pt idx="1728">
                  <c:v>1208</c:v>
                </c:pt>
                <c:pt idx="1729">
                  <c:v>1152</c:v>
                </c:pt>
                <c:pt idx="1730">
                  <c:v>1152</c:v>
                </c:pt>
                <c:pt idx="1731">
                  <c:v>932</c:v>
                </c:pt>
                <c:pt idx="1732">
                  <c:v>932</c:v>
                </c:pt>
                <c:pt idx="1733">
                  <c:v>1176</c:v>
                </c:pt>
                <c:pt idx="1734">
                  <c:v>1304</c:v>
                </c:pt>
                <c:pt idx="1735">
                  <c:v>1224</c:v>
                </c:pt>
                <c:pt idx="1736">
                  <c:v>1160</c:v>
                </c:pt>
                <c:pt idx="1737">
                  <c:v>1160</c:v>
                </c:pt>
                <c:pt idx="1738">
                  <c:v>1180</c:v>
                </c:pt>
                <c:pt idx="1739">
                  <c:v>1144</c:v>
                </c:pt>
                <c:pt idx="1740">
                  <c:v>1152</c:v>
                </c:pt>
                <c:pt idx="1741">
                  <c:v>1120</c:v>
                </c:pt>
                <c:pt idx="1742">
                  <c:v>1196</c:v>
                </c:pt>
                <c:pt idx="1743">
                  <c:v>1248</c:v>
                </c:pt>
                <c:pt idx="1744">
                  <c:v>1248</c:v>
                </c:pt>
                <c:pt idx="1745">
                  <c:v>1124</c:v>
                </c:pt>
                <c:pt idx="1746">
                  <c:v>1172</c:v>
                </c:pt>
                <c:pt idx="1747">
                  <c:v>1132</c:v>
                </c:pt>
                <c:pt idx="1748">
                  <c:v>1040</c:v>
                </c:pt>
                <c:pt idx="1749">
                  <c:v>804</c:v>
                </c:pt>
                <c:pt idx="1750">
                  <c:v>1212</c:v>
                </c:pt>
                <c:pt idx="1751">
                  <c:v>1000</c:v>
                </c:pt>
                <c:pt idx="1752">
                  <c:v>1092</c:v>
                </c:pt>
                <c:pt idx="1753">
                  <c:v>1088</c:v>
                </c:pt>
                <c:pt idx="1754">
                  <c:v>972</c:v>
                </c:pt>
                <c:pt idx="1755">
                  <c:v>1116</c:v>
                </c:pt>
                <c:pt idx="1756">
                  <c:v>936</c:v>
                </c:pt>
                <c:pt idx="1757">
                  <c:v>924</c:v>
                </c:pt>
                <c:pt idx="1758">
                  <c:v>1144</c:v>
                </c:pt>
                <c:pt idx="1759">
                  <c:v>1008</c:v>
                </c:pt>
                <c:pt idx="1760">
                  <c:v>1108</c:v>
                </c:pt>
                <c:pt idx="1761">
                  <c:v>992</c:v>
                </c:pt>
                <c:pt idx="1762">
                  <c:v>1064</c:v>
                </c:pt>
                <c:pt idx="1763">
                  <c:v>1020</c:v>
                </c:pt>
                <c:pt idx="1764">
                  <c:v>1036</c:v>
                </c:pt>
                <c:pt idx="1765">
                  <c:v>1036</c:v>
                </c:pt>
                <c:pt idx="1766">
                  <c:v>1072</c:v>
                </c:pt>
                <c:pt idx="1767">
                  <c:v>856</c:v>
                </c:pt>
                <c:pt idx="1768">
                  <c:v>828</c:v>
                </c:pt>
                <c:pt idx="1769">
                  <c:v>1136</c:v>
                </c:pt>
                <c:pt idx="1770">
                  <c:v>1136</c:v>
                </c:pt>
                <c:pt idx="1771">
                  <c:v>1160</c:v>
                </c:pt>
                <c:pt idx="1772">
                  <c:v>1164</c:v>
                </c:pt>
                <c:pt idx="1773">
                  <c:v>1148</c:v>
                </c:pt>
                <c:pt idx="1774">
                  <c:v>1088</c:v>
                </c:pt>
                <c:pt idx="1775">
                  <c:v>1088</c:v>
                </c:pt>
                <c:pt idx="1776">
                  <c:v>924</c:v>
                </c:pt>
                <c:pt idx="1777">
                  <c:v>1088</c:v>
                </c:pt>
                <c:pt idx="1778">
                  <c:v>1100</c:v>
                </c:pt>
                <c:pt idx="1779">
                  <c:v>992</c:v>
                </c:pt>
                <c:pt idx="1780">
                  <c:v>1124</c:v>
                </c:pt>
                <c:pt idx="1781">
                  <c:v>1052</c:v>
                </c:pt>
                <c:pt idx="1782">
                  <c:v>1092</c:v>
                </c:pt>
                <c:pt idx="1783">
                  <c:v>1092</c:v>
                </c:pt>
                <c:pt idx="1784">
                  <c:v>1128</c:v>
                </c:pt>
                <c:pt idx="1785">
                  <c:v>940</c:v>
                </c:pt>
                <c:pt idx="1786">
                  <c:v>888</c:v>
                </c:pt>
                <c:pt idx="1787">
                  <c:v>1084</c:v>
                </c:pt>
                <c:pt idx="1788">
                  <c:v>1084</c:v>
                </c:pt>
                <c:pt idx="1789">
                  <c:v>1156</c:v>
                </c:pt>
                <c:pt idx="1790">
                  <c:v>1108</c:v>
                </c:pt>
                <c:pt idx="1791">
                  <c:v>1096</c:v>
                </c:pt>
                <c:pt idx="1792">
                  <c:v>1040</c:v>
                </c:pt>
                <c:pt idx="1793">
                  <c:v>1052</c:v>
                </c:pt>
                <c:pt idx="1794">
                  <c:v>1032</c:v>
                </c:pt>
                <c:pt idx="1795">
                  <c:v>936</c:v>
                </c:pt>
                <c:pt idx="1796">
                  <c:v>812</c:v>
                </c:pt>
                <c:pt idx="1797">
                  <c:v>924</c:v>
                </c:pt>
                <c:pt idx="1798">
                  <c:v>1064</c:v>
                </c:pt>
                <c:pt idx="1799">
                  <c:v>1012</c:v>
                </c:pt>
                <c:pt idx="1800">
                  <c:v>1048</c:v>
                </c:pt>
                <c:pt idx="1801">
                  <c:v>872</c:v>
                </c:pt>
                <c:pt idx="1802">
                  <c:v>1104</c:v>
                </c:pt>
                <c:pt idx="1803">
                  <c:v>1044</c:v>
                </c:pt>
                <c:pt idx="1804">
                  <c:v>856</c:v>
                </c:pt>
                <c:pt idx="1805">
                  <c:v>960</c:v>
                </c:pt>
                <c:pt idx="1806">
                  <c:v>816</c:v>
                </c:pt>
                <c:pt idx="1807">
                  <c:v>768</c:v>
                </c:pt>
                <c:pt idx="1808">
                  <c:v>748</c:v>
                </c:pt>
                <c:pt idx="1809">
                  <c:v>1016</c:v>
                </c:pt>
                <c:pt idx="1810">
                  <c:v>1004</c:v>
                </c:pt>
                <c:pt idx="1811">
                  <c:v>988</c:v>
                </c:pt>
                <c:pt idx="1812">
                  <c:v>916</c:v>
                </c:pt>
                <c:pt idx="1813">
                  <c:v>820</c:v>
                </c:pt>
                <c:pt idx="1814">
                  <c:v>856</c:v>
                </c:pt>
                <c:pt idx="1815">
                  <c:v>960</c:v>
                </c:pt>
                <c:pt idx="1816">
                  <c:v>976</c:v>
                </c:pt>
                <c:pt idx="1817">
                  <c:v>892</c:v>
                </c:pt>
                <c:pt idx="1818">
                  <c:v>900</c:v>
                </c:pt>
                <c:pt idx="1819">
                  <c:v>944</c:v>
                </c:pt>
                <c:pt idx="1820">
                  <c:v>848</c:v>
                </c:pt>
                <c:pt idx="1821">
                  <c:v>764</c:v>
                </c:pt>
                <c:pt idx="1822">
                  <c:v>768</c:v>
                </c:pt>
                <c:pt idx="1823">
                  <c:v>924</c:v>
                </c:pt>
                <c:pt idx="1824">
                  <c:v>1024</c:v>
                </c:pt>
                <c:pt idx="1825">
                  <c:v>1016</c:v>
                </c:pt>
                <c:pt idx="1826">
                  <c:v>864</c:v>
                </c:pt>
                <c:pt idx="1827">
                  <c:v>928</c:v>
                </c:pt>
                <c:pt idx="1828">
                  <c:v>928</c:v>
                </c:pt>
                <c:pt idx="1829">
                  <c:v>844</c:v>
                </c:pt>
                <c:pt idx="1830">
                  <c:v>872</c:v>
                </c:pt>
                <c:pt idx="1831">
                  <c:v>896</c:v>
                </c:pt>
                <c:pt idx="1832">
                  <c:v>936</c:v>
                </c:pt>
                <c:pt idx="1833">
                  <c:v>888</c:v>
                </c:pt>
                <c:pt idx="1834">
                  <c:v>892</c:v>
                </c:pt>
                <c:pt idx="1835">
                  <c:v>996</c:v>
                </c:pt>
                <c:pt idx="1836">
                  <c:v>964</c:v>
                </c:pt>
                <c:pt idx="1837">
                  <c:v>780</c:v>
                </c:pt>
                <c:pt idx="1838">
                  <c:v>804</c:v>
                </c:pt>
                <c:pt idx="1839">
                  <c:v>1120</c:v>
                </c:pt>
                <c:pt idx="1840">
                  <c:v>1104</c:v>
                </c:pt>
                <c:pt idx="1841">
                  <c:v>1004</c:v>
                </c:pt>
                <c:pt idx="1842">
                  <c:v>1012</c:v>
                </c:pt>
                <c:pt idx="1843">
                  <c:v>1064</c:v>
                </c:pt>
                <c:pt idx="1844">
                  <c:v>1044</c:v>
                </c:pt>
                <c:pt idx="1845">
                  <c:v>1020</c:v>
                </c:pt>
                <c:pt idx="1846">
                  <c:v>984</c:v>
                </c:pt>
                <c:pt idx="1847">
                  <c:v>976</c:v>
                </c:pt>
                <c:pt idx="1848">
                  <c:v>948</c:v>
                </c:pt>
                <c:pt idx="1849">
                  <c:v>928</c:v>
                </c:pt>
                <c:pt idx="1850">
                  <c:v>872</c:v>
                </c:pt>
                <c:pt idx="1851">
                  <c:v>976</c:v>
                </c:pt>
                <c:pt idx="1852">
                  <c:v>1052</c:v>
                </c:pt>
                <c:pt idx="1853">
                  <c:v>1016</c:v>
                </c:pt>
                <c:pt idx="1854">
                  <c:v>940</c:v>
                </c:pt>
                <c:pt idx="1855">
                  <c:v>860</c:v>
                </c:pt>
                <c:pt idx="1856">
                  <c:v>1028</c:v>
                </c:pt>
                <c:pt idx="1857">
                  <c:v>1052</c:v>
                </c:pt>
                <c:pt idx="1858">
                  <c:v>1040</c:v>
                </c:pt>
                <c:pt idx="1859">
                  <c:v>1004</c:v>
                </c:pt>
                <c:pt idx="1860">
                  <c:v>960</c:v>
                </c:pt>
                <c:pt idx="1861">
                  <c:v>904</c:v>
                </c:pt>
                <c:pt idx="1862">
                  <c:v>932</c:v>
                </c:pt>
                <c:pt idx="1863">
                  <c:v>1044</c:v>
                </c:pt>
                <c:pt idx="1864">
                  <c:v>1040</c:v>
                </c:pt>
                <c:pt idx="1865">
                  <c:v>956</c:v>
                </c:pt>
                <c:pt idx="1866">
                  <c:v>872</c:v>
                </c:pt>
                <c:pt idx="1867">
                  <c:v>816</c:v>
                </c:pt>
                <c:pt idx="1868">
                  <c:v>816</c:v>
                </c:pt>
                <c:pt idx="1869">
                  <c:v>1004</c:v>
                </c:pt>
                <c:pt idx="1870">
                  <c:v>932</c:v>
                </c:pt>
                <c:pt idx="1871">
                  <c:v>868</c:v>
                </c:pt>
                <c:pt idx="1872">
                  <c:v>864</c:v>
                </c:pt>
                <c:pt idx="1873">
                  <c:v>964</c:v>
                </c:pt>
                <c:pt idx="1874">
                  <c:v>956</c:v>
                </c:pt>
                <c:pt idx="1875">
                  <c:v>832</c:v>
                </c:pt>
                <c:pt idx="1876">
                  <c:v>772</c:v>
                </c:pt>
                <c:pt idx="1877">
                  <c:v>856</c:v>
                </c:pt>
                <c:pt idx="1878">
                  <c:v>924</c:v>
                </c:pt>
                <c:pt idx="1879">
                  <c:v>864</c:v>
                </c:pt>
                <c:pt idx="1880">
                  <c:v>892</c:v>
                </c:pt>
                <c:pt idx="1881">
                  <c:v>980</c:v>
                </c:pt>
                <c:pt idx="1882">
                  <c:v>900</c:v>
                </c:pt>
                <c:pt idx="1883">
                  <c:v>780</c:v>
                </c:pt>
                <c:pt idx="1884">
                  <c:v>752</c:v>
                </c:pt>
                <c:pt idx="1885">
                  <c:v>760</c:v>
                </c:pt>
                <c:pt idx="1886">
                  <c:v>964</c:v>
                </c:pt>
                <c:pt idx="1887">
                  <c:v>920</c:v>
                </c:pt>
                <c:pt idx="1888">
                  <c:v>860</c:v>
                </c:pt>
                <c:pt idx="1889">
                  <c:v>776</c:v>
                </c:pt>
                <c:pt idx="1890">
                  <c:v>716</c:v>
                </c:pt>
                <c:pt idx="1891">
                  <c:v>884</c:v>
                </c:pt>
                <c:pt idx="1892">
                  <c:v>872</c:v>
                </c:pt>
                <c:pt idx="1893">
                  <c:v>816</c:v>
                </c:pt>
                <c:pt idx="1894">
                  <c:v>852</c:v>
                </c:pt>
                <c:pt idx="1895">
                  <c:v>916</c:v>
                </c:pt>
                <c:pt idx="1896">
                  <c:v>872</c:v>
                </c:pt>
                <c:pt idx="1897">
                  <c:v>844</c:v>
                </c:pt>
                <c:pt idx="1898">
                  <c:v>872</c:v>
                </c:pt>
                <c:pt idx="1899">
                  <c:v>904</c:v>
                </c:pt>
                <c:pt idx="1900">
                  <c:v>824</c:v>
                </c:pt>
                <c:pt idx="1901">
                  <c:v>876</c:v>
                </c:pt>
                <c:pt idx="1902">
                  <c:v>920</c:v>
                </c:pt>
                <c:pt idx="1903">
                  <c:v>884</c:v>
                </c:pt>
                <c:pt idx="1904">
                  <c:v>848</c:v>
                </c:pt>
                <c:pt idx="1905">
                  <c:v>940</c:v>
                </c:pt>
                <c:pt idx="1906">
                  <c:v>916</c:v>
                </c:pt>
                <c:pt idx="1907">
                  <c:v>816</c:v>
                </c:pt>
                <c:pt idx="1908">
                  <c:v>836</c:v>
                </c:pt>
                <c:pt idx="1909">
                  <c:v>952</c:v>
                </c:pt>
                <c:pt idx="1910">
                  <c:v>940</c:v>
                </c:pt>
                <c:pt idx="1911">
                  <c:v>892</c:v>
                </c:pt>
                <c:pt idx="1912">
                  <c:v>792</c:v>
                </c:pt>
                <c:pt idx="1913">
                  <c:v>812</c:v>
                </c:pt>
                <c:pt idx="1914">
                  <c:v>960</c:v>
                </c:pt>
                <c:pt idx="1915">
                  <c:v>904</c:v>
                </c:pt>
                <c:pt idx="1916">
                  <c:v>808</c:v>
                </c:pt>
                <c:pt idx="1917">
                  <c:v>780</c:v>
                </c:pt>
                <c:pt idx="1918">
                  <c:v>868</c:v>
                </c:pt>
                <c:pt idx="1919">
                  <c:v>992</c:v>
                </c:pt>
                <c:pt idx="1920">
                  <c:v>996</c:v>
                </c:pt>
                <c:pt idx="1921">
                  <c:v>964</c:v>
                </c:pt>
                <c:pt idx="1922">
                  <c:v>984</c:v>
                </c:pt>
                <c:pt idx="1923">
                  <c:v>948</c:v>
                </c:pt>
                <c:pt idx="1924">
                  <c:v>868</c:v>
                </c:pt>
                <c:pt idx="1925">
                  <c:v>816</c:v>
                </c:pt>
                <c:pt idx="1926">
                  <c:v>864</c:v>
                </c:pt>
                <c:pt idx="1927">
                  <c:v>908</c:v>
                </c:pt>
                <c:pt idx="1928">
                  <c:v>848</c:v>
                </c:pt>
                <c:pt idx="1929">
                  <c:v>768</c:v>
                </c:pt>
                <c:pt idx="1930">
                  <c:v>844</c:v>
                </c:pt>
                <c:pt idx="1931">
                  <c:v>988</c:v>
                </c:pt>
                <c:pt idx="1932">
                  <c:v>1004</c:v>
                </c:pt>
                <c:pt idx="1933">
                  <c:v>864</c:v>
                </c:pt>
                <c:pt idx="1934">
                  <c:v>788</c:v>
                </c:pt>
                <c:pt idx="1935">
                  <c:v>776</c:v>
                </c:pt>
                <c:pt idx="1936">
                  <c:v>920</c:v>
                </c:pt>
                <c:pt idx="1937">
                  <c:v>912</c:v>
                </c:pt>
                <c:pt idx="1938">
                  <c:v>884</c:v>
                </c:pt>
                <c:pt idx="1939">
                  <c:v>852</c:v>
                </c:pt>
                <c:pt idx="1940">
                  <c:v>812</c:v>
                </c:pt>
                <c:pt idx="1941">
                  <c:v>904</c:v>
                </c:pt>
                <c:pt idx="1942">
                  <c:v>864</c:v>
                </c:pt>
                <c:pt idx="1943">
                  <c:v>792</c:v>
                </c:pt>
                <c:pt idx="1944">
                  <c:v>852</c:v>
                </c:pt>
                <c:pt idx="1945">
                  <c:v>1012</c:v>
                </c:pt>
                <c:pt idx="1946">
                  <c:v>980</c:v>
                </c:pt>
                <c:pt idx="1947">
                  <c:v>928</c:v>
                </c:pt>
                <c:pt idx="1948">
                  <c:v>972</c:v>
                </c:pt>
                <c:pt idx="1949">
                  <c:v>912</c:v>
                </c:pt>
                <c:pt idx="1950">
                  <c:v>824</c:v>
                </c:pt>
                <c:pt idx="1951">
                  <c:v>776</c:v>
                </c:pt>
                <c:pt idx="1952">
                  <c:v>840</c:v>
                </c:pt>
                <c:pt idx="1953">
                  <c:v>824</c:v>
                </c:pt>
                <c:pt idx="1954">
                  <c:v>824</c:v>
                </c:pt>
                <c:pt idx="1955">
                  <c:v>976</c:v>
                </c:pt>
                <c:pt idx="1956">
                  <c:v>972</c:v>
                </c:pt>
                <c:pt idx="1957">
                  <c:v>892</c:v>
                </c:pt>
                <c:pt idx="1958">
                  <c:v>896</c:v>
                </c:pt>
                <c:pt idx="1959">
                  <c:v>868</c:v>
                </c:pt>
                <c:pt idx="1960">
                  <c:v>824</c:v>
                </c:pt>
                <c:pt idx="1961">
                  <c:v>792</c:v>
                </c:pt>
                <c:pt idx="1962">
                  <c:v>844</c:v>
                </c:pt>
                <c:pt idx="1963">
                  <c:v>828</c:v>
                </c:pt>
                <c:pt idx="1964">
                  <c:v>908</c:v>
                </c:pt>
                <c:pt idx="1965">
                  <c:v>816</c:v>
                </c:pt>
                <c:pt idx="1966">
                  <c:v>856</c:v>
                </c:pt>
                <c:pt idx="1967">
                  <c:v>872</c:v>
                </c:pt>
                <c:pt idx="1968">
                  <c:v>844</c:v>
                </c:pt>
                <c:pt idx="1969">
                  <c:v>732</c:v>
                </c:pt>
                <c:pt idx="1970">
                  <c:v>800</c:v>
                </c:pt>
                <c:pt idx="1971">
                  <c:v>952</c:v>
                </c:pt>
                <c:pt idx="1972">
                  <c:v>872</c:v>
                </c:pt>
                <c:pt idx="1973">
                  <c:v>836</c:v>
                </c:pt>
                <c:pt idx="1974">
                  <c:v>872</c:v>
                </c:pt>
                <c:pt idx="1975">
                  <c:v>940</c:v>
                </c:pt>
                <c:pt idx="1976">
                  <c:v>876</c:v>
                </c:pt>
                <c:pt idx="1977">
                  <c:v>792</c:v>
                </c:pt>
                <c:pt idx="1978">
                  <c:v>760</c:v>
                </c:pt>
                <c:pt idx="1979">
                  <c:v>880</c:v>
                </c:pt>
                <c:pt idx="1980">
                  <c:v>884</c:v>
                </c:pt>
                <c:pt idx="1981">
                  <c:v>800</c:v>
                </c:pt>
                <c:pt idx="1982">
                  <c:v>732</c:v>
                </c:pt>
                <c:pt idx="1983">
                  <c:v>664</c:v>
                </c:pt>
                <c:pt idx="1984">
                  <c:v>676</c:v>
                </c:pt>
                <c:pt idx="1985">
                  <c:v>892</c:v>
                </c:pt>
                <c:pt idx="1986">
                  <c:v>916</c:v>
                </c:pt>
                <c:pt idx="1987">
                  <c:v>836</c:v>
                </c:pt>
                <c:pt idx="1988">
                  <c:v>756</c:v>
                </c:pt>
                <c:pt idx="1989">
                  <c:v>752</c:v>
                </c:pt>
                <c:pt idx="1990">
                  <c:v>844</c:v>
                </c:pt>
                <c:pt idx="1991">
                  <c:v>916</c:v>
                </c:pt>
                <c:pt idx="1992">
                  <c:v>772</c:v>
                </c:pt>
                <c:pt idx="1993">
                  <c:v>716</c:v>
                </c:pt>
                <c:pt idx="1994">
                  <c:v>704</c:v>
                </c:pt>
                <c:pt idx="1995">
                  <c:v>856</c:v>
                </c:pt>
                <c:pt idx="1996">
                  <c:v>956</c:v>
                </c:pt>
                <c:pt idx="1997">
                  <c:v>920</c:v>
                </c:pt>
                <c:pt idx="1998">
                  <c:v>868</c:v>
                </c:pt>
                <c:pt idx="1999">
                  <c:v>844</c:v>
                </c:pt>
                <c:pt idx="2000">
                  <c:v>824</c:v>
                </c:pt>
                <c:pt idx="2001">
                  <c:v>896</c:v>
                </c:pt>
                <c:pt idx="2002">
                  <c:v>964</c:v>
                </c:pt>
                <c:pt idx="2003">
                  <c:v>932</c:v>
                </c:pt>
                <c:pt idx="2004">
                  <c:v>804</c:v>
                </c:pt>
                <c:pt idx="2005">
                  <c:v>792</c:v>
                </c:pt>
                <c:pt idx="2006">
                  <c:v>824</c:v>
                </c:pt>
                <c:pt idx="2007">
                  <c:v>896</c:v>
                </c:pt>
                <c:pt idx="2008">
                  <c:v>852</c:v>
                </c:pt>
                <c:pt idx="2009">
                  <c:v>852</c:v>
                </c:pt>
                <c:pt idx="2010">
                  <c:v>920</c:v>
                </c:pt>
                <c:pt idx="2011">
                  <c:v>852</c:v>
                </c:pt>
                <c:pt idx="2012">
                  <c:v>816</c:v>
                </c:pt>
                <c:pt idx="2013">
                  <c:v>908</c:v>
                </c:pt>
                <c:pt idx="2014">
                  <c:v>920</c:v>
                </c:pt>
                <c:pt idx="2015">
                  <c:v>828</c:v>
                </c:pt>
                <c:pt idx="2016">
                  <c:v>908</c:v>
                </c:pt>
                <c:pt idx="2017">
                  <c:v>916</c:v>
                </c:pt>
                <c:pt idx="2018">
                  <c:v>864</c:v>
                </c:pt>
                <c:pt idx="2019">
                  <c:v>892</c:v>
                </c:pt>
                <c:pt idx="2020">
                  <c:v>856</c:v>
                </c:pt>
                <c:pt idx="2021">
                  <c:v>892</c:v>
                </c:pt>
                <c:pt idx="2022">
                  <c:v>872</c:v>
                </c:pt>
                <c:pt idx="2023">
                  <c:v>876</c:v>
                </c:pt>
                <c:pt idx="2024">
                  <c:v>876</c:v>
                </c:pt>
                <c:pt idx="2025">
                  <c:v>908</c:v>
                </c:pt>
                <c:pt idx="2026">
                  <c:v>912</c:v>
                </c:pt>
                <c:pt idx="2027">
                  <c:v>924</c:v>
                </c:pt>
                <c:pt idx="2028">
                  <c:v>940</c:v>
                </c:pt>
                <c:pt idx="2029">
                  <c:v>864</c:v>
                </c:pt>
                <c:pt idx="2030">
                  <c:v>896</c:v>
                </c:pt>
                <c:pt idx="2031">
                  <c:v>932</c:v>
                </c:pt>
                <c:pt idx="2032">
                  <c:v>792</c:v>
                </c:pt>
                <c:pt idx="2033">
                  <c:v>844</c:v>
                </c:pt>
                <c:pt idx="2034">
                  <c:v>932</c:v>
                </c:pt>
                <c:pt idx="2035">
                  <c:v>888</c:v>
                </c:pt>
                <c:pt idx="2036">
                  <c:v>832</c:v>
                </c:pt>
                <c:pt idx="2037">
                  <c:v>908</c:v>
                </c:pt>
                <c:pt idx="2038">
                  <c:v>948</c:v>
                </c:pt>
                <c:pt idx="2039">
                  <c:v>816</c:v>
                </c:pt>
                <c:pt idx="2040">
                  <c:v>840</c:v>
                </c:pt>
                <c:pt idx="2041">
                  <c:v>816</c:v>
                </c:pt>
                <c:pt idx="2042">
                  <c:v>816</c:v>
                </c:pt>
                <c:pt idx="2043">
                  <c:v>744</c:v>
                </c:pt>
                <c:pt idx="2044">
                  <c:v>720</c:v>
                </c:pt>
                <c:pt idx="2045">
                  <c:v>1008</c:v>
                </c:pt>
                <c:pt idx="2046">
                  <c:v>972</c:v>
                </c:pt>
                <c:pt idx="2047">
                  <c:v>888</c:v>
                </c:pt>
                <c:pt idx="2048">
                  <c:v>916</c:v>
                </c:pt>
                <c:pt idx="2049">
                  <c:v>920</c:v>
                </c:pt>
                <c:pt idx="2050">
                  <c:v>852</c:v>
                </c:pt>
                <c:pt idx="2051">
                  <c:v>824</c:v>
                </c:pt>
                <c:pt idx="2052">
                  <c:v>840</c:v>
                </c:pt>
                <c:pt idx="2053">
                  <c:v>816</c:v>
                </c:pt>
                <c:pt idx="2054">
                  <c:v>836</c:v>
                </c:pt>
                <c:pt idx="2055">
                  <c:v>868</c:v>
                </c:pt>
                <c:pt idx="2056">
                  <c:v>860</c:v>
                </c:pt>
                <c:pt idx="2057">
                  <c:v>888</c:v>
                </c:pt>
                <c:pt idx="2058">
                  <c:v>912</c:v>
                </c:pt>
                <c:pt idx="2059">
                  <c:v>840</c:v>
                </c:pt>
                <c:pt idx="2060">
                  <c:v>840</c:v>
                </c:pt>
                <c:pt idx="2061">
                  <c:v>852</c:v>
                </c:pt>
                <c:pt idx="2062">
                  <c:v>816</c:v>
                </c:pt>
                <c:pt idx="2063">
                  <c:v>832</c:v>
                </c:pt>
                <c:pt idx="2064">
                  <c:v>820</c:v>
                </c:pt>
                <c:pt idx="2065">
                  <c:v>872</c:v>
                </c:pt>
                <c:pt idx="2066">
                  <c:v>888</c:v>
                </c:pt>
                <c:pt idx="2067">
                  <c:v>892</c:v>
                </c:pt>
                <c:pt idx="2068">
                  <c:v>856</c:v>
                </c:pt>
                <c:pt idx="2069">
                  <c:v>844</c:v>
                </c:pt>
                <c:pt idx="2070">
                  <c:v>872</c:v>
                </c:pt>
                <c:pt idx="2071">
                  <c:v>836</c:v>
                </c:pt>
                <c:pt idx="2072">
                  <c:v>816</c:v>
                </c:pt>
                <c:pt idx="2073">
                  <c:v>852</c:v>
                </c:pt>
                <c:pt idx="2074">
                  <c:v>800</c:v>
                </c:pt>
                <c:pt idx="2075">
                  <c:v>832</c:v>
                </c:pt>
                <c:pt idx="2076">
                  <c:v>908</c:v>
                </c:pt>
                <c:pt idx="2077">
                  <c:v>868</c:v>
                </c:pt>
                <c:pt idx="2078">
                  <c:v>884</c:v>
                </c:pt>
                <c:pt idx="2079">
                  <c:v>920</c:v>
                </c:pt>
                <c:pt idx="2080">
                  <c:v>800</c:v>
                </c:pt>
                <c:pt idx="2081">
                  <c:v>764</c:v>
                </c:pt>
                <c:pt idx="2082">
                  <c:v>780</c:v>
                </c:pt>
                <c:pt idx="2083">
                  <c:v>892</c:v>
                </c:pt>
                <c:pt idx="2084">
                  <c:v>884</c:v>
                </c:pt>
                <c:pt idx="2085">
                  <c:v>916</c:v>
                </c:pt>
                <c:pt idx="2086">
                  <c:v>956</c:v>
                </c:pt>
                <c:pt idx="2087">
                  <c:v>716</c:v>
                </c:pt>
                <c:pt idx="2088">
                  <c:v>768</c:v>
                </c:pt>
                <c:pt idx="2089">
                  <c:v>828</c:v>
                </c:pt>
                <c:pt idx="2090">
                  <c:v>1004</c:v>
                </c:pt>
                <c:pt idx="2091">
                  <c:v>952</c:v>
                </c:pt>
                <c:pt idx="2092">
                  <c:v>964</c:v>
                </c:pt>
                <c:pt idx="2093">
                  <c:v>972</c:v>
                </c:pt>
                <c:pt idx="2094">
                  <c:v>904</c:v>
                </c:pt>
                <c:pt idx="2095">
                  <c:v>912</c:v>
                </c:pt>
                <c:pt idx="2096">
                  <c:v>848</c:v>
                </c:pt>
                <c:pt idx="2097">
                  <c:v>844</c:v>
                </c:pt>
                <c:pt idx="2098">
                  <c:v>900</c:v>
                </c:pt>
                <c:pt idx="2099">
                  <c:v>844</c:v>
                </c:pt>
                <c:pt idx="2100">
                  <c:v>816</c:v>
                </c:pt>
                <c:pt idx="2101">
                  <c:v>916</c:v>
                </c:pt>
                <c:pt idx="2102">
                  <c:v>972</c:v>
                </c:pt>
                <c:pt idx="2103">
                  <c:v>772</c:v>
                </c:pt>
                <c:pt idx="2104">
                  <c:v>748</c:v>
                </c:pt>
                <c:pt idx="2105">
                  <c:v>756</c:v>
                </c:pt>
                <c:pt idx="2106">
                  <c:v>776</c:v>
                </c:pt>
                <c:pt idx="2107">
                  <c:v>848</c:v>
                </c:pt>
                <c:pt idx="2108">
                  <c:v>796</c:v>
                </c:pt>
                <c:pt idx="2109">
                  <c:v>832</c:v>
                </c:pt>
                <c:pt idx="2110">
                  <c:v>904</c:v>
                </c:pt>
                <c:pt idx="2111">
                  <c:v>800</c:v>
                </c:pt>
                <c:pt idx="2112">
                  <c:v>836</c:v>
                </c:pt>
                <c:pt idx="2113">
                  <c:v>936</c:v>
                </c:pt>
                <c:pt idx="2114">
                  <c:v>944</c:v>
                </c:pt>
                <c:pt idx="2115">
                  <c:v>888</c:v>
                </c:pt>
                <c:pt idx="2116">
                  <c:v>896</c:v>
                </c:pt>
                <c:pt idx="2117">
                  <c:v>960</c:v>
                </c:pt>
                <c:pt idx="2118">
                  <c:v>832</c:v>
                </c:pt>
                <c:pt idx="2119">
                  <c:v>848</c:v>
                </c:pt>
                <c:pt idx="2120">
                  <c:v>868</c:v>
                </c:pt>
                <c:pt idx="2121">
                  <c:v>824</c:v>
                </c:pt>
                <c:pt idx="2122">
                  <c:v>780</c:v>
                </c:pt>
                <c:pt idx="2123">
                  <c:v>876</c:v>
                </c:pt>
                <c:pt idx="2124">
                  <c:v>948</c:v>
                </c:pt>
                <c:pt idx="2125">
                  <c:v>1044</c:v>
                </c:pt>
                <c:pt idx="2126">
                  <c:v>964</c:v>
                </c:pt>
                <c:pt idx="2127">
                  <c:v>980</c:v>
                </c:pt>
                <c:pt idx="2128">
                  <c:v>1048</c:v>
                </c:pt>
                <c:pt idx="2129">
                  <c:v>1052</c:v>
                </c:pt>
                <c:pt idx="2130">
                  <c:v>1008</c:v>
                </c:pt>
                <c:pt idx="2131">
                  <c:v>900</c:v>
                </c:pt>
                <c:pt idx="2132">
                  <c:v>860</c:v>
                </c:pt>
                <c:pt idx="2133">
                  <c:v>1080</c:v>
                </c:pt>
                <c:pt idx="2134">
                  <c:v>1100</c:v>
                </c:pt>
                <c:pt idx="2135">
                  <c:v>1072</c:v>
                </c:pt>
                <c:pt idx="2136">
                  <c:v>1012</c:v>
                </c:pt>
                <c:pt idx="2137">
                  <c:v>1036</c:v>
                </c:pt>
                <c:pt idx="2138">
                  <c:v>1120</c:v>
                </c:pt>
                <c:pt idx="2139">
                  <c:v>1132</c:v>
                </c:pt>
                <c:pt idx="2140">
                  <c:v>1092</c:v>
                </c:pt>
                <c:pt idx="2141">
                  <c:v>984</c:v>
                </c:pt>
                <c:pt idx="2142">
                  <c:v>892</c:v>
                </c:pt>
                <c:pt idx="2143">
                  <c:v>1068</c:v>
                </c:pt>
                <c:pt idx="2144">
                  <c:v>1100</c:v>
                </c:pt>
                <c:pt idx="2145">
                  <c:v>1152</c:v>
                </c:pt>
                <c:pt idx="2146">
                  <c:v>1064</c:v>
                </c:pt>
                <c:pt idx="2147">
                  <c:v>960</c:v>
                </c:pt>
                <c:pt idx="2148">
                  <c:v>980</c:v>
                </c:pt>
                <c:pt idx="2149">
                  <c:v>980</c:v>
                </c:pt>
                <c:pt idx="2150">
                  <c:v>1108</c:v>
                </c:pt>
                <c:pt idx="2151">
                  <c:v>1080</c:v>
                </c:pt>
                <c:pt idx="2152">
                  <c:v>1080</c:v>
                </c:pt>
                <c:pt idx="2153">
                  <c:v>1056</c:v>
                </c:pt>
                <c:pt idx="2154">
                  <c:v>976</c:v>
                </c:pt>
                <c:pt idx="2155">
                  <c:v>912</c:v>
                </c:pt>
                <c:pt idx="2156">
                  <c:v>912</c:v>
                </c:pt>
                <c:pt idx="2157">
                  <c:v>1140</c:v>
                </c:pt>
                <c:pt idx="2158">
                  <c:v>1092</c:v>
                </c:pt>
                <c:pt idx="2159">
                  <c:v>1024</c:v>
                </c:pt>
                <c:pt idx="2160">
                  <c:v>924</c:v>
                </c:pt>
                <c:pt idx="2161">
                  <c:v>924</c:v>
                </c:pt>
                <c:pt idx="2162">
                  <c:v>1044</c:v>
                </c:pt>
                <c:pt idx="2163">
                  <c:v>924</c:v>
                </c:pt>
                <c:pt idx="2164">
                  <c:v>912</c:v>
                </c:pt>
                <c:pt idx="2165">
                  <c:v>908</c:v>
                </c:pt>
                <c:pt idx="2166">
                  <c:v>896</c:v>
                </c:pt>
                <c:pt idx="2167">
                  <c:v>1012</c:v>
                </c:pt>
                <c:pt idx="2168">
                  <c:v>1164</c:v>
                </c:pt>
                <c:pt idx="2169">
                  <c:v>1064</c:v>
                </c:pt>
                <c:pt idx="2170">
                  <c:v>912</c:v>
                </c:pt>
                <c:pt idx="2171">
                  <c:v>856</c:v>
                </c:pt>
                <c:pt idx="2172">
                  <c:v>944</c:v>
                </c:pt>
                <c:pt idx="2173">
                  <c:v>980</c:v>
                </c:pt>
                <c:pt idx="2174">
                  <c:v>976</c:v>
                </c:pt>
                <c:pt idx="2175">
                  <c:v>948</c:v>
                </c:pt>
                <c:pt idx="2176">
                  <c:v>1108</c:v>
                </c:pt>
                <c:pt idx="2177">
                  <c:v>1128</c:v>
                </c:pt>
                <c:pt idx="2178">
                  <c:v>1084</c:v>
                </c:pt>
                <c:pt idx="2179">
                  <c:v>1020</c:v>
                </c:pt>
                <c:pt idx="2180">
                  <c:v>1016</c:v>
                </c:pt>
                <c:pt idx="2181">
                  <c:v>948</c:v>
                </c:pt>
                <c:pt idx="2182">
                  <c:v>948</c:v>
                </c:pt>
                <c:pt idx="2183">
                  <c:v>1032</c:v>
                </c:pt>
                <c:pt idx="2184">
                  <c:v>892</c:v>
                </c:pt>
                <c:pt idx="2185">
                  <c:v>1000</c:v>
                </c:pt>
                <c:pt idx="2186">
                  <c:v>1000</c:v>
                </c:pt>
                <c:pt idx="2187">
                  <c:v>1112</c:v>
                </c:pt>
                <c:pt idx="2188">
                  <c:v>1080</c:v>
                </c:pt>
                <c:pt idx="2189">
                  <c:v>948</c:v>
                </c:pt>
                <c:pt idx="2190">
                  <c:v>996</c:v>
                </c:pt>
                <c:pt idx="2191">
                  <c:v>984</c:v>
                </c:pt>
                <c:pt idx="2192">
                  <c:v>928</c:v>
                </c:pt>
                <c:pt idx="2193">
                  <c:v>1096</c:v>
                </c:pt>
                <c:pt idx="2194">
                  <c:v>1096</c:v>
                </c:pt>
                <c:pt idx="2195">
                  <c:v>1084</c:v>
                </c:pt>
                <c:pt idx="2196">
                  <c:v>1032</c:v>
                </c:pt>
                <c:pt idx="2197">
                  <c:v>952</c:v>
                </c:pt>
                <c:pt idx="2198">
                  <c:v>956</c:v>
                </c:pt>
                <c:pt idx="2199">
                  <c:v>916</c:v>
                </c:pt>
                <c:pt idx="2200">
                  <c:v>820</c:v>
                </c:pt>
                <c:pt idx="2201">
                  <c:v>848</c:v>
                </c:pt>
                <c:pt idx="2202">
                  <c:v>988</c:v>
                </c:pt>
                <c:pt idx="2203">
                  <c:v>984</c:v>
                </c:pt>
                <c:pt idx="2204">
                  <c:v>1008</c:v>
                </c:pt>
                <c:pt idx="2205">
                  <c:v>888</c:v>
                </c:pt>
                <c:pt idx="2206">
                  <c:v>832</c:v>
                </c:pt>
                <c:pt idx="2207">
                  <c:v>868</c:v>
                </c:pt>
                <c:pt idx="2208">
                  <c:v>956</c:v>
                </c:pt>
                <c:pt idx="2209">
                  <c:v>908</c:v>
                </c:pt>
                <c:pt idx="2210">
                  <c:v>976</c:v>
                </c:pt>
                <c:pt idx="2211">
                  <c:v>912</c:v>
                </c:pt>
                <c:pt idx="2212">
                  <c:v>880</c:v>
                </c:pt>
                <c:pt idx="2213">
                  <c:v>812</c:v>
                </c:pt>
                <c:pt idx="2214">
                  <c:v>952</c:v>
                </c:pt>
                <c:pt idx="2215">
                  <c:v>1052</c:v>
                </c:pt>
                <c:pt idx="2216">
                  <c:v>1104</c:v>
                </c:pt>
                <c:pt idx="2217">
                  <c:v>1000</c:v>
                </c:pt>
                <c:pt idx="2218">
                  <c:v>1020</c:v>
                </c:pt>
                <c:pt idx="2219">
                  <c:v>1100</c:v>
                </c:pt>
                <c:pt idx="2220">
                  <c:v>1056</c:v>
                </c:pt>
                <c:pt idx="2221">
                  <c:v>944</c:v>
                </c:pt>
                <c:pt idx="2222">
                  <c:v>1088</c:v>
                </c:pt>
                <c:pt idx="2223">
                  <c:v>1124</c:v>
                </c:pt>
                <c:pt idx="2224">
                  <c:v>1024</c:v>
                </c:pt>
                <c:pt idx="2225">
                  <c:v>884</c:v>
                </c:pt>
                <c:pt idx="2226">
                  <c:v>1056</c:v>
                </c:pt>
                <c:pt idx="2227">
                  <c:v>1100</c:v>
                </c:pt>
                <c:pt idx="2228">
                  <c:v>1100</c:v>
                </c:pt>
                <c:pt idx="2229">
                  <c:v>972</c:v>
                </c:pt>
                <c:pt idx="2230">
                  <c:v>972</c:v>
                </c:pt>
                <c:pt idx="2231">
                  <c:v>1036</c:v>
                </c:pt>
                <c:pt idx="2232">
                  <c:v>1084</c:v>
                </c:pt>
                <c:pt idx="2233">
                  <c:v>1012</c:v>
                </c:pt>
                <c:pt idx="2234">
                  <c:v>952</c:v>
                </c:pt>
                <c:pt idx="2235">
                  <c:v>1028</c:v>
                </c:pt>
                <c:pt idx="2236">
                  <c:v>1028</c:v>
                </c:pt>
                <c:pt idx="2237">
                  <c:v>912</c:v>
                </c:pt>
                <c:pt idx="2238">
                  <c:v>840</c:v>
                </c:pt>
                <c:pt idx="2239">
                  <c:v>884</c:v>
                </c:pt>
                <c:pt idx="2240">
                  <c:v>964</c:v>
                </c:pt>
                <c:pt idx="2241">
                  <c:v>968</c:v>
                </c:pt>
                <c:pt idx="2242">
                  <c:v>948</c:v>
                </c:pt>
                <c:pt idx="2243">
                  <c:v>836</c:v>
                </c:pt>
                <c:pt idx="2244">
                  <c:v>900</c:v>
                </c:pt>
                <c:pt idx="2245">
                  <c:v>1008</c:v>
                </c:pt>
                <c:pt idx="2246">
                  <c:v>996</c:v>
                </c:pt>
                <c:pt idx="2247">
                  <c:v>992</c:v>
                </c:pt>
                <c:pt idx="2248">
                  <c:v>888</c:v>
                </c:pt>
                <c:pt idx="2249">
                  <c:v>924</c:v>
                </c:pt>
                <c:pt idx="2250">
                  <c:v>920</c:v>
                </c:pt>
                <c:pt idx="2251">
                  <c:v>932</c:v>
                </c:pt>
                <c:pt idx="2252">
                  <c:v>856</c:v>
                </c:pt>
                <c:pt idx="2253">
                  <c:v>960</c:v>
                </c:pt>
                <c:pt idx="2254">
                  <c:v>1036</c:v>
                </c:pt>
                <c:pt idx="2255">
                  <c:v>1028</c:v>
                </c:pt>
                <c:pt idx="2256">
                  <c:v>1008</c:v>
                </c:pt>
                <c:pt idx="2257">
                  <c:v>964</c:v>
                </c:pt>
                <c:pt idx="2258">
                  <c:v>820</c:v>
                </c:pt>
                <c:pt idx="2259">
                  <c:v>848</c:v>
                </c:pt>
                <c:pt idx="2260">
                  <c:v>952</c:v>
                </c:pt>
                <c:pt idx="2261">
                  <c:v>1000</c:v>
                </c:pt>
                <c:pt idx="2262">
                  <c:v>1012</c:v>
                </c:pt>
                <c:pt idx="2263">
                  <c:v>1024</c:v>
                </c:pt>
                <c:pt idx="2264">
                  <c:v>984</c:v>
                </c:pt>
                <c:pt idx="2265">
                  <c:v>900</c:v>
                </c:pt>
                <c:pt idx="2266">
                  <c:v>1000</c:v>
                </c:pt>
                <c:pt idx="2267">
                  <c:v>1032</c:v>
                </c:pt>
                <c:pt idx="2268">
                  <c:v>992</c:v>
                </c:pt>
                <c:pt idx="2269">
                  <c:v>884</c:v>
                </c:pt>
                <c:pt idx="2270">
                  <c:v>948</c:v>
                </c:pt>
                <c:pt idx="2271">
                  <c:v>1036</c:v>
                </c:pt>
                <c:pt idx="2272">
                  <c:v>972</c:v>
                </c:pt>
                <c:pt idx="2273">
                  <c:v>868</c:v>
                </c:pt>
                <c:pt idx="2274">
                  <c:v>864</c:v>
                </c:pt>
                <c:pt idx="2275">
                  <c:v>984</c:v>
                </c:pt>
                <c:pt idx="2276">
                  <c:v>1040</c:v>
                </c:pt>
                <c:pt idx="2277">
                  <c:v>1008</c:v>
                </c:pt>
                <c:pt idx="2278">
                  <c:v>1048</c:v>
                </c:pt>
                <c:pt idx="2279">
                  <c:v>968</c:v>
                </c:pt>
                <c:pt idx="2280">
                  <c:v>900</c:v>
                </c:pt>
                <c:pt idx="2281">
                  <c:v>868</c:v>
                </c:pt>
                <c:pt idx="2282">
                  <c:v>1004</c:v>
                </c:pt>
                <c:pt idx="2283">
                  <c:v>968</c:v>
                </c:pt>
                <c:pt idx="2284">
                  <c:v>1000</c:v>
                </c:pt>
                <c:pt idx="2285">
                  <c:v>976</c:v>
                </c:pt>
                <c:pt idx="2286">
                  <c:v>748</c:v>
                </c:pt>
                <c:pt idx="2287">
                  <c:v>688</c:v>
                </c:pt>
                <c:pt idx="2288">
                  <c:v>684</c:v>
                </c:pt>
                <c:pt idx="2289">
                  <c:v>1052</c:v>
                </c:pt>
                <c:pt idx="2290">
                  <c:v>1004</c:v>
                </c:pt>
                <c:pt idx="2291">
                  <c:v>1036</c:v>
                </c:pt>
                <c:pt idx="2292">
                  <c:v>972</c:v>
                </c:pt>
                <c:pt idx="2293">
                  <c:v>916</c:v>
                </c:pt>
                <c:pt idx="2294">
                  <c:v>988</c:v>
                </c:pt>
                <c:pt idx="2295">
                  <c:v>1004</c:v>
                </c:pt>
                <c:pt idx="2296">
                  <c:v>944</c:v>
                </c:pt>
                <c:pt idx="2297">
                  <c:v>928</c:v>
                </c:pt>
                <c:pt idx="2298">
                  <c:v>800</c:v>
                </c:pt>
                <c:pt idx="2299">
                  <c:v>992</c:v>
                </c:pt>
                <c:pt idx="2300">
                  <c:v>1008</c:v>
                </c:pt>
                <c:pt idx="2301">
                  <c:v>964</c:v>
                </c:pt>
                <c:pt idx="2302">
                  <c:v>892</c:v>
                </c:pt>
                <c:pt idx="2303">
                  <c:v>868</c:v>
                </c:pt>
                <c:pt idx="2304">
                  <c:v>940</c:v>
                </c:pt>
                <c:pt idx="2305">
                  <c:v>932</c:v>
                </c:pt>
                <c:pt idx="2306">
                  <c:v>900</c:v>
                </c:pt>
                <c:pt idx="2307">
                  <c:v>844</c:v>
                </c:pt>
                <c:pt idx="2308">
                  <c:v>1036</c:v>
                </c:pt>
                <c:pt idx="2309">
                  <c:v>1068</c:v>
                </c:pt>
                <c:pt idx="2310">
                  <c:v>1016</c:v>
                </c:pt>
                <c:pt idx="2311">
                  <c:v>916</c:v>
                </c:pt>
                <c:pt idx="2312">
                  <c:v>960</c:v>
                </c:pt>
                <c:pt idx="2313">
                  <c:v>840</c:v>
                </c:pt>
                <c:pt idx="2314">
                  <c:v>752</c:v>
                </c:pt>
                <c:pt idx="2315">
                  <c:v>768</c:v>
                </c:pt>
                <c:pt idx="2316">
                  <c:v>784</c:v>
                </c:pt>
                <c:pt idx="2317">
                  <c:v>864</c:v>
                </c:pt>
                <c:pt idx="2318">
                  <c:v>804</c:v>
                </c:pt>
                <c:pt idx="2319">
                  <c:v>948</c:v>
                </c:pt>
                <c:pt idx="2320">
                  <c:v>1076</c:v>
                </c:pt>
                <c:pt idx="2321">
                  <c:v>1020</c:v>
                </c:pt>
                <c:pt idx="2322">
                  <c:v>900</c:v>
                </c:pt>
                <c:pt idx="2323">
                  <c:v>844</c:v>
                </c:pt>
                <c:pt idx="2324">
                  <c:v>952</c:v>
                </c:pt>
                <c:pt idx="2325">
                  <c:v>1104</c:v>
                </c:pt>
                <c:pt idx="2326">
                  <c:v>960</c:v>
                </c:pt>
                <c:pt idx="2327">
                  <c:v>944</c:v>
                </c:pt>
                <c:pt idx="2328">
                  <c:v>1036</c:v>
                </c:pt>
                <c:pt idx="2329">
                  <c:v>1040</c:v>
                </c:pt>
                <c:pt idx="2330">
                  <c:v>1032</c:v>
                </c:pt>
                <c:pt idx="2331">
                  <c:v>968</c:v>
                </c:pt>
                <c:pt idx="2332">
                  <c:v>960</c:v>
                </c:pt>
                <c:pt idx="2333">
                  <c:v>932</c:v>
                </c:pt>
                <c:pt idx="2334">
                  <c:v>852</c:v>
                </c:pt>
                <c:pt idx="2335">
                  <c:v>900</c:v>
                </c:pt>
                <c:pt idx="2336">
                  <c:v>1028</c:v>
                </c:pt>
                <c:pt idx="2337">
                  <c:v>1020</c:v>
                </c:pt>
                <c:pt idx="2338">
                  <c:v>988</c:v>
                </c:pt>
                <c:pt idx="2339">
                  <c:v>896</c:v>
                </c:pt>
                <c:pt idx="2340">
                  <c:v>916</c:v>
                </c:pt>
                <c:pt idx="2341">
                  <c:v>1028</c:v>
                </c:pt>
                <c:pt idx="2342">
                  <c:v>876</c:v>
                </c:pt>
                <c:pt idx="2343">
                  <c:v>868</c:v>
                </c:pt>
                <c:pt idx="2344">
                  <c:v>908</c:v>
                </c:pt>
                <c:pt idx="2345">
                  <c:v>960</c:v>
                </c:pt>
                <c:pt idx="2346">
                  <c:v>968</c:v>
                </c:pt>
                <c:pt idx="2347">
                  <c:v>876</c:v>
                </c:pt>
                <c:pt idx="2348">
                  <c:v>832</c:v>
                </c:pt>
                <c:pt idx="2349">
                  <c:v>920</c:v>
                </c:pt>
                <c:pt idx="2350">
                  <c:v>896</c:v>
                </c:pt>
                <c:pt idx="2351">
                  <c:v>820</c:v>
                </c:pt>
                <c:pt idx="2352">
                  <c:v>792</c:v>
                </c:pt>
                <c:pt idx="2353">
                  <c:v>892</c:v>
                </c:pt>
                <c:pt idx="2354">
                  <c:v>976</c:v>
                </c:pt>
                <c:pt idx="2355">
                  <c:v>968</c:v>
                </c:pt>
                <c:pt idx="2356">
                  <c:v>904</c:v>
                </c:pt>
                <c:pt idx="2357">
                  <c:v>740</c:v>
                </c:pt>
                <c:pt idx="2358">
                  <c:v>780</c:v>
                </c:pt>
                <c:pt idx="2359">
                  <c:v>1044</c:v>
                </c:pt>
                <c:pt idx="2360">
                  <c:v>1004</c:v>
                </c:pt>
                <c:pt idx="2361">
                  <c:v>1024</c:v>
                </c:pt>
                <c:pt idx="2362">
                  <c:v>1024</c:v>
                </c:pt>
                <c:pt idx="2363">
                  <c:v>1036</c:v>
                </c:pt>
                <c:pt idx="2364">
                  <c:v>984</c:v>
                </c:pt>
                <c:pt idx="2365">
                  <c:v>900</c:v>
                </c:pt>
                <c:pt idx="2366">
                  <c:v>860</c:v>
                </c:pt>
                <c:pt idx="2367">
                  <c:v>896</c:v>
                </c:pt>
                <c:pt idx="2368">
                  <c:v>916</c:v>
                </c:pt>
                <c:pt idx="2369">
                  <c:v>880</c:v>
                </c:pt>
                <c:pt idx="2370">
                  <c:v>856</c:v>
                </c:pt>
                <c:pt idx="2371">
                  <c:v>852</c:v>
                </c:pt>
                <c:pt idx="2372">
                  <c:v>900</c:v>
                </c:pt>
                <c:pt idx="2373">
                  <c:v>916</c:v>
                </c:pt>
                <c:pt idx="2374">
                  <c:v>940</c:v>
                </c:pt>
                <c:pt idx="2375">
                  <c:v>924</c:v>
                </c:pt>
                <c:pt idx="2376">
                  <c:v>992</c:v>
                </c:pt>
                <c:pt idx="2377">
                  <c:v>920</c:v>
                </c:pt>
                <c:pt idx="2378">
                  <c:v>936</c:v>
                </c:pt>
                <c:pt idx="2379">
                  <c:v>924</c:v>
                </c:pt>
                <c:pt idx="2380">
                  <c:v>896</c:v>
                </c:pt>
                <c:pt idx="2381">
                  <c:v>884</c:v>
                </c:pt>
                <c:pt idx="2382">
                  <c:v>944</c:v>
                </c:pt>
                <c:pt idx="2383">
                  <c:v>868</c:v>
                </c:pt>
                <c:pt idx="2384">
                  <c:v>840</c:v>
                </c:pt>
                <c:pt idx="2385">
                  <c:v>896</c:v>
                </c:pt>
                <c:pt idx="2386">
                  <c:v>924</c:v>
                </c:pt>
                <c:pt idx="2387">
                  <c:v>872</c:v>
                </c:pt>
                <c:pt idx="2388">
                  <c:v>864</c:v>
                </c:pt>
                <c:pt idx="2389">
                  <c:v>896</c:v>
                </c:pt>
                <c:pt idx="2390">
                  <c:v>896</c:v>
                </c:pt>
                <c:pt idx="2391">
                  <c:v>872</c:v>
                </c:pt>
                <c:pt idx="2392">
                  <c:v>788</c:v>
                </c:pt>
                <c:pt idx="2393">
                  <c:v>824</c:v>
                </c:pt>
                <c:pt idx="2394">
                  <c:v>948</c:v>
                </c:pt>
                <c:pt idx="2395">
                  <c:v>896</c:v>
                </c:pt>
                <c:pt idx="2396">
                  <c:v>856</c:v>
                </c:pt>
                <c:pt idx="2397">
                  <c:v>936</c:v>
                </c:pt>
                <c:pt idx="2398">
                  <c:v>940</c:v>
                </c:pt>
                <c:pt idx="2399">
                  <c:v>848</c:v>
                </c:pt>
                <c:pt idx="2400">
                  <c:v>756</c:v>
                </c:pt>
                <c:pt idx="2401">
                  <c:v>808</c:v>
                </c:pt>
                <c:pt idx="2402">
                  <c:v>948</c:v>
                </c:pt>
                <c:pt idx="2403">
                  <c:v>968</c:v>
                </c:pt>
                <c:pt idx="2404">
                  <c:v>972</c:v>
                </c:pt>
                <c:pt idx="2405">
                  <c:v>1004</c:v>
                </c:pt>
                <c:pt idx="2406">
                  <c:v>964</c:v>
                </c:pt>
                <c:pt idx="2407">
                  <c:v>892</c:v>
                </c:pt>
                <c:pt idx="2408">
                  <c:v>1076</c:v>
                </c:pt>
                <c:pt idx="2409">
                  <c:v>1092</c:v>
                </c:pt>
                <c:pt idx="2410">
                  <c:v>976</c:v>
                </c:pt>
                <c:pt idx="2411">
                  <c:v>1060</c:v>
                </c:pt>
                <c:pt idx="2412">
                  <c:v>1048</c:v>
                </c:pt>
                <c:pt idx="2413">
                  <c:v>888</c:v>
                </c:pt>
                <c:pt idx="2414">
                  <c:v>1136</c:v>
                </c:pt>
                <c:pt idx="2415">
                  <c:v>1092</c:v>
                </c:pt>
                <c:pt idx="2416">
                  <c:v>888</c:v>
                </c:pt>
                <c:pt idx="2417">
                  <c:v>928</c:v>
                </c:pt>
                <c:pt idx="2418">
                  <c:v>1148</c:v>
                </c:pt>
                <c:pt idx="2419">
                  <c:v>924</c:v>
                </c:pt>
                <c:pt idx="2420">
                  <c:v>1132</c:v>
                </c:pt>
                <c:pt idx="2421">
                  <c:v>1104</c:v>
                </c:pt>
                <c:pt idx="2422">
                  <c:v>880</c:v>
                </c:pt>
                <c:pt idx="2423">
                  <c:v>872</c:v>
                </c:pt>
                <c:pt idx="2424">
                  <c:v>1160</c:v>
                </c:pt>
                <c:pt idx="2425">
                  <c:v>968</c:v>
                </c:pt>
                <c:pt idx="2426">
                  <c:v>1072</c:v>
                </c:pt>
                <c:pt idx="2427">
                  <c:v>964</c:v>
                </c:pt>
                <c:pt idx="2428">
                  <c:v>872</c:v>
                </c:pt>
                <c:pt idx="2429">
                  <c:v>1040</c:v>
                </c:pt>
                <c:pt idx="2430">
                  <c:v>1100</c:v>
                </c:pt>
                <c:pt idx="2431">
                  <c:v>924</c:v>
                </c:pt>
                <c:pt idx="2432">
                  <c:v>924</c:v>
                </c:pt>
                <c:pt idx="2433">
                  <c:v>1160</c:v>
                </c:pt>
                <c:pt idx="2434">
                  <c:v>1116</c:v>
                </c:pt>
                <c:pt idx="2435">
                  <c:v>984</c:v>
                </c:pt>
                <c:pt idx="2436">
                  <c:v>1072</c:v>
                </c:pt>
                <c:pt idx="2437">
                  <c:v>1024</c:v>
                </c:pt>
                <c:pt idx="2438">
                  <c:v>892</c:v>
                </c:pt>
                <c:pt idx="2439">
                  <c:v>1212</c:v>
                </c:pt>
                <c:pt idx="2440">
                  <c:v>924</c:v>
                </c:pt>
                <c:pt idx="2441">
                  <c:v>1116</c:v>
                </c:pt>
                <c:pt idx="2442">
                  <c:v>1044</c:v>
                </c:pt>
                <c:pt idx="2443">
                  <c:v>880</c:v>
                </c:pt>
                <c:pt idx="2444">
                  <c:v>1088</c:v>
                </c:pt>
                <c:pt idx="2445">
                  <c:v>1024</c:v>
                </c:pt>
                <c:pt idx="2446">
                  <c:v>840</c:v>
                </c:pt>
                <c:pt idx="2447">
                  <c:v>1096</c:v>
                </c:pt>
                <c:pt idx="2448">
                  <c:v>1012</c:v>
                </c:pt>
                <c:pt idx="2449">
                  <c:v>948</c:v>
                </c:pt>
                <c:pt idx="2450">
                  <c:v>1104</c:v>
                </c:pt>
                <c:pt idx="2451">
                  <c:v>972</c:v>
                </c:pt>
                <c:pt idx="2452">
                  <c:v>956</c:v>
                </c:pt>
                <c:pt idx="2453">
                  <c:v>1116</c:v>
                </c:pt>
                <c:pt idx="2454">
                  <c:v>1024</c:v>
                </c:pt>
                <c:pt idx="2455">
                  <c:v>932</c:v>
                </c:pt>
                <c:pt idx="2456">
                  <c:v>1140</c:v>
                </c:pt>
                <c:pt idx="2457">
                  <c:v>1004</c:v>
                </c:pt>
                <c:pt idx="2458">
                  <c:v>992</c:v>
                </c:pt>
                <c:pt idx="2459">
                  <c:v>1064</c:v>
                </c:pt>
                <c:pt idx="2460">
                  <c:v>980</c:v>
                </c:pt>
                <c:pt idx="2461">
                  <c:v>944</c:v>
                </c:pt>
                <c:pt idx="2462">
                  <c:v>1084</c:v>
                </c:pt>
                <c:pt idx="2463">
                  <c:v>952</c:v>
                </c:pt>
                <c:pt idx="2464">
                  <c:v>924</c:v>
                </c:pt>
                <c:pt idx="2465">
                  <c:v>1048</c:v>
                </c:pt>
                <c:pt idx="2466">
                  <c:v>1024</c:v>
                </c:pt>
                <c:pt idx="2467">
                  <c:v>956</c:v>
                </c:pt>
                <c:pt idx="2468">
                  <c:v>1112</c:v>
                </c:pt>
                <c:pt idx="2469">
                  <c:v>1032</c:v>
                </c:pt>
                <c:pt idx="2470">
                  <c:v>880</c:v>
                </c:pt>
                <c:pt idx="2471">
                  <c:v>1088</c:v>
                </c:pt>
                <c:pt idx="2472">
                  <c:v>1052</c:v>
                </c:pt>
                <c:pt idx="2473">
                  <c:v>856</c:v>
                </c:pt>
                <c:pt idx="2474">
                  <c:v>976</c:v>
                </c:pt>
                <c:pt idx="2475">
                  <c:v>1040</c:v>
                </c:pt>
                <c:pt idx="2476">
                  <c:v>884</c:v>
                </c:pt>
                <c:pt idx="2477">
                  <c:v>1128</c:v>
                </c:pt>
                <c:pt idx="2478">
                  <c:v>1024</c:v>
                </c:pt>
                <c:pt idx="2479">
                  <c:v>908</c:v>
                </c:pt>
                <c:pt idx="2480">
                  <c:v>1076</c:v>
                </c:pt>
                <c:pt idx="2481">
                  <c:v>1044</c:v>
                </c:pt>
                <c:pt idx="2482">
                  <c:v>860</c:v>
                </c:pt>
                <c:pt idx="2483">
                  <c:v>916</c:v>
                </c:pt>
                <c:pt idx="2484">
                  <c:v>1132</c:v>
                </c:pt>
                <c:pt idx="2485">
                  <c:v>972</c:v>
                </c:pt>
                <c:pt idx="2486">
                  <c:v>864</c:v>
                </c:pt>
                <c:pt idx="2487">
                  <c:v>1068</c:v>
                </c:pt>
                <c:pt idx="2488">
                  <c:v>996</c:v>
                </c:pt>
                <c:pt idx="2489">
                  <c:v>868</c:v>
                </c:pt>
                <c:pt idx="2490">
                  <c:v>1032</c:v>
                </c:pt>
                <c:pt idx="2491">
                  <c:v>1068</c:v>
                </c:pt>
                <c:pt idx="2492">
                  <c:v>896</c:v>
                </c:pt>
                <c:pt idx="2493">
                  <c:v>980</c:v>
                </c:pt>
                <c:pt idx="2494">
                  <c:v>1020</c:v>
                </c:pt>
                <c:pt idx="2495">
                  <c:v>868</c:v>
                </c:pt>
                <c:pt idx="2496">
                  <c:v>892</c:v>
                </c:pt>
                <c:pt idx="2497">
                  <c:v>1008</c:v>
                </c:pt>
                <c:pt idx="2498">
                  <c:v>960</c:v>
                </c:pt>
                <c:pt idx="2499">
                  <c:v>960</c:v>
                </c:pt>
                <c:pt idx="2500">
                  <c:v>916</c:v>
                </c:pt>
                <c:pt idx="2501">
                  <c:v>820</c:v>
                </c:pt>
                <c:pt idx="2502">
                  <c:v>1004</c:v>
                </c:pt>
                <c:pt idx="2503">
                  <c:v>912</c:v>
                </c:pt>
                <c:pt idx="2504">
                  <c:v>832</c:v>
                </c:pt>
                <c:pt idx="2505">
                  <c:v>1048</c:v>
                </c:pt>
                <c:pt idx="2506">
                  <c:v>992</c:v>
                </c:pt>
                <c:pt idx="2507">
                  <c:v>836</c:v>
                </c:pt>
                <c:pt idx="2508">
                  <c:v>932</c:v>
                </c:pt>
                <c:pt idx="2509">
                  <c:v>1076</c:v>
                </c:pt>
                <c:pt idx="2510">
                  <c:v>936</c:v>
                </c:pt>
                <c:pt idx="2511">
                  <c:v>868</c:v>
                </c:pt>
                <c:pt idx="2512">
                  <c:v>1140</c:v>
                </c:pt>
                <c:pt idx="2513">
                  <c:v>1028</c:v>
                </c:pt>
                <c:pt idx="2514">
                  <c:v>744</c:v>
                </c:pt>
                <c:pt idx="2515">
                  <c:v>736</c:v>
                </c:pt>
                <c:pt idx="2516">
                  <c:v>1296</c:v>
                </c:pt>
                <c:pt idx="2517">
                  <c:v>1296</c:v>
                </c:pt>
                <c:pt idx="2518">
                  <c:v>1116</c:v>
                </c:pt>
                <c:pt idx="2519">
                  <c:v>880</c:v>
                </c:pt>
                <c:pt idx="2520">
                  <c:v>880</c:v>
                </c:pt>
                <c:pt idx="2521">
                  <c:v>1096</c:v>
                </c:pt>
                <c:pt idx="2522">
                  <c:v>876</c:v>
                </c:pt>
                <c:pt idx="2523">
                  <c:v>876</c:v>
                </c:pt>
                <c:pt idx="2524">
                  <c:v>1060</c:v>
                </c:pt>
                <c:pt idx="2525">
                  <c:v>1076</c:v>
                </c:pt>
                <c:pt idx="2526">
                  <c:v>968</c:v>
                </c:pt>
                <c:pt idx="2527">
                  <c:v>960</c:v>
                </c:pt>
                <c:pt idx="2528">
                  <c:v>1068</c:v>
                </c:pt>
                <c:pt idx="2529">
                  <c:v>776</c:v>
                </c:pt>
                <c:pt idx="2530">
                  <c:v>728</c:v>
                </c:pt>
                <c:pt idx="2531">
                  <c:v>1200</c:v>
                </c:pt>
                <c:pt idx="2532">
                  <c:v>856</c:v>
                </c:pt>
                <c:pt idx="2533">
                  <c:v>936</c:v>
                </c:pt>
                <c:pt idx="2534">
                  <c:v>1020</c:v>
                </c:pt>
                <c:pt idx="2535">
                  <c:v>976</c:v>
                </c:pt>
                <c:pt idx="2536">
                  <c:v>868</c:v>
                </c:pt>
                <c:pt idx="2537">
                  <c:v>956</c:v>
                </c:pt>
                <c:pt idx="2538">
                  <c:v>1032</c:v>
                </c:pt>
                <c:pt idx="2539">
                  <c:v>924</c:v>
                </c:pt>
                <c:pt idx="2540">
                  <c:v>1048</c:v>
                </c:pt>
                <c:pt idx="2541">
                  <c:v>1020</c:v>
                </c:pt>
                <c:pt idx="2542">
                  <c:v>868</c:v>
                </c:pt>
                <c:pt idx="2543">
                  <c:v>1088</c:v>
                </c:pt>
                <c:pt idx="2544">
                  <c:v>1036</c:v>
                </c:pt>
                <c:pt idx="2545">
                  <c:v>912</c:v>
                </c:pt>
                <c:pt idx="2546">
                  <c:v>1108</c:v>
                </c:pt>
                <c:pt idx="2547">
                  <c:v>1064</c:v>
                </c:pt>
                <c:pt idx="2548">
                  <c:v>924</c:v>
                </c:pt>
                <c:pt idx="2549">
                  <c:v>1112</c:v>
                </c:pt>
                <c:pt idx="2550">
                  <c:v>1072</c:v>
                </c:pt>
                <c:pt idx="2551">
                  <c:v>928</c:v>
                </c:pt>
                <c:pt idx="2552">
                  <c:v>1132</c:v>
                </c:pt>
                <c:pt idx="2553">
                  <c:v>1080</c:v>
                </c:pt>
                <c:pt idx="2554">
                  <c:v>940</c:v>
                </c:pt>
                <c:pt idx="2555">
                  <c:v>1112</c:v>
                </c:pt>
                <c:pt idx="2556">
                  <c:v>1108</c:v>
                </c:pt>
                <c:pt idx="2557">
                  <c:v>932</c:v>
                </c:pt>
                <c:pt idx="2558">
                  <c:v>948</c:v>
                </c:pt>
                <c:pt idx="2559">
                  <c:v>948</c:v>
                </c:pt>
                <c:pt idx="2560">
                  <c:v>1108</c:v>
                </c:pt>
                <c:pt idx="2561">
                  <c:v>964</c:v>
                </c:pt>
                <c:pt idx="2562">
                  <c:v>964</c:v>
                </c:pt>
                <c:pt idx="2563">
                  <c:v>1112</c:v>
                </c:pt>
                <c:pt idx="2564">
                  <c:v>980</c:v>
                </c:pt>
                <c:pt idx="2565">
                  <c:v>1084</c:v>
                </c:pt>
                <c:pt idx="2566">
                  <c:v>1100</c:v>
                </c:pt>
                <c:pt idx="2567">
                  <c:v>952</c:v>
                </c:pt>
                <c:pt idx="2568">
                  <c:v>1064</c:v>
                </c:pt>
                <c:pt idx="2569">
                  <c:v>1048</c:v>
                </c:pt>
                <c:pt idx="2570">
                  <c:v>904</c:v>
                </c:pt>
                <c:pt idx="2571">
                  <c:v>1088</c:v>
                </c:pt>
                <c:pt idx="2572">
                  <c:v>1080</c:v>
                </c:pt>
                <c:pt idx="2573">
                  <c:v>936</c:v>
                </c:pt>
                <c:pt idx="2574">
                  <c:v>1048</c:v>
                </c:pt>
                <c:pt idx="2575">
                  <c:v>1060</c:v>
                </c:pt>
                <c:pt idx="2576">
                  <c:v>928</c:v>
                </c:pt>
                <c:pt idx="2577">
                  <c:v>1024</c:v>
                </c:pt>
                <c:pt idx="2578">
                  <c:v>896</c:v>
                </c:pt>
                <c:pt idx="2579">
                  <c:v>772</c:v>
                </c:pt>
                <c:pt idx="2580">
                  <c:v>732</c:v>
                </c:pt>
                <c:pt idx="2581">
                  <c:v>1200</c:v>
                </c:pt>
                <c:pt idx="2582">
                  <c:v>1052</c:v>
                </c:pt>
                <c:pt idx="2583">
                  <c:v>888</c:v>
                </c:pt>
                <c:pt idx="2584">
                  <c:v>1056</c:v>
                </c:pt>
                <c:pt idx="2585">
                  <c:v>1020</c:v>
                </c:pt>
                <c:pt idx="2586">
                  <c:v>880</c:v>
                </c:pt>
                <c:pt idx="2587">
                  <c:v>1008</c:v>
                </c:pt>
                <c:pt idx="2588">
                  <c:v>1048</c:v>
                </c:pt>
                <c:pt idx="2589">
                  <c:v>872</c:v>
                </c:pt>
                <c:pt idx="2590">
                  <c:v>980</c:v>
                </c:pt>
                <c:pt idx="2591">
                  <c:v>1056</c:v>
                </c:pt>
                <c:pt idx="2592">
                  <c:v>884</c:v>
                </c:pt>
                <c:pt idx="2593">
                  <c:v>1072</c:v>
                </c:pt>
                <c:pt idx="2594">
                  <c:v>1036</c:v>
                </c:pt>
                <c:pt idx="2595">
                  <c:v>896</c:v>
                </c:pt>
                <c:pt idx="2596">
                  <c:v>1048</c:v>
                </c:pt>
                <c:pt idx="2597">
                  <c:v>1012</c:v>
                </c:pt>
                <c:pt idx="2598">
                  <c:v>848</c:v>
                </c:pt>
                <c:pt idx="2599">
                  <c:v>812</c:v>
                </c:pt>
                <c:pt idx="2600">
                  <c:v>1160</c:v>
                </c:pt>
                <c:pt idx="2601">
                  <c:v>956</c:v>
                </c:pt>
                <c:pt idx="2602">
                  <c:v>936</c:v>
                </c:pt>
                <c:pt idx="2603">
                  <c:v>1100</c:v>
                </c:pt>
                <c:pt idx="2604">
                  <c:v>1008</c:v>
                </c:pt>
                <c:pt idx="2605">
                  <c:v>832</c:v>
                </c:pt>
                <c:pt idx="2606">
                  <c:v>1060</c:v>
                </c:pt>
                <c:pt idx="2607">
                  <c:v>1008</c:v>
                </c:pt>
                <c:pt idx="2608">
                  <c:v>856</c:v>
                </c:pt>
                <c:pt idx="2609">
                  <c:v>1132</c:v>
                </c:pt>
                <c:pt idx="2610">
                  <c:v>1064</c:v>
                </c:pt>
                <c:pt idx="2611">
                  <c:v>940</c:v>
                </c:pt>
                <c:pt idx="2612">
                  <c:v>1060</c:v>
                </c:pt>
                <c:pt idx="2613">
                  <c:v>1032</c:v>
                </c:pt>
                <c:pt idx="2614">
                  <c:v>860</c:v>
                </c:pt>
                <c:pt idx="2615">
                  <c:v>888</c:v>
                </c:pt>
                <c:pt idx="2616">
                  <c:v>1096</c:v>
                </c:pt>
                <c:pt idx="2617">
                  <c:v>932</c:v>
                </c:pt>
                <c:pt idx="2618">
                  <c:v>1008</c:v>
                </c:pt>
                <c:pt idx="2619">
                  <c:v>1020</c:v>
                </c:pt>
                <c:pt idx="2620">
                  <c:v>708</c:v>
                </c:pt>
                <c:pt idx="2621">
                  <c:v>680</c:v>
                </c:pt>
                <c:pt idx="2622">
                  <c:v>700</c:v>
                </c:pt>
                <c:pt idx="2623">
                  <c:v>1140</c:v>
                </c:pt>
                <c:pt idx="2624">
                  <c:v>992</c:v>
                </c:pt>
                <c:pt idx="2625">
                  <c:v>976</c:v>
                </c:pt>
                <c:pt idx="2626">
                  <c:v>1044</c:v>
                </c:pt>
                <c:pt idx="2627">
                  <c:v>1096</c:v>
                </c:pt>
                <c:pt idx="2628">
                  <c:v>964</c:v>
                </c:pt>
                <c:pt idx="2629">
                  <c:v>924</c:v>
                </c:pt>
                <c:pt idx="2630">
                  <c:v>924</c:v>
                </c:pt>
                <c:pt idx="2631">
                  <c:v>1064</c:v>
                </c:pt>
                <c:pt idx="2632">
                  <c:v>980</c:v>
                </c:pt>
                <c:pt idx="2633">
                  <c:v>1060</c:v>
                </c:pt>
                <c:pt idx="2634">
                  <c:v>1060</c:v>
                </c:pt>
                <c:pt idx="2635">
                  <c:v>844</c:v>
                </c:pt>
                <c:pt idx="2636">
                  <c:v>1000</c:v>
                </c:pt>
                <c:pt idx="2637">
                  <c:v>920</c:v>
                </c:pt>
                <c:pt idx="2638">
                  <c:v>960</c:v>
                </c:pt>
                <c:pt idx="2639">
                  <c:v>1084</c:v>
                </c:pt>
                <c:pt idx="2640">
                  <c:v>912</c:v>
                </c:pt>
                <c:pt idx="2641">
                  <c:v>968</c:v>
                </c:pt>
                <c:pt idx="2642">
                  <c:v>1000</c:v>
                </c:pt>
                <c:pt idx="2643">
                  <c:v>868</c:v>
                </c:pt>
                <c:pt idx="2644">
                  <c:v>960</c:v>
                </c:pt>
                <c:pt idx="2645">
                  <c:v>996</c:v>
                </c:pt>
                <c:pt idx="2646">
                  <c:v>884</c:v>
                </c:pt>
                <c:pt idx="2647">
                  <c:v>948</c:v>
                </c:pt>
                <c:pt idx="2648">
                  <c:v>956</c:v>
                </c:pt>
                <c:pt idx="2649">
                  <c:v>828</c:v>
                </c:pt>
                <c:pt idx="2650">
                  <c:v>812</c:v>
                </c:pt>
                <c:pt idx="2651">
                  <c:v>896</c:v>
                </c:pt>
                <c:pt idx="2652">
                  <c:v>828</c:v>
                </c:pt>
                <c:pt idx="2653">
                  <c:v>988</c:v>
                </c:pt>
                <c:pt idx="2654">
                  <c:v>924</c:v>
                </c:pt>
                <c:pt idx="2655">
                  <c:v>820</c:v>
                </c:pt>
                <c:pt idx="2656">
                  <c:v>968</c:v>
                </c:pt>
                <c:pt idx="2657">
                  <c:v>1004</c:v>
                </c:pt>
                <c:pt idx="2658">
                  <c:v>880</c:v>
                </c:pt>
                <c:pt idx="2659">
                  <c:v>1040</c:v>
                </c:pt>
                <c:pt idx="2660">
                  <c:v>1012</c:v>
                </c:pt>
                <c:pt idx="2661">
                  <c:v>876</c:v>
                </c:pt>
                <c:pt idx="2662">
                  <c:v>1004</c:v>
                </c:pt>
                <c:pt idx="2663">
                  <c:v>980</c:v>
                </c:pt>
                <c:pt idx="2664">
                  <c:v>856</c:v>
                </c:pt>
                <c:pt idx="2665">
                  <c:v>944</c:v>
                </c:pt>
                <c:pt idx="2666">
                  <c:v>876</c:v>
                </c:pt>
                <c:pt idx="2667">
                  <c:v>956</c:v>
                </c:pt>
                <c:pt idx="2668">
                  <c:v>956</c:v>
                </c:pt>
                <c:pt idx="2669">
                  <c:v>972</c:v>
                </c:pt>
                <c:pt idx="2670">
                  <c:v>868</c:v>
                </c:pt>
                <c:pt idx="2671">
                  <c:v>1052</c:v>
                </c:pt>
                <c:pt idx="2672">
                  <c:v>1020</c:v>
                </c:pt>
                <c:pt idx="2673">
                  <c:v>888</c:v>
                </c:pt>
                <c:pt idx="2674">
                  <c:v>1052</c:v>
                </c:pt>
                <c:pt idx="2675">
                  <c:v>1024</c:v>
                </c:pt>
                <c:pt idx="2676">
                  <c:v>868</c:v>
                </c:pt>
                <c:pt idx="2677">
                  <c:v>940</c:v>
                </c:pt>
                <c:pt idx="2678">
                  <c:v>988</c:v>
                </c:pt>
                <c:pt idx="2679">
                  <c:v>876</c:v>
                </c:pt>
                <c:pt idx="2680">
                  <c:v>868</c:v>
                </c:pt>
                <c:pt idx="2681">
                  <c:v>1064</c:v>
                </c:pt>
                <c:pt idx="2682">
                  <c:v>928</c:v>
                </c:pt>
                <c:pt idx="2683">
                  <c:v>812</c:v>
                </c:pt>
                <c:pt idx="2684">
                  <c:v>924</c:v>
                </c:pt>
                <c:pt idx="2685">
                  <c:v>728</c:v>
                </c:pt>
                <c:pt idx="2686">
                  <c:v>728</c:v>
                </c:pt>
                <c:pt idx="2687">
                  <c:v>836</c:v>
                </c:pt>
                <c:pt idx="2688">
                  <c:v>1180</c:v>
                </c:pt>
                <c:pt idx="2689">
                  <c:v>1048</c:v>
                </c:pt>
                <c:pt idx="2690">
                  <c:v>1008</c:v>
                </c:pt>
                <c:pt idx="2691">
                  <c:v>1100</c:v>
                </c:pt>
                <c:pt idx="2692">
                  <c:v>1064</c:v>
                </c:pt>
                <c:pt idx="2693">
                  <c:v>884</c:v>
                </c:pt>
                <c:pt idx="2694">
                  <c:v>1108</c:v>
                </c:pt>
                <c:pt idx="2695">
                  <c:v>1040</c:v>
                </c:pt>
                <c:pt idx="2696">
                  <c:v>912</c:v>
                </c:pt>
                <c:pt idx="2697">
                  <c:v>1040</c:v>
                </c:pt>
                <c:pt idx="2698">
                  <c:v>1036</c:v>
                </c:pt>
                <c:pt idx="2699">
                  <c:v>900</c:v>
                </c:pt>
                <c:pt idx="2700">
                  <c:v>1040</c:v>
                </c:pt>
                <c:pt idx="2701">
                  <c:v>1048</c:v>
                </c:pt>
                <c:pt idx="2702">
                  <c:v>860</c:v>
                </c:pt>
                <c:pt idx="2703">
                  <c:v>812</c:v>
                </c:pt>
                <c:pt idx="2704">
                  <c:v>1136</c:v>
                </c:pt>
                <c:pt idx="2705">
                  <c:v>964</c:v>
                </c:pt>
                <c:pt idx="2706">
                  <c:v>852</c:v>
                </c:pt>
                <c:pt idx="2707">
                  <c:v>1068</c:v>
                </c:pt>
                <c:pt idx="2708">
                  <c:v>988</c:v>
                </c:pt>
                <c:pt idx="2709">
                  <c:v>1076</c:v>
                </c:pt>
                <c:pt idx="2710">
                  <c:v>1004</c:v>
                </c:pt>
                <c:pt idx="2711">
                  <c:v>852</c:v>
                </c:pt>
                <c:pt idx="2712">
                  <c:v>892</c:v>
                </c:pt>
                <c:pt idx="2713">
                  <c:v>884</c:v>
                </c:pt>
                <c:pt idx="2714">
                  <c:v>808</c:v>
                </c:pt>
                <c:pt idx="2715">
                  <c:v>792</c:v>
                </c:pt>
                <c:pt idx="2716">
                  <c:v>928</c:v>
                </c:pt>
                <c:pt idx="2717">
                  <c:v>996</c:v>
                </c:pt>
                <c:pt idx="2718">
                  <c:v>916</c:v>
                </c:pt>
                <c:pt idx="2719">
                  <c:v>960</c:v>
                </c:pt>
                <c:pt idx="2720">
                  <c:v>1028</c:v>
                </c:pt>
                <c:pt idx="2721">
                  <c:v>1028</c:v>
                </c:pt>
                <c:pt idx="2722">
                  <c:v>1064</c:v>
                </c:pt>
                <c:pt idx="2723">
                  <c:v>988</c:v>
                </c:pt>
                <c:pt idx="2724">
                  <c:v>1040</c:v>
                </c:pt>
                <c:pt idx="2725">
                  <c:v>1104</c:v>
                </c:pt>
                <c:pt idx="2726">
                  <c:v>1040</c:v>
                </c:pt>
                <c:pt idx="2727">
                  <c:v>1024</c:v>
                </c:pt>
                <c:pt idx="2728">
                  <c:v>996</c:v>
                </c:pt>
                <c:pt idx="2729">
                  <c:v>1096</c:v>
                </c:pt>
                <c:pt idx="2730">
                  <c:v>984</c:v>
                </c:pt>
                <c:pt idx="2731">
                  <c:v>820</c:v>
                </c:pt>
                <c:pt idx="2732">
                  <c:v>1008</c:v>
                </c:pt>
                <c:pt idx="2733">
                  <c:v>1012</c:v>
                </c:pt>
                <c:pt idx="2734">
                  <c:v>960</c:v>
                </c:pt>
                <c:pt idx="2735">
                  <c:v>1032</c:v>
                </c:pt>
                <c:pt idx="2736">
                  <c:v>1032</c:v>
                </c:pt>
                <c:pt idx="2737">
                  <c:v>1116</c:v>
                </c:pt>
                <c:pt idx="2738">
                  <c:v>1068</c:v>
                </c:pt>
                <c:pt idx="2739">
                  <c:v>1052</c:v>
                </c:pt>
                <c:pt idx="2740">
                  <c:v>1076</c:v>
                </c:pt>
                <c:pt idx="2741">
                  <c:v>1068</c:v>
                </c:pt>
                <c:pt idx="2742">
                  <c:v>1048</c:v>
                </c:pt>
                <c:pt idx="2743">
                  <c:v>1084</c:v>
                </c:pt>
                <c:pt idx="2744">
                  <c:v>1088</c:v>
                </c:pt>
                <c:pt idx="2745">
                  <c:v>1016</c:v>
                </c:pt>
                <c:pt idx="2746">
                  <c:v>1076</c:v>
                </c:pt>
                <c:pt idx="2747">
                  <c:v>1092</c:v>
                </c:pt>
                <c:pt idx="2748">
                  <c:v>968</c:v>
                </c:pt>
                <c:pt idx="2749">
                  <c:v>940</c:v>
                </c:pt>
                <c:pt idx="2750">
                  <c:v>1088</c:v>
                </c:pt>
                <c:pt idx="2751">
                  <c:v>1056</c:v>
                </c:pt>
                <c:pt idx="2752">
                  <c:v>1036</c:v>
                </c:pt>
                <c:pt idx="2753">
                  <c:v>1112</c:v>
                </c:pt>
                <c:pt idx="2754">
                  <c:v>1112</c:v>
                </c:pt>
                <c:pt idx="2755">
                  <c:v>1120</c:v>
                </c:pt>
                <c:pt idx="2756">
                  <c:v>1056</c:v>
                </c:pt>
                <c:pt idx="2757">
                  <c:v>1092</c:v>
                </c:pt>
                <c:pt idx="2758">
                  <c:v>1084</c:v>
                </c:pt>
                <c:pt idx="2759">
                  <c:v>952</c:v>
                </c:pt>
                <c:pt idx="2760">
                  <c:v>836</c:v>
                </c:pt>
                <c:pt idx="2761">
                  <c:v>960</c:v>
                </c:pt>
                <c:pt idx="2762">
                  <c:v>1100</c:v>
                </c:pt>
                <c:pt idx="2763">
                  <c:v>1064</c:v>
                </c:pt>
                <c:pt idx="2764">
                  <c:v>920</c:v>
                </c:pt>
                <c:pt idx="2765">
                  <c:v>1028</c:v>
                </c:pt>
                <c:pt idx="2766">
                  <c:v>1040</c:v>
                </c:pt>
                <c:pt idx="2767">
                  <c:v>1092</c:v>
                </c:pt>
                <c:pt idx="2768">
                  <c:v>1020</c:v>
                </c:pt>
                <c:pt idx="2769">
                  <c:v>1096</c:v>
                </c:pt>
                <c:pt idx="2770">
                  <c:v>1116</c:v>
                </c:pt>
                <c:pt idx="2771">
                  <c:v>1044</c:v>
                </c:pt>
                <c:pt idx="2772">
                  <c:v>1060</c:v>
                </c:pt>
                <c:pt idx="2773">
                  <c:v>1100</c:v>
                </c:pt>
                <c:pt idx="2774">
                  <c:v>1040</c:v>
                </c:pt>
                <c:pt idx="2775">
                  <c:v>1104</c:v>
                </c:pt>
                <c:pt idx="2776">
                  <c:v>1104</c:v>
                </c:pt>
                <c:pt idx="2777">
                  <c:v>1128</c:v>
                </c:pt>
                <c:pt idx="2778">
                  <c:v>1068</c:v>
                </c:pt>
                <c:pt idx="2779">
                  <c:v>1128</c:v>
                </c:pt>
                <c:pt idx="2780">
                  <c:v>1132</c:v>
                </c:pt>
                <c:pt idx="2781">
                  <c:v>1040</c:v>
                </c:pt>
                <c:pt idx="2782">
                  <c:v>1096</c:v>
                </c:pt>
                <c:pt idx="2783">
                  <c:v>1084</c:v>
                </c:pt>
                <c:pt idx="2784">
                  <c:v>976</c:v>
                </c:pt>
                <c:pt idx="2785">
                  <c:v>1016</c:v>
                </c:pt>
                <c:pt idx="2786">
                  <c:v>1100</c:v>
                </c:pt>
                <c:pt idx="2787">
                  <c:v>1068</c:v>
                </c:pt>
                <c:pt idx="2788">
                  <c:v>992</c:v>
                </c:pt>
                <c:pt idx="2789">
                  <c:v>1080</c:v>
                </c:pt>
                <c:pt idx="2790">
                  <c:v>1100</c:v>
                </c:pt>
                <c:pt idx="2791">
                  <c:v>992</c:v>
                </c:pt>
                <c:pt idx="2792">
                  <c:v>1008</c:v>
                </c:pt>
                <c:pt idx="2793">
                  <c:v>1008</c:v>
                </c:pt>
                <c:pt idx="2794">
                  <c:v>1072</c:v>
                </c:pt>
                <c:pt idx="2795">
                  <c:v>1052</c:v>
                </c:pt>
                <c:pt idx="2796">
                  <c:v>988</c:v>
                </c:pt>
                <c:pt idx="2797">
                  <c:v>1064</c:v>
                </c:pt>
                <c:pt idx="2798">
                  <c:v>1072</c:v>
                </c:pt>
                <c:pt idx="2799">
                  <c:v>988</c:v>
                </c:pt>
                <c:pt idx="2800">
                  <c:v>1064</c:v>
                </c:pt>
                <c:pt idx="2801">
                  <c:v>1092</c:v>
                </c:pt>
                <c:pt idx="2802">
                  <c:v>984</c:v>
                </c:pt>
                <c:pt idx="2803">
                  <c:v>1024</c:v>
                </c:pt>
                <c:pt idx="2804">
                  <c:v>1092</c:v>
                </c:pt>
                <c:pt idx="2805">
                  <c:v>1016</c:v>
                </c:pt>
                <c:pt idx="2806">
                  <c:v>996</c:v>
                </c:pt>
                <c:pt idx="2807">
                  <c:v>1092</c:v>
                </c:pt>
                <c:pt idx="2808">
                  <c:v>1056</c:v>
                </c:pt>
                <c:pt idx="2809">
                  <c:v>996</c:v>
                </c:pt>
                <c:pt idx="2810">
                  <c:v>1104</c:v>
                </c:pt>
                <c:pt idx="2811">
                  <c:v>1048</c:v>
                </c:pt>
                <c:pt idx="2812">
                  <c:v>984</c:v>
                </c:pt>
                <c:pt idx="2813">
                  <c:v>1052</c:v>
                </c:pt>
                <c:pt idx="2814">
                  <c:v>1032</c:v>
                </c:pt>
                <c:pt idx="2815">
                  <c:v>908</c:v>
                </c:pt>
                <c:pt idx="2816">
                  <c:v>1040</c:v>
                </c:pt>
                <c:pt idx="2817">
                  <c:v>1068</c:v>
                </c:pt>
                <c:pt idx="2818">
                  <c:v>968</c:v>
                </c:pt>
                <c:pt idx="2819">
                  <c:v>1024</c:v>
                </c:pt>
                <c:pt idx="2820">
                  <c:v>1116</c:v>
                </c:pt>
                <c:pt idx="2821">
                  <c:v>1116</c:v>
                </c:pt>
                <c:pt idx="2822">
                  <c:v>1084</c:v>
                </c:pt>
                <c:pt idx="2823">
                  <c:v>1008</c:v>
                </c:pt>
                <c:pt idx="2824">
                  <c:v>1080</c:v>
                </c:pt>
                <c:pt idx="2825">
                  <c:v>1104</c:v>
                </c:pt>
                <c:pt idx="2826">
                  <c:v>992</c:v>
                </c:pt>
                <c:pt idx="2827">
                  <c:v>964</c:v>
                </c:pt>
                <c:pt idx="2828">
                  <c:v>1100</c:v>
                </c:pt>
                <c:pt idx="2829">
                  <c:v>1120</c:v>
                </c:pt>
                <c:pt idx="2830">
                  <c:v>1004</c:v>
                </c:pt>
                <c:pt idx="2831">
                  <c:v>1068</c:v>
                </c:pt>
                <c:pt idx="2832">
                  <c:v>1024</c:v>
                </c:pt>
                <c:pt idx="2833">
                  <c:v>1028</c:v>
                </c:pt>
                <c:pt idx="2834">
                  <c:v>980</c:v>
                </c:pt>
                <c:pt idx="2835">
                  <c:v>1068</c:v>
                </c:pt>
                <c:pt idx="2836">
                  <c:v>1072</c:v>
                </c:pt>
                <c:pt idx="2837">
                  <c:v>976</c:v>
                </c:pt>
                <c:pt idx="2838">
                  <c:v>1116</c:v>
                </c:pt>
                <c:pt idx="2839">
                  <c:v>1144</c:v>
                </c:pt>
                <c:pt idx="2840">
                  <c:v>1024</c:v>
                </c:pt>
                <c:pt idx="2841">
                  <c:v>1024</c:v>
                </c:pt>
                <c:pt idx="2842">
                  <c:v>1036</c:v>
                </c:pt>
                <c:pt idx="2843">
                  <c:v>1100</c:v>
                </c:pt>
                <c:pt idx="2844">
                  <c:v>996</c:v>
                </c:pt>
                <c:pt idx="2845">
                  <c:v>1036</c:v>
                </c:pt>
                <c:pt idx="2846">
                  <c:v>1108</c:v>
                </c:pt>
                <c:pt idx="2847">
                  <c:v>1004</c:v>
                </c:pt>
                <c:pt idx="2848">
                  <c:v>1036</c:v>
                </c:pt>
                <c:pt idx="2849">
                  <c:v>1112</c:v>
                </c:pt>
                <c:pt idx="2850">
                  <c:v>1012</c:v>
                </c:pt>
                <c:pt idx="2851">
                  <c:v>964</c:v>
                </c:pt>
                <c:pt idx="2852">
                  <c:v>1076</c:v>
                </c:pt>
                <c:pt idx="2853">
                  <c:v>1072</c:v>
                </c:pt>
                <c:pt idx="2854">
                  <c:v>1040</c:v>
                </c:pt>
                <c:pt idx="2855">
                  <c:v>1108</c:v>
                </c:pt>
                <c:pt idx="2856">
                  <c:v>1104</c:v>
                </c:pt>
                <c:pt idx="2857">
                  <c:v>988</c:v>
                </c:pt>
                <c:pt idx="2858">
                  <c:v>1032</c:v>
                </c:pt>
                <c:pt idx="2859">
                  <c:v>1068</c:v>
                </c:pt>
                <c:pt idx="2860">
                  <c:v>992</c:v>
                </c:pt>
                <c:pt idx="2861">
                  <c:v>1020</c:v>
                </c:pt>
                <c:pt idx="2862">
                  <c:v>1124</c:v>
                </c:pt>
                <c:pt idx="2863">
                  <c:v>1124</c:v>
                </c:pt>
                <c:pt idx="2864">
                  <c:v>888</c:v>
                </c:pt>
                <c:pt idx="2865">
                  <c:v>812</c:v>
                </c:pt>
                <c:pt idx="2866">
                  <c:v>840</c:v>
                </c:pt>
                <c:pt idx="2867">
                  <c:v>904</c:v>
                </c:pt>
                <c:pt idx="2868">
                  <c:v>924</c:v>
                </c:pt>
                <c:pt idx="2869">
                  <c:v>820</c:v>
                </c:pt>
                <c:pt idx="2870">
                  <c:v>804</c:v>
                </c:pt>
                <c:pt idx="2871">
                  <c:v>1088</c:v>
                </c:pt>
                <c:pt idx="2872">
                  <c:v>1048</c:v>
                </c:pt>
                <c:pt idx="2873">
                  <c:v>1048</c:v>
                </c:pt>
                <c:pt idx="2874">
                  <c:v>956</c:v>
                </c:pt>
                <c:pt idx="2875">
                  <c:v>972</c:v>
                </c:pt>
                <c:pt idx="2876">
                  <c:v>972</c:v>
                </c:pt>
                <c:pt idx="2877">
                  <c:v>1052</c:v>
                </c:pt>
                <c:pt idx="2878">
                  <c:v>1108</c:v>
                </c:pt>
                <c:pt idx="2879">
                  <c:v>1100</c:v>
                </c:pt>
                <c:pt idx="2880">
                  <c:v>1028</c:v>
                </c:pt>
                <c:pt idx="2881">
                  <c:v>1120</c:v>
                </c:pt>
                <c:pt idx="2882">
                  <c:v>1156</c:v>
                </c:pt>
                <c:pt idx="2883">
                  <c:v>1108</c:v>
                </c:pt>
                <c:pt idx="2884">
                  <c:v>1024</c:v>
                </c:pt>
                <c:pt idx="2885">
                  <c:v>1092</c:v>
                </c:pt>
                <c:pt idx="2886">
                  <c:v>1132</c:v>
                </c:pt>
                <c:pt idx="2887">
                  <c:v>1024</c:v>
                </c:pt>
                <c:pt idx="2888">
                  <c:v>1084</c:v>
                </c:pt>
                <c:pt idx="2889">
                  <c:v>1084</c:v>
                </c:pt>
                <c:pt idx="2890">
                  <c:v>1120</c:v>
                </c:pt>
                <c:pt idx="2891">
                  <c:v>1020</c:v>
                </c:pt>
                <c:pt idx="2892">
                  <c:v>984</c:v>
                </c:pt>
                <c:pt idx="2893">
                  <c:v>1080</c:v>
                </c:pt>
                <c:pt idx="2894">
                  <c:v>1048</c:v>
                </c:pt>
                <c:pt idx="2895">
                  <c:v>1052</c:v>
                </c:pt>
                <c:pt idx="2896">
                  <c:v>1124</c:v>
                </c:pt>
                <c:pt idx="2897">
                  <c:v>1040</c:v>
                </c:pt>
                <c:pt idx="2898">
                  <c:v>1032</c:v>
                </c:pt>
                <c:pt idx="2899">
                  <c:v>1096</c:v>
                </c:pt>
                <c:pt idx="2900">
                  <c:v>1080</c:v>
                </c:pt>
                <c:pt idx="2901">
                  <c:v>988</c:v>
                </c:pt>
                <c:pt idx="2902">
                  <c:v>1052</c:v>
                </c:pt>
                <c:pt idx="2903">
                  <c:v>1080</c:v>
                </c:pt>
                <c:pt idx="2904">
                  <c:v>964</c:v>
                </c:pt>
                <c:pt idx="2905">
                  <c:v>1056</c:v>
                </c:pt>
                <c:pt idx="2906">
                  <c:v>1072</c:v>
                </c:pt>
                <c:pt idx="2907">
                  <c:v>968</c:v>
                </c:pt>
                <c:pt idx="2908">
                  <c:v>1040</c:v>
                </c:pt>
                <c:pt idx="2909">
                  <c:v>1056</c:v>
                </c:pt>
                <c:pt idx="2910">
                  <c:v>980</c:v>
                </c:pt>
                <c:pt idx="2911">
                  <c:v>984</c:v>
                </c:pt>
                <c:pt idx="2912">
                  <c:v>1040</c:v>
                </c:pt>
                <c:pt idx="2913">
                  <c:v>980</c:v>
                </c:pt>
                <c:pt idx="2914">
                  <c:v>1008</c:v>
                </c:pt>
                <c:pt idx="2915">
                  <c:v>1008</c:v>
                </c:pt>
                <c:pt idx="2916">
                  <c:v>1120</c:v>
                </c:pt>
                <c:pt idx="2917">
                  <c:v>1048</c:v>
                </c:pt>
                <c:pt idx="2918">
                  <c:v>1000</c:v>
                </c:pt>
                <c:pt idx="2919">
                  <c:v>1056</c:v>
                </c:pt>
                <c:pt idx="2920">
                  <c:v>1016</c:v>
                </c:pt>
                <c:pt idx="2921">
                  <c:v>892</c:v>
                </c:pt>
                <c:pt idx="2922">
                  <c:v>1020</c:v>
                </c:pt>
                <c:pt idx="2923">
                  <c:v>1100</c:v>
                </c:pt>
                <c:pt idx="2924">
                  <c:v>976</c:v>
                </c:pt>
                <c:pt idx="2925">
                  <c:v>1028</c:v>
                </c:pt>
                <c:pt idx="2926">
                  <c:v>1088</c:v>
                </c:pt>
                <c:pt idx="2927">
                  <c:v>1004</c:v>
                </c:pt>
                <c:pt idx="2928">
                  <c:v>1020</c:v>
                </c:pt>
                <c:pt idx="2929">
                  <c:v>1068</c:v>
                </c:pt>
                <c:pt idx="2930">
                  <c:v>992</c:v>
                </c:pt>
                <c:pt idx="2931">
                  <c:v>952</c:v>
                </c:pt>
                <c:pt idx="2932">
                  <c:v>1060</c:v>
                </c:pt>
                <c:pt idx="2933">
                  <c:v>1024</c:v>
                </c:pt>
                <c:pt idx="2934">
                  <c:v>944</c:v>
                </c:pt>
                <c:pt idx="2935">
                  <c:v>1044</c:v>
                </c:pt>
                <c:pt idx="2936">
                  <c:v>1096</c:v>
                </c:pt>
                <c:pt idx="2937">
                  <c:v>952</c:v>
                </c:pt>
                <c:pt idx="2938">
                  <c:v>1016</c:v>
                </c:pt>
                <c:pt idx="2939">
                  <c:v>1060</c:v>
                </c:pt>
                <c:pt idx="2940">
                  <c:v>980</c:v>
                </c:pt>
                <c:pt idx="2941">
                  <c:v>976</c:v>
                </c:pt>
                <c:pt idx="2942">
                  <c:v>1044</c:v>
                </c:pt>
                <c:pt idx="2943">
                  <c:v>960</c:v>
                </c:pt>
                <c:pt idx="2944">
                  <c:v>1012</c:v>
                </c:pt>
                <c:pt idx="2945">
                  <c:v>1064</c:v>
                </c:pt>
                <c:pt idx="2946">
                  <c:v>1012</c:v>
                </c:pt>
                <c:pt idx="2947">
                  <c:v>1008</c:v>
                </c:pt>
                <c:pt idx="2948">
                  <c:v>1064</c:v>
                </c:pt>
                <c:pt idx="2949">
                  <c:v>992</c:v>
                </c:pt>
                <c:pt idx="2950">
                  <c:v>1004</c:v>
                </c:pt>
                <c:pt idx="2951">
                  <c:v>1060</c:v>
                </c:pt>
                <c:pt idx="2952">
                  <c:v>984</c:v>
                </c:pt>
                <c:pt idx="2953">
                  <c:v>1016</c:v>
                </c:pt>
                <c:pt idx="2954">
                  <c:v>1052</c:v>
                </c:pt>
                <c:pt idx="2955">
                  <c:v>984</c:v>
                </c:pt>
                <c:pt idx="2956">
                  <c:v>1016</c:v>
                </c:pt>
                <c:pt idx="2957">
                  <c:v>1056</c:v>
                </c:pt>
                <c:pt idx="2958">
                  <c:v>976</c:v>
                </c:pt>
                <c:pt idx="2959">
                  <c:v>1024</c:v>
                </c:pt>
                <c:pt idx="2960">
                  <c:v>1068</c:v>
                </c:pt>
                <c:pt idx="2961">
                  <c:v>980</c:v>
                </c:pt>
                <c:pt idx="2962">
                  <c:v>948</c:v>
                </c:pt>
                <c:pt idx="2963">
                  <c:v>1056</c:v>
                </c:pt>
                <c:pt idx="2964">
                  <c:v>968</c:v>
                </c:pt>
                <c:pt idx="2965">
                  <c:v>956</c:v>
                </c:pt>
                <c:pt idx="2966">
                  <c:v>1036</c:v>
                </c:pt>
                <c:pt idx="2967">
                  <c:v>1012</c:v>
                </c:pt>
                <c:pt idx="2968">
                  <c:v>968</c:v>
                </c:pt>
                <c:pt idx="2969">
                  <c:v>1072</c:v>
                </c:pt>
                <c:pt idx="2970">
                  <c:v>1072</c:v>
                </c:pt>
                <c:pt idx="2971">
                  <c:v>1076</c:v>
                </c:pt>
                <c:pt idx="2972">
                  <c:v>988</c:v>
                </c:pt>
                <c:pt idx="2973">
                  <c:v>1052</c:v>
                </c:pt>
                <c:pt idx="2974">
                  <c:v>1084</c:v>
                </c:pt>
                <c:pt idx="2975">
                  <c:v>964</c:v>
                </c:pt>
                <c:pt idx="2976">
                  <c:v>976</c:v>
                </c:pt>
                <c:pt idx="2977">
                  <c:v>1088</c:v>
                </c:pt>
                <c:pt idx="2978">
                  <c:v>1048</c:v>
                </c:pt>
                <c:pt idx="2979">
                  <c:v>948</c:v>
                </c:pt>
                <c:pt idx="2980">
                  <c:v>1036</c:v>
                </c:pt>
                <c:pt idx="2981">
                  <c:v>1068</c:v>
                </c:pt>
                <c:pt idx="2982">
                  <c:v>932</c:v>
                </c:pt>
                <c:pt idx="2983">
                  <c:v>972</c:v>
                </c:pt>
                <c:pt idx="2984">
                  <c:v>1108</c:v>
                </c:pt>
                <c:pt idx="2985">
                  <c:v>996</c:v>
                </c:pt>
                <c:pt idx="2986">
                  <c:v>1000</c:v>
                </c:pt>
                <c:pt idx="2987">
                  <c:v>1092</c:v>
                </c:pt>
                <c:pt idx="2988">
                  <c:v>1004</c:v>
                </c:pt>
                <c:pt idx="2989">
                  <c:v>1012</c:v>
                </c:pt>
                <c:pt idx="2990">
                  <c:v>1080</c:v>
                </c:pt>
                <c:pt idx="2991">
                  <c:v>1060</c:v>
                </c:pt>
                <c:pt idx="2992">
                  <c:v>924</c:v>
                </c:pt>
                <c:pt idx="2993">
                  <c:v>1040</c:v>
                </c:pt>
                <c:pt idx="2994">
                  <c:v>1120</c:v>
                </c:pt>
                <c:pt idx="2995">
                  <c:v>1000</c:v>
                </c:pt>
                <c:pt idx="2996">
                  <c:v>1088</c:v>
                </c:pt>
                <c:pt idx="2997">
                  <c:v>1112</c:v>
                </c:pt>
                <c:pt idx="2998">
                  <c:v>1008</c:v>
                </c:pt>
                <c:pt idx="2999">
                  <c:v>1056</c:v>
                </c:pt>
                <c:pt idx="3000">
                  <c:v>1104</c:v>
                </c:pt>
                <c:pt idx="3001">
                  <c:v>1104</c:v>
                </c:pt>
                <c:pt idx="3002">
                  <c:v>1032</c:v>
                </c:pt>
                <c:pt idx="3003">
                  <c:v>1068</c:v>
                </c:pt>
                <c:pt idx="3004">
                  <c:v>1096</c:v>
                </c:pt>
                <c:pt idx="3005">
                  <c:v>988</c:v>
                </c:pt>
                <c:pt idx="3006">
                  <c:v>1032</c:v>
                </c:pt>
                <c:pt idx="3007">
                  <c:v>1048</c:v>
                </c:pt>
                <c:pt idx="3008">
                  <c:v>932</c:v>
                </c:pt>
                <c:pt idx="3009">
                  <c:v>1020</c:v>
                </c:pt>
              </c:numCache>
            </c:numRef>
          </c:yVal>
          <c:smooth val="0"/>
          <c:extLst>
            <c:ext xmlns:c16="http://schemas.microsoft.com/office/drawing/2014/chart" uri="{C3380CC4-5D6E-409C-BE32-E72D297353CC}">
              <c16:uniqueId val="{00000000-6AD8-43ED-AE7D-23E851B771B3}"/>
            </c:ext>
          </c:extLst>
        </c:ser>
        <c:ser>
          <c:idx val="3"/>
          <c:order val="4"/>
          <c:tx>
            <c:v>testing</c:v>
          </c:tx>
          <c:spPr>
            <a:ln w="25400" cap="rnd">
              <a:noFill/>
              <a:round/>
            </a:ln>
            <a:effectLst/>
          </c:spPr>
          <c:marker>
            <c:symbol val="circle"/>
            <c:size val="4"/>
            <c:spPr>
              <a:solidFill>
                <a:schemeClr val="accent4"/>
              </a:solidFill>
              <a:ln w="9525">
                <a:noFill/>
              </a:ln>
              <a:effectLst/>
            </c:spPr>
          </c:marker>
          <c:dPt>
            <c:idx val="0"/>
            <c:marker>
              <c:symbol val="diamond"/>
              <c:size val="4"/>
              <c:spPr>
                <a:solidFill>
                  <a:schemeClr val="accent4"/>
                </a:solidFill>
                <a:ln w="9525">
                  <a:noFill/>
                </a:ln>
                <a:effectLst/>
              </c:spPr>
            </c:marker>
            <c:bubble3D val="0"/>
            <c:extLst>
              <c:ext xmlns:c16="http://schemas.microsoft.com/office/drawing/2014/chart" uri="{C3380CC4-5D6E-409C-BE32-E72D297353CC}">
                <c16:uniqueId val="{00000001-6AD8-43ED-AE7D-23E851B771B3}"/>
              </c:ext>
            </c:extLst>
          </c:dPt>
          <c:xVal>
            <c:numRef>
              <c:f>συγκεντρωτικά!$D$2:$D$3009</c:f>
              <c:numCache>
                <c:formatCode>General</c:formatCode>
                <c:ptCount val="3008"/>
                <c:pt idx="0">
                  <c:v>0</c:v>
                </c:pt>
                <c:pt idx="1">
                  <c:v>1</c:v>
                </c:pt>
                <c:pt idx="2">
                  <c:v>2</c:v>
                </c:pt>
                <c:pt idx="3">
                  <c:v>3</c:v>
                </c:pt>
                <c:pt idx="4">
                  <c:v>4</c:v>
                </c:pt>
                <c:pt idx="5">
                  <c:v>5</c:v>
                </c:pt>
                <c:pt idx="6">
                  <c:v>6</c:v>
                </c:pt>
                <c:pt idx="7">
                  <c:v>7</c:v>
                </c:pt>
                <c:pt idx="8">
                  <c:v>8</c:v>
                </c:pt>
                <c:pt idx="9">
                  <c:v>8</c:v>
                </c:pt>
                <c:pt idx="10">
                  <c:v>9</c:v>
                </c:pt>
                <c:pt idx="11">
                  <c:v>10</c:v>
                </c:pt>
                <c:pt idx="12">
                  <c:v>11</c:v>
                </c:pt>
                <c:pt idx="13">
                  <c:v>12</c:v>
                </c:pt>
                <c:pt idx="14">
                  <c:v>13</c:v>
                </c:pt>
                <c:pt idx="15">
                  <c:v>14</c:v>
                </c:pt>
                <c:pt idx="16">
                  <c:v>16</c:v>
                </c:pt>
                <c:pt idx="17">
                  <c:v>16</c:v>
                </c:pt>
                <c:pt idx="18">
                  <c:v>17</c:v>
                </c:pt>
                <c:pt idx="19">
                  <c:v>19</c:v>
                </c:pt>
                <c:pt idx="20">
                  <c:v>19</c:v>
                </c:pt>
                <c:pt idx="21">
                  <c:v>20</c:v>
                </c:pt>
                <c:pt idx="22">
                  <c:v>21</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60</c:v>
                </c:pt>
                <c:pt idx="59">
                  <c:v>61</c:v>
                </c:pt>
                <c:pt idx="60">
                  <c:v>62</c:v>
                </c:pt>
                <c:pt idx="61">
                  <c:v>63</c:v>
                </c:pt>
                <c:pt idx="62">
                  <c:v>64</c:v>
                </c:pt>
                <c:pt idx="63">
                  <c:v>64</c:v>
                </c:pt>
                <c:pt idx="64">
                  <c:v>65</c:v>
                </c:pt>
                <c:pt idx="65">
                  <c:v>66</c:v>
                </c:pt>
                <c:pt idx="66">
                  <c:v>67</c:v>
                </c:pt>
                <c:pt idx="67">
                  <c:v>68</c:v>
                </c:pt>
                <c:pt idx="68">
                  <c:v>69</c:v>
                </c:pt>
                <c:pt idx="69">
                  <c:v>70</c:v>
                </c:pt>
                <c:pt idx="70">
                  <c:v>72</c:v>
                </c:pt>
                <c:pt idx="71">
                  <c:v>72</c:v>
                </c:pt>
                <c:pt idx="72">
                  <c:v>73</c:v>
                </c:pt>
                <c:pt idx="73">
                  <c:v>74</c:v>
                </c:pt>
                <c:pt idx="74">
                  <c:v>76</c:v>
                </c:pt>
                <c:pt idx="75">
                  <c:v>76</c:v>
                </c:pt>
                <c:pt idx="76">
                  <c:v>77</c:v>
                </c:pt>
                <c:pt idx="77">
                  <c:v>78</c:v>
                </c:pt>
                <c:pt idx="78">
                  <c:v>79</c:v>
                </c:pt>
                <c:pt idx="79">
                  <c:v>80</c:v>
                </c:pt>
                <c:pt idx="80">
                  <c:v>81</c:v>
                </c:pt>
                <c:pt idx="81">
                  <c:v>82</c:v>
                </c:pt>
                <c:pt idx="82">
                  <c:v>83</c:v>
                </c:pt>
                <c:pt idx="83">
                  <c:v>85</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108</c:v>
                </c:pt>
                <c:pt idx="107">
                  <c:v>109</c:v>
                </c:pt>
                <c:pt idx="108">
                  <c:v>110</c:v>
                </c:pt>
                <c:pt idx="109">
                  <c:v>111</c:v>
                </c:pt>
                <c:pt idx="110">
                  <c:v>112</c:v>
                </c:pt>
                <c:pt idx="111">
                  <c:v>113</c:v>
                </c:pt>
                <c:pt idx="112">
                  <c:v>114</c:v>
                </c:pt>
                <c:pt idx="113">
                  <c:v>114</c:v>
                </c:pt>
                <c:pt idx="114">
                  <c:v>116</c:v>
                </c:pt>
                <c:pt idx="115">
                  <c:v>116</c:v>
                </c:pt>
                <c:pt idx="116">
                  <c:v>118</c:v>
                </c:pt>
                <c:pt idx="117">
                  <c:v>118</c:v>
                </c:pt>
                <c:pt idx="118">
                  <c:v>119</c:v>
                </c:pt>
                <c:pt idx="119">
                  <c:v>120</c:v>
                </c:pt>
                <c:pt idx="120">
                  <c:v>122</c:v>
                </c:pt>
                <c:pt idx="121">
                  <c:v>122</c:v>
                </c:pt>
                <c:pt idx="122">
                  <c:v>123</c:v>
                </c:pt>
                <c:pt idx="123">
                  <c:v>124</c:v>
                </c:pt>
                <c:pt idx="124">
                  <c:v>126</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162</c:v>
                </c:pt>
                <c:pt idx="161">
                  <c:v>163</c:v>
                </c:pt>
                <c:pt idx="162">
                  <c:v>164</c:v>
                </c:pt>
                <c:pt idx="163">
                  <c:v>165</c:v>
                </c:pt>
                <c:pt idx="164">
                  <c:v>166</c:v>
                </c:pt>
                <c:pt idx="165">
                  <c:v>167</c:v>
                </c:pt>
                <c:pt idx="166">
                  <c:v>167</c:v>
                </c:pt>
                <c:pt idx="167">
                  <c:v>168</c:v>
                </c:pt>
                <c:pt idx="168">
                  <c:v>169</c:v>
                </c:pt>
                <c:pt idx="169">
                  <c:v>170</c:v>
                </c:pt>
                <c:pt idx="170">
                  <c:v>171</c:v>
                </c:pt>
                <c:pt idx="171">
                  <c:v>173</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206</c:v>
                </c:pt>
                <c:pt idx="205">
                  <c:v>207</c:v>
                </c:pt>
                <c:pt idx="206">
                  <c:v>207</c:v>
                </c:pt>
                <c:pt idx="207">
                  <c:v>209</c:v>
                </c:pt>
                <c:pt idx="208">
                  <c:v>209</c:v>
                </c:pt>
                <c:pt idx="209">
                  <c:v>210</c:v>
                </c:pt>
                <c:pt idx="210">
                  <c:v>211</c:v>
                </c:pt>
                <c:pt idx="211">
                  <c:v>213</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242</c:v>
                </c:pt>
                <c:pt idx="241">
                  <c:v>243</c:v>
                </c:pt>
                <c:pt idx="242">
                  <c:v>243</c:v>
                </c:pt>
                <c:pt idx="243">
                  <c:v>245</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285</c:v>
                </c:pt>
                <c:pt idx="284">
                  <c:v>285</c:v>
                </c:pt>
                <c:pt idx="285">
                  <c:v>287</c:v>
                </c:pt>
                <c:pt idx="286">
                  <c:v>287</c:v>
                </c:pt>
                <c:pt idx="287">
                  <c:v>289</c:v>
                </c:pt>
                <c:pt idx="288">
                  <c:v>289</c:v>
                </c:pt>
                <c:pt idx="289">
                  <c:v>290</c:v>
                </c:pt>
                <c:pt idx="290">
                  <c:v>291</c:v>
                </c:pt>
                <c:pt idx="291">
                  <c:v>292</c:v>
                </c:pt>
                <c:pt idx="292">
                  <c:v>293</c:v>
                </c:pt>
                <c:pt idx="293">
                  <c:v>294</c:v>
                </c:pt>
                <c:pt idx="294">
                  <c:v>295</c:v>
                </c:pt>
                <c:pt idx="295">
                  <c:v>296</c:v>
                </c:pt>
                <c:pt idx="296">
                  <c:v>297</c:v>
                </c:pt>
                <c:pt idx="297">
                  <c:v>298</c:v>
                </c:pt>
                <c:pt idx="298">
                  <c:v>299</c:v>
                </c:pt>
                <c:pt idx="299">
                  <c:v>1</c:v>
                </c:pt>
                <c:pt idx="300">
                  <c:v>1</c:v>
                </c:pt>
                <c:pt idx="301">
                  <c:v>2</c:v>
                </c:pt>
                <c:pt idx="302">
                  <c:v>3</c:v>
                </c:pt>
                <c:pt idx="303">
                  <c:v>4</c:v>
                </c:pt>
                <c:pt idx="304">
                  <c:v>5</c:v>
                </c:pt>
                <c:pt idx="305">
                  <c:v>6</c:v>
                </c:pt>
                <c:pt idx="306">
                  <c:v>7</c:v>
                </c:pt>
                <c:pt idx="307">
                  <c:v>8</c:v>
                </c:pt>
                <c:pt idx="308">
                  <c:v>9</c:v>
                </c:pt>
                <c:pt idx="309">
                  <c:v>10</c:v>
                </c:pt>
                <c:pt idx="310">
                  <c:v>11</c:v>
                </c:pt>
                <c:pt idx="311">
                  <c:v>12</c:v>
                </c:pt>
                <c:pt idx="312">
                  <c:v>13</c:v>
                </c:pt>
                <c:pt idx="313">
                  <c:v>14</c:v>
                </c:pt>
                <c:pt idx="314">
                  <c:v>15</c:v>
                </c:pt>
                <c:pt idx="315">
                  <c:v>16</c:v>
                </c:pt>
                <c:pt idx="316">
                  <c:v>17</c:v>
                </c:pt>
                <c:pt idx="317">
                  <c:v>18</c:v>
                </c:pt>
                <c:pt idx="318">
                  <c:v>19</c:v>
                </c:pt>
                <c:pt idx="319">
                  <c:v>20</c:v>
                </c:pt>
                <c:pt idx="320">
                  <c:v>21</c:v>
                </c:pt>
                <c:pt idx="321">
                  <c:v>22</c:v>
                </c:pt>
                <c:pt idx="322">
                  <c:v>23</c:v>
                </c:pt>
                <c:pt idx="323">
                  <c:v>24</c:v>
                </c:pt>
                <c:pt idx="324">
                  <c:v>25</c:v>
                </c:pt>
                <c:pt idx="325">
                  <c:v>26</c:v>
                </c:pt>
                <c:pt idx="326">
                  <c:v>27</c:v>
                </c:pt>
                <c:pt idx="327">
                  <c:v>28</c:v>
                </c:pt>
                <c:pt idx="328">
                  <c:v>29</c:v>
                </c:pt>
                <c:pt idx="329">
                  <c:v>30</c:v>
                </c:pt>
                <c:pt idx="330">
                  <c:v>31</c:v>
                </c:pt>
                <c:pt idx="331">
                  <c:v>32</c:v>
                </c:pt>
                <c:pt idx="332">
                  <c:v>33</c:v>
                </c:pt>
                <c:pt idx="333">
                  <c:v>34</c:v>
                </c:pt>
                <c:pt idx="334">
                  <c:v>35</c:v>
                </c:pt>
                <c:pt idx="335">
                  <c:v>36</c:v>
                </c:pt>
                <c:pt idx="336">
                  <c:v>37</c:v>
                </c:pt>
                <c:pt idx="337">
                  <c:v>38</c:v>
                </c:pt>
                <c:pt idx="338">
                  <c:v>39</c:v>
                </c:pt>
                <c:pt idx="339">
                  <c:v>40</c:v>
                </c:pt>
                <c:pt idx="340">
                  <c:v>41</c:v>
                </c:pt>
                <c:pt idx="341">
                  <c:v>42</c:v>
                </c:pt>
                <c:pt idx="342">
                  <c:v>43</c:v>
                </c:pt>
                <c:pt idx="343">
                  <c:v>44</c:v>
                </c:pt>
                <c:pt idx="344">
                  <c:v>44</c:v>
                </c:pt>
                <c:pt idx="345">
                  <c:v>46</c:v>
                </c:pt>
                <c:pt idx="346">
                  <c:v>46</c:v>
                </c:pt>
                <c:pt idx="347">
                  <c:v>47</c:v>
                </c:pt>
                <c:pt idx="348">
                  <c:v>49</c:v>
                </c:pt>
                <c:pt idx="349">
                  <c:v>50</c:v>
                </c:pt>
                <c:pt idx="350">
                  <c:v>51</c:v>
                </c:pt>
                <c:pt idx="351">
                  <c:v>52</c:v>
                </c:pt>
                <c:pt idx="352">
                  <c:v>53</c:v>
                </c:pt>
                <c:pt idx="353">
                  <c:v>54</c:v>
                </c:pt>
                <c:pt idx="354">
                  <c:v>55</c:v>
                </c:pt>
                <c:pt idx="355">
                  <c:v>56</c:v>
                </c:pt>
                <c:pt idx="356">
                  <c:v>57</c:v>
                </c:pt>
                <c:pt idx="357">
                  <c:v>58</c:v>
                </c:pt>
                <c:pt idx="358">
                  <c:v>59</c:v>
                </c:pt>
                <c:pt idx="359">
                  <c:v>60</c:v>
                </c:pt>
                <c:pt idx="360">
                  <c:v>61</c:v>
                </c:pt>
                <c:pt idx="361">
                  <c:v>62</c:v>
                </c:pt>
                <c:pt idx="362">
                  <c:v>63</c:v>
                </c:pt>
                <c:pt idx="363">
                  <c:v>64</c:v>
                </c:pt>
                <c:pt idx="364">
                  <c:v>65</c:v>
                </c:pt>
                <c:pt idx="365">
                  <c:v>66</c:v>
                </c:pt>
                <c:pt idx="366">
                  <c:v>67</c:v>
                </c:pt>
                <c:pt idx="367">
                  <c:v>68</c:v>
                </c:pt>
                <c:pt idx="368">
                  <c:v>69</c:v>
                </c:pt>
                <c:pt idx="369">
                  <c:v>70</c:v>
                </c:pt>
                <c:pt idx="370">
                  <c:v>71</c:v>
                </c:pt>
                <c:pt idx="371">
                  <c:v>72</c:v>
                </c:pt>
                <c:pt idx="372">
                  <c:v>73</c:v>
                </c:pt>
                <c:pt idx="373">
                  <c:v>74</c:v>
                </c:pt>
                <c:pt idx="374">
                  <c:v>75</c:v>
                </c:pt>
                <c:pt idx="375">
                  <c:v>76</c:v>
                </c:pt>
                <c:pt idx="376">
                  <c:v>77</c:v>
                </c:pt>
                <c:pt idx="377">
                  <c:v>78</c:v>
                </c:pt>
                <c:pt idx="378">
                  <c:v>79</c:v>
                </c:pt>
                <c:pt idx="379">
                  <c:v>80</c:v>
                </c:pt>
                <c:pt idx="380">
                  <c:v>81</c:v>
                </c:pt>
                <c:pt idx="381">
                  <c:v>82</c:v>
                </c:pt>
                <c:pt idx="382">
                  <c:v>83</c:v>
                </c:pt>
                <c:pt idx="383">
                  <c:v>84</c:v>
                </c:pt>
                <c:pt idx="384">
                  <c:v>85</c:v>
                </c:pt>
                <c:pt idx="385">
                  <c:v>86</c:v>
                </c:pt>
                <c:pt idx="386">
                  <c:v>87</c:v>
                </c:pt>
                <c:pt idx="387">
                  <c:v>87</c:v>
                </c:pt>
                <c:pt idx="388">
                  <c:v>89</c:v>
                </c:pt>
                <c:pt idx="389">
                  <c:v>89</c:v>
                </c:pt>
                <c:pt idx="390">
                  <c:v>90</c:v>
                </c:pt>
                <c:pt idx="391">
                  <c:v>91</c:v>
                </c:pt>
                <c:pt idx="392">
                  <c:v>92</c:v>
                </c:pt>
                <c:pt idx="393">
                  <c:v>93</c:v>
                </c:pt>
                <c:pt idx="394">
                  <c:v>94</c:v>
                </c:pt>
                <c:pt idx="395">
                  <c:v>95</c:v>
                </c:pt>
                <c:pt idx="396">
                  <c:v>97</c:v>
                </c:pt>
                <c:pt idx="397">
                  <c:v>98</c:v>
                </c:pt>
                <c:pt idx="398">
                  <c:v>99</c:v>
                </c:pt>
                <c:pt idx="399">
                  <c:v>100</c:v>
                </c:pt>
                <c:pt idx="400">
                  <c:v>101</c:v>
                </c:pt>
                <c:pt idx="401">
                  <c:v>102</c:v>
                </c:pt>
                <c:pt idx="402">
                  <c:v>103</c:v>
                </c:pt>
                <c:pt idx="403">
                  <c:v>104</c:v>
                </c:pt>
                <c:pt idx="404">
                  <c:v>105</c:v>
                </c:pt>
                <c:pt idx="405">
                  <c:v>106</c:v>
                </c:pt>
                <c:pt idx="406">
                  <c:v>107</c:v>
                </c:pt>
                <c:pt idx="407">
                  <c:v>108</c:v>
                </c:pt>
                <c:pt idx="408">
                  <c:v>109</c:v>
                </c:pt>
                <c:pt idx="409">
                  <c:v>110</c:v>
                </c:pt>
                <c:pt idx="410">
                  <c:v>111</c:v>
                </c:pt>
                <c:pt idx="411">
                  <c:v>112</c:v>
                </c:pt>
                <c:pt idx="412">
                  <c:v>113</c:v>
                </c:pt>
                <c:pt idx="413">
                  <c:v>114</c:v>
                </c:pt>
                <c:pt idx="414">
                  <c:v>115</c:v>
                </c:pt>
                <c:pt idx="415">
                  <c:v>116</c:v>
                </c:pt>
                <c:pt idx="416">
                  <c:v>117</c:v>
                </c:pt>
                <c:pt idx="417">
                  <c:v>118</c:v>
                </c:pt>
                <c:pt idx="418">
                  <c:v>119</c:v>
                </c:pt>
                <c:pt idx="419">
                  <c:v>120</c:v>
                </c:pt>
                <c:pt idx="420">
                  <c:v>121</c:v>
                </c:pt>
                <c:pt idx="421">
                  <c:v>122</c:v>
                </c:pt>
                <c:pt idx="422">
                  <c:v>123</c:v>
                </c:pt>
                <c:pt idx="423">
                  <c:v>124</c:v>
                </c:pt>
                <c:pt idx="424">
                  <c:v>125</c:v>
                </c:pt>
                <c:pt idx="425">
                  <c:v>126</c:v>
                </c:pt>
                <c:pt idx="426">
                  <c:v>127</c:v>
                </c:pt>
                <c:pt idx="427">
                  <c:v>128</c:v>
                </c:pt>
                <c:pt idx="428">
                  <c:v>129</c:v>
                </c:pt>
                <c:pt idx="429">
                  <c:v>130</c:v>
                </c:pt>
                <c:pt idx="430">
                  <c:v>131</c:v>
                </c:pt>
                <c:pt idx="431">
                  <c:v>132</c:v>
                </c:pt>
                <c:pt idx="432">
                  <c:v>133</c:v>
                </c:pt>
                <c:pt idx="433">
                  <c:v>134</c:v>
                </c:pt>
                <c:pt idx="434">
                  <c:v>135</c:v>
                </c:pt>
                <c:pt idx="435">
                  <c:v>136</c:v>
                </c:pt>
                <c:pt idx="436">
                  <c:v>137</c:v>
                </c:pt>
                <c:pt idx="437">
                  <c:v>138</c:v>
                </c:pt>
                <c:pt idx="438">
                  <c:v>139</c:v>
                </c:pt>
                <c:pt idx="439">
                  <c:v>140</c:v>
                </c:pt>
                <c:pt idx="440">
                  <c:v>141</c:v>
                </c:pt>
                <c:pt idx="441">
                  <c:v>141</c:v>
                </c:pt>
                <c:pt idx="442">
                  <c:v>142</c:v>
                </c:pt>
                <c:pt idx="443">
                  <c:v>144</c:v>
                </c:pt>
                <c:pt idx="444">
                  <c:v>144</c:v>
                </c:pt>
                <c:pt idx="445">
                  <c:v>145</c:v>
                </c:pt>
                <c:pt idx="446">
                  <c:v>147</c:v>
                </c:pt>
                <c:pt idx="447">
                  <c:v>147</c:v>
                </c:pt>
                <c:pt idx="448">
                  <c:v>149</c:v>
                </c:pt>
                <c:pt idx="449">
                  <c:v>150</c:v>
                </c:pt>
                <c:pt idx="450">
                  <c:v>151</c:v>
                </c:pt>
                <c:pt idx="451">
                  <c:v>152</c:v>
                </c:pt>
                <c:pt idx="452">
                  <c:v>153</c:v>
                </c:pt>
                <c:pt idx="453">
                  <c:v>154</c:v>
                </c:pt>
                <c:pt idx="454">
                  <c:v>155</c:v>
                </c:pt>
                <c:pt idx="455">
                  <c:v>156</c:v>
                </c:pt>
                <c:pt idx="456">
                  <c:v>157</c:v>
                </c:pt>
                <c:pt idx="457">
                  <c:v>158</c:v>
                </c:pt>
                <c:pt idx="458">
                  <c:v>159</c:v>
                </c:pt>
                <c:pt idx="459">
                  <c:v>160</c:v>
                </c:pt>
                <c:pt idx="460">
                  <c:v>161</c:v>
                </c:pt>
                <c:pt idx="461">
                  <c:v>162</c:v>
                </c:pt>
                <c:pt idx="462">
                  <c:v>163</c:v>
                </c:pt>
                <c:pt idx="463">
                  <c:v>164</c:v>
                </c:pt>
                <c:pt idx="464">
                  <c:v>165</c:v>
                </c:pt>
                <c:pt idx="465">
                  <c:v>166</c:v>
                </c:pt>
                <c:pt idx="466">
                  <c:v>167</c:v>
                </c:pt>
                <c:pt idx="467">
                  <c:v>168</c:v>
                </c:pt>
                <c:pt idx="468">
                  <c:v>169</c:v>
                </c:pt>
                <c:pt idx="469">
                  <c:v>170</c:v>
                </c:pt>
                <c:pt idx="470">
                  <c:v>171</c:v>
                </c:pt>
                <c:pt idx="471">
                  <c:v>172</c:v>
                </c:pt>
                <c:pt idx="472">
                  <c:v>173</c:v>
                </c:pt>
                <c:pt idx="473">
                  <c:v>174</c:v>
                </c:pt>
                <c:pt idx="474">
                  <c:v>175</c:v>
                </c:pt>
                <c:pt idx="475">
                  <c:v>176</c:v>
                </c:pt>
                <c:pt idx="476">
                  <c:v>177</c:v>
                </c:pt>
                <c:pt idx="477">
                  <c:v>178</c:v>
                </c:pt>
                <c:pt idx="478">
                  <c:v>179</c:v>
                </c:pt>
                <c:pt idx="479">
                  <c:v>180</c:v>
                </c:pt>
                <c:pt idx="480">
                  <c:v>181</c:v>
                </c:pt>
                <c:pt idx="481">
                  <c:v>182</c:v>
                </c:pt>
                <c:pt idx="482">
                  <c:v>183</c:v>
                </c:pt>
                <c:pt idx="483">
                  <c:v>184</c:v>
                </c:pt>
                <c:pt idx="484">
                  <c:v>185</c:v>
                </c:pt>
                <c:pt idx="485">
                  <c:v>186</c:v>
                </c:pt>
                <c:pt idx="486">
                  <c:v>186</c:v>
                </c:pt>
                <c:pt idx="487">
                  <c:v>187</c:v>
                </c:pt>
                <c:pt idx="488">
                  <c:v>188</c:v>
                </c:pt>
                <c:pt idx="489">
                  <c:v>189</c:v>
                </c:pt>
                <c:pt idx="490">
                  <c:v>190</c:v>
                </c:pt>
                <c:pt idx="491">
                  <c:v>191</c:v>
                </c:pt>
                <c:pt idx="492">
                  <c:v>192</c:v>
                </c:pt>
                <c:pt idx="493">
                  <c:v>194</c:v>
                </c:pt>
                <c:pt idx="494">
                  <c:v>195</c:v>
                </c:pt>
                <c:pt idx="495">
                  <c:v>196</c:v>
                </c:pt>
                <c:pt idx="496">
                  <c:v>197</c:v>
                </c:pt>
                <c:pt idx="497">
                  <c:v>198</c:v>
                </c:pt>
                <c:pt idx="498">
                  <c:v>199</c:v>
                </c:pt>
                <c:pt idx="499">
                  <c:v>200</c:v>
                </c:pt>
                <c:pt idx="500">
                  <c:v>201</c:v>
                </c:pt>
                <c:pt idx="501">
                  <c:v>202</c:v>
                </c:pt>
                <c:pt idx="502">
                  <c:v>203</c:v>
                </c:pt>
                <c:pt idx="503">
                  <c:v>204</c:v>
                </c:pt>
                <c:pt idx="504">
                  <c:v>205</c:v>
                </c:pt>
                <c:pt idx="505">
                  <c:v>206</c:v>
                </c:pt>
                <c:pt idx="506">
                  <c:v>207</c:v>
                </c:pt>
                <c:pt idx="507">
                  <c:v>208</c:v>
                </c:pt>
                <c:pt idx="508">
                  <c:v>209</c:v>
                </c:pt>
                <c:pt idx="509">
                  <c:v>210</c:v>
                </c:pt>
                <c:pt idx="510">
                  <c:v>211</c:v>
                </c:pt>
                <c:pt idx="511">
                  <c:v>212</c:v>
                </c:pt>
                <c:pt idx="512">
                  <c:v>213</c:v>
                </c:pt>
                <c:pt idx="513">
                  <c:v>214</c:v>
                </c:pt>
                <c:pt idx="514">
                  <c:v>215</c:v>
                </c:pt>
                <c:pt idx="515">
                  <c:v>216</c:v>
                </c:pt>
                <c:pt idx="516">
                  <c:v>217</c:v>
                </c:pt>
                <c:pt idx="517">
                  <c:v>218</c:v>
                </c:pt>
                <c:pt idx="518">
                  <c:v>219</c:v>
                </c:pt>
                <c:pt idx="519">
                  <c:v>220</c:v>
                </c:pt>
                <c:pt idx="520">
                  <c:v>221</c:v>
                </c:pt>
                <c:pt idx="521">
                  <c:v>222</c:v>
                </c:pt>
                <c:pt idx="522">
                  <c:v>223</c:v>
                </c:pt>
                <c:pt idx="523">
                  <c:v>224</c:v>
                </c:pt>
                <c:pt idx="524">
                  <c:v>225</c:v>
                </c:pt>
                <c:pt idx="525">
                  <c:v>225</c:v>
                </c:pt>
                <c:pt idx="526">
                  <c:v>226</c:v>
                </c:pt>
                <c:pt idx="527">
                  <c:v>227</c:v>
                </c:pt>
                <c:pt idx="528">
                  <c:v>228</c:v>
                </c:pt>
                <c:pt idx="529">
                  <c:v>229</c:v>
                </c:pt>
                <c:pt idx="530">
                  <c:v>231</c:v>
                </c:pt>
                <c:pt idx="531">
                  <c:v>231</c:v>
                </c:pt>
                <c:pt idx="532">
                  <c:v>232</c:v>
                </c:pt>
                <c:pt idx="533">
                  <c:v>233</c:v>
                </c:pt>
                <c:pt idx="534">
                  <c:v>234</c:v>
                </c:pt>
                <c:pt idx="535">
                  <c:v>236</c:v>
                </c:pt>
                <c:pt idx="536">
                  <c:v>237</c:v>
                </c:pt>
                <c:pt idx="537">
                  <c:v>238</c:v>
                </c:pt>
                <c:pt idx="538">
                  <c:v>239</c:v>
                </c:pt>
                <c:pt idx="539">
                  <c:v>240</c:v>
                </c:pt>
                <c:pt idx="540">
                  <c:v>241</c:v>
                </c:pt>
                <c:pt idx="541">
                  <c:v>242</c:v>
                </c:pt>
                <c:pt idx="542">
                  <c:v>243</c:v>
                </c:pt>
                <c:pt idx="543">
                  <c:v>244</c:v>
                </c:pt>
                <c:pt idx="544">
                  <c:v>245</c:v>
                </c:pt>
                <c:pt idx="545">
                  <c:v>246</c:v>
                </c:pt>
                <c:pt idx="546">
                  <c:v>247</c:v>
                </c:pt>
                <c:pt idx="547">
                  <c:v>248</c:v>
                </c:pt>
                <c:pt idx="548">
                  <c:v>249</c:v>
                </c:pt>
                <c:pt idx="549">
                  <c:v>250</c:v>
                </c:pt>
                <c:pt idx="550">
                  <c:v>251</c:v>
                </c:pt>
                <c:pt idx="551">
                  <c:v>252</c:v>
                </c:pt>
                <c:pt idx="552">
                  <c:v>253</c:v>
                </c:pt>
                <c:pt idx="553">
                  <c:v>254</c:v>
                </c:pt>
                <c:pt idx="554">
                  <c:v>255</c:v>
                </c:pt>
                <c:pt idx="555">
                  <c:v>256</c:v>
                </c:pt>
                <c:pt idx="556">
                  <c:v>257</c:v>
                </c:pt>
                <c:pt idx="557">
                  <c:v>258</c:v>
                </c:pt>
                <c:pt idx="558">
                  <c:v>259</c:v>
                </c:pt>
                <c:pt idx="559">
                  <c:v>260</c:v>
                </c:pt>
                <c:pt idx="560">
                  <c:v>261</c:v>
                </c:pt>
                <c:pt idx="561">
                  <c:v>262</c:v>
                </c:pt>
                <c:pt idx="562">
                  <c:v>263</c:v>
                </c:pt>
                <c:pt idx="563">
                  <c:v>264</c:v>
                </c:pt>
                <c:pt idx="564">
                  <c:v>264</c:v>
                </c:pt>
                <c:pt idx="565">
                  <c:v>265</c:v>
                </c:pt>
                <c:pt idx="566">
                  <c:v>267</c:v>
                </c:pt>
                <c:pt idx="567">
                  <c:v>267</c:v>
                </c:pt>
                <c:pt idx="568">
                  <c:v>268</c:v>
                </c:pt>
                <c:pt idx="569">
                  <c:v>270</c:v>
                </c:pt>
                <c:pt idx="570">
                  <c:v>270</c:v>
                </c:pt>
                <c:pt idx="571">
                  <c:v>271</c:v>
                </c:pt>
                <c:pt idx="572">
                  <c:v>272</c:v>
                </c:pt>
                <c:pt idx="573">
                  <c:v>273</c:v>
                </c:pt>
                <c:pt idx="574">
                  <c:v>274</c:v>
                </c:pt>
                <c:pt idx="575">
                  <c:v>275</c:v>
                </c:pt>
                <c:pt idx="576">
                  <c:v>276</c:v>
                </c:pt>
                <c:pt idx="577">
                  <c:v>278</c:v>
                </c:pt>
                <c:pt idx="578">
                  <c:v>279</c:v>
                </c:pt>
                <c:pt idx="579">
                  <c:v>280</c:v>
                </c:pt>
                <c:pt idx="580">
                  <c:v>281</c:v>
                </c:pt>
                <c:pt idx="581">
                  <c:v>282</c:v>
                </c:pt>
                <c:pt idx="582">
                  <c:v>283</c:v>
                </c:pt>
                <c:pt idx="583">
                  <c:v>284</c:v>
                </c:pt>
                <c:pt idx="584">
                  <c:v>285</c:v>
                </c:pt>
                <c:pt idx="585">
                  <c:v>286</c:v>
                </c:pt>
                <c:pt idx="586">
                  <c:v>287</c:v>
                </c:pt>
                <c:pt idx="587">
                  <c:v>288</c:v>
                </c:pt>
                <c:pt idx="588">
                  <c:v>289</c:v>
                </c:pt>
                <c:pt idx="589">
                  <c:v>290</c:v>
                </c:pt>
                <c:pt idx="590">
                  <c:v>291</c:v>
                </c:pt>
                <c:pt idx="591">
                  <c:v>292</c:v>
                </c:pt>
                <c:pt idx="592">
                  <c:v>293</c:v>
                </c:pt>
                <c:pt idx="593">
                  <c:v>294</c:v>
                </c:pt>
                <c:pt idx="594">
                  <c:v>295</c:v>
                </c:pt>
                <c:pt idx="595">
                  <c:v>296</c:v>
                </c:pt>
                <c:pt idx="596">
                  <c:v>297</c:v>
                </c:pt>
                <c:pt idx="597">
                  <c:v>298</c:v>
                </c:pt>
                <c:pt idx="598">
                  <c:v>299</c:v>
                </c:pt>
                <c:pt idx="599">
                  <c:v>300</c:v>
                </c:pt>
                <c:pt idx="600">
                  <c:v>0</c:v>
                </c:pt>
                <c:pt idx="601">
                  <c:v>1</c:v>
                </c:pt>
                <c:pt idx="602">
                  <c:v>2</c:v>
                </c:pt>
                <c:pt idx="603">
                  <c:v>3</c:v>
                </c:pt>
                <c:pt idx="604">
                  <c:v>4</c:v>
                </c:pt>
                <c:pt idx="605">
                  <c:v>5</c:v>
                </c:pt>
                <c:pt idx="606">
                  <c:v>6</c:v>
                </c:pt>
                <c:pt idx="607">
                  <c:v>7</c:v>
                </c:pt>
                <c:pt idx="608">
                  <c:v>8</c:v>
                </c:pt>
                <c:pt idx="609">
                  <c:v>9</c:v>
                </c:pt>
                <c:pt idx="610">
                  <c:v>10</c:v>
                </c:pt>
                <c:pt idx="611">
                  <c:v>11</c:v>
                </c:pt>
                <c:pt idx="612">
                  <c:v>12</c:v>
                </c:pt>
                <c:pt idx="613">
                  <c:v>13</c:v>
                </c:pt>
                <c:pt idx="614">
                  <c:v>14</c:v>
                </c:pt>
                <c:pt idx="615">
                  <c:v>15</c:v>
                </c:pt>
                <c:pt idx="616">
                  <c:v>16</c:v>
                </c:pt>
                <c:pt idx="617">
                  <c:v>17</c:v>
                </c:pt>
                <c:pt idx="618">
                  <c:v>18</c:v>
                </c:pt>
                <c:pt idx="619">
                  <c:v>19</c:v>
                </c:pt>
                <c:pt idx="620">
                  <c:v>20</c:v>
                </c:pt>
                <c:pt idx="621">
                  <c:v>21</c:v>
                </c:pt>
                <c:pt idx="622">
                  <c:v>22</c:v>
                </c:pt>
                <c:pt idx="623">
                  <c:v>23</c:v>
                </c:pt>
                <c:pt idx="624">
                  <c:v>24</c:v>
                </c:pt>
                <c:pt idx="625">
                  <c:v>25</c:v>
                </c:pt>
                <c:pt idx="626">
                  <c:v>26</c:v>
                </c:pt>
                <c:pt idx="627">
                  <c:v>27</c:v>
                </c:pt>
                <c:pt idx="628">
                  <c:v>28</c:v>
                </c:pt>
                <c:pt idx="629">
                  <c:v>29</c:v>
                </c:pt>
                <c:pt idx="630">
                  <c:v>30</c:v>
                </c:pt>
                <c:pt idx="631">
                  <c:v>31</c:v>
                </c:pt>
                <c:pt idx="632">
                  <c:v>32</c:v>
                </c:pt>
                <c:pt idx="633">
                  <c:v>33</c:v>
                </c:pt>
                <c:pt idx="634">
                  <c:v>34</c:v>
                </c:pt>
                <c:pt idx="635">
                  <c:v>35</c:v>
                </c:pt>
                <c:pt idx="636">
                  <c:v>36</c:v>
                </c:pt>
                <c:pt idx="637">
                  <c:v>37</c:v>
                </c:pt>
                <c:pt idx="638">
                  <c:v>38</c:v>
                </c:pt>
                <c:pt idx="639">
                  <c:v>39</c:v>
                </c:pt>
                <c:pt idx="640">
                  <c:v>40</c:v>
                </c:pt>
                <c:pt idx="641">
                  <c:v>41</c:v>
                </c:pt>
                <c:pt idx="642">
                  <c:v>42</c:v>
                </c:pt>
                <c:pt idx="643">
                  <c:v>43</c:v>
                </c:pt>
                <c:pt idx="644">
                  <c:v>44</c:v>
                </c:pt>
                <c:pt idx="645">
                  <c:v>45</c:v>
                </c:pt>
                <c:pt idx="646">
                  <c:v>46</c:v>
                </c:pt>
                <c:pt idx="647">
                  <c:v>47</c:v>
                </c:pt>
                <c:pt idx="648">
                  <c:v>48</c:v>
                </c:pt>
                <c:pt idx="649">
                  <c:v>49</c:v>
                </c:pt>
                <c:pt idx="650">
                  <c:v>50</c:v>
                </c:pt>
                <c:pt idx="651">
                  <c:v>51</c:v>
                </c:pt>
                <c:pt idx="652">
                  <c:v>52</c:v>
                </c:pt>
                <c:pt idx="653">
                  <c:v>53</c:v>
                </c:pt>
                <c:pt idx="654">
                  <c:v>54</c:v>
                </c:pt>
                <c:pt idx="655">
                  <c:v>55</c:v>
                </c:pt>
                <c:pt idx="656">
                  <c:v>56</c:v>
                </c:pt>
                <c:pt idx="657">
                  <c:v>57</c:v>
                </c:pt>
                <c:pt idx="658">
                  <c:v>58</c:v>
                </c:pt>
                <c:pt idx="659">
                  <c:v>59</c:v>
                </c:pt>
                <c:pt idx="660">
                  <c:v>60</c:v>
                </c:pt>
                <c:pt idx="661">
                  <c:v>61</c:v>
                </c:pt>
                <c:pt idx="662">
                  <c:v>62</c:v>
                </c:pt>
                <c:pt idx="663">
                  <c:v>63</c:v>
                </c:pt>
                <c:pt idx="664">
                  <c:v>64</c:v>
                </c:pt>
                <c:pt idx="665">
                  <c:v>65</c:v>
                </c:pt>
                <c:pt idx="666">
                  <c:v>66</c:v>
                </c:pt>
                <c:pt idx="667">
                  <c:v>67</c:v>
                </c:pt>
                <c:pt idx="668">
                  <c:v>68</c:v>
                </c:pt>
                <c:pt idx="669">
                  <c:v>69</c:v>
                </c:pt>
                <c:pt idx="670">
                  <c:v>70</c:v>
                </c:pt>
                <c:pt idx="671">
                  <c:v>71</c:v>
                </c:pt>
                <c:pt idx="672">
                  <c:v>72</c:v>
                </c:pt>
                <c:pt idx="673">
                  <c:v>73</c:v>
                </c:pt>
                <c:pt idx="674">
                  <c:v>74</c:v>
                </c:pt>
                <c:pt idx="675">
                  <c:v>75</c:v>
                </c:pt>
                <c:pt idx="676">
                  <c:v>76</c:v>
                </c:pt>
                <c:pt idx="677">
                  <c:v>77</c:v>
                </c:pt>
                <c:pt idx="678">
                  <c:v>78</c:v>
                </c:pt>
                <c:pt idx="679">
                  <c:v>79</c:v>
                </c:pt>
                <c:pt idx="680">
                  <c:v>80</c:v>
                </c:pt>
                <c:pt idx="681">
                  <c:v>81</c:v>
                </c:pt>
                <c:pt idx="682">
                  <c:v>82</c:v>
                </c:pt>
                <c:pt idx="683">
                  <c:v>83</c:v>
                </c:pt>
                <c:pt idx="684">
                  <c:v>84</c:v>
                </c:pt>
                <c:pt idx="685">
                  <c:v>85</c:v>
                </c:pt>
                <c:pt idx="686">
                  <c:v>86</c:v>
                </c:pt>
                <c:pt idx="687">
                  <c:v>87</c:v>
                </c:pt>
                <c:pt idx="688">
                  <c:v>88</c:v>
                </c:pt>
                <c:pt idx="689">
                  <c:v>89</c:v>
                </c:pt>
                <c:pt idx="690">
                  <c:v>90</c:v>
                </c:pt>
                <c:pt idx="691">
                  <c:v>91</c:v>
                </c:pt>
                <c:pt idx="692">
                  <c:v>92</c:v>
                </c:pt>
                <c:pt idx="693">
                  <c:v>93</c:v>
                </c:pt>
                <c:pt idx="694">
                  <c:v>94</c:v>
                </c:pt>
                <c:pt idx="695">
                  <c:v>95</c:v>
                </c:pt>
                <c:pt idx="696">
                  <c:v>96</c:v>
                </c:pt>
                <c:pt idx="697">
                  <c:v>97</c:v>
                </c:pt>
                <c:pt idx="698">
                  <c:v>98</c:v>
                </c:pt>
                <c:pt idx="699">
                  <c:v>99</c:v>
                </c:pt>
                <c:pt idx="700">
                  <c:v>100</c:v>
                </c:pt>
                <c:pt idx="701">
                  <c:v>101</c:v>
                </c:pt>
                <c:pt idx="702">
                  <c:v>102</c:v>
                </c:pt>
                <c:pt idx="703">
                  <c:v>103</c:v>
                </c:pt>
                <c:pt idx="704">
                  <c:v>104</c:v>
                </c:pt>
                <c:pt idx="705">
                  <c:v>105</c:v>
                </c:pt>
                <c:pt idx="706">
                  <c:v>106</c:v>
                </c:pt>
                <c:pt idx="707">
                  <c:v>107</c:v>
                </c:pt>
                <c:pt idx="708">
                  <c:v>108</c:v>
                </c:pt>
                <c:pt idx="709">
                  <c:v>109</c:v>
                </c:pt>
                <c:pt idx="710">
                  <c:v>110</c:v>
                </c:pt>
                <c:pt idx="711">
                  <c:v>111</c:v>
                </c:pt>
                <c:pt idx="712">
                  <c:v>112</c:v>
                </c:pt>
                <c:pt idx="713">
                  <c:v>113</c:v>
                </c:pt>
                <c:pt idx="714">
                  <c:v>114</c:v>
                </c:pt>
                <c:pt idx="715">
                  <c:v>115</c:v>
                </c:pt>
                <c:pt idx="716">
                  <c:v>116</c:v>
                </c:pt>
                <c:pt idx="717">
                  <c:v>117</c:v>
                </c:pt>
                <c:pt idx="718">
                  <c:v>118</c:v>
                </c:pt>
                <c:pt idx="719">
                  <c:v>119</c:v>
                </c:pt>
                <c:pt idx="720">
                  <c:v>120</c:v>
                </c:pt>
                <c:pt idx="721">
                  <c:v>121</c:v>
                </c:pt>
                <c:pt idx="722">
                  <c:v>122</c:v>
                </c:pt>
                <c:pt idx="723">
                  <c:v>123</c:v>
                </c:pt>
                <c:pt idx="724">
                  <c:v>124</c:v>
                </c:pt>
                <c:pt idx="725">
                  <c:v>125</c:v>
                </c:pt>
                <c:pt idx="726">
                  <c:v>126</c:v>
                </c:pt>
                <c:pt idx="727">
                  <c:v>127</c:v>
                </c:pt>
                <c:pt idx="728">
                  <c:v>128</c:v>
                </c:pt>
                <c:pt idx="729">
                  <c:v>129</c:v>
                </c:pt>
                <c:pt idx="730">
                  <c:v>130</c:v>
                </c:pt>
                <c:pt idx="731">
                  <c:v>131</c:v>
                </c:pt>
                <c:pt idx="732">
                  <c:v>132</c:v>
                </c:pt>
                <c:pt idx="733">
                  <c:v>133</c:v>
                </c:pt>
                <c:pt idx="734">
                  <c:v>134</c:v>
                </c:pt>
                <c:pt idx="735">
                  <c:v>135</c:v>
                </c:pt>
                <c:pt idx="736">
                  <c:v>136</c:v>
                </c:pt>
                <c:pt idx="737">
                  <c:v>137</c:v>
                </c:pt>
                <c:pt idx="738">
                  <c:v>138</c:v>
                </c:pt>
                <c:pt idx="739">
                  <c:v>139</c:v>
                </c:pt>
                <c:pt idx="740">
                  <c:v>140</c:v>
                </c:pt>
                <c:pt idx="741">
                  <c:v>141</c:v>
                </c:pt>
                <c:pt idx="742">
                  <c:v>142</c:v>
                </c:pt>
                <c:pt idx="743">
                  <c:v>143</c:v>
                </c:pt>
                <c:pt idx="744">
                  <c:v>144</c:v>
                </c:pt>
                <c:pt idx="745">
                  <c:v>145</c:v>
                </c:pt>
                <c:pt idx="746">
                  <c:v>146</c:v>
                </c:pt>
                <c:pt idx="747">
                  <c:v>147</c:v>
                </c:pt>
                <c:pt idx="748">
                  <c:v>148</c:v>
                </c:pt>
                <c:pt idx="749">
                  <c:v>149</c:v>
                </c:pt>
                <c:pt idx="750">
                  <c:v>150</c:v>
                </c:pt>
                <c:pt idx="751">
                  <c:v>151</c:v>
                </c:pt>
                <c:pt idx="752">
                  <c:v>152</c:v>
                </c:pt>
                <c:pt idx="753">
                  <c:v>153</c:v>
                </c:pt>
                <c:pt idx="754">
                  <c:v>154</c:v>
                </c:pt>
                <c:pt idx="755">
                  <c:v>155</c:v>
                </c:pt>
                <c:pt idx="756">
                  <c:v>156</c:v>
                </c:pt>
                <c:pt idx="757">
                  <c:v>157</c:v>
                </c:pt>
                <c:pt idx="758">
                  <c:v>158</c:v>
                </c:pt>
                <c:pt idx="759">
                  <c:v>159</c:v>
                </c:pt>
                <c:pt idx="760">
                  <c:v>160</c:v>
                </c:pt>
                <c:pt idx="761">
                  <c:v>161</c:v>
                </c:pt>
                <c:pt idx="762">
                  <c:v>162</c:v>
                </c:pt>
                <c:pt idx="763">
                  <c:v>163</c:v>
                </c:pt>
                <c:pt idx="764">
                  <c:v>164</c:v>
                </c:pt>
                <c:pt idx="765">
                  <c:v>165</c:v>
                </c:pt>
                <c:pt idx="766">
                  <c:v>166</c:v>
                </c:pt>
                <c:pt idx="767">
                  <c:v>167</c:v>
                </c:pt>
                <c:pt idx="768">
                  <c:v>168</c:v>
                </c:pt>
                <c:pt idx="769">
                  <c:v>169</c:v>
                </c:pt>
                <c:pt idx="770">
                  <c:v>170</c:v>
                </c:pt>
                <c:pt idx="771">
                  <c:v>171</c:v>
                </c:pt>
                <c:pt idx="772">
                  <c:v>172</c:v>
                </c:pt>
                <c:pt idx="773">
                  <c:v>173</c:v>
                </c:pt>
                <c:pt idx="774">
                  <c:v>174</c:v>
                </c:pt>
                <c:pt idx="775">
                  <c:v>175</c:v>
                </c:pt>
                <c:pt idx="776">
                  <c:v>176</c:v>
                </c:pt>
                <c:pt idx="777">
                  <c:v>177</c:v>
                </c:pt>
                <c:pt idx="778">
                  <c:v>178</c:v>
                </c:pt>
                <c:pt idx="779">
                  <c:v>179</c:v>
                </c:pt>
                <c:pt idx="780">
                  <c:v>180</c:v>
                </c:pt>
                <c:pt idx="781">
                  <c:v>181</c:v>
                </c:pt>
                <c:pt idx="782">
                  <c:v>182</c:v>
                </c:pt>
                <c:pt idx="783">
                  <c:v>183</c:v>
                </c:pt>
                <c:pt idx="784">
                  <c:v>184</c:v>
                </c:pt>
                <c:pt idx="785">
                  <c:v>185</c:v>
                </c:pt>
                <c:pt idx="786">
                  <c:v>186</c:v>
                </c:pt>
                <c:pt idx="787">
                  <c:v>187</c:v>
                </c:pt>
                <c:pt idx="788">
                  <c:v>188</c:v>
                </c:pt>
                <c:pt idx="789">
                  <c:v>189</c:v>
                </c:pt>
                <c:pt idx="790">
                  <c:v>190</c:v>
                </c:pt>
                <c:pt idx="791">
                  <c:v>191</c:v>
                </c:pt>
                <c:pt idx="792">
                  <c:v>192</c:v>
                </c:pt>
                <c:pt idx="793">
                  <c:v>193</c:v>
                </c:pt>
                <c:pt idx="794">
                  <c:v>194</c:v>
                </c:pt>
                <c:pt idx="795">
                  <c:v>195</c:v>
                </c:pt>
                <c:pt idx="796">
                  <c:v>196</c:v>
                </c:pt>
                <c:pt idx="797">
                  <c:v>197</c:v>
                </c:pt>
                <c:pt idx="798">
                  <c:v>198</c:v>
                </c:pt>
                <c:pt idx="799">
                  <c:v>199</c:v>
                </c:pt>
                <c:pt idx="800">
                  <c:v>200</c:v>
                </c:pt>
                <c:pt idx="801">
                  <c:v>201</c:v>
                </c:pt>
                <c:pt idx="802">
                  <c:v>202</c:v>
                </c:pt>
                <c:pt idx="803">
                  <c:v>203</c:v>
                </c:pt>
                <c:pt idx="804">
                  <c:v>204</c:v>
                </c:pt>
                <c:pt idx="805">
                  <c:v>205</c:v>
                </c:pt>
                <c:pt idx="806">
                  <c:v>206</c:v>
                </c:pt>
                <c:pt idx="807">
                  <c:v>207</c:v>
                </c:pt>
                <c:pt idx="808">
                  <c:v>208</c:v>
                </c:pt>
                <c:pt idx="809">
                  <c:v>209</c:v>
                </c:pt>
                <c:pt idx="810">
                  <c:v>210</c:v>
                </c:pt>
                <c:pt idx="811">
                  <c:v>211</c:v>
                </c:pt>
                <c:pt idx="812">
                  <c:v>212</c:v>
                </c:pt>
                <c:pt idx="813">
                  <c:v>213</c:v>
                </c:pt>
                <c:pt idx="814">
                  <c:v>214</c:v>
                </c:pt>
                <c:pt idx="815">
                  <c:v>215</c:v>
                </c:pt>
                <c:pt idx="816">
                  <c:v>216</c:v>
                </c:pt>
                <c:pt idx="817">
                  <c:v>217</c:v>
                </c:pt>
                <c:pt idx="818">
                  <c:v>218</c:v>
                </c:pt>
                <c:pt idx="819">
                  <c:v>219</c:v>
                </c:pt>
                <c:pt idx="820">
                  <c:v>220</c:v>
                </c:pt>
                <c:pt idx="821">
                  <c:v>221</c:v>
                </c:pt>
                <c:pt idx="822">
                  <c:v>222</c:v>
                </c:pt>
                <c:pt idx="823">
                  <c:v>223</c:v>
                </c:pt>
                <c:pt idx="824">
                  <c:v>224</c:v>
                </c:pt>
                <c:pt idx="825">
                  <c:v>225</c:v>
                </c:pt>
                <c:pt idx="826">
                  <c:v>226</c:v>
                </c:pt>
                <c:pt idx="827">
                  <c:v>227</c:v>
                </c:pt>
                <c:pt idx="828">
                  <c:v>228</c:v>
                </c:pt>
                <c:pt idx="829">
                  <c:v>229</c:v>
                </c:pt>
                <c:pt idx="830">
                  <c:v>230</c:v>
                </c:pt>
                <c:pt idx="831">
                  <c:v>231</c:v>
                </c:pt>
                <c:pt idx="832">
                  <c:v>232</c:v>
                </c:pt>
                <c:pt idx="833">
                  <c:v>233</c:v>
                </c:pt>
                <c:pt idx="834">
                  <c:v>234</c:v>
                </c:pt>
                <c:pt idx="835">
                  <c:v>235</c:v>
                </c:pt>
                <c:pt idx="836">
                  <c:v>236</c:v>
                </c:pt>
                <c:pt idx="837">
                  <c:v>237</c:v>
                </c:pt>
                <c:pt idx="838">
                  <c:v>238</c:v>
                </c:pt>
                <c:pt idx="839">
                  <c:v>239</c:v>
                </c:pt>
                <c:pt idx="840">
                  <c:v>240</c:v>
                </c:pt>
                <c:pt idx="841">
                  <c:v>241</c:v>
                </c:pt>
                <c:pt idx="842">
                  <c:v>242</c:v>
                </c:pt>
                <c:pt idx="843">
                  <c:v>243</c:v>
                </c:pt>
                <c:pt idx="844">
                  <c:v>244</c:v>
                </c:pt>
                <c:pt idx="845">
                  <c:v>245</c:v>
                </c:pt>
                <c:pt idx="846">
                  <c:v>246</c:v>
                </c:pt>
                <c:pt idx="847">
                  <c:v>247</c:v>
                </c:pt>
                <c:pt idx="848">
                  <c:v>248</c:v>
                </c:pt>
                <c:pt idx="849">
                  <c:v>249</c:v>
                </c:pt>
                <c:pt idx="850">
                  <c:v>250</c:v>
                </c:pt>
                <c:pt idx="851">
                  <c:v>251</c:v>
                </c:pt>
                <c:pt idx="852">
                  <c:v>252</c:v>
                </c:pt>
                <c:pt idx="853">
                  <c:v>253</c:v>
                </c:pt>
                <c:pt idx="854">
                  <c:v>254</c:v>
                </c:pt>
                <c:pt idx="855">
                  <c:v>255</c:v>
                </c:pt>
                <c:pt idx="856">
                  <c:v>256</c:v>
                </c:pt>
                <c:pt idx="857">
                  <c:v>257</c:v>
                </c:pt>
                <c:pt idx="858">
                  <c:v>258</c:v>
                </c:pt>
                <c:pt idx="859">
                  <c:v>259</c:v>
                </c:pt>
                <c:pt idx="860">
                  <c:v>260</c:v>
                </c:pt>
                <c:pt idx="861">
                  <c:v>261</c:v>
                </c:pt>
                <c:pt idx="862">
                  <c:v>262</c:v>
                </c:pt>
                <c:pt idx="863">
                  <c:v>263</c:v>
                </c:pt>
                <c:pt idx="864">
                  <c:v>264</c:v>
                </c:pt>
                <c:pt idx="865">
                  <c:v>265</c:v>
                </c:pt>
                <c:pt idx="866">
                  <c:v>266</c:v>
                </c:pt>
                <c:pt idx="867">
                  <c:v>267</c:v>
                </c:pt>
                <c:pt idx="868">
                  <c:v>268</c:v>
                </c:pt>
                <c:pt idx="869">
                  <c:v>269</c:v>
                </c:pt>
                <c:pt idx="870">
                  <c:v>270</c:v>
                </c:pt>
                <c:pt idx="871">
                  <c:v>271</c:v>
                </c:pt>
                <c:pt idx="872">
                  <c:v>272</c:v>
                </c:pt>
                <c:pt idx="873">
                  <c:v>273</c:v>
                </c:pt>
                <c:pt idx="874">
                  <c:v>274</c:v>
                </c:pt>
                <c:pt idx="875">
                  <c:v>275</c:v>
                </c:pt>
                <c:pt idx="876">
                  <c:v>276</c:v>
                </c:pt>
                <c:pt idx="877">
                  <c:v>277</c:v>
                </c:pt>
                <c:pt idx="878">
                  <c:v>278</c:v>
                </c:pt>
                <c:pt idx="879">
                  <c:v>279</c:v>
                </c:pt>
                <c:pt idx="880">
                  <c:v>280</c:v>
                </c:pt>
                <c:pt idx="881">
                  <c:v>281</c:v>
                </c:pt>
                <c:pt idx="882">
                  <c:v>282</c:v>
                </c:pt>
                <c:pt idx="883">
                  <c:v>283</c:v>
                </c:pt>
                <c:pt idx="884">
                  <c:v>284</c:v>
                </c:pt>
                <c:pt idx="885">
                  <c:v>285</c:v>
                </c:pt>
                <c:pt idx="886">
                  <c:v>286</c:v>
                </c:pt>
                <c:pt idx="887">
                  <c:v>287</c:v>
                </c:pt>
                <c:pt idx="888">
                  <c:v>288</c:v>
                </c:pt>
                <c:pt idx="889">
                  <c:v>289</c:v>
                </c:pt>
                <c:pt idx="890">
                  <c:v>290</c:v>
                </c:pt>
                <c:pt idx="891">
                  <c:v>291</c:v>
                </c:pt>
                <c:pt idx="892">
                  <c:v>292</c:v>
                </c:pt>
                <c:pt idx="893">
                  <c:v>293</c:v>
                </c:pt>
                <c:pt idx="894">
                  <c:v>294</c:v>
                </c:pt>
                <c:pt idx="895">
                  <c:v>295</c:v>
                </c:pt>
                <c:pt idx="896">
                  <c:v>296</c:v>
                </c:pt>
                <c:pt idx="897">
                  <c:v>297</c:v>
                </c:pt>
                <c:pt idx="898">
                  <c:v>298</c:v>
                </c:pt>
                <c:pt idx="899">
                  <c:v>299</c:v>
                </c:pt>
                <c:pt idx="900">
                  <c:v>300</c:v>
                </c:pt>
                <c:pt idx="901">
                  <c:v>0</c:v>
                </c:pt>
                <c:pt idx="902">
                  <c:v>1</c:v>
                </c:pt>
                <c:pt idx="903">
                  <c:v>2</c:v>
                </c:pt>
                <c:pt idx="904">
                  <c:v>3</c:v>
                </c:pt>
                <c:pt idx="905">
                  <c:v>4</c:v>
                </c:pt>
                <c:pt idx="906">
                  <c:v>5</c:v>
                </c:pt>
                <c:pt idx="907">
                  <c:v>7</c:v>
                </c:pt>
                <c:pt idx="908">
                  <c:v>7</c:v>
                </c:pt>
                <c:pt idx="909">
                  <c:v>8</c:v>
                </c:pt>
                <c:pt idx="910">
                  <c:v>9</c:v>
                </c:pt>
                <c:pt idx="911">
                  <c:v>10</c:v>
                </c:pt>
                <c:pt idx="912">
                  <c:v>11</c:v>
                </c:pt>
                <c:pt idx="913">
                  <c:v>12</c:v>
                </c:pt>
                <c:pt idx="914">
                  <c:v>13</c:v>
                </c:pt>
                <c:pt idx="915">
                  <c:v>14</c:v>
                </c:pt>
                <c:pt idx="916">
                  <c:v>15</c:v>
                </c:pt>
                <c:pt idx="917">
                  <c:v>16</c:v>
                </c:pt>
                <c:pt idx="918">
                  <c:v>17</c:v>
                </c:pt>
                <c:pt idx="919">
                  <c:v>18</c:v>
                </c:pt>
                <c:pt idx="920">
                  <c:v>19</c:v>
                </c:pt>
                <c:pt idx="921">
                  <c:v>20</c:v>
                </c:pt>
                <c:pt idx="922">
                  <c:v>21</c:v>
                </c:pt>
                <c:pt idx="923">
                  <c:v>22</c:v>
                </c:pt>
                <c:pt idx="924">
                  <c:v>23</c:v>
                </c:pt>
                <c:pt idx="925">
                  <c:v>24</c:v>
                </c:pt>
                <c:pt idx="926">
                  <c:v>25</c:v>
                </c:pt>
                <c:pt idx="927">
                  <c:v>26</c:v>
                </c:pt>
                <c:pt idx="928">
                  <c:v>27</c:v>
                </c:pt>
                <c:pt idx="929">
                  <c:v>28</c:v>
                </c:pt>
                <c:pt idx="930">
                  <c:v>29</c:v>
                </c:pt>
                <c:pt idx="931">
                  <c:v>30</c:v>
                </c:pt>
                <c:pt idx="932">
                  <c:v>31</c:v>
                </c:pt>
                <c:pt idx="933">
                  <c:v>32</c:v>
                </c:pt>
                <c:pt idx="934">
                  <c:v>33</c:v>
                </c:pt>
                <c:pt idx="935">
                  <c:v>34</c:v>
                </c:pt>
                <c:pt idx="936">
                  <c:v>35</c:v>
                </c:pt>
                <c:pt idx="937">
                  <c:v>36</c:v>
                </c:pt>
                <c:pt idx="938">
                  <c:v>37</c:v>
                </c:pt>
                <c:pt idx="939">
                  <c:v>38</c:v>
                </c:pt>
                <c:pt idx="940">
                  <c:v>39</c:v>
                </c:pt>
                <c:pt idx="941">
                  <c:v>40</c:v>
                </c:pt>
                <c:pt idx="942">
                  <c:v>41</c:v>
                </c:pt>
                <c:pt idx="943">
                  <c:v>42</c:v>
                </c:pt>
                <c:pt idx="944">
                  <c:v>43</c:v>
                </c:pt>
                <c:pt idx="945">
                  <c:v>44</c:v>
                </c:pt>
                <c:pt idx="946">
                  <c:v>45</c:v>
                </c:pt>
                <c:pt idx="947">
                  <c:v>45</c:v>
                </c:pt>
                <c:pt idx="948">
                  <c:v>46</c:v>
                </c:pt>
                <c:pt idx="949">
                  <c:v>49</c:v>
                </c:pt>
                <c:pt idx="950">
                  <c:v>49</c:v>
                </c:pt>
                <c:pt idx="951">
                  <c:v>50</c:v>
                </c:pt>
                <c:pt idx="952">
                  <c:v>51</c:v>
                </c:pt>
                <c:pt idx="953">
                  <c:v>52</c:v>
                </c:pt>
                <c:pt idx="954">
                  <c:v>53</c:v>
                </c:pt>
                <c:pt idx="955">
                  <c:v>54</c:v>
                </c:pt>
                <c:pt idx="956">
                  <c:v>55</c:v>
                </c:pt>
                <c:pt idx="957">
                  <c:v>56</c:v>
                </c:pt>
                <c:pt idx="958">
                  <c:v>57</c:v>
                </c:pt>
                <c:pt idx="959">
                  <c:v>58</c:v>
                </c:pt>
                <c:pt idx="960">
                  <c:v>59</c:v>
                </c:pt>
                <c:pt idx="961">
                  <c:v>60</c:v>
                </c:pt>
                <c:pt idx="962">
                  <c:v>61</c:v>
                </c:pt>
                <c:pt idx="963">
                  <c:v>62</c:v>
                </c:pt>
                <c:pt idx="964">
                  <c:v>63</c:v>
                </c:pt>
                <c:pt idx="965">
                  <c:v>64</c:v>
                </c:pt>
                <c:pt idx="966">
                  <c:v>65</c:v>
                </c:pt>
                <c:pt idx="967">
                  <c:v>66</c:v>
                </c:pt>
                <c:pt idx="968">
                  <c:v>67</c:v>
                </c:pt>
                <c:pt idx="969">
                  <c:v>68</c:v>
                </c:pt>
                <c:pt idx="970">
                  <c:v>69</c:v>
                </c:pt>
                <c:pt idx="971">
                  <c:v>70</c:v>
                </c:pt>
                <c:pt idx="972">
                  <c:v>71</c:v>
                </c:pt>
                <c:pt idx="973">
                  <c:v>72</c:v>
                </c:pt>
                <c:pt idx="974">
                  <c:v>73</c:v>
                </c:pt>
                <c:pt idx="975">
                  <c:v>74</c:v>
                </c:pt>
                <c:pt idx="976">
                  <c:v>75</c:v>
                </c:pt>
                <c:pt idx="977">
                  <c:v>76</c:v>
                </c:pt>
                <c:pt idx="978">
                  <c:v>77</c:v>
                </c:pt>
                <c:pt idx="979">
                  <c:v>78</c:v>
                </c:pt>
                <c:pt idx="980">
                  <c:v>79</c:v>
                </c:pt>
                <c:pt idx="981">
                  <c:v>80</c:v>
                </c:pt>
                <c:pt idx="982">
                  <c:v>81</c:v>
                </c:pt>
                <c:pt idx="983">
                  <c:v>82</c:v>
                </c:pt>
                <c:pt idx="984">
                  <c:v>83</c:v>
                </c:pt>
                <c:pt idx="985">
                  <c:v>84</c:v>
                </c:pt>
                <c:pt idx="986">
                  <c:v>85</c:v>
                </c:pt>
                <c:pt idx="987">
                  <c:v>86</c:v>
                </c:pt>
                <c:pt idx="988">
                  <c:v>87</c:v>
                </c:pt>
                <c:pt idx="989">
                  <c:v>88</c:v>
                </c:pt>
                <c:pt idx="990">
                  <c:v>89</c:v>
                </c:pt>
                <c:pt idx="991">
                  <c:v>90</c:v>
                </c:pt>
                <c:pt idx="992">
                  <c:v>91</c:v>
                </c:pt>
                <c:pt idx="993">
                  <c:v>92</c:v>
                </c:pt>
                <c:pt idx="994">
                  <c:v>93</c:v>
                </c:pt>
                <c:pt idx="995">
                  <c:v>94</c:v>
                </c:pt>
                <c:pt idx="996">
                  <c:v>95</c:v>
                </c:pt>
                <c:pt idx="997">
                  <c:v>96</c:v>
                </c:pt>
                <c:pt idx="998">
                  <c:v>97</c:v>
                </c:pt>
                <c:pt idx="999">
                  <c:v>98</c:v>
                </c:pt>
                <c:pt idx="1000">
                  <c:v>99</c:v>
                </c:pt>
                <c:pt idx="1001">
                  <c:v>99</c:v>
                </c:pt>
                <c:pt idx="1002">
                  <c:v>100</c:v>
                </c:pt>
                <c:pt idx="1003">
                  <c:v>102</c:v>
                </c:pt>
                <c:pt idx="1004">
                  <c:v>102</c:v>
                </c:pt>
                <c:pt idx="1005">
                  <c:v>103</c:v>
                </c:pt>
                <c:pt idx="1006">
                  <c:v>106</c:v>
                </c:pt>
                <c:pt idx="1007">
                  <c:v>106</c:v>
                </c:pt>
                <c:pt idx="1008">
                  <c:v>107</c:v>
                </c:pt>
                <c:pt idx="1009">
                  <c:v>108</c:v>
                </c:pt>
                <c:pt idx="1010">
                  <c:v>109</c:v>
                </c:pt>
                <c:pt idx="1011">
                  <c:v>110</c:v>
                </c:pt>
                <c:pt idx="1012">
                  <c:v>111</c:v>
                </c:pt>
                <c:pt idx="1013">
                  <c:v>112</c:v>
                </c:pt>
                <c:pt idx="1014">
                  <c:v>113</c:v>
                </c:pt>
                <c:pt idx="1015">
                  <c:v>114</c:v>
                </c:pt>
                <c:pt idx="1016">
                  <c:v>115</c:v>
                </c:pt>
                <c:pt idx="1017">
                  <c:v>116</c:v>
                </c:pt>
                <c:pt idx="1018">
                  <c:v>117</c:v>
                </c:pt>
                <c:pt idx="1019">
                  <c:v>118</c:v>
                </c:pt>
                <c:pt idx="1020">
                  <c:v>119</c:v>
                </c:pt>
                <c:pt idx="1021">
                  <c:v>120</c:v>
                </c:pt>
                <c:pt idx="1022">
                  <c:v>121</c:v>
                </c:pt>
                <c:pt idx="1023">
                  <c:v>122</c:v>
                </c:pt>
                <c:pt idx="1024">
                  <c:v>123</c:v>
                </c:pt>
                <c:pt idx="1025">
                  <c:v>124</c:v>
                </c:pt>
                <c:pt idx="1026">
                  <c:v>125</c:v>
                </c:pt>
                <c:pt idx="1027">
                  <c:v>126</c:v>
                </c:pt>
                <c:pt idx="1028">
                  <c:v>127</c:v>
                </c:pt>
                <c:pt idx="1029">
                  <c:v>128</c:v>
                </c:pt>
                <c:pt idx="1030">
                  <c:v>129</c:v>
                </c:pt>
                <c:pt idx="1031">
                  <c:v>130</c:v>
                </c:pt>
                <c:pt idx="1032">
                  <c:v>131</c:v>
                </c:pt>
                <c:pt idx="1033">
                  <c:v>132</c:v>
                </c:pt>
                <c:pt idx="1034">
                  <c:v>133</c:v>
                </c:pt>
                <c:pt idx="1035">
                  <c:v>134</c:v>
                </c:pt>
                <c:pt idx="1036">
                  <c:v>135</c:v>
                </c:pt>
                <c:pt idx="1037">
                  <c:v>136</c:v>
                </c:pt>
                <c:pt idx="1038">
                  <c:v>137</c:v>
                </c:pt>
                <c:pt idx="1039">
                  <c:v>138</c:v>
                </c:pt>
                <c:pt idx="1040">
                  <c:v>139</c:v>
                </c:pt>
                <c:pt idx="1041">
                  <c:v>140</c:v>
                </c:pt>
                <c:pt idx="1042">
                  <c:v>141</c:v>
                </c:pt>
                <c:pt idx="1043">
                  <c:v>142</c:v>
                </c:pt>
                <c:pt idx="1044">
                  <c:v>143</c:v>
                </c:pt>
                <c:pt idx="1045">
                  <c:v>144</c:v>
                </c:pt>
                <c:pt idx="1046">
                  <c:v>145</c:v>
                </c:pt>
                <c:pt idx="1047">
                  <c:v>146</c:v>
                </c:pt>
                <c:pt idx="1048">
                  <c:v>147</c:v>
                </c:pt>
                <c:pt idx="1049">
                  <c:v>147</c:v>
                </c:pt>
                <c:pt idx="1050">
                  <c:v>148</c:v>
                </c:pt>
                <c:pt idx="1051">
                  <c:v>150</c:v>
                </c:pt>
                <c:pt idx="1052">
                  <c:v>150</c:v>
                </c:pt>
                <c:pt idx="1053">
                  <c:v>151</c:v>
                </c:pt>
                <c:pt idx="1054">
                  <c:v>154</c:v>
                </c:pt>
                <c:pt idx="1055">
                  <c:v>154</c:v>
                </c:pt>
                <c:pt idx="1056">
                  <c:v>155</c:v>
                </c:pt>
                <c:pt idx="1057">
                  <c:v>157</c:v>
                </c:pt>
                <c:pt idx="1058">
                  <c:v>157</c:v>
                </c:pt>
                <c:pt idx="1059">
                  <c:v>158</c:v>
                </c:pt>
                <c:pt idx="1060">
                  <c:v>159</c:v>
                </c:pt>
                <c:pt idx="1061">
                  <c:v>161</c:v>
                </c:pt>
                <c:pt idx="1062">
                  <c:v>161</c:v>
                </c:pt>
                <c:pt idx="1063">
                  <c:v>162</c:v>
                </c:pt>
                <c:pt idx="1064">
                  <c:v>163</c:v>
                </c:pt>
                <c:pt idx="1065">
                  <c:v>164</c:v>
                </c:pt>
                <c:pt idx="1066">
                  <c:v>165</c:v>
                </c:pt>
                <c:pt idx="1067">
                  <c:v>166</c:v>
                </c:pt>
                <c:pt idx="1068">
                  <c:v>167</c:v>
                </c:pt>
                <c:pt idx="1069">
                  <c:v>168</c:v>
                </c:pt>
                <c:pt idx="1070">
                  <c:v>169</c:v>
                </c:pt>
                <c:pt idx="1071">
                  <c:v>170</c:v>
                </c:pt>
                <c:pt idx="1072">
                  <c:v>171</c:v>
                </c:pt>
                <c:pt idx="1073">
                  <c:v>172</c:v>
                </c:pt>
                <c:pt idx="1074">
                  <c:v>173</c:v>
                </c:pt>
                <c:pt idx="1075">
                  <c:v>174</c:v>
                </c:pt>
                <c:pt idx="1076">
                  <c:v>175</c:v>
                </c:pt>
                <c:pt idx="1077">
                  <c:v>176</c:v>
                </c:pt>
                <c:pt idx="1078">
                  <c:v>177</c:v>
                </c:pt>
                <c:pt idx="1079">
                  <c:v>178</c:v>
                </c:pt>
                <c:pt idx="1080">
                  <c:v>179</c:v>
                </c:pt>
                <c:pt idx="1081">
                  <c:v>180</c:v>
                </c:pt>
                <c:pt idx="1082">
                  <c:v>181</c:v>
                </c:pt>
                <c:pt idx="1083">
                  <c:v>182</c:v>
                </c:pt>
                <c:pt idx="1084">
                  <c:v>183</c:v>
                </c:pt>
                <c:pt idx="1085">
                  <c:v>184</c:v>
                </c:pt>
                <c:pt idx="1086">
                  <c:v>185</c:v>
                </c:pt>
                <c:pt idx="1087">
                  <c:v>186</c:v>
                </c:pt>
                <c:pt idx="1088">
                  <c:v>187</c:v>
                </c:pt>
                <c:pt idx="1089">
                  <c:v>188</c:v>
                </c:pt>
                <c:pt idx="1090">
                  <c:v>189</c:v>
                </c:pt>
                <c:pt idx="1091">
                  <c:v>190</c:v>
                </c:pt>
                <c:pt idx="1092">
                  <c:v>190</c:v>
                </c:pt>
                <c:pt idx="1093">
                  <c:v>192</c:v>
                </c:pt>
                <c:pt idx="1094">
                  <c:v>192</c:v>
                </c:pt>
                <c:pt idx="1095">
                  <c:v>193</c:v>
                </c:pt>
                <c:pt idx="1096">
                  <c:v>195</c:v>
                </c:pt>
                <c:pt idx="1097">
                  <c:v>195</c:v>
                </c:pt>
                <c:pt idx="1098">
                  <c:v>196</c:v>
                </c:pt>
                <c:pt idx="1099">
                  <c:v>197</c:v>
                </c:pt>
                <c:pt idx="1100">
                  <c:v>199</c:v>
                </c:pt>
                <c:pt idx="1101">
                  <c:v>200</c:v>
                </c:pt>
                <c:pt idx="1102">
                  <c:v>201</c:v>
                </c:pt>
                <c:pt idx="1103">
                  <c:v>202</c:v>
                </c:pt>
                <c:pt idx="1104">
                  <c:v>203</c:v>
                </c:pt>
                <c:pt idx="1105">
                  <c:v>204</c:v>
                </c:pt>
                <c:pt idx="1106">
                  <c:v>205</c:v>
                </c:pt>
                <c:pt idx="1107">
                  <c:v>206</c:v>
                </c:pt>
                <c:pt idx="1108">
                  <c:v>207</c:v>
                </c:pt>
                <c:pt idx="1109">
                  <c:v>208</c:v>
                </c:pt>
                <c:pt idx="1110">
                  <c:v>209</c:v>
                </c:pt>
                <c:pt idx="1111">
                  <c:v>210</c:v>
                </c:pt>
                <c:pt idx="1112">
                  <c:v>211</c:v>
                </c:pt>
                <c:pt idx="1113">
                  <c:v>212</c:v>
                </c:pt>
                <c:pt idx="1114">
                  <c:v>213</c:v>
                </c:pt>
                <c:pt idx="1115">
                  <c:v>214</c:v>
                </c:pt>
                <c:pt idx="1116">
                  <c:v>215</c:v>
                </c:pt>
                <c:pt idx="1117">
                  <c:v>216</c:v>
                </c:pt>
                <c:pt idx="1118">
                  <c:v>217</c:v>
                </c:pt>
                <c:pt idx="1119">
                  <c:v>218</c:v>
                </c:pt>
                <c:pt idx="1120">
                  <c:v>219</c:v>
                </c:pt>
                <c:pt idx="1121">
                  <c:v>220</c:v>
                </c:pt>
                <c:pt idx="1122">
                  <c:v>221</c:v>
                </c:pt>
                <c:pt idx="1123">
                  <c:v>222</c:v>
                </c:pt>
                <c:pt idx="1124">
                  <c:v>223</c:v>
                </c:pt>
                <c:pt idx="1125">
                  <c:v>224</c:v>
                </c:pt>
                <c:pt idx="1126">
                  <c:v>225</c:v>
                </c:pt>
                <c:pt idx="1127">
                  <c:v>226</c:v>
                </c:pt>
                <c:pt idx="1128">
                  <c:v>227</c:v>
                </c:pt>
                <c:pt idx="1129">
                  <c:v>228</c:v>
                </c:pt>
                <c:pt idx="1130">
                  <c:v>229</c:v>
                </c:pt>
                <c:pt idx="1131">
                  <c:v>230</c:v>
                </c:pt>
                <c:pt idx="1132">
                  <c:v>231</c:v>
                </c:pt>
                <c:pt idx="1133">
                  <c:v>232</c:v>
                </c:pt>
                <c:pt idx="1134">
                  <c:v>233</c:v>
                </c:pt>
                <c:pt idx="1135">
                  <c:v>234</c:v>
                </c:pt>
                <c:pt idx="1136">
                  <c:v>235</c:v>
                </c:pt>
                <c:pt idx="1137">
                  <c:v>236</c:v>
                </c:pt>
                <c:pt idx="1138">
                  <c:v>237</c:v>
                </c:pt>
                <c:pt idx="1139">
                  <c:v>238</c:v>
                </c:pt>
                <c:pt idx="1140">
                  <c:v>239</c:v>
                </c:pt>
                <c:pt idx="1141">
                  <c:v>239</c:v>
                </c:pt>
                <c:pt idx="1142">
                  <c:v>240</c:v>
                </c:pt>
                <c:pt idx="1143">
                  <c:v>241</c:v>
                </c:pt>
                <c:pt idx="1144">
                  <c:v>243</c:v>
                </c:pt>
                <c:pt idx="1145">
                  <c:v>243</c:v>
                </c:pt>
                <c:pt idx="1146">
                  <c:v>245</c:v>
                </c:pt>
                <c:pt idx="1147">
                  <c:v>246</c:v>
                </c:pt>
                <c:pt idx="1148">
                  <c:v>247</c:v>
                </c:pt>
                <c:pt idx="1149">
                  <c:v>248</c:v>
                </c:pt>
                <c:pt idx="1150">
                  <c:v>249</c:v>
                </c:pt>
                <c:pt idx="1151">
                  <c:v>250</c:v>
                </c:pt>
                <c:pt idx="1152">
                  <c:v>251</c:v>
                </c:pt>
                <c:pt idx="1153">
                  <c:v>252</c:v>
                </c:pt>
                <c:pt idx="1154">
                  <c:v>253</c:v>
                </c:pt>
                <c:pt idx="1155">
                  <c:v>254</c:v>
                </c:pt>
                <c:pt idx="1156">
                  <c:v>255</c:v>
                </c:pt>
                <c:pt idx="1157">
                  <c:v>256</c:v>
                </c:pt>
                <c:pt idx="1158">
                  <c:v>257</c:v>
                </c:pt>
                <c:pt idx="1159">
                  <c:v>258</c:v>
                </c:pt>
                <c:pt idx="1160">
                  <c:v>259</c:v>
                </c:pt>
                <c:pt idx="1161">
                  <c:v>260</c:v>
                </c:pt>
                <c:pt idx="1162">
                  <c:v>261</c:v>
                </c:pt>
                <c:pt idx="1163">
                  <c:v>262</c:v>
                </c:pt>
                <c:pt idx="1164">
                  <c:v>263</c:v>
                </c:pt>
                <c:pt idx="1165">
                  <c:v>264</c:v>
                </c:pt>
                <c:pt idx="1166">
                  <c:v>265</c:v>
                </c:pt>
                <c:pt idx="1167">
                  <c:v>266</c:v>
                </c:pt>
                <c:pt idx="1168">
                  <c:v>267</c:v>
                </c:pt>
                <c:pt idx="1169">
                  <c:v>268</c:v>
                </c:pt>
                <c:pt idx="1170">
                  <c:v>269</c:v>
                </c:pt>
                <c:pt idx="1171">
                  <c:v>270</c:v>
                </c:pt>
                <c:pt idx="1172">
                  <c:v>271</c:v>
                </c:pt>
                <c:pt idx="1173">
                  <c:v>272</c:v>
                </c:pt>
                <c:pt idx="1174">
                  <c:v>273</c:v>
                </c:pt>
                <c:pt idx="1175">
                  <c:v>274</c:v>
                </c:pt>
                <c:pt idx="1176">
                  <c:v>275</c:v>
                </c:pt>
                <c:pt idx="1177">
                  <c:v>276</c:v>
                </c:pt>
                <c:pt idx="1178">
                  <c:v>277</c:v>
                </c:pt>
                <c:pt idx="1179">
                  <c:v>278</c:v>
                </c:pt>
                <c:pt idx="1180">
                  <c:v>279</c:v>
                </c:pt>
                <c:pt idx="1181">
                  <c:v>280</c:v>
                </c:pt>
                <c:pt idx="1182">
                  <c:v>281</c:v>
                </c:pt>
                <c:pt idx="1183">
                  <c:v>281</c:v>
                </c:pt>
                <c:pt idx="1184">
                  <c:v>283</c:v>
                </c:pt>
                <c:pt idx="1185">
                  <c:v>283</c:v>
                </c:pt>
                <c:pt idx="1186">
                  <c:v>284</c:v>
                </c:pt>
                <c:pt idx="1187">
                  <c:v>286</c:v>
                </c:pt>
                <c:pt idx="1188">
                  <c:v>286</c:v>
                </c:pt>
                <c:pt idx="1189">
                  <c:v>287</c:v>
                </c:pt>
                <c:pt idx="1190">
                  <c:v>288</c:v>
                </c:pt>
                <c:pt idx="1191">
                  <c:v>289</c:v>
                </c:pt>
                <c:pt idx="1192">
                  <c:v>290</c:v>
                </c:pt>
                <c:pt idx="1193">
                  <c:v>291</c:v>
                </c:pt>
                <c:pt idx="1194">
                  <c:v>293</c:v>
                </c:pt>
                <c:pt idx="1195">
                  <c:v>294</c:v>
                </c:pt>
                <c:pt idx="1196">
                  <c:v>295</c:v>
                </c:pt>
                <c:pt idx="1197">
                  <c:v>296</c:v>
                </c:pt>
                <c:pt idx="1198">
                  <c:v>297</c:v>
                </c:pt>
                <c:pt idx="1199">
                  <c:v>298</c:v>
                </c:pt>
                <c:pt idx="1200">
                  <c:v>299</c:v>
                </c:pt>
                <c:pt idx="1201">
                  <c:v>300</c:v>
                </c:pt>
                <c:pt idx="1202">
                  <c:v>0</c:v>
                </c:pt>
                <c:pt idx="1203">
                  <c:v>1</c:v>
                </c:pt>
                <c:pt idx="1204">
                  <c:v>2</c:v>
                </c:pt>
                <c:pt idx="1205">
                  <c:v>3</c:v>
                </c:pt>
                <c:pt idx="1206">
                  <c:v>4</c:v>
                </c:pt>
                <c:pt idx="1207">
                  <c:v>5</c:v>
                </c:pt>
                <c:pt idx="1208">
                  <c:v>6</c:v>
                </c:pt>
                <c:pt idx="1209">
                  <c:v>7</c:v>
                </c:pt>
                <c:pt idx="1210">
                  <c:v>8</c:v>
                </c:pt>
                <c:pt idx="1211">
                  <c:v>9</c:v>
                </c:pt>
                <c:pt idx="1212">
                  <c:v>10</c:v>
                </c:pt>
                <c:pt idx="1213">
                  <c:v>11</c:v>
                </c:pt>
                <c:pt idx="1214">
                  <c:v>12</c:v>
                </c:pt>
                <c:pt idx="1215">
                  <c:v>13</c:v>
                </c:pt>
                <c:pt idx="1216">
                  <c:v>14</c:v>
                </c:pt>
                <c:pt idx="1217">
                  <c:v>14</c:v>
                </c:pt>
                <c:pt idx="1218">
                  <c:v>15</c:v>
                </c:pt>
                <c:pt idx="1219">
                  <c:v>17</c:v>
                </c:pt>
                <c:pt idx="1220">
                  <c:v>17</c:v>
                </c:pt>
                <c:pt idx="1221">
                  <c:v>18</c:v>
                </c:pt>
                <c:pt idx="1222">
                  <c:v>20</c:v>
                </c:pt>
                <c:pt idx="1223">
                  <c:v>20</c:v>
                </c:pt>
                <c:pt idx="1224">
                  <c:v>21</c:v>
                </c:pt>
                <c:pt idx="1225">
                  <c:v>22</c:v>
                </c:pt>
                <c:pt idx="1226">
                  <c:v>23</c:v>
                </c:pt>
                <c:pt idx="1227">
                  <c:v>24</c:v>
                </c:pt>
                <c:pt idx="1228">
                  <c:v>25</c:v>
                </c:pt>
                <c:pt idx="1229">
                  <c:v>26</c:v>
                </c:pt>
                <c:pt idx="1230">
                  <c:v>27</c:v>
                </c:pt>
                <c:pt idx="1231">
                  <c:v>28</c:v>
                </c:pt>
                <c:pt idx="1232">
                  <c:v>29</c:v>
                </c:pt>
                <c:pt idx="1233">
                  <c:v>30</c:v>
                </c:pt>
                <c:pt idx="1234">
                  <c:v>31</c:v>
                </c:pt>
                <c:pt idx="1235">
                  <c:v>32</c:v>
                </c:pt>
                <c:pt idx="1236">
                  <c:v>33</c:v>
                </c:pt>
                <c:pt idx="1237">
                  <c:v>34</c:v>
                </c:pt>
                <c:pt idx="1238">
                  <c:v>35</c:v>
                </c:pt>
                <c:pt idx="1239">
                  <c:v>36</c:v>
                </c:pt>
                <c:pt idx="1240">
                  <c:v>37</c:v>
                </c:pt>
                <c:pt idx="1241">
                  <c:v>38</c:v>
                </c:pt>
                <c:pt idx="1242">
                  <c:v>39</c:v>
                </c:pt>
                <c:pt idx="1243">
                  <c:v>40</c:v>
                </c:pt>
                <c:pt idx="1244">
                  <c:v>41</c:v>
                </c:pt>
                <c:pt idx="1245">
                  <c:v>42</c:v>
                </c:pt>
                <c:pt idx="1246">
                  <c:v>43</c:v>
                </c:pt>
                <c:pt idx="1247">
                  <c:v>44</c:v>
                </c:pt>
                <c:pt idx="1248">
                  <c:v>45</c:v>
                </c:pt>
                <c:pt idx="1249">
                  <c:v>46</c:v>
                </c:pt>
                <c:pt idx="1250">
                  <c:v>47</c:v>
                </c:pt>
                <c:pt idx="1251">
                  <c:v>49</c:v>
                </c:pt>
                <c:pt idx="1252">
                  <c:v>50</c:v>
                </c:pt>
                <c:pt idx="1253">
                  <c:v>51</c:v>
                </c:pt>
                <c:pt idx="1254">
                  <c:v>52</c:v>
                </c:pt>
                <c:pt idx="1255">
                  <c:v>53</c:v>
                </c:pt>
                <c:pt idx="1256">
                  <c:v>54</c:v>
                </c:pt>
                <c:pt idx="1257">
                  <c:v>55</c:v>
                </c:pt>
                <c:pt idx="1258">
                  <c:v>56</c:v>
                </c:pt>
                <c:pt idx="1259">
                  <c:v>57</c:v>
                </c:pt>
                <c:pt idx="1260">
                  <c:v>58</c:v>
                </c:pt>
                <c:pt idx="1261">
                  <c:v>59</c:v>
                </c:pt>
                <c:pt idx="1262">
                  <c:v>60</c:v>
                </c:pt>
                <c:pt idx="1263">
                  <c:v>61</c:v>
                </c:pt>
                <c:pt idx="1264">
                  <c:v>62</c:v>
                </c:pt>
                <c:pt idx="1265">
                  <c:v>63</c:v>
                </c:pt>
                <c:pt idx="1266">
                  <c:v>63</c:v>
                </c:pt>
                <c:pt idx="1267">
                  <c:v>64</c:v>
                </c:pt>
                <c:pt idx="1268">
                  <c:v>65</c:v>
                </c:pt>
                <c:pt idx="1269">
                  <c:v>67</c:v>
                </c:pt>
                <c:pt idx="1270">
                  <c:v>67</c:v>
                </c:pt>
                <c:pt idx="1271">
                  <c:v>68</c:v>
                </c:pt>
                <c:pt idx="1272">
                  <c:v>69</c:v>
                </c:pt>
                <c:pt idx="1273">
                  <c:v>70</c:v>
                </c:pt>
                <c:pt idx="1274">
                  <c:v>71</c:v>
                </c:pt>
                <c:pt idx="1275">
                  <c:v>72</c:v>
                </c:pt>
                <c:pt idx="1276">
                  <c:v>73</c:v>
                </c:pt>
                <c:pt idx="1277">
                  <c:v>74</c:v>
                </c:pt>
                <c:pt idx="1278">
                  <c:v>75</c:v>
                </c:pt>
                <c:pt idx="1279">
                  <c:v>76</c:v>
                </c:pt>
                <c:pt idx="1280">
                  <c:v>77</c:v>
                </c:pt>
                <c:pt idx="1281">
                  <c:v>78</c:v>
                </c:pt>
                <c:pt idx="1282">
                  <c:v>79</c:v>
                </c:pt>
                <c:pt idx="1283">
                  <c:v>80</c:v>
                </c:pt>
                <c:pt idx="1284">
                  <c:v>81</c:v>
                </c:pt>
                <c:pt idx="1285">
                  <c:v>82</c:v>
                </c:pt>
                <c:pt idx="1286">
                  <c:v>83</c:v>
                </c:pt>
                <c:pt idx="1287">
                  <c:v>84</c:v>
                </c:pt>
                <c:pt idx="1288">
                  <c:v>85</c:v>
                </c:pt>
                <c:pt idx="1289">
                  <c:v>86</c:v>
                </c:pt>
                <c:pt idx="1290">
                  <c:v>87</c:v>
                </c:pt>
                <c:pt idx="1291">
                  <c:v>88</c:v>
                </c:pt>
                <c:pt idx="1292">
                  <c:v>89</c:v>
                </c:pt>
                <c:pt idx="1293">
                  <c:v>90</c:v>
                </c:pt>
                <c:pt idx="1294">
                  <c:v>91</c:v>
                </c:pt>
                <c:pt idx="1295">
                  <c:v>92</c:v>
                </c:pt>
                <c:pt idx="1296">
                  <c:v>93</c:v>
                </c:pt>
                <c:pt idx="1297">
                  <c:v>94</c:v>
                </c:pt>
                <c:pt idx="1298">
                  <c:v>95</c:v>
                </c:pt>
                <c:pt idx="1299">
                  <c:v>96</c:v>
                </c:pt>
                <c:pt idx="1300">
                  <c:v>98</c:v>
                </c:pt>
                <c:pt idx="1301">
                  <c:v>99</c:v>
                </c:pt>
                <c:pt idx="1302">
                  <c:v>100</c:v>
                </c:pt>
                <c:pt idx="1303">
                  <c:v>101</c:v>
                </c:pt>
                <c:pt idx="1304">
                  <c:v>102</c:v>
                </c:pt>
                <c:pt idx="1305">
                  <c:v>103</c:v>
                </c:pt>
                <c:pt idx="1306">
                  <c:v>104</c:v>
                </c:pt>
                <c:pt idx="1307">
                  <c:v>105</c:v>
                </c:pt>
                <c:pt idx="1308">
                  <c:v>106</c:v>
                </c:pt>
                <c:pt idx="1309">
                  <c:v>107</c:v>
                </c:pt>
                <c:pt idx="1310">
                  <c:v>108</c:v>
                </c:pt>
                <c:pt idx="1311">
                  <c:v>109</c:v>
                </c:pt>
                <c:pt idx="1312">
                  <c:v>110</c:v>
                </c:pt>
                <c:pt idx="1313">
                  <c:v>111</c:v>
                </c:pt>
                <c:pt idx="1314">
                  <c:v>112</c:v>
                </c:pt>
                <c:pt idx="1315">
                  <c:v>113</c:v>
                </c:pt>
                <c:pt idx="1316">
                  <c:v>113</c:v>
                </c:pt>
                <c:pt idx="1317">
                  <c:v>114</c:v>
                </c:pt>
                <c:pt idx="1318">
                  <c:v>115</c:v>
                </c:pt>
                <c:pt idx="1319">
                  <c:v>116</c:v>
                </c:pt>
                <c:pt idx="1320">
                  <c:v>117</c:v>
                </c:pt>
                <c:pt idx="1321">
                  <c:v>118</c:v>
                </c:pt>
                <c:pt idx="1322">
                  <c:v>119</c:v>
                </c:pt>
                <c:pt idx="1323">
                  <c:v>120</c:v>
                </c:pt>
                <c:pt idx="1324">
                  <c:v>121</c:v>
                </c:pt>
                <c:pt idx="1325">
                  <c:v>122</c:v>
                </c:pt>
                <c:pt idx="1326">
                  <c:v>123</c:v>
                </c:pt>
                <c:pt idx="1327">
                  <c:v>124</c:v>
                </c:pt>
                <c:pt idx="1328">
                  <c:v>125</c:v>
                </c:pt>
                <c:pt idx="1329">
                  <c:v>126</c:v>
                </c:pt>
                <c:pt idx="1330">
                  <c:v>127</c:v>
                </c:pt>
                <c:pt idx="1331">
                  <c:v>128</c:v>
                </c:pt>
                <c:pt idx="1332">
                  <c:v>129</c:v>
                </c:pt>
                <c:pt idx="1333">
                  <c:v>130</c:v>
                </c:pt>
                <c:pt idx="1334">
                  <c:v>131</c:v>
                </c:pt>
                <c:pt idx="1335">
                  <c:v>132</c:v>
                </c:pt>
                <c:pt idx="1336">
                  <c:v>133</c:v>
                </c:pt>
                <c:pt idx="1337">
                  <c:v>134</c:v>
                </c:pt>
                <c:pt idx="1338">
                  <c:v>135</c:v>
                </c:pt>
                <c:pt idx="1339">
                  <c:v>136</c:v>
                </c:pt>
                <c:pt idx="1340">
                  <c:v>137</c:v>
                </c:pt>
                <c:pt idx="1341">
                  <c:v>138</c:v>
                </c:pt>
                <c:pt idx="1342">
                  <c:v>139</c:v>
                </c:pt>
                <c:pt idx="1343">
                  <c:v>140</c:v>
                </c:pt>
                <c:pt idx="1344">
                  <c:v>141</c:v>
                </c:pt>
                <c:pt idx="1345">
                  <c:v>142</c:v>
                </c:pt>
                <c:pt idx="1346">
                  <c:v>143</c:v>
                </c:pt>
                <c:pt idx="1347">
                  <c:v>144</c:v>
                </c:pt>
                <c:pt idx="1348">
                  <c:v>145</c:v>
                </c:pt>
                <c:pt idx="1349">
                  <c:v>146</c:v>
                </c:pt>
                <c:pt idx="1350">
                  <c:v>147</c:v>
                </c:pt>
                <c:pt idx="1351">
                  <c:v>148</c:v>
                </c:pt>
                <c:pt idx="1352">
                  <c:v>150</c:v>
                </c:pt>
                <c:pt idx="1353">
                  <c:v>151</c:v>
                </c:pt>
                <c:pt idx="1354">
                  <c:v>152</c:v>
                </c:pt>
                <c:pt idx="1355">
                  <c:v>153</c:v>
                </c:pt>
                <c:pt idx="1356">
                  <c:v>154</c:v>
                </c:pt>
                <c:pt idx="1357">
                  <c:v>155</c:v>
                </c:pt>
                <c:pt idx="1358">
                  <c:v>156</c:v>
                </c:pt>
                <c:pt idx="1359">
                  <c:v>157</c:v>
                </c:pt>
                <c:pt idx="1360">
                  <c:v>158</c:v>
                </c:pt>
                <c:pt idx="1361">
                  <c:v>159</c:v>
                </c:pt>
                <c:pt idx="1362">
                  <c:v>160</c:v>
                </c:pt>
                <c:pt idx="1363">
                  <c:v>161</c:v>
                </c:pt>
                <c:pt idx="1364">
                  <c:v>162</c:v>
                </c:pt>
                <c:pt idx="1365">
                  <c:v>162</c:v>
                </c:pt>
                <c:pt idx="1366">
                  <c:v>163</c:v>
                </c:pt>
                <c:pt idx="1367">
                  <c:v>164</c:v>
                </c:pt>
                <c:pt idx="1368">
                  <c:v>165</c:v>
                </c:pt>
                <c:pt idx="1369">
                  <c:v>166</c:v>
                </c:pt>
                <c:pt idx="1370">
                  <c:v>167</c:v>
                </c:pt>
                <c:pt idx="1371">
                  <c:v>168</c:v>
                </c:pt>
                <c:pt idx="1372">
                  <c:v>169</c:v>
                </c:pt>
                <c:pt idx="1373">
                  <c:v>171</c:v>
                </c:pt>
                <c:pt idx="1374">
                  <c:v>171</c:v>
                </c:pt>
                <c:pt idx="1375">
                  <c:v>172</c:v>
                </c:pt>
                <c:pt idx="1376">
                  <c:v>173</c:v>
                </c:pt>
                <c:pt idx="1377">
                  <c:v>174</c:v>
                </c:pt>
                <c:pt idx="1378">
                  <c:v>175</c:v>
                </c:pt>
                <c:pt idx="1379">
                  <c:v>176</c:v>
                </c:pt>
                <c:pt idx="1380">
                  <c:v>177</c:v>
                </c:pt>
                <c:pt idx="1381">
                  <c:v>178</c:v>
                </c:pt>
                <c:pt idx="1382">
                  <c:v>179</c:v>
                </c:pt>
                <c:pt idx="1383">
                  <c:v>180</c:v>
                </c:pt>
                <c:pt idx="1384">
                  <c:v>181</c:v>
                </c:pt>
                <c:pt idx="1385">
                  <c:v>182</c:v>
                </c:pt>
                <c:pt idx="1386">
                  <c:v>183</c:v>
                </c:pt>
                <c:pt idx="1387">
                  <c:v>184</c:v>
                </c:pt>
                <c:pt idx="1388">
                  <c:v>185</c:v>
                </c:pt>
                <c:pt idx="1389">
                  <c:v>186</c:v>
                </c:pt>
                <c:pt idx="1390">
                  <c:v>187</c:v>
                </c:pt>
                <c:pt idx="1391">
                  <c:v>188</c:v>
                </c:pt>
                <c:pt idx="1392">
                  <c:v>189</c:v>
                </c:pt>
                <c:pt idx="1393">
                  <c:v>190</c:v>
                </c:pt>
                <c:pt idx="1394">
                  <c:v>191</c:v>
                </c:pt>
                <c:pt idx="1395">
                  <c:v>192</c:v>
                </c:pt>
                <c:pt idx="1396">
                  <c:v>193</c:v>
                </c:pt>
                <c:pt idx="1397">
                  <c:v>194</c:v>
                </c:pt>
                <c:pt idx="1398">
                  <c:v>196</c:v>
                </c:pt>
                <c:pt idx="1399">
                  <c:v>197</c:v>
                </c:pt>
                <c:pt idx="1400">
                  <c:v>198</c:v>
                </c:pt>
                <c:pt idx="1401">
                  <c:v>199</c:v>
                </c:pt>
                <c:pt idx="1402">
                  <c:v>200</c:v>
                </c:pt>
                <c:pt idx="1403">
                  <c:v>201</c:v>
                </c:pt>
                <c:pt idx="1404">
                  <c:v>202</c:v>
                </c:pt>
                <c:pt idx="1405">
                  <c:v>203</c:v>
                </c:pt>
                <c:pt idx="1406">
                  <c:v>204</c:v>
                </c:pt>
                <c:pt idx="1407">
                  <c:v>204</c:v>
                </c:pt>
                <c:pt idx="1408">
                  <c:v>205</c:v>
                </c:pt>
                <c:pt idx="1409">
                  <c:v>207</c:v>
                </c:pt>
                <c:pt idx="1410">
                  <c:v>207</c:v>
                </c:pt>
                <c:pt idx="1411">
                  <c:v>208</c:v>
                </c:pt>
                <c:pt idx="1412">
                  <c:v>209</c:v>
                </c:pt>
                <c:pt idx="1413">
                  <c:v>210</c:v>
                </c:pt>
                <c:pt idx="1414">
                  <c:v>211</c:v>
                </c:pt>
                <c:pt idx="1415">
                  <c:v>212</c:v>
                </c:pt>
                <c:pt idx="1416">
                  <c:v>213</c:v>
                </c:pt>
                <c:pt idx="1417">
                  <c:v>214</c:v>
                </c:pt>
                <c:pt idx="1418">
                  <c:v>215</c:v>
                </c:pt>
                <c:pt idx="1419">
                  <c:v>216</c:v>
                </c:pt>
                <c:pt idx="1420">
                  <c:v>217</c:v>
                </c:pt>
                <c:pt idx="1421">
                  <c:v>218</c:v>
                </c:pt>
                <c:pt idx="1422">
                  <c:v>219</c:v>
                </c:pt>
                <c:pt idx="1423">
                  <c:v>220</c:v>
                </c:pt>
                <c:pt idx="1424">
                  <c:v>221</c:v>
                </c:pt>
                <c:pt idx="1425">
                  <c:v>222</c:v>
                </c:pt>
                <c:pt idx="1426">
                  <c:v>223</c:v>
                </c:pt>
                <c:pt idx="1427">
                  <c:v>224</c:v>
                </c:pt>
                <c:pt idx="1428">
                  <c:v>225</c:v>
                </c:pt>
                <c:pt idx="1429">
                  <c:v>226</c:v>
                </c:pt>
                <c:pt idx="1430">
                  <c:v>227</c:v>
                </c:pt>
                <c:pt idx="1431">
                  <c:v>228</c:v>
                </c:pt>
                <c:pt idx="1432">
                  <c:v>229</c:v>
                </c:pt>
                <c:pt idx="1433">
                  <c:v>230</c:v>
                </c:pt>
                <c:pt idx="1434">
                  <c:v>231</c:v>
                </c:pt>
                <c:pt idx="1435">
                  <c:v>232</c:v>
                </c:pt>
                <c:pt idx="1436">
                  <c:v>233</c:v>
                </c:pt>
                <c:pt idx="1437">
                  <c:v>234</c:v>
                </c:pt>
                <c:pt idx="1438">
                  <c:v>235</c:v>
                </c:pt>
                <c:pt idx="1439">
                  <c:v>236</c:v>
                </c:pt>
                <c:pt idx="1440">
                  <c:v>237</c:v>
                </c:pt>
                <c:pt idx="1441">
                  <c:v>238</c:v>
                </c:pt>
                <c:pt idx="1442">
                  <c:v>239</c:v>
                </c:pt>
                <c:pt idx="1443">
                  <c:v>240</c:v>
                </c:pt>
                <c:pt idx="1444">
                  <c:v>241</c:v>
                </c:pt>
                <c:pt idx="1445">
                  <c:v>243</c:v>
                </c:pt>
                <c:pt idx="1446">
                  <c:v>244</c:v>
                </c:pt>
                <c:pt idx="1447">
                  <c:v>245</c:v>
                </c:pt>
                <c:pt idx="1448">
                  <c:v>246</c:v>
                </c:pt>
                <c:pt idx="1449">
                  <c:v>247</c:v>
                </c:pt>
                <c:pt idx="1450">
                  <c:v>248</c:v>
                </c:pt>
                <c:pt idx="1451">
                  <c:v>249</c:v>
                </c:pt>
                <c:pt idx="1452">
                  <c:v>249</c:v>
                </c:pt>
                <c:pt idx="1453">
                  <c:v>250</c:v>
                </c:pt>
                <c:pt idx="1454">
                  <c:v>251</c:v>
                </c:pt>
                <c:pt idx="1455">
                  <c:v>252</c:v>
                </c:pt>
                <c:pt idx="1456">
                  <c:v>253</c:v>
                </c:pt>
                <c:pt idx="1457">
                  <c:v>255</c:v>
                </c:pt>
                <c:pt idx="1458">
                  <c:v>255</c:v>
                </c:pt>
                <c:pt idx="1459">
                  <c:v>256</c:v>
                </c:pt>
                <c:pt idx="1460">
                  <c:v>257</c:v>
                </c:pt>
                <c:pt idx="1461">
                  <c:v>258</c:v>
                </c:pt>
                <c:pt idx="1462">
                  <c:v>259</c:v>
                </c:pt>
                <c:pt idx="1463">
                  <c:v>260</c:v>
                </c:pt>
                <c:pt idx="1464">
                  <c:v>261</c:v>
                </c:pt>
                <c:pt idx="1465">
                  <c:v>262</c:v>
                </c:pt>
                <c:pt idx="1466">
                  <c:v>263</c:v>
                </c:pt>
                <c:pt idx="1467">
                  <c:v>264</c:v>
                </c:pt>
                <c:pt idx="1468">
                  <c:v>265</c:v>
                </c:pt>
                <c:pt idx="1469">
                  <c:v>266</c:v>
                </c:pt>
                <c:pt idx="1470">
                  <c:v>267</c:v>
                </c:pt>
                <c:pt idx="1471">
                  <c:v>268</c:v>
                </c:pt>
                <c:pt idx="1472">
                  <c:v>269</c:v>
                </c:pt>
                <c:pt idx="1473">
                  <c:v>270</c:v>
                </c:pt>
                <c:pt idx="1474">
                  <c:v>271</c:v>
                </c:pt>
                <c:pt idx="1475">
                  <c:v>272</c:v>
                </c:pt>
                <c:pt idx="1476">
                  <c:v>273</c:v>
                </c:pt>
                <c:pt idx="1477">
                  <c:v>274</c:v>
                </c:pt>
                <c:pt idx="1478">
                  <c:v>275</c:v>
                </c:pt>
                <c:pt idx="1479">
                  <c:v>276</c:v>
                </c:pt>
                <c:pt idx="1480">
                  <c:v>277</c:v>
                </c:pt>
                <c:pt idx="1481">
                  <c:v>278</c:v>
                </c:pt>
                <c:pt idx="1482">
                  <c:v>279</c:v>
                </c:pt>
                <c:pt idx="1483">
                  <c:v>280</c:v>
                </c:pt>
                <c:pt idx="1484">
                  <c:v>281</c:v>
                </c:pt>
                <c:pt idx="1485">
                  <c:v>282</c:v>
                </c:pt>
                <c:pt idx="1486">
                  <c:v>283</c:v>
                </c:pt>
                <c:pt idx="1487">
                  <c:v>284</c:v>
                </c:pt>
                <c:pt idx="1488">
                  <c:v>286</c:v>
                </c:pt>
                <c:pt idx="1489">
                  <c:v>287</c:v>
                </c:pt>
                <c:pt idx="1490">
                  <c:v>288</c:v>
                </c:pt>
                <c:pt idx="1491">
                  <c:v>289</c:v>
                </c:pt>
                <c:pt idx="1492">
                  <c:v>290</c:v>
                </c:pt>
                <c:pt idx="1493">
                  <c:v>291</c:v>
                </c:pt>
                <c:pt idx="1494">
                  <c:v>291</c:v>
                </c:pt>
                <c:pt idx="1495">
                  <c:v>292</c:v>
                </c:pt>
                <c:pt idx="1496">
                  <c:v>293</c:v>
                </c:pt>
                <c:pt idx="1497">
                  <c:v>295</c:v>
                </c:pt>
                <c:pt idx="1498">
                  <c:v>295</c:v>
                </c:pt>
                <c:pt idx="1499">
                  <c:v>296</c:v>
                </c:pt>
                <c:pt idx="1500">
                  <c:v>297</c:v>
                </c:pt>
                <c:pt idx="1501">
                  <c:v>298</c:v>
                </c:pt>
                <c:pt idx="1502">
                  <c:v>299</c:v>
                </c:pt>
                <c:pt idx="1503">
                  <c:v>0</c:v>
                </c:pt>
                <c:pt idx="1504">
                  <c:v>1</c:v>
                </c:pt>
                <c:pt idx="1505">
                  <c:v>2</c:v>
                </c:pt>
                <c:pt idx="1506">
                  <c:v>3</c:v>
                </c:pt>
                <c:pt idx="1507">
                  <c:v>4</c:v>
                </c:pt>
                <c:pt idx="1508">
                  <c:v>5</c:v>
                </c:pt>
                <c:pt idx="1509">
                  <c:v>6</c:v>
                </c:pt>
                <c:pt idx="1510">
                  <c:v>7</c:v>
                </c:pt>
                <c:pt idx="1511">
                  <c:v>8</c:v>
                </c:pt>
                <c:pt idx="1512">
                  <c:v>9</c:v>
                </c:pt>
                <c:pt idx="1513">
                  <c:v>9</c:v>
                </c:pt>
                <c:pt idx="1514">
                  <c:v>11</c:v>
                </c:pt>
                <c:pt idx="1515">
                  <c:v>11</c:v>
                </c:pt>
                <c:pt idx="1516">
                  <c:v>12</c:v>
                </c:pt>
                <c:pt idx="1517">
                  <c:v>14</c:v>
                </c:pt>
                <c:pt idx="1518">
                  <c:v>14</c:v>
                </c:pt>
                <c:pt idx="1519">
                  <c:v>15</c:v>
                </c:pt>
                <c:pt idx="1520">
                  <c:v>16</c:v>
                </c:pt>
                <c:pt idx="1521">
                  <c:v>17</c:v>
                </c:pt>
                <c:pt idx="1522">
                  <c:v>18</c:v>
                </c:pt>
                <c:pt idx="1523">
                  <c:v>19</c:v>
                </c:pt>
                <c:pt idx="1524">
                  <c:v>20</c:v>
                </c:pt>
                <c:pt idx="1525">
                  <c:v>21</c:v>
                </c:pt>
                <c:pt idx="1526">
                  <c:v>22</c:v>
                </c:pt>
                <c:pt idx="1527">
                  <c:v>23</c:v>
                </c:pt>
                <c:pt idx="1528">
                  <c:v>24</c:v>
                </c:pt>
                <c:pt idx="1529">
                  <c:v>25</c:v>
                </c:pt>
                <c:pt idx="1530">
                  <c:v>26</c:v>
                </c:pt>
                <c:pt idx="1531">
                  <c:v>27</c:v>
                </c:pt>
                <c:pt idx="1532">
                  <c:v>28</c:v>
                </c:pt>
                <c:pt idx="1533">
                  <c:v>29</c:v>
                </c:pt>
                <c:pt idx="1534">
                  <c:v>30</c:v>
                </c:pt>
                <c:pt idx="1535">
                  <c:v>31</c:v>
                </c:pt>
                <c:pt idx="1536">
                  <c:v>32</c:v>
                </c:pt>
                <c:pt idx="1537">
                  <c:v>33</c:v>
                </c:pt>
                <c:pt idx="1538">
                  <c:v>35</c:v>
                </c:pt>
                <c:pt idx="1539">
                  <c:v>36</c:v>
                </c:pt>
                <c:pt idx="1540">
                  <c:v>37</c:v>
                </c:pt>
                <c:pt idx="1541">
                  <c:v>38</c:v>
                </c:pt>
                <c:pt idx="1542">
                  <c:v>39</c:v>
                </c:pt>
                <c:pt idx="1543">
                  <c:v>40</c:v>
                </c:pt>
                <c:pt idx="1544">
                  <c:v>41</c:v>
                </c:pt>
                <c:pt idx="1545">
                  <c:v>41</c:v>
                </c:pt>
                <c:pt idx="1546">
                  <c:v>42</c:v>
                </c:pt>
                <c:pt idx="1547">
                  <c:v>44</c:v>
                </c:pt>
                <c:pt idx="1548">
                  <c:v>44</c:v>
                </c:pt>
                <c:pt idx="1549">
                  <c:v>45</c:v>
                </c:pt>
                <c:pt idx="1550">
                  <c:v>46</c:v>
                </c:pt>
                <c:pt idx="1551">
                  <c:v>47</c:v>
                </c:pt>
                <c:pt idx="1552">
                  <c:v>48</c:v>
                </c:pt>
                <c:pt idx="1553">
                  <c:v>49</c:v>
                </c:pt>
                <c:pt idx="1554">
                  <c:v>50</c:v>
                </c:pt>
                <c:pt idx="1555">
                  <c:v>51</c:v>
                </c:pt>
                <c:pt idx="1556">
                  <c:v>52</c:v>
                </c:pt>
                <c:pt idx="1557">
                  <c:v>53</c:v>
                </c:pt>
                <c:pt idx="1558">
                  <c:v>54</c:v>
                </c:pt>
                <c:pt idx="1559">
                  <c:v>55</c:v>
                </c:pt>
                <c:pt idx="1560">
                  <c:v>56</c:v>
                </c:pt>
                <c:pt idx="1561">
                  <c:v>57</c:v>
                </c:pt>
                <c:pt idx="1562">
                  <c:v>58</c:v>
                </c:pt>
                <c:pt idx="1563">
                  <c:v>59</c:v>
                </c:pt>
                <c:pt idx="1564">
                  <c:v>60</c:v>
                </c:pt>
                <c:pt idx="1565">
                  <c:v>61</c:v>
                </c:pt>
                <c:pt idx="1566">
                  <c:v>63</c:v>
                </c:pt>
                <c:pt idx="1567">
                  <c:v>64</c:v>
                </c:pt>
                <c:pt idx="1568">
                  <c:v>65</c:v>
                </c:pt>
                <c:pt idx="1569">
                  <c:v>66</c:v>
                </c:pt>
                <c:pt idx="1570">
                  <c:v>67</c:v>
                </c:pt>
                <c:pt idx="1571">
                  <c:v>68</c:v>
                </c:pt>
                <c:pt idx="1572">
                  <c:v>69</c:v>
                </c:pt>
                <c:pt idx="1573">
                  <c:v>69</c:v>
                </c:pt>
                <c:pt idx="1574">
                  <c:v>71</c:v>
                </c:pt>
                <c:pt idx="1575">
                  <c:v>71</c:v>
                </c:pt>
                <c:pt idx="1576">
                  <c:v>72</c:v>
                </c:pt>
                <c:pt idx="1577">
                  <c:v>73</c:v>
                </c:pt>
                <c:pt idx="1578">
                  <c:v>75</c:v>
                </c:pt>
                <c:pt idx="1579">
                  <c:v>75</c:v>
                </c:pt>
                <c:pt idx="1580">
                  <c:v>76</c:v>
                </c:pt>
                <c:pt idx="1581">
                  <c:v>77</c:v>
                </c:pt>
                <c:pt idx="1582">
                  <c:v>78</c:v>
                </c:pt>
                <c:pt idx="1583">
                  <c:v>79</c:v>
                </c:pt>
                <c:pt idx="1584">
                  <c:v>80</c:v>
                </c:pt>
                <c:pt idx="1585">
                  <c:v>81</c:v>
                </c:pt>
                <c:pt idx="1586">
                  <c:v>82</c:v>
                </c:pt>
                <c:pt idx="1587">
                  <c:v>83</c:v>
                </c:pt>
                <c:pt idx="1588">
                  <c:v>84</c:v>
                </c:pt>
                <c:pt idx="1589">
                  <c:v>85</c:v>
                </c:pt>
                <c:pt idx="1590">
                  <c:v>86</c:v>
                </c:pt>
                <c:pt idx="1591">
                  <c:v>87</c:v>
                </c:pt>
                <c:pt idx="1592">
                  <c:v>88</c:v>
                </c:pt>
                <c:pt idx="1593">
                  <c:v>89</c:v>
                </c:pt>
                <c:pt idx="1594">
                  <c:v>90</c:v>
                </c:pt>
                <c:pt idx="1595">
                  <c:v>91</c:v>
                </c:pt>
                <c:pt idx="1596">
                  <c:v>93</c:v>
                </c:pt>
                <c:pt idx="1597">
                  <c:v>94</c:v>
                </c:pt>
                <c:pt idx="1598">
                  <c:v>95</c:v>
                </c:pt>
                <c:pt idx="1599">
                  <c:v>96</c:v>
                </c:pt>
                <c:pt idx="1600">
                  <c:v>97</c:v>
                </c:pt>
                <c:pt idx="1601">
                  <c:v>98</c:v>
                </c:pt>
                <c:pt idx="1602">
                  <c:v>99</c:v>
                </c:pt>
                <c:pt idx="1603">
                  <c:v>99</c:v>
                </c:pt>
                <c:pt idx="1604">
                  <c:v>101</c:v>
                </c:pt>
                <c:pt idx="1605">
                  <c:v>101</c:v>
                </c:pt>
                <c:pt idx="1606">
                  <c:v>102</c:v>
                </c:pt>
                <c:pt idx="1607">
                  <c:v>103</c:v>
                </c:pt>
                <c:pt idx="1608">
                  <c:v>105</c:v>
                </c:pt>
                <c:pt idx="1609">
                  <c:v>105</c:v>
                </c:pt>
                <c:pt idx="1610">
                  <c:v>106</c:v>
                </c:pt>
                <c:pt idx="1611">
                  <c:v>107</c:v>
                </c:pt>
                <c:pt idx="1612">
                  <c:v>108</c:v>
                </c:pt>
                <c:pt idx="1613">
                  <c:v>109</c:v>
                </c:pt>
                <c:pt idx="1614">
                  <c:v>110</c:v>
                </c:pt>
                <c:pt idx="1615">
                  <c:v>111</c:v>
                </c:pt>
                <c:pt idx="1616">
                  <c:v>112</c:v>
                </c:pt>
                <c:pt idx="1617">
                  <c:v>113</c:v>
                </c:pt>
                <c:pt idx="1618">
                  <c:v>114</c:v>
                </c:pt>
                <c:pt idx="1619">
                  <c:v>115</c:v>
                </c:pt>
                <c:pt idx="1620">
                  <c:v>116</c:v>
                </c:pt>
                <c:pt idx="1621">
                  <c:v>117</c:v>
                </c:pt>
                <c:pt idx="1622">
                  <c:v>118</c:v>
                </c:pt>
                <c:pt idx="1623">
                  <c:v>119</c:v>
                </c:pt>
                <c:pt idx="1624">
                  <c:v>120</c:v>
                </c:pt>
                <c:pt idx="1625">
                  <c:v>121</c:v>
                </c:pt>
                <c:pt idx="1626">
                  <c:v>123</c:v>
                </c:pt>
                <c:pt idx="1627">
                  <c:v>124</c:v>
                </c:pt>
                <c:pt idx="1628">
                  <c:v>125</c:v>
                </c:pt>
                <c:pt idx="1629">
                  <c:v>126</c:v>
                </c:pt>
                <c:pt idx="1630">
                  <c:v>127</c:v>
                </c:pt>
                <c:pt idx="1631">
                  <c:v>128</c:v>
                </c:pt>
                <c:pt idx="1632">
                  <c:v>128</c:v>
                </c:pt>
                <c:pt idx="1633">
                  <c:v>129</c:v>
                </c:pt>
                <c:pt idx="1634">
                  <c:v>130</c:v>
                </c:pt>
                <c:pt idx="1635">
                  <c:v>132</c:v>
                </c:pt>
                <c:pt idx="1636">
                  <c:v>132</c:v>
                </c:pt>
                <c:pt idx="1637">
                  <c:v>133</c:v>
                </c:pt>
                <c:pt idx="1638">
                  <c:v>134</c:v>
                </c:pt>
                <c:pt idx="1639">
                  <c:v>135</c:v>
                </c:pt>
                <c:pt idx="1640">
                  <c:v>136</c:v>
                </c:pt>
                <c:pt idx="1641">
                  <c:v>137</c:v>
                </c:pt>
                <c:pt idx="1642">
                  <c:v>138</c:v>
                </c:pt>
                <c:pt idx="1643">
                  <c:v>139</c:v>
                </c:pt>
                <c:pt idx="1644">
                  <c:v>140</c:v>
                </c:pt>
                <c:pt idx="1645">
                  <c:v>141</c:v>
                </c:pt>
                <c:pt idx="1646">
                  <c:v>142</c:v>
                </c:pt>
                <c:pt idx="1647">
                  <c:v>143</c:v>
                </c:pt>
                <c:pt idx="1648">
                  <c:v>144</c:v>
                </c:pt>
                <c:pt idx="1649">
                  <c:v>145</c:v>
                </c:pt>
                <c:pt idx="1650">
                  <c:v>146</c:v>
                </c:pt>
                <c:pt idx="1651">
                  <c:v>147</c:v>
                </c:pt>
                <c:pt idx="1652">
                  <c:v>148</c:v>
                </c:pt>
                <c:pt idx="1653">
                  <c:v>150</c:v>
                </c:pt>
                <c:pt idx="1654">
                  <c:v>151</c:v>
                </c:pt>
                <c:pt idx="1655">
                  <c:v>152</c:v>
                </c:pt>
                <c:pt idx="1656">
                  <c:v>153</c:v>
                </c:pt>
                <c:pt idx="1657">
                  <c:v>154</c:v>
                </c:pt>
                <c:pt idx="1658">
                  <c:v>154</c:v>
                </c:pt>
                <c:pt idx="1659">
                  <c:v>155</c:v>
                </c:pt>
                <c:pt idx="1660">
                  <c:v>156</c:v>
                </c:pt>
                <c:pt idx="1661">
                  <c:v>157</c:v>
                </c:pt>
                <c:pt idx="1662">
                  <c:v>158</c:v>
                </c:pt>
                <c:pt idx="1663">
                  <c:v>159</c:v>
                </c:pt>
                <c:pt idx="1664">
                  <c:v>160</c:v>
                </c:pt>
                <c:pt idx="1665">
                  <c:v>161</c:v>
                </c:pt>
                <c:pt idx="1666">
                  <c:v>162</c:v>
                </c:pt>
                <c:pt idx="1667">
                  <c:v>163</c:v>
                </c:pt>
                <c:pt idx="1668">
                  <c:v>164</c:v>
                </c:pt>
                <c:pt idx="1669">
                  <c:v>165</c:v>
                </c:pt>
                <c:pt idx="1670">
                  <c:v>166</c:v>
                </c:pt>
                <c:pt idx="1671">
                  <c:v>167</c:v>
                </c:pt>
                <c:pt idx="1672">
                  <c:v>168</c:v>
                </c:pt>
                <c:pt idx="1673">
                  <c:v>169</c:v>
                </c:pt>
                <c:pt idx="1674">
                  <c:v>170</c:v>
                </c:pt>
                <c:pt idx="1675">
                  <c:v>171</c:v>
                </c:pt>
                <c:pt idx="1676">
                  <c:v>172</c:v>
                </c:pt>
                <c:pt idx="1677">
                  <c:v>174</c:v>
                </c:pt>
                <c:pt idx="1678">
                  <c:v>175</c:v>
                </c:pt>
                <c:pt idx="1679">
                  <c:v>176</c:v>
                </c:pt>
                <c:pt idx="1680">
                  <c:v>177</c:v>
                </c:pt>
                <c:pt idx="1681">
                  <c:v>177</c:v>
                </c:pt>
                <c:pt idx="1682">
                  <c:v>179</c:v>
                </c:pt>
                <c:pt idx="1683">
                  <c:v>179</c:v>
                </c:pt>
                <c:pt idx="1684">
                  <c:v>180</c:v>
                </c:pt>
                <c:pt idx="1685">
                  <c:v>181</c:v>
                </c:pt>
                <c:pt idx="1686">
                  <c:v>182</c:v>
                </c:pt>
                <c:pt idx="1687">
                  <c:v>183</c:v>
                </c:pt>
                <c:pt idx="1688">
                  <c:v>184</c:v>
                </c:pt>
                <c:pt idx="1689">
                  <c:v>185</c:v>
                </c:pt>
                <c:pt idx="1690">
                  <c:v>186</c:v>
                </c:pt>
                <c:pt idx="1691">
                  <c:v>187</c:v>
                </c:pt>
                <c:pt idx="1692">
                  <c:v>188</c:v>
                </c:pt>
                <c:pt idx="1693">
                  <c:v>189</c:v>
                </c:pt>
                <c:pt idx="1694">
                  <c:v>190</c:v>
                </c:pt>
                <c:pt idx="1695">
                  <c:v>191</c:v>
                </c:pt>
                <c:pt idx="1696">
                  <c:v>192</c:v>
                </c:pt>
                <c:pt idx="1697">
                  <c:v>193</c:v>
                </c:pt>
                <c:pt idx="1698">
                  <c:v>194</c:v>
                </c:pt>
                <c:pt idx="1699">
                  <c:v>195</c:v>
                </c:pt>
                <c:pt idx="1700">
                  <c:v>197</c:v>
                </c:pt>
                <c:pt idx="1701">
                  <c:v>198</c:v>
                </c:pt>
                <c:pt idx="1702">
                  <c:v>199</c:v>
                </c:pt>
                <c:pt idx="1703">
                  <c:v>200</c:v>
                </c:pt>
                <c:pt idx="1704">
                  <c:v>200</c:v>
                </c:pt>
                <c:pt idx="1705">
                  <c:v>202</c:v>
                </c:pt>
                <c:pt idx="1706">
                  <c:v>202</c:v>
                </c:pt>
                <c:pt idx="1707">
                  <c:v>203</c:v>
                </c:pt>
                <c:pt idx="1708">
                  <c:v>204</c:v>
                </c:pt>
                <c:pt idx="1709">
                  <c:v>205</c:v>
                </c:pt>
                <c:pt idx="1710">
                  <c:v>206</c:v>
                </c:pt>
                <c:pt idx="1711">
                  <c:v>207</c:v>
                </c:pt>
                <c:pt idx="1712">
                  <c:v>208</c:v>
                </c:pt>
                <c:pt idx="1713">
                  <c:v>209</c:v>
                </c:pt>
                <c:pt idx="1714">
                  <c:v>210</c:v>
                </c:pt>
                <c:pt idx="1715">
                  <c:v>211</c:v>
                </c:pt>
                <c:pt idx="1716">
                  <c:v>212</c:v>
                </c:pt>
                <c:pt idx="1717">
                  <c:v>213</c:v>
                </c:pt>
                <c:pt idx="1718">
                  <c:v>214</c:v>
                </c:pt>
                <c:pt idx="1719">
                  <c:v>215</c:v>
                </c:pt>
                <c:pt idx="1720">
                  <c:v>216</c:v>
                </c:pt>
                <c:pt idx="1721">
                  <c:v>217</c:v>
                </c:pt>
                <c:pt idx="1722">
                  <c:v>218</c:v>
                </c:pt>
                <c:pt idx="1723">
                  <c:v>219</c:v>
                </c:pt>
                <c:pt idx="1724">
                  <c:v>220</c:v>
                </c:pt>
                <c:pt idx="1725">
                  <c:v>221</c:v>
                </c:pt>
                <c:pt idx="1726">
                  <c:v>222</c:v>
                </c:pt>
                <c:pt idx="1727">
                  <c:v>224</c:v>
                </c:pt>
                <c:pt idx="1728">
                  <c:v>225</c:v>
                </c:pt>
                <c:pt idx="1729">
                  <c:v>226</c:v>
                </c:pt>
                <c:pt idx="1730">
                  <c:v>227</c:v>
                </c:pt>
                <c:pt idx="1731">
                  <c:v>227</c:v>
                </c:pt>
                <c:pt idx="1732">
                  <c:v>229</c:v>
                </c:pt>
                <c:pt idx="1733">
                  <c:v>229</c:v>
                </c:pt>
                <c:pt idx="1734">
                  <c:v>230</c:v>
                </c:pt>
                <c:pt idx="1735">
                  <c:v>231</c:v>
                </c:pt>
                <c:pt idx="1736">
                  <c:v>232</c:v>
                </c:pt>
                <c:pt idx="1737">
                  <c:v>233</c:v>
                </c:pt>
                <c:pt idx="1738">
                  <c:v>234</c:v>
                </c:pt>
                <c:pt idx="1739">
                  <c:v>235</c:v>
                </c:pt>
                <c:pt idx="1740">
                  <c:v>236</c:v>
                </c:pt>
                <c:pt idx="1741">
                  <c:v>237</c:v>
                </c:pt>
                <c:pt idx="1742">
                  <c:v>238</c:v>
                </c:pt>
                <c:pt idx="1743">
                  <c:v>239</c:v>
                </c:pt>
                <c:pt idx="1744">
                  <c:v>240</c:v>
                </c:pt>
                <c:pt idx="1745">
                  <c:v>241</c:v>
                </c:pt>
                <c:pt idx="1746">
                  <c:v>242</c:v>
                </c:pt>
                <c:pt idx="1747">
                  <c:v>243</c:v>
                </c:pt>
                <c:pt idx="1748">
                  <c:v>244</c:v>
                </c:pt>
                <c:pt idx="1749">
                  <c:v>245</c:v>
                </c:pt>
                <c:pt idx="1750">
                  <c:v>246</c:v>
                </c:pt>
                <c:pt idx="1751">
                  <c:v>247</c:v>
                </c:pt>
                <c:pt idx="1752">
                  <c:v>248</c:v>
                </c:pt>
                <c:pt idx="1753">
                  <c:v>249</c:v>
                </c:pt>
                <c:pt idx="1754">
                  <c:v>250</c:v>
                </c:pt>
                <c:pt idx="1755">
                  <c:v>251</c:v>
                </c:pt>
                <c:pt idx="1756">
                  <c:v>253</c:v>
                </c:pt>
                <c:pt idx="1757">
                  <c:v>254</c:v>
                </c:pt>
                <c:pt idx="1758">
                  <c:v>254</c:v>
                </c:pt>
                <c:pt idx="1759">
                  <c:v>255</c:v>
                </c:pt>
                <c:pt idx="1760">
                  <c:v>256</c:v>
                </c:pt>
                <c:pt idx="1761">
                  <c:v>257</c:v>
                </c:pt>
                <c:pt idx="1762">
                  <c:v>258</c:v>
                </c:pt>
                <c:pt idx="1763">
                  <c:v>259</c:v>
                </c:pt>
                <c:pt idx="1764">
                  <c:v>260</c:v>
                </c:pt>
                <c:pt idx="1765">
                  <c:v>261</c:v>
                </c:pt>
                <c:pt idx="1766">
                  <c:v>262</c:v>
                </c:pt>
                <c:pt idx="1767">
                  <c:v>263</c:v>
                </c:pt>
                <c:pt idx="1768">
                  <c:v>264</c:v>
                </c:pt>
                <c:pt idx="1769">
                  <c:v>265</c:v>
                </c:pt>
                <c:pt idx="1770">
                  <c:v>266</c:v>
                </c:pt>
                <c:pt idx="1771">
                  <c:v>267</c:v>
                </c:pt>
                <c:pt idx="1772">
                  <c:v>268</c:v>
                </c:pt>
                <c:pt idx="1773">
                  <c:v>269</c:v>
                </c:pt>
                <c:pt idx="1774">
                  <c:v>270</c:v>
                </c:pt>
                <c:pt idx="1775">
                  <c:v>271</c:v>
                </c:pt>
                <c:pt idx="1776">
                  <c:v>273</c:v>
                </c:pt>
                <c:pt idx="1777">
                  <c:v>274</c:v>
                </c:pt>
                <c:pt idx="1778">
                  <c:v>274</c:v>
                </c:pt>
                <c:pt idx="1779">
                  <c:v>276</c:v>
                </c:pt>
                <c:pt idx="1780">
                  <c:v>276</c:v>
                </c:pt>
                <c:pt idx="1781">
                  <c:v>277</c:v>
                </c:pt>
                <c:pt idx="1782">
                  <c:v>278</c:v>
                </c:pt>
                <c:pt idx="1783">
                  <c:v>279</c:v>
                </c:pt>
                <c:pt idx="1784">
                  <c:v>280</c:v>
                </c:pt>
                <c:pt idx="1785">
                  <c:v>281</c:v>
                </c:pt>
                <c:pt idx="1786">
                  <c:v>282</c:v>
                </c:pt>
                <c:pt idx="1787">
                  <c:v>283</c:v>
                </c:pt>
                <c:pt idx="1788">
                  <c:v>284</c:v>
                </c:pt>
                <c:pt idx="1789">
                  <c:v>285</c:v>
                </c:pt>
                <c:pt idx="1790">
                  <c:v>286</c:v>
                </c:pt>
                <c:pt idx="1791">
                  <c:v>287</c:v>
                </c:pt>
                <c:pt idx="1792">
                  <c:v>288</c:v>
                </c:pt>
                <c:pt idx="1793">
                  <c:v>289</c:v>
                </c:pt>
                <c:pt idx="1794">
                  <c:v>290</c:v>
                </c:pt>
                <c:pt idx="1795">
                  <c:v>291</c:v>
                </c:pt>
                <c:pt idx="1796">
                  <c:v>292</c:v>
                </c:pt>
                <c:pt idx="1797">
                  <c:v>294</c:v>
                </c:pt>
                <c:pt idx="1798">
                  <c:v>295</c:v>
                </c:pt>
                <c:pt idx="1799">
                  <c:v>295</c:v>
                </c:pt>
                <c:pt idx="1800">
                  <c:v>296</c:v>
                </c:pt>
                <c:pt idx="1801">
                  <c:v>297</c:v>
                </c:pt>
                <c:pt idx="1802">
                  <c:v>298</c:v>
                </c:pt>
                <c:pt idx="1803">
                  <c:v>299</c:v>
                </c:pt>
                <c:pt idx="1804">
                  <c:v>0</c:v>
                </c:pt>
                <c:pt idx="1805">
                  <c:v>1</c:v>
                </c:pt>
                <c:pt idx="1806">
                  <c:v>2</c:v>
                </c:pt>
                <c:pt idx="1807">
                  <c:v>3</c:v>
                </c:pt>
                <c:pt idx="1808">
                  <c:v>4</c:v>
                </c:pt>
                <c:pt idx="1809">
                  <c:v>5</c:v>
                </c:pt>
                <c:pt idx="1810">
                  <c:v>6</c:v>
                </c:pt>
                <c:pt idx="1811">
                  <c:v>7</c:v>
                </c:pt>
                <c:pt idx="1812">
                  <c:v>8</c:v>
                </c:pt>
                <c:pt idx="1813">
                  <c:v>9</c:v>
                </c:pt>
                <c:pt idx="1814">
                  <c:v>10</c:v>
                </c:pt>
                <c:pt idx="1815">
                  <c:v>11</c:v>
                </c:pt>
                <c:pt idx="1816">
                  <c:v>12</c:v>
                </c:pt>
                <c:pt idx="1817">
                  <c:v>13</c:v>
                </c:pt>
                <c:pt idx="1818">
                  <c:v>14</c:v>
                </c:pt>
                <c:pt idx="1819">
                  <c:v>15</c:v>
                </c:pt>
                <c:pt idx="1820">
                  <c:v>15</c:v>
                </c:pt>
                <c:pt idx="1821">
                  <c:v>16</c:v>
                </c:pt>
                <c:pt idx="1822">
                  <c:v>18</c:v>
                </c:pt>
                <c:pt idx="1823">
                  <c:v>18</c:v>
                </c:pt>
                <c:pt idx="1824">
                  <c:v>19</c:v>
                </c:pt>
                <c:pt idx="1825">
                  <c:v>20</c:v>
                </c:pt>
                <c:pt idx="1826">
                  <c:v>22</c:v>
                </c:pt>
                <c:pt idx="1827">
                  <c:v>22</c:v>
                </c:pt>
                <c:pt idx="1828">
                  <c:v>23</c:v>
                </c:pt>
                <c:pt idx="1829">
                  <c:v>24</c:v>
                </c:pt>
                <c:pt idx="1830">
                  <c:v>26</c:v>
                </c:pt>
                <c:pt idx="1831">
                  <c:v>26</c:v>
                </c:pt>
                <c:pt idx="1832">
                  <c:v>27</c:v>
                </c:pt>
                <c:pt idx="1833">
                  <c:v>28</c:v>
                </c:pt>
                <c:pt idx="1834">
                  <c:v>29</c:v>
                </c:pt>
                <c:pt idx="1835">
                  <c:v>30</c:v>
                </c:pt>
                <c:pt idx="1836">
                  <c:v>31</c:v>
                </c:pt>
                <c:pt idx="1837">
                  <c:v>32</c:v>
                </c:pt>
                <c:pt idx="1838">
                  <c:v>33</c:v>
                </c:pt>
                <c:pt idx="1839">
                  <c:v>34</c:v>
                </c:pt>
                <c:pt idx="1840">
                  <c:v>35</c:v>
                </c:pt>
                <c:pt idx="1841">
                  <c:v>36</c:v>
                </c:pt>
                <c:pt idx="1842">
                  <c:v>37</c:v>
                </c:pt>
                <c:pt idx="1843">
                  <c:v>38</c:v>
                </c:pt>
                <c:pt idx="1844">
                  <c:v>39</c:v>
                </c:pt>
                <c:pt idx="1845">
                  <c:v>40</c:v>
                </c:pt>
                <c:pt idx="1846">
                  <c:v>41</c:v>
                </c:pt>
                <c:pt idx="1847">
                  <c:v>42</c:v>
                </c:pt>
                <c:pt idx="1848">
                  <c:v>43</c:v>
                </c:pt>
                <c:pt idx="1849">
                  <c:v>45</c:v>
                </c:pt>
                <c:pt idx="1850">
                  <c:v>46</c:v>
                </c:pt>
                <c:pt idx="1851">
                  <c:v>47</c:v>
                </c:pt>
                <c:pt idx="1852">
                  <c:v>48</c:v>
                </c:pt>
                <c:pt idx="1853">
                  <c:v>49</c:v>
                </c:pt>
                <c:pt idx="1854">
                  <c:v>50</c:v>
                </c:pt>
                <c:pt idx="1855">
                  <c:v>51</c:v>
                </c:pt>
                <c:pt idx="1856">
                  <c:v>52</c:v>
                </c:pt>
                <c:pt idx="1857">
                  <c:v>53</c:v>
                </c:pt>
                <c:pt idx="1858">
                  <c:v>54</c:v>
                </c:pt>
                <c:pt idx="1859">
                  <c:v>55</c:v>
                </c:pt>
                <c:pt idx="1860">
                  <c:v>56</c:v>
                </c:pt>
                <c:pt idx="1861">
                  <c:v>57</c:v>
                </c:pt>
                <c:pt idx="1862">
                  <c:v>58</c:v>
                </c:pt>
                <c:pt idx="1863">
                  <c:v>59</c:v>
                </c:pt>
                <c:pt idx="1864">
                  <c:v>60</c:v>
                </c:pt>
                <c:pt idx="1865">
                  <c:v>61</c:v>
                </c:pt>
                <c:pt idx="1866">
                  <c:v>61</c:v>
                </c:pt>
                <c:pt idx="1867">
                  <c:v>62</c:v>
                </c:pt>
                <c:pt idx="1868">
                  <c:v>63</c:v>
                </c:pt>
                <c:pt idx="1869">
                  <c:v>64</c:v>
                </c:pt>
                <c:pt idx="1870">
                  <c:v>65</c:v>
                </c:pt>
                <c:pt idx="1871">
                  <c:v>66</c:v>
                </c:pt>
                <c:pt idx="1872">
                  <c:v>67</c:v>
                </c:pt>
                <c:pt idx="1873">
                  <c:v>68</c:v>
                </c:pt>
                <c:pt idx="1874">
                  <c:v>69</c:v>
                </c:pt>
                <c:pt idx="1875">
                  <c:v>70</c:v>
                </c:pt>
                <c:pt idx="1876">
                  <c:v>71</c:v>
                </c:pt>
                <c:pt idx="1877">
                  <c:v>72</c:v>
                </c:pt>
                <c:pt idx="1878">
                  <c:v>73</c:v>
                </c:pt>
                <c:pt idx="1879">
                  <c:v>74</c:v>
                </c:pt>
                <c:pt idx="1880">
                  <c:v>75</c:v>
                </c:pt>
                <c:pt idx="1881">
                  <c:v>76</c:v>
                </c:pt>
                <c:pt idx="1882">
                  <c:v>77</c:v>
                </c:pt>
                <c:pt idx="1883">
                  <c:v>78</c:v>
                </c:pt>
                <c:pt idx="1884">
                  <c:v>79</c:v>
                </c:pt>
                <c:pt idx="1885">
                  <c:v>80</c:v>
                </c:pt>
                <c:pt idx="1886">
                  <c:v>81</c:v>
                </c:pt>
                <c:pt idx="1887">
                  <c:v>83</c:v>
                </c:pt>
                <c:pt idx="1888">
                  <c:v>84</c:v>
                </c:pt>
                <c:pt idx="1889">
                  <c:v>85</c:v>
                </c:pt>
                <c:pt idx="1890">
                  <c:v>86</c:v>
                </c:pt>
                <c:pt idx="1891">
                  <c:v>87</c:v>
                </c:pt>
                <c:pt idx="1892">
                  <c:v>88</c:v>
                </c:pt>
                <c:pt idx="1893">
                  <c:v>89</c:v>
                </c:pt>
                <c:pt idx="1894">
                  <c:v>90</c:v>
                </c:pt>
                <c:pt idx="1895">
                  <c:v>91</c:v>
                </c:pt>
                <c:pt idx="1896">
                  <c:v>92</c:v>
                </c:pt>
                <c:pt idx="1897">
                  <c:v>93</c:v>
                </c:pt>
                <c:pt idx="1898">
                  <c:v>94</c:v>
                </c:pt>
                <c:pt idx="1899">
                  <c:v>94</c:v>
                </c:pt>
                <c:pt idx="1900">
                  <c:v>95</c:v>
                </c:pt>
                <c:pt idx="1901">
                  <c:v>96</c:v>
                </c:pt>
                <c:pt idx="1902">
                  <c:v>97</c:v>
                </c:pt>
                <c:pt idx="1903">
                  <c:v>98</c:v>
                </c:pt>
                <c:pt idx="1904">
                  <c:v>99</c:v>
                </c:pt>
                <c:pt idx="1905">
                  <c:v>100</c:v>
                </c:pt>
                <c:pt idx="1906">
                  <c:v>101</c:v>
                </c:pt>
                <c:pt idx="1907">
                  <c:v>102</c:v>
                </c:pt>
                <c:pt idx="1908">
                  <c:v>103</c:v>
                </c:pt>
                <c:pt idx="1909">
                  <c:v>104</c:v>
                </c:pt>
                <c:pt idx="1910">
                  <c:v>105</c:v>
                </c:pt>
                <c:pt idx="1911">
                  <c:v>106</c:v>
                </c:pt>
                <c:pt idx="1912">
                  <c:v>107</c:v>
                </c:pt>
                <c:pt idx="1913">
                  <c:v>108</c:v>
                </c:pt>
                <c:pt idx="1914">
                  <c:v>109</c:v>
                </c:pt>
                <c:pt idx="1915">
                  <c:v>110</c:v>
                </c:pt>
                <c:pt idx="1916">
                  <c:v>111</c:v>
                </c:pt>
                <c:pt idx="1917">
                  <c:v>112</c:v>
                </c:pt>
                <c:pt idx="1918">
                  <c:v>113</c:v>
                </c:pt>
                <c:pt idx="1919">
                  <c:v>114</c:v>
                </c:pt>
                <c:pt idx="1920">
                  <c:v>115</c:v>
                </c:pt>
                <c:pt idx="1921">
                  <c:v>116</c:v>
                </c:pt>
                <c:pt idx="1922">
                  <c:v>117</c:v>
                </c:pt>
                <c:pt idx="1923">
                  <c:v>118</c:v>
                </c:pt>
                <c:pt idx="1924">
                  <c:v>119</c:v>
                </c:pt>
                <c:pt idx="1925">
                  <c:v>120</c:v>
                </c:pt>
                <c:pt idx="1926">
                  <c:v>121</c:v>
                </c:pt>
                <c:pt idx="1927">
                  <c:v>122</c:v>
                </c:pt>
                <c:pt idx="1928">
                  <c:v>124</c:v>
                </c:pt>
                <c:pt idx="1929">
                  <c:v>125</c:v>
                </c:pt>
                <c:pt idx="1930">
                  <c:v>126</c:v>
                </c:pt>
                <c:pt idx="1931">
                  <c:v>127</c:v>
                </c:pt>
                <c:pt idx="1932">
                  <c:v>128</c:v>
                </c:pt>
                <c:pt idx="1933">
                  <c:v>129</c:v>
                </c:pt>
                <c:pt idx="1934">
                  <c:v>130</c:v>
                </c:pt>
                <c:pt idx="1935">
                  <c:v>131</c:v>
                </c:pt>
                <c:pt idx="1936">
                  <c:v>132</c:v>
                </c:pt>
                <c:pt idx="1937">
                  <c:v>133</c:v>
                </c:pt>
                <c:pt idx="1938">
                  <c:v>133</c:v>
                </c:pt>
                <c:pt idx="1939">
                  <c:v>134</c:v>
                </c:pt>
                <c:pt idx="1940">
                  <c:v>136</c:v>
                </c:pt>
                <c:pt idx="1941">
                  <c:v>136</c:v>
                </c:pt>
                <c:pt idx="1942">
                  <c:v>137</c:v>
                </c:pt>
                <c:pt idx="1943">
                  <c:v>138</c:v>
                </c:pt>
                <c:pt idx="1944">
                  <c:v>139</c:v>
                </c:pt>
                <c:pt idx="1945">
                  <c:v>140</c:v>
                </c:pt>
                <c:pt idx="1946">
                  <c:v>141</c:v>
                </c:pt>
                <c:pt idx="1947">
                  <c:v>142</c:v>
                </c:pt>
                <c:pt idx="1948">
                  <c:v>143</c:v>
                </c:pt>
                <c:pt idx="1949">
                  <c:v>144</c:v>
                </c:pt>
                <c:pt idx="1950">
                  <c:v>145</c:v>
                </c:pt>
                <c:pt idx="1951">
                  <c:v>146</c:v>
                </c:pt>
                <c:pt idx="1952">
                  <c:v>147</c:v>
                </c:pt>
                <c:pt idx="1953">
                  <c:v>148</c:v>
                </c:pt>
                <c:pt idx="1954">
                  <c:v>149</c:v>
                </c:pt>
                <c:pt idx="1955">
                  <c:v>150</c:v>
                </c:pt>
                <c:pt idx="1956">
                  <c:v>151</c:v>
                </c:pt>
                <c:pt idx="1957">
                  <c:v>152</c:v>
                </c:pt>
                <c:pt idx="1958">
                  <c:v>153</c:v>
                </c:pt>
                <c:pt idx="1959">
                  <c:v>154</c:v>
                </c:pt>
                <c:pt idx="1960">
                  <c:v>155</c:v>
                </c:pt>
                <c:pt idx="1961">
                  <c:v>156</c:v>
                </c:pt>
                <c:pt idx="1962">
                  <c:v>157</c:v>
                </c:pt>
                <c:pt idx="1963">
                  <c:v>158</c:v>
                </c:pt>
                <c:pt idx="1964">
                  <c:v>159</c:v>
                </c:pt>
                <c:pt idx="1965">
                  <c:v>161</c:v>
                </c:pt>
                <c:pt idx="1966">
                  <c:v>162</c:v>
                </c:pt>
                <c:pt idx="1967">
                  <c:v>163</c:v>
                </c:pt>
                <c:pt idx="1968">
                  <c:v>164</c:v>
                </c:pt>
                <c:pt idx="1969">
                  <c:v>165</c:v>
                </c:pt>
                <c:pt idx="1970">
                  <c:v>166</c:v>
                </c:pt>
                <c:pt idx="1971">
                  <c:v>167</c:v>
                </c:pt>
                <c:pt idx="1972">
                  <c:v>168</c:v>
                </c:pt>
                <c:pt idx="1973">
                  <c:v>169</c:v>
                </c:pt>
                <c:pt idx="1974">
                  <c:v>169</c:v>
                </c:pt>
                <c:pt idx="1975">
                  <c:v>170</c:v>
                </c:pt>
                <c:pt idx="1976">
                  <c:v>172</c:v>
                </c:pt>
                <c:pt idx="1977">
                  <c:v>172</c:v>
                </c:pt>
                <c:pt idx="1978">
                  <c:v>173</c:v>
                </c:pt>
                <c:pt idx="1979">
                  <c:v>174</c:v>
                </c:pt>
                <c:pt idx="1980">
                  <c:v>175</c:v>
                </c:pt>
                <c:pt idx="1981">
                  <c:v>176</c:v>
                </c:pt>
                <c:pt idx="1982">
                  <c:v>177</c:v>
                </c:pt>
                <c:pt idx="1983">
                  <c:v>178</c:v>
                </c:pt>
                <c:pt idx="1984">
                  <c:v>179</c:v>
                </c:pt>
                <c:pt idx="1985">
                  <c:v>180</c:v>
                </c:pt>
                <c:pt idx="1986">
                  <c:v>181</c:v>
                </c:pt>
                <c:pt idx="1987">
                  <c:v>182</c:v>
                </c:pt>
                <c:pt idx="1988">
                  <c:v>183</c:v>
                </c:pt>
                <c:pt idx="1989">
                  <c:v>184</c:v>
                </c:pt>
                <c:pt idx="1990">
                  <c:v>185</c:v>
                </c:pt>
                <c:pt idx="1991">
                  <c:v>186</c:v>
                </c:pt>
                <c:pt idx="1992">
                  <c:v>187</c:v>
                </c:pt>
                <c:pt idx="1993">
                  <c:v>188</c:v>
                </c:pt>
                <c:pt idx="1994">
                  <c:v>189</c:v>
                </c:pt>
                <c:pt idx="1995">
                  <c:v>190</c:v>
                </c:pt>
                <c:pt idx="1996">
                  <c:v>191</c:v>
                </c:pt>
                <c:pt idx="1997">
                  <c:v>192</c:v>
                </c:pt>
                <c:pt idx="1998">
                  <c:v>193</c:v>
                </c:pt>
                <c:pt idx="1999">
                  <c:v>194</c:v>
                </c:pt>
                <c:pt idx="2000">
                  <c:v>196</c:v>
                </c:pt>
                <c:pt idx="2001">
                  <c:v>197</c:v>
                </c:pt>
                <c:pt idx="2002">
                  <c:v>198</c:v>
                </c:pt>
                <c:pt idx="2003">
                  <c:v>199</c:v>
                </c:pt>
                <c:pt idx="2004">
                  <c:v>200</c:v>
                </c:pt>
                <c:pt idx="2005">
                  <c:v>201</c:v>
                </c:pt>
                <c:pt idx="2006">
                  <c:v>202</c:v>
                </c:pt>
                <c:pt idx="2007">
                  <c:v>203</c:v>
                </c:pt>
                <c:pt idx="2008">
                  <c:v>204</c:v>
                </c:pt>
                <c:pt idx="2009">
                  <c:v>205</c:v>
                </c:pt>
                <c:pt idx="2010">
                  <c:v>206</c:v>
                </c:pt>
                <c:pt idx="2011">
                  <c:v>207</c:v>
                </c:pt>
                <c:pt idx="2012">
                  <c:v>208</c:v>
                </c:pt>
                <c:pt idx="2013">
                  <c:v>208</c:v>
                </c:pt>
                <c:pt idx="2014">
                  <c:v>209</c:v>
                </c:pt>
                <c:pt idx="2015">
                  <c:v>210</c:v>
                </c:pt>
                <c:pt idx="2016">
                  <c:v>211</c:v>
                </c:pt>
                <c:pt idx="2017">
                  <c:v>212</c:v>
                </c:pt>
                <c:pt idx="2018">
                  <c:v>213</c:v>
                </c:pt>
                <c:pt idx="2019">
                  <c:v>214</c:v>
                </c:pt>
                <c:pt idx="2020">
                  <c:v>215</c:v>
                </c:pt>
                <c:pt idx="2021">
                  <c:v>216</c:v>
                </c:pt>
                <c:pt idx="2022">
                  <c:v>217</c:v>
                </c:pt>
                <c:pt idx="2023">
                  <c:v>218</c:v>
                </c:pt>
                <c:pt idx="2024">
                  <c:v>219</c:v>
                </c:pt>
                <c:pt idx="2025">
                  <c:v>220</c:v>
                </c:pt>
                <c:pt idx="2026">
                  <c:v>221</c:v>
                </c:pt>
                <c:pt idx="2027">
                  <c:v>222</c:v>
                </c:pt>
                <c:pt idx="2028">
                  <c:v>223</c:v>
                </c:pt>
                <c:pt idx="2029">
                  <c:v>224</c:v>
                </c:pt>
                <c:pt idx="2030">
                  <c:v>225</c:v>
                </c:pt>
                <c:pt idx="2031">
                  <c:v>226</c:v>
                </c:pt>
                <c:pt idx="2032">
                  <c:v>227</c:v>
                </c:pt>
                <c:pt idx="2033">
                  <c:v>228</c:v>
                </c:pt>
                <c:pt idx="2034">
                  <c:v>229</c:v>
                </c:pt>
                <c:pt idx="2035">
                  <c:v>230</c:v>
                </c:pt>
                <c:pt idx="2036">
                  <c:v>231</c:v>
                </c:pt>
                <c:pt idx="2037">
                  <c:v>232</c:v>
                </c:pt>
                <c:pt idx="2038">
                  <c:v>233</c:v>
                </c:pt>
                <c:pt idx="2039">
                  <c:v>235</c:v>
                </c:pt>
                <c:pt idx="2040">
                  <c:v>236</c:v>
                </c:pt>
                <c:pt idx="2041">
                  <c:v>237</c:v>
                </c:pt>
                <c:pt idx="2042">
                  <c:v>238</c:v>
                </c:pt>
                <c:pt idx="2043">
                  <c:v>239</c:v>
                </c:pt>
                <c:pt idx="2044">
                  <c:v>240</c:v>
                </c:pt>
                <c:pt idx="2045">
                  <c:v>241</c:v>
                </c:pt>
                <c:pt idx="2046">
                  <c:v>242</c:v>
                </c:pt>
                <c:pt idx="2047">
                  <c:v>242</c:v>
                </c:pt>
                <c:pt idx="2048">
                  <c:v>243</c:v>
                </c:pt>
                <c:pt idx="2049">
                  <c:v>244</c:v>
                </c:pt>
                <c:pt idx="2050">
                  <c:v>245</c:v>
                </c:pt>
                <c:pt idx="2051">
                  <c:v>246</c:v>
                </c:pt>
                <c:pt idx="2052">
                  <c:v>247</c:v>
                </c:pt>
                <c:pt idx="2053">
                  <c:v>248</c:v>
                </c:pt>
                <c:pt idx="2054">
                  <c:v>250</c:v>
                </c:pt>
                <c:pt idx="2055">
                  <c:v>250</c:v>
                </c:pt>
                <c:pt idx="2056">
                  <c:v>251</c:v>
                </c:pt>
                <c:pt idx="2057">
                  <c:v>252</c:v>
                </c:pt>
                <c:pt idx="2058">
                  <c:v>253</c:v>
                </c:pt>
                <c:pt idx="2059">
                  <c:v>254</c:v>
                </c:pt>
                <c:pt idx="2060">
                  <c:v>255</c:v>
                </c:pt>
                <c:pt idx="2061">
                  <c:v>256</c:v>
                </c:pt>
                <c:pt idx="2062">
                  <c:v>257</c:v>
                </c:pt>
                <c:pt idx="2063">
                  <c:v>258</c:v>
                </c:pt>
                <c:pt idx="2064">
                  <c:v>259</c:v>
                </c:pt>
                <c:pt idx="2065">
                  <c:v>260</c:v>
                </c:pt>
                <c:pt idx="2066">
                  <c:v>261</c:v>
                </c:pt>
                <c:pt idx="2067">
                  <c:v>262</c:v>
                </c:pt>
                <c:pt idx="2068">
                  <c:v>263</c:v>
                </c:pt>
                <c:pt idx="2069">
                  <c:v>264</c:v>
                </c:pt>
                <c:pt idx="2070">
                  <c:v>265</c:v>
                </c:pt>
                <c:pt idx="2071">
                  <c:v>266</c:v>
                </c:pt>
                <c:pt idx="2072">
                  <c:v>267</c:v>
                </c:pt>
                <c:pt idx="2073">
                  <c:v>268</c:v>
                </c:pt>
                <c:pt idx="2074">
                  <c:v>270</c:v>
                </c:pt>
                <c:pt idx="2075">
                  <c:v>271</c:v>
                </c:pt>
                <c:pt idx="2076">
                  <c:v>272</c:v>
                </c:pt>
                <c:pt idx="2077">
                  <c:v>273</c:v>
                </c:pt>
                <c:pt idx="2078">
                  <c:v>274</c:v>
                </c:pt>
                <c:pt idx="2079">
                  <c:v>275</c:v>
                </c:pt>
                <c:pt idx="2080">
                  <c:v>275</c:v>
                </c:pt>
                <c:pt idx="2081">
                  <c:v>276</c:v>
                </c:pt>
                <c:pt idx="2082">
                  <c:v>277</c:v>
                </c:pt>
                <c:pt idx="2083">
                  <c:v>278</c:v>
                </c:pt>
                <c:pt idx="2084">
                  <c:v>280</c:v>
                </c:pt>
                <c:pt idx="2085">
                  <c:v>280</c:v>
                </c:pt>
                <c:pt idx="2086">
                  <c:v>281</c:v>
                </c:pt>
                <c:pt idx="2087">
                  <c:v>282</c:v>
                </c:pt>
                <c:pt idx="2088">
                  <c:v>283</c:v>
                </c:pt>
                <c:pt idx="2089">
                  <c:v>284</c:v>
                </c:pt>
                <c:pt idx="2090">
                  <c:v>286</c:v>
                </c:pt>
                <c:pt idx="2091">
                  <c:v>286</c:v>
                </c:pt>
                <c:pt idx="2092">
                  <c:v>287</c:v>
                </c:pt>
                <c:pt idx="2093">
                  <c:v>288</c:v>
                </c:pt>
                <c:pt idx="2094">
                  <c:v>289</c:v>
                </c:pt>
                <c:pt idx="2095">
                  <c:v>290</c:v>
                </c:pt>
                <c:pt idx="2096">
                  <c:v>291</c:v>
                </c:pt>
                <c:pt idx="2097">
                  <c:v>292</c:v>
                </c:pt>
                <c:pt idx="2098">
                  <c:v>293</c:v>
                </c:pt>
                <c:pt idx="2099">
                  <c:v>294</c:v>
                </c:pt>
                <c:pt idx="2100">
                  <c:v>295</c:v>
                </c:pt>
                <c:pt idx="2101">
                  <c:v>296</c:v>
                </c:pt>
                <c:pt idx="2102">
                  <c:v>297</c:v>
                </c:pt>
                <c:pt idx="2103">
                  <c:v>298</c:v>
                </c:pt>
                <c:pt idx="2104">
                  <c:v>299</c:v>
                </c:pt>
                <c:pt idx="2105">
                  <c:v>0</c:v>
                </c:pt>
                <c:pt idx="2106">
                  <c:v>1</c:v>
                </c:pt>
                <c:pt idx="2107">
                  <c:v>2</c:v>
                </c:pt>
                <c:pt idx="2108">
                  <c:v>3</c:v>
                </c:pt>
                <c:pt idx="2109">
                  <c:v>4</c:v>
                </c:pt>
                <c:pt idx="2110">
                  <c:v>5</c:v>
                </c:pt>
                <c:pt idx="2111">
                  <c:v>6</c:v>
                </c:pt>
                <c:pt idx="2112">
                  <c:v>7</c:v>
                </c:pt>
                <c:pt idx="2113">
                  <c:v>8</c:v>
                </c:pt>
                <c:pt idx="2114">
                  <c:v>9</c:v>
                </c:pt>
                <c:pt idx="2115">
                  <c:v>10</c:v>
                </c:pt>
                <c:pt idx="2116">
                  <c:v>11</c:v>
                </c:pt>
                <c:pt idx="2117">
                  <c:v>12</c:v>
                </c:pt>
                <c:pt idx="2118">
                  <c:v>13</c:v>
                </c:pt>
                <c:pt idx="2119">
                  <c:v>14</c:v>
                </c:pt>
                <c:pt idx="2120">
                  <c:v>15</c:v>
                </c:pt>
                <c:pt idx="2121">
                  <c:v>16</c:v>
                </c:pt>
                <c:pt idx="2122">
                  <c:v>17</c:v>
                </c:pt>
                <c:pt idx="2123">
                  <c:v>18</c:v>
                </c:pt>
                <c:pt idx="2124">
                  <c:v>19</c:v>
                </c:pt>
                <c:pt idx="2125">
                  <c:v>20</c:v>
                </c:pt>
                <c:pt idx="2126">
                  <c:v>21</c:v>
                </c:pt>
                <c:pt idx="2127">
                  <c:v>22</c:v>
                </c:pt>
                <c:pt idx="2128">
                  <c:v>23</c:v>
                </c:pt>
                <c:pt idx="2129">
                  <c:v>24</c:v>
                </c:pt>
                <c:pt idx="2130">
                  <c:v>25</c:v>
                </c:pt>
                <c:pt idx="2131">
                  <c:v>26</c:v>
                </c:pt>
                <c:pt idx="2132">
                  <c:v>27</c:v>
                </c:pt>
                <c:pt idx="2133">
                  <c:v>28</c:v>
                </c:pt>
                <c:pt idx="2134">
                  <c:v>29</c:v>
                </c:pt>
                <c:pt idx="2135">
                  <c:v>30</c:v>
                </c:pt>
                <c:pt idx="2136">
                  <c:v>31</c:v>
                </c:pt>
                <c:pt idx="2137">
                  <c:v>32</c:v>
                </c:pt>
                <c:pt idx="2138">
                  <c:v>33</c:v>
                </c:pt>
                <c:pt idx="2139">
                  <c:v>34</c:v>
                </c:pt>
                <c:pt idx="2140">
                  <c:v>35</c:v>
                </c:pt>
                <c:pt idx="2141">
                  <c:v>36</c:v>
                </c:pt>
                <c:pt idx="2142">
                  <c:v>37</c:v>
                </c:pt>
                <c:pt idx="2143">
                  <c:v>38</c:v>
                </c:pt>
                <c:pt idx="2144">
                  <c:v>39</c:v>
                </c:pt>
                <c:pt idx="2145">
                  <c:v>40</c:v>
                </c:pt>
                <c:pt idx="2146">
                  <c:v>41</c:v>
                </c:pt>
                <c:pt idx="2147">
                  <c:v>42</c:v>
                </c:pt>
                <c:pt idx="2148">
                  <c:v>43</c:v>
                </c:pt>
                <c:pt idx="2149">
                  <c:v>44</c:v>
                </c:pt>
                <c:pt idx="2150">
                  <c:v>45</c:v>
                </c:pt>
                <c:pt idx="2151">
                  <c:v>46</c:v>
                </c:pt>
                <c:pt idx="2152">
                  <c:v>47</c:v>
                </c:pt>
                <c:pt idx="2153">
                  <c:v>48</c:v>
                </c:pt>
                <c:pt idx="2154">
                  <c:v>49</c:v>
                </c:pt>
                <c:pt idx="2155">
                  <c:v>50</c:v>
                </c:pt>
                <c:pt idx="2156">
                  <c:v>51</c:v>
                </c:pt>
                <c:pt idx="2157">
                  <c:v>52</c:v>
                </c:pt>
                <c:pt idx="2158">
                  <c:v>53</c:v>
                </c:pt>
                <c:pt idx="2159">
                  <c:v>54</c:v>
                </c:pt>
                <c:pt idx="2160">
                  <c:v>55</c:v>
                </c:pt>
                <c:pt idx="2161">
                  <c:v>56</c:v>
                </c:pt>
                <c:pt idx="2162">
                  <c:v>57</c:v>
                </c:pt>
                <c:pt idx="2163">
                  <c:v>58</c:v>
                </c:pt>
                <c:pt idx="2164">
                  <c:v>59</c:v>
                </c:pt>
                <c:pt idx="2165">
                  <c:v>60</c:v>
                </c:pt>
                <c:pt idx="2166">
                  <c:v>61</c:v>
                </c:pt>
                <c:pt idx="2167">
                  <c:v>62</c:v>
                </c:pt>
                <c:pt idx="2168">
                  <c:v>63</c:v>
                </c:pt>
                <c:pt idx="2169">
                  <c:v>64</c:v>
                </c:pt>
                <c:pt idx="2170">
                  <c:v>65</c:v>
                </c:pt>
                <c:pt idx="2171">
                  <c:v>66</c:v>
                </c:pt>
                <c:pt idx="2172">
                  <c:v>67</c:v>
                </c:pt>
                <c:pt idx="2173">
                  <c:v>68</c:v>
                </c:pt>
                <c:pt idx="2174">
                  <c:v>69</c:v>
                </c:pt>
                <c:pt idx="2175">
                  <c:v>70</c:v>
                </c:pt>
                <c:pt idx="2176">
                  <c:v>71</c:v>
                </c:pt>
                <c:pt idx="2177">
                  <c:v>72</c:v>
                </c:pt>
                <c:pt idx="2178">
                  <c:v>73</c:v>
                </c:pt>
                <c:pt idx="2179">
                  <c:v>74</c:v>
                </c:pt>
                <c:pt idx="2180">
                  <c:v>75</c:v>
                </c:pt>
                <c:pt idx="2181">
                  <c:v>76</c:v>
                </c:pt>
                <c:pt idx="2182">
                  <c:v>77</c:v>
                </c:pt>
                <c:pt idx="2183">
                  <c:v>78</c:v>
                </c:pt>
                <c:pt idx="2184">
                  <c:v>79</c:v>
                </c:pt>
                <c:pt idx="2185">
                  <c:v>80</c:v>
                </c:pt>
                <c:pt idx="2186">
                  <c:v>81</c:v>
                </c:pt>
                <c:pt idx="2187">
                  <c:v>82</c:v>
                </c:pt>
                <c:pt idx="2188">
                  <c:v>83</c:v>
                </c:pt>
                <c:pt idx="2189">
                  <c:v>84</c:v>
                </c:pt>
                <c:pt idx="2190">
                  <c:v>85</c:v>
                </c:pt>
                <c:pt idx="2191">
                  <c:v>86</c:v>
                </c:pt>
                <c:pt idx="2192">
                  <c:v>87</c:v>
                </c:pt>
                <c:pt idx="2193">
                  <c:v>88</c:v>
                </c:pt>
                <c:pt idx="2194">
                  <c:v>89</c:v>
                </c:pt>
                <c:pt idx="2195">
                  <c:v>90</c:v>
                </c:pt>
                <c:pt idx="2196">
                  <c:v>91</c:v>
                </c:pt>
                <c:pt idx="2197">
                  <c:v>92</c:v>
                </c:pt>
                <c:pt idx="2198">
                  <c:v>93</c:v>
                </c:pt>
                <c:pt idx="2199">
                  <c:v>94</c:v>
                </c:pt>
                <c:pt idx="2200">
                  <c:v>95</c:v>
                </c:pt>
                <c:pt idx="2201">
                  <c:v>96</c:v>
                </c:pt>
                <c:pt idx="2202">
                  <c:v>97</c:v>
                </c:pt>
                <c:pt idx="2203">
                  <c:v>98</c:v>
                </c:pt>
                <c:pt idx="2204">
                  <c:v>99</c:v>
                </c:pt>
                <c:pt idx="2205">
                  <c:v>100</c:v>
                </c:pt>
                <c:pt idx="2206">
                  <c:v>101</c:v>
                </c:pt>
                <c:pt idx="2207">
                  <c:v>102</c:v>
                </c:pt>
                <c:pt idx="2208">
                  <c:v>103</c:v>
                </c:pt>
                <c:pt idx="2209">
                  <c:v>104</c:v>
                </c:pt>
                <c:pt idx="2210">
                  <c:v>105</c:v>
                </c:pt>
                <c:pt idx="2211">
                  <c:v>106</c:v>
                </c:pt>
                <c:pt idx="2212">
                  <c:v>107</c:v>
                </c:pt>
                <c:pt idx="2213">
                  <c:v>108</c:v>
                </c:pt>
                <c:pt idx="2214">
                  <c:v>109</c:v>
                </c:pt>
                <c:pt idx="2215">
                  <c:v>110</c:v>
                </c:pt>
                <c:pt idx="2216">
                  <c:v>111</c:v>
                </c:pt>
                <c:pt idx="2217">
                  <c:v>112</c:v>
                </c:pt>
                <c:pt idx="2218">
                  <c:v>113</c:v>
                </c:pt>
                <c:pt idx="2219">
                  <c:v>114</c:v>
                </c:pt>
                <c:pt idx="2220">
                  <c:v>115</c:v>
                </c:pt>
                <c:pt idx="2221">
                  <c:v>116</c:v>
                </c:pt>
                <c:pt idx="2222">
                  <c:v>117</c:v>
                </c:pt>
                <c:pt idx="2223">
                  <c:v>118</c:v>
                </c:pt>
                <c:pt idx="2224">
                  <c:v>119</c:v>
                </c:pt>
                <c:pt idx="2225">
                  <c:v>120</c:v>
                </c:pt>
                <c:pt idx="2226">
                  <c:v>121</c:v>
                </c:pt>
                <c:pt idx="2227">
                  <c:v>122</c:v>
                </c:pt>
                <c:pt idx="2228">
                  <c:v>123</c:v>
                </c:pt>
                <c:pt idx="2229">
                  <c:v>124</c:v>
                </c:pt>
                <c:pt idx="2230">
                  <c:v>125</c:v>
                </c:pt>
                <c:pt idx="2231">
                  <c:v>126</c:v>
                </c:pt>
                <c:pt idx="2232">
                  <c:v>127</c:v>
                </c:pt>
                <c:pt idx="2233">
                  <c:v>128</c:v>
                </c:pt>
                <c:pt idx="2234">
                  <c:v>129</c:v>
                </c:pt>
                <c:pt idx="2235">
                  <c:v>130</c:v>
                </c:pt>
                <c:pt idx="2236">
                  <c:v>131</c:v>
                </c:pt>
                <c:pt idx="2237">
                  <c:v>132</c:v>
                </c:pt>
                <c:pt idx="2238">
                  <c:v>133</c:v>
                </c:pt>
                <c:pt idx="2239">
                  <c:v>134</c:v>
                </c:pt>
                <c:pt idx="2240">
                  <c:v>135</c:v>
                </c:pt>
                <c:pt idx="2241">
                  <c:v>136</c:v>
                </c:pt>
                <c:pt idx="2242">
                  <c:v>137</c:v>
                </c:pt>
                <c:pt idx="2243">
                  <c:v>138</c:v>
                </c:pt>
                <c:pt idx="2244">
                  <c:v>139</c:v>
                </c:pt>
                <c:pt idx="2245">
                  <c:v>140</c:v>
                </c:pt>
                <c:pt idx="2246">
                  <c:v>141</c:v>
                </c:pt>
                <c:pt idx="2247">
                  <c:v>142</c:v>
                </c:pt>
                <c:pt idx="2248">
                  <c:v>143</c:v>
                </c:pt>
                <c:pt idx="2249">
                  <c:v>144</c:v>
                </c:pt>
                <c:pt idx="2250">
                  <c:v>145</c:v>
                </c:pt>
                <c:pt idx="2251">
                  <c:v>146</c:v>
                </c:pt>
                <c:pt idx="2252">
                  <c:v>147</c:v>
                </c:pt>
                <c:pt idx="2253">
                  <c:v>148</c:v>
                </c:pt>
                <c:pt idx="2254">
                  <c:v>149</c:v>
                </c:pt>
                <c:pt idx="2255">
                  <c:v>150</c:v>
                </c:pt>
                <c:pt idx="2256">
                  <c:v>151</c:v>
                </c:pt>
                <c:pt idx="2257">
                  <c:v>152</c:v>
                </c:pt>
                <c:pt idx="2258">
                  <c:v>153</c:v>
                </c:pt>
                <c:pt idx="2259">
                  <c:v>154</c:v>
                </c:pt>
                <c:pt idx="2260">
                  <c:v>155</c:v>
                </c:pt>
                <c:pt idx="2261">
                  <c:v>156</c:v>
                </c:pt>
                <c:pt idx="2262">
                  <c:v>157</c:v>
                </c:pt>
                <c:pt idx="2263">
                  <c:v>158</c:v>
                </c:pt>
                <c:pt idx="2264">
                  <c:v>159</c:v>
                </c:pt>
                <c:pt idx="2265">
                  <c:v>160</c:v>
                </c:pt>
                <c:pt idx="2266">
                  <c:v>161</c:v>
                </c:pt>
                <c:pt idx="2267">
                  <c:v>162</c:v>
                </c:pt>
                <c:pt idx="2268">
                  <c:v>163</c:v>
                </c:pt>
                <c:pt idx="2269">
                  <c:v>164</c:v>
                </c:pt>
                <c:pt idx="2270">
                  <c:v>165</c:v>
                </c:pt>
                <c:pt idx="2271">
                  <c:v>166</c:v>
                </c:pt>
                <c:pt idx="2272">
                  <c:v>167</c:v>
                </c:pt>
                <c:pt idx="2273">
                  <c:v>168</c:v>
                </c:pt>
                <c:pt idx="2274">
                  <c:v>169</c:v>
                </c:pt>
                <c:pt idx="2275">
                  <c:v>170</c:v>
                </c:pt>
                <c:pt idx="2276">
                  <c:v>171</c:v>
                </c:pt>
                <c:pt idx="2277">
                  <c:v>172</c:v>
                </c:pt>
                <c:pt idx="2278">
                  <c:v>173</c:v>
                </c:pt>
                <c:pt idx="2279">
                  <c:v>174</c:v>
                </c:pt>
                <c:pt idx="2280">
                  <c:v>175</c:v>
                </c:pt>
                <c:pt idx="2281">
                  <c:v>176</c:v>
                </c:pt>
                <c:pt idx="2282">
                  <c:v>177</c:v>
                </c:pt>
                <c:pt idx="2283">
                  <c:v>178</c:v>
                </c:pt>
                <c:pt idx="2284">
                  <c:v>179</c:v>
                </c:pt>
                <c:pt idx="2285">
                  <c:v>180</c:v>
                </c:pt>
                <c:pt idx="2286">
                  <c:v>181</c:v>
                </c:pt>
                <c:pt idx="2287">
                  <c:v>182</c:v>
                </c:pt>
                <c:pt idx="2288">
                  <c:v>183</c:v>
                </c:pt>
                <c:pt idx="2289">
                  <c:v>184</c:v>
                </c:pt>
                <c:pt idx="2290">
                  <c:v>185</c:v>
                </c:pt>
                <c:pt idx="2291">
                  <c:v>186</c:v>
                </c:pt>
                <c:pt idx="2292">
                  <c:v>187</c:v>
                </c:pt>
                <c:pt idx="2293">
                  <c:v>188</c:v>
                </c:pt>
                <c:pt idx="2294">
                  <c:v>189</c:v>
                </c:pt>
                <c:pt idx="2295">
                  <c:v>190</c:v>
                </c:pt>
                <c:pt idx="2296">
                  <c:v>191</c:v>
                </c:pt>
                <c:pt idx="2297">
                  <c:v>192</c:v>
                </c:pt>
                <c:pt idx="2298">
                  <c:v>193</c:v>
                </c:pt>
                <c:pt idx="2299">
                  <c:v>194</c:v>
                </c:pt>
                <c:pt idx="2300">
                  <c:v>195</c:v>
                </c:pt>
                <c:pt idx="2301">
                  <c:v>196</c:v>
                </c:pt>
                <c:pt idx="2302">
                  <c:v>197</c:v>
                </c:pt>
                <c:pt idx="2303">
                  <c:v>198</c:v>
                </c:pt>
                <c:pt idx="2304">
                  <c:v>199</c:v>
                </c:pt>
                <c:pt idx="2305">
                  <c:v>200</c:v>
                </c:pt>
                <c:pt idx="2306">
                  <c:v>201</c:v>
                </c:pt>
                <c:pt idx="2307">
                  <c:v>202</c:v>
                </c:pt>
                <c:pt idx="2308">
                  <c:v>203</c:v>
                </c:pt>
                <c:pt idx="2309">
                  <c:v>204</c:v>
                </c:pt>
                <c:pt idx="2310">
                  <c:v>205</c:v>
                </c:pt>
                <c:pt idx="2311">
                  <c:v>206</c:v>
                </c:pt>
                <c:pt idx="2312">
                  <c:v>207</c:v>
                </c:pt>
                <c:pt idx="2313">
                  <c:v>208</c:v>
                </c:pt>
                <c:pt idx="2314">
                  <c:v>209</c:v>
                </c:pt>
                <c:pt idx="2315">
                  <c:v>210</c:v>
                </c:pt>
                <c:pt idx="2316">
                  <c:v>211</c:v>
                </c:pt>
                <c:pt idx="2317">
                  <c:v>212</c:v>
                </c:pt>
                <c:pt idx="2318">
                  <c:v>213</c:v>
                </c:pt>
                <c:pt idx="2319">
                  <c:v>214</c:v>
                </c:pt>
                <c:pt idx="2320">
                  <c:v>215</c:v>
                </c:pt>
                <c:pt idx="2321">
                  <c:v>216</c:v>
                </c:pt>
                <c:pt idx="2322">
                  <c:v>217</c:v>
                </c:pt>
                <c:pt idx="2323">
                  <c:v>218</c:v>
                </c:pt>
                <c:pt idx="2324">
                  <c:v>219</c:v>
                </c:pt>
                <c:pt idx="2325">
                  <c:v>220</c:v>
                </c:pt>
                <c:pt idx="2326">
                  <c:v>221</c:v>
                </c:pt>
                <c:pt idx="2327">
                  <c:v>222</c:v>
                </c:pt>
                <c:pt idx="2328">
                  <c:v>223</c:v>
                </c:pt>
                <c:pt idx="2329">
                  <c:v>224</c:v>
                </c:pt>
                <c:pt idx="2330">
                  <c:v>225</c:v>
                </c:pt>
                <c:pt idx="2331">
                  <c:v>226</c:v>
                </c:pt>
                <c:pt idx="2332">
                  <c:v>227</c:v>
                </c:pt>
                <c:pt idx="2333">
                  <c:v>228</c:v>
                </c:pt>
                <c:pt idx="2334">
                  <c:v>229</c:v>
                </c:pt>
                <c:pt idx="2335">
                  <c:v>230</c:v>
                </c:pt>
                <c:pt idx="2336">
                  <c:v>231</c:v>
                </c:pt>
                <c:pt idx="2337">
                  <c:v>232</c:v>
                </c:pt>
                <c:pt idx="2338">
                  <c:v>233</c:v>
                </c:pt>
                <c:pt idx="2339">
                  <c:v>234</c:v>
                </c:pt>
                <c:pt idx="2340">
                  <c:v>235</c:v>
                </c:pt>
                <c:pt idx="2341">
                  <c:v>236</c:v>
                </c:pt>
                <c:pt idx="2342">
                  <c:v>237</c:v>
                </c:pt>
                <c:pt idx="2343">
                  <c:v>238</c:v>
                </c:pt>
                <c:pt idx="2344">
                  <c:v>239</c:v>
                </c:pt>
                <c:pt idx="2345">
                  <c:v>240</c:v>
                </c:pt>
                <c:pt idx="2346">
                  <c:v>241</c:v>
                </c:pt>
                <c:pt idx="2347">
                  <c:v>242</c:v>
                </c:pt>
                <c:pt idx="2348">
                  <c:v>243</c:v>
                </c:pt>
                <c:pt idx="2349">
                  <c:v>244</c:v>
                </c:pt>
                <c:pt idx="2350">
                  <c:v>245</c:v>
                </c:pt>
                <c:pt idx="2351">
                  <c:v>246</c:v>
                </c:pt>
                <c:pt idx="2352">
                  <c:v>247</c:v>
                </c:pt>
                <c:pt idx="2353">
                  <c:v>248</c:v>
                </c:pt>
                <c:pt idx="2354">
                  <c:v>249</c:v>
                </c:pt>
                <c:pt idx="2355">
                  <c:v>250</c:v>
                </c:pt>
                <c:pt idx="2356">
                  <c:v>251</c:v>
                </c:pt>
                <c:pt idx="2357">
                  <c:v>252</c:v>
                </c:pt>
                <c:pt idx="2358">
                  <c:v>253</c:v>
                </c:pt>
                <c:pt idx="2359">
                  <c:v>254</c:v>
                </c:pt>
                <c:pt idx="2360">
                  <c:v>255</c:v>
                </c:pt>
                <c:pt idx="2361">
                  <c:v>256</c:v>
                </c:pt>
                <c:pt idx="2362">
                  <c:v>257</c:v>
                </c:pt>
                <c:pt idx="2363">
                  <c:v>258</c:v>
                </c:pt>
                <c:pt idx="2364">
                  <c:v>259</c:v>
                </c:pt>
                <c:pt idx="2365">
                  <c:v>260</c:v>
                </c:pt>
                <c:pt idx="2366">
                  <c:v>261</c:v>
                </c:pt>
                <c:pt idx="2367">
                  <c:v>262</c:v>
                </c:pt>
                <c:pt idx="2368">
                  <c:v>263</c:v>
                </c:pt>
                <c:pt idx="2369">
                  <c:v>264</c:v>
                </c:pt>
                <c:pt idx="2370">
                  <c:v>265</c:v>
                </c:pt>
                <c:pt idx="2371">
                  <c:v>266</c:v>
                </c:pt>
                <c:pt idx="2372">
                  <c:v>267</c:v>
                </c:pt>
                <c:pt idx="2373">
                  <c:v>268</c:v>
                </c:pt>
                <c:pt idx="2374">
                  <c:v>269</c:v>
                </c:pt>
                <c:pt idx="2375">
                  <c:v>270</c:v>
                </c:pt>
                <c:pt idx="2376">
                  <c:v>271</c:v>
                </c:pt>
                <c:pt idx="2377">
                  <c:v>272</c:v>
                </c:pt>
                <c:pt idx="2378">
                  <c:v>273</c:v>
                </c:pt>
                <c:pt idx="2379">
                  <c:v>274</c:v>
                </c:pt>
                <c:pt idx="2380">
                  <c:v>275</c:v>
                </c:pt>
                <c:pt idx="2381">
                  <c:v>276</c:v>
                </c:pt>
                <c:pt idx="2382">
                  <c:v>277</c:v>
                </c:pt>
                <c:pt idx="2383">
                  <c:v>278</c:v>
                </c:pt>
                <c:pt idx="2384">
                  <c:v>279</c:v>
                </c:pt>
                <c:pt idx="2385">
                  <c:v>280</c:v>
                </c:pt>
                <c:pt idx="2386">
                  <c:v>281</c:v>
                </c:pt>
                <c:pt idx="2387">
                  <c:v>282</c:v>
                </c:pt>
                <c:pt idx="2388">
                  <c:v>283</c:v>
                </c:pt>
                <c:pt idx="2389">
                  <c:v>284</c:v>
                </c:pt>
                <c:pt idx="2390">
                  <c:v>285</c:v>
                </c:pt>
                <c:pt idx="2391">
                  <c:v>286</c:v>
                </c:pt>
                <c:pt idx="2392">
                  <c:v>287</c:v>
                </c:pt>
                <c:pt idx="2393">
                  <c:v>288</c:v>
                </c:pt>
                <c:pt idx="2394">
                  <c:v>289</c:v>
                </c:pt>
                <c:pt idx="2395">
                  <c:v>290</c:v>
                </c:pt>
                <c:pt idx="2396">
                  <c:v>291</c:v>
                </c:pt>
                <c:pt idx="2397">
                  <c:v>292</c:v>
                </c:pt>
                <c:pt idx="2398">
                  <c:v>293</c:v>
                </c:pt>
                <c:pt idx="2399">
                  <c:v>294</c:v>
                </c:pt>
                <c:pt idx="2400">
                  <c:v>295</c:v>
                </c:pt>
                <c:pt idx="2401">
                  <c:v>296</c:v>
                </c:pt>
                <c:pt idx="2402">
                  <c:v>297</c:v>
                </c:pt>
                <c:pt idx="2403">
                  <c:v>298</c:v>
                </c:pt>
                <c:pt idx="2404">
                  <c:v>299</c:v>
                </c:pt>
                <c:pt idx="2405">
                  <c:v>300</c:v>
                </c:pt>
                <c:pt idx="2406">
                  <c:v>0</c:v>
                </c:pt>
                <c:pt idx="2407">
                  <c:v>1</c:v>
                </c:pt>
                <c:pt idx="2408">
                  <c:v>1</c:v>
                </c:pt>
                <c:pt idx="2409">
                  <c:v>2</c:v>
                </c:pt>
                <c:pt idx="2410">
                  <c:v>3</c:v>
                </c:pt>
                <c:pt idx="2411">
                  <c:v>4</c:v>
                </c:pt>
                <c:pt idx="2412">
                  <c:v>5</c:v>
                </c:pt>
                <c:pt idx="2413">
                  <c:v>6</c:v>
                </c:pt>
                <c:pt idx="2414">
                  <c:v>7</c:v>
                </c:pt>
                <c:pt idx="2415">
                  <c:v>8</c:v>
                </c:pt>
                <c:pt idx="2416">
                  <c:v>9</c:v>
                </c:pt>
                <c:pt idx="2417">
                  <c:v>10</c:v>
                </c:pt>
                <c:pt idx="2418">
                  <c:v>12</c:v>
                </c:pt>
                <c:pt idx="2419">
                  <c:v>12</c:v>
                </c:pt>
                <c:pt idx="2420">
                  <c:v>13</c:v>
                </c:pt>
                <c:pt idx="2421">
                  <c:v>14</c:v>
                </c:pt>
                <c:pt idx="2422">
                  <c:v>15</c:v>
                </c:pt>
                <c:pt idx="2423">
                  <c:v>16</c:v>
                </c:pt>
                <c:pt idx="2424">
                  <c:v>17</c:v>
                </c:pt>
                <c:pt idx="2425">
                  <c:v>18</c:v>
                </c:pt>
                <c:pt idx="2426">
                  <c:v>19</c:v>
                </c:pt>
                <c:pt idx="2427">
                  <c:v>20</c:v>
                </c:pt>
                <c:pt idx="2428">
                  <c:v>21</c:v>
                </c:pt>
                <c:pt idx="2429">
                  <c:v>23</c:v>
                </c:pt>
                <c:pt idx="2430">
                  <c:v>23</c:v>
                </c:pt>
                <c:pt idx="2431">
                  <c:v>24</c:v>
                </c:pt>
                <c:pt idx="2432">
                  <c:v>25</c:v>
                </c:pt>
                <c:pt idx="2433">
                  <c:v>26</c:v>
                </c:pt>
                <c:pt idx="2434">
                  <c:v>27</c:v>
                </c:pt>
                <c:pt idx="2435">
                  <c:v>28</c:v>
                </c:pt>
                <c:pt idx="2436">
                  <c:v>29</c:v>
                </c:pt>
                <c:pt idx="2437">
                  <c:v>30</c:v>
                </c:pt>
                <c:pt idx="2438">
                  <c:v>31</c:v>
                </c:pt>
                <c:pt idx="2439">
                  <c:v>33</c:v>
                </c:pt>
                <c:pt idx="2440">
                  <c:v>33</c:v>
                </c:pt>
                <c:pt idx="2441">
                  <c:v>34</c:v>
                </c:pt>
                <c:pt idx="2442">
                  <c:v>35</c:v>
                </c:pt>
                <c:pt idx="2443">
                  <c:v>36</c:v>
                </c:pt>
                <c:pt idx="2444">
                  <c:v>37</c:v>
                </c:pt>
                <c:pt idx="2445">
                  <c:v>38</c:v>
                </c:pt>
                <c:pt idx="2446">
                  <c:v>39</c:v>
                </c:pt>
                <c:pt idx="2447">
                  <c:v>40</c:v>
                </c:pt>
                <c:pt idx="2448">
                  <c:v>41</c:v>
                </c:pt>
                <c:pt idx="2449">
                  <c:v>43</c:v>
                </c:pt>
                <c:pt idx="2450">
                  <c:v>43</c:v>
                </c:pt>
                <c:pt idx="2451">
                  <c:v>44</c:v>
                </c:pt>
                <c:pt idx="2452">
                  <c:v>45</c:v>
                </c:pt>
                <c:pt idx="2453">
                  <c:v>46</c:v>
                </c:pt>
                <c:pt idx="2454">
                  <c:v>47</c:v>
                </c:pt>
                <c:pt idx="2455">
                  <c:v>48</c:v>
                </c:pt>
                <c:pt idx="2456">
                  <c:v>49</c:v>
                </c:pt>
                <c:pt idx="2457">
                  <c:v>50</c:v>
                </c:pt>
                <c:pt idx="2458">
                  <c:v>51</c:v>
                </c:pt>
                <c:pt idx="2459">
                  <c:v>53</c:v>
                </c:pt>
                <c:pt idx="2460">
                  <c:v>53</c:v>
                </c:pt>
                <c:pt idx="2461">
                  <c:v>54</c:v>
                </c:pt>
                <c:pt idx="2462">
                  <c:v>55</c:v>
                </c:pt>
                <c:pt idx="2463">
                  <c:v>56</c:v>
                </c:pt>
                <c:pt idx="2464">
                  <c:v>57</c:v>
                </c:pt>
                <c:pt idx="2465">
                  <c:v>58</c:v>
                </c:pt>
                <c:pt idx="2466">
                  <c:v>59</c:v>
                </c:pt>
                <c:pt idx="2467">
                  <c:v>60</c:v>
                </c:pt>
                <c:pt idx="2468">
                  <c:v>61</c:v>
                </c:pt>
                <c:pt idx="2469">
                  <c:v>63</c:v>
                </c:pt>
                <c:pt idx="2470">
                  <c:v>63</c:v>
                </c:pt>
                <c:pt idx="2471">
                  <c:v>64</c:v>
                </c:pt>
                <c:pt idx="2472">
                  <c:v>65</c:v>
                </c:pt>
                <c:pt idx="2473">
                  <c:v>66</c:v>
                </c:pt>
                <c:pt idx="2474">
                  <c:v>67</c:v>
                </c:pt>
                <c:pt idx="2475">
                  <c:v>68</c:v>
                </c:pt>
                <c:pt idx="2476">
                  <c:v>69</c:v>
                </c:pt>
                <c:pt idx="2477">
                  <c:v>70</c:v>
                </c:pt>
                <c:pt idx="2478">
                  <c:v>71</c:v>
                </c:pt>
                <c:pt idx="2479">
                  <c:v>73</c:v>
                </c:pt>
                <c:pt idx="2480">
                  <c:v>73</c:v>
                </c:pt>
                <c:pt idx="2481">
                  <c:v>74</c:v>
                </c:pt>
                <c:pt idx="2482">
                  <c:v>75</c:v>
                </c:pt>
                <c:pt idx="2483">
                  <c:v>76</c:v>
                </c:pt>
                <c:pt idx="2484">
                  <c:v>77</c:v>
                </c:pt>
                <c:pt idx="2485">
                  <c:v>78</c:v>
                </c:pt>
                <c:pt idx="2486">
                  <c:v>79</c:v>
                </c:pt>
                <c:pt idx="2487">
                  <c:v>80</c:v>
                </c:pt>
                <c:pt idx="2488">
                  <c:v>81</c:v>
                </c:pt>
                <c:pt idx="2489">
                  <c:v>82</c:v>
                </c:pt>
                <c:pt idx="2490">
                  <c:v>82</c:v>
                </c:pt>
                <c:pt idx="2491">
                  <c:v>84</c:v>
                </c:pt>
                <c:pt idx="2492">
                  <c:v>85</c:v>
                </c:pt>
                <c:pt idx="2493">
                  <c:v>86</c:v>
                </c:pt>
                <c:pt idx="2494">
                  <c:v>87</c:v>
                </c:pt>
                <c:pt idx="2495">
                  <c:v>88</c:v>
                </c:pt>
                <c:pt idx="2496">
                  <c:v>89</c:v>
                </c:pt>
                <c:pt idx="2497">
                  <c:v>90</c:v>
                </c:pt>
                <c:pt idx="2498">
                  <c:v>91</c:v>
                </c:pt>
                <c:pt idx="2499">
                  <c:v>92</c:v>
                </c:pt>
                <c:pt idx="2500">
                  <c:v>92</c:v>
                </c:pt>
                <c:pt idx="2501">
                  <c:v>94</c:v>
                </c:pt>
                <c:pt idx="2502">
                  <c:v>95</c:v>
                </c:pt>
                <c:pt idx="2503">
                  <c:v>96</c:v>
                </c:pt>
                <c:pt idx="2504">
                  <c:v>97</c:v>
                </c:pt>
                <c:pt idx="2505">
                  <c:v>98</c:v>
                </c:pt>
                <c:pt idx="2506">
                  <c:v>99</c:v>
                </c:pt>
                <c:pt idx="2507">
                  <c:v>100</c:v>
                </c:pt>
                <c:pt idx="2508">
                  <c:v>102</c:v>
                </c:pt>
                <c:pt idx="2509">
                  <c:v>102</c:v>
                </c:pt>
                <c:pt idx="2510">
                  <c:v>103</c:v>
                </c:pt>
                <c:pt idx="2511">
                  <c:v>104</c:v>
                </c:pt>
                <c:pt idx="2512">
                  <c:v>105</c:v>
                </c:pt>
                <c:pt idx="2513">
                  <c:v>106</c:v>
                </c:pt>
                <c:pt idx="2514">
                  <c:v>107</c:v>
                </c:pt>
                <c:pt idx="2515">
                  <c:v>108</c:v>
                </c:pt>
                <c:pt idx="2516">
                  <c:v>109</c:v>
                </c:pt>
                <c:pt idx="2517">
                  <c:v>110</c:v>
                </c:pt>
                <c:pt idx="2518">
                  <c:v>112</c:v>
                </c:pt>
                <c:pt idx="2519">
                  <c:v>112</c:v>
                </c:pt>
                <c:pt idx="2520">
                  <c:v>113</c:v>
                </c:pt>
                <c:pt idx="2521">
                  <c:v>114</c:v>
                </c:pt>
                <c:pt idx="2522">
                  <c:v>115</c:v>
                </c:pt>
                <c:pt idx="2523">
                  <c:v>116</c:v>
                </c:pt>
                <c:pt idx="2524">
                  <c:v>117</c:v>
                </c:pt>
                <c:pt idx="2525">
                  <c:v>118</c:v>
                </c:pt>
                <c:pt idx="2526">
                  <c:v>119</c:v>
                </c:pt>
                <c:pt idx="2527">
                  <c:v>120</c:v>
                </c:pt>
                <c:pt idx="2528">
                  <c:v>120</c:v>
                </c:pt>
                <c:pt idx="2529">
                  <c:v>122</c:v>
                </c:pt>
                <c:pt idx="2530">
                  <c:v>123</c:v>
                </c:pt>
                <c:pt idx="2531">
                  <c:v>124</c:v>
                </c:pt>
                <c:pt idx="2532">
                  <c:v>125</c:v>
                </c:pt>
                <c:pt idx="2533">
                  <c:v>126</c:v>
                </c:pt>
                <c:pt idx="2534">
                  <c:v>127</c:v>
                </c:pt>
                <c:pt idx="2535">
                  <c:v>128</c:v>
                </c:pt>
                <c:pt idx="2536">
                  <c:v>129</c:v>
                </c:pt>
                <c:pt idx="2537">
                  <c:v>129</c:v>
                </c:pt>
                <c:pt idx="2538">
                  <c:v>131</c:v>
                </c:pt>
                <c:pt idx="2539">
                  <c:v>132</c:v>
                </c:pt>
                <c:pt idx="2540">
                  <c:v>133</c:v>
                </c:pt>
                <c:pt idx="2541">
                  <c:v>134</c:v>
                </c:pt>
                <c:pt idx="2542">
                  <c:v>135</c:v>
                </c:pt>
                <c:pt idx="2543">
                  <c:v>136</c:v>
                </c:pt>
                <c:pt idx="2544">
                  <c:v>137</c:v>
                </c:pt>
                <c:pt idx="2545">
                  <c:v>138</c:v>
                </c:pt>
                <c:pt idx="2546">
                  <c:v>138</c:v>
                </c:pt>
                <c:pt idx="2547">
                  <c:v>140</c:v>
                </c:pt>
                <c:pt idx="2548">
                  <c:v>141</c:v>
                </c:pt>
                <c:pt idx="2549">
                  <c:v>142</c:v>
                </c:pt>
                <c:pt idx="2550">
                  <c:v>143</c:v>
                </c:pt>
                <c:pt idx="2551">
                  <c:v>144</c:v>
                </c:pt>
                <c:pt idx="2552">
                  <c:v>145</c:v>
                </c:pt>
                <c:pt idx="2553">
                  <c:v>146</c:v>
                </c:pt>
                <c:pt idx="2554">
                  <c:v>148</c:v>
                </c:pt>
                <c:pt idx="2555">
                  <c:v>148</c:v>
                </c:pt>
                <c:pt idx="2556">
                  <c:v>149</c:v>
                </c:pt>
                <c:pt idx="2557">
                  <c:v>150</c:v>
                </c:pt>
                <c:pt idx="2558">
                  <c:v>151</c:v>
                </c:pt>
                <c:pt idx="2559">
                  <c:v>152</c:v>
                </c:pt>
                <c:pt idx="2560">
                  <c:v>153</c:v>
                </c:pt>
                <c:pt idx="2561">
                  <c:v>154</c:v>
                </c:pt>
                <c:pt idx="2562">
                  <c:v>155</c:v>
                </c:pt>
                <c:pt idx="2563">
                  <c:v>157</c:v>
                </c:pt>
                <c:pt idx="2564">
                  <c:v>157</c:v>
                </c:pt>
                <c:pt idx="2565">
                  <c:v>158</c:v>
                </c:pt>
                <c:pt idx="2566">
                  <c:v>159</c:v>
                </c:pt>
                <c:pt idx="2567">
                  <c:v>160</c:v>
                </c:pt>
                <c:pt idx="2568">
                  <c:v>161</c:v>
                </c:pt>
                <c:pt idx="2569">
                  <c:v>162</c:v>
                </c:pt>
                <c:pt idx="2570">
                  <c:v>163</c:v>
                </c:pt>
                <c:pt idx="2571">
                  <c:v>164</c:v>
                </c:pt>
                <c:pt idx="2572">
                  <c:v>165</c:v>
                </c:pt>
                <c:pt idx="2573">
                  <c:v>167</c:v>
                </c:pt>
                <c:pt idx="2574">
                  <c:v>167</c:v>
                </c:pt>
                <c:pt idx="2575">
                  <c:v>168</c:v>
                </c:pt>
                <c:pt idx="2576">
                  <c:v>169</c:v>
                </c:pt>
                <c:pt idx="2577">
                  <c:v>170</c:v>
                </c:pt>
                <c:pt idx="2578">
                  <c:v>171</c:v>
                </c:pt>
                <c:pt idx="2579">
                  <c:v>172</c:v>
                </c:pt>
                <c:pt idx="2580">
                  <c:v>173</c:v>
                </c:pt>
                <c:pt idx="2581">
                  <c:v>174</c:v>
                </c:pt>
                <c:pt idx="2582">
                  <c:v>174</c:v>
                </c:pt>
                <c:pt idx="2583">
                  <c:v>176</c:v>
                </c:pt>
                <c:pt idx="2584">
                  <c:v>177</c:v>
                </c:pt>
                <c:pt idx="2585">
                  <c:v>178</c:v>
                </c:pt>
                <c:pt idx="2586">
                  <c:v>179</c:v>
                </c:pt>
                <c:pt idx="2587">
                  <c:v>180</c:v>
                </c:pt>
                <c:pt idx="2588">
                  <c:v>181</c:v>
                </c:pt>
                <c:pt idx="2589">
                  <c:v>182</c:v>
                </c:pt>
                <c:pt idx="2590">
                  <c:v>183</c:v>
                </c:pt>
                <c:pt idx="2591">
                  <c:v>185</c:v>
                </c:pt>
                <c:pt idx="2592">
                  <c:v>185</c:v>
                </c:pt>
                <c:pt idx="2593">
                  <c:v>186</c:v>
                </c:pt>
                <c:pt idx="2594">
                  <c:v>187</c:v>
                </c:pt>
                <c:pt idx="2595">
                  <c:v>188</c:v>
                </c:pt>
                <c:pt idx="2596">
                  <c:v>189</c:v>
                </c:pt>
                <c:pt idx="2597">
                  <c:v>190</c:v>
                </c:pt>
                <c:pt idx="2598">
                  <c:v>191</c:v>
                </c:pt>
                <c:pt idx="2599">
                  <c:v>192</c:v>
                </c:pt>
                <c:pt idx="2600">
                  <c:v>192</c:v>
                </c:pt>
                <c:pt idx="2601">
                  <c:v>194</c:v>
                </c:pt>
                <c:pt idx="2602">
                  <c:v>195</c:v>
                </c:pt>
                <c:pt idx="2603">
                  <c:v>196</c:v>
                </c:pt>
                <c:pt idx="2604">
                  <c:v>197</c:v>
                </c:pt>
                <c:pt idx="2605">
                  <c:v>198</c:v>
                </c:pt>
                <c:pt idx="2606">
                  <c:v>199</c:v>
                </c:pt>
                <c:pt idx="2607">
                  <c:v>200</c:v>
                </c:pt>
                <c:pt idx="2608">
                  <c:v>200</c:v>
                </c:pt>
                <c:pt idx="2609">
                  <c:v>203</c:v>
                </c:pt>
                <c:pt idx="2610">
                  <c:v>203</c:v>
                </c:pt>
                <c:pt idx="2611">
                  <c:v>204</c:v>
                </c:pt>
                <c:pt idx="2612">
                  <c:v>205</c:v>
                </c:pt>
                <c:pt idx="2613">
                  <c:v>206</c:v>
                </c:pt>
                <c:pt idx="2614">
                  <c:v>207</c:v>
                </c:pt>
                <c:pt idx="2615">
                  <c:v>208</c:v>
                </c:pt>
                <c:pt idx="2616">
                  <c:v>210</c:v>
                </c:pt>
                <c:pt idx="2617">
                  <c:v>210</c:v>
                </c:pt>
                <c:pt idx="2618">
                  <c:v>211</c:v>
                </c:pt>
                <c:pt idx="2619">
                  <c:v>212</c:v>
                </c:pt>
                <c:pt idx="2620">
                  <c:v>213</c:v>
                </c:pt>
                <c:pt idx="2621">
                  <c:v>214</c:v>
                </c:pt>
                <c:pt idx="2622">
                  <c:v>215</c:v>
                </c:pt>
                <c:pt idx="2623">
                  <c:v>216</c:v>
                </c:pt>
                <c:pt idx="2624">
                  <c:v>217</c:v>
                </c:pt>
                <c:pt idx="2625">
                  <c:v>219</c:v>
                </c:pt>
                <c:pt idx="2626">
                  <c:v>219</c:v>
                </c:pt>
                <c:pt idx="2627">
                  <c:v>220</c:v>
                </c:pt>
                <c:pt idx="2628">
                  <c:v>221</c:v>
                </c:pt>
                <c:pt idx="2629">
                  <c:v>222</c:v>
                </c:pt>
                <c:pt idx="2630">
                  <c:v>223</c:v>
                </c:pt>
                <c:pt idx="2631">
                  <c:v>224</c:v>
                </c:pt>
                <c:pt idx="2632">
                  <c:v>225</c:v>
                </c:pt>
                <c:pt idx="2633">
                  <c:v>226</c:v>
                </c:pt>
                <c:pt idx="2634">
                  <c:v>227</c:v>
                </c:pt>
                <c:pt idx="2635">
                  <c:v>229</c:v>
                </c:pt>
                <c:pt idx="2636">
                  <c:v>229</c:v>
                </c:pt>
                <c:pt idx="2637">
                  <c:v>230</c:v>
                </c:pt>
                <c:pt idx="2638">
                  <c:v>231</c:v>
                </c:pt>
                <c:pt idx="2639">
                  <c:v>232</c:v>
                </c:pt>
                <c:pt idx="2640">
                  <c:v>233</c:v>
                </c:pt>
                <c:pt idx="2641">
                  <c:v>234</c:v>
                </c:pt>
                <c:pt idx="2642">
                  <c:v>235</c:v>
                </c:pt>
                <c:pt idx="2643">
                  <c:v>236</c:v>
                </c:pt>
                <c:pt idx="2644">
                  <c:v>236</c:v>
                </c:pt>
                <c:pt idx="2645">
                  <c:v>238</c:v>
                </c:pt>
                <c:pt idx="2646">
                  <c:v>239</c:v>
                </c:pt>
                <c:pt idx="2647">
                  <c:v>240</c:v>
                </c:pt>
                <c:pt idx="2648">
                  <c:v>241</c:v>
                </c:pt>
                <c:pt idx="2649">
                  <c:v>242</c:v>
                </c:pt>
                <c:pt idx="2650">
                  <c:v>243</c:v>
                </c:pt>
                <c:pt idx="2651">
                  <c:v>244</c:v>
                </c:pt>
                <c:pt idx="2652">
                  <c:v>245</c:v>
                </c:pt>
                <c:pt idx="2653">
                  <c:v>247</c:v>
                </c:pt>
                <c:pt idx="2654">
                  <c:v>247</c:v>
                </c:pt>
                <c:pt idx="2655">
                  <c:v>248</c:v>
                </c:pt>
                <c:pt idx="2656">
                  <c:v>249</c:v>
                </c:pt>
                <c:pt idx="2657">
                  <c:v>250</c:v>
                </c:pt>
                <c:pt idx="2658">
                  <c:v>251</c:v>
                </c:pt>
                <c:pt idx="2659">
                  <c:v>252</c:v>
                </c:pt>
                <c:pt idx="2660">
                  <c:v>252</c:v>
                </c:pt>
                <c:pt idx="2661">
                  <c:v>254</c:v>
                </c:pt>
                <c:pt idx="2662">
                  <c:v>255</c:v>
                </c:pt>
                <c:pt idx="2663">
                  <c:v>256</c:v>
                </c:pt>
                <c:pt idx="2664">
                  <c:v>257</c:v>
                </c:pt>
                <c:pt idx="2665">
                  <c:v>258</c:v>
                </c:pt>
                <c:pt idx="2666">
                  <c:v>259</c:v>
                </c:pt>
                <c:pt idx="2667">
                  <c:v>260</c:v>
                </c:pt>
                <c:pt idx="2668">
                  <c:v>261</c:v>
                </c:pt>
                <c:pt idx="2669">
                  <c:v>263</c:v>
                </c:pt>
                <c:pt idx="2670">
                  <c:v>263</c:v>
                </c:pt>
                <c:pt idx="2671">
                  <c:v>264</c:v>
                </c:pt>
                <c:pt idx="2672">
                  <c:v>265</c:v>
                </c:pt>
                <c:pt idx="2673">
                  <c:v>266</c:v>
                </c:pt>
                <c:pt idx="2674">
                  <c:v>267</c:v>
                </c:pt>
                <c:pt idx="2675">
                  <c:v>268</c:v>
                </c:pt>
                <c:pt idx="2676">
                  <c:v>269</c:v>
                </c:pt>
                <c:pt idx="2677">
                  <c:v>270</c:v>
                </c:pt>
                <c:pt idx="2678">
                  <c:v>270</c:v>
                </c:pt>
                <c:pt idx="2679">
                  <c:v>272</c:v>
                </c:pt>
                <c:pt idx="2680">
                  <c:v>273</c:v>
                </c:pt>
                <c:pt idx="2681">
                  <c:v>274</c:v>
                </c:pt>
                <c:pt idx="2682">
                  <c:v>275</c:v>
                </c:pt>
                <c:pt idx="2683">
                  <c:v>276</c:v>
                </c:pt>
                <c:pt idx="2684">
                  <c:v>277</c:v>
                </c:pt>
                <c:pt idx="2685">
                  <c:v>278</c:v>
                </c:pt>
                <c:pt idx="2686">
                  <c:v>278</c:v>
                </c:pt>
                <c:pt idx="2687">
                  <c:v>280</c:v>
                </c:pt>
                <c:pt idx="2688">
                  <c:v>281</c:v>
                </c:pt>
                <c:pt idx="2689">
                  <c:v>282</c:v>
                </c:pt>
                <c:pt idx="2690">
                  <c:v>283</c:v>
                </c:pt>
                <c:pt idx="2691">
                  <c:v>284</c:v>
                </c:pt>
                <c:pt idx="2692">
                  <c:v>285</c:v>
                </c:pt>
                <c:pt idx="2693">
                  <c:v>287</c:v>
                </c:pt>
                <c:pt idx="2694">
                  <c:v>287</c:v>
                </c:pt>
                <c:pt idx="2695">
                  <c:v>288</c:v>
                </c:pt>
                <c:pt idx="2696">
                  <c:v>289</c:v>
                </c:pt>
                <c:pt idx="2697">
                  <c:v>290</c:v>
                </c:pt>
                <c:pt idx="2698">
                  <c:v>291</c:v>
                </c:pt>
                <c:pt idx="2699">
                  <c:v>292</c:v>
                </c:pt>
                <c:pt idx="2700">
                  <c:v>294</c:v>
                </c:pt>
                <c:pt idx="2701">
                  <c:v>294</c:v>
                </c:pt>
                <c:pt idx="2702">
                  <c:v>295</c:v>
                </c:pt>
                <c:pt idx="2703">
                  <c:v>296</c:v>
                </c:pt>
                <c:pt idx="2704">
                  <c:v>297</c:v>
                </c:pt>
                <c:pt idx="2705">
                  <c:v>298</c:v>
                </c:pt>
                <c:pt idx="2706">
                  <c:v>299</c:v>
                </c:pt>
                <c:pt idx="2707">
                  <c:v>0</c:v>
                </c:pt>
                <c:pt idx="2708">
                  <c:v>0</c:v>
                </c:pt>
                <c:pt idx="2709">
                  <c:v>1</c:v>
                </c:pt>
                <c:pt idx="2710">
                  <c:v>2</c:v>
                </c:pt>
                <c:pt idx="2711">
                  <c:v>3</c:v>
                </c:pt>
                <c:pt idx="2712">
                  <c:v>4</c:v>
                </c:pt>
                <c:pt idx="2713">
                  <c:v>5</c:v>
                </c:pt>
                <c:pt idx="2714">
                  <c:v>6</c:v>
                </c:pt>
                <c:pt idx="2715">
                  <c:v>7</c:v>
                </c:pt>
                <c:pt idx="2716">
                  <c:v>8</c:v>
                </c:pt>
                <c:pt idx="2717">
                  <c:v>9</c:v>
                </c:pt>
                <c:pt idx="2718">
                  <c:v>10</c:v>
                </c:pt>
                <c:pt idx="2719">
                  <c:v>11</c:v>
                </c:pt>
                <c:pt idx="2720">
                  <c:v>12</c:v>
                </c:pt>
                <c:pt idx="2721">
                  <c:v>13</c:v>
                </c:pt>
                <c:pt idx="2722">
                  <c:v>14</c:v>
                </c:pt>
                <c:pt idx="2723">
                  <c:v>15</c:v>
                </c:pt>
                <c:pt idx="2724">
                  <c:v>16</c:v>
                </c:pt>
                <c:pt idx="2725">
                  <c:v>17</c:v>
                </c:pt>
                <c:pt idx="2726">
                  <c:v>18</c:v>
                </c:pt>
                <c:pt idx="2727">
                  <c:v>19</c:v>
                </c:pt>
                <c:pt idx="2728">
                  <c:v>20</c:v>
                </c:pt>
                <c:pt idx="2729">
                  <c:v>21</c:v>
                </c:pt>
                <c:pt idx="2730">
                  <c:v>22</c:v>
                </c:pt>
                <c:pt idx="2731">
                  <c:v>23</c:v>
                </c:pt>
                <c:pt idx="2732">
                  <c:v>24</c:v>
                </c:pt>
                <c:pt idx="2733">
                  <c:v>25</c:v>
                </c:pt>
                <c:pt idx="2734">
                  <c:v>26</c:v>
                </c:pt>
                <c:pt idx="2735">
                  <c:v>27</c:v>
                </c:pt>
                <c:pt idx="2736">
                  <c:v>28</c:v>
                </c:pt>
                <c:pt idx="2737">
                  <c:v>29</c:v>
                </c:pt>
                <c:pt idx="2738">
                  <c:v>30</c:v>
                </c:pt>
                <c:pt idx="2739">
                  <c:v>31</c:v>
                </c:pt>
                <c:pt idx="2740">
                  <c:v>32</c:v>
                </c:pt>
                <c:pt idx="2741">
                  <c:v>33</c:v>
                </c:pt>
                <c:pt idx="2742">
                  <c:v>34</c:v>
                </c:pt>
                <c:pt idx="2743">
                  <c:v>35</c:v>
                </c:pt>
                <c:pt idx="2744">
                  <c:v>36</c:v>
                </c:pt>
                <c:pt idx="2745">
                  <c:v>36</c:v>
                </c:pt>
                <c:pt idx="2746">
                  <c:v>38</c:v>
                </c:pt>
                <c:pt idx="2747">
                  <c:v>38</c:v>
                </c:pt>
                <c:pt idx="2748">
                  <c:v>39</c:v>
                </c:pt>
                <c:pt idx="2749">
                  <c:v>40</c:v>
                </c:pt>
                <c:pt idx="2750">
                  <c:v>42</c:v>
                </c:pt>
                <c:pt idx="2751">
                  <c:v>42</c:v>
                </c:pt>
                <c:pt idx="2752">
                  <c:v>43</c:v>
                </c:pt>
                <c:pt idx="2753">
                  <c:v>45</c:v>
                </c:pt>
                <c:pt idx="2754">
                  <c:v>45</c:v>
                </c:pt>
                <c:pt idx="2755">
                  <c:v>46</c:v>
                </c:pt>
                <c:pt idx="2756">
                  <c:v>47</c:v>
                </c:pt>
                <c:pt idx="2757">
                  <c:v>48</c:v>
                </c:pt>
                <c:pt idx="2758">
                  <c:v>50</c:v>
                </c:pt>
                <c:pt idx="2759">
                  <c:v>51</c:v>
                </c:pt>
                <c:pt idx="2760">
                  <c:v>52</c:v>
                </c:pt>
                <c:pt idx="2761">
                  <c:v>53</c:v>
                </c:pt>
                <c:pt idx="2762">
                  <c:v>54</c:v>
                </c:pt>
                <c:pt idx="2763">
                  <c:v>55</c:v>
                </c:pt>
                <c:pt idx="2764">
                  <c:v>56</c:v>
                </c:pt>
                <c:pt idx="2765">
                  <c:v>57</c:v>
                </c:pt>
                <c:pt idx="2766">
                  <c:v>58</c:v>
                </c:pt>
                <c:pt idx="2767">
                  <c:v>59</c:v>
                </c:pt>
                <c:pt idx="2768">
                  <c:v>60</c:v>
                </c:pt>
                <c:pt idx="2769">
                  <c:v>61</c:v>
                </c:pt>
                <c:pt idx="2770">
                  <c:v>62</c:v>
                </c:pt>
                <c:pt idx="2771">
                  <c:v>63</c:v>
                </c:pt>
                <c:pt idx="2772">
                  <c:v>64</c:v>
                </c:pt>
                <c:pt idx="2773">
                  <c:v>65</c:v>
                </c:pt>
                <c:pt idx="2774">
                  <c:v>66</c:v>
                </c:pt>
                <c:pt idx="2775">
                  <c:v>67</c:v>
                </c:pt>
                <c:pt idx="2776">
                  <c:v>68</c:v>
                </c:pt>
                <c:pt idx="2777">
                  <c:v>69</c:v>
                </c:pt>
                <c:pt idx="2778">
                  <c:v>70</c:v>
                </c:pt>
                <c:pt idx="2779">
                  <c:v>71</c:v>
                </c:pt>
                <c:pt idx="2780">
                  <c:v>72</c:v>
                </c:pt>
                <c:pt idx="2781">
                  <c:v>73</c:v>
                </c:pt>
                <c:pt idx="2782">
                  <c:v>74</c:v>
                </c:pt>
                <c:pt idx="2783">
                  <c:v>75</c:v>
                </c:pt>
                <c:pt idx="2784">
                  <c:v>76</c:v>
                </c:pt>
                <c:pt idx="2785">
                  <c:v>77</c:v>
                </c:pt>
                <c:pt idx="2786">
                  <c:v>78</c:v>
                </c:pt>
                <c:pt idx="2787">
                  <c:v>79</c:v>
                </c:pt>
                <c:pt idx="2788">
                  <c:v>80</c:v>
                </c:pt>
                <c:pt idx="2789">
                  <c:v>80</c:v>
                </c:pt>
                <c:pt idx="2790">
                  <c:v>82</c:v>
                </c:pt>
                <c:pt idx="2791">
                  <c:v>82</c:v>
                </c:pt>
                <c:pt idx="2792">
                  <c:v>83</c:v>
                </c:pt>
                <c:pt idx="2793">
                  <c:v>84</c:v>
                </c:pt>
                <c:pt idx="2794">
                  <c:v>86</c:v>
                </c:pt>
                <c:pt idx="2795">
                  <c:v>86</c:v>
                </c:pt>
                <c:pt idx="2796">
                  <c:v>87</c:v>
                </c:pt>
                <c:pt idx="2797">
                  <c:v>88</c:v>
                </c:pt>
                <c:pt idx="2798">
                  <c:v>89</c:v>
                </c:pt>
                <c:pt idx="2799">
                  <c:v>90</c:v>
                </c:pt>
                <c:pt idx="2800">
                  <c:v>92</c:v>
                </c:pt>
                <c:pt idx="2801">
                  <c:v>93</c:v>
                </c:pt>
                <c:pt idx="2802">
                  <c:v>94</c:v>
                </c:pt>
                <c:pt idx="2803">
                  <c:v>95</c:v>
                </c:pt>
                <c:pt idx="2804">
                  <c:v>96</c:v>
                </c:pt>
                <c:pt idx="2805">
                  <c:v>97</c:v>
                </c:pt>
                <c:pt idx="2806">
                  <c:v>98</c:v>
                </c:pt>
                <c:pt idx="2807">
                  <c:v>99</c:v>
                </c:pt>
                <c:pt idx="2808">
                  <c:v>100</c:v>
                </c:pt>
                <c:pt idx="2809">
                  <c:v>101</c:v>
                </c:pt>
                <c:pt idx="2810">
                  <c:v>102</c:v>
                </c:pt>
                <c:pt idx="2811">
                  <c:v>103</c:v>
                </c:pt>
                <c:pt idx="2812">
                  <c:v>104</c:v>
                </c:pt>
                <c:pt idx="2813">
                  <c:v>105</c:v>
                </c:pt>
                <c:pt idx="2814">
                  <c:v>106</c:v>
                </c:pt>
                <c:pt idx="2815">
                  <c:v>107</c:v>
                </c:pt>
                <c:pt idx="2816">
                  <c:v>108</c:v>
                </c:pt>
                <c:pt idx="2817">
                  <c:v>109</c:v>
                </c:pt>
                <c:pt idx="2818">
                  <c:v>110</c:v>
                </c:pt>
                <c:pt idx="2819">
                  <c:v>111</c:v>
                </c:pt>
                <c:pt idx="2820">
                  <c:v>112</c:v>
                </c:pt>
                <c:pt idx="2821">
                  <c:v>113</c:v>
                </c:pt>
                <c:pt idx="2822">
                  <c:v>114</c:v>
                </c:pt>
                <c:pt idx="2823">
                  <c:v>115</c:v>
                </c:pt>
                <c:pt idx="2824">
                  <c:v>116</c:v>
                </c:pt>
                <c:pt idx="2825">
                  <c:v>117</c:v>
                </c:pt>
                <c:pt idx="2826">
                  <c:v>118</c:v>
                </c:pt>
                <c:pt idx="2827">
                  <c:v>119</c:v>
                </c:pt>
                <c:pt idx="2828">
                  <c:v>120</c:v>
                </c:pt>
                <c:pt idx="2829">
                  <c:v>120</c:v>
                </c:pt>
                <c:pt idx="2830">
                  <c:v>122</c:v>
                </c:pt>
                <c:pt idx="2831">
                  <c:v>122</c:v>
                </c:pt>
                <c:pt idx="2832">
                  <c:v>123</c:v>
                </c:pt>
                <c:pt idx="2833">
                  <c:v>124</c:v>
                </c:pt>
                <c:pt idx="2834">
                  <c:v>126</c:v>
                </c:pt>
                <c:pt idx="2835">
                  <c:v>126</c:v>
                </c:pt>
                <c:pt idx="2836">
                  <c:v>127</c:v>
                </c:pt>
                <c:pt idx="2837">
                  <c:v>128</c:v>
                </c:pt>
                <c:pt idx="2838">
                  <c:v>130</c:v>
                </c:pt>
                <c:pt idx="2839">
                  <c:v>131</c:v>
                </c:pt>
                <c:pt idx="2840">
                  <c:v>132</c:v>
                </c:pt>
                <c:pt idx="2841">
                  <c:v>133</c:v>
                </c:pt>
                <c:pt idx="2842">
                  <c:v>134</c:v>
                </c:pt>
                <c:pt idx="2843">
                  <c:v>135</c:v>
                </c:pt>
                <c:pt idx="2844">
                  <c:v>136</c:v>
                </c:pt>
                <c:pt idx="2845">
                  <c:v>137</c:v>
                </c:pt>
                <c:pt idx="2846">
                  <c:v>138</c:v>
                </c:pt>
                <c:pt idx="2847">
                  <c:v>139</c:v>
                </c:pt>
                <c:pt idx="2848">
                  <c:v>140</c:v>
                </c:pt>
                <c:pt idx="2849">
                  <c:v>141</c:v>
                </c:pt>
                <c:pt idx="2850">
                  <c:v>142</c:v>
                </c:pt>
                <c:pt idx="2851">
                  <c:v>143</c:v>
                </c:pt>
                <c:pt idx="2852">
                  <c:v>144</c:v>
                </c:pt>
                <c:pt idx="2853">
                  <c:v>145</c:v>
                </c:pt>
                <c:pt idx="2854">
                  <c:v>146</c:v>
                </c:pt>
                <c:pt idx="2855">
                  <c:v>147</c:v>
                </c:pt>
                <c:pt idx="2856">
                  <c:v>148</c:v>
                </c:pt>
                <c:pt idx="2857">
                  <c:v>149</c:v>
                </c:pt>
                <c:pt idx="2858">
                  <c:v>150</c:v>
                </c:pt>
                <c:pt idx="2859">
                  <c:v>151</c:v>
                </c:pt>
                <c:pt idx="2860">
                  <c:v>152</c:v>
                </c:pt>
                <c:pt idx="2861">
                  <c:v>153</c:v>
                </c:pt>
                <c:pt idx="2862">
                  <c:v>154</c:v>
                </c:pt>
                <c:pt idx="2863">
                  <c:v>155</c:v>
                </c:pt>
                <c:pt idx="2864">
                  <c:v>156</c:v>
                </c:pt>
                <c:pt idx="2865">
                  <c:v>157</c:v>
                </c:pt>
                <c:pt idx="2866">
                  <c:v>158</c:v>
                </c:pt>
                <c:pt idx="2867">
                  <c:v>159</c:v>
                </c:pt>
                <c:pt idx="2868">
                  <c:v>160</c:v>
                </c:pt>
                <c:pt idx="2869">
                  <c:v>161</c:v>
                </c:pt>
                <c:pt idx="2870">
                  <c:v>161</c:v>
                </c:pt>
                <c:pt idx="2871">
                  <c:v>163</c:v>
                </c:pt>
                <c:pt idx="2872">
                  <c:v>163</c:v>
                </c:pt>
                <c:pt idx="2873">
                  <c:v>165</c:v>
                </c:pt>
                <c:pt idx="2874">
                  <c:v>165</c:v>
                </c:pt>
                <c:pt idx="2875">
                  <c:v>166</c:v>
                </c:pt>
                <c:pt idx="2876">
                  <c:v>167</c:v>
                </c:pt>
                <c:pt idx="2877">
                  <c:v>168</c:v>
                </c:pt>
                <c:pt idx="2878">
                  <c:v>169</c:v>
                </c:pt>
                <c:pt idx="2879">
                  <c:v>170</c:v>
                </c:pt>
                <c:pt idx="2880">
                  <c:v>171</c:v>
                </c:pt>
                <c:pt idx="2881">
                  <c:v>172</c:v>
                </c:pt>
                <c:pt idx="2882">
                  <c:v>174</c:v>
                </c:pt>
                <c:pt idx="2883">
                  <c:v>175</c:v>
                </c:pt>
                <c:pt idx="2884">
                  <c:v>176</c:v>
                </c:pt>
                <c:pt idx="2885">
                  <c:v>177</c:v>
                </c:pt>
                <c:pt idx="2886">
                  <c:v>178</c:v>
                </c:pt>
                <c:pt idx="2887">
                  <c:v>179</c:v>
                </c:pt>
                <c:pt idx="2888">
                  <c:v>180</c:v>
                </c:pt>
                <c:pt idx="2889">
                  <c:v>181</c:v>
                </c:pt>
                <c:pt idx="2890">
                  <c:v>182</c:v>
                </c:pt>
                <c:pt idx="2891">
                  <c:v>183</c:v>
                </c:pt>
                <c:pt idx="2892">
                  <c:v>184</c:v>
                </c:pt>
                <c:pt idx="2893">
                  <c:v>185</c:v>
                </c:pt>
                <c:pt idx="2894">
                  <c:v>186</c:v>
                </c:pt>
                <c:pt idx="2895">
                  <c:v>187</c:v>
                </c:pt>
                <c:pt idx="2896">
                  <c:v>188</c:v>
                </c:pt>
                <c:pt idx="2897">
                  <c:v>189</c:v>
                </c:pt>
                <c:pt idx="2898">
                  <c:v>190</c:v>
                </c:pt>
                <c:pt idx="2899">
                  <c:v>191</c:v>
                </c:pt>
                <c:pt idx="2900">
                  <c:v>192</c:v>
                </c:pt>
                <c:pt idx="2901">
                  <c:v>193</c:v>
                </c:pt>
                <c:pt idx="2902">
                  <c:v>194</c:v>
                </c:pt>
                <c:pt idx="2903">
                  <c:v>195</c:v>
                </c:pt>
                <c:pt idx="2904">
                  <c:v>196</c:v>
                </c:pt>
                <c:pt idx="2905">
                  <c:v>197</c:v>
                </c:pt>
                <c:pt idx="2906">
                  <c:v>198</c:v>
                </c:pt>
                <c:pt idx="2907">
                  <c:v>199</c:v>
                </c:pt>
                <c:pt idx="2908">
                  <c:v>200</c:v>
                </c:pt>
                <c:pt idx="2909">
                  <c:v>201</c:v>
                </c:pt>
                <c:pt idx="2910">
                  <c:v>202</c:v>
                </c:pt>
                <c:pt idx="2911">
                  <c:v>203</c:v>
                </c:pt>
                <c:pt idx="2912">
                  <c:v>204</c:v>
                </c:pt>
                <c:pt idx="2913">
                  <c:v>204</c:v>
                </c:pt>
                <c:pt idx="2914">
                  <c:v>205</c:v>
                </c:pt>
                <c:pt idx="2915">
                  <c:v>206</c:v>
                </c:pt>
                <c:pt idx="2916">
                  <c:v>207</c:v>
                </c:pt>
                <c:pt idx="2917">
                  <c:v>208</c:v>
                </c:pt>
                <c:pt idx="2918">
                  <c:v>209</c:v>
                </c:pt>
                <c:pt idx="2919">
                  <c:v>210</c:v>
                </c:pt>
                <c:pt idx="2920">
                  <c:v>211</c:v>
                </c:pt>
                <c:pt idx="2921">
                  <c:v>213</c:v>
                </c:pt>
                <c:pt idx="2922">
                  <c:v>213</c:v>
                </c:pt>
                <c:pt idx="2923">
                  <c:v>214</c:v>
                </c:pt>
                <c:pt idx="2924">
                  <c:v>215</c:v>
                </c:pt>
                <c:pt idx="2925">
                  <c:v>216</c:v>
                </c:pt>
                <c:pt idx="2926">
                  <c:v>217</c:v>
                </c:pt>
                <c:pt idx="2927">
                  <c:v>218</c:v>
                </c:pt>
                <c:pt idx="2928">
                  <c:v>220</c:v>
                </c:pt>
                <c:pt idx="2929">
                  <c:v>221</c:v>
                </c:pt>
                <c:pt idx="2930">
                  <c:v>222</c:v>
                </c:pt>
                <c:pt idx="2931">
                  <c:v>223</c:v>
                </c:pt>
                <c:pt idx="2932">
                  <c:v>224</c:v>
                </c:pt>
                <c:pt idx="2933">
                  <c:v>225</c:v>
                </c:pt>
                <c:pt idx="2934">
                  <c:v>226</c:v>
                </c:pt>
                <c:pt idx="2935">
                  <c:v>227</c:v>
                </c:pt>
                <c:pt idx="2936">
                  <c:v>228</c:v>
                </c:pt>
                <c:pt idx="2937">
                  <c:v>229</c:v>
                </c:pt>
                <c:pt idx="2938">
                  <c:v>230</c:v>
                </c:pt>
                <c:pt idx="2939">
                  <c:v>231</c:v>
                </c:pt>
                <c:pt idx="2940">
                  <c:v>232</c:v>
                </c:pt>
                <c:pt idx="2941">
                  <c:v>233</c:v>
                </c:pt>
                <c:pt idx="2942">
                  <c:v>234</c:v>
                </c:pt>
                <c:pt idx="2943">
                  <c:v>235</c:v>
                </c:pt>
                <c:pt idx="2944">
                  <c:v>236</c:v>
                </c:pt>
                <c:pt idx="2945">
                  <c:v>237</c:v>
                </c:pt>
                <c:pt idx="2946">
                  <c:v>238</c:v>
                </c:pt>
                <c:pt idx="2947">
                  <c:v>239</c:v>
                </c:pt>
                <c:pt idx="2948">
                  <c:v>240</c:v>
                </c:pt>
                <c:pt idx="2949">
                  <c:v>241</c:v>
                </c:pt>
                <c:pt idx="2950">
                  <c:v>242</c:v>
                </c:pt>
                <c:pt idx="2951">
                  <c:v>243</c:v>
                </c:pt>
                <c:pt idx="2952">
                  <c:v>244</c:v>
                </c:pt>
                <c:pt idx="2953">
                  <c:v>245</c:v>
                </c:pt>
                <c:pt idx="2954">
                  <c:v>246</c:v>
                </c:pt>
                <c:pt idx="2955">
                  <c:v>247</c:v>
                </c:pt>
                <c:pt idx="2956">
                  <c:v>248</c:v>
                </c:pt>
                <c:pt idx="2957">
                  <c:v>249</c:v>
                </c:pt>
                <c:pt idx="2958">
                  <c:v>250</c:v>
                </c:pt>
                <c:pt idx="2959">
                  <c:v>250</c:v>
                </c:pt>
                <c:pt idx="2960">
                  <c:v>252</c:v>
                </c:pt>
                <c:pt idx="2961">
                  <c:v>252</c:v>
                </c:pt>
                <c:pt idx="2962">
                  <c:v>253</c:v>
                </c:pt>
                <c:pt idx="2963">
                  <c:v>254</c:v>
                </c:pt>
                <c:pt idx="2964">
                  <c:v>255</c:v>
                </c:pt>
                <c:pt idx="2965">
                  <c:v>256</c:v>
                </c:pt>
                <c:pt idx="2966">
                  <c:v>257</c:v>
                </c:pt>
                <c:pt idx="2967">
                  <c:v>258</c:v>
                </c:pt>
                <c:pt idx="2968">
                  <c:v>259</c:v>
                </c:pt>
                <c:pt idx="2969">
                  <c:v>260</c:v>
                </c:pt>
                <c:pt idx="2970">
                  <c:v>261</c:v>
                </c:pt>
                <c:pt idx="2971">
                  <c:v>262</c:v>
                </c:pt>
                <c:pt idx="2972">
                  <c:v>263</c:v>
                </c:pt>
                <c:pt idx="2973">
                  <c:v>264</c:v>
                </c:pt>
                <c:pt idx="2974">
                  <c:v>265</c:v>
                </c:pt>
                <c:pt idx="2975">
                  <c:v>266</c:v>
                </c:pt>
                <c:pt idx="2976">
                  <c:v>267</c:v>
                </c:pt>
                <c:pt idx="2977">
                  <c:v>269</c:v>
                </c:pt>
                <c:pt idx="2978">
                  <c:v>270</c:v>
                </c:pt>
                <c:pt idx="2979">
                  <c:v>271</c:v>
                </c:pt>
                <c:pt idx="2980">
                  <c:v>272</c:v>
                </c:pt>
                <c:pt idx="2981">
                  <c:v>273</c:v>
                </c:pt>
                <c:pt idx="2982">
                  <c:v>274</c:v>
                </c:pt>
                <c:pt idx="2983">
                  <c:v>275</c:v>
                </c:pt>
                <c:pt idx="2984">
                  <c:v>276</c:v>
                </c:pt>
                <c:pt idx="2985">
                  <c:v>277</c:v>
                </c:pt>
                <c:pt idx="2986">
                  <c:v>278</c:v>
                </c:pt>
                <c:pt idx="2987">
                  <c:v>279</c:v>
                </c:pt>
                <c:pt idx="2988">
                  <c:v>280</c:v>
                </c:pt>
                <c:pt idx="2989">
                  <c:v>281</c:v>
                </c:pt>
                <c:pt idx="2990">
                  <c:v>282</c:v>
                </c:pt>
                <c:pt idx="2991">
                  <c:v>283</c:v>
                </c:pt>
                <c:pt idx="2992">
                  <c:v>284</c:v>
                </c:pt>
                <c:pt idx="2993">
                  <c:v>285</c:v>
                </c:pt>
                <c:pt idx="2994">
                  <c:v>286</c:v>
                </c:pt>
                <c:pt idx="2995">
                  <c:v>287</c:v>
                </c:pt>
                <c:pt idx="2996">
                  <c:v>288</c:v>
                </c:pt>
                <c:pt idx="2997">
                  <c:v>289</c:v>
                </c:pt>
                <c:pt idx="2998">
                  <c:v>290</c:v>
                </c:pt>
                <c:pt idx="2999">
                  <c:v>291</c:v>
                </c:pt>
                <c:pt idx="3000">
                  <c:v>292</c:v>
                </c:pt>
                <c:pt idx="3001">
                  <c:v>293</c:v>
                </c:pt>
                <c:pt idx="3002">
                  <c:v>294</c:v>
                </c:pt>
                <c:pt idx="3003">
                  <c:v>294</c:v>
                </c:pt>
                <c:pt idx="3004">
                  <c:v>295</c:v>
                </c:pt>
                <c:pt idx="3005">
                  <c:v>296</c:v>
                </c:pt>
                <c:pt idx="3006">
                  <c:v>297</c:v>
                </c:pt>
                <c:pt idx="3007">
                  <c:v>298</c:v>
                </c:pt>
              </c:numCache>
            </c:numRef>
          </c:xVal>
          <c:yVal>
            <c:numRef>
              <c:f>συγκεντρωτικά!$F$2:$F$3009</c:f>
              <c:numCache>
                <c:formatCode>General</c:formatCode>
                <c:ptCount val="3008"/>
                <c:pt idx="0">
                  <c:v>720</c:v>
                </c:pt>
                <c:pt idx="1">
                  <c:v>720</c:v>
                </c:pt>
                <c:pt idx="2">
                  <c:v>796</c:v>
                </c:pt>
                <c:pt idx="3">
                  <c:v>780</c:v>
                </c:pt>
                <c:pt idx="4">
                  <c:v>652</c:v>
                </c:pt>
                <c:pt idx="5">
                  <c:v>632</c:v>
                </c:pt>
                <c:pt idx="6">
                  <c:v>600</c:v>
                </c:pt>
                <c:pt idx="7">
                  <c:v>1252</c:v>
                </c:pt>
                <c:pt idx="8">
                  <c:v>684</c:v>
                </c:pt>
                <c:pt idx="9">
                  <c:v>1376</c:v>
                </c:pt>
                <c:pt idx="10">
                  <c:v>1388</c:v>
                </c:pt>
                <c:pt idx="11">
                  <c:v>644</c:v>
                </c:pt>
                <c:pt idx="12">
                  <c:v>1372</c:v>
                </c:pt>
                <c:pt idx="13">
                  <c:v>672</c:v>
                </c:pt>
                <c:pt idx="14">
                  <c:v>608</c:v>
                </c:pt>
                <c:pt idx="15">
                  <c:v>684</c:v>
                </c:pt>
                <c:pt idx="16">
                  <c:v>660</c:v>
                </c:pt>
                <c:pt idx="17">
                  <c:v>716</c:v>
                </c:pt>
                <c:pt idx="18">
                  <c:v>756</c:v>
                </c:pt>
                <c:pt idx="19">
                  <c:v>692</c:v>
                </c:pt>
                <c:pt idx="20">
                  <c:v>704</c:v>
                </c:pt>
                <c:pt idx="21">
                  <c:v>616</c:v>
                </c:pt>
                <c:pt idx="22">
                  <c:v>652</c:v>
                </c:pt>
                <c:pt idx="23">
                  <c:v>732</c:v>
                </c:pt>
                <c:pt idx="24">
                  <c:v>732</c:v>
                </c:pt>
                <c:pt idx="25">
                  <c:v>624</c:v>
                </c:pt>
                <c:pt idx="26">
                  <c:v>616</c:v>
                </c:pt>
                <c:pt idx="27">
                  <c:v>632</c:v>
                </c:pt>
                <c:pt idx="28">
                  <c:v>636</c:v>
                </c:pt>
                <c:pt idx="29">
                  <c:v>640</c:v>
                </c:pt>
                <c:pt idx="30">
                  <c:v>612</c:v>
                </c:pt>
                <c:pt idx="31">
                  <c:v>580</c:v>
                </c:pt>
                <c:pt idx="32">
                  <c:v>328</c:v>
                </c:pt>
                <c:pt idx="33">
                  <c:v>616</c:v>
                </c:pt>
                <c:pt idx="34">
                  <c:v>596</c:v>
                </c:pt>
                <c:pt idx="35">
                  <c:v>612</c:v>
                </c:pt>
                <c:pt idx="36">
                  <c:v>604</c:v>
                </c:pt>
                <c:pt idx="37">
                  <c:v>600</c:v>
                </c:pt>
                <c:pt idx="38">
                  <c:v>592</c:v>
                </c:pt>
                <c:pt idx="39">
                  <c:v>596</c:v>
                </c:pt>
                <c:pt idx="40">
                  <c:v>560</c:v>
                </c:pt>
                <c:pt idx="41">
                  <c:v>548</c:v>
                </c:pt>
                <c:pt idx="42">
                  <c:v>548</c:v>
                </c:pt>
                <c:pt idx="43">
                  <c:v>580</c:v>
                </c:pt>
                <c:pt idx="44">
                  <c:v>1092</c:v>
                </c:pt>
                <c:pt idx="45">
                  <c:v>1116</c:v>
                </c:pt>
                <c:pt idx="46">
                  <c:v>520</c:v>
                </c:pt>
                <c:pt idx="47">
                  <c:v>1060</c:v>
                </c:pt>
                <c:pt idx="48">
                  <c:v>520</c:v>
                </c:pt>
                <c:pt idx="49">
                  <c:v>532</c:v>
                </c:pt>
                <c:pt idx="50">
                  <c:v>608</c:v>
                </c:pt>
                <c:pt idx="51">
                  <c:v>1180</c:v>
                </c:pt>
                <c:pt idx="52">
                  <c:v>644</c:v>
                </c:pt>
                <c:pt idx="53">
                  <c:v>580</c:v>
                </c:pt>
                <c:pt idx="54">
                  <c:v>572</c:v>
                </c:pt>
                <c:pt idx="55">
                  <c:v>592</c:v>
                </c:pt>
                <c:pt idx="56">
                  <c:v>984</c:v>
                </c:pt>
                <c:pt idx="57">
                  <c:v>524</c:v>
                </c:pt>
                <c:pt idx="58">
                  <c:v>584</c:v>
                </c:pt>
                <c:pt idx="59">
                  <c:v>628</c:v>
                </c:pt>
                <c:pt idx="60">
                  <c:v>668</c:v>
                </c:pt>
                <c:pt idx="61">
                  <c:v>664</c:v>
                </c:pt>
                <c:pt idx="62">
                  <c:v>624</c:v>
                </c:pt>
                <c:pt idx="63">
                  <c:v>552</c:v>
                </c:pt>
                <c:pt idx="64">
                  <c:v>568</c:v>
                </c:pt>
                <c:pt idx="65">
                  <c:v>564</c:v>
                </c:pt>
                <c:pt idx="66">
                  <c:v>604</c:v>
                </c:pt>
                <c:pt idx="67">
                  <c:v>1124</c:v>
                </c:pt>
                <c:pt idx="68">
                  <c:v>568</c:v>
                </c:pt>
                <c:pt idx="69">
                  <c:v>540</c:v>
                </c:pt>
                <c:pt idx="70">
                  <c:v>564</c:v>
                </c:pt>
                <c:pt idx="71">
                  <c:v>584</c:v>
                </c:pt>
                <c:pt idx="72">
                  <c:v>604</c:v>
                </c:pt>
                <c:pt idx="73">
                  <c:v>608</c:v>
                </c:pt>
                <c:pt idx="74">
                  <c:v>560</c:v>
                </c:pt>
                <c:pt idx="75">
                  <c:v>552</c:v>
                </c:pt>
                <c:pt idx="76">
                  <c:v>552</c:v>
                </c:pt>
                <c:pt idx="77">
                  <c:v>564</c:v>
                </c:pt>
                <c:pt idx="78">
                  <c:v>548</c:v>
                </c:pt>
                <c:pt idx="79">
                  <c:v>580</c:v>
                </c:pt>
                <c:pt idx="80">
                  <c:v>588</c:v>
                </c:pt>
                <c:pt idx="81">
                  <c:v>608</c:v>
                </c:pt>
                <c:pt idx="82">
                  <c:v>580</c:v>
                </c:pt>
                <c:pt idx="83">
                  <c:v>636</c:v>
                </c:pt>
                <c:pt idx="84">
                  <c:v>564</c:v>
                </c:pt>
                <c:pt idx="85">
                  <c:v>580</c:v>
                </c:pt>
                <c:pt idx="86">
                  <c:v>572</c:v>
                </c:pt>
                <c:pt idx="87">
                  <c:v>576</c:v>
                </c:pt>
                <c:pt idx="88">
                  <c:v>576</c:v>
                </c:pt>
                <c:pt idx="89">
                  <c:v>576</c:v>
                </c:pt>
                <c:pt idx="90">
                  <c:v>584</c:v>
                </c:pt>
                <c:pt idx="91">
                  <c:v>540</c:v>
                </c:pt>
                <c:pt idx="92">
                  <c:v>540</c:v>
                </c:pt>
                <c:pt idx="93">
                  <c:v>1056</c:v>
                </c:pt>
                <c:pt idx="94">
                  <c:v>580</c:v>
                </c:pt>
                <c:pt idx="95">
                  <c:v>568</c:v>
                </c:pt>
                <c:pt idx="96">
                  <c:v>1160</c:v>
                </c:pt>
                <c:pt idx="97">
                  <c:v>632</c:v>
                </c:pt>
                <c:pt idx="98">
                  <c:v>592</c:v>
                </c:pt>
                <c:pt idx="99">
                  <c:v>576</c:v>
                </c:pt>
                <c:pt idx="100">
                  <c:v>576</c:v>
                </c:pt>
                <c:pt idx="101">
                  <c:v>584</c:v>
                </c:pt>
                <c:pt idx="102">
                  <c:v>596</c:v>
                </c:pt>
                <c:pt idx="103">
                  <c:v>1104</c:v>
                </c:pt>
                <c:pt idx="104">
                  <c:v>1104</c:v>
                </c:pt>
                <c:pt idx="105">
                  <c:v>600</c:v>
                </c:pt>
                <c:pt idx="106">
                  <c:v>628</c:v>
                </c:pt>
                <c:pt idx="107">
                  <c:v>584</c:v>
                </c:pt>
                <c:pt idx="108">
                  <c:v>628</c:v>
                </c:pt>
                <c:pt idx="109">
                  <c:v>1220</c:v>
                </c:pt>
                <c:pt idx="110">
                  <c:v>628</c:v>
                </c:pt>
                <c:pt idx="111">
                  <c:v>568</c:v>
                </c:pt>
                <c:pt idx="112">
                  <c:v>552</c:v>
                </c:pt>
                <c:pt idx="113">
                  <c:v>548</c:v>
                </c:pt>
                <c:pt idx="114">
                  <c:v>576</c:v>
                </c:pt>
                <c:pt idx="115">
                  <c:v>540</c:v>
                </c:pt>
                <c:pt idx="116">
                  <c:v>608</c:v>
                </c:pt>
                <c:pt idx="117">
                  <c:v>608</c:v>
                </c:pt>
                <c:pt idx="118">
                  <c:v>552</c:v>
                </c:pt>
                <c:pt idx="119">
                  <c:v>564</c:v>
                </c:pt>
                <c:pt idx="120">
                  <c:v>556</c:v>
                </c:pt>
                <c:pt idx="121">
                  <c:v>650</c:v>
                </c:pt>
                <c:pt idx="122">
                  <c:v>564</c:v>
                </c:pt>
                <c:pt idx="123">
                  <c:v>564</c:v>
                </c:pt>
                <c:pt idx="124">
                  <c:v>584</c:v>
                </c:pt>
                <c:pt idx="125">
                  <c:v>588</c:v>
                </c:pt>
                <c:pt idx="126">
                  <c:v>584</c:v>
                </c:pt>
                <c:pt idx="127">
                  <c:v>572</c:v>
                </c:pt>
                <c:pt idx="128">
                  <c:v>572</c:v>
                </c:pt>
                <c:pt idx="129">
                  <c:v>1152</c:v>
                </c:pt>
                <c:pt idx="130">
                  <c:v>536</c:v>
                </c:pt>
                <c:pt idx="131">
                  <c:v>520</c:v>
                </c:pt>
                <c:pt idx="132">
                  <c:v>512</c:v>
                </c:pt>
                <c:pt idx="133">
                  <c:v>528</c:v>
                </c:pt>
                <c:pt idx="134">
                  <c:v>896</c:v>
                </c:pt>
                <c:pt idx="135">
                  <c:v>652</c:v>
                </c:pt>
                <c:pt idx="136">
                  <c:v>572</c:v>
                </c:pt>
                <c:pt idx="137">
                  <c:v>596</c:v>
                </c:pt>
                <c:pt idx="138">
                  <c:v>568</c:v>
                </c:pt>
                <c:pt idx="139">
                  <c:v>580</c:v>
                </c:pt>
                <c:pt idx="140">
                  <c:v>544</c:v>
                </c:pt>
                <c:pt idx="141">
                  <c:v>572</c:v>
                </c:pt>
                <c:pt idx="142">
                  <c:v>1076</c:v>
                </c:pt>
                <c:pt idx="143">
                  <c:v>572</c:v>
                </c:pt>
                <c:pt idx="144">
                  <c:v>592</c:v>
                </c:pt>
                <c:pt idx="145">
                  <c:v>648</c:v>
                </c:pt>
                <c:pt idx="146">
                  <c:v>668</c:v>
                </c:pt>
                <c:pt idx="147">
                  <c:v>688</c:v>
                </c:pt>
                <c:pt idx="148">
                  <c:v>632</c:v>
                </c:pt>
                <c:pt idx="149">
                  <c:v>580</c:v>
                </c:pt>
                <c:pt idx="150">
                  <c:v>584</c:v>
                </c:pt>
                <c:pt idx="151">
                  <c:v>604</c:v>
                </c:pt>
                <c:pt idx="152">
                  <c:v>636</c:v>
                </c:pt>
                <c:pt idx="153">
                  <c:v>640</c:v>
                </c:pt>
                <c:pt idx="154">
                  <c:v>644</c:v>
                </c:pt>
                <c:pt idx="155">
                  <c:v>660</c:v>
                </c:pt>
                <c:pt idx="156">
                  <c:v>640</c:v>
                </c:pt>
                <c:pt idx="157">
                  <c:v>616</c:v>
                </c:pt>
                <c:pt idx="158">
                  <c:v>616</c:v>
                </c:pt>
                <c:pt idx="159">
                  <c:v>660</c:v>
                </c:pt>
                <c:pt idx="160">
                  <c:v>672</c:v>
                </c:pt>
                <c:pt idx="161">
                  <c:v>648</c:v>
                </c:pt>
                <c:pt idx="162">
                  <c:v>640</c:v>
                </c:pt>
                <c:pt idx="163">
                  <c:v>648</c:v>
                </c:pt>
                <c:pt idx="164">
                  <c:v>628</c:v>
                </c:pt>
                <c:pt idx="165">
                  <c:v>628</c:v>
                </c:pt>
                <c:pt idx="166">
                  <c:v>644</c:v>
                </c:pt>
                <c:pt idx="167">
                  <c:v>592</c:v>
                </c:pt>
                <c:pt idx="168">
                  <c:v>644</c:v>
                </c:pt>
                <c:pt idx="169">
                  <c:v>592</c:v>
                </c:pt>
                <c:pt idx="170">
                  <c:v>616</c:v>
                </c:pt>
                <c:pt idx="171">
                  <c:v>628</c:v>
                </c:pt>
                <c:pt idx="172">
                  <c:v>640</c:v>
                </c:pt>
                <c:pt idx="173">
                  <c:v>636</c:v>
                </c:pt>
                <c:pt idx="174">
                  <c:v>572</c:v>
                </c:pt>
                <c:pt idx="175">
                  <c:v>592</c:v>
                </c:pt>
                <c:pt idx="176">
                  <c:v>588</c:v>
                </c:pt>
                <c:pt idx="177">
                  <c:v>576</c:v>
                </c:pt>
                <c:pt idx="178">
                  <c:v>580</c:v>
                </c:pt>
                <c:pt idx="179">
                  <c:v>588</c:v>
                </c:pt>
                <c:pt idx="180">
                  <c:v>616</c:v>
                </c:pt>
                <c:pt idx="181">
                  <c:v>620</c:v>
                </c:pt>
                <c:pt idx="182">
                  <c:v>652</c:v>
                </c:pt>
                <c:pt idx="183">
                  <c:v>668</c:v>
                </c:pt>
                <c:pt idx="184">
                  <c:v>648</c:v>
                </c:pt>
                <c:pt idx="185">
                  <c:v>632</c:v>
                </c:pt>
                <c:pt idx="186">
                  <c:v>600</c:v>
                </c:pt>
                <c:pt idx="187">
                  <c:v>916</c:v>
                </c:pt>
                <c:pt idx="188">
                  <c:v>576</c:v>
                </c:pt>
                <c:pt idx="189">
                  <c:v>600</c:v>
                </c:pt>
                <c:pt idx="190">
                  <c:v>604</c:v>
                </c:pt>
                <c:pt idx="191">
                  <c:v>588</c:v>
                </c:pt>
                <c:pt idx="192">
                  <c:v>612</c:v>
                </c:pt>
                <c:pt idx="193">
                  <c:v>604</c:v>
                </c:pt>
                <c:pt idx="194">
                  <c:v>604</c:v>
                </c:pt>
                <c:pt idx="195">
                  <c:v>612</c:v>
                </c:pt>
                <c:pt idx="196">
                  <c:v>612</c:v>
                </c:pt>
                <c:pt idx="197">
                  <c:v>592</c:v>
                </c:pt>
                <c:pt idx="198">
                  <c:v>568</c:v>
                </c:pt>
                <c:pt idx="199">
                  <c:v>628</c:v>
                </c:pt>
                <c:pt idx="200">
                  <c:v>576</c:v>
                </c:pt>
                <c:pt idx="201">
                  <c:v>612</c:v>
                </c:pt>
                <c:pt idx="202">
                  <c:v>636</c:v>
                </c:pt>
                <c:pt idx="203">
                  <c:v>628</c:v>
                </c:pt>
                <c:pt idx="204">
                  <c:v>596</c:v>
                </c:pt>
                <c:pt idx="205">
                  <c:v>576</c:v>
                </c:pt>
                <c:pt idx="206">
                  <c:v>552</c:v>
                </c:pt>
                <c:pt idx="207">
                  <c:v>564</c:v>
                </c:pt>
                <c:pt idx="208">
                  <c:v>580</c:v>
                </c:pt>
                <c:pt idx="209">
                  <c:v>592</c:v>
                </c:pt>
                <c:pt idx="210">
                  <c:v>600</c:v>
                </c:pt>
                <c:pt idx="211">
                  <c:v>576</c:v>
                </c:pt>
                <c:pt idx="212">
                  <c:v>568</c:v>
                </c:pt>
                <c:pt idx="213">
                  <c:v>552</c:v>
                </c:pt>
                <c:pt idx="214">
                  <c:v>548</c:v>
                </c:pt>
                <c:pt idx="215">
                  <c:v>544</c:v>
                </c:pt>
                <c:pt idx="216">
                  <c:v>564</c:v>
                </c:pt>
                <c:pt idx="217">
                  <c:v>592</c:v>
                </c:pt>
                <c:pt idx="218">
                  <c:v>576</c:v>
                </c:pt>
                <c:pt idx="219">
                  <c:v>596</c:v>
                </c:pt>
                <c:pt idx="220">
                  <c:v>576</c:v>
                </c:pt>
                <c:pt idx="221">
                  <c:v>588</c:v>
                </c:pt>
                <c:pt idx="222">
                  <c:v>532</c:v>
                </c:pt>
                <c:pt idx="223">
                  <c:v>552</c:v>
                </c:pt>
                <c:pt idx="224">
                  <c:v>532</c:v>
                </c:pt>
                <c:pt idx="225">
                  <c:v>548</c:v>
                </c:pt>
                <c:pt idx="226">
                  <c:v>556</c:v>
                </c:pt>
                <c:pt idx="227">
                  <c:v>552</c:v>
                </c:pt>
                <c:pt idx="228">
                  <c:v>544</c:v>
                </c:pt>
                <c:pt idx="229">
                  <c:v>548</c:v>
                </c:pt>
                <c:pt idx="230">
                  <c:v>544</c:v>
                </c:pt>
                <c:pt idx="231">
                  <c:v>536</c:v>
                </c:pt>
                <c:pt idx="232">
                  <c:v>544</c:v>
                </c:pt>
                <c:pt idx="233">
                  <c:v>540</c:v>
                </c:pt>
                <c:pt idx="234">
                  <c:v>512</c:v>
                </c:pt>
                <c:pt idx="235">
                  <c:v>504</c:v>
                </c:pt>
                <c:pt idx="236">
                  <c:v>1084</c:v>
                </c:pt>
                <c:pt idx="237">
                  <c:v>564</c:v>
                </c:pt>
                <c:pt idx="238">
                  <c:v>588</c:v>
                </c:pt>
                <c:pt idx="239">
                  <c:v>564</c:v>
                </c:pt>
                <c:pt idx="240">
                  <c:v>556</c:v>
                </c:pt>
                <c:pt idx="241">
                  <c:v>544</c:v>
                </c:pt>
                <c:pt idx="242">
                  <c:v>560</c:v>
                </c:pt>
                <c:pt idx="243">
                  <c:v>548</c:v>
                </c:pt>
                <c:pt idx="244">
                  <c:v>1112</c:v>
                </c:pt>
                <c:pt idx="245">
                  <c:v>580</c:v>
                </c:pt>
                <c:pt idx="246">
                  <c:v>572</c:v>
                </c:pt>
                <c:pt idx="247">
                  <c:v>588</c:v>
                </c:pt>
                <c:pt idx="248">
                  <c:v>576</c:v>
                </c:pt>
                <c:pt idx="249">
                  <c:v>608</c:v>
                </c:pt>
                <c:pt idx="250">
                  <c:v>564</c:v>
                </c:pt>
                <c:pt idx="251">
                  <c:v>560</c:v>
                </c:pt>
                <c:pt idx="252">
                  <c:v>556</c:v>
                </c:pt>
                <c:pt idx="253">
                  <c:v>564</c:v>
                </c:pt>
                <c:pt idx="254">
                  <c:v>564</c:v>
                </c:pt>
                <c:pt idx="255">
                  <c:v>556</c:v>
                </c:pt>
                <c:pt idx="256">
                  <c:v>540</c:v>
                </c:pt>
                <c:pt idx="257">
                  <c:v>548</c:v>
                </c:pt>
                <c:pt idx="258">
                  <c:v>560</c:v>
                </c:pt>
                <c:pt idx="259">
                  <c:v>568</c:v>
                </c:pt>
                <c:pt idx="260">
                  <c:v>572</c:v>
                </c:pt>
                <c:pt idx="261">
                  <c:v>572</c:v>
                </c:pt>
                <c:pt idx="262">
                  <c:v>572</c:v>
                </c:pt>
                <c:pt idx="263">
                  <c:v>564</c:v>
                </c:pt>
                <c:pt idx="264">
                  <c:v>580</c:v>
                </c:pt>
                <c:pt idx="265">
                  <c:v>1076</c:v>
                </c:pt>
                <c:pt idx="266">
                  <c:v>572</c:v>
                </c:pt>
                <c:pt idx="267">
                  <c:v>576</c:v>
                </c:pt>
                <c:pt idx="268">
                  <c:v>576</c:v>
                </c:pt>
                <c:pt idx="269">
                  <c:v>568</c:v>
                </c:pt>
                <c:pt idx="270">
                  <c:v>608</c:v>
                </c:pt>
                <c:pt idx="271">
                  <c:v>556</c:v>
                </c:pt>
                <c:pt idx="272">
                  <c:v>596</c:v>
                </c:pt>
                <c:pt idx="273">
                  <c:v>592</c:v>
                </c:pt>
                <c:pt idx="274">
                  <c:v>596</c:v>
                </c:pt>
                <c:pt idx="275">
                  <c:v>612</c:v>
                </c:pt>
                <c:pt idx="276">
                  <c:v>620</c:v>
                </c:pt>
                <c:pt idx="277">
                  <c:v>588</c:v>
                </c:pt>
                <c:pt idx="278">
                  <c:v>588</c:v>
                </c:pt>
                <c:pt idx="279">
                  <c:v>556</c:v>
                </c:pt>
                <c:pt idx="280">
                  <c:v>564</c:v>
                </c:pt>
                <c:pt idx="281">
                  <c:v>596</c:v>
                </c:pt>
                <c:pt idx="282">
                  <c:v>644</c:v>
                </c:pt>
                <c:pt idx="283">
                  <c:v>656</c:v>
                </c:pt>
                <c:pt idx="284">
                  <c:v>624</c:v>
                </c:pt>
                <c:pt idx="285">
                  <c:v>628</c:v>
                </c:pt>
                <c:pt idx="286">
                  <c:v>636</c:v>
                </c:pt>
                <c:pt idx="287">
                  <c:v>620</c:v>
                </c:pt>
                <c:pt idx="288">
                  <c:v>576</c:v>
                </c:pt>
                <c:pt idx="289">
                  <c:v>596</c:v>
                </c:pt>
                <c:pt idx="290">
                  <c:v>684</c:v>
                </c:pt>
                <c:pt idx="291">
                  <c:v>736</c:v>
                </c:pt>
                <c:pt idx="292">
                  <c:v>748</c:v>
                </c:pt>
                <c:pt idx="293">
                  <c:v>704</c:v>
                </c:pt>
                <c:pt idx="294">
                  <c:v>696</c:v>
                </c:pt>
                <c:pt idx="295">
                  <c:v>732</c:v>
                </c:pt>
                <c:pt idx="296">
                  <c:v>736</c:v>
                </c:pt>
                <c:pt idx="297">
                  <c:v>704</c:v>
                </c:pt>
                <c:pt idx="298">
                  <c:v>720</c:v>
                </c:pt>
                <c:pt idx="299">
                  <c:v>784</c:v>
                </c:pt>
                <c:pt idx="300">
                  <c:v>712</c:v>
                </c:pt>
                <c:pt idx="301">
                  <c:v>644</c:v>
                </c:pt>
                <c:pt idx="302">
                  <c:v>640</c:v>
                </c:pt>
                <c:pt idx="303">
                  <c:v>608</c:v>
                </c:pt>
                <c:pt idx="304">
                  <c:v>616</c:v>
                </c:pt>
                <c:pt idx="305">
                  <c:v>608</c:v>
                </c:pt>
                <c:pt idx="306">
                  <c:v>672</c:v>
                </c:pt>
                <c:pt idx="307">
                  <c:v>672</c:v>
                </c:pt>
                <c:pt idx="308">
                  <c:v>680</c:v>
                </c:pt>
                <c:pt idx="309">
                  <c:v>680</c:v>
                </c:pt>
                <c:pt idx="310">
                  <c:v>676</c:v>
                </c:pt>
                <c:pt idx="311">
                  <c:v>676</c:v>
                </c:pt>
                <c:pt idx="312">
                  <c:v>672</c:v>
                </c:pt>
                <c:pt idx="313">
                  <c:v>652</c:v>
                </c:pt>
                <c:pt idx="314">
                  <c:v>616</c:v>
                </c:pt>
                <c:pt idx="315">
                  <c:v>576</c:v>
                </c:pt>
                <c:pt idx="316">
                  <c:v>572</c:v>
                </c:pt>
                <c:pt idx="317">
                  <c:v>584</c:v>
                </c:pt>
                <c:pt idx="318">
                  <c:v>648</c:v>
                </c:pt>
                <c:pt idx="319">
                  <c:v>656</c:v>
                </c:pt>
                <c:pt idx="320">
                  <c:v>712</c:v>
                </c:pt>
                <c:pt idx="321">
                  <c:v>732</c:v>
                </c:pt>
                <c:pt idx="322">
                  <c:v>736</c:v>
                </c:pt>
                <c:pt idx="323">
                  <c:v>704</c:v>
                </c:pt>
                <c:pt idx="324">
                  <c:v>672</c:v>
                </c:pt>
                <c:pt idx="325">
                  <c:v>624</c:v>
                </c:pt>
                <c:pt idx="326">
                  <c:v>632</c:v>
                </c:pt>
                <c:pt idx="327">
                  <c:v>684</c:v>
                </c:pt>
                <c:pt idx="328">
                  <c:v>668</c:v>
                </c:pt>
                <c:pt idx="329">
                  <c:v>668</c:v>
                </c:pt>
                <c:pt idx="330">
                  <c:v>704</c:v>
                </c:pt>
                <c:pt idx="331">
                  <c:v>748</c:v>
                </c:pt>
                <c:pt idx="332">
                  <c:v>724</c:v>
                </c:pt>
                <c:pt idx="333">
                  <c:v>716</c:v>
                </c:pt>
                <c:pt idx="334">
                  <c:v>708</c:v>
                </c:pt>
                <c:pt idx="335">
                  <c:v>692</c:v>
                </c:pt>
                <c:pt idx="336">
                  <c:v>680</c:v>
                </c:pt>
                <c:pt idx="337">
                  <c:v>684</c:v>
                </c:pt>
                <c:pt idx="338">
                  <c:v>712</c:v>
                </c:pt>
                <c:pt idx="339">
                  <c:v>720</c:v>
                </c:pt>
                <c:pt idx="340">
                  <c:v>752</c:v>
                </c:pt>
                <c:pt idx="341">
                  <c:v>724</c:v>
                </c:pt>
                <c:pt idx="342">
                  <c:v>720</c:v>
                </c:pt>
                <c:pt idx="343">
                  <c:v>720</c:v>
                </c:pt>
                <c:pt idx="344">
                  <c:v>704</c:v>
                </c:pt>
                <c:pt idx="345">
                  <c:v>720</c:v>
                </c:pt>
                <c:pt idx="346">
                  <c:v>700</c:v>
                </c:pt>
                <c:pt idx="347">
                  <c:v>772</c:v>
                </c:pt>
                <c:pt idx="348">
                  <c:v>796</c:v>
                </c:pt>
                <c:pt idx="349">
                  <c:v>704</c:v>
                </c:pt>
                <c:pt idx="350">
                  <c:v>708</c:v>
                </c:pt>
                <c:pt idx="351">
                  <c:v>700</c:v>
                </c:pt>
                <c:pt idx="352">
                  <c:v>748</c:v>
                </c:pt>
                <c:pt idx="353">
                  <c:v>760</c:v>
                </c:pt>
                <c:pt idx="354">
                  <c:v>724</c:v>
                </c:pt>
                <c:pt idx="355">
                  <c:v>700</c:v>
                </c:pt>
                <c:pt idx="356">
                  <c:v>680</c:v>
                </c:pt>
                <c:pt idx="357">
                  <c:v>664</c:v>
                </c:pt>
                <c:pt idx="358">
                  <c:v>652</c:v>
                </c:pt>
                <c:pt idx="359">
                  <c:v>660</c:v>
                </c:pt>
                <c:pt idx="360">
                  <c:v>660</c:v>
                </c:pt>
                <c:pt idx="361">
                  <c:v>768</c:v>
                </c:pt>
                <c:pt idx="362">
                  <c:v>796</c:v>
                </c:pt>
                <c:pt idx="363">
                  <c:v>784</c:v>
                </c:pt>
                <c:pt idx="364">
                  <c:v>732</c:v>
                </c:pt>
                <c:pt idx="365">
                  <c:v>700</c:v>
                </c:pt>
                <c:pt idx="366">
                  <c:v>656</c:v>
                </c:pt>
                <c:pt idx="367">
                  <c:v>628</c:v>
                </c:pt>
                <c:pt idx="368">
                  <c:v>618</c:v>
                </c:pt>
                <c:pt idx="369">
                  <c:v>608</c:v>
                </c:pt>
                <c:pt idx="370">
                  <c:v>652</c:v>
                </c:pt>
                <c:pt idx="371">
                  <c:v>636</c:v>
                </c:pt>
                <c:pt idx="372">
                  <c:v>652</c:v>
                </c:pt>
                <c:pt idx="373">
                  <c:v>680</c:v>
                </c:pt>
                <c:pt idx="374">
                  <c:v>688</c:v>
                </c:pt>
                <c:pt idx="375">
                  <c:v>652</c:v>
                </c:pt>
                <c:pt idx="376">
                  <c:v>636</c:v>
                </c:pt>
                <c:pt idx="377">
                  <c:v>644</c:v>
                </c:pt>
                <c:pt idx="378">
                  <c:v>648</c:v>
                </c:pt>
                <c:pt idx="379">
                  <c:v>676</c:v>
                </c:pt>
                <c:pt idx="380">
                  <c:v>688</c:v>
                </c:pt>
                <c:pt idx="381">
                  <c:v>696</c:v>
                </c:pt>
                <c:pt idx="382">
                  <c:v>700</c:v>
                </c:pt>
                <c:pt idx="383">
                  <c:v>696</c:v>
                </c:pt>
                <c:pt idx="384">
                  <c:v>668</c:v>
                </c:pt>
                <c:pt idx="385">
                  <c:v>668</c:v>
                </c:pt>
                <c:pt idx="386">
                  <c:v>616</c:v>
                </c:pt>
                <c:pt idx="387">
                  <c:v>588</c:v>
                </c:pt>
                <c:pt idx="388">
                  <c:v>612</c:v>
                </c:pt>
                <c:pt idx="389">
                  <c:v>700</c:v>
                </c:pt>
                <c:pt idx="390">
                  <c:v>732</c:v>
                </c:pt>
                <c:pt idx="391">
                  <c:v>888</c:v>
                </c:pt>
                <c:pt idx="392">
                  <c:v>744</c:v>
                </c:pt>
                <c:pt idx="393">
                  <c:v>708</c:v>
                </c:pt>
                <c:pt idx="394">
                  <c:v>668</c:v>
                </c:pt>
                <c:pt idx="395">
                  <c:v>640</c:v>
                </c:pt>
                <c:pt idx="396">
                  <c:v>672</c:v>
                </c:pt>
                <c:pt idx="397">
                  <c:v>684</c:v>
                </c:pt>
                <c:pt idx="398">
                  <c:v>704</c:v>
                </c:pt>
                <c:pt idx="399">
                  <c:v>716</c:v>
                </c:pt>
                <c:pt idx="400">
                  <c:v>692</c:v>
                </c:pt>
                <c:pt idx="401">
                  <c:v>820</c:v>
                </c:pt>
                <c:pt idx="402">
                  <c:v>780</c:v>
                </c:pt>
                <c:pt idx="403">
                  <c:v>736</c:v>
                </c:pt>
                <c:pt idx="404">
                  <c:v>652</c:v>
                </c:pt>
                <c:pt idx="405">
                  <c:v>608</c:v>
                </c:pt>
                <c:pt idx="406">
                  <c:v>592</c:v>
                </c:pt>
                <c:pt idx="407">
                  <c:v>676</c:v>
                </c:pt>
                <c:pt idx="408">
                  <c:v>752</c:v>
                </c:pt>
                <c:pt idx="409">
                  <c:v>816</c:v>
                </c:pt>
                <c:pt idx="410">
                  <c:v>824</c:v>
                </c:pt>
                <c:pt idx="411">
                  <c:v>820</c:v>
                </c:pt>
                <c:pt idx="412">
                  <c:v>788</c:v>
                </c:pt>
                <c:pt idx="413">
                  <c:v>716</c:v>
                </c:pt>
                <c:pt idx="414">
                  <c:v>700</c:v>
                </c:pt>
                <c:pt idx="415">
                  <c:v>716</c:v>
                </c:pt>
                <c:pt idx="416">
                  <c:v>680</c:v>
                </c:pt>
                <c:pt idx="417">
                  <c:v>672</c:v>
                </c:pt>
                <c:pt idx="418">
                  <c:v>660</c:v>
                </c:pt>
                <c:pt idx="419">
                  <c:v>676</c:v>
                </c:pt>
                <c:pt idx="420">
                  <c:v>692</c:v>
                </c:pt>
                <c:pt idx="421">
                  <c:v>720</c:v>
                </c:pt>
                <c:pt idx="422">
                  <c:v>760</c:v>
                </c:pt>
                <c:pt idx="423">
                  <c:v>852</c:v>
                </c:pt>
                <c:pt idx="424">
                  <c:v>792</c:v>
                </c:pt>
                <c:pt idx="425">
                  <c:v>760</c:v>
                </c:pt>
                <c:pt idx="426">
                  <c:v>728</c:v>
                </c:pt>
                <c:pt idx="427">
                  <c:v>672</c:v>
                </c:pt>
                <c:pt idx="428">
                  <c:v>672</c:v>
                </c:pt>
                <c:pt idx="429">
                  <c:v>692</c:v>
                </c:pt>
                <c:pt idx="430">
                  <c:v>724</c:v>
                </c:pt>
                <c:pt idx="431">
                  <c:v>788</c:v>
                </c:pt>
                <c:pt idx="432">
                  <c:v>792</c:v>
                </c:pt>
                <c:pt idx="433">
                  <c:v>784</c:v>
                </c:pt>
                <c:pt idx="434">
                  <c:v>792</c:v>
                </c:pt>
                <c:pt idx="435">
                  <c:v>696</c:v>
                </c:pt>
                <c:pt idx="436">
                  <c:v>692</c:v>
                </c:pt>
                <c:pt idx="437">
                  <c:v>660</c:v>
                </c:pt>
                <c:pt idx="438">
                  <c:v>672</c:v>
                </c:pt>
                <c:pt idx="439">
                  <c:v>704</c:v>
                </c:pt>
                <c:pt idx="440">
                  <c:v>724</c:v>
                </c:pt>
                <c:pt idx="441">
                  <c:v>724</c:v>
                </c:pt>
                <c:pt idx="442">
                  <c:v>776</c:v>
                </c:pt>
                <c:pt idx="443">
                  <c:v>764</c:v>
                </c:pt>
                <c:pt idx="444">
                  <c:v>720</c:v>
                </c:pt>
                <c:pt idx="445">
                  <c:v>644</c:v>
                </c:pt>
                <c:pt idx="446">
                  <c:v>616</c:v>
                </c:pt>
                <c:pt idx="447">
                  <c:v>636</c:v>
                </c:pt>
                <c:pt idx="448">
                  <c:v>616</c:v>
                </c:pt>
                <c:pt idx="449">
                  <c:v>612</c:v>
                </c:pt>
                <c:pt idx="450">
                  <c:v>700</c:v>
                </c:pt>
                <c:pt idx="451">
                  <c:v>712</c:v>
                </c:pt>
                <c:pt idx="452">
                  <c:v>744</c:v>
                </c:pt>
                <c:pt idx="453">
                  <c:v>764</c:v>
                </c:pt>
                <c:pt idx="454">
                  <c:v>740</c:v>
                </c:pt>
                <c:pt idx="455">
                  <c:v>696</c:v>
                </c:pt>
                <c:pt idx="456">
                  <c:v>656</c:v>
                </c:pt>
                <c:pt idx="457">
                  <c:v>680</c:v>
                </c:pt>
                <c:pt idx="458">
                  <c:v>700</c:v>
                </c:pt>
                <c:pt idx="459">
                  <c:v>764</c:v>
                </c:pt>
                <c:pt idx="460">
                  <c:v>808</c:v>
                </c:pt>
                <c:pt idx="461">
                  <c:v>772</c:v>
                </c:pt>
                <c:pt idx="462">
                  <c:v>704</c:v>
                </c:pt>
                <c:pt idx="463">
                  <c:v>636</c:v>
                </c:pt>
                <c:pt idx="464">
                  <c:v>636</c:v>
                </c:pt>
                <c:pt idx="465">
                  <c:v>672</c:v>
                </c:pt>
                <c:pt idx="466">
                  <c:v>704</c:v>
                </c:pt>
                <c:pt idx="467">
                  <c:v>748</c:v>
                </c:pt>
                <c:pt idx="468">
                  <c:v>728</c:v>
                </c:pt>
                <c:pt idx="469">
                  <c:v>720</c:v>
                </c:pt>
                <c:pt idx="470">
                  <c:v>720</c:v>
                </c:pt>
                <c:pt idx="471">
                  <c:v>700</c:v>
                </c:pt>
                <c:pt idx="472">
                  <c:v>672</c:v>
                </c:pt>
                <c:pt idx="473">
                  <c:v>676</c:v>
                </c:pt>
                <c:pt idx="474">
                  <c:v>684</c:v>
                </c:pt>
                <c:pt idx="475">
                  <c:v>704</c:v>
                </c:pt>
                <c:pt idx="476">
                  <c:v>696</c:v>
                </c:pt>
                <c:pt idx="477">
                  <c:v>696</c:v>
                </c:pt>
                <c:pt idx="478">
                  <c:v>736</c:v>
                </c:pt>
                <c:pt idx="479">
                  <c:v>696</c:v>
                </c:pt>
                <c:pt idx="480">
                  <c:v>692</c:v>
                </c:pt>
                <c:pt idx="481">
                  <c:v>668</c:v>
                </c:pt>
                <c:pt idx="482">
                  <c:v>672</c:v>
                </c:pt>
                <c:pt idx="483">
                  <c:v>688</c:v>
                </c:pt>
                <c:pt idx="484">
                  <c:v>712</c:v>
                </c:pt>
                <c:pt idx="485">
                  <c:v>752</c:v>
                </c:pt>
                <c:pt idx="486">
                  <c:v>704</c:v>
                </c:pt>
                <c:pt idx="487">
                  <c:v>672</c:v>
                </c:pt>
                <c:pt idx="488">
                  <c:v>688</c:v>
                </c:pt>
                <c:pt idx="489">
                  <c:v>692</c:v>
                </c:pt>
                <c:pt idx="490">
                  <c:v>624</c:v>
                </c:pt>
                <c:pt idx="491">
                  <c:v>632</c:v>
                </c:pt>
                <c:pt idx="492">
                  <c:v>652</c:v>
                </c:pt>
                <c:pt idx="493">
                  <c:v>656</c:v>
                </c:pt>
                <c:pt idx="494">
                  <c:v>704</c:v>
                </c:pt>
                <c:pt idx="495">
                  <c:v>740</c:v>
                </c:pt>
                <c:pt idx="496">
                  <c:v>752</c:v>
                </c:pt>
                <c:pt idx="497">
                  <c:v>736</c:v>
                </c:pt>
                <c:pt idx="498">
                  <c:v>732</c:v>
                </c:pt>
                <c:pt idx="499">
                  <c:v>708</c:v>
                </c:pt>
                <c:pt idx="500">
                  <c:v>700</c:v>
                </c:pt>
                <c:pt idx="501">
                  <c:v>688</c:v>
                </c:pt>
                <c:pt idx="502">
                  <c:v>728</c:v>
                </c:pt>
                <c:pt idx="503">
                  <c:v>724</c:v>
                </c:pt>
                <c:pt idx="504">
                  <c:v>700</c:v>
                </c:pt>
                <c:pt idx="505">
                  <c:v>760</c:v>
                </c:pt>
                <c:pt idx="506">
                  <c:v>720</c:v>
                </c:pt>
                <c:pt idx="507">
                  <c:v>628</c:v>
                </c:pt>
                <c:pt idx="508">
                  <c:v>628</c:v>
                </c:pt>
                <c:pt idx="509">
                  <c:v>648</c:v>
                </c:pt>
                <c:pt idx="510">
                  <c:v>696</c:v>
                </c:pt>
                <c:pt idx="511">
                  <c:v>704</c:v>
                </c:pt>
                <c:pt idx="512">
                  <c:v>720</c:v>
                </c:pt>
                <c:pt idx="513">
                  <c:v>720</c:v>
                </c:pt>
                <c:pt idx="514">
                  <c:v>728</c:v>
                </c:pt>
                <c:pt idx="515">
                  <c:v>732</c:v>
                </c:pt>
                <c:pt idx="516">
                  <c:v>716</c:v>
                </c:pt>
                <c:pt idx="517">
                  <c:v>716</c:v>
                </c:pt>
                <c:pt idx="518">
                  <c:v>712</c:v>
                </c:pt>
                <c:pt idx="519">
                  <c:v>700</c:v>
                </c:pt>
                <c:pt idx="520">
                  <c:v>708</c:v>
                </c:pt>
                <c:pt idx="521">
                  <c:v>728</c:v>
                </c:pt>
                <c:pt idx="522">
                  <c:v>760</c:v>
                </c:pt>
                <c:pt idx="523">
                  <c:v>756</c:v>
                </c:pt>
                <c:pt idx="524">
                  <c:v>732</c:v>
                </c:pt>
                <c:pt idx="525">
                  <c:v>736</c:v>
                </c:pt>
                <c:pt idx="526">
                  <c:v>736</c:v>
                </c:pt>
                <c:pt idx="527">
                  <c:v>728</c:v>
                </c:pt>
                <c:pt idx="528">
                  <c:v>732</c:v>
                </c:pt>
                <c:pt idx="529">
                  <c:v>848</c:v>
                </c:pt>
                <c:pt idx="530">
                  <c:v>784</c:v>
                </c:pt>
                <c:pt idx="531">
                  <c:v>740</c:v>
                </c:pt>
                <c:pt idx="532">
                  <c:v>704</c:v>
                </c:pt>
                <c:pt idx="533">
                  <c:v>664</c:v>
                </c:pt>
                <c:pt idx="534">
                  <c:v>676</c:v>
                </c:pt>
                <c:pt idx="535">
                  <c:v>696</c:v>
                </c:pt>
                <c:pt idx="536">
                  <c:v>764</c:v>
                </c:pt>
                <c:pt idx="537">
                  <c:v>792</c:v>
                </c:pt>
                <c:pt idx="538">
                  <c:v>724</c:v>
                </c:pt>
                <c:pt idx="539">
                  <c:v>748</c:v>
                </c:pt>
                <c:pt idx="540">
                  <c:v>752</c:v>
                </c:pt>
                <c:pt idx="541">
                  <c:v>704</c:v>
                </c:pt>
                <c:pt idx="542">
                  <c:v>740</c:v>
                </c:pt>
                <c:pt idx="543">
                  <c:v>696</c:v>
                </c:pt>
                <c:pt idx="544">
                  <c:v>672</c:v>
                </c:pt>
                <c:pt idx="545">
                  <c:v>604</c:v>
                </c:pt>
                <c:pt idx="546">
                  <c:v>604</c:v>
                </c:pt>
                <c:pt idx="547">
                  <c:v>712</c:v>
                </c:pt>
                <c:pt idx="548">
                  <c:v>724</c:v>
                </c:pt>
                <c:pt idx="549">
                  <c:v>704</c:v>
                </c:pt>
                <c:pt idx="550">
                  <c:v>644</c:v>
                </c:pt>
                <c:pt idx="551">
                  <c:v>596</c:v>
                </c:pt>
                <c:pt idx="552">
                  <c:v>588</c:v>
                </c:pt>
                <c:pt idx="553">
                  <c:v>580</c:v>
                </c:pt>
                <c:pt idx="554">
                  <c:v>584</c:v>
                </c:pt>
                <c:pt idx="555">
                  <c:v>588</c:v>
                </c:pt>
                <c:pt idx="556">
                  <c:v>588</c:v>
                </c:pt>
                <c:pt idx="557">
                  <c:v>592</c:v>
                </c:pt>
                <c:pt idx="558">
                  <c:v>652</c:v>
                </c:pt>
                <c:pt idx="559">
                  <c:v>720</c:v>
                </c:pt>
                <c:pt idx="560">
                  <c:v>760</c:v>
                </c:pt>
                <c:pt idx="561">
                  <c:v>684</c:v>
                </c:pt>
                <c:pt idx="562">
                  <c:v>656</c:v>
                </c:pt>
                <c:pt idx="563">
                  <c:v>616</c:v>
                </c:pt>
                <c:pt idx="564">
                  <c:v>640</c:v>
                </c:pt>
                <c:pt idx="565">
                  <c:v>784</c:v>
                </c:pt>
                <c:pt idx="566">
                  <c:v>748</c:v>
                </c:pt>
                <c:pt idx="567">
                  <c:v>708</c:v>
                </c:pt>
                <c:pt idx="568">
                  <c:v>628</c:v>
                </c:pt>
                <c:pt idx="569">
                  <c:v>636</c:v>
                </c:pt>
                <c:pt idx="570">
                  <c:v>688</c:v>
                </c:pt>
                <c:pt idx="571">
                  <c:v>720</c:v>
                </c:pt>
                <c:pt idx="572">
                  <c:v>752</c:v>
                </c:pt>
                <c:pt idx="573">
                  <c:v>864</c:v>
                </c:pt>
                <c:pt idx="574">
                  <c:v>876</c:v>
                </c:pt>
                <c:pt idx="575">
                  <c:v>836</c:v>
                </c:pt>
                <c:pt idx="576">
                  <c:v>724</c:v>
                </c:pt>
                <c:pt idx="577">
                  <c:v>680</c:v>
                </c:pt>
                <c:pt idx="578">
                  <c:v>640</c:v>
                </c:pt>
                <c:pt idx="579">
                  <c:v>672</c:v>
                </c:pt>
                <c:pt idx="580">
                  <c:v>748</c:v>
                </c:pt>
                <c:pt idx="581">
                  <c:v>772</c:v>
                </c:pt>
                <c:pt idx="582">
                  <c:v>780</c:v>
                </c:pt>
                <c:pt idx="583">
                  <c:v>776</c:v>
                </c:pt>
                <c:pt idx="584">
                  <c:v>784</c:v>
                </c:pt>
                <c:pt idx="585">
                  <c:v>780</c:v>
                </c:pt>
                <c:pt idx="586">
                  <c:v>744</c:v>
                </c:pt>
                <c:pt idx="587">
                  <c:v>732</c:v>
                </c:pt>
                <c:pt idx="588">
                  <c:v>720</c:v>
                </c:pt>
                <c:pt idx="589">
                  <c:v>712</c:v>
                </c:pt>
                <c:pt idx="590">
                  <c:v>708</c:v>
                </c:pt>
                <c:pt idx="591">
                  <c:v>704</c:v>
                </c:pt>
                <c:pt idx="592">
                  <c:v>704</c:v>
                </c:pt>
                <c:pt idx="593">
                  <c:v>708</c:v>
                </c:pt>
                <c:pt idx="594">
                  <c:v>712</c:v>
                </c:pt>
                <c:pt idx="595">
                  <c:v>724</c:v>
                </c:pt>
                <c:pt idx="596">
                  <c:v>716</c:v>
                </c:pt>
                <c:pt idx="597">
                  <c:v>704</c:v>
                </c:pt>
                <c:pt idx="598">
                  <c:v>720</c:v>
                </c:pt>
                <c:pt idx="599">
                  <c:v>696</c:v>
                </c:pt>
                <c:pt idx="600">
                  <c:v>796</c:v>
                </c:pt>
                <c:pt idx="601">
                  <c:v>752</c:v>
                </c:pt>
                <c:pt idx="602">
                  <c:v>724</c:v>
                </c:pt>
                <c:pt idx="603">
                  <c:v>772</c:v>
                </c:pt>
                <c:pt idx="604">
                  <c:v>756</c:v>
                </c:pt>
                <c:pt idx="605">
                  <c:v>716</c:v>
                </c:pt>
                <c:pt idx="606">
                  <c:v>700</c:v>
                </c:pt>
                <c:pt idx="607">
                  <c:v>680</c:v>
                </c:pt>
                <c:pt idx="608">
                  <c:v>680</c:v>
                </c:pt>
                <c:pt idx="609">
                  <c:v>748</c:v>
                </c:pt>
                <c:pt idx="610">
                  <c:v>796</c:v>
                </c:pt>
                <c:pt idx="611">
                  <c:v>840</c:v>
                </c:pt>
                <c:pt idx="612">
                  <c:v>832</c:v>
                </c:pt>
                <c:pt idx="613">
                  <c:v>812</c:v>
                </c:pt>
                <c:pt idx="614">
                  <c:v>808</c:v>
                </c:pt>
                <c:pt idx="615">
                  <c:v>796</c:v>
                </c:pt>
                <c:pt idx="616">
                  <c:v>836</c:v>
                </c:pt>
                <c:pt idx="617">
                  <c:v>828</c:v>
                </c:pt>
                <c:pt idx="618">
                  <c:v>836</c:v>
                </c:pt>
                <c:pt idx="619">
                  <c:v>800</c:v>
                </c:pt>
                <c:pt idx="620">
                  <c:v>836</c:v>
                </c:pt>
                <c:pt idx="621">
                  <c:v>780</c:v>
                </c:pt>
                <c:pt idx="622">
                  <c:v>808</c:v>
                </c:pt>
                <c:pt idx="623">
                  <c:v>840</c:v>
                </c:pt>
                <c:pt idx="624">
                  <c:v>872</c:v>
                </c:pt>
                <c:pt idx="625">
                  <c:v>860</c:v>
                </c:pt>
                <c:pt idx="626">
                  <c:v>824</c:v>
                </c:pt>
                <c:pt idx="627">
                  <c:v>812</c:v>
                </c:pt>
                <c:pt idx="628">
                  <c:v>840</c:v>
                </c:pt>
                <c:pt idx="629">
                  <c:v>800</c:v>
                </c:pt>
                <c:pt idx="630">
                  <c:v>804</c:v>
                </c:pt>
                <c:pt idx="631">
                  <c:v>848</c:v>
                </c:pt>
                <c:pt idx="632">
                  <c:v>804</c:v>
                </c:pt>
                <c:pt idx="633">
                  <c:v>812</c:v>
                </c:pt>
                <c:pt idx="634">
                  <c:v>828</c:v>
                </c:pt>
                <c:pt idx="635">
                  <c:v>856</c:v>
                </c:pt>
                <c:pt idx="636">
                  <c:v>812</c:v>
                </c:pt>
                <c:pt idx="637">
                  <c:v>784</c:v>
                </c:pt>
                <c:pt idx="638">
                  <c:v>836</c:v>
                </c:pt>
                <c:pt idx="639">
                  <c:v>816</c:v>
                </c:pt>
                <c:pt idx="640">
                  <c:v>788</c:v>
                </c:pt>
                <c:pt idx="641">
                  <c:v>812</c:v>
                </c:pt>
                <c:pt idx="642">
                  <c:v>804</c:v>
                </c:pt>
                <c:pt idx="643">
                  <c:v>804</c:v>
                </c:pt>
                <c:pt idx="644">
                  <c:v>728</c:v>
                </c:pt>
                <c:pt idx="645">
                  <c:v>732</c:v>
                </c:pt>
                <c:pt idx="646">
                  <c:v>764</c:v>
                </c:pt>
                <c:pt idx="647">
                  <c:v>780</c:v>
                </c:pt>
                <c:pt idx="648">
                  <c:v>864</c:v>
                </c:pt>
                <c:pt idx="649">
                  <c:v>804</c:v>
                </c:pt>
                <c:pt idx="650">
                  <c:v>760</c:v>
                </c:pt>
                <c:pt idx="651">
                  <c:v>780</c:v>
                </c:pt>
                <c:pt idx="652">
                  <c:v>776</c:v>
                </c:pt>
                <c:pt idx="653">
                  <c:v>752</c:v>
                </c:pt>
                <c:pt idx="654">
                  <c:v>752</c:v>
                </c:pt>
                <c:pt idx="655">
                  <c:v>744</c:v>
                </c:pt>
                <c:pt idx="656">
                  <c:v>744</c:v>
                </c:pt>
                <c:pt idx="657">
                  <c:v>720</c:v>
                </c:pt>
                <c:pt idx="658">
                  <c:v>784</c:v>
                </c:pt>
                <c:pt idx="659">
                  <c:v>764</c:v>
                </c:pt>
                <c:pt idx="660">
                  <c:v>828</c:v>
                </c:pt>
                <c:pt idx="661">
                  <c:v>796</c:v>
                </c:pt>
                <c:pt idx="662">
                  <c:v>840</c:v>
                </c:pt>
                <c:pt idx="663">
                  <c:v>816</c:v>
                </c:pt>
                <c:pt idx="664">
                  <c:v>788</c:v>
                </c:pt>
                <c:pt idx="665">
                  <c:v>720</c:v>
                </c:pt>
                <c:pt idx="666">
                  <c:v>720</c:v>
                </c:pt>
                <c:pt idx="667">
                  <c:v>760</c:v>
                </c:pt>
                <c:pt idx="668">
                  <c:v>788</c:v>
                </c:pt>
                <c:pt idx="669">
                  <c:v>804</c:v>
                </c:pt>
                <c:pt idx="670">
                  <c:v>824</c:v>
                </c:pt>
                <c:pt idx="671">
                  <c:v>820</c:v>
                </c:pt>
                <c:pt idx="672">
                  <c:v>844</c:v>
                </c:pt>
                <c:pt idx="673">
                  <c:v>820</c:v>
                </c:pt>
                <c:pt idx="674">
                  <c:v>812</c:v>
                </c:pt>
                <c:pt idx="675">
                  <c:v>788</c:v>
                </c:pt>
                <c:pt idx="676">
                  <c:v>780</c:v>
                </c:pt>
                <c:pt idx="677">
                  <c:v>812</c:v>
                </c:pt>
                <c:pt idx="678">
                  <c:v>836</c:v>
                </c:pt>
                <c:pt idx="679">
                  <c:v>860</c:v>
                </c:pt>
                <c:pt idx="680">
                  <c:v>772</c:v>
                </c:pt>
                <c:pt idx="681">
                  <c:v>804</c:v>
                </c:pt>
                <c:pt idx="682">
                  <c:v>840</c:v>
                </c:pt>
                <c:pt idx="683">
                  <c:v>804</c:v>
                </c:pt>
                <c:pt idx="684">
                  <c:v>804</c:v>
                </c:pt>
                <c:pt idx="685">
                  <c:v>816</c:v>
                </c:pt>
                <c:pt idx="686">
                  <c:v>840</c:v>
                </c:pt>
                <c:pt idx="687">
                  <c:v>808</c:v>
                </c:pt>
                <c:pt idx="688">
                  <c:v>812</c:v>
                </c:pt>
                <c:pt idx="689">
                  <c:v>788</c:v>
                </c:pt>
                <c:pt idx="690">
                  <c:v>796</c:v>
                </c:pt>
                <c:pt idx="691">
                  <c:v>812</c:v>
                </c:pt>
                <c:pt idx="692">
                  <c:v>792</c:v>
                </c:pt>
                <c:pt idx="693">
                  <c:v>788</c:v>
                </c:pt>
                <c:pt idx="694">
                  <c:v>788</c:v>
                </c:pt>
                <c:pt idx="695">
                  <c:v>792</c:v>
                </c:pt>
                <c:pt idx="696">
                  <c:v>828</c:v>
                </c:pt>
                <c:pt idx="697">
                  <c:v>776</c:v>
                </c:pt>
                <c:pt idx="698">
                  <c:v>716</c:v>
                </c:pt>
                <c:pt idx="699">
                  <c:v>732</c:v>
                </c:pt>
                <c:pt idx="700">
                  <c:v>700</c:v>
                </c:pt>
                <c:pt idx="701">
                  <c:v>772</c:v>
                </c:pt>
                <c:pt idx="702">
                  <c:v>792</c:v>
                </c:pt>
                <c:pt idx="703">
                  <c:v>816</c:v>
                </c:pt>
                <c:pt idx="704">
                  <c:v>796</c:v>
                </c:pt>
                <c:pt idx="705">
                  <c:v>828</c:v>
                </c:pt>
                <c:pt idx="706">
                  <c:v>828</c:v>
                </c:pt>
                <c:pt idx="707">
                  <c:v>748</c:v>
                </c:pt>
                <c:pt idx="708">
                  <c:v>776</c:v>
                </c:pt>
                <c:pt idx="709">
                  <c:v>796</c:v>
                </c:pt>
                <c:pt idx="710">
                  <c:v>788</c:v>
                </c:pt>
                <c:pt idx="711">
                  <c:v>800</c:v>
                </c:pt>
                <c:pt idx="712">
                  <c:v>776</c:v>
                </c:pt>
                <c:pt idx="713">
                  <c:v>792</c:v>
                </c:pt>
                <c:pt idx="714">
                  <c:v>796</c:v>
                </c:pt>
                <c:pt idx="715">
                  <c:v>712</c:v>
                </c:pt>
                <c:pt idx="716">
                  <c:v>812</c:v>
                </c:pt>
                <c:pt idx="717">
                  <c:v>808</c:v>
                </c:pt>
                <c:pt idx="718">
                  <c:v>812</c:v>
                </c:pt>
                <c:pt idx="719">
                  <c:v>800</c:v>
                </c:pt>
                <c:pt idx="720">
                  <c:v>776</c:v>
                </c:pt>
                <c:pt idx="721">
                  <c:v>772</c:v>
                </c:pt>
                <c:pt idx="722">
                  <c:v>740</c:v>
                </c:pt>
                <c:pt idx="723">
                  <c:v>788</c:v>
                </c:pt>
                <c:pt idx="724">
                  <c:v>796</c:v>
                </c:pt>
                <c:pt idx="725">
                  <c:v>752</c:v>
                </c:pt>
                <c:pt idx="726">
                  <c:v>756</c:v>
                </c:pt>
                <c:pt idx="727">
                  <c:v>772</c:v>
                </c:pt>
                <c:pt idx="728">
                  <c:v>780</c:v>
                </c:pt>
                <c:pt idx="729">
                  <c:v>812</c:v>
                </c:pt>
                <c:pt idx="730">
                  <c:v>800</c:v>
                </c:pt>
                <c:pt idx="731">
                  <c:v>800</c:v>
                </c:pt>
                <c:pt idx="732">
                  <c:v>804</c:v>
                </c:pt>
                <c:pt idx="733">
                  <c:v>800</c:v>
                </c:pt>
                <c:pt idx="734">
                  <c:v>788</c:v>
                </c:pt>
                <c:pt idx="735">
                  <c:v>800</c:v>
                </c:pt>
                <c:pt idx="736">
                  <c:v>808</c:v>
                </c:pt>
                <c:pt idx="737">
                  <c:v>816</c:v>
                </c:pt>
                <c:pt idx="738">
                  <c:v>820</c:v>
                </c:pt>
                <c:pt idx="739">
                  <c:v>824</c:v>
                </c:pt>
                <c:pt idx="740">
                  <c:v>776</c:v>
                </c:pt>
                <c:pt idx="741">
                  <c:v>804</c:v>
                </c:pt>
                <c:pt idx="742">
                  <c:v>808</c:v>
                </c:pt>
                <c:pt idx="743">
                  <c:v>828</c:v>
                </c:pt>
                <c:pt idx="744">
                  <c:v>828</c:v>
                </c:pt>
                <c:pt idx="745">
                  <c:v>844</c:v>
                </c:pt>
                <c:pt idx="746">
                  <c:v>852</c:v>
                </c:pt>
                <c:pt idx="747">
                  <c:v>864</c:v>
                </c:pt>
                <c:pt idx="748">
                  <c:v>876</c:v>
                </c:pt>
                <c:pt idx="749">
                  <c:v>824</c:v>
                </c:pt>
                <c:pt idx="750">
                  <c:v>840</c:v>
                </c:pt>
                <c:pt idx="751">
                  <c:v>812</c:v>
                </c:pt>
                <c:pt idx="752">
                  <c:v>816</c:v>
                </c:pt>
                <c:pt idx="753">
                  <c:v>816</c:v>
                </c:pt>
                <c:pt idx="754">
                  <c:v>852</c:v>
                </c:pt>
                <c:pt idx="755">
                  <c:v>812</c:v>
                </c:pt>
                <c:pt idx="756">
                  <c:v>840</c:v>
                </c:pt>
                <c:pt idx="757">
                  <c:v>832</c:v>
                </c:pt>
                <c:pt idx="758">
                  <c:v>844</c:v>
                </c:pt>
                <c:pt idx="759">
                  <c:v>716</c:v>
                </c:pt>
                <c:pt idx="760">
                  <c:v>752</c:v>
                </c:pt>
                <c:pt idx="761">
                  <c:v>708</c:v>
                </c:pt>
                <c:pt idx="762">
                  <c:v>756</c:v>
                </c:pt>
                <c:pt idx="763">
                  <c:v>764</c:v>
                </c:pt>
                <c:pt idx="764">
                  <c:v>760</c:v>
                </c:pt>
                <c:pt idx="765">
                  <c:v>776</c:v>
                </c:pt>
                <c:pt idx="766">
                  <c:v>704</c:v>
                </c:pt>
                <c:pt idx="767">
                  <c:v>796</c:v>
                </c:pt>
                <c:pt idx="768">
                  <c:v>848</c:v>
                </c:pt>
                <c:pt idx="769">
                  <c:v>864</c:v>
                </c:pt>
                <c:pt idx="770">
                  <c:v>820</c:v>
                </c:pt>
                <c:pt idx="771">
                  <c:v>800</c:v>
                </c:pt>
                <c:pt idx="772">
                  <c:v>748</c:v>
                </c:pt>
                <c:pt idx="773">
                  <c:v>772</c:v>
                </c:pt>
                <c:pt idx="774">
                  <c:v>800</c:v>
                </c:pt>
                <c:pt idx="775">
                  <c:v>724</c:v>
                </c:pt>
                <c:pt idx="776">
                  <c:v>792</c:v>
                </c:pt>
                <c:pt idx="777">
                  <c:v>796</c:v>
                </c:pt>
                <c:pt idx="778">
                  <c:v>788</c:v>
                </c:pt>
                <c:pt idx="779">
                  <c:v>724</c:v>
                </c:pt>
                <c:pt idx="780">
                  <c:v>792</c:v>
                </c:pt>
                <c:pt idx="781">
                  <c:v>768</c:v>
                </c:pt>
                <c:pt idx="782">
                  <c:v>728</c:v>
                </c:pt>
                <c:pt idx="783">
                  <c:v>768</c:v>
                </c:pt>
                <c:pt idx="784">
                  <c:v>748</c:v>
                </c:pt>
                <c:pt idx="785">
                  <c:v>768</c:v>
                </c:pt>
                <c:pt idx="786">
                  <c:v>804</c:v>
                </c:pt>
                <c:pt idx="787">
                  <c:v>812</c:v>
                </c:pt>
                <c:pt idx="788">
                  <c:v>772</c:v>
                </c:pt>
                <c:pt idx="789">
                  <c:v>788</c:v>
                </c:pt>
                <c:pt idx="790">
                  <c:v>812</c:v>
                </c:pt>
                <c:pt idx="791">
                  <c:v>832</c:v>
                </c:pt>
                <c:pt idx="792">
                  <c:v>844</c:v>
                </c:pt>
                <c:pt idx="793">
                  <c:v>872</c:v>
                </c:pt>
                <c:pt idx="794">
                  <c:v>796</c:v>
                </c:pt>
                <c:pt idx="795">
                  <c:v>796</c:v>
                </c:pt>
                <c:pt idx="796">
                  <c:v>788</c:v>
                </c:pt>
                <c:pt idx="797">
                  <c:v>812</c:v>
                </c:pt>
                <c:pt idx="798">
                  <c:v>816</c:v>
                </c:pt>
                <c:pt idx="799">
                  <c:v>824</c:v>
                </c:pt>
                <c:pt idx="800">
                  <c:v>832</c:v>
                </c:pt>
                <c:pt idx="801">
                  <c:v>828</c:v>
                </c:pt>
                <c:pt idx="802">
                  <c:v>888</c:v>
                </c:pt>
                <c:pt idx="803">
                  <c:v>856</c:v>
                </c:pt>
                <c:pt idx="804">
                  <c:v>888</c:v>
                </c:pt>
                <c:pt idx="805">
                  <c:v>820</c:v>
                </c:pt>
                <c:pt idx="806">
                  <c:v>832</c:v>
                </c:pt>
                <c:pt idx="807">
                  <c:v>792</c:v>
                </c:pt>
                <c:pt idx="808">
                  <c:v>812</c:v>
                </c:pt>
                <c:pt idx="809">
                  <c:v>852</c:v>
                </c:pt>
                <c:pt idx="810">
                  <c:v>876</c:v>
                </c:pt>
                <c:pt idx="811">
                  <c:v>844</c:v>
                </c:pt>
                <c:pt idx="812">
                  <c:v>800</c:v>
                </c:pt>
                <c:pt idx="813">
                  <c:v>816</c:v>
                </c:pt>
                <c:pt idx="814">
                  <c:v>804</c:v>
                </c:pt>
                <c:pt idx="815">
                  <c:v>776</c:v>
                </c:pt>
                <c:pt idx="816">
                  <c:v>796</c:v>
                </c:pt>
                <c:pt idx="817">
                  <c:v>812</c:v>
                </c:pt>
                <c:pt idx="818">
                  <c:v>780</c:v>
                </c:pt>
                <c:pt idx="819">
                  <c:v>788</c:v>
                </c:pt>
                <c:pt idx="820">
                  <c:v>796</c:v>
                </c:pt>
                <c:pt idx="821">
                  <c:v>852</c:v>
                </c:pt>
                <c:pt idx="822">
                  <c:v>864</c:v>
                </c:pt>
                <c:pt idx="823">
                  <c:v>872</c:v>
                </c:pt>
                <c:pt idx="824">
                  <c:v>820</c:v>
                </c:pt>
                <c:pt idx="825">
                  <c:v>736</c:v>
                </c:pt>
                <c:pt idx="826">
                  <c:v>748</c:v>
                </c:pt>
                <c:pt idx="827">
                  <c:v>772</c:v>
                </c:pt>
                <c:pt idx="828">
                  <c:v>828</c:v>
                </c:pt>
                <c:pt idx="829">
                  <c:v>844</c:v>
                </c:pt>
                <c:pt idx="830">
                  <c:v>864</c:v>
                </c:pt>
                <c:pt idx="831">
                  <c:v>820</c:v>
                </c:pt>
                <c:pt idx="832">
                  <c:v>764</c:v>
                </c:pt>
                <c:pt idx="833">
                  <c:v>724</c:v>
                </c:pt>
                <c:pt idx="834">
                  <c:v>736</c:v>
                </c:pt>
                <c:pt idx="835">
                  <c:v>760</c:v>
                </c:pt>
                <c:pt idx="836">
                  <c:v>772</c:v>
                </c:pt>
                <c:pt idx="837">
                  <c:v>780</c:v>
                </c:pt>
                <c:pt idx="838">
                  <c:v>840</c:v>
                </c:pt>
                <c:pt idx="839">
                  <c:v>812</c:v>
                </c:pt>
                <c:pt idx="840">
                  <c:v>804</c:v>
                </c:pt>
                <c:pt idx="841">
                  <c:v>756</c:v>
                </c:pt>
                <c:pt idx="842">
                  <c:v>776</c:v>
                </c:pt>
                <c:pt idx="843">
                  <c:v>792</c:v>
                </c:pt>
                <c:pt idx="844">
                  <c:v>828</c:v>
                </c:pt>
                <c:pt idx="845">
                  <c:v>844</c:v>
                </c:pt>
                <c:pt idx="846">
                  <c:v>688</c:v>
                </c:pt>
                <c:pt idx="847">
                  <c:v>816</c:v>
                </c:pt>
                <c:pt idx="848">
                  <c:v>804</c:v>
                </c:pt>
                <c:pt idx="849">
                  <c:v>816</c:v>
                </c:pt>
                <c:pt idx="850">
                  <c:v>856</c:v>
                </c:pt>
                <c:pt idx="851">
                  <c:v>792</c:v>
                </c:pt>
                <c:pt idx="852">
                  <c:v>804</c:v>
                </c:pt>
                <c:pt idx="853">
                  <c:v>812</c:v>
                </c:pt>
                <c:pt idx="854">
                  <c:v>784</c:v>
                </c:pt>
                <c:pt idx="855">
                  <c:v>792</c:v>
                </c:pt>
                <c:pt idx="856">
                  <c:v>776</c:v>
                </c:pt>
                <c:pt idx="857">
                  <c:v>848</c:v>
                </c:pt>
                <c:pt idx="858">
                  <c:v>860</c:v>
                </c:pt>
                <c:pt idx="859">
                  <c:v>868</c:v>
                </c:pt>
                <c:pt idx="860">
                  <c:v>856</c:v>
                </c:pt>
                <c:pt idx="861">
                  <c:v>844</c:v>
                </c:pt>
                <c:pt idx="862">
                  <c:v>812</c:v>
                </c:pt>
                <c:pt idx="863">
                  <c:v>780</c:v>
                </c:pt>
                <c:pt idx="864">
                  <c:v>724</c:v>
                </c:pt>
                <c:pt idx="865">
                  <c:v>776</c:v>
                </c:pt>
                <c:pt idx="866">
                  <c:v>804</c:v>
                </c:pt>
                <c:pt idx="867">
                  <c:v>832</c:v>
                </c:pt>
                <c:pt idx="868">
                  <c:v>848</c:v>
                </c:pt>
                <c:pt idx="869">
                  <c:v>880</c:v>
                </c:pt>
                <c:pt idx="870">
                  <c:v>864</c:v>
                </c:pt>
                <c:pt idx="871">
                  <c:v>828</c:v>
                </c:pt>
                <c:pt idx="872">
                  <c:v>836</c:v>
                </c:pt>
                <c:pt idx="873">
                  <c:v>716</c:v>
                </c:pt>
                <c:pt idx="874">
                  <c:v>804</c:v>
                </c:pt>
                <c:pt idx="875">
                  <c:v>904</c:v>
                </c:pt>
                <c:pt idx="876">
                  <c:v>812</c:v>
                </c:pt>
                <c:pt idx="877">
                  <c:v>736</c:v>
                </c:pt>
                <c:pt idx="878">
                  <c:v>712</c:v>
                </c:pt>
                <c:pt idx="879">
                  <c:v>740</c:v>
                </c:pt>
                <c:pt idx="880">
                  <c:v>760</c:v>
                </c:pt>
                <c:pt idx="881">
                  <c:v>784</c:v>
                </c:pt>
                <c:pt idx="882">
                  <c:v>816</c:v>
                </c:pt>
                <c:pt idx="883">
                  <c:v>860</c:v>
                </c:pt>
                <c:pt idx="884">
                  <c:v>880</c:v>
                </c:pt>
                <c:pt idx="885">
                  <c:v>848</c:v>
                </c:pt>
                <c:pt idx="886">
                  <c:v>844</c:v>
                </c:pt>
                <c:pt idx="887">
                  <c:v>788</c:v>
                </c:pt>
                <c:pt idx="888">
                  <c:v>784</c:v>
                </c:pt>
                <c:pt idx="889">
                  <c:v>764</c:v>
                </c:pt>
                <c:pt idx="890">
                  <c:v>764</c:v>
                </c:pt>
                <c:pt idx="891">
                  <c:v>760</c:v>
                </c:pt>
                <c:pt idx="892">
                  <c:v>836</c:v>
                </c:pt>
                <c:pt idx="893">
                  <c:v>836</c:v>
                </c:pt>
                <c:pt idx="894">
                  <c:v>860</c:v>
                </c:pt>
                <c:pt idx="895">
                  <c:v>856</c:v>
                </c:pt>
                <c:pt idx="896">
                  <c:v>800</c:v>
                </c:pt>
                <c:pt idx="897">
                  <c:v>812</c:v>
                </c:pt>
                <c:pt idx="898">
                  <c:v>780</c:v>
                </c:pt>
                <c:pt idx="899">
                  <c:v>740</c:v>
                </c:pt>
                <c:pt idx="900">
                  <c:v>684</c:v>
                </c:pt>
                <c:pt idx="901">
                  <c:v>728</c:v>
                </c:pt>
                <c:pt idx="902">
                  <c:v>796</c:v>
                </c:pt>
                <c:pt idx="903">
                  <c:v>876</c:v>
                </c:pt>
                <c:pt idx="904">
                  <c:v>892</c:v>
                </c:pt>
                <c:pt idx="905">
                  <c:v>888</c:v>
                </c:pt>
                <c:pt idx="906">
                  <c:v>812</c:v>
                </c:pt>
                <c:pt idx="907">
                  <c:v>800</c:v>
                </c:pt>
                <c:pt idx="908">
                  <c:v>768</c:v>
                </c:pt>
                <c:pt idx="909">
                  <c:v>752</c:v>
                </c:pt>
                <c:pt idx="910">
                  <c:v>744</c:v>
                </c:pt>
                <c:pt idx="911">
                  <c:v>764</c:v>
                </c:pt>
                <c:pt idx="912">
                  <c:v>720</c:v>
                </c:pt>
                <c:pt idx="913">
                  <c:v>744</c:v>
                </c:pt>
                <c:pt idx="914">
                  <c:v>764</c:v>
                </c:pt>
                <c:pt idx="915">
                  <c:v>768</c:v>
                </c:pt>
                <c:pt idx="916">
                  <c:v>740</c:v>
                </c:pt>
                <c:pt idx="917">
                  <c:v>772</c:v>
                </c:pt>
                <c:pt idx="918">
                  <c:v>748</c:v>
                </c:pt>
                <c:pt idx="919">
                  <c:v>724</c:v>
                </c:pt>
                <c:pt idx="920">
                  <c:v>720</c:v>
                </c:pt>
                <c:pt idx="921">
                  <c:v>748</c:v>
                </c:pt>
                <c:pt idx="922">
                  <c:v>760</c:v>
                </c:pt>
                <c:pt idx="923">
                  <c:v>740</c:v>
                </c:pt>
                <c:pt idx="924">
                  <c:v>772</c:v>
                </c:pt>
                <c:pt idx="925">
                  <c:v>764</c:v>
                </c:pt>
                <c:pt idx="926">
                  <c:v>760</c:v>
                </c:pt>
                <c:pt idx="927">
                  <c:v>780</c:v>
                </c:pt>
                <c:pt idx="928">
                  <c:v>736</c:v>
                </c:pt>
                <c:pt idx="929">
                  <c:v>768</c:v>
                </c:pt>
                <c:pt idx="930">
                  <c:v>776</c:v>
                </c:pt>
                <c:pt idx="931">
                  <c:v>744</c:v>
                </c:pt>
                <c:pt idx="932">
                  <c:v>732</c:v>
                </c:pt>
                <c:pt idx="933">
                  <c:v>712</c:v>
                </c:pt>
                <c:pt idx="934">
                  <c:v>728</c:v>
                </c:pt>
                <c:pt idx="935">
                  <c:v>736</c:v>
                </c:pt>
                <c:pt idx="936">
                  <c:v>700</c:v>
                </c:pt>
                <c:pt idx="937">
                  <c:v>716</c:v>
                </c:pt>
                <c:pt idx="938">
                  <c:v>684</c:v>
                </c:pt>
                <c:pt idx="939">
                  <c:v>708</c:v>
                </c:pt>
                <c:pt idx="940">
                  <c:v>608</c:v>
                </c:pt>
                <c:pt idx="941">
                  <c:v>692</c:v>
                </c:pt>
                <c:pt idx="942">
                  <c:v>720</c:v>
                </c:pt>
                <c:pt idx="943">
                  <c:v>676</c:v>
                </c:pt>
                <c:pt idx="944">
                  <c:v>708</c:v>
                </c:pt>
                <c:pt idx="945">
                  <c:v>672</c:v>
                </c:pt>
                <c:pt idx="946">
                  <c:v>696</c:v>
                </c:pt>
                <c:pt idx="947">
                  <c:v>644</c:v>
                </c:pt>
                <c:pt idx="948">
                  <c:v>692</c:v>
                </c:pt>
                <c:pt idx="949">
                  <c:v>692</c:v>
                </c:pt>
                <c:pt idx="950">
                  <c:v>704</c:v>
                </c:pt>
                <c:pt idx="951">
                  <c:v>708</c:v>
                </c:pt>
                <c:pt idx="952">
                  <c:v>684</c:v>
                </c:pt>
                <c:pt idx="953">
                  <c:v>700</c:v>
                </c:pt>
                <c:pt idx="954">
                  <c:v>672</c:v>
                </c:pt>
                <c:pt idx="955">
                  <c:v>660</c:v>
                </c:pt>
                <c:pt idx="956">
                  <c:v>664</c:v>
                </c:pt>
                <c:pt idx="957">
                  <c:v>656</c:v>
                </c:pt>
                <c:pt idx="958">
                  <c:v>680</c:v>
                </c:pt>
                <c:pt idx="959">
                  <c:v>660</c:v>
                </c:pt>
                <c:pt idx="960">
                  <c:v>708</c:v>
                </c:pt>
                <c:pt idx="961">
                  <c:v>696</c:v>
                </c:pt>
                <c:pt idx="962">
                  <c:v>688</c:v>
                </c:pt>
                <c:pt idx="963">
                  <c:v>700</c:v>
                </c:pt>
                <c:pt idx="964">
                  <c:v>676</c:v>
                </c:pt>
                <c:pt idx="965">
                  <c:v>696</c:v>
                </c:pt>
                <c:pt idx="966">
                  <c:v>680</c:v>
                </c:pt>
                <c:pt idx="967">
                  <c:v>712</c:v>
                </c:pt>
                <c:pt idx="968">
                  <c:v>708</c:v>
                </c:pt>
                <c:pt idx="969">
                  <c:v>672</c:v>
                </c:pt>
                <c:pt idx="970">
                  <c:v>832</c:v>
                </c:pt>
                <c:pt idx="971">
                  <c:v>724</c:v>
                </c:pt>
                <c:pt idx="972">
                  <c:v>712</c:v>
                </c:pt>
                <c:pt idx="973">
                  <c:v>736</c:v>
                </c:pt>
                <c:pt idx="974">
                  <c:v>736</c:v>
                </c:pt>
                <c:pt idx="975">
                  <c:v>724</c:v>
                </c:pt>
                <c:pt idx="976">
                  <c:v>704</c:v>
                </c:pt>
                <c:pt idx="977">
                  <c:v>704</c:v>
                </c:pt>
                <c:pt idx="978">
                  <c:v>712</c:v>
                </c:pt>
                <c:pt idx="979">
                  <c:v>692</c:v>
                </c:pt>
                <c:pt idx="980">
                  <c:v>716</c:v>
                </c:pt>
                <c:pt idx="981">
                  <c:v>724</c:v>
                </c:pt>
                <c:pt idx="982">
                  <c:v>688</c:v>
                </c:pt>
                <c:pt idx="983">
                  <c:v>712</c:v>
                </c:pt>
                <c:pt idx="984">
                  <c:v>684</c:v>
                </c:pt>
                <c:pt idx="985">
                  <c:v>692</c:v>
                </c:pt>
                <c:pt idx="986">
                  <c:v>712</c:v>
                </c:pt>
                <c:pt idx="987">
                  <c:v>696</c:v>
                </c:pt>
                <c:pt idx="988">
                  <c:v>728</c:v>
                </c:pt>
                <c:pt idx="989">
                  <c:v>720</c:v>
                </c:pt>
                <c:pt idx="990">
                  <c:v>684</c:v>
                </c:pt>
                <c:pt idx="991">
                  <c:v>708</c:v>
                </c:pt>
                <c:pt idx="992">
                  <c:v>672</c:v>
                </c:pt>
                <c:pt idx="993">
                  <c:v>696</c:v>
                </c:pt>
                <c:pt idx="994">
                  <c:v>704</c:v>
                </c:pt>
                <c:pt idx="995">
                  <c:v>676</c:v>
                </c:pt>
                <c:pt idx="996">
                  <c:v>708</c:v>
                </c:pt>
                <c:pt idx="997">
                  <c:v>708</c:v>
                </c:pt>
                <c:pt idx="998">
                  <c:v>692</c:v>
                </c:pt>
                <c:pt idx="999">
                  <c:v>684</c:v>
                </c:pt>
                <c:pt idx="1000">
                  <c:v>664</c:v>
                </c:pt>
                <c:pt idx="1001">
                  <c:v>648</c:v>
                </c:pt>
                <c:pt idx="1002">
                  <c:v>688</c:v>
                </c:pt>
                <c:pt idx="1003">
                  <c:v>688</c:v>
                </c:pt>
                <c:pt idx="1004">
                  <c:v>656</c:v>
                </c:pt>
                <c:pt idx="1005">
                  <c:v>684</c:v>
                </c:pt>
                <c:pt idx="1006">
                  <c:v>704</c:v>
                </c:pt>
                <c:pt idx="1007">
                  <c:v>748</c:v>
                </c:pt>
                <c:pt idx="1008">
                  <c:v>736</c:v>
                </c:pt>
                <c:pt idx="1009">
                  <c:v>728</c:v>
                </c:pt>
                <c:pt idx="1010">
                  <c:v>756</c:v>
                </c:pt>
                <c:pt idx="1011">
                  <c:v>740</c:v>
                </c:pt>
                <c:pt idx="1012">
                  <c:v>732</c:v>
                </c:pt>
                <c:pt idx="1013">
                  <c:v>704</c:v>
                </c:pt>
                <c:pt idx="1014">
                  <c:v>692</c:v>
                </c:pt>
                <c:pt idx="1015">
                  <c:v>736</c:v>
                </c:pt>
                <c:pt idx="1016">
                  <c:v>764</c:v>
                </c:pt>
                <c:pt idx="1017">
                  <c:v>712</c:v>
                </c:pt>
                <c:pt idx="1018">
                  <c:v>700</c:v>
                </c:pt>
                <c:pt idx="1019">
                  <c:v>696</c:v>
                </c:pt>
                <c:pt idx="1020">
                  <c:v>696</c:v>
                </c:pt>
                <c:pt idx="1021">
                  <c:v>688</c:v>
                </c:pt>
                <c:pt idx="1022">
                  <c:v>720</c:v>
                </c:pt>
                <c:pt idx="1023">
                  <c:v>724</c:v>
                </c:pt>
                <c:pt idx="1024">
                  <c:v>692</c:v>
                </c:pt>
                <c:pt idx="1025">
                  <c:v>728</c:v>
                </c:pt>
                <c:pt idx="1026">
                  <c:v>732</c:v>
                </c:pt>
                <c:pt idx="1027">
                  <c:v>728</c:v>
                </c:pt>
                <c:pt idx="1028">
                  <c:v>716</c:v>
                </c:pt>
                <c:pt idx="1029">
                  <c:v>752</c:v>
                </c:pt>
                <c:pt idx="1030">
                  <c:v>756</c:v>
                </c:pt>
                <c:pt idx="1031">
                  <c:v>752</c:v>
                </c:pt>
                <c:pt idx="1032">
                  <c:v>772</c:v>
                </c:pt>
                <c:pt idx="1033">
                  <c:v>768</c:v>
                </c:pt>
                <c:pt idx="1034">
                  <c:v>760</c:v>
                </c:pt>
                <c:pt idx="1035">
                  <c:v>752</c:v>
                </c:pt>
                <c:pt idx="1036">
                  <c:v>804</c:v>
                </c:pt>
                <c:pt idx="1037">
                  <c:v>736</c:v>
                </c:pt>
                <c:pt idx="1038">
                  <c:v>716</c:v>
                </c:pt>
                <c:pt idx="1039">
                  <c:v>756</c:v>
                </c:pt>
                <c:pt idx="1040">
                  <c:v>704</c:v>
                </c:pt>
                <c:pt idx="1041">
                  <c:v>720</c:v>
                </c:pt>
                <c:pt idx="1042">
                  <c:v>688</c:v>
                </c:pt>
                <c:pt idx="1043">
                  <c:v>720</c:v>
                </c:pt>
                <c:pt idx="1044">
                  <c:v>736</c:v>
                </c:pt>
                <c:pt idx="1045">
                  <c:v>764</c:v>
                </c:pt>
                <c:pt idx="1046">
                  <c:v>772</c:v>
                </c:pt>
                <c:pt idx="1047">
                  <c:v>740</c:v>
                </c:pt>
                <c:pt idx="1048">
                  <c:v>740</c:v>
                </c:pt>
                <c:pt idx="1049">
                  <c:v>724</c:v>
                </c:pt>
                <c:pt idx="1050">
                  <c:v>720</c:v>
                </c:pt>
                <c:pt idx="1051">
                  <c:v>740</c:v>
                </c:pt>
                <c:pt idx="1052">
                  <c:v>732</c:v>
                </c:pt>
                <c:pt idx="1053">
                  <c:v>768</c:v>
                </c:pt>
                <c:pt idx="1054">
                  <c:v>784</c:v>
                </c:pt>
                <c:pt idx="1055">
                  <c:v>756</c:v>
                </c:pt>
                <c:pt idx="1056">
                  <c:v>760</c:v>
                </c:pt>
                <c:pt idx="1057">
                  <c:v>780</c:v>
                </c:pt>
                <c:pt idx="1058">
                  <c:v>728</c:v>
                </c:pt>
                <c:pt idx="1059">
                  <c:v>728</c:v>
                </c:pt>
                <c:pt idx="1060">
                  <c:v>740</c:v>
                </c:pt>
                <c:pt idx="1061">
                  <c:v>728</c:v>
                </c:pt>
                <c:pt idx="1062">
                  <c:v>680</c:v>
                </c:pt>
                <c:pt idx="1063">
                  <c:v>696</c:v>
                </c:pt>
                <c:pt idx="1064">
                  <c:v>756</c:v>
                </c:pt>
                <c:pt idx="1065">
                  <c:v>804</c:v>
                </c:pt>
                <c:pt idx="1066">
                  <c:v>816</c:v>
                </c:pt>
                <c:pt idx="1067">
                  <c:v>812</c:v>
                </c:pt>
                <c:pt idx="1068">
                  <c:v>820</c:v>
                </c:pt>
                <c:pt idx="1069">
                  <c:v>804</c:v>
                </c:pt>
                <c:pt idx="1070">
                  <c:v>804</c:v>
                </c:pt>
                <c:pt idx="1071">
                  <c:v>816</c:v>
                </c:pt>
                <c:pt idx="1072">
                  <c:v>780</c:v>
                </c:pt>
                <c:pt idx="1073">
                  <c:v>780</c:v>
                </c:pt>
                <c:pt idx="1074">
                  <c:v>780</c:v>
                </c:pt>
                <c:pt idx="1075">
                  <c:v>732</c:v>
                </c:pt>
                <c:pt idx="1076">
                  <c:v>736</c:v>
                </c:pt>
                <c:pt idx="1077">
                  <c:v>748</c:v>
                </c:pt>
                <c:pt idx="1078">
                  <c:v>764</c:v>
                </c:pt>
                <c:pt idx="1079">
                  <c:v>748</c:v>
                </c:pt>
                <c:pt idx="1080">
                  <c:v>740</c:v>
                </c:pt>
                <c:pt idx="1081">
                  <c:v>716</c:v>
                </c:pt>
                <c:pt idx="1082">
                  <c:v>748</c:v>
                </c:pt>
                <c:pt idx="1083">
                  <c:v>776</c:v>
                </c:pt>
                <c:pt idx="1084">
                  <c:v>752</c:v>
                </c:pt>
                <c:pt idx="1085">
                  <c:v>792</c:v>
                </c:pt>
                <c:pt idx="1086">
                  <c:v>796</c:v>
                </c:pt>
                <c:pt idx="1087">
                  <c:v>764</c:v>
                </c:pt>
                <c:pt idx="1088">
                  <c:v>748</c:v>
                </c:pt>
                <c:pt idx="1089">
                  <c:v>752</c:v>
                </c:pt>
                <c:pt idx="1090">
                  <c:v>784</c:v>
                </c:pt>
                <c:pt idx="1091">
                  <c:v>788</c:v>
                </c:pt>
                <c:pt idx="1092">
                  <c:v>808</c:v>
                </c:pt>
                <c:pt idx="1093">
                  <c:v>788</c:v>
                </c:pt>
                <c:pt idx="1094">
                  <c:v>752</c:v>
                </c:pt>
                <c:pt idx="1095">
                  <c:v>796</c:v>
                </c:pt>
                <c:pt idx="1096">
                  <c:v>764</c:v>
                </c:pt>
                <c:pt idx="1097">
                  <c:v>740</c:v>
                </c:pt>
                <c:pt idx="1098">
                  <c:v>752</c:v>
                </c:pt>
                <c:pt idx="1099">
                  <c:v>708</c:v>
                </c:pt>
                <c:pt idx="1100">
                  <c:v>744</c:v>
                </c:pt>
                <c:pt idx="1101">
                  <c:v>816</c:v>
                </c:pt>
                <c:pt idx="1102">
                  <c:v>708</c:v>
                </c:pt>
                <c:pt idx="1103">
                  <c:v>748</c:v>
                </c:pt>
                <c:pt idx="1104">
                  <c:v>716</c:v>
                </c:pt>
                <c:pt idx="1105">
                  <c:v>736</c:v>
                </c:pt>
                <c:pt idx="1106">
                  <c:v>708</c:v>
                </c:pt>
                <c:pt idx="1107">
                  <c:v>680</c:v>
                </c:pt>
                <c:pt idx="1108">
                  <c:v>728</c:v>
                </c:pt>
                <c:pt idx="1109">
                  <c:v>728</c:v>
                </c:pt>
                <c:pt idx="1110">
                  <c:v>716</c:v>
                </c:pt>
                <c:pt idx="1111">
                  <c:v>748</c:v>
                </c:pt>
                <c:pt idx="1112">
                  <c:v>712</c:v>
                </c:pt>
                <c:pt idx="1113">
                  <c:v>752</c:v>
                </c:pt>
                <c:pt idx="1114">
                  <c:v>752</c:v>
                </c:pt>
                <c:pt idx="1115">
                  <c:v>732</c:v>
                </c:pt>
                <c:pt idx="1116">
                  <c:v>764</c:v>
                </c:pt>
                <c:pt idx="1117">
                  <c:v>728</c:v>
                </c:pt>
                <c:pt idx="1118">
                  <c:v>712</c:v>
                </c:pt>
                <c:pt idx="1119">
                  <c:v>744</c:v>
                </c:pt>
                <c:pt idx="1120">
                  <c:v>740</c:v>
                </c:pt>
                <c:pt idx="1121">
                  <c:v>720</c:v>
                </c:pt>
                <c:pt idx="1122">
                  <c:v>752</c:v>
                </c:pt>
                <c:pt idx="1123">
                  <c:v>712</c:v>
                </c:pt>
                <c:pt idx="1124">
                  <c:v>712</c:v>
                </c:pt>
                <c:pt idx="1125">
                  <c:v>752</c:v>
                </c:pt>
                <c:pt idx="1126">
                  <c:v>776</c:v>
                </c:pt>
                <c:pt idx="1127">
                  <c:v>732</c:v>
                </c:pt>
                <c:pt idx="1128">
                  <c:v>768</c:v>
                </c:pt>
                <c:pt idx="1129">
                  <c:v>768</c:v>
                </c:pt>
                <c:pt idx="1130">
                  <c:v>720</c:v>
                </c:pt>
                <c:pt idx="1131">
                  <c:v>712</c:v>
                </c:pt>
                <c:pt idx="1132">
                  <c:v>716</c:v>
                </c:pt>
                <c:pt idx="1133">
                  <c:v>740</c:v>
                </c:pt>
                <c:pt idx="1134">
                  <c:v>748</c:v>
                </c:pt>
                <c:pt idx="1135">
                  <c:v>764</c:v>
                </c:pt>
                <c:pt idx="1136">
                  <c:v>760</c:v>
                </c:pt>
                <c:pt idx="1137">
                  <c:v>752</c:v>
                </c:pt>
                <c:pt idx="1138">
                  <c:v>760</c:v>
                </c:pt>
                <c:pt idx="1139">
                  <c:v>744</c:v>
                </c:pt>
                <c:pt idx="1140">
                  <c:v>740</c:v>
                </c:pt>
                <c:pt idx="1141">
                  <c:v>740</c:v>
                </c:pt>
                <c:pt idx="1142">
                  <c:v>736</c:v>
                </c:pt>
                <c:pt idx="1143">
                  <c:v>744</c:v>
                </c:pt>
                <c:pt idx="1144">
                  <c:v>728</c:v>
                </c:pt>
                <c:pt idx="1145">
                  <c:v>752</c:v>
                </c:pt>
                <c:pt idx="1146">
                  <c:v>756</c:v>
                </c:pt>
                <c:pt idx="1147">
                  <c:v>732</c:v>
                </c:pt>
                <c:pt idx="1148">
                  <c:v>740</c:v>
                </c:pt>
                <c:pt idx="1149">
                  <c:v>740</c:v>
                </c:pt>
                <c:pt idx="1150">
                  <c:v>708</c:v>
                </c:pt>
                <c:pt idx="1151">
                  <c:v>740</c:v>
                </c:pt>
                <c:pt idx="1152">
                  <c:v>744</c:v>
                </c:pt>
                <c:pt idx="1153">
                  <c:v>720</c:v>
                </c:pt>
                <c:pt idx="1154">
                  <c:v>736</c:v>
                </c:pt>
                <c:pt idx="1155">
                  <c:v>748</c:v>
                </c:pt>
                <c:pt idx="1156">
                  <c:v>736</c:v>
                </c:pt>
                <c:pt idx="1157">
                  <c:v>764</c:v>
                </c:pt>
                <c:pt idx="1158">
                  <c:v>780</c:v>
                </c:pt>
                <c:pt idx="1159">
                  <c:v>744</c:v>
                </c:pt>
                <c:pt idx="1160">
                  <c:v>740</c:v>
                </c:pt>
                <c:pt idx="1161">
                  <c:v>740</c:v>
                </c:pt>
                <c:pt idx="1162">
                  <c:v>740</c:v>
                </c:pt>
                <c:pt idx="1163">
                  <c:v>756</c:v>
                </c:pt>
                <c:pt idx="1164">
                  <c:v>748</c:v>
                </c:pt>
                <c:pt idx="1165">
                  <c:v>736</c:v>
                </c:pt>
                <c:pt idx="1166">
                  <c:v>740</c:v>
                </c:pt>
                <c:pt idx="1167">
                  <c:v>776</c:v>
                </c:pt>
                <c:pt idx="1168">
                  <c:v>748</c:v>
                </c:pt>
                <c:pt idx="1169">
                  <c:v>736</c:v>
                </c:pt>
                <c:pt idx="1170">
                  <c:v>688</c:v>
                </c:pt>
                <c:pt idx="1171">
                  <c:v>684</c:v>
                </c:pt>
                <c:pt idx="1172">
                  <c:v>700</c:v>
                </c:pt>
                <c:pt idx="1173">
                  <c:v>712</c:v>
                </c:pt>
                <c:pt idx="1174">
                  <c:v>696</c:v>
                </c:pt>
                <c:pt idx="1175">
                  <c:v>740</c:v>
                </c:pt>
                <c:pt idx="1176">
                  <c:v>752</c:v>
                </c:pt>
                <c:pt idx="1177">
                  <c:v>700</c:v>
                </c:pt>
                <c:pt idx="1178">
                  <c:v>728</c:v>
                </c:pt>
                <c:pt idx="1179">
                  <c:v>728</c:v>
                </c:pt>
                <c:pt idx="1180">
                  <c:v>728</c:v>
                </c:pt>
                <c:pt idx="1181">
                  <c:v>728</c:v>
                </c:pt>
                <c:pt idx="1182">
                  <c:v>688</c:v>
                </c:pt>
                <c:pt idx="1183">
                  <c:v>708</c:v>
                </c:pt>
                <c:pt idx="1184">
                  <c:v>712</c:v>
                </c:pt>
                <c:pt idx="1185">
                  <c:v>716</c:v>
                </c:pt>
                <c:pt idx="1186">
                  <c:v>732</c:v>
                </c:pt>
                <c:pt idx="1187">
                  <c:v>748</c:v>
                </c:pt>
                <c:pt idx="1188">
                  <c:v>708</c:v>
                </c:pt>
                <c:pt idx="1189">
                  <c:v>728</c:v>
                </c:pt>
                <c:pt idx="1190">
                  <c:v>684</c:v>
                </c:pt>
                <c:pt idx="1191">
                  <c:v>708</c:v>
                </c:pt>
                <c:pt idx="1192">
                  <c:v>712</c:v>
                </c:pt>
                <c:pt idx="1193">
                  <c:v>712</c:v>
                </c:pt>
                <c:pt idx="1194">
                  <c:v>712</c:v>
                </c:pt>
                <c:pt idx="1195">
                  <c:v>680</c:v>
                </c:pt>
                <c:pt idx="1196">
                  <c:v>656</c:v>
                </c:pt>
                <c:pt idx="1197">
                  <c:v>688</c:v>
                </c:pt>
                <c:pt idx="1198">
                  <c:v>660</c:v>
                </c:pt>
                <c:pt idx="1199">
                  <c:v>692</c:v>
                </c:pt>
                <c:pt idx="1200">
                  <c:v>708</c:v>
                </c:pt>
                <c:pt idx="1201">
                  <c:v>716</c:v>
                </c:pt>
                <c:pt idx="1202">
                  <c:v>652</c:v>
                </c:pt>
                <c:pt idx="1203">
                  <c:v>668</c:v>
                </c:pt>
                <c:pt idx="1204">
                  <c:v>644</c:v>
                </c:pt>
                <c:pt idx="1205">
                  <c:v>620</c:v>
                </c:pt>
                <c:pt idx="1206">
                  <c:v>576</c:v>
                </c:pt>
                <c:pt idx="1207">
                  <c:v>560</c:v>
                </c:pt>
                <c:pt idx="1208">
                  <c:v>540</c:v>
                </c:pt>
                <c:pt idx="1209">
                  <c:v>552</c:v>
                </c:pt>
                <c:pt idx="1210">
                  <c:v>536</c:v>
                </c:pt>
                <c:pt idx="1211">
                  <c:v>556</c:v>
                </c:pt>
                <c:pt idx="1212">
                  <c:v>560</c:v>
                </c:pt>
                <c:pt idx="1213">
                  <c:v>596</c:v>
                </c:pt>
                <c:pt idx="1214">
                  <c:v>616</c:v>
                </c:pt>
                <c:pt idx="1215">
                  <c:v>584</c:v>
                </c:pt>
                <c:pt idx="1216">
                  <c:v>556</c:v>
                </c:pt>
                <c:pt idx="1217">
                  <c:v>536</c:v>
                </c:pt>
                <c:pt idx="1218">
                  <c:v>596</c:v>
                </c:pt>
                <c:pt idx="1219">
                  <c:v>632</c:v>
                </c:pt>
                <c:pt idx="1220">
                  <c:v>660</c:v>
                </c:pt>
                <c:pt idx="1221">
                  <c:v>620</c:v>
                </c:pt>
                <c:pt idx="1222">
                  <c:v>552</c:v>
                </c:pt>
                <c:pt idx="1223">
                  <c:v>524</c:v>
                </c:pt>
                <c:pt idx="1224">
                  <c:v>512</c:v>
                </c:pt>
                <c:pt idx="1225">
                  <c:v>556</c:v>
                </c:pt>
                <c:pt idx="1226">
                  <c:v>728</c:v>
                </c:pt>
                <c:pt idx="1227">
                  <c:v>740</c:v>
                </c:pt>
                <c:pt idx="1228">
                  <c:v>732</c:v>
                </c:pt>
                <c:pt idx="1229">
                  <c:v>660</c:v>
                </c:pt>
                <c:pt idx="1230">
                  <c:v>580</c:v>
                </c:pt>
                <c:pt idx="1231">
                  <c:v>532</c:v>
                </c:pt>
                <c:pt idx="1232">
                  <c:v>500</c:v>
                </c:pt>
                <c:pt idx="1233">
                  <c:v>516</c:v>
                </c:pt>
                <c:pt idx="1234">
                  <c:v>580</c:v>
                </c:pt>
                <c:pt idx="1235">
                  <c:v>624</c:v>
                </c:pt>
                <c:pt idx="1236">
                  <c:v>612</c:v>
                </c:pt>
                <c:pt idx="1237">
                  <c:v>584</c:v>
                </c:pt>
                <c:pt idx="1238">
                  <c:v>576</c:v>
                </c:pt>
                <c:pt idx="1239">
                  <c:v>552</c:v>
                </c:pt>
                <c:pt idx="1240">
                  <c:v>520</c:v>
                </c:pt>
                <c:pt idx="1241">
                  <c:v>520</c:v>
                </c:pt>
                <c:pt idx="1242">
                  <c:v>540</c:v>
                </c:pt>
                <c:pt idx="1243">
                  <c:v>564</c:v>
                </c:pt>
                <c:pt idx="1244">
                  <c:v>508</c:v>
                </c:pt>
                <c:pt idx="1245">
                  <c:v>568</c:v>
                </c:pt>
                <c:pt idx="1246">
                  <c:v>568</c:v>
                </c:pt>
                <c:pt idx="1247">
                  <c:v>544</c:v>
                </c:pt>
                <c:pt idx="1248">
                  <c:v>572</c:v>
                </c:pt>
                <c:pt idx="1249">
                  <c:v>976</c:v>
                </c:pt>
                <c:pt idx="1250">
                  <c:v>520</c:v>
                </c:pt>
                <c:pt idx="1251">
                  <c:v>592</c:v>
                </c:pt>
                <c:pt idx="1252">
                  <c:v>616</c:v>
                </c:pt>
                <c:pt idx="1253">
                  <c:v>672</c:v>
                </c:pt>
                <c:pt idx="1254">
                  <c:v>692</c:v>
                </c:pt>
                <c:pt idx="1255">
                  <c:v>664</c:v>
                </c:pt>
                <c:pt idx="1256">
                  <c:v>624</c:v>
                </c:pt>
                <c:pt idx="1257">
                  <c:v>608</c:v>
                </c:pt>
                <c:pt idx="1258">
                  <c:v>596</c:v>
                </c:pt>
                <c:pt idx="1259">
                  <c:v>560</c:v>
                </c:pt>
                <c:pt idx="1260">
                  <c:v>572</c:v>
                </c:pt>
                <c:pt idx="1261">
                  <c:v>544</c:v>
                </c:pt>
                <c:pt idx="1262">
                  <c:v>732</c:v>
                </c:pt>
                <c:pt idx="1263">
                  <c:v>732</c:v>
                </c:pt>
                <c:pt idx="1264">
                  <c:v>564</c:v>
                </c:pt>
                <c:pt idx="1265">
                  <c:v>588</c:v>
                </c:pt>
                <c:pt idx="1266">
                  <c:v>588</c:v>
                </c:pt>
                <c:pt idx="1267">
                  <c:v>584</c:v>
                </c:pt>
                <c:pt idx="1268">
                  <c:v>524</c:v>
                </c:pt>
                <c:pt idx="1269">
                  <c:v>524</c:v>
                </c:pt>
                <c:pt idx="1270">
                  <c:v>624</c:v>
                </c:pt>
                <c:pt idx="1271">
                  <c:v>836</c:v>
                </c:pt>
                <c:pt idx="1272">
                  <c:v>792</c:v>
                </c:pt>
                <c:pt idx="1273">
                  <c:v>796</c:v>
                </c:pt>
                <c:pt idx="1274">
                  <c:v>760</c:v>
                </c:pt>
                <c:pt idx="1275">
                  <c:v>668</c:v>
                </c:pt>
                <c:pt idx="1276">
                  <c:v>580</c:v>
                </c:pt>
                <c:pt idx="1277">
                  <c:v>540</c:v>
                </c:pt>
                <c:pt idx="1278">
                  <c:v>532</c:v>
                </c:pt>
                <c:pt idx="1279">
                  <c:v>556</c:v>
                </c:pt>
                <c:pt idx="1280">
                  <c:v>624</c:v>
                </c:pt>
                <c:pt idx="1281">
                  <c:v>724</c:v>
                </c:pt>
                <c:pt idx="1282">
                  <c:v>736</c:v>
                </c:pt>
                <c:pt idx="1283">
                  <c:v>708</c:v>
                </c:pt>
                <c:pt idx="1284">
                  <c:v>712</c:v>
                </c:pt>
                <c:pt idx="1285">
                  <c:v>660</c:v>
                </c:pt>
                <c:pt idx="1286">
                  <c:v>636</c:v>
                </c:pt>
                <c:pt idx="1287">
                  <c:v>592</c:v>
                </c:pt>
                <c:pt idx="1288">
                  <c:v>592</c:v>
                </c:pt>
                <c:pt idx="1289">
                  <c:v>612</c:v>
                </c:pt>
                <c:pt idx="1290">
                  <c:v>644</c:v>
                </c:pt>
                <c:pt idx="1291">
                  <c:v>748</c:v>
                </c:pt>
                <c:pt idx="1292">
                  <c:v>700</c:v>
                </c:pt>
                <c:pt idx="1293">
                  <c:v>672</c:v>
                </c:pt>
                <c:pt idx="1294">
                  <c:v>616</c:v>
                </c:pt>
                <c:pt idx="1295">
                  <c:v>648</c:v>
                </c:pt>
                <c:pt idx="1296">
                  <c:v>580</c:v>
                </c:pt>
                <c:pt idx="1297">
                  <c:v>564</c:v>
                </c:pt>
                <c:pt idx="1298">
                  <c:v>596</c:v>
                </c:pt>
                <c:pt idx="1299">
                  <c:v>684</c:v>
                </c:pt>
                <c:pt idx="1300">
                  <c:v>720</c:v>
                </c:pt>
                <c:pt idx="1301">
                  <c:v>752</c:v>
                </c:pt>
                <c:pt idx="1302">
                  <c:v>720</c:v>
                </c:pt>
                <c:pt idx="1303">
                  <c:v>656</c:v>
                </c:pt>
                <c:pt idx="1304">
                  <c:v>632</c:v>
                </c:pt>
                <c:pt idx="1305">
                  <c:v>576</c:v>
                </c:pt>
                <c:pt idx="1306">
                  <c:v>552</c:v>
                </c:pt>
                <c:pt idx="1307">
                  <c:v>560</c:v>
                </c:pt>
                <c:pt idx="1308">
                  <c:v>816</c:v>
                </c:pt>
                <c:pt idx="1309">
                  <c:v>712</c:v>
                </c:pt>
                <c:pt idx="1310">
                  <c:v>720</c:v>
                </c:pt>
                <c:pt idx="1311">
                  <c:v>776</c:v>
                </c:pt>
                <c:pt idx="1312">
                  <c:v>728</c:v>
                </c:pt>
                <c:pt idx="1313">
                  <c:v>636</c:v>
                </c:pt>
                <c:pt idx="1314">
                  <c:v>608</c:v>
                </c:pt>
                <c:pt idx="1315">
                  <c:v>592</c:v>
                </c:pt>
                <c:pt idx="1316">
                  <c:v>576</c:v>
                </c:pt>
                <c:pt idx="1317">
                  <c:v>592</c:v>
                </c:pt>
                <c:pt idx="1318">
                  <c:v>628</c:v>
                </c:pt>
                <c:pt idx="1319">
                  <c:v>732</c:v>
                </c:pt>
                <c:pt idx="1320">
                  <c:v>708</c:v>
                </c:pt>
                <c:pt idx="1321">
                  <c:v>636</c:v>
                </c:pt>
                <c:pt idx="1322">
                  <c:v>636</c:v>
                </c:pt>
                <c:pt idx="1323">
                  <c:v>632</c:v>
                </c:pt>
                <c:pt idx="1324">
                  <c:v>652</c:v>
                </c:pt>
                <c:pt idx="1325">
                  <c:v>672</c:v>
                </c:pt>
                <c:pt idx="1326">
                  <c:v>640</c:v>
                </c:pt>
                <c:pt idx="1327">
                  <c:v>592</c:v>
                </c:pt>
                <c:pt idx="1328">
                  <c:v>560</c:v>
                </c:pt>
                <c:pt idx="1329">
                  <c:v>560</c:v>
                </c:pt>
                <c:pt idx="1330">
                  <c:v>564</c:v>
                </c:pt>
                <c:pt idx="1331">
                  <c:v>684</c:v>
                </c:pt>
                <c:pt idx="1332">
                  <c:v>700</c:v>
                </c:pt>
                <c:pt idx="1333">
                  <c:v>592</c:v>
                </c:pt>
                <c:pt idx="1334">
                  <c:v>556</c:v>
                </c:pt>
                <c:pt idx="1335">
                  <c:v>536</c:v>
                </c:pt>
                <c:pt idx="1336">
                  <c:v>524</c:v>
                </c:pt>
                <c:pt idx="1337">
                  <c:v>520</c:v>
                </c:pt>
                <c:pt idx="1338">
                  <c:v>504</c:v>
                </c:pt>
                <c:pt idx="1339">
                  <c:v>504</c:v>
                </c:pt>
                <c:pt idx="1340">
                  <c:v>512</c:v>
                </c:pt>
                <c:pt idx="1341">
                  <c:v>600</c:v>
                </c:pt>
                <c:pt idx="1342">
                  <c:v>748</c:v>
                </c:pt>
                <c:pt idx="1343">
                  <c:v>660</c:v>
                </c:pt>
                <c:pt idx="1344">
                  <c:v>588</c:v>
                </c:pt>
                <c:pt idx="1345">
                  <c:v>576</c:v>
                </c:pt>
                <c:pt idx="1346">
                  <c:v>580</c:v>
                </c:pt>
                <c:pt idx="1347">
                  <c:v>576</c:v>
                </c:pt>
                <c:pt idx="1348">
                  <c:v>580</c:v>
                </c:pt>
                <c:pt idx="1349">
                  <c:v>608</c:v>
                </c:pt>
                <c:pt idx="1350">
                  <c:v>576</c:v>
                </c:pt>
                <c:pt idx="1351">
                  <c:v>588</c:v>
                </c:pt>
                <c:pt idx="1352">
                  <c:v>548</c:v>
                </c:pt>
                <c:pt idx="1353">
                  <c:v>544</c:v>
                </c:pt>
                <c:pt idx="1354">
                  <c:v>596</c:v>
                </c:pt>
                <c:pt idx="1355">
                  <c:v>624</c:v>
                </c:pt>
                <c:pt idx="1356">
                  <c:v>656</c:v>
                </c:pt>
                <c:pt idx="1357">
                  <c:v>668</c:v>
                </c:pt>
                <c:pt idx="1358">
                  <c:v>608</c:v>
                </c:pt>
                <c:pt idx="1359">
                  <c:v>592</c:v>
                </c:pt>
                <c:pt idx="1360">
                  <c:v>600</c:v>
                </c:pt>
                <c:pt idx="1361">
                  <c:v>640</c:v>
                </c:pt>
                <c:pt idx="1362">
                  <c:v>588</c:v>
                </c:pt>
                <c:pt idx="1363">
                  <c:v>572</c:v>
                </c:pt>
                <c:pt idx="1364">
                  <c:v>564</c:v>
                </c:pt>
                <c:pt idx="1365">
                  <c:v>608</c:v>
                </c:pt>
                <c:pt idx="1366">
                  <c:v>568</c:v>
                </c:pt>
                <c:pt idx="1367">
                  <c:v>588</c:v>
                </c:pt>
                <c:pt idx="1368">
                  <c:v>688</c:v>
                </c:pt>
                <c:pt idx="1369">
                  <c:v>664</c:v>
                </c:pt>
                <c:pt idx="1370">
                  <c:v>644</c:v>
                </c:pt>
                <c:pt idx="1371">
                  <c:v>620</c:v>
                </c:pt>
                <c:pt idx="1372">
                  <c:v>588</c:v>
                </c:pt>
                <c:pt idx="1373">
                  <c:v>560</c:v>
                </c:pt>
                <c:pt idx="1374">
                  <c:v>568</c:v>
                </c:pt>
                <c:pt idx="1375">
                  <c:v>580</c:v>
                </c:pt>
                <c:pt idx="1376">
                  <c:v>736</c:v>
                </c:pt>
                <c:pt idx="1377">
                  <c:v>736</c:v>
                </c:pt>
                <c:pt idx="1378">
                  <c:v>712</c:v>
                </c:pt>
                <c:pt idx="1379">
                  <c:v>692</c:v>
                </c:pt>
                <c:pt idx="1380">
                  <c:v>616</c:v>
                </c:pt>
                <c:pt idx="1381">
                  <c:v>612</c:v>
                </c:pt>
                <c:pt idx="1382">
                  <c:v>572</c:v>
                </c:pt>
                <c:pt idx="1383">
                  <c:v>612</c:v>
                </c:pt>
                <c:pt idx="1384">
                  <c:v>664</c:v>
                </c:pt>
                <c:pt idx="1385">
                  <c:v>684</c:v>
                </c:pt>
                <c:pt idx="1386">
                  <c:v>652</c:v>
                </c:pt>
                <c:pt idx="1387">
                  <c:v>632</c:v>
                </c:pt>
                <c:pt idx="1388">
                  <c:v>636</c:v>
                </c:pt>
                <c:pt idx="1389">
                  <c:v>612</c:v>
                </c:pt>
                <c:pt idx="1390">
                  <c:v>588</c:v>
                </c:pt>
                <c:pt idx="1391">
                  <c:v>572</c:v>
                </c:pt>
                <c:pt idx="1392">
                  <c:v>560</c:v>
                </c:pt>
                <c:pt idx="1393">
                  <c:v>632</c:v>
                </c:pt>
                <c:pt idx="1394">
                  <c:v>748</c:v>
                </c:pt>
                <c:pt idx="1395">
                  <c:v>768</c:v>
                </c:pt>
                <c:pt idx="1396">
                  <c:v>756</c:v>
                </c:pt>
                <c:pt idx="1397">
                  <c:v>700</c:v>
                </c:pt>
                <c:pt idx="1398">
                  <c:v>636</c:v>
                </c:pt>
                <c:pt idx="1399">
                  <c:v>612</c:v>
                </c:pt>
                <c:pt idx="1400">
                  <c:v>552</c:v>
                </c:pt>
                <c:pt idx="1401">
                  <c:v>532</c:v>
                </c:pt>
                <c:pt idx="1402">
                  <c:v>576</c:v>
                </c:pt>
                <c:pt idx="1403">
                  <c:v>712</c:v>
                </c:pt>
                <c:pt idx="1404">
                  <c:v>788</c:v>
                </c:pt>
                <c:pt idx="1405">
                  <c:v>800</c:v>
                </c:pt>
                <c:pt idx="1406">
                  <c:v>744</c:v>
                </c:pt>
                <c:pt idx="1407">
                  <c:v>668</c:v>
                </c:pt>
                <c:pt idx="1408">
                  <c:v>640</c:v>
                </c:pt>
                <c:pt idx="1409">
                  <c:v>588</c:v>
                </c:pt>
                <c:pt idx="1410">
                  <c:v>568</c:v>
                </c:pt>
                <c:pt idx="1411">
                  <c:v>560</c:v>
                </c:pt>
                <c:pt idx="1412">
                  <c:v>560</c:v>
                </c:pt>
                <c:pt idx="1413">
                  <c:v>604</c:v>
                </c:pt>
                <c:pt idx="1414">
                  <c:v>612</c:v>
                </c:pt>
                <c:pt idx="1415">
                  <c:v>676</c:v>
                </c:pt>
                <c:pt idx="1416">
                  <c:v>664</c:v>
                </c:pt>
                <c:pt idx="1417">
                  <c:v>604</c:v>
                </c:pt>
                <c:pt idx="1418">
                  <c:v>576</c:v>
                </c:pt>
                <c:pt idx="1419">
                  <c:v>584</c:v>
                </c:pt>
                <c:pt idx="1420">
                  <c:v>612</c:v>
                </c:pt>
                <c:pt idx="1421">
                  <c:v>672</c:v>
                </c:pt>
                <c:pt idx="1422">
                  <c:v>636</c:v>
                </c:pt>
                <c:pt idx="1423">
                  <c:v>580</c:v>
                </c:pt>
                <c:pt idx="1424">
                  <c:v>560</c:v>
                </c:pt>
                <c:pt idx="1425">
                  <c:v>572</c:v>
                </c:pt>
                <c:pt idx="1426">
                  <c:v>612</c:v>
                </c:pt>
                <c:pt idx="1427">
                  <c:v>660</c:v>
                </c:pt>
                <c:pt idx="1428">
                  <c:v>616</c:v>
                </c:pt>
                <c:pt idx="1429">
                  <c:v>596</c:v>
                </c:pt>
                <c:pt idx="1430">
                  <c:v>584</c:v>
                </c:pt>
                <c:pt idx="1431">
                  <c:v>600</c:v>
                </c:pt>
                <c:pt idx="1432">
                  <c:v>640</c:v>
                </c:pt>
                <c:pt idx="1433">
                  <c:v>652</c:v>
                </c:pt>
                <c:pt idx="1434">
                  <c:v>608</c:v>
                </c:pt>
                <c:pt idx="1435">
                  <c:v>592</c:v>
                </c:pt>
                <c:pt idx="1436">
                  <c:v>616</c:v>
                </c:pt>
                <c:pt idx="1437">
                  <c:v>644</c:v>
                </c:pt>
                <c:pt idx="1438">
                  <c:v>640</c:v>
                </c:pt>
                <c:pt idx="1439">
                  <c:v>676</c:v>
                </c:pt>
                <c:pt idx="1440">
                  <c:v>672</c:v>
                </c:pt>
                <c:pt idx="1441">
                  <c:v>632</c:v>
                </c:pt>
                <c:pt idx="1442">
                  <c:v>576</c:v>
                </c:pt>
                <c:pt idx="1443">
                  <c:v>568</c:v>
                </c:pt>
                <c:pt idx="1444">
                  <c:v>624</c:v>
                </c:pt>
                <c:pt idx="1445">
                  <c:v>676</c:v>
                </c:pt>
                <c:pt idx="1446">
                  <c:v>636</c:v>
                </c:pt>
                <c:pt idx="1447">
                  <c:v>568</c:v>
                </c:pt>
                <c:pt idx="1448">
                  <c:v>540</c:v>
                </c:pt>
                <c:pt idx="1449">
                  <c:v>564</c:v>
                </c:pt>
                <c:pt idx="1450">
                  <c:v>584</c:v>
                </c:pt>
                <c:pt idx="1451">
                  <c:v>548</c:v>
                </c:pt>
                <c:pt idx="1452">
                  <c:v>608</c:v>
                </c:pt>
                <c:pt idx="1453">
                  <c:v>620</c:v>
                </c:pt>
                <c:pt idx="1454">
                  <c:v>564</c:v>
                </c:pt>
                <c:pt idx="1455">
                  <c:v>532</c:v>
                </c:pt>
                <c:pt idx="1456">
                  <c:v>512</c:v>
                </c:pt>
                <c:pt idx="1457">
                  <c:v>504</c:v>
                </c:pt>
                <c:pt idx="1458">
                  <c:v>504</c:v>
                </c:pt>
                <c:pt idx="1459">
                  <c:v>500</c:v>
                </c:pt>
                <c:pt idx="1460">
                  <c:v>508</c:v>
                </c:pt>
                <c:pt idx="1461">
                  <c:v>588</c:v>
                </c:pt>
                <c:pt idx="1462">
                  <c:v>692</c:v>
                </c:pt>
                <c:pt idx="1463">
                  <c:v>708</c:v>
                </c:pt>
                <c:pt idx="1464">
                  <c:v>660</c:v>
                </c:pt>
                <c:pt idx="1465">
                  <c:v>568</c:v>
                </c:pt>
                <c:pt idx="1466">
                  <c:v>544</c:v>
                </c:pt>
                <c:pt idx="1467">
                  <c:v>524</c:v>
                </c:pt>
                <c:pt idx="1468">
                  <c:v>548</c:v>
                </c:pt>
                <c:pt idx="1469">
                  <c:v>680</c:v>
                </c:pt>
                <c:pt idx="1470">
                  <c:v>752</c:v>
                </c:pt>
                <c:pt idx="1471">
                  <c:v>712</c:v>
                </c:pt>
                <c:pt idx="1472">
                  <c:v>712</c:v>
                </c:pt>
                <c:pt idx="1473">
                  <c:v>712</c:v>
                </c:pt>
                <c:pt idx="1474">
                  <c:v>696</c:v>
                </c:pt>
                <c:pt idx="1475">
                  <c:v>628</c:v>
                </c:pt>
                <c:pt idx="1476">
                  <c:v>608</c:v>
                </c:pt>
                <c:pt idx="1477">
                  <c:v>592</c:v>
                </c:pt>
                <c:pt idx="1478">
                  <c:v>600</c:v>
                </c:pt>
                <c:pt idx="1479">
                  <c:v>672</c:v>
                </c:pt>
                <c:pt idx="1480">
                  <c:v>720</c:v>
                </c:pt>
                <c:pt idx="1481">
                  <c:v>732</c:v>
                </c:pt>
                <c:pt idx="1482">
                  <c:v>648</c:v>
                </c:pt>
                <c:pt idx="1483">
                  <c:v>636</c:v>
                </c:pt>
                <c:pt idx="1484">
                  <c:v>612</c:v>
                </c:pt>
                <c:pt idx="1485">
                  <c:v>576</c:v>
                </c:pt>
                <c:pt idx="1486">
                  <c:v>576</c:v>
                </c:pt>
                <c:pt idx="1487">
                  <c:v>632</c:v>
                </c:pt>
                <c:pt idx="1488">
                  <c:v>688</c:v>
                </c:pt>
                <c:pt idx="1489">
                  <c:v>676</c:v>
                </c:pt>
                <c:pt idx="1490">
                  <c:v>668</c:v>
                </c:pt>
                <c:pt idx="1491">
                  <c:v>680</c:v>
                </c:pt>
                <c:pt idx="1492">
                  <c:v>656</c:v>
                </c:pt>
                <c:pt idx="1493">
                  <c:v>620</c:v>
                </c:pt>
                <c:pt idx="1494">
                  <c:v>596</c:v>
                </c:pt>
                <c:pt idx="1495">
                  <c:v>588</c:v>
                </c:pt>
                <c:pt idx="1496">
                  <c:v>576</c:v>
                </c:pt>
                <c:pt idx="1497">
                  <c:v>576</c:v>
                </c:pt>
                <c:pt idx="1498">
                  <c:v>576</c:v>
                </c:pt>
                <c:pt idx="1499">
                  <c:v>648</c:v>
                </c:pt>
                <c:pt idx="1500">
                  <c:v>708</c:v>
                </c:pt>
                <c:pt idx="1501">
                  <c:v>696</c:v>
                </c:pt>
                <c:pt idx="1502">
                  <c:v>692</c:v>
                </c:pt>
                <c:pt idx="1503">
                  <c:v>732</c:v>
                </c:pt>
                <c:pt idx="1504">
                  <c:v>732</c:v>
                </c:pt>
                <c:pt idx="1505">
                  <c:v>680</c:v>
                </c:pt>
                <c:pt idx="1506">
                  <c:v>672</c:v>
                </c:pt>
                <c:pt idx="1507">
                  <c:v>756</c:v>
                </c:pt>
                <c:pt idx="1508">
                  <c:v>672</c:v>
                </c:pt>
                <c:pt idx="1509">
                  <c:v>832</c:v>
                </c:pt>
                <c:pt idx="1510">
                  <c:v>964</c:v>
                </c:pt>
                <c:pt idx="1511">
                  <c:v>1020</c:v>
                </c:pt>
                <c:pt idx="1512">
                  <c:v>1012</c:v>
                </c:pt>
                <c:pt idx="1513">
                  <c:v>876</c:v>
                </c:pt>
                <c:pt idx="1514">
                  <c:v>736</c:v>
                </c:pt>
                <c:pt idx="1515">
                  <c:v>796</c:v>
                </c:pt>
                <c:pt idx="1516">
                  <c:v>864</c:v>
                </c:pt>
                <c:pt idx="1517">
                  <c:v>1108</c:v>
                </c:pt>
                <c:pt idx="1518">
                  <c:v>1140</c:v>
                </c:pt>
                <c:pt idx="1519">
                  <c:v>1104</c:v>
                </c:pt>
                <c:pt idx="1520">
                  <c:v>1104</c:v>
                </c:pt>
                <c:pt idx="1521">
                  <c:v>1056</c:v>
                </c:pt>
                <c:pt idx="1522">
                  <c:v>1076</c:v>
                </c:pt>
                <c:pt idx="1523">
                  <c:v>916</c:v>
                </c:pt>
                <c:pt idx="1524">
                  <c:v>840</c:v>
                </c:pt>
                <c:pt idx="1525">
                  <c:v>888</c:v>
                </c:pt>
                <c:pt idx="1526">
                  <c:v>856</c:v>
                </c:pt>
                <c:pt idx="1527">
                  <c:v>980</c:v>
                </c:pt>
                <c:pt idx="1528">
                  <c:v>844</c:v>
                </c:pt>
                <c:pt idx="1529">
                  <c:v>740</c:v>
                </c:pt>
                <c:pt idx="1530">
                  <c:v>784</c:v>
                </c:pt>
                <c:pt idx="1531">
                  <c:v>768</c:v>
                </c:pt>
                <c:pt idx="1532">
                  <c:v>736</c:v>
                </c:pt>
                <c:pt idx="1533">
                  <c:v>724</c:v>
                </c:pt>
                <c:pt idx="1534">
                  <c:v>752</c:v>
                </c:pt>
                <c:pt idx="1535">
                  <c:v>768</c:v>
                </c:pt>
                <c:pt idx="1536">
                  <c:v>724</c:v>
                </c:pt>
                <c:pt idx="1537">
                  <c:v>736</c:v>
                </c:pt>
                <c:pt idx="1538">
                  <c:v>800</c:v>
                </c:pt>
                <c:pt idx="1539">
                  <c:v>1044</c:v>
                </c:pt>
                <c:pt idx="1540">
                  <c:v>1008</c:v>
                </c:pt>
                <c:pt idx="1541">
                  <c:v>1012</c:v>
                </c:pt>
                <c:pt idx="1542">
                  <c:v>964</c:v>
                </c:pt>
                <c:pt idx="1543">
                  <c:v>988</c:v>
                </c:pt>
                <c:pt idx="1544">
                  <c:v>968</c:v>
                </c:pt>
                <c:pt idx="1545">
                  <c:v>892</c:v>
                </c:pt>
                <c:pt idx="1546">
                  <c:v>836</c:v>
                </c:pt>
                <c:pt idx="1547">
                  <c:v>812</c:v>
                </c:pt>
                <c:pt idx="1548">
                  <c:v>1152</c:v>
                </c:pt>
                <c:pt idx="1549">
                  <c:v>1096</c:v>
                </c:pt>
                <c:pt idx="1550">
                  <c:v>1056</c:v>
                </c:pt>
                <c:pt idx="1551">
                  <c:v>1088</c:v>
                </c:pt>
                <c:pt idx="1552">
                  <c:v>1088</c:v>
                </c:pt>
                <c:pt idx="1553">
                  <c:v>1048</c:v>
                </c:pt>
                <c:pt idx="1554">
                  <c:v>1056</c:v>
                </c:pt>
                <c:pt idx="1555">
                  <c:v>1112</c:v>
                </c:pt>
                <c:pt idx="1556">
                  <c:v>1032</c:v>
                </c:pt>
                <c:pt idx="1557">
                  <c:v>812</c:v>
                </c:pt>
                <c:pt idx="1558">
                  <c:v>732</c:v>
                </c:pt>
                <c:pt idx="1559">
                  <c:v>740</c:v>
                </c:pt>
                <c:pt idx="1560">
                  <c:v>748</c:v>
                </c:pt>
                <c:pt idx="1561">
                  <c:v>776</c:v>
                </c:pt>
                <c:pt idx="1562">
                  <c:v>736</c:v>
                </c:pt>
                <c:pt idx="1563">
                  <c:v>720</c:v>
                </c:pt>
                <c:pt idx="1564">
                  <c:v>684</c:v>
                </c:pt>
                <c:pt idx="1565">
                  <c:v>684</c:v>
                </c:pt>
                <c:pt idx="1566">
                  <c:v>780</c:v>
                </c:pt>
                <c:pt idx="1567">
                  <c:v>1160</c:v>
                </c:pt>
                <c:pt idx="1568">
                  <c:v>1084</c:v>
                </c:pt>
                <c:pt idx="1569">
                  <c:v>1028</c:v>
                </c:pt>
                <c:pt idx="1570">
                  <c:v>800</c:v>
                </c:pt>
                <c:pt idx="1571">
                  <c:v>792</c:v>
                </c:pt>
                <c:pt idx="1572">
                  <c:v>780</c:v>
                </c:pt>
                <c:pt idx="1573">
                  <c:v>692</c:v>
                </c:pt>
                <c:pt idx="1574">
                  <c:v>676</c:v>
                </c:pt>
                <c:pt idx="1575">
                  <c:v>732</c:v>
                </c:pt>
                <c:pt idx="1576">
                  <c:v>732</c:v>
                </c:pt>
                <c:pt idx="1577">
                  <c:v>1080</c:v>
                </c:pt>
                <c:pt idx="1578">
                  <c:v>836</c:v>
                </c:pt>
                <c:pt idx="1579">
                  <c:v>804</c:v>
                </c:pt>
                <c:pt idx="1580">
                  <c:v>784</c:v>
                </c:pt>
                <c:pt idx="1581">
                  <c:v>944</c:v>
                </c:pt>
                <c:pt idx="1582">
                  <c:v>1060</c:v>
                </c:pt>
                <c:pt idx="1583">
                  <c:v>972</c:v>
                </c:pt>
                <c:pt idx="1584">
                  <c:v>1092</c:v>
                </c:pt>
                <c:pt idx="1585">
                  <c:v>916</c:v>
                </c:pt>
                <c:pt idx="1586">
                  <c:v>912</c:v>
                </c:pt>
                <c:pt idx="1587">
                  <c:v>940</c:v>
                </c:pt>
                <c:pt idx="1588">
                  <c:v>928</c:v>
                </c:pt>
                <c:pt idx="1589">
                  <c:v>804</c:v>
                </c:pt>
                <c:pt idx="1590">
                  <c:v>852</c:v>
                </c:pt>
                <c:pt idx="1591">
                  <c:v>856</c:v>
                </c:pt>
                <c:pt idx="1592">
                  <c:v>796</c:v>
                </c:pt>
                <c:pt idx="1593">
                  <c:v>832</c:v>
                </c:pt>
                <c:pt idx="1594">
                  <c:v>896</c:v>
                </c:pt>
                <c:pt idx="1595">
                  <c:v>912</c:v>
                </c:pt>
                <c:pt idx="1596">
                  <c:v>1000</c:v>
                </c:pt>
                <c:pt idx="1597">
                  <c:v>852</c:v>
                </c:pt>
                <c:pt idx="1598">
                  <c:v>784</c:v>
                </c:pt>
                <c:pt idx="1599">
                  <c:v>804</c:v>
                </c:pt>
                <c:pt idx="1600">
                  <c:v>772</c:v>
                </c:pt>
                <c:pt idx="1601">
                  <c:v>760</c:v>
                </c:pt>
                <c:pt idx="1602">
                  <c:v>756</c:v>
                </c:pt>
                <c:pt idx="1603">
                  <c:v>820</c:v>
                </c:pt>
                <c:pt idx="1604">
                  <c:v>1056</c:v>
                </c:pt>
                <c:pt idx="1605">
                  <c:v>1012</c:v>
                </c:pt>
                <c:pt idx="1606">
                  <c:v>988</c:v>
                </c:pt>
                <c:pt idx="1607">
                  <c:v>896</c:v>
                </c:pt>
                <c:pt idx="1608">
                  <c:v>740</c:v>
                </c:pt>
                <c:pt idx="1609">
                  <c:v>748</c:v>
                </c:pt>
                <c:pt idx="1610">
                  <c:v>740</c:v>
                </c:pt>
                <c:pt idx="1611">
                  <c:v>1100</c:v>
                </c:pt>
                <c:pt idx="1612">
                  <c:v>1092</c:v>
                </c:pt>
                <c:pt idx="1613">
                  <c:v>992</c:v>
                </c:pt>
                <c:pt idx="1614">
                  <c:v>880</c:v>
                </c:pt>
                <c:pt idx="1615">
                  <c:v>748</c:v>
                </c:pt>
                <c:pt idx="1616">
                  <c:v>932</c:v>
                </c:pt>
                <c:pt idx="1617">
                  <c:v>1052</c:v>
                </c:pt>
                <c:pt idx="1618">
                  <c:v>1224</c:v>
                </c:pt>
                <c:pt idx="1619">
                  <c:v>988</c:v>
                </c:pt>
                <c:pt idx="1620">
                  <c:v>1156</c:v>
                </c:pt>
                <c:pt idx="1621">
                  <c:v>1040</c:v>
                </c:pt>
                <c:pt idx="1622">
                  <c:v>1048</c:v>
                </c:pt>
                <c:pt idx="1623">
                  <c:v>980</c:v>
                </c:pt>
                <c:pt idx="1624">
                  <c:v>984</c:v>
                </c:pt>
                <c:pt idx="1625">
                  <c:v>1128</c:v>
                </c:pt>
                <c:pt idx="1626">
                  <c:v>1052</c:v>
                </c:pt>
                <c:pt idx="1627">
                  <c:v>1016</c:v>
                </c:pt>
                <c:pt idx="1628">
                  <c:v>1020</c:v>
                </c:pt>
                <c:pt idx="1629">
                  <c:v>960</c:v>
                </c:pt>
                <c:pt idx="1630">
                  <c:v>1028</c:v>
                </c:pt>
                <c:pt idx="1631">
                  <c:v>1048</c:v>
                </c:pt>
                <c:pt idx="1632">
                  <c:v>952</c:v>
                </c:pt>
                <c:pt idx="1633">
                  <c:v>944</c:v>
                </c:pt>
                <c:pt idx="1634">
                  <c:v>976</c:v>
                </c:pt>
                <c:pt idx="1635">
                  <c:v>928</c:v>
                </c:pt>
                <c:pt idx="1636">
                  <c:v>1092</c:v>
                </c:pt>
                <c:pt idx="1637">
                  <c:v>972</c:v>
                </c:pt>
                <c:pt idx="1638">
                  <c:v>780</c:v>
                </c:pt>
                <c:pt idx="1639">
                  <c:v>740</c:v>
                </c:pt>
                <c:pt idx="1640">
                  <c:v>1040</c:v>
                </c:pt>
                <c:pt idx="1641">
                  <c:v>1040</c:v>
                </c:pt>
                <c:pt idx="1642">
                  <c:v>1076</c:v>
                </c:pt>
                <c:pt idx="1643">
                  <c:v>1048</c:v>
                </c:pt>
                <c:pt idx="1644">
                  <c:v>836</c:v>
                </c:pt>
                <c:pt idx="1645">
                  <c:v>888</c:v>
                </c:pt>
                <c:pt idx="1646">
                  <c:v>912</c:v>
                </c:pt>
                <c:pt idx="1647">
                  <c:v>992</c:v>
                </c:pt>
                <c:pt idx="1648">
                  <c:v>1100</c:v>
                </c:pt>
                <c:pt idx="1649">
                  <c:v>1128</c:v>
                </c:pt>
                <c:pt idx="1650">
                  <c:v>992</c:v>
                </c:pt>
                <c:pt idx="1651">
                  <c:v>816</c:v>
                </c:pt>
                <c:pt idx="1652">
                  <c:v>756</c:v>
                </c:pt>
                <c:pt idx="1653">
                  <c:v>804</c:v>
                </c:pt>
                <c:pt idx="1654">
                  <c:v>1240</c:v>
                </c:pt>
                <c:pt idx="1655">
                  <c:v>1072</c:v>
                </c:pt>
                <c:pt idx="1656">
                  <c:v>1220</c:v>
                </c:pt>
                <c:pt idx="1657">
                  <c:v>1220</c:v>
                </c:pt>
                <c:pt idx="1658">
                  <c:v>1180</c:v>
                </c:pt>
                <c:pt idx="1659">
                  <c:v>1084</c:v>
                </c:pt>
                <c:pt idx="1660">
                  <c:v>968</c:v>
                </c:pt>
                <c:pt idx="1661">
                  <c:v>1016</c:v>
                </c:pt>
                <c:pt idx="1662">
                  <c:v>1060</c:v>
                </c:pt>
                <c:pt idx="1663">
                  <c:v>892</c:v>
                </c:pt>
                <c:pt idx="1664">
                  <c:v>1204</c:v>
                </c:pt>
                <c:pt idx="1665">
                  <c:v>1172</c:v>
                </c:pt>
                <c:pt idx="1666">
                  <c:v>1084</c:v>
                </c:pt>
                <c:pt idx="1667">
                  <c:v>996</c:v>
                </c:pt>
                <c:pt idx="1668">
                  <c:v>892</c:v>
                </c:pt>
                <c:pt idx="1669">
                  <c:v>700</c:v>
                </c:pt>
                <c:pt idx="1670">
                  <c:v>720</c:v>
                </c:pt>
                <c:pt idx="1671">
                  <c:v>916</c:v>
                </c:pt>
                <c:pt idx="1672">
                  <c:v>1220</c:v>
                </c:pt>
                <c:pt idx="1673">
                  <c:v>1220</c:v>
                </c:pt>
                <c:pt idx="1674">
                  <c:v>1220</c:v>
                </c:pt>
                <c:pt idx="1675">
                  <c:v>1172</c:v>
                </c:pt>
                <c:pt idx="1676">
                  <c:v>1132</c:v>
                </c:pt>
                <c:pt idx="1677">
                  <c:v>1056</c:v>
                </c:pt>
                <c:pt idx="1678">
                  <c:v>760</c:v>
                </c:pt>
                <c:pt idx="1679">
                  <c:v>780</c:v>
                </c:pt>
                <c:pt idx="1680">
                  <c:v>880</c:v>
                </c:pt>
                <c:pt idx="1681">
                  <c:v>1092</c:v>
                </c:pt>
                <c:pt idx="1682">
                  <c:v>1048</c:v>
                </c:pt>
                <c:pt idx="1683">
                  <c:v>936</c:v>
                </c:pt>
                <c:pt idx="1684">
                  <c:v>884</c:v>
                </c:pt>
                <c:pt idx="1685">
                  <c:v>816</c:v>
                </c:pt>
                <c:pt idx="1686">
                  <c:v>776</c:v>
                </c:pt>
                <c:pt idx="1687">
                  <c:v>1124</c:v>
                </c:pt>
                <c:pt idx="1688">
                  <c:v>1124</c:v>
                </c:pt>
                <c:pt idx="1689">
                  <c:v>1112</c:v>
                </c:pt>
                <c:pt idx="1690">
                  <c:v>1144</c:v>
                </c:pt>
                <c:pt idx="1691">
                  <c:v>1024</c:v>
                </c:pt>
                <c:pt idx="1692">
                  <c:v>928</c:v>
                </c:pt>
                <c:pt idx="1693">
                  <c:v>1016</c:v>
                </c:pt>
                <c:pt idx="1694">
                  <c:v>1048</c:v>
                </c:pt>
                <c:pt idx="1695">
                  <c:v>1008</c:v>
                </c:pt>
                <c:pt idx="1696">
                  <c:v>876</c:v>
                </c:pt>
                <c:pt idx="1697">
                  <c:v>912</c:v>
                </c:pt>
                <c:pt idx="1698">
                  <c:v>864</c:v>
                </c:pt>
                <c:pt idx="1699">
                  <c:v>972</c:v>
                </c:pt>
                <c:pt idx="1700">
                  <c:v>1148</c:v>
                </c:pt>
                <c:pt idx="1701">
                  <c:v>1100</c:v>
                </c:pt>
                <c:pt idx="1702">
                  <c:v>1044</c:v>
                </c:pt>
                <c:pt idx="1703">
                  <c:v>980</c:v>
                </c:pt>
                <c:pt idx="1704">
                  <c:v>864</c:v>
                </c:pt>
                <c:pt idx="1705">
                  <c:v>800</c:v>
                </c:pt>
                <c:pt idx="1706">
                  <c:v>1044</c:v>
                </c:pt>
                <c:pt idx="1707">
                  <c:v>860</c:v>
                </c:pt>
                <c:pt idx="1708">
                  <c:v>824</c:v>
                </c:pt>
                <c:pt idx="1709">
                  <c:v>776</c:v>
                </c:pt>
                <c:pt idx="1710">
                  <c:v>1072</c:v>
                </c:pt>
                <c:pt idx="1711">
                  <c:v>984</c:v>
                </c:pt>
                <c:pt idx="1712">
                  <c:v>1056</c:v>
                </c:pt>
                <c:pt idx="1713">
                  <c:v>1088</c:v>
                </c:pt>
                <c:pt idx="1714">
                  <c:v>1060</c:v>
                </c:pt>
                <c:pt idx="1715">
                  <c:v>932</c:v>
                </c:pt>
                <c:pt idx="1716">
                  <c:v>872</c:v>
                </c:pt>
                <c:pt idx="1717">
                  <c:v>844</c:v>
                </c:pt>
                <c:pt idx="1718">
                  <c:v>900</c:v>
                </c:pt>
                <c:pt idx="1719">
                  <c:v>740</c:v>
                </c:pt>
                <c:pt idx="1720">
                  <c:v>768</c:v>
                </c:pt>
                <c:pt idx="1721">
                  <c:v>824</c:v>
                </c:pt>
                <c:pt idx="1722">
                  <c:v>840</c:v>
                </c:pt>
                <c:pt idx="1723">
                  <c:v>1072</c:v>
                </c:pt>
                <c:pt idx="1724">
                  <c:v>976</c:v>
                </c:pt>
                <c:pt idx="1725">
                  <c:v>932</c:v>
                </c:pt>
                <c:pt idx="1726">
                  <c:v>804</c:v>
                </c:pt>
                <c:pt idx="1727">
                  <c:v>784</c:v>
                </c:pt>
                <c:pt idx="1728">
                  <c:v>868</c:v>
                </c:pt>
                <c:pt idx="1729">
                  <c:v>1140</c:v>
                </c:pt>
                <c:pt idx="1730">
                  <c:v>1068</c:v>
                </c:pt>
                <c:pt idx="1731">
                  <c:v>1064</c:v>
                </c:pt>
                <c:pt idx="1732">
                  <c:v>972</c:v>
                </c:pt>
                <c:pt idx="1733">
                  <c:v>856</c:v>
                </c:pt>
                <c:pt idx="1734">
                  <c:v>724</c:v>
                </c:pt>
                <c:pt idx="1735">
                  <c:v>748</c:v>
                </c:pt>
                <c:pt idx="1736">
                  <c:v>1016</c:v>
                </c:pt>
                <c:pt idx="1737">
                  <c:v>960</c:v>
                </c:pt>
                <c:pt idx="1738">
                  <c:v>844</c:v>
                </c:pt>
                <c:pt idx="1739">
                  <c:v>756</c:v>
                </c:pt>
                <c:pt idx="1740">
                  <c:v>764</c:v>
                </c:pt>
                <c:pt idx="1741">
                  <c:v>856</c:v>
                </c:pt>
                <c:pt idx="1742">
                  <c:v>1116</c:v>
                </c:pt>
                <c:pt idx="1743">
                  <c:v>1140</c:v>
                </c:pt>
                <c:pt idx="1744">
                  <c:v>996</c:v>
                </c:pt>
                <c:pt idx="1745">
                  <c:v>1008</c:v>
                </c:pt>
                <c:pt idx="1746">
                  <c:v>992</c:v>
                </c:pt>
                <c:pt idx="1747">
                  <c:v>1012</c:v>
                </c:pt>
                <c:pt idx="1748">
                  <c:v>1072</c:v>
                </c:pt>
                <c:pt idx="1749">
                  <c:v>1028</c:v>
                </c:pt>
                <c:pt idx="1750">
                  <c:v>912</c:v>
                </c:pt>
                <c:pt idx="1751">
                  <c:v>1016</c:v>
                </c:pt>
                <c:pt idx="1752">
                  <c:v>868</c:v>
                </c:pt>
                <c:pt idx="1753">
                  <c:v>868</c:v>
                </c:pt>
                <c:pt idx="1754">
                  <c:v>1288</c:v>
                </c:pt>
                <c:pt idx="1755">
                  <c:v>1236</c:v>
                </c:pt>
                <c:pt idx="1756">
                  <c:v>1172</c:v>
                </c:pt>
                <c:pt idx="1757">
                  <c:v>1164</c:v>
                </c:pt>
                <c:pt idx="1758">
                  <c:v>1104</c:v>
                </c:pt>
                <c:pt idx="1759">
                  <c:v>908</c:v>
                </c:pt>
                <c:pt idx="1760">
                  <c:v>900</c:v>
                </c:pt>
                <c:pt idx="1761">
                  <c:v>1084</c:v>
                </c:pt>
                <c:pt idx="1762">
                  <c:v>1084</c:v>
                </c:pt>
                <c:pt idx="1763">
                  <c:v>908</c:v>
                </c:pt>
                <c:pt idx="1764">
                  <c:v>820</c:v>
                </c:pt>
                <c:pt idx="1765">
                  <c:v>852</c:v>
                </c:pt>
                <c:pt idx="1766">
                  <c:v>808</c:v>
                </c:pt>
                <c:pt idx="1767">
                  <c:v>1084</c:v>
                </c:pt>
                <c:pt idx="1768">
                  <c:v>936</c:v>
                </c:pt>
                <c:pt idx="1769">
                  <c:v>896</c:v>
                </c:pt>
                <c:pt idx="1770">
                  <c:v>904</c:v>
                </c:pt>
                <c:pt idx="1771">
                  <c:v>888</c:v>
                </c:pt>
                <c:pt idx="1772">
                  <c:v>1028</c:v>
                </c:pt>
                <c:pt idx="1773">
                  <c:v>1092</c:v>
                </c:pt>
                <c:pt idx="1774">
                  <c:v>1128</c:v>
                </c:pt>
                <c:pt idx="1775">
                  <c:v>1036</c:v>
                </c:pt>
                <c:pt idx="1776">
                  <c:v>892</c:v>
                </c:pt>
                <c:pt idx="1777">
                  <c:v>828</c:v>
                </c:pt>
                <c:pt idx="1778">
                  <c:v>760</c:v>
                </c:pt>
                <c:pt idx="1779">
                  <c:v>696</c:v>
                </c:pt>
                <c:pt idx="1780">
                  <c:v>684</c:v>
                </c:pt>
                <c:pt idx="1781">
                  <c:v>684</c:v>
                </c:pt>
                <c:pt idx="1782">
                  <c:v>1292</c:v>
                </c:pt>
                <c:pt idx="1783">
                  <c:v>976</c:v>
                </c:pt>
                <c:pt idx="1784">
                  <c:v>1304</c:v>
                </c:pt>
                <c:pt idx="1785">
                  <c:v>984</c:v>
                </c:pt>
                <c:pt idx="1786">
                  <c:v>1044</c:v>
                </c:pt>
                <c:pt idx="1787">
                  <c:v>1068</c:v>
                </c:pt>
                <c:pt idx="1788">
                  <c:v>1092</c:v>
                </c:pt>
                <c:pt idx="1789">
                  <c:v>1016</c:v>
                </c:pt>
                <c:pt idx="1790">
                  <c:v>1016</c:v>
                </c:pt>
                <c:pt idx="1791">
                  <c:v>1040</c:v>
                </c:pt>
                <c:pt idx="1792">
                  <c:v>1056</c:v>
                </c:pt>
                <c:pt idx="1793">
                  <c:v>1032</c:v>
                </c:pt>
                <c:pt idx="1794">
                  <c:v>952</c:v>
                </c:pt>
                <c:pt idx="1795">
                  <c:v>788</c:v>
                </c:pt>
                <c:pt idx="1796">
                  <c:v>812</c:v>
                </c:pt>
                <c:pt idx="1797">
                  <c:v>1060</c:v>
                </c:pt>
                <c:pt idx="1798">
                  <c:v>1048</c:v>
                </c:pt>
                <c:pt idx="1799">
                  <c:v>1000</c:v>
                </c:pt>
                <c:pt idx="1800">
                  <c:v>1008</c:v>
                </c:pt>
                <c:pt idx="1801">
                  <c:v>984</c:v>
                </c:pt>
                <c:pt idx="1802">
                  <c:v>812</c:v>
                </c:pt>
                <c:pt idx="1803">
                  <c:v>924</c:v>
                </c:pt>
                <c:pt idx="1804">
                  <c:v>784</c:v>
                </c:pt>
                <c:pt idx="1805">
                  <c:v>736</c:v>
                </c:pt>
                <c:pt idx="1806">
                  <c:v>864</c:v>
                </c:pt>
                <c:pt idx="1807">
                  <c:v>908</c:v>
                </c:pt>
                <c:pt idx="1808">
                  <c:v>828</c:v>
                </c:pt>
                <c:pt idx="1809">
                  <c:v>908</c:v>
                </c:pt>
                <c:pt idx="1810">
                  <c:v>852</c:v>
                </c:pt>
                <c:pt idx="1811">
                  <c:v>848</c:v>
                </c:pt>
                <c:pt idx="1812">
                  <c:v>840</c:v>
                </c:pt>
                <c:pt idx="1813">
                  <c:v>756</c:v>
                </c:pt>
                <c:pt idx="1814">
                  <c:v>724</c:v>
                </c:pt>
                <c:pt idx="1815">
                  <c:v>660</c:v>
                </c:pt>
                <c:pt idx="1816">
                  <c:v>668</c:v>
                </c:pt>
                <c:pt idx="1817">
                  <c:v>636</c:v>
                </c:pt>
                <c:pt idx="1818">
                  <c:v>624</c:v>
                </c:pt>
                <c:pt idx="1819">
                  <c:v>648</c:v>
                </c:pt>
                <c:pt idx="1820">
                  <c:v>660</c:v>
                </c:pt>
                <c:pt idx="1821">
                  <c:v>640</c:v>
                </c:pt>
                <c:pt idx="1822">
                  <c:v>680</c:v>
                </c:pt>
                <c:pt idx="1823">
                  <c:v>716</c:v>
                </c:pt>
                <c:pt idx="1824">
                  <c:v>704</c:v>
                </c:pt>
                <c:pt idx="1825">
                  <c:v>676</c:v>
                </c:pt>
                <c:pt idx="1826">
                  <c:v>672</c:v>
                </c:pt>
                <c:pt idx="1827">
                  <c:v>688</c:v>
                </c:pt>
                <c:pt idx="1828">
                  <c:v>668</c:v>
                </c:pt>
                <c:pt idx="1829">
                  <c:v>628</c:v>
                </c:pt>
                <c:pt idx="1830">
                  <c:v>608</c:v>
                </c:pt>
                <c:pt idx="1831">
                  <c:v>600</c:v>
                </c:pt>
                <c:pt idx="1832">
                  <c:v>576</c:v>
                </c:pt>
                <c:pt idx="1833">
                  <c:v>556</c:v>
                </c:pt>
                <c:pt idx="1834">
                  <c:v>560</c:v>
                </c:pt>
                <c:pt idx="1835">
                  <c:v>572</c:v>
                </c:pt>
                <c:pt idx="1836">
                  <c:v>568</c:v>
                </c:pt>
                <c:pt idx="1837">
                  <c:v>596</c:v>
                </c:pt>
                <c:pt idx="1838">
                  <c:v>620</c:v>
                </c:pt>
                <c:pt idx="1839">
                  <c:v>648</c:v>
                </c:pt>
                <c:pt idx="1840">
                  <c:v>676</c:v>
                </c:pt>
                <c:pt idx="1841">
                  <c:v>724</c:v>
                </c:pt>
                <c:pt idx="1842">
                  <c:v>728</c:v>
                </c:pt>
                <c:pt idx="1843">
                  <c:v>716</c:v>
                </c:pt>
                <c:pt idx="1844">
                  <c:v>792</c:v>
                </c:pt>
                <c:pt idx="1845">
                  <c:v>836</c:v>
                </c:pt>
                <c:pt idx="1846">
                  <c:v>848</c:v>
                </c:pt>
                <c:pt idx="1847">
                  <c:v>792</c:v>
                </c:pt>
                <c:pt idx="1848">
                  <c:v>828</c:v>
                </c:pt>
                <c:pt idx="1849">
                  <c:v>824</c:v>
                </c:pt>
                <c:pt idx="1850">
                  <c:v>796</c:v>
                </c:pt>
                <c:pt idx="1851">
                  <c:v>856</c:v>
                </c:pt>
                <c:pt idx="1852">
                  <c:v>892</c:v>
                </c:pt>
                <c:pt idx="1853">
                  <c:v>912</c:v>
                </c:pt>
                <c:pt idx="1854">
                  <c:v>908</c:v>
                </c:pt>
                <c:pt idx="1855">
                  <c:v>856</c:v>
                </c:pt>
                <c:pt idx="1856">
                  <c:v>832</c:v>
                </c:pt>
                <c:pt idx="1857">
                  <c:v>764</c:v>
                </c:pt>
                <c:pt idx="1858">
                  <c:v>716</c:v>
                </c:pt>
                <c:pt idx="1859">
                  <c:v>872</c:v>
                </c:pt>
                <c:pt idx="1860">
                  <c:v>936</c:v>
                </c:pt>
                <c:pt idx="1861">
                  <c:v>912</c:v>
                </c:pt>
                <c:pt idx="1862">
                  <c:v>904</c:v>
                </c:pt>
                <c:pt idx="1863">
                  <c:v>820</c:v>
                </c:pt>
                <c:pt idx="1864">
                  <c:v>808</c:v>
                </c:pt>
                <c:pt idx="1865">
                  <c:v>836</c:v>
                </c:pt>
                <c:pt idx="1866">
                  <c:v>840</c:v>
                </c:pt>
                <c:pt idx="1867">
                  <c:v>800</c:v>
                </c:pt>
                <c:pt idx="1868">
                  <c:v>824</c:v>
                </c:pt>
                <c:pt idx="1869">
                  <c:v>940</c:v>
                </c:pt>
                <c:pt idx="1870">
                  <c:v>848</c:v>
                </c:pt>
                <c:pt idx="1871">
                  <c:v>816</c:v>
                </c:pt>
                <c:pt idx="1872">
                  <c:v>776</c:v>
                </c:pt>
                <c:pt idx="1873">
                  <c:v>700</c:v>
                </c:pt>
                <c:pt idx="1874">
                  <c:v>716</c:v>
                </c:pt>
                <c:pt idx="1875">
                  <c:v>764</c:v>
                </c:pt>
                <c:pt idx="1876">
                  <c:v>764</c:v>
                </c:pt>
                <c:pt idx="1877">
                  <c:v>780</c:v>
                </c:pt>
                <c:pt idx="1878">
                  <c:v>820</c:v>
                </c:pt>
                <c:pt idx="1879">
                  <c:v>840</c:v>
                </c:pt>
                <c:pt idx="1880">
                  <c:v>752</c:v>
                </c:pt>
                <c:pt idx="1881">
                  <c:v>820</c:v>
                </c:pt>
                <c:pt idx="1882">
                  <c:v>792</c:v>
                </c:pt>
                <c:pt idx="1883">
                  <c:v>680</c:v>
                </c:pt>
                <c:pt idx="1884">
                  <c:v>668</c:v>
                </c:pt>
                <c:pt idx="1885">
                  <c:v>828</c:v>
                </c:pt>
                <c:pt idx="1886">
                  <c:v>936</c:v>
                </c:pt>
                <c:pt idx="1887">
                  <c:v>924</c:v>
                </c:pt>
                <c:pt idx="1888">
                  <c:v>936</c:v>
                </c:pt>
                <c:pt idx="1889">
                  <c:v>872</c:v>
                </c:pt>
                <c:pt idx="1890">
                  <c:v>788</c:v>
                </c:pt>
                <c:pt idx="1891">
                  <c:v>716</c:v>
                </c:pt>
                <c:pt idx="1892">
                  <c:v>788</c:v>
                </c:pt>
                <c:pt idx="1893">
                  <c:v>796</c:v>
                </c:pt>
                <c:pt idx="1894">
                  <c:v>816</c:v>
                </c:pt>
                <c:pt idx="1895">
                  <c:v>868</c:v>
                </c:pt>
                <c:pt idx="1896">
                  <c:v>876</c:v>
                </c:pt>
                <c:pt idx="1897">
                  <c:v>868</c:v>
                </c:pt>
                <c:pt idx="1898">
                  <c:v>852</c:v>
                </c:pt>
                <c:pt idx="1899">
                  <c:v>808</c:v>
                </c:pt>
                <c:pt idx="1900">
                  <c:v>744</c:v>
                </c:pt>
                <c:pt idx="1901">
                  <c:v>912</c:v>
                </c:pt>
                <c:pt idx="1902">
                  <c:v>928</c:v>
                </c:pt>
                <c:pt idx="1903">
                  <c:v>896</c:v>
                </c:pt>
                <c:pt idx="1904">
                  <c:v>880</c:v>
                </c:pt>
                <c:pt idx="1905">
                  <c:v>836</c:v>
                </c:pt>
                <c:pt idx="1906">
                  <c:v>876</c:v>
                </c:pt>
                <c:pt idx="1907">
                  <c:v>900</c:v>
                </c:pt>
                <c:pt idx="1908">
                  <c:v>840</c:v>
                </c:pt>
                <c:pt idx="1909">
                  <c:v>840</c:v>
                </c:pt>
                <c:pt idx="1910">
                  <c:v>924</c:v>
                </c:pt>
                <c:pt idx="1911">
                  <c:v>912</c:v>
                </c:pt>
                <c:pt idx="1912">
                  <c:v>952</c:v>
                </c:pt>
                <c:pt idx="1913">
                  <c:v>900</c:v>
                </c:pt>
                <c:pt idx="1914">
                  <c:v>896</c:v>
                </c:pt>
                <c:pt idx="1915">
                  <c:v>856</c:v>
                </c:pt>
                <c:pt idx="1916">
                  <c:v>840</c:v>
                </c:pt>
                <c:pt idx="1917">
                  <c:v>812</c:v>
                </c:pt>
                <c:pt idx="1918">
                  <c:v>800</c:v>
                </c:pt>
                <c:pt idx="1919">
                  <c:v>820</c:v>
                </c:pt>
                <c:pt idx="1920">
                  <c:v>856</c:v>
                </c:pt>
                <c:pt idx="1921">
                  <c:v>836</c:v>
                </c:pt>
                <c:pt idx="1922">
                  <c:v>884</c:v>
                </c:pt>
                <c:pt idx="1923">
                  <c:v>892</c:v>
                </c:pt>
                <c:pt idx="1924">
                  <c:v>836</c:v>
                </c:pt>
                <c:pt idx="1925">
                  <c:v>844</c:v>
                </c:pt>
                <c:pt idx="1926">
                  <c:v>852</c:v>
                </c:pt>
                <c:pt idx="1927">
                  <c:v>828</c:v>
                </c:pt>
                <c:pt idx="1928">
                  <c:v>848</c:v>
                </c:pt>
                <c:pt idx="1929">
                  <c:v>876</c:v>
                </c:pt>
                <c:pt idx="1930">
                  <c:v>844</c:v>
                </c:pt>
                <c:pt idx="1931">
                  <c:v>816</c:v>
                </c:pt>
                <c:pt idx="1932">
                  <c:v>856</c:v>
                </c:pt>
                <c:pt idx="1933">
                  <c:v>888</c:v>
                </c:pt>
                <c:pt idx="1934">
                  <c:v>808</c:v>
                </c:pt>
                <c:pt idx="1935">
                  <c:v>796</c:v>
                </c:pt>
                <c:pt idx="1936">
                  <c:v>792</c:v>
                </c:pt>
                <c:pt idx="1937">
                  <c:v>796</c:v>
                </c:pt>
                <c:pt idx="1938">
                  <c:v>792</c:v>
                </c:pt>
                <c:pt idx="1939">
                  <c:v>908</c:v>
                </c:pt>
                <c:pt idx="1940">
                  <c:v>892</c:v>
                </c:pt>
                <c:pt idx="1941">
                  <c:v>868</c:v>
                </c:pt>
                <c:pt idx="1942">
                  <c:v>892</c:v>
                </c:pt>
                <c:pt idx="1943">
                  <c:v>876</c:v>
                </c:pt>
                <c:pt idx="1944">
                  <c:v>836</c:v>
                </c:pt>
                <c:pt idx="1945">
                  <c:v>840</c:v>
                </c:pt>
                <c:pt idx="1946">
                  <c:v>876</c:v>
                </c:pt>
                <c:pt idx="1947">
                  <c:v>812</c:v>
                </c:pt>
                <c:pt idx="1948">
                  <c:v>840</c:v>
                </c:pt>
                <c:pt idx="1949">
                  <c:v>928</c:v>
                </c:pt>
                <c:pt idx="1950">
                  <c:v>836</c:v>
                </c:pt>
                <c:pt idx="1951">
                  <c:v>824</c:v>
                </c:pt>
                <c:pt idx="1952">
                  <c:v>848</c:v>
                </c:pt>
                <c:pt idx="1953">
                  <c:v>824</c:v>
                </c:pt>
                <c:pt idx="1954">
                  <c:v>808</c:v>
                </c:pt>
                <c:pt idx="1955">
                  <c:v>892</c:v>
                </c:pt>
                <c:pt idx="1956">
                  <c:v>852</c:v>
                </c:pt>
                <c:pt idx="1957">
                  <c:v>884</c:v>
                </c:pt>
                <c:pt idx="1958">
                  <c:v>1000</c:v>
                </c:pt>
                <c:pt idx="1959">
                  <c:v>976</c:v>
                </c:pt>
                <c:pt idx="1960">
                  <c:v>920</c:v>
                </c:pt>
                <c:pt idx="1961">
                  <c:v>892</c:v>
                </c:pt>
                <c:pt idx="1962">
                  <c:v>864</c:v>
                </c:pt>
                <c:pt idx="1963">
                  <c:v>856</c:v>
                </c:pt>
                <c:pt idx="1964">
                  <c:v>804</c:v>
                </c:pt>
                <c:pt idx="1965">
                  <c:v>884</c:v>
                </c:pt>
                <c:pt idx="1966">
                  <c:v>1024</c:v>
                </c:pt>
                <c:pt idx="1967">
                  <c:v>968</c:v>
                </c:pt>
                <c:pt idx="1968">
                  <c:v>852</c:v>
                </c:pt>
                <c:pt idx="1969">
                  <c:v>816</c:v>
                </c:pt>
                <c:pt idx="1970">
                  <c:v>1008</c:v>
                </c:pt>
                <c:pt idx="1971">
                  <c:v>940</c:v>
                </c:pt>
                <c:pt idx="1972">
                  <c:v>844</c:v>
                </c:pt>
                <c:pt idx="1973">
                  <c:v>732</c:v>
                </c:pt>
                <c:pt idx="1974">
                  <c:v>668</c:v>
                </c:pt>
                <c:pt idx="1975">
                  <c:v>624</c:v>
                </c:pt>
                <c:pt idx="1976">
                  <c:v>600</c:v>
                </c:pt>
                <c:pt idx="1977">
                  <c:v>628</c:v>
                </c:pt>
                <c:pt idx="1978">
                  <c:v>704</c:v>
                </c:pt>
                <c:pt idx="1979">
                  <c:v>708</c:v>
                </c:pt>
                <c:pt idx="1980">
                  <c:v>724</c:v>
                </c:pt>
                <c:pt idx="1981">
                  <c:v>692</c:v>
                </c:pt>
                <c:pt idx="1982">
                  <c:v>664</c:v>
                </c:pt>
                <c:pt idx="1983">
                  <c:v>676</c:v>
                </c:pt>
                <c:pt idx="1984">
                  <c:v>728</c:v>
                </c:pt>
                <c:pt idx="1985">
                  <c:v>744</c:v>
                </c:pt>
                <c:pt idx="1986">
                  <c:v>832</c:v>
                </c:pt>
                <c:pt idx="1987">
                  <c:v>828</c:v>
                </c:pt>
                <c:pt idx="1988">
                  <c:v>824</c:v>
                </c:pt>
                <c:pt idx="1989">
                  <c:v>764</c:v>
                </c:pt>
                <c:pt idx="1990">
                  <c:v>736</c:v>
                </c:pt>
                <c:pt idx="1991">
                  <c:v>676</c:v>
                </c:pt>
                <c:pt idx="1992">
                  <c:v>628</c:v>
                </c:pt>
                <c:pt idx="1993">
                  <c:v>588</c:v>
                </c:pt>
                <c:pt idx="1994">
                  <c:v>588</c:v>
                </c:pt>
                <c:pt idx="1995">
                  <c:v>576</c:v>
                </c:pt>
                <c:pt idx="1996">
                  <c:v>580</c:v>
                </c:pt>
                <c:pt idx="1997">
                  <c:v>576</c:v>
                </c:pt>
                <c:pt idx="1998">
                  <c:v>596</c:v>
                </c:pt>
                <c:pt idx="1999">
                  <c:v>672</c:v>
                </c:pt>
                <c:pt idx="2000">
                  <c:v>876</c:v>
                </c:pt>
                <c:pt idx="2001">
                  <c:v>868</c:v>
                </c:pt>
                <c:pt idx="2002">
                  <c:v>860</c:v>
                </c:pt>
                <c:pt idx="2003">
                  <c:v>800</c:v>
                </c:pt>
                <c:pt idx="2004">
                  <c:v>696</c:v>
                </c:pt>
                <c:pt idx="2005">
                  <c:v>680</c:v>
                </c:pt>
                <c:pt idx="2006">
                  <c:v>660</c:v>
                </c:pt>
                <c:pt idx="2007">
                  <c:v>644</c:v>
                </c:pt>
                <c:pt idx="2008">
                  <c:v>700</c:v>
                </c:pt>
                <c:pt idx="2009">
                  <c:v>852</c:v>
                </c:pt>
                <c:pt idx="2010">
                  <c:v>816</c:v>
                </c:pt>
                <c:pt idx="2011">
                  <c:v>788</c:v>
                </c:pt>
                <c:pt idx="2012">
                  <c:v>736</c:v>
                </c:pt>
                <c:pt idx="2013">
                  <c:v>716</c:v>
                </c:pt>
                <c:pt idx="2014">
                  <c:v>720</c:v>
                </c:pt>
                <c:pt idx="2015">
                  <c:v>776</c:v>
                </c:pt>
                <c:pt idx="2016">
                  <c:v>748</c:v>
                </c:pt>
                <c:pt idx="2017">
                  <c:v>724</c:v>
                </c:pt>
                <c:pt idx="2018">
                  <c:v>700</c:v>
                </c:pt>
                <c:pt idx="2019">
                  <c:v>668</c:v>
                </c:pt>
                <c:pt idx="2020">
                  <c:v>652</c:v>
                </c:pt>
                <c:pt idx="2021">
                  <c:v>696</c:v>
                </c:pt>
                <c:pt idx="2022">
                  <c:v>756</c:v>
                </c:pt>
                <c:pt idx="2023">
                  <c:v>684</c:v>
                </c:pt>
                <c:pt idx="2024">
                  <c:v>680</c:v>
                </c:pt>
                <c:pt idx="2025">
                  <c:v>688</c:v>
                </c:pt>
                <c:pt idx="2026">
                  <c:v>688</c:v>
                </c:pt>
                <c:pt idx="2027">
                  <c:v>692</c:v>
                </c:pt>
                <c:pt idx="2028">
                  <c:v>668</c:v>
                </c:pt>
                <c:pt idx="2029">
                  <c:v>660</c:v>
                </c:pt>
                <c:pt idx="2030">
                  <c:v>620</c:v>
                </c:pt>
                <c:pt idx="2031">
                  <c:v>616</c:v>
                </c:pt>
                <c:pt idx="2032">
                  <c:v>620</c:v>
                </c:pt>
                <c:pt idx="2033">
                  <c:v>620</c:v>
                </c:pt>
                <c:pt idx="2034">
                  <c:v>636</c:v>
                </c:pt>
                <c:pt idx="2035">
                  <c:v>620</c:v>
                </c:pt>
                <c:pt idx="2036">
                  <c:v>628</c:v>
                </c:pt>
                <c:pt idx="2037">
                  <c:v>608</c:v>
                </c:pt>
                <c:pt idx="2038">
                  <c:v>592</c:v>
                </c:pt>
                <c:pt idx="2039">
                  <c:v>588</c:v>
                </c:pt>
                <c:pt idx="2040">
                  <c:v>572</c:v>
                </c:pt>
                <c:pt idx="2041">
                  <c:v>552</c:v>
                </c:pt>
                <c:pt idx="2042">
                  <c:v>548</c:v>
                </c:pt>
                <c:pt idx="2043">
                  <c:v>548</c:v>
                </c:pt>
                <c:pt idx="2044">
                  <c:v>548</c:v>
                </c:pt>
                <c:pt idx="2045">
                  <c:v>564</c:v>
                </c:pt>
                <c:pt idx="2046">
                  <c:v>608</c:v>
                </c:pt>
                <c:pt idx="2047">
                  <c:v>600</c:v>
                </c:pt>
                <c:pt idx="2048">
                  <c:v>600</c:v>
                </c:pt>
                <c:pt idx="2049">
                  <c:v>616</c:v>
                </c:pt>
                <c:pt idx="2050">
                  <c:v>620</c:v>
                </c:pt>
                <c:pt idx="2051">
                  <c:v>624</c:v>
                </c:pt>
                <c:pt idx="2052">
                  <c:v>592</c:v>
                </c:pt>
                <c:pt idx="2053">
                  <c:v>580</c:v>
                </c:pt>
                <c:pt idx="2054">
                  <c:v>564</c:v>
                </c:pt>
                <c:pt idx="2055">
                  <c:v>568</c:v>
                </c:pt>
                <c:pt idx="2056">
                  <c:v>584</c:v>
                </c:pt>
                <c:pt idx="2057">
                  <c:v>580</c:v>
                </c:pt>
                <c:pt idx="2058">
                  <c:v>576</c:v>
                </c:pt>
                <c:pt idx="2059">
                  <c:v>580</c:v>
                </c:pt>
                <c:pt idx="2060">
                  <c:v>580</c:v>
                </c:pt>
                <c:pt idx="2061">
                  <c:v>612</c:v>
                </c:pt>
                <c:pt idx="2062">
                  <c:v>692</c:v>
                </c:pt>
                <c:pt idx="2063">
                  <c:v>768</c:v>
                </c:pt>
                <c:pt idx="2064">
                  <c:v>756</c:v>
                </c:pt>
                <c:pt idx="2065">
                  <c:v>756</c:v>
                </c:pt>
                <c:pt idx="2066">
                  <c:v>708</c:v>
                </c:pt>
                <c:pt idx="2067">
                  <c:v>700</c:v>
                </c:pt>
                <c:pt idx="2068">
                  <c:v>676</c:v>
                </c:pt>
                <c:pt idx="2069">
                  <c:v>716</c:v>
                </c:pt>
                <c:pt idx="2070">
                  <c:v>700</c:v>
                </c:pt>
                <c:pt idx="2071">
                  <c:v>672</c:v>
                </c:pt>
                <c:pt idx="2072">
                  <c:v>680</c:v>
                </c:pt>
                <c:pt idx="2073">
                  <c:v>676</c:v>
                </c:pt>
                <c:pt idx="2074">
                  <c:v>644</c:v>
                </c:pt>
                <c:pt idx="2075">
                  <c:v>640</c:v>
                </c:pt>
                <c:pt idx="2076">
                  <c:v>648</c:v>
                </c:pt>
                <c:pt idx="2077">
                  <c:v>652</c:v>
                </c:pt>
                <c:pt idx="2078">
                  <c:v>680</c:v>
                </c:pt>
                <c:pt idx="2079">
                  <c:v>676</c:v>
                </c:pt>
                <c:pt idx="2080">
                  <c:v>656</c:v>
                </c:pt>
                <c:pt idx="2081">
                  <c:v>644</c:v>
                </c:pt>
                <c:pt idx="2082">
                  <c:v>648</c:v>
                </c:pt>
                <c:pt idx="2083">
                  <c:v>652</c:v>
                </c:pt>
                <c:pt idx="2084">
                  <c:v>628</c:v>
                </c:pt>
                <c:pt idx="2085">
                  <c:v>616</c:v>
                </c:pt>
                <c:pt idx="2086">
                  <c:v>628</c:v>
                </c:pt>
                <c:pt idx="2087">
                  <c:v>644</c:v>
                </c:pt>
                <c:pt idx="2088">
                  <c:v>676</c:v>
                </c:pt>
                <c:pt idx="2089">
                  <c:v>668</c:v>
                </c:pt>
                <c:pt idx="2090">
                  <c:v>652</c:v>
                </c:pt>
                <c:pt idx="2091">
                  <c:v>632</c:v>
                </c:pt>
                <c:pt idx="2092">
                  <c:v>636</c:v>
                </c:pt>
                <c:pt idx="2093">
                  <c:v>628</c:v>
                </c:pt>
                <c:pt idx="2094">
                  <c:v>632</c:v>
                </c:pt>
                <c:pt idx="2095">
                  <c:v>628</c:v>
                </c:pt>
                <c:pt idx="2096">
                  <c:v>604</c:v>
                </c:pt>
                <c:pt idx="2097">
                  <c:v>608</c:v>
                </c:pt>
                <c:pt idx="2098">
                  <c:v>564</c:v>
                </c:pt>
                <c:pt idx="2099">
                  <c:v>568</c:v>
                </c:pt>
                <c:pt idx="2100">
                  <c:v>544</c:v>
                </c:pt>
                <c:pt idx="2101">
                  <c:v>1048</c:v>
                </c:pt>
                <c:pt idx="2102">
                  <c:v>512</c:v>
                </c:pt>
                <c:pt idx="2103">
                  <c:v>500</c:v>
                </c:pt>
                <c:pt idx="2104">
                  <c:v>496</c:v>
                </c:pt>
                <c:pt idx="2105">
                  <c:v>704</c:v>
                </c:pt>
                <c:pt idx="2106">
                  <c:v>696</c:v>
                </c:pt>
                <c:pt idx="2107">
                  <c:v>736</c:v>
                </c:pt>
                <c:pt idx="2108">
                  <c:v>752</c:v>
                </c:pt>
                <c:pt idx="2109">
                  <c:v>784</c:v>
                </c:pt>
                <c:pt idx="2110">
                  <c:v>820</c:v>
                </c:pt>
                <c:pt idx="2111">
                  <c:v>828</c:v>
                </c:pt>
                <c:pt idx="2112">
                  <c:v>784</c:v>
                </c:pt>
                <c:pt idx="2113">
                  <c:v>772</c:v>
                </c:pt>
                <c:pt idx="2114">
                  <c:v>684</c:v>
                </c:pt>
                <c:pt idx="2115">
                  <c:v>680</c:v>
                </c:pt>
                <c:pt idx="2116">
                  <c:v>704</c:v>
                </c:pt>
                <c:pt idx="2117">
                  <c:v>700</c:v>
                </c:pt>
                <c:pt idx="2118">
                  <c:v>760</c:v>
                </c:pt>
                <c:pt idx="2119">
                  <c:v>712</c:v>
                </c:pt>
                <c:pt idx="2120">
                  <c:v>740</c:v>
                </c:pt>
                <c:pt idx="2121">
                  <c:v>792</c:v>
                </c:pt>
                <c:pt idx="2122">
                  <c:v>780</c:v>
                </c:pt>
                <c:pt idx="2123">
                  <c:v>748</c:v>
                </c:pt>
                <c:pt idx="2124">
                  <c:v>720</c:v>
                </c:pt>
                <c:pt idx="2125">
                  <c:v>728</c:v>
                </c:pt>
                <c:pt idx="2126">
                  <c:v>752</c:v>
                </c:pt>
                <c:pt idx="2127">
                  <c:v>780</c:v>
                </c:pt>
                <c:pt idx="2128">
                  <c:v>712</c:v>
                </c:pt>
                <c:pt idx="2129">
                  <c:v>712</c:v>
                </c:pt>
                <c:pt idx="2130">
                  <c:v>720</c:v>
                </c:pt>
                <c:pt idx="2131">
                  <c:v>788</c:v>
                </c:pt>
                <c:pt idx="2132">
                  <c:v>816</c:v>
                </c:pt>
                <c:pt idx="2133">
                  <c:v>732</c:v>
                </c:pt>
                <c:pt idx="2134">
                  <c:v>756</c:v>
                </c:pt>
                <c:pt idx="2135">
                  <c:v>764</c:v>
                </c:pt>
                <c:pt idx="2136">
                  <c:v>736</c:v>
                </c:pt>
                <c:pt idx="2137">
                  <c:v>756</c:v>
                </c:pt>
                <c:pt idx="2138">
                  <c:v>756</c:v>
                </c:pt>
                <c:pt idx="2139">
                  <c:v>688</c:v>
                </c:pt>
                <c:pt idx="2140">
                  <c:v>684</c:v>
                </c:pt>
                <c:pt idx="2141">
                  <c:v>704</c:v>
                </c:pt>
                <c:pt idx="2142">
                  <c:v>732</c:v>
                </c:pt>
                <c:pt idx="2143">
                  <c:v>704</c:v>
                </c:pt>
                <c:pt idx="2144">
                  <c:v>708</c:v>
                </c:pt>
                <c:pt idx="2145">
                  <c:v>684</c:v>
                </c:pt>
                <c:pt idx="2146">
                  <c:v>676</c:v>
                </c:pt>
                <c:pt idx="2147">
                  <c:v>680</c:v>
                </c:pt>
                <c:pt idx="2148">
                  <c:v>684</c:v>
                </c:pt>
                <c:pt idx="2149">
                  <c:v>660</c:v>
                </c:pt>
                <c:pt idx="2150">
                  <c:v>668</c:v>
                </c:pt>
                <c:pt idx="2151">
                  <c:v>656</c:v>
                </c:pt>
                <c:pt idx="2152">
                  <c:v>596</c:v>
                </c:pt>
                <c:pt idx="2153">
                  <c:v>612</c:v>
                </c:pt>
                <c:pt idx="2154">
                  <c:v>636</c:v>
                </c:pt>
                <c:pt idx="2155">
                  <c:v>648</c:v>
                </c:pt>
                <c:pt idx="2156">
                  <c:v>656</c:v>
                </c:pt>
                <c:pt idx="2157">
                  <c:v>676</c:v>
                </c:pt>
                <c:pt idx="2158">
                  <c:v>676</c:v>
                </c:pt>
                <c:pt idx="2159">
                  <c:v>628</c:v>
                </c:pt>
                <c:pt idx="2160">
                  <c:v>644</c:v>
                </c:pt>
                <c:pt idx="2161">
                  <c:v>668</c:v>
                </c:pt>
                <c:pt idx="2162">
                  <c:v>880</c:v>
                </c:pt>
                <c:pt idx="2163">
                  <c:v>724</c:v>
                </c:pt>
                <c:pt idx="2164">
                  <c:v>728</c:v>
                </c:pt>
                <c:pt idx="2165">
                  <c:v>708</c:v>
                </c:pt>
                <c:pt idx="2166">
                  <c:v>744</c:v>
                </c:pt>
                <c:pt idx="2167">
                  <c:v>768</c:v>
                </c:pt>
                <c:pt idx="2168">
                  <c:v>732</c:v>
                </c:pt>
                <c:pt idx="2169">
                  <c:v>732</c:v>
                </c:pt>
                <c:pt idx="2170">
                  <c:v>728</c:v>
                </c:pt>
                <c:pt idx="2171">
                  <c:v>688</c:v>
                </c:pt>
                <c:pt idx="2172">
                  <c:v>704</c:v>
                </c:pt>
                <c:pt idx="2173">
                  <c:v>720</c:v>
                </c:pt>
                <c:pt idx="2174">
                  <c:v>708</c:v>
                </c:pt>
                <c:pt idx="2175">
                  <c:v>744</c:v>
                </c:pt>
                <c:pt idx="2176">
                  <c:v>748</c:v>
                </c:pt>
                <c:pt idx="2177">
                  <c:v>708</c:v>
                </c:pt>
                <c:pt idx="2178">
                  <c:v>680</c:v>
                </c:pt>
                <c:pt idx="2179">
                  <c:v>716</c:v>
                </c:pt>
                <c:pt idx="2180">
                  <c:v>700</c:v>
                </c:pt>
                <c:pt idx="2181">
                  <c:v>720</c:v>
                </c:pt>
                <c:pt idx="2182">
                  <c:v>764</c:v>
                </c:pt>
                <c:pt idx="2183">
                  <c:v>780</c:v>
                </c:pt>
                <c:pt idx="2184">
                  <c:v>744</c:v>
                </c:pt>
                <c:pt idx="2185">
                  <c:v>764</c:v>
                </c:pt>
                <c:pt idx="2186">
                  <c:v>804</c:v>
                </c:pt>
                <c:pt idx="2187">
                  <c:v>760</c:v>
                </c:pt>
                <c:pt idx="2188">
                  <c:v>764</c:v>
                </c:pt>
                <c:pt idx="2189">
                  <c:v>752</c:v>
                </c:pt>
                <c:pt idx="2190">
                  <c:v>684</c:v>
                </c:pt>
                <c:pt idx="2191">
                  <c:v>692</c:v>
                </c:pt>
                <c:pt idx="2192">
                  <c:v>708</c:v>
                </c:pt>
                <c:pt idx="2193">
                  <c:v>676</c:v>
                </c:pt>
                <c:pt idx="2194">
                  <c:v>688</c:v>
                </c:pt>
                <c:pt idx="2195">
                  <c:v>752</c:v>
                </c:pt>
                <c:pt idx="2196">
                  <c:v>708</c:v>
                </c:pt>
                <c:pt idx="2197">
                  <c:v>692</c:v>
                </c:pt>
                <c:pt idx="2198">
                  <c:v>704</c:v>
                </c:pt>
                <c:pt idx="2199">
                  <c:v>668</c:v>
                </c:pt>
                <c:pt idx="2200">
                  <c:v>688</c:v>
                </c:pt>
                <c:pt idx="2201">
                  <c:v>720</c:v>
                </c:pt>
                <c:pt idx="2202">
                  <c:v>676</c:v>
                </c:pt>
                <c:pt idx="2203">
                  <c:v>652</c:v>
                </c:pt>
                <c:pt idx="2204">
                  <c:v>680</c:v>
                </c:pt>
                <c:pt idx="2205">
                  <c:v>680</c:v>
                </c:pt>
                <c:pt idx="2206">
                  <c:v>636</c:v>
                </c:pt>
                <c:pt idx="2207">
                  <c:v>668</c:v>
                </c:pt>
                <c:pt idx="2208">
                  <c:v>700</c:v>
                </c:pt>
                <c:pt idx="2209">
                  <c:v>668</c:v>
                </c:pt>
                <c:pt idx="2210">
                  <c:v>688</c:v>
                </c:pt>
                <c:pt idx="2211">
                  <c:v>720</c:v>
                </c:pt>
                <c:pt idx="2212">
                  <c:v>632</c:v>
                </c:pt>
                <c:pt idx="2213">
                  <c:v>652</c:v>
                </c:pt>
                <c:pt idx="2214">
                  <c:v>680</c:v>
                </c:pt>
                <c:pt idx="2215">
                  <c:v>660</c:v>
                </c:pt>
                <c:pt idx="2216">
                  <c:v>684</c:v>
                </c:pt>
                <c:pt idx="2217">
                  <c:v>728</c:v>
                </c:pt>
                <c:pt idx="2218">
                  <c:v>728</c:v>
                </c:pt>
                <c:pt idx="2219">
                  <c:v>708</c:v>
                </c:pt>
                <c:pt idx="2220">
                  <c:v>736</c:v>
                </c:pt>
                <c:pt idx="2221">
                  <c:v>724</c:v>
                </c:pt>
                <c:pt idx="2222">
                  <c:v>668</c:v>
                </c:pt>
                <c:pt idx="2223">
                  <c:v>676</c:v>
                </c:pt>
                <c:pt idx="2224">
                  <c:v>688</c:v>
                </c:pt>
                <c:pt idx="2225">
                  <c:v>708</c:v>
                </c:pt>
                <c:pt idx="2226">
                  <c:v>760</c:v>
                </c:pt>
                <c:pt idx="2227">
                  <c:v>728</c:v>
                </c:pt>
                <c:pt idx="2228">
                  <c:v>724</c:v>
                </c:pt>
                <c:pt idx="2229">
                  <c:v>712</c:v>
                </c:pt>
                <c:pt idx="2230">
                  <c:v>728</c:v>
                </c:pt>
                <c:pt idx="2231">
                  <c:v>684</c:v>
                </c:pt>
                <c:pt idx="2232">
                  <c:v>736</c:v>
                </c:pt>
                <c:pt idx="2233">
                  <c:v>708</c:v>
                </c:pt>
                <c:pt idx="2234">
                  <c:v>668</c:v>
                </c:pt>
                <c:pt idx="2235">
                  <c:v>708</c:v>
                </c:pt>
                <c:pt idx="2236">
                  <c:v>760</c:v>
                </c:pt>
                <c:pt idx="2237">
                  <c:v>716</c:v>
                </c:pt>
                <c:pt idx="2238">
                  <c:v>680</c:v>
                </c:pt>
                <c:pt idx="2239">
                  <c:v>732</c:v>
                </c:pt>
                <c:pt idx="2240">
                  <c:v>716</c:v>
                </c:pt>
                <c:pt idx="2241">
                  <c:v>704</c:v>
                </c:pt>
                <c:pt idx="2242">
                  <c:v>704</c:v>
                </c:pt>
                <c:pt idx="2243">
                  <c:v>736</c:v>
                </c:pt>
                <c:pt idx="2244">
                  <c:v>692</c:v>
                </c:pt>
                <c:pt idx="2245">
                  <c:v>716</c:v>
                </c:pt>
                <c:pt idx="2246">
                  <c:v>668</c:v>
                </c:pt>
                <c:pt idx="2247">
                  <c:v>656</c:v>
                </c:pt>
                <c:pt idx="2248">
                  <c:v>704</c:v>
                </c:pt>
                <c:pt idx="2249">
                  <c:v>732</c:v>
                </c:pt>
                <c:pt idx="2250">
                  <c:v>688</c:v>
                </c:pt>
                <c:pt idx="2251">
                  <c:v>732</c:v>
                </c:pt>
                <c:pt idx="2252">
                  <c:v>724</c:v>
                </c:pt>
                <c:pt idx="2253">
                  <c:v>656</c:v>
                </c:pt>
                <c:pt idx="2254">
                  <c:v>664</c:v>
                </c:pt>
                <c:pt idx="2255">
                  <c:v>708</c:v>
                </c:pt>
                <c:pt idx="2256">
                  <c:v>668</c:v>
                </c:pt>
                <c:pt idx="2257">
                  <c:v>708</c:v>
                </c:pt>
                <c:pt idx="2258">
                  <c:v>736</c:v>
                </c:pt>
                <c:pt idx="2259">
                  <c:v>792</c:v>
                </c:pt>
                <c:pt idx="2260">
                  <c:v>656</c:v>
                </c:pt>
                <c:pt idx="2261">
                  <c:v>676</c:v>
                </c:pt>
                <c:pt idx="2262">
                  <c:v>720</c:v>
                </c:pt>
                <c:pt idx="2263">
                  <c:v>660</c:v>
                </c:pt>
                <c:pt idx="2264">
                  <c:v>672</c:v>
                </c:pt>
                <c:pt idx="2265">
                  <c:v>696</c:v>
                </c:pt>
                <c:pt idx="2266">
                  <c:v>700</c:v>
                </c:pt>
                <c:pt idx="2267">
                  <c:v>720</c:v>
                </c:pt>
                <c:pt idx="2268">
                  <c:v>748</c:v>
                </c:pt>
                <c:pt idx="2269">
                  <c:v>732</c:v>
                </c:pt>
                <c:pt idx="2270">
                  <c:v>688</c:v>
                </c:pt>
                <c:pt idx="2271">
                  <c:v>684</c:v>
                </c:pt>
                <c:pt idx="2272">
                  <c:v>784</c:v>
                </c:pt>
                <c:pt idx="2273">
                  <c:v>764</c:v>
                </c:pt>
                <c:pt idx="2274">
                  <c:v>728</c:v>
                </c:pt>
                <c:pt idx="2275">
                  <c:v>692</c:v>
                </c:pt>
                <c:pt idx="2276">
                  <c:v>756</c:v>
                </c:pt>
                <c:pt idx="2277">
                  <c:v>800</c:v>
                </c:pt>
                <c:pt idx="2278">
                  <c:v>776</c:v>
                </c:pt>
                <c:pt idx="2279">
                  <c:v>752</c:v>
                </c:pt>
                <c:pt idx="2280">
                  <c:v>728</c:v>
                </c:pt>
                <c:pt idx="2281">
                  <c:v>744</c:v>
                </c:pt>
                <c:pt idx="2282">
                  <c:v>700</c:v>
                </c:pt>
                <c:pt idx="2283">
                  <c:v>720</c:v>
                </c:pt>
                <c:pt idx="2284">
                  <c:v>740</c:v>
                </c:pt>
                <c:pt idx="2285">
                  <c:v>736</c:v>
                </c:pt>
                <c:pt idx="2286">
                  <c:v>728</c:v>
                </c:pt>
                <c:pt idx="2287">
                  <c:v>736</c:v>
                </c:pt>
                <c:pt idx="2288">
                  <c:v>760</c:v>
                </c:pt>
                <c:pt idx="2289">
                  <c:v>724</c:v>
                </c:pt>
                <c:pt idx="2290">
                  <c:v>764</c:v>
                </c:pt>
                <c:pt idx="2291">
                  <c:v>808</c:v>
                </c:pt>
                <c:pt idx="2292">
                  <c:v>724</c:v>
                </c:pt>
                <c:pt idx="2293">
                  <c:v>804</c:v>
                </c:pt>
                <c:pt idx="2294">
                  <c:v>720</c:v>
                </c:pt>
                <c:pt idx="2295">
                  <c:v>668</c:v>
                </c:pt>
                <c:pt idx="2296">
                  <c:v>708</c:v>
                </c:pt>
                <c:pt idx="2297">
                  <c:v>740</c:v>
                </c:pt>
                <c:pt idx="2298">
                  <c:v>728</c:v>
                </c:pt>
                <c:pt idx="2299">
                  <c:v>696</c:v>
                </c:pt>
                <c:pt idx="2300">
                  <c:v>776</c:v>
                </c:pt>
                <c:pt idx="2301">
                  <c:v>780</c:v>
                </c:pt>
                <c:pt idx="2302">
                  <c:v>732</c:v>
                </c:pt>
                <c:pt idx="2303">
                  <c:v>736</c:v>
                </c:pt>
                <c:pt idx="2304">
                  <c:v>704</c:v>
                </c:pt>
                <c:pt idx="2305">
                  <c:v>680</c:v>
                </c:pt>
                <c:pt idx="2306">
                  <c:v>704</c:v>
                </c:pt>
                <c:pt idx="2307">
                  <c:v>756</c:v>
                </c:pt>
                <c:pt idx="2308">
                  <c:v>704</c:v>
                </c:pt>
                <c:pt idx="2309">
                  <c:v>724</c:v>
                </c:pt>
                <c:pt idx="2310">
                  <c:v>752</c:v>
                </c:pt>
                <c:pt idx="2311">
                  <c:v>716</c:v>
                </c:pt>
                <c:pt idx="2312">
                  <c:v>732</c:v>
                </c:pt>
                <c:pt idx="2313">
                  <c:v>740</c:v>
                </c:pt>
                <c:pt idx="2314">
                  <c:v>696</c:v>
                </c:pt>
                <c:pt idx="2315">
                  <c:v>700</c:v>
                </c:pt>
                <c:pt idx="2316">
                  <c:v>712</c:v>
                </c:pt>
                <c:pt idx="2317">
                  <c:v>704</c:v>
                </c:pt>
                <c:pt idx="2318">
                  <c:v>720</c:v>
                </c:pt>
                <c:pt idx="2319">
                  <c:v>724</c:v>
                </c:pt>
                <c:pt idx="2320">
                  <c:v>776</c:v>
                </c:pt>
                <c:pt idx="2321">
                  <c:v>676</c:v>
                </c:pt>
                <c:pt idx="2322">
                  <c:v>704</c:v>
                </c:pt>
                <c:pt idx="2323">
                  <c:v>736</c:v>
                </c:pt>
                <c:pt idx="2324">
                  <c:v>668</c:v>
                </c:pt>
                <c:pt idx="2325">
                  <c:v>720</c:v>
                </c:pt>
                <c:pt idx="2326">
                  <c:v>764</c:v>
                </c:pt>
                <c:pt idx="2327">
                  <c:v>760</c:v>
                </c:pt>
                <c:pt idx="2328">
                  <c:v>780</c:v>
                </c:pt>
                <c:pt idx="2329">
                  <c:v>788</c:v>
                </c:pt>
                <c:pt idx="2330">
                  <c:v>728</c:v>
                </c:pt>
                <c:pt idx="2331">
                  <c:v>748</c:v>
                </c:pt>
                <c:pt idx="2332">
                  <c:v>740</c:v>
                </c:pt>
                <c:pt idx="2333">
                  <c:v>756</c:v>
                </c:pt>
                <c:pt idx="2334">
                  <c:v>708</c:v>
                </c:pt>
                <c:pt idx="2335">
                  <c:v>720</c:v>
                </c:pt>
                <c:pt idx="2336">
                  <c:v>744</c:v>
                </c:pt>
                <c:pt idx="2337">
                  <c:v>700</c:v>
                </c:pt>
                <c:pt idx="2338">
                  <c:v>736</c:v>
                </c:pt>
                <c:pt idx="2339">
                  <c:v>788</c:v>
                </c:pt>
                <c:pt idx="2340">
                  <c:v>748</c:v>
                </c:pt>
                <c:pt idx="2341">
                  <c:v>720</c:v>
                </c:pt>
                <c:pt idx="2342">
                  <c:v>748</c:v>
                </c:pt>
                <c:pt idx="2343">
                  <c:v>728</c:v>
                </c:pt>
                <c:pt idx="2344">
                  <c:v>668</c:v>
                </c:pt>
                <c:pt idx="2345">
                  <c:v>724</c:v>
                </c:pt>
                <c:pt idx="2346">
                  <c:v>760</c:v>
                </c:pt>
                <c:pt idx="2347">
                  <c:v>668</c:v>
                </c:pt>
                <c:pt idx="2348">
                  <c:v>676</c:v>
                </c:pt>
                <c:pt idx="2349">
                  <c:v>732</c:v>
                </c:pt>
                <c:pt idx="2350">
                  <c:v>680</c:v>
                </c:pt>
                <c:pt idx="2351">
                  <c:v>656</c:v>
                </c:pt>
                <c:pt idx="2352">
                  <c:v>764</c:v>
                </c:pt>
                <c:pt idx="2353">
                  <c:v>784</c:v>
                </c:pt>
                <c:pt idx="2354">
                  <c:v>752</c:v>
                </c:pt>
                <c:pt idx="2355">
                  <c:v>724</c:v>
                </c:pt>
                <c:pt idx="2356">
                  <c:v>664</c:v>
                </c:pt>
                <c:pt idx="2357">
                  <c:v>696</c:v>
                </c:pt>
                <c:pt idx="2358">
                  <c:v>700</c:v>
                </c:pt>
                <c:pt idx="2359">
                  <c:v>784</c:v>
                </c:pt>
                <c:pt idx="2360">
                  <c:v>680</c:v>
                </c:pt>
                <c:pt idx="2361">
                  <c:v>692</c:v>
                </c:pt>
                <c:pt idx="2362">
                  <c:v>752</c:v>
                </c:pt>
                <c:pt idx="2363">
                  <c:v>724</c:v>
                </c:pt>
                <c:pt idx="2364">
                  <c:v>692</c:v>
                </c:pt>
                <c:pt idx="2365">
                  <c:v>708</c:v>
                </c:pt>
                <c:pt idx="2366">
                  <c:v>776</c:v>
                </c:pt>
                <c:pt idx="2367">
                  <c:v>796</c:v>
                </c:pt>
                <c:pt idx="2368">
                  <c:v>828</c:v>
                </c:pt>
                <c:pt idx="2369">
                  <c:v>740</c:v>
                </c:pt>
                <c:pt idx="2370">
                  <c:v>748</c:v>
                </c:pt>
                <c:pt idx="2371">
                  <c:v>720</c:v>
                </c:pt>
                <c:pt idx="2372">
                  <c:v>708</c:v>
                </c:pt>
                <c:pt idx="2373">
                  <c:v>684</c:v>
                </c:pt>
                <c:pt idx="2374">
                  <c:v>716</c:v>
                </c:pt>
                <c:pt idx="2375">
                  <c:v>776</c:v>
                </c:pt>
                <c:pt idx="2376">
                  <c:v>780</c:v>
                </c:pt>
                <c:pt idx="2377">
                  <c:v>800</c:v>
                </c:pt>
                <c:pt idx="2378">
                  <c:v>760</c:v>
                </c:pt>
                <c:pt idx="2379">
                  <c:v>724</c:v>
                </c:pt>
                <c:pt idx="2380">
                  <c:v>688</c:v>
                </c:pt>
                <c:pt idx="2381">
                  <c:v>676</c:v>
                </c:pt>
                <c:pt idx="2382">
                  <c:v>784</c:v>
                </c:pt>
                <c:pt idx="2383">
                  <c:v>808</c:v>
                </c:pt>
                <c:pt idx="2384">
                  <c:v>800</c:v>
                </c:pt>
                <c:pt idx="2385">
                  <c:v>704</c:v>
                </c:pt>
                <c:pt idx="2386">
                  <c:v>708</c:v>
                </c:pt>
                <c:pt idx="2387">
                  <c:v>756</c:v>
                </c:pt>
                <c:pt idx="2388">
                  <c:v>800</c:v>
                </c:pt>
                <c:pt idx="2389">
                  <c:v>776</c:v>
                </c:pt>
                <c:pt idx="2390">
                  <c:v>756</c:v>
                </c:pt>
                <c:pt idx="2391">
                  <c:v>784</c:v>
                </c:pt>
                <c:pt idx="2392">
                  <c:v>816</c:v>
                </c:pt>
                <c:pt idx="2393">
                  <c:v>784</c:v>
                </c:pt>
                <c:pt idx="2394">
                  <c:v>740</c:v>
                </c:pt>
                <c:pt idx="2395">
                  <c:v>768</c:v>
                </c:pt>
                <c:pt idx="2396">
                  <c:v>820</c:v>
                </c:pt>
                <c:pt idx="2397">
                  <c:v>768</c:v>
                </c:pt>
                <c:pt idx="2398">
                  <c:v>740</c:v>
                </c:pt>
                <c:pt idx="2399">
                  <c:v>760</c:v>
                </c:pt>
                <c:pt idx="2400">
                  <c:v>744</c:v>
                </c:pt>
                <c:pt idx="2401">
                  <c:v>708</c:v>
                </c:pt>
                <c:pt idx="2402">
                  <c:v>728</c:v>
                </c:pt>
                <c:pt idx="2403">
                  <c:v>764</c:v>
                </c:pt>
                <c:pt idx="2404">
                  <c:v>768</c:v>
                </c:pt>
                <c:pt idx="2405">
                  <c:v>704</c:v>
                </c:pt>
                <c:pt idx="2406">
                  <c:v>736</c:v>
                </c:pt>
                <c:pt idx="2407">
                  <c:v>708</c:v>
                </c:pt>
                <c:pt idx="2408">
                  <c:v>680</c:v>
                </c:pt>
                <c:pt idx="2409">
                  <c:v>676</c:v>
                </c:pt>
                <c:pt idx="2410">
                  <c:v>660</c:v>
                </c:pt>
                <c:pt idx="2411">
                  <c:v>660</c:v>
                </c:pt>
                <c:pt idx="2412">
                  <c:v>660</c:v>
                </c:pt>
                <c:pt idx="2413">
                  <c:v>644</c:v>
                </c:pt>
                <c:pt idx="2414">
                  <c:v>648</c:v>
                </c:pt>
                <c:pt idx="2415">
                  <c:v>460</c:v>
                </c:pt>
                <c:pt idx="2416">
                  <c:v>708</c:v>
                </c:pt>
                <c:pt idx="2417">
                  <c:v>724</c:v>
                </c:pt>
                <c:pt idx="2418">
                  <c:v>724</c:v>
                </c:pt>
                <c:pt idx="2419">
                  <c:v>752</c:v>
                </c:pt>
                <c:pt idx="2420">
                  <c:v>684</c:v>
                </c:pt>
                <c:pt idx="2421">
                  <c:v>672</c:v>
                </c:pt>
                <c:pt idx="2422">
                  <c:v>648</c:v>
                </c:pt>
                <c:pt idx="2423">
                  <c:v>1360</c:v>
                </c:pt>
                <c:pt idx="2424">
                  <c:v>616</c:v>
                </c:pt>
                <c:pt idx="2425">
                  <c:v>600</c:v>
                </c:pt>
                <c:pt idx="2426">
                  <c:v>604</c:v>
                </c:pt>
                <c:pt idx="2427">
                  <c:v>716</c:v>
                </c:pt>
                <c:pt idx="2428">
                  <c:v>696</c:v>
                </c:pt>
                <c:pt idx="2429">
                  <c:v>624</c:v>
                </c:pt>
                <c:pt idx="2430">
                  <c:v>632</c:v>
                </c:pt>
                <c:pt idx="2431">
                  <c:v>592</c:v>
                </c:pt>
                <c:pt idx="2432">
                  <c:v>592</c:v>
                </c:pt>
                <c:pt idx="2433">
                  <c:v>564</c:v>
                </c:pt>
                <c:pt idx="2434">
                  <c:v>564</c:v>
                </c:pt>
                <c:pt idx="2435">
                  <c:v>644</c:v>
                </c:pt>
                <c:pt idx="2436">
                  <c:v>788</c:v>
                </c:pt>
                <c:pt idx="2437">
                  <c:v>572</c:v>
                </c:pt>
                <c:pt idx="2438">
                  <c:v>412</c:v>
                </c:pt>
                <c:pt idx="2439">
                  <c:v>450</c:v>
                </c:pt>
                <c:pt idx="2440">
                  <c:v>1284</c:v>
                </c:pt>
                <c:pt idx="2441">
                  <c:v>668</c:v>
                </c:pt>
                <c:pt idx="2442">
                  <c:v>512</c:v>
                </c:pt>
                <c:pt idx="2443">
                  <c:v>512</c:v>
                </c:pt>
                <c:pt idx="2444">
                  <c:v>596</c:v>
                </c:pt>
                <c:pt idx="2445">
                  <c:v>504</c:v>
                </c:pt>
                <c:pt idx="2446">
                  <c:v>584</c:v>
                </c:pt>
                <c:pt idx="2447">
                  <c:v>548</c:v>
                </c:pt>
                <c:pt idx="2448">
                  <c:v>1212</c:v>
                </c:pt>
                <c:pt idx="2449">
                  <c:v>452</c:v>
                </c:pt>
                <c:pt idx="2450">
                  <c:v>496</c:v>
                </c:pt>
                <c:pt idx="2451">
                  <c:v>476</c:v>
                </c:pt>
                <c:pt idx="2452">
                  <c:v>480</c:v>
                </c:pt>
                <c:pt idx="2453">
                  <c:v>488</c:v>
                </c:pt>
                <c:pt idx="2454">
                  <c:v>488</c:v>
                </c:pt>
                <c:pt idx="2455">
                  <c:v>496</c:v>
                </c:pt>
                <c:pt idx="2456">
                  <c:v>504</c:v>
                </c:pt>
                <c:pt idx="2457">
                  <c:v>496</c:v>
                </c:pt>
                <c:pt idx="2458">
                  <c:v>504</c:v>
                </c:pt>
                <c:pt idx="2459">
                  <c:v>528</c:v>
                </c:pt>
                <c:pt idx="2460">
                  <c:v>512</c:v>
                </c:pt>
                <c:pt idx="2461">
                  <c:v>540</c:v>
                </c:pt>
                <c:pt idx="2462">
                  <c:v>528</c:v>
                </c:pt>
                <c:pt idx="2463">
                  <c:v>528</c:v>
                </c:pt>
                <c:pt idx="2464">
                  <c:v>536</c:v>
                </c:pt>
                <c:pt idx="2465">
                  <c:v>548</c:v>
                </c:pt>
                <c:pt idx="2466">
                  <c:v>544</c:v>
                </c:pt>
                <c:pt idx="2467">
                  <c:v>540</c:v>
                </c:pt>
                <c:pt idx="2468">
                  <c:v>536</c:v>
                </c:pt>
                <c:pt idx="2469">
                  <c:v>532</c:v>
                </c:pt>
                <c:pt idx="2470">
                  <c:v>948</c:v>
                </c:pt>
                <c:pt idx="2471">
                  <c:v>328</c:v>
                </c:pt>
                <c:pt idx="2472">
                  <c:v>396</c:v>
                </c:pt>
                <c:pt idx="2473">
                  <c:v>476</c:v>
                </c:pt>
                <c:pt idx="2474">
                  <c:v>504</c:v>
                </c:pt>
                <c:pt idx="2475">
                  <c:v>516</c:v>
                </c:pt>
                <c:pt idx="2476">
                  <c:v>536</c:v>
                </c:pt>
                <c:pt idx="2477">
                  <c:v>560</c:v>
                </c:pt>
                <c:pt idx="2478">
                  <c:v>568</c:v>
                </c:pt>
                <c:pt idx="2479">
                  <c:v>556</c:v>
                </c:pt>
                <c:pt idx="2480">
                  <c:v>556</c:v>
                </c:pt>
                <c:pt idx="2481">
                  <c:v>548</c:v>
                </c:pt>
                <c:pt idx="2482">
                  <c:v>432</c:v>
                </c:pt>
                <c:pt idx="2483">
                  <c:v>520</c:v>
                </c:pt>
                <c:pt idx="2484">
                  <c:v>532</c:v>
                </c:pt>
                <c:pt idx="2485">
                  <c:v>592</c:v>
                </c:pt>
                <c:pt idx="2486">
                  <c:v>636</c:v>
                </c:pt>
                <c:pt idx="2487">
                  <c:v>604</c:v>
                </c:pt>
                <c:pt idx="2488">
                  <c:v>652</c:v>
                </c:pt>
                <c:pt idx="2489">
                  <c:v>936</c:v>
                </c:pt>
                <c:pt idx="2490">
                  <c:v>828</c:v>
                </c:pt>
                <c:pt idx="2491">
                  <c:v>656</c:v>
                </c:pt>
                <c:pt idx="2492">
                  <c:v>636</c:v>
                </c:pt>
                <c:pt idx="2493">
                  <c:v>476</c:v>
                </c:pt>
                <c:pt idx="2494">
                  <c:v>468</c:v>
                </c:pt>
                <c:pt idx="2495">
                  <c:v>540</c:v>
                </c:pt>
                <c:pt idx="2496">
                  <c:v>532</c:v>
                </c:pt>
                <c:pt idx="2497">
                  <c:v>524</c:v>
                </c:pt>
                <c:pt idx="2498">
                  <c:v>520</c:v>
                </c:pt>
                <c:pt idx="2499">
                  <c:v>516</c:v>
                </c:pt>
                <c:pt idx="2500">
                  <c:v>512</c:v>
                </c:pt>
                <c:pt idx="2501">
                  <c:v>492</c:v>
                </c:pt>
                <c:pt idx="2502">
                  <c:v>544</c:v>
                </c:pt>
                <c:pt idx="2503">
                  <c:v>528</c:v>
                </c:pt>
                <c:pt idx="2504">
                  <c:v>532</c:v>
                </c:pt>
                <c:pt idx="2505">
                  <c:v>544</c:v>
                </c:pt>
                <c:pt idx="2506">
                  <c:v>560</c:v>
                </c:pt>
                <c:pt idx="2507">
                  <c:v>644</c:v>
                </c:pt>
                <c:pt idx="2508">
                  <c:v>680</c:v>
                </c:pt>
                <c:pt idx="2509">
                  <c:v>612</c:v>
                </c:pt>
                <c:pt idx="2510">
                  <c:v>592</c:v>
                </c:pt>
                <c:pt idx="2511">
                  <c:v>580</c:v>
                </c:pt>
                <c:pt idx="2512">
                  <c:v>548</c:v>
                </c:pt>
                <c:pt idx="2513">
                  <c:v>648</c:v>
                </c:pt>
                <c:pt idx="2514">
                  <c:v>760</c:v>
                </c:pt>
                <c:pt idx="2515">
                  <c:v>740</c:v>
                </c:pt>
                <c:pt idx="2516">
                  <c:v>832</c:v>
                </c:pt>
                <c:pt idx="2517">
                  <c:v>748</c:v>
                </c:pt>
                <c:pt idx="2518">
                  <c:v>708</c:v>
                </c:pt>
                <c:pt idx="2519">
                  <c:v>688</c:v>
                </c:pt>
                <c:pt idx="2520">
                  <c:v>620</c:v>
                </c:pt>
                <c:pt idx="2521">
                  <c:v>600</c:v>
                </c:pt>
                <c:pt idx="2522">
                  <c:v>560</c:v>
                </c:pt>
                <c:pt idx="2523">
                  <c:v>552</c:v>
                </c:pt>
                <c:pt idx="2524">
                  <c:v>572</c:v>
                </c:pt>
                <c:pt idx="2525">
                  <c:v>596</c:v>
                </c:pt>
                <c:pt idx="2526">
                  <c:v>588</c:v>
                </c:pt>
                <c:pt idx="2527">
                  <c:v>596</c:v>
                </c:pt>
                <c:pt idx="2528">
                  <c:v>568</c:v>
                </c:pt>
                <c:pt idx="2529">
                  <c:v>552</c:v>
                </c:pt>
                <c:pt idx="2530">
                  <c:v>540</c:v>
                </c:pt>
                <c:pt idx="2531">
                  <c:v>612</c:v>
                </c:pt>
                <c:pt idx="2532">
                  <c:v>592</c:v>
                </c:pt>
                <c:pt idx="2533">
                  <c:v>592</c:v>
                </c:pt>
                <c:pt idx="2534">
                  <c:v>564</c:v>
                </c:pt>
                <c:pt idx="2535">
                  <c:v>552</c:v>
                </c:pt>
                <c:pt idx="2536">
                  <c:v>560</c:v>
                </c:pt>
                <c:pt idx="2537">
                  <c:v>1096</c:v>
                </c:pt>
                <c:pt idx="2538">
                  <c:v>540</c:v>
                </c:pt>
                <c:pt idx="2539">
                  <c:v>532</c:v>
                </c:pt>
                <c:pt idx="2540">
                  <c:v>480</c:v>
                </c:pt>
                <c:pt idx="2541">
                  <c:v>250</c:v>
                </c:pt>
                <c:pt idx="2542">
                  <c:v>604</c:v>
                </c:pt>
                <c:pt idx="2543">
                  <c:v>532</c:v>
                </c:pt>
                <c:pt idx="2544">
                  <c:v>404</c:v>
                </c:pt>
                <c:pt idx="2545">
                  <c:v>628</c:v>
                </c:pt>
                <c:pt idx="2546">
                  <c:v>452</c:v>
                </c:pt>
                <c:pt idx="2547">
                  <c:v>668</c:v>
                </c:pt>
                <c:pt idx="2548">
                  <c:v>516</c:v>
                </c:pt>
                <c:pt idx="2549">
                  <c:v>516</c:v>
                </c:pt>
                <c:pt idx="2550">
                  <c:v>496</c:v>
                </c:pt>
                <c:pt idx="2551">
                  <c:v>500</c:v>
                </c:pt>
                <c:pt idx="2552">
                  <c:v>504</c:v>
                </c:pt>
                <c:pt idx="2553">
                  <c:v>448</c:v>
                </c:pt>
                <c:pt idx="2554">
                  <c:v>576</c:v>
                </c:pt>
                <c:pt idx="2555">
                  <c:v>452</c:v>
                </c:pt>
                <c:pt idx="2556">
                  <c:v>504</c:v>
                </c:pt>
                <c:pt idx="2557">
                  <c:v>488</c:v>
                </c:pt>
                <c:pt idx="2558">
                  <c:v>492</c:v>
                </c:pt>
                <c:pt idx="2559">
                  <c:v>500</c:v>
                </c:pt>
                <c:pt idx="2560">
                  <c:v>384</c:v>
                </c:pt>
                <c:pt idx="2561">
                  <c:v>508</c:v>
                </c:pt>
                <c:pt idx="2562">
                  <c:v>512</c:v>
                </c:pt>
                <c:pt idx="2563">
                  <c:v>512</c:v>
                </c:pt>
                <c:pt idx="2564">
                  <c:v>492</c:v>
                </c:pt>
                <c:pt idx="2565">
                  <c:v>496</c:v>
                </c:pt>
                <c:pt idx="2566">
                  <c:v>480</c:v>
                </c:pt>
                <c:pt idx="2567">
                  <c:v>500</c:v>
                </c:pt>
                <c:pt idx="2568">
                  <c:v>976</c:v>
                </c:pt>
                <c:pt idx="2569">
                  <c:v>500</c:v>
                </c:pt>
                <c:pt idx="2570">
                  <c:v>404</c:v>
                </c:pt>
                <c:pt idx="2571">
                  <c:v>572</c:v>
                </c:pt>
                <c:pt idx="2572">
                  <c:v>476</c:v>
                </c:pt>
                <c:pt idx="2573">
                  <c:v>250</c:v>
                </c:pt>
                <c:pt idx="2574">
                  <c:v>520</c:v>
                </c:pt>
                <c:pt idx="2575">
                  <c:v>448</c:v>
                </c:pt>
                <c:pt idx="2576">
                  <c:v>392</c:v>
                </c:pt>
                <c:pt idx="2577">
                  <c:v>508</c:v>
                </c:pt>
                <c:pt idx="2578">
                  <c:v>500</c:v>
                </c:pt>
                <c:pt idx="2579">
                  <c:v>592</c:v>
                </c:pt>
                <c:pt idx="2580">
                  <c:v>484</c:v>
                </c:pt>
                <c:pt idx="2581">
                  <c:v>460</c:v>
                </c:pt>
                <c:pt idx="2582">
                  <c:v>250</c:v>
                </c:pt>
                <c:pt idx="2583">
                  <c:v>472</c:v>
                </c:pt>
                <c:pt idx="2584">
                  <c:v>496</c:v>
                </c:pt>
                <c:pt idx="2585">
                  <c:v>484</c:v>
                </c:pt>
                <c:pt idx="2586">
                  <c:v>484</c:v>
                </c:pt>
                <c:pt idx="2587">
                  <c:v>348</c:v>
                </c:pt>
                <c:pt idx="2588">
                  <c:v>496</c:v>
                </c:pt>
                <c:pt idx="2589">
                  <c:v>492</c:v>
                </c:pt>
                <c:pt idx="2590">
                  <c:v>488</c:v>
                </c:pt>
                <c:pt idx="2591">
                  <c:v>484</c:v>
                </c:pt>
                <c:pt idx="2592">
                  <c:v>468</c:v>
                </c:pt>
                <c:pt idx="2593">
                  <c:v>484</c:v>
                </c:pt>
                <c:pt idx="2594">
                  <c:v>456</c:v>
                </c:pt>
                <c:pt idx="2595">
                  <c:v>500</c:v>
                </c:pt>
                <c:pt idx="2596">
                  <c:v>452</c:v>
                </c:pt>
                <c:pt idx="2597">
                  <c:v>624</c:v>
                </c:pt>
                <c:pt idx="2598">
                  <c:v>444</c:v>
                </c:pt>
                <c:pt idx="2599">
                  <c:v>464</c:v>
                </c:pt>
                <c:pt idx="2600">
                  <c:v>444</c:v>
                </c:pt>
                <c:pt idx="2601">
                  <c:v>460</c:v>
                </c:pt>
                <c:pt idx="2602">
                  <c:v>484</c:v>
                </c:pt>
                <c:pt idx="2603">
                  <c:v>512</c:v>
                </c:pt>
                <c:pt idx="2604">
                  <c:v>524</c:v>
                </c:pt>
                <c:pt idx="2605">
                  <c:v>524</c:v>
                </c:pt>
                <c:pt idx="2606">
                  <c:v>520</c:v>
                </c:pt>
                <c:pt idx="2607">
                  <c:v>512</c:v>
                </c:pt>
                <c:pt idx="2608">
                  <c:v>512</c:v>
                </c:pt>
                <c:pt idx="2609">
                  <c:v>524</c:v>
                </c:pt>
                <c:pt idx="2610">
                  <c:v>508</c:v>
                </c:pt>
                <c:pt idx="2611">
                  <c:v>508</c:v>
                </c:pt>
                <c:pt idx="2612">
                  <c:v>516</c:v>
                </c:pt>
                <c:pt idx="2613">
                  <c:v>544</c:v>
                </c:pt>
                <c:pt idx="2614">
                  <c:v>540</c:v>
                </c:pt>
                <c:pt idx="2615">
                  <c:v>516</c:v>
                </c:pt>
                <c:pt idx="2616">
                  <c:v>512</c:v>
                </c:pt>
                <c:pt idx="2617">
                  <c:v>544</c:v>
                </c:pt>
                <c:pt idx="2618">
                  <c:v>556</c:v>
                </c:pt>
                <c:pt idx="2619">
                  <c:v>552</c:v>
                </c:pt>
                <c:pt idx="2620">
                  <c:v>636</c:v>
                </c:pt>
                <c:pt idx="2621">
                  <c:v>568</c:v>
                </c:pt>
                <c:pt idx="2622">
                  <c:v>556</c:v>
                </c:pt>
                <c:pt idx="2623">
                  <c:v>552</c:v>
                </c:pt>
                <c:pt idx="2624">
                  <c:v>524</c:v>
                </c:pt>
                <c:pt idx="2625">
                  <c:v>504</c:v>
                </c:pt>
                <c:pt idx="2626">
                  <c:v>520</c:v>
                </c:pt>
                <c:pt idx="2627">
                  <c:v>508</c:v>
                </c:pt>
                <c:pt idx="2628">
                  <c:v>504</c:v>
                </c:pt>
                <c:pt idx="2629">
                  <c:v>500</c:v>
                </c:pt>
                <c:pt idx="2630">
                  <c:v>516</c:v>
                </c:pt>
                <c:pt idx="2631">
                  <c:v>524</c:v>
                </c:pt>
                <c:pt idx="2632">
                  <c:v>572</c:v>
                </c:pt>
                <c:pt idx="2633">
                  <c:v>564</c:v>
                </c:pt>
                <c:pt idx="2634">
                  <c:v>604</c:v>
                </c:pt>
                <c:pt idx="2635">
                  <c:v>556</c:v>
                </c:pt>
                <c:pt idx="2636">
                  <c:v>576</c:v>
                </c:pt>
                <c:pt idx="2637">
                  <c:v>572</c:v>
                </c:pt>
                <c:pt idx="2638">
                  <c:v>560</c:v>
                </c:pt>
                <c:pt idx="2639">
                  <c:v>560</c:v>
                </c:pt>
                <c:pt idx="2640">
                  <c:v>556</c:v>
                </c:pt>
                <c:pt idx="2641">
                  <c:v>560</c:v>
                </c:pt>
                <c:pt idx="2642">
                  <c:v>584</c:v>
                </c:pt>
                <c:pt idx="2643">
                  <c:v>600</c:v>
                </c:pt>
                <c:pt idx="2644">
                  <c:v>592</c:v>
                </c:pt>
                <c:pt idx="2645">
                  <c:v>616</c:v>
                </c:pt>
                <c:pt idx="2646">
                  <c:v>660</c:v>
                </c:pt>
                <c:pt idx="2647">
                  <c:v>620</c:v>
                </c:pt>
                <c:pt idx="2648">
                  <c:v>636</c:v>
                </c:pt>
                <c:pt idx="2649">
                  <c:v>620</c:v>
                </c:pt>
                <c:pt idx="2650">
                  <c:v>652</c:v>
                </c:pt>
                <c:pt idx="2651">
                  <c:v>632</c:v>
                </c:pt>
                <c:pt idx="2652">
                  <c:v>712</c:v>
                </c:pt>
                <c:pt idx="2653">
                  <c:v>660</c:v>
                </c:pt>
                <c:pt idx="2654">
                  <c:v>624</c:v>
                </c:pt>
                <c:pt idx="2655">
                  <c:v>688</c:v>
                </c:pt>
                <c:pt idx="2656">
                  <c:v>792</c:v>
                </c:pt>
                <c:pt idx="2657">
                  <c:v>760</c:v>
                </c:pt>
                <c:pt idx="2658">
                  <c:v>628</c:v>
                </c:pt>
                <c:pt idx="2659">
                  <c:v>564</c:v>
                </c:pt>
                <c:pt idx="2660">
                  <c:v>548</c:v>
                </c:pt>
                <c:pt idx="2661">
                  <c:v>732</c:v>
                </c:pt>
                <c:pt idx="2662">
                  <c:v>592</c:v>
                </c:pt>
                <c:pt idx="2663">
                  <c:v>656</c:v>
                </c:pt>
                <c:pt idx="2664">
                  <c:v>792</c:v>
                </c:pt>
                <c:pt idx="2665">
                  <c:v>708</c:v>
                </c:pt>
                <c:pt idx="2666">
                  <c:v>732</c:v>
                </c:pt>
                <c:pt idx="2667">
                  <c:v>724</c:v>
                </c:pt>
                <c:pt idx="2668">
                  <c:v>876</c:v>
                </c:pt>
                <c:pt idx="2669">
                  <c:v>924</c:v>
                </c:pt>
                <c:pt idx="2670">
                  <c:v>868</c:v>
                </c:pt>
                <c:pt idx="2671">
                  <c:v>792</c:v>
                </c:pt>
                <c:pt idx="2672">
                  <c:v>668</c:v>
                </c:pt>
                <c:pt idx="2673">
                  <c:v>864</c:v>
                </c:pt>
                <c:pt idx="2674">
                  <c:v>732</c:v>
                </c:pt>
                <c:pt idx="2675">
                  <c:v>788</c:v>
                </c:pt>
                <c:pt idx="2676">
                  <c:v>760</c:v>
                </c:pt>
                <c:pt idx="2677">
                  <c:v>884</c:v>
                </c:pt>
                <c:pt idx="2678">
                  <c:v>852</c:v>
                </c:pt>
                <c:pt idx="2679">
                  <c:v>820</c:v>
                </c:pt>
                <c:pt idx="2680">
                  <c:v>788</c:v>
                </c:pt>
                <c:pt idx="2681">
                  <c:v>720</c:v>
                </c:pt>
                <c:pt idx="2682">
                  <c:v>728</c:v>
                </c:pt>
                <c:pt idx="2683">
                  <c:v>680</c:v>
                </c:pt>
                <c:pt idx="2684">
                  <c:v>764</c:v>
                </c:pt>
                <c:pt idx="2685">
                  <c:v>700</c:v>
                </c:pt>
                <c:pt idx="2686">
                  <c:v>684</c:v>
                </c:pt>
                <c:pt idx="2687">
                  <c:v>688</c:v>
                </c:pt>
                <c:pt idx="2688">
                  <c:v>656</c:v>
                </c:pt>
                <c:pt idx="2689">
                  <c:v>664</c:v>
                </c:pt>
                <c:pt idx="2690">
                  <c:v>664</c:v>
                </c:pt>
                <c:pt idx="2691">
                  <c:v>612</c:v>
                </c:pt>
                <c:pt idx="2692">
                  <c:v>700</c:v>
                </c:pt>
                <c:pt idx="2693">
                  <c:v>652</c:v>
                </c:pt>
                <c:pt idx="2694">
                  <c:v>628</c:v>
                </c:pt>
                <c:pt idx="2695">
                  <c:v>656</c:v>
                </c:pt>
                <c:pt idx="2696">
                  <c:v>608</c:v>
                </c:pt>
                <c:pt idx="2697">
                  <c:v>624</c:v>
                </c:pt>
                <c:pt idx="2698">
                  <c:v>632</c:v>
                </c:pt>
                <c:pt idx="2699">
                  <c:v>576</c:v>
                </c:pt>
                <c:pt idx="2700">
                  <c:v>552</c:v>
                </c:pt>
                <c:pt idx="2701">
                  <c:v>568</c:v>
                </c:pt>
                <c:pt idx="2702">
                  <c:v>664</c:v>
                </c:pt>
                <c:pt idx="2703">
                  <c:v>668</c:v>
                </c:pt>
                <c:pt idx="2704">
                  <c:v>656</c:v>
                </c:pt>
                <c:pt idx="2705">
                  <c:v>776</c:v>
                </c:pt>
                <c:pt idx="2706">
                  <c:v>656</c:v>
                </c:pt>
                <c:pt idx="2707">
                  <c:v>896</c:v>
                </c:pt>
                <c:pt idx="2708">
                  <c:v>788</c:v>
                </c:pt>
                <c:pt idx="2709">
                  <c:v>784</c:v>
                </c:pt>
                <c:pt idx="2710">
                  <c:v>780</c:v>
                </c:pt>
                <c:pt idx="2711">
                  <c:v>764</c:v>
                </c:pt>
                <c:pt idx="2712">
                  <c:v>852</c:v>
                </c:pt>
                <c:pt idx="2713">
                  <c:v>792</c:v>
                </c:pt>
                <c:pt idx="2714">
                  <c:v>856</c:v>
                </c:pt>
                <c:pt idx="2715">
                  <c:v>808</c:v>
                </c:pt>
                <c:pt idx="2716">
                  <c:v>872</c:v>
                </c:pt>
                <c:pt idx="2717">
                  <c:v>836</c:v>
                </c:pt>
                <c:pt idx="2718">
                  <c:v>792</c:v>
                </c:pt>
                <c:pt idx="2719">
                  <c:v>812</c:v>
                </c:pt>
                <c:pt idx="2720">
                  <c:v>792</c:v>
                </c:pt>
                <c:pt idx="2721">
                  <c:v>808</c:v>
                </c:pt>
                <c:pt idx="2722">
                  <c:v>732</c:v>
                </c:pt>
                <c:pt idx="2723">
                  <c:v>788</c:v>
                </c:pt>
                <c:pt idx="2724">
                  <c:v>728</c:v>
                </c:pt>
                <c:pt idx="2725">
                  <c:v>764</c:v>
                </c:pt>
                <c:pt idx="2726">
                  <c:v>820</c:v>
                </c:pt>
                <c:pt idx="2727">
                  <c:v>780</c:v>
                </c:pt>
                <c:pt idx="2728">
                  <c:v>752</c:v>
                </c:pt>
                <c:pt idx="2729">
                  <c:v>712</c:v>
                </c:pt>
                <c:pt idx="2730">
                  <c:v>704</c:v>
                </c:pt>
                <c:pt idx="2731">
                  <c:v>716</c:v>
                </c:pt>
                <c:pt idx="2732">
                  <c:v>848</c:v>
                </c:pt>
                <c:pt idx="2733">
                  <c:v>700</c:v>
                </c:pt>
                <c:pt idx="2734">
                  <c:v>708</c:v>
                </c:pt>
                <c:pt idx="2735">
                  <c:v>708</c:v>
                </c:pt>
                <c:pt idx="2736">
                  <c:v>744</c:v>
                </c:pt>
                <c:pt idx="2737">
                  <c:v>704</c:v>
                </c:pt>
                <c:pt idx="2738">
                  <c:v>728</c:v>
                </c:pt>
                <c:pt idx="2739">
                  <c:v>692</c:v>
                </c:pt>
                <c:pt idx="2740">
                  <c:v>728</c:v>
                </c:pt>
                <c:pt idx="2741">
                  <c:v>712</c:v>
                </c:pt>
                <c:pt idx="2742">
                  <c:v>736</c:v>
                </c:pt>
                <c:pt idx="2743">
                  <c:v>700</c:v>
                </c:pt>
                <c:pt idx="2744">
                  <c:v>720</c:v>
                </c:pt>
                <c:pt idx="2745">
                  <c:v>688</c:v>
                </c:pt>
                <c:pt idx="2746">
                  <c:v>704</c:v>
                </c:pt>
                <c:pt idx="2747">
                  <c:v>688</c:v>
                </c:pt>
                <c:pt idx="2748">
                  <c:v>664</c:v>
                </c:pt>
                <c:pt idx="2749">
                  <c:v>692</c:v>
                </c:pt>
                <c:pt idx="2750">
                  <c:v>684</c:v>
                </c:pt>
                <c:pt idx="2751">
                  <c:v>708</c:v>
                </c:pt>
                <c:pt idx="2752">
                  <c:v>668</c:v>
                </c:pt>
                <c:pt idx="2753">
                  <c:v>744</c:v>
                </c:pt>
                <c:pt idx="2754">
                  <c:v>696</c:v>
                </c:pt>
                <c:pt idx="2755">
                  <c:v>704</c:v>
                </c:pt>
                <c:pt idx="2756">
                  <c:v>760</c:v>
                </c:pt>
                <c:pt idx="2757">
                  <c:v>712</c:v>
                </c:pt>
                <c:pt idx="2758">
                  <c:v>784</c:v>
                </c:pt>
                <c:pt idx="2759">
                  <c:v>852</c:v>
                </c:pt>
                <c:pt idx="2760">
                  <c:v>784</c:v>
                </c:pt>
                <c:pt idx="2761">
                  <c:v>544</c:v>
                </c:pt>
                <c:pt idx="2762">
                  <c:v>840</c:v>
                </c:pt>
                <c:pt idx="2763">
                  <c:v>824</c:v>
                </c:pt>
                <c:pt idx="2764">
                  <c:v>780</c:v>
                </c:pt>
                <c:pt idx="2765">
                  <c:v>716</c:v>
                </c:pt>
                <c:pt idx="2766">
                  <c:v>744</c:v>
                </c:pt>
                <c:pt idx="2767">
                  <c:v>716</c:v>
                </c:pt>
                <c:pt idx="2768">
                  <c:v>736</c:v>
                </c:pt>
                <c:pt idx="2769">
                  <c:v>704</c:v>
                </c:pt>
                <c:pt idx="2770">
                  <c:v>728</c:v>
                </c:pt>
                <c:pt idx="2771">
                  <c:v>816</c:v>
                </c:pt>
                <c:pt idx="2772">
                  <c:v>812</c:v>
                </c:pt>
                <c:pt idx="2773">
                  <c:v>804</c:v>
                </c:pt>
                <c:pt idx="2774">
                  <c:v>728</c:v>
                </c:pt>
                <c:pt idx="2775">
                  <c:v>756</c:v>
                </c:pt>
                <c:pt idx="2776">
                  <c:v>736</c:v>
                </c:pt>
                <c:pt idx="2777">
                  <c:v>808</c:v>
                </c:pt>
                <c:pt idx="2778">
                  <c:v>804</c:v>
                </c:pt>
                <c:pt idx="2779">
                  <c:v>768</c:v>
                </c:pt>
                <c:pt idx="2780">
                  <c:v>780</c:v>
                </c:pt>
                <c:pt idx="2781">
                  <c:v>756</c:v>
                </c:pt>
                <c:pt idx="2782">
                  <c:v>808</c:v>
                </c:pt>
                <c:pt idx="2783">
                  <c:v>740</c:v>
                </c:pt>
                <c:pt idx="2784">
                  <c:v>740</c:v>
                </c:pt>
                <c:pt idx="2785">
                  <c:v>712</c:v>
                </c:pt>
                <c:pt idx="2786">
                  <c:v>804</c:v>
                </c:pt>
                <c:pt idx="2787">
                  <c:v>760</c:v>
                </c:pt>
                <c:pt idx="2788">
                  <c:v>768</c:v>
                </c:pt>
                <c:pt idx="2789">
                  <c:v>704</c:v>
                </c:pt>
                <c:pt idx="2790">
                  <c:v>732</c:v>
                </c:pt>
                <c:pt idx="2791">
                  <c:v>712</c:v>
                </c:pt>
                <c:pt idx="2792">
                  <c:v>756</c:v>
                </c:pt>
                <c:pt idx="2793">
                  <c:v>752</c:v>
                </c:pt>
                <c:pt idx="2794">
                  <c:v>808</c:v>
                </c:pt>
                <c:pt idx="2795">
                  <c:v>828</c:v>
                </c:pt>
                <c:pt idx="2796">
                  <c:v>748</c:v>
                </c:pt>
                <c:pt idx="2797">
                  <c:v>816</c:v>
                </c:pt>
                <c:pt idx="2798">
                  <c:v>768</c:v>
                </c:pt>
                <c:pt idx="2799">
                  <c:v>756</c:v>
                </c:pt>
                <c:pt idx="2800">
                  <c:v>704</c:v>
                </c:pt>
                <c:pt idx="2801">
                  <c:v>708</c:v>
                </c:pt>
                <c:pt idx="2802">
                  <c:v>696</c:v>
                </c:pt>
                <c:pt idx="2803">
                  <c:v>732</c:v>
                </c:pt>
                <c:pt idx="2804">
                  <c:v>712</c:v>
                </c:pt>
                <c:pt idx="2805">
                  <c:v>744</c:v>
                </c:pt>
                <c:pt idx="2806">
                  <c:v>732</c:v>
                </c:pt>
                <c:pt idx="2807">
                  <c:v>812</c:v>
                </c:pt>
                <c:pt idx="2808">
                  <c:v>792</c:v>
                </c:pt>
                <c:pt idx="2809">
                  <c:v>740</c:v>
                </c:pt>
                <c:pt idx="2810">
                  <c:v>756</c:v>
                </c:pt>
                <c:pt idx="2811">
                  <c:v>708</c:v>
                </c:pt>
                <c:pt idx="2812">
                  <c:v>740</c:v>
                </c:pt>
                <c:pt idx="2813">
                  <c:v>796</c:v>
                </c:pt>
                <c:pt idx="2814">
                  <c:v>824</c:v>
                </c:pt>
                <c:pt idx="2815">
                  <c:v>808</c:v>
                </c:pt>
                <c:pt idx="2816">
                  <c:v>784</c:v>
                </c:pt>
                <c:pt idx="2817">
                  <c:v>820</c:v>
                </c:pt>
                <c:pt idx="2818">
                  <c:v>820</c:v>
                </c:pt>
                <c:pt idx="2819">
                  <c:v>832</c:v>
                </c:pt>
                <c:pt idx="2820">
                  <c:v>760</c:v>
                </c:pt>
                <c:pt idx="2821">
                  <c:v>816</c:v>
                </c:pt>
                <c:pt idx="2822">
                  <c:v>752</c:v>
                </c:pt>
                <c:pt idx="2823">
                  <c:v>808</c:v>
                </c:pt>
                <c:pt idx="2824">
                  <c:v>812</c:v>
                </c:pt>
                <c:pt idx="2825">
                  <c:v>760</c:v>
                </c:pt>
                <c:pt idx="2826">
                  <c:v>748</c:v>
                </c:pt>
                <c:pt idx="2827">
                  <c:v>716</c:v>
                </c:pt>
                <c:pt idx="2828">
                  <c:v>704</c:v>
                </c:pt>
                <c:pt idx="2829">
                  <c:v>728</c:v>
                </c:pt>
                <c:pt idx="2830">
                  <c:v>756</c:v>
                </c:pt>
                <c:pt idx="2831">
                  <c:v>728</c:v>
                </c:pt>
                <c:pt idx="2832">
                  <c:v>804</c:v>
                </c:pt>
                <c:pt idx="2833">
                  <c:v>764</c:v>
                </c:pt>
                <c:pt idx="2834">
                  <c:v>804</c:v>
                </c:pt>
                <c:pt idx="2835">
                  <c:v>776</c:v>
                </c:pt>
                <c:pt idx="2836">
                  <c:v>760</c:v>
                </c:pt>
                <c:pt idx="2837">
                  <c:v>764</c:v>
                </c:pt>
                <c:pt idx="2838">
                  <c:v>752</c:v>
                </c:pt>
                <c:pt idx="2839">
                  <c:v>832</c:v>
                </c:pt>
                <c:pt idx="2840">
                  <c:v>820</c:v>
                </c:pt>
                <c:pt idx="2841">
                  <c:v>812</c:v>
                </c:pt>
                <c:pt idx="2842">
                  <c:v>740</c:v>
                </c:pt>
                <c:pt idx="2843">
                  <c:v>712</c:v>
                </c:pt>
                <c:pt idx="2844">
                  <c:v>672</c:v>
                </c:pt>
                <c:pt idx="2845">
                  <c:v>696</c:v>
                </c:pt>
                <c:pt idx="2846">
                  <c:v>688</c:v>
                </c:pt>
                <c:pt idx="2847">
                  <c:v>724</c:v>
                </c:pt>
                <c:pt idx="2848">
                  <c:v>736</c:v>
                </c:pt>
                <c:pt idx="2849">
                  <c:v>708</c:v>
                </c:pt>
                <c:pt idx="2850">
                  <c:v>736</c:v>
                </c:pt>
                <c:pt idx="2851">
                  <c:v>696</c:v>
                </c:pt>
                <c:pt idx="2852">
                  <c:v>780</c:v>
                </c:pt>
                <c:pt idx="2853">
                  <c:v>780</c:v>
                </c:pt>
                <c:pt idx="2854">
                  <c:v>748</c:v>
                </c:pt>
                <c:pt idx="2855">
                  <c:v>808</c:v>
                </c:pt>
                <c:pt idx="2856">
                  <c:v>804</c:v>
                </c:pt>
                <c:pt idx="2857">
                  <c:v>888</c:v>
                </c:pt>
                <c:pt idx="2858">
                  <c:v>868</c:v>
                </c:pt>
                <c:pt idx="2859">
                  <c:v>848</c:v>
                </c:pt>
                <c:pt idx="2860">
                  <c:v>788</c:v>
                </c:pt>
                <c:pt idx="2861">
                  <c:v>776</c:v>
                </c:pt>
                <c:pt idx="2862">
                  <c:v>804</c:v>
                </c:pt>
                <c:pt idx="2863">
                  <c:v>764</c:v>
                </c:pt>
                <c:pt idx="2864">
                  <c:v>816</c:v>
                </c:pt>
                <c:pt idx="2865">
                  <c:v>760</c:v>
                </c:pt>
                <c:pt idx="2866">
                  <c:v>832</c:v>
                </c:pt>
                <c:pt idx="2867">
                  <c:v>868</c:v>
                </c:pt>
                <c:pt idx="2868">
                  <c:v>828</c:v>
                </c:pt>
                <c:pt idx="2869">
                  <c:v>816</c:v>
                </c:pt>
                <c:pt idx="2870">
                  <c:v>776</c:v>
                </c:pt>
                <c:pt idx="2871">
                  <c:v>796</c:v>
                </c:pt>
                <c:pt idx="2872">
                  <c:v>792</c:v>
                </c:pt>
                <c:pt idx="2873">
                  <c:v>796</c:v>
                </c:pt>
                <c:pt idx="2874">
                  <c:v>716</c:v>
                </c:pt>
                <c:pt idx="2875">
                  <c:v>784</c:v>
                </c:pt>
                <c:pt idx="2876">
                  <c:v>748</c:v>
                </c:pt>
                <c:pt idx="2877">
                  <c:v>748</c:v>
                </c:pt>
                <c:pt idx="2878">
                  <c:v>740</c:v>
                </c:pt>
                <c:pt idx="2879">
                  <c:v>760</c:v>
                </c:pt>
                <c:pt idx="2880">
                  <c:v>764</c:v>
                </c:pt>
                <c:pt idx="2881">
                  <c:v>752</c:v>
                </c:pt>
                <c:pt idx="2882">
                  <c:v>764</c:v>
                </c:pt>
                <c:pt idx="2883">
                  <c:v>716</c:v>
                </c:pt>
                <c:pt idx="2884">
                  <c:v>780</c:v>
                </c:pt>
                <c:pt idx="2885">
                  <c:v>736</c:v>
                </c:pt>
                <c:pt idx="2886">
                  <c:v>736</c:v>
                </c:pt>
                <c:pt idx="2887">
                  <c:v>684</c:v>
                </c:pt>
                <c:pt idx="2888">
                  <c:v>728</c:v>
                </c:pt>
                <c:pt idx="2889">
                  <c:v>728</c:v>
                </c:pt>
                <c:pt idx="2890">
                  <c:v>748</c:v>
                </c:pt>
                <c:pt idx="2891">
                  <c:v>756</c:v>
                </c:pt>
                <c:pt idx="2892">
                  <c:v>728</c:v>
                </c:pt>
                <c:pt idx="2893">
                  <c:v>780</c:v>
                </c:pt>
                <c:pt idx="2894">
                  <c:v>740</c:v>
                </c:pt>
                <c:pt idx="2895">
                  <c:v>780</c:v>
                </c:pt>
                <c:pt idx="2896">
                  <c:v>716</c:v>
                </c:pt>
                <c:pt idx="2897">
                  <c:v>712</c:v>
                </c:pt>
                <c:pt idx="2898">
                  <c:v>704</c:v>
                </c:pt>
                <c:pt idx="2899">
                  <c:v>696</c:v>
                </c:pt>
                <c:pt idx="2900">
                  <c:v>688</c:v>
                </c:pt>
                <c:pt idx="2901">
                  <c:v>700</c:v>
                </c:pt>
                <c:pt idx="2902">
                  <c:v>692</c:v>
                </c:pt>
                <c:pt idx="2903">
                  <c:v>744</c:v>
                </c:pt>
                <c:pt idx="2904">
                  <c:v>692</c:v>
                </c:pt>
                <c:pt idx="2905">
                  <c:v>660</c:v>
                </c:pt>
                <c:pt idx="2906">
                  <c:v>640</c:v>
                </c:pt>
                <c:pt idx="2907">
                  <c:v>720</c:v>
                </c:pt>
                <c:pt idx="2908">
                  <c:v>700</c:v>
                </c:pt>
                <c:pt idx="2909">
                  <c:v>684</c:v>
                </c:pt>
                <c:pt idx="2910">
                  <c:v>780</c:v>
                </c:pt>
                <c:pt idx="2911">
                  <c:v>728</c:v>
                </c:pt>
                <c:pt idx="2912">
                  <c:v>764</c:v>
                </c:pt>
                <c:pt idx="2913">
                  <c:v>828</c:v>
                </c:pt>
                <c:pt idx="2914">
                  <c:v>808</c:v>
                </c:pt>
                <c:pt idx="2915">
                  <c:v>760</c:v>
                </c:pt>
                <c:pt idx="2916">
                  <c:v>728</c:v>
                </c:pt>
                <c:pt idx="2917">
                  <c:v>780</c:v>
                </c:pt>
                <c:pt idx="2918">
                  <c:v>784</c:v>
                </c:pt>
                <c:pt idx="2919">
                  <c:v>884</c:v>
                </c:pt>
                <c:pt idx="2920">
                  <c:v>848</c:v>
                </c:pt>
                <c:pt idx="2921">
                  <c:v>856</c:v>
                </c:pt>
                <c:pt idx="2922">
                  <c:v>884</c:v>
                </c:pt>
                <c:pt idx="2923">
                  <c:v>800</c:v>
                </c:pt>
                <c:pt idx="2924">
                  <c:v>824</c:v>
                </c:pt>
                <c:pt idx="2925">
                  <c:v>808</c:v>
                </c:pt>
                <c:pt idx="2926">
                  <c:v>748</c:v>
                </c:pt>
                <c:pt idx="2927">
                  <c:v>800</c:v>
                </c:pt>
                <c:pt idx="2928">
                  <c:v>772</c:v>
                </c:pt>
                <c:pt idx="2929">
                  <c:v>688</c:v>
                </c:pt>
                <c:pt idx="2930">
                  <c:v>856</c:v>
                </c:pt>
                <c:pt idx="2931">
                  <c:v>860</c:v>
                </c:pt>
                <c:pt idx="2932">
                  <c:v>800</c:v>
                </c:pt>
                <c:pt idx="2933">
                  <c:v>800</c:v>
                </c:pt>
                <c:pt idx="2934">
                  <c:v>852</c:v>
                </c:pt>
                <c:pt idx="2935">
                  <c:v>772</c:v>
                </c:pt>
                <c:pt idx="2936">
                  <c:v>804</c:v>
                </c:pt>
                <c:pt idx="2937">
                  <c:v>748</c:v>
                </c:pt>
                <c:pt idx="2938">
                  <c:v>788</c:v>
                </c:pt>
                <c:pt idx="2939">
                  <c:v>820</c:v>
                </c:pt>
                <c:pt idx="2940">
                  <c:v>920</c:v>
                </c:pt>
                <c:pt idx="2941">
                  <c:v>836</c:v>
                </c:pt>
                <c:pt idx="2942">
                  <c:v>888</c:v>
                </c:pt>
                <c:pt idx="2943">
                  <c:v>792</c:v>
                </c:pt>
                <c:pt idx="2944">
                  <c:v>788</c:v>
                </c:pt>
                <c:pt idx="2945">
                  <c:v>924</c:v>
                </c:pt>
                <c:pt idx="2946">
                  <c:v>808</c:v>
                </c:pt>
                <c:pt idx="2947">
                  <c:v>728</c:v>
                </c:pt>
                <c:pt idx="2948">
                  <c:v>740</c:v>
                </c:pt>
                <c:pt idx="2949">
                  <c:v>796</c:v>
                </c:pt>
                <c:pt idx="2950">
                  <c:v>780</c:v>
                </c:pt>
                <c:pt idx="2951">
                  <c:v>852</c:v>
                </c:pt>
                <c:pt idx="2952">
                  <c:v>884</c:v>
                </c:pt>
                <c:pt idx="2953">
                  <c:v>796</c:v>
                </c:pt>
                <c:pt idx="2954">
                  <c:v>736</c:v>
                </c:pt>
                <c:pt idx="2955">
                  <c:v>740</c:v>
                </c:pt>
                <c:pt idx="2956">
                  <c:v>720</c:v>
                </c:pt>
                <c:pt idx="2957">
                  <c:v>812</c:v>
                </c:pt>
                <c:pt idx="2958">
                  <c:v>836</c:v>
                </c:pt>
                <c:pt idx="2959">
                  <c:v>836</c:v>
                </c:pt>
                <c:pt idx="2960">
                  <c:v>824</c:v>
                </c:pt>
                <c:pt idx="2961">
                  <c:v>900</c:v>
                </c:pt>
                <c:pt idx="2962">
                  <c:v>868</c:v>
                </c:pt>
                <c:pt idx="2963">
                  <c:v>824</c:v>
                </c:pt>
                <c:pt idx="2964">
                  <c:v>892</c:v>
                </c:pt>
                <c:pt idx="2965">
                  <c:v>848</c:v>
                </c:pt>
                <c:pt idx="2966">
                  <c:v>812</c:v>
                </c:pt>
                <c:pt idx="2967">
                  <c:v>780</c:v>
                </c:pt>
                <c:pt idx="2968">
                  <c:v>792</c:v>
                </c:pt>
                <c:pt idx="2969">
                  <c:v>904</c:v>
                </c:pt>
                <c:pt idx="2970">
                  <c:v>844</c:v>
                </c:pt>
                <c:pt idx="2971">
                  <c:v>880</c:v>
                </c:pt>
                <c:pt idx="2972">
                  <c:v>812</c:v>
                </c:pt>
                <c:pt idx="2973">
                  <c:v>864</c:v>
                </c:pt>
                <c:pt idx="2974">
                  <c:v>800</c:v>
                </c:pt>
                <c:pt idx="2975">
                  <c:v>836</c:v>
                </c:pt>
                <c:pt idx="2976">
                  <c:v>880</c:v>
                </c:pt>
                <c:pt idx="2977">
                  <c:v>784</c:v>
                </c:pt>
                <c:pt idx="2978">
                  <c:v>876</c:v>
                </c:pt>
                <c:pt idx="2979">
                  <c:v>776</c:v>
                </c:pt>
                <c:pt idx="2980">
                  <c:v>760</c:v>
                </c:pt>
                <c:pt idx="2981">
                  <c:v>756</c:v>
                </c:pt>
                <c:pt idx="2982">
                  <c:v>788</c:v>
                </c:pt>
                <c:pt idx="2983">
                  <c:v>780</c:v>
                </c:pt>
                <c:pt idx="2984">
                  <c:v>812</c:v>
                </c:pt>
                <c:pt idx="2985">
                  <c:v>756</c:v>
                </c:pt>
                <c:pt idx="2986">
                  <c:v>808</c:v>
                </c:pt>
                <c:pt idx="2987">
                  <c:v>740</c:v>
                </c:pt>
                <c:pt idx="2988">
                  <c:v>748</c:v>
                </c:pt>
                <c:pt idx="2989">
                  <c:v>800</c:v>
                </c:pt>
                <c:pt idx="2990">
                  <c:v>840</c:v>
                </c:pt>
                <c:pt idx="2991">
                  <c:v>728</c:v>
                </c:pt>
                <c:pt idx="2992">
                  <c:v>744</c:v>
                </c:pt>
                <c:pt idx="2993">
                  <c:v>800</c:v>
                </c:pt>
                <c:pt idx="2994">
                  <c:v>768</c:v>
                </c:pt>
                <c:pt idx="2995">
                  <c:v>824</c:v>
                </c:pt>
                <c:pt idx="2996">
                  <c:v>848</c:v>
                </c:pt>
                <c:pt idx="2997">
                  <c:v>876</c:v>
                </c:pt>
                <c:pt idx="2998">
                  <c:v>864</c:v>
                </c:pt>
                <c:pt idx="2999">
                  <c:v>924</c:v>
                </c:pt>
                <c:pt idx="3000">
                  <c:v>876</c:v>
                </c:pt>
                <c:pt idx="3001">
                  <c:v>892</c:v>
                </c:pt>
                <c:pt idx="3002">
                  <c:v>808</c:v>
                </c:pt>
                <c:pt idx="3003">
                  <c:v>848</c:v>
                </c:pt>
                <c:pt idx="3004">
                  <c:v>864</c:v>
                </c:pt>
                <c:pt idx="3005">
                  <c:v>808</c:v>
                </c:pt>
                <c:pt idx="3006">
                  <c:v>848</c:v>
                </c:pt>
                <c:pt idx="3007">
                  <c:v>808</c:v>
                </c:pt>
              </c:numCache>
            </c:numRef>
          </c:yVal>
          <c:smooth val="0"/>
          <c:extLst>
            <c:ext xmlns:c16="http://schemas.microsoft.com/office/drawing/2014/chart" uri="{C3380CC4-5D6E-409C-BE32-E72D297353CC}">
              <c16:uniqueId val="{00000002-6AD8-43ED-AE7D-23E851B771B3}"/>
            </c:ext>
          </c:extLst>
        </c:ser>
        <c:dLbls>
          <c:showLegendKey val="0"/>
          <c:showVal val="0"/>
          <c:showCatName val="0"/>
          <c:showSerName val="0"/>
          <c:showPercent val="0"/>
          <c:showBubbleSize val="0"/>
        </c:dLbls>
        <c:axId val="-1224147536"/>
        <c:axId val="-1224154608"/>
        <c:extLst>
          <c:ext xmlns:c15="http://schemas.microsoft.com/office/drawing/2012/chart" uri="{02D57815-91ED-43cb-92C2-25804820EDAC}">
            <c15:filteredScatterSeries>
              <c15:ser>
                <c:idx val="0"/>
                <c:order val="0"/>
                <c:tx>
                  <c:strRef>
                    <c:extLst>
                      <c:ext uri="{02D57815-91ED-43cb-92C2-25804820EDAC}">
                        <c15:formulaRef>
                          <c15:sqref>συγκεντρωτικά!$B$1</c15:sqref>
                        </c15:formulaRef>
                      </c:ext>
                    </c:extLst>
                    <c:strCache>
                      <c:ptCount val="1"/>
                      <c:pt idx="0">
                        <c:v>miFutes</c:v>
                      </c:pt>
                    </c:strCache>
                  </c:strRef>
                </c:tx>
                <c:spPr>
                  <a:ln w="19050" cap="rnd">
                    <a:noFill/>
                    <a:round/>
                  </a:ln>
                  <a:effectLst/>
                </c:spPr>
                <c:marker>
                  <c:symbol val="circle"/>
                  <c:size val="5"/>
                  <c:spPr>
                    <a:solidFill>
                      <a:schemeClr val="accent1"/>
                    </a:solidFill>
                    <a:ln w="9525">
                      <a:solidFill>
                        <a:schemeClr val="accent1"/>
                      </a:solidFill>
                    </a:ln>
                    <a:effectLst/>
                  </c:spPr>
                </c:marker>
                <c:xVal>
                  <c:strRef>
                    <c:extLst>
                      <c:ext uri="{02D57815-91ED-43cb-92C2-25804820EDAC}">
                        <c15:formulaRef>
                          <c15:sqref>συγκεντρωτικά!$A$2:$A$5417</c15:sqref>
                        </c15:formulaRef>
                      </c:ext>
                    </c:extLst>
                    <c:strCache>
                      <c:ptCount val="5115"/>
                      <c:pt idx="0">
                        <c:v>falutsos-testiFg</c:v>
                      </c:pt>
                      <c:pt idx="298">
                        <c:v>kateriFa</c:v>
                      </c:pt>
                      <c:pt idx="599">
                        <c:v>Fikoleta</c:v>
                      </c:pt>
                      <c:pt idx="900">
                        <c:v>sakoulas</c:v>
                      </c:pt>
                      <c:pt idx="1201">
                        <c:v>seliFis</c:v>
                      </c:pt>
                      <c:pt idx="1502">
                        <c:v>vidiadis</c:v>
                      </c:pt>
                      <c:pt idx="1803">
                        <c:v>zourladaFis</c:v>
                      </c:pt>
                      <c:pt idx="2104">
                        <c:v>plastarias</c:v>
                      </c:pt>
                      <c:pt idx="2406">
                        <c:v>alexaFdra</c:v>
                      </c:pt>
                      <c:pt idx="2707">
                        <c:v>kliaris</c:v>
                      </c:pt>
                      <c:pt idx="3008">
                        <c:v>faloutsos-iremia</c:v>
                      </c:pt>
                      <c:pt idx="3308">
                        <c:v>kateriFa</c:v>
                      </c:pt>
                      <c:pt idx="3609">
                        <c:v>Fikoleta</c:v>
                      </c:pt>
                      <c:pt idx="3910">
                        <c:v>seliFis</c:v>
                      </c:pt>
                      <c:pt idx="4211">
                        <c:v>sakoulas</c:v>
                      </c:pt>
                      <c:pt idx="4512">
                        <c:v>vidiadis</c:v>
                      </c:pt>
                      <c:pt idx="4813">
                        <c:v>zourladaFis</c:v>
                      </c:pt>
                      <c:pt idx="5114">
                        <c:v>plastarias</c:v>
                      </c:pt>
                    </c:strCache>
                  </c:strRef>
                </c:xVal>
                <c:yVal>
                  <c:numRef>
                    <c:extLst>
                      <c:ext uri="{02D57815-91ED-43cb-92C2-25804820EDAC}">
                        <c15:formulaRef>
                          <c15:sqref>συγκεντρωτικά!$B$2:$B$5417</c15:sqref>
                        </c15:formulaRef>
                      </c:ext>
                    </c:extLst>
                    <c:numCache>
                      <c:formatCode>General</c:formatCode>
                      <c:ptCount val="54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formatCode="h:mm">
                        <c:v>0</c:v>
                      </c:pt>
                      <c:pt idx="300" formatCode="h:mm">
                        <c:v>0</c:v>
                      </c:pt>
                      <c:pt idx="301" formatCode="h:mm">
                        <c:v>0</c:v>
                      </c:pt>
                      <c:pt idx="302" formatCode="h:mm">
                        <c:v>0</c:v>
                      </c:pt>
                      <c:pt idx="303" formatCode="h:mm">
                        <c:v>0</c:v>
                      </c:pt>
                      <c:pt idx="304" formatCode="h:mm">
                        <c:v>0</c:v>
                      </c:pt>
                      <c:pt idx="305" formatCode="h:mm">
                        <c:v>0</c:v>
                      </c:pt>
                      <c:pt idx="306" formatCode="h:mm">
                        <c:v>0</c:v>
                      </c:pt>
                      <c:pt idx="307" formatCode="h:mm">
                        <c:v>0</c:v>
                      </c:pt>
                      <c:pt idx="308" formatCode="h:mm">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3</c:v>
                      </c:pt>
                      <c:pt idx="480">
                        <c:v>3</c:v>
                      </c:pt>
                      <c:pt idx="481">
                        <c:v>3</c:v>
                      </c:pt>
                      <c:pt idx="482">
                        <c:v>3</c:v>
                      </c:pt>
                      <c:pt idx="483">
                        <c:v>3</c:v>
                      </c:pt>
                      <c:pt idx="484">
                        <c:v>3</c:v>
                      </c:pt>
                      <c:pt idx="485">
                        <c:v>3</c:v>
                      </c:pt>
                      <c:pt idx="486">
                        <c:v>3</c:v>
                      </c:pt>
                      <c:pt idx="487">
                        <c:v>3</c:v>
                      </c:pt>
                      <c:pt idx="488">
                        <c:v>3</c:v>
                      </c:pt>
                      <c:pt idx="489">
                        <c:v>3</c:v>
                      </c:pt>
                      <c:pt idx="490">
                        <c:v>3</c:v>
                      </c:pt>
                      <c:pt idx="491">
                        <c:v>3</c:v>
                      </c:pt>
                      <c:pt idx="492">
                        <c:v>3</c:v>
                      </c:pt>
                      <c:pt idx="493">
                        <c:v>3</c:v>
                      </c:pt>
                      <c:pt idx="494">
                        <c:v>3</c:v>
                      </c:pt>
                      <c:pt idx="495">
                        <c:v>3</c:v>
                      </c:pt>
                      <c:pt idx="496">
                        <c:v>3</c:v>
                      </c:pt>
                      <c:pt idx="497">
                        <c:v>3</c:v>
                      </c:pt>
                      <c:pt idx="498">
                        <c:v>3</c:v>
                      </c:pt>
                      <c:pt idx="499">
                        <c:v>3</c:v>
                      </c:pt>
                      <c:pt idx="500">
                        <c:v>3</c:v>
                      </c:pt>
                      <c:pt idx="501">
                        <c:v>3</c:v>
                      </c:pt>
                      <c:pt idx="502">
                        <c:v>3</c:v>
                      </c:pt>
                      <c:pt idx="503">
                        <c:v>3</c:v>
                      </c:pt>
                      <c:pt idx="504">
                        <c:v>3</c:v>
                      </c:pt>
                      <c:pt idx="505">
                        <c:v>3</c:v>
                      </c:pt>
                      <c:pt idx="506">
                        <c:v>3</c:v>
                      </c:pt>
                      <c:pt idx="507">
                        <c:v>3</c:v>
                      </c:pt>
                      <c:pt idx="508">
                        <c:v>3</c:v>
                      </c:pt>
                      <c:pt idx="509">
                        <c:v>3</c:v>
                      </c:pt>
                      <c:pt idx="510">
                        <c:v>3</c:v>
                      </c:pt>
                      <c:pt idx="511">
                        <c:v>3</c:v>
                      </c:pt>
                      <c:pt idx="512">
                        <c:v>3</c:v>
                      </c:pt>
                      <c:pt idx="513">
                        <c:v>3</c:v>
                      </c:pt>
                      <c:pt idx="514">
                        <c:v>3</c:v>
                      </c:pt>
                      <c:pt idx="515">
                        <c:v>3</c:v>
                      </c:pt>
                      <c:pt idx="516">
                        <c:v>3</c:v>
                      </c:pt>
                      <c:pt idx="517">
                        <c:v>3</c:v>
                      </c:pt>
                      <c:pt idx="518">
                        <c:v>3</c:v>
                      </c:pt>
                      <c:pt idx="519">
                        <c:v>3</c:v>
                      </c:pt>
                      <c:pt idx="520">
                        <c:v>3</c:v>
                      </c:pt>
                      <c:pt idx="521">
                        <c:v>3</c:v>
                      </c:pt>
                      <c:pt idx="522">
                        <c:v>3</c:v>
                      </c:pt>
                      <c:pt idx="523">
                        <c:v>3</c:v>
                      </c:pt>
                      <c:pt idx="524">
                        <c:v>3</c:v>
                      </c:pt>
                      <c:pt idx="525">
                        <c:v>3</c:v>
                      </c:pt>
                      <c:pt idx="526">
                        <c:v>3</c:v>
                      </c:pt>
                      <c:pt idx="527">
                        <c:v>3</c:v>
                      </c:pt>
                      <c:pt idx="528">
                        <c:v>3</c:v>
                      </c:pt>
                      <c:pt idx="529">
                        <c:v>3</c:v>
                      </c:pt>
                      <c:pt idx="530">
                        <c:v>3</c:v>
                      </c:pt>
                      <c:pt idx="531">
                        <c:v>3</c:v>
                      </c:pt>
                      <c:pt idx="532">
                        <c:v>3</c:v>
                      </c:pt>
                      <c:pt idx="533">
                        <c:v>3</c:v>
                      </c:pt>
                      <c:pt idx="534">
                        <c:v>3</c:v>
                      </c:pt>
                      <c:pt idx="535">
                        <c:v>3</c:v>
                      </c:pt>
                      <c:pt idx="536">
                        <c:v>3</c:v>
                      </c:pt>
                      <c:pt idx="537">
                        <c:v>3</c:v>
                      </c:pt>
                      <c:pt idx="538">
                        <c:v>3</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5</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1</c:v>
                      </c:pt>
                      <c:pt idx="696">
                        <c:v>1</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3</c:v>
                      </c:pt>
                      <c:pt idx="781">
                        <c:v>3</c:v>
                      </c:pt>
                      <c:pt idx="782">
                        <c:v>3</c:v>
                      </c:pt>
                      <c:pt idx="783">
                        <c:v>3</c:v>
                      </c:pt>
                      <c:pt idx="784">
                        <c:v>3</c:v>
                      </c:pt>
                      <c:pt idx="785">
                        <c:v>3</c:v>
                      </c:pt>
                      <c:pt idx="786">
                        <c:v>3</c:v>
                      </c:pt>
                      <c:pt idx="787">
                        <c:v>3</c:v>
                      </c:pt>
                      <c:pt idx="788">
                        <c:v>3</c:v>
                      </c:pt>
                      <c:pt idx="789">
                        <c:v>3</c:v>
                      </c:pt>
                      <c:pt idx="790">
                        <c:v>3</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3</c:v>
                      </c:pt>
                      <c:pt idx="805">
                        <c:v>3</c:v>
                      </c:pt>
                      <c:pt idx="806">
                        <c:v>3</c:v>
                      </c:pt>
                      <c:pt idx="807">
                        <c:v>3</c:v>
                      </c:pt>
                      <c:pt idx="808">
                        <c:v>3</c:v>
                      </c:pt>
                      <c:pt idx="809">
                        <c:v>3</c:v>
                      </c:pt>
                      <c:pt idx="810">
                        <c:v>3</c:v>
                      </c:pt>
                      <c:pt idx="811">
                        <c:v>3</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3</c:v>
                      </c:pt>
                      <c:pt idx="832">
                        <c:v>3</c:v>
                      </c:pt>
                      <c:pt idx="833">
                        <c:v>3</c:v>
                      </c:pt>
                      <c:pt idx="834">
                        <c:v>3</c:v>
                      </c:pt>
                      <c:pt idx="835">
                        <c:v>3</c:v>
                      </c:pt>
                      <c:pt idx="836">
                        <c:v>3</c:v>
                      </c:pt>
                      <c:pt idx="837">
                        <c:v>3</c:v>
                      </c:pt>
                      <c:pt idx="838">
                        <c:v>3</c:v>
                      </c:pt>
                      <c:pt idx="839">
                        <c:v>3</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4</c:v>
                      </c:pt>
                      <c:pt idx="855">
                        <c:v>4</c:v>
                      </c:pt>
                      <c:pt idx="856">
                        <c:v>4</c:v>
                      </c:pt>
                      <c:pt idx="857">
                        <c:v>4</c:v>
                      </c:pt>
                      <c:pt idx="858">
                        <c:v>4</c:v>
                      </c:pt>
                      <c:pt idx="859">
                        <c:v>4</c:v>
                      </c:pt>
                      <c:pt idx="860">
                        <c:v>4</c:v>
                      </c:pt>
                      <c:pt idx="861">
                        <c:v>4</c:v>
                      </c:pt>
                      <c:pt idx="862">
                        <c:v>4</c:v>
                      </c:pt>
                      <c:pt idx="863">
                        <c:v>4</c:v>
                      </c:pt>
                      <c:pt idx="864">
                        <c:v>4</c:v>
                      </c:pt>
                      <c:pt idx="865">
                        <c:v>4</c:v>
                      </c:pt>
                      <c:pt idx="866">
                        <c:v>4</c:v>
                      </c:pt>
                      <c:pt idx="867">
                        <c:v>4</c:v>
                      </c:pt>
                      <c:pt idx="868">
                        <c:v>4</c:v>
                      </c:pt>
                      <c:pt idx="869">
                        <c:v>4</c:v>
                      </c:pt>
                      <c:pt idx="870">
                        <c:v>4</c:v>
                      </c:pt>
                      <c:pt idx="871">
                        <c:v>4</c:v>
                      </c:pt>
                      <c:pt idx="872">
                        <c:v>4</c:v>
                      </c:pt>
                      <c:pt idx="873">
                        <c:v>4</c:v>
                      </c:pt>
                      <c:pt idx="874">
                        <c:v>4</c:v>
                      </c:pt>
                      <c:pt idx="875">
                        <c:v>4</c:v>
                      </c:pt>
                      <c:pt idx="876">
                        <c:v>4</c:v>
                      </c:pt>
                      <c:pt idx="877">
                        <c:v>4</c:v>
                      </c:pt>
                      <c:pt idx="878">
                        <c:v>4</c:v>
                      </c:pt>
                      <c:pt idx="879">
                        <c:v>4</c:v>
                      </c:pt>
                      <c:pt idx="880">
                        <c:v>4</c:v>
                      </c:pt>
                      <c:pt idx="881">
                        <c:v>4</c:v>
                      </c:pt>
                      <c:pt idx="882">
                        <c:v>4</c:v>
                      </c:pt>
                      <c:pt idx="883">
                        <c:v>4</c:v>
                      </c:pt>
                      <c:pt idx="884">
                        <c:v>4</c:v>
                      </c:pt>
                      <c:pt idx="885">
                        <c:v>4</c:v>
                      </c:pt>
                      <c:pt idx="886">
                        <c:v>4</c:v>
                      </c:pt>
                      <c:pt idx="887">
                        <c:v>4</c:v>
                      </c:pt>
                      <c:pt idx="888">
                        <c:v>4</c:v>
                      </c:pt>
                      <c:pt idx="889">
                        <c:v>4</c:v>
                      </c:pt>
                      <c:pt idx="890">
                        <c:v>4</c:v>
                      </c:pt>
                      <c:pt idx="891">
                        <c:v>4</c:v>
                      </c:pt>
                      <c:pt idx="892">
                        <c:v>4</c:v>
                      </c:pt>
                      <c:pt idx="893">
                        <c:v>4</c:v>
                      </c:pt>
                      <c:pt idx="894">
                        <c:v>4</c:v>
                      </c:pt>
                      <c:pt idx="895">
                        <c:v>4</c:v>
                      </c:pt>
                      <c:pt idx="896">
                        <c:v>4</c:v>
                      </c:pt>
                      <c:pt idx="897">
                        <c:v>4</c:v>
                      </c:pt>
                      <c:pt idx="898">
                        <c:v>4</c:v>
                      </c:pt>
                      <c:pt idx="899">
                        <c:v>4</c:v>
                      </c:pt>
                      <c:pt idx="900">
                        <c:v>5</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1</c:v>
                      </c:pt>
                      <c:pt idx="1013">
                        <c:v>1</c:v>
                      </c:pt>
                      <c:pt idx="1014">
                        <c:v>1</c:v>
                      </c:pt>
                      <c:pt idx="1015">
                        <c:v>1</c:v>
                      </c:pt>
                      <c:pt idx="1016">
                        <c:v>1</c:v>
                      </c:pt>
                      <c:pt idx="1017">
                        <c:v>1</c:v>
                      </c:pt>
                      <c:pt idx="1018">
                        <c:v>1</c:v>
                      </c:pt>
                      <c:pt idx="1019">
                        <c:v>1</c:v>
                      </c:pt>
                      <c:pt idx="1020">
                        <c:v>1</c:v>
                      </c:pt>
                      <c:pt idx="1021">
                        <c:v>2</c:v>
                      </c:pt>
                      <c:pt idx="1022">
                        <c:v>2</c:v>
                      </c:pt>
                      <c:pt idx="1023">
                        <c:v>2</c:v>
                      </c:pt>
                      <c:pt idx="1024">
                        <c:v>2</c:v>
                      </c:pt>
                      <c:pt idx="1025">
                        <c:v>2</c:v>
                      </c:pt>
                      <c:pt idx="1026">
                        <c:v>2</c:v>
                      </c:pt>
                      <c:pt idx="1027">
                        <c:v>2</c:v>
                      </c:pt>
                      <c:pt idx="1028">
                        <c:v>2</c:v>
                      </c:pt>
                      <c:pt idx="1029">
                        <c:v>2</c:v>
                      </c:pt>
                      <c:pt idx="1030">
                        <c:v>2</c:v>
                      </c:pt>
                      <c:pt idx="1031">
                        <c:v>2</c:v>
                      </c:pt>
                      <c:pt idx="1032">
                        <c:v>2</c:v>
                      </c:pt>
                      <c:pt idx="1033">
                        <c:v>2</c:v>
                      </c:pt>
                      <c:pt idx="1034">
                        <c:v>2</c:v>
                      </c:pt>
                      <c:pt idx="1035">
                        <c:v>2</c:v>
                      </c:pt>
                      <c:pt idx="1036">
                        <c:v>2</c:v>
                      </c:pt>
                      <c:pt idx="1037">
                        <c:v>2</c:v>
                      </c:pt>
                      <c:pt idx="1038">
                        <c:v>2</c:v>
                      </c:pt>
                      <c:pt idx="1039">
                        <c:v>2</c:v>
                      </c:pt>
                      <c:pt idx="1040">
                        <c:v>2</c:v>
                      </c:pt>
                      <c:pt idx="1041">
                        <c:v>2</c:v>
                      </c:pt>
                      <c:pt idx="1042">
                        <c:v>2</c:v>
                      </c:pt>
                      <c:pt idx="1043">
                        <c:v>2</c:v>
                      </c:pt>
                      <c:pt idx="1044">
                        <c:v>2</c:v>
                      </c:pt>
                      <c:pt idx="1045">
                        <c:v>2</c:v>
                      </c:pt>
                      <c:pt idx="1046">
                        <c:v>2</c:v>
                      </c:pt>
                      <c:pt idx="1047">
                        <c:v>2</c:v>
                      </c:pt>
                      <c:pt idx="1048">
                        <c:v>2</c:v>
                      </c:pt>
                      <c:pt idx="1049">
                        <c:v>2</c:v>
                      </c:pt>
                      <c:pt idx="1050">
                        <c:v>2</c:v>
                      </c:pt>
                      <c:pt idx="1051">
                        <c:v>2</c:v>
                      </c:pt>
                      <c:pt idx="1052">
                        <c:v>2</c:v>
                      </c:pt>
                      <c:pt idx="1053">
                        <c:v>2</c:v>
                      </c:pt>
                      <c:pt idx="1054">
                        <c:v>2</c:v>
                      </c:pt>
                      <c:pt idx="1055">
                        <c:v>2</c:v>
                      </c:pt>
                      <c:pt idx="1056">
                        <c:v>2</c:v>
                      </c:pt>
                      <c:pt idx="1057">
                        <c:v>2</c:v>
                      </c:pt>
                      <c:pt idx="1058">
                        <c:v>2</c:v>
                      </c:pt>
                      <c:pt idx="1059">
                        <c:v>2</c:v>
                      </c:pt>
                      <c:pt idx="1060">
                        <c:v>2</c:v>
                      </c:pt>
                      <c:pt idx="1061">
                        <c:v>2</c:v>
                      </c:pt>
                      <c:pt idx="1062">
                        <c:v>2</c:v>
                      </c:pt>
                      <c:pt idx="1063">
                        <c:v>2</c:v>
                      </c:pt>
                      <c:pt idx="1064">
                        <c:v>2</c:v>
                      </c:pt>
                      <c:pt idx="1065">
                        <c:v>2</c:v>
                      </c:pt>
                      <c:pt idx="1066">
                        <c:v>2</c:v>
                      </c:pt>
                      <c:pt idx="1067">
                        <c:v>2</c:v>
                      </c:pt>
                      <c:pt idx="1068">
                        <c:v>2</c:v>
                      </c:pt>
                      <c:pt idx="1069">
                        <c:v>2</c:v>
                      </c:pt>
                      <c:pt idx="1070">
                        <c:v>2</c:v>
                      </c:pt>
                      <c:pt idx="1071">
                        <c:v>2</c:v>
                      </c:pt>
                      <c:pt idx="1072">
                        <c:v>2</c:v>
                      </c:pt>
                      <c:pt idx="1073">
                        <c:v>2</c:v>
                      </c:pt>
                      <c:pt idx="1074">
                        <c:v>2</c:v>
                      </c:pt>
                      <c:pt idx="1075">
                        <c:v>2</c:v>
                      </c:pt>
                      <c:pt idx="1076">
                        <c:v>2</c:v>
                      </c:pt>
                      <c:pt idx="1077">
                        <c:v>2</c:v>
                      </c:pt>
                      <c:pt idx="1078">
                        <c:v>2</c:v>
                      </c:pt>
                      <c:pt idx="1079">
                        <c:v>2</c:v>
                      </c:pt>
                      <c:pt idx="1080">
                        <c:v>2</c:v>
                      </c:pt>
                      <c:pt idx="1081">
                        <c:v>3</c:v>
                      </c:pt>
                      <c:pt idx="1082">
                        <c:v>3</c:v>
                      </c:pt>
                      <c:pt idx="1083">
                        <c:v>3</c:v>
                      </c:pt>
                      <c:pt idx="1084">
                        <c:v>3</c:v>
                      </c:pt>
                      <c:pt idx="1085">
                        <c:v>3</c:v>
                      </c:pt>
                      <c:pt idx="1086">
                        <c:v>3</c:v>
                      </c:pt>
                      <c:pt idx="1087">
                        <c:v>3</c:v>
                      </c:pt>
                      <c:pt idx="1088">
                        <c:v>3</c:v>
                      </c:pt>
                      <c:pt idx="1089">
                        <c:v>3</c:v>
                      </c:pt>
                      <c:pt idx="1090">
                        <c:v>3</c:v>
                      </c:pt>
                      <c:pt idx="1091">
                        <c:v>3</c:v>
                      </c:pt>
                      <c:pt idx="1092">
                        <c:v>3</c:v>
                      </c:pt>
                      <c:pt idx="1093">
                        <c:v>3</c:v>
                      </c:pt>
                      <c:pt idx="1094">
                        <c:v>3</c:v>
                      </c:pt>
                      <c:pt idx="1095">
                        <c:v>3</c:v>
                      </c:pt>
                      <c:pt idx="1096">
                        <c:v>3</c:v>
                      </c:pt>
                      <c:pt idx="1097">
                        <c:v>3</c:v>
                      </c:pt>
                      <c:pt idx="1098">
                        <c:v>3</c:v>
                      </c:pt>
                      <c:pt idx="1099">
                        <c:v>3</c:v>
                      </c:pt>
                      <c:pt idx="1100">
                        <c:v>3</c:v>
                      </c:pt>
                      <c:pt idx="1101">
                        <c:v>3</c:v>
                      </c:pt>
                      <c:pt idx="1102">
                        <c:v>3</c:v>
                      </c:pt>
                      <c:pt idx="1103">
                        <c:v>3</c:v>
                      </c:pt>
                      <c:pt idx="1104">
                        <c:v>3</c:v>
                      </c:pt>
                      <c:pt idx="1105">
                        <c:v>3</c:v>
                      </c:pt>
                      <c:pt idx="1106">
                        <c:v>3</c:v>
                      </c:pt>
                      <c:pt idx="1107">
                        <c:v>3</c:v>
                      </c:pt>
                      <c:pt idx="1108">
                        <c:v>3</c:v>
                      </c:pt>
                      <c:pt idx="1109">
                        <c:v>3</c:v>
                      </c:pt>
                      <c:pt idx="1110">
                        <c:v>3</c:v>
                      </c:pt>
                      <c:pt idx="1111">
                        <c:v>3</c:v>
                      </c:pt>
                      <c:pt idx="1112">
                        <c:v>3</c:v>
                      </c:pt>
                      <c:pt idx="1113">
                        <c:v>3</c:v>
                      </c:pt>
                      <c:pt idx="1114">
                        <c:v>3</c:v>
                      </c:pt>
                      <c:pt idx="1115">
                        <c:v>3</c:v>
                      </c:pt>
                      <c:pt idx="1116">
                        <c:v>3</c:v>
                      </c:pt>
                      <c:pt idx="1117">
                        <c:v>3</c:v>
                      </c:pt>
                      <c:pt idx="1118">
                        <c:v>3</c:v>
                      </c:pt>
                      <c:pt idx="1119">
                        <c:v>3</c:v>
                      </c:pt>
                      <c:pt idx="1120">
                        <c:v>3</c:v>
                      </c:pt>
                      <c:pt idx="1121">
                        <c:v>3</c:v>
                      </c:pt>
                      <c:pt idx="1122">
                        <c:v>3</c:v>
                      </c:pt>
                      <c:pt idx="1123">
                        <c:v>3</c:v>
                      </c:pt>
                      <c:pt idx="1124">
                        <c:v>3</c:v>
                      </c:pt>
                      <c:pt idx="1125">
                        <c:v>3</c:v>
                      </c:pt>
                      <c:pt idx="1126">
                        <c:v>3</c:v>
                      </c:pt>
                      <c:pt idx="1127">
                        <c:v>3</c:v>
                      </c:pt>
                      <c:pt idx="1128">
                        <c:v>3</c:v>
                      </c:pt>
                      <c:pt idx="1129">
                        <c:v>3</c:v>
                      </c:pt>
                      <c:pt idx="1130">
                        <c:v>3</c:v>
                      </c:pt>
                      <c:pt idx="1131">
                        <c:v>3</c:v>
                      </c:pt>
                      <c:pt idx="1132">
                        <c:v>3</c:v>
                      </c:pt>
                      <c:pt idx="1133">
                        <c:v>3</c:v>
                      </c:pt>
                      <c:pt idx="1134">
                        <c:v>3</c:v>
                      </c:pt>
                      <c:pt idx="1135">
                        <c:v>3</c:v>
                      </c:pt>
                      <c:pt idx="1136">
                        <c:v>3</c:v>
                      </c:pt>
                      <c:pt idx="1137">
                        <c:v>3</c:v>
                      </c:pt>
                      <c:pt idx="1138">
                        <c:v>3</c:v>
                      </c:pt>
                      <c:pt idx="1139">
                        <c:v>3</c:v>
                      </c:pt>
                      <c:pt idx="1140">
                        <c:v>3</c:v>
                      </c:pt>
                      <c:pt idx="1141">
                        <c:v>3</c:v>
                      </c:pt>
                      <c:pt idx="1142">
                        <c:v>4</c:v>
                      </c:pt>
                      <c:pt idx="1143">
                        <c:v>4</c:v>
                      </c:pt>
                      <c:pt idx="1144">
                        <c:v>4</c:v>
                      </c:pt>
                      <c:pt idx="1145">
                        <c:v>4</c:v>
                      </c:pt>
                      <c:pt idx="1146">
                        <c:v>4</c:v>
                      </c:pt>
                      <c:pt idx="1147">
                        <c:v>4</c:v>
                      </c:pt>
                      <c:pt idx="1148">
                        <c:v>4</c:v>
                      </c:pt>
                      <c:pt idx="1149">
                        <c:v>4</c:v>
                      </c:pt>
                      <c:pt idx="1150">
                        <c:v>4</c:v>
                      </c:pt>
                      <c:pt idx="1151">
                        <c:v>4</c:v>
                      </c:pt>
                      <c:pt idx="1152">
                        <c:v>4</c:v>
                      </c:pt>
                      <c:pt idx="1153">
                        <c:v>4</c:v>
                      </c:pt>
                      <c:pt idx="1154">
                        <c:v>4</c:v>
                      </c:pt>
                      <c:pt idx="1155">
                        <c:v>4</c:v>
                      </c:pt>
                      <c:pt idx="1156">
                        <c:v>4</c:v>
                      </c:pt>
                      <c:pt idx="1157">
                        <c:v>4</c:v>
                      </c:pt>
                      <c:pt idx="1158">
                        <c:v>4</c:v>
                      </c:pt>
                      <c:pt idx="1159">
                        <c:v>4</c:v>
                      </c:pt>
                      <c:pt idx="1160">
                        <c:v>4</c:v>
                      </c:pt>
                      <c:pt idx="1161">
                        <c:v>4</c:v>
                      </c:pt>
                      <c:pt idx="1162">
                        <c:v>4</c:v>
                      </c:pt>
                      <c:pt idx="1163">
                        <c:v>4</c:v>
                      </c:pt>
                      <c:pt idx="1164">
                        <c:v>4</c:v>
                      </c:pt>
                      <c:pt idx="1165">
                        <c:v>4</c:v>
                      </c:pt>
                      <c:pt idx="1166">
                        <c:v>4</c:v>
                      </c:pt>
                      <c:pt idx="1167">
                        <c:v>4</c:v>
                      </c:pt>
                      <c:pt idx="1168">
                        <c:v>4</c:v>
                      </c:pt>
                      <c:pt idx="1169">
                        <c:v>4</c:v>
                      </c:pt>
                      <c:pt idx="1170">
                        <c:v>4</c:v>
                      </c:pt>
                      <c:pt idx="1171">
                        <c:v>4</c:v>
                      </c:pt>
                      <c:pt idx="1172">
                        <c:v>4</c:v>
                      </c:pt>
                      <c:pt idx="1173">
                        <c:v>4</c:v>
                      </c:pt>
                      <c:pt idx="1174">
                        <c:v>4</c:v>
                      </c:pt>
                      <c:pt idx="1175">
                        <c:v>4</c:v>
                      </c:pt>
                      <c:pt idx="1176">
                        <c:v>4</c:v>
                      </c:pt>
                      <c:pt idx="1177">
                        <c:v>4</c:v>
                      </c:pt>
                      <c:pt idx="1178">
                        <c:v>4</c:v>
                      </c:pt>
                      <c:pt idx="1179">
                        <c:v>4</c:v>
                      </c:pt>
                      <c:pt idx="1180">
                        <c:v>4</c:v>
                      </c:pt>
                      <c:pt idx="1181">
                        <c:v>4</c:v>
                      </c:pt>
                      <c:pt idx="1182">
                        <c:v>4</c:v>
                      </c:pt>
                      <c:pt idx="1183">
                        <c:v>4</c:v>
                      </c:pt>
                      <c:pt idx="1184">
                        <c:v>4</c:v>
                      </c:pt>
                      <c:pt idx="1185">
                        <c:v>4</c:v>
                      </c:pt>
                      <c:pt idx="1186">
                        <c:v>4</c:v>
                      </c:pt>
                      <c:pt idx="1187">
                        <c:v>4</c:v>
                      </c:pt>
                      <c:pt idx="1188">
                        <c:v>4</c:v>
                      </c:pt>
                      <c:pt idx="1189">
                        <c:v>4</c:v>
                      </c:pt>
                      <c:pt idx="1190">
                        <c:v>4</c:v>
                      </c:pt>
                      <c:pt idx="1191">
                        <c:v>4</c:v>
                      </c:pt>
                      <c:pt idx="1192">
                        <c:v>4</c:v>
                      </c:pt>
                      <c:pt idx="1193">
                        <c:v>4</c:v>
                      </c:pt>
                      <c:pt idx="1194">
                        <c:v>4</c:v>
                      </c:pt>
                      <c:pt idx="1195">
                        <c:v>4</c:v>
                      </c:pt>
                      <c:pt idx="1196">
                        <c:v>4</c:v>
                      </c:pt>
                      <c:pt idx="1197">
                        <c:v>4</c:v>
                      </c:pt>
                      <c:pt idx="1198">
                        <c:v>4</c:v>
                      </c:pt>
                      <c:pt idx="1199">
                        <c:v>4</c:v>
                      </c:pt>
                      <c:pt idx="1200">
                        <c:v>4</c:v>
                      </c:pt>
                      <c:pt idx="1201">
                        <c:v>5</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1</c:v>
                      </c:pt>
                      <c:pt idx="1263">
                        <c:v>1</c:v>
                      </c:pt>
                      <c:pt idx="1264">
                        <c:v>1</c:v>
                      </c:pt>
                      <c:pt idx="1265">
                        <c:v>1</c:v>
                      </c:pt>
                      <c:pt idx="1266">
                        <c:v>1</c:v>
                      </c:pt>
                      <c:pt idx="1267">
                        <c:v>1</c:v>
                      </c:pt>
                      <c:pt idx="1268">
                        <c:v>1</c:v>
                      </c:pt>
                      <c:pt idx="1269">
                        <c:v>1</c:v>
                      </c:pt>
                      <c:pt idx="1270">
                        <c:v>1</c:v>
                      </c:pt>
                      <c:pt idx="1271">
                        <c:v>1</c:v>
                      </c:pt>
                      <c:pt idx="1272">
                        <c:v>1</c:v>
                      </c:pt>
                      <c:pt idx="1273">
                        <c:v>1</c:v>
                      </c:pt>
                      <c:pt idx="1274">
                        <c:v>1</c:v>
                      </c:pt>
                      <c:pt idx="1275">
                        <c:v>1</c:v>
                      </c:pt>
                      <c:pt idx="1276">
                        <c:v>1</c:v>
                      </c:pt>
                      <c:pt idx="1277">
                        <c:v>1</c:v>
                      </c:pt>
                      <c:pt idx="1278">
                        <c:v>1</c:v>
                      </c:pt>
                      <c:pt idx="1279">
                        <c:v>1</c:v>
                      </c:pt>
                      <c:pt idx="1280">
                        <c:v>1</c:v>
                      </c:pt>
                      <c:pt idx="1281">
                        <c:v>1</c:v>
                      </c:pt>
                      <c:pt idx="1282">
                        <c:v>1</c:v>
                      </c:pt>
                      <c:pt idx="1283">
                        <c:v>1</c:v>
                      </c:pt>
                      <c:pt idx="1284">
                        <c:v>1</c:v>
                      </c:pt>
                      <c:pt idx="1285">
                        <c:v>1</c:v>
                      </c:pt>
                      <c:pt idx="1286">
                        <c:v>1</c:v>
                      </c:pt>
                      <c:pt idx="1287">
                        <c:v>1</c:v>
                      </c:pt>
                      <c:pt idx="1288">
                        <c:v>1</c:v>
                      </c:pt>
                      <c:pt idx="1289">
                        <c:v>1</c:v>
                      </c:pt>
                      <c:pt idx="1290">
                        <c:v>1</c:v>
                      </c:pt>
                      <c:pt idx="1291">
                        <c:v>1</c:v>
                      </c:pt>
                      <c:pt idx="1292">
                        <c:v>1</c:v>
                      </c:pt>
                      <c:pt idx="1293">
                        <c:v>1</c:v>
                      </c:pt>
                      <c:pt idx="1294">
                        <c:v>1</c:v>
                      </c:pt>
                      <c:pt idx="1295">
                        <c:v>1</c:v>
                      </c:pt>
                      <c:pt idx="1296">
                        <c:v>1</c:v>
                      </c:pt>
                      <c:pt idx="1297">
                        <c:v>1</c:v>
                      </c:pt>
                      <c:pt idx="1298">
                        <c:v>1</c:v>
                      </c:pt>
                      <c:pt idx="1299">
                        <c:v>1</c:v>
                      </c:pt>
                      <c:pt idx="1300">
                        <c:v>1</c:v>
                      </c:pt>
                      <c:pt idx="1301">
                        <c:v>1</c:v>
                      </c:pt>
                      <c:pt idx="1302">
                        <c:v>1</c:v>
                      </c:pt>
                      <c:pt idx="1303">
                        <c:v>1</c:v>
                      </c:pt>
                      <c:pt idx="1304">
                        <c:v>1</c:v>
                      </c:pt>
                      <c:pt idx="1305">
                        <c:v>1</c:v>
                      </c:pt>
                      <c:pt idx="1306">
                        <c:v>1</c:v>
                      </c:pt>
                      <c:pt idx="1307">
                        <c:v>1</c:v>
                      </c:pt>
                      <c:pt idx="1308">
                        <c:v>1</c:v>
                      </c:pt>
                      <c:pt idx="1309">
                        <c:v>1</c:v>
                      </c:pt>
                      <c:pt idx="1310">
                        <c:v>1</c:v>
                      </c:pt>
                      <c:pt idx="1311">
                        <c:v>1</c:v>
                      </c:pt>
                      <c:pt idx="1312">
                        <c:v>1</c:v>
                      </c:pt>
                      <c:pt idx="1313">
                        <c:v>1</c:v>
                      </c:pt>
                      <c:pt idx="1314">
                        <c:v>1</c:v>
                      </c:pt>
                      <c:pt idx="1315">
                        <c:v>1</c:v>
                      </c:pt>
                      <c:pt idx="1316">
                        <c:v>1</c:v>
                      </c:pt>
                      <c:pt idx="1317">
                        <c:v>1</c:v>
                      </c:pt>
                      <c:pt idx="1318">
                        <c:v>1</c:v>
                      </c:pt>
                      <c:pt idx="1319">
                        <c:v>1</c:v>
                      </c:pt>
                      <c:pt idx="1320">
                        <c:v>1</c:v>
                      </c:pt>
                      <c:pt idx="1321">
                        <c:v>1</c:v>
                      </c:pt>
                      <c:pt idx="1322">
                        <c:v>1</c:v>
                      </c:pt>
                      <c:pt idx="1323">
                        <c:v>2</c:v>
                      </c:pt>
                      <c:pt idx="1324">
                        <c:v>2</c:v>
                      </c:pt>
                      <c:pt idx="1325">
                        <c:v>2</c:v>
                      </c:pt>
                      <c:pt idx="1326">
                        <c:v>2</c:v>
                      </c:pt>
                      <c:pt idx="1327">
                        <c:v>2</c:v>
                      </c:pt>
                      <c:pt idx="1328">
                        <c:v>2</c:v>
                      </c:pt>
                      <c:pt idx="1329">
                        <c:v>2</c:v>
                      </c:pt>
                      <c:pt idx="1330">
                        <c:v>2</c:v>
                      </c:pt>
                      <c:pt idx="1331">
                        <c:v>2</c:v>
                      </c:pt>
                      <c:pt idx="1332">
                        <c:v>2</c:v>
                      </c:pt>
                      <c:pt idx="1333">
                        <c:v>2</c:v>
                      </c:pt>
                      <c:pt idx="1334">
                        <c:v>2</c:v>
                      </c:pt>
                      <c:pt idx="1335">
                        <c:v>2</c:v>
                      </c:pt>
                      <c:pt idx="1336">
                        <c:v>2</c:v>
                      </c:pt>
                      <c:pt idx="1337">
                        <c:v>2</c:v>
                      </c:pt>
                      <c:pt idx="1338">
                        <c:v>2</c:v>
                      </c:pt>
                      <c:pt idx="1339">
                        <c:v>2</c:v>
                      </c:pt>
                      <c:pt idx="1340">
                        <c:v>2</c:v>
                      </c:pt>
                      <c:pt idx="1341">
                        <c:v>2</c:v>
                      </c:pt>
                      <c:pt idx="1342">
                        <c:v>2</c:v>
                      </c:pt>
                      <c:pt idx="1343">
                        <c:v>2</c:v>
                      </c:pt>
                      <c:pt idx="1344">
                        <c:v>2</c:v>
                      </c:pt>
                      <c:pt idx="1345">
                        <c:v>2</c:v>
                      </c:pt>
                      <c:pt idx="1346">
                        <c:v>2</c:v>
                      </c:pt>
                      <c:pt idx="1347">
                        <c:v>2</c:v>
                      </c:pt>
                      <c:pt idx="1348">
                        <c:v>2</c:v>
                      </c:pt>
                      <c:pt idx="1349">
                        <c:v>2</c:v>
                      </c:pt>
                      <c:pt idx="1350">
                        <c:v>2</c:v>
                      </c:pt>
                      <c:pt idx="1351">
                        <c:v>2</c:v>
                      </c:pt>
                      <c:pt idx="1352">
                        <c:v>2</c:v>
                      </c:pt>
                      <c:pt idx="1353">
                        <c:v>2</c:v>
                      </c:pt>
                      <c:pt idx="1354">
                        <c:v>2</c:v>
                      </c:pt>
                      <c:pt idx="1355">
                        <c:v>2</c:v>
                      </c:pt>
                      <c:pt idx="1356">
                        <c:v>2</c:v>
                      </c:pt>
                      <c:pt idx="1357">
                        <c:v>2</c:v>
                      </c:pt>
                      <c:pt idx="1358">
                        <c:v>2</c:v>
                      </c:pt>
                      <c:pt idx="1359">
                        <c:v>2</c:v>
                      </c:pt>
                      <c:pt idx="1360">
                        <c:v>2</c:v>
                      </c:pt>
                      <c:pt idx="1361">
                        <c:v>2</c:v>
                      </c:pt>
                      <c:pt idx="1362">
                        <c:v>2</c:v>
                      </c:pt>
                      <c:pt idx="1363">
                        <c:v>2</c:v>
                      </c:pt>
                      <c:pt idx="1364">
                        <c:v>2</c:v>
                      </c:pt>
                      <c:pt idx="1365">
                        <c:v>2</c:v>
                      </c:pt>
                      <c:pt idx="1366">
                        <c:v>2</c:v>
                      </c:pt>
                      <c:pt idx="1367">
                        <c:v>2</c:v>
                      </c:pt>
                      <c:pt idx="1368">
                        <c:v>2</c:v>
                      </c:pt>
                      <c:pt idx="1369">
                        <c:v>2</c:v>
                      </c:pt>
                      <c:pt idx="1370">
                        <c:v>2</c:v>
                      </c:pt>
                      <c:pt idx="1371">
                        <c:v>2</c:v>
                      </c:pt>
                      <c:pt idx="1372">
                        <c:v>2</c:v>
                      </c:pt>
                      <c:pt idx="1373">
                        <c:v>2</c:v>
                      </c:pt>
                      <c:pt idx="1374">
                        <c:v>2</c:v>
                      </c:pt>
                      <c:pt idx="1375">
                        <c:v>2</c:v>
                      </c:pt>
                      <c:pt idx="1376">
                        <c:v>2</c:v>
                      </c:pt>
                      <c:pt idx="1377">
                        <c:v>2</c:v>
                      </c:pt>
                      <c:pt idx="1378">
                        <c:v>2</c:v>
                      </c:pt>
                      <c:pt idx="1379">
                        <c:v>2</c:v>
                      </c:pt>
                      <c:pt idx="1380">
                        <c:v>2</c:v>
                      </c:pt>
                      <c:pt idx="1381">
                        <c:v>2</c:v>
                      </c:pt>
                      <c:pt idx="1382">
                        <c:v>2</c:v>
                      </c:pt>
                      <c:pt idx="1383">
                        <c:v>3</c:v>
                      </c:pt>
                      <c:pt idx="1384">
                        <c:v>3</c:v>
                      </c:pt>
                      <c:pt idx="1385">
                        <c:v>3</c:v>
                      </c:pt>
                      <c:pt idx="1386">
                        <c:v>3</c:v>
                      </c:pt>
                      <c:pt idx="1387">
                        <c:v>3</c:v>
                      </c:pt>
                      <c:pt idx="1388">
                        <c:v>3</c:v>
                      </c:pt>
                      <c:pt idx="1389">
                        <c:v>3</c:v>
                      </c:pt>
                      <c:pt idx="1390">
                        <c:v>3</c:v>
                      </c:pt>
                      <c:pt idx="1391">
                        <c:v>3</c:v>
                      </c:pt>
                      <c:pt idx="1392">
                        <c:v>3</c:v>
                      </c:pt>
                      <c:pt idx="1393">
                        <c:v>3</c:v>
                      </c:pt>
                      <c:pt idx="1394">
                        <c:v>3</c:v>
                      </c:pt>
                      <c:pt idx="1395">
                        <c:v>3</c:v>
                      </c:pt>
                      <c:pt idx="1396">
                        <c:v>3</c:v>
                      </c:pt>
                      <c:pt idx="1397">
                        <c:v>3</c:v>
                      </c:pt>
                      <c:pt idx="1398">
                        <c:v>3</c:v>
                      </c:pt>
                      <c:pt idx="1399">
                        <c:v>3</c:v>
                      </c:pt>
                      <c:pt idx="1400">
                        <c:v>3</c:v>
                      </c:pt>
                      <c:pt idx="1401">
                        <c:v>3</c:v>
                      </c:pt>
                      <c:pt idx="1402">
                        <c:v>3</c:v>
                      </c:pt>
                      <c:pt idx="1403">
                        <c:v>3</c:v>
                      </c:pt>
                      <c:pt idx="1404">
                        <c:v>3</c:v>
                      </c:pt>
                      <c:pt idx="1405">
                        <c:v>3</c:v>
                      </c:pt>
                      <c:pt idx="1406">
                        <c:v>3</c:v>
                      </c:pt>
                      <c:pt idx="1407">
                        <c:v>3</c:v>
                      </c:pt>
                      <c:pt idx="1408">
                        <c:v>3</c:v>
                      </c:pt>
                      <c:pt idx="1409">
                        <c:v>3</c:v>
                      </c:pt>
                      <c:pt idx="1410">
                        <c:v>3</c:v>
                      </c:pt>
                      <c:pt idx="1411">
                        <c:v>3</c:v>
                      </c:pt>
                      <c:pt idx="1412">
                        <c:v>3</c:v>
                      </c:pt>
                      <c:pt idx="1413">
                        <c:v>3</c:v>
                      </c:pt>
                      <c:pt idx="1414">
                        <c:v>3</c:v>
                      </c:pt>
                      <c:pt idx="1415">
                        <c:v>3</c:v>
                      </c:pt>
                      <c:pt idx="1416">
                        <c:v>3</c:v>
                      </c:pt>
                      <c:pt idx="1417">
                        <c:v>3</c:v>
                      </c:pt>
                      <c:pt idx="1418">
                        <c:v>3</c:v>
                      </c:pt>
                      <c:pt idx="1419">
                        <c:v>3</c:v>
                      </c:pt>
                      <c:pt idx="1420">
                        <c:v>3</c:v>
                      </c:pt>
                      <c:pt idx="1421">
                        <c:v>3</c:v>
                      </c:pt>
                      <c:pt idx="1422">
                        <c:v>3</c:v>
                      </c:pt>
                      <c:pt idx="1423">
                        <c:v>3</c:v>
                      </c:pt>
                      <c:pt idx="1424">
                        <c:v>3</c:v>
                      </c:pt>
                      <c:pt idx="1425">
                        <c:v>3</c:v>
                      </c:pt>
                      <c:pt idx="1426">
                        <c:v>3</c:v>
                      </c:pt>
                      <c:pt idx="1427">
                        <c:v>3</c:v>
                      </c:pt>
                      <c:pt idx="1428">
                        <c:v>3</c:v>
                      </c:pt>
                      <c:pt idx="1429">
                        <c:v>3</c:v>
                      </c:pt>
                      <c:pt idx="1430">
                        <c:v>3</c:v>
                      </c:pt>
                      <c:pt idx="1431">
                        <c:v>3</c:v>
                      </c:pt>
                      <c:pt idx="1432">
                        <c:v>3</c:v>
                      </c:pt>
                      <c:pt idx="1433">
                        <c:v>3</c:v>
                      </c:pt>
                      <c:pt idx="1434">
                        <c:v>3</c:v>
                      </c:pt>
                      <c:pt idx="1435">
                        <c:v>3</c:v>
                      </c:pt>
                      <c:pt idx="1436">
                        <c:v>3</c:v>
                      </c:pt>
                      <c:pt idx="1437">
                        <c:v>3</c:v>
                      </c:pt>
                      <c:pt idx="1438">
                        <c:v>3</c:v>
                      </c:pt>
                      <c:pt idx="1439">
                        <c:v>3</c:v>
                      </c:pt>
                      <c:pt idx="1440">
                        <c:v>3</c:v>
                      </c:pt>
                      <c:pt idx="1441">
                        <c:v>3</c:v>
                      </c:pt>
                      <c:pt idx="1442">
                        <c:v>3</c:v>
                      </c:pt>
                      <c:pt idx="1443">
                        <c:v>4</c:v>
                      </c:pt>
                      <c:pt idx="1444">
                        <c:v>4</c:v>
                      </c:pt>
                      <c:pt idx="1445">
                        <c:v>4</c:v>
                      </c:pt>
                      <c:pt idx="1446">
                        <c:v>4</c:v>
                      </c:pt>
                      <c:pt idx="1447">
                        <c:v>4</c:v>
                      </c:pt>
                      <c:pt idx="1448">
                        <c:v>4</c:v>
                      </c:pt>
                      <c:pt idx="1449">
                        <c:v>4</c:v>
                      </c:pt>
                      <c:pt idx="1450">
                        <c:v>4</c:v>
                      </c:pt>
                      <c:pt idx="1451">
                        <c:v>4</c:v>
                      </c:pt>
                      <c:pt idx="1452">
                        <c:v>4</c:v>
                      </c:pt>
                      <c:pt idx="1453">
                        <c:v>4</c:v>
                      </c:pt>
                      <c:pt idx="1454">
                        <c:v>4</c:v>
                      </c:pt>
                      <c:pt idx="1455">
                        <c:v>4</c:v>
                      </c:pt>
                      <c:pt idx="1456">
                        <c:v>4</c:v>
                      </c:pt>
                      <c:pt idx="1457">
                        <c:v>4</c:v>
                      </c:pt>
                      <c:pt idx="1458">
                        <c:v>4</c:v>
                      </c:pt>
                      <c:pt idx="1459">
                        <c:v>4</c:v>
                      </c:pt>
                      <c:pt idx="1460">
                        <c:v>4</c:v>
                      </c:pt>
                      <c:pt idx="1461">
                        <c:v>4</c:v>
                      </c:pt>
                      <c:pt idx="1462">
                        <c:v>4</c:v>
                      </c:pt>
                      <c:pt idx="1463">
                        <c:v>4</c:v>
                      </c:pt>
                      <c:pt idx="1464">
                        <c:v>4</c:v>
                      </c:pt>
                      <c:pt idx="1465">
                        <c:v>4</c:v>
                      </c:pt>
                      <c:pt idx="1466">
                        <c:v>4</c:v>
                      </c:pt>
                      <c:pt idx="1467">
                        <c:v>4</c:v>
                      </c:pt>
                      <c:pt idx="1468">
                        <c:v>4</c:v>
                      </c:pt>
                      <c:pt idx="1469">
                        <c:v>4</c:v>
                      </c:pt>
                      <c:pt idx="1470">
                        <c:v>4</c:v>
                      </c:pt>
                      <c:pt idx="1471">
                        <c:v>4</c:v>
                      </c:pt>
                      <c:pt idx="1472">
                        <c:v>4</c:v>
                      </c:pt>
                      <c:pt idx="1473">
                        <c:v>4</c:v>
                      </c:pt>
                      <c:pt idx="1474">
                        <c:v>4</c:v>
                      </c:pt>
                      <c:pt idx="1475">
                        <c:v>4</c:v>
                      </c:pt>
                      <c:pt idx="1476">
                        <c:v>4</c:v>
                      </c:pt>
                      <c:pt idx="1477">
                        <c:v>4</c:v>
                      </c:pt>
                      <c:pt idx="1478">
                        <c:v>4</c:v>
                      </c:pt>
                      <c:pt idx="1479">
                        <c:v>4</c:v>
                      </c:pt>
                      <c:pt idx="1480">
                        <c:v>4</c:v>
                      </c:pt>
                      <c:pt idx="1481">
                        <c:v>4</c:v>
                      </c:pt>
                      <c:pt idx="1482">
                        <c:v>4</c:v>
                      </c:pt>
                      <c:pt idx="1483">
                        <c:v>4</c:v>
                      </c:pt>
                      <c:pt idx="1484">
                        <c:v>4</c:v>
                      </c:pt>
                      <c:pt idx="1485">
                        <c:v>4</c:v>
                      </c:pt>
                      <c:pt idx="1486">
                        <c:v>4</c:v>
                      </c:pt>
                      <c:pt idx="1487">
                        <c:v>4</c:v>
                      </c:pt>
                      <c:pt idx="1488">
                        <c:v>4</c:v>
                      </c:pt>
                      <c:pt idx="1489">
                        <c:v>4</c:v>
                      </c:pt>
                      <c:pt idx="1490">
                        <c:v>4</c:v>
                      </c:pt>
                      <c:pt idx="1491">
                        <c:v>4</c:v>
                      </c:pt>
                      <c:pt idx="1492">
                        <c:v>4</c:v>
                      </c:pt>
                      <c:pt idx="1493">
                        <c:v>4</c:v>
                      </c:pt>
                      <c:pt idx="1494">
                        <c:v>4</c:v>
                      </c:pt>
                      <c:pt idx="1495">
                        <c:v>4</c:v>
                      </c:pt>
                      <c:pt idx="1496">
                        <c:v>4</c:v>
                      </c:pt>
                      <c:pt idx="1497">
                        <c:v>4</c:v>
                      </c:pt>
                      <c:pt idx="1498">
                        <c:v>4</c:v>
                      </c:pt>
                      <c:pt idx="1499">
                        <c:v>4</c:v>
                      </c:pt>
                      <c:pt idx="1500">
                        <c:v>4</c:v>
                      </c:pt>
                      <c:pt idx="1501">
                        <c:v>4</c:v>
                      </c:pt>
                      <c:pt idx="1502">
                        <c:v>4</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1</c:v>
                      </c:pt>
                      <c:pt idx="1565">
                        <c:v>1</c:v>
                      </c:pt>
                      <c:pt idx="1566">
                        <c:v>1</c:v>
                      </c:pt>
                      <c:pt idx="1567">
                        <c:v>1</c:v>
                      </c:pt>
                      <c:pt idx="1568">
                        <c:v>1</c:v>
                      </c:pt>
                      <c:pt idx="1569">
                        <c:v>1</c:v>
                      </c:pt>
                      <c:pt idx="1570">
                        <c:v>1</c:v>
                      </c:pt>
                      <c:pt idx="1571">
                        <c:v>1</c:v>
                      </c:pt>
                      <c:pt idx="1572">
                        <c:v>1</c:v>
                      </c:pt>
                      <c:pt idx="1573">
                        <c:v>1</c:v>
                      </c:pt>
                      <c:pt idx="1574">
                        <c:v>1</c:v>
                      </c:pt>
                      <c:pt idx="1575">
                        <c:v>1</c:v>
                      </c:pt>
                      <c:pt idx="1576">
                        <c:v>1</c:v>
                      </c:pt>
                      <c:pt idx="1577">
                        <c:v>1</c:v>
                      </c:pt>
                      <c:pt idx="1578">
                        <c:v>1</c:v>
                      </c:pt>
                      <c:pt idx="1579">
                        <c:v>1</c:v>
                      </c:pt>
                      <c:pt idx="1580">
                        <c:v>1</c:v>
                      </c:pt>
                      <c:pt idx="1581">
                        <c:v>1</c:v>
                      </c:pt>
                      <c:pt idx="1582">
                        <c:v>1</c:v>
                      </c:pt>
                      <c:pt idx="1583">
                        <c:v>1</c:v>
                      </c:pt>
                      <c:pt idx="1584">
                        <c:v>1</c:v>
                      </c:pt>
                      <c:pt idx="1585">
                        <c:v>1</c:v>
                      </c:pt>
                      <c:pt idx="1586">
                        <c:v>1</c:v>
                      </c:pt>
                      <c:pt idx="1587">
                        <c:v>1</c:v>
                      </c:pt>
                      <c:pt idx="1588">
                        <c:v>1</c:v>
                      </c:pt>
                      <c:pt idx="1589">
                        <c:v>1</c:v>
                      </c:pt>
                      <c:pt idx="1590">
                        <c:v>1</c:v>
                      </c:pt>
                      <c:pt idx="1591">
                        <c:v>1</c:v>
                      </c:pt>
                      <c:pt idx="1592">
                        <c:v>1</c:v>
                      </c:pt>
                      <c:pt idx="1593">
                        <c:v>1</c:v>
                      </c:pt>
                      <c:pt idx="1594">
                        <c:v>1</c:v>
                      </c:pt>
                      <c:pt idx="1595">
                        <c:v>1</c:v>
                      </c:pt>
                      <c:pt idx="1596">
                        <c:v>1</c:v>
                      </c:pt>
                      <c:pt idx="1597">
                        <c:v>1</c:v>
                      </c:pt>
                      <c:pt idx="1598">
                        <c:v>1</c:v>
                      </c:pt>
                      <c:pt idx="1599">
                        <c:v>1</c:v>
                      </c:pt>
                      <c:pt idx="1600">
                        <c:v>1</c:v>
                      </c:pt>
                      <c:pt idx="1601">
                        <c:v>1</c:v>
                      </c:pt>
                      <c:pt idx="1602">
                        <c:v>1</c:v>
                      </c:pt>
                      <c:pt idx="1603">
                        <c:v>1</c:v>
                      </c:pt>
                      <c:pt idx="1604">
                        <c:v>1</c:v>
                      </c:pt>
                      <c:pt idx="1605">
                        <c:v>1</c:v>
                      </c:pt>
                      <c:pt idx="1606">
                        <c:v>1</c:v>
                      </c:pt>
                      <c:pt idx="1607">
                        <c:v>1</c:v>
                      </c:pt>
                      <c:pt idx="1608">
                        <c:v>1</c:v>
                      </c:pt>
                      <c:pt idx="1609">
                        <c:v>1</c:v>
                      </c:pt>
                      <c:pt idx="1610">
                        <c:v>1</c:v>
                      </c:pt>
                      <c:pt idx="1611">
                        <c:v>1</c:v>
                      </c:pt>
                      <c:pt idx="1612">
                        <c:v>1</c:v>
                      </c:pt>
                      <c:pt idx="1613">
                        <c:v>1</c:v>
                      </c:pt>
                      <c:pt idx="1614">
                        <c:v>1</c:v>
                      </c:pt>
                      <c:pt idx="1615">
                        <c:v>1</c:v>
                      </c:pt>
                      <c:pt idx="1616">
                        <c:v>1</c:v>
                      </c:pt>
                      <c:pt idx="1617">
                        <c:v>1</c:v>
                      </c:pt>
                      <c:pt idx="1618">
                        <c:v>1</c:v>
                      </c:pt>
                      <c:pt idx="1619">
                        <c:v>1</c:v>
                      </c:pt>
                      <c:pt idx="1620">
                        <c:v>1</c:v>
                      </c:pt>
                      <c:pt idx="1621">
                        <c:v>1</c:v>
                      </c:pt>
                      <c:pt idx="1622">
                        <c:v>1</c:v>
                      </c:pt>
                      <c:pt idx="1623">
                        <c:v>1</c:v>
                      </c:pt>
                      <c:pt idx="1624">
                        <c:v>2</c:v>
                      </c:pt>
                      <c:pt idx="1625">
                        <c:v>2</c:v>
                      </c:pt>
                      <c:pt idx="1626">
                        <c:v>2</c:v>
                      </c:pt>
                      <c:pt idx="1627">
                        <c:v>2</c:v>
                      </c:pt>
                      <c:pt idx="1628">
                        <c:v>2</c:v>
                      </c:pt>
                      <c:pt idx="1629">
                        <c:v>2</c:v>
                      </c:pt>
                      <c:pt idx="1630">
                        <c:v>2</c:v>
                      </c:pt>
                      <c:pt idx="1631">
                        <c:v>2</c:v>
                      </c:pt>
                      <c:pt idx="1632">
                        <c:v>2</c:v>
                      </c:pt>
                      <c:pt idx="1633">
                        <c:v>2</c:v>
                      </c:pt>
                      <c:pt idx="1634">
                        <c:v>2</c:v>
                      </c:pt>
                      <c:pt idx="1635">
                        <c:v>2</c:v>
                      </c:pt>
                      <c:pt idx="1636">
                        <c:v>2</c:v>
                      </c:pt>
                      <c:pt idx="1637">
                        <c:v>2</c:v>
                      </c:pt>
                      <c:pt idx="1638">
                        <c:v>2</c:v>
                      </c:pt>
                      <c:pt idx="1639">
                        <c:v>2</c:v>
                      </c:pt>
                      <c:pt idx="1640">
                        <c:v>2</c:v>
                      </c:pt>
                      <c:pt idx="1641">
                        <c:v>2</c:v>
                      </c:pt>
                      <c:pt idx="1642">
                        <c:v>2</c:v>
                      </c:pt>
                      <c:pt idx="1643">
                        <c:v>2</c:v>
                      </c:pt>
                      <c:pt idx="1644">
                        <c:v>2</c:v>
                      </c:pt>
                      <c:pt idx="1645">
                        <c:v>2</c:v>
                      </c:pt>
                      <c:pt idx="1646">
                        <c:v>2</c:v>
                      </c:pt>
                      <c:pt idx="1647">
                        <c:v>2</c:v>
                      </c:pt>
                      <c:pt idx="1648">
                        <c:v>2</c:v>
                      </c:pt>
                      <c:pt idx="1649">
                        <c:v>2</c:v>
                      </c:pt>
                      <c:pt idx="1650">
                        <c:v>2</c:v>
                      </c:pt>
                      <c:pt idx="1651">
                        <c:v>2</c:v>
                      </c:pt>
                      <c:pt idx="1652">
                        <c:v>2</c:v>
                      </c:pt>
                      <c:pt idx="1653">
                        <c:v>2</c:v>
                      </c:pt>
                      <c:pt idx="1654">
                        <c:v>2</c:v>
                      </c:pt>
                      <c:pt idx="1655">
                        <c:v>2</c:v>
                      </c:pt>
                      <c:pt idx="1656">
                        <c:v>2</c:v>
                      </c:pt>
                      <c:pt idx="1657">
                        <c:v>2</c:v>
                      </c:pt>
                      <c:pt idx="1658">
                        <c:v>2</c:v>
                      </c:pt>
                      <c:pt idx="1659">
                        <c:v>2</c:v>
                      </c:pt>
                      <c:pt idx="1660">
                        <c:v>2</c:v>
                      </c:pt>
                      <c:pt idx="1661">
                        <c:v>2</c:v>
                      </c:pt>
                      <c:pt idx="1662">
                        <c:v>2</c:v>
                      </c:pt>
                      <c:pt idx="1663">
                        <c:v>2</c:v>
                      </c:pt>
                      <c:pt idx="1664">
                        <c:v>2</c:v>
                      </c:pt>
                      <c:pt idx="1665">
                        <c:v>2</c:v>
                      </c:pt>
                      <c:pt idx="1666">
                        <c:v>2</c:v>
                      </c:pt>
                      <c:pt idx="1667">
                        <c:v>2</c:v>
                      </c:pt>
                      <c:pt idx="1668">
                        <c:v>2</c:v>
                      </c:pt>
                      <c:pt idx="1669">
                        <c:v>2</c:v>
                      </c:pt>
                      <c:pt idx="1670">
                        <c:v>2</c:v>
                      </c:pt>
                      <c:pt idx="1671">
                        <c:v>2</c:v>
                      </c:pt>
                      <c:pt idx="1672">
                        <c:v>2</c:v>
                      </c:pt>
                      <c:pt idx="1673">
                        <c:v>2</c:v>
                      </c:pt>
                      <c:pt idx="1674">
                        <c:v>2</c:v>
                      </c:pt>
                      <c:pt idx="1675">
                        <c:v>2</c:v>
                      </c:pt>
                      <c:pt idx="1676">
                        <c:v>2</c:v>
                      </c:pt>
                      <c:pt idx="1677">
                        <c:v>2</c:v>
                      </c:pt>
                      <c:pt idx="1678">
                        <c:v>2</c:v>
                      </c:pt>
                      <c:pt idx="1679">
                        <c:v>2</c:v>
                      </c:pt>
                      <c:pt idx="1680">
                        <c:v>2</c:v>
                      </c:pt>
                      <c:pt idx="1681">
                        <c:v>2</c:v>
                      </c:pt>
                      <c:pt idx="1682">
                        <c:v>2</c:v>
                      </c:pt>
                      <c:pt idx="1683">
                        <c:v>2</c:v>
                      </c:pt>
                      <c:pt idx="1684">
                        <c:v>3</c:v>
                      </c:pt>
                      <c:pt idx="1685">
                        <c:v>3</c:v>
                      </c:pt>
                      <c:pt idx="1686">
                        <c:v>3</c:v>
                      </c:pt>
                      <c:pt idx="1687">
                        <c:v>3</c:v>
                      </c:pt>
                      <c:pt idx="1688">
                        <c:v>3</c:v>
                      </c:pt>
                      <c:pt idx="1689">
                        <c:v>3</c:v>
                      </c:pt>
                      <c:pt idx="1690">
                        <c:v>3</c:v>
                      </c:pt>
                      <c:pt idx="1691">
                        <c:v>3</c:v>
                      </c:pt>
                      <c:pt idx="1692">
                        <c:v>3</c:v>
                      </c:pt>
                      <c:pt idx="1693">
                        <c:v>3</c:v>
                      </c:pt>
                      <c:pt idx="1694">
                        <c:v>3</c:v>
                      </c:pt>
                      <c:pt idx="1695">
                        <c:v>3</c:v>
                      </c:pt>
                      <c:pt idx="1696">
                        <c:v>3</c:v>
                      </c:pt>
                      <c:pt idx="1697">
                        <c:v>3</c:v>
                      </c:pt>
                      <c:pt idx="1698">
                        <c:v>3</c:v>
                      </c:pt>
                      <c:pt idx="1699">
                        <c:v>3</c:v>
                      </c:pt>
                      <c:pt idx="1700">
                        <c:v>3</c:v>
                      </c:pt>
                      <c:pt idx="1701">
                        <c:v>3</c:v>
                      </c:pt>
                      <c:pt idx="1702">
                        <c:v>3</c:v>
                      </c:pt>
                      <c:pt idx="1703">
                        <c:v>3</c:v>
                      </c:pt>
                      <c:pt idx="1704">
                        <c:v>3</c:v>
                      </c:pt>
                      <c:pt idx="1705">
                        <c:v>3</c:v>
                      </c:pt>
                      <c:pt idx="1706">
                        <c:v>3</c:v>
                      </c:pt>
                      <c:pt idx="1707">
                        <c:v>3</c:v>
                      </c:pt>
                      <c:pt idx="1708">
                        <c:v>3</c:v>
                      </c:pt>
                      <c:pt idx="1709">
                        <c:v>3</c:v>
                      </c:pt>
                      <c:pt idx="1710">
                        <c:v>3</c:v>
                      </c:pt>
                      <c:pt idx="1711">
                        <c:v>3</c:v>
                      </c:pt>
                      <c:pt idx="1712">
                        <c:v>3</c:v>
                      </c:pt>
                      <c:pt idx="1713">
                        <c:v>3</c:v>
                      </c:pt>
                      <c:pt idx="1714">
                        <c:v>3</c:v>
                      </c:pt>
                      <c:pt idx="1715">
                        <c:v>3</c:v>
                      </c:pt>
                      <c:pt idx="1716">
                        <c:v>3</c:v>
                      </c:pt>
                      <c:pt idx="1717">
                        <c:v>3</c:v>
                      </c:pt>
                      <c:pt idx="1718">
                        <c:v>3</c:v>
                      </c:pt>
                      <c:pt idx="1719">
                        <c:v>3</c:v>
                      </c:pt>
                      <c:pt idx="1720">
                        <c:v>3</c:v>
                      </c:pt>
                      <c:pt idx="1721">
                        <c:v>3</c:v>
                      </c:pt>
                      <c:pt idx="1722">
                        <c:v>3</c:v>
                      </c:pt>
                      <c:pt idx="1723">
                        <c:v>3</c:v>
                      </c:pt>
                      <c:pt idx="1724">
                        <c:v>3</c:v>
                      </c:pt>
                      <c:pt idx="1725">
                        <c:v>3</c:v>
                      </c:pt>
                      <c:pt idx="1726">
                        <c:v>3</c:v>
                      </c:pt>
                      <c:pt idx="1727">
                        <c:v>3</c:v>
                      </c:pt>
                      <c:pt idx="1728">
                        <c:v>3</c:v>
                      </c:pt>
                      <c:pt idx="1729">
                        <c:v>3</c:v>
                      </c:pt>
                      <c:pt idx="1730">
                        <c:v>3</c:v>
                      </c:pt>
                      <c:pt idx="1731">
                        <c:v>3</c:v>
                      </c:pt>
                      <c:pt idx="1732">
                        <c:v>3</c:v>
                      </c:pt>
                      <c:pt idx="1733">
                        <c:v>3</c:v>
                      </c:pt>
                      <c:pt idx="1734">
                        <c:v>3</c:v>
                      </c:pt>
                      <c:pt idx="1735">
                        <c:v>3</c:v>
                      </c:pt>
                      <c:pt idx="1736">
                        <c:v>3</c:v>
                      </c:pt>
                      <c:pt idx="1737">
                        <c:v>3</c:v>
                      </c:pt>
                      <c:pt idx="1738">
                        <c:v>3</c:v>
                      </c:pt>
                      <c:pt idx="1739">
                        <c:v>3</c:v>
                      </c:pt>
                      <c:pt idx="1740">
                        <c:v>3</c:v>
                      </c:pt>
                      <c:pt idx="1741">
                        <c:v>3</c:v>
                      </c:pt>
                      <c:pt idx="1742">
                        <c:v>3</c:v>
                      </c:pt>
                      <c:pt idx="1743">
                        <c:v>3</c:v>
                      </c:pt>
                      <c:pt idx="1744">
                        <c:v>4</c:v>
                      </c:pt>
                      <c:pt idx="1745">
                        <c:v>4</c:v>
                      </c:pt>
                      <c:pt idx="1746">
                        <c:v>4</c:v>
                      </c:pt>
                      <c:pt idx="1747">
                        <c:v>4</c:v>
                      </c:pt>
                      <c:pt idx="1748">
                        <c:v>4</c:v>
                      </c:pt>
                      <c:pt idx="1749">
                        <c:v>4</c:v>
                      </c:pt>
                      <c:pt idx="1750">
                        <c:v>4</c:v>
                      </c:pt>
                      <c:pt idx="1751">
                        <c:v>4</c:v>
                      </c:pt>
                      <c:pt idx="1752">
                        <c:v>4</c:v>
                      </c:pt>
                      <c:pt idx="1753">
                        <c:v>4</c:v>
                      </c:pt>
                      <c:pt idx="1754">
                        <c:v>4</c:v>
                      </c:pt>
                      <c:pt idx="1755">
                        <c:v>4</c:v>
                      </c:pt>
                      <c:pt idx="1756">
                        <c:v>4</c:v>
                      </c:pt>
                      <c:pt idx="1757">
                        <c:v>4</c:v>
                      </c:pt>
                      <c:pt idx="1758">
                        <c:v>4</c:v>
                      </c:pt>
                      <c:pt idx="1759">
                        <c:v>4</c:v>
                      </c:pt>
                      <c:pt idx="1760">
                        <c:v>4</c:v>
                      </c:pt>
                      <c:pt idx="1761">
                        <c:v>4</c:v>
                      </c:pt>
                      <c:pt idx="1762">
                        <c:v>4</c:v>
                      </c:pt>
                      <c:pt idx="1763">
                        <c:v>4</c:v>
                      </c:pt>
                      <c:pt idx="1764">
                        <c:v>4</c:v>
                      </c:pt>
                      <c:pt idx="1765">
                        <c:v>4</c:v>
                      </c:pt>
                      <c:pt idx="1766">
                        <c:v>4</c:v>
                      </c:pt>
                      <c:pt idx="1767">
                        <c:v>4</c:v>
                      </c:pt>
                      <c:pt idx="1768">
                        <c:v>4</c:v>
                      </c:pt>
                      <c:pt idx="1769">
                        <c:v>4</c:v>
                      </c:pt>
                      <c:pt idx="1770">
                        <c:v>4</c:v>
                      </c:pt>
                      <c:pt idx="1771">
                        <c:v>4</c:v>
                      </c:pt>
                      <c:pt idx="1772">
                        <c:v>4</c:v>
                      </c:pt>
                      <c:pt idx="1773">
                        <c:v>4</c:v>
                      </c:pt>
                      <c:pt idx="1774">
                        <c:v>4</c:v>
                      </c:pt>
                      <c:pt idx="1775">
                        <c:v>4</c:v>
                      </c:pt>
                      <c:pt idx="1776">
                        <c:v>4</c:v>
                      </c:pt>
                      <c:pt idx="1777">
                        <c:v>4</c:v>
                      </c:pt>
                      <c:pt idx="1778">
                        <c:v>4</c:v>
                      </c:pt>
                      <c:pt idx="1779">
                        <c:v>4</c:v>
                      </c:pt>
                      <c:pt idx="1780">
                        <c:v>4</c:v>
                      </c:pt>
                      <c:pt idx="1781">
                        <c:v>4</c:v>
                      </c:pt>
                      <c:pt idx="1782">
                        <c:v>4</c:v>
                      </c:pt>
                      <c:pt idx="1783">
                        <c:v>4</c:v>
                      </c:pt>
                      <c:pt idx="1784">
                        <c:v>4</c:v>
                      </c:pt>
                      <c:pt idx="1785">
                        <c:v>4</c:v>
                      </c:pt>
                      <c:pt idx="1786">
                        <c:v>4</c:v>
                      </c:pt>
                      <c:pt idx="1787">
                        <c:v>4</c:v>
                      </c:pt>
                      <c:pt idx="1788">
                        <c:v>4</c:v>
                      </c:pt>
                      <c:pt idx="1789">
                        <c:v>4</c:v>
                      </c:pt>
                      <c:pt idx="1790">
                        <c:v>4</c:v>
                      </c:pt>
                      <c:pt idx="1791">
                        <c:v>4</c:v>
                      </c:pt>
                      <c:pt idx="1792">
                        <c:v>4</c:v>
                      </c:pt>
                      <c:pt idx="1793">
                        <c:v>4</c:v>
                      </c:pt>
                      <c:pt idx="1794">
                        <c:v>4</c:v>
                      </c:pt>
                      <c:pt idx="1795">
                        <c:v>4</c:v>
                      </c:pt>
                      <c:pt idx="1796">
                        <c:v>4</c:v>
                      </c:pt>
                      <c:pt idx="1797">
                        <c:v>4</c:v>
                      </c:pt>
                      <c:pt idx="1798">
                        <c:v>4</c:v>
                      </c:pt>
                      <c:pt idx="1799">
                        <c:v>4</c:v>
                      </c:pt>
                      <c:pt idx="1800">
                        <c:v>4</c:v>
                      </c:pt>
                      <c:pt idx="1801">
                        <c:v>4</c:v>
                      </c:pt>
                      <c:pt idx="1802">
                        <c:v>4</c:v>
                      </c:pt>
                      <c:pt idx="1803">
                        <c:v>4</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1</c:v>
                      </c:pt>
                      <c:pt idx="1865">
                        <c:v>1</c:v>
                      </c:pt>
                      <c:pt idx="1866">
                        <c:v>1</c:v>
                      </c:pt>
                      <c:pt idx="1867">
                        <c:v>1</c:v>
                      </c:pt>
                      <c:pt idx="1868">
                        <c:v>1</c:v>
                      </c:pt>
                      <c:pt idx="1869">
                        <c:v>1</c:v>
                      </c:pt>
                      <c:pt idx="1870">
                        <c:v>1</c:v>
                      </c:pt>
                      <c:pt idx="1871">
                        <c:v>1</c:v>
                      </c:pt>
                      <c:pt idx="1872">
                        <c:v>1</c:v>
                      </c:pt>
                      <c:pt idx="1873">
                        <c:v>1</c:v>
                      </c:pt>
                      <c:pt idx="1874">
                        <c:v>1</c:v>
                      </c:pt>
                      <c:pt idx="1875">
                        <c:v>1</c:v>
                      </c:pt>
                      <c:pt idx="1876">
                        <c:v>1</c:v>
                      </c:pt>
                      <c:pt idx="1877">
                        <c:v>1</c:v>
                      </c:pt>
                      <c:pt idx="1878">
                        <c:v>1</c:v>
                      </c:pt>
                      <c:pt idx="1879">
                        <c:v>1</c:v>
                      </c:pt>
                      <c:pt idx="1880">
                        <c:v>1</c:v>
                      </c:pt>
                      <c:pt idx="1881">
                        <c:v>1</c:v>
                      </c:pt>
                      <c:pt idx="1882">
                        <c:v>1</c:v>
                      </c:pt>
                      <c:pt idx="1883">
                        <c:v>1</c:v>
                      </c:pt>
                      <c:pt idx="1884">
                        <c:v>1</c:v>
                      </c:pt>
                      <c:pt idx="1885">
                        <c:v>1</c:v>
                      </c:pt>
                      <c:pt idx="1886">
                        <c:v>1</c:v>
                      </c:pt>
                      <c:pt idx="1887">
                        <c:v>1</c:v>
                      </c:pt>
                      <c:pt idx="1888">
                        <c:v>1</c:v>
                      </c:pt>
                      <c:pt idx="1889">
                        <c:v>1</c:v>
                      </c:pt>
                      <c:pt idx="1890">
                        <c:v>1</c:v>
                      </c:pt>
                      <c:pt idx="1891">
                        <c:v>1</c:v>
                      </c:pt>
                      <c:pt idx="1892">
                        <c:v>1</c:v>
                      </c:pt>
                      <c:pt idx="1893">
                        <c:v>1</c:v>
                      </c:pt>
                      <c:pt idx="1894">
                        <c:v>1</c:v>
                      </c:pt>
                      <c:pt idx="1895">
                        <c:v>1</c:v>
                      </c:pt>
                      <c:pt idx="1896">
                        <c:v>1</c:v>
                      </c:pt>
                      <c:pt idx="1897">
                        <c:v>1</c:v>
                      </c:pt>
                      <c:pt idx="1898">
                        <c:v>1</c:v>
                      </c:pt>
                      <c:pt idx="1899">
                        <c:v>1</c:v>
                      </c:pt>
                      <c:pt idx="1900">
                        <c:v>1</c:v>
                      </c:pt>
                      <c:pt idx="1901">
                        <c:v>1</c:v>
                      </c:pt>
                      <c:pt idx="1902">
                        <c:v>1</c:v>
                      </c:pt>
                      <c:pt idx="1903">
                        <c:v>1</c:v>
                      </c:pt>
                      <c:pt idx="1904">
                        <c:v>1</c:v>
                      </c:pt>
                      <c:pt idx="1905">
                        <c:v>1</c:v>
                      </c:pt>
                      <c:pt idx="1906">
                        <c:v>1</c:v>
                      </c:pt>
                      <c:pt idx="1907">
                        <c:v>1</c:v>
                      </c:pt>
                      <c:pt idx="1908">
                        <c:v>1</c:v>
                      </c:pt>
                      <c:pt idx="1909">
                        <c:v>1</c:v>
                      </c:pt>
                      <c:pt idx="1910">
                        <c:v>1</c:v>
                      </c:pt>
                      <c:pt idx="1911">
                        <c:v>1</c:v>
                      </c:pt>
                      <c:pt idx="1912">
                        <c:v>1</c:v>
                      </c:pt>
                      <c:pt idx="1913">
                        <c:v>1</c:v>
                      </c:pt>
                      <c:pt idx="1914">
                        <c:v>1</c:v>
                      </c:pt>
                      <c:pt idx="1915">
                        <c:v>1</c:v>
                      </c:pt>
                      <c:pt idx="1916">
                        <c:v>1</c:v>
                      </c:pt>
                      <c:pt idx="1917">
                        <c:v>1</c:v>
                      </c:pt>
                      <c:pt idx="1918">
                        <c:v>1</c:v>
                      </c:pt>
                      <c:pt idx="1919">
                        <c:v>1</c:v>
                      </c:pt>
                      <c:pt idx="1920">
                        <c:v>1</c:v>
                      </c:pt>
                      <c:pt idx="1921">
                        <c:v>1</c:v>
                      </c:pt>
                      <c:pt idx="1922">
                        <c:v>1</c:v>
                      </c:pt>
                      <c:pt idx="1923">
                        <c:v>1</c:v>
                      </c:pt>
                      <c:pt idx="1924">
                        <c:v>1</c:v>
                      </c:pt>
                      <c:pt idx="1925">
                        <c:v>2</c:v>
                      </c:pt>
                      <c:pt idx="1926">
                        <c:v>2</c:v>
                      </c:pt>
                      <c:pt idx="1927">
                        <c:v>2</c:v>
                      </c:pt>
                      <c:pt idx="1928">
                        <c:v>2</c:v>
                      </c:pt>
                      <c:pt idx="1929">
                        <c:v>2</c:v>
                      </c:pt>
                      <c:pt idx="1930">
                        <c:v>2</c:v>
                      </c:pt>
                      <c:pt idx="1931">
                        <c:v>2</c:v>
                      </c:pt>
                      <c:pt idx="1932">
                        <c:v>2</c:v>
                      </c:pt>
                      <c:pt idx="1933">
                        <c:v>2</c:v>
                      </c:pt>
                      <c:pt idx="1934">
                        <c:v>2</c:v>
                      </c:pt>
                      <c:pt idx="1935">
                        <c:v>2</c:v>
                      </c:pt>
                      <c:pt idx="1936">
                        <c:v>2</c:v>
                      </c:pt>
                      <c:pt idx="1937">
                        <c:v>2</c:v>
                      </c:pt>
                      <c:pt idx="1938">
                        <c:v>2</c:v>
                      </c:pt>
                      <c:pt idx="1939">
                        <c:v>2</c:v>
                      </c:pt>
                      <c:pt idx="1940">
                        <c:v>2</c:v>
                      </c:pt>
                      <c:pt idx="1941">
                        <c:v>2</c:v>
                      </c:pt>
                      <c:pt idx="1942">
                        <c:v>2</c:v>
                      </c:pt>
                      <c:pt idx="1943">
                        <c:v>2</c:v>
                      </c:pt>
                      <c:pt idx="1944">
                        <c:v>2</c:v>
                      </c:pt>
                      <c:pt idx="1945">
                        <c:v>2</c:v>
                      </c:pt>
                      <c:pt idx="1946">
                        <c:v>2</c:v>
                      </c:pt>
                      <c:pt idx="1947">
                        <c:v>2</c:v>
                      </c:pt>
                      <c:pt idx="1948">
                        <c:v>2</c:v>
                      </c:pt>
                      <c:pt idx="1949">
                        <c:v>2</c:v>
                      </c:pt>
                      <c:pt idx="1950">
                        <c:v>2</c:v>
                      </c:pt>
                      <c:pt idx="1951">
                        <c:v>2</c:v>
                      </c:pt>
                      <c:pt idx="1952">
                        <c:v>2</c:v>
                      </c:pt>
                      <c:pt idx="1953">
                        <c:v>2</c:v>
                      </c:pt>
                      <c:pt idx="1954">
                        <c:v>2</c:v>
                      </c:pt>
                      <c:pt idx="1955">
                        <c:v>2</c:v>
                      </c:pt>
                      <c:pt idx="1956">
                        <c:v>2</c:v>
                      </c:pt>
                      <c:pt idx="1957">
                        <c:v>2</c:v>
                      </c:pt>
                      <c:pt idx="1958">
                        <c:v>2</c:v>
                      </c:pt>
                      <c:pt idx="1959">
                        <c:v>2</c:v>
                      </c:pt>
                      <c:pt idx="1960">
                        <c:v>2</c:v>
                      </c:pt>
                      <c:pt idx="1961">
                        <c:v>2</c:v>
                      </c:pt>
                      <c:pt idx="1962">
                        <c:v>2</c:v>
                      </c:pt>
                      <c:pt idx="1963">
                        <c:v>2</c:v>
                      </c:pt>
                      <c:pt idx="1964">
                        <c:v>2</c:v>
                      </c:pt>
                      <c:pt idx="1965">
                        <c:v>2</c:v>
                      </c:pt>
                      <c:pt idx="1966">
                        <c:v>2</c:v>
                      </c:pt>
                      <c:pt idx="1967">
                        <c:v>2</c:v>
                      </c:pt>
                      <c:pt idx="1968">
                        <c:v>2</c:v>
                      </c:pt>
                      <c:pt idx="1969">
                        <c:v>2</c:v>
                      </c:pt>
                      <c:pt idx="1970">
                        <c:v>2</c:v>
                      </c:pt>
                      <c:pt idx="1971">
                        <c:v>2</c:v>
                      </c:pt>
                      <c:pt idx="1972">
                        <c:v>2</c:v>
                      </c:pt>
                      <c:pt idx="1973">
                        <c:v>2</c:v>
                      </c:pt>
                      <c:pt idx="1974">
                        <c:v>2</c:v>
                      </c:pt>
                      <c:pt idx="1975">
                        <c:v>2</c:v>
                      </c:pt>
                      <c:pt idx="1976">
                        <c:v>2</c:v>
                      </c:pt>
                      <c:pt idx="1977">
                        <c:v>2</c:v>
                      </c:pt>
                      <c:pt idx="1978">
                        <c:v>2</c:v>
                      </c:pt>
                      <c:pt idx="1979">
                        <c:v>2</c:v>
                      </c:pt>
                      <c:pt idx="1980">
                        <c:v>2</c:v>
                      </c:pt>
                      <c:pt idx="1981">
                        <c:v>2</c:v>
                      </c:pt>
                      <c:pt idx="1982">
                        <c:v>2</c:v>
                      </c:pt>
                      <c:pt idx="1983">
                        <c:v>2</c:v>
                      </c:pt>
                      <c:pt idx="1984">
                        <c:v>2</c:v>
                      </c:pt>
                      <c:pt idx="1985">
                        <c:v>3</c:v>
                      </c:pt>
                      <c:pt idx="1986">
                        <c:v>3</c:v>
                      </c:pt>
                      <c:pt idx="1987">
                        <c:v>3</c:v>
                      </c:pt>
                      <c:pt idx="1988">
                        <c:v>3</c:v>
                      </c:pt>
                      <c:pt idx="1989">
                        <c:v>3</c:v>
                      </c:pt>
                      <c:pt idx="1990">
                        <c:v>3</c:v>
                      </c:pt>
                      <c:pt idx="1991">
                        <c:v>3</c:v>
                      </c:pt>
                      <c:pt idx="1992">
                        <c:v>3</c:v>
                      </c:pt>
                      <c:pt idx="1993">
                        <c:v>3</c:v>
                      </c:pt>
                      <c:pt idx="1994">
                        <c:v>3</c:v>
                      </c:pt>
                      <c:pt idx="1995">
                        <c:v>3</c:v>
                      </c:pt>
                      <c:pt idx="1996">
                        <c:v>3</c:v>
                      </c:pt>
                      <c:pt idx="1997">
                        <c:v>3</c:v>
                      </c:pt>
                      <c:pt idx="1998">
                        <c:v>3</c:v>
                      </c:pt>
                      <c:pt idx="1999">
                        <c:v>3</c:v>
                      </c:pt>
                      <c:pt idx="2000">
                        <c:v>3</c:v>
                      </c:pt>
                      <c:pt idx="2001">
                        <c:v>3</c:v>
                      </c:pt>
                      <c:pt idx="2002">
                        <c:v>3</c:v>
                      </c:pt>
                      <c:pt idx="2003">
                        <c:v>3</c:v>
                      </c:pt>
                      <c:pt idx="2004">
                        <c:v>3</c:v>
                      </c:pt>
                      <c:pt idx="2005">
                        <c:v>3</c:v>
                      </c:pt>
                      <c:pt idx="2006">
                        <c:v>3</c:v>
                      </c:pt>
                      <c:pt idx="2007">
                        <c:v>3</c:v>
                      </c:pt>
                      <c:pt idx="2008">
                        <c:v>3</c:v>
                      </c:pt>
                      <c:pt idx="2009">
                        <c:v>3</c:v>
                      </c:pt>
                      <c:pt idx="2010">
                        <c:v>3</c:v>
                      </c:pt>
                      <c:pt idx="2011">
                        <c:v>3</c:v>
                      </c:pt>
                      <c:pt idx="2012">
                        <c:v>3</c:v>
                      </c:pt>
                      <c:pt idx="2013">
                        <c:v>3</c:v>
                      </c:pt>
                      <c:pt idx="2014">
                        <c:v>3</c:v>
                      </c:pt>
                      <c:pt idx="2015">
                        <c:v>3</c:v>
                      </c:pt>
                      <c:pt idx="2016">
                        <c:v>3</c:v>
                      </c:pt>
                      <c:pt idx="2017">
                        <c:v>3</c:v>
                      </c:pt>
                      <c:pt idx="2018">
                        <c:v>3</c:v>
                      </c:pt>
                      <c:pt idx="2019">
                        <c:v>3</c:v>
                      </c:pt>
                      <c:pt idx="2020">
                        <c:v>3</c:v>
                      </c:pt>
                      <c:pt idx="2021">
                        <c:v>3</c:v>
                      </c:pt>
                      <c:pt idx="2022">
                        <c:v>3</c:v>
                      </c:pt>
                      <c:pt idx="2023">
                        <c:v>3</c:v>
                      </c:pt>
                      <c:pt idx="2024">
                        <c:v>3</c:v>
                      </c:pt>
                      <c:pt idx="2025">
                        <c:v>3</c:v>
                      </c:pt>
                      <c:pt idx="2026">
                        <c:v>3</c:v>
                      </c:pt>
                      <c:pt idx="2027">
                        <c:v>3</c:v>
                      </c:pt>
                      <c:pt idx="2028">
                        <c:v>3</c:v>
                      </c:pt>
                      <c:pt idx="2029">
                        <c:v>3</c:v>
                      </c:pt>
                      <c:pt idx="2030">
                        <c:v>3</c:v>
                      </c:pt>
                      <c:pt idx="2031">
                        <c:v>3</c:v>
                      </c:pt>
                      <c:pt idx="2032">
                        <c:v>3</c:v>
                      </c:pt>
                      <c:pt idx="2033">
                        <c:v>3</c:v>
                      </c:pt>
                      <c:pt idx="2034">
                        <c:v>3</c:v>
                      </c:pt>
                      <c:pt idx="2035">
                        <c:v>3</c:v>
                      </c:pt>
                      <c:pt idx="2036">
                        <c:v>3</c:v>
                      </c:pt>
                      <c:pt idx="2037">
                        <c:v>3</c:v>
                      </c:pt>
                      <c:pt idx="2038">
                        <c:v>3</c:v>
                      </c:pt>
                      <c:pt idx="2039">
                        <c:v>3</c:v>
                      </c:pt>
                      <c:pt idx="2040">
                        <c:v>3</c:v>
                      </c:pt>
                      <c:pt idx="2041">
                        <c:v>3</c:v>
                      </c:pt>
                      <c:pt idx="2042">
                        <c:v>3</c:v>
                      </c:pt>
                      <c:pt idx="2043">
                        <c:v>3</c:v>
                      </c:pt>
                      <c:pt idx="2044">
                        <c:v>4</c:v>
                      </c:pt>
                      <c:pt idx="2045">
                        <c:v>4</c:v>
                      </c:pt>
                      <c:pt idx="2046">
                        <c:v>4</c:v>
                      </c:pt>
                      <c:pt idx="2047">
                        <c:v>4</c:v>
                      </c:pt>
                      <c:pt idx="2048">
                        <c:v>4</c:v>
                      </c:pt>
                      <c:pt idx="2049">
                        <c:v>4</c:v>
                      </c:pt>
                      <c:pt idx="2050">
                        <c:v>4</c:v>
                      </c:pt>
                      <c:pt idx="2051">
                        <c:v>4</c:v>
                      </c:pt>
                      <c:pt idx="2052">
                        <c:v>4</c:v>
                      </c:pt>
                      <c:pt idx="2053">
                        <c:v>4</c:v>
                      </c:pt>
                      <c:pt idx="2054">
                        <c:v>4</c:v>
                      </c:pt>
                      <c:pt idx="2055">
                        <c:v>4</c:v>
                      </c:pt>
                      <c:pt idx="2056">
                        <c:v>4</c:v>
                      </c:pt>
                      <c:pt idx="2057">
                        <c:v>4</c:v>
                      </c:pt>
                      <c:pt idx="2058">
                        <c:v>4</c:v>
                      </c:pt>
                      <c:pt idx="2059">
                        <c:v>4</c:v>
                      </c:pt>
                      <c:pt idx="2060">
                        <c:v>4</c:v>
                      </c:pt>
                      <c:pt idx="2061">
                        <c:v>4</c:v>
                      </c:pt>
                      <c:pt idx="2062">
                        <c:v>4</c:v>
                      </c:pt>
                      <c:pt idx="2063">
                        <c:v>4</c:v>
                      </c:pt>
                      <c:pt idx="2064">
                        <c:v>4</c:v>
                      </c:pt>
                      <c:pt idx="2065">
                        <c:v>4</c:v>
                      </c:pt>
                      <c:pt idx="2066">
                        <c:v>4</c:v>
                      </c:pt>
                      <c:pt idx="2067">
                        <c:v>4</c:v>
                      </c:pt>
                      <c:pt idx="2068">
                        <c:v>4</c:v>
                      </c:pt>
                      <c:pt idx="2069">
                        <c:v>4</c:v>
                      </c:pt>
                      <c:pt idx="2070">
                        <c:v>4</c:v>
                      </c:pt>
                      <c:pt idx="2071">
                        <c:v>4</c:v>
                      </c:pt>
                      <c:pt idx="2072">
                        <c:v>4</c:v>
                      </c:pt>
                      <c:pt idx="2073">
                        <c:v>4</c:v>
                      </c:pt>
                      <c:pt idx="2074">
                        <c:v>4</c:v>
                      </c:pt>
                      <c:pt idx="2075">
                        <c:v>4</c:v>
                      </c:pt>
                      <c:pt idx="2076">
                        <c:v>4</c:v>
                      </c:pt>
                      <c:pt idx="2077">
                        <c:v>4</c:v>
                      </c:pt>
                      <c:pt idx="2078">
                        <c:v>4</c:v>
                      </c:pt>
                      <c:pt idx="2079">
                        <c:v>4</c:v>
                      </c:pt>
                      <c:pt idx="2080">
                        <c:v>4</c:v>
                      </c:pt>
                      <c:pt idx="2081">
                        <c:v>4</c:v>
                      </c:pt>
                      <c:pt idx="2082">
                        <c:v>4</c:v>
                      </c:pt>
                      <c:pt idx="2083">
                        <c:v>4</c:v>
                      </c:pt>
                      <c:pt idx="2084">
                        <c:v>4</c:v>
                      </c:pt>
                      <c:pt idx="2085">
                        <c:v>4</c:v>
                      </c:pt>
                      <c:pt idx="2086">
                        <c:v>4</c:v>
                      </c:pt>
                      <c:pt idx="2087">
                        <c:v>4</c:v>
                      </c:pt>
                      <c:pt idx="2088">
                        <c:v>4</c:v>
                      </c:pt>
                      <c:pt idx="2089">
                        <c:v>4</c:v>
                      </c:pt>
                      <c:pt idx="2090">
                        <c:v>4</c:v>
                      </c:pt>
                      <c:pt idx="2091">
                        <c:v>4</c:v>
                      </c:pt>
                      <c:pt idx="2092">
                        <c:v>4</c:v>
                      </c:pt>
                      <c:pt idx="2093">
                        <c:v>4</c:v>
                      </c:pt>
                      <c:pt idx="2094">
                        <c:v>4</c:v>
                      </c:pt>
                      <c:pt idx="2095">
                        <c:v>4</c:v>
                      </c:pt>
                      <c:pt idx="2096">
                        <c:v>4</c:v>
                      </c:pt>
                      <c:pt idx="2097">
                        <c:v>4</c:v>
                      </c:pt>
                      <c:pt idx="2098">
                        <c:v>4</c:v>
                      </c:pt>
                      <c:pt idx="2099">
                        <c:v>4</c:v>
                      </c:pt>
                      <c:pt idx="2100">
                        <c:v>4</c:v>
                      </c:pt>
                      <c:pt idx="2101">
                        <c:v>4</c:v>
                      </c:pt>
                      <c:pt idx="2102">
                        <c:v>4</c:v>
                      </c:pt>
                      <c:pt idx="2103">
                        <c:v>4</c:v>
                      </c:pt>
                      <c:pt idx="2104">
                        <c:v>4</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1</c:v>
                      </c:pt>
                      <c:pt idx="2166">
                        <c:v>1</c:v>
                      </c:pt>
                      <c:pt idx="2167">
                        <c:v>1</c:v>
                      </c:pt>
                      <c:pt idx="2168">
                        <c:v>1</c:v>
                      </c:pt>
                      <c:pt idx="2169">
                        <c:v>1</c:v>
                      </c:pt>
                      <c:pt idx="2170">
                        <c:v>1</c:v>
                      </c:pt>
                      <c:pt idx="2171">
                        <c:v>1</c:v>
                      </c:pt>
                      <c:pt idx="2172">
                        <c:v>1</c:v>
                      </c:pt>
                      <c:pt idx="2173">
                        <c:v>1</c:v>
                      </c:pt>
                      <c:pt idx="2174">
                        <c:v>1</c:v>
                      </c:pt>
                      <c:pt idx="2175">
                        <c:v>1</c:v>
                      </c:pt>
                      <c:pt idx="2176">
                        <c:v>1</c:v>
                      </c:pt>
                      <c:pt idx="2177">
                        <c:v>1</c:v>
                      </c:pt>
                      <c:pt idx="2178">
                        <c:v>1</c:v>
                      </c:pt>
                      <c:pt idx="2179">
                        <c:v>1</c:v>
                      </c:pt>
                      <c:pt idx="2180">
                        <c:v>1</c:v>
                      </c:pt>
                      <c:pt idx="2181">
                        <c:v>1</c:v>
                      </c:pt>
                      <c:pt idx="2182">
                        <c:v>1</c:v>
                      </c:pt>
                      <c:pt idx="2183">
                        <c:v>1</c:v>
                      </c:pt>
                      <c:pt idx="2184">
                        <c:v>1</c:v>
                      </c:pt>
                      <c:pt idx="2185">
                        <c:v>1</c:v>
                      </c:pt>
                      <c:pt idx="2186">
                        <c:v>1</c:v>
                      </c:pt>
                      <c:pt idx="2187">
                        <c:v>1</c:v>
                      </c:pt>
                      <c:pt idx="2188">
                        <c:v>1</c:v>
                      </c:pt>
                      <c:pt idx="2189">
                        <c:v>1</c:v>
                      </c:pt>
                      <c:pt idx="2190">
                        <c:v>1</c:v>
                      </c:pt>
                      <c:pt idx="2191">
                        <c:v>1</c:v>
                      </c:pt>
                      <c:pt idx="2192">
                        <c:v>1</c:v>
                      </c:pt>
                      <c:pt idx="2193">
                        <c:v>1</c:v>
                      </c:pt>
                      <c:pt idx="2194">
                        <c:v>1</c:v>
                      </c:pt>
                      <c:pt idx="2195">
                        <c:v>1</c:v>
                      </c:pt>
                      <c:pt idx="2196">
                        <c:v>1</c:v>
                      </c:pt>
                      <c:pt idx="2197">
                        <c:v>1</c:v>
                      </c:pt>
                      <c:pt idx="2198">
                        <c:v>1</c:v>
                      </c:pt>
                      <c:pt idx="2199">
                        <c:v>1</c:v>
                      </c:pt>
                      <c:pt idx="2200">
                        <c:v>1</c:v>
                      </c:pt>
                      <c:pt idx="2201">
                        <c:v>1</c:v>
                      </c:pt>
                      <c:pt idx="2202">
                        <c:v>1</c:v>
                      </c:pt>
                      <c:pt idx="2203">
                        <c:v>1</c:v>
                      </c:pt>
                      <c:pt idx="2204">
                        <c:v>1</c:v>
                      </c:pt>
                      <c:pt idx="2205">
                        <c:v>1</c:v>
                      </c:pt>
                      <c:pt idx="2206">
                        <c:v>1</c:v>
                      </c:pt>
                      <c:pt idx="2207">
                        <c:v>1</c:v>
                      </c:pt>
                      <c:pt idx="2208">
                        <c:v>1</c:v>
                      </c:pt>
                      <c:pt idx="2209">
                        <c:v>1</c:v>
                      </c:pt>
                      <c:pt idx="2210">
                        <c:v>1</c:v>
                      </c:pt>
                      <c:pt idx="2211">
                        <c:v>1</c:v>
                      </c:pt>
                      <c:pt idx="2212">
                        <c:v>1</c:v>
                      </c:pt>
                      <c:pt idx="2213">
                        <c:v>1</c:v>
                      </c:pt>
                      <c:pt idx="2214">
                        <c:v>1</c:v>
                      </c:pt>
                      <c:pt idx="2215">
                        <c:v>1</c:v>
                      </c:pt>
                      <c:pt idx="2216">
                        <c:v>1</c:v>
                      </c:pt>
                      <c:pt idx="2217">
                        <c:v>1</c:v>
                      </c:pt>
                      <c:pt idx="2218">
                        <c:v>1</c:v>
                      </c:pt>
                      <c:pt idx="2219">
                        <c:v>1</c:v>
                      </c:pt>
                      <c:pt idx="2220">
                        <c:v>1</c:v>
                      </c:pt>
                      <c:pt idx="2221">
                        <c:v>1</c:v>
                      </c:pt>
                      <c:pt idx="2222">
                        <c:v>1</c:v>
                      </c:pt>
                      <c:pt idx="2223">
                        <c:v>1</c:v>
                      </c:pt>
                      <c:pt idx="2224">
                        <c:v>1</c:v>
                      </c:pt>
                      <c:pt idx="2225">
                        <c:v>2</c:v>
                      </c:pt>
                      <c:pt idx="2226">
                        <c:v>2</c:v>
                      </c:pt>
                      <c:pt idx="2227">
                        <c:v>2</c:v>
                      </c:pt>
                      <c:pt idx="2228">
                        <c:v>2</c:v>
                      </c:pt>
                      <c:pt idx="2229">
                        <c:v>2</c:v>
                      </c:pt>
                      <c:pt idx="2230">
                        <c:v>2</c:v>
                      </c:pt>
                      <c:pt idx="2231">
                        <c:v>2</c:v>
                      </c:pt>
                      <c:pt idx="2232">
                        <c:v>2</c:v>
                      </c:pt>
                      <c:pt idx="2233">
                        <c:v>2</c:v>
                      </c:pt>
                      <c:pt idx="2234">
                        <c:v>2</c:v>
                      </c:pt>
                      <c:pt idx="2235">
                        <c:v>2</c:v>
                      </c:pt>
                      <c:pt idx="2236">
                        <c:v>2</c:v>
                      </c:pt>
                      <c:pt idx="2237">
                        <c:v>2</c:v>
                      </c:pt>
                      <c:pt idx="2238">
                        <c:v>2</c:v>
                      </c:pt>
                      <c:pt idx="2239">
                        <c:v>2</c:v>
                      </c:pt>
                      <c:pt idx="2240">
                        <c:v>2</c:v>
                      </c:pt>
                      <c:pt idx="2241">
                        <c:v>2</c:v>
                      </c:pt>
                      <c:pt idx="2242">
                        <c:v>2</c:v>
                      </c:pt>
                      <c:pt idx="2243">
                        <c:v>2</c:v>
                      </c:pt>
                      <c:pt idx="2244">
                        <c:v>2</c:v>
                      </c:pt>
                      <c:pt idx="2245">
                        <c:v>2</c:v>
                      </c:pt>
                      <c:pt idx="2246">
                        <c:v>2</c:v>
                      </c:pt>
                      <c:pt idx="2247">
                        <c:v>2</c:v>
                      </c:pt>
                      <c:pt idx="2248">
                        <c:v>2</c:v>
                      </c:pt>
                      <c:pt idx="2249">
                        <c:v>2</c:v>
                      </c:pt>
                      <c:pt idx="2250">
                        <c:v>2</c:v>
                      </c:pt>
                      <c:pt idx="2251">
                        <c:v>2</c:v>
                      </c:pt>
                      <c:pt idx="2252">
                        <c:v>2</c:v>
                      </c:pt>
                      <c:pt idx="2253">
                        <c:v>2</c:v>
                      </c:pt>
                      <c:pt idx="2254">
                        <c:v>2</c:v>
                      </c:pt>
                      <c:pt idx="2255">
                        <c:v>2</c:v>
                      </c:pt>
                      <c:pt idx="2256">
                        <c:v>2</c:v>
                      </c:pt>
                      <c:pt idx="2257">
                        <c:v>2</c:v>
                      </c:pt>
                      <c:pt idx="2258">
                        <c:v>2</c:v>
                      </c:pt>
                      <c:pt idx="2259">
                        <c:v>2</c:v>
                      </c:pt>
                      <c:pt idx="2260">
                        <c:v>2</c:v>
                      </c:pt>
                      <c:pt idx="2261">
                        <c:v>2</c:v>
                      </c:pt>
                      <c:pt idx="2262">
                        <c:v>2</c:v>
                      </c:pt>
                      <c:pt idx="2263">
                        <c:v>2</c:v>
                      </c:pt>
                      <c:pt idx="2264">
                        <c:v>2</c:v>
                      </c:pt>
                      <c:pt idx="2265">
                        <c:v>2</c:v>
                      </c:pt>
                      <c:pt idx="2266">
                        <c:v>2</c:v>
                      </c:pt>
                      <c:pt idx="2267">
                        <c:v>2</c:v>
                      </c:pt>
                      <c:pt idx="2268">
                        <c:v>2</c:v>
                      </c:pt>
                      <c:pt idx="2269">
                        <c:v>2</c:v>
                      </c:pt>
                      <c:pt idx="2270">
                        <c:v>2</c:v>
                      </c:pt>
                      <c:pt idx="2271">
                        <c:v>2</c:v>
                      </c:pt>
                      <c:pt idx="2272">
                        <c:v>2</c:v>
                      </c:pt>
                      <c:pt idx="2273">
                        <c:v>2</c:v>
                      </c:pt>
                      <c:pt idx="2274">
                        <c:v>2</c:v>
                      </c:pt>
                      <c:pt idx="2275">
                        <c:v>2</c:v>
                      </c:pt>
                      <c:pt idx="2276">
                        <c:v>2</c:v>
                      </c:pt>
                      <c:pt idx="2277">
                        <c:v>2</c:v>
                      </c:pt>
                      <c:pt idx="2278">
                        <c:v>2</c:v>
                      </c:pt>
                      <c:pt idx="2279">
                        <c:v>2</c:v>
                      </c:pt>
                      <c:pt idx="2280">
                        <c:v>2</c:v>
                      </c:pt>
                      <c:pt idx="2281">
                        <c:v>2</c:v>
                      </c:pt>
                      <c:pt idx="2282">
                        <c:v>2</c:v>
                      </c:pt>
                      <c:pt idx="2283">
                        <c:v>2</c:v>
                      </c:pt>
                      <c:pt idx="2284">
                        <c:v>2</c:v>
                      </c:pt>
                      <c:pt idx="2285">
                        <c:v>3</c:v>
                      </c:pt>
                      <c:pt idx="2286">
                        <c:v>3</c:v>
                      </c:pt>
                      <c:pt idx="2287">
                        <c:v>3</c:v>
                      </c:pt>
                      <c:pt idx="2288">
                        <c:v>3</c:v>
                      </c:pt>
                      <c:pt idx="2289">
                        <c:v>3</c:v>
                      </c:pt>
                      <c:pt idx="2290">
                        <c:v>3</c:v>
                      </c:pt>
                      <c:pt idx="2291">
                        <c:v>3</c:v>
                      </c:pt>
                      <c:pt idx="2292">
                        <c:v>3</c:v>
                      </c:pt>
                      <c:pt idx="2293">
                        <c:v>3</c:v>
                      </c:pt>
                      <c:pt idx="2294">
                        <c:v>3</c:v>
                      </c:pt>
                      <c:pt idx="2295">
                        <c:v>3</c:v>
                      </c:pt>
                      <c:pt idx="2296">
                        <c:v>3</c:v>
                      </c:pt>
                      <c:pt idx="2297">
                        <c:v>3</c:v>
                      </c:pt>
                      <c:pt idx="2298">
                        <c:v>3</c:v>
                      </c:pt>
                      <c:pt idx="2299">
                        <c:v>3</c:v>
                      </c:pt>
                      <c:pt idx="2300">
                        <c:v>3</c:v>
                      </c:pt>
                      <c:pt idx="2301">
                        <c:v>3</c:v>
                      </c:pt>
                      <c:pt idx="2302">
                        <c:v>3</c:v>
                      </c:pt>
                      <c:pt idx="2303">
                        <c:v>3</c:v>
                      </c:pt>
                      <c:pt idx="2304">
                        <c:v>3</c:v>
                      </c:pt>
                      <c:pt idx="2305">
                        <c:v>3</c:v>
                      </c:pt>
                      <c:pt idx="2306">
                        <c:v>3</c:v>
                      </c:pt>
                      <c:pt idx="2307">
                        <c:v>3</c:v>
                      </c:pt>
                      <c:pt idx="2308">
                        <c:v>3</c:v>
                      </c:pt>
                      <c:pt idx="2309">
                        <c:v>3</c:v>
                      </c:pt>
                      <c:pt idx="2310">
                        <c:v>3</c:v>
                      </c:pt>
                      <c:pt idx="2311">
                        <c:v>3</c:v>
                      </c:pt>
                      <c:pt idx="2312">
                        <c:v>3</c:v>
                      </c:pt>
                      <c:pt idx="2313">
                        <c:v>3</c:v>
                      </c:pt>
                      <c:pt idx="2314">
                        <c:v>3</c:v>
                      </c:pt>
                      <c:pt idx="2315">
                        <c:v>3</c:v>
                      </c:pt>
                      <c:pt idx="2316">
                        <c:v>3</c:v>
                      </c:pt>
                      <c:pt idx="2317">
                        <c:v>3</c:v>
                      </c:pt>
                      <c:pt idx="2318">
                        <c:v>3</c:v>
                      </c:pt>
                      <c:pt idx="2319">
                        <c:v>3</c:v>
                      </c:pt>
                      <c:pt idx="2320">
                        <c:v>3</c:v>
                      </c:pt>
                      <c:pt idx="2321">
                        <c:v>3</c:v>
                      </c:pt>
                      <c:pt idx="2322">
                        <c:v>3</c:v>
                      </c:pt>
                      <c:pt idx="2323">
                        <c:v>3</c:v>
                      </c:pt>
                      <c:pt idx="2324">
                        <c:v>3</c:v>
                      </c:pt>
                      <c:pt idx="2325">
                        <c:v>3</c:v>
                      </c:pt>
                      <c:pt idx="2326">
                        <c:v>3</c:v>
                      </c:pt>
                      <c:pt idx="2327">
                        <c:v>3</c:v>
                      </c:pt>
                      <c:pt idx="2328">
                        <c:v>3</c:v>
                      </c:pt>
                      <c:pt idx="2329">
                        <c:v>3</c:v>
                      </c:pt>
                      <c:pt idx="2330">
                        <c:v>3</c:v>
                      </c:pt>
                      <c:pt idx="2331">
                        <c:v>3</c:v>
                      </c:pt>
                      <c:pt idx="2332">
                        <c:v>3</c:v>
                      </c:pt>
                      <c:pt idx="2333">
                        <c:v>3</c:v>
                      </c:pt>
                      <c:pt idx="2334">
                        <c:v>3</c:v>
                      </c:pt>
                      <c:pt idx="2335">
                        <c:v>3</c:v>
                      </c:pt>
                      <c:pt idx="2336">
                        <c:v>3</c:v>
                      </c:pt>
                      <c:pt idx="2337">
                        <c:v>3</c:v>
                      </c:pt>
                      <c:pt idx="2338">
                        <c:v>3</c:v>
                      </c:pt>
                      <c:pt idx="2339">
                        <c:v>3</c:v>
                      </c:pt>
                      <c:pt idx="2340">
                        <c:v>3</c:v>
                      </c:pt>
                      <c:pt idx="2341">
                        <c:v>3</c:v>
                      </c:pt>
                      <c:pt idx="2342">
                        <c:v>3</c:v>
                      </c:pt>
                      <c:pt idx="2343">
                        <c:v>3</c:v>
                      </c:pt>
                      <c:pt idx="2344">
                        <c:v>3</c:v>
                      </c:pt>
                      <c:pt idx="2345">
                        <c:v>4</c:v>
                      </c:pt>
                      <c:pt idx="2346">
                        <c:v>4</c:v>
                      </c:pt>
                      <c:pt idx="2347">
                        <c:v>4</c:v>
                      </c:pt>
                      <c:pt idx="2348">
                        <c:v>4</c:v>
                      </c:pt>
                      <c:pt idx="2349">
                        <c:v>4</c:v>
                      </c:pt>
                      <c:pt idx="2350">
                        <c:v>4</c:v>
                      </c:pt>
                      <c:pt idx="2351">
                        <c:v>4</c:v>
                      </c:pt>
                      <c:pt idx="2352">
                        <c:v>4</c:v>
                      </c:pt>
                      <c:pt idx="2353">
                        <c:v>4</c:v>
                      </c:pt>
                      <c:pt idx="2354">
                        <c:v>4</c:v>
                      </c:pt>
                      <c:pt idx="2355">
                        <c:v>4</c:v>
                      </c:pt>
                      <c:pt idx="2356">
                        <c:v>4</c:v>
                      </c:pt>
                      <c:pt idx="2357">
                        <c:v>4</c:v>
                      </c:pt>
                      <c:pt idx="2358">
                        <c:v>4</c:v>
                      </c:pt>
                      <c:pt idx="2359">
                        <c:v>4</c:v>
                      </c:pt>
                      <c:pt idx="2360">
                        <c:v>4</c:v>
                      </c:pt>
                      <c:pt idx="2361">
                        <c:v>4</c:v>
                      </c:pt>
                      <c:pt idx="2362">
                        <c:v>4</c:v>
                      </c:pt>
                      <c:pt idx="2363">
                        <c:v>4</c:v>
                      </c:pt>
                      <c:pt idx="2364">
                        <c:v>4</c:v>
                      </c:pt>
                      <c:pt idx="2365">
                        <c:v>4</c:v>
                      </c:pt>
                      <c:pt idx="2366">
                        <c:v>4</c:v>
                      </c:pt>
                      <c:pt idx="2367">
                        <c:v>4</c:v>
                      </c:pt>
                      <c:pt idx="2368">
                        <c:v>4</c:v>
                      </c:pt>
                      <c:pt idx="2369">
                        <c:v>4</c:v>
                      </c:pt>
                      <c:pt idx="2370">
                        <c:v>4</c:v>
                      </c:pt>
                      <c:pt idx="2371">
                        <c:v>4</c:v>
                      </c:pt>
                      <c:pt idx="2372">
                        <c:v>4</c:v>
                      </c:pt>
                      <c:pt idx="2373">
                        <c:v>4</c:v>
                      </c:pt>
                      <c:pt idx="2374">
                        <c:v>4</c:v>
                      </c:pt>
                      <c:pt idx="2375">
                        <c:v>4</c:v>
                      </c:pt>
                      <c:pt idx="2376">
                        <c:v>4</c:v>
                      </c:pt>
                      <c:pt idx="2377">
                        <c:v>4</c:v>
                      </c:pt>
                      <c:pt idx="2378">
                        <c:v>4</c:v>
                      </c:pt>
                      <c:pt idx="2379">
                        <c:v>4</c:v>
                      </c:pt>
                      <c:pt idx="2380">
                        <c:v>4</c:v>
                      </c:pt>
                      <c:pt idx="2381">
                        <c:v>4</c:v>
                      </c:pt>
                      <c:pt idx="2382">
                        <c:v>4</c:v>
                      </c:pt>
                      <c:pt idx="2383">
                        <c:v>4</c:v>
                      </c:pt>
                      <c:pt idx="2384">
                        <c:v>4</c:v>
                      </c:pt>
                      <c:pt idx="2385">
                        <c:v>4</c:v>
                      </c:pt>
                      <c:pt idx="2386">
                        <c:v>4</c:v>
                      </c:pt>
                      <c:pt idx="2387">
                        <c:v>4</c:v>
                      </c:pt>
                      <c:pt idx="2388">
                        <c:v>4</c:v>
                      </c:pt>
                      <c:pt idx="2389">
                        <c:v>4</c:v>
                      </c:pt>
                      <c:pt idx="2390">
                        <c:v>4</c:v>
                      </c:pt>
                      <c:pt idx="2391">
                        <c:v>4</c:v>
                      </c:pt>
                      <c:pt idx="2392">
                        <c:v>4</c:v>
                      </c:pt>
                      <c:pt idx="2393">
                        <c:v>4</c:v>
                      </c:pt>
                      <c:pt idx="2394">
                        <c:v>4</c:v>
                      </c:pt>
                      <c:pt idx="2395">
                        <c:v>4</c:v>
                      </c:pt>
                      <c:pt idx="2396">
                        <c:v>4</c:v>
                      </c:pt>
                      <c:pt idx="2397">
                        <c:v>4</c:v>
                      </c:pt>
                      <c:pt idx="2398">
                        <c:v>4</c:v>
                      </c:pt>
                      <c:pt idx="2399">
                        <c:v>4</c:v>
                      </c:pt>
                      <c:pt idx="2400">
                        <c:v>4</c:v>
                      </c:pt>
                      <c:pt idx="2401">
                        <c:v>4</c:v>
                      </c:pt>
                      <c:pt idx="2402">
                        <c:v>4</c:v>
                      </c:pt>
                      <c:pt idx="2403">
                        <c:v>4</c:v>
                      </c:pt>
                      <c:pt idx="2404">
                        <c:v>4</c:v>
                      </c:pt>
                      <c:pt idx="2405">
                        <c:v>5</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1</c:v>
                      </c:pt>
                      <c:pt idx="2468">
                        <c:v>1</c:v>
                      </c:pt>
                      <c:pt idx="2469">
                        <c:v>1</c:v>
                      </c:pt>
                      <c:pt idx="2470">
                        <c:v>1</c:v>
                      </c:pt>
                      <c:pt idx="2471">
                        <c:v>1</c:v>
                      </c:pt>
                      <c:pt idx="2472">
                        <c:v>1</c:v>
                      </c:pt>
                      <c:pt idx="2473">
                        <c:v>1</c:v>
                      </c:pt>
                      <c:pt idx="2474">
                        <c:v>1</c:v>
                      </c:pt>
                      <c:pt idx="2475">
                        <c:v>1</c:v>
                      </c:pt>
                      <c:pt idx="2476">
                        <c:v>1</c:v>
                      </c:pt>
                      <c:pt idx="2477">
                        <c:v>1</c:v>
                      </c:pt>
                      <c:pt idx="2478">
                        <c:v>1</c:v>
                      </c:pt>
                      <c:pt idx="2479">
                        <c:v>1</c:v>
                      </c:pt>
                      <c:pt idx="2480">
                        <c:v>1</c:v>
                      </c:pt>
                      <c:pt idx="2481">
                        <c:v>1</c:v>
                      </c:pt>
                      <c:pt idx="2482">
                        <c:v>1</c:v>
                      </c:pt>
                      <c:pt idx="2483">
                        <c:v>1</c:v>
                      </c:pt>
                      <c:pt idx="2484">
                        <c:v>1</c:v>
                      </c:pt>
                      <c:pt idx="2485">
                        <c:v>1</c:v>
                      </c:pt>
                      <c:pt idx="2486">
                        <c:v>1</c:v>
                      </c:pt>
                      <c:pt idx="2487">
                        <c:v>1</c:v>
                      </c:pt>
                      <c:pt idx="2488">
                        <c:v>1</c:v>
                      </c:pt>
                      <c:pt idx="2489">
                        <c:v>1</c:v>
                      </c:pt>
                      <c:pt idx="2490">
                        <c:v>1</c:v>
                      </c:pt>
                      <c:pt idx="2491">
                        <c:v>1</c:v>
                      </c:pt>
                      <c:pt idx="2492">
                        <c:v>1</c:v>
                      </c:pt>
                      <c:pt idx="2493">
                        <c:v>1</c:v>
                      </c:pt>
                      <c:pt idx="2494">
                        <c:v>1</c:v>
                      </c:pt>
                      <c:pt idx="2495">
                        <c:v>1</c:v>
                      </c:pt>
                      <c:pt idx="2496">
                        <c:v>1</c:v>
                      </c:pt>
                      <c:pt idx="2497">
                        <c:v>1</c:v>
                      </c:pt>
                      <c:pt idx="2498">
                        <c:v>1</c:v>
                      </c:pt>
                      <c:pt idx="2499">
                        <c:v>1</c:v>
                      </c:pt>
                      <c:pt idx="2500">
                        <c:v>1</c:v>
                      </c:pt>
                      <c:pt idx="2501">
                        <c:v>1</c:v>
                      </c:pt>
                      <c:pt idx="2502">
                        <c:v>1</c:v>
                      </c:pt>
                      <c:pt idx="2503">
                        <c:v>1</c:v>
                      </c:pt>
                      <c:pt idx="2504">
                        <c:v>1</c:v>
                      </c:pt>
                      <c:pt idx="2505">
                        <c:v>1</c:v>
                      </c:pt>
                      <c:pt idx="2506">
                        <c:v>1</c:v>
                      </c:pt>
                      <c:pt idx="2507">
                        <c:v>1</c:v>
                      </c:pt>
                      <c:pt idx="2508">
                        <c:v>1</c:v>
                      </c:pt>
                      <c:pt idx="2509">
                        <c:v>1</c:v>
                      </c:pt>
                      <c:pt idx="2510">
                        <c:v>1</c:v>
                      </c:pt>
                      <c:pt idx="2511">
                        <c:v>1</c:v>
                      </c:pt>
                      <c:pt idx="2512">
                        <c:v>1</c:v>
                      </c:pt>
                      <c:pt idx="2513">
                        <c:v>1</c:v>
                      </c:pt>
                      <c:pt idx="2514">
                        <c:v>1</c:v>
                      </c:pt>
                      <c:pt idx="2515">
                        <c:v>1</c:v>
                      </c:pt>
                      <c:pt idx="2516">
                        <c:v>1</c:v>
                      </c:pt>
                      <c:pt idx="2517">
                        <c:v>1</c:v>
                      </c:pt>
                      <c:pt idx="2518">
                        <c:v>1</c:v>
                      </c:pt>
                      <c:pt idx="2519">
                        <c:v>1</c:v>
                      </c:pt>
                      <c:pt idx="2520">
                        <c:v>1</c:v>
                      </c:pt>
                      <c:pt idx="2521">
                        <c:v>1</c:v>
                      </c:pt>
                      <c:pt idx="2522">
                        <c:v>1</c:v>
                      </c:pt>
                      <c:pt idx="2523">
                        <c:v>1</c:v>
                      </c:pt>
                      <c:pt idx="2524">
                        <c:v>1</c:v>
                      </c:pt>
                      <c:pt idx="2525">
                        <c:v>1</c:v>
                      </c:pt>
                      <c:pt idx="2526">
                        <c:v>1</c:v>
                      </c:pt>
                      <c:pt idx="2527">
                        <c:v>2</c:v>
                      </c:pt>
                      <c:pt idx="2528">
                        <c:v>2</c:v>
                      </c:pt>
                      <c:pt idx="2529">
                        <c:v>2</c:v>
                      </c:pt>
                      <c:pt idx="2530">
                        <c:v>2</c:v>
                      </c:pt>
                      <c:pt idx="2531">
                        <c:v>2</c:v>
                      </c:pt>
                      <c:pt idx="2532">
                        <c:v>2</c:v>
                      </c:pt>
                      <c:pt idx="2533">
                        <c:v>2</c:v>
                      </c:pt>
                      <c:pt idx="2534">
                        <c:v>2</c:v>
                      </c:pt>
                      <c:pt idx="2535">
                        <c:v>2</c:v>
                      </c:pt>
                      <c:pt idx="2536">
                        <c:v>2</c:v>
                      </c:pt>
                      <c:pt idx="2537">
                        <c:v>2</c:v>
                      </c:pt>
                      <c:pt idx="2538">
                        <c:v>2</c:v>
                      </c:pt>
                      <c:pt idx="2539">
                        <c:v>2</c:v>
                      </c:pt>
                      <c:pt idx="2540">
                        <c:v>2</c:v>
                      </c:pt>
                      <c:pt idx="2541">
                        <c:v>2</c:v>
                      </c:pt>
                      <c:pt idx="2542">
                        <c:v>2</c:v>
                      </c:pt>
                      <c:pt idx="2543">
                        <c:v>2</c:v>
                      </c:pt>
                      <c:pt idx="2544">
                        <c:v>2</c:v>
                      </c:pt>
                      <c:pt idx="2545">
                        <c:v>2</c:v>
                      </c:pt>
                      <c:pt idx="2546">
                        <c:v>2</c:v>
                      </c:pt>
                      <c:pt idx="2547">
                        <c:v>2</c:v>
                      </c:pt>
                      <c:pt idx="2548">
                        <c:v>2</c:v>
                      </c:pt>
                      <c:pt idx="2549">
                        <c:v>2</c:v>
                      </c:pt>
                      <c:pt idx="2550">
                        <c:v>2</c:v>
                      </c:pt>
                      <c:pt idx="2551">
                        <c:v>2</c:v>
                      </c:pt>
                      <c:pt idx="2552">
                        <c:v>2</c:v>
                      </c:pt>
                      <c:pt idx="2553">
                        <c:v>2</c:v>
                      </c:pt>
                      <c:pt idx="2554">
                        <c:v>2</c:v>
                      </c:pt>
                      <c:pt idx="2555">
                        <c:v>2</c:v>
                      </c:pt>
                      <c:pt idx="2556">
                        <c:v>2</c:v>
                      </c:pt>
                      <c:pt idx="2557">
                        <c:v>2</c:v>
                      </c:pt>
                      <c:pt idx="2558">
                        <c:v>2</c:v>
                      </c:pt>
                      <c:pt idx="2559">
                        <c:v>2</c:v>
                      </c:pt>
                      <c:pt idx="2560">
                        <c:v>2</c:v>
                      </c:pt>
                      <c:pt idx="2561">
                        <c:v>2</c:v>
                      </c:pt>
                      <c:pt idx="2562">
                        <c:v>2</c:v>
                      </c:pt>
                      <c:pt idx="2563">
                        <c:v>2</c:v>
                      </c:pt>
                      <c:pt idx="2564">
                        <c:v>2</c:v>
                      </c:pt>
                      <c:pt idx="2565">
                        <c:v>2</c:v>
                      </c:pt>
                      <c:pt idx="2566">
                        <c:v>2</c:v>
                      </c:pt>
                      <c:pt idx="2567">
                        <c:v>2</c:v>
                      </c:pt>
                      <c:pt idx="2568">
                        <c:v>2</c:v>
                      </c:pt>
                      <c:pt idx="2569">
                        <c:v>2</c:v>
                      </c:pt>
                      <c:pt idx="2570">
                        <c:v>2</c:v>
                      </c:pt>
                      <c:pt idx="2571">
                        <c:v>2</c:v>
                      </c:pt>
                      <c:pt idx="2572">
                        <c:v>2</c:v>
                      </c:pt>
                      <c:pt idx="2573">
                        <c:v>2</c:v>
                      </c:pt>
                      <c:pt idx="2574">
                        <c:v>2</c:v>
                      </c:pt>
                      <c:pt idx="2575">
                        <c:v>2</c:v>
                      </c:pt>
                      <c:pt idx="2576">
                        <c:v>2</c:v>
                      </c:pt>
                      <c:pt idx="2577">
                        <c:v>2</c:v>
                      </c:pt>
                      <c:pt idx="2578">
                        <c:v>2</c:v>
                      </c:pt>
                      <c:pt idx="2579">
                        <c:v>2</c:v>
                      </c:pt>
                      <c:pt idx="2580">
                        <c:v>2</c:v>
                      </c:pt>
                      <c:pt idx="2581">
                        <c:v>2</c:v>
                      </c:pt>
                      <c:pt idx="2582">
                        <c:v>2</c:v>
                      </c:pt>
                      <c:pt idx="2583">
                        <c:v>2</c:v>
                      </c:pt>
                      <c:pt idx="2584">
                        <c:v>2</c:v>
                      </c:pt>
                      <c:pt idx="2585">
                        <c:v>2</c:v>
                      </c:pt>
                      <c:pt idx="2586">
                        <c:v>2</c:v>
                      </c:pt>
                      <c:pt idx="2587">
                        <c:v>3</c:v>
                      </c:pt>
                      <c:pt idx="2588">
                        <c:v>3</c:v>
                      </c:pt>
                      <c:pt idx="2589">
                        <c:v>3</c:v>
                      </c:pt>
                      <c:pt idx="2590">
                        <c:v>3</c:v>
                      </c:pt>
                      <c:pt idx="2591">
                        <c:v>3</c:v>
                      </c:pt>
                      <c:pt idx="2592">
                        <c:v>3</c:v>
                      </c:pt>
                      <c:pt idx="2593">
                        <c:v>3</c:v>
                      </c:pt>
                      <c:pt idx="2594">
                        <c:v>3</c:v>
                      </c:pt>
                      <c:pt idx="2595">
                        <c:v>3</c:v>
                      </c:pt>
                      <c:pt idx="2596">
                        <c:v>3</c:v>
                      </c:pt>
                      <c:pt idx="2597">
                        <c:v>3</c:v>
                      </c:pt>
                      <c:pt idx="2598">
                        <c:v>3</c:v>
                      </c:pt>
                      <c:pt idx="2599">
                        <c:v>3</c:v>
                      </c:pt>
                      <c:pt idx="2600">
                        <c:v>3</c:v>
                      </c:pt>
                      <c:pt idx="2601">
                        <c:v>3</c:v>
                      </c:pt>
                      <c:pt idx="2602">
                        <c:v>3</c:v>
                      </c:pt>
                      <c:pt idx="2603">
                        <c:v>3</c:v>
                      </c:pt>
                      <c:pt idx="2604">
                        <c:v>3</c:v>
                      </c:pt>
                      <c:pt idx="2605">
                        <c:v>3</c:v>
                      </c:pt>
                      <c:pt idx="2606">
                        <c:v>3</c:v>
                      </c:pt>
                      <c:pt idx="2607">
                        <c:v>3</c:v>
                      </c:pt>
                      <c:pt idx="2608">
                        <c:v>3</c:v>
                      </c:pt>
                      <c:pt idx="2609">
                        <c:v>3</c:v>
                      </c:pt>
                      <c:pt idx="2610">
                        <c:v>3</c:v>
                      </c:pt>
                      <c:pt idx="2611">
                        <c:v>3</c:v>
                      </c:pt>
                      <c:pt idx="2612">
                        <c:v>3</c:v>
                      </c:pt>
                      <c:pt idx="2613">
                        <c:v>3</c:v>
                      </c:pt>
                      <c:pt idx="2614">
                        <c:v>3</c:v>
                      </c:pt>
                      <c:pt idx="2615">
                        <c:v>3</c:v>
                      </c:pt>
                      <c:pt idx="2616">
                        <c:v>3</c:v>
                      </c:pt>
                      <c:pt idx="2617">
                        <c:v>3</c:v>
                      </c:pt>
                      <c:pt idx="2618">
                        <c:v>3</c:v>
                      </c:pt>
                      <c:pt idx="2619">
                        <c:v>3</c:v>
                      </c:pt>
                      <c:pt idx="2620">
                        <c:v>3</c:v>
                      </c:pt>
                      <c:pt idx="2621">
                        <c:v>3</c:v>
                      </c:pt>
                      <c:pt idx="2622">
                        <c:v>3</c:v>
                      </c:pt>
                      <c:pt idx="2623">
                        <c:v>3</c:v>
                      </c:pt>
                      <c:pt idx="2624">
                        <c:v>3</c:v>
                      </c:pt>
                      <c:pt idx="2625">
                        <c:v>3</c:v>
                      </c:pt>
                      <c:pt idx="2626">
                        <c:v>3</c:v>
                      </c:pt>
                      <c:pt idx="2627">
                        <c:v>3</c:v>
                      </c:pt>
                      <c:pt idx="2628">
                        <c:v>3</c:v>
                      </c:pt>
                      <c:pt idx="2629">
                        <c:v>3</c:v>
                      </c:pt>
                      <c:pt idx="2630">
                        <c:v>3</c:v>
                      </c:pt>
                      <c:pt idx="2631">
                        <c:v>3</c:v>
                      </c:pt>
                      <c:pt idx="2632">
                        <c:v>3</c:v>
                      </c:pt>
                      <c:pt idx="2633">
                        <c:v>3</c:v>
                      </c:pt>
                      <c:pt idx="2634">
                        <c:v>3</c:v>
                      </c:pt>
                      <c:pt idx="2635">
                        <c:v>3</c:v>
                      </c:pt>
                      <c:pt idx="2636">
                        <c:v>3</c:v>
                      </c:pt>
                      <c:pt idx="2637">
                        <c:v>3</c:v>
                      </c:pt>
                      <c:pt idx="2638">
                        <c:v>3</c:v>
                      </c:pt>
                      <c:pt idx="2639">
                        <c:v>3</c:v>
                      </c:pt>
                      <c:pt idx="2640">
                        <c:v>3</c:v>
                      </c:pt>
                      <c:pt idx="2641">
                        <c:v>3</c:v>
                      </c:pt>
                      <c:pt idx="2642">
                        <c:v>3</c:v>
                      </c:pt>
                      <c:pt idx="2643">
                        <c:v>3</c:v>
                      </c:pt>
                      <c:pt idx="2644">
                        <c:v>3</c:v>
                      </c:pt>
                      <c:pt idx="2645">
                        <c:v>3</c:v>
                      </c:pt>
                      <c:pt idx="2646">
                        <c:v>3</c:v>
                      </c:pt>
                      <c:pt idx="2647">
                        <c:v>4</c:v>
                      </c:pt>
                      <c:pt idx="2648">
                        <c:v>4</c:v>
                      </c:pt>
                      <c:pt idx="2649">
                        <c:v>4</c:v>
                      </c:pt>
                      <c:pt idx="2650">
                        <c:v>4</c:v>
                      </c:pt>
                      <c:pt idx="2651">
                        <c:v>4</c:v>
                      </c:pt>
                      <c:pt idx="2652">
                        <c:v>4</c:v>
                      </c:pt>
                      <c:pt idx="2653">
                        <c:v>4</c:v>
                      </c:pt>
                      <c:pt idx="2654">
                        <c:v>4</c:v>
                      </c:pt>
                      <c:pt idx="2655">
                        <c:v>4</c:v>
                      </c:pt>
                      <c:pt idx="2656">
                        <c:v>4</c:v>
                      </c:pt>
                      <c:pt idx="2657">
                        <c:v>4</c:v>
                      </c:pt>
                      <c:pt idx="2658">
                        <c:v>4</c:v>
                      </c:pt>
                      <c:pt idx="2659">
                        <c:v>4</c:v>
                      </c:pt>
                      <c:pt idx="2660">
                        <c:v>4</c:v>
                      </c:pt>
                      <c:pt idx="2661">
                        <c:v>4</c:v>
                      </c:pt>
                      <c:pt idx="2662">
                        <c:v>4</c:v>
                      </c:pt>
                      <c:pt idx="2663">
                        <c:v>4</c:v>
                      </c:pt>
                      <c:pt idx="2664">
                        <c:v>4</c:v>
                      </c:pt>
                      <c:pt idx="2665">
                        <c:v>4</c:v>
                      </c:pt>
                      <c:pt idx="2666">
                        <c:v>4</c:v>
                      </c:pt>
                      <c:pt idx="2667">
                        <c:v>4</c:v>
                      </c:pt>
                      <c:pt idx="2668">
                        <c:v>4</c:v>
                      </c:pt>
                      <c:pt idx="2669">
                        <c:v>4</c:v>
                      </c:pt>
                      <c:pt idx="2670">
                        <c:v>4</c:v>
                      </c:pt>
                      <c:pt idx="2671">
                        <c:v>4</c:v>
                      </c:pt>
                      <c:pt idx="2672">
                        <c:v>4</c:v>
                      </c:pt>
                      <c:pt idx="2673">
                        <c:v>4</c:v>
                      </c:pt>
                      <c:pt idx="2674">
                        <c:v>4</c:v>
                      </c:pt>
                      <c:pt idx="2675">
                        <c:v>4</c:v>
                      </c:pt>
                      <c:pt idx="2676">
                        <c:v>4</c:v>
                      </c:pt>
                      <c:pt idx="2677">
                        <c:v>4</c:v>
                      </c:pt>
                      <c:pt idx="2678">
                        <c:v>4</c:v>
                      </c:pt>
                      <c:pt idx="2679">
                        <c:v>4</c:v>
                      </c:pt>
                      <c:pt idx="2680">
                        <c:v>4</c:v>
                      </c:pt>
                      <c:pt idx="2681">
                        <c:v>4</c:v>
                      </c:pt>
                      <c:pt idx="2682">
                        <c:v>4</c:v>
                      </c:pt>
                      <c:pt idx="2683">
                        <c:v>4</c:v>
                      </c:pt>
                      <c:pt idx="2684">
                        <c:v>4</c:v>
                      </c:pt>
                      <c:pt idx="2685">
                        <c:v>4</c:v>
                      </c:pt>
                      <c:pt idx="2686">
                        <c:v>4</c:v>
                      </c:pt>
                      <c:pt idx="2687">
                        <c:v>4</c:v>
                      </c:pt>
                      <c:pt idx="2688">
                        <c:v>4</c:v>
                      </c:pt>
                      <c:pt idx="2689">
                        <c:v>4</c:v>
                      </c:pt>
                      <c:pt idx="2690">
                        <c:v>4</c:v>
                      </c:pt>
                      <c:pt idx="2691">
                        <c:v>4</c:v>
                      </c:pt>
                      <c:pt idx="2692">
                        <c:v>4</c:v>
                      </c:pt>
                      <c:pt idx="2693">
                        <c:v>4</c:v>
                      </c:pt>
                      <c:pt idx="2694">
                        <c:v>4</c:v>
                      </c:pt>
                      <c:pt idx="2695">
                        <c:v>4</c:v>
                      </c:pt>
                      <c:pt idx="2696">
                        <c:v>4</c:v>
                      </c:pt>
                      <c:pt idx="2697">
                        <c:v>4</c:v>
                      </c:pt>
                      <c:pt idx="2698">
                        <c:v>4</c:v>
                      </c:pt>
                      <c:pt idx="2699">
                        <c:v>4</c:v>
                      </c:pt>
                      <c:pt idx="2700">
                        <c:v>4</c:v>
                      </c:pt>
                      <c:pt idx="2701">
                        <c:v>4</c:v>
                      </c:pt>
                      <c:pt idx="2702">
                        <c:v>4</c:v>
                      </c:pt>
                      <c:pt idx="2703">
                        <c:v>4</c:v>
                      </c:pt>
                      <c:pt idx="2704">
                        <c:v>4</c:v>
                      </c:pt>
                      <c:pt idx="2705">
                        <c:v>4</c:v>
                      </c:pt>
                      <c:pt idx="2706">
                        <c:v>4</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1</c:v>
                      </c:pt>
                      <c:pt idx="2769">
                        <c:v>1</c:v>
                      </c:pt>
                      <c:pt idx="2770">
                        <c:v>1</c:v>
                      </c:pt>
                      <c:pt idx="2771">
                        <c:v>1</c:v>
                      </c:pt>
                      <c:pt idx="2772">
                        <c:v>1</c:v>
                      </c:pt>
                      <c:pt idx="2773">
                        <c:v>1</c:v>
                      </c:pt>
                      <c:pt idx="2774">
                        <c:v>1</c:v>
                      </c:pt>
                      <c:pt idx="2775">
                        <c:v>1</c:v>
                      </c:pt>
                      <c:pt idx="2776">
                        <c:v>1</c:v>
                      </c:pt>
                      <c:pt idx="2777">
                        <c:v>1</c:v>
                      </c:pt>
                      <c:pt idx="2778">
                        <c:v>1</c:v>
                      </c:pt>
                      <c:pt idx="2779">
                        <c:v>1</c:v>
                      </c:pt>
                      <c:pt idx="2780">
                        <c:v>1</c:v>
                      </c:pt>
                      <c:pt idx="2781">
                        <c:v>1</c:v>
                      </c:pt>
                      <c:pt idx="2782">
                        <c:v>1</c:v>
                      </c:pt>
                      <c:pt idx="2783">
                        <c:v>1</c:v>
                      </c:pt>
                      <c:pt idx="2784">
                        <c:v>1</c:v>
                      </c:pt>
                      <c:pt idx="2785">
                        <c:v>1</c:v>
                      </c:pt>
                      <c:pt idx="2786">
                        <c:v>1</c:v>
                      </c:pt>
                      <c:pt idx="2787">
                        <c:v>1</c:v>
                      </c:pt>
                      <c:pt idx="2788">
                        <c:v>1</c:v>
                      </c:pt>
                      <c:pt idx="2789">
                        <c:v>1</c:v>
                      </c:pt>
                      <c:pt idx="2790">
                        <c:v>1</c:v>
                      </c:pt>
                      <c:pt idx="2791">
                        <c:v>1</c:v>
                      </c:pt>
                      <c:pt idx="2792">
                        <c:v>1</c:v>
                      </c:pt>
                      <c:pt idx="2793">
                        <c:v>1</c:v>
                      </c:pt>
                      <c:pt idx="2794">
                        <c:v>1</c:v>
                      </c:pt>
                      <c:pt idx="2795">
                        <c:v>1</c:v>
                      </c:pt>
                      <c:pt idx="2796">
                        <c:v>1</c:v>
                      </c:pt>
                      <c:pt idx="2797">
                        <c:v>1</c:v>
                      </c:pt>
                      <c:pt idx="2798">
                        <c:v>1</c:v>
                      </c:pt>
                      <c:pt idx="2799">
                        <c:v>1</c:v>
                      </c:pt>
                      <c:pt idx="2800">
                        <c:v>1</c:v>
                      </c:pt>
                      <c:pt idx="2801">
                        <c:v>1</c:v>
                      </c:pt>
                      <c:pt idx="2802">
                        <c:v>1</c:v>
                      </c:pt>
                      <c:pt idx="2803">
                        <c:v>1</c:v>
                      </c:pt>
                      <c:pt idx="2804">
                        <c:v>1</c:v>
                      </c:pt>
                      <c:pt idx="2805">
                        <c:v>1</c:v>
                      </c:pt>
                      <c:pt idx="2806">
                        <c:v>1</c:v>
                      </c:pt>
                      <c:pt idx="2807">
                        <c:v>1</c:v>
                      </c:pt>
                      <c:pt idx="2808">
                        <c:v>1</c:v>
                      </c:pt>
                      <c:pt idx="2809">
                        <c:v>1</c:v>
                      </c:pt>
                      <c:pt idx="2810">
                        <c:v>1</c:v>
                      </c:pt>
                      <c:pt idx="2811">
                        <c:v>1</c:v>
                      </c:pt>
                      <c:pt idx="2812">
                        <c:v>1</c:v>
                      </c:pt>
                      <c:pt idx="2813">
                        <c:v>1</c:v>
                      </c:pt>
                      <c:pt idx="2814">
                        <c:v>1</c:v>
                      </c:pt>
                      <c:pt idx="2815">
                        <c:v>1</c:v>
                      </c:pt>
                      <c:pt idx="2816">
                        <c:v>1</c:v>
                      </c:pt>
                      <c:pt idx="2817">
                        <c:v>1</c:v>
                      </c:pt>
                      <c:pt idx="2818">
                        <c:v>1</c:v>
                      </c:pt>
                      <c:pt idx="2819">
                        <c:v>1</c:v>
                      </c:pt>
                      <c:pt idx="2820">
                        <c:v>1</c:v>
                      </c:pt>
                      <c:pt idx="2821">
                        <c:v>1</c:v>
                      </c:pt>
                      <c:pt idx="2822">
                        <c:v>1</c:v>
                      </c:pt>
                      <c:pt idx="2823">
                        <c:v>1</c:v>
                      </c:pt>
                      <c:pt idx="2824">
                        <c:v>1</c:v>
                      </c:pt>
                      <c:pt idx="2825">
                        <c:v>1</c:v>
                      </c:pt>
                      <c:pt idx="2826">
                        <c:v>1</c:v>
                      </c:pt>
                      <c:pt idx="2827">
                        <c:v>1</c:v>
                      </c:pt>
                      <c:pt idx="2828">
                        <c:v>2</c:v>
                      </c:pt>
                      <c:pt idx="2829">
                        <c:v>2</c:v>
                      </c:pt>
                      <c:pt idx="2830">
                        <c:v>2</c:v>
                      </c:pt>
                      <c:pt idx="2831">
                        <c:v>2</c:v>
                      </c:pt>
                      <c:pt idx="2832">
                        <c:v>2</c:v>
                      </c:pt>
                      <c:pt idx="2833">
                        <c:v>2</c:v>
                      </c:pt>
                      <c:pt idx="2834">
                        <c:v>2</c:v>
                      </c:pt>
                      <c:pt idx="2835">
                        <c:v>2</c:v>
                      </c:pt>
                      <c:pt idx="2836">
                        <c:v>2</c:v>
                      </c:pt>
                      <c:pt idx="2837">
                        <c:v>2</c:v>
                      </c:pt>
                      <c:pt idx="2838">
                        <c:v>2</c:v>
                      </c:pt>
                      <c:pt idx="2839">
                        <c:v>2</c:v>
                      </c:pt>
                      <c:pt idx="2840">
                        <c:v>2</c:v>
                      </c:pt>
                      <c:pt idx="2841">
                        <c:v>2</c:v>
                      </c:pt>
                      <c:pt idx="2842">
                        <c:v>2</c:v>
                      </c:pt>
                      <c:pt idx="2843">
                        <c:v>2</c:v>
                      </c:pt>
                      <c:pt idx="2844">
                        <c:v>2</c:v>
                      </c:pt>
                      <c:pt idx="2845">
                        <c:v>2</c:v>
                      </c:pt>
                      <c:pt idx="2846">
                        <c:v>2</c:v>
                      </c:pt>
                      <c:pt idx="2847">
                        <c:v>2</c:v>
                      </c:pt>
                      <c:pt idx="2848">
                        <c:v>2</c:v>
                      </c:pt>
                      <c:pt idx="2849">
                        <c:v>2</c:v>
                      </c:pt>
                      <c:pt idx="2850">
                        <c:v>2</c:v>
                      </c:pt>
                      <c:pt idx="2851">
                        <c:v>2</c:v>
                      </c:pt>
                      <c:pt idx="2852">
                        <c:v>2</c:v>
                      </c:pt>
                      <c:pt idx="2853">
                        <c:v>2</c:v>
                      </c:pt>
                      <c:pt idx="2854">
                        <c:v>2</c:v>
                      </c:pt>
                      <c:pt idx="2855">
                        <c:v>2</c:v>
                      </c:pt>
                      <c:pt idx="2856">
                        <c:v>2</c:v>
                      </c:pt>
                      <c:pt idx="2857">
                        <c:v>2</c:v>
                      </c:pt>
                      <c:pt idx="2858">
                        <c:v>2</c:v>
                      </c:pt>
                      <c:pt idx="2859">
                        <c:v>2</c:v>
                      </c:pt>
                      <c:pt idx="2860">
                        <c:v>2</c:v>
                      </c:pt>
                      <c:pt idx="2861">
                        <c:v>2</c:v>
                      </c:pt>
                      <c:pt idx="2862">
                        <c:v>2</c:v>
                      </c:pt>
                      <c:pt idx="2863">
                        <c:v>2</c:v>
                      </c:pt>
                      <c:pt idx="2864">
                        <c:v>2</c:v>
                      </c:pt>
                      <c:pt idx="2865">
                        <c:v>2</c:v>
                      </c:pt>
                      <c:pt idx="2866">
                        <c:v>2</c:v>
                      </c:pt>
                      <c:pt idx="2867">
                        <c:v>2</c:v>
                      </c:pt>
                      <c:pt idx="2868">
                        <c:v>2</c:v>
                      </c:pt>
                      <c:pt idx="2869">
                        <c:v>2</c:v>
                      </c:pt>
                      <c:pt idx="2870">
                        <c:v>2</c:v>
                      </c:pt>
                      <c:pt idx="2871">
                        <c:v>2</c:v>
                      </c:pt>
                      <c:pt idx="2872">
                        <c:v>2</c:v>
                      </c:pt>
                      <c:pt idx="2873">
                        <c:v>2</c:v>
                      </c:pt>
                      <c:pt idx="2874">
                        <c:v>2</c:v>
                      </c:pt>
                      <c:pt idx="2875">
                        <c:v>2</c:v>
                      </c:pt>
                      <c:pt idx="2876">
                        <c:v>2</c:v>
                      </c:pt>
                      <c:pt idx="2877">
                        <c:v>2</c:v>
                      </c:pt>
                      <c:pt idx="2878">
                        <c:v>2</c:v>
                      </c:pt>
                      <c:pt idx="2879">
                        <c:v>2</c:v>
                      </c:pt>
                      <c:pt idx="2880">
                        <c:v>2</c:v>
                      </c:pt>
                      <c:pt idx="2881">
                        <c:v>2</c:v>
                      </c:pt>
                      <c:pt idx="2882">
                        <c:v>2</c:v>
                      </c:pt>
                      <c:pt idx="2883">
                        <c:v>2</c:v>
                      </c:pt>
                      <c:pt idx="2884">
                        <c:v>2</c:v>
                      </c:pt>
                      <c:pt idx="2885">
                        <c:v>2</c:v>
                      </c:pt>
                      <c:pt idx="2886">
                        <c:v>2</c:v>
                      </c:pt>
                      <c:pt idx="2887">
                        <c:v>2</c:v>
                      </c:pt>
                      <c:pt idx="2888">
                        <c:v>3</c:v>
                      </c:pt>
                      <c:pt idx="2889">
                        <c:v>3</c:v>
                      </c:pt>
                      <c:pt idx="2890">
                        <c:v>3</c:v>
                      </c:pt>
                      <c:pt idx="2891">
                        <c:v>3</c:v>
                      </c:pt>
                      <c:pt idx="2892">
                        <c:v>3</c:v>
                      </c:pt>
                      <c:pt idx="2893">
                        <c:v>3</c:v>
                      </c:pt>
                      <c:pt idx="2894">
                        <c:v>3</c:v>
                      </c:pt>
                      <c:pt idx="2895">
                        <c:v>3</c:v>
                      </c:pt>
                      <c:pt idx="2896">
                        <c:v>3</c:v>
                      </c:pt>
                      <c:pt idx="2897">
                        <c:v>3</c:v>
                      </c:pt>
                      <c:pt idx="2898">
                        <c:v>3</c:v>
                      </c:pt>
                      <c:pt idx="2899">
                        <c:v>3</c:v>
                      </c:pt>
                      <c:pt idx="2900">
                        <c:v>3</c:v>
                      </c:pt>
                      <c:pt idx="2901">
                        <c:v>3</c:v>
                      </c:pt>
                      <c:pt idx="2902">
                        <c:v>3</c:v>
                      </c:pt>
                      <c:pt idx="2903">
                        <c:v>3</c:v>
                      </c:pt>
                      <c:pt idx="2904">
                        <c:v>3</c:v>
                      </c:pt>
                      <c:pt idx="2905">
                        <c:v>3</c:v>
                      </c:pt>
                      <c:pt idx="2906">
                        <c:v>3</c:v>
                      </c:pt>
                      <c:pt idx="2907">
                        <c:v>3</c:v>
                      </c:pt>
                      <c:pt idx="2908">
                        <c:v>3</c:v>
                      </c:pt>
                      <c:pt idx="2909">
                        <c:v>3</c:v>
                      </c:pt>
                      <c:pt idx="2910">
                        <c:v>3</c:v>
                      </c:pt>
                      <c:pt idx="2911">
                        <c:v>3</c:v>
                      </c:pt>
                      <c:pt idx="2912">
                        <c:v>3</c:v>
                      </c:pt>
                      <c:pt idx="2913">
                        <c:v>3</c:v>
                      </c:pt>
                      <c:pt idx="2914">
                        <c:v>3</c:v>
                      </c:pt>
                      <c:pt idx="2915">
                        <c:v>3</c:v>
                      </c:pt>
                      <c:pt idx="2916">
                        <c:v>3</c:v>
                      </c:pt>
                      <c:pt idx="2917">
                        <c:v>3</c:v>
                      </c:pt>
                      <c:pt idx="2918">
                        <c:v>3</c:v>
                      </c:pt>
                      <c:pt idx="2919">
                        <c:v>3</c:v>
                      </c:pt>
                      <c:pt idx="2920">
                        <c:v>3</c:v>
                      </c:pt>
                      <c:pt idx="2921">
                        <c:v>3</c:v>
                      </c:pt>
                      <c:pt idx="2922">
                        <c:v>3</c:v>
                      </c:pt>
                      <c:pt idx="2923">
                        <c:v>3</c:v>
                      </c:pt>
                      <c:pt idx="2924">
                        <c:v>3</c:v>
                      </c:pt>
                      <c:pt idx="2925">
                        <c:v>3</c:v>
                      </c:pt>
                      <c:pt idx="2926">
                        <c:v>3</c:v>
                      </c:pt>
                      <c:pt idx="2927">
                        <c:v>3</c:v>
                      </c:pt>
                      <c:pt idx="2928">
                        <c:v>3</c:v>
                      </c:pt>
                      <c:pt idx="2929">
                        <c:v>3</c:v>
                      </c:pt>
                      <c:pt idx="2930">
                        <c:v>3</c:v>
                      </c:pt>
                      <c:pt idx="2931">
                        <c:v>3</c:v>
                      </c:pt>
                      <c:pt idx="2932">
                        <c:v>3</c:v>
                      </c:pt>
                      <c:pt idx="2933">
                        <c:v>3</c:v>
                      </c:pt>
                      <c:pt idx="2934">
                        <c:v>3</c:v>
                      </c:pt>
                      <c:pt idx="2935">
                        <c:v>3</c:v>
                      </c:pt>
                      <c:pt idx="2936">
                        <c:v>3</c:v>
                      </c:pt>
                      <c:pt idx="2937">
                        <c:v>3</c:v>
                      </c:pt>
                      <c:pt idx="2938">
                        <c:v>3</c:v>
                      </c:pt>
                      <c:pt idx="2939">
                        <c:v>3</c:v>
                      </c:pt>
                      <c:pt idx="2940">
                        <c:v>3</c:v>
                      </c:pt>
                      <c:pt idx="2941">
                        <c:v>3</c:v>
                      </c:pt>
                      <c:pt idx="2942">
                        <c:v>3</c:v>
                      </c:pt>
                      <c:pt idx="2943">
                        <c:v>3</c:v>
                      </c:pt>
                      <c:pt idx="2944">
                        <c:v>3</c:v>
                      </c:pt>
                      <c:pt idx="2945">
                        <c:v>3</c:v>
                      </c:pt>
                      <c:pt idx="2946">
                        <c:v>3</c:v>
                      </c:pt>
                      <c:pt idx="2947">
                        <c:v>3</c:v>
                      </c:pt>
                      <c:pt idx="2948">
                        <c:v>4</c:v>
                      </c:pt>
                      <c:pt idx="2949">
                        <c:v>4</c:v>
                      </c:pt>
                      <c:pt idx="2950">
                        <c:v>4</c:v>
                      </c:pt>
                      <c:pt idx="2951">
                        <c:v>4</c:v>
                      </c:pt>
                      <c:pt idx="2952">
                        <c:v>4</c:v>
                      </c:pt>
                      <c:pt idx="2953">
                        <c:v>4</c:v>
                      </c:pt>
                      <c:pt idx="2954">
                        <c:v>4</c:v>
                      </c:pt>
                      <c:pt idx="2955">
                        <c:v>4</c:v>
                      </c:pt>
                      <c:pt idx="2956">
                        <c:v>4</c:v>
                      </c:pt>
                      <c:pt idx="2957">
                        <c:v>4</c:v>
                      </c:pt>
                      <c:pt idx="2958">
                        <c:v>4</c:v>
                      </c:pt>
                      <c:pt idx="2959">
                        <c:v>4</c:v>
                      </c:pt>
                      <c:pt idx="2960">
                        <c:v>4</c:v>
                      </c:pt>
                      <c:pt idx="2961">
                        <c:v>4</c:v>
                      </c:pt>
                      <c:pt idx="2962">
                        <c:v>4</c:v>
                      </c:pt>
                      <c:pt idx="2963">
                        <c:v>4</c:v>
                      </c:pt>
                      <c:pt idx="2964">
                        <c:v>4</c:v>
                      </c:pt>
                      <c:pt idx="2965">
                        <c:v>4</c:v>
                      </c:pt>
                      <c:pt idx="2966">
                        <c:v>4</c:v>
                      </c:pt>
                      <c:pt idx="2967">
                        <c:v>4</c:v>
                      </c:pt>
                      <c:pt idx="2968">
                        <c:v>4</c:v>
                      </c:pt>
                      <c:pt idx="2969">
                        <c:v>4</c:v>
                      </c:pt>
                      <c:pt idx="2970">
                        <c:v>4</c:v>
                      </c:pt>
                      <c:pt idx="2971">
                        <c:v>4</c:v>
                      </c:pt>
                      <c:pt idx="2972">
                        <c:v>4</c:v>
                      </c:pt>
                      <c:pt idx="2973">
                        <c:v>4</c:v>
                      </c:pt>
                      <c:pt idx="2974">
                        <c:v>4</c:v>
                      </c:pt>
                      <c:pt idx="2975">
                        <c:v>4</c:v>
                      </c:pt>
                      <c:pt idx="2976">
                        <c:v>4</c:v>
                      </c:pt>
                      <c:pt idx="2977">
                        <c:v>4</c:v>
                      </c:pt>
                      <c:pt idx="2978">
                        <c:v>4</c:v>
                      </c:pt>
                      <c:pt idx="2979">
                        <c:v>4</c:v>
                      </c:pt>
                      <c:pt idx="2980">
                        <c:v>4</c:v>
                      </c:pt>
                      <c:pt idx="2981">
                        <c:v>4</c:v>
                      </c:pt>
                      <c:pt idx="2982">
                        <c:v>4</c:v>
                      </c:pt>
                      <c:pt idx="2983">
                        <c:v>4</c:v>
                      </c:pt>
                      <c:pt idx="2984">
                        <c:v>4</c:v>
                      </c:pt>
                      <c:pt idx="2985">
                        <c:v>4</c:v>
                      </c:pt>
                      <c:pt idx="2986">
                        <c:v>4</c:v>
                      </c:pt>
                      <c:pt idx="2987">
                        <c:v>4</c:v>
                      </c:pt>
                      <c:pt idx="2988">
                        <c:v>4</c:v>
                      </c:pt>
                      <c:pt idx="2989">
                        <c:v>4</c:v>
                      </c:pt>
                      <c:pt idx="2990">
                        <c:v>4</c:v>
                      </c:pt>
                      <c:pt idx="2991">
                        <c:v>4</c:v>
                      </c:pt>
                      <c:pt idx="2992">
                        <c:v>4</c:v>
                      </c:pt>
                      <c:pt idx="2993">
                        <c:v>4</c:v>
                      </c:pt>
                      <c:pt idx="2994">
                        <c:v>4</c:v>
                      </c:pt>
                      <c:pt idx="2995">
                        <c:v>4</c:v>
                      </c:pt>
                      <c:pt idx="2996">
                        <c:v>4</c:v>
                      </c:pt>
                      <c:pt idx="2997">
                        <c:v>4</c:v>
                      </c:pt>
                      <c:pt idx="2998">
                        <c:v>4</c:v>
                      </c:pt>
                      <c:pt idx="2999">
                        <c:v>4</c:v>
                      </c:pt>
                      <c:pt idx="3000">
                        <c:v>4</c:v>
                      </c:pt>
                      <c:pt idx="3001">
                        <c:v>4</c:v>
                      </c:pt>
                      <c:pt idx="3002">
                        <c:v>4</c:v>
                      </c:pt>
                      <c:pt idx="3003">
                        <c:v>4</c:v>
                      </c:pt>
                      <c:pt idx="3004">
                        <c:v>4</c:v>
                      </c:pt>
                      <c:pt idx="3005">
                        <c:v>4</c:v>
                      </c:pt>
                      <c:pt idx="3006">
                        <c:v>4</c:v>
                      </c:pt>
                      <c:pt idx="3007">
                        <c:v>4</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1</c:v>
                      </c:pt>
                      <c:pt idx="3069">
                        <c:v>1</c:v>
                      </c:pt>
                      <c:pt idx="3070">
                        <c:v>1</c:v>
                      </c:pt>
                      <c:pt idx="3071">
                        <c:v>1</c:v>
                      </c:pt>
                      <c:pt idx="3072">
                        <c:v>1</c:v>
                      </c:pt>
                      <c:pt idx="3073">
                        <c:v>1</c:v>
                      </c:pt>
                      <c:pt idx="3074">
                        <c:v>1</c:v>
                      </c:pt>
                      <c:pt idx="3075">
                        <c:v>1</c:v>
                      </c:pt>
                      <c:pt idx="3076">
                        <c:v>1</c:v>
                      </c:pt>
                      <c:pt idx="3077">
                        <c:v>1</c:v>
                      </c:pt>
                      <c:pt idx="3078">
                        <c:v>1</c:v>
                      </c:pt>
                      <c:pt idx="3079">
                        <c:v>1</c:v>
                      </c:pt>
                      <c:pt idx="3080">
                        <c:v>1</c:v>
                      </c:pt>
                      <c:pt idx="3081">
                        <c:v>1</c:v>
                      </c:pt>
                      <c:pt idx="3082">
                        <c:v>1</c:v>
                      </c:pt>
                      <c:pt idx="3083">
                        <c:v>1</c:v>
                      </c:pt>
                      <c:pt idx="3084">
                        <c:v>1</c:v>
                      </c:pt>
                      <c:pt idx="3085">
                        <c:v>1</c:v>
                      </c:pt>
                      <c:pt idx="3086">
                        <c:v>1</c:v>
                      </c:pt>
                      <c:pt idx="3087">
                        <c:v>1</c:v>
                      </c:pt>
                      <c:pt idx="3088">
                        <c:v>1</c:v>
                      </c:pt>
                      <c:pt idx="3089">
                        <c:v>1</c:v>
                      </c:pt>
                      <c:pt idx="3090">
                        <c:v>1</c:v>
                      </c:pt>
                      <c:pt idx="3091">
                        <c:v>1</c:v>
                      </c:pt>
                      <c:pt idx="3092">
                        <c:v>1</c:v>
                      </c:pt>
                      <c:pt idx="3093">
                        <c:v>1</c:v>
                      </c:pt>
                      <c:pt idx="3094">
                        <c:v>1</c:v>
                      </c:pt>
                      <c:pt idx="3095">
                        <c:v>1</c:v>
                      </c:pt>
                      <c:pt idx="3096">
                        <c:v>1</c:v>
                      </c:pt>
                      <c:pt idx="3097">
                        <c:v>1</c:v>
                      </c:pt>
                      <c:pt idx="3098">
                        <c:v>1</c:v>
                      </c:pt>
                      <c:pt idx="3099">
                        <c:v>1</c:v>
                      </c:pt>
                      <c:pt idx="3100">
                        <c:v>1</c:v>
                      </c:pt>
                      <c:pt idx="3101">
                        <c:v>1</c:v>
                      </c:pt>
                      <c:pt idx="3102">
                        <c:v>1</c:v>
                      </c:pt>
                      <c:pt idx="3103">
                        <c:v>1</c:v>
                      </c:pt>
                      <c:pt idx="3104">
                        <c:v>1</c:v>
                      </c:pt>
                      <c:pt idx="3105">
                        <c:v>1</c:v>
                      </c:pt>
                      <c:pt idx="3106">
                        <c:v>1</c:v>
                      </c:pt>
                      <c:pt idx="3107">
                        <c:v>1</c:v>
                      </c:pt>
                      <c:pt idx="3108">
                        <c:v>1</c:v>
                      </c:pt>
                      <c:pt idx="3109">
                        <c:v>1</c:v>
                      </c:pt>
                      <c:pt idx="3110">
                        <c:v>1</c:v>
                      </c:pt>
                      <c:pt idx="3111">
                        <c:v>1</c:v>
                      </c:pt>
                      <c:pt idx="3112">
                        <c:v>1</c:v>
                      </c:pt>
                      <c:pt idx="3113">
                        <c:v>1</c:v>
                      </c:pt>
                      <c:pt idx="3114">
                        <c:v>1</c:v>
                      </c:pt>
                      <c:pt idx="3115">
                        <c:v>1</c:v>
                      </c:pt>
                      <c:pt idx="3116">
                        <c:v>1</c:v>
                      </c:pt>
                      <c:pt idx="3117">
                        <c:v>1</c:v>
                      </c:pt>
                      <c:pt idx="3118">
                        <c:v>1</c:v>
                      </c:pt>
                      <c:pt idx="3119">
                        <c:v>1</c:v>
                      </c:pt>
                      <c:pt idx="3120">
                        <c:v>1</c:v>
                      </c:pt>
                      <c:pt idx="3121">
                        <c:v>1</c:v>
                      </c:pt>
                      <c:pt idx="3122">
                        <c:v>1</c:v>
                      </c:pt>
                      <c:pt idx="3123">
                        <c:v>1</c:v>
                      </c:pt>
                      <c:pt idx="3124">
                        <c:v>1</c:v>
                      </c:pt>
                      <c:pt idx="3125">
                        <c:v>1</c:v>
                      </c:pt>
                      <c:pt idx="3126">
                        <c:v>1</c:v>
                      </c:pt>
                      <c:pt idx="3127">
                        <c:v>1</c:v>
                      </c:pt>
                      <c:pt idx="3128">
                        <c:v>2</c:v>
                      </c:pt>
                      <c:pt idx="3129">
                        <c:v>2</c:v>
                      </c:pt>
                      <c:pt idx="3130">
                        <c:v>2</c:v>
                      </c:pt>
                      <c:pt idx="3131">
                        <c:v>2</c:v>
                      </c:pt>
                      <c:pt idx="3132">
                        <c:v>2</c:v>
                      </c:pt>
                      <c:pt idx="3133">
                        <c:v>2</c:v>
                      </c:pt>
                      <c:pt idx="3134">
                        <c:v>2</c:v>
                      </c:pt>
                      <c:pt idx="3135">
                        <c:v>2</c:v>
                      </c:pt>
                      <c:pt idx="3136">
                        <c:v>2</c:v>
                      </c:pt>
                      <c:pt idx="3137">
                        <c:v>2</c:v>
                      </c:pt>
                      <c:pt idx="3138">
                        <c:v>2</c:v>
                      </c:pt>
                      <c:pt idx="3139">
                        <c:v>2</c:v>
                      </c:pt>
                      <c:pt idx="3140">
                        <c:v>2</c:v>
                      </c:pt>
                      <c:pt idx="3141">
                        <c:v>2</c:v>
                      </c:pt>
                      <c:pt idx="3142">
                        <c:v>2</c:v>
                      </c:pt>
                      <c:pt idx="3143">
                        <c:v>2</c:v>
                      </c:pt>
                      <c:pt idx="3144">
                        <c:v>2</c:v>
                      </c:pt>
                      <c:pt idx="3145">
                        <c:v>2</c:v>
                      </c:pt>
                      <c:pt idx="3146">
                        <c:v>2</c:v>
                      </c:pt>
                      <c:pt idx="3147">
                        <c:v>2</c:v>
                      </c:pt>
                      <c:pt idx="3148">
                        <c:v>2</c:v>
                      </c:pt>
                      <c:pt idx="3149">
                        <c:v>2</c:v>
                      </c:pt>
                      <c:pt idx="3150">
                        <c:v>2</c:v>
                      </c:pt>
                      <c:pt idx="3151">
                        <c:v>2</c:v>
                      </c:pt>
                      <c:pt idx="3152">
                        <c:v>2</c:v>
                      </c:pt>
                      <c:pt idx="3153">
                        <c:v>2</c:v>
                      </c:pt>
                      <c:pt idx="3154">
                        <c:v>2</c:v>
                      </c:pt>
                      <c:pt idx="3155">
                        <c:v>2</c:v>
                      </c:pt>
                      <c:pt idx="3156">
                        <c:v>2</c:v>
                      </c:pt>
                      <c:pt idx="3157">
                        <c:v>2</c:v>
                      </c:pt>
                      <c:pt idx="3158">
                        <c:v>2</c:v>
                      </c:pt>
                      <c:pt idx="3159">
                        <c:v>2</c:v>
                      </c:pt>
                      <c:pt idx="3160">
                        <c:v>2</c:v>
                      </c:pt>
                      <c:pt idx="3161">
                        <c:v>2</c:v>
                      </c:pt>
                      <c:pt idx="3162">
                        <c:v>2</c:v>
                      </c:pt>
                      <c:pt idx="3163">
                        <c:v>2</c:v>
                      </c:pt>
                      <c:pt idx="3164">
                        <c:v>2</c:v>
                      </c:pt>
                      <c:pt idx="3165">
                        <c:v>2</c:v>
                      </c:pt>
                      <c:pt idx="3166">
                        <c:v>2</c:v>
                      </c:pt>
                      <c:pt idx="3167">
                        <c:v>2</c:v>
                      </c:pt>
                      <c:pt idx="3168">
                        <c:v>2</c:v>
                      </c:pt>
                      <c:pt idx="3169">
                        <c:v>2</c:v>
                      </c:pt>
                      <c:pt idx="3170">
                        <c:v>2</c:v>
                      </c:pt>
                      <c:pt idx="3171">
                        <c:v>2</c:v>
                      </c:pt>
                      <c:pt idx="3172">
                        <c:v>2</c:v>
                      </c:pt>
                      <c:pt idx="3173">
                        <c:v>2</c:v>
                      </c:pt>
                      <c:pt idx="3174">
                        <c:v>2</c:v>
                      </c:pt>
                      <c:pt idx="3175">
                        <c:v>2</c:v>
                      </c:pt>
                      <c:pt idx="3176">
                        <c:v>2</c:v>
                      </c:pt>
                      <c:pt idx="3177">
                        <c:v>2</c:v>
                      </c:pt>
                      <c:pt idx="3178">
                        <c:v>2</c:v>
                      </c:pt>
                      <c:pt idx="3179">
                        <c:v>2</c:v>
                      </c:pt>
                      <c:pt idx="3180">
                        <c:v>2</c:v>
                      </c:pt>
                      <c:pt idx="3181">
                        <c:v>2</c:v>
                      </c:pt>
                      <c:pt idx="3182">
                        <c:v>2</c:v>
                      </c:pt>
                      <c:pt idx="3183">
                        <c:v>2</c:v>
                      </c:pt>
                      <c:pt idx="3184">
                        <c:v>2</c:v>
                      </c:pt>
                      <c:pt idx="3185">
                        <c:v>2</c:v>
                      </c:pt>
                      <c:pt idx="3186">
                        <c:v>2</c:v>
                      </c:pt>
                      <c:pt idx="3187">
                        <c:v>2</c:v>
                      </c:pt>
                      <c:pt idx="3188">
                        <c:v>3</c:v>
                      </c:pt>
                      <c:pt idx="3189">
                        <c:v>3</c:v>
                      </c:pt>
                      <c:pt idx="3190">
                        <c:v>3</c:v>
                      </c:pt>
                      <c:pt idx="3191">
                        <c:v>3</c:v>
                      </c:pt>
                      <c:pt idx="3192">
                        <c:v>3</c:v>
                      </c:pt>
                      <c:pt idx="3193">
                        <c:v>3</c:v>
                      </c:pt>
                      <c:pt idx="3194">
                        <c:v>3</c:v>
                      </c:pt>
                      <c:pt idx="3195">
                        <c:v>3</c:v>
                      </c:pt>
                      <c:pt idx="3196">
                        <c:v>3</c:v>
                      </c:pt>
                      <c:pt idx="3197">
                        <c:v>3</c:v>
                      </c:pt>
                      <c:pt idx="3198">
                        <c:v>3</c:v>
                      </c:pt>
                      <c:pt idx="3199">
                        <c:v>3</c:v>
                      </c:pt>
                      <c:pt idx="3200">
                        <c:v>3</c:v>
                      </c:pt>
                      <c:pt idx="3201">
                        <c:v>3</c:v>
                      </c:pt>
                      <c:pt idx="3202">
                        <c:v>3</c:v>
                      </c:pt>
                      <c:pt idx="3203">
                        <c:v>3</c:v>
                      </c:pt>
                      <c:pt idx="3204">
                        <c:v>3</c:v>
                      </c:pt>
                      <c:pt idx="3205">
                        <c:v>3</c:v>
                      </c:pt>
                      <c:pt idx="3206">
                        <c:v>3</c:v>
                      </c:pt>
                      <c:pt idx="3207">
                        <c:v>3</c:v>
                      </c:pt>
                      <c:pt idx="3208">
                        <c:v>3</c:v>
                      </c:pt>
                      <c:pt idx="3209">
                        <c:v>3</c:v>
                      </c:pt>
                      <c:pt idx="3210">
                        <c:v>3</c:v>
                      </c:pt>
                      <c:pt idx="3211">
                        <c:v>3</c:v>
                      </c:pt>
                      <c:pt idx="3212">
                        <c:v>3</c:v>
                      </c:pt>
                      <c:pt idx="3213">
                        <c:v>3</c:v>
                      </c:pt>
                      <c:pt idx="3214">
                        <c:v>3</c:v>
                      </c:pt>
                      <c:pt idx="3215">
                        <c:v>3</c:v>
                      </c:pt>
                      <c:pt idx="3216">
                        <c:v>3</c:v>
                      </c:pt>
                      <c:pt idx="3217">
                        <c:v>3</c:v>
                      </c:pt>
                      <c:pt idx="3218">
                        <c:v>3</c:v>
                      </c:pt>
                      <c:pt idx="3219">
                        <c:v>3</c:v>
                      </c:pt>
                      <c:pt idx="3220">
                        <c:v>3</c:v>
                      </c:pt>
                      <c:pt idx="3221">
                        <c:v>3</c:v>
                      </c:pt>
                      <c:pt idx="3222">
                        <c:v>3</c:v>
                      </c:pt>
                      <c:pt idx="3223">
                        <c:v>3</c:v>
                      </c:pt>
                      <c:pt idx="3224">
                        <c:v>3</c:v>
                      </c:pt>
                      <c:pt idx="3225">
                        <c:v>3</c:v>
                      </c:pt>
                      <c:pt idx="3226">
                        <c:v>3</c:v>
                      </c:pt>
                      <c:pt idx="3227">
                        <c:v>3</c:v>
                      </c:pt>
                      <c:pt idx="3228">
                        <c:v>3</c:v>
                      </c:pt>
                      <c:pt idx="3229">
                        <c:v>3</c:v>
                      </c:pt>
                      <c:pt idx="3230">
                        <c:v>3</c:v>
                      </c:pt>
                      <c:pt idx="3231">
                        <c:v>3</c:v>
                      </c:pt>
                      <c:pt idx="3232">
                        <c:v>3</c:v>
                      </c:pt>
                      <c:pt idx="3233">
                        <c:v>3</c:v>
                      </c:pt>
                      <c:pt idx="3234">
                        <c:v>3</c:v>
                      </c:pt>
                      <c:pt idx="3235">
                        <c:v>3</c:v>
                      </c:pt>
                      <c:pt idx="3236">
                        <c:v>3</c:v>
                      </c:pt>
                      <c:pt idx="3237">
                        <c:v>3</c:v>
                      </c:pt>
                      <c:pt idx="3238">
                        <c:v>3</c:v>
                      </c:pt>
                      <c:pt idx="3239">
                        <c:v>3</c:v>
                      </c:pt>
                      <c:pt idx="3240">
                        <c:v>3</c:v>
                      </c:pt>
                      <c:pt idx="3241">
                        <c:v>3</c:v>
                      </c:pt>
                      <c:pt idx="3242">
                        <c:v>3</c:v>
                      </c:pt>
                      <c:pt idx="3243">
                        <c:v>3</c:v>
                      </c:pt>
                      <c:pt idx="3244">
                        <c:v>3</c:v>
                      </c:pt>
                      <c:pt idx="3245">
                        <c:v>3</c:v>
                      </c:pt>
                      <c:pt idx="3246">
                        <c:v>3</c:v>
                      </c:pt>
                      <c:pt idx="3247">
                        <c:v>4</c:v>
                      </c:pt>
                      <c:pt idx="3248">
                        <c:v>4</c:v>
                      </c:pt>
                      <c:pt idx="3249">
                        <c:v>4</c:v>
                      </c:pt>
                      <c:pt idx="3250">
                        <c:v>4</c:v>
                      </c:pt>
                      <c:pt idx="3251">
                        <c:v>4</c:v>
                      </c:pt>
                      <c:pt idx="3252">
                        <c:v>4</c:v>
                      </c:pt>
                      <c:pt idx="3253">
                        <c:v>4</c:v>
                      </c:pt>
                      <c:pt idx="3254">
                        <c:v>4</c:v>
                      </c:pt>
                      <c:pt idx="3255">
                        <c:v>4</c:v>
                      </c:pt>
                      <c:pt idx="3256">
                        <c:v>4</c:v>
                      </c:pt>
                      <c:pt idx="3257">
                        <c:v>4</c:v>
                      </c:pt>
                      <c:pt idx="3258">
                        <c:v>4</c:v>
                      </c:pt>
                      <c:pt idx="3259">
                        <c:v>4</c:v>
                      </c:pt>
                      <c:pt idx="3260">
                        <c:v>4</c:v>
                      </c:pt>
                      <c:pt idx="3261">
                        <c:v>4</c:v>
                      </c:pt>
                      <c:pt idx="3262">
                        <c:v>4</c:v>
                      </c:pt>
                      <c:pt idx="3263">
                        <c:v>4</c:v>
                      </c:pt>
                      <c:pt idx="3264">
                        <c:v>4</c:v>
                      </c:pt>
                      <c:pt idx="3265">
                        <c:v>4</c:v>
                      </c:pt>
                      <c:pt idx="3266">
                        <c:v>4</c:v>
                      </c:pt>
                      <c:pt idx="3267">
                        <c:v>4</c:v>
                      </c:pt>
                      <c:pt idx="3268">
                        <c:v>4</c:v>
                      </c:pt>
                      <c:pt idx="3269">
                        <c:v>4</c:v>
                      </c:pt>
                      <c:pt idx="3270">
                        <c:v>4</c:v>
                      </c:pt>
                      <c:pt idx="3271">
                        <c:v>4</c:v>
                      </c:pt>
                      <c:pt idx="3272">
                        <c:v>4</c:v>
                      </c:pt>
                      <c:pt idx="3273">
                        <c:v>4</c:v>
                      </c:pt>
                      <c:pt idx="3274">
                        <c:v>4</c:v>
                      </c:pt>
                      <c:pt idx="3275">
                        <c:v>4</c:v>
                      </c:pt>
                      <c:pt idx="3276">
                        <c:v>4</c:v>
                      </c:pt>
                      <c:pt idx="3277">
                        <c:v>4</c:v>
                      </c:pt>
                      <c:pt idx="3278">
                        <c:v>4</c:v>
                      </c:pt>
                      <c:pt idx="3279">
                        <c:v>4</c:v>
                      </c:pt>
                      <c:pt idx="3280">
                        <c:v>4</c:v>
                      </c:pt>
                      <c:pt idx="3281">
                        <c:v>4</c:v>
                      </c:pt>
                      <c:pt idx="3282">
                        <c:v>4</c:v>
                      </c:pt>
                      <c:pt idx="3283">
                        <c:v>4</c:v>
                      </c:pt>
                      <c:pt idx="3284">
                        <c:v>4</c:v>
                      </c:pt>
                      <c:pt idx="3285">
                        <c:v>4</c:v>
                      </c:pt>
                      <c:pt idx="3286">
                        <c:v>4</c:v>
                      </c:pt>
                      <c:pt idx="3287">
                        <c:v>4</c:v>
                      </c:pt>
                      <c:pt idx="3288">
                        <c:v>4</c:v>
                      </c:pt>
                      <c:pt idx="3289">
                        <c:v>4</c:v>
                      </c:pt>
                      <c:pt idx="3290">
                        <c:v>4</c:v>
                      </c:pt>
                      <c:pt idx="3291">
                        <c:v>4</c:v>
                      </c:pt>
                      <c:pt idx="3292">
                        <c:v>4</c:v>
                      </c:pt>
                      <c:pt idx="3293">
                        <c:v>4</c:v>
                      </c:pt>
                      <c:pt idx="3294">
                        <c:v>4</c:v>
                      </c:pt>
                      <c:pt idx="3295">
                        <c:v>4</c:v>
                      </c:pt>
                      <c:pt idx="3296">
                        <c:v>4</c:v>
                      </c:pt>
                      <c:pt idx="3297">
                        <c:v>4</c:v>
                      </c:pt>
                      <c:pt idx="3298">
                        <c:v>4</c:v>
                      </c:pt>
                      <c:pt idx="3299">
                        <c:v>4</c:v>
                      </c:pt>
                      <c:pt idx="3300">
                        <c:v>4</c:v>
                      </c:pt>
                      <c:pt idx="3301">
                        <c:v>4</c:v>
                      </c:pt>
                      <c:pt idx="3302">
                        <c:v>4</c:v>
                      </c:pt>
                      <c:pt idx="3303">
                        <c:v>4</c:v>
                      </c:pt>
                      <c:pt idx="3304">
                        <c:v>4</c:v>
                      </c:pt>
                      <c:pt idx="3305">
                        <c:v>4</c:v>
                      </c:pt>
                      <c:pt idx="3306">
                        <c:v>4</c:v>
                      </c:pt>
                      <c:pt idx="3307">
                        <c:v>5</c:v>
                      </c:pt>
                      <c:pt idx="3308">
                        <c:v>5</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1</c:v>
                      </c:pt>
                      <c:pt idx="3371">
                        <c:v>1</c:v>
                      </c:pt>
                      <c:pt idx="3372">
                        <c:v>1</c:v>
                      </c:pt>
                      <c:pt idx="3373">
                        <c:v>1</c:v>
                      </c:pt>
                      <c:pt idx="3374">
                        <c:v>1</c:v>
                      </c:pt>
                      <c:pt idx="3375">
                        <c:v>1</c:v>
                      </c:pt>
                      <c:pt idx="3376">
                        <c:v>1</c:v>
                      </c:pt>
                      <c:pt idx="3377">
                        <c:v>1</c:v>
                      </c:pt>
                      <c:pt idx="3378">
                        <c:v>1</c:v>
                      </c:pt>
                      <c:pt idx="3379">
                        <c:v>1</c:v>
                      </c:pt>
                      <c:pt idx="3380">
                        <c:v>1</c:v>
                      </c:pt>
                      <c:pt idx="3381">
                        <c:v>1</c:v>
                      </c:pt>
                      <c:pt idx="3382">
                        <c:v>1</c:v>
                      </c:pt>
                      <c:pt idx="3383">
                        <c:v>1</c:v>
                      </c:pt>
                      <c:pt idx="3384">
                        <c:v>1</c:v>
                      </c:pt>
                      <c:pt idx="3385">
                        <c:v>1</c:v>
                      </c:pt>
                      <c:pt idx="3386">
                        <c:v>1</c:v>
                      </c:pt>
                      <c:pt idx="3387">
                        <c:v>1</c:v>
                      </c:pt>
                      <c:pt idx="3388">
                        <c:v>1</c:v>
                      </c:pt>
                      <c:pt idx="3389">
                        <c:v>1</c:v>
                      </c:pt>
                      <c:pt idx="3390">
                        <c:v>1</c:v>
                      </c:pt>
                      <c:pt idx="3391">
                        <c:v>1</c:v>
                      </c:pt>
                      <c:pt idx="3392">
                        <c:v>1</c:v>
                      </c:pt>
                      <c:pt idx="3393">
                        <c:v>1</c:v>
                      </c:pt>
                      <c:pt idx="3394">
                        <c:v>1</c:v>
                      </c:pt>
                      <c:pt idx="3395">
                        <c:v>1</c:v>
                      </c:pt>
                      <c:pt idx="3396">
                        <c:v>1</c:v>
                      </c:pt>
                      <c:pt idx="3397">
                        <c:v>1</c:v>
                      </c:pt>
                      <c:pt idx="3398">
                        <c:v>1</c:v>
                      </c:pt>
                      <c:pt idx="3399">
                        <c:v>1</c:v>
                      </c:pt>
                      <c:pt idx="3400">
                        <c:v>1</c:v>
                      </c:pt>
                      <c:pt idx="3401">
                        <c:v>1</c:v>
                      </c:pt>
                      <c:pt idx="3402">
                        <c:v>1</c:v>
                      </c:pt>
                      <c:pt idx="3403">
                        <c:v>1</c:v>
                      </c:pt>
                      <c:pt idx="3404">
                        <c:v>1</c:v>
                      </c:pt>
                      <c:pt idx="3405">
                        <c:v>1</c:v>
                      </c:pt>
                      <c:pt idx="3406">
                        <c:v>1</c:v>
                      </c:pt>
                      <c:pt idx="3407">
                        <c:v>1</c:v>
                      </c:pt>
                      <c:pt idx="3408">
                        <c:v>1</c:v>
                      </c:pt>
                      <c:pt idx="3409">
                        <c:v>1</c:v>
                      </c:pt>
                      <c:pt idx="3410">
                        <c:v>1</c:v>
                      </c:pt>
                      <c:pt idx="3411">
                        <c:v>1</c:v>
                      </c:pt>
                      <c:pt idx="3412">
                        <c:v>1</c:v>
                      </c:pt>
                      <c:pt idx="3413">
                        <c:v>1</c:v>
                      </c:pt>
                      <c:pt idx="3414">
                        <c:v>1</c:v>
                      </c:pt>
                      <c:pt idx="3415">
                        <c:v>1</c:v>
                      </c:pt>
                      <c:pt idx="3416">
                        <c:v>1</c:v>
                      </c:pt>
                      <c:pt idx="3417">
                        <c:v>1</c:v>
                      </c:pt>
                      <c:pt idx="3418">
                        <c:v>1</c:v>
                      </c:pt>
                      <c:pt idx="3419">
                        <c:v>1</c:v>
                      </c:pt>
                      <c:pt idx="3420">
                        <c:v>1</c:v>
                      </c:pt>
                      <c:pt idx="3421">
                        <c:v>1</c:v>
                      </c:pt>
                      <c:pt idx="3422">
                        <c:v>1</c:v>
                      </c:pt>
                      <c:pt idx="3423">
                        <c:v>1</c:v>
                      </c:pt>
                      <c:pt idx="3424">
                        <c:v>1</c:v>
                      </c:pt>
                      <c:pt idx="3425">
                        <c:v>1</c:v>
                      </c:pt>
                      <c:pt idx="3426">
                        <c:v>1</c:v>
                      </c:pt>
                      <c:pt idx="3427">
                        <c:v>1</c:v>
                      </c:pt>
                      <c:pt idx="3428">
                        <c:v>1</c:v>
                      </c:pt>
                      <c:pt idx="3429">
                        <c:v>2</c:v>
                      </c:pt>
                      <c:pt idx="3430">
                        <c:v>2</c:v>
                      </c:pt>
                      <c:pt idx="3431">
                        <c:v>2</c:v>
                      </c:pt>
                      <c:pt idx="3432">
                        <c:v>2</c:v>
                      </c:pt>
                      <c:pt idx="3433">
                        <c:v>2</c:v>
                      </c:pt>
                      <c:pt idx="3434">
                        <c:v>2</c:v>
                      </c:pt>
                      <c:pt idx="3435">
                        <c:v>2</c:v>
                      </c:pt>
                      <c:pt idx="3436">
                        <c:v>2</c:v>
                      </c:pt>
                      <c:pt idx="3437">
                        <c:v>2</c:v>
                      </c:pt>
                      <c:pt idx="3438">
                        <c:v>2</c:v>
                      </c:pt>
                      <c:pt idx="3439">
                        <c:v>2</c:v>
                      </c:pt>
                      <c:pt idx="3440">
                        <c:v>2</c:v>
                      </c:pt>
                      <c:pt idx="3441">
                        <c:v>2</c:v>
                      </c:pt>
                      <c:pt idx="3442">
                        <c:v>2</c:v>
                      </c:pt>
                      <c:pt idx="3443">
                        <c:v>2</c:v>
                      </c:pt>
                      <c:pt idx="3444">
                        <c:v>2</c:v>
                      </c:pt>
                      <c:pt idx="3445">
                        <c:v>2</c:v>
                      </c:pt>
                      <c:pt idx="3446">
                        <c:v>2</c:v>
                      </c:pt>
                      <c:pt idx="3447">
                        <c:v>2</c:v>
                      </c:pt>
                      <c:pt idx="3448">
                        <c:v>2</c:v>
                      </c:pt>
                      <c:pt idx="3449">
                        <c:v>2</c:v>
                      </c:pt>
                      <c:pt idx="3450">
                        <c:v>2</c:v>
                      </c:pt>
                      <c:pt idx="3451">
                        <c:v>2</c:v>
                      </c:pt>
                      <c:pt idx="3452">
                        <c:v>2</c:v>
                      </c:pt>
                      <c:pt idx="3453">
                        <c:v>2</c:v>
                      </c:pt>
                      <c:pt idx="3454">
                        <c:v>2</c:v>
                      </c:pt>
                      <c:pt idx="3455">
                        <c:v>2</c:v>
                      </c:pt>
                      <c:pt idx="3456">
                        <c:v>2</c:v>
                      </c:pt>
                      <c:pt idx="3457">
                        <c:v>2</c:v>
                      </c:pt>
                      <c:pt idx="3458">
                        <c:v>2</c:v>
                      </c:pt>
                      <c:pt idx="3459">
                        <c:v>2</c:v>
                      </c:pt>
                      <c:pt idx="3460">
                        <c:v>2</c:v>
                      </c:pt>
                      <c:pt idx="3461">
                        <c:v>2</c:v>
                      </c:pt>
                      <c:pt idx="3462">
                        <c:v>2</c:v>
                      </c:pt>
                      <c:pt idx="3463">
                        <c:v>2</c:v>
                      </c:pt>
                      <c:pt idx="3464">
                        <c:v>2</c:v>
                      </c:pt>
                      <c:pt idx="3465">
                        <c:v>2</c:v>
                      </c:pt>
                      <c:pt idx="3466">
                        <c:v>2</c:v>
                      </c:pt>
                      <c:pt idx="3467">
                        <c:v>2</c:v>
                      </c:pt>
                      <c:pt idx="3468">
                        <c:v>2</c:v>
                      </c:pt>
                      <c:pt idx="3469">
                        <c:v>2</c:v>
                      </c:pt>
                      <c:pt idx="3470">
                        <c:v>2</c:v>
                      </c:pt>
                      <c:pt idx="3471">
                        <c:v>2</c:v>
                      </c:pt>
                      <c:pt idx="3472">
                        <c:v>2</c:v>
                      </c:pt>
                      <c:pt idx="3473">
                        <c:v>2</c:v>
                      </c:pt>
                      <c:pt idx="3474">
                        <c:v>2</c:v>
                      </c:pt>
                      <c:pt idx="3475">
                        <c:v>2</c:v>
                      </c:pt>
                      <c:pt idx="3476">
                        <c:v>2</c:v>
                      </c:pt>
                      <c:pt idx="3477">
                        <c:v>2</c:v>
                      </c:pt>
                      <c:pt idx="3478">
                        <c:v>2</c:v>
                      </c:pt>
                      <c:pt idx="3479">
                        <c:v>2</c:v>
                      </c:pt>
                      <c:pt idx="3480">
                        <c:v>2</c:v>
                      </c:pt>
                      <c:pt idx="3481">
                        <c:v>2</c:v>
                      </c:pt>
                      <c:pt idx="3482">
                        <c:v>2</c:v>
                      </c:pt>
                      <c:pt idx="3483">
                        <c:v>2</c:v>
                      </c:pt>
                      <c:pt idx="3484">
                        <c:v>2</c:v>
                      </c:pt>
                      <c:pt idx="3485">
                        <c:v>2</c:v>
                      </c:pt>
                      <c:pt idx="3486">
                        <c:v>2</c:v>
                      </c:pt>
                      <c:pt idx="3487">
                        <c:v>2</c:v>
                      </c:pt>
                      <c:pt idx="3488">
                        <c:v>2</c:v>
                      </c:pt>
                      <c:pt idx="3489">
                        <c:v>2</c:v>
                      </c:pt>
                      <c:pt idx="3490">
                        <c:v>3</c:v>
                      </c:pt>
                      <c:pt idx="3491">
                        <c:v>3</c:v>
                      </c:pt>
                      <c:pt idx="3492">
                        <c:v>3</c:v>
                      </c:pt>
                      <c:pt idx="3493">
                        <c:v>3</c:v>
                      </c:pt>
                      <c:pt idx="3494">
                        <c:v>3</c:v>
                      </c:pt>
                      <c:pt idx="3495">
                        <c:v>3</c:v>
                      </c:pt>
                      <c:pt idx="3496">
                        <c:v>3</c:v>
                      </c:pt>
                      <c:pt idx="3497">
                        <c:v>3</c:v>
                      </c:pt>
                      <c:pt idx="3498">
                        <c:v>3</c:v>
                      </c:pt>
                      <c:pt idx="3499">
                        <c:v>3</c:v>
                      </c:pt>
                      <c:pt idx="3500">
                        <c:v>3</c:v>
                      </c:pt>
                      <c:pt idx="3501">
                        <c:v>3</c:v>
                      </c:pt>
                      <c:pt idx="3502">
                        <c:v>3</c:v>
                      </c:pt>
                      <c:pt idx="3503">
                        <c:v>3</c:v>
                      </c:pt>
                      <c:pt idx="3504">
                        <c:v>3</c:v>
                      </c:pt>
                      <c:pt idx="3505">
                        <c:v>3</c:v>
                      </c:pt>
                      <c:pt idx="3506">
                        <c:v>3</c:v>
                      </c:pt>
                      <c:pt idx="3507">
                        <c:v>3</c:v>
                      </c:pt>
                      <c:pt idx="3508">
                        <c:v>3</c:v>
                      </c:pt>
                      <c:pt idx="3509">
                        <c:v>3</c:v>
                      </c:pt>
                      <c:pt idx="3510">
                        <c:v>3</c:v>
                      </c:pt>
                      <c:pt idx="3511">
                        <c:v>3</c:v>
                      </c:pt>
                      <c:pt idx="3512">
                        <c:v>3</c:v>
                      </c:pt>
                      <c:pt idx="3513">
                        <c:v>3</c:v>
                      </c:pt>
                      <c:pt idx="3514">
                        <c:v>3</c:v>
                      </c:pt>
                      <c:pt idx="3515">
                        <c:v>3</c:v>
                      </c:pt>
                      <c:pt idx="3516">
                        <c:v>3</c:v>
                      </c:pt>
                      <c:pt idx="3517">
                        <c:v>3</c:v>
                      </c:pt>
                      <c:pt idx="3518">
                        <c:v>3</c:v>
                      </c:pt>
                      <c:pt idx="3519">
                        <c:v>3</c:v>
                      </c:pt>
                      <c:pt idx="3520">
                        <c:v>3</c:v>
                      </c:pt>
                      <c:pt idx="3521">
                        <c:v>3</c:v>
                      </c:pt>
                      <c:pt idx="3522">
                        <c:v>3</c:v>
                      </c:pt>
                      <c:pt idx="3523">
                        <c:v>3</c:v>
                      </c:pt>
                      <c:pt idx="3524">
                        <c:v>3</c:v>
                      </c:pt>
                      <c:pt idx="3525">
                        <c:v>3</c:v>
                      </c:pt>
                      <c:pt idx="3526">
                        <c:v>3</c:v>
                      </c:pt>
                      <c:pt idx="3527">
                        <c:v>3</c:v>
                      </c:pt>
                      <c:pt idx="3528">
                        <c:v>3</c:v>
                      </c:pt>
                      <c:pt idx="3529">
                        <c:v>3</c:v>
                      </c:pt>
                      <c:pt idx="3530">
                        <c:v>3</c:v>
                      </c:pt>
                      <c:pt idx="3531">
                        <c:v>3</c:v>
                      </c:pt>
                      <c:pt idx="3532">
                        <c:v>3</c:v>
                      </c:pt>
                      <c:pt idx="3533">
                        <c:v>3</c:v>
                      </c:pt>
                      <c:pt idx="3534">
                        <c:v>3</c:v>
                      </c:pt>
                      <c:pt idx="3535">
                        <c:v>3</c:v>
                      </c:pt>
                      <c:pt idx="3536">
                        <c:v>3</c:v>
                      </c:pt>
                      <c:pt idx="3537">
                        <c:v>3</c:v>
                      </c:pt>
                      <c:pt idx="3538">
                        <c:v>3</c:v>
                      </c:pt>
                      <c:pt idx="3539">
                        <c:v>3</c:v>
                      </c:pt>
                      <c:pt idx="3540">
                        <c:v>3</c:v>
                      </c:pt>
                      <c:pt idx="3541">
                        <c:v>3</c:v>
                      </c:pt>
                      <c:pt idx="3542">
                        <c:v>3</c:v>
                      </c:pt>
                      <c:pt idx="3543">
                        <c:v>3</c:v>
                      </c:pt>
                      <c:pt idx="3544">
                        <c:v>3</c:v>
                      </c:pt>
                      <c:pt idx="3545">
                        <c:v>3</c:v>
                      </c:pt>
                      <c:pt idx="3546">
                        <c:v>3</c:v>
                      </c:pt>
                      <c:pt idx="3547">
                        <c:v>3</c:v>
                      </c:pt>
                      <c:pt idx="3548">
                        <c:v>3</c:v>
                      </c:pt>
                      <c:pt idx="3549">
                        <c:v>4</c:v>
                      </c:pt>
                      <c:pt idx="3550">
                        <c:v>4</c:v>
                      </c:pt>
                      <c:pt idx="3551">
                        <c:v>4</c:v>
                      </c:pt>
                      <c:pt idx="3552">
                        <c:v>4</c:v>
                      </c:pt>
                      <c:pt idx="3553">
                        <c:v>4</c:v>
                      </c:pt>
                      <c:pt idx="3554">
                        <c:v>4</c:v>
                      </c:pt>
                      <c:pt idx="3555">
                        <c:v>4</c:v>
                      </c:pt>
                      <c:pt idx="3556">
                        <c:v>4</c:v>
                      </c:pt>
                      <c:pt idx="3557">
                        <c:v>4</c:v>
                      </c:pt>
                      <c:pt idx="3558">
                        <c:v>4</c:v>
                      </c:pt>
                      <c:pt idx="3559">
                        <c:v>4</c:v>
                      </c:pt>
                      <c:pt idx="3560">
                        <c:v>4</c:v>
                      </c:pt>
                      <c:pt idx="3561">
                        <c:v>4</c:v>
                      </c:pt>
                      <c:pt idx="3562">
                        <c:v>4</c:v>
                      </c:pt>
                      <c:pt idx="3563">
                        <c:v>4</c:v>
                      </c:pt>
                      <c:pt idx="3564">
                        <c:v>4</c:v>
                      </c:pt>
                      <c:pt idx="3565">
                        <c:v>4</c:v>
                      </c:pt>
                      <c:pt idx="3566">
                        <c:v>4</c:v>
                      </c:pt>
                      <c:pt idx="3567">
                        <c:v>4</c:v>
                      </c:pt>
                      <c:pt idx="3568">
                        <c:v>4</c:v>
                      </c:pt>
                      <c:pt idx="3569">
                        <c:v>4</c:v>
                      </c:pt>
                      <c:pt idx="3570">
                        <c:v>4</c:v>
                      </c:pt>
                      <c:pt idx="3571">
                        <c:v>4</c:v>
                      </c:pt>
                      <c:pt idx="3572">
                        <c:v>4</c:v>
                      </c:pt>
                      <c:pt idx="3573">
                        <c:v>4</c:v>
                      </c:pt>
                      <c:pt idx="3574">
                        <c:v>4</c:v>
                      </c:pt>
                      <c:pt idx="3575">
                        <c:v>4</c:v>
                      </c:pt>
                      <c:pt idx="3576">
                        <c:v>4</c:v>
                      </c:pt>
                      <c:pt idx="3577">
                        <c:v>4</c:v>
                      </c:pt>
                      <c:pt idx="3578">
                        <c:v>4</c:v>
                      </c:pt>
                      <c:pt idx="3579">
                        <c:v>4</c:v>
                      </c:pt>
                      <c:pt idx="3580">
                        <c:v>4</c:v>
                      </c:pt>
                      <c:pt idx="3581">
                        <c:v>4</c:v>
                      </c:pt>
                      <c:pt idx="3582">
                        <c:v>4</c:v>
                      </c:pt>
                      <c:pt idx="3583">
                        <c:v>4</c:v>
                      </c:pt>
                      <c:pt idx="3584">
                        <c:v>4</c:v>
                      </c:pt>
                      <c:pt idx="3585">
                        <c:v>4</c:v>
                      </c:pt>
                      <c:pt idx="3586">
                        <c:v>4</c:v>
                      </c:pt>
                      <c:pt idx="3587">
                        <c:v>4</c:v>
                      </c:pt>
                      <c:pt idx="3588">
                        <c:v>4</c:v>
                      </c:pt>
                      <c:pt idx="3589">
                        <c:v>4</c:v>
                      </c:pt>
                      <c:pt idx="3590">
                        <c:v>4</c:v>
                      </c:pt>
                      <c:pt idx="3591">
                        <c:v>4</c:v>
                      </c:pt>
                      <c:pt idx="3592">
                        <c:v>4</c:v>
                      </c:pt>
                      <c:pt idx="3593">
                        <c:v>4</c:v>
                      </c:pt>
                      <c:pt idx="3594">
                        <c:v>4</c:v>
                      </c:pt>
                      <c:pt idx="3595">
                        <c:v>4</c:v>
                      </c:pt>
                      <c:pt idx="3596">
                        <c:v>4</c:v>
                      </c:pt>
                      <c:pt idx="3597">
                        <c:v>4</c:v>
                      </c:pt>
                      <c:pt idx="3598">
                        <c:v>4</c:v>
                      </c:pt>
                      <c:pt idx="3599">
                        <c:v>4</c:v>
                      </c:pt>
                      <c:pt idx="3600">
                        <c:v>4</c:v>
                      </c:pt>
                      <c:pt idx="3601">
                        <c:v>4</c:v>
                      </c:pt>
                      <c:pt idx="3602">
                        <c:v>4</c:v>
                      </c:pt>
                      <c:pt idx="3603">
                        <c:v>4</c:v>
                      </c:pt>
                      <c:pt idx="3604">
                        <c:v>4</c:v>
                      </c:pt>
                      <c:pt idx="3605">
                        <c:v>4</c:v>
                      </c:pt>
                      <c:pt idx="3606">
                        <c:v>4</c:v>
                      </c:pt>
                      <c:pt idx="3607">
                        <c:v>4</c:v>
                      </c:pt>
                      <c:pt idx="3608">
                        <c:v>4</c:v>
                      </c:pt>
                      <c:pt idx="3609">
                        <c:v>5</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1</c:v>
                      </c:pt>
                      <c:pt idx="3671">
                        <c:v>1</c:v>
                      </c:pt>
                      <c:pt idx="3672">
                        <c:v>1</c:v>
                      </c:pt>
                      <c:pt idx="3673">
                        <c:v>1</c:v>
                      </c:pt>
                      <c:pt idx="3674">
                        <c:v>1</c:v>
                      </c:pt>
                      <c:pt idx="3675">
                        <c:v>1</c:v>
                      </c:pt>
                      <c:pt idx="3676">
                        <c:v>1</c:v>
                      </c:pt>
                      <c:pt idx="3677">
                        <c:v>1</c:v>
                      </c:pt>
                      <c:pt idx="3678">
                        <c:v>1</c:v>
                      </c:pt>
                      <c:pt idx="3679">
                        <c:v>1</c:v>
                      </c:pt>
                      <c:pt idx="3680">
                        <c:v>1</c:v>
                      </c:pt>
                      <c:pt idx="3681">
                        <c:v>1</c:v>
                      </c:pt>
                      <c:pt idx="3682">
                        <c:v>1</c:v>
                      </c:pt>
                      <c:pt idx="3683">
                        <c:v>1</c:v>
                      </c:pt>
                      <c:pt idx="3684">
                        <c:v>1</c:v>
                      </c:pt>
                      <c:pt idx="3685">
                        <c:v>1</c:v>
                      </c:pt>
                      <c:pt idx="3686">
                        <c:v>1</c:v>
                      </c:pt>
                      <c:pt idx="3687">
                        <c:v>1</c:v>
                      </c:pt>
                      <c:pt idx="3688">
                        <c:v>1</c:v>
                      </c:pt>
                      <c:pt idx="3689">
                        <c:v>1</c:v>
                      </c:pt>
                      <c:pt idx="3690">
                        <c:v>1</c:v>
                      </c:pt>
                      <c:pt idx="3691">
                        <c:v>1</c:v>
                      </c:pt>
                      <c:pt idx="3692">
                        <c:v>1</c:v>
                      </c:pt>
                      <c:pt idx="3693">
                        <c:v>1</c:v>
                      </c:pt>
                      <c:pt idx="3694">
                        <c:v>1</c:v>
                      </c:pt>
                      <c:pt idx="3695">
                        <c:v>1</c:v>
                      </c:pt>
                      <c:pt idx="3696">
                        <c:v>1</c:v>
                      </c:pt>
                      <c:pt idx="3697">
                        <c:v>1</c:v>
                      </c:pt>
                      <c:pt idx="3698">
                        <c:v>1</c:v>
                      </c:pt>
                      <c:pt idx="3699">
                        <c:v>1</c:v>
                      </c:pt>
                      <c:pt idx="3700">
                        <c:v>1</c:v>
                      </c:pt>
                      <c:pt idx="3701">
                        <c:v>1</c:v>
                      </c:pt>
                      <c:pt idx="3702">
                        <c:v>1</c:v>
                      </c:pt>
                      <c:pt idx="3703">
                        <c:v>1</c:v>
                      </c:pt>
                      <c:pt idx="3704">
                        <c:v>1</c:v>
                      </c:pt>
                      <c:pt idx="3705">
                        <c:v>1</c:v>
                      </c:pt>
                      <c:pt idx="3706">
                        <c:v>1</c:v>
                      </c:pt>
                      <c:pt idx="3707">
                        <c:v>1</c:v>
                      </c:pt>
                      <c:pt idx="3708">
                        <c:v>1</c:v>
                      </c:pt>
                      <c:pt idx="3709">
                        <c:v>1</c:v>
                      </c:pt>
                      <c:pt idx="3710">
                        <c:v>1</c:v>
                      </c:pt>
                      <c:pt idx="3711">
                        <c:v>1</c:v>
                      </c:pt>
                      <c:pt idx="3712">
                        <c:v>1</c:v>
                      </c:pt>
                      <c:pt idx="3713">
                        <c:v>1</c:v>
                      </c:pt>
                      <c:pt idx="3714">
                        <c:v>1</c:v>
                      </c:pt>
                      <c:pt idx="3715">
                        <c:v>1</c:v>
                      </c:pt>
                      <c:pt idx="3716">
                        <c:v>1</c:v>
                      </c:pt>
                      <c:pt idx="3717">
                        <c:v>1</c:v>
                      </c:pt>
                      <c:pt idx="3718">
                        <c:v>1</c:v>
                      </c:pt>
                      <c:pt idx="3719">
                        <c:v>1</c:v>
                      </c:pt>
                      <c:pt idx="3720">
                        <c:v>1</c:v>
                      </c:pt>
                      <c:pt idx="3721">
                        <c:v>1</c:v>
                      </c:pt>
                      <c:pt idx="3722">
                        <c:v>1</c:v>
                      </c:pt>
                      <c:pt idx="3723">
                        <c:v>1</c:v>
                      </c:pt>
                      <c:pt idx="3724">
                        <c:v>1</c:v>
                      </c:pt>
                      <c:pt idx="3725">
                        <c:v>1</c:v>
                      </c:pt>
                      <c:pt idx="3726">
                        <c:v>1</c:v>
                      </c:pt>
                      <c:pt idx="3727">
                        <c:v>1</c:v>
                      </c:pt>
                      <c:pt idx="3728">
                        <c:v>1</c:v>
                      </c:pt>
                      <c:pt idx="3729">
                        <c:v>1</c:v>
                      </c:pt>
                      <c:pt idx="3730">
                        <c:v>2</c:v>
                      </c:pt>
                      <c:pt idx="3731">
                        <c:v>2</c:v>
                      </c:pt>
                      <c:pt idx="3732">
                        <c:v>2</c:v>
                      </c:pt>
                      <c:pt idx="3733">
                        <c:v>2</c:v>
                      </c:pt>
                      <c:pt idx="3734">
                        <c:v>2</c:v>
                      </c:pt>
                      <c:pt idx="3735">
                        <c:v>2</c:v>
                      </c:pt>
                      <c:pt idx="3736">
                        <c:v>2</c:v>
                      </c:pt>
                      <c:pt idx="3737">
                        <c:v>2</c:v>
                      </c:pt>
                      <c:pt idx="3738">
                        <c:v>2</c:v>
                      </c:pt>
                      <c:pt idx="3739">
                        <c:v>2</c:v>
                      </c:pt>
                      <c:pt idx="3740">
                        <c:v>2</c:v>
                      </c:pt>
                      <c:pt idx="3741">
                        <c:v>2</c:v>
                      </c:pt>
                      <c:pt idx="3742">
                        <c:v>2</c:v>
                      </c:pt>
                      <c:pt idx="3743">
                        <c:v>2</c:v>
                      </c:pt>
                      <c:pt idx="3744">
                        <c:v>2</c:v>
                      </c:pt>
                      <c:pt idx="3745">
                        <c:v>2</c:v>
                      </c:pt>
                      <c:pt idx="3746">
                        <c:v>2</c:v>
                      </c:pt>
                      <c:pt idx="3747">
                        <c:v>2</c:v>
                      </c:pt>
                      <c:pt idx="3748">
                        <c:v>2</c:v>
                      </c:pt>
                      <c:pt idx="3749">
                        <c:v>2</c:v>
                      </c:pt>
                      <c:pt idx="3750">
                        <c:v>2</c:v>
                      </c:pt>
                      <c:pt idx="3751">
                        <c:v>2</c:v>
                      </c:pt>
                      <c:pt idx="3752">
                        <c:v>2</c:v>
                      </c:pt>
                      <c:pt idx="3753">
                        <c:v>2</c:v>
                      </c:pt>
                      <c:pt idx="3754">
                        <c:v>2</c:v>
                      </c:pt>
                      <c:pt idx="3755">
                        <c:v>2</c:v>
                      </c:pt>
                      <c:pt idx="3756">
                        <c:v>2</c:v>
                      </c:pt>
                      <c:pt idx="3757">
                        <c:v>2</c:v>
                      </c:pt>
                      <c:pt idx="3758">
                        <c:v>2</c:v>
                      </c:pt>
                      <c:pt idx="3759">
                        <c:v>2</c:v>
                      </c:pt>
                      <c:pt idx="3760">
                        <c:v>2</c:v>
                      </c:pt>
                      <c:pt idx="3761">
                        <c:v>2</c:v>
                      </c:pt>
                      <c:pt idx="3762">
                        <c:v>2</c:v>
                      </c:pt>
                      <c:pt idx="3763">
                        <c:v>2</c:v>
                      </c:pt>
                      <c:pt idx="3764">
                        <c:v>2</c:v>
                      </c:pt>
                      <c:pt idx="3765">
                        <c:v>2</c:v>
                      </c:pt>
                      <c:pt idx="3766">
                        <c:v>2</c:v>
                      </c:pt>
                      <c:pt idx="3767">
                        <c:v>2</c:v>
                      </c:pt>
                      <c:pt idx="3768">
                        <c:v>2</c:v>
                      </c:pt>
                      <c:pt idx="3769">
                        <c:v>2</c:v>
                      </c:pt>
                      <c:pt idx="3770">
                        <c:v>2</c:v>
                      </c:pt>
                      <c:pt idx="3771">
                        <c:v>2</c:v>
                      </c:pt>
                      <c:pt idx="3772">
                        <c:v>2</c:v>
                      </c:pt>
                      <c:pt idx="3773">
                        <c:v>2</c:v>
                      </c:pt>
                      <c:pt idx="3774">
                        <c:v>2</c:v>
                      </c:pt>
                      <c:pt idx="3775">
                        <c:v>2</c:v>
                      </c:pt>
                      <c:pt idx="3776">
                        <c:v>2</c:v>
                      </c:pt>
                      <c:pt idx="3777">
                        <c:v>2</c:v>
                      </c:pt>
                      <c:pt idx="3778">
                        <c:v>2</c:v>
                      </c:pt>
                      <c:pt idx="3779">
                        <c:v>2</c:v>
                      </c:pt>
                      <c:pt idx="3780">
                        <c:v>2</c:v>
                      </c:pt>
                      <c:pt idx="3781">
                        <c:v>2</c:v>
                      </c:pt>
                      <c:pt idx="3782">
                        <c:v>2</c:v>
                      </c:pt>
                      <c:pt idx="3783">
                        <c:v>2</c:v>
                      </c:pt>
                      <c:pt idx="3784">
                        <c:v>2</c:v>
                      </c:pt>
                      <c:pt idx="3785">
                        <c:v>2</c:v>
                      </c:pt>
                      <c:pt idx="3786">
                        <c:v>2</c:v>
                      </c:pt>
                      <c:pt idx="3787">
                        <c:v>2</c:v>
                      </c:pt>
                      <c:pt idx="3788">
                        <c:v>2</c:v>
                      </c:pt>
                      <c:pt idx="3789">
                        <c:v>2</c:v>
                      </c:pt>
                      <c:pt idx="3790">
                        <c:v>2</c:v>
                      </c:pt>
                      <c:pt idx="3791">
                        <c:v>3</c:v>
                      </c:pt>
                      <c:pt idx="3792">
                        <c:v>3</c:v>
                      </c:pt>
                      <c:pt idx="3793">
                        <c:v>3</c:v>
                      </c:pt>
                      <c:pt idx="3794">
                        <c:v>3</c:v>
                      </c:pt>
                      <c:pt idx="3795">
                        <c:v>3</c:v>
                      </c:pt>
                      <c:pt idx="3796">
                        <c:v>3</c:v>
                      </c:pt>
                      <c:pt idx="3797">
                        <c:v>3</c:v>
                      </c:pt>
                      <c:pt idx="3798">
                        <c:v>3</c:v>
                      </c:pt>
                      <c:pt idx="3799">
                        <c:v>3</c:v>
                      </c:pt>
                      <c:pt idx="3800">
                        <c:v>3</c:v>
                      </c:pt>
                      <c:pt idx="3801">
                        <c:v>3</c:v>
                      </c:pt>
                      <c:pt idx="3802">
                        <c:v>3</c:v>
                      </c:pt>
                      <c:pt idx="3803">
                        <c:v>3</c:v>
                      </c:pt>
                      <c:pt idx="3804">
                        <c:v>3</c:v>
                      </c:pt>
                      <c:pt idx="3805">
                        <c:v>3</c:v>
                      </c:pt>
                      <c:pt idx="3806">
                        <c:v>3</c:v>
                      </c:pt>
                      <c:pt idx="3807">
                        <c:v>3</c:v>
                      </c:pt>
                      <c:pt idx="3808">
                        <c:v>3</c:v>
                      </c:pt>
                      <c:pt idx="3809">
                        <c:v>3</c:v>
                      </c:pt>
                      <c:pt idx="3810">
                        <c:v>3</c:v>
                      </c:pt>
                      <c:pt idx="3811">
                        <c:v>3</c:v>
                      </c:pt>
                      <c:pt idx="3812">
                        <c:v>3</c:v>
                      </c:pt>
                      <c:pt idx="3813">
                        <c:v>3</c:v>
                      </c:pt>
                      <c:pt idx="3814">
                        <c:v>3</c:v>
                      </c:pt>
                      <c:pt idx="3815">
                        <c:v>3</c:v>
                      </c:pt>
                      <c:pt idx="3816">
                        <c:v>3</c:v>
                      </c:pt>
                      <c:pt idx="3817">
                        <c:v>3</c:v>
                      </c:pt>
                      <c:pt idx="3818">
                        <c:v>3</c:v>
                      </c:pt>
                      <c:pt idx="3819">
                        <c:v>3</c:v>
                      </c:pt>
                      <c:pt idx="3820">
                        <c:v>3</c:v>
                      </c:pt>
                      <c:pt idx="3821">
                        <c:v>3</c:v>
                      </c:pt>
                      <c:pt idx="3822">
                        <c:v>3</c:v>
                      </c:pt>
                      <c:pt idx="3823">
                        <c:v>3</c:v>
                      </c:pt>
                      <c:pt idx="3824">
                        <c:v>3</c:v>
                      </c:pt>
                      <c:pt idx="3825">
                        <c:v>3</c:v>
                      </c:pt>
                      <c:pt idx="3826">
                        <c:v>3</c:v>
                      </c:pt>
                      <c:pt idx="3827">
                        <c:v>3</c:v>
                      </c:pt>
                      <c:pt idx="3828">
                        <c:v>3</c:v>
                      </c:pt>
                      <c:pt idx="3829">
                        <c:v>3</c:v>
                      </c:pt>
                      <c:pt idx="3830">
                        <c:v>3</c:v>
                      </c:pt>
                      <c:pt idx="3831">
                        <c:v>3</c:v>
                      </c:pt>
                      <c:pt idx="3832">
                        <c:v>3</c:v>
                      </c:pt>
                      <c:pt idx="3833">
                        <c:v>3</c:v>
                      </c:pt>
                      <c:pt idx="3834">
                        <c:v>3</c:v>
                      </c:pt>
                      <c:pt idx="3835">
                        <c:v>3</c:v>
                      </c:pt>
                      <c:pt idx="3836">
                        <c:v>3</c:v>
                      </c:pt>
                      <c:pt idx="3837">
                        <c:v>3</c:v>
                      </c:pt>
                      <c:pt idx="3838">
                        <c:v>3</c:v>
                      </c:pt>
                      <c:pt idx="3839">
                        <c:v>3</c:v>
                      </c:pt>
                      <c:pt idx="3840">
                        <c:v>3</c:v>
                      </c:pt>
                      <c:pt idx="3841">
                        <c:v>3</c:v>
                      </c:pt>
                      <c:pt idx="3842">
                        <c:v>3</c:v>
                      </c:pt>
                      <c:pt idx="3843">
                        <c:v>3</c:v>
                      </c:pt>
                      <c:pt idx="3844">
                        <c:v>3</c:v>
                      </c:pt>
                      <c:pt idx="3845">
                        <c:v>3</c:v>
                      </c:pt>
                      <c:pt idx="3846">
                        <c:v>3</c:v>
                      </c:pt>
                      <c:pt idx="3847">
                        <c:v>3</c:v>
                      </c:pt>
                      <c:pt idx="3848">
                        <c:v>3</c:v>
                      </c:pt>
                      <c:pt idx="3849">
                        <c:v>3</c:v>
                      </c:pt>
                      <c:pt idx="3850">
                        <c:v>4</c:v>
                      </c:pt>
                      <c:pt idx="3851">
                        <c:v>4</c:v>
                      </c:pt>
                      <c:pt idx="3852">
                        <c:v>4</c:v>
                      </c:pt>
                      <c:pt idx="3853">
                        <c:v>4</c:v>
                      </c:pt>
                      <c:pt idx="3854">
                        <c:v>4</c:v>
                      </c:pt>
                      <c:pt idx="3855">
                        <c:v>4</c:v>
                      </c:pt>
                      <c:pt idx="3856">
                        <c:v>4</c:v>
                      </c:pt>
                      <c:pt idx="3857">
                        <c:v>4</c:v>
                      </c:pt>
                      <c:pt idx="3858">
                        <c:v>4</c:v>
                      </c:pt>
                      <c:pt idx="3859">
                        <c:v>4</c:v>
                      </c:pt>
                      <c:pt idx="3860">
                        <c:v>4</c:v>
                      </c:pt>
                      <c:pt idx="3861">
                        <c:v>4</c:v>
                      </c:pt>
                      <c:pt idx="3862">
                        <c:v>4</c:v>
                      </c:pt>
                      <c:pt idx="3863">
                        <c:v>4</c:v>
                      </c:pt>
                      <c:pt idx="3864">
                        <c:v>4</c:v>
                      </c:pt>
                      <c:pt idx="3865">
                        <c:v>4</c:v>
                      </c:pt>
                      <c:pt idx="3866">
                        <c:v>4</c:v>
                      </c:pt>
                      <c:pt idx="3867">
                        <c:v>4</c:v>
                      </c:pt>
                      <c:pt idx="3868">
                        <c:v>4</c:v>
                      </c:pt>
                      <c:pt idx="3869">
                        <c:v>4</c:v>
                      </c:pt>
                      <c:pt idx="3870">
                        <c:v>4</c:v>
                      </c:pt>
                      <c:pt idx="3871">
                        <c:v>4</c:v>
                      </c:pt>
                      <c:pt idx="3872">
                        <c:v>4</c:v>
                      </c:pt>
                      <c:pt idx="3873">
                        <c:v>4</c:v>
                      </c:pt>
                      <c:pt idx="3874">
                        <c:v>4</c:v>
                      </c:pt>
                      <c:pt idx="3875">
                        <c:v>4</c:v>
                      </c:pt>
                      <c:pt idx="3876">
                        <c:v>4</c:v>
                      </c:pt>
                      <c:pt idx="3877">
                        <c:v>4</c:v>
                      </c:pt>
                      <c:pt idx="3878">
                        <c:v>4</c:v>
                      </c:pt>
                      <c:pt idx="3879">
                        <c:v>4</c:v>
                      </c:pt>
                      <c:pt idx="3880">
                        <c:v>4</c:v>
                      </c:pt>
                      <c:pt idx="3881">
                        <c:v>4</c:v>
                      </c:pt>
                      <c:pt idx="3882">
                        <c:v>4</c:v>
                      </c:pt>
                      <c:pt idx="3883">
                        <c:v>4</c:v>
                      </c:pt>
                      <c:pt idx="3884">
                        <c:v>4</c:v>
                      </c:pt>
                      <c:pt idx="3885">
                        <c:v>4</c:v>
                      </c:pt>
                      <c:pt idx="3886">
                        <c:v>4</c:v>
                      </c:pt>
                      <c:pt idx="3887">
                        <c:v>4</c:v>
                      </c:pt>
                      <c:pt idx="3888">
                        <c:v>4</c:v>
                      </c:pt>
                      <c:pt idx="3889">
                        <c:v>4</c:v>
                      </c:pt>
                      <c:pt idx="3890">
                        <c:v>4</c:v>
                      </c:pt>
                      <c:pt idx="3891">
                        <c:v>4</c:v>
                      </c:pt>
                      <c:pt idx="3892">
                        <c:v>4</c:v>
                      </c:pt>
                      <c:pt idx="3893">
                        <c:v>4</c:v>
                      </c:pt>
                      <c:pt idx="3894">
                        <c:v>4</c:v>
                      </c:pt>
                      <c:pt idx="3895">
                        <c:v>4</c:v>
                      </c:pt>
                      <c:pt idx="3896">
                        <c:v>4</c:v>
                      </c:pt>
                      <c:pt idx="3897">
                        <c:v>4</c:v>
                      </c:pt>
                      <c:pt idx="3898">
                        <c:v>4</c:v>
                      </c:pt>
                      <c:pt idx="3899">
                        <c:v>4</c:v>
                      </c:pt>
                      <c:pt idx="3900">
                        <c:v>4</c:v>
                      </c:pt>
                      <c:pt idx="3901">
                        <c:v>4</c:v>
                      </c:pt>
                      <c:pt idx="3902">
                        <c:v>4</c:v>
                      </c:pt>
                      <c:pt idx="3903">
                        <c:v>4</c:v>
                      </c:pt>
                      <c:pt idx="3904">
                        <c:v>4</c:v>
                      </c:pt>
                      <c:pt idx="3905">
                        <c:v>4</c:v>
                      </c:pt>
                      <c:pt idx="3906">
                        <c:v>4</c:v>
                      </c:pt>
                      <c:pt idx="3907">
                        <c:v>4</c:v>
                      </c:pt>
                      <c:pt idx="3908">
                        <c:v>4</c:v>
                      </c:pt>
                      <c:pt idx="3909">
                        <c:v>4</c:v>
                      </c:pt>
                      <c:pt idx="3910">
                        <c:v>5</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1</c:v>
                      </c:pt>
                      <c:pt idx="3972">
                        <c:v>1</c:v>
                      </c:pt>
                      <c:pt idx="3973">
                        <c:v>1</c:v>
                      </c:pt>
                      <c:pt idx="3974">
                        <c:v>1</c:v>
                      </c:pt>
                      <c:pt idx="3975">
                        <c:v>1</c:v>
                      </c:pt>
                      <c:pt idx="3976">
                        <c:v>1</c:v>
                      </c:pt>
                      <c:pt idx="3977">
                        <c:v>1</c:v>
                      </c:pt>
                      <c:pt idx="3978">
                        <c:v>1</c:v>
                      </c:pt>
                      <c:pt idx="3979">
                        <c:v>1</c:v>
                      </c:pt>
                      <c:pt idx="3980">
                        <c:v>1</c:v>
                      </c:pt>
                      <c:pt idx="3981">
                        <c:v>1</c:v>
                      </c:pt>
                      <c:pt idx="3982">
                        <c:v>1</c:v>
                      </c:pt>
                      <c:pt idx="3983">
                        <c:v>1</c:v>
                      </c:pt>
                      <c:pt idx="3984">
                        <c:v>1</c:v>
                      </c:pt>
                      <c:pt idx="3985">
                        <c:v>1</c:v>
                      </c:pt>
                      <c:pt idx="3986">
                        <c:v>1</c:v>
                      </c:pt>
                      <c:pt idx="3987">
                        <c:v>1</c:v>
                      </c:pt>
                      <c:pt idx="3988">
                        <c:v>1</c:v>
                      </c:pt>
                      <c:pt idx="3989">
                        <c:v>1</c:v>
                      </c:pt>
                      <c:pt idx="3990">
                        <c:v>1</c:v>
                      </c:pt>
                      <c:pt idx="3991">
                        <c:v>1</c:v>
                      </c:pt>
                      <c:pt idx="3992">
                        <c:v>1</c:v>
                      </c:pt>
                      <c:pt idx="3993">
                        <c:v>1</c:v>
                      </c:pt>
                      <c:pt idx="3994">
                        <c:v>1</c:v>
                      </c:pt>
                      <c:pt idx="3995">
                        <c:v>1</c:v>
                      </c:pt>
                      <c:pt idx="3996">
                        <c:v>1</c:v>
                      </c:pt>
                      <c:pt idx="3997">
                        <c:v>1</c:v>
                      </c:pt>
                      <c:pt idx="3998">
                        <c:v>1</c:v>
                      </c:pt>
                      <c:pt idx="3999">
                        <c:v>1</c:v>
                      </c:pt>
                      <c:pt idx="4000">
                        <c:v>1</c:v>
                      </c:pt>
                      <c:pt idx="4001">
                        <c:v>1</c:v>
                      </c:pt>
                      <c:pt idx="4002">
                        <c:v>1</c:v>
                      </c:pt>
                      <c:pt idx="4003">
                        <c:v>1</c:v>
                      </c:pt>
                      <c:pt idx="4004">
                        <c:v>1</c:v>
                      </c:pt>
                      <c:pt idx="4005">
                        <c:v>1</c:v>
                      </c:pt>
                      <c:pt idx="4006">
                        <c:v>1</c:v>
                      </c:pt>
                      <c:pt idx="4007">
                        <c:v>1</c:v>
                      </c:pt>
                      <c:pt idx="4008">
                        <c:v>1</c:v>
                      </c:pt>
                      <c:pt idx="4009">
                        <c:v>1</c:v>
                      </c:pt>
                      <c:pt idx="4010">
                        <c:v>1</c:v>
                      </c:pt>
                      <c:pt idx="4011">
                        <c:v>1</c:v>
                      </c:pt>
                      <c:pt idx="4012">
                        <c:v>1</c:v>
                      </c:pt>
                      <c:pt idx="4013">
                        <c:v>1</c:v>
                      </c:pt>
                      <c:pt idx="4014">
                        <c:v>1</c:v>
                      </c:pt>
                      <c:pt idx="4015">
                        <c:v>1</c:v>
                      </c:pt>
                      <c:pt idx="4016">
                        <c:v>1</c:v>
                      </c:pt>
                      <c:pt idx="4017">
                        <c:v>1</c:v>
                      </c:pt>
                      <c:pt idx="4018">
                        <c:v>1</c:v>
                      </c:pt>
                      <c:pt idx="4019">
                        <c:v>1</c:v>
                      </c:pt>
                      <c:pt idx="4020">
                        <c:v>1</c:v>
                      </c:pt>
                      <c:pt idx="4021">
                        <c:v>1</c:v>
                      </c:pt>
                      <c:pt idx="4022">
                        <c:v>1</c:v>
                      </c:pt>
                      <c:pt idx="4023">
                        <c:v>1</c:v>
                      </c:pt>
                      <c:pt idx="4024">
                        <c:v>1</c:v>
                      </c:pt>
                      <c:pt idx="4025">
                        <c:v>1</c:v>
                      </c:pt>
                      <c:pt idx="4026">
                        <c:v>1</c:v>
                      </c:pt>
                      <c:pt idx="4027">
                        <c:v>1</c:v>
                      </c:pt>
                      <c:pt idx="4028">
                        <c:v>1</c:v>
                      </c:pt>
                      <c:pt idx="4029">
                        <c:v>1</c:v>
                      </c:pt>
                      <c:pt idx="4030">
                        <c:v>1</c:v>
                      </c:pt>
                      <c:pt idx="4031">
                        <c:v>2</c:v>
                      </c:pt>
                      <c:pt idx="4032">
                        <c:v>2</c:v>
                      </c:pt>
                      <c:pt idx="4033">
                        <c:v>2</c:v>
                      </c:pt>
                      <c:pt idx="4034">
                        <c:v>2</c:v>
                      </c:pt>
                      <c:pt idx="4035">
                        <c:v>2</c:v>
                      </c:pt>
                      <c:pt idx="4036">
                        <c:v>2</c:v>
                      </c:pt>
                      <c:pt idx="4037">
                        <c:v>2</c:v>
                      </c:pt>
                      <c:pt idx="4038">
                        <c:v>2</c:v>
                      </c:pt>
                      <c:pt idx="4039">
                        <c:v>2</c:v>
                      </c:pt>
                      <c:pt idx="4040">
                        <c:v>2</c:v>
                      </c:pt>
                      <c:pt idx="4041">
                        <c:v>2</c:v>
                      </c:pt>
                      <c:pt idx="4042">
                        <c:v>2</c:v>
                      </c:pt>
                      <c:pt idx="4043">
                        <c:v>2</c:v>
                      </c:pt>
                      <c:pt idx="4044">
                        <c:v>2</c:v>
                      </c:pt>
                      <c:pt idx="4045">
                        <c:v>2</c:v>
                      </c:pt>
                      <c:pt idx="4046">
                        <c:v>2</c:v>
                      </c:pt>
                      <c:pt idx="4047">
                        <c:v>2</c:v>
                      </c:pt>
                      <c:pt idx="4048">
                        <c:v>2</c:v>
                      </c:pt>
                      <c:pt idx="4049">
                        <c:v>2</c:v>
                      </c:pt>
                      <c:pt idx="4050">
                        <c:v>2</c:v>
                      </c:pt>
                      <c:pt idx="4051">
                        <c:v>2</c:v>
                      </c:pt>
                      <c:pt idx="4052">
                        <c:v>2</c:v>
                      </c:pt>
                      <c:pt idx="4053">
                        <c:v>2</c:v>
                      </c:pt>
                      <c:pt idx="4054">
                        <c:v>2</c:v>
                      </c:pt>
                      <c:pt idx="4055">
                        <c:v>2</c:v>
                      </c:pt>
                      <c:pt idx="4056">
                        <c:v>2</c:v>
                      </c:pt>
                      <c:pt idx="4057">
                        <c:v>2</c:v>
                      </c:pt>
                      <c:pt idx="4058">
                        <c:v>2</c:v>
                      </c:pt>
                      <c:pt idx="4059">
                        <c:v>2</c:v>
                      </c:pt>
                      <c:pt idx="4060">
                        <c:v>2</c:v>
                      </c:pt>
                      <c:pt idx="4061">
                        <c:v>2</c:v>
                      </c:pt>
                      <c:pt idx="4062">
                        <c:v>2</c:v>
                      </c:pt>
                      <c:pt idx="4063">
                        <c:v>2</c:v>
                      </c:pt>
                      <c:pt idx="4064">
                        <c:v>2</c:v>
                      </c:pt>
                      <c:pt idx="4065">
                        <c:v>2</c:v>
                      </c:pt>
                      <c:pt idx="4066">
                        <c:v>2</c:v>
                      </c:pt>
                      <c:pt idx="4067">
                        <c:v>2</c:v>
                      </c:pt>
                      <c:pt idx="4068">
                        <c:v>2</c:v>
                      </c:pt>
                      <c:pt idx="4069">
                        <c:v>2</c:v>
                      </c:pt>
                      <c:pt idx="4070">
                        <c:v>2</c:v>
                      </c:pt>
                      <c:pt idx="4071">
                        <c:v>2</c:v>
                      </c:pt>
                      <c:pt idx="4072">
                        <c:v>2</c:v>
                      </c:pt>
                      <c:pt idx="4073">
                        <c:v>2</c:v>
                      </c:pt>
                      <c:pt idx="4074">
                        <c:v>2</c:v>
                      </c:pt>
                      <c:pt idx="4075">
                        <c:v>2</c:v>
                      </c:pt>
                      <c:pt idx="4076">
                        <c:v>2</c:v>
                      </c:pt>
                      <c:pt idx="4077">
                        <c:v>2</c:v>
                      </c:pt>
                      <c:pt idx="4078">
                        <c:v>2</c:v>
                      </c:pt>
                      <c:pt idx="4079">
                        <c:v>2</c:v>
                      </c:pt>
                      <c:pt idx="4080">
                        <c:v>2</c:v>
                      </c:pt>
                      <c:pt idx="4081">
                        <c:v>2</c:v>
                      </c:pt>
                      <c:pt idx="4082">
                        <c:v>2</c:v>
                      </c:pt>
                      <c:pt idx="4083">
                        <c:v>2</c:v>
                      </c:pt>
                      <c:pt idx="4084">
                        <c:v>2</c:v>
                      </c:pt>
                      <c:pt idx="4085">
                        <c:v>2</c:v>
                      </c:pt>
                      <c:pt idx="4086">
                        <c:v>2</c:v>
                      </c:pt>
                      <c:pt idx="4087">
                        <c:v>2</c:v>
                      </c:pt>
                      <c:pt idx="4088">
                        <c:v>2</c:v>
                      </c:pt>
                      <c:pt idx="4089">
                        <c:v>2</c:v>
                      </c:pt>
                      <c:pt idx="4090">
                        <c:v>2</c:v>
                      </c:pt>
                      <c:pt idx="4091">
                        <c:v>3</c:v>
                      </c:pt>
                      <c:pt idx="4092">
                        <c:v>3</c:v>
                      </c:pt>
                      <c:pt idx="4093">
                        <c:v>3</c:v>
                      </c:pt>
                      <c:pt idx="4094">
                        <c:v>3</c:v>
                      </c:pt>
                      <c:pt idx="4095">
                        <c:v>3</c:v>
                      </c:pt>
                      <c:pt idx="4096">
                        <c:v>3</c:v>
                      </c:pt>
                      <c:pt idx="4097">
                        <c:v>3</c:v>
                      </c:pt>
                      <c:pt idx="4098">
                        <c:v>3</c:v>
                      </c:pt>
                      <c:pt idx="4099">
                        <c:v>3</c:v>
                      </c:pt>
                      <c:pt idx="4100">
                        <c:v>3</c:v>
                      </c:pt>
                      <c:pt idx="4101">
                        <c:v>3</c:v>
                      </c:pt>
                      <c:pt idx="4102">
                        <c:v>3</c:v>
                      </c:pt>
                      <c:pt idx="4103">
                        <c:v>3</c:v>
                      </c:pt>
                      <c:pt idx="4104">
                        <c:v>3</c:v>
                      </c:pt>
                      <c:pt idx="4105">
                        <c:v>3</c:v>
                      </c:pt>
                      <c:pt idx="4106">
                        <c:v>3</c:v>
                      </c:pt>
                      <c:pt idx="4107">
                        <c:v>3</c:v>
                      </c:pt>
                      <c:pt idx="4108">
                        <c:v>3</c:v>
                      </c:pt>
                      <c:pt idx="4109">
                        <c:v>3</c:v>
                      </c:pt>
                      <c:pt idx="4110">
                        <c:v>3</c:v>
                      </c:pt>
                      <c:pt idx="4111">
                        <c:v>3</c:v>
                      </c:pt>
                      <c:pt idx="4112">
                        <c:v>3</c:v>
                      </c:pt>
                      <c:pt idx="4113">
                        <c:v>3</c:v>
                      </c:pt>
                      <c:pt idx="4114">
                        <c:v>3</c:v>
                      </c:pt>
                      <c:pt idx="4115">
                        <c:v>3</c:v>
                      </c:pt>
                      <c:pt idx="4116">
                        <c:v>3</c:v>
                      </c:pt>
                      <c:pt idx="4117">
                        <c:v>3</c:v>
                      </c:pt>
                      <c:pt idx="4118">
                        <c:v>3</c:v>
                      </c:pt>
                      <c:pt idx="4119">
                        <c:v>3</c:v>
                      </c:pt>
                      <c:pt idx="4120">
                        <c:v>3</c:v>
                      </c:pt>
                      <c:pt idx="4121">
                        <c:v>3</c:v>
                      </c:pt>
                      <c:pt idx="4122">
                        <c:v>3</c:v>
                      </c:pt>
                      <c:pt idx="4123">
                        <c:v>3</c:v>
                      </c:pt>
                      <c:pt idx="4124">
                        <c:v>3</c:v>
                      </c:pt>
                      <c:pt idx="4125">
                        <c:v>3</c:v>
                      </c:pt>
                      <c:pt idx="4126">
                        <c:v>3</c:v>
                      </c:pt>
                      <c:pt idx="4127">
                        <c:v>3</c:v>
                      </c:pt>
                      <c:pt idx="4128">
                        <c:v>3</c:v>
                      </c:pt>
                      <c:pt idx="4129">
                        <c:v>3</c:v>
                      </c:pt>
                      <c:pt idx="4130">
                        <c:v>3</c:v>
                      </c:pt>
                      <c:pt idx="4131">
                        <c:v>3</c:v>
                      </c:pt>
                      <c:pt idx="4132">
                        <c:v>3</c:v>
                      </c:pt>
                      <c:pt idx="4133">
                        <c:v>3</c:v>
                      </c:pt>
                      <c:pt idx="4134">
                        <c:v>3</c:v>
                      </c:pt>
                      <c:pt idx="4135">
                        <c:v>3</c:v>
                      </c:pt>
                      <c:pt idx="4136">
                        <c:v>3</c:v>
                      </c:pt>
                      <c:pt idx="4137">
                        <c:v>3</c:v>
                      </c:pt>
                      <c:pt idx="4138">
                        <c:v>3</c:v>
                      </c:pt>
                      <c:pt idx="4139">
                        <c:v>3</c:v>
                      </c:pt>
                      <c:pt idx="4140">
                        <c:v>3</c:v>
                      </c:pt>
                      <c:pt idx="4141">
                        <c:v>3</c:v>
                      </c:pt>
                      <c:pt idx="4142">
                        <c:v>3</c:v>
                      </c:pt>
                      <c:pt idx="4143">
                        <c:v>3</c:v>
                      </c:pt>
                      <c:pt idx="4144">
                        <c:v>3</c:v>
                      </c:pt>
                      <c:pt idx="4145">
                        <c:v>3</c:v>
                      </c:pt>
                      <c:pt idx="4146">
                        <c:v>3</c:v>
                      </c:pt>
                      <c:pt idx="4147">
                        <c:v>3</c:v>
                      </c:pt>
                      <c:pt idx="4148">
                        <c:v>3</c:v>
                      </c:pt>
                      <c:pt idx="4149">
                        <c:v>3</c:v>
                      </c:pt>
                      <c:pt idx="4150">
                        <c:v>3</c:v>
                      </c:pt>
                      <c:pt idx="4151">
                        <c:v>3</c:v>
                      </c:pt>
                      <c:pt idx="4152">
                        <c:v>4</c:v>
                      </c:pt>
                      <c:pt idx="4153">
                        <c:v>4</c:v>
                      </c:pt>
                      <c:pt idx="4154">
                        <c:v>4</c:v>
                      </c:pt>
                      <c:pt idx="4155">
                        <c:v>4</c:v>
                      </c:pt>
                      <c:pt idx="4156">
                        <c:v>4</c:v>
                      </c:pt>
                      <c:pt idx="4157">
                        <c:v>4</c:v>
                      </c:pt>
                      <c:pt idx="4158">
                        <c:v>4</c:v>
                      </c:pt>
                      <c:pt idx="4159">
                        <c:v>4</c:v>
                      </c:pt>
                      <c:pt idx="4160">
                        <c:v>4</c:v>
                      </c:pt>
                      <c:pt idx="4161">
                        <c:v>4</c:v>
                      </c:pt>
                      <c:pt idx="4162">
                        <c:v>4</c:v>
                      </c:pt>
                      <c:pt idx="4163">
                        <c:v>4</c:v>
                      </c:pt>
                      <c:pt idx="4164">
                        <c:v>4</c:v>
                      </c:pt>
                      <c:pt idx="4165">
                        <c:v>4</c:v>
                      </c:pt>
                      <c:pt idx="4166">
                        <c:v>4</c:v>
                      </c:pt>
                      <c:pt idx="4167">
                        <c:v>4</c:v>
                      </c:pt>
                      <c:pt idx="4168">
                        <c:v>4</c:v>
                      </c:pt>
                      <c:pt idx="4169">
                        <c:v>4</c:v>
                      </c:pt>
                      <c:pt idx="4170">
                        <c:v>4</c:v>
                      </c:pt>
                      <c:pt idx="4171">
                        <c:v>4</c:v>
                      </c:pt>
                      <c:pt idx="4172">
                        <c:v>4</c:v>
                      </c:pt>
                      <c:pt idx="4173">
                        <c:v>4</c:v>
                      </c:pt>
                      <c:pt idx="4174">
                        <c:v>4</c:v>
                      </c:pt>
                      <c:pt idx="4175">
                        <c:v>4</c:v>
                      </c:pt>
                      <c:pt idx="4176">
                        <c:v>4</c:v>
                      </c:pt>
                      <c:pt idx="4177">
                        <c:v>4</c:v>
                      </c:pt>
                      <c:pt idx="4178">
                        <c:v>4</c:v>
                      </c:pt>
                      <c:pt idx="4179">
                        <c:v>4</c:v>
                      </c:pt>
                      <c:pt idx="4180">
                        <c:v>4</c:v>
                      </c:pt>
                      <c:pt idx="4181">
                        <c:v>4</c:v>
                      </c:pt>
                      <c:pt idx="4182">
                        <c:v>4</c:v>
                      </c:pt>
                      <c:pt idx="4183">
                        <c:v>4</c:v>
                      </c:pt>
                      <c:pt idx="4184">
                        <c:v>4</c:v>
                      </c:pt>
                      <c:pt idx="4185">
                        <c:v>4</c:v>
                      </c:pt>
                      <c:pt idx="4186">
                        <c:v>4</c:v>
                      </c:pt>
                      <c:pt idx="4187">
                        <c:v>4</c:v>
                      </c:pt>
                      <c:pt idx="4188">
                        <c:v>4</c:v>
                      </c:pt>
                      <c:pt idx="4189">
                        <c:v>4</c:v>
                      </c:pt>
                      <c:pt idx="4190">
                        <c:v>4</c:v>
                      </c:pt>
                      <c:pt idx="4191">
                        <c:v>4</c:v>
                      </c:pt>
                      <c:pt idx="4192">
                        <c:v>4</c:v>
                      </c:pt>
                      <c:pt idx="4193">
                        <c:v>4</c:v>
                      </c:pt>
                      <c:pt idx="4194">
                        <c:v>4</c:v>
                      </c:pt>
                      <c:pt idx="4195">
                        <c:v>4</c:v>
                      </c:pt>
                      <c:pt idx="4196">
                        <c:v>4</c:v>
                      </c:pt>
                      <c:pt idx="4197">
                        <c:v>4</c:v>
                      </c:pt>
                      <c:pt idx="4198">
                        <c:v>4</c:v>
                      </c:pt>
                      <c:pt idx="4199">
                        <c:v>4</c:v>
                      </c:pt>
                      <c:pt idx="4200">
                        <c:v>4</c:v>
                      </c:pt>
                      <c:pt idx="4201">
                        <c:v>4</c:v>
                      </c:pt>
                      <c:pt idx="4202">
                        <c:v>4</c:v>
                      </c:pt>
                      <c:pt idx="4203">
                        <c:v>4</c:v>
                      </c:pt>
                      <c:pt idx="4204">
                        <c:v>4</c:v>
                      </c:pt>
                      <c:pt idx="4205">
                        <c:v>4</c:v>
                      </c:pt>
                      <c:pt idx="4206">
                        <c:v>4</c:v>
                      </c:pt>
                      <c:pt idx="4207">
                        <c:v>4</c:v>
                      </c:pt>
                      <c:pt idx="4208">
                        <c:v>4</c:v>
                      </c:pt>
                      <c:pt idx="4209">
                        <c:v>4</c:v>
                      </c:pt>
                      <c:pt idx="4210">
                        <c:v>4</c:v>
                      </c:pt>
                      <c:pt idx="4211">
                        <c:v>5</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1</c:v>
                      </c:pt>
                      <c:pt idx="4274">
                        <c:v>1</c:v>
                      </c:pt>
                      <c:pt idx="4275">
                        <c:v>1</c:v>
                      </c:pt>
                      <c:pt idx="4276">
                        <c:v>1</c:v>
                      </c:pt>
                      <c:pt idx="4277">
                        <c:v>1</c:v>
                      </c:pt>
                      <c:pt idx="4278">
                        <c:v>1</c:v>
                      </c:pt>
                      <c:pt idx="4279">
                        <c:v>1</c:v>
                      </c:pt>
                      <c:pt idx="4280">
                        <c:v>1</c:v>
                      </c:pt>
                      <c:pt idx="4281">
                        <c:v>1</c:v>
                      </c:pt>
                      <c:pt idx="4282">
                        <c:v>1</c:v>
                      </c:pt>
                      <c:pt idx="4283">
                        <c:v>1</c:v>
                      </c:pt>
                      <c:pt idx="4284">
                        <c:v>1</c:v>
                      </c:pt>
                      <c:pt idx="4285">
                        <c:v>1</c:v>
                      </c:pt>
                      <c:pt idx="4286">
                        <c:v>1</c:v>
                      </c:pt>
                      <c:pt idx="4287">
                        <c:v>1</c:v>
                      </c:pt>
                      <c:pt idx="4288">
                        <c:v>1</c:v>
                      </c:pt>
                      <c:pt idx="4289">
                        <c:v>1</c:v>
                      </c:pt>
                      <c:pt idx="4290">
                        <c:v>1</c:v>
                      </c:pt>
                      <c:pt idx="4291">
                        <c:v>1</c:v>
                      </c:pt>
                      <c:pt idx="4292">
                        <c:v>1</c:v>
                      </c:pt>
                      <c:pt idx="4293">
                        <c:v>1</c:v>
                      </c:pt>
                      <c:pt idx="4294">
                        <c:v>1</c:v>
                      </c:pt>
                      <c:pt idx="4295">
                        <c:v>1</c:v>
                      </c:pt>
                      <c:pt idx="4296">
                        <c:v>1</c:v>
                      </c:pt>
                      <c:pt idx="4297">
                        <c:v>1</c:v>
                      </c:pt>
                      <c:pt idx="4298">
                        <c:v>1</c:v>
                      </c:pt>
                      <c:pt idx="4299">
                        <c:v>1</c:v>
                      </c:pt>
                      <c:pt idx="4300">
                        <c:v>1</c:v>
                      </c:pt>
                      <c:pt idx="4301">
                        <c:v>1</c:v>
                      </c:pt>
                      <c:pt idx="4302">
                        <c:v>1</c:v>
                      </c:pt>
                      <c:pt idx="4303">
                        <c:v>1</c:v>
                      </c:pt>
                      <c:pt idx="4304">
                        <c:v>1</c:v>
                      </c:pt>
                      <c:pt idx="4305">
                        <c:v>1</c:v>
                      </c:pt>
                      <c:pt idx="4306">
                        <c:v>1</c:v>
                      </c:pt>
                      <c:pt idx="4307">
                        <c:v>1</c:v>
                      </c:pt>
                      <c:pt idx="4308">
                        <c:v>1</c:v>
                      </c:pt>
                      <c:pt idx="4309">
                        <c:v>1</c:v>
                      </c:pt>
                      <c:pt idx="4310">
                        <c:v>1</c:v>
                      </c:pt>
                      <c:pt idx="4311">
                        <c:v>1</c:v>
                      </c:pt>
                      <c:pt idx="4312">
                        <c:v>1</c:v>
                      </c:pt>
                      <c:pt idx="4313">
                        <c:v>1</c:v>
                      </c:pt>
                      <c:pt idx="4314">
                        <c:v>1</c:v>
                      </c:pt>
                      <c:pt idx="4315">
                        <c:v>1</c:v>
                      </c:pt>
                      <c:pt idx="4316">
                        <c:v>1</c:v>
                      </c:pt>
                      <c:pt idx="4317">
                        <c:v>1</c:v>
                      </c:pt>
                      <c:pt idx="4318">
                        <c:v>1</c:v>
                      </c:pt>
                      <c:pt idx="4319">
                        <c:v>1</c:v>
                      </c:pt>
                      <c:pt idx="4320">
                        <c:v>1</c:v>
                      </c:pt>
                      <c:pt idx="4321">
                        <c:v>1</c:v>
                      </c:pt>
                      <c:pt idx="4322">
                        <c:v>1</c:v>
                      </c:pt>
                      <c:pt idx="4323">
                        <c:v>1</c:v>
                      </c:pt>
                      <c:pt idx="4324">
                        <c:v>1</c:v>
                      </c:pt>
                      <c:pt idx="4325">
                        <c:v>1</c:v>
                      </c:pt>
                      <c:pt idx="4326">
                        <c:v>1</c:v>
                      </c:pt>
                      <c:pt idx="4327">
                        <c:v>1</c:v>
                      </c:pt>
                      <c:pt idx="4328">
                        <c:v>1</c:v>
                      </c:pt>
                      <c:pt idx="4329">
                        <c:v>1</c:v>
                      </c:pt>
                      <c:pt idx="4330">
                        <c:v>1</c:v>
                      </c:pt>
                      <c:pt idx="4331">
                        <c:v>1</c:v>
                      </c:pt>
                      <c:pt idx="4332">
                        <c:v>2</c:v>
                      </c:pt>
                      <c:pt idx="4333">
                        <c:v>2</c:v>
                      </c:pt>
                      <c:pt idx="4334">
                        <c:v>2</c:v>
                      </c:pt>
                      <c:pt idx="4335">
                        <c:v>2</c:v>
                      </c:pt>
                      <c:pt idx="4336">
                        <c:v>2</c:v>
                      </c:pt>
                      <c:pt idx="4337">
                        <c:v>2</c:v>
                      </c:pt>
                      <c:pt idx="4338">
                        <c:v>2</c:v>
                      </c:pt>
                      <c:pt idx="4339">
                        <c:v>2</c:v>
                      </c:pt>
                      <c:pt idx="4340">
                        <c:v>2</c:v>
                      </c:pt>
                      <c:pt idx="4341">
                        <c:v>2</c:v>
                      </c:pt>
                      <c:pt idx="4342">
                        <c:v>2</c:v>
                      </c:pt>
                      <c:pt idx="4343">
                        <c:v>2</c:v>
                      </c:pt>
                      <c:pt idx="4344">
                        <c:v>2</c:v>
                      </c:pt>
                      <c:pt idx="4345">
                        <c:v>2</c:v>
                      </c:pt>
                      <c:pt idx="4346">
                        <c:v>2</c:v>
                      </c:pt>
                      <c:pt idx="4347">
                        <c:v>2</c:v>
                      </c:pt>
                      <c:pt idx="4348">
                        <c:v>2</c:v>
                      </c:pt>
                      <c:pt idx="4349">
                        <c:v>2</c:v>
                      </c:pt>
                      <c:pt idx="4350">
                        <c:v>2</c:v>
                      </c:pt>
                      <c:pt idx="4351">
                        <c:v>2</c:v>
                      </c:pt>
                      <c:pt idx="4352">
                        <c:v>2</c:v>
                      </c:pt>
                      <c:pt idx="4353">
                        <c:v>2</c:v>
                      </c:pt>
                      <c:pt idx="4354">
                        <c:v>2</c:v>
                      </c:pt>
                      <c:pt idx="4355">
                        <c:v>2</c:v>
                      </c:pt>
                      <c:pt idx="4356">
                        <c:v>2</c:v>
                      </c:pt>
                      <c:pt idx="4357">
                        <c:v>2</c:v>
                      </c:pt>
                      <c:pt idx="4358">
                        <c:v>2</c:v>
                      </c:pt>
                      <c:pt idx="4359">
                        <c:v>2</c:v>
                      </c:pt>
                      <c:pt idx="4360">
                        <c:v>2</c:v>
                      </c:pt>
                      <c:pt idx="4361">
                        <c:v>2</c:v>
                      </c:pt>
                      <c:pt idx="4362">
                        <c:v>2</c:v>
                      </c:pt>
                      <c:pt idx="4363">
                        <c:v>2</c:v>
                      </c:pt>
                      <c:pt idx="4364">
                        <c:v>2</c:v>
                      </c:pt>
                      <c:pt idx="4365">
                        <c:v>2</c:v>
                      </c:pt>
                      <c:pt idx="4366">
                        <c:v>2</c:v>
                      </c:pt>
                      <c:pt idx="4367">
                        <c:v>2</c:v>
                      </c:pt>
                      <c:pt idx="4368">
                        <c:v>2</c:v>
                      </c:pt>
                      <c:pt idx="4369">
                        <c:v>2</c:v>
                      </c:pt>
                      <c:pt idx="4370">
                        <c:v>2</c:v>
                      </c:pt>
                      <c:pt idx="4371">
                        <c:v>2</c:v>
                      </c:pt>
                      <c:pt idx="4372">
                        <c:v>2</c:v>
                      </c:pt>
                      <c:pt idx="4373">
                        <c:v>2</c:v>
                      </c:pt>
                      <c:pt idx="4374">
                        <c:v>2</c:v>
                      </c:pt>
                      <c:pt idx="4375">
                        <c:v>2</c:v>
                      </c:pt>
                      <c:pt idx="4376">
                        <c:v>2</c:v>
                      </c:pt>
                      <c:pt idx="4377">
                        <c:v>2</c:v>
                      </c:pt>
                      <c:pt idx="4378">
                        <c:v>2</c:v>
                      </c:pt>
                      <c:pt idx="4379">
                        <c:v>2</c:v>
                      </c:pt>
                      <c:pt idx="4380">
                        <c:v>2</c:v>
                      </c:pt>
                      <c:pt idx="4381">
                        <c:v>2</c:v>
                      </c:pt>
                      <c:pt idx="4382">
                        <c:v>2</c:v>
                      </c:pt>
                      <c:pt idx="4383">
                        <c:v>2</c:v>
                      </c:pt>
                      <c:pt idx="4384">
                        <c:v>2</c:v>
                      </c:pt>
                      <c:pt idx="4385">
                        <c:v>2</c:v>
                      </c:pt>
                      <c:pt idx="4386">
                        <c:v>2</c:v>
                      </c:pt>
                      <c:pt idx="4387">
                        <c:v>2</c:v>
                      </c:pt>
                      <c:pt idx="4388">
                        <c:v>2</c:v>
                      </c:pt>
                      <c:pt idx="4389">
                        <c:v>2</c:v>
                      </c:pt>
                      <c:pt idx="4390">
                        <c:v>2</c:v>
                      </c:pt>
                      <c:pt idx="4391">
                        <c:v>2</c:v>
                      </c:pt>
                      <c:pt idx="4392">
                        <c:v>2</c:v>
                      </c:pt>
                      <c:pt idx="4393">
                        <c:v>3</c:v>
                      </c:pt>
                      <c:pt idx="4394">
                        <c:v>3</c:v>
                      </c:pt>
                      <c:pt idx="4395">
                        <c:v>3</c:v>
                      </c:pt>
                      <c:pt idx="4396">
                        <c:v>3</c:v>
                      </c:pt>
                      <c:pt idx="4397">
                        <c:v>3</c:v>
                      </c:pt>
                      <c:pt idx="4398">
                        <c:v>3</c:v>
                      </c:pt>
                      <c:pt idx="4399">
                        <c:v>3</c:v>
                      </c:pt>
                      <c:pt idx="4400">
                        <c:v>3</c:v>
                      </c:pt>
                      <c:pt idx="4401">
                        <c:v>3</c:v>
                      </c:pt>
                      <c:pt idx="4402">
                        <c:v>3</c:v>
                      </c:pt>
                      <c:pt idx="4403">
                        <c:v>3</c:v>
                      </c:pt>
                      <c:pt idx="4404">
                        <c:v>3</c:v>
                      </c:pt>
                      <c:pt idx="4405">
                        <c:v>3</c:v>
                      </c:pt>
                      <c:pt idx="4406">
                        <c:v>3</c:v>
                      </c:pt>
                      <c:pt idx="4407">
                        <c:v>3</c:v>
                      </c:pt>
                      <c:pt idx="4408">
                        <c:v>3</c:v>
                      </c:pt>
                      <c:pt idx="4409">
                        <c:v>3</c:v>
                      </c:pt>
                      <c:pt idx="4410">
                        <c:v>3</c:v>
                      </c:pt>
                      <c:pt idx="4411">
                        <c:v>3</c:v>
                      </c:pt>
                      <c:pt idx="4412">
                        <c:v>3</c:v>
                      </c:pt>
                      <c:pt idx="4413">
                        <c:v>3</c:v>
                      </c:pt>
                      <c:pt idx="4414">
                        <c:v>3</c:v>
                      </c:pt>
                      <c:pt idx="4415">
                        <c:v>3</c:v>
                      </c:pt>
                      <c:pt idx="4416">
                        <c:v>3</c:v>
                      </c:pt>
                      <c:pt idx="4417">
                        <c:v>3</c:v>
                      </c:pt>
                      <c:pt idx="4418">
                        <c:v>3</c:v>
                      </c:pt>
                      <c:pt idx="4419">
                        <c:v>3</c:v>
                      </c:pt>
                      <c:pt idx="4420">
                        <c:v>3</c:v>
                      </c:pt>
                      <c:pt idx="4421">
                        <c:v>3</c:v>
                      </c:pt>
                      <c:pt idx="4422">
                        <c:v>3</c:v>
                      </c:pt>
                      <c:pt idx="4423">
                        <c:v>3</c:v>
                      </c:pt>
                      <c:pt idx="4424">
                        <c:v>3</c:v>
                      </c:pt>
                      <c:pt idx="4425">
                        <c:v>3</c:v>
                      </c:pt>
                      <c:pt idx="4426">
                        <c:v>3</c:v>
                      </c:pt>
                      <c:pt idx="4427">
                        <c:v>3</c:v>
                      </c:pt>
                      <c:pt idx="4428">
                        <c:v>3</c:v>
                      </c:pt>
                      <c:pt idx="4429">
                        <c:v>3</c:v>
                      </c:pt>
                      <c:pt idx="4430">
                        <c:v>3</c:v>
                      </c:pt>
                      <c:pt idx="4431">
                        <c:v>3</c:v>
                      </c:pt>
                      <c:pt idx="4432">
                        <c:v>3</c:v>
                      </c:pt>
                      <c:pt idx="4433">
                        <c:v>3</c:v>
                      </c:pt>
                      <c:pt idx="4434">
                        <c:v>3</c:v>
                      </c:pt>
                      <c:pt idx="4435">
                        <c:v>3</c:v>
                      </c:pt>
                      <c:pt idx="4436">
                        <c:v>3</c:v>
                      </c:pt>
                      <c:pt idx="4437">
                        <c:v>3</c:v>
                      </c:pt>
                      <c:pt idx="4438">
                        <c:v>3</c:v>
                      </c:pt>
                      <c:pt idx="4439">
                        <c:v>3</c:v>
                      </c:pt>
                      <c:pt idx="4440">
                        <c:v>3</c:v>
                      </c:pt>
                      <c:pt idx="4441">
                        <c:v>3</c:v>
                      </c:pt>
                      <c:pt idx="4442">
                        <c:v>3</c:v>
                      </c:pt>
                      <c:pt idx="4443">
                        <c:v>3</c:v>
                      </c:pt>
                      <c:pt idx="4444">
                        <c:v>3</c:v>
                      </c:pt>
                      <c:pt idx="4445">
                        <c:v>3</c:v>
                      </c:pt>
                      <c:pt idx="4446">
                        <c:v>3</c:v>
                      </c:pt>
                      <c:pt idx="4447">
                        <c:v>3</c:v>
                      </c:pt>
                      <c:pt idx="4448">
                        <c:v>3</c:v>
                      </c:pt>
                      <c:pt idx="4449">
                        <c:v>3</c:v>
                      </c:pt>
                      <c:pt idx="4450">
                        <c:v>3</c:v>
                      </c:pt>
                      <c:pt idx="4451">
                        <c:v>3</c:v>
                      </c:pt>
                      <c:pt idx="4452">
                        <c:v>3</c:v>
                      </c:pt>
                      <c:pt idx="4453">
                        <c:v>4</c:v>
                      </c:pt>
                      <c:pt idx="4454">
                        <c:v>4</c:v>
                      </c:pt>
                      <c:pt idx="4455">
                        <c:v>4</c:v>
                      </c:pt>
                      <c:pt idx="4456">
                        <c:v>4</c:v>
                      </c:pt>
                      <c:pt idx="4457">
                        <c:v>4</c:v>
                      </c:pt>
                      <c:pt idx="4458">
                        <c:v>4</c:v>
                      </c:pt>
                      <c:pt idx="4459">
                        <c:v>4</c:v>
                      </c:pt>
                      <c:pt idx="4460">
                        <c:v>4</c:v>
                      </c:pt>
                      <c:pt idx="4461">
                        <c:v>4</c:v>
                      </c:pt>
                      <c:pt idx="4462">
                        <c:v>4</c:v>
                      </c:pt>
                      <c:pt idx="4463">
                        <c:v>4</c:v>
                      </c:pt>
                      <c:pt idx="4464">
                        <c:v>4</c:v>
                      </c:pt>
                      <c:pt idx="4465">
                        <c:v>4</c:v>
                      </c:pt>
                      <c:pt idx="4466">
                        <c:v>4</c:v>
                      </c:pt>
                      <c:pt idx="4467">
                        <c:v>4</c:v>
                      </c:pt>
                      <c:pt idx="4468">
                        <c:v>4</c:v>
                      </c:pt>
                      <c:pt idx="4469">
                        <c:v>4</c:v>
                      </c:pt>
                      <c:pt idx="4470">
                        <c:v>4</c:v>
                      </c:pt>
                      <c:pt idx="4471">
                        <c:v>4</c:v>
                      </c:pt>
                      <c:pt idx="4472">
                        <c:v>4</c:v>
                      </c:pt>
                      <c:pt idx="4473">
                        <c:v>4</c:v>
                      </c:pt>
                      <c:pt idx="4474">
                        <c:v>4</c:v>
                      </c:pt>
                      <c:pt idx="4475">
                        <c:v>4</c:v>
                      </c:pt>
                      <c:pt idx="4476">
                        <c:v>4</c:v>
                      </c:pt>
                      <c:pt idx="4477">
                        <c:v>4</c:v>
                      </c:pt>
                      <c:pt idx="4478">
                        <c:v>4</c:v>
                      </c:pt>
                      <c:pt idx="4479">
                        <c:v>4</c:v>
                      </c:pt>
                      <c:pt idx="4480">
                        <c:v>4</c:v>
                      </c:pt>
                      <c:pt idx="4481">
                        <c:v>4</c:v>
                      </c:pt>
                      <c:pt idx="4482">
                        <c:v>4</c:v>
                      </c:pt>
                      <c:pt idx="4483">
                        <c:v>4</c:v>
                      </c:pt>
                      <c:pt idx="4484">
                        <c:v>4</c:v>
                      </c:pt>
                      <c:pt idx="4485">
                        <c:v>4</c:v>
                      </c:pt>
                      <c:pt idx="4486">
                        <c:v>4</c:v>
                      </c:pt>
                      <c:pt idx="4487">
                        <c:v>4</c:v>
                      </c:pt>
                      <c:pt idx="4488">
                        <c:v>4</c:v>
                      </c:pt>
                      <c:pt idx="4489">
                        <c:v>4</c:v>
                      </c:pt>
                      <c:pt idx="4490">
                        <c:v>4</c:v>
                      </c:pt>
                      <c:pt idx="4491">
                        <c:v>4</c:v>
                      </c:pt>
                      <c:pt idx="4492">
                        <c:v>4</c:v>
                      </c:pt>
                      <c:pt idx="4493">
                        <c:v>4</c:v>
                      </c:pt>
                      <c:pt idx="4494">
                        <c:v>4</c:v>
                      </c:pt>
                      <c:pt idx="4495">
                        <c:v>4</c:v>
                      </c:pt>
                      <c:pt idx="4496">
                        <c:v>4</c:v>
                      </c:pt>
                      <c:pt idx="4497">
                        <c:v>4</c:v>
                      </c:pt>
                      <c:pt idx="4498">
                        <c:v>4</c:v>
                      </c:pt>
                      <c:pt idx="4499">
                        <c:v>4</c:v>
                      </c:pt>
                      <c:pt idx="4500">
                        <c:v>4</c:v>
                      </c:pt>
                      <c:pt idx="4501">
                        <c:v>4</c:v>
                      </c:pt>
                      <c:pt idx="4502">
                        <c:v>4</c:v>
                      </c:pt>
                      <c:pt idx="4503">
                        <c:v>4</c:v>
                      </c:pt>
                      <c:pt idx="4504">
                        <c:v>4</c:v>
                      </c:pt>
                      <c:pt idx="4505">
                        <c:v>4</c:v>
                      </c:pt>
                      <c:pt idx="4506">
                        <c:v>4</c:v>
                      </c:pt>
                      <c:pt idx="4507">
                        <c:v>4</c:v>
                      </c:pt>
                      <c:pt idx="4508">
                        <c:v>4</c:v>
                      </c:pt>
                      <c:pt idx="4509">
                        <c:v>4</c:v>
                      </c:pt>
                      <c:pt idx="4510">
                        <c:v>4</c:v>
                      </c:pt>
                      <c:pt idx="4511">
                        <c:v>4</c:v>
                      </c:pt>
                      <c:pt idx="4512">
                        <c:v>4</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1</c:v>
                      </c:pt>
                      <c:pt idx="4575">
                        <c:v>1</c:v>
                      </c:pt>
                      <c:pt idx="4576">
                        <c:v>1</c:v>
                      </c:pt>
                      <c:pt idx="4577">
                        <c:v>1</c:v>
                      </c:pt>
                      <c:pt idx="4578">
                        <c:v>1</c:v>
                      </c:pt>
                      <c:pt idx="4579">
                        <c:v>1</c:v>
                      </c:pt>
                      <c:pt idx="4580">
                        <c:v>1</c:v>
                      </c:pt>
                      <c:pt idx="4581">
                        <c:v>1</c:v>
                      </c:pt>
                      <c:pt idx="4582">
                        <c:v>1</c:v>
                      </c:pt>
                      <c:pt idx="4583">
                        <c:v>1</c:v>
                      </c:pt>
                      <c:pt idx="4584">
                        <c:v>1</c:v>
                      </c:pt>
                      <c:pt idx="4585">
                        <c:v>1</c:v>
                      </c:pt>
                      <c:pt idx="4586">
                        <c:v>1</c:v>
                      </c:pt>
                      <c:pt idx="4587">
                        <c:v>1</c:v>
                      </c:pt>
                      <c:pt idx="4588">
                        <c:v>1</c:v>
                      </c:pt>
                      <c:pt idx="4589">
                        <c:v>1</c:v>
                      </c:pt>
                      <c:pt idx="4590">
                        <c:v>1</c:v>
                      </c:pt>
                      <c:pt idx="4591">
                        <c:v>1</c:v>
                      </c:pt>
                      <c:pt idx="4592">
                        <c:v>1</c:v>
                      </c:pt>
                      <c:pt idx="4593">
                        <c:v>1</c:v>
                      </c:pt>
                      <c:pt idx="4594">
                        <c:v>1</c:v>
                      </c:pt>
                      <c:pt idx="4595">
                        <c:v>1</c:v>
                      </c:pt>
                      <c:pt idx="4596">
                        <c:v>1</c:v>
                      </c:pt>
                      <c:pt idx="4597">
                        <c:v>1</c:v>
                      </c:pt>
                      <c:pt idx="4598">
                        <c:v>1</c:v>
                      </c:pt>
                      <c:pt idx="4599">
                        <c:v>1</c:v>
                      </c:pt>
                      <c:pt idx="4600">
                        <c:v>1</c:v>
                      </c:pt>
                      <c:pt idx="4601">
                        <c:v>1</c:v>
                      </c:pt>
                      <c:pt idx="4602">
                        <c:v>1</c:v>
                      </c:pt>
                      <c:pt idx="4603">
                        <c:v>1</c:v>
                      </c:pt>
                      <c:pt idx="4604">
                        <c:v>1</c:v>
                      </c:pt>
                      <c:pt idx="4605">
                        <c:v>1</c:v>
                      </c:pt>
                      <c:pt idx="4606">
                        <c:v>1</c:v>
                      </c:pt>
                      <c:pt idx="4607">
                        <c:v>1</c:v>
                      </c:pt>
                      <c:pt idx="4608">
                        <c:v>1</c:v>
                      </c:pt>
                      <c:pt idx="4609">
                        <c:v>1</c:v>
                      </c:pt>
                      <c:pt idx="4610">
                        <c:v>1</c:v>
                      </c:pt>
                      <c:pt idx="4611">
                        <c:v>1</c:v>
                      </c:pt>
                      <c:pt idx="4612">
                        <c:v>1</c:v>
                      </c:pt>
                      <c:pt idx="4613">
                        <c:v>1</c:v>
                      </c:pt>
                      <c:pt idx="4614">
                        <c:v>1</c:v>
                      </c:pt>
                      <c:pt idx="4615">
                        <c:v>1</c:v>
                      </c:pt>
                      <c:pt idx="4616">
                        <c:v>1</c:v>
                      </c:pt>
                      <c:pt idx="4617">
                        <c:v>1</c:v>
                      </c:pt>
                      <c:pt idx="4618">
                        <c:v>1</c:v>
                      </c:pt>
                      <c:pt idx="4619">
                        <c:v>1</c:v>
                      </c:pt>
                      <c:pt idx="4620">
                        <c:v>1</c:v>
                      </c:pt>
                      <c:pt idx="4621">
                        <c:v>1</c:v>
                      </c:pt>
                      <c:pt idx="4622">
                        <c:v>1</c:v>
                      </c:pt>
                      <c:pt idx="4623">
                        <c:v>1</c:v>
                      </c:pt>
                      <c:pt idx="4624">
                        <c:v>1</c:v>
                      </c:pt>
                      <c:pt idx="4625">
                        <c:v>1</c:v>
                      </c:pt>
                      <c:pt idx="4626">
                        <c:v>1</c:v>
                      </c:pt>
                      <c:pt idx="4627">
                        <c:v>1</c:v>
                      </c:pt>
                      <c:pt idx="4628">
                        <c:v>1</c:v>
                      </c:pt>
                      <c:pt idx="4629">
                        <c:v>1</c:v>
                      </c:pt>
                      <c:pt idx="4630">
                        <c:v>1</c:v>
                      </c:pt>
                      <c:pt idx="4631">
                        <c:v>1</c:v>
                      </c:pt>
                      <c:pt idx="4632">
                        <c:v>1</c:v>
                      </c:pt>
                      <c:pt idx="4633">
                        <c:v>1</c:v>
                      </c:pt>
                      <c:pt idx="4634">
                        <c:v>2</c:v>
                      </c:pt>
                      <c:pt idx="4635">
                        <c:v>2</c:v>
                      </c:pt>
                      <c:pt idx="4636">
                        <c:v>2</c:v>
                      </c:pt>
                      <c:pt idx="4637">
                        <c:v>2</c:v>
                      </c:pt>
                      <c:pt idx="4638">
                        <c:v>2</c:v>
                      </c:pt>
                      <c:pt idx="4639">
                        <c:v>2</c:v>
                      </c:pt>
                      <c:pt idx="4640">
                        <c:v>2</c:v>
                      </c:pt>
                      <c:pt idx="4641">
                        <c:v>2</c:v>
                      </c:pt>
                      <c:pt idx="4642">
                        <c:v>2</c:v>
                      </c:pt>
                      <c:pt idx="4643">
                        <c:v>2</c:v>
                      </c:pt>
                      <c:pt idx="4644">
                        <c:v>2</c:v>
                      </c:pt>
                      <c:pt idx="4645">
                        <c:v>2</c:v>
                      </c:pt>
                      <c:pt idx="4646">
                        <c:v>2</c:v>
                      </c:pt>
                      <c:pt idx="4647">
                        <c:v>2</c:v>
                      </c:pt>
                      <c:pt idx="4648">
                        <c:v>2</c:v>
                      </c:pt>
                      <c:pt idx="4649">
                        <c:v>2</c:v>
                      </c:pt>
                      <c:pt idx="4650">
                        <c:v>2</c:v>
                      </c:pt>
                      <c:pt idx="4651">
                        <c:v>2</c:v>
                      </c:pt>
                      <c:pt idx="4652">
                        <c:v>2</c:v>
                      </c:pt>
                      <c:pt idx="4653">
                        <c:v>2</c:v>
                      </c:pt>
                      <c:pt idx="4654">
                        <c:v>2</c:v>
                      </c:pt>
                      <c:pt idx="4655">
                        <c:v>2</c:v>
                      </c:pt>
                      <c:pt idx="4656">
                        <c:v>2</c:v>
                      </c:pt>
                      <c:pt idx="4657">
                        <c:v>2</c:v>
                      </c:pt>
                      <c:pt idx="4658">
                        <c:v>2</c:v>
                      </c:pt>
                      <c:pt idx="4659">
                        <c:v>2</c:v>
                      </c:pt>
                      <c:pt idx="4660">
                        <c:v>2</c:v>
                      </c:pt>
                      <c:pt idx="4661">
                        <c:v>2</c:v>
                      </c:pt>
                      <c:pt idx="4662">
                        <c:v>2</c:v>
                      </c:pt>
                      <c:pt idx="4663">
                        <c:v>2</c:v>
                      </c:pt>
                      <c:pt idx="4664">
                        <c:v>2</c:v>
                      </c:pt>
                      <c:pt idx="4665">
                        <c:v>2</c:v>
                      </c:pt>
                      <c:pt idx="4666">
                        <c:v>2</c:v>
                      </c:pt>
                      <c:pt idx="4667">
                        <c:v>2</c:v>
                      </c:pt>
                      <c:pt idx="4668">
                        <c:v>2</c:v>
                      </c:pt>
                      <c:pt idx="4669">
                        <c:v>2</c:v>
                      </c:pt>
                      <c:pt idx="4670">
                        <c:v>2</c:v>
                      </c:pt>
                      <c:pt idx="4671">
                        <c:v>2</c:v>
                      </c:pt>
                      <c:pt idx="4672">
                        <c:v>2</c:v>
                      </c:pt>
                      <c:pt idx="4673">
                        <c:v>2</c:v>
                      </c:pt>
                      <c:pt idx="4674">
                        <c:v>2</c:v>
                      </c:pt>
                      <c:pt idx="4675">
                        <c:v>2</c:v>
                      </c:pt>
                      <c:pt idx="4676">
                        <c:v>2</c:v>
                      </c:pt>
                      <c:pt idx="4677">
                        <c:v>2</c:v>
                      </c:pt>
                      <c:pt idx="4678">
                        <c:v>2</c:v>
                      </c:pt>
                      <c:pt idx="4679">
                        <c:v>2</c:v>
                      </c:pt>
                      <c:pt idx="4680">
                        <c:v>2</c:v>
                      </c:pt>
                      <c:pt idx="4681">
                        <c:v>2</c:v>
                      </c:pt>
                      <c:pt idx="4682">
                        <c:v>2</c:v>
                      </c:pt>
                      <c:pt idx="4683">
                        <c:v>2</c:v>
                      </c:pt>
                      <c:pt idx="4684">
                        <c:v>2</c:v>
                      </c:pt>
                      <c:pt idx="4685">
                        <c:v>2</c:v>
                      </c:pt>
                      <c:pt idx="4686">
                        <c:v>2</c:v>
                      </c:pt>
                      <c:pt idx="4687">
                        <c:v>2</c:v>
                      </c:pt>
                      <c:pt idx="4688">
                        <c:v>2</c:v>
                      </c:pt>
                      <c:pt idx="4689">
                        <c:v>2</c:v>
                      </c:pt>
                      <c:pt idx="4690">
                        <c:v>2</c:v>
                      </c:pt>
                      <c:pt idx="4691">
                        <c:v>2</c:v>
                      </c:pt>
                      <c:pt idx="4692">
                        <c:v>2</c:v>
                      </c:pt>
                      <c:pt idx="4693">
                        <c:v>2</c:v>
                      </c:pt>
                      <c:pt idx="4694">
                        <c:v>3</c:v>
                      </c:pt>
                      <c:pt idx="4695">
                        <c:v>3</c:v>
                      </c:pt>
                      <c:pt idx="4696">
                        <c:v>3</c:v>
                      </c:pt>
                      <c:pt idx="4697">
                        <c:v>3</c:v>
                      </c:pt>
                      <c:pt idx="4698">
                        <c:v>3</c:v>
                      </c:pt>
                      <c:pt idx="4699">
                        <c:v>3</c:v>
                      </c:pt>
                      <c:pt idx="4700">
                        <c:v>3</c:v>
                      </c:pt>
                      <c:pt idx="4701">
                        <c:v>3</c:v>
                      </c:pt>
                      <c:pt idx="4702">
                        <c:v>3</c:v>
                      </c:pt>
                      <c:pt idx="4703">
                        <c:v>3</c:v>
                      </c:pt>
                      <c:pt idx="4704">
                        <c:v>3</c:v>
                      </c:pt>
                      <c:pt idx="4705">
                        <c:v>3</c:v>
                      </c:pt>
                      <c:pt idx="4706">
                        <c:v>3</c:v>
                      </c:pt>
                      <c:pt idx="4707">
                        <c:v>3</c:v>
                      </c:pt>
                      <c:pt idx="4708">
                        <c:v>3</c:v>
                      </c:pt>
                      <c:pt idx="4709">
                        <c:v>3</c:v>
                      </c:pt>
                      <c:pt idx="4710">
                        <c:v>3</c:v>
                      </c:pt>
                      <c:pt idx="4711">
                        <c:v>3</c:v>
                      </c:pt>
                      <c:pt idx="4712">
                        <c:v>3</c:v>
                      </c:pt>
                      <c:pt idx="4713">
                        <c:v>3</c:v>
                      </c:pt>
                      <c:pt idx="4714">
                        <c:v>3</c:v>
                      </c:pt>
                      <c:pt idx="4715">
                        <c:v>3</c:v>
                      </c:pt>
                      <c:pt idx="4716">
                        <c:v>3</c:v>
                      </c:pt>
                      <c:pt idx="4717">
                        <c:v>3</c:v>
                      </c:pt>
                      <c:pt idx="4718">
                        <c:v>3</c:v>
                      </c:pt>
                      <c:pt idx="4719">
                        <c:v>3</c:v>
                      </c:pt>
                      <c:pt idx="4720">
                        <c:v>3</c:v>
                      </c:pt>
                      <c:pt idx="4721">
                        <c:v>3</c:v>
                      </c:pt>
                      <c:pt idx="4722">
                        <c:v>3</c:v>
                      </c:pt>
                      <c:pt idx="4723">
                        <c:v>3</c:v>
                      </c:pt>
                      <c:pt idx="4724">
                        <c:v>3</c:v>
                      </c:pt>
                      <c:pt idx="4725">
                        <c:v>3</c:v>
                      </c:pt>
                      <c:pt idx="4726">
                        <c:v>3</c:v>
                      </c:pt>
                      <c:pt idx="4727">
                        <c:v>3</c:v>
                      </c:pt>
                      <c:pt idx="4728">
                        <c:v>3</c:v>
                      </c:pt>
                      <c:pt idx="4729">
                        <c:v>3</c:v>
                      </c:pt>
                      <c:pt idx="4730">
                        <c:v>3</c:v>
                      </c:pt>
                      <c:pt idx="4731">
                        <c:v>3</c:v>
                      </c:pt>
                      <c:pt idx="4732">
                        <c:v>3</c:v>
                      </c:pt>
                      <c:pt idx="4733">
                        <c:v>3</c:v>
                      </c:pt>
                      <c:pt idx="4734">
                        <c:v>3</c:v>
                      </c:pt>
                      <c:pt idx="4735">
                        <c:v>3</c:v>
                      </c:pt>
                      <c:pt idx="4736">
                        <c:v>3</c:v>
                      </c:pt>
                      <c:pt idx="4737">
                        <c:v>3</c:v>
                      </c:pt>
                      <c:pt idx="4738">
                        <c:v>3</c:v>
                      </c:pt>
                      <c:pt idx="4739">
                        <c:v>3</c:v>
                      </c:pt>
                      <c:pt idx="4740">
                        <c:v>3</c:v>
                      </c:pt>
                      <c:pt idx="4741">
                        <c:v>3</c:v>
                      </c:pt>
                      <c:pt idx="4742">
                        <c:v>3</c:v>
                      </c:pt>
                      <c:pt idx="4743">
                        <c:v>3</c:v>
                      </c:pt>
                      <c:pt idx="4744">
                        <c:v>3</c:v>
                      </c:pt>
                      <c:pt idx="4745">
                        <c:v>3</c:v>
                      </c:pt>
                      <c:pt idx="4746">
                        <c:v>3</c:v>
                      </c:pt>
                      <c:pt idx="4747">
                        <c:v>3</c:v>
                      </c:pt>
                      <c:pt idx="4748">
                        <c:v>3</c:v>
                      </c:pt>
                      <c:pt idx="4749">
                        <c:v>3</c:v>
                      </c:pt>
                      <c:pt idx="4750">
                        <c:v>3</c:v>
                      </c:pt>
                      <c:pt idx="4751">
                        <c:v>3</c:v>
                      </c:pt>
                      <c:pt idx="4752">
                        <c:v>3</c:v>
                      </c:pt>
                      <c:pt idx="4753">
                        <c:v>3</c:v>
                      </c:pt>
                      <c:pt idx="4754">
                        <c:v>4</c:v>
                      </c:pt>
                      <c:pt idx="4755">
                        <c:v>4</c:v>
                      </c:pt>
                      <c:pt idx="4756">
                        <c:v>4</c:v>
                      </c:pt>
                      <c:pt idx="4757">
                        <c:v>4</c:v>
                      </c:pt>
                      <c:pt idx="4758">
                        <c:v>4</c:v>
                      </c:pt>
                      <c:pt idx="4759">
                        <c:v>4</c:v>
                      </c:pt>
                      <c:pt idx="4760">
                        <c:v>4</c:v>
                      </c:pt>
                      <c:pt idx="4761">
                        <c:v>4</c:v>
                      </c:pt>
                      <c:pt idx="4762">
                        <c:v>4</c:v>
                      </c:pt>
                      <c:pt idx="4763">
                        <c:v>4</c:v>
                      </c:pt>
                      <c:pt idx="4764">
                        <c:v>4</c:v>
                      </c:pt>
                      <c:pt idx="4765">
                        <c:v>4</c:v>
                      </c:pt>
                      <c:pt idx="4766">
                        <c:v>4</c:v>
                      </c:pt>
                      <c:pt idx="4767">
                        <c:v>4</c:v>
                      </c:pt>
                      <c:pt idx="4768">
                        <c:v>4</c:v>
                      </c:pt>
                      <c:pt idx="4769">
                        <c:v>4</c:v>
                      </c:pt>
                      <c:pt idx="4770">
                        <c:v>4</c:v>
                      </c:pt>
                      <c:pt idx="4771">
                        <c:v>4</c:v>
                      </c:pt>
                      <c:pt idx="4772">
                        <c:v>4</c:v>
                      </c:pt>
                      <c:pt idx="4773">
                        <c:v>4</c:v>
                      </c:pt>
                      <c:pt idx="4774">
                        <c:v>4</c:v>
                      </c:pt>
                      <c:pt idx="4775">
                        <c:v>4</c:v>
                      </c:pt>
                      <c:pt idx="4776">
                        <c:v>4</c:v>
                      </c:pt>
                      <c:pt idx="4777">
                        <c:v>4</c:v>
                      </c:pt>
                      <c:pt idx="4778">
                        <c:v>4</c:v>
                      </c:pt>
                      <c:pt idx="4779">
                        <c:v>4</c:v>
                      </c:pt>
                      <c:pt idx="4780">
                        <c:v>4</c:v>
                      </c:pt>
                      <c:pt idx="4781">
                        <c:v>4</c:v>
                      </c:pt>
                      <c:pt idx="4782">
                        <c:v>4</c:v>
                      </c:pt>
                      <c:pt idx="4783">
                        <c:v>4</c:v>
                      </c:pt>
                      <c:pt idx="4784">
                        <c:v>4</c:v>
                      </c:pt>
                      <c:pt idx="4785">
                        <c:v>4</c:v>
                      </c:pt>
                      <c:pt idx="4786">
                        <c:v>4</c:v>
                      </c:pt>
                      <c:pt idx="4787">
                        <c:v>4</c:v>
                      </c:pt>
                      <c:pt idx="4788">
                        <c:v>4</c:v>
                      </c:pt>
                      <c:pt idx="4789">
                        <c:v>4</c:v>
                      </c:pt>
                      <c:pt idx="4790">
                        <c:v>4</c:v>
                      </c:pt>
                      <c:pt idx="4791">
                        <c:v>4</c:v>
                      </c:pt>
                      <c:pt idx="4792">
                        <c:v>4</c:v>
                      </c:pt>
                      <c:pt idx="4793">
                        <c:v>4</c:v>
                      </c:pt>
                      <c:pt idx="4794">
                        <c:v>4</c:v>
                      </c:pt>
                      <c:pt idx="4795">
                        <c:v>4</c:v>
                      </c:pt>
                      <c:pt idx="4796">
                        <c:v>4</c:v>
                      </c:pt>
                      <c:pt idx="4797">
                        <c:v>4</c:v>
                      </c:pt>
                      <c:pt idx="4798">
                        <c:v>4</c:v>
                      </c:pt>
                      <c:pt idx="4799">
                        <c:v>4</c:v>
                      </c:pt>
                      <c:pt idx="4800">
                        <c:v>4</c:v>
                      </c:pt>
                      <c:pt idx="4801">
                        <c:v>4</c:v>
                      </c:pt>
                      <c:pt idx="4802">
                        <c:v>4</c:v>
                      </c:pt>
                      <c:pt idx="4803">
                        <c:v>4</c:v>
                      </c:pt>
                      <c:pt idx="4804">
                        <c:v>4</c:v>
                      </c:pt>
                      <c:pt idx="4805">
                        <c:v>4</c:v>
                      </c:pt>
                      <c:pt idx="4806">
                        <c:v>4</c:v>
                      </c:pt>
                      <c:pt idx="4807">
                        <c:v>4</c:v>
                      </c:pt>
                      <c:pt idx="4808">
                        <c:v>4</c:v>
                      </c:pt>
                      <c:pt idx="4809">
                        <c:v>4</c:v>
                      </c:pt>
                      <c:pt idx="4810">
                        <c:v>4</c:v>
                      </c:pt>
                      <c:pt idx="4811">
                        <c:v>4</c:v>
                      </c:pt>
                      <c:pt idx="4812">
                        <c:v>4</c:v>
                      </c:pt>
                      <c:pt idx="4813">
                        <c:v>4</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1</c:v>
                      </c:pt>
                      <c:pt idx="4875">
                        <c:v>1</c:v>
                      </c:pt>
                      <c:pt idx="4876">
                        <c:v>1</c:v>
                      </c:pt>
                      <c:pt idx="4877">
                        <c:v>1</c:v>
                      </c:pt>
                      <c:pt idx="4878">
                        <c:v>1</c:v>
                      </c:pt>
                      <c:pt idx="4879">
                        <c:v>1</c:v>
                      </c:pt>
                      <c:pt idx="4880">
                        <c:v>1</c:v>
                      </c:pt>
                      <c:pt idx="4881">
                        <c:v>1</c:v>
                      </c:pt>
                      <c:pt idx="4882">
                        <c:v>1</c:v>
                      </c:pt>
                      <c:pt idx="4883">
                        <c:v>1</c:v>
                      </c:pt>
                      <c:pt idx="4884">
                        <c:v>1</c:v>
                      </c:pt>
                      <c:pt idx="4885">
                        <c:v>1</c:v>
                      </c:pt>
                      <c:pt idx="4886">
                        <c:v>1</c:v>
                      </c:pt>
                      <c:pt idx="4887">
                        <c:v>1</c:v>
                      </c:pt>
                      <c:pt idx="4888">
                        <c:v>1</c:v>
                      </c:pt>
                      <c:pt idx="4889">
                        <c:v>1</c:v>
                      </c:pt>
                      <c:pt idx="4890">
                        <c:v>1</c:v>
                      </c:pt>
                      <c:pt idx="4891">
                        <c:v>1</c:v>
                      </c:pt>
                      <c:pt idx="4892">
                        <c:v>1</c:v>
                      </c:pt>
                      <c:pt idx="4893">
                        <c:v>1</c:v>
                      </c:pt>
                      <c:pt idx="4894">
                        <c:v>1</c:v>
                      </c:pt>
                      <c:pt idx="4895">
                        <c:v>1</c:v>
                      </c:pt>
                      <c:pt idx="4896">
                        <c:v>1</c:v>
                      </c:pt>
                      <c:pt idx="4897">
                        <c:v>1</c:v>
                      </c:pt>
                      <c:pt idx="4898">
                        <c:v>1</c:v>
                      </c:pt>
                      <c:pt idx="4899">
                        <c:v>1</c:v>
                      </c:pt>
                      <c:pt idx="4900">
                        <c:v>1</c:v>
                      </c:pt>
                      <c:pt idx="4901">
                        <c:v>1</c:v>
                      </c:pt>
                      <c:pt idx="4902">
                        <c:v>1</c:v>
                      </c:pt>
                      <c:pt idx="4903">
                        <c:v>1</c:v>
                      </c:pt>
                      <c:pt idx="4904">
                        <c:v>1</c:v>
                      </c:pt>
                      <c:pt idx="4905">
                        <c:v>1</c:v>
                      </c:pt>
                      <c:pt idx="4906">
                        <c:v>1</c:v>
                      </c:pt>
                      <c:pt idx="4907">
                        <c:v>1</c:v>
                      </c:pt>
                      <c:pt idx="4908">
                        <c:v>1</c:v>
                      </c:pt>
                      <c:pt idx="4909">
                        <c:v>1</c:v>
                      </c:pt>
                      <c:pt idx="4910">
                        <c:v>1</c:v>
                      </c:pt>
                      <c:pt idx="4911">
                        <c:v>1</c:v>
                      </c:pt>
                      <c:pt idx="4912">
                        <c:v>1</c:v>
                      </c:pt>
                      <c:pt idx="4913">
                        <c:v>1</c:v>
                      </c:pt>
                      <c:pt idx="4914">
                        <c:v>1</c:v>
                      </c:pt>
                      <c:pt idx="4915">
                        <c:v>1</c:v>
                      </c:pt>
                      <c:pt idx="4916">
                        <c:v>1</c:v>
                      </c:pt>
                      <c:pt idx="4917">
                        <c:v>1</c:v>
                      </c:pt>
                      <c:pt idx="4918">
                        <c:v>1</c:v>
                      </c:pt>
                      <c:pt idx="4919">
                        <c:v>1</c:v>
                      </c:pt>
                      <c:pt idx="4920">
                        <c:v>1</c:v>
                      </c:pt>
                      <c:pt idx="4921">
                        <c:v>1</c:v>
                      </c:pt>
                      <c:pt idx="4922">
                        <c:v>1</c:v>
                      </c:pt>
                      <c:pt idx="4923">
                        <c:v>1</c:v>
                      </c:pt>
                      <c:pt idx="4924">
                        <c:v>1</c:v>
                      </c:pt>
                      <c:pt idx="4925">
                        <c:v>1</c:v>
                      </c:pt>
                      <c:pt idx="4926">
                        <c:v>1</c:v>
                      </c:pt>
                      <c:pt idx="4927">
                        <c:v>1</c:v>
                      </c:pt>
                      <c:pt idx="4928">
                        <c:v>1</c:v>
                      </c:pt>
                      <c:pt idx="4929">
                        <c:v>1</c:v>
                      </c:pt>
                      <c:pt idx="4930">
                        <c:v>1</c:v>
                      </c:pt>
                      <c:pt idx="4931">
                        <c:v>1</c:v>
                      </c:pt>
                      <c:pt idx="4932">
                        <c:v>1</c:v>
                      </c:pt>
                      <c:pt idx="4933">
                        <c:v>1</c:v>
                      </c:pt>
                      <c:pt idx="4934">
                        <c:v>2</c:v>
                      </c:pt>
                      <c:pt idx="4935">
                        <c:v>2</c:v>
                      </c:pt>
                      <c:pt idx="4936">
                        <c:v>2</c:v>
                      </c:pt>
                      <c:pt idx="4937">
                        <c:v>2</c:v>
                      </c:pt>
                      <c:pt idx="4938">
                        <c:v>2</c:v>
                      </c:pt>
                      <c:pt idx="4939">
                        <c:v>2</c:v>
                      </c:pt>
                      <c:pt idx="4940">
                        <c:v>2</c:v>
                      </c:pt>
                      <c:pt idx="4941">
                        <c:v>2</c:v>
                      </c:pt>
                      <c:pt idx="4942">
                        <c:v>2</c:v>
                      </c:pt>
                      <c:pt idx="4943">
                        <c:v>2</c:v>
                      </c:pt>
                      <c:pt idx="4944">
                        <c:v>2</c:v>
                      </c:pt>
                      <c:pt idx="4945">
                        <c:v>2</c:v>
                      </c:pt>
                      <c:pt idx="4946">
                        <c:v>2</c:v>
                      </c:pt>
                      <c:pt idx="4947">
                        <c:v>2</c:v>
                      </c:pt>
                      <c:pt idx="4948">
                        <c:v>2</c:v>
                      </c:pt>
                      <c:pt idx="4949">
                        <c:v>2</c:v>
                      </c:pt>
                      <c:pt idx="4950">
                        <c:v>2</c:v>
                      </c:pt>
                      <c:pt idx="4951">
                        <c:v>2</c:v>
                      </c:pt>
                      <c:pt idx="4952">
                        <c:v>2</c:v>
                      </c:pt>
                      <c:pt idx="4953">
                        <c:v>2</c:v>
                      </c:pt>
                      <c:pt idx="4954">
                        <c:v>2</c:v>
                      </c:pt>
                      <c:pt idx="4955">
                        <c:v>2</c:v>
                      </c:pt>
                      <c:pt idx="4956">
                        <c:v>2</c:v>
                      </c:pt>
                      <c:pt idx="4957">
                        <c:v>2</c:v>
                      </c:pt>
                      <c:pt idx="4958">
                        <c:v>2</c:v>
                      </c:pt>
                      <c:pt idx="4959">
                        <c:v>2</c:v>
                      </c:pt>
                      <c:pt idx="4960">
                        <c:v>2</c:v>
                      </c:pt>
                      <c:pt idx="4961">
                        <c:v>2</c:v>
                      </c:pt>
                      <c:pt idx="4962">
                        <c:v>2</c:v>
                      </c:pt>
                      <c:pt idx="4963">
                        <c:v>2</c:v>
                      </c:pt>
                      <c:pt idx="4964">
                        <c:v>2</c:v>
                      </c:pt>
                      <c:pt idx="4965">
                        <c:v>2</c:v>
                      </c:pt>
                      <c:pt idx="4966">
                        <c:v>2</c:v>
                      </c:pt>
                      <c:pt idx="4967">
                        <c:v>2</c:v>
                      </c:pt>
                      <c:pt idx="4968">
                        <c:v>2</c:v>
                      </c:pt>
                      <c:pt idx="4969">
                        <c:v>2</c:v>
                      </c:pt>
                      <c:pt idx="4970">
                        <c:v>2</c:v>
                      </c:pt>
                      <c:pt idx="4971">
                        <c:v>2</c:v>
                      </c:pt>
                      <c:pt idx="4972">
                        <c:v>2</c:v>
                      </c:pt>
                      <c:pt idx="4973">
                        <c:v>2</c:v>
                      </c:pt>
                      <c:pt idx="4974">
                        <c:v>2</c:v>
                      </c:pt>
                      <c:pt idx="4975">
                        <c:v>2</c:v>
                      </c:pt>
                      <c:pt idx="4976">
                        <c:v>2</c:v>
                      </c:pt>
                      <c:pt idx="4977">
                        <c:v>2</c:v>
                      </c:pt>
                      <c:pt idx="4978">
                        <c:v>2</c:v>
                      </c:pt>
                      <c:pt idx="4979">
                        <c:v>2</c:v>
                      </c:pt>
                      <c:pt idx="4980">
                        <c:v>2</c:v>
                      </c:pt>
                      <c:pt idx="4981">
                        <c:v>2</c:v>
                      </c:pt>
                      <c:pt idx="4982">
                        <c:v>2</c:v>
                      </c:pt>
                      <c:pt idx="4983">
                        <c:v>2</c:v>
                      </c:pt>
                      <c:pt idx="4984">
                        <c:v>2</c:v>
                      </c:pt>
                      <c:pt idx="4985">
                        <c:v>2</c:v>
                      </c:pt>
                      <c:pt idx="4986">
                        <c:v>2</c:v>
                      </c:pt>
                      <c:pt idx="4987">
                        <c:v>2</c:v>
                      </c:pt>
                      <c:pt idx="4988">
                        <c:v>2</c:v>
                      </c:pt>
                      <c:pt idx="4989">
                        <c:v>2</c:v>
                      </c:pt>
                      <c:pt idx="4990">
                        <c:v>2</c:v>
                      </c:pt>
                      <c:pt idx="4991">
                        <c:v>2</c:v>
                      </c:pt>
                      <c:pt idx="4992">
                        <c:v>2</c:v>
                      </c:pt>
                      <c:pt idx="4993">
                        <c:v>2</c:v>
                      </c:pt>
                      <c:pt idx="4994">
                        <c:v>3</c:v>
                      </c:pt>
                      <c:pt idx="4995">
                        <c:v>3</c:v>
                      </c:pt>
                      <c:pt idx="4996">
                        <c:v>3</c:v>
                      </c:pt>
                      <c:pt idx="4997">
                        <c:v>3</c:v>
                      </c:pt>
                      <c:pt idx="4998">
                        <c:v>3</c:v>
                      </c:pt>
                      <c:pt idx="4999">
                        <c:v>3</c:v>
                      </c:pt>
                      <c:pt idx="5000">
                        <c:v>3</c:v>
                      </c:pt>
                      <c:pt idx="5001">
                        <c:v>3</c:v>
                      </c:pt>
                      <c:pt idx="5002">
                        <c:v>3</c:v>
                      </c:pt>
                      <c:pt idx="5003">
                        <c:v>3</c:v>
                      </c:pt>
                      <c:pt idx="5004">
                        <c:v>3</c:v>
                      </c:pt>
                      <c:pt idx="5005">
                        <c:v>3</c:v>
                      </c:pt>
                      <c:pt idx="5006">
                        <c:v>3</c:v>
                      </c:pt>
                      <c:pt idx="5007">
                        <c:v>3</c:v>
                      </c:pt>
                      <c:pt idx="5008">
                        <c:v>3</c:v>
                      </c:pt>
                      <c:pt idx="5009">
                        <c:v>3</c:v>
                      </c:pt>
                      <c:pt idx="5010">
                        <c:v>3</c:v>
                      </c:pt>
                      <c:pt idx="5011">
                        <c:v>3</c:v>
                      </c:pt>
                      <c:pt idx="5012">
                        <c:v>3</c:v>
                      </c:pt>
                      <c:pt idx="5013">
                        <c:v>3</c:v>
                      </c:pt>
                      <c:pt idx="5014">
                        <c:v>3</c:v>
                      </c:pt>
                      <c:pt idx="5015">
                        <c:v>3</c:v>
                      </c:pt>
                      <c:pt idx="5016">
                        <c:v>3</c:v>
                      </c:pt>
                      <c:pt idx="5017">
                        <c:v>3</c:v>
                      </c:pt>
                      <c:pt idx="5018">
                        <c:v>3</c:v>
                      </c:pt>
                      <c:pt idx="5019">
                        <c:v>3</c:v>
                      </c:pt>
                      <c:pt idx="5020">
                        <c:v>3</c:v>
                      </c:pt>
                      <c:pt idx="5021">
                        <c:v>3</c:v>
                      </c:pt>
                      <c:pt idx="5022">
                        <c:v>3</c:v>
                      </c:pt>
                      <c:pt idx="5023">
                        <c:v>3</c:v>
                      </c:pt>
                      <c:pt idx="5024">
                        <c:v>3</c:v>
                      </c:pt>
                      <c:pt idx="5025">
                        <c:v>3</c:v>
                      </c:pt>
                      <c:pt idx="5026">
                        <c:v>3</c:v>
                      </c:pt>
                      <c:pt idx="5027">
                        <c:v>3</c:v>
                      </c:pt>
                      <c:pt idx="5028">
                        <c:v>3</c:v>
                      </c:pt>
                      <c:pt idx="5029">
                        <c:v>3</c:v>
                      </c:pt>
                      <c:pt idx="5030">
                        <c:v>3</c:v>
                      </c:pt>
                      <c:pt idx="5031">
                        <c:v>3</c:v>
                      </c:pt>
                      <c:pt idx="5032">
                        <c:v>3</c:v>
                      </c:pt>
                      <c:pt idx="5033">
                        <c:v>3</c:v>
                      </c:pt>
                      <c:pt idx="5034">
                        <c:v>3</c:v>
                      </c:pt>
                      <c:pt idx="5035">
                        <c:v>3</c:v>
                      </c:pt>
                      <c:pt idx="5036">
                        <c:v>3</c:v>
                      </c:pt>
                      <c:pt idx="5037">
                        <c:v>3</c:v>
                      </c:pt>
                      <c:pt idx="5038">
                        <c:v>3</c:v>
                      </c:pt>
                      <c:pt idx="5039">
                        <c:v>3</c:v>
                      </c:pt>
                      <c:pt idx="5040">
                        <c:v>3</c:v>
                      </c:pt>
                      <c:pt idx="5041">
                        <c:v>3</c:v>
                      </c:pt>
                      <c:pt idx="5042">
                        <c:v>3</c:v>
                      </c:pt>
                      <c:pt idx="5043">
                        <c:v>3</c:v>
                      </c:pt>
                      <c:pt idx="5044">
                        <c:v>3</c:v>
                      </c:pt>
                      <c:pt idx="5045">
                        <c:v>3</c:v>
                      </c:pt>
                      <c:pt idx="5046">
                        <c:v>3</c:v>
                      </c:pt>
                      <c:pt idx="5047">
                        <c:v>3</c:v>
                      </c:pt>
                      <c:pt idx="5048">
                        <c:v>3</c:v>
                      </c:pt>
                      <c:pt idx="5049">
                        <c:v>3</c:v>
                      </c:pt>
                      <c:pt idx="5050">
                        <c:v>3</c:v>
                      </c:pt>
                      <c:pt idx="5051">
                        <c:v>3</c:v>
                      </c:pt>
                      <c:pt idx="5052">
                        <c:v>3</c:v>
                      </c:pt>
                      <c:pt idx="5053">
                        <c:v>3</c:v>
                      </c:pt>
                      <c:pt idx="5054">
                        <c:v>4</c:v>
                      </c:pt>
                      <c:pt idx="5055">
                        <c:v>4</c:v>
                      </c:pt>
                      <c:pt idx="5056">
                        <c:v>4</c:v>
                      </c:pt>
                      <c:pt idx="5057">
                        <c:v>4</c:v>
                      </c:pt>
                      <c:pt idx="5058">
                        <c:v>4</c:v>
                      </c:pt>
                      <c:pt idx="5059">
                        <c:v>4</c:v>
                      </c:pt>
                      <c:pt idx="5060">
                        <c:v>4</c:v>
                      </c:pt>
                      <c:pt idx="5061">
                        <c:v>4</c:v>
                      </c:pt>
                      <c:pt idx="5062">
                        <c:v>4</c:v>
                      </c:pt>
                      <c:pt idx="5063">
                        <c:v>4</c:v>
                      </c:pt>
                      <c:pt idx="5064">
                        <c:v>4</c:v>
                      </c:pt>
                      <c:pt idx="5065">
                        <c:v>4</c:v>
                      </c:pt>
                      <c:pt idx="5066">
                        <c:v>4</c:v>
                      </c:pt>
                      <c:pt idx="5067">
                        <c:v>4</c:v>
                      </c:pt>
                      <c:pt idx="5068">
                        <c:v>4</c:v>
                      </c:pt>
                      <c:pt idx="5069">
                        <c:v>4</c:v>
                      </c:pt>
                      <c:pt idx="5070">
                        <c:v>4</c:v>
                      </c:pt>
                      <c:pt idx="5071">
                        <c:v>4</c:v>
                      </c:pt>
                      <c:pt idx="5072">
                        <c:v>4</c:v>
                      </c:pt>
                      <c:pt idx="5073">
                        <c:v>4</c:v>
                      </c:pt>
                      <c:pt idx="5074">
                        <c:v>4</c:v>
                      </c:pt>
                      <c:pt idx="5075">
                        <c:v>4</c:v>
                      </c:pt>
                      <c:pt idx="5076">
                        <c:v>4</c:v>
                      </c:pt>
                      <c:pt idx="5077">
                        <c:v>4</c:v>
                      </c:pt>
                      <c:pt idx="5078">
                        <c:v>4</c:v>
                      </c:pt>
                      <c:pt idx="5079">
                        <c:v>4</c:v>
                      </c:pt>
                      <c:pt idx="5080">
                        <c:v>4</c:v>
                      </c:pt>
                      <c:pt idx="5081">
                        <c:v>4</c:v>
                      </c:pt>
                      <c:pt idx="5082">
                        <c:v>4</c:v>
                      </c:pt>
                      <c:pt idx="5083">
                        <c:v>4</c:v>
                      </c:pt>
                      <c:pt idx="5084">
                        <c:v>4</c:v>
                      </c:pt>
                      <c:pt idx="5085">
                        <c:v>4</c:v>
                      </c:pt>
                      <c:pt idx="5086">
                        <c:v>4</c:v>
                      </c:pt>
                      <c:pt idx="5087">
                        <c:v>4</c:v>
                      </c:pt>
                      <c:pt idx="5088">
                        <c:v>4</c:v>
                      </c:pt>
                      <c:pt idx="5089">
                        <c:v>4</c:v>
                      </c:pt>
                      <c:pt idx="5090">
                        <c:v>4</c:v>
                      </c:pt>
                      <c:pt idx="5091">
                        <c:v>4</c:v>
                      </c:pt>
                      <c:pt idx="5092">
                        <c:v>4</c:v>
                      </c:pt>
                      <c:pt idx="5093">
                        <c:v>4</c:v>
                      </c:pt>
                      <c:pt idx="5094">
                        <c:v>4</c:v>
                      </c:pt>
                      <c:pt idx="5095">
                        <c:v>4</c:v>
                      </c:pt>
                      <c:pt idx="5096">
                        <c:v>4</c:v>
                      </c:pt>
                      <c:pt idx="5097">
                        <c:v>4</c:v>
                      </c:pt>
                      <c:pt idx="5098">
                        <c:v>4</c:v>
                      </c:pt>
                      <c:pt idx="5099">
                        <c:v>4</c:v>
                      </c:pt>
                      <c:pt idx="5100">
                        <c:v>4</c:v>
                      </c:pt>
                      <c:pt idx="5101">
                        <c:v>4</c:v>
                      </c:pt>
                      <c:pt idx="5102">
                        <c:v>4</c:v>
                      </c:pt>
                      <c:pt idx="5103">
                        <c:v>4</c:v>
                      </c:pt>
                      <c:pt idx="5104">
                        <c:v>4</c:v>
                      </c:pt>
                      <c:pt idx="5105">
                        <c:v>4</c:v>
                      </c:pt>
                      <c:pt idx="5106">
                        <c:v>4</c:v>
                      </c:pt>
                      <c:pt idx="5107">
                        <c:v>4</c:v>
                      </c:pt>
                      <c:pt idx="5108">
                        <c:v>4</c:v>
                      </c:pt>
                      <c:pt idx="5109">
                        <c:v>4</c:v>
                      </c:pt>
                      <c:pt idx="5110">
                        <c:v>4</c:v>
                      </c:pt>
                      <c:pt idx="5111">
                        <c:v>4</c:v>
                      </c:pt>
                      <c:pt idx="5112">
                        <c:v>4</c:v>
                      </c:pt>
                      <c:pt idx="5113">
                        <c:v>4</c:v>
                      </c:pt>
                      <c:pt idx="5114">
                        <c:v>5</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1</c:v>
                      </c:pt>
                      <c:pt idx="5176">
                        <c:v>1</c:v>
                      </c:pt>
                      <c:pt idx="5177">
                        <c:v>1</c:v>
                      </c:pt>
                      <c:pt idx="5178">
                        <c:v>1</c:v>
                      </c:pt>
                      <c:pt idx="5179">
                        <c:v>1</c:v>
                      </c:pt>
                      <c:pt idx="5180">
                        <c:v>1</c:v>
                      </c:pt>
                      <c:pt idx="5181">
                        <c:v>1</c:v>
                      </c:pt>
                      <c:pt idx="5182">
                        <c:v>1</c:v>
                      </c:pt>
                      <c:pt idx="5183">
                        <c:v>1</c:v>
                      </c:pt>
                      <c:pt idx="5184">
                        <c:v>1</c:v>
                      </c:pt>
                      <c:pt idx="5185">
                        <c:v>1</c:v>
                      </c:pt>
                      <c:pt idx="5186">
                        <c:v>1</c:v>
                      </c:pt>
                      <c:pt idx="5187">
                        <c:v>1</c:v>
                      </c:pt>
                      <c:pt idx="5188">
                        <c:v>1</c:v>
                      </c:pt>
                      <c:pt idx="5189">
                        <c:v>1</c:v>
                      </c:pt>
                      <c:pt idx="5190">
                        <c:v>1</c:v>
                      </c:pt>
                      <c:pt idx="5191">
                        <c:v>1</c:v>
                      </c:pt>
                      <c:pt idx="5192">
                        <c:v>1</c:v>
                      </c:pt>
                      <c:pt idx="5193">
                        <c:v>1</c:v>
                      </c:pt>
                      <c:pt idx="5194">
                        <c:v>1</c:v>
                      </c:pt>
                      <c:pt idx="5195">
                        <c:v>1</c:v>
                      </c:pt>
                      <c:pt idx="5196">
                        <c:v>1</c:v>
                      </c:pt>
                      <c:pt idx="5197">
                        <c:v>1</c:v>
                      </c:pt>
                      <c:pt idx="5198">
                        <c:v>1</c:v>
                      </c:pt>
                      <c:pt idx="5199">
                        <c:v>1</c:v>
                      </c:pt>
                      <c:pt idx="5200">
                        <c:v>1</c:v>
                      </c:pt>
                      <c:pt idx="5201">
                        <c:v>1</c:v>
                      </c:pt>
                      <c:pt idx="5202">
                        <c:v>1</c:v>
                      </c:pt>
                      <c:pt idx="5203">
                        <c:v>1</c:v>
                      </c:pt>
                      <c:pt idx="5204">
                        <c:v>1</c:v>
                      </c:pt>
                      <c:pt idx="5205">
                        <c:v>1</c:v>
                      </c:pt>
                      <c:pt idx="5206">
                        <c:v>1</c:v>
                      </c:pt>
                      <c:pt idx="5207">
                        <c:v>1</c:v>
                      </c:pt>
                      <c:pt idx="5208">
                        <c:v>1</c:v>
                      </c:pt>
                      <c:pt idx="5209">
                        <c:v>1</c:v>
                      </c:pt>
                      <c:pt idx="5210">
                        <c:v>1</c:v>
                      </c:pt>
                      <c:pt idx="5211">
                        <c:v>1</c:v>
                      </c:pt>
                      <c:pt idx="5212">
                        <c:v>1</c:v>
                      </c:pt>
                      <c:pt idx="5213">
                        <c:v>1</c:v>
                      </c:pt>
                      <c:pt idx="5214">
                        <c:v>1</c:v>
                      </c:pt>
                      <c:pt idx="5215">
                        <c:v>1</c:v>
                      </c:pt>
                      <c:pt idx="5216">
                        <c:v>1</c:v>
                      </c:pt>
                      <c:pt idx="5217">
                        <c:v>1</c:v>
                      </c:pt>
                      <c:pt idx="5218">
                        <c:v>1</c:v>
                      </c:pt>
                      <c:pt idx="5219">
                        <c:v>1</c:v>
                      </c:pt>
                      <c:pt idx="5220">
                        <c:v>1</c:v>
                      </c:pt>
                      <c:pt idx="5221">
                        <c:v>1</c:v>
                      </c:pt>
                      <c:pt idx="5222">
                        <c:v>1</c:v>
                      </c:pt>
                      <c:pt idx="5223">
                        <c:v>1</c:v>
                      </c:pt>
                      <c:pt idx="5224">
                        <c:v>1</c:v>
                      </c:pt>
                      <c:pt idx="5225">
                        <c:v>1</c:v>
                      </c:pt>
                      <c:pt idx="5226">
                        <c:v>1</c:v>
                      </c:pt>
                      <c:pt idx="5227">
                        <c:v>1</c:v>
                      </c:pt>
                      <c:pt idx="5228">
                        <c:v>1</c:v>
                      </c:pt>
                      <c:pt idx="5229">
                        <c:v>1</c:v>
                      </c:pt>
                      <c:pt idx="5230">
                        <c:v>1</c:v>
                      </c:pt>
                      <c:pt idx="5231">
                        <c:v>1</c:v>
                      </c:pt>
                      <c:pt idx="5232">
                        <c:v>1</c:v>
                      </c:pt>
                      <c:pt idx="5233">
                        <c:v>1</c:v>
                      </c:pt>
                      <c:pt idx="5234">
                        <c:v>1</c:v>
                      </c:pt>
                      <c:pt idx="5235">
                        <c:v>1</c:v>
                      </c:pt>
                      <c:pt idx="5236">
                        <c:v>2</c:v>
                      </c:pt>
                      <c:pt idx="5237">
                        <c:v>2</c:v>
                      </c:pt>
                      <c:pt idx="5238">
                        <c:v>2</c:v>
                      </c:pt>
                      <c:pt idx="5239">
                        <c:v>2</c:v>
                      </c:pt>
                      <c:pt idx="5240">
                        <c:v>2</c:v>
                      </c:pt>
                      <c:pt idx="5241">
                        <c:v>2</c:v>
                      </c:pt>
                      <c:pt idx="5242">
                        <c:v>2</c:v>
                      </c:pt>
                      <c:pt idx="5243">
                        <c:v>2</c:v>
                      </c:pt>
                      <c:pt idx="5244">
                        <c:v>2</c:v>
                      </c:pt>
                      <c:pt idx="5245">
                        <c:v>2</c:v>
                      </c:pt>
                      <c:pt idx="5246">
                        <c:v>2</c:v>
                      </c:pt>
                      <c:pt idx="5247">
                        <c:v>2</c:v>
                      </c:pt>
                      <c:pt idx="5248">
                        <c:v>2</c:v>
                      </c:pt>
                      <c:pt idx="5249">
                        <c:v>2</c:v>
                      </c:pt>
                      <c:pt idx="5250">
                        <c:v>2</c:v>
                      </c:pt>
                      <c:pt idx="5251">
                        <c:v>2</c:v>
                      </c:pt>
                      <c:pt idx="5252">
                        <c:v>2</c:v>
                      </c:pt>
                      <c:pt idx="5253">
                        <c:v>2</c:v>
                      </c:pt>
                      <c:pt idx="5254">
                        <c:v>2</c:v>
                      </c:pt>
                      <c:pt idx="5255">
                        <c:v>2</c:v>
                      </c:pt>
                      <c:pt idx="5256">
                        <c:v>2</c:v>
                      </c:pt>
                      <c:pt idx="5257">
                        <c:v>2</c:v>
                      </c:pt>
                      <c:pt idx="5258">
                        <c:v>2</c:v>
                      </c:pt>
                      <c:pt idx="5259">
                        <c:v>2</c:v>
                      </c:pt>
                      <c:pt idx="5260">
                        <c:v>2</c:v>
                      </c:pt>
                      <c:pt idx="5261">
                        <c:v>2</c:v>
                      </c:pt>
                      <c:pt idx="5262">
                        <c:v>2</c:v>
                      </c:pt>
                      <c:pt idx="5263">
                        <c:v>2</c:v>
                      </c:pt>
                      <c:pt idx="5264">
                        <c:v>2</c:v>
                      </c:pt>
                      <c:pt idx="5265">
                        <c:v>2</c:v>
                      </c:pt>
                      <c:pt idx="5266">
                        <c:v>2</c:v>
                      </c:pt>
                      <c:pt idx="5267">
                        <c:v>2</c:v>
                      </c:pt>
                      <c:pt idx="5268">
                        <c:v>2</c:v>
                      </c:pt>
                      <c:pt idx="5269">
                        <c:v>2</c:v>
                      </c:pt>
                      <c:pt idx="5270">
                        <c:v>2</c:v>
                      </c:pt>
                      <c:pt idx="5271">
                        <c:v>2</c:v>
                      </c:pt>
                      <c:pt idx="5272">
                        <c:v>2</c:v>
                      </c:pt>
                      <c:pt idx="5273">
                        <c:v>2</c:v>
                      </c:pt>
                      <c:pt idx="5274">
                        <c:v>2</c:v>
                      </c:pt>
                      <c:pt idx="5275">
                        <c:v>2</c:v>
                      </c:pt>
                      <c:pt idx="5276">
                        <c:v>2</c:v>
                      </c:pt>
                      <c:pt idx="5277">
                        <c:v>2</c:v>
                      </c:pt>
                      <c:pt idx="5278">
                        <c:v>2</c:v>
                      </c:pt>
                      <c:pt idx="5279">
                        <c:v>2</c:v>
                      </c:pt>
                      <c:pt idx="5280">
                        <c:v>2</c:v>
                      </c:pt>
                      <c:pt idx="5281">
                        <c:v>2</c:v>
                      </c:pt>
                      <c:pt idx="5282">
                        <c:v>2</c:v>
                      </c:pt>
                      <c:pt idx="5283">
                        <c:v>2</c:v>
                      </c:pt>
                      <c:pt idx="5284">
                        <c:v>2</c:v>
                      </c:pt>
                      <c:pt idx="5285">
                        <c:v>2</c:v>
                      </c:pt>
                      <c:pt idx="5286">
                        <c:v>2</c:v>
                      </c:pt>
                      <c:pt idx="5287">
                        <c:v>2</c:v>
                      </c:pt>
                      <c:pt idx="5288">
                        <c:v>2</c:v>
                      </c:pt>
                      <c:pt idx="5289">
                        <c:v>2</c:v>
                      </c:pt>
                      <c:pt idx="5290">
                        <c:v>2</c:v>
                      </c:pt>
                      <c:pt idx="5291">
                        <c:v>2</c:v>
                      </c:pt>
                      <c:pt idx="5292">
                        <c:v>2</c:v>
                      </c:pt>
                      <c:pt idx="5293">
                        <c:v>2</c:v>
                      </c:pt>
                      <c:pt idx="5294">
                        <c:v>2</c:v>
                      </c:pt>
                      <c:pt idx="5295">
                        <c:v>3</c:v>
                      </c:pt>
                      <c:pt idx="5296">
                        <c:v>3</c:v>
                      </c:pt>
                      <c:pt idx="5297">
                        <c:v>3</c:v>
                      </c:pt>
                      <c:pt idx="5298">
                        <c:v>3</c:v>
                      </c:pt>
                      <c:pt idx="5299">
                        <c:v>3</c:v>
                      </c:pt>
                      <c:pt idx="5300">
                        <c:v>3</c:v>
                      </c:pt>
                      <c:pt idx="5301">
                        <c:v>3</c:v>
                      </c:pt>
                      <c:pt idx="5302">
                        <c:v>3</c:v>
                      </c:pt>
                      <c:pt idx="5303">
                        <c:v>3</c:v>
                      </c:pt>
                      <c:pt idx="5304">
                        <c:v>3</c:v>
                      </c:pt>
                      <c:pt idx="5305">
                        <c:v>3</c:v>
                      </c:pt>
                      <c:pt idx="5306">
                        <c:v>3</c:v>
                      </c:pt>
                      <c:pt idx="5307">
                        <c:v>3</c:v>
                      </c:pt>
                      <c:pt idx="5308">
                        <c:v>3</c:v>
                      </c:pt>
                      <c:pt idx="5309">
                        <c:v>3</c:v>
                      </c:pt>
                      <c:pt idx="5310">
                        <c:v>3</c:v>
                      </c:pt>
                      <c:pt idx="5311">
                        <c:v>3</c:v>
                      </c:pt>
                      <c:pt idx="5312">
                        <c:v>3</c:v>
                      </c:pt>
                      <c:pt idx="5313">
                        <c:v>3</c:v>
                      </c:pt>
                      <c:pt idx="5314">
                        <c:v>3</c:v>
                      </c:pt>
                      <c:pt idx="5315">
                        <c:v>3</c:v>
                      </c:pt>
                      <c:pt idx="5316">
                        <c:v>3</c:v>
                      </c:pt>
                      <c:pt idx="5317">
                        <c:v>3</c:v>
                      </c:pt>
                      <c:pt idx="5318">
                        <c:v>3</c:v>
                      </c:pt>
                      <c:pt idx="5319">
                        <c:v>3</c:v>
                      </c:pt>
                      <c:pt idx="5320">
                        <c:v>3</c:v>
                      </c:pt>
                      <c:pt idx="5321">
                        <c:v>3</c:v>
                      </c:pt>
                      <c:pt idx="5322">
                        <c:v>3</c:v>
                      </c:pt>
                      <c:pt idx="5323">
                        <c:v>3</c:v>
                      </c:pt>
                      <c:pt idx="5324">
                        <c:v>3</c:v>
                      </c:pt>
                      <c:pt idx="5325">
                        <c:v>3</c:v>
                      </c:pt>
                      <c:pt idx="5326">
                        <c:v>3</c:v>
                      </c:pt>
                      <c:pt idx="5327">
                        <c:v>3</c:v>
                      </c:pt>
                      <c:pt idx="5328">
                        <c:v>3</c:v>
                      </c:pt>
                      <c:pt idx="5329">
                        <c:v>3</c:v>
                      </c:pt>
                      <c:pt idx="5330">
                        <c:v>3</c:v>
                      </c:pt>
                      <c:pt idx="5331">
                        <c:v>3</c:v>
                      </c:pt>
                      <c:pt idx="5332">
                        <c:v>3</c:v>
                      </c:pt>
                      <c:pt idx="5333">
                        <c:v>3</c:v>
                      </c:pt>
                      <c:pt idx="5334">
                        <c:v>3</c:v>
                      </c:pt>
                      <c:pt idx="5335">
                        <c:v>3</c:v>
                      </c:pt>
                      <c:pt idx="5336">
                        <c:v>3</c:v>
                      </c:pt>
                      <c:pt idx="5337">
                        <c:v>3</c:v>
                      </c:pt>
                      <c:pt idx="5338">
                        <c:v>3</c:v>
                      </c:pt>
                      <c:pt idx="5339">
                        <c:v>3</c:v>
                      </c:pt>
                      <c:pt idx="5340">
                        <c:v>3</c:v>
                      </c:pt>
                      <c:pt idx="5341">
                        <c:v>3</c:v>
                      </c:pt>
                      <c:pt idx="5342">
                        <c:v>3</c:v>
                      </c:pt>
                      <c:pt idx="5343">
                        <c:v>3</c:v>
                      </c:pt>
                      <c:pt idx="5344">
                        <c:v>3</c:v>
                      </c:pt>
                      <c:pt idx="5345">
                        <c:v>3</c:v>
                      </c:pt>
                      <c:pt idx="5346">
                        <c:v>3</c:v>
                      </c:pt>
                      <c:pt idx="5347">
                        <c:v>3</c:v>
                      </c:pt>
                      <c:pt idx="5348">
                        <c:v>3</c:v>
                      </c:pt>
                      <c:pt idx="5349">
                        <c:v>3</c:v>
                      </c:pt>
                      <c:pt idx="5350">
                        <c:v>3</c:v>
                      </c:pt>
                      <c:pt idx="5351">
                        <c:v>3</c:v>
                      </c:pt>
                      <c:pt idx="5352">
                        <c:v>3</c:v>
                      </c:pt>
                      <c:pt idx="5353">
                        <c:v>3</c:v>
                      </c:pt>
                      <c:pt idx="5354">
                        <c:v>3</c:v>
                      </c:pt>
                      <c:pt idx="5355">
                        <c:v>3</c:v>
                      </c:pt>
                      <c:pt idx="5356">
                        <c:v>4</c:v>
                      </c:pt>
                      <c:pt idx="5357">
                        <c:v>4</c:v>
                      </c:pt>
                      <c:pt idx="5358">
                        <c:v>4</c:v>
                      </c:pt>
                      <c:pt idx="5359">
                        <c:v>4</c:v>
                      </c:pt>
                      <c:pt idx="5360">
                        <c:v>4</c:v>
                      </c:pt>
                      <c:pt idx="5361">
                        <c:v>4</c:v>
                      </c:pt>
                      <c:pt idx="5362">
                        <c:v>4</c:v>
                      </c:pt>
                      <c:pt idx="5363">
                        <c:v>4</c:v>
                      </c:pt>
                      <c:pt idx="5364">
                        <c:v>4</c:v>
                      </c:pt>
                      <c:pt idx="5365">
                        <c:v>4</c:v>
                      </c:pt>
                      <c:pt idx="5366">
                        <c:v>4</c:v>
                      </c:pt>
                      <c:pt idx="5367">
                        <c:v>4</c:v>
                      </c:pt>
                      <c:pt idx="5368">
                        <c:v>4</c:v>
                      </c:pt>
                      <c:pt idx="5369">
                        <c:v>4</c:v>
                      </c:pt>
                      <c:pt idx="5370">
                        <c:v>4</c:v>
                      </c:pt>
                      <c:pt idx="5371">
                        <c:v>4</c:v>
                      </c:pt>
                      <c:pt idx="5372">
                        <c:v>4</c:v>
                      </c:pt>
                      <c:pt idx="5373">
                        <c:v>4</c:v>
                      </c:pt>
                      <c:pt idx="5374">
                        <c:v>4</c:v>
                      </c:pt>
                      <c:pt idx="5375">
                        <c:v>4</c:v>
                      </c:pt>
                      <c:pt idx="5376">
                        <c:v>4</c:v>
                      </c:pt>
                      <c:pt idx="5377">
                        <c:v>4</c:v>
                      </c:pt>
                      <c:pt idx="5378">
                        <c:v>4</c:v>
                      </c:pt>
                      <c:pt idx="5379">
                        <c:v>4</c:v>
                      </c:pt>
                      <c:pt idx="5380">
                        <c:v>4</c:v>
                      </c:pt>
                      <c:pt idx="5381">
                        <c:v>4</c:v>
                      </c:pt>
                      <c:pt idx="5382">
                        <c:v>4</c:v>
                      </c:pt>
                      <c:pt idx="5383">
                        <c:v>4</c:v>
                      </c:pt>
                      <c:pt idx="5384">
                        <c:v>4</c:v>
                      </c:pt>
                      <c:pt idx="5385">
                        <c:v>4</c:v>
                      </c:pt>
                      <c:pt idx="5386">
                        <c:v>4</c:v>
                      </c:pt>
                      <c:pt idx="5387">
                        <c:v>4</c:v>
                      </c:pt>
                      <c:pt idx="5388">
                        <c:v>4</c:v>
                      </c:pt>
                      <c:pt idx="5389">
                        <c:v>4</c:v>
                      </c:pt>
                      <c:pt idx="5390">
                        <c:v>4</c:v>
                      </c:pt>
                      <c:pt idx="5391">
                        <c:v>4</c:v>
                      </c:pt>
                      <c:pt idx="5392">
                        <c:v>4</c:v>
                      </c:pt>
                      <c:pt idx="5393">
                        <c:v>4</c:v>
                      </c:pt>
                      <c:pt idx="5394">
                        <c:v>4</c:v>
                      </c:pt>
                      <c:pt idx="5395">
                        <c:v>4</c:v>
                      </c:pt>
                      <c:pt idx="5396">
                        <c:v>4</c:v>
                      </c:pt>
                      <c:pt idx="5397">
                        <c:v>4</c:v>
                      </c:pt>
                      <c:pt idx="5398">
                        <c:v>4</c:v>
                      </c:pt>
                      <c:pt idx="5399">
                        <c:v>4</c:v>
                      </c:pt>
                      <c:pt idx="5400">
                        <c:v>4</c:v>
                      </c:pt>
                      <c:pt idx="5401">
                        <c:v>4</c:v>
                      </c:pt>
                      <c:pt idx="5402">
                        <c:v>4</c:v>
                      </c:pt>
                      <c:pt idx="5403">
                        <c:v>4</c:v>
                      </c:pt>
                      <c:pt idx="5404">
                        <c:v>4</c:v>
                      </c:pt>
                      <c:pt idx="5405">
                        <c:v>4</c:v>
                      </c:pt>
                      <c:pt idx="5406">
                        <c:v>4</c:v>
                      </c:pt>
                      <c:pt idx="5407">
                        <c:v>4</c:v>
                      </c:pt>
                      <c:pt idx="5408">
                        <c:v>4</c:v>
                      </c:pt>
                      <c:pt idx="5409">
                        <c:v>4</c:v>
                      </c:pt>
                      <c:pt idx="5410">
                        <c:v>4</c:v>
                      </c:pt>
                      <c:pt idx="5411">
                        <c:v>4</c:v>
                      </c:pt>
                      <c:pt idx="5412">
                        <c:v>4</c:v>
                      </c:pt>
                      <c:pt idx="5413">
                        <c:v>4</c:v>
                      </c:pt>
                      <c:pt idx="5414">
                        <c:v>4</c:v>
                      </c:pt>
                      <c:pt idx="5415">
                        <c:v>4</c:v>
                      </c:pt>
                    </c:numCache>
                  </c:numRef>
                </c:yVal>
                <c:smooth val="0"/>
                <c:extLst>
                  <c:ext xmlns:c16="http://schemas.microsoft.com/office/drawing/2014/chart" uri="{C3380CC4-5D6E-409C-BE32-E72D297353CC}">
                    <c16:uniqueId val="{00000003-6AD8-43ED-AE7D-23E851B771B3}"/>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συγκεντρωτικά!$D$1</c15:sqref>
                        </c15:formulaRef>
                      </c:ext>
                    </c:extLst>
                    <c:strCache>
                      <c:ptCount val="1"/>
                      <c:pt idx="0">
                        <c:v>Totas SecoFds</c:v>
                      </c:pt>
                    </c:strCache>
                  </c:strRef>
                </c:tx>
                <c:spPr>
                  <a:ln w="19050" cap="rnd">
                    <a:no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συγκεντρωτικά!$D$2:$D$5417</c15:sqref>
                        </c15:formulaRef>
                      </c:ext>
                    </c:extLst>
                    <c:numCache>
                      <c:formatCode>General</c:formatCode>
                      <c:ptCount val="5416"/>
                      <c:pt idx="0">
                        <c:v>0</c:v>
                      </c:pt>
                      <c:pt idx="1">
                        <c:v>1</c:v>
                      </c:pt>
                      <c:pt idx="2">
                        <c:v>2</c:v>
                      </c:pt>
                      <c:pt idx="3">
                        <c:v>3</c:v>
                      </c:pt>
                      <c:pt idx="4">
                        <c:v>4</c:v>
                      </c:pt>
                      <c:pt idx="5">
                        <c:v>5</c:v>
                      </c:pt>
                      <c:pt idx="6">
                        <c:v>6</c:v>
                      </c:pt>
                      <c:pt idx="7">
                        <c:v>7</c:v>
                      </c:pt>
                      <c:pt idx="8">
                        <c:v>8</c:v>
                      </c:pt>
                      <c:pt idx="9">
                        <c:v>8</c:v>
                      </c:pt>
                      <c:pt idx="10">
                        <c:v>9</c:v>
                      </c:pt>
                      <c:pt idx="11">
                        <c:v>10</c:v>
                      </c:pt>
                      <c:pt idx="12">
                        <c:v>11</c:v>
                      </c:pt>
                      <c:pt idx="13">
                        <c:v>12</c:v>
                      </c:pt>
                      <c:pt idx="14">
                        <c:v>13</c:v>
                      </c:pt>
                      <c:pt idx="15">
                        <c:v>14</c:v>
                      </c:pt>
                      <c:pt idx="16">
                        <c:v>16</c:v>
                      </c:pt>
                      <c:pt idx="17">
                        <c:v>16</c:v>
                      </c:pt>
                      <c:pt idx="18">
                        <c:v>17</c:v>
                      </c:pt>
                      <c:pt idx="19">
                        <c:v>19</c:v>
                      </c:pt>
                      <c:pt idx="20">
                        <c:v>19</c:v>
                      </c:pt>
                      <c:pt idx="21">
                        <c:v>20</c:v>
                      </c:pt>
                      <c:pt idx="22">
                        <c:v>21</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60</c:v>
                      </c:pt>
                      <c:pt idx="59">
                        <c:v>61</c:v>
                      </c:pt>
                      <c:pt idx="60">
                        <c:v>62</c:v>
                      </c:pt>
                      <c:pt idx="61">
                        <c:v>63</c:v>
                      </c:pt>
                      <c:pt idx="62">
                        <c:v>64</c:v>
                      </c:pt>
                      <c:pt idx="63">
                        <c:v>64</c:v>
                      </c:pt>
                      <c:pt idx="64">
                        <c:v>65</c:v>
                      </c:pt>
                      <c:pt idx="65">
                        <c:v>66</c:v>
                      </c:pt>
                      <c:pt idx="66">
                        <c:v>67</c:v>
                      </c:pt>
                      <c:pt idx="67">
                        <c:v>68</c:v>
                      </c:pt>
                      <c:pt idx="68">
                        <c:v>69</c:v>
                      </c:pt>
                      <c:pt idx="69">
                        <c:v>70</c:v>
                      </c:pt>
                      <c:pt idx="70">
                        <c:v>72</c:v>
                      </c:pt>
                      <c:pt idx="71">
                        <c:v>72</c:v>
                      </c:pt>
                      <c:pt idx="72">
                        <c:v>73</c:v>
                      </c:pt>
                      <c:pt idx="73">
                        <c:v>74</c:v>
                      </c:pt>
                      <c:pt idx="74">
                        <c:v>76</c:v>
                      </c:pt>
                      <c:pt idx="75">
                        <c:v>76</c:v>
                      </c:pt>
                      <c:pt idx="76">
                        <c:v>77</c:v>
                      </c:pt>
                      <c:pt idx="77">
                        <c:v>78</c:v>
                      </c:pt>
                      <c:pt idx="78">
                        <c:v>79</c:v>
                      </c:pt>
                      <c:pt idx="79">
                        <c:v>80</c:v>
                      </c:pt>
                      <c:pt idx="80">
                        <c:v>81</c:v>
                      </c:pt>
                      <c:pt idx="81">
                        <c:v>82</c:v>
                      </c:pt>
                      <c:pt idx="82">
                        <c:v>83</c:v>
                      </c:pt>
                      <c:pt idx="83">
                        <c:v>85</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108</c:v>
                      </c:pt>
                      <c:pt idx="107">
                        <c:v>109</c:v>
                      </c:pt>
                      <c:pt idx="108">
                        <c:v>110</c:v>
                      </c:pt>
                      <c:pt idx="109">
                        <c:v>111</c:v>
                      </c:pt>
                      <c:pt idx="110">
                        <c:v>112</c:v>
                      </c:pt>
                      <c:pt idx="111">
                        <c:v>113</c:v>
                      </c:pt>
                      <c:pt idx="112">
                        <c:v>114</c:v>
                      </c:pt>
                      <c:pt idx="113">
                        <c:v>114</c:v>
                      </c:pt>
                      <c:pt idx="114">
                        <c:v>116</c:v>
                      </c:pt>
                      <c:pt idx="115">
                        <c:v>116</c:v>
                      </c:pt>
                      <c:pt idx="116">
                        <c:v>118</c:v>
                      </c:pt>
                      <c:pt idx="117">
                        <c:v>118</c:v>
                      </c:pt>
                      <c:pt idx="118">
                        <c:v>119</c:v>
                      </c:pt>
                      <c:pt idx="119">
                        <c:v>120</c:v>
                      </c:pt>
                      <c:pt idx="120">
                        <c:v>122</c:v>
                      </c:pt>
                      <c:pt idx="121">
                        <c:v>122</c:v>
                      </c:pt>
                      <c:pt idx="122">
                        <c:v>123</c:v>
                      </c:pt>
                      <c:pt idx="123">
                        <c:v>124</c:v>
                      </c:pt>
                      <c:pt idx="124">
                        <c:v>126</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162</c:v>
                      </c:pt>
                      <c:pt idx="161">
                        <c:v>163</c:v>
                      </c:pt>
                      <c:pt idx="162">
                        <c:v>164</c:v>
                      </c:pt>
                      <c:pt idx="163">
                        <c:v>165</c:v>
                      </c:pt>
                      <c:pt idx="164">
                        <c:v>166</c:v>
                      </c:pt>
                      <c:pt idx="165">
                        <c:v>167</c:v>
                      </c:pt>
                      <c:pt idx="166">
                        <c:v>167</c:v>
                      </c:pt>
                      <c:pt idx="167">
                        <c:v>168</c:v>
                      </c:pt>
                      <c:pt idx="168">
                        <c:v>169</c:v>
                      </c:pt>
                      <c:pt idx="169">
                        <c:v>170</c:v>
                      </c:pt>
                      <c:pt idx="170">
                        <c:v>171</c:v>
                      </c:pt>
                      <c:pt idx="171">
                        <c:v>173</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206</c:v>
                      </c:pt>
                      <c:pt idx="205">
                        <c:v>207</c:v>
                      </c:pt>
                      <c:pt idx="206">
                        <c:v>207</c:v>
                      </c:pt>
                      <c:pt idx="207">
                        <c:v>209</c:v>
                      </c:pt>
                      <c:pt idx="208">
                        <c:v>209</c:v>
                      </c:pt>
                      <c:pt idx="209">
                        <c:v>210</c:v>
                      </c:pt>
                      <c:pt idx="210">
                        <c:v>211</c:v>
                      </c:pt>
                      <c:pt idx="211">
                        <c:v>213</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242</c:v>
                      </c:pt>
                      <c:pt idx="241">
                        <c:v>243</c:v>
                      </c:pt>
                      <c:pt idx="242">
                        <c:v>243</c:v>
                      </c:pt>
                      <c:pt idx="243">
                        <c:v>245</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285</c:v>
                      </c:pt>
                      <c:pt idx="284">
                        <c:v>285</c:v>
                      </c:pt>
                      <c:pt idx="285">
                        <c:v>287</c:v>
                      </c:pt>
                      <c:pt idx="286">
                        <c:v>287</c:v>
                      </c:pt>
                      <c:pt idx="287">
                        <c:v>289</c:v>
                      </c:pt>
                      <c:pt idx="288">
                        <c:v>289</c:v>
                      </c:pt>
                      <c:pt idx="289">
                        <c:v>290</c:v>
                      </c:pt>
                      <c:pt idx="290">
                        <c:v>291</c:v>
                      </c:pt>
                      <c:pt idx="291">
                        <c:v>292</c:v>
                      </c:pt>
                      <c:pt idx="292">
                        <c:v>293</c:v>
                      </c:pt>
                      <c:pt idx="293">
                        <c:v>294</c:v>
                      </c:pt>
                      <c:pt idx="294">
                        <c:v>295</c:v>
                      </c:pt>
                      <c:pt idx="295">
                        <c:v>296</c:v>
                      </c:pt>
                      <c:pt idx="296">
                        <c:v>297</c:v>
                      </c:pt>
                      <c:pt idx="297">
                        <c:v>298</c:v>
                      </c:pt>
                      <c:pt idx="298">
                        <c:v>299</c:v>
                      </c:pt>
                      <c:pt idx="299">
                        <c:v>1</c:v>
                      </c:pt>
                      <c:pt idx="300">
                        <c:v>1</c:v>
                      </c:pt>
                      <c:pt idx="301">
                        <c:v>2</c:v>
                      </c:pt>
                      <c:pt idx="302">
                        <c:v>3</c:v>
                      </c:pt>
                      <c:pt idx="303">
                        <c:v>4</c:v>
                      </c:pt>
                      <c:pt idx="304">
                        <c:v>5</c:v>
                      </c:pt>
                      <c:pt idx="305">
                        <c:v>6</c:v>
                      </c:pt>
                      <c:pt idx="306">
                        <c:v>7</c:v>
                      </c:pt>
                      <c:pt idx="307">
                        <c:v>8</c:v>
                      </c:pt>
                      <c:pt idx="308">
                        <c:v>9</c:v>
                      </c:pt>
                      <c:pt idx="309">
                        <c:v>10</c:v>
                      </c:pt>
                      <c:pt idx="310">
                        <c:v>11</c:v>
                      </c:pt>
                      <c:pt idx="311">
                        <c:v>12</c:v>
                      </c:pt>
                      <c:pt idx="312">
                        <c:v>13</c:v>
                      </c:pt>
                      <c:pt idx="313">
                        <c:v>14</c:v>
                      </c:pt>
                      <c:pt idx="314">
                        <c:v>15</c:v>
                      </c:pt>
                      <c:pt idx="315">
                        <c:v>16</c:v>
                      </c:pt>
                      <c:pt idx="316">
                        <c:v>17</c:v>
                      </c:pt>
                      <c:pt idx="317">
                        <c:v>18</c:v>
                      </c:pt>
                      <c:pt idx="318">
                        <c:v>19</c:v>
                      </c:pt>
                      <c:pt idx="319">
                        <c:v>20</c:v>
                      </c:pt>
                      <c:pt idx="320">
                        <c:v>21</c:v>
                      </c:pt>
                      <c:pt idx="321">
                        <c:v>22</c:v>
                      </c:pt>
                      <c:pt idx="322">
                        <c:v>23</c:v>
                      </c:pt>
                      <c:pt idx="323">
                        <c:v>24</c:v>
                      </c:pt>
                      <c:pt idx="324">
                        <c:v>25</c:v>
                      </c:pt>
                      <c:pt idx="325">
                        <c:v>26</c:v>
                      </c:pt>
                      <c:pt idx="326">
                        <c:v>27</c:v>
                      </c:pt>
                      <c:pt idx="327">
                        <c:v>28</c:v>
                      </c:pt>
                      <c:pt idx="328">
                        <c:v>29</c:v>
                      </c:pt>
                      <c:pt idx="329">
                        <c:v>30</c:v>
                      </c:pt>
                      <c:pt idx="330">
                        <c:v>31</c:v>
                      </c:pt>
                      <c:pt idx="331">
                        <c:v>32</c:v>
                      </c:pt>
                      <c:pt idx="332">
                        <c:v>33</c:v>
                      </c:pt>
                      <c:pt idx="333">
                        <c:v>34</c:v>
                      </c:pt>
                      <c:pt idx="334">
                        <c:v>35</c:v>
                      </c:pt>
                      <c:pt idx="335">
                        <c:v>36</c:v>
                      </c:pt>
                      <c:pt idx="336">
                        <c:v>37</c:v>
                      </c:pt>
                      <c:pt idx="337">
                        <c:v>38</c:v>
                      </c:pt>
                      <c:pt idx="338">
                        <c:v>39</c:v>
                      </c:pt>
                      <c:pt idx="339">
                        <c:v>40</c:v>
                      </c:pt>
                      <c:pt idx="340">
                        <c:v>41</c:v>
                      </c:pt>
                      <c:pt idx="341">
                        <c:v>42</c:v>
                      </c:pt>
                      <c:pt idx="342">
                        <c:v>43</c:v>
                      </c:pt>
                      <c:pt idx="343">
                        <c:v>44</c:v>
                      </c:pt>
                      <c:pt idx="344">
                        <c:v>44</c:v>
                      </c:pt>
                      <c:pt idx="345">
                        <c:v>46</c:v>
                      </c:pt>
                      <c:pt idx="346">
                        <c:v>46</c:v>
                      </c:pt>
                      <c:pt idx="347">
                        <c:v>47</c:v>
                      </c:pt>
                      <c:pt idx="348">
                        <c:v>49</c:v>
                      </c:pt>
                      <c:pt idx="349">
                        <c:v>50</c:v>
                      </c:pt>
                      <c:pt idx="350">
                        <c:v>51</c:v>
                      </c:pt>
                      <c:pt idx="351">
                        <c:v>52</c:v>
                      </c:pt>
                      <c:pt idx="352">
                        <c:v>53</c:v>
                      </c:pt>
                      <c:pt idx="353">
                        <c:v>54</c:v>
                      </c:pt>
                      <c:pt idx="354">
                        <c:v>55</c:v>
                      </c:pt>
                      <c:pt idx="355">
                        <c:v>56</c:v>
                      </c:pt>
                      <c:pt idx="356">
                        <c:v>57</c:v>
                      </c:pt>
                      <c:pt idx="357">
                        <c:v>58</c:v>
                      </c:pt>
                      <c:pt idx="358">
                        <c:v>59</c:v>
                      </c:pt>
                      <c:pt idx="359">
                        <c:v>60</c:v>
                      </c:pt>
                      <c:pt idx="360">
                        <c:v>61</c:v>
                      </c:pt>
                      <c:pt idx="361">
                        <c:v>62</c:v>
                      </c:pt>
                      <c:pt idx="362">
                        <c:v>63</c:v>
                      </c:pt>
                      <c:pt idx="363">
                        <c:v>64</c:v>
                      </c:pt>
                      <c:pt idx="364">
                        <c:v>65</c:v>
                      </c:pt>
                      <c:pt idx="365">
                        <c:v>66</c:v>
                      </c:pt>
                      <c:pt idx="366">
                        <c:v>67</c:v>
                      </c:pt>
                      <c:pt idx="367">
                        <c:v>68</c:v>
                      </c:pt>
                      <c:pt idx="368">
                        <c:v>69</c:v>
                      </c:pt>
                      <c:pt idx="369">
                        <c:v>70</c:v>
                      </c:pt>
                      <c:pt idx="370">
                        <c:v>71</c:v>
                      </c:pt>
                      <c:pt idx="371">
                        <c:v>72</c:v>
                      </c:pt>
                      <c:pt idx="372">
                        <c:v>73</c:v>
                      </c:pt>
                      <c:pt idx="373">
                        <c:v>74</c:v>
                      </c:pt>
                      <c:pt idx="374">
                        <c:v>75</c:v>
                      </c:pt>
                      <c:pt idx="375">
                        <c:v>76</c:v>
                      </c:pt>
                      <c:pt idx="376">
                        <c:v>77</c:v>
                      </c:pt>
                      <c:pt idx="377">
                        <c:v>78</c:v>
                      </c:pt>
                      <c:pt idx="378">
                        <c:v>79</c:v>
                      </c:pt>
                      <c:pt idx="379">
                        <c:v>80</c:v>
                      </c:pt>
                      <c:pt idx="380">
                        <c:v>81</c:v>
                      </c:pt>
                      <c:pt idx="381">
                        <c:v>82</c:v>
                      </c:pt>
                      <c:pt idx="382">
                        <c:v>83</c:v>
                      </c:pt>
                      <c:pt idx="383">
                        <c:v>84</c:v>
                      </c:pt>
                      <c:pt idx="384">
                        <c:v>85</c:v>
                      </c:pt>
                      <c:pt idx="385">
                        <c:v>86</c:v>
                      </c:pt>
                      <c:pt idx="386">
                        <c:v>87</c:v>
                      </c:pt>
                      <c:pt idx="387">
                        <c:v>87</c:v>
                      </c:pt>
                      <c:pt idx="388">
                        <c:v>89</c:v>
                      </c:pt>
                      <c:pt idx="389">
                        <c:v>89</c:v>
                      </c:pt>
                      <c:pt idx="390">
                        <c:v>90</c:v>
                      </c:pt>
                      <c:pt idx="391">
                        <c:v>91</c:v>
                      </c:pt>
                      <c:pt idx="392">
                        <c:v>92</c:v>
                      </c:pt>
                      <c:pt idx="393">
                        <c:v>93</c:v>
                      </c:pt>
                      <c:pt idx="394">
                        <c:v>94</c:v>
                      </c:pt>
                      <c:pt idx="395">
                        <c:v>95</c:v>
                      </c:pt>
                      <c:pt idx="396">
                        <c:v>97</c:v>
                      </c:pt>
                      <c:pt idx="397">
                        <c:v>98</c:v>
                      </c:pt>
                      <c:pt idx="398">
                        <c:v>99</c:v>
                      </c:pt>
                      <c:pt idx="399">
                        <c:v>100</c:v>
                      </c:pt>
                      <c:pt idx="400">
                        <c:v>101</c:v>
                      </c:pt>
                      <c:pt idx="401">
                        <c:v>102</c:v>
                      </c:pt>
                      <c:pt idx="402">
                        <c:v>103</c:v>
                      </c:pt>
                      <c:pt idx="403">
                        <c:v>104</c:v>
                      </c:pt>
                      <c:pt idx="404">
                        <c:v>105</c:v>
                      </c:pt>
                      <c:pt idx="405">
                        <c:v>106</c:v>
                      </c:pt>
                      <c:pt idx="406">
                        <c:v>107</c:v>
                      </c:pt>
                      <c:pt idx="407">
                        <c:v>108</c:v>
                      </c:pt>
                      <c:pt idx="408">
                        <c:v>109</c:v>
                      </c:pt>
                      <c:pt idx="409">
                        <c:v>110</c:v>
                      </c:pt>
                      <c:pt idx="410">
                        <c:v>111</c:v>
                      </c:pt>
                      <c:pt idx="411">
                        <c:v>112</c:v>
                      </c:pt>
                      <c:pt idx="412">
                        <c:v>113</c:v>
                      </c:pt>
                      <c:pt idx="413">
                        <c:v>114</c:v>
                      </c:pt>
                      <c:pt idx="414">
                        <c:v>115</c:v>
                      </c:pt>
                      <c:pt idx="415">
                        <c:v>116</c:v>
                      </c:pt>
                      <c:pt idx="416">
                        <c:v>117</c:v>
                      </c:pt>
                      <c:pt idx="417">
                        <c:v>118</c:v>
                      </c:pt>
                      <c:pt idx="418">
                        <c:v>119</c:v>
                      </c:pt>
                      <c:pt idx="419">
                        <c:v>120</c:v>
                      </c:pt>
                      <c:pt idx="420">
                        <c:v>121</c:v>
                      </c:pt>
                      <c:pt idx="421">
                        <c:v>122</c:v>
                      </c:pt>
                      <c:pt idx="422">
                        <c:v>123</c:v>
                      </c:pt>
                      <c:pt idx="423">
                        <c:v>124</c:v>
                      </c:pt>
                      <c:pt idx="424">
                        <c:v>125</c:v>
                      </c:pt>
                      <c:pt idx="425">
                        <c:v>126</c:v>
                      </c:pt>
                      <c:pt idx="426">
                        <c:v>127</c:v>
                      </c:pt>
                      <c:pt idx="427">
                        <c:v>128</c:v>
                      </c:pt>
                      <c:pt idx="428">
                        <c:v>129</c:v>
                      </c:pt>
                      <c:pt idx="429">
                        <c:v>130</c:v>
                      </c:pt>
                      <c:pt idx="430">
                        <c:v>131</c:v>
                      </c:pt>
                      <c:pt idx="431">
                        <c:v>132</c:v>
                      </c:pt>
                      <c:pt idx="432">
                        <c:v>133</c:v>
                      </c:pt>
                      <c:pt idx="433">
                        <c:v>134</c:v>
                      </c:pt>
                      <c:pt idx="434">
                        <c:v>135</c:v>
                      </c:pt>
                      <c:pt idx="435">
                        <c:v>136</c:v>
                      </c:pt>
                      <c:pt idx="436">
                        <c:v>137</c:v>
                      </c:pt>
                      <c:pt idx="437">
                        <c:v>138</c:v>
                      </c:pt>
                      <c:pt idx="438">
                        <c:v>139</c:v>
                      </c:pt>
                      <c:pt idx="439">
                        <c:v>140</c:v>
                      </c:pt>
                      <c:pt idx="440">
                        <c:v>141</c:v>
                      </c:pt>
                      <c:pt idx="441">
                        <c:v>141</c:v>
                      </c:pt>
                      <c:pt idx="442">
                        <c:v>142</c:v>
                      </c:pt>
                      <c:pt idx="443">
                        <c:v>144</c:v>
                      </c:pt>
                      <c:pt idx="444">
                        <c:v>144</c:v>
                      </c:pt>
                      <c:pt idx="445">
                        <c:v>145</c:v>
                      </c:pt>
                      <c:pt idx="446">
                        <c:v>147</c:v>
                      </c:pt>
                      <c:pt idx="447">
                        <c:v>147</c:v>
                      </c:pt>
                      <c:pt idx="448">
                        <c:v>149</c:v>
                      </c:pt>
                      <c:pt idx="449">
                        <c:v>150</c:v>
                      </c:pt>
                      <c:pt idx="450">
                        <c:v>151</c:v>
                      </c:pt>
                      <c:pt idx="451">
                        <c:v>152</c:v>
                      </c:pt>
                      <c:pt idx="452">
                        <c:v>153</c:v>
                      </c:pt>
                      <c:pt idx="453">
                        <c:v>154</c:v>
                      </c:pt>
                      <c:pt idx="454">
                        <c:v>155</c:v>
                      </c:pt>
                      <c:pt idx="455">
                        <c:v>156</c:v>
                      </c:pt>
                      <c:pt idx="456">
                        <c:v>157</c:v>
                      </c:pt>
                      <c:pt idx="457">
                        <c:v>158</c:v>
                      </c:pt>
                      <c:pt idx="458">
                        <c:v>159</c:v>
                      </c:pt>
                      <c:pt idx="459">
                        <c:v>160</c:v>
                      </c:pt>
                      <c:pt idx="460">
                        <c:v>161</c:v>
                      </c:pt>
                      <c:pt idx="461">
                        <c:v>162</c:v>
                      </c:pt>
                      <c:pt idx="462">
                        <c:v>163</c:v>
                      </c:pt>
                      <c:pt idx="463">
                        <c:v>164</c:v>
                      </c:pt>
                      <c:pt idx="464">
                        <c:v>165</c:v>
                      </c:pt>
                      <c:pt idx="465">
                        <c:v>166</c:v>
                      </c:pt>
                      <c:pt idx="466">
                        <c:v>167</c:v>
                      </c:pt>
                      <c:pt idx="467">
                        <c:v>168</c:v>
                      </c:pt>
                      <c:pt idx="468">
                        <c:v>169</c:v>
                      </c:pt>
                      <c:pt idx="469">
                        <c:v>170</c:v>
                      </c:pt>
                      <c:pt idx="470">
                        <c:v>171</c:v>
                      </c:pt>
                      <c:pt idx="471">
                        <c:v>172</c:v>
                      </c:pt>
                      <c:pt idx="472">
                        <c:v>173</c:v>
                      </c:pt>
                      <c:pt idx="473">
                        <c:v>174</c:v>
                      </c:pt>
                      <c:pt idx="474">
                        <c:v>175</c:v>
                      </c:pt>
                      <c:pt idx="475">
                        <c:v>176</c:v>
                      </c:pt>
                      <c:pt idx="476">
                        <c:v>177</c:v>
                      </c:pt>
                      <c:pt idx="477">
                        <c:v>178</c:v>
                      </c:pt>
                      <c:pt idx="478">
                        <c:v>179</c:v>
                      </c:pt>
                      <c:pt idx="479">
                        <c:v>180</c:v>
                      </c:pt>
                      <c:pt idx="480">
                        <c:v>181</c:v>
                      </c:pt>
                      <c:pt idx="481">
                        <c:v>182</c:v>
                      </c:pt>
                      <c:pt idx="482">
                        <c:v>183</c:v>
                      </c:pt>
                      <c:pt idx="483">
                        <c:v>184</c:v>
                      </c:pt>
                      <c:pt idx="484">
                        <c:v>185</c:v>
                      </c:pt>
                      <c:pt idx="485">
                        <c:v>186</c:v>
                      </c:pt>
                      <c:pt idx="486">
                        <c:v>186</c:v>
                      </c:pt>
                      <c:pt idx="487">
                        <c:v>187</c:v>
                      </c:pt>
                      <c:pt idx="488">
                        <c:v>188</c:v>
                      </c:pt>
                      <c:pt idx="489">
                        <c:v>189</c:v>
                      </c:pt>
                      <c:pt idx="490">
                        <c:v>190</c:v>
                      </c:pt>
                      <c:pt idx="491">
                        <c:v>191</c:v>
                      </c:pt>
                      <c:pt idx="492">
                        <c:v>192</c:v>
                      </c:pt>
                      <c:pt idx="493">
                        <c:v>194</c:v>
                      </c:pt>
                      <c:pt idx="494">
                        <c:v>195</c:v>
                      </c:pt>
                      <c:pt idx="495">
                        <c:v>196</c:v>
                      </c:pt>
                      <c:pt idx="496">
                        <c:v>197</c:v>
                      </c:pt>
                      <c:pt idx="497">
                        <c:v>198</c:v>
                      </c:pt>
                      <c:pt idx="498">
                        <c:v>199</c:v>
                      </c:pt>
                      <c:pt idx="499">
                        <c:v>200</c:v>
                      </c:pt>
                      <c:pt idx="500">
                        <c:v>201</c:v>
                      </c:pt>
                      <c:pt idx="501">
                        <c:v>202</c:v>
                      </c:pt>
                      <c:pt idx="502">
                        <c:v>203</c:v>
                      </c:pt>
                      <c:pt idx="503">
                        <c:v>204</c:v>
                      </c:pt>
                      <c:pt idx="504">
                        <c:v>205</c:v>
                      </c:pt>
                      <c:pt idx="505">
                        <c:v>206</c:v>
                      </c:pt>
                      <c:pt idx="506">
                        <c:v>207</c:v>
                      </c:pt>
                      <c:pt idx="507">
                        <c:v>208</c:v>
                      </c:pt>
                      <c:pt idx="508">
                        <c:v>209</c:v>
                      </c:pt>
                      <c:pt idx="509">
                        <c:v>210</c:v>
                      </c:pt>
                      <c:pt idx="510">
                        <c:v>211</c:v>
                      </c:pt>
                      <c:pt idx="511">
                        <c:v>212</c:v>
                      </c:pt>
                      <c:pt idx="512">
                        <c:v>213</c:v>
                      </c:pt>
                      <c:pt idx="513">
                        <c:v>214</c:v>
                      </c:pt>
                      <c:pt idx="514">
                        <c:v>215</c:v>
                      </c:pt>
                      <c:pt idx="515">
                        <c:v>216</c:v>
                      </c:pt>
                      <c:pt idx="516">
                        <c:v>217</c:v>
                      </c:pt>
                      <c:pt idx="517">
                        <c:v>218</c:v>
                      </c:pt>
                      <c:pt idx="518">
                        <c:v>219</c:v>
                      </c:pt>
                      <c:pt idx="519">
                        <c:v>220</c:v>
                      </c:pt>
                      <c:pt idx="520">
                        <c:v>221</c:v>
                      </c:pt>
                      <c:pt idx="521">
                        <c:v>222</c:v>
                      </c:pt>
                      <c:pt idx="522">
                        <c:v>223</c:v>
                      </c:pt>
                      <c:pt idx="523">
                        <c:v>224</c:v>
                      </c:pt>
                      <c:pt idx="524">
                        <c:v>225</c:v>
                      </c:pt>
                      <c:pt idx="525">
                        <c:v>225</c:v>
                      </c:pt>
                      <c:pt idx="526">
                        <c:v>226</c:v>
                      </c:pt>
                      <c:pt idx="527">
                        <c:v>227</c:v>
                      </c:pt>
                      <c:pt idx="528">
                        <c:v>228</c:v>
                      </c:pt>
                      <c:pt idx="529">
                        <c:v>229</c:v>
                      </c:pt>
                      <c:pt idx="530">
                        <c:v>231</c:v>
                      </c:pt>
                      <c:pt idx="531">
                        <c:v>231</c:v>
                      </c:pt>
                      <c:pt idx="532">
                        <c:v>232</c:v>
                      </c:pt>
                      <c:pt idx="533">
                        <c:v>233</c:v>
                      </c:pt>
                      <c:pt idx="534">
                        <c:v>234</c:v>
                      </c:pt>
                      <c:pt idx="535">
                        <c:v>236</c:v>
                      </c:pt>
                      <c:pt idx="536">
                        <c:v>237</c:v>
                      </c:pt>
                      <c:pt idx="537">
                        <c:v>238</c:v>
                      </c:pt>
                      <c:pt idx="538">
                        <c:v>239</c:v>
                      </c:pt>
                      <c:pt idx="539">
                        <c:v>240</c:v>
                      </c:pt>
                      <c:pt idx="540">
                        <c:v>241</c:v>
                      </c:pt>
                      <c:pt idx="541">
                        <c:v>242</c:v>
                      </c:pt>
                      <c:pt idx="542">
                        <c:v>243</c:v>
                      </c:pt>
                      <c:pt idx="543">
                        <c:v>244</c:v>
                      </c:pt>
                      <c:pt idx="544">
                        <c:v>245</c:v>
                      </c:pt>
                      <c:pt idx="545">
                        <c:v>246</c:v>
                      </c:pt>
                      <c:pt idx="546">
                        <c:v>247</c:v>
                      </c:pt>
                      <c:pt idx="547">
                        <c:v>248</c:v>
                      </c:pt>
                      <c:pt idx="548">
                        <c:v>249</c:v>
                      </c:pt>
                      <c:pt idx="549">
                        <c:v>250</c:v>
                      </c:pt>
                      <c:pt idx="550">
                        <c:v>251</c:v>
                      </c:pt>
                      <c:pt idx="551">
                        <c:v>252</c:v>
                      </c:pt>
                      <c:pt idx="552">
                        <c:v>253</c:v>
                      </c:pt>
                      <c:pt idx="553">
                        <c:v>254</c:v>
                      </c:pt>
                      <c:pt idx="554">
                        <c:v>255</c:v>
                      </c:pt>
                      <c:pt idx="555">
                        <c:v>256</c:v>
                      </c:pt>
                      <c:pt idx="556">
                        <c:v>257</c:v>
                      </c:pt>
                      <c:pt idx="557">
                        <c:v>258</c:v>
                      </c:pt>
                      <c:pt idx="558">
                        <c:v>259</c:v>
                      </c:pt>
                      <c:pt idx="559">
                        <c:v>260</c:v>
                      </c:pt>
                      <c:pt idx="560">
                        <c:v>261</c:v>
                      </c:pt>
                      <c:pt idx="561">
                        <c:v>262</c:v>
                      </c:pt>
                      <c:pt idx="562">
                        <c:v>263</c:v>
                      </c:pt>
                      <c:pt idx="563">
                        <c:v>264</c:v>
                      </c:pt>
                      <c:pt idx="564">
                        <c:v>264</c:v>
                      </c:pt>
                      <c:pt idx="565">
                        <c:v>265</c:v>
                      </c:pt>
                      <c:pt idx="566">
                        <c:v>267</c:v>
                      </c:pt>
                      <c:pt idx="567">
                        <c:v>267</c:v>
                      </c:pt>
                      <c:pt idx="568">
                        <c:v>268</c:v>
                      </c:pt>
                      <c:pt idx="569">
                        <c:v>270</c:v>
                      </c:pt>
                      <c:pt idx="570">
                        <c:v>270</c:v>
                      </c:pt>
                      <c:pt idx="571">
                        <c:v>271</c:v>
                      </c:pt>
                      <c:pt idx="572">
                        <c:v>272</c:v>
                      </c:pt>
                      <c:pt idx="573">
                        <c:v>273</c:v>
                      </c:pt>
                      <c:pt idx="574">
                        <c:v>274</c:v>
                      </c:pt>
                      <c:pt idx="575">
                        <c:v>275</c:v>
                      </c:pt>
                      <c:pt idx="576">
                        <c:v>276</c:v>
                      </c:pt>
                      <c:pt idx="577">
                        <c:v>278</c:v>
                      </c:pt>
                      <c:pt idx="578">
                        <c:v>279</c:v>
                      </c:pt>
                      <c:pt idx="579">
                        <c:v>280</c:v>
                      </c:pt>
                      <c:pt idx="580">
                        <c:v>281</c:v>
                      </c:pt>
                      <c:pt idx="581">
                        <c:v>282</c:v>
                      </c:pt>
                      <c:pt idx="582">
                        <c:v>283</c:v>
                      </c:pt>
                      <c:pt idx="583">
                        <c:v>284</c:v>
                      </c:pt>
                      <c:pt idx="584">
                        <c:v>285</c:v>
                      </c:pt>
                      <c:pt idx="585">
                        <c:v>286</c:v>
                      </c:pt>
                      <c:pt idx="586">
                        <c:v>287</c:v>
                      </c:pt>
                      <c:pt idx="587">
                        <c:v>288</c:v>
                      </c:pt>
                      <c:pt idx="588">
                        <c:v>289</c:v>
                      </c:pt>
                      <c:pt idx="589">
                        <c:v>290</c:v>
                      </c:pt>
                      <c:pt idx="590">
                        <c:v>291</c:v>
                      </c:pt>
                      <c:pt idx="591">
                        <c:v>292</c:v>
                      </c:pt>
                      <c:pt idx="592">
                        <c:v>293</c:v>
                      </c:pt>
                      <c:pt idx="593">
                        <c:v>294</c:v>
                      </c:pt>
                      <c:pt idx="594">
                        <c:v>295</c:v>
                      </c:pt>
                      <c:pt idx="595">
                        <c:v>296</c:v>
                      </c:pt>
                      <c:pt idx="596">
                        <c:v>297</c:v>
                      </c:pt>
                      <c:pt idx="597">
                        <c:v>298</c:v>
                      </c:pt>
                      <c:pt idx="598">
                        <c:v>299</c:v>
                      </c:pt>
                      <c:pt idx="599">
                        <c:v>300</c:v>
                      </c:pt>
                      <c:pt idx="600">
                        <c:v>0</c:v>
                      </c:pt>
                      <c:pt idx="601">
                        <c:v>1</c:v>
                      </c:pt>
                      <c:pt idx="602">
                        <c:v>2</c:v>
                      </c:pt>
                      <c:pt idx="603">
                        <c:v>3</c:v>
                      </c:pt>
                      <c:pt idx="604">
                        <c:v>4</c:v>
                      </c:pt>
                      <c:pt idx="605">
                        <c:v>5</c:v>
                      </c:pt>
                      <c:pt idx="606">
                        <c:v>6</c:v>
                      </c:pt>
                      <c:pt idx="607">
                        <c:v>7</c:v>
                      </c:pt>
                      <c:pt idx="608">
                        <c:v>8</c:v>
                      </c:pt>
                      <c:pt idx="609">
                        <c:v>9</c:v>
                      </c:pt>
                      <c:pt idx="610">
                        <c:v>10</c:v>
                      </c:pt>
                      <c:pt idx="611">
                        <c:v>11</c:v>
                      </c:pt>
                      <c:pt idx="612">
                        <c:v>12</c:v>
                      </c:pt>
                      <c:pt idx="613">
                        <c:v>13</c:v>
                      </c:pt>
                      <c:pt idx="614">
                        <c:v>14</c:v>
                      </c:pt>
                      <c:pt idx="615">
                        <c:v>15</c:v>
                      </c:pt>
                      <c:pt idx="616">
                        <c:v>16</c:v>
                      </c:pt>
                      <c:pt idx="617">
                        <c:v>17</c:v>
                      </c:pt>
                      <c:pt idx="618">
                        <c:v>18</c:v>
                      </c:pt>
                      <c:pt idx="619">
                        <c:v>19</c:v>
                      </c:pt>
                      <c:pt idx="620">
                        <c:v>20</c:v>
                      </c:pt>
                      <c:pt idx="621">
                        <c:v>21</c:v>
                      </c:pt>
                      <c:pt idx="622">
                        <c:v>22</c:v>
                      </c:pt>
                      <c:pt idx="623">
                        <c:v>23</c:v>
                      </c:pt>
                      <c:pt idx="624">
                        <c:v>24</c:v>
                      </c:pt>
                      <c:pt idx="625">
                        <c:v>25</c:v>
                      </c:pt>
                      <c:pt idx="626">
                        <c:v>26</c:v>
                      </c:pt>
                      <c:pt idx="627">
                        <c:v>27</c:v>
                      </c:pt>
                      <c:pt idx="628">
                        <c:v>28</c:v>
                      </c:pt>
                      <c:pt idx="629">
                        <c:v>29</c:v>
                      </c:pt>
                      <c:pt idx="630">
                        <c:v>30</c:v>
                      </c:pt>
                      <c:pt idx="631">
                        <c:v>31</c:v>
                      </c:pt>
                      <c:pt idx="632">
                        <c:v>32</c:v>
                      </c:pt>
                      <c:pt idx="633">
                        <c:v>33</c:v>
                      </c:pt>
                      <c:pt idx="634">
                        <c:v>34</c:v>
                      </c:pt>
                      <c:pt idx="635">
                        <c:v>35</c:v>
                      </c:pt>
                      <c:pt idx="636">
                        <c:v>36</c:v>
                      </c:pt>
                      <c:pt idx="637">
                        <c:v>37</c:v>
                      </c:pt>
                      <c:pt idx="638">
                        <c:v>38</c:v>
                      </c:pt>
                      <c:pt idx="639">
                        <c:v>39</c:v>
                      </c:pt>
                      <c:pt idx="640">
                        <c:v>40</c:v>
                      </c:pt>
                      <c:pt idx="641">
                        <c:v>41</c:v>
                      </c:pt>
                      <c:pt idx="642">
                        <c:v>42</c:v>
                      </c:pt>
                      <c:pt idx="643">
                        <c:v>43</c:v>
                      </c:pt>
                      <c:pt idx="644">
                        <c:v>44</c:v>
                      </c:pt>
                      <c:pt idx="645">
                        <c:v>45</c:v>
                      </c:pt>
                      <c:pt idx="646">
                        <c:v>46</c:v>
                      </c:pt>
                      <c:pt idx="647">
                        <c:v>47</c:v>
                      </c:pt>
                      <c:pt idx="648">
                        <c:v>48</c:v>
                      </c:pt>
                      <c:pt idx="649">
                        <c:v>49</c:v>
                      </c:pt>
                      <c:pt idx="650">
                        <c:v>50</c:v>
                      </c:pt>
                      <c:pt idx="651">
                        <c:v>51</c:v>
                      </c:pt>
                      <c:pt idx="652">
                        <c:v>52</c:v>
                      </c:pt>
                      <c:pt idx="653">
                        <c:v>53</c:v>
                      </c:pt>
                      <c:pt idx="654">
                        <c:v>54</c:v>
                      </c:pt>
                      <c:pt idx="655">
                        <c:v>55</c:v>
                      </c:pt>
                      <c:pt idx="656">
                        <c:v>56</c:v>
                      </c:pt>
                      <c:pt idx="657">
                        <c:v>57</c:v>
                      </c:pt>
                      <c:pt idx="658">
                        <c:v>58</c:v>
                      </c:pt>
                      <c:pt idx="659">
                        <c:v>59</c:v>
                      </c:pt>
                      <c:pt idx="660">
                        <c:v>60</c:v>
                      </c:pt>
                      <c:pt idx="661">
                        <c:v>61</c:v>
                      </c:pt>
                      <c:pt idx="662">
                        <c:v>62</c:v>
                      </c:pt>
                      <c:pt idx="663">
                        <c:v>63</c:v>
                      </c:pt>
                      <c:pt idx="664">
                        <c:v>64</c:v>
                      </c:pt>
                      <c:pt idx="665">
                        <c:v>65</c:v>
                      </c:pt>
                      <c:pt idx="666">
                        <c:v>66</c:v>
                      </c:pt>
                      <c:pt idx="667">
                        <c:v>67</c:v>
                      </c:pt>
                      <c:pt idx="668">
                        <c:v>68</c:v>
                      </c:pt>
                      <c:pt idx="669">
                        <c:v>69</c:v>
                      </c:pt>
                      <c:pt idx="670">
                        <c:v>70</c:v>
                      </c:pt>
                      <c:pt idx="671">
                        <c:v>71</c:v>
                      </c:pt>
                      <c:pt idx="672">
                        <c:v>72</c:v>
                      </c:pt>
                      <c:pt idx="673">
                        <c:v>73</c:v>
                      </c:pt>
                      <c:pt idx="674">
                        <c:v>74</c:v>
                      </c:pt>
                      <c:pt idx="675">
                        <c:v>75</c:v>
                      </c:pt>
                      <c:pt idx="676">
                        <c:v>76</c:v>
                      </c:pt>
                      <c:pt idx="677">
                        <c:v>77</c:v>
                      </c:pt>
                      <c:pt idx="678">
                        <c:v>78</c:v>
                      </c:pt>
                      <c:pt idx="679">
                        <c:v>79</c:v>
                      </c:pt>
                      <c:pt idx="680">
                        <c:v>80</c:v>
                      </c:pt>
                      <c:pt idx="681">
                        <c:v>81</c:v>
                      </c:pt>
                      <c:pt idx="682">
                        <c:v>82</c:v>
                      </c:pt>
                      <c:pt idx="683">
                        <c:v>83</c:v>
                      </c:pt>
                      <c:pt idx="684">
                        <c:v>84</c:v>
                      </c:pt>
                      <c:pt idx="685">
                        <c:v>85</c:v>
                      </c:pt>
                      <c:pt idx="686">
                        <c:v>86</c:v>
                      </c:pt>
                      <c:pt idx="687">
                        <c:v>87</c:v>
                      </c:pt>
                      <c:pt idx="688">
                        <c:v>88</c:v>
                      </c:pt>
                      <c:pt idx="689">
                        <c:v>89</c:v>
                      </c:pt>
                      <c:pt idx="690">
                        <c:v>90</c:v>
                      </c:pt>
                      <c:pt idx="691">
                        <c:v>91</c:v>
                      </c:pt>
                      <c:pt idx="692">
                        <c:v>92</c:v>
                      </c:pt>
                      <c:pt idx="693">
                        <c:v>93</c:v>
                      </c:pt>
                      <c:pt idx="694">
                        <c:v>94</c:v>
                      </c:pt>
                      <c:pt idx="695">
                        <c:v>95</c:v>
                      </c:pt>
                      <c:pt idx="696">
                        <c:v>96</c:v>
                      </c:pt>
                      <c:pt idx="697">
                        <c:v>97</c:v>
                      </c:pt>
                      <c:pt idx="698">
                        <c:v>98</c:v>
                      </c:pt>
                      <c:pt idx="699">
                        <c:v>99</c:v>
                      </c:pt>
                      <c:pt idx="700">
                        <c:v>100</c:v>
                      </c:pt>
                      <c:pt idx="701">
                        <c:v>101</c:v>
                      </c:pt>
                      <c:pt idx="702">
                        <c:v>102</c:v>
                      </c:pt>
                      <c:pt idx="703">
                        <c:v>103</c:v>
                      </c:pt>
                      <c:pt idx="704">
                        <c:v>104</c:v>
                      </c:pt>
                      <c:pt idx="705">
                        <c:v>105</c:v>
                      </c:pt>
                      <c:pt idx="706">
                        <c:v>106</c:v>
                      </c:pt>
                      <c:pt idx="707">
                        <c:v>107</c:v>
                      </c:pt>
                      <c:pt idx="708">
                        <c:v>108</c:v>
                      </c:pt>
                      <c:pt idx="709">
                        <c:v>109</c:v>
                      </c:pt>
                      <c:pt idx="710">
                        <c:v>110</c:v>
                      </c:pt>
                      <c:pt idx="711">
                        <c:v>111</c:v>
                      </c:pt>
                      <c:pt idx="712">
                        <c:v>112</c:v>
                      </c:pt>
                      <c:pt idx="713">
                        <c:v>113</c:v>
                      </c:pt>
                      <c:pt idx="714">
                        <c:v>114</c:v>
                      </c:pt>
                      <c:pt idx="715">
                        <c:v>115</c:v>
                      </c:pt>
                      <c:pt idx="716">
                        <c:v>116</c:v>
                      </c:pt>
                      <c:pt idx="717">
                        <c:v>117</c:v>
                      </c:pt>
                      <c:pt idx="718">
                        <c:v>118</c:v>
                      </c:pt>
                      <c:pt idx="719">
                        <c:v>119</c:v>
                      </c:pt>
                      <c:pt idx="720">
                        <c:v>120</c:v>
                      </c:pt>
                      <c:pt idx="721">
                        <c:v>121</c:v>
                      </c:pt>
                      <c:pt idx="722">
                        <c:v>122</c:v>
                      </c:pt>
                      <c:pt idx="723">
                        <c:v>123</c:v>
                      </c:pt>
                      <c:pt idx="724">
                        <c:v>124</c:v>
                      </c:pt>
                      <c:pt idx="725">
                        <c:v>125</c:v>
                      </c:pt>
                      <c:pt idx="726">
                        <c:v>126</c:v>
                      </c:pt>
                      <c:pt idx="727">
                        <c:v>127</c:v>
                      </c:pt>
                      <c:pt idx="728">
                        <c:v>128</c:v>
                      </c:pt>
                      <c:pt idx="729">
                        <c:v>129</c:v>
                      </c:pt>
                      <c:pt idx="730">
                        <c:v>130</c:v>
                      </c:pt>
                      <c:pt idx="731">
                        <c:v>131</c:v>
                      </c:pt>
                      <c:pt idx="732">
                        <c:v>132</c:v>
                      </c:pt>
                      <c:pt idx="733">
                        <c:v>133</c:v>
                      </c:pt>
                      <c:pt idx="734">
                        <c:v>134</c:v>
                      </c:pt>
                      <c:pt idx="735">
                        <c:v>135</c:v>
                      </c:pt>
                      <c:pt idx="736">
                        <c:v>136</c:v>
                      </c:pt>
                      <c:pt idx="737">
                        <c:v>137</c:v>
                      </c:pt>
                      <c:pt idx="738">
                        <c:v>138</c:v>
                      </c:pt>
                      <c:pt idx="739">
                        <c:v>139</c:v>
                      </c:pt>
                      <c:pt idx="740">
                        <c:v>140</c:v>
                      </c:pt>
                      <c:pt idx="741">
                        <c:v>141</c:v>
                      </c:pt>
                      <c:pt idx="742">
                        <c:v>142</c:v>
                      </c:pt>
                      <c:pt idx="743">
                        <c:v>143</c:v>
                      </c:pt>
                      <c:pt idx="744">
                        <c:v>144</c:v>
                      </c:pt>
                      <c:pt idx="745">
                        <c:v>145</c:v>
                      </c:pt>
                      <c:pt idx="746">
                        <c:v>146</c:v>
                      </c:pt>
                      <c:pt idx="747">
                        <c:v>147</c:v>
                      </c:pt>
                      <c:pt idx="748">
                        <c:v>148</c:v>
                      </c:pt>
                      <c:pt idx="749">
                        <c:v>149</c:v>
                      </c:pt>
                      <c:pt idx="750">
                        <c:v>150</c:v>
                      </c:pt>
                      <c:pt idx="751">
                        <c:v>151</c:v>
                      </c:pt>
                      <c:pt idx="752">
                        <c:v>152</c:v>
                      </c:pt>
                      <c:pt idx="753">
                        <c:v>153</c:v>
                      </c:pt>
                      <c:pt idx="754">
                        <c:v>154</c:v>
                      </c:pt>
                      <c:pt idx="755">
                        <c:v>155</c:v>
                      </c:pt>
                      <c:pt idx="756">
                        <c:v>156</c:v>
                      </c:pt>
                      <c:pt idx="757">
                        <c:v>157</c:v>
                      </c:pt>
                      <c:pt idx="758">
                        <c:v>158</c:v>
                      </c:pt>
                      <c:pt idx="759">
                        <c:v>159</c:v>
                      </c:pt>
                      <c:pt idx="760">
                        <c:v>160</c:v>
                      </c:pt>
                      <c:pt idx="761">
                        <c:v>161</c:v>
                      </c:pt>
                      <c:pt idx="762">
                        <c:v>162</c:v>
                      </c:pt>
                      <c:pt idx="763">
                        <c:v>163</c:v>
                      </c:pt>
                      <c:pt idx="764">
                        <c:v>164</c:v>
                      </c:pt>
                      <c:pt idx="765">
                        <c:v>165</c:v>
                      </c:pt>
                      <c:pt idx="766">
                        <c:v>166</c:v>
                      </c:pt>
                      <c:pt idx="767">
                        <c:v>167</c:v>
                      </c:pt>
                      <c:pt idx="768">
                        <c:v>168</c:v>
                      </c:pt>
                      <c:pt idx="769">
                        <c:v>169</c:v>
                      </c:pt>
                      <c:pt idx="770">
                        <c:v>170</c:v>
                      </c:pt>
                      <c:pt idx="771">
                        <c:v>171</c:v>
                      </c:pt>
                      <c:pt idx="772">
                        <c:v>172</c:v>
                      </c:pt>
                      <c:pt idx="773">
                        <c:v>173</c:v>
                      </c:pt>
                      <c:pt idx="774">
                        <c:v>174</c:v>
                      </c:pt>
                      <c:pt idx="775">
                        <c:v>175</c:v>
                      </c:pt>
                      <c:pt idx="776">
                        <c:v>176</c:v>
                      </c:pt>
                      <c:pt idx="777">
                        <c:v>177</c:v>
                      </c:pt>
                      <c:pt idx="778">
                        <c:v>178</c:v>
                      </c:pt>
                      <c:pt idx="779">
                        <c:v>179</c:v>
                      </c:pt>
                      <c:pt idx="780">
                        <c:v>180</c:v>
                      </c:pt>
                      <c:pt idx="781">
                        <c:v>181</c:v>
                      </c:pt>
                      <c:pt idx="782">
                        <c:v>182</c:v>
                      </c:pt>
                      <c:pt idx="783">
                        <c:v>183</c:v>
                      </c:pt>
                      <c:pt idx="784">
                        <c:v>184</c:v>
                      </c:pt>
                      <c:pt idx="785">
                        <c:v>185</c:v>
                      </c:pt>
                      <c:pt idx="786">
                        <c:v>186</c:v>
                      </c:pt>
                      <c:pt idx="787">
                        <c:v>187</c:v>
                      </c:pt>
                      <c:pt idx="788">
                        <c:v>188</c:v>
                      </c:pt>
                      <c:pt idx="789">
                        <c:v>189</c:v>
                      </c:pt>
                      <c:pt idx="790">
                        <c:v>190</c:v>
                      </c:pt>
                      <c:pt idx="791">
                        <c:v>191</c:v>
                      </c:pt>
                      <c:pt idx="792">
                        <c:v>192</c:v>
                      </c:pt>
                      <c:pt idx="793">
                        <c:v>193</c:v>
                      </c:pt>
                      <c:pt idx="794">
                        <c:v>194</c:v>
                      </c:pt>
                      <c:pt idx="795">
                        <c:v>195</c:v>
                      </c:pt>
                      <c:pt idx="796">
                        <c:v>196</c:v>
                      </c:pt>
                      <c:pt idx="797">
                        <c:v>197</c:v>
                      </c:pt>
                      <c:pt idx="798">
                        <c:v>198</c:v>
                      </c:pt>
                      <c:pt idx="799">
                        <c:v>199</c:v>
                      </c:pt>
                      <c:pt idx="800">
                        <c:v>200</c:v>
                      </c:pt>
                      <c:pt idx="801">
                        <c:v>201</c:v>
                      </c:pt>
                      <c:pt idx="802">
                        <c:v>202</c:v>
                      </c:pt>
                      <c:pt idx="803">
                        <c:v>203</c:v>
                      </c:pt>
                      <c:pt idx="804">
                        <c:v>204</c:v>
                      </c:pt>
                      <c:pt idx="805">
                        <c:v>205</c:v>
                      </c:pt>
                      <c:pt idx="806">
                        <c:v>206</c:v>
                      </c:pt>
                      <c:pt idx="807">
                        <c:v>207</c:v>
                      </c:pt>
                      <c:pt idx="808">
                        <c:v>208</c:v>
                      </c:pt>
                      <c:pt idx="809">
                        <c:v>209</c:v>
                      </c:pt>
                      <c:pt idx="810">
                        <c:v>210</c:v>
                      </c:pt>
                      <c:pt idx="811">
                        <c:v>211</c:v>
                      </c:pt>
                      <c:pt idx="812">
                        <c:v>212</c:v>
                      </c:pt>
                      <c:pt idx="813">
                        <c:v>213</c:v>
                      </c:pt>
                      <c:pt idx="814">
                        <c:v>214</c:v>
                      </c:pt>
                      <c:pt idx="815">
                        <c:v>215</c:v>
                      </c:pt>
                      <c:pt idx="816">
                        <c:v>216</c:v>
                      </c:pt>
                      <c:pt idx="817">
                        <c:v>217</c:v>
                      </c:pt>
                      <c:pt idx="818">
                        <c:v>218</c:v>
                      </c:pt>
                      <c:pt idx="819">
                        <c:v>219</c:v>
                      </c:pt>
                      <c:pt idx="820">
                        <c:v>220</c:v>
                      </c:pt>
                      <c:pt idx="821">
                        <c:v>221</c:v>
                      </c:pt>
                      <c:pt idx="822">
                        <c:v>222</c:v>
                      </c:pt>
                      <c:pt idx="823">
                        <c:v>223</c:v>
                      </c:pt>
                      <c:pt idx="824">
                        <c:v>224</c:v>
                      </c:pt>
                      <c:pt idx="825">
                        <c:v>225</c:v>
                      </c:pt>
                      <c:pt idx="826">
                        <c:v>226</c:v>
                      </c:pt>
                      <c:pt idx="827">
                        <c:v>227</c:v>
                      </c:pt>
                      <c:pt idx="828">
                        <c:v>228</c:v>
                      </c:pt>
                      <c:pt idx="829">
                        <c:v>229</c:v>
                      </c:pt>
                      <c:pt idx="830">
                        <c:v>230</c:v>
                      </c:pt>
                      <c:pt idx="831">
                        <c:v>231</c:v>
                      </c:pt>
                      <c:pt idx="832">
                        <c:v>232</c:v>
                      </c:pt>
                      <c:pt idx="833">
                        <c:v>233</c:v>
                      </c:pt>
                      <c:pt idx="834">
                        <c:v>234</c:v>
                      </c:pt>
                      <c:pt idx="835">
                        <c:v>235</c:v>
                      </c:pt>
                      <c:pt idx="836">
                        <c:v>236</c:v>
                      </c:pt>
                      <c:pt idx="837">
                        <c:v>237</c:v>
                      </c:pt>
                      <c:pt idx="838">
                        <c:v>238</c:v>
                      </c:pt>
                      <c:pt idx="839">
                        <c:v>239</c:v>
                      </c:pt>
                      <c:pt idx="840">
                        <c:v>240</c:v>
                      </c:pt>
                      <c:pt idx="841">
                        <c:v>241</c:v>
                      </c:pt>
                      <c:pt idx="842">
                        <c:v>242</c:v>
                      </c:pt>
                      <c:pt idx="843">
                        <c:v>243</c:v>
                      </c:pt>
                      <c:pt idx="844">
                        <c:v>244</c:v>
                      </c:pt>
                      <c:pt idx="845">
                        <c:v>245</c:v>
                      </c:pt>
                      <c:pt idx="846">
                        <c:v>246</c:v>
                      </c:pt>
                      <c:pt idx="847">
                        <c:v>247</c:v>
                      </c:pt>
                      <c:pt idx="848">
                        <c:v>248</c:v>
                      </c:pt>
                      <c:pt idx="849">
                        <c:v>249</c:v>
                      </c:pt>
                      <c:pt idx="850">
                        <c:v>250</c:v>
                      </c:pt>
                      <c:pt idx="851">
                        <c:v>251</c:v>
                      </c:pt>
                      <c:pt idx="852">
                        <c:v>252</c:v>
                      </c:pt>
                      <c:pt idx="853">
                        <c:v>253</c:v>
                      </c:pt>
                      <c:pt idx="854">
                        <c:v>254</c:v>
                      </c:pt>
                      <c:pt idx="855">
                        <c:v>255</c:v>
                      </c:pt>
                      <c:pt idx="856">
                        <c:v>256</c:v>
                      </c:pt>
                      <c:pt idx="857">
                        <c:v>257</c:v>
                      </c:pt>
                      <c:pt idx="858">
                        <c:v>258</c:v>
                      </c:pt>
                      <c:pt idx="859">
                        <c:v>259</c:v>
                      </c:pt>
                      <c:pt idx="860">
                        <c:v>260</c:v>
                      </c:pt>
                      <c:pt idx="861">
                        <c:v>261</c:v>
                      </c:pt>
                      <c:pt idx="862">
                        <c:v>262</c:v>
                      </c:pt>
                      <c:pt idx="863">
                        <c:v>263</c:v>
                      </c:pt>
                      <c:pt idx="864">
                        <c:v>264</c:v>
                      </c:pt>
                      <c:pt idx="865">
                        <c:v>265</c:v>
                      </c:pt>
                      <c:pt idx="866">
                        <c:v>266</c:v>
                      </c:pt>
                      <c:pt idx="867">
                        <c:v>267</c:v>
                      </c:pt>
                      <c:pt idx="868">
                        <c:v>268</c:v>
                      </c:pt>
                      <c:pt idx="869">
                        <c:v>269</c:v>
                      </c:pt>
                      <c:pt idx="870">
                        <c:v>270</c:v>
                      </c:pt>
                      <c:pt idx="871">
                        <c:v>271</c:v>
                      </c:pt>
                      <c:pt idx="872">
                        <c:v>272</c:v>
                      </c:pt>
                      <c:pt idx="873">
                        <c:v>273</c:v>
                      </c:pt>
                      <c:pt idx="874">
                        <c:v>274</c:v>
                      </c:pt>
                      <c:pt idx="875">
                        <c:v>275</c:v>
                      </c:pt>
                      <c:pt idx="876">
                        <c:v>276</c:v>
                      </c:pt>
                      <c:pt idx="877">
                        <c:v>277</c:v>
                      </c:pt>
                      <c:pt idx="878">
                        <c:v>278</c:v>
                      </c:pt>
                      <c:pt idx="879">
                        <c:v>279</c:v>
                      </c:pt>
                      <c:pt idx="880">
                        <c:v>280</c:v>
                      </c:pt>
                      <c:pt idx="881">
                        <c:v>281</c:v>
                      </c:pt>
                      <c:pt idx="882">
                        <c:v>282</c:v>
                      </c:pt>
                      <c:pt idx="883">
                        <c:v>283</c:v>
                      </c:pt>
                      <c:pt idx="884">
                        <c:v>284</c:v>
                      </c:pt>
                      <c:pt idx="885">
                        <c:v>285</c:v>
                      </c:pt>
                      <c:pt idx="886">
                        <c:v>286</c:v>
                      </c:pt>
                      <c:pt idx="887">
                        <c:v>287</c:v>
                      </c:pt>
                      <c:pt idx="888">
                        <c:v>288</c:v>
                      </c:pt>
                      <c:pt idx="889">
                        <c:v>289</c:v>
                      </c:pt>
                      <c:pt idx="890">
                        <c:v>290</c:v>
                      </c:pt>
                      <c:pt idx="891">
                        <c:v>291</c:v>
                      </c:pt>
                      <c:pt idx="892">
                        <c:v>292</c:v>
                      </c:pt>
                      <c:pt idx="893">
                        <c:v>293</c:v>
                      </c:pt>
                      <c:pt idx="894">
                        <c:v>294</c:v>
                      </c:pt>
                      <c:pt idx="895">
                        <c:v>295</c:v>
                      </c:pt>
                      <c:pt idx="896">
                        <c:v>296</c:v>
                      </c:pt>
                      <c:pt idx="897">
                        <c:v>297</c:v>
                      </c:pt>
                      <c:pt idx="898">
                        <c:v>298</c:v>
                      </c:pt>
                      <c:pt idx="899">
                        <c:v>299</c:v>
                      </c:pt>
                      <c:pt idx="900">
                        <c:v>300</c:v>
                      </c:pt>
                      <c:pt idx="901">
                        <c:v>0</c:v>
                      </c:pt>
                      <c:pt idx="902">
                        <c:v>1</c:v>
                      </c:pt>
                      <c:pt idx="903">
                        <c:v>2</c:v>
                      </c:pt>
                      <c:pt idx="904">
                        <c:v>3</c:v>
                      </c:pt>
                      <c:pt idx="905">
                        <c:v>4</c:v>
                      </c:pt>
                      <c:pt idx="906">
                        <c:v>5</c:v>
                      </c:pt>
                      <c:pt idx="907">
                        <c:v>7</c:v>
                      </c:pt>
                      <c:pt idx="908">
                        <c:v>7</c:v>
                      </c:pt>
                      <c:pt idx="909">
                        <c:v>8</c:v>
                      </c:pt>
                      <c:pt idx="910">
                        <c:v>9</c:v>
                      </c:pt>
                      <c:pt idx="911">
                        <c:v>10</c:v>
                      </c:pt>
                      <c:pt idx="912">
                        <c:v>11</c:v>
                      </c:pt>
                      <c:pt idx="913">
                        <c:v>12</c:v>
                      </c:pt>
                      <c:pt idx="914">
                        <c:v>13</c:v>
                      </c:pt>
                      <c:pt idx="915">
                        <c:v>14</c:v>
                      </c:pt>
                      <c:pt idx="916">
                        <c:v>15</c:v>
                      </c:pt>
                      <c:pt idx="917">
                        <c:v>16</c:v>
                      </c:pt>
                      <c:pt idx="918">
                        <c:v>17</c:v>
                      </c:pt>
                      <c:pt idx="919">
                        <c:v>18</c:v>
                      </c:pt>
                      <c:pt idx="920">
                        <c:v>19</c:v>
                      </c:pt>
                      <c:pt idx="921">
                        <c:v>20</c:v>
                      </c:pt>
                      <c:pt idx="922">
                        <c:v>21</c:v>
                      </c:pt>
                      <c:pt idx="923">
                        <c:v>22</c:v>
                      </c:pt>
                      <c:pt idx="924">
                        <c:v>23</c:v>
                      </c:pt>
                      <c:pt idx="925">
                        <c:v>24</c:v>
                      </c:pt>
                      <c:pt idx="926">
                        <c:v>25</c:v>
                      </c:pt>
                      <c:pt idx="927">
                        <c:v>26</c:v>
                      </c:pt>
                      <c:pt idx="928">
                        <c:v>27</c:v>
                      </c:pt>
                      <c:pt idx="929">
                        <c:v>28</c:v>
                      </c:pt>
                      <c:pt idx="930">
                        <c:v>29</c:v>
                      </c:pt>
                      <c:pt idx="931">
                        <c:v>30</c:v>
                      </c:pt>
                      <c:pt idx="932">
                        <c:v>31</c:v>
                      </c:pt>
                      <c:pt idx="933">
                        <c:v>32</c:v>
                      </c:pt>
                      <c:pt idx="934">
                        <c:v>33</c:v>
                      </c:pt>
                      <c:pt idx="935">
                        <c:v>34</c:v>
                      </c:pt>
                      <c:pt idx="936">
                        <c:v>35</c:v>
                      </c:pt>
                      <c:pt idx="937">
                        <c:v>36</c:v>
                      </c:pt>
                      <c:pt idx="938">
                        <c:v>37</c:v>
                      </c:pt>
                      <c:pt idx="939">
                        <c:v>38</c:v>
                      </c:pt>
                      <c:pt idx="940">
                        <c:v>39</c:v>
                      </c:pt>
                      <c:pt idx="941">
                        <c:v>40</c:v>
                      </c:pt>
                      <c:pt idx="942">
                        <c:v>41</c:v>
                      </c:pt>
                      <c:pt idx="943">
                        <c:v>42</c:v>
                      </c:pt>
                      <c:pt idx="944">
                        <c:v>43</c:v>
                      </c:pt>
                      <c:pt idx="945">
                        <c:v>44</c:v>
                      </c:pt>
                      <c:pt idx="946">
                        <c:v>45</c:v>
                      </c:pt>
                      <c:pt idx="947">
                        <c:v>45</c:v>
                      </c:pt>
                      <c:pt idx="948">
                        <c:v>46</c:v>
                      </c:pt>
                      <c:pt idx="949">
                        <c:v>49</c:v>
                      </c:pt>
                      <c:pt idx="950">
                        <c:v>49</c:v>
                      </c:pt>
                      <c:pt idx="951">
                        <c:v>50</c:v>
                      </c:pt>
                      <c:pt idx="952">
                        <c:v>51</c:v>
                      </c:pt>
                      <c:pt idx="953">
                        <c:v>52</c:v>
                      </c:pt>
                      <c:pt idx="954">
                        <c:v>53</c:v>
                      </c:pt>
                      <c:pt idx="955">
                        <c:v>54</c:v>
                      </c:pt>
                      <c:pt idx="956">
                        <c:v>55</c:v>
                      </c:pt>
                      <c:pt idx="957">
                        <c:v>56</c:v>
                      </c:pt>
                      <c:pt idx="958">
                        <c:v>57</c:v>
                      </c:pt>
                      <c:pt idx="959">
                        <c:v>58</c:v>
                      </c:pt>
                      <c:pt idx="960">
                        <c:v>59</c:v>
                      </c:pt>
                      <c:pt idx="961">
                        <c:v>60</c:v>
                      </c:pt>
                      <c:pt idx="962">
                        <c:v>61</c:v>
                      </c:pt>
                      <c:pt idx="963">
                        <c:v>62</c:v>
                      </c:pt>
                      <c:pt idx="964">
                        <c:v>63</c:v>
                      </c:pt>
                      <c:pt idx="965">
                        <c:v>64</c:v>
                      </c:pt>
                      <c:pt idx="966">
                        <c:v>65</c:v>
                      </c:pt>
                      <c:pt idx="967">
                        <c:v>66</c:v>
                      </c:pt>
                      <c:pt idx="968">
                        <c:v>67</c:v>
                      </c:pt>
                      <c:pt idx="969">
                        <c:v>68</c:v>
                      </c:pt>
                      <c:pt idx="970">
                        <c:v>69</c:v>
                      </c:pt>
                      <c:pt idx="971">
                        <c:v>70</c:v>
                      </c:pt>
                      <c:pt idx="972">
                        <c:v>71</c:v>
                      </c:pt>
                      <c:pt idx="973">
                        <c:v>72</c:v>
                      </c:pt>
                      <c:pt idx="974">
                        <c:v>73</c:v>
                      </c:pt>
                      <c:pt idx="975">
                        <c:v>74</c:v>
                      </c:pt>
                      <c:pt idx="976">
                        <c:v>75</c:v>
                      </c:pt>
                      <c:pt idx="977">
                        <c:v>76</c:v>
                      </c:pt>
                      <c:pt idx="978">
                        <c:v>77</c:v>
                      </c:pt>
                      <c:pt idx="979">
                        <c:v>78</c:v>
                      </c:pt>
                      <c:pt idx="980">
                        <c:v>79</c:v>
                      </c:pt>
                      <c:pt idx="981">
                        <c:v>80</c:v>
                      </c:pt>
                      <c:pt idx="982">
                        <c:v>81</c:v>
                      </c:pt>
                      <c:pt idx="983">
                        <c:v>82</c:v>
                      </c:pt>
                      <c:pt idx="984">
                        <c:v>83</c:v>
                      </c:pt>
                      <c:pt idx="985">
                        <c:v>84</c:v>
                      </c:pt>
                      <c:pt idx="986">
                        <c:v>85</c:v>
                      </c:pt>
                      <c:pt idx="987">
                        <c:v>86</c:v>
                      </c:pt>
                      <c:pt idx="988">
                        <c:v>87</c:v>
                      </c:pt>
                      <c:pt idx="989">
                        <c:v>88</c:v>
                      </c:pt>
                      <c:pt idx="990">
                        <c:v>89</c:v>
                      </c:pt>
                      <c:pt idx="991">
                        <c:v>90</c:v>
                      </c:pt>
                      <c:pt idx="992">
                        <c:v>91</c:v>
                      </c:pt>
                      <c:pt idx="993">
                        <c:v>92</c:v>
                      </c:pt>
                      <c:pt idx="994">
                        <c:v>93</c:v>
                      </c:pt>
                      <c:pt idx="995">
                        <c:v>94</c:v>
                      </c:pt>
                      <c:pt idx="996">
                        <c:v>95</c:v>
                      </c:pt>
                      <c:pt idx="997">
                        <c:v>96</c:v>
                      </c:pt>
                      <c:pt idx="998">
                        <c:v>97</c:v>
                      </c:pt>
                      <c:pt idx="999">
                        <c:v>98</c:v>
                      </c:pt>
                      <c:pt idx="1000">
                        <c:v>99</c:v>
                      </c:pt>
                      <c:pt idx="1001">
                        <c:v>99</c:v>
                      </c:pt>
                      <c:pt idx="1002">
                        <c:v>100</c:v>
                      </c:pt>
                      <c:pt idx="1003">
                        <c:v>102</c:v>
                      </c:pt>
                      <c:pt idx="1004">
                        <c:v>102</c:v>
                      </c:pt>
                      <c:pt idx="1005">
                        <c:v>103</c:v>
                      </c:pt>
                      <c:pt idx="1006">
                        <c:v>106</c:v>
                      </c:pt>
                      <c:pt idx="1007">
                        <c:v>106</c:v>
                      </c:pt>
                      <c:pt idx="1008">
                        <c:v>107</c:v>
                      </c:pt>
                      <c:pt idx="1009">
                        <c:v>108</c:v>
                      </c:pt>
                      <c:pt idx="1010">
                        <c:v>109</c:v>
                      </c:pt>
                      <c:pt idx="1011">
                        <c:v>110</c:v>
                      </c:pt>
                      <c:pt idx="1012">
                        <c:v>111</c:v>
                      </c:pt>
                      <c:pt idx="1013">
                        <c:v>112</c:v>
                      </c:pt>
                      <c:pt idx="1014">
                        <c:v>113</c:v>
                      </c:pt>
                      <c:pt idx="1015">
                        <c:v>114</c:v>
                      </c:pt>
                      <c:pt idx="1016">
                        <c:v>115</c:v>
                      </c:pt>
                      <c:pt idx="1017">
                        <c:v>116</c:v>
                      </c:pt>
                      <c:pt idx="1018">
                        <c:v>117</c:v>
                      </c:pt>
                      <c:pt idx="1019">
                        <c:v>118</c:v>
                      </c:pt>
                      <c:pt idx="1020">
                        <c:v>119</c:v>
                      </c:pt>
                      <c:pt idx="1021">
                        <c:v>120</c:v>
                      </c:pt>
                      <c:pt idx="1022">
                        <c:v>121</c:v>
                      </c:pt>
                      <c:pt idx="1023">
                        <c:v>122</c:v>
                      </c:pt>
                      <c:pt idx="1024">
                        <c:v>123</c:v>
                      </c:pt>
                      <c:pt idx="1025">
                        <c:v>124</c:v>
                      </c:pt>
                      <c:pt idx="1026">
                        <c:v>125</c:v>
                      </c:pt>
                      <c:pt idx="1027">
                        <c:v>126</c:v>
                      </c:pt>
                      <c:pt idx="1028">
                        <c:v>127</c:v>
                      </c:pt>
                      <c:pt idx="1029">
                        <c:v>128</c:v>
                      </c:pt>
                      <c:pt idx="1030">
                        <c:v>129</c:v>
                      </c:pt>
                      <c:pt idx="1031">
                        <c:v>130</c:v>
                      </c:pt>
                      <c:pt idx="1032">
                        <c:v>131</c:v>
                      </c:pt>
                      <c:pt idx="1033">
                        <c:v>132</c:v>
                      </c:pt>
                      <c:pt idx="1034">
                        <c:v>133</c:v>
                      </c:pt>
                      <c:pt idx="1035">
                        <c:v>134</c:v>
                      </c:pt>
                      <c:pt idx="1036">
                        <c:v>135</c:v>
                      </c:pt>
                      <c:pt idx="1037">
                        <c:v>136</c:v>
                      </c:pt>
                      <c:pt idx="1038">
                        <c:v>137</c:v>
                      </c:pt>
                      <c:pt idx="1039">
                        <c:v>138</c:v>
                      </c:pt>
                      <c:pt idx="1040">
                        <c:v>139</c:v>
                      </c:pt>
                      <c:pt idx="1041">
                        <c:v>140</c:v>
                      </c:pt>
                      <c:pt idx="1042">
                        <c:v>141</c:v>
                      </c:pt>
                      <c:pt idx="1043">
                        <c:v>142</c:v>
                      </c:pt>
                      <c:pt idx="1044">
                        <c:v>143</c:v>
                      </c:pt>
                      <c:pt idx="1045">
                        <c:v>144</c:v>
                      </c:pt>
                      <c:pt idx="1046">
                        <c:v>145</c:v>
                      </c:pt>
                      <c:pt idx="1047">
                        <c:v>146</c:v>
                      </c:pt>
                      <c:pt idx="1048">
                        <c:v>147</c:v>
                      </c:pt>
                      <c:pt idx="1049">
                        <c:v>147</c:v>
                      </c:pt>
                      <c:pt idx="1050">
                        <c:v>148</c:v>
                      </c:pt>
                      <c:pt idx="1051">
                        <c:v>150</c:v>
                      </c:pt>
                      <c:pt idx="1052">
                        <c:v>150</c:v>
                      </c:pt>
                      <c:pt idx="1053">
                        <c:v>151</c:v>
                      </c:pt>
                      <c:pt idx="1054">
                        <c:v>154</c:v>
                      </c:pt>
                      <c:pt idx="1055">
                        <c:v>154</c:v>
                      </c:pt>
                      <c:pt idx="1056">
                        <c:v>155</c:v>
                      </c:pt>
                      <c:pt idx="1057">
                        <c:v>157</c:v>
                      </c:pt>
                      <c:pt idx="1058">
                        <c:v>157</c:v>
                      </c:pt>
                      <c:pt idx="1059">
                        <c:v>158</c:v>
                      </c:pt>
                      <c:pt idx="1060">
                        <c:v>159</c:v>
                      </c:pt>
                      <c:pt idx="1061">
                        <c:v>161</c:v>
                      </c:pt>
                      <c:pt idx="1062">
                        <c:v>161</c:v>
                      </c:pt>
                      <c:pt idx="1063">
                        <c:v>162</c:v>
                      </c:pt>
                      <c:pt idx="1064">
                        <c:v>163</c:v>
                      </c:pt>
                      <c:pt idx="1065">
                        <c:v>164</c:v>
                      </c:pt>
                      <c:pt idx="1066">
                        <c:v>165</c:v>
                      </c:pt>
                      <c:pt idx="1067">
                        <c:v>166</c:v>
                      </c:pt>
                      <c:pt idx="1068">
                        <c:v>167</c:v>
                      </c:pt>
                      <c:pt idx="1069">
                        <c:v>168</c:v>
                      </c:pt>
                      <c:pt idx="1070">
                        <c:v>169</c:v>
                      </c:pt>
                      <c:pt idx="1071">
                        <c:v>170</c:v>
                      </c:pt>
                      <c:pt idx="1072">
                        <c:v>171</c:v>
                      </c:pt>
                      <c:pt idx="1073">
                        <c:v>172</c:v>
                      </c:pt>
                      <c:pt idx="1074">
                        <c:v>173</c:v>
                      </c:pt>
                      <c:pt idx="1075">
                        <c:v>174</c:v>
                      </c:pt>
                      <c:pt idx="1076">
                        <c:v>175</c:v>
                      </c:pt>
                      <c:pt idx="1077">
                        <c:v>176</c:v>
                      </c:pt>
                      <c:pt idx="1078">
                        <c:v>177</c:v>
                      </c:pt>
                      <c:pt idx="1079">
                        <c:v>178</c:v>
                      </c:pt>
                      <c:pt idx="1080">
                        <c:v>179</c:v>
                      </c:pt>
                      <c:pt idx="1081">
                        <c:v>180</c:v>
                      </c:pt>
                      <c:pt idx="1082">
                        <c:v>181</c:v>
                      </c:pt>
                      <c:pt idx="1083">
                        <c:v>182</c:v>
                      </c:pt>
                      <c:pt idx="1084">
                        <c:v>183</c:v>
                      </c:pt>
                      <c:pt idx="1085">
                        <c:v>184</c:v>
                      </c:pt>
                      <c:pt idx="1086">
                        <c:v>185</c:v>
                      </c:pt>
                      <c:pt idx="1087">
                        <c:v>186</c:v>
                      </c:pt>
                      <c:pt idx="1088">
                        <c:v>187</c:v>
                      </c:pt>
                      <c:pt idx="1089">
                        <c:v>188</c:v>
                      </c:pt>
                      <c:pt idx="1090">
                        <c:v>189</c:v>
                      </c:pt>
                      <c:pt idx="1091">
                        <c:v>190</c:v>
                      </c:pt>
                      <c:pt idx="1092">
                        <c:v>190</c:v>
                      </c:pt>
                      <c:pt idx="1093">
                        <c:v>192</c:v>
                      </c:pt>
                      <c:pt idx="1094">
                        <c:v>192</c:v>
                      </c:pt>
                      <c:pt idx="1095">
                        <c:v>193</c:v>
                      </c:pt>
                      <c:pt idx="1096">
                        <c:v>195</c:v>
                      </c:pt>
                      <c:pt idx="1097">
                        <c:v>195</c:v>
                      </c:pt>
                      <c:pt idx="1098">
                        <c:v>196</c:v>
                      </c:pt>
                      <c:pt idx="1099">
                        <c:v>197</c:v>
                      </c:pt>
                      <c:pt idx="1100">
                        <c:v>199</c:v>
                      </c:pt>
                      <c:pt idx="1101">
                        <c:v>200</c:v>
                      </c:pt>
                      <c:pt idx="1102">
                        <c:v>201</c:v>
                      </c:pt>
                      <c:pt idx="1103">
                        <c:v>202</c:v>
                      </c:pt>
                      <c:pt idx="1104">
                        <c:v>203</c:v>
                      </c:pt>
                      <c:pt idx="1105">
                        <c:v>204</c:v>
                      </c:pt>
                      <c:pt idx="1106">
                        <c:v>205</c:v>
                      </c:pt>
                      <c:pt idx="1107">
                        <c:v>206</c:v>
                      </c:pt>
                      <c:pt idx="1108">
                        <c:v>207</c:v>
                      </c:pt>
                      <c:pt idx="1109">
                        <c:v>208</c:v>
                      </c:pt>
                      <c:pt idx="1110">
                        <c:v>209</c:v>
                      </c:pt>
                      <c:pt idx="1111">
                        <c:v>210</c:v>
                      </c:pt>
                      <c:pt idx="1112">
                        <c:v>211</c:v>
                      </c:pt>
                      <c:pt idx="1113">
                        <c:v>212</c:v>
                      </c:pt>
                      <c:pt idx="1114">
                        <c:v>213</c:v>
                      </c:pt>
                      <c:pt idx="1115">
                        <c:v>214</c:v>
                      </c:pt>
                      <c:pt idx="1116">
                        <c:v>215</c:v>
                      </c:pt>
                      <c:pt idx="1117">
                        <c:v>216</c:v>
                      </c:pt>
                      <c:pt idx="1118">
                        <c:v>217</c:v>
                      </c:pt>
                      <c:pt idx="1119">
                        <c:v>218</c:v>
                      </c:pt>
                      <c:pt idx="1120">
                        <c:v>219</c:v>
                      </c:pt>
                      <c:pt idx="1121">
                        <c:v>220</c:v>
                      </c:pt>
                      <c:pt idx="1122">
                        <c:v>221</c:v>
                      </c:pt>
                      <c:pt idx="1123">
                        <c:v>222</c:v>
                      </c:pt>
                      <c:pt idx="1124">
                        <c:v>223</c:v>
                      </c:pt>
                      <c:pt idx="1125">
                        <c:v>224</c:v>
                      </c:pt>
                      <c:pt idx="1126">
                        <c:v>225</c:v>
                      </c:pt>
                      <c:pt idx="1127">
                        <c:v>226</c:v>
                      </c:pt>
                      <c:pt idx="1128">
                        <c:v>227</c:v>
                      </c:pt>
                      <c:pt idx="1129">
                        <c:v>228</c:v>
                      </c:pt>
                      <c:pt idx="1130">
                        <c:v>229</c:v>
                      </c:pt>
                      <c:pt idx="1131">
                        <c:v>230</c:v>
                      </c:pt>
                      <c:pt idx="1132">
                        <c:v>231</c:v>
                      </c:pt>
                      <c:pt idx="1133">
                        <c:v>232</c:v>
                      </c:pt>
                      <c:pt idx="1134">
                        <c:v>233</c:v>
                      </c:pt>
                      <c:pt idx="1135">
                        <c:v>234</c:v>
                      </c:pt>
                      <c:pt idx="1136">
                        <c:v>235</c:v>
                      </c:pt>
                      <c:pt idx="1137">
                        <c:v>236</c:v>
                      </c:pt>
                      <c:pt idx="1138">
                        <c:v>237</c:v>
                      </c:pt>
                      <c:pt idx="1139">
                        <c:v>238</c:v>
                      </c:pt>
                      <c:pt idx="1140">
                        <c:v>239</c:v>
                      </c:pt>
                      <c:pt idx="1141">
                        <c:v>239</c:v>
                      </c:pt>
                      <c:pt idx="1142">
                        <c:v>240</c:v>
                      </c:pt>
                      <c:pt idx="1143">
                        <c:v>241</c:v>
                      </c:pt>
                      <c:pt idx="1144">
                        <c:v>243</c:v>
                      </c:pt>
                      <c:pt idx="1145">
                        <c:v>243</c:v>
                      </c:pt>
                      <c:pt idx="1146">
                        <c:v>245</c:v>
                      </c:pt>
                      <c:pt idx="1147">
                        <c:v>246</c:v>
                      </c:pt>
                      <c:pt idx="1148">
                        <c:v>247</c:v>
                      </c:pt>
                      <c:pt idx="1149">
                        <c:v>248</c:v>
                      </c:pt>
                      <c:pt idx="1150">
                        <c:v>249</c:v>
                      </c:pt>
                      <c:pt idx="1151">
                        <c:v>250</c:v>
                      </c:pt>
                      <c:pt idx="1152">
                        <c:v>251</c:v>
                      </c:pt>
                      <c:pt idx="1153">
                        <c:v>252</c:v>
                      </c:pt>
                      <c:pt idx="1154">
                        <c:v>253</c:v>
                      </c:pt>
                      <c:pt idx="1155">
                        <c:v>254</c:v>
                      </c:pt>
                      <c:pt idx="1156">
                        <c:v>255</c:v>
                      </c:pt>
                      <c:pt idx="1157">
                        <c:v>256</c:v>
                      </c:pt>
                      <c:pt idx="1158">
                        <c:v>257</c:v>
                      </c:pt>
                      <c:pt idx="1159">
                        <c:v>258</c:v>
                      </c:pt>
                      <c:pt idx="1160">
                        <c:v>259</c:v>
                      </c:pt>
                      <c:pt idx="1161">
                        <c:v>260</c:v>
                      </c:pt>
                      <c:pt idx="1162">
                        <c:v>261</c:v>
                      </c:pt>
                      <c:pt idx="1163">
                        <c:v>262</c:v>
                      </c:pt>
                      <c:pt idx="1164">
                        <c:v>263</c:v>
                      </c:pt>
                      <c:pt idx="1165">
                        <c:v>264</c:v>
                      </c:pt>
                      <c:pt idx="1166">
                        <c:v>265</c:v>
                      </c:pt>
                      <c:pt idx="1167">
                        <c:v>266</c:v>
                      </c:pt>
                      <c:pt idx="1168">
                        <c:v>267</c:v>
                      </c:pt>
                      <c:pt idx="1169">
                        <c:v>268</c:v>
                      </c:pt>
                      <c:pt idx="1170">
                        <c:v>269</c:v>
                      </c:pt>
                      <c:pt idx="1171">
                        <c:v>270</c:v>
                      </c:pt>
                      <c:pt idx="1172">
                        <c:v>271</c:v>
                      </c:pt>
                      <c:pt idx="1173">
                        <c:v>272</c:v>
                      </c:pt>
                      <c:pt idx="1174">
                        <c:v>273</c:v>
                      </c:pt>
                      <c:pt idx="1175">
                        <c:v>274</c:v>
                      </c:pt>
                      <c:pt idx="1176">
                        <c:v>275</c:v>
                      </c:pt>
                      <c:pt idx="1177">
                        <c:v>276</c:v>
                      </c:pt>
                      <c:pt idx="1178">
                        <c:v>277</c:v>
                      </c:pt>
                      <c:pt idx="1179">
                        <c:v>278</c:v>
                      </c:pt>
                      <c:pt idx="1180">
                        <c:v>279</c:v>
                      </c:pt>
                      <c:pt idx="1181">
                        <c:v>280</c:v>
                      </c:pt>
                      <c:pt idx="1182">
                        <c:v>281</c:v>
                      </c:pt>
                      <c:pt idx="1183">
                        <c:v>281</c:v>
                      </c:pt>
                      <c:pt idx="1184">
                        <c:v>283</c:v>
                      </c:pt>
                      <c:pt idx="1185">
                        <c:v>283</c:v>
                      </c:pt>
                      <c:pt idx="1186">
                        <c:v>284</c:v>
                      </c:pt>
                      <c:pt idx="1187">
                        <c:v>286</c:v>
                      </c:pt>
                      <c:pt idx="1188">
                        <c:v>286</c:v>
                      </c:pt>
                      <c:pt idx="1189">
                        <c:v>287</c:v>
                      </c:pt>
                      <c:pt idx="1190">
                        <c:v>288</c:v>
                      </c:pt>
                      <c:pt idx="1191">
                        <c:v>289</c:v>
                      </c:pt>
                      <c:pt idx="1192">
                        <c:v>290</c:v>
                      </c:pt>
                      <c:pt idx="1193">
                        <c:v>291</c:v>
                      </c:pt>
                      <c:pt idx="1194">
                        <c:v>293</c:v>
                      </c:pt>
                      <c:pt idx="1195">
                        <c:v>294</c:v>
                      </c:pt>
                      <c:pt idx="1196">
                        <c:v>295</c:v>
                      </c:pt>
                      <c:pt idx="1197">
                        <c:v>296</c:v>
                      </c:pt>
                      <c:pt idx="1198">
                        <c:v>297</c:v>
                      </c:pt>
                      <c:pt idx="1199">
                        <c:v>298</c:v>
                      </c:pt>
                      <c:pt idx="1200">
                        <c:v>299</c:v>
                      </c:pt>
                      <c:pt idx="1201">
                        <c:v>300</c:v>
                      </c:pt>
                      <c:pt idx="1202">
                        <c:v>0</c:v>
                      </c:pt>
                      <c:pt idx="1203">
                        <c:v>1</c:v>
                      </c:pt>
                      <c:pt idx="1204">
                        <c:v>2</c:v>
                      </c:pt>
                      <c:pt idx="1205">
                        <c:v>3</c:v>
                      </c:pt>
                      <c:pt idx="1206">
                        <c:v>4</c:v>
                      </c:pt>
                      <c:pt idx="1207">
                        <c:v>5</c:v>
                      </c:pt>
                      <c:pt idx="1208">
                        <c:v>6</c:v>
                      </c:pt>
                      <c:pt idx="1209">
                        <c:v>7</c:v>
                      </c:pt>
                      <c:pt idx="1210">
                        <c:v>8</c:v>
                      </c:pt>
                      <c:pt idx="1211">
                        <c:v>9</c:v>
                      </c:pt>
                      <c:pt idx="1212">
                        <c:v>10</c:v>
                      </c:pt>
                      <c:pt idx="1213">
                        <c:v>11</c:v>
                      </c:pt>
                      <c:pt idx="1214">
                        <c:v>12</c:v>
                      </c:pt>
                      <c:pt idx="1215">
                        <c:v>13</c:v>
                      </c:pt>
                      <c:pt idx="1216">
                        <c:v>14</c:v>
                      </c:pt>
                      <c:pt idx="1217">
                        <c:v>14</c:v>
                      </c:pt>
                      <c:pt idx="1218">
                        <c:v>15</c:v>
                      </c:pt>
                      <c:pt idx="1219">
                        <c:v>17</c:v>
                      </c:pt>
                      <c:pt idx="1220">
                        <c:v>17</c:v>
                      </c:pt>
                      <c:pt idx="1221">
                        <c:v>18</c:v>
                      </c:pt>
                      <c:pt idx="1222">
                        <c:v>20</c:v>
                      </c:pt>
                      <c:pt idx="1223">
                        <c:v>20</c:v>
                      </c:pt>
                      <c:pt idx="1224">
                        <c:v>21</c:v>
                      </c:pt>
                      <c:pt idx="1225">
                        <c:v>22</c:v>
                      </c:pt>
                      <c:pt idx="1226">
                        <c:v>23</c:v>
                      </c:pt>
                      <c:pt idx="1227">
                        <c:v>24</c:v>
                      </c:pt>
                      <c:pt idx="1228">
                        <c:v>25</c:v>
                      </c:pt>
                      <c:pt idx="1229">
                        <c:v>26</c:v>
                      </c:pt>
                      <c:pt idx="1230">
                        <c:v>27</c:v>
                      </c:pt>
                      <c:pt idx="1231">
                        <c:v>28</c:v>
                      </c:pt>
                      <c:pt idx="1232">
                        <c:v>29</c:v>
                      </c:pt>
                      <c:pt idx="1233">
                        <c:v>30</c:v>
                      </c:pt>
                      <c:pt idx="1234">
                        <c:v>31</c:v>
                      </c:pt>
                      <c:pt idx="1235">
                        <c:v>32</c:v>
                      </c:pt>
                      <c:pt idx="1236">
                        <c:v>33</c:v>
                      </c:pt>
                      <c:pt idx="1237">
                        <c:v>34</c:v>
                      </c:pt>
                      <c:pt idx="1238">
                        <c:v>35</c:v>
                      </c:pt>
                      <c:pt idx="1239">
                        <c:v>36</c:v>
                      </c:pt>
                      <c:pt idx="1240">
                        <c:v>37</c:v>
                      </c:pt>
                      <c:pt idx="1241">
                        <c:v>38</c:v>
                      </c:pt>
                      <c:pt idx="1242">
                        <c:v>39</c:v>
                      </c:pt>
                      <c:pt idx="1243">
                        <c:v>40</c:v>
                      </c:pt>
                      <c:pt idx="1244">
                        <c:v>41</c:v>
                      </c:pt>
                      <c:pt idx="1245">
                        <c:v>42</c:v>
                      </c:pt>
                      <c:pt idx="1246">
                        <c:v>43</c:v>
                      </c:pt>
                      <c:pt idx="1247">
                        <c:v>44</c:v>
                      </c:pt>
                      <c:pt idx="1248">
                        <c:v>45</c:v>
                      </c:pt>
                      <c:pt idx="1249">
                        <c:v>46</c:v>
                      </c:pt>
                      <c:pt idx="1250">
                        <c:v>47</c:v>
                      </c:pt>
                      <c:pt idx="1251">
                        <c:v>49</c:v>
                      </c:pt>
                      <c:pt idx="1252">
                        <c:v>50</c:v>
                      </c:pt>
                      <c:pt idx="1253">
                        <c:v>51</c:v>
                      </c:pt>
                      <c:pt idx="1254">
                        <c:v>52</c:v>
                      </c:pt>
                      <c:pt idx="1255">
                        <c:v>53</c:v>
                      </c:pt>
                      <c:pt idx="1256">
                        <c:v>54</c:v>
                      </c:pt>
                      <c:pt idx="1257">
                        <c:v>55</c:v>
                      </c:pt>
                      <c:pt idx="1258">
                        <c:v>56</c:v>
                      </c:pt>
                      <c:pt idx="1259">
                        <c:v>57</c:v>
                      </c:pt>
                      <c:pt idx="1260">
                        <c:v>58</c:v>
                      </c:pt>
                      <c:pt idx="1261">
                        <c:v>59</c:v>
                      </c:pt>
                      <c:pt idx="1262">
                        <c:v>60</c:v>
                      </c:pt>
                      <c:pt idx="1263">
                        <c:v>61</c:v>
                      </c:pt>
                      <c:pt idx="1264">
                        <c:v>62</c:v>
                      </c:pt>
                      <c:pt idx="1265">
                        <c:v>63</c:v>
                      </c:pt>
                      <c:pt idx="1266">
                        <c:v>63</c:v>
                      </c:pt>
                      <c:pt idx="1267">
                        <c:v>64</c:v>
                      </c:pt>
                      <c:pt idx="1268">
                        <c:v>65</c:v>
                      </c:pt>
                      <c:pt idx="1269">
                        <c:v>67</c:v>
                      </c:pt>
                      <c:pt idx="1270">
                        <c:v>67</c:v>
                      </c:pt>
                      <c:pt idx="1271">
                        <c:v>68</c:v>
                      </c:pt>
                      <c:pt idx="1272">
                        <c:v>69</c:v>
                      </c:pt>
                      <c:pt idx="1273">
                        <c:v>70</c:v>
                      </c:pt>
                      <c:pt idx="1274">
                        <c:v>71</c:v>
                      </c:pt>
                      <c:pt idx="1275">
                        <c:v>72</c:v>
                      </c:pt>
                      <c:pt idx="1276">
                        <c:v>73</c:v>
                      </c:pt>
                      <c:pt idx="1277">
                        <c:v>74</c:v>
                      </c:pt>
                      <c:pt idx="1278">
                        <c:v>75</c:v>
                      </c:pt>
                      <c:pt idx="1279">
                        <c:v>76</c:v>
                      </c:pt>
                      <c:pt idx="1280">
                        <c:v>77</c:v>
                      </c:pt>
                      <c:pt idx="1281">
                        <c:v>78</c:v>
                      </c:pt>
                      <c:pt idx="1282">
                        <c:v>79</c:v>
                      </c:pt>
                      <c:pt idx="1283">
                        <c:v>80</c:v>
                      </c:pt>
                      <c:pt idx="1284">
                        <c:v>81</c:v>
                      </c:pt>
                      <c:pt idx="1285">
                        <c:v>82</c:v>
                      </c:pt>
                      <c:pt idx="1286">
                        <c:v>83</c:v>
                      </c:pt>
                      <c:pt idx="1287">
                        <c:v>84</c:v>
                      </c:pt>
                      <c:pt idx="1288">
                        <c:v>85</c:v>
                      </c:pt>
                      <c:pt idx="1289">
                        <c:v>86</c:v>
                      </c:pt>
                      <c:pt idx="1290">
                        <c:v>87</c:v>
                      </c:pt>
                      <c:pt idx="1291">
                        <c:v>88</c:v>
                      </c:pt>
                      <c:pt idx="1292">
                        <c:v>89</c:v>
                      </c:pt>
                      <c:pt idx="1293">
                        <c:v>90</c:v>
                      </c:pt>
                      <c:pt idx="1294">
                        <c:v>91</c:v>
                      </c:pt>
                      <c:pt idx="1295">
                        <c:v>92</c:v>
                      </c:pt>
                      <c:pt idx="1296">
                        <c:v>93</c:v>
                      </c:pt>
                      <c:pt idx="1297">
                        <c:v>94</c:v>
                      </c:pt>
                      <c:pt idx="1298">
                        <c:v>95</c:v>
                      </c:pt>
                      <c:pt idx="1299">
                        <c:v>96</c:v>
                      </c:pt>
                      <c:pt idx="1300">
                        <c:v>98</c:v>
                      </c:pt>
                      <c:pt idx="1301">
                        <c:v>99</c:v>
                      </c:pt>
                      <c:pt idx="1302">
                        <c:v>100</c:v>
                      </c:pt>
                      <c:pt idx="1303">
                        <c:v>101</c:v>
                      </c:pt>
                      <c:pt idx="1304">
                        <c:v>102</c:v>
                      </c:pt>
                      <c:pt idx="1305">
                        <c:v>103</c:v>
                      </c:pt>
                      <c:pt idx="1306">
                        <c:v>104</c:v>
                      </c:pt>
                      <c:pt idx="1307">
                        <c:v>105</c:v>
                      </c:pt>
                      <c:pt idx="1308">
                        <c:v>106</c:v>
                      </c:pt>
                      <c:pt idx="1309">
                        <c:v>107</c:v>
                      </c:pt>
                      <c:pt idx="1310">
                        <c:v>108</c:v>
                      </c:pt>
                      <c:pt idx="1311">
                        <c:v>109</c:v>
                      </c:pt>
                      <c:pt idx="1312">
                        <c:v>110</c:v>
                      </c:pt>
                      <c:pt idx="1313">
                        <c:v>111</c:v>
                      </c:pt>
                      <c:pt idx="1314">
                        <c:v>112</c:v>
                      </c:pt>
                      <c:pt idx="1315">
                        <c:v>113</c:v>
                      </c:pt>
                      <c:pt idx="1316">
                        <c:v>113</c:v>
                      </c:pt>
                      <c:pt idx="1317">
                        <c:v>114</c:v>
                      </c:pt>
                      <c:pt idx="1318">
                        <c:v>115</c:v>
                      </c:pt>
                      <c:pt idx="1319">
                        <c:v>116</c:v>
                      </c:pt>
                      <c:pt idx="1320">
                        <c:v>117</c:v>
                      </c:pt>
                      <c:pt idx="1321">
                        <c:v>118</c:v>
                      </c:pt>
                      <c:pt idx="1322">
                        <c:v>119</c:v>
                      </c:pt>
                      <c:pt idx="1323">
                        <c:v>120</c:v>
                      </c:pt>
                      <c:pt idx="1324">
                        <c:v>121</c:v>
                      </c:pt>
                      <c:pt idx="1325">
                        <c:v>122</c:v>
                      </c:pt>
                      <c:pt idx="1326">
                        <c:v>123</c:v>
                      </c:pt>
                      <c:pt idx="1327">
                        <c:v>124</c:v>
                      </c:pt>
                      <c:pt idx="1328">
                        <c:v>125</c:v>
                      </c:pt>
                      <c:pt idx="1329">
                        <c:v>126</c:v>
                      </c:pt>
                      <c:pt idx="1330">
                        <c:v>127</c:v>
                      </c:pt>
                      <c:pt idx="1331">
                        <c:v>128</c:v>
                      </c:pt>
                      <c:pt idx="1332">
                        <c:v>129</c:v>
                      </c:pt>
                      <c:pt idx="1333">
                        <c:v>130</c:v>
                      </c:pt>
                      <c:pt idx="1334">
                        <c:v>131</c:v>
                      </c:pt>
                      <c:pt idx="1335">
                        <c:v>132</c:v>
                      </c:pt>
                      <c:pt idx="1336">
                        <c:v>133</c:v>
                      </c:pt>
                      <c:pt idx="1337">
                        <c:v>134</c:v>
                      </c:pt>
                      <c:pt idx="1338">
                        <c:v>135</c:v>
                      </c:pt>
                      <c:pt idx="1339">
                        <c:v>136</c:v>
                      </c:pt>
                      <c:pt idx="1340">
                        <c:v>137</c:v>
                      </c:pt>
                      <c:pt idx="1341">
                        <c:v>138</c:v>
                      </c:pt>
                      <c:pt idx="1342">
                        <c:v>139</c:v>
                      </c:pt>
                      <c:pt idx="1343">
                        <c:v>140</c:v>
                      </c:pt>
                      <c:pt idx="1344">
                        <c:v>141</c:v>
                      </c:pt>
                      <c:pt idx="1345">
                        <c:v>142</c:v>
                      </c:pt>
                      <c:pt idx="1346">
                        <c:v>143</c:v>
                      </c:pt>
                      <c:pt idx="1347">
                        <c:v>144</c:v>
                      </c:pt>
                      <c:pt idx="1348">
                        <c:v>145</c:v>
                      </c:pt>
                      <c:pt idx="1349">
                        <c:v>146</c:v>
                      </c:pt>
                      <c:pt idx="1350">
                        <c:v>147</c:v>
                      </c:pt>
                      <c:pt idx="1351">
                        <c:v>148</c:v>
                      </c:pt>
                      <c:pt idx="1352">
                        <c:v>150</c:v>
                      </c:pt>
                      <c:pt idx="1353">
                        <c:v>151</c:v>
                      </c:pt>
                      <c:pt idx="1354">
                        <c:v>152</c:v>
                      </c:pt>
                      <c:pt idx="1355">
                        <c:v>153</c:v>
                      </c:pt>
                      <c:pt idx="1356">
                        <c:v>154</c:v>
                      </c:pt>
                      <c:pt idx="1357">
                        <c:v>155</c:v>
                      </c:pt>
                      <c:pt idx="1358">
                        <c:v>156</c:v>
                      </c:pt>
                      <c:pt idx="1359">
                        <c:v>157</c:v>
                      </c:pt>
                      <c:pt idx="1360">
                        <c:v>158</c:v>
                      </c:pt>
                      <c:pt idx="1361">
                        <c:v>159</c:v>
                      </c:pt>
                      <c:pt idx="1362">
                        <c:v>160</c:v>
                      </c:pt>
                      <c:pt idx="1363">
                        <c:v>161</c:v>
                      </c:pt>
                      <c:pt idx="1364">
                        <c:v>162</c:v>
                      </c:pt>
                      <c:pt idx="1365">
                        <c:v>162</c:v>
                      </c:pt>
                      <c:pt idx="1366">
                        <c:v>163</c:v>
                      </c:pt>
                      <c:pt idx="1367">
                        <c:v>164</c:v>
                      </c:pt>
                      <c:pt idx="1368">
                        <c:v>165</c:v>
                      </c:pt>
                      <c:pt idx="1369">
                        <c:v>166</c:v>
                      </c:pt>
                      <c:pt idx="1370">
                        <c:v>167</c:v>
                      </c:pt>
                      <c:pt idx="1371">
                        <c:v>168</c:v>
                      </c:pt>
                      <c:pt idx="1372">
                        <c:v>169</c:v>
                      </c:pt>
                      <c:pt idx="1373">
                        <c:v>171</c:v>
                      </c:pt>
                      <c:pt idx="1374">
                        <c:v>171</c:v>
                      </c:pt>
                      <c:pt idx="1375">
                        <c:v>172</c:v>
                      </c:pt>
                      <c:pt idx="1376">
                        <c:v>173</c:v>
                      </c:pt>
                      <c:pt idx="1377">
                        <c:v>174</c:v>
                      </c:pt>
                      <c:pt idx="1378">
                        <c:v>175</c:v>
                      </c:pt>
                      <c:pt idx="1379">
                        <c:v>176</c:v>
                      </c:pt>
                      <c:pt idx="1380">
                        <c:v>177</c:v>
                      </c:pt>
                      <c:pt idx="1381">
                        <c:v>178</c:v>
                      </c:pt>
                      <c:pt idx="1382">
                        <c:v>179</c:v>
                      </c:pt>
                      <c:pt idx="1383">
                        <c:v>180</c:v>
                      </c:pt>
                      <c:pt idx="1384">
                        <c:v>181</c:v>
                      </c:pt>
                      <c:pt idx="1385">
                        <c:v>182</c:v>
                      </c:pt>
                      <c:pt idx="1386">
                        <c:v>183</c:v>
                      </c:pt>
                      <c:pt idx="1387">
                        <c:v>184</c:v>
                      </c:pt>
                      <c:pt idx="1388">
                        <c:v>185</c:v>
                      </c:pt>
                      <c:pt idx="1389">
                        <c:v>186</c:v>
                      </c:pt>
                      <c:pt idx="1390">
                        <c:v>187</c:v>
                      </c:pt>
                      <c:pt idx="1391">
                        <c:v>188</c:v>
                      </c:pt>
                      <c:pt idx="1392">
                        <c:v>189</c:v>
                      </c:pt>
                      <c:pt idx="1393">
                        <c:v>190</c:v>
                      </c:pt>
                      <c:pt idx="1394">
                        <c:v>191</c:v>
                      </c:pt>
                      <c:pt idx="1395">
                        <c:v>192</c:v>
                      </c:pt>
                      <c:pt idx="1396">
                        <c:v>193</c:v>
                      </c:pt>
                      <c:pt idx="1397">
                        <c:v>194</c:v>
                      </c:pt>
                      <c:pt idx="1398">
                        <c:v>196</c:v>
                      </c:pt>
                      <c:pt idx="1399">
                        <c:v>197</c:v>
                      </c:pt>
                      <c:pt idx="1400">
                        <c:v>198</c:v>
                      </c:pt>
                      <c:pt idx="1401">
                        <c:v>199</c:v>
                      </c:pt>
                      <c:pt idx="1402">
                        <c:v>200</c:v>
                      </c:pt>
                      <c:pt idx="1403">
                        <c:v>201</c:v>
                      </c:pt>
                      <c:pt idx="1404">
                        <c:v>202</c:v>
                      </c:pt>
                      <c:pt idx="1405">
                        <c:v>203</c:v>
                      </c:pt>
                      <c:pt idx="1406">
                        <c:v>204</c:v>
                      </c:pt>
                      <c:pt idx="1407">
                        <c:v>204</c:v>
                      </c:pt>
                      <c:pt idx="1408">
                        <c:v>205</c:v>
                      </c:pt>
                      <c:pt idx="1409">
                        <c:v>207</c:v>
                      </c:pt>
                      <c:pt idx="1410">
                        <c:v>207</c:v>
                      </c:pt>
                      <c:pt idx="1411">
                        <c:v>208</c:v>
                      </c:pt>
                      <c:pt idx="1412">
                        <c:v>209</c:v>
                      </c:pt>
                      <c:pt idx="1413">
                        <c:v>210</c:v>
                      </c:pt>
                      <c:pt idx="1414">
                        <c:v>211</c:v>
                      </c:pt>
                      <c:pt idx="1415">
                        <c:v>212</c:v>
                      </c:pt>
                      <c:pt idx="1416">
                        <c:v>213</c:v>
                      </c:pt>
                      <c:pt idx="1417">
                        <c:v>214</c:v>
                      </c:pt>
                      <c:pt idx="1418">
                        <c:v>215</c:v>
                      </c:pt>
                      <c:pt idx="1419">
                        <c:v>216</c:v>
                      </c:pt>
                      <c:pt idx="1420">
                        <c:v>217</c:v>
                      </c:pt>
                      <c:pt idx="1421">
                        <c:v>218</c:v>
                      </c:pt>
                      <c:pt idx="1422">
                        <c:v>219</c:v>
                      </c:pt>
                      <c:pt idx="1423">
                        <c:v>220</c:v>
                      </c:pt>
                      <c:pt idx="1424">
                        <c:v>221</c:v>
                      </c:pt>
                      <c:pt idx="1425">
                        <c:v>222</c:v>
                      </c:pt>
                      <c:pt idx="1426">
                        <c:v>223</c:v>
                      </c:pt>
                      <c:pt idx="1427">
                        <c:v>224</c:v>
                      </c:pt>
                      <c:pt idx="1428">
                        <c:v>225</c:v>
                      </c:pt>
                      <c:pt idx="1429">
                        <c:v>226</c:v>
                      </c:pt>
                      <c:pt idx="1430">
                        <c:v>227</c:v>
                      </c:pt>
                      <c:pt idx="1431">
                        <c:v>228</c:v>
                      </c:pt>
                      <c:pt idx="1432">
                        <c:v>229</c:v>
                      </c:pt>
                      <c:pt idx="1433">
                        <c:v>230</c:v>
                      </c:pt>
                      <c:pt idx="1434">
                        <c:v>231</c:v>
                      </c:pt>
                      <c:pt idx="1435">
                        <c:v>232</c:v>
                      </c:pt>
                      <c:pt idx="1436">
                        <c:v>233</c:v>
                      </c:pt>
                      <c:pt idx="1437">
                        <c:v>234</c:v>
                      </c:pt>
                      <c:pt idx="1438">
                        <c:v>235</c:v>
                      </c:pt>
                      <c:pt idx="1439">
                        <c:v>236</c:v>
                      </c:pt>
                      <c:pt idx="1440">
                        <c:v>237</c:v>
                      </c:pt>
                      <c:pt idx="1441">
                        <c:v>238</c:v>
                      </c:pt>
                      <c:pt idx="1442">
                        <c:v>239</c:v>
                      </c:pt>
                      <c:pt idx="1443">
                        <c:v>240</c:v>
                      </c:pt>
                      <c:pt idx="1444">
                        <c:v>241</c:v>
                      </c:pt>
                      <c:pt idx="1445">
                        <c:v>243</c:v>
                      </c:pt>
                      <c:pt idx="1446">
                        <c:v>244</c:v>
                      </c:pt>
                      <c:pt idx="1447">
                        <c:v>245</c:v>
                      </c:pt>
                      <c:pt idx="1448">
                        <c:v>246</c:v>
                      </c:pt>
                      <c:pt idx="1449">
                        <c:v>247</c:v>
                      </c:pt>
                      <c:pt idx="1450">
                        <c:v>248</c:v>
                      </c:pt>
                      <c:pt idx="1451">
                        <c:v>249</c:v>
                      </c:pt>
                      <c:pt idx="1452">
                        <c:v>249</c:v>
                      </c:pt>
                      <c:pt idx="1453">
                        <c:v>250</c:v>
                      </c:pt>
                      <c:pt idx="1454">
                        <c:v>251</c:v>
                      </c:pt>
                      <c:pt idx="1455">
                        <c:v>252</c:v>
                      </c:pt>
                      <c:pt idx="1456">
                        <c:v>253</c:v>
                      </c:pt>
                      <c:pt idx="1457">
                        <c:v>255</c:v>
                      </c:pt>
                      <c:pt idx="1458">
                        <c:v>255</c:v>
                      </c:pt>
                      <c:pt idx="1459">
                        <c:v>256</c:v>
                      </c:pt>
                      <c:pt idx="1460">
                        <c:v>257</c:v>
                      </c:pt>
                      <c:pt idx="1461">
                        <c:v>258</c:v>
                      </c:pt>
                      <c:pt idx="1462">
                        <c:v>259</c:v>
                      </c:pt>
                      <c:pt idx="1463">
                        <c:v>260</c:v>
                      </c:pt>
                      <c:pt idx="1464">
                        <c:v>261</c:v>
                      </c:pt>
                      <c:pt idx="1465">
                        <c:v>262</c:v>
                      </c:pt>
                      <c:pt idx="1466">
                        <c:v>263</c:v>
                      </c:pt>
                      <c:pt idx="1467">
                        <c:v>264</c:v>
                      </c:pt>
                      <c:pt idx="1468">
                        <c:v>265</c:v>
                      </c:pt>
                      <c:pt idx="1469">
                        <c:v>266</c:v>
                      </c:pt>
                      <c:pt idx="1470">
                        <c:v>267</c:v>
                      </c:pt>
                      <c:pt idx="1471">
                        <c:v>268</c:v>
                      </c:pt>
                      <c:pt idx="1472">
                        <c:v>269</c:v>
                      </c:pt>
                      <c:pt idx="1473">
                        <c:v>270</c:v>
                      </c:pt>
                      <c:pt idx="1474">
                        <c:v>271</c:v>
                      </c:pt>
                      <c:pt idx="1475">
                        <c:v>272</c:v>
                      </c:pt>
                      <c:pt idx="1476">
                        <c:v>273</c:v>
                      </c:pt>
                      <c:pt idx="1477">
                        <c:v>274</c:v>
                      </c:pt>
                      <c:pt idx="1478">
                        <c:v>275</c:v>
                      </c:pt>
                      <c:pt idx="1479">
                        <c:v>276</c:v>
                      </c:pt>
                      <c:pt idx="1480">
                        <c:v>277</c:v>
                      </c:pt>
                      <c:pt idx="1481">
                        <c:v>278</c:v>
                      </c:pt>
                      <c:pt idx="1482">
                        <c:v>279</c:v>
                      </c:pt>
                      <c:pt idx="1483">
                        <c:v>280</c:v>
                      </c:pt>
                      <c:pt idx="1484">
                        <c:v>281</c:v>
                      </c:pt>
                      <c:pt idx="1485">
                        <c:v>282</c:v>
                      </c:pt>
                      <c:pt idx="1486">
                        <c:v>283</c:v>
                      </c:pt>
                      <c:pt idx="1487">
                        <c:v>284</c:v>
                      </c:pt>
                      <c:pt idx="1488">
                        <c:v>286</c:v>
                      </c:pt>
                      <c:pt idx="1489">
                        <c:v>287</c:v>
                      </c:pt>
                      <c:pt idx="1490">
                        <c:v>288</c:v>
                      </c:pt>
                      <c:pt idx="1491">
                        <c:v>289</c:v>
                      </c:pt>
                      <c:pt idx="1492">
                        <c:v>290</c:v>
                      </c:pt>
                      <c:pt idx="1493">
                        <c:v>291</c:v>
                      </c:pt>
                      <c:pt idx="1494">
                        <c:v>291</c:v>
                      </c:pt>
                      <c:pt idx="1495">
                        <c:v>292</c:v>
                      </c:pt>
                      <c:pt idx="1496">
                        <c:v>293</c:v>
                      </c:pt>
                      <c:pt idx="1497">
                        <c:v>295</c:v>
                      </c:pt>
                      <c:pt idx="1498">
                        <c:v>295</c:v>
                      </c:pt>
                      <c:pt idx="1499">
                        <c:v>296</c:v>
                      </c:pt>
                      <c:pt idx="1500">
                        <c:v>297</c:v>
                      </c:pt>
                      <c:pt idx="1501">
                        <c:v>298</c:v>
                      </c:pt>
                      <c:pt idx="1502">
                        <c:v>299</c:v>
                      </c:pt>
                      <c:pt idx="1503">
                        <c:v>0</c:v>
                      </c:pt>
                      <c:pt idx="1504">
                        <c:v>1</c:v>
                      </c:pt>
                      <c:pt idx="1505">
                        <c:v>2</c:v>
                      </c:pt>
                      <c:pt idx="1506">
                        <c:v>3</c:v>
                      </c:pt>
                      <c:pt idx="1507">
                        <c:v>4</c:v>
                      </c:pt>
                      <c:pt idx="1508">
                        <c:v>5</c:v>
                      </c:pt>
                      <c:pt idx="1509">
                        <c:v>6</c:v>
                      </c:pt>
                      <c:pt idx="1510">
                        <c:v>7</c:v>
                      </c:pt>
                      <c:pt idx="1511">
                        <c:v>8</c:v>
                      </c:pt>
                      <c:pt idx="1512">
                        <c:v>9</c:v>
                      </c:pt>
                      <c:pt idx="1513">
                        <c:v>9</c:v>
                      </c:pt>
                      <c:pt idx="1514">
                        <c:v>11</c:v>
                      </c:pt>
                      <c:pt idx="1515">
                        <c:v>11</c:v>
                      </c:pt>
                      <c:pt idx="1516">
                        <c:v>12</c:v>
                      </c:pt>
                      <c:pt idx="1517">
                        <c:v>14</c:v>
                      </c:pt>
                      <c:pt idx="1518">
                        <c:v>14</c:v>
                      </c:pt>
                      <c:pt idx="1519">
                        <c:v>15</c:v>
                      </c:pt>
                      <c:pt idx="1520">
                        <c:v>16</c:v>
                      </c:pt>
                      <c:pt idx="1521">
                        <c:v>17</c:v>
                      </c:pt>
                      <c:pt idx="1522">
                        <c:v>18</c:v>
                      </c:pt>
                      <c:pt idx="1523">
                        <c:v>19</c:v>
                      </c:pt>
                      <c:pt idx="1524">
                        <c:v>20</c:v>
                      </c:pt>
                      <c:pt idx="1525">
                        <c:v>21</c:v>
                      </c:pt>
                      <c:pt idx="1526">
                        <c:v>22</c:v>
                      </c:pt>
                      <c:pt idx="1527">
                        <c:v>23</c:v>
                      </c:pt>
                      <c:pt idx="1528">
                        <c:v>24</c:v>
                      </c:pt>
                      <c:pt idx="1529">
                        <c:v>25</c:v>
                      </c:pt>
                      <c:pt idx="1530">
                        <c:v>26</c:v>
                      </c:pt>
                      <c:pt idx="1531">
                        <c:v>27</c:v>
                      </c:pt>
                      <c:pt idx="1532">
                        <c:v>28</c:v>
                      </c:pt>
                      <c:pt idx="1533">
                        <c:v>29</c:v>
                      </c:pt>
                      <c:pt idx="1534">
                        <c:v>30</c:v>
                      </c:pt>
                      <c:pt idx="1535">
                        <c:v>31</c:v>
                      </c:pt>
                      <c:pt idx="1536">
                        <c:v>32</c:v>
                      </c:pt>
                      <c:pt idx="1537">
                        <c:v>33</c:v>
                      </c:pt>
                      <c:pt idx="1538">
                        <c:v>35</c:v>
                      </c:pt>
                      <c:pt idx="1539">
                        <c:v>36</c:v>
                      </c:pt>
                      <c:pt idx="1540">
                        <c:v>37</c:v>
                      </c:pt>
                      <c:pt idx="1541">
                        <c:v>38</c:v>
                      </c:pt>
                      <c:pt idx="1542">
                        <c:v>39</c:v>
                      </c:pt>
                      <c:pt idx="1543">
                        <c:v>40</c:v>
                      </c:pt>
                      <c:pt idx="1544">
                        <c:v>41</c:v>
                      </c:pt>
                      <c:pt idx="1545">
                        <c:v>41</c:v>
                      </c:pt>
                      <c:pt idx="1546">
                        <c:v>42</c:v>
                      </c:pt>
                      <c:pt idx="1547">
                        <c:v>44</c:v>
                      </c:pt>
                      <c:pt idx="1548">
                        <c:v>44</c:v>
                      </c:pt>
                      <c:pt idx="1549">
                        <c:v>45</c:v>
                      </c:pt>
                      <c:pt idx="1550">
                        <c:v>46</c:v>
                      </c:pt>
                      <c:pt idx="1551">
                        <c:v>47</c:v>
                      </c:pt>
                      <c:pt idx="1552">
                        <c:v>48</c:v>
                      </c:pt>
                      <c:pt idx="1553">
                        <c:v>49</c:v>
                      </c:pt>
                      <c:pt idx="1554">
                        <c:v>50</c:v>
                      </c:pt>
                      <c:pt idx="1555">
                        <c:v>51</c:v>
                      </c:pt>
                      <c:pt idx="1556">
                        <c:v>52</c:v>
                      </c:pt>
                      <c:pt idx="1557">
                        <c:v>53</c:v>
                      </c:pt>
                      <c:pt idx="1558">
                        <c:v>54</c:v>
                      </c:pt>
                      <c:pt idx="1559">
                        <c:v>55</c:v>
                      </c:pt>
                      <c:pt idx="1560">
                        <c:v>56</c:v>
                      </c:pt>
                      <c:pt idx="1561">
                        <c:v>57</c:v>
                      </c:pt>
                      <c:pt idx="1562">
                        <c:v>58</c:v>
                      </c:pt>
                      <c:pt idx="1563">
                        <c:v>59</c:v>
                      </c:pt>
                      <c:pt idx="1564">
                        <c:v>60</c:v>
                      </c:pt>
                      <c:pt idx="1565">
                        <c:v>61</c:v>
                      </c:pt>
                      <c:pt idx="1566">
                        <c:v>63</c:v>
                      </c:pt>
                      <c:pt idx="1567">
                        <c:v>64</c:v>
                      </c:pt>
                      <c:pt idx="1568">
                        <c:v>65</c:v>
                      </c:pt>
                      <c:pt idx="1569">
                        <c:v>66</c:v>
                      </c:pt>
                      <c:pt idx="1570">
                        <c:v>67</c:v>
                      </c:pt>
                      <c:pt idx="1571">
                        <c:v>68</c:v>
                      </c:pt>
                      <c:pt idx="1572">
                        <c:v>69</c:v>
                      </c:pt>
                      <c:pt idx="1573">
                        <c:v>69</c:v>
                      </c:pt>
                      <c:pt idx="1574">
                        <c:v>71</c:v>
                      </c:pt>
                      <c:pt idx="1575">
                        <c:v>71</c:v>
                      </c:pt>
                      <c:pt idx="1576">
                        <c:v>72</c:v>
                      </c:pt>
                      <c:pt idx="1577">
                        <c:v>73</c:v>
                      </c:pt>
                      <c:pt idx="1578">
                        <c:v>75</c:v>
                      </c:pt>
                      <c:pt idx="1579">
                        <c:v>75</c:v>
                      </c:pt>
                      <c:pt idx="1580">
                        <c:v>76</c:v>
                      </c:pt>
                      <c:pt idx="1581">
                        <c:v>77</c:v>
                      </c:pt>
                      <c:pt idx="1582">
                        <c:v>78</c:v>
                      </c:pt>
                      <c:pt idx="1583">
                        <c:v>79</c:v>
                      </c:pt>
                      <c:pt idx="1584">
                        <c:v>80</c:v>
                      </c:pt>
                      <c:pt idx="1585">
                        <c:v>81</c:v>
                      </c:pt>
                      <c:pt idx="1586">
                        <c:v>82</c:v>
                      </c:pt>
                      <c:pt idx="1587">
                        <c:v>83</c:v>
                      </c:pt>
                      <c:pt idx="1588">
                        <c:v>84</c:v>
                      </c:pt>
                      <c:pt idx="1589">
                        <c:v>85</c:v>
                      </c:pt>
                      <c:pt idx="1590">
                        <c:v>86</c:v>
                      </c:pt>
                      <c:pt idx="1591">
                        <c:v>87</c:v>
                      </c:pt>
                      <c:pt idx="1592">
                        <c:v>88</c:v>
                      </c:pt>
                      <c:pt idx="1593">
                        <c:v>89</c:v>
                      </c:pt>
                      <c:pt idx="1594">
                        <c:v>90</c:v>
                      </c:pt>
                      <c:pt idx="1595">
                        <c:v>91</c:v>
                      </c:pt>
                      <c:pt idx="1596">
                        <c:v>93</c:v>
                      </c:pt>
                      <c:pt idx="1597">
                        <c:v>94</c:v>
                      </c:pt>
                      <c:pt idx="1598">
                        <c:v>95</c:v>
                      </c:pt>
                      <c:pt idx="1599">
                        <c:v>96</c:v>
                      </c:pt>
                      <c:pt idx="1600">
                        <c:v>97</c:v>
                      </c:pt>
                      <c:pt idx="1601">
                        <c:v>98</c:v>
                      </c:pt>
                      <c:pt idx="1602">
                        <c:v>99</c:v>
                      </c:pt>
                      <c:pt idx="1603">
                        <c:v>99</c:v>
                      </c:pt>
                      <c:pt idx="1604">
                        <c:v>101</c:v>
                      </c:pt>
                      <c:pt idx="1605">
                        <c:v>101</c:v>
                      </c:pt>
                      <c:pt idx="1606">
                        <c:v>102</c:v>
                      </c:pt>
                      <c:pt idx="1607">
                        <c:v>103</c:v>
                      </c:pt>
                      <c:pt idx="1608">
                        <c:v>105</c:v>
                      </c:pt>
                      <c:pt idx="1609">
                        <c:v>105</c:v>
                      </c:pt>
                      <c:pt idx="1610">
                        <c:v>106</c:v>
                      </c:pt>
                      <c:pt idx="1611">
                        <c:v>107</c:v>
                      </c:pt>
                      <c:pt idx="1612">
                        <c:v>108</c:v>
                      </c:pt>
                      <c:pt idx="1613">
                        <c:v>109</c:v>
                      </c:pt>
                      <c:pt idx="1614">
                        <c:v>110</c:v>
                      </c:pt>
                      <c:pt idx="1615">
                        <c:v>111</c:v>
                      </c:pt>
                      <c:pt idx="1616">
                        <c:v>112</c:v>
                      </c:pt>
                      <c:pt idx="1617">
                        <c:v>113</c:v>
                      </c:pt>
                      <c:pt idx="1618">
                        <c:v>114</c:v>
                      </c:pt>
                      <c:pt idx="1619">
                        <c:v>115</c:v>
                      </c:pt>
                      <c:pt idx="1620">
                        <c:v>116</c:v>
                      </c:pt>
                      <c:pt idx="1621">
                        <c:v>117</c:v>
                      </c:pt>
                      <c:pt idx="1622">
                        <c:v>118</c:v>
                      </c:pt>
                      <c:pt idx="1623">
                        <c:v>119</c:v>
                      </c:pt>
                      <c:pt idx="1624">
                        <c:v>120</c:v>
                      </c:pt>
                      <c:pt idx="1625">
                        <c:v>121</c:v>
                      </c:pt>
                      <c:pt idx="1626">
                        <c:v>123</c:v>
                      </c:pt>
                      <c:pt idx="1627">
                        <c:v>124</c:v>
                      </c:pt>
                      <c:pt idx="1628">
                        <c:v>125</c:v>
                      </c:pt>
                      <c:pt idx="1629">
                        <c:v>126</c:v>
                      </c:pt>
                      <c:pt idx="1630">
                        <c:v>127</c:v>
                      </c:pt>
                      <c:pt idx="1631">
                        <c:v>128</c:v>
                      </c:pt>
                      <c:pt idx="1632">
                        <c:v>128</c:v>
                      </c:pt>
                      <c:pt idx="1633">
                        <c:v>129</c:v>
                      </c:pt>
                      <c:pt idx="1634">
                        <c:v>130</c:v>
                      </c:pt>
                      <c:pt idx="1635">
                        <c:v>132</c:v>
                      </c:pt>
                      <c:pt idx="1636">
                        <c:v>132</c:v>
                      </c:pt>
                      <c:pt idx="1637">
                        <c:v>133</c:v>
                      </c:pt>
                      <c:pt idx="1638">
                        <c:v>134</c:v>
                      </c:pt>
                      <c:pt idx="1639">
                        <c:v>135</c:v>
                      </c:pt>
                      <c:pt idx="1640">
                        <c:v>136</c:v>
                      </c:pt>
                      <c:pt idx="1641">
                        <c:v>137</c:v>
                      </c:pt>
                      <c:pt idx="1642">
                        <c:v>138</c:v>
                      </c:pt>
                      <c:pt idx="1643">
                        <c:v>139</c:v>
                      </c:pt>
                      <c:pt idx="1644">
                        <c:v>140</c:v>
                      </c:pt>
                      <c:pt idx="1645">
                        <c:v>141</c:v>
                      </c:pt>
                      <c:pt idx="1646">
                        <c:v>142</c:v>
                      </c:pt>
                      <c:pt idx="1647">
                        <c:v>143</c:v>
                      </c:pt>
                      <c:pt idx="1648">
                        <c:v>144</c:v>
                      </c:pt>
                      <c:pt idx="1649">
                        <c:v>145</c:v>
                      </c:pt>
                      <c:pt idx="1650">
                        <c:v>146</c:v>
                      </c:pt>
                      <c:pt idx="1651">
                        <c:v>147</c:v>
                      </c:pt>
                      <c:pt idx="1652">
                        <c:v>148</c:v>
                      </c:pt>
                      <c:pt idx="1653">
                        <c:v>150</c:v>
                      </c:pt>
                      <c:pt idx="1654">
                        <c:v>151</c:v>
                      </c:pt>
                      <c:pt idx="1655">
                        <c:v>152</c:v>
                      </c:pt>
                      <c:pt idx="1656">
                        <c:v>153</c:v>
                      </c:pt>
                      <c:pt idx="1657">
                        <c:v>154</c:v>
                      </c:pt>
                      <c:pt idx="1658">
                        <c:v>154</c:v>
                      </c:pt>
                      <c:pt idx="1659">
                        <c:v>155</c:v>
                      </c:pt>
                      <c:pt idx="1660">
                        <c:v>156</c:v>
                      </c:pt>
                      <c:pt idx="1661">
                        <c:v>157</c:v>
                      </c:pt>
                      <c:pt idx="1662">
                        <c:v>158</c:v>
                      </c:pt>
                      <c:pt idx="1663">
                        <c:v>159</c:v>
                      </c:pt>
                      <c:pt idx="1664">
                        <c:v>160</c:v>
                      </c:pt>
                      <c:pt idx="1665">
                        <c:v>161</c:v>
                      </c:pt>
                      <c:pt idx="1666">
                        <c:v>162</c:v>
                      </c:pt>
                      <c:pt idx="1667">
                        <c:v>163</c:v>
                      </c:pt>
                      <c:pt idx="1668">
                        <c:v>164</c:v>
                      </c:pt>
                      <c:pt idx="1669">
                        <c:v>165</c:v>
                      </c:pt>
                      <c:pt idx="1670">
                        <c:v>166</c:v>
                      </c:pt>
                      <c:pt idx="1671">
                        <c:v>167</c:v>
                      </c:pt>
                      <c:pt idx="1672">
                        <c:v>168</c:v>
                      </c:pt>
                      <c:pt idx="1673">
                        <c:v>169</c:v>
                      </c:pt>
                      <c:pt idx="1674">
                        <c:v>170</c:v>
                      </c:pt>
                      <c:pt idx="1675">
                        <c:v>171</c:v>
                      </c:pt>
                      <c:pt idx="1676">
                        <c:v>172</c:v>
                      </c:pt>
                      <c:pt idx="1677">
                        <c:v>174</c:v>
                      </c:pt>
                      <c:pt idx="1678">
                        <c:v>175</c:v>
                      </c:pt>
                      <c:pt idx="1679">
                        <c:v>176</c:v>
                      </c:pt>
                      <c:pt idx="1680">
                        <c:v>177</c:v>
                      </c:pt>
                      <c:pt idx="1681">
                        <c:v>177</c:v>
                      </c:pt>
                      <c:pt idx="1682">
                        <c:v>179</c:v>
                      </c:pt>
                      <c:pt idx="1683">
                        <c:v>179</c:v>
                      </c:pt>
                      <c:pt idx="1684">
                        <c:v>180</c:v>
                      </c:pt>
                      <c:pt idx="1685">
                        <c:v>181</c:v>
                      </c:pt>
                      <c:pt idx="1686">
                        <c:v>182</c:v>
                      </c:pt>
                      <c:pt idx="1687">
                        <c:v>183</c:v>
                      </c:pt>
                      <c:pt idx="1688">
                        <c:v>184</c:v>
                      </c:pt>
                      <c:pt idx="1689">
                        <c:v>185</c:v>
                      </c:pt>
                      <c:pt idx="1690">
                        <c:v>186</c:v>
                      </c:pt>
                      <c:pt idx="1691">
                        <c:v>187</c:v>
                      </c:pt>
                      <c:pt idx="1692">
                        <c:v>188</c:v>
                      </c:pt>
                      <c:pt idx="1693">
                        <c:v>189</c:v>
                      </c:pt>
                      <c:pt idx="1694">
                        <c:v>190</c:v>
                      </c:pt>
                      <c:pt idx="1695">
                        <c:v>191</c:v>
                      </c:pt>
                      <c:pt idx="1696">
                        <c:v>192</c:v>
                      </c:pt>
                      <c:pt idx="1697">
                        <c:v>193</c:v>
                      </c:pt>
                      <c:pt idx="1698">
                        <c:v>194</c:v>
                      </c:pt>
                      <c:pt idx="1699">
                        <c:v>195</c:v>
                      </c:pt>
                      <c:pt idx="1700">
                        <c:v>197</c:v>
                      </c:pt>
                      <c:pt idx="1701">
                        <c:v>198</c:v>
                      </c:pt>
                      <c:pt idx="1702">
                        <c:v>199</c:v>
                      </c:pt>
                      <c:pt idx="1703">
                        <c:v>200</c:v>
                      </c:pt>
                      <c:pt idx="1704">
                        <c:v>200</c:v>
                      </c:pt>
                      <c:pt idx="1705">
                        <c:v>202</c:v>
                      </c:pt>
                      <c:pt idx="1706">
                        <c:v>202</c:v>
                      </c:pt>
                      <c:pt idx="1707">
                        <c:v>203</c:v>
                      </c:pt>
                      <c:pt idx="1708">
                        <c:v>204</c:v>
                      </c:pt>
                      <c:pt idx="1709">
                        <c:v>205</c:v>
                      </c:pt>
                      <c:pt idx="1710">
                        <c:v>206</c:v>
                      </c:pt>
                      <c:pt idx="1711">
                        <c:v>207</c:v>
                      </c:pt>
                      <c:pt idx="1712">
                        <c:v>208</c:v>
                      </c:pt>
                      <c:pt idx="1713">
                        <c:v>209</c:v>
                      </c:pt>
                      <c:pt idx="1714">
                        <c:v>210</c:v>
                      </c:pt>
                      <c:pt idx="1715">
                        <c:v>211</c:v>
                      </c:pt>
                      <c:pt idx="1716">
                        <c:v>212</c:v>
                      </c:pt>
                      <c:pt idx="1717">
                        <c:v>213</c:v>
                      </c:pt>
                      <c:pt idx="1718">
                        <c:v>214</c:v>
                      </c:pt>
                      <c:pt idx="1719">
                        <c:v>215</c:v>
                      </c:pt>
                      <c:pt idx="1720">
                        <c:v>216</c:v>
                      </c:pt>
                      <c:pt idx="1721">
                        <c:v>217</c:v>
                      </c:pt>
                      <c:pt idx="1722">
                        <c:v>218</c:v>
                      </c:pt>
                      <c:pt idx="1723">
                        <c:v>219</c:v>
                      </c:pt>
                      <c:pt idx="1724">
                        <c:v>220</c:v>
                      </c:pt>
                      <c:pt idx="1725">
                        <c:v>221</c:v>
                      </c:pt>
                      <c:pt idx="1726">
                        <c:v>222</c:v>
                      </c:pt>
                      <c:pt idx="1727">
                        <c:v>224</c:v>
                      </c:pt>
                      <c:pt idx="1728">
                        <c:v>225</c:v>
                      </c:pt>
                      <c:pt idx="1729">
                        <c:v>226</c:v>
                      </c:pt>
                      <c:pt idx="1730">
                        <c:v>227</c:v>
                      </c:pt>
                      <c:pt idx="1731">
                        <c:v>227</c:v>
                      </c:pt>
                      <c:pt idx="1732">
                        <c:v>229</c:v>
                      </c:pt>
                      <c:pt idx="1733">
                        <c:v>229</c:v>
                      </c:pt>
                      <c:pt idx="1734">
                        <c:v>230</c:v>
                      </c:pt>
                      <c:pt idx="1735">
                        <c:v>231</c:v>
                      </c:pt>
                      <c:pt idx="1736">
                        <c:v>232</c:v>
                      </c:pt>
                      <c:pt idx="1737">
                        <c:v>233</c:v>
                      </c:pt>
                      <c:pt idx="1738">
                        <c:v>234</c:v>
                      </c:pt>
                      <c:pt idx="1739">
                        <c:v>235</c:v>
                      </c:pt>
                      <c:pt idx="1740">
                        <c:v>236</c:v>
                      </c:pt>
                      <c:pt idx="1741">
                        <c:v>237</c:v>
                      </c:pt>
                      <c:pt idx="1742">
                        <c:v>238</c:v>
                      </c:pt>
                      <c:pt idx="1743">
                        <c:v>239</c:v>
                      </c:pt>
                      <c:pt idx="1744">
                        <c:v>240</c:v>
                      </c:pt>
                      <c:pt idx="1745">
                        <c:v>241</c:v>
                      </c:pt>
                      <c:pt idx="1746">
                        <c:v>242</c:v>
                      </c:pt>
                      <c:pt idx="1747">
                        <c:v>243</c:v>
                      </c:pt>
                      <c:pt idx="1748">
                        <c:v>244</c:v>
                      </c:pt>
                      <c:pt idx="1749">
                        <c:v>245</c:v>
                      </c:pt>
                      <c:pt idx="1750">
                        <c:v>246</c:v>
                      </c:pt>
                      <c:pt idx="1751">
                        <c:v>247</c:v>
                      </c:pt>
                      <c:pt idx="1752">
                        <c:v>248</c:v>
                      </c:pt>
                      <c:pt idx="1753">
                        <c:v>249</c:v>
                      </c:pt>
                      <c:pt idx="1754">
                        <c:v>250</c:v>
                      </c:pt>
                      <c:pt idx="1755">
                        <c:v>251</c:v>
                      </c:pt>
                      <c:pt idx="1756">
                        <c:v>253</c:v>
                      </c:pt>
                      <c:pt idx="1757">
                        <c:v>254</c:v>
                      </c:pt>
                      <c:pt idx="1758">
                        <c:v>254</c:v>
                      </c:pt>
                      <c:pt idx="1759">
                        <c:v>255</c:v>
                      </c:pt>
                      <c:pt idx="1760">
                        <c:v>256</c:v>
                      </c:pt>
                      <c:pt idx="1761">
                        <c:v>257</c:v>
                      </c:pt>
                      <c:pt idx="1762">
                        <c:v>258</c:v>
                      </c:pt>
                      <c:pt idx="1763">
                        <c:v>259</c:v>
                      </c:pt>
                      <c:pt idx="1764">
                        <c:v>260</c:v>
                      </c:pt>
                      <c:pt idx="1765">
                        <c:v>261</c:v>
                      </c:pt>
                      <c:pt idx="1766">
                        <c:v>262</c:v>
                      </c:pt>
                      <c:pt idx="1767">
                        <c:v>263</c:v>
                      </c:pt>
                      <c:pt idx="1768">
                        <c:v>264</c:v>
                      </c:pt>
                      <c:pt idx="1769">
                        <c:v>265</c:v>
                      </c:pt>
                      <c:pt idx="1770">
                        <c:v>266</c:v>
                      </c:pt>
                      <c:pt idx="1771">
                        <c:v>267</c:v>
                      </c:pt>
                      <c:pt idx="1772">
                        <c:v>268</c:v>
                      </c:pt>
                      <c:pt idx="1773">
                        <c:v>269</c:v>
                      </c:pt>
                      <c:pt idx="1774">
                        <c:v>270</c:v>
                      </c:pt>
                      <c:pt idx="1775">
                        <c:v>271</c:v>
                      </c:pt>
                      <c:pt idx="1776">
                        <c:v>273</c:v>
                      </c:pt>
                      <c:pt idx="1777">
                        <c:v>274</c:v>
                      </c:pt>
                      <c:pt idx="1778">
                        <c:v>274</c:v>
                      </c:pt>
                      <c:pt idx="1779">
                        <c:v>276</c:v>
                      </c:pt>
                      <c:pt idx="1780">
                        <c:v>276</c:v>
                      </c:pt>
                      <c:pt idx="1781">
                        <c:v>277</c:v>
                      </c:pt>
                      <c:pt idx="1782">
                        <c:v>278</c:v>
                      </c:pt>
                      <c:pt idx="1783">
                        <c:v>279</c:v>
                      </c:pt>
                      <c:pt idx="1784">
                        <c:v>280</c:v>
                      </c:pt>
                      <c:pt idx="1785">
                        <c:v>281</c:v>
                      </c:pt>
                      <c:pt idx="1786">
                        <c:v>282</c:v>
                      </c:pt>
                      <c:pt idx="1787">
                        <c:v>283</c:v>
                      </c:pt>
                      <c:pt idx="1788">
                        <c:v>284</c:v>
                      </c:pt>
                      <c:pt idx="1789">
                        <c:v>285</c:v>
                      </c:pt>
                      <c:pt idx="1790">
                        <c:v>286</c:v>
                      </c:pt>
                      <c:pt idx="1791">
                        <c:v>287</c:v>
                      </c:pt>
                      <c:pt idx="1792">
                        <c:v>288</c:v>
                      </c:pt>
                      <c:pt idx="1793">
                        <c:v>289</c:v>
                      </c:pt>
                      <c:pt idx="1794">
                        <c:v>290</c:v>
                      </c:pt>
                      <c:pt idx="1795">
                        <c:v>291</c:v>
                      </c:pt>
                      <c:pt idx="1796">
                        <c:v>292</c:v>
                      </c:pt>
                      <c:pt idx="1797">
                        <c:v>294</c:v>
                      </c:pt>
                      <c:pt idx="1798">
                        <c:v>295</c:v>
                      </c:pt>
                      <c:pt idx="1799">
                        <c:v>295</c:v>
                      </c:pt>
                      <c:pt idx="1800">
                        <c:v>296</c:v>
                      </c:pt>
                      <c:pt idx="1801">
                        <c:v>297</c:v>
                      </c:pt>
                      <c:pt idx="1802">
                        <c:v>298</c:v>
                      </c:pt>
                      <c:pt idx="1803">
                        <c:v>299</c:v>
                      </c:pt>
                      <c:pt idx="1804">
                        <c:v>0</c:v>
                      </c:pt>
                      <c:pt idx="1805">
                        <c:v>1</c:v>
                      </c:pt>
                      <c:pt idx="1806">
                        <c:v>2</c:v>
                      </c:pt>
                      <c:pt idx="1807">
                        <c:v>3</c:v>
                      </c:pt>
                      <c:pt idx="1808">
                        <c:v>4</c:v>
                      </c:pt>
                      <c:pt idx="1809">
                        <c:v>5</c:v>
                      </c:pt>
                      <c:pt idx="1810">
                        <c:v>6</c:v>
                      </c:pt>
                      <c:pt idx="1811">
                        <c:v>7</c:v>
                      </c:pt>
                      <c:pt idx="1812">
                        <c:v>8</c:v>
                      </c:pt>
                      <c:pt idx="1813">
                        <c:v>9</c:v>
                      </c:pt>
                      <c:pt idx="1814">
                        <c:v>10</c:v>
                      </c:pt>
                      <c:pt idx="1815">
                        <c:v>11</c:v>
                      </c:pt>
                      <c:pt idx="1816">
                        <c:v>12</c:v>
                      </c:pt>
                      <c:pt idx="1817">
                        <c:v>13</c:v>
                      </c:pt>
                      <c:pt idx="1818">
                        <c:v>14</c:v>
                      </c:pt>
                      <c:pt idx="1819">
                        <c:v>15</c:v>
                      </c:pt>
                      <c:pt idx="1820">
                        <c:v>15</c:v>
                      </c:pt>
                      <c:pt idx="1821">
                        <c:v>16</c:v>
                      </c:pt>
                      <c:pt idx="1822">
                        <c:v>18</c:v>
                      </c:pt>
                      <c:pt idx="1823">
                        <c:v>18</c:v>
                      </c:pt>
                      <c:pt idx="1824">
                        <c:v>19</c:v>
                      </c:pt>
                      <c:pt idx="1825">
                        <c:v>20</c:v>
                      </c:pt>
                      <c:pt idx="1826">
                        <c:v>22</c:v>
                      </c:pt>
                      <c:pt idx="1827">
                        <c:v>22</c:v>
                      </c:pt>
                      <c:pt idx="1828">
                        <c:v>23</c:v>
                      </c:pt>
                      <c:pt idx="1829">
                        <c:v>24</c:v>
                      </c:pt>
                      <c:pt idx="1830">
                        <c:v>26</c:v>
                      </c:pt>
                      <c:pt idx="1831">
                        <c:v>26</c:v>
                      </c:pt>
                      <c:pt idx="1832">
                        <c:v>27</c:v>
                      </c:pt>
                      <c:pt idx="1833">
                        <c:v>28</c:v>
                      </c:pt>
                      <c:pt idx="1834">
                        <c:v>29</c:v>
                      </c:pt>
                      <c:pt idx="1835">
                        <c:v>30</c:v>
                      </c:pt>
                      <c:pt idx="1836">
                        <c:v>31</c:v>
                      </c:pt>
                      <c:pt idx="1837">
                        <c:v>32</c:v>
                      </c:pt>
                      <c:pt idx="1838">
                        <c:v>33</c:v>
                      </c:pt>
                      <c:pt idx="1839">
                        <c:v>34</c:v>
                      </c:pt>
                      <c:pt idx="1840">
                        <c:v>35</c:v>
                      </c:pt>
                      <c:pt idx="1841">
                        <c:v>36</c:v>
                      </c:pt>
                      <c:pt idx="1842">
                        <c:v>37</c:v>
                      </c:pt>
                      <c:pt idx="1843">
                        <c:v>38</c:v>
                      </c:pt>
                      <c:pt idx="1844">
                        <c:v>39</c:v>
                      </c:pt>
                      <c:pt idx="1845">
                        <c:v>40</c:v>
                      </c:pt>
                      <c:pt idx="1846">
                        <c:v>41</c:v>
                      </c:pt>
                      <c:pt idx="1847">
                        <c:v>42</c:v>
                      </c:pt>
                      <c:pt idx="1848">
                        <c:v>43</c:v>
                      </c:pt>
                      <c:pt idx="1849">
                        <c:v>45</c:v>
                      </c:pt>
                      <c:pt idx="1850">
                        <c:v>46</c:v>
                      </c:pt>
                      <c:pt idx="1851">
                        <c:v>47</c:v>
                      </c:pt>
                      <c:pt idx="1852">
                        <c:v>48</c:v>
                      </c:pt>
                      <c:pt idx="1853">
                        <c:v>49</c:v>
                      </c:pt>
                      <c:pt idx="1854">
                        <c:v>50</c:v>
                      </c:pt>
                      <c:pt idx="1855">
                        <c:v>51</c:v>
                      </c:pt>
                      <c:pt idx="1856">
                        <c:v>52</c:v>
                      </c:pt>
                      <c:pt idx="1857">
                        <c:v>53</c:v>
                      </c:pt>
                      <c:pt idx="1858">
                        <c:v>54</c:v>
                      </c:pt>
                      <c:pt idx="1859">
                        <c:v>55</c:v>
                      </c:pt>
                      <c:pt idx="1860">
                        <c:v>56</c:v>
                      </c:pt>
                      <c:pt idx="1861">
                        <c:v>57</c:v>
                      </c:pt>
                      <c:pt idx="1862">
                        <c:v>58</c:v>
                      </c:pt>
                      <c:pt idx="1863">
                        <c:v>59</c:v>
                      </c:pt>
                      <c:pt idx="1864">
                        <c:v>60</c:v>
                      </c:pt>
                      <c:pt idx="1865">
                        <c:v>61</c:v>
                      </c:pt>
                      <c:pt idx="1866">
                        <c:v>61</c:v>
                      </c:pt>
                      <c:pt idx="1867">
                        <c:v>62</c:v>
                      </c:pt>
                      <c:pt idx="1868">
                        <c:v>63</c:v>
                      </c:pt>
                      <c:pt idx="1869">
                        <c:v>64</c:v>
                      </c:pt>
                      <c:pt idx="1870">
                        <c:v>65</c:v>
                      </c:pt>
                      <c:pt idx="1871">
                        <c:v>66</c:v>
                      </c:pt>
                      <c:pt idx="1872">
                        <c:v>67</c:v>
                      </c:pt>
                      <c:pt idx="1873">
                        <c:v>68</c:v>
                      </c:pt>
                      <c:pt idx="1874">
                        <c:v>69</c:v>
                      </c:pt>
                      <c:pt idx="1875">
                        <c:v>70</c:v>
                      </c:pt>
                      <c:pt idx="1876">
                        <c:v>71</c:v>
                      </c:pt>
                      <c:pt idx="1877">
                        <c:v>72</c:v>
                      </c:pt>
                      <c:pt idx="1878">
                        <c:v>73</c:v>
                      </c:pt>
                      <c:pt idx="1879">
                        <c:v>74</c:v>
                      </c:pt>
                      <c:pt idx="1880">
                        <c:v>75</c:v>
                      </c:pt>
                      <c:pt idx="1881">
                        <c:v>76</c:v>
                      </c:pt>
                      <c:pt idx="1882">
                        <c:v>77</c:v>
                      </c:pt>
                      <c:pt idx="1883">
                        <c:v>78</c:v>
                      </c:pt>
                      <c:pt idx="1884">
                        <c:v>79</c:v>
                      </c:pt>
                      <c:pt idx="1885">
                        <c:v>80</c:v>
                      </c:pt>
                      <c:pt idx="1886">
                        <c:v>81</c:v>
                      </c:pt>
                      <c:pt idx="1887">
                        <c:v>83</c:v>
                      </c:pt>
                      <c:pt idx="1888">
                        <c:v>84</c:v>
                      </c:pt>
                      <c:pt idx="1889">
                        <c:v>85</c:v>
                      </c:pt>
                      <c:pt idx="1890">
                        <c:v>86</c:v>
                      </c:pt>
                      <c:pt idx="1891">
                        <c:v>87</c:v>
                      </c:pt>
                      <c:pt idx="1892">
                        <c:v>88</c:v>
                      </c:pt>
                      <c:pt idx="1893">
                        <c:v>89</c:v>
                      </c:pt>
                      <c:pt idx="1894">
                        <c:v>90</c:v>
                      </c:pt>
                      <c:pt idx="1895">
                        <c:v>91</c:v>
                      </c:pt>
                      <c:pt idx="1896">
                        <c:v>92</c:v>
                      </c:pt>
                      <c:pt idx="1897">
                        <c:v>93</c:v>
                      </c:pt>
                      <c:pt idx="1898">
                        <c:v>94</c:v>
                      </c:pt>
                      <c:pt idx="1899">
                        <c:v>94</c:v>
                      </c:pt>
                      <c:pt idx="1900">
                        <c:v>95</c:v>
                      </c:pt>
                      <c:pt idx="1901">
                        <c:v>96</c:v>
                      </c:pt>
                      <c:pt idx="1902">
                        <c:v>97</c:v>
                      </c:pt>
                      <c:pt idx="1903">
                        <c:v>98</c:v>
                      </c:pt>
                      <c:pt idx="1904">
                        <c:v>99</c:v>
                      </c:pt>
                      <c:pt idx="1905">
                        <c:v>100</c:v>
                      </c:pt>
                      <c:pt idx="1906">
                        <c:v>101</c:v>
                      </c:pt>
                      <c:pt idx="1907">
                        <c:v>102</c:v>
                      </c:pt>
                      <c:pt idx="1908">
                        <c:v>103</c:v>
                      </c:pt>
                      <c:pt idx="1909">
                        <c:v>104</c:v>
                      </c:pt>
                      <c:pt idx="1910">
                        <c:v>105</c:v>
                      </c:pt>
                      <c:pt idx="1911">
                        <c:v>106</c:v>
                      </c:pt>
                      <c:pt idx="1912">
                        <c:v>107</c:v>
                      </c:pt>
                      <c:pt idx="1913">
                        <c:v>108</c:v>
                      </c:pt>
                      <c:pt idx="1914">
                        <c:v>109</c:v>
                      </c:pt>
                      <c:pt idx="1915">
                        <c:v>110</c:v>
                      </c:pt>
                      <c:pt idx="1916">
                        <c:v>111</c:v>
                      </c:pt>
                      <c:pt idx="1917">
                        <c:v>112</c:v>
                      </c:pt>
                      <c:pt idx="1918">
                        <c:v>113</c:v>
                      </c:pt>
                      <c:pt idx="1919">
                        <c:v>114</c:v>
                      </c:pt>
                      <c:pt idx="1920">
                        <c:v>115</c:v>
                      </c:pt>
                      <c:pt idx="1921">
                        <c:v>116</c:v>
                      </c:pt>
                      <c:pt idx="1922">
                        <c:v>117</c:v>
                      </c:pt>
                      <c:pt idx="1923">
                        <c:v>118</c:v>
                      </c:pt>
                      <c:pt idx="1924">
                        <c:v>119</c:v>
                      </c:pt>
                      <c:pt idx="1925">
                        <c:v>120</c:v>
                      </c:pt>
                      <c:pt idx="1926">
                        <c:v>121</c:v>
                      </c:pt>
                      <c:pt idx="1927">
                        <c:v>122</c:v>
                      </c:pt>
                      <c:pt idx="1928">
                        <c:v>124</c:v>
                      </c:pt>
                      <c:pt idx="1929">
                        <c:v>125</c:v>
                      </c:pt>
                      <c:pt idx="1930">
                        <c:v>126</c:v>
                      </c:pt>
                      <c:pt idx="1931">
                        <c:v>127</c:v>
                      </c:pt>
                      <c:pt idx="1932">
                        <c:v>128</c:v>
                      </c:pt>
                      <c:pt idx="1933">
                        <c:v>129</c:v>
                      </c:pt>
                      <c:pt idx="1934">
                        <c:v>130</c:v>
                      </c:pt>
                      <c:pt idx="1935">
                        <c:v>131</c:v>
                      </c:pt>
                      <c:pt idx="1936">
                        <c:v>132</c:v>
                      </c:pt>
                      <c:pt idx="1937">
                        <c:v>133</c:v>
                      </c:pt>
                      <c:pt idx="1938">
                        <c:v>133</c:v>
                      </c:pt>
                      <c:pt idx="1939">
                        <c:v>134</c:v>
                      </c:pt>
                      <c:pt idx="1940">
                        <c:v>136</c:v>
                      </c:pt>
                      <c:pt idx="1941">
                        <c:v>136</c:v>
                      </c:pt>
                      <c:pt idx="1942">
                        <c:v>137</c:v>
                      </c:pt>
                      <c:pt idx="1943">
                        <c:v>138</c:v>
                      </c:pt>
                      <c:pt idx="1944">
                        <c:v>139</c:v>
                      </c:pt>
                      <c:pt idx="1945">
                        <c:v>140</c:v>
                      </c:pt>
                      <c:pt idx="1946">
                        <c:v>141</c:v>
                      </c:pt>
                      <c:pt idx="1947">
                        <c:v>142</c:v>
                      </c:pt>
                      <c:pt idx="1948">
                        <c:v>143</c:v>
                      </c:pt>
                      <c:pt idx="1949">
                        <c:v>144</c:v>
                      </c:pt>
                      <c:pt idx="1950">
                        <c:v>145</c:v>
                      </c:pt>
                      <c:pt idx="1951">
                        <c:v>146</c:v>
                      </c:pt>
                      <c:pt idx="1952">
                        <c:v>147</c:v>
                      </c:pt>
                      <c:pt idx="1953">
                        <c:v>148</c:v>
                      </c:pt>
                      <c:pt idx="1954">
                        <c:v>149</c:v>
                      </c:pt>
                      <c:pt idx="1955">
                        <c:v>150</c:v>
                      </c:pt>
                      <c:pt idx="1956">
                        <c:v>151</c:v>
                      </c:pt>
                      <c:pt idx="1957">
                        <c:v>152</c:v>
                      </c:pt>
                      <c:pt idx="1958">
                        <c:v>153</c:v>
                      </c:pt>
                      <c:pt idx="1959">
                        <c:v>154</c:v>
                      </c:pt>
                      <c:pt idx="1960">
                        <c:v>155</c:v>
                      </c:pt>
                      <c:pt idx="1961">
                        <c:v>156</c:v>
                      </c:pt>
                      <c:pt idx="1962">
                        <c:v>157</c:v>
                      </c:pt>
                      <c:pt idx="1963">
                        <c:v>158</c:v>
                      </c:pt>
                      <c:pt idx="1964">
                        <c:v>159</c:v>
                      </c:pt>
                      <c:pt idx="1965">
                        <c:v>161</c:v>
                      </c:pt>
                      <c:pt idx="1966">
                        <c:v>162</c:v>
                      </c:pt>
                      <c:pt idx="1967">
                        <c:v>163</c:v>
                      </c:pt>
                      <c:pt idx="1968">
                        <c:v>164</c:v>
                      </c:pt>
                      <c:pt idx="1969">
                        <c:v>165</c:v>
                      </c:pt>
                      <c:pt idx="1970">
                        <c:v>166</c:v>
                      </c:pt>
                      <c:pt idx="1971">
                        <c:v>167</c:v>
                      </c:pt>
                      <c:pt idx="1972">
                        <c:v>168</c:v>
                      </c:pt>
                      <c:pt idx="1973">
                        <c:v>169</c:v>
                      </c:pt>
                      <c:pt idx="1974">
                        <c:v>169</c:v>
                      </c:pt>
                      <c:pt idx="1975">
                        <c:v>170</c:v>
                      </c:pt>
                      <c:pt idx="1976">
                        <c:v>172</c:v>
                      </c:pt>
                      <c:pt idx="1977">
                        <c:v>172</c:v>
                      </c:pt>
                      <c:pt idx="1978">
                        <c:v>173</c:v>
                      </c:pt>
                      <c:pt idx="1979">
                        <c:v>174</c:v>
                      </c:pt>
                      <c:pt idx="1980">
                        <c:v>175</c:v>
                      </c:pt>
                      <c:pt idx="1981">
                        <c:v>176</c:v>
                      </c:pt>
                      <c:pt idx="1982">
                        <c:v>177</c:v>
                      </c:pt>
                      <c:pt idx="1983">
                        <c:v>178</c:v>
                      </c:pt>
                      <c:pt idx="1984">
                        <c:v>179</c:v>
                      </c:pt>
                      <c:pt idx="1985">
                        <c:v>180</c:v>
                      </c:pt>
                      <c:pt idx="1986">
                        <c:v>181</c:v>
                      </c:pt>
                      <c:pt idx="1987">
                        <c:v>182</c:v>
                      </c:pt>
                      <c:pt idx="1988">
                        <c:v>183</c:v>
                      </c:pt>
                      <c:pt idx="1989">
                        <c:v>184</c:v>
                      </c:pt>
                      <c:pt idx="1990">
                        <c:v>185</c:v>
                      </c:pt>
                      <c:pt idx="1991">
                        <c:v>186</c:v>
                      </c:pt>
                      <c:pt idx="1992">
                        <c:v>187</c:v>
                      </c:pt>
                      <c:pt idx="1993">
                        <c:v>188</c:v>
                      </c:pt>
                      <c:pt idx="1994">
                        <c:v>189</c:v>
                      </c:pt>
                      <c:pt idx="1995">
                        <c:v>190</c:v>
                      </c:pt>
                      <c:pt idx="1996">
                        <c:v>191</c:v>
                      </c:pt>
                      <c:pt idx="1997">
                        <c:v>192</c:v>
                      </c:pt>
                      <c:pt idx="1998">
                        <c:v>193</c:v>
                      </c:pt>
                      <c:pt idx="1999">
                        <c:v>194</c:v>
                      </c:pt>
                      <c:pt idx="2000">
                        <c:v>196</c:v>
                      </c:pt>
                      <c:pt idx="2001">
                        <c:v>197</c:v>
                      </c:pt>
                      <c:pt idx="2002">
                        <c:v>198</c:v>
                      </c:pt>
                      <c:pt idx="2003">
                        <c:v>199</c:v>
                      </c:pt>
                      <c:pt idx="2004">
                        <c:v>200</c:v>
                      </c:pt>
                      <c:pt idx="2005">
                        <c:v>201</c:v>
                      </c:pt>
                      <c:pt idx="2006">
                        <c:v>202</c:v>
                      </c:pt>
                      <c:pt idx="2007">
                        <c:v>203</c:v>
                      </c:pt>
                      <c:pt idx="2008">
                        <c:v>204</c:v>
                      </c:pt>
                      <c:pt idx="2009">
                        <c:v>205</c:v>
                      </c:pt>
                      <c:pt idx="2010">
                        <c:v>206</c:v>
                      </c:pt>
                      <c:pt idx="2011">
                        <c:v>207</c:v>
                      </c:pt>
                      <c:pt idx="2012">
                        <c:v>208</c:v>
                      </c:pt>
                      <c:pt idx="2013">
                        <c:v>208</c:v>
                      </c:pt>
                      <c:pt idx="2014">
                        <c:v>209</c:v>
                      </c:pt>
                      <c:pt idx="2015">
                        <c:v>210</c:v>
                      </c:pt>
                      <c:pt idx="2016">
                        <c:v>211</c:v>
                      </c:pt>
                      <c:pt idx="2017">
                        <c:v>212</c:v>
                      </c:pt>
                      <c:pt idx="2018">
                        <c:v>213</c:v>
                      </c:pt>
                      <c:pt idx="2019">
                        <c:v>214</c:v>
                      </c:pt>
                      <c:pt idx="2020">
                        <c:v>215</c:v>
                      </c:pt>
                      <c:pt idx="2021">
                        <c:v>216</c:v>
                      </c:pt>
                      <c:pt idx="2022">
                        <c:v>217</c:v>
                      </c:pt>
                      <c:pt idx="2023">
                        <c:v>218</c:v>
                      </c:pt>
                      <c:pt idx="2024">
                        <c:v>219</c:v>
                      </c:pt>
                      <c:pt idx="2025">
                        <c:v>220</c:v>
                      </c:pt>
                      <c:pt idx="2026">
                        <c:v>221</c:v>
                      </c:pt>
                      <c:pt idx="2027">
                        <c:v>222</c:v>
                      </c:pt>
                      <c:pt idx="2028">
                        <c:v>223</c:v>
                      </c:pt>
                      <c:pt idx="2029">
                        <c:v>224</c:v>
                      </c:pt>
                      <c:pt idx="2030">
                        <c:v>225</c:v>
                      </c:pt>
                      <c:pt idx="2031">
                        <c:v>226</c:v>
                      </c:pt>
                      <c:pt idx="2032">
                        <c:v>227</c:v>
                      </c:pt>
                      <c:pt idx="2033">
                        <c:v>228</c:v>
                      </c:pt>
                      <c:pt idx="2034">
                        <c:v>229</c:v>
                      </c:pt>
                      <c:pt idx="2035">
                        <c:v>230</c:v>
                      </c:pt>
                      <c:pt idx="2036">
                        <c:v>231</c:v>
                      </c:pt>
                      <c:pt idx="2037">
                        <c:v>232</c:v>
                      </c:pt>
                      <c:pt idx="2038">
                        <c:v>233</c:v>
                      </c:pt>
                      <c:pt idx="2039">
                        <c:v>235</c:v>
                      </c:pt>
                      <c:pt idx="2040">
                        <c:v>236</c:v>
                      </c:pt>
                      <c:pt idx="2041">
                        <c:v>237</c:v>
                      </c:pt>
                      <c:pt idx="2042">
                        <c:v>238</c:v>
                      </c:pt>
                      <c:pt idx="2043">
                        <c:v>239</c:v>
                      </c:pt>
                      <c:pt idx="2044">
                        <c:v>240</c:v>
                      </c:pt>
                      <c:pt idx="2045">
                        <c:v>241</c:v>
                      </c:pt>
                      <c:pt idx="2046">
                        <c:v>242</c:v>
                      </c:pt>
                      <c:pt idx="2047">
                        <c:v>242</c:v>
                      </c:pt>
                      <c:pt idx="2048">
                        <c:v>243</c:v>
                      </c:pt>
                      <c:pt idx="2049">
                        <c:v>244</c:v>
                      </c:pt>
                      <c:pt idx="2050">
                        <c:v>245</c:v>
                      </c:pt>
                      <c:pt idx="2051">
                        <c:v>246</c:v>
                      </c:pt>
                      <c:pt idx="2052">
                        <c:v>247</c:v>
                      </c:pt>
                      <c:pt idx="2053">
                        <c:v>248</c:v>
                      </c:pt>
                      <c:pt idx="2054">
                        <c:v>250</c:v>
                      </c:pt>
                      <c:pt idx="2055">
                        <c:v>250</c:v>
                      </c:pt>
                      <c:pt idx="2056">
                        <c:v>251</c:v>
                      </c:pt>
                      <c:pt idx="2057">
                        <c:v>252</c:v>
                      </c:pt>
                      <c:pt idx="2058">
                        <c:v>253</c:v>
                      </c:pt>
                      <c:pt idx="2059">
                        <c:v>254</c:v>
                      </c:pt>
                      <c:pt idx="2060">
                        <c:v>255</c:v>
                      </c:pt>
                      <c:pt idx="2061">
                        <c:v>256</c:v>
                      </c:pt>
                      <c:pt idx="2062">
                        <c:v>257</c:v>
                      </c:pt>
                      <c:pt idx="2063">
                        <c:v>258</c:v>
                      </c:pt>
                      <c:pt idx="2064">
                        <c:v>259</c:v>
                      </c:pt>
                      <c:pt idx="2065">
                        <c:v>260</c:v>
                      </c:pt>
                      <c:pt idx="2066">
                        <c:v>261</c:v>
                      </c:pt>
                      <c:pt idx="2067">
                        <c:v>262</c:v>
                      </c:pt>
                      <c:pt idx="2068">
                        <c:v>263</c:v>
                      </c:pt>
                      <c:pt idx="2069">
                        <c:v>264</c:v>
                      </c:pt>
                      <c:pt idx="2070">
                        <c:v>265</c:v>
                      </c:pt>
                      <c:pt idx="2071">
                        <c:v>266</c:v>
                      </c:pt>
                      <c:pt idx="2072">
                        <c:v>267</c:v>
                      </c:pt>
                      <c:pt idx="2073">
                        <c:v>268</c:v>
                      </c:pt>
                      <c:pt idx="2074">
                        <c:v>270</c:v>
                      </c:pt>
                      <c:pt idx="2075">
                        <c:v>271</c:v>
                      </c:pt>
                      <c:pt idx="2076">
                        <c:v>272</c:v>
                      </c:pt>
                      <c:pt idx="2077">
                        <c:v>273</c:v>
                      </c:pt>
                      <c:pt idx="2078">
                        <c:v>274</c:v>
                      </c:pt>
                      <c:pt idx="2079">
                        <c:v>275</c:v>
                      </c:pt>
                      <c:pt idx="2080">
                        <c:v>275</c:v>
                      </c:pt>
                      <c:pt idx="2081">
                        <c:v>276</c:v>
                      </c:pt>
                      <c:pt idx="2082">
                        <c:v>277</c:v>
                      </c:pt>
                      <c:pt idx="2083">
                        <c:v>278</c:v>
                      </c:pt>
                      <c:pt idx="2084">
                        <c:v>280</c:v>
                      </c:pt>
                      <c:pt idx="2085">
                        <c:v>280</c:v>
                      </c:pt>
                      <c:pt idx="2086">
                        <c:v>281</c:v>
                      </c:pt>
                      <c:pt idx="2087">
                        <c:v>282</c:v>
                      </c:pt>
                      <c:pt idx="2088">
                        <c:v>283</c:v>
                      </c:pt>
                      <c:pt idx="2089">
                        <c:v>284</c:v>
                      </c:pt>
                      <c:pt idx="2090">
                        <c:v>286</c:v>
                      </c:pt>
                      <c:pt idx="2091">
                        <c:v>286</c:v>
                      </c:pt>
                      <c:pt idx="2092">
                        <c:v>287</c:v>
                      </c:pt>
                      <c:pt idx="2093">
                        <c:v>288</c:v>
                      </c:pt>
                      <c:pt idx="2094">
                        <c:v>289</c:v>
                      </c:pt>
                      <c:pt idx="2095">
                        <c:v>290</c:v>
                      </c:pt>
                      <c:pt idx="2096">
                        <c:v>291</c:v>
                      </c:pt>
                      <c:pt idx="2097">
                        <c:v>292</c:v>
                      </c:pt>
                      <c:pt idx="2098">
                        <c:v>293</c:v>
                      </c:pt>
                      <c:pt idx="2099">
                        <c:v>294</c:v>
                      </c:pt>
                      <c:pt idx="2100">
                        <c:v>295</c:v>
                      </c:pt>
                      <c:pt idx="2101">
                        <c:v>296</c:v>
                      </c:pt>
                      <c:pt idx="2102">
                        <c:v>297</c:v>
                      </c:pt>
                      <c:pt idx="2103">
                        <c:v>298</c:v>
                      </c:pt>
                      <c:pt idx="2104">
                        <c:v>299</c:v>
                      </c:pt>
                      <c:pt idx="2105">
                        <c:v>0</c:v>
                      </c:pt>
                      <c:pt idx="2106">
                        <c:v>1</c:v>
                      </c:pt>
                      <c:pt idx="2107">
                        <c:v>2</c:v>
                      </c:pt>
                      <c:pt idx="2108">
                        <c:v>3</c:v>
                      </c:pt>
                      <c:pt idx="2109">
                        <c:v>4</c:v>
                      </c:pt>
                      <c:pt idx="2110">
                        <c:v>5</c:v>
                      </c:pt>
                      <c:pt idx="2111">
                        <c:v>6</c:v>
                      </c:pt>
                      <c:pt idx="2112">
                        <c:v>7</c:v>
                      </c:pt>
                      <c:pt idx="2113">
                        <c:v>8</c:v>
                      </c:pt>
                      <c:pt idx="2114">
                        <c:v>9</c:v>
                      </c:pt>
                      <c:pt idx="2115">
                        <c:v>10</c:v>
                      </c:pt>
                      <c:pt idx="2116">
                        <c:v>11</c:v>
                      </c:pt>
                      <c:pt idx="2117">
                        <c:v>12</c:v>
                      </c:pt>
                      <c:pt idx="2118">
                        <c:v>13</c:v>
                      </c:pt>
                      <c:pt idx="2119">
                        <c:v>14</c:v>
                      </c:pt>
                      <c:pt idx="2120">
                        <c:v>15</c:v>
                      </c:pt>
                      <c:pt idx="2121">
                        <c:v>16</c:v>
                      </c:pt>
                      <c:pt idx="2122">
                        <c:v>17</c:v>
                      </c:pt>
                      <c:pt idx="2123">
                        <c:v>18</c:v>
                      </c:pt>
                      <c:pt idx="2124">
                        <c:v>19</c:v>
                      </c:pt>
                      <c:pt idx="2125">
                        <c:v>20</c:v>
                      </c:pt>
                      <c:pt idx="2126">
                        <c:v>21</c:v>
                      </c:pt>
                      <c:pt idx="2127">
                        <c:v>22</c:v>
                      </c:pt>
                      <c:pt idx="2128">
                        <c:v>23</c:v>
                      </c:pt>
                      <c:pt idx="2129">
                        <c:v>24</c:v>
                      </c:pt>
                      <c:pt idx="2130">
                        <c:v>25</c:v>
                      </c:pt>
                      <c:pt idx="2131">
                        <c:v>26</c:v>
                      </c:pt>
                      <c:pt idx="2132">
                        <c:v>27</c:v>
                      </c:pt>
                      <c:pt idx="2133">
                        <c:v>28</c:v>
                      </c:pt>
                      <c:pt idx="2134">
                        <c:v>29</c:v>
                      </c:pt>
                      <c:pt idx="2135">
                        <c:v>30</c:v>
                      </c:pt>
                      <c:pt idx="2136">
                        <c:v>31</c:v>
                      </c:pt>
                      <c:pt idx="2137">
                        <c:v>32</c:v>
                      </c:pt>
                      <c:pt idx="2138">
                        <c:v>33</c:v>
                      </c:pt>
                      <c:pt idx="2139">
                        <c:v>34</c:v>
                      </c:pt>
                      <c:pt idx="2140">
                        <c:v>35</c:v>
                      </c:pt>
                      <c:pt idx="2141">
                        <c:v>36</c:v>
                      </c:pt>
                      <c:pt idx="2142">
                        <c:v>37</c:v>
                      </c:pt>
                      <c:pt idx="2143">
                        <c:v>38</c:v>
                      </c:pt>
                      <c:pt idx="2144">
                        <c:v>39</c:v>
                      </c:pt>
                      <c:pt idx="2145">
                        <c:v>40</c:v>
                      </c:pt>
                      <c:pt idx="2146">
                        <c:v>41</c:v>
                      </c:pt>
                      <c:pt idx="2147">
                        <c:v>42</c:v>
                      </c:pt>
                      <c:pt idx="2148">
                        <c:v>43</c:v>
                      </c:pt>
                      <c:pt idx="2149">
                        <c:v>44</c:v>
                      </c:pt>
                      <c:pt idx="2150">
                        <c:v>45</c:v>
                      </c:pt>
                      <c:pt idx="2151">
                        <c:v>46</c:v>
                      </c:pt>
                      <c:pt idx="2152">
                        <c:v>47</c:v>
                      </c:pt>
                      <c:pt idx="2153">
                        <c:v>48</c:v>
                      </c:pt>
                      <c:pt idx="2154">
                        <c:v>49</c:v>
                      </c:pt>
                      <c:pt idx="2155">
                        <c:v>50</c:v>
                      </c:pt>
                      <c:pt idx="2156">
                        <c:v>51</c:v>
                      </c:pt>
                      <c:pt idx="2157">
                        <c:v>52</c:v>
                      </c:pt>
                      <c:pt idx="2158">
                        <c:v>53</c:v>
                      </c:pt>
                      <c:pt idx="2159">
                        <c:v>54</c:v>
                      </c:pt>
                      <c:pt idx="2160">
                        <c:v>55</c:v>
                      </c:pt>
                      <c:pt idx="2161">
                        <c:v>56</c:v>
                      </c:pt>
                      <c:pt idx="2162">
                        <c:v>57</c:v>
                      </c:pt>
                      <c:pt idx="2163">
                        <c:v>58</c:v>
                      </c:pt>
                      <c:pt idx="2164">
                        <c:v>59</c:v>
                      </c:pt>
                      <c:pt idx="2165">
                        <c:v>60</c:v>
                      </c:pt>
                      <c:pt idx="2166">
                        <c:v>61</c:v>
                      </c:pt>
                      <c:pt idx="2167">
                        <c:v>62</c:v>
                      </c:pt>
                      <c:pt idx="2168">
                        <c:v>63</c:v>
                      </c:pt>
                      <c:pt idx="2169">
                        <c:v>64</c:v>
                      </c:pt>
                      <c:pt idx="2170">
                        <c:v>65</c:v>
                      </c:pt>
                      <c:pt idx="2171">
                        <c:v>66</c:v>
                      </c:pt>
                      <c:pt idx="2172">
                        <c:v>67</c:v>
                      </c:pt>
                      <c:pt idx="2173">
                        <c:v>68</c:v>
                      </c:pt>
                      <c:pt idx="2174">
                        <c:v>69</c:v>
                      </c:pt>
                      <c:pt idx="2175">
                        <c:v>70</c:v>
                      </c:pt>
                      <c:pt idx="2176">
                        <c:v>71</c:v>
                      </c:pt>
                      <c:pt idx="2177">
                        <c:v>72</c:v>
                      </c:pt>
                      <c:pt idx="2178">
                        <c:v>73</c:v>
                      </c:pt>
                      <c:pt idx="2179">
                        <c:v>74</c:v>
                      </c:pt>
                      <c:pt idx="2180">
                        <c:v>75</c:v>
                      </c:pt>
                      <c:pt idx="2181">
                        <c:v>76</c:v>
                      </c:pt>
                      <c:pt idx="2182">
                        <c:v>77</c:v>
                      </c:pt>
                      <c:pt idx="2183">
                        <c:v>78</c:v>
                      </c:pt>
                      <c:pt idx="2184">
                        <c:v>79</c:v>
                      </c:pt>
                      <c:pt idx="2185">
                        <c:v>80</c:v>
                      </c:pt>
                      <c:pt idx="2186">
                        <c:v>81</c:v>
                      </c:pt>
                      <c:pt idx="2187">
                        <c:v>82</c:v>
                      </c:pt>
                      <c:pt idx="2188">
                        <c:v>83</c:v>
                      </c:pt>
                      <c:pt idx="2189">
                        <c:v>84</c:v>
                      </c:pt>
                      <c:pt idx="2190">
                        <c:v>85</c:v>
                      </c:pt>
                      <c:pt idx="2191">
                        <c:v>86</c:v>
                      </c:pt>
                      <c:pt idx="2192">
                        <c:v>87</c:v>
                      </c:pt>
                      <c:pt idx="2193">
                        <c:v>88</c:v>
                      </c:pt>
                      <c:pt idx="2194">
                        <c:v>89</c:v>
                      </c:pt>
                      <c:pt idx="2195">
                        <c:v>90</c:v>
                      </c:pt>
                      <c:pt idx="2196">
                        <c:v>91</c:v>
                      </c:pt>
                      <c:pt idx="2197">
                        <c:v>92</c:v>
                      </c:pt>
                      <c:pt idx="2198">
                        <c:v>93</c:v>
                      </c:pt>
                      <c:pt idx="2199">
                        <c:v>94</c:v>
                      </c:pt>
                      <c:pt idx="2200">
                        <c:v>95</c:v>
                      </c:pt>
                      <c:pt idx="2201">
                        <c:v>96</c:v>
                      </c:pt>
                      <c:pt idx="2202">
                        <c:v>97</c:v>
                      </c:pt>
                      <c:pt idx="2203">
                        <c:v>98</c:v>
                      </c:pt>
                      <c:pt idx="2204">
                        <c:v>99</c:v>
                      </c:pt>
                      <c:pt idx="2205">
                        <c:v>100</c:v>
                      </c:pt>
                      <c:pt idx="2206">
                        <c:v>101</c:v>
                      </c:pt>
                      <c:pt idx="2207">
                        <c:v>102</c:v>
                      </c:pt>
                      <c:pt idx="2208">
                        <c:v>103</c:v>
                      </c:pt>
                      <c:pt idx="2209">
                        <c:v>104</c:v>
                      </c:pt>
                      <c:pt idx="2210">
                        <c:v>105</c:v>
                      </c:pt>
                      <c:pt idx="2211">
                        <c:v>106</c:v>
                      </c:pt>
                      <c:pt idx="2212">
                        <c:v>107</c:v>
                      </c:pt>
                      <c:pt idx="2213">
                        <c:v>108</c:v>
                      </c:pt>
                      <c:pt idx="2214">
                        <c:v>109</c:v>
                      </c:pt>
                      <c:pt idx="2215">
                        <c:v>110</c:v>
                      </c:pt>
                      <c:pt idx="2216">
                        <c:v>111</c:v>
                      </c:pt>
                      <c:pt idx="2217">
                        <c:v>112</c:v>
                      </c:pt>
                      <c:pt idx="2218">
                        <c:v>113</c:v>
                      </c:pt>
                      <c:pt idx="2219">
                        <c:v>114</c:v>
                      </c:pt>
                      <c:pt idx="2220">
                        <c:v>115</c:v>
                      </c:pt>
                      <c:pt idx="2221">
                        <c:v>116</c:v>
                      </c:pt>
                      <c:pt idx="2222">
                        <c:v>117</c:v>
                      </c:pt>
                      <c:pt idx="2223">
                        <c:v>118</c:v>
                      </c:pt>
                      <c:pt idx="2224">
                        <c:v>119</c:v>
                      </c:pt>
                      <c:pt idx="2225">
                        <c:v>120</c:v>
                      </c:pt>
                      <c:pt idx="2226">
                        <c:v>121</c:v>
                      </c:pt>
                      <c:pt idx="2227">
                        <c:v>122</c:v>
                      </c:pt>
                      <c:pt idx="2228">
                        <c:v>123</c:v>
                      </c:pt>
                      <c:pt idx="2229">
                        <c:v>124</c:v>
                      </c:pt>
                      <c:pt idx="2230">
                        <c:v>125</c:v>
                      </c:pt>
                      <c:pt idx="2231">
                        <c:v>126</c:v>
                      </c:pt>
                      <c:pt idx="2232">
                        <c:v>127</c:v>
                      </c:pt>
                      <c:pt idx="2233">
                        <c:v>128</c:v>
                      </c:pt>
                      <c:pt idx="2234">
                        <c:v>129</c:v>
                      </c:pt>
                      <c:pt idx="2235">
                        <c:v>130</c:v>
                      </c:pt>
                      <c:pt idx="2236">
                        <c:v>131</c:v>
                      </c:pt>
                      <c:pt idx="2237">
                        <c:v>132</c:v>
                      </c:pt>
                      <c:pt idx="2238">
                        <c:v>133</c:v>
                      </c:pt>
                      <c:pt idx="2239">
                        <c:v>134</c:v>
                      </c:pt>
                      <c:pt idx="2240">
                        <c:v>135</c:v>
                      </c:pt>
                      <c:pt idx="2241">
                        <c:v>136</c:v>
                      </c:pt>
                      <c:pt idx="2242">
                        <c:v>137</c:v>
                      </c:pt>
                      <c:pt idx="2243">
                        <c:v>138</c:v>
                      </c:pt>
                      <c:pt idx="2244">
                        <c:v>139</c:v>
                      </c:pt>
                      <c:pt idx="2245">
                        <c:v>140</c:v>
                      </c:pt>
                      <c:pt idx="2246">
                        <c:v>141</c:v>
                      </c:pt>
                      <c:pt idx="2247">
                        <c:v>142</c:v>
                      </c:pt>
                      <c:pt idx="2248">
                        <c:v>143</c:v>
                      </c:pt>
                      <c:pt idx="2249">
                        <c:v>144</c:v>
                      </c:pt>
                      <c:pt idx="2250">
                        <c:v>145</c:v>
                      </c:pt>
                      <c:pt idx="2251">
                        <c:v>146</c:v>
                      </c:pt>
                      <c:pt idx="2252">
                        <c:v>147</c:v>
                      </c:pt>
                      <c:pt idx="2253">
                        <c:v>148</c:v>
                      </c:pt>
                      <c:pt idx="2254">
                        <c:v>149</c:v>
                      </c:pt>
                      <c:pt idx="2255">
                        <c:v>150</c:v>
                      </c:pt>
                      <c:pt idx="2256">
                        <c:v>151</c:v>
                      </c:pt>
                      <c:pt idx="2257">
                        <c:v>152</c:v>
                      </c:pt>
                      <c:pt idx="2258">
                        <c:v>153</c:v>
                      </c:pt>
                      <c:pt idx="2259">
                        <c:v>154</c:v>
                      </c:pt>
                      <c:pt idx="2260">
                        <c:v>155</c:v>
                      </c:pt>
                      <c:pt idx="2261">
                        <c:v>156</c:v>
                      </c:pt>
                      <c:pt idx="2262">
                        <c:v>157</c:v>
                      </c:pt>
                      <c:pt idx="2263">
                        <c:v>158</c:v>
                      </c:pt>
                      <c:pt idx="2264">
                        <c:v>159</c:v>
                      </c:pt>
                      <c:pt idx="2265">
                        <c:v>160</c:v>
                      </c:pt>
                      <c:pt idx="2266">
                        <c:v>161</c:v>
                      </c:pt>
                      <c:pt idx="2267">
                        <c:v>162</c:v>
                      </c:pt>
                      <c:pt idx="2268">
                        <c:v>163</c:v>
                      </c:pt>
                      <c:pt idx="2269">
                        <c:v>164</c:v>
                      </c:pt>
                      <c:pt idx="2270">
                        <c:v>165</c:v>
                      </c:pt>
                      <c:pt idx="2271">
                        <c:v>166</c:v>
                      </c:pt>
                      <c:pt idx="2272">
                        <c:v>167</c:v>
                      </c:pt>
                      <c:pt idx="2273">
                        <c:v>168</c:v>
                      </c:pt>
                      <c:pt idx="2274">
                        <c:v>169</c:v>
                      </c:pt>
                      <c:pt idx="2275">
                        <c:v>170</c:v>
                      </c:pt>
                      <c:pt idx="2276">
                        <c:v>171</c:v>
                      </c:pt>
                      <c:pt idx="2277">
                        <c:v>172</c:v>
                      </c:pt>
                      <c:pt idx="2278">
                        <c:v>173</c:v>
                      </c:pt>
                      <c:pt idx="2279">
                        <c:v>174</c:v>
                      </c:pt>
                      <c:pt idx="2280">
                        <c:v>175</c:v>
                      </c:pt>
                      <c:pt idx="2281">
                        <c:v>176</c:v>
                      </c:pt>
                      <c:pt idx="2282">
                        <c:v>177</c:v>
                      </c:pt>
                      <c:pt idx="2283">
                        <c:v>178</c:v>
                      </c:pt>
                      <c:pt idx="2284">
                        <c:v>179</c:v>
                      </c:pt>
                      <c:pt idx="2285">
                        <c:v>180</c:v>
                      </c:pt>
                      <c:pt idx="2286">
                        <c:v>181</c:v>
                      </c:pt>
                      <c:pt idx="2287">
                        <c:v>182</c:v>
                      </c:pt>
                      <c:pt idx="2288">
                        <c:v>183</c:v>
                      </c:pt>
                      <c:pt idx="2289">
                        <c:v>184</c:v>
                      </c:pt>
                      <c:pt idx="2290">
                        <c:v>185</c:v>
                      </c:pt>
                      <c:pt idx="2291">
                        <c:v>186</c:v>
                      </c:pt>
                      <c:pt idx="2292">
                        <c:v>187</c:v>
                      </c:pt>
                      <c:pt idx="2293">
                        <c:v>188</c:v>
                      </c:pt>
                      <c:pt idx="2294">
                        <c:v>189</c:v>
                      </c:pt>
                      <c:pt idx="2295">
                        <c:v>190</c:v>
                      </c:pt>
                      <c:pt idx="2296">
                        <c:v>191</c:v>
                      </c:pt>
                      <c:pt idx="2297">
                        <c:v>192</c:v>
                      </c:pt>
                      <c:pt idx="2298">
                        <c:v>193</c:v>
                      </c:pt>
                      <c:pt idx="2299">
                        <c:v>194</c:v>
                      </c:pt>
                      <c:pt idx="2300">
                        <c:v>195</c:v>
                      </c:pt>
                      <c:pt idx="2301">
                        <c:v>196</c:v>
                      </c:pt>
                      <c:pt idx="2302">
                        <c:v>197</c:v>
                      </c:pt>
                      <c:pt idx="2303">
                        <c:v>198</c:v>
                      </c:pt>
                      <c:pt idx="2304">
                        <c:v>199</c:v>
                      </c:pt>
                      <c:pt idx="2305">
                        <c:v>200</c:v>
                      </c:pt>
                      <c:pt idx="2306">
                        <c:v>201</c:v>
                      </c:pt>
                      <c:pt idx="2307">
                        <c:v>202</c:v>
                      </c:pt>
                      <c:pt idx="2308">
                        <c:v>203</c:v>
                      </c:pt>
                      <c:pt idx="2309">
                        <c:v>204</c:v>
                      </c:pt>
                      <c:pt idx="2310">
                        <c:v>205</c:v>
                      </c:pt>
                      <c:pt idx="2311">
                        <c:v>206</c:v>
                      </c:pt>
                      <c:pt idx="2312">
                        <c:v>207</c:v>
                      </c:pt>
                      <c:pt idx="2313">
                        <c:v>208</c:v>
                      </c:pt>
                      <c:pt idx="2314">
                        <c:v>209</c:v>
                      </c:pt>
                      <c:pt idx="2315">
                        <c:v>210</c:v>
                      </c:pt>
                      <c:pt idx="2316">
                        <c:v>211</c:v>
                      </c:pt>
                      <c:pt idx="2317">
                        <c:v>212</c:v>
                      </c:pt>
                      <c:pt idx="2318">
                        <c:v>213</c:v>
                      </c:pt>
                      <c:pt idx="2319">
                        <c:v>214</c:v>
                      </c:pt>
                      <c:pt idx="2320">
                        <c:v>215</c:v>
                      </c:pt>
                      <c:pt idx="2321">
                        <c:v>216</c:v>
                      </c:pt>
                      <c:pt idx="2322">
                        <c:v>217</c:v>
                      </c:pt>
                      <c:pt idx="2323">
                        <c:v>218</c:v>
                      </c:pt>
                      <c:pt idx="2324">
                        <c:v>219</c:v>
                      </c:pt>
                      <c:pt idx="2325">
                        <c:v>220</c:v>
                      </c:pt>
                      <c:pt idx="2326">
                        <c:v>221</c:v>
                      </c:pt>
                      <c:pt idx="2327">
                        <c:v>222</c:v>
                      </c:pt>
                      <c:pt idx="2328">
                        <c:v>223</c:v>
                      </c:pt>
                      <c:pt idx="2329">
                        <c:v>224</c:v>
                      </c:pt>
                      <c:pt idx="2330">
                        <c:v>225</c:v>
                      </c:pt>
                      <c:pt idx="2331">
                        <c:v>226</c:v>
                      </c:pt>
                      <c:pt idx="2332">
                        <c:v>227</c:v>
                      </c:pt>
                      <c:pt idx="2333">
                        <c:v>228</c:v>
                      </c:pt>
                      <c:pt idx="2334">
                        <c:v>229</c:v>
                      </c:pt>
                      <c:pt idx="2335">
                        <c:v>230</c:v>
                      </c:pt>
                      <c:pt idx="2336">
                        <c:v>231</c:v>
                      </c:pt>
                      <c:pt idx="2337">
                        <c:v>232</c:v>
                      </c:pt>
                      <c:pt idx="2338">
                        <c:v>233</c:v>
                      </c:pt>
                      <c:pt idx="2339">
                        <c:v>234</c:v>
                      </c:pt>
                      <c:pt idx="2340">
                        <c:v>235</c:v>
                      </c:pt>
                      <c:pt idx="2341">
                        <c:v>236</c:v>
                      </c:pt>
                      <c:pt idx="2342">
                        <c:v>237</c:v>
                      </c:pt>
                      <c:pt idx="2343">
                        <c:v>238</c:v>
                      </c:pt>
                      <c:pt idx="2344">
                        <c:v>239</c:v>
                      </c:pt>
                      <c:pt idx="2345">
                        <c:v>240</c:v>
                      </c:pt>
                      <c:pt idx="2346">
                        <c:v>241</c:v>
                      </c:pt>
                      <c:pt idx="2347">
                        <c:v>242</c:v>
                      </c:pt>
                      <c:pt idx="2348">
                        <c:v>243</c:v>
                      </c:pt>
                      <c:pt idx="2349">
                        <c:v>244</c:v>
                      </c:pt>
                      <c:pt idx="2350">
                        <c:v>245</c:v>
                      </c:pt>
                      <c:pt idx="2351">
                        <c:v>246</c:v>
                      </c:pt>
                      <c:pt idx="2352">
                        <c:v>247</c:v>
                      </c:pt>
                      <c:pt idx="2353">
                        <c:v>248</c:v>
                      </c:pt>
                      <c:pt idx="2354">
                        <c:v>249</c:v>
                      </c:pt>
                      <c:pt idx="2355">
                        <c:v>250</c:v>
                      </c:pt>
                      <c:pt idx="2356">
                        <c:v>251</c:v>
                      </c:pt>
                      <c:pt idx="2357">
                        <c:v>252</c:v>
                      </c:pt>
                      <c:pt idx="2358">
                        <c:v>253</c:v>
                      </c:pt>
                      <c:pt idx="2359">
                        <c:v>254</c:v>
                      </c:pt>
                      <c:pt idx="2360">
                        <c:v>255</c:v>
                      </c:pt>
                      <c:pt idx="2361">
                        <c:v>256</c:v>
                      </c:pt>
                      <c:pt idx="2362">
                        <c:v>257</c:v>
                      </c:pt>
                      <c:pt idx="2363">
                        <c:v>258</c:v>
                      </c:pt>
                      <c:pt idx="2364">
                        <c:v>259</c:v>
                      </c:pt>
                      <c:pt idx="2365">
                        <c:v>260</c:v>
                      </c:pt>
                      <c:pt idx="2366">
                        <c:v>261</c:v>
                      </c:pt>
                      <c:pt idx="2367">
                        <c:v>262</c:v>
                      </c:pt>
                      <c:pt idx="2368">
                        <c:v>263</c:v>
                      </c:pt>
                      <c:pt idx="2369">
                        <c:v>264</c:v>
                      </c:pt>
                      <c:pt idx="2370">
                        <c:v>265</c:v>
                      </c:pt>
                      <c:pt idx="2371">
                        <c:v>266</c:v>
                      </c:pt>
                      <c:pt idx="2372">
                        <c:v>267</c:v>
                      </c:pt>
                      <c:pt idx="2373">
                        <c:v>268</c:v>
                      </c:pt>
                      <c:pt idx="2374">
                        <c:v>269</c:v>
                      </c:pt>
                      <c:pt idx="2375">
                        <c:v>270</c:v>
                      </c:pt>
                      <c:pt idx="2376">
                        <c:v>271</c:v>
                      </c:pt>
                      <c:pt idx="2377">
                        <c:v>272</c:v>
                      </c:pt>
                      <c:pt idx="2378">
                        <c:v>273</c:v>
                      </c:pt>
                      <c:pt idx="2379">
                        <c:v>274</c:v>
                      </c:pt>
                      <c:pt idx="2380">
                        <c:v>275</c:v>
                      </c:pt>
                      <c:pt idx="2381">
                        <c:v>276</c:v>
                      </c:pt>
                      <c:pt idx="2382">
                        <c:v>277</c:v>
                      </c:pt>
                      <c:pt idx="2383">
                        <c:v>278</c:v>
                      </c:pt>
                      <c:pt idx="2384">
                        <c:v>279</c:v>
                      </c:pt>
                      <c:pt idx="2385">
                        <c:v>280</c:v>
                      </c:pt>
                      <c:pt idx="2386">
                        <c:v>281</c:v>
                      </c:pt>
                      <c:pt idx="2387">
                        <c:v>282</c:v>
                      </c:pt>
                      <c:pt idx="2388">
                        <c:v>283</c:v>
                      </c:pt>
                      <c:pt idx="2389">
                        <c:v>284</c:v>
                      </c:pt>
                      <c:pt idx="2390">
                        <c:v>285</c:v>
                      </c:pt>
                      <c:pt idx="2391">
                        <c:v>286</c:v>
                      </c:pt>
                      <c:pt idx="2392">
                        <c:v>287</c:v>
                      </c:pt>
                      <c:pt idx="2393">
                        <c:v>288</c:v>
                      </c:pt>
                      <c:pt idx="2394">
                        <c:v>289</c:v>
                      </c:pt>
                      <c:pt idx="2395">
                        <c:v>290</c:v>
                      </c:pt>
                      <c:pt idx="2396">
                        <c:v>291</c:v>
                      </c:pt>
                      <c:pt idx="2397">
                        <c:v>292</c:v>
                      </c:pt>
                      <c:pt idx="2398">
                        <c:v>293</c:v>
                      </c:pt>
                      <c:pt idx="2399">
                        <c:v>294</c:v>
                      </c:pt>
                      <c:pt idx="2400">
                        <c:v>295</c:v>
                      </c:pt>
                      <c:pt idx="2401">
                        <c:v>296</c:v>
                      </c:pt>
                      <c:pt idx="2402">
                        <c:v>297</c:v>
                      </c:pt>
                      <c:pt idx="2403">
                        <c:v>298</c:v>
                      </c:pt>
                      <c:pt idx="2404">
                        <c:v>299</c:v>
                      </c:pt>
                      <c:pt idx="2405">
                        <c:v>300</c:v>
                      </c:pt>
                      <c:pt idx="2406">
                        <c:v>0</c:v>
                      </c:pt>
                      <c:pt idx="2407">
                        <c:v>1</c:v>
                      </c:pt>
                      <c:pt idx="2408">
                        <c:v>1</c:v>
                      </c:pt>
                      <c:pt idx="2409">
                        <c:v>2</c:v>
                      </c:pt>
                      <c:pt idx="2410">
                        <c:v>3</c:v>
                      </c:pt>
                      <c:pt idx="2411">
                        <c:v>4</c:v>
                      </c:pt>
                      <c:pt idx="2412">
                        <c:v>5</c:v>
                      </c:pt>
                      <c:pt idx="2413">
                        <c:v>6</c:v>
                      </c:pt>
                      <c:pt idx="2414">
                        <c:v>7</c:v>
                      </c:pt>
                      <c:pt idx="2415">
                        <c:v>8</c:v>
                      </c:pt>
                      <c:pt idx="2416">
                        <c:v>9</c:v>
                      </c:pt>
                      <c:pt idx="2417">
                        <c:v>10</c:v>
                      </c:pt>
                      <c:pt idx="2418">
                        <c:v>12</c:v>
                      </c:pt>
                      <c:pt idx="2419">
                        <c:v>12</c:v>
                      </c:pt>
                      <c:pt idx="2420">
                        <c:v>13</c:v>
                      </c:pt>
                      <c:pt idx="2421">
                        <c:v>14</c:v>
                      </c:pt>
                      <c:pt idx="2422">
                        <c:v>15</c:v>
                      </c:pt>
                      <c:pt idx="2423">
                        <c:v>16</c:v>
                      </c:pt>
                      <c:pt idx="2424">
                        <c:v>17</c:v>
                      </c:pt>
                      <c:pt idx="2425">
                        <c:v>18</c:v>
                      </c:pt>
                      <c:pt idx="2426">
                        <c:v>19</c:v>
                      </c:pt>
                      <c:pt idx="2427">
                        <c:v>20</c:v>
                      </c:pt>
                      <c:pt idx="2428">
                        <c:v>21</c:v>
                      </c:pt>
                      <c:pt idx="2429">
                        <c:v>23</c:v>
                      </c:pt>
                      <c:pt idx="2430">
                        <c:v>23</c:v>
                      </c:pt>
                      <c:pt idx="2431">
                        <c:v>24</c:v>
                      </c:pt>
                      <c:pt idx="2432">
                        <c:v>25</c:v>
                      </c:pt>
                      <c:pt idx="2433">
                        <c:v>26</c:v>
                      </c:pt>
                      <c:pt idx="2434">
                        <c:v>27</c:v>
                      </c:pt>
                      <c:pt idx="2435">
                        <c:v>28</c:v>
                      </c:pt>
                      <c:pt idx="2436">
                        <c:v>29</c:v>
                      </c:pt>
                      <c:pt idx="2437">
                        <c:v>30</c:v>
                      </c:pt>
                      <c:pt idx="2438">
                        <c:v>31</c:v>
                      </c:pt>
                      <c:pt idx="2439">
                        <c:v>33</c:v>
                      </c:pt>
                      <c:pt idx="2440">
                        <c:v>33</c:v>
                      </c:pt>
                      <c:pt idx="2441">
                        <c:v>34</c:v>
                      </c:pt>
                      <c:pt idx="2442">
                        <c:v>35</c:v>
                      </c:pt>
                      <c:pt idx="2443">
                        <c:v>36</c:v>
                      </c:pt>
                      <c:pt idx="2444">
                        <c:v>37</c:v>
                      </c:pt>
                      <c:pt idx="2445">
                        <c:v>38</c:v>
                      </c:pt>
                      <c:pt idx="2446">
                        <c:v>39</c:v>
                      </c:pt>
                      <c:pt idx="2447">
                        <c:v>40</c:v>
                      </c:pt>
                      <c:pt idx="2448">
                        <c:v>41</c:v>
                      </c:pt>
                      <c:pt idx="2449">
                        <c:v>43</c:v>
                      </c:pt>
                      <c:pt idx="2450">
                        <c:v>43</c:v>
                      </c:pt>
                      <c:pt idx="2451">
                        <c:v>44</c:v>
                      </c:pt>
                      <c:pt idx="2452">
                        <c:v>45</c:v>
                      </c:pt>
                      <c:pt idx="2453">
                        <c:v>46</c:v>
                      </c:pt>
                      <c:pt idx="2454">
                        <c:v>47</c:v>
                      </c:pt>
                      <c:pt idx="2455">
                        <c:v>48</c:v>
                      </c:pt>
                      <c:pt idx="2456">
                        <c:v>49</c:v>
                      </c:pt>
                      <c:pt idx="2457">
                        <c:v>50</c:v>
                      </c:pt>
                      <c:pt idx="2458">
                        <c:v>51</c:v>
                      </c:pt>
                      <c:pt idx="2459">
                        <c:v>53</c:v>
                      </c:pt>
                      <c:pt idx="2460">
                        <c:v>53</c:v>
                      </c:pt>
                      <c:pt idx="2461">
                        <c:v>54</c:v>
                      </c:pt>
                      <c:pt idx="2462">
                        <c:v>55</c:v>
                      </c:pt>
                      <c:pt idx="2463">
                        <c:v>56</c:v>
                      </c:pt>
                      <c:pt idx="2464">
                        <c:v>57</c:v>
                      </c:pt>
                      <c:pt idx="2465">
                        <c:v>58</c:v>
                      </c:pt>
                      <c:pt idx="2466">
                        <c:v>59</c:v>
                      </c:pt>
                      <c:pt idx="2467">
                        <c:v>60</c:v>
                      </c:pt>
                      <c:pt idx="2468">
                        <c:v>61</c:v>
                      </c:pt>
                      <c:pt idx="2469">
                        <c:v>63</c:v>
                      </c:pt>
                      <c:pt idx="2470">
                        <c:v>63</c:v>
                      </c:pt>
                      <c:pt idx="2471">
                        <c:v>64</c:v>
                      </c:pt>
                      <c:pt idx="2472">
                        <c:v>65</c:v>
                      </c:pt>
                      <c:pt idx="2473">
                        <c:v>66</c:v>
                      </c:pt>
                      <c:pt idx="2474">
                        <c:v>67</c:v>
                      </c:pt>
                      <c:pt idx="2475">
                        <c:v>68</c:v>
                      </c:pt>
                      <c:pt idx="2476">
                        <c:v>69</c:v>
                      </c:pt>
                      <c:pt idx="2477">
                        <c:v>70</c:v>
                      </c:pt>
                      <c:pt idx="2478">
                        <c:v>71</c:v>
                      </c:pt>
                      <c:pt idx="2479">
                        <c:v>73</c:v>
                      </c:pt>
                      <c:pt idx="2480">
                        <c:v>73</c:v>
                      </c:pt>
                      <c:pt idx="2481">
                        <c:v>74</c:v>
                      </c:pt>
                      <c:pt idx="2482">
                        <c:v>75</c:v>
                      </c:pt>
                      <c:pt idx="2483">
                        <c:v>76</c:v>
                      </c:pt>
                      <c:pt idx="2484">
                        <c:v>77</c:v>
                      </c:pt>
                      <c:pt idx="2485">
                        <c:v>78</c:v>
                      </c:pt>
                      <c:pt idx="2486">
                        <c:v>79</c:v>
                      </c:pt>
                      <c:pt idx="2487">
                        <c:v>80</c:v>
                      </c:pt>
                      <c:pt idx="2488">
                        <c:v>81</c:v>
                      </c:pt>
                      <c:pt idx="2489">
                        <c:v>82</c:v>
                      </c:pt>
                      <c:pt idx="2490">
                        <c:v>82</c:v>
                      </c:pt>
                      <c:pt idx="2491">
                        <c:v>84</c:v>
                      </c:pt>
                      <c:pt idx="2492">
                        <c:v>85</c:v>
                      </c:pt>
                      <c:pt idx="2493">
                        <c:v>86</c:v>
                      </c:pt>
                      <c:pt idx="2494">
                        <c:v>87</c:v>
                      </c:pt>
                      <c:pt idx="2495">
                        <c:v>88</c:v>
                      </c:pt>
                      <c:pt idx="2496">
                        <c:v>89</c:v>
                      </c:pt>
                      <c:pt idx="2497">
                        <c:v>90</c:v>
                      </c:pt>
                      <c:pt idx="2498">
                        <c:v>91</c:v>
                      </c:pt>
                      <c:pt idx="2499">
                        <c:v>92</c:v>
                      </c:pt>
                      <c:pt idx="2500">
                        <c:v>92</c:v>
                      </c:pt>
                      <c:pt idx="2501">
                        <c:v>94</c:v>
                      </c:pt>
                      <c:pt idx="2502">
                        <c:v>95</c:v>
                      </c:pt>
                      <c:pt idx="2503">
                        <c:v>96</c:v>
                      </c:pt>
                      <c:pt idx="2504">
                        <c:v>97</c:v>
                      </c:pt>
                      <c:pt idx="2505">
                        <c:v>98</c:v>
                      </c:pt>
                      <c:pt idx="2506">
                        <c:v>99</c:v>
                      </c:pt>
                      <c:pt idx="2507">
                        <c:v>100</c:v>
                      </c:pt>
                      <c:pt idx="2508">
                        <c:v>102</c:v>
                      </c:pt>
                      <c:pt idx="2509">
                        <c:v>102</c:v>
                      </c:pt>
                      <c:pt idx="2510">
                        <c:v>103</c:v>
                      </c:pt>
                      <c:pt idx="2511">
                        <c:v>104</c:v>
                      </c:pt>
                      <c:pt idx="2512">
                        <c:v>105</c:v>
                      </c:pt>
                      <c:pt idx="2513">
                        <c:v>106</c:v>
                      </c:pt>
                      <c:pt idx="2514">
                        <c:v>107</c:v>
                      </c:pt>
                      <c:pt idx="2515">
                        <c:v>108</c:v>
                      </c:pt>
                      <c:pt idx="2516">
                        <c:v>109</c:v>
                      </c:pt>
                      <c:pt idx="2517">
                        <c:v>110</c:v>
                      </c:pt>
                      <c:pt idx="2518">
                        <c:v>112</c:v>
                      </c:pt>
                      <c:pt idx="2519">
                        <c:v>112</c:v>
                      </c:pt>
                      <c:pt idx="2520">
                        <c:v>113</c:v>
                      </c:pt>
                      <c:pt idx="2521">
                        <c:v>114</c:v>
                      </c:pt>
                      <c:pt idx="2522">
                        <c:v>115</c:v>
                      </c:pt>
                      <c:pt idx="2523">
                        <c:v>116</c:v>
                      </c:pt>
                      <c:pt idx="2524">
                        <c:v>117</c:v>
                      </c:pt>
                      <c:pt idx="2525">
                        <c:v>118</c:v>
                      </c:pt>
                      <c:pt idx="2526">
                        <c:v>119</c:v>
                      </c:pt>
                      <c:pt idx="2527">
                        <c:v>120</c:v>
                      </c:pt>
                      <c:pt idx="2528">
                        <c:v>120</c:v>
                      </c:pt>
                      <c:pt idx="2529">
                        <c:v>122</c:v>
                      </c:pt>
                      <c:pt idx="2530">
                        <c:v>123</c:v>
                      </c:pt>
                      <c:pt idx="2531">
                        <c:v>124</c:v>
                      </c:pt>
                      <c:pt idx="2532">
                        <c:v>125</c:v>
                      </c:pt>
                      <c:pt idx="2533">
                        <c:v>126</c:v>
                      </c:pt>
                      <c:pt idx="2534">
                        <c:v>127</c:v>
                      </c:pt>
                      <c:pt idx="2535">
                        <c:v>128</c:v>
                      </c:pt>
                      <c:pt idx="2536">
                        <c:v>129</c:v>
                      </c:pt>
                      <c:pt idx="2537">
                        <c:v>129</c:v>
                      </c:pt>
                      <c:pt idx="2538">
                        <c:v>131</c:v>
                      </c:pt>
                      <c:pt idx="2539">
                        <c:v>132</c:v>
                      </c:pt>
                      <c:pt idx="2540">
                        <c:v>133</c:v>
                      </c:pt>
                      <c:pt idx="2541">
                        <c:v>134</c:v>
                      </c:pt>
                      <c:pt idx="2542">
                        <c:v>135</c:v>
                      </c:pt>
                      <c:pt idx="2543">
                        <c:v>136</c:v>
                      </c:pt>
                      <c:pt idx="2544">
                        <c:v>137</c:v>
                      </c:pt>
                      <c:pt idx="2545">
                        <c:v>138</c:v>
                      </c:pt>
                      <c:pt idx="2546">
                        <c:v>138</c:v>
                      </c:pt>
                      <c:pt idx="2547">
                        <c:v>140</c:v>
                      </c:pt>
                      <c:pt idx="2548">
                        <c:v>141</c:v>
                      </c:pt>
                      <c:pt idx="2549">
                        <c:v>142</c:v>
                      </c:pt>
                      <c:pt idx="2550">
                        <c:v>143</c:v>
                      </c:pt>
                      <c:pt idx="2551">
                        <c:v>144</c:v>
                      </c:pt>
                      <c:pt idx="2552">
                        <c:v>145</c:v>
                      </c:pt>
                      <c:pt idx="2553">
                        <c:v>146</c:v>
                      </c:pt>
                      <c:pt idx="2554">
                        <c:v>148</c:v>
                      </c:pt>
                      <c:pt idx="2555">
                        <c:v>148</c:v>
                      </c:pt>
                      <c:pt idx="2556">
                        <c:v>149</c:v>
                      </c:pt>
                      <c:pt idx="2557">
                        <c:v>150</c:v>
                      </c:pt>
                      <c:pt idx="2558">
                        <c:v>151</c:v>
                      </c:pt>
                      <c:pt idx="2559">
                        <c:v>152</c:v>
                      </c:pt>
                      <c:pt idx="2560">
                        <c:v>153</c:v>
                      </c:pt>
                      <c:pt idx="2561">
                        <c:v>154</c:v>
                      </c:pt>
                      <c:pt idx="2562">
                        <c:v>155</c:v>
                      </c:pt>
                      <c:pt idx="2563">
                        <c:v>157</c:v>
                      </c:pt>
                      <c:pt idx="2564">
                        <c:v>157</c:v>
                      </c:pt>
                      <c:pt idx="2565">
                        <c:v>158</c:v>
                      </c:pt>
                      <c:pt idx="2566">
                        <c:v>159</c:v>
                      </c:pt>
                      <c:pt idx="2567">
                        <c:v>160</c:v>
                      </c:pt>
                      <c:pt idx="2568">
                        <c:v>161</c:v>
                      </c:pt>
                      <c:pt idx="2569">
                        <c:v>162</c:v>
                      </c:pt>
                      <c:pt idx="2570">
                        <c:v>163</c:v>
                      </c:pt>
                      <c:pt idx="2571">
                        <c:v>164</c:v>
                      </c:pt>
                      <c:pt idx="2572">
                        <c:v>165</c:v>
                      </c:pt>
                      <c:pt idx="2573">
                        <c:v>167</c:v>
                      </c:pt>
                      <c:pt idx="2574">
                        <c:v>167</c:v>
                      </c:pt>
                      <c:pt idx="2575">
                        <c:v>168</c:v>
                      </c:pt>
                      <c:pt idx="2576">
                        <c:v>169</c:v>
                      </c:pt>
                      <c:pt idx="2577">
                        <c:v>170</c:v>
                      </c:pt>
                      <c:pt idx="2578">
                        <c:v>171</c:v>
                      </c:pt>
                      <c:pt idx="2579">
                        <c:v>172</c:v>
                      </c:pt>
                      <c:pt idx="2580">
                        <c:v>173</c:v>
                      </c:pt>
                      <c:pt idx="2581">
                        <c:v>174</c:v>
                      </c:pt>
                      <c:pt idx="2582">
                        <c:v>174</c:v>
                      </c:pt>
                      <c:pt idx="2583">
                        <c:v>176</c:v>
                      </c:pt>
                      <c:pt idx="2584">
                        <c:v>177</c:v>
                      </c:pt>
                      <c:pt idx="2585">
                        <c:v>178</c:v>
                      </c:pt>
                      <c:pt idx="2586">
                        <c:v>179</c:v>
                      </c:pt>
                      <c:pt idx="2587">
                        <c:v>180</c:v>
                      </c:pt>
                      <c:pt idx="2588">
                        <c:v>181</c:v>
                      </c:pt>
                      <c:pt idx="2589">
                        <c:v>182</c:v>
                      </c:pt>
                      <c:pt idx="2590">
                        <c:v>183</c:v>
                      </c:pt>
                      <c:pt idx="2591">
                        <c:v>185</c:v>
                      </c:pt>
                      <c:pt idx="2592">
                        <c:v>185</c:v>
                      </c:pt>
                      <c:pt idx="2593">
                        <c:v>186</c:v>
                      </c:pt>
                      <c:pt idx="2594">
                        <c:v>187</c:v>
                      </c:pt>
                      <c:pt idx="2595">
                        <c:v>188</c:v>
                      </c:pt>
                      <c:pt idx="2596">
                        <c:v>189</c:v>
                      </c:pt>
                      <c:pt idx="2597">
                        <c:v>190</c:v>
                      </c:pt>
                      <c:pt idx="2598">
                        <c:v>191</c:v>
                      </c:pt>
                      <c:pt idx="2599">
                        <c:v>192</c:v>
                      </c:pt>
                      <c:pt idx="2600">
                        <c:v>192</c:v>
                      </c:pt>
                      <c:pt idx="2601">
                        <c:v>194</c:v>
                      </c:pt>
                      <c:pt idx="2602">
                        <c:v>195</c:v>
                      </c:pt>
                      <c:pt idx="2603">
                        <c:v>196</c:v>
                      </c:pt>
                      <c:pt idx="2604">
                        <c:v>197</c:v>
                      </c:pt>
                      <c:pt idx="2605">
                        <c:v>198</c:v>
                      </c:pt>
                      <c:pt idx="2606">
                        <c:v>199</c:v>
                      </c:pt>
                      <c:pt idx="2607">
                        <c:v>200</c:v>
                      </c:pt>
                      <c:pt idx="2608">
                        <c:v>200</c:v>
                      </c:pt>
                      <c:pt idx="2609">
                        <c:v>203</c:v>
                      </c:pt>
                      <c:pt idx="2610">
                        <c:v>203</c:v>
                      </c:pt>
                      <c:pt idx="2611">
                        <c:v>204</c:v>
                      </c:pt>
                      <c:pt idx="2612">
                        <c:v>205</c:v>
                      </c:pt>
                      <c:pt idx="2613">
                        <c:v>206</c:v>
                      </c:pt>
                      <c:pt idx="2614">
                        <c:v>207</c:v>
                      </c:pt>
                      <c:pt idx="2615">
                        <c:v>208</c:v>
                      </c:pt>
                      <c:pt idx="2616">
                        <c:v>210</c:v>
                      </c:pt>
                      <c:pt idx="2617">
                        <c:v>210</c:v>
                      </c:pt>
                      <c:pt idx="2618">
                        <c:v>211</c:v>
                      </c:pt>
                      <c:pt idx="2619">
                        <c:v>212</c:v>
                      </c:pt>
                      <c:pt idx="2620">
                        <c:v>213</c:v>
                      </c:pt>
                      <c:pt idx="2621">
                        <c:v>214</c:v>
                      </c:pt>
                      <c:pt idx="2622">
                        <c:v>215</c:v>
                      </c:pt>
                      <c:pt idx="2623">
                        <c:v>216</c:v>
                      </c:pt>
                      <c:pt idx="2624">
                        <c:v>217</c:v>
                      </c:pt>
                      <c:pt idx="2625">
                        <c:v>219</c:v>
                      </c:pt>
                      <c:pt idx="2626">
                        <c:v>219</c:v>
                      </c:pt>
                      <c:pt idx="2627">
                        <c:v>220</c:v>
                      </c:pt>
                      <c:pt idx="2628">
                        <c:v>221</c:v>
                      </c:pt>
                      <c:pt idx="2629">
                        <c:v>222</c:v>
                      </c:pt>
                      <c:pt idx="2630">
                        <c:v>223</c:v>
                      </c:pt>
                      <c:pt idx="2631">
                        <c:v>224</c:v>
                      </c:pt>
                      <c:pt idx="2632">
                        <c:v>225</c:v>
                      </c:pt>
                      <c:pt idx="2633">
                        <c:v>226</c:v>
                      </c:pt>
                      <c:pt idx="2634">
                        <c:v>227</c:v>
                      </c:pt>
                      <c:pt idx="2635">
                        <c:v>229</c:v>
                      </c:pt>
                      <c:pt idx="2636">
                        <c:v>229</c:v>
                      </c:pt>
                      <c:pt idx="2637">
                        <c:v>230</c:v>
                      </c:pt>
                      <c:pt idx="2638">
                        <c:v>231</c:v>
                      </c:pt>
                      <c:pt idx="2639">
                        <c:v>232</c:v>
                      </c:pt>
                      <c:pt idx="2640">
                        <c:v>233</c:v>
                      </c:pt>
                      <c:pt idx="2641">
                        <c:v>234</c:v>
                      </c:pt>
                      <c:pt idx="2642">
                        <c:v>235</c:v>
                      </c:pt>
                      <c:pt idx="2643">
                        <c:v>236</c:v>
                      </c:pt>
                      <c:pt idx="2644">
                        <c:v>236</c:v>
                      </c:pt>
                      <c:pt idx="2645">
                        <c:v>238</c:v>
                      </c:pt>
                      <c:pt idx="2646">
                        <c:v>239</c:v>
                      </c:pt>
                      <c:pt idx="2647">
                        <c:v>240</c:v>
                      </c:pt>
                      <c:pt idx="2648">
                        <c:v>241</c:v>
                      </c:pt>
                      <c:pt idx="2649">
                        <c:v>242</c:v>
                      </c:pt>
                      <c:pt idx="2650">
                        <c:v>243</c:v>
                      </c:pt>
                      <c:pt idx="2651">
                        <c:v>244</c:v>
                      </c:pt>
                      <c:pt idx="2652">
                        <c:v>245</c:v>
                      </c:pt>
                      <c:pt idx="2653">
                        <c:v>247</c:v>
                      </c:pt>
                      <c:pt idx="2654">
                        <c:v>247</c:v>
                      </c:pt>
                      <c:pt idx="2655">
                        <c:v>248</c:v>
                      </c:pt>
                      <c:pt idx="2656">
                        <c:v>249</c:v>
                      </c:pt>
                      <c:pt idx="2657">
                        <c:v>250</c:v>
                      </c:pt>
                      <c:pt idx="2658">
                        <c:v>251</c:v>
                      </c:pt>
                      <c:pt idx="2659">
                        <c:v>252</c:v>
                      </c:pt>
                      <c:pt idx="2660">
                        <c:v>252</c:v>
                      </c:pt>
                      <c:pt idx="2661">
                        <c:v>254</c:v>
                      </c:pt>
                      <c:pt idx="2662">
                        <c:v>255</c:v>
                      </c:pt>
                      <c:pt idx="2663">
                        <c:v>256</c:v>
                      </c:pt>
                      <c:pt idx="2664">
                        <c:v>257</c:v>
                      </c:pt>
                      <c:pt idx="2665">
                        <c:v>258</c:v>
                      </c:pt>
                      <c:pt idx="2666">
                        <c:v>259</c:v>
                      </c:pt>
                      <c:pt idx="2667">
                        <c:v>260</c:v>
                      </c:pt>
                      <c:pt idx="2668">
                        <c:v>261</c:v>
                      </c:pt>
                      <c:pt idx="2669">
                        <c:v>263</c:v>
                      </c:pt>
                      <c:pt idx="2670">
                        <c:v>263</c:v>
                      </c:pt>
                      <c:pt idx="2671">
                        <c:v>264</c:v>
                      </c:pt>
                      <c:pt idx="2672">
                        <c:v>265</c:v>
                      </c:pt>
                      <c:pt idx="2673">
                        <c:v>266</c:v>
                      </c:pt>
                      <c:pt idx="2674">
                        <c:v>267</c:v>
                      </c:pt>
                      <c:pt idx="2675">
                        <c:v>268</c:v>
                      </c:pt>
                      <c:pt idx="2676">
                        <c:v>269</c:v>
                      </c:pt>
                      <c:pt idx="2677">
                        <c:v>270</c:v>
                      </c:pt>
                      <c:pt idx="2678">
                        <c:v>270</c:v>
                      </c:pt>
                      <c:pt idx="2679">
                        <c:v>272</c:v>
                      </c:pt>
                      <c:pt idx="2680">
                        <c:v>273</c:v>
                      </c:pt>
                      <c:pt idx="2681">
                        <c:v>274</c:v>
                      </c:pt>
                      <c:pt idx="2682">
                        <c:v>275</c:v>
                      </c:pt>
                      <c:pt idx="2683">
                        <c:v>276</c:v>
                      </c:pt>
                      <c:pt idx="2684">
                        <c:v>277</c:v>
                      </c:pt>
                      <c:pt idx="2685">
                        <c:v>278</c:v>
                      </c:pt>
                      <c:pt idx="2686">
                        <c:v>278</c:v>
                      </c:pt>
                      <c:pt idx="2687">
                        <c:v>280</c:v>
                      </c:pt>
                      <c:pt idx="2688">
                        <c:v>281</c:v>
                      </c:pt>
                      <c:pt idx="2689">
                        <c:v>282</c:v>
                      </c:pt>
                      <c:pt idx="2690">
                        <c:v>283</c:v>
                      </c:pt>
                      <c:pt idx="2691">
                        <c:v>284</c:v>
                      </c:pt>
                      <c:pt idx="2692">
                        <c:v>285</c:v>
                      </c:pt>
                      <c:pt idx="2693">
                        <c:v>287</c:v>
                      </c:pt>
                      <c:pt idx="2694">
                        <c:v>287</c:v>
                      </c:pt>
                      <c:pt idx="2695">
                        <c:v>288</c:v>
                      </c:pt>
                      <c:pt idx="2696">
                        <c:v>289</c:v>
                      </c:pt>
                      <c:pt idx="2697">
                        <c:v>290</c:v>
                      </c:pt>
                      <c:pt idx="2698">
                        <c:v>291</c:v>
                      </c:pt>
                      <c:pt idx="2699">
                        <c:v>292</c:v>
                      </c:pt>
                      <c:pt idx="2700">
                        <c:v>294</c:v>
                      </c:pt>
                      <c:pt idx="2701">
                        <c:v>294</c:v>
                      </c:pt>
                      <c:pt idx="2702">
                        <c:v>295</c:v>
                      </c:pt>
                      <c:pt idx="2703">
                        <c:v>296</c:v>
                      </c:pt>
                      <c:pt idx="2704">
                        <c:v>297</c:v>
                      </c:pt>
                      <c:pt idx="2705">
                        <c:v>298</c:v>
                      </c:pt>
                      <c:pt idx="2706">
                        <c:v>299</c:v>
                      </c:pt>
                      <c:pt idx="2707">
                        <c:v>0</c:v>
                      </c:pt>
                      <c:pt idx="2708">
                        <c:v>0</c:v>
                      </c:pt>
                      <c:pt idx="2709">
                        <c:v>1</c:v>
                      </c:pt>
                      <c:pt idx="2710">
                        <c:v>2</c:v>
                      </c:pt>
                      <c:pt idx="2711">
                        <c:v>3</c:v>
                      </c:pt>
                      <c:pt idx="2712">
                        <c:v>4</c:v>
                      </c:pt>
                      <c:pt idx="2713">
                        <c:v>5</c:v>
                      </c:pt>
                      <c:pt idx="2714">
                        <c:v>6</c:v>
                      </c:pt>
                      <c:pt idx="2715">
                        <c:v>7</c:v>
                      </c:pt>
                      <c:pt idx="2716">
                        <c:v>8</c:v>
                      </c:pt>
                      <c:pt idx="2717">
                        <c:v>9</c:v>
                      </c:pt>
                      <c:pt idx="2718">
                        <c:v>10</c:v>
                      </c:pt>
                      <c:pt idx="2719">
                        <c:v>11</c:v>
                      </c:pt>
                      <c:pt idx="2720">
                        <c:v>12</c:v>
                      </c:pt>
                      <c:pt idx="2721">
                        <c:v>13</c:v>
                      </c:pt>
                      <c:pt idx="2722">
                        <c:v>14</c:v>
                      </c:pt>
                      <c:pt idx="2723">
                        <c:v>15</c:v>
                      </c:pt>
                      <c:pt idx="2724">
                        <c:v>16</c:v>
                      </c:pt>
                      <c:pt idx="2725">
                        <c:v>17</c:v>
                      </c:pt>
                      <c:pt idx="2726">
                        <c:v>18</c:v>
                      </c:pt>
                      <c:pt idx="2727">
                        <c:v>19</c:v>
                      </c:pt>
                      <c:pt idx="2728">
                        <c:v>20</c:v>
                      </c:pt>
                      <c:pt idx="2729">
                        <c:v>21</c:v>
                      </c:pt>
                      <c:pt idx="2730">
                        <c:v>22</c:v>
                      </c:pt>
                      <c:pt idx="2731">
                        <c:v>23</c:v>
                      </c:pt>
                      <c:pt idx="2732">
                        <c:v>24</c:v>
                      </c:pt>
                      <c:pt idx="2733">
                        <c:v>25</c:v>
                      </c:pt>
                      <c:pt idx="2734">
                        <c:v>26</c:v>
                      </c:pt>
                      <c:pt idx="2735">
                        <c:v>27</c:v>
                      </c:pt>
                      <c:pt idx="2736">
                        <c:v>28</c:v>
                      </c:pt>
                      <c:pt idx="2737">
                        <c:v>29</c:v>
                      </c:pt>
                      <c:pt idx="2738">
                        <c:v>30</c:v>
                      </c:pt>
                      <c:pt idx="2739">
                        <c:v>31</c:v>
                      </c:pt>
                      <c:pt idx="2740">
                        <c:v>32</c:v>
                      </c:pt>
                      <c:pt idx="2741">
                        <c:v>33</c:v>
                      </c:pt>
                      <c:pt idx="2742">
                        <c:v>34</c:v>
                      </c:pt>
                      <c:pt idx="2743">
                        <c:v>35</c:v>
                      </c:pt>
                      <c:pt idx="2744">
                        <c:v>36</c:v>
                      </c:pt>
                      <c:pt idx="2745">
                        <c:v>36</c:v>
                      </c:pt>
                      <c:pt idx="2746">
                        <c:v>38</c:v>
                      </c:pt>
                      <c:pt idx="2747">
                        <c:v>38</c:v>
                      </c:pt>
                      <c:pt idx="2748">
                        <c:v>39</c:v>
                      </c:pt>
                      <c:pt idx="2749">
                        <c:v>40</c:v>
                      </c:pt>
                      <c:pt idx="2750">
                        <c:v>42</c:v>
                      </c:pt>
                      <c:pt idx="2751">
                        <c:v>42</c:v>
                      </c:pt>
                      <c:pt idx="2752">
                        <c:v>43</c:v>
                      </c:pt>
                      <c:pt idx="2753">
                        <c:v>45</c:v>
                      </c:pt>
                      <c:pt idx="2754">
                        <c:v>45</c:v>
                      </c:pt>
                      <c:pt idx="2755">
                        <c:v>46</c:v>
                      </c:pt>
                      <c:pt idx="2756">
                        <c:v>47</c:v>
                      </c:pt>
                      <c:pt idx="2757">
                        <c:v>48</c:v>
                      </c:pt>
                      <c:pt idx="2758">
                        <c:v>50</c:v>
                      </c:pt>
                      <c:pt idx="2759">
                        <c:v>51</c:v>
                      </c:pt>
                      <c:pt idx="2760">
                        <c:v>52</c:v>
                      </c:pt>
                      <c:pt idx="2761">
                        <c:v>53</c:v>
                      </c:pt>
                      <c:pt idx="2762">
                        <c:v>54</c:v>
                      </c:pt>
                      <c:pt idx="2763">
                        <c:v>55</c:v>
                      </c:pt>
                      <c:pt idx="2764">
                        <c:v>56</c:v>
                      </c:pt>
                      <c:pt idx="2765">
                        <c:v>57</c:v>
                      </c:pt>
                      <c:pt idx="2766">
                        <c:v>58</c:v>
                      </c:pt>
                      <c:pt idx="2767">
                        <c:v>59</c:v>
                      </c:pt>
                      <c:pt idx="2768">
                        <c:v>60</c:v>
                      </c:pt>
                      <c:pt idx="2769">
                        <c:v>61</c:v>
                      </c:pt>
                      <c:pt idx="2770">
                        <c:v>62</c:v>
                      </c:pt>
                      <c:pt idx="2771">
                        <c:v>63</c:v>
                      </c:pt>
                      <c:pt idx="2772">
                        <c:v>64</c:v>
                      </c:pt>
                      <c:pt idx="2773">
                        <c:v>65</c:v>
                      </c:pt>
                      <c:pt idx="2774">
                        <c:v>66</c:v>
                      </c:pt>
                      <c:pt idx="2775">
                        <c:v>67</c:v>
                      </c:pt>
                      <c:pt idx="2776">
                        <c:v>68</c:v>
                      </c:pt>
                      <c:pt idx="2777">
                        <c:v>69</c:v>
                      </c:pt>
                      <c:pt idx="2778">
                        <c:v>70</c:v>
                      </c:pt>
                      <c:pt idx="2779">
                        <c:v>71</c:v>
                      </c:pt>
                      <c:pt idx="2780">
                        <c:v>72</c:v>
                      </c:pt>
                      <c:pt idx="2781">
                        <c:v>73</c:v>
                      </c:pt>
                      <c:pt idx="2782">
                        <c:v>74</c:v>
                      </c:pt>
                      <c:pt idx="2783">
                        <c:v>75</c:v>
                      </c:pt>
                      <c:pt idx="2784">
                        <c:v>76</c:v>
                      </c:pt>
                      <c:pt idx="2785">
                        <c:v>77</c:v>
                      </c:pt>
                      <c:pt idx="2786">
                        <c:v>78</c:v>
                      </c:pt>
                      <c:pt idx="2787">
                        <c:v>79</c:v>
                      </c:pt>
                      <c:pt idx="2788">
                        <c:v>80</c:v>
                      </c:pt>
                      <c:pt idx="2789">
                        <c:v>80</c:v>
                      </c:pt>
                      <c:pt idx="2790">
                        <c:v>82</c:v>
                      </c:pt>
                      <c:pt idx="2791">
                        <c:v>82</c:v>
                      </c:pt>
                      <c:pt idx="2792">
                        <c:v>83</c:v>
                      </c:pt>
                      <c:pt idx="2793">
                        <c:v>84</c:v>
                      </c:pt>
                      <c:pt idx="2794">
                        <c:v>86</c:v>
                      </c:pt>
                      <c:pt idx="2795">
                        <c:v>86</c:v>
                      </c:pt>
                      <c:pt idx="2796">
                        <c:v>87</c:v>
                      </c:pt>
                      <c:pt idx="2797">
                        <c:v>88</c:v>
                      </c:pt>
                      <c:pt idx="2798">
                        <c:v>89</c:v>
                      </c:pt>
                      <c:pt idx="2799">
                        <c:v>90</c:v>
                      </c:pt>
                      <c:pt idx="2800">
                        <c:v>92</c:v>
                      </c:pt>
                      <c:pt idx="2801">
                        <c:v>93</c:v>
                      </c:pt>
                      <c:pt idx="2802">
                        <c:v>94</c:v>
                      </c:pt>
                      <c:pt idx="2803">
                        <c:v>95</c:v>
                      </c:pt>
                      <c:pt idx="2804">
                        <c:v>96</c:v>
                      </c:pt>
                      <c:pt idx="2805">
                        <c:v>97</c:v>
                      </c:pt>
                      <c:pt idx="2806">
                        <c:v>98</c:v>
                      </c:pt>
                      <c:pt idx="2807">
                        <c:v>99</c:v>
                      </c:pt>
                      <c:pt idx="2808">
                        <c:v>100</c:v>
                      </c:pt>
                      <c:pt idx="2809">
                        <c:v>101</c:v>
                      </c:pt>
                      <c:pt idx="2810">
                        <c:v>102</c:v>
                      </c:pt>
                      <c:pt idx="2811">
                        <c:v>103</c:v>
                      </c:pt>
                      <c:pt idx="2812">
                        <c:v>104</c:v>
                      </c:pt>
                      <c:pt idx="2813">
                        <c:v>105</c:v>
                      </c:pt>
                      <c:pt idx="2814">
                        <c:v>106</c:v>
                      </c:pt>
                      <c:pt idx="2815">
                        <c:v>107</c:v>
                      </c:pt>
                      <c:pt idx="2816">
                        <c:v>108</c:v>
                      </c:pt>
                      <c:pt idx="2817">
                        <c:v>109</c:v>
                      </c:pt>
                      <c:pt idx="2818">
                        <c:v>110</c:v>
                      </c:pt>
                      <c:pt idx="2819">
                        <c:v>111</c:v>
                      </c:pt>
                      <c:pt idx="2820">
                        <c:v>112</c:v>
                      </c:pt>
                      <c:pt idx="2821">
                        <c:v>113</c:v>
                      </c:pt>
                      <c:pt idx="2822">
                        <c:v>114</c:v>
                      </c:pt>
                      <c:pt idx="2823">
                        <c:v>115</c:v>
                      </c:pt>
                      <c:pt idx="2824">
                        <c:v>116</c:v>
                      </c:pt>
                      <c:pt idx="2825">
                        <c:v>117</c:v>
                      </c:pt>
                      <c:pt idx="2826">
                        <c:v>118</c:v>
                      </c:pt>
                      <c:pt idx="2827">
                        <c:v>119</c:v>
                      </c:pt>
                      <c:pt idx="2828">
                        <c:v>120</c:v>
                      </c:pt>
                      <c:pt idx="2829">
                        <c:v>120</c:v>
                      </c:pt>
                      <c:pt idx="2830">
                        <c:v>122</c:v>
                      </c:pt>
                      <c:pt idx="2831">
                        <c:v>122</c:v>
                      </c:pt>
                      <c:pt idx="2832">
                        <c:v>123</c:v>
                      </c:pt>
                      <c:pt idx="2833">
                        <c:v>124</c:v>
                      </c:pt>
                      <c:pt idx="2834">
                        <c:v>126</c:v>
                      </c:pt>
                      <c:pt idx="2835">
                        <c:v>126</c:v>
                      </c:pt>
                      <c:pt idx="2836">
                        <c:v>127</c:v>
                      </c:pt>
                      <c:pt idx="2837">
                        <c:v>128</c:v>
                      </c:pt>
                      <c:pt idx="2838">
                        <c:v>130</c:v>
                      </c:pt>
                      <c:pt idx="2839">
                        <c:v>131</c:v>
                      </c:pt>
                      <c:pt idx="2840">
                        <c:v>132</c:v>
                      </c:pt>
                      <c:pt idx="2841">
                        <c:v>133</c:v>
                      </c:pt>
                      <c:pt idx="2842">
                        <c:v>134</c:v>
                      </c:pt>
                      <c:pt idx="2843">
                        <c:v>135</c:v>
                      </c:pt>
                      <c:pt idx="2844">
                        <c:v>136</c:v>
                      </c:pt>
                      <c:pt idx="2845">
                        <c:v>137</c:v>
                      </c:pt>
                      <c:pt idx="2846">
                        <c:v>138</c:v>
                      </c:pt>
                      <c:pt idx="2847">
                        <c:v>139</c:v>
                      </c:pt>
                      <c:pt idx="2848">
                        <c:v>140</c:v>
                      </c:pt>
                      <c:pt idx="2849">
                        <c:v>141</c:v>
                      </c:pt>
                      <c:pt idx="2850">
                        <c:v>142</c:v>
                      </c:pt>
                      <c:pt idx="2851">
                        <c:v>143</c:v>
                      </c:pt>
                      <c:pt idx="2852">
                        <c:v>144</c:v>
                      </c:pt>
                      <c:pt idx="2853">
                        <c:v>145</c:v>
                      </c:pt>
                      <c:pt idx="2854">
                        <c:v>146</c:v>
                      </c:pt>
                      <c:pt idx="2855">
                        <c:v>147</c:v>
                      </c:pt>
                      <c:pt idx="2856">
                        <c:v>148</c:v>
                      </c:pt>
                      <c:pt idx="2857">
                        <c:v>149</c:v>
                      </c:pt>
                      <c:pt idx="2858">
                        <c:v>150</c:v>
                      </c:pt>
                      <c:pt idx="2859">
                        <c:v>151</c:v>
                      </c:pt>
                      <c:pt idx="2860">
                        <c:v>152</c:v>
                      </c:pt>
                      <c:pt idx="2861">
                        <c:v>153</c:v>
                      </c:pt>
                      <c:pt idx="2862">
                        <c:v>154</c:v>
                      </c:pt>
                      <c:pt idx="2863">
                        <c:v>155</c:v>
                      </c:pt>
                      <c:pt idx="2864">
                        <c:v>156</c:v>
                      </c:pt>
                      <c:pt idx="2865">
                        <c:v>157</c:v>
                      </c:pt>
                      <c:pt idx="2866">
                        <c:v>158</c:v>
                      </c:pt>
                      <c:pt idx="2867">
                        <c:v>159</c:v>
                      </c:pt>
                      <c:pt idx="2868">
                        <c:v>160</c:v>
                      </c:pt>
                      <c:pt idx="2869">
                        <c:v>161</c:v>
                      </c:pt>
                      <c:pt idx="2870">
                        <c:v>161</c:v>
                      </c:pt>
                      <c:pt idx="2871">
                        <c:v>163</c:v>
                      </c:pt>
                      <c:pt idx="2872">
                        <c:v>163</c:v>
                      </c:pt>
                      <c:pt idx="2873">
                        <c:v>165</c:v>
                      </c:pt>
                      <c:pt idx="2874">
                        <c:v>165</c:v>
                      </c:pt>
                      <c:pt idx="2875">
                        <c:v>166</c:v>
                      </c:pt>
                      <c:pt idx="2876">
                        <c:v>167</c:v>
                      </c:pt>
                      <c:pt idx="2877">
                        <c:v>168</c:v>
                      </c:pt>
                      <c:pt idx="2878">
                        <c:v>169</c:v>
                      </c:pt>
                      <c:pt idx="2879">
                        <c:v>170</c:v>
                      </c:pt>
                      <c:pt idx="2880">
                        <c:v>171</c:v>
                      </c:pt>
                      <c:pt idx="2881">
                        <c:v>172</c:v>
                      </c:pt>
                      <c:pt idx="2882">
                        <c:v>174</c:v>
                      </c:pt>
                      <c:pt idx="2883">
                        <c:v>175</c:v>
                      </c:pt>
                      <c:pt idx="2884">
                        <c:v>176</c:v>
                      </c:pt>
                      <c:pt idx="2885">
                        <c:v>177</c:v>
                      </c:pt>
                      <c:pt idx="2886">
                        <c:v>178</c:v>
                      </c:pt>
                      <c:pt idx="2887">
                        <c:v>179</c:v>
                      </c:pt>
                      <c:pt idx="2888">
                        <c:v>180</c:v>
                      </c:pt>
                      <c:pt idx="2889">
                        <c:v>181</c:v>
                      </c:pt>
                      <c:pt idx="2890">
                        <c:v>182</c:v>
                      </c:pt>
                      <c:pt idx="2891">
                        <c:v>183</c:v>
                      </c:pt>
                      <c:pt idx="2892">
                        <c:v>184</c:v>
                      </c:pt>
                      <c:pt idx="2893">
                        <c:v>185</c:v>
                      </c:pt>
                      <c:pt idx="2894">
                        <c:v>186</c:v>
                      </c:pt>
                      <c:pt idx="2895">
                        <c:v>187</c:v>
                      </c:pt>
                      <c:pt idx="2896">
                        <c:v>188</c:v>
                      </c:pt>
                      <c:pt idx="2897">
                        <c:v>189</c:v>
                      </c:pt>
                      <c:pt idx="2898">
                        <c:v>190</c:v>
                      </c:pt>
                      <c:pt idx="2899">
                        <c:v>191</c:v>
                      </c:pt>
                      <c:pt idx="2900">
                        <c:v>192</c:v>
                      </c:pt>
                      <c:pt idx="2901">
                        <c:v>193</c:v>
                      </c:pt>
                      <c:pt idx="2902">
                        <c:v>194</c:v>
                      </c:pt>
                      <c:pt idx="2903">
                        <c:v>195</c:v>
                      </c:pt>
                      <c:pt idx="2904">
                        <c:v>196</c:v>
                      </c:pt>
                      <c:pt idx="2905">
                        <c:v>197</c:v>
                      </c:pt>
                      <c:pt idx="2906">
                        <c:v>198</c:v>
                      </c:pt>
                      <c:pt idx="2907">
                        <c:v>199</c:v>
                      </c:pt>
                      <c:pt idx="2908">
                        <c:v>200</c:v>
                      </c:pt>
                      <c:pt idx="2909">
                        <c:v>201</c:v>
                      </c:pt>
                      <c:pt idx="2910">
                        <c:v>202</c:v>
                      </c:pt>
                      <c:pt idx="2911">
                        <c:v>203</c:v>
                      </c:pt>
                      <c:pt idx="2912">
                        <c:v>204</c:v>
                      </c:pt>
                      <c:pt idx="2913">
                        <c:v>204</c:v>
                      </c:pt>
                      <c:pt idx="2914">
                        <c:v>205</c:v>
                      </c:pt>
                      <c:pt idx="2915">
                        <c:v>206</c:v>
                      </c:pt>
                      <c:pt idx="2916">
                        <c:v>207</c:v>
                      </c:pt>
                      <c:pt idx="2917">
                        <c:v>208</c:v>
                      </c:pt>
                      <c:pt idx="2918">
                        <c:v>209</c:v>
                      </c:pt>
                      <c:pt idx="2919">
                        <c:v>210</c:v>
                      </c:pt>
                      <c:pt idx="2920">
                        <c:v>211</c:v>
                      </c:pt>
                      <c:pt idx="2921">
                        <c:v>213</c:v>
                      </c:pt>
                      <c:pt idx="2922">
                        <c:v>213</c:v>
                      </c:pt>
                      <c:pt idx="2923">
                        <c:v>214</c:v>
                      </c:pt>
                      <c:pt idx="2924">
                        <c:v>215</c:v>
                      </c:pt>
                      <c:pt idx="2925">
                        <c:v>216</c:v>
                      </c:pt>
                      <c:pt idx="2926">
                        <c:v>217</c:v>
                      </c:pt>
                      <c:pt idx="2927">
                        <c:v>218</c:v>
                      </c:pt>
                      <c:pt idx="2928">
                        <c:v>220</c:v>
                      </c:pt>
                      <c:pt idx="2929">
                        <c:v>221</c:v>
                      </c:pt>
                      <c:pt idx="2930">
                        <c:v>222</c:v>
                      </c:pt>
                      <c:pt idx="2931">
                        <c:v>223</c:v>
                      </c:pt>
                      <c:pt idx="2932">
                        <c:v>224</c:v>
                      </c:pt>
                      <c:pt idx="2933">
                        <c:v>225</c:v>
                      </c:pt>
                      <c:pt idx="2934">
                        <c:v>226</c:v>
                      </c:pt>
                      <c:pt idx="2935">
                        <c:v>227</c:v>
                      </c:pt>
                      <c:pt idx="2936">
                        <c:v>228</c:v>
                      </c:pt>
                      <c:pt idx="2937">
                        <c:v>229</c:v>
                      </c:pt>
                      <c:pt idx="2938">
                        <c:v>230</c:v>
                      </c:pt>
                      <c:pt idx="2939">
                        <c:v>231</c:v>
                      </c:pt>
                      <c:pt idx="2940">
                        <c:v>232</c:v>
                      </c:pt>
                      <c:pt idx="2941">
                        <c:v>233</c:v>
                      </c:pt>
                      <c:pt idx="2942">
                        <c:v>234</c:v>
                      </c:pt>
                      <c:pt idx="2943">
                        <c:v>235</c:v>
                      </c:pt>
                      <c:pt idx="2944">
                        <c:v>236</c:v>
                      </c:pt>
                      <c:pt idx="2945">
                        <c:v>237</c:v>
                      </c:pt>
                      <c:pt idx="2946">
                        <c:v>238</c:v>
                      </c:pt>
                      <c:pt idx="2947">
                        <c:v>239</c:v>
                      </c:pt>
                      <c:pt idx="2948">
                        <c:v>240</c:v>
                      </c:pt>
                      <c:pt idx="2949">
                        <c:v>241</c:v>
                      </c:pt>
                      <c:pt idx="2950">
                        <c:v>242</c:v>
                      </c:pt>
                      <c:pt idx="2951">
                        <c:v>243</c:v>
                      </c:pt>
                      <c:pt idx="2952">
                        <c:v>244</c:v>
                      </c:pt>
                      <c:pt idx="2953">
                        <c:v>245</c:v>
                      </c:pt>
                      <c:pt idx="2954">
                        <c:v>246</c:v>
                      </c:pt>
                      <c:pt idx="2955">
                        <c:v>247</c:v>
                      </c:pt>
                      <c:pt idx="2956">
                        <c:v>248</c:v>
                      </c:pt>
                      <c:pt idx="2957">
                        <c:v>249</c:v>
                      </c:pt>
                      <c:pt idx="2958">
                        <c:v>250</c:v>
                      </c:pt>
                      <c:pt idx="2959">
                        <c:v>250</c:v>
                      </c:pt>
                      <c:pt idx="2960">
                        <c:v>252</c:v>
                      </c:pt>
                      <c:pt idx="2961">
                        <c:v>252</c:v>
                      </c:pt>
                      <c:pt idx="2962">
                        <c:v>253</c:v>
                      </c:pt>
                      <c:pt idx="2963">
                        <c:v>254</c:v>
                      </c:pt>
                      <c:pt idx="2964">
                        <c:v>255</c:v>
                      </c:pt>
                      <c:pt idx="2965">
                        <c:v>256</c:v>
                      </c:pt>
                      <c:pt idx="2966">
                        <c:v>257</c:v>
                      </c:pt>
                      <c:pt idx="2967">
                        <c:v>258</c:v>
                      </c:pt>
                      <c:pt idx="2968">
                        <c:v>259</c:v>
                      </c:pt>
                      <c:pt idx="2969">
                        <c:v>260</c:v>
                      </c:pt>
                      <c:pt idx="2970">
                        <c:v>261</c:v>
                      </c:pt>
                      <c:pt idx="2971">
                        <c:v>262</c:v>
                      </c:pt>
                      <c:pt idx="2972">
                        <c:v>263</c:v>
                      </c:pt>
                      <c:pt idx="2973">
                        <c:v>264</c:v>
                      </c:pt>
                      <c:pt idx="2974">
                        <c:v>265</c:v>
                      </c:pt>
                      <c:pt idx="2975">
                        <c:v>266</c:v>
                      </c:pt>
                      <c:pt idx="2976">
                        <c:v>267</c:v>
                      </c:pt>
                      <c:pt idx="2977">
                        <c:v>269</c:v>
                      </c:pt>
                      <c:pt idx="2978">
                        <c:v>270</c:v>
                      </c:pt>
                      <c:pt idx="2979">
                        <c:v>271</c:v>
                      </c:pt>
                      <c:pt idx="2980">
                        <c:v>272</c:v>
                      </c:pt>
                      <c:pt idx="2981">
                        <c:v>273</c:v>
                      </c:pt>
                      <c:pt idx="2982">
                        <c:v>274</c:v>
                      </c:pt>
                      <c:pt idx="2983">
                        <c:v>275</c:v>
                      </c:pt>
                      <c:pt idx="2984">
                        <c:v>276</c:v>
                      </c:pt>
                      <c:pt idx="2985">
                        <c:v>277</c:v>
                      </c:pt>
                      <c:pt idx="2986">
                        <c:v>278</c:v>
                      </c:pt>
                      <c:pt idx="2987">
                        <c:v>279</c:v>
                      </c:pt>
                      <c:pt idx="2988">
                        <c:v>280</c:v>
                      </c:pt>
                      <c:pt idx="2989">
                        <c:v>281</c:v>
                      </c:pt>
                      <c:pt idx="2990">
                        <c:v>282</c:v>
                      </c:pt>
                      <c:pt idx="2991">
                        <c:v>283</c:v>
                      </c:pt>
                      <c:pt idx="2992">
                        <c:v>284</c:v>
                      </c:pt>
                      <c:pt idx="2993">
                        <c:v>285</c:v>
                      </c:pt>
                      <c:pt idx="2994">
                        <c:v>286</c:v>
                      </c:pt>
                      <c:pt idx="2995">
                        <c:v>287</c:v>
                      </c:pt>
                      <c:pt idx="2996">
                        <c:v>288</c:v>
                      </c:pt>
                      <c:pt idx="2997">
                        <c:v>289</c:v>
                      </c:pt>
                      <c:pt idx="2998">
                        <c:v>290</c:v>
                      </c:pt>
                      <c:pt idx="2999">
                        <c:v>291</c:v>
                      </c:pt>
                      <c:pt idx="3000">
                        <c:v>292</c:v>
                      </c:pt>
                      <c:pt idx="3001">
                        <c:v>293</c:v>
                      </c:pt>
                      <c:pt idx="3002">
                        <c:v>294</c:v>
                      </c:pt>
                      <c:pt idx="3003">
                        <c:v>294</c:v>
                      </c:pt>
                      <c:pt idx="3004">
                        <c:v>295</c:v>
                      </c:pt>
                      <c:pt idx="3005">
                        <c:v>296</c:v>
                      </c:pt>
                      <c:pt idx="3006">
                        <c:v>297</c:v>
                      </c:pt>
                      <c:pt idx="3007">
                        <c:v>298</c:v>
                      </c:pt>
                      <c:pt idx="3008">
                        <c:v>0</c:v>
                      </c:pt>
                      <c:pt idx="3009">
                        <c:v>1</c:v>
                      </c:pt>
                      <c:pt idx="3010">
                        <c:v>2</c:v>
                      </c:pt>
                      <c:pt idx="3011">
                        <c:v>3</c:v>
                      </c:pt>
                      <c:pt idx="3012">
                        <c:v>4</c:v>
                      </c:pt>
                      <c:pt idx="3013">
                        <c:v>5</c:v>
                      </c:pt>
                      <c:pt idx="3014">
                        <c:v>6</c:v>
                      </c:pt>
                      <c:pt idx="3015">
                        <c:v>7</c:v>
                      </c:pt>
                      <c:pt idx="3016">
                        <c:v>8</c:v>
                      </c:pt>
                      <c:pt idx="3017">
                        <c:v>9</c:v>
                      </c:pt>
                      <c:pt idx="3018">
                        <c:v>10</c:v>
                      </c:pt>
                      <c:pt idx="3019">
                        <c:v>11</c:v>
                      </c:pt>
                      <c:pt idx="3020">
                        <c:v>12</c:v>
                      </c:pt>
                      <c:pt idx="3021">
                        <c:v>13</c:v>
                      </c:pt>
                      <c:pt idx="3022">
                        <c:v>14</c:v>
                      </c:pt>
                      <c:pt idx="3023">
                        <c:v>15</c:v>
                      </c:pt>
                      <c:pt idx="3024">
                        <c:v>16</c:v>
                      </c:pt>
                      <c:pt idx="3025">
                        <c:v>17</c:v>
                      </c:pt>
                      <c:pt idx="3026">
                        <c:v>18</c:v>
                      </c:pt>
                      <c:pt idx="3027">
                        <c:v>19</c:v>
                      </c:pt>
                      <c:pt idx="3028">
                        <c:v>20</c:v>
                      </c:pt>
                      <c:pt idx="3029">
                        <c:v>21</c:v>
                      </c:pt>
                      <c:pt idx="3030">
                        <c:v>22</c:v>
                      </c:pt>
                      <c:pt idx="3031">
                        <c:v>23</c:v>
                      </c:pt>
                      <c:pt idx="3032">
                        <c:v>24</c:v>
                      </c:pt>
                      <c:pt idx="3033">
                        <c:v>25</c:v>
                      </c:pt>
                      <c:pt idx="3034">
                        <c:v>26</c:v>
                      </c:pt>
                      <c:pt idx="3035">
                        <c:v>26</c:v>
                      </c:pt>
                      <c:pt idx="3036">
                        <c:v>28</c:v>
                      </c:pt>
                      <c:pt idx="3037">
                        <c:v>28</c:v>
                      </c:pt>
                      <c:pt idx="3038">
                        <c:v>30</c:v>
                      </c:pt>
                      <c:pt idx="3039">
                        <c:v>30</c:v>
                      </c:pt>
                      <c:pt idx="3040">
                        <c:v>32</c:v>
                      </c:pt>
                      <c:pt idx="3041">
                        <c:v>33</c:v>
                      </c:pt>
                      <c:pt idx="3042">
                        <c:v>34</c:v>
                      </c:pt>
                      <c:pt idx="3043">
                        <c:v>35</c:v>
                      </c:pt>
                      <c:pt idx="3044">
                        <c:v>36</c:v>
                      </c:pt>
                      <c:pt idx="3045">
                        <c:v>37</c:v>
                      </c:pt>
                      <c:pt idx="3046">
                        <c:v>38</c:v>
                      </c:pt>
                      <c:pt idx="3047">
                        <c:v>39</c:v>
                      </c:pt>
                      <c:pt idx="3048">
                        <c:v>40</c:v>
                      </c:pt>
                      <c:pt idx="3049">
                        <c:v>41</c:v>
                      </c:pt>
                      <c:pt idx="3050">
                        <c:v>42</c:v>
                      </c:pt>
                      <c:pt idx="3051">
                        <c:v>43</c:v>
                      </c:pt>
                      <c:pt idx="3052">
                        <c:v>44</c:v>
                      </c:pt>
                      <c:pt idx="3053">
                        <c:v>45</c:v>
                      </c:pt>
                      <c:pt idx="3054">
                        <c:v>46</c:v>
                      </c:pt>
                      <c:pt idx="3055">
                        <c:v>47</c:v>
                      </c:pt>
                      <c:pt idx="3056">
                        <c:v>48</c:v>
                      </c:pt>
                      <c:pt idx="3057">
                        <c:v>49</c:v>
                      </c:pt>
                      <c:pt idx="3058">
                        <c:v>50</c:v>
                      </c:pt>
                      <c:pt idx="3059">
                        <c:v>51</c:v>
                      </c:pt>
                      <c:pt idx="3060">
                        <c:v>52</c:v>
                      </c:pt>
                      <c:pt idx="3061">
                        <c:v>53</c:v>
                      </c:pt>
                      <c:pt idx="3062">
                        <c:v>54</c:v>
                      </c:pt>
                      <c:pt idx="3063">
                        <c:v>55</c:v>
                      </c:pt>
                      <c:pt idx="3064">
                        <c:v>56</c:v>
                      </c:pt>
                      <c:pt idx="3065">
                        <c:v>57</c:v>
                      </c:pt>
                      <c:pt idx="3066">
                        <c:v>58</c:v>
                      </c:pt>
                      <c:pt idx="3067">
                        <c:v>59</c:v>
                      </c:pt>
                      <c:pt idx="3068">
                        <c:v>60</c:v>
                      </c:pt>
                      <c:pt idx="3069">
                        <c:v>61</c:v>
                      </c:pt>
                      <c:pt idx="3070">
                        <c:v>62</c:v>
                      </c:pt>
                      <c:pt idx="3071">
                        <c:v>63</c:v>
                      </c:pt>
                      <c:pt idx="3072">
                        <c:v>64</c:v>
                      </c:pt>
                      <c:pt idx="3073">
                        <c:v>64</c:v>
                      </c:pt>
                      <c:pt idx="3074">
                        <c:v>65</c:v>
                      </c:pt>
                      <c:pt idx="3075">
                        <c:v>67</c:v>
                      </c:pt>
                      <c:pt idx="3076">
                        <c:v>67</c:v>
                      </c:pt>
                      <c:pt idx="3077">
                        <c:v>68</c:v>
                      </c:pt>
                      <c:pt idx="3078">
                        <c:v>70</c:v>
                      </c:pt>
                      <c:pt idx="3079">
                        <c:v>70</c:v>
                      </c:pt>
                      <c:pt idx="3080">
                        <c:v>71</c:v>
                      </c:pt>
                      <c:pt idx="3081">
                        <c:v>72</c:v>
                      </c:pt>
                      <c:pt idx="3082">
                        <c:v>73</c:v>
                      </c:pt>
                      <c:pt idx="3083">
                        <c:v>74</c:v>
                      </c:pt>
                      <c:pt idx="3084">
                        <c:v>75</c:v>
                      </c:pt>
                      <c:pt idx="3085">
                        <c:v>76</c:v>
                      </c:pt>
                      <c:pt idx="3086">
                        <c:v>77</c:v>
                      </c:pt>
                      <c:pt idx="3087">
                        <c:v>78</c:v>
                      </c:pt>
                      <c:pt idx="3088">
                        <c:v>79</c:v>
                      </c:pt>
                      <c:pt idx="3089">
                        <c:v>80</c:v>
                      </c:pt>
                      <c:pt idx="3090">
                        <c:v>81</c:v>
                      </c:pt>
                      <c:pt idx="3091">
                        <c:v>82</c:v>
                      </c:pt>
                      <c:pt idx="3092">
                        <c:v>83</c:v>
                      </c:pt>
                      <c:pt idx="3093">
                        <c:v>85</c:v>
                      </c:pt>
                      <c:pt idx="3094">
                        <c:v>85</c:v>
                      </c:pt>
                      <c:pt idx="3095">
                        <c:v>86</c:v>
                      </c:pt>
                      <c:pt idx="3096">
                        <c:v>88</c:v>
                      </c:pt>
                      <c:pt idx="3097">
                        <c:v>88</c:v>
                      </c:pt>
                      <c:pt idx="3098">
                        <c:v>89</c:v>
                      </c:pt>
                      <c:pt idx="3099">
                        <c:v>91</c:v>
                      </c:pt>
                      <c:pt idx="3100">
                        <c:v>92</c:v>
                      </c:pt>
                      <c:pt idx="3101">
                        <c:v>93</c:v>
                      </c:pt>
                      <c:pt idx="3102">
                        <c:v>94</c:v>
                      </c:pt>
                      <c:pt idx="3103">
                        <c:v>95</c:v>
                      </c:pt>
                      <c:pt idx="3104">
                        <c:v>96</c:v>
                      </c:pt>
                      <c:pt idx="3105">
                        <c:v>97</c:v>
                      </c:pt>
                      <c:pt idx="3106">
                        <c:v>98</c:v>
                      </c:pt>
                      <c:pt idx="3107">
                        <c:v>99</c:v>
                      </c:pt>
                      <c:pt idx="3108">
                        <c:v>100</c:v>
                      </c:pt>
                      <c:pt idx="3109">
                        <c:v>101</c:v>
                      </c:pt>
                      <c:pt idx="3110">
                        <c:v>102</c:v>
                      </c:pt>
                      <c:pt idx="3111">
                        <c:v>103</c:v>
                      </c:pt>
                      <c:pt idx="3112">
                        <c:v>104</c:v>
                      </c:pt>
                      <c:pt idx="3113">
                        <c:v>105</c:v>
                      </c:pt>
                      <c:pt idx="3114">
                        <c:v>106</c:v>
                      </c:pt>
                      <c:pt idx="3115">
                        <c:v>107</c:v>
                      </c:pt>
                      <c:pt idx="3116">
                        <c:v>108</c:v>
                      </c:pt>
                      <c:pt idx="3117">
                        <c:v>109</c:v>
                      </c:pt>
                      <c:pt idx="3118">
                        <c:v>110</c:v>
                      </c:pt>
                      <c:pt idx="3119">
                        <c:v>111</c:v>
                      </c:pt>
                      <c:pt idx="3120">
                        <c:v>112</c:v>
                      </c:pt>
                      <c:pt idx="3121">
                        <c:v>113</c:v>
                      </c:pt>
                      <c:pt idx="3122">
                        <c:v>114</c:v>
                      </c:pt>
                      <c:pt idx="3123">
                        <c:v>115</c:v>
                      </c:pt>
                      <c:pt idx="3124">
                        <c:v>116</c:v>
                      </c:pt>
                      <c:pt idx="3125">
                        <c:v>117</c:v>
                      </c:pt>
                      <c:pt idx="3126">
                        <c:v>118</c:v>
                      </c:pt>
                      <c:pt idx="3127">
                        <c:v>119</c:v>
                      </c:pt>
                      <c:pt idx="3128">
                        <c:v>120</c:v>
                      </c:pt>
                      <c:pt idx="3129">
                        <c:v>121</c:v>
                      </c:pt>
                      <c:pt idx="3130">
                        <c:v>122</c:v>
                      </c:pt>
                      <c:pt idx="3131">
                        <c:v>123</c:v>
                      </c:pt>
                      <c:pt idx="3132">
                        <c:v>124</c:v>
                      </c:pt>
                      <c:pt idx="3133">
                        <c:v>125</c:v>
                      </c:pt>
                      <c:pt idx="3134">
                        <c:v>126</c:v>
                      </c:pt>
                      <c:pt idx="3135">
                        <c:v>127</c:v>
                      </c:pt>
                      <c:pt idx="3136">
                        <c:v>128</c:v>
                      </c:pt>
                      <c:pt idx="3137">
                        <c:v>129</c:v>
                      </c:pt>
                      <c:pt idx="3138">
                        <c:v>130</c:v>
                      </c:pt>
                      <c:pt idx="3139">
                        <c:v>130</c:v>
                      </c:pt>
                      <c:pt idx="3140">
                        <c:v>131</c:v>
                      </c:pt>
                      <c:pt idx="3141">
                        <c:v>132</c:v>
                      </c:pt>
                      <c:pt idx="3142">
                        <c:v>133</c:v>
                      </c:pt>
                      <c:pt idx="3143">
                        <c:v>134</c:v>
                      </c:pt>
                      <c:pt idx="3144">
                        <c:v>136</c:v>
                      </c:pt>
                      <c:pt idx="3145">
                        <c:v>137</c:v>
                      </c:pt>
                      <c:pt idx="3146">
                        <c:v>138</c:v>
                      </c:pt>
                      <c:pt idx="3147">
                        <c:v>139</c:v>
                      </c:pt>
                      <c:pt idx="3148">
                        <c:v>140</c:v>
                      </c:pt>
                      <c:pt idx="3149">
                        <c:v>141</c:v>
                      </c:pt>
                      <c:pt idx="3150">
                        <c:v>142</c:v>
                      </c:pt>
                      <c:pt idx="3151">
                        <c:v>143</c:v>
                      </c:pt>
                      <c:pt idx="3152">
                        <c:v>144</c:v>
                      </c:pt>
                      <c:pt idx="3153">
                        <c:v>145</c:v>
                      </c:pt>
                      <c:pt idx="3154">
                        <c:v>146</c:v>
                      </c:pt>
                      <c:pt idx="3155">
                        <c:v>147</c:v>
                      </c:pt>
                      <c:pt idx="3156">
                        <c:v>148</c:v>
                      </c:pt>
                      <c:pt idx="3157">
                        <c:v>149</c:v>
                      </c:pt>
                      <c:pt idx="3158">
                        <c:v>150</c:v>
                      </c:pt>
                      <c:pt idx="3159">
                        <c:v>151</c:v>
                      </c:pt>
                      <c:pt idx="3160">
                        <c:v>152</c:v>
                      </c:pt>
                      <c:pt idx="3161">
                        <c:v>153</c:v>
                      </c:pt>
                      <c:pt idx="3162">
                        <c:v>154</c:v>
                      </c:pt>
                      <c:pt idx="3163">
                        <c:v>155</c:v>
                      </c:pt>
                      <c:pt idx="3164">
                        <c:v>156</c:v>
                      </c:pt>
                      <c:pt idx="3165">
                        <c:v>157</c:v>
                      </c:pt>
                      <c:pt idx="3166">
                        <c:v>157</c:v>
                      </c:pt>
                      <c:pt idx="3167">
                        <c:v>158</c:v>
                      </c:pt>
                      <c:pt idx="3168">
                        <c:v>159</c:v>
                      </c:pt>
                      <c:pt idx="3169">
                        <c:v>161</c:v>
                      </c:pt>
                      <c:pt idx="3170">
                        <c:v>162</c:v>
                      </c:pt>
                      <c:pt idx="3171">
                        <c:v>163</c:v>
                      </c:pt>
                      <c:pt idx="3172">
                        <c:v>164</c:v>
                      </c:pt>
                      <c:pt idx="3173">
                        <c:v>165</c:v>
                      </c:pt>
                      <c:pt idx="3174">
                        <c:v>166</c:v>
                      </c:pt>
                      <c:pt idx="3175">
                        <c:v>167</c:v>
                      </c:pt>
                      <c:pt idx="3176">
                        <c:v>168</c:v>
                      </c:pt>
                      <c:pt idx="3177">
                        <c:v>169</c:v>
                      </c:pt>
                      <c:pt idx="3178">
                        <c:v>170</c:v>
                      </c:pt>
                      <c:pt idx="3179">
                        <c:v>171</c:v>
                      </c:pt>
                      <c:pt idx="3180">
                        <c:v>172</c:v>
                      </c:pt>
                      <c:pt idx="3181">
                        <c:v>173</c:v>
                      </c:pt>
                      <c:pt idx="3182">
                        <c:v>174</c:v>
                      </c:pt>
                      <c:pt idx="3183">
                        <c:v>175</c:v>
                      </c:pt>
                      <c:pt idx="3184">
                        <c:v>176</c:v>
                      </c:pt>
                      <c:pt idx="3185">
                        <c:v>177</c:v>
                      </c:pt>
                      <c:pt idx="3186">
                        <c:v>178</c:v>
                      </c:pt>
                      <c:pt idx="3187">
                        <c:v>179</c:v>
                      </c:pt>
                      <c:pt idx="3188">
                        <c:v>180</c:v>
                      </c:pt>
                      <c:pt idx="3189">
                        <c:v>181</c:v>
                      </c:pt>
                      <c:pt idx="3190">
                        <c:v>182</c:v>
                      </c:pt>
                      <c:pt idx="3191">
                        <c:v>184</c:v>
                      </c:pt>
                      <c:pt idx="3192">
                        <c:v>185</c:v>
                      </c:pt>
                      <c:pt idx="3193">
                        <c:v>186</c:v>
                      </c:pt>
                      <c:pt idx="3194">
                        <c:v>187</c:v>
                      </c:pt>
                      <c:pt idx="3195">
                        <c:v>188</c:v>
                      </c:pt>
                      <c:pt idx="3196">
                        <c:v>189</c:v>
                      </c:pt>
                      <c:pt idx="3197">
                        <c:v>190</c:v>
                      </c:pt>
                      <c:pt idx="3198">
                        <c:v>191</c:v>
                      </c:pt>
                      <c:pt idx="3199">
                        <c:v>192</c:v>
                      </c:pt>
                      <c:pt idx="3200">
                        <c:v>193</c:v>
                      </c:pt>
                      <c:pt idx="3201">
                        <c:v>194</c:v>
                      </c:pt>
                      <c:pt idx="3202">
                        <c:v>195</c:v>
                      </c:pt>
                      <c:pt idx="3203">
                        <c:v>196</c:v>
                      </c:pt>
                      <c:pt idx="3204">
                        <c:v>197</c:v>
                      </c:pt>
                      <c:pt idx="3205">
                        <c:v>198</c:v>
                      </c:pt>
                      <c:pt idx="3206">
                        <c:v>198</c:v>
                      </c:pt>
                      <c:pt idx="3207">
                        <c:v>199</c:v>
                      </c:pt>
                      <c:pt idx="3208">
                        <c:v>200</c:v>
                      </c:pt>
                      <c:pt idx="3209">
                        <c:v>202</c:v>
                      </c:pt>
                      <c:pt idx="3210">
                        <c:v>202</c:v>
                      </c:pt>
                      <c:pt idx="3211">
                        <c:v>203</c:v>
                      </c:pt>
                      <c:pt idx="3212">
                        <c:v>204</c:v>
                      </c:pt>
                      <c:pt idx="3213">
                        <c:v>206</c:v>
                      </c:pt>
                      <c:pt idx="3214">
                        <c:v>207</c:v>
                      </c:pt>
                      <c:pt idx="3215">
                        <c:v>208</c:v>
                      </c:pt>
                      <c:pt idx="3216">
                        <c:v>209</c:v>
                      </c:pt>
                      <c:pt idx="3217">
                        <c:v>210</c:v>
                      </c:pt>
                      <c:pt idx="3218">
                        <c:v>211</c:v>
                      </c:pt>
                      <c:pt idx="3219">
                        <c:v>212</c:v>
                      </c:pt>
                      <c:pt idx="3220">
                        <c:v>213</c:v>
                      </c:pt>
                      <c:pt idx="3221">
                        <c:v>214</c:v>
                      </c:pt>
                      <c:pt idx="3222">
                        <c:v>215</c:v>
                      </c:pt>
                      <c:pt idx="3223">
                        <c:v>216</c:v>
                      </c:pt>
                      <c:pt idx="3224">
                        <c:v>217</c:v>
                      </c:pt>
                      <c:pt idx="3225">
                        <c:v>218</c:v>
                      </c:pt>
                      <c:pt idx="3226">
                        <c:v>219</c:v>
                      </c:pt>
                      <c:pt idx="3227">
                        <c:v>220</c:v>
                      </c:pt>
                      <c:pt idx="3228">
                        <c:v>221</c:v>
                      </c:pt>
                      <c:pt idx="3229">
                        <c:v>221</c:v>
                      </c:pt>
                      <c:pt idx="3230">
                        <c:v>222</c:v>
                      </c:pt>
                      <c:pt idx="3231">
                        <c:v>223</c:v>
                      </c:pt>
                      <c:pt idx="3232">
                        <c:v>224</c:v>
                      </c:pt>
                      <c:pt idx="3233">
                        <c:v>226</c:v>
                      </c:pt>
                      <c:pt idx="3234">
                        <c:v>227</c:v>
                      </c:pt>
                      <c:pt idx="3235">
                        <c:v>228</c:v>
                      </c:pt>
                      <c:pt idx="3236">
                        <c:v>229</c:v>
                      </c:pt>
                      <c:pt idx="3237">
                        <c:v>230</c:v>
                      </c:pt>
                      <c:pt idx="3238">
                        <c:v>231</c:v>
                      </c:pt>
                      <c:pt idx="3239">
                        <c:v>232</c:v>
                      </c:pt>
                      <c:pt idx="3240">
                        <c:v>233</c:v>
                      </c:pt>
                      <c:pt idx="3241">
                        <c:v>234</c:v>
                      </c:pt>
                      <c:pt idx="3242">
                        <c:v>235</c:v>
                      </c:pt>
                      <c:pt idx="3243">
                        <c:v>236</c:v>
                      </c:pt>
                      <c:pt idx="3244">
                        <c:v>237</c:v>
                      </c:pt>
                      <c:pt idx="3245">
                        <c:v>238</c:v>
                      </c:pt>
                      <c:pt idx="3246">
                        <c:v>239</c:v>
                      </c:pt>
                      <c:pt idx="3247">
                        <c:v>240</c:v>
                      </c:pt>
                      <c:pt idx="3248">
                        <c:v>241</c:v>
                      </c:pt>
                      <c:pt idx="3249">
                        <c:v>242</c:v>
                      </c:pt>
                      <c:pt idx="3250">
                        <c:v>242</c:v>
                      </c:pt>
                      <c:pt idx="3251">
                        <c:v>244</c:v>
                      </c:pt>
                      <c:pt idx="3252">
                        <c:v>244</c:v>
                      </c:pt>
                      <c:pt idx="3253">
                        <c:v>245</c:v>
                      </c:pt>
                      <c:pt idx="3254">
                        <c:v>246</c:v>
                      </c:pt>
                      <c:pt idx="3255">
                        <c:v>247</c:v>
                      </c:pt>
                      <c:pt idx="3256">
                        <c:v>248</c:v>
                      </c:pt>
                      <c:pt idx="3257">
                        <c:v>249</c:v>
                      </c:pt>
                      <c:pt idx="3258">
                        <c:v>251</c:v>
                      </c:pt>
                      <c:pt idx="3259">
                        <c:v>252</c:v>
                      </c:pt>
                      <c:pt idx="3260">
                        <c:v>253</c:v>
                      </c:pt>
                      <c:pt idx="3261">
                        <c:v>254</c:v>
                      </c:pt>
                      <c:pt idx="3262">
                        <c:v>255</c:v>
                      </c:pt>
                      <c:pt idx="3263">
                        <c:v>256</c:v>
                      </c:pt>
                      <c:pt idx="3264">
                        <c:v>257</c:v>
                      </c:pt>
                      <c:pt idx="3265">
                        <c:v>258</c:v>
                      </c:pt>
                      <c:pt idx="3266">
                        <c:v>259</c:v>
                      </c:pt>
                      <c:pt idx="3267">
                        <c:v>260</c:v>
                      </c:pt>
                      <c:pt idx="3268">
                        <c:v>261</c:v>
                      </c:pt>
                      <c:pt idx="3269">
                        <c:v>262</c:v>
                      </c:pt>
                      <c:pt idx="3270">
                        <c:v>263</c:v>
                      </c:pt>
                      <c:pt idx="3271">
                        <c:v>264</c:v>
                      </c:pt>
                      <c:pt idx="3272">
                        <c:v>265</c:v>
                      </c:pt>
                      <c:pt idx="3273">
                        <c:v>266</c:v>
                      </c:pt>
                      <c:pt idx="3274">
                        <c:v>267</c:v>
                      </c:pt>
                      <c:pt idx="3275">
                        <c:v>268</c:v>
                      </c:pt>
                      <c:pt idx="3276">
                        <c:v>269</c:v>
                      </c:pt>
                      <c:pt idx="3277">
                        <c:v>270</c:v>
                      </c:pt>
                      <c:pt idx="3278">
                        <c:v>271</c:v>
                      </c:pt>
                      <c:pt idx="3279">
                        <c:v>272</c:v>
                      </c:pt>
                      <c:pt idx="3280">
                        <c:v>273</c:v>
                      </c:pt>
                      <c:pt idx="3281">
                        <c:v>274</c:v>
                      </c:pt>
                      <c:pt idx="3282">
                        <c:v>275</c:v>
                      </c:pt>
                      <c:pt idx="3283">
                        <c:v>276</c:v>
                      </c:pt>
                      <c:pt idx="3284">
                        <c:v>277</c:v>
                      </c:pt>
                      <c:pt idx="3285">
                        <c:v>278</c:v>
                      </c:pt>
                      <c:pt idx="3286">
                        <c:v>279</c:v>
                      </c:pt>
                      <c:pt idx="3287">
                        <c:v>280</c:v>
                      </c:pt>
                      <c:pt idx="3288">
                        <c:v>281</c:v>
                      </c:pt>
                      <c:pt idx="3289">
                        <c:v>282</c:v>
                      </c:pt>
                      <c:pt idx="3290">
                        <c:v>283</c:v>
                      </c:pt>
                      <c:pt idx="3291">
                        <c:v>284</c:v>
                      </c:pt>
                      <c:pt idx="3292">
                        <c:v>285</c:v>
                      </c:pt>
                      <c:pt idx="3293">
                        <c:v>286</c:v>
                      </c:pt>
                      <c:pt idx="3294">
                        <c:v>287</c:v>
                      </c:pt>
                      <c:pt idx="3295">
                        <c:v>288</c:v>
                      </c:pt>
                      <c:pt idx="3296">
                        <c:v>289</c:v>
                      </c:pt>
                      <c:pt idx="3297">
                        <c:v>290</c:v>
                      </c:pt>
                      <c:pt idx="3298">
                        <c:v>291</c:v>
                      </c:pt>
                      <c:pt idx="3299">
                        <c:v>291</c:v>
                      </c:pt>
                      <c:pt idx="3300">
                        <c:v>292</c:v>
                      </c:pt>
                      <c:pt idx="3301">
                        <c:v>293</c:v>
                      </c:pt>
                      <c:pt idx="3302">
                        <c:v>294</c:v>
                      </c:pt>
                      <c:pt idx="3303">
                        <c:v>296</c:v>
                      </c:pt>
                      <c:pt idx="3304">
                        <c:v>297</c:v>
                      </c:pt>
                      <c:pt idx="3305">
                        <c:v>298</c:v>
                      </c:pt>
                      <c:pt idx="3306">
                        <c:v>299</c:v>
                      </c:pt>
                      <c:pt idx="3307">
                        <c:v>300</c:v>
                      </c:pt>
                      <c:pt idx="3308">
                        <c:v>301</c:v>
                      </c:pt>
                      <c:pt idx="3309">
                        <c:v>0</c:v>
                      </c:pt>
                      <c:pt idx="3310">
                        <c:v>1</c:v>
                      </c:pt>
                      <c:pt idx="3311">
                        <c:v>2</c:v>
                      </c:pt>
                      <c:pt idx="3312">
                        <c:v>3</c:v>
                      </c:pt>
                      <c:pt idx="3313">
                        <c:v>3</c:v>
                      </c:pt>
                      <c:pt idx="3314">
                        <c:v>4</c:v>
                      </c:pt>
                      <c:pt idx="3315">
                        <c:v>6</c:v>
                      </c:pt>
                      <c:pt idx="3316">
                        <c:v>7</c:v>
                      </c:pt>
                      <c:pt idx="3317">
                        <c:v>8</c:v>
                      </c:pt>
                      <c:pt idx="3318">
                        <c:v>9</c:v>
                      </c:pt>
                      <c:pt idx="3319">
                        <c:v>9</c:v>
                      </c:pt>
                      <c:pt idx="3320">
                        <c:v>10</c:v>
                      </c:pt>
                      <c:pt idx="3321">
                        <c:v>11</c:v>
                      </c:pt>
                      <c:pt idx="3322">
                        <c:v>13</c:v>
                      </c:pt>
                      <c:pt idx="3323">
                        <c:v>14</c:v>
                      </c:pt>
                      <c:pt idx="3324">
                        <c:v>15</c:v>
                      </c:pt>
                      <c:pt idx="3325">
                        <c:v>16</c:v>
                      </c:pt>
                      <c:pt idx="3326">
                        <c:v>16</c:v>
                      </c:pt>
                      <c:pt idx="3327">
                        <c:v>17</c:v>
                      </c:pt>
                      <c:pt idx="3328">
                        <c:v>19</c:v>
                      </c:pt>
                      <c:pt idx="3329">
                        <c:v>20</c:v>
                      </c:pt>
                      <c:pt idx="3330">
                        <c:v>21</c:v>
                      </c:pt>
                      <c:pt idx="3331">
                        <c:v>22</c:v>
                      </c:pt>
                      <c:pt idx="3332">
                        <c:v>22</c:v>
                      </c:pt>
                      <c:pt idx="3333">
                        <c:v>23</c:v>
                      </c:pt>
                      <c:pt idx="3334">
                        <c:v>25</c:v>
                      </c:pt>
                      <c:pt idx="3335">
                        <c:v>26</c:v>
                      </c:pt>
                      <c:pt idx="3336">
                        <c:v>27</c:v>
                      </c:pt>
                      <c:pt idx="3337">
                        <c:v>28</c:v>
                      </c:pt>
                      <c:pt idx="3338">
                        <c:v>29</c:v>
                      </c:pt>
                      <c:pt idx="3339">
                        <c:v>30</c:v>
                      </c:pt>
                      <c:pt idx="3340">
                        <c:v>30</c:v>
                      </c:pt>
                      <c:pt idx="3341">
                        <c:v>31</c:v>
                      </c:pt>
                      <c:pt idx="3342">
                        <c:v>33</c:v>
                      </c:pt>
                      <c:pt idx="3343">
                        <c:v>34</c:v>
                      </c:pt>
                      <c:pt idx="3344">
                        <c:v>35</c:v>
                      </c:pt>
                      <c:pt idx="3345">
                        <c:v>36</c:v>
                      </c:pt>
                      <c:pt idx="3346">
                        <c:v>36</c:v>
                      </c:pt>
                      <c:pt idx="3347">
                        <c:v>37</c:v>
                      </c:pt>
                      <c:pt idx="3348">
                        <c:v>39</c:v>
                      </c:pt>
                      <c:pt idx="3349">
                        <c:v>40</c:v>
                      </c:pt>
                      <c:pt idx="3350">
                        <c:v>41</c:v>
                      </c:pt>
                      <c:pt idx="3351">
                        <c:v>42</c:v>
                      </c:pt>
                      <c:pt idx="3352">
                        <c:v>42</c:v>
                      </c:pt>
                      <c:pt idx="3353">
                        <c:v>43</c:v>
                      </c:pt>
                      <c:pt idx="3354">
                        <c:v>45</c:v>
                      </c:pt>
                      <c:pt idx="3355">
                        <c:v>45</c:v>
                      </c:pt>
                      <c:pt idx="3356">
                        <c:v>47</c:v>
                      </c:pt>
                      <c:pt idx="3357">
                        <c:v>48</c:v>
                      </c:pt>
                      <c:pt idx="3358">
                        <c:v>49</c:v>
                      </c:pt>
                      <c:pt idx="3359">
                        <c:v>50</c:v>
                      </c:pt>
                      <c:pt idx="3360">
                        <c:v>51</c:v>
                      </c:pt>
                      <c:pt idx="3361">
                        <c:v>51</c:v>
                      </c:pt>
                      <c:pt idx="3362">
                        <c:v>52</c:v>
                      </c:pt>
                      <c:pt idx="3363">
                        <c:v>54</c:v>
                      </c:pt>
                      <c:pt idx="3364">
                        <c:v>55</c:v>
                      </c:pt>
                      <c:pt idx="3365">
                        <c:v>56</c:v>
                      </c:pt>
                      <c:pt idx="3366">
                        <c:v>57</c:v>
                      </c:pt>
                      <c:pt idx="3367">
                        <c:v>58</c:v>
                      </c:pt>
                      <c:pt idx="3368">
                        <c:v>58</c:v>
                      </c:pt>
                      <c:pt idx="3369">
                        <c:v>59</c:v>
                      </c:pt>
                      <c:pt idx="3370">
                        <c:v>61</c:v>
                      </c:pt>
                      <c:pt idx="3371">
                        <c:v>62</c:v>
                      </c:pt>
                      <c:pt idx="3372">
                        <c:v>63</c:v>
                      </c:pt>
                      <c:pt idx="3373">
                        <c:v>64</c:v>
                      </c:pt>
                      <c:pt idx="3374">
                        <c:v>64</c:v>
                      </c:pt>
                      <c:pt idx="3375">
                        <c:v>65</c:v>
                      </c:pt>
                      <c:pt idx="3376">
                        <c:v>66</c:v>
                      </c:pt>
                      <c:pt idx="3377">
                        <c:v>68</c:v>
                      </c:pt>
                      <c:pt idx="3378">
                        <c:v>69</c:v>
                      </c:pt>
                      <c:pt idx="3379">
                        <c:v>70</c:v>
                      </c:pt>
                      <c:pt idx="3380">
                        <c:v>71</c:v>
                      </c:pt>
                      <c:pt idx="3381">
                        <c:v>72</c:v>
                      </c:pt>
                      <c:pt idx="3382">
                        <c:v>72</c:v>
                      </c:pt>
                      <c:pt idx="3383">
                        <c:v>73</c:v>
                      </c:pt>
                      <c:pt idx="3384">
                        <c:v>75</c:v>
                      </c:pt>
                      <c:pt idx="3385">
                        <c:v>76</c:v>
                      </c:pt>
                      <c:pt idx="3386">
                        <c:v>77</c:v>
                      </c:pt>
                      <c:pt idx="3387">
                        <c:v>78</c:v>
                      </c:pt>
                      <c:pt idx="3388">
                        <c:v>78</c:v>
                      </c:pt>
                      <c:pt idx="3389">
                        <c:v>79</c:v>
                      </c:pt>
                      <c:pt idx="3390">
                        <c:v>81</c:v>
                      </c:pt>
                      <c:pt idx="3391">
                        <c:v>82</c:v>
                      </c:pt>
                      <c:pt idx="3392">
                        <c:v>83</c:v>
                      </c:pt>
                      <c:pt idx="3393">
                        <c:v>84</c:v>
                      </c:pt>
                      <c:pt idx="3394">
                        <c:v>85</c:v>
                      </c:pt>
                      <c:pt idx="3395">
                        <c:v>85</c:v>
                      </c:pt>
                      <c:pt idx="3396">
                        <c:v>86</c:v>
                      </c:pt>
                      <c:pt idx="3397">
                        <c:v>87</c:v>
                      </c:pt>
                      <c:pt idx="3398">
                        <c:v>89</c:v>
                      </c:pt>
                      <c:pt idx="3399">
                        <c:v>90</c:v>
                      </c:pt>
                      <c:pt idx="3400">
                        <c:v>91</c:v>
                      </c:pt>
                      <c:pt idx="3401">
                        <c:v>91</c:v>
                      </c:pt>
                      <c:pt idx="3402">
                        <c:v>92</c:v>
                      </c:pt>
                      <c:pt idx="3403">
                        <c:v>94</c:v>
                      </c:pt>
                      <c:pt idx="3404">
                        <c:v>95</c:v>
                      </c:pt>
                      <c:pt idx="3405">
                        <c:v>96</c:v>
                      </c:pt>
                      <c:pt idx="3406">
                        <c:v>97</c:v>
                      </c:pt>
                      <c:pt idx="3407">
                        <c:v>98</c:v>
                      </c:pt>
                      <c:pt idx="3408">
                        <c:v>98</c:v>
                      </c:pt>
                      <c:pt idx="3409">
                        <c:v>99</c:v>
                      </c:pt>
                      <c:pt idx="3410">
                        <c:v>101</c:v>
                      </c:pt>
                      <c:pt idx="3411">
                        <c:v>102</c:v>
                      </c:pt>
                      <c:pt idx="3412">
                        <c:v>103</c:v>
                      </c:pt>
                      <c:pt idx="3413">
                        <c:v>104</c:v>
                      </c:pt>
                      <c:pt idx="3414">
                        <c:v>104</c:v>
                      </c:pt>
                      <c:pt idx="3415">
                        <c:v>105</c:v>
                      </c:pt>
                      <c:pt idx="3416">
                        <c:v>107</c:v>
                      </c:pt>
                      <c:pt idx="3417">
                        <c:v>108</c:v>
                      </c:pt>
                      <c:pt idx="3418">
                        <c:v>109</c:v>
                      </c:pt>
                      <c:pt idx="3419">
                        <c:v>110</c:v>
                      </c:pt>
                      <c:pt idx="3420">
                        <c:v>110</c:v>
                      </c:pt>
                      <c:pt idx="3421">
                        <c:v>111</c:v>
                      </c:pt>
                      <c:pt idx="3422">
                        <c:v>112</c:v>
                      </c:pt>
                      <c:pt idx="3423">
                        <c:v>114</c:v>
                      </c:pt>
                      <c:pt idx="3424">
                        <c:v>115</c:v>
                      </c:pt>
                      <c:pt idx="3425">
                        <c:v>116</c:v>
                      </c:pt>
                      <c:pt idx="3426">
                        <c:v>116</c:v>
                      </c:pt>
                      <c:pt idx="3427">
                        <c:v>117</c:v>
                      </c:pt>
                      <c:pt idx="3428">
                        <c:v>118</c:v>
                      </c:pt>
                      <c:pt idx="3429">
                        <c:v>120</c:v>
                      </c:pt>
                      <c:pt idx="3430">
                        <c:v>121</c:v>
                      </c:pt>
                      <c:pt idx="3431">
                        <c:v>122</c:v>
                      </c:pt>
                      <c:pt idx="3432">
                        <c:v>122</c:v>
                      </c:pt>
                      <c:pt idx="3433">
                        <c:v>123</c:v>
                      </c:pt>
                      <c:pt idx="3434">
                        <c:v>124</c:v>
                      </c:pt>
                      <c:pt idx="3435">
                        <c:v>126</c:v>
                      </c:pt>
                      <c:pt idx="3436">
                        <c:v>127</c:v>
                      </c:pt>
                      <c:pt idx="3437">
                        <c:v>128</c:v>
                      </c:pt>
                      <c:pt idx="3438">
                        <c:v>129</c:v>
                      </c:pt>
                      <c:pt idx="3439">
                        <c:v>129</c:v>
                      </c:pt>
                      <c:pt idx="3440">
                        <c:v>130</c:v>
                      </c:pt>
                      <c:pt idx="3441">
                        <c:v>132</c:v>
                      </c:pt>
                      <c:pt idx="3442">
                        <c:v>133</c:v>
                      </c:pt>
                      <c:pt idx="3443">
                        <c:v>134</c:v>
                      </c:pt>
                      <c:pt idx="3444">
                        <c:v>135</c:v>
                      </c:pt>
                      <c:pt idx="3445">
                        <c:v>135</c:v>
                      </c:pt>
                      <c:pt idx="3446">
                        <c:v>136</c:v>
                      </c:pt>
                      <c:pt idx="3447">
                        <c:v>137</c:v>
                      </c:pt>
                      <c:pt idx="3448">
                        <c:v>139</c:v>
                      </c:pt>
                      <c:pt idx="3449">
                        <c:v>140</c:v>
                      </c:pt>
                      <c:pt idx="3450">
                        <c:v>141</c:v>
                      </c:pt>
                      <c:pt idx="3451">
                        <c:v>142</c:v>
                      </c:pt>
                      <c:pt idx="3452">
                        <c:v>142</c:v>
                      </c:pt>
                      <c:pt idx="3453">
                        <c:v>143</c:v>
                      </c:pt>
                      <c:pt idx="3454">
                        <c:v>145</c:v>
                      </c:pt>
                      <c:pt idx="3455">
                        <c:v>146</c:v>
                      </c:pt>
                      <c:pt idx="3456">
                        <c:v>147</c:v>
                      </c:pt>
                      <c:pt idx="3457">
                        <c:v>148</c:v>
                      </c:pt>
                      <c:pt idx="3458">
                        <c:v>148</c:v>
                      </c:pt>
                      <c:pt idx="3459">
                        <c:v>149</c:v>
                      </c:pt>
                      <c:pt idx="3460">
                        <c:v>150</c:v>
                      </c:pt>
                      <c:pt idx="3461">
                        <c:v>152</c:v>
                      </c:pt>
                      <c:pt idx="3462">
                        <c:v>153</c:v>
                      </c:pt>
                      <c:pt idx="3463">
                        <c:v>154</c:v>
                      </c:pt>
                      <c:pt idx="3464">
                        <c:v>155</c:v>
                      </c:pt>
                      <c:pt idx="3465">
                        <c:v>155</c:v>
                      </c:pt>
                      <c:pt idx="3466">
                        <c:v>156</c:v>
                      </c:pt>
                      <c:pt idx="3467">
                        <c:v>158</c:v>
                      </c:pt>
                      <c:pt idx="3468">
                        <c:v>159</c:v>
                      </c:pt>
                      <c:pt idx="3469">
                        <c:v>160</c:v>
                      </c:pt>
                      <c:pt idx="3470">
                        <c:v>160</c:v>
                      </c:pt>
                      <c:pt idx="3471">
                        <c:v>162</c:v>
                      </c:pt>
                      <c:pt idx="3472">
                        <c:v>162</c:v>
                      </c:pt>
                      <c:pt idx="3473">
                        <c:v>164</c:v>
                      </c:pt>
                      <c:pt idx="3474">
                        <c:v>165</c:v>
                      </c:pt>
                      <c:pt idx="3475">
                        <c:v>166</c:v>
                      </c:pt>
                      <c:pt idx="3476">
                        <c:v>167</c:v>
                      </c:pt>
                      <c:pt idx="3477">
                        <c:v>167</c:v>
                      </c:pt>
                      <c:pt idx="3478">
                        <c:v>168</c:v>
                      </c:pt>
                      <c:pt idx="3479">
                        <c:v>170</c:v>
                      </c:pt>
                      <c:pt idx="3480">
                        <c:v>171</c:v>
                      </c:pt>
                      <c:pt idx="3481">
                        <c:v>172</c:v>
                      </c:pt>
                      <c:pt idx="3482">
                        <c:v>173</c:v>
                      </c:pt>
                      <c:pt idx="3483">
                        <c:v>174</c:v>
                      </c:pt>
                      <c:pt idx="3484">
                        <c:v>174</c:v>
                      </c:pt>
                      <c:pt idx="3485">
                        <c:v>175</c:v>
                      </c:pt>
                      <c:pt idx="3486">
                        <c:v>177</c:v>
                      </c:pt>
                      <c:pt idx="3487">
                        <c:v>178</c:v>
                      </c:pt>
                      <c:pt idx="3488">
                        <c:v>179</c:v>
                      </c:pt>
                      <c:pt idx="3489">
                        <c:v>179</c:v>
                      </c:pt>
                      <c:pt idx="3490">
                        <c:v>180</c:v>
                      </c:pt>
                      <c:pt idx="3491">
                        <c:v>181</c:v>
                      </c:pt>
                      <c:pt idx="3492">
                        <c:v>183</c:v>
                      </c:pt>
                      <c:pt idx="3493">
                        <c:v>184</c:v>
                      </c:pt>
                      <c:pt idx="3494">
                        <c:v>185</c:v>
                      </c:pt>
                      <c:pt idx="3495">
                        <c:v>185</c:v>
                      </c:pt>
                      <c:pt idx="3496">
                        <c:v>186</c:v>
                      </c:pt>
                      <c:pt idx="3497">
                        <c:v>187</c:v>
                      </c:pt>
                      <c:pt idx="3498">
                        <c:v>189</c:v>
                      </c:pt>
                      <c:pt idx="3499">
                        <c:v>190</c:v>
                      </c:pt>
                      <c:pt idx="3500">
                        <c:v>191</c:v>
                      </c:pt>
                      <c:pt idx="3501">
                        <c:v>192</c:v>
                      </c:pt>
                      <c:pt idx="3502">
                        <c:v>192</c:v>
                      </c:pt>
                      <c:pt idx="3503">
                        <c:v>193</c:v>
                      </c:pt>
                      <c:pt idx="3504">
                        <c:v>195</c:v>
                      </c:pt>
                      <c:pt idx="3505">
                        <c:v>196</c:v>
                      </c:pt>
                      <c:pt idx="3506">
                        <c:v>197</c:v>
                      </c:pt>
                      <c:pt idx="3507">
                        <c:v>197</c:v>
                      </c:pt>
                      <c:pt idx="3508">
                        <c:v>198</c:v>
                      </c:pt>
                      <c:pt idx="3509">
                        <c:v>199</c:v>
                      </c:pt>
                      <c:pt idx="3510">
                        <c:v>201</c:v>
                      </c:pt>
                      <c:pt idx="3511">
                        <c:v>202</c:v>
                      </c:pt>
                      <c:pt idx="3512">
                        <c:v>203</c:v>
                      </c:pt>
                      <c:pt idx="3513">
                        <c:v>204</c:v>
                      </c:pt>
                      <c:pt idx="3514">
                        <c:v>204</c:v>
                      </c:pt>
                      <c:pt idx="3515">
                        <c:v>205</c:v>
                      </c:pt>
                      <c:pt idx="3516">
                        <c:v>207</c:v>
                      </c:pt>
                      <c:pt idx="3517">
                        <c:v>208</c:v>
                      </c:pt>
                      <c:pt idx="3518">
                        <c:v>209</c:v>
                      </c:pt>
                      <c:pt idx="3519">
                        <c:v>209</c:v>
                      </c:pt>
                      <c:pt idx="3520">
                        <c:v>210</c:v>
                      </c:pt>
                      <c:pt idx="3521">
                        <c:v>211</c:v>
                      </c:pt>
                      <c:pt idx="3522">
                        <c:v>213</c:v>
                      </c:pt>
                      <c:pt idx="3523">
                        <c:v>214</c:v>
                      </c:pt>
                      <c:pt idx="3524">
                        <c:v>215</c:v>
                      </c:pt>
                      <c:pt idx="3525">
                        <c:v>215</c:v>
                      </c:pt>
                      <c:pt idx="3526">
                        <c:v>216</c:v>
                      </c:pt>
                      <c:pt idx="3527">
                        <c:v>217</c:v>
                      </c:pt>
                      <c:pt idx="3528">
                        <c:v>219</c:v>
                      </c:pt>
                      <c:pt idx="3529">
                        <c:v>220</c:v>
                      </c:pt>
                      <c:pt idx="3530">
                        <c:v>221</c:v>
                      </c:pt>
                      <c:pt idx="3531">
                        <c:v>221</c:v>
                      </c:pt>
                      <c:pt idx="3532">
                        <c:v>222</c:v>
                      </c:pt>
                      <c:pt idx="3533">
                        <c:v>223</c:v>
                      </c:pt>
                      <c:pt idx="3534">
                        <c:v>225</c:v>
                      </c:pt>
                      <c:pt idx="3535">
                        <c:v>226</c:v>
                      </c:pt>
                      <c:pt idx="3536">
                        <c:v>227</c:v>
                      </c:pt>
                      <c:pt idx="3537">
                        <c:v>227</c:v>
                      </c:pt>
                      <c:pt idx="3538">
                        <c:v>228</c:v>
                      </c:pt>
                      <c:pt idx="3539">
                        <c:v>229</c:v>
                      </c:pt>
                      <c:pt idx="3540">
                        <c:v>231</c:v>
                      </c:pt>
                      <c:pt idx="3541">
                        <c:v>232</c:v>
                      </c:pt>
                      <c:pt idx="3542">
                        <c:v>233</c:v>
                      </c:pt>
                      <c:pt idx="3543">
                        <c:v>234</c:v>
                      </c:pt>
                      <c:pt idx="3544">
                        <c:v>234</c:v>
                      </c:pt>
                      <c:pt idx="3545">
                        <c:v>235</c:v>
                      </c:pt>
                      <c:pt idx="3546">
                        <c:v>237</c:v>
                      </c:pt>
                      <c:pt idx="3547">
                        <c:v>238</c:v>
                      </c:pt>
                      <c:pt idx="3548">
                        <c:v>239</c:v>
                      </c:pt>
                      <c:pt idx="3549">
                        <c:v>240</c:v>
                      </c:pt>
                      <c:pt idx="3550">
                        <c:v>240</c:v>
                      </c:pt>
                      <c:pt idx="3551">
                        <c:v>241</c:v>
                      </c:pt>
                      <c:pt idx="3552">
                        <c:v>242</c:v>
                      </c:pt>
                      <c:pt idx="3553">
                        <c:v>244</c:v>
                      </c:pt>
                      <c:pt idx="3554">
                        <c:v>245</c:v>
                      </c:pt>
                      <c:pt idx="3555">
                        <c:v>246</c:v>
                      </c:pt>
                      <c:pt idx="3556">
                        <c:v>247</c:v>
                      </c:pt>
                      <c:pt idx="3557">
                        <c:v>247</c:v>
                      </c:pt>
                      <c:pt idx="3558">
                        <c:v>248</c:v>
                      </c:pt>
                      <c:pt idx="3559">
                        <c:v>250</c:v>
                      </c:pt>
                      <c:pt idx="3560">
                        <c:v>251</c:v>
                      </c:pt>
                      <c:pt idx="3561">
                        <c:v>252</c:v>
                      </c:pt>
                      <c:pt idx="3562">
                        <c:v>252</c:v>
                      </c:pt>
                      <c:pt idx="3563">
                        <c:v>253</c:v>
                      </c:pt>
                      <c:pt idx="3564">
                        <c:v>254</c:v>
                      </c:pt>
                      <c:pt idx="3565">
                        <c:v>256</c:v>
                      </c:pt>
                      <c:pt idx="3566">
                        <c:v>257</c:v>
                      </c:pt>
                      <c:pt idx="3567">
                        <c:v>258</c:v>
                      </c:pt>
                      <c:pt idx="3568">
                        <c:v>259</c:v>
                      </c:pt>
                      <c:pt idx="3569">
                        <c:v>259</c:v>
                      </c:pt>
                      <c:pt idx="3570">
                        <c:v>260</c:v>
                      </c:pt>
                      <c:pt idx="3571">
                        <c:v>262</c:v>
                      </c:pt>
                      <c:pt idx="3572">
                        <c:v>263</c:v>
                      </c:pt>
                      <c:pt idx="3573">
                        <c:v>264</c:v>
                      </c:pt>
                      <c:pt idx="3574">
                        <c:v>265</c:v>
                      </c:pt>
                      <c:pt idx="3575">
                        <c:v>265</c:v>
                      </c:pt>
                      <c:pt idx="3576">
                        <c:v>266</c:v>
                      </c:pt>
                      <c:pt idx="3577">
                        <c:v>268</c:v>
                      </c:pt>
                      <c:pt idx="3578">
                        <c:v>269</c:v>
                      </c:pt>
                      <c:pt idx="3579">
                        <c:v>270</c:v>
                      </c:pt>
                      <c:pt idx="3580">
                        <c:v>271</c:v>
                      </c:pt>
                      <c:pt idx="3581">
                        <c:v>271</c:v>
                      </c:pt>
                      <c:pt idx="3582">
                        <c:v>272</c:v>
                      </c:pt>
                      <c:pt idx="3583">
                        <c:v>274</c:v>
                      </c:pt>
                      <c:pt idx="3584">
                        <c:v>275</c:v>
                      </c:pt>
                      <c:pt idx="3585">
                        <c:v>276</c:v>
                      </c:pt>
                      <c:pt idx="3586">
                        <c:v>277</c:v>
                      </c:pt>
                      <c:pt idx="3587">
                        <c:v>277</c:v>
                      </c:pt>
                      <c:pt idx="3588">
                        <c:v>278</c:v>
                      </c:pt>
                      <c:pt idx="3589">
                        <c:v>280</c:v>
                      </c:pt>
                      <c:pt idx="3590">
                        <c:v>281</c:v>
                      </c:pt>
                      <c:pt idx="3591">
                        <c:v>282</c:v>
                      </c:pt>
                      <c:pt idx="3592">
                        <c:v>282</c:v>
                      </c:pt>
                      <c:pt idx="3593">
                        <c:v>283</c:v>
                      </c:pt>
                      <c:pt idx="3594">
                        <c:v>284</c:v>
                      </c:pt>
                      <c:pt idx="3595">
                        <c:v>286</c:v>
                      </c:pt>
                      <c:pt idx="3596">
                        <c:v>287</c:v>
                      </c:pt>
                      <c:pt idx="3597">
                        <c:v>288</c:v>
                      </c:pt>
                      <c:pt idx="3598">
                        <c:v>289</c:v>
                      </c:pt>
                      <c:pt idx="3599">
                        <c:v>289</c:v>
                      </c:pt>
                      <c:pt idx="3600">
                        <c:v>290</c:v>
                      </c:pt>
                      <c:pt idx="3601">
                        <c:v>291</c:v>
                      </c:pt>
                      <c:pt idx="3602">
                        <c:v>293</c:v>
                      </c:pt>
                      <c:pt idx="3603">
                        <c:v>294</c:v>
                      </c:pt>
                      <c:pt idx="3604">
                        <c:v>295</c:v>
                      </c:pt>
                      <c:pt idx="3605">
                        <c:v>295</c:v>
                      </c:pt>
                      <c:pt idx="3606">
                        <c:v>296</c:v>
                      </c:pt>
                      <c:pt idx="3607">
                        <c:v>298</c:v>
                      </c:pt>
                      <c:pt idx="3608">
                        <c:v>299</c:v>
                      </c:pt>
                      <c:pt idx="3609">
                        <c:v>300</c:v>
                      </c:pt>
                      <c:pt idx="3610">
                        <c:v>0</c:v>
                      </c:pt>
                      <c:pt idx="3611">
                        <c:v>1</c:v>
                      </c:pt>
                      <c:pt idx="3612">
                        <c:v>2</c:v>
                      </c:pt>
                      <c:pt idx="3613">
                        <c:v>3</c:v>
                      </c:pt>
                      <c:pt idx="3614">
                        <c:v>4</c:v>
                      </c:pt>
                      <c:pt idx="3615">
                        <c:v>5</c:v>
                      </c:pt>
                      <c:pt idx="3616">
                        <c:v>6</c:v>
                      </c:pt>
                      <c:pt idx="3617">
                        <c:v>7</c:v>
                      </c:pt>
                      <c:pt idx="3618">
                        <c:v>8</c:v>
                      </c:pt>
                      <c:pt idx="3619">
                        <c:v>9</c:v>
                      </c:pt>
                      <c:pt idx="3620">
                        <c:v>10</c:v>
                      </c:pt>
                      <c:pt idx="3621">
                        <c:v>11</c:v>
                      </c:pt>
                      <c:pt idx="3622">
                        <c:v>12</c:v>
                      </c:pt>
                      <c:pt idx="3623">
                        <c:v>13</c:v>
                      </c:pt>
                      <c:pt idx="3624">
                        <c:v>14</c:v>
                      </c:pt>
                      <c:pt idx="3625">
                        <c:v>15</c:v>
                      </c:pt>
                      <c:pt idx="3626">
                        <c:v>16</c:v>
                      </c:pt>
                      <c:pt idx="3627">
                        <c:v>17</c:v>
                      </c:pt>
                      <c:pt idx="3628">
                        <c:v>18</c:v>
                      </c:pt>
                      <c:pt idx="3629">
                        <c:v>19</c:v>
                      </c:pt>
                      <c:pt idx="3630">
                        <c:v>20</c:v>
                      </c:pt>
                      <c:pt idx="3631">
                        <c:v>21</c:v>
                      </c:pt>
                      <c:pt idx="3632">
                        <c:v>22</c:v>
                      </c:pt>
                      <c:pt idx="3633">
                        <c:v>23</c:v>
                      </c:pt>
                      <c:pt idx="3634">
                        <c:v>24</c:v>
                      </c:pt>
                      <c:pt idx="3635">
                        <c:v>25</c:v>
                      </c:pt>
                      <c:pt idx="3636">
                        <c:v>26</c:v>
                      </c:pt>
                      <c:pt idx="3637">
                        <c:v>26</c:v>
                      </c:pt>
                      <c:pt idx="3638">
                        <c:v>28</c:v>
                      </c:pt>
                      <c:pt idx="3639">
                        <c:v>28</c:v>
                      </c:pt>
                      <c:pt idx="3640">
                        <c:v>29</c:v>
                      </c:pt>
                      <c:pt idx="3641">
                        <c:v>30</c:v>
                      </c:pt>
                      <c:pt idx="3642">
                        <c:v>31</c:v>
                      </c:pt>
                      <c:pt idx="3643">
                        <c:v>32</c:v>
                      </c:pt>
                      <c:pt idx="3644">
                        <c:v>33</c:v>
                      </c:pt>
                      <c:pt idx="3645">
                        <c:v>34</c:v>
                      </c:pt>
                      <c:pt idx="3646">
                        <c:v>35</c:v>
                      </c:pt>
                      <c:pt idx="3647">
                        <c:v>36</c:v>
                      </c:pt>
                      <c:pt idx="3648">
                        <c:v>37</c:v>
                      </c:pt>
                      <c:pt idx="3649">
                        <c:v>39</c:v>
                      </c:pt>
                      <c:pt idx="3650">
                        <c:v>40</c:v>
                      </c:pt>
                      <c:pt idx="3651">
                        <c:v>41</c:v>
                      </c:pt>
                      <c:pt idx="3652">
                        <c:v>42</c:v>
                      </c:pt>
                      <c:pt idx="3653">
                        <c:v>43</c:v>
                      </c:pt>
                      <c:pt idx="3654">
                        <c:v>44</c:v>
                      </c:pt>
                      <c:pt idx="3655">
                        <c:v>45</c:v>
                      </c:pt>
                      <c:pt idx="3656">
                        <c:v>46</c:v>
                      </c:pt>
                      <c:pt idx="3657">
                        <c:v>47</c:v>
                      </c:pt>
                      <c:pt idx="3658">
                        <c:v>48</c:v>
                      </c:pt>
                      <c:pt idx="3659">
                        <c:v>49</c:v>
                      </c:pt>
                      <c:pt idx="3660">
                        <c:v>50</c:v>
                      </c:pt>
                      <c:pt idx="3661">
                        <c:v>51</c:v>
                      </c:pt>
                      <c:pt idx="3662">
                        <c:v>52</c:v>
                      </c:pt>
                      <c:pt idx="3663">
                        <c:v>53</c:v>
                      </c:pt>
                      <c:pt idx="3664">
                        <c:v>54</c:v>
                      </c:pt>
                      <c:pt idx="3665">
                        <c:v>55</c:v>
                      </c:pt>
                      <c:pt idx="3666">
                        <c:v>56</c:v>
                      </c:pt>
                      <c:pt idx="3667">
                        <c:v>57</c:v>
                      </c:pt>
                      <c:pt idx="3668">
                        <c:v>58</c:v>
                      </c:pt>
                      <c:pt idx="3669">
                        <c:v>59</c:v>
                      </c:pt>
                      <c:pt idx="3670">
                        <c:v>60</c:v>
                      </c:pt>
                      <c:pt idx="3671">
                        <c:v>61</c:v>
                      </c:pt>
                      <c:pt idx="3672">
                        <c:v>62</c:v>
                      </c:pt>
                      <c:pt idx="3673">
                        <c:v>63</c:v>
                      </c:pt>
                      <c:pt idx="3674">
                        <c:v>64</c:v>
                      </c:pt>
                      <c:pt idx="3675">
                        <c:v>65</c:v>
                      </c:pt>
                      <c:pt idx="3676">
                        <c:v>66</c:v>
                      </c:pt>
                      <c:pt idx="3677">
                        <c:v>67</c:v>
                      </c:pt>
                      <c:pt idx="3678">
                        <c:v>68</c:v>
                      </c:pt>
                      <c:pt idx="3679">
                        <c:v>69</c:v>
                      </c:pt>
                      <c:pt idx="3680">
                        <c:v>70</c:v>
                      </c:pt>
                      <c:pt idx="3681">
                        <c:v>71</c:v>
                      </c:pt>
                      <c:pt idx="3682">
                        <c:v>72</c:v>
                      </c:pt>
                      <c:pt idx="3683">
                        <c:v>73</c:v>
                      </c:pt>
                      <c:pt idx="3684">
                        <c:v>74</c:v>
                      </c:pt>
                      <c:pt idx="3685">
                        <c:v>75</c:v>
                      </c:pt>
                      <c:pt idx="3686">
                        <c:v>76</c:v>
                      </c:pt>
                      <c:pt idx="3687">
                        <c:v>77</c:v>
                      </c:pt>
                      <c:pt idx="3688">
                        <c:v>78</c:v>
                      </c:pt>
                      <c:pt idx="3689">
                        <c:v>79</c:v>
                      </c:pt>
                      <c:pt idx="3690">
                        <c:v>80</c:v>
                      </c:pt>
                      <c:pt idx="3691">
                        <c:v>81</c:v>
                      </c:pt>
                      <c:pt idx="3692">
                        <c:v>82</c:v>
                      </c:pt>
                      <c:pt idx="3693">
                        <c:v>83</c:v>
                      </c:pt>
                      <c:pt idx="3694">
                        <c:v>84</c:v>
                      </c:pt>
                      <c:pt idx="3695">
                        <c:v>85</c:v>
                      </c:pt>
                      <c:pt idx="3696">
                        <c:v>86</c:v>
                      </c:pt>
                      <c:pt idx="3697">
                        <c:v>87</c:v>
                      </c:pt>
                      <c:pt idx="3698">
                        <c:v>88</c:v>
                      </c:pt>
                      <c:pt idx="3699">
                        <c:v>88</c:v>
                      </c:pt>
                      <c:pt idx="3700">
                        <c:v>89</c:v>
                      </c:pt>
                      <c:pt idx="3701">
                        <c:v>90</c:v>
                      </c:pt>
                      <c:pt idx="3702">
                        <c:v>91</c:v>
                      </c:pt>
                      <c:pt idx="3703">
                        <c:v>93</c:v>
                      </c:pt>
                      <c:pt idx="3704">
                        <c:v>93</c:v>
                      </c:pt>
                      <c:pt idx="3705">
                        <c:v>95</c:v>
                      </c:pt>
                      <c:pt idx="3706">
                        <c:v>95</c:v>
                      </c:pt>
                      <c:pt idx="3707">
                        <c:v>97</c:v>
                      </c:pt>
                      <c:pt idx="3708">
                        <c:v>97</c:v>
                      </c:pt>
                      <c:pt idx="3709">
                        <c:v>98</c:v>
                      </c:pt>
                      <c:pt idx="3710">
                        <c:v>99</c:v>
                      </c:pt>
                      <c:pt idx="3711">
                        <c:v>100</c:v>
                      </c:pt>
                      <c:pt idx="3712">
                        <c:v>101</c:v>
                      </c:pt>
                      <c:pt idx="3713">
                        <c:v>102</c:v>
                      </c:pt>
                      <c:pt idx="3714">
                        <c:v>103</c:v>
                      </c:pt>
                      <c:pt idx="3715">
                        <c:v>105</c:v>
                      </c:pt>
                      <c:pt idx="3716">
                        <c:v>106</c:v>
                      </c:pt>
                      <c:pt idx="3717">
                        <c:v>107</c:v>
                      </c:pt>
                      <c:pt idx="3718">
                        <c:v>108</c:v>
                      </c:pt>
                      <c:pt idx="3719">
                        <c:v>109</c:v>
                      </c:pt>
                      <c:pt idx="3720">
                        <c:v>110</c:v>
                      </c:pt>
                      <c:pt idx="3721">
                        <c:v>111</c:v>
                      </c:pt>
                      <c:pt idx="3722">
                        <c:v>112</c:v>
                      </c:pt>
                      <c:pt idx="3723">
                        <c:v>113</c:v>
                      </c:pt>
                      <c:pt idx="3724">
                        <c:v>114</c:v>
                      </c:pt>
                      <c:pt idx="3725">
                        <c:v>115</c:v>
                      </c:pt>
                      <c:pt idx="3726">
                        <c:v>116</c:v>
                      </c:pt>
                      <c:pt idx="3727">
                        <c:v>117</c:v>
                      </c:pt>
                      <c:pt idx="3728">
                        <c:v>118</c:v>
                      </c:pt>
                      <c:pt idx="3729">
                        <c:v>119</c:v>
                      </c:pt>
                      <c:pt idx="3730">
                        <c:v>120</c:v>
                      </c:pt>
                      <c:pt idx="3731">
                        <c:v>121</c:v>
                      </c:pt>
                      <c:pt idx="3732">
                        <c:v>122</c:v>
                      </c:pt>
                      <c:pt idx="3733">
                        <c:v>123</c:v>
                      </c:pt>
                      <c:pt idx="3734">
                        <c:v>124</c:v>
                      </c:pt>
                      <c:pt idx="3735">
                        <c:v>125</c:v>
                      </c:pt>
                      <c:pt idx="3736">
                        <c:v>126</c:v>
                      </c:pt>
                      <c:pt idx="3737">
                        <c:v>127</c:v>
                      </c:pt>
                      <c:pt idx="3738">
                        <c:v>127</c:v>
                      </c:pt>
                      <c:pt idx="3739">
                        <c:v>129</c:v>
                      </c:pt>
                      <c:pt idx="3740">
                        <c:v>129</c:v>
                      </c:pt>
                      <c:pt idx="3741">
                        <c:v>130</c:v>
                      </c:pt>
                      <c:pt idx="3742">
                        <c:v>131</c:v>
                      </c:pt>
                      <c:pt idx="3743">
                        <c:v>132</c:v>
                      </c:pt>
                      <c:pt idx="3744">
                        <c:v>133</c:v>
                      </c:pt>
                      <c:pt idx="3745">
                        <c:v>134</c:v>
                      </c:pt>
                      <c:pt idx="3746">
                        <c:v>135</c:v>
                      </c:pt>
                      <c:pt idx="3747">
                        <c:v>137</c:v>
                      </c:pt>
                      <c:pt idx="3748">
                        <c:v>137</c:v>
                      </c:pt>
                      <c:pt idx="3749">
                        <c:v>138</c:v>
                      </c:pt>
                      <c:pt idx="3750">
                        <c:v>139</c:v>
                      </c:pt>
                      <c:pt idx="3751">
                        <c:v>141</c:v>
                      </c:pt>
                      <c:pt idx="3752">
                        <c:v>142</c:v>
                      </c:pt>
                      <c:pt idx="3753">
                        <c:v>143</c:v>
                      </c:pt>
                      <c:pt idx="3754">
                        <c:v>144</c:v>
                      </c:pt>
                      <c:pt idx="3755">
                        <c:v>145</c:v>
                      </c:pt>
                      <c:pt idx="3756">
                        <c:v>146</c:v>
                      </c:pt>
                      <c:pt idx="3757">
                        <c:v>147</c:v>
                      </c:pt>
                      <c:pt idx="3758">
                        <c:v>148</c:v>
                      </c:pt>
                      <c:pt idx="3759">
                        <c:v>149</c:v>
                      </c:pt>
                      <c:pt idx="3760">
                        <c:v>150</c:v>
                      </c:pt>
                      <c:pt idx="3761">
                        <c:v>151</c:v>
                      </c:pt>
                      <c:pt idx="3762">
                        <c:v>152</c:v>
                      </c:pt>
                      <c:pt idx="3763">
                        <c:v>153</c:v>
                      </c:pt>
                      <c:pt idx="3764">
                        <c:v>154</c:v>
                      </c:pt>
                      <c:pt idx="3765">
                        <c:v>155</c:v>
                      </c:pt>
                      <c:pt idx="3766">
                        <c:v>156</c:v>
                      </c:pt>
                      <c:pt idx="3767">
                        <c:v>157</c:v>
                      </c:pt>
                      <c:pt idx="3768">
                        <c:v>158</c:v>
                      </c:pt>
                      <c:pt idx="3769">
                        <c:v>159</c:v>
                      </c:pt>
                      <c:pt idx="3770">
                        <c:v>160</c:v>
                      </c:pt>
                      <c:pt idx="3771">
                        <c:v>161</c:v>
                      </c:pt>
                      <c:pt idx="3772">
                        <c:v>162</c:v>
                      </c:pt>
                      <c:pt idx="3773">
                        <c:v>162</c:v>
                      </c:pt>
                      <c:pt idx="3774">
                        <c:v>164</c:v>
                      </c:pt>
                      <c:pt idx="3775">
                        <c:v>164</c:v>
                      </c:pt>
                      <c:pt idx="3776">
                        <c:v>165</c:v>
                      </c:pt>
                      <c:pt idx="3777">
                        <c:v>166</c:v>
                      </c:pt>
                      <c:pt idx="3778">
                        <c:v>167</c:v>
                      </c:pt>
                      <c:pt idx="3779">
                        <c:v>169</c:v>
                      </c:pt>
                      <c:pt idx="3780">
                        <c:v>169</c:v>
                      </c:pt>
                      <c:pt idx="3781">
                        <c:v>170</c:v>
                      </c:pt>
                      <c:pt idx="3782">
                        <c:v>171</c:v>
                      </c:pt>
                      <c:pt idx="3783">
                        <c:v>172</c:v>
                      </c:pt>
                      <c:pt idx="3784">
                        <c:v>173</c:v>
                      </c:pt>
                      <c:pt idx="3785">
                        <c:v>174</c:v>
                      </c:pt>
                      <c:pt idx="3786">
                        <c:v>175</c:v>
                      </c:pt>
                      <c:pt idx="3787">
                        <c:v>176</c:v>
                      </c:pt>
                      <c:pt idx="3788">
                        <c:v>177</c:v>
                      </c:pt>
                      <c:pt idx="3789">
                        <c:v>178</c:v>
                      </c:pt>
                      <c:pt idx="3790">
                        <c:v>179</c:v>
                      </c:pt>
                      <c:pt idx="3791">
                        <c:v>180</c:v>
                      </c:pt>
                      <c:pt idx="3792">
                        <c:v>181</c:v>
                      </c:pt>
                      <c:pt idx="3793">
                        <c:v>183</c:v>
                      </c:pt>
                      <c:pt idx="3794">
                        <c:v>183</c:v>
                      </c:pt>
                      <c:pt idx="3795">
                        <c:v>184</c:v>
                      </c:pt>
                      <c:pt idx="3796">
                        <c:v>185</c:v>
                      </c:pt>
                      <c:pt idx="3797">
                        <c:v>186</c:v>
                      </c:pt>
                      <c:pt idx="3798">
                        <c:v>187</c:v>
                      </c:pt>
                      <c:pt idx="3799">
                        <c:v>188</c:v>
                      </c:pt>
                      <c:pt idx="3800">
                        <c:v>189</c:v>
                      </c:pt>
                      <c:pt idx="3801">
                        <c:v>190</c:v>
                      </c:pt>
                      <c:pt idx="3802">
                        <c:v>191</c:v>
                      </c:pt>
                      <c:pt idx="3803">
                        <c:v>192</c:v>
                      </c:pt>
                      <c:pt idx="3804">
                        <c:v>193</c:v>
                      </c:pt>
                      <c:pt idx="3805">
                        <c:v>194</c:v>
                      </c:pt>
                      <c:pt idx="3806">
                        <c:v>195</c:v>
                      </c:pt>
                      <c:pt idx="3807">
                        <c:v>196</c:v>
                      </c:pt>
                      <c:pt idx="3808">
                        <c:v>197</c:v>
                      </c:pt>
                      <c:pt idx="3809">
                        <c:v>198</c:v>
                      </c:pt>
                      <c:pt idx="3810">
                        <c:v>199</c:v>
                      </c:pt>
                      <c:pt idx="3811">
                        <c:v>200</c:v>
                      </c:pt>
                      <c:pt idx="3812">
                        <c:v>201</c:v>
                      </c:pt>
                      <c:pt idx="3813">
                        <c:v>202</c:v>
                      </c:pt>
                      <c:pt idx="3814">
                        <c:v>203</c:v>
                      </c:pt>
                      <c:pt idx="3815">
                        <c:v>205</c:v>
                      </c:pt>
                      <c:pt idx="3816">
                        <c:v>206</c:v>
                      </c:pt>
                      <c:pt idx="3817">
                        <c:v>207</c:v>
                      </c:pt>
                      <c:pt idx="3818">
                        <c:v>208</c:v>
                      </c:pt>
                      <c:pt idx="3819">
                        <c:v>209</c:v>
                      </c:pt>
                      <c:pt idx="3820">
                        <c:v>210</c:v>
                      </c:pt>
                      <c:pt idx="3821">
                        <c:v>211</c:v>
                      </c:pt>
                      <c:pt idx="3822">
                        <c:v>212</c:v>
                      </c:pt>
                      <c:pt idx="3823">
                        <c:v>213</c:v>
                      </c:pt>
                      <c:pt idx="3824">
                        <c:v>214</c:v>
                      </c:pt>
                      <c:pt idx="3825">
                        <c:v>215</c:v>
                      </c:pt>
                      <c:pt idx="3826">
                        <c:v>216</c:v>
                      </c:pt>
                      <c:pt idx="3827">
                        <c:v>217</c:v>
                      </c:pt>
                      <c:pt idx="3828">
                        <c:v>218</c:v>
                      </c:pt>
                      <c:pt idx="3829">
                        <c:v>219</c:v>
                      </c:pt>
                      <c:pt idx="3830">
                        <c:v>220</c:v>
                      </c:pt>
                      <c:pt idx="3831">
                        <c:v>221</c:v>
                      </c:pt>
                      <c:pt idx="3832">
                        <c:v>222</c:v>
                      </c:pt>
                      <c:pt idx="3833">
                        <c:v>223</c:v>
                      </c:pt>
                      <c:pt idx="3834">
                        <c:v>224</c:v>
                      </c:pt>
                      <c:pt idx="3835">
                        <c:v>225</c:v>
                      </c:pt>
                      <c:pt idx="3836">
                        <c:v>226</c:v>
                      </c:pt>
                      <c:pt idx="3837">
                        <c:v>227</c:v>
                      </c:pt>
                      <c:pt idx="3838">
                        <c:v>228</c:v>
                      </c:pt>
                      <c:pt idx="3839">
                        <c:v>229</c:v>
                      </c:pt>
                      <c:pt idx="3840">
                        <c:v>230</c:v>
                      </c:pt>
                      <c:pt idx="3841">
                        <c:v>231</c:v>
                      </c:pt>
                      <c:pt idx="3842">
                        <c:v>232</c:v>
                      </c:pt>
                      <c:pt idx="3843">
                        <c:v>233</c:v>
                      </c:pt>
                      <c:pt idx="3844">
                        <c:v>234</c:v>
                      </c:pt>
                      <c:pt idx="3845">
                        <c:v>235</c:v>
                      </c:pt>
                      <c:pt idx="3846">
                        <c:v>236</c:v>
                      </c:pt>
                      <c:pt idx="3847">
                        <c:v>237</c:v>
                      </c:pt>
                      <c:pt idx="3848">
                        <c:v>238</c:v>
                      </c:pt>
                      <c:pt idx="3849">
                        <c:v>239</c:v>
                      </c:pt>
                      <c:pt idx="3850">
                        <c:v>240</c:v>
                      </c:pt>
                      <c:pt idx="3851">
                        <c:v>241</c:v>
                      </c:pt>
                      <c:pt idx="3852">
                        <c:v>242</c:v>
                      </c:pt>
                      <c:pt idx="3853">
                        <c:v>243</c:v>
                      </c:pt>
                      <c:pt idx="3854">
                        <c:v>244</c:v>
                      </c:pt>
                      <c:pt idx="3855">
                        <c:v>245</c:v>
                      </c:pt>
                      <c:pt idx="3856">
                        <c:v>246</c:v>
                      </c:pt>
                      <c:pt idx="3857">
                        <c:v>247</c:v>
                      </c:pt>
                      <c:pt idx="3858">
                        <c:v>248</c:v>
                      </c:pt>
                      <c:pt idx="3859">
                        <c:v>249</c:v>
                      </c:pt>
                      <c:pt idx="3860">
                        <c:v>250</c:v>
                      </c:pt>
                      <c:pt idx="3861">
                        <c:v>251</c:v>
                      </c:pt>
                      <c:pt idx="3862">
                        <c:v>252</c:v>
                      </c:pt>
                      <c:pt idx="3863">
                        <c:v>253</c:v>
                      </c:pt>
                      <c:pt idx="3864">
                        <c:v>254</c:v>
                      </c:pt>
                      <c:pt idx="3865">
                        <c:v>255</c:v>
                      </c:pt>
                      <c:pt idx="3866">
                        <c:v>256</c:v>
                      </c:pt>
                      <c:pt idx="3867">
                        <c:v>257</c:v>
                      </c:pt>
                      <c:pt idx="3868">
                        <c:v>258</c:v>
                      </c:pt>
                      <c:pt idx="3869">
                        <c:v>259</c:v>
                      </c:pt>
                      <c:pt idx="3870">
                        <c:v>260</c:v>
                      </c:pt>
                      <c:pt idx="3871">
                        <c:v>261</c:v>
                      </c:pt>
                      <c:pt idx="3872">
                        <c:v>262</c:v>
                      </c:pt>
                      <c:pt idx="3873">
                        <c:v>263</c:v>
                      </c:pt>
                      <c:pt idx="3874">
                        <c:v>264</c:v>
                      </c:pt>
                      <c:pt idx="3875">
                        <c:v>265</c:v>
                      </c:pt>
                      <c:pt idx="3876">
                        <c:v>266</c:v>
                      </c:pt>
                      <c:pt idx="3877">
                        <c:v>267</c:v>
                      </c:pt>
                      <c:pt idx="3878">
                        <c:v>268</c:v>
                      </c:pt>
                      <c:pt idx="3879">
                        <c:v>269</c:v>
                      </c:pt>
                      <c:pt idx="3880">
                        <c:v>270</c:v>
                      </c:pt>
                      <c:pt idx="3881">
                        <c:v>271</c:v>
                      </c:pt>
                      <c:pt idx="3882">
                        <c:v>272</c:v>
                      </c:pt>
                      <c:pt idx="3883">
                        <c:v>273</c:v>
                      </c:pt>
                      <c:pt idx="3884">
                        <c:v>274</c:v>
                      </c:pt>
                      <c:pt idx="3885">
                        <c:v>275</c:v>
                      </c:pt>
                      <c:pt idx="3886">
                        <c:v>276</c:v>
                      </c:pt>
                      <c:pt idx="3887">
                        <c:v>277</c:v>
                      </c:pt>
                      <c:pt idx="3888">
                        <c:v>278</c:v>
                      </c:pt>
                      <c:pt idx="3889">
                        <c:v>279</c:v>
                      </c:pt>
                      <c:pt idx="3890">
                        <c:v>280</c:v>
                      </c:pt>
                      <c:pt idx="3891">
                        <c:v>281</c:v>
                      </c:pt>
                      <c:pt idx="3892">
                        <c:v>281</c:v>
                      </c:pt>
                      <c:pt idx="3893">
                        <c:v>282</c:v>
                      </c:pt>
                      <c:pt idx="3894">
                        <c:v>283</c:v>
                      </c:pt>
                      <c:pt idx="3895">
                        <c:v>284</c:v>
                      </c:pt>
                      <c:pt idx="3896">
                        <c:v>285</c:v>
                      </c:pt>
                      <c:pt idx="3897">
                        <c:v>286</c:v>
                      </c:pt>
                      <c:pt idx="3898">
                        <c:v>287</c:v>
                      </c:pt>
                      <c:pt idx="3899">
                        <c:v>288</c:v>
                      </c:pt>
                      <c:pt idx="3900">
                        <c:v>289</c:v>
                      </c:pt>
                      <c:pt idx="3901">
                        <c:v>291</c:v>
                      </c:pt>
                      <c:pt idx="3902">
                        <c:v>292</c:v>
                      </c:pt>
                      <c:pt idx="3903">
                        <c:v>293</c:v>
                      </c:pt>
                      <c:pt idx="3904">
                        <c:v>294</c:v>
                      </c:pt>
                      <c:pt idx="3905">
                        <c:v>295</c:v>
                      </c:pt>
                      <c:pt idx="3906">
                        <c:v>296</c:v>
                      </c:pt>
                      <c:pt idx="3907">
                        <c:v>297</c:v>
                      </c:pt>
                      <c:pt idx="3908">
                        <c:v>298</c:v>
                      </c:pt>
                      <c:pt idx="3909">
                        <c:v>299</c:v>
                      </c:pt>
                      <c:pt idx="3910">
                        <c:v>300</c:v>
                      </c:pt>
                      <c:pt idx="3911">
                        <c:v>0</c:v>
                      </c:pt>
                      <c:pt idx="3912">
                        <c:v>1</c:v>
                      </c:pt>
                      <c:pt idx="3913">
                        <c:v>2</c:v>
                      </c:pt>
                      <c:pt idx="3914">
                        <c:v>3</c:v>
                      </c:pt>
                      <c:pt idx="3915">
                        <c:v>4</c:v>
                      </c:pt>
                      <c:pt idx="3916">
                        <c:v>5</c:v>
                      </c:pt>
                      <c:pt idx="3917">
                        <c:v>6</c:v>
                      </c:pt>
                      <c:pt idx="3918">
                        <c:v>7</c:v>
                      </c:pt>
                      <c:pt idx="3919">
                        <c:v>8</c:v>
                      </c:pt>
                      <c:pt idx="3920">
                        <c:v>9</c:v>
                      </c:pt>
                      <c:pt idx="3921">
                        <c:v>10</c:v>
                      </c:pt>
                      <c:pt idx="3922">
                        <c:v>11</c:v>
                      </c:pt>
                      <c:pt idx="3923">
                        <c:v>12</c:v>
                      </c:pt>
                      <c:pt idx="3924">
                        <c:v>13</c:v>
                      </c:pt>
                      <c:pt idx="3925">
                        <c:v>14</c:v>
                      </c:pt>
                      <c:pt idx="3926">
                        <c:v>15</c:v>
                      </c:pt>
                      <c:pt idx="3927">
                        <c:v>16</c:v>
                      </c:pt>
                      <c:pt idx="3928">
                        <c:v>17</c:v>
                      </c:pt>
                      <c:pt idx="3929">
                        <c:v>18</c:v>
                      </c:pt>
                      <c:pt idx="3930">
                        <c:v>19</c:v>
                      </c:pt>
                      <c:pt idx="3931">
                        <c:v>20</c:v>
                      </c:pt>
                      <c:pt idx="3932">
                        <c:v>21</c:v>
                      </c:pt>
                      <c:pt idx="3933">
                        <c:v>22</c:v>
                      </c:pt>
                      <c:pt idx="3934">
                        <c:v>23</c:v>
                      </c:pt>
                      <c:pt idx="3935">
                        <c:v>24</c:v>
                      </c:pt>
                      <c:pt idx="3936">
                        <c:v>25</c:v>
                      </c:pt>
                      <c:pt idx="3937">
                        <c:v>26</c:v>
                      </c:pt>
                      <c:pt idx="3938">
                        <c:v>27</c:v>
                      </c:pt>
                      <c:pt idx="3939">
                        <c:v>28</c:v>
                      </c:pt>
                      <c:pt idx="3940">
                        <c:v>29</c:v>
                      </c:pt>
                      <c:pt idx="3941">
                        <c:v>30</c:v>
                      </c:pt>
                      <c:pt idx="3942">
                        <c:v>31</c:v>
                      </c:pt>
                      <c:pt idx="3943">
                        <c:v>32</c:v>
                      </c:pt>
                      <c:pt idx="3944">
                        <c:v>33</c:v>
                      </c:pt>
                      <c:pt idx="3945">
                        <c:v>34</c:v>
                      </c:pt>
                      <c:pt idx="3946">
                        <c:v>35</c:v>
                      </c:pt>
                      <c:pt idx="3947">
                        <c:v>36</c:v>
                      </c:pt>
                      <c:pt idx="3948">
                        <c:v>37</c:v>
                      </c:pt>
                      <c:pt idx="3949">
                        <c:v>37</c:v>
                      </c:pt>
                      <c:pt idx="3950">
                        <c:v>39</c:v>
                      </c:pt>
                      <c:pt idx="3951">
                        <c:v>39</c:v>
                      </c:pt>
                      <c:pt idx="3952">
                        <c:v>40</c:v>
                      </c:pt>
                      <c:pt idx="3953">
                        <c:v>41</c:v>
                      </c:pt>
                      <c:pt idx="3954">
                        <c:v>43</c:v>
                      </c:pt>
                      <c:pt idx="3955">
                        <c:v>43</c:v>
                      </c:pt>
                      <c:pt idx="3956">
                        <c:v>44</c:v>
                      </c:pt>
                      <c:pt idx="3957">
                        <c:v>45</c:v>
                      </c:pt>
                      <c:pt idx="3958">
                        <c:v>46</c:v>
                      </c:pt>
                      <c:pt idx="3959">
                        <c:v>47</c:v>
                      </c:pt>
                      <c:pt idx="3960">
                        <c:v>48</c:v>
                      </c:pt>
                      <c:pt idx="3961">
                        <c:v>49</c:v>
                      </c:pt>
                      <c:pt idx="3962">
                        <c:v>50</c:v>
                      </c:pt>
                      <c:pt idx="3963">
                        <c:v>51</c:v>
                      </c:pt>
                      <c:pt idx="3964">
                        <c:v>52</c:v>
                      </c:pt>
                      <c:pt idx="3965">
                        <c:v>53</c:v>
                      </c:pt>
                      <c:pt idx="3966">
                        <c:v>55</c:v>
                      </c:pt>
                      <c:pt idx="3967">
                        <c:v>56</c:v>
                      </c:pt>
                      <c:pt idx="3968">
                        <c:v>57</c:v>
                      </c:pt>
                      <c:pt idx="3969">
                        <c:v>58</c:v>
                      </c:pt>
                      <c:pt idx="3970">
                        <c:v>59</c:v>
                      </c:pt>
                      <c:pt idx="3971">
                        <c:v>60</c:v>
                      </c:pt>
                      <c:pt idx="3972">
                        <c:v>61</c:v>
                      </c:pt>
                      <c:pt idx="3973">
                        <c:v>62</c:v>
                      </c:pt>
                      <c:pt idx="3974">
                        <c:v>63</c:v>
                      </c:pt>
                      <c:pt idx="3975">
                        <c:v>64</c:v>
                      </c:pt>
                      <c:pt idx="3976">
                        <c:v>65</c:v>
                      </c:pt>
                      <c:pt idx="3977">
                        <c:v>66</c:v>
                      </c:pt>
                      <c:pt idx="3978">
                        <c:v>67</c:v>
                      </c:pt>
                      <c:pt idx="3979">
                        <c:v>68</c:v>
                      </c:pt>
                      <c:pt idx="3980">
                        <c:v>69</c:v>
                      </c:pt>
                      <c:pt idx="3981">
                        <c:v>70</c:v>
                      </c:pt>
                      <c:pt idx="3982">
                        <c:v>71</c:v>
                      </c:pt>
                      <c:pt idx="3983">
                        <c:v>72</c:v>
                      </c:pt>
                      <c:pt idx="3984">
                        <c:v>73</c:v>
                      </c:pt>
                      <c:pt idx="3985">
                        <c:v>74</c:v>
                      </c:pt>
                      <c:pt idx="3986">
                        <c:v>75</c:v>
                      </c:pt>
                      <c:pt idx="3987">
                        <c:v>76</c:v>
                      </c:pt>
                      <c:pt idx="3988">
                        <c:v>77</c:v>
                      </c:pt>
                      <c:pt idx="3989">
                        <c:v>78</c:v>
                      </c:pt>
                      <c:pt idx="3990">
                        <c:v>79</c:v>
                      </c:pt>
                      <c:pt idx="3991">
                        <c:v>80</c:v>
                      </c:pt>
                      <c:pt idx="3992">
                        <c:v>81</c:v>
                      </c:pt>
                      <c:pt idx="3993">
                        <c:v>82</c:v>
                      </c:pt>
                      <c:pt idx="3994">
                        <c:v>83</c:v>
                      </c:pt>
                      <c:pt idx="3995">
                        <c:v>84</c:v>
                      </c:pt>
                      <c:pt idx="3996">
                        <c:v>84</c:v>
                      </c:pt>
                      <c:pt idx="3997">
                        <c:v>86</c:v>
                      </c:pt>
                      <c:pt idx="3998">
                        <c:v>86</c:v>
                      </c:pt>
                      <c:pt idx="3999">
                        <c:v>87</c:v>
                      </c:pt>
                      <c:pt idx="4000">
                        <c:v>88</c:v>
                      </c:pt>
                      <c:pt idx="4001">
                        <c:v>90</c:v>
                      </c:pt>
                      <c:pt idx="4002">
                        <c:v>90</c:v>
                      </c:pt>
                      <c:pt idx="4003">
                        <c:v>91</c:v>
                      </c:pt>
                      <c:pt idx="4004">
                        <c:v>92</c:v>
                      </c:pt>
                      <c:pt idx="4005">
                        <c:v>93</c:v>
                      </c:pt>
                      <c:pt idx="4006">
                        <c:v>94</c:v>
                      </c:pt>
                      <c:pt idx="4007">
                        <c:v>95</c:v>
                      </c:pt>
                      <c:pt idx="4008">
                        <c:v>96</c:v>
                      </c:pt>
                      <c:pt idx="4009">
                        <c:v>97</c:v>
                      </c:pt>
                      <c:pt idx="4010">
                        <c:v>98</c:v>
                      </c:pt>
                      <c:pt idx="4011">
                        <c:v>99</c:v>
                      </c:pt>
                      <c:pt idx="4012">
                        <c:v>100</c:v>
                      </c:pt>
                      <c:pt idx="4013">
                        <c:v>101</c:v>
                      </c:pt>
                      <c:pt idx="4014">
                        <c:v>102</c:v>
                      </c:pt>
                      <c:pt idx="4015">
                        <c:v>103</c:v>
                      </c:pt>
                      <c:pt idx="4016">
                        <c:v>105</c:v>
                      </c:pt>
                      <c:pt idx="4017">
                        <c:v>106</c:v>
                      </c:pt>
                      <c:pt idx="4018">
                        <c:v>107</c:v>
                      </c:pt>
                      <c:pt idx="4019">
                        <c:v>108</c:v>
                      </c:pt>
                      <c:pt idx="4020">
                        <c:v>109</c:v>
                      </c:pt>
                      <c:pt idx="4021">
                        <c:v>110</c:v>
                      </c:pt>
                      <c:pt idx="4022">
                        <c:v>111</c:v>
                      </c:pt>
                      <c:pt idx="4023">
                        <c:v>112</c:v>
                      </c:pt>
                      <c:pt idx="4024">
                        <c:v>113</c:v>
                      </c:pt>
                      <c:pt idx="4025">
                        <c:v>114</c:v>
                      </c:pt>
                      <c:pt idx="4026">
                        <c:v>115</c:v>
                      </c:pt>
                      <c:pt idx="4027">
                        <c:v>116</c:v>
                      </c:pt>
                      <c:pt idx="4028">
                        <c:v>117</c:v>
                      </c:pt>
                      <c:pt idx="4029">
                        <c:v>118</c:v>
                      </c:pt>
                      <c:pt idx="4030">
                        <c:v>119</c:v>
                      </c:pt>
                      <c:pt idx="4031">
                        <c:v>120</c:v>
                      </c:pt>
                      <c:pt idx="4032">
                        <c:v>121</c:v>
                      </c:pt>
                      <c:pt idx="4033">
                        <c:v>122</c:v>
                      </c:pt>
                      <c:pt idx="4034">
                        <c:v>123</c:v>
                      </c:pt>
                      <c:pt idx="4035">
                        <c:v>124</c:v>
                      </c:pt>
                      <c:pt idx="4036">
                        <c:v>125</c:v>
                      </c:pt>
                      <c:pt idx="4037">
                        <c:v>126</c:v>
                      </c:pt>
                      <c:pt idx="4038">
                        <c:v>127</c:v>
                      </c:pt>
                      <c:pt idx="4039">
                        <c:v>128</c:v>
                      </c:pt>
                      <c:pt idx="4040">
                        <c:v>129</c:v>
                      </c:pt>
                      <c:pt idx="4041">
                        <c:v>130</c:v>
                      </c:pt>
                      <c:pt idx="4042">
                        <c:v>131</c:v>
                      </c:pt>
                      <c:pt idx="4043">
                        <c:v>132</c:v>
                      </c:pt>
                      <c:pt idx="4044">
                        <c:v>133</c:v>
                      </c:pt>
                      <c:pt idx="4045">
                        <c:v>134</c:v>
                      </c:pt>
                      <c:pt idx="4046">
                        <c:v>135</c:v>
                      </c:pt>
                      <c:pt idx="4047">
                        <c:v>135</c:v>
                      </c:pt>
                      <c:pt idx="4048">
                        <c:v>136</c:v>
                      </c:pt>
                      <c:pt idx="4049">
                        <c:v>137</c:v>
                      </c:pt>
                      <c:pt idx="4050">
                        <c:v>138</c:v>
                      </c:pt>
                      <c:pt idx="4051">
                        <c:v>139</c:v>
                      </c:pt>
                      <c:pt idx="4052">
                        <c:v>141</c:v>
                      </c:pt>
                      <c:pt idx="4053">
                        <c:v>141</c:v>
                      </c:pt>
                      <c:pt idx="4054">
                        <c:v>142</c:v>
                      </c:pt>
                      <c:pt idx="4055">
                        <c:v>143</c:v>
                      </c:pt>
                      <c:pt idx="4056">
                        <c:v>144</c:v>
                      </c:pt>
                      <c:pt idx="4057">
                        <c:v>145</c:v>
                      </c:pt>
                      <c:pt idx="4058">
                        <c:v>146</c:v>
                      </c:pt>
                      <c:pt idx="4059">
                        <c:v>147</c:v>
                      </c:pt>
                      <c:pt idx="4060">
                        <c:v>149</c:v>
                      </c:pt>
                      <c:pt idx="4061">
                        <c:v>150</c:v>
                      </c:pt>
                      <c:pt idx="4062">
                        <c:v>151</c:v>
                      </c:pt>
                      <c:pt idx="4063">
                        <c:v>152</c:v>
                      </c:pt>
                      <c:pt idx="4064">
                        <c:v>153</c:v>
                      </c:pt>
                      <c:pt idx="4065">
                        <c:v>154</c:v>
                      </c:pt>
                      <c:pt idx="4066">
                        <c:v>155</c:v>
                      </c:pt>
                      <c:pt idx="4067">
                        <c:v>156</c:v>
                      </c:pt>
                      <c:pt idx="4068">
                        <c:v>157</c:v>
                      </c:pt>
                      <c:pt idx="4069">
                        <c:v>158</c:v>
                      </c:pt>
                      <c:pt idx="4070">
                        <c:v>159</c:v>
                      </c:pt>
                      <c:pt idx="4071">
                        <c:v>160</c:v>
                      </c:pt>
                      <c:pt idx="4072">
                        <c:v>161</c:v>
                      </c:pt>
                      <c:pt idx="4073">
                        <c:v>162</c:v>
                      </c:pt>
                      <c:pt idx="4074">
                        <c:v>163</c:v>
                      </c:pt>
                      <c:pt idx="4075">
                        <c:v>164</c:v>
                      </c:pt>
                      <c:pt idx="4076">
                        <c:v>165</c:v>
                      </c:pt>
                      <c:pt idx="4077">
                        <c:v>166</c:v>
                      </c:pt>
                      <c:pt idx="4078">
                        <c:v>167</c:v>
                      </c:pt>
                      <c:pt idx="4079">
                        <c:v>168</c:v>
                      </c:pt>
                      <c:pt idx="4080">
                        <c:v>169</c:v>
                      </c:pt>
                      <c:pt idx="4081">
                        <c:v>170</c:v>
                      </c:pt>
                      <c:pt idx="4082">
                        <c:v>171</c:v>
                      </c:pt>
                      <c:pt idx="4083">
                        <c:v>172</c:v>
                      </c:pt>
                      <c:pt idx="4084">
                        <c:v>173</c:v>
                      </c:pt>
                      <c:pt idx="4085">
                        <c:v>174</c:v>
                      </c:pt>
                      <c:pt idx="4086">
                        <c:v>175</c:v>
                      </c:pt>
                      <c:pt idx="4087">
                        <c:v>176</c:v>
                      </c:pt>
                      <c:pt idx="4088">
                        <c:v>177</c:v>
                      </c:pt>
                      <c:pt idx="4089">
                        <c:v>177</c:v>
                      </c:pt>
                      <c:pt idx="4090">
                        <c:v>178</c:v>
                      </c:pt>
                      <c:pt idx="4091">
                        <c:v>180</c:v>
                      </c:pt>
                      <c:pt idx="4092">
                        <c:v>180</c:v>
                      </c:pt>
                      <c:pt idx="4093">
                        <c:v>181</c:v>
                      </c:pt>
                      <c:pt idx="4094">
                        <c:v>182</c:v>
                      </c:pt>
                      <c:pt idx="4095">
                        <c:v>183</c:v>
                      </c:pt>
                      <c:pt idx="4096">
                        <c:v>184</c:v>
                      </c:pt>
                      <c:pt idx="4097">
                        <c:v>185</c:v>
                      </c:pt>
                      <c:pt idx="4098">
                        <c:v>186</c:v>
                      </c:pt>
                      <c:pt idx="4099">
                        <c:v>187</c:v>
                      </c:pt>
                      <c:pt idx="4100">
                        <c:v>188</c:v>
                      </c:pt>
                      <c:pt idx="4101">
                        <c:v>189</c:v>
                      </c:pt>
                      <c:pt idx="4102">
                        <c:v>190</c:v>
                      </c:pt>
                      <c:pt idx="4103">
                        <c:v>191</c:v>
                      </c:pt>
                      <c:pt idx="4104">
                        <c:v>192</c:v>
                      </c:pt>
                      <c:pt idx="4105">
                        <c:v>193</c:v>
                      </c:pt>
                      <c:pt idx="4106">
                        <c:v>194</c:v>
                      </c:pt>
                      <c:pt idx="4107">
                        <c:v>195</c:v>
                      </c:pt>
                      <c:pt idx="4108">
                        <c:v>196</c:v>
                      </c:pt>
                      <c:pt idx="4109">
                        <c:v>198</c:v>
                      </c:pt>
                      <c:pt idx="4110">
                        <c:v>199</c:v>
                      </c:pt>
                      <c:pt idx="4111">
                        <c:v>200</c:v>
                      </c:pt>
                      <c:pt idx="4112">
                        <c:v>201</c:v>
                      </c:pt>
                      <c:pt idx="4113">
                        <c:v>202</c:v>
                      </c:pt>
                      <c:pt idx="4114">
                        <c:v>203</c:v>
                      </c:pt>
                      <c:pt idx="4115">
                        <c:v>204</c:v>
                      </c:pt>
                      <c:pt idx="4116">
                        <c:v>205</c:v>
                      </c:pt>
                      <c:pt idx="4117">
                        <c:v>206</c:v>
                      </c:pt>
                      <c:pt idx="4118">
                        <c:v>207</c:v>
                      </c:pt>
                      <c:pt idx="4119">
                        <c:v>208</c:v>
                      </c:pt>
                      <c:pt idx="4120">
                        <c:v>209</c:v>
                      </c:pt>
                      <c:pt idx="4121">
                        <c:v>210</c:v>
                      </c:pt>
                      <c:pt idx="4122">
                        <c:v>211</c:v>
                      </c:pt>
                      <c:pt idx="4123">
                        <c:v>212</c:v>
                      </c:pt>
                      <c:pt idx="4124">
                        <c:v>213</c:v>
                      </c:pt>
                      <c:pt idx="4125">
                        <c:v>214</c:v>
                      </c:pt>
                      <c:pt idx="4126">
                        <c:v>215</c:v>
                      </c:pt>
                      <c:pt idx="4127">
                        <c:v>216</c:v>
                      </c:pt>
                      <c:pt idx="4128">
                        <c:v>217</c:v>
                      </c:pt>
                      <c:pt idx="4129">
                        <c:v>218</c:v>
                      </c:pt>
                      <c:pt idx="4130">
                        <c:v>219</c:v>
                      </c:pt>
                      <c:pt idx="4131">
                        <c:v>220</c:v>
                      </c:pt>
                      <c:pt idx="4132">
                        <c:v>221</c:v>
                      </c:pt>
                      <c:pt idx="4133">
                        <c:v>222</c:v>
                      </c:pt>
                      <c:pt idx="4134">
                        <c:v>223</c:v>
                      </c:pt>
                      <c:pt idx="4135">
                        <c:v>224</c:v>
                      </c:pt>
                      <c:pt idx="4136">
                        <c:v>225</c:v>
                      </c:pt>
                      <c:pt idx="4137">
                        <c:v>226</c:v>
                      </c:pt>
                      <c:pt idx="4138">
                        <c:v>226</c:v>
                      </c:pt>
                      <c:pt idx="4139">
                        <c:v>228</c:v>
                      </c:pt>
                      <c:pt idx="4140">
                        <c:v>228</c:v>
                      </c:pt>
                      <c:pt idx="4141">
                        <c:v>229</c:v>
                      </c:pt>
                      <c:pt idx="4142">
                        <c:v>231</c:v>
                      </c:pt>
                      <c:pt idx="4143">
                        <c:v>231</c:v>
                      </c:pt>
                      <c:pt idx="4144">
                        <c:v>232</c:v>
                      </c:pt>
                      <c:pt idx="4145">
                        <c:v>233</c:v>
                      </c:pt>
                      <c:pt idx="4146">
                        <c:v>234</c:v>
                      </c:pt>
                      <c:pt idx="4147">
                        <c:v>235</c:v>
                      </c:pt>
                      <c:pt idx="4148">
                        <c:v>236</c:v>
                      </c:pt>
                      <c:pt idx="4149">
                        <c:v>237</c:v>
                      </c:pt>
                      <c:pt idx="4150">
                        <c:v>238</c:v>
                      </c:pt>
                      <c:pt idx="4151">
                        <c:v>239</c:v>
                      </c:pt>
                      <c:pt idx="4152">
                        <c:v>240</c:v>
                      </c:pt>
                      <c:pt idx="4153">
                        <c:v>241</c:v>
                      </c:pt>
                      <c:pt idx="4154">
                        <c:v>242</c:v>
                      </c:pt>
                      <c:pt idx="4155">
                        <c:v>243</c:v>
                      </c:pt>
                      <c:pt idx="4156">
                        <c:v>245</c:v>
                      </c:pt>
                      <c:pt idx="4157">
                        <c:v>246</c:v>
                      </c:pt>
                      <c:pt idx="4158">
                        <c:v>247</c:v>
                      </c:pt>
                      <c:pt idx="4159">
                        <c:v>248</c:v>
                      </c:pt>
                      <c:pt idx="4160">
                        <c:v>249</c:v>
                      </c:pt>
                      <c:pt idx="4161">
                        <c:v>250</c:v>
                      </c:pt>
                      <c:pt idx="4162">
                        <c:v>251</c:v>
                      </c:pt>
                      <c:pt idx="4163">
                        <c:v>252</c:v>
                      </c:pt>
                      <c:pt idx="4164">
                        <c:v>253</c:v>
                      </c:pt>
                      <c:pt idx="4165">
                        <c:v>254</c:v>
                      </c:pt>
                      <c:pt idx="4166">
                        <c:v>255</c:v>
                      </c:pt>
                      <c:pt idx="4167">
                        <c:v>256</c:v>
                      </c:pt>
                      <c:pt idx="4168">
                        <c:v>257</c:v>
                      </c:pt>
                      <c:pt idx="4169">
                        <c:v>258</c:v>
                      </c:pt>
                      <c:pt idx="4170">
                        <c:v>259</c:v>
                      </c:pt>
                      <c:pt idx="4171">
                        <c:v>260</c:v>
                      </c:pt>
                      <c:pt idx="4172">
                        <c:v>261</c:v>
                      </c:pt>
                      <c:pt idx="4173">
                        <c:v>262</c:v>
                      </c:pt>
                      <c:pt idx="4174">
                        <c:v>263</c:v>
                      </c:pt>
                      <c:pt idx="4175">
                        <c:v>264</c:v>
                      </c:pt>
                      <c:pt idx="4176">
                        <c:v>265</c:v>
                      </c:pt>
                      <c:pt idx="4177">
                        <c:v>266</c:v>
                      </c:pt>
                      <c:pt idx="4178">
                        <c:v>267</c:v>
                      </c:pt>
                      <c:pt idx="4179">
                        <c:v>268</c:v>
                      </c:pt>
                      <c:pt idx="4180">
                        <c:v>269</c:v>
                      </c:pt>
                      <c:pt idx="4181">
                        <c:v>270</c:v>
                      </c:pt>
                      <c:pt idx="4182">
                        <c:v>271</c:v>
                      </c:pt>
                      <c:pt idx="4183">
                        <c:v>272</c:v>
                      </c:pt>
                      <c:pt idx="4184">
                        <c:v>273</c:v>
                      </c:pt>
                      <c:pt idx="4185">
                        <c:v>274</c:v>
                      </c:pt>
                      <c:pt idx="4186">
                        <c:v>274</c:v>
                      </c:pt>
                      <c:pt idx="4187">
                        <c:v>275</c:v>
                      </c:pt>
                      <c:pt idx="4188">
                        <c:v>276</c:v>
                      </c:pt>
                      <c:pt idx="4189">
                        <c:v>277</c:v>
                      </c:pt>
                      <c:pt idx="4190">
                        <c:v>278</c:v>
                      </c:pt>
                      <c:pt idx="4191">
                        <c:v>279</c:v>
                      </c:pt>
                      <c:pt idx="4192">
                        <c:v>280</c:v>
                      </c:pt>
                      <c:pt idx="4193">
                        <c:v>281</c:v>
                      </c:pt>
                      <c:pt idx="4194">
                        <c:v>282</c:v>
                      </c:pt>
                      <c:pt idx="4195">
                        <c:v>283</c:v>
                      </c:pt>
                      <c:pt idx="4196">
                        <c:v>284</c:v>
                      </c:pt>
                      <c:pt idx="4197">
                        <c:v>285</c:v>
                      </c:pt>
                      <c:pt idx="4198">
                        <c:v>286</c:v>
                      </c:pt>
                      <c:pt idx="4199">
                        <c:v>287</c:v>
                      </c:pt>
                      <c:pt idx="4200">
                        <c:v>288</c:v>
                      </c:pt>
                      <c:pt idx="4201">
                        <c:v>289</c:v>
                      </c:pt>
                      <c:pt idx="4202">
                        <c:v>290</c:v>
                      </c:pt>
                      <c:pt idx="4203">
                        <c:v>291</c:v>
                      </c:pt>
                      <c:pt idx="4204">
                        <c:v>292</c:v>
                      </c:pt>
                      <c:pt idx="4205">
                        <c:v>293</c:v>
                      </c:pt>
                      <c:pt idx="4206">
                        <c:v>294</c:v>
                      </c:pt>
                      <c:pt idx="4207">
                        <c:v>296</c:v>
                      </c:pt>
                      <c:pt idx="4208">
                        <c:v>297</c:v>
                      </c:pt>
                      <c:pt idx="4209">
                        <c:v>298</c:v>
                      </c:pt>
                      <c:pt idx="4210">
                        <c:v>299</c:v>
                      </c:pt>
                      <c:pt idx="4211">
                        <c:v>300</c:v>
                      </c:pt>
                      <c:pt idx="4212">
                        <c:v>0</c:v>
                      </c:pt>
                      <c:pt idx="4213">
                        <c:v>1</c:v>
                      </c:pt>
                      <c:pt idx="4214">
                        <c:v>2</c:v>
                      </c:pt>
                      <c:pt idx="4215">
                        <c:v>3</c:v>
                      </c:pt>
                      <c:pt idx="4216">
                        <c:v>4</c:v>
                      </c:pt>
                      <c:pt idx="4217">
                        <c:v>5</c:v>
                      </c:pt>
                      <c:pt idx="4218">
                        <c:v>6</c:v>
                      </c:pt>
                      <c:pt idx="4219">
                        <c:v>7</c:v>
                      </c:pt>
                      <c:pt idx="4220">
                        <c:v>7</c:v>
                      </c:pt>
                      <c:pt idx="4221">
                        <c:v>9</c:v>
                      </c:pt>
                      <c:pt idx="4222">
                        <c:v>9</c:v>
                      </c:pt>
                      <c:pt idx="4223">
                        <c:v>10</c:v>
                      </c:pt>
                      <c:pt idx="4224">
                        <c:v>11</c:v>
                      </c:pt>
                      <c:pt idx="4225">
                        <c:v>12</c:v>
                      </c:pt>
                      <c:pt idx="4226">
                        <c:v>13</c:v>
                      </c:pt>
                      <c:pt idx="4227">
                        <c:v>14</c:v>
                      </c:pt>
                      <c:pt idx="4228">
                        <c:v>15</c:v>
                      </c:pt>
                      <c:pt idx="4229">
                        <c:v>16</c:v>
                      </c:pt>
                      <c:pt idx="4230">
                        <c:v>17</c:v>
                      </c:pt>
                      <c:pt idx="4231">
                        <c:v>18</c:v>
                      </c:pt>
                      <c:pt idx="4232">
                        <c:v>19</c:v>
                      </c:pt>
                      <c:pt idx="4233">
                        <c:v>20</c:v>
                      </c:pt>
                      <c:pt idx="4234">
                        <c:v>21</c:v>
                      </c:pt>
                      <c:pt idx="4235">
                        <c:v>22</c:v>
                      </c:pt>
                      <c:pt idx="4236">
                        <c:v>23</c:v>
                      </c:pt>
                      <c:pt idx="4237">
                        <c:v>24</c:v>
                      </c:pt>
                      <c:pt idx="4238">
                        <c:v>25</c:v>
                      </c:pt>
                      <c:pt idx="4239">
                        <c:v>26</c:v>
                      </c:pt>
                      <c:pt idx="4240">
                        <c:v>27</c:v>
                      </c:pt>
                      <c:pt idx="4241">
                        <c:v>28</c:v>
                      </c:pt>
                      <c:pt idx="4242">
                        <c:v>29</c:v>
                      </c:pt>
                      <c:pt idx="4243">
                        <c:v>30</c:v>
                      </c:pt>
                      <c:pt idx="4244">
                        <c:v>31</c:v>
                      </c:pt>
                      <c:pt idx="4245">
                        <c:v>32</c:v>
                      </c:pt>
                      <c:pt idx="4246">
                        <c:v>33</c:v>
                      </c:pt>
                      <c:pt idx="4247">
                        <c:v>34</c:v>
                      </c:pt>
                      <c:pt idx="4248">
                        <c:v>35</c:v>
                      </c:pt>
                      <c:pt idx="4249">
                        <c:v>36</c:v>
                      </c:pt>
                      <c:pt idx="4250">
                        <c:v>37</c:v>
                      </c:pt>
                      <c:pt idx="4251">
                        <c:v>38</c:v>
                      </c:pt>
                      <c:pt idx="4252">
                        <c:v>39</c:v>
                      </c:pt>
                      <c:pt idx="4253">
                        <c:v>40</c:v>
                      </c:pt>
                      <c:pt idx="4254">
                        <c:v>41</c:v>
                      </c:pt>
                      <c:pt idx="4255">
                        <c:v>42</c:v>
                      </c:pt>
                      <c:pt idx="4256">
                        <c:v>43</c:v>
                      </c:pt>
                      <c:pt idx="4257">
                        <c:v>44</c:v>
                      </c:pt>
                      <c:pt idx="4258">
                        <c:v>45</c:v>
                      </c:pt>
                      <c:pt idx="4259">
                        <c:v>46</c:v>
                      </c:pt>
                      <c:pt idx="4260">
                        <c:v>47</c:v>
                      </c:pt>
                      <c:pt idx="4261">
                        <c:v>48</c:v>
                      </c:pt>
                      <c:pt idx="4262">
                        <c:v>49</c:v>
                      </c:pt>
                      <c:pt idx="4263">
                        <c:v>50</c:v>
                      </c:pt>
                      <c:pt idx="4264">
                        <c:v>51</c:v>
                      </c:pt>
                      <c:pt idx="4265">
                        <c:v>53</c:v>
                      </c:pt>
                      <c:pt idx="4266">
                        <c:v>54</c:v>
                      </c:pt>
                      <c:pt idx="4267">
                        <c:v>55</c:v>
                      </c:pt>
                      <c:pt idx="4268">
                        <c:v>55</c:v>
                      </c:pt>
                      <c:pt idx="4269">
                        <c:v>56</c:v>
                      </c:pt>
                      <c:pt idx="4270">
                        <c:v>57</c:v>
                      </c:pt>
                      <c:pt idx="4271">
                        <c:v>58</c:v>
                      </c:pt>
                      <c:pt idx="4272">
                        <c:v>59</c:v>
                      </c:pt>
                      <c:pt idx="4273">
                        <c:v>60</c:v>
                      </c:pt>
                      <c:pt idx="4274">
                        <c:v>61</c:v>
                      </c:pt>
                      <c:pt idx="4275">
                        <c:v>62</c:v>
                      </c:pt>
                      <c:pt idx="4276">
                        <c:v>64</c:v>
                      </c:pt>
                      <c:pt idx="4277">
                        <c:v>64</c:v>
                      </c:pt>
                      <c:pt idx="4278">
                        <c:v>65</c:v>
                      </c:pt>
                      <c:pt idx="4279">
                        <c:v>67</c:v>
                      </c:pt>
                      <c:pt idx="4280">
                        <c:v>67</c:v>
                      </c:pt>
                      <c:pt idx="4281">
                        <c:v>68</c:v>
                      </c:pt>
                      <c:pt idx="4282">
                        <c:v>69</c:v>
                      </c:pt>
                      <c:pt idx="4283">
                        <c:v>70</c:v>
                      </c:pt>
                      <c:pt idx="4284">
                        <c:v>71</c:v>
                      </c:pt>
                      <c:pt idx="4285">
                        <c:v>72</c:v>
                      </c:pt>
                      <c:pt idx="4286">
                        <c:v>73</c:v>
                      </c:pt>
                      <c:pt idx="4287">
                        <c:v>74</c:v>
                      </c:pt>
                      <c:pt idx="4288">
                        <c:v>75</c:v>
                      </c:pt>
                      <c:pt idx="4289">
                        <c:v>76</c:v>
                      </c:pt>
                      <c:pt idx="4290">
                        <c:v>77</c:v>
                      </c:pt>
                      <c:pt idx="4291">
                        <c:v>78</c:v>
                      </c:pt>
                      <c:pt idx="4292">
                        <c:v>79</c:v>
                      </c:pt>
                      <c:pt idx="4293">
                        <c:v>80</c:v>
                      </c:pt>
                      <c:pt idx="4294">
                        <c:v>81</c:v>
                      </c:pt>
                      <c:pt idx="4295">
                        <c:v>82</c:v>
                      </c:pt>
                      <c:pt idx="4296">
                        <c:v>83</c:v>
                      </c:pt>
                      <c:pt idx="4297">
                        <c:v>84</c:v>
                      </c:pt>
                      <c:pt idx="4298">
                        <c:v>85</c:v>
                      </c:pt>
                      <c:pt idx="4299">
                        <c:v>86</c:v>
                      </c:pt>
                      <c:pt idx="4300">
                        <c:v>87</c:v>
                      </c:pt>
                      <c:pt idx="4301">
                        <c:v>88</c:v>
                      </c:pt>
                      <c:pt idx="4302">
                        <c:v>89</c:v>
                      </c:pt>
                      <c:pt idx="4303">
                        <c:v>90</c:v>
                      </c:pt>
                      <c:pt idx="4304">
                        <c:v>91</c:v>
                      </c:pt>
                      <c:pt idx="4305">
                        <c:v>92</c:v>
                      </c:pt>
                      <c:pt idx="4306">
                        <c:v>93</c:v>
                      </c:pt>
                      <c:pt idx="4307">
                        <c:v>94</c:v>
                      </c:pt>
                      <c:pt idx="4308">
                        <c:v>95</c:v>
                      </c:pt>
                      <c:pt idx="4309">
                        <c:v>96</c:v>
                      </c:pt>
                      <c:pt idx="4310">
                        <c:v>97</c:v>
                      </c:pt>
                      <c:pt idx="4311">
                        <c:v>98</c:v>
                      </c:pt>
                      <c:pt idx="4312">
                        <c:v>99</c:v>
                      </c:pt>
                      <c:pt idx="4313">
                        <c:v>100</c:v>
                      </c:pt>
                      <c:pt idx="4314">
                        <c:v>101</c:v>
                      </c:pt>
                      <c:pt idx="4315">
                        <c:v>102</c:v>
                      </c:pt>
                      <c:pt idx="4316">
                        <c:v>103</c:v>
                      </c:pt>
                      <c:pt idx="4317">
                        <c:v>104</c:v>
                      </c:pt>
                      <c:pt idx="4318">
                        <c:v>105</c:v>
                      </c:pt>
                      <c:pt idx="4319">
                        <c:v>106</c:v>
                      </c:pt>
                      <c:pt idx="4320">
                        <c:v>107</c:v>
                      </c:pt>
                      <c:pt idx="4321">
                        <c:v>108</c:v>
                      </c:pt>
                      <c:pt idx="4322">
                        <c:v>109</c:v>
                      </c:pt>
                      <c:pt idx="4323">
                        <c:v>111</c:v>
                      </c:pt>
                      <c:pt idx="4324">
                        <c:v>112</c:v>
                      </c:pt>
                      <c:pt idx="4325">
                        <c:v>112</c:v>
                      </c:pt>
                      <c:pt idx="4326">
                        <c:v>113</c:v>
                      </c:pt>
                      <c:pt idx="4327">
                        <c:v>114</c:v>
                      </c:pt>
                      <c:pt idx="4328">
                        <c:v>115</c:v>
                      </c:pt>
                      <c:pt idx="4329">
                        <c:v>116</c:v>
                      </c:pt>
                      <c:pt idx="4330">
                        <c:v>117</c:v>
                      </c:pt>
                      <c:pt idx="4331">
                        <c:v>118</c:v>
                      </c:pt>
                      <c:pt idx="4332">
                        <c:v>120</c:v>
                      </c:pt>
                      <c:pt idx="4333">
                        <c:v>120</c:v>
                      </c:pt>
                      <c:pt idx="4334">
                        <c:v>121</c:v>
                      </c:pt>
                      <c:pt idx="4335">
                        <c:v>122</c:v>
                      </c:pt>
                      <c:pt idx="4336">
                        <c:v>124</c:v>
                      </c:pt>
                      <c:pt idx="4337">
                        <c:v>124</c:v>
                      </c:pt>
                      <c:pt idx="4338">
                        <c:v>125</c:v>
                      </c:pt>
                      <c:pt idx="4339">
                        <c:v>126</c:v>
                      </c:pt>
                      <c:pt idx="4340">
                        <c:v>127</c:v>
                      </c:pt>
                      <c:pt idx="4341">
                        <c:v>128</c:v>
                      </c:pt>
                      <c:pt idx="4342">
                        <c:v>129</c:v>
                      </c:pt>
                      <c:pt idx="4343">
                        <c:v>130</c:v>
                      </c:pt>
                      <c:pt idx="4344">
                        <c:v>131</c:v>
                      </c:pt>
                      <c:pt idx="4345">
                        <c:v>132</c:v>
                      </c:pt>
                      <c:pt idx="4346">
                        <c:v>133</c:v>
                      </c:pt>
                      <c:pt idx="4347">
                        <c:v>134</c:v>
                      </c:pt>
                      <c:pt idx="4348">
                        <c:v>135</c:v>
                      </c:pt>
                      <c:pt idx="4349">
                        <c:v>136</c:v>
                      </c:pt>
                      <c:pt idx="4350">
                        <c:v>137</c:v>
                      </c:pt>
                      <c:pt idx="4351">
                        <c:v>138</c:v>
                      </c:pt>
                      <c:pt idx="4352">
                        <c:v>139</c:v>
                      </c:pt>
                      <c:pt idx="4353">
                        <c:v>140</c:v>
                      </c:pt>
                      <c:pt idx="4354">
                        <c:v>141</c:v>
                      </c:pt>
                      <c:pt idx="4355">
                        <c:v>142</c:v>
                      </c:pt>
                      <c:pt idx="4356">
                        <c:v>143</c:v>
                      </c:pt>
                      <c:pt idx="4357">
                        <c:v>144</c:v>
                      </c:pt>
                      <c:pt idx="4358">
                        <c:v>145</c:v>
                      </c:pt>
                      <c:pt idx="4359">
                        <c:v>146</c:v>
                      </c:pt>
                      <c:pt idx="4360">
                        <c:v>147</c:v>
                      </c:pt>
                      <c:pt idx="4361">
                        <c:v>148</c:v>
                      </c:pt>
                      <c:pt idx="4362">
                        <c:v>149</c:v>
                      </c:pt>
                      <c:pt idx="4363">
                        <c:v>150</c:v>
                      </c:pt>
                      <c:pt idx="4364">
                        <c:v>151</c:v>
                      </c:pt>
                      <c:pt idx="4365">
                        <c:v>152</c:v>
                      </c:pt>
                      <c:pt idx="4366">
                        <c:v>153</c:v>
                      </c:pt>
                      <c:pt idx="4367">
                        <c:v>154</c:v>
                      </c:pt>
                      <c:pt idx="4368">
                        <c:v>155</c:v>
                      </c:pt>
                      <c:pt idx="4369">
                        <c:v>157</c:v>
                      </c:pt>
                      <c:pt idx="4370">
                        <c:v>157</c:v>
                      </c:pt>
                      <c:pt idx="4371">
                        <c:v>159</c:v>
                      </c:pt>
                      <c:pt idx="4372">
                        <c:v>159</c:v>
                      </c:pt>
                      <c:pt idx="4373">
                        <c:v>160</c:v>
                      </c:pt>
                      <c:pt idx="4374">
                        <c:v>161</c:v>
                      </c:pt>
                      <c:pt idx="4375">
                        <c:v>162</c:v>
                      </c:pt>
                      <c:pt idx="4376">
                        <c:v>164</c:v>
                      </c:pt>
                      <c:pt idx="4377">
                        <c:v>164</c:v>
                      </c:pt>
                      <c:pt idx="4378">
                        <c:v>165</c:v>
                      </c:pt>
                      <c:pt idx="4379">
                        <c:v>167</c:v>
                      </c:pt>
                      <c:pt idx="4380">
                        <c:v>167</c:v>
                      </c:pt>
                      <c:pt idx="4381">
                        <c:v>168</c:v>
                      </c:pt>
                      <c:pt idx="4382">
                        <c:v>169</c:v>
                      </c:pt>
                      <c:pt idx="4383">
                        <c:v>170</c:v>
                      </c:pt>
                      <c:pt idx="4384">
                        <c:v>171</c:v>
                      </c:pt>
                      <c:pt idx="4385">
                        <c:v>172</c:v>
                      </c:pt>
                      <c:pt idx="4386">
                        <c:v>173</c:v>
                      </c:pt>
                      <c:pt idx="4387">
                        <c:v>174</c:v>
                      </c:pt>
                      <c:pt idx="4388">
                        <c:v>175</c:v>
                      </c:pt>
                      <c:pt idx="4389">
                        <c:v>176</c:v>
                      </c:pt>
                      <c:pt idx="4390">
                        <c:v>177</c:v>
                      </c:pt>
                      <c:pt idx="4391">
                        <c:v>178</c:v>
                      </c:pt>
                      <c:pt idx="4392">
                        <c:v>179</c:v>
                      </c:pt>
                      <c:pt idx="4393">
                        <c:v>180</c:v>
                      </c:pt>
                      <c:pt idx="4394">
                        <c:v>181</c:v>
                      </c:pt>
                      <c:pt idx="4395">
                        <c:v>182</c:v>
                      </c:pt>
                      <c:pt idx="4396">
                        <c:v>183</c:v>
                      </c:pt>
                      <c:pt idx="4397">
                        <c:v>184</c:v>
                      </c:pt>
                      <c:pt idx="4398">
                        <c:v>185</c:v>
                      </c:pt>
                      <c:pt idx="4399">
                        <c:v>186</c:v>
                      </c:pt>
                      <c:pt idx="4400">
                        <c:v>187</c:v>
                      </c:pt>
                      <c:pt idx="4401">
                        <c:v>188</c:v>
                      </c:pt>
                      <c:pt idx="4402">
                        <c:v>189</c:v>
                      </c:pt>
                      <c:pt idx="4403">
                        <c:v>190</c:v>
                      </c:pt>
                      <c:pt idx="4404">
                        <c:v>191</c:v>
                      </c:pt>
                      <c:pt idx="4405">
                        <c:v>192</c:v>
                      </c:pt>
                      <c:pt idx="4406">
                        <c:v>193</c:v>
                      </c:pt>
                      <c:pt idx="4407">
                        <c:v>194</c:v>
                      </c:pt>
                      <c:pt idx="4408">
                        <c:v>195</c:v>
                      </c:pt>
                      <c:pt idx="4409">
                        <c:v>196</c:v>
                      </c:pt>
                      <c:pt idx="4410">
                        <c:v>197</c:v>
                      </c:pt>
                      <c:pt idx="4411">
                        <c:v>198</c:v>
                      </c:pt>
                      <c:pt idx="4412">
                        <c:v>199</c:v>
                      </c:pt>
                      <c:pt idx="4413">
                        <c:v>200</c:v>
                      </c:pt>
                      <c:pt idx="4414">
                        <c:v>201</c:v>
                      </c:pt>
                      <c:pt idx="4415">
                        <c:v>202</c:v>
                      </c:pt>
                      <c:pt idx="4416">
                        <c:v>203</c:v>
                      </c:pt>
                      <c:pt idx="4417">
                        <c:v>204</c:v>
                      </c:pt>
                      <c:pt idx="4418">
                        <c:v>205</c:v>
                      </c:pt>
                      <c:pt idx="4419">
                        <c:v>206</c:v>
                      </c:pt>
                      <c:pt idx="4420">
                        <c:v>206</c:v>
                      </c:pt>
                      <c:pt idx="4421">
                        <c:v>209</c:v>
                      </c:pt>
                      <c:pt idx="4422">
                        <c:v>209</c:v>
                      </c:pt>
                      <c:pt idx="4423">
                        <c:v>211</c:v>
                      </c:pt>
                      <c:pt idx="4424">
                        <c:v>211</c:v>
                      </c:pt>
                      <c:pt idx="4425">
                        <c:v>212</c:v>
                      </c:pt>
                      <c:pt idx="4426">
                        <c:v>213</c:v>
                      </c:pt>
                      <c:pt idx="4427">
                        <c:v>214</c:v>
                      </c:pt>
                      <c:pt idx="4428">
                        <c:v>215</c:v>
                      </c:pt>
                      <c:pt idx="4429">
                        <c:v>216</c:v>
                      </c:pt>
                      <c:pt idx="4430">
                        <c:v>217</c:v>
                      </c:pt>
                      <c:pt idx="4431">
                        <c:v>218</c:v>
                      </c:pt>
                      <c:pt idx="4432">
                        <c:v>219</c:v>
                      </c:pt>
                      <c:pt idx="4433">
                        <c:v>220</c:v>
                      </c:pt>
                      <c:pt idx="4434">
                        <c:v>221</c:v>
                      </c:pt>
                      <c:pt idx="4435">
                        <c:v>222</c:v>
                      </c:pt>
                      <c:pt idx="4436">
                        <c:v>223</c:v>
                      </c:pt>
                      <c:pt idx="4437">
                        <c:v>224</c:v>
                      </c:pt>
                      <c:pt idx="4438">
                        <c:v>225</c:v>
                      </c:pt>
                      <c:pt idx="4439">
                        <c:v>226</c:v>
                      </c:pt>
                      <c:pt idx="4440">
                        <c:v>227</c:v>
                      </c:pt>
                      <c:pt idx="4441">
                        <c:v>228</c:v>
                      </c:pt>
                      <c:pt idx="4442">
                        <c:v>229</c:v>
                      </c:pt>
                      <c:pt idx="4443">
                        <c:v>230</c:v>
                      </c:pt>
                      <c:pt idx="4444">
                        <c:v>231</c:v>
                      </c:pt>
                      <c:pt idx="4445">
                        <c:v>232</c:v>
                      </c:pt>
                      <c:pt idx="4446">
                        <c:v>233</c:v>
                      </c:pt>
                      <c:pt idx="4447">
                        <c:v>234</c:v>
                      </c:pt>
                      <c:pt idx="4448">
                        <c:v>235</c:v>
                      </c:pt>
                      <c:pt idx="4449">
                        <c:v>236</c:v>
                      </c:pt>
                      <c:pt idx="4450">
                        <c:v>237</c:v>
                      </c:pt>
                      <c:pt idx="4451">
                        <c:v>238</c:v>
                      </c:pt>
                      <c:pt idx="4452">
                        <c:v>239</c:v>
                      </c:pt>
                      <c:pt idx="4453">
                        <c:v>240</c:v>
                      </c:pt>
                      <c:pt idx="4454">
                        <c:v>241</c:v>
                      </c:pt>
                      <c:pt idx="4455">
                        <c:v>242</c:v>
                      </c:pt>
                      <c:pt idx="4456">
                        <c:v>243</c:v>
                      </c:pt>
                      <c:pt idx="4457">
                        <c:v>244</c:v>
                      </c:pt>
                      <c:pt idx="4458">
                        <c:v>245</c:v>
                      </c:pt>
                      <c:pt idx="4459">
                        <c:v>245</c:v>
                      </c:pt>
                      <c:pt idx="4460">
                        <c:v>247</c:v>
                      </c:pt>
                      <c:pt idx="4461">
                        <c:v>248</c:v>
                      </c:pt>
                      <c:pt idx="4462">
                        <c:v>249</c:v>
                      </c:pt>
                      <c:pt idx="4463">
                        <c:v>251</c:v>
                      </c:pt>
                      <c:pt idx="4464">
                        <c:v>251</c:v>
                      </c:pt>
                      <c:pt idx="4465">
                        <c:v>252</c:v>
                      </c:pt>
                      <c:pt idx="4466">
                        <c:v>254</c:v>
                      </c:pt>
                      <c:pt idx="4467">
                        <c:v>254</c:v>
                      </c:pt>
                      <c:pt idx="4468">
                        <c:v>255</c:v>
                      </c:pt>
                      <c:pt idx="4469">
                        <c:v>256</c:v>
                      </c:pt>
                      <c:pt idx="4470">
                        <c:v>258</c:v>
                      </c:pt>
                      <c:pt idx="4471">
                        <c:v>258</c:v>
                      </c:pt>
                      <c:pt idx="4472">
                        <c:v>259</c:v>
                      </c:pt>
                      <c:pt idx="4473">
                        <c:v>260</c:v>
                      </c:pt>
                      <c:pt idx="4474">
                        <c:v>261</c:v>
                      </c:pt>
                      <c:pt idx="4475">
                        <c:v>262</c:v>
                      </c:pt>
                      <c:pt idx="4476">
                        <c:v>263</c:v>
                      </c:pt>
                      <c:pt idx="4477">
                        <c:v>264</c:v>
                      </c:pt>
                      <c:pt idx="4478">
                        <c:v>265</c:v>
                      </c:pt>
                      <c:pt idx="4479">
                        <c:v>266</c:v>
                      </c:pt>
                      <c:pt idx="4480">
                        <c:v>267</c:v>
                      </c:pt>
                      <c:pt idx="4481">
                        <c:v>268</c:v>
                      </c:pt>
                      <c:pt idx="4482">
                        <c:v>269</c:v>
                      </c:pt>
                      <c:pt idx="4483">
                        <c:v>270</c:v>
                      </c:pt>
                      <c:pt idx="4484">
                        <c:v>271</c:v>
                      </c:pt>
                      <c:pt idx="4485">
                        <c:v>272</c:v>
                      </c:pt>
                      <c:pt idx="4486">
                        <c:v>273</c:v>
                      </c:pt>
                      <c:pt idx="4487">
                        <c:v>274</c:v>
                      </c:pt>
                      <c:pt idx="4488">
                        <c:v>275</c:v>
                      </c:pt>
                      <c:pt idx="4489">
                        <c:v>276</c:v>
                      </c:pt>
                      <c:pt idx="4490">
                        <c:v>277</c:v>
                      </c:pt>
                      <c:pt idx="4491">
                        <c:v>278</c:v>
                      </c:pt>
                      <c:pt idx="4492">
                        <c:v>279</c:v>
                      </c:pt>
                      <c:pt idx="4493">
                        <c:v>280</c:v>
                      </c:pt>
                      <c:pt idx="4494">
                        <c:v>281</c:v>
                      </c:pt>
                      <c:pt idx="4495">
                        <c:v>282</c:v>
                      </c:pt>
                      <c:pt idx="4496">
                        <c:v>283</c:v>
                      </c:pt>
                      <c:pt idx="4497">
                        <c:v>284</c:v>
                      </c:pt>
                      <c:pt idx="4498">
                        <c:v>285</c:v>
                      </c:pt>
                      <c:pt idx="4499">
                        <c:v>286</c:v>
                      </c:pt>
                      <c:pt idx="4500">
                        <c:v>287</c:v>
                      </c:pt>
                      <c:pt idx="4501">
                        <c:v>288</c:v>
                      </c:pt>
                      <c:pt idx="4502">
                        <c:v>289</c:v>
                      </c:pt>
                      <c:pt idx="4503">
                        <c:v>290</c:v>
                      </c:pt>
                      <c:pt idx="4504">
                        <c:v>290</c:v>
                      </c:pt>
                      <c:pt idx="4505">
                        <c:v>293</c:v>
                      </c:pt>
                      <c:pt idx="4506">
                        <c:v>293</c:v>
                      </c:pt>
                      <c:pt idx="4507">
                        <c:v>294</c:v>
                      </c:pt>
                      <c:pt idx="4508">
                        <c:v>295</c:v>
                      </c:pt>
                      <c:pt idx="4509">
                        <c:v>296</c:v>
                      </c:pt>
                      <c:pt idx="4510">
                        <c:v>298</c:v>
                      </c:pt>
                      <c:pt idx="4511">
                        <c:v>298</c:v>
                      </c:pt>
                      <c:pt idx="4512">
                        <c:v>299</c:v>
                      </c:pt>
                      <c:pt idx="4513">
                        <c:v>0</c:v>
                      </c:pt>
                      <c:pt idx="4514">
                        <c:v>1</c:v>
                      </c:pt>
                      <c:pt idx="4515">
                        <c:v>2</c:v>
                      </c:pt>
                      <c:pt idx="4516">
                        <c:v>3</c:v>
                      </c:pt>
                      <c:pt idx="4517">
                        <c:v>3</c:v>
                      </c:pt>
                      <c:pt idx="4518">
                        <c:v>5</c:v>
                      </c:pt>
                      <c:pt idx="4519">
                        <c:v>5</c:v>
                      </c:pt>
                      <c:pt idx="4520">
                        <c:v>6</c:v>
                      </c:pt>
                      <c:pt idx="4521">
                        <c:v>7</c:v>
                      </c:pt>
                      <c:pt idx="4522">
                        <c:v>8</c:v>
                      </c:pt>
                      <c:pt idx="4523">
                        <c:v>9</c:v>
                      </c:pt>
                      <c:pt idx="4524">
                        <c:v>10</c:v>
                      </c:pt>
                      <c:pt idx="4525">
                        <c:v>11</c:v>
                      </c:pt>
                      <c:pt idx="4526">
                        <c:v>12</c:v>
                      </c:pt>
                      <c:pt idx="4527">
                        <c:v>13</c:v>
                      </c:pt>
                      <c:pt idx="4528">
                        <c:v>14</c:v>
                      </c:pt>
                      <c:pt idx="4529">
                        <c:v>16</c:v>
                      </c:pt>
                      <c:pt idx="4530">
                        <c:v>17</c:v>
                      </c:pt>
                      <c:pt idx="4531">
                        <c:v>18</c:v>
                      </c:pt>
                      <c:pt idx="4532">
                        <c:v>19</c:v>
                      </c:pt>
                      <c:pt idx="4533">
                        <c:v>20</c:v>
                      </c:pt>
                      <c:pt idx="4534">
                        <c:v>20</c:v>
                      </c:pt>
                      <c:pt idx="4535">
                        <c:v>21</c:v>
                      </c:pt>
                      <c:pt idx="4536">
                        <c:v>22</c:v>
                      </c:pt>
                      <c:pt idx="4537">
                        <c:v>23</c:v>
                      </c:pt>
                      <c:pt idx="4538">
                        <c:v>24</c:v>
                      </c:pt>
                      <c:pt idx="4539">
                        <c:v>25</c:v>
                      </c:pt>
                      <c:pt idx="4540">
                        <c:v>26</c:v>
                      </c:pt>
                      <c:pt idx="4541">
                        <c:v>27</c:v>
                      </c:pt>
                      <c:pt idx="4542">
                        <c:v>28</c:v>
                      </c:pt>
                      <c:pt idx="4543">
                        <c:v>30</c:v>
                      </c:pt>
                      <c:pt idx="4544">
                        <c:v>31</c:v>
                      </c:pt>
                      <c:pt idx="4545">
                        <c:v>32</c:v>
                      </c:pt>
                      <c:pt idx="4546">
                        <c:v>33</c:v>
                      </c:pt>
                      <c:pt idx="4547">
                        <c:v>34</c:v>
                      </c:pt>
                      <c:pt idx="4548">
                        <c:v>34</c:v>
                      </c:pt>
                      <c:pt idx="4549">
                        <c:v>35</c:v>
                      </c:pt>
                      <c:pt idx="4550">
                        <c:v>36</c:v>
                      </c:pt>
                      <c:pt idx="4551">
                        <c:v>37</c:v>
                      </c:pt>
                      <c:pt idx="4552">
                        <c:v>38</c:v>
                      </c:pt>
                      <c:pt idx="4553">
                        <c:v>39</c:v>
                      </c:pt>
                      <c:pt idx="4554">
                        <c:v>40</c:v>
                      </c:pt>
                      <c:pt idx="4555">
                        <c:v>41</c:v>
                      </c:pt>
                      <c:pt idx="4556">
                        <c:v>42</c:v>
                      </c:pt>
                      <c:pt idx="4557">
                        <c:v>43</c:v>
                      </c:pt>
                      <c:pt idx="4558">
                        <c:v>45</c:v>
                      </c:pt>
                      <c:pt idx="4559">
                        <c:v>46</c:v>
                      </c:pt>
                      <c:pt idx="4560">
                        <c:v>47</c:v>
                      </c:pt>
                      <c:pt idx="4561">
                        <c:v>48</c:v>
                      </c:pt>
                      <c:pt idx="4562">
                        <c:v>49</c:v>
                      </c:pt>
                      <c:pt idx="4563">
                        <c:v>49</c:v>
                      </c:pt>
                      <c:pt idx="4564">
                        <c:v>51</c:v>
                      </c:pt>
                      <c:pt idx="4565">
                        <c:v>51</c:v>
                      </c:pt>
                      <c:pt idx="4566">
                        <c:v>52</c:v>
                      </c:pt>
                      <c:pt idx="4567">
                        <c:v>53</c:v>
                      </c:pt>
                      <c:pt idx="4568">
                        <c:v>54</c:v>
                      </c:pt>
                      <c:pt idx="4569">
                        <c:v>55</c:v>
                      </c:pt>
                      <c:pt idx="4570">
                        <c:v>56</c:v>
                      </c:pt>
                      <c:pt idx="4571">
                        <c:v>57</c:v>
                      </c:pt>
                      <c:pt idx="4572">
                        <c:v>58</c:v>
                      </c:pt>
                      <c:pt idx="4573">
                        <c:v>59</c:v>
                      </c:pt>
                      <c:pt idx="4574">
                        <c:v>60</c:v>
                      </c:pt>
                      <c:pt idx="4575">
                        <c:v>62</c:v>
                      </c:pt>
                      <c:pt idx="4576">
                        <c:v>63</c:v>
                      </c:pt>
                      <c:pt idx="4577">
                        <c:v>64</c:v>
                      </c:pt>
                      <c:pt idx="4578">
                        <c:v>65</c:v>
                      </c:pt>
                      <c:pt idx="4579">
                        <c:v>65</c:v>
                      </c:pt>
                      <c:pt idx="4580">
                        <c:v>66</c:v>
                      </c:pt>
                      <c:pt idx="4581">
                        <c:v>67</c:v>
                      </c:pt>
                      <c:pt idx="4582">
                        <c:v>68</c:v>
                      </c:pt>
                      <c:pt idx="4583">
                        <c:v>69</c:v>
                      </c:pt>
                      <c:pt idx="4584">
                        <c:v>70</c:v>
                      </c:pt>
                      <c:pt idx="4585">
                        <c:v>71</c:v>
                      </c:pt>
                      <c:pt idx="4586">
                        <c:v>72</c:v>
                      </c:pt>
                      <c:pt idx="4587">
                        <c:v>73</c:v>
                      </c:pt>
                      <c:pt idx="4588">
                        <c:v>75</c:v>
                      </c:pt>
                      <c:pt idx="4589">
                        <c:v>76</c:v>
                      </c:pt>
                      <c:pt idx="4590">
                        <c:v>77</c:v>
                      </c:pt>
                      <c:pt idx="4591">
                        <c:v>78</c:v>
                      </c:pt>
                      <c:pt idx="4592">
                        <c:v>78</c:v>
                      </c:pt>
                      <c:pt idx="4593">
                        <c:v>79</c:v>
                      </c:pt>
                      <c:pt idx="4594">
                        <c:v>80</c:v>
                      </c:pt>
                      <c:pt idx="4595">
                        <c:v>81</c:v>
                      </c:pt>
                      <c:pt idx="4596">
                        <c:v>82</c:v>
                      </c:pt>
                      <c:pt idx="4597">
                        <c:v>83</c:v>
                      </c:pt>
                      <c:pt idx="4598">
                        <c:v>84</c:v>
                      </c:pt>
                      <c:pt idx="4599">
                        <c:v>85</c:v>
                      </c:pt>
                      <c:pt idx="4600">
                        <c:v>86</c:v>
                      </c:pt>
                      <c:pt idx="4601">
                        <c:v>87</c:v>
                      </c:pt>
                      <c:pt idx="4602">
                        <c:v>89</c:v>
                      </c:pt>
                      <c:pt idx="4603">
                        <c:v>90</c:v>
                      </c:pt>
                      <c:pt idx="4604">
                        <c:v>91</c:v>
                      </c:pt>
                      <c:pt idx="4605">
                        <c:v>92</c:v>
                      </c:pt>
                      <c:pt idx="4606">
                        <c:v>92</c:v>
                      </c:pt>
                      <c:pt idx="4607">
                        <c:v>93</c:v>
                      </c:pt>
                      <c:pt idx="4608">
                        <c:v>94</c:v>
                      </c:pt>
                      <c:pt idx="4609">
                        <c:v>95</c:v>
                      </c:pt>
                      <c:pt idx="4610">
                        <c:v>96</c:v>
                      </c:pt>
                      <c:pt idx="4611">
                        <c:v>97</c:v>
                      </c:pt>
                      <c:pt idx="4612">
                        <c:v>98</c:v>
                      </c:pt>
                      <c:pt idx="4613">
                        <c:v>99</c:v>
                      </c:pt>
                      <c:pt idx="4614">
                        <c:v>100</c:v>
                      </c:pt>
                      <c:pt idx="4615">
                        <c:v>102</c:v>
                      </c:pt>
                      <c:pt idx="4616">
                        <c:v>103</c:v>
                      </c:pt>
                      <c:pt idx="4617">
                        <c:v>104</c:v>
                      </c:pt>
                      <c:pt idx="4618">
                        <c:v>104</c:v>
                      </c:pt>
                      <c:pt idx="4619">
                        <c:v>105</c:v>
                      </c:pt>
                      <c:pt idx="4620">
                        <c:v>106</c:v>
                      </c:pt>
                      <c:pt idx="4621">
                        <c:v>107</c:v>
                      </c:pt>
                      <c:pt idx="4622">
                        <c:v>108</c:v>
                      </c:pt>
                      <c:pt idx="4623">
                        <c:v>109</c:v>
                      </c:pt>
                      <c:pt idx="4624">
                        <c:v>110</c:v>
                      </c:pt>
                      <c:pt idx="4625">
                        <c:v>111</c:v>
                      </c:pt>
                      <c:pt idx="4626">
                        <c:v>113</c:v>
                      </c:pt>
                      <c:pt idx="4627">
                        <c:v>114</c:v>
                      </c:pt>
                      <c:pt idx="4628">
                        <c:v>115</c:v>
                      </c:pt>
                      <c:pt idx="4629">
                        <c:v>115</c:v>
                      </c:pt>
                      <c:pt idx="4630">
                        <c:v>116</c:v>
                      </c:pt>
                      <c:pt idx="4631">
                        <c:v>117</c:v>
                      </c:pt>
                      <c:pt idx="4632">
                        <c:v>118</c:v>
                      </c:pt>
                      <c:pt idx="4633">
                        <c:v>119</c:v>
                      </c:pt>
                      <c:pt idx="4634">
                        <c:v>120</c:v>
                      </c:pt>
                      <c:pt idx="4635">
                        <c:v>121</c:v>
                      </c:pt>
                      <c:pt idx="4636">
                        <c:v>122</c:v>
                      </c:pt>
                      <c:pt idx="4637">
                        <c:v>124</c:v>
                      </c:pt>
                      <c:pt idx="4638">
                        <c:v>125</c:v>
                      </c:pt>
                      <c:pt idx="4639">
                        <c:v>126</c:v>
                      </c:pt>
                      <c:pt idx="4640">
                        <c:v>126</c:v>
                      </c:pt>
                      <c:pt idx="4641">
                        <c:v>127</c:v>
                      </c:pt>
                      <c:pt idx="4642">
                        <c:v>128</c:v>
                      </c:pt>
                      <c:pt idx="4643">
                        <c:v>129</c:v>
                      </c:pt>
                      <c:pt idx="4644">
                        <c:v>130</c:v>
                      </c:pt>
                      <c:pt idx="4645">
                        <c:v>131</c:v>
                      </c:pt>
                      <c:pt idx="4646">
                        <c:v>132</c:v>
                      </c:pt>
                      <c:pt idx="4647">
                        <c:v>134</c:v>
                      </c:pt>
                      <c:pt idx="4648">
                        <c:v>135</c:v>
                      </c:pt>
                      <c:pt idx="4649">
                        <c:v>135</c:v>
                      </c:pt>
                      <c:pt idx="4650">
                        <c:v>136</c:v>
                      </c:pt>
                      <c:pt idx="4651">
                        <c:v>137</c:v>
                      </c:pt>
                      <c:pt idx="4652">
                        <c:v>138</c:v>
                      </c:pt>
                      <c:pt idx="4653">
                        <c:v>139</c:v>
                      </c:pt>
                      <c:pt idx="4654">
                        <c:v>140</c:v>
                      </c:pt>
                      <c:pt idx="4655">
                        <c:v>141</c:v>
                      </c:pt>
                      <c:pt idx="4656">
                        <c:v>142</c:v>
                      </c:pt>
                      <c:pt idx="4657">
                        <c:v>144</c:v>
                      </c:pt>
                      <c:pt idx="4658">
                        <c:v>145</c:v>
                      </c:pt>
                      <c:pt idx="4659">
                        <c:v>145</c:v>
                      </c:pt>
                      <c:pt idx="4660">
                        <c:v>146</c:v>
                      </c:pt>
                      <c:pt idx="4661">
                        <c:v>147</c:v>
                      </c:pt>
                      <c:pt idx="4662">
                        <c:v>148</c:v>
                      </c:pt>
                      <c:pt idx="4663">
                        <c:v>149</c:v>
                      </c:pt>
                      <c:pt idx="4664">
                        <c:v>150</c:v>
                      </c:pt>
                      <c:pt idx="4665">
                        <c:v>151</c:v>
                      </c:pt>
                      <c:pt idx="4666">
                        <c:v>152</c:v>
                      </c:pt>
                      <c:pt idx="4667">
                        <c:v>154</c:v>
                      </c:pt>
                      <c:pt idx="4668">
                        <c:v>155</c:v>
                      </c:pt>
                      <c:pt idx="4669">
                        <c:v>155</c:v>
                      </c:pt>
                      <c:pt idx="4670">
                        <c:v>156</c:v>
                      </c:pt>
                      <c:pt idx="4671">
                        <c:v>157</c:v>
                      </c:pt>
                      <c:pt idx="4672">
                        <c:v>158</c:v>
                      </c:pt>
                      <c:pt idx="4673">
                        <c:v>159</c:v>
                      </c:pt>
                      <c:pt idx="4674">
                        <c:v>160</c:v>
                      </c:pt>
                      <c:pt idx="4675">
                        <c:v>161</c:v>
                      </c:pt>
                      <c:pt idx="4676">
                        <c:v>163</c:v>
                      </c:pt>
                      <c:pt idx="4677">
                        <c:v>164</c:v>
                      </c:pt>
                      <c:pt idx="4678">
                        <c:v>164</c:v>
                      </c:pt>
                      <c:pt idx="4679">
                        <c:v>165</c:v>
                      </c:pt>
                      <c:pt idx="4680">
                        <c:v>166</c:v>
                      </c:pt>
                      <c:pt idx="4681">
                        <c:v>167</c:v>
                      </c:pt>
                      <c:pt idx="4682">
                        <c:v>168</c:v>
                      </c:pt>
                      <c:pt idx="4683">
                        <c:v>169</c:v>
                      </c:pt>
                      <c:pt idx="4684">
                        <c:v>170</c:v>
                      </c:pt>
                      <c:pt idx="4685">
                        <c:v>172</c:v>
                      </c:pt>
                      <c:pt idx="4686">
                        <c:v>173</c:v>
                      </c:pt>
                      <c:pt idx="4687">
                        <c:v>173</c:v>
                      </c:pt>
                      <c:pt idx="4688">
                        <c:v>174</c:v>
                      </c:pt>
                      <c:pt idx="4689">
                        <c:v>175</c:v>
                      </c:pt>
                      <c:pt idx="4690">
                        <c:v>176</c:v>
                      </c:pt>
                      <c:pt idx="4691">
                        <c:v>177</c:v>
                      </c:pt>
                      <c:pt idx="4692">
                        <c:v>178</c:v>
                      </c:pt>
                      <c:pt idx="4693">
                        <c:v>179</c:v>
                      </c:pt>
                      <c:pt idx="4694">
                        <c:v>181</c:v>
                      </c:pt>
                      <c:pt idx="4695">
                        <c:v>182</c:v>
                      </c:pt>
                      <c:pt idx="4696">
                        <c:v>182</c:v>
                      </c:pt>
                      <c:pt idx="4697">
                        <c:v>183</c:v>
                      </c:pt>
                      <c:pt idx="4698">
                        <c:v>184</c:v>
                      </c:pt>
                      <c:pt idx="4699">
                        <c:v>185</c:v>
                      </c:pt>
                      <c:pt idx="4700">
                        <c:v>186</c:v>
                      </c:pt>
                      <c:pt idx="4701">
                        <c:v>187</c:v>
                      </c:pt>
                      <c:pt idx="4702">
                        <c:v>188</c:v>
                      </c:pt>
                      <c:pt idx="4703">
                        <c:v>189</c:v>
                      </c:pt>
                      <c:pt idx="4704">
                        <c:v>191</c:v>
                      </c:pt>
                      <c:pt idx="4705">
                        <c:v>192</c:v>
                      </c:pt>
                      <c:pt idx="4706">
                        <c:v>192</c:v>
                      </c:pt>
                      <c:pt idx="4707">
                        <c:v>193</c:v>
                      </c:pt>
                      <c:pt idx="4708">
                        <c:v>194</c:v>
                      </c:pt>
                      <c:pt idx="4709">
                        <c:v>195</c:v>
                      </c:pt>
                      <c:pt idx="4710">
                        <c:v>196</c:v>
                      </c:pt>
                      <c:pt idx="4711">
                        <c:v>197</c:v>
                      </c:pt>
                      <c:pt idx="4712">
                        <c:v>198</c:v>
                      </c:pt>
                      <c:pt idx="4713">
                        <c:v>200</c:v>
                      </c:pt>
                      <c:pt idx="4714">
                        <c:v>201</c:v>
                      </c:pt>
                      <c:pt idx="4715">
                        <c:v>202</c:v>
                      </c:pt>
                      <c:pt idx="4716">
                        <c:v>202</c:v>
                      </c:pt>
                      <c:pt idx="4717">
                        <c:v>203</c:v>
                      </c:pt>
                      <c:pt idx="4718">
                        <c:v>204</c:v>
                      </c:pt>
                      <c:pt idx="4719">
                        <c:v>205</c:v>
                      </c:pt>
                      <c:pt idx="4720">
                        <c:v>206</c:v>
                      </c:pt>
                      <c:pt idx="4721">
                        <c:v>207</c:v>
                      </c:pt>
                      <c:pt idx="4722">
                        <c:v>208</c:v>
                      </c:pt>
                      <c:pt idx="4723">
                        <c:v>210</c:v>
                      </c:pt>
                      <c:pt idx="4724">
                        <c:v>211</c:v>
                      </c:pt>
                      <c:pt idx="4725">
                        <c:v>212</c:v>
                      </c:pt>
                      <c:pt idx="4726">
                        <c:v>212</c:v>
                      </c:pt>
                      <c:pt idx="4727">
                        <c:v>213</c:v>
                      </c:pt>
                      <c:pt idx="4728">
                        <c:v>214</c:v>
                      </c:pt>
                      <c:pt idx="4729">
                        <c:v>215</c:v>
                      </c:pt>
                      <c:pt idx="4730">
                        <c:v>216</c:v>
                      </c:pt>
                      <c:pt idx="4731">
                        <c:v>217</c:v>
                      </c:pt>
                      <c:pt idx="4732">
                        <c:v>218</c:v>
                      </c:pt>
                      <c:pt idx="4733">
                        <c:v>220</c:v>
                      </c:pt>
                      <c:pt idx="4734">
                        <c:v>221</c:v>
                      </c:pt>
                      <c:pt idx="4735">
                        <c:v>221</c:v>
                      </c:pt>
                      <c:pt idx="4736">
                        <c:v>222</c:v>
                      </c:pt>
                      <c:pt idx="4737">
                        <c:v>223</c:v>
                      </c:pt>
                      <c:pt idx="4738">
                        <c:v>224</c:v>
                      </c:pt>
                      <c:pt idx="4739">
                        <c:v>225</c:v>
                      </c:pt>
                      <c:pt idx="4740">
                        <c:v>226</c:v>
                      </c:pt>
                      <c:pt idx="4741">
                        <c:v>227</c:v>
                      </c:pt>
                      <c:pt idx="4742">
                        <c:v>229</c:v>
                      </c:pt>
                      <c:pt idx="4743">
                        <c:v>229</c:v>
                      </c:pt>
                      <c:pt idx="4744">
                        <c:v>230</c:v>
                      </c:pt>
                      <c:pt idx="4745">
                        <c:v>231</c:v>
                      </c:pt>
                      <c:pt idx="4746">
                        <c:v>232</c:v>
                      </c:pt>
                      <c:pt idx="4747">
                        <c:v>233</c:v>
                      </c:pt>
                      <c:pt idx="4748">
                        <c:v>234</c:v>
                      </c:pt>
                      <c:pt idx="4749">
                        <c:v>236</c:v>
                      </c:pt>
                      <c:pt idx="4750">
                        <c:v>236</c:v>
                      </c:pt>
                      <c:pt idx="4751">
                        <c:v>237</c:v>
                      </c:pt>
                      <c:pt idx="4752">
                        <c:v>238</c:v>
                      </c:pt>
                      <c:pt idx="4753">
                        <c:v>239</c:v>
                      </c:pt>
                      <c:pt idx="4754">
                        <c:v>240</c:v>
                      </c:pt>
                      <c:pt idx="4755">
                        <c:v>241</c:v>
                      </c:pt>
                      <c:pt idx="4756">
                        <c:v>242</c:v>
                      </c:pt>
                      <c:pt idx="4757">
                        <c:v>244</c:v>
                      </c:pt>
                      <c:pt idx="4758">
                        <c:v>245</c:v>
                      </c:pt>
                      <c:pt idx="4759">
                        <c:v>245</c:v>
                      </c:pt>
                      <c:pt idx="4760">
                        <c:v>246</c:v>
                      </c:pt>
                      <c:pt idx="4761">
                        <c:v>247</c:v>
                      </c:pt>
                      <c:pt idx="4762">
                        <c:v>248</c:v>
                      </c:pt>
                      <c:pt idx="4763">
                        <c:v>249</c:v>
                      </c:pt>
                      <c:pt idx="4764">
                        <c:v>250</c:v>
                      </c:pt>
                      <c:pt idx="4765">
                        <c:v>251</c:v>
                      </c:pt>
                      <c:pt idx="4766">
                        <c:v>253</c:v>
                      </c:pt>
                      <c:pt idx="4767">
                        <c:v>254</c:v>
                      </c:pt>
                      <c:pt idx="4768">
                        <c:v>254</c:v>
                      </c:pt>
                      <c:pt idx="4769">
                        <c:v>255</c:v>
                      </c:pt>
                      <c:pt idx="4770">
                        <c:v>256</c:v>
                      </c:pt>
                      <c:pt idx="4771">
                        <c:v>257</c:v>
                      </c:pt>
                      <c:pt idx="4772">
                        <c:v>258</c:v>
                      </c:pt>
                      <c:pt idx="4773">
                        <c:v>259</c:v>
                      </c:pt>
                      <c:pt idx="4774">
                        <c:v>260</c:v>
                      </c:pt>
                      <c:pt idx="4775">
                        <c:v>262</c:v>
                      </c:pt>
                      <c:pt idx="4776">
                        <c:v>263</c:v>
                      </c:pt>
                      <c:pt idx="4777">
                        <c:v>263</c:v>
                      </c:pt>
                      <c:pt idx="4778">
                        <c:v>264</c:v>
                      </c:pt>
                      <c:pt idx="4779">
                        <c:v>265</c:v>
                      </c:pt>
                      <c:pt idx="4780">
                        <c:v>266</c:v>
                      </c:pt>
                      <c:pt idx="4781">
                        <c:v>267</c:v>
                      </c:pt>
                      <c:pt idx="4782">
                        <c:v>268</c:v>
                      </c:pt>
                      <c:pt idx="4783">
                        <c:v>269</c:v>
                      </c:pt>
                      <c:pt idx="4784">
                        <c:v>271</c:v>
                      </c:pt>
                      <c:pt idx="4785">
                        <c:v>272</c:v>
                      </c:pt>
                      <c:pt idx="4786">
                        <c:v>272</c:v>
                      </c:pt>
                      <c:pt idx="4787">
                        <c:v>273</c:v>
                      </c:pt>
                      <c:pt idx="4788">
                        <c:v>274</c:v>
                      </c:pt>
                      <c:pt idx="4789">
                        <c:v>275</c:v>
                      </c:pt>
                      <c:pt idx="4790">
                        <c:v>276</c:v>
                      </c:pt>
                      <c:pt idx="4791">
                        <c:v>277</c:v>
                      </c:pt>
                      <c:pt idx="4792">
                        <c:v>279</c:v>
                      </c:pt>
                      <c:pt idx="4793">
                        <c:v>279</c:v>
                      </c:pt>
                      <c:pt idx="4794">
                        <c:v>280</c:v>
                      </c:pt>
                      <c:pt idx="4795">
                        <c:v>281</c:v>
                      </c:pt>
                      <c:pt idx="4796">
                        <c:v>282</c:v>
                      </c:pt>
                      <c:pt idx="4797">
                        <c:v>283</c:v>
                      </c:pt>
                      <c:pt idx="4798">
                        <c:v>284</c:v>
                      </c:pt>
                      <c:pt idx="4799">
                        <c:v>286</c:v>
                      </c:pt>
                      <c:pt idx="4800">
                        <c:v>287</c:v>
                      </c:pt>
                      <c:pt idx="4801">
                        <c:v>287</c:v>
                      </c:pt>
                      <c:pt idx="4802">
                        <c:v>288</c:v>
                      </c:pt>
                      <c:pt idx="4803">
                        <c:v>289</c:v>
                      </c:pt>
                      <c:pt idx="4804">
                        <c:v>290</c:v>
                      </c:pt>
                      <c:pt idx="4805">
                        <c:v>291</c:v>
                      </c:pt>
                      <c:pt idx="4806">
                        <c:v>292</c:v>
                      </c:pt>
                      <c:pt idx="4807">
                        <c:v>294</c:v>
                      </c:pt>
                      <c:pt idx="4808">
                        <c:v>295</c:v>
                      </c:pt>
                      <c:pt idx="4809">
                        <c:v>296</c:v>
                      </c:pt>
                      <c:pt idx="4810">
                        <c:v>296</c:v>
                      </c:pt>
                      <c:pt idx="4811">
                        <c:v>297</c:v>
                      </c:pt>
                      <c:pt idx="4812">
                        <c:v>298</c:v>
                      </c:pt>
                      <c:pt idx="4813">
                        <c:v>299</c:v>
                      </c:pt>
                      <c:pt idx="4814">
                        <c:v>1</c:v>
                      </c:pt>
                      <c:pt idx="4815">
                        <c:v>1</c:v>
                      </c:pt>
                      <c:pt idx="4816">
                        <c:v>2</c:v>
                      </c:pt>
                      <c:pt idx="4817">
                        <c:v>3</c:v>
                      </c:pt>
                      <c:pt idx="4818">
                        <c:v>5</c:v>
                      </c:pt>
                      <c:pt idx="4819">
                        <c:v>5</c:v>
                      </c:pt>
                      <c:pt idx="4820">
                        <c:v>6</c:v>
                      </c:pt>
                      <c:pt idx="4821">
                        <c:v>8</c:v>
                      </c:pt>
                      <c:pt idx="4822">
                        <c:v>8</c:v>
                      </c:pt>
                      <c:pt idx="4823">
                        <c:v>9</c:v>
                      </c:pt>
                      <c:pt idx="4824">
                        <c:v>10</c:v>
                      </c:pt>
                      <c:pt idx="4825">
                        <c:v>11</c:v>
                      </c:pt>
                      <c:pt idx="4826">
                        <c:v>12</c:v>
                      </c:pt>
                      <c:pt idx="4827">
                        <c:v>13</c:v>
                      </c:pt>
                      <c:pt idx="4828">
                        <c:v>15</c:v>
                      </c:pt>
                      <c:pt idx="4829">
                        <c:v>15</c:v>
                      </c:pt>
                      <c:pt idx="4830">
                        <c:v>16</c:v>
                      </c:pt>
                      <c:pt idx="4831">
                        <c:v>17</c:v>
                      </c:pt>
                      <c:pt idx="4832">
                        <c:v>18</c:v>
                      </c:pt>
                      <c:pt idx="4833">
                        <c:v>19</c:v>
                      </c:pt>
                      <c:pt idx="4834">
                        <c:v>20</c:v>
                      </c:pt>
                      <c:pt idx="4835">
                        <c:v>21</c:v>
                      </c:pt>
                      <c:pt idx="4836">
                        <c:v>22</c:v>
                      </c:pt>
                      <c:pt idx="4837">
                        <c:v>23</c:v>
                      </c:pt>
                      <c:pt idx="4838">
                        <c:v>24</c:v>
                      </c:pt>
                      <c:pt idx="4839">
                        <c:v>25</c:v>
                      </c:pt>
                      <c:pt idx="4840">
                        <c:v>26</c:v>
                      </c:pt>
                      <c:pt idx="4841">
                        <c:v>27</c:v>
                      </c:pt>
                      <c:pt idx="4842">
                        <c:v>28</c:v>
                      </c:pt>
                      <c:pt idx="4843">
                        <c:v>29</c:v>
                      </c:pt>
                      <c:pt idx="4844">
                        <c:v>30</c:v>
                      </c:pt>
                      <c:pt idx="4845">
                        <c:v>31</c:v>
                      </c:pt>
                      <c:pt idx="4846">
                        <c:v>32</c:v>
                      </c:pt>
                      <c:pt idx="4847">
                        <c:v>33</c:v>
                      </c:pt>
                      <c:pt idx="4848">
                        <c:v>34</c:v>
                      </c:pt>
                      <c:pt idx="4849">
                        <c:v>35</c:v>
                      </c:pt>
                      <c:pt idx="4850">
                        <c:v>36</c:v>
                      </c:pt>
                      <c:pt idx="4851">
                        <c:v>37</c:v>
                      </c:pt>
                      <c:pt idx="4852">
                        <c:v>38</c:v>
                      </c:pt>
                      <c:pt idx="4853">
                        <c:v>39</c:v>
                      </c:pt>
                      <c:pt idx="4854">
                        <c:v>40</c:v>
                      </c:pt>
                      <c:pt idx="4855">
                        <c:v>41</c:v>
                      </c:pt>
                      <c:pt idx="4856">
                        <c:v>42</c:v>
                      </c:pt>
                      <c:pt idx="4857">
                        <c:v>43</c:v>
                      </c:pt>
                      <c:pt idx="4858">
                        <c:v>44</c:v>
                      </c:pt>
                      <c:pt idx="4859">
                        <c:v>45</c:v>
                      </c:pt>
                      <c:pt idx="4860">
                        <c:v>46</c:v>
                      </c:pt>
                      <c:pt idx="4861">
                        <c:v>47</c:v>
                      </c:pt>
                      <c:pt idx="4862">
                        <c:v>48</c:v>
                      </c:pt>
                      <c:pt idx="4863">
                        <c:v>49</c:v>
                      </c:pt>
                      <c:pt idx="4864">
                        <c:v>50</c:v>
                      </c:pt>
                      <c:pt idx="4865">
                        <c:v>51</c:v>
                      </c:pt>
                      <c:pt idx="4866">
                        <c:v>52</c:v>
                      </c:pt>
                      <c:pt idx="4867">
                        <c:v>53</c:v>
                      </c:pt>
                      <c:pt idx="4868">
                        <c:v>54</c:v>
                      </c:pt>
                      <c:pt idx="4869">
                        <c:v>55</c:v>
                      </c:pt>
                      <c:pt idx="4870">
                        <c:v>56</c:v>
                      </c:pt>
                      <c:pt idx="4871">
                        <c:v>56</c:v>
                      </c:pt>
                      <c:pt idx="4872">
                        <c:v>57</c:v>
                      </c:pt>
                      <c:pt idx="4873">
                        <c:v>58</c:v>
                      </c:pt>
                      <c:pt idx="4874">
                        <c:v>60</c:v>
                      </c:pt>
                      <c:pt idx="4875">
                        <c:v>61</c:v>
                      </c:pt>
                      <c:pt idx="4876">
                        <c:v>62</c:v>
                      </c:pt>
                      <c:pt idx="4877">
                        <c:v>63</c:v>
                      </c:pt>
                      <c:pt idx="4878">
                        <c:v>64</c:v>
                      </c:pt>
                      <c:pt idx="4879">
                        <c:v>65</c:v>
                      </c:pt>
                      <c:pt idx="4880">
                        <c:v>66</c:v>
                      </c:pt>
                      <c:pt idx="4881">
                        <c:v>67</c:v>
                      </c:pt>
                      <c:pt idx="4882">
                        <c:v>69</c:v>
                      </c:pt>
                      <c:pt idx="4883">
                        <c:v>69</c:v>
                      </c:pt>
                      <c:pt idx="4884">
                        <c:v>70</c:v>
                      </c:pt>
                      <c:pt idx="4885">
                        <c:v>71</c:v>
                      </c:pt>
                      <c:pt idx="4886">
                        <c:v>72</c:v>
                      </c:pt>
                      <c:pt idx="4887">
                        <c:v>73</c:v>
                      </c:pt>
                      <c:pt idx="4888">
                        <c:v>74</c:v>
                      </c:pt>
                      <c:pt idx="4889">
                        <c:v>75</c:v>
                      </c:pt>
                      <c:pt idx="4890">
                        <c:v>76</c:v>
                      </c:pt>
                      <c:pt idx="4891">
                        <c:v>77</c:v>
                      </c:pt>
                      <c:pt idx="4892">
                        <c:v>78</c:v>
                      </c:pt>
                      <c:pt idx="4893">
                        <c:v>79</c:v>
                      </c:pt>
                      <c:pt idx="4894">
                        <c:v>80</c:v>
                      </c:pt>
                      <c:pt idx="4895">
                        <c:v>81</c:v>
                      </c:pt>
                      <c:pt idx="4896">
                        <c:v>82</c:v>
                      </c:pt>
                      <c:pt idx="4897">
                        <c:v>83</c:v>
                      </c:pt>
                      <c:pt idx="4898">
                        <c:v>84</c:v>
                      </c:pt>
                      <c:pt idx="4899">
                        <c:v>85</c:v>
                      </c:pt>
                      <c:pt idx="4900">
                        <c:v>86</c:v>
                      </c:pt>
                      <c:pt idx="4901">
                        <c:v>87</c:v>
                      </c:pt>
                      <c:pt idx="4902">
                        <c:v>88</c:v>
                      </c:pt>
                      <c:pt idx="4903">
                        <c:v>89</c:v>
                      </c:pt>
                      <c:pt idx="4904">
                        <c:v>90</c:v>
                      </c:pt>
                      <c:pt idx="4905">
                        <c:v>91</c:v>
                      </c:pt>
                      <c:pt idx="4906">
                        <c:v>92</c:v>
                      </c:pt>
                      <c:pt idx="4907">
                        <c:v>93</c:v>
                      </c:pt>
                      <c:pt idx="4908">
                        <c:v>94</c:v>
                      </c:pt>
                      <c:pt idx="4909">
                        <c:v>95</c:v>
                      </c:pt>
                      <c:pt idx="4910">
                        <c:v>96</c:v>
                      </c:pt>
                      <c:pt idx="4911">
                        <c:v>97</c:v>
                      </c:pt>
                      <c:pt idx="4912">
                        <c:v>98</c:v>
                      </c:pt>
                      <c:pt idx="4913">
                        <c:v>99</c:v>
                      </c:pt>
                      <c:pt idx="4914">
                        <c:v>100</c:v>
                      </c:pt>
                      <c:pt idx="4915">
                        <c:v>101</c:v>
                      </c:pt>
                      <c:pt idx="4916">
                        <c:v>102</c:v>
                      </c:pt>
                      <c:pt idx="4917">
                        <c:v>103</c:v>
                      </c:pt>
                      <c:pt idx="4918">
                        <c:v>104</c:v>
                      </c:pt>
                      <c:pt idx="4919">
                        <c:v>105</c:v>
                      </c:pt>
                      <c:pt idx="4920">
                        <c:v>106</c:v>
                      </c:pt>
                      <c:pt idx="4921">
                        <c:v>107</c:v>
                      </c:pt>
                      <c:pt idx="4922">
                        <c:v>107</c:v>
                      </c:pt>
                      <c:pt idx="4923">
                        <c:v>108</c:v>
                      </c:pt>
                      <c:pt idx="4924">
                        <c:v>110</c:v>
                      </c:pt>
                      <c:pt idx="4925">
                        <c:v>110</c:v>
                      </c:pt>
                      <c:pt idx="4926">
                        <c:v>112</c:v>
                      </c:pt>
                      <c:pt idx="4927">
                        <c:v>113</c:v>
                      </c:pt>
                      <c:pt idx="4928">
                        <c:v>114</c:v>
                      </c:pt>
                      <c:pt idx="4929">
                        <c:v>115</c:v>
                      </c:pt>
                      <c:pt idx="4930">
                        <c:v>116</c:v>
                      </c:pt>
                      <c:pt idx="4931">
                        <c:v>117</c:v>
                      </c:pt>
                      <c:pt idx="4932">
                        <c:v>118</c:v>
                      </c:pt>
                      <c:pt idx="4933">
                        <c:v>119</c:v>
                      </c:pt>
                      <c:pt idx="4934">
                        <c:v>120</c:v>
                      </c:pt>
                      <c:pt idx="4935">
                        <c:v>121</c:v>
                      </c:pt>
                      <c:pt idx="4936">
                        <c:v>122</c:v>
                      </c:pt>
                      <c:pt idx="4937">
                        <c:v>123</c:v>
                      </c:pt>
                      <c:pt idx="4938">
                        <c:v>124</c:v>
                      </c:pt>
                      <c:pt idx="4939">
                        <c:v>125</c:v>
                      </c:pt>
                      <c:pt idx="4940">
                        <c:v>126</c:v>
                      </c:pt>
                      <c:pt idx="4941">
                        <c:v>127</c:v>
                      </c:pt>
                      <c:pt idx="4942">
                        <c:v>128</c:v>
                      </c:pt>
                      <c:pt idx="4943">
                        <c:v>129</c:v>
                      </c:pt>
                      <c:pt idx="4944">
                        <c:v>130</c:v>
                      </c:pt>
                      <c:pt idx="4945">
                        <c:v>131</c:v>
                      </c:pt>
                      <c:pt idx="4946">
                        <c:v>132</c:v>
                      </c:pt>
                      <c:pt idx="4947">
                        <c:v>133</c:v>
                      </c:pt>
                      <c:pt idx="4948">
                        <c:v>134</c:v>
                      </c:pt>
                      <c:pt idx="4949">
                        <c:v>135</c:v>
                      </c:pt>
                      <c:pt idx="4950">
                        <c:v>136</c:v>
                      </c:pt>
                      <c:pt idx="4951">
                        <c:v>137</c:v>
                      </c:pt>
                      <c:pt idx="4952">
                        <c:v>138</c:v>
                      </c:pt>
                      <c:pt idx="4953">
                        <c:v>139</c:v>
                      </c:pt>
                      <c:pt idx="4954">
                        <c:v>140</c:v>
                      </c:pt>
                      <c:pt idx="4955">
                        <c:v>141</c:v>
                      </c:pt>
                      <c:pt idx="4956">
                        <c:v>142</c:v>
                      </c:pt>
                      <c:pt idx="4957">
                        <c:v>143</c:v>
                      </c:pt>
                      <c:pt idx="4958">
                        <c:v>144</c:v>
                      </c:pt>
                      <c:pt idx="4959">
                        <c:v>145</c:v>
                      </c:pt>
                      <c:pt idx="4960">
                        <c:v>146</c:v>
                      </c:pt>
                      <c:pt idx="4961">
                        <c:v>147</c:v>
                      </c:pt>
                      <c:pt idx="4962">
                        <c:v>148</c:v>
                      </c:pt>
                      <c:pt idx="4963">
                        <c:v>149</c:v>
                      </c:pt>
                      <c:pt idx="4964">
                        <c:v>150</c:v>
                      </c:pt>
                      <c:pt idx="4965">
                        <c:v>151</c:v>
                      </c:pt>
                      <c:pt idx="4966">
                        <c:v>152</c:v>
                      </c:pt>
                      <c:pt idx="4967">
                        <c:v>153</c:v>
                      </c:pt>
                      <c:pt idx="4968">
                        <c:v>154</c:v>
                      </c:pt>
                      <c:pt idx="4969">
                        <c:v>155</c:v>
                      </c:pt>
                      <c:pt idx="4970">
                        <c:v>156</c:v>
                      </c:pt>
                      <c:pt idx="4971">
                        <c:v>157</c:v>
                      </c:pt>
                      <c:pt idx="4972">
                        <c:v>158</c:v>
                      </c:pt>
                      <c:pt idx="4973">
                        <c:v>158</c:v>
                      </c:pt>
                      <c:pt idx="4974">
                        <c:v>159</c:v>
                      </c:pt>
                      <c:pt idx="4975">
                        <c:v>161</c:v>
                      </c:pt>
                      <c:pt idx="4976">
                        <c:v>161</c:v>
                      </c:pt>
                      <c:pt idx="4977">
                        <c:v>162</c:v>
                      </c:pt>
                      <c:pt idx="4978">
                        <c:v>165</c:v>
                      </c:pt>
                      <c:pt idx="4979">
                        <c:v>165</c:v>
                      </c:pt>
                      <c:pt idx="4980">
                        <c:v>166</c:v>
                      </c:pt>
                      <c:pt idx="4981">
                        <c:v>167</c:v>
                      </c:pt>
                      <c:pt idx="4982">
                        <c:v>168</c:v>
                      </c:pt>
                      <c:pt idx="4983">
                        <c:v>169</c:v>
                      </c:pt>
                      <c:pt idx="4984">
                        <c:v>170</c:v>
                      </c:pt>
                      <c:pt idx="4985">
                        <c:v>171</c:v>
                      </c:pt>
                      <c:pt idx="4986">
                        <c:v>172</c:v>
                      </c:pt>
                      <c:pt idx="4987">
                        <c:v>173</c:v>
                      </c:pt>
                      <c:pt idx="4988">
                        <c:v>174</c:v>
                      </c:pt>
                      <c:pt idx="4989">
                        <c:v>175</c:v>
                      </c:pt>
                      <c:pt idx="4990">
                        <c:v>176</c:v>
                      </c:pt>
                      <c:pt idx="4991">
                        <c:v>177</c:v>
                      </c:pt>
                      <c:pt idx="4992">
                        <c:v>178</c:v>
                      </c:pt>
                      <c:pt idx="4993">
                        <c:v>179</c:v>
                      </c:pt>
                      <c:pt idx="4994">
                        <c:v>180</c:v>
                      </c:pt>
                      <c:pt idx="4995">
                        <c:v>181</c:v>
                      </c:pt>
                      <c:pt idx="4996">
                        <c:v>182</c:v>
                      </c:pt>
                      <c:pt idx="4997">
                        <c:v>183</c:v>
                      </c:pt>
                      <c:pt idx="4998">
                        <c:v>184</c:v>
                      </c:pt>
                      <c:pt idx="4999">
                        <c:v>185</c:v>
                      </c:pt>
                      <c:pt idx="5000">
                        <c:v>186</c:v>
                      </c:pt>
                      <c:pt idx="5001">
                        <c:v>187</c:v>
                      </c:pt>
                      <c:pt idx="5002">
                        <c:v>188</c:v>
                      </c:pt>
                      <c:pt idx="5003">
                        <c:v>189</c:v>
                      </c:pt>
                      <c:pt idx="5004">
                        <c:v>190</c:v>
                      </c:pt>
                      <c:pt idx="5005">
                        <c:v>191</c:v>
                      </c:pt>
                      <c:pt idx="5006">
                        <c:v>192</c:v>
                      </c:pt>
                      <c:pt idx="5007">
                        <c:v>193</c:v>
                      </c:pt>
                      <c:pt idx="5008">
                        <c:v>194</c:v>
                      </c:pt>
                      <c:pt idx="5009">
                        <c:v>195</c:v>
                      </c:pt>
                      <c:pt idx="5010">
                        <c:v>196</c:v>
                      </c:pt>
                      <c:pt idx="5011">
                        <c:v>197</c:v>
                      </c:pt>
                      <c:pt idx="5012">
                        <c:v>198</c:v>
                      </c:pt>
                      <c:pt idx="5013">
                        <c:v>199</c:v>
                      </c:pt>
                      <c:pt idx="5014">
                        <c:v>200</c:v>
                      </c:pt>
                      <c:pt idx="5015">
                        <c:v>201</c:v>
                      </c:pt>
                      <c:pt idx="5016">
                        <c:v>202</c:v>
                      </c:pt>
                      <c:pt idx="5017">
                        <c:v>203</c:v>
                      </c:pt>
                      <c:pt idx="5018">
                        <c:v>203</c:v>
                      </c:pt>
                      <c:pt idx="5019">
                        <c:v>204</c:v>
                      </c:pt>
                      <c:pt idx="5020">
                        <c:v>205</c:v>
                      </c:pt>
                      <c:pt idx="5021">
                        <c:v>206</c:v>
                      </c:pt>
                      <c:pt idx="5022">
                        <c:v>207</c:v>
                      </c:pt>
                      <c:pt idx="5023">
                        <c:v>208</c:v>
                      </c:pt>
                      <c:pt idx="5024">
                        <c:v>210</c:v>
                      </c:pt>
                      <c:pt idx="5025">
                        <c:v>211</c:v>
                      </c:pt>
                      <c:pt idx="5026">
                        <c:v>212</c:v>
                      </c:pt>
                      <c:pt idx="5027">
                        <c:v>213</c:v>
                      </c:pt>
                      <c:pt idx="5028">
                        <c:v>214</c:v>
                      </c:pt>
                      <c:pt idx="5029">
                        <c:v>215</c:v>
                      </c:pt>
                      <c:pt idx="5030">
                        <c:v>216</c:v>
                      </c:pt>
                      <c:pt idx="5031">
                        <c:v>217</c:v>
                      </c:pt>
                      <c:pt idx="5032">
                        <c:v>218</c:v>
                      </c:pt>
                      <c:pt idx="5033">
                        <c:v>219</c:v>
                      </c:pt>
                      <c:pt idx="5034">
                        <c:v>220</c:v>
                      </c:pt>
                      <c:pt idx="5035">
                        <c:v>221</c:v>
                      </c:pt>
                      <c:pt idx="5036">
                        <c:v>222</c:v>
                      </c:pt>
                      <c:pt idx="5037">
                        <c:v>223</c:v>
                      </c:pt>
                      <c:pt idx="5038">
                        <c:v>224</c:v>
                      </c:pt>
                      <c:pt idx="5039">
                        <c:v>225</c:v>
                      </c:pt>
                      <c:pt idx="5040">
                        <c:v>226</c:v>
                      </c:pt>
                      <c:pt idx="5041">
                        <c:v>227</c:v>
                      </c:pt>
                      <c:pt idx="5042">
                        <c:v>228</c:v>
                      </c:pt>
                      <c:pt idx="5043">
                        <c:v>229</c:v>
                      </c:pt>
                      <c:pt idx="5044">
                        <c:v>230</c:v>
                      </c:pt>
                      <c:pt idx="5045">
                        <c:v>231</c:v>
                      </c:pt>
                      <c:pt idx="5046">
                        <c:v>232</c:v>
                      </c:pt>
                      <c:pt idx="5047">
                        <c:v>233</c:v>
                      </c:pt>
                      <c:pt idx="5048">
                        <c:v>234</c:v>
                      </c:pt>
                      <c:pt idx="5049">
                        <c:v>235</c:v>
                      </c:pt>
                      <c:pt idx="5050">
                        <c:v>236</c:v>
                      </c:pt>
                      <c:pt idx="5051">
                        <c:v>237</c:v>
                      </c:pt>
                      <c:pt idx="5052">
                        <c:v>238</c:v>
                      </c:pt>
                      <c:pt idx="5053">
                        <c:v>239</c:v>
                      </c:pt>
                      <c:pt idx="5054">
                        <c:v>240</c:v>
                      </c:pt>
                      <c:pt idx="5055">
                        <c:v>241</c:v>
                      </c:pt>
                      <c:pt idx="5056">
                        <c:v>242</c:v>
                      </c:pt>
                      <c:pt idx="5057">
                        <c:v>243</c:v>
                      </c:pt>
                      <c:pt idx="5058">
                        <c:v>244</c:v>
                      </c:pt>
                      <c:pt idx="5059">
                        <c:v>245</c:v>
                      </c:pt>
                      <c:pt idx="5060">
                        <c:v>246</c:v>
                      </c:pt>
                      <c:pt idx="5061">
                        <c:v>246</c:v>
                      </c:pt>
                      <c:pt idx="5062">
                        <c:v>248</c:v>
                      </c:pt>
                      <c:pt idx="5063">
                        <c:v>248</c:v>
                      </c:pt>
                      <c:pt idx="5064">
                        <c:v>249</c:v>
                      </c:pt>
                      <c:pt idx="5065">
                        <c:v>251</c:v>
                      </c:pt>
                      <c:pt idx="5066">
                        <c:v>251</c:v>
                      </c:pt>
                      <c:pt idx="5067">
                        <c:v>252</c:v>
                      </c:pt>
                      <c:pt idx="5068">
                        <c:v>254</c:v>
                      </c:pt>
                      <c:pt idx="5069">
                        <c:v>255</c:v>
                      </c:pt>
                      <c:pt idx="5070">
                        <c:v>256</c:v>
                      </c:pt>
                      <c:pt idx="5071">
                        <c:v>257</c:v>
                      </c:pt>
                      <c:pt idx="5072">
                        <c:v>258</c:v>
                      </c:pt>
                      <c:pt idx="5073">
                        <c:v>259</c:v>
                      </c:pt>
                      <c:pt idx="5074">
                        <c:v>260</c:v>
                      </c:pt>
                      <c:pt idx="5075">
                        <c:v>261</c:v>
                      </c:pt>
                      <c:pt idx="5076">
                        <c:v>262</c:v>
                      </c:pt>
                      <c:pt idx="5077">
                        <c:v>263</c:v>
                      </c:pt>
                      <c:pt idx="5078">
                        <c:v>264</c:v>
                      </c:pt>
                      <c:pt idx="5079">
                        <c:v>265</c:v>
                      </c:pt>
                      <c:pt idx="5080">
                        <c:v>266</c:v>
                      </c:pt>
                      <c:pt idx="5081">
                        <c:v>267</c:v>
                      </c:pt>
                      <c:pt idx="5082">
                        <c:v>268</c:v>
                      </c:pt>
                      <c:pt idx="5083">
                        <c:v>269</c:v>
                      </c:pt>
                      <c:pt idx="5084">
                        <c:v>270</c:v>
                      </c:pt>
                      <c:pt idx="5085">
                        <c:v>271</c:v>
                      </c:pt>
                      <c:pt idx="5086">
                        <c:v>272</c:v>
                      </c:pt>
                      <c:pt idx="5087">
                        <c:v>273</c:v>
                      </c:pt>
                      <c:pt idx="5088">
                        <c:v>274</c:v>
                      </c:pt>
                      <c:pt idx="5089">
                        <c:v>275</c:v>
                      </c:pt>
                      <c:pt idx="5090">
                        <c:v>276</c:v>
                      </c:pt>
                      <c:pt idx="5091">
                        <c:v>277</c:v>
                      </c:pt>
                      <c:pt idx="5092">
                        <c:v>278</c:v>
                      </c:pt>
                      <c:pt idx="5093">
                        <c:v>279</c:v>
                      </c:pt>
                      <c:pt idx="5094">
                        <c:v>280</c:v>
                      </c:pt>
                      <c:pt idx="5095">
                        <c:v>281</c:v>
                      </c:pt>
                      <c:pt idx="5096">
                        <c:v>282</c:v>
                      </c:pt>
                      <c:pt idx="5097">
                        <c:v>283</c:v>
                      </c:pt>
                      <c:pt idx="5098">
                        <c:v>284</c:v>
                      </c:pt>
                      <c:pt idx="5099">
                        <c:v>285</c:v>
                      </c:pt>
                      <c:pt idx="5100">
                        <c:v>286</c:v>
                      </c:pt>
                      <c:pt idx="5101">
                        <c:v>287</c:v>
                      </c:pt>
                      <c:pt idx="5102">
                        <c:v>288</c:v>
                      </c:pt>
                      <c:pt idx="5103">
                        <c:v>288</c:v>
                      </c:pt>
                      <c:pt idx="5104">
                        <c:v>290</c:v>
                      </c:pt>
                      <c:pt idx="5105">
                        <c:v>290</c:v>
                      </c:pt>
                      <c:pt idx="5106">
                        <c:v>291</c:v>
                      </c:pt>
                      <c:pt idx="5107">
                        <c:v>292</c:v>
                      </c:pt>
                      <c:pt idx="5108">
                        <c:v>293</c:v>
                      </c:pt>
                      <c:pt idx="5109">
                        <c:v>295</c:v>
                      </c:pt>
                      <c:pt idx="5110">
                        <c:v>296</c:v>
                      </c:pt>
                      <c:pt idx="5111">
                        <c:v>297</c:v>
                      </c:pt>
                      <c:pt idx="5112">
                        <c:v>298</c:v>
                      </c:pt>
                      <c:pt idx="5113">
                        <c:v>299</c:v>
                      </c:pt>
                      <c:pt idx="5114">
                        <c:v>300</c:v>
                      </c:pt>
                      <c:pt idx="5115">
                        <c:v>0</c:v>
                      </c:pt>
                      <c:pt idx="5116">
                        <c:v>1</c:v>
                      </c:pt>
                      <c:pt idx="5117">
                        <c:v>2</c:v>
                      </c:pt>
                      <c:pt idx="5118">
                        <c:v>3</c:v>
                      </c:pt>
                      <c:pt idx="5119">
                        <c:v>4</c:v>
                      </c:pt>
                      <c:pt idx="5120">
                        <c:v>5</c:v>
                      </c:pt>
                      <c:pt idx="5121">
                        <c:v>6</c:v>
                      </c:pt>
                      <c:pt idx="5122">
                        <c:v>7</c:v>
                      </c:pt>
                      <c:pt idx="5123">
                        <c:v>8</c:v>
                      </c:pt>
                      <c:pt idx="5124">
                        <c:v>9</c:v>
                      </c:pt>
                      <c:pt idx="5125">
                        <c:v>10</c:v>
                      </c:pt>
                      <c:pt idx="5126">
                        <c:v>11</c:v>
                      </c:pt>
                      <c:pt idx="5127">
                        <c:v>12</c:v>
                      </c:pt>
                      <c:pt idx="5128">
                        <c:v>13</c:v>
                      </c:pt>
                      <c:pt idx="5129">
                        <c:v>14</c:v>
                      </c:pt>
                      <c:pt idx="5130">
                        <c:v>15</c:v>
                      </c:pt>
                      <c:pt idx="5131">
                        <c:v>16</c:v>
                      </c:pt>
                      <c:pt idx="5132">
                        <c:v>17</c:v>
                      </c:pt>
                      <c:pt idx="5133">
                        <c:v>18</c:v>
                      </c:pt>
                      <c:pt idx="5134">
                        <c:v>19</c:v>
                      </c:pt>
                      <c:pt idx="5135">
                        <c:v>20</c:v>
                      </c:pt>
                      <c:pt idx="5136">
                        <c:v>20</c:v>
                      </c:pt>
                      <c:pt idx="5137">
                        <c:v>21</c:v>
                      </c:pt>
                      <c:pt idx="5138">
                        <c:v>22</c:v>
                      </c:pt>
                      <c:pt idx="5139">
                        <c:v>23</c:v>
                      </c:pt>
                      <c:pt idx="5140">
                        <c:v>24</c:v>
                      </c:pt>
                      <c:pt idx="5141">
                        <c:v>25</c:v>
                      </c:pt>
                      <c:pt idx="5142">
                        <c:v>26</c:v>
                      </c:pt>
                      <c:pt idx="5143">
                        <c:v>28</c:v>
                      </c:pt>
                      <c:pt idx="5144">
                        <c:v>28</c:v>
                      </c:pt>
                      <c:pt idx="5145">
                        <c:v>29</c:v>
                      </c:pt>
                      <c:pt idx="5146">
                        <c:v>30</c:v>
                      </c:pt>
                      <c:pt idx="5147">
                        <c:v>32</c:v>
                      </c:pt>
                      <c:pt idx="5148">
                        <c:v>32</c:v>
                      </c:pt>
                      <c:pt idx="5149">
                        <c:v>33</c:v>
                      </c:pt>
                      <c:pt idx="5150">
                        <c:v>34</c:v>
                      </c:pt>
                      <c:pt idx="5151">
                        <c:v>35</c:v>
                      </c:pt>
                      <c:pt idx="5152">
                        <c:v>36</c:v>
                      </c:pt>
                      <c:pt idx="5153">
                        <c:v>37</c:v>
                      </c:pt>
                      <c:pt idx="5154">
                        <c:v>38</c:v>
                      </c:pt>
                      <c:pt idx="5155">
                        <c:v>39</c:v>
                      </c:pt>
                      <c:pt idx="5156">
                        <c:v>40</c:v>
                      </c:pt>
                      <c:pt idx="5157">
                        <c:v>41</c:v>
                      </c:pt>
                      <c:pt idx="5158">
                        <c:v>42</c:v>
                      </c:pt>
                      <c:pt idx="5159">
                        <c:v>43</c:v>
                      </c:pt>
                      <c:pt idx="5160">
                        <c:v>44</c:v>
                      </c:pt>
                      <c:pt idx="5161">
                        <c:v>45</c:v>
                      </c:pt>
                      <c:pt idx="5162">
                        <c:v>46</c:v>
                      </c:pt>
                      <c:pt idx="5163">
                        <c:v>47</c:v>
                      </c:pt>
                      <c:pt idx="5164">
                        <c:v>48</c:v>
                      </c:pt>
                      <c:pt idx="5165">
                        <c:v>49</c:v>
                      </c:pt>
                      <c:pt idx="5166">
                        <c:v>50</c:v>
                      </c:pt>
                      <c:pt idx="5167">
                        <c:v>51</c:v>
                      </c:pt>
                      <c:pt idx="5168">
                        <c:v>52</c:v>
                      </c:pt>
                      <c:pt idx="5169">
                        <c:v>54</c:v>
                      </c:pt>
                      <c:pt idx="5170">
                        <c:v>55</c:v>
                      </c:pt>
                      <c:pt idx="5171">
                        <c:v>56</c:v>
                      </c:pt>
                      <c:pt idx="5172">
                        <c:v>57</c:v>
                      </c:pt>
                      <c:pt idx="5173">
                        <c:v>58</c:v>
                      </c:pt>
                      <c:pt idx="5174">
                        <c:v>59</c:v>
                      </c:pt>
                      <c:pt idx="5175">
                        <c:v>60</c:v>
                      </c:pt>
                      <c:pt idx="5176">
                        <c:v>61</c:v>
                      </c:pt>
                      <c:pt idx="5177">
                        <c:v>62</c:v>
                      </c:pt>
                      <c:pt idx="5178">
                        <c:v>63</c:v>
                      </c:pt>
                      <c:pt idx="5179">
                        <c:v>64</c:v>
                      </c:pt>
                      <c:pt idx="5180">
                        <c:v>65</c:v>
                      </c:pt>
                      <c:pt idx="5181">
                        <c:v>66</c:v>
                      </c:pt>
                      <c:pt idx="5182">
                        <c:v>67</c:v>
                      </c:pt>
                      <c:pt idx="5183">
                        <c:v>67</c:v>
                      </c:pt>
                      <c:pt idx="5184">
                        <c:v>68</c:v>
                      </c:pt>
                      <c:pt idx="5185">
                        <c:v>69</c:v>
                      </c:pt>
                      <c:pt idx="5186">
                        <c:v>71</c:v>
                      </c:pt>
                      <c:pt idx="5187">
                        <c:v>71</c:v>
                      </c:pt>
                      <c:pt idx="5188">
                        <c:v>72</c:v>
                      </c:pt>
                      <c:pt idx="5189">
                        <c:v>73</c:v>
                      </c:pt>
                      <c:pt idx="5190">
                        <c:v>75</c:v>
                      </c:pt>
                      <c:pt idx="5191">
                        <c:v>75</c:v>
                      </c:pt>
                      <c:pt idx="5192">
                        <c:v>76</c:v>
                      </c:pt>
                      <c:pt idx="5193">
                        <c:v>77</c:v>
                      </c:pt>
                      <c:pt idx="5194">
                        <c:v>78</c:v>
                      </c:pt>
                      <c:pt idx="5195">
                        <c:v>79</c:v>
                      </c:pt>
                      <c:pt idx="5196">
                        <c:v>80</c:v>
                      </c:pt>
                      <c:pt idx="5197">
                        <c:v>81</c:v>
                      </c:pt>
                      <c:pt idx="5198">
                        <c:v>82</c:v>
                      </c:pt>
                      <c:pt idx="5199">
                        <c:v>83</c:v>
                      </c:pt>
                      <c:pt idx="5200">
                        <c:v>84</c:v>
                      </c:pt>
                      <c:pt idx="5201">
                        <c:v>85</c:v>
                      </c:pt>
                      <c:pt idx="5202">
                        <c:v>86</c:v>
                      </c:pt>
                      <c:pt idx="5203">
                        <c:v>87</c:v>
                      </c:pt>
                      <c:pt idx="5204">
                        <c:v>88</c:v>
                      </c:pt>
                      <c:pt idx="5205">
                        <c:v>89</c:v>
                      </c:pt>
                      <c:pt idx="5206">
                        <c:v>90</c:v>
                      </c:pt>
                      <c:pt idx="5207">
                        <c:v>91</c:v>
                      </c:pt>
                      <c:pt idx="5208">
                        <c:v>92</c:v>
                      </c:pt>
                      <c:pt idx="5209">
                        <c:v>93</c:v>
                      </c:pt>
                      <c:pt idx="5210">
                        <c:v>95</c:v>
                      </c:pt>
                      <c:pt idx="5211">
                        <c:v>96</c:v>
                      </c:pt>
                      <c:pt idx="5212">
                        <c:v>97</c:v>
                      </c:pt>
                      <c:pt idx="5213">
                        <c:v>98</c:v>
                      </c:pt>
                      <c:pt idx="5214">
                        <c:v>99</c:v>
                      </c:pt>
                      <c:pt idx="5215">
                        <c:v>100</c:v>
                      </c:pt>
                      <c:pt idx="5216">
                        <c:v>101</c:v>
                      </c:pt>
                      <c:pt idx="5217">
                        <c:v>102</c:v>
                      </c:pt>
                      <c:pt idx="5218">
                        <c:v>103</c:v>
                      </c:pt>
                      <c:pt idx="5219">
                        <c:v>104</c:v>
                      </c:pt>
                      <c:pt idx="5220">
                        <c:v>104</c:v>
                      </c:pt>
                      <c:pt idx="5221">
                        <c:v>105</c:v>
                      </c:pt>
                      <c:pt idx="5222">
                        <c:v>106</c:v>
                      </c:pt>
                      <c:pt idx="5223">
                        <c:v>108</c:v>
                      </c:pt>
                      <c:pt idx="5224">
                        <c:v>108</c:v>
                      </c:pt>
                      <c:pt idx="5225">
                        <c:v>109</c:v>
                      </c:pt>
                      <c:pt idx="5226">
                        <c:v>110</c:v>
                      </c:pt>
                      <c:pt idx="5227">
                        <c:v>112</c:v>
                      </c:pt>
                      <c:pt idx="5228">
                        <c:v>112</c:v>
                      </c:pt>
                      <c:pt idx="5229">
                        <c:v>113</c:v>
                      </c:pt>
                      <c:pt idx="5230">
                        <c:v>114</c:v>
                      </c:pt>
                      <c:pt idx="5231">
                        <c:v>115</c:v>
                      </c:pt>
                      <c:pt idx="5232">
                        <c:v>116</c:v>
                      </c:pt>
                      <c:pt idx="5233">
                        <c:v>117</c:v>
                      </c:pt>
                      <c:pt idx="5234">
                        <c:v>118</c:v>
                      </c:pt>
                      <c:pt idx="5235">
                        <c:v>119</c:v>
                      </c:pt>
                      <c:pt idx="5236">
                        <c:v>120</c:v>
                      </c:pt>
                      <c:pt idx="5237">
                        <c:v>121</c:v>
                      </c:pt>
                      <c:pt idx="5238">
                        <c:v>122</c:v>
                      </c:pt>
                      <c:pt idx="5239">
                        <c:v>123</c:v>
                      </c:pt>
                      <c:pt idx="5240">
                        <c:v>124</c:v>
                      </c:pt>
                      <c:pt idx="5241">
                        <c:v>125</c:v>
                      </c:pt>
                      <c:pt idx="5242">
                        <c:v>126</c:v>
                      </c:pt>
                      <c:pt idx="5243">
                        <c:v>127</c:v>
                      </c:pt>
                      <c:pt idx="5244">
                        <c:v>128</c:v>
                      </c:pt>
                      <c:pt idx="5245">
                        <c:v>129</c:v>
                      </c:pt>
                      <c:pt idx="5246">
                        <c:v>130</c:v>
                      </c:pt>
                      <c:pt idx="5247">
                        <c:v>131</c:v>
                      </c:pt>
                      <c:pt idx="5248">
                        <c:v>132</c:v>
                      </c:pt>
                      <c:pt idx="5249">
                        <c:v>133</c:v>
                      </c:pt>
                      <c:pt idx="5250">
                        <c:v>134</c:v>
                      </c:pt>
                      <c:pt idx="5251">
                        <c:v>135</c:v>
                      </c:pt>
                      <c:pt idx="5252">
                        <c:v>136</c:v>
                      </c:pt>
                      <c:pt idx="5253">
                        <c:v>137</c:v>
                      </c:pt>
                      <c:pt idx="5254">
                        <c:v>139</c:v>
                      </c:pt>
                      <c:pt idx="5255">
                        <c:v>140</c:v>
                      </c:pt>
                      <c:pt idx="5256">
                        <c:v>141</c:v>
                      </c:pt>
                      <c:pt idx="5257">
                        <c:v>142</c:v>
                      </c:pt>
                      <c:pt idx="5258">
                        <c:v>143</c:v>
                      </c:pt>
                      <c:pt idx="5259">
                        <c:v>144</c:v>
                      </c:pt>
                      <c:pt idx="5260">
                        <c:v>145</c:v>
                      </c:pt>
                      <c:pt idx="5261">
                        <c:v>146</c:v>
                      </c:pt>
                      <c:pt idx="5262">
                        <c:v>147</c:v>
                      </c:pt>
                      <c:pt idx="5263">
                        <c:v>147</c:v>
                      </c:pt>
                      <c:pt idx="5264">
                        <c:v>148</c:v>
                      </c:pt>
                      <c:pt idx="5265">
                        <c:v>149</c:v>
                      </c:pt>
                      <c:pt idx="5266">
                        <c:v>150</c:v>
                      </c:pt>
                      <c:pt idx="5267">
                        <c:v>151</c:v>
                      </c:pt>
                      <c:pt idx="5268">
                        <c:v>152</c:v>
                      </c:pt>
                      <c:pt idx="5269">
                        <c:v>153</c:v>
                      </c:pt>
                      <c:pt idx="5270">
                        <c:v>154</c:v>
                      </c:pt>
                      <c:pt idx="5271">
                        <c:v>155</c:v>
                      </c:pt>
                      <c:pt idx="5272">
                        <c:v>156</c:v>
                      </c:pt>
                      <c:pt idx="5273">
                        <c:v>157</c:v>
                      </c:pt>
                      <c:pt idx="5274">
                        <c:v>158</c:v>
                      </c:pt>
                      <c:pt idx="5275">
                        <c:v>159</c:v>
                      </c:pt>
                      <c:pt idx="5276">
                        <c:v>161</c:v>
                      </c:pt>
                      <c:pt idx="5277">
                        <c:v>161</c:v>
                      </c:pt>
                      <c:pt idx="5278">
                        <c:v>162</c:v>
                      </c:pt>
                      <c:pt idx="5279">
                        <c:v>163</c:v>
                      </c:pt>
                      <c:pt idx="5280">
                        <c:v>164</c:v>
                      </c:pt>
                      <c:pt idx="5281">
                        <c:v>165</c:v>
                      </c:pt>
                      <c:pt idx="5282">
                        <c:v>166</c:v>
                      </c:pt>
                      <c:pt idx="5283">
                        <c:v>167</c:v>
                      </c:pt>
                      <c:pt idx="5284">
                        <c:v>168</c:v>
                      </c:pt>
                      <c:pt idx="5285">
                        <c:v>169</c:v>
                      </c:pt>
                      <c:pt idx="5286">
                        <c:v>170</c:v>
                      </c:pt>
                      <c:pt idx="5287">
                        <c:v>171</c:v>
                      </c:pt>
                      <c:pt idx="5288">
                        <c:v>172</c:v>
                      </c:pt>
                      <c:pt idx="5289">
                        <c:v>173</c:v>
                      </c:pt>
                      <c:pt idx="5290">
                        <c:v>175</c:v>
                      </c:pt>
                      <c:pt idx="5291">
                        <c:v>176</c:v>
                      </c:pt>
                      <c:pt idx="5292">
                        <c:v>177</c:v>
                      </c:pt>
                      <c:pt idx="5293">
                        <c:v>178</c:v>
                      </c:pt>
                      <c:pt idx="5294">
                        <c:v>179</c:v>
                      </c:pt>
                      <c:pt idx="5295">
                        <c:v>180</c:v>
                      </c:pt>
                      <c:pt idx="5296">
                        <c:v>180</c:v>
                      </c:pt>
                      <c:pt idx="5297">
                        <c:v>181</c:v>
                      </c:pt>
                      <c:pt idx="5298">
                        <c:v>182</c:v>
                      </c:pt>
                      <c:pt idx="5299">
                        <c:v>183</c:v>
                      </c:pt>
                      <c:pt idx="5300">
                        <c:v>184</c:v>
                      </c:pt>
                      <c:pt idx="5301">
                        <c:v>185</c:v>
                      </c:pt>
                      <c:pt idx="5302">
                        <c:v>186</c:v>
                      </c:pt>
                      <c:pt idx="5303">
                        <c:v>187</c:v>
                      </c:pt>
                      <c:pt idx="5304">
                        <c:v>189</c:v>
                      </c:pt>
                      <c:pt idx="5305">
                        <c:v>189</c:v>
                      </c:pt>
                      <c:pt idx="5306">
                        <c:v>190</c:v>
                      </c:pt>
                      <c:pt idx="5307">
                        <c:v>191</c:v>
                      </c:pt>
                      <c:pt idx="5308">
                        <c:v>192</c:v>
                      </c:pt>
                      <c:pt idx="5309">
                        <c:v>193</c:v>
                      </c:pt>
                      <c:pt idx="5310">
                        <c:v>194</c:v>
                      </c:pt>
                      <c:pt idx="5311">
                        <c:v>195</c:v>
                      </c:pt>
                      <c:pt idx="5312">
                        <c:v>196</c:v>
                      </c:pt>
                      <c:pt idx="5313">
                        <c:v>197</c:v>
                      </c:pt>
                      <c:pt idx="5314">
                        <c:v>198</c:v>
                      </c:pt>
                      <c:pt idx="5315">
                        <c:v>199</c:v>
                      </c:pt>
                      <c:pt idx="5316">
                        <c:v>200</c:v>
                      </c:pt>
                      <c:pt idx="5317">
                        <c:v>201</c:v>
                      </c:pt>
                      <c:pt idx="5318">
                        <c:v>202</c:v>
                      </c:pt>
                      <c:pt idx="5319">
                        <c:v>203</c:v>
                      </c:pt>
                      <c:pt idx="5320">
                        <c:v>204</c:v>
                      </c:pt>
                      <c:pt idx="5321">
                        <c:v>205</c:v>
                      </c:pt>
                      <c:pt idx="5322">
                        <c:v>207</c:v>
                      </c:pt>
                      <c:pt idx="5323">
                        <c:v>208</c:v>
                      </c:pt>
                      <c:pt idx="5324">
                        <c:v>209</c:v>
                      </c:pt>
                      <c:pt idx="5325">
                        <c:v>210</c:v>
                      </c:pt>
                      <c:pt idx="5326">
                        <c:v>211</c:v>
                      </c:pt>
                      <c:pt idx="5327">
                        <c:v>212</c:v>
                      </c:pt>
                      <c:pt idx="5328">
                        <c:v>213</c:v>
                      </c:pt>
                      <c:pt idx="5329">
                        <c:v>214</c:v>
                      </c:pt>
                      <c:pt idx="5330">
                        <c:v>214</c:v>
                      </c:pt>
                      <c:pt idx="5331">
                        <c:v>216</c:v>
                      </c:pt>
                      <c:pt idx="5332">
                        <c:v>216</c:v>
                      </c:pt>
                      <c:pt idx="5333">
                        <c:v>218</c:v>
                      </c:pt>
                      <c:pt idx="5334">
                        <c:v>218</c:v>
                      </c:pt>
                      <c:pt idx="5335">
                        <c:v>219</c:v>
                      </c:pt>
                      <c:pt idx="5336">
                        <c:v>220</c:v>
                      </c:pt>
                      <c:pt idx="5337">
                        <c:v>221</c:v>
                      </c:pt>
                      <c:pt idx="5338">
                        <c:v>222</c:v>
                      </c:pt>
                      <c:pt idx="5339">
                        <c:v>223</c:v>
                      </c:pt>
                      <c:pt idx="5340">
                        <c:v>224</c:v>
                      </c:pt>
                      <c:pt idx="5341">
                        <c:v>225</c:v>
                      </c:pt>
                      <c:pt idx="5342">
                        <c:v>226</c:v>
                      </c:pt>
                      <c:pt idx="5343">
                        <c:v>228</c:v>
                      </c:pt>
                      <c:pt idx="5344">
                        <c:v>228</c:v>
                      </c:pt>
                      <c:pt idx="5345">
                        <c:v>229</c:v>
                      </c:pt>
                      <c:pt idx="5346">
                        <c:v>230</c:v>
                      </c:pt>
                      <c:pt idx="5347">
                        <c:v>231</c:v>
                      </c:pt>
                      <c:pt idx="5348">
                        <c:v>232</c:v>
                      </c:pt>
                      <c:pt idx="5349">
                        <c:v>233</c:v>
                      </c:pt>
                      <c:pt idx="5350">
                        <c:v>234</c:v>
                      </c:pt>
                      <c:pt idx="5351">
                        <c:v>235</c:v>
                      </c:pt>
                      <c:pt idx="5352">
                        <c:v>236</c:v>
                      </c:pt>
                      <c:pt idx="5353">
                        <c:v>237</c:v>
                      </c:pt>
                      <c:pt idx="5354">
                        <c:v>238</c:v>
                      </c:pt>
                      <c:pt idx="5355">
                        <c:v>239</c:v>
                      </c:pt>
                      <c:pt idx="5356">
                        <c:v>240</c:v>
                      </c:pt>
                      <c:pt idx="5357">
                        <c:v>241</c:v>
                      </c:pt>
                      <c:pt idx="5358">
                        <c:v>242</c:v>
                      </c:pt>
                      <c:pt idx="5359">
                        <c:v>243</c:v>
                      </c:pt>
                      <c:pt idx="5360">
                        <c:v>244</c:v>
                      </c:pt>
                      <c:pt idx="5361">
                        <c:v>246</c:v>
                      </c:pt>
                      <c:pt idx="5362">
                        <c:v>247</c:v>
                      </c:pt>
                      <c:pt idx="5363">
                        <c:v>248</c:v>
                      </c:pt>
                      <c:pt idx="5364">
                        <c:v>249</c:v>
                      </c:pt>
                      <c:pt idx="5365">
                        <c:v>250</c:v>
                      </c:pt>
                      <c:pt idx="5366">
                        <c:v>250</c:v>
                      </c:pt>
                      <c:pt idx="5367">
                        <c:v>252</c:v>
                      </c:pt>
                      <c:pt idx="5368">
                        <c:v>252</c:v>
                      </c:pt>
                      <c:pt idx="5369">
                        <c:v>253</c:v>
                      </c:pt>
                      <c:pt idx="5370">
                        <c:v>255</c:v>
                      </c:pt>
                      <c:pt idx="5371">
                        <c:v>255</c:v>
                      </c:pt>
                      <c:pt idx="5372">
                        <c:v>256</c:v>
                      </c:pt>
                      <c:pt idx="5373">
                        <c:v>257</c:v>
                      </c:pt>
                      <c:pt idx="5374">
                        <c:v>258</c:v>
                      </c:pt>
                      <c:pt idx="5375">
                        <c:v>259</c:v>
                      </c:pt>
                      <c:pt idx="5376">
                        <c:v>260</c:v>
                      </c:pt>
                      <c:pt idx="5377">
                        <c:v>261</c:v>
                      </c:pt>
                      <c:pt idx="5378">
                        <c:v>262</c:v>
                      </c:pt>
                      <c:pt idx="5379">
                        <c:v>263</c:v>
                      </c:pt>
                      <c:pt idx="5380">
                        <c:v>264</c:v>
                      </c:pt>
                      <c:pt idx="5381">
                        <c:v>265</c:v>
                      </c:pt>
                      <c:pt idx="5382">
                        <c:v>266</c:v>
                      </c:pt>
                      <c:pt idx="5383">
                        <c:v>267</c:v>
                      </c:pt>
                      <c:pt idx="5384">
                        <c:v>268</c:v>
                      </c:pt>
                      <c:pt idx="5385">
                        <c:v>269</c:v>
                      </c:pt>
                      <c:pt idx="5386">
                        <c:v>270</c:v>
                      </c:pt>
                      <c:pt idx="5387">
                        <c:v>271</c:v>
                      </c:pt>
                      <c:pt idx="5388">
                        <c:v>273</c:v>
                      </c:pt>
                      <c:pt idx="5389">
                        <c:v>274</c:v>
                      </c:pt>
                      <c:pt idx="5390">
                        <c:v>275</c:v>
                      </c:pt>
                      <c:pt idx="5391">
                        <c:v>276</c:v>
                      </c:pt>
                      <c:pt idx="5392">
                        <c:v>276</c:v>
                      </c:pt>
                      <c:pt idx="5393">
                        <c:v>278</c:v>
                      </c:pt>
                      <c:pt idx="5394">
                        <c:v>278</c:v>
                      </c:pt>
                      <c:pt idx="5395">
                        <c:v>279</c:v>
                      </c:pt>
                      <c:pt idx="5396">
                        <c:v>280</c:v>
                      </c:pt>
                      <c:pt idx="5397">
                        <c:v>281</c:v>
                      </c:pt>
                      <c:pt idx="5398">
                        <c:v>282</c:v>
                      </c:pt>
                      <c:pt idx="5399">
                        <c:v>283</c:v>
                      </c:pt>
                      <c:pt idx="5400">
                        <c:v>284</c:v>
                      </c:pt>
                      <c:pt idx="5401">
                        <c:v>285</c:v>
                      </c:pt>
                      <c:pt idx="5402">
                        <c:v>286</c:v>
                      </c:pt>
                      <c:pt idx="5403">
                        <c:v>287</c:v>
                      </c:pt>
                      <c:pt idx="5404">
                        <c:v>288</c:v>
                      </c:pt>
                      <c:pt idx="5405">
                        <c:v>289</c:v>
                      </c:pt>
                      <c:pt idx="5406">
                        <c:v>290</c:v>
                      </c:pt>
                      <c:pt idx="5407">
                        <c:v>291</c:v>
                      </c:pt>
                      <c:pt idx="5408">
                        <c:v>292</c:v>
                      </c:pt>
                      <c:pt idx="5409">
                        <c:v>293</c:v>
                      </c:pt>
                      <c:pt idx="5410">
                        <c:v>294</c:v>
                      </c:pt>
                      <c:pt idx="5411">
                        <c:v>295</c:v>
                      </c:pt>
                      <c:pt idx="5412">
                        <c:v>296</c:v>
                      </c:pt>
                      <c:pt idx="5413">
                        <c:v>297</c:v>
                      </c:pt>
                      <c:pt idx="5414">
                        <c:v>298</c:v>
                      </c:pt>
                      <c:pt idx="5415">
                        <c:v>299</c:v>
                      </c:pt>
                    </c:numCache>
                  </c:numRef>
                </c:xVal>
                <c:yVal>
                  <c:numLit>
                    <c:formatCode>General</c:formatCode>
                    <c:ptCount val="1"/>
                    <c:pt idx="0">
                      <c:v>1</c:v>
                    </c:pt>
                  </c:numLit>
                </c:yVal>
                <c:smooth val="0"/>
                <c:extLst xmlns:c15="http://schemas.microsoft.com/office/drawing/2012/chart">
                  <c:ext xmlns:c16="http://schemas.microsoft.com/office/drawing/2014/chart" uri="{C3380CC4-5D6E-409C-BE32-E72D297353CC}">
                    <c16:uniqueId val="{00000004-6AD8-43ED-AE7D-23E851B771B3}"/>
                  </c:ext>
                </c:extLst>
              </c15:ser>
            </c15:filteredScatterSeries>
            <c15:filteredScatterSeries>
              <c15:ser>
                <c:idx val="2"/>
                <c:order val="2"/>
                <c:spPr>
                  <a:ln w="25400" cap="rnd">
                    <a:no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συγκεντρωτικά!$D$2:$D$5417</c15:sqref>
                        </c15:formulaRef>
                      </c:ext>
                    </c:extLst>
                    <c:numCache>
                      <c:formatCode>General</c:formatCode>
                      <c:ptCount val="5416"/>
                      <c:pt idx="0">
                        <c:v>0</c:v>
                      </c:pt>
                      <c:pt idx="1">
                        <c:v>1</c:v>
                      </c:pt>
                      <c:pt idx="2">
                        <c:v>2</c:v>
                      </c:pt>
                      <c:pt idx="3">
                        <c:v>3</c:v>
                      </c:pt>
                      <c:pt idx="4">
                        <c:v>4</c:v>
                      </c:pt>
                      <c:pt idx="5">
                        <c:v>5</c:v>
                      </c:pt>
                      <c:pt idx="6">
                        <c:v>6</c:v>
                      </c:pt>
                      <c:pt idx="7">
                        <c:v>7</c:v>
                      </c:pt>
                      <c:pt idx="8">
                        <c:v>8</c:v>
                      </c:pt>
                      <c:pt idx="9">
                        <c:v>8</c:v>
                      </c:pt>
                      <c:pt idx="10">
                        <c:v>9</c:v>
                      </c:pt>
                      <c:pt idx="11">
                        <c:v>10</c:v>
                      </c:pt>
                      <c:pt idx="12">
                        <c:v>11</c:v>
                      </c:pt>
                      <c:pt idx="13">
                        <c:v>12</c:v>
                      </c:pt>
                      <c:pt idx="14">
                        <c:v>13</c:v>
                      </c:pt>
                      <c:pt idx="15">
                        <c:v>14</c:v>
                      </c:pt>
                      <c:pt idx="16">
                        <c:v>16</c:v>
                      </c:pt>
                      <c:pt idx="17">
                        <c:v>16</c:v>
                      </c:pt>
                      <c:pt idx="18">
                        <c:v>17</c:v>
                      </c:pt>
                      <c:pt idx="19">
                        <c:v>19</c:v>
                      </c:pt>
                      <c:pt idx="20">
                        <c:v>19</c:v>
                      </c:pt>
                      <c:pt idx="21">
                        <c:v>20</c:v>
                      </c:pt>
                      <c:pt idx="22">
                        <c:v>21</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60</c:v>
                      </c:pt>
                      <c:pt idx="59">
                        <c:v>61</c:v>
                      </c:pt>
                      <c:pt idx="60">
                        <c:v>62</c:v>
                      </c:pt>
                      <c:pt idx="61">
                        <c:v>63</c:v>
                      </c:pt>
                      <c:pt idx="62">
                        <c:v>64</c:v>
                      </c:pt>
                      <c:pt idx="63">
                        <c:v>64</c:v>
                      </c:pt>
                      <c:pt idx="64">
                        <c:v>65</c:v>
                      </c:pt>
                      <c:pt idx="65">
                        <c:v>66</c:v>
                      </c:pt>
                      <c:pt idx="66">
                        <c:v>67</c:v>
                      </c:pt>
                      <c:pt idx="67">
                        <c:v>68</c:v>
                      </c:pt>
                      <c:pt idx="68">
                        <c:v>69</c:v>
                      </c:pt>
                      <c:pt idx="69">
                        <c:v>70</c:v>
                      </c:pt>
                      <c:pt idx="70">
                        <c:v>72</c:v>
                      </c:pt>
                      <c:pt idx="71">
                        <c:v>72</c:v>
                      </c:pt>
                      <c:pt idx="72">
                        <c:v>73</c:v>
                      </c:pt>
                      <c:pt idx="73">
                        <c:v>74</c:v>
                      </c:pt>
                      <c:pt idx="74">
                        <c:v>76</c:v>
                      </c:pt>
                      <c:pt idx="75">
                        <c:v>76</c:v>
                      </c:pt>
                      <c:pt idx="76">
                        <c:v>77</c:v>
                      </c:pt>
                      <c:pt idx="77">
                        <c:v>78</c:v>
                      </c:pt>
                      <c:pt idx="78">
                        <c:v>79</c:v>
                      </c:pt>
                      <c:pt idx="79">
                        <c:v>80</c:v>
                      </c:pt>
                      <c:pt idx="80">
                        <c:v>81</c:v>
                      </c:pt>
                      <c:pt idx="81">
                        <c:v>82</c:v>
                      </c:pt>
                      <c:pt idx="82">
                        <c:v>83</c:v>
                      </c:pt>
                      <c:pt idx="83">
                        <c:v>85</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108</c:v>
                      </c:pt>
                      <c:pt idx="107">
                        <c:v>109</c:v>
                      </c:pt>
                      <c:pt idx="108">
                        <c:v>110</c:v>
                      </c:pt>
                      <c:pt idx="109">
                        <c:v>111</c:v>
                      </c:pt>
                      <c:pt idx="110">
                        <c:v>112</c:v>
                      </c:pt>
                      <c:pt idx="111">
                        <c:v>113</c:v>
                      </c:pt>
                      <c:pt idx="112">
                        <c:v>114</c:v>
                      </c:pt>
                      <c:pt idx="113">
                        <c:v>114</c:v>
                      </c:pt>
                      <c:pt idx="114">
                        <c:v>116</c:v>
                      </c:pt>
                      <c:pt idx="115">
                        <c:v>116</c:v>
                      </c:pt>
                      <c:pt idx="116">
                        <c:v>118</c:v>
                      </c:pt>
                      <c:pt idx="117">
                        <c:v>118</c:v>
                      </c:pt>
                      <c:pt idx="118">
                        <c:v>119</c:v>
                      </c:pt>
                      <c:pt idx="119">
                        <c:v>120</c:v>
                      </c:pt>
                      <c:pt idx="120">
                        <c:v>122</c:v>
                      </c:pt>
                      <c:pt idx="121">
                        <c:v>122</c:v>
                      </c:pt>
                      <c:pt idx="122">
                        <c:v>123</c:v>
                      </c:pt>
                      <c:pt idx="123">
                        <c:v>124</c:v>
                      </c:pt>
                      <c:pt idx="124">
                        <c:v>126</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162</c:v>
                      </c:pt>
                      <c:pt idx="161">
                        <c:v>163</c:v>
                      </c:pt>
                      <c:pt idx="162">
                        <c:v>164</c:v>
                      </c:pt>
                      <c:pt idx="163">
                        <c:v>165</c:v>
                      </c:pt>
                      <c:pt idx="164">
                        <c:v>166</c:v>
                      </c:pt>
                      <c:pt idx="165">
                        <c:v>167</c:v>
                      </c:pt>
                      <c:pt idx="166">
                        <c:v>167</c:v>
                      </c:pt>
                      <c:pt idx="167">
                        <c:v>168</c:v>
                      </c:pt>
                      <c:pt idx="168">
                        <c:v>169</c:v>
                      </c:pt>
                      <c:pt idx="169">
                        <c:v>170</c:v>
                      </c:pt>
                      <c:pt idx="170">
                        <c:v>171</c:v>
                      </c:pt>
                      <c:pt idx="171">
                        <c:v>173</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206</c:v>
                      </c:pt>
                      <c:pt idx="205">
                        <c:v>207</c:v>
                      </c:pt>
                      <c:pt idx="206">
                        <c:v>207</c:v>
                      </c:pt>
                      <c:pt idx="207">
                        <c:v>209</c:v>
                      </c:pt>
                      <c:pt idx="208">
                        <c:v>209</c:v>
                      </c:pt>
                      <c:pt idx="209">
                        <c:v>210</c:v>
                      </c:pt>
                      <c:pt idx="210">
                        <c:v>211</c:v>
                      </c:pt>
                      <c:pt idx="211">
                        <c:v>213</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242</c:v>
                      </c:pt>
                      <c:pt idx="241">
                        <c:v>243</c:v>
                      </c:pt>
                      <c:pt idx="242">
                        <c:v>243</c:v>
                      </c:pt>
                      <c:pt idx="243">
                        <c:v>245</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285</c:v>
                      </c:pt>
                      <c:pt idx="284">
                        <c:v>285</c:v>
                      </c:pt>
                      <c:pt idx="285">
                        <c:v>287</c:v>
                      </c:pt>
                      <c:pt idx="286">
                        <c:v>287</c:v>
                      </c:pt>
                      <c:pt idx="287">
                        <c:v>289</c:v>
                      </c:pt>
                      <c:pt idx="288">
                        <c:v>289</c:v>
                      </c:pt>
                      <c:pt idx="289">
                        <c:v>290</c:v>
                      </c:pt>
                      <c:pt idx="290">
                        <c:v>291</c:v>
                      </c:pt>
                      <c:pt idx="291">
                        <c:v>292</c:v>
                      </c:pt>
                      <c:pt idx="292">
                        <c:v>293</c:v>
                      </c:pt>
                      <c:pt idx="293">
                        <c:v>294</c:v>
                      </c:pt>
                      <c:pt idx="294">
                        <c:v>295</c:v>
                      </c:pt>
                      <c:pt idx="295">
                        <c:v>296</c:v>
                      </c:pt>
                      <c:pt idx="296">
                        <c:v>297</c:v>
                      </c:pt>
                      <c:pt idx="297">
                        <c:v>298</c:v>
                      </c:pt>
                      <c:pt idx="298">
                        <c:v>299</c:v>
                      </c:pt>
                      <c:pt idx="299">
                        <c:v>1</c:v>
                      </c:pt>
                      <c:pt idx="300">
                        <c:v>1</c:v>
                      </c:pt>
                      <c:pt idx="301">
                        <c:v>2</c:v>
                      </c:pt>
                      <c:pt idx="302">
                        <c:v>3</c:v>
                      </c:pt>
                      <c:pt idx="303">
                        <c:v>4</c:v>
                      </c:pt>
                      <c:pt idx="304">
                        <c:v>5</c:v>
                      </c:pt>
                      <c:pt idx="305">
                        <c:v>6</c:v>
                      </c:pt>
                      <c:pt idx="306">
                        <c:v>7</c:v>
                      </c:pt>
                      <c:pt idx="307">
                        <c:v>8</c:v>
                      </c:pt>
                      <c:pt idx="308">
                        <c:v>9</c:v>
                      </c:pt>
                      <c:pt idx="309">
                        <c:v>10</c:v>
                      </c:pt>
                      <c:pt idx="310">
                        <c:v>11</c:v>
                      </c:pt>
                      <c:pt idx="311">
                        <c:v>12</c:v>
                      </c:pt>
                      <c:pt idx="312">
                        <c:v>13</c:v>
                      </c:pt>
                      <c:pt idx="313">
                        <c:v>14</c:v>
                      </c:pt>
                      <c:pt idx="314">
                        <c:v>15</c:v>
                      </c:pt>
                      <c:pt idx="315">
                        <c:v>16</c:v>
                      </c:pt>
                      <c:pt idx="316">
                        <c:v>17</c:v>
                      </c:pt>
                      <c:pt idx="317">
                        <c:v>18</c:v>
                      </c:pt>
                      <c:pt idx="318">
                        <c:v>19</c:v>
                      </c:pt>
                      <c:pt idx="319">
                        <c:v>20</c:v>
                      </c:pt>
                      <c:pt idx="320">
                        <c:v>21</c:v>
                      </c:pt>
                      <c:pt idx="321">
                        <c:v>22</c:v>
                      </c:pt>
                      <c:pt idx="322">
                        <c:v>23</c:v>
                      </c:pt>
                      <c:pt idx="323">
                        <c:v>24</c:v>
                      </c:pt>
                      <c:pt idx="324">
                        <c:v>25</c:v>
                      </c:pt>
                      <c:pt idx="325">
                        <c:v>26</c:v>
                      </c:pt>
                      <c:pt idx="326">
                        <c:v>27</c:v>
                      </c:pt>
                      <c:pt idx="327">
                        <c:v>28</c:v>
                      </c:pt>
                      <c:pt idx="328">
                        <c:v>29</c:v>
                      </c:pt>
                      <c:pt idx="329">
                        <c:v>30</c:v>
                      </c:pt>
                      <c:pt idx="330">
                        <c:v>31</c:v>
                      </c:pt>
                      <c:pt idx="331">
                        <c:v>32</c:v>
                      </c:pt>
                      <c:pt idx="332">
                        <c:v>33</c:v>
                      </c:pt>
                      <c:pt idx="333">
                        <c:v>34</c:v>
                      </c:pt>
                      <c:pt idx="334">
                        <c:v>35</c:v>
                      </c:pt>
                      <c:pt idx="335">
                        <c:v>36</c:v>
                      </c:pt>
                      <c:pt idx="336">
                        <c:v>37</c:v>
                      </c:pt>
                      <c:pt idx="337">
                        <c:v>38</c:v>
                      </c:pt>
                      <c:pt idx="338">
                        <c:v>39</c:v>
                      </c:pt>
                      <c:pt idx="339">
                        <c:v>40</c:v>
                      </c:pt>
                      <c:pt idx="340">
                        <c:v>41</c:v>
                      </c:pt>
                      <c:pt idx="341">
                        <c:v>42</c:v>
                      </c:pt>
                      <c:pt idx="342">
                        <c:v>43</c:v>
                      </c:pt>
                      <c:pt idx="343">
                        <c:v>44</c:v>
                      </c:pt>
                      <c:pt idx="344">
                        <c:v>44</c:v>
                      </c:pt>
                      <c:pt idx="345">
                        <c:v>46</c:v>
                      </c:pt>
                      <c:pt idx="346">
                        <c:v>46</c:v>
                      </c:pt>
                      <c:pt idx="347">
                        <c:v>47</c:v>
                      </c:pt>
                      <c:pt idx="348">
                        <c:v>49</c:v>
                      </c:pt>
                      <c:pt idx="349">
                        <c:v>50</c:v>
                      </c:pt>
                      <c:pt idx="350">
                        <c:v>51</c:v>
                      </c:pt>
                      <c:pt idx="351">
                        <c:v>52</c:v>
                      </c:pt>
                      <c:pt idx="352">
                        <c:v>53</c:v>
                      </c:pt>
                      <c:pt idx="353">
                        <c:v>54</c:v>
                      </c:pt>
                      <c:pt idx="354">
                        <c:v>55</c:v>
                      </c:pt>
                      <c:pt idx="355">
                        <c:v>56</c:v>
                      </c:pt>
                      <c:pt idx="356">
                        <c:v>57</c:v>
                      </c:pt>
                      <c:pt idx="357">
                        <c:v>58</c:v>
                      </c:pt>
                      <c:pt idx="358">
                        <c:v>59</c:v>
                      </c:pt>
                      <c:pt idx="359">
                        <c:v>60</c:v>
                      </c:pt>
                      <c:pt idx="360">
                        <c:v>61</c:v>
                      </c:pt>
                      <c:pt idx="361">
                        <c:v>62</c:v>
                      </c:pt>
                      <c:pt idx="362">
                        <c:v>63</c:v>
                      </c:pt>
                      <c:pt idx="363">
                        <c:v>64</c:v>
                      </c:pt>
                      <c:pt idx="364">
                        <c:v>65</c:v>
                      </c:pt>
                      <c:pt idx="365">
                        <c:v>66</c:v>
                      </c:pt>
                      <c:pt idx="366">
                        <c:v>67</c:v>
                      </c:pt>
                      <c:pt idx="367">
                        <c:v>68</c:v>
                      </c:pt>
                      <c:pt idx="368">
                        <c:v>69</c:v>
                      </c:pt>
                      <c:pt idx="369">
                        <c:v>70</c:v>
                      </c:pt>
                      <c:pt idx="370">
                        <c:v>71</c:v>
                      </c:pt>
                      <c:pt idx="371">
                        <c:v>72</c:v>
                      </c:pt>
                      <c:pt idx="372">
                        <c:v>73</c:v>
                      </c:pt>
                      <c:pt idx="373">
                        <c:v>74</c:v>
                      </c:pt>
                      <c:pt idx="374">
                        <c:v>75</c:v>
                      </c:pt>
                      <c:pt idx="375">
                        <c:v>76</c:v>
                      </c:pt>
                      <c:pt idx="376">
                        <c:v>77</c:v>
                      </c:pt>
                      <c:pt idx="377">
                        <c:v>78</c:v>
                      </c:pt>
                      <c:pt idx="378">
                        <c:v>79</c:v>
                      </c:pt>
                      <c:pt idx="379">
                        <c:v>80</c:v>
                      </c:pt>
                      <c:pt idx="380">
                        <c:v>81</c:v>
                      </c:pt>
                      <c:pt idx="381">
                        <c:v>82</c:v>
                      </c:pt>
                      <c:pt idx="382">
                        <c:v>83</c:v>
                      </c:pt>
                      <c:pt idx="383">
                        <c:v>84</c:v>
                      </c:pt>
                      <c:pt idx="384">
                        <c:v>85</c:v>
                      </c:pt>
                      <c:pt idx="385">
                        <c:v>86</c:v>
                      </c:pt>
                      <c:pt idx="386">
                        <c:v>87</c:v>
                      </c:pt>
                      <c:pt idx="387">
                        <c:v>87</c:v>
                      </c:pt>
                      <c:pt idx="388">
                        <c:v>89</c:v>
                      </c:pt>
                      <c:pt idx="389">
                        <c:v>89</c:v>
                      </c:pt>
                      <c:pt idx="390">
                        <c:v>90</c:v>
                      </c:pt>
                      <c:pt idx="391">
                        <c:v>91</c:v>
                      </c:pt>
                      <c:pt idx="392">
                        <c:v>92</c:v>
                      </c:pt>
                      <c:pt idx="393">
                        <c:v>93</c:v>
                      </c:pt>
                      <c:pt idx="394">
                        <c:v>94</c:v>
                      </c:pt>
                      <c:pt idx="395">
                        <c:v>95</c:v>
                      </c:pt>
                      <c:pt idx="396">
                        <c:v>97</c:v>
                      </c:pt>
                      <c:pt idx="397">
                        <c:v>98</c:v>
                      </c:pt>
                      <c:pt idx="398">
                        <c:v>99</c:v>
                      </c:pt>
                      <c:pt idx="399">
                        <c:v>100</c:v>
                      </c:pt>
                      <c:pt idx="400">
                        <c:v>101</c:v>
                      </c:pt>
                      <c:pt idx="401">
                        <c:v>102</c:v>
                      </c:pt>
                      <c:pt idx="402">
                        <c:v>103</c:v>
                      </c:pt>
                      <c:pt idx="403">
                        <c:v>104</c:v>
                      </c:pt>
                      <c:pt idx="404">
                        <c:v>105</c:v>
                      </c:pt>
                      <c:pt idx="405">
                        <c:v>106</c:v>
                      </c:pt>
                      <c:pt idx="406">
                        <c:v>107</c:v>
                      </c:pt>
                      <c:pt idx="407">
                        <c:v>108</c:v>
                      </c:pt>
                      <c:pt idx="408">
                        <c:v>109</c:v>
                      </c:pt>
                      <c:pt idx="409">
                        <c:v>110</c:v>
                      </c:pt>
                      <c:pt idx="410">
                        <c:v>111</c:v>
                      </c:pt>
                      <c:pt idx="411">
                        <c:v>112</c:v>
                      </c:pt>
                      <c:pt idx="412">
                        <c:v>113</c:v>
                      </c:pt>
                      <c:pt idx="413">
                        <c:v>114</c:v>
                      </c:pt>
                      <c:pt idx="414">
                        <c:v>115</c:v>
                      </c:pt>
                      <c:pt idx="415">
                        <c:v>116</c:v>
                      </c:pt>
                      <c:pt idx="416">
                        <c:v>117</c:v>
                      </c:pt>
                      <c:pt idx="417">
                        <c:v>118</c:v>
                      </c:pt>
                      <c:pt idx="418">
                        <c:v>119</c:v>
                      </c:pt>
                      <c:pt idx="419">
                        <c:v>120</c:v>
                      </c:pt>
                      <c:pt idx="420">
                        <c:v>121</c:v>
                      </c:pt>
                      <c:pt idx="421">
                        <c:v>122</c:v>
                      </c:pt>
                      <c:pt idx="422">
                        <c:v>123</c:v>
                      </c:pt>
                      <c:pt idx="423">
                        <c:v>124</c:v>
                      </c:pt>
                      <c:pt idx="424">
                        <c:v>125</c:v>
                      </c:pt>
                      <c:pt idx="425">
                        <c:v>126</c:v>
                      </c:pt>
                      <c:pt idx="426">
                        <c:v>127</c:v>
                      </c:pt>
                      <c:pt idx="427">
                        <c:v>128</c:v>
                      </c:pt>
                      <c:pt idx="428">
                        <c:v>129</c:v>
                      </c:pt>
                      <c:pt idx="429">
                        <c:v>130</c:v>
                      </c:pt>
                      <c:pt idx="430">
                        <c:v>131</c:v>
                      </c:pt>
                      <c:pt idx="431">
                        <c:v>132</c:v>
                      </c:pt>
                      <c:pt idx="432">
                        <c:v>133</c:v>
                      </c:pt>
                      <c:pt idx="433">
                        <c:v>134</c:v>
                      </c:pt>
                      <c:pt idx="434">
                        <c:v>135</c:v>
                      </c:pt>
                      <c:pt idx="435">
                        <c:v>136</c:v>
                      </c:pt>
                      <c:pt idx="436">
                        <c:v>137</c:v>
                      </c:pt>
                      <c:pt idx="437">
                        <c:v>138</c:v>
                      </c:pt>
                      <c:pt idx="438">
                        <c:v>139</c:v>
                      </c:pt>
                      <c:pt idx="439">
                        <c:v>140</c:v>
                      </c:pt>
                      <c:pt idx="440">
                        <c:v>141</c:v>
                      </c:pt>
                      <c:pt idx="441">
                        <c:v>141</c:v>
                      </c:pt>
                      <c:pt idx="442">
                        <c:v>142</c:v>
                      </c:pt>
                      <c:pt idx="443">
                        <c:v>144</c:v>
                      </c:pt>
                      <c:pt idx="444">
                        <c:v>144</c:v>
                      </c:pt>
                      <c:pt idx="445">
                        <c:v>145</c:v>
                      </c:pt>
                      <c:pt idx="446">
                        <c:v>147</c:v>
                      </c:pt>
                      <c:pt idx="447">
                        <c:v>147</c:v>
                      </c:pt>
                      <c:pt idx="448">
                        <c:v>149</c:v>
                      </c:pt>
                      <c:pt idx="449">
                        <c:v>150</c:v>
                      </c:pt>
                      <c:pt idx="450">
                        <c:v>151</c:v>
                      </c:pt>
                      <c:pt idx="451">
                        <c:v>152</c:v>
                      </c:pt>
                      <c:pt idx="452">
                        <c:v>153</c:v>
                      </c:pt>
                      <c:pt idx="453">
                        <c:v>154</c:v>
                      </c:pt>
                      <c:pt idx="454">
                        <c:v>155</c:v>
                      </c:pt>
                      <c:pt idx="455">
                        <c:v>156</c:v>
                      </c:pt>
                      <c:pt idx="456">
                        <c:v>157</c:v>
                      </c:pt>
                      <c:pt idx="457">
                        <c:v>158</c:v>
                      </c:pt>
                      <c:pt idx="458">
                        <c:v>159</c:v>
                      </c:pt>
                      <c:pt idx="459">
                        <c:v>160</c:v>
                      </c:pt>
                      <c:pt idx="460">
                        <c:v>161</c:v>
                      </c:pt>
                      <c:pt idx="461">
                        <c:v>162</c:v>
                      </c:pt>
                      <c:pt idx="462">
                        <c:v>163</c:v>
                      </c:pt>
                      <c:pt idx="463">
                        <c:v>164</c:v>
                      </c:pt>
                      <c:pt idx="464">
                        <c:v>165</c:v>
                      </c:pt>
                      <c:pt idx="465">
                        <c:v>166</c:v>
                      </c:pt>
                      <c:pt idx="466">
                        <c:v>167</c:v>
                      </c:pt>
                      <c:pt idx="467">
                        <c:v>168</c:v>
                      </c:pt>
                      <c:pt idx="468">
                        <c:v>169</c:v>
                      </c:pt>
                      <c:pt idx="469">
                        <c:v>170</c:v>
                      </c:pt>
                      <c:pt idx="470">
                        <c:v>171</c:v>
                      </c:pt>
                      <c:pt idx="471">
                        <c:v>172</c:v>
                      </c:pt>
                      <c:pt idx="472">
                        <c:v>173</c:v>
                      </c:pt>
                      <c:pt idx="473">
                        <c:v>174</c:v>
                      </c:pt>
                      <c:pt idx="474">
                        <c:v>175</c:v>
                      </c:pt>
                      <c:pt idx="475">
                        <c:v>176</c:v>
                      </c:pt>
                      <c:pt idx="476">
                        <c:v>177</c:v>
                      </c:pt>
                      <c:pt idx="477">
                        <c:v>178</c:v>
                      </c:pt>
                      <c:pt idx="478">
                        <c:v>179</c:v>
                      </c:pt>
                      <c:pt idx="479">
                        <c:v>180</c:v>
                      </c:pt>
                      <c:pt idx="480">
                        <c:v>181</c:v>
                      </c:pt>
                      <c:pt idx="481">
                        <c:v>182</c:v>
                      </c:pt>
                      <c:pt idx="482">
                        <c:v>183</c:v>
                      </c:pt>
                      <c:pt idx="483">
                        <c:v>184</c:v>
                      </c:pt>
                      <c:pt idx="484">
                        <c:v>185</c:v>
                      </c:pt>
                      <c:pt idx="485">
                        <c:v>186</c:v>
                      </c:pt>
                      <c:pt idx="486">
                        <c:v>186</c:v>
                      </c:pt>
                      <c:pt idx="487">
                        <c:v>187</c:v>
                      </c:pt>
                      <c:pt idx="488">
                        <c:v>188</c:v>
                      </c:pt>
                      <c:pt idx="489">
                        <c:v>189</c:v>
                      </c:pt>
                      <c:pt idx="490">
                        <c:v>190</c:v>
                      </c:pt>
                      <c:pt idx="491">
                        <c:v>191</c:v>
                      </c:pt>
                      <c:pt idx="492">
                        <c:v>192</c:v>
                      </c:pt>
                      <c:pt idx="493">
                        <c:v>194</c:v>
                      </c:pt>
                      <c:pt idx="494">
                        <c:v>195</c:v>
                      </c:pt>
                      <c:pt idx="495">
                        <c:v>196</c:v>
                      </c:pt>
                      <c:pt idx="496">
                        <c:v>197</c:v>
                      </c:pt>
                      <c:pt idx="497">
                        <c:v>198</c:v>
                      </c:pt>
                      <c:pt idx="498">
                        <c:v>199</c:v>
                      </c:pt>
                      <c:pt idx="499">
                        <c:v>200</c:v>
                      </c:pt>
                      <c:pt idx="500">
                        <c:v>201</c:v>
                      </c:pt>
                      <c:pt idx="501">
                        <c:v>202</c:v>
                      </c:pt>
                      <c:pt idx="502">
                        <c:v>203</c:v>
                      </c:pt>
                      <c:pt idx="503">
                        <c:v>204</c:v>
                      </c:pt>
                      <c:pt idx="504">
                        <c:v>205</c:v>
                      </c:pt>
                      <c:pt idx="505">
                        <c:v>206</c:v>
                      </c:pt>
                      <c:pt idx="506">
                        <c:v>207</c:v>
                      </c:pt>
                      <c:pt idx="507">
                        <c:v>208</c:v>
                      </c:pt>
                      <c:pt idx="508">
                        <c:v>209</c:v>
                      </c:pt>
                      <c:pt idx="509">
                        <c:v>210</c:v>
                      </c:pt>
                      <c:pt idx="510">
                        <c:v>211</c:v>
                      </c:pt>
                      <c:pt idx="511">
                        <c:v>212</c:v>
                      </c:pt>
                      <c:pt idx="512">
                        <c:v>213</c:v>
                      </c:pt>
                      <c:pt idx="513">
                        <c:v>214</c:v>
                      </c:pt>
                      <c:pt idx="514">
                        <c:v>215</c:v>
                      </c:pt>
                      <c:pt idx="515">
                        <c:v>216</c:v>
                      </c:pt>
                      <c:pt idx="516">
                        <c:v>217</c:v>
                      </c:pt>
                      <c:pt idx="517">
                        <c:v>218</c:v>
                      </c:pt>
                      <c:pt idx="518">
                        <c:v>219</c:v>
                      </c:pt>
                      <c:pt idx="519">
                        <c:v>220</c:v>
                      </c:pt>
                      <c:pt idx="520">
                        <c:v>221</c:v>
                      </c:pt>
                      <c:pt idx="521">
                        <c:v>222</c:v>
                      </c:pt>
                      <c:pt idx="522">
                        <c:v>223</c:v>
                      </c:pt>
                      <c:pt idx="523">
                        <c:v>224</c:v>
                      </c:pt>
                      <c:pt idx="524">
                        <c:v>225</c:v>
                      </c:pt>
                      <c:pt idx="525">
                        <c:v>225</c:v>
                      </c:pt>
                      <c:pt idx="526">
                        <c:v>226</c:v>
                      </c:pt>
                      <c:pt idx="527">
                        <c:v>227</c:v>
                      </c:pt>
                      <c:pt idx="528">
                        <c:v>228</c:v>
                      </c:pt>
                      <c:pt idx="529">
                        <c:v>229</c:v>
                      </c:pt>
                      <c:pt idx="530">
                        <c:v>231</c:v>
                      </c:pt>
                      <c:pt idx="531">
                        <c:v>231</c:v>
                      </c:pt>
                      <c:pt idx="532">
                        <c:v>232</c:v>
                      </c:pt>
                      <c:pt idx="533">
                        <c:v>233</c:v>
                      </c:pt>
                      <c:pt idx="534">
                        <c:v>234</c:v>
                      </c:pt>
                      <c:pt idx="535">
                        <c:v>236</c:v>
                      </c:pt>
                      <c:pt idx="536">
                        <c:v>237</c:v>
                      </c:pt>
                      <c:pt idx="537">
                        <c:v>238</c:v>
                      </c:pt>
                      <c:pt idx="538">
                        <c:v>239</c:v>
                      </c:pt>
                      <c:pt idx="539">
                        <c:v>240</c:v>
                      </c:pt>
                      <c:pt idx="540">
                        <c:v>241</c:v>
                      </c:pt>
                      <c:pt idx="541">
                        <c:v>242</c:v>
                      </c:pt>
                      <c:pt idx="542">
                        <c:v>243</c:v>
                      </c:pt>
                      <c:pt idx="543">
                        <c:v>244</c:v>
                      </c:pt>
                      <c:pt idx="544">
                        <c:v>245</c:v>
                      </c:pt>
                      <c:pt idx="545">
                        <c:v>246</c:v>
                      </c:pt>
                      <c:pt idx="546">
                        <c:v>247</c:v>
                      </c:pt>
                      <c:pt idx="547">
                        <c:v>248</c:v>
                      </c:pt>
                      <c:pt idx="548">
                        <c:v>249</c:v>
                      </c:pt>
                      <c:pt idx="549">
                        <c:v>250</c:v>
                      </c:pt>
                      <c:pt idx="550">
                        <c:v>251</c:v>
                      </c:pt>
                      <c:pt idx="551">
                        <c:v>252</c:v>
                      </c:pt>
                      <c:pt idx="552">
                        <c:v>253</c:v>
                      </c:pt>
                      <c:pt idx="553">
                        <c:v>254</c:v>
                      </c:pt>
                      <c:pt idx="554">
                        <c:v>255</c:v>
                      </c:pt>
                      <c:pt idx="555">
                        <c:v>256</c:v>
                      </c:pt>
                      <c:pt idx="556">
                        <c:v>257</c:v>
                      </c:pt>
                      <c:pt idx="557">
                        <c:v>258</c:v>
                      </c:pt>
                      <c:pt idx="558">
                        <c:v>259</c:v>
                      </c:pt>
                      <c:pt idx="559">
                        <c:v>260</c:v>
                      </c:pt>
                      <c:pt idx="560">
                        <c:v>261</c:v>
                      </c:pt>
                      <c:pt idx="561">
                        <c:v>262</c:v>
                      </c:pt>
                      <c:pt idx="562">
                        <c:v>263</c:v>
                      </c:pt>
                      <c:pt idx="563">
                        <c:v>264</c:v>
                      </c:pt>
                      <c:pt idx="564">
                        <c:v>264</c:v>
                      </c:pt>
                      <c:pt idx="565">
                        <c:v>265</c:v>
                      </c:pt>
                      <c:pt idx="566">
                        <c:v>267</c:v>
                      </c:pt>
                      <c:pt idx="567">
                        <c:v>267</c:v>
                      </c:pt>
                      <c:pt idx="568">
                        <c:v>268</c:v>
                      </c:pt>
                      <c:pt idx="569">
                        <c:v>270</c:v>
                      </c:pt>
                      <c:pt idx="570">
                        <c:v>270</c:v>
                      </c:pt>
                      <c:pt idx="571">
                        <c:v>271</c:v>
                      </c:pt>
                      <c:pt idx="572">
                        <c:v>272</c:v>
                      </c:pt>
                      <c:pt idx="573">
                        <c:v>273</c:v>
                      </c:pt>
                      <c:pt idx="574">
                        <c:v>274</c:v>
                      </c:pt>
                      <c:pt idx="575">
                        <c:v>275</c:v>
                      </c:pt>
                      <c:pt idx="576">
                        <c:v>276</c:v>
                      </c:pt>
                      <c:pt idx="577">
                        <c:v>278</c:v>
                      </c:pt>
                      <c:pt idx="578">
                        <c:v>279</c:v>
                      </c:pt>
                      <c:pt idx="579">
                        <c:v>280</c:v>
                      </c:pt>
                      <c:pt idx="580">
                        <c:v>281</c:v>
                      </c:pt>
                      <c:pt idx="581">
                        <c:v>282</c:v>
                      </c:pt>
                      <c:pt idx="582">
                        <c:v>283</c:v>
                      </c:pt>
                      <c:pt idx="583">
                        <c:v>284</c:v>
                      </c:pt>
                      <c:pt idx="584">
                        <c:v>285</c:v>
                      </c:pt>
                      <c:pt idx="585">
                        <c:v>286</c:v>
                      </c:pt>
                      <c:pt idx="586">
                        <c:v>287</c:v>
                      </c:pt>
                      <c:pt idx="587">
                        <c:v>288</c:v>
                      </c:pt>
                      <c:pt idx="588">
                        <c:v>289</c:v>
                      </c:pt>
                      <c:pt idx="589">
                        <c:v>290</c:v>
                      </c:pt>
                      <c:pt idx="590">
                        <c:v>291</c:v>
                      </c:pt>
                      <c:pt idx="591">
                        <c:v>292</c:v>
                      </c:pt>
                      <c:pt idx="592">
                        <c:v>293</c:v>
                      </c:pt>
                      <c:pt idx="593">
                        <c:v>294</c:v>
                      </c:pt>
                      <c:pt idx="594">
                        <c:v>295</c:v>
                      </c:pt>
                      <c:pt idx="595">
                        <c:v>296</c:v>
                      </c:pt>
                      <c:pt idx="596">
                        <c:v>297</c:v>
                      </c:pt>
                      <c:pt idx="597">
                        <c:v>298</c:v>
                      </c:pt>
                      <c:pt idx="598">
                        <c:v>299</c:v>
                      </c:pt>
                      <c:pt idx="599">
                        <c:v>300</c:v>
                      </c:pt>
                      <c:pt idx="600">
                        <c:v>0</c:v>
                      </c:pt>
                      <c:pt idx="601">
                        <c:v>1</c:v>
                      </c:pt>
                      <c:pt idx="602">
                        <c:v>2</c:v>
                      </c:pt>
                      <c:pt idx="603">
                        <c:v>3</c:v>
                      </c:pt>
                      <c:pt idx="604">
                        <c:v>4</c:v>
                      </c:pt>
                      <c:pt idx="605">
                        <c:v>5</c:v>
                      </c:pt>
                      <c:pt idx="606">
                        <c:v>6</c:v>
                      </c:pt>
                      <c:pt idx="607">
                        <c:v>7</c:v>
                      </c:pt>
                      <c:pt idx="608">
                        <c:v>8</c:v>
                      </c:pt>
                      <c:pt idx="609">
                        <c:v>9</c:v>
                      </c:pt>
                      <c:pt idx="610">
                        <c:v>10</c:v>
                      </c:pt>
                      <c:pt idx="611">
                        <c:v>11</c:v>
                      </c:pt>
                      <c:pt idx="612">
                        <c:v>12</c:v>
                      </c:pt>
                      <c:pt idx="613">
                        <c:v>13</c:v>
                      </c:pt>
                      <c:pt idx="614">
                        <c:v>14</c:v>
                      </c:pt>
                      <c:pt idx="615">
                        <c:v>15</c:v>
                      </c:pt>
                      <c:pt idx="616">
                        <c:v>16</c:v>
                      </c:pt>
                      <c:pt idx="617">
                        <c:v>17</c:v>
                      </c:pt>
                      <c:pt idx="618">
                        <c:v>18</c:v>
                      </c:pt>
                      <c:pt idx="619">
                        <c:v>19</c:v>
                      </c:pt>
                      <c:pt idx="620">
                        <c:v>20</c:v>
                      </c:pt>
                      <c:pt idx="621">
                        <c:v>21</c:v>
                      </c:pt>
                      <c:pt idx="622">
                        <c:v>22</c:v>
                      </c:pt>
                      <c:pt idx="623">
                        <c:v>23</c:v>
                      </c:pt>
                      <c:pt idx="624">
                        <c:v>24</c:v>
                      </c:pt>
                      <c:pt idx="625">
                        <c:v>25</c:v>
                      </c:pt>
                      <c:pt idx="626">
                        <c:v>26</c:v>
                      </c:pt>
                      <c:pt idx="627">
                        <c:v>27</c:v>
                      </c:pt>
                      <c:pt idx="628">
                        <c:v>28</c:v>
                      </c:pt>
                      <c:pt idx="629">
                        <c:v>29</c:v>
                      </c:pt>
                      <c:pt idx="630">
                        <c:v>30</c:v>
                      </c:pt>
                      <c:pt idx="631">
                        <c:v>31</c:v>
                      </c:pt>
                      <c:pt idx="632">
                        <c:v>32</c:v>
                      </c:pt>
                      <c:pt idx="633">
                        <c:v>33</c:v>
                      </c:pt>
                      <c:pt idx="634">
                        <c:v>34</c:v>
                      </c:pt>
                      <c:pt idx="635">
                        <c:v>35</c:v>
                      </c:pt>
                      <c:pt idx="636">
                        <c:v>36</c:v>
                      </c:pt>
                      <c:pt idx="637">
                        <c:v>37</c:v>
                      </c:pt>
                      <c:pt idx="638">
                        <c:v>38</c:v>
                      </c:pt>
                      <c:pt idx="639">
                        <c:v>39</c:v>
                      </c:pt>
                      <c:pt idx="640">
                        <c:v>40</c:v>
                      </c:pt>
                      <c:pt idx="641">
                        <c:v>41</c:v>
                      </c:pt>
                      <c:pt idx="642">
                        <c:v>42</c:v>
                      </c:pt>
                      <c:pt idx="643">
                        <c:v>43</c:v>
                      </c:pt>
                      <c:pt idx="644">
                        <c:v>44</c:v>
                      </c:pt>
                      <c:pt idx="645">
                        <c:v>45</c:v>
                      </c:pt>
                      <c:pt idx="646">
                        <c:v>46</c:v>
                      </c:pt>
                      <c:pt idx="647">
                        <c:v>47</c:v>
                      </c:pt>
                      <c:pt idx="648">
                        <c:v>48</c:v>
                      </c:pt>
                      <c:pt idx="649">
                        <c:v>49</c:v>
                      </c:pt>
                      <c:pt idx="650">
                        <c:v>50</c:v>
                      </c:pt>
                      <c:pt idx="651">
                        <c:v>51</c:v>
                      </c:pt>
                      <c:pt idx="652">
                        <c:v>52</c:v>
                      </c:pt>
                      <c:pt idx="653">
                        <c:v>53</c:v>
                      </c:pt>
                      <c:pt idx="654">
                        <c:v>54</c:v>
                      </c:pt>
                      <c:pt idx="655">
                        <c:v>55</c:v>
                      </c:pt>
                      <c:pt idx="656">
                        <c:v>56</c:v>
                      </c:pt>
                      <c:pt idx="657">
                        <c:v>57</c:v>
                      </c:pt>
                      <c:pt idx="658">
                        <c:v>58</c:v>
                      </c:pt>
                      <c:pt idx="659">
                        <c:v>59</c:v>
                      </c:pt>
                      <c:pt idx="660">
                        <c:v>60</c:v>
                      </c:pt>
                      <c:pt idx="661">
                        <c:v>61</c:v>
                      </c:pt>
                      <c:pt idx="662">
                        <c:v>62</c:v>
                      </c:pt>
                      <c:pt idx="663">
                        <c:v>63</c:v>
                      </c:pt>
                      <c:pt idx="664">
                        <c:v>64</c:v>
                      </c:pt>
                      <c:pt idx="665">
                        <c:v>65</c:v>
                      </c:pt>
                      <c:pt idx="666">
                        <c:v>66</c:v>
                      </c:pt>
                      <c:pt idx="667">
                        <c:v>67</c:v>
                      </c:pt>
                      <c:pt idx="668">
                        <c:v>68</c:v>
                      </c:pt>
                      <c:pt idx="669">
                        <c:v>69</c:v>
                      </c:pt>
                      <c:pt idx="670">
                        <c:v>70</c:v>
                      </c:pt>
                      <c:pt idx="671">
                        <c:v>71</c:v>
                      </c:pt>
                      <c:pt idx="672">
                        <c:v>72</c:v>
                      </c:pt>
                      <c:pt idx="673">
                        <c:v>73</c:v>
                      </c:pt>
                      <c:pt idx="674">
                        <c:v>74</c:v>
                      </c:pt>
                      <c:pt idx="675">
                        <c:v>75</c:v>
                      </c:pt>
                      <c:pt idx="676">
                        <c:v>76</c:v>
                      </c:pt>
                      <c:pt idx="677">
                        <c:v>77</c:v>
                      </c:pt>
                      <c:pt idx="678">
                        <c:v>78</c:v>
                      </c:pt>
                      <c:pt idx="679">
                        <c:v>79</c:v>
                      </c:pt>
                      <c:pt idx="680">
                        <c:v>80</c:v>
                      </c:pt>
                      <c:pt idx="681">
                        <c:v>81</c:v>
                      </c:pt>
                      <c:pt idx="682">
                        <c:v>82</c:v>
                      </c:pt>
                      <c:pt idx="683">
                        <c:v>83</c:v>
                      </c:pt>
                      <c:pt idx="684">
                        <c:v>84</c:v>
                      </c:pt>
                      <c:pt idx="685">
                        <c:v>85</c:v>
                      </c:pt>
                      <c:pt idx="686">
                        <c:v>86</c:v>
                      </c:pt>
                      <c:pt idx="687">
                        <c:v>87</c:v>
                      </c:pt>
                      <c:pt idx="688">
                        <c:v>88</c:v>
                      </c:pt>
                      <c:pt idx="689">
                        <c:v>89</c:v>
                      </c:pt>
                      <c:pt idx="690">
                        <c:v>90</c:v>
                      </c:pt>
                      <c:pt idx="691">
                        <c:v>91</c:v>
                      </c:pt>
                      <c:pt idx="692">
                        <c:v>92</c:v>
                      </c:pt>
                      <c:pt idx="693">
                        <c:v>93</c:v>
                      </c:pt>
                      <c:pt idx="694">
                        <c:v>94</c:v>
                      </c:pt>
                      <c:pt idx="695">
                        <c:v>95</c:v>
                      </c:pt>
                      <c:pt idx="696">
                        <c:v>96</c:v>
                      </c:pt>
                      <c:pt idx="697">
                        <c:v>97</c:v>
                      </c:pt>
                      <c:pt idx="698">
                        <c:v>98</c:v>
                      </c:pt>
                      <c:pt idx="699">
                        <c:v>99</c:v>
                      </c:pt>
                      <c:pt idx="700">
                        <c:v>100</c:v>
                      </c:pt>
                      <c:pt idx="701">
                        <c:v>101</c:v>
                      </c:pt>
                      <c:pt idx="702">
                        <c:v>102</c:v>
                      </c:pt>
                      <c:pt idx="703">
                        <c:v>103</c:v>
                      </c:pt>
                      <c:pt idx="704">
                        <c:v>104</c:v>
                      </c:pt>
                      <c:pt idx="705">
                        <c:v>105</c:v>
                      </c:pt>
                      <c:pt idx="706">
                        <c:v>106</c:v>
                      </c:pt>
                      <c:pt idx="707">
                        <c:v>107</c:v>
                      </c:pt>
                      <c:pt idx="708">
                        <c:v>108</c:v>
                      </c:pt>
                      <c:pt idx="709">
                        <c:v>109</c:v>
                      </c:pt>
                      <c:pt idx="710">
                        <c:v>110</c:v>
                      </c:pt>
                      <c:pt idx="711">
                        <c:v>111</c:v>
                      </c:pt>
                      <c:pt idx="712">
                        <c:v>112</c:v>
                      </c:pt>
                      <c:pt idx="713">
                        <c:v>113</c:v>
                      </c:pt>
                      <c:pt idx="714">
                        <c:v>114</c:v>
                      </c:pt>
                      <c:pt idx="715">
                        <c:v>115</c:v>
                      </c:pt>
                      <c:pt idx="716">
                        <c:v>116</c:v>
                      </c:pt>
                      <c:pt idx="717">
                        <c:v>117</c:v>
                      </c:pt>
                      <c:pt idx="718">
                        <c:v>118</c:v>
                      </c:pt>
                      <c:pt idx="719">
                        <c:v>119</c:v>
                      </c:pt>
                      <c:pt idx="720">
                        <c:v>120</c:v>
                      </c:pt>
                      <c:pt idx="721">
                        <c:v>121</c:v>
                      </c:pt>
                      <c:pt idx="722">
                        <c:v>122</c:v>
                      </c:pt>
                      <c:pt idx="723">
                        <c:v>123</c:v>
                      </c:pt>
                      <c:pt idx="724">
                        <c:v>124</c:v>
                      </c:pt>
                      <c:pt idx="725">
                        <c:v>125</c:v>
                      </c:pt>
                      <c:pt idx="726">
                        <c:v>126</c:v>
                      </c:pt>
                      <c:pt idx="727">
                        <c:v>127</c:v>
                      </c:pt>
                      <c:pt idx="728">
                        <c:v>128</c:v>
                      </c:pt>
                      <c:pt idx="729">
                        <c:v>129</c:v>
                      </c:pt>
                      <c:pt idx="730">
                        <c:v>130</c:v>
                      </c:pt>
                      <c:pt idx="731">
                        <c:v>131</c:v>
                      </c:pt>
                      <c:pt idx="732">
                        <c:v>132</c:v>
                      </c:pt>
                      <c:pt idx="733">
                        <c:v>133</c:v>
                      </c:pt>
                      <c:pt idx="734">
                        <c:v>134</c:v>
                      </c:pt>
                      <c:pt idx="735">
                        <c:v>135</c:v>
                      </c:pt>
                      <c:pt idx="736">
                        <c:v>136</c:v>
                      </c:pt>
                      <c:pt idx="737">
                        <c:v>137</c:v>
                      </c:pt>
                      <c:pt idx="738">
                        <c:v>138</c:v>
                      </c:pt>
                      <c:pt idx="739">
                        <c:v>139</c:v>
                      </c:pt>
                      <c:pt idx="740">
                        <c:v>140</c:v>
                      </c:pt>
                      <c:pt idx="741">
                        <c:v>141</c:v>
                      </c:pt>
                      <c:pt idx="742">
                        <c:v>142</c:v>
                      </c:pt>
                      <c:pt idx="743">
                        <c:v>143</c:v>
                      </c:pt>
                      <c:pt idx="744">
                        <c:v>144</c:v>
                      </c:pt>
                      <c:pt idx="745">
                        <c:v>145</c:v>
                      </c:pt>
                      <c:pt idx="746">
                        <c:v>146</c:v>
                      </c:pt>
                      <c:pt idx="747">
                        <c:v>147</c:v>
                      </c:pt>
                      <c:pt idx="748">
                        <c:v>148</c:v>
                      </c:pt>
                      <c:pt idx="749">
                        <c:v>149</c:v>
                      </c:pt>
                      <c:pt idx="750">
                        <c:v>150</c:v>
                      </c:pt>
                      <c:pt idx="751">
                        <c:v>151</c:v>
                      </c:pt>
                      <c:pt idx="752">
                        <c:v>152</c:v>
                      </c:pt>
                      <c:pt idx="753">
                        <c:v>153</c:v>
                      </c:pt>
                      <c:pt idx="754">
                        <c:v>154</c:v>
                      </c:pt>
                      <c:pt idx="755">
                        <c:v>155</c:v>
                      </c:pt>
                      <c:pt idx="756">
                        <c:v>156</c:v>
                      </c:pt>
                      <c:pt idx="757">
                        <c:v>157</c:v>
                      </c:pt>
                      <c:pt idx="758">
                        <c:v>158</c:v>
                      </c:pt>
                      <c:pt idx="759">
                        <c:v>159</c:v>
                      </c:pt>
                      <c:pt idx="760">
                        <c:v>160</c:v>
                      </c:pt>
                      <c:pt idx="761">
                        <c:v>161</c:v>
                      </c:pt>
                      <c:pt idx="762">
                        <c:v>162</c:v>
                      </c:pt>
                      <c:pt idx="763">
                        <c:v>163</c:v>
                      </c:pt>
                      <c:pt idx="764">
                        <c:v>164</c:v>
                      </c:pt>
                      <c:pt idx="765">
                        <c:v>165</c:v>
                      </c:pt>
                      <c:pt idx="766">
                        <c:v>166</c:v>
                      </c:pt>
                      <c:pt idx="767">
                        <c:v>167</c:v>
                      </c:pt>
                      <c:pt idx="768">
                        <c:v>168</c:v>
                      </c:pt>
                      <c:pt idx="769">
                        <c:v>169</c:v>
                      </c:pt>
                      <c:pt idx="770">
                        <c:v>170</c:v>
                      </c:pt>
                      <c:pt idx="771">
                        <c:v>171</c:v>
                      </c:pt>
                      <c:pt idx="772">
                        <c:v>172</c:v>
                      </c:pt>
                      <c:pt idx="773">
                        <c:v>173</c:v>
                      </c:pt>
                      <c:pt idx="774">
                        <c:v>174</c:v>
                      </c:pt>
                      <c:pt idx="775">
                        <c:v>175</c:v>
                      </c:pt>
                      <c:pt idx="776">
                        <c:v>176</c:v>
                      </c:pt>
                      <c:pt idx="777">
                        <c:v>177</c:v>
                      </c:pt>
                      <c:pt idx="778">
                        <c:v>178</c:v>
                      </c:pt>
                      <c:pt idx="779">
                        <c:v>179</c:v>
                      </c:pt>
                      <c:pt idx="780">
                        <c:v>180</c:v>
                      </c:pt>
                      <c:pt idx="781">
                        <c:v>181</c:v>
                      </c:pt>
                      <c:pt idx="782">
                        <c:v>182</c:v>
                      </c:pt>
                      <c:pt idx="783">
                        <c:v>183</c:v>
                      </c:pt>
                      <c:pt idx="784">
                        <c:v>184</c:v>
                      </c:pt>
                      <c:pt idx="785">
                        <c:v>185</c:v>
                      </c:pt>
                      <c:pt idx="786">
                        <c:v>186</c:v>
                      </c:pt>
                      <c:pt idx="787">
                        <c:v>187</c:v>
                      </c:pt>
                      <c:pt idx="788">
                        <c:v>188</c:v>
                      </c:pt>
                      <c:pt idx="789">
                        <c:v>189</c:v>
                      </c:pt>
                      <c:pt idx="790">
                        <c:v>190</c:v>
                      </c:pt>
                      <c:pt idx="791">
                        <c:v>191</c:v>
                      </c:pt>
                      <c:pt idx="792">
                        <c:v>192</c:v>
                      </c:pt>
                      <c:pt idx="793">
                        <c:v>193</c:v>
                      </c:pt>
                      <c:pt idx="794">
                        <c:v>194</c:v>
                      </c:pt>
                      <c:pt idx="795">
                        <c:v>195</c:v>
                      </c:pt>
                      <c:pt idx="796">
                        <c:v>196</c:v>
                      </c:pt>
                      <c:pt idx="797">
                        <c:v>197</c:v>
                      </c:pt>
                      <c:pt idx="798">
                        <c:v>198</c:v>
                      </c:pt>
                      <c:pt idx="799">
                        <c:v>199</c:v>
                      </c:pt>
                      <c:pt idx="800">
                        <c:v>200</c:v>
                      </c:pt>
                      <c:pt idx="801">
                        <c:v>201</c:v>
                      </c:pt>
                      <c:pt idx="802">
                        <c:v>202</c:v>
                      </c:pt>
                      <c:pt idx="803">
                        <c:v>203</c:v>
                      </c:pt>
                      <c:pt idx="804">
                        <c:v>204</c:v>
                      </c:pt>
                      <c:pt idx="805">
                        <c:v>205</c:v>
                      </c:pt>
                      <c:pt idx="806">
                        <c:v>206</c:v>
                      </c:pt>
                      <c:pt idx="807">
                        <c:v>207</c:v>
                      </c:pt>
                      <c:pt idx="808">
                        <c:v>208</c:v>
                      </c:pt>
                      <c:pt idx="809">
                        <c:v>209</c:v>
                      </c:pt>
                      <c:pt idx="810">
                        <c:v>210</c:v>
                      </c:pt>
                      <c:pt idx="811">
                        <c:v>211</c:v>
                      </c:pt>
                      <c:pt idx="812">
                        <c:v>212</c:v>
                      </c:pt>
                      <c:pt idx="813">
                        <c:v>213</c:v>
                      </c:pt>
                      <c:pt idx="814">
                        <c:v>214</c:v>
                      </c:pt>
                      <c:pt idx="815">
                        <c:v>215</c:v>
                      </c:pt>
                      <c:pt idx="816">
                        <c:v>216</c:v>
                      </c:pt>
                      <c:pt idx="817">
                        <c:v>217</c:v>
                      </c:pt>
                      <c:pt idx="818">
                        <c:v>218</c:v>
                      </c:pt>
                      <c:pt idx="819">
                        <c:v>219</c:v>
                      </c:pt>
                      <c:pt idx="820">
                        <c:v>220</c:v>
                      </c:pt>
                      <c:pt idx="821">
                        <c:v>221</c:v>
                      </c:pt>
                      <c:pt idx="822">
                        <c:v>222</c:v>
                      </c:pt>
                      <c:pt idx="823">
                        <c:v>223</c:v>
                      </c:pt>
                      <c:pt idx="824">
                        <c:v>224</c:v>
                      </c:pt>
                      <c:pt idx="825">
                        <c:v>225</c:v>
                      </c:pt>
                      <c:pt idx="826">
                        <c:v>226</c:v>
                      </c:pt>
                      <c:pt idx="827">
                        <c:v>227</c:v>
                      </c:pt>
                      <c:pt idx="828">
                        <c:v>228</c:v>
                      </c:pt>
                      <c:pt idx="829">
                        <c:v>229</c:v>
                      </c:pt>
                      <c:pt idx="830">
                        <c:v>230</c:v>
                      </c:pt>
                      <c:pt idx="831">
                        <c:v>231</c:v>
                      </c:pt>
                      <c:pt idx="832">
                        <c:v>232</c:v>
                      </c:pt>
                      <c:pt idx="833">
                        <c:v>233</c:v>
                      </c:pt>
                      <c:pt idx="834">
                        <c:v>234</c:v>
                      </c:pt>
                      <c:pt idx="835">
                        <c:v>235</c:v>
                      </c:pt>
                      <c:pt idx="836">
                        <c:v>236</c:v>
                      </c:pt>
                      <c:pt idx="837">
                        <c:v>237</c:v>
                      </c:pt>
                      <c:pt idx="838">
                        <c:v>238</c:v>
                      </c:pt>
                      <c:pt idx="839">
                        <c:v>239</c:v>
                      </c:pt>
                      <c:pt idx="840">
                        <c:v>240</c:v>
                      </c:pt>
                      <c:pt idx="841">
                        <c:v>241</c:v>
                      </c:pt>
                      <c:pt idx="842">
                        <c:v>242</c:v>
                      </c:pt>
                      <c:pt idx="843">
                        <c:v>243</c:v>
                      </c:pt>
                      <c:pt idx="844">
                        <c:v>244</c:v>
                      </c:pt>
                      <c:pt idx="845">
                        <c:v>245</c:v>
                      </c:pt>
                      <c:pt idx="846">
                        <c:v>246</c:v>
                      </c:pt>
                      <c:pt idx="847">
                        <c:v>247</c:v>
                      </c:pt>
                      <c:pt idx="848">
                        <c:v>248</c:v>
                      </c:pt>
                      <c:pt idx="849">
                        <c:v>249</c:v>
                      </c:pt>
                      <c:pt idx="850">
                        <c:v>250</c:v>
                      </c:pt>
                      <c:pt idx="851">
                        <c:v>251</c:v>
                      </c:pt>
                      <c:pt idx="852">
                        <c:v>252</c:v>
                      </c:pt>
                      <c:pt idx="853">
                        <c:v>253</c:v>
                      </c:pt>
                      <c:pt idx="854">
                        <c:v>254</c:v>
                      </c:pt>
                      <c:pt idx="855">
                        <c:v>255</c:v>
                      </c:pt>
                      <c:pt idx="856">
                        <c:v>256</c:v>
                      </c:pt>
                      <c:pt idx="857">
                        <c:v>257</c:v>
                      </c:pt>
                      <c:pt idx="858">
                        <c:v>258</c:v>
                      </c:pt>
                      <c:pt idx="859">
                        <c:v>259</c:v>
                      </c:pt>
                      <c:pt idx="860">
                        <c:v>260</c:v>
                      </c:pt>
                      <c:pt idx="861">
                        <c:v>261</c:v>
                      </c:pt>
                      <c:pt idx="862">
                        <c:v>262</c:v>
                      </c:pt>
                      <c:pt idx="863">
                        <c:v>263</c:v>
                      </c:pt>
                      <c:pt idx="864">
                        <c:v>264</c:v>
                      </c:pt>
                      <c:pt idx="865">
                        <c:v>265</c:v>
                      </c:pt>
                      <c:pt idx="866">
                        <c:v>266</c:v>
                      </c:pt>
                      <c:pt idx="867">
                        <c:v>267</c:v>
                      </c:pt>
                      <c:pt idx="868">
                        <c:v>268</c:v>
                      </c:pt>
                      <c:pt idx="869">
                        <c:v>269</c:v>
                      </c:pt>
                      <c:pt idx="870">
                        <c:v>270</c:v>
                      </c:pt>
                      <c:pt idx="871">
                        <c:v>271</c:v>
                      </c:pt>
                      <c:pt idx="872">
                        <c:v>272</c:v>
                      </c:pt>
                      <c:pt idx="873">
                        <c:v>273</c:v>
                      </c:pt>
                      <c:pt idx="874">
                        <c:v>274</c:v>
                      </c:pt>
                      <c:pt idx="875">
                        <c:v>275</c:v>
                      </c:pt>
                      <c:pt idx="876">
                        <c:v>276</c:v>
                      </c:pt>
                      <c:pt idx="877">
                        <c:v>277</c:v>
                      </c:pt>
                      <c:pt idx="878">
                        <c:v>278</c:v>
                      </c:pt>
                      <c:pt idx="879">
                        <c:v>279</c:v>
                      </c:pt>
                      <c:pt idx="880">
                        <c:v>280</c:v>
                      </c:pt>
                      <c:pt idx="881">
                        <c:v>281</c:v>
                      </c:pt>
                      <c:pt idx="882">
                        <c:v>282</c:v>
                      </c:pt>
                      <c:pt idx="883">
                        <c:v>283</c:v>
                      </c:pt>
                      <c:pt idx="884">
                        <c:v>284</c:v>
                      </c:pt>
                      <c:pt idx="885">
                        <c:v>285</c:v>
                      </c:pt>
                      <c:pt idx="886">
                        <c:v>286</c:v>
                      </c:pt>
                      <c:pt idx="887">
                        <c:v>287</c:v>
                      </c:pt>
                      <c:pt idx="888">
                        <c:v>288</c:v>
                      </c:pt>
                      <c:pt idx="889">
                        <c:v>289</c:v>
                      </c:pt>
                      <c:pt idx="890">
                        <c:v>290</c:v>
                      </c:pt>
                      <c:pt idx="891">
                        <c:v>291</c:v>
                      </c:pt>
                      <c:pt idx="892">
                        <c:v>292</c:v>
                      </c:pt>
                      <c:pt idx="893">
                        <c:v>293</c:v>
                      </c:pt>
                      <c:pt idx="894">
                        <c:v>294</c:v>
                      </c:pt>
                      <c:pt idx="895">
                        <c:v>295</c:v>
                      </c:pt>
                      <c:pt idx="896">
                        <c:v>296</c:v>
                      </c:pt>
                      <c:pt idx="897">
                        <c:v>297</c:v>
                      </c:pt>
                      <c:pt idx="898">
                        <c:v>298</c:v>
                      </c:pt>
                      <c:pt idx="899">
                        <c:v>299</c:v>
                      </c:pt>
                      <c:pt idx="900">
                        <c:v>300</c:v>
                      </c:pt>
                      <c:pt idx="901">
                        <c:v>0</c:v>
                      </c:pt>
                      <c:pt idx="902">
                        <c:v>1</c:v>
                      </c:pt>
                      <c:pt idx="903">
                        <c:v>2</c:v>
                      </c:pt>
                      <c:pt idx="904">
                        <c:v>3</c:v>
                      </c:pt>
                      <c:pt idx="905">
                        <c:v>4</c:v>
                      </c:pt>
                      <c:pt idx="906">
                        <c:v>5</c:v>
                      </c:pt>
                      <c:pt idx="907">
                        <c:v>7</c:v>
                      </c:pt>
                      <c:pt idx="908">
                        <c:v>7</c:v>
                      </c:pt>
                      <c:pt idx="909">
                        <c:v>8</c:v>
                      </c:pt>
                      <c:pt idx="910">
                        <c:v>9</c:v>
                      </c:pt>
                      <c:pt idx="911">
                        <c:v>10</c:v>
                      </c:pt>
                      <c:pt idx="912">
                        <c:v>11</c:v>
                      </c:pt>
                      <c:pt idx="913">
                        <c:v>12</c:v>
                      </c:pt>
                      <c:pt idx="914">
                        <c:v>13</c:v>
                      </c:pt>
                      <c:pt idx="915">
                        <c:v>14</c:v>
                      </c:pt>
                      <c:pt idx="916">
                        <c:v>15</c:v>
                      </c:pt>
                      <c:pt idx="917">
                        <c:v>16</c:v>
                      </c:pt>
                      <c:pt idx="918">
                        <c:v>17</c:v>
                      </c:pt>
                      <c:pt idx="919">
                        <c:v>18</c:v>
                      </c:pt>
                      <c:pt idx="920">
                        <c:v>19</c:v>
                      </c:pt>
                      <c:pt idx="921">
                        <c:v>20</c:v>
                      </c:pt>
                      <c:pt idx="922">
                        <c:v>21</c:v>
                      </c:pt>
                      <c:pt idx="923">
                        <c:v>22</c:v>
                      </c:pt>
                      <c:pt idx="924">
                        <c:v>23</c:v>
                      </c:pt>
                      <c:pt idx="925">
                        <c:v>24</c:v>
                      </c:pt>
                      <c:pt idx="926">
                        <c:v>25</c:v>
                      </c:pt>
                      <c:pt idx="927">
                        <c:v>26</c:v>
                      </c:pt>
                      <c:pt idx="928">
                        <c:v>27</c:v>
                      </c:pt>
                      <c:pt idx="929">
                        <c:v>28</c:v>
                      </c:pt>
                      <c:pt idx="930">
                        <c:v>29</c:v>
                      </c:pt>
                      <c:pt idx="931">
                        <c:v>30</c:v>
                      </c:pt>
                      <c:pt idx="932">
                        <c:v>31</c:v>
                      </c:pt>
                      <c:pt idx="933">
                        <c:v>32</c:v>
                      </c:pt>
                      <c:pt idx="934">
                        <c:v>33</c:v>
                      </c:pt>
                      <c:pt idx="935">
                        <c:v>34</c:v>
                      </c:pt>
                      <c:pt idx="936">
                        <c:v>35</c:v>
                      </c:pt>
                      <c:pt idx="937">
                        <c:v>36</c:v>
                      </c:pt>
                      <c:pt idx="938">
                        <c:v>37</c:v>
                      </c:pt>
                      <c:pt idx="939">
                        <c:v>38</c:v>
                      </c:pt>
                      <c:pt idx="940">
                        <c:v>39</c:v>
                      </c:pt>
                      <c:pt idx="941">
                        <c:v>40</c:v>
                      </c:pt>
                      <c:pt idx="942">
                        <c:v>41</c:v>
                      </c:pt>
                      <c:pt idx="943">
                        <c:v>42</c:v>
                      </c:pt>
                      <c:pt idx="944">
                        <c:v>43</c:v>
                      </c:pt>
                      <c:pt idx="945">
                        <c:v>44</c:v>
                      </c:pt>
                      <c:pt idx="946">
                        <c:v>45</c:v>
                      </c:pt>
                      <c:pt idx="947">
                        <c:v>45</c:v>
                      </c:pt>
                      <c:pt idx="948">
                        <c:v>46</c:v>
                      </c:pt>
                      <c:pt idx="949">
                        <c:v>49</c:v>
                      </c:pt>
                      <c:pt idx="950">
                        <c:v>49</c:v>
                      </c:pt>
                      <c:pt idx="951">
                        <c:v>50</c:v>
                      </c:pt>
                      <c:pt idx="952">
                        <c:v>51</c:v>
                      </c:pt>
                      <c:pt idx="953">
                        <c:v>52</c:v>
                      </c:pt>
                      <c:pt idx="954">
                        <c:v>53</c:v>
                      </c:pt>
                      <c:pt idx="955">
                        <c:v>54</c:v>
                      </c:pt>
                      <c:pt idx="956">
                        <c:v>55</c:v>
                      </c:pt>
                      <c:pt idx="957">
                        <c:v>56</c:v>
                      </c:pt>
                      <c:pt idx="958">
                        <c:v>57</c:v>
                      </c:pt>
                      <c:pt idx="959">
                        <c:v>58</c:v>
                      </c:pt>
                      <c:pt idx="960">
                        <c:v>59</c:v>
                      </c:pt>
                      <c:pt idx="961">
                        <c:v>60</c:v>
                      </c:pt>
                      <c:pt idx="962">
                        <c:v>61</c:v>
                      </c:pt>
                      <c:pt idx="963">
                        <c:v>62</c:v>
                      </c:pt>
                      <c:pt idx="964">
                        <c:v>63</c:v>
                      </c:pt>
                      <c:pt idx="965">
                        <c:v>64</c:v>
                      </c:pt>
                      <c:pt idx="966">
                        <c:v>65</c:v>
                      </c:pt>
                      <c:pt idx="967">
                        <c:v>66</c:v>
                      </c:pt>
                      <c:pt idx="968">
                        <c:v>67</c:v>
                      </c:pt>
                      <c:pt idx="969">
                        <c:v>68</c:v>
                      </c:pt>
                      <c:pt idx="970">
                        <c:v>69</c:v>
                      </c:pt>
                      <c:pt idx="971">
                        <c:v>70</c:v>
                      </c:pt>
                      <c:pt idx="972">
                        <c:v>71</c:v>
                      </c:pt>
                      <c:pt idx="973">
                        <c:v>72</c:v>
                      </c:pt>
                      <c:pt idx="974">
                        <c:v>73</c:v>
                      </c:pt>
                      <c:pt idx="975">
                        <c:v>74</c:v>
                      </c:pt>
                      <c:pt idx="976">
                        <c:v>75</c:v>
                      </c:pt>
                      <c:pt idx="977">
                        <c:v>76</c:v>
                      </c:pt>
                      <c:pt idx="978">
                        <c:v>77</c:v>
                      </c:pt>
                      <c:pt idx="979">
                        <c:v>78</c:v>
                      </c:pt>
                      <c:pt idx="980">
                        <c:v>79</c:v>
                      </c:pt>
                      <c:pt idx="981">
                        <c:v>80</c:v>
                      </c:pt>
                      <c:pt idx="982">
                        <c:v>81</c:v>
                      </c:pt>
                      <c:pt idx="983">
                        <c:v>82</c:v>
                      </c:pt>
                      <c:pt idx="984">
                        <c:v>83</c:v>
                      </c:pt>
                      <c:pt idx="985">
                        <c:v>84</c:v>
                      </c:pt>
                      <c:pt idx="986">
                        <c:v>85</c:v>
                      </c:pt>
                      <c:pt idx="987">
                        <c:v>86</c:v>
                      </c:pt>
                      <c:pt idx="988">
                        <c:v>87</c:v>
                      </c:pt>
                      <c:pt idx="989">
                        <c:v>88</c:v>
                      </c:pt>
                      <c:pt idx="990">
                        <c:v>89</c:v>
                      </c:pt>
                      <c:pt idx="991">
                        <c:v>90</c:v>
                      </c:pt>
                      <c:pt idx="992">
                        <c:v>91</c:v>
                      </c:pt>
                      <c:pt idx="993">
                        <c:v>92</c:v>
                      </c:pt>
                      <c:pt idx="994">
                        <c:v>93</c:v>
                      </c:pt>
                      <c:pt idx="995">
                        <c:v>94</c:v>
                      </c:pt>
                      <c:pt idx="996">
                        <c:v>95</c:v>
                      </c:pt>
                      <c:pt idx="997">
                        <c:v>96</c:v>
                      </c:pt>
                      <c:pt idx="998">
                        <c:v>97</c:v>
                      </c:pt>
                      <c:pt idx="999">
                        <c:v>98</c:v>
                      </c:pt>
                      <c:pt idx="1000">
                        <c:v>99</c:v>
                      </c:pt>
                      <c:pt idx="1001">
                        <c:v>99</c:v>
                      </c:pt>
                      <c:pt idx="1002">
                        <c:v>100</c:v>
                      </c:pt>
                      <c:pt idx="1003">
                        <c:v>102</c:v>
                      </c:pt>
                      <c:pt idx="1004">
                        <c:v>102</c:v>
                      </c:pt>
                      <c:pt idx="1005">
                        <c:v>103</c:v>
                      </c:pt>
                      <c:pt idx="1006">
                        <c:v>106</c:v>
                      </c:pt>
                      <c:pt idx="1007">
                        <c:v>106</c:v>
                      </c:pt>
                      <c:pt idx="1008">
                        <c:v>107</c:v>
                      </c:pt>
                      <c:pt idx="1009">
                        <c:v>108</c:v>
                      </c:pt>
                      <c:pt idx="1010">
                        <c:v>109</c:v>
                      </c:pt>
                      <c:pt idx="1011">
                        <c:v>110</c:v>
                      </c:pt>
                      <c:pt idx="1012">
                        <c:v>111</c:v>
                      </c:pt>
                      <c:pt idx="1013">
                        <c:v>112</c:v>
                      </c:pt>
                      <c:pt idx="1014">
                        <c:v>113</c:v>
                      </c:pt>
                      <c:pt idx="1015">
                        <c:v>114</c:v>
                      </c:pt>
                      <c:pt idx="1016">
                        <c:v>115</c:v>
                      </c:pt>
                      <c:pt idx="1017">
                        <c:v>116</c:v>
                      </c:pt>
                      <c:pt idx="1018">
                        <c:v>117</c:v>
                      </c:pt>
                      <c:pt idx="1019">
                        <c:v>118</c:v>
                      </c:pt>
                      <c:pt idx="1020">
                        <c:v>119</c:v>
                      </c:pt>
                      <c:pt idx="1021">
                        <c:v>120</c:v>
                      </c:pt>
                      <c:pt idx="1022">
                        <c:v>121</c:v>
                      </c:pt>
                      <c:pt idx="1023">
                        <c:v>122</c:v>
                      </c:pt>
                      <c:pt idx="1024">
                        <c:v>123</c:v>
                      </c:pt>
                      <c:pt idx="1025">
                        <c:v>124</c:v>
                      </c:pt>
                      <c:pt idx="1026">
                        <c:v>125</c:v>
                      </c:pt>
                      <c:pt idx="1027">
                        <c:v>126</c:v>
                      </c:pt>
                      <c:pt idx="1028">
                        <c:v>127</c:v>
                      </c:pt>
                      <c:pt idx="1029">
                        <c:v>128</c:v>
                      </c:pt>
                      <c:pt idx="1030">
                        <c:v>129</c:v>
                      </c:pt>
                      <c:pt idx="1031">
                        <c:v>130</c:v>
                      </c:pt>
                      <c:pt idx="1032">
                        <c:v>131</c:v>
                      </c:pt>
                      <c:pt idx="1033">
                        <c:v>132</c:v>
                      </c:pt>
                      <c:pt idx="1034">
                        <c:v>133</c:v>
                      </c:pt>
                      <c:pt idx="1035">
                        <c:v>134</c:v>
                      </c:pt>
                      <c:pt idx="1036">
                        <c:v>135</c:v>
                      </c:pt>
                      <c:pt idx="1037">
                        <c:v>136</c:v>
                      </c:pt>
                      <c:pt idx="1038">
                        <c:v>137</c:v>
                      </c:pt>
                      <c:pt idx="1039">
                        <c:v>138</c:v>
                      </c:pt>
                      <c:pt idx="1040">
                        <c:v>139</c:v>
                      </c:pt>
                      <c:pt idx="1041">
                        <c:v>140</c:v>
                      </c:pt>
                      <c:pt idx="1042">
                        <c:v>141</c:v>
                      </c:pt>
                      <c:pt idx="1043">
                        <c:v>142</c:v>
                      </c:pt>
                      <c:pt idx="1044">
                        <c:v>143</c:v>
                      </c:pt>
                      <c:pt idx="1045">
                        <c:v>144</c:v>
                      </c:pt>
                      <c:pt idx="1046">
                        <c:v>145</c:v>
                      </c:pt>
                      <c:pt idx="1047">
                        <c:v>146</c:v>
                      </c:pt>
                      <c:pt idx="1048">
                        <c:v>147</c:v>
                      </c:pt>
                      <c:pt idx="1049">
                        <c:v>147</c:v>
                      </c:pt>
                      <c:pt idx="1050">
                        <c:v>148</c:v>
                      </c:pt>
                      <c:pt idx="1051">
                        <c:v>150</c:v>
                      </c:pt>
                      <c:pt idx="1052">
                        <c:v>150</c:v>
                      </c:pt>
                      <c:pt idx="1053">
                        <c:v>151</c:v>
                      </c:pt>
                      <c:pt idx="1054">
                        <c:v>154</c:v>
                      </c:pt>
                      <c:pt idx="1055">
                        <c:v>154</c:v>
                      </c:pt>
                      <c:pt idx="1056">
                        <c:v>155</c:v>
                      </c:pt>
                      <c:pt idx="1057">
                        <c:v>157</c:v>
                      </c:pt>
                      <c:pt idx="1058">
                        <c:v>157</c:v>
                      </c:pt>
                      <c:pt idx="1059">
                        <c:v>158</c:v>
                      </c:pt>
                      <c:pt idx="1060">
                        <c:v>159</c:v>
                      </c:pt>
                      <c:pt idx="1061">
                        <c:v>161</c:v>
                      </c:pt>
                      <c:pt idx="1062">
                        <c:v>161</c:v>
                      </c:pt>
                      <c:pt idx="1063">
                        <c:v>162</c:v>
                      </c:pt>
                      <c:pt idx="1064">
                        <c:v>163</c:v>
                      </c:pt>
                      <c:pt idx="1065">
                        <c:v>164</c:v>
                      </c:pt>
                      <c:pt idx="1066">
                        <c:v>165</c:v>
                      </c:pt>
                      <c:pt idx="1067">
                        <c:v>166</c:v>
                      </c:pt>
                      <c:pt idx="1068">
                        <c:v>167</c:v>
                      </c:pt>
                      <c:pt idx="1069">
                        <c:v>168</c:v>
                      </c:pt>
                      <c:pt idx="1070">
                        <c:v>169</c:v>
                      </c:pt>
                      <c:pt idx="1071">
                        <c:v>170</c:v>
                      </c:pt>
                      <c:pt idx="1072">
                        <c:v>171</c:v>
                      </c:pt>
                      <c:pt idx="1073">
                        <c:v>172</c:v>
                      </c:pt>
                      <c:pt idx="1074">
                        <c:v>173</c:v>
                      </c:pt>
                      <c:pt idx="1075">
                        <c:v>174</c:v>
                      </c:pt>
                      <c:pt idx="1076">
                        <c:v>175</c:v>
                      </c:pt>
                      <c:pt idx="1077">
                        <c:v>176</c:v>
                      </c:pt>
                      <c:pt idx="1078">
                        <c:v>177</c:v>
                      </c:pt>
                      <c:pt idx="1079">
                        <c:v>178</c:v>
                      </c:pt>
                      <c:pt idx="1080">
                        <c:v>179</c:v>
                      </c:pt>
                      <c:pt idx="1081">
                        <c:v>180</c:v>
                      </c:pt>
                      <c:pt idx="1082">
                        <c:v>181</c:v>
                      </c:pt>
                      <c:pt idx="1083">
                        <c:v>182</c:v>
                      </c:pt>
                      <c:pt idx="1084">
                        <c:v>183</c:v>
                      </c:pt>
                      <c:pt idx="1085">
                        <c:v>184</c:v>
                      </c:pt>
                      <c:pt idx="1086">
                        <c:v>185</c:v>
                      </c:pt>
                      <c:pt idx="1087">
                        <c:v>186</c:v>
                      </c:pt>
                      <c:pt idx="1088">
                        <c:v>187</c:v>
                      </c:pt>
                      <c:pt idx="1089">
                        <c:v>188</c:v>
                      </c:pt>
                      <c:pt idx="1090">
                        <c:v>189</c:v>
                      </c:pt>
                      <c:pt idx="1091">
                        <c:v>190</c:v>
                      </c:pt>
                      <c:pt idx="1092">
                        <c:v>190</c:v>
                      </c:pt>
                      <c:pt idx="1093">
                        <c:v>192</c:v>
                      </c:pt>
                      <c:pt idx="1094">
                        <c:v>192</c:v>
                      </c:pt>
                      <c:pt idx="1095">
                        <c:v>193</c:v>
                      </c:pt>
                      <c:pt idx="1096">
                        <c:v>195</c:v>
                      </c:pt>
                      <c:pt idx="1097">
                        <c:v>195</c:v>
                      </c:pt>
                      <c:pt idx="1098">
                        <c:v>196</c:v>
                      </c:pt>
                      <c:pt idx="1099">
                        <c:v>197</c:v>
                      </c:pt>
                      <c:pt idx="1100">
                        <c:v>199</c:v>
                      </c:pt>
                      <c:pt idx="1101">
                        <c:v>200</c:v>
                      </c:pt>
                      <c:pt idx="1102">
                        <c:v>201</c:v>
                      </c:pt>
                      <c:pt idx="1103">
                        <c:v>202</c:v>
                      </c:pt>
                      <c:pt idx="1104">
                        <c:v>203</c:v>
                      </c:pt>
                      <c:pt idx="1105">
                        <c:v>204</c:v>
                      </c:pt>
                      <c:pt idx="1106">
                        <c:v>205</c:v>
                      </c:pt>
                      <c:pt idx="1107">
                        <c:v>206</c:v>
                      </c:pt>
                      <c:pt idx="1108">
                        <c:v>207</c:v>
                      </c:pt>
                      <c:pt idx="1109">
                        <c:v>208</c:v>
                      </c:pt>
                      <c:pt idx="1110">
                        <c:v>209</c:v>
                      </c:pt>
                      <c:pt idx="1111">
                        <c:v>210</c:v>
                      </c:pt>
                      <c:pt idx="1112">
                        <c:v>211</c:v>
                      </c:pt>
                      <c:pt idx="1113">
                        <c:v>212</c:v>
                      </c:pt>
                      <c:pt idx="1114">
                        <c:v>213</c:v>
                      </c:pt>
                      <c:pt idx="1115">
                        <c:v>214</c:v>
                      </c:pt>
                      <c:pt idx="1116">
                        <c:v>215</c:v>
                      </c:pt>
                      <c:pt idx="1117">
                        <c:v>216</c:v>
                      </c:pt>
                      <c:pt idx="1118">
                        <c:v>217</c:v>
                      </c:pt>
                      <c:pt idx="1119">
                        <c:v>218</c:v>
                      </c:pt>
                      <c:pt idx="1120">
                        <c:v>219</c:v>
                      </c:pt>
                      <c:pt idx="1121">
                        <c:v>220</c:v>
                      </c:pt>
                      <c:pt idx="1122">
                        <c:v>221</c:v>
                      </c:pt>
                      <c:pt idx="1123">
                        <c:v>222</c:v>
                      </c:pt>
                      <c:pt idx="1124">
                        <c:v>223</c:v>
                      </c:pt>
                      <c:pt idx="1125">
                        <c:v>224</c:v>
                      </c:pt>
                      <c:pt idx="1126">
                        <c:v>225</c:v>
                      </c:pt>
                      <c:pt idx="1127">
                        <c:v>226</c:v>
                      </c:pt>
                      <c:pt idx="1128">
                        <c:v>227</c:v>
                      </c:pt>
                      <c:pt idx="1129">
                        <c:v>228</c:v>
                      </c:pt>
                      <c:pt idx="1130">
                        <c:v>229</c:v>
                      </c:pt>
                      <c:pt idx="1131">
                        <c:v>230</c:v>
                      </c:pt>
                      <c:pt idx="1132">
                        <c:v>231</c:v>
                      </c:pt>
                      <c:pt idx="1133">
                        <c:v>232</c:v>
                      </c:pt>
                      <c:pt idx="1134">
                        <c:v>233</c:v>
                      </c:pt>
                      <c:pt idx="1135">
                        <c:v>234</c:v>
                      </c:pt>
                      <c:pt idx="1136">
                        <c:v>235</c:v>
                      </c:pt>
                      <c:pt idx="1137">
                        <c:v>236</c:v>
                      </c:pt>
                      <c:pt idx="1138">
                        <c:v>237</c:v>
                      </c:pt>
                      <c:pt idx="1139">
                        <c:v>238</c:v>
                      </c:pt>
                      <c:pt idx="1140">
                        <c:v>239</c:v>
                      </c:pt>
                      <c:pt idx="1141">
                        <c:v>239</c:v>
                      </c:pt>
                      <c:pt idx="1142">
                        <c:v>240</c:v>
                      </c:pt>
                      <c:pt idx="1143">
                        <c:v>241</c:v>
                      </c:pt>
                      <c:pt idx="1144">
                        <c:v>243</c:v>
                      </c:pt>
                      <c:pt idx="1145">
                        <c:v>243</c:v>
                      </c:pt>
                      <c:pt idx="1146">
                        <c:v>245</c:v>
                      </c:pt>
                      <c:pt idx="1147">
                        <c:v>246</c:v>
                      </c:pt>
                      <c:pt idx="1148">
                        <c:v>247</c:v>
                      </c:pt>
                      <c:pt idx="1149">
                        <c:v>248</c:v>
                      </c:pt>
                      <c:pt idx="1150">
                        <c:v>249</c:v>
                      </c:pt>
                      <c:pt idx="1151">
                        <c:v>250</c:v>
                      </c:pt>
                      <c:pt idx="1152">
                        <c:v>251</c:v>
                      </c:pt>
                      <c:pt idx="1153">
                        <c:v>252</c:v>
                      </c:pt>
                      <c:pt idx="1154">
                        <c:v>253</c:v>
                      </c:pt>
                      <c:pt idx="1155">
                        <c:v>254</c:v>
                      </c:pt>
                      <c:pt idx="1156">
                        <c:v>255</c:v>
                      </c:pt>
                      <c:pt idx="1157">
                        <c:v>256</c:v>
                      </c:pt>
                      <c:pt idx="1158">
                        <c:v>257</c:v>
                      </c:pt>
                      <c:pt idx="1159">
                        <c:v>258</c:v>
                      </c:pt>
                      <c:pt idx="1160">
                        <c:v>259</c:v>
                      </c:pt>
                      <c:pt idx="1161">
                        <c:v>260</c:v>
                      </c:pt>
                      <c:pt idx="1162">
                        <c:v>261</c:v>
                      </c:pt>
                      <c:pt idx="1163">
                        <c:v>262</c:v>
                      </c:pt>
                      <c:pt idx="1164">
                        <c:v>263</c:v>
                      </c:pt>
                      <c:pt idx="1165">
                        <c:v>264</c:v>
                      </c:pt>
                      <c:pt idx="1166">
                        <c:v>265</c:v>
                      </c:pt>
                      <c:pt idx="1167">
                        <c:v>266</c:v>
                      </c:pt>
                      <c:pt idx="1168">
                        <c:v>267</c:v>
                      </c:pt>
                      <c:pt idx="1169">
                        <c:v>268</c:v>
                      </c:pt>
                      <c:pt idx="1170">
                        <c:v>269</c:v>
                      </c:pt>
                      <c:pt idx="1171">
                        <c:v>270</c:v>
                      </c:pt>
                      <c:pt idx="1172">
                        <c:v>271</c:v>
                      </c:pt>
                      <c:pt idx="1173">
                        <c:v>272</c:v>
                      </c:pt>
                      <c:pt idx="1174">
                        <c:v>273</c:v>
                      </c:pt>
                      <c:pt idx="1175">
                        <c:v>274</c:v>
                      </c:pt>
                      <c:pt idx="1176">
                        <c:v>275</c:v>
                      </c:pt>
                      <c:pt idx="1177">
                        <c:v>276</c:v>
                      </c:pt>
                      <c:pt idx="1178">
                        <c:v>277</c:v>
                      </c:pt>
                      <c:pt idx="1179">
                        <c:v>278</c:v>
                      </c:pt>
                      <c:pt idx="1180">
                        <c:v>279</c:v>
                      </c:pt>
                      <c:pt idx="1181">
                        <c:v>280</c:v>
                      </c:pt>
                      <c:pt idx="1182">
                        <c:v>281</c:v>
                      </c:pt>
                      <c:pt idx="1183">
                        <c:v>281</c:v>
                      </c:pt>
                      <c:pt idx="1184">
                        <c:v>283</c:v>
                      </c:pt>
                      <c:pt idx="1185">
                        <c:v>283</c:v>
                      </c:pt>
                      <c:pt idx="1186">
                        <c:v>284</c:v>
                      </c:pt>
                      <c:pt idx="1187">
                        <c:v>286</c:v>
                      </c:pt>
                      <c:pt idx="1188">
                        <c:v>286</c:v>
                      </c:pt>
                      <c:pt idx="1189">
                        <c:v>287</c:v>
                      </c:pt>
                      <c:pt idx="1190">
                        <c:v>288</c:v>
                      </c:pt>
                      <c:pt idx="1191">
                        <c:v>289</c:v>
                      </c:pt>
                      <c:pt idx="1192">
                        <c:v>290</c:v>
                      </c:pt>
                      <c:pt idx="1193">
                        <c:v>291</c:v>
                      </c:pt>
                      <c:pt idx="1194">
                        <c:v>293</c:v>
                      </c:pt>
                      <c:pt idx="1195">
                        <c:v>294</c:v>
                      </c:pt>
                      <c:pt idx="1196">
                        <c:v>295</c:v>
                      </c:pt>
                      <c:pt idx="1197">
                        <c:v>296</c:v>
                      </c:pt>
                      <c:pt idx="1198">
                        <c:v>297</c:v>
                      </c:pt>
                      <c:pt idx="1199">
                        <c:v>298</c:v>
                      </c:pt>
                      <c:pt idx="1200">
                        <c:v>299</c:v>
                      </c:pt>
                      <c:pt idx="1201">
                        <c:v>300</c:v>
                      </c:pt>
                      <c:pt idx="1202">
                        <c:v>0</c:v>
                      </c:pt>
                      <c:pt idx="1203">
                        <c:v>1</c:v>
                      </c:pt>
                      <c:pt idx="1204">
                        <c:v>2</c:v>
                      </c:pt>
                      <c:pt idx="1205">
                        <c:v>3</c:v>
                      </c:pt>
                      <c:pt idx="1206">
                        <c:v>4</c:v>
                      </c:pt>
                      <c:pt idx="1207">
                        <c:v>5</c:v>
                      </c:pt>
                      <c:pt idx="1208">
                        <c:v>6</c:v>
                      </c:pt>
                      <c:pt idx="1209">
                        <c:v>7</c:v>
                      </c:pt>
                      <c:pt idx="1210">
                        <c:v>8</c:v>
                      </c:pt>
                      <c:pt idx="1211">
                        <c:v>9</c:v>
                      </c:pt>
                      <c:pt idx="1212">
                        <c:v>10</c:v>
                      </c:pt>
                      <c:pt idx="1213">
                        <c:v>11</c:v>
                      </c:pt>
                      <c:pt idx="1214">
                        <c:v>12</c:v>
                      </c:pt>
                      <c:pt idx="1215">
                        <c:v>13</c:v>
                      </c:pt>
                      <c:pt idx="1216">
                        <c:v>14</c:v>
                      </c:pt>
                      <c:pt idx="1217">
                        <c:v>14</c:v>
                      </c:pt>
                      <c:pt idx="1218">
                        <c:v>15</c:v>
                      </c:pt>
                      <c:pt idx="1219">
                        <c:v>17</c:v>
                      </c:pt>
                      <c:pt idx="1220">
                        <c:v>17</c:v>
                      </c:pt>
                      <c:pt idx="1221">
                        <c:v>18</c:v>
                      </c:pt>
                      <c:pt idx="1222">
                        <c:v>20</c:v>
                      </c:pt>
                      <c:pt idx="1223">
                        <c:v>20</c:v>
                      </c:pt>
                      <c:pt idx="1224">
                        <c:v>21</c:v>
                      </c:pt>
                      <c:pt idx="1225">
                        <c:v>22</c:v>
                      </c:pt>
                      <c:pt idx="1226">
                        <c:v>23</c:v>
                      </c:pt>
                      <c:pt idx="1227">
                        <c:v>24</c:v>
                      </c:pt>
                      <c:pt idx="1228">
                        <c:v>25</c:v>
                      </c:pt>
                      <c:pt idx="1229">
                        <c:v>26</c:v>
                      </c:pt>
                      <c:pt idx="1230">
                        <c:v>27</c:v>
                      </c:pt>
                      <c:pt idx="1231">
                        <c:v>28</c:v>
                      </c:pt>
                      <c:pt idx="1232">
                        <c:v>29</c:v>
                      </c:pt>
                      <c:pt idx="1233">
                        <c:v>30</c:v>
                      </c:pt>
                      <c:pt idx="1234">
                        <c:v>31</c:v>
                      </c:pt>
                      <c:pt idx="1235">
                        <c:v>32</c:v>
                      </c:pt>
                      <c:pt idx="1236">
                        <c:v>33</c:v>
                      </c:pt>
                      <c:pt idx="1237">
                        <c:v>34</c:v>
                      </c:pt>
                      <c:pt idx="1238">
                        <c:v>35</c:v>
                      </c:pt>
                      <c:pt idx="1239">
                        <c:v>36</c:v>
                      </c:pt>
                      <c:pt idx="1240">
                        <c:v>37</c:v>
                      </c:pt>
                      <c:pt idx="1241">
                        <c:v>38</c:v>
                      </c:pt>
                      <c:pt idx="1242">
                        <c:v>39</c:v>
                      </c:pt>
                      <c:pt idx="1243">
                        <c:v>40</c:v>
                      </c:pt>
                      <c:pt idx="1244">
                        <c:v>41</c:v>
                      </c:pt>
                      <c:pt idx="1245">
                        <c:v>42</c:v>
                      </c:pt>
                      <c:pt idx="1246">
                        <c:v>43</c:v>
                      </c:pt>
                      <c:pt idx="1247">
                        <c:v>44</c:v>
                      </c:pt>
                      <c:pt idx="1248">
                        <c:v>45</c:v>
                      </c:pt>
                      <c:pt idx="1249">
                        <c:v>46</c:v>
                      </c:pt>
                      <c:pt idx="1250">
                        <c:v>47</c:v>
                      </c:pt>
                      <c:pt idx="1251">
                        <c:v>49</c:v>
                      </c:pt>
                      <c:pt idx="1252">
                        <c:v>50</c:v>
                      </c:pt>
                      <c:pt idx="1253">
                        <c:v>51</c:v>
                      </c:pt>
                      <c:pt idx="1254">
                        <c:v>52</c:v>
                      </c:pt>
                      <c:pt idx="1255">
                        <c:v>53</c:v>
                      </c:pt>
                      <c:pt idx="1256">
                        <c:v>54</c:v>
                      </c:pt>
                      <c:pt idx="1257">
                        <c:v>55</c:v>
                      </c:pt>
                      <c:pt idx="1258">
                        <c:v>56</c:v>
                      </c:pt>
                      <c:pt idx="1259">
                        <c:v>57</c:v>
                      </c:pt>
                      <c:pt idx="1260">
                        <c:v>58</c:v>
                      </c:pt>
                      <c:pt idx="1261">
                        <c:v>59</c:v>
                      </c:pt>
                      <c:pt idx="1262">
                        <c:v>60</c:v>
                      </c:pt>
                      <c:pt idx="1263">
                        <c:v>61</c:v>
                      </c:pt>
                      <c:pt idx="1264">
                        <c:v>62</c:v>
                      </c:pt>
                      <c:pt idx="1265">
                        <c:v>63</c:v>
                      </c:pt>
                      <c:pt idx="1266">
                        <c:v>63</c:v>
                      </c:pt>
                      <c:pt idx="1267">
                        <c:v>64</c:v>
                      </c:pt>
                      <c:pt idx="1268">
                        <c:v>65</c:v>
                      </c:pt>
                      <c:pt idx="1269">
                        <c:v>67</c:v>
                      </c:pt>
                      <c:pt idx="1270">
                        <c:v>67</c:v>
                      </c:pt>
                      <c:pt idx="1271">
                        <c:v>68</c:v>
                      </c:pt>
                      <c:pt idx="1272">
                        <c:v>69</c:v>
                      </c:pt>
                      <c:pt idx="1273">
                        <c:v>70</c:v>
                      </c:pt>
                      <c:pt idx="1274">
                        <c:v>71</c:v>
                      </c:pt>
                      <c:pt idx="1275">
                        <c:v>72</c:v>
                      </c:pt>
                      <c:pt idx="1276">
                        <c:v>73</c:v>
                      </c:pt>
                      <c:pt idx="1277">
                        <c:v>74</c:v>
                      </c:pt>
                      <c:pt idx="1278">
                        <c:v>75</c:v>
                      </c:pt>
                      <c:pt idx="1279">
                        <c:v>76</c:v>
                      </c:pt>
                      <c:pt idx="1280">
                        <c:v>77</c:v>
                      </c:pt>
                      <c:pt idx="1281">
                        <c:v>78</c:v>
                      </c:pt>
                      <c:pt idx="1282">
                        <c:v>79</c:v>
                      </c:pt>
                      <c:pt idx="1283">
                        <c:v>80</c:v>
                      </c:pt>
                      <c:pt idx="1284">
                        <c:v>81</c:v>
                      </c:pt>
                      <c:pt idx="1285">
                        <c:v>82</c:v>
                      </c:pt>
                      <c:pt idx="1286">
                        <c:v>83</c:v>
                      </c:pt>
                      <c:pt idx="1287">
                        <c:v>84</c:v>
                      </c:pt>
                      <c:pt idx="1288">
                        <c:v>85</c:v>
                      </c:pt>
                      <c:pt idx="1289">
                        <c:v>86</c:v>
                      </c:pt>
                      <c:pt idx="1290">
                        <c:v>87</c:v>
                      </c:pt>
                      <c:pt idx="1291">
                        <c:v>88</c:v>
                      </c:pt>
                      <c:pt idx="1292">
                        <c:v>89</c:v>
                      </c:pt>
                      <c:pt idx="1293">
                        <c:v>90</c:v>
                      </c:pt>
                      <c:pt idx="1294">
                        <c:v>91</c:v>
                      </c:pt>
                      <c:pt idx="1295">
                        <c:v>92</c:v>
                      </c:pt>
                      <c:pt idx="1296">
                        <c:v>93</c:v>
                      </c:pt>
                      <c:pt idx="1297">
                        <c:v>94</c:v>
                      </c:pt>
                      <c:pt idx="1298">
                        <c:v>95</c:v>
                      </c:pt>
                      <c:pt idx="1299">
                        <c:v>96</c:v>
                      </c:pt>
                      <c:pt idx="1300">
                        <c:v>98</c:v>
                      </c:pt>
                      <c:pt idx="1301">
                        <c:v>99</c:v>
                      </c:pt>
                      <c:pt idx="1302">
                        <c:v>100</c:v>
                      </c:pt>
                      <c:pt idx="1303">
                        <c:v>101</c:v>
                      </c:pt>
                      <c:pt idx="1304">
                        <c:v>102</c:v>
                      </c:pt>
                      <c:pt idx="1305">
                        <c:v>103</c:v>
                      </c:pt>
                      <c:pt idx="1306">
                        <c:v>104</c:v>
                      </c:pt>
                      <c:pt idx="1307">
                        <c:v>105</c:v>
                      </c:pt>
                      <c:pt idx="1308">
                        <c:v>106</c:v>
                      </c:pt>
                      <c:pt idx="1309">
                        <c:v>107</c:v>
                      </c:pt>
                      <c:pt idx="1310">
                        <c:v>108</c:v>
                      </c:pt>
                      <c:pt idx="1311">
                        <c:v>109</c:v>
                      </c:pt>
                      <c:pt idx="1312">
                        <c:v>110</c:v>
                      </c:pt>
                      <c:pt idx="1313">
                        <c:v>111</c:v>
                      </c:pt>
                      <c:pt idx="1314">
                        <c:v>112</c:v>
                      </c:pt>
                      <c:pt idx="1315">
                        <c:v>113</c:v>
                      </c:pt>
                      <c:pt idx="1316">
                        <c:v>113</c:v>
                      </c:pt>
                      <c:pt idx="1317">
                        <c:v>114</c:v>
                      </c:pt>
                      <c:pt idx="1318">
                        <c:v>115</c:v>
                      </c:pt>
                      <c:pt idx="1319">
                        <c:v>116</c:v>
                      </c:pt>
                      <c:pt idx="1320">
                        <c:v>117</c:v>
                      </c:pt>
                      <c:pt idx="1321">
                        <c:v>118</c:v>
                      </c:pt>
                      <c:pt idx="1322">
                        <c:v>119</c:v>
                      </c:pt>
                      <c:pt idx="1323">
                        <c:v>120</c:v>
                      </c:pt>
                      <c:pt idx="1324">
                        <c:v>121</c:v>
                      </c:pt>
                      <c:pt idx="1325">
                        <c:v>122</c:v>
                      </c:pt>
                      <c:pt idx="1326">
                        <c:v>123</c:v>
                      </c:pt>
                      <c:pt idx="1327">
                        <c:v>124</c:v>
                      </c:pt>
                      <c:pt idx="1328">
                        <c:v>125</c:v>
                      </c:pt>
                      <c:pt idx="1329">
                        <c:v>126</c:v>
                      </c:pt>
                      <c:pt idx="1330">
                        <c:v>127</c:v>
                      </c:pt>
                      <c:pt idx="1331">
                        <c:v>128</c:v>
                      </c:pt>
                      <c:pt idx="1332">
                        <c:v>129</c:v>
                      </c:pt>
                      <c:pt idx="1333">
                        <c:v>130</c:v>
                      </c:pt>
                      <c:pt idx="1334">
                        <c:v>131</c:v>
                      </c:pt>
                      <c:pt idx="1335">
                        <c:v>132</c:v>
                      </c:pt>
                      <c:pt idx="1336">
                        <c:v>133</c:v>
                      </c:pt>
                      <c:pt idx="1337">
                        <c:v>134</c:v>
                      </c:pt>
                      <c:pt idx="1338">
                        <c:v>135</c:v>
                      </c:pt>
                      <c:pt idx="1339">
                        <c:v>136</c:v>
                      </c:pt>
                      <c:pt idx="1340">
                        <c:v>137</c:v>
                      </c:pt>
                      <c:pt idx="1341">
                        <c:v>138</c:v>
                      </c:pt>
                      <c:pt idx="1342">
                        <c:v>139</c:v>
                      </c:pt>
                      <c:pt idx="1343">
                        <c:v>140</c:v>
                      </c:pt>
                      <c:pt idx="1344">
                        <c:v>141</c:v>
                      </c:pt>
                      <c:pt idx="1345">
                        <c:v>142</c:v>
                      </c:pt>
                      <c:pt idx="1346">
                        <c:v>143</c:v>
                      </c:pt>
                      <c:pt idx="1347">
                        <c:v>144</c:v>
                      </c:pt>
                      <c:pt idx="1348">
                        <c:v>145</c:v>
                      </c:pt>
                      <c:pt idx="1349">
                        <c:v>146</c:v>
                      </c:pt>
                      <c:pt idx="1350">
                        <c:v>147</c:v>
                      </c:pt>
                      <c:pt idx="1351">
                        <c:v>148</c:v>
                      </c:pt>
                      <c:pt idx="1352">
                        <c:v>150</c:v>
                      </c:pt>
                      <c:pt idx="1353">
                        <c:v>151</c:v>
                      </c:pt>
                      <c:pt idx="1354">
                        <c:v>152</c:v>
                      </c:pt>
                      <c:pt idx="1355">
                        <c:v>153</c:v>
                      </c:pt>
                      <c:pt idx="1356">
                        <c:v>154</c:v>
                      </c:pt>
                      <c:pt idx="1357">
                        <c:v>155</c:v>
                      </c:pt>
                      <c:pt idx="1358">
                        <c:v>156</c:v>
                      </c:pt>
                      <c:pt idx="1359">
                        <c:v>157</c:v>
                      </c:pt>
                      <c:pt idx="1360">
                        <c:v>158</c:v>
                      </c:pt>
                      <c:pt idx="1361">
                        <c:v>159</c:v>
                      </c:pt>
                      <c:pt idx="1362">
                        <c:v>160</c:v>
                      </c:pt>
                      <c:pt idx="1363">
                        <c:v>161</c:v>
                      </c:pt>
                      <c:pt idx="1364">
                        <c:v>162</c:v>
                      </c:pt>
                      <c:pt idx="1365">
                        <c:v>162</c:v>
                      </c:pt>
                      <c:pt idx="1366">
                        <c:v>163</c:v>
                      </c:pt>
                      <c:pt idx="1367">
                        <c:v>164</c:v>
                      </c:pt>
                      <c:pt idx="1368">
                        <c:v>165</c:v>
                      </c:pt>
                      <c:pt idx="1369">
                        <c:v>166</c:v>
                      </c:pt>
                      <c:pt idx="1370">
                        <c:v>167</c:v>
                      </c:pt>
                      <c:pt idx="1371">
                        <c:v>168</c:v>
                      </c:pt>
                      <c:pt idx="1372">
                        <c:v>169</c:v>
                      </c:pt>
                      <c:pt idx="1373">
                        <c:v>171</c:v>
                      </c:pt>
                      <c:pt idx="1374">
                        <c:v>171</c:v>
                      </c:pt>
                      <c:pt idx="1375">
                        <c:v>172</c:v>
                      </c:pt>
                      <c:pt idx="1376">
                        <c:v>173</c:v>
                      </c:pt>
                      <c:pt idx="1377">
                        <c:v>174</c:v>
                      </c:pt>
                      <c:pt idx="1378">
                        <c:v>175</c:v>
                      </c:pt>
                      <c:pt idx="1379">
                        <c:v>176</c:v>
                      </c:pt>
                      <c:pt idx="1380">
                        <c:v>177</c:v>
                      </c:pt>
                      <c:pt idx="1381">
                        <c:v>178</c:v>
                      </c:pt>
                      <c:pt idx="1382">
                        <c:v>179</c:v>
                      </c:pt>
                      <c:pt idx="1383">
                        <c:v>180</c:v>
                      </c:pt>
                      <c:pt idx="1384">
                        <c:v>181</c:v>
                      </c:pt>
                      <c:pt idx="1385">
                        <c:v>182</c:v>
                      </c:pt>
                      <c:pt idx="1386">
                        <c:v>183</c:v>
                      </c:pt>
                      <c:pt idx="1387">
                        <c:v>184</c:v>
                      </c:pt>
                      <c:pt idx="1388">
                        <c:v>185</c:v>
                      </c:pt>
                      <c:pt idx="1389">
                        <c:v>186</c:v>
                      </c:pt>
                      <c:pt idx="1390">
                        <c:v>187</c:v>
                      </c:pt>
                      <c:pt idx="1391">
                        <c:v>188</c:v>
                      </c:pt>
                      <c:pt idx="1392">
                        <c:v>189</c:v>
                      </c:pt>
                      <c:pt idx="1393">
                        <c:v>190</c:v>
                      </c:pt>
                      <c:pt idx="1394">
                        <c:v>191</c:v>
                      </c:pt>
                      <c:pt idx="1395">
                        <c:v>192</c:v>
                      </c:pt>
                      <c:pt idx="1396">
                        <c:v>193</c:v>
                      </c:pt>
                      <c:pt idx="1397">
                        <c:v>194</c:v>
                      </c:pt>
                      <c:pt idx="1398">
                        <c:v>196</c:v>
                      </c:pt>
                      <c:pt idx="1399">
                        <c:v>197</c:v>
                      </c:pt>
                      <c:pt idx="1400">
                        <c:v>198</c:v>
                      </c:pt>
                      <c:pt idx="1401">
                        <c:v>199</c:v>
                      </c:pt>
                      <c:pt idx="1402">
                        <c:v>200</c:v>
                      </c:pt>
                      <c:pt idx="1403">
                        <c:v>201</c:v>
                      </c:pt>
                      <c:pt idx="1404">
                        <c:v>202</c:v>
                      </c:pt>
                      <c:pt idx="1405">
                        <c:v>203</c:v>
                      </c:pt>
                      <c:pt idx="1406">
                        <c:v>204</c:v>
                      </c:pt>
                      <c:pt idx="1407">
                        <c:v>204</c:v>
                      </c:pt>
                      <c:pt idx="1408">
                        <c:v>205</c:v>
                      </c:pt>
                      <c:pt idx="1409">
                        <c:v>207</c:v>
                      </c:pt>
                      <c:pt idx="1410">
                        <c:v>207</c:v>
                      </c:pt>
                      <c:pt idx="1411">
                        <c:v>208</c:v>
                      </c:pt>
                      <c:pt idx="1412">
                        <c:v>209</c:v>
                      </c:pt>
                      <c:pt idx="1413">
                        <c:v>210</c:v>
                      </c:pt>
                      <c:pt idx="1414">
                        <c:v>211</c:v>
                      </c:pt>
                      <c:pt idx="1415">
                        <c:v>212</c:v>
                      </c:pt>
                      <c:pt idx="1416">
                        <c:v>213</c:v>
                      </c:pt>
                      <c:pt idx="1417">
                        <c:v>214</c:v>
                      </c:pt>
                      <c:pt idx="1418">
                        <c:v>215</c:v>
                      </c:pt>
                      <c:pt idx="1419">
                        <c:v>216</c:v>
                      </c:pt>
                      <c:pt idx="1420">
                        <c:v>217</c:v>
                      </c:pt>
                      <c:pt idx="1421">
                        <c:v>218</c:v>
                      </c:pt>
                      <c:pt idx="1422">
                        <c:v>219</c:v>
                      </c:pt>
                      <c:pt idx="1423">
                        <c:v>220</c:v>
                      </c:pt>
                      <c:pt idx="1424">
                        <c:v>221</c:v>
                      </c:pt>
                      <c:pt idx="1425">
                        <c:v>222</c:v>
                      </c:pt>
                      <c:pt idx="1426">
                        <c:v>223</c:v>
                      </c:pt>
                      <c:pt idx="1427">
                        <c:v>224</c:v>
                      </c:pt>
                      <c:pt idx="1428">
                        <c:v>225</c:v>
                      </c:pt>
                      <c:pt idx="1429">
                        <c:v>226</c:v>
                      </c:pt>
                      <c:pt idx="1430">
                        <c:v>227</c:v>
                      </c:pt>
                      <c:pt idx="1431">
                        <c:v>228</c:v>
                      </c:pt>
                      <c:pt idx="1432">
                        <c:v>229</c:v>
                      </c:pt>
                      <c:pt idx="1433">
                        <c:v>230</c:v>
                      </c:pt>
                      <c:pt idx="1434">
                        <c:v>231</c:v>
                      </c:pt>
                      <c:pt idx="1435">
                        <c:v>232</c:v>
                      </c:pt>
                      <c:pt idx="1436">
                        <c:v>233</c:v>
                      </c:pt>
                      <c:pt idx="1437">
                        <c:v>234</c:v>
                      </c:pt>
                      <c:pt idx="1438">
                        <c:v>235</c:v>
                      </c:pt>
                      <c:pt idx="1439">
                        <c:v>236</c:v>
                      </c:pt>
                      <c:pt idx="1440">
                        <c:v>237</c:v>
                      </c:pt>
                      <c:pt idx="1441">
                        <c:v>238</c:v>
                      </c:pt>
                      <c:pt idx="1442">
                        <c:v>239</c:v>
                      </c:pt>
                      <c:pt idx="1443">
                        <c:v>240</c:v>
                      </c:pt>
                      <c:pt idx="1444">
                        <c:v>241</c:v>
                      </c:pt>
                      <c:pt idx="1445">
                        <c:v>243</c:v>
                      </c:pt>
                      <c:pt idx="1446">
                        <c:v>244</c:v>
                      </c:pt>
                      <c:pt idx="1447">
                        <c:v>245</c:v>
                      </c:pt>
                      <c:pt idx="1448">
                        <c:v>246</c:v>
                      </c:pt>
                      <c:pt idx="1449">
                        <c:v>247</c:v>
                      </c:pt>
                      <c:pt idx="1450">
                        <c:v>248</c:v>
                      </c:pt>
                      <c:pt idx="1451">
                        <c:v>249</c:v>
                      </c:pt>
                      <c:pt idx="1452">
                        <c:v>249</c:v>
                      </c:pt>
                      <c:pt idx="1453">
                        <c:v>250</c:v>
                      </c:pt>
                      <c:pt idx="1454">
                        <c:v>251</c:v>
                      </c:pt>
                      <c:pt idx="1455">
                        <c:v>252</c:v>
                      </c:pt>
                      <c:pt idx="1456">
                        <c:v>253</c:v>
                      </c:pt>
                      <c:pt idx="1457">
                        <c:v>255</c:v>
                      </c:pt>
                      <c:pt idx="1458">
                        <c:v>255</c:v>
                      </c:pt>
                      <c:pt idx="1459">
                        <c:v>256</c:v>
                      </c:pt>
                      <c:pt idx="1460">
                        <c:v>257</c:v>
                      </c:pt>
                      <c:pt idx="1461">
                        <c:v>258</c:v>
                      </c:pt>
                      <c:pt idx="1462">
                        <c:v>259</c:v>
                      </c:pt>
                      <c:pt idx="1463">
                        <c:v>260</c:v>
                      </c:pt>
                      <c:pt idx="1464">
                        <c:v>261</c:v>
                      </c:pt>
                      <c:pt idx="1465">
                        <c:v>262</c:v>
                      </c:pt>
                      <c:pt idx="1466">
                        <c:v>263</c:v>
                      </c:pt>
                      <c:pt idx="1467">
                        <c:v>264</c:v>
                      </c:pt>
                      <c:pt idx="1468">
                        <c:v>265</c:v>
                      </c:pt>
                      <c:pt idx="1469">
                        <c:v>266</c:v>
                      </c:pt>
                      <c:pt idx="1470">
                        <c:v>267</c:v>
                      </c:pt>
                      <c:pt idx="1471">
                        <c:v>268</c:v>
                      </c:pt>
                      <c:pt idx="1472">
                        <c:v>269</c:v>
                      </c:pt>
                      <c:pt idx="1473">
                        <c:v>270</c:v>
                      </c:pt>
                      <c:pt idx="1474">
                        <c:v>271</c:v>
                      </c:pt>
                      <c:pt idx="1475">
                        <c:v>272</c:v>
                      </c:pt>
                      <c:pt idx="1476">
                        <c:v>273</c:v>
                      </c:pt>
                      <c:pt idx="1477">
                        <c:v>274</c:v>
                      </c:pt>
                      <c:pt idx="1478">
                        <c:v>275</c:v>
                      </c:pt>
                      <c:pt idx="1479">
                        <c:v>276</c:v>
                      </c:pt>
                      <c:pt idx="1480">
                        <c:v>277</c:v>
                      </c:pt>
                      <c:pt idx="1481">
                        <c:v>278</c:v>
                      </c:pt>
                      <c:pt idx="1482">
                        <c:v>279</c:v>
                      </c:pt>
                      <c:pt idx="1483">
                        <c:v>280</c:v>
                      </c:pt>
                      <c:pt idx="1484">
                        <c:v>281</c:v>
                      </c:pt>
                      <c:pt idx="1485">
                        <c:v>282</c:v>
                      </c:pt>
                      <c:pt idx="1486">
                        <c:v>283</c:v>
                      </c:pt>
                      <c:pt idx="1487">
                        <c:v>284</c:v>
                      </c:pt>
                      <c:pt idx="1488">
                        <c:v>286</c:v>
                      </c:pt>
                      <c:pt idx="1489">
                        <c:v>287</c:v>
                      </c:pt>
                      <c:pt idx="1490">
                        <c:v>288</c:v>
                      </c:pt>
                      <c:pt idx="1491">
                        <c:v>289</c:v>
                      </c:pt>
                      <c:pt idx="1492">
                        <c:v>290</c:v>
                      </c:pt>
                      <c:pt idx="1493">
                        <c:v>291</c:v>
                      </c:pt>
                      <c:pt idx="1494">
                        <c:v>291</c:v>
                      </c:pt>
                      <c:pt idx="1495">
                        <c:v>292</c:v>
                      </c:pt>
                      <c:pt idx="1496">
                        <c:v>293</c:v>
                      </c:pt>
                      <c:pt idx="1497">
                        <c:v>295</c:v>
                      </c:pt>
                      <c:pt idx="1498">
                        <c:v>295</c:v>
                      </c:pt>
                      <c:pt idx="1499">
                        <c:v>296</c:v>
                      </c:pt>
                      <c:pt idx="1500">
                        <c:v>297</c:v>
                      </c:pt>
                      <c:pt idx="1501">
                        <c:v>298</c:v>
                      </c:pt>
                      <c:pt idx="1502">
                        <c:v>299</c:v>
                      </c:pt>
                      <c:pt idx="1503">
                        <c:v>0</c:v>
                      </c:pt>
                      <c:pt idx="1504">
                        <c:v>1</c:v>
                      </c:pt>
                      <c:pt idx="1505">
                        <c:v>2</c:v>
                      </c:pt>
                      <c:pt idx="1506">
                        <c:v>3</c:v>
                      </c:pt>
                      <c:pt idx="1507">
                        <c:v>4</c:v>
                      </c:pt>
                      <c:pt idx="1508">
                        <c:v>5</c:v>
                      </c:pt>
                      <c:pt idx="1509">
                        <c:v>6</c:v>
                      </c:pt>
                      <c:pt idx="1510">
                        <c:v>7</c:v>
                      </c:pt>
                      <c:pt idx="1511">
                        <c:v>8</c:v>
                      </c:pt>
                      <c:pt idx="1512">
                        <c:v>9</c:v>
                      </c:pt>
                      <c:pt idx="1513">
                        <c:v>9</c:v>
                      </c:pt>
                      <c:pt idx="1514">
                        <c:v>11</c:v>
                      </c:pt>
                      <c:pt idx="1515">
                        <c:v>11</c:v>
                      </c:pt>
                      <c:pt idx="1516">
                        <c:v>12</c:v>
                      </c:pt>
                      <c:pt idx="1517">
                        <c:v>14</c:v>
                      </c:pt>
                      <c:pt idx="1518">
                        <c:v>14</c:v>
                      </c:pt>
                      <c:pt idx="1519">
                        <c:v>15</c:v>
                      </c:pt>
                      <c:pt idx="1520">
                        <c:v>16</c:v>
                      </c:pt>
                      <c:pt idx="1521">
                        <c:v>17</c:v>
                      </c:pt>
                      <c:pt idx="1522">
                        <c:v>18</c:v>
                      </c:pt>
                      <c:pt idx="1523">
                        <c:v>19</c:v>
                      </c:pt>
                      <c:pt idx="1524">
                        <c:v>20</c:v>
                      </c:pt>
                      <c:pt idx="1525">
                        <c:v>21</c:v>
                      </c:pt>
                      <c:pt idx="1526">
                        <c:v>22</c:v>
                      </c:pt>
                      <c:pt idx="1527">
                        <c:v>23</c:v>
                      </c:pt>
                      <c:pt idx="1528">
                        <c:v>24</c:v>
                      </c:pt>
                      <c:pt idx="1529">
                        <c:v>25</c:v>
                      </c:pt>
                      <c:pt idx="1530">
                        <c:v>26</c:v>
                      </c:pt>
                      <c:pt idx="1531">
                        <c:v>27</c:v>
                      </c:pt>
                      <c:pt idx="1532">
                        <c:v>28</c:v>
                      </c:pt>
                      <c:pt idx="1533">
                        <c:v>29</c:v>
                      </c:pt>
                      <c:pt idx="1534">
                        <c:v>30</c:v>
                      </c:pt>
                      <c:pt idx="1535">
                        <c:v>31</c:v>
                      </c:pt>
                      <c:pt idx="1536">
                        <c:v>32</c:v>
                      </c:pt>
                      <c:pt idx="1537">
                        <c:v>33</c:v>
                      </c:pt>
                      <c:pt idx="1538">
                        <c:v>35</c:v>
                      </c:pt>
                      <c:pt idx="1539">
                        <c:v>36</c:v>
                      </c:pt>
                      <c:pt idx="1540">
                        <c:v>37</c:v>
                      </c:pt>
                      <c:pt idx="1541">
                        <c:v>38</c:v>
                      </c:pt>
                      <c:pt idx="1542">
                        <c:v>39</c:v>
                      </c:pt>
                      <c:pt idx="1543">
                        <c:v>40</c:v>
                      </c:pt>
                      <c:pt idx="1544">
                        <c:v>41</c:v>
                      </c:pt>
                      <c:pt idx="1545">
                        <c:v>41</c:v>
                      </c:pt>
                      <c:pt idx="1546">
                        <c:v>42</c:v>
                      </c:pt>
                      <c:pt idx="1547">
                        <c:v>44</c:v>
                      </c:pt>
                      <c:pt idx="1548">
                        <c:v>44</c:v>
                      </c:pt>
                      <c:pt idx="1549">
                        <c:v>45</c:v>
                      </c:pt>
                      <c:pt idx="1550">
                        <c:v>46</c:v>
                      </c:pt>
                      <c:pt idx="1551">
                        <c:v>47</c:v>
                      </c:pt>
                      <c:pt idx="1552">
                        <c:v>48</c:v>
                      </c:pt>
                      <c:pt idx="1553">
                        <c:v>49</c:v>
                      </c:pt>
                      <c:pt idx="1554">
                        <c:v>50</c:v>
                      </c:pt>
                      <c:pt idx="1555">
                        <c:v>51</c:v>
                      </c:pt>
                      <c:pt idx="1556">
                        <c:v>52</c:v>
                      </c:pt>
                      <c:pt idx="1557">
                        <c:v>53</c:v>
                      </c:pt>
                      <c:pt idx="1558">
                        <c:v>54</c:v>
                      </c:pt>
                      <c:pt idx="1559">
                        <c:v>55</c:v>
                      </c:pt>
                      <c:pt idx="1560">
                        <c:v>56</c:v>
                      </c:pt>
                      <c:pt idx="1561">
                        <c:v>57</c:v>
                      </c:pt>
                      <c:pt idx="1562">
                        <c:v>58</c:v>
                      </c:pt>
                      <c:pt idx="1563">
                        <c:v>59</c:v>
                      </c:pt>
                      <c:pt idx="1564">
                        <c:v>60</c:v>
                      </c:pt>
                      <c:pt idx="1565">
                        <c:v>61</c:v>
                      </c:pt>
                      <c:pt idx="1566">
                        <c:v>63</c:v>
                      </c:pt>
                      <c:pt idx="1567">
                        <c:v>64</c:v>
                      </c:pt>
                      <c:pt idx="1568">
                        <c:v>65</c:v>
                      </c:pt>
                      <c:pt idx="1569">
                        <c:v>66</c:v>
                      </c:pt>
                      <c:pt idx="1570">
                        <c:v>67</c:v>
                      </c:pt>
                      <c:pt idx="1571">
                        <c:v>68</c:v>
                      </c:pt>
                      <c:pt idx="1572">
                        <c:v>69</c:v>
                      </c:pt>
                      <c:pt idx="1573">
                        <c:v>69</c:v>
                      </c:pt>
                      <c:pt idx="1574">
                        <c:v>71</c:v>
                      </c:pt>
                      <c:pt idx="1575">
                        <c:v>71</c:v>
                      </c:pt>
                      <c:pt idx="1576">
                        <c:v>72</c:v>
                      </c:pt>
                      <c:pt idx="1577">
                        <c:v>73</c:v>
                      </c:pt>
                      <c:pt idx="1578">
                        <c:v>75</c:v>
                      </c:pt>
                      <c:pt idx="1579">
                        <c:v>75</c:v>
                      </c:pt>
                      <c:pt idx="1580">
                        <c:v>76</c:v>
                      </c:pt>
                      <c:pt idx="1581">
                        <c:v>77</c:v>
                      </c:pt>
                      <c:pt idx="1582">
                        <c:v>78</c:v>
                      </c:pt>
                      <c:pt idx="1583">
                        <c:v>79</c:v>
                      </c:pt>
                      <c:pt idx="1584">
                        <c:v>80</c:v>
                      </c:pt>
                      <c:pt idx="1585">
                        <c:v>81</c:v>
                      </c:pt>
                      <c:pt idx="1586">
                        <c:v>82</c:v>
                      </c:pt>
                      <c:pt idx="1587">
                        <c:v>83</c:v>
                      </c:pt>
                      <c:pt idx="1588">
                        <c:v>84</c:v>
                      </c:pt>
                      <c:pt idx="1589">
                        <c:v>85</c:v>
                      </c:pt>
                      <c:pt idx="1590">
                        <c:v>86</c:v>
                      </c:pt>
                      <c:pt idx="1591">
                        <c:v>87</c:v>
                      </c:pt>
                      <c:pt idx="1592">
                        <c:v>88</c:v>
                      </c:pt>
                      <c:pt idx="1593">
                        <c:v>89</c:v>
                      </c:pt>
                      <c:pt idx="1594">
                        <c:v>90</c:v>
                      </c:pt>
                      <c:pt idx="1595">
                        <c:v>91</c:v>
                      </c:pt>
                      <c:pt idx="1596">
                        <c:v>93</c:v>
                      </c:pt>
                      <c:pt idx="1597">
                        <c:v>94</c:v>
                      </c:pt>
                      <c:pt idx="1598">
                        <c:v>95</c:v>
                      </c:pt>
                      <c:pt idx="1599">
                        <c:v>96</c:v>
                      </c:pt>
                      <c:pt idx="1600">
                        <c:v>97</c:v>
                      </c:pt>
                      <c:pt idx="1601">
                        <c:v>98</c:v>
                      </c:pt>
                      <c:pt idx="1602">
                        <c:v>99</c:v>
                      </c:pt>
                      <c:pt idx="1603">
                        <c:v>99</c:v>
                      </c:pt>
                      <c:pt idx="1604">
                        <c:v>101</c:v>
                      </c:pt>
                      <c:pt idx="1605">
                        <c:v>101</c:v>
                      </c:pt>
                      <c:pt idx="1606">
                        <c:v>102</c:v>
                      </c:pt>
                      <c:pt idx="1607">
                        <c:v>103</c:v>
                      </c:pt>
                      <c:pt idx="1608">
                        <c:v>105</c:v>
                      </c:pt>
                      <c:pt idx="1609">
                        <c:v>105</c:v>
                      </c:pt>
                      <c:pt idx="1610">
                        <c:v>106</c:v>
                      </c:pt>
                      <c:pt idx="1611">
                        <c:v>107</c:v>
                      </c:pt>
                      <c:pt idx="1612">
                        <c:v>108</c:v>
                      </c:pt>
                      <c:pt idx="1613">
                        <c:v>109</c:v>
                      </c:pt>
                      <c:pt idx="1614">
                        <c:v>110</c:v>
                      </c:pt>
                      <c:pt idx="1615">
                        <c:v>111</c:v>
                      </c:pt>
                      <c:pt idx="1616">
                        <c:v>112</c:v>
                      </c:pt>
                      <c:pt idx="1617">
                        <c:v>113</c:v>
                      </c:pt>
                      <c:pt idx="1618">
                        <c:v>114</c:v>
                      </c:pt>
                      <c:pt idx="1619">
                        <c:v>115</c:v>
                      </c:pt>
                      <c:pt idx="1620">
                        <c:v>116</c:v>
                      </c:pt>
                      <c:pt idx="1621">
                        <c:v>117</c:v>
                      </c:pt>
                      <c:pt idx="1622">
                        <c:v>118</c:v>
                      </c:pt>
                      <c:pt idx="1623">
                        <c:v>119</c:v>
                      </c:pt>
                      <c:pt idx="1624">
                        <c:v>120</c:v>
                      </c:pt>
                      <c:pt idx="1625">
                        <c:v>121</c:v>
                      </c:pt>
                      <c:pt idx="1626">
                        <c:v>123</c:v>
                      </c:pt>
                      <c:pt idx="1627">
                        <c:v>124</c:v>
                      </c:pt>
                      <c:pt idx="1628">
                        <c:v>125</c:v>
                      </c:pt>
                      <c:pt idx="1629">
                        <c:v>126</c:v>
                      </c:pt>
                      <c:pt idx="1630">
                        <c:v>127</c:v>
                      </c:pt>
                      <c:pt idx="1631">
                        <c:v>128</c:v>
                      </c:pt>
                      <c:pt idx="1632">
                        <c:v>128</c:v>
                      </c:pt>
                      <c:pt idx="1633">
                        <c:v>129</c:v>
                      </c:pt>
                      <c:pt idx="1634">
                        <c:v>130</c:v>
                      </c:pt>
                      <c:pt idx="1635">
                        <c:v>132</c:v>
                      </c:pt>
                      <c:pt idx="1636">
                        <c:v>132</c:v>
                      </c:pt>
                      <c:pt idx="1637">
                        <c:v>133</c:v>
                      </c:pt>
                      <c:pt idx="1638">
                        <c:v>134</c:v>
                      </c:pt>
                      <c:pt idx="1639">
                        <c:v>135</c:v>
                      </c:pt>
                      <c:pt idx="1640">
                        <c:v>136</c:v>
                      </c:pt>
                      <c:pt idx="1641">
                        <c:v>137</c:v>
                      </c:pt>
                      <c:pt idx="1642">
                        <c:v>138</c:v>
                      </c:pt>
                      <c:pt idx="1643">
                        <c:v>139</c:v>
                      </c:pt>
                      <c:pt idx="1644">
                        <c:v>140</c:v>
                      </c:pt>
                      <c:pt idx="1645">
                        <c:v>141</c:v>
                      </c:pt>
                      <c:pt idx="1646">
                        <c:v>142</c:v>
                      </c:pt>
                      <c:pt idx="1647">
                        <c:v>143</c:v>
                      </c:pt>
                      <c:pt idx="1648">
                        <c:v>144</c:v>
                      </c:pt>
                      <c:pt idx="1649">
                        <c:v>145</c:v>
                      </c:pt>
                      <c:pt idx="1650">
                        <c:v>146</c:v>
                      </c:pt>
                      <c:pt idx="1651">
                        <c:v>147</c:v>
                      </c:pt>
                      <c:pt idx="1652">
                        <c:v>148</c:v>
                      </c:pt>
                      <c:pt idx="1653">
                        <c:v>150</c:v>
                      </c:pt>
                      <c:pt idx="1654">
                        <c:v>151</c:v>
                      </c:pt>
                      <c:pt idx="1655">
                        <c:v>152</c:v>
                      </c:pt>
                      <c:pt idx="1656">
                        <c:v>153</c:v>
                      </c:pt>
                      <c:pt idx="1657">
                        <c:v>154</c:v>
                      </c:pt>
                      <c:pt idx="1658">
                        <c:v>154</c:v>
                      </c:pt>
                      <c:pt idx="1659">
                        <c:v>155</c:v>
                      </c:pt>
                      <c:pt idx="1660">
                        <c:v>156</c:v>
                      </c:pt>
                      <c:pt idx="1661">
                        <c:v>157</c:v>
                      </c:pt>
                      <c:pt idx="1662">
                        <c:v>158</c:v>
                      </c:pt>
                      <c:pt idx="1663">
                        <c:v>159</c:v>
                      </c:pt>
                      <c:pt idx="1664">
                        <c:v>160</c:v>
                      </c:pt>
                      <c:pt idx="1665">
                        <c:v>161</c:v>
                      </c:pt>
                      <c:pt idx="1666">
                        <c:v>162</c:v>
                      </c:pt>
                      <c:pt idx="1667">
                        <c:v>163</c:v>
                      </c:pt>
                      <c:pt idx="1668">
                        <c:v>164</c:v>
                      </c:pt>
                      <c:pt idx="1669">
                        <c:v>165</c:v>
                      </c:pt>
                      <c:pt idx="1670">
                        <c:v>166</c:v>
                      </c:pt>
                      <c:pt idx="1671">
                        <c:v>167</c:v>
                      </c:pt>
                      <c:pt idx="1672">
                        <c:v>168</c:v>
                      </c:pt>
                      <c:pt idx="1673">
                        <c:v>169</c:v>
                      </c:pt>
                      <c:pt idx="1674">
                        <c:v>170</c:v>
                      </c:pt>
                      <c:pt idx="1675">
                        <c:v>171</c:v>
                      </c:pt>
                      <c:pt idx="1676">
                        <c:v>172</c:v>
                      </c:pt>
                      <c:pt idx="1677">
                        <c:v>174</c:v>
                      </c:pt>
                      <c:pt idx="1678">
                        <c:v>175</c:v>
                      </c:pt>
                      <c:pt idx="1679">
                        <c:v>176</c:v>
                      </c:pt>
                      <c:pt idx="1680">
                        <c:v>177</c:v>
                      </c:pt>
                      <c:pt idx="1681">
                        <c:v>177</c:v>
                      </c:pt>
                      <c:pt idx="1682">
                        <c:v>179</c:v>
                      </c:pt>
                      <c:pt idx="1683">
                        <c:v>179</c:v>
                      </c:pt>
                      <c:pt idx="1684">
                        <c:v>180</c:v>
                      </c:pt>
                      <c:pt idx="1685">
                        <c:v>181</c:v>
                      </c:pt>
                      <c:pt idx="1686">
                        <c:v>182</c:v>
                      </c:pt>
                      <c:pt idx="1687">
                        <c:v>183</c:v>
                      </c:pt>
                      <c:pt idx="1688">
                        <c:v>184</c:v>
                      </c:pt>
                      <c:pt idx="1689">
                        <c:v>185</c:v>
                      </c:pt>
                      <c:pt idx="1690">
                        <c:v>186</c:v>
                      </c:pt>
                      <c:pt idx="1691">
                        <c:v>187</c:v>
                      </c:pt>
                      <c:pt idx="1692">
                        <c:v>188</c:v>
                      </c:pt>
                      <c:pt idx="1693">
                        <c:v>189</c:v>
                      </c:pt>
                      <c:pt idx="1694">
                        <c:v>190</c:v>
                      </c:pt>
                      <c:pt idx="1695">
                        <c:v>191</c:v>
                      </c:pt>
                      <c:pt idx="1696">
                        <c:v>192</c:v>
                      </c:pt>
                      <c:pt idx="1697">
                        <c:v>193</c:v>
                      </c:pt>
                      <c:pt idx="1698">
                        <c:v>194</c:v>
                      </c:pt>
                      <c:pt idx="1699">
                        <c:v>195</c:v>
                      </c:pt>
                      <c:pt idx="1700">
                        <c:v>197</c:v>
                      </c:pt>
                      <c:pt idx="1701">
                        <c:v>198</c:v>
                      </c:pt>
                      <c:pt idx="1702">
                        <c:v>199</c:v>
                      </c:pt>
                      <c:pt idx="1703">
                        <c:v>200</c:v>
                      </c:pt>
                      <c:pt idx="1704">
                        <c:v>200</c:v>
                      </c:pt>
                      <c:pt idx="1705">
                        <c:v>202</c:v>
                      </c:pt>
                      <c:pt idx="1706">
                        <c:v>202</c:v>
                      </c:pt>
                      <c:pt idx="1707">
                        <c:v>203</c:v>
                      </c:pt>
                      <c:pt idx="1708">
                        <c:v>204</c:v>
                      </c:pt>
                      <c:pt idx="1709">
                        <c:v>205</c:v>
                      </c:pt>
                      <c:pt idx="1710">
                        <c:v>206</c:v>
                      </c:pt>
                      <c:pt idx="1711">
                        <c:v>207</c:v>
                      </c:pt>
                      <c:pt idx="1712">
                        <c:v>208</c:v>
                      </c:pt>
                      <c:pt idx="1713">
                        <c:v>209</c:v>
                      </c:pt>
                      <c:pt idx="1714">
                        <c:v>210</c:v>
                      </c:pt>
                      <c:pt idx="1715">
                        <c:v>211</c:v>
                      </c:pt>
                      <c:pt idx="1716">
                        <c:v>212</c:v>
                      </c:pt>
                      <c:pt idx="1717">
                        <c:v>213</c:v>
                      </c:pt>
                      <c:pt idx="1718">
                        <c:v>214</c:v>
                      </c:pt>
                      <c:pt idx="1719">
                        <c:v>215</c:v>
                      </c:pt>
                      <c:pt idx="1720">
                        <c:v>216</c:v>
                      </c:pt>
                      <c:pt idx="1721">
                        <c:v>217</c:v>
                      </c:pt>
                      <c:pt idx="1722">
                        <c:v>218</c:v>
                      </c:pt>
                      <c:pt idx="1723">
                        <c:v>219</c:v>
                      </c:pt>
                      <c:pt idx="1724">
                        <c:v>220</c:v>
                      </c:pt>
                      <c:pt idx="1725">
                        <c:v>221</c:v>
                      </c:pt>
                      <c:pt idx="1726">
                        <c:v>222</c:v>
                      </c:pt>
                      <c:pt idx="1727">
                        <c:v>224</c:v>
                      </c:pt>
                      <c:pt idx="1728">
                        <c:v>225</c:v>
                      </c:pt>
                      <c:pt idx="1729">
                        <c:v>226</c:v>
                      </c:pt>
                      <c:pt idx="1730">
                        <c:v>227</c:v>
                      </c:pt>
                      <c:pt idx="1731">
                        <c:v>227</c:v>
                      </c:pt>
                      <c:pt idx="1732">
                        <c:v>229</c:v>
                      </c:pt>
                      <c:pt idx="1733">
                        <c:v>229</c:v>
                      </c:pt>
                      <c:pt idx="1734">
                        <c:v>230</c:v>
                      </c:pt>
                      <c:pt idx="1735">
                        <c:v>231</c:v>
                      </c:pt>
                      <c:pt idx="1736">
                        <c:v>232</c:v>
                      </c:pt>
                      <c:pt idx="1737">
                        <c:v>233</c:v>
                      </c:pt>
                      <c:pt idx="1738">
                        <c:v>234</c:v>
                      </c:pt>
                      <c:pt idx="1739">
                        <c:v>235</c:v>
                      </c:pt>
                      <c:pt idx="1740">
                        <c:v>236</c:v>
                      </c:pt>
                      <c:pt idx="1741">
                        <c:v>237</c:v>
                      </c:pt>
                      <c:pt idx="1742">
                        <c:v>238</c:v>
                      </c:pt>
                      <c:pt idx="1743">
                        <c:v>239</c:v>
                      </c:pt>
                      <c:pt idx="1744">
                        <c:v>240</c:v>
                      </c:pt>
                      <c:pt idx="1745">
                        <c:v>241</c:v>
                      </c:pt>
                      <c:pt idx="1746">
                        <c:v>242</c:v>
                      </c:pt>
                      <c:pt idx="1747">
                        <c:v>243</c:v>
                      </c:pt>
                      <c:pt idx="1748">
                        <c:v>244</c:v>
                      </c:pt>
                      <c:pt idx="1749">
                        <c:v>245</c:v>
                      </c:pt>
                      <c:pt idx="1750">
                        <c:v>246</c:v>
                      </c:pt>
                      <c:pt idx="1751">
                        <c:v>247</c:v>
                      </c:pt>
                      <c:pt idx="1752">
                        <c:v>248</c:v>
                      </c:pt>
                      <c:pt idx="1753">
                        <c:v>249</c:v>
                      </c:pt>
                      <c:pt idx="1754">
                        <c:v>250</c:v>
                      </c:pt>
                      <c:pt idx="1755">
                        <c:v>251</c:v>
                      </c:pt>
                      <c:pt idx="1756">
                        <c:v>253</c:v>
                      </c:pt>
                      <c:pt idx="1757">
                        <c:v>254</c:v>
                      </c:pt>
                      <c:pt idx="1758">
                        <c:v>254</c:v>
                      </c:pt>
                      <c:pt idx="1759">
                        <c:v>255</c:v>
                      </c:pt>
                      <c:pt idx="1760">
                        <c:v>256</c:v>
                      </c:pt>
                      <c:pt idx="1761">
                        <c:v>257</c:v>
                      </c:pt>
                      <c:pt idx="1762">
                        <c:v>258</c:v>
                      </c:pt>
                      <c:pt idx="1763">
                        <c:v>259</c:v>
                      </c:pt>
                      <c:pt idx="1764">
                        <c:v>260</c:v>
                      </c:pt>
                      <c:pt idx="1765">
                        <c:v>261</c:v>
                      </c:pt>
                      <c:pt idx="1766">
                        <c:v>262</c:v>
                      </c:pt>
                      <c:pt idx="1767">
                        <c:v>263</c:v>
                      </c:pt>
                      <c:pt idx="1768">
                        <c:v>264</c:v>
                      </c:pt>
                      <c:pt idx="1769">
                        <c:v>265</c:v>
                      </c:pt>
                      <c:pt idx="1770">
                        <c:v>266</c:v>
                      </c:pt>
                      <c:pt idx="1771">
                        <c:v>267</c:v>
                      </c:pt>
                      <c:pt idx="1772">
                        <c:v>268</c:v>
                      </c:pt>
                      <c:pt idx="1773">
                        <c:v>269</c:v>
                      </c:pt>
                      <c:pt idx="1774">
                        <c:v>270</c:v>
                      </c:pt>
                      <c:pt idx="1775">
                        <c:v>271</c:v>
                      </c:pt>
                      <c:pt idx="1776">
                        <c:v>273</c:v>
                      </c:pt>
                      <c:pt idx="1777">
                        <c:v>274</c:v>
                      </c:pt>
                      <c:pt idx="1778">
                        <c:v>274</c:v>
                      </c:pt>
                      <c:pt idx="1779">
                        <c:v>276</c:v>
                      </c:pt>
                      <c:pt idx="1780">
                        <c:v>276</c:v>
                      </c:pt>
                      <c:pt idx="1781">
                        <c:v>277</c:v>
                      </c:pt>
                      <c:pt idx="1782">
                        <c:v>278</c:v>
                      </c:pt>
                      <c:pt idx="1783">
                        <c:v>279</c:v>
                      </c:pt>
                      <c:pt idx="1784">
                        <c:v>280</c:v>
                      </c:pt>
                      <c:pt idx="1785">
                        <c:v>281</c:v>
                      </c:pt>
                      <c:pt idx="1786">
                        <c:v>282</c:v>
                      </c:pt>
                      <c:pt idx="1787">
                        <c:v>283</c:v>
                      </c:pt>
                      <c:pt idx="1788">
                        <c:v>284</c:v>
                      </c:pt>
                      <c:pt idx="1789">
                        <c:v>285</c:v>
                      </c:pt>
                      <c:pt idx="1790">
                        <c:v>286</c:v>
                      </c:pt>
                      <c:pt idx="1791">
                        <c:v>287</c:v>
                      </c:pt>
                      <c:pt idx="1792">
                        <c:v>288</c:v>
                      </c:pt>
                      <c:pt idx="1793">
                        <c:v>289</c:v>
                      </c:pt>
                      <c:pt idx="1794">
                        <c:v>290</c:v>
                      </c:pt>
                      <c:pt idx="1795">
                        <c:v>291</c:v>
                      </c:pt>
                      <c:pt idx="1796">
                        <c:v>292</c:v>
                      </c:pt>
                      <c:pt idx="1797">
                        <c:v>294</c:v>
                      </c:pt>
                      <c:pt idx="1798">
                        <c:v>295</c:v>
                      </c:pt>
                      <c:pt idx="1799">
                        <c:v>295</c:v>
                      </c:pt>
                      <c:pt idx="1800">
                        <c:v>296</c:v>
                      </c:pt>
                      <c:pt idx="1801">
                        <c:v>297</c:v>
                      </c:pt>
                      <c:pt idx="1802">
                        <c:v>298</c:v>
                      </c:pt>
                      <c:pt idx="1803">
                        <c:v>299</c:v>
                      </c:pt>
                      <c:pt idx="1804">
                        <c:v>0</c:v>
                      </c:pt>
                      <c:pt idx="1805">
                        <c:v>1</c:v>
                      </c:pt>
                      <c:pt idx="1806">
                        <c:v>2</c:v>
                      </c:pt>
                      <c:pt idx="1807">
                        <c:v>3</c:v>
                      </c:pt>
                      <c:pt idx="1808">
                        <c:v>4</c:v>
                      </c:pt>
                      <c:pt idx="1809">
                        <c:v>5</c:v>
                      </c:pt>
                      <c:pt idx="1810">
                        <c:v>6</c:v>
                      </c:pt>
                      <c:pt idx="1811">
                        <c:v>7</c:v>
                      </c:pt>
                      <c:pt idx="1812">
                        <c:v>8</c:v>
                      </c:pt>
                      <c:pt idx="1813">
                        <c:v>9</c:v>
                      </c:pt>
                      <c:pt idx="1814">
                        <c:v>10</c:v>
                      </c:pt>
                      <c:pt idx="1815">
                        <c:v>11</c:v>
                      </c:pt>
                      <c:pt idx="1816">
                        <c:v>12</c:v>
                      </c:pt>
                      <c:pt idx="1817">
                        <c:v>13</c:v>
                      </c:pt>
                      <c:pt idx="1818">
                        <c:v>14</c:v>
                      </c:pt>
                      <c:pt idx="1819">
                        <c:v>15</c:v>
                      </c:pt>
                      <c:pt idx="1820">
                        <c:v>15</c:v>
                      </c:pt>
                      <c:pt idx="1821">
                        <c:v>16</c:v>
                      </c:pt>
                      <c:pt idx="1822">
                        <c:v>18</c:v>
                      </c:pt>
                      <c:pt idx="1823">
                        <c:v>18</c:v>
                      </c:pt>
                      <c:pt idx="1824">
                        <c:v>19</c:v>
                      </c:pt>
                      <c:pt idx="1825">
                        <c:v>20</c:v>
                      </c:pt>
                      <c:pt idx="1826">
                        <c:v>22</c:v>
                      </c:pt>
                      <c:pt idx="1827">
                        <c:v>22</c:v>
                      </c:pt>
                      <c:pt idx="1828">
                        <c:v>23</c:v>
                      </c:pt>
                      <c:pt idx="1829">
                        <c:v>24</c:v>
                      </c:pt>
                      <c:pt idx="1830">
                        <c:v>26</c:v>
                      </c:pt>
                      <c:pt idx="1831">
                        <c:v>26</c:v>
                      </c:pt>
                      <c:pt idx="1832">
                        <c:v>27</c:v>
                      </c:pt>
                      <c:pt idx="1833">
                        <c:v>28</c:v>
                      </c:pt>
                      <c:pt idx="1834">
                        <c:v>29</c:v>
                      </c:pt>
                      <c:pt idx="1835">
                        <c:v>30</c:v>
                      </c:pt>
                      <c:pt idx="1836">
                        <c:v>31</c:v>
                      </c:pt>
                      <c:pt idx="1837">
                        <c:v>32</c:v>
                      </c:pt>
                      <c:pt idx="1838">
                        <c:v>33</c:v>
                      </c:pt>
                      <c:pt idx="1839">
                        <c:v>34</c:v>
                      </c:pt>
                      <c:pt idx="1840">
                        <c:v>35</c:v>
                      </c:pt>
                      <c:pt idx="1841">
                        <c:v>36</c:v>
                      </c:pt>
                      <c:pt idx="1842">
                        <c:v>37</c:v>
                      </c:pt>
                      <c:pt idx="1843">
                        <c:v>38</c:v>
                      </c:pt>
                      <c:pt idx="1844">
                        <c:v>39</c:v>
                      </c:pt>
                      <c:pt idx="1845">
                        <c:v>40</c:v>
                      </c:pt>
                      <c:pt idx="1846">
                        <c:v>41</c:v>
                      </c:pt>
                      <c:pt idx="1847">
                        <c:v>42</c:v>
                      </c:pt>
                      <c:pt idx="1848">
                        <c:v>43</c:v>
                      </c:pt>
                      <c:pt idx="1849">
                        <c:v>45</c:v>
                      </c:pt>
                      <c:pt idx="1850">
                        <c:v>46</c:v>
                      </c:pt>
                      <c:pt idx="1851">
                        <c:v>47</c:v>
                      </c:pt>
                      <c:pt idx="1852">
                        <c:v>48</c:v>
                      </c:pt>
                      <c:pt idx="1853">
                        <c:v>49</c:v>
                      </c:pt>
                      <c:pt idx="1854">
                        <c:v>50</c:v>
                      </c:pt>
                      <c:pt idx="1855">
                        <c:v>51</c:v>
                      </c:pt>
                      <c:pt idx="1856">
                        <c:v>52</c:v>
                      </c:pt>
                      <c:pt idx="1857">
                        <c:v>53</c:v>
                      </c:pt>
                      <c:pt idx="1858">
                        <c:v>54</c:v>
                      </c:pt>
                      <c:pt idx="1859">
                        <c:v>55</c:v>
                      </c:pt>
                      <c:pt idx="1860">
                        <c:v>56</c:v>
                      </c:pt>
                      <c:pt idx="1861">
                        <c:v>57</c:v>
                      </c:pt>
                      <c:pt idx="1862">
                        <c:v>58</c:v>
                      </c:pt>
                      <c:pt idx="1863">
                        <c:v>59</c:v>
                      </c:pt>
                      <c:pt idx="1864">
                        <c:v>60</c:v>
                      </c:pt>
                      <c:pt idx="1865">
                        <c:v>61</c:v>
                      </c:pt>
                      <c:pt idx="1866">
                        <c:v>61</c:v>
                      </c:pt>
                      <c:pt idx="1867">
                        <c:v>62</c:v>
                      </c:pt>
                      <c:pt idx="1868">
                        <c:v>63</c:v>
                      </c:pt>
                      <c:pt idx="1869">
                        <c:v>64</c:v>
                      </c:pt>
                      <c:pt idx="1870">
                        <c:v>65</c:v>
                      </c:pt>
                      <c:pt idx="1871">
                        <c:v>66</c:v>
                      </c:pt>
                      <c:pt idx="1872">
                        <c:v>67</c:v>
                      </c:pt>
                      <c:pt idx="1873">
                        <c:v>68</c:v>
                      </c:pt>
                      <c:pt idx="1874">
                        <c:v>69</c:v>
                      </c:pt>
                      <c:pt idx="1875">
                        <c:v>70</c:v>
                      </c:pt>
                      <c:pt idx="1876">
                        <c:v>71</c:v>
                      </c:pt>
                      <c:pt idx="1877">
                        <c:v>72</c:v>
                      </c:pt>
                      <c:pt idx="1878">
                        <c:v>73</c:v>
                      </c:pt>
                      <c:pt idx="1879">
                        <c:v>74</c:v>
                      </c:pt>
                      <c:pt idx="1880">
                        <c:v>75</c:v>
                      </c:pt>
                      <c:pt idx="1881">
                        <c:v>76</c:v>
                      </c:pt>
                      <c:pt idx="1882">
                        <c:v>77</c:v>
                      </c:pt>
                      <c:pt idx="1883">
                        <c:v>78</c:v>
                      </c:pt>
                      <c:pt idx="1884">
                        <c:v>79</c:v>
                      </c:pt>
                      <c:pt idx="1885">
                        <c:v>80</c:v>
                      </c:pt>
                      <c:pt idx="1886">
                        <c:v>81</c:v>
                      </c:pt>
                      <c:pt idx="1887">
                        <c:v>83</c:v>
                      </c:pt>
                      <c:pt idx="1888">
                        <c:v>84</c:v>
                      </c:pt>
                      <c:pt idx="1889">
                        <c:v>85</c:v>
                      </c:pt>
                      <c:pt idx="1890">
                        <c:v>86</c:v>
                      </c:pt>
                      <c:pt idx="1891">
                        <c:v>87</c:v>
                      </c:pt>
                      <c:pt idx="1892">
                        <c:v>88</c:v>
                      </c:pt>
                      <c:pt idx="1893">
                        <c:v>89</c:v>
                      </c:pt>
                      <c:pt idx="1894">
                        <c:v>90</c:v>
                      </c:pt>
                      <c:pt idx="1895">
                        <c:v>91</c:v>
                      </c:pt>
                      <c:pt idx="1896">
                        <c:v>92</c:v>
                      </c:pt>
                      <c:pt idx="1897">
                        <c:v>93</c:v>
                      </c:pt>
                      <c:pt idx="1898">
                        <c:v>94</c:v>
                      </c:pt>
                      <c:pt idx="1899">
                        <c:v>94</c:v>
                      </c:pt>
                      <c:pt idx="1900">
                        <c:v>95</c:v>
                      </c:pt>
                      <c:pt idx="1901">
                        <c:v>96</c:v>
                      </c:pt>
                      <c:pt idx="1902">
                        <c:v>97</c:v>
                      </c:pt>
                      <c:pt idx="1903">
                        <c:v>98</c:v>
                      </c:pt>
                      <c:pt idx="1904">
                        <c:v>99</c:v>
                      </c:pt>
                      <c:pt idx="1905">
                        <c:v>100</c:v>
                      </c:pt>
                      <c:pt idx="1906">
                        <c:v>101</c:v>
                      </c:pt>
                      <c:pt idx="1907">
                        <c:v>102</c:v>
                      </c:pt>
                      <c:pt idx="1908">
                        <c:v>103</c:v>
                      </c:pt>
                      <c:pt idx="1909">
                        <c:v>104</c:v>
                      </c:pt>
                      <c:pt idx="1910">
                        <c:v>105</c:v>
                      </c:pt>
                      <c:pt idx="1911">
                        <c:v>106</c:v>
                      </c:pt>
                      <c:pt idx="1912">
                        <c:v>107</c:v>
                      </c:pt>
                      <c:pt idx="1913">
                        <c:v>108</c:v>
                      </c:pt>
                      <c:pt idx="1914">
                        <c:v>109</c:v>
                      </c:pt>
                      <c:pt idx="1915">
                        <c:v>110</c:v>
                      </c:pt>
                      <c:pt idx="1916">
                        <c:v>111</c:v>
                      </c:pt>
                      <c:pt idx="1917">
                        <c:v>112</c:v>
                      </c:pt>
                      <c:pt idx="1918">
                        <c:v>113</c:v>
                      </c:pt>
                      <c:pt idx="1919">
                        <c:v>114</c:v>
                      </c:pt>
                      <c:pt idx="1920">
                        <c:v>115</c:v>
                      </c:pt>
                      <c:pt idx="1921">
                        <c:v>116</c:v>
                      </c:pt>
                      <c:pt idx="1922">
                        <c:v>117</c:v>
                      </c:pt>
                      <c:pt idx="1923">
                        <c:v>118</c:v>
                      </c:pt>
                      <c:pt idx="1924">
                        <c:v>119</c:v>
                      </c:pt>
                      <c:pt idx="1925">
                        <c:v>120</c:v>
                      </c:pt>
                      <c:pt idx="1926">
                        <c:v>121</c:v>
                      </c:pt>
                      <c:pt idx="1927">
                        <c:v>122</c:v>
                      </c:pt>
                      <c:pt idx="1928">
                        <c:v>124</c:v>
                      </c:pt>
                      <c:pt idx="1929">
                        <c:v>125</c:v>
                      </c:pt>
                      <c:pt idx="1930">
                        <c:v>126</c:v>
                      </c:pt>
                      <c:pt idx="1931">
                        <c:v>127</c:v>
                      </c:pt>
                      <c:pt idx="1932">
                        <c:v>128</c:v>
                      </c:pt>
                      <c:pt idx="1933">
                        <c:v>129</c:v>
                      </c:pt>
                      <c:pt idx="1934">
                        <c:v>130</c:v>
                      </c:pt>
                      <c:pt idx="1935">
                        <c:v>131</c:v>
                      </c:pt>
                      <c:pt idx="1936">
                        <c:v>132</c:v>
                      </c:pt>
                      <c:pt idx="1937">
                        <c:v>133</c:v>
                      </c:pt>
                      <c:pt idx="1938">
                        <c:v>133</c:v>
                      </c:pt>
                      <c:pt idx="1939">
                        <c:v>134</c:v>
                      </c:pt>
                      <c:pt idx="1940">
                        <c:v>136</c:v>
                      </c:pt>
                      <c:pt idx="1941">
                        <c:v>136</c:v>
                      </c:pt>
                      <c:pt idx="1942">
                        <c:v>137</c:v>
                      </c:pt>
                      <c:pt idx="1943">
                        <c:v>138</c:v>
                      </c:pt>
                      <c:pt idx="1944">
                        <c:v>139</c:v>
                      </c:pt>
                      <c:pt idx="1945">
                        <c:v>140</c:v>
                      </c:pt>
                      <c:pt idx="1946">
                        <c:v>141</c:v>
                      </c:pt>
                      <c:pt idx="1947">
                        <c:v>142</c:v>
                      </c:pt>
                      <c:pt idx="1948">
                        <c:v>143</c:v>
                      </c:pt>
                      <c:pt idx="1949">
                        <c:v>144</c:v>
                      </c:pt>
                      <c:pt idx="1950">
                        <c:v>145</c:v>
                      </c:pt>
                      <c:pt idx="1951">
                        <c:v>146</c:v>
                      </c:pt>
                      <c:pt idx="1952">
                        <c:v>147</c:v>
                      </c:pt>
                      <c:pt idx="1953">
                        <c:v>148</c:v>
                      </c:pt>
                      <c:pt idx="1954">
                        <c:v>149</c:v>
                      </c:pt>
                      <c:pt idx="1955">
                        <c:v>150</c:v>
                      </c:pt>
                      <c:pt idx="1956">
                        <c:v>151</c:v>
                      </c:pt>
                      <c:pt idx="1957">
                        <c:v>152</c:v>
                      </c:pt>
                      <c:pt idx="1958">
                        <c:v>153</c:v>
                      </c:pt>
                      <c:pt idx="1959">
                        <c:v>154</c:v>
                      </c:pt>
                      <c:pt idx="1960">
                        <c:v>155</c:v>
                      </c:pt>
                      <c:pt idx="1961">
                        <c:v>156</c:v>
                      </c:pt>
                      <c:pt idx="1962">
                        <c:v>157</c:v>
                      </c:pt>
                      <c:pt idx="1963">
                        <c:v>158</c:v>
                      </c:pt>
                      <c:pt idx="1964">
                        <c:v>159</c:v>
                      </c:pt>
                      <c:pt idx="1965">
                        <c:v>161</c:v>
                      </c:pt>
                      <c:pt idx="1966">
                        <c:v>162</c:v>
                      </c:pt>
                      <c:pt idx="1967">
                        <c:v>163</c:v>
                      </c:pt>
                      <c:pt idx="1968">
                        <c:v>164</c:v>
                      </c:pt>
                      <c:pt idx="1969">
                        <c:v>165</c:v>
                      </c:pt>
                      <c:pt idx="1970">
                        <c:v>166</c:v>
                      </c:pt>
                      <c:pt idx="1971">
                        <c:v>167</c:v>
                      </c:pt>
                      <c:pt idx="1972">
                        <c:v>168</c:v>
                      </c:pt>
                      <c:pt idx="1973">
                        <c:v>169</c:v>
                      </c:pt>
                      <c:pt idx="1974">
                        <c:v>169</c:v>
                      </c:pt>
                      <c:pt idx="1975">
                        <c:v>170</c:v>
                      </c:pt>
                      <c:pt idx="1976">
                        <c:v>172</c:v>
                      </c:pt>
                      <c:pt idx="1977">
                        <c:v>172</c:v>
                      </c:pt>
                      <c:pt idx="1978">
                        <c:v>173</c:v>
                      </c:pt>
                      <c:pt idx="1979">
                        <c:v>174</c:v>
                      </c:pt>
                      <c:pt idx="1980">
                        <c:v>175</c:v>
                      </c:pt>
                      <c:pt idx="1981">
                        <c:v>176</c:v>
                      </c:pt>
                      <c:pt idx="1982">
                        <c:v>177</c:v>
                      </c:pt>
                      <c:pt idx="1983">
                        <c:v>178</c:v>
                      </c:pt>
                      <c:pt idx="1984">
                        <c:v>179</c:v>
                      </c:pt>
                      <c:pt idx="1985">
                        <c:v>180</c:v>
                      </c:pt>
                      <c:pt idx="1986">
                        <c:v>181</c:v>
                      </c:pt>
                      <c:pt idx="1987">
                        <c:v>182</c:v>
                      </c:pt>
                      <c:pt idx="1988">
                        <c:v>183</c:v>
                      </c:pt>
                      <c:pt idx="1989">
                        <c:v>184</c:v>
                      </c:pt>
                      <c:pt idx="1990">
                        <c:v>185</c:v>
                      </c:pt>
                      <c:pt idx="1991">
                        <c:v>186</c:v>
                      </c:pt>
                      <c:pt idx="1992">
                        <c:v>187</c:v>
                      </c:pt>
                      <c:pt idx="1993">
                        <c:v>188</c:v>
                      </c:pt>
                      <c:pt idx="1994">
                        <c:v>189</c:v>
                      </c:pt>
                      <c:pt idx="1995">
                        <c:v>190</c:v>
                      </c:pt>
                      <c:pt idx="1996">
                        <c:v>191</c:v>
                      </c:pt>
                      <c:pt idx="1997">
                        <c:v>192</c:v>
                      </c:pt>
                      <c:pt idx="1998">
                        <c:v>193</c:v>
                      </c:pt>
                      <c:pt idx="1999">
                        <c:v>194</c:v>
                      </c:pt>
                      <c:pt idx="2000">
                        <c:v>196</c:v>
                      </c:pt>
                      <c:pt idx="2001">
                        <c:v>197</c:v>
                      </c:pt>
                      <c:pt idx="2002">
                        <c:v>198</c:v>
                      </c:pt>
                      <c:pt idx="2003">
                        <c:v>199</c:v>
                      </c:pt>
                      <c:pt idx="2004">
                        <c:v>200</c:v>
                      </c:pt>
                      <c:pt idx="2005">
                        <c:v>201</c:v>
                      </c:pt>
                      <c:pt idx="2006">
                        <c:v>202</c:v>
                      </c:pt>
                      <c:pt idx="2007">
                        <c:v>203</c:v>
                      </c:pt>
                      <c:pt idx="2008">
                        <c:v>204</c:v>
                      </c:pt>
                      <c:pt idx="2009">
                        <c:v>205</c:v>
                      </c:pt>
                      <c:pt idx="2010">
                        <c:v>206</c:v>
                      </c:pt>
                      <c:pt idx="2011">
                        <c:v>207</c:v>
                      </c:pt>
                      <c:pt idx="2012">
                        <c:v>208</c:v>
                      </c:pt>
                      <c:pt idx="2013">
                        <c:v>208</c:v>
                      </c:pt>
                      <c:pt idx="2014">
                        <c:v>209</c:v>
                      </c:pt>
                      <c:pt idx="2015">
                        <c:v>210</c:v>
                      </c:pt>
                      <c:pt idx="2016">
                        <c:v>211</c:v>
                      </c:pt>
                      <c:pt idx="2017">
                        <c:v>212</c:v>
                      </c:pt>
                      <c:pt idx="2018">
                        <c:v>213</c:v>
                      </c:pt>
                      <c:pt idx="2019">
                        <c:v>214</c:v>
                      </c:pt>
                      <c:pt idx="2020">
                        <c:v>215</c:v>
                      </c:pt>
                      <c:pt idx="2021">
                        <c:v>216</c:v>
                      </c:pt>
                      <c:pt idx="2022">
                        <c:v>217</c:v>
                      </c:pt>
                      <c:pt idx="2023">
                        <c:v>218</c:v>
                      </c:pt>
                      <c:pt idx="2024">
                        <c:v>219</c:v>
                      </c:pt>
                      <c:pt idx="2025">
                        <c:v>220</c:v>
                      </c:pt>
                      <c:pt idx="2026">
                        <c:v>221</c:v>
                      </c:pt>
                      <c:pt idx="2027">
                        <c:v>222</c:v>
                      </c:pt>
                      <c:pt idx="2028">
                        <c:v>223</c:v>
                      </c:pt>
                      <c:pt idx="2029">
                        <c:v>224</c:v>
                      </c:pt>
                      <c:pt idx="2030">
                        <c:v>225</c:v>
                      </c:pt>
                      <c:pt idx="2031">
                        <c:v>226</c:v>
                      </c:pt>
                      <c:pt idx="2032">
                        <c:v>227</c:v>
                      </c:pt>
                      <c:pt idx="2033">
                        <c:v>228</c:v>
                      </c:pt>
                      <c:pt idx="2034">
                        <c:v>229</c:v>
                      </c:pt>
                      <c:pt idx="2035">
                        <c:v>230</c:v>
                      </c:pt>
                      <c:pt idx="2036">
                        <c:v>231</c:v>
                      </c:pt>
                      <c:pt idx="2037">
                        <c:v>232</c:v>
                      </c:pt>
                      <c:pt idx="2038">
                        <c:v>233</c:v>
                      </c:pt>
                      <c:pt idx="2039">
                        <c:v>235</c:v>
                      </c:pt>
                      <c:pt idx="2040">
                        <c:v>236</c:v>
                      </c:pt>
                      <c:pt idx="2041">
                        <c:v>237</c:v>
                      </c:pt>
                      <c:pt idx="2042">
                        <c:v>238</c:v>
                      </c:pt>
                      <c:pt idx="2043">
                        <c:v>239</c:v>
                      </c:pt>
                      <c:pt idx="2044">
                        <c:v>240</c:v>
                      </c:pt>
                      <c:pt idx="2045">
                        <c:v>241</c:v>
                      </c:pt>
                      <c:pt idx="2046">
                        <c:v>242</c:v>
                      </c:pt>
                      <c:pt idx="2047">
                        <c:v>242</c:v>
                      </c:pt>
                      <c:pt idx="2048">
                        <c:v>243</c:v>
                      </c:pt>
                      <c:pt idx="2049">
                        <c:v>244</c:v>
                      </c:pt>
                      <c:pt idx="2050">
                        <c:v>245</c:v>
                      </c:pt>
                      <c:pt idx="2051">
                        <c:v>246</c:v>
                      </c:pt>
                      <c:pt idx="2052">
                        <c:v>247</c:v>
                      </c:pt>
                      <c:pt idx="2053">
                        <c:v>248</c:v>
                      </c:pt>
                      <c:pt idx="2054">
                        <c:v>250</c:v>
                      </c:pt>
                      <c:pt idx="2055">
                        <c:v>250</c:v>
                      </c:pt>
                      <c:pt idx="2056">
                        <c:v>251</c:v>
                      </c:pt>
                      <c:pt idx="2057">
                        <c:v>252</c:v>
                      </c:pt>
                      <c:pt idx="2058">
                        <c:v>253</c:v>
                      </c:pt>
                      <c:pt idx="2059">
                        <c:v>254</c:v>
                      </c:pt>
                      <c:pt idx="2060">
                        <c:v>255</c:v>
                      </c:pt>
                      <c:pt idx="2061">
                        <c:v>256</c:v>
                      </c:pt>
                      <c:pt idx="2062">
                        <c:v>257</c:v>
                      </c:pt>
                      <c:pt idx="2063">
                        <c:v>258</c:v>
                      </c:pt>
                      <c:pt idx="2064">
                        <c:v>259</c:v>
                      </c:pt>
                      <c:pt idx="2065">
                        <c:v>260</c:v>
                      </c:pt>
                      <c:pt idx="2066">
                        <c:v>261</c:v>
                      </c:pt>
                      <c:pt idx="2067">
                        <c:v>262</c:v>
                      </c:pt>
                      <c:pt idx="2068">
                        <c:v>263</c:v>
                      </c:pt>
                      <c:pt idx="2069">
                        <c:v>264</c:v>
                      </c:pt>
                      <c:pt idx="2070">
                        <c:v>265</c:v>
                      </c:pt>
                      <c:pt idx="2071">
                        <c:v>266</c:v>
                      </c:pt>
                      <c:pt idx="2072">
                        <c:v>267</c:v>
                      </c:pt>
                      <c:pt idx="2073">
                        <c:v>268</c:v>
                      </c:pt>
                      <c:pt idx="2074">
                        <c:v>270</c:v>
                      </c:pt>
                      <c:pt idx="2075">
                        <c:v>271</c:v>
                      </c:pt>
                      <c:pt idx="2076">
                        <c:v>272</c:v>
                      </c:pt>
                      <c:pt idx="2077">
                        <c:v>273</c:v>
                      </c:pt>
                      <c:pt idx="2078">
                        <c:v>274</c:v>
                      </c:pt>
                      <c:pt idx="2079">
                        <c:v>275</c:v>
                      </c:pt>
                      <c:pt idx="2080">
                        <c:v>275</c:v>
                      </c:pt>
                      <c:pt idx="2081">
                        <c:v>276</c:v>
                      </c:pt>
                      <c:pt idx="2082">
                        <c:v>277</c:v>
                      </c:pt>
                      <c:pt idx="2083">
                        <c:v>278</c:v>
                      </c:pt>
                      <c:pt idx="2084">
                        <c:v>280</c:v>
                      </c:pt>
                      <c:pt idx="2085">
                        <c:v>280</c:v>
                      </c:pt>
                      <c:pt idx="2086">
                        <c:v>281</c:v>
                      </c:pt>
                      <c:pt idx="2087">
                        <c:v>282</c:v>
                      </c:pt>
                      <c:pt idx="2088">
                        <c:v>283</c:v>
                      </c:pt>
                      <c:pt idx="2089">
                        <c:v>284</c:v>
                      </c:pt>
                      <c:pt idx="2090">
                        <c:v>286</c:v>
                      </c:pt>
                      <c:pt idx="2091">
                        <c:v>286</c:v>
                      </c:pt>
                      <c:pt idx="2092">
                        <c:v>287</c:v>
                      </c:pt>
                      <c:pt idx="2093">
                        <c:v>288</c:v>
                      </c:pt>
                      <c:pt idx="2094">
                        <c:v>289</c:v>
                      </c:pt>
                      <c:pt idx="2095">
                        <c:v>290</c:v>
                      </c:pt>
                      <c:pt idx="2096">
                        <c:v>291</c:v>
                      </c:pt>
                      <c:pt idx="2097">
                        <c:v>292</c:v>
                      </c:pt>
                      <c:pt idx="2098">
                        <c:v>293</c:v>
                      </c:pt>
                      <c:pt idx="2099">
                        <c:v>294</c:v>
                      </c:pt>
                      <c:pt idx="2100">
                        <c:v>295</c:v>
                      </c:pt>
                      <c:pt idx="2101">
                        <c:v>296</c:v>
                      </c:pt>
                      <c:pt idx="2102">
                        <c:v>297</c:v>
                      </c:pt>
                      <c:pt idx="2103">
                        <c:v>298</c:v>
                      </c:pt>
                      <c:pt idx="2104">
                        <c:v>299</c:v>
                      </c:pt>
                      <c:pt idx="2105">
                        <c:v>0</c:v>
                      </c:pt>
                      <c:pt idx="2106">
                        <c:v>1</c:v>
                      </c:pt>
                      <c:pt idx="2107">
                        <c:v>2</c:v>
                      </c:pt>
                      <c:pt idx="2108">
                        <c:v>3</c:v>
                      </c:pt>
                      <c:pt idx="2109">
                        <c:v>4</c:v>
                      </c:pt>
                      <c:pt idx="2110">
                        <c:v>5</c:v>
                      </c:pt>
                      <c:pt idx="2111">
                        <c:v>6</c:v>
                      </c:pt>
                      <c:pt idx="2112">
                        <c:v>7</c:v>
                      </c:pt>
                      <c:pt idx="2113">
                        <c:v>8</c:v>
                      </c:pt>
                      <c:pt idx="2114">
                        <c:v>9</c:v>
                      </c:pt>
                      <c:pt idx="2115">
                        <c:v>10</c:v>
                      </c:pt>
                      <c:pt idx="2116">
                        <c:v>11</c:v>
                      </c:pt>
                      <c:pt idx="2117">
                        <c:v>12</c:v>
                      </c:pt>
                      <c:pt idx="2118">
                        <c:v>13</c:v>
                      </c:pt>
                      <c:pt idx="2119">
                        <c:v>14</c:v>
                      </c:pt>
                      <c:pt idx="2120">
                        <c:v>15</c:v>
                      </c:pt>
                      <c:pt idx="2121">
                        <c:v>16</c:v>
                      </c:pt>
                      <c:pt idx="2122">
                        <c:v>17</c:v>
                      </c:pt>
                      <c:pt idx="2123">
                        <c:v>18</c:v>
                      </c:pt>
                      <c:pt idx="2124">
                        <c:v>19</c:v>
                      </c:pt>
                      <c:pt idx="2125">
                        <c:v>20</c:v>
                      </c:pt>
                      <c:pt idx="2126">
                        <c:v>21</c:v>
                      </c:pt>
                      <c:pt idx="2127">
                        <c:v>22</c:v>
                      </c:pt>
                      <c:pt idx="2128">
                        <c:v>23</c:v>
                      </c:pt>
                      <c:pt idx="2129">
                        <c:v>24</c:v>
                      </c:pt>
                      <c:pt idx="2130">
                        <c:v>25</c:v>
                      </c:pt>
                      <c:pt idx="2131">
                        <c:v>26</c:v>
                      </c:pt>
                      <c:pt idx="2132">
                        <c:v>27</c:v>
                      </c:pt>
                      <c:pt idx="2133">
                        <c:v>28</c:v>
                      </c:pt>
                      <c:pt idx="2134">
                        <c:v>29</c:v>
                      </c:pt>
                      <c:pt idx="2135">
                        <c:v>30</c:v>
                      </c:pt>
                      <c:pt idx="2136">
                        <c:v>31</c:v>
                      </c:pt>
                      <c:pt idx="2137">
                        <c:v>32</c:v>
                      </c:pt>
                      <c:pt idx="2138">
                        <c:v>33</c:v>
                      </c:pt>
                      <c:pt idx="2139">
                        <c:v>34</c:v>
                      </c:pt>
                      <c:pt idx="2140">
                        <c:v>35</c:v>
                      </c:pt>
                      <c:pt idx="2141">
                        <c:v>36</c:v>
                      </c:pt>
                      <c:pt idx="2142">
                        <c:v>37</c:v>
                      </c:pt>
                      <c:pt idx="2143">
                        <c:v>38</c:v>
                      </c:pt>
                      <c:pt idx="2144">
                        <c:v>39</c:v>
                      </c:pt>
                      <c:pt idx="2145">
                        <c:v>40</c:v>
                      </c:pt>
                      <c:pt idx="2146">
                        <c:v>41</c:v>
                      </c:pt>
                      <c:pt idx="2147">
                        <c:v>42</c:v>
                      </c:pt>
                      <c:pt idx="2148">
                        <c:v>43</c:v>
                      </c:pt>
                      <c:pt idx="2149">
                        <c:v>44</c:v>
                      </c:pt>
                      <c:pt idx="2150">
                        <c:v>45</c:v>
                      </c:pt>
                      <c:pt idx="2151">
                        <c:v>46</c:v>
                      </c:pt>
                      <c:pt idx="2152">
                        <c:v>47</c:v>
                      </c:pt>
                      <c:pt idx="2153">
                        <c:v>48</c:v>
                      </c:pt>
                      <c:pt idx="2154">
                        <c:v>49</c:v>
                      </c:pt>
                      <c:pt idx="2155">
                        <c:v>50</c:v>
                      </c:pt>
                      <c:pt idx="2156">
                        <c:v>51</c:v>
                      </c:pt>
                      <c:pt idx="2157">
                        <c:v>52</c:v>
                      </c:pt>
                      <c:pt idx="2158">
                        <c:v>53</c:v>
                      </c:pt>
                      <c:pt idx="2159">
                        <c:v>54</c:v>
                      </c:pt>
                      <c:pt idx="2160">
                        <c:v>55</c:v>
                      </c:pt>
                      <c:pt idx="2161">
                        <c:v>56</c:v>
                      </c:pt>
                      <c:pt idx="2162">
                        <c:v>57</c:v>
                      </c:pt>
                      <c:pt idx="2163">
                        <c:v>58</c:v>
                      </c:pt>
                      <c:pt idx="2164">
                        <c:v>59</c:v>
                      </c:pt>
                      <c:pt idx="2165">
                        <c:v>60</c:v>
                      </c:pt>
                      <c:pt idx="2166">
                        <c:v>61</c:v>
                      </c:pt>
                      <c:pt idx="2167">
                        <c:v>62</c:v>
                      </c:pt>
                      <c:pt idx="2168">
                        <c:v>63</c:v>
                      </c:pt>
                      <c:pt idx="2169">
                        <c:v>64</c:v>
                      </c:pt>
                      <c:pt idx="2170">
                        <c:v>65</c:v>
                      </c:pt>
                      <c:pt idx="2171">
                        <c:v>66</c:v>
                      </c:pt>
                      <c:pt idx="2172">
                        <c:v>67</c:v>
                      </c:pt>
                      <c:pt idx="2173">
                        <c:v>68</c:v>
                      </c:pt>
                      <c:pt idx="2174">
                        <c:v>69</c:v>
                      </c:pt>
                      <c:pt idx="2175">
                        <c:v>70</c:v>
                      </c:pt>
                      <c:pt idx="2176">
                        <c:v>71</c:v>
                      </c:pt>
                      <c:pt idx="2177">
                        <c:v>72</c:v>
                      </c:pt>
                      <c:pt idx="2178">
                        <c:v>73</c:v>
                      </c:pt>
                      <c:pt idx="2179">
                        <c:v>74</c:v>
                      </c:pt>
                      <c:pt idx="2180">
                        <c:v>75</c:v>
                      </c:pt>
                      <c:pt idx="2181">
                        <c:v>76</c:v>
                      </c:pt>
                      <c:pt idx="2182">
                        <c:v>77</c:v>
                      </c:pt>
                      <c:pt idx="2183">
                        <c:v>78</c:v>
                      </c:pt>
                      <c:pt idx="2184">
                        <c:v>79</c:v>
                      </c:pt>
                      <c:pt idx="2185">
                        <c:v>80</c:v>
                      </c:pt>
                      <c:pt idx="2186">
                        <c:v>81</c:v>
                      </c:pt>
                      <c:pt idx="2187">
                        <c:v>82</c:v>
                      </c:pt>
                      <c:pt idx="2188">
                        <c:v>83</c:v>
                      </c:pt>
                      <c:pt idx="2189">
                        <c:v>84</c:v>
                      </c:pt>
                      <c:pt idx="2190">
                        <c:v>85</c:v>
                      </c:pt>
                      <c:pt idx="2191">
                        <c:v>86</c:v>
                      </c:pt>
                      <c:pt idx="2192">
                        <c:v>87</c:v>
                      </c:pt>
                      <c:pt idx="2193">
                        <c:v>88</c:v>
                      </c:pt>
                      <c:pt idx="2194">
                        <c:v>89</c:v>
                      </c:pt>
                      <c:pt idx="2195">
                        <c:v>90</c:v>
                      </c:pt>
                      <c:pt idx="2196">
                        <c:v>91</c:v>
                      </c:pt>
                      <c:pt idx="2197">
                        <c:v>92</c:v>
                      </c:pt>
                      <c:pt idx="2198">
                        <c:v>93</c:v>
                      </c:pt>
                      <c:pt idx="2199">
                        <c:v>94</c:v>
                      </c:pt>
                      <c:pt idx="2200">
                        <c:v>95</c:v>
                      </c:pt>
                      <c:pt idx="2201">
                        <c:v>96</c:v>
                      </c:pt>
                      <c:pt idx="2202">
                        <c:v>97</c:v>
                      </c:pt>
                      <c:pt idx="2203">
                        <c:v>98</c:v>
                      </c:pt>
                      <c:pt idx="2204">
                        <c:v>99</c:v>
                      </c:pt>
                      <c:pt idx="2205">
                        <c:v>100</c:v>
                      </c:pt>
                      <c:pt idx="2206">
                        <c:v>101</c:v>
                      </c:pt>
                      <c:pt idx="2207">
                        <c:v>102</c:v>
                      </c:pt>
                      <c:pt idx="2208">
                        <c:v>103</c:v>
                      </c:pt>
                      <c:pt idx="2209">
                        <c:v>104</c:v>
                      </c:pt>
                      <c:pt idx="2210">
                        <c:v>105</c:v>
                      </c:pt>
                      <c:pt idx="2211">
                        <c:v>106</c:v>
                      </c:pt>
                      <c:pt idx="2212">
                        <c:v>107</c:v>
                      </c:pt>
                      <c:pt idx="2213">
                        <c:v>108</c:v>
                      </c:pt>
                      <c:pt idx="2214">
                        <c:v>109</c:v>
                      </c:pt>
                      <c:pt idx="2215">
                        <c:v>110</c:v>
                      </c:pt>
                      <c:pt idx="2216">
                        <c:v>111</c:v>
                      </c:pt>
                      <c:pt idx="2217">
                        <c:v>112</c:v>
                      </c:pt>
                      <c:pt idx="2218">
                        <c:v>113</c:v>
                      </c:pt>
                      <c:pt idx="2219">
                        <c:v>114</c:v>
                      </c:pt>
                      <c:pt idx="2220">
                        <c:v>115</c:v>
                      </c:pt>
                      <c:pt idx="2221">
                        <c:v>116</c:v>
                      </c:pt>
                      <c:pt idx="2222">
                        <c:v>117</c:v>
                      </c:pt>
                      <c:pt idx="2223">
                        <c:v>118</c:v>
                      </c:pt>
                      <c:pt idx="2224">
                        <c:v>119</c:v>
                      </c:pt>
                      <c:pt idx="2225">
                        <c:v>120</c:v>
                      </c:pt>
                      <c:pt idx="2226">
                        <c:v>121</c:v>
                      </c:pt>
                      <c:pt idx="2227">
                        <c:v>122</c:v>
                      </c:pt>
                      <c:pt idx="2228">
                        <c:v>123</c:v>
                      </c:pt>
                      <c:pt idx="2229">
                        <c:v>124</c:v>
                      </c:pt>
                      <c:pt idx="2230">
                        <c:v>125</c:v>
                      </c:pt>
                      <c:pt idx="2231">
                        <c:v>126</c:v>
                      </c:pt>
                      <c:pt idx="2232">
                        <c:v>127</c:v>
                      </c:pt>
                      <c:pt idx="2233">
                        <c:v>128</c:v>
                      </c:pt>
                      <c:pt idx="2234">
                        <c:v>129</c:v>
                      </c:pt>
                      <c:pt idx="2235">
                        <c:v>130</c:v>
                      </c:pt>
                      <c:pt idx="2236">
                        <c:v>131</c:v>
                      </c:pt>
                      <c:pt idx="2237">
                        <c:v>132</c:v>
                      </c:pt>
                      <c:pt idx="2238">
                        <c:v>133</c:v>
                      </c:pt>
                      <c:pt idx="2239">
                        <c:v>134</c:v>
                      </c:pt>
                      <c:pt idx="2240">
                        <c:v>135</c:v>
                      </c:pt>
                      <c:pt idx="2241">
                        <c:v>136</c:v>
                      </c:pt>
                      <c:pt idx="2242">
                        <c:v>137</c:v>
                      </c:pt>
                      <c:pt idx="2243">
                        <c:v>138</c:v>
                      </c:pt>
                      <c:pt idx="2244">
                        <c:v>139</c:v>
                      </c:pt>
                      <c:pt idx="2245">
                        <c:v>140</c:v>
                      </c:pt>
                      <c:pt idx="2246">
                        <c:v>141</c:v>
                      </c:pt>
                      <c:pt idx="2247">
                        <c:v>142</c:v>
                      </c:pt>
                      <c:pt idx="2248">
                        <c:v>143</c:v>
                      </c:pt>
                      <c:pt idx="2249">
                        <c:v>144</c:v>
                      </c:pt>
                      <c:pt idx="2250">
                        <c:v>145</c:v>
                      </c:pt>
                      <c:pt idx="2251">
                        <c:v>146</c:v>
                      </c:pt>
                      <c:pt idx="2252">
                        <c:v>147</c:v>
                      </c:pt>
                      <c:pt idx="2253">
                        <c:v>148</c:v>
                      </c:pt>
                      <c:pt idx="2254">
                        <c:v>149</c:v>
                      </c:pt>
                      <c:pt idx="2255">
                        <c:v>150</c:v>
                      </c:pt>
                      <c:pt idx="2256">
                        <c:v>151</c:v>
                      </c:pt>
                      <c:pt idx="2257">
                        <c:v>152</c:v>
                      </c:pt>
                      <c:pt idx="2258">
                        <c:v>153</c:v>
                      </c:pt>
                      <c:pt idx="2259">
                        <c:v>154</c:v>
                      </c:pt>
                      <c:pt idx="2260">
                        <c:v>155</c:v>
                      </c:pt>
                      <c:pt idx="2261">
                        <c:v>156</c:v>
                      </c:pt>
                      <c:pt idx="2262">
                        <c:v>157</c:v>
                      </c:pt>
                      <c:pt idx="2263">
                        <c:v>158</c:v>
                      </c:pt>
                      <c:pt idx="2264">
                        <c:v>159</c:v>
                      </c:pt>
                      <c:pt idx="2265">
                        <c:v>160</c:v>
                      </c:pt>
                      <c:pt idx="2266">
                        <c:v>161</c:v>
                      </c:pt>
                      <c:pt idx="2267">
                        <c:v>162</c:v>
                      </c:pt>
                      <c:pt idx="2268">
                        <c:v>163</c:v>
                      </c:pt>
                      <c:pt idx="2269">
                        <c:v>164</c:v>
                      </c:pt>
                      <c:pt idx="2270">
                        <c:v>165</c:v>
                      </c:pt>
                      <c:pt idx="2271">
                        <c:v>166</c:v>
                      </c:pt>
                      <c:pt idx="2272">
                        <c:v>167</c:v>
                      </c:pt>
                      <c:pt idx="2273">
                        <c:v>168</c:v>
                      </c:pt>
                      <c:pt idx="2274">
                        <c:v>169</c:v>
                      </c:pt>
                      <c:pt idx="2275">
                        <c:v>170</c:v>
                      </c:pt>
                      <c:pt idx="2276">
                        <c:v>171</c:v>
                      </c:pt>
                      <c:pt idx="2277">
                        <c:v>172</c:v>
                      </c:pt>
                      <c:pt idx="2278">
                        <c:v>173</c:v>
                      </c:pt>
                      <c:pt idx="2279">
                        <c:v>174</c:v>
                      </c:pt>
                      <c:pt idx="2280">
                        <c:v>175</c:v>
                      </c:pt>
                      <c:pt idx="2281">
                        <c:v>176</c:v>
                      </c:pt>
                      <c:pt idx="2282">
                        <c:v>177</c:v>
                      </c:pt>
                      <c:pt idx="2283">
                        <c:v>178</c:v>
                      </c:pt>
                      <c:pt idx="2284">
                        <c:v>179</c:v>
                      </c:pt>
                      <c:pt idx="2285">
                        <c:v>180</c:v>
                      </c:pt>
                      <c:pt idx="2286">
                        <c:v>181</c:v>
                      </c:pt>
                      <c:pt idx="2287">
                        <c:v>182</c:v>
                      </c:pt>
                      <c:pt idx="2288">
                        <c:v>183</c:v>
                      </c:pt>
                      <c:pt idx="2289">
                        <c:v>184</c:v>
                      </c:pt>
                      <c:pt idx="2290">
                        <c:v>185</c:v>
                      </c:pt>
                      <c:pt idx="2291">
                        <c:v>186</c:v>
                      </c:pt>
                      <c:pt idx="2292">
                        <c:v>187</c:v>
                      </c:pt>
                      <c:pt idx="2293">
                        <c:v>188</c:v>
                      </c:pt>
                      <c:pt idx="2294">
                        <c:v>189</c:v>
                      </c:pt>
                      <c:pt idx="2295">
                        <c:v>190</c:v>
                      </c:pt>
                      <c:pt idx="2296">
                        <c:v>191</c:v>
                      </c:pt>
                      <c:pt idx="2297">
                        <c:v>192</c:v>
                      </c:pt>
                      <c:pt idx="2298">
                        <c:v>193</c:v>
                      </c:pt>
                      <c:pt idx="2299">
                        <c:v>194</c:v>
                      </c:pt>
                      <c:pt idx="2300">
                        <c:v>195</c:v>
                      </c:pt>
                      <c:pt idx="2301">
                        <c:v>196</c:v>
                      </c:pt>
                      <c:pt idx="2302">
                        <c:v>197</c:v>
                      </c:pt>
                      <c:pt idx="2303">
                        <c:v>198</c:v>
                      </c:pt>
                      <c:pt idx="2304">
                        <c:v>199</c:v>
                      </c:pt>
                      <c:pt idx="2305">
                        <c:v>200</c:v>
                      </c:pt>
                      <c:pt idx="2306">
                        <c:v>201</c:v>
                      </c:pt>
                      <c:pt idx="2307">
                        <c:v>202</c:v>
                      </c:pt>
                      <c:pt idx="2308">
                        <c:v>203</c:v>
                      </c:pt>
                      <c:pt idx="2309">
                        <c:v>204</c:v>
                      </c:pt>
                      <c:pt idx="2310">
                        <c:v>205</c:v>
                      </c:pt>
                      <c:pt idx="2311">
                        <c:v>206</c:v>
                      </c:pt>
                      <c:pt idx="2312">
                        <c:v>207</c:v>
                      </c:pt>
                      <c:pt idx="2313">
                        <c:v>208</c:v>
                      </c:pt>
                      <c:pt idx="2314">
                        <c:v>209</c:v>
                      </c:pt>
                      <c:pt idx="2315">
                        <c:v>210</c:v>
                      </c:pt>
                      <c:pt idx="2316">
                        <c:v>211</c:v>
                      </c:pt>
                      <c:pt idx="2317">
                        <c:v>212</c:v>
                      </c:pt>
                      <c:pt idx="2318">
                        <c:v>213</c:v>
                      </c:pt>
                      <c:pt idx="2319">
                        <c:v>214</c:v>
                      </c:pt>
                      <c:pt idx="2320">
                        <c:v>215</c:v>
                      </c:pt>
                      <c:pt idx="2321">
                        <c:v>216</c:v>
                      </c:pt>
                      <c:pt idx="2322">
                        <c:v>217</c:v>
                      </c:pt>
                      <c:pt idx="2323">
                        <c:v>218</c:v>
                      </c:pt>
                      <c:pt idx="2324">
                        <c:v>219</c:v>
                      </c:pt>
                      <c:pt idx="2325">
                        <c:v>220</c:v>
                      </c:pt>
                      <c:pt idx="2326">
                        <c:v>221</c:v>
                      </c:pt>
                      <c:pt idx="2327">
                        <c:v>222</c:v>
                      </c:pt>
                      <c:pt idx="2328">
                        <c:v>223</c:v>
                      </c:pt>
                      <c:pt idx="2329">
                        <c:v>224</c:v>
                      </c:pt>
                      <c:pt idx="2330">
                        <c:v>225</c:v>
                      </c:pt>
                      <c:pt idx="2331">
                        <c:v>226</c:v>
                      </c:pt>
                      <c:pt idx="2332">
                        <c:v>227</c:v>
                      </c:pt>
                      <c:pt idx="2333">
                        <c:v>228</c:v>
                      </c:pt>
                      <c:pt idx="2334">
                        <c:v>229</c:v>
                      </c:pt>
                      <c:pt idx="2335">
                        <c:v>230</c:v>
                      </c:pt>
                      <c:pt idx="2336">
                        <c:v>231</c:v>
                      </c:pt>
                      <c:pt idx="2337">
                        <c:v>232</c:v>
                      </c:pt>
                      <c:pt idx="2338">
                        <c:v>233</c:v>
                      </c:pt>
                      <c:pt idx="2339">
                        <c:v>234</c:v>
                      </c:pt>
                      <c:pt idx="2340">
                        <c:v>235</c:v>
                      </c:pt>
                      <c:pt idx="2341">
                        <c:v>236</c:v>
                      </c:pt>
                      <c:pt idx="2342">
                        <c:v>237</c:v>
                      </c:pt>
                      <c:pt idx="2343">
                        <c:v>238</c:v>
                      </c:pt>
                      <c:pt idx="2344">
                        <c:v>239</c:v>
                      </c:pt>
                      <c:pt idx="2345">
                        <c:v>240</c:v>
                      </c:pt>
                      <c:pt idx="2346">
                        <c:v>241</c:v>
                      </c:pt>
                      <c:pt idx="2347">
                        <c:v>242</c:v>
                      </c:pt>
                      <c:pt idx="2348">
                        <c:v>243</c:v>
                      </c:pt>
                      <c:pt idx="2349">
                        <c:v>244</c:v>
                      </c:pt>
                      <c:pt idx="2350">
                        <c:v>245</c:v>
                      </c:pt>
                      <c:pt idx="2351">
                        <c:v>246</c:v>
                      </c:pt>
                      <c:pt idx="2352">
                        <c:v>247</c:v>
                      </c:pt>
                      <c:pt idx="2353">
                        <c:v>248</c:v>
                      </c:pt>
                      <c:pt idx="2354">
                        <c:v>249</c:v>
                      </c:pt>
                      <c:pt idx="2355">
                        <c:v>250</c:v>
                      </c:pt>
                      <c:pt idx="2356">
                        <c:v>251</c:v>
                      </c:pt>
                      <c:pt idx="2357">
                        <c:v>252</c:v>
                      </c:pt>
                      <c:pt idx="2358">
                        <c:v>253</c:v>
                      </c:pt>
                      <c:pt idx="2359">
                        <c:v>254</c:v>
                      </c:pt>
                      <c:pt idx="2360">
                        <c:v>255</c:v>
                      </c:pt>
                      <c:pt idx="2361">
                        <c:v>256</c:v>
                      </c:pt>
                      <c:pt idx="2362">
                        <c:v>257</c:v>
                      </c:pt>
                      <c:pt idx="2363">
                        <c:v>258</c:v>
                      </c:pt>
                      <c:pt idx="2364">
                        <c:v>259</c:v>
                      </c:pt>
                      <c:pt idx="2365">
                        <c:v>260</c:v>
                      </c:pt>
                      <c:pt idx="2366">
                        <c:v>261</c:v>
                      </c:pt>
                      <c:pt idx="2367">
                        <c:v>262</c:v>
                      </c:pt>
                      <c:pt idx="2368">
                        <c:v>263</c:v>
                      </c:pt>
                      <c:pt idx="2369">
                        <c:v>264</c:v>
                      </c:pt>
                      <c:pt idx="2370">
                        <c:v>265</c:v>
                      </c:pt>
                      <c:pt idx="2371">
                        <c:v>266</c:v>
                      </c:pt>
                      <c:pt idx="2372">
                        <c:v>267</c:v>
                      </c:pt>
                      <c:pt idx="2373">
                        <c:v>268</c:v>
                      </c:pt>
                      <c:pt idx="2374">
                        <c:v>269</c:v>
                      </c:pt>
                      <c:pt idx="2375">
                        <c:v>270</c:v>
                      </c:pt>
                      <c:pt idx="2376">
                        <c:v>271</c:v>
                      </c:pt>
                      <c:pt idx="2377">
                        <c:v>272</c:v>
                      </c:pt>
                      <c:pt idx="2378">
                        <c:v>273</c:v>
                      </c:pt>
                      <c:pt idx="2379">
                        <c:v>274</c:v>
                      </c:pt>
                      <c:pt idx="2380">
                        <c:v>275</c:v>
                      </c:pt>
                      <c:pt idx="2381">
                        <c:v>276</c:v>
                      </c:pt>
                      <c:pt idx="2382">
                        <c:v>277</c:v>
                      </c:pt>
                      <c:pt idx="2383">
                        <c:v>278</c:v>
                      </c:pt>
                      <c:pt idx="2384">
                        <c:v>279</c:v>
                      </c:pt>
                      <c:pt idx="2385">
                        <c:v>280</c:v>
                      </c:pt>
                      <c:pt idx="2386">
                        <c:v>281</c:v>
                      </c:pt>
                      <c:pt idx="2387">
                        <c:v>282</c:v>
                      </c:pt>
                      <c:pt idx="2388">
                        <c:v>283</c:v>
                      </c:pt>
                      <c:pt idx="2389">
                        <c:v>284</c:v>
                      </c:pt>
                      <c:pt idx="2390">
                        <c:v>285</c:v>
                      </c:pt>
                      <c:pt idx="2391">
                        <c:v>286</c:v>
                      </c:pt>
                      <c:pt idx="2392">
                        <c:v>287</c:v>
                      </c:pt>
                      <c:pt idx="2393">
                        <c:v>288</c:v>
                      </c:pt>
                      <c:pt idx="2394">
                        <c:v>289</c:v>
                      </c:pt>
                      <c:pt idx="2395">
                        <c:v>290</c:v>
                      </c:pt>
                      <c:pt idx="2396">
                        <c:v>291</c:v>
                      </c:pt>
                      <c:pt idx="2397">
                        <c:v>292</c:v>
                      </c:pt>
                      <c:pt idx="2398">
                        <c:v>293</c:v>
                      </c:pt>
                      <c:pt idx="2399">
                        <c:v>294</c:v>
                      </c:pt>
                      <c:pt idx="2400">
                        <c:v>295</c:v>
                      </c:pt>
                      <c:pt idx="2401">
                        <c:v>296</c:v>
                      </c:pt>
                      <c:pt idx="2402">
                        <c:v>297</c:v>
                      </c:pt>
                      <c:pt idx="2403">
                        <c:v>298</c:v>
                      </c:pt>
                      <c:pt idx="2404">
                        <c:v>299</c:v>
                      </c:pt>
                      <c:pt idx="2405">
                        <c:v>300</c:v>
                      </c:pt>
                      <c:pt idx="2406">
                        <c:v>0</c:v>
                      </c:pt>
                      <c:pt idx="2407">
                        <c:v>1</c:v>
                      </c:pt>
                      <c:pt idx="2408">
                        <c:v>1</c:v>
                      </c:pt>
                      <c:pt idx="2409">
                        <c:v>2</c:v>
                      </c:pt>
                      <c:pt idx="2410">
                        <c:v>3</c:v>
                      </c:pt>
                      <c:pt idx="2411">
                        <c:v>4</c:v>
                      </c:pt>
                      <c:pt idx="2412">
                        <c:v>5</c:v>
                      </c:pt>
                      <c:pt idx="2413">
                        <c:v>6</c:v>
                      </c:pt>
                      <c:pt idx="2414">
                        <c:v>7</c:v>
                      </c:pt>
                      <c:pt idx="2415">
                        <c:v>8</c:v>
                      </c:pt>
                      <c:pt idx="2416">
                        <c:v>9</c:v>
                      </c:pt>
                      <c:pt idx="2417">
                        <c:v>10</c:v>
                      </c:pt>
                      <c:pt idx="2418">
                        <c:v>12</c:v>
                      </c:pt>
                      <c:pt idx="2419">
                        <c:v>12</c:v>
                      </c:pt>
                      <c:pt idx="2420">
                        <c:v>13</c:v>
                      </c:pt>
                      <c:pt idx="2421">
                        <c:v>14</c:v>
                      </c:pt>
                      <c:pt idx="2422">
                        <c:v>15</c:v>
                      </c:pt>
                      <c:pt idx="2423">
                        <c:v>16</c:v>
                      </c:pt>
                      <c:pt idx="2424">
                        <c:v>17</c:v>
                      </c:pt>
                      <c:pt idx="2425">
                        <c:v>18</c:v>
                      </c:pt>
                      <c:pt idx="2426">
                        <c:v>19</c:v>
                      </c:pt>
                      <c:pt idx="2427">
                        <c:v>20</c:v>
                      </c:pt>
                      <c:pt idx="2428">
                        <c:v>21</c:v>
                      </c:pt>
                      <c:pt idx="2429">
                        <c:v>23</c:v>
                      </c:pt>
                      <c:pt idx="2430">
                        <c:v>23</c:v>
                      </c:pt>
                      <c:pt idx="2431">
                        <c:v>24</c:v>
                      </c:pt>
                      <c:pt idx="2432">
                        <c:v>25</c:v>
                      </c:pt>
                      <c:pt idx="2433">
                        <c:v>26</c:v>
                      </c:pt>
                      <c:pt idx="2434">
                        <c:v>27</c:v>
                      </c:pt>
                      <c:pt idx="2435">
                        <c:v>28</c:v>
                      </c:pt>
                      <c:pt idx="2436">
                        <c:v>29</c:v>
                      </c:pt>
                      <c:pt idx="2437">
                        <c:v>30</c:v>
                      </c:pt>
                      <c:pt idx="2438">
                        <c:v>31</c:v>
                      </c:pt>
                      <c:pt idx="2439">
                        <c:v>33</c:v>
                      </c:pt>
                      <c:pt idx="2440">
                        <c:v>33</c:v>
                      </c:pt>
                      <c:pt idx="2441">
                        <c:v>34</c:v>
                      </c:pt>
                      <c:pt idx="2442">
                        <c:v>35</c:v>
                      </c:pt>
                      <c:pt idx="2443">
                        <c:v>36</c:v>
                      </c:pt>
                      <c:pt idx="2444">
                        <c:v>37</c:v>
                      </c:pt>
                      <c:pt idx="2445">
                        <c:v>38</c:v>
                      </c:pt>
                      <c:pt idx="2446">
                        <c:v>39</c:v>
                      </c:pt>
                      <c:pt idx="2447">
                        <c:v>40</c:v>
                      </c:pt>
                      <c:pt idx="2448">
                        <c:v>41</c:v>
                      </c:pt>
                      <c:pt idx="2449">
                        <c:v>43</c:v>
                      </c:pt>
                      <c:pt idx="2450">
                        <c:v>43</c:v>
                      </c:pt>
                      <c:pt idx="2451">
                        <c:v>44</c:v>
                      </c:pt>
                      <c:pt idx="2452">
                        <c:v>45</c:v>
                      </c:pt>
                      <c:pt idx="2453">
                        <c:v>46</c:v>
                      </c:pt>
                      <c:pt idx="2454">
                        <c:v>47</c:v>
                      </c:pt>
                      <c:pt idx="2455">
                        <c:v>48</c:v>
                      </c:pt>
                      <c:pt idx="2456">
                        <c:v>49</c:v>
                      </c:pt>
                      <c:pt idx="2457">
                        <c:v>50</c:v>
                      </c:pt>
                      <c:pt idx="2458">
                        <c:v>51</c:v>
                      </c:pt>
                      <c:pt idx="2459">
                        <c:v>53</c:v>
                      </c:pt>
                      <c:pt idx="2460">
                        <c:v>53</c:v>
                      </c:pt>
                      <c:pt idx="2461">
                        <c:v>54</c:v>
                      </c:pt>
                      <c:pt idx="2462">
                        <c:v>55</c:v>
                      </c:pt>
                      <c:pt idx="2463">
                        <c:v>56</c:v>
                      </c:pt>
                      <c:pt idx="2464">
                        <c:v>57</c:v>
                      </c:pt>
                      <c:pt idx="2465">
                        <c:v>58</c:v>
                      </c:pt>
                      <c:pt idx="2466">
                        <c:v>59</c:v>
                      </c:pt>
                      <c:pt idx="2467">
                        <c:v>60</c:v>
                      </c:pt>
                      <c:pt idx="2468">
                        <c:v>61</c:v>
                      </c:pt>
                      <c:pt idx="2469">
                        <c:v>63</c:v>
                      </c:pt>
                      <c:pt idx="2470">
                        <c:v>63</c:v>
                      </c:pt>
                      <c:pt idx="2471">
                        <c:v>64</c:v>
                      </c:pt>
                      <c:pt idx="2472">
                        <c:v>65</c:v>
                      </c:pt>
                      <c:pt idx="2473">
                        <c:v>66</c:v>
                      </c:pt>
                      <c:pt idx="2474">
                        <c:v>67</c:v>
                      </c:pt>
                      <c:pt idx="2475">
                        <c:v>68</c:v>
                      </c:pt>
                      <c:pt idx="2476">
                        <c:v>69</c:v>
                      </c:pt>
                      <c:pt idx="2477">
                        <c:v>70</c:v>
                      </c:pt>
                      <c:pt idx="2478">
                        <c:v>71</c:v>
                      </c:pt>
                      <c:pt idx="2479">
                        <c:v>73</c:v>
                      </c:pt>
                      <c:pt idx="2480">
                        <c:v>73</c:v>
                      </c:pt>
                      <c:pt idx="2481">
                        <c:v>74</c:v>
                      </c:pt>
                      <c:pt idx="2482">
                        <c:v>75</c:v>
                      </c:pt>
                      <c:pt idx="2483">
                        <c:v>76</c:v>
                      </c:pt>
                      <c:pt idx="2484">
                        <c:v>77</c:v>
                      </c:pt>
                      <c:pt idx="2485">
                        <c:v>78</c:v>
                      </c:pt>
                      <c:pt idx="2486">
                        <c:v>79</c:v>
                      </c:pt>
                      <c:pt idx="2487">
                        <c:v>80</c:v>
                      </c:pt>
                      <c:pt idx="2488">
                        <c:v>81</c:v>
                      </c:pt>
                      <c:pt idx="2489">
                        <c:v>82</c:v>
                      </c:pt>
                      <c:pt idx="2490">
                        <c:v>82</c:v>
                      </c:pt>
                      <c:pt idx="2491">
                        <c:v>84</c:v>
                      </c:pt>
                      <c:pt idx="2492">
                        <c:v>85</c:v>
                      </c:pt>
                      <c:pt idx="2493">
                        <c:v>86</c:v>
                      </c:pt>
                      <c:pt idx="2494">
                        <c:v>87</c:v>
                      </c:pt>
                      <c:pt idx="2495">
                        <c:v>88</c:v>
                      </c:pt>
                      <c:pt idx="2496">
                        <c:v>89</c:v>
                      </c:pt>
                      <c:pt idx="2497">
                        <c:v>90</c:v>
                      </c:pt>
                      <c:pt idx="2498">
                        <c:v>91</c:v>
                      </c:pt>
                      <c:pt idx="2499">
                        <c:v>92</c:v>
                      </c:pt>
                      <c:pt idx="2500">
                        <c:v>92</c:v>
                      </c:pt>
                      <c:pt idx="2501">
                        <c:v>94</c:v>
                      </c:pt>
                      <c:pt idx="2502">
                        <c:v>95</c:v>
                      </c:pt>
                      <c:pt idx="2503">
                        <c:v>96</c:v>
                      </c:pt>
                      <c:pt idx="2504">
                        <c:v>97</c:v>
                      </c:pt>
                      <c:pt idx="2505">
                        <c:v>98</c:v>
                      </c:pt>
                      <c:pt idx="2506">
                        <c:v>99</c:v>
                      </c:pt>
                      <c:pt idx="2507">
                        <c:v>100</c:v>
                      </c:pt>
                      <c:pt idx="2508">
                        <c:v>102</c:v>
                      </c:pt>
                      <c:pt idx="2509">
                        <c:v>102</c:v>
                      </c:pt>
                      <c:pt idx="2510">
                        <c:v>103</c:v>
                      </c:pt>
                      <c:pt idx="2511">
                        <c:v>104</c:v>
                      </c:pt>
                      <c:pt idx="2512">
                        <c:v>105</c:v>
                      </c:pt>
                      <c:pt idx="2513">
                        <c:v>106</c:v>
                      </c:pt>
                      <c:pt idx="2514">
                        <c:v>107</c:v>
                      </c:pt>
                      <c:pt idx="2515">
                        <c:v>108</c:v>
                      </c:pt>
                      <c:pt idx="2516">
                        <c:v>109</c:v>
                      </c:pt>
                      <c:pt idx="2517">
                        <c:v>110</c:v>
                      </c:pt>
                      <c:pt idx="2518">
                        <c:v>112</c:v>
                      </c:pt>
                      <c:pt idx="2519">
                        <c:v>112</c:v>
                      </c:pt>
                      <c:pt idx="2520">
                        <c:v>113</c:v>
                      </c:pt>
                      <c:pt idx="2521">
                        <c:v>114</c:v>
                      </c:pt>
                      <c:pt idx="2522">
                        <c:v>115</c:v>
                      </c:pt>
                      <c:pt idx="2523">
                        <c:v>116</c:v>
                      </c:pt>
                      <c:pt idx="2524">
                        <c:v>117</c:v>
                      </c:pt>
                      <c:pt idx="2525">
                        <c:v>118</c:v>
                      </c:pt>
                      <c:pt idx="2526">
                        <c:v>119</c:v>
                      </c:pt>
                      <c:pt idx="2527">
                        <c:v>120</c:v>
                      </c:pt>
                      <c:pt idx="2528">
                        <c:v>120</c:v>
                      </c:pt>
                      <c:pt idx="2529">
                        <c:v>122</c:v>
                      </c:pt>
                      <c:pt idx="2530">
                        <c:v>123</c:v>
                      </c:pt>
                      <c:pt idx="2531">
                        <c:v>124</c:v>
                      </c:pt>
                      <c:pt idx="2532">
                        <c:v>125</c:v>
                      </c:pt>
                      <c:pt idx="2533">
                        <c:v>126</c:v>
                      </c:pt>
                      <c:pt idx="2534">
                        <c:v>127</c:v>
                      </c:pt>
                      <c:pt idx="2535">
                        <c:v>128</c:v>
                      </c:pt>
                      <c:pt idx="2536">
                        <c:v>129</c:v>
                      </c:pt>
                      <c:pt idx="2537">
                        <c:v>129</c:v>
                      </c:pt>
                      <c:pt idx="2538">
                        <c:v>131</c:v>
                      </c:pt>
                      <c:pt idx="2539">
                        <c:v>132</c:v>
                      </c:pt>
                      <c:pt idx="2540">
                        <c:v>133</c:v>
                      </c:pt>
                      <c:pt idx="2541">
                        <c:v>134</c:v>
                      </c:pt>
                      <c:pt idx="2542">
                        <c:v>135</c:v>
                      </c:pt>
                      <c:pt idx="2543">
                        <c:v>136</c:v>
                      </c:pt>
                      <c:pt idx="2544">
                        <c:v>137</c:v>
                      </c:pt>
                      <c:pt idx="2545">
                        <c:v>138</c:v>
                      </c:pt>
                      <c:pt idx="2546">
                        <c:v>138</c:v>
                      </c:pt>
                      <c:pt idx="2547">
                        <c:v>140</c:v>
                      </c:pt>
                      <c:pt idx="2548">
                        <c:v>141</c:v>
                      </c:pt>
                      <c:pt idx="2549">
                        <c:v>142</c:v>
                      </c:pt>
                      <c:pt idx="2550">
                        <c:v>143</c:v>
                      </c:pt>
                      <c:pt idx="2551">
                        <c:v>144</c:v>
                      </c:pt>
                      <c:pt idx="2552">
                        <c:v>145</c:v>
                      </c:pt>
                      <c:pt idx="2553">
                        <c:v>146</c:v>
                      </c:pt>
                      <c:pt idx="2554">
                        <c:v>148</c:v>
                      </c:pt>
                      <c:pt idx="2555">
                        <c:v>148</c:v>
                      </c:pt>
                      <c:pt idx="2556">
                        <c:v>149</c:v>
                      </c:pt>
                      <c:pt idx="2557">
                        <c:v>150</c:v>
                      </c:pt>
                      <c:pt idx="2558">
                        <c:v>151</c:v>
                      </c:pt>
                      <c:pt idx="2559">
                        <c:v>152</c:v>
                      </c:pt>
                      <c:pt idx="2560">
                        <c:v>153</c:v>
                      </c:pt>
                      <c:pt idx="2561">
                        <c:v>154</c:v>
                      </c:pt>
                      <c:pt idx="2562">
                        <c:v>155</c:v>
                      </c:pt>
                      <c:pt idx="2563">
                        <c:v>157</c:v>
                      </c:pt>
                      <c:pt idx="2564">
                        <c:v>157</c:v>
                      </c:pt>
                      <c:pt idx="2565">
                        <c:v>158</c:v>
                      </c:pt>
                      <c:pt idx="2566">
                        <c:v>159</c:v>
                      </c:pt>
                      <c:pt idx="2567">
                        <c:v>160</c:v>
                      </c:pt>
                      <c:pt idx="2568">
                        <c:v>161</c:v>
                      </c:pt>
                      <c:pt idx="2569">
                        <c:v>162</c:v>
                      </c:pt>
                      <c:pt idx="2570">
                        <c:v>163</c:v>
                      </c:pt>
                      <c:pt idx="2571">
                        <c:v>164</c:v>
                      </c:pt>
                      <c:pt idx="2572">
                        <c:v>165</c:v>
                      </c:pt>
                      <c:pt idx="2573">
                        <c:v>167</c:v>
                      </c:pt>
                      <c:pt idx="2574">
                        <c:v>167</c:v>
                      </c:pt>
                      <c:pt idx="2575">
                        <c:v>168</c:v>
                      </c:pt>
                      <c:pt idx="2576">
                        <c:v>169</c:v>
                      </c:pt>
                      <c:pt idx="2577">
                        <c:v>170</c:v>
                      </c:pt>
                      <c:pt idx="2578">
                        <c:v>171</c:v>
                      </c:pt>
                      <c:pt idx="2579">
                        <c:v>172</c:v>
                      </c:pt>
                      <c:pt idx="2580">
                        <c:v>173</c:v>
                      </c:pt>
                      <c:pt idx="2581">
                        <c:v>174</c:v>
                      </c:pt>
                      <c:pt idx="2582">
                        <c:v>174</c:v>
                      </c:pt>
                      <c:pt idx="2583">
                        <c:v>176</c:v>
                      </c:pt>
                      <c:pt idx="2584">
                        <c:v>177</c:v>
                      </c:pt>
                      <c:pt idx="2585">
                        <c:v>178</c:v>
                      </c:pt>
                      <c:pt idx="2586">
                        <c:v>179</c:v>
                      </c:pt>
                      <c:pt idx="2587">
                        <c:v>180</c:v>
                      </c:pt>
                      <c:pt idx="2588">
                        <c:v>181</c:v>
                      </c:pt>
                      <c:pt idx="2589">
                        <c:v>182</c:v>
                      </c:pt>
                      <c:pt idx="2590">
                        <c:v>183</c:v>
                      </c:pt>
                      <c:pt idx="2591">
                        <c:v>185</c:v>
                      </c:pt>
                      <c:pt idx="2592">
                        <c:v>185</c:v>
                      </c:pt>
                      <c:pt idx="2593">
                        <c:v>186</c:v>
                      </c:pt>
                      <c:pt idx="2594">
                        <c:v>187</c:v>
                      </c:pt>
                      <c:pt idx="2595">
                        <c:v>188</c:v>
                      </c:pt>
                      <c:pt idx="2596">
                        <c:v>189</c:v>
                      </c:pt>
                      <c:pt idx="2597">
                        <c:v>190</c:v>
                      </c:pt>
                      <c:pt idx="2598">
                        <c:v>191</c:v>
                      </c:pt>
                      <c:pt idx="2599">
                        <c:v>192</c:v>
                      </c:pt>
                      <c:pt idx="2600">
                        <c:v>192</c:v>
                      </c:pt>
                      <c:pt idx="2601">
                        <c:v>194</c:v>
                      </c:pt>
                      <c:pt idx="2602">
                        <c:v>195</c:v>
                      </c:pt>
                      <c:pt idx="2603">
                        <c:v>196</c:v>
                      </c:pt>
                      <c:pt idx="2604">
                        <c:v>197</c:v>
                      </c:pt>
                      <c:pt idx="2605">
                        <c:v>198</c:v>
                      </c:pt>
                      <c:pt idx="2606">
                        <c:v>199</c:v>
                      </c:pt>
                      <c:pt idx="2607">
                        <c:v>200</c:v>
                      </c:pt>
                      <c:pt idx="2608">
                        <c:v>200</c:v>
                      </c:pt>
                      <c:pt idx="2609">
                        <c:v>203</c:v>
                      </c:pt>
                      <c:pt idx="2610">
                        <c:v>203</c:v>
                      </c:pt>
                      <c:pt idx="2611">
                        <c:v>204</c:v>
                      </c:pt>
                      <c:pt idx="2612">
                        <c:v>205</c:v>
                      </c:pt>
                      <c:pt idx="2613">
                        <c:v>206</c:v>
                      </c:pt>
                      <c:pt idx="2614">
                        <c:v>207</c:v>
                      </c:pt>
                      <c:pt idx="2615">
                        <c:v>208</c:v>
                      </c:pt>
                      <c:pt idx="2616">
                        <c:v>210</c:v>
                      </c:pt>
                      <c:pt idx="2617">
                        <c:v>210</c:v>
                      </c:pt>
                      <c:pt idx="2618">
                        <c:v>211</c:v>
                      </c:pt>
                      <c:pt idx="2619">
                        <c:v>212</c:v>
                      </c:pt>
                      <c:pt idx="2620">
                        <c:v>213</c:v>
                      </c:pt>
                      <c:pt idx="2621">
                        <c:v>214</c:v>
                      </c:pt>
                      <c:pt idx="2622">
                        <c:v>215</c:v>
                      </c:pt>
                      <c:pt idx="2623">
                        <c:v>216</c:v>
                      </c:pt>
                      <c:pt idx="2624">
                        <c:v>217</c:v>
                      </c:pt>
                      <c:pt idx="2625">
                        <c:v>219</c:v>
                      </c:pt>
                      <c:pt idx="2626">
                        <c:v>219</c:v>
                      </c:pt>
                      <c:pt idx="2627">
                        <c:v>220</c:v>
                      </c:pt>
                      <c:pt idx="2628">
                        <c:v>221</c:v>
                      </c:pt>
                      <c:pt idx="2629">
                        <c:v>222</c:v>
                      </c:pt>
                      <c:pt idx="2630">
                        <c:v>223</c:v>
                      </c:pt>
                      <c:pt idx="2631">
                        <c:v>224</c:v>
                      </c:pt>
                      <c:pt idx="2632">
                        <c:v>225</c:v>
                      </c:pt>
                      <c:pt idx="2633">
                        <c:v>226</c:v>
                      </c:pt>
                      <c:pt idx="2634">
                        <c:v>227</c:v>
                      </c:pt>
                      <c:pt idx="2635">
                        <c:v>229</c:v>
                      </c:pt>
                      <c:pt idx="2636">
                        <c:v>229</c:v>
                      </c:pt>
                      <c:pt idx="2637">
                        <c:v>230</c:v>
                      </c:pt>
                      <c:pt idx="2638">
                        <c:v>231</c:v>
                      </c:pt>
                      <c:pt idx="2639">
                        <c:v>232</c:v>
                      </c:pt>
                      <c:pt idx="2640">
                        <c:v>233</c:v>
                      </c:pt>
                      <c:pt idx="2641">
                        <c:v>234</c:v>
                      </c:pt>
                      <c:pt idx="2642">
                        <c:v>235</c:v>
                      </c:pt>
                      <c:pt idx="2643">
                        <c:v>236</c:v>
                      </c:pt>
                      <c:pt idx="2644">
                        <c:v>236</c:v>
                      </c:pt>
                      <c:pt idx="2645">
                        <c:v>238</c:v>
                      </c:pt>
                      <c:pt idx="2646">
                        <c:v>239</c:v>
                      </c:pt>
                      <c:pt idx="2647">
                        <c:v>240</c:v>
                      </c:pt>
                      <c:pt idx="2648">
                        <c:v>241</c:v>
                      </c:pt>
                      <c:pt idx="2649">
                        <c:v>242</c:v>
                      </c:pt>
                      <c:pt idx="2650">
                        <c:v>243</c:v>
                      </c:pt>
                      <c:pt idx="2651">
                        <c:v>244</c:v>
                      </c:pt>
                      <c:pt idx="2652">
                        <c:v>245</c:v>
                      </c:pt>
                      <c:pt idx="2653">
                        <c:v>247</c:v>
                      </c:pt>
                      <c:pt idx="2654">
                        <c:v>247</c:v>
                      </c:pt>
                      <c:pt idx="2655">
                        <c:v>248</c:v>
                      </c:pt>
                      <c:pt idx="2656">
                        <c:v>249</c:v>
                      </c:pt>
                      <c:pt idx="2657">
                        <c:v>250</c:v>
                      </c:pt>
                      <c:pt idx="2658">
                        <c:v>251</c:v>
                      </c:pt>
                      <c:pt idx="2659">
                        <c:v>252</c:v>
                      </c:pt>
                      <c:pt idx="2660">
                        <c:v>252</c:v>
                      </c:pt>
                      <c:pt idx="2661">
                        <c:v>254</c:v>
                      </c:pt>
                      <c:pt idx="2662">
                        <c:v>255</c:v>
                      </c:pt>
                      <c:pt idx="2663">
                        <c:v>256</c:v>
                      </c:pt>
                      <c:pt idx="2664">
                        <c:v>257</c:v>
                      </c:pt>
                      <c:pt idx="2665">
                        <c:v>258</c:v>
                      </c:pt>
                      <c:pt idx="2666">
                        <c:v>259</c:v>
                      </c:pt>
                      <c:pt idx="2667">
                        <c:v>260</c:v>
                      </c:pt>
                      <c:pt idx="2668">
                        <c:v>261</c:v>
                      </c:pt>
                      <c:pt idx="2669">
                        <c:v>263</c:v>
                      </c:pt>
                      <c:pt idx="2670">
                        <c:v>263</c:v>
                      </c:pt>
                      <c:pt idx="2671">
                        <c:v>264</c:v>
                      </c:pt>
                      <c:pt idx="2672">
                        <c:v>265</c:v>
                      </c:pt>
                      <c:pt idx="2673">
                        <c:v>266</c:v>
                      </c:pt>
                      <c:pt idx="2674">
                        <c:v>267</c:v>
                      </c:pt>
                      <c:pt idx="2675">
                        <c:v>268</c:v>
                      </c:pt>
                      <c:pt idx="2676">
                        <c:v>269</c:v>
                      </c:pt>
                      <c:pt idx="2677">
                        <c:v>270</c:v>
                      </c:pt>
                      <c:pt idx="2678">
                        <c:v>270</c:v>
                      </c:pt>
                      <c:pt idx="2679">
                        <c:v>272</c:v>
                      </c:pt>
                      <c:pt idx="2680">
                        <c:v>273</c:v>
                      </c:pt>
                      <c:pt idx="2681">
                        <c:v>274</c:v>
                      </c:pt>
                      <c:pt idx="2682">
                        <c:v>275</c:v>
                      </c:pt>
                      <c:pt idx="2683">
                        <c:v>276</c:v>
                      </c:pt>
                      <c:pt idx="2684">
                        <c:v>277</c:v>
                      </c:pt>
                      <c:pt idx="2685">
                        <c:v>278</c:v>
                      </c:pt>
                      <c:pt idx="2686">
                        <c:v>278</c:v>
                      </c:pt>
                      <c:pt idx="2687">
                        <c:v>280</c:v>
                      </c:pt>
                      <c:pt idx="2688">
                        <c:v>281</c:v>
                      </c:pt>
                      <c:pt idx="2689">
                        <c:v>282</c:v>
                      </c:pt>
                      <c:pt idx="2690">
                        <c:v>283</c:v>
                      </c:pt>
                      <c:pt idx="2691">
                        <c:v>284</c:v>
                      </c:pt>
                      <c:pt idx="2692">
                        <c:v>285</c:v>
                      </c:pt>
                      <c:pt idx="2693">
                        <c:v>287</c:v>
                      </c:pt>
                      <c:pt idx="2694">
                        <c:v>287</c:v>
                      </c:pt>
                      <c:pt idx="2695">
                        <c:v>288</c:v>
                      </c:pt>
                      <c:pt idx="2696">
                        <c:v>289</c:v>
                      </c:pt>
                      <c:pt idx="2697">
                        <c:v>290</c:v>
                      </c:pt>
                      <c:pt idx="2698">
                        <c:v>291</c:v>
                      </c:pt>
                      <c:pt idx="2699">
                        <c:v>292</c:v>
                      </c:pt>
                      <c:pt idx="2700">
                        <c:v>294</c:v>
                      </c:pt>
                      <c:pt idx="2701">
                        <c:v>294</c:v>
                      </c:pt>
                      <c:pt idx="2702">
                        <c:v>295</c:v>
                      </c:pt>
                      <c:pt idx="2703">
                        <c:v>296</c:v>
                      </c:pt>
                      <c:pt idx="2704">
                        <c:v>297</c:v>
                      </c:pt>
                      <c:pt idx="2705">
                        <c:v>298</c:v>
                      </c:pt>
                      <c:pt idx="2706">
                        <c:v>299</c:v>
                      </c:pt>
                      <c:pt idx="2707">
                        <c:v>0</c:v>
                      </c:pt>
                      <c:pt idx="2708">
                        <c:v>0</c:v>
                      </c:pt>
                      <c:pt idx="2709">
                        <c:v>1</c:v>
                      </c:pt>
                      <c:pt idx="2710">
                        <c:v>2</c:v>
                      </c:pt>
                      <c:pt idx="2711">
                        <c:v>3</c:v>
                      </c:pt>
                      <c:pt idx="2712">
                        <c:v>4</c:v>
                      </c:pt>
                      <c:pt idx="2713">
                        <c:v>5</c:v>
                      </c:pt>
                      <c:pt idx="2714">
                        <c:v>6</c:v>
                      </c:pt>
                      <c:pt idx="2715">
                        <c:v>7</c:v>
                      </c:pt>
                      <c:pt idx="2716">
                        <c:v>8</c:v>
                      </c:pt>
                      <c:pt idx="2717">
                        <c:v>9</c:v>
                      </c:pt>
                      <c:pt idx="2718">
                        <c:v>10</c:v>
                      </c:pt>
                      <c:pt idx="2719">
                        <c:v>11</c:v>
                      </c:pt>
                      <c:pt idx="2720">
                        <c:v>12</c:v>
                      </c:pt>
                      <c:pt idx="2721">
                        <c:v>13</c:v>
                      </c:pt>
                      <c:pt idx="2722">
                        <c:v>14</c:v>
                      </c:pt>
                      <c:pt idx="2723">
                        <c:v>15</c:v>
                      </c:pt>
                      <c:pt idx="2724">
                        <c:v>16</c:v>
                      </c:pt>
                      <c:pt idx="2725">
                        <c:v>17</c:v>
                      </c:pt>
                      <c:pt idx="2726">
                        <c:v>18</c:v>
                      </c:pt>
                      <c:pt idx="2727">
                        <c:v>19</c:v>
                      </c:pt>
                      <c:pt idx="2728">
                        <c:v>20</c:v>
                      </c:pt>
                      <c:pt idx="2729">
                        <c:v>21</c:v>
                      </c:pt>
                      <c:pt idx="2730">
                        <c:v>22</c:v>
                      </c:pt>
                      <c:pt idx="2731">
                        <c:v>23</c:v>
                      </c:pt>
                      <c:pt idx="2732">
                        <c:v>24</c:v>
                      </c:pt>
                      <c:pt idx="2733">
                        <c:v>25</c:v>
                      </c:pt>
                      <c:pt idx="2734">
                        <c:v>26</c:v>
                      </c:pt>
                      <c:pt idx="2735">
                        <c:v>27</c:v>
                      </c:pt>
                      <c:pt idx="2736">
                        <c:v>28</c:v>
                      </c:pt>
                      <c:pt idx="2737">
                        <c:v>29</c:v>
                      </c:pt>
                      <c:pt idx="2738">
                        <c:v>30</c:v>
                      </c:pt>
                      <c:pt idx="2739">
                        <c:v>31</c:v>
                      </c:pt>
                      <c:pt idx="2740">
                        <c:v>32</c:v>
                      </c:pt>
                      <c:pt idx="2741">
                        <c:v>33</c:v>
                      </c:pt>
                      <c:pt idx="2742">
                        <c:v>34</c:v>
                      </c:pt>
                      <c:pt idx="2743">
                        <c:v>35</c:v>
                      </c:pt>
                      <c:pt idx="2744">
                        <c:v>36</c:v>
                      </c:pt>
                      <c:pt idx="2745">
                        <c:v>36</c:v>
                      </c:pt>
                      <c:pt idx="2746">
                        <c:v>38</c:v>
                      </c:pt>
                      <c:pt idx="2747">
                        <c:v>38</c:v>
                      </c:pt>
                      <c:pt idx="2748">
                        <c:v>39</c:v>
                      </c:pt>
                      <c:pt idx="2749">
                        <c:v>40</c:v>
                      </c:pt>
                      <c:pt idx="2750">
                        <c:v>42</c:v>
                      </c:pt>
                      <c:pt idx="2751">
                        <c:v>42</c:v>
                      </c:pt>
                      <c:pt idx="2752">
                        <c:v>43</c:v>
                      </c:pt>
                      <c:pt idx="2753">
                        <c:v>45</c:v>
                      </c:pt>
                      <c:pt idx="2754">
                        <c:v>45</c:v>
                      </c:pt>
                      <c:pt idx="2755">
                        <c:v>46</c:v>
                      </c:pt>
                      <c:pt idx="2756">
                        <c:v>47</c:v>
                      </c:pt>
                      <c:pt idx="2757">
                        <c:v>48</c:v>
                      </c:pt>
                      <c:pt idx="2758">
                        <c:v>50</c:v>
                      </c:pt>
                      <c:pt idx="2759">
                        <c:v>51</c:v>
                      </c:pt>
                      <c:pt idx="2760">
                        <c:v>52</c:v>
                      </c:pt>
                      <c:pt idx="2761">
                        <c:v>53</c:v>
                      </c:pt>
                      <c:pt idx="2762">
                        <c:v>54</c:v>
                      </c:pt>
                      <c:pt idx="2763">
                        <c:v>55</c:v>
                      </c:pt>
                      <c:pt idx="2764">
                        <c:v>56</c:v>
                      </c:pt>
                      <c:pt idx="2765">
                        <c:v>57</c:v>
                      </c:pt>
                      <c:pt idx="2766">
                        <c:v>58</c:v>
                      </c:pt>
                      <c:pt idx="2767">
                        <c:v>59</c:v>
                      </c:pt>
                      <c:pt idx="2768">
                        <c:v>60</c:v>
                      </c:pt>
                      <c:pt idx="2769">
                        <c:v>61</c:v>
                      </c:pt>
                      <c:pt idx="2770">
                        <c:v>62</c:v>
                      </c:pt>
                      <c:pt idx="2771">
                        <c:v>63</c:v>
                      </c:pt>
                      <c:pt idx="2772">
                        <c:v>64</c:v>
                      </c:pt>
                      <c:pt idx="2773">
                        <c:v>65</c:v>
                      </c:pt>
                      <c:pt idx="2774">
                        <c:v>66</c:v>
                      </c:pt>
                      <c:pt idx="2775">
                        <c:v>67</c:v>
                      </c:pt>
                      <c:pt idx="2776">
                        <c:v>68</c:v>
                      </c:pt>
                      <c:pt idx="2777">
                        <c:v>69</c:v>
                      </c:pt>
                      <c:pt idx="2778">
                        <c:v>70</c:v>
                      </c:pt>
                      <c:pt idx="2779">
                        <c:v>71</c:v>
                      </c:pt>
                      <c:pt idx="2780">
                        <c:v>72</c:v>
                      </c:pt>
                      <c:pt idx="2781">
                        <c:v>73</c:v>
                      </c:pt>
                      <c:pt idx="2782">
                        <c:v>74</c:v>
                      </c:pt>
                      <c:pt idx="2783">
                        <c:v>75</c:v>
                      </c:pt>
                      <c:pt idx="2784">
                        <c:v>76</c:v>
                      </c:pt>
                      <c:pt idx="2785">
                        <c:v>77</c:v>
                      </c:pt>
                      <c:pt idx="2786">
                        <c:v>78</c:v>
                      </c:pt>
                      <c:pt idx="2787">
                        <c:v>79</c:v>
                      </c:pt>
                      <c:pt idx="2788">
                        <c:v>80</c:v>
                      </c:pt>
                      <c:pt idx="2789">
                        <c:v>80</c:v>
                      </c:pt>
                      <c:pt idx="2790">
                        <c:v>82</c:v>
                      </c:pt>
                      <c:pt idx="2791">
                        <c:v>82</c:v>
                      </c:pt>
                      <c:pt idx="2792">
                        <c:v>83</c:v>
                      </c:pt>
                      <c:pt idx="2793">
                        <c:v>84</c:v>
                      </c:pt>
                      <c:pt idx="2794">
                        <c:v>86</c:v>
                      </c:pt>
                      <c:pt idx="2795">
                        <c:v>86</c:v>
                      </c:pt>
                      <c:pt idx="2796">
                        <c:v>87</c:v>
                      </c:pt>
                      <c:pt idx="2797">
                        <c:v>88</c:v>
                      </c:pt>
                      <c:pt idx="2798">
                        <c:v>89</c:v>
                      </c:pt>
                      <c:pt idx="2799">
                        <c:v>90</c:v>
                      </c:pt>
                      <c:pt idx="2800">
                        <c:v>92</c:v>
                      </c:pt>
                      <c:pt idx="2801">
                        <c:v>93</c:v>
                      </c:pt>
                      <c:pt idx="2802">
                        <c:v>94</c:v>
                      </c:pt>
                      <c:pt idx="2803">
                        <c:v>95</c:v>
                      </c:pt>
                      <c:pt idx="2804">
                        <c:v>96</c:v>
                      </c:pt>
                      <c:pt idx="2805">
                        <c:v>97</c:v>
                      </c:pt>
                      <c:pt idx="2806">
                        <c:v>98</c:v>
                      </c:pt>
                      <c:pt idx="2807">
                        <c:v>99</c:v>
                      </c:pt>
                      <c:pt idx="2808">
                        <c:v>100</c:v>
                      </c:pt>
                      <c:pt idx="2809">
                        <c:v>101</c:v>
                      </c:pt>
                      <c:pt idx="2810">
                        <c:v>102</c:v>
                      </c:pt>
                      <c:pt idx="2811">
                        <c:v>103</c:v>
                      </c:pt>
                      <c:pt idx="2812">
                        <c:v>104</c:v>
                      </c:pt>
                      <c:pt idx="2813">
                        <c:v>105</c:v>
                      </c:pt>
                      <c:pt idx="2814">
                        <c:v>106</c:v>
                      </c:pt>
                      <c:pt idx="2815">
                        <c:v>107</c:v>
                      </c:pt>
                      <c:pt idx="2816">
                        <c:v>108</c:v>
                      </c:pt>
                      <c:pt idx="2817">
                        <c:v>109</c:v>
                      </c:pt>
                      <c:pt idx="2818">
                        <c:v>110</c:v>
                      </c:pt>
                      <c:pt idx="2819">
                        <c:v>111</c:v>
                      </c:pt>
                      <c:pt idx="2820">
                        <c:v>112</c:v>
                      </c:pt>
                      <c:pt idx="2821">
                        <c:v>113</c:v>
                      </c:pt>
                      <c:pt idx="2822">
                        <c:v>114</c:v>
                      </c:pt>
                      <c:pt idx="2823">
                        <c:v>115</c:v>
                      </c:pt>
                      <c:pt idx="2824">
                        <c:v>116</c:v>
                      </c:pt>
                      <c:pt idx="2825">
                        <c:v>117</c:v>
                      </c:pt>
                      <c:pt idx="2826">
                        <c:v>118</c:v>
                      </c:pt>
                      <c:pt idx="2827">
                        <c:v>119</c:v>
                      </c:pt>
                      <c:pt idx="2828">
                        <c:v>120</c:v>
                      </c:pt>
                      <c:pt idx="2829">
                        <c:v>120</c:v>
                      </c:pt>
                      <c:pt idx="2830">
                        <c:v>122</c:v>
                      </c:pt>
                      <c:pt idx="2831">
                        <c:v>122</c:v>
                      </c:pt>
                      <c:pt idx="2832">
                        <c:v>123</c:v>
                      </c:pt>
                      <c:pt idx="2833">
                        <c:v>124</c:v>
                      </c:pt>
                      <c:pt idx="2834">
                        <c:v>126</c:v>
                      </c:pt>
                      <c:pt idx="2835">
                        <c:v>126</c:v>
                      </c:pt>
                      <c:pt idx="2836">
                        <c:v>127</c:v>
                      </c:pt>
                      <c:pt idx="2837">
                        <c:v>128</c:v>
                      </c:pt>
                      <c:pt idx="2838">
                        <c:v>130</c:v>
                      </c:pt>
                      <c:pt idx="2839">
                        <c:v>131</c:v>
                      </c:pt>
                      <c:pt idx="2840">
                        <c:v>132</c:v>
                      </c:pt>
                      <c:pt idx="2841">
                        <c:v>133</c:v>
                      </c:pt>
                      <c:pt idx="2842">
                        <c:v>134</c:v>
                      </c:pt>
                      <c:pt idx="2843">
                        <c:v>135</c:v>
                      </c:pt>
                      <c:pt idx="2844">
                        <c:v>136</c:v>
                      </c:pt>
                      <c:pt idx="2845">
                        <c:v>137</c:v>
                      </c:pt>
                      <c:pt idx="2846">
                        <c:v>138</c:v>
                      </c:pt>
                      <c:pt idx="2847">
                        <c:v>139</c:v>
                      </c:pt>
                      <c:pt idx="2848">
                        <c:v>140</c:v>
                      </c:pt>
                      <c:pt idx="2849">
                        <c:v>141</c:v>
                      </c:pt>
                      <c:pt idx="2850">
                        <c:v>142</c:v>
                      </c:pt>
                      <c:pt idx="2851">
                        <c:v>143</c:v>
                      </c:pt>
                      <c:pt idx="2852">
                        <c:v>144</c:v>
                      </c:pt>
                      <c:pt idx="2853">
                        <c:v>145</c:v>
                      </c:pt>
                      <c:pt idx="2854">
                        <c:v>146</c:v>
                      </c:pt>
                      <c:pt idx="2855">
                        <c:v>147</c:v>
                      </c:pt>
                      <c:pt idx="2856">
                        <c:v>148</c:v>
                      </c:pt>
                      <c:pt idx="2857">
                        <c:v>149</c:v>
                      </c:pt>
                      <c:pt idx="2858">
                        <c:v>150</c:v>
                      </c:pt>
                      <c:pt idx="2859">
                        <c:v>151</c:v>
                      </c:pt>
                      <c:pt idx="2860">
                        <c:v>152</c:v>
                      </c:pt>
                      <c:pt idx="2861">
                        <c:v>153</c:v>
                      </c:pt>
                      <c:pt idx="2862">
                        <c:v>154</c:v>
                      </c:pt>
                      <c:pt idx="2863">
                        <c:v>155</c:v>
                      </c:pt>
                      <c:pt idx="2864">
                        <c:v>156</c:v>
                      </c:pt>
                      <c:pt idx="2865">
                        <c:v>157</c:v>
                      </c:pt>
                      <c:pt idx="2866">
                        <c:v>158</c:v>
                      </c:pt>
                      <c:pt idx="2867">
                        <c:v>159</c:v>
                      </c:pt>
                      <c:pt idx="2868">
                        <c:v>160</c:v>
                      </c:pt>
                      <c:pt idx="2869">
                        <c:v>161</c:v>
                      </c:pt>
                      <c:pt idx="2870">
                        <c:v>161</c:v>
                      </c:pt>
                      <c:pt idx="2871">
                        <c:v>163</c:v>
                      </c:pt>
                      <c:pt idx="2872">
                        <c:v>163</c:v>
                      </c:pt>
                      <c:pt idx="2873">
                        <c:v>165</c:v>
                      </c:pt>
                      <c:pt idx="2874">
                        <c:v>165</c:v>
                      </c:pt>
                      <c:pt idx="2875">
                        <c:v>166</c:v>
                      </c:pt>
                      <c:pt idx="2876">
                        <c:v>167</c:v>
                      </c:pt>
                      <c:pt idx="2877">
                        <c:v>168</c:v>
                      </c:pt>
                      <c:pt idx="2878">
                        <c:v>169</c:v>
                      </c:pt>
                      <c:pt idx="2879">
                        <c:v>170</c:v>
                      </c:pt>
                      <c:pt idx="2880">
                        <c:v>171</c:v>
                      </c:pt>
                      <c:pt idx="2881">
                        <c:v>172</c:v>
                      </c:pt>
                      <c:pt idx="2882">
                        <c:v>174</c:v>
                      </c:pt>
                      <c:pt idx="2883">
                        <c:v>175</c:v>
                      </c:pt>
                      <c:pt idx="2884">
                        <c:v>176</c:v>
                      </c:pt>
                      <c:pt idx="2885">
                        <c:v>177</c:v>
                      </c:pt>
                      <c:pt idx="2886">
                        <c:v>178</c:v>
                      </c:pt>
                      <c:pt idx="2887">
                        <c:v>179</c:v>
                      </c:pt>
                      <c:pt idx="2888">
                        <c:v>180</c:v>
                      </c:pt>
                      <c:pt idx="2889">
                        <c:v>181</c:v>
                      </c:pt>
                      <c:pt idx="2890">
                        <c:v>182</c:v>
                      </c:pt>
                      <c:pt idx="2891">
                        <c:v>183</c:v>
                      </c:pt>
                      <c:pt idx="2892">
                        <c:v>184</c:v>
                      </c:pt>
                      <c:pt idx="2893">
                        <c:v>185</c:v>
                      </c:pt>
                      <c:pt idx="2894">
                        <c:v>186</c:v>
                      </c:pt>
                      <c:pt idx="2895">
                        <c:v>187</c:v>
                      </c:pt>
                      <c:pt idx="2896">
                        <c:v>188</c:v>
                      </c:pt>
                      <c:pt idx="2897">
                        <c:v>189</c:v>
                      </c:pt>
                      <c:pt idx="2898">
                        <c:v>190</c:v>
                      </c:pt>
                      <c:pt idx="2899">
                        <c:v>191</c:v>
                      </c:pt>
                      <c:pt idx="2900">
                        <c:v>192</c:v>
                      </c:pt>
                      <c:pt idx="2901">
                        <c:v>193</c:v>
                      </c:pt>
                      <c:pt idx="2902">
                        <c:v>194</c:v>
                      </c:pt>
                      <c:pt idx="2903">
                        <c:v>195</c:v>
                      </c:pt>
                      <c:pt idx="2904">
                        <c:v>196</c:v>
                      </c:pt>
                      <c:pt idx="2905">
                        <c:v>197</c:v>
                      </c:pt>
                      <c:pt idx="2906">
                        <c:v>198</c:v>
                      </c:pt>
                      <c:pt idx="2907">
                        <c:v>199</c:v>
                      </c:pt>
                      <c:pt idx="2908">
                        <c:v>200</c:v>
                      </c:pt>
                      <c:pt idx="2909">
                        <c:v>201</c:v>
                      </c:pt>
                      <c:pt idx="2910">
                        <c:v>202</c:v>
                      </c:pt>
                      <c:pt idx="2911">
                        <c:v>203</c:v>
                      </c:pt>
                      <c:pt idx="2912">
                        <c:v>204</c:v>
                      </c:pt>
                      <c:pt idx="2913">
                        <c:v>204</c:v>
                      </c:pt>
                      <c:pt idx="2914">
                        <c:v>205</c:v>
                      </c:pt>
                      <c:pt idx="2915">
                        <c:v>206</c:v>
                      </c:pt>
                      <c:pt idx="2916">
                        <c:v>207</c:v>
                      </c:pt>
                      <c:pt idx="2917">
                        <c:v>208</c:v>
                      </c:pt>
                      <c:pt idx="2918">
                        <c:v>209</c:v>
                      </c:pt>
                      <c:pt idx="2919">
                        <c:v>210</c:v>
                      </c:pt>
                      <c:pt idx="2920">
                        <c:v>211</c:v>
                      </c:pt>
                      <c:pt idx="2921">
                        <c:v>213</c:v>
                      </c:pt>
                      <c:pt idx="2922">
                        <c:v>213</c:v>
                      </c:pt>
                      <c:pt idx="2923">
                        <c:v>214</c:v>
                      </c:pt>
                      <c:pt idx="2924">
                        <c:v>215</c:v>
                      </c:pt>
                      <c:pt idx="2925">
                        <c:v>216</c:v>
                      </c:pt>
                      <c:pt idx="2926">
                        <c:v>217</c:v>
                      </c:pt>
                      <c:pt idx="2927">
                        <c:v>218</c:v>
                      </c:pt>
                      <c:pt idx="2928">
                        <c:v>220</c:v>
                      </c:pt>
                      <c:pt idx="2929">
                        <c:v>221</c:v>
                      </c:pt>
                      <c:pt idx="2930">
                        <c:v>222</c:v>
                      </c:pt>
                      <c:pt idx="2931">
                        <c:v>223</c:v>
                      </c:pt>
                      <c:pt idx="2932">
                        <c:v>224</c:v>
                      </c:pt>
                      <c:pt idx="2933">
                        <c:v>225</c:v>
                      </c:pt>
                      <c:pt idx="2934">
                        <c:v>226</c:v>
                      </c:pt>
                      <c:pt idx="2935">
                        <c:v>227</c:v>
                      </c:pt>
                      <c:pt idx="2936">
                        <c:v>228</c:v>
                      </c:pt>
                      <c:pt idx="2937">
                        <c:v>229</c:v>
                      </c:pt>
                      <c:pt idx="2938">
                        <c:v>230</c:v>
                      </c:pt>
                      <c:pt idx="2939">
                        <c:v>231</c:v>
                      </c:pt>
                      <c:pt idx="2940">
                        <c:v>232</c:v>
                      </c:pt>
                      <c:pt idx="2941">
                        <c:v>233</c:v>
                      </c:pt>
                      <c:pt idx="2942">
                        <c:v>234</c:v>
                      </c:pt>
                      <c:pt idx="2943">
                        <c:v>235</c:v>
                      </c:pt>
                      <c:pt idx="2944">
                        <c:v>236</c:v>
                      </c:pt>
                      <c:pt idx="2945">
                        <c:v>237</c:v>
                      </c:pt>
                      <c:pt idx="2946">
                        <c:v>238</c:v>
                      </c:pt>
                      <c:pt idx="2947">
                        <c:v>239</c:v>
                      </c:pt>
                      <c:pt idx="2948">
                        <c:v>240</c:v>
                      </c:pt>
                      <c:pt idx="2949">
                        <c:v>241</c:v>
                      </c:pt>
                      <c:pt idx="2950">
                        <c:v>242</c:v>
                      </c:pt>
                      <c:pt idx="2951">
                        <c:v>243</c:v>
                      </c:pt>
                      <c:pt idx="2952">
                        <c:v>244</c:v>
                      </c:pt>
                      <c:pt idx="2953">
                        <c:v>245</c:v>
                      </c:pt>
                      <c:pt idx="2954">
                        <c:v>246</c:v>
                      </c:pt>
                      <c:pt idx="2955">
                        <c:v>247</c:v>
                      </c:pt>
                      <c:pt idx="2956">
                        <c:v>248</c:v>
                      </c:pt>
                      <c:pt idx="2957">
                        <c:v>249</c:v>
                      </c:pt>
                      <c:pt idx="2958">
                        <c:v>250</c:v>
                      </c:pt>
                      <c:pt idx="2959">
                        <c:v>250</c:v>
                      </c:pt>
                      <c:pt idx="2960">
                        <c:v>252</c:v>
                      </c:pt>
                      <c:pt idx="2961">
                        <c:v>252</c:v>
                      </c:pt>
                      <c:pt idx="2962">
                        <c:v>253</c:v>
                      </c:pt>
                      <c:pt idx="2963">
                        <c:v>254</c:v>
                      </c:pt>
                      <c:pt idx="2964">
                        <c:v>255</c:v>
                      </c:pt>
                      <c:pt idx="2965">
                        <c:v>256</c:v>
                      </c:pt>
                      <c:pt idx="2966">
                        <c:v>257</c:v>
                      </c:pt>
                      <c:pt idx="2967">
                        <c:v>258</c:v>
                      </c:pt>
                      <c:pt idx="2968">
                        <c:v>259</c:v>
                      </c:pt>
                      <c:pt idx="2969">
                        <c:v>260</c:v>
                      </c:pt>
                      <c:pt idx="2970">
                        <c:v>261</c:v>
                      </c:pt>
                      <c:pt idx="2971">
                        <c:v>262</c:v>
                      </c:pt>
                      <c:pt idx="2972">
                        <c:v>263</c:v>
                      </c:pt>
                      <c:pt idx="2973">
                        <c:v>264</c:v>
                      </c:pt>
                      <c:pt idx="2974">
                        <c:v>265</c:v>
                      </c:pt>
                      <c:pt idx="2975">
                        <c:v>266</c:v>
                      </c:pt>
                      <c:pt idx="2976">
                        <c:v>267</c:v>
                      </c:pt>
                      <c:pt idx="2977">
                        <c:v>269</c:v>
                      </c:pt>
                      <c:pt idx="2978">
                        <c:v>270</c:v>
                      </c:pt>
                      <c:pt idx="2979">
                        <c:v>271</c:v>
                      </c:pt>
                      <c:pt idx="2980">
                        <c:v>272</c:v>
                      </c:pt>
                      <c:pt idx="2981">
                        <c:v>273</c:v>
                      </c:pt>
                      <c:pt idx="2982">
                        <c:v>274</c:v>
                      </c:pt>
                      <c:pt idx="2983">
                        <c:v>275</c:v>
                      </c:pt>
                      <c:pt idx="2984">
                        <c:v>276</c:v>
                      </c:pt>
                      <c:pt idx="2985">
                        <c:v>277</c:v>
                      </c:pt>
                      <c:pt idx="2986">
                        <c:v>278</c:v>
                      </c:pt>
                      <c:pt idx="2987">
                        <c:v>279</c:v>
                      </c:pt>
                      <c:pt idx="2988">
                        <c:v>280</c:v>
                      </c:pt>
                      <c:pt idx="2989">
                        <c:v>281</c:v>
                      </c:pt>
                      <c:pt idx="2990">
                        <c:v>282</c:v>
                      </c:pt>
                      <c:pt idx="2991">
                        <c:v>283</c:v>
                      </c:pt>
                      <c:pt idx="2992">
                        <c:v>284</c:v>
                      </c:pt>
                      <c:pt idx="2993">
                        <c:v>285</c:v>
                      </c:pt>
                      <c:pt idx="2994">
                        <c:v>286</c:v>
                      </c:pt>
                      <c:pt idx="2995">
                        <c:v>287</c:v>
                      </c:pt>
                      <c:pt idx="2996">
                        <c:v>288</c:v>
                      </c:pt>
                      <c:pt idx="2997">
                        <c:v>289</c:v>
                      </c:pt>
                      <c:pt idx="2998">
                        <c:v>290</c:v>
                      </c:pt>
                      <c:pt idx="2999">
                        <c:v>291</c:v>
                      </c:pt>
                      <c:pt idx="3000">
                        <c:v>292</c:v>
                      </c:pt>
                      <c:pt idx="3001">
                        <c:v>293</c:v>
                      </c:pt>
                      <c:pt idx="3002">
                        <c:v>294</c:v>
                      </c:pt>
                      <c:pt idx="3003">
                        <c:v>294</c:v>
                      </c:pt>
                      <c:pt idx="3004">
                        <c:v>295</c:v>
                      </c:pt>
                      <c:pt idx="3005">
                        <c:v>296</c:v>
                      </c:pt>
                      <c:pt idx="3006">
                        <c:v>297</c:v>
                      </c:pt>
                      <c:pt idx="3007">
                        <c:v>298</c:v>
                      </c:pt>
                      <c:pt idx="3008">
                        <c:v>0</c:v>
                      </c:pt>
                      <c:pt idx="3009">
                        <c:v>1</c:v>
                      </c:pt>
                      <c:pt idx="3010">
                        <c:v>2</c:v>
                      </c:pt>
                      <c:pt idx="3011">
                        <c:v>3</c:v>
                      </c:pt>
                      <c:pt idx="3012">
                        <c:v>4</c:v>
                      </c:pt>
                      <c:pt idx="3013">
                        <c:v>5</c:v>
                      </c:pt>
                      <c:pt idx="3014">
                        <c:v>6</c:v>
                      </c:pt>
                      <c:pt idx="3015">
                        <c:v>7</c:v>
                      </c:pt>
                      <c:pt idx="3016">
                        <c:v>8</c:v>
                      </c:pt>
                      <c:pt idx="3017">
                        <c:v>9</c:v>
                      </c:pt>
                      <c:pt idx="3018">
                        <c:v>10</c:v>
                      </c:pt>
                      <c:pt idx="3019">
                        <c:v>11</c:v>
                      </c:pt>
                      <c:pt idx="3020">
                        <c:v>12</c:v>
                      </c:pt>
                      <c:pt idx="3021">
                        <c:v>13</c:v>
                      </c:pt>
                      <c:pt idx="3022">
                        <c:v>14</c:v>
                      </c:pt>
                      <c:pt idx="3023">
                        <c:v>15</c:v>
                      </c:pt>
                      <c:pt idx="3024">
                        <c:v>16</c:v>
                      </c:pt>
                      <c:pt idx="3025">
                        <c:v>17</c:v>
                      </c:pt>
                      <c:pt idx="3026">
                        <c:v>18</c:v>
                      </c:pt>
                      <c:pt idx="3027">
                        <c:v>19</c:v>
                      </c:pt>
                      <c:pt idx="3028">
                        <c:v>20</c:v>
                      </c:pt>
                      <c:pt idx="3029">
                        <c:v>21</c:v>
                      </c:pt>
                      <c:pt idx="3030">
                        <c:v>22</c:v>
                      </c:pt>
                      <c:pt idx="3031">
                        <c:v>23</c:v>
                      </c:pt>
                      <c:pt idx="3032">
                        <c:v>24</c:v>
                      </c:pt>
                      <c:pt idx="3033">
                        <c:v>25</c:v>
                      </c:pt>
                      <c:pt idx="3034">
                        <c:v>26</c:v>
                      </c:pt>
                      <c:pt idx="3035">
                        <c:v>26</c:v>
                      </c:pt>
                      <c:pt idx="3036">
                        <c:v>28</c:v>
                      </c:pt>
                      <c:pt idx="3037">
                        <c:v>28</c:v>
                      </c:pt>
                      <c:pt idx="3038">
                        <c:v>30</c:v>
                      </c:pt>
                      <c:pt idx="3039">
                        <c:v>30</c:v>
                      </c:pt>
                      <c:pt idx="3040">
                        <c:v>32</c:v>
                      </c:pt>
                      <c:pt idx="3041">
                        <c:v>33</c:v>
                      </c:pt>
                      <c:pt idx="3042">
                        <c:v>34</c:v>
                      </c:pt>
                      <c:pt idx="3043">
                        <c:v>35</c:v>
                      </c:pt>
                      <c:pt idx="3044">
                        <c:v>36</c:v>
                      </c:pt>
                      <c:pt idx="3045">
                        <c:v>37</c:v>
                      </c:pt>
                      <c:pt idx="3046">
                        <c:v>38</c:v>
                      </c:pt>
                      <c:pt idx="3047">
                        <c:v>39</c:v>
                      </c:pt>
                      <c:pt idx="3048">
                        <c:v>40</c:v>
                      </c:pt>
                      <c:pt idx="3049">
                        <c:v>41</c:v>
                      </c:pt>
                      <c:pt idx="3050">
                        <c:v>42</c:v>
                      </c:pt>
                      <c:pt idx="3051">
                        <c:v>43</c:v>
                      </c:pt>
                      <c:pt idx="3052">
                        <c:v>44</c:v>
                      </c:pt>
                      <c:pt idx="3053">
                        <c:v>45</c:v>
                      </c:pt>
                      <c:pt idx="3054">
                        <c:v>46</c:v>
                      </c:pt>
                      <c:pt idx="3055">
                        <c:v>47</c:v>
                      </c:pt>
                      <c:pt idx="3056">
                        <c:v>48</c:v>
                      </c:pt>
                      <c:pt idx="3057">
                        <c:v>49</c:v>
                      </c:pt>
                      <c:pt idx="3058">
                        <c:v>50</c:v>
                      </c:pt>
                      <c:pt idx="3059">
                        <c:v>51</c:v>
                      </c:pt>
                      <c:pt idx="3060">
                        <c:v>52</c:v>
                      </c:pt>
                      <c:pt idx="3061">
                        <c:v>53</c:v>
                      </c:pt>
                      <c:pt idx="3062">
                        <c:v>54</c:v>
                      </c:pt>
                      <c:pt idx="3063">
                        <c:v>55</c:v>
                      </c:pt>
                      <c:pt idx="3064">
                        <c:v>56</c:v>
                      </c:pt>
                      <c:pt idx="3065">
                        <c:v>57</c:v>
                      </c:pt>
                      <c:pt idx="3066">
                        <c:v>58</c:v>
                      </c:pt>
                      <c:pt idx="3067">
                        <c:v>59</c:v>
                      </c:pt>
                      <c:pt idx="3068">
                        <c:v>60</c:v>
                      </c:pt>
                      <c:pt idx="3069">
                        <c:v>61</c:v>
                      </c:pt>
                      <c:pt idx="3070">
                        <c:v>62</c:v>
                      </c:pt>
                      <c:pt idx="3071">
                        <c:v>63</c:v>
                      </c:pt>
                      <c:pt idx="3072">
                        <c:v>64</c:v>
                      </c:pt>
                      <c:pt idx="3073">
                        <c:v>64</c:v>
                      </c:pt>
                      <c:pt idx="3074">
                        <c:v>65</c:v>
                      </c:pt>
                      <c:pt idx="3075">
                        <c:v>67</c:v>
                      </c:pt>
                      <c:pt idx="3076">
                        <c:v>67</c:v>
                      </c:pt>
                      <c:pt idx="3077">
                        <c:v>68</c:v>
                      </c:pt>
                      <c:pt idx="3078">
                        <c:v>70</c:v>
                      </c:pt>
                      <c:pt idx="3079">
                        <c:v>70</c:v>
                      </c:pt>
                      <c:pt idx="3080">
                        <c:v>71</c:v>
                      </c:pt>
                      <c:pt idx="3081">
                        <c:v>72</c:v>
                      </c:pt>
                      <c:pt idx="3082">
                        <c:v>73</c:v>
                      </c:pt>
                      <c:pt idx="3083">
                        <c:v>74</c:v>
                      </c:pt>
                      <c:pt idx="3084">
                        <c:v>75</c:v>
                      </c:pt>
                      <c:pt idx="3085">
                        <c:v>76</c:v>
                      </c:pt>
                      <c:pt idx="3086">
                        <c:v>77</c:v>
                      </c:pt>
                      <c:pt idx="3087">
                        <c:v>78</c:v>
                      </c:pt>
                      <c:pt idx="3088">
                        <c:v>79</c:v>
                      </c:pt>
                      <c:pt idx="3089">
                        <c:v>80</c:v>
                      </c:pt>
                      <c:pt idx="3090">
                        <c:v>81</c:v>
                      </c:pt>
                      <c:pt idx="3091">
                        <c:v>82</c:v>
                      </c:pt>
                      <c:pt idx="3092">
                        <c:v>83</c:v>
                      </c:pt>
                      <c:pt idx="3093">
                        <c:v>85</c:v>
                      </c:pt>
                      <c:pt idx="3094">
                        <c:v>85</c:v>
                      </c:pt>
                      <c:pt idx="3095">
                        <c:v>86</c:v>
                      </c:pt>
                      <c:pt idx="3096">
                        <c:v>88</c:v>
                      </c:pt>
                      <c:pt idx="3097">
                        <c:v>88</c:v>
                      </c:pt>
                      <c:pt idx="3098">
                        <c:v>89</c:v>
                      </c:pt>
                      <c:pt idx="3099">
                        <c:v>91</c:v>
                      </c:pt>
                      <c:pt idx="3100">
                        <c:v>92</c:v>
                      </c:pt>
                      <c:pt idx="3101">
                        <c:v>93</c:v>
                      </c:pt>
                      <c:pt idx="3102">
                        <c:v>94</c:v>
                      </c:pt>
                      <c:pt idx="3103">
                        <c:v>95</c:v>
                      </c:pt>
                      <c:pt idx="3104">
                        <c:v>96</c:v>
                      </c:pt>
                      <c:pt idx="3105">
                        <c:v>97</c:v>
                      </c:pt>
                      <c:pt idx="3106">
                        <c:v>98</c:v>
                      </c:pt>
                      <c:pt idx="3107">
                        <c:v>99</c:v>
                      </c:pt>
                      <c:pt idx="3108">
                        <c:v>100</c:v>
                      </c:pt>
                      <c:pt idx="3109">
                        <c:v>101</c:v>
                      </c:pt>
                      <c:pt idx="3110">
                        <c:v>102</c:v>
                      </c:pt>
                      <c:pt idx="3111">
                        <c:v>103</c:v>
                      </c:pt>
                      <c:pt idx="3112">
                        <c:v>104</c:v>
                      </c:pt>
                      <c:pt idx="3113">
                        <c:v>105</c:v>
                      </c:pt>
                      <c:pt idx="3114">
                        <c:v>106</c:v>
                      </c:pt>
                      <c:pt idx="3115">
                        <c:v>107</c:v>
                      </c:pt>
                      <c:pt idx="3116">
                        <c:v>108</c:v>
                      </c:pt>
                      <c:pt idx="3117">
                        <c:v>109</c:v>
                      </c:pt>
                      <c:pt idx="3118">
                        <c:v>110</c:v>
                      </c:pt>
                      <c:pt idx="3119">
                        <c:v>111</c:v>
                      </c:pt>
                      <c:pt idx="3120">
                        <c:v>112</c:v>
                      </c:pt>
                      <c:pt idx="3121">
                        <c:v>113</c:v>
                      </c:pt>
                      <c:pt idx="3122">
                        <c:v>114</c:v>
                      </c:pt>
                      <c:pt idx="3123">
                        <c:v>115</c:v>
                      </c:pt>
                      <c:pt idx="3124">
                        <c:v>116</c:v>
                      </c:pt>
                      <c:pt idx="3125">
                        <c:v>117</c:v>
                      </c:pt>
                      <c:pt idx="3126">
                        <c:v>118</c:v>
                      </c:pt>
                      <c:pt idx="3127">
                        <c:v>119</c:v>
                      </c:pt>
                      <c:pt idx="3128">
                        <c:v>120</c:v>
                      </c:pt>
                      <c:pt idx="3129">
                        <c:v>121</c:v>
                      </c:pt>
                      <c:pt idx="3130">
                        <c:v>122</c:v>
                      </c:pt>
                      <c:pt idx="3131">
                        <c:v>123</c:v>
                      </c:pt>
                      <c:pt idx="3132">
                        <c:v>124</c:v>
                      </c:pt>
                      <c:pt idx="3133">
                        <c:v>125</c:v>
                      </c:pt>
                      <c:pt idx="3134">
                        <c:v>126</c:v>
                      </c:pt>
                      <c:pt idx="3135">
                        <c:v>127</c:v>
                      </c:pt>
                      <c:pt idx="3136">
                        <c:v>128</c:v>
                      </c:pt>
                      <c:pt idx="3137">
                        <c:v>129</c:v>
                      </c:pt>
                      <c:pt idx="3138">
                        <c:v>130</c:v>
                      </c:pt>
                      <c:pt idx="3139">
                        <c:v>130</c:v>
                      </c:pt>
                      <c:pt idx="3140">
                        <c:v>131</c:v>
                      </c:pt>
                      <c:pt idx="3141">
                        <c:v>132</c:v>
                      </c:pt>
                      <c:pt idx="3142">
                        <c:v>133</c:v>
                      </c:pt>
                      <c:pt idx="3143">
                        <c:v>134</c:v>
                      </c:pt>
                      <c:pt idx="3144">
                        <c:v>136</c:v>
                      </c:pt>
                      <c:pt idx="3145">
                        <c:v>137</c:v>
                      </c:pt>
                      <c:pt idx="3146">
                        <c:v>138</c:v>
                      </c:pt>
                      <c:pt idx="3147">
                        <c:v>139</c:v>
                      </c:pt>
                      <c:pt idx="3148">
                        <c:v>140</c:v>
                      </c:pt>
                      <c:pt idx="3149">
                        <c:v>141</c:v>
                      </c:pt>
                      <c:pt idx="3150">
                        <c:v>142</c:v>
                      </c:pt>
                      <c:pt idx="3151">
                        <c:v>143</c:v>
                      </c:pt>
                      <c:pt idx="3152">
                        <c:v>144</c:v>
                      </c:pt>
                      <c:pt idx="3153">
                        <c:v>145</c:v>
                      </c:pt>
                      <c:pt idx="3154">
                        <c:v>146</c:v>
                      </c:pt>
                      <c:pt idx="3155">
                        <c:v>147</c:v>
                      </c:pt>
                      <c:pt idx="3156">
                        <c:v>148</c:v>
                      </c:pt>
                      <c:pt idx="3157">
                        <c:v>149</c:v>
                      </c:pt>
                      <c:pt idx="3158">
                        <c:v>150</c:v>
                      </c:pt>
                      <c:pt idx="3159">
                        <c:v>151</c:v>
                      </c:pt>
                      <c:pt idx="3160">
                        <c:v>152</c:v>
                      </c:pt>
                      <c:pt idx="3161">
                        <c:v>153</c:v>
                      </c:pt>
                      <c:pt idx="3162">
                        <c:v>154</c:v>
                      </c:pt>
                      <c:pt idx="3163">
                        <c:v>155</c:v>
                      </c:pt>
                      <c:pt idx="3164">
                        <c:v>156</c:v>
                      </c:pt>
                      <c:pt idx="3165">
                        <c:v>157</c:v>
                      </c:pt>
                      <c:pt idx="3166">
                        <c:v>157</c:v>
                      </c:pt>
                      <c:pt idx="3167">
                        <c:v>158</c:v>
                      </c:pt>
                      <c:pt idx="3168">
                        <c:v>159</c:v>
                      </c:pt>
                      <c:pt idx="3169">
                        <c:v>161</c:v>
                      </c:pt>
                      <c:pt idx="3170">
                        <c:v>162</c:v>
                      </c:pt>
                      <c:pt idx="3171">
                        <c:v>163</c:v>
                      </c:pt>
                      <c:pt idx="3172">
                        <c:v>164</c:v>
                      </c:pt>
                      <c:pt idx="3173">
                        <c:v>165</c:v>
                      </c:pt>
                      <c:pt idx="3174">
                        <c:v>166</c:v>
                      </c:pt>
                      <c:pt idx="3175">
                        <c:v>167</c:v>
                      </c:pt>
                      <c:pt idx="3176">
                        <c:v>168</c:v>
                      </c:pt>
                      <c:pt idx="3177">
                        <c:v>169</c:v>
                      </c:pt>
                      <c:pt idx="3178">
                        <c:v>170</c:v>
                      </c:pt>
                      <c:pt idx="3179">
                        <c:v>171</c:v>
                      </c:pt>
                      <c:pt idx="3180">
                        <c:v>172</c:v>
                      </c:pt>
                      <c:pt idx="3181">
                        <c:v>173</c:v>
                      </c:pt>
                      <c:pt idx="3182">
                        <c:v>174</c:v>
                      </c:pt>
                      <c:pt idx="3183">
                        <c:v>175</c:v>
                      </c:pt>
                      <c:pt idx="3184">
                        <c:v>176</c:v>
                      </c:pt>
                      <c:pt idx="3185">
                        <c:v>177</c:v>
                      </c:pt>
                      <c:pt idx="3186">
                        <c:v>178</c:v>
                      </c:pt>
                      <c:pt idx="3187">
                        <c:v>179</c:v>
                      </c:pt>
                      <c:pt idx="3188">
                        <c:v>180</c:v>
                      </c:pt>
                      <c:pt idx="3189">
                        <c:v>181</c:v>
                      </c:pt>
                      <c:pt idx="3190">
                        <c:v>182</c:v>
                      </c:pt>
                      <c:pt idx="3191">
                        <c:v>184</c:v>
                      </c:pt>
                      <c:pt idx="3192">
                        <c:v>185</c:v>
                      </c:pt>
                      <c:pt idx="3193">
                        <c:v>186</c:v>
                      </c:pt>
                      <c:pt idx="3194">
                        <c:v>187</c:v>
                      </c:pt>
                      <c:pt idx="3195">
                        <c:v>188</c:v>
                      </c:pt>
                      <c:pt idx="3196">
                        <c:v>189</c:v>
                      </c:pt>
                      <c:pt idx="3197">
                        <c:v>190</c:v>
                      </c:pt>
                      <c:pt idx="3198">
                        <c:v>191</c:v>
                      </c:pt>
                      <c:pt idx="3199">
                        <c:v>192</c:v>
                      </c:pt>
                      <c:pt idx="3200">
                        <c:v>193</c:v>
                      </c:pt>
                      <c:pt idx="3201">
                        <c:v>194</c:v>
                      </c:pt>
                      <c:pt idx="3202">
                        <c:v>195</c:v>
                      </c:pt>
                      <c:pt idx="3203">
                        <c:v>196</c:v>
                      </c:pt>
                      <c:pt idx="3204">
                        <c:v>197</c:v>
                      </c:pt>
                      <c:pt idx="3205">
                        <c:v>198</c:v>
                      </c:pt>
                      <c:pt idx="3206">
                        <c:v>198</c:v>
                      </c:pt>
                      <c:pt idx="3207">
                        <c:v>199</c:v>
                      </c:pt>
                      <c:pt idx="3208">
                        <c:v>200</c:v>
                      </c:pt>
                      <c:pt idx="3209">
                        <c:v>202</c:v>
                      </c:pt>
                      <c:pt idx="3210">
                        <c:v>202</c:v>
                      </c:pt>
                      <c:pt idx="3211">
                        <c:v>203</c:v>
                      </c:pt>
                      <c:pt idx="3212">
                        <c:v>204</c:v>
                      </c:pt>
                      <c:pt idx="3213">
                        <c:v>206</c:v>
                      </c:pt>
                      <c:pt idx="3214">
                        <c:v>207</c:v>
                      </c:pt>
                      <c:pt idx="3215">
                        <c:v>208</c:v>
                      </c:pt>
                      <c:pt idx="3216">
                        <c:v>209</c:v>
                      </c:pt>
                      <c:pt idx="3217">
                        <c:v>210</c:v>
                      </c:pt>
                      <c:pt idx="3218">
                        <c:v>211</c:v>
                      </c:pt>
                      <c:pt idx="3219">
                        <c:v>212</c:v>
                      </c:pt>
                      <c:pt idx="3220">
                        <c:v>213</c:v>
                      </c:pt>
                      <c:pt idx="3221">
                        <c:v>214</c:v>
                      </c:pt>
                      <c:pt idx="3222">
                        <c:v>215</c:v>
                      </c:pt>
                      <c:pt idx="3223">
                        <c:v>216</c:v>
                      </c:pt>
                      <c:pt idx="3224">
                        <c:v>217</c:v>
                      </c:pt>
                      <c:pt idx="3225">
                        <c:v>218</c:v>
                      </c:pt>
                      <c:pt idx="3226">
                        <c:v>219</c:v>
                      </c:pt>
                      <c:pt idx="3227">
                        <c:v>220</c:v>
                      </c:pt>
                      <c:pt idx="3228">
                        <c:v>221</c:v>
                      </c:pt>
                      <c:pt idx="3229">
                        <c:v>221</c:v>
                      </c:pt>
                      <c:pt idx="3230">
                        <c:v>222</c:v>
                      </c:pt>
                      <c:pt idx="3231">
                        <c:v>223</c:v>
                      </c:pt>
                      <c:pt idx="3232">
                        <c:v>224</c:v>
                      </c:pt>
                      <c:pt idx="3233">
                        <c:v>226</c:v>
                      </c:pt>
                      <c:pt idx="3234">
                        <c:v>227</c:v>
                      </c:pt>
                      <c:pt idx="3235">
                        <c:v>228</c:v>
                      </c:pt>
                      <c:pt idx="3236">
                        <c:v>229</c:v>
                      </c:pt>
                      <c:pt idx="3237">
                        <c:v>230</c:v>
                      </c:pt>
                      <c:pt idx="3238">
                        <c:v>231</c:v>
                      </c:pt>
                      <c:pt idx="3239">
                        <c:v>232</c:v>
                      </c:pt>
                      <c:pt idx="3240">
                        <c:v>233</c:v>
                      </c:pt>
                      <c:pt idx="3241">
                        <c:v>234</c:v>
                      </c:pt>
                      <c:pt idx="3242">
                        <c:v>235</c:v>
                      </c:pt>
                      <c:pt idx="3243">
                        <c:v>236</c:v>
                      </c:pt>
                      <c:pt idx="3244">
                        <c:v>237</c:v>
                      </c:pt>
                      <c:pt idx="3245">
                        <c:v>238</c:v>
                      </c:pt>
                      <c:pt idx="3246">
                        <c:v>239</c:v>
                      </c:pt>
                      <c:pt idx="3247">
                        <c:v>240</c:v>
                      </c:pt>
                      <c:pt idx="3248">
                        <c:v>241</c:v>
                      </c:pt>
                      <c:pt idx="3249">
                        <c:v>242</c:v>
                      </c:pt>
                      <c:pt idx="3250">
                        <c:v>242</c:v>
                      </c:pt>
                      <c:pt idx="3251">
                        <c:v>244</c:v>
                      </c:pt>
                      <c:pt idx="3252">
                        <c:v>244</c:v>
                      </c:pt>
                      <c:pt idx="3253">
                        <c:v>245</c:v>
                      </c:pt>
                      <c:pt idx="3254">
                        <c:v>246</c:v>
                      </c:pt>
                      <c:pt idx="3255">
                        <c:v>247</c:v>
                      </c:pt>
                      <c:pt idx="3256">
                        <c:v>248</c:v>
                      </c:pt>
                      <c:pt idx="3257">
                        <c:v>249</c:v>
                      </c:pt>
                      <c:pt idx="3258">
                        <c:v>251</c:v>
                      </c:pt>
                      <c:pt idx="3259">
                        <c:v>252</c:v>
                      </c:pt>
                      <c:pt idx="3260">
                        <c:v>253</c:v>
                      </c:pt>
                      <c:pt idx="3261">
                        <c:v>254</c:v>
                      </c:pt>
                      <c:pt idx="3262">
                        <c:v>255</c:v>
                      </c:pt>
                      <c:pt idx="3263">
                        <c:v>256</c:v>
                      </c:pt>
                      <c:pt idx="3264">
                        <c:v>257</c:v>
                      </c:pt>
                      <c:pt idx="3265">
                        <c:v>258</c:v>
                      </c:pt>
                      <c:pt idx="3266">
                        <c:v>259</c:v>
                      </c:pt>
                      <c:pt idx="3267">
                        <c:v>260</c:v>
                      </c:pt>
                      <c:pt idx="3268">
                        <c:v>261</c:v>
                      </c:pt>
                      <c:pt idx="3269">
                        <c:v>262</c:v>
                      </c:pt>
                      <c:pt idx="3270">
                        <c:v>263</c:v>
                      </c:pt>
                      <c:pt idx="3271">
                        <c:v>264</c:v>
                      </c:pt>
                      <c:pt idx="3272">
                        <c:v>265</c:v>
                      </c:pt>
                      <c:pt idx="3273">
                        <c:v>266</c:v>
                      </c:pt>
                      <c:pt idx="3274">
                        <c:v>267</c:v>
                      </c:pt>
                      <c:pt idx="3275">
                        <c:v>268</c:v>
                      </c:pt>
                      <c:pt idx="3276">
                        <c:v>269</c:v>
                      </c:pt>
                      <c:pt idx="3277">
                        <c:v>270</c:v>
                      </c:pt>
                      <c:pt idx="3278">
                        <c:v>271</c:v>
                      </c:pt>
                      <c:pt idx="3279">
                        <c:v>272</c:v>
                      </c:pt>
                      <c:pt idx="3280">
                        <c:v>273</c:v>
                      </c:pt>
                      <c:pt idx="3281">
                        <c:v>274</c:v>
                      </c:pt>
                      <c:pt idx="3282">
                        <c:v>275</c:v>
                      </c:pt>
                      <c:pt idx="3283">
                        <c:v>276</c:v>
                      </c:pt>
                      <c:pt idx="3284">
                        <c:v>277</c:v>
                      </c:pt>
                      <c:pt idx="3285">
                        <c:v>278</c:v>
                      </c:pt>
                      <c:pt idx="3286">
                        <c:v>279</c:v>
                      </c:pt>
                      <c:pt idx="3287">
                        <c:v>280</c:v>
                      </c:pt>
                      <c:pt idx="3288">
                        <c:v>281</c:v>
                      </c:pt>
                      <c:pt idx="3289">
                        <c:v>282</c:v>
                      </c:pt>
                      <c:pt idx="3290">
                        <c:v>283</c:v>
                      </c:pt>
                      <c:pt idx="3291">
                        <c:v>284</c:v>
                      </c:pt>
                      <c:pt idx="3292">
                        <c:v>285</c:v>
                      </c:pt>
                      <c:pt idx="3293">
                        <c:v>286</c:v>
                      </c:pt>
                      <c:pt idx="3294">
                        <c:v>287</c:v>
                      </c:pt>
                      <c:pt idx="3295">
                        <c:v>288</c:v>
                      </c:pt>
                      <c:pt idx="3296">
                        <c:v>289</c:v>
                      </c:pt>
                      <c:pt idx="3297">
                        <c:v>290</c:v>
                      </c:pt>
                      <c:pt idx="3298">
                        <c:v>291</c:v>
                      </c:pt>
                      <c:pt idx="3299">
                        <c:v>291</c:v>
                      </c:pt>
                      <c:pt idx="3300">
                        <c:v>292</c:v>
                      </c:pt>
                      <c:pt idx="3301">
                        <c:v>293</c:v>
                      </c:pt>
                      <c:pt idx="3302">
                        <c:v>294</c:v>
                      </c:pt>
                      <c:pt idx="3303">
                        <c:v>296</c:v>
                      </c:pt>
                      <c:pt idx="3304">
                        <c:v>297</c:v>
                      </c:pt>
                      <c:pt idx="3305">
                        <c:v>298</c:v>
                      </c:pt>
                      <c:pt idx="3306">
                        <c:v>299</c:v>
                      </c:pt>
                      <c:pt idx="3307">
                        <c:v>300</c:v>
                      </c:pt>
                      <c:pt idx="3308">
                        <c:v>301</c:v>
                      </c:pt>
                      <c:pt idx="3309">
                        <c:v>0</c:v>
                      </c:pt>
                      <c:pt idx="3310">
                        <c:v>1</c:v>
                      </c:pt>
                      <c:pt idx="3311">
                        <c:v>2</c:v>
                      </c:pt>
                      <c:pt idx="3312">
                        <c:v>3</c:v>
                      </c:pt>
                      <c:pt idx="3313">
                        <c:v>3</c:v>
                      </c:pt>
                      <c:pt idx="3314">
                        <c:v>4</c:v>
                      </c:pt>
                      <c:pt idx="3315">
                        <c:v>6</c:v>
                      </c:pt>
                      <c:pt idx="3316">
                        <c:v>7</c:v>
                      </c:pt>
                      <c:pt idx="3317">
                        <c:v>8</c:v>
                      </c:pt>
                      <c:pt idx="3318">
                        <c:v>9</c:v>
                      </c:pt>
                      <c:pt idx="3319">
                        <c:v>9</c:v>
                      </c:pt>
                      <c:pt idx="3320">
                        <c:v>10</c:v>
                      </c:pt>
                      <c:pt idx="3321">
                        <c:v>11</c:v>
                      </c:pt>
                      <c:pt idx="3322">
                        <c:v>13</c:v>
                      </c:pt>
                      <c:pt idx="3323">
                        <c:v>14</c:v>
                      </c:pt>
                      <c:pt idx="3324">
                        <c:v>15</c:v>
                      </c:pt>
                      <c:pt idx="3325">
                        <c:v>16</c:v>
                      </c:pt>
                      <c:pt idx="3326">
                        <c:v>16</c:v>
                      </c:pt>
                      <c:pt idx="3327">
                        <c:v>17</c:v>
                      </c:pt>
                      <c:pt idx="3328">
                        <c:v>19</c:v>
                      </c:pt>
                      <c:pt idx="3329">
                        <c:v>20</c:v>
                      </c:pt>
                      <c:pt idx="3330">
                        <c:v>21</c:v>
                      </c:pt>
                      <c:pt idx="3331">
                        <c:v>22</c:v>
                      </c:pt>
                      <c:pt idx="3332">
                        <c:v>22</c:v>
                      </c:pt>
                      <c:pt idx="3333">
                        <c:v>23</c:v>
                      </c:pt>
                      <c:pt idx="3334">
                        <c:v>25</c:v>
                      </c:pt>
                      <c:pt idx="3335">
                        <c:v>26</c:v>
                      </c:pt>
                      <c:pt idx="3336">
                        <c:v>27</c:v>
                      </c:pt>
                      <c:pt idx="3337">
                        <c:v>28</c:v>
                      </c:pt>
                      <c:pt idx="3338">
                        <c:v>29</c:v>
                      </c:pt>
                      <c:pt idx="3339">
                        <c:v>30</c:v>
                      </c:pt>
                      <c:pt idx="3340">
                        <c:v>30</c:v>
                      </c:pt>
                      <c:pt idx="3341">
                        <c:v>31</c:v>
                      </c:pt>
                      <c:pt idx="3342">
                        <c:v>33</c:v>
                      </c:pt>
                      <c:pt idx="3343">
                        <c:v>34</c:v>
                      </c:pt>
                      <c:pt idx="3344">
                        <c:v>35</c:v>
                      </c:pt>
                      <c:pt idx="3345">
                        <c:v>36</c:v>
                      </c:pt>
                      <c:pt idx="3346">
                        <c:v>36</c:v>
                      </c:pt>
                      <c:pt idx="3347">
                        <c:v>37</c:v>
                      </c:pt>
                      <c:pt idx="3348">
                        <c:v>39</c:v>
                      </c:pt>
                      <c:pt idx="3349">
                        <c:v>40</c:v>
                      </c:pt>
                      <c:pt idx="3350">
                        <c:v>41</c:v>
                      </c:pt>
                      <c:pt idx="3351">
                        <c:v>42</c:v>
                      </c:pt>
                      <c:pt idx="3352">
                        <c:v>42</c:v>
                      </c:pt>
                      <c:pt idx="3353">
                        <c:v>43</c:v>
                      </c:pt>
                      <c:pt idx="3354">
                        <c:v>45</c:v>
                      </c:pt>
                      <c:pt idx="3355">
                        <c:v>45</c:v>
                      </c:pt>
                      <c:pt idx="3356">
                        <c:v>47</c:v>
                      </c:pt>
                      <c:pt idx="3357">
                        <c:v>48</c:v>
                      </c:pt>
                      <c:pt idx="3358">
                        <c:v>49</c:v>
                      </c:pt>
                      <c:pt idx="3359">
                        <c:v>50</c:v>
                      </c:pt>
                      <c:pt idx="3360">
                        <c:v>51</c:v>
                      </c:pt>
                      <c:pt idx="3361">
                        <c:v>51</c:v>
                      </c:pt>
                      <c:pt idx="3362">
                        <c:v>52</c:v>
                      </c:pt>
                      <c:pt idx="3363">
                        <c:v>54</c:v>
                      </c:pt>
                      <c:pt idx="3364">
                        <c:v>55</c:v>
                      </c:pt>
                      <c:pt idx="3365">
                        <c:v>56</c:v>
                      </c:pt>
                      <c:pt idx="3366">
                        <c:v>57</c:v>
                      </c:pt>
                      <c:pt idx="3367">
                        <c:v>58</c:v>
                      </c:pt>
                      <c:pt idx="3368">
                        <c:v>58</c:v>
                      </c:pt>
                      <c:pt idx="3369">
                        <c:v>59</c:v>
                      </c:pt>
                      <c:pt idx="3370">
                        <c:v>61</c:v>
                      </c:pt>
                      <c:pt idx="3371">
                        <c:v>62</c:v>
                      </c:pt>
                      <c:pt idx="3372">
                        <c:v>63</c:v>
                      </c:pt>
                      <c:pt idx="3373">
                        <c:v>64</c:v>
                      </c:pt>
                      <c:pt idx="3374">
                        <c:v>64</c:v>
                      </c:pt>
                      <c:pt idx="3375">
                        <c:v>65</c:v>
                      </c:pt>
                      <c:pt idx="3376">
                        <c:v>66</c:v>
                      </c:pt>
                      <c:pt idx="3377">
                        <c:v>68</c:v>
                      </c:pt>
                      <c:pt idx="3378">
                        <c:v>69</c:v>
                      </c:pt>
                      <c:pt idx="3379">
                        <c:v>70</c:v>
                      </c:pt>
                      <c:pt idx="3380">
                        <c:v>71</c:v>
                      </c:pt>
                      <c:pt idx="3381">
                        <c:v>72</c:v>
                      </c:pt>
                      <c:pt idx="3382">
                        <c:v>72</c:v>
                      </c:pt>
                      <c:pt idx="3383">
                        <c:v>73</c:v>
                      </c:pt>
                      <c:pt idx="3384">
                        <c:v>75</c:v>
                      </c:pt>
                      <c:pt idx="3385">
                        <c:v>76</c:v>
                      </c:pt>
                      <c:pt idx="3386">
                        <c:v>77</c:v>
                      </c:pt>
                      <c:pt idx="3387">
                        <c:v>78</c:v>
                      </c:pt>
                      <c:pt idx="3388">
                        <c:v>78</c:v>
                      </c:pt>
                      <c:pt idx="3389">
                        <c:v>79</c:v>
                      </c:pt>
                      <c:pt idx="3390">
                        <c:v>81</c:v>
                      </c:pt>
                      <c:pt idx="3391">
                        <c:v>82</c:v>
                      </c:pt>
                      <c:pt idx="3392">
                        <c:v>83</c:v>
                      </c:pt>
                      <c:pt idx="3393">
                        <c:v>84</c:v>
                      </c:pt>
                      <c:pt idx="3394">
                        <c:v>85</c:v>
                      </c:pt>
                      <c:pt idx="3395">
                        <c:v>85</c:v>
                      </c:pt>
                      <c:pt idx="3396">
                        <c:v>86</c:v>
                      </c:pt>
                      <c:pt idx="3397">
                        <c:v>87</c:v>
                      </c:pt>
                      <c:pt idx="3398">
                        <c:v>89</c:v>
                      </c:pt>
                      <c:pt idx="3399">
                        <c:v>90</c:v>
                      </c:pt>
                      <c:pt idx="3400">
                        <c:v>91</c:v>
                      </c:pt>
                      <c:pt idx="3401">
                        <c:v>91</c:v>
                      </c:pt>
                      <c:pt idx="3402">
                        <c:v>92</c:v>
                      </c:pt>
                      <c:pt idx="3403">
                        <c:v>94</c:v>
                      </c:pt>
                      <c:pt idx="3404">
                        <c:v>95</c:v>
                      </c:pt>
                      <c:pt idx="3405">
                        <c:v>96</c:v>
                      </c:pt>
                      <c:pt idx="3406">
                        <c:v>97</c:v>
                      </c:pt>
                      <c:pt idx="3407">
                        <c:v>98</c:v>
                      </c:pt>
                      <c:pt idx="3408">
                        <c:v>98</c:v>
                      </c:pt>
                      <c:pt idx="3409">
                        <c:v>99</c:v>
                      </c:pt>
                      <c:pt idx="3410">
                        <c:v>101</c:v>
                      </c:pt>
                      <c:pt idx="3411">
                        <c:v>102</c:v>
                      </c:pt>
                      <c:pt idx="3412">
                        <c:v>103</c:v>
                      </c:pt>
                      <c:pt idx="3413">
                        <c:v>104</c:v>
                      </c:pt>
                      <c:pt idx="3414">
                        <c:v>104</c:v>
                      </c:pt>
                      <c:pt idx="3415">
                        <c:v>105</c:v>
                      </c:pt>
                      <c:pt idx="3416">
                        <c:v>107</c:v>
                      </c:pt>
                      <c:pt idx="3417">
                        <c:v>108</c:v>
                      </c:pt>
                      <c:pt idx="3418">
                        <c:v>109</c:v>
                      </c:pt>
                      <c:pt idx="3419">
                        <c:v>110</c:v>
                      </c:pt>
                      <c:pt idx="3420">
                        <c:v>110</c:v>
                      </c:pt>
                      <c:pt idx="3421">
                        <c:v>111</c:v>
                      </c:pt>
                      <c:pt idx="3422">
                        <c:v>112</c:v>
                      </c:pt>
                      <c:pt idx="3423">
                        <c:v>114</c:v>
                      </c:pt>
                      <c:pt idx="3424">
                        <c:v>115</c:v>
                      </c:pt>
                      <c:pt idx="3425">
                        <c:v>116</c:v>
                      </c:pt>
                      <c:pt idx="3426">
                        <c:v>116</c:v>
                      </c:pt>
                      <c:pt idx="3427">
                        <c:v>117</c:v>
                      </c:pt>
                      <c:pt idx="3428">
                        <c:v>118</c:v>
                      </c:pt>
                      <c:pt idx="3429">
                        <c:v>120</c:v>
                      </c:pt>
                      <c:pt idx="3430">
                        <c:v>121</c:v>
                      </c:pt>
                      <c:pt idx="3431">
                        <c:v>122</c:v>
                      </c:pt>
                      <c:pt idx="3432">
                        <c:v>122</c:v>
                      </c:pt>
                      <c:pt idx="3433">
                        <c:v>123</c:v>
                      </c:pt>
                      <c:pt idx="3434">
                        <c:v>124</c:v>
                      </c:pt>
                      <c:pt idx="3435">
                        <c:v>126</c:v>
                      </c:pt>
                      <c:pt idx="3436">
                        <c:v>127</c:v>
                      </c:pt>
                      <c:pt idx="3437">
                        <c:v>128</c:v>
                      </c:pt>
                      <c:pt idx="3438">
                        <c:v>129</c:v>
                      </c:pt>
                      <c:pt idx="3439">
                        <c:v>129</c:v>
                      </c:pt>
                      <c:pt idx="3440">
                        <c:v>130</c:v>
                      </c:pt>
                      <c:pt idx="3441">
                        <c:v>132</c:v>
                      </c:pt>
                      <c:pt idx="3442">
                        <c:v>133</c:v>
                      </c:pt>
                      <c:pt idx="3443">
                        <c:v>134</c:v>
                      </c:pt>
                      <c:pt idx="3444">
                        <c:v>135</c:v>
                      </c:pt>
                      <c:pt idx="3445">
                        <c:v>135</c:v>
                      </c:pt>
                      <c:pt idx="3446">
                        <c:v>136</c:v>
                      </c:pt>
                      <c:pt idx="3447">
                        <c:v>137</c:v>
                      </c:pt>
                      <c:pt idx="3448">
                        <c:v>139</c:v>
                      </c:pt>
                      <c:pt idx="3449">
                        <c:v>140</c:v>
                      </c:pt>
                      <c:pt idx="3450">
                        <c:v>141</c:v>
                      </c:pt>
                      <c:pt idx="3451">
                        <c:v>142</c:v>
                      </c:pt>
                      <c:pt idx="3452">
                        <c:v>142</c:v>
                      </c:pt>
                      <c:pt idx="3453">
                        <c:v>143</c:v>
                      </c:pt>
                      <c:pt idx="3454">
                        <c:v>145</c:v>
                      </c:pt>
                      <c:pt idx="3455">
                        <c:v>146</c:v>
                      </c:pt>
                      <c:pt idx="3456">
                        <c:v>147</c:v>
                      </c:pt>
                      <c:pt idx="3457">
                        <c:v>148</c:v>
                      </c:pt>
                      <c:pt idx="3458">
                        <c:v>148</c:v>
                      </c:pt>
                      <c:pt idx="3459">
                        <c:v>149</c:v>
                      </c:pt>
                      <c:pt idx="3460">
                        <c:v>150</c:v>
                      </c:pt>
                      <c:pt idx="3461">
                        <c:v>152</c:v>
                      </c:pt>
                      <c:pt idx="3462">
                        <c:v>153</c:v>
                      </c:pt>
                      <c:pt idx="3463">
                        <c:v>154</c:v>
                      </c:pt>
                      <c:pt idx="3464">
                        <c:v>155</c:v>
                      </c:pt>
                      <c:pt idx="3465">
                        <c:v>155</c:v>
                      </c:pt>
                      <c:pt idx="3466">
                        <c:v>156</c:v>
                      </c:pt>
                      <c:pt idx="3467">
                        <c:v>158</c:v>
                      </c:pt>
                      <c:pt idx="3468">
                        <c:v>159</c:v>
                      </c:pt>
                      <c:pt idx="3469">
                        <c:v>160</c:v>
                      </c:pt>
                      <c:pt idx="3470">
                        <c:v>160</c:v>
                      </c:pt>
                      <c:pt idx="3471">
                        <c:v>162</c:v>
                      </c:pt>
                      <c:pt idx="3472">
                        <c:v>162</c:v>
                      </c:pt>
                      <c:pt idx="3473">
                        <c:v>164</c:v>
                      </c:pt>
                      <c:pt idx="3474">
                        <c:v>165</c:v>
                      </c:pt>
                      <c:pt idx="3475">
                        <c:v>166</c:v>
                      </c:pt>
                      <c:pt idx="3476">
                        <c:v>167</c:v>
                      </c:pt>
                      <c:pt idx="3477">
                        <c:v>167</c:v>
                      </c:pt>
                      <c:pt idx="3478">
                        <c:v>168</c:v>
                      </c:pt>
                      <c:pt idx="3479">
                        <c:v>170</c:v>
                      </c:pt>
                      <c:pt idx="3480">
                        <c:v>171</c:v>
                      </c:pt>
                      <c:pt idx="3481">
                        <c:v>172</c:v>
                      </c:pt>
                      <c:pt idx="3482">
                        <c:v>173</c:v>
                      </c:pt>
                      <c:pt idx="3483">
                        <c:v>174</c:v>
                      </c:pt>
                      <c:pt idx="3484">
                        <c:v>174</c:v>
                      </c:pt>
                      <c:pt idx="3485">
                        <c:v>175</c:v>
                      </c:pt>
                      <c:pt idx="3486">
                        <c:v>177</c:v>
                      </c:pt>
                      <c:pt idx="3487">
                        <c:v>178</c:v>
                      </c:pt>
                      <c:pt idx="3488">
                        <c:v>179</c:v>
                      </c:pt>
                      <c:pt idx="3489">
                        <c:v>179</c:v>
                      </c:pt>
                      <c:pt idx="3490">
                        <c:v>180</c:v>
                      </c:pt>
                      <c:pt idx="3491">
                        <c:v>181</c:v>
                      </c:pt>
                      <c:pt idx="3492">
                        <c:v>183</c:v>
                      </c:pt>
                      <c:pt idx="3493">
                        <c:v>184</c:v>
                      </c:pt>
                      <c:pt idx="3494">
                        <c:v>185</c:v>
                      </c:pt>
                      <c:pt idx="3495">
                        <c:v>185</c:v>
                      </c:pt>
                      <c:pt idx="3496">
                        <c:v>186</c:v>
                      </c:pt>
                      <c:pt idx="3497">
                        <c:v>187</c:v>
                      </c:pt>
                      <c:pt idx="3498">
                        <c:v>189</c:v>
                      </c:pt>
                      <c:pt idx="3499">
                        <c:v>190</c:v>
                      </c:pt>
                      <c:pt idx="3500">
                        <c:v>191</c:v>
                      </c:pt>
                      <c:pt idx="3501">
                        <c:v>192</c:v>
                      </c:pt>
                      <c:pt idx="3502">
                        <c:v>192</c:v>
                      </c:pt>
                      <c:pt idx="3503">
                        <c:v>193</c:v>
                      </c:pt>
                      <c:pt idx="3504">
                        <c:v>195</c:v>
                      </c:pt>
                      <c:pt idx="3505">
                        <c:v>196</c:v>
                      </c:pt>
                      <c:pt idx="3506">
                        <c:v>197</c:v>
                      </c:pt>
                      <c:pt idx="3507">
                        <c:v>197</c:v>
                      </c:pt>
                      <c:pt idx="3508">
                        <c:v>198</c:v>
                      </c:pt>
                      <c:pt idx="3509">
                        <c:v>199</c:v>
                      </c:pt>
                      <c:pt idx="3510">
                        <c:v>201</c:v>
                      </c:pt>
                      <c:pt idx="3511">
                        <c:v>202</c:v>
                      </c:pt>
                      <c:pt idx="3512">
                        <c:v>203</c:v>
                      </c:pt>
                      <c:pt idx="3513">
                        <c:v>204</c:v>
                      </c:pt>
                      <c:pt idx="3514">
                        <c:v>204</c:v>
                      </c:pt>
                      <c:pt idx="3515">
                        <c:v>205</c:v>
                      </c:pt>
                      <c:pt idx="3516">
                        <c:v>207</c:v>
                      </c:pt>
                      <c:pt idx="3517">
                        <c:v>208</c:v>
                      </c:pt>
                      <c:pt idx="3518">
                        <c:v>209</c:v>
                      </c:pt>
                      <c:pt idx="3519">
                        <c:v>209</c:v>
                      </c:pt>
                      <c:pt idx="3520">
                        <c:v>210</c:v>
                      </c:pt>
                      <c:pt idx="3521">
                        <c:v>211</c:v>
                      </c:pt>
                      <c:pt idx="3522">
                        <c:v>213</c:v>
                      </c:pt>
                      <c:pt idx="3523">
                        <c:v>214</c:v>
                      </c:pt>
                      <c:pt idx="3524">
                        <c:v>215</c:v>
                      </c:pt>
                      <c:pt idx="3525">
                        <c:v>215</c:v>
                      </c:pt>
                      <c:pt idx="3526">
                        <c:v>216</c:v>
                      </c:pt>
                      <c:pt idx="3527">
                        <c:v>217</c:v>
                      </c:pt>
                      <c:pt idx="3528">
                        <c:v>219</c:v>
                      </c:pt>
                      <c:pt idx="3529">
                        <c:v>220</c:v>
                      </c:pt>
                      <c:pt idx="3530">
                        <c:v>221</c:v>
                      </c:pt>
                      <c:pt idx="3531">
                        <c:v>221</c:v>
                      </c:pt>
                      <c:pt idx="3532">
                        <c:v>222</c:v>
                      </c:pt>
                      <c:pt idx="3533">
                        <c:v>223</c:v>
                      </c:pt>
                      <c:pt idx="3534">
                        <c:v>225</c:v>
                      </c:pt>
                      <c:pt idx="3535">
                        <c:v>226</c:v>
                      </c:pt>
                      <c:pt idx="3536">
                        <c:v>227</c:v>
                      </c:pt>
                      <c:pt idx="3537">
                        <c:v>227</c:v>
                      </c:pt>
                      <c:pt idx="3538">
                        <c:v>228</c:v>
                      </c:pt>
                      <c:pt idx="3539">
                        <c:v>229</c:v>
                      </c:pt>
                      <c:pt idx="3540">
                        <c:v>231</c:v>
                      </c:pt>
                      <c:pt idx="3541">
                        <c:v>232</c:v>
                      </c:pt>
                      <c:pt idx="3542">
                        <c:v>233</c:v>
                      </c:pt>
                      <c:pt idx="3543">
                        <c:v>234</c:v>
                      </c:pt>
                      <c:pt idx="3544">
                        <c:v>234</c:v>
                      </c:pt>
                      <c:pt idx="3545">
                        <c:v>235</c:v>
                      </c:pt>
                      <c:pt idx="3546">
                        <c:v>237</c:v>
                      </c:pt>
                      <c:pt idx="3547">
                        <c:v>238</c:v>
                      </c:pt>
                      <c:pt idx="3548">
                        <c:v>239</c:v>
                      </c:pt>
                      <c:pt idx="3549">
                        <c:v>240</c:v>
                      </c:pt>
                      <c:pt idx="3550">
                        <c:v>240</c:v>
                      </c:pt>
                      <c:pt idx="3551">
                        <c:v>241</c:v>
                      </c:pt>
                      <c:pt idx="3552">
                        <c:v>242</c:v>
                      </c:pt>
                      <c:pt idx="3553">
                        <c:v>244</c:v>
                      </c:pt>
                      <c:pt idx="3554">
                        <c:v>245</c:v>
                      </c:pt>
                      <c:pt idx="3555">
                        <c:v>246</c:v>
                      </c:pt>
                      <c:pt idx="3556">
                        <c:v>247</c:v>
                      </c:pt>
                      <c:pt idx="3557">
                        <c:v>247</c:v>
                      </c:pt>
                      <c:pt idx="3558">
                        <c:v>248</c:v>
                      </c:pt>
                      <c:pt idx="3559">
                        <c:v>250</c:v>
                      </c:pt>
                      <c:pt idx="3560">
                        <c:v>251</c:v>
                      </c:pt>
                      <c:pt idx="3561">
                        <c:v>252</c:v>
                      </c:pt>
                      <c:pt idx="3562">
                        <c:v>252</c:v>
                      </c:pt>
                      <c:pt idx="3563">
                        <c:v>253</c:v>
                      </c:pt>
                      <c:pt idx="3564">
                        <c:v>254</c:v>
                      </c:pt>
                      <c:pt idx="3565">
                        <c:v>256</c:v>
                      </c:pt>
                      <c:pt idx="3566">
                        <c:v>257</c:v>
                      </c:pt>
                      <c:pt idx="3567">
                        <c:v>258</c:v>
                      </c:pt>
                      <c:pt idx="3568">
                        <c:v>259</c:v>
                      </c:pt>
                      <c:pt idx="3569">
                        <c:v>259</c:v>
                      </c:pt>
                      <c:pt idx="3570">
                        <c:v>260</c:v>
                      </c:pt>
                      <c:pt idx="3571">
                        <c:v>262</c:v>
                      </c:pt>
                      <c:pt idx="3572">
                        <c:v>263</c:v>
                      </c:pt>
                      <c:pt idx="3573">
                        <c:v>264</c:v>
                      </c:pt>
                      <c:pt idx="3574">
                        <c:v>265</c:v>
                      </c:pt>
                      <c:pt idx="3575">
                        <c:v>265</c:v>
                      </c:pt>
                      <c:pt idx="3576">
                        <c:v>266</c:v>
                      </c:pt>
                      <c:pt idx="3577">
                        <c:v>268</c:v>
                      </c:pt>
                      <c:pt idx="3578">
                        <c:v>269</c:v>
                      </c:pt>
                      <c:pt idx="3579">
                        <c:v>270</c:v>
                      </c:pt>
                      <c:pt idx="3580">
                        <c:v>271</c:v>
                      </c:pt>
                      <c:pt idx="3581">
                        <c:v>271</c:v>
                      </c:pt>
                      <c:pt idx="3582">
                        <c:v>272</c:v>
                      </c:pt>
                      <c:pt idx="3583">
                        <c:v>274</c:v>
                      </c:pt>
                      <c:pt idx="3584">
                        <c:v>275</c:v>
                      </c:pt>
                      <c:pt idx="3585">
                        <c:v>276</c:v>
                      </c:pt>
                      <c:pt idx="3586">
                        <c:v>277</c:v>
                      </c:pt>
                      <c:pt idx="3587">
                        <c:v>277</c:v>
                      </c:pt>
                      <c:pt idx="3588">
                        <c:v>278</c:v>
                      </c:pt>
                      <c:pt idx="3589">
                        <c:v>280</c:v>
                      </c:pt>
                      <c:pt idx="3590">
                        <c:v>281</c:v>
                      </c:pt>
                      <c:pt idx="3591">
                        <c:v>282</c:v>
                      </c:pt>
                      <c:pt idx="3592">
                        <c:v>282</c:v>
                      </c:pt>
                      <c:pt idx="3593">
                        <c:v>283</c:v>
                      </c:pt>
                      <c:pt idx="3594">
                        <c:v>284</c:v>
                      </c:pt>
                      <c:pt idx="3595">
                        <c:v>286</c:v>
                      </c:pt>
                      <c:pt idx="3596">
                        <c:v>287</c:v>
                      </c:pt>
                      <c:pt idx="3597">
                        <c:v>288</c:v>
                      </c:pt>
                      <c:pt idx="3598">
                        <c:v>289</c:v>
                      </c:pt>
                      <c:pt idx="3599">
                        <c:v>289</c:v>
                      </c:pt>
                      <c:pt idx="3600">
                        <c:v>290</c:v>
                      </c:pt>
                      <c:pt idx="3601">
                        <c:v>291</c:v>
                      </c:pt>
                      <c:pt idx="3602">
                        <c:v>293</c:v>
                      </c:pt>
                      <c:pt idx="3603">
                        <c:v>294</c:v>
                      </c:pt>
                      <c:pt idx="3604">
                        <c:v>295</c:v>
                      </c:pt>
                      <c:pt idx="3605">
                        <c:v>295</c:v>
                      </c:pt>
                      <c:pt idx="3606">
                        <c:v>296</c:v>
                      </c:pt>
                      <c:pt idx="3607">
                        <c:v>298</c:v>
                      </c:pt>
                      <c:pt idx="3608">
                        <c:v>299</c:v>
                      </c:pt>
                      <c:pt idx="3609">
                        <c:v>300</c:v>
                      </c:pt>
                      <c:pt idx="3610">
                        <c:v>0</c:v>
                      </c:pt>
                      <c:pt idx="3611">
                        <c:v>1</c:v>
                      </c:pt>
                      <c:pt idx="3612">
                        <c:v>2</c:v>
                      </c:pt>
                      <c:pt idx="3613">
                        <c:v>3</c:v>
                      </c:pt>
                      <c:pt idx="3614">
                        <c:v>4</c:v>
                      </c:pt>
                      <c:pt idx="3615">
                        <c:v>5</c:v>
                      </c:pt>
                      <c:pt idx="3616">
                        <c:v>6</c:v>
                      </c:pt>
                      <c:pt idx="3617">
                        <c:v>7</c:v>
                      </c:pt>
                      <c:pt idx="3618">
                        <c:v>8</c:v>
                      </c:pt>
                      <c:pt idx="3619">
                        <c:v>9</c:v>
                      </c:pt>
                      <c:pt idx="3620">
                        <c:v>10</c:v>
                      </c:pt>
                      <c:pt idx="3621">
                        <c:v>11</c:v>
                      </c:pt>
                      <c:pt idx="3622">
                        <c:v>12</c:v>
                      </c:pt>
                      <c:pt idx="3623">
                        <c:v>13</c:v>
                      </c:pt>
                      <c:pt idx="3624">
                        <c:v>14</c:v>
                      </c:pt>
                      <c:pt idx="3625">
                        <c:v>15</c:v>
                      </c:pt>
                      <c:pt idx="3626">
                        <c:v>16</c:v>
                      </c:pt>
                      <c:pt idx="3627">
                        <c:v>17</c:v>
                      </c:pt>
                      <c:pt idx="3628">
                        <c:v>18</c:v>
                      </c:pt>
                      <c:pt idx="3629">
                        <c:v>19</c:v>
                      </c:pt>
                      <c:pt idx="3630">
                        <c:v>20</c:v>
                      </c:pt>
                      <c:pt idx="3631">
                        <c:v>21</c:v>
                      </c:pt>
                      <c:pt idx="3632">
                        <c:v>22</c:v>
                      </c:pt>
                      <c:pt idx="3633">
                        <c:v>23</c:v>
                      </c:pt>
                      <c:pt idx="3634">
                        <c:v>24</c:v>
                      </c:pt>
                      <c:pt idx="3635">
                        <c:v>25</c:v>
                      </c:pt>
                      <c:pt idx="3636">
                        <c:v>26</c:v>
                      </c:pt>
                      <c:pt idx="3637">
                        <c:v>26</c:v>
                      </c:pt>
                      <c:pt idx="3638">
                        <c:v>28</c:v>
                      </c:pt>
                      <c:pt idx="3639">
                        <c:v>28</c:v>
                      </c:pt>
                      <c:pt idx="3640">
                        <c:v>29</c:v>
                      </c:pt>
                      <c:pt idx="3641">
                        <c:v>30</c:v>
                      </c:pt>
                      <c:pt idx="3642">
                        <c:v>31</c:v>
                      </c:pt>
                      <c:pt idx="3643">
                        <c:v>32</c:v>
                      </c:pt>
                      <c:pt idx="3644">
                        <c:v>33</c:v>
                      </c:pt>
                      <c:pt idx="3645">
                        <c:v>34</c:v>
                      </c:pt>
                      <c:pt idx="3646">
                        <c:v>35</c:v>
                      </c:pt>
                      <c:pt idx="3647">
                        <c:v>36</c:v>
                      </c:pt>
                      <c:pt idx="3648">
                        <c:v>37</c:v>
                      </c:pt>
                      <c:pt idx="3649">
                        <c:v>39</c:v>
                      </c:pt>
                      <c:pt idx="3650">
                        <c:v>40</c:v>
                      </c:pt>
                      <c:pt idx="3651">
                        <c:v>41</c:v>
                      </c:pt>
                      <c:pt idx="3652">
                        <c:v>42</c:v>
                      </c:pt>
                      <c:pt idx="3653">
                        <c:v>43</c:v>
                      </c:pt>
                      <c:pt idx="3654">
                        <c:v>44</c:v>
                      </c:pt>
                      <c:pt idx="3655">
                        <c:v>45</c:v>
                      </c:pt>
                      <c:pt idx="3656">
                        <c:v>46</c:v>
                      </c:pt>
                      <c:pt idx="3657">
                        <c:v>47</c:v>
                      </c:pt>
                      <c:pt idx="3658">
                        <c:v>48</c:v>
                      </c:pt>
                      <c:pt idx="3659">
                        <c:v>49</c:v>
                      </c:pt>
                      <c:pt idx="3660">
                        <c:v>50</c:v>
                      </c:pt>
                      <c:pt idx="3661">
                        <c:v>51</c:v>
                      </c:pt>
                      <c:pt idx="3662">
                        <c:v>52</c:v>
                      </c:pt>
                      <c:pt idx="3663">
                        <c:v>53</c:v>
                      </c:pt>
                      <c:pt idx="3664">
                        <c:v>54</c:v>
                      </c:pt>
                      <c:pt idx="3665">
                        <c:v>55</c:v>
                      </c:pt>
                      <c:pt idx="3666">
                        <c:v>56</c:v>
                      </c:pt>
                      <c:pt idx="3667">
                        <c:v>57</c:v>
                      </c:pt>
                      <c:pt idx="3668">
                        <c:v>58</c:v>
                      </c:pt>
                      <c:pt idx="3669">
                        <c:v>59</c:v>
                      </c:pt>
                      <c:pt idx="3670">
                        <c:v>60</c:v>
                      </c:pt>
                      <c:pt idx="3671">
                        <c:v>61</c:v>
                      </c:pt>
                      <c:pt idx="3672">
                        <c:v>62</c:v>
                      </c:pt>
                      <c:pt idx="3673">
                        <c:v>63</c:v>
                      </c:pt>
                      <c:pt idx="3674">
                        <c:v>64</c:v>
                      </c:pt>
                      <c:pt idx="3675">
                        <c:v>65</c:v>
                      </c:pt>
                      <c:pt idx="3676">
                        <c:v>66</c:v>
                      </c:pt>
                      <c:pt idx="3677">
                        <c:v>67</c:v>
                      </c:pt>
                      <c:pt idx="3678">
                        <c:v>68</c:v>
                      </c:pt>
                      <c:pt idx="3679">
                        <c:v>69</c:v>
                      </c:pt>
                      <c:pt idx="3680">
                        <c:v>70</c:v>
                      </c:pt>
                      <c:pt idx="3681">
                        <c:v>71</c:v>
                      </c:pt>
                      <c:pt idx="3682">
                        <c:v>72</c:v>
                      </c:pt>
                      <c:pt idx="3683">
                        <c:v>73</c:v>
                      </c:pt>
                      <c:pt idx="3684">
                        <c:v>74</c:v>
                      </c:pt>
                      <c:pt idx="3685">
                        <c:v>75</c:v>
                      </c:pt>
                      <c:pt idx="3686">
                        <c:v>76</c:v>
                      </c:pt>
                      <c:pt idx="3687">
                        <c:v>77</c:v>
                      </c:pt>
                      <c:pt idx="3688">
                        <c:v>78</c:v>
                      </c:pt>
                      <c:pt idx="3689">
                        <c:v>79</c:v>
                      </c:pt>
                      <c:pt idx="3690">
                        <c:v>80</c:v>
                      </c:pt>
                      <c:pt idx="3691">
                        <c:v>81</c:v>
                      </c:pt>
                      <c:pt idx="3692">
                        <c:v>82</c:v>
                      </c:pt>
                      <c:pt idx="3693">
                        <c:v>83</c:v>
                      </c:pt>
                      <c:pt idx="3694">
                        <c:v>84</c:v>
                      </c:pt>
                      <c:pt idx="3695">
                        <c:v>85</c:v>
                      </c:pt>
                      <c:pt idx="3696">
                        <c:v>86</c:v>
                      </c:pt>
                      <c:pt idx="3697">
                        <c:v>87</c:v>
                      </c:pt>
                      <c:pt idx="3698">
                        <c:v>88</c:v>
                      </c:pt>
                      <c:pt idx="3699">
                        <c:v>88</c:v>
                      </c:pt>
                      <c:pt idx="3700">
                        <c:v>89</c:v>
                      </c:pt>
                      <c:pt idx="3701">
                        <c:v>90</c:v>
                      </c:pt>
                      <c:pt idx="3702">
                        <c:v>91</c:v>
                      </c:pt>
                      <c:pt idx="3703">
                        <c:v>93</c:v>
                      </c:pt>
                      <c:pt idx="3704">
                        <c:v>93</c:v>
                      </c:pt>
                      <c:pt idx="3705">
                        <c:v>95</c:v>
                      </c:pt>
                      <c:pt idx="3706">
                        <c:v>95</c:v>
                      </c:pt>
                      <c:pt idx="3707">
                        <c:v>97</c:v>
                      </c:pt>
                      <c:pt idx="3708">
                        <c:v>97</c:v>
                      </c:pt>
                      <c:pt idx="3709">
                        <c:v>98</c:v>
                      </c:pt>
                      <c:pt idx="3710">
                        <c:v>99</c:v>
                      </c:pt>
                      <c:pt idx="3711">
                        <c:v>100</c:v>
                      </c:pt>
                      <c:pt idx="3712">
                        <c:v>101</c:v>
                      </c:pt>
                      <c:pt idx="3713">
                        <c:v>102</c:v>
                      </c:pt>
                      <c:pt idx="3714">
                        <c:v>103</c:v>
                      </c:pt>
                      <c:pt idx="3715">
                        <c:v>105</c:v>
                      </c:pt>
                      <c:pt idx="3716">
                        <c:v>106</c:v>
                      </c:pt>
                      <c:pt idx="3717">
                        <c:v>107</c:v>
                      </c:pt>
                      <c:pt idx="3718">
                        <c:v>108</c:v>
                      </c:pt>
                      <c:pt idx="3719">
                        <c:v>109</c:v>
                      </c:pt>
                      <c:pt idx="3720">
                        <c:v>110</c:v>
                      </c:pt>
                      <c:pt idx="3721">
                        <c:v>111</c:v>
                      </c:pt>
                      <c:pt idx="3722">
                        <c:v>112</c:v>
                      </c:pt>
                      <c:pt idx="3723">
                        <c:v>113</c:v>
                      </c:pt>
                      <c:pt idx="3724">
                        <c:v>114</c:v>
                      </c:pt>
                      <c:pt idx="3725">
                        <c:v>115</c:v>
                      </c:pt>
                      <c:pt idx="3726">
                        <c:v>116</c:v>
                      </c:pt>
                      <c:pt idx="3727">
                        <c:v>117</c:v>
                      </c:pt>
                      <c:pt idx="3728">
                        <c:v>118</c:v>
                      </c:pt>
                      <c:pt idx="3729">
                        <c:v>119</c:v>
                      </c:pt>
                      <c:pt idx="3730">
                        <c:v>120</c:v>
                      </c:pt>
                      <c:pt idx="3731">
                        <c:v>121</c:v>
                      </c:pt>
                      <c:pt idx="3732">
                        <c:v>122</c:v>
                      </c:pt>
                      <c:pt idx="3733">
                        <c:v>123</c:v>
                      </c:pt>
                      <c:pt idx="3734">
                        <c:v>124</c:v>
                      </c:pt>
                      <c:pt idx="3735">
                        <c:v>125</c:v>
                      </c:pt>
                      <c:pt idx="3736">
                        <c:v>126</c:v>
                      </c:pt>
                      <c:pt idx="3737">
                        <c:v>127</c:v>
                      </c:pt>
                      <c:pt idx="3738">
                        <c:v>127</c:v>
                      </c:pt>
                      <c:pt idx="3739">
                        <c:v>129</c:v>
                      </c:pt>
                      <c:pt idx="3740">
                        <c:v>129</c:v>
                      </c:pt>
                      <c:pt idx="3741">
                        <c:v>130</c:v>
                      </c:pt>
                      <c:pt idx="3742">
                        <c:v>131</c:v>
                      </c:pt>
                      <c:pt idx="3743">
                        <c:v>132</c:v>
                      </c:pt>
                      <c:pt idx="3744">
                        <c:v>133</c:v>
                      </c:pt>
                      <c:pt idx="3745">
                        <c:v>134</c:v>
                      </c:pt>
                      <c:pt idx="3746">
                        <c:v>135</c:v>
                      </c:pt>
                      <c:pt idx="3747">
                        <c:v>137</c:v>
                      </c:pt>
                      <c:pt idx="3748">
                        <c:v>137</c:v>
                      </c:pt>
                      <c:pt idx="3749">
                        <c:v>138</c:v>
                      </c:pt>
                      <c:pt idx="3750">
                        <c:v>139</c:v>
                      </c:pt>
                      <c:pt idx="3751">
                        <c:v>141</c:v>
                      </c:pt>
                      <c:pt idx="3752">
                        <c:v>142</c:v>
                      </c:pt>
                      <c:pt idx="3753">
                        <c:v>143</c:v>
                      </c:pt>
                      <c:pt idx="3754">
                        <c:v>144</c:v>
                      </c:pt>
                      <c:pt idx="3755">
                        <c:v>145</c:v>
                      </c:pt>
                      <c:pt idx="3756">
                        <c:v>146</c:v>
                      </c:pt>
                      <c:pt idx="3757">
                        <c:v>147</c:v>
                      </c:pt>
                      <c:pt idx="3758">
                        <c:v>148</c:v>
                      </c:pt>
                      <c:pt idx="3759">
                        <c:v>149</c:v>
                      </c:pt>
                      <c:pt idx="3760">
                        <c:v>150</c:v>
                      </c:pt>
                      <c:pt idx="3761">
                        <c:v>151</c:v>
                      </c:pt>
                      <c:pt idx="3762">
                        <c:v>152</c:v>
                      </c:pt>
                      <c:pt idx="3763">
                        <c:v>153</c:v>
                      </c:pt>
                      <c:pt idx="3764">
                        <c:v>154</c:v>
                      </c:pt>
                      <c:pt idx="3765">
                        <c:v>155</c:v>
                      </c:pt>
                      <c:pt idx="3766">
                        <c:v>156</c:v>
                      </c:pt>
                      <c:pt idx="3767">
                        <c:v>157</c:v>
                      </c:pt>
                      <c:pt idx="3768">
                        <c:v>158</c:v>
                      </c:pt>
                      <c:pt idx="3769">
                        <c:v>159</c:v>
                      </c:pt>
                      <c:pt idx="3770">
                        <c:v>160</c:v>
                      </c:pt>
                      <c:pt idx="3771">
                        <c:v>161</c:v>
                      </c:pt>
                      <c:pt idx="3772">
                        <c:v>162</c:v>
                      </c:pt>
                      <c:pt idx="3773">
                        <c:v>162</c:v>
                      </c:pt>
                      <c:pt idx="3774">
                        <c:v>164</c:v>
                      </c:pt>
                      <c:pt idx="3775">
                        <c:v>164</c:v>
                      </c:pt>
                      <c:pt idx="3776">
                        <c:v>165</c:v>
                      </c:pt>
                      <c:pt idx="3777">
                        <c:v>166</c:v>
                      </c:pt>
                      <c:pt idx="3778">
                        <c:v>167</c:v>
                      </c:pt>
                      <c:pt idx="3779">
                        <c:v>169</c:v>
                      </c:pt>
                      <c:pt idx="3780">
                        <c:v>169</c:v>
                      </c:pt>
                      <c:pt idx="3781">
                        <c:v>170</c:v>
                      </c:pt>
                      <c:pt idx="3782">
                        <c:v>171</c:v>
                      </c:pt>
                      <c:pt idx="3783">
                        <c:v>172</c:v>
                      </c:pt>
                      <c:pt idx="3784">
                        <c:v>173</c:v>
                      </c:pt>
                      <c:pt idx="3785">
                        <c:v>174</c:v>
                      </c:pt>
                      <c:pt idx="3786">
                        <c:v>175</c:v>
                      </c:pt>
                      <c:pt idx="3787">
                        <c:v>176</c:v>
                      </c:pt>
                      <c:pt idx="3788">
                        <c:v>177</c:v>
                      </c:pt>
                      <c:pt idx="3789">
                        <c:v>178</c:v>
                      </c:pt>
                      <c:pt idx="3790">
                        <c:v>179</c:v>
                      </c:pt>
                      <c:pt idx="3791">
                        <c:v>180</c:v>
                      </c:pt>
                      <c:pt idx="3792">
                        <c:v>181</c:v>
                      </c:pt>
                      <c:pt idx="3793">
                        <c:v>183</c:v>
                      </c:pt>
                      <c:pt idx="3794">
                        <c:v>183</c:v>
                      </c:pt>
                      <c:pt idx="3795">
                        <c:v>184</c:v>
                      </c:pt>
                      <c:pt idx="3796">
                        <c:v>185</c:v>
                      </c:pt>
                      <c:pt idx="3797">
                        <c:v>186</c:v>
                      </c:pt>
                      <c:pt idx="3798">
                        <c:v>187</c:v>
                      </c:pt>
                      <c:pt idx="3799">
                        <c:v>188</c:v>
                      </c:pt>
                      <c:pt idx="3800">
                        <c:v>189</c:v>
                      </c:pt>
                      <c:pt idx="3801">
                        <c:v>190</c:v>
                      </c:pt>
                      <c:pt idx="3802">
                        <c:v>191</c:v>
                      </c:pt>
                      <c:pt idx="3803">
                        <c:v>192</c:v>
                      </c:pt>
                      <c:pt idx="3804">
                        <c:v>193</c:v>
                      </c:pt>
                      <c:pt idx="3805">
                        <c:v>194</c:v>
                      </c:pt>
                      <c:pt idx="3806">
                        <c:v>195</c:v>
                      </c:pt>
                      <c:pt idx="3807">
                        <c:v>196</c:v>
                      </c:pt>
                      <c:pt idx="3808">
                        <c:v>197</c:v>
                      </c:pt>
                      <c:pt idx="3809">
                        <c:v>198</c:v>
                      </c:pt>
                      <c:pt idx="3810">
                        <c:v>199</c:v>
                      </c:pt>
                      <c:pt idx="3811">
                        <c:v>200</c:v>
                      </c:pt>
                      <c:pt idx="3812">
                        <c:v>201</c:v>
                      </c:pt>
                      <c:pt idx="3813">
                        <c:v>202</c:v>
                      </c:pt>
                      <c:pt idx="3814">
                        <c:v>203</c:v>
                      </c:pt>
                      <c:pt idx="3815">
                        <c:v>205</c:v>
                      </c:pt>
                      <c:pt idx="3816">
                        <c:v>206</c:v>
                      </c:pt>
                      <c:pt idx="3817">
                        <c:v>207</c:v>
                      </c:pt>
                      <c:pt idx="3818">
                        <c:v>208</c:v>
                      </c:pt>
                      <c:pt idx="3819">
                        <c:v>209</c:v>
                      </c:pt>
                      <c:pt idx="3820">
                        <c:v>210</c:v>
                      </c:pt>
                      <c:pt idx="3821">
                        <c:v>211</c:v>
                      </c:pt>
                      <c:pt idx="3822">
                        <c:v>212</c:v>
                      </c:pt>
                      <c:pt idx="3823">
                        <c:v>213</c:v>
                      </c:pt>
                      <c:pt idx="3824">
                        <c:v>214</c:v>
                      </c:pt>
                      <c:pt idx="3825">
                        <c:v>215</c:v>
                      </c:pt>
                      <c:pt idx="3826">
                        <c:v>216</c:v>
                      </c:pt>
                      <c:pt idx="3827">
                        <c:v>217</c:v>
                      </c:pt>
                      <c:pt idx="3828">
                        <c:v>218</c:v>
                      </c:pt>
                      <c:pt idx="3829">
                        <c:v>219</c:v>
                      </c:pt>
                      <c:pt idx="3830">
                        <c:v>220</c:v>
                      </c:pt>
                      <c:pt idx="3831">
                        <c:v>221</c:v>
                      </c:pt>
                      <c:pt idx="3832">
                        <c:v>222</c:v>
                      </c:pt>
                      <c:pt idx="3833">
                        <c:v>223</c:v>
                      </c:pt>
                      <c:pt idx="3834">
                        <c:v>224</c:v>
                      </c:pt>
                      <c:pt idx="3835">
                        <c:v>225</c:v>
                      </c:pt>
                      <c:pt idx="3836">
                        <c:v>226</c:v>
                      </c:pt>
                      <c:pt idx="3837">
                        <c:v>227</c:v>
                      </c:pt>
                      <c:pt idx="3838">
                        <c:v>228</c:v>
                      </c:pt>
                      <c:pt idx="3839">
                        <c:v>229</c:v>
                      </c:pt>
                      <c:pt idx="3840">
                        <c:v>230</c:v>
                      </c:pt>
                      <c:pt idx="3841">
                        <c:v>231</c:v>
                      </c:pt>
                      <c:pt idx="3842">
                        <c:v>232</c:v>
                      </c:pt>
                      <c:pt idx="3843">
                        <c:v>233</c:v>
                      </c:pt>
                      <c:pt idx="3844">
                        <c:v>234</c:v>
                      </c:pt>
                      <c:pt idx="3845">
                        <c:v>235</c:v>
                      </c:pt>
                      <c:pt idx="3846">
                        <c:v>236</c:v>
                      </c:pt>
                      <c:pt idx="3847">
                        <c:v>237</c:v>
                      </c:pt>
                      <c:pt idx="3848">
                        <c:v>238</c:v>
                      </c:pt>
                      <c:pt idx="3849">
                        <c:v>239</c:v>
                      </c:pt>
                      <c:pt idx="3850">
                        <c:v>240</c:v>
                      </c:pt>
                      <c:pt idx="3851">
                        <c:v>241</c:v>
                      </c:pt>
                      <c:pt idx="3852">
                        <c:v>242</c:v>
                      </c:pt>
                      <c:pt idx="3853">
                        <c:v>243</c:v>
                      </c:pt>
                      <c:pt idx="3854">
                        <c:v>244</c:v>
                      </c:pt>
                      <c:pt idx="3855">
                        <c:v>245</c:v>
                      </c:pt>
                      <c:pt idx="3856">
                        <c:v>246</c:v>
                      </c:pt>
                      <c:pt idx="3857">
                        <c:v>247</c:v>
                      </c:pt>
                      <c:pt idx="3858">
                        <c:v>248</c:v>
                      </c:pt>
                      <c:pt idx="3859">
                        <c:v>249</c:v>
                      </c:pt>
                      <c:pt idx="3860">
                        <c:v>250</c:v>
                      </c:pt>
                      <c:pt idx="3861">
                        <c:v>251</c:v>
                      </c:pt>
                      <c:pt idx="3862">
                        <c:v>252</c:v>
                      </c:pt>
                      <c:pt idx="3863">
                        <c:v>253</c:v>
                      </c:pt>
                      <c:pt idx="3864">
                        <c:v>254</c:v>
                      </c:pt>
                      <c:pt idx="3865">
                        <c:v>255</c:v>
                      </c:pt>
                      <c:pt idx="3866">
                        <c:v>256</c:v>
                      </c:pt>
                      <c:pt idx="3867">
                        <c:v>257</c:v>
                      </c:pt>
                      <c:pt idx="3868">
                        <c:v>258</c:v>
                      </c:pt>
                      <c:pt idx="3869">
                        <c:v>259</c:v>
                      </c:pt>
                      <c:pt idx="3870">
                        <c:v>260</c:v>
                      </c:pt>
                      <c:pt idx="3871">
                        <c:v>261</c:v>
                      </c:pt>
                      <c:pt idx="3872">
                        <c:v>262</c:v>
                      </c:pt>
                      <c:pt idx="3873">
                        <c:v>263</c:v>
                      </c:pt>
                      <c:pt idx="3874">
                        <c:v>264</c:v>
                      </c:pt>
                      <c:pt idx="3875">
                        <c:v>265</c:v>
                      </c:pt>
                      <c:pt idx="3876">
                        <c:v>266</c:v>
                      </c:pt>
                      <c:pt idx="3877">
                        <c:v>267</c:v>
                      </c:pt>
                      <c:pt idx="3878">
                        <c:v>268</c:v>
                      </c:pt>
                      <c:pt idx="3879">
                        <c:v>269</c:v>
                      </c:pt>
                      <c:pt idx="3880">
                        <c:v>270</c:v>
                      </c:pt>
                      <c:pt idx="3881">
                        <c:v>271</c:v>
                      </c:pt>
                      <c:pt idx="3882">
                        <c:v>272</c:v>
                      </c:pt>
                      <c:pt idx="3883">
                        <c:v>273</c:v>
                      </c:pt>
                      <c:pt idx="3884">
                        <c:v>274</c:v>
                      </c:pt>
                      <c:pt idx="3885">
                        <c:v>275</c:v>
                      </c:pt>
                      <c:pt idx="3886">
                        <c:v>276</c:v>
                      </c:pt>
                      <c:pt idx="3887">
                        <c:v>277</c:v>
                      </c:pt>
                      <c:pt idx="3888">
                        <c:v>278</c:v>
                      </c:pt>
                      <c:pt idx="3889">
                        <c:v>279</c:v>
                      </c:pt>
                      <c:pt idx="3890">
                        <c:v>280</c:v>
                      </c:pt>
                      <c:pt idx="3891">
                        <c:v>281</c:v>
                      </c:pt>
                      <c:pt idx="3892">
                        <c:v>281</c:v>
                      </c:pt>
                      <c:pt idx="3893">
                        <c:v>282</c:v>
                      </c:pt>
                      <c:pt idx="3894">
                        <c:v>283</c:v>
                      </c:pt>
                      <c:pt idx="3895">
                        <c:v>284</c:v>
                      </c:pt>
                      <c:pt idx="3896">
                        <c:v>285</c:v>
                      </c:pt>
                      <c:pt idx="3897">
                        <c:v>286</c:v>
                      </c:pt>
                      <c:pt idx="3898">
                        <c:v>287</c:v>
                      </c:pt>
                      <c:pt idx="3899">
                        <c:v>288</c:v>
                      </c:pt>
                      <c:pt idx="3900">
                        <c:v>289</c:v>
                      </c:pt>
                      <c:pt idx="3901">
                        <c:v>291</c:v>
                      </c:pt>
                      <c:pt idx="3902">
                        <c:v>292</c:v>
                      </c:pt>
                      <c:pt idx="3903">
                        <c:v>293</c:v>
                      </c:pt>
                      <c:pt idx="3904">
                        <c:v>294</c:v>
                      </c:pt>
                      <c:pt idx="3905">
                        <c:v>295</c:v>
                      </c:pt>
                      <c:pt idx="3906">
                        <c:v>296</c:v>
                      </c:pt>
                      <c:pt idx="3907">
                        <c:v>297</c:v>
                      </c:pt>
                      <c:pt idx="3908">
                        <c:v>298</c:v>
                      </c:pt>
                      <c:pt idx="3909">
                        <c:v>299</c:v>
                      </c:pt>
                      <c:pt idx="3910">
                        <c:v>300</c:v>
                      </c:pt>
                      <c:pt idx="3911">
                        <c:v>0</c:v>
                      </c:pt>
                      <c:pt idx="3912">
                        <c:v>1</c:v>
                      </c:pt>
                      <c:pt idx="3913">
                        <c:v>2</c:v>
                      </c:pt>
                      <c:pt idx="3914">
                        <c:v>3</c:v>
                      </c:pt>
                      <c:pt idx="3915">
                        <c:v>4</c:v>
                      </c:pt>
                      <c:pt idx="3916">
                        <c:v>5</c:v>
                      </c:pt>
                      <c:pt idx="3917">
                        <c:v>6</c:v>
                      </c:pt>
                      <c:pt idx="3918">
                        <c:v>7</c:v>
                      </c:pt>
                      <c:pt idx="3919">
                        <c:v>8</c:v>
                      </c:pt>
                      <c:pt idx="3920">
                        <c:v>9</c:v>
                      </c:pt>
                      <c:pt idx="3921">
                        <c:v>10</c:v>
                      </c:pt>
                      <c:pt idx="3922">
                        <c:v>11</c:v>
                      </c:pt>
                      <c:pt idx="3923">
                        <c:v>12</c:v>
                      </c:pt>
                      <c:pt idx="3924">
                        <c:v>13</c:v>
                      </c:pt>
                      <c:pt idx="3925">
                        <c:v>14</c:v>
                      </c:pt>
                      <c:pt idx="3926">
                        <c:v>15</c:v>
                      </c:pt>
                      <c:pt idx="3927">
                        <c:v>16</c:v>
                      </c:pt>
                      <c:pt idx="3928">
                        <c:v>17</c:v>
                      </c:pt>
                      <c:pt idx="3929">
                        <c:v>18</c:v>
                      </c:pt>
                      <c:pt idx="3930">
                        <c:v>19</c:v>
                      </c:pt>
                      <c:pt idx="3931">
                        <c:v>20</c:v>
                      </c:pt>
                      <c:pt idx="3932">
                        <c:v>21</c:v>
                      </c:pt>
                      <c:pt idx="3933">
                        <c:v>22</c:v>
                      </c:pt>
                      <c:pt idx="3934">
                        <c:v>23</c:v>
                      </c:pt>
                      <c:pt idx="3935">
                        <c:v>24</c:v>
                      </c:pt>
                      <c:pt idx="3936">
                        <c:v>25</c:v>
                      </c:pt>
                      <c:pt idx="3937">
                        <c:v>26</c:v>
                      </c:pt>
                      <c:pt idx="3938">
                        <c:v>27</c:v>
                      </c:pt>
                      <c:pt idx="3939">
                        <c:v>28</c:v>
                      </c:pt>
                      <c:pt idx="3940">
                        <c:v>29</c:v>
                      </c:pt>
                      <c:pt idx="3941">
                        <c:v>30</c:v>
                      </c:pt>
                      <c:pt idx="3942">
                        <c:v>31</c:v>
                      </c:pt>
                      <c:pt idx="3943">
                        <c:v>32</c:v>
                      </c:pt>
                      <c:pt idx="3944">
                        <c:v>33</c:v>
                      </c:pt>
                      <c:pt idx="3945">
                        <c:v>34</c:v>
                      </c:pt>
                      <c:pt idx="3946">
                        <c:v>35</c:v>
                      </c:pt>
                      <c:pt idx="3947">
                        <c:v>36</c:v>
                      </c:pt>
                      <c:pt idx="3948">
                        <c:v>37</c:v>
                      </c:pt>
                      <c:pt idx="3949">
                        <c:v>37</c:v>
                      </c:pt>
                      <c:pt idx="3950">
                        <c:v>39</c:v>
                      </c:pt>
                      <c:pt idx="3951">
                        <c:v>39</c:v>
                      </c:pt>
                      <c:pt idx="3952">
                        <c:v>40</c:v>
                      </c:pt>
                      <c:pt idx="3953">
                        <c:v>41</c:v>
                      </c:pt>
                      <c:pt idx="3954">
                        <c:v>43</c:v>
                      </c:pt>
                      <c:pt idx="3955">
                        <c:v>43</c:v>
                      </c:pt>
                      <c:pt idx="3956">
                        <c:v>44</c:v>
                      </c:pt>
                      <c:pt idx="3957">
                        <c:v>45</c:v>
                      </c:pt>
                      <c:pt idx="3958">
                        <c:v>46</c:v>
                      </c:pt>
                      <c:pt idx="3959">
                        <c:v>47</c:v>
                      </c:pt>
                      <c:pt idx="3960">
                        <c:v>48</c:v>
                      </c:pt>
                      <c:pt idx="3961">
                        <c:v>49</c:v>
                      </c:pt>
                      <c:pt idx="3962">
                        <c:v>50</c:v>
                      </c:pt>
                      <c:pt idx="3963">
                        <c:v>51</c:v>
                      </c:pt>
                      <c:pt idx="3964">
                        <c:v>52</c:v>
                      </c:pt>
                      <c:pt idx="3965">
                        <c:v>53</c:v>
                      </c:pt>
                      <c:pt idx="3966">
                        <c:v>55</c:v>
                      </c:pt>
                      <c:pt idx="3967">
                        <c:v>56</c:v>
                      </c:pt>
                      <c:pt idx="3968">
                        <c:v>57</c:v>
                      </c:pt>
                      <c:pt idx="3969">
                        <c:v>58</c:v>
                      </c:pt>
                      <c:pt idx="3970">
                        <c:v>59</c:v>
                      </c:pt>
                      <c:pt idx="3971">
                        <c:v>60</c:v>
                      </c:pt>
                      <c:pt idx="3972">
                        <c:v>61</c:v>
                      </c:pt>
                      <c:pt idx="3973">
                        <c:v>62</c:v>
                      </c:pt>
                      <c:pt idx="3974">
                        <c:v>63</c:v>
                      </c:pt>
                      <c:pt idx="3975">
                        <c:v>64</c:v>
                      </c:pt>
                      <c:pt idx="3976">
                        <c:v>65</c:v>
                      </c:pt>
                      <c:pt idx="3977">
                        <c:v>66</c:v>
                      </c:pt>
                      <c:pt idx="3978">
                        <c:v>67</c:v>
                      </c:pt>
                      <c:pt idx="3979">
                        <c:v>68</c:v>
                      </c:pt>
                      <c:pt idx="3980">
                        <c:v>69</c:v>
                      </c:pt>
                      <c:pt idx="3981">
                        <c:v>70</c:v>
                      </c:pt>
                      <c:pt idx="3982">
                        <c:v>71</c:v>
                      </c:pt>
                      <c:pt idx="3983">
                        <c:v>72</c:v>
                      </c:pt>
                      <c:pt idx="3984">
                        <c:v>73</c:v>
                      </c:pt>
                      <c:pt idx="3985">
                        <c:v>74</c:v>
                      </c:pt>
                      <c:pt idx="3986">
                        <c:v>75</c:v>
                      </c:pt>
                      <c:pt idx="3987">
                        <c:v>76</c:v>
                      </c:pt>
                      <c:pt idx="3988">
                        <c:v>77</c:v>
                      </c:pt>
                      <c:pt idx="3989">
                        <c:v>78</c:v>
                      </c:pt>
                      <c:pt idx="3990">
                        <c:v>79</c:v>
                      </c:pt>
                      <c:pt idx="3991">
                        <c:v>80</c:v>
                      </c:pt>
                      <c:pt idx="3992">
                        <c:v>81</c:v>
                      </c:pt>
                      <c:pt idx="3993">
                        <c:v>82</c:v>
                      </c:pt>
                      <c:pt idx="3994">
                        <c:v>83</c:v>
                      </c:pt>
                      <c:pt idx="3995">
                        <c:v>84</c:v>
                      </c:pt>
                      <c:pt idx="3996">
                        <c:v>84</c:v>
                      </c:pt>
                      <c:pt idx="3997">
                        <c:v>86</c:v>
                      </c:pt>
                      <c:pt idx="3998">
                        <c:v>86</c:v>
                      </c:pt>
                      <c:pt idx="3999">
                        <c:v>87</c:v>
                      </c:pt>
                      <c:pt idx="4000">
                        <c:v>88</c:v>
                      </c:pt>
                      <c:pt idx="4001">
                        <c:v>90</c:v>
                      </c:pt>
                      <c:pt idx="4002">
                        <c:v>90</c:v>
                      </c:pt>
                      <c:pt idx="4003">
                        <c:v>91</c:v>
                      </c:pt>
                      <c:pt idx="4004">
                        <c:v>92</c:v>
                      </c:pt>
                      <c:pt idx="4005">
                        <c:v>93</c:v>
                      </c:pt>
                      <c:pt idx="4006">
                        <c:v>94</c:v>
                      </c:pt>
                      <c:pt idx="4007">
                        <c:v>95</c:v>
                      </c:pt>
                      <c:pt idx="4008">
                        <c:v>96</c:v>
                      </c:pt>
                      <c:pt idx="4009">
                        <c:v>97</c:v>
                      </c:pt>
                      <c:pt idx="4010">
                        <c:v>98</c:v>
                      </c:pt>
                      <c:pt idx="4011">
                        <c:v>99</c:v>
                      </c:pt>
                      <c:pt idx="4012">
                        <c:v>100</c:v>
                      </c:pt>
                      <c:pt idx="4013">
                        <c:v>101</c:v>
                      </c:pt>
                      <c:pt idx="4014">
                        <c:v>102</c:v>
                      </c:pt>
                      <c:pt idx="4015">
                        <c:v>103</c:v>
                      </c:pt>
                      <c:pt idx="4016">
                        <c:v>105</c:v>
                      </c:pt>
                      <c:pt idx="4017">
                        <c:v>106</c:v>
                      </c:pt>
                      <c:pt idx="4018">
                        <c:v>107</c:v>
                      </c:pt>
                      <c:pt idx="4019">
                        <c:v>108</c:v>
                      </c:pt>
                      <c:pt idx="4020">
                        <c:v>109</c:v>
                      </c:pt>
                      <c:pt idx="4021">
                        <c:v>110</c:v>
                      </c:pt>
                      <c:pt idx="4022">
                        <c:v>111</c:v>
                      </c:pt>
                      <c:pt idx="4023">
                        <c:v>112</c:v>
                      </c:pt>
                      <c:pt idx="4024">
                        <c:v>113</c:v>
                      </c:pt>
                      <c:pt idx="4025">
                        <c:v>114</c:v>
                      </c:pt>
                      <c:pt idx="4026">
                        <c:v>115</c:v>
                      </c:pt>
                      <c:pt idx="4027">
                        <c:v>116</c:v>
                      </c:pt>
                      <c:pt idx="4028">
                        <c:v>117</c:v>
                      </c:pt>
                      <c:pt idx="4029">
                        <c:v>118</c:v>
                      </c:pt>
                      <c:pt idx="4030">
                        <c:v>119</c:v>
                      </c:pt>
                      <c:pt idx="4031">
                        <c:v>120</c:v>
                      </c:pt>
                      <c:pt idx="4032">
                        <c:v>121</c:v>
                      </c:pt>
                      <c:pt idx="4033">
                        <c:v>122</c:v>
                      </c:pt>
                      <c:pt idx="4034">
                        <c:v>123</c:v>
                      </c:pt>
                      <c:pt idx="4035">
                        <c:v>124</c:v>
                      </c:pt>
                      <c:pt idx="4036">
                        <c:v>125</c:v>
                      </c:pt>
                      <c:pt idx="4037">
                        <c:v>126</c:v>
                      </c:pt>
                      <c:pt idx="4038">
                        <c:v>127</c:v>
                      </c:pt>
                      <c:pt idx="4039">
                        <c:v>128</c:v>
                      </c:pt>
                      <c:pt idx="4040">
                        <c:v>129</c:v>
                      </c:pt>
                      <c:pt idx="4041">
                        <c:v>130</c:v>
                      </c:pt>
                      <c:pt idx="4042">
                        <c:v>131</c:v>
                      </c:pt>
                      <c:pt idx="4043">
                        <c:v>132</c:v>
                      </c:pt>
                      <c:pt idx="4044">
                        <c:v>133</c:v>
                      </c:pt>
                      <c:pt idx="4045">
                        <c:v>134</c:v>
                      </c:pt>
                      <c:pt idx="4046">
                        <c:v>135</c:v>
                      </c:pt>
                      <c:pt idx="4047">
                        <c:v>135</c:v>
                      </c:pt>
                      <c:pt idx="4048">
                        <c:v>136</c:v>
                      </c:pt>
                      <c:pt idx="4049">
                        <c:v>137</c:v>
                      </c:pt>
                      <c:pt idx="4050">
                        <c:v>138</c:v>
                      </c:pt>
                      <c:pt idx="4051">
                        <c:v>139</c:v>
                      </c:pt>
                      <c:pt idx="4052">
                        <c:v>141</c:v>
                      </c:pt>
                      <c:pt idx="4053">
                        <c:v>141</c:v>
                      </c:pt>
                      <c:pt idx="4054">
                        <c:v>142</c:v>
                      </c:pt>
                      <c:pt idx="4055">
                        <c:v>143</c:v>
                      </c:pt>
                      <c:pt idx="4056">
                        <c:v>144</c:v>
                      </c:pt>
                      <c:pt idx="4057">
                        <c:v>145</c:v>
                      </c:pt>
                      <c:pt idx="4058">
                        <c:v>146</c:v>
                      </c:pt>
                      <c:pt idx="4059">
                        <c:v>147</c:v>
                      </c:pt>
                      <c:pt idx="4060">
                        <c:v>149</c:v>
                      </c:pt>
                      <c:pt idx="4061">
                        <c:v>150</c:v>
                      </c:pt>
                      <c:pt idx="4062">
                        <c:v>151</c:v>
                      </c:pt>
                      <c:pt idx="4063">
                        <c:v>152</c:v>
                      </c:pt>
                      <c:pt idx="4064">
                        <c:v>153</c:v>
                      </c:pt>
                      <c:pt idx="4065">
                        <c:v>154</c:v>
                      </c:pt>
                      <c:pt idx="4066">
                        <c:v>155</c:v>
                      </c:pt>
                      <c:pt idx="4067">
                        <c:v>156</c:v>
                      </c:pt>
                      <c:pt idx="4068">
                        <c:v>157</c:v>
                      </c:pt>
                      <c:pt idx="4069">
                        <c:v>158</c:v>
                      </c:pt>
                      <c:pt idx="4070">
                        <c:v>159</c:v>
                      </c:pt>
                      <c:pt idx="4071">
                        <c:v>160</c:v>
                      </c:pt>
                      <c:pt idx="4072">
                        <c:v>161</c:v>
                      </c:pt>
                      <c:pt idx="4073">
                        <c:v>162</c:v>
                      </c:pt>
                      <c:pt idx="4074">
                        <c:v>163</c:v>
                      </c:pt>
                      <c:pt idx="4075">
                        <c:v>164</c:v>
                      </c:pt>
                      <c:pt idx="4076">
                        <c:v>165</c:v>
                      </c:pt>
                      <c:pt idx="4077">
                        <c:v>166</c:v>
                      </c:pt>
                      <c:pt idx="4078">
                        <c:v>167</c:v>
                      </c:pt>
                      <c:pt idx="4079">
                        <c:v>168</c:v>
                      </c:pt>
                      <c:pt idx="4080">
                        <c:v>169</c:v>
                      </c:pt>
                      <c:pt idx="4081">
                        <c:v>170</c:v>
                      </c:pt>
                      <c:pt idx="4082">
                        <c:v>171</c:v>
                      </c:pt>
                      <c:pt idx="4083">
                        <c:v>172</c:v>
                      </c:pt>
                      <c:pt idx="4084">
                        <c:v>173</c:v>
                      </c:pt>
                      <c:pt idx="4085">
                        <c:v>174</c:v>
                      </c:pt>
                      <c:pt idx="4086">
                        <c:v>175</c:v>
                      </c:pt>
                      <c:pt idx="4087">
                        <c:v>176</c:v>
                      </c:pt>
                      <c:pt idx="4088">
                        <c:v>177</c:v>
                      </c:pt>
                      <c:pt idx="4089">
                        <c:v>177</c:v>
                      </c:pt>
                      <c:pt idx="4090">
                        <c:v>178</c:v>
                      </c:pt>
                      <c:pt idx="4091">
                        <c:v>180</c:v>
                      </c:pt>
                      <c:pt idx="4092">
                        <c:v>180</c:v>
                      </c:pt>
                      <c:pt idx="4093">
                        <c:v>181</c:v>
                      </c:pt>
                      <c:pt idx="4094">
                        <c:v>182</c:v>
                      </c:pt>
                      <c:pt idx="4095">
                        <c:v>183</c:v>
                      </c:pt>
                      <c:pt idx="4096">
                        <c:v>184</c:v>
                      </c:pt>
                      <c:pt idx="4097">
                        <c:v>185</c:v>
                      </c:pt>
                      <c:pt idx="4098">
                        <c:v>186</c:v>
                      </c:pt>
                      <c:pt idx="4099">
                        <c:v>187</c:v>
                      </c:pt>
                      <c:pt idx="4100">
                        <c:v>188</c:v>
                      </c:pt>
                      <c:pt idx="4101">
                        <c:v>189</c:v>
                      </c:pt>
                      <c:pt idx="4102">
                        <c:v>190</c:v>
                      </c:pt>
                      <c:pt idx="4103">
                        <c:v>191</c:v>
                      </c:pt>
                      <c:pt idx="4104">
                        <c:v>192</c:v>
                      </c:pt>
                      <c:pt idx="4105">
                        <c:v>193</c:v>
                      </c:pt>
                      <c:pt idx="4106">
                        <c:v>194</c:v>
                      </c:pt>
                      <c:pt idx="4107">
                        <c:v>195</c:v>
                      </c:pt>
                      <c:pt idx="4108">
                        <c:v>196</c:v>
                      </c:pt>
                      <c:pt idx="4109">
                        <c:v>198</c:v>
                      </c:pt>
                      <c:pt idx="4110">
                        <c:v>199</c:v>
                      </c:pt>
                      <c:pt idx="4111">
                        <c:v>200</c:v>
                      </c:pt>
                      <c:pt idx="4112">
                        <c:v>201</c:v>
                      </c:pt>
                      <c:pt idx="4113">
                        <c:v>202</c:v>
                      </c:pt>
                      <c:pt idx="4114">
                        <c:v>203</c:v>
                      </c:pt>
                      <c:pt idx="4115">
                        <c:v>204</c:v>
                      </c:pt>
                      <c:pt idx="4116">
                        <c:v>205</c:v>
                      </c:pt>
                      <c:pt idx="4117">
                        <c:v>206</c:v>
                      </c:pt>
                      <c:pt idx="4118">
                        <c:v>207</c:v>
                      </c:pt>
                      <c:pt idx="4119">
                        <c:v>208</c:v>
                      </c:pt>
                      <c:pt idx="4120">
                        <c:v>209</c:v>
                      </c:pt>
                      <c:pt idx="4121">
                        <c:v>210</c:v>
                      </c:pt>
                      <c:pt idx="4122">
                        <c:v>211</c:v>
                      </c:pt>
                      <c:pt idx="4123">
                        <c:v>212</c:v>
                      </c:pt>
                      <c:pt idx="4124">
                        <c:v>213</c:v>
                      </c:pt>
                      <c:pt idx="4125">
                        <c:v>214</c:v>
                      </c:pt>
                      <c:pt idx="4126">
                        <c:v>215</c:v>
                      </c:pt>
                      <c:pt idx="4127">
                        <c:v>216</c:v>
                      </c:pt>
                      <c:pt idx="4128">
                        <c:v>217</c:v>
                      </c:pt>
                      <c:pt idx="4129">
                        <c:v>218</c:v>
                      </c:pt>
                      <c:pt idx="4130">
                        <c:v>219</c:v>
                      </c:pt>
                      <c:pt idx="4131">
                        <c:v>220</c:v>
                      </c:pt>
                      <c:pt idx="4132">
                        <c:v>221</c:v>
                      </c:pt>
                      <c:pt idx="4133">
                        <c:v>222</c:v>
                      </c:pt>
                      <c:pt idx="4134">
                        <c:v>223</c:v>
                      </c:pt>
                      <c:pt idx="4135">
                        <c:v>224</c:v>
                      </c:pt>
                      <c:pt idx="4136">
                        <c:v>225</c:v>
                      </c:pt>
                      <c:pt idx="4137">
                        <c:v>226</c:v>
                      </c:pt>
                      <c:pt idx="4138">
                        <c:v>226</c:v>
                      </c:pt>
                      <c:pt idx="4139">
                        <c:v>228</c:v>
                      </c:pt>
                      <c:pt idx="4140">
                        <c:v>228</c:v>
                      </c:pt>
                      <c:pt idx="4141">
                        <c:v>229</c:v>
                      </c:pt>
                      <c:pt idx="4142">
                        <c:v>231</c:v>
                      </c:pt>
                      <c:pt idx="4143">
                        <c:v>231</c:v>
                      </c:pt>
                      <c:pt idx="4144">
                        <c:v>232</c:v>
                      </c:pt>
                      <c:pt idx="4145">
                        <c:v>233</c:v>
                      </c:pt>
                      <c:pt idx="4146">
                        <c:v>234</c:v>
                      </c:pt>
                      <c:pt idx="4147">
                        <c:v>235</c:v>
                      </c:pt>
                      <c:pt idx="4148">
                        <c:v>236</c:v>
                      </c:pt>
                      <c:pt idx="4149">
                        <c:v>237</c:v>
                      </c:pt>
                      <c:pt idx="4150">
                        <c:v>238</c:v>
                      </c:pt>
                      <c:pt idx="4151">
                        <c:v>239</c:v>
                      </c:pt>
                      <c:pt idx="4152">
                        <c:v>240</c:v>
                      </c:pt>
                      <c:pt idx="4153">
                        <c:v>241</c:v>
                      </c:pt>
                      <c:pt idx="4154">
                        <c:v>242</c:v>
                      </c:pt>
                      <c:pt idx="4155">
                        <c:v>243</c:v>
                      </c:pt>
                      <c:pt idx="4156">
                        <c:v>245</c:v>
                      </c:pt>
                      <c:pt idx="4157">
                        <c:v>246</c:v>
                      </c:pt>
                      <c:pt idx="4158">
                        <c:v>247</c:v>
                      </c:pt>
                      <c:pt idx="4159">
                        <c:v>248</c:v>
                      </c:pt>
                      <c:pt idx="4160">
                        <c:v>249</c:v>
                      </c:pt>
                      <c:pt idx="4161">
                        <c:v>250</c:v>
                      </c:pt>
                      <c:pt idx="4162">
                        <c:v>251</c:v>
                      </c:pt>
                      <c:pt idx="4163">
                        <c:v>252</c:v>
                      </c:pt>
                      <c:pt idx="4164">
                        <c:v>253</c:v>
                      </c:pt>
                      <c:pt idx="4165">
                        <c:v>254</c:v>
                      </c:pt>
                      <c:pt idx="4166">
                        <c:v>255</c:v>
                      </c:pt>
                      <c:pt idx="4167">
                        <c:v>256</c:v>
                      </c:pt>
                      <c:pt idx="4168">
                        <c:v>257</c:v>
                      </c:pt>
                      <c:pt idx="4169">
                        <c:v>258</c:v>
                      </c:pt>
                      <c:pt idx="4170">
                        <c:v>259</c:v>
                      </c:pt>
                      <c:pt idx="4171">
                        <c:v>260</c:v>
                      </c:pt>
                      <c:pt idx="4172">
                        <c:v>261</c:v>
                      </c:pt>
                      <c:pt idx="4173">
                        <c:v>262</c:v>
                      </c:pt>
                      <c:pt idx="4174">
                        <c:v>263</c:v>
                      </c:pt>
                      <c:pt idx="4175">
                        <c:v>264</c:v>
                      </c:pt>
                      <c:pt idx="4176">
                        <c:v>265</c:v>
                      </c:pt>
                      <c:pt idx="4177">
                        <c:v>266</c:v>
                      </c:pt>
                      <c:pt idx="4178">
                        <c:v>267</c:v>
                      </c:pt>
                      <c:pt idx="4179">
                        <c:v>268</c:v>
                      </c:pt>
                      <c:pt idx="4180">
                        <c:v>269</c:v>
                      </c:pt>
                      <c:pt idx="4181">
                        <c:v>270</c:v>
                      </c:pt>
                      <c:pt idx="4182">
                        <c:v>271</c:v>
                      </c:pt>
                      <c:pt idx="4183">
                        <c:v>272</c:v>
                      </c:pt>
                      <c:pt idx="4184">
                        <c:v>273</c:v>
                      </c:pt>
                      <c:pt idx="4185">
                        <c:v>274</c:v>
                      </c:pt>
                      <c:pt idx="4186">
                        <c:v>274</c:v>
                      </c:pt>
                      <c:pt idx="4187">
                        <c:v>275</c:v>
                      </c:pt>
                      <c:pt idx="4188">
                        <c:v>276</c:v>
                      </c:pt>
                      <c:pt idx="4189">
                        <c:v>277</c:v>
                      </c:pt>
                      <c:pt idx="4190">
                        <c:v>278</c:v>
                      </c:pt>
                      <c:pt idx="4191">
                        <c:v>279</c:v>
                      </c:pt>
                      <c:pt idx="4192">
                        <c:v>280</c:v>
                      </c:pt>
                      <c:pt idx="4193">
                        <c:v>281</c:v>
                      </c:pt>
                      <c:pt idx="4194">
                        <c:v>282</c:v>
                      </c:pt>
                      <c:pt idx="4195">
                        <c:v>283</c:v>
                      </c:pt>
                      <c:pt idx="4196">
                        <c:v>284</c:v>
                      </c:pt>
                      <c:pt idx="4197">
                        <c:v>285</c:v>
                      </c:pt>
                      <c:pt idx="4198">
                        <c:v>286</c:v>
                      </c:pt>
                      <c:pt idx="4199">
                        <c:v>287</c:v>
                      </c:pt>
                      <c:pt idx="4200">
                        <c:v>288</c:v>
                      </c:pt>
                      <c:pt idx="4201">
                        <c:v>289</c:v>
                      </c:pt>
                      <c:pt idx="4202">
                        <c:v>290</c:v>
                      </c:pt>
                      <c:pt idx="4203">
                        <c:v>291</c:v>
                      </c:pt>
                      <c:pt idx="4204">
                        <c:v>292</c:v>
                      </c:pt>
                      <c:pt idx="4205">
                        <c:v>293</c:v>
                      </c:pt>
                      <c:pt idx="4206">
                        <c:v>294</c:v>
                      </c:pt>
                      <c:pt idx="4207">
                        <c:v>296</c:v>
                      </c:pt>
                      <c:pt idx="4208">
                        <c:v>297</c:v>
                      </c:pt>
                      <c:pt idx="4209">
                        <c:v>298</c:v>
                      </c:pt>
                      <c:pt idx="4210">
                        <c:v>299</c:v>
                      </c:pt>
                      <c:pt idx="4211">
                        <c:v>300</c:v>
                      </c:pt>
                      <c:pt idx="4212">
                        <c:v>0</c:v>
                      </c:pt>
                      <c:pt idx="4213">
                        <c:v>1</c:v>
                      </c:pt>
                      <c:pt idx="4214">
                        <c:v>2</c:v>
                      </c:pt>
                      <c:pt idx="4215">
                        <c:v>3</c:v>
                      </c:pt>
                      <c:pt idx="4216">
                        <c:v>4</c:v>
                      </c:pt>
                      <c:pt idx="4217">
                        <c:v>5</c:v>
                      </c:pt>
                      <c:pt idx="4218">
                        <c:v>6</c:v>
                      </c:pt>
                      <c:pt idx="4219">
                        <c:v>7</c:v>
                      </c:pt>
                      <c:pt idx="4220">
                        <c:v>7</c:v>
                      </c:pt>
                      <c:pt idx="4221">
                        <c:v>9</c:v>
                      </c:pt>
                      <c:pt idx="4222">
                        <c:v>9</c:v>
                      </c:pt>
                      <c:pt idx="4223">
                        <c:v>10</c:v>
                      </c:pt>
                      <c:pt idx="4224">
                        <c:v>11</c:v>
                      </c:pt>
                      <c:pt idx="4225">
                        <c:v>12</c:v>
                      </c:pt>
                      <c:pt idx="4226">
                        <c:v>13</c:v>
                      </c:pt>
                      <c:pt idx="4227">
                        <c:v>14</c:v>
                      </c:pt>
                      <c:pt idx="4228">
                        <c:v>15</c:v>
                      </c:pt>
                      <c:pt idx="4229">
                        <c:v>16</c:v>
                      </c:pt>
                      <c:pt idx="4230">
                        <c:v>17</c:v>
                      </c:pt>
                      <c:pt idx="4231">
                        <c:v>18</c:v>
                      </c:pt>
                      <c:pt idx="4232">
                        <c:v>19</c:v>
                      </c:pt>
                      <c:pt idx="4233">
                        <c:v>20</c:v>
                      </c:pt>
                      <c:pt idx="4234">
                        <c:v>21</c:v>
                      </c:pt>
                      <c:pt idx="4235">
                        <c:v>22</c:v>
                      </c:pt>
                      <c:pt idx="4236">
                        <c:v>23</c:v>
                      </c:pt>
                      <c:pt idx="4237">
                        <c:v>24</c:v>
                      </c:pt>
                      <c:pt idx="4238">
                        <c:v>25</c:v>
                      </c:pt>
                      <c:pt idx="4239">
                        <c:v>26</c:v>
                      </c:pt>
                      <c:pt idx="4240">
                        <c:v>27</c:v>
                      </c:pt>
                      <c:pt idx="4241">
                        <c:v>28</c:v>
                      </c:pt>
                      <c:pt idx="4242">
                        <c:v>29</c:v>
                      </c:pt>
                      <c:pt idx="4243">
                        <c:v>30</c:v>
                      </c:pt>
                      <c:pt idx="4244">
                        <c:v>31</c:v>
                      </c:pt>
                      <c:pt idx="4245">
                        <c:v>32</c:v>
                      </c:pt>
                      <c:pt idx="4246">
                        <c:v>33</c:v>
                      </c:pt>
                      <c:pt idx="4247">
                        <c:v>34</c:v>
                      </c:pt>
                      <c:pt idx="4248">
                        <c:v>35</c:v>
                      </c:pt>
                      <c:pt idx="4249">
                        <c:v>36</c:v>
                      </c:pt>
                      <c:pt idx="4250">
                        <c:v>37</c:v>
                      </c:pt>
                      <c:pt idx="4251">
                        <c:v>38</c:v>
                      </c:pt>
                      <c:pt idx="4252">
                        <c:v>39</c:v>
                      </c:pt>
                      <c:pt idx="4253">
                        <c:v>40</c:v>
                      </c:pt>
                      <c:pt idx="4254">
                        <c:v>41</c:v>
                      </c:pt>
                      <c:pt idx="4255">
                        <c:v>42</c:v>
                      </c:pt>
                      <c:pt idx="4256">
                        <c:v>43</c:v>
                      </c:pt>
                      <c:pt idx="4257">
                        <c:v>44</c:v>
                      </c:pt>
                      <c:pt idx="4258">
                        <c:v>45</c:v>
                      </c:pt>
                      <c:pt idx="4259">
                        <c:v>46</c:v>
                      </c:pt>
                      <c:pt idx="4260">
                        <c:v>47</c:v>
                      </c:pt>
                      <c:pt idx="4261">
                        <c:v>48</c:v>
                      </c:pt>
                      <c:pt idx="4262">
                        <c:v>49</c:v>
                      </c:pt>
                      <c:pt idx="4263">
                        <c:v>50</c:v>
                      </c:pt>
                      <c:pt idx="4264">
                        <c:v>51</c:v>
                      </c:pt>
                      <c:pt idx="4265">
                        <c:v>53</c:v>
                      </c:pt>
                      <c:pt idx="4266">
                        <c:v>54</c:v>
                      </c:pt>
                      <c:pt idx="4267">
                        <c:v>55</c:v>
                      </c:pt>
                      <c:pt idx="4268">
                        <c:v>55</c:v>
                      </c:pt>
                      <c:pt idx="4269">
                        <c:v>56</c:v>
                      </c:pt>
                      <c:pt idx="4270">
                        <c:v>57</c:v>
                      </c:pt>
                      <c:pt idx="4271">
                        <c:v>58</c:v>
                      </c:pt>
                      <c:pt idx="4272">
                        <c:v>59</c:v>
                      </c:pt>
                      <c:pt idx="4273">
                        <c:v>60</c:v>
                      </c:pt>
                      <c:pt idx="4274">
                        <c:v>61</c:v>
                      </c:pt>
                      <c:pt idx="4275">
                        <c:v>62</c:v>
                      </c:pt>
                      <c:pt idx="4276">
                        <c:v>64</c:v>
                      </c:pt>
                      <c:pt idx="4277">
                        <c:v>64</c:v>
                      </c:pt>
                      <c:pt idx="4278">
                        <c:v>65</c:v>
                      </c:pt>
                      <c:pt idx="4279">
                        <c:v>67</c:v>
                      </c:pt>
                      <c:pt idx="4280">
                        <c:v>67</c:v>
                      </c:pt>
                      <c:pt idx="4281">
                        <c:v>68</c:v>
                      </c:pt>
                      <c:pt idx="4282">
                        <c:v>69</c:v>
                      </c:pt>
                      <c:pt idx="4283">
                        <c:v>70</c:v>
                      </c:pt>
                      <c:pt idx="4284">
                        <c:v>71</c:v>
                      </c:pt>
                      <c:pt idx="4285">
                        <c:v>72</c:v>
                      </c:pt>
                      <c:pt idx="4286">
                        <c:v>73</c:v>
                      </c:pt>
                      <c:pt idx="4287">
                        <c:v>74</c:v>
                      </c:pt>
                      <c:pt idx="4288">
                        <c:v>75</c:v>
                      </c:pt>
                      <c:pt idx="4289">
                        <c:v>76</c:v>
                      </c:pt>
                      <c:pt idx="4290">
                        <c:v>77</c:v>
                      </c:pt>
                      <c:pt idx="4291">
                        <c:v>78</c:v>
                      </c:pt>
                      <c:pt idx="4292">
                        <c:v>79</c:v>
                      </c:pt>
                      <c:pt idx="4293">
                        <c:v>80</c:v>
                      </c:pt>
                      <c:pt idx="4294">
                        <c:v>81</c:v>
                      </c:pt>
                      <c:pt idx="4295">
                        <c:v>82</c:v>
                      </c:pt>
                      <c:pt idx="4296">
                        <c:v>83</c:v>
                      </c:pt>
                      <c:pt idx="4297">
                        <c:v>84</c:v>
                      </c:pt>
                      <c:pt idx="4298">
                        <c:v>85</c:v>
                      </c:pt>
                      <c:pt idx="4299">
                        <c:v>86</c:v>
                      </c:pt>
                      <c:pt idx="4300">
                        <c:v>87</c:v>
                      </c:pt>
                      <c:pt idx="4301">
                        <c:v>88</c:v>
                      </c:pt>
                      <c:pt idx="4302">
                        <c:v>89</c:v>
                      </c:pt>
                      <c:pt idx="4303">
                        <c:v>90</c:v>
                      </c:pt>
                      <c:pt idx="4304">
                        <c:v>91</c:v>
                      </c:pt>
                      <c:pt idx="4305">
                        <c:v>92</c:v>
                      </c:pt>
                      <c:pt idx="4306">
                        <c:v>93</c:v>
                      </c:pt>
                      <c:pt idx="4307">
                        <c:v>94</c:v>
                      </c:pt>
                      <c:pt idx="4308">
                        <c:v>95</c:v>
                      </c:pt>
                      <c:pt idx="4309">
                        <c:v>96</c:v>
                      </c:pt>
                      <c:pt idx="4310">
                        <c:v>97</c:v>
                      </c:pt>
                      <c:pt idx="4311">
                        <c:v>98</c:v>
                      </c:pt>
                      <c:pt idx="4312">
                        <c:v>99</c:v>
                      </c:pt>
                      <c:pt idx="4313">
                        <c:v>100</c:v>
                      </c:pt>
                      <c:pt idx="4314">
                        <c:v>101</c:v>
                      </c:pt>
                      <c:pt idx="4315">
                        <c:v>102</c:v>
                      </c:pt>
                      <c:pt idx="4316">
                        <c:v>103</c:v>
                      </c:pt>
                      <c:pt idx="4317">
                        <c:v>104</c:v>
                      </c:pt>
                      <c:pt idx="4318">
                        <c:v>105</c:v>
                      </c:pt>
                      <c:pt idx="4319">
                        <c:v>106</c:v>
                      </c:pt>
                      <c:pt idx="4320">
                        <c:v>107</c:v>
                      </c:pt>
                      <c:pt idx="4321">
                        <c:v>108</c:v>
                      </c:pt>
                      <c:pt idx="4322">
                        <c:v>109</c:v>
                      </c:pt>
                      <c:pt idx="4323">
                        <c:v>111</c:v>
                      </c:pt>
                      <c:pt idx="4324">
                        <c:v>112</c:v>
                      </c:pt>
                      <c:pt idx="4325">
                        <c:v>112</c:v>
                      </c:pt>
                      <c:pt idx="4326">
                        <c:v>113</c:v>
                      </c:pt>
                      <c:pt idx="4327">
                        <c:v>114</c:v>
                      </c:pt>
                      <c:pt idx="4328">
                        <c:v>115</c:v>
                      </c:pt>
                      <c:pt idx="4329">
                        <c:v>116</c:v>
                      </c:pt>
                      <c:pt idx="4330">
                        <c:v>117</c:v>
                      </c:pt>
                      <c:pt idx="4331">
                        <c:v>118</c:v>
                      </c:pt>
                      <c:pt idx="4332">
                        <c:v>120</c:v>
                      </c:pt>
                      <c:pt idx="4333">
                        <c:v>120</c:v>
                      </c:pt>
                      <c:pt idx="4334">
                        <c:v>121</c:v>
                      </c:pt>
                      <c:pt idx="4335">
                        <c:v>122</c:v>
                      </c:pt>
                      <c:pt idx="4336">
                        <c:v>124</c:v>
                      </c:pt>
                      <c:pt idx="4337">
                        <c:v>124</c:v>
                      </c:pt>
                      <c:pt idx="4338">
                        <c:v>125</c:v>
                      </c:pt>
                      <c:pt idx="4339">
                        <c:v>126</c:v>
                      </c:pt>
                      <c:pt idx="4340">
                        <c:v>127</c:v>
                      </c:pt>
                      <c:pt idx="4341">
                        <c:v>128</c:v>
                      </c:pt>
                      <c:pt idx="4342">
                        <c:v>129</c:v>
                      </c:pt>
                      <c:pt idx="4343">
                        <c:v>130</c:v>
                      </c:pt>
                      <c:pt idx="4344">
                        <c:v>131</c:v>
                      </c:pt>
                      <c:pt idx="4345">
                        <c:v>132</c:v>
                      </c:pt>
                      <c:pt idx="4346">
                        <c:v>133</c:v>
                      </c:pt>
                      <c:pt idx="4347">
                        <c:v>134</c:v>
                      </c:pt>
                      <c:pt idx="4348">
                        <c:v>135</c:v>
                      </c:pt>
                      <c:pt idx="4349">
                        <c:v>136</c:v>
                      </c:pt>
                      <c:pt idx="4350">
                        <c:v>137</c:v>
                      </c:pt>
                      <c:pt idx="4351">
                        <c:v>138</c:v>
                      </c:pt>
                      <c:pt idx="4352">
                        <c:v>139</c:v>
                      </c:pt>
                      <c:pt idx="4353">
                        <c:v>140</c:v>
                      </c:pt>
                      <c:pt idx="4354">
                        <c:v>141</c:v>
                      </c:pt>
                      <c:pt idx="4355">
                        <c:v>142</c:v>
                      </c:pt>
                      <c:pt idx="4356">
                        <c:v>143</c:v>
                      </c:pt>
                      <c:pt idx="4357">
                        <c:v>144</c:v>
                      </c:pt>
                      <c:pt idx="4358">
                        <c:v>145</c:v>
                      </c:pt>
                      <c:pt idx="4359">
                        <c:v>146</c:v>
                      </c:pt>
                      <c:pt idx="4360">
                        <c:v>147</c:v>
                      </c:pt>
                      <c:pt idx="4361">
                        <c:v>148</c:v>
                      </c:pt>
                      <c:pt idx="4362">
                        <c:v>149</c:v>
                      </c:pt>
                      <c:pt idx="4363">
                        <c:v>150</c:v>
                      </c:pt>
                      <c:pt idx="4364">
                        <c:v>151</c:v>
                      </c:pt>
                      <c:pt idx="4365">
                        <c:v>152</c:v>
                      </c:pt>
                      <c:pt idx="4366">
                        <c:v>153</c:v>
                      </c:pt>
                      <c:pt idx="4367">
                        <c:v>154</c:v>
                      </c:pt>
                      <c:pt idx="4368">
                        <c:v>155</c:v>
                      </c:pt>
                      <c:pt idx="4369">
                        <c:v>157</c:v>
                      </c:pt>
                      <c:pt idx="4370">
                        <c:v>157</c:v>
                      </c:pt>
                      <c:pt idx="4371">
                        <c:v>159</c:v>
                      </c:pt>
                      <c:pt idx="4372">
                        <c:v>159</c:v>
                      </c:pt>
                      <c:pt idx="4373">
                        <c:v>160</c:v>
                      </c:pt>
                      <c:pt idx="4374">
                        <c:v>161</c:v>
                      </c:pt>
                      <c:pt idx="4375">
                        <c:v>162</c:v>
                      </c:pt>
                      <c:pt idx="4376">
                        <c:v>164</c:v>
                      </c:pt>
                      <c:pt idx="4377">
                        <c:v>164</c:v>
                      </c:pt>
                      <c:pt idx="4378">
                        <c:v>165</c:v>
                      </c:pt>
                      <c:pt idx="4379">
                        <c:v>167</c:v>
                      </c:pt>
                      <c:pt idx="4380">
                        <c:v>167</c:v>
                      </c:pt>
                      <c:pt idx="4381">
                        <c:v>168</c:v>
                      </c:pt>
                      <c:pt idx="4382">
                        <c:v>169</c:v>
                      </c:pt>
                      <c:pt idx="4383">
                        <c:v>170</c:v>
                      </c:pt>
                      <c:pt idx="4384">
                        <c:v>171</c:v>
                      </c:pt>
                      <c:pt idx="4385">
                        <c:v>172</c:v>
                      </c:pt>
                      <c:pt idx="4386">
                        <c:v>173</c:v>
                      </c:pt>
                      <c:pt idx="4387">
                        <c:v>174</c:v>
                      </c:pt>
                      <c:pt idx="4388">
                        <c:v>175</c:v>
                      </c:pt>
                      <c:pt idx="4389">
                        <c:v>176</c:v>
                      </c:pt>
                      <c:pt idx="4390">
                        <c:v>177</c:v>
                      </c:pt>
                      <c:pt idx="4391">
                        <c:v>178</c:v>
                      </c:pt>
                      <c:pt idx="4392">
                        <c:v>179</c:v>
                      </c:pt>
                      <c:pt idx="4393">
                        <c:v>180</c:v>
                      </c:pt>
                      <c:pt idx="4394">
                        <c:v>181</c:v>
                      </c:pt>
                      <c:pt idx="4395">
                        <c:v>182</c:v>
                      </c:pt>
                      <c:pt idx="4396">
                        <c:v>183</c:v>
                      </c:pt>
                      <c:pt idx="4397">
                        <c:v>184</c:v>
                      </c:pt>
                      <c:pt idx="4398">
                        <c:v>185</c:v>
                      </c:pt>
                      <c:pt idx="4399">
                        <c:v>186</c:v>
                      </c:pt>
                      <c:pt idx="4400">
                        <c:v>187</c:v>
                      </c:pt>
                      <c:pt idx="4401">
                        <c:v>188</c:v>
                      </c:pt>
                      <c:pt idx="4402">
                        <c:v>189</c:v>
                      </c:pt>
                      <c:pt idx="4403">
                        <c:v>190</c:v>
                      </c:pt>
                      <c:pt idx="4404">
                        <c:v>191</c:v>
                      </c:pt>
                      <c:pt idx="4405">
                        <c:v>192</c:v>
                      </c:pt>
                      <c:pt idx="4406">
                        <c:v>193</c:v>
                      </c:pt>
                      <c:pt idx="4407">
                        <c:v>194</c:v>
                      </c:pt>
                      <c:pt idx="4408">
                        <c:v>195</c:v>
                      </c:pt>
                      <c:pt idx="4409">
                        <c:v>196</c:v>
                      </c:pt>
                      <c:pt idx="4410">
                        <c:v>197</c:v>
                      </c:pt>
                      <c:pt idx="4411">
                        <c:v>198</c:v>
                      </c:pt>
                      <c:pt idx="4412">
                        <c:v>199</c:v>
                      </c:pt>
                      <c:pt idx="4413">
                        <c:v>200</c:v>
                      </c:pt>
                      <c:pt idx="4414">
                        <c:v>201</c:v>
                      </c:pt>
                      <c:pt idx="4415">
                        <c:v>202</c:v>
                      </c:pt>
                      <c:pt idx="4416">
                        <c:v>203</c:v>
                      </c:pt>
                      <c:pt idx="4417">
                        <c:v>204</c:v>
                      </c:pt>
                      <c:pt idx="4418">
                        <c:v>205</c:v>
                      </c:pt>
                      <c:pt idx="4419">
                        <c:v>206</c:v>
                      </c:pt>
                      <c:pt idx="4420">
                        <c:v>206</c:v>
                      </c:pt>
                      <c:pt idx="4421">
                        <c:v>209</c:v>
                      </c:pt>
                      <c:pt idx="4422">
                        <c:v>209</c:v>
                      </c:pt>
                      <c:pt idx="4423">
                        <c:v>211</c:v>
                      </c:pt>
                      <c:pt idx="4424">
                        <c:v>211</c:v>
                      </c:pt>
                      <c:pt idx="4425">
                        <c:v>212</c:v>
                      </c:pt>
                      <c:pt idx="4426">
                        <c:v>213</c:v>
                      </c:pt>
                      <c:pt idx="4427">
                        <c:v>214</c:v>
                      </c:pt>
                      <c:pt idx="4428">
                        <c:v>215</c:v>
                      </c:pt>
                      <c:pt idx="4429">
                        <c:v>216</c:v>
                      </c:pt>
                      <c:pt idx="4430">
                        <c:v>217</c:v>
                      </c:pt>
                      <c:pt idx="4431">
                        <c:v>218</c:v>
                      </c:pt>
                      <c:pt idx="4432">
                        <c:v>219</c:v>
                      </c:pt>
                      <c:pt idx="4433">
                        <c:v>220</c:v>
                      </c:pt>
                      <c:pt idx="4434">
                        <c:v>221</c:v>
                      </c:pt>
                      <c:pt idx="4435">
                        <c:v>222</c:v>
                      </c:pt>
                      <c:pt idx="4436">
                        <c:v>223</c:v>
                      </c:pt>
                      <c:pt idx="4437">
                        <c:v>224</c:v>
                      </c:pt>
                      <c:pt idx="4438">
                        <c:v>225</c:v>
                      </c:pt>
                      <c:pt idx="4439">
                        <c:v>226</c:v>
                      </c:pt>
                      <c:pt idx="4440">
                        <c:v>227</c:v>
                      </c:pt>
                      <c:pt idx="4441">
                        <c:v>228</c:v>
                      </c:pt>
                      <c:pt idx="4442">
                        <c:v>229</c:v>
                      </c:pt>
                      <c:pt idx="4443">
                        <c:v>230</c:v>
                      </c:pt>
                      <c:pt idx="4444">
                        <c:v>231</c:v>
                      </c:pt>
                      <c:pt idx="4445">
                        <c:v>232</c:v>
                      </c:pt>
                      <c:pt idx="4446">
                        <c:v>233</c:v>
                      </c:pt>
                      <c:pt idx="4447">
                        <c:v>234</c:v>
                      </c:pt>
                      <c:pt idx="4448">
                        <c:v>235</c:v>
                      </c:pt>
                      <c:pt idx="4449">
                        <c:v>236</c:v>
                      </c:pt>
                      <c:pt idx="4450">
                        <c:v>237</c:v>
                      </c:pt>
                      <c:pt idx="4451">
                        <c:v>238</c:v>
                      </c:pt>
                      <c:pt idx="4452">
                        <c:v>239</c:v>
                      </c:pt>
                      <c:pt idx="4453">
                        <c:v>240</c:v>
                      </c:pt>
                      <c:pt idx="4454">
                        <c:v>241</c:v>
                      </c:pt>
                      <c:pt idx="4455">
                        <c:v>242</c:v>
                      </c:pt>
                      <c:pt idx="4456">
                        <c:v>243</c:v>
                      </c:pt>
                      <c:pt idx="4457">
                        <c:v>244</c:v>
                      </c:pt>
                      <c:pt idx="4458">
                        <c:v>245</c:v>
                      </c:pt>
                      <c:pt idx="4459">
                        <c:v>245</c:v>
                      </c:pt>
                      <c:pt idx="4460">
                        <c:v>247</c:v>
                      </c:pt>
                      <c:pt idx="4461">
                        <c:v>248</c:v>
                      </c:pt>
                      <c:pt idx="4462">
                        <c:v>249</c:v>
                      </c:pt>
                      <c:pt idx="4463">
                        <c:v>251</c:v>
                      </c:pt>
                      <c:pt idx="4464">
                        <c:v>251</c:v>
                      </c:pt>
                      <c:pt idx="4465">
                        <c:v>252</c:v>
                      </c:pt>
                      <c:pt idx="4466">
                        <c:v>254</c:v>
                      </c:pt>
                      <c:pt idx="4467">
                        <c:v>254</c:v>
                      </c:pt>
                      <c:pt idx="4468">
                        <c:v>255</c:v>
                      </c:pt>
                      <c:pt idx="4469">
                        <c:v>256</c:v>
                      </c:pt>
                      <c:pt idx="4470">
                        <c:v>258</c:v>
                      </c:pt>
                      <c:pt idx="4471">
                        <c:v>258</c:v>
                      </c:pt>
                      <c:pt idx="4472">
                        <c:v>259</c:v>
                      </c:pt>
                      <c:pt idx="4473">
                        <c:v>260</c:v>
                      </c:pt>
                      <c:pt idx="4474">
                        <c:v>261</c:v>
                      </c:pt>
                      <c:pt idx="4475">
                        <c:v>262</c:v>
                      </c:pt>
                      <c:pt idx="4476">
                        <c:v>263</c:v>
                      </c:pt>
                      <c:pt idx="4477">
                        <c:v>264</c:v>
                      </c:pt>
                      <c:pt idx="4478">
                        <c:v>265</c:v>
                      </c:pt>
                      <c:pt idx="4479">
                        <c:v>266</c:v>
                      </c:pt>
                      <c:pt idx="4480">
                        <c:v>267</c:v>
                      </c:pt>
                      <c:pt idx="4481">
                        <c:v>268</c:v>
                      </c:pt>
                      <c:pt idx="4482">
                        <c:v>269</c:v>
                      </c:pt>
                      <c:pt idx="4483">
                        <c:v>270</c:v>
                      </c:pt>
                      <c:pt idx="4484">
                        <c:v>271</c:v>
                      </c:pt>
                      <c:pt idx="4485">
                        <c:v>272</c:v>
                      </c:pt>
                      <c:pt idx="4486">
                        <c:v>273</c:v>
                      </c:pt>
                      <c:pt idx="4487">
                        <c:v>274</c:v>
                      </c:pt>
                      <c:pt idx="4488">
                        <c:v>275</c:v>
                      </c:pt>
                      <c:pt idx="4489">
                        <c:v>276</c:v>
                      </c:pt>
                      <c:pt idx="4490">
                        <c:v>277</c:v>
                      </c:pt>
                      <c:pt idx="4491">
                        <c:v>278</c:v>
                      </c:pt>
                      <c:pt idx="4492">
                        <c:v>279</c:v>
                      </c:pt>
                      <c:pt idx="4493">
                        <c:v>280</c:v>
                      </c:pt>
                      <c:pt idx="4494">
                        <c:v>281</c:v>
                      </c:pt>
                      <c:pt idx="4495">
                        <c:v>282</c:v>
                      </c:pt>
                      <c:pt idx="4496">
                        <c:v>283</c:v>
                      </c:pt>
                      <c:pt idx="4497">
                        <c:v>284</c:v>
                      </c:pt>
                      <c:pt idx="4498">
                        <c:v>285</c:v>
                      </c:pt>
                      <c:pt idx="4499">
                        <c:v>286</c:v>
                      </c:pt>
                      <c:pt idx="4500">
                        <c:v>287</c:v>
                      </c:pt>
                      <c:pt idx="4501">
                        <c:v>288</c:v>
                      </c:pt>
                      <c:pt idx="4502">
                        <c:v>289</c:v>
                      </c:pt>
                      <c:pt idx="4503">
                        <c:v>290</c:v>
                      </c:pt>
                      <c:pt idx="4504">
                        <c:v>290</c:v>
                      </c:pt>
                      <c:pt idx="4505">
                        <c:v>293</c:v>
                      </c:pt>
                      <c:pt idx="4506">
                        <c:v>293</c:v>
                      </c:pt>
                      <c:pt idx="4507">
                        <c:v>294</c:v>
                      </c:pt>
                      <c:pt idx="4508">
                        <c:v>295</c:v>
                      </c:pt>
                      <c:pt idx="4509">
                        <c:v>296</c:v>
                      </c:pt>
                      <c:pt idx="4510">
                        <c:v>298</c:v>
                      </c:pt>
                      <c:pt idx="4511">
                        <c:v>298</c:v>
                      </c:pt>
                      <c:pt idx="4512">
                        <c:v>299</c:v>
                      </c:pt>
                      <c:pt idx="4513">
                        <c:v>0</c:v>
                      </c:pt>
                      <c:pt idx="4514">
                        <c:v>1</c:v>
                      </c:pt>
                      <c:pt idx="4515">
                        <c:v>2</c:v>
                      </c:pt>
                      <c:pt idx="4516">
                        <c:v>3</c:v>
                      </c:pt>
                      <c:pt idx="4517">
                        <c:v>3</c:v>
                      </c:pt>
                      <c:pt idx="4518">
                        <c:v>5</c:v>
                      </c:pt>
                      <c:pt idx="4519">
                        <c:v>5</c:v>
                      </c:pt>
                      <c:pt idx="4520">
                        <c:v>6</c:v>
                      </c:pt>
                      <c:pt idx="4521">
                        <c:v>7</c:v>
                      </c:pt>
                      <c:pt idx="4522">
                        <c:v>8</c:v>
                      </c:pt>
                      <c:pt idx="4523">
                        <c:v>9</c:v>
                      </c:pt>
                      <c:pt idx="4524">
                        <c:v>10</c:v>
                      </c:pt>
                      <c:pt idx="4525">
                        <c:v>11</c:v>
                      </c:pt>
                      <c:pt idx="4526">
                        <c:v>12</c:v>
                      </c:pt>
                      <c:pt idx="4527">
                        <c:v>13</c:v>
                      </c:pt>
                      <c:pt idx="4528">
                        <c:v>14</c:v>
                      </c:pt>
                      <c:pt idx="4529">
                        <c:v>16</c:v>
                      </c:pt>
                      <c:pt idx="4530">
                        <c:v>17</c:v>
                      </c:pt>
                      <c:pt idx="4531">
                        <c:v>18</c:v>
                      </c:pt>
                      <c:pt idx="4532">
                        <c:v>19</c:v>
                      </c:pt>
                      <c:pt idx="4533">
                        <c:v>20</c:v>
                      </c:pt>
                      <c:pt idx="4534">
                        <c:v>20</c:v>
                      </c:pt>
                      <c:pt idx="4535">
                        <c:v>21</c:v>
                      </c:pt>
                      <c:pt idx="4536">
                        <c:v>22</c:v>
                      </c:pt>
                      <c:pt idx="4537">
                        <c:v>23</c:v>
                      </c:pt>
                      <c:pt idx="4538">
                        <c:v>24</c:v>
                      </c:pt>
                      <c:pt idx="4539">
                        <c:v>25</c:v>
                      </c:pt>
                      <c:pt idx="4540">
                        <c:v>26</c:v>
                      </c:pt>
                      <c:pt idx="4541">
                        <c:v>27</c:v>
                      </c:pt>
                      <c:pt idx="4542">
                        <c:v>28</c:v>
                      </c:pt>
                      <c:pt idx="4543">
                        <c:v>30</c:v>
                      </c:pt>
                      <c:pt idx="4544">
                        <c:v>31</c:v>
                      </c:pt>
                      <c:pt idx="4545">
                        <c:v>32</c:v>
                      </c:pt>
                      <c:pt idx="4546">
                        <c:v>33</c:v>
                      </c:pt>
                      <c:pt idx="4547">
                        <c:v>34</c:v>
                      </c:pt>
                      <c:pt idx="4548">
                        <c:v>34</c:v>
                      </c:pt>
                      <c:pt idx="4549">
                        <c:v>35</c:v>
                      </c:pt>
                      <c:pt idx="4550">
                        <c:v>36</c:v>
                      </c:pt>
                      <c:pt idx="4551">
                        <c:v>37</c:v>
                      </c:pt>
                      <c:pt idx="4552">
                        <c:v>38</c:v>
                      </c:pt>
                      <c:pt idx="4553">
                        <c:v>39</c:v>
                      </c:pt>
                      <c:pt idx="4554">
                        <c:v>40</c:v>
                      </c:pt>
                      <c:pt idx="4555">
                        <c:v>41</c:v>
                      </c:pt>
                      <c:pt idx="4556">
                        <c:v>42</c:v>
                      </c:pt>
                      <c:pt idx="4557">
                        <c:v>43</c:v>
                      </c:pt>
                      <c:pt idx="4558">
                        <c:v>45</c:v>
                      </c:pt>
                      <c:pt idx="4559">
                        <c:v>46</c:v>
                      </c:pt>
                      <c:pt idx="4560">
                        <c:v>47</c:v>
                      </c:pt>
                      <c:pt idx="4561">
                        <c:v>48</c:v>
                      </c:pt>
                      <c:pt idx="4562">
                        <c:v>49</c:v>
                      </c:pt>
                      <c:pt idx="4563">
                        <c:v>49</c:v>
                      </c:pt>
                      <c:pt idx="4564">
                        <c:v>51</c:v>
                      </c:pt>
                      <c:pt idx="4565">
                        <c:v>51</c:v>
                      </c:pt>
                      <c:pt idx="4566">
                        <c:v>52</c:v>
                      </c:pt>
                      <c:pt idx="4567">
                        <c:v>53</c:v>
                      </c:pt>
                      <c:pt idx="4568">
                        <c:v>54</c:v>
                      </c:pt>
                      <c:pt idx="4569">
                        <c:v>55</c:v>
                      </c:pt>
                      <c:pt idx="4570">
                        <c:v>56</c:v>
                      </c:pt>
                      <c:pt idx="4571">
                        <c:v>57</c:v>
                      </c:pt>
                      <c:pt idx="4572">
                        <c:v>58</c:v>
                      </c:pt>
                      <c:pt idx="4573">
                        <c:v>59</c:v>
                      </c:pt>
                      <c:pt idx="4574">
                        <c:v>60</c:v>
                      </c:pt>
                      <c:pt idx="4575">
                        <c:v>62</c:v>
                      </c:pt>
                      <c:pt idx="4576">
                        <c:v>63</c:v>
                      </c:pt>
                      <c:pt idx="4577">
                        <c:v>64</c:v>
                      </c:pt>
                      <c:pt idx="4578">
                        <c:v>65</c:v>
                      </c:pt>
                      <c:pt idx="4579">
                        <c:v>65</c:v>
                      </c:pt>
                      <c:pt idx="4580">
                        <c:v>66</c:v>
                      </c:pt>
                      <c:pt idx="4581">
                        <c:v>67</c:v>
                      </c:pt>
                      <c:pt idx="4582">
                        <c:v>68</c:v>
                      </c:pt>
                      <c:pt idx="4583">
                        <c:v>69</c:v>
                      </c:pt>
                      <c:pt idx="4584">
                        <c:v>70</c:v>
                      </c:pt>
                      <c:pt idx="4585">
                        <c:v>71</c:v>
                      </c:pt>
                      <c:pt idx="4586">
                        <c:v>72</c:v>
                      </c:pt>
                      <c:pt idx="4587">
                        <c:v>73</c:v>
                      </c:pt>
                      <c:pt idx="4588">
                        <c:v>75</c:v>
                      </c:pt>
                      <c:pt idx="4589">
                        <c:v>76</c:v>
                      </c:pt>
                      <c:pt idx="4590">
                        <c:v>77</c:v>
                      </c:pt>
                      <c:pt idx="4591">
                        <c:v>78</c:v>
                      </c:pt>
                      <c:pt idx="4592">
                        <c:v>78</c:v>
                      </c:pt>
                      <c:pt idx="4593">
                        <c:v>79</c:v>
                      </c:pt>
                      <c:pt idx="4594">
                        <c:v>80</c:v>
                      </c:pt>
                      <c:pt idx="4595">
                        <c:v>81</c:v>
                      </c:pt>
                      <c:pt idx="4596">
                        <c:v>82</c:v>
                      </c:pt>
                      <c:pt idx="4597">
                        <c:v>83</c:v>
                      </c:pt>
                      <c:pt idx="4598">
                        <c:v>84</c:v>
                      </c:pt>
                      <c:pt idx="4599">
                        <c:v>85</c:v>
                      </c:pt>
                      <c:pt idx="4600">
                        <c:v>86</c:v>
                      </c:pt>
                      <c:pt idx="4601">
                        <c:v>87</c:v>
                      </c:pt>
                      <c:pt idx="4602">
                        <c:v>89</c:v>
                      </c:pt>
                      <c:pt idx="4603">
                        <c:v>90</c:v>
                      </c:pt>
                      <c:pt idx="4604">
                        <c:v>91</c:v>
                      </c:pt>
                      <c:pt idx="4605">
                        <c:v>92</c:v>
                      </c:pt>
                      <c:pt idx="4606">
                        <c:v>92</c:v>
                      </c:pt>
                      <c:pt idx="4607">
                        <c:v>93</c:v>
                      </c:pt>
                      <c:pt idx="4608">
                        <c:v>94</c:v>
                      </c:pt>
                      <c:pt idx="4609">
                        <c:v>95</c:v>
                      </c:pt>
                      <c:pt idx="4610">
                        <c:v>96</c:v>
                      </c:pt>
                      <c:pt idx="4611">
                        <c:v>97</c:v>
                      </c:pt>
                      <c:pt idx="4612">
                        <c:v>98</c:v>
                      </c:pt>
                      <c:pt idx="4613">
                        <c:v>99</c:v>
                      </c:pt>
                      <c:pt idx="4614">
                        <c:v>100</c:v>
                      </c:pt>
                      <c:pt idx="4615">
                        <c:v>102</c:v>
                      </c:pt>
                      <c:pt idx="4616">
                        <c:v>103</c:v>
                      </c:pt>
                      <c:pt idx="4617">
                        <c:v>104</c:v>
                      </c:pt>
                      <c:pt idx="4618">
                        <c:v>104</c:v>
                      </c:pt>
                      <c:pt idx="4619">
                        <c:v>105</c:v>
                      </c:pt>
                      <c:pt idx="4620">
                        <c:v>106</c:v>
                      </c:pt>
                      <c:pt idx="4621">
                        <c:v>107</c:v>
                      </c:pt>
                      <c:pt idx="4622">
                        <c:v>108</c:v>
                      </c:pt>
                      <c:pt idx="4623">
                        <c:v>109</c:v>
                      </c:pt>
                      <c:pt idx="4624">
                        <c:v>110</c:v>
                      </c:pt>
                      <c:pt idx="4625">
                        <c:v>111</c:v>
                      </c:pt>
                      <c:pt idx="4626">
                        <c:v>113</c:v>
                      </c:pt>
                      <c:pt idx="4627">
                        <c:v>114</c:v>
                      </c:pt>
                      <c:pt idx="4628">
                        <c:v>115</c:v>
                      </c:pt>
                      <c:pt idx="4629">
                        <c:v>115</c:v>
                      </c:pt>
                      <c:pt idx="4630">
                        <c:v>116</c:v>
                      </c:pt>
                      <c:pt idx="4631">
                        <c:v>117</c:v>
                      </c:pt>
                      <c:pt idx="4632">
                        <c:v>118</c:v>
                      </c:pt>
                      <c:pt idx="4633">
                        <c:v>119</c:v>
                      </c:pt>
                      <c:pt idx="4634">
                        <c:v>120</c:v>
                      </c:pt>
                      <c:pt idx="4635">
                        <c:v>121</c:v>
                      </c:pt>
                      <c:pt idx="4636">
                        <c:v>122</c:v>
                      </c:pt>
                      <c:pt idx="4637">
                        <c:v>124</c:v>
                      </c:pt>
                      <c:pt idx="4638">
                        <c:v>125</c:v>
                      </c:pt>
                      <c:pt idx="4639">
                        <c:v>126</c:v>
                      </c:pt>
                      <c:pt idx="4640">
                        <c:v>126</c:v>
                      </c:pt>
                      <c:pt idx="4641">
                        <c:v>127</c:v>
                      </c:pt>
                      <c:pt idx="4642">
                        <c:v>128</c:v>
                      </c:pt>
                      <c:pt idx="4643">
                        <c:v>129</c:v>
                      </c:pt>
                      <c:pt idx="4644">
                        <c:v>130</c:v>
                      </c:pt>
                      <c:pt idx="4645">
                        <c:v>131</c:v>
                      </c:pt>
                      <c:pt idx="4646">
                        <c:v>132</c:v>
                      </c:pt>
                      <c:pt idx="4647">
                        <c:v>134</c:v>
                      </c:pt>
                      <c:pt idx="4648">
                        <c:v>135</c:v>
                      </c:pt>
                      <c:pt idx="4649">
                        <c:v>135</c:v>
                      </c:pt>
                      <c:pt idx="4650">
                        <c:v>136</c:v>
                      </c:pt>
                      <c:pt idx="4651">
                        <c:v>137</c:v>
                      </c:pt>
                      <c:pt idx="4652">
                        <c:v>138</c:v>
                      </c:pt>
                      <c:pt idx="4653">
                        <c:v>139</c:v>
                      </c:pt>
                      <c:pt idx="4654">
                        <c:v>140</c:v>
                      </c:pt>
                      <c:pt idx="4655">
                        <c:v>141</c:v>
                      </c:pt>
                      <c:pt idx="4656">
                        <c:v>142</c:v>
                      </c:pt>
                      <c:pt idx="4657">
                        <c:v>144</c:v>
                      </c:pt>
                      <c:pt idx="4658">
                        <c:v>145</c:v>
                      </c:pt>
                      <c:pt idx="4659">
                        <c:v>145</c:v>
                      </c:pt>
                      <c:pt idx="4660">
                        <c:v>146</c:v>
                      </c:pt>
                      <c:pt idx="4661">
                        <c:v>147</c:v>
                      </c:pt>
                      <c:pt idx="4662">
                        <c:v>148</c:v>
                      </c:pt>
                      <c:pt idx="4663">
                        <c:v>149</c:v>
                      </c:pt>
                      <c:pt idx="4664">
                        <c:v>150</c:v>
                      </c:pt>
                      <c:pt idx="4665">
                        <c:v>151</c:v>
                      </c:pt>
                      <c:pt idx="4666">
                        <c:v>152</c:v>
                      </c:pt>
                      <c:pt idx="4667">
                        <c:v>154</c:v>
                      </c:pt>
                      <c:pt idx="4668">
                        <c:v>155</c:v>
                      </c:pt>
                      <c:pt idx="4669">
                        <c:v>155</c:v>
                      </c:pt>
                      <c:pt idx="4670">
                        <c:v>156</c:v>
                      </c:pt>
                      <c:pt idx="4671">
                        <c:v>157</c:v>
                      </c:pt>
                      <c:pt idx="4672">
                        <c:v>158</c:v>
                      </c:pt>
                      <c:pt idx="4673">
                        <c:v>159</c:v>
                      </c:pt>
                      <c:pt idx="4674">
                        <c:v>160</c:v>
                      </c:pt>
                      <c:pt idx="4675">
                        <c:v>161</c:v>
                      </c:pt>
                      <c:pt idx="4676">
                        <c:v>163</c:v>
                      </c:pt>
                      <c:pt idx="4677">
                        <c:v>164</c:v>
                      </c:pt>
                      <c:pt idx="4678">
                        <c:v>164</c:v>
                      </c:pt>
                      <c:pt idx="4679">
                        <c:v>165</c:v>
                      </c:pt>
                      <c:pt idx="4680">
                        <c:v>166</c:v>
                      </c:pt>
                      <c:pt idx="4681">
                        <c:v>167</c:v>
                      </c:pt>
                      <c:pt idx="4682">
                        <c:v>168</c:v>
                      </c:pt>
                      <c:pt idx="4683">
                        <c:v>169</c:v>
                      </c:pt>
                      <c:pt idx="4684">
                        <c:v>170</c:v>
                      </c:pt>
                      <c:pt idx="4685">
                        <c:v>172</c:v>
                      </c:pt>
                      <c:pt idx="4686">
                        <c:v>173</c:v>
                      </c:pt>
                      <c:pt idx="4687">
                        <c:v>173</c:v>
                      </c:pt>
                      <c:pt idx="4688">
                        <c:v>174</c:v>
                      </c:pt>
                      <c:pt idx="4689">
                        <c:v>175</c:v>
                      </c:pt>
                      <c:pt idx="4690">
                        <c:v>176</c:v>
                      </c:pt>
                      <c:pt idx="4691">
                        <c:v>177</c:v>
                      </c:pt>
                      <c:pt idx="4692">
                        <c:v>178</c:v>
                      </c:pt>
                      <c:pt idx="4693">
                        <c:v>179</c:v>
                      </c:pt>
                      <c:pt idx="4694">
                        <c:v>181</c:v>
                      </c:pt>
                      <c:pt idx="4695">
                        <c:v>182</c:v>
                      </c:pt>
                      <c:pt idx="4696">
                        <c:v>182</c:v>
                      </c:pt>
                      <c:pt idx="4697">
                        <c:v>183</c:v>
                      </c:pt>
                      <c:pt idx="4698">
                        <c:v>184</c:v>
                      </c:pt>
                      <c:pt idx="4699">
                        <c:v>185</c:v>
                      </c:pt>
                      <c:pt idx="4700">
                        <c:v>186</c:v>
                      </c:pt>
                      <c:pt idx="4701">
                        <c:v>187</c:v>
                      </c:pt>
                      <c:pt idx="4702">
                        <c:v>188</c:v>
                      </c:pt>
                      <c:pt idx="4703">
                        <c:v>189</c:v>
                      </c:pt>
                      <c:pt idx="4704">
                        <c:v>191</c:v>
                      </c:pt>
                      <c:pt idx="4705">
                        <c:v>192</c:v>
                      </c:pt>
                      <c:pt idx="4706">
                        <c:v>192</c:v>
                      </c:pt>
                      <c:pt idx="4707">
                        <c:v>193</c:v>
                      </c:pt>
                      <c:pt idx="4708">
                        <c:v>194</c:v>
                      </c:pt>
                      <c:pt idx="4709">
                        <c:v>195</c:v>
                      </c:pt>
                      <c:pt idx="4710">
                        <c:v>196</c:v>
                      </c:pt>
                      <c:pt idx="4711">
                        <c:v>197</c:v>
                      </c:pt>
                      <c:pt idx="4712">
                        <c:v>198</c:v>
                      </c:pt>
                      <c:pt idx="4713">
                        <c:v>200</c:v>
                      </c:pt>
                      <c:pt idx="4714">
                        <c:v>201</c:v>
                      </c:pt>
                      <c:pt idx="4715">
                        <c:v>202</c:v>
                      </c:pt>
                      <c:pt idx="4716">
                        <c:v>202</c:v>
                      </c:pt>
                      <c:pt idx="4717">
                        <c:v>203</c:v>
                      </c:pt>
                      <c:pt idx="4718">
                        <c:v>204</c:v>
                      </c:pt>
                      <c:pt idx="4719">
                        <c:v>205</c:v>
                      </c:pt>
                      <c:pt idx="4720">
                        <c:v>206</c:v>
                      </c:pt>
                      <c:pt idx="4721">
                        <c:v>207</c:v>
                      </c:pt>
                      <c:pt idx="4722">
                        <c:v>208</c:v>
                      </c:pt>
                      <c:pt idx="4723">
                        <c:v>210</c:v>
                      </c:pt>
                      <c:pt idx="4724">
                        <c:v>211</c:v>
                      </c:pt>
                      <c:pt idx="4725">
                        <c:v>212</c:v>
                      </c:pt>
                      <c:pt idx="4726">
                        <c:v>212</c:v>
                      </c:pt>
                      <c:pt idx="4727">
                        <c:v>213</c:v>
                      </c:pt>
                      <c:pt idx="4728">
                        <c:v>214</c:v>
                      </c:pt>
                      <c:pt idx="4729">
                        <c:v>215</c:v>
                      </c:pt>
                      <c:pt idx="4730">
                        <c:v>216</c:v>
                      </c:pt>
                      <c:pt idx="4731">
                        <c:v>217</c:v>
                      </c:pt>
                      <c:pt idx="4732">
                        <c:v>218</c:v>
                      </c:pt>
                      <c:pt idx="4733">
                        <c:v>220</c:v>
                      </c:pt>
                      <c:pt idx="4734">
                        <c:v>221</c:v>
                      </c:pt>
                      <c:pt idx="4735">
                        <c:v>221</c:v>
                      </c:pt>
                      <c:pt idx="4736">
                        <c:v>222</c:v>
                      </c:pt>
                      <c:pt idx="4737">
                        <c:v>223</c:v>
                      </c:pt>
                      <c:pt idx="4738">
                        <c:v>224</c:v>
                      </c:pt>
                      <c:pt idx="4739">
                        <c:v>225</c:v>
                      </c:pt>
                      <c:pt idx="4740">
                        <c:v>226</c:v>
                      </c:pt>
                      <c:pt idx="4741">
                        <c:v>227</c:v>
                      </c:pt>
                      <c:pt idx="4742">
                        <c:v>229</c:v>
                      </c:pt>
                      <c:pt idx="4743">
                        <c:v>229</c:v>
                      </c:pt>
                      <c:pt idx="4744">
                        <c:v>230</c:v>
                      </c:pt>
                      <c:pt idx="4745">
                        <c:v>231</c:v>
                      </c:pt>
                      <c:pt idx="4746">
                        <c:v>232</c:v>
                      </c:pt>
                      <c:pt idx="4747">
                        <c:v>233</c:v>
                      </c:pt>
                      <c:pt idx="4748">
                        <c:v>234</c:v>
                      </c:pt>
                      <c:pt idx="4749">
                        <c:v>236</c:v>
                      </c:pt>
                      <c:pt idx="4750">
                        <c:v>236</c:v>
                      </c:pt>
                      <c:pt idx="4751">
                        <c:v>237</c:v>
                      </c:pt>
                      <c:pt idx="4752">
                        <c:v>238</c:v>
                      </c:pt>
                      <c:pt idx="4753">
                        <c:v>239</c:v>
                      </c:pt>
                      <c:pt idx="4754">
                        <c:v>240</c:v>
                      </c:pt>
                      <c:pt idx="4755">
                        <c:v>241</c:v>
                      </c:pt>
                      <c:pt idx="4756">
                        <c:v>242</c:v>
                      </c:pt>
                      <c:pt idx="4757">
                        <c:v>244</c:v>
                      </c:pt>
                      <c:pt idx="4758">
                        <c:v>245</c:v>
                      </c:pt>
                      <c:pt idx="4759">
                        <c:v>245</c:v>
                      </c:pt>
                      <c:pt idx="4760">
                        <c:v>246</c:v>
                      </c:pt>
                      <c:pt idx="4761">
                        <c:v>247</c:v>
                      </c:pt>
                      <c:pt idx="4762">
                        <c:v>248</c:v>
                      </c:pt>
                      <c:pt idx="4763">
                        <c:v>249</c:v>
                      </c:pt>
                      <c:pt idx="4764">
                        <c:v>250</c:v>
                      </c:pt>
                      <c:pt idx="4765">
                        <c:v>251</c:v>
                      </c:pt>
                      <c:pt idx="4766">
                        <c:v>253</c:v>
                      </c:pt>
                      <c:pt idx="4767">
                        <c:v>254</c:v>
                      </c:pt>
                      <c:pt idx="4768">
                        <c:v>254</c:v>
                      </c:pt>
                      <c:pt idx="4769">
                        <c:v>255</c:v>
                      </c:pt>
                      <c:pt idx="4770">
                        <c:v>256</c:v>
                      </c:pt>
                      <c:pt idx="4771">
                        <c:v>257</c:v>
                      </c:pt>
                      <c:pt idx="4772">
                        <c:v>258</c:v>
                      </c:pt>
                      <c:pt idx="4773">
                        <c:v>259</c:v>
                      </c:pt>
                      <c:pt idx="4774">
                        <c:v>260</c:v>
                      </c:pt>
                      <c:pt idx="4775">
                        <c:v>262</c:v>
                      </c:pt>
                      <c:pt idx="4776">
                        <c:v>263</c:v>
                      </c:pt>
                      <c:pt idx="4777">
                        <c:v>263</c:v>
                      </c:pt>
                      <c:pt idx="4778">
                        <c:v>264</c:v>
                      </c:pt>
                      <c:pt idx="4779">
                        <c:v>265</c:v>
                      </c:pt>
                      <c:pt idx="4780">
                        <c:v>266</c:v>
                      </c:pt>
                      <c:pt idx="4781">
                        <c:v>267</c:v>
                      </c:pt>
                      <c:pt idx="4782">
                        <c:v>268</c:v>
                      </c:pt>
                      <c:pt idx="4783">
                        <c:v>269</c:v>
                      </c:pt>
                      <c:pt idx="4784">
                        <c:v>271</c:v>
                      </c:pt>
                      <c:pt idx="4785">
                        <c:v>272</c:v>
                      </c:pt>
                      <c:pt idx="4786">
                        <c:v>272</c:v>
                      </c:pt>
                      <c:pt idx="4787">
                        <c:v>273</c:v>
                      </c:pt>
                      <c:pt idx="4788">
                        <c:v>274</c:v>
                      </c:pt>
                      <c:pt idx="4789">
                        <c:v>275</c:v>
                      </c:pt>
                      <c:pt idx="4790">
                        <c:v>276</c:v>
                      </c:pt>
                      <c:pt idx="4791">
                        <c:v>277</c:v>
                      </c:pt>
                      <c:pt idx="4792">
                        <c:v>279</c:v>
                      </c:pt>
                      <c:pt idx="4793">
                        <c:v>279</c:v>
                      </c:pt>
                      <c:pt idx="4794">
                        <c:v>280</c:v>
                      </c:pt>
                      <c:pt idx="4795">
                        <c:v>281</c:v>
                      </c:pt>
                      <c:pt idx="4796">
                        <c:v>282</c:v>
                      </c:pt>
                      <c:pt idx="4797">
                        <c:v>283</c:v>
                      </c:pt>
                      <c:pt idx="4798">
                        <c:v>284</c:v>
                      </c:pt>
                      <c:pt idx="4799">
                        <c:v>286</c:v>
                      </c:pt>
                      <c:pt idx="4800">
                        <c:v>287</c:v>
                      </c:pt>
                      <c:pt idx="4801">
                        <c:v>287</c:v>
                      </c:pt>
                      <c:pt idx="4802">
                        <c:v>288</c:v>
                      </c:pt>
                      <c:pt idx="4803">
                        <c:v>289</c:v>
                      </c:pt>
                      <c:pt idx="4804">
                        <c:v>290</c:v>
                      </c:pt>
                      <c:pt idx="4805">
                        <c:v>291</c:v>
                      </c:pt>
                      <c:pt idx="4806">
                        <c:v>292</c:v>
                      </c:pt>
                      <c:pt idx="4807">
                        <c:v>294</c:v>
                      </c:pt>
                      <c:pt idx="4808">
                        <c:v>295</c:v>
                      </c:pt>
                      <c:pt idx="4809">
                        <c:v>296</c:v>
                      </c:pt>
                      <c:pt idx="4810">
                        <c:v>296</c:v>
                      </c:pt>
                      <c:pt idx="4811">
                        <c:v>297</c:v>
                      </c:pt>
                      <c:pt idx="4812">
                        <c:v>298</c:v>
                      </c:pt>
                      <c:pt idx="4813">
                        <c:v>299</c:v>
                      </c:pt>
                      <c:pt idx="4814">
                        <c:v>1</c:v>
                      </c:pt>
                      <c:pt idx="4815">
                        <c:v>1</c:v>
                      </c:pt>
                      <c:pt idx="4816">
                        <c:v>2</c:v>
                      </c:pt>
                      <c:pt idx="4817">
                        <c:v>3</c:v>
                      </c:pt>
                      <c:pt idx="4818">
                        <c:v>5</c:v>
                      </c:pt>
                      <c:pt idx="4819">
                        <c:v>5</c:v>
                      </c:pt>
                      <c:pt idx="4820">
                        <c:v>6</c:v>
                      </c:pt>
                      <c:pt idx="4821">
                        <c:v>8</c:v>
                      </c:pt>
                      <c:pt idx="4822">
                        <c:v>8</c:v>
                      </c:pt>
                      <c:pt idx="4823">
                        <c:v>9</c:v>
                      </c:pt>
                      <c:pt idx="4824">
                        <c:v>10</c:v>
                      </c:pt>
                      <c:pt idx="4825">
                        <c:v>11</c:v>
                      </c:pt>
                      <c:pt idx="4826">
                        <c:v>12</c:v>
                      </c:pt>
                      <c:pt idx="4827">
                        <c:v>13</c:v>
                      </c:pt>
                      <c:pt idx="4828">
                        <c:v>15</c:v>
                      </c:pt>
                      <c:pt idx="4829">
                        <c:v>15</c:v>
                      </c:pt>
                      <c:pt idx="4830">
                        <c:v>16</c:v>
                      </c:pt>
                      <c:pt idx="4831">
                        <c:v>17</c:v>
                      </c:pt>
                      <c:pt idx="4832">
                        <c:v>18</c:v>
                      </c:pt>
                      <c:pt idx="4833">
                        <c:v>19</c:v>
                      </c:pt>
                      <c:pt idx="4834">
                        <c:v>20</c:v>
                      </c:pt>
                      <c:pt idx="4835">
                        <c:v>21</c:v>
                      </c:pt>
                      <c:pt idx="4836">
                        <c:v>22</c:v>
                      </c:pt>
                      <c:pt idx="4837">
                        <c:v>23</c:v>
                      </c:pt>
                      <c:pt idx="4838">
                        <c:v>24</c:v>
                      </c:pt>
                      <c:pt idx="4839">
                        <c:v>25</c:v>
                      </c:pt>
                      <c:pt idx="4840">
                        <c:v>26</c:v>
                      </c:pt>
                      <c:pt idx="4841">
                        <c:v>27</c:v>
                      </c:pt>
                      <c:pt idx="4842">
                        <c:v>28</c:v>
                      </c:pt>
                      <c:pt idx="4843">
                        <c:v>29</c:v>
                      </c:pt>
                      <c:pt idx="4844">
                        <c:v>30</c:v>
                      </c:pt>
                      <c:pt idx="4845">
                        <c:v>31</c:v>
                      </c:pt>
                      <c:pt idx="4846">
                        <c:v>32</c:v>
                      </c:pt>
                      <c:pt idx="4847">
                        <c:v>33</c:v>
                      </c:pt>
                      <c:pt idx="4848">
                        <c:v>34</c:v>
                      </c:pt>
                      <c:pt idx="4849">
                        <c:v>35</c:v>
                      </c:pt>
                      <c:pt idx="4850">
                        <c:v>36</c:v>
                      </c:pt>
                      <c:pt idx="4851">
                        <c:v>37</c:v>
                      </c:pt>
                      <c:pt idx="4852">
                        <c:v>38</c:v>
                      </c:pt>
                      <c:pt idx="4853">
                        <c:v>39</c:v>
                      </c:pt>
                      <c:pt idx="4854">
                        <c:v>40</c:v>
                      </c:pt>
                      <c:pt idx="4855">
                        <c:v>41</c:v>
                      </c:pt>
                      <c:pt idx="4856">
                        <c:v>42</c:v>
                      </c:pt>
                      <c:pt idx="4857">
                        <c:v>43</c:v>
                      </c:pt>
                      <c:pt idx="4858">
                        <c:v>44</c:v>
                      </c:pt>
                      <c:pt idx="4859">
                        <c:v>45</c:v>
                      </c:pt>
                      <c:pt idx="4860">
                        <c:v>46</c:v>
                      </c:pt>
                      <c:pt idx="4861">
                        <c:v>47</c:v>
                      </c:pt>
                      <c:pt idx="4862">
                        <c:v>48</c:v>
                      </c:pt>
                      <c:pt idx="4863">
                        <c:v>49</c:v>
                      </c:pt>
                      <c:pt idx="4864">
                        <c:v>50</c:v>
                      </c:pt>
                      <c:pt idx="4865">
                        <c:v>51</c:v>
                      </c:pt>
                      <c:pt idx="4866">
                        <c:v>52</c:v>
                      </c:pt>
                      <c:pt idx="4867">
                        <c:v>53</c:v>
                      </c:pt>
                      <c:pt idx="4868">
                        <c:v>54</c:v>
                      </c:pt>
                      <c:pt idx="4869">
                        <c:v>55</c:v>
                      </c:pt>
                      <c:pt idx="4870">
                        <c:v>56</c:v>
                      </c:pt>
                      <c:pt idx="4871">
                        <c:v>56</c:v>
                      </c:pt>
                      <c:pt idx="4872">
                        <c:v>57</c:v>
                      </c:pt>
                      <c:pt idx="4873">
                        <c:v>58</c:v>
                      </c:pt>
                      <c:pt idx="4874">
                        <c:v>60</c:v>
                      </c:pt>
                      <c:pt idx="4875">
                        <c:v>61</c:v>
                      </c:pt>
                      <c:pt idx="4876">
                        <c:v>62</c:v>
                      </c:pt>
                      <c:pt idx="4877">
                        <c:v>63</c:v>
                      </c:pt>
                      <c:pt idx="4878">
                        <c:v>64</c:v>
                      </c:pt>
                      <c:pt idx="4879">
                        <c:v>65</c:v>
                      </c:pt>
                      <c:pt idx="4880">
                        <c:v>66</c:v>
                      </c:pt>
                      <c:pt idx="4881">
                        <c:v>67</c:v>
                      </c:pt>
                      <c:pt idx="4882">
                        <c:v>69</c:v>
                      </c:pt>
                      <c:pt idx="4883">
                        <c:v>69</c:v>
                      </c:pt>
                      <c:pt idx="4884">
                        <c:v>70</c:v>
                      </c:pt>
                      <c:pt idx="4885">
                        <c:v>71</c:v>
                      </c:pt>
                      <c:pt idx="4886">
                        <c:v>72</c:v>
                      </c:pt>
                      <c:pt idx="4887">
                        <c:v>73</c:v>
                      </c:pt>
                      <c:pt idx="4888">
                        <c:v>74</c:v>
                      </c:pt>
                      <c:pt idx="4889">
                        <c:v>75</c:v>
                      </c:pt>
                      <c:pt idx="4890">
                        <c:v>76</c:v>
                      </c:pt>
                      <c:pt idx="4891">
                        <c:v>77</c:v>
                      </c:pt>
                      <c:pt idx="4892">
                        <c:v>78</c:v>
                      </c:pt>
                      <c:pt idx="4893">
                        <c:v>79</c:v>
                      </c:pt>
                      <c:pt idx="4894">
                        <c:v>80</c:v>
                      </c:pt>
                      <c:pt idx="4895">
                        <c:v>81</c:v>
                      </c:pt>
                      <c:pt idx="4896">
                        <c:v>82</c:v>
                      </c:pt>
                      <c:pt idx="4897">
                        <c:v>83</c:v>
                      </c:pt>
                      <c:pt idx="4898">
                        <c:v>84</c:v>
                      </c:pt>
                      <c:pt idx="4899">
                        <c:v>85</c:v>
                      </c:pt>
                      <c:pt idx="4900">
                        <c:v>86</c:v>
                      </c:pt>
                      <c:pt idx="4901">
                        <c:v>87</c:v>
                      </c:pt>
                      <c:pt idx="4902">
                        <c:v>88</c:v>
                      </c:pt>
                      <c:pt idx="4903">
                        <c:v>89</c:v>
                      </c:pt>
                      <c:pt idx="4904">
                        <c:v>90</c:v>
                      </c:pt>
                      <c:pt idx="4905">
                        <c:v>91</c:v>
                      </c:pt>
                      <c:pt idx="4906">
                        <c:v>92</c:v>
                      </c:pt>
                      <c:pt idx="4907">
                        <c:v>93</c:v>
                      </c:pt>
                      <c:pt idx="4908">
                        <c:v>94</c:v>
                      </c:pt>
                      <c:pt idx="4909">
                        <c:v>95</c:v>
                      </c:pt>
                      <c:pt idx="4910">
                        <c:v>96</c:v>
                      </c:pt>
                      <c:pt idx="4911">
                        <c:v>97</c:v>
                      </c:pt>
                      <c:pt idx="4912">
                        <c:v>98</c:v>
                      </c:pt>
                      <c:pt idx="4913">
                        <c:v>99</c:v>
                      </c:pt>
                      <c:pt idx="4914">
                        <c:v>100</c:v>
                      </c:pt>
                      <c:pt idx="4915">
                        <c:v>101</c:v>
                      </c:pt>
                      <c:pt idx="4916">
                        <c:v>102</c:v>
                      </c:pt>
                      <c:pt idx="4917">
                        <c:v>103</c:v>
                      </c:pt>
                      <c:pt idx="4918">
                        <c:v>104</c:v>
                      </c:pt>
                      <c:pt idx="4919">
                        <c:v>105</c:v>
                      </c:pt>
                      <c:pt idx="4920">
                        <c:v>106</c:v>
                      </c:pt>
                      <c:pt idx="4921">
                        <c:v>107</c:v>
                      </c:pt>
                      <c:pt idx="4922">
                        <c:v>107</c:v>
                      </c:pt>
                      <c:pt idx="4923">
                        <c:v>108</c:v>
                      </c:pt>
                      <c:pt idx="4924">
                        <c:v>110</c:v>
                      </c:pt>
                      <c:pt idx="4925">
                        <c:v>110</c:v>
                      </c:pt>
                      <c:pt idx="4926">
                        <c:v>112</c:v>
                      </c:pt>
                      <c:pt idx="4927">
                        <c:v>113</c:v>
                      </c:pt>
                      <c:pt idx="4928">
                        <c:v>114</c:v>
                      </c:pt>
                      <c:pt idx="4929">
                        <c:v>115</c:v>
                      </c:pt>
                      <c:pt idx="4930">
                        <c:v>116</c:v>
                      </c:pt>
                      <c:pt idx="4931">
                        <c:v>117</c:v>
                      </c:pt>
                      <c:pt idx="4932">
                        <c:v>118</c:v>
                      </c:pt>
                      <c:pt idx="4933">
                        <c:v>119</c:v>
                      </c:pt>
                      <c:pt idx="4934">
                        <c:v>120</c:v>
                      </c:pt>
                      <c:pt idx="4935">
                        <c:v>121</c:v>
                      </c:pt>
                      <c:pt idx="4936">
                        <c:v>122</c:v>
                      </c:pt>
                      <c:pt idx="4937">
                        <c:v>123</c:v>
                      </c:pt>
                      <c:pt idx="4938">
                        <c:v>124</c:v>
                      </c:pt>
                      <c:pt idx="4939">
                        <c:v>125</c:v>
                      </c:pt>
                      <c:pt idx="4940">
                        <c:v>126</c:v>
                      </c:pt>
                      <c:pt idx="4941">
                        <c:v>127</c:v>
                      </c:pt>
                      <c:pt idx="4942">
                        <c:v>128</c:v>
                      </c:pt>
                      <c:pt idx="4943">
                        <c:v>129</c:v>
                      </c:pt>
                      <c:pt idx="4944">
                        <c:v>130</c:v>
                      </c:pt>
                      <c:pt idx="4945">
                        <c:v>131</c:v>
                      </c:pt>
                      <c:pt idx="4946">
                        <c:v>132</c:v>
                      </c:pt>
                      <c:pt idx="4947">
                        <c:v>133</c:v>
                      </c:pt>
                      <c:pt idx="4948">
                        <c:v>134</c:v>
                      </c:pt>
                      <c:pt idx="4949">
                        <c:v>135</c:v>
                      </c:pt>
                      <c:pt idx="4950">
                        <c:v>136</c:v>
                      </c:pt>
                      <c:pt idx="4951">
                        <c:v>137</c:v>
                      </c:pt>
                      <c:pt idx="4952">
                        <c:v>138</c:v>
                      </c:pt>
                      <c:pt idx="4953">
                        <c:v>139</c:v>
                      </c:pt>
                      <c:pt idx="4954">
                        <c:v>140</c:v>
                      </c:pt>
                      <c:pt idx="4955">
                        <c:v>141</c:v>
                      </c:pt>
                      <c:pt idx="4956">
                        <c:v>142</c:v>
                      </c:pt>
                      <c:pt idx="4957">
                        <c:v>143</c:v>
                      </c:pt>
                      <c:pt idx="4958">
                        <c:v>144</c:v>
                      </c:pt>
                      <c:pt idx="4959">
                        <c:v>145</c:v>
                      </c:pt>
                      <c:pt idx="4960">
                        <c:v>146</c:v>
                      </c:pt>
                      <c:pt idx="4961">
                        <c:v>147</c:v>
                      </c:pt>
                      <c:pt idx="4962">
                        <c:v>148</c:v>
                      </c:pt>
                      <c:pt idx="4963">
                        <c:v>149</c:v>
                      </c:pt>
                      <c:pt idx="4964">
                        <c:v>150</c:v>
                      </c:pt>
                      <c:pt idx="4965">
                        <c:v>151</c:v>
                      </c:pt>
                      <c:pt idx="4966">
                        <c:v>152</c:v>
                      </c:pt>
                      <c:pt idx="4967">
                        <c:v>153</c:v>
                      </c:pt>
                      <c:pt idx="4968">
                        <c:v>154</c:v>
                      </c:pt>
                      <c:pt idx="4969">
                        <c:v>155</c:v>
                      </c:pt>
                      <c:pt idx="4970">
                        <c:v>156</c:v>
                      </c:pt>
                      <c:pt idx="4971">
                        <c:v>157</c:v>
                      </c:pt>
                      <c:pt idx="4972">
                        <c:v>158</c:v>
                      </c:pt>
                      <c:pt idx="4973">
                        <c:v>158</c:v>
                      </c:pt>
                      <c:pt idx="4974">
                        <c:v>159</c:v>
                      </c:pt>
                      <c:pt idx="4975">
                        <c:v>161</c:v>
                      </c:pt>
                      <c:pt idx="4976">
                        <c:v>161</c:v>
                      </c:pt>
                      <c:pt idx="4977">
                        <c:v>162</c:v>
                      </c:pt>
                      <c:pt idx="4978">
                        <c:v>165</c:v>
                      </c:pt>
                      <c:pt idx="4979">
                        <c:v>165</c:v>
                      </c:pt>
                      <c:pt idx="4980">
                        <c:v>166</c:v>
                      </c:pt>
                      <c:pt idx="4981">
                        <c:v>167</c:v>
                      </c:pt>
                      <c:pt idx="4982">
                        <c:v>168</c:v>
                      </c:pt>
                      <c:pt idx="4983">
                        <c:v>169</c:v>
                      </c:pt>
                      <c:pt idx="4984">
                        <c:v>170</c:v>
                      </c:pt>
                      <c:pt idx="4985">
                        <c:v>171</c:v>
                      </c:pt>
                      <c:pt idx="4986">
                        <c:v>172</c:v>
                      </c:pt>
                      <c:pt idx="4987">
                        <c:v>173</c:v>
                      </c:pt>
                      <c:pt idx="4988">
                        <c:v>174</c:v>
                      </c:pt>
                      <c:pt idx="4989">
                        <c:v>175</c:v>
                      </c:pt>
                      <c:pt idx="4990">
                        <c:v>176</c:v>
                      </c:pt>
                      <c:pt idx="4991">
                        <c:v>177</c:v>
                      </c:pt>
                      <c:pt idx="4992">
                        <c:v>178</c:v>
                      </c:pt>
                      <c:pt idx="4993">
                        <c:v>179</c:v>
                      </c:pt>
                      <c:pt idx="4994">
                        <c:v>180</c:v>
                      </c:pt>
                      <c:pt idx="4995">
                        <c:v>181</c:v>
                      </c:pt>
                      <c:pt idx="4996">
                        <c:v>182</c:v>
                      </c:pt>
                      <c:pt idx="4997">
                        <c:v>183</c:v>
                      </c:pt>
                      <c:pt idx="4998">
                        <c:v>184</c:v>
                      </c:pt>
                      <c:pt idx="4999">
                        <c:v>185</c:v>
                      </c:pt>
                      <c:pt idx="5000">
                        <c:v>186</c:v>
                      </c:pt>
                      <c:pt idx="5001">
                        <c:v>187</c:v>
                      </c:pt>
                      <c:pt idx="5002">
                        <c:v>188</c:v>
                      </c:pt>
                      <c:pt idx="5003">
                        <c:v>189</c:v>
                      </c:pt>
                      <c:pt idx="5004">
                        <c:v>190</c:v>
                      </c:pt>
                      <c:pt idx="5005">
                        <c:v>191</c:v>
                      </c:pt>
                      <c:pt idx="5006">
                        <c:v>192</c:v>
                      </c:pt>
                      <c:pt idx="5007">
                        <c:v>193</c:v>
                      </c:pt>
                      <c:pt idx="5008">
                        <c:v>194</c:v>
                      </c:pt>
                      <c:pt idx="5009">
                        <c:v>195</c:v>
                      </c:pt>
                      <c:pt idx="5010">
                        <c:v>196</c:v>
                      </c:pt>
                      <c:pt idx="5011">
                        <c:v>197</c:v>
                      </c:pt>
                      <c:pt idx="5012">
                        <c:v>198</c:v>
                      </c:pt>
                      <c:pt idx="5013">
                        <c:v>199</c:v>
                      </c:pt>
                      <c:pt idx="5014">
                        <c:v>200</c:v>
                      </c:pt>
                      <c:pt idx="5015">
                        <c:v>201</c:v>
                      </c:pt>
                      <c:pt idx="5016">
                        <c:v>202</c:v>
                      </c:pt>
                      <c:pt idx="5017">
                        <c:v>203</c:v>
                      </c:pt>
                      <c:pt idx="5018">
                        <c:v>203</c:v>
                      </c:pt>
                      <c:pt idx="5019">
                        <c:v>204</c:v>
                      </c:pt>
                      <c:pt idx="5020">
                        <c:v>205</c:v>
                      </c:pt>
                      <c:pt idx="5021">
                        <c:v>206</c:v>
                      </c:pt>
                      <c:pt idx="5022">
                        <c:v>207</c:v>
                      </c:pt>
                      <c:pt idx="5023">
                        <c:v>208</c:v>
                      </c:pt>
                      <c:pt idx="5024">
                        <c:v>210</c:v>
                      </c:pt>
                      <c:pt idx="5025">
                        <c:v>211</c:v>
                      </c:pt>
                      <c:pt idx="5026">
                        <c:v>212</c:v>
                      </c:pt>
                      <c:pt idx="5027">
                        <c:v>213</c:v>
                      </c:pt>
                      <c:pt idx="5028">
                        <c:v>214</c:v>
                      </c:pt>
                      <c:pt idx="5029">
                        <c:v>215</c:v>
                      </c:pt>
                      <c:pt idx="5030">
                        <c:v>216</c:v>
                      </c:pt>
                      <c:pt idx="5031">
                        <c:v>217</c:v>
                      </c:pt>
                      <c:pt idx="5032">
                        <c:v>218</c:v>
                      </c:pt>
                      <c:pt idx="5033">
                        <c:v>219</c:v>
                      </c:pt>
                      <c:pt idx="5034">
                        <c:v>220</c:v>
                      </c:pt>
                      <c:pt idx="5035">
                        <c:v>221</c:v>
                      </c:pt>
                      <c:pt idx="5036">
                        <c:v>222</c:v>
                      </c:pt>
                      <c:pt idx="5037">
                        <c:v>223</c:v>
                      </c:pt>
                      <c:pt idx="5038">
                        <c:v>224</c:v>
                      </c:pt>
                      <c:pt idx="5039">
                        <c:v>225</c:v>
                      </c:pt>
                      <c:pt idx="5040">
                        <c:v>226</c:v>
                      </c:pt>
                      <c:pt idx="5041">
                        <c:v>227</c:v>
                      </c:pt>
                      <c:pt idx="5042">
                        <c:v>228</c:v>
                      </c:pt>
                      <c:pt idx="5043">
                        <c:v>229</c:v>
                      </c:pt>
                      <c:pt idx="5044">
                        <c:v>230</c:v>
                      </c:pt>
                      <c:pt idx="5045">
                        <c:v>231</c:v>
                      </c:pt>
                      <c:pt idx="5046">
                        <c:v>232</c:v>
                      </c:pt>
                      <c:pt idx="5047">
                        <c:v>233</c:v>
                      </c:pt>
                      <c:pt idx="5048">
                        <c:v>234</c:v>
                      </c:pt>
                      <c:pt idx="5049">
                        <c:v>235</c:v>
                      </c:pt>
                      <c:pt idx="5050">
                        <c:v>236</c:v>
                      </c:pt>
                      <c:pt idx="5051">
                        <c:v>237</c:v>
                      </c:pt>
                      <c:pt idx="5052">
                        <c:v>238</c:v>
                      </c:pt>
                      <c:pt idx="5053">
                        <c:v>239</c:v>
                      </c:pt>
                      <c:pt idx="5054">
                        <c:v>240</c:v>
                      </c:pt>
                      <c:pt idx="5055">
                        <c:v>241</c:v>
                      </c:pt>
                      <c:pt idx="5056">
                        <c:v>242</c:v>
                      </c:pt>
                      <c:pt idx="5057">
                        <c:v>243</c:v>
                      </c:pt>
                      <c:pt idx="5058">
                        <c:v>244</c:v>
                      </c:pt>
                      <c:pt idx="5059">
                        <c:v>245</c:v>
                      </c:pt>
                      <c:pt idx="5060">
                        <c:v>246</c:v>
                      </c:pt>
                      <c:pt idx="5061">
                        <c:v>246</c:v>
                      </c:pt>
                      <c:pt idx="5062">
                        <c:v>248</c:v>
                      </c:pt>
                      <c:pt idx="5063">
                        <c:v>248</c:v>
                      </c:pt>
                      <c:pt idx="5064">
                        <c:v>249</c:v>
                      </c:pt>
                      <c:pt idx="5065">
                        <c:v>251</c:v>
                      </c:pt>
                      <c:pt idx="5066">
                        <c:v>251</c:v>
                      </c:pt>
                      <c:pt idx="5067">
                        <c:v>252</c:v>
                      </c:pt>
                      <c:pt idx="5068">
                        <c:v>254</c:v>
                      </c:pt>
                      <c:pt idx="5069">
                        <c:v>255</c:v>
                      </c:pt>
                      <c:pt idx="5070">
                        <c:v>256</c:v>
                      </c:pt>
                      <c:pt idx="5071">
                        <c:v>257</c:v>
                      </c:pt>
                      <c:pt idx="5072">
                        <c:v>258</c:v>
                      </c:pt>
                      <c:pt idx="5073">
                        <c:v>259</c:v>
                      </c:pt>
                      <c:pt idx="5074">
                        <c:v>260</c:v>
                      </c:pt>
                      <c:pt idx="5075">
                        <c:v>261</c:v>
                      </c:pt>
                      <c:pt idx="5076">
                        <c:v>262</c:v>
                      </c:pt>
                      <c:pt idx="5077">
                        <c:v>263</c:v>
                      </c:pt>
                      <c:pt idx="5078">
                        <c:v>264</c:v>
                      </c:pt>
                      <c:pt idx="5079">
                        <c:v>265</c:v>
                      </c:pt>
                      <c:pt idx="5080">
                        <c:v>266</c:v>
                      </c:pt>
                      <c:pt idx="5081">
                        <c:v>267</c:v>
                      </c:pt>
                      <c:pt idx="5082">
                        <c:v>268</c:v>
                      </c:pt>
                      <c:pt idx="5083">
                        <c:v>269</c:v>
                      </c:pt>
                      <c:pt idx="5084">
                        <c:v>270</c:v>
                      </c:pt>
                      <c:pt idx="5085">
                        <c:v>271</c:v>
                      </c:pt>
                      <c:pt idx="5086">
                        <c:v>272</c:v>
                      </c:pt>
                      <c:pt idx="5087">
                        <c:v>273</c:v>
                      </c:pt>
                      <c:pt idx="5088">
                        <c:v>274</c:v>
                      </c:pt>
                      <c:pt idx="5089">
                        <c:v>275</c:v>
                      </c:pt>
                      <c:pt idx="5090">
                        <c:v>276</c:v>
                      </c:pt>
                      <c:pt idx="5091">
                        <c:v>277</c:v>
                      </c:pt>
                      <c:pt idx="5092">
                        <c:v>278</c:v>
                      </c:pt>
                      <c:pt idx="5093">
                        <c:v>279</c:v>
                      </c:pt>
                      <c:pt idx="5094">
                        <c:v>280</c:v>
                      </c:pt>
                      <c:pt idx="5095">
                        <c:v>281</c:v>
                      </c:pt>
                      <c:pt idx="5096">
                        <c:v>282</c:v>
                      </c:pt>
                      <c:pt idx="5097">
                        <c:v>283</c:v>
                      </c:pt>
                      <c:pt idx="5098">
                        <c:v>284</c:v>
                      </c:pt>
                      <c:pt idx="5099">
                        <c:v>285</c:v>
                      </c:pt>
                      <c:pt idx="5100">
                        <c:v>286</c:v>
                      </c:pt>
                      <c:pt idx="5101">
                        <c:v>287</c:v>
                      </c:pt>
                      <c:pt idx="5102">
                        <c:v>288</c:v>
                      </c:pt>
                      <c:pt idx="5103">
                        <c:v>288</c:v>
                      </c:pt>
                      <c:pt idx="5104">
                        <c:v>290</c:v>
                      </c:pt>
                      <c:pt idx="5105">
                        <c:v>290</c:v>
                      </c:pt>
                      <c:pt idx="5106">
                        <c:v>291</c:v>
                      </c:pt>
                      <c:pt idx="5107">
                        <c:v>292</c:v>
                      </c:pt>
                      <c:pt idx="5108">
                        <c:v>293</c:v>
                      </c:pt>
                      <c:pt idx="5109">
                        <c:v>295</c:v>
                      </c:pt>
                      <c:pt idx="5110">
                        <c:v>296</c:v>
                      </c:pt>
                      <c:pt idx="5111">
                        <c:v>297</c:v>
                      </c:pt>
                      <c:pt idx="5112">
                        <c:v>298</c:v>
                      </c:pt>
                      <c:pt idx="5113">
                        <c:v>299</c:v>
                      </c:pt>
                      <c:pt idx="5114">
                        <c:v>300</c:v>
                      </c:pt>
                      <c:pt idx="5115">
                        <c:v>0</c:v>
                      </c:pt>
                      <c:pt idx="5116">
                        <c:v>1</c:v>
                      </c:pt>
                      <c:pt idx="5117">
                        <c:v>2</c:v>
                      </c:pt>
                      <c:pt idx="5118">
                        <c:v>3</c:v>
                      </c:pt>
                      <c:pt idx="5119">
                        <c:v>4</c:v>
                      </c:pt>
                      <c:pt idx="5120">
                        <c:v>5</c:v>
                      </c:pt>
                      <c:pt idx="5121">
                        <c:v>6</c:v>
                      </c:pt>
                      <c:pt idx="5122">
                        <c:v>7</c:v>
                      </c:pt>
                      <c:pt idx="5123">
                        <c:v>8</c:v>
                      </c:pt>
                      <c:pt idx="5124">
                        <c:v>9</c:v>
                      </c:pt>
                      <c:pt idx="5125">
                        <c:v>10</c:v>
                      </c:pt>
                      <c:pt idx="5126">
                        <c:v>11</c:v>
                      </c:pt>
                      <c:pt idx="5127">
                        <c:v>12</c:v>
                      </c:pt>
                      <c:pt idx="5128">
                        <c:v>13</c:v>
                      </c:pt>
                      <c:pt idx="5129">
                        <c:v>14</c:v>
                      </c:pt>
                      <c:pt idx="5130">
                        <c:v>15</c:v>
                      </c:pt>
                      <c:pt idx="5131">
                        <c:v>16</c:v>
                      </c:pt>
                      <c:pt idx="5132">
                        <c:v>17</c:v>
                      </c:pt>
                      <c:pt idx="5133">
                        <c:v>18</c:v>
                      </c:pt>
                      <c:pt idx="5134">
                        <c:v>19</c:v>
                      </c:pt>
                      <c:pt idx="5135">
                        <c:v>20</c:v>
                      </c:pt>
                      <c:pt idx="5136">
                        <c:v>20</c:v>
                      </c:pt>
                      <c:pt idx="5137">
                        <c:v>21</c:v>
                      </c:pt>
                      <c:pt idx="5138">
                        <c:v>22</c:v>
                      </c:pt>
                      <c:pt idx="5139">
                        <c:v>23</c:v>
                      </c:pt>
                      <c:pt idx="5140">
                        <c:v>24</c:v>
                      </c:pt>
                      <c:pt idx="5141">
                        <c:v>25</c:v>
                      </c:pt>
                      <c:pt idx="5142">
                        <c:v>26</c:v>
                      </c:pt>
                      <c:pt idx="5143">
                        <c:v>28</c:v>
                      </c:pt>
                      <c:pt idx="5144">
                        <c:v>28</c:v>
                      </c:pt>
                      <c:pt idx="5145">
                        <c:v>29</c:v>
                      </c:pt>
                      <c:pt idx="5146">
                        <c:v>30</c:v>
                      </c:pt>
                      <c:pt idx="5147">
                        <c:v>32</c:v>
                      </c:pt>
                      <c:pt idx="5148">
                        <c:v>32</c:v>
                      </c:pt>
                      <c:pt idx="5149">
                        <c:v>33</c:v>
                      </c:pt>
                      <c:pt idx="5150">
                        <c:v>34</c:v>
                      </c:pt>
                      <c:pt idx="5151">
                        <c:v>35</c:v>
                      </c:pt>
                      <c:pt idx="5152">
                        <c:v>36</c:v>
                      </c:pt>
                      <c:pt idx="5153">
                        <c:v>37</c:v>
                      </c:pt>
                      <c:pt idx="5154">
                        <c:v>38</c:v>
                      </c:pt>
                      <c:pt idx="5155">
                        <c:v>39</c:v>
                      </c:pt>
                      <c:pt idx="5156">
                        <c:v>40</c:v>
                      </c:pt>
                      <c:pt idx="5157">
                        <c:v>41</c:v>
                      </c:pt>
                      <c:pt idx="5158">
                        <c:v>42</c:v>
                      </c:pt>
                      <c:pt idx="5159">
                        <c:v>43</c:v>
                      </c:pt>
                      <c:pt idx="5160">
                        <c:v>44</c:v>
                      </c:pt>
                      <c:pt idx="5161">
                        <c:v>45</c:v>
                      </c:pt>
                      <c:pt idx="5162">
                        <c:v>46</c:v>
                      </c:pt>
                      <c:pt idx="5163">
                        <c:v>47</c:v>
                      </c:pt>
                      <c:pt idx="5164">
                        <c:v>48</c:v>
                      </c:pt>
                      <c:pt idx="5165">
                        <c:v>49</c:v>
                      </c:pt>
                      <c:pt idx="5166">
                        <c:v>50</c:v>
                      </c:pt>
                      <c:pt idx="5167">
                        <c:v>51</c:v>
                      </c:pt>
                      <c:pt idx="5168">
                        <c:v>52</c:v>
                      </c:pt>
                      <c:pt idx="5169">
                        <c:v>54</c:v>
                      </c:pt>
                      <c:pt idx="5170">
                        <c:v>55</c:v>
                      </c:pt>
                      <c:pt idx="5171">
                        <c:v>56</c:v>
                      </c:pt>
                      <c:pt idx="5172">
                        <c:v>57</c:v>
                      </c:pt>
                      <c:pt idx="5173">
                        <c:v>58</c:v>
                      </c:pt>
                      <c:pt idx="5174">
                        <c:v>59</c:v>
                      </c:pt>
                      <c:pt idx="5175">
                        <c:v>60</c:v>
                      </c:pt>
                      <c:pt idx="5176">
                        <c:v>61</c:v>
                      </c:pt>
                      <c:pt idx="5177">
                        <c:v>62</c:v>
                      </c:pt>
                      <c:pt idx="5178">
                        <c:v>63</c:v>
                      </c:pt>
                      <c:pt idx="5179">
                        <c:v>64</c:v>
                      </c:pt>
                      <c:pt idx="5180">
                        <c:v>65</c:v>
                      </c:pt>
                      <c:pt idx="5181">
                        <c:v>66</c:v>
                      </c:pt>
                      <c:pt idx="5182">
                        <c:v>67</c:v>
                      </c:pt>
                      <c:pt idx="5183">
                        <c:v>67</c:v>
                      </c:pt>
                      <c:pt idx="5184">
                        <c:v>68</c:v>
                      </c:pt>
                      <c:pt idx="5185">
                        <c:v>69</c:v>
                      </c:pt>
                      <c:pt idx="5186">
                        <c:v>71</c:v>
                      </c:pt>
                      <c:pt idx="5187">
                        <c:v>71</c:v>
                      </c:pt>
                      <c:pt idx="5188">
                        <c:v>72</c:v>
                      </c:pt>
                      <c:pt idx="5189">
                        <c:v>73</c:v>
                      </c:pt>
                      <c:pt idx="5190">
                        <c:v>75</c:v>
                      </c:pt>
                      <c:pt idx="5191">
                        <c:v>75</c:v>
                      </c:pt>
                      <c:pt idx="5192">
                        <c:v>76</c:v>
                      </c:pt>
                      <c:pt idx="5193">
                        <c:v>77</c:v>
                      </c:pt>
                      <c:pt idx="5194">
                        <c:v>78</c:v>
                      </c:pt>
                      <c:pt idx="5195">
                        <c:v>79</c:v>
                      </c:pt>
                      <c:pt idx="5196">
                        <c:v>80</c:v>
                      </c:pt>
                      <c:pt idx="5197">
                        <c:v>81</c:v>
                      </c:pt>
                      <c:pt idx="5198">
                        <c:v>82</c:v>
                      </c:pt>
                      <c:pt idx="5199">
                        <c:v>83</c:v>
                      </c:pt>
                      <c:pt idx="5200">
                        <c:v>84</c:v>
                      </c:pt>
                      <c:pt idx="5201">
                        <c:v>85</c:v>
                      </c:pt>
                      <c:pt idx="5202">
                        <c:v>86</c:v>
                      </c:pt>
                      <c:pt idx="5203">
                        <c:v>87</c:v>
                      </c:pt>
                      <c:pt idx="5204">
                        <c:v>88</c:v>
                      </c:pt>
                      <c:pt idx="5205">
                        <c:v>89</c:v>
                      </c:pt>
                      <c:pt idx="5206">
                        <c:v>90</c:v>
                      </c:pt>
                      <c:pt idx="5207">
                        <c:v>91</c:v>
                      </c:pt>
                      <c:pt idx="5208">
                        <c:v>92</c:v>
                      </c:pt>
                      <c:pt idx="5209">
                        <c:v>93</c:v>
                      </c:pt>
                      <c:pt idx="5210">
                        <c:v>95</c:v>
                      </c:pt>
                      <c:pt idx="5211">
                        <c:v>96</c:v>
                      </c:pt>
                      <c:pt idx="5212">
                        <c:v>97</c:v>
                      </c:pt>
                      <c:pt idx="5213">
                        <c:v>98</c:v>
                      </c:pt>
                      <c:pt idx="5214">
                        <c:v>99</c:v>
                      </c:pt>
                      <c:pt idx="5215">
                        <c:v>100</c:v>
                      </c:pt>
                      <c:pt idx="5216">
                        <c:v>101</c:v>
                      </c:pt>
                      <c:pt idx="5217">
                        <c:v>102</c:v>
                      </c:pt>
                      <c:pt idx="5218">
                        <c:v>103</c:v>
                      </c:pt>
                      <c:pt idx="5219">
                        <c:v>104</c:v>
                      </c:pt>
                      <c:pt idx="5220">
                        <c:v>104</c:v>
                      </c:pt>
                      <c:pt idx="5221">
                        <c:v>105</c:v>
                      </c:pt>
                      <c:pt idx="5222">
                        <c:v>106</c:v>
                      </c:pt>
                      <c:pt idx="5223">
                        <c:v>108</c:v>
                      </c:pt>
                      <c:pt idx="5224">
                        <c:v>108</c:v>
                      </c:pt>
                      <c:pt idx="5225">
                        <c:v>109</c:v>
                      </c:pt>
                      <c:pt idx="5226">
                        <c:v>110</c:v>
                      </c:pt>
                      <c:pt idx="5227">
                        <c:v>112</c:v>
                      </c:pt>
                      <c:pt idx="5228">
                        <c:v>112</c:v>
                      </c:pt>
                      <c:pt idx="5229">
                        <c:v>113</c:v>
                      </c:pt>
                      <c:pt idx="5230">
                        <c:v>114</c:v>
                      </c:pt>
                      <c:pt idx="5231">
                        <c:v>115</c:v>
                      </c:pt>
                      <c:pt idx="5232">
                        <c:v>116</c:v>
                      </c:pt>
                      <c:pt idx="5233">
                        <c:v>117</c:v>
                      </c:pt>
                      <c:pt idx="5234">
                        <c:v>118</c:v>
                      </c:pt>
                      <c:pt idx="5235">
                        <c:v>119</c:v>
                      </c:pt>
                      <c:pt idx="5236">
                        <c:v>120</c:v>
                      </c:pt>
                      <c:pt idx="5237">
                        <c:v>121</c:v>
                      </c:pt>
                      <c:pt idx="5238">
                        <c:v>122</c:v>
                      </c:pt>
                      <c:pt idx="5239">
                        <c:v>123</c:v>
                      </c:pt>
                      <c:pt idx="5240">
                        <c:v>124</c:v>
                      </c:pt>
                      <c:pt idx="5241">
                        <c:v>125</c:v>
                      </c:pt>
                      <c:pt idx="5242">
                        <c:v>126</c:v>
                      </c:pt>
                      <c:pt idx="5243">
                        <c:v>127</c:v>
                      </c:pt>
                      <c:pt idx="5244">
                        <c:v>128</c:v>
                      </c:pt>
                      <c:pt idx="5245">
                        <c:v>129</c:v>
                      </c:pt>
                      <c:pt idx="5246">
                        <c:v>130</c:v>
                      </c:pt>
                      <c:pt idx="5247">
                        <c:v>131</c:v>
                      </c:pt>
                      <c:pt idx="5248">
                        <c:v>132</c:v>
                      </c:pt>
                      <c:pt idx="5249">
                        <c:v>133</c:v>
                      </c:pt>
                      <c:pt idx="5250">
                        <c:v>134</c:v>
                      </c:pt>
                      <c:pt idx="5251">
                        <c:v>135</c:v>
                      </c:pt>
                      <c:pt idx="5252">
                        <c:v>136</c:v>
                      </c:pt>
                      <c:pt idx="5253">
                        <c:v>137</c:v>
                      </c:pt>
                      <c:pt idx="5254">
                        <c:v>139</c:v>
                      </c:pt>
                      <c:pt idx="5255">
                        <c:v>140</c:v>
                      </c:pt>
                      <c:pt idx="5256">
                        <c:v>141</c:v>
                      </c:pt>
                      <c:pt idx="5257">
                        <c:v>142</c:v>
                      </c:pt>
                      <c:pt idx="5258">
                        <c:v>143</c:v>
                      </c:pt>
                      <c:pt idx="5259">
                        <c:v>144</c:v>
                      </c:pt>
                      <c:pt idx="5260">
                        <c:v>145</c:v>
                      </c:pt>
                      <c:pt idx="5261">
                        <c:v>146</c:v>
                      </c:pt>
                      <c:pt idx="5262">
                        <c:v>147</c:v>
                      </c:pt>
                      <c:pt idx="5263">
                        <c:v>147</c:v>
                      </c:pt>
                      <c:pt idx="5264">
                        <c:v>148</c:v>
                      </c:pt>
                      <c:pt idx="5265">
                        <c:v>149</c:v>
                      </c:pt>
                      <c:pt idx="5266">
                        <c:v>150</c:v>
                      </c:pt>
                      <c:pt idx="5267">
                        <c:v>151</c:v>
                      </c:pt>
                      <c:pt idx="5268">
                        <c:v>152</c:v>
                      </c:pt>
                      <c:pt idx="5269">
                        <c:v>153</c:v>
                      </c:pt>
                      <c:pt idx="5270">
                        <c:v>154</c:v>
                      </c:pt>
                      <c:pt idx="5271">
                        <c:v>155</c:v>
                      </c:pt>
                      <c:pt idx="5272">
                        <c:v>156</c:v>
                      </c:pt>
                      <c:pt idx="5273">
                        <c:v>157</c:v>
                      </c:pt>
                      <c:pt idx="5274">
                        <c:v>158</c:v>
                      </c:pt>
                      <c:pt idx="5275">
                        <c:v>159</c:v>
                      </c:pt>
                      <c:pt idx="5276">
                        <c:v>161</c:v>
                      </c:pt>
                      <c:pt idx="5277">
                        <c:v>161</c:v>
                      </c:pt>
                      <c:pt idx="5278">
                        <c:v>162</c:v>
                      </c:pt>
                      <c:pt idx="5279">
                        <c:v>163</c:v>
                      </c:pt>
                      <c:pt idx="5280">
                        <c:v>164</c:v>
                      </c:pt>
                      <c:pt idx="5281">
                        <c:v>165</c:v>
                      </c:pt>
                      <c:pt idx="5282">
                        <c:v>166</c:v>
                      </c:pt>
                      <c:pt idx="5283">
                        <c:v>167</c:v>
                      </c:pt>
                      <c:pt idx="5284">
                        <c:v>168</c:v>
                      </c:pt>
                      <c:pt idx="5285">
                        <c:v>169</c:v>
                      </c:pt>
                      <c:pt idx="5286">
                        <c:v>170</c:v>
                      </c:pt>
                      <c:pt idx="5287">
                        <c:v>171</c:v>
                      </c:pt>
                      <c:pt idx="5288">
                        <c:v>172</c:v>
                      </c:pt>
                      <c:pt idx="5289">
                        <c:v>173</c:v>
                      </c:pt>
                      <c:pt idx="5290">
                        <c:v>175</c:v>
                      </c:pt>
                      <c:pt idx="5291">
                        <c:v>176</c:v>
                      </c:pt>
                      <c:pt idx="5292">
                        <c:v>177</c:v>
                      </c:pt>
                      <c:pt idx="5293">
                        <c:v>178</c:v>
                      </c:pt>
                      <c:pt idx="5294">
                        <c:v>179</c:v>
                      </c:pt>
                      <c:pt idx="5295">
                        <c:v>180</c:v>
                      </c:pt>
                      <c:pt idx="5296">
                        <c:v>180</c:v>
                      </c:pt>
                      <c:pt idx="5297">
                        <c:v>181</c:v>
                      </c:pt>
                      <c:pt idx="5298">
                        <c:v>182</c:v>
                      </c:pt>
                      <c:pt idx="5299">
                        <c:v>183</c:v>
                      </c:pt>
                      <c:pt idx="5300">
                        <c:v>184</c:v>
                      </c:pt>
                      <c:pt idx="5301">
                        <c:v>185</c:v>
                      </c:pt>
                      <c:pt idx="5302">
                        <c:v>186</c:v>
                      </c:pt>
                      <c:pt idx="5303">
                        <c:v>187</c:v>
                      </c:pt>
                      <c:pt idx="5304">
                        <c:v>189</c:v>
                      </c:pt>
                      <c:pt idx="5305">
                        <c:v>189</c:v>
                      </c:pt>
                      <c:pt idx="5306">
                        <c:v>190</c:v>
                      </c:pt>
                      <c:pt idx="5307">
                        <c:v>191</c:v>
                      </c:pt>
                      <c:pt idx="5308">
                        <c:v>192</c:v>
                      </c:pt>
                      <c:pt idx="5309">
                        <c:v>193</c:v>
                      </c:pt>
                      <c:pt idx="5310">
                        <c:v>194</c:v>
                      </c:pt>
                      <c:pt idx="5311">
                        <c:v>195</c:v>
                      </c:pt>
                      <c:pt idx="5312">
                        <c:v>196</c:v>
                      </c:pt>
                      <c:pt idx="5313">
                        <c:v>197</c:v>
                      </c:pt>
                      <c:pt idx="5314">
                        <c:v>198</c:v>
                      </c:pt>
                      <c:pt idx="5315">
                        <c:v>199</c:v>
                      </c:pt>
                      <c:pt idx="5316">
                        <c:v>200</c:v>
                      </c:pt>
                      <c:pt idx="5317">
                        <c:v>201</c:v>
                      </c:pt>
                      <c:pt idx="5318">
                        <c:v>202</c:v>
                      </c:pt>
                      <c:pt idx="5319">
                        <c:v>203</c:v>
                      </c:pt>
                      <c:pt idx="5320">
                        <c:v>204</c:v>
                      </c:pt>
                      <c:pt idx="5321">
                        <c:v>205</c:v>
                      </c:pt>
                      <c:pt idx="5322">
                        <c:v>207</c:v>
                      </c:pt>
                      <c:pt idx="5323">
                        <c:v>208</c:v>
                      </c:pt>
                      <c:pt idx="5324">
                        <c:v>209</c:v>
                      </c:pt>
                      <c:pt idx="5325">
                        <c:v>210</c:v>
                      </c:pt>
                      <c:pt idx="5326">
                        <c:v>211</c:v>
                      </c:pt>
                      <c:pt idx="5327">
                        <c:v>212</c:v>
                      </c:pt>
                      <c:pt idx="5328">
                        <c:v>213</c:v>
                      </c:pt>
                      <c:pt idx="5329">
                        <c:v>214</c:v>
                      </c:pt>
                      <c:pt idx="5330">
                        <c:v>214</c:v>
                      </c:pt>
                      <c:pt idx="5331">
                        <c:v>216</c:v>
                      </c:pt>
                      <c:pt idx="5332">
                        <c:v>216</c:v>
                      </c:pt>
                      <c:pt idx="5333">
                        <c:v>218</c:v>
                      </c:pt>
                      <c:pt idx="5334">
                        <c:v>218</c:v>
                      </c:pt>
                      <c:pt idx="5335">
                        <c:v>219</c:v>
                      </c:pt>
                      <c:pt idx="5336">
                        <c:v>220</c:v>
                      </c:pt>
                      <c:pt idx="5337">
                        <c:v>221</c:v>
                      </c:pt>
                      <c:pt idx="5338">
                        <c:v>222</c:v>
                      </c:pt>
                      <c:pt idx="5339">
                        <c:v>223</c:v>
                      </c:pt>
                      <c:pt idx="5340">
                        <c:v>224</c:v>
                      </c:pt>
                      <c:pt idx="5341">
                        <c:v>225</c:v>
                      </c:pt>
                      <c:pt idx="5342">
                        <c:v>226</c:v>
                      </c:pt>
                      <c:pt idx="5343">
                        <c:v>228</c:v>
                      </c:pt>
                      <c:pt idx="5344">
                        <c:v>228</c:v>
                      </c:pt>
                      <c:pt idx="5345">
                        <c:v>229</c:v>
                      </c:pt>
                      <c:pt idx="5346">
                        <c:v>230</c:v>
                      </c:pt>
                      <c:pt idx="5347">
                        <c:v>231</c:v>
                      </c:pt>
                      <c:pt idx="5348">
                        <c:v>232</c:v>
                      </c:pt>
                      <c:pt idx="5349">
                        <c:v>233</c:v>
                      </c:pt>
                      <c:pt idx="5350">
                        <c:v>234</c:v>
                      </c:pt>
                      <c:pt idx="5351">
                        <c:v>235</c:v>
                      </c:pt>
                      <c:pt idx="5352">
                        <c:v>236</c:v>
                      </c:pt>
                      <c:pt idx="5353">
                        <c:v>237</c:v>
                      </c:pt>
                      <c:pt idx="5354">
                        <c:v>238</c:v>
                      </c:pt>
                      <c:pt idx="5355">
                        <c:v>239</c:v>
                      </c:pt>
                      <c:pt idx="5356">
                        <c:v>240</c:v>
                      </c:pt>
                      <c:pt idx="5357">
                        <c:v>241</c:v>
                      </c:pt>
                      <c:pt idx="5358">
                        <c:v>242</c:v>
                      </c:pt>
                      <c:pt idx="5359">
                        <c:v>243</c:v>
                      </c:pt>
                      <c:pt idx="5360">
                        <c:v>244</c:v>
                      </c:pt>
                      <c:pt idx="5361">
                        <c:v>246</c:v>
                      </c:pt>
                      <c:pt idx="5362">
                        <c:v>247</c:v>
                      </c:pt>
                      <c:pt idx="5363">
                        <c:v>248</c:v>
                      </c:pt>
                      <c:pt idx="5364">
                        <c:v>249</c:v>
                      </c:pt>
                      <c:pt idx="5365">
                        <c:v>250</c:v>
                      </c:pt>
                      <c:pt idx="5366">
                        <c:v>250</c:v>
                      </c:pt>
                      <c:pt idx="5367">
                        <c:v>252</c:v>
                      </c:pt>
                      <c:pt idx="5368">
                        <c:v>252</c:v>
                      </c:pt>
                      <c:pt idx="5369">
                        <c:v>253</c:v>
                      </c:pt>
                      <c:pt idx="5370">
                        <c:v>255</c:v>
                      </c:pt>
                      <c:pt idx="5371">
                        <c:v>255</c:v>
                      </c:pt>
                      <c:pt idx="5372">
                        <c:v>256</c:v>
                      </c:pt>
                      <c:pt idx="5373">
                        <c:v>257</c:v>
                      </c:pt>
                      <c:pt idx="5374">
                        <c:v>258</c:v>
                      </c:pt>
                      <c:pt idx="5375">
                        <c:v>259</c:v>
                      </c:pt>
                      <c:pt idx="5376">
                        <c:v>260</c:v>
                      </c:pt>
                      <c:pt idx="5377">
                        <c:v>261</c:v>
                      </c:pt>
                      <c:pt idx="5378">
                        <c:v>262</c:v>
                      </c:pt>
                      <c:pt idx="5379">
                        <c:v>263</c:v>
                      </c:pt>
                      <c:pt idx="5380">
                        <c:v>264</c:v>
                      </c:pt>
                      <c:pt idx="5381">
                        <c:v>265</c:v>
                      </c:pt>
                      <c:pt idx="5382">
                        <c:v>266</c:v>
                      </c:pt>
                      <c:pt idx="5383">
                        <c:v>267</c:v>
                      </c:pt>
                      <c:pt idx="5384">
                        <c:v>268</c:v>
                      </c:pt>
                      <c:pt idx="5385">
                        <c:v>269</c:v>
                      </c:pt>
                      <c:pt idx="5386">
                        <c:v>270</c:v>
                      </c:pt>
                      <c:pt idx="5387">
                        <c:v>271</c:v>
                      </c:pt>
                      <c:pt idx="5388">
                        <c:v>273</c:v>
                      </c:pt>
                      <c:pt idx="5389">
                        <c:v>274</c:v>
                      </c:pt>
                      <c:pt idx="5390">
                        <c:v>275</c:v>
                      </c:pt>
                      <c:pt idx="5391">
                        <c:v>276</c:v>
                      </c:pt>
                      <c:pt idx="5392">
                        <c:v>276</c:v>
                      </c:pt>
                      <c:pt idx="5393">
                        <c:v>278</c:v>
                      </c:pt>
                      <c:pt idx="5394">
                        <c:v>278</c:v>
                      </c:pt>
                      <c:pt idx="5395">
                        <c:v>279</c:v>
                      </c:pt>
                      <c:pt idx="5396">
                        <c:v>280</c:v>
                      </c:pt>
                      <c:pt idx="5397">
                        <c:v>281</c:v>
                      </c:pt>
                      <c:pt idx="5398">
                        <c:v>282</c:v>
                      </c:pt>
                      <c:pt idx="5399">
                        <c:v>283</c:v>
                      </c:pt>
                      <c:pt idx="5400">
                        <c:v>284</c:v>
                      </c:pt>
                      <c:pt idx="5401">
                        <c:v>285</c:v>
                      </c:pt>
                      <c:pt idx="5402">
                        <c:v>286</c:v>
                      </c:pt>
                      <c:pt idx="5403">
                        <c:v>287</c:v>
                      </c:pt>
                      <c:pt idx="5404">
                        <c:v>288</c:v>
                      </c:pt>
                      <c:pt idx="5405">
                        <c:v>289</c:v>
                      </c:pt>
                      <c:pt idx="5406">
                        <c:v>290</c:v>
                      </c:pt>
                      <c:pt idx="5407">
                        <c:v>291</c:v>
                      </c:pt>
                      <c:pt idx="5408">
                        <c:v>292</c:v>
                      </c:pt>
                      <c:pt idx="5409">
                        <c:v>293</c:v>
                      </c:pt>
                      <c:pt idx="5410">
                        <c:v>294</c:v>
                      </c:pt>
                      <c:pt idx="5411">
                        <c:v>295</c:v>
                      </c:pt>
                      <c:pt idx="5412">
                        <c:v>296</c:v>
                      </c:pt>
                      <c:pt idx="5413">
                        <c:v>297</c:v>
                      </c:pt>
                      <c:pt idx="5414">
                        <c:v>298</c:v>
                      </c:pt>
                      <c:pt idx="5415">
                        <c:v>299</c:v>
                      </c:pt>
                    </c:numCache>
                  </c:numRef>
                </c:xVal>
                <c:yVal>
                  <c:numRef>
                    <c:extLst xmlns:c15="http://schemas.microsoft.com/office/drawing/2012/chart">
                      <c:ext xmlns:c15="http://schemas.microsoft.com/office/drawing/2012/chart" uri="{02D57815-91ED-43cb-92C2-25804820EDAC}">
                        <c15:formulaRef>
                          <c15:sqref>συγκεντρωτικά!$F$2:$F$5417</c15:sqref>
                        </c15:formulaRef>
                      </c:ext>
                    </c:extLst>
                    <c:numCache>
                      <c:formatCode>General</c:formatCode>
                      <c:ptCount val="5416"/>
                      <c:pt idx="0">
                        <c:v>720</c:v>
                      </c:pt>
                      <c:pt idx="1">
                        <c:v>720</c:v>
                      </c:pt>
                      <c:pt idx="2">
                        <c:v>796</c:v>
                      </c:pt>
                      <c:pt idx="3">
                        <c:v>780</c:v>
                      </c:pt>
                      <c:pt idx="4">
                        <c:v>652</c:v>
                      </c:pt>
                      <c:pt idx="5">
                        <c:v>632</c:v>
                      </c:pt>
                      <c:pt idx="6">
                        <c:v>600</c:v>
                      </c:pt>
                      <c:pt idx="7">
                        <c:v>1252</c:v>
                      </c:pt>
                      <c:pt idx="8">
                        <c:v>684</c:v>
                      </c:pt>
                      <c:pt idx="9">
                        <c:v>1376</c:v>
                      </c:pt>
                      <c:pt idx="10">
                        <c:v>1388</c:v>
                      </c:pt>
                      <c:pt idx="11">
                        <c:v>644</c:v>
                      </c:pt>
                      <c:pt idx="12">
                        <c:v>1372</c:v>
                      </c:pt>
                      <c:pt idx="13">
                        <c:v>672</c:v>
                      </c:pt>
                      <c:pt idx="14">
                        <c:v>608</c:v>
                      </c:pt>
                      <c:pt idx="15">
                        <c:v>684</c:v>
                      </c:pt>
                      <c:pt idx="16">
                        <c:v>660</c:v>
                      </c:pt>
                      <c:pt idx="17">
                        <c:v>716</c:v>
                      </c:pt>
                      <c:pt idx="18">
                        <c:v>756</c:v>
                      </c:pt>
                      <c:pt idx="19">
                        <c:v>692</c:v>
                      </c:pt>
                      <c:pt idx="20">
                        <c:v>704</c:v>
                      </c:pt>
                      <c:pt idx="21">
                        <c:v>616</c:v>
                      </c:pt>
                      <c:pt idx="22">
                        <c:v>652</c:v>
                      </c:pt>
                      <c:pt idx="23">
                        <c:v>732</c:v>
                      </c:pt>
                      <c:pt idx="24">
                        <c:v>732</c:v>
                      </c:pt>
                      <c:pt idx="25">
                        <c:v>624</c:v>
                      </c:pt>
                      <c:pt idx="26">
                        <c:v>616</c:v>
                      </c:pt>
                      <c:pt idx="27">
                        <c:v>632</c:v>
                      </c:pt>
                      <c:pt idx="28">
                        <c:v>636</c:v>
                      </c:pt>
                      <c:pt idx="29">
                        <c:v>640</c:v>
                      </c:pt>
                      <c:pt idx="30">
                        <c:v>612</c:v>
                      </c:pt>
                      <c:pt idx="31">
                        <c:v>580</c:v>
                      </c:pt>
                      <c:pt idx="32">
                        <c:v>328</c:v>
                      </c:pt>
                      <c:pt idx="33">
                        <c:v>616</c:v>
                      </c:pt>
                      <c:pt idx="34">
                        <c:v>596</c:v>
                      </c:pt>
                      <c:pt idx="35">
                        <c:v>612</c:v>
                      </c:pt>
                      <c:pt idx="36">
                        <c:v>604</c:v>
                      </c:pt>
                      <c:pt idx="37">
                        <c:v>600</c:v>
                      </c:pt>
                      <c:pt idx="38">
                        <c:v>592</c:v>
                      </c:pt>
                      <c:pt idx="39">
                        <c:v>596</c:v>
                      </c:pt>
                      <c:pt idx="40">
                        <c:v>560</c:v>
                      </c:pt>
                      <c:pt idx="41">
                        <c:v>548</c:v>
                      </c:pt>
                      <c:pt idx="42">
                        <c:v>548</c:v>
                      </c:pt>
                      <c:pt idx="43">
                        <c:v>580</c:v>
                      </c:pt>
                      <c:pt idx="44">
                        <c:v>1092</c:v>
                      </c:pt>
                      <c:pt idx="45">
                        <c:v>1116</c:v>
                      </c:pt>
                      <c:pt idx="46">
                        <c:v>520</c:v>
                      </c:pt>
                      <c:pt idx="47">
                        <c:v>1060</c:v>
                      </c:pt>
                      <c:pt idx="48">
                        <c:v>520</c:v>
                      </c:pt>
                      <c:pt idx="49">
                        <c:v>532</c:v>
                      </c:pt>
                      <c:pt idx="50">
                        <c:v>608</c:v>
                      </c:pt>
                      <c:pt idx="51">
                        <c:v>1180</c:v>
                      </c:pt>
                      <c:pt idx="52">
                        <c:v>644</c:v>
                      </c:pt>
                      <c:pt idx="53">
                        <c:v>580</c:v>
                      </c:pt>
                      <c:pt idx="54">
                        <c:v>572</c:v>
                      </c:pt>
                      <c:pt idx="55">
                        <c:v>592</c:v>
                      </c:pt>
                      <c:pt idx="56">
                        <c:v>984</c:v>
                      </c:pt>
                      <c:pt idx="57">
                        <c:v>524</c:v>
                      </c:pt>
                      <c:pt idx="58">
                        <c:v>584</c:v>
                      </c:pt>
                      <c:pt idx="59">
                        <c:v>628</c:v>
                      </c:pt>
                      <c:pt idx="60">
                        <c:v>668</c:v>
                      </c:pt>
                      <c:pt idx="61">
                        <c:v>664</c:v>
                      </c:pt>
                      <c:pt idx="62">
                        <c:v>624</c:v>
                      </c:pt>
                      <c:pt idx="63">
                        <c:v>552</c:v>
                      </c:pt>
                      <c:pt idx="64">
                        <c:v>568</c:v>
                      </c:pt>
                      <c:pt idx="65">
                        <c:v>564</c:v>
                      </c:pt>
                      <c:pt idx="66">
                        <c:v>604</c:v>
                      </c:pt>
                      <c:pt idx="67">
                        <c:v>1124</c:v>
                      </c:pt>
                      <c:pt idx="68">
                        <c:v>568</c:v>
                      </c:pt>
                      <c:pt idx="69">
                        <c:v>540</c:v>
                      </c:pt>
                      <c:pt idx="70">
                        <c:v>564</c:v>
                      </c:pt>
                      <c:pt idx="71">
                        <c:v>584</c:v>
                      </c:pt>
                      <c:pt idx="72">
                        <c:v>604</c:v>
                      </c:pt>
                      <c:pt idx="73">
                        <c:v>608</c:v>
                      </c:pt>
                      <c:pt idx="74">
                        <c:v>560</c:v>
                      </c:pt>
                      <c:pt idx="75">
                        <c:v>552</c:v>
                      </c:pt>
                      <c:pt idx="76">
                        <c:v>552</c:v>
                      </c:pt>
                      <c:pt idx="77">
                        <c:v>564</c:v>
                      </c:pt>
                      <c:pt idx="78">
                        <c:v>548</c:v>
                      </c:pt>
                      <c:pt idx="79">
                        <c:v>580</c:v>
                      </c:pt>
                      <c:pt idx="80">
                        <c:v>588</c:v>
                      </c:pt>
                      <c:pt idx="81">
                        <c:v>608</c:v>
                      </c:pt>
                      <c:pt idx="82">
                        <c:v>580</c:v>
                      </c:pt>
                      <c:pt idx="83">
                        <c:v>636</c:v>
                      </c:pt>
                      <c:pt idx="84">
                        <c:v>564</c:v>
                      </c:pt>
                      <c:pt idx="85">
                        <c:v>580</c:v>
                      </c:pt>
                      <c:pt idx="86">
                        <c:v>572</c:v>
                      </c:pt>
                      <c:pt idx="87">
                        <c:v>576</c:v>
                      </c:pt>
                      <c:pt idx="88">
                        <c:v>576</c:v>
                      </c:pt>
                      <c:pt idx="89">
                        <c:v>576</c:v>
                      </c:pt>
                      <c:pt idx="90">
                        <c:v>584</c:v>
                      </c:pt>
                      <c:pt idx="91">
                        <c:v>540</c:v>
                      </c:pt>
                      <c:pt idx="92">
                        <c:v>540</c:v>
                      </c:pt>
                      <c:pt idx="93">
                        <c:v>1056</c:v>
                      </c:pt>
                      <c:pt idx="94">
                        <c:v>580</c:v>
                      </c:pt>
                      <c:pt idx="95">
                        <c:v>568</c:v>
                      </c:pt>
                      <c:pt idx="96">
                        <c:v>1160</c:v>
                      </c:pt>
                      <c:pt idx="97">
                        <c:v>632</c:v>
                      </c:pt>
                      <c:pt idx="98">
                        <c:v>592</c:v>
                      </c:pt>
                      <c:pt idx="99">
                        <c:v>576</c:v>
                      </c:pt>
                      <c:pt idx="100">
                        <c:v>576</c:v>
                      </c:pt>
                      <c:pt idx="101">
                        <c:v>584</c:v>
                      </c:pt>
                      <c:pt idx="102">
                        <c:v>596</c:v>
                      </c:pt>
                      <c:pt idx="103">
                        <c:v>1104</c:v>
                      </c:pt>
                      <c:pt idx="104">
                        <c:v>1104</c:v>
                      </c:pt>
                      <c:pt idx="105">
                        <c:v>600</c:v>
                      </c:pt>
                      <c:pt idx="106">
                        <c:v>628</c:v>
                      </c:pt>
                      <c:pt idx="107">
                        <c:v>584</c:v>
                      </c:pt>
                      <c:pt idx="108">
                        <c:v>628</c:v>
                      </c:pt>
                      <c:pt idx="109">
                        <c:v>1220</c:v>
                      </c:pt>
                      <c:pt idx="110">
                        <c:v>628</c:v>
                      </c:pt>
                      <c:pt idx="111">
                        <c:v>568</c:v>
                      </c:pt>
                      <c:pt idx="112">
                        <c:v>552</c:v>
                      </c:pt>
                      <c:pt idx="113">
                        <c:v>548</c:v>
                      </c:pt>
                      <c:pt idx="114">
                        <c:v>576</c:v>
                      </c:pt>
                      <c:pt idx="115">
                        <c:v>540</c:v>
                      </c:pt>
                      <c:pt idx="116">
                        <c:v>608</c:v>
                      </c:pt>
                      <c:pt idx="117">
                        <c:v>608</c:v>
                      </c:pt>
                      <c:pt idx="118">
                        <c:v>552</c:v>
                      </c:pt>
                      <c:pt idx="119">
                        <c:v>564</c:v>
                      </c:pt>
                      <c:pt idx="120">
                        <c:v>556</c:v>
                      </c:pt>
                      <c:pt idx="121">
                        <c:v>650</c:v>
                      </c:pt>
                      <c:pt idx="122">
                        <c:v>564</c:v>
                      </c:pt>
                      <c:pt idx="123">
                        <c:v>564</c:v>
                      </c:pt>
                      <c:pt idx="124">
                        <c:v>584</c:v>
                      </c:pt>
                      <c:pt idx="125">
                        <c:v>588</c:v>
                      </c:pt>
                      <c:pt idx="126">
                        <c:v>584</c:v>
                      </c:pt>
                      <c:pt idx="127">
                        <c:v>572</c:v>
                      </c:pt>
                      <c:pt idx="128">
                        <c:v>572</c:v>
                      </c:pt>
                      <c:pt idx="129">
                        <c:v>1152</c:v>
                      </c:pt>
                      <c:pt idx="130">
                        <c:v>536</c:v>
                      </c:pt>
                      <c:pt idx="131">
                        <c:v>520</c:v>
                      </c:pt>
                      <c:pt idx="132">
                        <c:v>512</c:v>
                      </c:pt>
                      <c:pt idx="133">
                        <c:v>528</c:v>
                      </c:pt>
                      <c:pt idx="134">
                        <c:v>896</c:v>
                      </c:pt>
                      <c:pt idx="135">
                        <c:v>652</c:v>
                      </c:pt>
                      <c:pt idx="136">
                        <c:v>572</c:v>
                      </c:pt>
                      <c:pt idx="137">
                        <c:v>596</c:v>
                      </c:pt>
                      <c:pt idx="138">
                        <c:v>568</c:v>
                      </c:pt>
                      <c:pt idx="139">
                        <c:v>580</c:v>
                      </c:pt>
                      <c:pt idx="140">
                        <c:v>544</c:v>
                      </c:pt>
                      <c:pt idx="141">
                        <c:v>572</c:v>
                      </c:pt>
                      <c:pt idx="142">
                        <c:v>1076</c:v>
                      </c:pt>
                      <c:pt idx="143">
                        <c:v>572</c:v>
                      </c:pt>
                      <c:pt idx="144">
                        <c:v>592</c:v>
                      </c:pt>
                      <c:pt idx="145">
                        <c:v>648</c:v>
                      </c:pt>
                      <c:pt idx="146">
                        <c:v>668</c:v>
                      </c:pt>
                      <c:pt idx="147">
                        <c:v>688</c:v>
                      </c:pt>
                      <c:pt idx="148">
                        <c:v>632</c:v>
                      </c:pt>
                      <c:pt idx="149">
                        <c:v>580</c:v>
                      </c:pt>
                      <c:pt idx="150">
                        <c:v>584</c:v>
                      </c:pt>
                      <c:pt idx="151">
                        <c:v>604</c:v>
                      </c:pt>
                      <c:pt idx="152">
                        <c:v>636</c:v>
                      </c:pt>
                      <c:pt idx="153">
                        <c:v>640</c:v>
                      </c:pt>
                      <c:pt idx="154">
                        <c:v>644</c:v>
                      </c:pt>
                      <c:pt idx="155">
                        <c:v>660</c:v>
                      </c:pt>
                      <c:pt idx="156">
                        <c:v>640</c:v>
                      </c:pt>
                      <c:pt idx="157">
                        <c:v>616</c:v>
                      </c:pt>
                      <c:pt idx="158">
                        <c:v>616</c:v>
                      </c:pt>
                      <c:pt idx="159">
                        <c:v>660</c:v>
                      </c:pt>
                      <c:pt idx="160">
                        <c:v>672</c:v>
                      </c:pt>
                      <c:pt idx="161">
                        <c:v>648</c:v>
                      </c:pt>
                      <c:pt idx="162">
                        <c:v>640</c:v>
                      </c:pt>
                      <c:pt idx="163">
                        <c:v>648</c:v>
                      </c:pt>
                      <c:pt idx="164">
                        <c:v>628</c:v>
                      </c:pt>
                      <c:pt idx="165">
                        <c:v>628</c:v>
                      </c:pt>
                      <c:pt idx="166">
                        <c:v>644</c:v>
                      </c:pt>
                      <c:pt idx="167">
                        <c:v>592</c:v>
                      </c:pt>
                      <c:pt idx="168">
                        <c:v>644</c:v>
                      </c:pt>
                      <c:pt idx="169">
                        <c:v>592</c:v>
                      </c:pt>
                      <c:pt idx="170">
                        <c:v>616</c:v>
                      </c:pt>
                      <c:pt idx="171">
                        <c:v>628</c:v>
                      </c:pt>
                      <c:pt idx="172">
                        <c:v>640</c:v>
                      </c:pt>
                      <c:pt idx="173">
                        <c:v>636</c:v>
                      </c:pt>
                      <c:pt idx="174">
                        <c:v>572</c:v>
                      </c:pt>
                      <c:pt idx="175">
                        <c:v>592</c:v>
                      </c:pt>
                      <c:pt idx="176">
                        <c:v>588</c:v>
                      </c:pt>
                      <c:pt idx="177">
                        <c:v>576</c:v>
                      </c:pt>
                      <c:pt idx="178">
                        <c:v>580</c:v>
                      </c:pt>
                      <c:pt idx="179">
                        <c:v>588</c:v>
                      </c:pt>
                      <c:pt idx="180">
                        <c:v>616</c:v>
                      </c:pt>
                      <c:pt idx="181">
                        <c:v>620</c:v>
                      </c:pt>
                      <c:pt idx="182">
                        <c:v>652</c:v>
                      </c:pt>
                      <c:pt idx="183">
                        <c:v>668</c:v>
                      </c:pt>
                      <c:pt idx="184">
                        <c:v>648</c:v>
                      </c:pt>
                      <c:pt idx="185">
                        <c:v>632</c:v>
                      </c:pt>
                      <c:pt idx="186">
                        <c:v>600</c:v>
                      </c:pt>
                      <c:pt idx="187">
                        <c:v>916</c:v>
                      </c:pt>
                      <c:pt idx="188">
                        <c:v>576</c:v>
                      </c:pt>
                      <c:pt idx="189">
                        <c:v>600</c:v>
                      </c:pt>
                      <c:pt idx="190">
                        <c:v>604</c:v>
                      </c:pt>
                      <c:pt idx="191">
                        <c:v>588</c:v>
                      </c:pt>
                      <c:pt idx="192">
                        <c:v>612</c:v>
                      </c:pt>
                      <c:pt idx="193">
                        <c:v>604</c:v>
                      </c:pt>
                      <c:pt idx="194">
                        <c:v>604</c:v>
                      </c:pt>
                      <c:pt idx="195">
                        <c:v>612</c:v>
                      </c:pt>
                      <c:pt idx="196">
                        <c:v>612</c:v>
                      </c:pt>
                      <c:pt idx="197">
                        <c:v>592</c:v>
                      </c:pt>
                      <c:pt idx="198">
                        <c:v>568</c:v>
                      </c:pt>
                      <c:pt idx="199">
                        <c:v>628</c:v>
                      </c:pt>
                      <c:pt idx="200">
                        <c:v>576</c:v>
                      </c:pt>
                      <c:pt idx="201">
                        <c:v>612</c:v>
                      </c:pt>
                      <c:pt idx="202">
                        <c:v>636</c:v>
                      </c:pt>
                      <c:pt idx="203">
                        <c:v>628</c:v>
                      </c:pt>
                      <c:pt idx="204">
                        <c:v>596</c:v>
                      </c:pt>
                      <c:pt idx="205">
                        <c:v>576</c:v>
                      </c:pt>
                      <c:pt idx="206">
                        <c:v>552</c:v>
                      </c:pt>
                      <c:pt idx="207">
                        <c:v>564</c:v>
                      </c:pt>
                      <c:pt idx="208">
                        <c:v>580</c:v>
                      </c:pt>
                      <c:pt idx="209">
                        <c:v>592</c:v>
                      </c:pt>
                      <c:pt idx="210">
                        <c:v>600</c:v>
                      </c:pt>
                      <c:pt idx="211">
                        <c:v>576</c:v>
                      </c:pt>
                      <c:pt idx="212">
                        <c:v>568</c:v>
                      </c:pt>
                      <c:pt idx="213">
                        <c:v>552</c:v>
                      </c:pt>
                      <c:pt idx="214">
                        <c:v>548</c:v>
                      </c:pt>
                      <c:pt idx="215">
                        <c:v>544</c:v>
                      </c:pt>
                      <c:pt idx="216">
                        <c:v>564</c:v>
                      </c:pt>
                      <c:pt idx="217">
                        <c:v>592</c:v>
                      </c:pt>
                      <c:pt idx="218">
                        <c:v>576</c:v>
                      </c:pt>
                      <c:pt idx="219">
                        <c:v>596</c:v>
                      </c:pt>
                      <c:pt idx="220">
                        <c:v>576</c:v>
                      </c:pt>
                      <c:pt idx="221">
                        <c:v>588</c:v>
                      </c:pt>
                      <c:pt idx="222">
                        <c:v>532</c:v>
                      </c:pt>
                      <c:pt idx="223">
                        <c:v>552</c:v>
                      </c:pt>
                      <c:pt idx="224">
                        <c:v>532</c:v>
                      </c:pt>
                      <c:pt idx="225">
                        <c:v>548</c:v>
                      </c:pt>
                      <c:pt idx="226">
                        <c:v>556</c:v>
                      </c:pt>
                      <c:pt idx="227">
                        <c:v>552</c:v>
                      </c:pt>
                      <c:pt idx="228">
                        <c:v>544</c:v>
                      </c:pt>
                      <c:pt idx="229">
                        <c:v>548</c:v>
                      </c:pt>
                      <c:pt idx="230">
                        <c:v>544</c:v>
                      </c:pt>
                      <c:pt idx="231">
                        <c:v>536</c:v>
                      </c:pt>
                      <c:pt idx="232">
                        <c:v>544</c:v>
                      </c:pt>
                      <c:pt idx="233">
                        <c:v>540</c:v>
                      </c:pt>
                      <c:pt idx="234">
                        <c:v>512</c:v>
                      </c:pt>
                      <c:pt idx="235">
                        <c:v>504</c:v>
                      </c:pt>
                      <c:pt idx="236">
                        <c:v>1084</c:v>
                      </c:pt>
                      <c:pt idx="237">
                        <c:v>564</c:v>
                      </c:pt>
                      <c:pt idx="238">
                        <c:v>588</c:v>
                      </c:pt>
                      <c:pt idx="239">
                        <c:v>564</c:v>
                      </c:pt>
                      <c:pt idx="240">
                        <c:v>556</c:v>
                      </c:pt>
                      <c:pt idx="241">
                        <c:v>544</c:v>
                      </c:pt>
                      <c:pt idx="242">
                        <c:v>560</c:v>
                      </c:pt>
                      <c:pt idx="243">
                        <c:v>548</c:v>
                      </c:pt>
                      <c:pt idx="244">
                        <c:v>1112</c:v>
                      </c:pt>
                      <c:pt idx="245">
                        <c:v>580</c:v>
                      </c:pt>
                      <c:pt idx="246">
                        <c:v>572</c:v>
                      </c:pt>
                      <c:pt idx="247">
                        <c:v>588</c:v>
                      </c:pt>
                      <c:pt idx="248">
                        <c:v>576</c:v>
                      </c:pt>
                      <c:pt idx="249">
                        <c:v>608</c:v>
                      </c:pt>
                      <c:pt idx="250">
                        <c:v>564</c:v>
                      </c:pt>
                      <c:pt idx="251">
                        <c:v>560</c:v>
                      </c:pt>
                      <c:pt idx="252">
                        <c:v>556</c:v>
                      </c:pt>
                      <c:pt idx="253">
                        <c:v>564</c:v>
                      </c:pt>
                      <c:pt idx="254">
                        <c:v>564</c:v>
                      </c:pt>
                      <c:pt idx="255">
                        <c:v>556</c:v>
                      </c:pt>
                      <c:pt idx="256">
                        <c:v>540</c:v>
                      </c:pt>
                      <c:pt idx="257">
                        <c:v>548</c:v>
                      </c:pt>
                      <c:pt idx="258">
                        <c:v>560</c:v>
                      </c:pt>
                      <c:pt idx="259">
                        <c:v>568</c:v>
                      </c:pt>
                      <c:pt idx="260">
                        <c:v>572</c:v>
                      </c:pt>
                      <c:pt idx="261">
                        <c:v>572</c:v>
                      </c:pt>
                      <c:pt idx="262">
                        <c:v>572</c:v>
                      </c:pt>
                      <c:pt idx="263">
                        <c:v>564</c:v>
                      </c:pt>
                      <c:pt idx="264">
                        <c:v>580</c:v>
                      </c:pt>
                      <c:pt idx="265">
                        <c:v>1076</c:v>
                      </c:pt>
                      <c:pt idx="266">
                        <c:v>572</c:v>
                      </c:pt>
                      <c:pt idx="267">
                        <c:v>576</c:v>
                      </c:pt>
                      <c:pt idx="268">
                        <c:v>576</c:v>
                      </c:pt>
                      <c:pt idx="269">
                        <c:v>568</c:v>
                      </c:pt>
                      <c:pt idx="270">
                        <c:v>608</c:v>
                      </c:pt>
                      <c:pt idx="271">
                        <c:v>556</c:v>
                      </c:pt>
                      <c:pt idx="272">
                        <c:v>596</c:v>
                      </c:pt>
                      <c:pt idx="273">
                        <c:v>592</c:v>
                      </c:pt>
                      <c:pt idx="274">
                        <c:v>596</c:v>
                      </c:pt>
                      <c:pt idx="275">
                        <c:v>612</c:v>
                      </c:pt>
                      <c:pt idx="276">
                        <c:v>620</c:v>
                      </c:pt>
                      <c:pt idx="277">
                        <c:v>588</c:v>
                      </c:pt>
                      <c:pt idx="278">
                        <c:v>588</c:v>
                      </c:pt>
                      <c:pt idx="279">
                        <c:v>556</c:v>
                      </c:pt>
                      <c:pt idx="280">
                        <c:v>564</c:v>
                      </c:pt>
                      <c:pt idx="281">
                        <c:v>596</c:v>
                      </c:pt>
                      <c:pt idx="282">
                        <c:v>644</c:v>
                      </c:pt>
                      <c:pt idx="283">
                        <c:v>656</c:v>
                      </c:pt>
                      <c:pt idx="284">
                        <c:v>624</c:v>
                      </c:pt>
                      <c:pt idx="285">
                        <c:v>628</c:v>
                      </c:pt>
                      <c:pt idx="286">
                        <c:v>636</c:v>
                      </c:pt>
                      <c:pt idx="287">
                        <c:v>620</c:v>
                      </c:pt>
                      <c:pt idx="288">
                        <c:v>576</c:v>
                      </c:pt>
                      <c:pt idx="289">
                        <c:v>596</c:v>
                      </c:pt>
                      <c:pt idx="290">
                        <c:v>684</c:v>
                      </c:pt>
                      <c:pt idx="291">
                        <c:v>736</c:v>
                      </c:pt>
                      <c:pt idx="292">
                        <c:v>748</c:v>
                      </c:pt>
                      <c:pt idx="293">
                        <c:v>704</c:v>
                      </c:pt>
                      <c:pt idx="294">
                        <c:v>696</c:v>
                      </c:pt>
                      <c:pt idx="295">
                        <c:v>732</c:v>
                      </c:pt>
                      <c:pt idx="296">
                        <c:v>736</c:v>
                      </c:pt>
                      <c:pt idx="297">
                        <c:v>704</c:v>
                      </c:pt>
                      <c:pt idx="298">
                        <c:v>720</c:v>
                      </c:pt>
                      <c:pt idx="299">
                        <c:v>784</c:v>
                      </c:pt>
                      <c:pt idx="300">
                        <c:v>712</c:v>
                      </c:pt>
                      <c:pt idx="301">
                        <c:v>644</c:v>
                      </c:pt>
                      <c:pt idx="302">
                        <c:v>640</c:v>
                      </c:pt>
                      <c:pt idx="303">
                        <c:v>608</c:v>
                      </c:pt>
                      <c:pt idx="304">
                        <c:v>616</c:v>
                      </c:pt>
                      <c:pt idx="305">
                        <c:v>608</c:v>
                      </c:pt>
                      <c:pt idx="306">
                        <c:v>672</c:v>
                      </c:pt>
                      <c:pt idx="307">
                        <c:v>672</c:v>
                      </c:pt>
                      <c:pt idx="308">
                        <c:v>680</c:v>
                      </c:pt>
                      <c:pt idx="309">
                        <c:v>680</c:v>
                      </c:pt>
                      <c:pt idx="310">
                        <c:v>676</c:v>
                      </c:pt>
                      <c:pt idx="311">
                        <c:v>676</c:v>
                      </c:pt>
                      <c:pt idx="312">
                        <c:v>672</c:v>
                      </c:pt>
                      <c:pt idx="313">
                        <c:v>652</c:v>
                      </c:pt>
                      <c:pt idx="314">
                        <c:v>616</c:v>
                      </c:pt>
                      <c:pt idx="315">
                        <c:v>576</c:v>
                      </c:pt>
                      <c:pt idx="316">
                        <c:v>572</c:v>
                      </c:pt>
                      <c:pt idx="317">
                        <c:v>584</c:v>
                      </c:pt>
                      <c:pt idx="318">
                        <c:v>648</c:v>
                      </c:pt>
                      <c:pt idx="319">
                        <c:v>656</c:v>
                      </c:pt>
                      <c:pt idx="320">
                        <c:v>712</c:v>
                      </c:pt>
                      <c:pt idx="321">
                        <c:v>732</c:v>
                      </c:pt>
                      <c:pt idx="322">
                        <c:v>736</c:v>
                      </c:pt>
                      <c:pt idx="323">
                        <c:v>704</c:v>
                      </c:pt>
                      <c:pt idx="324">
                        <c:v>672</c:v>
                      </c:pt>
                      <c:pt idx="325">
                        <c:v>624</c:v>
                      </c:pt>
                      <c:pt idx="326">
                        <c:v>632</c:v>
                      </c:pt>
                      <c:pt idx="327">
                        <c:v>684</c:v>
                      </c:pt>
                      <c:pt idx="328">
                        <c:v>668</c:v>
                      </c:pt>
                      <c:pt idx="329">
                        <c:v>668</c:v>
                      </c:pt>
                      <c:pt idx="330">
                        <c:v>704</c:v>
                      </c:pt>
                      <c:pt idx="331">
                        <c:v>748</c:v>
                      </c:pt>
                      <c:pt idx="332">
                        <c:v>724</c:v>
                      </c:pt>
                      <c:pt idx="333">
                        <c:v>716</c:v>
                      </c:pt>
                      <c:pt idx="334">
                        <c:v>708</c:v>
                      </c:pt>
                      <c:pt idx="335">
                        <c:v>692</c:v>
                      </c:pt>
                      <c:pt idx="336">
                        <c:v>680</c:v>
                      </c:pt>
                      <c:pt idx="337">
                        <c:v>684</c:v>
                      </c:pt>
                      <c:pt idx="338">
                        <c:v>712</c:v>
                      </c:pt>
                      <c:pt idx="339">
                        <c:v>720</c:v>
                      </c:pt>
                      <c:pt idx="340">
                        <c:v>752</c:v>
                      </c:pt>
                      <c:pt idx="341">
                        <c:v>724</c:v>
                      </c:pt>
                      <c:pt idx="342">
                        <c:v>720</c:v>
                      </c:pt>
                      <c:pt idx="343">
                        <c:v>720</c:v>
                      </c:pt>
                      <c:pt idx="344">
                        <c:v>704</c:v>
                      </c:pt>
                      <c:pt idx="345">
                        <c:v>720</c:v>
                      </c:pt>
                      <c:pt idx="346">
                        <c:v>700</c:v>
                      </c:pt>
                      <c:pt idx="347">
                        <c:v>772</c:v>
                      </c:pt>
                      <c:pt idx="348">
                        <c:v>796</c:v>
                      </c:pt>
                      <c:pt idx="349">
                        <c:v>704</c:v>
                      </c:pt>
                      <c:pt idx="350">
                        <c:v>708</c:v>
                      </c:pt>
                      <c:pt idx="351">
                        <c:v>700</c:v>
                      </c:pt>
                      <c:pt idx="352">
                        <c:v>748</c:v>
                      </c:pt>
                      <c:pt idx="353">
                        <c:v>760</c:v>
                      </c:pt>
                      <c:pt idx="354">
                        <c:v>724</c:v>
                      </c:pt>
                      <c:pt idx="355">
                        <c:v>700</c:v>
                      </c:pt>
                      <c:pt idx="356">
                        <c:v>680</c:v>
                      </c:pt>
                      <c:pt idx="357">
                        <c:v>664</c:v>
                      </c:pt>
                      <c:pt idx="358">
                        <c:v>652</c:v>
                      </c:pt>
                      <c:pt idx="359">
                        <c:v>660</c:v>
                      </c:pt>
                      <c:pt idx="360">
                        <c:v>660</c:v>
                      </c:pt>
                      <c:pt idx="361">
                        <c:v>768</c:v>
                      </c:pt>
                      <c:pt idx="362">
                        <c:v>796</c:v>
                      </c:pt>
                      <c:pt idx="363">
                        <c:v>784</c:v>
                      </c:pt>
                      <c:pt idx="364">
                        <c:v>732</c:v>
                      </c:pt>
                      <c:pt idx="365">
                        <c:v>700</c:v>
                      </c:pt>
                      <c:pt idx="366">
                        <c:v>656</c:v>
                      </c:pt>
                      <c:pt idx="367">
                        <c:v>628</c:v>
                      </c:pt>
                      <c:pt idx="368">
                        <c:v>618</c:v>
                      </c:pt>
                      <c:pt idx="369">
                        <c:v>608</c:v>
                      </c:pt>
                      <c:pt idx="370">
                        <c:v>652</c:v>
                      </c:pt>
                      <c:pt idx="371">
                        <c:v>636</c:v>
                      </c:pt>
                      <c:pt idx="372">
                        <c:v>652</c:v>
                      </c:pt>
                      <c:pt idx="373">
                        <c:v>680</c:v>
                      </c:pt>
                      <c:pt idx="374">
                        <c:v>688</c:v>
                      </c:pt>
                      <c:pt idx="375">
                        <c:v>652</c:v>
                      </c:pt>
                      <c:pt idx="376">
                        <c:v>636</c:v>
                      </c:pt>
                      <c:pt idx="377">
                        <c:v>644</c:v>
                      </c:pt>
                      <c:pt idx="378">
                        <c:v>648</c:v>
                      </c:pt>
                      <c:pt idx="379">
                        <c:v>676</c:v>
                      </c:pt>
                      <c:pt idx="380">
                        <c:v>688</c:v>
                      </c:pt>
                      <c:pt idx="381">
                        <c:v>696</c:v>
                      </c:pt>
                      <c:pt idx="382">
                        <c:v>700</c:v>
                      </c:pt>
                      <c:pt idx="383">
                        <c:v>696</c:v>
                      </c:pt>
                      <c:pt idx="384">
                        <c:v>668</c:v>
                      </c:pt>
                      <c:pt idx="385">
                        <c:v>668</c:v>
                      </c:pt>
                      <c:pt idx="386">
                        <c:v>616</c:v>
                      </c:pt>
                      <c:pt idx="387">
                        <c:v>588</c:v>
                      </c:pt>
                      <c:pt idx="388">
                        <c:v>612</c:v>
                      </c:pt>
                      <c:pt idx="389">
                        <c:v>700</c:v>
                      </c:pt>
                      <c:pt idx="390">
                        <c:v>732</c:v>
                      </c:pt>
                      <c:pt idx="391">
                        <c:v>888</c:v>
                      </c:pt>
                      <c:pt idx="392">
                        <c:v>744</c:v>
                      </c:pt>
                      <c:pt idx="393">
                        <c:v>708</c:v>
                      </c:pt>
                      <c:pt idx="394">
                        <c:v>668</c:v>
                      </c:pt>
                      <c:pt idx="395">
                        <c:v>640</c:v>
                      </c:pt>
                      <c:pt idx="396">
                        <c:v>672</c:v>
                      </c:pt>
                      <c:pt idx="397">
                        <c:v>684</c:v>
                      </c:pt>
                      <c:pt idx="398">
                        <c:v>704</c:v>
                      </c:pt>
                      <c:pt idx="399">
                        <c:v>716</c:v>
                      </c:pt>
                      <c:pt idx="400">
                        <c:v>692</c:v>
                      </c:pt>
                      <c:pt idx="401">
                        <c:v>820</c:v>
                      </c:pt>
                      <c:pt idx="402">
                        <c:v>780</c:v>
                      </c:pt>
                      <c:pt idx="403">
                        <c:v>736</c:v>
                      </c:pt>
                      <c:pt idx="404">
                        <c:v>652</c:v>
                      </c:pt>
                      <c:pt idx="405">
                        <c:v>608</c:v>
                      </c:pt>
                      <c:pt idx="406">
                        <c:v>592</c:v>
                      </c:pt>
                      <c:pt idx="407">
                        <c:v>676</c:v>
                      </c:pt>
                      <c:pt idx="408">
                        <c:v>752</c:v>
                      </c:pt>
                      <c:pt idx="409">
                        <c:v>816</c:v>
                      </c:pt>
                      <c:pt idx="410">
                        <c:v>824</c:v>
                      </c:pt>
                      <c:pt idx="411">
                        <c:v>820</c:v>
                      </c:pt>
                      <c:pt idx="412">
                        <c:v>788</c:v>
                      </c:pt>
                      <c:pt idx="413">
                        <c:v>716</c:v>
                      </c:pt>
                      <c:pt idx="414">
                        <c:v>700</c:v>
                      </c:pt>
                      <c:pt idx="415">
                        <c:v>716</c:v>
                      </c:pt>
                      <c:pt idx="416">
                        <c:v>680</c:v>
                      </c:pt>
                      <c:pt idx="417">
                        <c:v>672</c:v>
                      </c:pt>
                      <c:pt idx="418">
                        <c:v>660</c:v>
                      </c:pt>
                      <c:pt idx="419">
                        <c:v>676</c:v>
                      </c:pt>
                      <c:pt idx="420">
                        <c:v>692</c:v>
                      </c:pt>
                      <c:pt idx="421">
                        <c:v>720</c:v>
                      </c:pt>
                      <c:pt idx="422">
                        <c:v>760</c:v>
                      </c:pt>
                      <c:pt idx="423">
                        <c:v>852</c:v>
                      </c:pt>
                      <c:pt idx="424">
                        <c:v>792</c:v>
                      </c:pt>
                      <c:pt idx="425">
                        <c:v>760</c:v>
                      </c:pt>
                      <c:pt idx="426">
                        <c:v>728</c:v>
                      </c:pt>
                      <c:pt idx="427">
                        <c:v>672</c:v>
                      </c:pt>
                      <c:pt idx="428">
                        <c:v>672</c:v>
                      </c:pt>
                      <c:pt idx="429">
                        <c:v>692</c:v>
                      </c:pt>
                      <c:pt idx="430">
                        <c:v>724</c:v>
                      </c:pt>
                      <c:pt idx="431">
                        <c:v>788</c:v>
                      </c:pt>
                      <c:pt idx="432">
                        <c:v>792</c:v>
                      </c:pt>
                      <c:pt idx="433">
                        <c:v>784</c:v>
                      </c:pt>
                      <c:pt idx="434">
                        <c:v>792</c:v>
                      </c:pt>
                      <c:pt idx="435">
                        <c:v>696</c:v>
                      </c:pt>
                      <c:pt idx="436">
                        <c:v>692</c:v>
                      </c:pt>
                      <c:pt idx="437">
                        <c:v>660</c:v>
                      </c:pt>
                      <c:pt idx="438">
                        <c:v>672</c:v>
                      </c:pt>
                      <c:pt idx="439">
                        <c:v>704</c:v>
                      </c:pt>
                      <c:pt idx="440">
                        <c:v>724</c:v>
                      </c:pt>
                      <c:pt idx="441">
                        <c:v>724</c:v>
                      </c:pt>
                      <c:pt idx="442">
                        <c:v>776</c:v>
                      </c:pt>
                      <c:pt idx="443">
                        <c:v>764</c:v>
                      </c:pt>
                      <c:pt idx="444">
                        <c:v>720</c:v>
                      </c:pt>
                      <c:pt idx="445">
                        <c:v>644</c:v>
                      </c:pt>
                      <c:pt idx="446">
                        <c:v>616</c:v>
                      </c:pt>
                      <c:pt idx="447">
                        <c:v>636</c:v>
                      </c:pt>
                      <c:pt idx="448">
                        <c:v>616</c:v>
                      </c:pt>
                      <c:pt idx="449">
                        <c:v>612</c:v>
                      </c:pt>
                      <c:pt idx="450">
                        <c:v>700</c:v>
                      </c:pt>
                      <c:pt idx="451">
                        <c:v>712</c:v>
                      </c:pt>
                      <c:pt idx="452">
                        <c:v>744</c:v>
                      </c:pt>
                      <c:pt idx="453">
                        <c:v>764</c:v>
                      </c:pt>
                      <c:pt idx="454">
                        <c:v>740</c:v>
                      </c:pt>
                      <c:pt idx="455">
                        <c:v>696</c:v>
                      </c:pt>
                      <c:pt idx="456">
                        <c:v>656</c:v>
                      </c:pt>
                      <c:pt idx="457">
                        <c:v>680</c:v>
                      </c:pt>
                      <c:pt idx="458">
                        <c:v>700</c:v>
                      </c:pt>
                      <c:pt idx="459">
                        <c:v>764</c:v>
                      </c:pt>
                      <c:pt idx="460">
                        <c:v>808</c:v>
                      </c:pt>
                      <c:pt idx="461">
                        <c:v>772</c:v>
                      </c:pt>
                      <c:pt idx="462">
                        <c:v>704</c:v>
                      </c:pt>
                      <c:pt idx="463">
                        <c:v>636</c:v>
                      </c:pt>
                      <c:pt idx="464">
                        <c:v>636</c:v>
                      </c:pt>
                      <c:pt idx="465">
                        <c:v>672</c:v>
                      </c:pt>
                      <c:pt idx="466">
                        <c:v>704</c:v>
                      </c:pt>
                      <c:pt idx="467">
                        <c:v>748</c:v>
                      </c:pt>
                      <c:pt idx="468">
                        <c:v>728</c:v>
                      </c:pt>
                      <c:pt idx="469">
                        <c:v>720</c:v>
                      </c:pt>
                      <c:pt idx="470">
                        <c:v>720</c:v>
                      </c:pt>
                      <c:pt idx="471">
                        <c:v>700</c:v>
                      </c:pt>
                      <c:pt idx="472">
                        <c:v>672</c:v>
                      </c:pt>
                      <c:pt idx="473">
                        <c:v>676</c:v>
                      </c:pt>
                      <c:pt idx="474">
                        <c:v>684</c:v>
                      </c:pt>
                      <c:pt idx="475">
                        <c:v>704</c:v>
                      </c:pt>
                      <c:pt idx="476">
                        <c:v>696</c:v>
                      </c:pt>
                      <c:pt idx="477">
                        <c:v>696</c:v>
                      </c:pt>
                      <c:pt idx="478">
                        <c:v>736</c:v>
                      </c:pt>
                      <c:pt idx="479">
                        <c:v>696</c:v>
                      </c:pt>
                      <c:pt idx="480">
                        <c:v>692</c:v>
                      </c:pt>
                      <c:pt idx="481">
                        <c:v>668</c:v>
                      </c:pt>
                      <c:pt idx="482">
                        <c:v>672</c:v>
                      </c:pt>
                      <c:pt idx="483">
                        <c:v>688</c:v>
                      </c:pt>
                      <c:pt idx="484">
                        <c:v>712</c:v>
                      </c:pt>
                      <c:pt idx="485">
                        <c:v>752</c:v>
                      </c:pt>
                      <c:pt idx="486">
                        <c:v>704</c:v>
                      </c:pt>
                      <c:pt idx="487">
                        <c:v>672</c:v>
                      </c:pt>
                      <c:pt idx="488">
                        <c:v>688</c:v>
                      </c:pt>
                      <c:pt idx="489">
                        <c:v>692</c:v>
                      </c:pt>
                      <c:pt idx="490">
                        <c:v>624</c:v>
                      </c:pt>
                      <c:pt idx="491">
                        <c:v>632</c:v>
                      </c:pt>
                      <c:pt idx="492">
                        <c:v>652</c:v>
                      </c:pt>
                      <c:pt idx="493">
                        <c:v>656</c:v>
                      </c:pt>
                      <c:pt idx="494">
                        <c:v>704</c:v>
                      </c:pt>
                      <c:pt idx="495">
                        <c:v>740</c:v>
                      </c:pt>
                      <c:pt idx="496">
                        <c:v>752</c:v>
                      </c:pt>
                      <c:pt idx="497">
                        <c:v>736</c:v>
                      </c:pt>
                      <c:pt idx="498">
                        <c:v>732</c:v>
                      </c:pt>
                      <c:pt idx="499">
                        <c:v>708</c:v>
                      </c:pt>
                      <c:pt idx="500">
                        <c:v>700</c:v>
                      </c:pt>
                      <c:pt idx="501">
                        <c:v>688</c:v>
                      </c:pt>
                      <c:pt idx="502">
                        <c:v>728</c:v>
                      </c:pt>
                      <c:pt idx="503">
                        <c:v>724</c:v>
                      </c:pt>
                      <c:pt idx="504">
                        <c:v>700</c:v>
                      </c:pt>
                      <c:pt idx="505">
                        <c:v>760</c:v>
                      </c:pt>
                      <c:pt idx="506">
                        <c:v>720</c:v>
                      </c:pt>
                      <c:pt idx="507">
                        <c:v>628</c:v>
                      </c:pt>
                      <c:pt idx="508">
                        <c:v>628</c:v>
                      </c:pt>
                      <c:pt idx="509">
                        <c:v>648</c:v>
                      </c:pt>
                      <c:pt idx="510">
                        <c:v>696</c:v>
                      </c:pt>
                      <c:pt idx="511">
                        <c:v>704</c:v>
                      </c:pt>
                      <c:pt idx="512">
                        <c:v>720</c:v>
                      </c:pt>
                      <c:pt idx="513">
                        <c:v>720</c:v>
                      </c:pt>
                      <c:pt idx="514">
                        <c:v>728</c:v>
                      </c:pt>
                      <c:pt idx="515">
                        <c:v>732</c:v>
                      </c:pt>
                      <c:pt idx="516">
                        <c:v>716</c:v>
                      </c:pt>
                      <c:pt idx="517">
                        <c:v>716</c:v>
                      </c:pt>
                      <c:pt idx="518">
                        <c:v>712</c:v>
                      </c:pt>
                      <c:pt idx="519">
                        <c:v>700</c:v>
                      </c:pt>
                      <c:pt idx="520">
                        <c:v>708</c:v>
                      </c:pt>
                      <c:pt idx="521">
                        <c:v>728</c:v>
                      </c:pt>
                      <c:pt idx="522">
                        <c:v>760</c:v>
                      </c:pt>
                      <c:pt idx="523">
                        <c:v>756</c:v>
                      </c:pt>
                      <c:pt idx="524">
                        <c:v>732</c:v>
                      </c:pt>
                      <c:pt idx="525">
                        <c:v>736</c:v>
                      </c:pt>
                      <c:pt idx="526">
                        <c:v>736</c:v>
                      </c:pt>
                      <c:pt idx="527">
                        <c:v>728</c:v>
                      </c:pt>
                      <c:pt idx="528">
                        <c:v>732</c:v>
                      </c:pt>
                      <c:pt idx="529">
                        <c:v>848</c:v>
                      </c:pt>
                      <c:pt idx="530">
                        <c:v>784</c:v>
                      </c:pt>
                      <c:pt idx="531">
                        <c:v>740</c:v>
                      </c:pt>
                      <c:pt idx="532">
                        <c:v>704</c:v>
                      </c:pt>
                      <c:pt idx="533">
                        <c:v>664</c:v>
                      </c:pt>
                      <c:pt idx="534">
                        <c:v>676</c:v>
                      </c:pt>
                      <c:pt idx="535">
                        <c:v>696</c:v>
                      </c:pt>
                      <c:pt idx="536">
                        <c:v>764</c:v>
                      </c:pt>
                      <c:pt idx="537">
                        <c:v>792</c:v>
                      </c:pt>
                      <c:pt idx="538">
                        <c:v>724</c:v>
                      </c:pt>
                      <c:pt idx="539">
                        <c:v>748</c:v>
                      </c:pt>
                      <c:pt idx="540">
                        <c:v>752</c:v>
                      </c:pt>
                      <c:pt idx="541">
                        <c:v>704</c:v>
                      </c:pt>
                      <c:pt idx="542">
                        <c:v>740</c:v>
                      </c:pt>
                      <c:pt idx="543">
                        <c:v>696</c:v>
                      </c:pt>
                      <c:pt idx="544">
                        <c:v>672</c:v>
                      </c:pt>
                      <c:pt idx="545">
                        <c:v>604</c:v>
                      </c:pt>
                      <c:pt idx="546">
                        <c:v>604</c:v>
                      </c:pt>
                      <c:pt idx="547">
                        <c:v>712</c:v>
                      </c:pt>
                      <c:pt idx="548">
                        <c:v>724</c:v>
                      </c:pt>
                      <c:pt idx="549">
                        <c:v>704</c:v>
                      </c:pt>
                      <c:pt idx="550">
                        <c:v>644</c:v>
                      </c:pt>
                      <c:pt idx="551">
                        <c:v>596</c:v>
                      </c:pt>
                      <c:pt idx="552">
                        <c:v>588</c:v>
                      </c:pt>
                      <c:pt idx="553">
                        <c:v>580</c:v>
                      </c:pt>
                      <c:pt idx="554">
                        <c:v>584</c:v>
                      </c:pt>
                      <c:pt idx="555">
                        <c:v>588</c:v>
                      </c:pt>
                      <c:pt idx="556">
                        <c:v>588</c:v>
                      </c:pt>
                      <c:pt idx="557">
                        <c:v>592</c:v>
                      </c:pt>
                      <c:pt idx="558">
                        <c:v>652</c:v>
                      </c:pt>
                      <c:pt idx="559">
                        <c:v>720</c:v>
                      </c:pt>
                      <c:pt idx="560">
                        <c:v>760</c:v>
                      </c:pt>
                      <c:pt idx="561">
                        <c:v>684</c:v>
                      </c:pt>
                      <c:pt idx="562">
                        <c:v>656</c:v>
                      </c:pt>
                      <c:pt idx="563">
                        <c:v>616</c:v>
                      </c:pt>
                      <c:pt idx="564">
                        <c:v>640</c:v>
                      </c:pt>
                      <c:pt idx="565">
                        <c:v>784</c:v>
                      </c:pt>
                      <c:pt idx="566">
                        <c:v>748</c:v>
                      </c:pt>
                      <c:pt idx="567">
                        <c:v>708</c:v>
                      </c:pt>
                      <c:pt idx="568">
                        <c:v>628</c:v>
                      </c:pt>
                      <c:pt idx="569">
                        <c:v>636</c:v>
                      </c:pt>
                      <c:pt idx="570">
                        <c:v>688</c:v>
                      </c:pt>
                      <c:pt idx="571">
                        <c:v>720</c:v>
                      </c:pt>
                      <c:pt idx="572">
                        <c:v>752</c:v>
                      </c:pt>
                      <c:pt idx="573">
                        <c:v>864</c:v>
                      </c:pt>
                      <c:pt idx="574">
                        <c:v>876</c:v>
                      </c:pt>
                      <c:pt idx="575">
                        <c:v>836</c:v>
                      </c:pt>
                      <c:pt idx="576">
                        <c:v>724</c:v>
                      </c:pt>
                      <c:pt idx="577">
                        <c:v>680</c:v>
                      </c:pt>
                      <c:pt idx="578">
                        <c:v>640</c:v>
                      </c:pt>
                      <c:pt idx="579">
                        <c:v>672</c:v>
                      </c:pt>
                      <c:pt idx="580">
                        <c:v>748</c:v>
                      </c:pt>
                      <c:pt idx="581">
                        <c:v>772</c:v>
                      </c:pt>
                      <c:pt idx="582">
                        <c:v>780</c:v>
                      </c:pt>
                      <c:pt idx="583">
                        <c:v>776</c:v>
                      </c:pt>
                      <c:pt idx="584">
                        <c:v>784</c:v>
                      </c:pt>
                      <c:pt idx="585">
                        <c:v>780</c:v>
                      </c:pt>
                      <c:pt idx="586">
                        <c:v>744</c:v>
                      </c:pt>
                      <c:pt idx="587">
                        <c:v>732</c:v>
                      </c:pt>
                      <c:pt idx="588">
                        <c:v>720</c:v>
                      </c:pt>
                      <c:pt idx="589">
                        <c:v>712</c:v>
                      </c:pt>
                      <c:pt idx="590">
                        <c:v>708</c:v>
                      </c:pt>
                      <c:pt idx="591">
                        <c:v>704</c:v>
                      </c:pt>
                      <c:pt idx="592">
                        <c:v>704</c:v>
                      </c:pt>
                      <c:pt idx="593">
                        <c:v>708</c:v>
                      </c:pt>
                      <c:pt idx="594">
                        <c:v>712</c:v>
                      </c:pt>
                      <c:pt idx="595">
                        <c:v>724</c:v>
                      </c:pt>
                      <c:pt idx="596">
                        <c:v>716</c:v>
                      </c:pt>
                      <c:pt idx="597">
                        <c:v>704</c:v>
                      </c:pt>
                      <c:pt idx="598">
                        <c:v>720</c:v>
                      </c:pt>
                      <c:pt idx="599">
                        <c:v>696</c:v>
                      </c:pt>
                      <c:pt idx="600">
                        <c:v>796</c:v>
                      </c:pt>
                      <c:pt idx="601">
                        <c:v>752</c:v>
                      </c:pt>
                      <c:pt idx="602">
                        <c:v>724</c:v>
                      </c:pt>
                      <c:pt idx="603">
                        <c:v>772</c:v>
                      </c:pt>
                      <c:pt idx="604">
                        <c:v>756</c:v>
                      </c:pt>
                      <c:pt idx="605">
                        <c:v>716</c:v>
                      </c:pt>
                      <c:pt idx="606">
                        <c:v>700</c:v>
                      </c:pt>
                      <c:pt idx="607">
                        <c:v>680</c:v>
                      </c:pt>
                      <c:pt idx="608">
                        <c:v>680</c:v>
                      </c:pt>
                      <c:pt idx="609">
                        <c:v>748</c:v>
                      </c:pt>
                      <c:pt idx="610">
                        <c:v>796</c:v>
                      </c:pt>
                      <c:pt idx="611">
                        <c:v>840</c:v>
                      </c:pt>
                      <c:pt idx="612">
                        <c:v>832</c:v>
                      </c:pt>
                      <c:pt idx="613">
                        <c:v>812</c:v>
                      </c:pt>
                      <c:pt idx="614">
                        <c:v>808</c:v>
                      </c:pt>
                      <c:pt idx="615">
                        <c:v>796</c:v>
                      </c:pt>
                      <c:pt idx="616">
                        <c:v>836</c:v>
                      </c:pt>
                      <c:pt idx="617">
                        <c:v>828</c:v>
                      </c:pt>
                      <c:pt idx="618">
                        <c:v>836</c:v>
                      </c:pt>
                      <c:pt idx="619">
                        <c:v>800</c:v>
                      </c:pt>
                      <c:pt idx="620">
                        <c:v>836</c:v>
                      </c:pt>
                      <c:pt idx="621">
                        <c:v>780</c:v>
                      </c:pt>
                      <c:pt idx="622">
                        <c:v>808</c:v>
                      </c:pt>
                      <c:pt idx="623">
                        <c:v>840</c:v>
                      </c:pt>
                      <c:pt idx="624">
                        <c:v>872</c:v>
                      </c:pt>
                      <c:pt idx="625">
                        <c:v>860</c:v>
                      </c:pt>
                      <c:pt idx="626">
                        <c:v>824</c:v>
                      </c:pt>
                      <c:pt idx="627">
                        <c:v>812</c:v>
                      </c:pt>
                      <c:pt idx="628">
                        <c:v>840</c:v>
                      </c:pt>
                      <c:pt idx="629">
                        <c:v>800</c:v>
                      </c:pt>
                      <c:pt idx="630">
                        <c:v>804</c:v>
                      </c:pt>
                      <c:pt idx="631">
                        <c:v>848</c:v>
                      </c:pt>
                      <c:pt idx="632">
                        <c:v>804</c:v>
                      </c:pt>
                      <c:pt idx="633">
                        <c:v>812</c:v>
                      </c:pt>
                      <c:pt idx="634">
                        <c:v>828</c:v>
                      </c:pt>
                      <c:pt idx="635">
                        <c:v>856</c:v>
                      </c:pt>
                      <c:pt idx="636">
                        <c:v>812</c:v>
                      </c:pt>
                      <c:pt idx="637">
                        <c:v>784</c:v>
                      </c:pt>
                      <c:pt idx="638">
                        <c:v>836</c:v>
                      </c:pt>
                      <c:pt idx="639">
                        <c:v>816</c:v>
                      </c:pt>
                      <c:pt idx="640">
                        <c:v>788</c:v>
                      </c:pt>
                      <c:pt idx="641">
                        <c:v>812</c:v>
                      </c:pt>
                      <c:pt idx="642">
                        <c:v>804</c:v>
                      </c:pt>
                      <c:pt idx="643">
                        <c:v>804</c:v>
                      </c:pt>
                      <c:pt idx="644">
                        <c:v>728</c:v>
                      </c:pt>
                      <c:pt idx="645">
                        <c:v>732</c:v>
                      </c:pt>
                      <c:pt idx="646">
                        <c:v>764</c:v>
                      </c:pt>
                      <c:pt idx="647">
                        <c:v>780</c:v>
                      </c:pt>
                      <c:pt idx="648">
                        <c:v>864</c:v>
                      </c:pt>
                      <c:pt idx="649">
                        <c:v>804</c:v>
                      </c:pt>
                      <c:pt idx="650">
                        <c:v>760</c:v>
                      </c:pt>
                      <c:pt idx="651">
                        <c:v>780</c:v>
                      </c:pt>
                      <c:pt idx="652">
                        <c:v>776</c:v>
                      </c:pt>
                      <c:pt idx="653">
                        <c:v>752</c:v>
                      </c:pt>
                      <c:pt idx="654">
                        <c:v>752</c:v>
                      </c:pt>
                      <c:pt idx="655">
                        <c:v>744</c:v>
                      </c:pt>
                      <c:pt idx="656">
                        <c:v>744</c:v>
                      </c:pt>
                      <c:pt idx="657">
                        <c:v>720</c:v>
                      </c:pt>
                      <c:pt idx="658">
                        <c:v>784</c:v>
                      </c:pt>
                      <c:pt idx="659">
                        <c:v>764</c:v>
                      </c:pt>
                      <c:pt idx="660">
                        <c:v>828</c:v>
                      </c:pt>
                      <c:pt idx="661">
                        <c:v>796</c:v>
                      </c:pt>
                      <c:pt idx="662">
                        <c:v>840</c:v>
                      </c:pt>
                      <c:pt idx="663">
                        <c:v>816</c:v>
                      </c:pt>
                      <c:pt idx="664">
                        <c:v>788</c:v>
                      </c:pt>
                      <c:pt idx="665">
                        <c:v>720</c:v>
                      </c:pt>
                      <c:pt idx="666">
                        <c:v>720</c:v>
                      </c:pt>
                      <c:pt idx="667">
                        <c:v>760</c:v>
                      </c:pt>
                      <c:pt idx="668">
                        <c:v>788</c:v>
                      </c:pt>
                      <c:pt idx="669">
                        <c:v>804</c:v>
                      </c:pt>
                      <c:pt idx="670">
                        <c:v>824</c:v>
                      </c:pt>
                      <c:pt idx="671">
                        <c:v>820</c:v>
                      </c:pt>
                      <c:pt idx="672">
                        <c:v>844</c:v>
                      </c:pt>
                      <c:pt idx="673">
                        <c:v>820</c:v>
                      </c:pt>
                      <c:pt idx="674">
                        <c:v>812</c:v>
                      </c:pt>
                      <c:pt idx="675">
                        <c:v>788</c:v>
                      </c:pt>
                      <c:pt idx="676">
                        <c:v>780</c:v>
                      </c:pt>
                      <c:pt idx="677">
                        <c:v>812</c:v>
                      </c:pt>
                      <c:pt idx="678">
                        <c:v>836</c:v>
                      </c:pt>
                      <c:pt idx="679">
                        <c:v>860</c:v>
                      </c:pt>
                      <c:pt idx="680">
                        <c:v>772</c:v>
                      </c:pt>
                      <c:pt idx="681">
                        <c:v>804</c:v>
                      </c:pt>
                      <c:pt idx="682">
                        <c:v>840</c:v>
                      </c:pt>
                      <c:pt idx="683">
                        <c:v>804</c:v>
                      </c:pt>
                      <c:pt idx="684">
                        <c:v>804</c:v>
                      </c:pt>
                      <c:pt idx="685">
                        <c:v>816</c:v>
                      </c:pt>
                      <c:pt idx="686">
                        <c:v>840</c:v>
                      </c:pt>
                      <c:pt idx="687">
                        <c:v>808</c:v>
                      </c:pt>
                      <c:pt idx="688">
                        <c:v>812</c:v>
                      </c:pt>
                      <c:pt idx="689">
                        <c:v>788</c:v>
                      </c:pt>
                      <c:pt idx="690">
                        <c:v>796</c:v>
                      </c:pt>
                      <c:pt idx="691">
                        <c:v>812</c:v>
                      </c:pt>
                      <c:pt idx="692">
                        <c:v>792</c:v>
                      </c:pt>
                      <c:pt idx="693">
                        <c:v>788</c:v>
                      </c:pt>
                      <c:pt idx="694">
                        <c:v>788</c:v>
                      </c:pt>
                      <c:pt idx="695">
                        <c:v>792</c:v>
                      </c:pt>
                      <c:pt idx="696">
                        <c:v>828</c:v>
                      </c:pt>
                      <c:pt idx="697">
                        <c:v>776</c:v>
                      </c:pt>
                      <c:pt idx="698">
                        <c:v>716</c:v>
                      </c:pt>
                      <c:pt idx="699">
                        <c:v>732</c:v>
                      </c:pt>
                      <c:pt idx="700">
                        <c:v>700</c:v>
                      </c:pt>
                      <c:pt idx="701">
                        <c:v>772</c:v>
                      </c:pt>
                      <c:pt idx="702">
                        <c:v>792</c:v>
                      </c:pt>
                      <c:pt idx="703">
                        <c:v>816</c:v>
                      </c:pt>
                      <c:pt idx="704">
                        <c:v>796</c:v>
                      </c:pt>
                      <c:pt idx="705">
                        <c:v>828</c:v>
                      </c:pt>
                      <c:pt idx="706">
                        <c:v>828</c:v>
                      </c:pt>
                      <c:pt idx="707">
                        <c:v>748</c:v>
                      </c:pt>
                      <c:pt idx="708">
                        <c:v>776</c:v>
                      </c:pt>
                      <c:pt idx="709">
                        <c:v>796</c:v>
                      </c:pt>
                      <c:pt idx="710">
                        <c:v>788</c:v>
                      </c:pt>
                      <c:pt idx="711">
                        <c:v>800</c:v>
                      </c:pt>
                      <c:pt idx="712">
                        <c:v>776</c:v>
                      </c:pt>
                      <c:pt idx="713">
                        <c:v>792</c:v>
                      </c:pt>
                      <c:pt idx="714">
                        <c:v>796</c:v>
                      </c:pt>
                      <c:pt idx="715">
                        <c:v>712</c:v>
                      </c:pt>
                      <c:pt idx="716">
                        <c:v>812</c:v>
                      </c:pt>
                      <c:pt idx="717">
                        <c:v>808</c:v>
                      </c:pt>
                      <c:pt idx="718">
                        <c:v>812</c:v>
                      </c:pt>
                      <c:pt idx="719">
                        <c:v>800</c:v>
                      </c:pt>
                      <c:pt idx="720">
                        <c:v>776</c:v>
                      </c:pt>
                      <c:pt idx="721">
                        <c:v>772</c:v>
                      </c:pt>
                      <c:pt idx="722">
                        <c:v>740</c:v>
                      </c:pt>
                      <c:pt idx="723">
                        <c:v>788</c:v>
                      </c:pt>
                      <c:pt idx="724">
                        <c:v>796</c:v>
                      </c:pt>
                      <c:pt idx="725">
                        <c:v>752</c:v>
                      </c:pt>
                      <c:pt idx="726">
                        <c:v>756</c:v>
                      </c:pt>
                      <c:pt idx="727">
                        <c:v>772</c:v>
                      </c:pt>
                      <c:pt idx="728">
                        <c:v>780</c:v>
                      </c:pt>
                      <c:pt idx="729">
                        <c:v>812</c:v>
                      </c:pt>
                      <c:pt idx="730">
                        <c:v>800</c:v>
                      </c:pt>
                      <c:pt idx="731">
                        <c:v>800</c:v>
                      </c:pt>
                      <c:pt idx="732">
                        <c:v>804</c:v>
                      </c:pt>
                      <c:pt idx="733">
                        <c:v>800</c:v>
                      </c:pt>
                      <c:pt idx="734">
                        <c:v>788</c:v>
                      </c:pt>
                      <c:pt idx="735">
                        <c:v>800</c:v>
                      </c:pt>
                      <c:pt idx="736">
                        <c:v>808</c:v>
                      </c:pt>
                      <c:pt idx="737">
                        <c:v>816</c:v>
                      </c:pt>
                      <c:pt idx="738">
                        <c:v>820</c:v>
                      </c:pt>
                      <c:pt idx="739">
                        <c:v>824</c:v>
                      </c:pt>
                      <c:pt idx="740">
                        <c:v>776</c:v>
                      </c:pt>
                      <c:pt idx="741">
                        <c:v>804</c:v>
                      </c:pt>
                      <c:pt idx="742">
                        <c:v>808</c:v>
                      </c:pt>
                      <c:pt idx="743">
                        <c:v>828</c:v>
                      </c:pt>
                      <c:pt idx="744">
                        <c:v>828</c:v>
                      </c:pt>
                      <c:pt idx="745">
                        <c:v>844</c:v>
                      </c:pt>
                      <c:pt idx="746">
                        <c:v>852</c:v>
                      </c:pt>
                      <c:pt idx="747">
                        <c:v>864</c:v>
                      </c:pt>
                      <c:pt idx="748">
                        <c:v>876</c:v>
                      </c:pt>
                      <c:pt idx="749">
                        <c:v>824</c:v>
                      </c:pt>
                      <c:pt idx="750">
                        <c:v>840</c:v>
                      </c:pt>
                      <c:pt idx="751">
                        <c:v>812</c:v>
                      </c:pt>
                      <c:pt idx="752">
                        <c:v>816</c:v>
                      </c:pt>
                      <c:pt idx="753">
                        <c:v>816</c:v>
                      </c:pt>
                      <c:pt idx="754">
                        <c:v>852</c:v>
                      </c:pt>
                      <c:pt idx="755">
                        <c:v>812</c:v>
                      </c:pt>
                      <c:pt idx="756">
                        <c:v>840</c:v>
                      </c:pt>
                      <c:pt idx="757">
                        <c:v>832</c:v>
                      </c:pt>
                      <c:pt idx="758">
                        <c:v>844</c:v>
                      </c:pt>
                      <c:pt idx="759">
                        <c:v>716</c:v>
                      </c:pt>
                      <c:pt idx="760">
                        <c:v>752</c:v>
                      </c:pt>
                      <c:pt idx="761">
                        <c:v>708</c:v>
                      </c:pt>
                      <c:pt idx="762">
                        <c:v>756</c:v>
                      </c:pt>
                      <c:pt idx="763">
                        <c:v>764</c:v>
                      </c:pt>
                      <c:pt idx="764">
                        <c:v>760</c:v>
                      </c:pt>
                      <c:pt idx="765">
                        <c:v>776</c:v>
                      </c:pt>
                      <c:pt idx="766">
                        <c:v>704</c:v>
                      </c:pt>
                      <c:pt idx="767">
                        <c:v>796</c:v>
                      </c:pt>
                      <c:pt idx="768">
                        <c:v>848</c:v>
                      </c:pt>
                      <c:pt idx="769">
                        <c:v>864</c:v>
                      </c:pt>
                      <c:pt idx="770">
                        <c:v>820</c:v>
                      </c:pt>
                      <c:pt idx="771">
                        <c:v>800</c:v>
                      </c:pt>
                      <c:pt idx="772">
                        <c:v>748</c:v>
                      </c:pt>
                      <c:pt idx="773">
                        <c:v>772</c:v>
                      </c:pt>
                      <c:pt idx="774">
                        <c:v>800</c:v>
                      </c:pt>
                      <c:pt idx="775">
                        <c:v>724</c:v>
                      </c:pt>
                      <c:pt idx="776">
                        <c:v>792</c:v>
                      </c:pt>
                      <c:pt idx="777">
                        <c:v>796</c:v>
                      </c:pt>
                      <c:pt idx="778">
                        <c:v>788</c:v>
                      </c:pt>
                      <c:pt idx="779">
                        <c:v>724</c:v>
                      </c:pt>
                      <c:pt idx="780">
                        <c:v>792</c:v>
                      </c:pt>
                      <c:pt idx="781">
                        <c:v>768</c:v>
                      </c:pt>
                      <c:pt idx="782">
                        <c:v>728</c:v>
                      </c:pt>
                      <c:pt idx="783">
                        <c:v>768</c:v>
                      </c:pt>
                      <c:pt idx="784">
                        <c:v>748</c:v>
                      </c:pt>
                      <c:pt idx="785">
                        <c:v>768</c:v>
                      </c:pt>
                      <c:pt idx="786">
                        <c:v>804</c:v>
                      </c:pt>
                      <c:pt idx="787">
                        <c:v>812</c:v>
                      </c:pt>
                      <c:pt idx="788">
                        <c:v>772</c:v>
                      </c:pt>
                      <c:pt idx="789">
                        <c:v>788</c:v>
                      </c:pt>
                      <c:pt idx="790">
                        <c:v>812</c:v>
                      </c:pt>
                      <c:pt idx="791">
                        <c:v>832</c:v>
                      </c:pt>
                      <c:pt idx="792">
                        <c:v>844</c:v>
                      </c:pt>
                      <c:pt idx="793">
                        <c:v>872</c:v>
                      </c:pt>
                      <c:pt idx="794">
                        <c:v>796</c:v>
                      </c:pt>
                      <c:pt idx="795">
                        <c:v>796</c:v>
                      </c:pt>
                      <c:pt idx="796">
                        <c:v>788</c:v>
                      </c:pt>
                      <c:pt idx="797">
                        <c:v>812</c:v>
                      </c:pt>
                      <c:pt idx="798">
                        <c:v>816</c:v>
                      </c:pt>
                      <c:pt idx="799">
                        <c:v>824</c:v>
                      </c:pt>
                      <c:pt idx="800">
                        <c:v>832</c:v>
                      </c:pt>
                      <c:pt idx="801">
                        <c:v>828</c:v>
                      </c:pt>
                      <c:pt idx="802">
                        <c:v>888</c:v>
                      </c:pt>
                      <c:pt idx="803">
                        <c:v>856</c:v>
                      </c:pt>
                      <c:pt idx="804">
                        <c:v>888</c:v>
                      </c:pt>
                      <c:pt idx="805">
                        <c:v>820</c:v>
                      </c:pt>
                      <c:pt idx="806">
                        <c:v>832</c:v>
                      </c:pt>
                      <c:pt idx="807">
                        <c:v>792</c:v>
                      </c:pt>
                      <c:pt idx="808">
                        <c:v>812</c:v>
                      </c:pt>
                      <c:pt idx="809">
                        <c:v>852</c:v>
                      </c:pt>
                      <c:pt idx="810">
                        <c:v>876</c:v>
                      </c:pt>
                      <c:pt idx="811">
                        <c:v>844</c:v>
                      </c:pt>
                      <c:pt idx="812">
                        <c:v>800</c:v>
                      </c:pt>
                      <c:pt idx="813">
                        <c:v>816</c:v>
                      </c:pt>
                      <c:pt idx="814">
                        <c:v>804</c:v>
                      </c:pt>
                      <c:pt idx="815">
                        <c:v>776</c:v>
                      </c:pt>
                      <c:pt idx="816">
                        <c:v>796</c:v>
                      </c:pt>
                      <c:pt idx="817">
                        <c:v>812</c:v>
                      </c:pt>
                      <c:pt idx="818">
                        <c:v>780</c:v>
                      </c:pt>
                      <c:pt idx="819">
                        <c:v>788</c:v>
                      </c:pt>
                      <c:pt idx="820">
                        <c:v>796</c:v>
                      </c:pt>
                      <c:pt idx="821">
                        <c:v>852</c:v>
                      </c:pt>
                      <c:pt idx="822">
                        <c:v>864</c:v>
                      </c:pt>
                      <c:pt idx="823">
                        <c:v>872</c:v>
                      </c:pt>
                      <c:pt idx="824">
                        <c:v>820</c:v>
                      </c:pt>
                      <c:pt idx="825">
                        <c:v>736</c:v>
                      </c:pt>
                      <c:pt idx="826">
                        <c:v>748</c:v>
                      </c:pt>
                      <c:pt idx="827">
                        <c:v>772</c:v>
                      </c:pt>
                      <c:pt idx="828">
                        <c:v>828</c:v>
                      </c:pt>
                      <c:pt idx="829">
                        <c:v>844</c:v>
                      </c:pt>
                      <c:pt idx="830">
                        <c:v>864</c:v>
                      </c:pt>
                      <c:pt idx="831">
                        <c:v>820</c:v>
                      </c:pt>
                      <c:pt idx="832">
                        <c:v>764</c:v>
                      </c:pt>
                      <c:pt idx="833">
                        <c:v>724</c:v>
                      </c:pt>
                      <c:pt idx="834">
                        <c:v>736</c:v>
                      </c:pt>
                      <c:pt idx="835">
                        <c:v>760</c:v>
                      </c:pt>
                      <c:pt idx="836">
                        <c:v>772</c:v>
                      </c:pt>
                      <c:pt idx="837">
                        <c:v>780</c:v>
                      </c:pt>
                      <c:pt idx="838">
                        <c:v>840</c:v>
                      </c:pt>
                      <c:pt idx="839">
                        <c:v>812</c:v>
                      </c:pt>
                      <c:pt idx="840">
                        <c:v>804</c:v>
                      </c:pt>
                      <c:pt idx="841">
                        <c:v>756</c:v>
                      </c:pt>
                      <c:pt idx="842">
                        <c:v>776</c:v>
                      </c:pt>
                      <c:pt idx="843">
                        <c:v>792</c:v>
                      </c:pt>
                      <c:pt idx="844">
                        <c:v>828</c:v>
                      </c:pt>
                      <c:pt idx="845">
                        <c:v>844</c:v>
                      </c:pt>
                      <c:pt idx="846">
                        <c:v>688</c:v>
                      </c:pt>
                      <c:pt idx="847">
                        <c:v>816</c:v>
                      </c:pt>
                      <c:pt idx="848">
                        <c:v>804</c:v>
                      </c:pt>
                      <c:pt idx="849">
                        <c:v>816</c:v>
                      </c:pt>
                      <c:pt idx="850">
                        <c:v>856</c:v>
                      </c:pt>
                      <c:pt idx="851">
                        <c:v>792</c:v>
                      </c:pt>
                      <c:pt idx="852">
                        <c:v>804</c:v>
                      </c:pt>
                      <c:pt idx="853">
                        <c:v>812</c:v>
                      </c:pt>
                      <c:pt idx="854">
                        <c:v>784</c:v>
                      </c:pt>
                      <c:pt idx="855">
                        <c:v>792</c:v>
                      </c:pt>
                      <c:pt idx="856">
                        <c:v>776</c:v>
                      </c:pt>
                      <c:pt idx="857">
                        <c:v>848</c:v>
                      </c:pt>
                      <c:pt idx="858">
                        <c:v>860</c:v>
                      </c:pt>
                      <c:pt idx="859">
                        <c:v>868</c:v>
                      </c:pt>
                      <c:pt idx="860">
                        <c:v>856</c:v>
                      </c:pt>
                      <c:pt idx="861">
                        <c:v>844</c:v>
                      </c:pt>
                      <c:pt idx="862">
                        <c:v>812</c:v>
                      </c:pt>
                      <c:pt idx="863">
                        <c:v>780</c:v>
                      </c:pt>
                      <c:pt idx="864">
                        <c:v>724</c:v>
                      </c:pt>
                      <c:pt idx="865">
                        <c:v>776</c:v>
                      </c:pt>
                      <c:pt idx="866">
                        <c:v>804</c:v>
                      </c:pt>
                      <c:pt idx="867">
                        <c:v>832</c:v>
                      </c:pt>
                      <c:pt idx="868">
                        <c:v>848</c:v>
                      </c:pt>
                      <c:pt idx="869">
                        <c:v>880</c:v>
                      </c:pt>
                      <c:pt idx="870">
                        <c:v>864</c:v>
                      </c:pt>
                      <c:pt idx="871">
                        <c:v>828</c:v>
                      </c:pt>
                      <c:pt idx="872">
                        <c:v>836</c:v>
                      </c:pt>
                      <c:pt idx="873">
                        <c:v>716</c:v>
                      </c:pt>
                      <c:pt idx="874">
                        <c:v>804</c:v>
                      </c:pt>
                      <c:pt idx="875">
                        <c:v>904</c:v>
                      </c:pt>
                      <c:pt idx="876">
                        <c:v>812</c:v>
                      </c:pt>
                      <c:pt idx="877">
                        <c:v>736</c:v>
                      </c:pt>
                      <c:pt idx="878">
                        <c:v>712</c:v>
                      </c:pt>
                      <c:pt idx="879">
                        <c:v>740</c:v>
                      </c:pt>
                      <c:pt idx="880">
                        <c:v>760</c:v>
                      </c:pt>
                      <c:pt idx="881">
                        <c:v>784</c:v>
                      </c:pt>
                      <c:pt idx="882">
                        <c:v>816</c:v>
                      </c:pt>
                      <c:pt idx="883">
                        <c:v>860</c:v>
                      </c:pt>
                      <c:pt idx="884">
                        <c:v>880</c:v>
                      </c:pt>
                      <c:pt idx="885">
                        <c:v>848</c:v>
                      </c:pt>
                      <c:pt idx="886">
                        <c:v>844</c:v>
                      </c:pt>
                      <c:pt idx="887">
                        <c:v>788</c:v>
                      </c:pt>
                      <c:pt idx="888">
                        <c:v>784</c:v>
                      </c:pt>
                      <c:pt idx="889">
                        <c:v>764</c:v>
                      </c:pt>
                      <c:pt idx="890">
                        <c:v>764</c:v>
                      </c:pt>
                      <c:pt idx="891">
                        <c:v>760</c:v>
                      </c:pt>
                      <c:pt idx="892">
                        <c:v>836</c:v>
                      </c:pt>
                      <c:pt idx="893">
                        <c:v>836</c:v>
                      </c:pt>
                      <c:pt idx="894">
                        <c:v>860</c:v>
                      </c:pt>
                      <c:pt idx="895">
                        <c:v>856</c:v>
                      </c:pt>
                      <c:pt idx="896">
                        <c:v>800</c:v>
                      </c:pt>
                      <c:pt idx="897">
                        <c:v>812</c:v>
                      </c:pt>
                      <c:pt idx="898">
                        <c:v>780</c:v>
                      </c:pt>
                      <c:pt idx="899">
                        <c:v>740</c:v>
                      </c:pt>
                      <c:pt idx="900">
                        <c:v>684</c:v>
                      </c:pt>
                      <c:pt idx="901">
                        <c:v>728</c:v>
                      </c:pt>
                      <c:pt idx="902">
                        <c:v>796</c:v>
                      </c:pt>
                      <c:pt idx="903">
                        <c:v>876</c:v>
                      </c:pt>
                      <c:pt idx="904">
                        <c:v>892</c:v>
                      </c:pt>
                      <c:pt idx="905">
                        <c:v>888</c:v>
                      </c:pt>
                      <c:pt idx="906">
                        <c:v>812</c:v>
                      </c:pt>
                      <c:pt idx="907">
                        <c:v>800</c:v>
                      </c:pt>
                      <c:pt idx="908">
                        <c:v>768</c:v>
                      </c:pt>
                      <c:pt idx="909">
                        <c:v>752</c:v>
                      </c:pt>
                      <c:pt idx="910">
                        <c:v>744</c:v>
                      </c:pt>
                      <c:pt idx="911">
                        <c:v>764</c:v>
                      </c:pt>
                      <c:pt idx="912">
                        <c:v>720</c:v>
                      </c:pt>
                      <c:pt idx="913">
                        <c:v>744</c:v>
                      </c:pt>
                      <c:pt idx="914">
                        <c:v>764</c:v>
                      </c:pt>
                      <c:pt idx="915">
                        <c:v>768</c:v>
                      </c:pt>
                      <c:pt idx="916">
                        <c:v>740</c:v>
                      </c:pt>
                      <c:pt idx="917">
                        <c:v>772</c:v>
                      </c:pt>
                      <c:pt idx="918">
                        <c:v>748</c:v>
                      </c:pt>
                      <c:pt idx="919">
                        <c:v>724</c:v>
                      </c:pt>
                      <c:pt idx="920">
                        <c:v>720</c:v>
                      </c:pt>
                      <c:pt idx="921">
                        <c:v>748</c:v>
                      </c:pt>
                      <c:pt idx="922">
                        <c:v>760</c:v>
                      </c:pt>
                      <c:pt idx="923">
                        <c:v>740</c:v>
                      </c:pt>
                      <c:pt idx="924">
                        <c:v>772</c:v>
                      </c:pt>
                      <c:pt idx="925">
                        <c:v>764</c:v>
                      </c:pt>
                      <c:pt idx="926">
                        <c:v>760</c:v>
                      </c:pt>
                      <c:pt idx="927">
                        <c:v>780</c:v>
                      </c:pt>
                      <c:pt idx="928">
                        <c:v>736</c:v>
                      </c:pt>
                      <c:pt idx="929">
                        <c:v>768</c:v>
                      </c:pt>
                      <c:pt idx="930">
                        <c:v>776</c:v>
                      </c:pt>
                      <c:pt idx="931">
                        <c:v>744</c:v>
                      </c:pt>
                      <c:pt idx="932">
                        <c:v>732</c:v>
                      </c:pt>
                      <c:pt idx="933">
                        <c:v>712</c:v>
                      </c:pt>
                      <c:pt idx="934">
                        <c:v>728</c:v>
                      </c:pt>
                      <c:pt idx="935">
                        <c:v>736</c:v>
                      </c:pt>
                      <c:pt idx="936">
                        <c:v>700</c:v>
                      </c:pt>
                      <c:pt idx="937">
                        <c:v>716</c:v>
                      </c:pt>
                      <c:pt idx="938">
                        <c:v>684</c:v>
                      </c:pt>
                      <c:pt idx="939">
                        <c:v>708</c:v>
                      </c:pt>
                      <c:pt idx="940">
                        <c:v>608</c:v>
                      </c:pt>
                      <c:pt idx="941">
                        <c:v>692</c:v>
                      </c:pt>
                      <c:pt idx="942">
                        <c:v>720</c:v>
                      </c:pt>
                      <c:pt idx="943">
                        <c:v>676</c:v>
                      </c:pt>
                      <c:pt idx="944">
                        <c:v>708</c:v>
                      </c:pt>
                      <c:pt idx="945">
                        <c:v>672</c:v>
                      </c:pt>
                      <c:pt idx="946">
                        <c:v>696</c:v>
                      </c:pt>
                      <c:pt idx="947">
                        <c:v>644</c:v>
                      </c:pt>
                      <c:pt idx="948">
                        <c:v>692</c:v>
                      </c:pt>
                      <c:pt idx="949">
                        <c:v>692</c:v>
                      </c:pt>
                      <c:pt idx="950">
                        <c:v>704</c:v>
                      </c:pt>
                      <c:pt idx="951">
                        <c:v>708</c:v>
                      </c:pt>
                      <c:pt idx="952">
                        <c:v>684</c:v>
                      </c:pt>
                      <c:pt idx="953">
                        <c:v>700</c:v>
                      </c:pt>
                      <c:pt idx="954">
                        <c:v>672</c:v>
                      </c:pt>
                      <c:pt idx="955">
                        <c:v>660</c:v>
                      </c:pt>
                      <c:pt idx="956">
                        <c:v>664</c:v>
                      </c:pt>
                      <c:pt idx="957">
                        <c:v>656</c:v>
                      </c:pt>
                      <c:pt idx="958">
                        <c:v>680</c:v>
                      </c:pt>
                      <c:pt idx="959">
                        <c:v>660</c:v>
                      </c:pt>
                      <c:pt idx="960">
                        <c:v>708</c:v>
                      </c:pt>
                      <c:pt idx="961">
                        <c:v>696</c:v>
                      </c:pt>
                      <c:pt idx="962">
                        <c:v>688</c:v>
                      </c:pt>
                      <c:pt idx="963">
                        <c:v>700</c:v>
                      </c:pt>
                      <c:pt idx="964">
                        <c:v>676</c:v>
                      </c:pt>
                      <c:pt idx="965">
                        <c:v>696</c:v>
                      </c:pt>
                      <c:pt idx="966">
                        <c:v>680</c:v>
                      </c:pt>
                      <c:pt idx="967">
                        <c:v>712</c:v>
                      </c:pt>
                      <c:pt idx="968">
                        <c:v>708</c:v>
                      </c:pt>
                      <c:pt idx="969">
                        <c:v>672</c:v>
                      </c:pt>
                      <c:pt idx="970">
                        <c:v>832</c:v>
                      </c:pt>
                      <c:pt idx="971">
                        <c:v>724</c:v>
                      </c:pt>
                      <c:pt idx="972">
                        <c:v>712</c:v>
                      </c:pt>
                      <c:pt idx="973">
                        <c:v>736</c:v>
                      </c:pt>
                      <c:pt idx="974">
                        <c:v>736</c:v>
                      </c:pt>
                      <c:pt idx="975">
                        <c:v>724</c:v>
                      </c:pt>
                      <c:pt idx="976">
                        <c:v>704</c:v>
                      </c:pt>
                      <c:pt idx="977">
                        <c:v>704</c:v>
                      </c:pt>
                      <c:pt idx="978">
                        <c:v>712</c:v>
                      </c:pt>
                      <c:pt idx="979">
                        <c:v>692</c:v>
                      </c:pt>
                      <c:pt idx="980">
                        <c:v>716</c:v>
                      </c:pt>
                      <c:pt idx="981">
                        <c:v>724</c:v>
                      </c:pt>
                      <c:pt idx="982">
                        <c:v>688</c:v>
                      </c:pt>
                      <c:pt idx="983">
                        <c:v>712</c:v>
                      </c:pt>
                      <c:pt idx="984">
                        <c:v>684</c:v>
                      </c:pt>
                      <c:pt idx="985">
                        <c:v>692</c:v>
                      </c:pt>
                      <c:pt idx="986">
                        <c:v>712</c:v>
                      </c:pt>
                      <c:pt idx="987">
                        <c:v>696</c:v>
                      </c:pt>
                      <c:pt idx="988">
                        <c:v>728</c:v>
                      </c:pt>
                      <c:pt idx="989">
                        <c:v>720</c:v>
                      </c:pt>
                      <c:pt idx="990">
                        <c:v>684</c:v>
                      </c:pt>
                      <c:pt idx="991">
                        <c:v>708</c:v>
                      </c:pt>
                      <c:pt idx="992">
                        <c:v>672</c:v>
                      </c:pt>
                      <c:pt idx="993">
                        <c:v>696</c:v>
                      </c:pt>
                      <c:pt idx="994">
                        <c:v>704</c:v>
                      </c:pt>
                      <c:pt idx="995">
                        <c:v>676</c:v>
                      </c:pt>
                      <c:pt idx="996">
                        <c:v>708</c:v>
                      </c:pt>
                      <c:pt idx="997">
                        <c:v>708</c:v>
                      </c:pt>
                      <c:pt idx="998">
                        <c:v>692</c:v>
                      </c:pt>
                      <c:pt idx="999">
                        <c:v>684</c:v>
                      </c:pt>
                      <c:pt idx="1000">
                        <c:v>664</c:v>
                      </c:pt>
                      <c:pt idx="1001">
                        <c:v>648</c:v>
                      </c:pt>
                      <c:pt idx="1002">
                        <c:v>688</c:v>
                      </c:pt>
                      <c:pt idx="1003">
                        <c:v>688</c:v>
                      </c:pt>
                      <c:pt idx="1004">
                        <c:v>656</c:v>
                      </c:pt>
                      <c:pt idx="1005">
                        <c:v>684</c:v>
                      </c:pt>
                      <c:pt idx="1006">
                        <c:v>704</c:v>
                      </c:pt>
                      <c:pt idx="1007">
                        <c:v>748</c:v>
                      </c:pt>
                      <c:pt idx="1008">
                        <c:v>736</c:v>
                      </c:pt>
                      <c:pt idx="1009">
                        <c:v>728</c:v>
                      </c:pt>
                      <c:pt idx="1010">
                        <c:v>756</c:v>
                      </c:pt>
                      <c:pt idx="1011">
                        <c:v>740</c:v>
                      </c:pt>
                      <c:pt idx="1012">
                        <c:v>732</c:v>
                      </c:pt>
                      <c:pt idx="1013">
                        <c:v>704</c:v>
                      </c:pt>
                      <c:pt idx="1014">
                        <c:v>692</c:v>
                      </c:pt>
                      <c:pt idx="1015">
                        <c:v>736</c:v>
                      </c:pt>
                      <c:pt idx="1016">
                        <c:v>764</c:v>
                      </c:pt>
                      <c:pt idx="1017">
                        <c:v>712</c:v>
                      </c:pt>
                      <c:pt idx="1018">
                        <c:v>700</c:v>
                      </c:pt>
                      <c:pt idx="1019">
                        <c:v>696</c:v>
                      </c:pt>
                      <c:pt idx="1020">
                        <c:v>696</c:v>
                      </c:pt>
                      <c:pt idx="1021">
                        <c:v>688</c:v>
                      </c:pt>
                      <c:pt idx="1022">
                        <c:v>720</c:v>
                      </c:pt>
                      <c:pt idx="1023">
                        <c:v>724</c:v>
                      </c:pt>
                      <c:pt idx="1024">
                        <c:v>692</c:v>
                      </c:pt>
                      <c:pt idx="1025">
                        <c:v>728</c:v>
                      </c:pt>
                      <c:pt idx="1026">
                        <c:v>732</c:v>
                      </c:pt>
                      <c:pt idx="1027">
                        <c:v>728</c:v>
                      </c:pt>
                      <c:pt idx="1028">
                        <c:v>716</c:v>
                      </c:pt>
                      <c:pt idx="1029">
                        <c:v>752</c:v>
                      </c:pt>
                      <c:pt idx="1030">
                        <c:v>756</c:v>
                      </c:pt>
                      <c:pt idx="1031">
                        <c:v>752</c:v>
                      </c:pt>
                      <c:pt idx="1032">
                        <c:v>772</c:v>
                      </c:pt>
                      <c:pt idx="1033">
                        <c:v>768</c:v>
                      </c:pt>
                      <c:pt idx="1034">
                        <c:v>760</c:v>
                      </c:pt>
                      <c:pt idx="1035">
                        <c:v>752</c:v>
                      </c:pt>
                      <c:pt idx="1036">
                        <c:v>804</c:v>
                      </c:pt>
                      <c:pt idx="1037">
                        <c:v>736</c:v>
                      </c:pt>
                      <c:pt idx="1038">
                        <c:v>716</c:v>
                      </c:pt>
                      <c:pt idx="1039">
                        <c:v>756</c:v>
                      </c:pt>
                      <c:pt idx="1040">
                        <c:v>704</c:v>
                      </c:pt>
                      <c:pt idx="1041">
                        <c:v>720</c:v>
                      </c:pt>
                      <c:pt idx="1042">
                        <c:v>688</c:v>
                      </c:pt>
                      <c:pt idx="1043">
                        <c:v>720</c:v>
                      </c:pt>
                      <c:pt idx="1044">
                        <c:v>736</c:v>
                      </c:pt>
                      <c:pt idx="1045">
                        <c:v>764</c:v>
                      </c:pt>
                      <c:pt idx="1046">
                        <c:v>772</c:v>
                      </c:pt>
                      <c:pt idx="1047">
                        <c:v>740</c:v>
                      </c:pt>
                      <c:pt idx="1048">
                        <c:v>740</c:v>
                      </c:pt>
                      <c:pt idx="1049">
                        <c:v>724</c:v>
                      </c:pt>
                      <c:pt idx="1050">
                        <c:v>720</c:v>
                      </c:pt>
                      <c:pt idx="1051">
                        <c:v>740</c:v>
                      </c:pt>
                      <c:pt idx="1052">
                        <c:v>732</c:v>
                      </c:pt>
                      <c:pt idx="1053">
                        <c:v>768</c:v>
                      </c:pt>
                      <c:pt idx="1054">
                        <c:v>784</c:v>
                      </c:pt>
                      <c:pt idx="1055">
                        <c:v>756</c:v>
                      </c:pt>
                      <c:pt idx="1056">
                        <c:v>760</c:v>
                      </c:pt>
                      <c:pt idx="1057">
                        <c:v>780</c:v>
                      </c:pt>
                      <c:pt idx="1058">
                        <c:v>728</c:v>
                      </c:pt>
                      <c:pt idx="1059">
                        <c:v>728</c:v>
                      </c:pt>
                      <c:pt idx="1060">
                        <c:v>740</c:v>
                      </c:pt>
                      <c:pt idx="1061">
                        <c:v>728</c:v>
                      </c:pt>
                      <c:pt idx="1062">
                        <c:v>680</c:v>
                      </c:pt>
                      <c:pt idx="1063">
                        <c:v>696</c:v>
                      </c:pt>
                      <c:pt idx="1064">
                        <c:v>756</c:v>
                      </c:pt>
                      <c:pt idx="1065">
                        <c:v>804</c:v>
                      </c:pt>
                      <c:pt idx="1066">
                        <c:v>816</c:v>
                      </c:pt>
                      <c:pt idx="1067">
                        <c:v>812</c:v>
                      </c:pt>
                      <c:pt idx="1068">
                        <c:v>820</c:v>
                      </c:pt>
                      <c:pt idx="1069">
                        <c:v>804</c:v>
                      </c:pt>
                      <c:pt idx="1070">
                        <c:v>804</c:v>
                      </c:pt>
                      <c:pt idx="1071">
                        <c:v>816</c:v>
                      </c:pt>
                      <c:pt idx="1072">
                        <c:v>780</c:v>
                      </c:pt>
                      <c:pt idx="1073">
                        <c:v>780</c:v>
                      </c:pt>
                      <c:pt idx="1074">
                        <c:v>780</c:v>
                      </c:pt>
                      <c:pt idx="1075">
                        <c:v>732</c:v>
                      </c:pt>
                      <c:pt idx="1076">
                        <c:v>736</c:v>
                      </c:pt>
                      <c:pt idx="1077">
                        <c:v>748</c:v>
                      </c:pt>
                      <c:pt idx="1078">
                        <c:v>764</c:v>
                      </c:pt>
                      <c:pt idx="1079">
                        <c:v>748</c:v>
                      </c:pt>
                      <c:pt idx="1080">
                        <c:v>740</c:v>
                      </c:pt>
                      <c:pt idx="1081">
                        <c:v>716</c:v>
                      </c:pt>
                      <c:pt idx="1082">
                        <c:v>748</c:v>
                      </c:pt>
                      <c:pt idx="1083">
                        <c:v>776</c:v>
                      </c:pt>
                      <c:pt idx="1084">
                        <c:v>752</c:v>
                      </c:pt>
                      <c:pt idx="1085">
                        <c:v>792</c:v>
                      </c:pt>
                      <c:pt idx="1086">
                        <c:v>796</c:v>
                      </c:pt>
                      <c:pt idx="1087">
                        <c:v>764</c:v>
                      </c:pt>
                      <c:pt idx="1088">
                        <c:v>748</c:v>
                      </c:pt>
                      <c:pt idx="1089">
                        <c:v>752</c:v>
                      </c:pt>
                      <c:pt idx="1090">
                        <c:v>784</c:v>
                      </c:pt>
                      <c:pt idx="1091">
                        <c:v>788</c:v>
                      </c:pt>
                      <c:pt idx="1092">
                        <c:v>808</c:v>
                      </c:pt>
                      <c:pt idx="1093">
                        <c:v>788</c:v>
                      </c:pt>
                      <c:pt idx="1094">
                        <c:v>752</c:v>
                      </c:pt>
                      <c:pt idx="1095">
                        <c:v>796</c:v>
                      </c:pt>
                      <c:pt idx="1096">
                        <c:v>764</c:v>
                      </c:pt>
                      <c:pt idx="1097">
                        <c:v>740</c:v>
                      </c:pt>
                      <c:pt idx="1098">
                        <c:v>752</c:v>
                      </c:pt>
                      <c:pt idx="1099">
                        <c:v>708</c:v>
                      </c:pt>
                      <c:pt idx="1100">
                        <c:v>744</c:v>
                      </c:pt>
                      <c:pt idx="1101">
                        <c:v>816</c:v>
                      </c:pt>
                      <c:pt idx="1102">
                        <c:v>708</c:v>
                      </c:pt>
                      <c:pt idx="1103">
                        <c:v>748</c:v>
                      </c:pt>
                      <c:pt idx="1104">
                        <c:v>716</c:v>
                      </c:pt>
                      <c:pt idx="1105">
                        <c:v>736</c:v>
                      </c:pt>
                      <c:pt idx="1106">
                        <c:v>708</c:v>
                      </c:pt>
                      <c:pt idx="1107">
                        <c:v>680</c:v>
                      </c:pt>
                      <c:pt idx="1108">
                        <c:v>728</c:v>
                      </c:pt>
                      <c:pt idx="1109">
                        <c:v>728</c:v>
                      </c:pt>
                      <c:pt idx="1110">
                        <c:v>716</c:v>
                      </c:pt>
                      <c:pt idx="1111">
                        <c:v>748</c:v>
                      </c:pt>
                      <c:pt idx="1112">
                        <c:v>712</c:v>
                      </c:pt>
                      <c:pt idx="1113">
                        <c:v>752</c:v>
                      </c:pt>
                      <c:pt idx="1114">
                        <c:v>752</c:v>
                      </c:pt>
                      <c:pt idx="1115">
                        <c:v>732</c:v>
                      </c:pt>
                      <c:pt idx="1116">
                        <c:v>764</c:v>
                      </c:pt>
                      <c:pt idx="1117">
                        <c:v>728</c:v>
                      </c:pt>
                      <c:pt idx="1118">
                        <c:v>712</c:v>
                      </c:pt>
                      <c:pt idx="1119">
                        <c:v>744</c:v>
                      </c:pt>
                      <c:pt idx="1120">
                        <c:v>740</c:v>
                      </c:pt>
                      <c:pt idx="1121">
                        <c:v>720</c:v>
                      </c:pt>
                      <c:pt idx="1122">
                        <c:v>752</c:v>
                      </c:pt>
                      <c:pt idx="1123">
                        <c:v>712</c:v>
                      </c:pt>
                      <c:pt idx="1124">
                        <c:v>712</c:v>
                      </c:pt>
                      <c:pt idx="1125">
                        <c:v>752</c:v>
                      </c:pt>
                      <c:pt idx="1126">
                        <c:v>776</c:v>
                      </c:pt>
                      <c:pt idx="1127">
                        <c:v>732</c:v>
                      </c:pt>
                      <c:pt idx="1128">
                        <c:v>768</c:v>
                      </c:pt>
                      <c:pt idx="1129">
                        <c:v>768</c:v>
                      </c:pt>
                      <c:pt idx="1130">
                        <c:v>720</c:v>
                      </c:pt>
                      <c:pt idx="1131">
                        <c:v>712</c:v>
                      </c:pt>
                      <c:pt idx="1132">
                        <c:v>716</c:v>
                      </c:pt>
                      <c:pt idx="1133">
                        <c:v>740</c:v>
                      </c:pt>
                      <c:pt idx="1134">
                        <c:v>748</c:v>
                      </c:pt>
                      <c:pt idx="1135">
                        <c:v>764</c:v>
                      </c:pt>
                      <c:pt idx="1136">
                        <c:v>760</c:v>
                      </c:pt>
                      <c:pt idx="1137">
                        <c:v>752</c:v>
                      </c:pt>
                      <c:pt idx="1138">
                        <c:v>760</c:v>
                      </c:pt>
                      <c:pt idx="1139">
                        <c:v>744</c:v>
                      </c:pt>
                      <c:pt idx="1140">
                        <c:v>740</c:v>
                      </c:pt>
                      <c:pt idx="1141">
                        <c:v>740</c:v>
                      </c:pt>
                      <c:pt idx="1142">
                        <c:v>736</c:v>
                      </c:pt>
                      <c:pt idx="1143">
                        <c:v>744</c:v>
                      </c:pt>
                      <c:pt idx="1144">
                        <c:v>728</c:v>
                      </c:pt>
                      <c:pt idx="1145">
                        <c:v>752</c:v>
                      </c:pt>
                      <c:pt idx="1146">
                        <c:v>756</c:v>
                      </c:pt>
                      <c:pt idx="1147">
                        <c:v>732</c:v>
                      </c:pt>
                      <c:pt idx="1148">
                        <c:v>740</c:v>
                      </c:pt>
                      <c:pt idx="1149">
                        <c:v>740</c:v>
                      </c:pt>
                      <c:pt idx="1150">
                        <c:v>708</c:v>
                      </c:pt>
                      <c:pt idx="1151">
                        <c:v>740</c:v>
                      </c:pt>
                      <c:pt idx="1152">
                        <c:v>744</c:v>
                      </c:pt>
                      <c:pt idx="1153">
                        <c:v>720</c:v>
                      </c:pt>
                      <c:pt idx="1154">
                        <c:v>736</c:v>
                      </c:pt>
                      <c:pt idx="1155">
                        <c:v>748</c:v>
                      </c:pt>
                      <c:pt idx="1156">
                        <c:v>736</c:v>
                      </c:pt>
                      <c:pt idx="1157">
                        <c:v>764</c:v>
                      </c:pt>
                      <c:pt idx="1158">
                        <c:v>780</c:v>
                      </c:pt>
                      <c:pt idx="1159">
                        <c:v>744</c:v>
                      </c:pt>
                      <c:pt idx="1160">
                        <c:v>740</c:v>
                      </c:pt>
                      <c:pt idx="1161">
                        <c:v>740</c:v>
                      </c:pt>
                      <c:pt idx="1162">
                        <c:v>740</c:v>
                      </c:pt>
                      <c:pt idx="1163">
                        <c:v>756</c:v>
                      </c:pt>
                      <c:pt idx="1164">
                        <c:v>748</c:v>
                      </c:pt>
                      <c:pt idx="1165">
                        <c:v>736</c:v>
                      </c:pt>
                      <c:pt idx="1166">
                        <c:v>740</c:v>
                      </c:pt>
                      <c:pt idx="1167">
                        <c:v>776</c:v>
                      </c:pt>
                      <c:pt idx="1168">
                        <c:v>748</c:v>
                      </c:pt>
                      <c:pt idx="1169">
                        <c:v>736</c:v>
                      </c:pt>
                      <c:pt idx="1170">
                        <c:v>688</c:v>
                      </c:pt>
                      <c:pt idx="1171">
                        <c:v>684</c:v>
                      </c:pt>
                      <c:pt idx="1172">
                        <c:v>700</c:v>
                      </c:pt>
                      <c:pt idx="1173">
                        <c:v>712</c:v>
                      </c:pt>
                      <c:pt idx="1174">
                        <c:v>696</c:v>
                      </c:pt>
                      <c:pt idx="1175">
                        <c:v>740</c:v>
                      </c:pt>
                      <c:pt idx="1176">
                        <c:v>752</c:v>
                      </c:pt>
                      <c:pt idx="1177">
                        <c:v>700</c:v>
                      </c:pt>
                      <c:pt idx="1178">
                        <c:v>728</c:v>
                      </c:pt>
                      <c:pt idx="1179">
                        <c:v>728</c:v>
                      </c:pt>
                      <c:pt idx="1180">
                        <c:v>728</c:v>
                      </c:pt>
                      <c:pt idx="1181">
                        <c:v>728</c:v>
                      </c:pt>
                      <c:pt idx="1182">
                        <c:v>688</c:v>
                      </c:pt>
                      <c:pt idx="1183">
                        <c:v>708</c:v>
                      </c:pt>
                      <c:pt idx="1184">
                        <c:v>712</c:v>
                      </c:pt>
                      <c:pt idx="1185">
                        <c:v>716</c:v>
                      </c:pt>
                      <c:pt idx="1186">
                        <c:v>732</c:v>
                      </c:pt>
                      <c:pt idx="1187">
                        <c:v>748</c:v>
                      </c:pt>
                      <c:pt idx="1188">
                        <c:v>708</c:v>
                      </c:pt>
                      <c:pt idx="1189">
                        <c:v>728</c:v>
                      </c:pt>
                      <c:pt idx="1190">
                        <c:v>684</c:v>
                      </c:pt>
                      <c:pt idx="1191">
                        <c:v>708</c:v>
                      </c:pt>
                      <c:pt idx="1192">
                        <c:v>712</c:v>
                      </c:pt>
                      <c:pt idx="1193">
                        <c:v>712</c:v>
                      </c:pt>
                      <c:pt idx="1194">
                        <c:v>712</c:v>
                      </c:pt>
                      <c:pt idx="1195">
                        <c:v>680</c:v>
                      </c:pt>
                      <c:pt idx="1196">
                        <c:v>656</c:v>
                      </c:pt>
                      <c:pt idx="1197">
                        <c:v>688</c:v>
                      </c:pt>
                      <c:pt idx="1198">
                        <c:v>660</c:v>
                      </c:pt>
                      <c:pt idx="1199">
                        <c:v>692</c:v>
                      </c:pt>
                      <c:pt idx="1200">
                        <c:v>708</c:v>
                      </c:pt>
                      <c:pt idx="1201">
                        <c:v>716</c:v>
                      </c:pt>
                      <c:pt idx="1202">
                        <c:v>652</c:v>
                      </c:pt>
                      <c:pt idx="1203">
                        <c:v>668</c:v>
                      </c:pt>
                      <c:pt idx="1204">
                        <c:v>644</c:v>
                      </c:pt>
                      <c:pt idx="1205">
                        <c:v>620</c:v>
                      </c:pt>
                      <c:pt idx="1206">
                        <c:v>576</c:v>
                      </c:pt>
                      <c:pt idx="1207">
                        <c:v>560</c:v>
                      </c:pt>
                      <c:pt idx="1208">
                        <c:v>540</c:v>
                      </c:pt>
                      <c:pt idx="1209">
                        <c:v>552</c:v>
                      </c:pt>
                      <c:pt idx="1210">
                        <c:v>536</c:v>
                      </c:pt>
                      <c:pt idx="1211">
                        <c:v>556</c:v>
                      </c:pt>
                      <c:pt idx="1212">
                        <c:v>560</c:v>
                      </c:pt>
                      <c:pt idx="1213">
                        <c:v>596</c:v>
                      </c:pt>
                      <c:pt idx="1214">
                        <c:v>616</c:v>
                      </c:pt>
                      <c:pt idx="1215">
                        <c:v>584</c:v>
                      </c:pt>
                      <c:pt idx="1216">
                        <c:v>556</c:v>
                      </c:pt>
                      <c:pt idx="1217">
                        <c:v>536</c:v>
                      </c:pt>
                      <c:pt idx="1218">
                        <c:v>596</c:v>
                      </c:pt>
                      <c:pt idx="1219">
                        <c:v>632</c:v>
                      </c:pt>
                      <c:pt idx="1220">
                        <c:v>660</c:v>
                      </c:pt>
                      <c:pt idx="1221">
                        <c:v>620</c:v>
                      </c:pt>
                      <c:pt idx="1222">
                        <c:v>552</c:v>
                      </c:pt>
                      <c:pt idx="1223">
                        <c:v>524</c:v>
                      </c:pt>
                      <c:pt idx="1224">
                        <c:v>512</c:v>
                      </c:pt>
                      <c:pt idx="1225">
                        <c:v>556</c:v>
                      </c:pt>
                      <c:pt idx="1226">
                        <c:v>728</c:v>
                      </c:pt>
                      <c:pt idx="1227">
                        <c:v>740</c:v>
                      </c:pt>
                      <c:pt idx="1228">
                        <c:v>732</c:v>
                      </c:pt>
                      <c:pt idx="1229">
                        <c:v>660</c:v>
                      </c:pt>
                      <c:pt idx="1230">
                        <c:v>580</c:v>
                      </c:pt>
                      <c:pt idx="1231">
                        <c:v>532</c:v>
                      </c:pt>
                      <c:pt idx="1232">
                        <c:v>500</c:v>
                      </c:pt>
                      <c:pt idx="1233">
                        <c:v>516</c:v>
                      </c:pt>
                      <c:pt idx="1234">
                        <c:v>580</c:v>
                      </c:pt>
                      <c:pt idx="1235">
                        <c:v>624</c:v>
                      </c:pt>
                      <c:pt idx="1236">
                        <c:v>612</c:v>
                      </c:pt>
                      <c:pt idx="1237">
                        <c:v>584</c:v>
                      </c:pt>
                      <c:pt idx="1238">
                        <c:v>576</c:v>
                      </c:pt>
                      <c:pt idx="1239">
                        <c:v>552</c:v>
                      </c:pt>
                      <c:pt idx="1240">
                        <c:v>520</c:v>
                      </c:pt>
                      <c:pt idx="1241">
                        <c:v>520</c:v>
                      </c:pt>
                      <c:pt idx="1242">
                        <c:v>540</c:v>
                      </c:pt>
                      <c:pt idx="1243">
                        <c:v>564</c:v>
                      </c:pt>
                      <c:pt idx="1244">
                        <c:v>508</c:v>
                      </c:pt>
                      <c:pt idx="1245">
                        <c:v>568</c:v>
                      </c:pt>
                      <c:pt idx="1246">
                        <c:v>568</c:v>
                      </c:pt>
                      <c:pt idx="1247">
                        <c:v>544</c:v>
                      </c:pt>
                      <c:pt idx="1248">
                        <c:v>572</c:v>
                      </c:pt>
                      <c:pt idx="1249">
                        <c:v>976</c:v>
                      </c:pt>
                      <c:pt idx="1250">
                        <c:v>520</c:v>
                      </c:pt>
                      <c:pt idx="1251">
                        <c:v>592</c:v>
                      </c:pt>
                      <c:pt idx="1252">
                        <c:v>616</c:v>
                      </c:pt>
                      <c:pt idx="1253">
                        <c:v>672</c:v>
                      </c:pt>
                      <c:pt idx="1254">
                        <c:v>692</c:v>
                      </c:pt>
                      <c:pt idx="1255">
                        <c:v>664</c:v>
                      </c:pt>
                      <c:pt idx="1256">
                        <c:v>624</c:v>
                      </c:pt>
                      <c:pt idx="1257">
                        <c:v>608</c:v>
                      </c:pt>
                      <c:pt idx="1258">
                        <c:v>596</c:v>
                      </c:pt>
                      <c:pt idx="1259">
                        <c:v>560</c:v>
                      </c:pt>
                      <c:pt idx="1260">
                        <c:v>572</c:v>
                      </c:pt>
                      <c:pt idx="1261">
                        <c:v>544</c:v>
                      </c:pt>
                      <c:pt idx="1262">
                        <c:v>732</c:v>
                      </c:pt>
                      <c:pt idx="1263">
                        <c:v>732</c:v>
                      </c:pt>
                      <c:pt idx="1264">
                        <c:v>564</c:v>
                      </c:pt>
                      <c:pt idx="1265">
                        <c:v>588</c:v>
                      </c:pt>
                      <c:pt idx="1266">
                        <c:v>588</c:v>
                      </c:pt>
                      <c:pt idx="1267">
                        <c:v>584</c:v>
                      </c:pt>
                      <c:pt idx="1268">
                        <c:v>524</c:v>
                      </c:pt>
                      <c:pt idx="1269">
                        <c:v>524</c:v>
                      </c:pt>
                      <c:pt idx="1270">
                        <c:v>624</c:v>
                      </c:pt>
                      <c:pt idx="1271">
                        <c:v>836</c:v>
                      </c:pt>
                      <c:pt idx="1272">
                        <c:v>792</c:v>
                      </c:pt>
                      <c:pt idx="1273">
                        <c:v>796</c:v>
                      </c:pt>
                      <c:pt idx="1274">
                        <c:v>760</c:v>
                      </c:pt>
                      <c:pt idx="1275">
                        <c:v>668</c:v>
                      </c:pt>
                      <c:pt idx="1276">
                        <c:v>580</c:v>
                      </c:pt>
                      <c:pt idx="1277">
                        <c:v>540</c:v>
                      </c:pt>
                      <c:pt idx="1278">
                        <c:v>532</c:v>
                      </c:pt>
                      <c:pt idx="1279">
                        <c:v>556</c:v>
                      </c:pt>
                      <c:pt idx="1280">
                        <c:v>624</c:v>
                      </c:pt>
                      <c:pt idx="1281">
                        <c:v>724</c:v>
                      </c:pt>
                      <c:pt idx="1282">
                        <c:v>736</c:v>
                      </c:pt>
                      <c:pt idx="1283">
                        <c:v>708</c:v>
                      </c:pt>
                      <c:pt idx="1284">
                        <c:v>712</c:v>
                      </c:pt>
                      <c:pt idx="1285">
                        <c:v>660</c:v>
                      </c:pt>
                      <c:pt idx="1286">
                        <c:v>636</c:v>
                      </c:pt>
                      <c:pt idx="1287">
                        <c:v>592</c:v>
                      </c:pt>
                      <c:pt idx="1288">
                        <c:v>592</c:v>
                      </c:pt>
                      <c:pt idx="1289">
                        <c:v>612</c:v>
                      </c:pt>
                      <c:pt idx="1290">
                        <c:v>644</c:v>
                      </c:pt>
                      <c:pt idx="1291">
                        <c:v>748</c:v>
                      </c:pt>
                      <c:pt idx="1292">
                        <c:v>700</c:v>
                      </c:pt>
                      <c:pt idx="1293">
                        <c:v>672</c:v>
                      </c:pt>
                      <c:pt idx="1294">
                        <c:v>616</c:v>
                      </c:pt>
                      <c:pt idx="1295">
                        <c:v>648</c:v>
                      </c:pt>
                      <c:pt idx="1296">
                        <c:v>580</c:v>
                      </c:pt>
                      <c:pt idx="1297">
                        <c:v>564</c:v>
                      </c:pt>
                      <c:pt idx="1298">
                        <c:v>596</c:v>
                      </c:pt>
                      <c:pt idx="1299">
                        <c:v>684</c:v>
                      </c:pt>
                      <c:pt idx="1300">
                        <c:v>720</c:v>
                      </c:pt>
                      <c:pt idx="1301">
                        <c:v>752</c:v>
                      </c:pt>
                      <c:pt idx="1302">
                        <c:v>720</c:v>
                      </c:pt>
                      <c:pt idx="1303">
                        <c:v>656</c:v>
                      </c:pt>
                      <c:pt idx="1304">
                        <c:v>632</c:v>
                      </c:pt>
                      <c:pt idx="1305">
                        <c:v>576</c:v>
                      </c:pt>
                      <c:pt idx="1306">
                        <c:v>552</c:v>
                      </c:pt>
                      <c:pt idx="1307">
                        <c:v>560</c:v>
                      </c:pt>
                      <c:pt idx="1308">
                        <c:v>816</c:v>
                      </c:pt>
                      <c:pt idx="1309">
                        <c:v>712</c:v>
                      </c:pt>
                      <c:pt idx="1310">
                        <c:v>720</c:v>
                      </c:pt>
                      <c:pt idx="1311">
                        <c:v>776</c:v>
                      </c:pt>
                      <c:pt idx="1312">
                        <c:v>728</c:v>
                      </c:pt>
                      <c:pt idx="1313">
                        <c:v>636</c:v>
                      </c:pt>
                      <c:pt idx="1314">
                        <c:v>608</c:v>
                      </c:pt>
                      <c:pt idx="1315">
                        <c:v>592</c:v>
                      </c:pt>
                      <c:pt idx="1316">
                        <c:v>576</c:v>
                      </c:pt>
                      <c:pt idx="1317">
                        <c:v>592</c:v>
                      </c:pt>
                      <c:pt idx="1318">
                        <c:v>628</c:v>
                      </c:pt>
                      <c:pt idx="1319">
                        <c:v>732</c:v>
                      </c:pt>
                      <c:pt idx="1320">
                        <c:v>708</c:v>
                      </c:pt>
                      <c:pt idx="1321">
                        <c:v>636</c:v>
                      </c:pt>
                      <c:pt idx="1322">
                        <c:v>636</c:v>
                      </c:pt>
                      <c:pt idx="1323">
                        <c:v>632</c:v>
                      </c:pt>
                      <c:pt idx="1324">
                        <c:v>652</c:v>
                      </c:pt>
                      <c:pt idx="1325">
                        <c:v>672</c:v>
                      </c:pt>
                      <c:pt idx="1326">
                        <c:v>640</c:v>
                      </c:pt>
                      <c:pt idx="1327">
                        <c:v>592</c:v>
                      </c:pt>
                      <c:pt idx="1328">
                        <c:v>560</c:v>
                      </c:pt>
                      <c:pt idx="1329">
                        <c:v>560</c:v>
                      </c:pt>
                      <c:pt idx="1330">
                        <c:v>564</c:v>
                      </c:pt>
                      <c:pt idx="1331">
                        <c:v>684</c:v>
                      </c:pt>
                      <c:pt idx="1332">
                        <c:v>700</c:v>
                      </c:pt>
                      <c:pt idx="1333">
                        <c:v>592</c:v>
                      </c:pt>
                      <c:pt idx="1334">
                        <c:v>556</c:v>
                      </c:pt>
                      <c:pt idx="1335">
                        <c:v>536</c:v>
                      </c:pt>
                      <c:pt idx="1336">
                        <c:v>524</c:v>
                      </c:pt>
                      <c:pt idx="1337">
                        <c:v>520</c:v>
                      </c:pt>
                      <c:pt idx="1338">
                        <c:v>504</c:v>
                      </c:pt>
                      <c:pt idx="1339">
                        <c:v>504</c:v>
                      </c:pt>
                      <c:pt idx="1340">
                        <c:v>512</c:v>
                      </c:pt>
                      <c:pt idx="1341">
                        <c:v>600</c:v>
                      </c:pt>
                      <c:pt idx="1342">
                        <c:v>748</c:v>
                      </c:pt>
                      <c:pt idx="1343">
                        <c:v>660</c:v>
                      </c:pt>
                      <c:pt idx="1344">
                        <c:v>588</c:v>
                      </c:pt>
                      <c:pt idx="1345">
                        <c:v>576</c:v>
                      </c:pt>
                      <c:pt idx="1346">
                        <c:v>580</c:v>
                      </c:pt>
                      <c:pt idx="1347">
                        <c:v>576</c:v>
                      </c:pt>
                      <c:pt idx="1348">
                        <c:v>580</c:v>
                      </c:pt>
                      <c:pt idx="1349">
                        <c:v>608</c:v>
                      </c:pt>
                      <c:pt idx="1350">
                        <c:v>576</c:v>
                      </c:pt>
                      <c:pt idx="1351">
                        <c:v>588</c:v>
                      </c:pt>
                      <c:pt idx="1352">
                        <c:v>548</c:v>
                      </c:pt>
                      <c:pt idx="1353">
                        <c:v>544</c:v>
                      </c:pt>
                      <c:pt idx="1354">
                        <c:v>596</c:v>
                      </c:pt>
                      <c:pt idx="1355">
                        <c:v>624</c:v>
                      </c:pt>
                      <c:pt idx="1356">
                        <c:v>656</c:v>
                      </c:pt>
                      <c:pt idx="1357">
                        <c:v>668</c:v>
                      </c:pt>
                      <c:pt idx="1358">
                        <c:v>608</c:v>
                      </c:pt>
                      <c:pt idx="1359">
                        <c:v>592</c:v>
                      </c:pt>
                      <c:pt idx="1360">
                        <c:v>600</c:v>
                      </c:pt>
                      <c:pt idx="1361">
                        <c:v>640</c:v>
                      </c:pt>
                      <c:pt idx="1362">
                        <c:v>588</c:v>
                      </c:pt>
                      <c:pt idx="1363">
                        <c:v>572</c:v>
                      </c:pt>
                      <c:pt idx="1364">
                        <c:v>564</c:v>
                      </c:pt>
                      <c:pt idx="1365">
                        <c:v>608</c:v>
                      </c:pt>
                      <c:pt idx="1366">
                        <c:v>568</c:v>
                      </c:pt>
                      <c:pt idx="1367">
                        <c:v>588</c:v>
                      </c:pt>
                      <c:pt idx="1368">
                        <c:v>688</c:v>
                      </c:pt>
                      <c:pt idx="1369">
                        <c:v>664</c:v>
                      </c:pt>
                      <c:pt idx="1370">
                        <c:v>644</c:v>
                      </c:pt>
                      <c:pt idx="1371">
                        <c:v>620</c:v>
                      </c:pt>
                      <c:pt idx="1372">
                        <c:v>588</c:v>
                      </c:pt>
                      <c:pt idx="1373">
                        <c:v>560</c:v>
                      </c:pt>
                      <c:pt idx="1374">
                        <c:v>568</c:v>
                      </c:pt>
                      <c:pt idx="1375">
                        <c:v>580</c:v>
                      </c:pt>
                      <c:pt idx="1376">
                        <c:v>736</c:v>
                      </c:pt>
                      <c:pt idx="1377">
                        <c:v>736</c:v>
                      </c:pt>
                      <c:pt idx="1378">
                        <c:v>712</c:v>
                      </c:pt>
                      <c:pt idx="1379">
                        <c:v>692</c:v>
                      </c:pt>
                      <c:pt idx="1380">
                        <c:v>616</c:v>
                      </c:pt>
                      <c:pt idx="1381">
                        <c:v>612</c:v>
                      </c:pt>
                      <c:pt idx="1382">
                        <c:v>572</c:v>
                      </c:pt>
                      <c:pt idx="1383">
                        <c:v>612</c:v>
                      </c:pt>
                      <c:pt idx="1384">
                        <c:v>664</c:v>
                      </c:pt>
                      <c:pt idx="1385">
                        <c:v>684</c:v>
                      </c:pt>
                      <c:pt idx="1386">
                        <c:v>652</c:v>
                      </c:pt>
                      <c:pt idx="1387">
                        <c:v>632</c:v>
                      </c:pt>
                      <c:pt idx="1388">
                        <c:v>636</c:v>
                      </c:pt>
                      <c:pt idx="1389">
                        <c:v>612</c:v>
                      </c:pt>
                      <c:pt idx="1390">
                        <c:v>588</c:v>
                      </c:pt>
                      <c:pt idx="1391">
                        <c:v>572</c:v>
                      </c:pt>
                      <c:pt idx="1392">
                        <c:v>560</c:v>
                      </c:pt>
                      <c:pt idx="1393">
                        <c:v>632</c:v>
                      </c:pt>
                      <c:pt idx="1394">
                        <c:v>748</c:v>
                      </c:pt>
                      <c:pt idx="1395">
                        <c:v>768</c:v>
                      </c:pt>
                      <c:pt idx="1396">
                        <c:v>756</c:v>
                      </c:pt>
                      <c:pt idx="1397">
                        <c:v>700</c:v>
                      </c:pt>
                      <c:pt idx="1398">
                        <c:v>636</c:v>
                      </c:pt>
                      <c:pt idx="1399">
                        <c:v>612</c:v>
                      </c:pt>
                      <c:pt idx="1400">
                        <c:v>552</c:v>
                      </c:pt>
                      <c:pt idx="1401">
                        <c:v>532</c:v>
                      </c:pt>
                      <c:pt idx="1402">
                        <c:v>576</c:v>
                      </c:pt>
                      <c:pt idx="1403">
                        <c:v>712</c:v>
                      </c:pt>
                      <c:pt idx="1404">
                        <c:v>788</c:v>
                      </c:pt>
                      <c:pt idx="1405">
                        <c:v>800</c:v>
                      </c:pt>
                      <c:pt idx="1406">
                        <c:v>744</c:v>
                      </c:pt>
                      <c:pt idx="1407">
                        <c:v>668</c:v>
                      </c:pt>
                      <c:pt idx="1408">
                        <c:v>640</c:v>
                      </c:pt>
                      <c:pt idx="1409">
                        <c:v>588</c:v>
                      </c:pt>
                      <c:pt idx="1410">
                        <c:v>568</c:v>
                      </c:pt>
                      <c:pt idx="1411">
                        <c:v>560</c:v>
                      </c:pt>
                      <c:pt idx="1412">
                        <c:v>560</c:v>
                      </c:pt>
                      <c:pt idx="1413">
                        <c:v>604</c:v>
                      </c:pt>
                      <c:pt idx="1414">
                        <c:v>612</c:v>
                      </c:pt>
                      <c:pt idx="1415">
                        <c:v>676</c:v>
                      </c:pt>
                      <c:pt idx="1416">
                        <c:v>664</c:v>
                      </c:pt>
                      <c:pt idx="1417">
                        <c:v>604</c:v>
                      </c:pt>
                      <c:pt idx="1418">
                        <c:v>576</c:v>
                      </c:pt>
                      <c:pt idx="1419">
                        <c:v>584</c:v>
                      </c:pt>
                      <c:pt idx="1420">
                        <c:v>612</c:v>
                      </c:pt>
                      <c:pt idx="1421">
                        <c:v>672</c:v>
                      </c:pt>
                      <c:pt idx="1422">
                        <c:v>636</c:v>
                      </c:pt>
                      <c:pt idx="1423">
                        <c:v>580</c:v>
                      </c:pt>
                      <c:pt idx="1424">
                        <c:v>560</c:v>
                      </c:pt>
                      <c:pt idx="1425">
                        <c:v>572</c:v>
                      </c:pt>
                      <c:pt idx="1426">
                        <c:v>612</c:v>
                      </c:pt>
                      <c:pt idx="1427">
                        <c:v>660</c:v>
                      </c:pt>
                      <c:pt idx="1428">
                        <c:v>616</c:v>
                      </c:pt>
                      <c:pt idx="1429">
                        <c:v>596</c:v>
                      </c:pt>
                      <c:pt idx="1430">
                        <c:v>584</c:v>
                      </c:pt>
                      <c:pt idx="1431">
                        <c:v>600</c:v>
                      </c:pt>
                      <c:pt idx="1432">
                        <c:v>640</c:v>
                      </c:pt>
                      <c:pt idx="1433">
                        <c:v>652</c:v>
                      </c:pt>
                      <c:pt idx="1434">
                        <c:v>608</c:v>
                      </c:pt>
                      <c:pt idx="1435">
                        <c:v>592</c:v>
                      </c:pt>
                      <c:pt idx="1436">
                        <c:v>616</c:v>
                      </c:pt>
                      <c:pt idx="1437">
                        <c:v>644</c:v>
                      </c:pt>
                      <c:pt idx="1438">
                        <c:v>640</c:v>
                      </c:pt>
                      <c:pt idx="1439">
                        <c:v>676</c:v>
                      </c:pt>
                      <c:pt idx="1440">
                        <c:v>672</c:v>
                      </c:pt>
                      <c:pt idx="1441">
                        <c:v>632</c:v>
                      </c:pt>
                      <c:pt idx="1442">
                        <c:v>576</c:v>
                      </c:pt>
                      <c:pt idx="1443">
                        <c:v>568</c:v>
                      </c:pt>
                      <c:pt idx="1444">
                        <c:v>624</c:v>
                      </c:pt>
                      <c:pt idx="1445">
                        <c:v>676</c:v>
                      </c:pt>
                      <c:pt idx="1446">
                        <c:v>636</c:v>
                      </c:pt>
                      <c:pt idx="1447">
                        <c:v>568</c:v>
                      </c:pt>
                      <c:pt idx="1448">
                        <c:v>540</c:v>
                      </c:pt>
                      <c:pt idx="1449">
                        <c:v>564</c:v>
                      </c:pt>
                      <c:pt idx="1450">
                        <c:v>584</c:v>
                      </c:pt>
                      <c:pt idx="1451">
                        <c:v>548</c:v>
                      </c:pt>
                      <c:pt idx="1452">
                        <c:v>608</c:v>
                      </c:pt>
                      <c:pt idx="1453">
                        <c:v>620</c:v>
                      </c:pt>
                      <c:pt idx="1454">
                        <c:v>564</c:v>
                      </c:pt>
                      <c:pt idx="1455">
                        <c:v>532</c:v>
                      </c:pt>
                      <c:pt idx="1456">
                        <c:v>512</c:v>
                      </c:pt>
                      <c:pt idx="1457">
                        <c:v>504</c:v>
                      </c:pt>
                      <c:pt idx="1458">
                        <c:v>504</c:v>
                      </c:pt>
                      <c:pt idx="1459">
                        <c:v>500</c:v>
                      </c:pt>
                      <c:pt idx="1460">
                        <c:v>508</c:v>
                      </c:pt>
                      <c:pt idx="1461">
                        <c:v>588</c:v>
                      </c:pt>
                      <c:pt idx="1462">
                        <c:v>692</c:v>
                      </c:pt>
                      <c:pt idx="1463">
                        <c:v>708</c:v>
                      </c:pt>
                      <c:pt idx="1464">
                        <c:v>660</c:v>
                      </c:pt>
                      <c:pt idx="1465">
                        <c:v>568</c:v>
                      </c:pt>
                      <c:pt idx="1466">
                        <c:v>544</c:v>
                      </c:pt>
                      <c:pt idx="1467">
                        <c:v>524</c:v>
                      </c:pt>
                      <c:pt idx="1468">
                        <c:v>548</c:v>
                      </c:pt>
                      <c:pt idx="1469">
                        <c:v>680</c:v>
                      </c:pt>
                      <c:pt idx="1470">
                        <c:v>752</c:v>
                      </c:pt>
                      <c:pt idx="1471">
                        <c:v>712</c:v>
                      </c:pt>
                      <c:pt idx="1472">
                        <c:v>712</c:v>
                      </c:pt>
                      <c:pt idx="1473">
                        <c:v>712</c:v>
                      </c:pt>
                      <c:pt idx="1474">
                        <c:v>696</c:v>
                      </c:pt>
                      <c:pt idx="1475">
                        <c:v>628</c:v>
                      </c:pt>
                      <c:pt idx="1476">
                        <c:v>608</c:v>
                      </c:pt>
                      <c:pt idx="1477">
                        <c:v>592</c:v>
                      </c:pt>
                      <c:pt idx="1478">
                        <c:v>600</c:v>
                      </c:pt>
                      <c:pt idx="1479">
                        <c:v>672</c:v>
                      </c:pt>
                      <c:pt idx="1480">
                        <c:v>720</c:v>
                      </c:pt>
                      <c:pt idx="1481">
                        <c:v>732</c:v>
                      </c:pt>
                      <c:pt idx="1482">
                        <c:v>648</c:v>
                      </c:pt>
                      <c:pt idx="1483">
                        <c:v>636</c:v>
                      </c:pt>
                      <c:pt idx="1484">
                        <c:v>612</c:v>
                      </c:pt>
                      <c:pt idx="1485">
                        <c:v>576</c:v>
                      </c:pt>
                      <c:pt idx="1486">
                        <c:v>576</c:v>
                      </c:pt>
                      <c:pt idx="1487">
                        <c:v>632</c:v>
                      </c:pt>
                      <c:pt idx="1488">
                        <c:v>688</c:v>
                      </c:pt>
                      <c:pt idx="1489">
                        <c:v>676</c:v>
                      </c:pt>
                      <c:pt idx="1490">
                        <c:v>668</c:v>
                      </c:pt>
                      <c:pt idx="1491">
                        <c:v>680</c:v>
                      </c:pt>
                      <c:pt idx="1492">
                        <c:v>656</c:v>
                      </c:pt>
                      <c:pt idx="1493">
                        <c:v>620</c:v>
                      </c:pt>
                      <c:pt idx="1494">
                        <c:v>596</c:v>
                      </c:pt>
                      <c:pt idx="1495">
                        <c:v>588</c:v>
                      </c:pt>
                      <c:pt idx="1496">
                        <c:v>576</c:v>
                      </c:pt>
                      <c:pt idx="1497">
                        <c:v>576</c:v>
                      </c:pt>
                      <c:pt idx="1498">
                        <c:v>576</c:v>
                      </c:pt>
                      <c:pt idx="1499">
                        <c:v>648</c:v>
                      </c:pt>
                      <c:pt idx="1500">
                        <c:v>708</c:v>
                      </c:pt>
                      <c:pt idx="1501">
                        <c:v>696</c:v>
                      </c:pt>
                      <c:pt idx="1502">
                        <c:v>692</c:v>
                      </c:pt>
                      <c:pt idx="1503">
                        <c:v>732</c:v>
                      </c:pt>
                      <c:pt idx="1504">
                        <c:v>732</c:v>
                      </c:pt>
                      <c:pt idx="1505">
                        <c:v>680</c:v>
                      </c:pt>
                      <c:pt idx="1506">
                        <c:v>672</c:v>
                      </c:pt>
                      <c:pt idx="1507">
                        <c:v>756</c:v>
                      </c:pt>
                      <c:pt idx="1508">
                        <c:v>672</c:v>
                      </c:pt>
                      <c:pt idx="1509">
                        <c:v>832</c:v>
                      </c:pt>
                      <c:pt idx="1510">
                        <c:v>964</c:v>
                      </c:pt>
                      <c:pt idx="1511">
                        <c:v>1020</c:v>
                      </c:pt>
                      <c:pt idx="1512">
                        <c:v>1012</c:v>
                      </c:pt>
                      <c:pt idx="1513">
                        <c:v>876</c:v>
                      </c:pt>
                      <c:pt idx="1514">
                        <c:v>736</c:v>
                      </c:pt>
                      <c:pt idx="1515">
                        <c:v>796</c:v>
                      </c:pt>
                      <c:pt idx="1516">
                        <c:v>864</c:v>
                      </c:pt>
                      <c:pt idx="1517">
                        <c:v>1108</c:v>
                      </c:pt>
                      <c:pt idx="1518">
                        <c:v>1140</c:v>
                      </c:pt>
                      <c:pt idx="1519">
                        <c:v>1104</c:v>
                      </c:pt>
                      <c:pt idx="1520">
                        <c:v>1104</c:v>
                      </c:pt>
                      <c:pt idx="1521">
                        <c:v>1056</c:v>
                      </c:pt>
                      <c:pt idx="1522">
                        <c:v>1076</c:v>
                      </c:pt>
                      <c:pt idx="1523">
                        <c:v>916</c:v>
                      </c:pt>
                      <c:pt idx="1524">
                        <c:v>840</c:v>
                      </c:pt>
                      <c:pt idx="1525">
                        <c:v>888</c:v>
                      </c:pt>
                      <c:pt idx="1526">
                        <c:v>856</c:v>
                      </c:pt>
                      <c:pt idx="1527">
                        <c:v>980</c:v>
                      </c:pt>
                      <c:pt idx="1528">
                        <c:v>844</c:v>
                      </c:pt>
                      <c:pt idx="1529">
                        <c:v>740</c:v>
                      </c:pt>
                      <c:pt idx="1530">
                        <c:v>784</c:v>
                      </c:pt>
                      <c:pt idx="1531">
                        <c:v>768</c:v>
                      </c:pt>
                      <c:pt idx="1532">
                        <c:v>736</c:v>
                      </c:pt>
                      <c:pt idx="1533">
                        <c:v>724</c:v>
                      </c:pt>
                      <c:pt idx="1534">
                        <c:v>752</c:v>
                      </c:pt>
                      <c:pt idx="1535">
                        <c:v>768</c:v>
                      </c:pt>
                      <c:pt idx="1536">
                        <c:v>724</c:v>
                      </c:pt>
                      <c:pt idx="1537">
                        <c:v>736</c:v>
                      </c:pt>
                      <c:pt idx="1538">
                        <c:v>800</c:v>
                      </c:pt>
                      <c:pt idx="1539">
                        <c:v>1044</c:v>
                      </c:pt>
                      <c:pt idx="1540">
                        <c:v>1008</c:v>
                      </c:pt>
                      <c:pt idx="1541">
                        <c:v>1012</c:v>
                      </c:pt>
                      <c:pt idx="1542">
                        <c:v>964</c:v>
                      </c:pt>
                      <c:pt idx="1543">
                        <c:v>988</c:v>
                      </c:pt>
                      <c:pt idx="1544">
                        <c:v>968</c:v>
                      </c:pt>
                      <c:pt idx="1545">
                        <c:v>892</c:v>
                      </c:pt>
                      <c:pt idx="1546">
                        <c:v>836</c:v>
                      </c:pt>
                      <c:pt idx="1547">
                        <c:v>812</c:v>
                      </c:pt>
                      <c:pt idx="1548">
                        <c:v>1152</c:v>
                      </c:pt>
                      <c:pt idx="1549">
                        <c:v>1096</c:v>
                      </c:pt>
                      <c:pt idx="1550">
                        <c:v>1056</c:v>
                      </c:pt>
                      <c:pt idx="1551">
                        <c:v>1088</c:v>
                      </c:pt>
                      <c:pt idx="1552">
                        <c:v>1088</c:v>
                      </c:pt>
                      <c:pt idx="1553">
                        <c:v>1048</c:v>
                      </c:pt>
                      <c:pt idx="1554">
                        <c:v>1056</c:v>
                      </c:pt>
                      <c:pt idx="1555">
                        <c:v>1112</c:v>
                      </c:pt>
                      <c:pt idx="1556">
                        <c:v>1032</c:v>
                      </c:pt>
                      <c:pt idx="1557">
                        <c:v>812</c:v>
                      </c:pt>
                      <c:pt idx="1558">
                        <c:v>732</c:v>
                      </c:pt>
                      <c:pt idx="1559">
                        <c:v>740</c:v>
                      </c:pt>
                      <c:pt idx="1560">
                        <c:v>748</c:v>
                      </c:pt>
                      <c:pt idx="1561">
                        <c:v>776</c:v>
                      </c:pt>
                      <c:pt idx="1562">
                        <c:v>736</c:v>
                      </c:pt>
                      <c:pt idx="1563">
                        <c:v>720</c:v>
                      </c:pt>
                      <c:pt idx="1564">
                        <c:v>684</c:v>
                      </c:pt>
                      <c:pt idx="1565">
                        <c:v>684</c:v>
                      </c:pt>
                      <c:pt idx="1566">
                        <c:v>780</c:v>
                      </c:pt>
                      <c:pt idx="1567">
                        <c:v>1160</c:v>
                      </c:pt>
                      <c:pt idx="1568">
                        <c:v>1084</c:v>
                      </c:pt>
                      <c:pt idx="1569">
                        <c:v>1028</c:v>
                      </c:pt>
                      <c:pt idx="1570">
                        <c:v>800</c:v>
                      </c:pt>
                      <c:pt idx="1571">
                        <c:v>792</c:v>
                      </c:pt>
                      <c:pt idx="1572">
                        <c:v>780</c:v>
                      </c:pt>
                      <c:pt idx="1573">
                        <c:v>692</c:v>
                      </c:pt>
                      <c:pt idx="1574">
                        <c:v>676</c:v>
                      </c:pt>
                      <c:pt idx="1575">
                        <c:v>732</c:v>
                      </c:pt>
                      <c:pt idx="1576">
                        <c:v>732</c:v>
                      </c:pt>
                      <c:pt idx="1577">
                        <c:v>1080</c:v>
                      </c:pt>
                      <c:pt idx="1578">
                        <c:v>836</c:v>
                      </c:pt>
                      <c:pt idx="1579">
                        <c:v>804</c:v>
                      </c:pt>
                      <c:pt idx="1580">
                        <c:v>784</c:v>
                      </c:pt>
                      <c:pt idx="1581">
                        <c:v>944</c:v>
                      </c:pt>
                      <c:pt idx="1582">
                        <c:v>1060</c:v>
                      </c:pt>
                      <c:pt idx="1583">
                        <c:v>972</c:v>
                      </c:pt>
                      <c:pt idx="1584">
                        <c:v>1092</c:v>
                      </c:pt>
                      <c:pt idx="1585">
                        <c:v>916</c:v>
                      </c:pt>
                      <c:pt idx="1586">
                        <c:v>912</c:v>
                      </c:pt>
                      <c:pt idx="1587">
                        <c:v>940</c:v>
                      </c:pt>
                      <c:pt idx="1588">
                        <c:v>928</c:v>
                      </c:pt>
                      <c:pt idx="1589">
                        <c:v>804</c:v>
                      </c:pt>
                      <c:pt idx="1590">
                        <c:v>852</c:v>
                      </c:pt>
                      <c:pt idx="1591">
                        <c:v>856</c:v>
                      </c:pt>
                      <c:pt idx="1592">
                        <c:v>796</c:v>
                      </c:pt>
                      <c:pt idx="1593">
                        <c:v>832</c:v>
                      </c:pt>
                      <c:pt idx="1594">
                        <c:v>896</c:v>
                      </c:pt>
                      <c:pt idx="1595">
                        <c:v>912</c:v>
                      </c:pt>
                      <c:pt idx="1596">
                        <c:v>1000</c:v>
                      </c:pt>
                      <c:pt idx="1597">
                        <c:v>852</c:v>
                      </c:pt>
                      <c:pt idx="1598">
                        <c:v>784</c:v>
                      </c:pt>
                      <c:pt idx="1599">
                        <c:v>804</c:v>
                      </c:pt>
                      <c:pt idx="1600">
                        <c:v>772</c:v>
                      </c:pt>
                      <c:pt idx="1601">
                        <c:v>760</c:v>
                      </c:pt>
                      <c:pt idx="1602">
                        <c:v>756</c:v>
                      </c:pt>
                      <c:pt idx="1603">
                        <c:v>820</c:v>
                      </c:pt>
                      <c:pt idx="1604">
                        <c:v>1056</c:v>
                      </c:pt>
                      <c:pt idx="1605">
                        <c:v>1012</c:v>
                      </c:pt>
                      <c:pt idx="1606">
                        <c:v>988</c:v>
                      </c:pt>
                      <c:pt idx="1607">
                        <c:v>896</c:v>
                      </c:pt>
                      <c:pt idx="1608">
                        <c:v>740</c:v>
                      </c:pt>
                      <c:pt idx="1609">
                        <c:v>748</c:v>
                      </c:pt>
                      <c:pt idx="1610">
                        <c:v>740</c:v>
                      </c:pt>
                      <c:pt idx="1611">
                        <c:v>1100</c:v>
                      </c:pt>
                      <c:pt idx="1612">
                        <c:v>1092</c:v>
                      </c:pt>
                      <c:pt idx="1613">
                        <c:v>992</c:v>
                      </c:pt>
                      <c:pt idx="1614">
                        <c:v>880</c:v>
                      </c:pt>
                      <c:pt idx="1615">
                        <c:v>748</c:v>
                      </c:pt>
                      <c:pt idx="1616">
                        <c:v>932</c:v>
                      </c:pt>
                      <c:pt idx="1617">
                        <c:v>1052</c:v>
                      </c:pt>
                      <c:pt idx="1618">
                        <c:v>1224</c:v>
                      </c:pt>
                      <c:pt idx="1619">
                        <c:v>988</c:v>
                      </c:pt>
                      <c:pt idx="1620">
                        <c:v>1156</c:v>
                      </c:pt>
                      <c:pt idx="1621">
                        <c:v>1040</c:v>
                      </c:pt>
                      <c:pt idx="1622">
                        <c:v>1048</c:v>
                      </c:pt>
                      <c:pt idx="1623">
                        <c:v>980</c:v>
                      </c:pt>
                      <c:pt idx="1624">
                        <c:v>984</c:v>
                      </c:pt>
                      <c:pt idx="1625">
                        <c:v>1128</c:v>
                      </c:pt>
                      <c:pt idx="1626">
                        <c:v>1052</c:v>
                      </c:pt>
                      <c:pt idx="1627">
                        <c:v>1016</c:v>
                      </c:pt>
                      <c:pt idx="1628">
                        <c:v>1020</c:v>
                      </c:pt>
                      <c:pt idx="1629">
                        <c:v>960</c:v>
                      </c:pt>
                      <c:pt idx="1630">
                        <c:v>1028</c:v>
                      </c:pt>
                      <c:pt idx="1631">
                        <c:v>1048</c:v>
                      </c:pt>
                      <c:pt idx="1632">
                        <c:v>952</c:v>
                      </c:pt>
                      <c:pt idx="1633">
                        <c:v>944</c:v>
                      </c:pt>
                      <c:pt idx="1634">
                        <c:v>976</c:v>
                      </c:pt>
                      <c:pt idx="1635">
                        <c:v>928</c:v>
                      </c:pt>
                      <c:pt idx="1636">
                        <c:v>1092</c:v>
                      </c:pt>
                      <c:pt idx="1637">
                        <c:v>972</c:v>
                      </c:pt>
                      <c:pt idx="1638">
                        <c:v>780</c:v>
                      </c:pt>
                      <c:pt idx="1639">
                        <c:v>740</c:v>
                      </c:pt>
                      <c:pt idx="1640">
                        <c:v>1040</c:v>
                      </c:pt>
                      <c:pt idx="1641">
                        <c:v>1040</c:v>
                      </c:pt>
                      <c:pt idx="1642">
                        <c:v>1076</c:v>
                      </c:pt>
                      <c:pt idx="1643">
                        <c:v>1048</c:v>
                      </c:pt>
                      <c:pt idx="1644">
                        <c:v>836</c:v>
                      </c:pt>
                      <c:pt idx="1645">
                        <c:v>888</c:v>
                      </c:pt>
                      <c:pt idx="1646">
                        <c:v>912</c:v>
                      </c:pt>
                      <c:pt idx="1647">
                        <c:v>992</c:v>
                      </c:pt>
                      <c:pt idx="1648">
                        <c:v>1100</c:v>
                      </c:pt>
                      <c:pt idx="1649">
                        <c:v>1128</c:v>
                      </c:pt>
                      <c:pt idx="1650">
                        <c:v>992</c:v>
                      </c:pt>
                      <c:pt idx="1651">
                        <c:v>816</c:v>
                      </c:pt>
                      <c:pt idx="1652">
                        <c:v>756</c:v>
                      </c:pt>
                      <c:pt idx="1653">
                        <c:v>804</c:v>
                      </c:pt>
                      <c:pt idx="1654">
                        <c:v>1240</c:v>
                      </c:pt>
                      <c:pt idx="1655">
                        <c:v>1072</c:v>
                      </c:pt>
                      <c:pt idx="1656">
                        <c:v>1220</c:v>
                      </c:pt>
                      <c:pt idx="1657">
                        <c:v>1220</c:v>
                      </c:pt>
                      <c:pt idx="1658">
                        <c:v>1180</c:v>
                      </c:pt>
                      <c:pt idx="1659">
                        <c:v>1084</c:v>
                      </c:pt>
                      <c:pt idx="1660">
                        <c:v>968</c:v>
                      </c:pt>
                      <c:pt idx="1661">
                        <c:v>1016</c:v>
                      </c:pt>
                      <c:pt idx="1662">
                        <c:v>1060</c:v>
                      </c:pt>
                      <c:pt idx="1663">
                        <c:v>892</c:v>
                      </c:pt>
                      <c:pt idx="1664">
                        <c:v>1204</c:v>
                      </c:pt>
                      <c:pt idx="1665">
                        <c:v>1172</c:v>
                      </c:pt>
                      <c:pt idx="1666">
                        <c:v>1084</c:v>
                      </c:pt>
                      <c:pt idx="1667">
                        <c:v>996</c:v>
                      </c:pt>
                      <c:pt idx="1668">
                        <c:v>892</c:v>
                      </c:pt>
                      <c:pt idx="1669">
                        <c:v>700</c:v>
                      </c:pt>
                      <c:pt idx="1670">
                        <c:v>720</c:v>
                      </c:pt>
                      <c:pt idx="1671">
                        <c:v>916</c:v>
                      </c:pt>
                      <c:pt idx="1672">
                        <c:v>1220</c:v>
                      </c:pt>
                      <c:pt idx="1673">
                        <c:v>1220</c:v>
                      </c:pt>
                      <c:pt idx="1674">
                        <c:v>1220</c:v>
                      </c:pt>
                      <c:pt idx="1675">
                        <c:v>1172</c:v>
                      </c:pt>
                      <c:pt idx="1676">
                        <c:v>1132</c:v>
                      </c:pt>
                      <c:pt idx="1677">
                        <c:v>1056</c:v>
                      </c:pt>
                      <c:pt idx="1678">
                        <c:v>760</c:v>
                      </c:pt>
                      <c:pt idx="1679">
                        <c:v>780</c:v>
                      </c:pt>
                      <c:pt idx="1680">
                        <c:v>880</c:v>
                      </c:pt>
                      <c:pt idx="1681">
                        <c:v>1092</c:v>
                      </c:pt>
                      <c:pt idx="1682">
                        <c:v>1048</c:v>
                      </c:pt>
                      <c:pt idx="1683">
                        <c:v>936</c:v>
                      </c:pt>
                      <c:pt idx="1684">
                        <c:v>884</c:v>
                      </c:pt>
                      <c:pt idx="1685">
                        <c:v>816</c:v>
                      </c:pt>
                      <c:pt idx="1686">
                        <c:v>776</c:v>
                      </c:pt>
                      <c:pt idx="1687">
                        <c:v>1124</c:v>
                      </c:pt>
                      <c:pt idx="1688">
                        <c:v>1124</c:v>
                      </c:pt>
                      <c:pt idx="1689">
                        <c:v>1112</c:v>
                      </c:pt>
                      <c:pt idx="1690">
                        <c:v>1144</c:v>
                      </c:pt>
                      <c:pt idx="1691">
                        <c:v>1024</c:v>
                      </c:pt>
                      <c:pt idx="1692">
                        <c:v>928</c:v>
                      </c:pt>
                      <c:pt idx="1693">
                        <c:v>1016</c:v>
                      </c:pt>
                      <c:pt idx="1694">
                        <c:v>1048</c:v>
                      </c:pt>
                      <c:pt idx="1695">
                        <c:v>1008</c:v>
                      </c:pt>
                      <c:pt idx="1696">
                        <c:v>876</c:v>
                      </c:pt>
                      <c:pt idx="1697">
                        <c:v>912</c:v>
                      </c:pt>
                      <c:pt idx="1698">
                        <c:v>864</c:v>
                      </c:pt>
                      <c:pt idx="1699">
                        <c:v>972</c:v>
                      </c:pt>
                      <c:pt idx="1700">
                        <c:v>1148</c:v>
                      </c:pt>
                      <c:pt idx="1701">
                        <c:v>1100</c:v>
                      </c:pt>
                      <c:pt idx="1702">
                        <c:v>1044</c:v>
                      </c:pt>
                      <c:pt idx="1703">
                        <c:v>980</c:v>
                      </c:pt>
                      <c:pt idx="1704">
                        <c:v>864</c:v>
                      </c:pt>
                      <c:pt idx="1705">
                        <c:v>800</c:v>
                      </c:pt>
                      <c:pt idx="1706">
                        <c:v>1044</c:v>
                      </c:pt>
                      <c:pt idx="1707">
                        <c:v>860</c:v>
                      </c:pt>
                      <c:pt idx="1708">
                        <c:v>824</c:v>
                      </c:pt>
                      <c:pt idx="1709">
                        <c:v>776</c:v>
                      </c:pt>
                      <c:pt idx="1710">
                        <c:v>1072</c:v>
                      </c:pt>
                      <c:pt idx="1711">
                        <c:v>984</c:v>
                      </c:pt>
                      <c:pt idx="1712">
                        <c:v>1056</c:v>
                      </c:pt>
                      <c:pt idx="1713">
                        <c:v>1088</c:v>
                      </c:pt>
                      <c:pt idx="1714">
                        <c:v>1060</c:v>
                      </c:pt>
                      <c:pt idx="1715">
                        <c:v>932</c:v>
                      </c:pt>
                      <c:pt idx="1716">
                        <c:v>872</c:v>
                      </c:pt>
                      <c:pt idx="1717">
                        <c:v>844</c:v>
                      </c:pt>
                      <c:pt idx="1718">
                        <c:v>900</c:v>
                      </c:pt>
                      <c:pt idx="1719">
                        <c:v>740</c:v>
                      </c:pt>
                      <c:pt idx="1720">
                        <c:v>768</c:v>
                      </c:pt>
                      <c:pt idx="1721">
                        <c:v>824</c:v>
                      </c:pt>
                      <c:pt idx="1722">
                        <c:v>840</c:v>
                      </c:pt>
                      <c:pt idx="1723">
                        <c:v>1072</c:v>
                      </c:pt>
                      <c:pt idx="1724">
                        <c:v>976</c:v>
                      </c:pt>
                      <c:pt idx="1725">
                        <c:v>932</c:v>
                      </c:pt>
                      <c:pt idx="1726">
                        <c:v>804</c:v>
                      </c:pt>
                      <c:pt idx="1727">
                        <c:v>784</c:v>
                      </c:pt>
                      <c:pt idx="1728">
                        <c:v>868</c:v>
                      </c:pt>
                      <c:pt idx="1729">
                        <c:v>1140</c:v>
                      </c:pt>
                      <c:pt idx="1730">
                        <c:v>1068</c:v>
                      </c:pt>
                      <c:pt idx="1731">
                        <c:v>1064</c:v>
                      </c:pt>
                      <c:pt idx="1732">
                        <c:v>972</c:v>
                      </c:pt>
                      <c:pt idx="1733">
                        <c:v>856</c:v>
                      </c:pt>
                      <c:pt idx="1734">
                        <c:v>724</c:v>
                      </c:pt>
                      <c:pt idx="1735">
                        <c:v>748</c:v>
                      </c:pt>
                      <c:pt idx="1736">
                        <c:v>1016</c:v>
                      </c:pt>
                      <c:pt idx="1737">
                        <c:v>960</c:v>
                      </c:pt>
                      <c:pt idx="1738">
                        <c:v>844</c:v>
                      </c:pt>
                      <c:pt idx="1739">
                        <c:v>756</c:v>
                      </c:pt>
                      <c:pt idx="1740">
                        <c:v>764</c:v>
                      </c:pt>
                      <c:pt idx="1741">
                        <c:v>856</c:v>
                      </c:pt>
                      <c:pt idx="1742">
                        <c:v>1116</c:v>
                      </c:pt>
                      <c:pt idx="1743">
                        <c:v>1140</c:v>
                      </c:pt>
                      <c:pt idx="1744">
                        <c:v>996</c:v>
                      </c:pt>
                      <c:pt idx="1745">
                        <c:v>1008</c:v>
                      </c:pt>
                      <c:pt idx="1746">
                        <c:v>992</c:v>
                      </c:pt>
                      <c:pt idx="1747">
                        <c:v>1012</c:v>
                      </c:pt>
                      <c:pt idx="1748">
                        <c:v>1072</c:v>
                      </c:pt>
                      <c:pt idx="1749">
                        <c:v>1028</c:v>
                      </c:pt>
                      <c:pt idx="1750">
                        <c:v>912</c:v>
                      </c:pt>
                      <c:pt idx="1751">
                        <c:v>1016</c:v>
                      </c:pt>
                      <c:pt idx="1752">
                        <c:v>868</c:v>
                      </c:pt>
                      <c:pt idx="1753">
                        <c:v>868</c:v>
                      </c:pt>
                      <c:pt idx="1754">
                        <c:v>1288</c:v>
                      </c:pt>
                      <c:pt idx="1755">
                        <c:v>1236</c:v>
                      </c:pt>
                      <c:pt idx="1756">
                        <c:v>1172</c:v>
                      </c:pt>
                      <c:pt idx="1757">
                        <c:v>1164</c:v>
                      </c:pt>
                      <c:pt idx="1758">
                        <c:v>1104</c:v>
                      </c:pt>
                      <c:pt idx="1759">
                        <c:v>908</c:v>
                      </c:pt>
                      <c:pt idx="1760">
                        <c:v>900</c:v>
                      </c:pt>
                      <c:pt idx="1761">
                        <c:v>1084</c:v>
                      </c:pt>
                      <c:pt idx="1762">
                        <c:v>1084</c:v>
                      </c:pt>
                      <c:pt idx="1763">
                        <c:v>908</c:v>
                      </c:pt>
                      <c:pt idx="1764">
                        <c:v>820</c:v>
                      </c:pt>
                      <c:pt idx="1765">
                        <c:v>852</c:v>
                      </c:pt>
                      <c:pt idx="1766">
                        <c:v>808</c:v>
                      </c:pt>
                      <c:pt idx="1767">
                        <c:v>1084</c:v>
                      </c:pt>
                      <c:pt idx="1768">
                        <c:v>936</c:v>
                      </c:pt>
                      <c:pt idx="1769">
                        <c:v>896</c:v>
                      </c:pt>
                      <c:pt idx="1770">
                        <c:v>904</c:v>
                      </c:pt>
                      <c:pt idx="1771">
                        <c:v>888</c:v>
                      </c:pt>
                      <c:pt idx="1772">
                        <c:v>1028</c:v>
                      </c:pt>
                      <c:pt idx="1773">
                        <c:v>1092</c:v>
                      </c:pt>
                      <c:pt idx="1774">
                        <c:v>1128</c:v>
                      </c:pt>
                      <c:pt idx="1775">
                        <c:v>1036</c:v>
                      </c:pt>
                      <c:pt idx="1776">
                        <c:v>892</c:v>
                      </c:pt>
                      <c:pt idx="1777">
                        <c:v>828</c:v>
                      </c:pt>
                      <c:pt idx="1778">
                        <c:v>760</c:v>
                      </c:pt>
                      <c:pt idx="1779">
                        <c:v>696</c:v>
                      </c:pt>
                      <c:pt idx="1780">
                        <c:v>684</c:v>
                      </c:pt>
                      <c:pt idx="1781">
                        <c:v>684</c:v>
                      </c:pt>
                      <c:pt idx="1782">
                        <c:v>1292</c:v>
                      </c:pt>
                      <c:pt idx="1783">
                        <c:v>976</c:v>
                      </c:pt>
                      <c:pt idx="1784">
                        <c:v>1304</c:v>
                      </c:pt>
                      <c:pt idx="1785">
                        <c:v>984</c:v>
                      </c:pt>
                      <c:pt idx="1786">
                        <c:v>1044</c:v>
                      </c:pt>
                      <c:pt idx="1787">
                        <c:v>1068</c:v>
                      </c:pt>
                      <c:pt idx="1788">
                        <c:v>1092</c:v>
                      </c:pt>
                      <c:pt idx="1789">
                        <c:v>1016</c:v>
                      </c:pt>
                      <c:pt idx="1790">
                        <c:v>1016</c:v>
                      </c:pt>
                      <c:pt idx="1791">
                        <c:v>1040</c:v>
                      </c:pt>
                      <c:pt idx="1792">
                        <c:v>1056</c:v>
                      </c:pt>
                      <c:pt idx="1793">
                        <c:v>1032</c:v>
                      </c:pt>
                      <c:pt idx="1794">
                        <c:v>952</c:v>
                      </c:pt>
                      <c:pt idx="1795">
                        <c:v>788</c:v>
                      </c:pt>
                      <c:pt idx="1796">
                        <c:v>812</c:v>
                      </c:pt>
                      <c:pt idx="1797">
                        <c:v>1060</c:v>
                      </c:pt>
                      <c:pt idx="1798">
                        <c:v>1048</c:v>
                      </c:pt>
                      <c:pt idx="1799">
                        <c:v>1000</c:v>
                      </c:pt>
                      <c:pt idx="1800">
                        <c:v>1008</c:v>
                      </c:pt>
                      <c:pt idx="1801">
                        <c:v>984</c:v>
                      </c:pt>
                      <c:pt idx="1802">
                        <c:v>812</c:v>
                      </c:pt>
                      <c:pt idx="1803">
                        <c:v>924</c:v>
                      </c:pt>
                      <c:pt idx="1804">
                        <c:v>784</c:v>
                      </c:pt>
                      <c:pt idx="1805">
                        <c:v>736</c:v>
                      </c:pt>
                      <c:pt idx="1806">
                        <c:v>864</c:v>
                      </c:pt>
                      <c:pt idx="1807">
                        <c:v>908</c:v>
                      </c:pt>
                      <c:pt idx="1808">
                        <c:v>828</c:v>
                      </c:pt>
                      <c:pt idx="1809">
                        <c:v>908</c:v>
                      </c:pt>
                      <c:pt idx="1810">
                        <c:v>852</c:v>
                      </c:pt>
                      <c:pt idx="1811">
                        <c:v>848</c:v>
                      </c:pt>
                      <c:pt idx="1812">
                        <c:v>840</c:v>
                      </c:pt>
                      <c:pt idx="1813">
                        <c:v>756</c:v>
                      </c:pt>
                      <c:pt idx="1814">
                        <c:v>724</c:v>
                      </c:pt>
                      <c:pt idx="1815">
                        <c:v>660</c:v>
                      </c:pt>
                      <c:pt idx="1816">
                        <c:v>668</c:v>
                      </c:pt>
                      <c:pt idx="1817">
                        <c:v>636</c:v>
                      </c:pt>
                      <c:pt idx="1818">
                        <c:v>624</c:v>
                      </c:pt>
                      <c:pt idx="1819">
                        <c:v>648</c:v>
                      </c:pt>
                      <c:pt idx="1820">
                        <c:v>660</c:v>
                      </c:pt>
                      <c:pt idx="1821">
                        <c:v>640</c:v>
                      </c:pt>
                      <c:pt idx="1822">
                        <c:v>680</c:v>
                      </c:pt>
                      <c:pt idx="1823">
                        <c:v>716</c:v>
                      </c:pt>
                      <c:pt idx="1824">
                        <c:v>704</c:v>
                      </c:pt>
                      <c:pt idx="1825">
                        <c:v>676</c:v>
                      </c:pt>
                      <c:pt idx="1826">
                        <c:v>672</c:v>
                      </c:pt>
                      <c:pt idx="1827">
                        <c:v>688</c:v>
                      </c:pt>
                      <c:pt idx="1828">
                        <c:v>668</c:v>
                      </c:pt>
                      <c:pt idx="1829">
                        <c:v>628</c:v>
                      </c:pt>
                      <c:pt idx="1830">
                        <c:v>608</c:v>
                      </c:pt>
                      <c:pt idx="1831">
                        <c:v>600</c:v>
                      </c:pt>
                      <c:pt idx="1832">
                        <c:v>576</c:v>
                      </c:pt>
                      <c:pt idx="1833">
                        <c:v>556</c:v>
                      </c:pt>
                      <c:pt idx="1834">
                        <c:v>560</c:v>
                      </c:pt>
                      <c:pt idx="1835">
                        <c:v>572</c:v>
                      </c:pt>
                      <c:pt idx="1836">
                        <c:v>568</c:v>
                      </c:pt>
                      <c:pt idx="1837">
                        <c:v>596</c:v>
                      </c:pt>
                      <c:pt idx="1838">
                        <c:v>620</c:v>
                      </c:pt>
                      <c:pt idx="1839">
                        <c:v>648</c:v>
                      </c:pt>
                      <c:pt idx="1840">
                        <c:v>676</c:v>
                      </c:pt>
                      <c:pt idx="1841">
                        <c:v>724</c:v>
                      </c:pt>
                      <c:pt idx="1842">
                        <c:v>728</c:v>
                      </c:pt>
                      <c:pt idx="1843">
                        <c:v>716</c:v>
                      </c:pt>
                      <c:pt idx="1844">
                        <c:v>792</c:v>
                      </c:pt>
                      <c:pt idx="1845">
                        <c:v>836</c:v>
                      </c:pt>
                      <c:pt idx="1846">
                        <c:v>848</c:v>
                      </c:pt>
                      <c:pt idx="1847">
                        <c:v>792</c:v>
                      </c:pt>
                      <c:pt idx="1848">
                        <c:v>828</c:v>
                      </c:pt>
                      <c:pt idx="1849">
                        <c:v>824</c:v>
                      </c:pt>
                      <c:pt idx="1850">
                        <c:v>796</c:v>
                      </c:pt>
                      <c:pt idx="1851">
                        <c:v>856</c:v>
                      </c:pt>
                      <c:pt idx="1852">
                        <c:v>892</c:v>
                      </c:pt>
                      <c:pt idx="1853">
                        <c:v>912</c:v>
                      </c:pt>
                      <c:pt idx="1854">
                        <c:v>908</c:v>
                      </c:pt>
                      <c:pt idx="1855">
                        <c:v>856</c:v>
                      </c:pt>
                      <c:pt idx="1856">
                        <c:v>832</c:v>
                      </c:pt>
                      <c:pt idx="1857">
                        <c:v>764</c:v>
                      </c:pt>
                      <c:pt idx="1858">
                        <c:v>716</c:v>
                      </c:pt>
                      <c:pt idx="1859">
                        <c:v>872</c:v>
                      </c:pt>
                      <c:pt idx="1860">
                        <c:v>936</c:v>
                      </c:pt>
                      <c:pt idx="1861">
                        <c:v>912</c:v>
                      </c:pt>
                      <c:pt idx="1862">
                        <c:v>904</c:v>
                      </c:pt>
                      <c:pt idx="1863">
                        <c:v>820</c:v>
                      </c:pt>
                      <c:pt idx="1864">
                        <c:v>808</c:v>
                      </c:pt>
                      <c:pt idx="1865">
                        <c:v>836</c:v>
                      </c:pt>
                      <c:pt idx="1866">
                        <c:v>840</c:v>
                      </c:pt>
                      <c:pt idx="1867">
                        <c:v>800</c:v>
                      </c:pt>
                      <c:pt idx="1868">
                        <c:v>824</c:v>
                      </c:pt>
                      <c:pt idx="1869">
                        <c:v>940</c:v>
                      </c:pt>
                      <c:pt idx="1870">
                        <c:v>848</c:v>
                      </c:pt>
                      <c:pt idx="1871">
                        <c:v>816</c:v>
                      </c:pt>
                      <c:pt idx="1872">
                        <c:v>776</c:v>
                      </c:pt>
                      <c:pt idx="1873">
                        <c:v>700</c:v>
                      </c:pt>
                      <c:pt idx="1874">
                        <c:v>716</c:v>
                      </c:pt>
                      <c:pt idx="1875">
                        <c:v>764</c:v>
                      </c:pt>
                      <c:pt idx="1876">
                        <c:v>764</c:v>
                      </c:pt>
                      <c:pt idx="1877">
                        <c:v>780</c:v>
                      </c:pt>
                      <c:pt idx="1878">
                        <c:v>820</c:v>
                      </c:pt>
                      <c:pt idx="1879">
                        <c:v>840</c:v>
                      </c:pt>
                      <c:pt idx="1880">
                        <c:v>752</c:v>
                      </c:pt>
                      <c:pt idx="1881">
                        <c:v>820</c:v>
                      </c:pt>
                      <c:pt idx="1882">
                        <c:v>792</c:v>
                      </c:pt>
                      <c:pt idx="1883">
                        <c:v>680</c:v>
                      </c:pt>
                      <c:pt idx="1884">
                        <c:v>668</c:v>
                      </c:pt>
                      <c:pt idx="1885">
                        <c:v>828</c:v>
                      </c:pt>
                      <c:pt idx="1886">
                        <c:v>936</c:v>
                      </c:pt>
                      <c:pt idx="1887">
                        <c:v>924</c:v>
                      </c:pt>
                      <c:pt idx="1888">
                        <c:v>936</c:v>
                      </c:pt>
                      <c:pt idx="1889">
                        <c:v>872</c:v>
                      </c:pt>
                      <c:pt idx="1890">
                        <c:v>788</c:v>
                      </c:pt>
                      <c:pt idx="1891">
                        <c:v>716</c:v>
                      </c:pt>
                      <c:pt idx="1892">
                        <c:v>788</c:v>
                      </c:pt>
                      <c:pt idx="1893">
                        <c:v>796</c:v>
                      </c:pt>
                      <c:pt idx="1894">
                        <c:v>816</c:v>
                      </c:pt>
                      <c:pt idx="1895">
                        <c:v>868</c:v>
                      </c:pt>
                      <c:pt idx="1896">
                        <c:v>876</c:v>
                      </c:pt>
                      <c:pt idx="1897">
                        <c:v>868</c:v>
                      </c:pt>
                      <c:pt idx="1898">
                        <c:v>852</c:v>
                      </c:pt>
                      <c:pt idx="1899">
                        <c:v>808</c:v>
                      </c:pt>
                      <c:pt idx="1900">
                        <c:v>744</c:v>
                      </c:pt>
                      <c:pt idx="1901">
                        <c:v>912</c:v>
                      </c:pt>
                      <c:pt idx="1902">
                        <c:v>928</c:v>
                      </c:pt>
                      <c:pt idx="1903">
                        <c:v>896</c:v>
                      </c:pt>
                      <c:pt idx="1904">
                        <c:v>880</c:v>
                      </c:pt>
                      <c:pt idx="1905">
                        <c:v>836</c:v>
                      </c:pt>
                      <c:pt idx="1906">
                        <c:v>876</c:v>
                      </c:pt>
                      <c:pt idx="1907">
                        <c:v>900</c:v>
                      </c:pt>
                      <c:pt idx="1908">
                        <c:v>840</c:v>
                      </c:pt>
                      <c:pt idx="1909">
                        <c:v>840</c:v>
                      </c:pt>
                      <c:pt idx="1910">
                        <c:v>924</c:v>
                      </c:pt>
                      <c:pt idx="1911">
                        <c:v>912</c:v>
                      </c:pt>
                      <c:pt idx="1912">
                        <c:v>952</c:v>
                      </c:pt>
                      <c:pt idx="1913">
                        <c:v>900</c:v>
                      </c:pt>
                      <c:pt idx="1914">
                        <c:v>896</c:v>
                      </c:pt>
                      <c:pt idx="1915">
                        <c:v>856</c:v>
                      </c:pt>
                      <c:pt idx="1916">
                        <c:v>840</c:v>
                      </c:pt>
                      <c:pt idx="1917">
                        <c:v>812</c:v>
                      </c:pt>
                      <c:pt idx="1918">
                        <c:v>800</c:v>
                      </c:pt>
                      <c:pt idx="1919">
                        <c:v>820</c:v>
                      </c:pt>
                      <c:pt idx="1920">
                        <c:v>856</c:v>
                      </c:pt>
                      <c:pt idx="1921">
                        <c:v>836</c:v>
                      </c:pt>
                      <c:pt idx="1922">
                        <c:v>884</c:v>
                      </c:pt>
                      <c:pt idx="1923">
                        <c:v>892</c:v>
                      </c:pt>
                      <c:pt idx="1924">
                        <c:v>836</c:v>
                      </c:pt>
                      <c:pt idx="1925">
                        <c:v>844</c:v>
                      </c:pt>
                      <c:pt idx="1926">
                        <c:v>852</c:v>
                      </c:pt>
                      <c:pt idx="1927">
                        <c:v>828</c:v>
                      </c:pt>
                      <c:pt idx="1928">
                        <c:v>848</c:v>
                      </c:pt>
                      <c:pt idx="1929">
                        <c:v>876</c:v>
                      </c:pt>
                      <c:pt idx="1930">
                        <c:v>844</c:v>
                      </c:pt>
                      <c:pt idx="1931">
                        <c:v>816</c:v>
                      </c:pt>
                      <c:pt idx="1932">
                        <c:v>856</c:v>
                      </c:pt>
                      <c:pt idx="1933">
                        <c:v>888</c:v>
                      </c:pt>
                      <c:pt idx="1934">
                        <c:v>808</c:v>
                      </c:pt>
                      <c:pt idx="1935">
                        <c:v>796</c:v>
                      </c:pt>
                      <c:pt idx="1936">
                        <c:v>792</c:v>
                      </c:pt>
                      <c:pt idx="1937">
                        <c:v>796</c:v>
                      </c:pt>
                      <c:pt idx="1938">
                        <c:v>792</c:v>
                      </c:pt>
                      <c:pt idx="1939">
                        <c:v>908</c:v>
                      </c:pt>
                      <c:pt idx="1940">
                        <c:v>892</c:v>
                      </c:pt>
                      <c:pt idx="1941">
                        <c:v>868</c:v>
                      </c:pt>
                      <c:pt idx="1942">
                        <c:v>892</c:v>
                      </c:pt>
                      <c:pt idx="1943">
                        <c:v>876</c:v>
                      </c:pt>
                      <c:pt idx="1944">
                        <c:v>836</c:v>
                      </c:pt>
                      <c:pt idx="1945">
                        <c:v>840</c:v>
                      </c:pt>
                      <c:pt idx="1946">
                        <c:v>876</c:v>
                      </c:pt>
                      <c:pt idx="1947">
                        <c:v>812</c:v>
                      </c:pt>
                      <c:pt idx="1948">
                        <c:v>840</c:v>
                      </c:pt>
                      <c:pt idx="1949">
                        <c:v>928</c:v>
                      </c:pt>
                      <c:pt idx="1950">
                        <c:v>836</c:v>
                      </c:pt>
                      <c:pt idx="1951">
                        <c:v>824</c:v>
                      </c:pt>
                      <c:pt idx="1952">
                        <c:v>848</c:v>
                      </c:pt>
                      <c:pt idx="1953">
                        <c:v>824</c:v>
                      </c:pt>
                      <c:pt idx="1954">
                        <c:v>808</c:v>
                      </c:pt>
                      <c:pt idx="1955">
                        <c:v>892</c:v>
                      </c:pt>
                      <c:pt idx="1956">
                        <c:v>852</c:v>
                      </c:pt>
                      <c:pt idx="1957">
                        <c:v>884</c:v>
                      </c:pt>
                      <c:pt idx="1958">
                        <c:v>1000</c:v>
                      </c:pt>
                      <c:pt idx="1959">
                        <c:v>976</c:v>
                      </c:pt>
                      <c:pt idx="1960">
                        <c:v>920</c:v>
                      </c:pt>
                      <c:pt idx="1961">
                        <c:v>892</c:v>
                      </c:pt>
                      <c:pt idx="1962">
                        <c:v>864</c:v>
                      </c:pt>
                      <c:pt idx="1963">
                        <c:v>856</c:v>
                      </c:pt>
                      <c:pt idx="1964">
                        <c:v>804</c:v>
                      </c:pt>
                      <c:pt idx="1965">
                        <c:v>884</c:v>
                      </c:pt>
                      <c:pt idx="1966">
                        <c:v>1024</c:v>
                      </c:pt>
                      <c:pt idx="1967">
                        <c:v>968</c:v>
                      </c:pt>
                      <c:pt idx="1968">
                        <c:v>852</c:v>
                      </c:pt>
                      <c:pt idx="1969">
                        <c:v>816</c:v>
                      </c:pt>
                      <c:pt idx="1970">
                        <c:v>1008</c:v>
                      </c:pt>
                      <c:pt idx="1971">
                        <c:v>940</c:v>
                      </c:pt>
                      <c:pt idx="1972">
                        <c:v>844</c:v>
                      </c:pt>
                      <c:pt idx="1973">
                        <c:v>732</c:v>
                      </c:pt>
                      <c:pt idx="1974">
                        <c:v>668</c:v>
                      </c:pt>
                      <c:pt idx="1975">
                        <c:v>624</c:v>
                      </c:pt>
                      <c:pt idx="1976">
                        <c:v>600</c:v>
                      </c:pt>
                      <c:pt idx="1977">
                        <c:v>628</c:v>
                      </c:pt>
                      <c:pt idx="1978">
                        <c:v>704</c:v>
                      </c:pt>
                      <c:pt idx="1979">
                        <c:v>708</c:v>
                      </c:pt>
                      <c:pt idx="1980">
                        <c:v>724</c:v>
                      </c:pt>
                      <c:pt idx="1981">
                        <c:v>692</c:v>
                      </c:pt>
                      <c:pt idx="1982">
                        <c:v>664</c:v>
                      </c:pt>
                      <c:pt idx="1983">
                        <c:v>676</c:v>
                      </c:pt>
                      <c:pt idx="1984">
                        <c:v>728</c:v>
                      </c:pt>
                      <c:pt idx="1985">
                        <c:v>744</c:v>
                      </c:pt>
                      <c:pt idx="1986">
                        <c:v>832</c:v>
                      </c:pt>
                      <c:pt idx="1987">
                        <c:v>828</c:v>
                      </c:pt>
                      <c:pt idx="1988">
                        <c:v>824</c:v>
                      </c:pt>
                      <c:pt idx="1989">
                        <c:v>764</c:v>
                      </c:pt>
                      <c:pt idx="1990">
                        <c:v>736</c:v>
                      </c:pt>
                      <c:pt idx="1991">
                        <c:v>676</c:v>
                      </c:pt>
                      <c:pt idx="1992">
                        <c:v>628</c:v>
                      </c:pt>
                      <c:pt idx="1993">
                        <c:v>588</c:v>
                      </c:pt>
                      <c:pt idx="1994">
                        <c:v>588</c:v>
                      </c:pt>
                      <c:pt idx="1995">
                        <c:v>576</c:v>
                      </c:pt>
                      <c:pt idx="1996">
                        <c:v>580</c:v>
                      </c:pt>
                      <c:pt idx="1997">
                        <c:v>576</c:v>
                      </c:pt>
                      <c:pt idx="1998">
                        <c:v>596</c:v>
                      </c:pt>
                      <c:pt idx="1999">
                        <c:v>672</c:v>
                      </c:pt>
                      <c:pt idx="2000">
                        <c:v>876</c:v>
                      </c:pt>
                      <c:pt idx="2001">
                        <c:v>868</c:v>
                      </c:pt>
                      <c:pt idx="2002">
                        <c:v>860</c:v>
                      </c:pt>
                      <c:pt idx="2003">
                        <c:v>800</c:v>
                      </c:pt>
                      <c:pt idx="2004">
                        <c:v>696</c:v>
                      </c:pt>
                      <c:pt idx="2005">
                        <c:v>680</c:v>
                      </c:pt>
                      <c:pt idx="2006">
                        <c:v>660</c:v>
                      </c:pt>
                      <c:pt idx="2007">
                        <c:v>644</c:v>
                      </c:pt>
                      <c:pt idx="2008">
                        <c:v>700</c:v>
                      </c:pt>
                      <c:pt idx="2009">
                        <c:v>852</c:v>
                      </c:pt>
                      <c:pt idx="2010">
                        <c:v>816</c:v>
                      </c:pt>
                      <c:pt idx="2011">
                        <c:v>788</c:v>
                      </c:pt>
                      <c:pt idx="2012">
                        <c:v>736</c:v>
                      </c:pt>
                      <c:pt idx="2013">
                        <c:v>716</c:v>
                      </c:pt>
                      <c:pt idx="2014">
                        <c:v>720</c:v>
                      </c:pt>
                      <c:pt idx="2015">
                        <c:v>776</c:v>
                      </c:pt>
                      <c:pt idx="2016">
                        <c:v>748</c:v>
                      </c:pt>
                      <c:pt idx="2017">
                        <c:v>724</c:v>
                      </c:pt>
                      <c:pt idx="2018">
                        <c:v>700</c:v>
                      </c:pt>
                      <c:pt idx="2019">
                        <c:v>668</c:v>
                      </c:pt>
                      <c:pt idx="2020">
                        <c:v>652</c:v>
                      </c:pt>
                      <c:pt idx="2021">
                        <c:v>696</c:v>
                      </c:pt>
                      <c:pt idx="2022">
                        <c:v>756</c:v>
                      </c:pt>
                      <c:pt idx="2023">
                        <c:v>684</c:v>
                      </c:pt>
                      <c:pt idx="2024">
                        <c:v>680</c:v>
                      </c:pt>
                      <c:pt idx="2025">
                        <c:v>688</c:v>
                      </c:pt>
                      <c:pt idx="2026">
                        <c:v>688</c:v>
                      </c:pt>
                      <c:pt idx="2027">
                        <c:v>692</c:v>
                      </c:pt>
                      <c:pt idx="2028">
                        <c:v>668</c:v>
                      </c:pt>
                      <c:pt idx="2029">
                        <c:v>660</c:v>
                      </c:pt>
                      <c:pt idx="2030">
                        <c:v>620</c:v>
                      </c:pt>
                      <c:pt idx="2031">
                        <c:v>616</c:v>
                      </c:pt>
                      <c:pt idx="2032">
                        <c:v>620</c:v>
                      </c:pt>
                      <c:pt idx="2033">
                        <c:v>620</c:v>
                      </c:pt>
                      <c:pt idx="2034">
                        <c:v>636</c:v>
                      </c:pt>
                      <c:pt idx="2035">
                        <c:v>620</c:v>
                      </c:pt>
                      <c:pt idx="2036">
                        <c:v>628</c:v>
                      </c:pt>
                      <c:pt idx="2037">
                        <c:v>608</c:v>
                      </c:pt>
                      <c:pt idx="2038">
                        <c:v>592</c:v>
                      </c:pt>
                      <c:pt idx="2039">
                        <c:v>588</c:v>
                      </c:pt>
                      <c:pt idx="2040">
                        <c:v>572</c:v>
                      </c:pt>
                      <c:pt idx="2041">
                        <c:v>552</c:v>
                      </c:pt>
                      <c:pt idx="2042">
                        <c:v>548</c:v>
                      </c:pt>
                      <c:pt idx="2043">
                        <c:v>548</c:v>
                      </c:pt>
                      <c:pt idx="2044">
                        <c:v>548</c:v>
                      </c:pt>
                      <c:pt idx="2045">
                        <c:v>564</c:v>
                      </c:pt>
                      <c:pt idx="2046">
                        <c:v>608</c:v>
                      </c:pt>
                      <c:pt idx="2047">
                        <c:v>600</c:v>
                      </c:pt>
                      <c:pt idx="2048">
                        <c:v>600</c:v>
                      </c:pt>
                      <c:pt idx="2049">
                        <c:v>616</c:v>
                      </c:pt>
                      <c:pt idx="2050">
                        <c:v>620</c:v>
                      </c:pt>
                      <c:pt idx="2051">
                        <c:v>624</c:v>
                      </c:pt>
                      <c:pt idx="2052">
                        <c:v>592</c:v>
                      </c:pt>
                      <c:pt idx="2053">
                        <c:v>580</c:v>
                      </c:pt>
                      <c:pt idx="2054">
                        <c:v>564</c:v>
                      </c:pt>
                      <c:pt idx="2055">
                        <c:v>568</c:v>
                      </c:pt>
                      <c:pt idx="2056">
                        <c:v>584</c:v>
                      </c:pt>
                      <c:pt idx="2057">
                        <c:v>580</c:v>
                      </c:pt>
                      <c:pt idx="2058">
                        <c:v>576</c:v>
                      </c:pt>
                      <c:pt idx="2059">
                        <c:v>580</c:v>
                      </c:pt>
                      <c:pt idx="2060">
                        <c:v>580</c:v>
                      </c:pt>
                      <c:pt idx="2061">
                        <c:v>612</c:v>
                      </c:pt>
                      <c:pt idx="2062">
                        <c:v>692</c:v>
                      </c:pt>
                      <c:pt idx="2063">
                        <c:v>768</c:v>
                      </c:pt>
                      <c:pt idx="2064">
                        <c:v>756</c:v>
                      </c:pt>
                      <c:pt idx="2065">
                        <c:v>756</c:v>
                      </c:pt>
                      <c:pt idx="2066">
                        <c:v>708</c:v>
                      </c:pt>
                      <c:pt idx="2067">
                        <c:v>700</c:v>
                      </c:pt>
                      <c:pt idx="2068">
                        <c:v>676</c:v>
                      </c:pt>
                      <c:pt idx="2069">
                        <c:v>716</c:v>
                      </c:pt>
                      <c:pt idx="2070">
                        <c:v>700</c:v>
                      </c:pt>
                      <c:pt idx="2071">
                        <c:v>672</c:v>
                      </c:pt>
                      <c:pt idx="2072">
                        <c:v>680</c:v>
                      </c:pt>
                      <c:pt idx="2073">
                        <c:v>676</c:v>
                      </c:pt>
                      <c:pt idx="2074">
                        <c:v>644</c:v>
                      </c:pt>
                      <c:pt idx="2075">
                        <c:v>640</c:v>
                      </c:pt>
                      <c:pt idx="2076">
                        <c:v>648</c:v>
                      </c:pt>
                      <c:pt idx="2077">
                        <c:v>652</c:v>
                      </c:pt>
                      <c:pt idx="2078">
                        <c:v>680</c:v>
                      </c:pt>
                      <c:pt idx="2079">
                        <c:v>676</c:v>
                      </c:pt>
                      <c:pt idx="2080">
                        <c:v>656</c:v>
                      </c:pt>
                      <c:pt idx="2081">
                        <c:v>644</c:v>
                      </c:pt>
                      <c:pt idx="2082">
                        <c:v>648</c:v>
                      </c:pt>
                      <c:pt idx="2083">
                        <c:v>652</c:v>
                      </c:pt>
                      <c:pt idx="2084">
                        <c:v>628</c:v>
                      </c:pt>
                      <c:pt idx="2085">
                        <c:v>616</c:v>
                      </c:pt>
                      <c:pt idx="2086">
                        <c:v>628</c:v>
                      </c:pt>
                      <c:pt idx="2087">
                        <c:v>644</c:v>
                      </c:pt>
                      <c:pt idx="2088">
                        <c:v>676</c:v>
                      </c:pt>
                      <c:pt idx="2089">
                        <c:v>668</c:v>
                      </c:pt>
                      <c:pt idx="2090">
                        <c:v>652</c:v>
                      </c:pt>
                      <c:pt idx="2091">
                        <c:v>632</c:v>
                      </c:pt>
                      <c:pt idx="2092">
                        <c:v>636</c:v>
                      </c:pt>
                      <c:pt idx="2093">
                        <c:v>628</c:v>
                      </c:pt>
                      <c:pt idx="2094">
                        <c:v>632</c:v>
                      </c:pt>
                      <c:pt idx="2095">
                        <c:v>628</c:v>
                      </c:pt>
                      <c:pt idx="2096">
                        <c:v>604</c:v>
                      </c:pt>
                      <c:pt idx="2097">
                        <c:v>608</c:v>
                      </c:pt>
                      <c:pt idx="2098">
                        <c:v>564</c:v>
                      </c:pt>
                      <c:pt idx="2099">
                        <c:v>568</c:v>
                      </c:pt>
                      <c:pt idx="2100">
                        <c:v>544</c:v>
                      </c:pt>
                      <c:pt idx="2101">
                        <c:v>1048</c:v>
                      </c:pt>
                      <c:pt idx="2102">
                        <c:v>512</c:v>
                      </c:pt>
                      <c:pt idx="2103">
                        <c:v>500</c:v>
                      </c:pt>
                      <c:pt idx="2104">
                        <c:v>496</c:v>
                      </c:pt>
                      <c:pt idx="2105">
                        <c:v>704</c:v>
                      </c:pt>
                      <c:pt idx="2106">
                        <c:v>696</c:v>
                      </c:pt>
                      <c:pt idx="2107">
                        <c:v>736</c:v>
                      </c:pt>
                      <c:pt idx="2108">
                        <c:v>752</c:v>
                      </c:pt>
                      <c:pt idx="2109">
                        <c:v>784</c:v>
                      </c:pt>
                      <c:pt idx="2110">
                        <c:v>820</c:v>
                      </c:pt>
                      <c:pt idx="2111">
                        <c:v>828</c:v>
                      </c:pt>
                      <c:pt idx="2112">
                        <c:v>784</c:v>
                      </c:pt>
                      <c:pt idx="2113">
                        <c:v>772</c:v>
                      </c:pt>
                      <c:pt idx="2114">
                        <c:v>684</c:v>
                      </c:pt>
                      <c:pt idx="2115">
                        <c:v>680</c:v>
                      </c:pt>
                      <c:pt idx="2116">
                        <c:v>704</c:v>
                      </c:pt>
                      <c:pt idx="2117">
                        <c:v>700</c:v>
                      </c:pt>
                      <c:pt idx="2118">
                        <c:v>760</c:v>
                      </c:pt>
                      <c:pt idx="2119">
                        <c:v>712</c:v>
                      </c:pt>
                      <c:pt idx="2120">
                        <c:v>740</c:v>
                      </c:pt>
                      <c:pt idx="2121">
                        <c:v>792</c:v>
                      </c:pt>
                      <c:pt idx="2122">
                        <c:v>780</c:v>
                      </c:pt>
                      <c:pt idx="2123">
                        <c:v>748</c:v>
                      </c:pt>
                      <c:pt idx="2124">
                        <c:v>720</c:v>
                      </c:pt>
                      <c:pt idx="2125">
                        <c:v>728</c:v>
                      </c:pt>
                      <c:pt idx="2126">
                        <c:v>752</c:v>
                      </c:pt>
                      <c:pt idx="2127">
                        <c:v>780</c:v>
                      </c:pt>
                      <c:pt idx="2128">
                        <c:v>712</c:v>
                      </c:pt>
                      <c:pt idx="2129">
                        <c:v>712</c:v>
                      </c:pt>
                      <c:pt idx="2130">
                        <c:v>720</c:v>
                      </c:pt>
                      <c:pt idx="2131">
                        <c:v>788</c:v>
                      </c:pt>
                      <c:pt idx="2132">
                        <c:v>816</c:v>
                      </c:pt>
                      <c:pt idx="2133">
                        <c:v>732</c:v>
                      </c:pt>
                      <c:pt idx="2134">
                        <c:v>756</c:v>
                      </c:pt>
                      <c:pt idx="2135">
                        <c:v>764</c:v>
                      </c:pt>
                      <c:pt idx="2136">
                        <c:v>736</c:v>
                      </c:pt>
                      <c:pt idx="2137">
                        <c:v>756</c:v>
                      </c:pt>
                      <c:pt idx="2138">
                        <c:v>756</c:v>
                      </c:pt>
                      <c:pt idx="2139">
                        <c:v>688</c:v>
                      </c:pt>
                      <c:pt idx="2140">
                        <c:v>684</c:v>
                      </c:pt>
                      <c:pt idx="2141">
                        <c:v>704</c:v>
                      </c:pt>
                      <c:pt idx="2142">
                        <c:v>732</c:v>
                      </c:pt>
                      <c:pt idx="2143">
                        <c:v>704</c:v>
                      </c:pt>
                      <c:pt idx="2144">
                        <c:v>708</c:v>
                      </c:pt>
                      <c:pt idx="2145">
                        <c:v>684</c:v>
                      </c:pt>
                      <c:pt idx="2146">
                        <c:v>676</c:v>
                      </c:pt>
                      <c:pt idx="2147">
                        <c:v>680</c:v>
                      </c:pt>
                      <c:pt idx="2148">
                        <c:v>684</c:v>
                      </c:pt>
                      <c:pt idx="2149">
                        <c:v>660</c:v>
                      </c:pt>
                      <c:pt idx="2150">
                        <c:v>668</c:v>
                      </c:pt>
                      <c:pt idx="2151">
                        <c:v>656</c:v>
                      </c:pt>
                      <c:pt idx="2152">
                        <c:v>596</c:v>
                      </c:pt>
                      <c:pt idx="2153">
                        <c:v>612</c:v>
                      </c:pt>
                      <c:pt idx="2154">
                        <c:v>636</c:v>
                      </c:pt>
                      <c:pt idx="2155">
                        <c:v>648</c:v>
                      </c:pt>
                      <c:pt idx="2156">
                        <c:v>656</c:v>
                      </c:pt>
                      <c:pt idx="2157">
                        <c:v>676</c:v>
                      </c:pt>
                      <c:pt idx="2158">
                        <c:v>676</c:v>
                      </c:pt>
                      <c:pt idx="2159">
                        <c:v>628</c:v>
                      </c:pt>
                      <c:pt idx="2160">
                        <c:v>644</c:v>
                      </c:pt>
                      <c:pt idx="2161">
                        <c:v>668</c:v>
                      </c:pt>
                      <c:pt idx="2162">
                        <c:v>880</c:v>
                      </c:pt>
                      <c:pt idx="2163">
                        <c:v>724</c:v>
                      </c:pt>
                      <c:pt idx="2164">
                        <c:v>728</c:v>
                      </c:pt>
                      <c:pt idx="2165">
                        <c:v>708</c:v>
                      </c:pt>
                      <c:pt idx="2166">
                        <c:v>744</c:v>
                      </c:pt>
                      <c:pt idx="2167">
                        <c:v>768</c:v>
                      </c:pt>
                      <c:pt idx="2168">
                        <c:v>732</c:v>
                      </c:pt>
                      <c:pt idx="2169">
                        <c:v>732</c:v>
                      </c:pt>
                      <c:pt idx="2170">
                        <c:v>728</c:v>
                      </c:pt>
                      <c:pt idx="2171">
                        <c:v>688</c:v>
                      </c:pt>
                      <c:pt idx="2172">
                        <c:v>704</c:v>
                      </c:pt>
                      <c:pt idx="2173">
                        <c:v>720</c:v>
                      </c:pt>
                      <c:pt idx="2174">
                        <c:v>708</c:v>
                      </c:pt>
                      <c:pt idx="2175">
                        <c:v>744</c:v>
                      </c:pt>
                      <c:pt idx="2176">
                        <c:v>748</c:v>
                      </c:pt>
                      <c:pt idx="2177">
                        <c:v>708</c:v>
                      </c:pt>
                      <c:pt idx="2178">
                        <c:v>680</c:v>
                      </c:pt>
                      <c:pt idx="2179">
                        <c:v>716</c:v>
                      </c:pt>
                      <c:pt idx="2180">
                        <c:v>700</c:v>
                      </c:pt>
                      <c:pt idx="2181">
                        <c:v>720</c:v>
                      </c:pt>
                      <c:pt idx="2182">
                        <c:v>764</c:v>
                      </c:pt>
                      <c:pt idx="2183">
                        <c:v>780</c:v>
                      </c:pt>
                      <c:pt idx="2184">
                        <c:v>744</c:v>
                      </c:pt>
                      <c:pt idx="2185">
                        <c:v>764</c:v>
                      </c:pt>
                      <c:pt idx="2186">
                        <c:v>804</c:v>
                      </c:pt>
                      <c:pt idx="2187">
                        <c:v>760</c:v>
                      </c:pt>
                      <c:pt idx="2188">
                        <c:v>764</c:v>
                      </c:pt>
                      <c:pt idx="2189">
                        <c:v>752</c:v>
                      </c:pt>
                      <c:pt idx="2190">
                        <c:v>684</c:v>
                      </c:pt>
                      <c:pt idx="2191">
                        <c:v>692</c:v>
                      </c:pt>
                      <c:pt idx="2192">
                        <c:v>708</c:v>
                      </c:pt>
                      <c:pt idx="2193">
                        <c:v>676</c:v>
                      </c:pt>
                      <c:pt idx="2194">
                        <c:v>688</c:v>
                      </c:pt>
                      <c:pt idx="2195">
                        <c:v>752</c:v>
                      </c:pt>
                      <c:pt idx="2196">
                        <c:v>708</c:v>
                      </c:pt>
                      <c:pt idx="2197">
                        <c:v>692</c:v>
                      </c:pt>
                      <c:pt idx="2198">
                        <c:v>704</c:v>
                      </c:pt>
                      <c:pt idx="2199">
                        <c:v>668</c:v>
                      </c:pt>
                      <c:pt idx="2200">
                        <c:v>688</c:v>
                      </c:pt>
                      <c:pt idx="2201">
                        <c:v>720</c:v>
                      </c:pt>
                      <c:pt idx="2202">
                        <c:v>676</c:v>
                      </c:pt>
                      <c:pt idx="2203">
                        <c:v>652</c:v>
                      </c:pt>
                      <c:pt idx="2204">
                        <c:v>680</c:v>
                      </c:pt>
                      <c:pt idx="2205">
                        <c:v>680</c:v>
                      </c:pt>
                      <c:pt idx="2206">
                        <c:v>636</c:v>
                      </c:pt>
                      <c:pt idx="2207">
                        <c:v>668</c:v>
                      </c:pt>
                      <c:pt idx="2208">
                        <c:v>700</c:v>
                      </c:pt>
                      <c:pt idx="2209">
                        <c:v>668</c:v>
                      </c:pt>
                      <c:pt idx="2210">
                        <c:v>688</c:v>
                      </c:pt>
                      <c:pt idx="2211">
                        <c:v>720</c:v>
                      </c:pt>
                      <c:pt idx="2212">
                        <c:v>632</c:v>
                      </c:pt>
                      <c:pt idx="2213">
                        <c:v>652</c:v>
                      </c:pt>
                      <c:pt idx="2214">
                        <c:v>680</c:v>
                      </c:pt>
                      <c:pt idx="2215">
                        <c:v>660</c:v>
                      </c:pt>
                      <c:pt idx="2216">
                        <c:v>684</c:v>
                      </c:pt>
                      <c:pt idx="2217">
                        <c:v>728</c:v>
                      </c:pt>
                      <c:pt idx="2218">
                        <c:v>728</c:v>
                      </c:pt>
                      <c:pt idx="2219">
                        <c:v>708</c:v>
                      </c:pt>
                      <c:pt idx="2220">
                        <c:v>736</c:v>
                      </c:pt>
                      <c:pt idx="2221">
                        <c:v>724</c:v>
                      </c:pt>
                      <c:pt idx="2222">
                        <c:v>668</c:v>
                      </c:pt>
                      <c:pt idx="2223">
                        <c:v>676</c:v>
                      </c:pt>
                      <c:pt idx="2224">
                        <c:v>688</c:v>
                      </c:pt>
                      <c:pt idx="2225">
                        <c:v>708</c:v>
                      </c:pt>
                      <c:pt idx="2226">
                        <c:v>760</c:v>
                      </c:pt>
                      <c:pt idx="2227">
                        <c:v>728</c:v>
                      </c:pt>
                      <c:pt idx="2228">
                        <c:v>724</c:v>
                      </c:pt>
                      <c:pt idx="2229">
                        <c:v>712</c:v>
                      </c:pt>
                      <c:pt idx="2230">
                        <c:v>728</c:v>
                      </c:pt>
                      <c:pt idx="2231">
                        <c:v>684</c:v>
                      </c:pt>
                      <c:pt idx="2232">
                        <c:v>736</c:v>
                      </c:pt>
                      <c:pt idx="2233">
                        <c:v>708</c:v>
                      </c:pt>
                      <c:pt idx="2234">
                        <c:v>668</c:v>
                      </c:pt>
                      <c:pt idx="2235">
                        <c:v>708</c:v>
                      </c:pt>
                      <c:pt idx="2236">
                        <c:v>760</c:v>
                      </c:pt>
                      <c:pt idx="2237">
                        <c:v>716</c:v>
                      </c:pt>
                      <c:pt idx="2238">
                        <c:v>680</c:v>
                      </c:pt>
                      <c:pt idx="2239">
                        <c:v>732</c:v>
                      </c:pt>
                      <c:pt idx="2240">
                        <c:v>716</c:v>
                      </c:pt>
                      <c:pt idx="2241">
                        <c:v>704</c:v>
                      </c:pt>
                      <c:pt idx="2242">
                        <c:v>704</c:v>
                      </c:pt>
                      <c:pt idx="2243">
                        <c:v>736</c:v>
                      </c:pt>
                      <c:pt idx="2244">
                        <c:v>692</c:v>
                      </c:pt>
                      <c:pt idx="2245">
                        <c:v>716</c:v>
                      </c:pt>
                      <c:pt idx="2246">
                        <c:v>668</c:v>
                      </c:pt>
                      <c:pt idx="2247">
                        <c:v>656</c:v>
                      </c:pt>
                      <c:pt idx="2248">
                        <c:v>704</c:v>
                      </c:pt>
                      <c:pt idx="2249">
                        <c:v>732</c:v>
                      </c:pt>
                      <c:pt idx="2250">
                        <c:v>688</c:v>
                      </c:pt>
                      <c:pt idx="2251">
                        <c:v>732</c:v>
                      </c:pt>
                      <c:pt idx="2252">
                        <c:v>724</c:v>
                      </c:pt>
                      <c:pt idx="2253">
                        <c:v>656</c:v>
                      </c:pt>
                      <c:pt idx="2254">
                        <c:v>664</c:v>
                      </c:pt>
                      <c:pt idx="2255">
                        <c:v>708</c:v>
                      </c:pt>
                      <c:pt idx="2256">
                        <c:v>668</c:v>
                      </c:pt>
                      <c:pt idx="2257">
                        <c:v>708</c:v>
                      </c:pt>
                      <c:pt idx="2258">
                        <c:v>736</c:v>
                      </c:pt>
                      <c:pt idx="2259">
                        <c:v>792</c:v>
                      </c:pt>
                      <c:pt idx="2260">
                        <c:v>656</c:v>
                      </c:pt>
                      <c:pt idx="2261">
                        <c:v>676</c:v>
                      </c:pt>
                      <c:pt idx="2262">
                        <c:v>720</c:v>
                      </c:pt>
                      <c:pt idx="2263">
                        <c:v>660</c:v>
                      </c:pt>
                      <c:pt idx="2264">
                        <c:v>672</c:v>
                      </c:pt>
                      <c:pt idx="2265">
                        <c:v>696</c:v>
                      </c:pt>
                      <c:pt idx="2266">
                        <c:v>700</c:v>
                      </c:pt>
                      <c:pt idx="2267">
                        <c:v>720</c:v>
                      </c:pt>
                      <c:pt idx="2268">
                        <c:v>748</c:v>
                      </c:pt>
                      <c:pt idx="2269">
                        <c:v>732</c:v>
                      </c:pt>
                      <c:pt idx="2270">
                        <c:v>688</c:v>
                      </c:pt>
                      <c:pt idx="2271">
                        <c:v>684</c:v>
                      </c:pt>
                      <c:pt idx="2272">
                        <c:v>784</c:v>
                      </c:pt>
                      <c:pt idx="2273">
                        <c:v>764</c:v>
                      </c:pt>
                      <c:pt idx="2274">
                        <c:v>728</c:v>
                      </c:pt>
                      <c:pt idx="2275">
                        <c:v>692</c:v>
                      </c:pt>
                      <c:pt idx="2276">
                        <c:v>756</c:v>
                      </c:pt>
                      <c:pt idx="2277">
                        <c:v>800</c:v>
                      </c:pt>
                      <c:pt idx="2278">
                        <c:v>776</c:v>
                      </c:pt>
                      <c:pt idx="2279">
                        <c:v>752</c:v>
                      </c:pt>
                      <c:pt idx="2280">
                        <c:v>728</c:v>
                      </c:pt>
                      <c:pt idx="2281">
                        <c:v>744</c:v>
                      </c:pt>
                      <c:pt idx="2282">
                        <c:v>700</c:v>
                      </c:pt>
                      <c:pt idx="2283">
                        <c:v>720</c:v>
                      </c:pt>
                      <c:pt idx="2284">
                        <c:v>740</c:v>
                      </c:pt>
                      <c:pt idx="2285">
                        <c:v>736</c:v>
                      </c:pt>
                      <c:pt idx="2286">
                        <c:v>728</c:v>
                      </c:pt>
                      <c:pt idx="2287">
                        <c:v>736</c:v>
                      </c:pt>
                      <c:pt idx="2288">
                        <c:v>760</c:v>
                      </c:pt>
                      <c:pt idx="2289">
                        <c:v>724</c:v>
                      </c:pt>
                      <c:pt idx="2290">
                        <c:v>764</c:v>
                      </c:pt>
                      <c:pt idx="2291">
                        <c:v>808</c:v>
                      </c:pt>
                      <c:pt idx="2292">
                        <c:v>724</c:v>
                      </c:pt>
                      <c:pt idx="2293">
                        <c:v>804</c:v>
                      </c:pt>
                      <c:pt idx="2294">
                        <c:v>720</c:v>
                      </c:pt>
                      <c:pt idx="2295">
                        <c:v>668</c:v>
                      </c:pt>
                      <c:pt idx="2296">
                        <c:v>708</c:v>
                      </c:pt>
                      <c:pt idx="2297">
                        <c:v>740</c:v>
                      </c:pt>
                      <c:pt idx="2298">
                        <c:v>728</c:v>
                      </c:pt>
                      <c:pt idx="2299">
                        <c:v>696</c:v>
                      </c:pt>
                      <c:pt idx="2300">
                        <c:v>776</c:v>
                      </c:pt>
                      <c:pt idx="2301">
                        <c:v>780</c:v>
                      </c:pt>
                      <c:pt idx="2302">
                        <c:v>732</c:v>
                      </c:pt>
                      <c:pt idx="2303">
                        <c:v>736</c:v>
                      </c:pt>
                      <c:pt idx="2304">
                        <c:v>704</c:v>
                      </c:pt>
                      <c:pt idx="2305">
                        <c:v>680</c:v>
                      </c:pt>
                      <c:pt idx="2306">
                        <c:v>704</c:v>
                      </c:pt>
                      <c:pt idx="2307">
                        <c:v>756</c:v>
                      </c:pt>
                      <c:pt idx="2308">
                        <c:v>704</c:v>
                      </c:pt>
                      <c:pt idx="2309">
                        <c:v>724</c:v>
                      </c:pt>
                      <c:pt idx="2310">
                        <c:v>752</c:v>
                      </c:pt>
                      <c:pt idx="2311">
                        <c:v>716</c:v>
                      </c:pt>
                      <c:pt idx="2312">
                        <c:v>732</c:v>
                      </c:pt>
                      <c:pt idx="2313">
                        <c:v>740</c:v>
                      </c:pt>
                      <c:pt idx="2314">
                        <c:v>696</c:v>
                      </c:pt>
                      <c:pt idx="2315">
                        <c:v>700</c:v>
                      </c:pt>
                      <c:pt idx="2316">
                        <c:v>712</c:v>
                      </c:pt>
                      <c:pt idx="2317">
                        <c:v>704</c:v>
                      </c:pt>
                      <c:pt idx="2318">
                        <c:v>720</c:v>
                      </c:pt>
                      <c:pt idx="2319">
                        <c:v>724</c:v>
                      </c:pt>
                      <c:pt idx="2320">
                        <c:v>776</c:v>
                      </c:pt>
                      <c:pt idx="2321">
                        <c:v>676</c:v>
                      </c:pt>
                      <c:pt idx="2322">
                        <c:v>704</c:v>
                      </c:pt>
                      <c:pt idx="2323">
                        <c:v>736</c:v>
                      </c:pt>
                      <c:pt idx="2324">
                        <c:v>668</c:v>
                      </c:pt>
                      <c:pt idx="2325">
                        <c:v>720</c:v>
                      </c:pt>
                      <c:pt idx="2326">
                        <c:v>764</c:v>
                      </c:pt>
                      <c:pt idx="2327">
                        <c:v>760</c:v>
                      </c:pt>
                      <c:pt idx="2328">
                        <c:v>780</c:v>
                      </c:pt>
                      <c:pt idx="2329">
                        <c:v>788</c:v>
                      </c:pt>
                      <c:pt idx="2330">
                        <c:v>728</c:v>
                      </c:pt>
                      <c:pt idx="2331">
                        <c:v>748</c:v>
                      </c:pt>
                      <c:pt idx="2332">
                        <c:v>740</c:v>
                      </c:pt>
                      <c:pt idx="2333">
                        <c:v>756</c:v>
                      </c:pt>
                      <c:pt idx="2334">
                        <c:v>708</c:v>
                      </c:pt>
                      <c:pt idx="2335">
                        <c:v>720</c:v>
                      </c:pt>
                      <c:pt idx="2336">
                        <c:v>744</c:v>
                      </c:pt>
                      <c:pt idx="2337">
                        <c:v>700</c:v>
                      </c:pt>
                      <c:pt idx="2338">
                        <c:v>736</c:v>
                      </c:pt>
                      <c:pt idx="2339">
                        <c:v>788</c:v>
                      </c:pt>
                      <c:pt idx="2340">
                        <c:v>748</c:v>
                      </c:pt>
                      <c:pt idx="2341">
                        <c:v>720</c:v>
                      </c:pt>
                      <c:pt idx="2342">
                        <c:v>748</c:v>
                      </c:pt>
                      <c:pt idx="2343">
                        <c:v>728</c:v>
                      </c:pt>
                      <c:pt idx="2344">
                        <c:v>668</c:v>
                      </c:pt>
                      <c:pt idx="2345">
                        <c:v>724</c:v>
                      </c:pt>
                      <c:pt idx="2346">
                        <c:v>760</c:v>
                      </c:pt>
                      <c:pt idx="2347">
                        <c:v>668</c:v>
                      </c:pt>
                      <c:pt idx="2348">
                        <c:v>676</c:v>
                      </c:pt>
                      <c:pt idx="2349">
                        <c:v>732</c:v>
                      </c:pt>
                      <c:pt idx="2350">
                        <c:v>680</c:v>
                      </c:pt>
                      <c:pt idx="2351">
                        <c:v>656</c:v>
                      </c:pt>
                      <c:pt idx="2352">
                        <c:v>764</c:v>
                      </c:pt>
                      <c:pt idx="2353">
                        <c:v>784</c:v>
                      </c:pt>
                      <c:pt idx="2354">
                        <c:v>752</c:v>
                      </c:pt>
                      <c:pt idx="2355">
                        <c:v>724</c:v>
                      </c:pt>
                      <c:pt idx="2356">
                        <c:v>664</c:v>
                      </c:pt>
                      <c:pt idx="2357">
                        <c:v>696</c:v>
                      </c:pt>
                      <c:pt idx="2358">
                        <c:v>700</c:v>
                      </c:pt>
                      <c:pt idx="2359">
                        <c:v>784</c:v>
                      </c:pt>
                      <c:pt idx="2360">
                        <c:v>680</c:v>
                      </c:pt>
                      <c:pt idx="2361">
                        <c:v>692</c:v>
                      </c:pt>
                      <c:pt idx="2362">
                        <c:v>752</c:v>
                      </c:pt>
                      <c:pt idx="2363">
                        <c:v>724</c:v>
                      </c:pt>
                      <c:pt idx="2364">
                        <c:v>692</c:v>
                      </c:pt>
                      <c:pt idx="2365">
                        <c:v>708</c:v>
                      </c:pt>
                      <c:pt idx="2366">
                        <c:v>776</c:v>
                      </c:pt>
                      <c:pt idx="2367">
                        <c:v>796</c:v>
                      </c:pt>
                      <c:pt idx="2368">
                        <c:v>828</c:v>
                      </c:pt>
                      <c:pt idx="2369">
                        <c:v>740</c:v>
                      </c:pt>
                      <c:pt idx="2370">
                        <c:v>748</c:v>
                      </c:pt>
                      <c:pt idx="2371">
                        <c:v>720</c:v>
                      </c:pt>
                      <c:pt idx="2372">
                        <c:v>708</c:v>
                      </c:pt>
                      <c:pt idx="2373">
                        <c:v>684</c:v>
                      </c:pt>
                      <c:pt idx="2374">
                        <c:v>716</c:v>
                      </c:pt>
                      <c:pt idx="2375">
                        <c:v>776</c:v>
                      </c:pt>
                      <c:pt idx="2376">
                        <c:v>780</c:v>
                      </c:pt>
                      <c:pt idx="2377">
                        <c:v>800</c:v>
                      </c:pt>
                      <c:pt idx="2378">
                        <c:v>760</c:v>
                      </c:pt>
                      <c:pt idx="2379">
                        <c:v>724</c:v>
                      </c:pt>
                      <c:pt idx="2380">
                        <c:v>688</c:v>
                      </c:pt>
                      <c:pt idx="2381">
                        <c:v>676</c:v>
                      </c:pt>
                      <c:pt idx="2382">
                        <c:v>784</c:v>
                      </c:pt>
                      <c:pt idx="2383">
                        <c:v>808</c:v>
                      </c:pt>
                      <c:pt idx="2384">
                        <c:v>800</c:v>
                      </c:pt>
                      <c:pt idx="2385">
                        <c:v>704</c:v>
                      </c:pt>
                      <c:pt idx="2386">
                        <c:v>708</c:v>
                      </c:pt>
                      <c:pt idx="2387">
                        <c:v>756</c:v>
                      </c:pt>
                      <c:pt idx="2388">
                        <c:v>800</c:v>
                      </c:pt>
                      <c:pt idx="2389">
                        <c:v>776</c:v>
                      </c:pt>
                      <c:pt idx="2390">
                        <c:v>756</c:v>
                      </c:pt>
                      <c:pt idx="2391">
                        <c:v>784</c:v>
                      </c:pt>
                      <c:pt idx="2392">
                        <c:v>816</c:v>
                      </c:pt>
                      <c:pt idx="2393">
                        <c:v>784</c:v>
                      </c:pt>
                      <c:pt idx="2394">
                        <c:v>740</c:v>
                      </c:pt>
                      <c:pt idx="2395">
                        <c:v>768</c:v>
                      </c:pt>
                      <c:pt idx="2396">
                        <c:v>820</c:v>
                      </c:pt>
                      <c:pt idx="2397">
                        <c:v>768</c:v>
                      </c:pt>
                      <c:pt idx="2398">
                        <c:v>740</c:v>
                      </c:pt>
                      <c:pt idx="2399">
                        <c:v>760</c:v>
                      </c:pt>
                      <c:pt idx="2400">
                        <c:v>744</c:v>
                      </c:pt>
                      <c:pt idx="2401">
                        <c:v>708</c:v>
                      </c:pt>
                      <c:pt idx="2402">
                        <c:v>728</c:v>
                      </c:pt>
                      <c:pt idx="2403">
                        <c:v>764</c:v>
                      </c:pt>
                      <c:pt idx="2404">
                        <c:v>768</c:v>
                      </c:pt>
                      <c:pt idx="2405">
                        <c:v>704</c:v>
                      </c:pt>
                      <c:pt idx="2406">
                        <c:v>736</c:v>
                      </c:pt>
                      <c:pt idx="2407">
                        <c:v>708</c:v>
                      </c:pt>
                      <c:pt idx="2408">
                        <c:v>680</c:v>
                      </c:pt>
                      <c:pt idx="2409">
                        <c:v>676</c:v>
                      </c:pt>
                      <c:pt idx="2410">
                        <c:v>660</c:v>
                      </c:pt>
                      <c:pt idx="2411">
                        <c:v>660</c:v>
                      </c:pt>
                      <c:pt idx="2412">
                        <c:v>660</c:v>
                      </c:pt>
                      <c:pt idx="2413">
                        <c:v>644</c:v>
                      </c:pt>
                      <c:pt idx="2414">
                        <c:v>648</c:v>
                      </c:pt>
                      <c:pt idx="2415">
                        <c:v>460</c:v>
                      </c:pt>
                      <c:pt idx="2416">
                        <c:v>708</c:v>
                      </c:pt>
                      <c:pt idx="2417">
                        <c:v>724</c:v>
                      </c:pt>
                      <c:pt idx="2418">
                        <c:v>724</c:v>
                      </c:pt>
                      <c:pt idx="2419">
                        <c:v>752</c:v>
                      </c:pt>
                      <c:pt idx="2420">
                        <c:v>684</c:v>
                      </c:pt>
                      <c:pt idx="2421">
                        <c:v>672</c:v>
                      </c:pt>
                      <c:pt idx="2422">
                        <c:v>648</c:v>
                      </c:pt>
                      <c:pt idx="2423">
                        <c:v>1360</c:v>
                      </c:pt>
                      <c:pt idx="2424">
                        <c:v>616</c:v>
                      </c:pt>
                      <c:pt idx="2425">
                        <c:v>600</c:v>
                      </c:pt>
                      <c:pt idx="2426">
                        <c:v>604</c:v>
                      </c:pt>
                      <c:pt idx="2427">
                        <c:v>716</c:v>
                      </c:pt>
                      <c:pt idx="2428">
                        <c:v>696</c:v>
                      </c:pt>
                      <c:pt idx="2429">
                        <c:v>624</c:v>
                      </c:pt>
                      <c:pt idx="2430">
                        <c:v>632</c:v>
                      </c:pt>
                      <c:pt idx="2431">
                        <c:v>592</c:v>
                      </c:pt>
                      <c:pt idx="2432">
                        <c:v>592</c:v>
                      </c:pt>
                      <c:pt idx="2433">
                        <c:v>564</c:v>
                      </c:pt>
                      <c:pt idx="2434">
                        <c:v>564</c:v>
                      </c:pt>
                      <c:pt idx="2435">
                        <c:v>644</c:v>
                      </c:pt>
                      <c:pt idx="2436">
                        <c:v>788</c:v>
                      </c:pt>
                      <c:pt idx="2437">
                        <c:v>572</c:v>
                      </c:pt>
                      <c:pt idx="2438">
                        <c:v>412</c:v>
                      </c:pt>
                      <c:pt idx="2439">
                        <c:v>450</c:v>
                      </c:pt>
                      <c:pt idx="2440">
                        <c:v>1284</c:v>
                      </c:pt>
                      <c:pt idx="2441">
                        <c:v>668</c:v>
                      </c:pt>
                      <c:pt idx="2442">
                        <c:v>512</c:v>
                      </c:pt>
                      <c:pt idx="2443">
                        <c:v>512</c:v>
                      </c:pt>
                      <c:pt idx="2444">
                        <c:v>596</c:v>
                      </c:pt>
                      <c:pt idx="2445">
                        <c:v>504</c:v>
                      </c:pt>
                      <c:pt idx="2446">
                        <c:v>584</c:v>
                      </c:pt>
                      <c:pt idx="2447">
                        <c:v>548</c:v>
                      </c:pt>
                      <c:pt idx="2448">
                        <c:v>1212</c:v>
                      </c:pt>
                      <c:pt idx="2449">
                        <c:v>452</c:v>
                      </c:pt>
                      <c:pt idx="2450">
                        <c:v>496</c:v>
                      </c:pt>
                      <c:pt idx="2451">
                        <c:v>476</c:v>
                      </c:pt>
                      <c:pt idx="2452">
                        <c:v>480</c:v>
                      </c:pt>
                      <c:pt idx="2453">
                        <c:v>488</c:v>
                      </c:pt>
                      <c:pt idx="2454">
                        <c:v>488</c:v>
                      </c:pt>
                      <c:pt idx="2455">
                        <c:v>496</c:v>
                      </c:pt>
                      <c:pt idx="2456">
                        <c:v>504</c:v>
                      </c:pt>
                      <c:pt idx="2457">
                        <c:v>496</c:v>
                      </c:pt>
                      <c:pt idx="2458">
                        <c:v>504</c:v>
                      </c:pt>
                      <c:pt idx="2459">
                        <c:v>528</c:v>
                      </c:pt>
                      <c:pt idx="2460">
                        <c:v>512</c:v>
                      </c:pt>
                      <c:pt idx="2461">
                        <c:v>540</c:v>
                      </c:pt>
                      <c:pt idx="2462">
                        <c:v>528</c:v>
                      </c:pt>
                      <c:pt idx="2463">
                        <c:v>528</c:v>
                      </c:pt>
                      <c:pt idx="2464">
                        <c:v>536</c:v>
                      </c:pt>
                      <c:pt idx="2465">
                        <c:v>548</c:v>
                      </c:pt>
                      <c:pt idx="2466">
                        <c:v>544</c:v>
                      </c:pt>
                      <c:pt idx="2467">
                        <c:v>540</c:v>
                      </c:pt>
                      <c:pt idx="2468">
                        <c:v>536</c:v>
                      </c:pt>
                      <c:pt idx="2469">
                        <c:v>532</c:v>
                      </c:pt>
                      <c:pt idx="2470">
                        <c:v>948</c:v>
                      </c:pt>
                      <c:pt idx="2471">
                        <c:v>328</c:v>
                      </c:pt>
                      <c:pt idx="2472">
                        <c:v>396</c:v>
                      </c:pt>
                      <c:pt idx="2473">
                        <c:v>476</c:v>
                      </c:pt>
                      <c:pt idx="2474">
                        <c:v>504</c:v>
                      </c:pt>
                      <c:pt idx="2475">
                        <c:v>516</c:v>
                      </c:pt>
                      <c:pt idx="2476">
                        <c:v>536</c:v>
                      </c:pt>
                      <c:pt idx="2477">
                        <c:v>560</c:v>
                      </c:pt>
                      <c:pt idx="2478">
                        <c:v>568</c:v>
                      </c:pt>
                      <c:pt idx="2479">
                        <c:v>556</c:v>
                      </c:pt>
                      <c:pt idx="2480">
                        <c:v>556</c:v>
                      </c:pt>
                      <c:pt idx="2481">
                        <c:v>548</c:v>
                      </c:pt>
                      <c:pt idx="2482">
                        <c:v>432</c:v>
                      </c:pt>
                      <c:pt idx="2483">
                        <c:v>520</c:v>
                      </c:pt>
                      <c:pt idx="2484">
                        <c:v>532</c:v>
                      </c:pt>
                      <c:pt idx="2485">
                        <c:v>592</c:v>
                      </c:pt>
                      <c:pt idx="2486">
                        <c:v>636</c:v>
                      </c:pt>
                      <c:pt idx="2487">
                        <c:v>604</c:v>
                      </c:pt>
                      <c:pt idx="2488">
                        <c:v>652</c:v>
                      </c:pt>
                      <c:pt idx="2489">
                        <c:v>936</c:v>
                      </c:pt>
                      <c:pt idx="2490">
                        <c:v>828</c:v>
                      </c:pt>
                      <c:pt idx="2491">
                        <c:v>656</c:v>
                      </c:pt>
                      <c:pt idx="2492">
                        <c:v>636</c:v>
                      </c:pt>
                      <c:pt idx="2493">
                        <c:v>476</c:v>
                      </c:pt>
                      <c:pt idx="2494">
                        <c:v>468</c:v>
                      </c:pt>
                      <c:pt idx="2495">
                        <c:v>540</c:v>
                      </c:pt>
                      <c:pt idx="2496">
                        <c:v>532</c:v>
                      </c:pt>
                      <c:pt idx="2497">
                        <c:v>524</c:v>
                      </c:pt>
                      <c:pt idx="2498">
                        <c:v>520</c:v>
                      </c:pt>
                      <c:pt idx="2499">
                        <c:v>516</c:v>
                      </c:pt>
                      <c:pt idx="2500">
                        <c:v>512</c:v>
                      </c:pt>
                      <c:pt idx="2501">
                        <c:v>492</c:v>
                      </c:pt>
                      <c:pt idx="2502">
                        <c:v>544</c:v>
                      </c:pt>
                      <c:pt idx="2503">
                        <c:v>528</c:v>
                      </c:pt>
                      <c:pt idx="2504">
                        <c:v>532</c:v>
                      </c:pt>
                      <c:pt idx="2505">
                        <c:v>544</c:v>
                      </c:pt>
                      <c:pt idx="2506">
                        <c:v>560</c:v>
                      </c:pt>
                      <c:pt idx="2507">
                        <c:v>644</c:v>
                      </c:pt>
                      <c:pt idx="2508">
                        <c:v>680</c:v>
                      </c:pt>
                      <c:pt idx="2509">
                        <c:v>612</c:v>
                      </c:pt>
                      <c:pt idx="2510">
                        <c:v>592</c:v>
                      </c:pt>
                      <c:pt idx="2511">
                        <c:v>580</c:v>
                      </c:pt>
                      <c:pt idx="2512">
                        <c:v>548</c:v>
                      </c:pt>
                      <c:pt idx="2513">
                        <c:v>648</c:v>
                      </c:pt>
                      <c:pt idx="2514">
                        <c:v>760</c:v>
                      </c:pt>
                      <c:pt idx="2515">
                        <c:v>740</c:v>
                      </c:pt>
                      <c:pt idx="2516">
                        <c:v>832</c:v>
                      </c:pt>
                      <c:pt idx="2517">
                        <c:v>748</c:v>
                      </c:pt>
                      <c:pt idx="2518">
                        <c:v>708</c:v>
                      </c:pt>
                      <c:pt idx="2519">
                        <c:v>688</c:v>
                      </c:pt>
                      <c:pt idx="2520">
                        <c:v>620</c:v>
                      </c:pt>
                      <c:pt idx="2521">
                        <c:v>600</c:v>
                      </c:pt>
                      <c:pt idx="2522">
                        <c:v>560</c:v>
                      </c:pt>
                      <c:pt idx="2523">
                        <c:v>552</c:v>
                      </c:pt>
                      <c:pt idx="2524">
                        <c:v>572</c:v>
                      </c:pt>
                      <c:pt idx="2525">
                        <c:v>596</c:v>
                      </c:pt>
                      <c:pt idx="2526">
                        <c:v>588</c:v>
                      </c:pt>
                      <c:pt idx="2527">
                        <c:v>596</c:v>
                      </c:pt>
                      <c:pt idx="2528">
                        <c:v>568</c:v>
                      </c:pt>
                      <c:pt idx="2529">
                        <c:v>552</c:v>
                      </c:pt>
                      <c:pt idx="2530">
                        <c:v>540</c:v>
                      </c:pt>
                      <c:pt idx="2531">
                        <c:v>612</c:v>
                      </c:pt>
                      <c:pt idx="2532">
                        <c:v>592</c:v>
                      </c:pt>
                      <c:pt idx="2533">
                        <c:v>592</c:v>
                      </c:pt>
                      <c:pt idx="2534">
                        <c:v>564</c:v>
                      </c:pt>
                      <c:pt idx="2535">
                        <c:v>552</c:v>
                      </c:pt>
                      <c:pt idx="2536">
                        <c:v>560</c:v>
                      </c:pt>
                      <c:pt idx="2537">
                        <c:v>1096</c:v>
                      </c:pt>
                      <c:pt idx="2538">
                        <c:v>540</c:v>
                      </c:pt>
                      <c:pt idx="2539">
                        <c:v>532</c:v>
                      </c:pt>
                      <c:pt idx="2540">
                        <c:v>480</c:v>
                      </c:pt>
                      <c:pt idx="2541">
                        <c:v>250</c:v>
                      </c:pt>
                      <c:pt idx="2542">
                        <c:v>604</c:v>
                      </c:pt>
                      <c:pt idx="2543">
                        <c:v>532</c:v>
                      </c:pt>
                      <c:pt idx="2544">
                        <c:v>404</c:v>
                      </c:pt>
                      <c:pt idx="2545">
                        <c:v>628</c:v>
                      </c:pt>
                      <c:pt idx="2546">
                        <c:v>452</c:v>
                      </c:pt>
                      <c:pt idx="2547">
                        <c:v>668</c:v>
                      </c:pt>
                      <c:pt idx="2548">
                        <c:v>516</c:v>
                      </c:pt>
                      <c:pt idx="2549">
                        <c:v>516</c:v>
                      </c:pt>
                      <c:pt idx="2550">
                        <c:v>496</c:v>
                      </c:pt>
                      <c:pt idx="2551">
                        <c:v>500</c:v>
                      </c:pt>
                      <c:pt idx="2552">
                        <c:v>504</c:v>
                      </c:pt>
                      <c:pt idx="2553">
                        <c:v>448</c:v>
                      </c:pt>
                      <c:pt idx="2554">
                        <c:v>576</c:v>
                      </c:pt>
                      <c:pt idx="2555">
                        <c:v>452</c:v>
                      </c:pt>
                      <c:pt idx="2556">
                        <c:v>504</c:v>
                      </c:pt>
                      <c:pt idx="2557">
                        <c:v>488</c:v>
                      </c:pt>
                      <c:pt idx="2558">
                        <c:v>492</c:v>
                      </c:pt>
                      <c:pt idx="2559">
                        <c:v>500</c:v>
                      </c:pt>
                      <c:pt idx="2560">
                        <c:v>384</c:v>
                      </c:pt>
                      <c:pt idx="2561">
                        <c:v>508</c:v>
                      </c:pt>
                      <c:pt idx="2562">
                        <c:v>512</c:v>
                      </c:pt>
                      <c:pt idx="2563">
                        <c:v>512</c:v>
                      </c:pt>
                      <c:pt idx="2564">
                        <c:v>492</c:v>
                      </c:pt>
                      <c:pt idx="2565">
                        <c:v>496</c:v>
                      </c:pt>
                      <c:pt idx="2566">
                        <c:v>480</c:v>
                      </c:pt>
                      <c:pt idx="2567">
                        <c:v>500</c:v>
                      </c:pt>
                      <c:pt idx="2568">
                        <c:v>976</c:v>
                      </c:pt>
                      <c:pt idx="2569">
                        <c:v>500</c:v>
                      </c:pt>
                      <c:pt idx="2570">
                        <c:v>404</c:v>
                      </c:pt>
                      <c:pt idx="2571">
                        <c:v>572</c:v>
                      </c:pt>
                      <c:pt idx="2572">
                        <c:v>476</c:v>
                      </c:pt>
                      <c:pt idx="2573">
                        <c:v>250</c:v>
                      </c:pt>
                      <c:pt idx="2574">
                        <c:v>520</c:v>
                      </c:pt>
                      <c:pt idx="2575">
                        <c:v>448</c:v>
                      </c:pt>
                      <c:pt idx="2576">
                        <c:v>392</c:v>
                      </c:pt>
                      <c:pt idx="2577">
                        <c:v>508</c:v>
                      </c:pt>
                      <c:pt idx="2578">
                        <c:v>500</c:v>
                      </c:pt>
                      <c:pt idx="2579">
                        <c:v>592</c:v>
                      </c:pt>
                      <c:pt idx="2580">
                        <c:v>484</c:v>
                      </c:pt>
                      <c:pt idx="2581">
                        <c:v>460</c:v>
                      </c:pt>
                      <c:pt idx="2582">
                        <c:v>250</c:v>
                      </c:pt>
                      <c:pt idx="2583">
                        <c:v>472</c:v>
                      </c:pt>
                      <c:pt idx="2584">
                        <c:v>496</c:v>
                      </c:pt>
                      <c:pt idx="2585">
                        <c:v>484</c:v>
                      </c:pt>
                      <c:pt idx="2586">
                        <c:v>484</c:v>
                      </c:pt>
                      <c:pt idx="2587">
                        <c:v>348</c:v>
                      </c:pt>
                      <c:pt idx="2588">
                        <c:v>496</c:v>
                      </c:pt>
                      <c:pt idx="2589">
                        <c:v>492</c:v>
                      </c:pt>
                      <c:pt idx="2590">
                        <c:v>488</c:v>
                      </c:pt>
                      <c:pt idx="2591">
                        <c:v>484</c:v>
                      </c:pt>
                      <c:pt idx="2592">
                        <c:v>468</c:v>
                      </c:pt>
                      <c:pt idx="2593">
                        <c:v>484</c:v>
                      </c:pt>
                      <c:pt idx="2594">
                        <c:v>456</c:v>
                      </c:pt>
                      <c:pt idx="2595">
                        <c:v>500</c:v>
                      </c:pt>
                      <c:pt idx="2596">
                        <c:v>452</c:v>
                      </c:pt>
                      <c:pt idx="2597">
                        <c:v>624</c:v>
                      </c:pt>
                      <c:pt idx="2598">
                        <c:v>444</c:v>
                      </c:pt>
                      <c:pt idx="2599">
                        <c:v>464</c:v>
                      </c:pt>
                      <c:pt idx="2600">
                        <c:v>444</c:v>
                      </c:pt>
                      <c:pt idx="2601">
                        <c:v>460</c:v>
                      </c:pt>
                      <c:pt idx="2602">
                        <c:v>484</c:v>
                      </c:pt>
                      <c:pt idx="2603">
                        <c:v>512</c:v>
                      </c:pt>
                      <c:pt idx="2604">
                        <c:v>524</c:v>
                      </c:pt>
                      <c:pt idx="2605">
                        <c:v>524</c:v>
                      </c:pt>
                      <c:pt idx="2606">
                        <c:v>520</c:v>
                      </c:pt>
                      <c:pt idx="2607">
                        <c:v>512</c:v>
                      </c:pt>
                      <c:pt idx="2608">
                        <c:v>512</c:v>
                      </c:pt>
                      <c:pt idx="2609">
                        <c:v>524</c:v>
                      </c:pt>
                      <c:pt idx="2610">
                        <c:v>508</c:v>
                      </c:pt>
                      <c:pt idx="2611">
                        <c:v>508</c:v>
                      </c:pt>
                      <c:pt idx="2612">
                        <c:v>516</c:v>
                      </c:pt>
                      <c:pt idx="2613">
                        <c:v>544</c:v>
                      </c:pt>
                      <c:pt idx="2614">
                        <c:v>540</c:v>
                      </c:pt>
                      <c:pt idx="2615">
                        <c:v>516</c:v>
                      </c:pt>
                      <c:pt idx="2616">
                        <c:v>512</c:v>
                      </c:pt>
                      <c:pt idx="2617">
                        <c:v>544</c:v>
                      </c:pt>
                      <c:pt idx="2618">
                        <c:v>556</c:v>
                      </c:pt>
                      <c:pt idx="2619">
                        <c:v>552</c:v>
                      </c:pt>
                      <c:pt idx="2620">
                        <c:v>636</c:v>
                      </c:pt>
                      <c:pt idx="2621">
                        <c:v>568</c:v>
                      </c:pt>
                      <c:pt idx="2622">
                        <c:v>556</c:v>
                      </c:pt>
                      <c:pt idx="2623">
                        <c:v>552</c:v>
                      </c:pt>
                      <c:pt idx="2624">
                        <c:v>524</c:v>
                      </c:pt>
                      <c:pt idx="2625">
                        <c:v>504</c:v>
                      </c:pt>
                      <c:pt idx="2626">
                        <c:v>520</c:v>
                      </c:pt>
                      <c:pt idx="2627">
                        <c:v>508</c:v>
                      </c:pt>
                      <c:pt idx="2628">
                        <c:v>504</c:v>
                      </c:pt>
                      <c:pt idx="2629">
                        <c:v>500</c:v>
                      </c:pt>
                      <c:pt idx="2630">
                        <c:v>516</c:v>
                      </c:pt>
                      <c:pt idx="2631">
                        <c:v>524</c:v>
                      </c:pt>
                      <c:pt idx="2632">
                        <c:v>572</c:v>
                      </c:pt>
                      <c:pt idx="2633">
                        <c:v>564</c:v>
                      </c:pt>
                      <c:pt idx="2634">
                        <c:v>604</c:v>
                      </c:pt>
                      <c:pt idx="2635">
                        <c:v>556</c:v>
                      </c:pt>
                      <c:pt idx="2636">
                        <c:v>576</c:v>
                      </c:pt>
                      <c:pt idx="2637">
                        <c:v>572</c:v>
                      </c:pt>
                      <c:pt idx="2638">
                        <c:v>560</c:v>
                      </c:pt>
                      <c:pt idx="2639">
                        <c:v>560</c:v>
                      </c:pt>
                      <c:pt idx="2640">
                        <c:v>556</c:v>
                      </c:pt>
                      <c:pt idx="2641">
                        <c:v>560</c:v>
                      </c:pt>
                      <c:pt idx="2642">
                        <c:v>584</c:v>
                      </c:pt>
                      <c:pt idx="2643">
                        <c:v>600</c:v>
                      </c:pt>
                      <c:pt idx="2644">
                        <c:v>592</c:v>
                      </c:pt>
                      <c:pt idx="2645">
                        <c:v>616</c:v>
                      </c:pt>
                      <c:pt idx="2646">
                        <c:v>660</c:v>
                      </c:pt>
                      <c:pt idx="2647">
                        <c:v>620</c:v>
                      </c:pt>
                      <c:pt idx="2648">
                        <c:v>636</c:v>
                      </c:pt>
                      <c:pt idx="2649">
                        <c:v>620</c:v>
                      </c:pt>
                      <c:pt idx="2650">
                        <c:v>652</c:v>
                      </c:pt>
                      <c:pt idx="2651">
                        <c:v>632</c:v>
                      </c:pt>
                      <c:pt idx="2652">
                        <c:v>712</c:v>
                      </c:pt>
                      <c:pt idx="2653">
                        <c:v>660</c:v>
                      </c:pt>
                      <c:pt idx="2654">
                        <c:v>624</c:v>
                      </c:pt>
                      <c:pt idx="2655">
                        <c:v>688</c:v>
                      </c:pt>
                      <c:pt idx="2656">
                        <c:v>792</c:v>
                      </c:pt>
                      <c:pt idx="2657">
                        <c:v>760</c:v>
                      </c:pt>
                      <c:pt idx="2658">
                        <c:v>628</c:v>
                      </c:pt>
                      <c:pt idx="2659">
                        <c:v>564</c:v>
                      </c:pt>
                      <c:pt idx="2660">
                        <c:v>548</c:v>
                      </c:pt>
                      <c:pt idx="2661">
                        <c:v>732</c:v>
                      </c:pt>
                      <c:pt idx="2662">
                        <c:v>592</c:v>
                      </c:pt>
                      <c:pt idx="2663">
                        <c:v>656</c:v>
                      </c:pt>
                      <c:pt idx="2664">
                        <c:v>792</c:v>
                      </c:pt>
                      <c:pt idx="2665">
                        <c:v>708</c:v>
                      </c:pt>
                      <c:pt idx="2666">
                        <c:v>732</c:v>
                      </c:pt>
                      <c:pt idx="2667">
                        <c:v>724</c:v>
                      </c:pt>
                      <c:pt idx="2668">
                        <c:v>876</c:v>
                      </c:pt>
                      <c:pt idx="2669">
                        <c:v>924</c:v>
                      </c:pt>
                      <c:pt idx="2670">
                        <c:v>868</c:v>
                      </c:pt>
                      <c:pt idx="2671">
                        <c:v>792</c:v>
                      </c:pt>
                      <c:pt idx="2672">
                        <c:v>668</c:v>
                      </c:pt>
                      <c:pt idx="2673">
                        <c:v>864</c:v>
                      </c:pt>
                      <c:pt idx="2674">
                        <c:v>732</c:v>
                      </c:pt>
                      <c:pt idx="2675">
                        <c:v>788</c:v>
                      </c:pt>
                      <c:pt idx="2676">
                        <c:v>760</c:v>
                      </c:pt>
                      <c:pt idx="2677">
                        <c:v>884</c:v>
                      </c:pt>
                      <c:pt idx="2678">
                        <c:v>852</c:v>
                      </c:pt>
                      <c:pt idx="2679">
                        <c:v>820</c:v>
                      </c:pt>
                      <c:pt idx="2680">
                        <c:v>788</c:v>
                      </c:pt>
                      <c:pt idx="2681">
                        <c:v>720</c:v>
                      </c:pt>
                      <c:pt idx="2682">
                        <c:v>728</c:v>
                      </c:pt>
                      <c:pt idx="2683">
                        <c:v>680</c:v>
                      </c:pt>
                      <c:pt idx="2684">
                        <c:v>764</c:v>
                      </c:pt>
                      <c:pt idx="2685">
                        <c:v>700</c:v>
                      </c:pt>
                      <c:pt idx="2686">
                        <c:v>684</c:v>
                      </c:pt>
                      <c:pt idx="2687">
                        <c:v>688</c:v>
                      </c:pt>
                      <c:pt idx="2688">
                        <c:v>656</c:v>
                      </c:pt>
                      <c:pt idx="2689">
                        <c:v>664</c:v>
                      </c:pt>
                      <c:pt idx="2690">
                        <c:v>664</c:v>
                      </c:pt>
                      <c:pt idx="2691">
                        <c:v>612</c:v>
                      </c:pt>
                      <c:pt idx="2692">
                        <c:v>700</c:v>
                      </c:pt>
                      <c:pt idx="2693">
                        <c:v>652</c:v>
                      </c:pt>
                      <c:pt idx="2694">
                        <c:v>628</c:v>
                      </c:pt>
                      <c:pt idx="2695">
                        <c:v>656</c:v>
                      </c:pt>
                      <c:pt idx="2696">
                        <c:v>608</c:v>
                      </c:pt>
                      <c:pt idx="2697">
                        <c:v>624</c:v>
                      </c:pt>
                      <c:pt idx="2698">
                        <c:v>632</c:v>
                      </c:pt>
                      <c:pt idx="2699">
                        <c:v>576</c:v>
                      </c:pt>
                      <c:pt idx="2700">
                        <c:v>552</c:v>
                      </c:pt>
                      <c:pt idx="2701">
                        <c:v>568</c:v>
                      </c:pt>
                      <c:pt idx="2702">
                        <c:v>664</c:v>
                      </c:pt>
                      <c:pt idx="2703">
                        <c:v>668</c:v>
                      </c:pt>
                      <c:pt idx="2704">
                        <c:v>656</c:v>
                      </c:pt>
                      <c:pt idx="2705">
                        <c:v>776</c:v>
                      </c:pt>
                      <c:pt idx="2706">
                        <c:v>656</c:v>
                      </c:pt>
                      <c:pt idx="2707">
                        <c:v>896</c:v>
                      </c:pt>
                      <c:pt idx="2708">
                        <c:v>788</c:v>
                      </c:pt>
                      <c:pt idx="2709">
                        <c:v>784</c:v>
                      </c:pt>
                      <c:pt idx="2710">
                        <c:v>780</c:v>
                      </c:pt>
                      <c:pt idx="2711">
                        <c:v>764</c:v>
                      </c:pt>
                      <c:pt idx="2712">
                        <c:v>852</c:v>
                      </c:pt>
                      <c:pt idx="2713">
                        <c:v>792</c:v>
                      </c:pt>
                      <c:pt idx="2714">
                        <c:v>856</c:v>
                      </c:pt>
                      <c:pt idx="2715">
                        <c:v>808</c:v>
                      </c:pt>
                      <c:pt idx="2716">
                        <c:v>872</c:v>
                      </c:pt>
                      <c:pt idx="2717">
                        <c:v>836</c:v>
                      </c:pt>
                      <c:pt idx="2718">
                        <c:v>792</c:v>
                      </c:pt>
                      <c:pt idx="2719">
                        <c:v>812</c:v>
                      </c:pt>
                      <c:pt idx="2720">
                        <c:v>792</c:v>
                      </c:pt>
                      <c:pt idx="2721">
                        <c:v>808</c:v>
                      </c:pt>
                      <c:pt idx="2722">
                        <c:v>732</c:v>
                      </c:pt>
                      <c:pt idx="2723">
                        <c:v>788</c:v>
                      </c:pt>
                      <c:pt idx="2724">
                        <c:v>728</c:v>
                      </c:pt>
                      <c:pt idx="2725">
                        <c:v>764</c:v>
                      </c:pt>
                      <c:pt idx="2726">
                        <c:v>820</c:v>
                      </c:pt>
                      <c:pt idx="2727">
                        <c:v>780</c:v>
                      </c:pt>
                      <c:pt idx="2728">
                        <c:v>752</c:v>
                      </c:pt>
                      <c:pt idx="2729">
                        <c:v>712</c:v>
                      </c:pt>
                      <c:pt idx="2730">
                        <c:v>704</c:v>
                      </c:pt>
                      <c:pt idx="2731">
                        <c:v>716</c:v>
                      </c:pt>
                      <c:pt idx="2732">
                        <c:v>848</c:v>
                      </c:pt>
                      <c:pt idx="2733">
                        <c:v>700</c:v>
                      </c:pt>
                      <c:pt idx="2734">
                        <c:v>708</c:v>
                      </c:pt>
                      <c:pt idx="2735">
                        <c:v>708</c:v>
                      </c:pt>
                      <c:pt idx="2736">
                        <c:v>744</c:v>
                      </c:pt>
                      <c:pt idx="2737">
                        <c:v>704</c:v>
                      </c:pt>
                      <c:pt idx="2738">
                        <c:v>728</c:v>
                      </c:pt>
                      <c:pt idx="2739">
                        <c:v>692</c:v>
                      </c:pt>
                      <c:pt idx="2740">
                        <c:v>728</c:v>
                      </c:pt>
                      <c:pt idx="2741">
                        <c:v>712</c:v>
                      </c:pt>
                      <c:pt idx="2742">
                        <c:v>736</c:v>
                      </c:pt>
                      <c:pt idx="2743">
                        <c:v>700</c:v>
                      </c:pt>
                      <c:pt idx="2744">
                        <c:v>720</c:v>
                      </c:pt>
                      <c:pt idx="2745">
                        <c:v>688</c:v>
                      </c:pt>
                      <c:pt idx="2746">
                        <c:v>704</c:v>
                      </c:pt>
                      <c:pt idx="2747">
                        <c:v>688</c:v>
                      </c:pt>
                      <c:pt idx="2748">
                        <c:v>664</c:v>
                      </c:pt>
                      <c:pt idx="2749">
                        <c:v>692</c:v>
                      </c:pt>
                      <c:pt idx="2750">
                        <c:v>684</c:v>
                      </c:pt>
                      <c:pt idx="2751">
                        <c:v>708</c:v>
                      </c:pt>
                      <c:pt idx="2752">
                        <c:v>668</c:v>
                      </c:pt>
                      <c:pt idx="2753">
                        <c:v>744</c:v>
                      </c:pt>
                      <c:pt idx="2754">
                        <c:v>696</c:v>
                      </c:pt>
                      <c:pt idx="2755">
                        <c:v>704</c:v>
                      </c:pt>
                      <c:pt idx="2756">
                        <c:v>760</c:v>
                      </c:pt>
                      <c:pt idx="2757">
                        <c:v>712</c:v>
                      </c:pt>
                      <c:pt idx="2758">
                        <c:v>784</c:v>
                      </c:pt>
                      <c:pt idx="2759">
                        <c:v>852</c:v>
                      </c:pt>
                      <c:pt idx="2760">
                        <c:v>784</c:v>
                      </c:pt>
                      <c:pt idx="2761">
                        <c:v>544</c:v>
                      </c:pt>
                      <c:pt idx="2762">
                        <c:v>840</c:v>
                      </c:pt>
                      <c:pt idx="2763">
                        <c:v>824</c:v>
                      </c:pt>
                      <c:pt idx="2764">
                        <c:v>780</c:v>
                      </c:pt>
                      <c:pt idx="2765">
                        <c:v>716</c:v>
                      </c:pt>
                      <c:pt idx="2766">
                        <c:v>744</c:v>
                      </c:pt>
                      <c:pt idx="2767">
                        <c:v>716</c:v>
                      </c:pt>
                      <c:pt idx="2768">
                        <c:v>736</c:v>
                      </c:pt>
                      <c:pt idx="2769">
                        <c:v>704</c:v>
                      </c:pt>
                      <c:pt idx="2770">
                        <c:v>728</c:v>
                      </c:pt>
                      <c:pt idx="2771">
                        <c:v>816</c:v>
                      </c:pt>
                      <c:pt idx="2772">
                        <c:v>812</c:v>
                      </c:pt>
                      <c:pt idx="2773">
                        <c:v>804</c:v>
                      </c:pt>
                      <c:pt idx="2774">
                        <c:v>728</c:v>
                      </c:pt>
                      <c:pt idx="2775">
                        <c:v>756</c:v>
                      </c:pt>
                      <c:pt idx="2776">
                        <c:v>736</c:v>
                      </c:pt>
                      <c:pt idx="2777">
                        <c:v>808</c:v>
                      </c:pt>
                      <c:pt idx="2778">
                        <c:v>804</c:v>
                      </c:pt>
                      <c:pt idx="2779">
                        <c:v>768</c:v>
                      </c:pt>
                      <c:pt idx="2780">
                        <c:v>780</c:v>
                      </c:pt>
                      <c:pt idx="2781">
                        <c:v>756</c:v>
                      </c:pt>
                      <c:pt idx="2782">
                        <c:v>808</c:v>
                      </c:pt>
                      <c:pt idx="2783">
                        <c:v>740</c:v>
                      </c:pt>
                      <c:pt idx="2784">
                        <c:v>740</c:v>
                      </c:pt>
                      <c:pt idx="2785">
                        <c:v>712</c:v>
                      </c:pt>
                      <c:pt idx="2786">
                        <c:v>804</c:v>
                      </c:pt>
                      <c:pt idx="2787">
                        <c:v>760</c:v>
                      </c:pt>
                      <c:pt idx="2788">
                        <c:v>768</c:v>
                      </c:pt>
                      <c:pt idx="2789">
                        <c:v>704</c:v>
                      </c:pt>
                      <c:pt idx="2790">
                        <c:v>732</c:v>
                      </c:pt>
                      <c:pt idx="2791">
                        <c:v>712</c:v>
                      </c:pt>
                      <c:pt idx="2792">
                        <c:v>756</c:v>
                      </c:pt>
                      <c:pt idx="2793">
                        <c:v>752</c:v>
                      </c:pt>
                      <c:pt idx="2794">
                        <c:v>808</c:v>
                      </c:pt>
                      <c:pt idx="2795">
                        <c:v>828</c:v>
                      </c:pt>
                      <c:pt idx="2796">
                        <c:v>748</c:v>
                      </c:pt>
                      <c:pt idx="2797">
                        <c:v>816</c:v>
                      </c:pt>
                      <c:pt idx="2798">
                        <c:v>768</c:v>
                      </c:pt>
                      <c:pt idx="2799">
                        <c:v>756</c:v>
                      </c:pt>
                      <c:pt idx="2800">
                        <c:v>704</c:v>
                      </c:pt>
                      <c:pt idx="2801">
                        <c:v>708</c:v>
                      </c:pt>
                      <c:pt idx="2802">
                        <c:v>696</c:v>
                      </c:pt>
                      <c:pt idx="2803">
                        <c:v>732</c:v>
                      </c:pt>
                      <c:pt idx="2804">
                        <c:v>712</c:v>
                      </c:pt>
                      <c:pt idx="2805">
                        <c:v>744</c:v>
                      </c:pt>
                      <c:pt idx="2806">
                        <c:v>732</c:v>
                      </c:pt>
                      <c:pt idx="2807">
                        <c:v>812</c:v>
                      </c:pt>
                      <c:pt idx="2808">
                        <c:v>792</c:v>
                      </c:pt>
                      <c:pt idx="2809">
                        <c:v>740</c:v>
                      </c:pt>
                      <c:pt idx="2810">
                        <c:v>756</c:v>
                      </c:pt>
                      <c:pt idx="2811">
                        <c:v>708</c:v>
                      </c:pt>
                      <c:pt idx="2812">
                        <c:v>740</c:v>
                      </c:pt>
                      <c:pt idx="2813">
                        <c:v>796</c:v>
                      </c:pt>
                      <c:pt idx="2814">
                        <c:v>824</c:v>
                      </c:pt>
                      <c:pt idx="2815">
                        <c:v>808</c:v>
                      </c:pt>
                      <c:pt idx="2816">
                        <c:v>784</c:v>
                      </c:pt>
                      <c:pt idx="2817">
                        <c:v>820</c:v>
                      </c:pt>
                      <c:pt idx="2818">
                        <c:v>820</c:v>
                      </c:pt>
                      <c:pt idx="2819">
                        <c:v>832</c:v>
                      </c:pt>
                      <c:pt idx="2820">
                        <c:v>760</c:v>
                      </c:pt>
                      <c:pt idx="2821">
                        <c:v>816</c:v>
                      </c:pt>
                      <c:pt idx="2822">
                        <c:v>752</c:v>
                      </c:pt>
                      <c:pt idx="2823">
                        <c:v>808</c:v>
                      </c:pt>
                      <c:pt idx="2824">
                        <c:v>812</c:v>
                      </c:pt>
                      <c:pt idx="2825">
                        <c:v>760</c:v>
                      </c:pt>
                      <c:pt idx="2826">
                        <c:v>748</c:v>
                      </c:pt>
                      <c:pt idx="2827">
                        <c:v>716</c:v>
                      </c:pt>
                      <c:pt idx="2828">
                        <c:v>704</c:v>
                      </c:pt>
                      <c:pt idx="2829">
                        <c:v>728</c:v>
                      </c:pt>
                      <c:pt idx="2830">
                        <c:v>756</c:v>
                      </c:pt>
                      <c:pt idx="2831">
                        <c:v>728</c:v>
                      </c:pt>
                      <c:pt idx="2832">
                        <c:v>804</c:v>
                      </c:pt>
                      <c:pt idx="2833">
                        <c:v>764</c:v>
                      </c:pt>
                      <c:pt idx="2834">
                        <c:v>804</c:v>
                      </c:pt>
                      <c:pt idx="2835">
                        <c:v>776</c:v>
                      </c:pt>
                      <c:pt idx="2836">
                        <c:v>760</c:v>
                      </c:pt>
                      <c:pt idx="2837">
                        <c:v>764</c:v>
                      </c:pt>
                      <c:pt idx="2838">
                        <c:v>752</c:v>
                      </c:pt>
                      <c:pt idx="2839">
                        <c:v>832</c:v>
                      </c:pt>
                      <c:pt idx="2840">
                        <c:v>820</c:v>
                      </c:pt>
                      <c:pt idx="2841">
                        <c:v>812</c:v>
                      </c:pt>
                      <c:pt idx="2842">
                        <c:v>740</c:v>
                      </c:pt>
                      <c:pt idx="2843">
                        <c:v>712</c:v>
                      </c:pt>
                      <c:pt idx="2844">
                        <c:v>672</c:v>
                      </c:pt>
                      <c:pt idx="2845">
                        <c:v>696</c:v>
                      </c:pt>
                      <c:pt idx="2846">
                        <c:v>688</c:v>
                      </c:pt>
                      <c:pt idx="2847">
                        <c:v>724</c:v>
                      </c:pt>
                      <c:pt idx="2848">
                        <c:v>736</c:v>
                      </c:pt>
                      <c:pt idx="2849">
                        <c:v>708</c:v>
                      </c:pt>
                      <c:pt idx="2850">
                        <c:v>736</c:v>
                      </c:pt>
                      <c:pt idx="2851">
                        <c:v>696</c:v>
                      </c:pt>
                      <c:pt idx="2852">
                        <c:v>780</c:v>
                      </c:pt>
                      <c:pt idx="2853">
                        <c:v>780</c:v>
                      </c:pt>
                      <c:pt idx="2854">
                        <c:v>748</c:v>
                      </c:pt>
                      <c:pt idx="2855">
                        <c:v>808</c:v>
                      </c:pt>
                      <c:pt idx="2856">
                        <c:v>804</c:v>
                      </c:pt>
                      <c:pt idx="2857">
                        <c:v>888</c:v>
                      </c:pt>
                      <c:pt idx="2858">
                        <c:v>868</c:v>
                      </c:pt>
                      <c:pt idx="2859">
                        <c:v>848</c:v>
                      </c:pt>
                      <c:pt idx="2860">
                        <c:v>788</c:v>
                      </c:pt>
                      <c:pt idx="2861">
                        <c:v>776</c:v>
                      </c:pt>
                      <c:pt idx="2862">
                        <c:v>804</c:v>
                      </c:pt>
                      <c:pt idx="2863">
                        <c:v>764</c:v>
                      </c:pt>
                      <c:pt idx="2864">
                        <c:v>816</c:v>
                      </c:pt>
                      <c:pt idx="2865">
                        <c:v>760</c:v>
                      </c:pt>
                      <c:pt idx="2866">
                        <c:v>832</c:v>
                      </c:pt>
                      <c:pt idx="2867">
                        <c:v>868</c:v>
                      </c:pt>
                      <c:pt idx="2868">
                        <c:v>828</c:v>
                      </c:pt>
                      <c:pt idx="2869">
                        <c:v>816</c:v>
                      </c:pt>
                      <c:pt idx="2870">
                        <c:v>776</c:v>
                      </c:pt>
                      <c:pt idx="2871">
                        <c:v>796</c:v>
                      </c:pt>
                      <c:pt idx="2872">
                        <c:v>792</c:v>
                      </c:pt>
                      <c:pt idx="2873">
                        <c:v>796</c:v>
                      </c:pt>
                      <c:pt idx="2874">
                        <c:v>716</c:v>
                      </c:pt>
                      <c:pt idx="2875">
                        <c:v>784</c:v>
                      </c:pt>
                      <c:pt idx="2876">
                        <c:v>748</c:v>
                      </c:pt>
                      <c:pt idx="2877">
                        <c:v>748</c:v>
                      </c:pt>
                      <c:pt idx="2878">
                        <c:v>740</c:v>
                      </c:pt>
                      <c:pt idx="2879">
                        <c:v>760</c:v>
                      </c:pt>
                      <c:pt idx="2880">
                        <c:v>764</c:v>
                      </c:pt>
                      <c:pt idx="2881">
                        <c:v>752</c:v>
                      </c:pt>
                      <c:pt idx="2882">
                        <c:v>764</c:v>
                      </c:pt>
                      <c:pt idx="2883">
                        <c:v>716</c:v>
                      </c:pt>
                      <c:pt idx="2884">
                        <c:v>780</c:v>
                      </c:pt>
                      <c:pt idx="2885">
                        <c:v>736</c:v>
                      </c:pt>
                      <c:pt idx="2886">
                        <c:v>736</c:v>
                      </c:pt>
                      <c:pt idx="2887">
                        <c:v>684</c:v>
                      </c:pt>
                      <c:pt idx="2888">
                        <c:v>728</c:v>
                      </c:pt>
                      <c:pt idx="2889">
                        <c:v>728</c:v>
                      </c:pt>
                      <c:pt idx="2890">
                        <c:v>748</c:v>
                      </c:pt>
                      <c:pt idx="2891">
                        <c:v>756</c:v>
                      </c:pt>
                      <c:pt idx="2892">
                        <c:v>728</c:v>
                      </c:pt>
                      <c:pt idx="2893">
                        <c:v>780</c:v>
                      </c:pt>
                      <c:pt idx="2894">
                        <c:v>740</c:v>
                      </c:pt>
                      <c:pt idx="2895">
                        <c:v>780</c:v>
                      </c:pt>
                      <c:pt idx="2896">
                        <c:v>716</c:v>
                      </c:pt>
                      <c:pt idx="2897">
                        <c:v>712</c:v>
                      </c:pt>
                      <c:pt idx="2898">
                        <c:v>704</c:v>
                      </c:pt>
                      <c:pt idx="2899">
                        <c:v>696</c:v>
                      </c:pt>
                      <c:pt idx="2900">
                        <c:v>688</c:v>
                      </c:pt>
                      <c:pt idx="2901">
                        <c:v>700</c:v>
                      </c:pt>
                      <c:pt idx="2902">
                        <c:v>692</c:v>
                      </c:pt>
                      <c:pt idx="2903">
                        <c:v>744</c:v>
                      </c:pt>
                      <c:pt idx="2904">
                        <c:v>692</c:v>
                      </c:pt>
                      <c:pt idx="2905">
                        <c:v>660</c:v>
                      </c:pt>
                      <c:pt idx="2906">
                        <c:v>640</c:v>
                      </c:pt>
                      <c:pt idx="2907">
                        <c:v>720</c:v>
                      </c:pt>
                      <c:pt idx="2908">
                        <c:v>700</c:v>
                      </c:pt>
                      <c:pt idx="2909">
                        <c:v>684</c:v>
                      </c:pt>
                      <c:pt idx="2910">
                        <c:v>780</c:v>
                      </c:pt>
                      <c:pt idx="2911">
                        <c:v>728</c:v>
                      </c:pt>
                      <c:pt idx="2912">
                        <c:v>764</c:v>
                      </c:pt>
                      <c:pt idx="2913">
                        <c:v>828</c:v>
                      </c:pt>
                      <c:pt idx="2914">
                        <c:v>808</c:v>
                      </c:pt>
                      <c:pt idx="2915">
                        <c:v>760</c:v>
                      </c:pt>
                      <c:pt idx="2916">
                        <c:v>728</c:v>
                      </c:pt>
                      <c:pt idx="2917">
                        <c:v>780</c:v>
                      </c:pt>
                      <c:pt idx="2918">
                        <c:v>784</c:v>
                      </c:pt>
                      <c:pt idx="2919">
                        <c:v>884</c:v>
                      </c:pt>
                      <c:pt idx="2920">
                        <c:v>848</c:v>
                      </c:pt>
                      <c:pt idx="2921">
                        <c:v>856</c:v>
                      </c:pt>
                      <c:pt idx="2922">
                        <c:v>884</c:v>
                      </c:pt>
                      <c:pt idx="2923">
                        <c:v>800</c:v>
                      </c:pt>
                      <c:pt idx="2924">
                        <c:v>824</c:v>
                      </c:pt>
                      <c:pt idx="2925">
                        <c:v>808</c:v>
                      </c:pt>
                      <c:pt idx="2926">
                        <c:v>748</c:v>
                      </c:pt>
                      <c:pt idx="2927">
                        <c:v>800</c:v>
                      </c:pt>
                      <c:pt idx="2928">
                        <c:v>772</c:v>
                      </c:pt>
                      <c:pt idx="2929">
                        <c:v>688</c:v>
                      </c:pt>
                      <c:pt idx="2930">
                        <c:v>856</c:v>
                      </c:pt>
                      <c:pt idx="2931">
                        <c:v>860</c:v>
                      </c:pt>
                      <c:pt idx="2932">
                        <c:v>800</c:v>
                      </c:pt>
                      <c:pt idx="2933">
                        <c:v>800</c:v>
                      </c:pt>
                      <c:pt idx="2934">
                        <c:v>852</c:v>
                      </c:pt>
                      <c:pt idx="2935">
                        <c:v>772</c:v>
                      </c:pt>
                      <c:pt idx="2936">
                        <c:v>804</c:v>
                      </c:pt>
                      <c:pt idx="2937">
                        <c:v>748</c:v>
                      </c:pt>
                      <c:pt idx="2938">
                        <c:v>788</c:v>
                      </c:pt>
                      <c:pt idx="2939">
                        <c:v>820</c:v>
                      </c:pt>
                      <c:pt idx="2940">
                        <c:v>920</c:v>
                      </c:pt>
                      <c:pt idx="2941">
                        <c:v>836</c:v>
                      </c:pt>
                      <c:pt idx="2942">
                        <c:v>888</c:v>
                      </c:pt>
                      <c:pt idx="2943">
                        <c:v>792</c:v>
                      </c:pt>
                      <c:pt idx="2944">
                        <c:v>788</c:v>
                      </c:pt>
                      <c:pt idx="2945">
                        <c:v>924</c:v>
                      </c:pt>
                      <c:pt idx="2946">
                        <c:v>808</c:v>
                      </c:pt>
                      <c:pt idx="2947">
                        <c:v>728</c:v>
                      </c:pt>
                      <c:pt idx="2948">
                        <c:v>740</c:v>
                      </c:pt>
                      <c:pt idx="2949">
                        <c:v>796</c:v>
                      </c:pt>
                      <c:pt idx="2950">
                        <c:v>780</c:v>
                      </c:pt>
                      <c:pt idx="2951">
                        <c:v>852</c:v>
                      </c:pt>
                      <c:pt idx="2952">
                        <c:v>884</c:v>
                      </c:pt>
                      <c:pt idx="2953">
                        <c:v>796</c:v>
                      </c:pt>
                      <c:pt idx="2954">
                        <c:v>736</c:v>
                      </c:pt>
                      <c:pt idx="2955">
                        <c:v>740</c:v>
                      </c:pt>
                      <c:pt idx="2956">
                        <c:v>720</c:v>
                      </c:pt>
                      <c:pt idx="2957">
                        <c:v>812</c:v>
                      </c:pt>
                      <c:pt idx="2958">
                        <c:v>836</c:v>
                      </c:pt>
                      <c:pt idx="2959">
                        <c:v>836</c:v>
                      </c:pt>
                      <c:pt idx="2960">
                        <c:v>824</c:v>
                      </c:pt>
                      <c:pt idx="2961">
                        <c:v>900</c:v>
                      </c:pt>
                      <c:pt idx="2962">
                        <c:v>868</c:v>
                      </c:pt>
                      <c:pt idx="2963">
                        <c:v>824</c:v>
                      </c:pt>
                      <c:pt idx="2964">
                        <c:v>892</c:v>
                      </c:pt>
                      <c:pt idx="2965">
                        <c:v>848</c:v>
                      </c:pt>
                      <c:pt idx="2966">
                        <c:v>812</c:v>
                      </c:pt>
                      <c:pt idx="2967">
                        <c:v>780</c:v>
                      </c:pt>
                      <c:pt idx="2968">
                        <c:v>792</c:v>
                      </c:pt>
                      <c:pt idx="2969">
                        <c:v>904</c:v>
                      </c:pt>
                      <c:pt idx="2970">
                        <c:v>844</c:v>
                      </c:pt>
                      <c:pt idx="2971">
                        <c:v>880</c:v>
                      </c:pt>
                      <c:pt idx="2972">
                        <c:v>812</c:v>
                      </c:pt>
                      <c:pt idx="2973">
                        <c:v>864</c:v>
                      </c:pt>
                      <c:pt idx="2974">
                        <c:v>800</c:v>
                      </c:pt>
                      <c:pt idx="2975">
                        <c:v>836</c:v>
                      </c:pt>
                      <c:pt idx="2976">
                        <c:v>880</c:v>
                      </c:pt>
                      <c:pt idx="2977">
                        <c:v>784</c:v>
                      </c:pt>
                      <c:pt idx="2978">
                        <c:v>876</c:v>
                      </c:pt>
                      <c:pt idx="2979">
                        <c:v>776</c:v>
                      </c:pt>
                      <c:pt idx="2980">
                        <c:v>760</c:v>
                      </c:pt>
                      <c:pt idx="2981">
                        <c:v>756</c:v>
                      </c:pt>
                      <c:pt idx="2982">
                        <c:v>788</c:v>
                      </c:pt>
                      <c:pt idx="2983">
                        <c:v>780</c:v>
                      </c:pt>
                      <c:pt idx="2984">
                        <c:v>812</c:v>
                      </c:pt>
                      <c:pt idx="2985">
                        <c:v>756</c:v>
                      </c:pt>
                      <c:pt idx="2986">
                        <c:v>808</c:v>
                      </c:pt>
                      <c:pt idx="2987">
                        <c:v>740</c:v>
                      </c:pt>
                      <c:pt idx="2988">
                        <c:v>748</c:v>
                      </c:pt>
                      <c:pt idx="2989">
                        <c:v>800</c:v>
                      </c:pt>
                      <c:pt idx="2990">
                        <c:v>840</c:v>
                      </c:pt>
                      <c:pt idx="2991">
                        <c:v>728</c:v>
                      </c:pt>
                      <c:pt idx="2992">
                        <c:v>744</c:v>
                      </c:pt>
                      <c:pt idx="2993">
                        <c:v>800</c:v>
                      </c:pt>
                      <c:pt idx="2994">
                        <c:v>768</c:v>
                      </c:pt>
                      <c:pt idx="2995">
                        <c:v>824</c:v>
                      </c:pt>
                      <c:pt idx="2996">
                        <c:v>848</c:v>
                      </c:pt>
                      <c:pt idx="2997">
                        <c:v>876</c:v>
                      </c:pt>
                      <c:pt idx="2998">
                        <c:v>864</c:v>
                      </c:pt>
                      <c:pt idx="2999">
                        <c:v>924</c:v>
                      </c:pt>
                      <c:pt idx="3000">
                        <c:v>876</c:v>
                      </c:pt>
                      <c:pt idx="3001">
                        <c:v>892</c:v>
                      </c:pt>
                      <c:pt idx="3002">
                        <c:v>808</c:v>
                      </c:pt>
                      <c:pt idx="3003">
                        <c:v>848</c:v>
                      </c:pt>
                      <c:pt idx="3004">
                        <c:v>864</c:v>
                      </c:pt>
                      <c:pt idx="3005">
                        <c:v>808</c:v>
                      </c:pt>
                      <c:pt idx="3006">
                        <c:v>848</c:v>
                      </c:pt>
                      <c:pt idx="3007">
                        <c:v>808</c:v>
                      </c:pt>
                      <c:pt idx="3008">
                        <c:v>1016</c:v>
                      </c:pt>
                      <c:pt idx="3009">
                        <c:v>982</c:v>
                      </c:pt>
                      <c:pt idx="3010">
                        <c:v>996</c:v>
                      </c:pt>
                      <c:pt idx="3011">
                        <c:v>1001</c:v>
                      </c:pt>
                      <c:pt idx="3012">
                        <c:v>963</c:v>
                      </c:pt>
                      <c:pt idx="3013">
                        <c:v>960</c:v>
                      </c:pt>
                      <c:pt idx="3014">
                        <c:v>942</c:v>
                      </c:pt>
                      <c:pt idx="3015">
                        <c:v>940</c:v>
                      </c:pt>
                      <c:pt idx="3016">
                        <c:v>996</c:v>
                      </c:pt>
                      <c:pt idx="3017">
                        <c:v>980</c:v>
                      </c:pt>
                      <c:pt idx="3018">
                        <c:v>984</c:v>
                      </c:pt>
                      <c:pt idx="3019">
                        <c:v>940</c:v>
                      </c:pt>
                      <c:pt idx="3020">
                        <c:v>950</c:v>
                      </c:pt>
                      <c:pt idx="3021">
                        <c:v>898</c:v>
                      </c:pt>
                      <c:pt idx="3022">
                        <c:v>911</c:v>
                      </c:pt>
                      <c:pt idx="3023">
                        <c:v>801</c:v>
                      </c:pt>
                      <c:pt idx="3024">
                        <c:v>829</c:v>
                      </c:pt>
                      <c:pt idx="3025">
                        <c:v>888</c:v>
                      </c:pt>
                      <c:pt idx="3026">
                        <c:v>788</c:v>
                      </c:pt>
                      <c:pt idx="3027">
                        <c:v>804</c:v>
                      </c:pt>
                      <c:pt idx="3028">
                        <c:v>820</c:v>
                      </c:pt>
                      <c:pt idx="3029">
                        <c:v>885</c:v>
                      </c:pt>
                      <c:pt idx="3030">
                        <c:v>888</c:v>
                      </c:pt>
                      <c:pt idx="3031">
                        <c:v>988</c:v>
                      </c:pt>
                      <c:pt idx="3032">
                        <c:v>936</c:v>
                      </c:pt>
                      <c:pt idx="3033">
                        <c:v>871</c:v>
                      </c:pt>
                      <c:pt idx="3034">
                        <c:v>862</c:v>
                      </c:pt>
                      <c:pt idx="3035">
                        <c:v>851</c:v>
                      </c:pt>
                      <c:pt idx="3036">
                        <c:v>887</c:v>
                      </c:pt>
                      <c:pt idx="3037">
                        <c:v>865</c:v>
                      </c:pt>
                      <c:pt idx="3038">
                        <c:v>887</c:v>
                      </c:pt>
                      <c:pt idx="3039">
                        <c:v>890</c:v>
                      </c:pt>
                      <c:pt idx="3040">
                        <c:v>896</c:v>
                      </c:pt>
                      <c:pt idx="3041">
                        <c:v>888</c:v>
                      </c:pt>
                      <c:pt idx="3042">
                        <c:v>892</c:v>
                      </c:pt>
                      <c:pt idx="3043">
                        <c:v>892</c:v>
                      </c:pt>
                      <c:pt idx="3044">
                        <c:v>896</c:v>
                      </c:pt>
                      <c:pt idx="3045">
                        <c:v>888</c:v>
                      </c:pt>
                      <c:pt idx="3046">
                        <c:v>906</c:v>
                      </c:pt>
                      <c:pt idx="3047">
                        <c:v>905</c:v>
                      </c:pt>
                      <c:pt idx="3048">
                        <c:v>911</c:v>
                      </c:pt>
                      <c:pt idx="3049">
                        <c:v>928</c:v>
                      </c:pt>
                      <c:pt idx="3050">
                        <c:v>923</c:v>
                      </c:pt>
                      <c:pt idx="3051">
                        <c:v>941</c:v>
                      </c:pt>
                      <c:pt idx="3052">
                        <c:v>933</c:v>
                      </c:pt>
                      <c:pt idx="3053">
                        <c:v>928</c:v>
                      </c:pt>
                      <c:pt idx="3054">
                        <c:v>924</c:v>
                      </c:pt>
                      <c:pt idx="3055">
                        <c:v>933</c:v>
                      </c:pt>
                      <c:pt idx="3056">
                        <c:v>944</c:v>
                      </c:pt>
                      <c:pt idx="3057">
                        <c:v>945</c:v>
                      </c:pt>
                      <c:pt idx="3058">
                        <c:v>940</c:v>
                      </c:pt>
                      <c:pt idx="3059">
                        <c:v>828</c:v>
                      </c:pt>
                      <c:pt idx="3060">
                        <c:v>831</c:v>
                      </c:pt>
                      <c:pt idx="3061">
                        <c:v>840</c:v>
                      </c:pt>
                      <c:pt idx="3062">
                        <c:v>816</c:v>
                      </c:pt>
                      <c:pt idx="3063">
                        <c:v>816</c:v>
                      </c:pt>
                      <c:pt idx="3064">
                        <c:v>809</c:v>
                      </c:pt>
                      <c:pt idx="3065">
                        <c:v>798</c:v>
                      </c:pt>
                      <c:pt idx="3066">
                        <c:v>801</c:v>
                      </c:pt>
                      <c:pt idx="3067">
                        <c:v>798</c:v>
                      </c:pt>
                      <c:pt idx="3068">
                        <c:v>796</c:v>
                      </c:pt>
                      <c:pt idx="3069">
                        <c:v>788</c:v>
                      </c:pt>
                      <c:pt idx="3070">
                        <c:v>789</c:v>
                      </c:pt>
                      <c:pt idx="3071">
                        <c:v>784</c:v>
                      </c:pt>
                      <c:pt idx="3072">
                        <c:v>793</c:v>
                      </c:pt>
                      <c:pt idx="3073">
                        <c:v>788</c:v>
                      </c:pt>
                      <c:pt idx="3074">
                        <c:v>778</c:v>
                      </c:pt>
                      <c:pt idx="3075">
                        <c:v>785</c:v>
                      </c:pt>
                      <c:pt idx="3076">
                        <c:v>764</c:v>
                      </c:pt>
                      <c:pt idx="3077">
                        <c:v>765</c:v>
                      </c:pt>
                      <c:pt idx="3078">
                        <c:v>760</c:v>
                      </c:pt>
                      <c:pt idx="3079">
                        <c:v>760</c:v>
                      </c:pt>
                      <c:pt idx="3080">
                        <c:v>754</c:v>
                      </c:pt>
                      <c:pt idx="3081">
                        <c:v>764</c:v>
                      </c:pt>
                      <c:pt idx="3082">
                        <c:v>752</c:v>
                      </c:pt>
                      <c:pt idx="3083">
                        <c:v>774</c:v>
                      </c:pt>
                      <c:pt idx="3084">
                        <c:v>752</c:v>
                      </c:pt>
                      <c:pt idx="3085">
                        <c:v>741</c:v>
                      </c:pt>
                      <c:pt idx="3086">
                        <c:v>796</c:v>
                      </c:pt>
                      <c:pt idx="3087">
                        <c:v>791</c:v>
                      </c:pt>
                      <c:pt idx="3088">
                        <c:v>789</c:v>
                      </c:pt>
                      <c:pt idx="3089">
                        <c:v>812</c:v>
                      </c:pt>
                      <c:pt idx="3090">
                        <c:v>808</c:v>
                      </c:pt>
                      <c:pt idx="3091">
                        <c:v>832</c:v>
                      </c:pt>
                      <c:pt idx="3092">
                        <c:v>820</c:v>
                      </c:pt>
                      <c:pt idx="3093">
                        <c:v>804</c:v>
                      </c:pt>
                      <c:pt idx="3094">
                        <c:v>828</c:v>
                      </c:pt>
                      <c:pt idx="3095">
                        <c:v>856</c:v>
                      </c:pt>
                      <c:pt idx="3096">
                        <c:v>868</c:v>
                      </c:pt>
                      <c:pt idx="3097">
                        <c:v>808</c:v>
                      </c:pt>
                      <c:pt idx="3098">
                        <c:v>824</c:v>
                      </c:pt>
                      <c:pt idx="3099">
                        <c:v>848</c:v>
                      </c:pt>
                      <c:pt idx="3100">
                        <c:v>836</c:v>
                      </c:pt>
                      <c:pt idx="3101">
                        <c:v>812</c:v>
                      </c:pt>
                      <c:pt idx="3102">
                        <c:v>828</c:v>
                      </c:pt>
                      <c:pt idx="3103">
                        <c:v>824</c:v>
                      </c:pt>
                      <c:pt idx="3104">
                        <c:v>792</c:v>
                      </c:pt>
                      <c:pt idx="3105">
                        <c:v>820</c:v>
                      </c:pt>
                      <c:pt idx="3106">
                        <c:v>844</c:v>
                      </c:pt>
                      <c:pt idx="3107">
                        <c:v>868</c:v>
                      </c:pt>
                      <c:pt idx="3108">
                        <c:v>824</c:v>
                      </c:pt>
                      <c:pt idx="3109">
                        <c:v>780</c:v>
                      </c:pt>
                      <c:pt idx="3110">
                        <c:v>480</c:v>
                      </c:pt>
                      <c:pt idx="3111">
                        <c:v>808</c:v>
                      </c:pt>
                      <c:pt idx="3112">
                        <c:v>860</c:v>
                      </c:pt>
                      <c:pt idx="3113">
                        <c:v>788</c:v>
                      </c:pt>
                      <c:pt idx="3114">
                        <c:v>804</c:v>
                      </c:pt>
                      <c:pt idx="3115">
                        <c:v>808</c:v>
                      </c:pt>
                      <c:pt idx="3116">
                        <c:v>804</c:v>
                      </c:pt>
                      <c:pt idx="3117">
                        <c:v>784</c:v>
                      </c:pt>
                      <c:pt idx="3118">
                        <c:v>804</c:v>
                      </c:pt>
                      <c:pt idx="3119">
                        <c:v>808</c:v>
                      </c:pt>
                      <c:pt idx="3120">
                        <c:v>836</c:v>
                      </c:pt>
                      <c:pt idx="3121">
                        <c:v>836</c:v>
                      </c:pt>
                      <c:pt idx="3122">
                        <c:v>876</c:v>
                      </c:pt>
                      <c:pt idx="3123">
                        <c:v>864</c:v>
                      </c:pt>
                      <c:pt idx="3124">
                        <c:v>856</c:v>
                      </c:pt>
                      <c:pt idx="3125">
                        <c:v>824</c:v>
                      </c:pt>
                      <c:pt idx="3126">
                        <c:v>844</c:v>
                      </c:pt>
                      <c:pt idx="3127">
                        <c:v>852</c:v>
                      </c:pt>
                      <c:pt idx="3128">
                        <c:v>828</c:v>
                      </c:pt>
                      <c:pt idx="3129">
                        <c:v>836</c:v>
                      </c:pt>
                      <c:pt idx="3130">
                        <c:v>804</c:v>
                      </c:pt>
                      <c:pt idx="3131">
                        <c:v>728</c:v>
                      </c:pt>
                      <c:pt idx="3132">
                        <c:v>724</c:v>
                      </c:pt>
                      <c:pt idx="3133">
                        <c:v>756</c:v>
                      </c:pt>
                      <c:pt idx="3134">
                        <c:v>776</c:v>
                      </c:pt>
                      <c:pt idx="3135">
                        <c:v>828</c:v>
                      </c:pt>
                      <c:pt idx="3136">
                        <c:v>836</c:v>
                      </c:pt>
                      <c:pt idx="3137">
                        <c:v>800</c:v>
                      </c:pt>
                      <c:pt idx="3138">
                        <c:v>772</c:v>
                      </c:pt>
                      <c:pt idx="3139">
                        <c:v>776</c:v>
                      </c:pt>
                      <c:pt idx="3140">
                        <c:v>794</c:v>
                      </c:pt>
                      <c:pt idx="3141">
                        <c:v>822</c:v>
                      </c:pt>
                      <c:pt idx="3142">
                        <c:v>840</c:v>
                      </c:pt>
                      <c:pt idx="3143">
                        <c:v>861</c:v>
                      </c:pt>
                      <c:pt idx="3144">
                        <c:v>855</c:v>
                      </c:pt>
                      <c:pt idx="3145">
                        <c:v>872</c:v>
                      </c:pt>
                      <c:pt idx="3146">
                        <c:v>896</c:v>
                      </c:pt>
                      <c:pt idx="3147">
                        <c:v>882</c:v>
                      </c:pt>
                      <c:pt idx="3148">
                        <c:v>875</c:v>
                      </c:pt>
                      <c:pt idx="3149">
                        <c:v>874</c:v>
                      </c:pt>
                      <c:pt idx="3150">
                        <c:v>852</c:v>
                      </c:pt>
                      <c:pt idx="3151">
                        <c:v>896</c:v>
                      </c:pt>
                      <c:pt idx="3152">
                        <c:v>920</c:v>
                      </c:pt>
                      <c:pt idx="3153">
                        <c:v>898</c:v>
                      </c:pt>
                      <c:pt idx="3154">
                        <c:v>901</c:v>
                      </c:pt>
                      <c:pt idx="3155">
                        <c:v>892</c:v>
                      </c:pt>
                      <c:pt idx="3156">
                        <c:v>887</c:v>
                      </c:pt>
                      <c:pt idx="3157">
                        <c:v>867</c:v>
                      </c:pt>
                      <c:pt idx="3158">
                        <c:v>854</c:v>
                      </c:pt>
                      <c:pt idx="3159">
                        <c:v>865</c:v>
                      </c:pt>
                      <c:pt idx="3160">
                        <c:v>887</c:v>
                      </c:pt>
                      <c:pt idx="3161">
                        <c:v>901</c:v>
                      </c:pt>
                      <c:pt idx="3162">
                        <c:v>870</c:v>
                      </c:pt>
                      <c:pt idx="3163">
                        <c:v>845</c:v>
                      </c:pt>
                      <c:pt idx="3164">
                        <c:v>888</c:v>
                      </c:pt>
                      <c:pt idx="3165">
                        <c:v>890</c:v>
                      </c:pt>
                      <c:pt idx="3166">
                        <c:v>866</c:v>
                      </c:pt>
                      <c:pt idx="3167">
                        <c:v>850</c:v>
                      </c:pt>
                      <c:pt idx="3168">
                        <c:v>848</c:v>
                      </c:pt>
                      <c:pt idx="3169">
                        <c:v>828</c:v>
                      </c:pt>
                      <c:pt idx="3170">
                        <c:v>808</c:v>
                      </c:pt>
                      <c:pt idx="3171">
                        <c:v>816</c:v>
                      </c:pt>
                      <c:pt idx="3172">
                        <c:v>808</c:v>
                      </c:pt>
                      <c:pt idx="3173">
                        <c:v>832</c:v>
                      </c:pt>
                      <c:pt idx="3174">
                        <c:v>860</c:v>
                      </c:pt>
                      <c:pt idx="3175">
                        <c:v>884</c:v>
                      </c:pt>
                      <c:pt idx="3176">
                        <c:v>860</c:v>
                      </c:pt>
                      <c:pt idx="3177">
                        <c:v>900</c:v>
                      </c:pt>
                      <c:pt idx="3178">
                        <c:v>888</c:v>
                      </c:pt>
                      <c:pt idx="3179">
                        <c:v>848</c:v>
                      </c:pt>
                      <c:pt idx="3180">
                        <c:v>828</c:v>
                      </c:pt>
                      <c:pt idx="3181">
                        <c:v>780</c:v>
                      </c:pt>
                      <c:pt idx="3182">
                        <c:v>800</c:v>
                      </c:pt>
                      <c:pt idx="3183">
                        <c:v>796</c:v>
                      </c:pt>
                      <c:pt idx="3184">
                        <c:v>760</c:v>
                      </c:pt>
                      <c:pt idx="3185">
                        <c:v>788</c:v>
                      </c:pt>
                      <c:pt idx="3186">
                        <c:v>868</c:v>
                      </c:pt>
                      <c:pt idx="3187">
                        <c:v>888</c:v>
                      </c:pt>
                      <c:pt idx="3188">
                        <c:v>856</c:v>
                      </c:pt>
                      <c:pt idx="3189">
                        <c:v>860</c:v>
                      </c:pt>
                      <c:pt idx="3190">
                        <c:v>848</c:v>
                      </c:pt>
                      <c:pt idx="3191">
                        <c:v>860</c:v>
                      </c:pt>
                      <c:pt idx="3192">
                        <c:v>900</c:v>
                      </c:pt>
                      <c:pt idx="3193">
                        <c:v>880</c:v>
                      </c:pt>
                      <c:pt idx="3194">
                        <c:v>876</c:v>
                      </c:pt>
                      <c:pt idx="3195">
                        <c:v>864</c:v>
                      </c:pt>
                      <c:pt idx="3196">
                        <c:v>876</c:v>
                      </c:pt>
                      <c:pt idx="3197">
                        <c:v>892</c:v>
                      </c:pt>
                      <c:pt idx="3198">
                        <c:v>864</c:v>
                      </c:pt>
                      <c:pt idx="3199">
                        <c:v>832</c:v>
                      </c:pt>
                      <c:pt idx="3200">
                        <c:v>844</c:v>
                      </c:pt>
                      <c:pt idx="3201">
                        <c:v>828</c:v>
                      </c:pt>
                      <c:pt idx="3202">
                        <c:v>752</c:v>
                      </c:pt>
                      <c:pt idx="3203">
                        <c:v>788</c:v>
                      </c:pt>
                      <c:pt idx="3204">
                        <c:v>824</c:v>
                      </c:pt>
                      <c:pt idx="3205">
                        <c:v>784</c:v>
                      </c:pt>
                      <c:pt idx="3206">
                        <c:v>816</c:v>
                      </c:pt>
                      <c:pt idx="3207">
                        <c:v>848</c:v>
                      </c:pt>
                      <c:pt idx="3208">
                        <c:v>876</c:v>
                      </c:pt>
                      <c:pt idx="3209">
                        <c:v>820</c:v>
                      </c:pt>
                      <c:pt idx="3210">
                        <c:v>828</c:v>
                      </c:pt>
                      <c:pt idx="3211">
                        <c:v>888</c:v>
                      </c:pt>
                      <c:pt idx="3212">
                        <c:v>892</c:v>
                      </c:pt>
                      <c:pt idx="3213">
                        <c:v>820</c:v>
                      </c:pt>
                      <c:pt idx="3214">
                        <c:v>848</c:v>
                      </c:pt>
                      <c:pt idx="3215">
                        <c:v>860</c:v>
                      </c:pt>
                      <c:pt idx="3216">
                        <c:v>868</c:v>
                      </c:pt>
                      <c:pt idx="3217">
                        <c:v>848</c:v>
                      </c:pt>
                      <c:pt idx="3218">
                        <c:v>812</c:v>
                      </c:pt>
                      <c:pt idx="3219">
                        <c:v>824</c:v>
                      </c:pt>
                      <c:pt idx="3220">
                        <c:v>856</c:v>
                      </c:pt>
                      <c:pt idx="3221">
                        <c:v>836</c:v>
                      </c:pt>
                      <c:pt idx="3222">
                        <c:v>840</c:v>
                      </c:pt>
                      <c:pt idx="3223">
                        <c:v>888</c:v>
                      </c:pt>
                      <c:pt idx="3224">
                        <c:v>824</c:v>
                      </c:pt>
                      <c:pt idx="3225">
                        <c:v>828</c:v>
                      </c:pt>
                      <c:pt idx="3226">
                        <c:v>824</c:v>
                      </c:pt>
                      <c:pt idx="3227">
                        <c:v>840</c:v>
                      </c:pt>
                      <c:pt idx="3228">
                        <c:v>804</c:v>
                      </c:pt>
                      <c:pt idx="3229">
                        <c:v>836</c:v>
                      </c:pt>
                      <c:pt idx="3230">
                        <c:v>832</c:v>
                      </c:pt>
                      <c:pt idx="3231">
                        <c:v>836</c:v>
                      </c:pt>
                      <c:pt idx="3232">
                        <c:v>812</c:v>
                      </c:pt>
                      <c:pt idx="3233">
                        <c:v>816</c:v>
                      </c:pt>
                      <c:pt idx="3234">
                        <c:v>820</c:v>
                      </c:pt>
                      <c:pt idx="3235">
                        <c:v>840</c:v>
                      </c:pt>
                      <c:pt idx="3236">
                        <c:v>808</c:v>
                      </c:pt>
                      <c:pt idx="3237">
                        <c:v>816</c:v>
                      </c:pt>
                      <c:pt idx="3238">
                        <c:v>832</c:v>
                      </c:pt>
                      <c:pt idx="3239">
                        <c:v>872</c:v>
                      </c:pt>
                      <c:pt idx="3240">
                        <c:v>844</c:v>
                      </c:pt>
                      <c:pt idx="3241">
                        <c:v>824</c:v>
                      </c:pt>
                      <c:pt idx="3242">
                        <c:v>840</c:v>
                      </c:pt>
                      <c:pt idx="3243">
                        <c:v>828</c:v>
                      </c:pt>
                      <c:pt idx="3244">
                        <c:v>808</c:v>
                      </c:pt>
                      <c:pt idx="3245">
                        <c:v>836</c:v>
                      </c:pt>
                      <c:pt idx="3246">
                        <c:v>848</c:v>
                      </c:pt>
                      <c:pt idx="3247">
                        <c:v>888</c:v>
                      </c:pt>
                      <c:pt idx="3248">
                        <c:v>864</c:v>
                      </c:pt>
                      <c:pt idx="3249">
                        <c:v>900</c:v>
                      </c:pt>
                      <c:pt idx="3250">
                        <c:v>900</c:v>
                      </c:pt>
                      <c:pt idx="3251">
                        <c:v>912</c:v>
                      </c:pt>
                      <c:pt idx="3252">
                        <c:v>856</c:v>
                      </c:pt>
                      <c:pt idx="3253">
                        <c:v>828</c:v>
                      </c:pt>
                      <c:pt idx="3254">
                        <c:v>832</c:v>
                      </c:pt>
                      <c:pt idx="3255">
                        <c:v>848</c:v>
                      </c:pt>
                      <c:pt idx="3256">
                        <c:v>808</c:v>
                      </c:pt>
                      <c:pt idx="3257">
                        <c:v>804</c:v>
                      </c:pt>
                      <c:pt idx="3258">
                        <c:v>808</c:v>
                      </c:pt>
                      <c:pt idx="3259">
                        <c:v>800</c:v>
                      </c:pt>
                      <c:pt idx="3260">
                        <c:v>764</c:v>
                      </c:pt>
                      <c:pt idx="3261">
                        <c:v>748</c:v>
                      </c:pt>
                      <c:pt idx="3262">
                        <c:v>744</c:v>
                      </c:pt>
                      <c:pt idx="3263">
                        <c:v>740</c:v>
                      </c:pt>
                      <c:pt idx="3264">
                        <c:v>740</c:v>
                      </c:pt>
                      <c:pt idx="3265">
                        <c:v>768</c:v>
                      </c:pt>
                      <c:pt idx="3266">
                        <c:v>800</c:v>
                      </c:pt>
                      <c:pt idx="3267">
                        <c:v>800</c:v>
                      </c:pt>
                      <c:pt idx="3268">
                        <c:v>792</c:v>
                      </c:pt>
                      <c:pt idx="3269">
                        <c:v>796</c:v>
                      </c:pt>
                      <c:pt idx="3270">
                        <c:v>764</c:v>
                      </c:pt>
                      <c:pt idx="3271">
                        <c:v>792</c:v>
                      </c:pt>
                      <c:pt idx="3272">
                        <c:v>812</c:v>
                      </c:pt>
                      <c:pt idx="3273">
                        <c:v>784</c:v>
                      </c:pt>
                      <c:pt idx="3274">
                        <c:v>808</c:v>
                      </c:pt>
                      <c:pt idx="3275">
                        <c:v>840</c:v>
                      </c:pt>
                      <c:pt idx="3276">
                        <c:v>868</c:v>
                      </c:pt>
                      <c:pt idx="3277">
                        <c:v>804</c:v>
                      </c:pt>
                      <c:pt idx="3278">
                        <c:v>824</c:v>
                      </c:pt>
                      <c:pt idx="3279">
                        <c:v>828</c:v>
                      </c:pt>
                      <c:pt idx="3280">
                        <c:v>816</c:v>
                      </c:pt>
                      <c:pt idx="3281">
                        <c:v>744</c:v>
                      </c:pt>
                      <c:pt idx="3282">
                        <c:v>732</c:v>
                      </c:pt>
                      <c:pt idx="3283">
                        <c:v>748</c:v>
                      </c:pt>
                      <c:pt idx="3284">
                        <c:v>788</c:v>
                      </c:pt>
                      <c:pt idx="3285">
                        <c:v>844</c:v>
                      </c:pt>
                      <c:pt idx="3286">
                        <c:v>904</c:v>
                      </c:pt>
                      <c:pt idx="3287">
                        <c:v>960</c:v>
                      </c:pt>
                      <c:pt idx="3288">
                        <c:v>996</c:v>
                      </c:pt>
                      <c:pt idx="3289">
                        <c:v>956</c:v>
                      </c:pt>
                      <c:pt idx="3290">
                        <c:v>928</c:v>
                      </c:pt>
                      <c:pt idx="3291">
                        <c:v>920</c:v>
                      </c:pt>
                      <c:pt idx="3292">
                        <c:v>872</c:v>
                      </c:pt>
                      <c:pt idx="3293">
                        <c:v>792</c:v>
                      </c:pt>
                      <c:pt idx="3294">
                        <c:v>844</c:v>
                      </c:pt>
                      <c:pt idx="3295">
                        <c:v>888</c:v>
                      </c:pt>
                      <c:pt idx="3296">
                        <c:v>904</c:v>
                      </c:pt>
                      <c:pt idx="3297">
                        <c:v>884</c:v>
                      </c:pt>
                      <c:pt idx="3298">
                        <c:v>896</c:v>
                      </c:pt>
                      <c:pt idx="3299">
                        <c:v>908</c:v>
                      </c:pt>
                      <c:pt idx="3300">
                        <c:v>864</c:v>
                      </c:pt>
                      <c:pt idx="3301">
                        <c:v>860</c:v>
                      </c:pt>
                      <c:pt idx="3302">
                        <c:v>860</c:v>
                      </c:pt>
                      <c:pt idx="3303">
                        <c:v>888</c:v>
                      </c:pt>
                      <c:pt idx="3304">
                        <c:v>860</c:v>
                      </c:pt>
                      <c:pt idx="3305">
                        <c:v>868</c:v>
                      </c:pt>
                      <c:pt idx="3306">
                        <c:v>880</c:v>
                      </c:pt>
                      <c:pt idx="3307">
                        <c:v>900</c:v>
                      </c:pt>
                      <c:pt idx="3308">
                        <c:v>848</c:v>
                      </c:pt>
                      <c:pt idx="3309">
                        <c:v>688</c:v>
                      </c:pt>
                      <c:pt idx="3310">
                        <c:v>736</c:v>
                      </c:pt>
                      <c:pt idx="3311">
                        <c:v>720</c:v>
                      </c:pt>
                      <c:pt idx="3312">
                        <c:v>632</c:v>
                      </c:pt>
                      <c:pt idx="3313">
                        <c:v>560</c:v>
                      </c:pt>
                      <c:pt idx="3314">
                        <c:v>552</c:v>
                      </c:pt>
                      <c:pt idx="3315">
                        <c:v>544</c:v>
                      </c:pt>
                      <c:pt idx="3316">
                        <c:v>648</c:v>
                      </c:pt>
                      <c:pt idx="3317">
                        <c:v>688</c:v>
                      </c:pt>
                      <c:pt idx="3318">
                        <c:v>732</c:v>
                      </c:pt>
                      <c:pt idx="3319">
                        <c:v>816</c:v>
                      </c:pt>
                      <c:pt idx="3320">
                        <c:v>776</c:v>
                      </c:pt>
                      <c:pt idx="3321">
                        <c:v>756</c:v>
                      </c:pt>
                      <c:pt idx="3322">
                        <c:v>644</c:v>
                      </c:pt>
                      <c:pt idx="3323">
                        <c:v>644</c:v>
                      </c:pt>
                      <c:pt idx="3324">
                        <c:v>704</c:v>
                      </c:pt>
                      <c:pt idx="3325">
                        <c:v>728</c:v>
                      </c:pt>
                      <c:pt idx="3326">
                        <c:v>768</c:v>
                      </c:pt>
                      <c:pt idx="3327">
                        <c:v>768</c:v>
                      </c:pt>
                      <c:pt idx="3328">
                        <c:v>740</c:v>
                      </c:pt>
                      <c:pt idx="3329">
                        <c:v>724</c:v>
                      </c:pt>
                      <c:pt idx="3330">
                        <c:v>716</c:v>
                      </c:pt>
                      <c:pt idx="3331">
                        <c:v>704</c:v>
                      </c:pt>
                      <c:pt idx="3332">
                        <c:v>692</c:v>
                      </c:pt>
                      <c:pt idx="3333">
                        <c:v>692</c:v>
                      </c:pt>
                      <c:pt idx="3334">
                        <c:v>676</c:v>
                      </c:pt>
                      <c:pt idx="3335">
                        <c:v>680</c:v>
                      </c:pt>
                      <c:pt idx="3336">
                        <c:v>772</c:v>
                      </c:pt>
                      <c:pt idx="3337">
                        <c:v>740</c:v>
                      </c:pt>
                      <c:pt idx="3338">
                        <c:v>700</c:v>
                      </c:pt>
                      <c:pt idx="3339">
                        <c:v>660</c:v>
                      </c:pt>
                      <c:pt idx="3340">
                        <c:v>676</c:v>
                      </c:pt>
                      <c:pt idx="3341">
                        <c:v>696</c:v>
                      </c:pt>
                      <c:pt idx="3342">
                        <c:v>720</c:v>
                      </c:pt>
                      <c:pt idx="3343">
                        <c:v>704</c:v>
                      </c:pt>
                      <c:pt idx="3344">
                        <c:v>688</c:v>
                      </c:pt>
                      <c:pt idx="3345">
                        <c:v>680</c:v>
                      </c:pt>
                      <c:pt idx="3346">
                        <c:v>732</c:v>
                      </c:pt>
                      <c:pt idx="3347">
                        <c:v>712</c:v>
                      </c:pt>
                      <c:pt idx="3348">
                        <c:v>724</c:v>
                      </c:pt>
                      <c:pt idx="3349">
                        <c:v>776</c:v>
                      </c:pt>
                      <c:pt idx="3350">
                        <c:v>732</c:v>
                      </c:pt>
                      <c:pt idx="3351">
                        <c:v>704</c:v>
                      </c:pt>
                      <c:pt idx="3352">
                        <c:v>704</c:v>
                      </c:pt>
                      <c:pt idx="3353">
                        <c:v>688</c:v>
                      </c:pt>
                      <c:pt idx="3354">
                        <c:v>656</c:v>
                      </c:pt>
                      <c:pt idx="3355">
                        <c:v>676</c:v>
                      </c:pt>
                      <c:pt idx="3356">
                        <c:v>884</c:v>
                      </c:pt>
                      <c:pt idx="3357">
                        <c:v>824</c:v>
                      </c:pt>
                      <c:pt idx="3358">
                        <c:v>756</c:v>
                      </c:pt>
                      <c:pt idx="3359">
                        <c:v>656</c:v>
                      </c:pt>
                      <c:pt idx="3360">
                        <c:v>648</c:v>
                      </c:pt>
                      <c:pt idx="3361">
                        <c:v>664</c:v>
                      </c:pt>
                      <c:pt idx="3362">
                        <c:v>716</c:v>
                      </c:pt>
                      <c:pt idx="3363">
                        <c:v>736</c:v>
                      </c:pt>
                      <c:pt idx="3364">
                        <c:v>748</c:v>
                      </c:pt>
                      <c:pt idx="3365">
                        <c:v>768</c:v>
                      </c:pt>
                      <c:pt idx="3366">
                        <c:v>784</c:v>
                      </c:pt>
                      <c:pt idx="3367">
                        <c:v>712</c:v>
                      </c:pt>
                      <c:pt idx="3368">
                        <c:v>692</c:v>
                      </c:pt>
                      <c:pt idx="3369">
                        <c:v>684</c:v>
                      </c:pt>
                      <c:pt idx="3370">
                        <c:v>692</c:v>
                      </c:pt>
                      <c:pt idx="3371">
                        <c:v>696</c:v>
                      </c:pt>
                      <c:pt idx="3372">
                        <c:v>736</c:v>
                      </c:pt>
                      <c:pt idx="3373">
                        <c:v>724</c:v>
                      </c:pt>
                      <c:pt idx="3374">
                        <c:v>696</c:v>
                      </c:pt>
                      <c:pt idx="3375">
                        <c:v>688</c:v>
                      </c:pt>
                      <c:pt idx="3376">
                        <c:v>636</c:v>
                      </c:pt>
                      <c:pt idx="3377">
                        <c:v>616</c:v>
                      </c:pt>
                      <c:pt idx="3378">
                        <c:v>592</c:v>
                      </c:pt>
                      <c:pt idx="3379">
                        <c:v>568</c:v>
                      </c:pt>
                      <c:pt idx="3380">
                        <c:v>572</c:v>
                      </c:pt>
                      <c:pt idx="3381">
                        <c:v>632</c:v>
                      </c:pt>
                      <c:pt idx="3382">
                        <c:v>704</c:v>
                      </c:pt>
                      <c:pt idx="3383">
                        <c:v>752</c:v>
                      </c:pt>
                      <c:pt idx="3384">
                        <c:v>744</c:v>
                      </c:pt>
                      <c:pt idx="3385">
                        <c:v>660</c:v>
                      </c:pt>
                      <c:pt idx="3386">
                        <c:v>616</c:v>
                      </c:pt>
                      <c:pt idx="3387">
                        <c:v>652</c:v>
                      </c:pt>
                      <c:pt idx="3388">
                        <c:v>700</c:v>
                      </c:pt>
                      <c:pt idx="3389">
                        <c:v>740</c:v>
                      </c:pt>
                      <c:pt idx="3390">
                        <c:v>760</c:v>
                      </c:pt>
                      <c:pt idx="3391">
                        <c:v>832</c:v>
                      </c:pt>
                      <c:pt idx="3392">
                        <c:v>804</c:v>
                      </c:pt>
                      <c:pt idx="3393">
                        <c:v>712</c:v>
                      </c:pt>
                      <c:pt idx="3394">
                        <c:v>708</c:v>
                      </c:pt>
                      <c:pt idx="3395">
                        <c:v>680</c:v>
                      </c:pt>
                      <c:pt idx="3396">
                        <c:v>668</c:v>
                      </c:pt>
                      <c:pt idx="3397">
                        <c:v>696</c:v>
                      </c:pt>
                      <c:pt idx="3398">
                        <c:v>800</c:v>
                      </c:pt>
                      <c:pt idx="3399">
                        <c:v>776</c:v>
                      </c:pt>
                      <c:pt idx="3400">
                        <c:v>768</c:v>
                      </c:pt>
                      <c:pt idx="3401">
                        <c:v>756</c:v>
                      </c:pt>
                      <c:pt idx="3402">
                        <c:v>708</c:v>
                      </c:pt>
                      <c:pt idx="3403">
                        <c:v>672</c:v>
                      </c:pt>
                      <c:pt idx="3404">
                        <c:v>724</c:v>
                      </c:pt>
                      <c:pt idx="3405">
                        <c:v>700</c:v>
                      </c:pt>
                      <c:pt idx="3406">
                        <c:v>756</c:v>
                      </c:pt>
                      <c:pt idx="3407">
                        <c:v>840</c:v>
                      </c:pt>
                      <c:pt idx="3408">
                        <c:v>804</c:v>
                      </c:pt>
                      <c:pt idx="3409">
                        <c:v>740</c:v>
                      </c:pt>
                      <c:pt idx="3410">
                        <c:v>700</c:v>
                      </c:pt>
                      <c:pt idx="3411">
                        <c:v>684</c:v>
                      </c:pt>
                      <c:pt idx="3412">
                        <c:v>700</c:v>
                      </c:pt>
                      <c:pt idx="3413">
                        <c:v>704</c:v>
                      </c:pt>
                      <c:pt idx="3414">
                        <c:v>700</c:v>
                      </c:pt>
                      <c:pt idx="3415">
                        <c:v>648</c:v>
                      </c:pt>
                      <c:pt idx="3416">
                        <c:v>584</c:v>
                      </c:pt>
                      <c:pt idx="3417">
                        <c:v>592</c:v>
                      </c:pt>
                      <c:pt idx="3418">
                        <c:v>608</c:v>
                      </c:pt>
                      <c:pt idx="3419">
                        <c:v>636</c:v>
                      </c:pt>
                      <c:pt idx="3420">
                        <c:v>660</c:v>
                      </c:pt>
                      <c:pt idx="3421">
                        <c:v>680</c:v>
                      </c:pt>
                      <c:pt idx="3422">
                        <c:v>692</c:v>
                      </c:pt>
                      <c:pt idx="3423">
                        <c:v>724</c:v>
                      </c:pt>
                      <c:pt idx="3424">
                        <c:v>672</c:v>
                      </c:pt>
                      <c:pt idx="3425">
                        <c:v>640</c:v>
                      </c:pt>
                      <c:pt idx="3426">
                        <c:v>632</c:v>
                      </c:pt>
                      <c:pt idx="3427">
                        <c:v>580</c:v>
                      </c:pt>
                      <c:pt idx="3428">
                        <c:v>584</c:v>
                      </c:pt>
                      <c:pt idx="3429">
                        <c:v>616</c:v>
                      </c:pt>
                      <c:pt idx="3430">
                        <c:v>736</c:v>
                      </c:pt>
                      <c:pt idx="3431">
                        <c:v>744</c:v>
                      </c:pt>
                      <c:pt idx="3432">
                        <c:v>724</c:v>
                      </c:pt>
                      <c:pt idx="3433">
                        <c:v>688</c:v>
                      </c:pt>
                      <c:pt idx="3434">
                        <c:v>696</c:v>
                      </c:pt>
                      <c:pt idx="3435">
                        <c:v>696</c:v>
                      </c:pt>
                      <c:pt idx="3436">
                        <c:v>692</c:v>
                      </c:pt>
                      <c:pt idx="3437">
                        <c:v>780</c:v>
                      </c:pt>
                      <c:pt idx="3438">
                        <c:v>812</c:v>
                      </c:pt>
                      <c:pt idx="3439">
                        <c:v>764</c:v>
                      </c:pt>
                      <c:pt idx="3440">
                        <c:v>740</c:v>
                      </c:pt>
                      <c:pt idx="3441">
                        <c:v>724</c:v>
                      </c:pt>
                      <c:pt idx="3442">
                        <c:v>716</c:v>
                      </c:pt>
                      <c:pt idx="3443">
                        <c:v>692</c:v>
                      </c:pt>
                      <c:pt idx="3444">
                        <c:v>800</c:v>
                      </c:pt>
                      <c:pt idx="3445">
                        <c:v>808</c:v>
                      </c:pt>
                      <c:pt idx="3446">
                        <c:v>736</c:v>
                      </c:pt>
                      <c:pt idx="3447">
                        <c:v>740</c:v>
                      </c:pt>
                      <c:pt idx="3448">
                        <c:v>768</c:v>
                      </c:pt>
                      <c:pt idx="3449">
                        <c:v>696</c:v>
                      </c:pt>
                      <c:pt idx="3450">
                        <c:v>672</c:v>
                      </c:pt>
                      <c:pt idx="3451">
                        <c:v>840</c:v>
                      </c:pt>
                      <c:pt idx="3452">
                        <c:v>736</c:v>
                      </c:pt>
                      <c:pt idx="3453">
                        <c:v>672</c:v>
                      </c:pt>
                      <c:pt idx="3454">
                        <c:v>600</c:v>
                      </c:pt>
                      <c:pt idx="3455">
                        <c:v>636</c:v>
                      </c:pt>
                      <c:pt idx="3456">
                        <c:v>596</c:v>
                      </c:pt>
                      <c:pt idx="3457">
                        <c:v>600</c:v>
                      </c:pt>
                      <c:pt idx="3458">
                        <c:v>608</c:v>
                      </c:pt>
                      <c:pt idx="3459">
                        <c:v>656</c:v>
                      </c:pt>
                      <c:pt idx="3460">
                        <c:v>692</c:v>
                      </c:pt>
                      <c:pt idx="3461">
                        <c:v>744</c:v>
                      </c:pt>
                      <c:pt idx="3462">
                        <c:v>736</c:v>
                      </c:pt>
                      <c:pt idx="3463">
                        <c:v>724</c:v>
                      </c:pt>
                      <c:pt idx="3464">
                        <c:v>664</c:v>
                      </c:pt>
                      <c:pt idx="3465">
                        <c:v>624</c:v>
                      </c:pt>
                      <c:pt idx="3466">
                        <c:v>596</c:v>
                      </c:pt>
                      <c:pt idx="3467">
                        <c:v>620</c:v>
                      </c:pt>
                      <c:pt idx="3468">
                        <c:v>612</c:v>
                      </c:pt>
                      <c:pt idx="3469">
                        <c:v>592</c:v>
                      </c:pt>
                      <c:pt idx="3470">
                        <c:v>572</c:v>
                      </c:pt>
                      <c:pt idx="3471">
                        <c:v>596</c:v>
                      </c:pt>
                      <c:pt idx="3472">
                        <c:v>612</c:v>
                      </c:pt>
                      <c:pt idx="3473">
                        <c:v>616</c:v>
                      </c:pt>
                      <c:pt idx="3474">
                        <c:v>648</c:v>
                      </c:pt>
                      <c:pt idx="3475">
                        <c:v>640</c:v>
                      </c:pt>
                      <c:pt idx="3476">
                        <c:v>624</c:v>
                      </c:pt>
                      <c:pt idx="3477">
                        <c:v>608</c:v>
                      </c:pt>
                      <c:pt idx="3478">
                        <c:v>600</c:v>
                      </c:pt>
                      <c:pt idx="3479">
                        <c:v>628</c:v>
                      </c:pt>
                      <c:pt idx="3480">
                        <c:v>684</c:v>
                      </c:pt>
                      <c:pt idx="3481">
                        <c:v>684</c:v>
                      </c:pt>
                      <c:pt idx="3482">
                        <c:v>632</c:v>
                      </c:pt>
                      <c:pt idx="3483">
                        <c:v>676</c:v>
                      </c:pt>
                      <c:pt idx="3484">
                        <c:v>628</c:v>
                      </c:pt>
                      <c:pt idx="3485">
                        <c:v>580</c:v>
                      </c:pt>
                      <c:pt idx="3486">
                        <c:v>560</c:v>
                      </c:pt>
                      <c:pt idx="3487">
                        <c:v>540</c:v>
                      </c:pt>
                      <c:pt idx="3488">
                        <c:v>532</c:v>
                      </c:pt>
                      <c:pt idx="3489">
                        <c:v>548</c:v>
                      </c:pt>
                      <c:pt idx="3490">
                        <c:v>536</c:v>
                      </c:pt>
                      <c:pt idx="3491">
                        <c:v>540</c:v>
                      </c:pt>
                      <c:pt idx="3492">
                        <c:v>568</c:v>
                      </c:pt>
                      <c:pt idx="3493">
                        <c:v>564</c:v>
                      </c:pt>
                      <c:pt idx="3494">
                        <c:v>624</c:v>
                      </c:pt>
                      <c:pt idx="3495">
                        <c:v>696</c:v>
                      </c:pt>
                      <c:pt idx="3496">
                        <c:v>796</c:v>
                      </c:pt>
                      <c:pt idx="3497">
                        <c:v>756</c:v>
                      </c:pt>
                      <c:pt idx="3498">
                        <c:v>760</c:v>
                      </c:pt>
                      <c:pt idx="3499">
                        <c:v>748</c:v>
                      </c:pt>
                      <c:pt idx="3500">
                        <c:v>660</c:v>
                      </c:pt>
                      <c:pt idx="3501">
                        <c:v>580</c:v>
                      </c:pt>
                      <c:pt idx="3502">
                        <c:v>560</c:v>
                      </c:pt>
                      <c:pt idx="3503">
                        <c:v>584</c:v>
                      </c:pt>
                      <c:pt idx="3504">
                        <c:v>648</c:v>
                      </c:pt>
                      <c:pt idx="3505">
                        <c:v>656</c:v>
                      </c:pt>
                      <c:pt idx="3506">
                        <c:v>684</c:v>
                      </c:pt>
                      <c:pt idx="3507">
                        <c:v>676</c:v>
                      </c:pt>
                      <c:pt idx="3508">
                        <c:v>600</c:v>
                      </c:pt>
                      <c:pt idx="3509">
                        <c:v>556</c:v>
                      </c:pt>
                      <c:pt idx="3510">
                        <c:v>604</c:v>
                      </c:pt>
                      <c:pt idx="3511">
                        <c:v>636</c:v>
                      </c:pt>
                      <c:pt idx="3512">
                        <c:v>644</c:v>
                      </c:pt>
                      <c:pt idx="3513">
                        <c:v>656</c:v>
                      </c:pt>
                      <c:pt idx="3514">
                        <c:v>624</c:v>
                      </c:pt>
                      <c:pt idx="3515">
                        <c:v>624</c:v>
                      </c:pt>
                      <c:pt idx="3516">
                        <c:v>592</c:v>
                      </c:pt>
                      <c:pt idx="3517">
                        <c:v>556</c:v>
                      </c:pt>
                      <c:pt idx="3518">
                        <c:v>544</c:v>
                      </c:pt>
                      <c:pt idx="3519">
                        <c:v>528</c:v>
                      </c:pt>
                      <c:pt idx="3520">
                        <c:v>520</c:v>
                      </c:pt>
                      <c:pt idx="3521">
                        <c:v>624</c:v>
                      </c:pt>
                      <c:pt idx="3522">
                        <c:v>712</c:v>
                      </c:pt>
                      <c:pt idx="3523">
                        <c:v>796</c:v>
                      </c:pt>
                      <c:pt idx="3524">
                        <c:v>812</c:v>
                      </c:pt>
                      <c:pt idx="3525">
                        <c:v>796</c:v>
                      </c:pt>
                      <c:pt idx="3526">
                        <c:v>724</c:v>
                      </c:pt>
                      <c:pt idx="3527">
                        <c:v>620</c:v>
                      </c:pt>
                      <c:pt idx="3528">
                        <c:v>624</c:v>
                      </c:pt>
                      <c:pt idx="3529">
                        <c:v>828</c:v>
                      </c:pt>
                      <c:pt idx="3530">
                        <c:v>880</c:v>
                      </c:pt>
                      <c:pt idx="3531">
                        <c:v>872</c:v>
                      </c:pt>
                      <c:pt idx="3532">
                        <c:v>872</c:v>
                      </c:pt>
                      <c:pt idx="3533">
                        <c:v>848</c:v>
                      </c:pt>
                      <c:pt idx="3534">
                        <c:v>752</c:v>
                      </c:pt>
                      <c:pt idx="3535">
                        <c:v>696</c:v>
                      </c:pt>
                      <c:pt idx="3536">
                        <c:v>676</c:v>
                      </c:pt>
                      <c:pt idx="3537">
                        <c:v>716</c:v>
                      </c:pt>
                      <c:pt idx="3538">
                        <c:v>736</c:v>
                      </c:pt>
                      <c:pt idx="3539">
                        <c:v>732</c:v>
                      </c:pt>
                      <c:pt idx="3540">
                        <c:v>780</c:v>
                      </c:pt>
                      <c:pt idx="3541">
                        <c:v>792</c:v>
                      </c:pt>
                      <c:pt idx="3542">
                        <c:v>780</c:v>
                      </c:pt>
                      <c:pt idx="3543">
                        <c:v>696</c:v>
                      </c:pt>
                      <c:pt idx="3544">
                        <c:v>600</c:v>
                      </c:pt>
                      <c:pt idx="3545">
                        <c:v>576</c:v>
                      </c:pt>
                      <c:pt idx="3546">
                        <c:v>580</c:v>
                      </c:pt>
                      <c:pt idx="3547">
                        <c:v>640</c:v>
                      </c:pt>
                      <c:pt idx="3548">
                        <c:v>720</c:v>
                      </c:pt>
                      <c:pt idx="3549">
                        <c:v>852</c:v>
                      </c:pt>
                      <c:pt idx="3550">
                        <c:v>856</c:v>
                      </c:pt>
                      <c:pt idx="3551">
                        <c:v>824</c:v>
                      </c:pt>
                      <c:pt idx="3552">
                        <c:v>796</c:v>
                      </c:pt>
                      <c:pt idx="3553">
                        <c:v>724</c:v>
                      </c:pt>
                      <c:pt idx="3554">
                        <c:v>672</c:v>
                      </c:pt>
                      <c:pt idx="3555">
                        <c:v>656</c:v>
                      </c:pt>
                      <c:pt idx="3556">
                        <c:v>656</c:v>
                      </c:pt>
                      <c:pt idx="3557">
                        <c:v>680</c:v>
                      </c:pt>
                      <c:pt idx="3558">
                        <c:v>716</c:v>
                      </c:pt>
                      <c:pt idx="3559">
                        <c:v>700</c:v>
                      </c:pt>
                      <c:pt idx="3560">
                        <c:v>696</c:v>
                      </c:pt>
                      <c:pt idx="3561">
                        <c:v>732</c:v>
                      </c:pt>
                      <c:pt idx="3562">
                        <c:v>704</c:v>
                      </c:pt>
                      <c:pt idx="3563">
                        <c:v>636</c:v>
                      </c:pt>
                      <c:pt idx="3564">
                        <c:v>608</c:v>
                      </c:pt>
                      <c:pt idx="3565">
                        <c:v>604</c:v>
                      </c:pt>
                      <c:pt idx="3566">
                        <c:v>644</c:v>
                      </c:pt>
                      <c:pt idx="3567">
                        <c:v>736</c:v>
                      </c:pt>
                      <c:pt idx="3568">
                        <c:v>728</c:v>
                      </c:pt>
                      <c:pt idx="3569">
                        <c:v>728</c:v>
                      </c:pt>
                      <c:pt idx="3570">
                        <c:v>700</c:v>
                      </c:pt>
                      <c:pt idx="3571">
                        <c:v>656</c:v>
                      </c:pt>
                      <c:pt idx="3572">
                        <c:v>628</c:v>
                      </c:pt>
                      <c:pt idx="3573">
                        <c:v>624</c:v>
                      </c:pt>
                      <c:pt idx="3574">
                        <c:v>640</c:v>
                      </c:pt>
                      <c:pt idx="3575">
                        <c:v>700</c:v>
                      </c:pt>
                      <c:pt idx="3576">
                        <c:v>684</c:v>
                      </c:pt>
                      <c:pt idx="3577">
                        <c:v>664</c:v>
                      </c:pt>
                      <c:pt idx="3578">
                        <c:v>668</c:v>
                      </c:pt>
                      <c:pt idx="3579">
                        <c:v>604</c:v>
                      </c:pt>
                      <c:pt idx="3580">
                        <c:v>576</c:v>
                      </c:pt>
                      <c:pt idx="3581">
                        <c:v>584</c:v>
                      </c:pt>
                      <c:pt idx="3582">
                        <c:v>556</c:v>
                      </c:pt>
                      <c:pt idx="3583">
                        <c:v>560</c:v>
                      </c:pt>
                      <c:pt idx="3584">
                        <c:v>576</c:v>
                      </c:pt>
                      <c:pt idx="3585">
                        <c:v>588</c:v>
                      </c:pt>
                      <c:pt idx="3586">
                        <c:v>612</c:v>
                      </c:pt>
                      <c:pt idx="3587">
                        <c:v>624</c:v>
                      </c:pt>
                      <c:pt idx="3588">
                        <c:v>644</c:v>
                      </c:pt>
                      <c:pt idx="3589">
                        <c:v>700</c:v>
                      </c:pt>
                      <c:pt idx="3590">
                        <c:v>716</c:v>
                      </c:pt>
                      <c:pt idx="3591">
                        <c:v>708</c:v>
                      </c:pt>
                      <c:pt idx="3592">
                        <c:v>636</c:v>
                      </c:pt>
                      <c:pt idx="3593">
                        <c:v>584</c:v>
                      </c:pt>
                      <c:pt idx="3594">
                        <c:v>604</c:v>
                      </c:pt>
                      <c:pt idx="3595">
                        <c:v>624</c:v>
                      </c:pt>
                      <c:pt idx="3596">
                        <c:v>608</c:v>
                      </c:pt>
                      <c:pt idx="3597">
                        <c:v>628</c:v>
                      </c:pt>
                      <c:pt idx="3598">
                        <c:v>668</c:v>
                      </c:pt>
                      <c:pt idx="3599">
                        <c:v>720</c:v>
                      </c:pt>
                      <c:pt idx="3600">
                        <c:v>712</c:v>
                      </c:pt>
                      <c:pt idx="3601">
                        <c:v>724</c:v>
                      </c:pt>
                      <c:pt idx="3602">
                        <c:v>712</c:v>
                      </c:pt>
                      <c:pt idx="3603">
                        <c:v>692</c:v>
                      </c:pt>
                      <c:pt idx="3604">
                        <c:v>668</c:v>
                      </c:pt>
                      <c:pt idx="3605">
                        <c:v>664</c:v>
                      </c:pt>
                      <c:pt idx="3606">
                        <c:v>704</c:v>
                      </c:pt>
                      <c:pt idx="3607">
                        <c:v>732</c:v>
                      </c:pt>
                      <c:pt idx="3608">
                        <c:v>680</c:v>
                      </c:pt>
                      <c:pt idx="3609">
                        <c:v>668</c:v>
                      </c:pt>
                      <c:pt idx="3610">
                        <c:v>836</c:v>
                      </c:pt>
                      <c:pt idx="3611">
                        <c:v>836</c:v>
                      </c:pt>
                      <c:pt idx="3612">
                        <c:v>844</c:v>
                      </c:pt>
                      <c:pt idx="3613">
                        <c:v>852</c:v>
                      </c:pt>
                      <c:pt idx="3614">
                        <c:v>864</c:v>
                      </c:pt>
                      <c:pt idx="3615">
                        <c:v>816</c:v>
                      </c:pt>
                      <c:pt idx="3616">
                        <c:v>820</c:v>
                      </c:pt>
                      <c:pt idx="3617">
                        <c:v>836</c:v>
                      </c:pt>
                      <c:pt idx="3618">
                        <c:v>868</c:v>
                      </c:pt>
                      <c:pt idx="3619">
                        <c:v>872</c:v>
                      </c:pt>
                      <c:pt idx="3620">
                        <c:v>836</c:v>
                      </c:pt>
                      <c:pt idx="3621">
                        <c:v>864</c:v>
                      </c:pt>
                      <c:pt idx="3622">
                        <c:v>864</c:v>
                      </c:pt>
                      <c:pt idx="3623">
                        <c:v>868</c:v>
                      </c:pt>
                      <c:pt idx="3624">
                        <c:v>848</c:v>
                      </c:pt>
                      <c:pt idx="3625">
                        <c:v>816</c:v>
                      </c:pt>
                      <c:pt idx="3626">
                        <c:v>836</c:v>
                      </c:pt>
                      <c:pt idx="3627">
                        <c:v>808</c:v>
                      </c:pt>
                      <c:pt idx="3628">
                        <c:v>760</c:v>
                      </c:pt>
                      <c:pt idx="3629">
                        <c:v>720</c:v>
                      </c:pt>
                      <c:pt idx="3630">
                        <c:v>808</c:v>
                      </c:pt>
                      <c:pt idx="3631">
                        <c:v>836</c:v>
                      </c:pt>
                      <c:pt idx="3632">
                        <c:v>880</c:v>
                      </c:pt>
                      <c:pt idx="3633">
                        <c:v>880</c:v>
                      </c:pt>
                      <c:pt idx="3634">
                        <c:v>848</c:v>
                      </c:pt>
                      <c:pt idx="3635">
                        <c:v>824</c:v>
                      </c:pt>
                      <c:pt idx="3636">
                        <c:v>844</c:v>
                      </c:pt>
                      <c:pt idx="3637">
                        <c:v>812</c:v>
                      </c:pt>
                      <c:pt idx="3638">
                        <c:v>836</c:v>
                      </c:pt>
                      <c:pt idx="3639">
                        <c:v>784</c:v>
                      </c:pt>
                      <c:pt idx="3640">
                        <c:v>804</c:v>
                      </c:pt>
                      <c:pt idx="3641">
                        <c:v>824</c:v>
                      </c:pt>
                      <c:pt idx="3642">
                        <c:v>856</c:v>
                      </c:pt>
                      <c:pt idx="3643">
                        <c:v>868</c:v>
                      </c:pt>
                      <c:pt idx="3644">
                        <c:v>900</c:v>
                      </c:pt>
                      <c:pt idx="3645">
                        <c:v>816</c:v>
                      </c:pt>
                      <c:pt idx="3646">
                        <c:v>824</c:v>
                      </c:pt>
                      <c:pt idx="3647">
                        <c:v>844</c:v>
                      </c:pt>
                      <c:pt idx="3648">
                        <c:v>796</c:v>
                      </c:pt>
                      <c:pt idx="3649">
                        <c:v>828</c:v>
                      </c:pt>
                      <c:pt idx="3650">
                        <c:v>816</c:v>
                      </c:pt>
                      <c:pt idx="3651">
                        <c:v>816</c:v>
                      </c:pt>
                      <c:pt idx="3652">
                        <c:v>872</c:v>
                      </c:pt>
                      <c:pt idx="3653">
                        <c:v>840</c:v>
                      </c:pt>
                      <c:pt idx="3654">
                        <c:v>888</c:v>
                      </c:pt>
                      <c:pt idx="3655">
                        <c:v>876</c:v>
                      </c:pt>
                      <c:pt idx="3656">
                        <c:v>800</c:v>
                      </c:pt>
                      <c:pt idx="3657">
                        <c:v>836</c:v>
                      </c:pt>
                      <c:pt idx="3658">
                        <c:v>808</c:v>
                      </c:pt>
                      <c:pt idx="3659">
                        <c:v>852</c:v>
                      </c:pt>
                      <c:pt idx="3660">
                        <c:v>844</c:v>
                      </c:pt>
                      <c:pt idx="3661">
                        <c:v>776</c:v>
                      </c:pt>
                      <c:pt idx="3662">
                        <c:v>828</c:v>
                      </c:pt>
                      <c:pt idx="3663">
                        <c:v>836</c:v>
                      </c:pt>
                      <c:pt idx="3664">
                        <c:v>844</c:v>
                      </c:pt>
                      <c:pt idx="3665">
                        <c:v>832</c:v>
                      </c:pt>
                      <c:pt idx="3666">
                        <c:v>828</c:v>
                      </c:pt>
                      <c:pt idx="3667">
                        <c:v>864</c:v>
                      </c:pt>
                      <c:pt idx="3668">
                        <c:v>796</c:v>
                      </c:pt>
                      <c:pt idx="3669">
                        <c:v>788</c:v>
                      </c:pt>
                      <c:pt idx="3670">
                        <c:v>780</c:v>
                      </c:pt>
                      <c:pt idx="3671">
                        <c:v>840</c:v>
                      </c:pt>
                      <c:pt idx="3672">
                        <c:v>820</c:v>
                      </c:pt>
                      <c:pt idx="3673">
                        <c:v>800</c:v>
                      </c:pt>
                      <c:pt idx="3674">
                        <c:v>804</c:v>
                      </c:pt>
                      <c:pt idx="3675">
                        <c:v>820</c:v>
                      </c:pt>
                      <c:pt idx="3676">
                        <c:v>832</c:v>
                      </c:pt>
                      <c:pt idx="3677">
                        <c:v>836</c:v>
                      </c:pt>
                      <c:pt idx="3678">
                        <c:v>836</c:v>
                      </c:pt>
                      <c:pt idx="3679">
                        <c:v>812</c:v>
                      </c:pt>
                      <c:pt idx="3680">
                        <c:v>792</c:v>
                      </c:pt>
                      <c:pt idx="3681">
                        <c:v>808</c:v>
                      </c:pt>
                      <c:pt idx="3682">
                        <c:v>820</c:v>
                      </c:pt>
                      <c:pt idx="3683">
                        <c:v>776</c:v>
                      </c:pt>
                      <c:pt idx="3684">
                        <c:v>788</c:v>
                      </c:pt>
                      <c:pt idx="3685">
                        <c:v>776</c:v>
                      </c:pt>
                      <c:pt idx="3686">
                        <c:v>744</c:v>
                      </c:pt>
                      <c:pt idx="3687">
                        <c:v>824</c:v>
                      </c:pt>
                      <c:pt idx="3688">
                        <c:v>828</c:v>
                      </c:pt>
                      <c:pt idx="3689">
                        <c:v>828</c:v>
                      </c:pt>
                      <c:pt idx="3690">
                        <c:v>840</c:v>
                      </c:pt>
                      <c:pt idx="3691">
                        <c:v>736</c:v>
                      </c:pt>
                      <c:pt idx="3692">
                        <c:v>760</c:v>
                      </c:pt>
                      <c:pt idx="3693">
                        <c:v>784</c:v>
                      </c:pt>
                      <c:pt idx="3694">
                        <c:v>768</c:v>
                      </c:pt>
                      <c:pt idx="3695">
                        <c:v>776</c:v>
                      </c:pt>
                      <c:pt idx="3696">
                        <c:v>808</c:v>
                      </c:pt>
                      <c:pt idx="3697">
                        <c:v>796</c:v>
                      </c:pt>
                      <c:pt idx="3698">
                        <c:v>788</c:v>
                      </c:pt>
                      <c:pt idx="3699">
                        <c:v>796</c:v>
                      </c:pt>
                      <c:pt idx="3700">
                        <c:v>804</c:v>
                      </c:pt>
                      <c:pt idx="3701">
                        <c:v>820</c:v>
                      </c:pt>
                      <c:pt idx="3702">
                        <c:v>840</c:v>
                      </c:pt>
                      <c:pt idx="3703">
                        <c:v>848</c:v>
                      </c:pt>
                      <c:pt idx="3704">
                        <c:v>812</c:v>
                      </c:pt>
                      <c:pt idx="3705">
                        <c:v>792</c:v>
                      </c:pt>
                      <c:pt idx="3706">
                        <c:v>800</c:v>
                      </c:pt>
                      <c:pt idx="3707">
                        <c:v>816</c:v>
                      </c:pt>
                      <c:pt idx="3708">
                        <c:v>848</c:v>
                      </c:pt>
                      <c:pt idx="3709">
                        <c:v>820</c:v>
                      </c:pt>
                      <c:pt idx="3710">
                        <c:v>764</c:v>
                      </c:pt>
                      <c:pt idx="3711">
                        <c:v>812</c:v>
                      </c:pt>
                      <c:pt idx="3712">
                        <c:v>812</c:v>
                      </c:pt>
                      <c:pt idx="3713">
                        <c:v>828</c:v>
                      </c:pt>
                      <c:pt idx="3714">
                        <c:v>804</c:v>
                      </c:pt>
                      <c:pt idx="3715">
                        <c:v>820</c:v>
                      </c:pt>
                      <c:pt idx="3716">
                        <c:v>768</c:v>
                      </c:pt>
                      <c:pt idx="3717">
                        <c:v>764</c:v>
                      </c:pt>
                      <c:pt idx="3718">
                        <c:v>780</c:v>
                      </c:pt>
                      <c:pt idx="3719">
                        <c:v>852</c:v>
                      </c:pt>
                      <c:pt idx="3720">
                        <c:v>844</c:v>
                      </c:pt>
                      <c:pt idx="3721">
                        <c:v>824</c:v>
                      </c:pt>
                      <c:pt idx="3722">
                        <c:v>816</c:v>
                      </c:pt>
                      <c:pt idx="3723">
                        <c:v>816</c:v>
                      </c:pt>
                      <c:pt idx="3724">
                        <c:v>820</c:v>
                      </c:pt>
                      <c:pt idx="3725">
                        <c:v>832</c:v>
                      </c:pt>
                      <c:pt idx="3726">
                        <c:v>832</c:v>
                      </c:pt>
                      <c:pt idx="3727">
                        <c:v>844</c:v>
                      </c:pt>
                      <c:pt idx="3728">
                        <c:v>776</c:v>
                      </c:pt>
                      <c:pt idx="3729">
                        <c:v>839</c:v>
                      </c:pt>
                      <c:pt idx="3730">
                        <c:v>804</c:v>
                      </c:pt>
                      <c:pt idx="3731">
                        <c:v>840</c:v>
                      </c:pt>
                      <c:pt idx="3732">
                        <c:v>800</c:v>
                      </c:pt>
                      <c:pt idx="3733">
                        <c:v>796</c:v>
                      </c:pt>
                      <c:pt idx="3734">
                        <c:v>768</c:v>
                      </c:pt>
                      <c:pt idx="3735">
                        <c:v>796</c:v>
                      </c:pt>
                      <c:pt idx="3736">
                        <c:v>816</c:v>
                      </c:pt>
                      <c:pt idx="3737">
                        <c:v>840</c:v>
                      </c:pt>
                      <c:pt idx="3738">
                        <c:v>864</c:v>
                      </c:pt>
                      <c:pt idx="3739">
                        <c:v>828</c:v>
                      </c:pt>
                      <c:pt idx="3740">
                        <c:v>804</c:v>
                      </c:pt>
                      <c:pt idx="3741">
                        <c:v>820</c:v>
                      </c:pt>
                      <c:pt idx="3742">
                        <c:v>840</c:v>
                      </c:pt>
                      <c:pt idx="3743">
                        <c:v>840</c:v>
                      </c:pt>
                      <c:pt idx="3744">
                        <c:v>844</c:v>
                      </c:pt>
                      <c:pt idx="3745">
                        <c:v>792</c:v>
                      </c:pt>
                      <c:pt idx="3746">
                        <c:v>808</c:v>
                      </c:pt>
                      <c:pt idx="3747">
                        <c:v>760</c:v>
                      </c:pt>
                      <c:pt idx="3748">
                        <c:v>796</c:v>
                      </c:pt>
                      <c:pt idx="3749">
                        <c:v>808</c:v>
                      </c:pt>
                      <c:pt idx="3750">
                        <c:v>812</c:v>
                      </c:pt>
                      <c:pt idx="3751">
                        <c:v>820</c:v>
                      </c:pt>
                      <c:pt idx="3752">
                        <c:v>820</c:v>
                      </c:pt>
                      <c:pt idx="3753">
                        <c:v>808</c:v>
                      </c:pt>
                      <c:pt idx="3754">
                        <c:v>776</c:v>
                      </c:pt>
                      <c:pt idx="3755">
                        <c:v>792</c:v>
                      </c:pt>
                      <c:pt idx="3756">
                        <c:v>752</c:v>
                      </c:pt>
                      <c:pt idx="3757">
                        <c:v>800</c:v>
                      </c:pt>
                      <c:pt idx="3758">
                        <c:v>768</c:v>
                      </c:pt>
                      <c:pt idx="3759">
                        <c:v>732</c:v>
                      </c:pt>
                      <c:pt idx="3760">
                        <c:v>772</c:v>
                      </c:pt>
                      <c:pt idx="3761">
                        <c:v>796</c:v>
                      </c:pt>
                      <c:pt idx="3762">
                        <c:v>756</c:v>
                      </c:pt>
                      <c:pt idx="3763">
                        <c:v>772</c:v>
                      </c:pt>
                      <c:pt idx="3764">
                        <c:v>760</c:v>
                      </c:pt>
                      <c:pt idx="3765">
                        <c:v>744</c:v>
                      </c:pt>
                      <c:pt idx="3766">
                        <c:v>732</c:v>
                      </c:pt>
                      <c:pt idx="3767">
                        <c:v>764</c:v>
                      </c:pt>
                      <c:pt idx="3768">
                        <c:v>780</c:v>
                      </c:pt>
                      <c:pt idx="3769">
                        <c:v>800</c:v>
                      </c:pt>
                      <c:pt idx="3770">
                        <c:v>784</c:v>
                      </c:pt>
                      <c:pt idx="3771">
                        <c:v>796</c:v>
                      </c:pt>
                      <c:pt idx="3772">
                        <c:v>736</c:v>
                      </c:pt>
                      <c:pt idx="3773">
                        <c:v>760</c:v>
                      </c:pt>
                      <c:pt idx="3774">
                        <c:v>748</c:v>
                      </c:pt>
                      <c:pt idx="3775">
                        <c:v>748</c:v>
                      </c:pt>
                      <c:pt idx="3776">
                        <c:v>752</c:v>
                      </c:pt>
                      <c:pt idx="3777">
                        <c:v>772</c:v>
                      </c:pt>
                      <c:pt idx="3778">
                        <c:v>744</c:v>
                      </c:pt>
                      <c:pt idx="3779">
                        <c:v>728</c:v>
                      </c:pt>
                      <c:pt idx="3780">
                        <c:v>728</c:v>
                      </c:pt>
                      <c:pt idx="3781">
                        <c:v>748</c:v>
                      </c:pt>
                      <c:pt idx="3782">
                        <c:v>764</c:v>
                      </c:pt>
                      <c:pt idx="3783">
                        <c:v>800</c:v>
                      </c:pt>
                      <c:pt idx="3784">
                        <c:v>804</c:v>
                      </c:pt>
                      <c:pt idx="3785">
                        <c:v>804</c:v>
                      </c:pt>
                      <c:pt idx="3786">
                        <c:v>740</c:v>
                      </c:pt>
                      <c:pt idx="3787">
                        <c:v>736</c:v>
                      </c:pt>
                      <c:pt idx="3788">
                        <c:v>780</c:v>
                      </c:pt>
                      <c:pt idx="3789">
                        <c:v>756</c:v>
                      </c:pt>
                      <c:pt idx="3790">
                        <c:v>752</c:v>
                      </c:pt>
                      <c:pt idx="3791">
                        <c:v>768</c:v>
                      </c:pt>
                      <c:pt idx="3792">
                        <c:v>708</c:v>
                      </c:pt>
                      <c:pt idx="3793">
                        <c:v>760</c:v>
                      </c:pt>
                      <c:pt idx="3794">
                        <c:v>788</c:v>
                      </c:pt>
                      <c:pt idx="3795">
                        <c:v>821</c:v>
                      </c:pt>
                      <c:pt idx="3796">
                        <c:v>844</c:v>
                      </c:pt>
                      <c:pt idx="3797">
                        <c:v>792</c:v>
                      </c:pt>
                      <c:pt idx="3798">
                        <c:v>788</c:v>
                      </c:pt>
                      <c:pt idx="3799">
                        <c:v>772</c:v>
                      </c:pt>
                      <c:pt idx="3800">
                        <c:v>776</c:v>
                      </c:pt>
                      <c:pt idx="3801">
                        <c:v>736</c:v>
                      </c:pt>
                      <c:pt idx="3802">
                        <c:v>748</c:v>
                      </c:pt>
                      <c:pt idx="3803">
                        <c:v>732</c:v>
                      </c:pt>
                      <c:pt idx="3804">
                        <c:v>724</c:v>
                      </c:pt>
                      <c:pt idx="3805">
                        <c:v>712</c:v>
                      </c:pt>
                      <c:pt idx="3806">
                        <c:v>660</c:v>
                      </c:pt>
                      <c:pt idx="3807">
                        <c:v>636</c:v>
                      </c:pt>
                      <c:pt idx="3808">
                        <c:v>748</c:v>
                      </c:pt>
                      <c:pt idx="3809">
                        <c:v>772</c:v>
                      </c:pt>
                      <c:pt idx="3810">
                        <c:v>780</c:v>
                      </c:pt>
                      <c:pt idx="3811">
                        <c:v>776</c:v>
                      </c:pt>
                      <c:pt idx="3812">
                        <c:v>756</c:v>
                      </c:pt>
                      <c:pt idx="3813">
                        <c:v>776</c:v>
                      </c:pt>
                      <c:pt idx="3814">
                        <c:v>724</c:v>
                      </c:pt>
                      <c:pt idx="3815">
                        <c:v>748</c:v>
                      </c:pt>
                      <c:pt idx="3816">
                        <c:v>752</c:v>
                      </c:pt>
                      <c:pt idx="3817">
                        <c:v>760</c:v>
                      </c:pt>
                      <c:pt idx="3818">
                        <c:v>760</c:v>
                      </c:pt>
                      <c:pt idx="3819">
                        <c:v>780</c:v>
                      </c:pt>
                      <c:pt idx="3820">
                        <c:v>788</c:v>
                      </c:pt>
                      <c:pt idx="3821">
                        <c:v>804</c:v>
                      </c:pt>
                      <c:pt idx="3822">
                        <c:v>824</c:v>
                      </c:pt>
                      <c:pt idx="3823">
                        <c:v>784</c:v>
                      </c:pt>
                      <c:pt idx="3824">
                        <c:v>764</c:v>
                      </c:pt>
                      <c:pt idx="3825">
                        <c:v>784</c:v>
                      </c:pt>
                      <c:pt idx="3826">
                        <c:v>764</c:v>
                      </c:pt>
                      <c:pt idx="3827">
                        <c:v>756</c:v>
                      </c:pt>
                      <c:pt idx="3828">
                        <c:v>748</c:v>
                      </c:pt>
                      <c:pt idx="3829">
                        <c:v>744</c:v>
                      </c:pt>
                      <c:pt idx="3830">
                        <c:v>784</c:v>
                      </c:pt>
                      <c:pt idx="3831">
                        <c:v>780</c:v>
                      </c:pt>
                      <c:pt idx="3832">
                        <c:v>784</c:v>
                      </c:pt>
                      <c:pt idx="3833">
                        <c:v>776</c:v>
                      </c:pt>
                      <c:pt idx="3834">
                        <c:v>744</c:v>
                      </c:pt>
                      <c:pt idx="3835">
                        <c:v>784</c:v>
                      </c:pt>
                      <c:pt idx="3836">
                        <c:v>728</c:v>
                      </c:pt>
                      <c:pt idx="3837">
                        <c:v>732</c:v>
                      </c:pt>
                      <c:pt idx="3838">
                        <c:v>764</c:v>
                      </c:pt>
                      <c:pt idx="3839">
                        <c:v>788</c:v>
                      </c:pt>
                      <c:pt idx="3840">
                        <c:v>792</c:v>
                      </c:pt>
                      <c:pt idx="3841">
                        <c:v>796</c:v>
                      </c:pt>
                      <c:pt idx="3842">
                        <c:v>732</c:v>
                      </c:pt>
                      <c:pt idx="3843">
                        <c:v>756</c:v>
                      </c:pt>
                      <c:pt idx="3844">
                        <c:v>772</c:v>
                      </c:pt>
                      <c:pt idx="3845">
                        <c:v>772</c:v>
                      </c:pt>
                      <c:pt idx="3846">
                        <c:v>776</c:v>
                      </c:pt>
                      <c:pt idx="3847">
                        <c:v>748</c:v>
                      </c:pt>
                      <c:pt idx="3848">
                        <c:v>784</c:v>
                      </c:pt>
                      <c:pt idx="3849">
                        <c:v>796</c:v>
                      </c:pt>
                      <c:pt idx="3850">
                        <c:v>808</c:v>
                      </c:pt>
                      <c:pt idx="3851">
                        <c:v>796</c:v>
                      </c:pt>
                      <c:pt idx="3852">
                        <c:v>808</c:v>
                      </c:pt>
                      <c:pt idx="3853">
                        <c:v>788</c:v>
                      </c:pt>
                      <c:pt idx="3854">
                        <c:v>780</c:v>
                      </c:pt>
                      <c:pt idx="3855">
                        <c:v>772</c:v>
                      </c:pt>
                      <c:pt idx="3856">
                        <c:v>784</c:v>
                      </c:pt>
                      <c:pt idx="3857">
                        <c:v>800</c:v>
                      </c:pt>
                      <c:pt idx="3858">
                        <c:v>788</c:v>
                      </c:pt>
                      <c:pt idx="3859">
                        <c:v>756</c:v>
                      </c:pt>
                      <c:pt idx="3860">
                        <c:v>777</c:v>
                      </c:pt>
                      <c:pt idx="3861">
                        <c:v>756</c:v>
                      </c:pt>
                      <c:pt idx="3862">
                        <c:v>788</c:v>
                      </c:pt>
                      <c:pt idx="3863">
                        <c:v>792</c:v>
                      </c:pt>
                      <c:pt idx="3864">
                        <c:v>812</c:v>
                      </c:pt>
                      <c:pt idx="3865">
                        <c:v>760</c:v>
                      </c:pt>
                      <c:pt idx="3866">
                        <c:v>780</c:v>
                      </c:pt>
                      <c:pt idx="3867">
                        <c:v>804</c:v>
                      </c:pt>
                      <c:pt idx="3868">
                        <c:v>792</c:v>
                      </c:pt>
                      <c:pt idx="3869">
                        <c:v>760</c:v>
                      </c:pt>
                      <c:pt idx="3870">
                        <c:v>724</c:v>
                      </c:pt>
                      <c:pt idx="3871">
                        <c:v>776</c:v>
                      </c:pt>
                      <c:pt idx="3872">
                        <c:v>760</c:v>
                      </c:pt>
                      <c:pt idx="3873">
                        <c:v>776</c:v>
                      </c:pt>
                      <c:pt idx="3874">
                        <c:v>804</c:v>
                      </c:pt>
                      <c:pt idx="3875">
                        <c:v>764</c:v>
                      </c:pt>
                      <c:pt idx="3876">
                        <c:v>752</c:v>
                      </c:pt>
                      <c:pt idx="3877">
                        <c:v>740</c:v>
                      </c:pt>
                      <c:pt idx="3878">
                        <c:v>768</c:v>
                      </c:pt>
                      <c:pt idx="3879">
                        <c:v>808</c:v>
                      </c:pt>
                      <c:pt idx="3880">
                        <c:v>820</c:v>
                      </c:pt>
                      <c:pt idx="3881">
                        <c:v>796</c:v>
                      </c:pt>
                      <c:pt idx="3882">
                        <c:v>800</c:v>
                      </c:pt>
                      <c:pt idx="3883">
                        <c:v>796</c:v>
                      </c:pt>
                      <c:pt idx="3884">
                        <c:v>792</c:v>
                      </c:pt>
                      <c:pt idx="3885">
                        <c:v>780</c:v>
                      </c:pt>
                      <c:pt idx="3886">
                        <c:v>776</c:v>
                      </c:pt>
                      <c:pt idx="3887">
                        <c:v>724</c:v>
                      </c:pt>
                      <c:pt idx="3888">
                        <c:v>772</c:v>
                      </c:pt>
                      <c:pt idx="3889">
                        <c:v>792</c:v>
                      </c:pt>
                      <c:pt idx="3890">
                        <c:v>796</c:v>
                      </c:pt>
                      <c:pt idx="3891">
                        <c:v>812</c:v>
                      </c:pt>
                      <c:pt idx="3892">
                        <c:v>788</c:v>
                      </c:pt>
                      <c:pt idx="3893">
                        <c:v>768</c:v>
                      </c:pt>
                      <c:pt idx="3894">
                        <c:v>804</c:v>
                      </c:pt>
                      <c:pt idx="3895">
                        <c:v>756</c:v>
                      </c:pt>
                      <c:pt idx="3896">
                        <c:v>796</c:v>
                      </c:pt>
                      <c:pt idx="3897">
                        <c:v>772</c:v>
                      </c:pt>
                      <c:pt idx="3898">
                        <c:v>756</c:v>
                      </c:pt>
                      <c:pt idx="3899">
                        <c:v>736</c:v>
                      </c:pt>
                      <c:pt idx="3900">
                        <c:v>748</c:v>
                      </c:pt>
                      <c:pt idx="3901">
                        <c:v>784</c:v>
                      </c:pt>
                      <c:pt idx="3902">
                        <c:v>768</c:v>
                      </c:pt>
                      <c:pt idx="3903">
                        <c:v>836</c:v>
                      </c:pt>
                      <c:pt idx="3904">
                        <c:v>816</c:v>
                      </c:pt>
                      <c:pt idx="3905">
                        <c:v>812</c:v>
                      </c:pt>
                      <c:pt idx="3906">
                        <c:v>780</c:v>
                      </c:pt>
                      <c:pt idx="3907">
                        <c:v>772</c:v>
                      </c:pt>
                      <c:pt idx="3908">
                        <c:v>804</c:v>
                      </c:pt>
                      <c:pt idx="3909">
                        <c:v>824</c:v>
                      </c:pt>
                      <c:pt idx="3910">
                        <c:v>836</c:v>
                      </c:pt>
                      <c:pt idx="3911">
                        <c:v>672</c:v>
                      </c:pt>
                      <c:pt idx="3912">
                        <c:v>588</c:v>
                      </c:pt>
                      <c:pt idx="3913">
                        <c:v>580</c:v>
                      </c:pt>
                      <c:pt idx="3914">
                        <c:v>600</c:v>
                      </c:pt>
                      <c:pt idx="3915">
                        <c:v>648</c:v>
                      </c:pt>
                      <c:pt idx="3916">
                        <c:v>612</c:v>
                      </c:pt>
                      <c:pt idx="3917">
                        <c:v>640</c:v>
                      </c:pt>
                      <c:pt idx="3918">
                        <c:v>680</c:v>
                      </c:pt>
                      <c:pt idx="3919">
                        <c:v>744</c:v>
                      </c:pt>
                      <c:pt idx="3920">
                        <c:v>720</c:v>
                      </c:pt>
                      <c:pt idx="3921">
                        <c:v>712</c:v>
                      </c:pt>
                      <c:pt idx="3922">
                        <c:v>636</c:v>
                      </c:pt>
                      <c:pt idx="3923">
                        <c:v>596</c:v>
                      </c:pt>
                      <c:pt idx="3924">
                        <c:v>592</c:v>
                      </c:pt>
                      <c:pt idx="3925">
                        <c:v>720</c:v>
                      </c:pt>
                      <c:pt idx="3926">
                        <c:v>808</c:v>
                      </c:pt>
                      <c:pt idx="3927">
                        <c:v>796</c:v>
                      </c:pt>
                      <c:pt idx="3928">
                        <c:v>720</c:v>
                      </c:pt>
                      <c:pt idx="3929">
                        <c:v>712</c:v>
                      </c:pt>
                      <c:pt idx="3930">
                        <c:v>636</c:v>
                      </c:pt>
                      <c:pt idx="3931">
                        <c:v>624</c:v>
                      </c:pt>
                      <c:pt idx="3932">
                        <c:v>660</c:v>
                      </c:pt>
                      <c:pt idx="3933">
                        <c:v>1188</c:v>
                      </c:pt>
                      <c:pt idx="3934">
                        <c:v>1188</c:v>
                      </c:pt>
                      <c:pt idx="3935">
                        <c:v>628</c:v>
                      </c:pt>
                      <c:pt idx="3936">
                        <c:v>628</c:v>
                      </c:pt>
                      <c:pt idx="3937">
                        <c:v>772</c:v>
                      </c:pt>
                      <c:pt idx="3938">
                        <c:v>776</c:v>
                      </c:pt>
                      <c:pt idx="3939">
                        <c:v>728</c:v>
                      </c:pt>
                      <c:pt idx="3940">
                        <c:v>684</c:v>
                      </c:pt>
                      <c:pt idx="3941">
                        <c:v>652</c:v>
                      </c:pt>
                      <c:pt idx="3942">
                        <c:v>644</c:v>
                      </c:pt>
                      <c:pt idx="3943">
                        <c:v>632</c:v>
                      </c:pt>
                      <c:pt idx="3944">
                        <c:v>596</c:v>
                      </c:pt>
                      <c:pt idx="3945">
                        <c:v>616</c:v>
                      </c:pt>
                      <c:pt idx="3946">
                        <c:v>668</c:v>
                      </c:pt>
                      <c:pt idx="3947">
                        <c:v>624</c:v>
                      </c:pt>
                      <c:pt idx="3948">
                        <c:v>600</c:v>
                      </c:pt>
                      <c:pt idx="3949">
                        <c:v>604</c:v>
                      </c:pt>
                      <c:pt idx="3950">
                        <c:v>636</c:v>
                      </c:pt>
                      <c:pt idx="3951">
                        <c:v>676</c:v>
                      </c:pt>
                      <c:pt idx="3952">
                        <c:v>696</c:v>
                      </c:pt>
                      <c:pt idx="3953">
                        <c:v>664</c:v>
                      </c:pt>
                      <c:pt idx="3954">
                        <c:v>616</c:v>
                      </c:pt>
                      <c:pt idx="3955">
                        <c:v>604</c:v>
                      </c:pt>
                      <c:pt idx="3956">
                        <c:v>576</c:v>
                      </c:pt>
                      <c:pt idx="3957">
                        <c:v>588</c:v>
                      </c:pt>
                      <c:pt idx="3958">
                        <c:v>612</c:v>
                      </c:pt>
                      <c:pt idx="3959">
                        <c:v>660</c:v>
                      </c:pt>
                      <c:pt idx="3960">
                        <c:v>688</c:v>
                      </c:pt>
                      <c:pt idx="3961">
                        <c:v>648</c:v>
                      </c:pt>
                      <c:pt idx="3962">
                        <c:v>664</c:v>
                      </c:pt>
                      <c:pt idx="3963">
                        <c:v>624</c:v>
                      </c:pt>
                      <c:pt idx="3964">
                        <c:v>600</c:v>
                      </c:pt>
                      <c:pt idx="3965">
                        <c:v>600</c:v>
                      </c:pt>
                      <c:pt idx="3966">
                        <c:v>616</c:v>
                      </c:pt>
                      <c:pt idx="3967">
                        <c:v>652</c:v>
                      </c:pt>
                      <c:pt idx="3968">
                        <c:v>640</c:v>
                      </c:pt>
                      <c:pt idx="3969">
                        <c:v>612</c:v>
                      </c:pt>
                      <c:pt idx="3970">
                        <c:v>632</c:v>
                      </c:pt>
                      <c:pt idx="3971">
                        <c:v>604</c:v>
                      </c:pt>
                      <c:pt idx="3972">
                        <c:v>564</c:v>
                      </c:pt>
                      <c:pt idx="3973">
                        <c:v>564</c:v>
                      </c:pt>
                      <c:pt idx="3974">
                        <c:v>576</c:v>
                      </c:pt>
                      <c:pt idx="3975">
                        <c:v>684</c:v>
                      </c:pt>
                      <c:pt idx="3976">
                        <c:v>748</c:v>
                      </c:pt>
                      <c:pt idx="3977">
                        <c:v>760</c:v>
                      </c:pt>
                      <c:pt idx="3978">
                        <c:v>656</c:v>
                      </c:pt>
                      <c:pt idx="3979">
                        <c:v>588</c:v>
                      </c:pt>
                      <c:pt idx="3980">
                        <c:v>556</c:v>
                      </c:pt>
                      <c:pt idx="3981">
                        <c:v>540</c:v>
                      </c:pt>
                      <c:pt idx="3982">
                        <c:v>684</c:v>
                      </c:pt>
                      <c:pt idx="3983">
                        <c:v>816</c:v>
                      </c:pt>
                      <c:pt idx="3984">
                        <c:v>784</c:v>
                      </c:pt>
                      <c:pt idx="3985">
                        <c:v>832</c:v>
                      </c:pt>
                      <c:pt idx="3986">
                        <c:v>796</c:v>
                      </c:pt>
                      <c:pt idx="3987">
                        <c:v>712</c:v>
                      </c:pt>
                      <c:pt idx="3988">
                        <c:v>624</c:v>
                      </c:pt>
                      <c:pt idx="3989">
                        <c:v>608</c:v>
                      </c:pt>
                      <c:pt idx="3990">
                        <c:v>652</c:v>
                      </c:pt>
                      <c:pt idx="3991">
                        <c:v>656</c:v>
                      </c:pt>
                      <c:pt idx="3992">
                        <c:v>716</c:v>
                      </c:pt>
                      <c:pt idx="3993">
                        <c:v>732</c:v>
                      </c:pt>
                      <c:pt idx="3994">
                        <c:v>636</c:v>
                      </c:pt>
                      <c:pt idx="3995">
                        <c:v>616</c:v>
                      </c:pt>
                      <c:pt idx="3996">
                        <c:v>588</c:v>
                      </c:pt>
                      <c:pt idx="3997">
                        <c:v>568</c:v>
                      </c:pt>
                      <c:pt idx="3998">
                        <c:v>628</c:v>
                      </c:pt>
                      <c:pt idx="3999">
                        <c:v>680</c:v>
                      </c:pt>
                      <c:pt idx="4000">
                        <c:v>716</c:v>
                      </c:pt>
                      <c:pt idx="4001">
                        <c:v>612</c:v>
                      </c:pt>
                      <c:pt idx="4002">
                        <c:v>596</c:v>
                      </c:pt>
                      <c:pt idx="4003">
                        <c:v>596</c:v>
                      </c:pt>
                      <c:pt idx="4004">
                        <c:v>608</c:v>
                      </c:pt>
                      <c:pt idx="4005">
                        <c:v>680</c:v>
                      </c:pt>
                      <c:pt idx="4006">
                        <c:v>684</c:v>
                      </c:pt>
                      <c:pt idx="4007">
                        <c:v>704</c:v>
                      </c:pt>
                      <c:pt idx="4008">
                        <c:v>720</c:v>
                      </c:pt>
                      <c:pt idx="4009">
                        <c:v>712</c:v>
                      </c:pt>
                      <c:pt idx="4010">
                        <c:v>676</c:v>
                      </c:pt>
                      <c:pt idx="4011">
                        <c:v>676</c:v>
                      </c:pt>
                      <c:pt idx="4012">
                        <c:v>672</c:v>
                      </c:pt>
                      <c:pt idx="4013">
                        <c:v>668</c:v>
                      </c:pt>
                      <c:pt idx="4014">
                        <c:v>616</c:v>
                      </c:pt>
                      <c:pt idx="4015">
                        <c:v>604</c:v>
                      </c:pt>
                      <c:pt idx="4016">
                        <c:v>640</c:v>
                      </c:pt>
                      <c:pt idx="4017">
                        <c:v>668</c:v>
                      </c:pt>
                      <c:pt idx="4018">
                        <c:v>688</c:v>
                      </c:pt>
                      <c:pt idx="4019">
                        <c:v>696</c:v>
                      </c:pt>
                      <c:pt idx="4020">
                        <c:v>644</c:v>
                      </c:pt>
                      <c:pt idx="4021">
                        <c:v>624</c:v>
                      </c:pt>
                      <c:pt idx="4022">
                        <c:v>640</c:v>
                      </c:pt>
                      <c:pt idx="4023">
                        <c:v>676</c:v>
                      </c:pt>
                      <c:pt idx="4024">
                        <c:v>676</c:v>
                      </c:pt>
                      <c:pt idx="4025">
                        <c:v>648</c:v>
                      </c:pt>
                      <c:pt idx="4026">
                        <c:v>608</c:v>
                      </c:pt>
                      <c:pt idx="4027">
                        <c:v>604</c:v>
                      </c:pt>
                      <c:pt idx="4028">
                        <c:v>612</c:v>
                      </c:pt>
                      <c:pt idx="4029">
                        <c:v>628</c:v>
                      </c:pt>
                      <c:pt idx="4030">
                        <c:v>712</c:v>
                      </c:pt>
                      <c:pt idx="4031">
                        <c:v>756</c:v>
                      </c:pt>
                      <c:pt idx="4032">
                        <c:v>748</c:v>
                      </c:pt>
                      <c:pt idx="4033">
                        <c:v>660</c:v>
                      </c:pt>
                      <c:pt idx="4034">
                        <c:v>620</c:v>
                      </c:pt>
                      <c:pt idx="4035">
                        <c:v>592</c:v>
                      </c:pt>
                      <c:pt idx="4036">
                        <c:v>584</c:v>
                      </c:pt>
                      <c:pt idx="4037">
                        <c:v>608</c:v>
                      </c:pt>
                      <c:pt idx="4038">
                        <c:v>712</c:v>
                      </c:pt>
                      <c:pt idx="4039">
                        <c:v>688</c:v>
                      </c:pt>
                      <c:pt idx="4040">
                        <c:v>688</c:v>
                      </c:pt>
                      <c:pt idx="4041">
                        <c:v>668</c:v>
                      </c:pt>
                      <c:pt idx="4042">
                        <c:v>620</c:v>
                      </c:pt>
                      <c:pt idx="4043">
                        <c:v>572</c:v>
                      </c:pt>
                      <c:pt idx="4044">
                        <c:v>560</c:v>
                      </c:pt>
                      <c:pt idx="4045">
                        <c:v>600</c:v>
                      </c:pt>
                      <c:pt idx="4046">
                        <c:v>712</c:v>
                      </c:pt>
                      <c:pt idx="4047">
                        <c:v>824</c:v>
                      </c:pt>
                      <c:pt idx="4048">
                        <c:v>816</c:v>
                      </c:pt>
                      <c:pt idx="4049">
                        <c:v>744</c:v>
                      </c:pt>
                      <c:pt idx="4050">
                        <c:v>712</c:v>
                      </c:pt>
                      <c:pt idx="4051">
                        <c:v>640</c:v>
                      </c:pt>
                      <c:pt idx="4052">
                        <c:v>584</c:v>
                      </c:pt>
                      <c:pt idx="4053">
                        <c:v>584</c:v>
                      </c:pt>
                      <c:pt idx="4054">
                        <c:v>596</c:v>
                      </c:pt>
                      <c:pt idx="4055">
                        <c:v>616</c:v>
                      </c:pt>
                      <c:pt idx="4056">
                        <c:v>596</c:v>
                      </c:pt>
                      <c:pt idx="4057">
                        <c:v>584</c:v>
                      </c:pt>
                      <c:pt idx="4058">
                        <c:v>580</c:v>
                      </c:pt>
                      <c:pt idx="4059">
                        <c:v>544</c:v>
                      </c:pt>
                      <c:pt idx="4060">
                        <c:v>548</c:v>
                      </c:pt>
                      <c:pt idx="4061">
                        <c:v>556</c:v>
                      </c:pt>
                      <c:pt idx="4062">
                        <c:v>604</c:v>
                      </c:pt>
                      <c:pt idx="4063">
                        <c:v>608</c:v>
                      </c:pt>
                      <c:pt idx="4064">
                        <c:v>608</c:v>
                      </c:pt>
                      <c:pt idx="4065">
                        <c:v>676</c:v>
                      </c:pt>
                      <c:pt idx="4066">
                        <c:v>736</c:v>
                      </c:pt>
                      <c:pt idx="4067">
                        <c:v>652</c:v>
                      </c:pt>
                      <c:pt idx="4068">
                        <c:v>640</c:v>
                      </c:pt>
                      <c:pt idx="4069">
                        <c:v>596</c:v>
                      </c:pt>
                      <c:pt idx="4070">
                        <c:v>584</c:v>
                      </c:pt>
                      <c:pt idx="4071">
                        <c:v>588</c:v>
                      </c:pt>
                      <c:pt idx="4072">
                        <c:v>656</c:v>
                      </c:pt>
                      <c:pt idx="4073">
                        <c:v>704</c:v>
                      </c:pt>
                      <c:pt idx="4074">
                        <c:v>764</c:v>
                      </c:pt>
                      <c:pt idx="4075">
                        <c:v>680</c:v>
                      </c:pt>
                      <c:pt idx="4076">
                        <c:v>604</c:v>
                      </c:pt>
                      <c:pt idx="4077">
                        <c:v>592</c:v>
                      </c:pt>
                      <c:pt idx="4078">
                        <c:v>580</c:v>
                      </c:pt>
                      <c:pt idx="4079">
                        <c:v>628</c:v>
                      </c:pt>
                      <c:pt idx="4080">
                        <c:v>680</c:v>
                      </c:pt>
                      <c:pt idx="4081">
                        <c:v>672</c:v>
                      </c:pt>
                      <c:pt idx="4082">
                        <c:v>712</c:v>
                      </c:pt>
                      <c:pt idx="4083">
                        <c:v>640</c:v>
                      </c:pt>
                      <c:pt idx="4084">
                        <c:v>620</c:v>
                      </c:pt>
                      <c:pt idx="4085">
                        <c:v>600</c:v>
                      </c:pt>
                      <c:pt idx="4086">
                        <c:v>612</c:v>
                      </c:pt>
                      <c:pt idx="4087">
                        <c:v>648</c:v>
                      </c:pt>
                      <c:pt idx="4088">
                        <c:v>636</c:v>
                      </c:pt>
                      <c:pt idx="4089">
                        <c:v>636</c:v>
                      </c:pt>
                      <c:pt idx="4090">
                        <c:v>684</c:v>
                      </c:pt>
                      <c:pt idx="4091">
                        <c:v>732</c:v>
                      </c:pt>
                      <c:pt idx="4092">
                        <c:v>648</c:v>
                      </c:pt>
                      <c:pt idx="4093">
                        <c:v>632</c:v>
                      </c:pt>
                      <c:pt idx="4094">
                        <c:v>612</c:v>
                      </c:pt>
                      <c:pt idx="4095">
                        <c:v>612</c:v>
                      </c:pt>
                      <c:pt idx="4096">
                        <c:v>628</c:v>
                      </c:pt>
                      <c:pt idx="4097">
                        <c:v>668</c:v>
                      </c:pt>
                      <c:pt idx="4098">
                        <c:v>708</c:v>
                      </c:pt>
                      <c:pt idx="4099">
                        <c:v>656</c:v>
                      </c:pt>
                      <c:pt idx="4100">
                        <c:v>624</c:v>
                      </c:pt>
                      <c:pt idx="4101">
                        <c:v>624</c:v>
                      </c:pt>
                      <c:pt idx="4102">
                        <c:v>624</c:v>
                      </c:pt>
                      <c:pt idx="4103">
                        <c:v>616</c:v>
                      </c:pt>
                      <c:pt idx="4104">
                        <c:v>592</c:v>
                      </c:pt>
                      <c:pt idx="4105">
                        <c:v>584</c:v>
                      </c:pt>
                      <c:pt idx="4106">
                        <c:v>596</c:v>
                      </c:pt>
                      <c:pt idx="4107">
                        <c:v>612</c:v>
                      </c:pt>
                      <c:pt idx="4108">
                        <c:v>628</c:v>
                      </c:pt>
                      <c:pt idx="4109">
                        <c:v>672</c:v>
                      </c:pt>
                      <c:pt idx="4110">
                        <c:v>664</c:v>
                      </c:pt>
                      <c:pt idx="4111">
                        <c:v>628</c:v>
                      </c:pt>
                      <c:pt idx="4112">
                        <c:v>624</c:v>
                      </c:pt>
                      <c:pt idx="4113">
                        <c:v>608</c:v>
                      </c:pt>
                      <c:pt idx="4114">
                        <c:v>596</c:v>
                      </c:pt>
                      <c:pt idx="4115">
                        <c:v>592</c:v>
                      </c:pt>
                      <c:pt idx="4116">
                        <c:v>612</c:v>
                      </c:pt>
                      <c:pt idx="4117">
                        <c:v>620</c:v>
                      </c:pt>
                      <c:pt idx="4118">
                        <c:v>624</c:v>
                      </c:pt>
                      <c:pt idx="4119">
                        <c:v>616</c:v>
                      </c:pt>
                      <c:pt idx="4120">
                        <c:v>612</c:v>
                      </c:pt>
                      <c:pt idx="4121">
                        <c:v>604</c:v>
                      </c:pt>
                      <c:pt idx="4122">
                        <c:v>580</c:v>
                      </c:pt>
                      <c:pt idx="4123">
                        <c:v>560</c:v>
                      </c:pt>
                      <c:pt idx="4124">
                        <c:v>552</c:v>
                      </c:pt>
                      <c:pt idx="4125">
                        <c:v>560</c:v>
                      </c:pt>
                      <c:pt idx="4126">
                        <c:v>568</c:v>
                      </c:pt>
                      <c:pt idx="4127">
                        <c:v>604</c:v>
                      </c:pt>
                      <c:pt idx="4128">
                        <c:v>628</c:v>
                      </c:pt>
                      <c:pt idx="4129">
                        <c:v>644</c:v>
                      </c:pt>
                      <c:pt idx="4130">
                        <c:v>636</c:v>
                      </c:pt>
                      <c:pt idx="4131">
                        <c:v>632</c:v>
                      </c:pt>
                      <c:pt idx="4132">
                        <c:v>636</c:v>
                      </c:pt>
                      <c:pt idx="4133">
                        <c:v>632</c:v>
                      </c:pt>
                      <c:pt idx="4134">
                        <c:v>592</c:v>
                      </c:pt>
                      <c:pt idx="4135">
                        <c:v>576</c:v>
                      </c:pt>
                      <c:pt idx="4136">
                        <c:v>596</c:v>
                      </c:pt>
                      <c:pt idx="4137">
                        <c:v>660</c:v>
                      </c:pt>
                      <c:pt idx="4138">
                        <c:v>756</c:v>
                      </c:pt>
                      <c:pt idx="4139">
                        <c:v>756</c:v>
                      </c:pt>
                      <c:pt idx="4140">
                        <c:v>656</c:v>
                      </c:pt>
                      <c:pt idx="4141">
                        <c:v>644</c:v>
                      </c:pt>
                      <c:pt idx="4142">
                        <c:v>604</c:v>
                      </c:pt>
                      <c:pt idx="4143">
                        <c:v>576</c:v>
                      </c:pt>
                      <c:pt idx="4144">
                        <c:v>576</c:v>
                      </c:pt>
                      <c:pt idx="4145">
                        <c:v>624</c:v>
                      </c:pt>
                      <c:pt idx="4146">
                        <c:v>796</c:v>
                      </c:pt>
                      <c:pt idx="4147">
                        <c:v>680</c:v>
                      </c:pt>
                      <c:pt idx="4148">
                        <c:v>644</c:v>
                      </c:pt>
                      <c:pt idx="4149">
                        <c:v>628</c:v>
                      </c:pt>
                      <c:pt idx="4150">
                        <c:v>628</c:v>
                      </c:pt>
                      <c:pt idx="4151">
                        <c:v>636</c:v>
                      </c:pt>
                      <c:pt idx="4152">
                        <c:v>604</c:v>
                      </c:pt>
                      <c:pt idx="4153">
                        <c:v>608</c:v>
                      </c:pt>
                      <c:pt idx="4154">
                        <c:v>684</c:v>
                      </c:pt>
                      <c:pt idx="4155">
                        <c:v>696</c:v>
                      </c:pt>
                      <c:pt idx="4156">
                        <c:v>660</c:v>
                      </c:pt>
                      <c:pt idx="4157">
                        <c:v>628</c:v>
                      </c:pt>
                      <c:pt idx="4158">
                        <c:v>604</c:v>
                      </c:pt>
                      <c:pt idx="4159">
                        <c:v>596</c:v>
                      </c:pt>
                      <c:pt idx="4160">
                        <c:v>592</c:v>
                      </c:pt>
                      <c:pt idx="4161">
                        <c:v>592</c:v>
                      </c:pt>
                      <c:pt idx="4162">
                        <c:v>596</c:v>
                      </c:pt>
                      <c:pt idx="4163">
                        <c:v>588</c:v>
                      </c:pt>
                      <c:pt idx="4164">
                        <c:v>564</c:v>
                      </c:pt>
                      <c:pt idx="4165">
                        <c:v>548</c:v>
                      </c:pt>
                      <c:pt idx="4166">
                        <c:v>536</c:v>
                      </c:pt>
                      <c:pt idx="4167">
                        <c:v>588</c:v>
                      </c:pt>
                      <c:pt idx="4168">
                        <c:v>604</c:v>
                      </c:pt>
                      <c:pt idx="4169">
                        <c:v>580</c:v>
                      </c:pt>
                      <c:pt idx="4170">
                        <c:v>572</c:v>
                      </c:pt>
                      <c:pt idx="4171">
                        <c:v>564</c:v>
                      </c:pt>
                      <c:pt idx="4172">
                        <c:v>552</c:v>
                      </c:pt>
                      <c:pt idx="4173">
                        <c:v>544</c:v>
                      </c:pt>
                      <c:pt idx="4174">
                        <c:v>552</c:v>
                      </c:pt>
                      <c:pt idx="4175">
                        <c:v>568</c:v>
                      </c:pt>
                      <c:pt idx="4176">
                        <c:v>584</c:v>
                      </c:pt>
                      <c:pt idx="4177">
                        <c:v>656</c:v>
                      </c:pt>
                      <c:pt idx="4178">
                        <c:v>656</c:v>
                      </c:pt>
                      <c:pt idx="4179">
                        <c:v>628</c:v>
                      </c:pt>
                      <c:pt idx="4180">
                        <c:v>600</c:v>
                      </c:pt>
                      <c:pt idx="4181">
                        <c:v>596</c:v>
                      </c:pt>
                      <c:pt idx="4182">
                        <c:v>592</c:v>
                      </c:pt>
                      <c:pt idx="4183">
                        <c:v>616</c:v>
                      </c:pt>
                      <c:pt idx="4184">
                        <c:v>620</c:v>
                      </c:pt>
                      <c:pt idx="4185">
                        <c:v>656</c:v>
                      </c:pt>
                      <c:pt idx="4186">
                        <c:v>656</c:v>
                      </c:pt>
                      <c:pt idx="4187">
                        <c:v>668</c:v>
                      </c:pt>
                      <c:pt idx="4188">
                        <c:v>656</c:v>
                      </c:pt>
                      <c:pt idx="4189">
                        <c:v>612</c:v>
                      </c:pt>
                      <c:pt idx="4190">
                        <c:v>608</c:v>
                      </c:pt>
                      <c:pt idx="4191">
                        <c:v>604</c:v>
                      </c:pt>
                      <c:pt idx="4192">
                        <c:v>612</c:v>
                      </c:pt>
                      <c:pt idx="4193">
                        <c:v>628</c:v>
                      </c:pt>
                      <c:pt idx="4194">
                        <c:v>732</c:v>
                      </c:pt>
                      <c:pt idx="4195">
                        <c:v>692</c:v>
                      </c:pt>
                      <c:pt idx="4196">
                        <c:v>616</c:v>
                      </c:pt>
                      <c:pt idx="4197">
                        <c:v>596</c:v>
                      </c:pt>
                      <c:pt idx="4198">
                        <c:v>600</c:v>
                      </c:pt>
                      <c:pt idx="4199">
                        <c:v>616</c:v>
                      </c:pt>
                      <c:pt idx="4200">
                        <c:v>624</c:v>
                      </c:pt>
                      <c:pt idx="4201">
                        <c:v>628</c:v>
                      </c:pt>
                      <c:pt idx="4202">
                        <c:v>652</c:v>
                      </c:pt>
                      <c:pt idx="4203">
                        <c:v>656</c:v>
                      </c:pt>
                      <c:pt idx="4204">
                        <c:v>644</c:v>
                      </c:pt>
                      <c:pt idx="4205">
                        <c:v>632</c:v>
                      </c:pt>
                      <c:pt idx="4206">
                        <c:v>612</c:v>
                      </c:pt>
                      <c:pt idx="4207">
                        <c:v>600</c:v>
                      </c:pt>
                      <c:pt idx="4208">
                        <c:v>612</c:v>
                      </c:pt>
                      <c:pt idx="4209">
                        <c:v>644</c:v>
                      </c:pt>
                      <c:pt idx="4210">
                        <c:v>792</c:v>
                      </c:pt>
                      <c:pt idx="4211">
                        <c:v>768</c:v>
                      </c:pt>
                      <c:pt idx="4212">
                        <c:v>804</c:v>
                      </c:pt>
                      <c:pt idx="4213">
                        <c:v>1176</c:v>
                      </c:pt>
                      <c:pt idx="4214">
                        <c:v>1000</c:v>
                      </c:pt>
                      <c:pt idx="4215">
                        <c:v>892</c:v>
                      </c:pt>
                      <c:pt idx="4216">
                        <c:v>972</c:v>
                      </c:pt>
                      <c:pt idx="4217">
                        <c:v>932</c:v>
                      </c:pt>
                      <c:pt idx="4218">
                        <c:v>916</c:v>
                      </c:pt>
                      <c:pt idx="4219">
                        <c:v>948</c:v>
                      </c:pt>
                      <c:pt idx="4220">
                        <c:v>956</c:v>
                      </c:pt>
                      <c:pt idx="4221">
                        <c:v>848</c:v>
                      </c:pt>
                      <c:pt idx="4222">
                        <c:v>888</c:v>
                      </c:pt>
                      <c:pt idx="4223">
                        <c:v>888</c:v>
                      </c:pt>
                      <c:pt idx="4224">
                        <c:v>364</c:v>
                      </c:pt>
                      <c:pt idx="4225">
                        <c:v>892</c:v>
                      </c:pt>
                      <c:pt idx="4226">
                        <c:v>824</c:v>
                      </c:pt>
                      <c:pt idx="4227">
                        <c:v>904</c:v>
                      </c:pt>
                      <c:pt idx="4228">
                        <c:v>904</c:v>
                      </c:pt>
                      <c:pt idx="4229">
                        <c:v>896</c:v>
                      </c:pt>
                      <c:pt idx="4230">
                        <c:v>892</c:v>
                      </c:pt>
                      <c:pt idx="4231">
                        <c:v>944</c:v>
                      </c:pt>
                      <c:pt idx="4232">
                        <c:v>256</c:v>
                      </c:pt>
                      <c:pt idx="4233">
                        <c:v>868</c:v>
                      </c:pt>
                      <c:pt idx="4234">
                        <c:v>876</c:v>
                      </c:pt>
                      <c:pt idx="4235">
                        <c:v>844</c:v>
                      </c:pt>
                      <c:pt idx="4236">
                        <c:v>784</c:v>
                      </c:pt>
                      <c:pt idx="4237">
                        <c:v>776</c:v>
                      </c:pt>
                      <c:pt idx="4238">
                        <c:v>652</c:v>
                      </c:pt>
                      <c:pt idx="4239">
                        <c:v>1084</c:v>
                      </c:pt>
                      <c:pt idx="4240">
                        <c:v>892</c:v>
                      </c:pt>
                      <c:pt idx="4241">
                        <c:v>920</c:v>
                      </c:pt>
                      <c:pt idx="4242">
                        <c:v>940</c:v>
                      </c:pt>
                      <c:pt idx="4243">
                        <c:v>948</c:v>
                      </c:pt>
                      <c:pt idx="4244">
                        <c:v>884</c:v>
                      </c:pt>
                      <c:pt idx="4245">
                        <c:v>920</c:v>
                      </c:pt>
                      <c:pt idx="4246">
                        <c:v>900</c:v>
                      </c:pt>
                      <c:pt idx="4247">
                        <c:v>876</c:v>
                      </c:pt>
                      <c:pt idx="4248">
                        <c:v>532</c:v>
                      </c:pt>
                      <c:pt idx="4249">
                        <c:v>612</c:v>
                      </c:pt>
                      <c:pt idx="4250">
                        <c:v>920</c:v>
                      </c:pt>
                      <c:pt idx="4251">
                        <c:v>592</c:v>
                      </c:pt>
                      <c:pt idx="4252">
                        <c:v>912</c:v>
                      </c:pt>
                      <c:pt idx="4253">
                        <c:v>888</c:v>
                      </c:pt>
                      <c:pt idx="4254">
                        <c:v>956</c:v>
                      </c:pt>
                      <c:pt idx="4255">
                        <c:v>884</c:v>
                      </c:pt>
                      <c:pt idx="4256">
                        <c:v>272</c:v>
                      </c:pt>
                      <c:pt idx="4257">
                        <c:v>880</c:v>
                      </c:pt>
                      <c:pt idx="4258">
                        <c:v>848</c:v>
                      </c:pt>
                      <c:pt idx="4259">
                        <c:v>756</c:v>
                      </c:pt>
                      <c:pt idx="4260">
                        <c:v>788</c:v>
                      </c:pt>
                      <c:pt idx="4261">
                        <c:v>848</c:v>
                      </c:pt>
                      <c:pt idx="4262">
                        <c:v>852</c:v>
                      </c:pt>
                      <c:pt idx="4263">
                        <c:v>820</c:v>
                      </c:pt>
                      <c:pt idx="4264">
                        <c:v>900</c:v>
                      </c:pt>
                      <c:pt idx="4265">
                        <c:v>864</c:v>
                      </c:pt>
                      <c:pt idx="4266">
                        <c:v>344</c:v>
                      </c:pt>
                      <c:pt idx="4267">
                        <c:v>844</c:v>
                      </c:pt>
                      <c:pt idx="4268">
                        <c:v>896</c:v>
                      </c:pt>
                      <c:pt idx="4269">
                        <c:v>932</c:v>
                      </c:pt>
                      <c:pt idx="4270">
                        <c:v>688</c:v>
                      </c:pt>
                      <c:pt idx="4271">
                        <c:v>840</c:v>
                      </c:pt>
                      <c:pt idx="4272">
                        <c:v>884</c:v>
                      </c:pt>
                      <c:pt idx="4273">
                        <c:v>848</c:v>
                      </c:pt>
                      <c:pt idx="4274">
                        <c:v>800</c:v>
                      </c:pt>
                      <c:pt idx="4275">
                        <c:v>696</c:v>
                      </c:pt>
                      <c:pt idx="4276">
                        <c:v>696</c:v>
                      </c:pt>
                      <c:pt idx="4277">
                        <c:v>916</c:v>
                      </c:pt>
                      <c:pt idx="4278">
                        <c:v>852</c:v>
                      </c:pt>
                      <c:pt idx="4279">
                        <c:v>876</c:v>
                      </c:pt>
                      <c:pt idx="4280">
                        <c:v>692</c:v>
                      </c:pt>
                      <c:pt idx="4281">
                        <c:v>1040</c:v>
                      </c:pt>
                      <c:pt idx="4282">
                        <c:v>836</c:v>
                      </c:pt>
                      <c:pt idx="4283">
                        <c:v>884</c:v>
                      </c:pt>
                      <c:pt idx="4284">
                        <c:v>940</c:v>
                      </c:pt>
                      <c:pt idx="4285">
                        <c:v>900</c:v>
                      </c:pt>
                      <c:pt idx="4286">
                        <c:v>880</c:v>
                      </c:pt>
                      <c:pt idx="4287">
                        <c:v>884</c:v>
                      </c:pt>
                      <c:pt idx="4288">
                        <c:v>900</c:v>
                      </c:pt>
                      <c:pt idx="4289">
                        <c:v>900</c:v>
                      </c:pt>
                      <c:pt idx="4290">
                        <c:v>876</c:v>
                      </c:pt>
                      <c:pt idx="4291">
                        <c:v>868</c:v>
                      </c:pt>
                      <c:pt idx="4292">
                        <c:v>896</c:v>
                      </c:pt>
                      <c:pt idx="4293">
                        <c:v>876</c:v>
                      </c:pt>
                      <c:pt idx="4294">
                        <c:v>920</c:v>
                      </c:pt>
                      <c:pt idx="4295">
                        <c:v>936</c:v>
                      </c:pt>
                      <c:pt idx="4296">
                        <c:v>888</c:v>
                      </c:pt>
                      <c:pt idx="4297">
                        <c:v>888</c:v>
                      </c:pt>
                      <c:pt idx="4298">
                        <c:v>900</c:v>
                      </c:pt>
                      <c:pt idx="4299">
                        <c:v>940</c:v>
                      </c:pt>
                      <c:pt idx="4300">
                        <c:v>864</c:v>
                      </c:pt>
                      <c:pt idx="4301">
                        <c:v>900</c:v>
                      </c:pt>
                      <c:pt idx="4302">
                        <c:v>960</c:v>
                      </c:pt>
                      <c:pt idx="4303">
                        <c:v>904</c:v>
                      </c:pt>
                      <c:pt idx="4304">
                        <c:v>928</c:v>
                      </c:pt>
                      <c:pt idx="4305">
                        <c:v>888</c:v>
                      </c:pt>
                      <c:pt idx="4306">
                        <c:v>912</c:v>
                      </c:pt>
                      <c:pt idx="4307">
                        <c:v>896</c:v>
                      </c:pt>
                      <c:pt idx="4308">
                        <c:v>872</c:v>
                      </c:pt>
                      <c:pt idx="4309">
                        <c:v>920</c:v>
                      </c:pt>
                      <c:pt idx="4310">
                        <c:v>976</c:v>
                      </c:pt>
                      <c:pt idx="4311">
                        <c:v>984</c:v>
                      </c:pt>
                      <c:pt idx="4312">
                        <c:v>920</c:v>
                      </c:pt>
                      <c:pt idx="4313">
                        <c:v>912</c:v>
                      </c:pt>
                      <c:pt idx="4314">
                        <c:v>892</c:v>
                      </c:pt>
                      <c:pt idx="4315">
                        <c:v>868</c:v>
                      </c:pt>
                      <c:pt idx="4316">
                        <c:v>616</c:v>
                      </c:pt>
                      <c:pt idx="4317">
                        <c:v>920</c:v>
                      </c:pt>
                      <c:pt idx="4318">
                        <c:v>416</c:v>
                      </c:pt>
                      <c:pt idx="4319">
                        <c:v>892</c:v>
                      </c:pt>
                      <c:pt idx="4320">
                        <c:v>836</c:v>
                      </c:pt>
                      <c:pt idx="4321">
                        <c:v>880</c:v>
                      </c:pt>
                      <c:pt idx="4322">
                        <c:v>928</c:v>
                      </c:pt>
                      <c:pt idx="4323">
                        <c:v>980</c:v>
                      </c:pt>
                      <c:pt idx="4324">
                        <c:v>908</c:v>
                      </c:pt>
                      <c:pt idx="4325">
                        <c:v>916</c:v>
                      </c:pt>
                      <c:pt idx="4326">
                        <c:v>928</c:v>
                      </c:pt>
                      <c:pt idx="4327">
                        <c:v>920</c:v>
                      </c:pt>
                      <c:pt idx="4328">
                        <c:v>916</c:v>
                      </c:pt>
                      <c:pt idx="4329">
                        <c:v>912</c:v>
                      </c:pt>
                      <c:pt idx="4330">
                        <c:v>952</c:v>
                      </c:pt>
                      <c:pt idx="4331">
                        <c:v>880</c:v>
                      </c:pt>
                      <c:pt idx="4332">
                        <c:v>876</c:v>
                      </c:pt>
                      <c:pt idx="4333">
                        <c:v>896</c:v>
                      </c:pt>
                      <c:pt idx="4334">
                        <c:v>884</c:v>
                      </c:pt>
                      <c:pt idx="4335">
                        <c:v>876</c:v>
                      </c:pt>
                      <c:pt idx="4336">
                        <c:v>924</c:v>
                      </c:pt>
                      <c:pt idx="4337">
                        <c:v>948</c:v>
                      </c:pt>
                      <c:pt idx="4338">
                        <c:v>932</c:v>
                      </c:pt>
                      <c:pt idx="4339">
                        <c:v>880</c:v>
                      </c:pt>
                      <c:pt idx="4340">
                        <c:v>900</c:v>
                      </c:pt>
                      <c:pt idx="4341">
                        <c:v>904</c:v>
                      </c:pt>
                      <c:pt idx="4342">
                        <c:v>916</c:v>
                      </c:pt>
                      <c:pt idx="4343">
                        <c:v>884</c:v>
                      </c:pt>
                      <c:pt idx="4344">
                        <c:v>892</c:v>
                      </c:pt>
                      <c:pt idx="4345">
                        <c:v>912</c:v>
                      </c:pt>
                      <c:pt idx="4346">
                        <c:v>908</c:v>
                      </c:pt>
                      <c:pt idx="4347">
                        <c:v>912</c:v>
                      </c:pt>
                      <c:pt idx="4348">
                        <c:v>932</c:v>
                      </c:pt>
                      <c:pt idx="4349">
                        <c:v>936</c:v>
                      </c:pt>
                      <c:pt idx="4350">
                        <c:v>896</c:v>
                      </c:pt>
                      <c:pt idx="4351">
                        <c:v>916</c:v>
                      </c:pt>
                      <c:pt idx="4352">
                        <c:v>800</c:v>
                      </c:pt>
                      <c:pt idx="4353">
                        <c:v>780</c:v>
                      </c:pt>
                      <c:pt idx="4354">
                        <c:v>776</c:v>
                      </c:pt>
                      <c:pt idx="4355">
                        <c:v>800</c:v>
                      </c:pt>
                      <c:pt idx="4356">
                        <c:v>804</c:v>
                      </c:pt>
                      <c:pt idx="4357">
                        <c:v>856</c:v>
                      </c:pt>
                      <c:pt idx="4358">
                        <c:v>908</c:v>
                      </c:pt>
                      <c:pt idx="4359">
                        <c:v>956</c:v>
                      </c:pt>
                      <c:pt idx="4360">
                        <c:v>940</c:v>
                      </c:pt>
                      <c:pt idx="4361">
                        <c:v>328</c:v>
                      </c:pt>
                      <c:pt idx="4362">
                        <c:v>872</c:v>
                      </c:pt>
                      <c:pt idx="4363">
                        <c:v>864</c:v>
                      </c:pt>
                      <c:pt idx="4364">
                        <c:v>940</c:v>
                      </c:pt>
                      <c:pt idx="4365">
                        <c:v>872</c:v>
                      </c:pt>
                      <c:pt idx="4366">
                        <c:v>940</c:v>
                      </c:pt>
                      <c:pt idx="4367">
                        <c:v>948</c:v>
                      </c:pt>
                      <c:pt idx="4368">
                        <c:v>956</c:v>
                      </c:pt>
                      <c:pt idx="4369">
                        <c:v>896</c:v>
                      </c:pt>
                      <c:pt idx="4370">
                        <c:v>932</c:v>
                      </c:pt>
                      <c:pt idx="4371">
                        <c:v>996</c:v>
                      </c:pt>
                      <c:pt idx="4372">
                        <c:v>960</c:v>
                      </c:pt>
                      <c:pt idx="4373">
                        <c:v>916</c:v>
                      </c:pt>
                      <c:pt idx="4374">
                        <c:v>912</c:v>
                      </c:pt>
                      <c:pt idx="4375">
                        <c:v>928</c:v>
                      </c:pt>
                      <c:pt idx="4376">
                        <c:v>944</c:v>
                      </c:pt>
                      <c:pt idx="4377">
                        <c:v>964</c:v>
                      </c:pt>
                      <c:pt idx="4378">
                        <c:v>968</c:v>
                      </c:pt>
                      <c:pt idx="4379">
                        <c:v>972</c:v>
                      </c:pt>
                      <c:pt idx="4380">
                        <c:v>948</c:v>
                      </c:pt>
                      <c:pt idx="4381">
                        <c:v>916</c:v>
                      </c:pt>
                      <c:pt idx="4382">
                        <c:v>988</c:v>
                      </c:pt>
                      <c:pt idx="4383">
                        <c:v>968</c:v>
                      </c:pt>
                      <c:pt idx="4384">
                        <c:v>956</c:v>
                      </c:pt>
                      <c:pt idx="4385">
                        <c:v>960</c:v>
                      </c:pt>
                      <c:pt idx="4386">
                        <c:v>972</c:v>
                      </c:pt>
                      <c:pt idx="4387">
                        <c:v>928</c:v>
                      </c:pt>
                      <c:pt idx="4388">
                        <c:v>940</c:v>
                      </c:pt>
                      <c:pt idx="4389">
                        <c:v>940</c:v>
                      </c:pt>
                      <c:pt idx="4390">
                        <c:v>956</c:v>
                      </c:pt>
                      <c:pt idx="4391">
                        <c:v>920</c:v>
                      </c:pt>
                      <c:pt idx="4392">
                        <c:v>912</c:v>
                      </c:pt>
                      <c:pt idx="4393">
                        <c:v>916</c:v>
                      </c:pt>
                      <c:pt idx="4394">
                        <c:v>932</c:v>
                      </c:pt>
                      <c:pt idx="4395">
                        <c:v>860</c:v>
                      </c:pt>
                      <c:pt idx="4396">
                        <c:v>876</c:v>
                      </c:pt>
                      <c:pt idx="4397">
                        <c:v>904</c:v>
                      </c:pt>
                      <c:pt idx="4398">
                        <c:v>940</c:v>
                      </c:pt>
                      <c:pt idx="4399">
                        <c:v>940</c:v>
                      </c:pt>
                      <c:pt idx="4400">
                        <c:v>928</c:v>
                      </c:pt>
                      <c:pt idx="4401">
                        <c:v>972</c:v>
                      </c:pt>
                      <c:pt idx="4402">
                        <c:v>980</c:v>
                      </c:pt>
                      <c:pt idx="4403">
                        <c:v>944</c:v>
                      </c:pt>
                      <c:pt idx="4404">
                        <c:v>900</c:v>
                      </c:pt>
                      <c:pt idx="4405">
                        <c:v>900</c:v>
                      </c:pt>
                      <c:pt idx="4406">
                        <c:v>884</c:v>
                      </c:pt>
                      <c:pt idx="4407">
                        <c:v>916</c:v>
                      </c:pt>
                      <c:pt idx="4408">
                        <c:v>896</c:v>
                      </c:pt>
                      <c:pt idx="4409">
                        <c:v>924</c:v>
                      </c:pt>
                      <c:pt idx="4410">
                        <c:v>884</c:v>
                      </c:pt>
                      <c:pt idx="4411">
                        <c:v>904</c:v>
                      </c:pt>
                      <c:pt idx="4412">
                        <c:v>852</c:v>
                      </c:pt>
                      <c:pt idx="4413">
                        <c:v>728</c:v>
                      </c:pt>
                      <c:pt idx="4414">
                        <c:v>788</c:v>
                      </c:pt>
                      <c:pt idx="4415">
                        <c:v>824</c:v>
                      </c:pt>
                      <c:pt idx="4416">
                        <c:v>828</c:v>
                      </c:pt>
                      <c:pt idx="4417">
                        <c:v>792</c:v>
                      </c:pt>
                      <c:pt idx="4418">
                        <c:v>772</c:v>
                      </c:pt>
                      <c:pt idx="4419">
                        <c:v>820</c:v>
                      </c:pt>
                      <c:pt idx="4420">
                        <c:v>848</c:v>
                      </c:pt>
                      <c:pt idx="4421">
                        <c:v>896</c:v>
                      </c:pt>
                      <c:pt idx="4422">
                        <c:v>908</c:v>
                      </c:pt>
                      <c:pt idx="4423">
                        <c:v>832</c:v>
                      </c:pt>
                      <c:pt idx="4424">
                        <c:v>840</c:v>
                      </c:pt>
                      <c:pt idx="4425">
                        <c:v>884</c:v>
                      </c:pt>
                      <c:pt idx="4426">
                        <c:v>884</c:v>
                      </c:pt>
                      <c:pt idx="4427">
                        <c:v>876</c:v>
                      </c:pt>
                      <c:pt idx="4428">
                        <c:v>920</c:v>
                      </c:pt>
                      <c:pt idx="4429">
                        <c:v>940</c:v>
                      </c:pt>
                      <c:pt idx="4430">
                        <c:v>936</c:v>
                      </c:pt>
                      <c:pt idx="4431">
                        <c:v>888</c:v>
                      </c:pt>
                      <c:pt idx="4432">
                        <c:v>952</c:v>
                      </c:pt>
                      <c:pt idx="4433">
                        <c:v>908</c:v>
                      </c:pt>
                      <c:pt idx="4434">
                        <c:v>968</c:v>
                      </c:pt>
                      <c:pt idx="4435">
                        <c:v>960</c:v>
                      </c:pt>
                      <c:pt idx="4436">
                        <c:v>976</c:v>
                      </c:pt>
                      <c:pt idx="4437">
                        <c:v>996</c:v>
                      </c:pt>
                      <c:pt idx="4438">
                        <c:v>1004</c:v>
                      </c:pt>
                      <c:pt idx="4439">
                        <c:v>976</c:v>
                      </c:pt>
                      <c:pt idx="4440">
                        <c:v>964</c:v>
                      </c:pt>
                      <c:pt idx="4441">
                        <c:v>960</c:v>
                      </c:pt>
                      <c:pt idx="4442">
                        <c:v>948</c:v>
                      </c:pt>
                      <c:pt idx="4443">
                        <c:v>932</c:v>
                      </c:pt>
                      <c:pt idx="4444">
                        <c:v>932</c:v>
                      </c:pt>
                      <c:pt idx="4445">
                        <c:v>952</c:v>
                      </c:pt>
                      <c:pt idx="4446">
                        <c:v>980</c:v>
                      </c:pt>
                      <c:pt idx="4447">
                        <c:v>980</c:v>
                      </c:pt>
                      <c:pt idx="4448">
                        <c:v>908</c:v>
                      </c:pt>
                      <c:pt idx="4449">
                        <c:v>932</c:v>
                      </c:pt>
                      <c:pt idx="4450">
                        <c:v>948</c:v>
                      </c:pt>
                      <c:pt idx="4451">
                        <c:v>956</c:v>
                      </c:pt>
                      <c:pt idx="4452">
                        <c:v>924</c:v>
                      </c:pt>
                      <c:pt idx="4453">
                        <c:v>944</c:v>
                      </c:pt>
                      <c:pt idx="4454">
                        <c:v>928</c:v>
                      </c:pt>
                      <c:pt idx="4455">
                        <c:v>892</c:v>
                      </c:pt>
                      <c:pt idx="4456">
                        <c:v>896</c:v>
                      </c:pt>
                      <c:pt idx="4457">
                        <c:v>892</c:v>
                      </c:pt>
                      <c:pt idx="4458">
                        <c:v>920</c:v>
                      </c:pt>
                      <c:pt idx="4459">
                        <c:v>892</c:v>
                      </c:pt>
                      <c:pt idx="4460">
                        <c:v>428</c:v>
                      </c:pt>
                      <c:pt idx="4461">
                        <c:v>804</c:v>
                      </c:pt>
                      <c:pt idx="4462">
                        <c:v>772</c:v>
                      </c:pt>
                      <c:pt idx="4463">
                        <c:v>728</c:v>
                      </c:pt>
                      <c:pt idx="4464">
                        <c:v>756</c:v>
                      </c:pt>
                      <c:pt idx="4465">
                        <c:v>764</c:v>
                      </c:pt>
                      <c:pt idx="4466">
                        <c:v>740</c:v>
                      </c:pt>
                      <c:pt idx="4467">
                        <c:v>716</c:v>
                      </c:pt>
                      <c:pt idx="4468">
                        <c:v>760</c:v>
                      </c:pt>
                      <c:pt idx="4469">
                        <c:v>804</c:v>
                      </c:pt>
                      <c:pt idx="4470">
                        <c:v>840</c:v>
                      </c:pt>
                      <c:pt idx="4471">
                        <c:v>828</c:v>
                      </c:pt>
                      <c:pt idx="4472">
                        <c:v>832</c:v>
                      </c:pt>
                      <c:pt idx="4473">
                        <c:v>800</c:v>
                      </c:pt>
                      <c:pt idx="4474">
                        <c:v>792</c:v>
                      </c:pt>
                      <c:pt idx="4475">
                        <c:v>820</c:v>
                      </c:pt>
                      <c:pt idx="4476">
                        <c:v>880</c:v>
                      </c:pt>
                      <c:pt idx="4477">
                        <c:v>880</c:v>
                      </c:pt>
                      <c:pt idx="4478">
                        <c:v>848</c:v>
                      </c:pt>
                      <c:pt idx="4479">
                        <c:v>872</c:v>
                      </c:pt>
                      <c:pt idx="4480">
                        <c:v>904</c:v>
                      </c:pt>
                      <c:pt idx="4481">
                        <c:v>908</c:v>
                      </c:pt>
                      <c:pt idx="4482">
                        <c:v>904</c:v>
                      </c:pt>
                      <c:pt idx="4483">
                        <c:v>896</c:v>
                      </c:pt>
                      <c:pt idx="4484">
                        <c:v>924</c:v>
                      </c:pt>
                      <c:pt idx="4485">
                        <c:v>940</c:v>
                      </c:pt>
                      <c:pt idx="4486">
                        <c:v>932</c:v>
                      </c:pt>
                      <c:pt idx="4487">
                        <c:v>948</c:v>
                      </c:pt>
                      <c:pt idx="4488">
                        <c:v>932</c:v>
                      </c:pt>
                      <c:pt idx="4489">
                        <c:v>940</c:v>
                      </c:pt>
                      <c:pt idx="4490">
                        <c:v>884</c:v>
                      </c:pt>
                      <c:pt idx="4491">
                        <c:v>892</c:v>
                      </c:pt>
                      <c:pt idx="4492">
                        <c:v>912</c:v>
                      </c:pt>
                      <c:pt idx="4493">
                        <c:v>924</c:v>
                      </c:pt>
                      <c:pt idx="4494">
                        <c:v>880</c:v>
                      </c:pt>
                      <c:pt idx="4495">
                        <c:v>868</c:v>
                      </c:pt>
                      <c:pt idx="4496">
                        <c:v>884</c:v>
                      </c:pt>
                      <c:pt idx="4497">
                        <c:v>880</c:v>
                      </c:pt>
                      <c:pt idx="4498">
                        <c:v>840</c:v>
                      </c:pt>
                      <c:pt idx="4499">
                        <c:v>872</c:v>
                      </c:pt>
                      <c:pt idx="4500">
                        <c:v>932</c:v>
                      </c:pt>
                      <c:pt idx="4501">
                        <c:v>952</c:v>
                      </c:pt>
                      <c:pt idx="4502">
                        <c:v>928</c:v>
                      </c:pt>
                      <c:pt idx="4503">
                        <c:v>900</c:v>
                      </c:pt>
                      <c:pt idx="4504">
                        <c:v>912</c:v>
                      </c:pt>
                      <c:pt idx="4505">
                        <c:v>944</c:v>
                      </c:pt>
                      <c:pt idx="4506">
                        <c:v>896</c:v>
                      </c:pt>
                      <c:pt idx="4507">
                        <c:v>852</c:v>
                      </c:pt>
                      <c:pt idx="4508">
                        <c:v>872</c:v>
                      </c:pt>
                      <c:pt idx="4509">
                        <c:v>892</c:v>
                      </c:pt>
                      <c:pt idx="4510">
                        <c:v>944</c:v>
                      </c:pt>
                      <c:pt idx="4511">
                        <c:v>916</c:v>
                      </c:pt>
                      <c:pt idx="4512">
                        <c:v>924</c:v>
                      </c:pt>
                      <c:pt idx="4513">
                        <c:v>1072</c:v>
                      </c:pt>
                      <c:pt idx="4514">
                        <c:v>1128</c:v>
                      </c:pt>
                      <c:pt idx="4515">
                        <c:v>1116</c:v>
                      </c:pt>
                      <c:pt idx="4516">
                        <c:v>972</c:v>
                      </c:pt>
                      <c:pt idx="4517">
                        <c:v>1064</c:v>
                      </c:pt>
                      <c:pt idx="4518">
                        <c:v>1072</c:v>
                      </c:pt>
                      <c:pt idx="4519">
                        <c:v>1108</c:v>
                      </c:pt>
                      <c:pt idx="4520">
                        <c:v>1108</c:v>
                      </c:pt>
                      <c:pt idx="4521">
                        <c:v>1132</c:v>
                      </c:pt>
                      <c:pt idx="4522">
                        <c:v>1048</c:v>
                      </c:pt>
                      <c:pt idx="4523">
                        <c:v>1028</c:v>
                      </c:pt>
                      <c:pt idx="4524">
                        <c:v>1000</c:v>
                      </c:pt>
                      <c:pt idx="4525">
                        <c:v>1104</c:v>
                      </c:pt>
                      <c:pt idx="4526">
                        <c:v>1108</c:v>
                      </c:pt>
                      <c:pt idx="4527">
                        <c:v>1072</c:v>
                      </c:pt>
                      <c:pt idx="4528">
                        <c:v>1080</c:v>
                      </c:pt>
                      <c:pt idx="4529">
                        <c:v>1024</c:v>
                      </c:pt>
                      <c:pt idx="4530">
                        <c:v>1064</c:v>
                      </c:pt>
                      <c:pt idx="4531">
                        <c:v>1024</c:v>
                      </c:pt>
                      <c:pt idx="4532">
                        <c:v>1020</c:v>
                      </c:pt>
                      <c:pt idx="4533">
                        <c:v>1056</c:v>
                      </c:pt>
                      <c:pt idx="4534">
                        <c:v>960</c:v>
                      </c:pt>
                      <c:pt idx="4535">
                        <c:v>1160</c:v>
                      </c:pt>
                      <c:pt idx="4536">
                        <c:v>1152</c:v>
                      </c:pt>
                      <c:pt idx="4537">
                        <c:v>1152</c:v>
                      </c:pt>
                      <c:pt idx="4538">
                        <c:v>1064</c:v>
                      </c:pt>
                      <c:pt idx="4539">
                        <c:v>1088</c:v>
                      </c:pt>
                      <c:pt idx="4540">
                        <c:v>1052</c:v>
                      </c:pt>
                      <c:pt idx="4541">
                        <c:v>1152</c:v>
                      </c:pt>
                      <c:pt idx="4542">
                        <c:v>1136</c:v>
                      </c:pt>
                      <c:pt idx="4543">
                        <c:v>1160</c:v>
                      </c:pt>
                      <c:pt idx="4544">
                        <c:v>1148</c:v>
                      </c:pt>
                      <c:pt idx="4545">
                        <c:v>1124</c:v>
                      </c:pt>
                      <c:pt idx="4546">
                        <c:v>1124</c:v>
                      </c:pt>
                      <c:pt idx="4547">
                        <c:v>1152</c:v>
                      </c:pt>
                      <c:pt idx="4548">
                        <c:v>1150</c:v>
                      </c:pt>
                      <c:pt idx="4549">
                        <c:v>1156</c:v>
                      </c:pt>
                      <c:pt idx="4550">
                        <c:v>992</c:v>
                      </c:pt>
                      <c:pt idx="4551">
                        <c:v>908</c:v>
                      </c:pt>
                      <c:pt idx="4552">
                        <c:v>844</c:v>
                      </c:pt>
                      <c:pt idx="4553">
                        <c:v>844</c:v>
                      </c:pt>
                      <c:pt idx="4554">
                        <c:v>1200</c:v>
                      </c:pt>
                      <c:pt idx="4555">
                        <c:v>1064</c:v>
                      </c:pt>
                      <c:pt idx="4556">
                        <c:v>1024</c:v>
                      </c:pt>
                      <c:pt idx="4557">
                        <c:v>1092</c:v>
                      </c:pt>
                      <c:pt idx="4558">
                        <c:v>1052</c:v>
                      </c:pt>
                      <c:pt idx="4559">
                        <c:v>1052</c:v>
                      </c:pt>
                      <c:pt idx="4560">
                        <c:v>992</c:v>
                      </c:pt>
                      <c:pt idx="4561">
                        <c:v>832</c:v>
                      </c:pt>
                      <c:pt idx="4562">
                        <c:v>992</c:v>
                      </c:pt>
                      <c:pt idx="4563">
                        <c:v>1096</c:v>
                      </c:pt>
                      <c:pt idx="4564">
                        <c:v>916</c:v>
                      </c:pt>
                      <c:pt idx="4565">
                        <c:v>1008</c:v>
                      </c:pt>
                      <c:pt idx="4566">
                        <c:v>964</c:v>
                      </c:pt>
                      <c:pt idx="4567">
                        <c:v>1028</c:v>
                      </c:pt>
                      <c:pt idx="4568">
                        <c:v>1076</c:v>
                      </c:pt>
                      <c:pt idx="4569">
                        <c:v>1100</c:v>
                      </c:pt>
                      <c:pt idx="4570">
                        <c:v>1088</c:v>
                      </c:pt>
                      <c:pt idx="4571">
                        <c:v>976</c:v>
                      </c:pt>
                      <c:pt idx="4572">
                        <c:v>1020</c:v>
                      </c:pt>
                      <c:pt idx="4573">
                        <c:v>1156</c:v>
                      </c:pt>
                      <c:pt idx="4574">
                        <c:v>1196</c:v>
                      </c:pt>
                      <c:pt idx="4575">
                        <c:v>1132</c:v>
                      </c:pt>
                      <c:pt idx="4576">
                        <c:v>1132</c:v>
                      </c:pt>
                      <c:pt idx="4577">
                        <c:v>1168</c:v>
                      </c:pt>
                      <c:pt idx="4578">
                        <c:v>1156</c:v>
                      </c:pt>
                      <c:pt idx="4579">
                        <c:v>1116</c:v>
                      </c:pt>
                      <c:pt idx="4580">
                        <c:v>1140</c:v>
                      </c:pt>
                      <c:pt idx="4581">
                        <c:v>1068</c:v>
                      </c:pt>
                      <c:pt idx="4582">
                        <c:v>1168</c:v>
                      </c:pt>
                      <c:pt idx="4583">
                        <c:v>1088</c:v>
                      </c:pt>
                      <c:pt idx="4584">
                        <c:v>1048</c:v>
                      </c:pt>
                      <c:pt idx="4585">
                        <c:v>912</c:v>
                      </c:pt>
                      <c:pt idx="4586">
                        <c:v>1108</c:v>
                      </c:pt>
                      <c:pt idx="4587">
                        <c:v>1108</c:v>
                      </c:pt>
                      <c:pt idx="4588">
                        <c:v>1096</c:v>
                      </c:pt>
                      <c:pt idx="4589">
                        <c:v>1160</c:v>
                      </c:pt>
                      <c:pt idx="4590">
                        <c:v>1008</c:v>
                      </c:pt>
                      <c:pt idx="4591">
                        <c:v>1088</c:v>
                      </c:pt>
                      <c:pt idx="4592">
                        <c:v>1028</c:v>
                      </c:pt>
                      <c:pt idx="4593">
                        <c:v>1084</c:v>
                      </c:pt>
                      <c:pt idx="4594">
                        <c:v>1108</c:v>
                      </c:pt>
                      <c:pt idx="4595">
                        <c:v>1072</c:v>
                      </c:pt>
                      <c:pt idx="4596">
                        <c:v>1076</c:v>
                      </c:pt>
                      <c:pt idx="4597">
                        <c:v>976</c:v>
                      </c:pt>
                      <c:pt idx="4598">
                        <c:v>1120</c:v>
                      </c:pt>
                      <c:pt idx="4599">
                        <c:v>1064</c:v>
                      </c:pt>
                      <c:pt idx="4600">
                        <c:v>1132</c:v>
                      </c:pt>
                      <c:pt idx="4601">
                        <c:v>1040</c:v>
                      </c:pt>
                      <c:pt idx="4602">
                        <c:v>1040</c:v>
                      </c:pt>
                      <c:pt idx="4603">
                        <c:v>1064</c:v>
                      </c:pt>
                      <c:pt idx="4604">
                        <c:v>1048</c:v>
                      </c:pt>
                      <c:pt idx="4605">
                        <c:v>1108</c:v>
                      </c:pt>
                      <c:pt idx="4606">
                        <c:v>1136</c:v>
                      </c:pt>
                      <c:pt idx="4607">
                        <c:v>1112</c:v>
                      </c:pt>
                      <c:pt idx="4608">
                        <c:v>1080</c:v>
                      </c:pt>
                      <c:pt idx="4609">
                        <c:v>1072</c:v>
                      </c:pt>
                      <c:pt idx="4610">
                        <c:v>1080</c:v>
                      </c:pt>
                      <c:pt idx="4611">
                        <c:v>1064</c:v>
                      </c:pt>
                      <c:pt idx="4612">
                        <c:v>1120</c:v>
                      </c:pt>
                      <c:pt idx="4613">
                        <c:v>1148</c:v>
                      </c:pt>
                      <c:pt idx="4614">
                        <c:v>1148</c:v>
                      </c:pt>
                      <c:pt idx="4615">
                        <c:v>1148</c:v>
                      </c:pt>
                      <c:pt idx="4616">
                        <c:v>1044</c:v>
                      </c:pt>
                      <c:pt idx="4617">
                        <c:v>1168</c:v>
                      </c:pt>
                      <c:pt idx="4618">
                        <c:v>1092</c:v>
                      </c:pt>
                      <c:pt idx="4619">
                        <c:v>1120</c:v>
                      </c:pt>
                      <c:pt idx="4620">
                        <c:v>1108</c:v>
                      </c:pt>
                      <c:pt idx="4621">
                        <c:v>1084</c:v>
                      </c:pt>
                      <c:pt idx="4622">
                        <c:v>1160</c:v>
                      </c:pt>
                      <c:pt idx="4623">
                        <c:v>1072</c:v>
                      </c:pt>
                      <c:pt idx="4624">
                        <c:v>1072</c:v>
                      </c:pt>
                      <c:pt idx="4625">
                        <c:v>948</c:v>
                      </c:pt>
                      <c:pt idx="4626">
                        <c:v>780</c:v>
                      </c:pt>
                      <c:pt idx="4627">
                        <c:v>872</c:v>
                      </c:pt>
                      <c:pt idx="4628">
                        <c:v>1292</c:v>
                      </c:pt>
                      <c:pt idx="4629">
                        <c:v>1292</c:v>
                      </c:pt>
                      <c:pt idx="4630">
                        <c:v>1128</c:v>
                      </c:pt>
                      <c:pt idx="4631">
                        <c:v>888</c:v>
                      </c:pt>
                      <c:pt idx="4632">
                        <c:v>888</c:v>
                      </c:pt>
                      <c:pt idx="4633">
                        <c:v>1132</c:v>
                      </c:pt>
                      <c:pt idx="4634">
                        <c:v>1128</c:v>
                      </c:pt>
                      <c:pt idx="4635">
                        <c:v>1024</c:v>
                      </c:pt>
                      <c:pt idx="4636">
                        <c:v>992</c:v>
                      </c:pt>
                      <c:pt idx="4637">
                        <c:v>932</c:v>
                      </c:pt>
                      <c:pt idx="4638">
                        <c:v>1060</c:v>
                      </c:pt>
                      <c:pt idx="4639">
                        <c:v>992</c:v>
                      </c:pt>
                      <c:pt idx="4640">
                        <c:v>1068</c:v>
                      </c:pt>
                      <c:pt idx="4641">
                        <c:v>1072</c:v>
                      </c:pt>
                      <c:pt idx="4642">
                        <c:v>1088</c:v>
                      </c:pt>
                      <c:pt idx="4643">
                        <c:v>992</c:v>
                      </c:pt>
                      <c:pt idx="4644">
                        <c:v>960</c:v>
                      </c:pt>
                      <c:pt idx="4645">
                        <c:v>980</c:v>
                      </c:pt>
                      <c:pt idx="4646">
                        <c:v>948</c:v>
                      </c:pt>
                      <c:pt idx="4647">
                        <c:v>1152</c:v>
                      </c:pt>
                      <c:pt idx="4648">
                        <c:v>1116</c:v>
                      </c:pt>
                      <c:pt idx="4649">
                        <c:v>1140</c:v>
                      </c:pt>
                      <c:pt idx="4650">
                        <c:v>1044</c:v>
                      </c:pt>
                      <c:pt idx="4651">
                        <c:v>1108</c:v>
                      </c:pt>
                      <c:pt idx="4652">
                        <c:v>948</c:v>
                      </c:pt>
                      <c:pt idx="4653">
                        <c:v>1048</c:v>
                      </c:pt>
                      <c:pt idx="4654">
                        <c:v>1048</c:v>
                      </c:pt>
                      <c:pt idx="4655">
                        <c:v>1124</c:v>
                      </c:pt>
                      <c:pt idx="4656">
                        <c:v>1104</c:v>
                      </c:pt>
                      <c:pt idx="4657">
                        <c:v>1104</c:v>
                      </c:pt>
                      <c:pt idx="4658">
                        <c:v>1160</c:v>
                      </c:pt>
                      <c:pt idx="4659">
                        <c:v>1096</c:v>
                      </c:pt>
                      <c:pt idx="4660">
                        <c:v>944</c:v>
                      </c:pt>
                      <c:pt idx="4661">
                        <c:v>904</c:v>
                      </c:pt>
                      <c:pt idx="4662">
                        <c:v>908</c:v>
                      </c:pt>
                      <c:pt idx="4663">
                        <c:v>1100</c:v>
                      </c:pt>
                      <c:pt idx="4664">
                        <c:v>1084</c:v>
                      </c:pt>
                      <c:pt idx="4665">
                        <c:v>1068</c:v>
                      </c:pt>
                      <c:pt idx="4666">
                        <c:v>1040</c:v>
                      </c:pt>
                      <c:pt idx="4667">
                        <c:v>932</c:v>
                      </c:pt>
                      <c:pt idx="4668">
                        <c:v>1024</c:v>
                      </c:pt>
                      <c:pt idx="4669">
                        <c:v>980</c:v>
                      </c:pt>
                      <c:pt idx="4670">
                        <c:v>1124</c:v>
                      </c:pt>
                      <c:pt idx="4671">
                        <c:v>1116</c:v>
                      </c:pt>
                      <c:pt idx="4672">
                        <c:v>1084</c:v>
                      </c:pt>
                      <c:pt idx="4673">
                        <c:v>1080</c:v>
                      </c:pt>
                      <c:pt idx="4674">
                        <c:v>1004</c:v>
                      </c:pt>
                      <c:pt idx="4675">
                        <c:v>920</c:v>
                      </c:pt>
                      <c:pt idx="4676">
                        <c:v>884</c:v>
                      </c:pt>
                      <c:pt idx="4677">
                        <c:v>1140</c:v>
                      </c:pt>
                      <c:pt idx="4678">
                        <c:v>1092</c:v>
                      </c:pt>
                      <c:pt idx="4679">
                        <c:v>1092</c:v>
                      </c:pt>
                      <c:pt idx="4680">
                        <c:v>1084</c:v>
                      </c:pt>
                      <c:pt idx="4681">
                        <c:v>976</c:v>
                      </c:pt>
                      <c:pt idx="4682">
                        <c:v>888</c:v>
                      </c:pt>
                      <c:pt idx="4683">
                        <c:v>876</c:v>
                      </c:pt>
                      <c:pt idx="4684">
                        <c:v>1072</c:v>
                      </c:pt>
                      <c:pt idx="4685">
                        <c:v>1128</c:v>
                      </c:pt>
                      <c:pt idx="4686">
                        <c:v>976</c:v>
                      </c:pt>
                      <c:pt idx="4687">
                        <c:v>1012</c:v>
                      </c:pt>
                      <c:pt idx="4688">
                        <c:v>1000</c:v>
                      </c:pt>
                      <c:pt idx="4689">
                        <c:v>944</c:v>
                      </c:pt>
                      <c:pt idx="4690">
                        <c:v>1040</c:v>
                      </c:pt>
                      <c:pt idx="4691">
                        <c:v>984</c:v>
                      </c:pt>
                      <c:pt idx="4692">
                        <c:v>984</c:v>
                      </c:pt>
                      <c:pt idx="4693">
                        <c:v>1104</c:v>
                      </c:pt>
                      <c:pt idx="4694">
                        <c:v>1124</c:v>
                      </c:pt>
                      <c:pt idx="4695">
                        <c:v>1072</c:v>
                      </c:pt>
                      <c:pt idx="4696">
                        <c:v>1088</c:v>
                      </c:pt>
                      <c:pt idx="4697">
                        <c:v>924</c:v>
                      </c:pt>
                      <c:pt idx="4698">
                        <c:v>1004</c:v>
                      </c:pt>
                      <c:pt idx="4699">
                        <c:v>1012</c:v>
                      </c:pt>
                      <c:pt idx="4700">
                        <c:v>824</c:v>
                      </c:pt>
                      <c:pt idx="4701">
                        <c:v>824</c:v>
                      </c:pt>
                      <c:pt idx="4702">
                        <c:v>1068</c:v>
                      </c:pt>
                      <c:pt idx="4703">
                        <c:v>1060</c:v>
                      </c:pt>
                      <c:pt idx="4704">
                        <c:v>1008</c:v>
                      </c:pt>
                      <c:pt idx="4705">
                        <c:v>1016</c:v>
                      </c:pt>
                      <c:pt idx="4706">
                        <c:v>1004</c:v>
                      </c:pt>
                      <c:pt idx="4707">
                        <c:v>1096</c:v>
                      </c:pt>
                      <c:pt idx="4708">
                        <c:v>1060</c:v>
                      </c:pt>
                      <c:pt idx="4709">
                        <c:v>1068</c:v>
                      </c:pt>
                      <c:pt idx="4710">
                        <c:v>1056</c:v>
                      </c:pt>
                      <c:pt idx="4711">
                        <c:v>992</c:v>
                      </c:pt>
                      <c:pt idx="4712">
                        <c:v>980</c:v>
                      </c:pt>
                      <c:pt idx="4713">
                        <c:v>940</c:v>
                      </c:pt>
                      <c:pt idx="4714">
                        <c:v>1112</c:v>
                      </c:pt>
                      <c:pt idx="4715">
                        <c:v>1020</c:v>
                      </c:pt>
                      <c:pt idx="4716">
                        <c:v>1024</c:v>
                      </c:pt>
                      <c:pt idx="4717">
                        <c:v>1124</c:v>
                      </c:pt>
                      <c:pt idx="4718">
                        <c:v>1108</c:v>
                      </c:pt>
                      <c:pt idx="4719">
                        <c:v>1128</c:v>
                      </c:pt>
                      <c:pt idx="4720">
                        <c:v>996</c:v>
                      </c:pt>
                      <c:pt idx="4721">
                        <c:v>1036</c:v>
                      </c:pt>
                      <c:pt idx="4722">
                        <c:v>888</c:v>
                      </c:pt>
                      <c:pt idx="4723">
                        <c:v>1116</c:v>
                      </c:pt>
                      <c:pt idx="4724">
                        <c:v>1116</c:v>
                      </c:pt>
                      <c:pt idx="4725">
                        <c:v>1224</c:v>
                      </c:pt>
                      <c:pt idx="4726">
                        <c:v>1124</c:v>
                      </c:pt>
                      <c:pt idx="4727">
                        <c:v>1120</c:v>
                      </c:pt>
                      <c:pt idx="4728">
                        <c:v>1136</c:v>
                      </c:pt>
                      <c:pt idx="4729">
                        <c:v>1164</c:v>
                      </c:pt>
                      <c:pt idx="4730">
                        <c:v>1200</c:v>
                      </c:pt>
                      <c:pt idx="4731">
                        <c:v>1108</c:v>
                      </c:pt>
                      <c:pt idx="4732">
                        <c:v>1108</c:v>
                      </c:pt>
                      <c:pt idx="4733">
                        <c:v>1232</c:v>
                      </c:pt>
                      <c:pt idx="4734">
                        <c:v>1196</c:v>
                      </c:pt>
                      <c:pt idx="4735">
                        <c:v>1124</c:v>
                      </c:pt>
                      <c:pt idx="4736">
                        <c:v>1208</c:v>
                      </c:pt>
                      <c:pt idx="4737">
                        <c:v>1152</c:v>
                      </c:pt>
                      <c:pt idx="4738">
                        <c:v>1152</c:v>
                      </c:pt>
                      <c:pt idx="4739">
                        <c:v>932</c:v>
                      </c:pt>
                      <c:pt idx="4740">
                        <c:v>932</c:v>
                      </c:pt>
                      <c:pt idx="4741">
                        <c:v>1176</c:v>
                      </c:pt>
                      <c:pt idx="4742">
                        <c:v>1304</c:v>
                      </c:pt>
                      <c:pt idx="4743">
                        <c:v>1224</c:v>
                      </c:pt>
                      <c:pt idx="4744">
                        <c:v>1160</c:v>
                      </c:pt>
                      <c:pt idx="4745">
                        <c:v>1160</c:v>
                      </c:pt>
                      <c:pt idx="4746">
                        <c:v>1180</c:v>
                      </c:pt>
                      <c:pt idx="4747">
                        <c:v>1144</c:v>
                      </c:pt>
                      <c:pt idx="4748">
                        <c:v>1152</c:v>
                      </c:pt>
                      <c:pt idx="4749">
                        <c:v>1120</c:v>
                      </c:pt>
                      <c:pt idx="4750">
                        <c:v>1196</c:v>
                      </c:pt>
                      <c:pt idx="4751">
                        <c:v>1248</c:v>
                      </c:pt>
                      <c:pt idx="4752">
                        <c:v>1248</c:v>
                      </c:pt>
                      <c:pt idx="4753">
                        <c:v>1124</c:v>
                      </c:pt>
                      <c:pt idx="4754">
                        <c:v>1172</c:v>
                      </c:pt>
                      <c:pt idx="4755">
                        <c:v>1132</c:v>
                      </c:pt>
                      <c:pt idx="4756">
                        <c:v>1040</c:v>
                      </c:pt>
                      <c:pt idx="4757">
                        <c:v>804</c:v>
                      </c:pt>
                      <c:pt idx="4758">
                        <c:v>1212</c:v>
                      </c:pt>
                      <c:pt idx="4759">
                        <c:v>1000</c:v>
                      </c:pt>
                      <c:pt idx="4760">
                        <c:v>1092</c:v>
                      </c:pt>
                      <c:pt idx="4761">
                        <c:v>1088</c:v>
                      </c:pt>
                      <c:pt idx="4762">
                        <c:v>972</c:v>
                      </c:pt>
                      <c:pt idx="4763">
                        <c:v>1116</c:v>
                      </c:pt>
                      <c:pt idx="4764">
                        <c:v>936</c:v>
                      </c:pt>
                      <c:pt idx="4765">
                        <c:v>924</c:v>
                      </c:pt>
                      <c:pt idx="4766">
                        <c:v>1144</c:v>
                      </c:pt>
                      <c:pt idx="4767">
                        <c:v>1008</c:v>
                      </c:pt>
                      <c:pt idx="4768">
                        <c:v>1108</c:v>
                      </c:pt>
                      <c:pt idx="4769">
                        <c:v>992</c:v>
                      </c:pt>
                      <c:pt idx="4770">
                        <c:v>1064</c:v>
                      </c:pt>
                      <c:pt idx="4771">
                        <c:v>1020</c:v>
                      </c:pt>
                      <c:pt idx="4772">
                        <c:v>1036</c:v>
                      </c:pt>
                      <c:pt idx="4773">
                        <c:v>1036</c:v>
                      </c:pt>
                      <c:pt idx="4774">
                        <c:v>1072</c:v>
                      </c:pt>
                      <c:pt idx="4775">
                        <c:v>856</c:v>
                      </c:pt>
                      <c:pt idx="4776">
                        <c:v>828</c:v>
                      </c:pt>
                      <c:pt idx="4777">
                        <c:v>1136</c:v>
                      </c:pt>
                      <c:pt idx="4778">
                        <c:v>1136</c:v>
                      </c:pt>
                      <c:pt idx="4779">
                        <c:v>1160</c:v>
                      </c:pt>
                      <c:pt idx="4780">
                        <c:v>1164</c:v>
                      </c:pt>
                      <c:pt idx="4781">
                        <c:v>1148</c:v>
                      </c:pt>
                      <c:pt idx="4782">
                        <c:v>1088</c:v>
                      </c:pt>
                      <c:pt idx="4783">
                        <c:v>1088</c:v>
                      </c:pt>
                      <c:pt idx="4784">
                        <c:v>924</c:v>
                      </c:pt>
                      <c:pt idx="4785">
                        <c:v>1088</c:v>
                      </c:pt>
                      <c:pt idx="4786">
                        <c:v>1100</c:v>
                      </c:pt>
                      <c:pt idx="4787">
                        <c:v>992</c:v>
                      </c:pt>
                      <c:pt idx="4788">
                        <c:v>1124</c:v>
                      </c:pt>
                      <c:pt idx="4789">
                        <c:v>1052</c:v>
                      </c:pt>
                      <c:pt idx="4790">
                        <c:v>1092</c:v>
                      </c:pt>
                      <c:pt idx="4791">
                        <c:v>1092</c:v>
                      </c:pt>
                      <c:pt idx="4792">
                        <c:v>1128</c:v>
                      </c:pt>
                      <c:pt idx="4793">
                        <c:v>940</c:v>
                      </c:pt>
                      <c:pt idx="4794">
                        <c:v>888</c:v>
                      </c:pt>
                      <c:pt idx="4795">
                        <c:v>1084</c:v>
                      </c:pt>
                      <c:pt idx="4796">
                        <c:v>1084</c:v>
                      </c:pt>
                      <c:pt idx="4797">
                        <c:v>1156</c:v>
                      </c:pt>
                      <c:pt idx="4798">
                        <c:v>1108</c:v>
                      </c:pt>
                      <c:pt idx="4799">
                        <c:v>1096</c:v>
                      </c:pt>
                      <c:pt idx="4800">
                        <c:v>1040</c:v>
                      </c:pt>
                      <c:pt idx="4801">
                        <c:v>1052</c:v>
                      </c:pt>
                      <c:pt idx="4802">
                        <c:v>1032</c:v>
                      </c:pt>
                      <c:pt idx="4803">
                        <c:v>936</c:v>
                      </c:pt>
                      <c:pt idx="4804">
                        <c:v>812</c:v>
                      </c:pt>
                      <c:pt idx="4805">
                        <c:v>924</c:v>
                      </c:pt>
                      <c:pt idx="4806">
                        <c:v>1064</c:v>
                      </c:pt>
                      <c:pt idx="4807">
                        <c:v>1012</c:v>
                      </c:pt>
                      <c:pt idx="4808">
                        <c:v>1048</c:v>
                      </c:pt>
                      <c:pt idx="4809">
                        <c:v>872</c:v>
                      </c:pt>
                      <c:pt idx="4810">
                        <c:v>1104</c:v>
                      </c:pt>
                      <c:pt idx="4811">
                        <c:v>1044</c:v>
                      </c:pt>
                      <c:pt idx="4812">
                        <c:v>856</c:v>
                      </c:pt>
                      <c:pt idx="4813">
                        <c:v>960</c:v>
                      </c:pt>
                      <c:pt idx="4814">
                        <c:v>816</c:v>
                      </c:pt>
                      <c:pt idx="4815">
                        <c:v>768</c:v>
                      </c:pt>
                      <c:pt idx="4816">
                        <c:v>748</c:v>
                      </c:pt>
                      <c:pt idx="4817">
                        <c:v>1016</c:v>
                      </c:pt>
                      <c:pt idx="4818">
                        <c:v>1004</c:v>
                      </c:pt>
                      <c:pt idx="4819">
                        <c:v>988</c:v>
                      </c:pt>
                      <c:pt idx="4820">
                        <c:v>916</c:v>
                      </c:pt>
                      <c:pt idx="4821">
                        <c:v>820</c:v>
                      </c:pt>
                      <c:pt idx="4822">
                        <c:v>856</c:v>
                      </c:pt>
                      <c:pt idx="4823">
                        <c:v>960</c:v>
                      </c:pt>
                      <c:pt idx="4824">
                        <c:v>976</c:v>
                      </c:pt>
                      <c:pt idx="4825">
                        <c:v>892</c:v>
                      </c:pt>
                      <c:pt idx="4826">
                        <c:v>900</c:v>
                      </c:pt>
                      <c:pt idx="4827">
                        <c:v>944</c:v>
                      </c:pt>
                      <c:pt idx="4828">
                        <c:v>848</c:v>
                      </c:pt>
                      <c:pt idx="4829">
                        <c:v>764</c:v>
                      </c:pt>
                      <c:pt idx="4830">
                        <c:v>768</c:v>
                      </c:pt>
                      <c:pt idx="4831">
                        <c:v>924</c:v>
                      </c:pt>
                      <c:pt idx="4832">
                        <c:v>1024</c:v>
                      </c:pt>
                      <c:pt idx="4833">
                        <c:v>1016</c:v>
                      </c:pt>
                      <c:pt idx="4834">
                        <c:v>864</c:v>
                      </c:pt>
                      <c:pt idx="4835">
                        <c:v>928</c:v>
                      </c:pt>
                      <c:pt idx="4836">
                        <c:v>928</c:v>
                      </c:pt>
                      <c:pt idx="4837">
                        <c:v>844</c:v>
                      </c:pt>
                      <c:pt idx="4838">
                        <c:v>872</c:v>
                      </c:pt>
                      <c:pt idx="4839">
                        <c:v>896</c:v>
                      </c:pt>
                      <c:pt idx="4840">
                        <c:v>936</c:v>
                      </c:pt>
                      <c:pt idx="4841">
                        <c:v>888</c:v>
                      </c:pt>
                      <c:pt idx="4842">
                        <c:v>892</c:v>
                      </c:pt>
                      <c:pt idx="4843">
                        <c:v>996</c:v>
                      </c:pt>
                      <c:pt idx="4844">
                        <c:v>964</c:v>
                      </c:pt>
                      <c:pt idx="4845">
                        <c:v>780</c:v>
                      </c:pt>
                      <c:pt idx="4846">
                        <c:v>804</c:v>
                      </c:pt>
                      <c:pt idx="4847">
                        <c:v>1120</c:v>
                      </c:pt>
                      <c:pt idx="4848">
                        <c:v>1104</c:v>
                      </c:pt>
                      <c:pt idx="4849">
                        <c:v>1004</c:v>
                      </c:pt>
                      <c:pt idx="4850">
                        <c:v>1012</c:v>
                      </c:pt>
                      <c:pt idx="4851">
                        <c:v>1064</c:v>
                      </c:pt>
                      <c:pt idx="4852">
                        <c:v>1044</c:v>
                      </c:pt>
                      <c:pt idx="4853">
                        <c:v>1020</c:v>
                      </c:pt>
                      <c:pt idx="4854">
                        <c:v>984</c:v>
                      </c:pt>
                      <c:pt idx="4855">
                        <c:v>976</c:v>
                      </c:pt>
                      <c:pt idx="4856">
                        <c:v>948</c:v>
                      </c:pt>
                      <c:pt idx="4857">
                        <c:v>928</c:v>
                      </c:pt>
                      <c:pt idx="4858">
                        <c:v>872</c:v>
                      </c:pt>
                      <c:pt idx="4859">
                        <c:v>976</c:v>
                      </c:pt>
                      <c:pt idx="4860">
                        <c:v>1052</c:v>
                      </c:pt>
                      <c:pt idx="4861">
                        <c:v>1016</c:v>
                      </c:pt>
                      <c:pt idx="4862">
                        <c:v>940</c:v>
                      </c:pt>
                      <c:pt idx="4863">
                        <c:v>860</c:v>
                      </c:pt>
                      <c:pt idx="4864">
                        <c:v>1028</c:v>
                      </c:pt>
                      <c:pt idx="4865">
                        <c:v>1052</c:v>
                      </c:pt>
                      <c:pt idx="4866">
                        <c:v>1040</c:v>
                      </c:pt>
                      <c:pt idx="4867">
                        <c:v>1004</c:v>
                      </c:pt>
                      <c:pt idx="4868">
                        <c:v>960</c:v>
                      </c:pt>
                      <c:pt idx="4869">
                        <c:v>904</c:v>
                      </c:pt>
                      <c:pt idx="4870">
                        <c:v>932</c:v>
                      </c:pt>
                      <c:pt idx="4871">
                        <c:v>1044</c:v>
                      </c:pt>
                      <c:pt idx="4872">
                        <c:v>1040</c:v>
                      </c:pt>
                      <c:pt idx="4873">
                        <c:v>956</c:v>
                      </c:pt>
                      <c:pt idx="4874">
                        <c:v>872</c:v>
                      </c:pt>
                      <c:pt idx="4875">
                        <c:v>816</c:v>
                      </c:pt>
                      <c:pt idx="4876">
                        <c:v>816</c:v>
                      </c:pt>
                      <c:pt idx="4877">
                        <c:v>1004</c:v>
                      </c:pt>
                      <c:pt idx="4878">
                        <c:v>932</c:v>
                      </c:pt>
                      <c:pt idx="4879">
                        <c:v>868</c:v>
                      </c:pt>
                      <c:pt idx="4880">
                        <c:v>864</c:v>
                      </c:pt>
                      <c:pt idx="4881">
                        <c:v>964</c:v>
                      </c:pt>
                      <c:pt idx="4882">
                        <c:v>956</c:v>
                      </c:pt>
                      <c:pt idx="4883">
                        <c:v>832</c:v>
                      </c:pt>
                      <c:pt idx="4884">
                        <c:v>772</c:v>
                      </c:pt>
                      <c:pt idx="4885">
                        <c:v>856</c:v>
                      </c:pt>
                      <c:pt idx="4886">
                        <c:v>924</c:v>
                      </c:pt>
                      <c:pt idx="4887">
                        <c:v>864</c:v>
                      </c:pt>
                      <c:pt idx="4888">
                        <c:v>892</c:v>
                      </c:pt>
                      <c:pt idx="4889">
                        <c:v>980</c:v>
                      </c:pt>
                      <c:pt idx="4890">
                        <c:v>900</c:v>
                      </c:pt>
                      <c:pt idx="4891">
                        <c:v>780</c:v>
                      </c:pt>
                      <c:pt idx="4892">
                        <c:v>752</c:v>
                      </c:pt>
                      <c:pt idx="4893">
                        <c:v>760</c:v>
                      </c:pt>
                      <c:pt idx="4894">
                        <c:v>964</c:v>
                      </c:pt>
                      <c:pt idx="4895">
                        <c:v>920</c:v>
                      </c:pt>
                      <c:pt idx="4896">
                        <c:v>860</c:v>
                      </c:pt>
                      <c:pt idx="4897">
                        <c:v>776</c:v>
                      </c:pt>
                      <c:pt idx="4898">
                        <c:v>716</c:v>
                      </c:pt>
                      <c:pt idx="4899">
                        <c:v>884</c:v>
                      </c:pt>
                      <c:pt idx="4900">
                        <c:v>872</c:v>
                      </c:pt>
                      <c:pt idx="4901">
                        <c:v>816</c:v>
                      </c:pt>
                      <c:pt idx="4902">
                        <c:v>852</c:v>
                      </c:pt>
                      <c:pt idx="4903">
                        <c:v>916</c:v>
                      </c:pt>
                      <c:pt idx="4904">
                        <c:v>872</c:v>
                      </c:pt>
                      <c:pt idx="4905">
                        <c:v>844</c:v>
                      </c:pt>
                      <c:pt idx="4906">
                        <c:v>872</c:v>
                      </c:pt>
                      <c:pt idx="4907">
                        <c:v>904</c:v>
                      </c:pt>
                      <c:pt idx="4908">
                        <c:v>824</c:v>
                      </c:pt>
                      <c:pt idx="4909">
                        <c:v>876</c:v>
                      </c:pt>
                      <c:pt idx="4910">
                        <c:v>920</c:v>
                      </c:pt>
                      <c:pt idx="4911">
                        <c:v>884</c:v>
                      </c:pt>
                      <c:pt idx="4912">
                        <c:v>848</c:v>
                      </c:pt>
                      <c:pt idx="4913">
                        <c:v>940</c:v>
                      </c:pt>
                      <c:pt idx="4914">
                        <c:v>916</c:v>
                      </c:pt>
                      <c:pt idx="4915">
                        <c:v>816</c:v>
                      </c:pt>
                      <c:pt idx="4916">
                        <c:v>836</c:v>
                      </c:pt>
                      <c:pt idx="4917">
                        <c:v>952</c:v>
                      </c:pt>
                      <c:pt idx="4918">
                        <c:v>940</c:v>
                      </c:pt>
                      <c:pt idx="4919">
                        <c:v>892</c:v>
                      </c:pt>
                      <c:pt idx="4920">
                        <c:v>792</c:v>
                      </c:pt>
                      <c:pt idx="4921">
                        <c:v>812</c:v>
                      </c:pt>
                      <c:pt idx="4922">
                        <c:v>960</c:v>
                      </c:pt>
                      <c:pt idx="4923">
                        <c:v>904</c:v>
                      </c:pt>
                      <c:pt idx="4924">
                        <c:v>808</c:v>
                      </c:pt>
                      <c:pt idx="4925">
                        <c:v>780</c:v>
                      </c:pt>
                      <c:pt idx="4926">
                        <c:v>868</c:v>
                      </c:pt>
                      <c:pt idx="4927">
                        <c:v>992</c:v>
                      </c:pt>
                      <c:pt idx="4928">
                        <c:v>996</c:v>
                      </c:pt>
                      <c:pt idx="4929">
                        <c:v>964</c:v>
                      </c:pt>
                      <c:pt idx="4930">
                        <c:v>984</c:v>
                      </c:pt>
                      <c:pt idx="4931">
                        <c:v>948</c:v>
                      </c:pt>
                      <c:pt idx="4932">
                        <c:v>868</c:v>
                      </c:pt>
                      <c:pt idx="4933">
                        <c:v>816</c:v>
                      </c:pt>
                      <c:pt idx="4934">
                        <c:v>864</c:v>
                      </c:pt>
                      <c:pt idx="4935">
                        <c:v>908</c:v>
                      </c:pt>
                      <c:pt idx="4936">
                        <c:v>848</c:v>
                      </c:pt>
                      <c:pt idx="4937">
                        <c:v>768</c:v>
                      </c:pt>
                      <c:pt idx="4938">
                        <c:v>844</c:v>
                      </c:pt>
                      <c:pt idx="4939">
                        <c:v>988</c:v>
                      </c:pt>
                      <c:pt idx="4940">
                        <c:v>1004</c:v>
                      </c:pt>
                      <c:pt idx="4941">
                        <c:v>864</c:v>
                      </c:pt>
                      <c:pt idx="4942">
                        <c:v>788</c:v>
                      </c:pt>
                      <c:pt idx="4943">
                        <c:v>776</c:v>
                      </c:pt>
                      <c:pt idx="4944">
                        <c:v>920</c:v>
                      </c:pt>
                      <c:pt idx="4945">
                        <c:v>912</c:v>
                      </c:pt>
                      <c:pt idx="4946">
                        <c:v>884</c:v>
                      </c:pt>
                      <c:pt idx="4947">
                        <c:v>852</c:v>
                      </c:pt>
                      <c:pt idx="4948">
                        <c:v>812</c:v>
                      </c:pt>
                      <c:pt idx="4949">
                        <c:v>904</c:v>
                      </c:pt>
                      <c:pt idx="4950">
                        <c:v>864</c:v>
                      </c:pt>
                      <c:pt idx="4951">
                        <c:v>792</c:v>
                      </c:pt>
                      <c:pt idx="4952">
                        <c:v>852</c:v>
                      </c:pt>
                      <c:pt idx="4953">
                        <c:v>1012</c:v>
                      </c:pt>
                      <c:pt idx="4954">
                        <c:v>980</c:v>
                      </c:pt>
                      <c:pt idx="4955">
                        <c:v>928</c:v>
                      </c:pt>
                      <c:pt idx="4956">
                        <c:v>972</c:v>
                      </c:pt>
                      <c:pt idx="4957">
                        <c:v>912</c:v>
                      </c:pt>
                      <c:pt idx="4958">
                        <c:v>824</c:v>
                      </c:pt>
                      <c:pt idx="4959">
                        <c:v>776</c:v>
                      </c:pt>
                      <c:pt idx="4960">
                        <c:v>840</c:v>
                      </c:pt>
                      <c:pt idx="4961">
                        <c:v>824</c:v>
                      </c:pt>
                      <c:pt idx="4962">
                        <c:v>824</c:v>
                      </c:pt>
                      <c:pt idx="4963">
                        <c:v>976</c:v>
                      </c:pt>
                      <c:pt idx="4964">
                        <c:v>972</c:v>
                      </c:pt>
                      <c:pt idx="4965">
                        <c:v>892</c:v>
                      </c:pt>
                      <c:pt idx="4966">
                        <c:v>896</c:v>
                      </c:pt>
                      <c:pt idx="4967">
                        <c:v>868</c:v>
                      </c:pt>
                      <c:pt idx="4968">
                        <c:v>824</c:v>
                      </c:pt>
                      <c:pt idx="4969">
                        <c:v>792</c:v>
                      </c:pt>
                      <c:pt idx="4970">
                        <c:v>844</c:v>
                      </c:pt>
                      <c:pt idx="4971">
                        <c:v>828</c:v>
                      </c:pt>
                      <c:pt idx="4972">
                        <c:v>908</c:v>
                      </c:pt>
                      <c:pt idx="4973">
                        <c:v>816</c:v>
                      </c:pt>
                      <c:pt idx="4974">
                        <c:v>856</c:v>
                      </c:pt>
                      <c:pt idx="4975">
                        <c:v>872</c:v>
                      </c:pt>
                      <c:pt idx="4976">
                        <c:v>844</c:v>
                      </c:pt>
                      <c:pt idx="4977">
                        <c:v>732</c:v>
                      </c:pt>
                      <c:pt idx="4978">
                        <c:v>800</c:v>
                      </c:pt>
                      <c:pt idx="4979">
                        <c:v>952</c:v>
                      </c:pt>
                      <c:pt idx="4980">
                        <c:v>872</c:v>
                      </c:pt>
                      <c:pt idx="4981">
                        <c:v>836</c:v>
                      </c:pt>
                      <c:pt idx="4982">
                        <c:v>872</c:v>
                      </c:pt>
                      <c:pt idx="4983">
                        <c:v>940</c:v>
                      </c:pt>
                      <c:pt idx="4984">
                        <c:v>876</c:v>
                      </c:pt>
                      <c:pt idx="4985">
                        <c:v>792</c:v>
                      </c:pt>
                      <c:pt idx="4986">
                        <c:v>760</c:v>
                      </c:pt>
                      <c:pt idx="4987">
                        <c:v>880</c:v>
                      </c:pt>
                      <c:pt idx="4988">
                        <c:v>884</c:v>
                      </c:pt>
                      <c:pt idx="4989">
                        <c:v>800</c:v>
                      </c:pt>
                      <c:pt idx="4990">
                        <c:v>732</c:v>
                      </c:pt>
                      <c:pt idx="4991">
                        <c:v>664</c:v>
                      </c:pt>
                      <c:pt idx="4992">
                        <c:v>676</c:v>
                      </c:pt>
                      <c:pt idx="4993">
                        <c:v>892</c:v>
                      </c:pt>
                      <c:pt idx="4994">
                        <c:v>916</c:v>
                      </c:pt>
                      <c:pt idx="4995">
                        <c:v>836</c:v>
                      </c:pt>
                      <c:pt idx="4996">
                        <c:v>756</c:v>
                      </c:pt>
                      <c:pt idx="4997">
                        <c:v>752</c:v>
                      </c:pt>
                      <c:pt idx="4998">
                        <c:v>844</c:v>
                      </c:pt>
                      <c:pt idx="4999">
                        <c:v>916</c:v>
                      </c:pt>
                      <c:pt idx="5000">
                        <c:v>772</c:v>
                      </c:pt>
                      <c:pt idx="5001">
                        <c:v>716</c:v>
                      </c:pt>
                      <c:pt idx="5002">
                        <c:v>704</c:v>
                      </c:pt>
                      <c:pt idx="5003">
                        <c:v>856</c:v>
                      </c:pt>
                      <c:pt idx="5004">
                        <c:v>956</c:v>
                      </c:pt>
                      <c:pt idx="5005">
                        <c:v>920</c:v>
                      </c:pt>
                      <c:pt idx="5006">
                        <c:v>868</c:v>
                      </c:pt>
                      <c:pt idx="5007">
                        <c:v>844</c:v>
                      </c:pt>
                      <c:pt idx="5008">
                        <c:v>824</c:v>
                      </c:pt>
                      <c:pt idx="5009">
                        <c:v>896</c:v>
                      </c:pt>
                      <c:pt idx="5010">
                        <c:v>964</c:v>
                      </c:pt>
                      <c:pt idx="5011">
                        <c:v>932</c:v>
                      </c:pt>
                      <c:pt idx="5012">
                        <c:v>804</c:v>
                      </c:pt>
                      <c:pt idx="5013">
                        <c:v>792</c:v>
                      </c:pt>
                      <c:pt idx="5014">
                        <c:v>824</c:v>
                      </c:pt>
                      <c:pt idx="5015">
                        <c:v>896</c:v>
                      </c:pt>
                      <c:pt idx="5016">
                        <c:v>852</c:v>
                      </c:pt>
                      <c:pt idx="5017">
                        <c:v>852</c:v>
                      </c:pt>
                      <c:pt idx="5018">
                        <c:v>920</c:v>
                      </c:pt>
                      <c:pt idx="5019">
                        <c:v>852</c:v>
                      </c:pt>
                      <c:pt idx="5020">
                        <c:v>816</c:v>
                      </c:pt>
                      <c:pt idx="5021">
                        <c:v>908</c:v>
                      </c:pt>
                      <c:pt idx="5022">
                        <c:v>920</c:v>
                      </c:pt>
                      <c:pt idx="5023">
                        <c:v>828</c:v>
                      </c:pt>
                      <c:pt idx="5024">
                        <c:v>908</c:v>
                      </c:pt>
                      <c:pt idx="5025">
                        <c:v>916</c:v>
                      </c:pt>
                      <c:pt idx="5026">
                        <c:v>864</c:v>
                      </c:pt>
                      <c:pt idx="5027">
                        <c:v>892</c:v>
                      </c:pt>
                      <c:pt idx="5028">
                        <c:v>856</c:v>
                      </c:pt>
                      <c:pt idx="5029">
                        <c:v>892</c:v>
                      </c:pt>
                      <c:pt idx="5030">
                        <c:v>872</c:v>
                      </c:pt>
                      <c:pt idx="5031">
                        <c:v>876</c:v>
                      </c:pt>
                      <c:pt idx="5032">
                        <c:v>876</c:v>
                      </c:pt>
                      <c:pt idx="5033">
                        <c:v>908</c:v>
                      </c:pt>
                      <c:pt idx="5034">
                        <c:v>912</c:v>
                      </c:pt>
                      <c:pt idx="5035">
                        <c:v>924</c:v>
                      </c:pt>
                      <c:pt idx="5036">
                        <c:v>940</c:v>
                      </c:pt>
                      <c:pt idx="5037">
                        <c:v>864</c:v>
                      </c:pt>
                      <c:pt idx="5038">
                        <c:v>896</c:v>
                      </c:pt>
                      <c:pt idx="5039">
                        <c:v>932</c:v>
                      </c:pt>
                      <c:pt idx="5040">
                        <c:v>792</c:v>
                      </c:pt>
                      <c:pt idx="5041">
                        <c:v>844</c:v>
                      </c:pt>
                      <c:pt idx="5042">
                        <c:v>932</c:v>
                      </c:pt>
                      <c:pt idx="5043">
                        <c:v>888</c:v>
                      </c:pt>
                      <c:pt idx="5044">
                        <c:v>832</c:v>
                      </c:pt>
                      <c:pt idx="5045">
                        <c:v>908</c:v>
                      </c:pt>
                      <c:pt idx="5046">
                        <c:v>948</c:v>
                      </c:pt>
                      <c:pt idx="5047">
                        <c:v>816</c:v>
                      </c:pt>
                      <c:pt idx="5048">
                        <c:v>840</c:v>
                      </c:pt>
                      <c:pt idx="5049">
                        <c:v>816</c:v>
                      </c:pt>
                      <c:pt idx="5050">
                        <c:v>816</c:v>
                      </c:pt>
                      <c:pt idx="5051">
                        <c:v>744</c:v>
                      </c:pt>
                      <c:pt idx="5052">
                        <c:v>720</c:v>
                      </c:pt>
                      <c:pt idx="5053">
                        <c:v>1008</c:v>
                      </c:pt>
                      <c:pt idx="5054">
                        <c:v>972</c:v>
                      </c:pt>
                      <c:pt idx="5055">
                        <c:v>888</c:v>
                      </c:pt>
                      <c:pt idx="5056">
                        <c:v>916</c:v>
                      </c:pt>
                      <c:pt idx="5057">
                        <c:v>920</c:v>
                      </c:pt>
                      <c:pt idx="5058">
                        <c:v>852</c:v>
                      </c:pt>
                      <c:pt idx="5059">
                        <c:v>824</c:v>
                      </c:pt>
                      <c:pt idx="5060">
                        <c:v>840</c:v>
                      </c:pt>
                      <c:pt idx="5061">
                        <c:v>816</c:v>
                      </c:pt>
                      <c:pt idx="5062">
                        <c:v>836</c:v>
                      </c:pt>
                      <c:pt idx="5063">
                        <c:v>868</c:v>
                      </c:pt>
                      <c:pt idx="5064">
                        <c:v>860</c:v>
                      </c:pt>
                      <c:pt idx="5065">
                        <c:v>888</c:v>
                      </c:pt>
                      <c:pt idx="5066">
                        <c:v>912</c:v>
                      </c:pt>
                      <c:pt idx="5067">
                        <c:v>840</c:v>
                      </c:pt>
                      <c:pt idx="5068">
                        <c:v>840</c:v>
                      </c:pt>
                      <c:pt idx="5069">
                        <c:v>852</c:v>
                      </c:pt>
                      <c:pt idx="5070">
                        <c:v>816</c:v>
                      </c:pt>
                      <c:pt idx="5071">
                        <c:v>832</c:v>
                      </c:pt>
                      <c:pt idx="5072">
                        <c:v>820</c:v>
                      </c:pt>
                      <c:pt idx="5073">
                        <c:v>872</c:v>
                      </c:pt>
                      <c:pt idx="5074">
                        <c:v>888</c:v>
                      </c:pt>
                      <c:pt idx="5075">
                        <c:v>892</c:v>
                      </c:pt>
                      <c:pt idx="5076">
                        <c:v>856</c:v>
                      </c:pt>
                      <c:pt idx="5077">
                        <c:v>844</c:v>
                      </c:pt>
                      <c:pt idx="5078">
                        <c:v>872</c:v>
                      </c:pt>
                      <c:pt idx="5079">
                        <c:v>836</c:v>
                      </c:pt>
                      <c:pt idx="5080">
                        <c:v>816</c:v>
                      </c:pt>
                      <c:pt idx="5081">
                        <c:v>852</c:v>
                      </c:pt>
                      <c:pt idx="5082">
                        <c:v>800</c:v>
                      </c:pt>
                      <c:pt idx="5083">
                        <c:v>832</c:v>
                      </c:pt>
                      <c:pt idx="5084">
                        <c:v>908</c:v>
                      </c:pt>
                      <c:pt idx="5085">
                        <c:v>868</c:v>
                      </c:pt>
                      <c:pt idx="5086">
                        <c:v>884</c:v>
                      </c:pt>
                      <c:pt idx="5087">
                        <c:v>920</c:v>
                      </c:pt>
                      <c:pt idx="5088">
                        <c:v>800</c:v>
                      </c:pt>
                      <c:pt idx="5089">
                        <c:v>764</c:v>
                      </c:pt>
                      <c:pt idx="5090">
                        <c:v>780</c:v>
                      </c:pt>
                      <c:pt idx="5091">
                        <c:v>892</c:v>
                      </c:pt>
                      <c:pt idx="5092">
                        <c:v>884</c:v>
                      </c:pt>
                      <c:pt idx="5093">
                        <c:v>916</c:v>
                      </c:pt>
                      <c:pt idx="5094">
                        <c:v>956</c:v>
                      </c:pt>
                      <c:pt idx="5095">
                        <c:v>716</c:v>
                      </c:pt>
                      <c:pt idx="5096">
                        <c:v>768</c:v>
                      </c:pt>
                      <c:pt idx="5097">
                        <c:v>828</c:v>
                      </c:pt>
                      <c:pt idx="5098">
                        <c:v>1004</c:v>
                      </c:pt>
                      <c:pt idx="5099">
                        <c:v>952</c:v>
                      </c:pt>
                      <c:pt idx="5100">
                        <c:v>964</c:v>
                      </c:pt>
                      <c:pt idx="5101">
                        <c:v>972</c:v>
                      </c:pt>
                      <c:pt idx="5102">
                        <c:v>904</c:v>
                      </c:pt>
                      <c:pt idx="5103">
                        <c:v>912</c:v>
                      </c:pt>
                      <c:pt idx="5104">
                        <c:v>848</c:v>
                      </c:pt>
                      <c:pt idx="5105">
                        <c:v>844</c:v>
                      </c:pt>
                      <c:pt idx="5106">
                        <c:v>900</c:v>
                      </c:pt>
                      <c:pt idx="5107">
                        <c:v>844</c:v>
                      </c:pt>
                      <c:pt idx="5108">
                        <c:v>816</c:v>
                      </c:pt>
                      <c:pt idx="5109">
                        <c:v>916</c:v>
                      </c:pt>
                      <c:pt idx="5110">
                        <c:v>972</c:v>
                      </c:pt>
                      <c:pt idx="5111">
                        <c:v>772</c:v>
                      </c:pt>
                      <c:pt idx="5112">
                        <c:v>748</c:v>
                      </c:pt>
                      <c:pt idx="5113">
                        <c:v>756</c:v>
                      </c:pt>
                      <c:pt idx="5114">
                        <c:v>776</c:v>
                      </c:pt>
                      <c:pt idx="5115">
                        <c:v>848</c:v>
                      </c:pt>
                      <c:pt idx="5116">
                        <c:v>796</c:v>
                      </c:pt>
                      <c:pt idx="5117">
                        <c:v>832</c:v>
                      </c:pt>
                      <c:pt idx="5118">
                        <c:v>904</c:v>
                      </c:pt>
                      <c:pt idx="5119">
                        <c:v>800</c:v>
                      </c:pt>
                      <c:pt idx="5120">
                        <c:v>836</c:v>
                      </c:pt>
                      <c:pt idx="5121">
                        <c:v>936</c:v>
                      </c:pt>
                      <c:pt idx="5122">
                        <c:v>944</c:v>
                      </c:pt>
                      <c:pt idx="5123">
                        <c:v>888</c:v>
                      </c:pt>
                      <c:pt idx="5124">
                        <c:v>896</c:v>
                      </c:pt>
                      <c:pt idx="5125">
                        <c:v>960</c:v>
                      </c:pt>
                      <c:pt idx="5126">
                        <c:v>832</c:v>
                      </c:pt>
                      <c:pt idx="5127">
                        <c:v>848</c:v>
                      </c:pt>
                      <c:pt idx="5128">
                        <c:v>868</c:v>
                      </c:pt>
                      <c:pt idx="5129">
                        <c:v>824</c:v>
                      </c:pt>
                      <c:pt idx="5130">
                        <c:v>780</c:v>
                      </c:pt>
                      <c:pt idx="5131">
                        <c:v>876</c:v>
                      </c:pt>
                      <c:pt idx="5132">
                        <c:v>948</c:v>
                      </c:pt>
                      <c:pt idx="5133">
                        <c:v>1044</c:v>
                      </c:pt>
                      <c:pt idx="5134">
                        <c:v>964</c:v>
                      </c:pt>
                      <c:pt idx="5135">
                        <c:v>980</c:v>
                      </c:pt>
                      <c:pt idx="5136">
                        <c:v>1048</c:v>
                      </c:pt>
                      <c:pt idx="5137">
                        <c:v>1052</c:v>
                      </c:pt>
                      <c:pt idx="5138">
                        <c:v>1008</c:v>
                      </c:pt>
                      <c:pt idx="5139">
                        <c:v>900</c:v>
                      </c:pt>
                      <c:pt idx="5140">
                        <c:v>860</c:v>
                      </c:pt>
                      <c:pt idx="5141">
                        <c:v>1080</c:v>
                      </c:pt>
                      <c:pt idx="5142">
                        <c:v>1100</c:v>
                      </c:pt>
                      <c:pt idx="5143">
                        <c:v>1072</c:v>
                      </c:pt>
                      <c:pt idx="5144">
                        <c:v>1012</c:v>
                      </c:pt>
                      <c:pt idx="5145">
                        <c:v>1036</c:v>
                      </c:pt>
                      <c:pt idx="5146">
                        <c:v>1120</c:v>
                      </c:pt>
                      <c:pt idx="5147">
                        <c:v>1132</c:v>
                      </c:pt>
                      <c:pt idx="5148">
                        <c:v>1092</c:v>
                      </c:pt>
                      <c:pt idx="5149">
                        <c:v>984</c:v>
                      </c:pt>
                      <c:pt idx="5150">
                        <c:v>892</c:v>
                      </c:pt>
                      <c:pt idx="5151">
                        <c:v>1068</c:v>
                      </c:pt>
                      <c:pt idx="5152">
                        <c:v>1100</c:v>
                      </c:pt>
                      <c:pt idx="5153">
                        <c:v>1152</c:v>
                      </c:pt>
                      <c:pt idx="5154">
                        <c:v>1064</c:v>
                      </c:pt>
                      <c:pt idx="5155">
                        <c:v>960</c:v>
                      </c:pt>
                      <c:pt idx="5156">
                        <c:v>980</c:v>
                      </c:pt>
                      <c:pt idx="5157">
                        <c:v>980</c:v>
                      </c:pt>
                      <c:pt idx="5158">
                        <c:v>1108</c:v>
                      </c:pt>
                      <c:pt idx="5159">
                        <c:v>1080</c:v>
                      </c:pt>
                      <c:pt idx="5160">
                        <c:v>1080</c:v>
                      </c:pt>
                      <c:pt idx="5161">
                        <c:v>1056</c:v>
                      </c:pt>
                      <c:pt idx="5162">
                        <c:v>976</c:v>
                      </c:pt>
                      <c:pt idx="5163">
                        <c:v>912</c:v>
                      </c:pt>
                      <c:pt idx="5164">
                        <c:v>912</c:v>
                      </c:pt>
                      <c:pt idx="5165">
                        <c:v>1140</c:v>
                      </c:pt>
                      <c:pt idx="5166">
                        <c:v>1092</c:v>
                      </c:pt>
                      <c:pt idx="5167">
                        <c:v>1024</c:v>
                      </c:pt>
                      <c:pt idx="5168">
                        <c:v>924</c:v>
                      </c:pt>
                      <c:pt idx="5169">
                        <c:v>924</c:v>
                      </c:pt>
                      <c:pt idx="5170">
                        <c:v>1044</c:v>
                      </c:pt>
                      <c:pt idx="5171">
                        <c:v>924</c:v>
                      </c:pt>
                      <c:pt idx="5172">
                        <c:v>912</c:v>
                      </c:pt>
                      <c:pt idx="5173">
                        <c:v>908</c:v>
                      </c:pt>
                      <c:pt idx="5174">
                        <c:v>896</c:v>
                      </c:pt>
                      <c:pt idx="5175">
                        <c:v>1012</c:v>
                      </c:pt>
                      <c:pt idx="5176">
                        <c:v>1164</c:v>
                      </c:pt>
                      <c:pt idx="5177">
                        <c:v>1064</c:v>
                      </c:pt>
                      <c:pt idx="5178">
                        <c:v>912</c:v>
                      </c:pt>
                      <c:pt idx="5179">
                        <c:v>856</c:v>
                      </c:pt>
                      <c:pt idx="5180">
                        <c:v>944</c:v>
                      </c:pt>
                      <c:pt idx="5181">
                        <c:v>980</c:v>
                      </c:pt>
                      <c:pt idx="5182">
                        <c:v>976</c:v>
                      </c:pt>
                      <c:pt idx="5183">
                        <c:v>948</c:v>
                      </c:pt>
                      <c:pt idx="5184">
                        <c:v>1108</c:v>
                      </c:pt>
                      <c:pt idx="5185">
                        <c:v>1128</c:v>
                      </c:pt>
                      <c:pt idx="5186">
                        <c:v>1084</c:v>
                      </c:pt>
                      <c:pt idx="5187">
                        <c:v>1020</c:v>
                      </c:pt>
                      <c:pt idx="5188">
                        <c:v>1016</c:v>
                      </c:pt>
                      <c:pt idx="5189">
                        <c:v>948</c:v>
                      </c:pt>
                      <c:pt idx="5190">
                        <c:v>948</c:v>
                      </c:pt>
                      <c:pt idx="5191">
                        <c:v>1032</c:v>
                      </c:pt>
                      <c:pt idx="5192">
                        <c:v>892</c:v>
                      </c:pt>
                      <c:pt idx="5193">
                        <c:v>1000</c:v>
                      </c:pt>
                      <c:pt idx="5194">
                        <c:v>1000</c:v>
                      </c:pt>
                      <c:pt idx="5195">
                        <c:v>1112</c:v>
                      </c:pt>
                      <c:pt idx="5196">
                        <c:v>1080</c:v>
                      </c:pt>
                      <c:pt idx="5197">
                        <c:v>948</c:v>
                      </c:pt>
                      <c:pt idx="5198">
                        <c:v>996</c:v>
                      </c:pt>
                      <c:pt idx="5199">
                        <c:v>984</c:v>
                      </c:pt>
                      <c:pt idx="5200">
                        <c:v>928</c:v>
                      </c:pt>
                      <c:pt idx="5201">
                        <c:v>1096</c:v>
                      </c:pt>
                      <c:pt idx="5202">
                        <c:v>1096</c:v>
                      </c:pt>
                      <c:pt idx="5203">
                        <c:v>1084</c:v>
                      </c:pt>
                      <c:pt idx="5204">
                        <c:v>1032</c:v>
                      </c:pt>
                      <c:pt idx="5205">
                        <c:v>952</c:v>
                      </c:pt>
                      <c:pt idx="5206">
                        <c:v>956</c:v>
                      </c:pt>
                      <c:pt idx="5207">
                        <c:v>916</c:v>
                      </c:pt>
                      <c:pt idx="5208">
                        <c:v>820</c:v>
                      </c:pt>
                      <c:pt idx="5209">
                        <c:v>848</c:v>
                      </c:pt>
                      <c:pt idx="5210">
                        <c:v>988</c:v>
                      </c:pt>
                      <c:pt idx="5211">
                        <c:v>984</c:v>
                      </c:pt>
                      <c:pt idx="5212">
                        <c:v>1008</c:v>
                      </c:pt>
                      <c:pt idx="5213">
                        <c:v>888</c:v>
                      </c:pt>
                      <c:pt idx="5214">
                        <c:v>832</c:v>
                      </c:pt>
                      <c:pt idx="5215">
                        <c:v>868</c:v>
                      </c:pt>
                      <c:pt idx="5216">
                        <c:v>956</c:v>
                      </c:pt>
                      <c:pt idx="5217">
                        <c:v>908</c:v>
                      </c:pt>
                      <c:pt idx="5218">
                        <c:v>976</c:v>
                      </c:pt>
                      <c:pt idx="5219">
                        <c:v>912</c:v>
                      </c:pt>
                      <c:pt idx="5220">
                        <c:v>880</c:v>
                      </c:pt>
                      <c:pt idx="5221">
                        <c:v>812</c:v>
                      </c:pt>
                      <c:pt idx="5222">
                        <c:v>952</c:v>
                      </c:pt>
                      <c:pt idx="5223">
                        <c:v>1052</c:v>
                      </c:pt>
                      <c:pt idx="5224">
                        <c:v>1104</c:v>
                      </c:pt>
                      <c:pt idx="5225">
                        <c:v>1000</c:v>
                      </c:pt>
                      <c:pt idx="5226">
                        <c:v>1020</c:v>
                      </c:pt>
                      <c:pt idx="5227">
                        <c:v>1100</c:v>
                      </c:pt>
                      <c:pt idx="5228">
                        <c:v>1056</c:v>
                      </c:pt>
                      <c:pt idx="5229">
                        <c:v>944</c:v>
                      </c:pt>
                      <c:pt idx="5230">
                        <c:v>1088</c:v>
                      </c:pt>
                      <c:pt idx="5231">
                        <c:v>1124</c:v>
                      </c:pt>
                      <c:pt idx="5232">
                        <c:v>1024</c:v>
                      </c:pt>
                      <c:pt idx="5233">
                        <c:v>884</c:v>
                      </c:pt>
                      <c:pt idx="5234">
                        <c:v>1056</c:v>
                      </c:pt>
                      <c:pt idx="5235">
                        <c:v>1100</c:v>
                      </c:pt>
                      <c:pt idx="5236">
                        <c:v>1100</c:v>
                      </c:pt>
                      <c:pt idx="5237">
                        <c:v>972</c:v>
                      </c:pt>
                      <c:pt idx="5238">
                        <c:v>972</c:v>
                      </c:pt>
                      <c:pt idx="5239">
                        <c:v>1036</c:v>
                      </c:pt>
                      <c:pt idx="5240">
                        <c:v>1084</c:v>
                      </c:pt>
                      <c:pt idx="5241">
                        <c:v>1012</c:v>
                      </c:pt>
                      <c:pt idx="5242">
                        <c:v>952</c:v>
                      </c:pt>
                      <c:pt idx="5243">
                        <c:v>1028</c:v>
                      </c:pt>
                      <c:pt idx="5244">
                        <c:v>1028</c:v>
                      </c:pt>
                      <c:pt idx="5245">
                        <c:v>912</c:v>
                      </c:pt>
                      <c:pt idx="5246">
                        <c:v>840</c:v>
                      </c:pt>
                      <c:pt idx="5247">
                        <c:v>884</c:v>
                      </c:pt>
                      <c:pt idx="5248">
                        <c:v>964</c:v>
                      </c:pt>
                      <c:pt idx="5249">
                        <c:v>968</c:v>
                      </c:pt>
                      <c:pt idx="5250">
                        <c:v>948</c:v>
                      </c:pt>
                      <c:pt idx="5251">
                        <c:v>836</c:v>
                      </c:pt>
                      <c:pt idx="5252">
                        <c:v>900</c:v>
                      </c:pt>
                      <c:pt idx="5253">
                        <c:v>1008</c:v>
                      </c:pt>
                      <c:pt idx="5254">
                        <c:v>996</c:v>
                      </c:pt>
                      <c:pt idx="5255">
                        <c:v>992</c:v>
                      </c:pt>
                      <c:pt idx="5256">
                        <c:v>888</c:v>
                      </c:pt>
                      <c:pt idx="5257">
                        <c:v>924</c:v>
                      </c:pt>
                      <c:pt idx="5258">
                        <c:v>920</c:v>
                      </c:pt>
                      <c:pt idx="5259">
                        <c:v>932</c:v>
                      </c:pt>
                      <c:pt idx="5260">
                        <c:v>856</c:v>
                      </c:pt>
                      <c:pt idx="5261">
                        <c:v>960</c:v>
                      </c:pt>
                      <c:pt idx="5262">
                        <c:v>1036</c:v>
                      </c:pt>
                      <c:pt idx="5263">
                        <c:v>1028</c:v>
                      </c:pt>
                      <c:pt idx="5264">
                        <c:v>1008</c:v>
                      </c:pt>
                      <c:pt idx="5265">
                        <c:v>964</c:v>
                      </c:pt>
                      <c:pt idx="5266">
                        <c:v>820</c:v>
                      </c:pt>
                      <c:pt idx="5267">
                        <c:v>848</c:v>
                      </c:pt>
                      <c:pt idx="5268">
                        <c:v>952</c:v>
                      </c:pt>
                      <c:pt idx="5269">
                        <c:v>1000</c:v>
                      </c:pt>
                      <c:pt idx="5270">
                        <c:v>1012</c:v>
                      </c:pt>
                      <c:pt idx="5271">
                        <c:v>1024</c:v>
                      </c:pt>
                      <c:pt idx="5272">
                        <c:v>984</c:v>
                      </c:pt>
                      <c:pt idx="5273">
                        <c:v>900</c:v>
                      </c:pt>
                      <c:pt idx="5274">
                        <c:v>1000</c:v>
                      </c:pt>
                      <c:pt idx="5275">
                        <c:v>1032</c:v>
                      </c:pt>
                      <c:pt idx="5276">
                        <c:v>992</c:v>
                      </c:pt>
                      <c:pt idx="5277">
                        <c:v>884</c:v>
                      </c:pt>
                      <c:pt idx="5278">
                        <c:v>948</c:v>
                      </c:pt>
                      <c:pt idx="5279">
                        <c:v>1036</c:v>
                      </c:pt>
                      <c:pt idx="5280">
                        <c:v>972</c:v>
                      </c:pt>
                      <c:pt idx="5281">
                        <c:v>868</c:v>
                      </c:pt>
                      <c:pt idx="5282">
                        <c:v>864</c:v>
                      </c:pt>
                      <c:pt idx="5283">
                        <c:v>984</c:v>
                      </c:pt>
                      <c:pt idx="5284">
                        <c:v>1040</c:v>
                      </c:pt>
                      <c:pt idx="5285">
                        <c:v>1008</c:v>
                      </c:pt>
                      <c:pt idx="5286">
                        <c:v>1048</c:v>
                      </c:pt>
                      <c:pt idx="5287">
                        <c:v>968</c:v>
                      </c:pt>
                      <c:pt idx="5288">
                        <c:v>900</c:v>
                      </c:pt>
                      <c:pt idx="5289">
                        <c:v>868</c:v>
                      </c:pt>
                      <c:pt idx="5290">
                        <c:v>1004</c:v>
                      </c:pt>
                      <c:pt idx="5291">
                        <c:v>968</c:v>
                      </c:pt>
                      <c:pt idx="5292">
                        <c:v>1000</c:v>
                      </c:pt>
                      <c:pt idx="5293">
                        <c:v>976</c:v>
                      </c:pt>
                      <c:pt idx="5294">
                        <c:v>748</c:v>
                      </c:pt>
                      <c:pt idx="5295">
                        <c:v>688</c:v>
                      </c:pt>
                      <c:pt idx="5296">
                        <c:v>684</c:v>
                      </c:pt>
                      <c:pt idx="5297">
                        <c:v>1052</c:v>
                      </c:pt>
                      <c:pt idx="5298">
                        <c:v>1004</c:v>
                      </c:pt>
                      <c:pt idx="5299">
                        <c:v>1036</c:v>
                      </c:pt>
                      <c:pt idx="5300">
                        <c:v>972</c:v>
                      </c:pt>
                      <c:pt idx="5301">
                        <c:v>916</c:v>
                      </c:pt>
                      <c:pt idx="5302">
                        <c:v>988</c:v>
                      </c:pt>
                      <c:pt idx="5303">
                        <c:v>1004</c:v>
                      </c:pt>
                      <c:pt idx="5304">
                        <c:v>944</c:v>
                      </c:pt>
                      <c:pt idx="5305">
                        <c:v>928</c:v>
                      </c:pt>
                      <c:pt idx="5306">
                        <c:v>800</c:v>
                      </c:pt>
                      <c:pt idx="5307">
                        <c:v>992</c:v>
                      </c:pt>
                      <c:pt idx="5308">
                        <c:v>1008</c:v>
                      </c:pt>
                      <c:pt idx="5309">
                        <c:v>964</c:v>
                      </c:pt>
                      <c:pt idx="5310">
                        <c:v>892</c:v>
                      </c:pt>
                      <c:pt idx="5311">
                        <c:v>868</c:v>
                      </c:pt>
                      <c:pt idx="5312">
                        <c:v>940</c:v>
                      </c:pt>
                      <c:pt idx="5313">
                        <c:v>932</c:v>
                      </c:pt>
                      <c:pt idx="5314">
                        <c:v>900</c:v>
                      </c:pt>
                      <c:pt idx="5315">
                        <c:v>844</c:v>
                      </c:pt>
                      <c:pt idx="5316">
                        <c:v>1036</c:v>
                      </c:pt>
                      <c:pt idx="5317">
                        <c:v>1068</c:v>
                      </c:pt>
                      <c:pt idx="5318">
                        <c:v>1016</c:v>
                      </c:pt>
                      <c:pt idx="5319">
                        <c:v>916</c:v>
                      </c:pt>
                      <c:pt idx="5320">
                        <c:v>960</c:v>
                      </c:pt>
                      <c:pt idx="5321">
                        <c:v>840</c:v>
                      </c:pt>
                      <c:pt idx="5322">
                        <c:v>752</c:v>
                      </c:pt>
                      <c:pt idx="5323">
                        <c:v>768</c:v>
                      </c:pt>
                      <c:pt idx="5324">
                        <c:v>784</c:v>
                      </c:pt>
                      <c:pt idx="5325">
                        <c:v>864</c:v>
                      </c:pt>
                      <c:pt idx="5326">
                        <c:v>804</c:v>
                      </c:pt>
                      <c:pt idx="5327">
                        <c:v>948</c:v>
                      </c:pt>
                      <c:pt idx="5328">
                        <c:v>1076</c:v>
                      </c:pt>
                      <c:pt idx="5329">
                        <c:v>1020</c:v>
                      </c:pt>
                      <c:pt idx="5330">
                        <c:v>900</c:v>
                      </c:pt>
                      <c:pt idx="5331">
                        <c:v>844</c:v>
                      </c:pt>
                      <c:pt idx="5332">
                        <c:v>952</c:v>
                      </c:pt>
                      <c:pt idx="5333">
                        <c:v>1104</c:v>
                      </c:pt>
                      <c:pt idx="5334">
                        <c:v>960</c:v>
                      </c:pt>
                      <c:pt idx="5335">
                        <c:v>944</c:v>
                      </c:pt>
                      <c:pt idx="5336">
                        <c:v>1036</c:v>
                      </c:pt>
                      <c:pt idx="5337">
                        <c:v>1040</c:v>
                      </c:pt>
                      <c:pt idx="5338">
                        <c:v>1032</c:v>
                      </c:pt>
                      <c:pt idx="5339">
                        <c:v>968</c:v>
                      </c:pt>
                      <c:pt idx="5340">
                        <c:v>960</c:v>
                      </c:pt>
                      <c:pt idx="5341">
                        <c:v>932</c:v>
                      </c:pt>
                      <c:pt idx="5342">
                        <c:v>852</c:v>
                      </c:pt>
                      <c:pt idx="5343">
                        <c:v>900</c:v>
                      </c:pt>
                      <c:pt idx="5344">
                        <c:v>1028</c:v>
                      </c:pt>
                      <c:pt idx="5345">
                        <c:v>1020</c:v>
                      </c:pt>
                      <c:pt idx="5346">
                        <c:v>988</c:v>
                      </c:pt>
                      <c:pt idx="5347">
                        <c:v>896</c:v>
                      </c:pt>
                      <c:pt idx="5348">
                        <c:v>916</c:v>
                      </c:pt>
                      <c:pt idx="5349">
                        <c:v>1028</c:v>
                      </c:pt>
                      <c:pt idx="5350">
                        <c:v>876</c:v>
                      </c:pt>
                      <c:pt idx="5351">
                        <c:v>868</c:v>
                      </c:pt>
                      <c:pt idx="5352">
                        <c:v>908</c:v>
                      </c:pt>
                      <c:pt idx="5353">
                        <c:v>960</c:v>
                      </c:pt>
                      <c:pt idx="5354">
                        <c:v>968</c:v>
                      </c:pt>
                      <c:pt idx="5355">
                        <c:v>876</c:v>
                      </c:pt>
                      <c:pt idx="5356">
                        <c:v>832</c:v>
                      </c:pt>
                      <c:pt idx="5357">
                        <c:v>920</c:v>
                      </c:pt>
                      <c:pt idx="5358">
                        <c:v>896</c:v>
                      </c:pt>
                      <c:pt idx="5359">
                        <c:v>820</c:v>
                      </c:pt>
                      <c:pt idx="5360">
                        <c:v>792</c:v>
                      </c:pt>
                      <c:pt idx="5361">
                        <c:v>892</c:v>
                      </c:pt>
                      <c:pt idx="5362">
                        <c:v>976</c:v>
                      </c:pt>
                      <c:pt idx="5363">
                        <c:v>968</c:v>
                      </c:pt>
                      <c:pt idx="5364">
                        <c:v>904</c:v>
                      </c:pt>
                      <c:pt idx="5365">
                        <c:v>740</c:v>
                      </c:pt>
                      <c:pt idx="5366">
                        <c:v>780</c:v>
                      </c:pt>
                      <c:pt idx="5367">
                        <c:v>1044</c:v>
                      </c:pt>
                      <c:pt idx="5368">
                        <c:v>1004</c:v>
                      </c:pt>
                      <c:pt idx="5369">
                        <c:v>1024</c:v>
                      </c:pt>
                      <c:pt idx="5370">
                        <c:v>1024</c:v>
                      </c:pt>
                      <c:pt idx="5371">
                        <c:v>1036</c:v>
                      </c:pt>
                      <c:pt idx="5372">
                        <c:v>984</c:v>
                      </c:pt>
                      <c:pt idx="5373">
                        <c:v>900</c:v>
                      </c:pt>
                      <c:pt idx="5374">
                        <c:v>860</c:v>
                      </c:pt>
                      <c:pt idx="5375">
                        <c:v>896</c:v>
                      </c:pt>
                      <c:pt idx="5376">
                        <c:v>916</c:v>
                      </c:pt>
                      <c:pt idx="5377">
                        <c:v>880</c:v>
                      </c:pt>
                      <c:pt idx="5378">
                        <c:v>856</c:v>
                      </c:pt>
                      <c:pt idx="5379">
                        <c:v>852</c:v>
                      </c:pt>
                      <c:pt idx="5380">
                        <c:v>900</c:v>
                      </c:pt>
                      <c:pt idx="5381">
                        <c:v>916</c:v>
                      </c:pt>
                      <c:pt idx="5382">
                        <c:v>940</c:v>
                      </c:pt>
                      <c:pt idx="5383">
                        <c:v>924</c:v>
                      </c:pt>
                      <c:pt idx="5384">
                        <c:v>992</c:v>
                      </c:pt>
                      <c:pt idx="5385">
                        <c:v>920</c:v>
                      </c:pt>
                      <c:pt idx="5386">
                        <c:v>936</c:v>
                      </c:pt>
                      <c:pt idx="5387">
                        <c:v>924</c:v>
                      </c:pt>
                      <c:pt idx="5388">
                        <c:v>896</c:v>
                      </c:pt>
                      <c:pt idx="5389">
                        <c:v>884</c:v>
                      </c:pt>
                      <c:pt idx="5390">
                        <c:v>944</c:v>
                      </c:pt>
                      <c:pt idx="5391">
                        <c:v>868</c:v>
                      </c:pt>
                      <c:pt idx="5392">
                        <c:v>840</c:v>
                      </c:pt>
                      <c:pt idx="5393">
                        <c:v>896</c:v>
                      </c:pt>
                      <c:pt idx="5394">
                        <c:v>924</c:v>
                      </c:pt>
                      <c:pt idx="5395">
                        <c:v>872</c:v>
                      </c:pt>
                      <c:pt idx="5396">
                        <c:v>864</c:v>
                      </c:pt>
                      <c:pt idx="5397">
                        <c:v>896</c:v>
                      </c:pt>
                      <c:pt idx="5398">
                        <c:v>896</c:v>
                      </c:pt>
                      <c:pt idx="5399">
                        <c:v>872</c:v>
                      </c:pt>
                      <c:pt idx="5400">
                        <c:v>788</c:v>
                      </c:pt>
                      <c:pt idx="5401">
                        <c:v>824</c:v>
                      </c:pt>
                      <c:pt idx="5402">
                        <c:v>948</c:v>
                      </c:pt>
                      <c:pt idx="5403">
                        <c:v>896</c:v>
                      </c:pt>
                      <c:pt idx="5404">
                        <c:v>856</c:v>
                      </c:pt>
                      <c:pt idx="5405">
                        <c:v>936</c:v>
                      </c:pt>
                      <c:pt idx="5406">
                        <c:v>940</c:v>
                      </c:pt>
                      <c:pt idx="5407">
                        <c:v>848</c:v>
                      </c:pt>
                      <c:pt idx="5408">
                        <c:v>756</c:v>
                      </c:pt>
                      <c:pt idx="5409">
                        <c:v>808</c:v>
                      </c:pt>
                      <c:pt idx="5410">
                        <c:v>948</c:v>
                      </c:pt>
                      <c:pt idx="5411">
                        <c:v>968</c:v>
                      </c:pt>
                      <c:pt idx="5412">
                        <c:v>972</c:v>
                      </c:pt>
                      <c:pt idx="5413">
                        <c:v>1004</c:v>
                      </c:pt>
                      <c:pt idx="5414">
                        <c:v>964</c:v>
                      </c:pt>
                      <c:pt idx="5415">
                        <c:v>892</c:v>
                      </c:pt>
                    </c:numCache>
                  </c:numRef>
                </c:yVal>
                <c:smooth val="0"/>
                <c:extLst xmlns:c15="http://schemas.microsoft.com/office/drawing/2012/chart">
                  <c:ext xmlns:c16="http://schemas.microsoft.com/office/drawing/2014/chart" uri="{C3380CC4-5D6E-409C-BE32-E72D297353CC}">
                    <c16:uniqueId val="{00000005-6AD8-43ED-AE7D-23E851B771B3}"/>
                  </c:ext>
                </c:extLst>
              </c15:ser>
            </c15:filteredScatterSeries>
          </c:ext>
        </c:extLst>
      </c:scatterChart>
      <c:valAx>
        <c:axId val="-1224147536"/>
        <c:scaling>
          <c:orientation val="minMax"/>
        </c:scaling>
        <c:delete val="0"/>
        <c:axPos val="b"/>
        <c:majorGridlines>
          <c:spPr>
            <a:ln w="9525" cap="flat" cmpd="sng" algn="ctr">
              <a:solidFill>
                <a:schemeClr val="tx1">
                  <a:lumMod val="15000"/>
                  <a:lumOff val="85000"/>
                </a:schemeClr>
              </a:solidFill>
              <a:round/>
            </a:ln>
            <a:effectLst>
              <a:glow rad="25400">
                <a:schemeClr val="tx1">
                  <a:alpha val="71000"/>
                </a:schemeClr>
              </a:glow>
              <a:softEdge rad="0"/>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endParaRPr lang="el-G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lumMod val="25000"/>
                <a:lumOff val="75000"/>
              </a:schemeClr>
            </a:solidFill>
            <a:round/>
          </a:ln>
          <a:effectLst>
            <a:glow rad="12700">
              <a:schemeClr val="tx1">
                <a:alpha val="83000"/>
              </a:schemeClr>
            </a:glow>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4154608"/>
        <c:crosses val="autoZero"/>
        <c:crossBetween val="midCat"/>
        <c:majorUnit val="60"/>
        <c:minorUnit val="50"/>
      </c:valAx>
      <c:valAx>
        <c:axId val="-1224154608"/>
        <c:scaling>
          <c:orientation val="minMax"/>
        </c:scaling>
        <c:delete val="0"/>
        <c:axPos val="l"/>
        <c:majorGridlines>
          <c:spPr>
            <a:ln w="9525" cap="flat" cmpd="sng" algn="ctr">
              <a:noFill/>
              <a:round/>
            </a:ln>
            <a:effectLst>
              <a:glow rad="215900">
                <a:schemeClr val="bg1">
                  <a:alpha val="80000"/>
                </a:schemeClr>
              </a:glow>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RR in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4147536"/>
        <c:crosses val="autoZero"/>
        <c:crossBetween val="midCat"/>
      </c:valAx>
      <c:spPr>
        <a:solidFill>
          <a:schemeClr val="bg1">
            <a:lumMod val="95000"/>
          </a:schemeClr>
        </a:solidFill>
        <a:ln>
          <a:noFill/>
        </a:ln>
        <a:effectLst>
          <a:glow>
            <a:schemeClr val="bg1">
              <a:alpha val="40000"/>
            </a:schemeClr>
          </a:glow>
          <a:softEdge rad="0"/>
        </a:effectLst>
      </c:spPr>
    </c:plotArea>
    <c:legend>
      <c:legendPos val="r"/>
      <c:layout>
        <c:manualLayout>
          <c:xMode val="edge"/>
          <c:yMode val="edge"/>
          <c:x val="0.83131048522780793"/>
          <c:y val="0.46174954251576261"/>
          <c:w val="8.7492933575610735E-2"/>
          <c:h val="0.14619985367326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lumMod val="85000"/>
        <a:alpha val="96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pivotSource>
    <c:name>[02-sum.xlsm]Φύλλο2!Συγκεντρωτικός Πίνακας6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Καταμέτρηση</a:t>
            </a:r>
            <a:r>
              <a:rPr lang="el-GR" baseline="0"/>
              <a:t> Εξεταζόμενων με σημάδια άγχους</a:t>
            </a:r>
            <a:endParaRPr lang="el-G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Φύλλο2!$B$4</c:f>
              <c:strCache>
                <c:ptCount val="1"/>
                <c:pt idx="0">
                  <c:v>Άθροισμα</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Φύλλο2!$A$5:$A$10</c:f>
              <c:strCache>
                <c:ptCount val="5"/>
                <c:pt idx="0">
                  <c:v>19</c:v>
                </c:pt>
                <c:pt idx="1">
                  <c:v>23</c:v>
                </c:pt>
                <c:pt idx="2">
                  <c:v>26</c:v>
                </c:pt>
                <c:pt idx="3">
                  <c:v>27</c:v>
                </c:pt>
                <c:pt idx="4">
                  <c:v>31</c:v>
                </c:pt>
              </c:strCache>
            </c:strRef>
          </c:cat>
          <c:val>
            <c:numRef>
              <c:f>Φύλλο2!$B$5:$B$10</c:f>
              <c:numCache>
                <c:formatCode>General</c:formatCode>
                <c:ptCount val="5"/>
                <c:pt idx="0">
                  <c:v>1</c:v>
                </c:pt>
                <c:pt idx="1">
                  <c:v>1</c:v>
                </c:pt>
                <c:pt idx="2">
                  <c:v>2</c:v>
                </c:pt>
                <c:pt idx="3">
                  <c:v>1</c:v>
                </c:pt>
                <c:pt idx="4">
                  <c:v>1</c:v>
                </c:pt>
              </c:numCache>
            </c:numRef>
          </c:val>
          <c:extLst>
            <c:ext xmlns:c16="http://schemas.microsoft.com/office/drawing/2014/chart" uri="{C3380CC4-5D6E-409C-BE32-E72D297353CC}">
              <c16:uniqueId val="{00000000-9286-4BBE-8168-5F1A0B1A117C}"/>
            </c:ext>
          </c:extLst>
        </c:ser>
        <c:dLbls>
          <c:dLblPos val="outEnd"/>
          <c:showLegendKey val="0"/>
          <c:showVal val="1"/>
          <c:showCatName val="0"/>
          <c:showSerName val="0"/>
          <c:showPercent val="0"/>
          <c:showBubbleSize val="0"/>
        </c:dLbls>
        <c:gapWidth val="219"/>
        <c:overlap val="-27"/>
        <c:axId val="-1224149168"/>
        <c:axId val="-1224157328"/>
      </c:barChart>
      <c:catAx>
        <c:axId val="-1224149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Ηλικία</a:t>
                </a:r>
              </a:p>
            </c:rich>
          </c:tx>
          <c:layout>
            <c:manualLayout>
              <c:xMode val="edge"/>
              <c:yMode val="edge"/>
              <c:x val="0.4325185914260718"/>
              <c:y val="0.898219597550306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4157328"/>
        <c:crosses val="autoZero"/>
        <c:auto val="1"/>
        <c:lblAlgn val="ctr"/>
        <c:lblOffset val="100"/>
        <c:noMultiLvlLbl val="0"/>
      </c:catAx>
      <c:valAx>
        <c:axId val="-1224157328"/>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2241491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25E5B3E973A43AEAA19649994571856"/>
        <w:category>
          <w:name w:val="Γενικά"/>
          <w:gallery w:val="placeholder"/>
        </w:category>
        <w:types>
          <w:type w:val="bbPlcHdr"/>
        </w:types>
        <w:behaviors>
          <w:behavior w:val="content"/>
        </w:behaviors>
        <w:guid w:val="{B6EBF02B-B08D-4623-870D-694ADB3AFD0B}"/>
      </w:docPartPr>
      <w:docPartBody>
        <w:p w:rsidR="00E84008" w:rsidRDefault="00E84008" w:rsidP="00E84008">
          <w:pPr>
            <w:pStyle w:val="D25E5B3E973A43AEAA19649994571856"/>
          </w:pPr>
          <w:r>
            <w:rPr>
              <w:rFonts w:asciiTheme="majorHAnsi" w:eastAsiaTheme="majorEastAsia" w:hAnsiTheme="majorHAnsi" w:cstheme="majorBidi"/>
              <w:caps/>
              <w:color w:val="5B9BD5" w:themeColor="accent1"/>
              <w:sz w:val="80"/>
              <w:szCs w:val="80"/>
              <w:lang w:val="el-GR"/>
            </w:rPr>
            <w:t>[Τίτλος εγγράφου]</w:t>
          </w:r>
        </w:p>
      </w:docPartBody>
    </w:docPart>
    <w:docPart>
      <w:docPartPr>
        <w:name w:val="F456834722DB410382587BDC81256E84"/>
        <w:category>
          <w:name w:val="Γενικά"/>
          <w:gallery w:val="placeholder"/>
        </w:category>
        <w:types>
          <w:type w:val="bbPlcHdr"/>
        </w:types>
        <w:behaviors>
          <w:behavior w:val="content"/>
        </w:behaviors>
        <w:guid w:val="{EB554CFF-D3AC-4349-9418-6D871D1B824D}"/>
      </w:docPartPr>
      <w:docPartBody>
        <w:p w:rsidR="00E84008" w:rsidRDefault="00E84008" w:rsidP="00E84008">
          <w:pPr>
            <w:pStyle w:val="F456834722DB410382587BDC81256E84"/>
          </w:pPr>
          <w:r>
            <w:rPr>
              <w:color w:val="5B9BD5" w:themeColor="accent1"/>
              <w:sz w:val="28"/>
              <w:szCs w:val="28"/>
              <w:lang w:val="el-GR"/>
            </w:rPr>
            <w:t>[Υπότιτλος εγγράφου]</w:t>
          </w:r>
        </w:p>
      </w:docPartBody>
    </w:docPart>
    <w:docPart>
      <w:docPartPr>
        <w:name w:val="AC37A823CDC54942BE843F111D0B0DDF"/>
        <w:category>
          <w:name w:val="Γενικά"/>
          <w:gallery w:val="placeholder"/>
        </w:category>
        <w:types>
          <w:type w:val="bbPlcHdr"/>
        </w:types>
        <w:behaviors>
          <w:behavior w:val="content"/>
        </w:behaviors>
        <w:guid w:val="{6729A16D-EC1E-46DA-8C66-70DD3601BE3F}"/>
      </w:docPartPr>
      <w:docPartBody>
        <w:p w:rsidR="00E84008" w:rsidRDefault="00E84008" w:rsidP="00E84008">
          <w:pPr>
            <w:pStyle w:val="AC37A823CDC54942BE843F111D0B0DDF"/>
          </w:pPr>
          <w:r>
            <w:rPr>
              <w:rStyle w:val="a3"/>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altName w:val="Segoe UI Emoji"/>
    <w:panose1 w:val="020B0502040204020203"/>
    <w:charset w:val="00"/>
    <w:family w:val="swiss"/>
    <w:pitch w:val="variable"/>
    <w:sig w:usb0="00000003" w:usb1="02000000" w:usb2="00000000" w:usb3="00000000" w:csb0="00000001" w:csb1="00000000"/>
  </w:font>
  <w:font w:name="font271">
    <w:altName w:val="Times New Roman"/>
    <w:charset w:val="A1"/>
    <w:family w:val="auto"/>
    <w:pitch w:val="variable"/>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008"/>
    <w:rsid w:val="000827E5"/>
    <w:rsid w:val="001B39EA"/>
    <w:rsid w:val="001C4867"/>
    <w:rsid w:val="00220070"/>
    <w:rsid w:val="0023205B"/>
    <w:rsid w:val="00247B65"/>
    <w:rsid w:val="002C22C0"/>
    <w:rsid w:val="003A502A"/>
    <w:rsid w:val="00550493"/>
    <w:rsid w:val="00586AFD"/>
    <w:rsid w:val="0067007A"/>
    <w:rsid w:val="00686414"/>
    <w:rsid w:val="008002BC"/>
    <w:rsid w:val="00821BB6"/>
    <w:rsid w:val="00A66AD2"/>
    <w:rsid w:val="00BA176C"/>
    <w:rsid w:val="00D004BA"/>
    <w:rsid w:val="00D27E8A"/>
    <w:rsid w:val="00E02124"/>
    <w:rsid w:val="00E84008"/>
    <w:rsid w:val="00EB64F1"/>
    <w:rsid w:val="00FD60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25E5B3E973A43AEAA19649994571856">
    <w:name w:val="D25E5B3E973A43AEAA19649994571856"/>
    <w:rsid w:val="00E84008"/>
  </w:style>
  <w:style w:type="paragraph" w:customStyle="1" w:styleId="F456834722DB410382587BDC81256E84">
    <w:name w:val="F456834722DB410382587BDC81256E84"/>
    <w:rsid w:val="00E84008"/>
  </w:style>
  <w:style w:type="character" w:styleId="a3">
    <w:name w:val="Placeholder Text"/>
    <w:basedOn w:val="a0"/>
    <w:uiPriority w:val="99"/>
    <w:semiHidden/>
    <w:rsid w:val="00E84008"/>
    <w:rPr>
      <w:color w:val="808080"/>
    </w:rPr>
  </w:style>
  <w:style w:type="paragraph" w:customStyle="1" w:styleId="AC37A823CDC54942BE843F111D0B0DDF">
    <w:name w:val="AC37A823CDC54942BE843F111D0B0DDF"/>
    <w:rsid w:val="00E84008"/>
  </w:style>
  <w:style w:type="paragraph" w:customStyle="1" w:styleId="09E0E852768C4484BAE61BF6B2994138">
    <w:name w:val="09E0E852768C4484BAE61BF6B2994138"/>
    <w:rsid w:val="00E840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2018-11-04T00:00:00</PublishDate>
  <Abstract/>
  <CompanyAddress>ΤΜΗΜΑ ΜΗΧΑΝΙΚΩΝ ΠΛΗΡΟΦΟΡΙΑΚΩΝ ΚΑΙ ΕΠΙΚΟΟΙΝΩΝΙΑΚΩΝ ΣΥΣΤΗΜΑΤΩΝ</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C59A81-CDDB-413D-88C3-5B03CE4E7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6743</TotalTime>
  <Pages>1</Pages>
  <Words>18612</Words>
  <Characters>106090</Characters>
  <Application>Microsoft Office Word</Application>
  <DocSecurity>0</DocSecurity>
  <Lines>884</Lines>
  <Paragraphs>248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Συλλογή και επεξεργασία μετρήσεων του σήματος ECG για την πειραματική ανίχνευση ιδιοτήτων που συνδέονται με το στρες</vt:lpstr>
      <vt:lpstr>Συλλογή και επεξεργασία μετρήσεων του σήματος ECG για την πειραματική ανίχνευση ιδιοτήτων που συνδέονται με το στρες</vt:lpstr>
    </vt:vector>
  </TitlesOfParts>
  <Company>πΑΝΕΠΙΣΤΗΜΙΟ αΙΓΑΙΟΥ</Company>
  <LinksUpToDate>false</LinksUpToDate>
  <CharactersWithSpaces>124454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Συλλογή και επεξεργασία μετρήσεων του σήματος ECG για την πειραματική ανίχνευση ιδιοτήτων που συνδέονται με το στρες</dc:title>
  <dc:subject>ΔΙΠΛΩΜΑΤΙΚΗ ΕΡΓΑΣΙΑ</dc:subject>
  <dc:creator>ΣΥΛΛΟΓΗ ΚΑΙ ΕΠΕΞΕΡΓΑΣΙΑ ΜΕΤΡΗΣΕΩΝ ΤΟΥ ΣΗΜΑΤΟΣ ECG ΓΙΑ ΤΗΝ ΠΕΙΡΑΜΑΤΙΚΗ ΑΝΙΧΝΕΥΣΗ ΙΔΙΟΤΗΤΩΝ ΠΟΥ ΣΥΝΔΕΟΝΤΑΙ ΜΕ ΤΟ ΣΤΡΕΣ</dc:creator>
  <cp:keywords/>
  <dc:description/>
  <cp:lastModifiedBy>Gladiator Gladiator</cp:lastModifiedBy>
  <cp:revision>222</cp:revision>
  <dcterms:created xsi:type="dcterms:W3CDTF">2018-04-10T20:58:00Z</dcterms:created>
  <dcterms:modified xsi:type="dcterms:W3CDTF">2018-06-01T14:24:00Z</dcterms:modified>
</cp:coreProperties>
</file>